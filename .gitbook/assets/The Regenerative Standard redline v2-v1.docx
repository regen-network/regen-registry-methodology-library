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A08586" w14:textId="77777777" w:rsidR="00570313" w:rsidRDefault="00570313">
      <w:pPr>
        <w:spacing w:before="240" w:after="240"/>
        <w:jc w:val="center"/>
        <w:rPr>
          <w:del w:id="2" w:author="V2" w:date="2025-04-14T14:19:00Z" w16du:dateUtc="2025-04-14T19:19:00Z"/>
          <w:b/>
          <w:sz w:val="36"/>
          <w:szCs w:val="36"/>
          <w:u w:val="single"/>
        </w:rPr>
      </w:pPr>
    </w:p>
    <w:p w14:paraId="452F3C26" w14:textId="77777777" w:rsidR="00570313" w:rsidRDefault="00570313">
      <w:pPr>
        <w:spacing w:before="240" w:after="240"/>
        <w:jc w:val="center"/>
        <w:rPr>
          <w:del w:id="3" w:author="V2" w:date="2025-04-14T14:19:00Z" w16du:dateUtc="2025-04-14T19:19:00Z"/>
          <w:b/>
          <w:sz w:val="36"/>
          <w:szCs w:val="36"/>
          <w:u w:val="single"/>
        </w:rPr>
      </w:pPr>
    </w:p>
    <w:p w14:paraId="00000004" w14:textId="3C016F92" w:rsidR="00570313" w:rsidRPr="007F7E2B" w:rsidRDefault="0092717E" w:rsidP="00B14D13">
      <w:pPr>
        <w:spacing w:before="240" w:after="240"/>
        <w:jc w:val="center"/>
        <w:rPr>
          <w:b/>
          <w:sz w:val="36"/>
          <w:szCs w:val="36"/>
          <w:u w:val="single"/>
        </w:rPr>
      </w:pPr>
      <w:r w:rsidRPr="007F7E2B">
        <w:rPr>
          <w:b/>
          <w:sz w:val="36"/>
          <w:szCs w:val="36"/>
          <w:u w:val="single"/>
        </w:rPr>
        <w:t>The Regenerative Standard</w:t>
      </w:r>
    </w:p>
    <w:p w14:paraId="402348CF" w14:textId="77777777" w:rsidR="00570313" w:rsidRDefault="00570313">
      <w:pPr>
        <w:spacing w:before="240" w:after="240"/>
        <w:jc w:val="center"/>
        <w:rPr>
          <w:del w:id="4" w:author="V2" w:date="2025-04-14T14:19:00Z" w16du:dateUtc="2025-04-14T19:19:00Z"/>
          <w:sz w:val="32"/>
          <w:szCs w:val="32"/>
        </w:rPr>
      </w:pPr>
    </w:p>
    <w:p w14:paraId="00000005" w14:textId="77777777" w:rsidR="00570313" w:rsidRPr="007F7E2B" w:rsidRDefault="0092717E">
      <w:pPr>
        <w:spacing w:before="240" w:after="240"/>
        <w:jc w:val="center"/>
        <w:rPr>
          <w:b/>
          <w:sz w:val="32"/>
          <w:szCs w:val="32"/>
        </w:rPr>
      </w:pPr>
      <w:r w:rsidRPr="007F7E2B">
        <w:rPr>
          <w:b/>
          <w:sz w:val="32"/>
          <w:szCs w:val="32"/>
        </w:rPr>
        <w:t xml:space="preserve"> Regenerative Soil Organic Carbon Methodology </w:t>
      </w:r>
      <w:r w:rsidRPr="007F7E2B">
        <w:rPr>
          <w:b/>
          <w:sz w:val="32"/>
          <w:szCs w:val="32"/>
        </w:rPr>
        <w:br/>
        <w:t xml:space="preserve">for Rangeland, Grassland, Agricultural, and Conservation Lands </w:t>
      </w:r>
      <w:r w:rsidRPr="007F7E2B">
        <w:rPr>
          <w:b/>
          <w:sz w:val="32"/>
          <w:szCs w:val="32"/>
        </w:rPr>
        <w:br/>
      </w:r>
    </w:p>
    <w:p w14:paraId="00000006" w14:textId="24AD0039" w:rsidR="00570313" w:rsidRPr="007F7E2B" w:rsidRDefault="0092717E">
      <w:pPr>
        <w:spacing w:before="240" w:after="200"/>
        <w:jc w:val="center"/>
        <w:rPr>
          <w:i/>
        </w:rPr>
      </w:pPr>
      <w:r w:rsidRPr="007F7E2B">
        <w:rPr>
          <w:b/>
          <w:sz w:val="32"/>
          <w:szCs w:val="32"/>
        </w:rPr>
        <w:t xml:space="preserve">Version </w:t>
      </w:r>
      <w:del w:id="5" w:author="V2" w:date="2025-04-14T14:19:00Z" w16du:dateUtc="2025-04-14T19:19:00Z">
        <w:r w:rsidR="0018437E">
          <w:rPr>
            <w:b/>
            <w:sz w:val="32"/>
            <w:szCs w:val="32"/>
          </w:rPr>
          <w:delText>1.1</w:delText>
        </w:r>
        <w:r w:rsidR="0018437E">
          <w:rPr>
            <w:b/>
            <w:sz w:val="32"/>
            <w:szCs w:val="32"/>
          </w:rPr>
          <w:br/>
        </w:r>
        <w:r w:rsidR="0018437E">
          <w:rPr>
            <w:sz w:val="32"/>
            <w:szCs w:val="32"/>
          </w:rPr>
          <w:delText>August 14, 2023</w:delText>
        </w:r>
      </w:del>
      <w:ins w:id="6" w:author="V2" w:date="2025-04-14T14:19:00Z" w16du:dateUtc="2025-04-14T19:19:00Z">
        <w:r w:rsidR="00072F93" w:rsidRPr="007F7E2B">
          <w:rPr>
            <w:b/>
            <w:sz w:val="32"/>
            <w:szCs w:val="32"/>
          </w:rPr>
          <w:t>2</w:t>
        </w:r>
        <w:r w:rsidRPr="007F7E2B">
          <w:rPr>
            <w:b/>
            <w:sz w:val="32"/>
            <w:szCs w:val="32"/>
          </w:rPr>
          <w:t>.</w:t>
        </w:r>
        <w:r w:rsidR="00072F93" w:rsidRPr="007F7E2B">
          <w:rPr>
            <w:b/>
            <w:sz w:val="32"/>
            <w:szCs w:val="32"/>
          </w:rPr>
          <w:t>0</w:t>
        </w:r>
        <w:r w:rsidR="004D13D9" w:rsidRPr="007F7E2B">
          <w:rPr>
            <w:b/>
            <w:sz w:val="32"/>
            <w:szCs w:val="32"/>
          </w:rPr>
          <w:t xml:space="preserve"> (</w:t>
        </w:r>
        <w:r w:rsidR="00634DB7" w:rsidRPr="007F7E2B">
          <w:rPr>
            <w:b/>
            <w:sz w:val="32"/>
            <w:szCs w:val="32"/>
          </w:rPr>
          <w:t xml:space="preserve">FOR </w:t>
        </w:r>
        <w:r w:rsidR="008B6A96" w:rsidRPr="007F7E2B">
          <w:rPr>
            <w:b/>
            <w:sz w:val="32"/>
            <w:szCs w:val="32"/>
          </w:rPr>
          <w:t xml:space="preserve">FINAL </w:t>
        </w:r>
        <w:r w:rsidR="00FB7158" w:rsidRPr="007F7E2B">
          <w:rPr>
            <w:b/>
            <w:sz w:val="32"/>
            <w:szCs w:val="32"/>
          </w:rPr>
          <w:t>REVIEW</w:t>
        </w:r>
        <w:r w:rsidR="004D13D9" w:rsidRPr="007F7E2B">
          <w:rPr>
            <w:b/>
            <w:sz w:val="32"/>
            <w:szCs w:val="32"/>
          </w:rPr>
          <w:t>)</w:t>
        </w:r>
        <w:r w:rsidRPr="007F7E2B">
          <w:rPr>
            <w:b/>
            <w:sz w:val="32"/>
            <w:szCs w:val="32"/>
          </w:rPr>
          <w:br/>
        </w:r>
        <w:r w:rsidR="00366D58" w:rsidRPr="007F7E2B">
          <w:rPr>
            <w:sz w:val="32"/>
            <w:szCs w:val="32"/>
          </w:rPr>
          <w:t xml:space="preserve">April </w:t>
        </w:r>
        <w:r w:rsidR="0008673D" w:rsidRPr="007F7E2B">
          <w:rPr>
            <w:sz w:val="32"/>
            <w:szCs w:val="32"/>
          </w:rPr>
          <w:t>10</w:t>
        </w:r>
        <w:r w:rsidR="00EB21AF" w:rsidRPr="007F7E2B">
          <w:rPr>
            <w:sz w:val="32"/>
            <w:szCs w:val="32"/>
          </w:rPr>
          <w:t>, 202</w:t>
        </w:r>
        <w:r w:rsidR="00AE55D7" w:rsidRPr="007F7E2B">
          <w:rPr>
            <w:sz w:val="32"/>
            <w:szCs w:val="32"/>
          </w:rPr>
          <w:t>5</w:t>
        </w:r>
        <w:r w:rsidR="004846BD" w:rsidRPr="007F7E2B">
          <w:rPr>
            <w:sz w:val="32"/>
            <w:szCs w:val="32"/>
          </w:rPr>
          <w:t xml:space="preserve"> </w:t>
        </w:r>
      </w:ins>
      <w:r w:rsidRPr="007F7E2B">
        <w:rPr>
          <w:sz w:val="32"/>
          <w:szCs w:val="32"/>
        </w:rPr>
        <w:br/>
      </w:r>
      <w:r w:rsidRPr="007F7E2B">
        <w:rPr>
          <w:sz w:val="32"/>
          <w:szCs w:val="32"/>
        </w:rPr>
        <w:br/>
      </w:r>
      <w:r w:rsidRPr="007F7E2B">
        <w:rPr>
          <w:b/>
          <w:sz w:val="32"/>
          <w:szCs w:val="32"/>
        </w:rPr>
        <w:t>Open-Access</w:t>
      </w:r>
      <w:r w:rsidRPr="007F7E2B">
        <w:rPr>
          <w:sz w:val="32"/>
          <w:szCs w:val="32"/>
        </w:rPr>
        <w:br/>
      </w:r>
    </w:p>
    <w:p w14:paraId="1BEE4813" w14:textId="77777777" w:rsidR="00570313" w:rsidRDefault="0018437E">
      <w:pPr>
        <w:spacing w:before="0" w:line="240" w:lineRule="auto"/>
        <w:jc w:val="center"/>
        <w:rPr>
          <w:del w:id="7" w:author="V2" w:date="2025-04-14T14:19:00Z" w16du:dateUtc="2025-04-14T19:19:00Z"/>
          <w:rFonts w:ascii="Times New Roman" w:eastAsia="Times New Roman" w:hAnsi="Times New Roman" w:cs="Times New Roman"/>
          <w:sz w:val="20"/>
          <w:szCs w:val="20"/>
        </w:rPr>
      </w:pPr>
      <w:bookmarkStart w:id="8" w:name="_heading=h.6pagnkntk7bi" w:colFirst="0" w:colLast="0"/>
      <w:bookmarkEnd w:id="8"/>
      <w:del w:id="9" w:author="V2" w:date="2025-04-14T14:19:00Z" w16du:dateUtc="2025-04-14T19:19:00Z">
        <w:r>
          <w:rPr>
            <w:rFonts w:ascii="Times New Roman" w:eastAsia="Times New Roman" w:hAnsi="Times New Roman" w:cs="Times New Roman"/>
            <w:noProof/>
            <w:sz w:val="20"/>
            <w:szCs w:val="20"/>
          </w:rPr>
          <w:drawing>
            <wp:inline distT="0" distB="0" distL="0" distR="0" wp14:anchorId="542BAC58" wp14:editId="2A7F8549">
              <wp:extent cx="2757193" cy="1046480"/>
              <wp:effectExtent l="0" t="0" r="0" b="0"/>
              <wp:docPr id="1819428552" name="image1.png" descr="onate to AEI"/>
              <wp:cNvGraphicFramePr/>
              <a:graphic xmlns:a="http://schemas.openxmlformats.org/drawingml/2006/main">
                <a:graphicData uri="http://schemas.openxmlformats.org/drawingml/2006/picture">
                  <pic:pic xmlns:pic="http://schemas.openxmlformats.org/drawingml/2006/picture">
                    <pic:nvPicPr>
                      <pic:cNvPr id="0" name="image1.png" descr="onate to AEI"/>
                      <pic:cNvPicPr preferRelativeResize="0"/>
                    </pic:nvPicPr>
                    <pic:blipFill>
                      <a:blip r:embed="rId13"/>
                      <a:srcRect/>
                      <a:stretch>
                        <a:fillRect/>
                      </a:stretch>
                    </pic:blipFill>
                    <pic:spPr>
                      <a:xfrm>
                        <a:off x="0" y="0"/>
                        <a:ext cx="2757193" cy="1046480"/>
                      </a:xfrm>
                      <a:prstGeom prst="rect">
                        <a:avLst/>
                      </a:prstGeom>
                      <a:ln/>
                    </pic:spPr>
                  </pic:pic>
                </a:graphicData>
              </a:graphic>
            </wp:inline>
          </w:drawing>
        </w:r>
      </w:del>
    </w:p>
    <w:p w14:paraId="1F4FD1AD" w14:textId="77777777" w:rsidR="00570313" w:rsidRDefault="00570313">
      <w:pPr>
        <w:pStyle w:val="Heading2"/>
        <w:spacing w:before="0" w:after="240"/>
        <w:jc w:val="center"/>
        <w:rPr>
          <w:del w:id="10" w:author="V2" w:date="2025-04-14T14:19:00Z" w16du:dateUtc="2025-04-14T19:19:00Z"/>
        </w:rPr>
      </w:pPr>
    </w:p>
    <w:p w14:paraId="00000007" w14:textId="37BD2791" w:rsidR="00570313" w:rsidRPr="007F7E2B" w:rsidRDefault="00570313">
      <w:pPr>
        <w:spacing w:before="0" w:line="240" w:lineRule="auto"/>
        <w:jc w:val="center"/>
        <w:rPr>
          <w:ins w:id="11" w:author="V2" w:date="2025-04-14T14:19:00Z" w16du:dateUtc="2025-04-14T19:19:00Z"/>
          <w:rFonts w:ascii="Times New Roman" w:eastAsia="Times New Roman" w:hAnsi="Times New Roman" w:cs="Times New Roman"/>
          <w:sz w:val="20"/>
          <w:szCs w:val="20"/>
        </w:rPr>
      </w:pPr>
    </w:p>
    <w:p w14:paraId="00000008" w14:textId="29D4E711" w:rsidR="00570313" w:rsidRPr="007F7E2B" w:rsidRDefault="003A1537" w:rsidP="00C55CB0">
      <w:pPr>
        <w:jc w:val="center"/>
        <w:rPr>
          <w:ins w:id="12" w:author="V2" w:date="2025-04-14T14:19:00Z" w16du:dateUtc="2025-04-14T19:19:00Z"/>
        </w:rPr>
      </w:pPr>
      <w:ins w:id="13" w:author="V2" w:date="2025-04-14T14:19:00Z" w16du:dateUtc="2025-04-14T19:19:00Z">
        <w:r w:rsidRPr="007F7E2B">
          <w:rPr>
            <w:noProof/>
          </w:rPr>
          <w:lastRenderedPageBreak/>
          <w:drawing>
            <wp:inline distT="0" distB="0" distL="0" distR="0" wp14:anchorId="4F95353C" wp14:editId="3E8906C1">
              <wp:extent cx="2334895" cy="2341245"/>
              <wp:effectExtent l="0" t="0" r="0" b="0"/>
              <wp:docPr id="99340687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34895" cy="2341245"/>
                      </a:xfrm>
                      <a:prstGeom prst="rect">
                        <a:avLst/>
                      </a:prstGeom>
                      <a:noFill/>
                    </pic:spPr>
                  </pic:pic>
                </a:graphicData>
              </a:graphic>
            </wp:inline>
          </w:drawing>
        </w:r>
      </w:ins>
    </w:p>
    <w:p w14:paraId="00000009" w14:textId="63783142" w:rsidR="00570313" w:rsidRPr="007F7E2B" w:rsidRDefault="00FC342D">
      <w:pPr>
        <w:rPr>
          <w:b/>
        </w:rPr>
      </w:pPr>
      <w:bookmarkStart w:id="14" w:name="_heading=h.rjs0pv7waocg" w:colFirst="0" w:colLast="0"/>
      <w:bookmarkEnd w:id="14"/>
      <w:ins w:id="15" w:author="V2" w:date="2025-04-14T14:19:00Z" w16du:dateUtc="2025-04-14T19:19:00Z">
        <w:r w:rsidRPr="007F7E2B">
          <w:rPr>
            <w:rFonts w:ascii="Times New Roman" w:eastAsia="Times New Roman" w:hAnsi="Times New Roman" w:cs="Times New Roman"/>
            <w:noProof/>
            <w:sz w:val="20"/>
            <w:szCs w:val="20"/>
          </w:rPr>
          <w:drawing>
            <wp:anchor distT="0" distB="0" distL="114300" distR="114300" simplePos="0" relativeHeight="251658294" behindDoc="0" locked="0" layoutInCell="1" allowOverlap="1" wp14:anchorId="2044245B" wp14:editId="55A6AA38">
              <wp:simplePos x="0" y="0"/>
              <wp:positionH relativeFrom="margin">
                <wp:align>center</wp:align>
              </wp:positionH>
              <wp:positionV relativeFrom="paragraph">
                <wp:posOffset>1606969</wp:posOffset>
              </wp:positionV>
              <wp:extent cx="2078355" cy="810260"/>
              <wp:effectExtent l="0" t="0" r="0" b="8890"/>
              <wp:wrapThrough wrapText="bothSides">
                <wp:wrapPolygon edited="0">
                  <wp:start x="3366" y="0"/>
                  <wp:lineTo x="1584" y="1016"/>
                  <wp:lineTo x="1980" y="8125"/>
                  <wp:lineTo x="0" y="10665"/>
                  <wp:lineTo x="0" y="21329"/>
                  <wp:lineTo x="20194" y="21329"/>
                  <wp:lineTo x="20392" y="18282"/>
                  <wp:lineTo x="21382" y="16251"/>
                  <wp:lineTo x="21382" y="10665"/>
                  <wp:lineTo x="19402" y="8125"/>
                  <wp:lineTo x="19798" y="3555"/>
                  <wp:lineTo x="17819" y="2539"/>
                  <wp:lineTo x="5346" y="0"/>
                  <wp:lineTo x="3366" y="0"/>
                </wp:wrapPolygon>
              </wp:wrapThrough>
              <wp:docPr id="63" name="image1.png" descr="onate to AEI"/>
              <wp:cNvGraphicFramePr/>
              <a:graphic xmlns:a="http://schemas.openxmlformats.org/drawingml/2006/main">
                <a:graphicData uri="http://schemas.openxmlformats.org/drawingml/2006/picture">
                  <pic:pic xmlns:pic="http://schemas.openxmlformats.org/drawingml/2006/picture">
                    <pic:nvPicPr>
                      <pic:cNvPr id="0" name="image1.png" descr="onate to AEI"/>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2078355" cy="810260"/>
                      </a:xfrm>
                      <a:prstGeom prst="rect">
                        <a:avLst/>
                      </a:prstGeom>
                      <a:ln/>
                    </pic:spPr>
                  </pic:pic>
                </a:graphicData>
              </a:graphic>
              <wp14:sizeRelH relativeFrom="margin">
                <wp14:pctWidth>0</wp14:pctWidth>
              </wp14:sizeRelH>
              <wp14:sizeRelV relativeFrom="margin">
                <wp14:pctHeight>0</wp14:pctHeight>
              </wp14:sizeRelV>
            </wp:anchor>
          </w:drawing>
        </w:r>
      </w:ins>
      <w:r w:rsidR="0092717E" w:rsidRPr="007F7E2B">
        <w:br w:type="page"/>
      </w:r>
    </w:p>
    <w:p w14:paraId="0000000A" w14:textId="77777777" w:rsidR="00570313" w:rsidRPr="007F7E2B" w:rsidRDefault="0092717E">
      <w:pPr>
        <w:pStyle w:val="Heading1"/>
        <w:spacing w:before="240" w:after="240"/>
      </w:pPr>
      <w:bookmarkStart w:id="16" w:name="_Toc180594062"/>
      <w:bookmarkStart w:id="17" w:name="_Toc180594469"/>
      <w:r w:rsidRPr="007F7E2B">
        <w:lastRenderedPageBreak/>
        <w:t>Preface</w:t>
      </w:r>
      <w:bookmarkEnd w:id="16"/>
      <w:bookmarkEnd w:id="17"/>
    </w:p>
    <w:p w14:paraId="77DD6E11" w14:textId="77777777" w:rsidR="00570313" w:rsidRDefault="0018437E">
      <w:pPr>
        <w:rPr>
          <w:del w:id="18" w:author="V2" w:date="2025-04-14T14:19:00Z" w16du:dateUtc="2025-04-14T19:19:00Z"/>
        </w:rPr>
      </w:pPr>
      <w:del w:id="19" w:author="V2" w:date="2025-04-14T14:19:00Z" w16du:dateUtc="2025-04-14T19:19:00Z">
        <w:r>
          <w:delText>The Regenerative Standard</w:delText>
        </w:r>
      </w:del>
      <w:ins w:id="20" w:author="V2" w:date="2025-04-14T14:19:00Z" w16du:dateUtc="2025-04-14T19:19:00Z">
        <w:r w:rsidR="0092717E">
          <w:fldChar w:fldCharType="begin"/>
        </w:r>
        <w:r w:rsidR="0092717E">
          <w:instrText>HYPERLINK "http://regenerativestandard.org"</w:instrText>
        </w:r>
        <w:r w:rsidR="0092717E">
          <w:fldChar w:fldCharType="separate"/>
        </w:r>
        <w:r w:rsidR="0092717E" w:rsidRPr="007F7E2B">
          <w:rPr>
            <w:rStyle w:val="Hyperlink"/>
          </w:rPr>
          <w:t>The Regenerative Standard</w:t>
        </w:r>
        <w:r w:rsidR="00F356C8" w:rsidRPr="007F7E2B">
          <w:rPr>
            <w:rStyle w:val="Hyperlink"/>
          </w:rPr>
          <w:t xml:space="preserve"> (TRS)</w:t>
        </w:r>
        <w:r w:rsidR="0092717E">
          <w:fldChar w:fldCharType="end"/>
        </w:r>
      </w:ins>
      <w:r w:rsidR="0092717E" w:rsidRPr="007F7E2B">
        <w:t xml:space="preserve"> is a family of</w:t>
      </w:r>
      <w:r w:rsidR="00D32A72" w:rsidRPr="007F7E2B">
        <w:t xml:space="preserve"> </w:t>
      </w:r>
      <w:del w:id="21" w:author="V2" w:date="2025-04-14T14:19:00Z" w16du:dateUtc="2025-04-14T19:19:00Z">
        <w:r>
          <w:delText>protocols</w:delText>
        </w:r>
      </w:del>
      <w:ins w:id="22" w:author="V2" w:date="2025-04-14T14:19:00Z" w16du:dateUtc="2025-04-14T19:19:00Z">
        <w:r w:rsidR="0017715D" w:rsidRPr="007F7E2B">
          <w:t>methods</w:t>
        </w:r>
        <w:r w:rsidR="00345BA6" w:rsidRPr="007F7E2B">
          <w:t>,</w:t>
        </w:r>
      </w:ins>
      <w:r w:rsidR="0092717E" w:rsidRPr="007F7E2B">
        <w:t xml:space="preserve"> authored by scientists</w:t>
      </w:r>
      <w:ins w:id="23" w:author="V2" w:date="2025-04-14T14:19:00Z" w16du:dateUtc="2025-04-14T19:19:00Z">
        <w:r w:rsidR="00345BA6" w:rsidRPr="007F7E2B">
          <w:t>,</w:t>
        </w:r>
      </w:ins>
      <w:r w:rsidR="0092717E" w:rsidRPr="007F7E2B">
        <w:t xml:space="preserve"> focused on regeneration and restoration of </w:t>
      </w:r>
      <w:del w:id="24" w:author="V2" w:date="2025-04-14T14:19:00Z" w16du:dateUtc="2025-04-14T19:19:00Z">
        <w:r>
          <w:delText>ecosystems</w:delText>
        </w:r>
      </w:del>
      <w:ins w:id="25" w:author="V2" w:date="2025-04-14T14:19:00Z" w16du:dateUtc="2025-04-14T19:19:00Z">
        <w:r w:rsidR="0092717E" w:rsidRPr="007F7E2B">
          <w:t>ecosystem</w:t>
        </w:r>
        <w:r w:rsidR="00F356C8" w:rsidRPr="007F7E2B">
          <w:t xml:space="preserve"> services (Soil Health, Water,</w:t>
        </w:r>
      </w:ins>
      <w:r w:rsidR="00F356C8" w:rsidRPr="007F7E2B">
        <w:t xml:space="preserve"> and </w:t>
      </w:r>
      <w:del w:id="26" w:author="V2" w:date="2025-04-14T14:19:00Z" w16du:dateUtc="2025-04-14T19:19:00Z">
        <w:r>
          <w:delText xml:space="preserve">their soil organic carbon, </w:delText>
        </w:r>
      </w:del>
      <w:ins w:id="27" w:author="V2" w:date="2025-04-14T14:19:00Z" w16du:dateUtc="2025-04-14T19:19:00Z">
        <w:r w:rsidR="00F356C8" w:rsidRPr="007F7E2B">
          <w:t>Biodiversity)</w:t>
        </w:r>
        <w:r w:rsidR="005B5BEF" w:rsidRPr="007F7E2B">
          <w:t xml:space="preserve"> including </w:t>
        </w:r>
        <w:r w:rsidR="00F356C8" w:rsidRPr="007F7E2B">
          <w:t xml:space="preserve">on </w:t>
        </w:r>
        <w:r w:rsidR="005B5BEF" w:rsidRPr="007F7E2B">
          <w:t>working lands</w:t>
        </w:r>
        <w:r w:rsidR="00A14663" w:rsidRPr="007F7E2B">
          <w:t xml:space="preserve">. </w:t>
        </w:r>
        <w:r w:rsidR="00D32A72" w:rsidRPr="007F7E2B">
          <w:t xml:space="preserve">This document is focused on </w:t>
        </w:r>
        <w:bookmarkStart w:id="28" w:name="_Hlk170891460"/>
        <w:r w:rsidR="00F356C8" w:rsidRPr="007F7E2B">
          <w:t>the</w:t>
        </w:r>
        <w:r w:rsidR="00D32A72" w:rsidRPr="007F7E2B">
          <w:t xml:space="preserve"> </w:t>
        </w:r>
        <w:r w:rsidR="00A14663" w:rsidRPr="007F7E2B">
          <w:t>Regenerative</w:t>
        </w:r>
        <w:r w:rsidR="00F356C8" w:rsidRPr="007F7E2B">
          <w:t xml:space="preserve"> </w:t>
        </w:r>
        <w:r w:rsidR="00A14663" w:rsidRPr="007F7E2B">
          <w:t>Soil Organic Carbon Methodology</w:t>
        </w:r>
        <w:bookmarkEnd w:id="28"/>
        <w:r w:rsidR="00F356C8" w:rsidRPr="007F7E2B">
          <w:t xml:space="preserve"> (</w:t>
        </w:r>
        <w:r w:rsidR="00403EB1" w:rsidRPr="007F7E2B">
          <w:t xml:space="preserve">TRS </w:t>
        </w:r>
        <w:r w:rsidR="00F356C8" w:rsidRPr="007F7E2B">
          <w:t>SOC)</w:t>
        </w:r>
        <w:r w:rsidR="00D32A72" w:rsidRPr="007F7E2B">
          <w:t>,</w:t>
        </w:r>
        <w:r w:rsidR="00A14663" w:rsidRPr="007F7E2B">
          <w:t xml:space="preserve"> the first</w:t>
        </w:r>
        <w:r w:rsidR="0017715D" w:rsidRPr="007F7E2B">
          <w:t xml:space="preserve"> </w:t>
        </w:r>
        <w:r w:rsidR="00A14663" w:rsidRPr="007F7E2B">
          <w:t>method</w:t>
        </w:r>
        <w:r w:rsidR="0017715D" w:rsidRPr="007F7E2B">
          <w:t xml:space="preserve"> </w:t>
        </w:r>
        <w:r w:rsidR="00D32A72" w:rsidRPr="007F7E2B">
          <w:t>available</w:t>
        </w:r>
        <w:r w:rsidR="00A14663" w:rsidRPr="007F7E2B">
          <w:t xml:space="preserve"> under </w:t>
        </w:r>
        <w:r w:rsidR="00F356C8" w:rsidRPr="007F7E2B">
          <w:t>TRS</w:t>
        </w:r>
        <w:r w:rsidR="00A14663" w:rsidRPr="007F7E2B">
          <w:t xml:space="preserve">. Subsequent methods </w:t>
        </w:r>
        <w:r w:rsidR="00F356C8" w:rsidRPr="007F7E2B">
          <w:t xml:space="preserve">in development </w:t>
        </w:r>
        <w:r w:rsidR="00467493" w:rsidRPr="007F7E2B">
          <w:t xml:space="preserve">are </w:t>
        </w:r>
        <w:r w:rsidR="00A14663" w:rsidRPr="007F7E2B">
          <w:t>focus</w:t>
        </w:r>
        <w:r w:rsidR="00467493" w:rsidRPr="007F7E2B">
          <w:t>ed</w:t>
        </w:r>
        <w:r w:rsidR="00A14663" w:rsidRPr="007F7E2B">
          <w:t xml:space="preserve"> on</w:t>
        </w:r>
        <w:r w:rsidR="0092717E" w:rsidRPr="007F7E2B">
          <w:t xml:space="preserve"> </w:t>
        </w:r>
      </w:ins>
      <w:r w:rsidR="0092717E" w:rsidRPr="007F7E2B">
        <w:t>water resources</w:t>
      </w:r>
      <w:del w:id="29" w:author="V2" w:date="2025-04-14T14:19:00Z" w16du:dateUtc="2025-04-14T19:19:00Z">
        <w:r>
          <w:delText>,</w:delText>
        </w:r>
      </w:del>
      <w:ins w:id="30" w:author="V2" w:date="2025-04-14T14:19:00Z" w16du:dateUtc="2025-04-14T19:19:00Z">
        <w:r w:rsidR="00F356C8" w:rsidRPr="007F7E2B">
          <w:t xml:space="preserve"> and</w:t>
        </w:r>
      </w:ins>
      <w:r w:rsidR="00F356C8" w:rsidRPr="007F7E2B">
        <w:t xml:space="preserve"> </w:t>
      </w:r>
      <w:r w:rsidR="0092717E" w:rsidRPr="007F7E2B">
        <w:t>biodiversit</w:t>
      </w:r>
      <w:r w:rsidR="00F356C8" w:rsidRPr="007F7E2B">
        <w:t>y</w:t>
      </w:r>
      <w:del w:id="31" w:author="V2" w:date="2025-04-14T14:19:00Z" w16du:dateUtc="2025-04-14T19:19:00Z">
        <w:r>
          <w:delText xml:space="preserve">, avoided crown fire emissions, peat land </w:delText>
        </w:r>
      </w:del>
      <w:ins w:id="32" w:author="V2" w:date="2025-04-14T14:19:00Z" w16du:dateUtc="2025-04-14T19:19:00Z">
        <w:r w:rsidR="00F356C8" w:rsidRPr="007F7E2B">
          <w:t xml:space="preserve">; ultimately creating a suite of methods meant to quantify full system </w:t>
        </w:r>
      </w:ins>
      <w:r w:rsidR="00F356C8" w:rsidRPr="007F7E2B">
        <w:t>restoration</w:t>
      </w:r>
      <w:r w:rsidR="0092717E" w:rsidRPr="007F7E2B">
        <w:t xml:space="preserve">. </w:t>
      </w:r>
      <w:del w:id="33" w:author="V2" w:date="2025-04-14T14:19:00Z" w16du:dateUtc="2025-04-14T19:19:00Z">
        <w:r>
          <w:delText xml:space="preserve">Version 1.1 is focused on soil organic carbon. </w:delText>
        </w:r>
      </w:del>
      <w:r w:rsidR="0092717E" w:rsidRPr="007F7E2B">
        <w:t xml:space="preserve">Forthcoming </w:t>
      </w:r>
      <w:del w:id="34" w:author="V2" w:date="2025-04-14T14:19:00Z" w16du:dateUtc="2025-04-14T19:19:00Z">
        <w:r>
          <w:delText>modules</w:delText>
        </w:r>
      </w:del>
      <w:ins w:id="35" w:author="V2" w:date="2025-04-14T14:19:00Z" w16du:dateUtc="2025-04-14T19:19:00Z">
        <w:r w:rsidR="0017715D" w:rsidRPr="007F7E2B">
          <w:t>methods</w:t>
        </w:r>
        <w:r w:rsidR="00D32A72" w:rsidRPr="007F7E2B">
          <w:t xml:space="preserve"> under TRS</w:t>
        </w:r>
      </w:ins>
      <w:r w:rsidR="00D32A72" w:rsidRPr="007F7E2B">
        <w:t xml:space="preserve"> </w:t>
      </w:r>
      <w:r w:rsidR="0092717E" w:rsidRPr="007F7E2B">
        <w:t xml:space="preserve">will </w:t>
      </w:r>
      <w:del w:id="36" w:author="V2" w:date="2025-04-14T14:19:00Z" w16du:dateUtc="2025-04-14T19:19:00Z">
        <w:r>
          <w:delText xml:space="preserve">bring the broader tools for </w:delText>
        </w:r>
      </w:del>
      <w:ins w:id="37" w:author="V2" w:date="2025-04-14T14:19:00Z" w16du:dateUtc="2025-04-14T19:19:00Z">
        <w:r w:rsidR="00F356C8" w:rsidRPr="007F7E2B">
          <w:t xml:space="preserve">introduce improved </w:t>
        </w:r>
      </w:ins>
      <w:r w:rsidR="00F356C8" w:rsidRPr="007F7E2B">
        <w:t>quantification</w:t>
      </w:r>
      <w:r w:rsidR="0092717E" w:rsidRPr="007F7E2B">
        <w:t xml:space="preserve"> </w:t>
      </w:r>
      <w:del w:id="38" w:author="V2" w:date="2025-04-14T14:19:00Z" w16du:dateUtc="2025-04-14T19:19:00Z">
        <w:r>
          <w:delText>of</w:delText>
        </w:r>
      </w:del>
      <w:ins w:id="39" w:author="V2" w:date="2025-04-14T14:19:00Z" w16du:dateUtc="2025-04-14T19:19:00Z">
        <w:r w:rsidR="0092717E" w:rsidRPr="007F7E2B">
          <w:t>tools for</w:t>
        </w:r>
      </w:ins>
      <w:r w:rsidR="0092717E" w:rsidRPr="007F7E2B">
        <w:t xml:space="preserve"> measure-to-measure, robust and reliable </w:t>
      </w:r>
      <w:del w:id="40" w:author="V2" w:date="2025-04-14T14:19:00Z" w16du:dateUtc="2025-04-14T19:19:00Z">
        <w:r>
          <w:delText xml:space="preserve">improvements in the </w:delText>
        </w:r>
      </w:del>
      <w:r w:rsidR="0092717E" w:rsidRPr="007F7E2B">
        <w:t>ecosystem me</w:t>
      </w:r>
      <w:r w:rsidR="00F356C8" w:rsidRPr="007F7E2B">
        <w:t>tr</w:t>
      </w:r>
      <w:r w:rsidR="0092717E" w:rsidRPr="007F7E2B">
        <w:t>ics for these focal areas.</w:t>
      </w:r>
    </w:p>
    <w:p w14:paraId="354F1ED8" w14:textId="4231D243" w:rsidR="00A14663" w:rsidRPr="007F7E2B" w:rsidRDefault="00A14663">
      <w:pPr>
        <w:rPr>
          <w:ins w:id="41" w:author="V2" w:date="2025-04-14T14:19:00Z" w16du:dateUtc="2025-04-14T19:19:00Z"/>
        </w:rPr>
      </w:pPr>
      <w:ins w:id="42" w:author="V2" w:date="2025-04-14T14:19:00Z" w16du:dateUtc="2025-04-14T19:19:00Z">
        <w:r w:rsidRPr="007F7E2B">
          <w:t xml:space="preserve"> </w:t>
        </w:r>
      </w:ins>
      <w:r w:rsidRPr="007F7E2B">
        <w:t xml:space="preserve">Each </w:t>
      </w:r>
      <w:del w:id="43" w:author="V2" w:date="2025-04-14T14:19:00Z" w16du:dateUtc="2025-04-14T19:19:00Z">
        <w:r w:rsidR="0018437E">
          <w:delText>module</w:delText>
        </w:r>
      </w:del>
      <w:ins w:id="44" w:author="V2" w:date="2025-04-14T14:19:00Z" w16du:dateUtc="2025-04-14T19:19:00Z">
        <w:r w:rsidRPr="007F7E2B">
          <w:t>method</w:t>
        </w:r>
      </w:ins>
      <w:r w:rsidRPr="007F7E2B">
        <w:t xml:space="preserve"> under </w:t>
      </w:r>
      <w:del w:id="45" w:author="V2" w:date="2025-04-14T14:19:00Z" w16du:dateUtc="2025-04-14T19:19:00Z">
        <w:r w:rsidR="0018437E">
          <w:delText>The Regenerative Standard</w:delText>
        </w:r>
      </w:del>
      <w:ins w:id="46" w:author="V2" w:date="2025-04-14T14:19:00Z" w16du:dateUtc="2025-04-14T19:19:00Z">
        <w:r w:rsidR="00F356C8" w:rsidRPr="007F7E2B">
          <w:t>TRS</w:t>
        </w:r>
      </w:ins>
      <w:r w:rsidRPr="007F7E2B">
        <w:t xml:space="preserve"> is an open access, living document that has been developed from the body of science, from peer reviewed publications, and expertise under each topical area</w:t>
      </w:r>
      <w:del w:id="47" w:author="V2" w:date="2025-04-14T14:19:00Z" w16du:dateUtc="2025-04-14T19:19:00Z">
        <w:r w:rsidR="0018437E">
          <w:delText xml:space="preserve">. </w:delText>
        </w:r>
      </w:del>
      <w:ins w:id="48" w:author="V2" w:date="2025-04-14T14:19:00Z" w16du:dateUtc="2025-04-14T19:19:00Z">
        <w:r w:rsidR="00F356C8" w:rsidRPr="007F7E2B">
          <w:t xml:space="preserve"> and will be continuously improved as new research and technologies are reviewed. </w:t>
        </w:r>
      </w:ins>
    </w:p>
    <w:p w14:paraId="289E7D1B" w14:textId="7B35D827" w:rsidR="00A072CA" w:rsidRPr="007F7E2B" w:rsidRDefault="0092717E">
      <w:pPr>
        <w:rPr>
          <w:ins w:id="49" w:author="V2" w:date="2025-04-14T14:19:00Z" w16du:dateUtc="2025-04-14T19:19:00Z"/>
        </w:rPr>
      </w:pPr>
      <w:r w:rsidRPr="007F7E2B">
        <w:t xml:space="preserve">The core technical foundations of </w:t>
      </w:r>
      <w:del w:id="50" w:author="V2" w:date="2025-04-14T14:19:00Z" w16du:dateUtc="2025-04-14T19:19:00Z">
        <w:r w:rsidR="0018437E">
          <w:delText>Version 1.1</w:delText>
        </w:r>
      </w:del>
      <w:ins w:id="51" w:author="V2" w:date="2025-04-14T14:19:00Z" w16du:dateUtc="2025-04-14T19:19:00Z">
        <w:r w:rsidR="00A14663" w:rsidRPr="007F7E2B">
          <w:t>the Soil Organ</w:t>
        </w:r>
        <w:r w:rsidR="00FC342D" w:rsidRPr="007F7E2B">
          <w:t>ic</w:t>
        </w:r>
        <w:r w:rsidR="00A14663" w:rsidRPr="007F7E2B">
          <w:t xml:space="preserve"> Carbon Methodology </w:t>
        </w:r>
        <w:r w:rsidR="00403EB1" w:rsidRPr="007F7E2B">
          <w:t>(TRS SOC)</w:t>
        </w:r>
        <w:r w:rsidR="00C11E9A" w:rsidRPr="007F7E2B">
          <w:t xml:space="preserve"> </w:t>
        </w:r>
        <w:r w:rsidR="0017715D" w:rsidRPr="007F7E2B">
          <w:t xml:space="preserve">are based upon the original </w:t>
        </w:r>
        <w:r w:rsidR="0017715D">
          <w:fldChar w:fldCharType="begin"/>
        </w:r>
        <w:r w:rsidR="0017715D">
          <w:instrText>HYPERLINK \l "VM0021"</w:instrText>
        </w:r>
        <w:r w:rsidR="0017715D">
          <w:fldChar w:fldCharType="separate"/>
        </w:r>
        <w:r w:rsidR="0017715D" w:rsidRPr="007F7E2B">
          <w:rPr>
            <w:rStyle w:val="Hyperlink"/>
          </w:rPr>
          <w:t>The Earth Partners, Soil Carbon Quantification Methodology</w:t>
        </w:r>
        <w:r w:rsidR="0017715D">
          <w:fldChar w:fldCharType="end"/>
        </w:r>
        <w:r w:rsidR="0017715D" w:rsidRPr="007F7E2B">
          <w:t>, which</w:t>
        </w:r>
      </w:ins>
      <w:r w:rsidR="0017715D" w:rsidRPr="007F7E2B">
        <w:t xml:space="preserve"> </w:t>
      </w:r>
      <w:r w:rsidRPr="007F7E2B">
        <w:t>was written, tested, and published over decades by a distinguished</w:t>
      </w:r>
      <w:r w:rsidR="00A0798D" w:rsidRPr="007F7E2B">
        <w:t xml:space="preserve"> </w:t>
      </w:r>
      <w:ins w:id="52" w:author="V2" w:date="2025-04-14T14:19:00Z" w16du:dateUtc="2025-04-14T19:19:00Z">
        <w:r w:rsidR="00A0798D" w:rsidRPr="007F7E2B">
          <w:t>team of</w:t>
        </w:r>
        <w:r w:rsidRPr="007F7E2B">
          <w:t xml:space="preserve"> </w:t>
        </w:r>
      </w:ins>
      <w:r w:rsidRPr="007F7E2B">
        <w:t>soil carbon</w:t>
      </w:r>
      <w:del w:id="53" w:author="V2" w:date="2025-04-14T14:19:00Z" w16du:dateUtc="2025-04-14T19:19:00Z">
        <w:r w:rsidR="0018437E">
          <w:delText xml:space="preserve"> team of</w:delText>
        </w:r>
      </w:del>
      <w:r w:rsidRPr="007F7E2B">
        <w:t xml:space="preserve"> scientists and authors of books, technical papers, and synthesis publications on agricultural </w:t>
      </w:r>
      <w:del w:id="54" w:author="V2" w:date="2025-04-14T14:19:00Z" w16du:dateUtc="2025-04-14T19:19:00Z">
        <w:r w:rsidR="0018437E">
          <w:delText>system</w:delText>
        </w:r>
      </w:del>
      <w:ins w:id="55" w:author="V2" w:date="2025-04-14T14:19:00Z" w16du:dateUtc="2025-04-14T19:19:00Z">
        <w:r w:rsidR="00B13524" w:rsidRPr="007F7E2B">
          <w:t xml:space="preserve">soil carbon and the potential role of regenerated agricultural </w:t>
        </w:r>
        <w:r w:rsidRPr="007F7E2B">
          <w:t>system</w:t>
        </w:r>
        <w:r w:rsidR="00B13524" w:rsidRPr="007F7E2B">
          <w:t>s as a</w:t>
        </w:r>
      </w:ins>
      <w:r w:rsidRPr="007F7E2B">
        <w:t xml:space="preserve"> climate mitigation</w:t>
      </w:r>
      <w:ins w:id="56" w:author="V2" w:date="2025-04-14T14:19:00Z" w16du:dateUtc="2025-04-14T19:19:00Z">
        <w:r w:rsidR="00B13524" w:rsidRPr="007F7E2B">
          <w:t xml:space="preserve"> strategy</w:t>
        </w:r>
      </w:ins>
      <w:r w:rsidRPr="007F7E2B">
        <w:t xml:space="preserve">, including </w:t>
      </w:r>
      <w:del w:id="57" w:author="V2" w:date="2025-04-14T14:19:00Z" w16du:dateUtc="2025-04-14T19:19:00Z">
        <w:r w:rsidR="0018437E">
          <w:delText>Dr. Rattan Lal, Dr. John</w:delText>
        </w:r>
      </w:del>
      <w:ins w:id="58" w:author="V2" w:date="2025-04-14T14:19:00Z" w16du:dateUtc="2025-04-14T19:19:00Z">
        <w:r w:rsidR="003E70BE" w:rsidRPr="007F7E2B">
          <w:t xml:space="preserve">many of the </w:t>
        </w:r>
        <w:r w:rsidR="00B13524" w:rsidRPr="007F7E2B">
          <w:t>a</w:t>
        </w:r>
        <w:r w:rsidR="003E70BE" w:rsidRPr="007F7E2B">
          <w:t>uthors found in</w:t>
        </w:r>
      </w:ins>
      <w:r w:rsidR="003E70BE" w:rsidRPr="007F7E2B">
        <w:t xml:space="preserve"> Kimble</w:t>
      </w:r>
      <w:del w:id="59" w:author="V2" w:date="2025-04-14T14:19:00Z" w16du:dateUtc="2025-04-14T19:19:00Z">
        <w:r w:rsidR="0018437E">
          <w:delText xml:space="preserve">, Dr. Curtis Monger, Dr. Ron Follett, Dr. David </w:delText>
        </w:r>
      </w:del>
      <w:ins w:id="60" w:author="V2" w:date="2025-04-14T14:19:00Z" w16du:dateUtc="2025-04-14T19:19:00Z">
        <w:r w:rsidR="003E70BE" w:rsidRPr="007F7E2B">
          <w:t xml:space="preserve"> et al </w:t>
        </w:r>
        <w:r w:rsidR="00B13524" w:rsidRPr="007F7E2B">
          <w:t>(</w:t>
        </w:r>
        <w:r w:rsidR="003E70BE" w:rsidRPr="007F7E2B">
          <w:t xml:space="preserve">2007), Paul et al </w:t>
        </w:r>
        <w:r w:rsidR="00B13524" w:rsidRPr="007F7E2B">
          <w:t>(</w:t>
        </w:r>
        <w:r w:rsidR="003E70BE" w:rsidRPr="007F7E2B">
          <w:t>1997</w:t>
        </w:r>
        <w:r w:rsidR="00B13524" w:rsidRPr="007F7E2B">
          <w:t>)</w:t>
        </w:r>
        <w:r w:rsidR="003E70BE" w:rsidRPr="007F7E2B">
          <w:t xml:space="preserve">, Daniel and </w:t>
        </w:r>
      </w:ins>
      <w:r w:rsidR="003E70BE" w:rsidRPr="007F7E2B">
        <w:t>Hammer</w:t>
      </w:r>
      <w:del w:id="61" w:author="V2" w:date="2025-04-14T14:19:00Z" w16du:dateUtc="2025-04-14T19:19:00Z">
        <w:r w:rsidR="0018437E">
          <w:delText>, Dr. Charles Rice,</w:delText>
        </w:r>
      </w:del>
      <w:ins w:id="62" w:author="V2" w:date="2025-04-14T14:19:00Z" w16du:dateUtc="2025-04-14T19:19:00Z">
        <w:r w:rsidR="003E70BE" w:rsidRPr="007F7E2B">
          <w:t xml:space="preserve"> </w:t>
        </w:r>
        <w:r w:rsidR="00B13524" w:rsidRPr="007F7E2B">
          <w:t>(</w:t>
        </w:r>
        <w:r w:rsidR="003E70BE" w:rsidRPr="007F7E2B">
          <w:t>1992)</w:t>
        </w:r>
      </w:ins>
      <w:r w:rsidR="003E70BE" w:rsidRPr="007F7E2B">
        <w:t xml:space="preserve"> and others</w:t>
      </w:r>
      <w:del w:id="63" w:author="V2" w:date="2025-04-14T14:19:00Z" w16du:dateUtc="2025-04-14T19:19:00Z">
        <w:r w:rsidR="0018437E">
          <w:delText>, including the AEI staff, who also co-authored and tested</w:delText>
        </w:r>
      </w:del>
      <w:ins w:id="64" w:author="V2" w:date="2025-04-14T14:19:00Z" w16du:dateUtc="2025-04-14T19:19:00Z">
        <w:r w:rsidR="00AE267B" w:rsidRPr="007F7E2B">
          <w:t>. This method</w:t>
        </w:r>
        <w:r w:rsidR="00293CD7" w:rsidRPr="007F7E2B">
          <w:t xml:space="preserve"> was subsequently VCS approved and released as</w:t>
        </w:r>
      </w:ins>
      <w:r w:rsidR="00293CD7" w:rsidRPr="007F7E2B">
        <w:t xml:space="preserve"> </w:t>
      </w:r>
      <w:r w:rsidRPr="007F7E2B">
        <w:t>Verra</w:t>
      </w:r>
      <w:r w:rsidR="007C3EFF" w:rsidRPr="007F7E2B">
        <w:t xml:space="preserve"> VM0021</w:t>
      </w:r>
      <w:del w:id="65" w:author="V2" w:date="2025-04-14T14:19:00Z" w16du:dateUtc="2025-04-14T19:19:00Z">
        <w:r w:rsidR="0018437E">
          <w:delText>,</w:delText>
        </w:r>
      </w:del>
      <w:r w:rsidR="007C3EFF" w:rsidRPr="007F7E2B">
        <w:t xml:space="preserve"> </w:t>
      </w:r>
      <w:r w:rsidRPr="007F7E2B">
        <w:t xml:space="preserve">Soil Carbon Quantification Methodology. </w:t>
      </w:r>
      <w:del w:id="66" w:author="V2" w:date="2025-04-14T14:19:00Z" w16du:dateUtc="2025-04-14T19:19:00Z">
        <w:r w:rsidR="0018437E">
          <w:delText>Testing</w:delText>
        </w:r>
      </w:del>
      <w:ins w:id="67" w:author="V2" w:date="2025-04-14T14:19:00Z" w16du:dateUtc="2025-04-14T19:19:00Z">
        <w:r w:rsidR="00A14663" w:rsidRPr="007F7E2B">
          <w:t xml:space="preserve">Ownership, </w:t>
        </w:r>
        <w:r w:rsidR="009B1A0D" w:rsidRPr="007F7E2B">
          <w:t>authorship,</w:t>
        </w:r>
        <w:r w:rsidR="00A14663" w:rsidRPr="007F7E2B">
          <w:t xml:space="preserve"> and copyright</w:t>
        </w:r>
      </w:ins>
      <w:r w:rsidR="00A14663" w:rsidRPr="007F7E2B">
        <w:t xml:space="preserve"> of VM0021</w:t>
      </w:r>
      <w:r w:rsidR="00E56CA5" w:rsidRPr="007F7E2B">
        <w:t xml:space="preserve"> </w:t>
      </w:r>
      <w:del w:id="68" w:author="V2" w:date="2025-04-14T14:19:00Z" w16du:dateUtc="2025-04-14T19:19:00Z">
        <w:r w:rsidR="0018437E">
          <w:delText xml:space="preserve">occurred across </w:delText>
        </w:r>
      </w:del>
      <w:ins w:id="69" w:author="V2" w:date="2025-04-14T14:19:00Z" w16du:dateUtc="2025-04-14T19:19:00Z">
        <w:r w:rsidR="00B13524" w:rsidRPr="007F7E2B">
          <w:t xml:space="preserve">and </w:t>
        </w:r>
      </w:ins>
      <w:r w:rsidR="00B13524" w:rsidRPr="007F7E2B">
        <w:t xml:space="preserve">the </w:t>
      </w:r>
      <w:del w:id="70" w:author="V2" w:date="2025-04-14T14:19:00Z" w16du:dateUtc="2025-04-14T19:19:00Z">
        <w:r w:rsidR="0018437E">
          <w:delText>America’s</w:delText>
        </w:r>
      </w:del>
      <w:ins w:id="71" w:author="V2" w:date="2025-04-14T14:19:00Z" w16du:dateUtc="2025-04-14T19:19:00Z">
        <w:r w:rsidR="00B13524" w:rsidRPr="007F7E2B">
          <w:t xml:space="preserve">20 </w:t>
        </w:r>
        <w:r w:rsidR="00E56CA5" w:rsidRPr="007F7E2B">
          <w:t>chapters under VM0021</w:t>
        </w:r>
        <w:r w:rsidR="00412267" w:rsidRPr="007F7E2B">
          <w:t xml:space="preserve"> </w:t>
        </w:r>
        <w:r w:rsidR="00A14663" w:rsidRPr="007F7E2B">
          <w:t xml:space="preserve">is </w:t>
        </w:r>
        <w:r w:rsidR="00412267" w:rsidRPr="007F7E2B">
          <w:t xml:space="preserve">now </w:t>
        </w:r>
        <w:r w:rsidR="00A14663" w:rsidRPr="007F7E2B">
          <w:t>held</w:t>
        </w:r>
      </w:ins>
      <w:r w:rsidR="00A14663" w:rsidRPr="007F7E2B">
        <w:t xml:space="preserve"> by</w:t>
      </w:r>
      <w:r w:rsidR="00412267" w:rsidRPr="007F7E2B">
        <w:t xml:space="preserve"> </w:t>
      </w:r>
      <w:ins w:id="72" w:author="V2" w:date="2025-04-14T14:19:00Z" w16du:dateUtc="2025-04-14T19:19:00Z">
        <w:r w:rsidR="00412267" w:rsidRPr="007F7E2B">
          <w:t>Applied Ecological Institute and is referenced</w:t>
        </w:r>
        <w:r w:rsidR="00B334B2" w:rsidRPr="007F7E2B">
          <w:t xml:space="preserve"> throughout TRS</w:t>
        </w:r>
        <w:r w:rsidR="00025AD5" w:rsidRPr="007F7E2B">
          <w:t xml:space="preserve"> SOC</w:t>
        </w:r>
        <w:r w:rsidR="00B334B2" w:rsidRPr="007F7E2B">
          <w:t xml:space="preserve"> as these methods are still </w:t>
        </w:r>
      </w:ins>
      <w:r w:rsidR="00B334B2" w:rsidRPr="007F7E2B">
        <w:t xml:space="preserve">the </w:t>
      </w:r>
      <w:del w:id="73" w:author="V2" w:date="2025-04-14T14:19:00Z" w16du:dateUtc="2025-04-14T19:19:00Z">
        <w:r w:rsidR="0018437E">
          <w:delText xml:space="preserve">AEI team and several of the original authors from renowned universities, USDA, ARS, NRCS, national laboratories, and </w:delText>
        </w:r>
      </w:del>
      <w:ins w:id="74" w:author="V2" w:date="2025-04-14T14:19:00Z" w16du:dateUtc="2025-04-14T19:19:00Z">
        <w:r w:rsidR="00B334B2" w:rsidRPr="007F7E2B">
          <w:t xml:space="preserve">best available and used by many </w:t>
        </w:r>
      </w:ins>
      <w:r w:rsidR="00B334B2" w:rsidRPr="007F7E2B">
        <w:t xml:space="preserve">other </w:t>
      </w:r>
      <w:del w:id="75" w:author="V2" w:date="2025-04-14T14:19:00Z" w16du:dateUtc="2025-04-14T19:19:00Z">
        <w:r w:rsidR="0018437E">
          <w:delText>research institutions. A rigorous process of engagement by more than 35 of the worlds’ soil carbon scientists independently reviewed and contributed to the refinements of</w:delText>
        </w:r>
      </w:del>
      <w:ins w:id="76" w:author="V2" w:date="2025-04-14T14:19:00Z" w16du:dateUtc="2025-04-14T19:19:00Z">
        <w:r w:rsidR="005719C0" w:rsidRPr="007F7E2B">
          <w:t xml:space="preserve">protocols </w:t>
        </w:r>
        <w:r w:rsidR="009B5AD3" w:rsidRPr="007F7E2B">
          <w:t>i.e.</w:t>
        </w:r>
        <w:r w:rsidR="005719C0" w:rsidRPr="007F7E2B">
          <w:t xml:space="preserve"> VM0042 and BCarbon. </w:t>
        </w:r>
        <w:r w:rsidR="003D1229" w:rsidRPr="007F7E2B">
          <w:t xml:space="preserve">See </w:t>
        </w:r>
        <w:r w:rsidR="00135823">
          <w:fldChar w:fldCharType="begin"/>
        </w:r>
        <w:r w:rsidR="00135823">
          <w:instrText>HYPERLINK \l "TRS_history"</w:instrText>
        </w:r>
        <w:r w:rsidR="00135823">
          <w:fldChar w:fldCharType="separate"/>
        </w:r>
        <w:r w:rsidR="00135823" w:rsidRPr="007F7E2B">
          <w:rPr>
            <w:rStyle w:val="Hyperlink"/>
          </w:rPr>
          <w:t>Appendix 6.0</w:t>
        </w:r>
        <w:r w:rsidR="00135823">
          <w:fldChar w:fldCharType="end"/>
        </w:r>
        <w:r w:rsidR="00135823" w:rsidRPr="007F7E2B">
          <w:t xml:space="preserve"> </w:t>
        </w:r>
        <w:r w:rsidR="003D1229" w:rsidRPr="007F7E2B">
          <w:t>for</w:t>
        </w:r>
      </w:ins>
      <w:r w:rsidR="003D1229" w:rsidRPr="007F7E2B">
        <w:t xml:space="preserve"> the </w:t>
      </w:r>
      <w:del w:id="77" w:author="V2" w:date="2025-04-14T14:19:00Z" w16du:dateUtc="2025-04-14T19:19:00Z">
        <w:r w:rsidR="0018437E">
          <w:delText>VM0021 protocol. Since publication, AEI and other partners have deployed</w:delText>
        </w:r>
      </w:del>
      <w:ins w:id="78" w:author="V2" w:date="2025-04-14T14:19:00Z" w16du:dateUtc="2025-04-14T19:19:00Z">
        <w:r w:rsidR="003D1229" w:rsidRPr="007F7E2B">
          <w:t>full history</w:t>
        </w:r>
        <w:r w:rsidR="003C712E" w:rsidRPr="007F7E2B">
          <w:t xml:space="preserve"> and </w:t>
        </w:r>
        <w:r w:rsidR="00293CD7" w:rsidRPr="007F7E2B">
          <w:t>lineage</w:t>
        </w:r>
        <w:r w:rsidR="004964E0" w:rsidRPr="007F7E2B">
          <w:t>.</w:t>
        </w:r>
        <w:r w:rsidR="00293CD7" w:rsidRPr="007F7E2B">
          <w:t xml:space="preserve"> </w:t>
        </w:r>
      </w:ins>
    </w:p>
    <w:p w14:paraId="5BB23CBD" w14:textId="77777777" w:rsidR="00570313" w:rsidRDefault="008D0F71">
      <w:pPr>
        <w:rPr>
          <w:del w:id="79" w:author="V2" w:date="2025-04-14T14:19:00Z" w16du:dateUtc="2025-04-14T19:19:00Z"/>
        </w:rPr>
      </w:pPr>
      <w:ins w:id="80" w:author="V2" w:date="2025-04-14T14:19:00Z" w16du:dateUtc="2025-04-14T19:19:00Z">
        <w:r w:rsidRPr="007F7E2B">
          <w:t>While building upon</w:t>
        </w:r>
      </w:ins>
      <w:r w:rsidRPr="007F7E2B">
        <w:t xml:space="preserve"> the </w:t>
      </w:r>
      <w:ins w:id="81" w:author="V2" w:date="2025-04-14T14:19:00Z" w16du:dateUtc="2025-04-14T19:19:00Z">
        <w:r w:rsidRPr="007F7E2B">
          <w:t xml:space="preserve">earlier methods, </w:t>
        </w:r>
        <w:r w:rsidR="004964E0" w:rsidRPr="007F7E2B">
          <w:t>TRS SOC</w:t>
        </w:r>
        <w:r w:rsidR="008A6F02" w:rsidRPr="007F7E2B">
          <w:t xml:space="preserve"> </w:t>
        </w:r>
        <w:r w:rsidR="00FA20B3" w:rsidRPr="007F7E2B">
          <w:t>is</w:t>
        </w:r>
        <w:r w:rsidR="009C2A39" w:rsidRPr="007F7E2B">
          <w:t xml:space="preserve"> an independent and </w:t>
        </w:r>
        <w:r w:rsidR="00395CA8" w:rsidRPr="007F7E2B">
          <w:t>original</w:t>
        </w:r>
        <w:r w:rsidR="009C2A39" w:rsidRPr="007F7E2B">
          <w:t xml:space="preserve"> </w:t>
        </w:r>
      </w:ins>
      <w:r w:rsidR="009C2A39" w:rsidRPr="007F7E2B">
        <w:t>method</w:t>
      </w:r>
      <w:r w:rsidR="00351BD8" w:rsidRPr="007F7E2B">
        <w:t xml:space="preserve"> </w:t>
      </w:r>
      <w:del w:id="82" w:author="V2" w:date="2025-04-14T14:19:00Z" w16du:dateUtc="2025-04-14T19:19:00Z">
        <w:r w:rsidR="0018437E">
          <w:delText xml:space="preserve">across USA, Canada, Chile, Peru, Costa Rica, and many other locations around the world. </w:delText>
        </w:r>
      </w:del>
    </w:p>
    <w:p w14:paraId="0000000E" w14:textId="365515DA" w:rsidR="00570313" w:rsidRPr="007F7E2B" w:rsidRDefault="0018437E" w:rsidP="008C562F">
      <w:del w:id="83" w:author="V2" w:date="2025-04-14T14:19:00Z" w16du:dateUtc="2025-04-14T19:19:00Z">
        <w:r>
          <w:delText>AEI</w:delText>
        </w:r>
      </w:del>
      <w:ins w:id="84" w:author="V2" w:date="2025-04-14T14:19:00Z" w16du:dateUtc="2025-04-14T19:19:00Z">
        <w:r w:rsidR="00351BD8" w:rsidRPr="007F7E2B">
          <w:t>that has been continuously developed</w:t>
        </w:r>
      </w:ins>
      <w:r w:rsidR="003548AE" w:rsidRPr="007F7E2B">
        <w:t xml:space="preserve"> and</w:t>
      </w:r>
      <w:r w:rsidR="00351BD8" w:rsidRPr="007F7E2B">
        <w:t xml:space="preserve"> </w:t>
      </w:r>
      <w:del w:id="85" w:author="V2" w:date="2025-04-14T14:19:00Z" w16du:dateUtc="2025-04-14T19:19:00Z">
        <w:r>
          <w:delText>partners have implemented the VM0021 protocol on tens of</w:delText>
        </w:r>
      </w:del>
      <w:ins w:id="86" w:author="V2" w:date="2025-04-14T14:19:00Z" w16du:dateUtc="2025-04-14T19:19:00Z">
        <w:r w:rsidR="00351BD8" w:rsidRPr="007F7E2B">
          <w:t>refined over</w:t>
        </w:r>
      </w:ins>
      <w:r w:rsidR="00351BD8" w:rsidRPr="007F7E2B">
        <w:t xml:space="preserve"> millions of acres of </w:t>
      </w:r>
      <w:del w:id="87" w:author="V2" w:date="2025-04-14T14:19:00Z" w16du:dateUtc="2025-04-14T19:19:00Z">
        <w:r>
          <w:delText>agricultural land, rangeland,</w:delText>
        </w:r>
      </w:del>
      <w:ins w:id="88" w:author="V2" w:date="2025-04-14T14:19:00Z" w16du:dateUtc="2025-04-14T19:19:00Z">
        <w:r w:rsidR="00351BD8" w:rsidRPr="007F7E2B">
          <w:t>sampling, resampling</w:t>
        </w:r>
      </w:ins>
      <w:r w:rsidR="00AF5DA7" w:rsidRPr="007F7E2B">
        <w:t xml:space="preserve"> and</w:t>
      </w:r>
      <w:r w:rsidR="00351BD8" w:rsidRPr="007F7E2B">
        <w:t xml:space="preserve"> </w:t>
      </w:r>
      <w:del w:id="89" w:author="V2" w:date="2025-04-14T14:19:00Z" w16du:dateUtc="2025-04-14T19:19:00Z">
        <w:r>
          <w:delText xml:space="preserve">restored conservation properties, and found it can produce repeated measurements of soil organic </w:delText>
        </w:r>
      </w:del>
      <w:r w:rsidR="00351BD8" w:rsidRPr="007F7E2B">
        <w:t xml:space="preserve">carbon </w:t>
      </w:r>
      <w:del w:id="90" w:author="V2" w:date="2025-04-14T14:19:00Z" w16du:dateUtc="2025-04-14T19:19:00Z">
        <w:r>
          <w:delText>that are robust, reliable and most importantly, can support the need for trusted measurements by parties involved in soil management, carbon markets, and natural resources decision making.</w:delText>
        </w:r>
      </w:del>
      <w:ins w:id="91" w:author="V2" w:date="2025-04-14T14:19:00Z" w16du:dateUtc="2025-04-14T19:19:00Z">
        <w:r w:rsidR="007B3D1E" w:rsidRPr="007F7E2B">
          <w:t>quantification</w:t>
        </w:r>
        <w:r w:rsidR="008C562F" w:rsidRPr="007F7E2B">
          <w:t xml:space="preserve">. </w:t>
        </w:r>
      </w:ins>
      <w:r w:rsidR="00E2672D" w:rsidRPr="007F7E2B">
        <w:t xml:space="preserve"> </w:t>
      </w:r>
      <w:r w:rsidR="0092717E" w:rsidRPr="007F7E2B">
        <w:t xml:space="preserve">The Verra VM0021 Soil </w:t>
      </w:r>
      <w:r w:rsidR="0092717E" w:rsidRPr="007F7E2B">
        <w:lastRenderedPageBreak/>
        <w:t>Carbon Quantification Methodology has been strengthened, modernized, reorganized, and streamlined</w:t>
      </w:r>
      <w:del w:id="92" w:author="V2" w:date="2025-04-14T14:19:00Z" w16du:dateUtc="2025-04-14T19:19:00Z">
        <w:r>
          <w:delText xml:space="preserve">, resulting in Version 1.1 of </w:delText>
        </w:r>
        <w:r>
          <w:rPr>
            <w:b/>
          </w:rPr>
          <w:delText>The Regenerative Standard</w:delText>
        </w:r>
      </w:del>
      <w:ins w:id="93" w:author="V2" w:date="2025-04-14T14:19:00Z" w16du:dateUtc="2025-04-14T19:19:00Z">
        <w:r w:rsidR="008C562F" w:rsidRPr="007F7E2B">
          <w:t xml:space="preserve"> to reduce costs, ensure scalability, and confirm accuracy, precision and robustness to support high quality, trustable carbon credits</w:t>
        </w:r>
      </w:ins>
      <w:r w:rsidR="00D7293E" w:rsidRPr="007F7E2B">
        <w:t>.</w:t>
      </w:r>
      <w:r w:rsidR="008C562F" w:rsidRPr="007F7E2B">
        <w:t xml:space="preserve"> </w:t>
      </w:r>
    </w:p>
    <w:p w14:paraId="56F48C6B" w14:textId="2D60DA71" w:rsidR="008C562F" w:rsidRPr="007F7E2B" w:rsidRDefault="00E71DFB" w:rsidP="008C562F">
      <w:pPr>
        <w:rPr>
          <w:rPrChange w:id="94" w:author="V2" w:date="2025-04-14T14:19:00Z" w16du:dateUtc="2025-04-14T19:19:00Z">
            <w:rPr>
              <w:b w:val="0"/>
            </w:rPr>
          </w:rPrChange>
        </w:rPr>
        <w:pPrChange w:id="95" w:author="V2" w:date="2025-04-14T14:19:00Z" w16du:dateUtc="2025-04-14T19:19:00Z">
          <w:pPr>
            <w:pStyle w:val="Heading2"/>
            <w:spacing w:before="240" w:after="240"/>
          </w:pPr>
        </w:pPrChange>
      </w:pPr>
      <w:r w:rsidRPr="007F7E2B">
        <w:br w:type="page"/>
      </w:r>
    </w:p>
    <w:p w14:paraId="0000000F" w14:textId="77777777" w:rsidR="00570313" w:rsidRPr="007F7E2B" w:rsidRDefault="0092717E">
      <w:pPr>
        <w:pStyle w:val="Heading2"/>
        <w:spacing w:before="240" w:after="240"/>
      </w:pPr>
      <w:bookmarkStart w:id="96" w:name="_Toc180594063"/>
      <w:bookmarkStart w:id="97" w:name="_Toc180594470"/>
      <w:r w:rsidRPr="007F7E2B">
        <w:lastRenderedPageBreak/>
        <w:t>Table of Contents</w:t>
      </w:r>
      <w:bookmarkEnd w:id="96"/>
      <w:bookmarkEnd w:id="97"/>
    </w:p>
    <w:sdt>
      <w:sdtPr>
        <w:id w:val="433799078"/>
        <w:docPartObj>
          <w:docPartGallery w:val="Table of Contents"/>
          <w:docPartUnique/>
        </w:docPartObj>
      </w:sdtPr>
      <w:sdtEndPr/>
      <w:sdtContent>
        <w:p w14:paraId="79342CB3" w14:textId="77777777" w:rsidR="00570313" w:rsidRDefault="00570313">
          <w:pPr>
            <w:widowControl w:val="0"/>
            <w:tabs>
              <w:tab w:val="right" w:leader="dot" w:pos="12000"/>
            </w:tabs>
            <w:spacing w:before="60" w:line="240" w:lineRule="auto"/>
            <w:rPr>
              <w:del w:id="98" w:author="V2" w:date="2025-04-14T14:19:00Z" w16du:dateUtc="2025-04-14T19:19:00Z"/>
              <w:rFonts w:ascii="Arial" w:eastAsia="Arial" w:hAnsi="Arial" w:cs="Arial"/>
              <w:b/>
              <w:color w:val="000000"/>
              <w:sz w:val="22"/>
              <w:szCs w:val="22"/>
            </w:rPr>
          </w:pPr>
          <w:del w:id="99" w:author="V2" w:date="2025-04-14T14:19:00Z" w16du:dateUtc="2025-04-14T19:19:00Z">
            <w:r>
              <w:fldChar w:fldCharType="begin"/>
            </w:r>
            <w:r w:rsidR="0018437E">
              <w:delInstrText xml:space="preserve"> TOC \h \u \z \t "Heading 1,1,Heading 2,2,Heading 3,3,"</w:delInstrText>
            </w:r>
            <w:r>
              <w:fldChar w:fldCharType="separate"/>
            </w:r>
            <w:r>
              <w:fldChar w:fldCharType="begin"/>
            </w:r>
            <w:r>
              <w:delInstrText>HYPERLINK \l "_heading=h.gjdgxs" \h</w:delInstrText>
            </w:r>
            <w:r>
              <w:fldChar w:fldCharType="separate"/>
            </w:r>
            <w:r>
              <w:rPr>
                <w:rFonts w:ascii="Arial" w:eastAsia="Arial" w:hAnsi="Arial" w:cs="Arial"/>
                <w:b/>
                <w:color w:val="000000"/>
                <w:sz w:val="22"/>
                <w:szCs w:val="22"/>
              </w:rPr>
              <w:delText>Preface</w:delText>
            </w:r>
            <w:r>
              <w:rPr>
                <w:rFonts w:ascii="Arial" w:eastAsia="Arial" w:hAnsi="Arial" w:cs="Arial"/>
                <w:b/>
                <w:color w:val="000000"/>
                <w:sz w:val="22"/>
                <w:szCs w:val="22"/>
              </w:rPr>
              <w:tab/>
              <w:delText>1</w:delText>
            </w:r>
            <w:r>
              <w:fldChar w:fldCharType="end"/>
            </w:r>
          </w:del>
        </w:p>
        <w:p w14:paraId="61A3CD6E" w14:textId="77777777" w:rsidR="00570313" w:rsidRDefault="00570313">
          <w:pPr>
            <w:widowControl w:val="0"/>
            <w:tabs>
              <w:tab w:val="right" w:leader="dot" w:pos="12000"/>
            </w:tabs>
            <w:spacing w:before="60" w:line="240" w:lineRule="auto"/>
            <w:ind w:left="360"/>
            <w:rPr>
              <w:del w:id="100" w:author="V2" w:date="2025-04-14T14:19:00Z" w16du:dateUtc="2025-04-14T19:19:00Z"/>
              <w:rFonts w:ascii="Arial" w:eastAsia="Arial" w:hAnsi="Arial" w:cs="Arial"/>
              <w:color w:val="000000"/>
              <w:sz w:val="22"/>
              <w:szCs w:val="22"/>
            </w:rPr>
          </w:pPr>
          <w:del w:id="101" w:author="V2" w:date="2025-04-14T14:19:00Z" w16du:dateUtc="2025-04-14T19:19:00Z">
            <w:r>
              <w:fldChar w:fldCharType="begin"/>
            </w:r>
            <w:r>
              <w:delInstrText>HYPERLINK \l "_heading=h.rp5gzaysjb5w" \h</w:delInstrText>
            </w:r>
            <w:r>
              <w:fldChar w:fldCharType="separate"/>
            </w:r>
            <w:r>
              <w:rPr>
                <w:rFonts w:ascii="Arial" w:eastAsia="Arial" w:hAnsi="Arial" w:cs="Arial"/>
                <w:color w:val="000000"/>
                <w:sz w:val="22"/>
                <w:szCs w:val="22"/>
              </w:rPr>
              <w:delText>Table of Contents</w:delText>
            </w:r>
            <w:r>
              <w:rPr>
                <w:rFonts w:ascii="Arial" w:eastAsia="Arial" w:hAnsi="Arial" w:cs="Arial"/>
                <w:color w:val="000000"/>
                <w:sz w:val="22"/>
                <w:szCs w:val="22"/>
              </w:rPr>
              <w:tab/>
              <w:delText>2</w:delText>
            </w:r>
            <w:r>
              <w:fldChar w:fldCharType="end"/>
            </w:r>
          </w:del>
        </w:p>
        <w:p w14:paraId="640CDF48" w14:textId="77777777" w:rsidR="00570313" w:rsidRDefault="00570313">
          <w:pPr>
            <w:widowControl w:val="0"/>
            <w:tabs>
              <w:tab w:val="right" w:leader="dot" w:pos="12000"/>
            </w:tabs>
            <w:spacing w:before="60" w:line="240" w:lineRule="auto"/>
            <w:rPr>
              <w:del w:id="102" w:author="V2" w:date="2025-04-14T14:19:00Z" w16du:dateUtc="2025-04-14T19:19:00Z"/>
              <w:rFonts w:ascii="Arial" w:eastAsia="Arial" w:hAnsi="Arial" w:cs="Arial"/>
              <w:b/>
              <w:color w:val="000000"/>
              <w:sz w:val="22"/>
              <w:szCs w:val="22"/>
            </w:rPr>
          </w:pPr>
          <w:del w:id="103" w:author="V2" w:date="2025-04-14T14:19:00Z" w16du:dateUtc="2025-04-14T19:19:00Z">
            <w:r>
              <w:fldChar w:fldCharType="begin"/>
            </w:r>
            <w:r>
              <w:delInstrText>HYPERLINK \l "_heading=h.30j0zll" \h</w:delInstrText>
            </w:r>
            <w:r>
              <w:fldChar w:fldCharType="separate"/>
            </w:r>
            <w:r>
              <w:rPr>
                <w:rFonts w:ascii="Arial" w:eastAsia="Arial" w:hAnsi="Arial" w:cs="Arial"/>
                <w:b/>
                <w:color w:val="000000"/>
                <w:sz w:val="22"/>
                <w:szCs w:val="22"/>
              </w:rPr>
              <w:delText>Introduction</w:delText>
            </w:r>
            <w:r>
              <w:rPr>
                <w:rFonts w:ascii="Arial" w:eastAsia="Arial" w:hAnsi="Arial" w:cs="Arial"/>
                <w:b/>
                <w:color w:val="000000"/>
                <w:sz w:val="22"/>
                <w:szCs w:val="22"/>
              </w:rPr>
              <w:tab/>
              <w:delText>3</w:delText>
            </w:r>
            <w:r>
              <w:fldChar w:fldCharType="end"/>
            </w:r>
          </w:del>
        </w:p>
        <w:p w14:paraId="5CDEC3B1" w14:textId="77777777" w:rsidR="00570313" w:rsidRDefault="00570313">
          <w:pPr>
            <w:widowControl w:val="0"/>
            <w:tabs>
              <w:tab w:val="right" w:leader="dot" w:pos="12000"/>
            </w:tabs>
            <w:spacing w:before="60" w:line="240" w:lineRule="auto"/>
            <w:rPr>
              <w:del w:id="104" w:author="V2" w:date="2025-04-14T14:19:00Z" w16du:dateUtc="2025-04-14T19:19:00Z"/>
              <w:rFonts w:ascii="Arial" w:eastAsia="Arial" w:hAnsi="Arial" w:cs="Arial"/>
              <w:b/>
              <w:color w:val="000000"/>
              <w:sz w:val="22"/>
              <w:szCs w:val="22"/>
            </w:rPr>
          </w:pPr>
          <w:del w:id="105" w:author="V2" w:date="2025-04-14T14:19:00Z" w16du:dateUtc="2025-04-14T19:19:00Z">
            <w:r>
              <w:fldChar w:fldCharType="begin"/>
            </w:r>
            <w:r>
              <w:delInstrText>HYPERLINK \l "_heading=h.1fob9te" \h</w:delInstrText>
            </w:r>
            <w:r>
              <w:fldChar w:fldCharType="separate"/>
            </w:r>
            <w:r>
              <w:rPr>
                <w:rFonts w:ascii="Arial" w:eastAsia="Arial" w:hAnsi="Arial" w:cs="Arial"/>
                <w:b/>
                <w:color w:val="000000"/>
                <w:sz w:val="22"/>
                <w:szCs w:val="22"/>
              </w:rPr>
              <w:delText>Supporting References</w:delText>
            </w:r>
            <w:r>
              <w:rPr>
                <w:rFonts w:ascii="Arial" w:eastAsia="Arial" w:hAnsi="Arial" w:cs="Arial"/>
                <w:b/>
                <w:color w:val="000000"/>
                <w:sz w:val="22"/>
                <w:szCs w:val="22"/>
              </w:rPr>
              <w:tab/>
              <w:delText>4</w:delText>
            </w:r>
            <w:r>
              <w:fldChar w:fldCharType="end"/>
            </w:r>
          </w:del>
        </w:p>
        <w:p w14:paraId="690644C6" w14:textId="77777777" w:rsidR="00570313" w:rsidRDefault="00570313">
          <w:pPr>
            <w:widowControl w:val="0"/>
            <w:tabs>
              <w:tab w:val="right" w:leader="dot" w:pos="12000"/>
            </w:tabs>
            <w:spacing w:before="60" w:line="240" w:lineRule="auto"/>
            <w:rPr>
              <w:del w:id="106" w:author="V2" w:date="2025-04-14T14:19:00Z" w16du:dateUtc="2025-04-14T19:19:00Z"/>
              <w:rFonts w:ascii="Arial" w:eastAsia="Arial" w:hAnsi="Arial" w:cs="Arial"/>
              <w:b/>
              <w:color w:val="000000"/>
              <w:sz w:val="22"/>
              <w:szCs w:val="22"/>
            </w:rPr>
          </w:pPr>
          <w:del w:id="107" w:author="V2" w:date="2025-04-14T14:19:00Z" w16du:dateUtc="2025-04-14T19:19:00Z">
            <w:r>
              <w:fldChar w:fldCharType="begin"/>
            </w:r>
            <w:r>
              <w:delInstrText>HYPERLINK \l "_heading=h.3znysh7" \h</w:delInstrText>
            </w:r>
            <w:r>
              <w:fldChar w:fldCharType="separate"/>
            </w:r>
            <w:r>
              <w:rPr>
                <w:rFonts w:ascii="Arial" w:eastAsia="Arial" w:hAnsi="Arial" w:cs="Arial"/>
                <w:b/>
                <w:color w:val="000000"/>
                <w:sz w:val="22"/>
                <w:szCs w:val="22"/>
              </w:rPr>
              <w:delText>Definitions</w:delText>
            </w:r>
            <w:r>
              <w:rPr>
                <w:rFonts w:ascii="Arial" w:eastAsia="Arial" w:hAnsi="Arial" w:cs="Arial"/>
                <w:b/>
                <w:color w:val="000000"/>
                <w:sz w:val="22"/>
                <w:szCs w:val="22"/>
              </w:rPr>
              <w:tab/>
              <w:delText>5</w:delText>
            </w:r>
            <w:r>
              <w:fldChar w:fldCharType="end"/>
            </w:r>
          </w:del>
        </w:p>
        <w:p w14:paraId="30895A37" w14:textId="77777777" w:rsidR="00570313" w:rsidRDefault="00570313">
          <w:pPr>
            <w:widowControl w:val="0"/>
            <w:tabs>
              <w:tab w:val="right" w:leader="dot" w:pos="12000"/>
            </w:tabs>
            <w:spacing w:before="60" w:line="240" w:lineRule="auto"/>
            <w:rPr>
              <w:del w:id="108" w:author="V2" w:date="2025-04-14T14:19:00Z" w16du:dateUtc="2025-04-14T19:19:00Z"/>
              <w:rFonts w:ascii="Arial" w:eastAsia="Arial" w:hAnsi="Arial" w:cs="Arial"/>
              <w:b/>
              <w:color w:val="000000"/>
              <w:sz w:val="22"/>
              <w:szCs w:val="22"/>
            </w:rPr>
          </w:pPr>
          <w:del w:id="109" w:author="V2" w:date="2025-04-14T14:19:00Z" w16du:dateUtc="2025-04-14T19:19:00Z">
            <w:r>
              <w:fldChar w:fldCharType="begin"/>
            </w:r>
            <w:r>
              <w:delInstrText>HYPERLINK \l "_heading=h.2et92p0" \h</w:delInstrText>
            </w:r>
            <w:r>
              <w:fldChar w:fldCharType="separate"/>
            </w:r>
            <w:r>
              <w:rPr>
                <w:rFonts w:ascii="Arial" w:eastAsia="Arial" w:hAnsi="Arial" w:cs="Arial"/>
                <w:b/>
                <w:color w:val="000000"/>
                <w:sz w:val="22"/>
                <w:szCs w:val="22"/>
              </w:rPr>
              <w:delText>Project Framework</w:delText>
            </w:r>
            <w:r>
              <w:rPr>
                <w:rFonts w:ascii="Arial" w:eastAsia="Arial" w:hAnsi="Arial" w:cs="Arial"/>
                <w:b/>
                <w:color w:val="000000"/>
                <w:sz w:val="22"/>
                <w:szCs w:val="22"/>
              </w:rPr>
              <w:tab/>
              <w:delText>8</w:delText>
            </w:r>
            <w:r>
              <w:fldChar w:fldCharType="end"/>
            </w:r>
          </w:del>
        </w:p>
        <w:p w14:paraId="2056B43E" w14:textId="77777777" w:rsidR="00570313" w:rsidRDefault="00570313">
          <w:pPr>
            <w:widowControl w:val="0"/>
            <w:tabs>
              <w:tab w:val="right" w:leader="dot" w:pos="12000"/>
            </w:tabs>
            <w:spacing w:before="60" w:line="240" w:lineRule="auto"/>
            <w:rPr>
              <w:del w:id="110" w:author="V2" w:date="2025-04-14T14:19:00Z" w16du:dateUtc="2025-04-14T19:19:00Z"/>
              <w:rFonts w:ascii="Arial" w:eastAsia="Arial" w:hAnsi="Arial" w:cs="Arial"/>
              <w:b/>
              <w:color w:val="000000"/>
              <w:sz w:val="22"/>
              <w:szCs w:val="22"/>
            </w:rPr>
          </w:pPr>
          <w:del w:id="111" w:author="V2" w:date="2025-04-14T14:19:00Z" w16du:dateUtc="2025-04-14T19:19:00Z">
            <w:r>
              <w:fldChar w:fldCharType="begin"/>
            </w:r>
            <w:r>
              <w:delInstrText>HYPERLINK \l "_heading=h.tyjcwt" \h</w:delInstrText>
            </w:r>
            <w:r>
              <w:fldChar w:fldCharType="separate"/>
            </w:r>
            <w:r>
              <w:rPr>
                <w:rFonts w:ascii="Arial" w:eastAsia="Arial" w:hAnsi="Arial" w:cs="Arial"/>
                <w:b/>
                <w:color w:val="000000"/>
                <w:sz w:val="22"/>
                <w:szCs w:val="22"/>
              </w:rPr>
              <w:delText>Project Requirements</w:delText>
            </w:r>
            <w:r>
              <w:rPr>
                <w:rFonts w:ascii="Arial" w:eastAsia="Arial" w:hAnsi="Arial" w:cs="Arial"/>
                <w:b/>
                <w:color w:val="000000"/>
                <w:sz w:val="22"/>
                <w:szCs w:val="22"/>
              </w:rPr>
              <w:tab/>
              <w:delText>9</w:delText>
            </w:r>
            <w:r>
              <w:fldChar w:fldCharType="end"/>
            </w:r>
          </w:del>
        </w:p>
        <w:p w14:paraId="394D7435" w14:textId="77777777" w:rsidR="00570313" w:rsidRDefault="00570313">
          <w:pPr>
            <w:widowControl w:val="0"/>
            <w:tabs>
              <w:tab w:val="right" w:leader="dot" w:pos="12000"/>
            </w:tabs>
            <w:spacing w:before="60" w:line="240" w:lineRule="auto"/>
            <w:ind w:left="360"/>
            <w:rPr>
              <w:del w:id="112" w:author="V2" w:date="2025-04-14T14:19:00Z" w16du:dateUtc="2025-04-14T19:19:00Z"/>
              <w:rFonts w:ascii="Arial" w:eastAsia="Arial" w:hAnsi="Arial" w:cs="Arial"/>
              <w:color w:val="000000"/>
              <w:sz w:val="22"/>
              <w:szCs w:val="22"/>
            </w:rPr>
          </w:pPr>
          <w:del w:id="113" w:author="V2" w:date="2025-04-14T14:19:00Z" w16du:dateUtc="2025-04-14T19:19:00Z">
            <w:r>
              <w:fldChar w:fldCharType="begin"/>
            </w:r>
            <w:r>
              <w:delInstrText>HYPERLINK \l "_heading=h.3dy6vkm" \h</w:delInstrText>
            </w:r>
            <w:r>
              <w:fldChar w:fldCharType="separate"/>
            </w:r>
            <w:r>
              <w:rPr>
                <w:rFonts w:ascii="Arial" w:eastAsia="Arial" w:hAnsi="Arial" w:cs="Arial"/>
                <w:color w:val="000000"/>
                <w:sz w:val="22"/>
                <w:szCs w:val="22"/>
              </w:rPr>
              <w:delText>Task 1. Project Overview - Identification and Eligibility of Project Activity</w:delText>
            </w:r>
            <w:r>
              <w:rPr>
                <w:rFonts w:ascii="Arial" w:eastAsia="Arial" w:hAnsi="Arial" w:cs="Arial"/>
                <w:color w:val="000000"/>
                <w:sz w:val="22"/>
                <w:szCs w:val="22"/>
              </w:rPr>
              <w:tab/>
              <w:delText>9</w:delText>
            </w:r>
            <w:r>
              <w:fldChar w:fldCharType="end"/>
            </w:r>
          </w:del>
        </w:p>
        <w:p w14:paraId="6B6FEC3E" w14:textId="77777777" w:rsidR="00570313" w:rsidRDefault="00570313">
          <w:pPr>
            <w:widowControl w:val="0"/>
            <w:tabs>
              <w:tab w:val="right" w:leader="dot" w:pos="12000"/>
            </w:tabs>
            <w:spacing w:before="60" w:line="240" w:lineRule="auto"/>
            <w:ind w:left="720"/>
            <w:rPr>
              <w:del w:id="114" w:author="V2" w:date="2025-04-14T14:19:00Z" w16du:dateUtc="2025-04-14T19:19:00Z"/>
              <w:rFonts w:ascii="Arial" w:eastAsia="Arial" w:hAnsi="Arial" w:cs="Arial"/>
              <w:color w:val="000000"/>
              <w:sz w:val="22"/>
              <w:szCs w:val="22"/>
            </w:rPr>
          </w:pPr>
          <w:del w:id="115" w:author="V2" w:date="2025-04-14T14:19:00Z" w16du:dateUtc="2025-04-14T19:19:00Z">
            <w:r>
              <w:fldChar w:fldCharType="begin"/>
            </w:r>
            <w:r>
              <w:delInstrText>HYPERLINK \l "_heading=h.1t3h5sf" \h</w:delInstrText>
            </w:r>
            <w:r>
              <w:fldChar w:fldCharType="separate"/>
            </w:r>
            <w:r>
              <w:rPr>
                <w:rFonts w:ascii="Arial" w:eastAsia="Arial" w:hAnsi="Arial" w:cs="Arial"/>
                <w:color w:val="000000"/>
                <w:sz w:val="22"/>
                <w:szCs w:val="22"/>
              </w:rPr>
              <w:delText>Task 1.1. Data confidentiality statement</w:delText>
            </w:r>
            <w:r>
              <w:rPr>
                <w:rFonts w:ascii="Arial" w:eastAsia="Arial" w:hAnsi="Arial" w:cs="Arial"/>
                <w:color w:val="000000"/>
                <w:sz w:val="22"/>
                <w:szCs w:val="22"/>
              </w:rPr>
              <w:tab/>
              <w:delText>9</w:delText>
            </w:r>
            <w:r>
              <w:fldChar w:fldCharType="end"/>
            </w:r>
          </w:del>
        </w:p>
        <w:p w14:paraId="3FC7024E" w14:textId="77777777" w:rsidR="00570313" w:rsidRDefault="00570313">
          <w:pPr>
            <w:widowControl w:val="0"/>
            <w:tabs>
              <w:tab w:val="right" w:leader="dot" w:pos="12000"/>
            </w:tabs>
            <w:spacing w:before="60" w:line="240" w:lineRule="auto"/>
            <w:ind w:left="720"/>
            <w:rPr>
              <w:del w:id="116" w:author="V2" w:date="2025-04-14T14:19:00Z" w16du:dateUtc="2025-04-14T19:19:00Z"/>
              <w:rFonts w:ascii="Arial" w:eastAsia="Arial" w:hAnsi="Arial" w:cs="Arial"/>
              <w:color w:val="000000"/>
              <w:sz w:val="22"/>
              <w:szCs w:val="22"/>
            </w:rPr>
          </w:pPr>
          <w:del w:id="117" w:author="V2" w:date="2025-04-14T14:19:00Z" w16du:dateUtc="2025-04-14T19:19:00Z">
            <w:r>
              <w:fldChar w:fldCharType="begin"/>
            </w:r>
            <w:r>
              <w:delInstrText>HYPERLINK \l "_heading=h.4d34og8" \h</w:delInstrText>
            </w:r>
            <w:r>
              <w:fldChar w:fldCharType="separate"/>
            </w:r>
            <w:r>
              <w:rPr>
                <w:rFonts w:ascii="Arial" w:eastAsia="Arial" w:hAnsi="Arial" w:cs="Arial"/>
                <w:color w:val="000000"/>
                <w:sz w:val="22"/>
                <w:szCs w:val="22"/>
              </w:rPr>
              <w:delText>Task 1.2. Physical Address of the Properties Submitted for Certification</w:delText>
            </w:r>
            <w:r>
              <w:rPr>
                <w:rFonts w:ascii="Arial" w:eastAsia="Arial" w:hAnsi="Arial" w:cs="Arial"/>
                <w:color w:val="000000"/>
                <w:sz w:val="22"/>
                <w:szCs w:val="22"/>
              </w:rPr>
              <w:tab/>
              <w:delText>9</w:delText>
            </w:r>
            <w:r>
              <w:fldChar w:fldCharType="end"/>
            </w:r>
          </w:del>
        </w:p>
        <w:p w14:paraId="50B046DF" w14:textId="77777777" w:rsidR="00570313" w:rsidRDefault="00570313">
          <w:pPr>
            <w:widowControl w:val="0"/>
            <w:tabs>
              <w:tab w:val="right" w:leader="dot" w:pos="12000"/>
            </w:tabs>
            <w:spacing w:before="60" w:line="240" w:lineRule="auto"/>
            <w:ind w:left="720"/>
            <w:rPr>
              <w:del w:id="118" w:author="V2" w:date="2025-04-14T14:19:00Z" w16du:dateUtc="2025-04-14T19:19:00Z"/>
              <w:rFonts w:ascii="Arial" w:eastAsia="Arial" w:hAnsi="Arial" w:cs="Arial"/>
              <w:color w:val="000000"/>
              <w:sz w:val="22"/>
              <w:szCs w:val="22"/>
            </w:rPr>
          </w:pPr>
          <w:del w:id="119" w:author="V2" w:date="2025-04-14T14:19:00Z" w16du:dateUtc="2025-04-14T19:19:00Z">
            <w:r>
              <w:fldChar w:fldCharType="begin"/>
            </w:r>
            <w:r>
              <w:delInstrText>HYPERLINK \l "_heading=h.2s8eyo1" \h</w:delInstrText>
            </w:r>
            <w:r>
              <w:fldChar w:fldCharType="separate"/>
            </w:r>
            <w:r>
              <w:rPr>
                <w:rFonts w:ascii="Arial" w:eastAsia="Arial" w:hAnsi="Arial" w:cs="Arial"/>
                <w:color w:val="000000"/>
                <w:sz w:val="22"/>
                <w:szCs w:val="22"/>
              </w:rPr>
              <w:delText>Task 1.3. Description of Land Management Activity</w:delText>
            </w:r>
            <w:r>
              <w:rPr>
                <w:rFonts w:ascii="Arial" w:eastAsia="Arial" w:hAnsi="Arial" w:cs="Arial"/>
                <w:color w:val="000000"/>
                <w:sz w:val="22"/>
                <w:szCs w:val="22"/>
              </w:rPr>
              <w:tab/>
              <w:delText>10</w:delText>
            </w:r>
            <w:r>
              <w:fldChar w:fldCharType="end"/>
            </w:r>
          </w:del>
        </w:p>
        <w:p w14:paraId="159BBF5E" w14:textId="77777777" w:rsidR="00570313" w:rsidRDefault="00570313">
          <w:pPr>
            <w:widowControl w:val="0"/>
            <w:tabs>
              <w:tab w:val="right" w:leader="dot" w:pos="12000"/>
            </w:tabs>
            <w:spacing w:before="60" w:line="240" w:lineRule="auto"/>
            <w:ind w:left="720"/>
            <w:rPr>
              <w:del w:id="120" w:author="V2" w:date="2025-04-14T14:19:00Z" w16du:dateUtc="2025-04-14T19:19:00Z"/>
              <w:rFonts w:ascii="Arial" w:eastAsia="Arial" w:hAnsi="Arial" w:cs="Arial"/>
              <w:color w:val="000000"/>
              <w:sz w:val="22"/>
              <w:szCs w:val="22"/>
            </w:rPr>
          </w:pPr>
          <w:del w:id="121" w:author="V2" w:date="2025-04-14T14:19:00Z" w16du:dateUtc="2025-04-14T19:19:00Z">
            <w:r>
              <w:fldChar w:fldCharType="begin"/>
            </w:r>
            <w:r>
              <w:delInstrText>HYPERLINK \l "_heading=h.17dp8vu" \h</w:delInstrText>
            </w:r>
            <w:r>
              <w:fldChar w:fldCharType="separate"/>
            </w:r>
            <w:r>
              <w:rPr>
                <w:rFonts w:ascii="Arial" w:eastAsia="Arial" w:hAnsi="Arial" w:cs="Arial"/>
                <w:color w:val="000000"/>
                <w:sz w:val="22"/>
                <w:szCs w:val="22"/>
              </w:rPr>
              <w:delText>Task 1.4. Project Eligibility</w:delText>
            </w:r>
            <w:r>
              <w:rPr>
                <w:rFonts w:ascii="Arial" w:eastAsia="Arial" w:hAnsi="Arial" w:cs="Arial"/>
                <w:color w:val="000000"/>
                <w:sz w:val="22"/>
                <w:szCs w:val="22"/>
              </w:rPr>
              <w:tab/>
              <w:delText>10</w:delText>
            </w:r>
            <w:r>
              <w:fldChar w:fldCharType="end"/>
            </w:r>
          </w:del>
        </w:p>
        <w:p w14:paraId="13093146" w14:textId="77777777" w:rsidR="00570313" w:rsidRDefault="00570313">
          <w:pPr>
            <w:widowControl w:val="0"/>
            <w:tabs>
              <w:tab w:val="right" w:leader="dot" w:pos="12000"/>
            </w:tabs>
            <w:spacing w:before="60" w:line="240" w:lineRule="auto"/>
            <w:ind w:left="720"/>
            <w:rPr>
              <w:del w:id="122" w:author="V2" w:date="2025-04-14T14:19:00Z" w16du:dateUtc="2025-04-14T19:19:00Z"/>
              <w:rFonts w:ascii="Arial" w:eastAsia="Arial" w:hAnsi="Arial" w:cs="Arial"/>
              <w:color w:val="000000"/>
              <w:sz w:val="22"/>
              <w:szCs w:val="22"/>
            </w:rPr>
          </w:pPr>
          <w:del w:id="123" w:author="V2" w:date="2025-04-14T14:19:00Z" w16du:dateUtc="2025-04-14T19:19:00Z">
            <w:r>
              <w:fldChar w:fldCharType="begin"/>
            </w:r>
            <w:r>
              <w:delInstrText>HYPERLINK \l "_heading=h.3rdcrjn" \h</w:delInstrText>
            </w:r>
            <w:r>
              <w:fldChar w:fldCharType="separate"/>
            </w:r>
            <w:r>
              <w:rPr>
                <w:rFonts w:ascii="Arial" w:eastAsia="Arial" w:hAnsi="Arial" w:cs="Arial"/>
                <w:color w:val="000000"/>
                <w:sz w:val="22"/>
                <w:szCs w:val="22"/>
              </w:rPr>
              <w:delText>Task 1.5. Project Boundary</w:delText>
            </w:r>
            <w:r>
              <w:rPr>
                <w:rFonts w:ascii="Arial" w:eastAsia="Arial" w:hAnsi="Arial" w:cs="Arial"/>
                <w:color w:val="000000"/>
                <w:sz w:val="22"/>
                <w:szCs w:val="22"/>
              </w:rPr>
              <w:tab/>
              <w:delText>13</w:delText>
            </w:r>
            <w:r>
              <w:fldChar w:fldCharType="end"/>
            </w:r>
          </w:del>
        </w:p>
        <w:p w14:paraId="62B3FFC7" w14:textId="77777777" w:rsidR="00570313" w:rsidRDefault="00570313">
          <w:pPr>
            <w:widowControl w:val="0"/>
            <w:tabs>
              <w:tab w:val="right" w:leader="dot" w:pos="12000"/>
            </w:tabs>
            <w:spacing w:before="60" w:line="240" w:lineRule="auto"/>
            <w:ind w:left="720"/>
            <w:rPr>
              <w:del w:id="124" w:author="V2" w:date="2025-04-14T14:19:00Z" w16du:dateUtc="2025-04-14T19:19:00Z"/>
              <w:rFonts w:ascii="Arial" w:eastAsia="Arial" w:hAnsi="Arial" w:cs="Arial"/>
              <w:color w:val="000000"/>
              <w:sz w:val="22"/>
              <w:szCs w:val="22"/>
            </w:rPr>
          </w:pPr>
          <w:del w:id="125" w:author="V2" w:date="2025-04-14T14:19:00Z" w16du:dateUtc="2025-04-14T19:19:00Z">
            <w:r>
              <w:fldChar w:fldCharType="begin"/>
            </w:r>
            <w:r>
              <w:delInstrText>HYPERLINK \l "_heading=h.26in1rg" \h</w:delInstrText>
            </w:r>
            <w:r>
              <w:fldChar w:fldCharType="separate"/>
            </w:r>
            <w:r>
              <w:rPr>
                <w:rFonts w:ascii="Arial" w:eastAsia="Arial" w:hAnsi="Arial" w:cs="Arial"/>
                <w:color w:val="000000"/>
                <w:sz w:val="22"/>
                <w:szCs w:val="22"/>
              </w:rPr>
              <w:delText>Task 1.6. Baseline Scenario</w:delText>
            </w:r>
            <w:r>
              <w:rPr>
                <w:rFonts w:ascii="Arial" w:eastAsia="Arial" w:hAnsi="Arial" w:cs="Arial"/>
                <w:color w:val="000000"/>
                <w:sz w:val="22"/>
                <w:szCs w:val="22"/>
              </w:rPr>
              <w:tab/>
              <w:delText>13</w:delText>
            </w:r>
            <w:r>
              <w:fldChar w:fldCharType="end"/>
            </w:r>
          </w:del>
        </w:p>
        <w:p w14:paraId="2E685BB9" w14:textId="77777777" w:rsidR="00570313" w:rsidRDefault="00570313">
          <w:pPr>
            <w:widowControl w:val="0"/>
            <w:tabs>
              <w:tab w:val="right" w:leader="dot" w:pos="12000"/>
            </w:tabs>
            <w:spacing w:before="60" w:line="240" w:lineRule="auto"/>
            <w:ind w:left="720"/>
            <w:rPr>
              <w:del w:id="126" w:author="V2" w:date="2025-04-14T14:19:00Z" w16du:dateUtc="2025-04-14T19:19:00Z"/>
              <w:rFonts w:ascii="Arial" w:eastAsia="Arial" w:hAnsi="Arial" w:cs="Arial"/>
              <w:color w:val="000000"/>
              <w:sz w:val="22"/>
              <w:szCs w:val="22"/>
            </w:rPr>
          </w:pPr>
          <w:del w:id="127" w:author="V2" w:date="2025-04-14T14:19:00Z" w16du:dateUtc="2025-04-14T19:19:00Z">
            <w:r>
              <w:fldChar w:fldCharType="begin"/>
            </w:r>
            <w:r>
              <w:delInstrText>HYPERLINK \l "_heading=h.lnxbz9" \h</w:delInstrText>
            </w:r>
            <w:r>
              <w:fldChar w:fldCharType="separate"/>
            </w:r>
            <w:r>
              <w:rPr>
                <w:rFonts w:ascii="Arial" w:eastAsia="Arial" w:hAnsi="Arial" w:cs="Arial"/>
                <w:color w:val="000000"/>
                <w:sz w:val="22"/>
                <w:szCs w:val="22"/>
              </w:rPr>
              <w:delText>Task 1.7. Additionality</w:delText>
            </w:r>
            <w:r>
              <w:rPr>
                <w:rFonts w:ascii="Arial" w:eastAsia="Arial" w:hAnsi="Arial" w:cs="Arial"/>
                <w:color w:val="000000"/>
                <w:sz w:val="22"/>
                <w:szCs w:val="22"/>
              </w:rPr>
              <w:tab/>
              <w:delText>14</w:delText>
            </w:r>
            <w:r>
              <w:fldChar w:fldCharType="end"/>
            </w:r>
          </w:del>
        </w:p>
        <w:p w14:paraId="7493874B" w14:textId="77777777" w:rsidR="00570313" w:rsidRDefault="00570313">
          <w:pPr>
            <w:widowControl w:val="0"/>
            <w:tabs>
              <w:tab w:val="right" w:leader="dot" w:pos="12000"/>
            </w:tabs>
            <w:spacing w:before="60" w:line="240" w:lineRule="auto"/>
            <w:ind w:left="720"/>
            <w:rPr>
              <w:del w:id="128" w:author="V2" w:date="2025-04-14T14:19:00Z" w16du:dateUtc="2025-04-14T19:19:00Z"/>
              <w:rFonts w:ascii="Arial" w:eastAsia="Arial" w:hAnsi="Arial" w:cs="Arial"/>
              <w:color w:val="000000"/>
              <w:sz w:val="22"/>
              <w:szCs w:val="22"/>
            </w:rPr>
          </w:pPr>
          <w:del w:id="129" w:author="V2" w:date="2025-04-14T14:19:00Z" w16du:dateUtc="2025-04-14T19:19:00Z">
            <w:r>
              <w:fldChar w:fldCharType="begin"/>
            </w:r>
            <w:r>
              <w:delInstrText>HYPERLINK \l "_heading=h.35nkun2" \h</w:delInstrText>
            </w:r>
            <w:r>
              <w:fldChar w:fldCharType="separate"/>
            </w:r>
            <w:r>
              <w:rPr>
                <w:rFonts w:ascii="Arial" w:eastAsia="Arial" w:hAnsi="Arial" w:cs="Arial"/>
                <w:color w:val="000000"/>
                <w:sz w:val="22"/>
                <w:szCs w:val="22"/>
              </w:rPr>
              <w:delText>Task 1.8. Permanence</w:delText>
            </w:r>
            <w:r>
              <w:rPr>
                <w:rFonts w:ascii="Arial" w:eastAsia="Arial" w:hAnsi="Arial" w:cs="Arial"/>
                <w:color w:val="000000"/>
                <w:sz w:val="22"/>
                <w:szCs w:val="22"/>
              </w:rPr>
              <w:tab/>
              <w:delText>15</w:delText>
            </w:r>
            <w:r>
              <w:fldChar w:fldCharType="end"/>
            </w:r>
          </w:del>
        </w:p>
        <w:p w14:paraId="5ABA4633" w14:textId="77777777" w:rsidR="00570313" w:rsidRDefault="00570313">
          <w:pPr>
            <w:widowControl w:val="0"/>
            <w:tabs>
              <w:tab w:val="right" w:leader="dot" w:pos="12000"/>
            </w:tabs>
            <w:spacing w:before="60" w:line="240" w:lineRule="auto"/>
            <w:ind w:left="720"/>
            <w:rPr>
              <w:del w:id="130" w:author="V2" w:date="2025-04-14T14:19:00Z" w16du:dateUtc="2025-04-14T19:19:00Z"/>
              <w:rFonts w:ascii="Arial" w:eastAsia="Arial" w:hAnsi="Arial" w:cs="Arial"/>
              <w:color w:val="000000"/>
              <w:sz w:val="22"/>
              <w:szCs w:val="22"/>
            </w:rPr>
          </w:pPr>
          <w:del w:id="131" w:author="V2" w:date="2025-04-14T14:19:00Z" w16du:dateUtc="2025-04-14T19:19:00Z">
            <w:r>
              <w:fldChar w:fldCharType="begin"/>
            </w:r>
            <w:r>
              <w:delInstrText>HYPERLINK \l "_heading=h.1ksv4uv" \h</w:delInstrText>
            </w:r>
            <w:r>
              <w:fldChar w:fldCharType="separate"/>
            </w:r>
            <w:r>
              <w:rPr>
                <w:rFonts w:ascii="Arial" w:eastAsia="Arial" w:hAnsi="Arial" w:cs="Arial"/>
                <w:color w:val="000000"/>
                <w:sz w:val="22"/>
                <w:szCs w:val="22"/>
              </w:rPr>
              <w:delText>Task 1.9. Credit Release</w:delText>
            </w:r>
            <w:r>
              <w:rPr>
                <w:rFonts w:ascii="Arial" w:eastAsia="Arial" w:hAnsi="Arial" w:cs="Arial"/>
                <w:color w:val="000000"/>
                <w:sz w:val="22"/>
                <w:szCs w:val="22"/>
              </w:rPr>
              <w:tab/>
              <w:delText>16</w:delText>
            </w:r>
            <w:r>
              <w:fldChar w:fldCharType="end"/>
            </w:r>
          </w:del>
        </w:p>
        <w:p w14:paraId="3723F968" w14:textId="77777777" w:rsidR="00570313" w:rsidRDefault="00570313">
          <w:pPr>
            <w:widowControl w:val="0"/>
            <w:tabs>
              <w:tab w:val="right" w:leader="dot" w:pos="12000"/>
            </w:tabs>
            <w:spacing w:before="60" w:line="240" w:lineRule="auto"/>
            <w:ind w:left="720"/>
            <w:rPr>
              <w:del w:id="132" w:author="V2" w:date="2025-04-14T14:19:00Z" w16du:dateUtc="2025-04-14T19:19:00Z"/>
              <w:rFonts w:ascii="Arial" w:eastAsia="Arial" w:hAnsi="Arial" w:cs="Arial"/>
              <w:color w:val="000000"/>
              <w:sz w:val="22"/>
              <w:szCs w:val="22"/>
            </w:rPr>
          </w:pPr>
          <w:del w:id="133" w:author="V2" w:date="2025-04-14T14:19:00Z" w16du:dateUtc="2025-04-14T19:19:00Z">
            <w:r>
              <w:fldChar w:fldCharType="begin"/>
            </w:r>
            <w:r>
              <w:delInstrText>HYPERLINK \l "_heading=h.44sinio" \h</w:delInstrText>
            </w:r>
            <w:r>
              <w:fldChar w:fldCharType="separate"/>
            </w:r>
            <w:r>
              <w:rPr>
                <w:rFonts w:ascii="Arial" w:eastAsia="Arial" w:hAnsi="Arial" w:cs="Arial"/>
                <w:color w:val="000000"/>
                <w:sz w:val="22"/>
                <w:szCs w:val="22"/>
              </w:rPr>
              <w:delText>Task 1.10. Contractual Commitment</w:delText>
            </w:r>
            <w:r>
              <w:rPr>
                <w:rFonts w:ascii="Arial" w:eastAsia="Arial" w:hAnsi="Arial" w:cs="Arial"/>
                <w:color w:val="000000"/>
                <w:sz w:val="22"/>
                <w:szCs w:val="22"/>
              </w:rPr>
              <w:tab/>
              <w:delText>16</w:delText>
            </w:r>
            <w:r>
              <w:fldChar w:fldCharType="end"/>
            </w:r>
          </w:del>
        </w:p>
        <w:p w14:paraId="7A23CD50" w14:textId="77777777" w:rsidR="00570313" w:rsidRDefault="00570313">
          <w:pPr>
            <w:widowControl w:val="0"/>
            <w:tabs>
              <w:tab w:val="right" w:leader="dot" w:pos="12000"/>
            </w:tabs>
            <w:spacing w:before="60" w:line="240" w:lineRule="auto"/>
            <w:ind w:left="360"/>
            <w:rPr>
              <w:del w:id="134" w:author="V2" w:date="2025-04-14T14:19:00Z" w16du:dateUtc="2025-04-14T19:19:00Z"/>
              <w:rFonts w:ascii="Arial" w:eastAsia="Arial" w:hAnsi="Arial" w:cs="Arial"/>
              <w:color w:val="000000"/>
              <w:sz w:val="22"/>
              <w:szCs w:val="22"/>
            </w:rPr>
          </w:pPr>
          <w:del w:id="135" w:author="V2" w:date="2025-04-14T14:19:00Z" w16du:dateUtc="2025-04-14T19:19:00Z">
            <w:r>
              <w:fldChar w:fldCharType="begin"/>
            </w:r>
            <w:r>
              <w:delInstrText>HYPERLINK \l "_heading=h.2jxsxqh" \h</w:delInstrText>
            </w:r>
            <w:r>
              <w:fldChar w:fldCharType="separate"/>
            </w:r>
            <w:r>
              <w:rPr>
                <w:rFonts w:ascii="Arial" w:eastAsia="Arial" w:hAnsi="Arial" w:cs="Arial"/>
                <w:color w:val="000000"/>
                <w:sz w:val="22"/>
                <w:szCs w:val="22"/>
              </w:rPr>
              <w:delText>Task 2. Measurement and Reporting</w:delText>
            </w:r>
            <w:r>
              <w:rPr>
                <w:rFonts w:ascii="Arial" w:eastAsia="Arial" w:hAnsi="Arial" w:cs="Arial"/>
                <w:color w:val="000000"/>
                <w:sz w:val="22"/>
                <w:szCs w:val="22"/>
              </w:rPr>
              <w:tab/>
              <w:delText>17</w:delText>
            </w:r>
            <w:r>
              <w:fldChar w:fldCharType="end"/>
            </w:r>
          </w:del>
        </w:p>
        <w:p w14:paraId="4A8881A7" w14:textId="77777777" w:rsidR="00570313" w:rsidRDefault="00570313">
          <w:pPr>
            <w:widowControl w:val="0"/>
            <w:tabs>
              <w:tab w:val="right" w:leader="dot" w:pos="12000"/>
            </w:tabs>
            <w:spacing w:before="60" w:line="240" w:lineRule="auto"/>
            <w:ind w:left="720"/>
            <w:rPr>
              <w:del w:id="136" w:author="V2" w:date="2025-04-14T14:19:00Z" w16du:dateUtc="2025-04-14T19:19:00Z"/>
              <w:rFonts w:ascii="Arial" w:eastAsia="Arial" w:hAnsi="Arial" w:cs="Arial"/>
              <w:color w:val="000000"/>
              <w:sz w:val="22"/>
              <w:szCs w:val="22"/>
            </w:rPr>
          </w:pPr>
          <w:del w:id="137" w:author="V2" w:date="2025-04-14T14:19:00Z" w16du:dateUtc="2025-04-14T19:19:00Z">
            <w:r>
              <w:fldChar w:fldCharType="begin"/>
            </w:r>
            <w:r>
              <w:delInstrText>HYPERLINK \l "_heading=h.z337ya" \h</w:delInstrText>
            </w:r>
            <w:r>
              <w:fldChar w:fldCharType="separate"/>
            </w:r>
            <w:r>
              <w:rPr>
                <w:rFonts w:ascii="Arial" w:eastAsia="Arial" w:hAnsi="Arial" w:cs="Arial"/>
                <w:color w:val="000000"/>
                <w:sz w:val="22"/>
                <w:szCs w:val="22"/>
              </w:rPr>
              <w:delText>Task 2.1. Quantification of Soil Carbon Stocks for Baseline and Project Scenarios</w:delText>
            </w:r>
            <w:r>
              <w:rPr>
                <w:rFonts w:ascii="Arial" w:eastAsia="Arial" w:hAnsi="Arial" w:cs="Arial"/>
                <w:color w:val="000000"/>
                <w:sz w:val="22"/>
                <w:szCs w:val="22"/>
              </w:rPr>
              <w:tab/>
              <w:delText>19</w:delText>
            </w:r>
            <w:r>
              <w:fldChar w:fldCharType="end"/>
            </w:r>
          </w:del>
        </w:p>
        <w:p w14:paraId="71E2CCCA" w14:textId="77777777" w:rsidR="00570313" w:rsidRDefault="00570313">
          <w:pPr>
            <w:widowControl w:val="0"/>
            <w:tabs>
              <w:tab w:val="right" w:leader="dot" w:pos="12000"/>
            </w:tabs>
            <w:spacing w:before="60" w:line="240" w:lineRule="auto"/>
            <w:ind w:left="720"/>
            <w:rPr>
              <w:del w:id="138" w:author="V2" w:date="2025-04-14T14:19:00Z" w16du:dateUtc="2025-04-14T19:19:00Z"/>
              <w:rFonts w:ascii="Arial" w:eastAsia="Arial" w:hAnsi="Arial" w:cs="Arial"/>
              <w:color w:val="000000"/>
              <w:sz w:val="22"/>
              <w:szCs w:val="22"/>
            </w:rPr>
          </w:pPr>
          <w:del w:id="139" w:author="V2" w:date="2025-04-14T14:19:00Z" w16du:dateUtc="2025-04-14T19:19:00Z">
            <w:r>
              <w:fldChar w:fldCharType="begin"/>
            </w:r>
            <w:r>
              <w:delInstrText>HYPERLINK \l "_heading=h.3j2qqm3" \h</w:delInstrText>
            </w:r>
            <w:r>
              <w:fldChar w:fldCharType="separate"/>
            </w:r>
            <w:r>
              <w:rPr>
                <w:rFonts w:ascii="Arial" w:eastAsia="Arial" w:hAnsi="Arial" w:cs="Arial"/>
                <w:color w:val="000000"/>
                <w:sz w:val="22"/>
                <w:szCs w:val="22"/>
              </w:rPr>
              <w:delText>Task 2.2. Quantification of Baseline Emissions from Non-Soil Carbon Sources</w:delText>
            </w:r>
            <w:r>
              <w:rPr>
                <w:rFonts w:ascii="Arial" w:eastAsia="Arial" w:hAnsi="Arial" w:cs="Arial"/>
                <w:color w:val="000000"/>
                <w:sz w:val="22"/>
                <w:szCs w:val="22"/>
              </w:rPr>
              <w:tab/>
              <w:delText>21</w:delText>
            </w:r>
            <w:r>
              <w:fldChar w:fldCharType="end"/>
            </w:r>
          </w:del>
        </w:p>
        <w:p w14:paraId="24D75B85" w14:textId="77777777" w:rsidR="00570313" w:rsidRDefault="00570313">
          <w:pPr>
            <w:widowControl w:val="0"/>
            <w:tabs>
              <w:tab w:val="right" w:leader="dot" w:pos="12000"/>
            </w:tabs>
            <w:spacing w:before="60" w:line="240" w:lineRule="auto"/>
            <w:ind w:left="720"/>
            <w:rPr>
              <w:del w:id="140" w:author="V2" w:date="2025-04-14T14:19:00Z" w16du:dateUtc="2025-04-14T19:19:00Z"/>
              <w:rFonts w:ascii="Arial" w:eastAsia="Arial" w:hAnsi="Arial" w:cs="Arial"/>
              <w:color w:val="000000"/>
              <w:sz w:val="22"/>
              <w:szCs w:val="22"/>
            </w:rPr>
          </w:pPr>
          <w:del w:id="141" w:author="V2" w:date="2025-04-14T14:19:00Z" w16du:dateUtc="2025-04-14T19:19:00Z">
            <w:r>
              <w:fldChar w:fldCharType="begin"/>
            </w:r>
            <w:r>
              <w:delInstrText>HYPERLINK \l "_heading=h.1y810tw" \h</w:delInstrText>
            </w:r>
            <w:r>
              <w:fldChar w:fldCharType="separate"/>
            </w:r>
            <w:r>
              <w:rPr>
                <w:rFonts w:ascii="Arial" w:eastAsia="Arial" w:hAnsi="Arial" w:cs="Arial"/>
                <w:color w:val="000000"/>
                <w:sz w:val="22"/>
                <w:szCs w:val="22"/>
              </w:rPr>
              <w:delText>Task 2.3. Ex-ante Projections of Project Emissions from Non-soil Carbon Sources</w:delText>
            </w:r>
            <w:r>
              <w:rPr>
                <w:rFonts w:ascii="Arial" w:eastAsia="Arial" w:hAnsi="Arial" w:cs="Arial"/>
                <w:color w:val="000000"/>
                <w:sz w:val="22"/>
                <w:szCs w:val="22"/>
              </w:rPr>
              <w:tab/>
              <w:delText>27</w:delText>
            </w:r>
            <w:r>
              <w:fldChar w:fldCharType="end"/>
            </w:r>
          </w:del>
        </w:p>
        <w:p w14:paraId="74DEB3C9" w14:textId="77777777" w:rsidR="00570313" w:rsidRDefault="00570313">
          <w:pPr>
            <w:widowControl w:val="0"/>
            <w:tabs>
              <w:tab w:val="right" w:leader="dot" w:pos="12000"/>
            </w:tabs>
            <w:spacing w:before="60" w:line="240" w:lineRule="auto"/>
            <w:ind w:left="720"/>
            <w:rPr>
              <w:del w:id="142" w:author="V2" w:date="2025-04-14T14:19:00Z" w16du:dateUtc="2025-04-14T19:19:00Z"/>
              <w:rFonts w:ascii="Arial" w:eastAsia="Arial" w:hAnsi="Arial" w:cs="Arial"/>
              <w:color w:val="000000"/>
              <w:sz w:val="22"/>
              <w:szCs w:val="22"/>
            </w:rPr>
          </w:pPr>
          <w:del w:id="143" w:author="V2" w:date="2025-04-14T14:19:00Z" w16du:dateUtc="2025-04-14T19:19:00Z">
            <w:r>
              <w:fldChar w:fldCharType="begin"/>
            </w:r>
            <w:r>
              <w:delInstrText>HYPERLINK \l "_heading=h.4i7ojhp" \h</w:delInstrText>
            </w:r>
            <w:r>
              <w:fldChar w:fldCharType="separate"/>
            </w:r>
            <w:r>
              <w:rPr>
                <w:rFonts w:ascii="Arial" w:eastAsia="Arial" w:hAnsi="Arial" w:cs="Arial"/>
                <w:color w:val="000000"/>
                <w:sz w:val="22"/>
                <w:szCs w:val="22"/>
              </w:rPr>
              <w:delText>Task 2.4. Ex-post Quantification of Project Emissions</w:delText>
            </w:r>
            <w:r>
              <w:rPr>
                <w:rFonts w:ascii="Arial" w:eastAsia="Arial" w:hAnsi="Arial" w:cs="Arial"/>
                <w:color w:val="000000"/>
                <w:sz w:val="22"/>
                <w:szCs w:val="22"/>
              </w:rPr>
              <w:tab/>
              <w:delText>33</w:delText>
            </w:r>
            <w:r>
              <w:fldChar w:fldCharType="end"/>
            </w:r>
          </w:del>
        </w:p>
        <w:p w14:paraId="1EA4283F" w14:textId="77777777" w:rsidR="00570313" w:rsidRDefault="00570313">
          <w:pPr>
            <w:widowControl w:val="0"/>
            <w:tabs>
              <w:tab w:val="right" w:leader="dot" w:pos="12000"/>
            </w:tabs>
            <w:spacing w:before="60" w:line="240" w:lineRule="auto"/>
            <w:ind w:left="720"/>
            <w:rPr>
              <w:del w:id="144" w:author="V2" w:date="2025-04-14T14:19:00Z" w16du:dateUtc="2025-04-14T19:19:00Z"/>
              <w:rFonts w:ascii="Arial" w:eastAsia="Arial" w:hAnsi="Arial" w:cs="Arial"/>
              <w:color w:val="000000"/>
              <w:sz w:val="22"/>
              <w:szCs w:val="22"/>
            </w:rPr>
          </w:pPr>
          <w:del w:id="145" w:author="V2" w:date="2025-04-14T14:19:00Z" w16du:dateUtc="2025-04-14T19:19:00Z">
            <w:r>
              <w:fldChar w:fldCharType="begin"/>
            </w:r>
            <w:r>
              <w:delInstrText>HYPERLINK \l "_heading=h.2xcytpi" \h</w:delInstrText>
            </w:r>
            <w:r>
              <w:fldChar w:fldCharType="separate"/>
            </w:r>
            <w:r>
              <w:rPr>
                <w:rFonts w:ascii="Arial" w:eastAsia="Arial" w:hAnsi="Arial" w:cs="Arial"/>
                <w:color w:val="000000"/>
                <w:sz w:val="22"/>
                <w:szCs w:val="22"/>
              </w:rPr>
              <w:delText>Task 2.5. Ex-ante Projection of Leakage</w:delText>
            </w:r>
            <w:r>
              <w:rPr>
                <w:rFonts w:ascii="Arial" w:eastAsia="Arial" w:hAnsi="Arial" w:cs="Arial"/>
                <w:color w:val="000000"/>
                <w:sz w:val="22"/>
                <w:szCs w:val="22"/>
              </w:rPr>
              <w:tab/>
              <w:delText>38</w:delText>
            </w:r>
            <w:r>
              <w:fldChar w:fldCharType="end"/>
            </w:r>
          </w:del>
        </w:p>
        <w:p w14:paraId="1AA8C70A" w14:textId="77777777" w:rsidR="00570313" w:rsidRDefault="00570313">
          <w:pPr>
            <w:widowControl w:val="0"/>
            <w:tabs>
              <w:tab w:val="right" w:leader="dot" w:pos="12000"/>
            </w:tabs>
            <w:spacing w:before="60" w:line="240" w:lineRule="auto"/>
            <w:ind w:left="720"/>
            <w:rPr>
              <w:del w:id="146" w:author="V2" w:date="2025-04-14T14:19:00Z" w16du:dateUtc="2025-04-14T19:19:00Z"/>
              <w:rFonts w:ascii="Arial" w:eastAsia="Arial" w:hAnsi="Arial" w:cs="Arial"/>
              <w:color w:val="000000"/>
              <w:sz w:val="22"/>
              <w:szCs w:val="22"/>
            </w:rPr>
          </w:pPr>
          <w:del w:id="147" w:author="V2" w:date="2025-04-14T14:19:00Z" w16du:dateUtc="2025-04-14T19:19:00Z">
            <w:r>
              <w:fldChar w:fldCharType="begin"/>
            </w:r>
            <w:r>
              <w:delInstrText>HYPERLINK \l "_heading=h.1ci93xb" \h</w:delInstrText>
            </w:r>
            <w:r>
              <w:fldChar w:fldCharType="separate"/>
            </w:r>
            <w:r>
              <w:rPr>
                <w:rFonts w:ascii="Arial" w:eastAsia="Arial" w:hAnsi="Arial" w:cs="Arial"/>
                <w:color w:val="000000"/>
                <w:sz w:val="22"/>
                <w:szCs w:val="22"/>
              </w:rPr>
              <w:delText>Task 2.6. Ex-post Quantification of Project Leakage</w:delText>
            </w:r>
            <w:r>
              <w:rPr>
                <w:rFonts w:ascii="Arial" w:eastAsia="Arial" w:hAnsi="Arial" w:cs="Arial"/>
                <w:color w:val="000000"/>
                <w:sz w:val="22"/>
                <w:szCs w:val="22"/>
              </w:rPr>
              <w:tab/>
              <w:delText>39</w:delText>
            </w:r>
            <w:r>
              <w:fldChar w:fldCharType="end"/>
            </w:r>
          </w:del>
        </w:p>
        <w:p w14:paraId="57E88F6A" w14:textId="77777777" w:rsidR="00570313" w:rsidRDefault="00570313">
          <w:pPr>
            <w:widowControl w:val="0"/>
            <w:tabs>
              <w:tab w:val="right" w:leader="dot" w:pos="12000"/>
            </w:tabs>
            <w:spacing w:before="60" w:line="240" w:lineRule="auto"/>
            <w:ind w:left="720"/>
            <w:rPr>
              <w:del w:id="148" w:author="V2" w:date="2025-04-14T14:19:00Z" w16du:dateUtc="2025-04-14T19:19:00Z"/>
              <w:rFonts w:ascii="Arial" w:eastAsia="Arial" w:hAnsi="Arial" w:cs="Arial"/>
              <w:color w:val="000000"/>
              <w:sz w:val="22"/>
              <w:szCs w:val="22"/>
            </w:rPr>
          </w:pPr>
          <w:del w:id="149" w:author="V2" w:date="2025-04-14T14:19:00Z" w16du:dateUtc="2025-04-14T19:19:00Z">
            <w:r>
              <w:fldChar w:fldCharType="begin"/>
            </w:r>
            <w:r>
              <w:delInstrText>HYPERLINK \l "_heading=h.3whwml4" \h</w:delInstrText>
            </w:r>
            <w:r>
              <w:fldChar w:fldCharType="separate"/>
            </w:r>
            <w:r>
              <w:rPr>
                <w:rFonts w:ascii="Arial" w:eastAsia="Arial" w:hAnsi="Arial" w:cs="Arial"/>
                <w:color w:val="000000"/>
                <w:sz w:val="22"/>
                <w:szCs w:val="22"/>
              </w:rPr>
              <w:delText>Task 2.7. Monitoring</w:delText>
            </w:r>
            <w:r>
              <w:rPr>
                <w:rFonts w:ascii="Arial" w:eastAsia="Arial" w:hAnsi="Arial" w:cs="Arial"/>
                <w:color w:val="000000"/>
                <w:sz w:val="22"/>
                <w:szCs w:val="22"/>
              </w:rPr>
              <w:tab/>
              <w:delText>41</w:delText>
            </w:r>
            <w:r>
              <w:fldChar w:fldCharType="end"/>
            </w:r>
          </w:del>
        </w:p>
        <w:p w14:paraId="0FD2CBF9" w14:textId="77777777" w:rsidR="00570313" w:rsidRDefault="00570313">
          <w:pPr>
            <w:widowControl w:val="0"/>
            <w:tabs>
              <w:tab w:val="right" w:leader="dot" w:pos="12000"/>
            </w:tabs>
            <w:spacing w:before="60" w:line="240" w:lineRule="auto"/>
            <w:ind w:left="360"/>
            <w:rPr>
              <w:del w:id="150" w:author="V2" w:date="2025-04-14T14:19:00Z" w16du:dateUtc="2025-04-14T19:19:00Z"/>
              <w:rFonts w:ascii="Arial" w:eastAsia="Arial" w:hAnsi="Arial" w:cs="Arial"/>
              <w:color w:val="000000"/>
              <w:sz w:val="22"/>
              <w:szCs w:val="22"/>
            </w:rPr>
          </w:pPr>
          <w:del w:id="151" w:author="V2" w:date="2025-04-14T14:19:00Z" w16du:dateUtc="2025-04-14T19:19:00Z">
            <w:r>
              <w:fldChar w:fldCharType="begin"/>
            </w:r>
            <w:r>
              <w:delInstrText>HYPERLINK \l "_heading=h.2bn6wsx" \h</w:delInstrText>
            </w:r>
            <w:r>
              <w:fldChar w:fldCharType="separate"/>
            </w:r>
            <w:r>
              <w:rPr>
                <w:rFonts w:ascii="Arial" w:eastAsia="Arial" w:hAnsi="Arial" w:cs="Arial"/>
                <w:color w:val="000000"/>
                <w:sz w:val="22"/>
                <w:szCs w:val="22"/>
              </w:rPr>
              <w:delText>Task 3. Interim Crediting Assessment (Optional)</w:delText>
            </w:r>
            <w:r>
              <w:rPr>
                <w:rFonts w:ascii="Arial" w:eastAsia="Arial" w:hAnsi="Arial" w:cs="Arial"/>
                <w:color w:val="000000"/>
                <w:sz w:val="22"/>
                <w:szCs w:val="22"/>
              </w:rPr>
              <w:tab/>
              <w:delText>41</w:delText>
            </w:r>
            <w:r>
              <w:fldChar w:fldCharType="end"/>
            </w:r>
          </w:del>
        </w:p>
        <w:p w14:paraId="24E7C99A" w14:textId="77777777" w:rsidR="00570313" w:rsidRDefault="00570313">
          <w:pPr>
            <w:widowControl w:val="0"/>
            <w:tabs>
              <w:tab w:val="right" w:leader="dot" w:pos="12000"/>
            </w:tabs>
            <w:spacing w:before="60" w:line="240" w:lineRule="auto"/>
            <w:ind w:left="720"/>
            <w:rPr>
              <w:del w:id="152" w:author="V2" w:date="2025-04-14T14:19:00Z" w16du:dateUtc="2025-04-14T19:19:00Z"/>
              <w:rFonts w:ascii="Arial" w:eastAsia="Arial" w:hAnsi="Arial" w:cs="Arial"/>
              <w:color w:val="000000"/>
              <w:sz w:val="22"/>
              <w:szCs w:val="22"/>
            </w:rPr>
          </w:pPr>
          <w:del w:id="153" w:author="V2" w:date="2025-04-14T14:19:00Z" w16du:dateUtc="2025-04-14T19:19:00Z">
            <w:r>
              <w:fldChar w:fldCharType="begin"/>
            </w:r>
            <w:r>
              <w:delInstrText>HYPERLINK \l "_heading=h.qsh70q" \h</w:delInstrText>
            </w:r>
            <w:r>
              <w:fldChar w:fldCharType="separate"/>
            </w:r>
            <w:r>
              <w:rPr>
                <w:rFonts w:ascii="Arial" w:eastAsia="Arial" w:hAnsi="Arial" w:cs="Arial"/>
                <w:color w:val="000000"/>
                <w:sz w:val="22"/>
                <w:szCs w:val="22"/>
              </w:rPr>
              <w:delText>Task 3.1. Projection of future soil carbon accrual rate for the project scenario</w:delText>
            </w:r>
            <w:r>
              <w:rPr>
                <w:rFonts w:ascii="Arial" w:eastAsia="Arial" w:hAnsi="Arial" w:cs="Arial"/>
                <w:color w:val="000000"/>
                <w:sz w:val="22"/>
                <w:szCs w:val="22"/>
              </w:rPr>
              <w:tab/>
              <w:delText>42</w:delText>
            </w:r>
            <w:r>
              <w:fldChar w:fldCharType="end"/>
            </w:r>
          </w:del>
        </w:p>
        <w:p w14:paraId="6B2DF0FC" w14:textId="77777777" w:rsidR="00570313" w:rsidRDefault="00570313">
          <w:pPr>
            <w:widowControl w:val="0"/>
            <w:tabs>
              <w:tab w:val="right" w:leader="dot" w:pos="12000"/>
            </w:tabs>
            <w:spacing w:before="60" w:line="240" w:lineRule="auto"/>
            <w:ind w:left="360"/>
            <w:rPr>
              <w:del w:id="154" w:author="V2" w:date="2025-04-14T14:19:00Z" w16du:dateUtc="2025-04-14T19:19:00Z"/>
              <w:rFonts w:ascii="Arial" w:eastAsia="Arial" w:hAnsi="Arial" w:cs="Arial"/>
              <w:color w:val="000000"/>
              <w:sz w:val="22"/>
              <w:szCs w:val="22"/>
            </w:rPr>
          </w:pPr>
          <w:del w:id="155" w:author="V2" w:date="2025-04-14T14:19:00Z" w16du:dateUtc="2025-04-14T19:19:00Z">
            <w:r>
              <w:fldChar w:fldCharType="begin"/>
            </w:r>
            <w:r>
              <w:delInstrText>HYPERLINK \l "_heading=h.3as4poj" \h</w:delInstrText>
            </w:r>
            <w:r>
              <w:fldChar w:fldCharType="separate"/>
            </w:r>
            <w:r>
              <w:rPr>
                <w:rFonts w:ascii="Arial" w:eastAsia="Arial" w:hAnsi="Arial" w:cs="Arial"/>
                <w:color w:val="000000"/>
                <w:sz w:val="22"/>
                <w:szCs w:val="22"/>
              </w:rPr>
              <w:delText>Task 4. Project Application Submission</w:delText>
            </w:r>
            <w:r>
              <w:rPr>
                <w:rFonts w:ascii="Arial" w:eastAsia="Arial" w:hAnsi="Arial" w:cs="Arial"/>
                <w:color w:val="000000"/>
                <w:sz w:val="22"/>
                <w:szCs w:val="22"/>
              </w:rPr>
              <w:tab/>
              <w:delText>45</w:delText>
            </w:r>
            <w:r>
              <w:fldChar w:fldCharType="end"/>
            </w:r>
          </w:del>
        </w:p>
        <w:p w14:paraId="5C82DDCB" w14:textId="77777777" w:rsidR="00570313" w:rsidRDefault="00570313">
          <w:pPr>
            <w:widowControl w:val="0"/>
            <w:tabs>
              <w:tab w:val="right" w:leader="dot" w:pos="12000"/>
            </w:tabs>
            <w:spacing w:before="60" w:line="240" w:lineRule="auto"/>
            <w:ind w:left="360"/>
            <w:rPr>
              <w:del w:id="156" w:author="V2" w:date="2025-04-14T14:19:00Z" w16du:dateUtc="2025-04-14T19:19:00Z"/>
              <w:rFonts w:ascii="Arial" w:eastAsia="Arial" w:hAnsi="Arial" w:cs="Arial"/>
              <w:color w:val="000000"/>
              <w:sz w:val="22"/>
              <w:szCs w:val="22"/>
            </w:rPr>
          </w:pPr>
          <w:del w:id="157" w:author="V2" w:date="2025-04-14T14:19:00Z" w16du:dateUtc="2025-04-14T19:19:00Z">
            <w:r>
              <w:fldChar w:fldCharType="begin"/>
            </w:r>
            <w:r>
              <w:delInstrText>HYPERLINK \l "_heading=h.1pxezwc" \h</w:delInstrText>
            </w:r>
            <w:r>
              <w:fldChar w:fldCharType="separate"/>
            </w:r>
            <w:r>
              <w:rPr>
                <w:rFonts w:ascii="Arial" w:eastAsia="Arial" w:hAnsi="Arial" w:cs="Arial"/>
                <w:color w:val="000000"/>
                <w:sz w:val="22"/>
                <w:szCs w:val="22"/>
              </w:rPr>
              <w:delText>Task 5. Verification</w:delText>
            </w:r>
            <w:r>
              <w:rPr>
                <w:rFonts w:ascii="Arial" w:eastAsia="Arial" w:hAnsi="Arial" w:cs="Arial"/>
                <w:color w:val="000000"/>
                <w:sz w:val="22"/>
                <w:szCs w:val="22"/>
              </w:rPr>
              <w:tab/>
              <w:delText>47</w:delText>
            </w:r>
            <w:r>
              <w:fldChar w:fldCharType="end"/>
            </w:r>
          </w:del>
        </w:p>
        <w:p w14:paraId="2383A477" w14:textId="77777777" w:rsidR="00570313" w:rsidRDefault="00570313">
          <w:pPr>
            <w:widowControl w:val="0"/>
            <w:tabs>
              <w:tab w:val="right" w:leader="dot" w:pos="12000"/>
            </w:tabs>
            <w:spacing w:before="60" w:line="240" w:lineRule="auto"/>
            <w:ind w:left="360"/>
            <w:rPr>
              <w:del w:id="158" w:author="V2" w:date="2025-04-14T14:19:00Z" w16du:dateUtc="2025-04-14T19:19:00Z"/>
              <w:rFonts w:ascii="Arial" w:eastAsia="Arial" w:hAnsi="Arial" w:cs="Arial"/>
              <w:color w:val="000000"/>
              <w:sz w:val="22"/>
              <w:szCs w:val="22"/>
            </w:rPr>
          </w:pPr>
          <w:del w:id="159" w:author="V2" w:date="2025-04-14T14:19:00Z" w16du:dateUtc="2025-04-14T19:19:00Z">
            <w:r>
              <w:fldChar w:fldCharType="begin"/>
            </w:r>
            <w:r>
              <w:delInstrText>HYPERLINK \l "_heading=h.49x2ik5" \h</w:delInstrText>
            </w:r>
            <w:r>
              <w:fldChar w:fldCharType="separate"/>
            </w:r>
            <w:r>
              <w:rPr>
                <w:rFonts w:ascii="Arial" w:eastAsia="Arial" w:hAnsi="Arial" w:cs="Arial"/>
                <w:color w:val="000000"/>
                <w:sz w:val="22"/>
                <w:szCs w:val="22"/>
              </w:rPr>
              <w:delText>Task 6. Registration</w:delText>
            </w:r>
            <w:r>
              <w:rPr>
                <w:rFonts w:ascii="Arial" w:eastAsia="Arial" w:hAnsi="Arial" w:cs="Arial"/>
                <w:color w:val="000000"/>
                <w:sz w:val="22"/>
                <w:szCs w:val="22"/>
              </w:rPr>
              <w:tab/>
              <w:delText>47</w:delText>
            </w:r>
            <w:r>
              <w:fldChar w:fldCharType="end"/>
            </w:r>
          </w:del>
        </w:p>
        <w:p w14:paraId="0C493C68" w14:textId="77777777" w:rsidR="00570313" w:rsidRDefault="00570313">
          <w:pPr>
            <w:widowControl w:val="0"/>
            <w:tabs>
              <w:tab w:val="right" w:leader="dot" w:pos="12000"/>
            </w:tabs>
            <w:spacing w:before="60" w:line="240" w:lineRule="auto"/>
            <w:rPr>
              <w:del w:id="160" w:author="V2" w:date="2025-04-14T14:19:00Z" w16du:dateUtc="2025-04-14T19:19:00Z"/>
              <w:rFonts w:ascii="Arial" w:eastAsia="Arial" w:hAnsi="Arial" w:cs="Arial"/>
              <w:b/>
              <w:color w:val="000000"/>
              <w:sz w:val="22"/>
              <w:szCs w:val="22"/>
            </w:rPr>
          </w:pPr>
          <w:del w:id="161" w:author="V2" w:date="2025-04-14T14:19:00Z" w16du:dateUtc="2025-04-14T19:19:00Z">
            <w:r>
              <w:fldChar w:fldCharType="begin"/>
            </w:r>
            <w:r>
              <w:delInstrText>HYPERLINK \l "_heading=h.2p2csry" \h</w:delInstrText>
            </w:r>
            <w:r>
              <w:fldChar w:fldCharType="separate"/>
            </w:r>
            <w:r>
              <w:rPr>
                <w:rFonts w:ascii="Arial" w:eastAsia="Arial" w:hAnsi="Arial" w:cs="Arial"/>
                <w:b/>
                <w:color w:val="000000"/>
                <w:sz w:val="22"/>
                <w:szCs w:val="22"/>
              </w:rPr>
              <w:delText>Appendix 1.0 Verification Guidance and Checklists</w:delText>
            </w:r>
            <w:r>
              <w:rPr>
                <w:rFonts w:ascii="Arial" w:eastAsia="Arial" w:hAnsi="Arial" w:cs="Arial"/>
                <w:b/>
                <w:color w:val="000000"/>
                <w:sz w:val="22"/>
                <w:szCs w:val="22"/>
              </w:rPr>
              <w:tab/>
              <w:delText>49</w:delText>
            </w:r>
            <w:r>
              <w:fldChar w:fldCharType="end"/>
            </w:r>
          </w:del>
        </w:p>
        <w:p w14:paraId="39A69AA6" w14:textId="709F06B8" w:rsidR="00690202" w:rsidRPr="007F7E2B" w:rsidRDefault="00570313">
          <w:pPr>
            <w:pStyle w:val="TOC1"/>
            <w:tabs>
              <w:tab w:val="right" w:leader="dot" w:pos="10790"/>
            </w:tabs>
            <w:rPr>
              <w:ins w:id="162" w:author="V2" w:date="2025-04-14T14:19:00Z" w16du:dateUtc="2025-04-14T19:19:00Z"/>
              <w:rFonts w:eastAsiaTheme="minorEastAsia" w:cstheme="minorBidi"/>
              <w:noProof/>
              <w:kern w:val="2"/>
              <w14:ligatures w14:val="standardContextual"/>
            </w:rPr>
          </w:pPr>
          <w:del w:id="163" w:author="V2" w:date="2025-04-14T14:19:00Z" w16du:dateUtc="2025-04-14T19:19:00Z">
            <w:r>
              <w:fldChar w:fldCharType="begin"/>
            </w:r>
            <w:r>
              <w:delInstrText>HYPERLINK \l "_heading=h.6k41fglrgsn9" \h</w:delInstrText>
            </w:r>
            <w:r>
              <w:fldChar w:fldCharType="separate"/>
            </w:r>
            <w:r>
              <w:rPr>
                <w:rFonts w:ascii="Arial" w:eastAsia="Arial" w:hAnsi="Arial" w:cs="Arial"/>
                <w:color w:val="000000"/>
                <w:sz w:val="22"/>
                <w:szCs w:val="22"/>
              </w:rPr>
              <w:delText>Appendix 2.0 Guidance on Potential Emerging Technologies to Measure SOC Stocks</w:delText>
            </w:r>
            <w:r>
              <w:rPr>
                <w:rFonts w:ascii="Arial" w:eastAsia="Arial" w:hAnsi="Arial" w:cs="Arial"/>
                <w:color w:val="000000"/>
                <w:sz w:val="22"/>
                <w:szCs w:val="22"/>
              </w:rPr>
              <w:tab/>
              <w:delText>50</w:delText>
            </w:r>
            <w:r>
              <w:fldChar w:fldCharType="end"/>
            </w:r>
            <w:r>
              <w:fldChar w:fldCharType="end"/>
            </w:r>
          </w:del>
          <w:ins w:id="164" w:author="V2" w:date="2025-04-14T14:19:00Z" w16du:dateUtc="2025-04-14T19:19:00Z">
            <w:r w:rsidR="0092717E" w:rsidRPr="007F7E2B">
              <w:rPr>
                <w:sz w:val="22"/>
                <w:szCs w:val="22"/>
              </w:rPr>
              <w:fldChar w:fldCharType="begin"/>
            </w:r>
            <w:r w:rsidR="0092717E" w:rsidRPr="007F7E2B">
              <w:instrText xml:space="preserve"> TOC \h \u \z \t "Heading 1,1,Heading 2,2,Heading 3,3,"</w:instrText>
            </w:r>
            <w:r w:rsidR="0092717E" w:rsidRPr="007F7E2B">
              <w:rPr>
                <w:sz w:val="22"/>
                <w:szCs w:val="22"/>
              </w:rPr>
              <w:fldChar w:fldCharType="separate"/>
            </w:r>
            <w:r w:rsidR="00690202">
              <w:fldChar w:fldCharType="begin"/>
            </w:r>
            <w:r w:rsidR="00690202">
              <w:instrText>HYPERLINK \l "_Toc180594469"</w:instrText>
            </w:r>
            <w:r w:rsidR="00690202">
              <w:fldChar w:fldCharType="separate"/>
            </w:r>
            <w:r w:rsidR="00690202" w:rsidRPr="007F7E2B">
              <w:rPr>
                <w:rStyle w:val="Hyperlink"/>
                <w:noProof/>
              </w:rPr>
              <w:t>Preface</w:t>
            </w:r>
            <w:r w:rsidR="00690202" w:rsidRPr="007F7E2B">
              <w:rPr>
                <w:noProof/>
                <w:webHidden/>
              </w:rPr>
              <w:tab/>
            </w:r>
            <w:r w:rsidR="00690202" w:rsidRPr="007F7E2B">
              <w:rPr>
                <w:noProof/>
                <w:webHidden/>
              </w:rPr>
              <w:fldChar w:fldCharType="begin"/>
            </w:r>
            <w:r w:rsidR="00690202" w:rsidRPr="007F7E2B">
              <w:rPr>
                <w:noProof/>
                <w:webHidden/>
              </w:rPr>
              <w:instrText xml:space="preserve"> PAGEREF _Toc180594469 \h </w:instrText>
            </w:r>
            <w:r w:rsidR="00690202" w:rsidRPr="007F7E2B">
              <w:rPr>
                <w:noProof/>
                <w:webHidden/>
              </w:rPr>
            </w:r>
            <w:r w:rsidR="00690202" w:rsidRPr="007F7E2B">
              <w:rPr>
                <w:noProof/>
                <w:webHidden/>
              </w:rPr>
              <w:fldChar w:fldCharType="separate"/>
            </w:r>
            <w:r w:rsidR="009B2572">
              <w:rPr>
                <w:noProof/>
                <w:webHidden/>
              </w:rPr>
              <w:t>1</w:t>
            </w:r>
            <w:r w:rsidR="00690202" w:rsidRPr="007F7E2B">
              <w:rPr>
                <w:noProof/>
                <w:webHidden/>
              </w:rPr>
              <w:fldChar w:fldCharType="end"/>
            </w:r>
            <w:r w:rsidR="00690202">
              <w:fldChar w:fldCharType="end"/>
            </w:r>
          </w:ins>
        </w:p>
        <w:p w14:paraId="39DB6503" w14:textId="6E6FC52B" w:rsidR="00690202" w:rsidRPr="007F7E2B" w:rsidRDefault="00690202">
          <w:pPr>
            <w:pStyle w:val="TOC1"/>
            <w:tabs>
              <w:tab w:val="right" w:leader="dot" w:pos="10790"/>
            </w:tabs>
            <w:rPr>
              <w:ins w:id="165" w:author="V2" w:date="2025-04-14T14:19:00Z" w16du:dateUtc="2025-04-14T19:19:00Z"/>
              <w:rFonts w:eastAsiaTheme="minorEastAsia" w:cstheme="minorBidi"/>
              <w:noProof/>
              <w:kern w:val="2"/>
              <w14:ligatures w14:val="standardContextual"/>
            </w:rPr>
          </w:pPr>
          <w:ins w:id="166" w:author="V2" w:date="2025-04-14T14:19:00Z" w16du:dateUtc="2025-04-14T19:19:00Z">
            <w:r>
              <w:fldChar w:fldCharType="begin"/>
            </w:r>
            <w:r>
              <w:instrText>HYPERLINK \l "_Toc180594471"</w:instrText>
            </w:r>
            <w:r>
              <w:fldChar w:fldCharType="separate"/>
            </w:r>
            <w:r w:rsidRPr="007F7E2B">
              <w:rPr>
                <w:rStyle w:val="Hyperlink"/>
                <w:noProof/>
              </w:rPr>
              <w:t>Introduction</w:t>
            </w:r>
            <w:r w:rsidRPr="007F7E2B">
              <w:rPr>
                <w:noProof/>
                <w:webHidden/>
              </w:rPr>
              <w:tab/>
            </w:r>
            <w:r w:rsidRPr="007F7E2B">
              <w:rPr>
                <w:noProof/>
                <w:webHidden/>
              </w:rPr>
              <w:fldChar w:fldCharType="begin"/>
            </w:r>
            <w:r w:rsidRPr="007F7E2B">
              <w:rPr>
                <w:noProof/>
                <w:webHidden/>
              </w:rPr>
              <w:instrText xml:space="preserve"> PAGEREF _Toc180594471 \h </w:instrText>
            </w:r>
            <w:r w:rsidRPr="007F7E2B">
              <w:rPr>
                <w:noProof/>
                <w:webHidden/>
              </w:rPr>
            </w:r>
            <w:r w:rsidRPr="007F7E2B">
              <w:rPr>
                <w:noProof/>
                <w:webHidden/>
              </w:rPr>
              <w:fldChar w:fldCharType="separate"/>
            </w:r>
            <w:r w:rsidR="009B2572">
              <w:rPr>
                <w:noProof/>
                <w:webHidden/>
              </w:rPr>
              <w:t>4</w:t>
            </w:r>
            <w:r w:rsidRPr="007F7E2B">
              <w:rPr>
                <w:noProof/>
                <w:webHidden/>
              </w:rPr>
              <w:fldChar w:fldCharType="end"/>
            </w:r>
            <w:r>
              <w:fldChar w:fldCharType="end"/>
            </w:r>
          </w:ins>
        </w:p>
        <w:p w14:paraId="2962ADAC" w14:textId="04ABDEA7" w:rsidR="00690202" w:rsidRPr="007F7E2B" w:rsidRDefault="00690202">
          <w:pPr>
            <w:pStyle w:val="TOC1"/>
            <w:tabs>
              <w:tab w:val="right" w:leader="dot" w:pos="10790"/>
            </w:tabs>
            <w:rPr>
              <w:ins w:id="167" w:author="V2" w:date="2025-04-14T14:19:00Z" w16du:dateUtc="2025-04-14T19:19:00Z"/>
              <w:rFonts w:eastAsiaTheme="minorEastAsia" w:cstheme="minorBidi"/>
              <w:noProof/>
              <w:kern w:val="2"/>
              <w14:ligatures w14:val="standardContextual"/>
            </w:rPr>
          </w:pPr>
          <w:ins w:id="168" w:author="V2" w:date="2025-04-14T14:19:00Z" w16du:dateUtc="2025-04-14T19:19:00Z">
            <w:r>
              <w:fldChar w:fldCharType="begin"/>
            </w:r>
            <w:r>
              <w:instrText>HYPERLINK \l "_Toc180594473"</w:instrText>
            </w:r>
            <w:r>
              <w:fldChar w:fldCharType="separate"/>
            </w:r>
            <w:r w:rsidRPr="007F7E2B">
              <w:rPr>
                <w:rStyle w:val="Hyperlink"/>
                <w:noProof/>
              </w:rPr>
              <w:t>Definitions and Acronyms Used</w:t>
            </w:r>
            <w:r w:rsidRPr="007F7E2B">
              <w:rPr>
                <w:noProof/>
                <w:webHidden/>
              </w:rPr>
              <w:tab/>
            </w:r>
            <w:r w:rsidRPr="007F7E2B">
              <w:rPr>
                <w:noProof/>
                <w:webHidden/>
              </w:rPr>
              <w:fldChar w:fldCharType="begin"/>
            </w:r>
            <w:r w:rsidRPr="007F7E2B">
              <w:rPr>
                <w:noProof/>
                <w:webHidden/>
              </w:rPr>
              <w:instrText xml:space="preserve"> PAGEREF _Toc180594473 \h </w:instrText>
            </w:r>
            <w:r w:rsidRPr="007F7E2B">
              <w:rPr>
                <w:noProof/>
                <w:webHidden/>
              </w:rPr>
            </w:r>
            <w:r w:rsidRPr="007F7E2B">
              <w:rPr>
                <w:noProof/>
                <w:webHidden/>
              </w:rPr>
              <w:fldChar w:fldCharType="separate"/>
            </w:r>
            <w:r w:rsidR="009B2572">
              <w:rPr>
                <w:noProof/>
                <w:webHidden/>
              </w:rPr>
              <w:t>7</w:t>
            </w:r>
            <w:r w:rsidRPr="007F7E2B">
              <w:rPr>
                <w:noProof/>
                <w:webHidden/>
              </w:rPr>
              <w:fldChar w:fldCharType="end"/>
            </w:r>
            <w:r>
              <w:fldChar w:fldCharType="end"/>
            </w:r>
          </w:ins>
        </w:p>
        <w:p w14:paraId="49AD55F5" w14:textId="3EBEF9B2" w:rsidR="00690202" w:rsidRPr="007F7E2B" w:rsidRDefault="00690202">
          <w:pPr>
            <w:pStyle w:val="TOC1"/>
            <w:tabs>
              <w:tab w:val="right" w:leader="dot" w:pos="10790"/>
            </w:tabs>
            <w:rPr>
              <w:ins w:id="169" w:author="V2" w:date="2025-04-14T14:19:00Z" w16du:dateUtc="2025-04-14T19:19:00Z"/>
              <w:rFonts w:eastAsiaTheme="minorEastAsia" w:cstheme="minorBidi"/>
              <w:noProof/>
              <w:kern w:val="2"/>
              <w14:ligatures w14:val="standardContextual"/>
            </w:rPr>
          </w:pPr>
          <w:ins w:id="170" w:author="V2" w:date="2025-04-14T14:19:00Z" w16du:dateUtc="2025-04-14T19:19:00Z">
            <w:r>
              <w:fldChar w:fldCharType="begin"/>
            </w:r>
            <w:r>
              <w:instrText>HYPERLINK \l "_Toc180594474"</w:instrText>
            </w:r>
            <w:r>
              <w:fldChar w:fldCharType="separate"/>
            </w:r>
            <w:r w:rsidRPr="007F7E2B">
              <w:rPr>
                <w:rStyle w:val="Hyperlink"/>
                <w:noProof/>
              </w:rPr>
              <w:t>Project Framework</w:t>
            </w:r>
            <w:r w:rsidRPr="007F7E2B">
              <w:rPr>
                <w:noProof/>
                <w:webHidden/>
              </w:rPr>
              <w:tab/>
            </w:r>
            <w:r w:rsidRPr="007F7E2B">
              <w:rPr>
                <w:noProof/>
                <w:webHidden/>
              </w:rPr>
              <w:fldChar w:fldCharType="begin"/>
            </w:r>
            <w:r w:rsidRPr="007F7E2B">
              <w:rPr>
                <w:noProof/>
                <w:webHidden/>
              </w:rPr>
              <w:instrText xml:space="preserve"> PAGEREF _Toc180594474 \h </w:instrText>
            </w:r>
            <w:r w:rsidRPr="007F7E2B">
              <w:rPr>
                <w:noProof/>
                <w:webHidden/>
              </w:rPr>
            </w:r>
            <w:r w:rsidRPr="007F7E2B">
              <w:rPr>
                <w:noProof/>
                <w:webHidden/>
              </w:rPr>
              <w:fldChar w:fldCharType="separate"/>
            </w:r>
            <w:r w:rsidR="009B2572">
              <w:rPr>
                <w:noProof/>
                <w:webHidden/>
              </w:rPr>
              <w:t>18</w:t>
            </w:r>
            <w:r w:rsidRPr="007F7E2B">
              <w:rPr>
                <w:noProof/>
                <w:webHidden/>
              </w:rPr>
              <w:fldChar w:fldCharType="end"/>
            </w:r>
            <w:r>
              <w:fldChar w:fldCharType="end"/>
            </w:r>
          </w:ins>
        </w:p>
        <w:p w14:paraId="19C773DE" w14:textId="5D96C783" w:rsidR="00690202" w:rsidRPr="007F7E2B" w:rsidRDefault="00690202">
          <w:pPr>
            <w:pStyle w:val="TOC1"/>
            <w:tabs>
              <w:tab w:val="right" w:leader="dot" w:pos="10790"/>
            </w:tabs>
            <w:rPr>
              <w:ins w:id="171" w:author="V2" w:date="2025-04-14T14:19:00Z" w16du:dateUtc="2025-04-14T19:19:00Z"/>
              <w:rFonts w:eastAsiaTheme="minorEastAsia" w:cstheme="minorBidi"/>
              <w:noProof/>
              <w:kern w:val="2"/>
              <w14:ligatures w14:val="standardContextual"/>
            </w:rPr>
          </w:pPr>
          <w:ins w:id="172" w:author="V2" w:date="2025-04-14T14:19:00Z" w16du:dateUtc="2025-04-14T19:19:00Z">
            <w:r>
              <w:lastRenderedPageBreak/>
              <w:fldChar w:fldCharType="begin"/>
            </w:r>
            <w:r>
              <w:instrText>HYPERLINK \l "_Toc180594475"</w:instrText>
            </w:r>
            <w:r>
              <w:fldChar w:fldCharType="separate"/>
            </w:r>
            <w:r w:rsidRPr="007F7E2B">
              <w:rPr>
                <w:rStyle w:val="Hyperlink"/>
                <w:noProof/>
              </w:rPr>
              <w:t>Project Requirements</w:t>
            </w:r>
            <w:r w:rsidRPr="007F7E2B">
              <w:rPr>
                <w:noProof/>
                <w:webHidden/>
              </w:rPr>
              <w:tab/>
            </w:r>
            <w:r w:rsidRPr="007F7E2B">
              <w:rPr>
                <w:noProof/>
                <w:webHidden/>
              </w:rPr>
              <w:fldChar w:fldCharType="begin"/>
            </w:r>
            <w:r w:rsidRPr="007F7E2B">
              <w:rPr>
                <w:noProof/>
                <w:webHidden/>
              </w:rPr>
              <w:instrText xml:space="preserve"> PAGEREF _Toc180594475 \h </w:instrText>
            </w:r>
            <w:r w:rsidRPr="007F7E2B">
              <w:rPr>
                <w:noProof/>
                <w:webHidden/>
              </w:rPr>
            </w:r>
            <w:r w:rsidRPr="007F7E2B">
              <w:rPr>
                <w:noProof/>
                <w:webHidden/>
              </w:rPr>
              <w:fldChar w:fldCharType="separate"/>
            </w:r>
            <w:r w:rsidR="009B2572">
              <w:rPr>
                <w:noProof/>
                <w:webHidden/>
              </w:rPr>
              <w:t>20</w:t>
            </w:r>
            <w:r w:rsidRPr="007F7E2B">
              <w:rPr>
                <w:noProof/>
                <w:webHidden/>
              </w:rPr>
              <w:fldChar w:fldCharType="end"/>
            </w:r>
            <w:r>
              <w:fldChar w:fldCharType="end"/>
            </w:r>
          </w:ins>
        </w:p>
        <w:p w14:paraId="13B4D9A7" w14:textId="0D0360F0" w:rsidR="00690202" w:rsidRPr="007F7E2B" w:rsidRDefault="00690202">
          <w:pPr>
            <w:pStyle w:val="TOC2"/>
            <w:tabs>
              <w:tab w:val="left" w:pos="1200"/>
              <w:tab w:val="right" w:leader="dot" w:pos="10790"/>
            </w:tabs>
            <w:rPr>
              <w:ins w:id="173" w:author="V2" w:date="2025-04-14T14:19:00Z" w16du:dateUtc="2025-04-14T19:19:00Z"/>
              <w:rFonts w:eastAsiaTheme="minorEastAsia" w:cstheme="minorBidi"/>
              <w:noProof/>
              <w:kern w:val="2"/>
              <w:sz w:val="24"/>
              <w:szCs w:val="24"/>
              <w14:ligatures w14:val="standardContextual"/>
            </w:rPr>
          </w:pPr>
          <w:ins w:id="174" w:author="V2" w:date="2025-04-14T14:19:00Z" w16du:dateUtc="2025-04-14T19:19:00Z">
            <w:r>
              <w:fldChar w:fldCharType="begin"/>
            </w:r>
            <w:r>
              <w:instrText>HYPERLINK \l "_Toc180594476"</w:instrText>
            </w:r>
            <w:r>
              <w:fldChar w:fldCharType="separate"/>
            </w:r>
            <w:r w:rsidRPr="007F7E2B">
              <w:rPr>
                <w:rStyle w:val="Hyperlink"/>
                <w:noProof/>
              </w:rPr>
              <w:t>Task 1.</w:t>
            </w:r>
            <w:r w:rsidRPr="007F7E2B">
              <w:rPr>
                <w:rFonts w:eastAsiaTheme="minorEastAsia" w:cstheme="minorBidi"/>
                <w:noProof/>
                <w:kern w:val="2"/>
                <w:sz w:val="24"/>
                <w:szCs w:val="24"/>
                <w14:ligatures w14:val="standardContextual"/>
              </w:rPr>
              <w:tab/>
            </w:r>
            <w:r w:rsidRPr="007F7E2B">
              <w:rPr>
                <w:rStyle w:val="Hyperlink"/>
                <w:noProof/>
              </w:rPr>
              <w:t>Project Overview - Identification and Eligibility of Project Activity</w:t>
            </w:r>
            <w:r w:rsidRPr="007F7E2B">
              <w:rPr>
                <w:noProof/>
                <w:webHidden/>
              </w:rPr>
              <w:tab/>
            </w:r>
            <w:r w:rsidRPr="007F7E2B">
              <w:rPr>
                <w:noProof/>
                <w:webHidden/>
              </w:rPr>
              <w:fldChar w:fldCharType="begin"/>
            </w:r>
            <w:r w:rsidRPr="007F7E2B">
              <w:rPr>
                <w:noProof/>
                <w:webHidden/>
              </w:rPr>
              <w:instrText xml:space="preserve"> PAGEREF _Toc180594476 \h </w:instrText>
            </w:r>
            <w:r w:rsidRPr="007F7E2B">
              <w:rPr>
                <w:noProof/>
                <w:webHidden/>
              </w:rPr>
            </w:r>
            <w:r w:rsidRPr="007F7E2B">
              <w:rPr>
                <w:noProof/>
                <w:webHidden/>
              </w:rPr>
              <w:fldChar w:fldCharType="separate"/>
            </w:r>
            <w:r w:rsidR="009B2572">
              <w:rPr>
                <w:noProof/>
                <w:webHidden/>
              </w:rPr>
              <w:t>20</w:t>
            </w:r>
            <w:r w:rsidRPr="007F7E2B">
              <w:rPr>
                <w:noProof/>
                <w:webHidden/>
              </w:rPr>
              <w:fldChar w:fldCharType="end"/>
            </w:r>
            <w:r>
              <w:fldChar w:fldCharType="end"/>
            </w:r>
          </w:ins>
        </w:p>
        <w:p w14:paraId="1C0E9285" w14:textId="0CDB134F" w:rsidR="00690202" w:rsidRPr="007F7E2B" w:rsidRDefault="00690202">
          <w:pPr>
            <w:pStyle w:val="TOC3"/>
            <w:rPr>
              <w:ins w:id="175" w:author="V2" w:date="2025-04-14T14:19:00Z" w16du:dateUtc="2025-04-14T19:19:00Z"/>
              <w:rFonts w:eastAsiaTheme="minorEastAsia" w:cstheme="minorBidi"/>
              <w:b/>
              <w:noProof/>
              <w:kern w:val="2"/>
              <w:sz w:val="24"/>
              <w:szCs w:val="24"/>
              <w14:ligatures w14:val="standardContextual"/>
            </w:rPr>
          </w:pPr>
          <w:ins w:id="176" w:author="V2" w:date="2025-04-14T14:19:00Z" w16du:dateUtc="2025-04-14T19:19:00Z">
            <w:r>
              <w:fldChar w:fldCharType="begin"/>
            </w:r>
            <w:r>
              <w:instrText>HYPERLINK \l "_Toc180594477"</w:instrText>
            </w:r>
            <w:r>
              <w:fldChar w:fldCharType="separate"/>
            </w:r>
            <w:r w:rsidRPr="007F7E2B">
              <w:rPr>
                <w:rStyle w:val="Hyperlink"/>
                <w:b/>
                <w:noProof/>
              </w:rPr>
              <w:t>Task 1.1.</w:t>
            </w:r>
            <w:r w:rsidRPr="007F7E2B">
              <w:rPr>
                <w:rFonts w:eastAsiaTheme="minorEastAsia" w:cstheme="minorBidi"/>
                <w:b/>
                <w:noProof/>
                <w:kern w:val="2"/>
                <w:sz w:val="24"/>
                <w:szCs w:val="24"/>
                <w14:ligatures w14:val="standardContextual"/>
              </w:rPr>
              <w:tab/>
            </w:r>
            <w:r w:rsidRPr="007F7E2B">
              <w:rPr>
                <w:rStyle w:val="Hyperlink"/>
                <w:b/>
                <w:noProof/>
              </w:rPr>
              <w:t>Data confidentiality statement</w:t>
            </w:r>
            <w:r w:rsidRPr="007F7E2B">
              <w:rPr>
                <w:b/>
                <w:noProof/>
                <w:webHidden/>
              </w:rPr>
              <w:tab/>
            </w:r>
            <w:r w:rsidRPr="007F7E2B">
              <w:rPr>
                <w:b/>
                <w:noProof/>
                <w:webHidden/>
              </w:rPr>
              <w:fldChar w:fldCharType="begin"/>
            </w:r>
            <w:r w:rsidRPr="007F7E2B">
              <w:rPr>
                <w:b/>
                <w:noProof/>
                <w:webHidden/>
              </w:rPr>
              <w:instrText xml:space="preserve"> PAGEREF _Toc180594477 \h </w:instrText>
            </w:r>
            <w:r w:rsidRPr="007F7E2B">
              <w:rPr>
                <w:b/>
                <w:noProof/>
                <w:webHidden/>
              </w:rPr>
            </w:r>
            <w:r w:rsidRPr="007F7E2B">
              <w:rPr>
                <w:b/>
                <w:noProof/>
                <w:webHidden/>
              </w:rPr>
              <w:fldChar w:fldCharType="separate"/>
            </w:r>
            <w:r w:rsidR="009B2572">
              <w:rPr>
                <w:b/>
                <w:noProof/>
                <w:webHidden/>
              </w:rPr>
              <w:t>20</w:t>
            </w:r>
            <w:r w:rsidRPr="007F7E2B">
              <w:rPr>
                <w:b/>
                <w:noProof/>
                <w:webHidden/>
              </w:rPr>
              <w:fldChar w:fldCharType="end"/>
            </w:r>
            <w:r>
              <w:fldChar w:fldCharType="end"/>
            </w:r>
          </w:ins>
        </w:p>
        <w:p w14:paraId="7617AA4A" w14:textId="1B2C09E2" w:rsidR="00690202" w:rsidRPr="007F7E2B" w:rsidRDefault="00690202">
          <w:pPr>
            <w:pStyle w:val="TOC3"/>
            <w:rPr>
              <w:ins w:id="177" w:author="V2" w:date="2025-04-14T14:19:00Z" w16du:dateUtc="2025-04-14T19:19:00Z"/>
              <w:rFonts w:eastAsiaTheme="minorEastAsia" w:cstheme="minorBidi"/>
              <w:b/>
              <w:noProof/>
              <w:kern w:val="2"/>
              <w:sz w:val="24"/>
              <w:szCs w:val="24"/>
              <w14:ligatures w14:val="standardContextual"/>
            </w:rPr>
          </w:pPr>
          <w:ins w:id="178" w:author="V2" w:date="2025-04-14T14:19:00Z" w16du:dateUtc="2025-04-14T19:19:00Z">
            <w:r>
              <w:fldChar w:fldCharType="begin"/>
            </w:r>
            <w:r>
              <w:instrText>HYPERLINK \l "_Toc180594478"</w:instrText>
            </w:r>
            <w:r>
              <w:fldChar w:fldCharType="separate"/>
            </w:r>
            <w:r w:rsidRPr="007F7E2B">
              <w:rPr>
                <w:rStyle w:val="Hyperlink"/>
                <w:b/>
                <w:noProof/>
              </w:rPr>
              <w:t>Task 1.2.</w:t>
            </w:r>
            <w:r w:rsidRPr="007F7E2B">
              <w:rPr>
                <w:rFonts w:eastAsiaTheme="minorEastAsia" w:cstheme="minorBidi"/>
                <w:b/>
                <w:noProof/>
                <w:kern w:val="2"/>
                <w:sz w:val="24"/>
                <w:szCs w:val="24"/>
                <w14:ligatures w14:val="standardContextual"/>
              </w:rPr>
              <w:tab/>
            </w:r>
            <w:r w:rsidRPr="007F7E2B">
              <w:rPr>
                <w:rStyle w:val="Hyperlink"/>
                <w:b/>
                <w:noProof/>
              </w:rPr>
              <w:t>Physical Address of the Properties Submitted for Certification</w:t>
            </w:r>
            <w:r w:rsidRPr="007F7E2B">
              <w:rPr>
                <w:b/>
                <w:noProof/>
                <w:webHidden/>
              </w:rPr>
              <w:tab/>
            </w:r>
            <w:r w:rsidRPr="007F7E2B">
              <w:rPr>
                <w:b/>
                <w:noProof/>
                <w:webHidden/>
              </w:rPr>
              <w:fldChar w:fldCharType="begin"/>
            </w:r>
            <w:r w:rsidRPr="007F7E2B">
              <w:rPr>
                <w:b/>
                <w:noProof/>
                <w:webHidden/>
              </w:rPr>
              <w:instrText xml:space="preserve"> PAGEREF _Toc180594478 \h </w:instrText>
            </w:r>
            <w:r w:rsidRPr="007F7E2B">
              <w:rPr>
                <w:b/>
                <w:noProof/>
                <w:webHidden/>
              </w:rPr>
            </w:r>
            <w:r w:rsidRPr="007F7E2B">
              <w:rPr>
                <w:b/>
                <w:noProof/>
                <w:webHidden/>
              </w:rPr>
              <w:fldChar w:fldCharType="separate"/>
            </w:r>
            <w:r w:rsidR="009B2572">
              <w:rPr>
                <w:b/>
                <w:noProof/>
                <w:webHidden/>
              </w:rPr>
              <w:t>21</w:t>
            </w:r>
            <w:r w:rsidRPr="007F7E2B">
              <w:rPr>
                <w:b/>
                <w:noProof/>
                <w:webHidden/>
              </w:rPr>
              <w:fldChar w:fldCharType="end"/>
            </w:r>
            <w:r>
              <w:fldChar w:fldCharType="end"/>
            </w:r>
          </w:ins>
        </w:p>
        <w:p w14:paraId="04ECDF02" w14:textId="744FF77C" w:rsidR="00690202" w:rsidRPr="007F7E2B" w:rsidRDefault="00690202">
          <w:pPr>
            <w:pStyle w:val="TOC3"/>
            <w:rPr>
              <w:ins w:id="179" w:author="V2" w:date="2025-04-14T14:19:00Z" w16du:dateUtc="2025-04-14T19:19:00Z"/>
              <w:rFonts w:eastAsiaTheme="minorEastAsia" w:cstheme="minorBidi"/>
              <w:b/>
              <w:noProof/>
              <w:kern w:val="2"/>
              <w:sz w:val="24"/>
              <w:szCs w:val="24"/>
              <w14:ligatures w14:val="standardContextual"/>
            </w:rPr>
          </w:pPr>
          <w:ins w:id="180" w:author="V2" w:date="2025-04-14T14:19:00Z" w16du:dateUtc="2025-04-14T19:19:00Z">
            <w:r>
              <w:fldChar w:fldCharType="begin"/>
            </w:r>
            <w:r>
              <w:instrText>HYPERLINK \l "_Toc180594479"</w:instrText>
            </w:r>
            <w:r>
              <w:fldChar w:fldCharType="separate"/>
            </w:r>
            <w:r w:rsidRPr="007F7E2B">
              <w:rPr>
                <w:rStyle w:val="Hyperlink"/>
                <w:b/>
                <w:noProof/>
              </w:rPr>
              <w:t>Task 1.3.</w:t>
            </w:r>
            <w:r w:rsidRPr="007F7E2B">
              <w:rPr>
                <w:rFonts w:eastAsiaTheme="minorEastAsia" w:cstheme="minorBidi"/>
                <w:b/>
                <w:noProof/>
                <w:kern w:val="2"/>
                <w:sz w:val="24"/>
                <w:szCs w:val="24"/>
                <w14:ligatures w14:val="standardContextual"/>
              </w:rPr>
              <w:tab/>
            </w:r>
            <w:r w:rsidRPr="007F7E2B">
              <w:rPr>
                <w:rStyle w:val="Hyperlink"/>
                <w:b/>
                <w:noProof/>
              </w:rPr>
              <w:t>Description of Land Management Activity</w:t>
            </w:r>
            <w:r w:rsidRPr="007F7E2B">
              <w:rPr>
                <w:b/>
                <w:noProof/>
                <w:webHidden/>
              </w:rPr>
              <w:tab/>
            </w:r>
            <w:r w:rsidRPr="007F7E2B">
              <w:rPr>
                <w:b/>
                <w:noProof/>
                <w:webHidden/>
              </w:rPr>
              <w:fldChar w:fldCharType="begin"/>
            </w:r>
            <w:r w:rsidRPr="007F7E2B">
              <w:rPr>
                <w:b/>
                <w:noProof/>
                <w:webHidden/>
              </w:rPr>
              <w:instrText xml:space="preserve"> PAGEREF _Toc180594479 \h </w:instrText>
            </w:r>
            <w:r w:rsidRPr="007F7E2B">
              <w:rPr>
                <w:b/>
                <w:noProof/>
                <w:webHidden/>
              </w:rPr>
            </w:r>
            <w:r w:rsidRPr="007F7E2B">
              <w:rPr>
                <w:b/>
                <w:noProof/>
                <w:webHidden/>
              </w:rPr>
              <w:fldChar w:fldCharType="separate"/>
            </w:r>
            <w:r w:rsidR="009B2572">
              <w:rPr>
                <w:b/>
                <w:noProof/>
                <w:webHidden/>
              </w:rPr>
              <w:t>21</w:t>
            </w:r>
            <w:r w:rsidRPr="007F7E2B">
              <w:rPr>
                <w:b/>
                <w:noProof/>
                <w:webHidden/>
              </w:rPr>
              <w:fldChar w:fldCharType="end"/>
            </w:r>
            <w:r>
              <w:fldChar w:fldCharType="end"/>
            </w:r>
          </w:ins>
        </w:p>
        <w:p w14:paraId="0E340873" w14:textId="4B1675E5" w:rsidR="00690202" w:rsidRPr="007F7E2B" w:rsidRDefault="00690202">
          <w:pPr>
            <w:pStyle w:val="TOC3"/>
            <w:rPr>
              <w:ins w:id="181" w:author="V2" w:date="2025-04-14T14:19:00Z" w16du:dateUtc="2025-04-14T19:19:00Z"/>
              <w:rFonts w:eastAsiaTheme="minorEastAsia" w:cstheme="minorBidi"/>
              <w:b/>
              <w:noProof/>
              <w:kern w:val="2"/>
              <w:sz w:val="24"/>
              <w:szCs w:val="24"/>
              <w14:ligatures w14:val="standardContextual"/>
            </w:rPr>
          </w:pPr>
          <w:ins w:id="182" w:author="V2" w:date="2025-04-14T14:19:00Z" w16du:dateUtc="2025-04-14T19:19:00Z">
            <w:r>
              <w:fldChar w:fldCharType="begin"/>
            </w:r>
            <w:r>
              <w:instrText>HYPERLINK \l "_Toc180594480"</w:instrText>
            </w:r>
            <w:r>
              <w:fldChar w:fldCharType="separate"/>
            </w:r>
            <w:r w:rsidRPr="007F7E2B">
              <w:rPr>
                <w:rStyle w:val="Hyperlink"/>
                <w:b/>
                <w:noProof/>
              </w:rPr>
              <w:t>Task 1.4.</w:t>
            </w:r>
            <w:r w:rsidRPr="007F7E2B">
              <w:rPr>
                <w:rFonts w:eastAsiaTheme="minorEastAsia" w:cstheme="minorBidi"/>
                <w:b/>
                <w:noProof/>
                <w:kern w:val="2"/>
                <w:sz w:val="24"/>
                <w:szCs w:val="24"/>
                <w14:ligatures w14:val="standardContextual"/>
              </w:rPr>
              <w:tab/>
            </w:r>
            <w:r w:rsidRPr="007F7E2B">
              <w:rPr>
                <w:rStyle w:val="Hyperlink"/>
                <w:b/>
                <w:noProof/>
              </w:rPr>
              <w:t>Project Eligibility</w:t>
            </w:r>
            <w:r w:rsidRPr="007F7E2B">
              <w:rPr>
                <w:b/>
                <w:noProof/>
                <w:webHidden/>
              </w:rPr>
              <w:tab/>
            </w:r>
            <w:r w:rsidRPr="007F7E2B">
              <w:rPr>
                <w:b/>
                <w:noProof/>
                <w:webHidden/>
              </w:rPr>
              <w:fldChar w:fldCharType="begin"/>
            </w:r>
            <w:r w:rsidRPr="007F7E2B">
              <w:rPr>
                <w:b/>
                <w:noProof/>
                <w:webHidden/>
              </w:rPr>
              <w:instrText xml:space="preserve"> PAGEREF _Toc180594480 \h </w:instrText>
            </w:r>
            <w:r w:rsidRPr="007F7E2B">
              <w:rPr>
                <w:b/>
                <w:noProof/>
                <w:webHidden/>
              </w:rPr>
            </w:r>
            <w:r w:rsidRPr="007F7E2B">
              <w:rPr>
                <w:b/>
                <w:noProof/>
                <w:webHidden/>
              </w:rPr>
              <w:fldChar w:fldCharType="separate"/>
            </w:r>
            <w:r w:rsidR="009B2572">
              <w:rPr>
                <w:b/>
                <w:noProof/>
                <w:webHidden/>
              </w:rPr>
              <w:t>21</w:t>
            </w:r>
            <w:r w:rsidRPr="007F7E2B">
              <w:rPr>
                <w:b/>
                <w:noProof/>
                <w:webHidden/>
              </w:rPr>
              <w:fldChar w:fldCharType="end"/>
            </w:r>
            <w:r>
              <w:fldChar w:fldCharType="end"/>
            </w:r>
          </w:ins>
        </w:p>
        <w:p w14:paraId="7D34EA82" w14:textId="4D3CBB9B" w:rsidR="00690202" w:rsidRPr="007F7E2B" w:rsidRDefault="00690202">
          <w:pPr>
            <w:pStyle w:val="TOC3"/>
            <w:rPr>
              <w:ins w:id="183" w:author="V2" w:date="2025-04-14T14:19:00Z" w16du:dateUtc="2025-04-14T19:19:00Z"/>
              <w:rFonts w:eastAsiaTheme="minorEastAsia" w:cstheme="minorBidi"/>
              <w:b/>
              <w:noProof/>
              <w:kern w:val="2"/>
              <w:sz w:val="24"/>
              <w:szCs w:val="24"/>
              <w14:ligatures w14:val="standardContextual"/>
            </w:rPr>
          </w:pPr>
          <w:ins w:id="184" w:author="V2" w:date="2025-04-14T14:19:00Z" w16du:dateUtc="2025-04-14T19:19:00Z">
            <w:r>
              <w:fldChar w:fldCharType="begin"/>
            </w:r>
            <w:r>
              <w:instrText>HYPERLINK \l "_Toc180594481"</w:instrText>
            </w:r>
            <w:r>
              <w:fldChar w:fldCharType="separate"/>
            </w:r>
            <w:r w:rsidRPr="007F7E2B">
              <w:rPr>
                <w:rStyle w:val="Hyperlink"/>
                <w:b/>
                <w:noProof/>
              </w:rPr>
              <w:t>Task 1.5.</w:t>
            </w:r>
            <w:r w:rsidRPr="007F7E2B">
              <w:rPr>
                <w:rFonts w:eastAsiaTheme="minorEastAsia" w:cstheme="minorBidi"/>
                <w:b/>
                <w:noProof/>
                <w:kern w:val="2"/>
                <w:sz w:val="24"/>
                <w:szCs w:val="24"/>
                <w14:ligatures w14:val="standardContextual"/>
              </w:rPr>
              <w:tab/>
            </w:r>
            <w:r w:rsidRPr="007F7E2B">
              <w:rPr>
                <w:rStyle w:val="Hyperlink"/>
                <w:b/>
                <w:noProof/>
              </w:rPr>
              <w:t>Project Boundary</w:t>
            </w:r>
            <w:r w:rsidRPr="007F7E2B">
              <w:rPr>
                <w:b/>
                <w:noProof/>
                <w:webHidden/>
              </w:rPr>
              <w:tab/>
            </w:r>
            <w:r w:rsidRPr="007F7E2B">
              <w:rPr>
                <w:b/>
                <w:noProof/>
                <w:webHidden/>
              </w:rPr>
              <w:fldChar w:fldCharType="begin"/>
            </w:r>
            <w:r w:rsidRPr="007F7E2B">
              <w:rPr>
                <w:b/>
                <w:noProof/>
                <w:webHidden/>
              </w:rPr>
              <w:instrText xml:space="preserve"> PAGEREF _Toc180594481 \h </w:instrText>
            </w:r>
            <w:r w:rsidRPr="007F7E2B">
              <w:rPr>
                <w:b/>
                <w:noProof/>
                <w:webHidden/>
              </w:rPr>
            </w:r>
            <w:r w:rsidRPr="007F7E2B">
              <w:rPr>
                <w:b/>
                <w:noProof/>
                <w:webHidden/>
              </w:rPr>
              <w:fldChar w:fldCharType="separate"/>
            </w:r>
            <w:r w:rsidR="009B2572">
              <w:rPr>
                <w:b/>
                <w:noProof/>
                <w:webHidden/>
              </w:rPr>
              <w:t>26</w:t>
            </w:r>
            <w:r w:rsidRPr="007F7E2B">
              <w:rPr>
                <w:b/>
                <w:noProof/>
                <w:webHidden/>
              </w:rPr>
              <w:fldChar w:fldCharType="end"/>
            </w:r>
            <w:r>
              <w:fldChar w:fldCharType="end"/>
            </w:r>
          </w:ins>
        </w:p>
        <w:p w14:paraId="7215690C" w14:textId="546A5D61" w:rsidR="00690202" w:rsidRPr="007F7E2B" w:rsidRDefault="00690202">
          <w:pPr>
            <w:pStyle w:val="TOC3"/>
            <w:rPr>
              <w:ins w:id="185" w:author="V2" w:date="2025-04-14T14:19:00Z" w16du:dateUtc="2025-04-14T19:19:00Z"/>
              <w:rFonts w:eastAsiaTheme="minorEastAsia" w:cstheme="minorBidi"/>
              <w:b/>
              <w:noProof/>
              <w:kern w:val="2"/>
              <w:sz w:val="24"/>
              <w:szCs w:val="24"/>
              <w14:ligatures w14:val="standardContextual"/>
            </w:rPr>
          </w:pPr>
          <w:ins w:id="186" w:author="V2" w:date="2025-04-14T14:19:00Z" w16du:dateUtc="2025-04-14T19:19:00Z">
            <w:r>
              <w:fldChar w:fldCharType="begin"/>
            </w:r>
            <w:r>
              <w:instrText>HYPERLINK \l "_Toc180594482"</w:instrText>
            </w:r>
            <w:r>
              <w:fldChar w:fldCharType="separate"/>
            </w:r>
            <w:r w:rsidRPr="007F7E2B">
              <w:rPr>
                <w:rStyle w:val="Hyperlink"/>
                <w:b/>
                <w:noProof/>
              </w:rPr>
              <w:t>Task 1.6.</w:t>
            </w:r>
            <w:r w:rsidRPr="007F7E2B">
              <w:rPr>
                <w:rFonts w:eastAsiaTheme="minorEastAsia" w:cstheme="minorBidi"/>
                <w:b/>
                <w:noProof/>
                <w:kern w:val="2"/>
                <w:sz w:val="24"/>
                <w:szCs w:val="24"/>
                <w14:ligatures w14:val="standardContextual"/>
              </w:rPr>
              <w:tab/>
            </w:r>
            <w:r w:rsidRPr="007F7E2B">
              <w:rPr>
                <w:rStyle w:val="Hyperlink"/>
                <w:b/>
                <w:noProof/>
              </w:rPr>
              <w:t>Baseline Scenario</w:t>
            </w:r>
            <w:r w:rsidRPr="007F7E2B">
              <w:rPr>
                <w:b/>
                <w:noProof/>
                <w:webHidden/>
              </w:rPr>
              <w:tab/>
            </w:r>
            <w:r w:rsidRPr="007F7E2B">
              <w:rPr>
                <w:b/>
                <w:noProof/>
                <w:webHidden/>
              </w:rPr>
              <w:fldChar w:fldCharType="begin"/>
            </w:r>
            <w:r w:rsidRPr="007F7E2B">
              <w:rPr>
                <w:b/>
                <w:noProof/>
                <w:webHidden/>
              </w:rPr>
              <w:instrText xml:space="preserve"> PAGEREF _Toc180594482 \h </w:instrText>
            </w:r>
            <w:r w:rsidRPr="007F7E2B">
              <w:rPr>
                <w:b/>
                <w:noProof/>
                <w:webHidden/>
              </w:rPr>
            </w:r>
            <w:r w:rsidRPr="007F7E2B">
              <w:rPr>
                <w:b/>
                <w:noProof/>
                <w:webHidden/>
              </w:rPr>
              <w:fldChar w:fldCharType="separate"/>
            </w:r>
            <w:r w:rsidR="009B2572">
              <w:rPr>
                <w:b/>
                <w:noProof/>
                <w:webHidden/>
              </w:rPr>
              <w:t>27</w:t>
            </w:r>
            <w:r w:rsidRPr="007F7E2B">
              <w:rPr>
                <w:b/>
                <w:noProof/>
                <w:webHidden/>
              </w:rPr>
              <w:fldChar w:fldCharType="end"/>
            </w:r>
            <w:r>
              <w:fldChar w:fldCharType="end"/>
            </w:r>
          </w:ins>
        </w:p>
        <w:p w14:paraId="3A6BD9E3" w14:textId="34D578F7" w:rsidR="00690202" w:rsidRPr="007F7E2B" w:rsidRDefault="00690202">
          <w:pPr>
            <w:pStyle w:val="TOC3"/>
            <w:rPr>
              <w:ins w:id="187" w:author="V2" w:date="2025-04-14T14:19:00Z" w16du:dateUtc="2025-04-14T19:19:00Z"/>
              <w:rFonts w:eastAsiaTheme="minorEastAsia" w:cstheme="minorBidi"/>
              <w:b/>
              <w:noProof/>
              <w:kern w:val="2"/>
              <w:sz w:val="24"/>
              <w:szCs w:val="24"/>
              <w14:ligatures w14:val="standardContextual"/>
            </w:rPr>
          </w:pPr>
          <w:ins w:id="188" w:author="V2" w:date="2025-04-14T14:19:00Z" w16du:dateUtc="2025-04-14T19:19:00Z">
            <w:r>
              <w:fldChar w:fldCharType="begin"/>
            </w:r>
            <w:r>
              <w:instrText>HYPERLINK \l "_Toc180594483"</w:instrText>
            </w:r>
            <w:r>
              <w:fldChar w:fldCharType="separate"/>
            </w:r>
            <w:r w:rsidRPr="007F7E2B">
              <w:rPr>
                <w:rStyle w:val="Hyperlink"/>
                <w:b/>
                <w:noProof/>
              </w:rPr>
              <w:t>Task 1.7.</w:t>
            </w:r>
            <w:r w:rsidRPr="007F7E2B">
              <w:rPr>
                <w:rFonts w:eastAsiaTheme="minorEastAsia" w:cstheme="minorBidi"/>
                <w:b/>
                <w:noProof/>
                <w:kern w:val="2"/>
                <w:sz w:val="24"/>
                <w:szCs w:val="24"/>
                <w14:ligatures w14:val="standardContextual"/>
              </w:rPr>
              <w:tab/>
            </w:r>
            <w:r w:rsidRPr="007F7E2B">
              <w:rPr>
                <w:rStyle w:val="Hyperlink"/>
                <w:b/>
                <w:noProof/>
              </w:rPr>
              <w:t>Additionality</w:t>
            </w:r>
            <w:r w:rsidRPr="007F7E2B">
              <w:rPr>
                <w:b/>
                <w:noProof/>
                <w:webHidden/>
              </w:rPr>
              <w:tab/>
            </w:r>
            <w:r w:rsidRPr="007F7E2B">
              <w:rPr>
                <w:b/>
                <w:noProof/>
                <w:webHidden/>
              </w:rPr>
              <w:fldChar w:fldCharType="begin"/>
            </w:r>
            <w:r w:rsidRPr="007F7E2B">
              <w:rPr>
                <w:b/>
                <w:noProof/>
                <w:webHidden/>
              </w:rPr>
              <w:instrText xml:space="preserve"> PAGEREF _Toc180594483 \h </w:instrText>
            </w:r>
            <w:r w:rsidRPr="007F7E2B">
              <w:rPr>
                <w:b/>
                <w:noProof/>
                <w:webHidden/>
              </w:rPr>
            </w:r>
            <w:r w:rsidRPr="007F7E2B">
              <w:rPr>
                <w:b/>
                <w:noProof/>
                <w:webHidden/>
              </w:rPr>
              <w:fldChar w:fldCharType="separate"/>
            </w:r>
            <w:r w:rsidR="009B2572">
              <w:rPr>
                <w:b/>
                <w:noProof/>
                <w:webHidden/>
              </w:rPr>
              <w:t>29</w:t>
            </w:r>
            <w:r w:rsidRPr="007F7E2B">
              <w:rPr>
                <w:b/>
                <w:noProof/>
                <w:webHidden/>
              </w:rPr>
              <w:fldChar w:fldCharType="end"/>
            </w:r>
            <w:r>
              <w:fldChar w:fldCharType="end"/>
            </w:r>
          </w:ins>
        </w:p>
        <w:p w14:paraId="56929BED" w14:textId="00219523" w:rsidR="00690202" w:rsidRPr="007F7E2B" w:rsidRDefault="00690202">
          <w:pPr>
            <w:pStyle w:val="TOC3"/>
            <w:rPr>
              <w:ins w:id="189" w:author="V2" w:date="2025-04-14T14:19:00Z" w16du:dateUtc="2025-04-14T19:19:00Z"/>
              <w:rFonts w:eastAsiaTheme="minorEastAsia" w:cstheme="minorBidi"/>
              <w:b/>
              <w:noProof/>
              <w:kern w:val="2"/>
              <w:sz w:val="24"/>
              <w:szCs w:val="24"/>
              <w14:ligatures w14:val="standardContextual"/>
            </w:rPr>
          </w:pPr>
          <w:ins w:id="190" w:author="V2" w:date="2025-04-14T14:19:00Z" w16du:dateUtc="2025-04-14T19:19:00Z">
            <w:r>
              <w:fldChar w:fldCharType="begin"/>
            </w:r>
            <w:r>
              <w:instrText>HYPERLINK \l "_Toc180594484"</w:instrText>
            </w:r>
            <w:r>
              <w:fldChar w:fldCharType="separate"/>
            </w:r>
            <w:r w:rsidRPr="007F7E2B">
              <w:rPr>
                <w:rStyle w:val="Hyperlink"/>
                <w:b/>
                <w:noProof/>
              </w:rPr>
              <w:t>Task 1.8.</w:t>
            </w:r>
            <w:r w:rsidRPr="007F7E2B">
              <w:rPr>
                <w:rFonts w:eastAsiaTheme="minorEastAsia" w:cstheme="minorBidi"/>
                <w:b/>
                <w:noProof/>
                <w:kern w:val="2"/>
                <w:sz w:val="24"/>
                <w:szCs w:val="24"/>
                <w14:ligatures w14:val="standardContextual"/>
              </w:rPr>
              <w:tab/>
            </w:r>
            <w:r w:rsidRPr="007F7E2B">
              <w:rPr>
                <w:rStyle w:val="Hyperlink"/>
                <w:b/>
                <w:noProof/>
              </w:rPr>
              <w:t>Permanence</w:t>
            </w:r>
            <w:r w:rsidRPr="007F7E2B">
              <w:rPr>
                <w:b/>
                <w:noProof/>
                <w:webHidden/>
              </w:rPr>
              <w:tab/>
            </w:r>
            <w:r w:rsidRPr="007F7E2B">
              <w:rPr>
                <w:b/>
                <w:noProof/>
                <w:webHidden/>
              </w:rPr>
              <w:fldChar w:fldCharType="begin"/>
            </w:r>
            <w:r w:rsidRPr="007F7E2B">
              <w:rPr>
                <w:b/>
                <w:noProof/>
                <w:webHidden/>
              </w:rPr>
              <w:instrText xml:space="preserve"> PAGEREF _Toc180594484 \h </w:instrText>
            </w:r>
            <w:r w:rsidRPr="007F7E2B">
              <w:rPr>
                <w:b/>
                <w:noProof/>
                <w:webHidden/>
              </w:rPr>
            </w:r>
            <w:r w:rsidRPr="007F7E2B">
              <w:rPr>
                <w:b/>
                <w:noProof/>
                <w:webHidden/>
              </w:rPr>
              <w:fldChar w:fldCharType="separate"/>
            </w:r>
            <w:r w:rsidR="009B2572">
              <w:rPr>
                <w:b/>
                <w:noProof/>
                <w:webHidden/>
              </w:rPr>
              <w:t>34</w:t>
            </w:r>
            <w:r w:rsidRPr="007F7E2B">
              <w:rPr>
                <w:b/>
                <w:noProof/>
                <w:webHidden/>
              </w:rPr>
              <w:fldChar w:fldCharType="end"/>
            </w:r>
            <w:r>
              <w:fldChar w:fldCharType="end"/>
            </w:r>
          </w:ins>
        </w:p>
        <w:p w14:paraId="5174B15B" w14:textId="2BE10518" w:rsidR="00690202" w:rsidRPr="007F7E2B" w:rsidRDefault="00690202">
          <w:pPr>
            <w:pStyle w:val="TOC3"/>
            <w:rPr>
              <w:ins w:id="191" w:author="V2" w:date="2025-04-14T14:19:00Z" w16du:dateUtc="2025-04-14T19:19:00Z"/>
              <w:rFonts w:eastAsiaTheme="minorEastAsia" w:cstheme="minorBidi"/>
              <w:b/>
              <w:noProof/>
              <w:kern w:val="2"/>
              <w:sz w:val="24"/>
              <w:szCs w:val="24"/>
              <w14:ligatures w14:val="standardContextual"/>
            </w:rPr>
          </w:pPr>
          <w:ins w:id="192" w:author="V2" w:date="2025-04-14T14:19:00Z" w16du:dateUtc="2025-04-14T19:19:00Z">
            <w:r>
              <w:fldChar w:fldCharType="begin"/>
            </w:r>
            <w:r>
              <w:instrText>HYPERLINK \l "_Toc180594485"</w:instrText>
            </w:r>
            <w:r>
              <w:fldChar w:fldCharType="separate"/>
            </w:r>
            <w:r w:rsidRPr="007F7E2B">
              <w:rPr>
                <w:rStyle w:val="Hyperlink"/>
                <w:b/>
                <w:noProof/>
              </w:rPr>
              <w:t>Task 1.9.</w:t>
            </w:r>
            <w:r w:rsidRPr="007F7E2B">
              <w:rPr>
                <w:rFonts w:eastAsiaTheme="minorEastAsia" w:cstheme="minorBidi"/>
                <w:b/>
                <w:noProof/>
                <w:kern w:val="2"/>
                <w:sz w:val="24"/>
                <w:szCs w:val="24"/>
                <w14:ligatures w14:val="standardContextual"/>
              </w:rPr>
              <w:tab/>
            </w:r>
            <w:r w:rsidRPr="007F7E2B">
              <w:rPr>
                <w:rStyle w:val="Hyperlink"/>
                <w:b/>
                <w:noProof/>
              </w:rPr>
              <w:t>Credit Release</w:t>
            </w:r>
            <w:r w:rsidRPr="007F7E2B">
              <w:rPr>
                <w:b/>
                <w:noProof/>
                <w:webHidden/>
              </w:rPr>
              <w:tab/>
            </w:r>
            <w:r w:rsidRPr="007F7E2B">
              <w:rPr>
                <w:b/>
                <w:noProof/>
                <w:webHidden/>
              </w:rPr>
              <w:fldChar w:fldCharType="begin"/>
            </w:r>
            <w:r w:rsidRPr="007F7E2B">
              <w:rPr>
                <w:b/>
                <w:noProof/>
                <w:webHidden/>
              </w:rPr>
              <w:instrText xml:space="preserve"> PAGEREF _Toc180594485 \h </w:instrText>
            </w:r>
            <w:r w:rsidRPr="007F7E2B">
              <w:rPr>
                <w:b/>
                <w:noProof/>
                <w:webHidden/>
              </w:rPr>
            </w:r>
            <w:r w:rsidRPr="007F7E2B">
              <w:rPr>
                <w:b/>
                <w:noProof/>
                <w:webHidden/>
              </w:rPr>
              <w:fldChar w:fldCharType="separate"/>
            </w:r>
            <w:r w:rsidR="009B2572">
              <w:rPr>
                <w:b/>
                <w:noProof/>
                <w:webHidden/>
              </w:rPr>
              <w:t>49</w:t>
            </w:r>
            <w:r w:rsidRPr="007F7E2B">
              <w:rPr>
                <w:b/>
                <w:noProof/>
                <w:webHidden/>
              </w:rPr>
              <w:fldChar w:fldCharType="end"/>
            </w:r>
            <w:r>
              <w:fldChar w:fldCharType="end"/>
            </w:r>
          </w:ins>
        </w:p>
        <w:p w14:paraId="04C4DD3C" w14:textId="2FE15C92" w:rsidR="00690202" w:rsidRPr="007F7E2B" w:rsidRDefault="00690202">
          <w:pPr>
            <w:pStyle w:val="TOC3"/>
            <w:rPr>
              <w:ins w:id="193" w:author="V2" w:date="2025-04-14T14:19:00Z" w16du:dateUtc="2025-04-14T19:19:00Z"/>
              <w:rFonts w:eastAsiaTheme="minorEastAsia" w:cstheme="minorBidi"/>
              <w:b/>
              <w:noProof/>
              <w:kern w:val="2"/>
              <w:sz w:val="24"/>
              <w:szCs w:val="24"/>
              <w14:ligatures w14:val="standardContextual"/>
            </w:rPr>
          </w:pPr>
          <w:ins w:id="194" w:author="V2" w:date="2025-04-14T14:19:00Z" w16du:dateUtc="2025-04-14T19:19:00Z">
            <w:r>
              <w:fldChar w:fldCharType="begin"/>
            </w:r>
            <w:r>
              <w:instrText>HYPERLINK \l "_Toc180594486"</w:instrText>
            </w:r>
            <w:r>
              <w:fldChar w:fldCharType="separate"/>
            </w:r>
            <w:r w:rsidRPr="007F7E2B">
              <w:rPr>
                <w:rStyle w:val="Hyperlink"/>
                <w:b/>
                <w:noProof/>
              </w:rPr>
              <w:t>Task 1.10.</w:t>
            </w:r>
            <w:r w:rsidRPr="007F7E2B">
              <w:rPr>
                <w:rFonts w:eastAsiaTheme="minorEastAsia" w:cstheme="minorBidi"/>
                <w:b/>
                <w:noProof/>
                <w:kern w:val="2"/>
                <w:sz w:val="24"/>
                <w:szCs w:val="24"/>
                <w14:ligatures w14:val="standardContextual"/>
              </w:rPr>
              <w:tab/>
            </w:r>
            <w:r w:rsidRPr="007F7E2B">
              <w:rPr>
                <w:rStyle w:val="Hyperlink"/>
                <w:b/>
                <w:noProof/>
              </w:rPr>
              <w:t>Contractual Commitment</w:t>
            </w:r>
            <w:r w:rsidRPr="007F7E2B">
              <w:rPr>
                <w:b/>
                <w:noProof/>
                <w:webHidden/>
              </w:rPr>
              <w:tab/>
            </w:r>
            <w:r w:rsidRPr="007F7E2B">
              <w:rPr>
                <w:b/>
                <w:noProof/>
                <w:webHidden/>
              </w:rPr>
              <w:fldChar w:fldCharType="begin"/>
            </w:r>
            <w:r w:rsidRPr="007F7E2B">
              <w:rPr>
                <w:b/>
                <w:noProof/>
                <w:webHidden/>
              </w:rPr>
              <w:instrText xml:space="preserve"> PAGEREF _Toc180594486 \h </w:instrText>
            </w:r>
            <w:r w:rsidRPr="007F7E2B">
              <w:rPr>
                <w:b/>
                <w:noProof/>
                <w:webHidden/>
              </w:rPr>
            </w:r>
            <w:r w:rsidRPr="007F7E2B">
              <w:rPr>
                <w:b/>
                <w:noProof/>
                <w:webHidden/>
              </w:rPr>
              <w:fldChar w:fldCharType="separate"/>
            </w:r>
            <w:r w:rsidR="009B2572">
              <w:rPr>
                <w:b/>
                <w:noProof/>
                <w:webHidden/>
              </w:rPr>
              <w:t>49</w:t>
            </w:r>
            <w:r w:rsidRPr="007F7E2B">
              <w:rPr>
                <w:b/>
                <w:noProof/>
                <w:webHidden/>
              </w:rPr>
              <w:fldChar w:fldCharType="end"/>
            </w:r>
            <w:r>
              <w:fldChar w:fldCharType="end"/>
            </w:r>
          </w:ins>
        </w:p>
        <w:p w14:paraId="0F67ECDD" w14:textId="3ADDDC11" w:rsidR="00690202" w:rsidRPr="007F7E2B" w:rsidRDefault="00690202">
          <w:pPr>
            <w:pStyle w:val="TOC2"/>
            <w:tabs>
              <w:tab w:val="left" w:pos="1200"/>
              <w:tab w:val="right" w:leader="dot" w:pos="10790"/>
            </w:tabs>
            <w:rPr>
              <w:ins w:id="195" w:author="V2" w:date="2025-04-14T14:19:00Z" w16du:dateUtc="2025-04-14T19:19:00Z"/>
              <w:rFonts w:eastAsiaTheme="minorEastAsia" w:cstheme="minorBidi"/>
              <w:noProof/>
              <w:kern w:val="2"/>
              <w:sz w:val="24"/>
              <w:szCs w:val="24"/>
              <w14:ligatures w14:val="standardContextual"/>
            </w:rPr>
          </w:pPr>
          <w:ins w:id="196" w:author="V2" w:date="2025-04-14T14:19:00Z" w16du:dateUtc="2025-04-14T19:19:00Z">
            <w:r>
              <w:fldChar w:fldCharType="begin"/>
            </w:r>
            <w:r>
              <w:instrText>HYPERLINK \l "_Toc180594487"</w:instrText>
            </w:r>
            <w:r>
              <w:fldChar w:fldCharType="separate"/>
            </w:r>
            <w:r w:rsidRPr="007F7E2B">
              <w:rPr>
                <w:rStyle w:val="Hyperlink"/>
                <w:noProof/>
              </w:rPr>
              <w:t>Task 2.</w:t>
            </w:r>
            <w:r w:rsidRPr="007F7E2B">
              <w:rPr>
                <w:rFonts w:eastAsiaTheme="minorEastAsia" w:cstheme="minorBidi"/>
                <w:noProof/>
                <w:kern w:val="2"/>
                <w:sz w:val="24"/>
                <w:szCs w:val="24"/>
                <w14:ligatures w14:val="standardContextual"/>
              </w:rPr>
              <w:tab/>
            </w:r>
            <w:r w:rsidRPr="007F7E2B">
              <w:rPr>
                <w:rStyle w:val="Hyperlink"/>
                <w:noProof/>
              </w:rPr>
              <w:t>Measurement and Reporting</w:t>
            </w:r>
            <w:r w:rsidRPr="007F7E2B">
              <w:rPr>
                <w:noProof/>
                <w:webHidden/>
              </w:rPr>
              <w:tab/>
            </w:r>
            <w:r w:rsidRPr="007F7E2B">
              <w:rPr>
                <w:noProof/>
                <w:webHidden/>
              </w:rPr>
              <w:fldChar w:fldCharType="begin"/>
            </w:r>
            <w:r w:rsidRPr="007F7E2B">
              <w:rPr>
                <w:noProof/>
                <w:webHidden/>
              </w:rPr>
              <w:instrText xml:space="preserve"> PAGEREF _Toc180594487 \h </w:instrText>
            </w:r>
            <w:r w:rsidRPr="007F7E2B">
              <w:rPr>
                <w:noProof/>
                <w:webHidden/>
              </w:rPr>
            </w:r>
            <w:r w:rsidRPr="007F7E2B">
              <w:rPr>
                <w:noProof/>
                <w:webHidden/>
              </w:rPr>
              <w:fldChar w:fldCharType="separate"/>
            </w:r>
            <w:r w:rsidR="009B2572">
              <w:rPr>
                <w:noProof/>
                <w:webHidden/>
              </w:rPr>
              <w:t>49</w:t>
            </w:r>
            <w:r w:rsidRPr="007F7E2B">
              <w:rPr>
                <w:noProof/>
                <w:webHidden/>
              </w:rPr>
              <w:fldChar w:fldCharType="end"/>
            </w:r>
            <w:r>
              <w:fldChar w:fldCharType="end"/>
            </w:r>
          </w:ins>
        </w:p>
        <w:p w14:paraId="20F69841" w14:textId="5F983E6F" w:rsidR="00690202" w:rsidRPr="007F7E2B" w:rsidRDefault="00690202">
          <w:pPr>
            <w:pStyle w:val="TOC3"/>
            <w:rPr>
              <w:ins w:id="197" w:author="V2" w:date="2025-04-14T14:19:00Z" w16du:dateUtc="2025-04-14T19:19:00Z"/>
              <w:rFonts w:eastAsiaTheme="minorEastAsia" w:cstheme="minorBidi"/>
              <w:b/>
              <w:noProof/>
              <w:kern w:val="2"/>
              <w:sz w:val="24"/>
              <w:szCs w:val="24"/>
              <w14:ligatures w14:val="standardContextual"/>
            </w:rPr>
          </w:pPr>
          <w:ins w:id="198" w:author="V2" w:date="2025-04-14T14:19:00Z" w16du:dateUtc="2025-04-14T19:19:00Z">
            <w:r>
              <w:fldChar w:fldCharType="begin"/>
            </w:r>
            <w:r>
              <w:instrText>HYPERLINK \l "_Toc180594488"</w:instrText>
            </w:r>
            <w:r>
              <w:fldChar w:fldCharType="separate"/>
            </w:r>
            <w:r w:rsidRPr="007F7E2B">
              <w:rPr>
                <w:rStyle w:val="Hyperlink"/>
                <w:b/>
                <w:noProof/>
              </w:rPr>
              <w:t>Task 2.1.</w:t>
            </w:r>
            <w:r w:rsidRPr="007F7E2B">
              <w:rPr>
                <w:rFonts w:eastAsiaTheme="minorEastAsia" w:cstheme="minorBidi"/>
                <w:b/>
                <w:noProof/>
                <w:kern w:val="2"/>
                <w:sz w:val="24"/>
                <w:szCs w:val="24"/>
                <w14:ligatures w14:val="standardContextual"/>
              </w:rPr>
              <w:tab/>
            </w:r>
            <w:r w:rsidRPr="007F7E2B">
              <w:rPr>
                <w:rStyle w:val="Hyperlink"/>
                <w:b/>
                <w:noProof/>
              </w:rPr>
              <w:t>Quantification of Soil Carbon Stocks for Baseline and Project Scenarios</w:t>
            </w:r>
            <w:r w:rsidRPr="007F7E2B">
              <w:rPr>
                <w:b/>
                <w:noProof/>
                <w:webHidden/>
              </w:rPr>
              <w:tab/>
            </w:r>
            <w:r w:rsidRPr="007F7E2B">
              <w:rPr>
                <w:b/>
                <w:noProof/>
                <w:webHidden/>
              </w:rPr>
              <w:fldChar w:fldCharType="begin"/>
            </w:r>
            <w:r w:rsidRPr="007F7E2B">
              <w:rPr>
                <w:b/>
                <w:noProof/>
                <w:webHidden/>
              </w:rPr>
              <w:instrText xml:space="preserve"> PAGEREF _Toc180594488 \h </w:instrText>
            </w:r>
            <w:r w:rsidRPr="007F7E2B">
              <w:rPr>
                <w:b/>
                <w:noProof/>
                <w:webHidden/>
              </w:rPr>
            </w:r>
            <w:r w:rsidRPr="007F7E2B">
              <w:rPr>
                <w:b/>
                <w:noProof/>
                <w:webHidden/>
              </w:rPr>
              <w:fldChar w:fldCharType="separate"/>
            </w:r>
            <w:r w:rsidR="009B2572">
              <w:rPr>
                <w:b/>
                <w:noProof/>
                <w:webHidden/>
              </w:rPr>
              <w:t>53</w:t>
            </w:r>
            <w:r w:rsidRPr="007F7E2B">
              <w:rPr>
                <w:b/>
                <w:noProof/>
                <w:webHidden/>
              </w:rPr>
              <w:fldChar w:fldCharType="end"/>
            </w:r>
            <w:r>
              <w:fldChar w:fldCharType="end"/>
            </w:r>
          </w:ins>
        </w:p>
        <w:p w14:paraId="2F3BB168" w14:textId="0FAD26D3" w:rsidR="00690202" w:rsidRPr="007F7E2B" w:rsidRDefault="00690202">
          <w:pPr>
            <w:pStyle w:val="TOC3"/>
            <w:rPr>
              <w:ins w:id="199" w:author="V2" w:date="2025-04-14T14:19:00Z" w16du:dateUtc="2025-04-14T19:19:00Z"/>
              <w:rFonts w:eastAsiaTheme="minorEastAsia" w:cstheme="minorBidi"/>
              <w:b/>
              <w:noProof/>
              <w:kern w:val="2"/>
              <w:sz w:val="24"/>
              <w:szCs w:val="24"/>
              <w14:ligatures w14:val="standardContextual"/>
            </w:rPr>
          </w:pPr>
          <w:ins w:id="200" w:author="V2" w:date="2025-04-14T14:19:00Z" w16du:dateUtc="2025-04-14T19:19:00Z">
            <w:r>
              <w:fldChar w:fldCharType="begin"/>
            </w:r>
            <w:r>
              <w:instrText>HYPERLINK \l "_Toc180594489"</w:instrText>
            </w:r>
            <w:r>
              <w:fldChar w:fldCharType="separate"/>
            </w:r>
            <w:r w:rsidRPr="007F7E2B">
              <w:rPr>
                <w:rStyle w:val="Hyperlink"/>
                <w:b/>
                <w:noProof/>
              </w:rPr>
              <w:t>Task 2.2.</w:t>
            </w:r>
            <w:r w:rsidRPr="007F7E2B">
              <w:rPr>
                <w:rFonts w:eastAsiaTheme="minorEastAsia" w:cstheme="minorBidi"/>
                <w:b/>
                <w:noProof/>
                <w:kern w:val="2"/>
                <w:sz w:val="24"/>
                <w:szCs w:val="24"/>
                <w14:ligatures w14:val="standardContextual"/>
              </w:rPr>
              <w:tab/>
            </w:r>
            <w:r w:rsidRPr="007F7E2B">
              <w:rPr>
                <w:rStyle w:val="Hyperlink"/>
                <w:b/>
                <w:noProof/>
              </w:rPr>
              <w:t>Ex-ante Projections of Project Emissions from Non-soil Carbon Sources</w:t>
            </w:r>
            <w:r w:rsidRPr="007F7E2B">
              <w:rPr>
                <w:b/>
                <w:noProof/>
                <w:webHidden/>
              </w:rPr>
              <w:tab/>
            </w:r>
            <w:r w:rsidRPr="007F7E2B">
              <w:rPr>
                <w:b/>
                <w:noProof/>
                <w:webHidden/>
              </w:rPr>
              <w:fldChar w:fldCharType="begin"/>
            </w:r>
            <w:r w:rsidRPr="007F7E2B">
              <w:rPr>
                <w:b/>
                <w:noProof/>
                <w:webHidden/>
              </w:rPr>
              <w:instrText xml:space="preserve"> PAGEREF _Toc180594489 \h </w:instrText>
            </w:r>
            <w:r w:rsidRPr="007F7E2B">
              <w:rPr>
                <w:b/>
                <w:noProof/>
                <w:webHidden/>
              </w:rPr>
            </w:r>
            <w:r w:rsidRPr="007F7E2B">
              <w:rPr>
                <w:b/>
                <w:noProof/>
                <w:webHidden/>
              </w:rPr>
              <w:fldChar w:fldCharType="separate"/>
            </w:r>
            <w:r w:rsidR="009B2572">
              <w:rPr>
                <w:b/>
                <w:noProof/>
                <w:webHidden/>
              </w:rPr>
              <w:t>62</w:t>
            </w:r>
            <w:r w:rsidRPr="007F7E2B">
              <w:rPr>
                <w:b/>
                <w:noProof/>
                <w:webHidden/>
              </w:rPr>
              <w:fldChar w:fldCharType="end"/>
            </w:r>
            <w:r>
              <w:fldChar w:fldCharType="end"/>
            </w:r>
          </w:ins>
        </w:p>
        <w:p w14:paraId="2011BAAD" w14:textId="0C866198" w:rsidR="00690202" w:rsidRPr="007F7E2B" w:rsidRDefault="00690202">
          <w:pPr>
            <w:pStyle w:val="TOC3"/>
            <w:rPr>
              <w:ins w:id="201" w:author="V2" w:date="2025-04-14T14:19:00Z" w16du:dateUtc="2025-04-14T19:19:00Z"/>
              <w:rFonts w:eastAsiaTheme="minorEastAsia" w:cstheme="minorBidi"/>
              <w:b/>
              <w:noProof/>
              <w:kern w:val="2"/>
              <w:sz w:val="24"/>
              <w:szCs w:val="24"/>
              <w14:ligatures w14:val="standardContextual"/>
            </w:rPr>
          </w:pPr>
          <w:ins w:id="202" w:author="V2" w:date="2025-04-14T14:19:00Z" w16du:dateUtc="2025-04-14T19:19:00Z">
            <w:r>
              <w:fldChar w:fldCharType="begin"/>
            </w:r>
            <w:r>
              <w:instrText>HYPERLINK \l "_Toc180594490"</w:instrText>
            </w:r>
            <w:r>
              <w:fldChar w:fldCharType="separate"/>
            </w:r>
            <w:r w:rsidRPr="007F7E2B">
              <w:rPr>
                <w:rStyle w:val="Hyperlink"/>
                <w:b/>
                <w:noProof/>
              </w:rPr>
              <w:t>Task 2.3.</w:t>
            </w:r>
            <w:r w:rsidRPr="007F7E2B">
              <w:rPr>
                <w:rFonts w:eastAsiaTheme="minorEastAsia" w:cstheme="minorBidi"/>
                <w:b/>
                <w:noProof/>
                <w:kern w:val="2"/>
                <w:sz w:val="24"/>
                <w:szCs w:val="24"/>
                <w14:ligatures w14:val="standardContextual"/>
              </w:rPr>
              <w:tab/>
            </w:r>
            <w:r w:rsidRPr="007F7E2B">
              <w:rPr>
                <w:rStyle w:val="Hyperlink"/>
                <w:b/>
                <w:noProof/>
              </w:rPr>
              <w:t>Ex-post Quantification of Project Emissions</w:t>
            </w:r>
            <w:r w:rsidRPr="007F7E2B">
              <w:rPr>
                <w:b/>
                <w:noProof/>
                <w:webHidden/>
              </w:rPr>
              <w:tab/>
            </w:r>
            <w:r w:rsidRPr="007F7E2B">
              <w:rPr>
                <w:b/>
                <w:noProof/>
                <w:webHidden/>
              </w:rPr>
              <w:fldChar w:fldCharType="begin"/>
            </w:r>
            <w:r w:rsidRPr="007F7E2B">
              <w:rPr>
                <w:b/>
                <w:noProof/>
                <w:webHidden/>
              </w:rPr>
              <w:instrText xml:space="preserve"> PAGEREF _Toc180594490 \h </w:instrText>
            </w:r>
            <w:r w:rsidRPr="007F7E2B">
              <w:rPr>
                <w:b/>
                <w:noProof/>
                <w:webHidden/>
              </w:rPr>
            </w:r>
            <w:r w:rsidRPr="007F7E2B">
              <w:rPr>
                <w:b/>
                <w:noProof/>
                <w:webHidden/>
              </w:rPr>
              <w:fldChar w:fldCharType="separate"/>
            </w:r>
            <w:r w:rsidR="009B2572">
              <w:rPr>
                <w:b/>
                <w:noProof/>
                <w:webHidden/>
              </w:rPr>
              <w:t>68</w:t>
            </w:r>
            <w:r w:rsidRPr="007F7E2B">
              <w:rPr>
                <w:b/>
                <w:noProof/>
                <w:webHidden/>
              </w:rPr>
              <w:fldChar w:fldCharType="end"/>
            </w:r>
            <w:r>
              <w:fldChar w:fldCharType="end"/>
            </w:r>
          </w:ins>
        </w:p>
        <w:p w14:paraId="633334CB" w14:textId="26D2B2FE" w:rsidR="00690202" w:rsidRPr="007F7E2B" w:rsidRDefault="00690202">
          <w:pPr>
            <w:pStyle w:val="TOC3"/>
            <w:rPr>
              <w:ins w:id="203" w:author="V2" w:date="2025-04-14T14:19:00Z" w16du:dateUtc="2025-04-14T19:19:00Z"/>
              <w:rFonts w:eastAsiaTheme="minorEastAsia" w:cstheme="minorBidi"/>
              <w:b/>
              <w:noProof/>
              <w:kern w:val="2"/>
              <w:sz w:val="24"/>
              <w:szCs w:val="24"/>
              <w14:ligatures w14:val="standardContextual"/>
            </w:rPr>
          </w:pPr>
          <w:ins w:id="204" w:author="V2" w:date="2025-04-14T14:19:00Z" w16du:dateUtc="2025-04-14T19:19:00Z">
            <w:r>
              <w:fldChar w:fldCharType="begin"/>
            </w:r>
            <w:r>
              <w:instrText>HYPERLINK \l "_Toc180594491"</w:instrText>
            </w:r>
            <w:r>
              <w:fldChar w:fldCharType="separate"/>
            </w:r>
            <w:r w:rsidRPr="007F7E2B">
              <w:rPr>
                <w:rStyle w:val="Hyperlink"/>
                <w:b/>
                <w:noProof/>
              </w:rPr>
              <w:t>Task 2.4.</w:t>
            </w:r>
            <w:r w:rsidRPr="007F7E2B">
              <w:rPr>
                <w:rFonts w:eastAsiaTheme="minorEastAsia" w:cstheme="minorBidi"/>
                <w:b/>
                <w:noProof/>
                <w:kern w:val="2"/>
                <w:sz w:val="24"/>
                <w:szCs w:val="24"/>
                <w14:ligatures w14:val="standardContextual"/>
              </w:rPr>
              <w:tab/>
            </w:r>
            <w:r w:rsidRPr="007F7E2B">
              <w:rPr>
                <w:rStyle w:val="Hyperlink"/>
                <w:b/>
                <w:noProof/>
              </w:rPr>
              <w:t>Ex-ante Projection of Leakage</w:t>
            </w:r>
            <w:r w:rsidRPr="007F7E2B">
              <w:rPr>
                <w:b/>
                <w:noProof/>
                <w:webHidden/>
              </w:rPr>
              <w:tab/>
            </w:r>
            <w:r w:rsidRPr="007F7E2B">
              <w:rPr>
                <w:b/>
                <w:noProof/>
                <w:webHidden/>
              </w:rPr>
              <w:fldChar w:fldCharType="begin"/>
            </w:r>
            <w:r w:rsidRPr="007F7E2B">
              <w:rPr>
                <w:b/>
                <w:noProof/>
                <w:webHidden/>
              </w:rPr>
              <w:instrText xml:space="preserve"> PAGEREF _Toc180594491 \h </w:instrText>
            </w:r>
            <w:r w:rsidRPr="007F7E2B">
              <w:rPr>
                <w:b/>
                <w:noProof/>
                <w:webHidden/>
              </w:rPr>
            </w:r>
            <w:r w:rsidRPr="007F7E2B">
              <w:rPr>
                <w:b/>
                <w:noProof/>
                <w:webHidden/>
              </w:rPr>
              <w:fldChar w:fldCharType="separate"/>
            </w:r>
            <w:r w:rsidR="009B2572">
              <w:rPr>
                <w:b/>
                <w:noProof/>
                <w:webHidden/>
              </w:rPr>
              <w:t>73</w:t>
            </w:r>
            <w:r w:rsidRPr="007F7E2B">
              <w:rPr>
                <w:b/>
                <w:noProof/>
                <w:webHidden/>
              </w:rPr>
              <w:fldChar w:fldCharType="end"/>
            </w:r>
            <w:r>
              <w:fldChar w:fldCharType="end"/>
            </w:r>
          </w:ins>
        </w:p>
        <w:p w14:paraId="3E7D478F" w14:textId="5F879C46" w:rsidR="00690202" w:rsidRPr="007F7E2B" w:rsidRDefault="00690202">
          <w:pPr>
            <w:pStyle w:val="TOC3"/>
            <w:rPr>
              <w:ins w:id="205" w:author="V2" w:date="2025-04-14T14:19:00Z" w16du:dateUtc="2025-04-14T19:19:00Z"/>
              <w:rFonts w:eastAsiaTheme="minorEastAsia" w:cstheme="minorBidi"/>
              <w:b/>
              <w:noProof/>
              <w:kern w:val="2"/>
              <w:sz w:val="24"/>
              <w:szCs w:val="24"/>
              <w14:ligatures w14:val="standardContextual"/>
            </w:rPr>
          </w:pPr>
          <w:ins w:id="206" w:author="V2" w:date="2025-04-14T14:19:00Z" w16du:dateUtc="2025-04-14T19:19:00Z">
            <w:r>
              <w:fldChar w:fldCharType="begin"/>
            </w:r>
            <w:r>
              <w:instrText>HYPERLINK \l "_Toc180594492"</w:instrText>
            </w:r>
            <w:r>
              <w:fldChar w:fldCharType="separate"/>
            </w:r>
            <w:r w:rsidRPr="007F7E2B">
              <w:rPr>
                <w:rStyle w:val="Hyperlink"/>
                <w:b/>
                <w:noProof/>
              </w:rPr>
              <w:t>Task 2.5.</w:t>
            </w:r>
            <w:r w:rsidRPr="007F7E2B">
              <w:rPr>
                <w:rFonts w:eastAsiaTheme="minorEastAsia" w:cstheme="minorBidi"/>
                <w:b/>
                <w:noProof/>
                <w:kern w:val="2"/>
                <w:sz w:val="24"/>
                <w:szCs w:val="24"/>
                <w14:ligatures w14:val="standardContextual"/>
              </w:rPr>
              <w:tab/>
            </w:r>
            <w:r w:rsidRPr="007F7E2B">
              <w:rPr>
                <w:rStyle w:val="Hyperlink"/>
                <w:b/>
                <w:noProof/>
              </w:rPr>
              <w:t>Ex-post Quantification of Project Leakage</w:t>
            </w:r>
            <w:r w:rsidRPr="007F7E2B">
              <w:rPr>
                <w:b/>
                <w:noProof/>
                <w:webHidden/>
              </w:rPr>
              <w:tab/>
            </w:r>
            <w:r w:rsidRPr="007F7E2B">
              <w:rPr>
                <w:b/>
                <w:noProof/>
                <w:webHidden/>
              </w:rPr>
              <w:fldChar w:fldCharType="begin"/>
            </w:r>
            <w:r w:rsidRPr="007F7E2B">
              <w:rPr>
                <w:b/>
                <w:noProof/>
                <w:webHidden/>
              </w:rPr>
              <w:instrText xml:space="preserve"> PAGEREF _Toc180594492 \h </w:instrText>
            </w:r>
            <w:r w:rsidRPr="007F7E2B">
              <w:rPr>
                <w:b/>
                <w:noProof/>
                <w:webHidden/>
              </w:rPr>
            </w:r>
            <w:r w:rsidRPr="007F7E2B">
              <w:rPr>
                <w:b/>
                <w:noProof/>
                <w:webHidden/>
              </w:rPr>
              <w:fldChar w:fldCharType="separate"/>
            </w:r>
            <w:r w:rsidR="009B2572">
              <w:rPr>
                <w:b/>
                <w:noProof/>
                <w:webHidden/>
              </w:rPr>
              <w:t>75</w:t>
            </w:r>
            <w:r w:rsidRPr="007F7E2B">
              <w:rPr>
                <w:b/>
                <w:noProof/>
                <w:webHidden/>
              </w:rPr>
              <w:fldChar w:fldCharType="end"/>
            </w:r>
            <w:r>
              <w:fldChar w:fldCharType="end"/>
            </w:r>
          </w:ins>
        </w:p>
        <w:p w14:paraId="672EFD6E" w14:textId="6FCD60F5" w:rsidR="00690202" w:rsidRPr="007F7E2B" w:rsidRDefault="00690202">
          <w:pPr>
            <w:pStyle w:val="TOC3"/>
            <w:rPr>
              <w:ins w:id="207" w:author="V2" w:date="2025-04-14T14:19:00Z" w16du:dateUtc="2025-04-14T19:19:00Z"/>
              <w:rFonts w:eastAsiaTheme="minorEastAsia" w:cstheme="minorBidi"/>
              <w:b/>
              <w:noProof/>
              <w:kern w:val="2"/>
              <w:sz w:val="24"/>
              <w:szCs w:val="24"/>
              <w14:ligatures w14:val="standardContextual"/>
            </w:rPr>
          </w:pPr>
          <w:ins w:id="208" w:author="V2" w:date="2025-04-14T14:19:00Z" w16du:dateUtc="2025-04-14T19:19:00Z">
            <w:r>
              <w:fldChar w:fldCharType="begin"/>
            </w:r>
            <w:r>
              <w:instrText>HYPERLINK \l "_Toc180594493"</w:instrText>
            </w:r>
            <w:r>
              <w:fldChar w:fldCharType="separate"/>
            </w:r>
            <w:r w:rsidRPr="007F7E2B">
              <w:rPr>
                <w:rStyle w:val="Hyperlink"/>
                <w:b/>
                <w:noProof/>
              </w:rPr>
              <w:t>Task 2.6.</w:t>
            </w:r>
            <w:r w:rsidRPr="007F7E2B">
              <w:rPr>
                <w:rFonts w:eastAsiaTheme="minorEastAsia" w:cstheme="minorBidi"/>
                <w:b/>
                <w:noProof/>
                <w:kern w:val="2"/>
                <w:sz w:val="24"/>
                <w:szCs w:val="24"/>
                <w14:ligatures w14:val="standardContextual"/>
              </w:rPr>
              <w:tab/>
            </w:r>
            <w:r w:rsidRPr="007F7E2B">
              <w:rPr>
                <w:rStyle w:val="Hyperlink"/>
                <w:b/>
                <w:noProof/>
              </w:rPr>
              <w:t>Monitoring</w:t>
            </w:r>
            <w:r w:rsidRPr="007F7E2B">
              <w:rPr>
                <w:b/>
                <w:noProof/>
                <w:webHidden/>
              </w:rPr>
              <w:tab/>
            </w:r>
            <w:r w:rsidRPr="007F7E2B">
              <w:rPr>
                <w:b/>
                <w:noProof/>
                <w:webHidden/>
              </w:rPr>
              <w:fldChar w:fldCharType="begin"/>
            </w:r>
            <w:r w:rsidRPr="007F7E2B">
              <w:rPr>
                <w:b/>
                <w:noProof/>
                <w:webHidden/>
              </w:rPr>
              <w:instrText xml:space="preserve"> PAGEREF _Toc180594493 \h </w:instrText>
            </w:r>
            <w:r w:rsidRPr="007F7E2B">
              <w:rPr>
                <w:b/>
                <w:noProof/>
                <w:webHidden/>
              </w:rPr>
            </w:r>
            <w:r w:rsidRPr="007F7E2B">
              <w:rPr>
                <w:b/>
                <w:noProof/>
                <w:webHidden/>
              </w:rPr>
              <w:fldChar w:fldCharType="separate"/>
            </w:r>
            <w:r w:rsidR="009B2572">
              <w:rPr>
                <w:b/>
                <w:noProof/>
                <w:webHidden/>
              </w:rPr>
              <w:t>77</w:t>
            </w:r>
            <w:r w:rsidRPr="007F7E2B">
              <w:rPr>
                <w:b/>
                <w:noProof/>
                <w:webHidden/>
              </w:rPr>
              <w:fldChar w:fldCharType="end"/>
            </w:r>
            <w:r>
              <w:fldChar w:fldCharType="end"/>
            </w:r>
          </w:ins>
        </w:p>
        <w:p w14:paraId="10BD65EA" w14:textId="621BC448" w:rsidR="00690202" w:rsidRPr="007F7E2B" w:rsidRDefault="00690202">
          <w:pPr>
            <w:pStyle w:val="TOC2"/>
            <w:tabs>
              <w:tab w:val="left" w:pos="1200"/>
              <w:tab w:val="right" w:leader="dot" w:pos="10790"/>
            </w:tabs>
            <w:rPr>
              <w:ins w:id="209" w:author="V2" w:date="2025-04-14T14:19:00Z" w16du:dateUtc="2025-04-14T19:19:00Z"/>
              <w:rFonts w:eastAsiaTheme="minorEastAsia" w:cstheme="minorBidi"/>
              <w:noProof/>
              <w:kern w:val="2"/>
              <w:sz w:val="24"/>
              <w:szCs w:val="24"/>
              <w14:ligatures w14:val="standardContextual"/>
            </w:rPr>
          </w:pPr>
          <w:ins w:id="210" w:author="V2" w:date="2025-04-14T14:19:00Z" w16du:dateUtc="2025-04-14T19:19:00Z">
            <w:r>
              <w:fldChar w:fldCharType="begin"/>
            </w:r>
            <w:r>
              <w:instrText>HYPERLINK \l "_Toc180594494"</w:instrText>
            </w:r>
            <w:r>
              <w:fldChar w:fldCharType="separate"/>
            </w:r>
            <w:r w:rsidRPr="007F7E2B">
              <w:rPr>
                <w:rStyle w:val="Hyperlink"/>
                <w:noProof/>
              </w:rPr>
              <w:t>Task 3.</w:t>
            </w:r>
            <w:r w:rsidRPr="007F7E2B">
              <w:rPr>
                <w:rFonts w:eastAsiaTheme="minorEastAsia" w:cstheme="minorBidi"/>
                <w:noProof/>
                <w:kern w:val="2"/>
                <w:sz w:val="24"/>
                <w:szCs w:val="24"/>
                <w14:ligatures w14:val="standardContextual"/>
              </w:rPr>
              <w:tab/>
            </w:r>
            <w:r w:rsidRPr="007F7E2B">
              <w:rPr>
                <w:rStyle w:val="Hyperlink"/>
                <w:noProof/>
              </w:rPr>
              <w:t>Interim Crediting Assessment (Optional)</w:t>
            </w:r>
            <w:r w:rsidRPr="007F7E2B">
              <w:rPr>
                <w:noProof/>
                <w:webHidden/>
              </w:rPr>
              <w:tab/>
            </w:r>
            <w:r w:rsidRPr="007F7E2B">
              <w:rPr>
                <w:noProof/>
                <w:webHidden/>
              </w:rPr>
              <w:fldChar w:fldCharType="begin"/>
            </w:r>
            <w:r w:rsidRPr="007F7E2B">
              <w:rPr>
                <w:noProof/>
                <w:webHidden/>
              </w:rPr>
              <w:instrText xml:space="preserve"> PAGEREF _Toc180594494 \h </w:instrText>
            </w:r>
            <w:r w:rsidRPr="007F7E2B">
              <w:rPr>
                <w:noProof/>
                <w:webHidden/>
              </w:rPr>
            </w:r>
            <w:r w:rsidRPr="007F7E2B">
              <w:rPr>
                <w:noProof/>
                <w:webHidden/>
              </w:rPr>
              <w:fldChar w:fldCharType="separate"/>
            </w:r>
            <w:r w:rsidR="009B2572">
              <w:rPr>
                <w:noProof/>
                <w:webHidden/>
              </w:rPr>
              <w:t>77</w:t>
            </w:r>
            <w:r w:rsidRPr="007F7E2B">
              <w:rPr>
                <w:noProof/>
                <w:webHidden/>
              </w:rPr>
              <w:fldChar w:fldCharType="end"/>
            </w:r>
            <w:r>
              <w:fldChar w:fldCharType="end"/>
            </w:r>
          </w:ins>
        </w:p>
        <w:p w14:paraId="4CFB8CA3" w14:textId="384B4582" w:rsidR="00690202" w:rsidRPr="007F7E2B" w:rsidRDefault="00690202">
          <w:pPr>
            <w:pStyle w:val="TOC3"/>
            <w:rPr>
              <w:ins w:id="211" w:author="V2" w:date="2025-04-14T14:19:00Z" w16du:dateUtc="2025-04-14T19:19:00Z"/>
              <w:rFonts w:eastAsiaTheme="minorEastAsia" w:cstheme="minorBidi"/>
              <w:b/>
              <w:noProof/>
              <w:kern w:val="2"/>
              <w:sz w:val="24"/>
              <w:szCs w:val="24"/>
              <w14:ligatures w14:val="standardContextual"/>
            </w:rPr>
          </w:pPr>
          <w:ins w:id="212" w:author="V2" w:date="2025-04-14T14:19:00Z" w16du:dateUtc="2025-04-14T19:19:00Z">
            <w:r>
              <w:fldChar w:fldCharType="begin"/>
            </w:r>
            <w:r>
              <w:instrText>HYPERLINK \l "_Toc180594495"</w:instrText>
            </w:r>
            <w:r>
              <w:fldChar w:fldCharType="separate"/>
            </w:r>
            <w:r w:rsidRPr="007F7E2B">
              <w:rPr>
                <w:rStyle w:val="Hyperlink"/>
                <w:b/>
                <w:noProof/>
              </w:rPr>
              <w:t>Task 3.1.</w:t>
            </w:r>
            <w:r w:rsidRPr="007F7E2B">
              <w:rPr>
                <w:rFonts w:eastAsiaTheme="minorEastAsia" w:cstheme="minorBidi"/>
                <w:b/>
                <w:noProof/>
                <w:kern w:val="2"/>
                <w:sz w:val="24"/>
                <w:szCs w:val="24"/>
                <w14:ligatures w14:val="standardContextual"/>
              </w:rPr>
              <w:tab/>
            </w:r>
            <w:r w:rsidRPr="007F7E2B">
              <w:rPr>
                <w:rStyle w:val="Hyperlink"/>
                <w:b/>
                <w:noProof/>
              </w:rPr>
              <w:t>Projection of future soil carbon accrual rate for the project scenario</w:t>
            </w:r>
            <w:r w:rsidRPr="007F7E2B">
              <w:rPr>
                <w:b/>
                <w:noProof/>
                <w:webHidden/>
              </w:rPr>
              <w:tab/>
            </w:r>
            <w:r w:rsidRPr="007F7E2B">
              <w:rPr>
                <w:b/>
                <w:noProof/>
                <w:webHidden/>
              </w:rPr>
              <w:fldChar w:fldCharType="begin"/>
            </w:r>
            <w:r w:rsidRPr="007F7E2B">
              <w:rPr>
                <w:b/>
                <w:noProof/>
                <w:webHidden/>
              </w:rPr>
              <w:instrText xml:space="preserve"> PAGEREF _Toc180594495 \h </w:instrText>
            </w:r>
            <w:r w:rsidRPr="007F7E2B">
              <w:rPr>
                <w:b/>
                <w:noProof/>
                <w:webHidden/>
              </w:rPr>
            </w:r>
            <w:r w:rsidRPr="007F7E2B">
              <w:rPr>
                <w:b/>
                <w:noProof/>
                <w:webHidden/>
              </w:rPr>
              <w:fldChar w:fldCharType="separate"/>
            </w:r>
            <w:r w:rsidR="009B2572">
              <w:rPr>
                <w:b/>
                <w:noProof/>
                <w:webHidden/>
              </w:rPr>
              <w:t>78</w:t>
            </w:r>
            <w:r w:rsidRPr="007F7E2B">
              <w:rPr>
                <w:b/>
                <w:noProof/>
                <w:webHidden/>
              </w:rPr>
              <w:fldChar w:fldCharType="end"/>
            </w:r>
            <w:r>
              <w:fldChar w:fldCharType="end"/>
            </w:r>
          </w:ins>
        </w:p>
        <w:p w14:paraId="694F1FC1" w14:textId="01655823" w:rsidR="00690202" w:rsidRPr="007F7E2B" w:rsidRDefault="00690202">
          <w:pPr>
            <w:pStyle w:val="TOC2"/>
            <w:tabs>
              <w:tab w:val="left" w:pos="1200"/>
              <w:tab w:val="right" w:leader="dot" w:pos="10790"/>
            </w:tabs>
            <w:rPr>
              <w:ins w:id="213" w:author="V2" w:date="2025-04-14T14:19:00Z" w16du:dateUtc="2025-04-14T19:19:00Z"/>
              <w:rFonts w:eastAsiaTheme="minorEastAsia" w:cstheme="minorBidi"/>
              <w:noProof/>
              <w:kern w:val="2"/>
              <w:sz w:val="24"/>
              <w:szCs w:val="24"/>
              <w14:ligatures w14:val="standardContextual"/>
            </w:rPr>
          </w:pPr>
          <w:ins w:id="214" w:author="V2" w:date="2025-04-14T14:19:00Z" w16du:dateUtc="2025-04-14T19:19:00Z">
            <w:r>
              <w:fldChar w:fldCharType="begin"/>
            </w:r>
            <w:r>
              <w:instrText>HYPERLINK \l "_Toc180594496"</w:instrText>
            </w:r>
            <w:r>
              <w:fldChar w:fldCharType="separate"/>
            </w:r>
            <w:r w:rsidRPr="007F7E2B">
              <w:rPr>
                <w:rStyle w:val="Hyperlink"/>
                <w:noProof/>
              </w:rPr>
              <w:t>Task 4.</w:t>
            </w:r>
            <w:r w:rsidRPr="007F7E2B">
              <w:rPr>
                <w:rFonts w:eastAsiaTheme="minorEastAsia" w:cstheme="minorBidi"/>
                <w:noProof/>
                <w:kern w:val="2"/>
                <w:sz w:val="24"/>
                <w:szCs w:val="24"/>
                <w14:ligatures w14:val="standardContextual"/>
              </w:rPr>
              <w:tab/>
            </w:r>
            <w:r w:rsidRPr="007F7E2B">
              <w:rPr>
                <w:rStyle w:val="Hyperlink"/>
                <w:noProof/>
              </w:rPr>
              <w:t>Project Application Submission</w:t>
            </w:r>
            <w:r w:rsidRPr="007F7E2B">
              <w:rPr>
                <w:noProof/>
                <w:webHidden/>
              </w:rPr>
              <w:tab/>
            </w:r>
            <w:r w:rsidRPr="007F7E2B">
              <w:rPr>
                <w:noProof/>
                <w:webHidden/>
              </w:rPr>
              <w:fldChar w:fldCharType="begin"/>
            </w:r>
            <w:r w:rsidRPr="007F7E2B">
              <w:rPr>
                <w:noProof/>
                <w:webHidden/>
              </w:rPr>
              <w:instrText xml:space="preserve"> PAGEREF _Toc180594496 \h </w:instrText>
            </w:r>
            <w:r w:rsidRPr="007F7E2B">
              <w:rPr>
                <w:noProof/>
                <w:webHidden/>
              </w:rPr>
            </w:r>
            <w:r w:rsidRPr="007F7E2B">
              <w:rPr>
                <w:noProof/>
                <w:webHidden/>
              </w:rPr>
              <w:fldChar w:fldCharType="separate"/>
            </w:r>
            <w:r w:rsidR="009B2572">
              <w:rPr>
                <w:noProof/>
                <w:webHidden/>
              </w:rPr>
              <w:t>81</w:t>
            </w:r>
            <w:r w:rsidRPr="007F7E2B">
              <w:rPr>
                <w:noProof/>
                <w:webHidden/>
              </w:rPr>
              <w:fldChar w:fldCharType="end"/>
            </w:r>
            <w:r>
              <w:fldChar w:fldCharType="end"/>
            </w:r>
          </w:ins>
        </w:p>
        <w:p w14:paraId="1B822773" w14:textId="2E2BBEAC" w:rsidR="00690202" w:rsidRPr="007F7E2B" w:rsidRDefault="00690202">
          <w:pPr>
            <w:pStyle w:val="TOC2"/>
            <w:tabs>
              <w:tab w:val="left" w:pos="1200"/>
              <w:tab w:val="right" w:leader="dot" w:pos="10790"/>
            </w:tabs>
            <w:rPr>
              <w:ins w:id="215" w:author="V2" w:date="2025-04-14T14:19:00Z" w16du:dateUtc="2025-04-14T19:19:00Z"/>
              <w:rFonts w:eastAsiaTheme="minorEastAsia" w:cstheme="minorBidi"/>
              <w:noProof/>
              <w:kern w:val="2"/>
              <w:sz w:val="24"/>
              <w:szCs w:val="24"/>
              <w14:ligatures w14:val="standardContextual"/>
            </w:rPr>
          </w:pPr>
          <w:ins w:id="216" w:author="V2" w:date="2025-04-14T14:19:00Z" w16du:dateUtc="2025-04-14T19:19:00Z">
            <w:r>
              <w:fldChar w:fldCharType="begin"/>
            </w:r>
            <w:r>
              <w:instrText>HYPERLINK \l "_Toc180594497"</w:instrText>
            </w:r>
            <w:r>
              <w:fldChar w:fldCharType="separate"/>
            </w:r>
            <w:r w:rsidRPr="007F7E2B">
              <w:rPr>
                <w:rStyle w:val="Hyperlink"/>
                <w:noProof/>
              </w:rPr>
              <w:t>Task 5.</w:t>
            </w:r>
            <w:r w:rsidRPr="007F7E2B">
              <w:rPr>
                <w:rFonts w:eastAsiaTheme="minorEastAsia" w:cstheme="minorBidi"/>
                <w:noProof/>
                <w:kern w:val="2"/>
                <w:sz w:val="24"/>
                <w:szCs w:val="24"/>
                <w14:ligatures w14:val="standardContextual"/>
              </w:rPr>
              <w:tab/>
            </w:r>
            <w:r w:rsidRPr="007F7E2B">
              <w:rPr>
                <w:rStyle w:val="Hyperlink"/>
                <w:noProof/>
              </w:rPr>
              <w:t>Verification</w:t>
            </w:r>
            <w:r w:rsidRPr="007F7E2B">
              <w:rPr>
                <w:noProof/>
                <w:webHidden/>
              </w:rPr>
              <w:tab/>
            </w:r>
            <w:r w:rsidRPr="007F7E2B">
              <w:rPr>
                <w:noProof/>
                <w:webHidden/>
              </w:rPr>
              <w:fldChar w:fldCharType="begin"/>
            </w:r>
            <w:r w:rsidRPr="007F7E2B">
              <w:rPr>
                <w:noProof/>
                <w:webHidden/>
              </w:rPr>
              <w:instrText xml:space="preserve"> PAGEREF _Toc180594497 \h </w:instrText>
            </w:r>
            <w:r w:rsidRPr="007F7E2B">
              <w:rPr>
                <w:noProof/>
                <w:webHidden/>
              </w:rPr>
            </w:r>
            <w:r w:rsidRPr="007F7E2B">
              <w:rPr>
                <w:noProof/>
                <w:webHidden/>
              </w:rPr>
              <w:fldChar w:fldCharType="separate"/>
            </w:r>
            <w:r w:rsidR="009B2572">
              <w:rPr>
                <w:noProof/>
                <w:webHidden/>
              </w:rPr>
              <w:t>83</w:t>
            </w:r>
            <w:r w:rsidRPr="007F7E2B">
              <w:rPr>
                <w:noProof/>
                <w:webHidden/>
              </w:rPr>
              <w:fldChar w:fldCharType="end"/>
            </w:r>
            <w:r>
              <w:fldChar w:fldCharType="end"/>
            </w:r>
          </w:ins>
        </w:p>
        <w:p w14:paraId="6B3035AD" w14:textId="7F8156C7" w:rsidR="00690202" w:rsidRPr="007F7E2B" w:rsidRDefault="00690202">
          <w:pPr>
            <w:pStyle w:val="TOC2"/>
            <w:tabs>
              <w:tab w:val="left" w:pos="1200"/>
              <w:tab w:val="right" w:leader="dot" w:pos="10790"/>
            </w:tabs>
            <w:rPr>
              <w:ins w:id="217" w:author="V2" w:date="2025-04-14T14:19:00Z" w16du:dateUtc="2025-04-14T19:19:00Z"/>
              <w:rFonts w:eastAsiaTheme="minorEastAsia" w:cstheme="minorBidi"/>
              <w:noProof/>
              <w:kern w:val="2"/>
              <w:sz w:val="24"/>
              <w:szCs w:val="24"/>
              <w14:ligatures w14:val="standardContextual"/>
            </w:rPr>
          </w:pPr>
          <w:ins w:id="218" w:author="V2" w:date="2025-04-14T14:19:00Z" w16du:dateUtc="2025-04-14T19:19:00Z">
            <w:r>
              <w:fldChar w:fldCharType="begin"/>
            </w:r>
            <w:r>
              <w:instrText>HYPERLINK \l "_Toc180594498"</w:instrText>
            </w:r>
            <w:r>
              <w:fldChar w:fldCharType="separate"/>
            </w:r>
            <w:r w:rsidRPr="007F7E2B">
              <w:rPr>
                <w:rStyle w:val="Hyperlink"/>
                <w:noProof/>
              </w:rPr>
              <w:t>Task 6.</w:t>
            </w:r>
            <w:r w:rsidRPr="007F7E2B">
              <w:rPr>
                <w:rFonts w:eastAsiaTheme="minorEastAsia" w:cstheme="minorBidi"/>
                <w:noProof/>
                <w:kern w:val="2"/>
                <w:sz w:val="24"/>
                <w:szCs w:val="24"/>
                <w14:ligatures w14:val="standardContextual"/>
              </w:rPr>
              <w:tab/>
            </w:r>
            <w:r w:rsidRPr="007F7E2B">
              <w:rPr>
                <w:rStyle w:val="Hyperlink"/>
                <w:noProof/>
              </w:rPr>
              <w:t>Registration</w:t>
            </w:r>
            <w:r w:rsidRPr="007F7E2B">
              <w:rPr>
                <w:noProof/>
                <w:webHidden/>
              </w:rPr>
              <w:tab/>
            </w:r>
            <w:r w:rsidRPr="007F7E2B">
              <w:rPr>
                <w:noProof/>
                <w:webHidden/>
              </w:rPr>
              <w:fldChar w:fldCharType="begin"/>
            </w:r>
            <w:r w:rsidRPr="007F7E2B">
              <w:rPr>
                <w:noProof/>
                <w:webHidden/>
              </w:rPr>
              <w:instrText xml:space="preserve"> PAGEREF _Toc180594498 \h </w:instrText>
            </w:r>
            <w:r w:rsidRPr="007F7E2B">
              <w:rPr>
                <w:noProof/>
                <w:webHidden/>
              </w:rPr>
            </w:r>
            <w:r w:rsidRPr="007F7E2B">
              <w:rPr>
                <w:noProof/>
                <w:webHidden/>
              </w:rPr>
              <w:fldChar w:fldCharType="separate"/>
            </w:r>
            <w:r w:rsidR="009B2572">
              <w:rPr>
                <w:noProof/>
                <w:webHidden/>
              </w:rPr>
              <w:t>84</w:t>
            </w:r>
            <w:r w:rsidRPr="007F7E2B">
              <w:rPr>
                <w:noProof/>
                <w:webHidden/>
              </w:rPr>
              <w:fldChar w:fldCharType="end"/>
            </w:r>
            <w:r>
              <w:fldChar w:fldCharType="end"/>
            </w:r>
          </w:ins>
        </w:p>
        <w:p w14:paraId="338811F4" w14:textId="1558272B" w:rsidR="00690202" w:rsidRPr="007F7E2B" w:rsidRDefault="00690202">
          <w:pPr>
            <w:pStyle w:val="TOC1"/>
            <w:tabs>
              <w:tab w:val="right" w:leader="dot" w:pos="10790"/>
            </w:tabs>
            <w:rPr>
              <w:ins w:id="219" w:author="V2" w:date="2025-04-14T14:19:00Z" w16du:dateUtc="2025-04-14T19:19:00Z"/>
              <w:rFonts w:eastAsiaTheme="minorEastAsia" w:cstheme="minorBidi"/>
              <w:noProof/>
              <w:kern w:val="2"/>
              <w14:ligatures w14:val="standardContextual"/>
            </w:rPr>
          </w:pPr>
          <w:ins w:id="220" w:author="V2" w:date="2025-04-14T14:19:00Z" w16du:dateUtc="2025-04-14T19:19:00Z">
            <w:r>
              <w:fldChar w:fldCharType="begin"/>
            </w:r>
            <w:r>
              <w:instrText>HYPERLINK \l "_Toc180594499"</w:instrText>
            </w:r>
            <w:r>
              <w:fldChar w:fldCharType="separate"/>
            </w:r>
            <w:r w:rsidRPr="007F7E2B">
              <w:rPr>
                <w:rStyle w:val="Hyperlink"/>
                <w:noProof/>
              </w:rPr>
              <w:t>Appendix 1.0 Verification Guidance and Checklists</w:t>
            </w:r>
            <w:r w:rsidRPr="007F7E2B">
              <w:rPr>
                <w:noProof/>
                <w:webHidden/>
              </w:rPr>
              <w:tab/>
            </w:r>
            <w:r w:rsidRPr="007F7E2B">
              <w:rPr>
                <w:noProof/>
                <w:webHidden/>
              </w:rPr>
              <w:fldChar w:fldCharType="begin"/>
            </w:r>
            <w:r w:rsidRPr="007F7E2B">
              <w:rPr>
                <w:noProof/>
                <w:webHidden/>
              </w:rPr>
              <w:instrText xml:space="preserve"> PAGEREF _Toc180594499 \h </w:instrText>
            </w:r>
            <w:r w:rsidRPr="007F7E2B">
              <w:rPr>
                <w:noProof/>
                <w:webHidden/>
              </w:rPr>
            </w:r>
            <w:r w:rsidRPr="007F7E2B">
              <w:rPr>
                <w:noProof/>
                <w:webHidden/>
              </w:rPr>
              <w:fldChar w:fldCharType="separate"/>
            </w:r>
            <w:r w:rsidR="009B2572">
              <w:rPr>
                <w:noProof/>
                <w:webHidden/>
              </w:rPr>
              <w:t>88</w:t>
            </w:r>
            <w:r w:rsidRPr="007F7E2B">
              <w:rPr>
                <w:noProof/>
                <w:webHidden/>
              </w:rPr>
              <w:fldChar w:fldCharType="end"/>
            </w:r>
            <w:r>
              <w:fldChar w:fldCharType="end"/>
            </w:r>
          </w:ins>
        </w:p>
        <w:p w14:paraId="06258AE5" w14:textId="3AA9A80E" w:rsidR="00690202" w:rsidRPr="007F7E2B" w:rsidRDefault="00690202">
          <w:pPr>
            <w:pStyle w:val="TOC1"/>
            <w:tabs>
              <w:tab w:val="right" w:leader="dot" w:pos="10790"/>
            </w:tabs>
            <w:rPr>
              <w:ins w:id="221" w:author="V2" w:date="2025-04-14T14:19:00Z" w16du:dateUtc="2025-04-14T19:19:00Z"/>
              <w:rFonts w:eastAsiaTheme="minorEastAsia" w:cstheme="minorBidi"/>
              <w:noProof/>
              <w:kern w:val="2"/>
              <w14:ligatures w14:val="standardContextual"/>
            </w:rPr>
          </w:pPr>
          <w:ins w:id="222" w:author="V2" w:date="2025-04-14T14:19:00Z" w16du:dateUtc="2025-04-14T19:19:00Z">
            <w:r>
              <w:fldChar w:fldCharType="begin"/>
            </w:r>
            <w:r>
              <w:instrText>HYPERLINK \l "_Toc180594500"</w:instrText>
            </w:r>
            <w:r>
              <w:fldChar w:fldCharType="separate"/>
            </w:r>
            <w:r w:rsidRPr="007F7E2B">
              <w:rPr>
                <w:rStyle w:val="Hyperlink"/>
                <w:noProof/>
              </w:rPr>
              <w:t>Appendix 3.0 Guidance on Potential Emerging Technologies Being Tested to Monitor and Measure Grazing Land Use Changes, and SOC Stocks</w:t>
            </w:r>
            <w:r w:rsidRPr="007F7E2B">
              <w:rPr>
                <w:noProof/>
                <w:webHidden/>
              </w:rPr>
              <w:tab/>
            </w:r>
            <w:r w:rsidRPr="007F7E2B">
              <w:rPr>
                <w:noProof/>
                <w:webHidden/>
              </w:rPr>
              <w:fldChar w:fldCharType="begin"/>
            </w:r>
            <w:r w:rsidRPr="007F7E2B">
              <w:rPr>
                <w:noProof/>
                <w:webHidden/>
              </w:rPr>
              <w:instrText xml:space="preserve"> PAGEREF _Toc180594500 \h </w:instrText>
            </w:r>
            <w:r w:rsidRPr="007F7E2B">
              <w:rPr>
                <w:noProof/>
                <w:webHidden/>
              </w:rPr>
            </w:r>
            <w:r w:rsidRPr="007F7E2B">
              <w:rPr>
                <w:noProof/>
                <w:webHidden/>
              </w:rPr>
              <w:fldChar w:fldCharType="separate"/>
            </w:r>
            <w:r w:rsidR="009B2572">
              <w:rPr>
                <w:noProof/>
                <w:webHidden/>
              </w:rPr>
              <w:t>92</w:t>
            </w:r>
            <w:r w:rsidRPr="007F7E2B">
              <w:rPr>
                <w:noProof/>
                <w:webHidden/>
              </w:rPr>
              <w:fldChar w:fldCharType="end"/>
            </w:r>
            <w:r>
              <w:fldChar w:fldCharType="end"/>
            </w:r>
          </w:ins>
        </w:p>
        <w:p w14:paraId="694E3114" w14:textId="4CBF0AB0" w:rsidR="00690202" w:rsidRPr="007F7E2B" w:rsidRDefault="00690202">
          <w:pPr>
            <w:pStyle w:val="TOC1"/>
            <w:tabs>
              <w:tab w:val="right" w:leader="dot" w:pos="10790"/>
            </w:tabs>
            <w:rPr>
              <w:ins w:id="223" w:author="V2" w:date="2025-04-14T14:19:00Z" w16du:dateUtc="2025-04-14T19:19:00Z"/>
              <w:rFonts w:eastAsiaTheme="minorEastAsia" w:cstheme="minorBidi"/>
              <w:noProof/>
              <w:kern w:val="2"/>
              <w14:ligatures w14:val="standardContextual"/>
            </w:rPr>
          </w:pPr>
          <w:ins w:id="224" w:author="V2" w:date="2025-04-14T14:19:00Z" w16du:dateUtc="2025-04-14T19:19:00Z">
            <w:r>
              <w:fldChar w:fldCharType="begin"/>
            </w:r>
            <w:r>
              <w:instrText>HYPERLINK \l "_Toc180594501"</w:instrText>
            </w:r>
            <w:r>
              <w:fldChar w:fldCharType="separate"/>
            </w:r>
            <w:r w:rsidRPr="007F7E2B">
              <w:rPr>
                <w:rStyle w:val="Hyperlink"/>
                <w:noProof/>
              </w:rPr>
              <w:t>Appendix 4.0 The Regenerative Standard SOC Methodologies</w:t>
            </w:r>
            <w:r w:rsidRPr="007F7E2B">
              <w:rPr>
                <w:noProof/>
                <w:webHidden/>
              </w:rPr>
              <w:tab/>
            </w:r>
            <w:r w:rsidRPr="007F7E2B">
              <w:rPr>
                <w:noProof/>
                <w:webHidden/>
              </w:rPr>
              <w:fldChar w:fldCharType="begin"/>
            </w:r>
            <w:r w:rsidRPr="007F7E2B">
              <w:rPr>
                <w:noProof/>
                <w:webHidden/>
              </w:rPr>
              <w:instrText xml:space="preserve"> PAGEREF _Toc180594501 \h </w:instrText>
            </w:r>
            <w:r w:rsidRPr="007F7E2B">
              <w:rPr>
                <w:noProof/>
                <w:webHidden/>
              </w:rPr>
            </w:r>
            <w:r w:rsidRPr="007F7E2B">
              <w:rPr>
                <w:noProof/>
                <w:webHidden/>
              </w:rPr>
              <w:fldChar w:fldCharType="separate"/>
            </w:r>
            <w:r w:rsidR="009B2572">
              <w:rPr>
                <w:noProof/>
                <w:webHidden/>
              </w:rPr>
              <w:t>97</w:t>
            </w:r>
            <w:r w:rsidRPr="007F7E2B">
              <w:rPr>
                <w:noProof/>
                <w:webHidden/>
              </w:rPr>
              <w:fldChar w:fldCharType="end"/>
            </w:r>
            <w:r>
              <w:fldChar w:fldCharType="end"/>
            </w:r>
          </w:ins>
        </w:p>
        <w:p w14:paraId="1491EE92" w14:textId="0D35B37C" w:rsidR="00690202" w:rsidRPr="007F7E2B" w:rsidRDefault="00690202" w:rsidP="00C55CB0">
          <w:pPr>
            <w:pStyle w:val="TOC1"/>
            <w:tabs>
              <w:tab w:val="right" w:leader="dot" w:pos="10790"/>
            </w:tabs>
            <w:rPr>
              <w:ins w:id="225" w:author="V2" w:date="2025-04-14T14:19:00Z" w16du:dateUtc="2025-04-14T19:19:00Z"/>
              <w:rFonts w:eastAsiaTheme="minorEastAsia" w:cstheme="minorBidi"/>
              <w:noProof/>
              <w:kern w:val="2"/>
              <w14:ligatures w14:val="standardContextual"/>
            </w:rPr>
          </w:pPr>
          <w:ins w:id="226" w:author="V2" w:date="2025-04-14T14:19:00Z" w16du:dateUtc="2025-04-14T19:19:00Z">
            <w:r>
              <w:fldChar w:fldCharType="begin"/>
            </w:r>
            <w:r>
              <w:instrText>HYPERLINK \l "_Toc180594849"</w:instrText>
            </w:r>
            <w:r>
              <w:fldChar w:fldCharType="separate"/>
            </w:r>
            <w:r w:rsidRPr="007F7E2B">
              <w:rPr>
                <w:rStyle w:val="Hyperlink"/>
                <w:noProof/>
              </w:rPr>
              <w:t>Appendix 5.0 Verra VM0021</w:t>
            </w:r>
            <w:r w:rsidRPr="007F7E2B">
              <w:rPr>
                <w:noProof/>
                <w:webHidden/>
              </w:rPr>
              <w:tab/>
            </w:r>
            <w:r w:rsidRPr="007F7E2B">
              <w:rPr>
                <w:noProof/>
                <w:webHidden/>
              </w:rPr>
              <w:fldChar w:fldCharType="begin"/>
            </w:r>
            <w:r w:rsidRPr="007F7E2B">
              <w:rPr>
                <w:noProof/>
                <w:webHidden/>
              </w:rPr>
              <w:instrText xml:space="preserve"> PAGEREF _Toc180594849 \h </w:instrText>
            </w:r>
            <w:r w:rsidRPr="007F7E2B">
              <w:rPr>
                <w:noProof/>
                <w:webHidden/>
              </w:rPr>
            </w:r>
            <w:r w:rsidRPr="007F7E2B">
              <w:rPr>
                <w:noProof/>
                <w:webHidden/>
              </w:rPr>
              <w:fldChar w:fldCharType="separate"/>
            </w:r>
            <w:r w:rsidR="009B2572">
              <w:rPr>
                <w:noProof/>
                <w:webHidden/>
              </w:rPr>
              <w:t>464</w:t>
            </w:r>
            <w:r w:rsidRPr="007F7E2B">
              <w:rPr>
                <w:noProof/>
                <w:webHidden/>
              </w:rPr>
              <w:fldChar w:fldCharType="end"/>
            </w:r>
            <w:r>
              <w:fldChar w:fldCharType="end"/>
            </w:r>
          </w:ins>
        </w:p>
        <w:p w14:paraId="3D7A0545" w14:textId="2DE5BDAD" w:rsidR="00690202" w:rsidRPr="007F7E2B" w:rsidRDefault="00690202">
          <w:pPr>
            <w:pStyle w:val="TOC1"/>
            <w:tabs>
              <w:tab w:val="right" w:leader="dot" w:pos="10790"/>
            </w:tabs>
            <w:rPr>
              <w:ins w:id="227" w:author="V2" w:date="2025-04-14T14:19:00Z" w16du:dateUtc="2025-04-14T19:19:00Z"/>
              <w:rFonts w:eastAsiaTheme="minorEastAsia" w:cstheme="minorBidi"/>
              <w:noProof/>
              <w:kern w:val="2"/>
              <w14:ligatures w14:val="standardContextual"/>
            </w:rPr>
          </w:pPr>
          <w:ins w:id="228" w:author="V2" w:date="2025-04-14T14:19:00Z" w16du:dateUtc="2025-04-14T19:19:00Z">
            <w:r>
              <w:fldChar w:fldCharType="begin"/>
            </w:r>
            <w:r>
              <w:instrText>HYPERLINK \l "_Toc180594872"</w:instrText>
            </w:r>
            <w:r>
              <w:fldChar w:fldCharType="separate"/>
            </w:r>
            <w:r w:rsidRPr="007F7E2B">
              <w:rPr>
                <w:rStyle w:val="Hyperlink"/>
                <w:noProof/>
              </w:rPr>
              <w:t>Appendix 6.0 The Regenerative Standard History</w:t>
            </w:r>
            <w:r w:rsidRPr="007F7E2B">
              <w:rPr>
                <w:noProof/>
                <w:webHidden/>
              </w:rPr>
              <w:tab/>
            </w:r>
            <w:r w:rsidRPr="007F7E2B">
              <w:rPr>
                <w:noProof/>
                <w:webHidden/>
              </w:rPr>
              <w:fldChar w:fldCharType="begin"/>
            </w:r>
            <w:r w:rsidRPr="007F7E2B">
              <w:rPr>
                <w:noProof/>
                <w:webHidden/>
              </w:rPr>
              <w:instrText xml:space="preserve"> PAGEREF _Toc180594872 \h </w:instrText>
            </w:r>
            <w:r w:rsidRPr="007F7E2B">
              <w:rPr>
                <w:noProof/>
                <w:webHidden/>
              </w:rPr>
            </w:r>
            <w:r w:rsidRPr="007F7E2B">
              <w:rPr>
                <w:noProof/>
                <w:webHidden/>
              </w:rPr>
              <w:fldChar w:fldCharType="separate"/>
            </w:r>
            <w:r w:rsidR="009B2572">
              <w:rPr>
                <w:noProof/>
                <w:webHidden/>
              </w:rPr>
              <w:t>498</w:t>
            </w:r>
            <w:r w:rsidRPr="007F7E2B">
              <w:rPr>
                <w:noProof/>
                <w:webHidden/>
              </w:rPr>
              <w:fldChar w:fldCharType="end"/>
            </w:r>
            <w:r>
              <w:fldChar w:fldCharType="end"/>
            </w:r>
          </w:ins>
        </w:p>
        <w:p w14:paraId="0D2904AE" w14:textId="628B849C" w:rsidR="00690202" w:rsidRPr="007F7E2B" w:rsidRDefault="00690202">
          <w:pPr>
            <w:pStyle w:val="TOC1"/>
            <w:tabs>
              <w:tab w:val="right" w:leader="dot" w:pos="10790"/>
            </w:tabs>
            <w:rPr>
              <w:ins w:id="229" w:author="V2" w:date="2025-04-14T14:19:00Z" w16du:dateUtc="2025-04-14T19:19:00Z"/>
              <w:noProof/>
            </w:rPr>
          </w:pPr>
          <w:ins w:id="230" w:author="V2" w:date="2025-04-14T14:19:00Z" w16du:dateUtc="2025-04-14T19:19:00Z">
            <w:r>
              <w:fldChar w:fldCharType="begin"/>
            </w:r>
            <w:r>
              <w:instrText>HYPERLINK \l "_Toc180594873"</w:instrText>
            </w:r>
            <w:r>
              <w:fldChar w:fldCharType="separate"/>
            </w:r>
            <w:r w:rsidRPr="007F7E2B">
              <w:rPr>
                <w:rStyle w:val="Hyperlink"/>
                <w:noProof/>
              </w:rPr>
              <w:t>Appendix 7.0 Verra Links</w:t>
            </w:r>
            <w:r w:rsidRPr="007F7E2B">
              <w:rPr>
                <w:noProof/>
                <w:webHidden/>
              </w:rPr>
              <w:tab/>
            </w:r>
            <w:r w:rsidRPr="007F7E2B">
              <w:rPr>
                <w:noProof/>
                <w:webHidden/>
              </w:rPr>
              <w:fldChar w:fldCharType="begin"/>
            </w:r>
            <w:r w:rsidRPr="007F7E2B">
              <w:rPr>
                <w:noProof/>
                <w:webHidden/>
              </w:rPr>
              <w:instrText xml:space="preserve"> PAGEREF _Toc180594873 \h </w:instrText>
            </w:r>
            <w:r w:rsidRPr="007F7E2B">
              <w:rPr>
                <w:noProof/>
                <w:webHidden/>
              </w:rPr>
            </w:r>
            <w:r w:rsidRPr="007F7E2B">
              <w:rPr>
                <w:noProof/>
                <w:webHidden/>
              </w:rPr>
              <w:fldChar w:fldCharType="separate"/>
            </w:r>
            <w:r w:rsidR="009B2572">
              <w:rPr>
                <w:noProof/>
                <w:webHidden/>
              </w:rPr>
              <w:t>503</w:t>
            </w:r>
            <w:r w:rsidRPr="007F7E2B">
              <w:rPr>
                <w:noProof/>
                <w:webHidden/>
              </w:rPr>
              <w:fldChar w:fldCharType="end"/>
            </w:r>
            <w:r>
              <w:fldChar w:fldCharType="end"/>
            </w:r>
          </w:ins>
        </w:p>
        <w:p w14:paraId="59B0AE82" w14:textId="00C11D5A" w:rsidR="00052D56" w:rsidRPr="007F7E2B" w:rsidRDefault="00052D56" w:rsidP="00052D56">
          <w:pPr>
            <w:rPr>
              <w:ins w:id="231" w:author="V2" w:date="2025-04-14T14:19:00Z" w16du:dateUtc="2025-04-14T19:19:00Z"/>
              <w:b/>
              <w:noProof/>
            </w:rPr>
          </w:pPr>
          <w:ins w:id="232" w:author="V2" w:date="2025-04-14T14:19:00Z" w16du:dateUtc="2025-04-14T19:19:00Z">
            <w:r w:rsidRPr="007F7E2B">
              <w:rPr>
                <w:b/>
                <w:noProof/>
              </w:rPr>
              <w:t>Appendix 8.0 Migrating from TRS Version 1.0 to 2.0</w:t>
            </w:r>
            <w:r w:rsidR="00936C4D" w:rsidRPr="007F7E2B">
              <w:rPr>
                <w:b/>
                <w:noProof/>
              </w:rPr>
              <w:t>………………………………………………………………………………</w:t>
            </w:r>
            <w:r w:rsidR="00545543" w:rsidRPr="007F7E2B">
              <w:rPr>
                <w:b/>
                <w:noProof/>
              </w:rPr>
              <w:t>..500</w:t>
            </w:r>
          </w:ins>
        </w:p>
        <w:p w14:paraId="32DF50D0" w14:textId="53BD730A" w:rsidR="00D9215D" w:rsidRPr="007F7E2B" w:rsidRDefault="00CC3199" w:rsidP="00D9215D">
          <w:pPr>
            <w:rPr>
              <w:ins w:id="233" w:author="V2" w:date="2025-04-14T14:19:00Z" w16du:dateUtc="2025-04-14T19:19:00Z"/>
              <w:b/>
              <w:bCs/>
              <w:noProof/>
            </w:rPr>
          </w:pPr>
          <w:ins w:id="234" w:author="V2" w:date="2025-04-14T14:19:00Z" w16du:dateUtc="2025-04-14T19:19:00Z">
            <w:r w:rsidRPr="007F7E2B">
              <w:rPr>
                <w:b/>
                <w:noProof/>
              </w:rPr>
              <w:t xml:space="preserve">Appendix 9.0 </w:t>
            </w:r>
            <w:r w:rsidR="00D9215D" w:rsidRPr="007F7E2B">
              <w:rPr>
                <w:b/>
                <w:bCs/>
                <w:noProof/>
                <w:sz w:val="28"/>
                <w:szCs w:val="28"/>
              </w:rPr>
              <w:t xml:space="preserve"> </w:t>
            </w:r>
            <w:r w:rsidR="00D9215D" w:rsidRPr="007F7E2B">
              <w:rPr>
                <w:b/>
                <w:bCs/>
                <w:noProof/>
              </w:rPr>
              <w:t xml:space="preserve">Monitoring Period Funding for Monitoring Permanence and Protection for Reversals </w:t>
            </w:r>
            <w:r w:rsidR="009A0CC5" w:rsidRPr="007F7E2B">
              <w:rPr>
                <w:b/>
                <w:bCs/>
                <w:noProof/>
              </w:rPr>
              <w:t>………506</w:t>
            </w:r>
          </w:ins>
        </w:p>
        <w:p w14:paraId="77DE4B0C" w14:textId="3C2C1268" w:rsidR="00CC3199" w:rsidRPr="007F7E2B" w:rsidRDefault="00CC3199" w:rsidP="00052D56">
          <w:pPr>
            <w:rPr>
              <w:ins w:id="235" w:author="V2" w:date="2025-04-14T14:19:00Z" w16du:dateUtc="2025-04-14T19:19:00Z"/>
              <w:b/>
              <w:noProof/>
            </w:rPr>
          </w:pPr>
        </w:p>
        <w:p w14:paraId="1FD1AFBD" w14:textId="77777777" w:rsidR="00570313" w:rsidRDefault="0092717E">
          <w:pPr>
            <w:widowControl w:val="0"/>
            <w:tabs>
              <w:tab w:val="right" w:leader="dot" w:pos="12000"/>
            </w:tabs>
            <w:spacing w:before="60" w:line="240" w:lineRule="auto"/>
            <w:rPr>
              <w:del w:id="236" w:author="V2" w:date="2025-04-14T14:19:00Z" w16du:dateUtc="2025-04-14T19:19:00Z"/>
              <w:rFonts w:ascii="Arial" w:eastAsia="Arial" w:hAnsi="Arial" w:cs="Arial"/>
              <w:b/>
              <w:color w:val="000000"/>
              <w:sz w:val="22"/>
              <w:szCs w:val="22"/>
            </w:rPr>
          </w:pPr>
          <w:ins w:id="237" w:author="V2" w:date="2025-04-14T14:19:00Z" w16du:dateUtc="2025-04-14T19:19:00Z">
            <w:r w:rsidRPr="007F7E2B">
              <w:rPr>
                <w:b/>
              </w:rPr>
              <w:fldChar w:fldCharType="end"/>
            </w:r>
          </w:ins>
        </w:p>
      </w:sdtContent>
    </w:sdt>
    <w:p w14:paraId="00000030" w14:textId="4A4FB8E8" w:rsidR="00570313" w:rsidRPr="007F7E2B" w:rsidRDefault="00570313">
      <w:pPr>
        <w:widowControl w:val="0"/>
        <w:tabs>
          <w:tab w:val="right" w:leader="dot" w:pos="12000"/>
        </w:tabs>
        <w:spacing w:before="60" w:line="240" w:lineRule="auto"/>
        <w:rPr>
          <w:ins w:id="238" w:author="V2" w:date="2025-04-14T14:19:00Z" w16du:dateUtc="2025-04-14T19:19:00Z"/>
          <w:rFonts w:ascii="Arial" w:eastAsia="Arial" w:hAnsi="Arial" w:cs="Arial"/>
          <w:b/>
          <w:color w:val="000000"/>
          <w:sz w:val="22"/>
          <w:szCs w:val="22"/>
        </w:rPr>
      </w:pPr>
    </w:p>
    <w:p w14:paraId="7F8965A2" w14:textId="77777777" w:rsidR="009B2572" w:rsidRDefault="009B2572">
      <w:pPr>
        <w:rPr>
          <w:b/>
          <w:sz w:val="48"/>
          <w:rPrChange w:id="239" w:author="V2" w:date="2025-04-14T14:19:00Z" w16du:dateUtc="2025-04-14T19:19:00Z">
            <w:rPr/>
          </w:rPrChange>
        </w:rPr>
        <w:pPrChange w:id="240" w:author="V2" w:date="2025-04-14T14:19:00Z" w16du:dateUtc="2025-04-14T19:19:00Z">
          <w:pPr>
            <w:pStyle w:val="Heading1"/>
            <w:spacing w:before="240" w:after="240"/>
          </w:pPr>
        </w:pPrChange>
      </w:pPr>
      <w:bookmarkStart w:id="241" w:name="_heading=h.s2x4ccpdi1cp" w:colFirst="0" w:colLast="0"/>
      <w:bookmarkStart w:id="242" w:name="_Toc180594064"/>
      <w:bookmarkStart w:id="243" w:name="_Toc180594471"/>
      <w:bookmarkEnd w:id="241"/>
      <w:r>
        <w:lastRenderedPageBreak/>
        <w:br w:type="page"/>
      </w:r>
    </w:p>
    <w:p w14:paraId="00000032" w14:textId="61E73FD9" w:rsidR="00570313" w:rsidRPr="007F7E2B" w:rsidRDefault="0092717E">
      <w:pPr>
        <w:pStyle w:val="Heading1"/>
        <w:spacing w:before="240" w:after="240"/>
      </w:pPr>
      <w:r w:rsidRPr="007F7E2B">
        <w:lastRenderedPageBreak/>
        <w:t>Introduction</w:t>
      </w:r>
      <w:bookmarkEnd w:id="242"/>
      <w:bookmarkEnd w:id="243"/>
    </w:p>
    <w:p w14:paraId="00000033" w14:textId="4B9C6755" w:rsidR="00570313" w:rsidRPr="007F7E2B" w:rsidRDefault="0092717E">
      <w:r w:rsidRPr="007F7E2B">
        <w:t xml:space="preserve">The </w:t>
      </w:r>
      <w:r w:rsidR="00C374A2" w:rsidRPr="007F7E2B">
        <w:t>Regenerative</w:t>
      </w:r>
      <w:r w:rsidR="004E2700" w:rsidRPr="007F7E2B">
        <w:t xml:space="preserve"> Standard</w:t>
      </w:r>
      <w:r w:rsidR="00C374A2" w:rsidRPr="007F7E2B">
        <w:t xml:space="preserve"> </w:t>
      </w:r>
      <w:del w:id="244" w:author="V2" w:date="2025-04-14T14:19:00Z" w16du:dateUtc="2025-04-14T19:19:00Z">
        <w:r w:rsidR="0018437E">
          <w:delText>“</w:delText>
        </w:r>
      </w:del>
      <w:ins w:id="245" w:author="V2" w:date="2025-04-14T14:19:00Z" w16du:dateUtc="2025-04-14T19:19:00Z">
        <w:r w:rsidR="009C2A39" w:rsidRPr="007F7E2B">
          <w:t>Soil</w:t>
        </w:r>
        <w:r w:rsidR="00C374A2" w:rsidRPr="007F7E2B">
          <w:t xml:space="preserve"> Organic</w:t>
        </w:r>
        <w:r w:rsidR="009C2A39" w:rsidRPr="007F7E2B">
          <w:t xml:space="preserve"> Carbon Method</w:t>
        </w:r>
        <w:r w:rsidR="00C374A2" w:rsidRPr="007F7E2B">
          <w:t xml:space="preserve"> (TRS SOC)</w:t>
        </w:r>
        <w:r w:rsidR="009C2A39" w:rsidRPr="007F7E2B">
          <w:t xml:space="preserve">, </w:t>
        </w:r>
      </w:ins>
      <w:r w:rsidR="009C2A39" w:rsidRPr="007F7E2B">
        <w:t xml:space="preserve">the </w:t>
      </w:r>
      <w:ins w:id="246" w:author="V2" w:date="2025-04-14T14:19:00Z" w16du:dateUtc="2025-04-14T19:19:00Z">
        <w:r w:rsidR="009C2A39" w:rsidRPr="007F7E2B">
          <w:t xml:space="preserve">first release of a family of </w:t>
        </w:r>
        <w:r w:rsidR="00C374A2" w:rsidRPr="007F7E2B">
          <w:t>methods</w:t>
        </w:r>
        <w:r w:rsidR="009C2A39" w:rsidRPr="007F7E2B">
          <w:t xml:space="preserve"> under The </w:t>
        </w:r>
        <w:r w:rsidRPr="007F7E2B">
          <w:t xml:space="preserve">Regenerative </w:t>
        </w:r>
      </w:ins>
      <w:r w:rsidRPr="007F7E2B">
        <w:t>Standard</w:t>
      </w:r>
      <w:del w:id="247" w:author="V2" w:date="2025-04-14T14:19:00Z" w16du:dateUtc="2025-04-14T19:19:00Z">
        <w:r w:rsidR="0018437E">
          <w:delText>”</w:delText>
        </w:r>
      </w:del>
      <w:ins w:id="248" w:author="V2" w:date="2025-04-14T14:19:00Z" w16du:dateUtc="2025-04-14T19:19:00Z">
        <w:r w:rsidRPr="007F7E2B">
          <w:t xml:space="preserve"> </w:t>
        </w:r>
        <w:r w:rsidR="00C374A2" w:rsidRPr="007F7E2B">
          <w:t>(TRS)</w:t>
        </w:r>
        <w:r w:rsidR="00740913" w:rsidRPr="007F7E2B">
          <w:t>,</w:t>
        </w:r>
      </w:ins>
      <w:r w:rsidRPr="007F7E2B">
        <w:t xml:space="preserve"> describes how carbon drawdown credits can be generated through nature-based, atmospheric carbon drawdown and soil carbon storage related to conservation, ecosystem restoration, and agricultural projects</w:t>
      </w:r>
      <w:del w:id="249" w:author="V2" w:date="2025-04-14T14:19:00Z" w16du:dateUtc="2025-04-14T19:19:00Z">
        <w:r w:rsidR="0018437E">
          <w:delText>, as well as</w:delText>
        </w:r>
      </w:del>
      <w:ins w:id="250" w:author="V2" w:date="2025-04-14T14:19:00Z" w16du:dateUtc="2025-04-14T19:19:00Z">
        <w:r w:rsidR="008D7EF6" w:rsidRPr="007F7E2B">
          <w:t>. It also applies to</w:t>
        </w:r>
      </w:ins>
      <w:r w:rsidR="008D7EF6" w:rsidRPr="007F7E2B">
        <w:t xml:space="preserve"> other </w:t>
      </w:r>
      <w:r w:rsidR="00FE2201" w:rsidRPr="007F7E2B">
        <w:t>projects where</w:t>
      </w:r>
      <w:r w:rsidRPr="007F7E2B">
        <w:t xml:space="preserve"> the management of soils directly or indirectly through management of hydrology, livestock, </w:t>
      </w:r>
      <w:ins w:id="251" w:author="V2" w:date="2025-04-14T14:19:00Z" w16du:dateUtc="2025-04-14T19:19:00Z">
        <w:r w:rsidR="008D7EF6" w:rsidRPr="007F7E2B">
          <w:t xml:space="preserve">soil </w:t>
        </w:r>
      </w:ins>
      <w:r w:rsidRPr="007F7E2B">
        <w:t>fertility, and plant diversity and productivity can improve soils, reduce erosion</w:t>
      </w:r>
      <w:ins w:id="252" w:author="V2" w:date="2025-04-14T14:19:00Z" w16du:dateUtc="2025-04-14T19:19:00Z">
        <w:r w:rsidR="008D7EF6" w:rsidRPr="007F7E2B">
          <w:t>,</w:t>
        </w:r>
      </w:ins>
      <w:r w:rsidRPr="007F7E2B">
        <w:t xml:space="preserve"> and promote soil carbon storage. </w:t>
      </w:r>
    </w:p>
    <w:p w14:paraId="1006B16A" w14:textId="77777777" w:rsidR="00570313" w:rsidRDefault="0018437E">
      <w:pPr>
        <w:rPr>
          <w:del w:id="253" w:author="V2" w:date="2025-04-14T14:19:00Z" w16du:dateUtc="2025-04-14T19:19:00Z"/>
        </w:rPr>
      </w:pPr>
      <w:del w:id="254" w:author="V2" w:date="2025-04-14T14:19:00Z" w16du:dateUtc="2025-04-14T19:19:00Z">
        <w:r>
          <w:delText>The Standard</w:delText>
        </w:r>
      </w:del>
      <w:ins w:id="255" w:author="V2" w:date="2025-04-14T14:19:00Z" w16du:dateUtc="2025-04-14T19:19:00Z">
        <w:r w:rsidR="0092717E" w:rsidRPr="007F7E2B">
          <w:t>T</w:t>
        </w:r>
        <w:r w:rsidR="00282ADF" w:rsidRPr="007F7E2B">
          <w:t>RS SOC</w:t>
        </w:r>
      </w:ins>
      <w:r w:rsidR="0092717E" w:rsidRPr="007F7E2B">
        <w:t xml:space="preserve"> ensures the delivery of high-quality, carbon removal credits, based on rigorous soil sampling, laboratory analysis, and independent third-party verification. To meet these objectives, </w:t>
      </w:r>
      <w:del w:id="256" w:author="V2" w:date="2025-04-14T14:19:00Z" w16du:dateUtc="2025-04-14T19:19:00Z">
        <w:r>
          <w:delText>the Standard</w:delText>
        </w:r>
      </w:del>
      <w:ins w:id="257" w:author="V2" w:date="2025-04-14T14:19:00Z" w16du:dateUtc="2025-04-14T19:19:00Z">
        <w:r w:rsidR="00711A18" w:rsidRPr="007F7E2B">
          <w:t>TRS SOC</w:t>
        </w:r>
      </w:ins>
      <w:r w:rsidR="00711A18" w:rsidRPr="007F7E2B">
        <w:t xml:space="preserve"> </w:t>
      </w:r>
      <w:r w:rsidR="0092717E" w:rsidRPr="007F7E2B">
        <w:t xml:space="preserve">combines best practices, rigor, and approaches from </w:t>
      </w:r>
      <w:ins w:id="258" w:author="V2" w:date="2025-04-14T14:19:00Z" w16du:dateUtc="2025-04-14T19:19:00Z">
        <w:r w:rsidR="00530386" w:rsidRPr="007F7E2B">
          <w:t xml:space="preserve">published work, and has been informed by </w:t>
        </w:r>
      </w:ins>
      <w:r w:rsidR="0092717E" w:rsidRPr="007F7E2B">
        <w:t xml:space="preserve">several existing standards, including Verra, ISO, Climate Action Reserve, </w:t>
      </w:r>
      <w:del w:id="259" w:author="V2" w:date="2025-04-14T14:19:00Z" w16du:dateUtc="2025-04-14T19:19:00Z">
        <w:r>
          <w:delText xml:space="preserve">and </w:delText>
        </w:r>
      </w:del>
      <w:r w:rsidR="0092717E" w:rsidRPr="007F7E2B">
        <w:t>BCarbon</w:t>
      </w:r>
      <w:r w:rsidR="00530386" w:rsidRPr="007F7E2B">
        <w:t xml:space="preserve">, </w:t>
      </w:r>
      <w:del w:id="260" w:author="V2" w:date="2025-04-14T14:19:00Z" w16du:dateUtc="2025-04-14T19:19:00Z">
        <w:r>
          <w:delText>with allowances for proven, technical, and scientific innovation to produce high-quality carbon removal credits. It is based on guidance provided in</w:delText>
        </w:r>
      </w:del>
      <w:ins w:id="261" w:author="V2" w:date="2025-04-14T14:19:00Z" w16du:dateUtc="2025-04-14T19:19:00Z">
        <w:r w:rsidR="00530386" w:rsidRPr="007F7E2B">
          <w:t>a</w:t>
        </w:r>
        <w:r w:rsidR="00711A18" w:rsidRPr="007F7E2B">
          <w:t>s well as g</w:t>
        </w:r>
        <w:r w:rsidR="00530386" w:rsidRPr="007F7E2B">
          <w:t>uidelines from</w:t>
        </w:r>
      </w:ins>
      <w:r w:rsidR="00530386" w:rsidRPr="007F7E2B">
        <w:t xml:space="preserve"> the </w:t>
      </w:r>
      <w:hyperlink r:id="rId15">
        <w:r w:rsidR="00530386" w:rsidRPr="007F7E2B">
          <w:rPr>
            <w:color w:val="1155CC"/>
            <w:u w:val="single"/>
          </w:rPr>
          <w:t>IPCC 2003 Good Practice Guidance for Land Use, Land-Use Change, and Forestry</w:t>
        </w:r>
      </w:hyperlink>
      <w:ins w:id="262" w:author="V2" w:date="2025-04-14T14:19:00Z" w16du:dateUtc="2025-04-14T19:19:00Z">
        <w:r w:rsidR="00530386" w:rsidRPr="007F7E2B">
          <w:t>. T</w:t>
        </w:r>
        <w:r w:rsidR="00711A18" w:rsidRPr="007F7E2B">
          <w:t>RS SOC</w:t>
        </w:r>
        <w:r w:rsidR="00530386" w:rsidRPr="007F7E2B">
          <w:t xml:space="preserve"> is focused on delivering</w:t>
        </w:r>
        <w:r w:rsidR="0092717E" w:rsidRPr="007F7E2B">
          <w:t xml:space="preserve"> proven, technical,</w:t>
        </w:r>
      </w:ins>
      <w:r w:rsidR="0092717E" w:rsidRPr="007F7E2B">
        <w:t xml:space="preserve"> and </w:t>
      </w:r>
      <w:del w:id="263" w:author="V2" w:date="2025-04-14T14:19:00Z" w16du:dateUtc="2025-04-14T19:19:00Z">
        <w:r>
          <w:delText>allows for the addition of several modules</w:delText>
        </w:r>
      </w:del>
      <w:ins w:id="264" w:author="V2" w:date="2025-04-14T14:19:00Z" w16du:dateUtc="2025-04-14T19:19:00Z">
        <w:r w:rsidR="0092717E" w:rsidRPr="007F7E2B">
          <w:t>scientific innovation</w:t>
        </w:r>
      </w:ins>
      <w:r w:rsidR="0092717E" w:rsidRPr="007F7E2B">
        <w:t xml:space="preserve"> to </w:t>
      </w:r>
      <w:del w:id="265" w:author="V2" w:date="2025-04-14T14:19:00Z" w16du:dateUtc="2025-04-14T19:19:00Z">
        <w:r>
          <w:delText>document</w:delText>
        </w:r>
      </w:del>
      <w:ins w:id="266" w:author="V2" w:date="2025-04-14T14:19:00Z" w16du:dateUtc="2025-04-14T19:19:00Z">
        <w:r w:rsidR="0092717E" w:rsidRPr="007F7E2B">
          <w:t>produce high-quality carbon removal credits</w:t>
        </w:r>
        <w:r w:rsidR="00530386" w:rsidRPr="007F7E2B">
          <w:t xml:space="preserve"> based on </w:t>
        </w:r>
        <w:r w:rsidR="00FE2201" w:rsidRPr="007F7E2B">
          <w:t>measurement to</w:t>
        </w:r>
        <w:r w:rsidR="00530386" w:rsidRPr="007F7E2B">
          <w:t xml:space="preserve"> measurement improvements in soil carbon stocks over time</w:t>
        </w:r>
        <w:r w:rsidR="0092717E" w:rsidRPr="007F7E2B">
          <w:t xml:space="preserve">. </w:t>
        </w:r>
        <w:r w:rsidR="00D1125F" w:rsidRPr="007F7E2B">
          <w:t>TRS SOC V</w:t>
        </w:r>
        <w:r w:rsidR="00740913" w:rsidRPr="007F7E2B">
          <w:t>2</w:t>
        </w:r>
        <w:r w:rsidR="00D1125F" w:rsidRPr="007F7E2B">
          <w:t>.</w:t>
        </w:r>
        <w:r w:rsidR="00740913" w:rsidRPr="007F7E2B">
          <w:t>0</w:t>
        </w:r>
        <w:r w:rsidR="00D1125F" w:rsidRPr="007F7E2B">
          <w:t xml:space="preserve"> </w:t>
        </w:r>
        <w:r w:rsidR="00740913" w:rsidRPr="007F7E2B">
          <w:t>includes</w:t>
        </w:r>
        <w:r w:rsidR="0092717E" w:rsidRPr="007F7E2B">
          <w:t xml:space="preserve"> </w:t>
        </w:r>
        <w:r w:rsidR="00740913" w:rsidRPr="007F7E2B">
          <w:t>updated guidelines on</w:t>
        </w:r>
      </w:ins>
      <w:r w:rsidR="00740913" w:rsidRPr="007F7E2B">
        <w:t xml:space="preserve"> </w:t>
      </w:r>
      <w:r w:rsidR="008808C1" w:rsidRPr="007F7E2B">
        <w:t>additionality</w:t>
      </w:r>
      <w:r w:rsidR="0092717E" w:rsidRPr="007F7E2B">
        <w:t xml:space="preserve"> and permanence</w:t>
      </w:r>
      <w:r w:rsidR="00740913" w:rsidRPr="007F7E2B">
        <w:t xml:space="preserve"> </w:t>
      </w:r>
      <w:del w:id="267" w:author="V2" w:date="2025-04-14T14:19:00Z" w16du:dateUtc="2025-04-14T19:19:00Z">
        <w:r>
          <w:delText>variations</w:delText>
        </w:r>
      </w:del>
      <w:ins w:id="268" w:author="V2" w:date="2025-04-14T14:19:00Z" w16du:dateUtc="2025-04-14T19:19:00Z">
        <w:r w:rsidR="00740913" w:rsidRPr="007F7E2B">
          <w:t>with</w:t>
        </w:r>
        <w:r w:rsidR="00236F30" w:rsidRPr="007F7E2B">
          <w:t xml:space="preserve"> adequate </w:t>
        </w:r>
        <w:r w:rsidR="00395CA8" w:rsidRPr="007F7E2B">
          <w:t>safeguards</w:t>
        </w:r>
        <w:r w:rsidR="00236F30" w:rsidRPr="007F7E2B">
          <w:t xml:space="preserve"> to ensure results are real, </w:t>
        </w:r>
        <w:r w:rsidR="00915E1B" w:rsidRPr="007F7E2B">
          <w:t>measurable,</w:t>
        </w:r>
        <w:r w:rsidR="00236F30" w:rsidRPr="007F7E2B">
          <w:t xml:space="preserve"> and verifiable.</w:t>
        </w:r>
        <w:r w:rsidR="00530386" w:rsidRPr="007F7E2B">
          <w:t xml:space="preserve"> Version </w:t>
        </w:r>
        <w:r w:rsidR="00740913" w:rsidRPr="007F7E2B">
          <w:t>2.0</w:t>
        </w:r>
        <w:r w:rsidR="00530386" w:rsidRPr="007F7E2B">
          <w:t xml:space="preserve"> does not allow for avoided conversions, defined strictly protecting grasslands, conservation lands or perennial agricultural lands. It does however, should a carbon program developer wish, have allowances for documenting </w:t>
        </w:r>
        <w:r w:rsidR="000C14D9" w:rsidRPr="007F7E2B">
          <w:t>reductions in emissions such</w:t>
        </w:r>
      </w:ins>
      <w:r w:rsidR="000C14D9" w:rsidRPr="007F7E2B">
        <w:t xml:space="preserve"> as </w:t>
      </w:r>
      <w:del w:id="269" w:author="V2" w:date="2025-04-14T14:19:00Z" w16du:dateUtc="2025-04-14T19:19:00Z">
        <w:r>
          <w:delText xml:space="preserve">initially described in </w:delText>
        </w:r>
        <w:r w:rsidR="00570313">
          <w:fldChar w:fldCharType="begin"/>
        </w:r>
        <w:r w:rsidR="00570313">
          <w:delInstrText>HYPERLINK "https://static1.squarespace.com/static/611691387b74c566a67f385d/t/649dbe7c3f1d2817d6edd473/1688059517354/Soil+Protocol.pdf" \h</w:delInstrText>
        </w:r>
        <w:r w:rsidR="00570313">
          <w:fldChar w:fldCharType="separate"/>
        </w:r>
        <w:r w:rsidR="00570313">
          <w:rPr>
            <w:color w:val="1155CC"/>
            <w:u w:val="single"/>
          </w:rPr>
          <w:delText>BCarbon</w:delText>
        </w:r>
        <w:r w:rsidR="00570313">
          <w:fldChar w:fldCharType="end"/>
        </w:r>
        <w:r>
          <w:delText>.</w:delText>
        </w:r>
      </w:del>
    </w:p>
    <w:p w14:paraId="00000035" w14:textId="731500D3" w:rsidR="00570313" w:rsidRPr="007F7E2B" w:rsidRDefault="000C14D9">
      <w:ins w:id="270" w:author="V2" w:date="2025-04-14T14:19:00Z" w16du:dateUtc="2025-04-14T19:19:00Z">
        <w:r w:rsidRPr="007F7E2B">
          <w:t xml:space="preserve">in the conversion of row crop </w:t>
        </w:r>
        <w:r w:rsidR="00395CA8" w:rsidRPr="007F7E2B">
          <w:t>agricultural</w:t>
        </w:r>
        <w:r w:rsidRPr="007F7E2B">
          <w:t xml:space="preserve"> land to perennial grasslands, where fertilizers, and tillage related emissions are reduced or eliminated</w:t>
        </w:r>
        <w:r w:rsidR="00380409" w:rsidRPr="007F7E2B">
          <w:t>. P</w:t>
        </w:r>
        <w:r w:rsidRPr="007F7E2B">
          <w:t>lease see the glossary that differentiates between avoided conversion and reduced emissions of GHG’s.</w:t>
        </w:r>
        <w:r w:rsidR="00530386" w:rsidRPr="007F7E2B">
          <w:t xml:space="preserve"> </w:t>
        </w:r>
      </w:ins>
      <w:r w:rsidR="00236F30" w:rsidRPr="007F7E2B">
        <w:t>Many</w:t>
      </w:r>
      <w:r w:rsidR="0092717E" w:rsidRPr="007F7E2B">
        <w:t xml:space="preserve"> standards describe how carbon credits from nature-based soil carbon storage can be generated</w:t>
      </w:r>
      <w:r w:rsidR="009B1A0D" w:rsidRPr="007F7E2B">
        <w:t xml:space="preserve">. </w:t>
      </w:r>
      <w:del w:id="271" w:author="V2" w:date="2025-04-14T14:19:00Z" w16du:dateUtc="2025-04-14T19:19:00Z">
        <w:r w:rsidR="0018437E">
          <w:delText xml:space="preserve"> </w:delText>
        </w:r>
      </w:del>
      <w:r w:rsidR="0092717E" w:rsidRPr="007F7E2B">
        <w:t xml:space="preserve">However, </w:t>
      </w:r>
      <w:del w:id="272" w:author="V2" w:date="2025-04-14T14:19:00Z" w16du:dateUtc="2025-04-14T19:19:00Z">
        <w:r w:rsidR="0018437E">
          <w:delText>few standards emphasize</w:delText>
        </w:r>
      </w:del>
      <w:ins w:id="273" w:author="V2" w:date="2025-04-14T14:19:00Z" w16du:dateUtc="2025-04-14T19:19:00Z">
        <w:r w:rsidR="00380409" w:rsidRPr="007F7E2B">
          <w:t>TRS SOC</w:t>
        </w:r>
        <w:r w:rsidR="0092717E" w:rsidRPr="007F7E2B">
          <w:t xml:space="preserve"> emphasize</w:t>
        </w:r>
        <w:r w:rsidR="00236F30" w:rsidRPr="007F7E2B">
          <w:t>s</w:t>
        </w:r>
      </w:ins>
      <w:r w:rsidR="0092717E" w:rsidRPr="007F7E2B">
        <w:t xml:space="preserve"> carbon removal credit quality while also making it easier for landowners to participate in nature-based carbon storage opportunities at scale</w:t>
      </w:r>
      <w:r w:rsidR="009B1A0D" w:rsidRPr="007F7E2B">
        <w:t xml:space="preserve">. </w:t>
      </w:r>
      <w:del w:id="274" w:author="V2" w:date="2025-04-14T14:19:00Z" w16du:dateUtc="2025-04-14T19:19:00Z">
        <w:r w:rsidR="0018437E">
          <w:delText xml:space="preserve"> The Standard</w:delText>
        </w:r>
      </w:del>
      <w:ins w:id="275" w:author="V2" w:date="2025-04-14T14:19:00Z" w16du:dateUtc="2025-04-14T19:19:00Z">
        <w:r w:rsidR="00874627" w:rsidRPr="007F7E2B">
          <w:t>TRS SOC</w:t>
        </w:r>
      </w:ins>
      <w:r w:rsidR="00874627" w:rsidRPr="007F7E2B">
        <w:t xml:space="preserve"> </w:t>
      </w:r>
      <w:r w:rsidR="0092717E" w:rsidRPr="007F7E2B">
        <w:t>is designed to make it easier to initiate and participate in soil carbon storage project opportunities by removing typical participation barriers</w:t>
      </w:r>
      <w:ins w:id="276" w:author="V2" w:date="2025-04-14T14:19:00Z" w16du:dateUtc="2025-04-14T19:19:00Z">
        <w:r w:rsidR="00236F30" w:rsidRPr="007F7E2B">
          <w:t xml:space="preserve"> and requiring that crediting </w:t>
        </w:r>
        <w:r w:rsidR="00915E1B" w:rsidRPr="007F7E2B">
          <w:t>be</w:t>
        </w:r>
        <w:r w:rsidR="00236F30" w:rsidRPr="007F7E2B">
          <w:t xml:space="preserve"> based on bonified measurements of soil carbon stocks over time.</w:t>
        </w:r>
        <w:r w:rsidR="0092717E" w:rsidRPr="007F7E2B">
          <w:t xml:space="preserve"> </w:t>
        </w:r>
        <w:r w:rsidR="00874627" w:rsidRPr="007F7E2B">
          <w:t>TRS SOC</w:t>
        </w:r>
        <w:r w:rsidR="00937415" w:rsidRPr="007F7E2B">
          <w:t xml:space="preserve"> is designed to allow future measured soil carbon benefits created by </w:t>
        </w:r>
        <w:r w:rsidR="001E74E1" w:rsidRPr="007F7E2B">
          <w:t>“</w:t>
        </w:r>
        <w:r w:rsidR="00937415" w:rsidRPr="007F7E2B">
          <w:t>Early Adopters</w:t>
        </w:r>
        <w:r w:rsidR="001E74E1" w:rsidRPr="007F7E2B">
          <w:t>” (see glossary)</w:t>
        </w:r>
        <w:r w:rsidR="00937415" w:rsidRPr="007F7E2B">
          <w:t xml:space="preserve"> starting with the date of their enrollment, in a soil carbon project</w:t>
        </w:r>
      </w:ins>
      <w:r w:rsidR="00937415" w:rsidRPr="007F7E2B">
        <w:t xml:space="preserve">. </w:t>
      </w:r>
    </w:p>
    <w:p w14:paraId="00000036" w14:textId="31214783" w:rsidR="00570313" w:rsidRPr="007F7E2B" w:rsidRDefault="0018437E">
      <w:del w:id="277" w:author="V2" w:date="2025-04-14T14:19:00Z" w16du:dateUtc="2025-04-14T19:19:00Z">
        <w:r>
          <w:delText>This Standard</w:delText>
        </w:r>
      </w:del>
      <w:ins w:id="278" w:author="V2" w:date="2025-04-14T14:19:00Z" w16du:dateUtc="2025-04-14T19:19:00Z">
        <w:r w:rsidR="00B50620" w:rsidRPr="007F7E2B">
          <w:t>TRS SOC</w:t>
        </w:r>
      </w:ins>
      <w:r w:rsidR="00B50620" w:rsidRPr="007F7E2B">
        <w:t xml:space="preserve"> </w:t>
      </w:r>
      <w:r w:rsidR="0092717E" w:rsidRPr="007F7E2B">
        <w:t>does not focus on any particular or specific activity change and allows</w:t>
      </w:r>
      <w:r w:rsidR="00B50620" w:rsidRPr="007F7E2B">
        <w:t xml:space="preserve"> </w:t>
      </w:r>
      <w:del w:id="279" w:author="V2" w:date="2025-04-14T14:19:00Z" w16du:dateUtc="2025-04-14T19:19:00Z">
        <w:r>
          <w:delText>Land Stewards</w:delText>
        </w:r>
      </w:del>
      <w:ins w:id="280" w:author="V2" w:date="2025-04-14T14:19:00Z" w16du:dateUtc="2025-04-14T19:19:00Z">
        <w:r w:rsidR="00B50620" w:rsidRPr="007F7E2B">
          <w:t>l</w:t>
        </w:r>
        <w:r w:rsidR="0092717E" w:rsidRPr="007F7E2B">
          <w:t xml:space="preserve">and </w:t>
        </w:r>
        <w:r w:rsidR="00B50620" w:rsidRPr="007F7E2B">
          <w:t>s</w:t>
        </w:r>
        <w:r w:rsidR="0092717E" w:rsidRPr="007F7E2B">
          <w:t>tewards</w:t>
        </w:r>
      </w:ins>
      <w:r w:rsidR="0092717E" w:rsidRPr="007F7E2B">
        <w:t xml:space="preserve"> to participate and innovate activities to </w:t>
      </w:r>
      <w:del w:id="281" w:author="V2" w:date="2025-04-14T14:19:00Z" w16du:dateUtc="2025-04-14T19:19:00Z">
        <w:r>
          <w:delText xml:space="preserve">store and </w:delText>
        </w:r>
      </w:del>
      <w:r w:rsidR="0092717E" w:rsidRPr="007F7E2B">
        <w:t>sequester</w:t>
      </w:r>
      <w:r w:rsidR="002F2796" w:rsidRPr="007F7E2B">
        <w:t xml:space="preserve"> </w:t>
      </w:r>
      <w:ins w:id="282" w:author="V2" w:date="2025-04-14T14:19:00Z" w16du:dateUtc="2025-04-14T19:19:00Z">
        <w:r w:rsidR="002F2796" w:rsidRPr="007F7E2B">
          <w:t>and store</w:t>
        </w:r>
        <w:r w:rsidR="0092717E" w:rsidRPr="007F7E2B">
          <w:t xml:space="preserve"> </w:t>
        </w:r>
      </w:ins>
      <w:r w:rsidR="0092717E" w:rsidRPr="007F7E2B">
        <w:t xml:space="preserve">additional soil carbon. These two guideposts simplify who can be involved in carbon programs. </w:t>
      </w:r>
      <w:del w:id="283" w:author="V2" w:date="2025-04-14T14:19:00Z" w16du:dateUtc="2025-04-14T19:19:00Z">
        <w:r>
          <w:delText>For example, undocumented, unaccounted,</w:delText>
        </w:r>
      </w:del>
      <w:ins w:id="284" w:author="V2" w:date="2025-04-14T14:19:00Z" w16du:dateUtc="2025-04-14T19:19:00Z">
        <w:r w:rsidR="006E49A7" w:rsidRPr="007F7E2B">
          <w:t>T</w:t>
        </w:r>
        <w:r w:rsidR="00F82A91" w:rsidRPr="007F7E2B">
          <w:t>o further expand participation and rapid scaling by land stewards,</w:t>
        </w:r>
        <w:r w:rsidR="006E49A7" w:rsidRPr="007F7E2B">
          <w:t xml:space="preserve"> the </w:t>
        </w:r>
        <w:r w:rsidR="00FE2201" w:rsidRPr="007F7E2B">
          <w:t>measurement-to-</w:t>
        </w:r>
        <w:r w:rsidR="00FE2201" w:rsidRPr="007F7E2B">
          <w:lastRenderedPageBreak/>
          <w:t>measurement</w:t>
        </w:r>
        <w:r w:rsidR="006E49A7" w:rsidRPr="007F7E2B">
          <w:t xml:space="preserve"> basis for crediting, requires that</w:t>
        </w:r>
      </w:ins>
      <w:r w:rsidR="006E49A7" w:rsidRPr="007F7E2B">
        <w:t xml:space="preserve"> i</w:t>
      </w:r>
      <w:r w:rsidR="0092717E" w:rsidRPr="007F7E2B">
        <w:t>mported carbon materials such compost, manure, mulches, lime, or earthmoving that moves carbon (soils) around the landscape, are not allowed unless accounted for in the Project Plan.</w:t>
      </w:r>
    </w:p>
    <w:p w14:paraId="00000037" w14:textId="38397D32" w:rsidR="00570313" w:rsidRPr="007F7E2B" w:rsidRDefault="0018437E">
      <w:del w:id="285" w:author="V2" w:date="2025-04-14T14:19:00Z" w16du:dateUtc="2025-04-14T19:19:00Z">
        <w:r>
          <w:delText>The Standard</w:delText>
        </w:r>
      </w:del>
      <w:ins w:id="286" w:author="V2" w:date="2025-04-14T14:19:00Z" w16du:dateUtc="2025-04-14T19:19:00Z">
        <w:r w:rsidR="009B44A1" w:rsidRPr="007F7E2B">
          <w:t>TRS SOC</w:t>
        </w:r>
      </w:ins>
      <w:r w:rsidR="0092717E" w:rsidRPr="007F7E2B">
        <w:t xml:space="preserve"> is based on technical procedures detailed herein</w:t>
      </w:r>
      <w:del w:id="287" w:author="V2" w:date="2025-04-14T14:19:00Z" w16du:dateUtc="2025-04-14T19:19:00Z">
        <w:r>
          <w:delText>,</w:delText>
        </w:r>
      </w:del>
      <w:ins w:id="288" w:author="V2" w:date="2025-04-14T14:19:00Z" w16du:dateUtc="2025-04-14T19:19:00Z">
        <w:r w:rsidR="009A1D42" w:rsidRPr="007F7E2B">
          <w:t xml:space="preserve"> (and those incorporated through </w:t>
        </w:r>
        <w:r w:rsidR="00CB4F96" w:rsidRPr="007F7E2B">
          <w:t>s</w:t>
        </w:r>
        <w:r w:rsidR="003257C8" w:rsidRPr="007F7E2B">
          <w:t xml:space="preserve">upporting </w:t>
        </w:r>
        <w:r w:rsidR="00CB4F96" w:rsidRPr="007F7E2B">
          <w:t>r</w:t>
        </w:r>
        <w:r w:rsidR="009A1D42" w:rsidRPr="007F7E2B">
          <w:t>eference</w:t>
        </w:r>
        <w:r w:rsidR="003257C8" w:rsidRPr="007F7E2B">
          <w:t>s,</w:t>
        </w:r>
        <w:r w:rsidR="009A1D42" w:rsidRPr="007F7E2B">
          <w:t xml:space="preserve"> such as to</w:t>
        </w:r>
        <w:r w:rsidR="009E06E4" w:rsidRPr="007F7E2B">
          <w:t xml:space="preserve"> VM002 through V</w:t>
        </w:r>
        <w:r w:rsidR="00333618" w:rsidRPr="007F7E2B">
          <w:t>M</w:t>
        </w:r>
        <w:r w:rsidR="009E06E4" w:rsidRPr="007F7E2B">
          <w:t>0035</w:t>
        </w:r>
        <w:r w:rsidR="003257C8" w:rsidRPr="007F7E2B">
          <w:t xml:space="preserve">, </w:t>
        </w:r>
        <w:r w:rsidR="00CB4F96" w:rsidRPr="007F7E2B">
          <w:t>and others</w:t>
        </w:r>
        <w:r w:rsidR="009A1D42" w:rsidRPr="007F7E2B">
          <w:t>)</w:t>
        </w:r>
        <w:r w:rsidR="0092717E" w:rsidRPr="007F7E2B">
          <w:t>,</w:t>
        </w:r>
      </w:ins>
      <w:r w:rsidR="0092717E" w:rsidRPr="007F7E2B">
        <w:t xml:space="preserve"> in which the farmers, ranchers, or conservationists (“</w:t>
      </w:r>
      <w:del w:id="289" w:author="V2" w:date="2025-04-14T14:19:00Z" w16du:dateUtc="2025-04-14T19:19:00Z">
        <w:r>
          <w:delText>Land Stewards</w:delText>
        </w:r>
      </w:del>
      <w:ins w:id="290" w:author="V2" w:date="2025-04-14T14:19:00Z" w16du:dateUtc="2025-04-14T19:19:00Z">
        <w:r w:rsidR="00E65082" w:rsidRPr="007F7E2B">
          <w:t>l</w:t>
        </w:r>
        <w:r w:rsidR="0092717E" w:rsidRPr="007F7E2B">
          <w:t xml:space="preserve">and </w:t>
        </w:r>
        <w:r w:rsidR="00E65082" w:rsidRPr="007F7E2B">
          <w:t>s</w:t>
        </w:r>
        <w:r w:rsidR="0092717E" w:rsidRPr="007F7E2B">
          <w:t>tewards</w:t>
        </w:r>
      </w:ins>
      <w:r w:rsidR="0092717E" w:rsidRPr="007F7E2B">
        <w:t xml:space="preserve">”) are focused on conservation, restoration, and regeneration on grazing, agricultural, or conservation lands. </w:t>
      </w:r>
      <w:del w:id="291" w:author="V2" w:date="2025-04-14T14:19:00Z" w16du:dateUtc="2025-04-14T19:19:00Z">
        <w:r>
          <w:delText>The Standard</w:delText>
        </w:r>
      </w:del>
      <w:ins w:id="292" w:author="V2" w:date="2025-04-14T14:19:00Z" w16du:dateUtc="2025-04-14T19:19:00Z">
        <w:r w:rsidR="009B44A1" w:rsidRPr="007F7E2B">
          <w:t>TRS SOC</w:t>
        </w:r>
      </w:ins>
      <w:r w:rsidR="009B5AD3" w:rsidRPr="007F7E2B">
        <w:t xml:space="preserve"> also</w:t>
      </w:r>
      <w:r w:rsidR="0092717E" w:rsidRPr="007F7E2B">
        <w:t xml:space="preserve"> offers guidance to allow Project Proponents to address and document additionality and permanence requirements in innovative ways to increase </w:t>
      </w:r>
      <w:del w:id="293" w:author="V2" w:date="2025-04-14T14:19:00Z" w16du:dateUtc="2025-04-14T19:19:00Z">
        <w:r>
          <w:delText>Land Steward</w:delText>
        </w:r>
      </w:del>
      <w:ins w:id="294" w:author="V2" w:date="2025-04-14T14:19:00Z" w16du:dateUtc="2025-04-14T19:19:00Z">
        <w:r w:rsidR="009B44A1" w:rsidRPr="007F7E2B">
          <w:t>l</w:t>
        </w:r>
        <w:r w:rsidR="0092717E" w:rsidRPr="007F7E2B">
          <w:t xml:space="preserve">and </w:t>
        </w:r>
        <w:r w:rsidR="009B44A1" w:rsidRPr="007F7E2B">
          <w:t>s</w:t>
        </w:r>
        <w:r w:rsidR="0092717E" w:rsidRPr="007F7E2B">
          <w:t>teward</w:t>
        </w:r>
      </w:ins>
      <w:r w:rsidR="0092717E" w:rsidRPr="007F7E2B">
        <w:t xml:space="preserve"> participation. </w:t>
      </w:r>
    </w:p>
    <w:p w14:paraId="00000038" w14:textId="72608668" w:rsidR="00570313" w:rsidRPr="007F7E2B" w:rsidRDefault="0018437E">
      <w:pPr>
        <w:spacing w:line="256" w:lineRule="auto"/>
      </w:pPr>
      <w:del w:id="295" w:author="V2" w:date="2025-04-14T14:19:00Z" w16du:dateUtc="2025-04-14T19:19:00Z">
        <w:r>
          <w:delText>The Standard currently applies only to</w:delText>
        </w:r>
      </w:del>
      <w:ins w:id="296" w:author="V2" w:date="2025-04-14T14:19:00Z" w16du:dateUtc="2025-04-14T19:19:00Z">
        <w:r w:rsidR="00E65082" w:rsidRPr="007F7E2B">
          <w:t xml:space="preserve">TRS SOC </w:t>
        </w:r>
        <w:r w:rsidR="000A2EE6" w:rsidRPr="007F7E2B">
          <w:t>is focused on</w:t>
        </w:r>
      </w:ins>
      <w:r w:rsidR="000A2EE6" w:rsidRPr="007F7E2B">
        <w:t xml:space="preserve"> </w:t>
      </w:r>
      <w:r w:rsidR="0092717E" w:rsidRPr="007F7E2B">
        <w:t xml:space="preserve">carbon removal credits and does not include </w:t>
      </w:r>
      <w:del w:id="297" w:author="V2" w:date="2025-04-14T14:19:00Z" w16du:dateUtc="2025-04-14T19:19:00Z">
        <w:r>
          <w:delText xml:space="preserve">any </w:delText>
        </w:r>
      </w:del>
      <w:r w:rsidR="0092717E" w:rsidRPr="007F7E2B">
        <w:t xml:space="preserve">benefits from “avoided </w:t>
      </w:r>
      <w:ins w:id="298" w:author="V2" w:date="2025-04-14T14:19:00Z" w16du:dateUtc="2025-04-14T19:19:00Z">
        <w:r w:rsidR="00F652EB" w:rsidRPr="007F7E2B">
          <w:t xml:space="preserve">conversion </w:t>
        </w:r>
      </w:ins>
      <w:r w:rsidR="0092717E" w:rsidRPr="007F7E2B">
        <w:t>emissions”</w:t>
      </w:r>
      <w:r w:rsidR="000A2EE6" w:rsidRPr="007F7E2B">
        <w:t xml:space="preserve"> </w:t>
      </w:r>
      <w:del w:id="299" w:author="V2" w:date="2025-04-14T14:19:00Z" w16du:dateUtc="2025-04-14T19:19:00Z">
        <w:r>
          <w:delText xml:space="preserve">credits. </w:delText>
        </w:r>
      </w:del>
      <w:ins w:id="300" w:author="V2" w:date="2025-04-14T14:19:00Z" w16du:dateUtc="2025-04-14T19:19:00Z">
        <w:r w:rsidR="000A2EE6" w:rsidRPr="007F7E2B">
          <w:t xml:space="preserve">but does allow for </w:t>
        </w:r>
        <w:r w:rsidR="00303230" w:rsidRPr="007F7E2B">
          <w:t>r</w:t>
        </w:r>
        <w:r w:rsidR="000A2EE6" w:rsidRPr="007F7E2B">
          <w:t xml:space="preserve">educed </w:t>
        </w:r>
        <w:r w:rsidR="00303230" w:rsidRPr="007F7E2B">
          <w:t>e</w:t>
        </w:r>
        <w:r w:rsidR="000A2EE6" w:rsidRPr="007F7E2B">
          <w:t>missions</w:t>
        </w:r>
        <w:r w:rsidR="0092717E" w:rsidRPr="007F7E2B">
          <w:t xml:space="preserve"> credit</w:t>
        </w:r>
        <w:r w:rsidR="000A2EE6" w:rsidRPr="007F7E2B">
          <w:t>ing (see glossary)</w:t>
        </w:r>
        <w:r w:rsidR="0092717E" w:rsidRPr="007F7E2B">
          <w:t xml:space="preserve">. </w:t>
        </w:r>
      </w:ins>
      <w:r w:rsidR="0092717E" w:rsidRPr="007F7E2B">
        <w:t xml:space="preserve">Atmospheric carbon </w:t>
      </w:r>
      <w:ins w:id="301" w:author="V2" w:date="2025-04-14T14:19:00Z" w16du:dateUtc="2025-04-14T19:19:00Z">
        <w:r w:rsidR="00397456" w:rsidRPr="007F7E2B">
          <w:t xml:space="preserve">removal and reduced emission crediting </w:t>
        </w:r>
      </w:ins>
      <w:r w:rsidR="0092717E" w:rsidRPr="007F7E2B">
        <w:t xml:space="preserve">storage is determined </w:t>
      </w:r>
      <w:del w:id="302" w:author="V2" w:date="2025-04-14T14:19:00Z" w16du:dateUtc="2025-04-14T19:19:00Z">
        <w:r>
          <w:delText xml:space="preserve">upon measured </w:delText>
        </w:r>
      </w:del>
      <w:ins w:id="303" w:author="V2" w:date="2025-04-14T14:19:00Z" w16du:dateUtc="2025-04-14T19:19:00Z">
        <w:r w:rsidR="00303230" w:rsidRPr="007F7E2B">
          <w:t xml:space="preserve">by conducting repeated </w:t>
        </w:r>
        <w:r w:rsidR="0092717E" w:rsidRPr="007F7E2B">
          <w:t>measure</w:t>
        </w:r>
        <w:r w:rsidR="00303230" w:rsidRPr="007F7E2B">
          <w:t>s of</w:t>
        </w:r>
        <w:r w:rsidR="0092717E" w:rsidRPr="007F7E2B">
          <w:t xml:space="preserve"> </w:t>
        </w:r>
      </w:ins>
      <w:r w:rsidR="0092717E" w:rsidRPr="007F7E2B">
        <w:t>soil organic carbon (SOC</w:t>
      </w:r>
      <w:del w:id="304" w:author="V2" w:date="2025-04-14T14:19:00Z" w16du:dateUtc="2025-04-14T19:19:00Z">
        <w:r>
          <w:delText xml:space="preserve">), or </w:delText>
        </w:r>
      </w:del>
      <w:ins w:id="305" w:author="V2" w:date="2025-04-14T14:19:00Z" w16du:dateUtc="2025-04-14T19:19:00Z">
        <w:r w:rsidR="0092717E" w:rsidRPr="007F7E2B">
          <w:t>)</w:t>
        </w:r>
        <w:r w:rsidR="00303230" w:rsidRPr="007F7E2B">
          <w:t xml:space="preserve"> stocks. Only</w:t>
        </w:r>
        <w:r w:rsidR="0092717E" w:rsidRPr="007F7E2B">
          <w:t xml:space="preserve"> </w:t>
        </w:r>
      </w:ins>
      <w:r w:rsidR="0092717E" w:rsidRPr="007F7E2B">
        <w:t>measure-to-measure</w:t>
      </w:r>
      <w:del w:id="306" w:author="V2" w:date="2025-04-14T14:19:00Z" w16du:dateUtc="2025-04-14T19:19:00Z">
        <w:r>
          <w:delText>, increase</w:delText>
        </w:r>
      </w:del>
      <w:ins w:id="307" w:author="V2" w:date="2025-04-14T14:19:00Z" w16du:dateUtc="2025-04-14T19:19:00Z">
        <w:r w:rsidR="00BC35E3" w:rsidRPr="007F7E2B">
          <w:t xml:space="preserve"> </w:t>
        </w:r>
        <w:r w:rsidR="0092717E" w:rsidRPr="007F7E2B">
          <w:t>increase</w:t>
        </w:r>
        <w:r w:rsidR="00A46614" w:rsidRPr="007F7E2B">
          <w:t>s</w:t>
        </w:r>
      </w:ins>
      <w:r w:rsidR="0092717E" w:rsidRPr="007F7E2B">
        <w:t xml:space="preserve">, between </w:t>
      </w:r>
      <w:sdt>
        <w:sdtPr>
          <w:tag w:val="goog_rdk_0"/>
          <w:id w:val="481662974"/>
        </w:sdtPr>
        <w:sdtEndPr/>
        <w:sdtContent/>
      </w:sdt>
      <w:r w:rsidR="0092717E" w:rsidRPr="007F7E2B">
        <w:t>T0 (</w:t>
      </w:r>
      <w:r w:rsidR="0092717E" w:rsidRPr="007F7E2B">
        <w:rPr>
          <w:b/>
          <w:i/>
        </w:rPr>
        <w:t>Time Zero</w:t>
      </w:r>
      <w:r w:rsidR="0092717E" w:rsidRPr="007F7E2B">
        <w:t>—the initial sample date at the start of the project) and T1 (</w:t>
      </w:r>
      <w:r w:rsidR="0092717E" w:rsidRPr="007F7E2B">
        <w:rPr>
          <w:b/>
          <w:i/>
        </w:rPr>
        <w:t>Time One</w:t>
      </w:r>
      <w:r w:rsidR="0092717E" w:rsidRPr="007F7E2B">
        <w:t xml:space="preserve">—the subsequent sample date </w:t>
      </w:r>
      <w:del w:id="308" w:author="V2" w:date="2025-04-14T14:19:00Z" w16du:dateUtc="2025-04-14T19:19:00Z">
        <w:r>
          <w:delText>on average</w:delText>
        </w:r>
      </w:del>
      <w:ins w:id="309" w:author="V2" w:date="2025-04-14T14:19:00Z" w16du:dateUtc="2025-04-14T19:19:00Z">
        <w:r w:rsidR="00625875" w:rsidRPr="007F7E2B">
          <w:t>often ranges from</w:t>
        </w:r>
      </w:ins>
      <w:r w:rsidR="00625875" w:rsidRPr="007F7E2B">
        <w:t xml:space="preserve"> </w:t>
      </w:r>
      <w:r w:rsidR="0092717E" w:rsidRPr="007F7E2B">
        <w:t>five to seven years later</w:t>
      </w:r>
      <w:del w:id="310" w:author="V2" w:date="2025-04-14T14:19:00Z" w16du:dateUtc="2025-04-14T19:19:00Z">
        <w:r>
          <w:delText>).</w:delText>
        </w:r>
      </w:del>
      <w:ins w:id="311" w:author="V2" w:date="2025-04-14T14:19:00Z" w16du:dateUtc="2025-04-14T19:19:00Z">
        <w:r w:rsidR="0092717E" w:rsidRPr="007F7E2B">
          <w:t>)</w:t>
        </w:r>
        <w:r w:rsidR="00A46614" w:rsidRPr="007F7E2B">
          <w:t xml:space="preserve"> produce creditable carbon credits.</w:t>
        </w:r>
        <w:r w:rsidR="003651E3" w:rsidRPr="007F7E2B">
          <w:t xml:space="preserve"> </w:t>
        </w:r>
        <w:r w:rsidR="00625875" w:rsidRPr="007F7E2B">
          <w:t>If a project proponent proposes to include r</w:t>
        </w:r>
        <w:r w:rsidR="00397456" w:rsidRPr="007F7E2B">
          <w:t>educed emissions crediting i</w:t>
        </w:r>
        <w:r w:rsidR="00625875" w:rsidRPr="007F7E2B">
          <w:t>t</w:t>
        </w:r>
        <w:r w:rsidR="00397456" w:rsidRPr="007F7E2B">
          <w:t xml:space="preserve"> also </w:t>
        </w:r>
        <w:r w:rsidR="00625875" w:rsidRPr="007F7E2B">
          <w:t xml:space="preserve">is to be based on </w:t>
        </w:r>
        <w:r w:rsidR="00397456" w:rsidRPr="007F7E2B">
          <w:t xml:space="preserve">direct measurement using repeated sampling as with soil organic carbon. </w:t>
        </w:r>
        <w:r w:rsidR="00321FDC" w:rsidRPr="007F7E2B">
          <w:t>Consequently, r</w:t>
        </w:r>
        <w:r w:rsidR="00D940A5" w:rsidRPr="007F7E2B">
          <w:t xml:space="preserve">esampling </w:t>
        </w:r>
        <w:r w:rsidR="003651E3" w:rsidRPr="007F7E2B">
          <w:t xml:space="preserve">time increments (See </w:t>
        </w:r>
        <w:r w:rsidR="00321FDC" w:rsidRPr="007F7E2B">
          <w:t xml:space="preserve">Expected Time Increments—in </w:t>
        </w:r>
        <w:r w:rsidR="003651E3" w:rsidRPr="007F7E2B">
          <w:t>glossary) are up to the carbon program developer</w:t>
        </w:r>
        <w:r w:rsidR="00A568B2" w:rsidRPr="007F7E2B">
          <w:t>.</w:t>
        </w:r>
        <w:r w:rsidR="00397456" w:rsidRPr="007F7E2B">
          <w:t xml:space="preserve"> </w:t>
        </w:r>
        <w:r w:rsidR="00A568B2" w:rsidRPr="007F7E2B">
          <w:t xml:space="preserve"> </w:t>
        </w:r>
        <w:r w:rsidR="00470043" w:rsidRPr="007F7E2B">
          <w:t xml:space="preserve">This flexibility </w:t>
        </w:r>
        <w:r w:rsidR="00397456" w:rsidRPr="007F7E2B">
          <w:t xml:space="preserve">accounts for geographic differences, soil differences, ecological and agricultural cropping differences and growing season deviations from normal, and as such this </w:t>
        </w:r>
        <w:r w:rsidR="00470043" w:rsidRPr="007F7E2B">
          <w:t xml:space="preserve">extends through the life span of a project and </w:t>
        </w:r>
        <w:r w:rsidR="00FA50BC" w:rsidRPr="007F7E2B">
          <w:t>V</w:t>
        </w:r>
        <w:r w:rsidR="00470043" w:rsidRPr="007F7E2B">
          <w:t xml:space="preserve">erification </w:t>
        </w:r>
        <w:r w:rsidR="00FA50BC" w:rsidRPr="007F7E2B">
          <w:t>P</w:t>
        </w:r>
        <w:r w:rsidR="00470043" w:rsidRPr="007F7E2B">
          <w:t>eriod</w:t>
        </w:r>
        <w:r w:rsidR="004A16AA" w:rsidRPr="007F7E2B">
          <w:t xml:space="preserve"> (see glossary)</w:t>
        </w:r>
        <w:r w:rsidR="00470043" w:rsidRPr="007F7E2B">
          <w:t>.</w:t>
        </w:r>
        <w:r w:rsidR="00FA50BC" w:rsidRPr="007F7E2B">
          <w:t xml:space="preserve"> </w:t>
        </w:r>
        <w:r w:rsidR="00625875" w:rsidRPr="007F7E2B">
          <w:t xml:space="preserve">Flexibility in potentially </w:t>
        </w:r>
        <w:r w:rsidR="00FA50BC" w:rsidRPr="007F7E2B">
          <w:t xml:space="preserve">lengthening the </w:t>
        </w:r>
        <w:r w:rsidR="00FA50BC" w:rsidRPr="007F7E2B">
          <w:rPr>
            <w:b/>
            <w:bCs/>
          </w:rPr>
          <w:t>Expected Time Increment</w:t>
        </w:r>
        <w:r w:rsidR="00FA50BC" w:rsidRPr="007F7E2B">
          <w:t xml:space="preserve">, and </w:t>
        </w:r>
        <w:r w:rsidR="00FA50BC" w:rsidRPr="007F7E2B">
          <w:rPr>
            <w:b/>
            <w:bCs/>
          </w:rPr>
          <w:t>Project Life Expectance</w:t>
        </w:r>
        <w:r w:rsidR="00FA50BC" w:rsidRPr="007F7E2B">
          <w:t xml:space="preserve"> is warranted </w:t>
        </w:r>
        <w:r w:rsidR="00397456" w:rsidRPr="007F7E2B">
          <w:t>to assert</w:t>
        </w:r>
        <w:r w:rsidR="00FA50BC" w:rsidRPr="007F7E2B">
          <w:t xml:space="preserve"> accountancy, precision, and control over uncertainty through the </w:t>
        </w:r>
        <w:r w:rsidR="007E06C4" w:rsidRPr="007F7E2B">
          <w:t xml:space="preserve">robust </w:t>
        </w:r>
        <w:r w:rsidR="00FA50BC" w:rsidRPr="007F7E2B">
          <w:t xml:space="preserve">measurement to measurement </w:t>
        </w:r>
        <w:r w:rsidR="00FE2201" w:rsidRPr="007F7E2B">
          <w:t>requirements under</w:t>
        </w:r>
        <w:r w:rsidR="007E06C4" w:rsidRPr="007F7E2B">
          <w:t xml:space="preserve"> </w:t>
        </w:r>
        <w:r w:rsidR="00872775" w:rsidRPr="007F7E2B">
          <w:t>TRS SOC</w:t>
        </w:r>
        <w:r w:rsidR="00397456" w:rsidRPr="007F7E2B">
          <w:t xml:space="preserve">. </w:t>
        </w:r>
        <w:r w:rsidR="00625875" w:rsidRPr="007F7E2B">
          <w:t>T</w:t>
        </w:r>
        <w:r w:rsidR="00397456" w:rsidRPr="007F7E2B">
          <w:t xml:space="preserve">iming of </w:t>
        </w:r>
        <w:r w:rsidR="00625875" w:rsidRPr="007F7E2B">
          <w:t>sampling and</w:t>
        </w:r>
        <w:r w:rsidR="00D04BB3" w:rsidRPr="007F7E2B">
          <w:t xml:space="preserve"> </w:t>
        </w:r>
        <w:r w:rsidR="00397456" w:rsidRPr="007F7E2B">
          <w:t>the</w:t>
        </w:r>
        <w:r w:rsidR="00354555" w:rsidRPr="007F7E2B">
          <w:t xml:space="preserve"> verification </w:t>
        </w:r>
        <w:r w:rsidR="00625875" w:rsidRPr="007F7E2B">
          <w:t xml:space="preserve">align to ensure the </w:t>
        </w:r>
        <w:r w:rsidR="00354555" w:rsidRPr="007F7E2B">
          <w:t xml:space="preserve">process </w:t>
        </w:r>
        <w:r w:rsidR="00625875" w:rsidRPr="007F7E2B">
          <w:t>is</w:t>
        </w:r>
        <w:r w:rsidR="00DE15EC" w:rsidRPr="007F7E2B">
          <w:t xml:space="preserve"> </w:t>
        </w:r>
        <w:r w:rsidR="00625875" w:rsidRPr="007F7E2B">
          <w:t>and representations have</w:t>
        </w:r>
        <w:r w:rsidR="007E06C4" w:rsidRPr="007F7E2B">
          <w:t xml:space="preserve"> robust, </w:t>
        </w:r>
        <w:r w:rsidR="009B1A0D" w:rsidRPr="007F7E2B">
          <w:t>rigorous,</w:t>
        </w:r>
        <w:r w:rsidR="007E06C4" w:rsidRPr="007F7E2B">
          <w:t xml:space="preserve"> and transparent quantitative foundations underly crediting on any </w:t>
        </w:r>
        <w:r w:rsidR="00DD34E1" w:rsidRPr="007F7E2B">
          <w:t>timeline</w:t>
        </w:r>
        <w:r w:rsidR="00354555" w:rsidRPr="007F7E2B">
          <w:t xml:space="preserve"> (see </w:t>
        </w:r>
        <w:r w:rsidR="00354555">
          <w:fldChar w:fldCharType="begin"/>
        </w:r>
        <w:r w:rsidR="00354555">
          <w:instrText>HYPERLINK \l "checklist_1"</w:instrText>
        </w:r>
        <w:r w:rsidR="00354555">
          <w:fldChar w:fldCharType="separate"/>
        </w:r>
        <w:r w:rsidR="00354555" w:rsidRPr="007F7E2B">
          <w:rPr>
            <w:rStyle w:val="Hyperlink"/>
            <w:b/>
            <w:bCs/>
          </w:rPr>
          <w:t>Verification Checklist</w:t>
        </w:r>
        <w:r w:rsidR="00354555">
          <w:fldChar w:fldCharType="end"/>
        </w:r>
        <w:r w:rsidR="00354555" w:rsidRPr="007F7E2B">
          <w:t>)</w:t>
        </w:r>
        <w:r w:rsidR="007E06C4" w:rsidRPr="007F7E2B">
          <w:t>.</w:t>
        </w:r>
      </w:ins>
      <w:r w:rsidR="007E06C4" w:rsidRPr="007F7E2B">
        <w:t xml:space="preserve"> </w:t>
      </w:r>
    </w:p>
    <w:p w14:paraId="1DE12FD9" w14:textId="0D24F49F" w:rsidR="00FB31E3" w:rsidRPr="007F7E2B" w:rsidRDefault="00FE2201">
      <w:pPr>
        <w:spacing w:line="256" w:lineRule="auto"/>
        <w:rPr>
          <w:ins w:id="312" w:author="V2" w:date="2025-04-14T14:19:00Z" w16du:dateUtc="2025-04-14T19:19:00Z"/>
        </w:rPr>
      </w:pPr>
      <w:ins w:id="313" w:author="V2" w:date="2025-04-14T14:19:00Z" w16du:dateUtc="2025-04-14T19:19:00Z">
        <w:r w:rsidRPr="007F7E2B">
          <w:t>Flexibility</w:t>
        </w:r>
        <w:r w:rsidR="007E06C4" w:rsidRPr="007F7E2B">
          <w:t xml:space="preserve"> comes with annualized assurances of program </w:t>
        </w:r>
        <w:r w:rsidR="00DD34E1" w:rsidRPr="007F7E2B">
          <w:t>compliance and</w:t>
        </w:r>
        <w:r w:rsidR="007E06C4" w:rsidRPr="007F7E2B">
          <w:t xml:space="preserve"> incenti</w:t>
        </w:r>
        <w:r w:rsidR="00552E52" w:rsidRPr="007F7E2B">
          <w:t>v</w:t>
        </w:r>
        <w:r w:rsidR="007E06C4" w:rsidRPr="007F7E2B">
          <w:t xml:space="preserve">es by allowing annualized crediting. Crediting can be calculated over any varying time horizons </w:t>
        </w:r>
        <w:r w:rsidR="00397456" w:rsidRPr="007F7E2B">
          <w:t>using literature predictions and</w:t>
        </w:r>
        <w:r w:rsidR="001A1B0D" w:rsidRPr="007F7E2B">
          <w:t>, due to</w:t>
        </w:r>
        <w:r w:rsidR="007E06C4" w:rsidRPr="007F7E2B">
          <w:t xml:space="preserve"> the </w:t>
        </w:r>
        <w:r w:rsidR="00395CA8" w:rsidRPr="007F7E2B">
          <w:t>measurement</w:t>
        </w:r>
        <w:r w:rsidR="007E06C4" w:rsidRPr="007F7E2B">
          <w:t xml:space="preserve"> to measurement based crediting</w:t>
        </w:r>
        <w:r w:rsidR="009906DA" w:rsidRPr="007F7E2B">
          <w:t>,</w:t>
        </w:r>
        <w:r w:rsidR="007E06C4" w:rsidRPr="007F7E2B">
          <w:t xml:space="preserve"> and true-up of carbon stocks and thus by comparison of mean carbon stocks against the baseline at T0, during T1, T2 and so on. Using scientific literature on accrual rates, prior to T0 for projections, are trued-up against actual stock changes art T1. Following the collection of T1, conservative </w:t>
        </w:r>
        <w:r w:rsidR="00395CA8" w:rsidRPr="007F7E2B">
          <w:t>linear</w:t>
        </w:r>
        <w:r w:rsidR="007E06C4" w:rsidRPr="007F7E2B">
          <w:t xml:space="preserve"> accrual rate assumptions, again are trued-up at T2. </w:t>
        </w:r>
      </w:ins>
    </w:p>
    <w:p w14:paraId="6B7D3F71" w14:textId="621D9DEA" w:rsidR="00FB31E3" w:rsidRPr="007F7E2B" w:rsidRDefault="00FB31E3">
      <w:pPr>
        <w:spacing w:line="256" w:lineRule="auto"/>
        <w:rPr>
          <w:ins w:id="314" w:author="V2" w:date="2025-04-14T14:19:00Z" w16du:dateUtc="2025-04-14T19:19:00Z"/>
        </w:rPr>
      </w:pPr>
      <w:ins w:id="315" w:author="V2" w:date="2025-04-14T14:19:00Z" w16du:dateUtc="2025-04-14T19:19:00Z">
        <w:r w:rsidRPr="007F7E2B">
          <w:t xml:space="preserve">Accountancy and ledger records of all crediting periods, the assignment of registered uniquely numbered certificates for each credit generated assures no double counting occurs. </w:t>
        </w:r>
        <w:r w:rsidR="00FE2201" w:rsidRPr="007F7E2B">
          <w:t>Regardless</w:t>
        </w:r>
        <w:r w:rsidRPr="007F7E2B">
          <w:t xml:space="preserve"> if credit is sold to one or multiple buyers, credit issuances of registered certificates safeguards confusion and miscounting or double counting</w:t>
        </w:r>
        <w:r w:rsidR="00354555" w:rsidRPr="007F7E2B">
          <w:t xml:space="preserve"> (</w:t>
        </w:r>
        <w:r w:rsidR="00F2413E" w:rsidRPr="007F7E2B">
          <w:t>s</w:t>
        </w:r>
        <w:r w:rsidR="00354555" w:rsidRPr="007F7E2B">
          <w:t xml:space="preserve">ee </w:t>
        </w:r>
        <w:r w:rsidR="00354555" w:rsidRPr="007F7E2B">
          <w:rPr>
            <w:b/>
            <w:bCs/>
          </w:rPr>
          <w:t>Registry Checklist</w:t>
        </w:r>
        <w:r w:rsidR="00354555" w:rsidRPr="007F7E2B">
          <w:t>)</w:t>
        </w:r>
        <w:r w:rsidRPr="007F7E2B">
          <w:t>.</w:t>
        </w:r>
      </w:ins>
    </w:p>
    <w:p w14:paraId="00000039" w14:textId="0A64D06D" w:rsidR="00570313" w:rsidRPr="007F7E2B" w:rsidRDefault="0092717E">
      <w:pPr>
        <w:spacing w:line="256" w:lineRule="auto"/>
      </w:pPr>
      <w:r w:rsidRPr="007F7E2B">
        <w:t xml:space="preserve">One-meter-deep (1m) soil sampling, analysis, and the generation of high-quality data is the foundation of </w:t>
      </w:r>
      <w:del w:id="316" w:author="V2" w:date="2025-04-14T14:19:00Z" w16du:dateUtc="2025-04-14T19:19:00Z">
        <w:r w:rsidR="0018437E">
          <w:delText>the Standard</w:delText>
        </w:r>
      </w:del>
      <w:ins w:id="317" w:author="V2" w:date="2025-04-14T14:19:00Z" w16du:dateUtc="2025-04-14T19:19:00Z">
        <w:r w:rsidR="000E1596" w:rsidRPr="007F7E2B">
          <w:t>TRS SOC</w:t>
        </w:r>
      </w:ins>
      <w:r w:rsidRPr="007F7E2B">
        <w:t xml:space="preserve">, along with optional methods to estimate the carbon stocks and carbon stock changes over time (e.g., the rate of carbon accrual) that allow for revenue to Land Stewards in the interim years before T1 </w:t>
      </w:r>
      <w:r w:rsidRPr="007F7E2B">
        <w:lastRenderedPageBreak/>
        <w:t xml:space="preserve">measurements are completed.  This ensures Land Stewards can meet the financial challenges of implementing new management practices and therefore the quality of the credits registered through </w:t>
      </w:r>
      <w:del w:id="318" w:author="V2" w:date="2025-04-14T14:19:00Z" w16du:dateUtc="2025-04-14T19:19:00Z">
        <w:r w:rsidR="0018437E">
          <w:delText>the Standard</w:delText>
        </w:r>
      </w:del>
      <w:ins w:id="319" w:author="V2" w:date="2025-04-14T14:19:00Z" w16du:dateUtc="2025-04-14T19:19:00Z">
        <w:r w:rsidR="000E1596" w:rsidRPr="007F7E2B">
          <w:t>TRS SOC</w:t>
        </w:r>
      </w:ins>
      <w:r w:rsidR="000E1596" w:rsidRPr="007F7E2B">
        <w:t>.</w:t>
      </w:r>
    </w:p>
    <w:p w14:paraId="0000003A" w14:textId="589C8F1B" w:rsidR="00570313" w:rsidRPr="007F7E2B" w:rsidRDefault="0092717E">
      <w:pPr>
        <w:spacing w:line="256" w:lineRule="auto"/>
      </w:pPr>
      <w:r w:rsidRPr="007F7E2B">
        <w:t>Forward-looking assessments for interim crediting are required to be followed by 1-meter-deep, direct soil sampling to establish the T0 baseline soil organic carbon, with subsequent 1-meter-deep sampling collected within an average of five to seven years to true-up the project soil carbon sequestration between the baseline T0 and final T1 soil sampling. Forward assessments used as the basis for interim crediting are required to be substantiated with actual field sampling results either reported in published and/or peer reviewed literature or measured by the Project Proponent using approved methods and technologies</w:t>
      </w:r>
      <w:del w:id="320" w:author="V2" w:date="2025-04-14T14:19:00Z" w16du:dateUtc="2025-04-14T19:19:00Z">
        <w:r w:rsidR="0018437E">
          <w:delText>.</w:delText>
        </w:r>
      </w:del>
      <w:ins w:id="321" w:author="V2" w:date="2025-04-14T14:19:00Z" w16du:dateUtc="2025-04-14T19:19:00Z">
        <w:r w:rsidR="006D18F2" w:rsidRPr="007F7E2B">
          <w:t xml:space="preserve"> (see glossary for terms)</w:t>
        </w:r>
        <w:r w:rsidR="00F2413E" w:rsidRPr="007F7E2B">
          <w:t>.</w:t>
        </w:r>
        <w:r w:rsidR="00470043" w:rsidRPr="007F7E2B">
          <w:t xml:space="preserve"> </w:t>
        </w:r>
      </w:ins>
    </w:p>
    <w:p w14:paraId="0000003B" w14:textId="7C140821" w:rsidR="00570313" w:rsidRPr="007F7E2B" w:rsidRDefault="0092717E">
      <w:pPr>
        <w:spacing w:line="256" w:lineRule="auto"/>
      </w:pPr>
      <w:r w:rsidRPr="007F7E2B">
        <w:t xml:space="preserve">This document lays out the steps required to fulfill estimation, quantification, and application requirements for projects wishing to register credits under </w:t>
      </w:r>
      <w:del w:id="322" w:author="V2" w:date="2025-04-14T14:19:00Z" w16du:dateUtc="2025-04-14T19:19:00Z">
        <w:r w:rsidR="0018437E">
          <w:delText>The Regenerative</w:delText>
        </w:r>
      </w:del>
      <w:ins w:id="323" w:author="V2" w:date="2025-04-14T14:19:00Z" w16du:dateUtc="2025-04-14T19:19:00Z">
        <w:r w:rsidR="00B70B99" w:rsidRPr="007F7E2B">
          <w:t>Nature’s</w:t>
        </w:r>
      </w:ins>
      <w:r w:rsidRPr="007F7E2B">
        <w:t xml:space="preserve"> Registry.</w:t>
      </w:r>
      <w:r w:rsidRPr="007F7E2B">
        <w:rPr>
          <w:vertAlign w:val="superscript"/>
        </w:rPr>
        <w:footnoteReference w:id="2"/>
      </w:r>
      <w:r w:rsidRPr="007F7E2B">
        <w:t xml:space="preserve"> </w:t>
      </w:r>
      <w:del w:id="326" w:author="V2" w:date="2025-04-14T14:19:00Z" w16du:dateUtc="2025-04-14T19:19:00Z">
        <w:r w:rsidR="0018437E">
          <w:delText>The Standard calls on the associated</w:delText>
        </w:r>
      </w:del>
      <w:ins w:id="327" w:author="V2" w:date="2025-04-14T14:19:00Z" w16du:dateUtc="2025-04-14T19:19:00Z">
        <w:r w:rsidR="00213C60" w:rsidRPr="007F7E2B">
          <w:t xml:space="preserve">TRS SOC </w:t>
        </w:r>
        <w:r w:rsidR="009B5AD3" w:rsidRPr="007F7E2B">
          <w:t>V</w:t>
        </w:r>
        <w:r w:rsidR="00740913" w:rsidRPr="007F7E2B">
          <w:t>2</w:t>
        </w:r>
        <w:r w:rsidR="009B5AD3" w:rsidRPr="007F7E2B">
          <w:t>.</w:t>
        </w:r>
        <w:r w:rsidR="00740913" w:rsidRPr="007F7E2B">
          <w:t>0</w:t>
        </w:r>
        <w:r w:rsidR="009B5AD3" w:rsidRPr="007F7E2B">
          <w:t xml:space="preserve"> incorporates</w:t>
        </w:r>
        <w:r w:rsidR="003A082F" w:rsidRPr="007F7E2B">
          <w:t xml:space="preserve"> by reference, </w:t>
        </w:r>
        <w:r w:rsidR="00290880" w:rsidRPr="007F7E2B">
          <w:t>published</w:t>
        </w:r>
      </w:ins>
      <w:r w:rsidR="00290880" w:rsidRPr="007F7E2B">
        <w:t xml:space="preserve"> </w:t>
      </w:r>
      <w:r w:rsidRPr="007F7E2B">
        <w:t xml:space="preserve">modules for specific techniques and options for estimating, projecting, and measuring </w:t>
      </w:r>
      <w:del w:id="328" w:author="V2" w:date="2025-04-14T14:19:00Z" w16du:dateUtc="2025-04-14T19:19:00Z">
        <w:r w:rsidR="0018437E">
          <w:delText xml:space="preserve">the GHG impacts of </w:delText>
        </w:r>
      </w:del>
      <w:r w:rsidRPr="007F7E2B">
        <w:t xml:space="preserve">changes in specific </w:t>
      </w:r>
      <w:ins w:id="329" w:author="V2" w:date="2025-04-14T14:19:00Z" w16du:dateUtc="2025-04-14T19:19:00Z">
        <w:r w:rsidR="003A082F" w:rsidRPr="007F7E2B">
          <w:t xml:space="preserve">carbon </w:t>
        </w:r>
      </w:ins>
      <w:r w:rsidRPr="007F7E2B">
        <w:t>pools and emissions</w:t>
      </w:r>
      <w:r w:rsidR="00915E1B" w:rsidRPr="007F7E2B">
        <w:t>.</w:t>
      </w:r>
      <w:del w:id="330" w:author="V2" w:date="2025-04-14T14:19:00Z" w16du:dateUtc="2025-04-14T19:19:00Z">
        <w:r w:rsidR="0018437E">
          <w:delText xml:space="preserve"> </w:delText>
        </w:r>
      </w:del>
      <w:r w:rsidR="00915E1B" w:rsidRPr="007F7E2B">
        <w:t xml:space="preserve"> </w:t>
      </w:r>
    </w:p>
    <w:p w14:paraId="0000003C" w14:textId="77777777" w:rsidR="00570313" w:rsidRPr="007F7E2B" w:rsidRDefault="0092717E">
      <w:pPr>
        <w:pStyle w:val="Heading1"/>
      </w:pPr>
      <w:bookmarkStart w:id="331" w:name="_Toc180594065"/>
      <w:bookmarkStart w:id="332" w:name="_Toc180594472"/>
      <w:r w:rsidRPr="007F7E2B">
        <w:t>Supporting References</w:t>
      </w:r>
      <w:bookmarkEnd w:id="331"/>
      <w:bookmarkEnd w:id="332"/>
    </w:p>
    <w:p w14:paraId="0000003D" w14:textId="77777777" w:rsidR="00570313" w:rsidRPr="007F7E2B" w:rsidRDefault="0092717E">
      <w:pPr>
        <w:numPr>
          <w:ilvl w:val="1"/>
          <w:numId w:val="3"/>
        </w:numPr>
      </w:pPr>
      <w:hyperlink r:id="rId16">
        <w:r w:rsidRPr="007F7E2B">
          <w:rPr>
            <w:color w:val="1155CC"/>
            <w:u w:val="single"/>
          </w:rPr>
          <w:t xml:space="preserve">VM0026 </w:t>
        </w:r>
      </w:hyperlink>
      <w:hyperlink r:id="rId17">
        <w:r w:rsidRPr="007F7E2B">
          <w:rPr>
            <w:i/>
            <w:color w:val="1155CC"/>
            <w:u w:val="single"/>
          </w:rPr>
          <w:t>Methodology for Sustainable Grassland Management (SGM), v1.1</w:t>
        </w:r>
      </w:hyperlink>
    </w:p>
    <w:p w14:paraId="0000003E" w14:textId="77777777" w:rsidR="00570313" w:rsidRPr="007F7E2B" w:rsidRDefault="0092717E">
      <w:pPr>
        <w:numPr>
          <w:ilvl w:val="1"/>
          <w:numId w:val="3"/>
        </w:numPr>
        <w:spacing w:before="0"/>
      </w:pPr>
      <w:hyperlink r:id="rId18">
        <w:r w:rsidRPr="007F7E2B">
          <w:rPr>
            <w:color w:val="1155CC"/>
            <w:u w:val="single"/>
          </w:rPr>
          <w:t>VM0042</w:t>
        </w:r>
      </w:hyperlink>
      <w:hyperlink r:id="rId19">
        <w:r w:rsidRPr="007F7E2B">
          <w:rPr>
            <w:i/>
            <w:color w:val="1155CC"/>
            <w:u w:val="single"/>
          </w:rPr>
          <w:t xml:space="preserve"> Methodology for Improved Agricultural Land Management, v2.0</w:t>
        </w:r>
      </w:hyperlink>
    </w:p>
    <w:p w14:paraId="2788DD0A" w14:textId="77777777" w:rsidR="00570313" w:rsidRDefault="00570313">
      <w:pPr>
        <w:numPr>
          <w:ilvl w:val="1"/>
          <w:numId w:val="3"/>
        </w:numPr>
        <w:spacing w:before="0"/>
        <w:rPr>
          <w:del w:id="333" w:author="V2" w:date="2025-04-14T14:19:00Z" w16du:dateUtc="2025-04-14T19:19:00Z"/>
        </w:rPr>
      </w:pPr>
      <w:del w:id="334" w:author="V2" w:date="2025-04-14T14:19:00Z" w16du:dateUtc="2025-04-14T19:19:00Z">
        <w:r>
          <w:fldChar w:fldCharType="begin"/>
        </w:r>
        <w:r>
          <w:delInstrText>HYPERLINK "https://verra.org/methodologies/vmd0018-methods-to-determine-stratification-v1-0/" \h</w:delInstrText>
        </w:r>
        <w:r>
          <w:fldChar w:fldCharType="separate"/>
        </w:r>
        <w:r>
          <w:rPr>
            <w:color w:val="1155CC"/>
            <w:u w:val="single"/>
          </w:rPr>
          <w:delText xml:space="preserve">VMD0018 </w:delText>
        </w:r>
        <w:r>
          <w:fldChar w:fldCharType="end"/>
        </w:r>
        <w:r>
          <w:fldChar w:fldCharType="begin"/>
        </w:r>
        <w:r>
          <w:delInstrText>HYPERLINK "https://verra.org/methodologies/vmd0018-methods-to-determine-stratification-v1-0/" \h</w:delInstrText>
        </w:r>
        <w:r>
          <w:fldChar w:fldCharType="separate"/>
        </w:r>
        <w:r>
          <w:rPr>
            <w:i/>
            <w:color w:val="1155CC"/>
            <w:u w:val="single"/>
          </w:rPr>
          <w:delText>Methods to Determine Stratification, v1.0</w:delText>
        </w:r>
        <w:r>
          <w:fldChar w:fldCharType="end"/>
        </w:r>
      </w:del>
    </w:p>
    <w:p w14:paraId="489496A2" w14:textId="77777777" w:rsidR="00570313" w:rsidRDefault="00570313">
      <w:pPr>
        <w:numPr>
          <w:ilvl w:val="1"/>
          <w:numId w:val="3"/>
        </w:numPr>
        <w:spacing w:before="0"/>
        <w:rPr>
          <w:del w:id="335" w:author="V2" w:date="2025-04-14T14:19:00Z" w16du:dateUtc="2025-04-14T19:19:00Z"/>
        </w:rPr>
      </w:pPr>
      <w:del w:id="336" w:author="V2" w:date="2025-04-14T14:19:00Z" w16du:dateUtc="2025-04-14T19:19:00Z">
        <w:r>
          <w:fldChar w:fldCharType="begin"/>
        </w:r>
        <w:r>
          <w:delInstrText>HYPERLINK "https://verra.org/wp-content/uploads/imported/methodologies/VMD0019-Methods-to-Project-Future-Conditions-v1.0.pdf" \h</w:delInstrText>
        </w:r>
        <w:r>
          <w:fldChar w:fldCharType="separate"/>
        </w:r>
        <w:r>
          <w:rPr>
            <w:color w:val="1155CC"/>
            <w:u w:val="single"/>
          </w:rPr>
          <w:delText>VMD0019</w:delText>
        </w:r>
        <w:r>
          <w:fldChar w:fldCharType="end"/>
        </w:r>
        <w:r>
          <w:fldChar w:fldCharType="begin"/>
        </w:r>
        <w:r>
          <w:delInstrText>HYPERLINK "https://verra.org/wp-content/uploads/imported/methodologies/VMD0019-Methods-to-Project-Future-Conditions-v1.0.pdf" \h</w:delInstrText>
        </w:r>
        <w:r>
          <w:fldChar w:fldCharType="separate"/>
        </w:r>
        <w:r>
          <w:rPr>
            <w:i/>
            <w:color w:val="1155CC"/>
            <w:u w:val="single"/>
          </w:rPr>
          <w:delText xml:space="preserve"> Methods to Project Future Conditions, v1.0</w:delText>
        </w:r>
        <w:r>
          <w:fldChar w:fldCharType="end"/>
        </w:r>
      </w:del>
    </w:p>
    <w:p w14:paraId="0763A211" w14:textId="77777777" w:rsidR="00570313" w:rsidRDefault="00570313">
      <w:pPr>
        <w:numPr>
          <w:ilvl w:val="1"/>
          <w:numId w:val="3"/>
        </w:numPr>
        <w:spacing w:before="0"/>
        <w:rPr>
          <w:del w:id="337" w:author="V2" w:date="2025-04-14T14:19:00Z" w16du:dateUtc="2025-04-14T19:19:00Z"/>
        </w:rPr>
      </w:pPr>
      <w:del w:id="338" w:author="V2" w:date="2025-04-14T14:19:00Z" w16du:dateUtc="2025-04-14T19:19:00Z">
        <w:r>
          <w:fldChar w:fldCharType="begin"/>
        </w:r>
        <w:r>
          <w:delInstrText>HYPERLINK "https://verra.org/wp-content/uploads/imported/methodologies/VMD0020-Methods-to-Determine-Project-Boundaries-v1.0.pdf" \h</w:delInstrText>
        </w:r>
        <w:r>
          <w:fldChar w:fldCharType="separate"/>
        </w:r>
        <w:r>
          <w:rPr>
            <w:color w:val="1155CC"/>
            <w:u w:val="single"/>
          </w:rPr>
          <w:delText xml:space="preserve">VMD0020 </w:delText>
        </w:r>
        <w:r>
          <w:fldChar w:fldCharType="end"/>
        </w:r>
        <w:r>
          <w:fldChar w:fldCharType="begin"/>
        </w:r>
        <w:r>
          <w:delInstrText>HYPERLINK "https://verra.org/wp-content/uploads/imported/methodologies/VMD0020-Methods-to-Determine-Project-Boundaries-v1.0.pdf" \h</w:delInstrText>
        </w:r>
        <w:r>
          <w:fldChar w:fldCharType="separate"/>
        </w:r>
        <w:r>
          <w:rPr>
            <w:i/>
            <w:color w:val="1155CC"/>
            <w:u w:val="single"/>
          </w:rPr>
          <w:delText>Methods to Determine the Project Boundary, v1.0</w:delText>
        </w:r>
        <w:r>
          <w:fldChar w:fldCharType="end"/>
        </w:r>
      </w:del>
    </w:p>
    <w:p w14:paraId="144D1828" w14:textId="77777777" w:rsidR="00570313" w:rsidRDefault="00570313">
      <w:pPr>
        <w:numPr>
          <w:ilvl w:val="1"/>
          <w:numId w:val="3"/>
        </w:numPr>
        <w:spacing w:before="0"/>
        <w:rPr>
          <w:del w:id="339" w:author="V2" w:date="2025-04-14T14:19:00Z" w16du:dateUtc="2025-04-14T19:19:00Z"/>
        </w:rPr>
      </w:pPr>
      <w:del w:id="340" w:author="V2" w:date="2025-04-14T14:19:00Z" w16du:dateUtc="2025-04-14T19:19:00Z">
        <w:r>
          <w:fldChar w:fldCharType="begin"/>
        </w:r>
        <w:r>
          <w:delInstrText>HYPERLINK "https://verra.org/wp-content/uploads/imported/methodologies/VMD0021-Estimation-of-Stocks-in-the-Soil-Carbon-Pool-v1.0.pdf" \h</w:delInstrText>
        </w:r>
        <w:r>
          <w:fldChar w:fldCharType="separate"/>
        </w:r>
        <w:r>
          <w:rPr>
            <w:color w:val="1155CC"/>
            <w:u w:val="single"/>
          </w:rPr>
          <w:delText xml:space="preserve">VMD0021 </w:delText>
        </w:r>
        <w:r>
          <w:fldChar w:fldCharType="end"/>
        </w:r>
        <w:r>
          <w:fldChar w:fldCharType="begin"/>
        </w:r>
        <w:r>
          <w:delInstrText>HYPERLINK "https://verra.org/wp-content/uploads/imported/methodologies/VMD0021-Estimation-of-Stocks-in-the-Soil-Carbon-Pool-v1.0.pdf" \h</w:delInstrText>
        </w:r>
        <w:r>
          <w:fldChar w:fldCharType="separate"/>
        </w:r>
        <w:r>
          <w:rPr>
            <w:i/>
            <w:color w:val="1155CC"/>
            <w:u w:val="single"/>
          </w:rPr>
          <w:delText>Estimation of Stocks in the Soil Carbon Pool, v1.0</w:delText>
        </w:r>
        <w:r>
          <w:fldChar w:fldCharType="end"/>
        </w:r>
      </w:del>
    </w:p>
    <w:p w14:paraId="6CA46FED" w14:textId="77777777" w:rsidR="00570313" w:rsidRDefault="00570313">
      <w:pPr>
        <w:numPr>
          <w:ilvl w:val="1"/>
          <w:numId w:val="3"/>
        </w:numPr>
        <w:spacing w:before="0"/>
        <w:rPr>
          <w:del w:id="341" w:author="V2" w:date="2025-04-14T14:19:00Z" w16du:dateUtc="2025-04-14T19:19:00Z"/>
        </w:rPr>
      </w:pPr>
      <w:del w:id="342" w:author="V2" w:date="2025-04-14T14:19:00Z" w16du:dateUtc="2025-04-14T19:19:00Z">
        <w:r>
          <w:fldChar w:fldCharType="begin"/>
        </w:r>
        <w:r>
          <w:delInstrText>HYPERLINK "https://verra.org/wp-content/uploads/imported/methodologies/VMD0022-Estimation-of-Carbon-Stocks-in-Living-Plant-Biomass-v1.0.pdf" \h</w:delInstrText>
        </w:r>
        <w:r>
          <w:fldChar w:fldCharType="separate"/>
        </w:r>
        <w:r>
          <w:rPr>
            <w:color w:val="1155CC"/>
            <w:u w:val="single"/>
          </w:rPr>
          <w:delText>VMD0022</w:delText>
        </w:r>
        <w:r>
          <w:fldChar w:fldCharType="end"/>
        </w:r>
        <w:r>
          <w:fldChar w:fldCharType="begin"/>
        </w:r>
        <w:r>
          <w:delInstrText>HYPERLINK "https://verra.org/wp-content/uploads/imported/methodologies/VMD0022-Estimation-of-Carbon-Stocks-in-Living-Plant-Biomass-v1.0.pdf" \h</w:delInstrText>
        </w:r>
        <w:r>
          <w:fldChar w:fldCharType="separate"/>
        </w:r>
        <w:r>
          <w:rPr>
            <w:i/>
            <w:color w:val="1155CC"/>
            <w:u w:val="single"/>
          </w:rPr>
          <w:delText xml:space="preserve"> Estimation of Carbon Stocks in Living Plant Biomass, v1.0</w:delText>
        </w:r>
        <w:r>
          <w:fldChar w:fldCharType="end"/>
        </w:r>
        <w:r>
          <w:rPr>
            <w:i/>
          </w:rPr>
          <w:delText xml:space="preserve"> </w:delText>
        </w:r>
      </w:del>
    </w:p>
    <w:p w14:paraId="7B66B62E" w14:textId="77777777" w:rsidR="00570313" w:rsidRDefault="00570313">
      <w:pPr>
        <w:numPr>
          <w:ilvl w:val="1"/>
          <w:numId w:val="3"/>
        </w:numPr>
        <w:spacing w:before="0"/>
        <w:rPr>
          <w:del w:id="343" w:author="V2" w:date="2025-04-14T14:19:00Z" w16du:dateUtc="2025-04-14T19:19:00Z"/>
        </w:rPr>
      </w:pPr>
      <w:del w:id="344" w:author="V2" w:date="2025-04-14T14:19:00Z" w16du:dateUtc="2025-04-14T19:19:00Z">
        <w:r>
          <w:fldChar w:fldCharType="begin"/>
        </w:r>
        <w:r>
          <w:delInstrText>HYPERLINK "https://verra.org/wp-content/uploads/imported/methodologies/VMD0023-Estimation-of-Carbon-Stocks-in-the-Litter-Pool-v1.0.pdf" \h</w:delInstrText>
        </w:r>
        <w:r>
          <w:fldChar w:fldCharType="separate"/>
        </w:r>
        <w:r>
          <w:rPr>
            <w:color w:val="1155CC"/>
            <w:u w:val="single"/>
          </w:rPr>
          <w:delText>VMD0023</w:delText>
        </w:r>
        <w:r>
          <w:fldChar w:fldCharType="end"/>
        </w:r>
        <w:r>
          <w:fldChar w:fldCharType="begin"/>
        </w:r>
        <w:r>
          <w:delInstrText>HYPERLINK "https://verra.org/wp-content/uploads/imported/methodologies/VMD0023-Estimation-of-Carbon-Stocks-in-the-Litter-Pool-v1.0.pdf" \h</w:delInstrText>
        </w:r>
        <w:r>
          <w:fldChar w:fldCharType="separate"/>
        </w:r>
        <w:r>
          <w:rPr>
            <w:i/>
            <w:color w:val="1155CC"/>
            <w:u w:val="single"/>
          </w:rPr>
          <w:delText xml:space="preserve"> Estimation of Carbon Stocks in the Litter Pool, v1.0</w:delText>
        </w:r>
        <w:r>
          <w:fldChar w:fldCharType="end"/>
        </w:r>
      </w:del>
    </w:p>
    <w:p w14:paraId="2E67EFE2" w14:textId="77777777" w:rsidR="00570313" w:rsidRDefault="00570313">
      <w:pPr>
        <w:numPr>
          <w:ilvl w:val="1"/>
          <w:numId w:val="3"/>
        </w:numPr>
        <w:spacing w:before="0"/>
        <w:rPr>
          <w:del w:id="345" w:author="V2" w:date="2025-04-14T14:19:00Z" w16du:dateUtc="2025-04-14T19:19:00Z"/>
        </w:rPr>
      </w:pPr>
      <w:del w:id="346" w:author="V2" w:date="2025-04-14T14:19:00Z" w16du:dateUtc="2025-04-14T19:19:00Z">
        <w:r>
          <w:fldChar w:fldCharType="begin"/>
        </w:r>
        <w:r>
          <w:delInstrText>HYPERLINK "https://verra.org/wp-content/uploads/imported/methodologies/VMD0024-Estimation-of-Carbon-Stocks-in-the-Dead-Wood-Pool-v1.0.pdf" \h</w:delInstrText>
        </w:r>
        <w:r>
          <w:fldChar w:fldCharType="separate"/>
        </w:r>
        <w:r>
          <w:rPr>
            <w:color w:val="1155CC"/>
            <w:u w:val="single"/>
          </w:rPr>
          <w:delText xml:space="preserve">VMD0024 </w:delText>
        </w:r>
        <w:r>
          <w:fldChar w:fldCharType="end"/>
        </w:r>
        <w:r>
          <w:fldChar w:fldCharType="begin"/>
        </w:r>
        <w:r>
          <w:delInstrText>HYPERLINK "https://verra.org/wp-content/uploads/imported/methodologies/VMD0024-Estimation-of-Carbon-Stocks-in-the-Dead-Wood-Pool-v1.0.pdf" \h</w:delInstrText>
        </w:r>
        <w:r>
          <w:fldChar w:fldCharType="separate"/>
        </w:r>
        <w:r>
          <w:rPr>
            <w:i/>
            <w:color w:val="1155CC"/>
            <w:u w:val="single"/>
          </w:rPr>
          <w:delText>Estimation of Carbon Stocks in the Dead Wood Pool, v1.0</w:delText>
        </w:r>
        <w:r>
          <w:fldChar w:fldCharType="end"/>
        </w:r>
      </w:del>
    </w:p>
    <w:p w14:paraId="646A7D9A" w14:textId="77777777" w:rsidR="00570313" w:rsidRDefault="00570313">
      <w:pPr>
        <w:numPr>
          <w:ilvl w:val="1"/>
          <w:numId w:val="3"/>
        </w:numPr>
        <w:spacing w:before="0"/>
        <w:rPr>
          <w:del w:id="347" w:author="V2" w:date="2025-04-14T14:19:00Z" w16du:dateUtc="2025-04-14T19:19:00Z"/>
        </w:rPr>
      </w:pPr>
      <w:del w:id="348" w:author="V2" w:date="2025-04-14T14:19:00Z" w16du:dateUtc="2025-04-14T19:19:00Z">
        <w:r>
          <w:fldChar w:fldCharType="begin"/>
        </w:r>
        <w:r>
          <w:delInstrText>HYPERLINK "https://verra.org/wp-content/uploads/imported/methodologies/VMD0025-Estimation-of-Woody-Biomass-Harvesting-and-Utilization-v1.0.pdf" \h</w:delInstrText>
        </w:r>
        <w:r>
          <w:fldChar w:fldCharType="separate"/>
        </w:r>
        <w:r>
          <w:rPr>
            <w:color w:val="1155CC"/>
            <w:u w:val="single"/>
          </w:rPr>
          <w:delText xml:space="preserve">VMD0025 </w:delText>
        </w:r>
        <w:r>
          <w:fldChar w:fldCharType="end"/>
        </w:r>
        <w:r>
          <w:fldChar w:fldCharType="begin"/>
        </w:r>
        <w:r>
          <w:delInstrText>HYPERLINK "https://verra.org/wp-content/uploads/imported/methodologies/VMD0025-Estimation-of-Woody-Biomass-Harvesting-and-Utilization-v1.0.pdf" \h</w:delInstrText>
        </w:r>
        <w:r>
          <w:fldChar w:fldCharType="separate"/>
        </w:r>
        <w:r>
          <w:rPr>
            <w:i/>
            <w:color w:val="1155CC"/>
            <w:u w:val="single"/>
          </w:rPr>
          <w:delText>Estimation of Woody Biomass Harvesting and Utilization, v1.0</w:delText>
        </w:r>
        <w:r>
          <w:fldChar w:fldCharType="end"/>
        </w:r>
      </w:del>
    </w:p>
    <w:p w14:paraId="6461683E" w14:textId="77777777" w:rsidR="00570313" w:rsidRDefault="00570313">
      <w:pPr>
        <w:numPr>
          <w:ilvl w:val="1"/>
          <w:numId w:val="3"/>
        </w:numPr>
        <w:spacing w:before="0"/>
        <w:rPr>
          <w:del w:id="349" w:author="V2" w:date="2025-04-14T14:19:00Z" w16du:dateUtc="2025-04-14T19:19:00Z"/>
        </w:rPr>
      </w:pPr>
      <w:del w:id="350" w:author="V2" w:date="2025-04-14T14:19:00Z" w16du:dateUtc="2025-04-14T19:19:00Z">
        <w:r>
          <w:fldChar w:fldCharType="begin"/>
        </w:r>
        <w:r>
          <w:delInstrText>HYPERLINK "https://verra.org/wp-content/uploads/imported/methodologies/VMD0027-Estimation-of-Domesticated-Animal-Populations-v1.0.pdf" \h</w:delInstrText>
        </w:r>
        <w:r>
          <w:fldChar w:fldCharType="separate"/>
        </w:r>
        <w:r>
          <w:rPr>
            <w:color w:val="1155CC"/>
            <w:u w:val="single"/>
          </w:rPr>
          <w:delText xml:space="preserve">VMD0027 </w:delText>
        </w:r>
        <w:r>
          <w:fldChar w:fldCharType="end"/>
        </w:r>
        <w:r>
          <w:fldChar w:fldCharType="begin"/>
        </w:r>
        <w:r>
          <w:delInstrText>HYPERLINK "https://verra.org/wp-content/uploads/imported/methodologies/VMD0027-Estimation-of-Domesticated-Animal-Populations-v1.0.pdf" \h</w:delInstrText>
        </w:r>
        <w:r>
          <w:fldChar w:fldCharType="separate"/>
        </w:r>
        <w:r>
          <w:rPr>
            <w:i/>
            <w:color w:val="1155CC"/>
            <w:u w:val="single"/>
          </w:rPr>
          <w:delText>Estimation of Domesticated Animal Populations, v1.0</w:delText>
        </w:r>
        <w:r>
          <w:fldChar w:fldCharType="end"/>
        </w:r>
      </w:del>
    </w:p>
    <w:p w14:paraId="07E8F090" w14:textId="77777777" w:rsidR="00570313" w:rsidRDefault="00570313">
      <w:pPr>
        <w:numPr>
          <w:ilvl w:val="1"/>
          <w:numId w:val="3"/>
        </w:numPr>
        <w:spacing w:before="0"/>
        <w:rPr>
          <w:del w:id="351" w:author="V2" w:date="2025-04-14T14:19:00Z" w16du:dateUtc="2025-04-14T19:19:00Z"/>
        </w:rPr>
      </w:pPr>
      <w:del w:id="352" w:author="V2" w:date="2025-04-14T14:19:00Z" w16du:dateUtc="2025-04-14T19:19:00Z">
        <w:r>
          <w:fldChar w:fldCharType="begin"/>
        </w:r>
        <w:r>
          <w:delInstrText>HYPERLINK "https://verra.org/wp-content/uploads/imported/methodologies/VMD0026-Estimation-of-Carbon-Stocks-in-the-Long-Lived-Wood-Products-Pool-v1.0.pdf" \h</w:delInstrText>
        </w:r>
        <w:r>
          <w:fldChar w:fldCharType="separate"/>
        </w:r>
        <w:r>
          <w:rPr>
            <w:color w:val="1155CC"/>
            <w:u w:val="single"/>
          </w:rPr>
          <w:delText xml:space="preserve">VMD0026 </w:delText>
        </w:r>
        <w:r>
          <w:fldChar w:fldCharType="end"/>
        </w:r>
        <w:r>
          <w:fldChar w:fldCharType="begin"/>
        </w:r>
        <w:r>
          <w:delInstrText>HYPERLINK "https://verra.org/wp-content/uploads/imported/methodologies/VMD0026-Estimation-of-Carbon-Stocks-in-the-Long-Lived-Wood-Products-Pool-v1.0.pdf" \h</w:delInstrText>
        </w:r>
        <w:r>
          <w:fldChar w:fldCharType="separate"/>
        </w:r>
        <w:r>
          <w:rPr>
            <w:i/>
            <w:color w:val="1155CC"/>
            <w:u w:val="single"/>
          </w:rPr>
          <w:delText>Estimation of Carbon Stocks in the Long Lived Wood Products Pool, v1.0</w:delText>
        </w:r>
        <w:r>
          <w:fldChar w:fldCharType="end"/>
        </w:r>
      </w:del>
    </w:p>
    <w:p w14:paraId="0E617638" w14:textId="77777777" w:rsidR="00570313" w:rsidRDefault="00570313">
      <w:pPr>
        <w:numPr>
          <w:ilvl w:val="1"/>
          <w:numId w:val="3"/>
        </w:numPr>
        <w:spacing w:before="0"/>
        <w:rPr>
          <w:del w:id="353" w:author="V2" w:date="2025-04-14T14:19:00Z" w16du:dateUtc="2025-04-14T19:19:00Z"/>
        </w:rPr>
      </w:pPr>
      <w:del w:id="354" w:author="V2" w:date="2025-04-14T14:19:00Z" w16du:dateUtc="2025-04-14T19:19:00Z">
        <w:r>
          <w:fldChar w:fldCharType="begin"/>
        </w:r>
        <w:r>
          <w:delInstrText>HYPERLINK "https://verra.org/wp-content/uploads/imported/methodologies/VMD0028-Estimation-of-Emissions-from-Domesticated-Animals-v1.0.pdf" \h</w:delInstrText>
        </w:r>
        <w:r>
          <w:fldChar w:fldCharType="separate"/>
        </w:r>
        <w:r>
          <w:rPr>
            <w:color w:val="1155CC"/>
            <w:u w:val="single"/>
          </w:rPr>
          <w:delText>VMD0028</w:delText>
        </w:r>
        <w:r>
          <w:fldChar w:fldCharType="end"/>
        </w:r>
        <w:r>
          <w:fldChar w:fldCharType="begin"/>
        </w:r>
        <w:r>
          <w:delInstrText>HYPERLINK "https://verra.org/wp-content/uploads/imported/methodologies/VMD0028-Estimation-of-Emissions-from-Domesticated-Animals-v1.0.pdf" \h</w:delInstrText>
        </w:r>
        <w:r>
          <w:fldChar w:fldCharType="separate"/>
        </w:r>
        <w:r>
          <w:rPr>
            <w:i/>
            <w:color w:val="1155CC"/>
            <w:u w:val="single"/>
          </w:rPr>
          <w:delText xml:space="preserve"> Estimation of Emissions from Domesticated Animals, v1.0</w:delText>
        </w:r>
        <w:r>
          <w:fldChar w:fldCharType="end"/>
        </w:r>
      </w:del>
    </w:p>
    <w:p w14:paraId="4C00F4C5" w14:textId="77777777" w:rsidR="00570313" w:rsidRDefault="00570313">
      <w:pPr>
        <w:numPr>
          <w:ilvl w:val="1"/>
          <w:numId w:val="3"/>
        </w:numPr>
        <w:spacing w:before="0"/>
        <w:rPr>
          <w:del w:id="355" w:author="V2" w:date="2025-04-14T14:19:00Z" w16du:dateUtc="2025-04-14T19:19:00Z"/>
        </w:rPr>
      </w:pPr>
      <w:del w:id="356" w:author="V2" w:date="2025-04-14T14:19:00Z" w16du:dateUtc="2025-04-14T19:19:00Z">
        <w:r>
          <w:fldChar w:fldCharType="begin"/>
        </w:r>
        <w:r>
          <w:delInstrText>HYPERLINK "https://verra.org/wp-content/uploads/VMD0029-Estimation-of-Emissions-of-nonCO2-GHGs-from-Soils-v1.1.pdf" \h</w:delInstrText>
        </w:r>
        <w:r>
          <w:fldChar w:fldCharType="separate"/>
        </w:r>
        <w:r>
          <w:rPr>
            <w:color w:val="1155CC"/>
            <w:u w:val="single"/>
          </w:rPr>
          <w:delText>VMD0029</w:delText>
        </w:r>
        <w:r>
          <w:fldChar w:fldCharType="end"/>
        </w:r>
        <w:r>
          <w:fldChar w:fldCharType="begin"/>
        </w:r>
        <w:r>
          <w:delInstrText>HYPERLINK "https://verra.org/wp-content/uploads/VMD0029-Estimation-of-Emissions-of-nonCO2-GHGs-from-Soils-v1.1.pdf" \h</w:delInstrText>
        </w:r>
        <w:r>
          <w:fldChar w:fldCharType="separate"/>
        </w:r>
        <w:r>
          <w:rPr>
            <w:i/>
            <w:color w:val="1155CC"/>
            <w:u w:val="single"/>
          </w:rPr>
          <w:delText xml:space="preserve"> Estimation of Emissions of Non-CO2 GHG from Soils, v1.1</w:delText>
        </w:r>
        <w:r>
          <w:fldChar w:fldCharType="end"/>
        </w:r>
      </w:del>
    </w:p>
    <w:p w14:paraId="5BBB0CC5" w14:textId="77777777" w:rsidR="00570313" w:rsidRDefault="00570313">
      <w:pPr>
        <w:numPr>
          <w:ilvl w:val="1"/>
          <w:numId w:val="3"/>
        </w:numPr>
        <w:spacing w:before="0"/>
        <w:rPr>
          <w:del w:id="357" w:author="V2" w:date="2025-04-14T14:19:00Z" w16du:dateUtc="2025-04-14T19:19:00Z"/>
        </w:rPr>
      </w:pPr>
      <w:del w:id="358" w:author="V2" w:date="2025-04-14T14:19:00Z" w16du:dateUtc="2025-04-14T19:19:00Z">
        <w:r>
          <w:fldChar w:fldCharType="begin"/>
        </w:r>
        <w:r>
          <w:delInstrText>HYPERLINK "https://verra.org/wp-content/uploads/imported/methodologies/VMD0030-Estimation-of-Emissions-from-Power-Equipment-v1.0.pdf" \h</w:delInstrText>
        </w:r>
        <w:r>
          <w:fldChar w:fldCharType="separate"/>
        </w:r>
        <w:r>
          <w:rPr>
            <w:color w:val="1155CC"/>
            <w:u w:val="single"/>
          </w:rPr>
          <w:delText>VMD0030</w:delText>
        </w:r>
        <w:r>
          <w:fldChar w:fldCharType="end"/>
        </w:r>
        <w:r>
          <w:fldChar w:fldCharType="begin"/>
        </w:r>
        <w:r>
          <w:delInstrText>HYPERLINK "https://verra.org/wp-content/uploads/imported/methodologies/VMD0030-Estimation-of-Emissions-from-Power-Equipment-v1.0.pdf" \h</w:delInstrText>
        </w:r>
        <w:r>
          <w:fldChar w:fldCharType="separate"/>
        </w:r>
        <w:r>
          <w:rPr>
            <w:i/>
            <w:color w:val="1155CC"/>
            <w:u w:val="single"/>
          </w:rPr>
          <w:delText xml:space="preserve"> Estimation of Emissions from Power Equipment, v1.0</w:delText>
        </w:r>
        <w:r>
          <w:fldChar w:fldCharType="end"/>
        </w:r>
      </w:del>
    </w:p>
    <w:p w14:paraId="31E5CE4A" w14:textId="77777777" w:rsidR="00570313" w:rsidRDefault="00570313">
      <w:pPr>
        <w:numPr>
          <w:ilvl w:val="1"/>
          <w:numId w:val="3"/>
        </w:numPr>
        <w:spacing w:before="0"/>
        <w:rPr>
          <w:del w:id="359" w:author="V2" w:date="2025-04-14T14:19:00Z" w16du:dateUtc="2025-04-14T19:19:00Z"/>
        </w:rPr>
      </w:pPr>
      <w:del w:id="360" w:author="V2" w:date="2025-04-14T14:19:00Z" w16du:dateUtc="2025-04-14T19:19:00Z">
        <w:r>
          <w:fldChar w:fldCharType="begin"/>
        </w:r>
        <w:r>
          <w:delInstrText>HYPERLINK "https://verra.org/wp-content/uploads/imported/methodologies/VMD0031-Estimation-of-Emissions-from-Burning-v1.0.pdf" \h</w:delInstrText>
        </w:r>
        <w:r>
          <w:fldChar w:fldCharType="separate"/>
        </w:r>
        <w:r>
          <w:rPr>
            <w:color w:val="1155CC"/>
            <w:u w:val="single"/>
          </w:rPr>
          <w:delText>VMD0031</w:delText>
        </w:r>
        <w:r>
          <w:fldChar w:fldCharType="end"/>
        </w:r>
        <w:r>
          <w:fldChar w:fldCharType="begin"/>
        </w:r>
        <w:r>
          <w:delInstrText>HYPERLINK "https://verra.org/wp-content/uploads/imported/methodologies/VMD0031-Estimation-of-Emissions-from-Burning-v1.0.pdf" \h</w:delInstrText>
        </w:r>
        <w:r>
          <w:fldChar w:fldCharType="separate"/>
        </w:r>
        <w:r>
          <w:rPr>
            <w:i/>
            <w:color w:val="1155CC"/>
            <w:u w:val="single"/>
          </w:rPr>
          <w:delText xml:space="preserve"> Estimation of Emissions from Burning, v1.0</w:delText>
        </w:r>
        <w:r>
          <w:fldChar w:fldCharType="end"/>
        </w:r>
      </w:del>
    </w:p>
    <w:p w14:paraId="5827B5DD" w14:textId="77777777" w:rsidR="00570313" w:rsidRDefault="00570313">
      <w:pPr>
        <w:numPr>
          <w:ilvl w:val="1"/>
          <w:numId w:val="3"/>
        </w:numPr>
        <w:spacing w:before="0"/>
        <w:rPr>
          <w:del w:id="361" w:author="V2" w:date="2025-04-14T14:19:00Z" w16du:dateUtc="2025-04-14T19:19:00Z"/>
        </w:rPr>
      </w:pPr>
      <w:del w:id="362" w:author="V2" w:date="2025-04-14T14:19:00Z" w16du:dateUtc="2025-04-14T19:19:00Z">
        <w:r>
          <w:fldChar w:fldCharType="begin"/>
        </w:r>
        <w:r>
          <w:delInstrText>HYPERLINK "https://verra.org/wp-content/uploads/imported/methodologies/VMD0032-Estimation-of-Emissions-from-Activity-Shifting-Leakage-1.0.pdf" \h</w:delInstrText>
        </w:r>
        <w:r>
          <w:fldChar w:fldCharType="separate"/>
        </w:r>
        <w:r>
          <w:rPr>
            <w:color w:val="1155CC"/>
            <w:u w:val="single"/>
          </w:rPr>
          <w:delText>VMD0032</w:delText>
        </w:r>
        <w:r>
          <w:fldChar w:fldCharType="end"/>
        </w:r>
        <w:r>
          <w:fldChar w:fldCharType="begin"/>
        </w:r>
        <w:r>
          <w:delInstrText>HYPERLINK "https://verra.org/wp-content/uploads/imported/methodologies/VMD0032-Estimation-of-Emissions-from-Activity-Shifting-Leakage-1.0.pdf" \h</w:delInstrText>
        </w:r>
        <w:r>
          <w:fldChar w:fldCharType="separate"/>
        </w:r>
        <w:r>
          <w:rPr>
            <w:i/>
            <w:color w:val="1155CC"/>
            <w:u w:val="single"/>
          </w:rPr>
          <w:delText xml:space="preserve"> Estimation of Emissions from Activity-Shifting Leakage, v1.0</w:delText>
        </w:r>
        <w:r>
          <w:fldChar w:fldCharType="end"/>
        </w:r>
      </w:del>
    </w:p>
    <w:p w14:paraId="0678B5FB" w14:textId="77777777" w:rsidR="00570313" w:rsidRDefault="00570313">
      <w:pPr>
        <w:numPr>
          <w:ilvl w:val="1"/>
          <w:numId w:val="3"/>
        </w:numPr>
        <w:spacing w:before="0"/>
        <w:rPr>
          <w:del w:id="363" w:author="V2" w:date="2025-04-14T14:19:00Z" w16du:dateUtc="2025-04-14T19:19:00Z"/>
        </w:rPr>
      </w:pPr>
      <w:del w:id="364" w:author="V2" w:date="2025-04-14T14:19:00Z" w16du:dateUtc="2025-04-14T19:19:00Z">
        <w:r>
          <w:fldChar w:fldCharType="begin"/>
        </w:r>
        <w:r>
          <w:delInstrText>HYPERLINK "https://verra.org/wp-content/uploads/imported/methodologies/VMD0033-Estimation-of-Emission-from-Market-Leakage-v1.0.pdf" \h</w:delInstrText>
        </w:r>
        <w:r>
          <w:fldChar w:fldCharType="separate"/>
        </w:r>
        <w:r>
          <w:rPr>
            <w:color w:val="1155CC"/>
            <w:u w:val="single"/>
          </w:rPr>
          <w:delText>VMD0033</w:delText>
        </w:r>
        <w:r>
          <w:fldChar w:fldCharType="end"/>
        </w:r>
        <w:r>
          <w:fldChar w:fldCharType="begin"/>
        </w:r>
        <w:r>
          <w:delInstrText>HYPERLINK "https://verra.org/wp-content/uploads/imported/methodologies/VMD0033-Estimation-of-Emission-from-Market-Leakage-v1.0.pdf" \h</w:delInstrText>
        </w:r>
        <w:r>
          <w:fldChar w:fldCharType="separate"/>
        </w:r>
        <w:r>
          <w:rPr>
            <w:i/>
            <w:color w:val="1155CC"/>
            <w:u w:val="single"/>
          </w:rPr>
          <w:delText xml:space="preserve"> Estimation of Emissions from Market Leakage, v1.0</w:delText>
        </w:r>
        <w:r>
          <w:fldChar w:fldCharType="end"/>
        </w:r>
      </w:del>
    </w:p>
    <w:p w14:paraId="5FEA17BA" w14:textId="77777777" w:rsidR="00570313" w:rsidRDefault="00570313">
      <w:pPr>
        <w:numPr>
          <w:ilvl w:val="1"/>
          <w:numId w:val="3"/>
        </w:numPr>
        <w:spacing w:before="0"/>
        <w:rPr>
          <w:del w:id="365" w:author="V2" w:date="2025-04-14T14:19:00Z" w16du:dateUtc="2025-04-14T19:19:00Z"/>
        </w:rPr>
      </w:pPr>
      <w:del w:id="366" w:author="V2" w:date="2025-04-14T14:19:00Z" w16du:dateUtc="2025-04-14T19:19:00Z">
        <w:r>
          <w:fldChar w:fldCharType="begin"/>
        </w:r>
        <w:r>
          <w:delInstrText>HYPERLINK "https://verra.org/wp-content/uploads/imported/methodologies/VMD0034-Methods-for-Developing-a-Monitoring-Plan-v1.0.pdf" \h</w:delInstrText>
        </w:r>
        <w:r>
          <w:fldChar w:fldCharType="separate"/>
        </w:r>
        <w:r>
          <w:rPr>
            <w:color w:val="1155CC"/>
            <w:u w:val="single"/>
          </w:rPr>
          <w:delText xml:space="preserve">VMD0034 </w:delText>
        </w:r>
        <w:r>
          <w:fldChar w:fldCharType="end"/>
        </w:r>
        <w:r>
          <w:fldChar w:fldCharType="begin"/>
        </w:r>
        <w:r>
          <w:delInstrText>HYPERLINK "https://verra.org/wp-content/uploads/imported/methodologies/VMD0034-Methods-for-Developing-a-Monitoring-Plan-v1.0.pdf" \h</w:delInstrText>
        </w:r>
        <w:r>
          <w:fldChar w:fldCharType="separate"/>
        </w:r>
        <w:r>
          <w:rPr>
            <w:i/>
            <w:color w:val="1155CC"/>
            <w:u w:val="single"/>
          </w:rPr>
          <w:delText>Methods for Developing a Monitoring Plan, v1.0</w:delText>
        </w:r>
        <w:r>
          <w:fldChar w:fldCharType="end"/>
        </w:r>
      </w:del>
    </w:p>
    <w:p w14:paraId="329D2798" w14:textId="77777777" w:rsidR="00570313" w:rsidRDefault="00570313">
      <w:pPr>
        <w:numPr>
          <w:ilvl w:val="1"/>
          <w:numId w:val="3"/>
        </w:numPr>
        <w:spacing w:before="0"/>
        <w:rPr>
          <w:del w:id="367" w:author="V2" w:date="2025-04-14T14:19:00Z" w16du:dateUtc="2025-04-14T19:19:00Z"/>
        </w:rPr>
      </w:pPr>
      <w:del w:id="368" w:author="V2" w:date="2025-04-14T14:19:00Z" w16du:dateUtc="2025-04-14T19:19:00Z">
        <w:r>
          <w:lastRenderedPageBreak/>
          <w:fldChar w:fldCharType="begin"/>
        </w:r>
        <w:r>
          <w:delInstrText>HYPERLINK "https://verra.org/wp-content/uploads/imported/methodologies/VMD0035-Methods-to-Determine-the-Net-Change-in-Atmospheric-GHG-Resulting-from-Project-Activities-v1.0.pdf" \h</w:delInstrText>
        </w:r>
        <w:r>
          <w:fldChar w:fldCharType="separate"/>
        </w:r>
        <w:r>
          <w:rPr>
            <w:color w:val="1155CC"/>
            <w:u w:val="single"/>
          </w:rPr>
          <w:delText xml:space="preserve">VMD0035 </w:delText>
        </w:r>
        <w:r>
          <w:fldChar w:fldCharType="end"/>
        </w:r>
        <w:r>
          <w:fldChar w:fldCharType="begin"/>
        </w:r>
        <w:r>
          <w:delInstrText>HYPERLINK "https://verra.org/wp-content/uploads/imported/methodologies/VMD0035-Methods-to-Determine-the-Net-Change-in-Atmospheric-GHG-Resulting-from-Project-Activities-v1.0.pdf" \h</w:delInstrText>
        </w:r>
        <w:r>
          <w:fldChar w:fldCharType="separate"/>
        </w:r>
        <w:r>
          <w:rPr>
            <w:i/>
            <w:color w:val="1155CC"/>
            <w:u w:val="single"/>
          </w:rPr>
          <w:delText>Methods to Determine the Net Change in Atmospheric GHG Resulting from Project Activities, v1.0</w:delText>
        </w:r>
        <w:r>
          <w:fldChar w:fldCharType="end"/>
        </w:r>
      </w:del>
    </w:p>
    <w:p w14:paraId="0000003F" w14:textId="5C6EA100" w:rsidR="00570313" w:rsidRPr="007F7E2B" w:rsidRDefault="004112B1">
      <w:pPr>
        <w:numPr>
          <w:ilvl w:val="1"/>
          <w:numId w:val="3"/>
        </w:numPr>
        <w:spacing w:before="0"/>
        <w:rPr>
          <w:ins w:id="369" w:author="V2" w:date="2025-04-14T14:19:00Z" w16du:dateUtc="2025-04-14T19:19:00Z"/>
        </w:rPr>
      </w:pPr>
      <w:ins w:id="370" w:author="V2" w:date="2025-04-14T14:19:00Z" w16du:dateUtc="2025-04-14T19:19:00Z">
        <w:r>
          <w:fldChar w:fldCharType="begin"/>
        </w:r>
        <w:r>
          <w:instrText>HYPERLINK \l "TRS_1"</w:instrText>
        </w:r>
        <w:r>
          <w:fldChar w:fldCharType="separate"/>
        </w:r>
        <w:r w:rsidRPr="007F7E2B">
          <w:rPr>
            <w:rStyle w:val="Hyperlink"/>
          </w:rPr>
          <w:t>TRS-1</w:t>
        </w:r>
        <w:r>
          <w:fldChar w:fldCharType="end"/>
        </w:r>
        <w:r w:rsidR="00EE05C8" w:rsidRPr="007F7E2B">
          <w:rPr>
            <w:color w:val="1155CC"/>
            <w:u w:val="single"/>
          </w:rPr>
          <w:t xml:space="preserve"> </w:t>
        </w:r>
        <w:r w:rsidR="0092717E">
          <w:fldChar w:fldCharType="begin"/>
        </w:r>
        <w:r w:rsidR="0092717E">
          <w:instrText>HYPERLINK \l "TRS_1" \h</w:instrText>
        </w:r>
        <w:r w:rsidR="0092717E">
          <w:fldChar w:fldCharType="separate"/>
        </w:r>
        <w:r w:rsidR="0092717E" w:rsidRPr="007F7E2B">
          <w:rPr>
            <w:i/>
            <w:color w:val="1155CC"/>
            <w:u w:val="single"/>
          </w:rPr>
          <w:t>Methods to Determine Stratification, v1.0</w:t>
        </w:r>
        <w:r w:rsidR="0092717E">
          <w:fldChar w:fldCharType="end"/>
        </w:r>
      </w:ins>
    </w:p>
    <w:p w14:paraId="00000040" w14:textId="50217858" w:rsidR="00570313" w:rsidRPr="007F7E2B" w:rsidRDefault="004112B1">
      <w:pPr>
        <w:numPr>
          <w:ilvl w:val="1"/>
          <w:numId w:val="3"/>
        </w:numPr>
        <w:spacing w:before="0"/>
        <w:rPr>
          <w:ins w:id="371" w:author="V2" w:date="2025-04-14T14:19:00Z" w16du:dateUtc="2025-04-14T19:19:00Z"/>
        </w:rPr>
      </w:pPr>
      <w:ins w:id="372" w:author="V2" w:date="2025-04-14T14:19:00Z" w16du:dateUtc="2025-04-14T19:19:00Z">
        <w:r>
          <w:fldChar w:fldCharType="begin"/>
        </w:r>
        <w:r>
          <w:instrText>HYPERLINK \l "TRS_2"</w:instrText>
        </w:r>
        <w:r>
          <w:fldChar w:fldCharType="separate"/>
        </w:r>
        <w:r w:rsidRPr="007F7E2B">
          <w:rPr>
            <w:rStyle w:val="Hyperlink"/>
          </w:rPr>
          <w:t>TRS-2</w:t>
        </w:r>
        <w:r>
          <w:fldChar w:fldCharType="end"/>
        </w:r>
        <w:r w:rsidRPr="007F7E2B">
          <w:rPr>
            <w:i/>
            <w:color w:val="1155CC"/>
            <w:u w:val="single"/>
          </w:rPr>
          <w:t xml:space="preserve"> </w:t>
        </w:r>
        <w:r>
          <w:fldChar w:fldCharType="begin"/>
        </w:r>
        <w:r>
          <w:instrText>HYPERLINK \l "TRS_2"</w:instrText>
        </w:r>
        <w:r>
          <w:fldChar w:fldCharType="separate"/>
        </w:r>
        <w:r w:rsidRPr="007F7E2B">
          <w:rPr>
            <w:rStyle w:val="Hyperlink"/>
            <w:i/>
          </w:rPr>
          <w:t>Methods to Project Future Conditions, v1.0</w:t>
        </w:r>
        <w:r>
          <w:fldChar w:fldCharType="end"/>
        </w:r>
      </w:ins>
    </w:p>
    <w:p w14:paraId="00000041" w14:textId="0B875437" w:rsidR="00570313" w:rsidRPr="007F7E2B" w:rsidRDefault="00282716">
      <w:pPr>
        <w:numPr>
          <w:ilvl w:val="1"/>
          <w:numId w:val="3"/>
        </w:numPr>
        <w:spacing w:before="0"/>
        <w:rPr>
          <w:ins w:id="373" w:author="V2" w:date="2025-04-14T14:19:00Z" w16du:dateUtc="2025-04-14T19:19:00Z"/>
          <w:rStyle w:val="Hyperlink"/>
        </w:rPr>
      </w:pPr>
      <w:ins w:id="374" w:author="V2" w:date="2025-04-14T14:19:00Z" w16du:dateUtc="2025-04-14T19:19:00Z">
        <w:r>
          <w:fldChar w:fldCharType="begin"/>
        </w:r>
        <w:r>
          <w:instrText>HYPERLINK \l "TRS_3" \h</w:instrText>
        </w:r>
        <w:r>
          <w:fldChar w:fldCharType="separate"/>
        </w:r>
        <w:r w:rsidRPr="007F7E2B">
          <w:rPr>
            <w:color w:val="1155CC"/>
            <w:u w:val="single"/>
          </w:rPr>
          <w:t>TRS-3</w:t>
        </w:r>
        <w:r w:rsidR="0092717E" w:rsidRPr="007F7E2B">
          <w:rPr>
            <w:color w:val="1155CC"/>
            <w:u w:val="single"/>
          </w:rPr>
          <w:t xml:space="preserve"> </w:t>
        </w:r>
        <w:r>
          <w:fldChar w:fldCharType="end"/>
        </w:r>
        <w:r w:rsidR="00EC45F1" w:rsidRPr="007F7E2B">
          <w:rPr>
            <w:i/>
            <w:color w:val="1155CC"/>
            <w:u w:val="single"/>
          </w:rPr>
          <w:fldChar w:fldCharType="begin"/>
        </w:r>
        <w:r w:rsidR="00EC45F1" w:rsidRPr="007F7E2B">
          <w:rPr>
            <w:i/>
            <w:color w:val="1155CC"/>
            <w:u w:val="single"/>
          </w:rPr>
          <w:instrText>HYPERLINK  \l "TRS_3"</w:instrText>
        </w:r>
        <w:r w:rsidR="00EC45F1" w:rsidRPr="007F7E2B">
          <w:rPr>
            <w:i/>
            <w:color w:val="1155CC"/>
            <w:u w:val="single"/>
          </w:rPr>
        </w:r>
        <w:r w:rsidR="00EC45F1" w:rsidRPr="007F7E2B">
          <w:rPr>
            <w:i/>
            <w:color w:val="1155CC"/>
            <w:u w:val="single"/>
          </w:rPr>
          <w:fldChar w:fldCharType="separate"/>
        </w:r>
        <w:r w:rsidR="0092717E" w:rsidRPr="007F7E2B">
          <w:rPr>
            <w:rStyle w:val="Hyperlink"/>
            <w:i/>
          </w:rPr>
          <w:t>Methods to Determine the Project Boundary, v1.0</w:t>
        </w:r>
      </w:ins>
    </w:p>
    <w:p w14:paraId="00000042" w14:textId="61B68783" w:rsidR="00570313" w:rsidRPr="007F7E2B" w:rsidRDefault="00EC45F1">
      <w:pPr>
        <w:numPr>
          <w:ilvl w:val="1"/>
          <w:numId w:val="3"/>
        </w:numPr>
        <w:spacing w:before="0"/>
        <w:rPr>
          <w:ins w:id="375" w:author="V2" w:date="2025-04-14T14:19:00Z" w16du:dateUtc="2025-04-14T19:19:00Z"/>
        </w:rPr>
      </w:pPr>
      <w:ins w:id="376" w:author="V2" w:date="2025-04-14T14:19:00Z" w16du:dateUtc="2025-04-14T19:19:00Z">
        <w:r w:rsidRPr="007F7E2B">
          <w:rPr>
            <w:i/>
            <w:color w:val="1155CC"/>
            <w:u w:val="single"/>
          </w:rPr>
          <w:fldChar w:fldCharType="end"/>
        </w:r>
        <w:r w:rsidR="0092717E">
          <w:fldChar w:fldCharType="begin"/>
        </w:r>
        <w:r w:rsidR="0092717E">
          <w:instrText>HYPERLINK \l "VMD_0021" \h</w:instrText>
        </w:r>
        <w:r w:rsidR="0092717E">
          <w:fldChar w:fldCharType="separate"/>
        </w:r>
        <w:r w:rsidR="0092717E" w:rsidRPr="007F7E2B">
          <w:rPr>
            <w:color w:val="1155CC"/>
            <w:u w:val="single"/>
          </w:rPr>
          <w:t>VMD0021</w:t>
        </w:r>
        <w:r w:rsidR="003D3D1D" w:rsidRPr="007F7E2B">
          <w:rPr>
            <w:color w:val="1155CC"/>
            <w:u w:val="single"/>
          </w:rPr>
          <w:t>**</w:t>
        </w:r>
        <w:r w:rsidR="0092717E" w:rsidRPr="007F7E2B">
          <w:rPr>
            <w:color w:val="1155CC"/>
            <w:u w:val="single"/>
          </w:rPr>
          <w:t xml:space="preserve"> </w:t>
        </w:r>
        <w:r w:rsidR="0092717E">
          <w:fldChar w:fldCharType="end"/>
        </w:r>
        <w:r w:rsidR="0092717E">
          <w:fldChar w:fldCharType="begin"/>
        </w:r>
        <w:r w:rsidR="0092717E">
          <w:instrText>HYPERLINK \l "VMD_0021" \h</w:instrText>
        </w:r>
        <w:r w:rsidR="0092717E">
          <w:fldChar w:fldCharType="separate"/>
        </w:r>
        <w:r w:rsidR="0092717E" w:rsidRPr="007F7E2B">
          <w:rPr>
            <w:i/>
            <w:color w:val="1155CC"/>
            <w:u w:val="single"/>
          </w:rPr>
          <w:t>Estimation of Stocks in the Soil Carbon Pool, v1.0</w:t>
        </w:r>
        <w:r w:rsidR="0092717E">
          <w:fldChar w:fldCharType="end"/>
        </w:r>
      </w:ins>
    </w:p>
    <w:p w14:paraId="00000043" w14:textId="7E62D662" w:rsidR="00570313" w:rsidRPr="007F7E2B" w:rsidRDefault="00282716">
      <w:pPr>
        <w:numPr>
          <w:ilvl w:val="1"/>
          <w:numId w:val="3"/>
        </w:numPr>
        <w:spacing w:before="0"/>
        <w:rPr>
          <w:ins w:id="377" w:author="V2" w:date="2025-04-14T14:19:00Z" w16du:dateUtc="2025-04-14T19:19:00Z"/>
        </w:rPr>
      </w:pPr>
      <w:ins w:id="378" w:author="V2" w:date="2025-04-14T14:19:00Z" w16du:dateUtc="2025-04-14T19:19:00Z">
        <w:r>
          <w:fldChar w:fldCharType="begin"/>
        </w:r>
        <w:r>
          <w:instrText>HYPERLINK \l "TRS_4" \h</w:instrText>
        </w:r>
        <w:r>
          <w:fldChar w:fldCharType="separate"/>
        </w:r>
        <w:r w:rsidRPr="007F7E2B">
          <w:rPr>
            <w:color w:val="1155CC"/>
            <w:u w:val="single"/>
          </w:rPr>
          <w:t>TRS-4</w:t>
        </w:r>
        <w:r>
          <w:fldChar w:fldCharType="end"/>
        </w:r>
        <w:r w:rsidR="0092717E">
          <w:fldChar w:fldCharType="begin"/>
        </w:r>
        <w:r w:rsidR="0092717E">
          <w:instrText>HYPERLINK \l "TRS_4"</w:instrText>
        </w:r>
        <w:r w:rsidR="0092717E">
          <w:fldChar w:fldCharType="separate"/>
        </w:r>
        <w:r w:rsidR="0092717E" w:rsidRPr="007F7E2B">
          <w:rPr>
            <w:rStyle w:val="Hyperlink"/>
            <w:i/>
          </w:rPr>
          <w:t xml:space="preserve"> Estimation of Carbon Stocks in Living Plant Biomass, v1.0</w:t>
        </w:r>
        <w:r w:rsidR="0092717E">
          <w:fldChar w:fldCharType="end"/>
        </w:r>
        <w:r w:rsidR="0092717E" w:rsidRPr="007F7E2B">
          <w:rPr>
            <w:i/>
          </w:rPr>
          <w:t xml:space="preserve"> </w:t>
        </w:r>
      </w:ins>
    </w:p>
    <w:p w14:paraId="00000044" w14:textId="6E170638" w:rsidR="00570313" w:rsidRPr="007F7E2B" w:rsidRDefault="00282716">
      <w:pPr>
        <w:numPr>
          <w:ilvl w:val="1"/>
          <w:numId w:val="3"/>
        </w:numPr>
        <w:spacing w:before="0"/>
        <w:rPr>
          <w:ins w:id="379" w:author="V2" w:date="2025-04-14T14:19:00Z" w16du:dateUtc="2025-04-14T19:19:00Z"/>
          <w:rStyle w:val="Hyperlink"/>
        </w:rPr>
      </w:pPr>
      <w:ins w:id="380" w:author="V2" w:date="2025-04-14T14:19:00Z" w16du:dateUtc="2025-04-14T19:19:00Z">
        <w:r>
          <w:fldChar w:fldCharType="begin"/>
        </w:r>
        <w:r>
          <w:instrText>HYPERLINK \l "TRS_5" \h</w:instrText>
        </w:r>
        <w:r>
          <w:fldChar w:fldCharType="separate"/>
        </w:r>
        <w:r w:rsidRPr="007F7E2B">
          <w:rPr>
            <w:color w:val="1155CC"/>
            <w:u w:val="single"/>
          </w:rPr>
          <w:t>TRS-5</w:t>
        </w:r>
        <w:r>
          <w:fldChar w:fldCharType="end"/>
        </w:r>
        <w:r w:rsidR="00EC45F1" w:rsidRPr="007F7E2B">
          <w:rPr>
            <w:i/>
            <w:color w:val="1155CC"/>
            <w:u w:val="single"/>
          </w:rPr>
          <w:fldChar w:fldCharType="begin"/>
        </w:r>
        <w:r w:rsidR="00EC45F1" w:rsidRPr="007F7E2B">
          <w:rPr>
            <w:i/>
            <w:color w:val="1155CC"/>
            <w:u w:val="single"/>
          </w:rPr>
          <w:instrText>HYPERLINK  \l "TRS_5"</w:instrText>
        </w:r>
        <w:r w:rsidR="00EC45F1" w:rsidRPr="007F7E2B">
          <w:rPr>
            <w:i/>
            <w:color w:val="1155CC"/>
            <w:u w:val="single"/>
          </w:rPr>
        </w:r>
        <w:r w:rsidR="00EC45F1" w:rsidRPr="007F7E2B">
          <w:rPr>
            <w:i/>
            <w:color w:val="1155CC"/>
            <w:u w:val="single"/>
          </w:rPr>
          <w:fldChar w:fldCharType="separate"/>
        </w:r>
        <w:r w:rsidR="0092717E" w:rsidRPr="007F7E2B">
          <w:rPr>
            <w:rStyle w:val="Hyperlink"/>
            <w:i/>
          </w:rPr>
          <w:t xml:space="preserve"> Estimation of Carbon Stocks in the Litter Pool, v1.0</w:t>
        </w:r>
      </w:ins>
    </w:p>
    <w:p w14:paraId="00000045" w14:textId="04ABDFCA" w:rsidR="00570313" w:rsidRPr="007F7E2B" w:rsidRDefault="00EC45F1">
      <w:pPr>
        <w:numPr>
          <w:ilvl w:val="1"/>
          <w:numId w:val="3"/>
        </w:numPr>
        <w:spacing w:before="0"/>
        <w:rPr>
          <w:ins w:id="381" w:author="V2" w:date="2025-04-14T14:19:00Z" w16du:dateUtc="2025-04-14T19:19:00Z"/>
        </w:rPr>
      </w:pPr>
      <w:ins w:id="382" w:author="V2" w:date="2025-04-14T14:19:00Z" w16du:dateUtc="2025-04-14T19:19:00Z">
        <w:r w:rsidRPr="007F7E2B">
          <w:rPr>
            <w:i/>
            <w:color w:val="1155CC"/>
            <w:u w:val="single"/>
          </w:rPr>
          <w:fldChar w:fldCharType="end"/>
        </w:r>
        <w:r w:rsidR="00282716">
          <w:fldChar w:fldCharType="begin"/>
        </w:r>
        <w:r w:rsidR="00282716">
          <w:instrText>HYPERLINK \l "TRS_6" \h</w:instrText>
        </w:r>
        <w:r w:rsidR="00282716">
          <w:fldChar w:fldCharType="separate"/>
        </w:r>
        <w:r w:rsidR="00282716" w:rsidRPr="007F7E2B">
          <w:rPr>
            <w:color w:val="1155CC"/>
            <w:u w:val="single"/>
          </w:rPr>
          <w:t>TRS-6</w:t>
        </w:r>
        <w:r w:rsidR="0092717E" w:rsidRPr="007F7E2B">
          <w:rPr>
            <w:color w:val="1155CC"/>
            <w:u w:val="single"/>
          </w:rPr>
          <w:t xml:space="preserve"> </w:t>
        </w:r>
        <w:r w:rsidR="00282716">
          <w:fldChar w:fldCharType="end"/>
        </w:r>
        <w:r w:rsidR="0092717E">
          <w:fldChar w:fldCharType="begin"/>
        </w:r>
        <w:r w:rsidR="0092717E">
          <w:instrText>HYPERLINK \l "TRS_6" \h</w:instrText>
        </w:r>
        <w:r w:rsidR="0092717E">
          <w:fldChar w:fldCharType="separate"/>
        </w:r>
        <w:r w:rsidR="0092717E" w:rsidRPr="007F7E2B">
          <w:rPr>
            <w:i/>
            <w:color w:val="1155CC"/>
            <w:u w:val="single"/>
          </w:rPr>
          <w:t>Estimation of Carbon Stocks in the Dead Wood Pool, v1.0</w:t>
        </w:r>
        <w:r w:rsidR="0092717E">
          <w:fldChar w:fldCharType="end"/>
        </w:r>
      </w:ins>
    </w:p>
    <w:p w14:paraId="00000046" w14:textId="750BE848" w:rsidR="00570313" w:rsidRPr="007F7E2B" w:rsidRDefault="00282716">
      <w:pPr>
        <w:numPr>
          <w:ilvl w:val="1"/>
          <w:numId w:val="3"/>
        </w:numPr>
        <w:spacing w:before="0"/>
        <w:rPr>
          <w:ins w:id="383" w:author="V2" w:date="2025-04-14T14:19:00Z" w16du:dateUtc="2025-04-14T19:19:00Z"/>
        </w:rPr>
      </w:pPr>
      <w:ins w:id="384" w:author="V2" w:date="2025-04-14T14:19:00Z" w16du:dateUtc="2025-04-14T19:19:00Z">
        <w:r>
          <w:fldChar w:fldCharType="begin"/>
        </w:r>
        <w:r>
          <w:instrText>HYPERLINK \l "TRS_7" \h</w:instrText>
        </w:r>
        <w:r>
          <w:fldChar w:fldCharType="separate"/>
        </w:r>
        <w:r w:rsidRPr="007F7E2B">
          <w:rPr>
            <w:color w:val="1155CC"/>
            <w:u w:val="single"/>
          </w:rPr>
          <w:t>TRS-7</w:t>
        </w:r>
        <w:r w:rsidR="0092717E" w:rsidRPr="007F7E2B">
          <w:rPr>
            <w:color w:val="1155CC"/>
            <w:u w:val="single"/>
          </w:rPr>
          <w:t xml:space="preserve"> </w:t>
        </w:r>
        <w:r>
          <w:fldChar w:fldCharType="end"/>
        </w:r>
        <w:r w:rsidR="0092717E">
          <w:fldChar w:fldCharType="begin"/>
        </w:r>
        <w:r w:rsidR="0092717E">
          <w:instrText>HYPERLINK \l "TRS_7" \h</w:instrText>
        </w:r>
        <w:r w:rsidR="0092717E">
          <w:fldChar w:fldCharType="separate"/>
        </w:r>
        <w:r w:rsidR="0092717E" w:rsidRPr="007F7E2B">
          <w:rPr>
            <w:i/>
            <w:color w:val="1155CC"/>
            <w:u w:val="single"/>
          </w:rPr>
          <w:t>Estimation of Woody Biomass Harvesting and Utilization, v1.0</w:t>
        </w:r>
        <w:r w:rsidR="0092717E">
          <w:fldChar w:fldCharType="end"/>
        </w:r>
      </w:ins>
    </w:p>
    <w:p w14:paraId="00000047" w14:textId="4339A6B8" w:rsidR="00570313" w:rsidRPr="007F7E2B" w:rsidRDefault="00282716">
      <w:pPr>
        <w:numPr>
          <w:ilvl w:val="1"/>
          <w:numId w:val="3"/>
        </w:numPr>
        <w:spacing w:before="0"/>
        <w:rPr>
          <w:ins w:id="385" w:author="V2" w:date="2025-04-14T14:19:00Z" w16du:dateUtc="2025-04-14T19:19:00Z"/>
        </w:rPr>
      </w:pPr>
      <w:ins w:id="386" w:author="V2" w:date="2025-04-14T14:19:00Z" w16du:dateUtc="2025-04-14T19:19:00Z">
        <w:r>
          <w:fldChar w:fldCharType="begin"/>
        </w:r>
        <w:r>
          <w:instrText>HYPERLINK \l "TRS_9" \h</w:instrText>
        </w:r>
        <w:r>
          <w:fldChar w:fldCharType="separate"/>
        </w:r>
        <w:r w:rsidRPr="007F7E2B">
          <w:rPr>
            <w:color w:val="1155CC"/>
            <w:u w:val="single"/>
          </w:rPr>
          <w:t>TRS-9</w:t>
        </w:r>
        <w:r w:rsidR="0092717E" w:rsidRPr="007F7E2B">
          <w:rPr>
            <w:color w:val="1155CC"/>
            <w:u w:val="single"/>
          </w:rPr>
          <w:t xml:space="preserve"> </w:t>
        </w:r>
        <w:r>
          <w:fldChar w:fldCharType="end"/>
        </w:r>
        <w:r w:rsidR="0092717E">
          <w:fldChar w:fldCharType="begin"/>
        </w:r>
        <w:r w:rsidR="0092717E">
          <w:instrText>HYPERLINK \l "TRS_9" \h</w:instrText>
        </w:r>
        <w:r w:rsidR="0092717E">
          <w:fldChar w:fldCharType="separate"/>
        </w:r>
        <w:r w:rsidR="0092717E" w:rsidRPr="007F7E2B">
          <w:rPr>
            <w:i/>
            <w:color w:val="1155CC"/>
            <w:u w:val="single"/>
          </w:rPr>
          <w:t>Estimation of Domesticated Animal Populations, v1.0</w:t>
        </w:r>
        <w:r w:rsidR="0092717E">
          <w:fldChar w:fldCharType="end"/>
        </w:r>
      </w:ins>
    </w:p>
    <w:p w14:paraId="00000048" w14:textId="68D38794" w:rsidR="00570313" w:rsidRPr="007F7E2B" w:rsidRDefault="00282716">
      <w:pPr>
        <w:numPr>
          <w:ilvl w:val="1"/>
          <w:numId w:val="3"/>
        </w:numPr>
        <w:spacing w:before="0"/>
        <w:rPr>
          <w:ins w:id="387" w:author="V2" w:date="2025-04-14T14:19:00Z" w16du:dateUtc="2025-04-14T19:19:00Z"/>
          <w:rStyle w:val="Hyperlink"/>
        </w:rPr>
      </w:pPr>
      <w:ins w:id="388" w:author="V2" w:date="2025-04-14T14:19:00Z" w16du:dateUtc="2025-04-14T19:19:00Z">
        <w:r>
          <w:fldChar w:fldCharType="begin"/>
        </w:r>
        <w:r>
          <w:instrText>HYPERLINK \l "TRS_8" \h</w:instrText>
        </w:r>
        <w:r>
          <w:fldChar w:fldCharType="separate"/>
        </w:r>
        <w:r w:rsidRPr="007F7E2B">
          <w:rPr>
            <w:color w:val="1155CC"/>
            <w:u w:val="single"/>
          </w:rPr>
          <w:t>TRS-8</w:t>
        </w:r>
        <w:r w:rsidR="0092717E" w:rsidRPr="007F7E2B">
          <w:rPr>
            <w:color w:val="1155CC"/>
            <w:u w:val="single"/>
          </w:rPr>
          <w:t xml:space="preserve"> </w:t>
        </w:r>
        <w:r>
          <w:fldChar w:fldCharType="end"/>
        </w:r>
        <w:r w:rsidR="00EC45F1" w:rsidRPr="007F7E2B">
          <w:rPr>
            <w:i/>
            <w:color w:val="1155CC"/>
            <w:u w:val="single"/>
          </w:rPr>
          <w:fldChar w:fldCharType="begin"/>
        </w:r>
        <w:r w:rsidR="00EC45F1" w:rsidRPr="007F7E2B">
          <w:rPr>
            <w:i/>
            <w:color w:val="1155CC"/>
            <w:u w:val="single"/>
          </w:rPr>
          <w:instrText>HYPERLINK  \l "TRS_8"</w:instrText>
        </w:r>
        <w:r w:rsidR="00EC45F1" w:rsidRPr="007F7E2B">
          <w:rPr>
            <w:i/>
            <w:color w:val="1155CC"/>
            <w:u w:val="single"/>
          </w:rPr>
        </w:r>
        <w:r w:rsidR="00EC45F1" w:rsidRPr="007F7E2B">
          <w:rPr>
            <w:i/>
            <w:color w:val="1155CC"/>
            <w:u w:val="single"/>
          </w:rPr>
          <w:fldChar w:fldCharType="separate"/>
        </w:r>
        <w:r w:rsidR="0092717E" w:rsidRPr="007F7E2B">
          <w:rPr>
            <w:rStyle w:val="Hyperlink"/>
            <w:i/>
          </w:rPr>
          <w:t>Estimation of Carbon Stocks in the Long Lived Wood Products Pool, v1.0</w:t>
        </w:r>
      </w:ins>
    </w:p>
    <w:p w14:paraId="00000049" w14:textId="615BD448" w:rsidR="00570313" w:rsidRPr="007F7E2B" w:rsidRDefault="00EC45F1">
      <w:pPr>
        <w:numPr>
          <w:ilvl w:val="1"/>
          <w:numId w:val="3"/>
        </w:numPr>
        <w:spacing w:before="0"/>
        <w:rPr>
          <w:ins w:id="389" w:author="V2" w:date="2025-04-14T14:19:00Z" w16du:dateUtc="2025-04-14T19:19:00Z"/>
          <w:rStyle w:val="Hyperlink"/>
        </w:rPr>
      </w:pPr>
      <w:ins w:id="390" w:author="V2" w:date="2025-04-14T14:19:00Z" w16du:dateUtc="2025-04-14T19:19:00Z">
        <w:r w:rsidRPr="007F7E2B">
          <w:rPr>
            <w:i/>
            <w:color w:val="1155CC"/>
            <w:u w:val="single"/>
          </w:rPr>
          <w:fldChar w:fldCharType="end"/>
        </w:r>
        <w:r w:rsidR="00282716">
          <w:fldChar w:fldCharType="begin"/>
        </w:r>
        <w:r w:rsidR="00282716">
          <w:instrText>HYPERLINK \l "TRS_10" \h</w:instrText>
        </w:r>
        <w:r w:rsidR="00282716">
          <w:fldChar w:fldCharType="separate"/>
        </w:r>
        <w:r w:rsidR="00282716" w:rsidRPr="007F7E2B">
          <w:rPr>
            <w:color w:val="1155CC"/>
            <w:u w:val="single"/>
          </w:rPr>
          <w:t>TRS-10</w:t>
        </w:r>
        <w:r w:rsidR="00282716">
          <w:fldChar w:fldCharType="end"/>
        </w:r>
        <w:r w:rsidRPr="007F7E2B">
          <w:rPr>
            <w:i/>
            <w:color w:val="1155CC"/>
            <w:u w:val="single"/>
          </w:rPr>
          <w:fldChar w:fldCharType="begin"/>
        </w:r>
        <w:r w:rsidRPr="007F7E2B">
          <w:rPr>
            <w:i/>
            <w:color w:val="1155CC"/>
            <w:u w:val="single"/>
          </w:rPr>
          <w:instrText>HYPERLINK  \l "TRS_10"</w:instrText>
        </w:r>
        <w:r w:rsidRPr="007F7E2B">
          <w:rPr>
            <w:i/>
            <w:color w:val="1155CC"/>
            <w:u w:val="single"/>
          </w:rPr>
        </w:r>
        <w:r w:rsidRPr="007F7E2B">
          <w:rPr>
            <w:i/>
            <w:color w:val="1155CC"/>
            <w:u w:val="single"/>
          </w:rPr>
          <w:fldChar w:fldCharType="separate"/>
        </w:r>
        <w:r w:rsidR="0092717E" w:rsidRPr="007F7E2B">
          <w:rPr>
            <w:rStyle w:val="Hyperlink"/>
            <w:i/>
          </w:rPr>
          <w:t xml:space="preserve"> Estimation of Emissions from Domesticated Animals, v1.0</w:t>
        </w:r>
      </w:ins>
    </w:p>
    <w:p w14:paraId="0000004A" w14:textId="756DDAC6" w:rsidR="00570313" w:rsidRPr="007F7E2B" w:rsidRDefault="00EC45F1">
      <w:pPr>
        <w:numPr>
          <w:ilvl w:val="1"/>
          <w:numId w:val="3"/>
        </w:numPr>
        <w:spacing w:before="0"/>
        <w:rPr>
          <w:ins w:id="391" w:author="V2" w:date="2025-04-14T14:19:00Z" w16du:dateUtc="2025-04-14T19:19:00Z"/>
        </w:rPr>
      </w:pPr>
      <w:ins w:id="392" w:author="V2" w:date="2025-04-14T14:19:00Z" w16du:dateUtc="2025-04-14T19:19:00Z">
        <w:r w:rsidRPr="007F7E2B">
          <w:rPr>
            <w:i/>
            <w:color w:val="1155CC"/>
            <w:u w:val="single"/>
          </w:rPr>
          <w:fldChar w:fldCharType="end"/>
        </w:r>
        <w:r w:rsidR="00282716">
          <w:fldChar w:fldCharType="begin"/>
        </w:r>
        <w:r w:rsidR="00282716">
          <w:instrText>HYPERLINK \l "TRS_11" \h</w:instrText>
        </w:r>
        <w:r w:rsidR="00282716">
          <w:fldChar w:fldCharType="separate"/>
        </w:r>
        <w:r w:rsidR="00282716" w:rsidRPr="007F7E2B">
          <w:rPr>
            <w:color w:val="1155CC"/>
            <w:u w:val="single"/>
          </w:rPr>
          <w:t>TRS-11</w:t>
        </w:r>
        <w:r w:rsidR="00282716">
          <w:fldChar w:fldCharType="end"/>
        </w:r>
        <w:r w:rsidR="0092717E">
          <w:fldChar w:fldCharType="begin"/>
        </w:r>
        <w:r w:rsidR="0092717E">
          <w:instrText>HYPERLINK \l "TRS_11" \h</w:instrText>
        </w:r>
        <w:r w:rsidR="0092717E">
          <w:fldChar w:fldCharType="separate"/>
        </w:r>
        <w:r w:rsidR="0092717E" w:rsidRPr="007F7E2B">
          <w:rPr>
            <w:i/>
            <w:color w:val="1155CC"/>
            <w:u w:val="single"/>
          </w:rPr>
          <w:t xml:space="preserve"> Estimation of Emissions of Non-CO2 GHG from Soils, v1.1</w:t>
        </w:r>
        <w:r w:rsidR="0092717E">
          <w:fldChar w:fldCharType="end"/>
        </w:r>
      </w:ins>
    </w:p>
    <w:p w14:paraId="0000004B" w14:textId="3E923B09" w:rsidR="00570313" w:rsidRPr="007F7E2B" w:rsidRDefault="00282716">
      <w:pPr>
        <w:numPr>
          <w:ilvl w:val="1"/>
          <w:numId w:val="3"/>
        </w:numPr>
        <w:spacing w:before="0"/>
        <w:rPr>
          <w:ins w:id="393" w:author="V2" w:date="2025-04-14T14:19:00Z" w16du:dateUtc="2025-04-14T19:19:00Z"/>
          <w:rStyle w:val="Hyperlink"/>
        </w:rPr>
      </w:pPr>
      <w:ins w:id="394" w:author="V2" w:date="2025-04-14T14:19:00Z" w16du:dateUtc="2025-04-14T19:19:00Z">
        <w:r>
          <w:fldChar w:fldCharType="begin"/>
        </w:r>
        <w:r>
          <w:instrText>HYPERLINK \l "TRS_12" \h</w:instrText>
        </w:r>
        <w:r>
          <w:fldChar w:fldCharType="separate"/>
        </w:r>
        <w:r w:rsidRPr="007F7E2B">
          <w:rPr>
            <w:color w:val="1155CC"/>
            <w:u w:val="single"/>
          </w:rPr>
          <w:t>TRS-12</w:t>
        </w:r>
        <w:r>
          <w:fldChar w:fldCharType="end"/>
        </w:r>
        <w:r w:rsidR="00EC45F1" w:rsidRPr="007F7E2B">
          <w:rPr>
            <w:i/>
            <w:color w:val="1155CC"/>
            <w:u w:val="single"/>
          </w:rPr>
          <w:fldChar w:fldCharType="begin"/>
        </w:r>
        <w:r w:rsidR="00EC45F1" w:rsidRPr="007F7E2B">
          <w:rPr>
            <w:i/>
            <w:color w:val="1155CC"/>
            <w:u w:val="single"/>
          </w:rPr>
          <w:instrText>HYPERLINK  \l "TRS_12"</w:instrText>
        </w:r>
        <w:r w:rsidR="00EC45F1" w:rsidRPr="007F7E2B">
          <w:rPr>
            <w:i/>
            <w:color w:val="1155CC"/>
            <w:u w:val="single"/>
          </w:rPr>
        </w:r>
        <w:r w:rsidR="00EC45F1" w:rsidRPr="007F7E2B">
          <w:rPr>
            <w:i/>
            <w:color w:val="1155CC"/>
            <w:u w:val="single"/>
          </w:rPr>
          <w:fldChar w:fldCharType="separate"/>
        </w:r>
        <w:r w:rsidR="0092717E" w:rsidRPr="007F7E2B">
          <w:rPr>
            <w:rStyle w:val="Hyperlink"/>
            <w:i/>
          </w:rPr>
          <w:t xml:space="preserve"> Estimation of Emissions from Power Equipment, v1.0</w:t>
        </w:r>
      </w:ins>
    </w:p>
    <w:p w14:paraId="0000004C" w14:textId="382C5827" w:rsidR="00570313" w:rsidRPr="007F7E2B" w:rsidRDefault="00EC45F1">
      <w:pPr>
        <w:numPr>
          <w:ilvl w:val="1"/>
          <w:numId w:val="3"/>
        </w:numPr>
        <w:spacing w:before="0"/>
        <w:rPr>
          <w:ins w:id="395" w:author="V2" w:date="2025-04-14T14:19:00Z" w16du:dateUtc="2025-04-14T19:19:00Z"/>
        </w:rPr>
      </w:pPr>
      <w:ins w:id="396" w:author="V2" w:date="2025-04-14T14:19:00Z" w16du:dateUtc="2025-04-14T19:19:00Z">
        <w:r w:rsidRPr="007F7E2B">
          <w:rPr>
            <w:i/>
            <w:color w:val="1155CC"/>
            <w:u w:val="single"/>
          </w:rPr>
          <w:fldChar w:fldCharType="end"/>
        </w:r>
        <w:r w:rsidR="00282716">
          <w:fldChar w:fldCharType="begin"/>
        </w:r>
        <w:r w:rsidR="00282716">
          <w:instrText>HYPERLINK \l "TRS_13" \h</w:instrText>
        </w:r>
        <w:r w:rsidR="00282716">
          <w:fldChar w:fldCharType="separate"/>
        </w:r>
        <w:r w:rsidR="00282716" w:rsidRPr="007F7E2B">
          <w:rPr>
            <w:color w:val="1155CC"/>
            <w:u w:val="single"/>
          </w:rPr>
          <w:t>TRS-13</w:t>
        </w:r>
        <w:r w:rsidR="00282716">
          <w:fldChar w:fldCharType="end"/>
        </w:r>
        <w:r w:rsidR="0092717E">
          <w:fldChar w:fldCharType="begin"/>
        </w:r>
        <w:r w:rsidR="0092717E">
          <w:instrText>HYPERLINK \l "TRS_13" \h</w:instrText>
        </w:r>
        <w:r w:rsidR="0092717E">
          <w:fldChar w:fldCharType="separate"/>
        </w:r>
        <w:r w:rsidR="0092717E" w:rsidRPr="007F7E2B">
          <w:rPr>
            <w:i/>
            <w:color w:val="1155CC"/>
            <w:u w:val="single"/>
          </w:rPr>
          <w:t xml:space="preserve"> Estimation of Emissions from Burning, v1.0</w:t>
        </w:r>
        <w:r w:rsidR="0092717E">
          <w:fldChar w:fldCharType="end"/>
        </w:r>
      </w:ins>
    </w:p>
    <w:p w14:paraId="0000004D" w14:textId="36496932" w:rsidR="00570313" w:rsidRPr="007F7E2B" w:rsidRDefault="00282716">
      <w:pPr>
        <w:numPr>
          <w:ilvl w:val="1"/>
          <w:numId w:val="3"/>
        </w:numPr>
        <w:spacing w:before="0"/>
        <w:rPr>
          <w:ins w:id="397" w:author="V2" w:date="2025-04-14T14:19:00Z" w16du:dateUtc="2025-04-14T19:19:00Z"/>
          <w:rStyle w:val="Hyperlink"/>
        </w:rPr>
      </w:pPr>
      <w:ins w:id="398" w:author="V2" w:date="2025-04-14T14:19:00Z" w16du:dateUtc="2025-04-14T19:19:00Z">
        <w:r>
          <w:fldChar w:fldCharType="begin"/>
        </w:r>
        <w:r>
          <w:instrText>HYPERLINK \l "TRS_14" \h</w:instrText>
        </w:r>
        <w:r>
          <w:fldChar w:fldCharType="separate"/>
        </w:r>
        <w:r w:rsidRPr="007F7E2B">
          <w:rPr>
            <w:color w:val="1155CC"/>
            <w:u w:val="single"/>
          </w:rPr>
          <w:t>TRS-14</w:t>
        </w:r>
        <w:r>
          <w:fldChar w:fldCharType="end"/>
        </w:r>
        <w:r w:rsidR="00EC45F1" w:rsidRPr="007F7E2B">
          <w:rPr>
            <w:i/>
            <w:color w:val="1155CC"/>
            <w:u w:val="single"/>
          </w:rPr>
          <w:fldChar w:fldCharType="begin"/>
        </w:r>
        <w:r w:rsidR="00EC45F1" w:rsidRPr="007F7E2B">
          <w:rPr>
            <w:i/>
            <w:color w:val="1155CC"/>
            <w:u w:val="single"/>
          </w:rPr>
          <w:instrText>HYPERLINK  \l "TRS_14"</w:instrText>
        </w:r>
        <w:r w:rsidR="00EC45F1" w:rsidRPr="007F7E2B">
          <w:rPr>
            <w:i/>
            <w:color w:val="1155CC"/>
            <w:u w:val="single"/>
          </w:rPr>
        </w:r>
        <w:r w:rsidR="00EC45F1" w:rsidRPr="007F7E2B">
          <w:rPr>
            <w:i/>
            <w:color w:val="1155CC"/>
            <w:u w:val="single"/>
          </w:rPr>
          <w:fldChar w:fldCharType="separate"/>
        </w:r>
        <w:r w:rsidR="0092717E" w:rsidRPr="007F7E2B">
          <w:rPr>
            <w:rStyle w:val="Hyperlink"/>
            <w:i/>
          </w:rPr>
          <w:t xml:space="preserve"> Estimation of Emissions from Activity-Shifting Leakage, v1.0</w:t>
        </w:r>
      </w:ins>
    </w:p>
    <w:p w14:paraId="0000004E" w14:textId="506AB33D" w:rsidR="00570313" w:rsidRPr="007F7E2B" w:rsidRDefault="00EC45F1">
      <w:pPr>
        <w:numPr>
          <w:ilvl w:val="1"/>
          <w:numId w:val="3"/>
        </w:numPr>
        <w:spacing w:before="0"/>
        <w:rPr>
          <w:ins w:id="399" w:author="V2" w:date="2025-04-14T14:19:00Z" w16du:dateUtc="2025-04-14T19:19:00Z"/>
        </w:rPr>
      </w:pPr>
      <w:ins w:id="400" w:author="V2" w:date="2025-04-14T14:19:00Z" w16du:dateUtc="2025-04-14T19:19:00Z">
        <w:r w:rsidRPr="007F7E2B">
          <w:rPr>
            <w:i/>
            <w:color w:val="1155CC"/>
            <w:u w:val="single"/>
          </w:rPr>
          <w:fldChar w:fldCharType="end"/>
        </w:r>
        <w:r w:rsidR="00282716">
          <w:fldChar w:fldCharType="begin"/>
        </w:r>
        <w:r w:rsidR="00282716">
          <w:instrText>HYPERLINK \l "TRS_15" \h</w:instrText>
        </w:r>
        <w:r w:rsidR="00282716">
          <w:fldChar w:fldCharType="separate"/>
        </w:r>
        <w:r w:rsidR="00282716" w:rsidRPr="007F7E2B">
          <w:rPr>
            <w:color w:val="1155CC"/>
            <w:u w:val="single"/>
          </w:rPr>
          <w:t>TRS-15</w:t>
        </w:r>
        <w:r w:rsidR="00282716">
          <w:fldChar w:fldCharType="end"/>
        </w:r>
        <w:r w:rsidR="0092717E">
          <w:fldChar w:fldCharType="begin"/>
        </w:r>
        <w:r w:rsidR="0092717E">
          <w:instrText>HYPERLINK \l "TRS_15" \h</w:instrText>
        </w:r>
        <w:r w:rsidR="0092717E">
          <w:fldChar w:fldCharType="separate"/>
        </w:r>
        <w:r w:rsidR="0092717E" w:rsidRPr="007F7E2B">
          <w:rPr>
            <w:i/>
            <w:color w:val="1155CC"/>
            <w:u w:val="single"/>
          </w:rPr>
          <w:t xml:space="preserve"> Estimation of Emissions from Market Leakage, v1.0</w:t>
        </w:r>
        <w:r w:rsidR="0092717E">
          <w:fldChar w:fldCharType="end"/>
        </w:r>
      </w:ins>
    </w:p>
    <w:p w14:paraId="0000004F" w14:textId="2D9A37F0" w:rsidR="00570313" w:rsidRPr="007F7E2B" w:rsidRDefault="00282716">
      <w:pPr>
        <w:numPr>
          <w:ilvl w:val="1"/>
          <w:numId w:val="3"/>
        </w:numPr>
        <w:spacing w:before="0"/>
        <w:rPr>
          <w:ins w:id="401" w:author="V2" w:date="2025-04-14T14:19:00Z" w16du:dateUtc="2025-04-14T19:19:00Z"/>
          <w:rStyle w:val="Hyperlink"/>
        </w:rPr>
      </w:pPr>
      <w:ins w:id="402" w:author="V2" w:date="2025-04-14T14:19:00Z" w16du:dateUtc="2025-04-14T19:19:00Z">
        <w:r>
          <w:fldChar w:fldCharType="begin"/>
        </w:r>
        <w:r>
          <w:instrText>HYPERLINK \l "TRS_16" \h</w:instrText>
        </w:r>
        <w:r>
          <w:fldChar w:fldCharType="separate"/>
        </w:r>
        <w:r w:rsidRPr="007F7E2B">
          <w:rPr>
            <w:color w:val="1155CC"/>
            <w:u w:val="single"/>
          </w:rPr>
          <w:t>TRS-16</w:t>
        </w:r>
        <w:r w:rsidR="0092717E" w:rsidRPr="007F7E2B">
          <w:rPr>
            <w:color w:val="1155CC"/>
            <w:u w:val="single"/>
          </w:rPr>
          <w:t xml:space="preserve"> </w:t>
        </w:r>
        <w:r>
          <w:fldChar w:fldCharType="end"/>
        </w:r>
        <w:r w:rsidR="00EC45F1" w:rsidRPr="007F7E2B">
          <w:rPr>
            <w:i/>
            <w:color w:val="1155CC"/>
            <w:u w:val="single"/>
          </w:rPr>
          <w:fldChar w:fldCharType="begin"/>
        </w:r>
        <w:r w:rsidR="00EC45F1" w:rsidRPr="007F7E2B">
          <w:rPr>
            <w:i/>
            <w:color w:val="1155CC"/>
            <w:u w:val="single"/>
          </w:rPr>
          <w:instrText>HYPERLINK  \l "TRS_16"</w:instrText>
        </w:r>
        <w:r w:rsidR="00EC45F1" w:rsidRPr="007F7E2B">
          <w:rPr>
            <w:i/>
            <w:color w:val="1155CC"/>
            <w:u w:val="single"/>
          </w:rPr>
        </w:r>
        <w:r w:rsidR="00EC45F1" w:rsidRPr="007F7E2B">
          <w:rPr>
            <w:i/>
            <w:color w:val="1155CC"/>
            <w:u w:val="single"/>
          </w:rPr>
          <w:fldChar w:fldCharType="separate"/>
        </w:r>
        <w:r w:rsidR="0092717E" w:rsidRPr="007F7E2B">
          <w:rPr>
            <w:rStyle w:val="Hyperlink"/>
            <w:i/>
          </w:rPr>
          <w:t>Methods for Developing a Monitoring Plan, v1.0</w:t>
        </w:r>
      </w:ins>
    </w:p>
    <w:p w14:paraId="00000050" w14:textId="6CEA556D" w:rsidR="00570313" w:rsidRPr="007F7E2B" w:rsidRDefault="00EC45F1">
      <w:pPr>
        <w:numPr>
          <w:ilvl w:val="1"/>
          <w:numId w:val="3"/>
        </w:numPr>
        <w:spacing w:before="0"/>
        <w:rPr>
          <w:ins w:id="403" w:author="V2" w:date="2025-04-14T14:19:00Z" w16du:dateUtc="2025-04-14T19:19:00Z"/>
        </w:rPr>
      </w:pPr>
      <w:ins w:id="404" w:author="V2" w:date="2025-04-14T14:19:00Z" w16du:dateUtc="2025-04-14T19:19:00Z">
        <w:r w:rsidRPr="007F7E2B">
          <w:rPr>
            <w:i/>
            <w:color w:val="1155CC"/>
            <w:u w:val="single"/>
          </w:rPr>
          <w:fldChar w:fldCharType="end"/>
        </w:r>
        <w:r w:rsidR="00282716">
          <w:fldChar w:fldCharType="begin"/>
        </w:r>
        <w:r w:rsidR="00282716">
          <w:instrText>HYPERLINK \l "TRS_17" \h</w:instrText>
        </w:r>
        <w:r w:rsidR="00282716">
          <w:fldChar w:fldCharType="separate"/>
        </w:r>
        <w:r w:rsidR="00282716" w:rsidRPr="007F7E2B">
          <w:rPr>
            <w:color w:val="1155CC"/>
            <w:u w:val="single"/>
          </w:rPr>
          <w:t>TRS-17</w:t>
        </w:r>
        <w:r w:rsidR="0092717E" w:rsidRPr="007F7E2B">
          <w:rPr>
            <w:color w:val="1155CC"/>
            <w:u w:val="single"/>
          </w:rPr>
          <w:t xml:space="preserve"> </w:t>
        </w:r>
        <w:r w:rsidR="00282716">
          <w:fldChar w:fldCharType="end"/>
        </w:r>
        <w:r w:rsidR="0092717E">
          <w:fldChar w:fldCharType="begin"/>
        </w:r>
        <w:r w:rsidR="0092717E">
          <w:instrText>HYPERLINK \l "TRS_17" \h</w:instrText>
        </w:r>
        <w:r w:rsidR="0092717E">
          <w:fldChar w:fldCharType="separate"/>
        </w:r>
        <w:r w:rsidR="0092717E" w:rsidRPr="007F7E2B">
          <w:rPr>
            <w:i/>
            <w:color w:val="1155CC"/>
            <w:u w:val="single"/>
          </w:rPr>
          <w:t>Methods to Determine the Net Change in Atmospheric GHG Resulting from Project Activities, v1.0</w:t>
        </w:r>
        <w:r w:rsidR="0092717E">
          <w:fldChar w:fldCharType="end"/>
        </w:r>
      </w:ins>
    </w:p>
    <w:p w14:paraId="00000051" w14:textId="77777777" w:rsidR="00570313" w:rsidRPr="007F7E2B" w:rsidRDefault="0092717E">
      <w:pPr>
        <w:numPr>
          <w:ilvl w:val="1"/>
          <w:numId w:val="3"/>
        </w:numPr>
        <w:spacing w:before="0"/>
      </w:pPr>
      <w:hyperlink r:id="rId20">
        <w:r w:rsidRPr="007F7E2B">
          <w:rPr>
            <w:color w:val="1155CC"/>
            <w:u w:val="single"/>
          </w:rPr>
          <w:t>VT0001</w:t>
        </w:r>
      </w:hyperlink>
      <w:hyperlink r:id="rId21">
        <w:r w:rsidRPr="007F7E2B">
          <w:rPr>
            <w:i/>
            <w:color w:val="1155CC"/>
            <w:u w:val="single"/>
          </w:rPr>
          <w:t xml:space="preserve"> Tool for the Demonstration and Assessment of Additionality in VCS Agriculture, Forestry and Other Land Use (AFOLU) Project Activities, v3.0</w:t>
        </w:r>
      </w:hyperlink>
    </w:p>
    <w:p w14:paraId="00000052" w14:textId="77777777" w:rsidR="00570313" w:rsidRPr="007F7E2B" w:rsidRDefault="0092717E">
      <w:pPr>
        <w:numPr>
          <w:ilvl w:val="1"/>
          <w:numId w:val="3"/>
        </w:numPr>
        <w:spacing w:before="0"/>
      </w:pPr>
      <w:hyperlink r:id="rId22">
        <w:r w:rsidRPr="007F7E2B">
          <w:rPr>
            <w:color w:val="1155CC"/>
            <w:u w:val="single"/>
          </w:rPr>
          <w:t>BCarbon Soil Carbon Protocol Version 2</w:t>
        </w:r>
      </w:hyperlink>
    </w:p>
    <w:p w14:paraId="00000053" w14:textId="77777777" w:rsidR="00570313" w:rsidRPr="007F7E2B" w:rsidRDefault="0092717E">
      <w:pPr>
        <w:numPr>
          <w:ilvl w:val="1"/>
          <w:numId w:val="3"/>
        </w:numPr>
        <w:spacing w:before="0"/>
      </w:pPr>
      <w:hyperlink r:id="rId23">
        <w:r w:rsidRPr="007F7E2B">
          <w:rPr>
            <w:color w:val="1155CC"/>
            <w:u w:val="single"/>
          </w:rPr>
          <w:t xml:space="preserve">CAR </w:t>
        </w:r>
      </w:hyperlink>
      <w:hyperlink r:id="rId24">
        <w:r w:rsidRPr="007F7E2B">
          <w:rPr>
            <w:i/>
            <w:color w:val="1155CC"/>
            <w:u w:val="single"/>
          </w:rPr>
          <w:t>Soil Enrichment Protocol, Version 1.0</w:t>
        </w:r>
      </w:hyperlink>
    </w:p>
    <w:p w14:paraId="00000054" w14:textId="77777777" w:rsidR="00570313" w:rsidRPr="007F7E2B" w:rsidRDefault="0092717E">
      <w:pPr>
        <w:numPr>
          <w:ilvl w:val="1"/>
          <w:numId w:val="3"/>
        </w:numPr>
        <w:spacing w:before="0"/>
      </w:pPr>
      <w:hyperlink r:id="rId25" w:anchor="iso:std:iso:14064:-2:ed-2:v1:en">
        <w:r w:rsidRPr="007F7E2B">
          <w:rPr>
            <w:color w:val="1155CC"/>
            <w:u w:val="single"/>
          </w:rPr>
          <w:t xml:space="preserve">ISO 14064 - </w:t>
        </w:r>
      </w:hyperlink>
      <w:hyperlink r:id="rId26" w:anchor="iso:std:iso:14064:-2:ed-2:v1:en">
        <w:r w:rsidRPr="007F7E2B">
          <w:rPr>
            <w:i/>
            <w:color w:val="1155CC"/>
            <w:u w:val="single"/>
          </w:rPr>
          <w:t>Part 2 Specification with guidance at the project level for quantification, monitoring and reporting of greenhouse gas emission reductions or removal enhancements</w:t>
        </w:r>
      </w:hyperlink>
    </w:p>
    <w:p w14:paraId="00000055" w14:textId="77777777" w:rsidR="00570313" w:rsidRPr="007F7E2B" w:rsidRDefault="0092717E">
      <w:pPr>
        <w:numPr>
          <w:ilvl w:val="1"/>
          <w:numId w:val="3"/>
        </w:numPr>
        <w:spacing w:before="0"/>
      </w:pPr>
      <w:hyperlink r:id="rId27" w:anchor="iso:std:iso:14064:-3:ed-2:v1:en">
        <w:r w:rsidRPr="007F7E2B">
          <w:rPr>
            <w:color w:val="1155CC"/>
            <w:u w:val="single"/>
          </w:rPr>
          <w:t xml:space="preserve">ISO 14064 - </w:t>
        </w:r>
      </w:hyperlink>
      <w:hyperlink r:id="rId28" w:anchor="iso:std:iso:14064:-3:ed-2:v1:en">
        <w:r w:rsidRPr="007F7E2B">
          <w:rPr>
            <w:i/>
            <w:color w:val="1155CC"/>
            <w:u w:val="single"/>
          </w:rPr>
          <w:t>Part 3 Specification with guidance for the verification and validation of greenhouse gas statements</w:t>
        </w:r>
      </w:hyperlink>
    </w:p>
    <w:p w14:paraId="00000056" w14:textId="77777777" w:rsidR="00570313" w:rsidRPr="007F7E2B" w:rsidRDefault="0092717E">
      <w:pPr>
        <w:numPr>
          <w:ilvl w:val="1"/>
          <w:numId w:val="3"/>
        </w:numPr>
        <w:spacing w:before="0"/>
      </w:pPr>
      <w:hyperlink r:id="rId29">
        <w:r w:rsidRPr="007F7E2B">
          <w:rPr>
            <w:color w:val="1155CC"/>
            <w:u w:val="single"/>
          </w:rPr>
          <w:t>AFOLU Non-Permanence Risk Tool</w:t>
        </w:r>
      </w:hyperlink>
    </w:p>
    <w:p w14:paraId="00000057" w14:textId="77777777" w:rsidR="00570313" w:rsidRPr="007F7E2B" w:rsidRDefault="0092717E">
      <w:pPr>
        <w:numPr>
          <w:ilvl w:val="1"/>
          <w:numId w:val="3"/>
        </w:numPr>
        <w:spacing w:before="0"/>
      </w:pPr>
      <w:hyperlink r:id="rId30">
        <w:r w:rsidRPr="007F7E2B">
          <w:rPr>
            <w:color w:val="1155CC"/>
            <w:u w:val="single"/>
          </w:rPr>
          <w:t xml:space="preserve">VCS Validation and Verification Manual, v3.2 </w:t>
        </w:r>
      </w:hyperlink>
    </w:p>
    <w:p w14:paraId="00000058" w14:textId="77777777" w:rsidR="00570313" w:rsidRPr="007F7E2B" w:rsidRDefault="0092717E">
      <w:pPr>
        <w:numPr>
          <w:ilvl w:val="1"/>
          <w:numId w:val="3"/>
        </w:numPr>
        <w:spacing w:before="0"/>
      </w:pPr>
      <w:hyperlink r:id="rId31">
        <w:r w:rsidRPr="007F7E2B">
          <w:rPr>
            <w:color w:val="1155CC"/>
            <w:u w:val="single"/>
          </w:rPr>
          <w:t>VCS Program Definitions, v4.2</w:t>
        </w:r>
      </w:hyperlink>
    </w:p>
    <w:p w14:paraId="00000059" w14:textId="77777777" w:rsidR="00570313" w:rsidRPr="007F7E2B" w:rsidRDefault="0092717E">
      <w:pPr>
        <w:numPr>
          <w:ilvl w:val="1"/>
          <w:numId w:val="3"/>
        </w:numPr>
        <w:spacing w:before="0"/>
      </w:pPr>
      <w:hyperlink r:id="rId32">
        <w:r w:rsidRPr="007F7E2B">
          <w:rPr>
            <w:color w:val="1155CC"/>
            <w:u w:val="single"/>
          </w:rPr>
          <w:t>VCS Risk Report Calculation Tool v4.0</w:t>
        </w:r>
      </w:hyperlink>
    </w:p>
    <w:p w14:paraId="0000005A" w14:textId="77777777" w:rsidR="00570313" w:rsidRPr="007F7E2B" w:rsidRDefault="0092717E">
      <w:pPr>
        <w:numPr>
          <w:ilvl w:val="1"/>
          <w:numId w:val="3"/>
        </w:numPr>
        <w:spacing w:before="0"/>
      </w:pPr>
      <w:hyperlink r:id="rId33">
        <w:r w:rsidRPr="007F7E2B">
          <w:rPr>
            <w:color w:val="1155CC"/>
            <w:u w:val="single"/>
          </w:rPr>
          <w:t>VCS Standard v4.2</w:t>
        </w:r>
      </w:hyperlink>
    </w:p>
    <w:p w14:paraId="0000005B" w14:textId="77777777" w:rsidR="00570313" w:rsidRPr="007F7E2B" w:rsidRDefault="0092717E">
      <w:pPr>
        <w:numPr>
          <w:ilvl w:val="1"/>
          <w:numId w:val="3"/>
        </w:numPr>
        <w:spacing w:before="0"/>
      </w:pPr>
      <w:hyperlink r:id="rId34">
        <w:r w:rsidRPr="007F7E2B">
          <w:rPr>
            <w:color w:val="1155CC"/>
            <w:u w:val="single"/>
          </w:rPr>
          <w:t>CDM AR-ACM0003 Afforestation and reforestation of lands except wetlands --- Version 2.</w:t>
        </w:r>
      </w:hyperlink>
    </w:p>
    <w:p w14:paraId="12B441AA" w14:textId="77777777" w:rsidR="003D3D1D" w:rsidRPr="007F7E2B" w:rsidRDefault="003D3D1D" w:rsidP="003D3D1D">
      <w:pPr>
        <w:spacing w:before="0"/>
        <w:rPr>
          <w:ins w:id="405" w:author="V2" w:date="2025-04-14T14:19:00Z" w16du:dateUtc="2025-04-14T19:19:00Z"/>
          <w:color w:val="1155CC"/>
          <w:u w:val="single"/>
        </w:rPr>
      </w:pPr>
    </w:p>
    <w:p w14:paraId="62ECA354" w14:textId="0F1F8605" w:rsidR="003D3D1D" w:rsidRPr="007F7E2B" w:rsidRDefault="003D3D1D" w:rsidP="0081123E">
      <w:pPr>
        <w:spacing w:before="0"/>
        <w:rPr>
          <w:ins w:id="406" w:author="V2" w:date="2025-04-14T14:19:00Z" w16du:dateUtc="2025-04-14T19:19:00Z"/>
        </w:rPr>
      </w:pPr>
      <w:ins w:id="407" w:author="V2" w:date="2025-04-14T14:19:00Z" w16du:dateUtc="2025-04-14T19:19:00Z">
        <w:r w:rsidRPr="007F7E2B">
          <w:rPr>
            <w:u w:val="single"/>
          </w:rPr>
          <w:t>**</w:t>
        </w:r>
        <w:r w:rsidR="00D515AA" w:rsidRPr="007F7E2B">
          <w:rPr>
            <w:u w:val="single"/>
          </w:rPr>
          <w:t xml:space="preserve"> Incorporation by reference of published and available protocols</w:t>
        </w:r>
        <w:r w:rsidR="001B1B8D" w:rsidRPr="007F7E2B">
          <w:rPr>
            <w:u w:val="single"/>
          </w:rPr>
          <w:t xml:space="preserve"> and technical publications (see references)</w:t>
        </w:r>
        <w:r w:rsidR="00D515AA" w:rsidRPr="007F7E2B">
          <w:rPr>
            <w:u w:val="single"/>
          </w:rPr>
          <w:t xml:space="preserve"> </w:t>
        </w:r>
        <w:r w:rsidR="001B1B8D" w:rsidRPr="007F7E2B">
          <w:rPr>
            <w:u w:val="single"/>
          </w:rPr>
          <w:t>include</w:t>
        </w:r>
        <w:r w:rsidR="0013554D" w:rsidRPr="007F7E2B">
          <w:rPr>
            <w:u w:val="single"/>
          </w:rPr>
          <w:t>,</w:t>
        </w:r>
        <w:r w:rsidR="001B1B8D" w:rsidRPr="007F7E2B">
          <w:rPr>
            <w:u w:val="single"/>
          </w:rPr>
          <w:t xml:space="preserve"> for example, </w:t>
        </w:r>
        <w:r w:rsidRPr="007F7E2B">
          <w:rPr>
            <w:u w:val="single"/>
          </w:rPr>
          <w:t>VM0021 and other numbered modules</w:t>
        </w:r>
        <w:r w:rsidR="001B1B8D" w:rsidRPr="007F7E2B">
          <w:rPr>
            <w:u w:val="single"/>
          </w:rPr>
          <w:t xml:space="preserve"> from </w:t>
        </w:r>
        <w:r w:rsidR="004F35DC" w:rsidRPr="007F7E2B">
          <w:rPr>
            <w:u w:val="single"/>
          </w:rPr>
          <w:t>The Earth Partners</w:t>
        </w:r>
        <w:r w:rsidR="001B1B8D" w:rsidRPr="007F7E2B">
          <w:rPr>
            <w:u w:val="single"/>
          </w:rPr>
          <w:t xml:space="preserve"> “S</w:t>
        </w:r>
        <w:r w:rsidRPr="007F7E2B">
          <w:rPr>
            <w:u w:val="single"/>
          </w:rPr>
          <w:t>oil Carbon Quantification Method</w:t>
        </w:r>
        <w:r w:rsidR="004F35DC" w:rsidRPr="007F7E2B">
          <w:rPr>
            <w:u w:val="single"/>
          </w:rPr>
          <w:t>”</w:t>
        </w:r>
        <w:r w:rsidRPr="007F7E2B">
          <w:rPr>
            <w:u w:val="single"/>
          </w:rPr>
          <w:t xml:space="preserve"> as published and copyrighted (See Attachment 1)</w:t>
        </w:r>
      </w:ins>
    </w:p>
    <w:p w14:paraId="0000005C" w14:textId="459244A8" w:rsidR="00570313" w:rsidRPr="007F7E2B" w:rsidRDefault="0092717E">
      <w:pPr>
        <w:pStyle w:val="Heading1"/>
      </w:pPr>
      <w:bookmarkStart w:id="408" w:name="_Toc180594066"/>
      <w:bookmarkStart w:id="409" w:name="_Toc180594473"/>
      <w:r w:rsidRPr="007F7E2B">
        <w:lastRenderedPageBreak/>
        <w:t>Definitions</w:t>
      </w:r>
      <w:ins w:id="410" w:author="V2" w:date="2025-04-14T14:19:00Z" w16du:dateUtc="2025-04-14T19:19:00Z">
        <w:r w:rsidR="0072014A" w:rsidRPr="007F7E2B">
          <w:t xml:space="preserve"> and Acronym</w:t>
        </w:r>
        <w:r w:rsidR="0013554D" w:rsidRPr="007F7E2B">
          <w:t>s</w:t>
        </w:r>
        <w:r w:rsidR="0072014A" w:rsidRPr="007F7E2B">
          <w:t xml:space="preserve"> Used</w:t>
        </w:r>
        <w:bookmarkEnd w:id="408"/>
        <w:bookmarkEnd w:id="409"/>
        <w:r w:rsidR="0072014A" w:rsidRPr="007F7E2B">
          <w:t xml:space="preserve"> </w:t>
        </w:r>
      </w:ins>
    </w:p>
    <w:p w14:paraId="0000005D" w14:textId="77777777" w:rsidR="00570313" w:rsidRPr="007F7E2B" w:rsidRDefault="0092717E">
      <w:pPr>
        <w:ind w:left="1350" w:hanging="360"/>
      </w:pPr>
      <w:r w:rsidRPr="007F7E2B">
        <w:rPr>
          <w:b/>
        </w:rPr>
        <w:t xml:space="preserve">Activity Shifting Leakage: </w:t>
      </w:r>
      <w:r w:rsidRPr="007F7E2B">
        <w:t>Activities that are moved by local actors from within the project area to outside due to the project, and which result in losses of carbon in pools outside the project area.</w:t>
      </w:r>
    </w:p>
    <w:p w14:paraId="0000005E" w14:textId="1CF55878" w:rsidR="00570313" w:rsidRPr="007F7E2B" w:rsidRDefault="0092717E">
      <w:pPr>
        <w:ind w:left="1350" w:hanging="360"/>
      </w:pPr>
      <w:r w:rsidRPr="007F7E2B">
        <w:rPr>
          <w:b/>
        </w:rPr>
        <w:t xml:space="preserve">Additionality: </w:t>
      </w:r>
      <w:r w:rsidRPr="007F7E2B">
        <w:t>A criterion to determine whether emission removals and reductions are real, measurable, and in addition to what would have happened in the absence of the project.</w:t>
      </w:r>
      <w:r w:rsidR="00BB7A8A" w:rsidRPr="007F7E2B">
        <w:t xml:space="preserve"> </w:t>
      </w:r>
      <w:ins w:id="411" w:author="V2" w:date="2025-04-14T14:19:00Z" w16du:dateUtc="2025-04-14T19:19:00Z">
        <w:r w:rsidR="00EC4714" w:rsidRPr="007F7E2B">
          <w:t xml:space="preserve">TRS SOC </w:t>
        </w:r>
        <w:r w:rsidR="00F2413E" w:rsidRPr="007F7E2B">
          <w:t>V2</w:t>
        </w:r>
        <w:r w:rsidR="00EC4714" w:rsidRPr="007F7E2B">
          <w:t>.</w:t>
        </w:r>
        <w:r w:rsidR="00F2413E" w:rsidRPr="007F7E2B">
          <w:t xml:space="preserve">0 </w:t>
        </w:r>
        <w:r w:rsidR="003B0AB2" w:rsidRPr="007F7E2B">
          <w:t xml:space="preserve">offers </w:t>
        </w:r>
        <w:r w:rsidR="00F2413E" w:rsidRPr="007F7E2B">
          <w:t xml:space="preserve">four </w:t>
        </w:r>
        <w:r w:rsidR="003B0AB2" w:rsidRPr="007F7E2B">
          <w:t xml:space="preserve">tests of additionality; an </w:t>
        </w:r>
        <w:r w:rsidR="000A641D" w:rsidRPr="007F7E2B">
          <w:t xml:space="preserve">ultimate test </w:t>
        </w:r>
        <w:r w:rsidR="00BB7A8A" w:rsidRPr="007F7E2B">
          <w:t xml:space="preserve">is measure to measure increases in soil organic carbon </w:t>
        </w:r>
        <w:r w:rsidR="00FE2201" w:rsidRPr="007F7E2B">
          <w:t>stocks</w:t>
        </w:r>
        <w:r w:rsidR="009B1A0D" w:rsidRPr="007F7E2B">
          <w:t xml:space="preserve">. </w:t>
        </w:r>
      </w:ins>
    </w:p>
    <w:p w14:paraId="0000005F" w14:textId="77777777" w:rsidR="00570313" w:rsidRPr="007F7E2B" w:rsidRDefault="0092717E">
      <w:pPr>
        <w:ind w:left="1350" w:hanging="360"/>
      </w:pPr>
      <w:r w:rsidRPr="007F7E2B">
        <w:rPr>
          <w:b/>
        </w:rPr>
        <w:t>Agent:</w:t>
      </w:r>
      <w:r w:rsidRPr="007F7E2B">
        <w:t xml:space="preserve"> A person or organization undertaking actions that impact the management of carbon pools and emissions.</w:t>
      </w:r>
    </w:p>
    <w:p w14:paraId="2B7021BB" w14:textId="407C7044" w:rsidR="004856A1" w:rsidRPr="007F7E2B" w:rsidRDefault="004856A1">
      <w:pPr>
        <w:ind w:left="1350" w:hanging="360"/>
        <w:rPr>
          <w:ins w:id="412" w:author="V2" w:date="2025-04-14T14:19:00Z" w16du:dateUtc="2025-04-14T19:19:00Z"/>
          <w:bCs/>
        </w:rPr>
      </w:pPr>
      <w:ins w:id="413" w:author="V2" w:date="2025-04-14T14:19:00Z" w16du:dateUtc="2025-04-14T19:19:00Z">
        <w:r w:rsidRPr="007F7E2B">
          <w:rPr>
            <w:b/>
          </w:rPr>
          <w:t>Avoided Conversion</w:t>
        </w:r>
        <w:r w:rsidR="00E60587" w:rsidRPr="007F7E2B">
          <w:rPr>
            <w:b/>
          </w:rPr>
          <w:t xml:space="preserve"> GHG Emissions</w:t>
        </w:r>
        <w:r w:rsidRPr="007F7E2B">
          <w:rPr>
            <w:b/>
          </w:rPr>
          <w:t xml:space="preserve">: </w:t>
        </w:r>
        <w:r w:rsidRPr="007F7E2B">
          <w:rPr>
            <w:bCs/>
          </w:rPr>
          <w:t xml:space="preserve">GHG </w:t>
        </w:r>
        <w:r w:rsidR="0005317D" w:rsidRPr="007F7E2B">
          <w:rPr>
            <w:bCs/>
          </w:rPr>
          <w:t>emissions</w:t>
        </w:r>
        <w:r w:rsidRPr="007F7E2B">
          <w:rPr>
            <w:bCs/>
          </w:rPr>
          <w:t xml:space="preserve"> do not occur</w:t>
        </w:r>
        <w:r w:rsidR="00E60587" w:rsidRPr="007F7E2B">
          <w:rPr>
            <w:bCs/>
          </w:rPr>
          <w:t xml:space="preserve">, </w:t>
        </w:r>
        <w:r w:rsidR="00A23671" w:rsidRPr="007F7E2B">
          <w:rPr>
            <w:bCs/>
          </w:rPr>
          <w:t>because of</w:t>
        </w:r>
        <w:r w:rsidRPr="007F7E2B">
          <w:rPr>
            <w:bCs/>
          </w:rPr>
          <w:t xml:space="preserve"> a </w:t>
        </w:r>
        <w:r w:rsidR="00E60587" w:rsidRPr="007F7E2B">
          <w:rPr>
            <w:bCs/>
          </w:rPr>
          <w:t xml:space="preserve">direct </w:t>
        </w:r>
        <w:r w:rsidRPr="007F7E2B">
          <w:rPr>
            <w:bCs/>
          </w:rPr>
          <w:t>decision to protect land and its included carbon stocks.</w:t>
        </w:r>
      </w:ins>
    </w:p>
    <w:p w14:paraId="54184FDB" w14:textId="0A504923" w:rsidR="00E60587" w:rsidRPr="007F7E2B" w:rsidRDefault="00E60587" w:rsidP="00E60587">
      <w:pPr>
        <w:ind w:left="1350" w:hanging="360"/>
        <w:rPr>
          <w:ins w:id="414" w:author="V2" w:date="2025-04-14T14:19:00Z" w16du:dateUtc="2025-04-14T19:19:00Z"/>
        </w:rPr>
      </w:pPr>
      <w:ins w:id="415" w:author="V2" w:date="2025-04-14T14:19:00Z" w16du:dateUtc="2025-04-14T19:19:00Z">
        <w:r w:rsidRPr="007F7E2B">
          <w:rPr>
            <w:b/>
          </w:rPr>
          <w:t>Avoided Conversion GHG Carbon Credits:</w:t>
        </w:r>
        <w:r w:rsidRPr="007F7E2B">
          <w:rPr>
            <w:bCs/>
          </w:rPr>
          <w:t xml:space="preserve"> </w:t>
        </w:r>
        <w:r w:rsidRPr="007F7E2B">
          <w:t xml:space="preserve">Under a baseline scenario, if a perennial agricultural landscape, or a working landscape (e.g. perennial native grassland) is proposed to be protected, rather than plowed up and converted to a corn cropland, </w:t>
        </w:r>
        <w:r w:rsidR="009F78CA" w:rsidRPr="007F7E2B">
          <w:t xml:space="preserve">TRS SOC </w:t>
        </w:r>
        <w:r w:rsidRPr="007F7E2B">
          <w:t xml:space="preserve">currently does not support crediting for the protection of existing carbon stocks in the to be protected or already protected landscape. The rationale </w:t>
        </w:r>
        <w:r w:rsidR="00A23671" w:rsidRPr="007F7E2B">
          <w:t>currently</w:t>
        </w:r>
        <w:r w:rsidRPr="007F7E2B">
          <w:t xml:space="preserve"> is that most conservation protection occurs using legal instruments such as </w:t>
        </w:r>
        <w:r w:rsidR="002F4578" w:rsidRPr="007F7E2B">
          <w:t>c</w:t>
        </w:r>
        <w:r w:rsidRPr="007F7E2B">
          <w:t xml:space="preserve">onservation </w:t>
        </w:r>
        <w:r w:rsidR="002F4578" w:rsidRPr="007F7E2B">
          <w:t>e</w:t>
        </w:r>
        <w:r w:rsidRPr="007F7E2B">
          <w:t xml:space="preserve">asements (or deed restriction). The value of the asset is determined by </w:t>
        </w:r>
        <w:r w:rsidR="00395CA8" w:rsidRPr="007F7E2B">
          <w:t>independent</w:t>
        </w:r>
        <w:r w:rsidRPr="007F7E2B">
          <w:t xml:space="preserve"> certified conservation appraisal and </w:t>
        </w:r>
        <w:r w:rsidR="005449E3" w:rsidRPr="007F7E2B">
          <w:t xml:space="preserve">many </w:t>
        </w:r>
        <w:r w:rsidRPr="007F7E2B">
          <w:t>assets</w:t>
        </w:r>
        <w:r w:rsidR="005449E3" w:rsidRPr="007F7E2B">
          <w:t>, including</w:t>
        </w:r>
        <w:r w:rsidRPr="007F7E2B">
          <w:t xml:space="preserve"> generat</w:t>
        </w:r>
        <w:r w:rsidR="005449E3" w:rsidRPr="007F7E2B">
          <w:t>ed</w:t>
        </w:r>
        <w:r w:rsidRPr="007F7E2B">
          <w:t xml:space="preserve"> ecological </w:t>
        </w:r>
        <w:r w:rsidR="005449E3" w:rsidRPr="007F7E2B">
          <w:t>services values are more commonly now included as assets with</w:t>
        </w:r>
        <w:r w:rsidRPr="007F7E2B">
          <w:t xml:space="preserve"> donative value</w:t>
        </w:r>
        <w:r w:rsidR="005449E3" w:rsidRPr="007F7E2B">
          <w:t xml:space="preserve">. </w:t>
        </w:r>
        <w:r w:rsidRPr="007F7E2B">
          <w:t xml:space="preserve">To avoid conflicts such as double counting on the value of a protected landscape asset, and details of what is or is not included in conservation </w:t>
        </w:r>
        <w:r w:rsidR="00FE2201" w:rsidRPr="007F7E2B">
          <w:t>appraisal,</w:t>
        </w:r>
        <w:r w:rsidRPr="007F7E2B">
          <w:t xml:space="preserve"> </w:t>
        </w:r>
        <w:r w:rsidR="00A23671" w:rsidRPr="007F7E2B">
          <w:t>currently</w:t>
        </w:r>
        <w:r w:rsidR="005449E3" w:rsidRPr="007F7E2B">
          <w:t xml:space="preserve"> we do not allow GHG emissions crediting</w:t>
        </w:r>
        <w:r w:rsidRPr="007F7E2B">
          <w:t xml:space="preserve"> with protection</w:t>
        </w:r>
        <w:r w:rsidR="005449E3" w:rsidRPr="007F7E2B">
          <w:t xml:space="preserve"> of land.</w:t>
        </w:r>
      </w:ins>
    </w:p>
    <w:p w14:paraId="760631E7" w14:textId="77777777" w:rsidR="00F02606" w:rsidRPr="007F7E2B" w:rsidRDefault="0092717E">
      <w:pPr>
        <w:ind w:left="1350" w:hanging="360"/>
      </w:pPr>
      <w:r w:rsidRPr="007F7E2B">
        <w:rPr>
          <w:b/>
        </w:rPr>
        <w:t xml:space="preserve">Baseline: </w:t>
      </w:r>
      <w:r w:rsidRPr="007F7E2B">
        <w:t xml:space="preserve">The total amount of carbon within the project area in absence of the project. </w:t>
      </w:r>
    </w:p>
    <w:p w14:paraId="00000060" w14:textId="701A487B" w:rsidR="00570313" w:rsidRPr="007F7E2B" w:rsidRDefault="00F02606">
      <w:pPr>
        <w:ind w:left="1350" w:hanging="360"/>
        <w:rPr>
          <w:ins w:id="416" w:author="V2" w:date="2025-04-14T14:19:00Z" w16du:dateUtc="2025-04-14T19:19:00Z"/>
        </w:rPr>
      </w:pPr>
      <w:ins w:id="417" w:author="V2" w:date="2025-04-14T14:19:00Z" w16du:dateUtc="2025-04-14T19:19:00Z">
        <w:r w:rsidRPr="007F7E2B">
          <w:rPr>
            <w:b/>
          </w:rPr>
          <w:t>Baseline (</w:t>
        </w:r>
        <w:r w:rsidR="002F5705" w:rsidRPr="007F7E2B">
          <w:rPr>
            <w:b/>
          </w:rPr>
          <w:t>Displaced</w:t>
        </w:r>
        <w:r w:rsidRPr="007F7E2B">
          <w:rPr>
            <w:b/>
          </w:rPr>
          <w:t>)</w:t>
        </w:r>
        <w:r w:rsidR="00E56884" w:rsidRPr="007F7E2B">
          <w:rPr>
            <w:b/>
          </w:rPr>
          <w:t>:</w:t>
        </w:r>
        <w:r w:rsidRPr="007F7E2B">
          <w:rPr>
            <w:b/>
          </w:rPr>
          <w:t xml:space="preserve"> </w:t>
        </w:r>
        <w:r w:rsidRPr="007F7E2B">
          <w:t>Baseline</w:t>
        </w:r>
        <w:r w:rsidR="00F61396" w:rsidRPr="007F7E2B">
          <w:t xml:space="preserve"> may occur under </w:t>
        </w:r>
        <w:r w:rsidR="002F4578" w:rsidRPr="007F7E2B">
          <w:t xml:space="preserve">TRS SOC </w:t>
        </w:r>
        <w:r w:rsidR="00F61396" w:rsidRPr="007F7E2B">
          <w:t xml:space="preserve">where a baseline activity </w:t>
        </w:r>
        <w:r w:rsidR="00E56884" w:rsidRPr="007F7E2B">
          <w:t xml:space="preserve">changes (is displaced) as a part of the planned activity change </w:t>
        </w:r>
        <w:r w:rsidR="00F61396" w:rsidRPr="007F7E2B">
          <w:t xml:space="preserve">such as continuous grazing </w:t>
        </w:r>
        <w:r w:rsidR="00776301" w:rsidRPr="007F7E2B">
          <w:t>is replaced by Adaptive multi</w:t>
        </w:r>
        <w:r w:rsidR="00D04BB3" w:rsidRPr="007F7E2B">
          <w:t>-</w:t>
        </w:r>
        <w:r w:rsidR="00776301" w:rsidRPr="007F7E2B">
          <w:t>paddock grazing, or a corn/soybean under a soil tillage rotation</w:t>
        </w:r>
        <w:r w:rsidR="00DA74BE" w:rsidRPr="007F7E2B">
          <w:t xml:space="preserve"> is replaced by no-till agriculture</w:t>
        </w:r>
        <w:r w:rsidR="002406D8" w:rsidRPr="007F7E2B">
          <w:t xml:space="preserve"> or a conversion to a perennialized cropping system requiring no tillage.</w:t>
        </w:r>
        <w:r w:rsidR="002E29AB" w:rsidRPr="007F7E2B">
          <w:t xml:space="preserve"> For purposes of</w:t>
        </w:r>
        <w:r w:rsidR="002F4578" w:rsidRPr="007F7E2B">
          <w:t xml:space="preserve"> TRS SOC</w:t>
        </w:r>
        <w:r w:rsidR="002E29AB" w:rsidRPr="007F7E2B">
          <w:t xml:space="preserve">, because of the measurement to measurement carbon estimation and accounting, baseline displacement will be </w:t>
        </w:r>
        <w:r w:rsidR="00D01E6E" w:rsidRPr="007F7E2B">
          <w:t>recorded</w:t>
        </w:r>
        <w:r w:rsidR="002E29AB" w:rsidRPr="007F7E2B">
          <w:t xml:space="preserve"> as a change in activity</w:t>
        </w:r>
        <w:r w:rsidR="00270851" w:rsidRPr="007F7E2B">
          <w:t xml:space="preserve"> and the actual on the ground changes will be measur</w:t>
        </w:r>
        <w:r w:rsidR="00D01E6E" w:rsidRPr="007F7E2B">
          <w:t>ed</w:t>
        </w:r>
        <w:r w:rsidR="00270851" w:rsidRPr="007F7E2B">
          <w:t xml:space="preserve"> and account</w:t>
        </w:r>
        <w:r w:rsidR="00D01E6E" w:rsidRPr="007F7E2B">
          <w:t xml:space="preserve">ed for in carbon crediting. </w:t>
        </w:r>
        <w:r w:rsidR="00A41A5B" w:rsidRPr="007F7E2B">
          <w:t>Where a displacement occurs special attention by the proponent and verifier through reassessing any subsequent l</w:t>
        </w:r>
        <w:r w:rsidR="00D01E6E" w:rsidRPr="007F7E2B">
          <w:t>eakage</w:t>
        </w:r>
        <w:r w:rsidR="00A41A5B" w:rsidRPr="007F7E2B">
          <w:t xml:space="preserve"> must also be documented with annual monitoring</w:t>
        </w:r>
        <w:r w:rsidR="00BC0BB4" w:rsidRPr="007F7E2B">
          <w:t xml:space="preserve"> and reviewed during verification</w:t>
        </w:r>
        <w:r w:rsidR="00A41A5B" w:rsidRPr="007F7E2B">
          <w:t>.</w:t>
        </w:r>
        <w:r w:rsidR="00D01E6E" w:rsidRPr="007F7E2B">
          <w:t xml:space="preserve"> </w:t>
        </w:r>
        <w:r w:rsidR="002E29AB" w:rsidRPr="007F7E2B">
          <w:t xml:space="preserve"> </w:t>
        </w:r>
      </w:ins>
    </w:p>
    <w:p w14:paraId="00000061" w14:textId="14D0B4E8" w:rsidR="00570313" w:rsidRPr="007F7E2B" w:rsidRDefault="0092717E">
      <w:pPr>
        <w:ind w:left="1350" w:hanging="360"/>
      </w:pPr>
      <w:r w:rsidRPr="007F7E2B">
        <w:rPr>
          <w:b/>
        </w:rPr>
        <w:lastRenderedPageBreak/>
        <w:t>Baseline Scenario:</w:t>
      </w:r>
      <w:r w:rsidRPr="007F7E2B">
        <w:t xml:space="preserve"> The</w:t>
      </w:r>
      <w:del w:id="418" w:author="V2" w:date="2025-04-14T14:19:00Z" w16du:dateUtc="2025-04-14T19:19:00Z">
        <w:r w:rsidR="0018437E">
          <w:delText xml:space="preserve"> most likely</w:delText>
        </w:r>
      </w:del>
      <w:r w:rsidRPr="007F7E2B">
        <w:t xml:space="preserve"> </w:t>
      </w:r>
      <w:r w:rsidR="00A23671" w:rsidRPr="007F7E2B">
        <w:t>sequence</w:t>
      </w:r>
      <w:r w:rsidRPr="007F7E2B">
        <w:t xml:space="preserve"> of events and actions which would be expected to occur within the project area in the absence of the project.</w:t>
      </w:r>
    </w:p>
    <w:p w14:paraId="00000062" w14:textId="1A6728C8" w:rsidR="00570313" w:rsidRPr="007F7E2B" w:rsidRDefault="0092717E">
      <w:pPr>
        <w:ind w:left="1350" w:hanging="360"/>
      </w:pPr>
      <w:r w:rsidRPr="007F7E2B">
        <w:rPr>
          <w:b/>
        </w:rPr>
        <w:t>Buffer</w:t>
      </w:r>
      <w:del w:id="419" w:author="V2" w:date="2025-04-14T14:19:00Z" w16du:dateUtc="2025-04-14T19:19:00Z">
        <w:r w:rsidR="0018437E">
          <w:delText>:</w:delText>
        </w:r>
      </w:del>
      <w:ins w:id="420" w:author="V2" w:date="2025-04-14T14:19:00Z" w16du:dateUtc="2025-04-14T19:19:00Z">
        <w:r w:rsidR="005C54B6" w:rsidRPr="007F7E2B">
          <w:rPr>
            <w:b/>
          </w:rPr>
          <w:t xml:space="preserve"> (Pool)</w:t>
        </w:r>
        <w:r w:rsidRPr="007F7E2B">
          <w:t>:</w:t>
        </w:r>
      </w:ins>
      <w:r w:rsidRPr="007F7E2B">
        <w:t xml:space="preserve"> A percentage of project carbon credits reserved by the </w:t>
      </w:r>
      <w:del w:id="421" w:author="V2" w:date="2025-04-14T14:19:00Z" w16du:dateUtc="2025-04-14T19:19:00Z">
        <w:r w:rsidR="0018437E">
          <w:delText xml:space="preserve">Regenerative </w:delText>
        </w:r>
      </w:del>
      <w:r w:rsidRPr="007F7E2B">
        <w:t xml:space="preserve">Registry to </w:t>
      </w:r>
      <w:del w:id="422" w:author="V2" w:date="2025-04-14T14:19:00Z" w16du:dateUtc="2025-04-14T19:19:00Z">
        <w:r w:rsidR="0018437E">
          <w:delText>ensure</w:delText>
        </w:r>
      </w:del>
      <w:ins w:id="423" w:author="V2" w:date="2025-04-14T14:19:00Z" w16du:dateUtc="2025-04-14T19:19:00Z">
        <w:r w:rsidR="008B546F" w:rsidRPr="007F7E2B">
          <w:t xml:space="preserve">address shortfalls and reversals, both avoidable and unavoidable, thereby </w:t>
        </w:r>
        <w:r w:rsidRPr="007F7E2B">
          <w:t>ensur</w:t>
        </w:r>
        <w:r w:rsidR="008B546F" w:rsidRPr="007F7E2B">
          <w:t>ing</w:t>
        </w:r>
      </w:ins>
      <w:r w:rsidRPr="007F7E2B">
        <w:t xml:space="preserve"> that </w:t>
      </w:r>
      <w:del w:id="424" w:author="V2" w:date="2025-04-14T14:19:00Z" w16du:dateUtc="2025-04-14T19:19:00Z">
        <w:r w:rsidR="0018437E">
          <w:delText>interim</w:delText>
        </w:r>
      </w:del>
      <w:ins w:id="425" w:author="V2" w:date="2025-04-14T14:19:00Z" w16du:dateUtc="2025-04-14T19:19:00Z">
        <w:r w:rsidR="008B546F" w:rsidRPr="007F7E2B">
          <w:t>atmospheric carbon removal created by a project is secured and guaranteed</w:t>
        </w:r>
        <w:r w:rsidRPr="007F7E2B">
          <w:t>.</w:t>
        </w:r>
        <w:r w:rsidR="00D93F72" w:rsidRPr="007F7E2B">
          <w:t xml:space="preserve"> </w:t>
        </w:r>
        <w:r w:rsidR="008B546F" w:rsidRPr="007F7E2B">
          <w:t>TRS SOC V2.0 offers three buffer pool assurance options so that</w:t>
        </w:r>
      </w:ins>
      <w:r w:rsidR="008B546F" w:rsidRPr="007F7E2B">
        <w:t xml:space="preserve"> carbon credits </w:t>
      </w:r>
      <w:ins w:id="426" w:author="V2" w:date="2025-04-14T14:19:00Z" w16du:dateUtc="2025-04-14T19:19:00Z">
        <w:r w:rsidR="008B546F" w:rsidRPr="007F7E2B">
          <w:t xml:space="preserve">always represent actual measured improvements </w:t>
        </w:r>
      </w:ins>
      <w:r w:rsidR="008B546F" w:rsidRPr="007F7E2B">
        <w:t xml:space="preserve">in </w:t>
      </w:r>
      <w:ins w:id="427" w:author="V2" w:date="2025-04-14T14:19:00Z" w16du:dateUtc="2025-04-14T19:19:00Z">
        <w:r w:rsidR="008B546F" w:rsidRPr="007F7E2B">
          <w:t xml:space="preserve">soil organic carbon stocks on </w:t>
        </w:r>
      </w:ins>
      <w:r w:rsidR="008B546F" w:rsidRPr="007F7E2B">
        <w:t xml:space="preserve">the </w:t>
      </w:r>
      <w:del w:id="428" w:author="V2" w:date="2025-04-14T14:19:00Z" w16du:dateUtc="2025-04-14T19:19:00Z">
        <w:r w:rsidR="0018437E">
          <w:delText>forward assessment are not overstated, and a project shortfall can be addressed with the buffer</w:delText>
        </w:r>
      </w:del>
      <w:ins w:id="429" w:author="V2" w:date="2025-04-14T14:19:00Z" w16du:dateUtc="2025-04-14T19:19:00Z">
        <w:r w:rsidR="008B546F" w:rsidRPr="007F7E2B">
          <w:t>ground</w:t>
        </w:r>
      </w:ins>
      <w:r w:rsidR="00D93F72" w:rsidRPr="007F7E2B">
        <w:t>.</w:t>
      </w:r>
    </w:p>
    <w:p w14:paraId="00000063" w14:textId="77777777" w:rsidR="00570313" w:rsidRPr="007F7E2B" w:rsidRDefault="0092717E">
      <w:pPr>
        <w:ind w:left="1350" w:hanging="360"/>
      </w:pPr>
      <w:r w:rsidRPr="007F7E2B">
        <w:rPr>
          <w:b/>
        </w:rPr>
        <w:t>Conservative:</w:t>
      </w:r>
      <w:r w:rsidRPr="007F7E2B">
        <w:t xml:space="preserve"> Tending to err on the side of reduced creditable carbon in cases where uncertainty exists as to the correct value of variables, or relationships among variables.</w:t>
      </w:r>
    </w:p>
    <w:p w14:paraId="00000064" w14:textId="77777777" w:rsidR="00570313" w:rsidRPr="007F7E2B" w:rsidRDefault="0092717E">
      <w:pPr>
        <w:ind w:left="1350" w:hanging="360"/>
      </w:pPr>
      <w:r w:rsidRPr="007F7E2B">
        <w:rPr>
          <w:b/>
        </w:rPr>
        <w:t>Coarse Fragments:</w:t>
      </w:r>
      <w:r w:rsidRPr="007F7E2B">
        <w:t xml:space="preserve"> Pieces of rock or cemented soils &gt; 2mm in diameter, and therefore too large to pass through the screen used in the laboratory prior to laboratory analyses.</w:t>
      </w:r>
    </w:p>
    <w:p w14:paraId="00000065" w14:textId="0294478B" w:rsidR="00570313" w:rsidRPr="007F7E2B" w:rsidRDefault="0092717E">
      <w:pPr>
        <w:ind w:left="1350" w:hanging="360"/>
        <w:rPr>
          <w:b/>
          <w:rPrChange w:id="430" w:author="V2" w:date="2025-04-14T14:19:00Z" w16du:dateUtc="2025-04-14T19:19:00Z">
            <w:rPr/>
          </w:rPrChange>
        </w:rPr>
      </w:pPr>
      <w:r w:rsidRPr="007F7E2B">
        <w:rPr>
          <w:b/>
        </w:rPr>
        <w:t>Crediting Period:</w:t>
      </w:r>
      <w:r w:rsidRPr="007F7E2B">
        <w:t xml:space="preserve"> The time period for which GHG emission reductions or removals generated by the project are eligible for issuance as </w:t>
      </w:r>
      <w:del w:id="431" w:author="V2" w:date="2025-04-14T14:19:00Z" w16du:dateUtc="2025-04-14T19:19:00Z">
        <w:r w:rsidR="0018437E">
          <w:delText>Regen</w:delText>
        </w:r>
      </w:del>
      <w:ins w:id="432" w:author="V2" w:date="2025-04-14T14:19:00Z" w16du:dateUtc="2025-04-14T19:19:00Z">
        <w:r w:rsidR="0067740C" w:rsidRPr="007F7E2B">
          <w:t>Verified Carbon</w:t>
        </w:r>
      </w:ins>
      <w:r w:rsidR="0067740C" w:rsidRPr="007F7E2B">
        <w:t xml:space="preserve"> Credits</w:t>
      </w:r>
      <w:r w:rsidRPr="007F7E2B">
        <w:t>, not including any potential crediting period renewals. Also referred to as the “Project Crediting Period.”</w:t>
      </w:r>
      <w:ins w:id="433" w:author="V2" w:date="2025-04-14T14:19:00Z" w16du:dateUtc="2025-04-14T19:19:00Z">
        <w:r w:rsidR="009A0CC5" w:rsidRPr="007F7E2B">
          <w:t xml:space="preserve">  See </w:t>
        </w:r>
        <w:r w:rsidR="009A0CC5" w:rsidRPr="007F7E2B">
          <w:rPr>
            <w:b/>
            <w:bCs/>
          </w:rPr>
          <w:t>Post-Crediting Period Monitoring</w:t>
        </w:r>
      </w:ins>
    </w:p>
    <w:p w14:paraId="639E128D" w14:textId="5E9C9DCB" w:rsidR="0067740C" w:rsidRPr="007F7E2B" w:rsidRDefault="0067740C">
      <w:pPr>
        <w:ind w:left="1350" w:hanging="360"/>
        <w:rPr>
          <w:ins w:id="434" w:author="V2" w:date="2025-04-14T14:19:00Z" w16du:dateUtc="2025-04-14T19:19:00Z"/>
        </w:rPr>
      </w:pPr>
      <w:ins w:id="435" w:author="V2" w:date="2025-04-14T14:19:00Z" w16du:dateUtc="2025-04-14T19:19:00Z">
        <w:r w:rsidRPr="007F7E2B">
          <w:rPr>
            <w:b/>
          </w:rPr>
          <w:t>Credit Year:</w:t>
        </w:r>
        <w:r w:rsidRPr="007F7E2B">
          <w:t xml:space="preserve"> Each year during which credit is requested by the carbon project developer, and during which, a verification is conducted, and the registry may review certify and issue Verified Carbon Credits.</w:t>
        </w:r>
      </w:ins>
    </w:p>
    <w:p w14:paraId="3364F384" w14:textId="2BCD2CE9" w:rsidR="005D00A5" w:rsidRPr="007F7E2B" w:rsidRDefault="005D00A5">
      <w:pPr>
        <w:ind w:left="1350" w:hanging="360"/>
        <w:rPr>
          <w:ins w:id="436" w:author="V2" w:date="2025-04-14T14:19:00Z" w16du:dateUtc="2025-04-14T19:19:00Z"/>
        </w:rPr>
      </w:pPr>
      <w:ins w:id="437" w:author="V2" w:date="2025-04-14T14:19:00Z" w16du:dateUtc="2025-04-14T19:19:00Z">
        <w:r w:rsidRPr="007F7E2B">
          <w:rPr>
            <w:b/>
          </w:rPr>
          <w:t>Credit Yield:</w:t>
        </w:r>
        <w:r w:rsidRPr="007F7E2B">
          <w:t xml:space="preserve"> The projected or measured carbon credits over the life of a soil carbon project, that can be annualized through projection based on science literature,</w:t>
        </w:r>
        <w:r w:rsidR="00147903" w:rsidRPr="007F7E2B">
          <w:t xml:space="preserve"> </w:t>
        </w:r>
        <w:r w:rsidRPr="007F7E2B">
          <w:t xml:space="preserve">but must ultimately be based and trued-up against on-the-ground measurements over time. The credit yield is to only be determined by remeasurement of soil carbon stock changes against time zero, baseline measurement. </w:t>
        </w:r>
      </w:ins>
    </w:p>
    <w:p w14:paraId="6538F9DC" w14:textId="75D815C6" w:rsidR="00FE643F" w:rsidRPr="007F7E2B" w:rsidRDefault="00FE643F" w:rsidP="00FE643F">
      <w:pPr>
        <w:ind w:left="1350" w:hanging="360"/>
        <w:rPr>
          <w:ins w:id="438" w:author="V2" w:date="2025-04-14T14:19:00Z" w16du:dateUtc="2025-04-14T19:19:00Z"/>
        </w:rPr>
      </w:pPr>
      <w:ins w:id="439" w:author="V2" w:date="2025-04-14T14:19:00Z" w16du:dateUtc="2025-04-14T19:19:00Z">
        <w:r w:rsidRPr="007F7E2B">
          <w:rPr>
            <w:b/>
          </w:rPr>
          <w:t>Constant Baseline:</w:t>
        </w:r>
        <w:r w:rsidRPr="007F7E2B">
          <w:t xml:space="preserve"> is a baseline that may be </w:t>
        </w:r>
        <w:r w:rsidR="00906E66" w:rsidRPr="007F7E2B">
          <w:t>constantly</w:t>
        </w:r>
        <w:r w:rsidRPr="007F7E2B">
          <w:t xml:space="preserve"> declining, increasing or be stable </w:t>
        </w:r>
        <w:r w:rsidR="0005317D" w:rsidRPr="007F7E2B">
          <w:t>at</w:t>
        </w:r>
        <w:r w:rsidRPr="007F7E2B">
          <w:t xml:space="preserve"> a rate of change that </w:t>
        </w:r>
        <w:r w:rsidR="0005317D" w:rsidRPr="007F7E2B">
          <w:t>does not</w:t>
        </w:r>
        <w:r w:rsidRPr="007F7E2B">
          <w:t xml:space="preserve"> change, where the trajectory </w:t>
        </w:r>
        <w:r w:rsidR="00395CA8" w:rsidRPr="007F7E2B">
          <w:t>does not</w:t>
        </w:r>
        <w:r w:rsidRPr="007F7E2B">
          <w:t xml:space="preserve"> vary. Compared to a static baseline’s which can </w:t>
        </w:r>
        <w:r w:rsidR="00395CA8" w:rsidRPr="007F7E2B">
          <w:t>fluctuate</w:t>
        </w:r>
        <w:r w:rsidRPr="007F7E2B">
          <w:t xml:space="preserve"> around </w:t>
        </w:r>
        <w:r w:rsidR="00906E66" w:rsidRPr="007F7E2B">
          <w:t>a</w:t>
        </w:r>
        <w:r w:rsidRPr="007F7E2B">
          <w:t xml:space="preserve"> consistent mean rate of </w:t>
        </w:r>
        <w:r w:rsidR="00DD34E1" w:rsidRPr="007F7E2B">
          <w:t>change but</w:t>
        </w:r>
        <w:r w:rsidRPr="007F7E2B">
          <w:t xml:space="preserve"> may not be the same at any point in time.</w:t>
        </w:r>
      </w:ins>
    </w:p>
    <w:p w14:paraId="00000066" w14:textId="0D894C88" w:rsidR="00570313" w:rsidRPr="007F7E2B" w:rsidRDefault="0092717E">
      <w:pPr>
        <w:ind w:left="1350" w:hanging="360"/>
      </w:pPr>
      <w:r w:rsidRPr="007F7E2B">
        <w:rPr>
          <w:b/>
        </w:rPr>
        <w:t>Directly Attributable:</w:t>
      </w:r>
      <w:r w:rsidRPr="007F7E2B">
        <w:t xml:space="preserve"> The change or effect occurs </w:t>
      </w:r>
      <w:del w:id="440" w:author="V2" w:date="2025-04-14T14:19:00Z" w16du:dateUtc="2025-04-14T19:19:00Z">
        <w:r w:rsidR="0018437E">
          <w:delText>as a result</w:delText>
        </w:r>
      </w:del>
      <w:ins w:id="441" w:author="V2" w:date="2025-04-14T14:19:00Z" w16du:dateUtc="2025-04-14T19:19:00Z">
        <w:r w:rsidR="00904BAC" w:rsidRPr="007F7E2B">
          <w:t>because</w:t>
        </w:r>
      </w:ins>
      <w:r w:rsidR="00904BAC" w:rsidRPr="007F7E2B">
        <w:t xml:space="preserve"> of</w:t>
      </w:r>
      <w:r w:rsidRPr="007F7E2B">
        <w:t xml:space="preserve"> a chain of causal events linking the change or effect to an event, or to the actions of an agent. Each of the causal events or conditions in the chain must be primarily and directly caused by the previous event in the chain. Analysis of the linkages in the chain should show that for each one, the previous event is at least 75% responsible for the next event. For this reason, the relationship between an event, </w:t>
      </w:r>
      <w:r w:rsidRPr="007F7E2B">
        <w:lastRenderedPageBreak/>
        <w:t>or the actions of an agent, and the directly attributable effect, typically consists of not more than a few causal linkages.</w:t>
      </w:r>
    </w:p>
    <w:p w14:paraId="0DA71F94" w14:textId="1706416A" w:rsidR="00BB7A8A" w:rsidRPr="007F7E2B" w:rsidRDefault="00BB7A8A">
      <w:pPr>
        <w:ind w:left="1350" w:hanging="360"/>
        <w:rPr>
          <w:ins w:id="442" w:author="V2" w:date="2025-04-14T14:19:00Z" w16du:dateUtc="2025-04-14T19:19:00Z"/>
        </w:rPr>
      </w:pPr>
      <w:ins w:id="443" w:author="V2" w:date="2025-04-14T14:19:00Z" w16du:dateUtc="2025-04-14T19:19:00Z">
        <w:r w:rsidRPr="007F7E2B">
          <w:rPr>
            <w:b/>
          </w:rPr>
          <w:t>Early Adopters:</w:t>
        </w:r>
        <w:r w:rsidRPr="007F7E2B">
          <w:t xml:space="preserve"> Land stewards who adopt a practice change, and culturally often are the leaders in the farming</w:t>
        </w:r>
        <w:r w:rsidR="00271363" w:rsidRPr="007F7E2B">
          <w:t>, r</w:t>
        </w:r>
        <w:r w:rsidRPr="007F7E2B">
          <w:t>anching</w:t>
        </w:r>
        <w:r w:rsidR="00271363" w:rsidRPr="007F7E2B">
          <w:t>, and ecological restoration</w:t>
        </w:r>
        <w:r w:rsidRPr="007F7E2B">
          <w:t xml:space="preserve"> community</w:t>
        </w:r>
        <w:r w:rsidR="00271363" w:rsidRPr="007F7E2B">
          <w:t xml:space="preserve">. </w:t>
        </w:r>
        <w:r w:rsidRPr="007F7E2B">
          <w:t xml:space="preserve">Early Adopters are often motivated by outcomes and benefits </w:t>
        </w:r>
        <w:r w:rsidR="00FE3F25" w:rsidRPr="007F7E2B">
          <w:t xml:space="preserve">that may </w:t>
        </w:r>
        <w:r w:rsidRPr="007F7E2B">
          <w:t xml:space="preserve">not </w:t>
        </w:r>
        <w:r w:rsidR="00FE3F25" w:rsidRPr="007F7E2B">
          <w:t xml:space="preserve">be </w:t>
        </w:r>
        <w:r w:rsidRPr="007F7E2B">
          <w:t xml:space="preserve">recognized or supported by programs, </w:t>
        </w:r>
        <w:r w:rsidR="00FE3F25" w:rsidRPr="007F7E2B">
          <w:t xml:space="preserve">such as the </w:t>
        </w:r>
        <w:r w:rsidR="00CC44D9" w:rsidRPr="007F7E2B">
          <w:t>Farm Bill, when they commence a new practice.</w:t>
        </w:r>
        <w:r w:rsidRPr="007F7E2B">
          <w:t xml:space="preserve"> </w:t>
        </w:r>
        <w:r w:rsidR="00137CA9" w:rsidRPr="007F7E2B">
          <w:t>Additionality in their case is often not financially motivated.</w:t>
        </w:r>
      </w:ins>
    </w:p>
    <w:p w14:paraId="00000067" w14:textId="12080BC9" w:rsidR="00570313" w:rsidRPr="007F7E2B" w:rsidRDefault="0092717E">
      <w:pPr>
        <w:ind w:left="1350" w:hanging="360"/>
        <w:rPr>
          <w:ins w:id="444" w:author="V2" w:date="2025-04-14T14:19:00Z" w16du:dateUtc="2025-04-14T19:19:00Z"/>
        </w:rPr>
      </w:pPr>
      <w:r w:rsidRPr="007F7E2B">
        <w:rPr>
          <w:b/>
        </w:rPr>
        <w:t>Election of Option:</w:t>
      </w:r>
      <w:r w:rsidRPr="007F7E2B">
        <w:t xml:space="preserve"> Project Proponent selection of definitional additionality and </w:t>
      </w:r>
      <w:r w:rsidR="00906E66" w:rsidRPr="007F7E2B">
        <w:t xml:space="preserve">permanence </w:t>
      </w:r>
      <w:del w:id="445" w:author="V2" w:date="2025-04-14T14:19:00Z" w16du:dateUtc="2025-04-14T19:19:00Z">
        <w:r w:rsidR="0018437E">
          <w:delText xml:space="preserve"> </w:delText>
        </w:r>
      </w:del>
      <w:r w:rsidR="00906E66" w:rsidRPr="007F7E2B">
        <w:t>requirements</w:t>
      </w:r>
      <w:r w:rsidRPr="007F7E2B">
        <w:t xml:space="preserve"> under </w:t>
      </w:r>
      <w:del w:id="446" w:author="V2" w:date="2025-04-14T14:19:00Z" w16du:dateUtc="2025-04-14T19:19:00Z">
        <w:r w:rsidR="0018437E">
          <w:delText>the Standard</w:delText>
        </w:r>
      </w:del>
      <w:ins w:id="447" w:author="V2" w:date="2025-04-14T14:19:00Z" w16du:dateUtc="2025-04-14T19:19:00Z">
        <w:r w:rsidR="00056D3A" w:rsidRPr="007F7E2B">
          <w:t xml:space="preserve">TRS SOC </w:t>
        </w:r>
        <w:r w:rsidR="00F24064" w:rsidRPr="007F7E2B">
          <w:t>V2</w:t>
        </w:r>
        <w:r w:rsidR="00056D3A" w:rsidRPr="007F7E2B">
          <w:t>.</w:t>
        </w:r>
        <w:r w:rsidR="00F24064" w:rsidRPr="007F7E2B">
          <w:t>0</w:t>
        </w:r>
        <w:r w:rsidRPr="007F7E2B">
          <w:t>.</w:t>
        </w:r>
      </w:ins>
    </w:p>
    <w:p w14:paraId="70EFADF1" w14:textId="77777777" w:rsidR="00D733D0" w:rsidRPr="007F7E2B" w:rsidRDefault="00D733D0" w:rsidP="00D733D0">
      <w:pPr>
        <w:ind w:left="270" w:firstLine="720"/>
        <w:rPr>
          <w:ins w:id="448" w:author="V2" w:date="2025-04-14T14:19:00Z" w16du:dateUtc="2025-04-14T19:19:00Z"/>
          <w:b/>
          <w:bCs/>
        </w:rPr>
      </w:pPr>
      <w:ins w:id="449" w:author="V2" w:date="2025-04-14T14:19:00Z" w16du:dateUtc="2025-04-14T19:19:00Z">
        <w:r w:rsidRPr="007F7E2B">
          <w:rPr>
            <w:b/>
            <w:bCs/>
          </w:rPr>
          <w:t>Enrolled Property Boundary</w:t>
        </w:r>
      </w:ins>
    </w:p>
    <w:p w14:paraId="35F0FCC0" w14:textId="7427BCBB" w:rsidR="00D733D0" w:rsidRPr="007F7E2B" w:rsidRDefault="00D733D0" w:rsidP="00D733D0">
      <w:pPr>
        <w:ind w:left="990"/>
        <w:rPr>
          <w:ins w:id="450" w:author="V2" w:date="2025-04-14T14:19:00Z" w16du:dateUtc="2025-04-14T19:19:00Z"/>
        </w:rPr>
      </w:pPr>
      <w:ins w:id="451" w:author="V2" w:date="2025-04-14T14:19:00Z" w16du:dateUtc="2025-04-14T19:19:00Z">
        <w:r w:rsidRPr="007F7E2B">
          <w:t xml:space="preserve">Enrolled </w:t>
        </w:r>
        <w:r w:rsidR="00056D3A" w:rsidRPr="007F7E2B">
          <w:t>p</w:t>
        </w:r>
        <w:r w:rsidRPr="007F7E2B">
          <w:t xml:space="preserve">roperty is defined to have demonstrated through title and attached plat of survey, and other attachments to the PDD including but not limited to title or deed documenting fee ownership, or bonified lease or other form of legal control of the property, during the carbon contract term, which includes the post-contract term (e.g. 10 </w:t>
        </w:r>
        <w:r w:rsidR="009B5AD3" w:rsidRPr="007F7E2B">
          <w:t>yrs.</w:t>
        </w:r>
        <w:r w:rsidRPr="007F7E2B">
          <w:t xml:space="preserve">) must be documented in the PDD, reviewed and approved by the verification process.  </w:t>
        </w:r>
      </w:ins>
    </w:p>
    <w:p w14:paraId="791D1183" w14:textId="338053A3" w:rsidR="00D733D0" w:rsidRPr="007F7E2B" w:rsidRDefault="00D733D0" w:rsidP="00D733D0">
      <w:pPr>
        <w:ind w:left="990"/>
        <w:pPrChange w:id="452" w:author="V2" w:date="2025-04-14T14:19:00Z" w16du:dateUtc="2025-04-14T19:19:00Z">
          <w:pPr>
            <w:ind w:left="1350" w:hanging="360"/>
          </w:pPr>
        </w:pPrChange>
      </w:pPr>
      <w:ins w:id="453" w:author="V2" w:date="2025-04-14T14:19:00Z" w16du:dateUtc="2025-04-14T19:19:00Z">
        <w:r w:rsidRPr="007F7E2B">
          <w:t>To meet the enrolled property definition within a defined project, a carbon project developers must document the MLRA of each property and then give each property a unique nomenclature, that can specif</w:t>
        </w:r>
        <w:r w:rsidR="00F24064" w:rsidRPr="007F7E2B">
          <w:t>y</w:t>
        </w:r>
        <w:r w:rsidRPr="007F7E2B">
          <w:t xml:space="preserve"> the activity and time period of the project. This must be denoted in the PDD</w:t>
        </w:r>
      </w:ins>
      <w:r w:rsidRPr="007F7E2B">
        <w:t>.</w:t>
      </w:r>
    </w:p>
    <w:p w14:paraId="00000068" w14:textId="77777777" w:rsidR="00570313" w:rsidRPr="007F7E2B" w:rsidRDefault="0092717E">
      <w:pPr>
        <w:ind w:left="1350" w:hanging="360"/>
      </w:pPr>
      <w:r w:rsidRPr="007F7E2B">
        <w:rPr>
          <w:b/>
        </w:rPr>
        <w:t>Ex-ante:</w:t>
      </w:r>
      <w:r w:rsidRPr="007F7E2B">
        <w:t xml:space="preserve"> Before the fact. Projection of values or conditions in the future.</w:t>
      </w:r>
    </w:p>
    <w:p w14:paraId="00000069" w14:textId="77777777" w:rsidR="00570313" w:rsidRPr="007F7E2B" w:rsidRDefault="0092717E">
      <w:pPr>
        <w:ind w:left="1350" w:hanging="360"/>
      </w:pPr>
      <w:r w:rsidRPr="007F7E2B">
        <w:rPr>
          <w:b/>
        </w:rPr>
        <w:t>Ex-post:</w:t>
      </w:r>
      <w:r w:rsidRPr="007F7E2B">
        <w:t xml:space="preserve"> After the fact. Estimation of values or conditions in the present or past.</w:t>
      </w:r>
    </w:p>
    <w:p w14:paraId="2B4F2168" w14:textId="1E4E11F1" w:rsidR="00A568B2" w:rsidRPr="007F7E2B" w:rsidRDefault="00A568B2">
      <w:pPr>
        <w:spacing w:line="256" w:lineRule="auto"/>
        <w:ind w:left="990"/>
        <w:rPr>
          <w:ins w:id="454" w:author="V2" w:date="2025-04-14T14:19:00Z" w16du:dateUtc="2025-04-14T19:19:00Z"/>
        </w:rPr>
      </w:pPr>
      <w:ins w:id="455" w:author="V2" w:date="2025-04-14T14:19:00Z" w16du:dateUtc="2025-04-14T19:19:00Z">
        <w:r w:rsidRPr="007F7E2B">
          <w:rPr>
            <w:b/>
          </w:rPr>
          <w:t>Expected Time Increments:</w:t>
        </w:r>
        <w:r w:rsidRPr="007F7E2B">
          <w:t xml:space="preserve">   Carbon stock resampling </w:t>
        </w:r>
        <w:r w:rsidR="00906E66" w:rsidRPr="007F7E2B">
          <w:t>timelines</w:t>
        </w:r>
        <w:r w:rsidRPr="007F7E2B">
          <w:t xml:space="preserve"> are not </w:t>
        </w:r>
        <w:r w:rsidR="00DD34E1" w:rsidRPr="007F7E2B">
          <w:t>specified and</w:t>
        </w:r>
        <w:r w:rsidRPr="007F7E2B">
          <w:t xml:space="preserve"> have been left up to the project carbon developer. This </w:t>
        </w:r>
        <w:r w:rsidR="00906E66" w:rsidRPr="007F7E2B">
          <w:t>is because</w:t>
        </w:r>
        <w:r w:rsidRPr="007F7E2B">
          <w:t xml:space="preserve"> the time from activity change initiation until statistically robust signals of change can be detected depends on growing conditions and plant productivity, </w:t>
        </w:r>
        <w:r w:rsidR="0005317D" w:rsidRPr="007F7E2B">
          <w:t>geography,</w:t>
        </w:r>
        <w:r w:rsidRPr="007F7E2B">
          <w:t xml:space="preserve"> and </w:t>
        </w:r>
        <w:r w:rsidR="00395CA8" w:rsidRPr="007F7E2B">
          <w:t>meteorological</w:t>
        </w:r>
        <w:r w:rsidRPr="007F7E2B">
          <w:t xml:space="preserve"> year. In the midwestern USA under normal precipitation/growing conditions, often a 3-5 </w:t>
        </w:r>
        <w:r w:rsidR="00FE30B7" w:rsidRPr="007F7E2B">
          <w:t>yr.</w:t>
        </w:r>
        <w:r w:rsidRPr="007F7E2B">
          <w:t xml:space="preserve"> lapsed time </w:t>
        </w:r>
        <w:r w:rsidR="00906E66" w:rsidRPr="007F7E2B">
          <w:t>period is</w:t>
        </w:r>
        <w:r w:rsidRPr="007F7E2B">
          <w:t xml:space="preserve"> required; this extends to 7-10 years in semi-arid to arid rangelands. </w:t>
        </w:r>
      </w:ins>
    </w:p>
    <w:p w14:paraId="4446C5FD" w14:textId="14EDA5F2" w:rsidR="00D733D0" w:rsidRPr="007F7E2B" w:rsidRDefault="00D733D0" w:rsidP="00D733D0">
      <w:pPr>
        <w:spacing w:line="256" w:lineRule="auto"/>
        <w:ind w:left="990"/>
        <w:rPr>
          <w:ins w:id="456" w:author="V2" w:date="2025-04-14T14:19:00Z" w16du:dateUtc="2025-04-14T19:19:00Z"/>
          <w:bCs/>
        </w:rPr>
      </w:pPr>
      <w:ins w:id="457" w:author="V2" w:date="2025-04-14T14:19:00Z" w16du:dateUtc="2025-04-14T19:19:00Z">
        <w:r w:rsidRPr="007F7E2B">
          <w:rPr>
            <w:b/>
          </w:rPr>
          <w:t xml:space="preserve">Forest: </w:t>
        </w:r>
        <w:r w:rsidRPr="007F7E2B">
          <w:rPr>
            <w:bCs/>
          </w:rPr>
          <w:t xml:space="preserve">A forest is a complex ecological system in which trees are the dominant life-form. There are many types of forests. And, also different expressions of the same forest. For example, </w:t>
        </w:r>
        <w:r w:rsidR="00614D8F" w:rsidRPr="007F7E2B">
          <w:rPr>
            <w:bCs/>
          </w:rPr>
          <w:t>in a</w:t>
        </w:r>
        <w:r w:rsidRPr="007F7E2B">
          <w:rPr>
            <w:bCs/>
          </w:rPr>
          <w:t xml:space="preserve"> forest system that experiences (and one often co-evolved </w:t>
        </w:r>
        <w:r w:rsidR="009B5AD3" w:rsidRPr="007F7E2B">
          <w:rPr>
            <w:bCs/>
          </w:rPr>
          <w:t>with) wildfire</w:t>
        </w:r>
        <w:r w:rsidRPr="007F7E2B">
          <w:rPr>
            <w:bCs/>
          </w:rPr>
          <w:t>, while live trees may be reduced to re-sprouting roots after fire, where trees are top</w:t>
        </w:r>
        <w:r w:rsidR="00D04BB3" w:rsidRPr="007F7E2B">
          <w:rPr>
            <w:bCs/>
          </w:rPr>
          <w:t>-</w:t>
        </w:r>
        <w:r w:rsidRPr="007F7E2B">
          <w:rPr>
            <w:bCs/>
          </w:rPr>
          <w:t xml:space="preserve">killed; or reduced entirely, initiating a </w:t>
        </w:r>
        <w:r w:rsidR="00614D8F" w:rsidRPr="007F7E2B">
          <w:rPr>
            <w:bCs/>
          </w:rPr>
          <w:t>recolonization</w:t>
        </w:r>
        <w:r w:rsidRPr="007F7E2B">
          <w:rPr>
            <w:bCs/>
          </w:rPr>
          <w:t xml:space="preserve"> process. Under this common scenario the same forest type, or even its recognition as a forest, may change depending on the classification used to identify the type of ecosystem present.  </w:t>
        </w:r>
      </w:ins>
    </w:p>
    <w:p w14:paraId="541C7261" w14:textId="5D1557E0" w:rsidR="007623DC" w:rsidRPr="007F7E2B" w:rsidRDefault="007623DC">
      <w:pPr>
        <w:spacing w:line="256" w:lineRule="auto"/>
        <w:ind w:left="990"/>
        <w:rPr>
          <w:ins w:id="458" w:author="V2" w:date="2025-04-14T14:19:00Z" w16du:dateUtc="2025-04-14T19:19:00Z"/>
        </w:rPr>
      </w:pPr>
      <w:ins w:id="459" w:author="V2" w:date="2025-04-14T14:19:00Z" w16du:dateUtc="2025-04-14T19:19:00Z">
        <w:r w:rsidRPr="007F7E2B">
          <w:rPr>
            <w:b/>
          </w:rPr>
          <w:t>Healthy Soil</w:t>
        </w:r>
        <w:r w:rsidR="00115D3D" w:rsidRPr="007F7E2B">
          <w:rPr>
            <w:b/>
          </w:rPr>
          <w:t>’s</w:t>
        </w:r>
        <w:r w:rsidRPr="007F7E2B">
          <w:rPr>
            <w:b/>
          </w:rPr>
          <w:t xml:space="preserve"> Co-Benefits</w:t>
        </w:r>
        <w:r w:rsidRPr="007F7E2B">
          <w:t xml:space="preserve">: Healthy soil supports healthy food, healthy </w:t>
        </w:r>
        <w:r w:rsidR="0005317D" w:rsidRPr="007F7E2B">
          <w:t>livestock,</w:t>
        </w:r>
        <w:r w:rsidRPr="007F7E2B">
          <w:t xml:space="preserve"> and human nutrition, improves infiltration of precipitation to re-grow potable water supplies, can reduce </w:t>
        </w:r>
        <w:r w:rsidRPr="007F7E2B">
          <w:lastRenderedPageBreak/>
          <w:t xml:space="preserve">flooding and costly flood damages, and </w:t>
        </w:r>
        <w:r w:rsidR="00115D3D" w:rsidRPr="007F7E2B">
          <w:t xml:space="preserve">the improvement of soil health </w:t>
        </w:r>
        <w:r w:rsidRPr="007F7E2B">
          <w:t xml:space="preserve">may be </w:t>
        </w:r>
        <w:r w:rsidR="00115D3D" w:rsidRPr="007F7E2B">
          <w:t>one of the primary ways any (</w:t>
        </w:r>
        <w:r w:rsidR="009F3C36" w:rsidRPr="007F7E2B">
          <w:t>every</w:t>
        </w:r>
        <w:r w:rsidR="00115D3D" w:rsidRPr="007F7E2B">
          <w:t>) land steward can participate in improvement natural resources.</w:t>
        </w:r>
        <w:r w:rsidRPr="007F7E2B">
          <w:t xml:space="preserve"> </w:t>
        </w:r>
      </w:ins>
    </w:p>
    <w:p w14:paraId="2AFE142B" w14:textId="02136837" w:rsidR="001C33BE" w:rsidRPr="007F7E2B" w:rsidRDefault="001C33BE" w:rsidP="001C33BE">
      <w:pPr>
        <w:spacing w:line="256" w:lineRule="auto"/>
        <w:ind w:left="990"/>
        <w:rPr>
          <w:ins w:id="460" w:author="V2" w:date="2025-04-14T14:19:00Z" w16du:dateUtc="2025-04-14T19:19:00Z"/>
          <w:bCs/>
        </w:rPr>
      </w:pPr>
      <w:ins w:id="461" w:author="V2" w:date="2025-04-14T14:19:00Z" w16du:dateUtc="2025-04-14T19:19:00Z">
        <w:r w:rsidRPr="007F7E2B">
          <w:rPr>
            <w:b/>
          </w:rPr>
          <w:t xml:space="preserve">Idea Note: </w:t>
        </w:r>
        <w:r w:rsidRPr="007F7E2B">
          <w:rPr>
            <w:bCs/>
          </w:rPr>
          <w:t xml:space="preserve">A document that summarizes a soil carbon project that is typically used to familiarize a registry, </w:t>
        </w:r>
        <w:r w:rsidR="0005317D" w:rsidRPr="007F7E2B">
          <w:rPr>
            <w:bCs/>
          </w:rPr>
          <w:t>verifier,</w:t>
        </w:r>
        <w:r w:rsidRPr="007F7E2B">
          <w:rPr>
            <w:bCs/>
          </w:rPr>
          <w:t xml:space="preserve"> and </w:t>
        </w:r>
        <w:r w:rsidR="009F3C36" w:rsidRPr="007F7E2B">
          <w:rPr>
            <w:bCs/>
          </w:rPr>
          <w:t>potential</w:t>
        </w:r>
        <w:r w:rsidRPr="007F7E2B">
          <w:rPr>
            <w:bCs/>
          </w:rPr>
          <w:t xml:space="preserve"> buyers with the project. This is not a substitute for a project design plan. </w:t>
        </w:r>
      </w:ins>
    </w:p>
    <w:p w14:paraId="0000006A" w14:textId="77777777" w:rsidR="00570313" w:rsidRPr="007F7E2B" w:rsidRDefault="0092717E">
      <w:pPr>
        <w:ind w:left="1350" w:hanging="360"/>
      </w:pPr>
      <w:r w:rsidRPr="007F7E2B">
        <w:rPr>
          <w:b/>
        </w:rPr>
        <w:t>Land Management Activity Change:</w:t>
      </w:r>
      <w:r w:rsidRPr="007F7E2B">
        <w:t xml:space="preserve"> Any change in crop, tillage, fertilizer, land drainage/water management, crop litter, livestock use (mass, density, stocking rate, rest-rotation), species or composition, amendment, invasive plant management technique changes (tillage, prescribed burning, herbicide or formulation, application method, flame or thermal management, smother-cropping, etc.), equipment or technical deployment, land-tenure and operations and staffing, are all accepted by definition as contributing to or resulting in a land management activity change.</w:t>
      </w:r>
    </w:p>
    <w:p w14:paraId="0000006B" w14:textId="32ED2B90" w:rsidR="00570313" w:rsidRPr="007F7E2B" w:rsidRDefault="0092717E">
      <w:pPr>
        <w:ind w:left="1350" w:hanging="360"/>
      </w:pPr>
      <w:r w:rsidRPr="007F7E2B">
        <w:rPr>
          <w:b/>
        </w:rPr>
        <w:t>Long-lived wood products:</w:t>
      </w:r>
      <w:r w:rsidRPr="007F7E2B">
        <w:t xml:space="preserve"> Products produced from harvested timber which is expected to persist and sequester carbon for an extended </w:t>
      </w:r>
      <w:r w:rsidR="00904BAC" w:rsidRPr="007F7E2B">
        <w:t>period</w:t>
      </w:r>
      <w:r w:rsidRPr="007F7E2B">
        <w:t xml:space="preserve"> </w:t>
      </w:r>
      <w:del w:id="462" w:author="V2" w:date="2025-04-14T14:19:00Z" w16du:dateUtc="2025-04-14T19:19:00Z">
        <w:r w:rsidR="0018437E">
          <w:delText xml:space="preserve">of time </w:delText>
        </w:r>
      </w:del>
      <w:r w:rsidRPr="007F7E2B">
        <w:t xml:space="preserve">– typically </w:t>
      </w:r>
      <w:del w:id="463" w:author="V2" w:date="2025-04-14T14:19:00Z" w16du:dateUtc="2025-04-14T19:19:00Z">
        <w:r w:rsidR="0018437E">
          <w:delText>100</w:delText>
        </w:r>
      </w:del>
      <w:ins w:id="464" w:author="V2" w:date="2025-04-14T14:19:00Z" w16du:dateUtc="2025-04-14T19:19:00Z">
        <w:r w:rsidR="0005317D" w:rsidRPr="007F7E2B">
          <w:t>one hundred</w:t>
        </w:r>
      </w:ins>
      <w:r w:rsidRPr="007F7E2B">
        <w:t xml:space="preserve"> </w:t>
      </w:r>
      <w:r w:rsidR="00540429" w:rsidRPr="007F7E2B">
        <w:t>years</w:t>
      </w:r>
      <w:del w:id="465" w:author="V2" w:date="2025-04-14T14:19:00Z" w16du:dateUtc="2025-04-14T19:19:00Z">
        <w:r w:rsidR="0018437E">
          <w:delText>,</w:delText>
        </w:r>
      </w:del>
      <w:r w:rsidR="00540429" w:rsidRPr="007F7E2B">
        <w:t xml:space="preserve"> unless</w:t>
      </w:r>
      <w:r w:rsidRPr="007F7E2B">
        <w:t xml:space="preserve"> there is a specific reason for using a different </w:t>
      </w:r>
      <w:r w:rsidR="009F3C36" w:rsidRPr="007F7E2B">
        <w:t>time</w:t>
      </w:r>
      <w:del w:id="466" w:author="V2" w:date="2025-04-14T14:19:00Z" w16du:dateUtc="2025-04-14T19:19:00Z">
        <w:r w:rsidR="0018437E">
          <w:delText xml:space="preserve"> period</w:delText>
        </w:r>
      </w:del>
      <w:r w:rsidRPr="007F7E2B">
        <w:t>.</w:t>
      </w:r>
    </w:p>
    <w:p w14:paraId="038D8DFD" w14:textId="6C4BC3BB" w:rsidR="00F24064" w:rsidRPr="007F7E2B" w:rsidRDefault="00682FD0">
      <w:pPr>
        <w:ind w:left="1350" w:hanging="360"/>
        <w:rPr>
          <w:ins w:id="467" w:author="V2" w:date="2025-04-14T14:19:00Z" w16du:dateUtc="2025-04-14T19:19:00Z"/>
        </w:rPr>
      </w:pPr>
      <w:ins w:id="468" w:author="V2" w:date="2025-04-14T14:19:00Z" w16du:dateUtc="2025-04-14T19:19:00Z">
        <w:r w:rsidRPr="007F7E2B">
          <w:rPr>
            <w:b/>
          </w:rPr>
          <w:t>Minimum Soil Disturbance:</w:t>
        </w:r>
        <w:r w:rsidRPr="007F7E2B">
          <w:t xml:space="preserve"> </w:t>
        </w:r>
        <w:r w:rsidR="00506D1C" w:rsidRPr="007F7E2B">
          <w:t xml:space="preserve">In TRS, under land management activity plans, as required to be documented in the proponents PDD, </w:t>
        </w:r>
        <w:r w:rsidR="00947CC0" w:rsidRPr="007F7E2B">
          <w:t xml:space="preserve">a clear description of the activity changes proposed and the level of </w:t>
        </w:r>
        <w:r w:rsidR="00877CDB" w:rsidRPr="007F7E2B">
          <w:t>land/vegetation disruption that may lead to temporary (14-</w:t>
        </w:r>
        <w:r w:rsidR="007232C7" w:rsidRPr="007F7E2B">
          <w:t>60 days)</w:t>
        </w:r>
        <w:r w:rsidR="00877CDB" w:rsidRPr="007F7E2B">
          <w:t xml:space="preserve"> or longer term</w:t>
        </w:r>
        <w:r w:rsidR="007232C7" w:rsidRPr="007F7E2B">
          <w:t xml:space="preserve"> (season or multi-season long)</w:t>
        </w:r>
        <w:r w:rsidR="00877CDB" w:rsidRPr="007F7E2B">
          <w:t xml:space="preserve"> </w:t>
        </w:r>
        <w:r w:rsidR="00947CC0" w:rsidRPr="007F7E2B">
          <w:t>soil disruption</w:t>
        </w:r>
        <w:r w:rsidR="005040EF" w:rsidRPr="007F7E2B">
          <w:t xml:space="preserve"> must be documented. Soil disruption is defined as any activity resulting in bare soil of greater than </w:t>
        </w:r>
        <w:r w:rsidR="006C24FB" w:rsidRPr="007F7E2B">
          <w:t xml:space="preserve">1 acre in size that is not cover cropped, mulched or </w:t>
        </w:r>
        <w:r w:rsidR="001332DE" w:rsidRPr="007F7E2B">
          <w:t xml:space="preserve">protected from heating and wind and water erosion within 7 days of executing the activity that created the bare soil. </w:t>
        </w:r>
        <w:r w:rsidR="003561D4" w:rsidRPr="007F7E2B">
          <w:t xml:space="preserve">Under most erosion control requirements and plans of federal and state governmental agencies </w:t>
        </w:r>
        <w:r w:rsidR="00EB73CA" w:rsidRPr="007F7E2B">
          <w:t xml:space="preserve">any time soil is </w:t>
        </w:r>
        <w:r w:rsidR="00F5203B" w:rsidRPr="007F7E2B">
          <w:t xml:space="preserve">exposed and </w:t>
        </w:r>
        <w:r w:rsidR="00EB73CA" w:rsidRPr="007F7E2B">
          <w:t xml:space="preserve">bare on greater than one acre, an erosion control plan and permit is required. </w:t>
        </w:r>
        <w:r w:rsidR="00714E1B" w:rsidRPr="007F7E2B">
          <w:t xml:space="preserve"> Temporary soil disturbance on farms and ranches is typically associated with tillage or herbiciding </w:t>
        </w:r>
        <w:r w:rsidR="009A521F" w:rsidRPr="007F7E2B">
          <w:t xml:space="preserve">followed by the installation of a cover crop or next </w:t>
        </w:r>
        <w:r w:rsidR="00F5203B" w:rsidRPr="007F7E2B">
          <w:t xml:space="preserve">crop, including perennial grasses in grazed lands. </w:t>
        </w:r>
        <w:r w:rsidR="00614D8F" w:rsidRPr="007F7E2B">
          <w:t>Typically,</w:t>
        </w:r>
        <w:r w:rsidR="00D22149" w:rsidRPr="007F7E2B">
          <w:t xml:space="preserve"> the soils are prepared and promptly (often in less than a week) the </w:t>
        </w:r>
        <w:r w:rsidR="00F32BAD" w:rsidRPr="007F7E2B">
          <w:t xml:space="preserve">seed bed </w:t>
        </w:r>
        <w:r w:rsidR="009B5AD3" w:rsidRPr="007F7E2B">
          <w:t>is drilled</w:t>
        </w:r>
        <w:r w:rsidR="00F32BAD" w:rsidRPr="007F7E2B">
          <w:t xml:space="preserve"> or broadcast with the next crop. Deviation from a prompt turn around, such as bare soil remaining exposed and subject to erosion, and soil organic carbon degradation, must </w:t>
        </w:r>
        <w:r w:rsidR="00614D8F" w:rsidRPr="007F7E2B">
          <w:t>b</w:t>
        </w:r>
        <w:r w:rsidR="00F32BAD" w:rsidRPr="007F7E2B">
          <w:t>e documented a</w:t>
        </w:r>
        <w:r w:rsidR="00614D8F" w:rsidRPr="007F7E2B">
          <w:t xml:space="preserve"> </w:t>
        </w:r>
        <w:r w:rsidR="00F32BAD" w:rsidRPr="007F7E2B">
          <w:t xml:space="preserve">priori in the PDD and reported annually in the project monitoring program. If the soil disturbance acreage is significantly large, new baseline sampling must be documented in an addendum to the PDD.  </w:t>
        </w:r>
        <w:r w:rsidR="00052505" w:rsidRPr="007F7E2B">
          <w:t xml:space="preserve"> The Minimum Soil disturbance must be demonstrated via satellite imagery analysis of bare soil annually and included in the monitoring report.</w:t>
        </w:r>
        <w:r w:rsidR="00D04BB3" w:rsidRPr="007F7E2B">
          <w:t xml:space="preserve"> </w:t>
        </w:r>
      </w:ins>
    </w:p>
    <w:p w14:paraId="0000006C" w14:textId="4FACF7DF" w:rsidR="00570313" w:rsidRPr="007F7E2B" w:rsidRDefault="0092717E">
      <w:pPr>
        <w:ind w:left="1350" w:hanging="360"/>
      </w:pPr>
      <w:r w:rsidRPr="007F7E2B">
        <w:rPr>
          <w:b/>
        </w:rPr>
        <w:t>Monitoring event:</w:t>
      </w:r>
      <w:r w:rsidRPr="007F7E2B">
        <w:t xml:space="preserve"> The time at which monitoring of </w:t>
      </w:r>
      <w:r w:rsidR="00904BAC" w:rsidRPr="007F7E2B">
        <w:t>all</w:t>
      </w:r>
      <w:del w:id="469" w:author="V2" w:date="2025-04-14T14:19:00Z" w16du:dateUtc="2025-04-14T19:19:00Z">
        <w:r w:rsidR="0018437E">
          <w:delText xml:space="preserve"> of</w:delText>
        </w:r>
      </w:del>
      <w:r w:rsidRPr="007F7E2B">
        <w:t xml:space="preserve"> the relevant variables is undertaken, to determine the net change in atmospheric carbon attributable to the project.</w:t>
      </w:r>
    </w:p>
    <w:p w14:paraId="0000006D" w14:textId="52D7CFBE" w:rsidR="00570313" w:rsidRPr="007F7E2B" w:rsidRDefault="0092717E">
      <w:pPr>
        <w:ind w:left="1350" w:hanging="360"/>
      </w:pPr>
      <w:r w:rsidRPr="007F7E2B">
        <w:rPr>
          <w:b/>
        </w:rPr>
        <w:lastRenderedPageBreak/>
        <w:t>Monitoring period:</w:t>
      </w:r>
      <w:r w:rsidRPr="007F7E2B">
        <w:t xml:space="preserve"> The </w:t>
      </w:r>
      <w:r w:rsidR="00701E0B" w:rsidRPr="007F7E2B">
        <w:t>time</w:t>
      </w:r>
      <w:r w:rsidRPr="007F7E2B">
        <w:t xml:space="preserve"> </w:t>
      </w:r>
      <w:del w:id="470" w:author="V2" w:date="2025-04-14T14:19:00Z" w16du:dateUtc="2025-04-14T19:19:00Z">
        <w:r w:rsidR="0018437E">
          <w:delText xml:space="preserve">period </w:delText>
        </w:r>
      </w:del>
      <w:r w:rsidRPr="007F7E2B">
        <w:t xml:space="preserve">specified in a </w:t>
      </w:r>
      <w:ins w:id="471" w:author="V2" w:date="2025-04-14T14:19:00Z" w16du:dateUtc="2025-04-14T19:19:00Z">
        <w:r w:rsidR="00B70EDC" w:rsidRPr="007F7E2B">
          <w:t xml:space="preserve">PDD, </w:t>
        </w:r>
        <w:r w:rsidR="00357286" w:rsidRPr="007F7E2B">
          <w:t xml:space="preserve">during the project </w:t>
        </w:r>
        <w:r w:rsidR="00B70EDC" w:rsidRPr="007F7E2B">
          <w:t xml:space="preserve">crediting period, </w:t>
        </w:r>
        <w:r w:rsidR="009B77D4" w:rsidRPr="007F7E2B">
          <w:t xml:space="preserve">and during the post-crediting period both require </w:t>
        </w:r>
      </w:ins>
      <w:r w:rsidRPr="007F7E2B">
        <w:t xml:space="preserve">monitoring </w:t>
      </w:r>
      <w:del w:id="472" w:author="V2" w:date="2025-04-14T14:19:00Z" w16du:dateUtc="2025-04-14T19:19:00Z">
        <w:r w:rsidR="0018437E">
          <w:delText>report</w:delText>
        </w:r>
      </w:del>
      <w:ins w:id="473" w:author="V2" w:date="2025-04-14T14:19:00Z" w16du:dateUtc="2025-04-14T19:19:00Z">
        <w:r w:rsidRPr="007F7E2B">
          <w:t>report</w:t>
        </w:r>
        <w:r w:rsidR="009B77D4" w:rsidRPr="007F7E2B">
          <w:t xml:space="preserve">s </w:t>
        </w:r>
      </w:ins>
      <w:r w:rsidRPr="007F7E2B">
        <w:t xml:space="preserve"> during which GHG emission removals</w:t>
      </w:r>
      <w:r w:rsidR="009B77D4" w:rsidRPr="007F7E2B">
        <w:t xml:space="preserve"> </w:t>
      </w:r>
      <w:del w:id="474" w:author="V2" w:date="2025-04-14T14:19:00Z" w16du:dateUtc="2025-04-14T19:19:00Z">
        <w:r w:rsidR="0018437E">
          <w:delText>were generated</w:delText>
        </w:r>
      </w:del>
      <w:ins w:id="475" w:author="V2" w:date="2025-04-14T14:19:00Z" w16du:dateUtc="2025-04-14T19:19:00Z">
        <w:r w:rsidR="009B77D4" w:rsidRPr="007F7E2B">
          <w:t>and protection of the accrued carbon stocks occur, respectrively</w:t>
        </w:r>
      </w:ins>
      <w:r w:rsidR="009B77D4" w:rsidRPr="007F7E2B">
        <w:t xml:space="preserve"> </w:t>
      </w:r>
      <w:r w:rsidRPr="007F7E2B">
        <w:t xml:space="preserve">by </w:t>
      </w:r>
      <w:del w:id="476" w:author="V2" w:date="2025-04-14T14:19:00Z" w16du:dateUtc="2025-04-14T19:19:00Z">
        <w:r w:rsidR="0018437E">
          <w:delText>the</w:delText>
        </w:r>
      </w:del>
      <w:ins w:id="477" w:author="V2" w:date="2025-04-14T14:19:00Z" w16du:dateUtc="2025-04-14T19:19:00Z">
        <w:r w:rsidR="009B77D4" w:rsidRPr="007F7E2B">
          <w:t>each</w:t>
        </w:r>
      </w:ins>
      <w:r w:rsidRPr="007F7E2B">
        <w:t xml:space="preserve"> project</w:t>
      </w:r>
      <w:r w:rsidR="009B77D4" w:rsidRPr="007F7E2B">
        <w:t>.</w:t>
      </w:r>
    </w:p>
    <w:p w14:paraId="0000006E" w14:textId="39390ACE" w:rsidR="00570313" w:rsidRPr="007F7E2B" w:rsidRDefault="0092717E">
      <w:pPr>
        <w:ind w:left="1350" w:hanging="360"/>
        <w:rPr>
          <w:ins w:id="478" w:author="V2" w:date="2025-04-14T14:19:00Z" w16du:dateUtc="2025-04-14T19:19:00Z"/>
        </w:rPr>
      </w:pPr>
      <w:r w:rsidRPr="007F7E2B">
        <w:rPr>
          <w:b/>
        </w:rPr>
        <w:t>Monitoring plan:</w:t>
      </w:r>
      <w:r w:rsidRPr="007F7E2B">
        <w:t xml:space="preserve"> Plan in which a monitoring schedule and methods will be documented</w:t>
      </w:r>
      <w:ins w:id="479" w:author="V2" w:date="2025-04-14T14:19:00Z" w16du:dateUtc="2025-04-14T19:19:00Z">
        <w:r w:rsidR="00A23D31" w:rsidRPr="007F7E2B">
          <w:t xml:space="preserve"> as a part of the </w:t>
        </w:r>
        <w:r w:rsidR="00FE30B7" w:rsidRPr="007F7E2B">
          <w:t>submittal</w:t>
        </w:r>
        <w:r w:rsidR="00A23D31" w:rsidRPr="007F7E2B">
          <w:t xml:space="preserve"> to The Regenerative Standard, Verifier, and Nature’s Registry</w:t>
        </w:r>
        <w:r w:rsidRPr="007F7E2B">
          <w:t>.</w:t>
        </w:r>
      </w:ins>
    </w:p>
    <w:p w14:paraId="1380E822" w14:textId="7651716B" w:rsidR="00321FDC" w:rsidRPr="007F7E2B" w:rsidRDefault="00321FDC">
      <w:pPr>
        <w:ind w:left="1350" w:hanging="360"/>
        <w:rPr>
          <w:ins w:id="480" w:author="V2" w:date="2025-04-14T14:19:00Z" w16du:dateUtc="2025-04-14T19:19:00Z"/>
        </w:rPr>
      </w:pPr>
      <w:ins w:id="481" w:author="V2" w:date="2025-04-14T14:19:00Z" w16du:dateUtc="2025-04-14T19:19:00Z">
        <w:r w:rsidRPr="007F7E2B">
          <w:rPr>
            <w:b/>
          </w:rPr>
          <w:t>Nature’s Registry:</w:t>
        </w:r>
        <w:r w:rsidRPr="007F7E2B">
          <w:t xml:space="preserve"> This is a fully functional ledger, </w:t>
        </w:r>
        <w:r w:rsidR="003D1D73" w:rsidRPr="007F7E2B">
          <w:t xml:space="preserve">record keeping, </w:t>
        </w:r>
        <w:r w:rsidRPr="007F7E2B">
          <w:t xml:space="preserve">and accountancy organization that </w:t>
        </w:r>
        <w:r w:rsidR="003D1D73" w:rsidRPr="007F7E2B">
          <w:t>reviews verification reports, certifies and issuances credits for projects that have used The Regenerative Standard, and any of the methods therein for quantification, reporting and verification</w:t>
        </w:r>
        <w:r w:rsidR="00F24064" w:rsidRPr="007F7E2B">
          <w:t>.</w:t>
        </w:r>
        <w:r w:rsidR="00AC3AEA" w:rsidRPr="007F7E2B">
          <w:t xml:space="preserve"> Nature’s Re</w:t>
        </w:r>
        <w:r w:rsidR="0092258D" w:rsidRPr="007F7E2B">
          <w:t>gistry is a separate operating entity from The Regenerative Standard</w:t>
        </w:r>
        <w:r w:rsidR="006A3600" w:rsidRPr="007F7E2B">
          <w:t xml:space="preserve"> which is part of </w:t>
        </w:r>
        <w:r w:rsidR="006A3600">
          <w:fldChar w:fldCharType="begin"/>
        </w:r>
        <w:r w:rsidR="006A3600">
          <w:instrText>HYPERLINK "http://www.aeinstitute.org"</w:instrText>
        </w:r>
        <w:r w:rsidR="006A3600">
          <w:fldChar w:fldCharType="separate"/>
        </w:r>
        <w:r w:rsidR="006A3600" w:rsidRPr="007F7E2B">
          <w:rPr>
            <w:rStyle w:val="Hyperlink"/>
          </w:rPr>
          <w:t>Applied Ecological Institute, Inc</w:t>
        </w:r>
        <w:r w:rsidR="006A3600">
          <w:fldChar w:fldCharType="end"/>
        </w:r>
        <w:r w:rsidR="006A3600" w:rsidRPr="007F7E2B">
          <w:t xml:space="preserve">., a 501c3. </w:t>
        </w:r>
      </w:ins>
    </w:p>
    <w:p w14:paraId="5384ADDE" w14:textId="31A0D9C4" w:rsidR="002F5480" w:rsidRPr="007F7E2B" w:rsidRDefault="002F5480">
      <w:pPr>
        <w:ind w:left="1350" w:hanging="360"/>
        <w:rPr>
          <w:ins w:id="482" w:author="V2" w:date="2025-04-14T14:19:00Z" w16du:dateUtc="2025-04-14T19:19:00Z"/>
        </w:rPr>
      </w:pPr>
      <w:ins w:id="483" w:author="V2" w:date="2025-04-14T14:19:00Z" w16du:dateUtc="2025-04-14T19:19:00Z">
        <w:r w:rsidRPr="007F7E2B">
          <w:rPr>
            <w:b/>
            <w:bCs/>
          </w:rPr>
          <w:t>Organic Carbon (stocks):</w:t>
        </w:r>
        <w:r w:rsidRPr="007F7E2B">
          <w:t xml:space="preserve"> Organic carbon </w:t>
        </w:r>
        <w:r w:rsidR="00EB3CD1" w:rsidRPr="007F7E2B">
          <w:t>is a large and diverse source of carbon-based compounds found within natural and engine</w:t>
        </w:r>
        <w:r w:rsidR="00CF550A" w:rsidRPr="007F7E2B">
          <w:t xml:space="preserve">ered, </w:t>
        </w:r>
        <w:r w:rsidR="00614D8F" w:rsidRPr="007F7E2B">
          <w:t>terrestrial,</w:t>
        </w:r>
        <w:r w:rsidR="00CF550A" w:rsidRPr="007F7E2B">
          <w:t xml:space="preserve"> aquatic and wetland environments. It is matter composed of organic c</w:t>
        </w:r>
        <w:r w:rsidR="00D04BB3" w:rsidRPr="007F7E2B">
          <w:t>o</w:t>
        </w:r>
        <w:r w:rsidR="00CF550A" w:rsidRPr="007F7E2B">
          <w:t xml:space="preserve">mpounds that have come </w:t>
        </w:r>
        <w:r w:rsidR="00614D8F" w:rsidRPr="007F7E2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from</w:t>
        </w:r>
        <w:r w:rsidR="00614D8F" w:rsidRPr="007F7E2B">
          <w:t>from</w:t>
        </w:r>
        <w:r w:rsidR="00CF550A" w:rsidRPr="007F7E2B">
          <w:t xml:space="preserve"> the feces and remains of </w:t>
        </w:r>
        <w:r w:rsidR="00A21A5E" w:rsidRPr="007F7E2B">
          <w:t>organisms such as plant and animals. For purposes of Soil Organic Carbon</w:t>
        </w:r>
        <w:r w:rsidR="009874AE" w:rsidRPr="007F7E2B">
          <w:t>, under the TRS</w:t>
        </w:r>
        <w:r w:rsidR="00F24064" w:rsidRPr="007F7E2B">
          <w:t xml:space="preserve"> SOC</w:t>
        </w:r>
        <w:r w:rsidR="009874AE" w:rsidRPr="007F7E2B">
          <w:t>, all non-peat (</w:t>
        </w:r>
        <w:r w:rsidR="009B5AD3" w:rsidRPr="007F7E2B">
          <w:t>i.e.</w:t>
        </w:r>
        <w:r w:rsidR="003F16B0" w:rsidRPr="007F7E2B">
          <w:t xml:space="preserve"> </w:t>
        </w:r>
        <w:r w:rsidR="009874AE" w:rsidRPr="007F7E2B">
          <w:t xml:space="preserve">hemic and fibric peat types) are </w:t>
        </w:r>
        <w:r w:rsidR="003F16B0" w:rsidRPr="007F7E2B">
          <w:t>eligible for crediting. Sapric peats (commonly referenced as “muck” soils</w:t>
        </w:r>
        <w:r w:rsidR="00F24064" w:rsidRPr="007F7E2B">
          <w:t>)</w:t>
        </w:r>
        <w:r w:rsidR="003F16B0" w:rsidRPr="007F7E2B">
          <w:t xml:space="preserve"> are eligible for inclusion and can be sampled </w:t>
        </w:r>
        <w:r w:rsidR="00427E36" w:rsidRPr="007F7E2B">
          <w:t>under this methodology where they comprise a</w:t>
        </w:r>
        <w:r w:rsidR="003256AC" w:rsidRPr="007F7E2B">
          <w:t xml:space="preserve"> relatively thin layer on a prevalent soil system that is inorganic in nature, including hystic epipedon</w:t>
        </w:r>
        <w:r w:rsidR="00A66451" w:rsidRPr="007F7E2B">
          <w:t>’s directly over bedrock or sand.</w:t>
        </w:r>
      </w:ins>
    </w:p>
    <w:p w14:paraId="07FEFA9A" w14:textId="5A216746" w:rsidR="00DF0444" w:rsidRPr="007F7E2B" w:rsidRDefault="00DF0444" w:rsidP="00DF0444">
      <w:pPr>
        <w:ind w:left="1350" w:hanging="360"/>
        <w:rPr>
          <w:ins w:id="484" w:author="V2" w:date="2025-04-14T14:19:00Z" w16du:dateUtc="2025-04-14T19:19:00Z"/>
        </w:rPr>
      </w:pPr>
      <w:ins w:id="485" w:author="V2" w:date="2025-04-14T14:19:00Z" w16du:dateUtc="2025-04-14T19:19:00Z">
        <w:r w:rsidRPr="007F7E2B">
          <w:rPr>
            <w:b/>
            <w:bCs/>
          </w:rPr>
          <w:t>Peatlands:</w:t>
        </w:r>
        <w:r w:rsidRPr="007F7E2B">
          <w:t xml:space="preserve"> Land with a prevalence of hystic soils (e.g. sapric, hemic and fibric peat types) require different soil carbon measurement methods, that provide a permanently installed vertical reference gage or </w:t>
        </w:r>
        <w:r w:rsidR="00614D8F" w:rsidRPr="007F7E2B">
          <w:t>marker, so</w:t>
        </w:r>
        <w:r w:rsidRPr="007F7E2B">
          <w:t xml:space="preserve"> that soil strata thickness and Bulk density can </w:t>
        </w:r>
        <w:r w:rsidR="00614D8F" w:rsidRPr="007F7E2B">
          <w:t xml:space="preserve">be </w:t>
        </w:r>
        <w:r w:rsidRPr="007F7E2B">
          <w:t xml:space="preserve">accurately measured over time. This marker is used to calibrate for shrink-swell and paludification dynamics that occurs under varying levels of saturation or inundation, and whether frozen </w:t>
        </w:r>
        <w:r w:rsidR="009B5AD3" w:rsidRPr="007F7E2B">
          <w:t>or</w:t>
        </w:r>
        <w:r w:rsidRPr="007F7E2B">
          <w:t xml:space="preserve"> thawed.  Consequently, land with hemic and fibric peat soil carbon is not addressable under TRS</w:t>
        </w:r>
        <w:r w:rsidR="00F24064" w:rsidRPr="007F7E2B">
          <w:t xml:space="preserve"> SOC</w:t>
        </w:r>
        <w:r w:rsidRPr="007F7E2B">
          <w:t xml:space="preserve"> at this time.</w:t>
        </w:r>
      </w:ins>
    </w:p>
    <w:p w14:paraId="7478D26F" w14:textId="313C28AC" w:rsidR="002B4FE0" w:rsidRPr="007F7E2B" w:rsidRDefault="00052505">
      <w:pPr>
        <w:ind w:left="1350" w:hanging="360"/>
        <w:rPr>
          <w:ins w:id="486" w:author="V2" w:date="2025-04-14T14:19:00Z" w16du:dateUtc="2025-04-14T19:19:00Z"/>
        </w:rPr>
      </w:pPr>
      <w:ins w:id="487" w:author="V2" w:date="2025-04-14T14:19:00Z" w16du:dateUtc="2025-04-14T19:19:00Z">
        <w:r w:rsidRPr="007F7E2B">
          <w:rPr>
            <w:b/>
            <w:bCs/>
          </w:rPr>
          <w:t>Permanence:</w:t>
        </w:r>
        <w:r w:rsidR="002C2BCB" w:rsidRPr="007F7E2B">
          <w:rPr>
            <w:b/>
            <w:bCs/>
          </w:rPr>
          <w:t xml:space="preserve">  </w:t>
        </w:r>
        <w:r w:rsidR="002C2BCB" w:rsidRPr="007F7E2B">
          <w:t xml:space="preserve">Permanence </w:t>
        </w:r>
        <w:r w:rsidR="00D42A16" w:rsidRPr="007F7E2B">
          <w:t>i</w:t>
        </w:r>
        <w:r w:rsidR="002C2BCB" w:rsidRPr="007F7E2B">
          <w:t>s the long</w:t>
        </w:r>
        <w:r w:rsidR="00F24064" w:rsidRPr="007F7E2B">
          <w:t>-</w:t>
        </w:r>
        <w:r w:rsidR="002C2BCB" w:rsidRPr="007F7E2B">
          <w:t>term durability of soil organic carbon stocks</w:t>
        </w:r>
        <w:r w:rsidR="00D42A16" w:rsidRPr="007F7E2B">
          <w:t>, and TRS SOC uses a comprehensive permanence framework to establish a reasonable and adequate assurance that the atmospheric carbon removal created by a project is secured and guaranteed for at least 40 years</w:t>
        </w:r>
        <w:r w:rsidR="002C2BCB" w:rsidRPr="007F7E2B">
          <w:t xml:space="preserve">. Regenerative grazing, farming, and restoration and management of conservation projects inherently contribute to the level of mineral associated carbon fractions. Each of these project types we have measured this increase in accrued carbon stocks in general, and specifically mineral associated stocks down to a meter depth. For TRS, we define permanence realistically, from the perspective of how the earth has performed, as a model for what can be accomplished, rather than from a theoretical legal perspective. </w:t>
        </w:r>
        <w:r w:rsidR="00614D8F" w:rsidRPr="007F7E2B">
          <w:t>Paleontological</w:t>
        </w:r>
        <w:r w:rsidR="002C2BCB" w:rsidRPr="007F7E2B">
          <w:t xml:space="preserve"> studies </w:t>
        </w:r>
        <w:r w:rsidR="00614D8F" w:rsidRPr="007F7E2B">
          <w:t>and carbon</w:t>
        </w:r>
        <w:r w:rsidR="002C2BCB" w:rsidRPr="007F7E2B">
          <w:t xml:space="preserve"> dating of soil organic carbon stocks in unglaciated landscapes (</w:t>
        </w:r>
        <w:r w:rsidR="009B5AD3" w:rsidRPr="007F7E2B">
          <w:t>i.e.</w:t>
        </w:r>
        <w:r w:rsidR="002C2BCB" w:rsidRPr="007F7E2B">
          <w:t xml:space="preserve"> Palouse </w:t>
        </w:r>
        <w:r w:rsidR="002C2BCB" w:rsidRPr="007F7E2B">
          <w:lastRenderedPageBreak/>
          <w:t>agroecosystem in Eastern Washington State</w:t>
        </w:r>
        <w:r w:rsidR="00F24064" w:rsidRPr="007F7E2B">
          <w:t>)</w:t>
        </w:r>
        <w:r w:rsidR="002C2BCB" w:rsidRPr="007F7E2B">
          <w:t xml:space="preserve"> have average carbon ages in the upper 1 dm of 200-300 years. And, from 2 to 10 dm the average age is 200,000 years (Retal</w:t>
        </w:r>
        <w:r w:rsidR="006062D3" w:rsidRPr="007F7E2B">
          <w:t>lack 2007</w:t>
        </w:r>
        <w:r w:rsidR="002C2BCB" w:rsidRPr="007F7E2B">
          <w:t>).  In glaciated corn belt regions of WI, IL, IA the average age in the upper 1 dm is 200-300 years, and &gt; 5000</w:t>
        </w:r>
        <w:r w:rsidR="002B4FE0" w:rsidRPr="007F7E2B">
          <w:t>-7000</w:t>
        </w:r>
        <w:r w:rsidR="002C2BCB" w:rsidRPr="007F7E2B">
          <w:t xml:space="preserve"> years below that</w:t>
        </w:r>
        <w:r w:rsidR="002B4FE0" w:rsidRPr="007F7E2B">
          <w:t xml:space="preserve"> to an ~ 1 m depth (Apfelbaum unpublished data using UM Pollen analysis</w:t>
        </w:r>
        <w:r w:rsidR="00614D8F" w:rsidRPr="007F7E2B">
          <w:t>).</w:t>
        </w:r>
        <w:r w:rsidR="002C2BCB" w:rsidRPr="007F7E2B">
          <w:t xml:space="preserve"> In New Mexico, near Corona, to 1 dm depth the age was ~1000 years; below 2 dms, the age was 3-5 million years (_</w:t>
        </w:r>
        <w:r w:rsidR="006062D3" w:rsidRPr="007F7E2B">
          <w:t>Monger 2014</w:t>
        </w:r>
        <w:r w:rsidR="002C2BCB" w:rsidRPr="007F7E2B">
          <w:t xml:space="preserve">). </w:t>
        </w:r>
        <w:r w:rsidR="006D614A" w:rsidRPr="007F7E2B">
          <w:t>A literature review is beyond the scope of the intent of this Glossary of terms. That said, a</w:t>
        </w:r>
        <w:r w:rsidR="002C2BCB" w:rsidRPr="007F7E2B">
          <w:t xml:space="preserve"> central valley CA study found topsoils </w:t>
        </w:r>
        <w:r w:rsidR="006D614A" w:rsidRPr="007F7E2B">
          <w:t>had an</w:t>
        </w:r>
        <w:r w:rsidR="002C2BCB" w:rsidRPr="007F7E2B">
          <w:t xml:space="preserve"> average age of several hundred years and 1500-1800 years below that to 1 m depth.</w:t>
        </w:r>
      </w:ins>
    </w:p>
    <w:p w14:paraId="313664C8" w14:textId="77777777" w:rsidR="001340FB" w:rsidRPr="007F7E2B" w:rsidRDefault="002B4FE0" w:rsidP="001340FB">
      <w:pPr>
        <w:ind w:left="1350" w:hanging="360"/>
        <w:rPr>
          <w:ins w:id="488" w:author="V2" w:date="2025-04-14T14:19:00Z" w16du:dateUtc="2025-04-14T19:19:00Z"/>
          <w:b/>
          <w:bCs/>
        </w:rPr>
      </w:pPr>
      <w:ins w:id="489" w:author="V2" w:date="2025-04-14T14:19:00Z" w16du:dateUtc="2025-04-14T19:19:00Z">
        <w:r w:rsidRPr="007F7E2B">
          <w:rPr>
            <w:b/>
            <w:bCs/>
          </w:rPr>
          <w:t>Achieving permanence is defined under TRS using three criteria learned from measuring Soil Organic Carbon to 1 m depth:</w:t>
        </w:r>
      </w:ins>
    </w:p>
    <w:p w14:paraId="078E8156" w14:textId="399B0B79" w:rsidR="001340FB" w:rsidRPr="007F7E2B" w:rsidRDefault="00614D8F" w:rsidP="00964B29">
      <w:pPr>
        <w:pStyle w:val="ListParagraph"/>
        <w:numPr>
          <w:ilvl w:val="0"/>
          <w:numId w:val="16"/>
        </w:numPr>
        <w:rPr>
          <w:ins w:id="490" w:author="V2" w:date="2025-04-14T14:19:00Z" w16du:dateUtc="2025-04-14T19:19:00Z"/>
        </w:rPr>
      </w:pPr>
      <w:ins w:id="491" w:author="V2" w:date="2025-04-14T14:19:00Z" w16du:dateUtc="2025-04-14T19:19:00Z">
        <w:r w:rsidRPr="007F7E2B">
          <w:t>Increased soil</w:t>
        </w:r>
        <w:r w:rsidR="002B4FE0" w:rsidRPr="007F7E2B">
          <w:t xml:space="preserve"> organic carbon deeper in the soil</w:t>
        </w:r>
      </w:ins>
    </w:p>
    <w:p w14:paraId="55B35F42" w14:textId="6BF117E9" w:rsidR="00D42A16" w:rsidRPr="007F7E2B" w:rsidRDefault="002B4FE0" w:rsidP="00964B29">
      <w:pPr>
        <w:pStyle w:val="ListParagraph"/>
        <w:numPr>
          <w:ilvl w:val="0"/>
          <w:numId w:val="16"/>
        </w:numPr>
        <w:rPr>
          <w:ins w:id="492" w:author="V2" w:date="2025-04-14T14:19:00Z" w16du:dateUtc="2025-04-14T19:19:00Z"/>
        </w:rPr>
      </w:pPr>
      <w:ins w:id="493" w:author="V2" w:date="2025-04-14T14:19:00Z" w16du:dateUtc="2025-04-14T19:19:00Z">
        <w:r w:rsidRPr="007F7E2B">
          <w:t>Increase</w:t>
        </w:r>
        <w:r w:rsidR="008E7230" w:rsidRPr="007F7E2B">
          <w:t>d</w:t>
        </w:r>
        <w:r w:rsidR="001340FB" w:rsidRPr="007F7E2B">
          <w:t xml:space="preserve"> </w:t>
        </w:r>
        <w:r w:rsidRPr="007F7E2B">
          <w:t>mineral associated carbon fractions</w:t>
        </w:r>
      </w:ins>
    </w:p>
    <w:p w14:paraId="0B677DEB" w14:textId="1B2F4626" w:rsidR="00D04BB3" w:rsidRPr="007F7E2B" w:rsidRDefault="008E7230" w:rsidP="00C55CB0">
      <w:pPr>
        <w:pStyle w:val="ListParagraph"/>
        <w:numPr>
          <w:ilvl w:val="0"/>
          <w:numId w:val="16"/>
        </w:numPr>
        <w:rPr>
          <w:ins w:id="494" w:author="V2" w:date="2025-04-14T14:19:00Z" w16du:dateUtc="2025-04-14T19:19:00Z"/>
        </w:rPr>
      </w:pPr>
      <w:ins w:id="495" w:author="V2" w:date="2025-04-14T14:19:00Z" w16du:dateUtc="2025-04-14T19:19:00Z">
        <w:r w:rsidRPr="007F7E2B">
          <w:t>Reduction in relative abundance o</w:t>
        </w:r>
        <w:r w:rsidR="009F6FB0" w:rsidRPr="007F7E2B">
          <w:t xml:space="preserve">f </w:t>
        </w:r>
        <w:r w:rsidR="002B4FE0" w:rsidRPr="007F7E2B">
          <w:t>shorter</w:t>
        </w:r>
        <w:r w:rsidR="00D42A16" w:rsidRPr="007F7E2B">
          <w:t>-</w:t>
        </w:r>
        <w:r w:rsidR="002B4FE0" w:rsidRPr="007F7E2B">
          <w:t xml:space="preserve">lived particulate carbon fractions </w:t>
        </w:r>
      </w:ins>
    </w:p>
    <w:p w14:paraId="6E02A0A0" w14:textId="278720B0" w:rsidR="003A1751" w:rsidRPr="007F7E2B" w:rsidRDefault="009E29E9" w:rsidP="002B4FE0">
      <w:pPr>
        <w:ind w:left="1350" w:hanging="360"/>
      </w:pPr>
      <w:ins w:id="496" w:author="V2" w:date="2025-04-14T14:19:00Z" w16du:dateUtc="2025-04-14T19:19:00Z">
        <w:r w:rsidRPr="007F7E2B">
          <w:rPr>
            <w:b/>
            <w:bCs/>
          </w:rPr>
          <w:t>Permanence Period</w:t>
        </w:r>
        <w:r w:rsidR="00F36C3F" w:rsidRPr="007F7E2B">
          <w:rPr>
            <w:b/>
            <w:bCs/>
          </w:rPr>
          <w:t xml:space="preserve">: </w:t>
        </w:r>
        <w:r w:rsidR="00F36C3F" w:rsidRPr="007F7E2B">
          <w:t>TRS requires annual monitoring and reporting during each year a parcel is enrolled under the TRS</w:t>
        </w:r>
        <w:r w:rsidR="00D42A16" w:rsidRPr="007F7E2B">
          <w:t xml:space="preserve"> SOC</w:t>
        </w:r>
        <w:r w:rsidR="00F36C3F" w:rsidRPr="007F7E2B">
          <w:t xml:space="preserve">. TRS also requires </w:t>
        </w:r>
        <w:r w:rsidR="000F471E" w:rsidRPr="007F7E2B">
          <w:t xml:space="preserve">project end monitoring when the enrollment true-up resampling and measurement of soil organic stocks are measured and compared with the baseline measurements to </w:t>
        </w:r>
        <w:r w:rsidR="00063972" w:rsidRPr="007F7E2B">
          <w:t xml:space="preserve">document accruals that have occurred. After enrollment ends, for a period of </w:t>
        </w:r>
        <w:r w:rsidR="00D42A16" w:rsidRPr="007F7E2B">
          <w:t xml:space="preserve">forty </w:t>
        </w:r>
        <w:r w:rsidR="00063972" w:rsidRPr="007F7E2B">
          <w:t xml:space="preserve">years, annual monitoring and t0th year monitoring close out documentation is required to be delivered to TRS by the project proponent. The monitoring reports shall be focused exclusively to document compliance with maintaining the activity change that was executed on </w:t>
        </w:r>
        <w:r w:rsidR="003A1751" w:rsidRPr="007F7E2B">
          <w:t xml:space="preserve">each </w:t>
        </w:r>
        <w:r w:rsidR="00063972" w:rsidRPr="007F7E2B">
          <w:t>the property</w:t>
        </w:r>
        <w:r w:rsidR="003A1751" w:rsidRPr="007F7E2B">
          <w:t>. Permanence monitoring and documentation can be accomplished using remote sensing with on-the-ground confirmation photography</w:t>
        </w:r>
      </w:ins>
      <w:r w:rsidR="003A1751" w:rsidRPr="007F7E2B">
        <w:t>.</w:t>
      </w:r>
    </w:p>
    <w:p w14:paraId="0000006F" w14:textId="77777777" w:rsidR="00570313" w:rsidRPr="007F7E2B" w:rsidRDefault="0092717E">
      <w:pPr>
        <w:ind w:left="1350" w:hanging="360"/>
      </w:pPr>
      <w:r w:rsidRPr="007F7E2B">
        <w:rPr>
          <w:b/>
        </w:rPr>
        <w:t>Planned:</w:t>
      </w:r>
      <w:r w:rsidRPr="007F7E2B">
        <w:t xml:space="preserve"> Changes in the value of the variable are under the control of identified agents who are independent of the Project Proponent.</w:t>
      </w:r>
    </w:p>
    <w:p w14:paraId="289F6463" w14:textId="101914F3" w:rsidR="00EC5FE7" w:rsidRPr="007F7E2B" w:rsidRDefault="00EC5FE7">
      <w:pPr>
        <w:ind w:left="1350" w:hanging="360"/>
        <w:rPr>
          <w:ins w:id="497" w:author="V2" w:date="2025-04-14T14:19:00Z" w16du:dateUtc="2025-04-14T19:19:00Z"/>
          <w:bCs/>
        </w:rPr>
      </w:pPr>
      <w:ins w:id="498" w:author="V2" w:date="2025-04-14T14:19:00Z" w16du:dateUtc="2025-04-14T19:19:00Z">
        <w:r w:rsidRPr="007F7E2B">
          <w:rPr>
            <w:b/>
          </w:rPr>
          <w:t xml:space="preserve">Post-Crediting Monitoring Period: </w:t>
        </w:r>
        <w:r w:rsidRPr="007F7E2B">
          <w:rPr>
            <w:bCs/>
          </w:rPr>
          <w:t>After the crediting period for each project, monitoring for reversals begins. T</w:t>
        </w:r>
        <w:r w:rsidR="00C01554" w:rsidRPr="007F7E2B">
          <w:rPr>
            <w:bCs/>
          </w:rPr>
          <w:t>he duration of this period, by election of the project developer, shall be a minimum of 40 years</w:t>
        </w:r>
        <w:r w:rsidR="005A2AC7" w:rsidRPr="007F7E2B">
          <w:rPr>
            <w:bCs/>
          </w:rPr>
          <w:t>, and a develope</w:t>
        </w:r>
        <w:r w:rsidR="009B77D4" w:rsidRPr="007F7E2B">
          <w:rPr>
            <w:bCs/>
          </w:rPr>
          <w:t>r</w:t>
        </w:r>
        <w:r w:rsidR="005A2AC7" w:rsidRPr="007F7E2B">
          <w:rPr>
            <w:bCs/>
          </w:rPr>
          <w:t xml:space="preserve"> shall elect </w:t>
        </w:r>
        <w:r w:rsidR="009B77D4" w:rsidRPr="007F7E2B">
          <w:rPr>
            <w:bCs/>
          </w:rPr>
          <w:t xml:space="preserve">this minimum period, or other options that include </w:t>
        </w:r>
        <w:r w:rsidR="005A2AC7" w:rsidRPr="007F7E2B">
          <w:rPr>
            <w:bCs/>
          </w:rPr>
          <w:t>100</w:t>
        </w:r>
        <w:r w:rsidR="009B77D4" w:rsidRPr="007F7E2B">
          <w:rPr>
            <w:bCs/>
          </w:rPr>
          <w:t xml:space="preserve"> or more, including </w:t>
        </w:r>
        <w:r w:rsidR="005A2AC7" w:rsidRPr="007F7E2B">
          <w:rPr>
            <w:bCs/>
          </w:rPr>
          <w:t xml:space="preserve">a perpetual commitment to annual monitoring to ensure reversals do not occur. </w:t>
        </w:r>
      </w:ins>
    </w:p>
    <w:p w14:paraId="31C4D65A" w14:textId="3C498CAE" w:rsidR="00DF0444" w:rsidRPr="007F7E2B" w:rsidRDefault="00DF0444" w:rsidP="00DF0444">
      <w:pPr>
        <w:ind w:firstLine="720"/>
        <w:rPr>
          <w:ins w:id="499" w:author="V2" w:date="2025-04-14T14:19:00Z" w16du:dateUtc="2025-04-14T19:19:00Z"/>
          <w:b/>
          <w:bCs/>
        </w:rPr>
      </w:pPr>
      <w:r w:rsidRPr="007F7E2B">
        <w:rPr>
          <w:b/>
          <w:bCs/>
        </w:rPr>
        <w:t>Project Boundary</w:t>
      </w:r>
      <w:del w:id="500" w:author="V2" w:date="2025-04-14T14:19:00Z" w16du:dateUtc="2025-04-14T19:19:00Z">
        <w:r w:rsidR="0018437E">
          <w:rPr>
            <w:b/>
          </w:rPr>
          <w:delText xml:space="preserve">: </w:delText>
        </w:r>
      </w:del>
      <w:ins w:id="501" w:author="V2" w:date="2025-04-14T14:19:00Z" w16du:dateUtc="2025-04-14T19:19:00Z">
        <w:r w:rsidRPr="007F7E2B">
          <w:rPr>
            <w:b/>
            <w:bCs/>
          </w:rPr>
          <w:t xml:space="preserve"> (See Enrolled Property Boundary)</w:t>
        </w:r>
      </w:ins>
    </w:p>
    <w:p w14:paraId="676010C9" w14:textId="26A76E0A" w:rsidR="00DF0444" w:rsidRPr="007F7E2B" w:rsidRDefault="00DF0444" w:rsidP="00DF0444">
      <w:pPr>
        <w:ind w:left="1350" w:hanging="360"/>
      </w:pPr>
      <w:r w:rsidRPr="007F7E2B">
        <w:t>The area or areas of land on which the Project Proponent will undertake the project activities.</w:t>
      </w:r>
      <w:ins w:id="502" w:author="V2" w:date="2025-04-14T14:19:00Z" w16du:dateUtc="2025-04-14T19:19:00Z">
        <w:r w:rsidR="0016503B" w:rsidRPr="007F7E2B">
          <w:t xml:space="preserve"> TRS SOC </w:t>
        </w:r>
        <w:r w:rsidRPr="007F7E2B">
          <w:t xml:space="preserve">defines a project </w:t>
        </w:r>
        <w:r w:rsidR="00D42A16" w:rsidRPr="007F7E2B">
          <w:t>as</w:t>
        </w:r>
        <w:r w:rsidRPr="007F7E2B">
          <w:t xml:space="preserve"> any group of properties, where upon, a similar project activity is proposed, that enroll to participate by use of</w:t>
        </w:r>
        <w:r w:rsidR="00CA74DA" w:rsidRPr="007F7E2B">
          <w:t xml:space="preserve"> TRS SOC</w:t>
        </w:r>
        <w:r w:rsidRPr="007F7E2B">
          <w:t xml:space="preserve">, that occur in a USDA (or equivalent) defined Major Land Resources Area within the defined period of time around which the project </w:t>
        </w:r>
        <w:r w:rsidRPr="007F7E2B">
          <w:lastRenderedPageBreak/>
          <w:t xml:space="preserve">is organized, as submitted in the PDD, and approved through the verification process. Across the USA, there are </w:t>
        </w:r>
        <w:r w:rsidR="006D614A" w:rsidRPr="007F7E2B">
          <w:t>Major Land Resources Areas (USDA, NRCS 2022</w:t>
        </w:r>
        <w:r w:rsidR="00D42A16" w:rsidRPr="007F7E2B">
          <w:t>)</w:t>
        </w:r>
        <w:r w:rsidR="006D614A" w:rsidRPr="007F7E2B">
          <w:t xml:space="preserve"> (MLRA’s)</w:t>
        </w:r>
        <w:r w:rsidRPr="007F7E2B">
          <w:t xml:space="preserve"> defined based on biophysical conditions present</w:t>
        </w:r>
        <w:r w:rsidR="006D614A" w:rsidRPr="007F7E2B">
          <w:t>, and for each a description of the ty</w:t>
        </w:r>
        <w:r w:rsidRPr="007F7E2B">
          <w:t>pical</w:t>
        </w:r>
        <w:r w:rsidR="006D614A" w:rsidRPr="007F7E2B">
          <w:t xml:space="preserve"> </w:t>
        </w:r>
        <w:r w:rsidRPr="007F7E2B">
          <w:t xml:space="preserve">land use history, including land settlement and cropping and soil tillage activities </w:t>
        </w:r>
        <w:r w:rsidR="006D614A" w:rsidRPr="007F7E2B">
          <w:t>are provided</w:t>
        </w:r>
        <w:r w:rsidRPr="007F7E2B">
          <w:t>.</w:t>
        </w:r>
      </w:ins>
    </w:p>
    <w:p w14:paraId="6B70E3E8" w14:textId="77777777" w:rsidR="00DF0444" w:rsidRPr="007F7E2B" w:rsidRDefault="00DF0444" w:rsidP="00C55CB0">
      <w:pPr>
        <w:ind w:left="1440"/>
        <w:rPr>
          <w:ins w:id="503" w:author="V2" w:date="2025-04-14T14:19:00Z" w16du:dateUtc="2025-04-14T19:19:00Z"/>
        </w:rPr>
      </w:pPr>
      <w:ins w:id="504" w:author="V2" w:date="2025-04-14T14:19:00Z" w16du:dateUtc="2025-04-14T19:19:00Z">
        <w:r w:rsidRPr="007F7E2B">
          <w:t xml:space="preserve">One or more projects proposing the same project activity change can be defined within each MLRA by different carbon project aggregators/developers. And, one or more projects can be defined for other activity changes within the same MLRA’s. </w:t>
        </w:r>
      </w:ins>
    </w:p>
    <w:p w14:paraId="64E422E8" w14:textId="7E60CEA6" w:rsidR="00DF0444" w:rsidRPr="007F7E2B" w:rsidRDefault="00DF0444" w:rsidP="00DF0444">
      <w:pPr>
        <w:ind w:left="1440"/>
        <w:rPr>
          <w:ins w:id="505" w:author="V2" w:date="2025-04-14T14:19:00Z" w16du:dateUtc="2025-04-14T19:19:00Z"/>
        </w:rPr>
      </w:pPr>
      <w:ins w:id="506" w:author="V2" w:date="2025-04-14T14:19:00Z" w16du:dateUtc="2025-04-14T19:19:00Z">
        <w:r w:rsidRPr="007F7E2B">
          <w:t xml:space="preserve">Where MLRA’s are not defined (such as outside the USA), ecoregional and agroecoregions, and biome definitions may be offered as biophysical boundaries that can be reviewed by The Regenerative Standard as acceptable congeners to the MLRA definition. Examples of ecoregion definitions occurring outside the </w:t>
        </w:r>
        <w:r w:rsidR="009B5AD3" w:rsidRPr="007F7E2B">
          <w:t>USA as</w:t>
        </w:r>
        <w:r w:rsidRPr="007F7E2B">
          <w:t xml:space="preserve"> defined by </w:t>
        </w:r>
        <w:r w:rsidR="006D614A" w:rsidRPr="007F7E2B">
          <w:t xml:space="preserve">Walter 1983 can be </w:t>
        </w:r>
        <w:r w:rsidRPr="007F7E2B">
          <w:t xml:space="preserve">considered for </w:t>
        </w:r>
        <w:r w:rsidR="006D614A" w:rsidRPr="007F7E2B">
          <w:t xml:space="preserve">use in providing high level understandings of a </w:t>
        </w:r>
        <w:r w:rsidR="00614D8F" w:rsidRPr="007F7E2B">
          <w:t>project’s</w:t>
        </w:r>
        <w:r w:rsidR="006D614A" w:rsidRPr="007F7E2B">
          <w:t xml:space="preserve"> biophysical setting.</w:t>
        </w:r>
      </w:ins>
    </w:p>
    <w:p w14:paraId="1F1C0037" w14:textId="52A5758D" w:rsidR="00DF0444" w:rsidRPr="007F7E2B" w:rsidRDefault="00DF0444" w:rsidP="00DF0444">
      <w:pPr>
        <w:ind w:left="1440"/>
        <w:rPr>
          <w:ins w:id="507" w:author="V2" w:date="2025-04-14T14:19:00Z" w16du:dateUtc="2025-04-14T19:19:00Z"/>
        </w:rPr>
      </w:pPr>
      <w:ins w:id="508" w:author="V2" w:date="2025-04-14T14:19:00Z" w16du:dateUtc="2025-04-14T19:19:00Z">
        <w:r w:rsidRPr="007F7E2B">
          <w:t xml:space="preserve">As an example, an improved grazing project found in </w:t>
        </w:r>
        <w:r w:rsidR="006D614A" w:rsidRPr="007F7E2B">
          <w:t xml:space="preserve">a single mapped </w:t>
        </w:r>
        <w:r w:rsidRPr="007F7E2B">
          <w:t>MLRA in central Montana</w:t>
        </w:r>
        <w:r w:rsidR="006D614A" w:rsidRPr="007F7E2B">
          <w:t>; this single MLRA (like many others) occupies very large acreages of land.</w:t>
        </w:r>
        <w:r w:rsidRPr="007F7E2B">
          <w:t xml:space="preserve"> Many ranches can be considered part of a single project if they sign up for participation of improved grazing as the activity, within the time period for this improved grazing offering. </w:t>
        </w:r>
      </w:ins>
    </w:p>
    <w:p w14:paraId="104100F8" w14:textId="413C6CD3" w:rsidR="00DF0444" w:rsidRPr="007F7E2B" w:rsidRDefault="00DF0444" w:rsidP="00DF0444">
      <w:pPr>
        <w:ind w:left="1440"/>
        <w:rPr>
          <w:ins w:id="509" w:author="V2" w:date="2025-04-14T14:19:00Z" w16du:dateUtc="2025-04-14T19:19:00Z"/>
        </w:rPr>
      </w:pPr>
      <w:ins w:id="510" w:author="V2" w:date="2025-04-14T14:19:00Z" w16du:dateUtc="2025-04-14T19:19:00Z">
        <w:r w:rsidRPr="007F7E2B">
          <w:t>To meet the project definition, Carbon project developers must document the MLRA of each ranch and then give each project a unique nomenclature</w:t>
        </w:r>
        <w:r w:rsidR="006D614A" w:rsidRPr="007F7E2B">
          <w:t xml:space="preserve"> (which should be informed by the biophysical stratification conducted for each participating property)</w:t>
        </w:r>
        <w:r w:rsidRPr="007F7E2B">
          <w:t xml:space="preserve">, </w:t>
        </w:r>
        <w:r w:rsidR="006D614A" w:rsidRPr="007F7E2B">
          <w:t>to</w:t>
        </w:r>
        <w:r w:rsidRPr="007F7E2B">
          <w:t xml:space="preserve"> specif</w:t>
        </w:r>
        <w:r w:rsidR="006D614A" w:rsidRPr="007F7E2B">
          <w:t>y</w:t>
        </w:r>
        <w:r w:rsidRPr="007F7E2B">
          <w:t xml:space="preserve"> the activity and time period of the project. This must be denoted in the PDD.</w:t>
        </w:r>
      </w:ins>
    </w:p>
    <w:p w14:paraId="106FCD59" w14:textId="5BA6D772" w:rsidR="0020051D" w:rsidRPr="007F7E2B" w:rsidRDefault="0020051D">
      <w:pPr>
        <w:ind w:left="1350" w:hanging="360"/>
        <w:rPr>
          <w:ins w:id="511" w:author="V2" w:date="2025-04-14T14:19:00Z" w16du:dateUtc="2025-04-14T19:19:00Z"/>
        </w:rPr>
      </w:pPr>
      <w:ins w:id="512" w:author="V2" w:date="2025-04-14T14:19:00Z" w16du:dateUtc="2025-04-14T19:19:00Z">
        <w:r w:rsidRPr="007F7E2B">
          <w:rPr>
            <w:b/>
          </w:rPr>
          <w:t>Project Design Document (PDD)</w:t>
        </w:r>
        <w:r w:rsidR="004B13C2" w:rsidRPr="007F7E2B">
          <w:rPr>
            <w:b/>
          </w:rPr>
          <w:t xml:space="preserve"> or “Project Plan”</w:t>
        </w:r>
        <w:r w:rsidRPr="007F7E2B">
          <w:rPr>
            <w:b/>
          </w:rPr>
          <w:t>:</w:t>
        </w:r>
        <w:r w:rsidRPr="007F7E2B">
          <w:t xml:space="preserve"> A carbon project developer creates a PDD for submittal to The </w:t>
        </w:r>
        <w:r w:rsidR="00CA74DA" w:rsidRPr="007F7E2B">
          <w:t xml:space="preserve">Regenerative </w:t>
        </w:r>
        <w:r w:rsidRPr="007F7E2B">
          <w:t xml:space="preserve">Standard, </w:t>
        </w:r>
        <w:r w:rsidR="00BB446D" w:rsidRPr="007F7E2B">
          <w:t>a third party V</w:t>
        </w:r>
        <w:r w:rsidRPr="007F7E2B">
          <w:t xml:space="preserve">erifier, </w:t>
        </w:r>
        <w:r w:rsidR="001F2509" w:rsidRPr="007F7E2B">
          <w:t xml:space="preserve">and </w:t>
        </w:r>
        <w:r w:rsidR="00BB446D" w:rsidRPr="007F7E2B">
          <w:t xml:space="preserve">Nature’s </w:t>
        </w:r>
        <w:r w:rsidRPr="007F7E2B">
          <w:t>Registry. The PDD contains all document requirements under the Project Framework. See “</w:t>
        </w:r>
        <w:r w:rsidRPr="007F7E2B">
          <w:rPr>
            <w:b/>
          </w:rPr>
          <w:t>Project Registration, Verification and Validation” definition.</w:t>
        </w:r>
      </w:ins>
    </w:p>
    <w:p w14:paraId="00000071" w14:textId="77777777" w:rsidR="00570313" w:rsidRPr="007F7E2B" w:rsidRDefault="0092717E">
      <w:pPr>
        <w:ind w:left="1350" w:hanging="360"/>
      </w:pPr>
      <w:r w:rsidRPr="007F7E2B">
        <w:rPr>
          <w:b/>
        </w:rPr>
        <w:t xml:space="preserve">Project Proponent: </w:t>
      </w:r>
      <w:r w:rsidRPr="007F7E2B">
        <w:t>The individual or organization that has overall control and responsibility for the project, or an individual or organization that together with others, each of which is also a Project Proponent, has overall control or responsibility for the project. The entity(s) that can demonstrate project ownership in respect of the project.</w:t>
      </w:r>
    </w:p>
    <w:p w14:paraId="2A3EADF3" w14:textId="5DCF128D" w:rsidR="004A16AA" w:rsidRPr="007F7E2B" w:rsidRDefault="004A16AA">
      <w:pPr>
        <w:ind w:left="1350" w:hanging="360"/>
        <w:rPr>
          <w:ins w:id="513" w:author="V2" w:date="2025-04-14T14:19:00Z" w16du:dateUtc="2025-04-14T19:19:00Z"/>
        </w:rPr>
      </w:pPr>
      <w:ins w:id="514" w:author="V2" w:date="2025-04-14T14:19:00Z" w16du:dateUtc="2025-04-14T19:19:00Z">
        <w:r w:rsidRPr="007F7E2B">
          <w:rPr>
            <w:b/>
          </w:rPr>
          <w:t>Project Life Span:</w:t>
        </w:r>
        <w:r w:rsidRPr="007F7E2B">
          <w:t xml:space="preserve">  The time </w:t>
        </w:r>
        <w:r w:rsidR="00FE30B7" w:rsidRPr="007F7E2B">
          <w:t>over which</w:t>
        </w:r>
        <w:r w:rsidRPr="007F7E2B">
          <w:t xml:space="preserve"> the soil carbon project generates and accounts for carbon credits. Because of varying time periods for soil carbon change statistical signals (See </w:t>
        </w:r>
        <w:r w:rsidR="00740FA3" w:rsidRPr="007F7E2B">
          <w:t xml:space="preserve">Expected </w:t>
        </w:r>
        <w:r w:rsidR="008D2806" w:rsidRPr="007F7E2B">
          <w:t>Time Increments definition</w:t>
        </w:r>
        <w:r w:rsidRPr="007F7E2B">
          <w:t>), the life span will vary</w:t>
        </w:r>
        <w:r w:rsidR="008D2806" w:rsidRPr="007F7E2B">
          <w:t xml:space="preserve">. Overall project life span may last for decades, the time required to regenerate and restore carbons stocks from deteriorated state (see USDA </w:t>
        </w:r>
        <w:r w:rsidR="006F0F66" w:rsidRPr="007F7E2B">
          <w:t xml:space="preserve">2014 </w:t>
        </w:r>
        <w:r w:rsidR="008D2806" w:rsidRPr="007F7E2B">
          <w:t>documentation of 70-90% deterioration on average across the USA).</w:t>
        </w:r>
      </w:ins>
    </w:p>
    <w:p w14:paraId="17B817B7" w14:textId="531E196D" w:rsidR="00290880" w:rsidRPr="007F7E2B" w:rsidRDefault="00290880">
      <w:pPr>
        <w:ind w:left="1350" w:hanging="360"/>
        <w:rPr>
          <w:ins w:id="515" w:author="V2" w:date="2025-04-14T14:19:00Z" w16du:dateUtc="2025-04-14T19:19:00Z"/>
        </w:rPr>
      </w:pPr>
      <w:ins w:id="516" w:author="V2" w:date="2025-04-14T14:19:00Z" w16du:dateUtc="2025-04-14T19:19:00Z">
        <w:r w:rsidRPr="007F7E2B">
          <w:rPr>
            <w:b/>
          </w:rPr>
          <w:lastRenderedPageBreak/>
          <w:t>Project Registration</w:t>
        </w:r>
        <w:r w:rsidR="00531064" w:rsidRPr="007F7E2B">
          <w:rPr>
            <w:b/>
          </w:rPr>
          <w:t>, Verification</w:t>
        </w:r>
        <w:r w:rsidRPr="007F7E2B">
          <w:rPr>
            <w:b/>
          </w:rPr>
          <w:t xml:space="preserve"> and Validation:</w:t>
        </w:r>
        <w:r w:rsidRPr="007F7E2B">
          <w:t xml:space="preserve"> </w:t>
        </w:r>
        <w:r w:rsidR="00CC7563" w:rsidRPr="007F7E2B">
          <w:t xml:space="preserve"> The process of submitting the </w:t>
        </w:r>
        <w:r w:rsidR="00DC2639" w:rsidRPr="007F7E2B">
          <w:t>full required docum</w:t>
        </w:r>
        <w:r w:rsidR="00531064" w:rsidRPr="007F7E2B">
          <w:t>ent</w:t>
        </w:r>
        <w:r w:rsidR="00DC2639" w:rsidRPr="007F7E2B">
          <w:t xml:space="preserve">ation, which may include </w:t>
        </w:r>
        <w:r w:rsidR="00CC7563" w:rsidRPr="007F7E2B">
          <w:t>an “Idea Note”</w:t>
        </w:r>
        <w:r w:rsidR="00DC2639" w:rsidRPr="007F7E2B">
          <w:t xml:space="preserve"> for a pre-application conference with the registry and verifier</w:t>
        </w:r>
        <w:r w:rsidR="00CC7563" w:rsidRPr="007F7E2B">
          <w:t>,</w:t>
        </w:r>
        <w:r w:rsidR="00DC2639" w:rsidRPr="007F7E2B">
          <w:t xml:space="preserve"> or the fully required submittals: </w:t>
        </w:r>
        <w:r w:rsidR="00CC7563" w:rsidRPr="007F7E2B">
          <w:t xml:space="preserve"> “The Project Design Document</w:t>
        </w:r>
        <w:r w:rsidR="00D42A16" w:rsidRPr="007F7E2B">
          <w:t xml:space="preserve"> </w:t>
        </w:r>
        <w:r w:rsidR="0020051D" w:rsidRPr="007F7E2B">
          <w:rPr>
            <w:color w:val="000000" w:themeColor="text1"/>
          </w:rPr>
          <w:t xml:space="preserve">(PDD) </w:t>
        </w:r>
        <w:r w:rsidR="00CC7563" w:rsidRPr="007F7E2B">
          <w:t xml:space="preserve">”, The Measurement and Monitoring Plan”, The Verification Report, </w:t>
        </w:r>
        <w:r w:rsidR="00DE0CAD" w:rsidRPr="007F7E2B">
          <w:t>The Validation Report, and other required documentation by the carbon project developer to Nature’s Registry</w:t>
        </w:r>
        <w:r w:rsidR="002C374D" w:rsidRPr="007F7E2B">
          <w:t>.</w:t>
        </w:r>
        <w:r w:rsidR="00DE0CAD" w:rsidRPr="007F7E2B">
          <w:t xml:space="preserve"> The Verifier/validator</w:t>
        </w:r>
        <w:r w:rsidR="00DC2639" w:rsidRPr="007F7E2B">
          <w:t xml:space="preserve"> is required for registering, and formalizing verification/validation, and all record keeping, credit certification and issuance by the Registry</w:t>
        </w:r>
        <w:r w:rsidR="00DE0CAD" w:rsidRPr="007F7E2B">
          <w:t>.</w:t>
        </w:r>
        <w:r w:rsidR="009F314E" w:rsidRPr="007F7E2B">
          <w:t xml:space="preserve"> Requirements for submittals are detailed in </w:t>
        </w:r>
        <w:r w:rsidR="00BB446D" w:rsidRPr="007F7E2B">
          <w:t>TRS SOC V</w:t>
        </w:r>
        <w:r w:rsidR="009B3CB4" w:rsidRPr="007F7E2B">
          <w:t>2</w:t>
        </w:r>
        <w:r w:rsidR="00BB446D" w:rsidRPr="007F7E2B">
          <w:t>.</w:t>
        </w:r>
        <w:r w:rsidR="009B3CB4" w:rsidRPr="007F7E2B">
          <w:t>0</w:t>
        </w:r>
        <w:r w:rsidR="00BB446D" w:rsidRPr="007F7E2B">
          <w:t xml:space="preserve"> </w:t>
        </w:r>
        <w:r w:rsidR="009F314E" w:rsidRPr="007F7E2B">
          <w:t>and in the Verification checklist</w:t>
        </w:r>
        <w:r w:rsidR="00725E77" w:rsidRPr="007F7E2B">
          <w:t>s.</w:t>
        </w:r>
        <w:r w:rsidR="00DE0CAD" w:rsidRPr="007F7E2B">
          <w:t xml:space="preserve"> </w:t>
        </w:r>
      </w:ins>
    </w:p>
    <w:p w14:paraId="62E26939" w14:textId="6DDB5E7C" w:rsidR="00740FA3" w:rsidRPr="007F7E2B" w:rsidRDefault="00740FA3" w:rsidP="00740FA3">
      <w:pPr>
        <w:ind w:left="1350" w:hanging="360"/>
        <w:rPr>
          <w:ins w:id="517" w:author="V2" w:date="2025-04-14T14:19:00Z" w16du:dateUtc="2025-04-14T19:19:00Z"/>
        </w:rPr>
      </w:pPr>
      <w:ins w:id="518" w:author="V2" w:date="2025-04-14T14:19:00Z" w16du:dateUtc="2025-04-14T19:19:00Z">
        <w:r w:rsidRPr="007F7E2B">
          <w:rPr>
            <w:b/>
            <w:bCs/>
          </w:rPr>
          <w:t xml:space="preserve">Project Verification Period: </w:t>
        </w:r>
        <w:r w:rsidRPr="007F7E2B">
          <w:t xml:space="preserve">The time between project </w:t>
        </w:r>
        <w:r w:rsidR="00FE30B7" w:rsidRPr="007F7E2B">
          <w:t>initiation</w:t>
        </w:r>
        <w:r w:rsidRPr="007F7E2B">
          <w:t xml:space="preserve"> and each crediting event. Under</w:t>
        </w:r>
        <w:r w:rsidR="00512BD3" w:rsidRPr="007F7E2B">
          <w:t xml:space="preserve"> TRS SOC </w:t>
        </w:r>
        <w:r w:rsidR="002C374D" w:rsidRPr="007F7E2B">
          <w:t>V2</w:t>
        </w:r>
        <w:r w:rsidR="00512BD3" w:rsidRPr="007F7E2B">
          <w:t>.</w:t>
        </w:r>
        <w:r w:rsidR="002C374D" w:rsidRPr="007F7E2B">
          <w:t>0</w:t>
        </w:r>
        <w:r w:rsidRPr="007F7E2B">
          <w:t xml:space="preserve">, carbon project developers can verify annually and credit annually, and under this scenario the Project </w:t>
        </w:r>
        <w:r w:rsidR="00FE30B7" w:rsidRPr="007F7E2B">
          <w:t>Verification</w:t>
        </w:r>
        <w:r w:rsidRPr="007F7E2B">
          <w:t xml:space="preserve"> Period is annual.</w:t>
        </w:r>
      </w:ins>
    </w:p>
    <w:p w14:paraId="00000072" w14:textId="574D7471" w:rsidR="00570313" w:rsidRPr="007F7E2B" w:rsidRDefault="0092717E">
      <w:pPr>
        <w:ind w:left="1350" w:hanging="360"/>
      </w:pPr>
      <w:r w:rsidRPr="007F7E2B">
        <w:rPr>
          <w:b/>
        </w:rPr>
        <w:t>Project Scenario:</w:t>
      </w:r>
      <w:r w:rsidRPr="007F7E2B">
        <w:t xml:space="preserve"> The resulting soil carbon pools over the project </w:t>
      </w:r>
      <w:r w:rsidR="00701E0B" w:rsidRPr="007F7E2B">
        <w:t>time</w:t>
      </w:r>
      <w:r w:rsidRPr="007F7E2B">
        <w:t xml:space="preserve"> </w:t>
      </w:r>
      <w:del w:id="519" w:author="V2" w:date="2025-04-14T14:19:00Z" w16du:dateUtc="2025-04-14T19:19:00Z">
        <w:r w:rsidR="0018437E">
          <w:delText xml:space="preserve">period </w:delText>
        </w:r>
      </w:del>
      <w:r w:rsidRPr="007F7E2B">
        <w:t>due to the project activity. The soil organic carbon stocks</w:t>
      </w:r>
      <w:ins w:id="520" w:author="V2" w:date="2025-04-14T14:19:00Z" w16du:dateUtc="2025-04-14T19:19:00Z">
        <w:r w:rsidRPr="007F7E2B">
          <w:t xml:space="preserve"> </w:t>
        </w:r>
        <w:r w:rsidR="00906E66" w:rsidRPr="007F7E2B">
          <w:t>are</w:t>
        </w:r>
      </w:ins>
      <w:r w:rsidR="00906E66" w:rsidRPr="007F7E2B">
        <w:t xml:space="preserve"> present</w:t>
      </w:r>
      <w:r w:rsidRPr="007F7E2B">
        <w:t xml:space="preserve"> at the next scheduled soil measurement date, calculated according to the technical procedures and methods described below. For example, a project that plans to conduct soil measurements every five years, the initial (T0) measurements are taken in year zero and the project scenario measurements are taken in years five (T1), ten (T2), fifteen (T3), and so on</w:t>
      </w:r>
      <w:r w:rsidR="00540429" w:rsidRPr="007F7E2B">
        <w:t xml:space="preserve">. </w:t>
      </w:r>
      <w:del w:id="521" w:author="V2" w:date="2025-04-14T14:19:00Z" w16du:dateUtc="2025-04-14T19:19:00Z">
        <w:r w:rsidR="0018437E">
          <w:delText xml:space="preserve"> </w:delText>
        </w:r>
      </w:del>
    </w:p>
    <w:p w14:paraId="00000073" w14:textId="77777777" w:rsidR="00570313" w:rsidRPr="007F7E2B" w:rsidRDefault="0092717E">
      <w:pPr>
        <w:ind w:left="1350" w:hanging="360"/>
      </w:pPr>
      <w:r w:rsidRPr="007F7E2B">
        <w:rPr>
          <w:b/>
        </w:rPr>
        <w:t>Project Start Date</w:t>
      </w:r>
      <w:r w:rsidRPr="007F7E2B">
        <w:t>: The first field sampling date for any Project, also annotated as Time Zero or “T0.”</w:t>
      </w:r>
    </w:p>
    <w:p w14:paraId="69930C69" w14:textId="77777777" w:rsidR="00666595" w:rsidRPr="007F7E2B" w:rsidRDefault="00666595" w:rsidP="00666595">
      <w:pPr>
        <w:spacing w:before="0" w:line="240" w:lineRule="auto"/>
        <w:rPr>
          <w:ins w:id="522" w:author="V2" w:date="2025-04-14T14:19:00Z" w16du:dateUtc="2025-04-14T19:19:00Z"/>
          <w:rFonts w:ascii="Helvetica" w:eastAsia="Times New Roman" w:hAnsi="Helvetica" w:cs="Times New Roman"/>
          <w:b/>
          <w:bCs/>
          <w:color w:val="FFFFFF"/>
          <w:sz w:val="18"/>
          <w:szCs w:val="18"/>
          <w:u w:val="single"/>
        </w:rPr>
      </w:pPr>
    </w:p>
    <w:p w14:paraId="4F59E8F8" w14:textId="1E8DE760" w:rsidR="00FE70A7" w:rsidRPr="007F7E2B" w:rsidRDefault="00FE70A7" w:rsidP="00FE70A7">
      <w:pPr>
        <w:spacing w:before="0" w:line="240" w:lineRule="auto"/>
        <w:ind w:left="720"/>
        <w:rPr>
          <w:ins w:id="523" w:author="V2" w:date="2025-04-14T14:19:00Z" w16du:dateUtc="2025-04-14T19:19:00Z"/>
          <w:rFonts w:asciiTheme="minorHAnsi" w:eastAsia="Times New Roman" w:hAnsiTheme="minorHAnsi" w:cstheme="minorHAnsi"/>
        </w:rPr>
      </w:pPr>
      <w:ins w:id="524" w:author="V2" w:date="2025-04-14T14:19:00Z" w16du:dateUtc="2025-04-14T19:19:00Z">
        <w:r w:rsidRPr="007F7E2B">
          <w:rPr>
            <w:rFonts w:asciiTheme="minorHAnsi" w:eastAsia="Times New Roman" w:hAnsiTheme="minorHAnsi" w:cstheme="minorHAnsi"/>
            <w:b/>
            <w:bCs/>
          </w:rPr>
          <w:t xml:space="preserve">       </w:t>
        </w:r>
        <w:r w:rsidR="00666595" w:rsidRPr="007F7E2B">
          <w:rPr>
            <w:rFonts w:asciiTheme="minorHAnsi" w:eastAsia="Times New Roman" w:hAnsiTheme="minorHAnsi" w:cstheme="minorHAnsi"/>
            <w:b/>
            <w:bCs/>
          </w:rPr>
          <w:t>Project:</w:t>
        </w:r>
        <w:r w:rsidR="00666595" w:rsidRPr="007F7E2B">
          <w:rPr>
            <w:rFonts w:asciiTheme="minorHAnsi" w:eastAsia="Times New Roman" w:hAnsiTheme="minorHAnsi" w:cstheme="minorHAnsi"/>
          </w:rPr>
          <w:t xml:space="preserve"> </w:t>
        </w:r>
      </w:ins>
    </w:p>
    <w:p w14:paraId="045101B5" w14:textId="4DBFBA46" w:rsidR="00666595" w:rsidRPr="007F7E2B" w:rsidRDefault="00666595" w:rsidP="00FE70A7">
      <w:pPr>
        <w:spacing w:before="0" w:line="240" w:lineRule="auto"/>
        <w:ind w:left="1350"/>
        <w:rPr>
          <w:ins w:id="525" w:author="V2" w:date="2025-04-14T14:19:00Z" w16du:dateUtc="2025-04-14T19:19:00Z"/>
          <w:rFonts w:asciiTheme="minorHAnsi" w:eastAsia="Times New Roman" w:hAnsiTheme="minorHAnsi" w:cstheme="minorHAnsi"/>
        </w:rPr>
      </w:pPr>
      <w:ins w:id="526" w:author="V2" w:date="2025-04-14T14:19:00Z" w16du:dateUtc="2025-04-14T19:19:00Z">
        <w:r w:rsidRPr="007F7E2B">
          <w:rPr>
            <w:rFonts w:asciiTheme="minorHAnsi" w:eastAsia="Times New Roman" w:hAnsiTheme="minorHAnsi" w:cstheme="minorHAnsi"/>
          </w:rPr>
          <w:t xml:space="preserve">TRS and Nature’s Registry consider a “project" as a single property being entered into a carbon </w:t>
        </w:r>
        <w:r w:rsidR="00FE70A7" w:rsidRPr="007F7E2B">
          <w:rPr>
            <w:rFonts w:asciiTheme="minorHAnsi" w:eastAsia="Times New Roman" w:hAnsiTheme="minorHAnsi" w:cstheme="minorHAnsi"/>
          </w:rPr>
          <w:t xml:space="preserve">    </w:t>
        </w:r>
        <w:r w:rsidRPr="007F7E2B">
          <w:rPr>
            <w:rFonts w:asciiTheme="minorHAnsi" w:eastAsia="Times New Roman" w:hAnsiTheme="minorHAnsi" w:cstheme="minorHAnsi"/>
          </w:rPr>
          <w:t>sequestration program. In certain circumstances, several properties can be aggregated together to be registered simultaneously by Nature’s Registry as a single “project” as long as all have the same project activity for which credits are generated.  Said properties can be identified by having different ownership, lease holdership, geography under the same project activity, and same vintage, as long as they are able to be treated as one entity for review, verification and validation. No more than 10,000 acres can be aggregated together in this way under a single project designation. </w:t>
        </w:r>
      </w:ins>
    </w:p>
    <w:p w14:paraId="43AAF716" w14:textId="13C49C15" w:rsidR="005449E3" w:rsidRPr="007F7E2B" w:rsidRDefault="005449E3">
      <w:pPr>
        <w:ind w:left="1350" w:hanging="360"/>
        <w:rPr>
          <w:ins w:id="527" w:author="V2" w:date="2025-04-14T14:19:00Z" w16du:dateUtc="2025-04-14T19:19:00Z"/>
        </w:rPr>
      </w:pPr>
      <w:ins w:id="528" w:author="V2" w:date="2025-04-14T14:19:00Z" w16du:dateUtc="2025-04-14T19:19:00Z">
        <w:r w:rsidRPr="007F7E2B">
          <w:rPr>
            <w:b/>
          </w:rPr>
          <w:t>Reduced GHG Emissions and Crediting</w:t>
        </w:r>
        <w:r w:rsidRPr="007F7E2B">
          <w:t>: Practice changes (except for land protection</w:t>
        </w:r>
        <w:r w:rsidR="00906E66" w:rsidRPr="007F7E2B">
          <w:t>-</w:t>
        </w:r>
        <w:r w:rsidR="00614D8F" w:rsidRPr="007F7E2B">
          <w:t>see Avoided</w:t>
        </w:r>
        <w:r w:rsidRPr="007F7E2B">
          <w:t xml:space="preserve"> Conversion </w:t>
        </w:r>
        <w:r w:rsidR="009B5AD3" w:rsidRPr="007F7E2B">
          <w:t>definition) directly</w:t>
        </w:r>
        <w:r w:rsidRPr="007F7E2B">
          <w:t xml:space="preserve"> resulting in a reduction in GHG emissions, such as by reduced tillage, or reduced or eliminated fertilizer use. </w:t>
        </w:r>
      </w:ins>
    </w:p>
    <w:p w14:paraId="6861A6E6" w14:textId="7A3E0D0E" w:rsidR="00354555" w:rsidRPr="007F7E2B" w:rsidRDefault="00354555" w:rsidP="00354555">
      <w:pPr>
        <w:ind w:left="1350" w:hanging="360"/>
        <w:rPr>
          <w:ins w:id="529" w:author="V2" w:date="2025-04-14T14:19:00Z" w16du:dateUtc="2025-04-14T19:19:00Z"/>
        </w:rPr>
      </w:pPr>
      <w:ins w:id="530" w:author="V2" w:date="2025-04-14T14:19:00Z" w16du:dateUtc="2025-04-14T19:19:00Z">
        <w:r w:rsidRPr="007F7E2B">
          <w:rPr>
            <w:b/>
          </w:rPr>
          <w:t>Registry Checklist</w:t>
        </w:r>
        <w:r w:rsidRPr="007F7E2B">
          <w:t xml:space="preserve">: Clear, step by step </w:t>
        </w:r>
        <w:r w:rsidR="00460B72" w:rsidRPr="007F7E2B">
          <w:t>registry</w:t>
        </w:r>
        <w:r w:rsidRPr="007F7E2B">
          <w:t xml:space="preserve"> procedures to be followed by </w:t>
        </w:r>
        <w:r w:rsidR="00460B72" w:rsidRPr="007F7E2B">
          <w:t xml:space="preserve">“Nature’s Registry” (or other) to ensure the Registry follows a standardized, </w:t>
        </w:r>
        <w:r w:rsidR="00FE30B7" w:rsidRPr="007F7E2B">
          <w:t>rigorous</w:t>
        </w:r>
        <w:r w:rsidR="00460B72" w:rsidRPr="007F7E2B">
          <w:t xml:space="preserve"> </w:t>
        </w:r>
        <w:r w:rsidRPr="007F7E2B">
          <w:t xml:space="preserve">process </w:t>
        </w:r>
        <w:r w:rsidR="00460B72" w:rsidRPr="007F7E2B">
          <w:t>for verification reports, in reaching certification and credit issuance decisions.</w:t>
        </w:r>
      </w:ins>
    </w:p>
    <w:p w14:paraId="45011EF1" w14:textId="18799BD6" w:rsidR="00DF0444" w:rsidRPr="007F7E2B" w:rsidRDefault="00DF0444" w:rsidP="00DF0444">
      <w:pPr>
        <w:ind w:left="1350" w:hanging="360"/>
        <w:rPr>
          <w:ins w:id="531" w:author="V2" w:date="2025-04-14T14:19:00Z" w16du:dateUtc="2025-04-14T19:19:00Z"/>
        </w:rPr>
      </w:pPr>
      <w:ins w:id="532" w:author="V2" w:date="2025-04-14T14:19:00Z" w16du:dateUtc="2025-04-14T19:19:00Z">
        <w:r w:rsidRPr="007F7E2B">
          <w:rPr>
            <w:b/>
          </w:rPr>
          <w:t>Removal</w:t>
        </w:r>
        <w:r w:rsidRPr="007F7E2B">
          <w:t xml:space="preserve">: Carbon stocks that are comprised of highly recalcitrant fractions of organic and mineralized carbon such as fire </w:t>
        </w:r>
        <w:r w:rsidR="00614D8F" w:rsidRPr="007F7E2B">
          <w:t>pyrolyzed</w:t>
        </w:r>
        <w:r w:rsidRPr="007F7E2B">
          <w:t xml:space="preserve"> carbon (char), submerged and saturate carbon protected from oxidative and anerobic decomposition because of the chemical environment </w:t>
        </w:r>
        <w:r w:rsidRPr="007F7E2B">
          <w:lastRenderedPageBreak/>
          <w:t>(e.g. pocosin peat protection by antimicrobial/antifungal phenolic compounds,</w:t>
        </w:r>
        <w:r w:rsidR="00D04BB3" w:rsidRPr="007F7E2B">
          <w:t xml:space="preserve"> </w:t>
        </w:r>
        <w:r w:rsidR="009B5AD3" w:rsidRPr="007F7E2B">
          <w:t>etc.</w:t>
        </w:r>
        <w:r w:rsidRPr="007F7E2B">
          <w:t xml:space="preserve">), mineralized forms of organic carbon (e.g. mineral associated organic carbon fractions) comprise forms of carbon that may be stable for predictable long periods of times, measured on geological time scales of thousands to millions of years. </w:t>
        </w:r>
      </w:ins>
    </w:p>
    <w:p w14:paraId="00000074" w14:textId="77777777" w:rsidR="00570313" w:rsidRPr="007F7E2B" w:rsidRDefault="0092717E">
      <w:pPr>
        <w:ind w:left="1350" w:hanging="360"/>
        <w:rPr>
          <w:rPrChange w:id="533" w:author="V2" w:date="2025-04-14T14:19:00Z" w16du:dateUtc="2025-04-14T19:19:00Z">
            <w:rPr>
              <w:b/>
            </w:rPr>
          </w:rPrChange>
        </w:rPr>
      </w:pPr>
      <w:r w:rsidRPr="007F7E2B">
        <w:rPr>
          <w:b/>
        </w:rPr>
        <w:t>Significant:</w:t>
      </w:r>
      <w:r w:rsidRPr="007F7E2B">
        <w:t xml:space="preserve"> A pool or source is significant if it does not meet the criteria for being deemed de minimis. Specific carbon pools and GHG sources, including carbon pools and GHG sources that cause project and leakage emissions, may be deemed de minimis and do not have to be accounted for if together the omitted decrease in carbon stocks (in carbon pools) or increase in GHG emissions (from GHG sources) amounts to less than five percent of the total GHG benefit generated by the project.</w:t>
      </w:r>
    </w:p>
    <w:p w14:paraId="42935A19" w14:textId="78A48DCB" w:rsidR="00AF549B" w:rsidRPr="007F7E2B" w:rsidRDefault="00614D8F" w:rsidP="00AF549B">
      <w:pPr>
        <w:ind w:left="1350" w:hanging="360"/>
        <w:rPr>
          <w:ins w:id="534" w:author="V2" w:date="2025-04-14T14:19:00Z" w16du:dateUtc="2025-04-14T19:19:00Z"/>
        </w:rPr>
      </w:pPr>
      <w:ins w:id="535" w:author="V2" w:date="2025-04-14T14:19:00Z" w16du:dateUtc="2025-04-14T19:19:00Z">
        <w:r w:rsidRPr="007F7E2B">
          <w:rPr>
            <w:b/>
            <w:bCs/>
          </w:rPr>
          <w:t>Soil:</w:t>
        </w:r>
        <w:r w:rsidR="00A544D5" w:rsidRPr="007F7E2B">
          <w:t xml:space="preserve"> </w:t>
        </w:r>
        <w:r w:rsidR="00EE3619" w:rsidRPr="007F7E2B">
          <w:t xml:space="preserve">Soils </w:t>
        </w:r>
        <w:r w:rsidR="001367AA" w:rsidRPr="007F7E2B">
          <w:t>are typically defined as the upper layer of earth in which plants grow</w:t>
        </w:r>
        <w:r w:rsidR="00262500" w:rsidRPr="007F7E2B">
          <w:t xml:space="preserve">, a black or dark brown material typically comprising of a mixture of organic remains, </w:t>
        </w:r>
        <w:r w:rsidR="00C13E76" w:rsidRPr="007F7E2B">
          <w:t xml:space="preserve">silt, clay and sand in various percentages which define the type of soil.  </w:t>
        </w:r>
        <w:r w:rsidR="00A544D5" w:rsidRPr="007F7E2B">
          <w:t>For purposes of the TRS</w:t>
        </w:r>
        <w:r w:rsidR="002C374D" w:rsidRPr="007F7E2B">
          <w:t xml:space="preserve"> SOC</w:t>
        </w:r>
        <w:r w:rsidR="00A544D5" w:rsidRPr="007F7E2B">
          <w:t>, soils are defined as inorganic</w:t>
        </w:r>
        <w:r w:rsidR="003F3281" w:rsidRPr="007F7E2B">
          <w:t>, mineral,</w:t>
        </w:r>
        <w:r w:rsidR="00A544D5" w:rsidRPr="007F7E2B">
          <w:t xml:space="preserve"> and organic soils</w:t>
        </w:r>
        <w:r w:rsidR="003374A3" w:rsidRPr="007F7E2B">
          <w:t xml:space="preserve">. </w:t>
        </w:r>
        <w:r w:rsidR="003F3281" w:rsidRPr="007F7E2B">
          <w:t xml:space="preserve">Inorganic and mineral soil types </w:t>
        </w:r>
        <w:r w:rsidR="003374A3" w:rsidRPr="007F7E2B">
          <w:t xml:space="preserve">can </w:t>
        </w:r>
        <w:r w:rsidRPr="007F7E2B">
          <w:t>contain organic</w:t>
        </w:r>
        <w:r w:rsidR="003F3281" w:rsidRPr="007F7E2B">
          <w:t xml:space="preserve"> matter. </w:t>
        </w:r>
        <w:r w:rsidR="00F67A5F" w:rsidRPr="007F7E2B">
          <w:t xml:space="preserve">Soils of each type, except </w:t>
        </w:r>
        <w:r w:rsidR="00936B3E" w:rsidRPr="007F7E2B">
          <w:t xml:space="preserve">hemic and fibric </w:t>
        </w:r>
        <w:r w:rsidR="00F67A5F" w:rsidRPr="007F7E2B">
          <w:t>peat soil</w:t>
        </w:r>
        <w:r w:rsidR="00936B3E" w:rsidRPr="007F7E2B">
          <w:t xml:space="preserve"> types are able to be included under this method</w:t>
        </w:r>
        <w:r w:rsidR="0048504F" w:rsidRPr="007F7E2B">
          <w:t xml:space="preserve"> when measurement to measurement </w:t>
        </w:r>
        <w:r w:rsidR="002C374D" w:rsidRPr="007F7E2B">
          <w:t xml:space="preserve">soil sampling </w:t>
        </w:r>
        <w:r w:rsidR="0048504F" w:rsidRPr="007F7E2B">
          <w:t>document</w:t>
        </w:r>
        <w:r w:rsidR="002C374D" w:rsidRPr="007F7E2B">
          <w:t>s</w:t>
        </w:r>
        <w:r w:rsidR="0048504F" w:rsidRPr="007F7E2B">
          <w:t xml:space="preserve"> an increase in soil </w:t>
        </w:r>
        <w:r w:rsidR="002F5480" w:rsidRPr="007F7E2B">
          <w:t xml:space="preserve">organic carbon </w:t>
        </w:r>
        <w:r w:rsidRPr="007F7E2B">
          <w:t>stocks.</w:t>
        </w:r>
        <w:r w:rsidR="00936B3E" w:rsidRPr="007F7E2B">
          <w:t xml:space="preserve"> Soils with a hystic epipedon, may also be included if the </w:t>
        </w:r>
        <w:r w:rsidR="005772F1" w:rsidRPr="007F7E2B">
          <w:t xml:space="preserve">hydrology and wildfire/prescribed burning regimes that may be associated with land management activity do not degrade, decompose, erode, of </w:t>
        </w:r>
        <w:r w:rsidR="00EE3619" w:rsidRPr="007F7E2B">
          <w:t>combust the hystic epipedon.</w:t>
        </w:r>
      </w:ins>
    </w:p>
    <w:p w14:paraId="37F1A259" w14:textId="5BE09F7A" w:rsidR="00AF549B" w:rsidRPr="007F7E2B" w:rsidRDefault="00AF549B" w:rsidP="00AF549B">
      <w:pPr>
        <w:ind w:left="1350" w:hanging="360"/>
        <w:rPr>
          <w:ins w:id="536" w:author="V2" w:date="2025-04-14T14:19:00Z" w16du:dateUtc="2025-04-14T19:19:00Z"/>
        </w:rPr>
      </w:pPr>
      <w:ins w:id="537" w:author="V2" w:date="2025-04-14T14:19:00Z" w16du:dateUtc="2025-04-14T19:19:00Z">
        <w:r w:rsidRPr="007F7E2B">
          <w:rPr>
            <w:b/>
          </w:rPr>
          <w:t>Soil sampling depth of refusal:</w:t>
        </w:r>
        <w:r w:rsidRPr="007F7E2B">
          <w:t xml:space="preserve"> during soil sampling, this is the depth at which, for example, bedrock, scattered rocks, or tree roots prevent achieving deeper sampling of soils. This depth is recorded if it falls short of the 1-meter sampling depth requirement under </w:t>
        </w:r>
        <w:r w:rsidR="00512BD3" w:rsidRPr="007F7E2B">
          <w:t>TRS SOC.</w:t>
        </w:r>
      </w:ins>
    </w:p>
    <w:p w14:paraId="00000075" w14:textId="2A8311B4" w:rsidR="00570313" w:rsidRPr="007F7E2B" w:rsidRDefault="0092717E">
      <w:pPr>
        <w:ind w:left="1350" w:hanging="360"/>
      </w:pPr>
      <w:r w:rsidRPr="007F7E2B">
        <w:rPr>
          <w:b/>
        </w:rPr>
        <w:t xml:space="preserve">Stratification: </w:t>
      </w:r>
      <w:r w:rsidRPr="007F7E2B">
        <w:t>The division of an area into sub-units (strata) which are</w:t>
      </w:r>
      <w:del w:id="538" w:author="V2" w:date="2025-04-14T14:19:00Z" w16du:dateUtc="2025-04-14T19:19:00Z">
        <w:r w:rsidR="0018437E">
          <w:delText xml:space="preserve"> relatively</w:delText>
        </w:r>
      </w:del>
      <w:r w:rsidRPr="007F7E2B">
        <w:t xml:space="preserve"> </w:t>
      </w:r>
      <w:r w:rsidR="00701E0B" w:rsidRPr="007F7E2B">
        <w:t>homogenous</w:t>
      </w:r>
      <w:r w:rsidRPr="007F7E2B">
        <w:t xml:space="preserve"> for the value of the variable on which the stratification is based, which are repeatable in the landscape, and could </w:t>
      </w:r>
      <w:del w:id="539" w:author="V2" w:date="2025-04-14T14:19:00Z" w16du:dateUtc="2025-04-14T19:19:00Z">
        <w:r w:rsidR="0018437E">
          <w:delText xml:space="preserve">reasonably </w:delText>
        </w:r>
      </w:del>
      <w:r w:rsidR="00F53418" w:rsidRPr="007F7E2B">
        <w:t>be</w:t>
      </w:r>
      <w:r w:rsidRPr="007F7E2B">
        <w:t xml:space="preserve"> expected to be similarly identified and classified by different people.</w:t>
      </w:r>
    </w:p>
    <w:p w14:paraId="2ED790C9" w14:textId="033BA157" w:rsidR="00FE643F" w:rsidRPr="007F7E2B" w:rsidRDefault="00FE643F">
      <w:pPr>
        <w:ind w:left="1350" w:hanging="360"/>
        <w:rPr>
          <w:ins w:id="540" w:author="V2" w:date="2025-04-14T14:19:00Z" w16du:dateUtc="2025-04-14T19:19:00Z"/>
        </w:rPr>
      </w:pPr>
      <w:ins w:id="541" w:author="V2" w:date="2025-04-14T14:19:00Z" w16du:dateUtc="2025-04-14T19:19:00Z">
        <w:r w:rsidRPr="007F7E2B">
          <w:rPr>
            <w:b/>
          </w:rPr>
          <w:t>Static Baseline:</w:t>
        </w:r>
        <w:r w:rsidRPr="007F7E2B">
          <w:t xml:space="preserve"> is a base with an unchanging trend that may </w:t>
        </w:r>
        <w:r w:rsidR="00FE30B7" w:rsidRPr="007F7E2B">
          <w:t>fluctuate</w:t>
        </w:r>
        <w:r w:rsidRPr="007F7E2B">
          <w:t xml:space="preserve"> around a mean rate. This is different than a constant baseline which may have a constant declining or increasing trend, a rate of change that </w:t>
        </w:r>
        <w:r w:rsidR="0005317D" w:rsidRPr="007F7E2B">
          <w:t>does not</w:t>
        </w:r>
        <w:r w:rsidRPr="007F7E2B">
          <w:t xml:space="preserve"> change and assumes a trajectory that varies from a static baseline’s </w:t>
        </w:r>
        <w:r w:rsidR="00FE30B7" w:rsidRPr="007F7E2B">
          <w:t>fluctuate</w:t>
        </w:r>
        <w:r w:rsidRPr="007F7E2B">
          <w:t xml:space="preserve"> around </w:t>
        </w:r>
        <w:r w:rsidR="00906E66" w:rsidRPr="007F7E2B">
          <w:t>a</w:t>
        </w:r>
        <w:r w:rsidRPr="007F7E2B">
          <w:t xml:space="preserve"> consistent mean rate of change.</w:t>
        </w:r>
      </w:ins>
    </w:p>
    <w:p w14:paraId="00000076" w14:textId="014AF718" w:rsidR="00570313" w:rsidRPr="007F7E2B" w:rsidRDefault="0092717E">
      <w:pPr>
        <w:ind w:left="1350" w:hanging="360"/>
      </w:pPr>
      <w:r w:rsidRPr="007F7E2B">
        <w:rPr>
          <w:b/>
        </w:rPr>
        <w:t>Statum:</w:t>
      </w:r>
      <w:r w:rsidRPr="007F7E2B">
        <w:t xml:space="preserve"> An area of land within which the value of a variable, and the processes leading to a change in that variable, are </w:t>
      </w:r>
      <w:del w:id="542" w:author="V2" w:date="2025-04-14T14:19:00Z" w16du:dateUtc="2025-04-14T19:19:00Z">
        <w:r w:rsidR="0018437E">
          <w:delText xml:space="preserve">relatively </w:delText>
        </w:r>
      </w:del>
      <w:r w:rsidR="00701E0B" w:rsidRPr="007F7E2B">
        <w:t>homogenous</w:t>
      </w:r>
      <w:r w:rsidRPr="007F7E2B">
        <w:t>.</w:t>
      </w:r>
    </w:p>
    <w:p w14:paraId="4F8B7450" w14:textId="313644A6" w:rsidR="002D5401" w:rsidRPr="007F7E2B" w:rsidRDefault="0086024D">
      <w:pPr>
        <w:ind w:left="1350" w:hanging="360"/>
        <w:rPr>
          <w:ins w:id="543" w:author="V2" w:date="2025-04-14T14:19:00Z" w16du:dateUtc="2025-04-14T19:19:00Z"/>
        </w:rPr>
      </w:pPr>
      <w:ins w:id="544" w:author="V2" w:date="2025-04-14T14:19:00Z" w16du:dateUtc="2025-04-14T19:19:00Z">
        <w:r w:rsidRPr="007F7E2B">
          <w:rPr>
            <w:b/>
          </w:rPr>
          <w:t>Stratification:</w:t>
        </w:r>
        <w:r w:rsidRPr="007F7E2B">
          <w:t xml:space="preserve"> Use of spatial data to evaluate and map biophysical conditions, including </w:t>
        </w:r>
        <w:r w:rsidR="002E124A" w:rsidRPr="007F7E2B">
          <w:t xml:space="preserve">but not limited to: </w:t>
        </w:r>
        <w:r w:rsidRPr="007F7E2B">
          <w:t xml:space="preserve">land-use history, geology, hydrology, cropping and grazing history, depth to bedrock, depth to water table (piezometric surface), land-use and land-cover, historic and existing </w:t>
        </w:r>
        <w:r w:rsidRPr="007F7E2B">
          <w:lastRenderedPageBreak/>
          <w:t xml:space="preserve">vegetation, topography, slope, aspect, slope position, presettlement ecosystem mapping, </w:t>
        </w:r>
        <w:r w:rsidR="002C374D" w:rsidRPr="007F7E2B">
          <w:t>f</w:t>
        </w:r>
        <w:r w:rsidR="00133EF1" w:rsidRPr="007F7E2B">
          <w:t xml:space="preserve">lood prone, floodplain, </w:t>
        </w:r>
        <w:r w:rsidR="00A13C3F" w:rsidRPr="007F7E2B">
          <w:t xml:space="preserve">paddocks or field identification and changes over time, historic cropping, </w:t>
        </w:r>
        <w:r w:rsidR="002E124A" w:rsidRPr="007F7E2B">
          <w:t>soil types, soil texture</w:t>
        </w:r>
        <w:r w:rsidR="002D5401" w:rsidRPr="007F7E2B">
          <w:t xml:space="preserve">s, and myriad other data that may be available or procured for property. </w:t>
        </w:r>
      </w:ins>
    </w:p>
    <w:p w14:paraId="44A0F66D" w14:textId="01CAFC68" w:rsidR="0086024D" w:rsidRPr="007F7E2B" w:rsidRDefault="002D5401">
      <w:pPr>
        <w:ind w:left="1350" w:hanging="360"/>
        <w:rPr>
          <w:ins w:id="545" w:author="V2" w:date="2025-04-14T14:19:00Z" w16du:dateUtc="2025-04-14T19:19:00Z"/>
        </w:rPr>
      </w:pPr>
      <w:ins w:id="546" w:author="V2" w:date="2025-04-14T14:19:00Z" w16du:dateUtc="2025-04-14T19:19:00Z">
        <w:r w:rsidRPr="007F7E2B">
          <w:rPr>
            <w:b/>
          </w:rPr>
          <w:t>Stratified</w:t>
        </w:r>
        <w:r w:rsidR="00883E33" w:rsidRPr="007F7E2B">
          <w:rPr>
            <w:b/>
          </w:rPr>
          <w:t>-</w:t>
        </w:r>
        <w:r w:rsidR="00883E33" w:rsidRPr="007F7E2B">
          <w:rPr>
            <w:b/>
            <w:bCs/>
          </w:rPr>
          <w:t>Random Sampling</w:t>
        </w:r>
        <w:r w:rsidR="00883E33" w:rsidRPr="007F7E2B">
          <w:t xml:space="preserve">: </w:t>
        </w:r>
        <w:r w:rsidR="009D70E0" w:rsidRPr="007F7E2B">
          <w:t>Use of the</w:t>
        </w:r>
        <w:r w:rsidRPr="007F7E2B">
          <w:t xml:space="preserve"> stratification results</w:t>
        </w:r>
        <w:r w:rsidR="009D70E0" w:rsidRPr="007F7E2B">
          <w:t xml:space="preserve"> to randomly </w:t>
        </w:r>
        <w:r w:rsidRPr="007F7E2B">
          <w:t>allocat</w:t>
        </w:r>
        <w:r w:rsidR="009D70E0" w:rsidRPr="007F7E2B">
          <w:t>e</w:t>
        </w:r>
        <w:r w:rsidRPr="007F7E2B">
          <w:t xml:space="preserve"> “random-stratified” sampling locations </w:t>
        </w:r>
        <w:r w:rsidR="00883E33" w:rsidRPr="007F7E2B">
          <w:t>to statistically represent the vari</w:t>
        </w:r>
        <w:r w:rsidR="00551D1B" w:rsidRPr="007F7E2B">
          <w:t>ed conditions</w:t>
        </w:r>
        <w:r w:rsidR="00883E33" w:rsidRPr="007F7E2B">
          <w:t xml:space="preserve"> </w:t>
        </w:r>
        <w:r w:rsidR="00551D1B" w:rsidRPr="007F7E2B">
          <w:t>(</w:t>
        </w:r>
        <w:r w:rsidR="00883E33" w:rsidRPr="007F7E2B">
          <w:t>strata</w:t>
        </w:r>
        <w:r w:rsidR="00551D1B" w:rsidRPr="007F7E2B">
          <w:t>)</w:t>
        </w:r>
        <w:r w:rsidR="00883E33" w:rsidRPr="007F7E2B">
          <w:t xml:space="preserve"> present on property</w:t>
        </w:r>
        <w:r w:rsidR="00551D1B" w:rsidRPr="007F7E2B">
          <w:t>, such as for the measurement of soil carbon</w:t>
        </w:r>
        <w:r w:rsidR="00DC47DB" w:rsidRPr="007F7E2B">
          <w:t xml:space="preserve"> on a landscape</w:t>
        </w:r>
        <w:r w:rsidR="00883E33" w:rsidRPr="007F7E2B">
          <w:t xml:space="preserve">. </w:t>
        </w:r>
      </w:ins>
    </w:p>
    <w:p w14:paraId="1BF4CF55" w14:textId="24FE754D" w:rsidR="006D18F2" w:rsidRPr="007F7E2B" w:rsidRDefault="006D18F2">
      <w:pPr>
        <w:ind w:left="1350" w:hanging="360"/>
        <w:rPr>
          <w:ins w:id="547" w:author="V2" w:date="2025-04-14T14:19:00Z" w16du:dateUtc="2025-04-14T19:19:00Z"/>
        </w:rPr>
      </w:pPr>
      <w:ins w:id="548" w:author="V2" w:date="2025-04-14T14:19:00Z" w16du:dateUtc="2025-04-14T19:19:00Z">
        <w:r w:rsidRPr="007F7E2B">
          <w:rPr>
            <w:b/>
          </w:rPr>
          <w:t xml:space="preserve">Technologies: </w:t>
        </w:r>
        <w:r w:rsidRPr="007F7E2B">
          <w:rPr>
            <w:bCs/>
          </w:rPr>
          <w:t xml:space="preserve">New </w:t>
        </w:r>
        <w:r w:rsidR="00906E66" w:rsidRPr="007F7E2B">
          <w:rPr>
            <w:bCs/>
          </w:rPr>
          <w:t>or</w:t>
        </w:r>
        <w:r w:rsidR="00906E66" w:rsidRPr="007F7E2B">
          <w:rPr>
            <w:b/>
          </w:rPr>
          <w:t xml:space="preserve"> </w:t>
        </w:r>
        <w:r w:rsidR="00906E66" w:rsidRPr="007F7E2B">
          <w:t>improved</w:t>
        </w:r>
        <w:r w:rsidRPr="007F7E2B">
          <w:t xml:space="preserve"> methods, tools, and processes that have well documented benefits for improved accuracy, precision, efficacy, and efficiency in the measurement (including analytical soil laboratory processes), computational needs, </w:t>
        </w:r>
        <w:r w:rsidR="00FB0BCF" w:rsidRPr="007F7E2B">
          <w:t xml:space="preserve">or </w:t>
        </w:r>
        <w:r w:rsidR="00614D8F" w:rsidRPr="007F7E2B">
          <w:t>automated documentation</w:t>
        </w:r>
        <w:r w:rsidRPr="007F7E2B">
          <w:t xml:space="preserve"> preparation</w:t>
        </w:r>
        <w:r w:rsidR="00FB0BCF" w:rsidRPr="007F7E2B">
          <w:t>, among other examples.</w:t>
        </w:r>
      </w:ins>
    </w:p>
    <w:p w14:paraId="00000077" w14:textId="33F5F8E2" w:rsidR="00570313" w:rsidRPr="007F7E2B" w:rsidRDefault="0092717E">
      <w:pPr>
        <w:ind w:left="1350" w:hanging="360"/>
      </w:pPr>
      <w:r w:rsidRPr="007F7E2B">
        <w:rPr>
          <w:b/>
        </w:rPr>
        <w:t>Uncertainty:</w:t>
      </w:r>
      <w:r w:rsidRPr="007F7E2B">
        <w:t xml:space="preserve"> Uncertainty is a parameter associated with the result of a measurement that characterizes the dispersion of the values that could be </w:t>
      </w:r>
      <w:del w:id="549" w:author="V2" w:date="2025-04-14T14:19:00Z" w16du:dateUtc="2025-04-14T19:19:00Z">
        <w:r w:rsidR="0018437E">
          <w:delText xml:space="preserve">reasonably </w:delText>
        </w:r>
      </w:del>
      <w:r w:rsidR="00701E0B" w:rsidRPr="007F7E2B">
        <w:t>attributed</w:t>
      </w:r>
      <w:r w:rsidRPr="007F7E2B">
        <w:t xml:space="preserve"> to the measured amount</w:t>
      </w:r>
      <w:ins w:id="550" w:author="V2" w:date="2025-04-14T14:19:00Z" w16du:dateUtc="2025-04-14T19:19:00Z">
        <w:r w:rsidR="002C374D" w:rsidRPr="007F7E2B">
          <w:t>.</w:t>
        </w:r>
      </w:ins>
    </w:p>
    <w:p w14:paraId="00000078" w14:textId="7E59D389" w:rsidR="00570313" w:rsidRPr="007F7E2B" w:rsidRDefault="0092717E">
      <w:pPr>
        <w:ind w:left="1350" w:hanging="360"/>
      </w:pPr>
      <w:r w:rsidRPr="007F7E2B">
        <w:rPr>
          <w:b/>
        </w:rPr>
        <w:t xml:space="preserve">Validation: </w:t>
      </w:r>
      <w:r w:rsidRPr="007F7E2B">
        <w:t xml:space="preserve">The independent assessment of the project by a validation/verification body that determines whether the project conforms with the </w:t>
      </w:r>
      <w:del w:id="551" w:author="V2" w:date="2025-04-14T14:19:00Z" w16du:dateUtc="2025-04-14T19:19:00Z">
        <w:r w:rsidR="0018437E">
          <w:delText>Standard’s</w:delText>
        </w:r>
      </w:del>
      <w:ins w:id="552" w:author="V2" w:date="2025-04-14T14:19:00Z" w16du:dateUtc="2025-04-14T19:19:00Z">
        <w:r w:rsidR="002D7F61" w:rsidRPr="007F7E2B">
          <w:t>TRS SOC</w:t>
        </w:r>
      </w:ins>
      <w:r w:rsidR="002D7F61" w:rsidRPr="007F7E2B">
        <w:t xml:space="preserve"> </w:t>
      </w:r>
      <w:r w:rsidRPr="007F7E2B">
        <w:t>rules and evaluates the reasonableness of assumptions, limitations, and methods that support a claim about the outcome of future activities</w:t>
      </w:r>
    </w:p>
    <w:p w14:paraId="00000079" w14:textId="57152784" w:rsidR="00570313" w:rsidRPr="007F7E2B" w:rsidRDefault="0092717E">
      <w:pPr>
        <w:ind w:left="1350" w:hanging="360"/>
      </w:pPr>
      <w:r w:rsidRPr="007F7E2B">
        <w:rPr>
          <w:b/>
        </w:rPr>
        <w:t>Validation/Verification Body (VVB):</w:t>
      </w:r>
      <w:r w:rsidRPr="007F7E2B">
        <w:t xml:space="preserve"> An organization qualified to act as a validation/verification body in respect of providing validation and/or verification services in accordance with the </w:t>
      </w:r>
      <w:del w:id="553" w:author="V2" w:date="2025-04-14T14:19:00Z" w16du:dateUtc="2025-04-14T19:19:00Z">
        <w:r w:rsidR="0018437E">
          <w:delText>Standard’s</w:delText>
        </w:r>
      </w:del>
      <w:ins w:id="554" w:author="V2" w:date="2025-04-14T14:19:00Z" w16du:dateUtc="2025-04-14T19:19:00Z">
        <w:r w:rsidR="002D7F61" w:rsidRPr="007F7E2B">
          <w:t>TRS SOC</w:t>
        </w:r>
      </w:ins>
      <w:r w:rsidR="002D7F61" w:rsidRPr="007F7E2B">
        <w:t xml:space="preserve"> </w:t>
      </w:r>
      <w:r w:rsidRPr="007F7E2B">
        <w:t>rules.</w:t>
      </w:r>
    </w:p>
    <w:p w14:paraId="45321E3D" w14:textId="2BC01389" w:rsidR="004B680C" w:rsidRPr="007F7E2B" w:rsidRDefault="004B680C">
      <w:pPr>
        <w:ind w:left="1350" w:hanging="360"/>
        <w:rPr>
          <w:ins w:id="555" w:author="V2" w:date="2025-04-14T14:19:00Z" w16du:dateUtc="2025-04-14T19:19:00Z"/>
        </w:rPr>
      </w:pPr>
      <w:ins w:id="556" w:author="V2" w:date="2025-04-14T14:19:00Z" w16du:dateUtc="2025-04-14T19:19:00Z">
        <w:r w:rsidRPr="007F7E2B">
          <w:rPr>
            <w:b/>
          </w:rPr>
          <w:t>VCC(s):</w:t>
        </w:r>
        <w:r w:rsidRPr="007F7E2B">
          <w:t xml:space="preserve"> Verified Carbon Credits are the currency of issuance of carbon credits used by </w:t>
        </w:r>
        <w:r w:rsidR="00703D2C" w:rsidRPr="007F7E2B">
          <w:t>Nature’s</w:t>
        </w:r>
        <w:r w:rsidRPr="007F7E2B">
          <w:t xml:space="preserve"> Registry. One VCC is equal to 1 TCo2e/acre and 1 TCo2e/acre-yr. </w:t>
        </w:r>
      </w:ins>
    </w:p>
    <w:p w14:paraId="0000007A" w14:textId="6199D508" w:rsidR="00570313" w:rsidRPr="007F7E2B" w:rsidRDefault="0092717E">
      <w:pPr>
        <w:ind w:left="1350" w:hanging="360"/>
      </w:pPr>
      <w:r w:rsidRPr="007F7E2B">
        <w:rPr>
          <w:b/>
        </w:rPr>
        <w:t>Verification Date:</w:t>
      </w:r>
      <w:r w:rsidRPr="007F7E2B">
        <w:t xml:space="preserve"> A </w:t>
      </w:r>
      <w:r w:rsidR="0096489E" w:rsidRPr="007F7E2B">
        <w:t>date</w:t>
      </w:r>
      <w:del w:id="557" w:author="V2" w:date="2025-04-14T14:19:00Z" w16du:dateUtc="2025-04-14T19:19:00Z">
        <w:r w:rsidR="0018437E">
          <w:delText>, at</w:delText>
        </w:r>
      </w:del>
      <w:ins w:id="558" w:author="V2" w:date="2025-04-14T14:19:00Z" w16du:dateUtc="2025-04-14T19:19:00Z">
        <w:r w:rsidRPr="007F7E2B">
          <w:t xml:space="preserve"> </w:t>
        </w:r>
        <w:r w:rsidR="00193C10" w:rsidRPr="007F7E2B">
          <w:t>on</w:t>
        </w:r>
      </w:ins>
      <w:r w:rsidRPr="007F7E2B">
        <w:t xml:space="preserve"> which an independent verifier audits the results of monitoring</w:t>
      </w:r>
      <w:r w:rsidR="00EB21AF" w:rsidRPr="007F7E2B">
        <w:t>.</w:t>
      </w:r>
    </w:p>
    <w:p w14:paraId="0000007B" w14:textId="287EB73C" w:rsidR="00570313" w:rsidRPr="007F7E2B" w:rsidRDefault="0092717E">
      <w:pPr>
        <w:ind w:left="1350" w:hanging="360"/>
      </w:pPr>
      <w:r w:rsidRPr="007F7E2B">
        <w:rPr>
          <w:b/>
        </w:rPr>
        <w:t>Verification:</w:t>
      </w:r>
      <w:r w:rsidRPr="007F7E2B">
        <w:t xml:space="preserve"> The independent assessment by a validation/verification body of the GHG emission reductions and removals that have occurred </w:t>
      </w:r>
      <w:del w:id="559" w:author="V2" w:date="2025-04-14T14:19:00Z" w16du:dateUtc="2025-04-14T19:19:00Z">
        <w:r w:rsidR="0018437E">
          <w:delText>as a result</w:delText>
        </w:r>
      </w:del>
      <w:ins w:id="560" w:author="V2" w:date="2025-04-14T14:19:00Z" w16du:dateUtc="2025-04-14T19:19:00Z">
        <w:r w:rsidR="00701E0B" w:rsidRPr="007F7E2B">
          <w:t>because</w:t>
        </w:r>
      </w:ins>
      <w:r w:rsidR="00701E0B" w:rsidRPr="007F7E2B">
        <w:t xml:space="preserve"> of</w:t>
      </w:r>
      <w:r w:rsidRPr="007F7E2B">
        <w:t xml:space="preserve"> the project during the monitoring period. The assessment is submitted to a registry that is independent from the Project Proponent and the verifier and is based on historical data and information to determine whether the claim is materially correct, conforms with specified requirements, and is conducted in accordance with </w:t>
      </w:r>
      <w:del w:id="561" w:author="V2" w:date="2025-04-14T14:19:00Z" w16du:dateUtc="2025-04-14T19:19:00Z">
        <w:r w:rsidR="0018437E">
          <w:delText>the Standard’s</w:delText>
        </w:r>
      </w:del>
      <w:ins w:id="562" w:author="V2" w:date="2025-04-14T14:19:00Z" w16du:dateUtc="2025-04-14T19:19:00Z">
        <w:r w:rsidR="00E20D2F" w:rsidRPr="007F7E2B">
          <w:t>TRS SOC</w:t>
        </w:r>
      </w:ins>
      <w:r w:rsidR="00E20D2F" w:rsidRPr="007F7E2B">
        <w:t xml:space="preserve"> </w:t>
      </w:r>
      <w:r w:rsidRPr="007F7E2B">
        <w:t>rules.</w:t>
      </w:r>
    </w:p>
    <w:p w14:paraId="742ABBEF" w14:textId="5250D8B1" w:rsidR="00725E77" w:rsidRPr="007F7E2B" w:rsidRDefault="00725E77">
      <w:pPr>
        <w:ind w:left="1350" w:hanging="360"/>
        <w:rPr>
          <w:ins w:id="563" w:author="V2" w:date="2025-04-14T14:19:00Z" w16du:dateUtc="2025-04-14T19:19:00Z"/>
        </w:rPr>
      </w:pPr>
      <w:ins w:id="564" w:author="V2" w:date="2025-04-14T14:19:00Z" w16du:dateUtc="2025-04-14T19:19:00Z">
        <w:r w:rsidRPr="007F7E2B">
          <w:rPr>
            <w:b/>
          </w:rPr>
          <w:t>Verification Checklist:</w:t>
        </w:r>
        <w:r w:rsidRPr="007F7E2B">
          <w:t xml:space="preserve"> Clear, step by step verification procedures to be followed by a prequalified verifier, </w:t>
        </w:r>
        <w:r w:rsidR="0096489E" w:rsidRPr="007F7E2B">
          <w:t>which</w:t>
        </w:r>
        <w:r w:rsidRPr="007F7E2B">
          <w:t xml:space="preserve"> starts the verification process by evaluation of project submittal completeness.</w:t>
        </w:r>
      </w:ins>
    </w:p>
    <w:p w14:paraId="66D07D64" w14:textId="39FCC6C7" w:rsidR="008A4B9B" w:rsidRPr="007F7E2B" w:rsidRDefault="008A4B9B">
      <w:pPr>
        <w:ind w:left="1350" w:hanging="360"/>
        <w:rPr>
          <w:ins w:id="565" w:author="V2" w:date="2025-04-14T14:19:00Z" w16du:dateUtc="2025-04-14T19:19:00Z"/>
        </w:rPr>
      </w:pPr>
      <w:ins w:id="566" w:author="V2" w:date="2025-04-14T14:19:00Z" w16du:dateUtc="2025-04-14T19:19:00Z">
        <w:r w:rsidRPr="007F7E2B">
          <w:rPr>
            <w:b/>
          </w:rPr>
          <w:t>Verified Carbon Credits:</w:t>
        </w:r>
        <w:r w:rsidRPr="007F7E2B">
          <w:t xml:space="preserve"> </w:t>
        </w:r>
        <w:r w:rsidR="009469BC" w:rsidRPr="007F7E2B">
          <w:t xml:space="preserve">TRS SOC </w:t>
        </w:r>
        <w:r w:rsidRPr="007F7E2B">
          <w:t>recognized unit of carbon currency is a Verified Carbon Credit (VCC), equal to 1 (one) Tonne of CO2equ</w:t>
        </w:r>
        <w:r w:rsidR="002C374D" w:rsidRPr="007F7E2B">
          <w:t>i</w:t>
        </w:r>
        <w:r w:rsidRPr="007F7E2B">
          <w:t xml:space="preserve">valent. </w:t>
        </w:r>
      </w:ins>
    </w:p>
    <w:p w14:paraId="2D83D4CB" w14:textId="35FF2459" w:rsidR="00CF469F" w:rsidRPr="007F7E2B" w:rsidRDefault="00CF469F">
      <w:pPr>
        <w:ind w:left="1350" w:hanging="360"/>
        <w:rPr>
          <w:ins w:id="567" w:author="V2" w:date="2025-04-14T14:19:00Z" w16du:dateUtc="2025-04-14T19:19:00Z"/>
        </w:rPr>
      </w:pPr>
      <w:ins w:id="568" w:author="V2" w:date="2025-04-14T14:19:00Z" w16du:dateUtc="2025-04-14T19:19:00Z">
        <w:r w:rsidRPr="007F7E2B">
          <w:rPr>
            <w:b/>
          </w:rPr>
          <w:lastRenderedPageBreak/>
          <w:t>Vintage:</w:t>
        </w:r>
        <w:r w:rsidRPr="007F7E2B">
          <w:t xml:space="preserve"> </w:t>
        </w:r>
        <w:r w:rsidR="00543C0F" w:rsidRPr="007F7E2B">
          <w:t xml:space="preserve">Refers to the </w:t>
        </w:r>
        <w:r w:rsidR="00C21F42" w:rsidRPr="007F7E2B">
          <w:t xml:space="preserve">date (typically the year) </w:t>
        </w:r>
        <w:r w:rsidR="002E4BCA" w:rsidRPr="007F7E2B">
          <w:t>over</w:t>
        </w:r>
        <w:r w:rsidR="006003C3" w:rsidRPr="007F7E2B">
          <w:t xml:space="preserve"> </w:t>
        </w:r>
        <w:r w:rsidR="002E4BCA" w:rsidRPr="007F7E2B">
          <w:t xml:space="preserve">which </w:t>
        </w:r>
        <w:r w:rsidR="00AD6C78" w:rsidRPr="007F7E2B">
          <w:t xml:space="preserve">credits have been created </w:t>
        </w:r>
        <w:r w:rsidR="00E2179F" w:rsidRPr="007F7E2B">
          <w:t xml:space="preserve">for the market. </w:t>
        </w:r>
      </w:ins>
    </w:p>
    <w:p w14:paraId="37FF9BD7" w14:textId="18222860" w:rsidR="00733279" w:rsidRPr="007F7E2B" w:rsidRDefault="00733279">
      <w:pPr>
        <w:ind w:left="1350" w:hanging="360"/>
        <w:rPr>
          <w:ins w:id="569" w:author="V2" w:date="2025-04-14T14:19:00Z" w16du:dateUtc="2025-04-14T19:19:00Z"/>
        </w:rPr>
      </w:pPr>
      <w:ins w:id="570" w:author="V2" w:date="2025-04-14T14:19:00Z" w16du:dateUtc="2025-04-14T19:19:00Z">
        <w:r w:rsidRPr="007F7E2B">
          <w:rPr>
            <w:b/>
          </w:rPr>
          <w:t>Vintage Tracking:</w:t>
        </w:r>
        <w:r w:rsidRPr="007F7E2B">
          <w:t xml:space="preserve"> Nature’s Registry records the project </w:t>
        </w:r>
        <w:r w:rsidR="002C6309" w:rsidRPr="007F7E2B">
          <w:t xml:space="preserve">application </w:t>
        </w:r>
        <w:r w:rsidRPr="007F7E2B">
          <w:t>enrollment</w:t>
        </w:r>
        <w:r w:rsidR="002C6309" w:rsidRPr="007F7E2B">
          <w:t xml:space="preserve"> date</w:t>
        </w:r>
        <w:r w:rsidR="00CD599D" w:rsidRPr="007F7E2B">
          <w:t>, validation</w:t>
        </w:r>
        <w:r w:rsidR="002C6309" w:rsidRPr="007F7E2B">
          <w:t xml:space="preserve"> date</w:t>
        </w:r>
        <w:r w:rsidR="00CD599D" w:rsidRPr="007F7E2B">
          <w:t>, verification</w:t>
        </w:r>
        <w:r w:rsidR="002C6309" w:rsidRPr="007F7E2B">
          <w:t xml:space="preserve"> date</w:t>
        </w:r>
        <w:r w:rsidR="00CD599D" w:rsidRPr="007F7E2B">
          <w:t xml:space="preserve">, and tracks </w:t>
        </w:r>
        <w:r w:rsidRPr="007F7E2B">
          <w:t>transactions</w:t>
        </w:r>
        <w:r w:rsidR="00CD599D" w:rsidRPr="007F7E2B">
          <w:t>, credit vintages</w:t>
        </w:r>
        <w:r w:rsidR="00EA15CD" w:rsidRPr="007F7E2B">
          <w:t>,</w:t>
        </w:r>
        <w:r w:rsidR="00BA625A" w:rsidRPr="007F7E2B">
          <w:t xml:space="preserve"> and</w:t>
        </w:r>
        <w:r w:rsidR="00CD599D" w:rsidRPr="007F7E2B">
          <w:t xml:space="preserve"> </w:t>
        </w:r>
        <w:r w:rsidR="00EA15CD" w:rsidRPr="007F7E2B">
          <w:t xml:space="preserve">credit </w:t>
        </w:r>
        <w:r w:rsidR="00CD599D" w:rsidRPr="007F7E2B">
          <w:t>issuance by calend</w:t>
        </w:r>
        <w:r w:rsidR="00BA625A" w:rsidRPr="007F7E2B">
          <w:t>ar year</w:t>
        </w:r>
        <w:r w:rsidR="002C6309" w:rsidRPr="007F7E2B">
          <w:t xml:space="preserve"> in the Registry ledger.</w:t>
        </w:r>
        <w:r w:rsidR="00BA625A" w:rsidRPr="007F7E2B">
          <w:t xml:space="preserve"> </w:t>
        </w:r>
        <w:r w:rsidR="00CD599D" w:rsidRPr="007F7E2B">
          <w:t xml:space="preserve"> </w:t>
        </w:r>
      </w:ins>
    </w:p>
    <w:p w14:paraId="0000007C" w14:textId="77777777" w:rsidR="00570313" w:rsidRPr="007F7E2B" w:rsidRDefault="0092717E">
      <w:pPr>
        <w:ind w:left="1350" w:hanging="360"/>
      </w:pPr>
      <w:r w:rsidRPr="007F7E2B">
        <w:rPr>
          <w:b/>
        </w:rPr>
        <w:t>Woody Biomass:</w:t>
      </w:r>
      <w:r w:rsidRPr="007F7E2B">
        <w:t xml:space="preserve"> Biomass that exists primarily in the form of lignified tissues, such as that of shrubs and trees. Typically accounting of woody biomass includes the non-woody parts (leaves, etc.) of plants that contain woody biomass.</w:t>
      </w:r>
    </w:p>
    <w:p w14:paraId="6CB0A1A9" w14:textId="2BC05E8E" w:rsidR="00F8320D" w:rsidRPr="007F7E2B" w:rsidRDefault="00F8320D">
      <w:pPr>
        <w:ind w:left="1350" w:hanging="360"/>
        <w:rPr>
          <w:ins w:id="571" w:author="V2" w:date="2025-04-14T14:19:00Z" w16du:dateUtc="2025-04-14T19:19:00Z"/>
        </w:rPr>
      </w:pPr>
      <w:ins w:id="572" w:author="V2" w:date="2025-04-14T14:19:00Z" w16du:dateUtc="2025-04-14T19:19:00Z">
        <w:r w:rsidRPr="007F7E2B">
          <w:rPr>
            <w:b/>
          </w:rPr>
          <w:t>Wetland:</w:t>
        </w:r>
        <w:r w:rsidRPr="007F7E2B">
          <w:t xml:space="preserve"> Land that (1) has a predominance of hydric soils; (2) is inundate or saturated by surface or groundwater at a frequency and duration sufficient to support a prevalence of hydrophytic vegetation typically adapted for life in saturated soil conditions; and (3) under normal circumstances do support a prevalence of vegetation typically adapted for life in saturated soil conditions.</w:t>
        </w:r>
        <w:r w:rsidR="00F8776C" w:rsidRPr="007F7E2B">
          <w:t xml:space="preserve"> </w:t>
        </w:r>
        <w:r w:rsidR="008C0773" w:rsidRPr="007F7E2B">
          <w:t>This definition</w:t>
        </w:r>
        <w:r w:rsidR="00F8776C" w:rsidRPr="007F7E2B">
          <w:t xml:space="preserve"> </w:t>
        </w:r>
        <w:r w:rsidR="00EF4DD5" w:rsidRPr="007F7E2B">
          <w:t>(</w:t>
        </w:r>
        <w:r w:rsidR="00C20EC1" w:rsidRPr="007F7E2B">
          <w:t>US Army Corps of Engineers, 1987) has been developed pursuant to the Clean</w:t>
        </w:r>
        <w:r w:rsidR="00F8776C" w:rsidRPr="007F7E2B">
          <w:t xml:space="preserve"> Water Act</w:t>
        </w:r>
        <w:r w:rsidR="00C20EC1" w:rsidRPr="007F7E2B">
          <w:t>,</w:t>
        </w:r>
        <w:r w:rsidR="00F8776C" w:rsidRPr="007F7E2B">
          <w:t xml:space="preserve"> Section 404 Definitions</w:t>
        </w:r>
        <w:r w:rsidR="002C374D" w:rsidRPr="007F7E2B">
          <w:t>.</w:t>
        </w:r>
        <w:r w:rsidR="00C20EC1" w:rsidRPr="007F7E2B">
          <w:t xml:space="preserve"> This same definition is used with some language changes by th</w:t>
        </w:r>
        <w:r w:rsidR="00614D8F" w:rsidRPr="007F7E2B">
          <w:t xml:space="preserve">e </w:t>
        </w:r>
        <w:r w:rsidR="00F8776C" w:rsidRPr="007F7E2B">
          <w:t xml:space="preserve">USEPA </w:t>
        </w:r>
        <w:r w:rsidR="00EF4DD5" w:rsidRPr="007F7E2B">
          <w:t xml:space="preserve">and </w:t>
        </w:r>
        <w:r w:rsidR="00C20EC1" w:rsidRPr="007F7E2B">
          <w:t xml:space="preserve">the </w:t>
        </w:r>
        <w:r w:rsidR="00EF4DD5" w:rsidRPr="007F7E2B">
          <w:t>USDA, NRCS</w:t>
        </w:r>
        <w:r w:rsidR="00C20EC1" w:rsidRPr="007F7E2B">
          <w:t xml:space="preserve">, with </w:t>
        </w:r>
        <w:r w:rsidR="009B5AD3" w:rsidRPr="007F7E2B">
          <w:t>their definition</w:t>
        </w:r>
        <w:r w:rsidR="00C20EC1" w:rsidRPr="007F7E2B">
          <w:t xml:space="preserve"> applicable to croplands.</w:t>
        </w:r>
      </w:ins>
    </w:p>
    <w:p w14:paraId="1AF966B6" w14:textId="0DF83AC4" w:rsidR="00F8320D" w:rsidRPr="007F7E2B" w:rsidRDefault="00F8320D" w:rsidP="008C0773">
      <w:pPr>
        <w:ind w:left="1350" w:hanging="360"/>
        <w:rPr>
          <w:ins w:id="573" w:author="V2" w:date="2025-04-14T14:19:00Z" w16du:dateUtc="2025-04-14T19:19:00Z"/>
        </w:rPr>
      </w:pPr>
      <w:ins w:id="574" w:author="V2" w:date="2025-04-14T14:19:00Z" w16du:dateUtc="2025-04-14T19:19:00Z">
        <w:r w:rsidRPr="007F7E2B">
          <w:rPr>
            <w:b/>
          </w:rPr>
          <w:t>Wetland, Seasonally Inundated:</w:t>
        </w:r>
        <w:r w:rsidRPr="007F7E2B">
          <w:t xml:space="preserve"> </w:t>
        </w:r>
        <w:r w:rsidR="00F8776C" w:rsidRPr="007F7E2B">
          <w:t xml:space="preserve">Land that meets the definition of wetland that may occur in floodways, floodplains, shallow poorly drained depressional landscape position and in undrained farmed soils. </w:t>
        </w:r>
        <w:r w:rsidR="00EF4DD5" w:rsidRPr="007F7E2B">
          <w:t xml:space="preserve"> Seasonally inundated inorganic and non-hystic soil dominated seasonally flooded land can be eligible for soil carbon crediting under TRS</w:t>
        </w:r>
        <w:r w:rsidR="008C0773" w:rsidRPr="007F7E2B">
          <w:t xml:space="preserve"> SOC</w:t>
        </w:r>
        <w:r w:rsidR="00EF4DD5" w:rsidRPr="007F7E2B">
          <w:t>.</w:t>
        </w:r>
      </w:ins>
    </w:p>
    <w:p w14:paraId="71A7AAA0" w14:textId="06F32821" w:rsidR="00EF4DD5" w:rsidRPr="007F7E2B" w:rsidRDefault="00F8320D" w:rsidP="008C0773">
      <w:pPr>
        <w:ind w:left="1350" w:hanging="360"/>
        <w:rPr>
          <w:ins w:id="575" w:author="V2" w:date="2025-04-14T14:19:00Z" w16du:dateUtc="2025-04-14T19:19:00Z"/>
        </w:rPr>
      </w:pPr>
      <w:ins w:id="576" w:author="V2" w:date="2025-04-14T14:19:00Z" w16du:dateUtc="2025-04-14T19:19:00Z">
        <w:r w:rsidRPr="007F7E2B">
          <w:rPr>
            <w:b/>
            <w:bCs/>
          </w:rPr>
          <w:t>Wetland, Prior Converted:</w:t>
        </w:r>
        <w:r w:rsidRPr="007F7E2B">
          <w:t xml:space="preserve"> </w:t>
        </w:r>
        <w:r w:rsidR="00F8776C" w:rsidRPr="007F7E2B">
          <w:t xml:space="preserve"> Land that was historic wetland that have experienced altered hydrology from land drainage (such as the tiling or ditching) and altered vegetation systems, where the drainage alterations restrict a normal growing season prevalence of hydrophytic vegetation</w:t>
        </w:r>
        <w:r w:rsidR="00EF4DD5" w:rsidRPr="007F7E2B">
          <w:t>.</w:t>
        </w:r>
        <w:r w:rsidR="00F8776C" w:rsidRPr="007F7E2B">
          <w:t xml:space="preserve"> </w:t>
        </w:r>
        <w:r w:rsidR="00EF4DD5" w:rsidRPr="007F7E2B">
          <w:t>Prior convere inorganic and non-hystic soil dominated seasonally flooded land can be eligible for soil carbon crediting under TRS</w:t>
        </w:r>
        <w:r w:rsidR="008C0773" w:rsidRPr="007F7E2B">
          <w:t xml:space="preserve"> SOC</w:t>
        </w:r>
        <w:r w:rsidR="00EF4DD5" w:rsidRPr="007F7E2B">
          <w:t>.</w:t>
        </w:r>
      </w:ins>
    </w:p>
    <w:p w14:paraId="4208A48D" w14:textId="77777777" w:rsidR="00CF4B67" w:rsidRPr="007F7E2B" w:rsidRDefault="00CF4B67">
      <w:pPr>
        <w:rPr>
          <w:ins w:id="577" w:author="V2" w:date="2025-04-14T14:19:00Z" w16du:dateUtc="2025-04-14T19:19:00Z"/>
          <w:b/>
          <w:bCs/>
          <w:sz w:val="28"/>
          <w:szCs w:val="28"/>
        </w:rPr>
      </w:pPr>
      <w:ins w:id="578" w:author="V2" w:date="2025-04-14T14:19:00Z" w16du:dateUtc="2025-04-14T19:19:00Z">
        <w:r w:rsidRPr="007F7E2B">
          <w:rPr>
            <w:b/>
            <w:bCs/>
            <w:sz w:val="28"/>
            <w:szCs w:val="28"/>
          </w:rPr>
          <w:br w:type="page"/>
        </w:r>
      </w:ins>
    </w:p>
    <w:p w14:paraId="66570B2F" w14:textId="640C2C34" w:rsidR="000544E2" w:rsidRPr="007F7E2B" w:rsidRDefault="000544E2" w:rsidP="0072014A">
      <w:pPr>
        <w:rPr>
          <w:ins w:id="579" w:author="V2" w:date="2025-04-14T14:19:00Z" w16du:dateUtc="2025-04-14T19:19:00Z"/>
          <w:b/>
          <w:bCs/>
          <w:sz w:val="28"/>
          <w:szCs w:val="28"/>
        </w:rPr>
      </w:pPr>
      <w:ins w:id="580" w:author="V2" w:date="2025-04-14T14:19:00Z" w16du:dateUtc="2025-04-14T19:19:00Z">
        <w:r w:rsidRPr="007F7E2B">
          <w:rPr>
            <w:b/>
            <w:bCs/>
            <w:sz w:val="28"/>
            <w:szCs w:val="28"/>
          </w:rPr>
          <w:lastRenderedPageBreak/>
          <w:t xml:space="preserve">Acronyms Used in </w:t>
        </w:r>
        <w:r w:rsidR="00712BB8" w:rsidRPr="007F7E2B">
          <w:rPr>
            <w:b/>
            <w:bCs/>
            <w:sz w:val="28"/>
            <w:szCs w:val="28"/>
          </w:rPr>
          <w:t>TRS SOC V</w:t>
        </w:r>
        <w:r w:rsidR="008C0773" w:rsidRPr="007F7E2B">
          <w:rPr>
            <w:b/>
            <w:bCs/>
            <w:sz w:val="28"/>
            <w:szCs w:val="28"/>
          </w:rPr>
          <w:t>2</w:t>
        </w:r>
        <w:r w:rsidR="00712BB8" w:rsidRPr="007F7E2B">
          <w:rPr>
            <w:b/>
            <w:bCs/>
            <w:sz w:val="28"/>
            <w:szCs w:val="28"/>
          </w:rPr>
          <w:t>.</w:t>
        </w:r>
        <w:r w:rsidR="008C0773" w:rsidRPr="007F7E2B">
          <w:rPr>
            <w:b/>
            <w:bCs/>
            <w:sz w:val="28"/>
            <w:szCs w:val="28"/>
          </w:rPr>
          <w:t>0</w:t>
        </w:r>
      </w:ins>
    </w:p>
    <w:tbl>
      <w:tblPr>
        <w:tblW w:w="0" w:type="auto"/>
        <w:tblCellSpacing w:w="15" w:type="dxa"/>
        <w:tblLook w:val="04A0" w:firstRow="1" w:lastRow="0" w:firstColumn="1" w:lastColumn="0" w:noHBand="0" w:noVBand="1"/>
      </w:tblPr>
      <w:tblGrid>
        <w:gridCol w:w="1189"/>
        <w:gridCol w:w="6120"/>
      </w:tblGrid>
      <w:tr w:rsidR="00FB0BCF" w:rsidRPr="007F7E2B" w14:paraId="2BD69D6E" w14:textId="77777777" w:rsidTr="000544E2">
        <w:trPr>
          <w:tblHeader/>
          <w:tblCellSpacing w:w="15" w:type="dxa"/>
          <w:ins w:id="581" w:author="V2" w:date="2025-04-14T14:19:00Z" w16du:dateUtc="2025-04-14T19:19:00Z"/>
        </w:trPr>
        <w:tc>
          <w:tcPr>
            <w:tcW w:w="0" w:type="auto"/>
            <w:tcBorders>
              <w:top w:val="single" w:sz="2" w:space="0" w:color="auto"/>
              <w:left w:val="single" w:sz="2" w:space="0" w:color="auto"/>
              <w:bottom w:val="single" w:sz="2" w:space="0" w:color="auto"/>
              <w:right w:val="single" w:sz="2" w:space="0" w:color="auto"/>
            </w:tcBorders>
            <w:tcMar>
              <w:top w:w="15" w:type="dxa"/>
              <w:left w:w="15" w:type="dxa"/>
              <w:bottom w:w="15" w:type="dxa"/>
              <w:right w:w="15" w:type="dxa"/>
            </w:tcMar>
            <w:vAlign w:val="center"/>
            <w:hideMark/>
          </w:tcPr>
          <w:p w14:paraId="68A868FF" w14:textId="77777777" w:rsidR="000544E2" w:rsidRPr="007F7E2B" w:rsidRDefault="000544E2" w:rsidP="000544E2">
            <w:pPr>
              <w:spacing w:before="0" w:line="240" w:lineRule="auto"/>
              <w:jc w:val="center"/>
              <w:rPr>
                <w:ins w:id="582" w:author="V2" w:date="2025-04-14T14:19:00Z" w16du:dateUtc="2025-04-14T19:19:00Z"/>
                <w:rFonts w:ascii="Georgia" w:eastAsia="Times New Roman" w:hAnsi="Georgia" w:cs="Times New Roman"/>
                <w:b/>
                <w:bCs/>
                <w:spacing w:val="-4"/>
              </w:rPr>
            </w:pPr>
            <w:ins w:id="583" w:author="V2" w:date="2025-04-14T14:19:00Z" w16du:dateUtc="2025-04-14T19:19:00Z">
              <w:r w:rsidRPr="007F7E2B">
                <w:rPr>
                  <w:rFonts w:ascii="Georgia" w:eastAsia="Times New Roman" w:hAnsi="Georgia" w:cs="Times New Roman"/>
                  <w:b/>
                  <w:bCs/>
                  <w:spacing w:val="-4"/>
                </w:rPr>
                <w:t>Acronym</w:t>
              </w:r>
            </w:ins>
          </w:p>
        </w:tc>
        <w:tc>
          <w:tcPr>
            <w:tcW w:w="0" w:type="auto"/>
            <w:tcBorders>
              <w:top w:val="single" w:sz="2" w:space="0" w:color="auto"/>
              <w:left w:val="nil"/>
              <w:bottom w:val="single" w:sz="2" w:space="0" w:color="auto"/>
              <w:right w:val="single" w:sz="2" w:space="0" w:color="auto"/>
            </w:tcBorders>
            <w:tcMar>
              <w:top w:w="15" w:type="dxa"/>
              <w:left w:w="15" w:type="dxa"/>
              <w:bottom w:w="15" w:type="dxa"/>
              <w:right w:w="15" w:type="dxa"/>
            </w:tcMar>
            <w:vAlign w:val="center"/>
            <w:hideMark/>
          </w:tcPr>
          <w:p w14:paraId="1FD0E464" w14:textId="77777777" w:rsidR="000544E2" w:rsidRPr="007F7E2B" w:rsidRDefault="000544E2" w:rsidP="000544E2">
            <w:pPr>
              <w:spacing w:before="0" w:line="240" w:lineRule="auto"/>
              <w:jc w:val="center"/>
              <w:rPr>
                <w:ins w:id="584" w:author="V2" w:date="2025-04-14T14:19:00Z" w16du:dateUtc="2025-04-14T19:19:00Z"/>
                <w:rFonts w:ascii="Georgia" w:eastAsia="Times New Roman" w:hAnsi="Georgia" w:cs="Times New Roman"/>
                <w:b/>
                <w:bCs/>
                <w:spacing w:val="-4"/>
              </w:rPr>
            </w:pPr>
            <w:ins w:id="585" w:author="V2" w:date="2025-04-14T14:19:00Z" w16du:dateUtc="2025-04-14T19:19:00Z">
              <w:r w:rsidRPr="007F7E2B">
                <w:rPr>
                  <w:rFonts w:ascii="Georgia" w:eastAsia="Times New Roman" w:hAnsi="Georgia" w:cs="Times New Roman"/>
                  <w:b/>
                  <w:bCs/>
                  <w:spacing w:val="-4"/>
                </w:rPr>
                <w:t>Meaning</w:t>
              </w:r>
            </w:ins>
          </w:p>
        </w:tc>
      </w:tr>
      <w:tr w:rsidR="00FB0BCF" w:rsidRPr="007F7E2B" w14:paraId="7B13E3F7" w14:textId="77777777" w:rsidTr="000544E2">
        <w:trPr>
          <w:tblCellSpacing w:w="15" w:type="dxa"/>
          <w:ins w:id="586" w:author="V2" w:date="2025-04-14T14:19:00Z" w16du:dateUtc="2025-04-14T19:19:00Z"/>
        </w:trPr>
        <w:tc>
          <w:tcPr>
            <w:tcW w:w="0" w:type="auto"/>
            <w:tcBorders>
              <w:top w:val="nil"/>
              <w:left w:val="single" w:sz="2" w:space="0" w:color="auto"/>
              <w:bottom w:val="single" w:sz="2" w:space="0" w:color="auto"/>
              <w:right w:val="single" w:sz="2" w:space="0" w:color="auto"/>
            </w:tcBorders>
            <w:tcMar>
              <w:top w:w="15" w:type="dxa"/>
              <w:left w:w="15" w:type="dxa"/>
              <w:bottom w:w="15" w:type="dxa"/>
              <w:right w:w="15" w:type="dxa"/>
            </w:tcMar>
            <w:vAlign w:val="center"/>
            <w:hideMark/>
          </w:tcPr>
          <w:p w14:paraId="63625B47" w14:textId="77777777" w:rsidR="000544E2" w:rsidRPr="007F7E2B" w:rsidRDefault="000544E2" w:rsidP="000544E2">
            <w:pPr>
              <w:spacing w:before="0" w:line="240" w:lineRule="auto"/>
              <w:rPr>
                <w:ins w:id="587" w:author="V2" w:date="2025-04-14T14:19:00Z" w16du:dateUtc="2025-04-14T19:19:00Z"/>
                <w:rFonts w:ascii="Georgia" w:eastAsia="Times New Roman" w:hAnsi="Georgia" w:cs="Times New Roman"/>
                <w:spacing w:val="-4"/>
              </w:rPr>
            </w:pPr>
            <w:ins w:id="588" w:author="V2" w:date="2025-04-14T14:19:00Z" w16du:dateUtc="2025-04-14T19:19:00Z">
              <w:r w:rsidRPr="007F7E2B">
                <w:rPr>
                  <w:rFonts w:ascii="Georgia" w:eastAsia="Times New Roman" w:hAnsi="Georgia" w:cs="Times New Roman"/>
                  <w:spacing w:val="-4"/>
                </w:rPr>
                <w:t>AFOLU</w:t>
              </w:r>
            </w:ins>
          </w:p>
        </w:tc>
        <w:tc>
          <w:tcPr>
            <w:tcW w:w="0" w:type="auto"/>
            <w:tcBorders>
              <w:top w:val="nil"/>
              <w:left w:val="nil"/>
              <w:bottom w:val="single" w:sz="2" w:space="0" w:color="auto"/>
              <w:right w:val="single" w:sz="2" w:space="0" w:color="auto"/>
            </w:tcBorders>
            <w:tcMar>
              <w:top w:w="15" w:type="dxa"/>
              <w:left w:w="15" w:type="dxa"/>
              <w:bottom w:w="15" w:type="dxa"/>
              <w:right w:w="15" w:type="dxa"/>
            </w:tcMar>
            <w:vAlign w:val="center"/>
            <w:hideMark/>
          </w:tcPr>
          <w:p w14:paraId="4F549639" w14:textId="77777777" w:rsidR="000544E2" w:rsidRPr="007F7E2B" w:rsidRDefault="000544E2" w:rsidP="000544E2">
            <w:pPr>
              <w:spacing w:before="0" w:line="240" w:lineRule="auto"/>
              <w:rPr>
                <w:ins w:id="589" w:author="V2" w:date="2025-04-14T14:19:00Z" w16du:dateUtc="2025-04-14T19:19:00Z"/>
                <w:rFonts w:ascii="Georgia" w:eastAsia="Times New Roman" w:hAnsi="Georgia" w:cs="Times New Roman"/>
                <w:spacing w:val="-4"/>
              </w:rPr>
            </w:pPr>
            <w:ins w:id="590" w:author="V2" w:date="2025-04-14T14:19:00Z" w16du:dateUtc="2025-04-14T19:19:00Z">
              <w:r w:rsidRPr="007F7E2B">
                <w:rPr>
                  <w:rFonts w:ascii="Georgia" w:eastAsia="Times New Roman" w:hAnsi="Georgia" w:cs="Times New Roman"/>
                  <w:spacing w:val="-4"/>
                </w:rPr>
                <w:t>Agriculture, Forestry and Other Land Use</w:t>
              </w:r>
            </w:ins>
          </w:p>
        </w:tc>
      </w:tr>
      <w:tr w:rsidR="00FB0BCF" w:rsidRPr="007F7E2B" w14:paraId="4E9EDC0F" w14:textId="77777777" w:rsidTr="000544E2">
        <w:trPr>
          <w:tblCellSpacing w:w="15" w:type="dxa"/>
          <w:ins w:id="591" w:author="V2" w:date="2025-04-14T14:19:00Z" w16du:dateUtc="2025-04-14T19:19:00Z"/>
        </w:trPr>
        <w:tc>
          <w:tcPr>
            <w:tcW w:w="0" w:type="auto"/>
            <w:tcBorders>
              <w:top w:val="nil"/>
              <w:left w:val="single" w:sz="2" w:space="0" w:color="auto"/>
              <w:bottom w:val="single" w:sz="2" w:space="0" w:color="auto"/>
              <w:right w:val="single" w:sz="2" w:space="0" w:color="auto"/>
            </w:tcBorders>
            <w:tcMar>
              <w:top w:w="15" w:type="dxa"/>
              <w:left w:w="15" w:type="dxa"/>
              <w:bottom w:w="15" w:type="dxa"/>
              <w:right w:w="15" w:type="dxa"/>
            </w:tcMar>
            <w:vAlign w:val="center"/>
            <w:hideMark/>
          </w:tcPr>
          <w:p w14:paraId="451D8413" w14:textId="77777777" w:rsidR="000544E2" w:rsidRPr="007F7E2B" w:rsidRDefault="000544E2" w:rsidP="000544E2">
            <w:pPr>
              <w:spacing w:before="0" w:line="240" w:lineRule="auto"/>
              <w:rPr>
                <w:ins w:id="592" w:author="V2" w:date="2025-04-14T14:19:00Z" w16du:dateUtc="2025-04-14T19:19:00Z"/>
                <w:rFonts w:ascii="Georgia" w:eastAsia="Times New Roman" w:hAnsi="Georgia" w:cs="Times New Roman"/>
                <w:spacing w:val="-4"/>
              </w:rPr>
            </w:pPr>
            <w:ins w:id="593" w:author="V2" w:date="2025-04-14T14:19:00Z" w16du:dateUtc="2025-04-14T19:19:00Z">
              <w:r w:rsidRPr="007F7E2B">
                <w:rPr>
                  <w:rFonts w:ascii="Georgia" w:eastAsia="Times New Roman" w:hAnsi="Georgia" w:cs="Times New Roman"/>
                  <w:spacing w:val="-4"/>
                </w:rPr>
                <w:t>ARS</w:t>
              </w:r>
            </w:ins>
          </w:p>
        </w:tc>
        <w:tc>
          <w:tcPr>
            <w:tcW w:w="0" w:type="auto"/>
            <w:tcBorders>
              <w:top w:val="nil"/>
              <w:left w:val="nil"/>
              <w:bottom w:val="single" w:sz="2" w:space="0" w:color="auto"/>
              <w:right w:val="single" w:sz="2" w:space="0" w:color="auto"/>
            </w:tcBorders>
            <w:tcMar>
              <w:top w:w="15" w:type="dxa"/>
              <w:left w:w="15" w:type="dxa"/>
              <w:bottom w:w="15" w:type="dxa"/>
              <w:right w:w="15" w:type="dxa"/>
            </w:tcMar>
            <w:vAlign w:val="center"/>
            <w:hideMark/>
          </w:tcPr>
          <w:p w14:paraId="1860A4CC" w14:textId="77777777" w:rsidR="000544E2" w:rsidRPr="007F7E2B" w:rsidRDefault="000544E2" w:rsidP="000544E2">
            <w:pPr>
              <w:spacing w:before="0" w:line="240" w:lineRule="auto"/>
              <w:rPr>
                <w:ins w:id="594" w:author="V2" w:date="2025-04-14T14:19:00Z" w16du:dateUtc="2025-04-14T19:19:00Z"/>
                <w:rFonts w:ascii="Georgia" w:eastAsia="Times New Roman" w:hAnsi="Georgia" w:cs="Times New Roman"/>
                <w:spacing w:val="-4"/>
              </w:rPr>
            </w:pPr>
            <w:ins w:id="595" w:author="V2" w:date="2025-04-14T14:19:00Z" w16du:dateUtc="2025-04-14T19:19:00Z">
              <w:r w:rsidRPr="007F7E2B">
                <w:rPr>
                  <w:rFonts w:ascii="Georgia" w:eastAsia="Times New Roman" w:hAnsi="Georgia" w:cs="Times New Roman"/>
                  <w:spacing w:val="-4"/>
                </w:rPr>
                <w:t>Agricultural Research Service</w:t>
              </w:r>
            </w:ins>
          </w:p>
        </w:tc>
      </w:tr>
      <w:tr w:rsidR="00FB0BCF" w:rsidRPr="007F7E2B" w14:paraId="44BD0239" w14:textId="77777777" w:rsidTr="000544E2">
        <w:trPr>
          <w:tblCellSpacing w:w="15" w:type="dxa"/>
          <w:ins w:id="596" w:author="V2" w:date="2025-04-14T14:19:00Z" w16du:dateUtc="2025-04-14T19:19:00Z"/>
        </w:trPr>
        <w:tc>
          <w:tcPr>
            <w:tcW w:w="0" w:type="auto"/>
            <w:tcBorders>
              <w:top w:val="nil"/>
              <w:left w:val="single" w:sz="2" w:space="0" w:color="auto"/>
              <w:bottom w:val="single" w:sz="2" w:space="0" w:color="auto"/>
              <w:right w:val="single" w:sz="2" w:space="0" w:color="auto"/>
            </w:tcBorders>
            <w:tcMar>
              <w:top w:w="15" w:type="dxa"/>
              <w:left w:w="15" w:type="dxa"/>
              <w:bottom w:w="15" w:type="dxa"/>
              <w:right w:w="15" w:type="dxa"/>
            </w:tcMar>
            <w:vAlign w:val="center"/>
            <w:hideMark/>
          </w:tcPr>
          <w:p w14:paraId="3F6CFCE6" w14:textId="77777777" w:rsidR="000544E2" w:rsidRPr="007F7E2B" w:rsidRDefault="000544E2" w:rsidP="000544E2">
            <w:pPr>
              <w:spacing w:before="0" w:line="240" w:lineRule="auto"/>
              <w:rPr>
                <w:ins w:id="597" w:author="V2" w:date="2025-04-14T14:19:00Z" w16du:dateUtc="2025-04-14T19:19:00Z"/>
                <w:rFonts w:ascii="Georgia" w:eastAsia="Times New Roman" w:hAnsi="Georgia" w:cs="Times New Roman"/>
                <w:spacing w:val="-4"/>
              </w:rPr>
            </w:pPr>
            <w:ins w:id="598" w:author="V2" w:date="2025-04-14T14:19:00Z" w16du:dateUtc="2025-04-14T19:19:00Z">
              <w:r w:rsidRPr="007F7E2B">
                <w:rPr>
                  <w:rFonts w:ascii="Georgia" w:eastAsia="Times New Roman" w:hAnsi="Georgia" w:cs="Times New Roman"/>
                  <w:spacing w:val="-4"/>
                </w:rPr>
                <w:t>CDM</w:t>
              </w:r>
            </w:ins>
          </w:p>
        </w:tc>
        <w:tc>
          <w:tcPr>
            <w:tcW w:w="0" w:type="auto"/>
            <w:tcBorders>
              <w:top w:val="nil"/>
              <w:left w:val="nil"/>
              <w:bottom w:val="single" w:sz="2" w:space="0" w:color="auto"/>
              <w:right w:val="single" w:sz="2" w:space="0" w:color="auto"/>
            </w:tcBorders>
            <w:tcMar>
              <w:top w:w="15" w:type="dxa"/>
              <w:left w:w="15" w:type="dxa"/>
              <w:bottom w:w="15" w:type="dxa"/>
              <w:right w:w="15" w:type="dxa"/>
            </w:tcMar>
            <w:vAlign w:val="center"/>
            <w:hideMark/>
          </w:tcPr>
          <w:p w14:paraId="532EC80A" w14:textId="77777777" w:rsidR="000544E2" w:rsidRPr="007F7E2B" w:rsidRDefault="000544E2" w:rsidP="000544E2">
            <w:pPr>
              <w:spacing w:before="0" w:line="240" w:lineRule="auto"/>
              <w:rPr>
                <w:ins w:id="599" w:author="V2" w:date="2025-04-14T14:19:00Z" w16du:dateUtc="2025-04-14T19:19:00Z"/>
                <w:rFonts w:ascii="Georgia" w:eastAsia="Times New Roman" w:hAnsi="Georgia" w:cs="Times New Roman"/>
                <w:spacing w:val="-4"/>
              </w:rPr>
            </w:pPr>
            <w:ins w:id="600" w:author="V2" w:date="2025-04-14T14:19:00Z" w16du:dateUtc="2025-04-14T19:19:00Z">
              <w:r w:rsidRPr="007F7E2B">
                <w:rPr>
                  <w:rFonts w:ascii="Georgia" w:eastAsia="Times New Roman" w:hAnsi="Georgia" w:cs="Times New Roman"/>
                  <w:spacing w:val="-4"/>
                </w:rPr>
                <w:t>Clean Development Mechanism</w:t>
              </w:r>
            </w:ins>
          </w:p>
        </w:tc>
      </w:tr>
      <w:tr w:rsidR="00FB0BCF" w:rsidRPr="007F7E2B" w14:paraId="5ABAECFD" w14:textId="77777777" w:rsidTr="000544E2">
        <w:trPr>
          <w:tblCellSpacing w:w="15" w:type="dxa"/>
          <w:ins w:id="601" w:author="V2" w:date="2025-04-14T14:19:00Z" w16du:dateUtc="2025-04-14T19:19:00Z"/>
        </w:trPr>
        <w:tc>
          <w:tcPr>
            <w:tcW w:w="0" w:type="auto"/>
            <w:tcBorders>
              <w:top w:val="nil"/>
              <w:left w:val="single" w:sz="2" w:space="0" w:color="auto"/>
              <w:bottom w:val="single" w:sz="2" w:space="0" w:color="auto"/>
              <w:right w:val="single" w:sz="2" w:space="0" w:color="auto"/>
            </w:tcBorders>
            <w:tcMar>
              <w:top w:w="15" w:type="dxa"/>
              <w:left w:w="15" w:type="dxa"/>
              <w:bottom w:w="15" w:type="dxa"/>
              <w:right w:w="15" w:type="dxa"/>
            </w:tcMar>
            <w:vAlign w:val="center"/>
            <w:hideMark/>
          </w:tcPr>
          <w:p w14:paraId="220B0F56" w14:textId="77777777" w:rsidR="000544E2" w:rsidRPr="007F7E2B" w:rsidRDefault="000544E2" w:rsidP="000544E2">
            <w:pPr>
              <w:spacing w:before="0" w:line="240" w:lineRule="auto"/>
              <w:rPr>
                <w:ins w:id="602" w:author="V2" w:date="2025-04-14T14:19:00Z" w16du:dateUtc="2025-04-14T19:19:00Z"/>
                <w:rFonts w:ascii="Georgia" w:eastAsia="Times New Roman" w:hAnsi="Georgia" w:cs="Times New Roman"/>
                <w:spacing w:val="-4"/>
              </w:rPr>
            </w:pPr>
            <w:ins w:id="603" w:author="V2" w:date="2025-04-14T14:19:00Z" w16du:dateUtc="2025-04-14T19:19:00Z">
              <w:r w:rsidRPr="007F7E2B">
                <w:rPr>
                  <w:rFonts w:ascii="Georgia" w:eastAsia="Times New Roman" w:hAnsi="Georgia" w:cs="Times New Roman"/>
                  <w:spacing w:val="-4"/>
                </w:rPr>
                <w:t>CH4</w:t>
              </w:r>
            </w:ins>
          </w:p>
        </w:tc>
        <w:tc>
          <w:tcPr>
            <w:tcW w:w="0" w:type="auto"/>
            <w:tcBorders>
              <w:top w:val="nil"/>
              <w:left w:val="nil"/>
              <w:bottom w:val="single" w:sz="2" w:space="0" w:color="auto"/>
              <w:right w:val="single" w:sz="2" w:space="0" w:color="auto"/>
            </w:tcBorders>
            <w:tcMar>
              <w:top w:w="15" w:type="dxa"/>
              <w:left w:w="15" w:type="dxa"/>
              <w:bottom w:w="15" w:type="dxa"/>
              <w:right w:w="15" w:type="dxa"/>
            </w:tcMar>
            <w:vAlign w:val="center"/>
            <w:hideMark/>
          </w:tcPr>
          <w:p w14:paraId="1D582CC9" w14:textId="77777777" w:rsidR="000544E2" w:rsidRPr="007F7E2B" w:rsidRDefault="000544E2" w:rsidP="000544E2">
            <w:pPr>
              <w:spacing w:before="0" w:line="240" w:lineRule="auto"/>
              <w:rPr>
                <w:ins w:id="604" w:author="V2" w:date="2025-04-14T14:19:00Z" w16du:dateUtc="2025-04-14T19:19:00Z"/>
                <w:rFonts w:ascii="Georgia" w:eastAsia="Times New Roman" w:hAnsi="Georgia" w:cs="Times New Roman"/>
                <w:spacing w:val="-4"/>
              </w:rPr>
            </w:pPr>
            <w:ins w:id="605" w:author="V2" w:date="2025-04-14T14:19:00Z" w16du:dateUtc="2025-04-14T19:19:00Z">
              <w:r w:rsidRPr="007F7E2B">
                <w:rPr>
                  <w:rFonts w:ascii="Georgia" w:eastAsia="Times New Roman" w:hAnsi="Georgia" w:cs="Times New Roman"/>
                  <w:spacing w:val="-4"/>
                </w:rPr>
                <w:t>Methane</w:t>
              </w:r>
            </w:ins>
          </w:p>
        </w:tc>
      </w:tr>
      <w:tr w:rsidR="00FB0BCF" w:rsidRPr="007F7E2B" w14:paraId="7226FE9B" w14:textId="77777777" w:rsidTr="000544E2">
        <w:trPr>
          <w:tblCellSpacing w:w="15" w:type="dxa"/>
          <w:ins w:id="606" w:author="V2" w:date="2025-04-14T14:19:00Z" w16du:dateUtc="2025-04-14T19:19:00Z"/>
        </w:trPr>
        <w:tc>
          <w:tcPr>
            <w:tcW w:w="0" w:type="auto"/>
            <w:tcBorders>
              <w:top w:val="nil"/>
              <w:left w:val="single" w:sz="2" w:space="0" w:color="auto"/>
              <w:bottom w:val="single" w:sz="2" w:space="0" w:color="auto"/>
              <w:right w:val="single" w:sz="2" w:space="0" w:color="auto"/>
            </w:tcBorders>
            <w:tcMar>
              <w:top w:w="15" w:type="dxa"/>
              <w:left w:w="15" w:type="dxa"/>
              <w:bottom w:w="15" w:type="dxa"/>
              <w:right w:w="15" w:type="dxa"/>
            </w:tcMar>
            <w:vAlign w:val="center"/>
            <w:hideMark/>
          </w:tcPr>
          <w:p w14:paraId="50229B2C" w14:textId="77777777" w:rsidR="000544E2" w:rsidRPr="007F7E2B" w:rsidRDefault="000544E2" w:rsidP="000544E2">
            <w:pPr>
              <w:spacing w:before="0" w:line="240" w:lineRule="auto"/>
              <w:rPr>
                <w:ins w:id="607" w:author="V2" w:date="2025-04-14T14:19:00Z" w16du:dateUtc="2025-04-14T19:19:00Z"/>
                <w:rFonts w:ascii="Georgia" w:eastAsia="Times New Roman" w:hAnsi="Georgia" w:cs="Times New Roman"/>
                <w:spacing w:val="-4"/>
              </w:rPr>
            </w:pPr>
            <w:ins w:id="608" w:author="V2" w:date="2025-04-14T14:19:00Z" w16du:dateUtc="2025-04-14T19:19:00Z">
              <w:r w:rsidRPr="007F7E2B">
                <w:rPr>
                  <w:rFonts w:ascii="Georgia" w:eastAsia="Times New Roman" w:hAnsi="Georgia" w:cs="Times New Roman"/>
                  <w:spacing w:val="-4"/>
                </w:rPr>
                <w:t>CO2</w:t>
              </w:r>
            </w:ins>
          </w:p>
        </w:tc>
        <w:tc>
          <w:tcPr>
            <w:tcW w:w="0" w:type="auto"/>
            <w:tcBorders>
              <w:top w:val="nil"/>
              <w:left w:val="nil"/>
              <w:bottom w:val="single" w:sz="2" w:space="0" w:color="auto"/>
              <w:right w:val="single" w:sz="2" w:space="0" w:color="auto"/>
            </w:tcBorders>
            <w:tcMar>
              <w:top w:w="15" w:type="dxa"/>
              <w:left w:w="15" w:type="dxa"/>
              <w:bottom w:w="15" w:type="dxa"/>
              <w:right w:w="15" w:type="dxa"/>
            </w:tcMar>
            <w:vAlign w:val="center"/>
            <w:hideMark/>
          </w:tcPr>
          <w:p w14:paraId="5AA7CB16" w14:textId="77777777" w:rsidR="000544E2" w:rsidRPr="007F7E2B" w:rsidRDefault="000544E2" w:rsidP="000544E2">
            <w:pPr>
              <w:spacing w:before="0" w:line="240" w:lineRule="auto"/>
              <w:rPr>
                <w:ins w:id="609" w:author="V2" w:date="2025-04-14T14:19:00Z" w16du:dateUtc="2025-04-14T19:19:00Z"/>
                <w:rFonts w:ascii="Georgia" w:eastAsia="Times New Roman" w:hAnsi="Georgia" w:cs="Times New Roman"/>
                <w:spacing w:val="-4"/>
              </w:rPr>
            </w:pPr>
            <w:ins w:id="610" w:author="V2" w:date="2025-04-14T14:19:00Z" w16du:dateUtc="2025-04-14T19:19:00Z">
              <w:r w:rsidRPr="007F7E2B">
                <w:rPr>
                  <w:rFonts w:ascii="Georgia" w:eastAsia="Times New Roman" w:hAnsi="Georgia" w:cs="Times New Roman"/>
                  <w:spacing w:val="-4"/>
                </w:rPr>
                <w:t>Carbon Dioxide</w:t>
              </w:r>
            </w:ins>
          </w:p>
        </w:tc>
      </w:tr>
      <w:tr w:rsidR="00FB0BCF" w:rsidRPr="007F7E2B" w14:paraId="79D6A140" w14:textId="77777777" w:rsidTr="000544E2">
        <w:trPr>
          <w:tblCellSpacing w:w="15" w:type="dxa"/>
          <w:ins w:id="611" w:author="V2" w:date="2025-04-14T14:19:00Z" w16du:dateUtc="2025-04-14T19:19:00Z"/>
        </w:trPr>
        <w:tc>
          <w:tcPr>
            <w:tcW w:w="0" w:type="auto"/>
            <w:tcBorders>
              <w:top w:val="nil"/>
              <w:left w:val="single" w:sz="2" w:space="0" w:color="auto"/>
              <w:bottom w:val="single" w:sz="2" w:space="0" w:color="auto"/>
              <w:right w:val="single" w:sz="2" w:space="0" w:color="auto"/>
            </w:tcBorders>
            <w:tcMar>
              <w:top w:w="15" w:type="dxa"/>
              <w:left w:w="15" w:type="dxa"/>
              <w:bottom w:w="15" w:type="dxa"/>
              <w:right w:w="15" w:type="dxa"/>
            </w:tcMar>
            <w:vAlign w:val="center"/>
            <w:hideMark/>
          </w:tcPr>
          <w:p w14:paraId="5D026490" w14:textId="77777777" w:rsidR="000544E2" w:rsidRPr="007F7E2B" w:rsidRDefault="000544E2" w:rsidP="000544E2">
            <w:pPr>
              <w:spacing w:before="0" w:line="240" w:lineRule="auto"/>
              <w:rPr>
                <w:ins w:id="612" w:author="V2" w:date="2025-04-14T14:19:00Z" w16du:dateUtc="2025-04-14T19:19:00Z"/>
                <w:rFonts w:ascii="Georgia" w:eastAsia="Times New Roman" w:hAnsi="Georgia" w:cs="Times New Roman"/>
                <w:spacing w:val="-4"/>
              </w:rPr>
            </w:pPr>
            <w:ins w:id="613" w:author="V2" w:date="2025-04-14T14:19:00Z" w16du:dateUtc="2025-04-14T19:19:00Z">
              <w:r w:rsidRPr="007F7E2B">
                <w:rPr>
                  <w:rFonts w:ascii="Georgia" w:eastAsia="Times New Roman" w:hAnsi="Georgia" w:cs="Times New Roman"/>
                  <w:spacing w:val="-4"/>
                </w:rPr>
                <w:t>FAO</w:t>
              </w:r>
            </w:ins>
          </w:p>
        </w:tc>
        <w:tc>
          <w:tcPr>
            <w:tcW w:w="0" w:type="auto"/>
            <w:tcBorders>
              <w:top w:val="nil"/>
              <w:left w:val="nil"/>
              <w:bottom w:val="single" w:sz="2" w:space="0" w:color="auto"/>
              <w:right w:val="single" w:sz="2" w:space="0" w:color="auto"/>
            </w:tcBorders>
            <w:tcMar>
              <w:top w:w="15" w:type="dxa"/>
              <w:left w:w="15" w:type="dxa"/>
              <w:bottom w:w="15" w:type="dxa"/>
              <w:right w:w="15" w:type="dxa"/>
            </w:tcMar>
            <w:vAlign w:val="center"/>
            <w:hideMark/>
          </w:tcPr>
          <w:p w14:paraId="3FD8C3A7" w14:textId="77777777" w:rsidR="000544E2" w:rsidRPr="007F7E2B" w:rsidRDefault="000544E2" w:rsidP="000544E2">
            <w:pPr>
              <w:spacing w:before="0" w:line="240" w:lineRule="auto"/>
              <w:rPr>
                <w:ins w:id="614" w:author="V2" w:date="2025-04-14T14:19:00Z" w16du:dateUtc="2025-04-14T19:19:00Z"/>
                <w:rFonts w:ascii="Georgia" w:eastAsia="Times New Roman" w:hAnsi="Georgia" w:cs="Times New Roman"/>
                <w:spacing w:val="-4"/>
              </w:rPr>
            </w:pPr>
            <w:ins w:id="615" w:author="V2" w:date="2025-04-14T14:19:00Z" w16du:dateUtc="2025-04-14T19:19:00Z">
              <w:r w:rsidRPr="007F7E2B">
                <w:rPr>
                  <w:rFonts w:ascii="Georgia" w:eastAsia="Times New Roman" w:hAnsi="Georgia" w:cs="Times New Roman"/>
                  <w:spacing w:val="-4"/>
                </w:rPr>
                <w:t>Food and Agriculture Organization</w:t>
              </w:r>
            </w:ins>
          </w:p>
        </w:tc>
      </w:tr>
      <w:tr w:rsidR="00FB0BCF" w:rsidRPr="007F7E2B" w14:paraId="7B5C34C9" w14:textId="77777777" w:rsidTr="000544E2">
        <w:trPr>
          <w:tblCellSpacing w:w="15" w:type="dxa"/>
          <w:ins w:id="616" w:author="V2" w:date="2025-04-14T14:19:00Z" w16du:dateUtc="2025-04-14T19:19:00Z"/>
        </w:trPr>
        <w:tc>
          <w:tcPr>
            <w:tcW w:w="0" w:type="auto"/>
            <w:tcBorders>
              <w:top w:val="nil"/>
              <w:left w:val="single" w:sz="2" w:space="0" w:color="auto"/>
              <w:bottom w:val="single" w:sz="2" w:space="0" w:color="auto"/>
              <w:right w:val="single" w:sz="2" w:space="0" w:color="auto"/>
            </w:tcBorders>
            <w:tcMar>
              <w:top w:w="15" w:type="dxa"/>
              <w:left w:w="15" w:type="dxa"/>
              <w:bottom w:w="15" w:type="dxa"/>
              <w:right w:w="15" w:type="dxa"/>
            </w:tcMar>
            <w:vAlign w:val="center"/>
            <w:hideMark/>
          </w:tcPr>
          <w:p w14:paraId="39F50E4F" w14:textId="77777777" w:rsidR="000544E2" w:rsidRPr="007F7E2B" w:rsidRDefault="000544E2" w:rsidP="000544E2">
            <w:pPr>
              <w:spacing w:before="0" w:line="240" w:lineRule="auto"/>
              <w:rPr>
                <w:ins w:id="617" w:author="V2" w:date="2025-04-14T14:19:00Z" w16du:dateUtc="2025-04-14T19:19:00Z"/>
                <w:rFonts w:ascii="Georgia" w:eastAsia="Times New Roman" w:hAnsi="Georgia" w:cs="Times New Roman"/>
                <w:spacing w:val="-4"/>
              </w:rPr>
            </w:pPr>
            <w:ins w:id="618" w:author="V2" w:date="2025-04-14T14:19:00Z" w16du:dateUtc="2025-04-14T19:19:00Z">
              <w:r w:rsidRPr="007F7E2B">
                <w:rPr>
                  <w:rFonts w:ascii="Georgia" w:eastAsia="Times New Roman" w:hAnsi="Georgia" w:cs="Times New Roman"/>
                  <w:spacing w:val="-4"/>
                </w:rPr>
                <w:t>GHG</w:t>
              </w:r>
            </w:ins>
          </w:p>
        </w:tc>
        <w:tc>
          <w:tcPr>
            <w:tcW w:w="0" w:type="auto"/>
            <w:tcBorders>
              <w:top w:val="nil"/>
              <w:left w:val="nil"/>
              <w:bottom w:val="single" w:sz="2" w:space="0" w:color="auto"/>
              <w:right w:val="single" w:sz="2" w:space="0" w:color="auto"/>
            </w:tcBorders>
            <w:tcMar>
              <w:top w:w="15" w:type="dxa"/>
              <w:left w:w="15" w:type="dxa"/>
              <w:bottom w:w="15" w:type="dxa"/>
              <w:right w:w="15" w:type="dxa"/>
            </w:tcMar>
            <w:vAlign w:val="center"/>
            <w:hideMark/>
          </w:tcPr>
          <w:p w14:paraId="0932C27F" w14:textId="77777777" w:rsidR="000544E2" w:rsidRPr="007F7E2B" w:rsidRDefault="000544E2" w:rsidP="000544E2">
            <w:pPr>
              <w:spacing w:before="0" w:line="240" w:lineRule="auto"/>
              <w:rPr>
                <w:ins w:id="619" w:author="V2" w:date="2025-04-14T14:19:00Z" w16du:dateUtc="2025-04-14T19:19:00Z"/>
                <w:rFonts w:ascii="Georgia" w:eastAsia="Times New Roman" w:hAnsi="Georgia" w:cs="Times New Roman"/>
                <w:spacing w:val="-4"/>
              </w:rPr>
            </w:pPr>
            <w:ins w:id="620" w:author="V2" w:date="2025-04-14T14:19:00Z" w16du:dateUtc="2025-04-14T19:19:00Z">
              <w:r w:rsidRPr="007F7E2B">
                <w:rPr>
                  <w:rFonts w:ascii="Georgia" w:eastAsia="Times New Roman" w:hAnsi="Georgia" w:cs="Times New Roman"/>
                  <w:spacing w:val="-4"/>
                </w:rPr>
                <w:t>Greenhouse Gas</w:t>
              </w:r>
            </w:ins>
          </w:p>
        </w:tc>
      </w:tr>
      <w:tr w:rsidR="00FB0BCF" w:rsidRPr="007F7E2B" w14:paraId="30FF5D4F" w14:textId="77777777" w:rsidTr="000544E2">
        <w:trPr>
          <w:tblCellSpacing w:w="15" w:type="dxa"/>
          <w:ins w:id="621" w:author="V2" w:date="2025-04-14T14:19:00Z" w16du:dateUtc="2025-04-14T19:19:00Z"/>
        </w:trPr>
        <w:tc>
          <w:tcPr>
            <w:tcW w:w="0" w:type="auto"/>
            <w:tcBorders>
              <w:top w:val="nil"/>
              <w:left w:val="single" w:sz="2" w:space="0" w:color="auto"/>
              <w:bottom w:val="single" w:sz="2" w:space="0" w:color="auto"/>
              <w:right w:val="single" w:sz="2" w:space="0" w:color="auto"/>
            </w:tcBorders>
            <w:tcMar>
              <w:top w:w="15" w:type="dxa"/>
              <w:left w:w="15" w:type="dxa"/>
              <w:bottom w:w="15" w:type="dxa"/>
              <w:right w:w="15" w:type="dxa"/>
            </w:tcMar>
            <w:vAlign w:val="center"/>
            <w:hideMark/>
          </w:tcPr>
          <w:p w14:paraId="1B61FB22" w14:textId="77777777" w:rsidR="000544E2" w:rsidRPr="007F7E2B" w:rsidRDefault="000544E2" w:rsidP="000544E2">
            <w:pPr>
              <w:spacing w:before="0" w:line="240" w:lineRule="auto"/>
              <w:rPr>
                <w:ins w:id="622" w:author="V2" w:date="2025-04-14T14:19:00Z" w16du:dateUtc="2025-04-14T19:19:00Z"/>
                <w:rFonts w:ascii="Georgia" w:eastAsia="Times New Roman" w:hAnsi="Georgia" w:cs="Times New Roman"/>
                <w:spacing w:val="-4"/>
              </w:rPr>
            </w:pPr>
            <w:ins w:id="623" w:author="V2" w:date="2025-04-14T14:19:00Z" w16du:dateUtc="2025-04-14T19:19:00Z">
              <w:r w:rsidRPr="007F7E2B">
                <w:rPr>
                  <w:rFonts w:ascii="Georgia" w:eastAsia="Times New Roman" w:hAnsi="Georgia" w:cs="Times New Roman"/>
                  <w:spacing w:val="-4"/>
                </w:rPr>
                <w:t>IGM</w:t>
              </w:r>
            </w:ins>
          </w:p>
        </w:tc>
        <w:tc>
          <w:tcPr>
            <w:tcW w:w="0" w:type="auto"/>
            <w:tcBorders>
              <w:top w:val="nil"/>
              <w:left w:val="nil"/>
              <w:bottom w:val="single" w:sz="2" w:space="0" w:color="auto"/>
              <w:right w:val="single" w:sz="2" w:space="0" w:color="auto"/>
            </w:tcBorders>
            <w:tcMar>
              <w:top w:w="15" w:type="dxa"/>
              <w:left w:w="15" w:type="dxa"/>
              <w:bottom w:w="15" w:type="dxa"/>
              <w:right w:w="15" w:type="dxa"/>
            </w:tcMar>
            <w:vAlign w:val="center"/>
            <w:hideMark/>
          </w:tcPr>
          <w:p w14:paraId="18EC016C" w14:textId="77777777" w:rsidR="000544E2" w:rsidRPr="007F7E2B" w:rsidRDefault="000544E2" w:rsidP="000544E2">
            <w:pPr>
              <w:spacing w:before="0" w:line="240" w:lineRule="auto"/>
              <w:rPr>
                <w:ins w:id="624" w:author="V2" w:date="2025-04-14T14:19:00Z" w16du:dateUtc="2025-04-14T19:19:00Z"/>
                <w:rFonts w:ascii="Georgia" w:eastAsia="Times New Roman" w:hAnsi="Georgia" w:cs="Times New Roman"/>
                <w:spacing w:val="-4"/>
              </w:rPr>
            </w:pPr>
            <w:ins w:id="625" w:author="V2" w:date="2025-04-14T14:19:00Z" w16du:dateUtc="2025-04-14T19:19:00Z">
              <w:r w:rsidRPr="007F7E2B">
                <w:rPr>
                  <w:rFonts w:ascii="Georgia" w:eastAsia="Times New Roman" w:hAnsi="Georgia" w:cs="Times New Roman"/>
                  <w:spacing w:val="-4"/>
                </w:rPr>
                <w:t>Improved Grassland Management</w:t>
              </w:r>
            </w:ins>
          </w:p>
        </w:tc>
      </w:tr>
      <w:tr w:rsidR="00FB0BCF" w:rsidRPr="007F7E2B" w14:paraId="56B16A3F" w14:textId="77777777" w:rsidTr="000544E2">
        <w:trPr>
          <w:tblCellSpacing w:w="15" w:type="dxa"/>
          <w:ins w:id="626" w:author="V2" w:date="2025-04-14T14:19:00Z" w16du:dateUtc="2025-04-14T19:19:00Z"/>
        </w:trPr>
        <w:tc>
          <w:tcPr>
            <w:tcW w:w="0" w:type="auto"/>
            <w:tcBorders>
              <w:top w:val="nil"/>
              <w:left w:val="single" w:sz="2" w:space="0" w:color="auto"/>
              <w:bottom w:val="single" w:sz="2" w:space="0" w:color="auto"/>
              <w:right w:val="single" w:sz="2" w:space="0" w:color="auto"/>
            </w:tcBorders>
            <w:tcMar>
              <w:top w:w="15" w:type="dxa"/>
              <w:left w:w="15" w:type="dxa"/>
              <w:bottom w:w="15" w:type="dxa"/>
              <w:right w:w="15" w:type="dxa"/>
            </w:tcMar>
            <w:vAlign w:val="center"/>
            <w:hideMark/>
          </w:tcPr>
          <w:p w14:paraId="4FAB67B4" w14:textId="77777777" w:rsidR="000544E2" w:rsidRPr="007F7E2B" w:rsidRDefault="000544E2" w:rsidP="000544E2">
            <w:pPr>
              <w:spacing w:before="0" w:line="240" w:lineRule="auto"/>
              <w:rPr>
                <w:ins w:id="627" w:author="V2" w:date="2025-04-14T14:19:00Z" w16du:dateUtc="2025-04-14T19:19:00Z"/>
                <w:rFonts w:ascii="Georgia" w:eastAsia="Times New Roman" w:hAnsi="Georgia" w:cs="Times New Roman"/>
                <w:spacing w:val="-4"/>
              </w:rPr>
            </w:pPr>
            <w:ins w:id="628" w:author="V2" w:date="2025-04-14T14:19:00Z" w16du:dateUtc="2025-04-14T19:19:00Z">
              <w:r w:rsidRPr="007F7E2B">
                <w:rPr>
                  <w:rFonts w:ascii="Georgia" w:eastAsia="Times New Roman" w:hAnsi="Georgia" w:cs="Times New Roman"/>
                  <w:spacing w:val="-4"/>
                </w:rPr>
                <w:t>ICM</w:t>
              </w:r>
            </w:ins>
          </w:p>
        </w:tc>
        <w:tc>
          <w:tcPr>
            <w:tcW w:w="0" w:type="auto"/>
            <w:tcBorders>
              <w:top w:val="nil"/>
              <w:left w:val="nil"/>
              <w:bottom w:val="single" w:sz="2" w:space="0" w:color="auto"/>
              <w:right w:val="single" w:sz="2" w:space="0" w:color="auto"/>
            </w:tcBorders>
            <w:tcMar>
              <w:top w:w="15" w:type="dxa"/>
              <w:left w:w="15" w:type="dxa"/>
              <w:bottom w:w="15" w:type="dxa"/>
              <w:right w:w="15" w:type="dxa"/>
            </w:tcMar>
            <w:vAlign w:val="center"/>
            <w:hideMark/>
          </w:tcPr>
          <w:p w14:paraId="7DB65395" w14:textId="77777777" w:rsidR="000544E2" w:rsidRPr="007F7E2B" w:rsidRDefault="000544E2" w:rsidP="000544E2">
            <w:pPr>
              <w:spacing w:before="0" w:line="240" w:lineRule="auto"/>
              <w:rPr>
                <w:ins w:id="629" w:author="V2" w:date="2025-04-14T14:19:00Z" w16du:dateUtc="2025-04-14T19:19:00Z"/>
                <w:rFonts w:ascii="Georgia" w:eastAsia="Times New Roman" w:hAnsi="Georgia" w:cs="Times New Roman"/>
                <w:spacing w:val="-4"/>
              </w:rPr>
            </w:pPr>
            <w:ins w:id="630" w:author="V2" w:date="2025-04-14T14:19:00Z" w16du:dateUtc="2025-04-14T19:19:00Z">
              <w:r w:rsidRPr="007F7E2B">
                <w:rPr>
                  <w:rFonts w:ascii="Georgia" w:eastAsia="Times New Roman" w:hAnsi="Georgia" w:cs="Times New Roman"/>
                  <w:spacing w:val="-4"/>
                </w:rPr>
                <w:t>Improved Cropland Management</w:t>
              </w:r>
            </w:ins>
          </w:p>
        </w:tc>
      </w:tr>
      <w:tr w:rsidR="00FB0BCF" w:rsidRPr="007F7E2B" w14:paraId="515D0812" w14:textId="77777777" w:rsidTr="000544E2">
        <w:trPr>
          <w:tblCellSpacing w:w="15" w:type="dxa"/>
          <w:ins w:id="631" w:author="V2" w:date="2025-04-14T14:19:00Z" w16du:dateUtc="2025-04-14T19:19:00Z"/>
        </w:trPr>
        <w:tc>
          <w:tcPr>
            <w:tcW w:w="0" w:type="auto"/>
            <w:tcBorders>
              <w:top w:val="nil"/>
              <w:left w:val="single" w:sz="2" w:space="0" w:color="auto"/>
              <w:bottom w:val="single" w:sz="2" w:space="0" w:color="auto"/>
              <w:right w:val="single" w:sz="2" w:space="0" w:color="auto"/>
            </w:tcBorders>
            <w:tcMar>
              <w:top w:w="15" w:type="dxa"/>
              <w:left w:w="15" w:type="dxa"/>
              <w:bottom w:w="15" w:type="dxa"/>
              <w:right w:w="15" w:type="dxa"/>
            </w:tcMar>
            <w:vAlign w:val="center"/>
            <w:hideMark/>
          </w:tcPr>
          <w:p w14:paraId="6F45DB1C" w14:textId="77777777" w:rsidR="000544E2" w:rsidRPr="007F7E2B" w:rsidRDefault="000544E2" w:rsidP="000544E2">
            <w:pPr>
              <w:spacing w:before="0" w:line="240" w:lineRule="auto"/>
              <w:rPr>
                <w:ins w:id="632" w:author="V2" w:date="2025-04-14T14:19:00Z" w16du:dateUtc="2025-04-14T19:19:00Z"/>
                <w:rFonts w:ascii="Georgia" w:eastAsia="Times New Roman" w:hAnsi="Georgia" w:cs="Times New Roman"/>
                <w:spacing w:val="-4"/>
              </w:rPr>
            </w:pPr>
            <w:ins w:id="633" w:author="V2" w:date="2025-04-14T14:19:00Z" w16du:dateUtc="2025-04-14T19:19:00Z">
              <w:r w:rsidRPr="007F7E2B">
                <w:rPr>
                  <w:rFonts w:ascii="Georgia" w:eastAsia="Times New Roman" w:hAnsi="Georgia" w:cs="Times New Roman"/>
                  <w:spacing w:val="-4"/>
                </w:rPr>
                <w:t>IPCC</w:t>
              </w:r>
            </w:ins>
          </w:p>
        </w:tc>
        <w:tc>
          <w:tcPr>
            <w:tcW w:w="0" w:type="auto"/>
            <w:tcBorders>
              <w:top w:val="nil"/>
              <w:left w:val="nil"/>
              <w:bottom w:val="single" w:sz="2" w:space="0" w:color="auto"/>
              <w:right w:val="single" w:sz="2" w:space="0" w:color="auto"/>
            </w:tcBorders>
            <w:tcMar>
              <w:top w:w="15" w:type="dxa"/>
              <w:left w:w="15" w:type="dxa"/>
              <w:bottom w:w="15" w:type="dxa"/>
              <w:right w:w="15" w:type="dxa"/>
            </w:tcMar>
            <w:vAlign w:val="center"/>
            <w:hideMark/>
          </w:tcPr>
          <w:p w14:paraId="65F3B469" w14:textId="77777777" w:rsidR="000544E2" w:rsidRPr="007F7E2B" w:rsidRDefault="000544E2" w:rsidP="000544E2">
            <w:pPr>
              <w:spacing w:before="0" w:line="240" w:lineRule="auto"/>
              <w:rPr>
                <w:ins w:id="634" w:author="V2" w:date="2025-04-14T14:19:00Z" w16du:dateUtc="2025-04-14T19:19:00Z"/>
                <w:rFonts w:ascii="Georgia" w:eastAsia="Times New Roman" w:hAnsi="Georgia" w:cs="Times New Roman"/>
                <w:spacing w:val="-4"/>
              </w:rPr>
            </w:pPr>
            <w:ins w:id="635" w:author="V2" w:date="2025-04-14T14:19:00Z" w16du:dateUtc="2025-04-14T19:19:00Z">
              <w:r w:rsidRPr="007F7E2B">
                <w:rPr>
                  <w:rFonts w:ascii="Georgia" w:eastAsia="Times New Roman" w:hAnsi="Georgia" w:cs="Times New Roman"/>
                  <w:spacing w:val="-4"/>
                </w:rPr>
                <w:t>Intergovernmental Panel on Climate Change</w:t>
              </w:r>
            </w:ins>
          </w:p>
        </w:tc>
      </w:tr>
      <w:tr w:rsidR="00FB0BCF" w:rsidRPr="007F7E2B" w14:paraId="5709E3B7" w14:textId="77777777" w:rsidTr="000544E2">
        <w:trPr>
          <w:tblCellSpacing w:w="15" w:type="dxa"/>
          <w:ins w:id="636" w:author="V2" w:date="2025-04-14T14:19:00Z" w16du:dateUtc="2025-04-14T19:19:00Z"/>
        </w:trPr>
        <w:tc>
          <w:tcPr>
            <w:tcW w:w="0" w:type="auto"/>
            <w:tcBorders>
              <w:top w:val="nil"/>
              <w:left w:val="single" w:sz="2" w:space="0" w:color="auto"/>
              <w:bottom w:val="single" w:sz="2" w:space="0" w:color="auto"/>
              <w:right w:val="single" w:sz="2" w:space="0" w:color="auto"/>
            </w:tcBorders>
            <w:tcMar>
              <w:top w:w="15" w:type="dxa"/>
              <w:left w:w="15" w:type="dxa"/>
              <w:bottom w:w="15" w:type="dxa"/>
              <w:right w:w="15" w:type="dxa"/>
            </w:tcMar>
            <w:vAlign w:val="center"/>
            <w:hideMark/>
          </w:tcPr>
          <w:p w14:paraId="790B71E7" w14:textId="77777777" w:rsidR="000544E2" w:rsidRPr="007F7E2B" w:rsidRDefault="000544E2" w:rsidP="000544E2">
            <w:pPr>
              <w:spacing w:before="0" w:line="240" w:lineRule="auto"/>
              <w:rPr>
                <w:ins w:id="637" w:author="V2" w:date="2025-04-14T14:19:00Z" w16du:dateUtc="2025-04-14T19:19:00Z"/>
                <w:rFonts w:ascii="Georgia" w:eastAsia="Times New Roman" w:hAnsi="Georgia" w:cs="Times New Roman"/>
                <w:spacing w:val="-4"/>
              </w:rPr>
            </w:pPr>
            <w:ins w:id="638" w:author="V2" w:date="2025-04-14T14:19:00Z" w16du:dateUtc="2025-04-14T19:19:00Z">
              <w:r w:rsidRPr="007F7E2B">
                <w:rPr>
                  <w:rFonts w:ascii="Georgia" w:eastAsia="Times New Roman" w:hAnsi="Georgia" w:cs="Times New Roman"/>
                  <w:spacing w:val="-4"/>
                </w:rPr>
                <w:t>ISO</w:t>
              </w:r>
            </w:ins>
          </w:p>
        </w:tc>
        <w:tc>
          <w:tcPr>
            <w:tcW w:w="0" w:type="auto"/>
            <w:tcBorders>
              <w:top w:val="nil"/>
              <w:left w:val="nil"/>
              <w:bottom w:val="single" w:sz="2" w:space="0" w:color="auto"/>
              <w:right w:val="single" w:sz="2" w:space="0" w:color="auto"/>
            </w:tcBorders>
            <w:tcMar>
              <w:top w:w="15" w:type="dxa"/>
              <w:left w:w="15" w:type="dxa"/>
              <w:bottom w:w="15" w:type="dxa"/>
              <w:right w:w="15" w:type="dxa"/>
            </w:tcMar>
            <w:vAlign w:val="center"/>
            <w:hideMark/>
          </w:tcPr>
          <w:p w14:paraId="471DA32E" w14:textId="77777777" w:rsidR="000544E2" w:rsidRPr="007F7E2B" w:rsidRDefault="000544E2" w:rsidP="000544E2">
            <w:pPr>
              <w:spacing w:before="0" w:line="240" w:lineRule="auto"/>
              <w:rPr>
                <w:ins w:id="639" w:author="V2" w:date="2025-04-14T14:19:00Z" w16du:dateUtc="2025-04-14T19:19:00Z"/>
                <w:rFonts w:ascii="Georgia" w:eastAsia="Times New Roman" w:hAnsi="Georgia" w:cs="Times New Roman"/>
                <w:spacing w:val="-4"/>
              </w:rPr>
            </w:pPr>
            <w:ins w:id="640" w:author="V2" w:date="2025-04-14T14:19:00Z" w16du:dateUtc="2025-04-14T19:19:00Z">
              <w:r w:rsidRPr="007F7E2B">
                <w:rPr>
                  <w:rFonts w:ascii="Georgia" w:eastAsia="Times New Roman" w:hAnsi="Georgia" w:cs="Times New Roman"/>
                  <w:spacing w:val="-4"/>
                </w:rPr>
                <w:t>International Organization for Standardization</w:t>
              </w:r>
            </w:ins>
          </w:p>
        </w:tc>
      </w:tr>
      <w:tr w:rsidR="00FB0BCF" w:rsidRPr="007F7E2B" w14:paraId="3F799F19" w14:textId="77777777" w:rsidTr="000544E2">
        <w:trPr>
          <w:tblCellSpacing w:w="15" w:type="dxa"/>
          <w:ins w:id="641" w:author="V2" w:date="2025-04-14T14:19:00Z" w16du:dateUtc="2025-04-14T19:19:00Z"/>
        </w:trPr>
        <w:tc>
          <w:tcPr>
            <w:tcW w:w="0" w:type="auto"/>
            <w:tcBorders>
              <w:top w:val="nil"/>
              <w:left w:val="single" w:sz="2" w:space="0" w:color="auto"/>
              <w:bottom w:val="single" w:sz="2" w:space="0" w:color="auto"/>
              <w:right w:val="single" w:sz="2" w:space="0" w:color="auto"/>
            </w:tcBorders>
            <w:tcMar>
              <w:top w:w="15" w:type="dxa"/>
              <w:left w:w="15" w:type="dxa"/>
              <w:bottom w:w="15" w:type="dxa"/>
              <w:right w:w="15" w:type="dxa"/>
            </w:tcMar>
            <w:vAlign w:val="center"/>
            <w:hideMark/>
          </w:tcPr>
          <w:p w14:paraId="3171D2AD" w14:textId="77777777" w:rsidR="000544E2" w:rsidRPr="007F7E2B" w:rsidRDefault="000544E2" w:rsidP="000544E2">
            <w:pPr>
              <w:spacing w:before="0" w:line="240" w:lineRule="auto"/>
              <w:rPr>
                <w:ins w:id="642" w:author="V2" w:date="2025-04-14T14:19:00Z" w16du:dateUtc="2025-04-14T19:19:00Z"/>
                <w:rFonts w:ascii="Georgia" w:eastAsia="Times New Roman" w:hAnsi="Georgia" w:cs="Times New Roman"/>
                <w:spacing w:val="-4"/>
              </w:rPr>
            </w:pPr>
            <w:ins w:id="643" w:author="V2" w:date="2025-04-14T14:19:00Z" w16du:dateUtc="2025-04-14T19:19:00Z">
              <w:r w:rsidRPr="007F7E2B">
                <w:rPr>
                  <w:rFonts w:ascii="Georgia" w:eastAsia="Times New Roman" w:hAnsi="Georgia" w:cs="Times New Roman"/>
                  <w:spacing w:val="-4"/>
                </w:rPr>
                <w:t>N2O</w:t>
              </w:r>
            </w:ins>
          </w:p>
        </w:tc>
        <w:tc>
          <w:tcPr>
            <w:tcW w:w="0" w:type="auto"/>
            <w:tcBorders>
              <w:top w:val="nil"/>
              <w:left w:val="nil"/>
              <w:bottom w:val="single" w:sz="2" w:space="0" w:color="auto"/>
              <w:right w:val="single" w:sz="2" w:space="0" w:color="auto"/>
            </w:tcBorders>
            <w:tcMar>
              <w:top w:w="15" w:type="dxa"/>
              <w:left w:w="15" w:type="dxa"/>
              <w:bottom w:w="15" w:type="dxa"/>
              <w:right w:w="15" w:type="dxa"/>
            </w:tcMar>
            <w:vAlign w:val="center"/>
            <w:hideMark/>
          </w:tcPr>
          <w:p w14:paraId="76ABFF9A" w14:textId="77777777" w:rsidR="000544E2" w:rsidRPr="007F7E2B" w:rsidRDefault="000544E2" w:rsidP="000544E2">
            <w:pPr>
              <w:spacing w:before="0" w:line="240" w:lineRule="auto"/>
              <w:rPr>
                <w:ins w:id="644" w:author="V2" w:date="2025-04-14T14:19:00Z" w16du:dateUtc="2025-04-14T19:19:00Z"/>
                <w:rFonts w:ascii="Georgia" w:eastAsia="Times New Roman" w:hAnsi="Georgia" w:cs="Times New Roman"/>
                <w:spacing w:val="-4"/>
              </w:rPr>
            </w:pPr>
            <w:ins w:id="645" w:author="V2" w:date="2025-04-14T14:19:00Z" w16du:dateUtc="2025-04-14T19:19:00Z">
              <w:r w:rsidRPr="007F7E2B">
                <w:rPr>
                  <w:rFonts w:ascii="Georgia" w:eastAsia="Times New Roman" w:hAnsi="Georgia" w:cs="Times New Roman"/>
                  <w:spacing w:val="-4"/>
                </w:rPr>
                <w:t>Nitrous Oxide</w:t>
              </w:r>
            </w:ins>
          </w:p>
        </w:tc>
      </w:tr>
      <w:tr w:rsidR="00FB0BCF" w:rsidRPr="007F7E2B" w14:paraId="20D1C20A" w14:textId="77777777" w:rsidTr="000544E2">
        <w:trPr>
          <w:tblCellSpacing w:w="15" w:type="dxa"/>
          <w:ins w:id="646" w:author="V2" w:date="2025-04-14T14:19:00Z" w16du:dateUtc="2025-04-14T19:19:00Z"/>
        </w:trPr>
        <w:tc>
          <w:tcPr>
            <w:tcW w:w="0" w:type="auto"/>
            <w:tcBorders>
              <w:top w:val="nil"/>
              <w:left w:val="single" w:sz="2" w:space="0" w:color="auto"/>
              <w:bottom w:val="single" w:sz="2" w:space="0" w:color="auto"/>
              <w:right w:val="single" w:sz="2" w:space="0" w:color="auto"/>
            </w:tcBorders>
            <w:tcMar>
              <w:top w:w="15" w:type="dxa"/>
              <w:left w:w="15" w:type="dxa"/>
              <w:bottom w:w="15" w:type="dxa"/>
              <w:right w:w="15" w:type="dxa"/>
            </w:tcMar>
            <w:vAlign w:val="center"/>
            <w:hideMark/>
          </w:tcPr>
          <w:p w14:paraId="37D94824" w14:textId="77777777" w:rsidR="000544E2" w:rsidRPr="007F7E2B" w:rsidRDefault="000544E2" w:rsidP="000544E2">
            <w:pPr>
              <w:spacing w:before="0" w:line="240" w:lineRule="auto"/>
              <w:rPr>
                <w:ins w:id="647" w:author="V2" w:date="2025-04-14T14:19:00Z" w16du:dateUtc="2025-04-14T19:19:00Z"/>
                <w:rFonts w:ascii="Georgia" w:eastAsia="Times New Roman" w:hAnsi="Georgia" w:cs="Times New Roman"/>
                <w:spacing w:val="-4"/>
              </w:rPr>
            </w:pPr>
            <w:ins w:id="648" w:author="V2" w:date="2025-04-14T14:19:00Z" w16du:dateUtc="2025-04-14T19:19:00Z">
              <w:r w:rsidRPr="007F7E2B">
                <w:rPr>
                  <w:rFonts w:ascii="Georgia" w:eastAsia="Times New Roman" w:hAnsi="Georgia" w:cs="Times New Roman"/>
                  <w:spacing w:val="-4"/>
                </w:rPr>
                <w:t>NRCS</w:t>
              </w:r>
            </w:ins>
          </w:p>
        </w:tc>
        <w:tc>
          <w:tcPr>
            <w:tcW w:w="0" w:type="auto"/>
            <w:tcBorders>
              <w:top w:val="nil"/>
              <w:left w:val="nil"/>
              <w:bottom w:val="single" w:sz="2" w:space="0" w:color="auto"/>
              <w:right w:val="single" w:sz="2" w:space="0" w:color="auto"/>
            </w:tcBorders>
            <w:tcMar>
              <w:top w:w="15" w:type="dxa"/>
              <w:left w:w="15" w:type="dxa"/>
              <w:bottom w:w="15" w:type="dxa"/>
              <w:right w:w="15" w:type="dxa"/>
            </w:tcMar>
            <w:vAlign w:val="center"/>
            <w:hideMark/>
          </w:tcPr>
          <w:p w14:paraId="25B1608D" w14:textId="77777777" w:rsidR="000544E2" w:rsidRPr="007F7E2B" w:rsidRDefault="000544E2" w:rsidP="000544E2">
            <w:pPr>
              <w:spacing w:before="0" w:line="240" w:lineRule="auto"/>
              <w:rPr>
                <w:ins w:id="649" w:author="V2" w:date="2025-04-14T14:19:00Z" w16du:dateUtc="2025-04-14T19:19:00Z"/>
                <w:rFonts w:ascii="Georgia" w:eastAsia="Times New Roman" w:hAnsi="Georgia" w:cs="Times New Roman"/>
                <w:spacing w:val="-4"/>
              </w:rPr>
            </w:pPr>
            <w:ins w:id="650" w:author="V2" w:date="2025-04-14T14:19:00Z" w16du:dateUtc="2025-04-14T19:19:00Z">
              <w:r w:rsidRPr="007F7E2B">
                <w:rPr>
                  <w:rFonts w:ascii="Georgia" w:eastAsia="Times New Roman" w:hAnsi="Georgia" w:cs="Times New Roman"/>
                  <w:spacing w:val="-4"/>
                </w:rPr>
                <w:t>Natural Resources Conservation Service</w:t>
              </w:r>
            </w:ins>
          </w:p>
        </w:tc>
      </w:tr>
      <w:tr w:rsidR="00FB0BCF" w:rsidRPr="007F7E2B" w14:paraId="6E0A5F30" w14:textId="77777777" w:rsidTr="000544E2">
        <w:trPr>
          <w:tblCellSpacing w:w="15" w:type="dxa"/>
          <w:ins w:id="651" w:author="V2" w:date="2025-04-14T14:19:00Z" w16du:dateUtc="2025-04-14T19:19:00Z"/>
        </w:trPr>
        <w:tc>
          <w:tcPr>
            <w:tcW w:w="0" w:type="auto"/>
            <w:tcBorders>
              <w:top w:val="nil"/>
              <w:left w:val="single" w:sz="2" w:space="0" w:color="auto"/>
              <w:bottom w:val="single" w:sz="2" w:space="0" w:color="auto"/>
              <w:right w:val="single" w:sz="2" w:space="0" w:color="auto"/>
            </w:tcBorders>
            <w:tcMar>
              <w:top w:w="15" w:type="dxa"/>
              <w:left w:w="15" w:type="dxa"/>
              <w:bottom w:w="15" w:type="dxa"/>
              <w:right w:w="15" w:type="dxa"/>
            </w:tcMar>
            <w:vAlign w:val="center"/>
            <w:hideMark/>
          </w:tcPr>
          <w:p w14:paraId="2A0DB1AE" w14:textId="77777777" w:rsidR="000544E2" w:rsidRPr="007F7E2B" w:rsidRDefault="000544E2" w:rsidP="000544E2">
            <w:pPr>
              <w:spacing w:before="0" w:line="240" w:lineRule="auto"/>
              <w:rPr>
                <w:ins w:id="652" w:author="V2" w:date="2025-04-14T14:19:00Z" w16du:dateUtc="2025-04-14T19:19:00Z"/>
                <w:rFonts w:ascii="Georgia" w:eastAsia="Times New Roman" w:hAnsi="Georgia" w:cs="Times New Roman"/>
                <w:spacing w:val="-4"/>
              </w:rPr>
            </w:pPr>
            <w:ins w:id="653" w:author="V2" w:date="2025-04-14T14:19:00Z" w16du:dateUtc="2025-04-14T19:19:00Z">
              <w:r w:rsidRPr="007F7E2B">
                <w:rPr>
                  <w:rFonts w:ascii="Georgia" w:eastAsia="Times New Roman" w:hAnsi="Georgia" w:cs="Times New Roman"/>
                  <w:spacing w:val="-4"/>
                </w:rPr>
                <w:t>PDD</w:t>
              </w:r>
            </w:ins>
          </w:p>
        </w:tc>
        <w:tc>
          <w:tcPr>
            <w:tcW w:w="0" w:type="auto"/>
            <w:tcBorders>
              <w:top w:val="nil"/>
              <w:left w:val="nil"/>
              <w:bottom w:val="single" w:sz="2" w:space="0" w:color="auto"/>
              <w:right w:val="single" w:sz="2" w:space="0" w:color="auto"/>
            </w:tcBorders>
            <w:tcMar>
              <w:top w:w="15" w:type="dxa"/>
              <w:left w:w="15" w:type="dxa"/>
              <w:bottom w:w="15" w:type="dxa"/>
              <w:right w:w="15" w:type="dxa"/>
            </w:tcMar>
            <w:vAlign w:val="center"/>
            <w:hideMark/>
          </w:tcPr>
          <w:p w14:paraId="6A6634F4" w14:textId="77777777" w:rsidR="000544E2" w:rsidRPr="007F7E2B" w:rsidRDefault="000544E2" w:rsidP="000544E2">
            <w:pPr>
              <w:spacing w:before="0" w:line="240" w:lineRule="auto"/>
              <w:rPr>
                <w:ins w:id="654" w:author="V2" w:date="2025-04-14T14:19:00Z" w16du:dateUtc="2025-04-14T19:19:00Z"/>
                <w:rFonts w:ascii="Georgia" w:eastAsia="Times New Roman" w:hAnsi="Georgia" w:cs="Times New Roman"/>
                <w:spacing w:val="-4"/>
              </w:rPr>
            </w:pPr>
            <w:ins w:id="655" w:author="V2" w:date="2025-04-14T14:19:00Z" w16du:dateUtc="2025-04-14T19:19:00Z">
              <w:r w:rsidRPr="007F7E2B">
                <w:rPr>
                  <w:rFonts w:ascii="Georgia" w:eastAsia="Times New Roman" w:hAnsi="Georgia" w:cs="Times New Roman"/>
                  <w:spacing w:val="-4"/>
                </w:rPr>
                <w:t>Project Design Document</w:t>
              </w:r>
            </w:ins>
          </w:p>
        </w:tc>
      </w:tr>
      <w:tr w:rsidR="00FB0BCF" w:rsidRPr="007F7E2B" w14:paraId="5C8E9917" w14:textId="77777777" w:rsidTr="000544E2">
        <w:trPr>
          <w:tblCellSpacing w:w="15" w:type="dxa"/>
          <w:ins w:id="656" w:author="V2" w:date="2025-04-14T14:19:00Z" w16du:dateUtc="2025-04-14T19:19:00Z"/>
        </w:trPr>
        <w:tc>
          <w:tcPr>
            <w:tcW w:w="0" w:type="auto"/>
            <w:tcBorders>
              <w:top w:val="nil"/>
              <w:left w:val="single" w:sz="2" w:space="0" w:color="auto"/>
              <w:bottom w:val="single" w:sz="2" w:space="0" w:color="auto"/>
              <w:right w:val="single" w:sz="2" w:space="0" w:color="auto"/>
            </w:tcBorders>
            <w:tcMar>
              <w:top w:w="15" w:type="dxa"/>
              <w:left w:w="15" w:type="dxa"/>
              <w:bottom w:w="15" w:type="dxa"/>
              <w:right w:w="15" w:type="dxa"/>
            </w:tcMar>
            <w:vAlign w:val="center"/>
            <w:hideMark/>
          </w:tcPr>
          <w:p w14:paraId="1EF29985" w14:textId="77777777" w:rsidR="000544E2" w:rsidRPr="007F7E2B" w:rsidRDefault="000544E2" w:rsidP="000544E2">
            <w:pPr>
              <w:spacing w:before="0" w:line="240" w:lineRule="auto"/>
              <w:rPr>
                <w:ins w:id="657" w:author="V2" w:date="2025-04-14T14:19:00Z" w16du:dateUtc="2025-04-14T19:19:00Z"/>
                <w:rFonts w:ascii="Georgia" w:eastAsia="Times New Roman" w:hAnsi="Georgia" w:cs="Times New Roman"/>
                <w:spacing w:val="-4"/>
              </w:rPr>
            </w:pPr>
            <w:ins w:id="658" w:author="V2" w:date="2025-04-14T14:19:00Z" w16du:dateUtc="2025-04-14T19:19:00Z">
              <w:r w:rsidRPr="007F7E2B">
                <w:rPr>
                  <w:rFonts w:ascii="Georgia" w:eastAsia="Times New Roman" w:hAnsi="Georgia" w:cs="Times New Roman"/>
                  <w:spacing w:val="-4"/>
                </w:rPr>
                <w:t>SOC</w:t>
              </w:r>
            </w:ins>
          </w:p>
        </w:tc>
        <w:tc>
          <w:tcPr>
            <w:tcW w:w="0" w:type="auto"/>
            <w:tcBorders>
              <w:top w:val="nil"/>
              <w:left w:val="nil"/>
              <w:bottom w:val="single" w:sz="2" w:space="0" w:color="auto"/>
              <w:right w:val="single" w:sz="2" w:space="0" w:color="auto"/>
            </w:tcBorders>
            <w:tcMar>
              <w:top w:w="15" w:type="dxa"/>
              <w:left w:w="15" w:type="dxa"/>
              <w:bottom w:w="15" w:type="dxa"/>
              <w:right w:w="15" w:type="dxa"/>
            </w:tcMar>
            <w:vAlign w:val="center"/>
            <w:hideMark/>
          </w:tcPr>
          <w:p w14:paraId="5BF83824" w14:textId="77777777" w:rsidR="000544E2" w:rsidRPr="007F7E2B" w:rsidRDefault="000544E2" w:rsidP="000544E2">
            <w:pPr>
              <w:spacing w:before="0" w:line="240" w:lineRule="auto"/>
              <w:rPr>
                <w:ins w:id="659" w:author="V2" w:date="2025-04-14T14:19:00Z" w16du:dateUtc="2025-04-14T19:19:00Z"/>
                <w:rFonts w:ascii="Georgia" w:eastAsia="Times New Roman" w:hAnsi="Georgia" w:cs="Times New Roman"/>
                <w:spacing w:val="-4"/>
              </w:rPr>
            </w:pPr>
            <w:ins w:id="660" w:author="V2" w:date="2025-04-14T14:19:00Z" w16du:dateUtc="2025-04-14T19:19:00Z">
              <w:r w:rsidRPr="007F7E2B">
                <w:rPr>
                  <w:rFonts w:ascii="Georgia" w:eastAsia="Times New Roman" w:hAnsi="Georgia" w:cs="Times New Roman"/>
                  <w:spacing w:val="-4"/>
                </w:rPr>
                <w:t>Soil Organic Carbon</w:t>
              </w:r>
            </w:ins>
          </w:p>
        </w:tc>
      </w:tr>
      <w:tr w:rsidR="00FB0BCF" w:rsidRPr="007F7E2B" w14:paraId="5233DC12" w14:textId="77777777" w:rsidTr="000544E2">
        <w:trPr>
          <w:tblCellSpacing w:w="15" w:type="dxa"/>
          <w:ins w:id="661" w:author="V2" w:date="2025-04-14T14:19:00Z" w16du:dateUtc="2025-04-14T19:19:00Z"/>
        </w:trPr>
        <w:tc>
          <w:tcPr>
            <w:tcW w:w="0" w:type="auto"/>
            <w:tcBorders>
              <w:top w:val="nil"/>
              <w:left w:val="single" w:sz="2" w:space="0" w:color="auto"/>
              <w:bottom w:val="single" w:sz="2" w:space="0" w:color="auto"/>
              <w:right w:val="single" w:sz="2" w:space="0" w:color="auto"/>
            </w:tcBorders>
            <w:tcMar>
              <w:top w:w="15" w:type="dxa"/>
              <w:left w:w="15" w:type="dxa"/>
              <w:bottom w:w="15" w:type="dxa"/>
              <w:right w:w="15" w:type="dxa"/>
            </w:tcMar>
            <w:vAlign w:val="center"/>
            <w:hideMark/>
          </w:tcPr>
          <w:p w14:paraId="6593E34A" w14:textId="77777777" w:rsidR="000544E2" w:rsidRPr="007F7E2B" w:rsidRDefault="000544E2" w:rsidP="000544E2">
            <w:pPr>
              <w:spacing w:before="0" w:line="240" w:lineRule="auto"/>
              <w:rPr>
                <w:ins w:id="662" w:author="V2" w:date="2025-04-14T14:19:00Z" w16du:dateUtc="2025-04-14T19:19:00Z"/>
                <w:rFonts w:ascii="Georgia" w:eastAsia="Times New Roman" w:hAnsi="Georgia" w:cs="Times New Roman"/>
                <w:spacing w:val="-4"/>
              </w:rPr>
            </w:pPr>
            <w:ins w:id="663" w:author="V2" w:date="2025-04-14T14:19:00Z" w16du:dateUtc="2025-04-14T19:19:00Z">
              <w:r w:rsidRPr="007F7E2B">
                <w:rPr>
                  <w:rFonts w:ascii="Georgia" w:eastAsia="Times New Roman" w:hAnsi="Georgia" w:cs="Times New Roman"/>
                  <w:spacing w:val="-4"/>
                </w:rPr>
                <w:t>T0</w:t>
              </w:r>
            </w:ins>
          </w:p>
        </w:tc>
        <w:tc>
          <w:tcPr>
            <w:tcW w:w="0" w:type="auto"/>
            <w:tcBorders>
              <w:top w:val="nil"/>
              <w:left w:val="nil"/>
              <w:bottom w:val="single" w:sz="2" w:space="0" w:color="auto"/>
              <w:right w:val="single" w:sz="2" w:space="0" w:color="auto"/>
            </w:tcBorders>
            <w:tcMar>
              <w:top w:w="15" w:type="dxa"/>
              <w:left w:w="15" w:type="dxa"/>
              <w:bottom w:w="15" w:type="dxa"/>
              <w:right w:w="15" w:type="dxa"/>
            </w:tcMar>
            <w:vAlign w:val="center"/>
            <w:hideMark/>
          </w:tcPr>
          <w:p w14:paraId="75838936" w14:textId="77777777" w:rsidR="000544E2" w:rsidRPr="007F7E2B" w:rsidRDefault="000544E2" w:rsidP="000544E2">
            <w:pPr>
              <w:spacing w:before="0" w:line="240" w:lineRule="auto"/>
              <w:rPr>
                <w:ins w:id="664" w:author="V2" w:date="2025-04-14T14:19:00Z" w16du:dateUtc="2025-04-14T19:19:00Z"/>
                <w:rFonts w:ascii="Georgia" w:eastAsia="Times New Roman" w:hAnsi="Georgia" w:cs="Times New Roman"/>
                <w:spacing w:val="-4"/>
              </w:rPr>
            </w:pPr>
            <w:ins w:id="665" w:author="V2" w:date="2025-04-14T14:19:00Z" w16du:dateUtc="2025-04-14T19:19:00Z">
              <w:r w:rsidRPr="007F7E2B">
                <w:rPr>
                  <w:rFonts w:ascii="Georgia" w:eastAsia="Times New Roman" w:hAnsi="Georgia" w:cs="Times New Roman"/>
                  <w:spacing w:val="-4"/>
                </w:rPr>
                <w:t>Time Zero (initial sample date)</w:t>
              </w:r>
            </w:ins>
          </w:p>
        </w:tc>
      </w:tr>
      <w:tr w:rsidR="00FB0BCF" w:rsidRPr="007F7E2B" w14:paraId="1C15E391" w14:textId="77777777" w:rsidTr="000544E2">
        <w:trPr>
          <w:tblCellSpacing w:w="15" w:type="dxa"/>
          <w:ins w:id="666" w:author="V2" w:date="2025-04-14T14:19:00Z" w16du:dateUtc="2025-04-14T19:19:00Z"/>
        </w:trPr>
        <w:tc>
          <w:tcPr>
            <w:tcW w:w="0" w:type="auto"/>
            <w:tcBorders>
              <w:top w:val="nil"/>
              <w:left w:val="single" w:sz="2" w:space="0" w:color="auto"/>
              <w:bottom w:val="single" w:sz="2" w:space="0" w:color="auto"/>
              <w:right w:val="single" w:sz="2" w:space="0" w:color="auto"/>
            </w:tcBorders>
            <w:tcMar>
              <w:top w:w="15" w:type="dxa"/>
              <w:left w:w="15" w:type="dxa"/>
              <w:bottom w:w="15" w:type="dxa"/>
              <w:right w:w="15" w:type="dxa"/>
            </w:tcMar>
            <w:vAlign w:val="center"/>
            <w:hideMark/>
          </w:tcPr>
          <w:p w14:paraId="2A8E7755" w14:textId="77777777" w:rsidR="000544E2" w:rsidRPr="007F7E2B" w:rsidRDefault="000544E2" w:rsidP="000544E2">
            <w:pPr>
              <w:spacing w:before="0" w:line="240" w:lineRule="auto"/>
              <w:rPr>
                <w:ins w:id="667" w:author="V2" w:date="2025-04-14T14:19:00Z" w16du:dateUtc="2025-04-14T19:19:00Z"/>
                <w:rFonts w:ascii="Georgia" w:eastAsia="Times New Roman" w:hAnsi="Georgia" w:cs="Times New Roman"/>
                <w:spacing w:val="-4"/>
              </w:rPr>
            </w:pPr>
            <w:ins w:id="668" w:author="V2" w:date="2025-04-14T14:19:00Z" w16du:dateUtc="2025-04-14T19:19:00Z">
              <w:r w:rsidRPr="007F7E2B">
                <w:rPr>
                  <w:rFonts w:ascii="Georgia" w:eastAsia="Times New Roman" w:hAnsi="Georgia" w:cs="Times New Roman"/>
                  <w:spacing w:val="-4"/>
                </w:rPr>
                <w:t>T1</w:t>
              </w:r>
            </w:ins>
          </w:p>
        </w:tc>
        <w:tc>
          <w:tcPr>
            <w:tcW w:w="0" w:type="auto"/>
            <w:tcBorders>
              <w:top w:val="nil"/>
              <w:left w:val="nil"/>
              <w:bottom w:val="single" w:sz="2" w:space="0" w:color="auto"/>
              <w:right w:val="single" w:sz="2" w:space="0" w:color="auto"/>
            </w:tcBorders>
            <w:tcMar>
              <w:top w:w="15" w:type="dxa"/>
              <w:left w:w="15" w:type="dxa"/>
              <w:bottom w:w="15" w:type="dxa"/>
              <w:right w:w="15" w:type="dxa"/>
            </w:tcMar>
            <w:vAlign w:val="center"/>
            <w:hideMark/>
          </w:tcPr>
          <w:p w14:paraId="3684B4B9" w14:textId="77777777" w:rsidR="000544E2" w:rsidRPr="007F7E2B" w:rsidRDefault="000544E2" w:rsidP="000544E2">
            <w:pPr>
              <w:spacing w:before="0" w:line="240" w:lineRule="auto"/>
              <w:rPr>
                <w:ins w:id="669" w:author="V2" w:date="2025-04-14T14:19:00Z" w16du:dateUtc="2025-04-14T19:19:00Z"/>
                <w:rFonts w:ascii="Georgia" w:eastAsia="Times New Roman" w:hAnsi="Georgia" w:cs="Times New Roman"/>
                <w:spacing w:val="-4"/>
              </w:rPr>
            </w:pPr>
            <w:ins w:id="670" w:author="V2" w:date="2025-04-14T14:19:00Z" w16du:dateUtc="2025-04-14T19:19:00Z">
              <w:r w:rsidRPr="007F7E2B">
                <w:rPr>
                  <w:rFonts w:ascii="Georgia" w:eastAsia="Times New Roman" w:hAnsi="Georgia" w:cs="Times New Roman"/>
                  <w:spacing w:val="-4"/>
                </w:rPr>
                <w:t>Time One (subsequent sample date)</w:t>
              </w:r>
            </w:ins>
          </w:p>
        </w:tc>
      </w:tr>
      <w:tr w:rsidR="00FB0BCF" w:rsidRPr="007F7E2B" w14:paraId="60FEFA1D" w14:textId="77777777" w:rsidTr="000544E2">
        <w:trPr>
          <w:tblCellSpacing w:w="15" w:type="dxa"/>
          <w:ins w:id="671" w:author="V2" w:date="2025-04-14T14:19:00Z" w16du:dateUtc="2025-04-14T19:19:00Z"/>
        </w:trPr>
        <w:tc>
          <w:tcPr>
            <w:tcW w:w="0" w:type="auto"/>
            <w:tcBorders>
              <w:top w:val="nil"/>
              <w:left w:val="single" w:sz="2" w:space="0" w:color="auto"/>
              <w:bottom w:val="single" w:sz="2" w:space="0" w:color="auto"/>
              <w:right w:val="single" w:sz="2" w:space="0" w:color="auto"/>
            </w:tcBorders>
            <w:tcMar>
              <w:top w:w="15" w:type="dxa"/>
              <w:left w:w="15" w:type="dxa"/>
              <w:bottom w:w="15" w:type="dxa"/>
              <w:right w:w="15" w:type="dxa"/>
            </w:tcMar>
            <w:vAlign w:val="center"/>
            <w:hideMark/>
          </w:tcPr>
          <w:p w14:paraId="0EC7FAA9" w14:textId="77777777" w:rsidR="000544E2" w:rsidRPr="007F7E2B" w:rsidRDefault="000544E2" w:rsidP="000544E2">
            <w:pPr>
              <w:spacing w:before="0" w:line="240" w:lineRule="auto"/>
              <w:rPr>
                <w:ins w:id="672" w:author="V2" w:date="2025-04-14T14:19:00Z" w16du:dateUtc="2025-04-14T19:19:00Z"/>
                <w:rFonts w:ascii="Georgia" w:eastAsia="Times New Roman" w:hAnsi="Georgia" w:cs="Times New Roman"/>
                <w:spacing w:val="-4"/>
              </w:rPr>
            </w:pPr>
            <w:ins w:id="673" w:author="V2" w:date="2025-04-14T14:19:00Z" w16du:dateUtc="2025-04-14T19:19:00Z">
              <w:r w:rsidRPr="007F7E2B">
                <w:rPr>
                  <w:rFonts w:ascii="Georgia" w:eastAsia="Times New Roman" w:hAnsi="Georgia" w:cs="Times New Roman"/>
                  <w:spacing w:val="-4"/>
                </w:rPr>
                <w:t>UNFCCC</w:t>
              </w:r>
            </w:ins>
          </w:p>
        </w:tc>
        <w:tc>
          <w:tcPr>
            <w:tcW w:w="0" w:type="auto"/>
            <w:tcBorders>
              <w:top w:val="nil"/>
              <w:left w:val="nil"/>
              <w:bottom w:val="single" w:sz="2" w:space="0" w:color="auto"/>
              <w:right w:val="single" w:sz="2" w:space="0" w:color="auto"/>
            </w:tcBorders>
            <w:tcMar>
              <w:top w:w="15" w:type="dxa"/>
              <w:left w:w="15" w:type="dxa"/>
              <w:bottom w:w="15" w:type="dxa"/>
              <w:right w:w="15" w:type="dxa"/>
            </w:tcMar>
            <w:vAlign w:val="center"/>
            <w:hideMark/>
          </w:tcPr>
          <w:p w14:paraId="28E7D5BA" w14:textId="77777777" w:rsidR="000544E2" w:rsidRPr="007F7E2B" w:rsidRDefault="000544E2" w:rsidP="000544E2">
            <w:pPr>
              <w:spacing w:before="0" w:line="240" w:lineRule="auto"/>
              <w:rPr>
                <w:ins w:id="674" w:author="V2" w:date="2025-04-14T14:19:00Z" w16du:dateUtc="2025-04-14T19:19:00Z"/>
                <w:rFonts w:ascii="Georgia" w:eastAsia="Times New Roman" w:hAnsi="Georgia" w:cs="Times New Roman"/>
                <w:spacing w:val="-4"/>
              </w:rPr>
            </w:pPr>
            <w:ins w:id="675" w:author="V2" w:date="2025-04-14T14:19:00Z" w16du:dateUtc="2025-04-14T19:19:00Z">
              <w:r w:rsidRPr="007F7E2B">
                <w:rPr>
                  <w:rFonts w:ascii="Georgia" w:eastAsia="Times New Roman" w:hAnsi="Georgia" w:cs="Times New Roman"/>
                  <w:spacing w:val="-4"/>
                </w:rPr>
                <w:t>United Nations Framework Convention on Climate Change</w:t>
              </w:r>
            </w:ins>
          </w:p>
        </w:tc>
      </w:tr>
      <w:tr w:rsidR="00FB0BCF" w:rsidRPr="007F7E2B" w14:paraId="2ADAC043" w14:textId="77777777" w:rsidTr="000544E2">
        <w:trPr>
          <w:tblCellSpacing w:w="15" w:type="dxa"/>
          <w:ins w:id="676" w:author="V2" w:date="2025-04-14T14:19:00Z" w16du:dateUtc="2025-04-14T19:19:00Z"/>
        </w:trPr>
        <w:tc>
          <w:tcPr>
            <w:tcW w:w="0" w:type="auto"/>
            <w:tcBorders>
              <w:top w:val="nil"/>
              <w:left w:val="single" w:sz="2" w:space="0" w:color="auto"/>
              <w:bottom w:val="single" w:sz="2" w:space="0" w:color="auto"/>
              <w:right w:val="single" w:sz="2" w:space="0" w:color="auto"/>
            </w:tcBorders>
            <w:tcMar>
              <w:top w:w="15" w:type="dxa"/>
              <w:left w:w="15" w:type="dxa"/>
              <w:bottom w:w="15" w:type="dxa"/>
              <w:right w:w="15" w:type="dxa"/>
            </w:tcMar>
            <w:vAlign w:val="center"/>
            <w:hideMark/>
          </w:tcPr>
          <w:p w14:paraId="30CE178F" w14:textId="77777777" w:rsidR="000544E2" w:rsidRPr="007F7E2B" w:rsidRDefault="000544E2" w:rsidP="000544E2">
            <w:pPr>
              <w:spacing w:before="0" w:line="240" w:lineRule="auto"/>
              <w:rPr>
                <w:ins w:id="677" w:author="V2" w:date="2025-04-14T14:19:00Z" w16du:dateUtc="2025-04-14T19:19:00Z"/>
                <w:rFonts w:ascii="Georgia" w:eastAsia="Times New Roman" w:hAnsi="Georgia" w:cs="Times New Roman"/>
                <w:spacing w:val="-4"/>
              </w:rPr>
            </w:pPr>
            <w:ins w:id="678" w:author="V2" w:date="2025-04-14T14:19:00Z" w16du:dateUtc="2025-04-14T19:19:00Z">
              <w:r w:rsidRPr="007F7E2B">
                <w:rPr>
                  <w:rFonts w:ascii="Georgia" w:eastAsia="Times New Roman" w:hAnsi="Georgia" w:cs="Times New Roman"/>
                  <w:spacing w:val="-4"/>
                </w:rPr>
                <w:t>VCS</w:t>
              </w:r>
            </w:ins>
          </w:p>
        </w:tc>
        <w:tc>
          <w:tcPr>
            <w:tcW w:w="0" w:type="auto"/>
            <w:tcBorders>
              <w:top w:val="nil"/>
              <w:left w:val="nil"/>
              <w:bottom w:val="single" w:sz="2" w:space="0" w:color="auto"/>
              <w:right w:val="single" w:sz="2" w:space="0" w:color="auto"/>
            </w:tcBorders>
            <w:tcMar>
              <w:top w:w="15" w:type="dxa"/>
              <w:left w:w="15" w:type="dxa"/>
              <w:bottom w:w="15" w:type="dxa"/>
              <w:right w:w="15" w:type="dxa"/>
            </w:tcMar>
            <w:vAlign w:val="center"/>
            <w:hideMark/>
          </w:tcPr>
          <w:p w14:paraId="6D6A8770" w14:textId="77777777" w:rsidR="000544E2" w:rsidRPr="007F7E2B" w:rsidRDefault="000544E2" w:rsidP="000544E2">
            <w:pPr>
              <w:spacing w:before="0" w:line="240" w:lineRule="auto"/>
              <w:rPr>
                <w:ins w:id="679" w:author="V2" w:date="2025-04-14T14:19:00Z" w16du:dateUtc="2025-04-14T19:19:00Z"/>
                <w:rFonts w:ascii="Georgia" w:eastAsia="Times New Roman" w:hAnsi="Georgia" w:cs="Times New Roman"/>
                <w:spacing w:val="-4"/>
              </w:rPr>
            </w:pPr>
            <w:ins w:id="680" w:author="V2" w:date="2025-04-14T14:19:00Z" w16du:dateUtc="2025-04-14T19:19:00Z">
              <w:r w:rsidRPr="007F7E2B">
                <w:rPr>
                  <w:rFonts w:ascii="Georgia" w:eastAsia="Times New Roman" w:hAnsi="Georgia" w:cs="Times New Roman"/>
                  <w:spacing w:val="-4"/>
                </w:rPr>
                <w:t>Verified Carbon Standard</w:t>
              </w:r>
            </w:ins>
          </w:p>
        </w:tc>
      </w:tr>
      <w:tr w:rsidR="000544E2" w:rsidRPr="007F7E2B" w14:paraId="0515D3D3" w14:textId="77777777" w:rsidTr="000544E2">
        <w:trPr>
          <w:tblCellSpacing w:w="15" w:type="dxa"/>
          <w:ins w:id="681" w:author="V2" w:date="2025-04-14T14:19:00Z" w16du:dateUtc="2025-04-14T19:19:00Z"/>
        </w:trPr>
        <w:tc>
          <w:tcPr>
            <w:tcW w:w="0" w:type="auto"/>
            <w:tcBorders>
              <w:top w:val="nil"/>
              <w:left w:val="single" w:sz="2" w:space="0" w:color="auto"/>
              <w:bottom w:val="single" w:sz="2" w:space="0" w:color="auto"/>
              <w:right w:val="single" w:sz="2" w:space="0" w:color="auto"/>
            </w:tcBorders>
            <w:tcMar>
              <w:top w:w="15" w:type="dxa"/>
              <w:left w:w="15" w:type="dxa"/>
              <w:bottom w:w="15" w:type="dxa"/>
              <w:right w:w="15" w:type="dxa"/>
            </w:tcMar>
            <w:vAlign w:val="center"/>
            <w:hideMark/>
          </w:tcPr>
          <w:p w14:paraId="250E8576" w14:textId="77777777" w:rsidR="000544E2" w:rsidRPr="007F7E2B" w:rsidRDefault="000544E2" w:rsidP="000544E2">
            <w:pPr>
              <w:spacing w:before="0" w:line="240" w:lineRule="auto"/>
              <w:rPr>
                <w:ins w:id="682" w:author="V2" w:date="2025-04-14T14:19:00Z" w16du:dateUtc="2025-04-14T19:19:00Z"/>
                <w:rFonts w:ascii="Georgia" w:eastAsia="Times New Roman" w:hAnsi="Georgia" w:cs="Times New Roman"/>
                <w:spacing w:val="-4"/>
              </w:rPr>
            </w:pPr>
            <w:ins w:id="683" w:author="V2" w:date="2025-04-14T14:19:00Z" w16du:dateUtc="2025-04-14T19:19:00Z">
              <w:r w:rsidRPr="007F7E2B">
                <w:rPr>
                  <w:rFonts w:ascii="Georgia" w:eastAsia="Times New Roman" w:hAnsi="Georgia" w:cs="Times New Roman"/>
                  <w:spacing w:val="-4"/>
                </w:rPr>
                <w:t>VVB</w:t>
              </w:r>
            </w:ins>
          </w:p>
        </w:tc>
        <w:tc>
          <w:tcPr>
            <w:tcW w:w="0" w:type="auto"/>
            <w:tcBorders>
              <w:top w:val="nil"/>
              <w:left w:val="nil"/>
              <w:bottom w:val="single" w:sz="2" w:space="0" w:color="auto"/>
              <w:right w:val="single" w:sz="2" w:space="0" w:color="auto"/>
            </w:tcBorders>
            <w:tcMar>
              <w:top w:w="15" w:type="dxa"/>
              <w:left w:w="15" w:type="dxa"/>
              <w:bottom w:w="15" w:type="dxa"/>
              <w:right w:w="15" w:type="dxa"/>
            </w:tcMar>
            <w:vAlign w:val="center"/>
            <w:hideMark/>
          </w:tcPr>
          <w:p w14:paraId="3922BF68" w14:textId="77777777" w:rsidR="000544E2" w:rsidRPr="007F7E2B" w:rsidRDefault="000544E2" w:rsidP="000544E2">
            <w:pPr>
              <w:spacing w:before="0" w:line="240" w:lineRule="auto"/>
              <w:rPr>
                <w:ins w:id="684" w:author="V2" w:date="2025-04-14T14:19:00Z" w16du:dateUtc="2025-04-14T19:19:00Z"/>
                <w:rFonts w:ascii="Georgia" w:eastAsia="Times New Roman" w:hAnsi="Georgia" w:cs="Times New Roman"/>
                <w:spacing w:val="-4"/>
              </w:rPr>
            </w:pPr>
            <w:ins w:id="685" w:author="V2" w:date="2025-04-14T14:19:00Z" w16du:dateUtc="2025-04-14T19:19:00Z">
              <w:r w:rsidRPr="007F7E2B">
                <w:rPr>
                  <w:rFonts w:ascii="Georgia" w:eastAsia="Times New Roman" w:hAnsi="Georgia" w:cs="Times New Roman"/>
                  <w:spacing w:val="-4"/>
                </w:rPr>
                <w:t>Validation/Verification Body</w:t>
              </w:r>
            </w:ins>
          </w:p>
        </w:tc>
      </w:tr>
    </w:tbl>
    <w:p w14:paraId="0000007D" w14:textId="77777777" w:rsidR="00570313" w:rsidRPr="007F7E2B" w:rsidRDefault="0092717E">
      <w:pPr>
        <w:pStyle w:val="Heading1"/>
      </w:pPr>
      <w:bookmarkStart w:id="686" w:name="_Toc180594067"/>
      <w:bookmarkStart w:id="687" w:name="_Toc180594474"/>
      <w:r w:rsidRPr="007F7E2B">
        <w:t>Project Framework</w:t>
      </w:r>
      <w:bookmarkEnd w:id="686"/>
      <w:bookmarkEnd w:id="687"/>
    </w:p>
    <w:p w14:paraId="0000007E" w14:textId="369E8910" w:rsidR="00570313" w:rsidRPr="007F7E2B" w:rsidRDefault="0092717E">
      <w:pPr>
        <w:spacing w:line="256" w:lineRule="auto"/>
      </w:pPr>
      <w:r w:rsidRPr="007F7E2B">
        <w:t xml:space="preserve">Project Proponent and Verifiers interested in working with </w:t>
      </w:r>
      <w:del w:id="688" w:author="V2" w:date="2025-04-14T14:19:00Z" w16du:dateUtc="2025-04-14T19:19:00Z">
        <w:r w:rsidR="0018437E">
          <w:delText>the Regenerative Standard</w:delText>
        </w:r>
      </w:del>
      <w:ins w:id="689" w:author="V2" w:date="2025-04-14T14:19:00Z" w16du:dateUtc="2025-04-14T19:19:00Z">
        <w:r w:rsidR="00035EC1" w:rsidRPr="007F7E2B">
          <w:t>TRS SOC V</w:t>
        </w:r>
        <w:r w:rsidR="008C0773" w:rsidRPr="007F7E2B">
          <w:t>2</w:t>
        </w:r>
        <w:r w:rsidR="00035EC1" w:rsidRPr="007F7E2B">
          <w:t>.</w:t>
        </w:r>
        <w:r w:rsidR="008C0773" w:rsidRPr="007F7E2B">
          <w:t>0</w:t>
        </w:r>
      </w:ins>
      <w:r w:rsidR="00035EC1" w:rsidRPr="007F7E2B">
        <w:t xml:space="preserve"> </w:t>
      </w:r>
      <w:r w:rsidRPr="007F7E2B">
        <w:t xml:space="preserve">should consult with </w:t>
      </w:r>
      <w:del w:id="690" w:author="V2" w:date="2025-04-14T14:19:00Z" w16du:dateUtc="2025-04-14T19:19:00Z">
        <w:r w:rsidR="0018437E">
          <w:delText>the potential carbon registry, such as the Regenerative</w:delText>
        </w:r>
      </w:del>
      <w:ins w:id="691" w:author="V2" w:date="2025-04-14T14:19:00Z" w16du:dateUtc="2025-04-14T19:19:00Z">
        <w:r w:rsidR="00F826BB" w:rsidRPr="007F7E2B">
          <w:t>Nature’s</w:t>
        </w:r>
      </w:ins>
      <w:r w:rsidRPr="007F7E2B">
        <w:t xml:space="preserve"> Registry</w:t>
      </w:r>
      <w:del w:id="692" w:author="V2" w:date="2025-04-14T14:19:00Z" w16du:dateUtc="2025-04-14T19:19:00Z">
        <w:r w:rsidR="0018437E">
          <w:delText>,</w:delText>
        </w:r>
      </w:del>
      <w:r w:rsidRPr="007F7E2B">
        <w:t xml:space="preserve"> for Project Proponent and Verifier pre-qualification processes</w:t>
      </w:r>
      <w:del w:id="693" w:author="V2" w:date="2025-04-14T14:19:00Z" w16du:dateUtc="2025-04-14T19:19:00Z">
        <w:r w:rsidR="0018437E">
          <w:delText>,</w:delText>
        </w:r>
      </w:del>
      <w:r w:rsidR="002C668C" w:rsidRPr="007F7E2B">
        <w:t xml:space="preserve"> </w:t>
      </w:r>
      <w:r w:rsidRPr="007F7E2B">
        <w:t xml:space="preserve">and requirements. </w:t>
      </w:r>
    </w:p>
    <w:p w14:paraId="0000007F" w14:textId="540D95DA" w:rsidR="00570313" w:rsidRPr="007F7E2B" w:rsidRDefault="0092717E">
      <w:r w:rsidRPr="007F7E2B">
        <w:t xml:space="preserve">The project crediting period is at least five (5) years with a minimum </w:t>
      </w:r>
      <w:del w:id="694" w:author="V2" w:date="2025-04-14T14:19:00Z" w16du:dateUtc="2025-04-14T19:19:00Z">
        <w:r w:rsidR="0018437E">
          <w:delText>10</w:delText>
        </w:r>
      </w:del>
      <w:ins w:id="695" w:author="V2" w:date="2025-04-14T14:19:00Z" w16du:dateUtc="2025-04-14T19:19:00Z">
        <w:r w:rsidR="008C0773" w:rsidRPr="007F7E2B">
          <w:t>forty</w:t>
        </w:r>
      </w:ins>
      <w:r w:rsidRPr="007F7E2B">
        <w:t xml:space="preserve">-year storage requirement for each credit year and can be renewed an unlimited number of times, as supported by measure-to-measure improvements on the land. This project period minimum aims to incentivize more land regeneration from Land Stewards resistant to traditional </w:t>
      </w:r>
      <w:del w:id="696" w:author="V2" w:date="2025-04-14T14:19:00Z" w16du:dateUtc="2025-04-14T19:19:00Z">
        <w:r w:rsidR="0018437E">
          <w:delText>30- to 100-year requirements but who want to engage in ecologically valuable projects.</w:delText>
        </w:r>
      </w:del>
      <w:ins w:id="697" w:author="V2" w:date="2025-04-14T14:19:00Z" w16du:dateUtc="2025-04-14T19:19:00Z">
        <w:r w:rsidRPr="007F7E2B">
          <w:t>100-year requirements but who want to engage in ecologically valuable projects.</w:t>
        </w:r>
        <w:r w:rsidR="00DB31B3" w:rsidRPr="007F7E2B">
          <w:t xml:space="preserve"> Verification period is required to coincide with each credit release, and the crediting timeline is identified by the applicant. Both the verification and crediting timelines </w:t>
        </w:r>
        <w:r w:rsidR="00614D8F" w:rsidRPr="007F7E2B">
          <w:t>can be</w:t>
        </w:r>
        <w:r w:rsidR="00DB31B3" w:rsidRPr="007F7E2B">
          <w:t xml:space="preserve"> annualized, but both must proceed on the same timelines. The proponents proposed timeline dictates both</w:t>
        </w:r>
        <w:r w:rsidR="00D85F76" w:rsidRPr="007F7E2B">
          <w:t>, with the true-up timing occurring during the estimate range in years between T-</w:t>
        </w:r>
        <w:r w:rsidR="00645226" w:rsidRPr="007F7E2B">
          <w:t>0</w:t>
        </w:r>
        <w:r w:rsidR="00D85F76" w:rsidRPr="007F7E2B">
          <w:t xml:space="preserve"> and T-</w:t>
        </w:r>
        <w:r w:rsidR="00645226" w:rsidRPr="007F7E2B">
          <w:t xml:space="preserve">1 </w:t>
        </w:r>
        <w:r w:rsidR="00D85F76" w:rsidRPr="007F7E2B">
          <w:t xml:space="preserve">(e.g. 5-7 </w:t>
        </w:r>
        <w:r w:rsidR="009B5AD3" w:rsidRPr="007F7E2B">
          <w:t>yrs.</w:t>
        </w:r>
        <w:r w:rsidR="00D85F76" w:rsidRPr="007F7E2B">
          <w:t xml:space="preserve">) as described above, from what has been learned about the time </w:t>
        </w:r>
        <w:r w:rsidR="00D85F76" w:rsidRPr="007F7E2B">
          <w:lastRenderedPageBreak/>
          <w:t>required under various regenerative practices in different ecological/geographic settings to be able to accurately measure a statistical signal of changes in soil carbon stocks (</w:t>
        </w:r>
        <w:r w:rsidR="00D85F76" w:rsidRPr="007F7E2B">
          <w:rPr>
            <w:i/>
            <w:iCs/>
          </w:rPr>
          <w:t>See literature references in TRS-Soil Carbon Method modules</w:t>
        </w:r>
        <w:r w:rsidR="00D85F76" w:rsidRPr="007F7E2B">
          <w:t xml:space="preserve">). </w:t>
        </w:r>
      </w:ins>
    </w:p>
    <w:p w14:paraId="00000080" w14:textId="283AB82B" w:rsidR="00570313" w:rsidRPr="007F7E2B" w:rsidRDefault="0092717E">
      <w:r w:rsidRPr="007F7E2B">
        <w:t xml:space="preserve">The project start date is defined as the date of commencement of the initial (T0) set of baseline soil measurements. The project start date can be up to five (5) years prior to the project registration date if the T0 sampling measurements are consistent with this </w:t>
      </w:r>
      <w:del w:id="698" w:author="V2" w:date="2025-04-14T14:19:00Z" w16du:dateUtc="2025-04-14T19:19:00Z">
        <w:r w:rsidR="0018437E">
          <w:delText>Standard</w:delText>
        </w:r>
      </w:del>
      <w:ins w:id="699" w:author="V2" w:date="2025-04-14T14:19:00Z" w16du:dateUtc="2025-04-14T19:19:00Z">
        <w:r w:rsidR="00384A45" w:rsidRPr="007F7E2B">
          <w:t>TRS SOC V</w:t>
        </w:r>
        <w:r w:rsidR="008C0773" w:rsidRPr="007F7E2B">
          <w:t>2</w:t>
        </w:r>
        <w:r w:rsidR="00384A45" w:rsidRPr="007F7E2B">
          <w:t>.</w:t>
        </w:r>
        <w:r w:rsidR="008C0773" w:rsidRPr="007F7E2B">
          <w:t>0</w:t>
        </w:r>
      </w:ins>
      <w:r w:rsidR="008C0773" w:rsidRPr="007F7E2B">
        <w:t>.</w:t>
      </w:r>
    </w:p>
    <w:p w14:paraId="00000081" w14:textId="77777777" w:rsidR="00570313" w:rsidRPr="007F7E2B" w:rsidRDefault="0092717E">
      <w:pPr>
        <w:spacing w:before="240" w:after="240"/>
      </w:pPr>
      <w:r w:rsidRPr="007F7E2B">
        <w:t xml:space="preserve">Credit yield shall be calculated as the project scenario; the soil carbon measured in the project area after conversion to regenerative practices minus the soil carbon measured at the time of the baseline sampling. </w:t>
      </w:r>
    </w:p>
    <w:p w14:paraId="00000082" w14:textId="549852EB" w:rsidR="00570313" w:rsidRPr="007F7E2B" w:rsidRDefault="0092717E">
      <w:r w:rsidRPr="007F7E2B">
        <w:t xml:space="preserve">Project registration and validation is required of an approved Project Proponent by the submittal of a Project Idea Note to an approved verifier and </w:t>
      </w:r>
      <w:del w:id="700" w:author="V2" w:date="2025-04-14T14:19:00Z" w16du:dateUtc="2025-04-14T19:19:00Z">
        <w:r w:rsidR="0018437E">
          <w:delText xml:space="preserve">The Regenerative </w:delText>
        </w:r>
      </w:del>
      <w:ins w:id="701" w:author="V2" w:date="2025-04-14T14:19:00Z" w16du:dateUtc="2025-04-14T19:19:00Z">
        <w:r w:rsidR="008C1595" w:rsidRPr="007F7E2B">
          <w:t>Nature’s</w:t>
        </w:r>
        <w:r w:rsidRPr="007F7E2B">
          <w:t xml:space="preserve"> </w:t>
        </w:r>
      </w:ins>
      <w:r w:rsidRPr="007F7E2B">
        <w:t>Registry</w:t>
      </w:r>
      <w:ins w:id="702" w:author="V2" w:date="2025-04-14T14:19:00Z" w16du:dateUtc="2025-04-14T19:19:00Z">
        <w:r w:rsidR="005D16D0" w:rsidRPr="007F7E2B">
          <w:t>**</w:t>
        </w:r>
      </w:ins>
      <w:r w:rsidRPr="007F7E2B">
        <w:t xml:space="preserve"> for any project proposed under</w:t>
      </w:r>
      <w:r w:rsidR="001612CF" w:rsidRPr="007F7E2B">
        <w:t xml:space="preserve"> </w:t>
      </w:r>
      <w:del w:id="703" w:author="V2" w:date="2025-04-14T14:19:00Z" w16du:dateUtc="2025-04-14T19:19:00Z">
        <w:r w:rsidR="0018437E">
          <w:delText xml:space="preserve">this </w:delText>
        </w:r>
      </w:del>
      <w:ins w:id="704" w:author="V2" w:date="2025-04-14T14:19:00Z" w16du:dateUtc="2025-04-14T19:19:00Z">
        <w:r w:rsidR="001612CF" w:rsidRPr="007F7E2B">
          <w:t>TRS SOC.</w:t>
        </w:r>
        <w:r w:rsidR="00164AD0" w:rsidRPr="007F7E2B">
          <w:t xml:space="preserve"> </w:t>
        </w:r>
        <w:r w:rsidR="008C0773" w:rsidRPr="007F7E2B">
          <w:br/>
        </w:r>
        <w:r w:rsidR="008C1595" w:rsidRPr="007F7E2B">
          <w:t>**</w:t>
        </w:r>
        <w:r w:rsidR="00135823" w:rsidRPr="007F7E2B">
          <w:t>Nature’s Registry</w:t>
        </w:r>
        <w:r w:rsidR="008C1595" w:rsidRPr="007F7E2B">
          <w:t xml:space="preserve"> </w:t>
        </w:r>
        <w:r w:rsidR="00164AD0" w:rsidRPr="007F7E2B">
          <w:t xml:space="preserve">is a separately governed and administered organization from The Regenerative </w:t>
        </w:r>
      </w:ins>
      <w:r w:rsidR="00164AD0" w:rsidRPr="007F7E2B">
        <w:t>Standard</w:t>
      </w:r>
      <w:del w:id="705" w:author="V2" w:date="2025-04-14T14:19:00Z" w16du:dateUtc="2025-04-14T19:19:00Z">
        <w:r w:rsidR="0018437E">
          <w:delText>.</w:delText>
        </w:r>
      </w:del>
      <w:ins w:id="706" w:author="V2" w:date="2025-04-14T14:19:00Z" w16du:dateUtc="2025-04-14T19:19:00Z">
        <w:r w:rsidR="00164AD0" w:rsidRPr="007F7E2B">
          <w:t>, and is addressed outside of this TRS-Soil Carbon Method document.</w:t>
        </w:r>
        <w:r w:rsidR="00D85F76" w:rsidRPr="007F7E2B">
          <w:t xml:space="preserve"> </w:t>
        </w:r>
      </w:ins>
    </w:p>
    <w:p w14:paraId="00000083" w14:textId="2FA5F096" w:rsidR="00570313" w:rsidRPr="007F7E2B" w:rsidRDefault="0092717E">
      <w:pPr>
        <w:spacing w:line="256" w:lineRule="auto"/>
      </w:pPr>
      <w:r w:rsidRPr="007F7E2B">
        <w:t xml:space="preserve">For project qualification and the issuance of credits, both interim and final, </w:t>
      </w:r>
      <w:del w:id="707" w:author="V2" w:date="2025-04-14T14:19:00Z" w16du:dateUtc="2025-04-14T19:19:00Z">
        <w:r w:rsidR="0018437E">
          <w:delText>the Standard</w:delText>
        </w:r>
      </w:del>
      <w:ins w:id="708" w:author="V2" w:date="2025-04-14T14:19:00Z" w16du:dateUtc="2025-04-14T19:19:00Z">
        <w:r w:rsidR="001B04B3" w:rsidRPr="007F7E2B">
          <w:t>TRS SOC</w:t>
        </w:r>
      </w:ins>
      <w:r w:rsidR="001B04B3" w:rsidRPr="007F7E2B">
        <w:t xml:space="preserve"> </w:t>
      </w:r>
      <w:r w:rsidRPr="007F7E2B">
        <w:t>requires the Project Proponent to complete the following tasks</w:t>
      </w:r>
      <w:r w:rsidR="009A19EE" w:rsidRPr="007F7E2B">
        <w:t xml:space="preserve"> (</w:t>
      </w:r>
      <w:r w:rsidRPr="007F7E2B">
        <w:rPr>
          <w:b/>
          <w:rPrChange w:id="709" w:author="V2" w:date="2025-04-14T14:19:00Z" w16du:dateUtc="2025-04-14T19:19:00Z">
            <w:rPr/>
          </w:rPrChange>
        </w:rPr>
        <w:t>Figure 1</w:t>
      </w:r>
      <w:r w:rsidRPr="007F7E2B">
        <w:t>) each of which is comprised of a number of sub-tasks:</w:t>
      </w:r>
    </w:p>
    <w:p w14:paraId="00000084" w14:textId="77777777" w:rsidR="00570313" w:rsidRPr="007F7E2B" w:rsidRDefault="0092717E">
      <w:pPr>
        <w:numPr>
          <w:ilvl w:val="0"/>
          <w:numId w:val="6"/>
        </w:numPr>
        <w:spacing w:line="256" w:lineRule="auto"/>
      </w:pPr>
      <w:r w:rsidRPr="007F7E2B">
        <w:t>Task 1: Project Overview - Identification and Eligibility of Project Activity</w:t>
      </w:r>
    </w:p>
    <w:p w14:paraId="00000085" w14:textId="77777777" w:rsidR="00570313" w:rsidRPr="007F7E2B" w:rsidRDefault="0092717E">
      <w:pPr>
        <w:numPr>
          <w:ilvl w:val="0"/>
          <w:numId w:val="6"/>
        </w:numPr>
        <w:spacing w:line="256" w:lineRule="auto"/>
      </w:pPr>
      <w:r w:rsidRPr="007F7E2B">
        <w:t>Task 2: Measurement and Reporting Plan</w:t>
      </w:r>
    </w:p>
    <w:p w14:paraId="00000086" w14:textId="77777777" w:rsidR="00570313" w:rsidRPr="007F7E2B" w:rsidRDefault="0092717E">
      <w:pPr>
        <w:numPr>
          <w:ilvl w:val="0"/>
          <w:numId w:val="6"/>
        </w:numPr>
        <w:spacing w:line="256" w:lineRule="auto"/>
      </w:pPr>
      <w:r w:rsidRPr="007F7E2B">
        <w:t>Task 3: Interim Crediting Assessment (optional)</w:t>
      </w:r>
    </w:p>
    <w:p w14:paraId="00000087" w14:textId="77777777" w:rsidR="00570313" w:rsidRPr="007F7E2B" w:rsidRDefault="0092717E">
      <w:pPr>
        <w:numPr>
          <w:ilvl w:val="0"/>
          <w:numId w:val="6"/>
        </w:numPr>
        <w:spacing w:line="256" w:lineRule="auto"/>
      </w:pPr>
      <w:r w:rsidRPr="007F7E2B">
        <w:t>Task 4: Project Application Submission</w:t>
      </w:r>
    </w:p>
    <w:p w14:paraId="00000088" w14:textId="77777777" w:rsidR="00570313" w:rsidRPr="007F7E2B" w:rsidRDefault="0092717E">
      <w:pPr>
        <w:numPr>
          <w:ilvl w:val="0"/>
          <w:numId w:val="6"/>
        </w:numPr>
        <w:spacing w:line="256" w:lineRule="auto"/>
      </w:pPr>
      <w:r w:rsidRPr="007F7E2B">
        <w:t>Task 5: Verification</w:t>
      </w:r>
    </w:p>
    <w:p w14:paraId="00000089" w14:textId="77777777" w:rsidR="00570313" w:rsidRPr="007F7E2B" w:rsidRDefault="0092717E">
      <w:pPr>
        <w:numPr>
          <w:ilvl w:val="0"/>
          <w:numId w:val="6"/>
        </w:numPr>
        <w:spacing w:line="256" w:lineRule="auto"/>
      </w:pPr>
      <w:r w:rsidRPr="007F7E2B">
        <w:t>Task 6: Registration</w:t>
      </w:r>
    </w:p>
    <w:p w14:paraId="0000008A" w14:textId="77777777" w:rsidR="00570313" w:rsidRPr="007F7E2B" w:rsidRDefault="0092717E">
      <w:pPr>
        <w:spacing w:before="0" w:line="240" w:lineRule="auto"/>
        <w:rPr>
          <w:rFonts w:ascii="Times New Roman" w:eastAsia="Times New Roman" w:hAnsi="Times New Roman" w:cs="Times New Roman"/>
          <w:sz w:val="20"/>
          <w:szCs w:val="20"/>
        </w:rPr>
      </w:pPr>
      <w:r w:rsidRPr="007F7E2B">
        <w:rPr>
          <w:rFonts w:ascii="Times New Roman" w:eastAsia="Times New Roman" w:hAnsi="Times New Roman" w:cs="Times New Roman"/>
          <w:noProof/>
          <w:sz w:val="20"/>
          <w:szCs w:val="20"/>
        </w:rPr>
        <w:drawing>
          <wp:inline distT="0" distB="0" distL="0" distR="0" wp14:anchorId="5DCCCCF5" wp14:editId="14DFAB59">
            <wp:extent cx="6858000" cy="1066800"/>
            <wp:effectExtent l="0" t="0" r="0" b="0"/>
            <wp:docPr id="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b="79259"/>
                    <a:stretch>
                      <a:fillRect/>
                    </a:stretch>
                  </pic:blipFill>
                  <pic:spPr>
                    <a:xfrm>
                      <a:off x="0" y="0"/>
                      <a:ext cx="6858000" cy="1066800"/>
                    </a:xfrm>
                    <a:prstGeom prst="rect">
                      <a:avLst/>
                    </a:prstGeom>
                    <a:ln/>
                  </pic:spPr>
                </pic:pic>
              </a:graphicData>
            </a:graphic>
          </wp:inline>
        </w:drawing>
      </w:r>
    </w:p>
    <w:p w14:paraId="0000008B" w14:textId="77777777" w:rsidR="00570313" w:rsidRPr="007F7E2B" w:rsidRDefault="0092717E">
      <w:r w:rsidRPr="007F7E2B">
        <w:rPr>
          <w:b/>
          <w:sz w:val="22"/>
          <w:szCs w:val="22"/>
        </w:rPr>
        <w:t>Figure 1. Overview of project framework and documentation</w:t>
      </w:r>
      <w:r w:rsidRPr="007F7E2B">
        <w:t xml:space="preserve"> </w:t>
      </w:r>
    </w:p>
    <w:p w14:paraId="019474DD" w14:textId="77777777" w:rsidR="00C7627B" w:rsidRPr="007F7E2B" w:rsidRDefault="00C7627B">
      <w:pPr>
        <w:rPr>
          <w:ins w:id="710" w:author="V2" w:date="2025-04-14T14:19:00Z" w16du:dateUtc="2025-04-14T19:19:00Z"/>
        </w:rPr>
      </w:pPr>
    </w:p>
    <w:p w14:paraId="2CABB8A2" w14:textId="09556A3C" w:rsidR="00C7627B" w:rsidRPr="007F7E2B" w:rsidRDefault="00C7627B">
      <w:pPr>
        <w:rPr>
          <w:ins w:id="711" w:author="V2" w:date="2025-04-14T14:19:00Z" w16du:dateUtc="2025-04-14T19:19:00Z"/>
        </w:rPr>
      </w:pPr>
      <w:ins w:id="712" w:author="V2" w:date="2025-04-14T14:19:00Z" w16du:dateUtc="2025-04-14T19:19:00Z">
        <w:r w:rsidRPr="007F7E2B">
          <w:t xml:space="preserve">Additional details are provided under the respective </w:t>
        </w:r>
        <w:r w:rsidR="00321BCD" w:rsidRPr="007F7E2B">
          <w:t>tasks’</w:t>
        </w:r>
        <w:r w:rsidRPr="007F7E2B">
          <w:t xml:space="preserve"> sections in</w:t>
        </w:r>
        <w:r w:rsidR="001B04B3" w:rsidRPr="007F7E2B">
          <w:t xml:space="preserve"> TRS SOC V</w:t>
        </w:r>
        <w:r w:rsidR="008C0773" w:rsidRPr="007F7E2B">
          <w:t>2</w:t>
        </w:r>
        <w:r w:rsidR="001B04B3" w:rsidRPr="007F7E2B">
          <w:t>.</w:t>
        </w:r>
        <w:r w:rsidR="008C0773" w:rsidRPr="007F7E2B">
          <w:t>0</w:t>
        </w:r>
        <w:r w:rsidRPr="007F7E2B">
          <w:t>.</w:t>
        </w:r>
      </w:ins>
    </w:p>
    <w:p w14:paraId="73958EF2" w14:textId="77777777" w:rsidR="00DA7A67" w:rsidRPr="007F7E2B" w:rsidRDefault="00DA7A67">
      <w:pPr>
        <w:rPr>
          <w:ins w:id="713" w:author="V2" w:date="2025-04-14T14:19:00Z" w16du:dateUtc="2025-04-14T19:19:00Z"/>
          <w:b/>
          <w:sz w:val="48"/>
          <w:szCs w:val="48"/>
        </w:rPr>
      </w:pPr>
      <w:bookmarkStart w:id="714" w:name="_Toc180594068"/>
      <w:bookmarkStart w:id="715" w:name="_Toc180594475"/>
      <w:ins w:id="716" w:author="V2" w:date="2025-04-14T14:19:00Z" w16du:dateUtc="2025-04-14T19:19:00Z">
        <w:r w:rsidRPr="007F7E2B">
          <w:br w:type="page"/>
        </w:r>
      </w:ins>
    </w:p>
    <w:p w14:paraId="0000008C" w14:textId="22C8273A" w:rsidR="00570313" w:rsidRPr="007F7E2B" w:rsidRDefault="0092717E">
      <w:pPr>
        <w:pStyle w:val="Heading1"/>
      </w:pPr>
      <w:r w:rsidRPr="007F7E2B">
        <w:lastRenderedPageBreak/>
        <w:t>Project Requirements</w:t>
      </w:r>
      <w:bookmarkEnd w:id="714"/>
      <w:bookmarkEnd w:id="715"/>
    </w:p>
    <w:p w14:paraId="0000008D" w14:textId="33A21A7A" w:rsidR="00570313" w:rsidRPr="007F7E2B" w:rsidRDefault="0018437E">
      <w:pPr>
        <w:jc w:val="both"/>
      </w:pPr>
      <w:del w:id="717" w:author="V2" w:date="2025-04-14T14:19:00Z" w16du:dateUtc="2025-04-14T19:19:00Z">
        <w:r>
          <w:delText>By</w:delText>
        </w:r>
      </w:del>
      <w:ins w:id="718" w:author="V2" w:date="2025-04-14T14:19:00Z" w16du:dateUtc="2025-04-14T19:19:00Z">
        <w:r w:rsidR="001835F9" w:rsidRPr="007F7E2B">
          <w:t>When</w:t>
        </w:r>
      </w:ins>
      <w:r w:rsidR="0092717E" w:rsidRPr="007F7E2B">
        <w:t xml:space="preserve"> completing </w:t>
      </w:r>
      <w:del w:id="719" w:author="V2" w:date="2025-04-14T14:19:00Z" w16du:dateUtc="2025-04-14T19:19:00Z">
        <w:r>
          <w:delText>the Standard’s</w:delText>
        </w:r>
      </w:del>
      <w:ins w:id="720" w:author="V2" w:date="2025-04-14T14:19:00Z" w16du:dateUtc="2025-04-14T19:19:00Z">
        <w:r w:rsidR="001835F9" w:rsidRPr="007F7E2B">
          <w:t>a</w:t>
        </w:r>
        <w:r w:rsidR="0092717E" w:rsidRPr="007F7E2B">
          <w:t xml:space="preserve"> </w:t>
        </w:r>
        <w:r w:rsidR="001B04B3" w:rsidRPr="007F7E2B">
          <w:t>TRS SOC</w:t>
        </w:r>
      </w:ins>
      <w:r w:rsidR="001B04B3" w:rsidRPr="007F7E2B">
        <w:t xml:space="preserve"> </w:t>
      </w:r>
      <w:r w:rsidR="0092717E" w:rsidRPr="007F7E2B">
        <w:t>Project Applicatio</w:t>
      </w:r>
      <w:r w:rsidR="001835F9" w:rsidRPr="007F7E2B">
        <w:t>n</w:t>
      </w:r>
      <w:del w:id="721" w:author="V2" w:date="2025-04-14T14:19:00Z" w16du:dateUtc="2025-04-14T19:19:00Z">
        <w:r>
          <w:delText xml:space="preserve"> Template</w:delText>
        </w:r>
      </w:del>
      <w:r w:rsidR="0092717E" w:rsidRPr="007F7E2B">
        <w:t>, a Project Proponent shall submit responses to the following:</w:t>
      </w:r>
    </w:p>
    <w:p w14:paraId="0000008E" w14:textId="77777777" w:rsidR="00570313" w:rsidRPr="007F7E2B" w:rsidRDefault="0092717E">
      <w:pPr>
        <w:pStyle w:val="Heading2"/>
        <w:numPr>
          <w:ilvl w:val="0"/>
          <w:numId w:val="14"/>
        </w:numPr>
      </w:pPr>
      <w:bookmarkStart w:id="722" w:name="_Toc180594069"/>
      <w:bookmarkStart w:id="723" w:name="_Toc180594476"/>
      <w:r w:rsidRPr="007F7E2B">
        <w:t>Project Overview - Identification and Eligibility of Project Activity</w:t>
      </w:r>
      <w:bookmarkEnd w:id="722"/>
      <w:bookmarkEnd w:id="723"/>
    </w:p>
    <w:p w14:paraId="0000008F" w14:textId="6CDE974E" w:rsidR="00570313" w:rsidRPr="007F7E2B" w:rsidRDefault="0092717E">
      <w:pPr>
        <w:spacing w:line="240" w:lineRule="auto"/>
        <w:jc w:val="both"/>
      </w:pPr>
      <w:r w:rsidRPr="007F7E2B">
        <w:t>A Project Proponent should summarize the land management activities,</w:t>
      </w:r>
      <w:r w:rsidR="00461F68" w:rsidRPr="007F7E2B">
        <w:t xml:space="preserve"> </w:t>
      </w:r>
      <w:ins w:id="724" w:author="V2" w:date="2025-04-14T14:19:00Z" w16du:dateUtc="2025-04-14T19:19:00Z">
        <w:r w:rsidR="00461F68" w:rsidRPr="007F7E2B">
          <w:t xml:space="preserve">the stratification </w:t>
        </w:r>
        <w:r w:rsidR="003E7E9F" w:rsidRPr="007F7E2B">
          <w:t xml:space="preserve">process </w:t>
        </w:r>
        <w:r w:rsidR="00461F68" w:rsidRPr="007F7E2B">
          <w:t>and stratified-random sampling</w:t>
        </w:r>
        <w:r w:rsidR="003E7E9F" w:rsidRPr="007F7E2B">
          <w:t xml:space="preserve"> plan </w:t>
        </w:r>
        <w:r w:rsidR="0096489E" w:rsidRPr="007F7E2B">
          <w:t xml:space="preserve">proposed, </w:t>
        </w:r>
      </w:ins>
      <w:r w:rsidR="0096489E" w:rsidRPr="007F7E2B">
        <w:t>how</w:t>
      </w:r>
      <w:r w:rsidRPr="007F7E2B">
        <w:t xml:space="preserve"> data is collected, literature sources that support the project, planned project activities, and any deviations or additions to the methodologies detailed and/or referenced under</w:t>
      </w:r>
      <w:r w:rsidR="001377C8" w:rsidRPr="007F7E2B">
        <w:t xml:space="preserve"> </w:t>
      </w:r>
      <w:del w:id="725" w:author="V2" w:date="2025-04-14T14:19:00Z" w16du:dateUtc="2025-04-14T19:19:00Z">
        <w:r w:rsidR="0018437E">
          <w:delText>the Regenerative Standard.</w:delText>
        </w:r>
      </w:del>
      <w:ins w:id="726" w:author="V2" w:date="2025-04-14T14:19:00Z" w16du:dateUtc="2025-04-14T19:19:00Z">
        <w:r w:rsidR="001377C8" w:rsidRPr="007F7E2B">
          <w:t>TRS SOC</w:t>
        </w:r>
        <w:r w:rsidRPr="007F7E2B">
          <w:t>.</w:t>
        </w:r>
        <w:r w:rsidR="00125A32" w:rsidRPr="007F7E2B">
          <w:t xml:space="preserve"> The project proponent must also demonstrate proof of contract</w:t>
        </w:r>
        <w:r w:rsidR="003907B4" w:rsidRPr="007F7E2B">
          <w:t xml:space="preserve"> with the land steward(s) as a su</w:t>
        </w:r>
        <w:r w:rsidR="00072154" w:rsidRPr="007F7E2B">
          <w:t xml:space="preserve">bmittal requirement, confirmed and affirmed by the verification and registry certification processes. </w:t>
        </w:r>
      </w:ins>
    </w:p>
    <w:p w14:paraId="0A82547D" w14:textId="7B25CDA8" w:rsidR="001913A8" w:rsidRPr="007F7E2B" w:rsidRDefault="008F78DC">
      <w:pPr>
        <w:spacing w:line="240" w:lineRule="auto"/>
        <w:jc w:val="both"/>
        <w:rPr>
          <w:ins w:id="727" w:author="V2" w:date="2025-04-14T14:19:00Z" w16du:dateUtc="2025-04-14T19:19:00Z"/>
        </w:rPr>
      </w:pPr>
      <w:ins w:id="728" w:author="V2" w:date="2025-04-14T14:19:00Z" w16du:dateUtc="2025-04-14T19:19:00Z">
        <w:r w:rsidRPr="007F7E2B">
          <w:t>T</w:t>
        </w:r>
        <w:r w:rsidR="001913A8" w:rsidRPr="007F7E2B">
          <w:t xml:space="preserve">he </w:t>
        </w:r>
        <w:r w:rsidR="0096489E" w:rsidRPr="007F7E2B">
          <w:t>longer-term</w:t>
        </w:r>
        <w:r w:rsidR="001913A8" w:rsidRPr="007F7E2B">
          <w:t xml:space="preserve"> roadmap for The Regenerative Standard is to layer in complexity over time. Phase 1 of the release of </w:t>
        </w:r>
        <w:r w:rsidR="00583CA3" w:rsidRPr="007F7E2B">
          <w:t xml:space="preserve">TRS </w:t>
        </w:r>
        <w:r w:rsidR="001913A8" w:rsidRPr="007F7E2B">
          <w:t xml:space="preserve">is focused on </w:t>
        </w:r>
        <w:r w:rsidR="0096489E" w:rsidRPr="007F7E2B">
          <w:t>The Soil</w:t>
        </w:r>
        <w:r w:rsidR="001913A8" w:rsidRPr="007F7E2B">
          <w:t xml:space="preserve"> Carbon Measurement Method</w:t>
        </w:r>
        <w:r w:rsidR="00583CA3" w:rsidRPr="007F7E2B">
          <w:t xml:space="preserve"> </w:t>
        </w:r>
        <w:r w:rsidR="00417623" w:rsidRPr="007F7E2B">
          <w:t>(</w:t>
        </w:r>
        <w:r w:rsidR="00583CA3" w:rsidRPr="007F7E2B">
          <w:t>TRS SOC</w:t>
        </w:r>
        <w:r w:rsidR="00417623" w:rsidRPr="007F7E2B">
          <w:t>)</w:t>
        </w:r>
        <w:r w:rsidR="001913A8" w:rsidRPr="007F7E2B">
          <w:t xml:space="preserve">. Phase 2 will add Biodiversity. </w:t>
        </w:r>
        <w:r w:rsidR="00AE4C5D" w:rsidRPr="007F7E2B">
          <w:t>TRS SOC is</w:t>
        </w:r>
        <w:r w:rsidR="001913A8" w:rsidRPr="007F7E2B">
          <w:t xml:space="preserve"> focused on cropland</w:t>
        </w:r>
        <w:r w:rsidR="0024788D" w:rsidRPr="007F7E2B">
          <w:t>,</w:t>
        </w:r>
        <w:r w:rsidR="001913A8" w:rsidRPr="007F7E2B">
          <w:t xml:space="preserve"> </w:t>
        </w:r>
        <w:r w:rsidR="00614D8F" w:rsidRPr="007F7E2B">
          <w:t>grassland and</w:t>
        </w:r>
        <w:r w:rsidR="0024788D" w:rsidRPr="007F7E2B">
          <w:t xml:space="preserve"> conservation/restoration project </w:t>
        </w:r>
        <w:r w:rsidR="001913A8" w:rsidRPr="007F7E2B">
          <w:t>soil carbon</w:t>
        </w:r>
        <w:r w:rsidR="00BF2142" w:rsidRPr="007F7E2B">
          <w:t>.</w:t>
        </w:r>
        <w:r w:rsidR="001913A8" w:rsidRPr="007F7E2B">
          <w:t xml:space="preserve"> </w:t>
        </w:r>
        <w:r w:rsidR="00BF2142" w:rsidRPr="007F7E2B">
          <w:t>F</w:t>
        </w:r>
        <w:r w:rsidR="001913A8" w:rsidRPr="007F7E2B">
          <w:t xml:space="preserve">uture phases will integrate carbon stock changes in forests, wetlands, </w:t>
        </w:r>
        <w:r w:rsidR="0024788D" w:rsidRPr="007F7E2B">
          <w:t>and</w:t>
        </w:r>
        <w:r w:rsidR="001913A8" w:rsidRPr="007F7E2B">
          <w:t xml:space="preserve"> peatlands. The soon to be introduced Biodiversity </w:t>
        </w:r>
        <w:r w:rsidR="00EE3550" w:rsidRPr="007F7E2B">
          <w:t>M</w:t>
        </w:r>
        <w:r w:rsidR="005D76C2" w:rsidRPr="007F7E2B">
          <w:t>ethod</w:t>
        </w:r>
        <w:r w:rsidR="001913A8" w:rsidRPr="007F7E2B">
          <w:t xml:space="preserve"> cuts across all ecosystems and land uses, and crediting is anticipated to be an option for additive credit </w:t>
        </w:r>
        <w:r w:rsidR="00EE3550" w:rsidRPr="007F7E2B">
          <w:t>with</w:t>
        </w:r>
        <w:r w:rsidR="001913A8" w:rsidRPr="007F7E2B">
          <w:t xml:space="preserve"> </w:t>
        </w:r>
        <w:r w:rsidR="00F8414C" w:rsidRPr="007F7E2B">
          <w:t>TRS SOC V</w:t>
        </w:r>
        <w:r w:rsidR="00417623" w:rsidRPr="007F7E2B">
          <w:t>2</w:t>
        </w:r>
        <w:r w:rsidR="00F8414C" w:rsidRPr="007F7E2B">
          <w:t>.</w:t>
        </w:r>
        <w:r w:rsidR="00417623" w:rsidRPr="007F7E2B">
          <w:t>0</w:t>
        </w:r>
        <w:r w:rsidR="00F8414C" w:rsidRPr="007F7E2B">
          <w:t>-</w:t>
        </w:r>
        <w:r w:rsidR="00614D8F" w:rsidRPr="007F7E2B">
          <w:t>based credits</w:t>
        </w:r>
        <w:r w:rsidR="001913A8" w:rsidRPr="007F7E2B">
          <w:t>.</w:t>
        </w:r>
      </w:ins>
    </w:p>
    <w:p w14:paraId="00000090" w14:textId="77777777" w:rsidR="00570313" w:rsidRPr="007F7E2B" w:rsidRDefault="0092717E">
      <w:pPr>
        <w:pStyle w:val="Heading3"/>
        <w:numPr>
          <w:ilvl w:val="1"/>
          <w:numId w:val="14"/>
        </w:numPr>
      </w:pPr>
      <w:bookmarkStart w:id="729" w:name="_Toc180594070"/>
      <w:bookmarkStart w:id="730" w:name="_Toc180594477"/>
      <w:r w:rsidRPr="007F7E2B">
        <w:t>Data confidentiality statement</w:t>
      </w:r>
      <w:bookmarkEnd w:id="729"/>
      <w:bookmarkEnd w:id="730"/>
    </w:p>
    <w:p w14:paraId="00000091" w14:textId="77777777" w:rsidR="00570313" w:rsidRPr="007F7E2B" w:rsidRDefault="0092717E">
      <w:pPr>
        <w:spacing w:line="240" w:lineRule="auto"/>
        <w:ind w:left="720"/>
        <w:jc w:val="both"/>
      </w:pPr>
      <w:r w:rsidRPr="007F7E2B">
        <w:t>A Project Proponent should list any data that is to remain confidential between the Project Proponent, Verifier, and Registry. Such data includes personal data, addresses, data related to the project properties, historical, current, and future land management techniques, livestock information, ecological assessment data, etc.</w:t>
      </w:r>
    </w:p>
    <w:p w14:paraId="3F8579DC" w14:textId="632941D7" w:rsidR="00B3752D" w:rsidRPr="007F7E2B" w:rsidRDefault="00B3752D">
      <w:pPr>
        <w:spacing w:line="240" w:lineRule="auto"/>
        <w:ind w:left="720"/>
        <w:jc w:val="both"/>
        <w:rPr>
          <w:ins w:id="731" w:author="V2" w:date="2025-04-14T14:19:00Z" w16du:dateUtc="2025-04-14T19:19:00Z"/>
        </w:rPr>
      </w:pPr>
      <w:ins w:id="732" w:author="V2" w:date="2025-04-14T14:19:00Z" w16du:dateUtc="2025-04-14T19:19:00Z">
        <w:r w:rsidRPr="007F7E2B">
          <w:t xml:space="preserve">While data confidentiality is honored and necessary, data sharing under terms of protection and confidentiality is also encouraged to foster the exchange of knowledge essential to accelerate scaling, adoption, and to refine decision making so that </w:t>
        </w:r>
        <w:r w:rsidR="00DA6C4C" w:rsidRPr="007F7E2B">
          <w:t xml:space="preserve">time is not wasted </w:t>
        </w:r>
        <w:r w:rsidRPr="007F7E2B">
          <w:t>experimenting with “what if” strategies for improving carbon drawdown and re-growing soil carbon stocks.</w:t>
        </w:r>
      </w:ins>
    </w:p>
    <w:p w14:paraId="0213C9B7" w14:textId="744FB25E" w:rsidR="00B3752D" w:rsidRPr="007F7E2B" w:rsidRDefault="00F8414C">
      <w:pPr>
        <w:spacing w:line="240" w:lineRule="auto"/>
        <w:ind w:left="720"/>
        <w:jc w:val="both"/>
        <w:rPr>
          <w:ins w:id="733" w:author="V2" w:date="2025-04-14T14:19:00Z" w16du:dateUtc="2025-04-14T19:19:00Z"/>
        </w:rPr>
      </w:pPr>
      <w:ins w:id="734" w:author="V2" w:date="2025-04-14T14:19:00Z" w16du:dateUtc="2025-04-14T19:19:00Z">
        <w:r w:rsidRPr="007F7E2B">
          <w:t xml:space="preserve">TRS SOC </w:t>
        </w:r>
        <w:r w:rsidR="00B3752D" w:rsidRPr="007F7E2B">
          <w:t xml:space="preserve">requires </w:t>
        </w:r>
        <w:r w:rsidR="00EE51E9" w:rsidRPr="007F7E2B">
          <w:t xml:space="preserve">that </w:t>
        </w:r>
        <w:r w:rsidR="00B3752D" w:rsidRPr="007F7E2B">
          <w:t>raw data, computations, mapping of project baseline and responses to management to be submitt</w:t>
        </w:r>
        <w:r w:rsidR="00EE51E9" w:rsidRPr="007F7E2B">
          <w:t xml:space="preserve">ed to </w:t>
        </w:r>
        <w:r w:rsidR="00B3752D" w:rsidRPr="007F7E2B">
          <w:t xml:space="preserve">the verifier for the verification process and with Nature’s Registry for </w:t>
        </w:r>
        <w:r w:rsidR="00EE51E9" w:rsidRPr="007F7E2B">
          <w:t xml:space="preserve">credit certification, </w:t>
        </w:r>
        <w:r w:rsidR="00915E1B" w:rsidRPr="007F7E2B">
          <w:t>issuance,</w:t>
        </w:r>
        <w:r w:rsidR="00EE51E9" w:rsidRPr="007F7E2B">
          <w:t xml:space="preserve"> and </w:t>
        </w:r>
        <w:r w:rsidR="00B3752D" w:rsidRPr="007F7E2B">
          <w:t xml:space="preserve">warehousing. We are exploring confidential data warehousing </w:t>
        </w:r>
        <w:r w:rsidR="00EE51E9" w:rsidRPr="007F7E2B">
          <w:t>for</w:t>
        </w:r>
        <w:r w:rsidR="00B3752D" w:rsidRPr="007F7E2B">
          <w:t xml:space="preserve"> participating carbon project developers so that meta-analyses, such crowd sourc</w:t>
        </w:r>
        <w:r w:rsidR="00EE51E9" w:rsidRPr="007F7E2B">
          <w:t>ed</w:t>
        </w:r>
        <w:r w:rsidR="00B3752D" w:rsidRPr="007F7E2B">
          <w:t xml:space="preserve"> real time national mapping of carbon stocks and accrual rates can benefit all carbon developers</w:t>
        </w:r>
        <w:r w:rsidR="00EE51E9" w:rsidRPr="007F7E2B">
          <w:t xml:space="preserve">. This can help reduce the discounting on credit yields, by providing more accurate early estimates of carbon credit yields, and other </w:t>
        </w:r>
        <w:r w:rsidR="00321BCD" w:rsidRPr="007F7E2B">
          <w:t xml:space="preserve">benefits. </w:t>
        </w:r>
        <w:r w:rsidR="00614D8F" w:rsidRPr="007F7E2B">
          <w:t>Actual landowner</w:t>
        </w:r>
        <w:r w:rsidR="00B3752D" w:rsidRPr="007F7E2B">
          <w:t xml:space="preserve"> georeferenced data</w:t>
        </w:r>
        <w:r w:rsidR="00EE51E9" w:rsidRPr="007F7E2B">
          <w:t xml:space="preserve"> would be</w:t>
        </w:r>
        <w:r w:rsidR="00B3752D" w:rsidRPr="007F7E2B">
          <w:t xml:space="preserve"> anonymized and confidential</w:t>
        </w:r>
        <w:r w:rsidR="00540429" w:rsidRPr="007F7E2B">
          <w:t xml:space="preserve">. </w:t>
        </w:r>
      </w:ins>
    </w:p>
    <w:p w14:paraId="434D7CE0" w14:textId="50CB8CF0" w:rsidR="00EE51E9" w:rsidRPr="007F7E2B" w:rsidRDefault="003C0765" w:rsidP="00EE51E9">
      <w:pPr>
        <w:spacing w:line="240" w:lineRule="auto"/>
        <w:ind w:left="720"/>
        <w:jc w:val="both"/>
        <w:rPr>
          <w:ins w:id="735" w:author="V2" w:date="2025-04-14T14:19:00Z" w16du:dateUtc="2025-04-14T19:19:00Z"/>
        </w:rPr>
      </w:pPr>
      <w:ins w:id="736" w:author="V2" w:date="2025-04-14T14:19:00Z" w16du:dateUtc="2025-04-14T19:19:00Z">
        <w:r w:rsidRPr="007F7E2B">
          <w:lastRenderedPageBreak/>
          <w:t>Carbon program/project developers are requested to discuss their willingness to explore participation in this data sharing and meta-</w:t>
        </w:r>
        <w:r w:rsidR="0096489E" w:rsidRPr="007F7E2B">
          <w:t>analysis and</w:t>
        </w:r>
        <w:r w:rsidRPr="007F7E2B">
          <w:t xml:space="preserve"> having confidential web-portal access to updated findings created though this partnering. </w:t>
        </w:r>
        <w:r w:rsidR="00EE51E9" w:rsidRPr="007F7E2B">
          <w:t xml:space="preserve">This broader philosophy can benefit all developers and accelerate rapid scaling of solutions to address soil carbon stock improvements, biodiversity, and other benefits </w:t>
        </w:r>
        <w:r w:rsidR="00614D8F" w:rsidRPr="007F7E2B">
          <w:t>of The</w:t>
        </w:r>
        <w:r w:rsidR="00EE51E9" w:rsidRPr="007F7E2B">
          <w:t xml:space="preserve"> Regenerative Standard. </w:t>
        </w:r>
      </w:ins>
    </w:p>
    <w:p w14:paraId="21E54A9E" w14:textId="0EBC6B9A" w:rsidR="003C0765" w:rsidRPr="007F7E2B" w:rsidRDefault="003C0765">
      <w:pPr>
        <w:spacing w:line="240" w:lineRule="auto"/>
        <w:ind w:left="720"/>
        <w:jc w:val="both"/>
        <w:rPr>
          <w:ins w:id="737" w:author="V2" w:date="2025-04-14T14:19:00Z" w16du:dateUtc="2025-04-14T19:19:00Z"/>
        </w:rPr>
      </w:pPr>
    </w:p>
    <w:p w14:paraId="00000092" w14:textId="77777777" w:rsidR="00570313" w:rsidRPr="007F7E2B" w:rsidRDefault="0092717E">
      <w:pPr>
        <w:pStyle w:val="Heading3"/>
        <w:numPr>
          <w:ilvl w:val="1"/>
          <w:numId w:val="14"/>
        </w:numPr>
      </w:pPr>
      <w:bookmarkStart w:id="738" w:name="_Toc180594071"/>
      <w:bookmarkStart w:id="739" w:name="_Toc180594478"/>
      <w:r w:rsidRPr="007F7E2B">
        <w:t>Physical Address of the Properties Submitted for Certification</w:t>
      </w:r>
      <w:bookmarkEnd w:id="738"/>
      <w:bookmarkEnd w:id="739"/>
    </w:p>
    <w:p w14:paraId="00000093" w14:textId="131D857A" w:rsidR="00570313" w:rsidRPr="007F7E2B" w:rsidRDefault="0092717E">
      <w:pPr>
        <w:ind w:left="720"/>
      </w:pPr>
      <w:r w:rsidRPr="007F7E2B">
        <w:t>A Project Proponent should describe the location of the project property with an address, latitude, longitude, total land area (</w:t>
      </w:r>
      <w:r w:rsidR="00540429" w:rsidRPr="007F7E2B">
        <w:t>e.g</w:t>
      </w:r>
      <w:del w:id="740" w:author="V2" w:date="2025-04-14T14:19:00Z" w16du:dateUtc="2025-04-14T19:19:00Z">
        <w:r w:rsidR="0018437E">
          <w:delText>.</w:delText>
        </w:r>
      </w:del>
      <w:ins w:id="741" w:author="V2" w:date="2025-04-14T14:19:00Z" w16du:dateUtc="2025-04-14T19:19:00Z">
        <w:r w:rsidR="00540429" w:rsidRPr="007F7E2B">
          <w:t>.,</w:t>
        </w:r>
      </w:ins>
      <w:r w:rsidRPr="007F7E2B">
        <w:t xml:space="preserve"> acres, hectares, etc.), creditable land area, and verification of ownership (</w:t>
      </w:r>
      <w:r w:rsidR="009B1A0D" w:rsidRPr="007F7E2B">
        <w:t>e.g</w:t>
      </w:r>
      <w:del w:id="742" w:author="V2" w:date="2025-04-14T14:19:00Z" w16du:dateUtc="2025-04-14T19:19:00Z">
        <w:r w:rsidR="0018437E">
          <w:delText>.</w:delText>
        </w:r>
      </w:del>
      <w:ins w:id="743" w:author="V2" w:date="2025-04-14T14:19:00Z" w16du:dateUtc="2025-04-14T19:19:00Z">
        <w:r w:rsidR="009B1A0D" w:rsidRPr="007F7E2B">
          <w:t>.,</w:t>
        </w:r>
      </w:ins>
      <w:r w:rsidRPr="007F7E2B">
        <w:t xml:space="preserve"> tax assessors’ data and vesting deed(s)).</w:t>
      </w:r>
    </w:p>
    <w:p w14:paraId="00000094" w14:textId="77777777" w:rsidR="00570313" w:rsidRPr="007F7E2B" w:rsidRDefault="0092717E">
      <w:pPr>
        <w:pStyle w:val="Heading3"/>
        <w:numPr>
          <w:ilvl w:val="1"/>
          <w:numId w:val="14"/>
        </w:numPr>
        <w:spacing w:after="0" w:line="256" w:lineRule="auto"/>
      </w:pPr>
      <w:bookmarkStart w:id="744" w:name="_Toc180594072"/>
      <w:bookmarkStart w:id="745" w:name="_Toc180594479"/>
      <w:r w:rsidRPr="007F7E2B">
        <w:t>Description of Land Management Activity</w:t>
      </w:r>
      <w:bookmarkEnd w:id="744"/>
      <w:bookmarkEnd w:id="745"/>
    </w:p>
    <w:p w14:paraId="00000095" w14:textId="77777777" w:rsidR="00570313" w:rsidRPr="007F7E2B" w:rsidRDefault="0092717E">
      <w:pPr>
        <w:pBdr>
          <w:top w:val="nil"/>
          <w:left w:val="nil"/>
          <w:bottom w:val="nil"/>
          <w:right w:val="nil"/>
          <w:between w:val="nil"/>
        </w:pBdr>
        <w:spacing w:before="0" w:after="160" w:line="240" w:lineRule="auto"/>
        <w:ind w:left="720"/>
        <w:jc w:val="both"/>
        <w:sectPr w:rsidR="00570313" w:rsidRPr="007F7E2B" w:rsidSect="0050593E">
          <w:headerReference w:type="default" r:id="rId36"/>
          <w:footerReference w:type="default" r:id="rId37"/>
          <w:headerReference w:type="first" r:id="rId38"/>
          <w:footerReference w:type="first" r:id="rId39"/>
          <w:pgSz w:w="12240" w:h="15840"/>
          <w:pgMar w:top="720" w:right="720" w:bottom="720" w:left="720" w:header="720" w:footer="720" w:gutter="0"/>
          <w:pgNumType w:start="0"/>
          <w:cols w:space="720"/>
          <w:titlePg/>
        </w:sectPr>
      </w:pPr>
      <w:r w:rsidRPr="007F7E2B">
        <w:br/>
        <w:t>A Project Proponent should document and describe landowners’ historical, current, and planned future land management practices, as applicable:</w:t>
      </w:r>
    </w:p>
    <w:p w14:paraId="00000096" w14:textId="307AC898" w:rsidR="00570313" w:rsidRPr="007F7E2B" w:rsidRDefault="0092717E">
      <w:pPr>
        <w:numPr>
          <w:ilvl w:val="0"/>
          <w:numId w:val="8"/>
        </w:numPr>
        <w:spacing w:before="0" w:line="240" w:lineRule="auto"/>
        <w:ind w:left="1080"/>
      </w:pPr>
      <w:r w:rsidRPr="007F7E2B">
        <w:t xml:space="preserve">type(s) of </w:t>
      </w:r>
      <w:r w:rsidR="0096489E" w:rsidRPr="007F7E2B">
        <w:t>livestock</w:t>
      </w:r>
    </w:p>
    <w:p w14:paraId="00000097" w14:textId="77777777" w:rsidR="00570313" w:rsidRPr="007F7E2B" w:rsidRDefault="0092717E">
      <w:pPr>
        <w:numPr>
          <w:ilvl w:val="0"/>
          <w:numId w:val="8"/>
        </w:numPr>
        <w:spacing w:before="0" w:line="240" w:lineRule="auto"/>
        <w:ind w:left="1080"/>
      </w:pPr>
      <w:r w:rsidRPr="007F7E2B">
        <w:t>stocking rates</w:t>
      </w:r>
    </w:p>
    <w:p w14:paraId="00000098" w14:textId="716E4037" w:rsidR="00570313" w:rsidRPr="007F7E2B" w:rsidRDefault="0092717E">
      <w:pPr>
        <w:numPr>
          <w:ilvl w:val="0"/>
          <w:numId w:val="8"/>
        </w:numPr>
        <w:spacing w:before="0" w:line="240" w:lineRule="auto"/>
        <w:ind w:left="1080"/>
      </w:pPr>
      <w:r w:rsidRPr="007F7E2B">
        <w:t xml:space="preserve">number and size of </w:t>
      </w:r>
      <w:r w:rsidR="0096489E" w:rsidRPr="007F7E2B">
        <w:t>paddocks</w:t>
      </w:r>
    </w:p>
    <w:p w14:paraId="00000099" w14:textId="77777777" w:rsidR="00570313" w:rsidRPr="007F7E2B" w:rsidRDefault="0092717E">
      <w:pPr>
        <w:numPr>
          <w:ilvl w:val="0"/>
          <w:numId w:val="8"/>
        </w:numPr>
        <w:spacing w:before="0" w:line="240" w:lineRule="auto"/>
        <w:ind w:left="1080"/>
      </w:pPr>
      <w:r w:rsidRPr="007F7E2B">
        <w:t>average rest and recovery periods</w:t>
      </w:r>
    </w:p>
    <w:p w14:paraId="0000009A" w14:textId="77777777" w:rsidR="00570313" w:rsidRPr="007F7E2B" w:rsidRDefault="0092717E">
      <w:pPr>
        <w:numPr>
          <w:ilvl w:val="0"/>
          <w:numId w:val="8"/>
        </w:numPr>
        <w:spacing w:before="0" w:line="240" w:lineRule="auto"/>
        <w:ind w:left="1080"/>
      </w:pPr>
      <w:r w:rsidRPr="007F7E2B">
        <w:t>average rotation frequency</w:t>
      </w:r>
    </w:p>
    <w:p w14:paraId="0000009B" w14:textId="2DA26562" w:rsidR="00570313" w:rsidRPr="007F7E2B" w:rsidRDefault="0092717E">
      <w:pPr>
        <w:numPr>
          <w:ilvl w:val="0"/>
          <w:numId w:val="8"/>
        </w:numPr>
        <w:spacing w:before="0" w:line="240" w:lineRule="auto"/>
        <w:ind w:left="1080"/>
      </w:pPr>
      <w:r w:rsidRPr="007F7E2B">
        <w:t xml:space="preserve">forage </w:t>
      </w:r>
      <w:r w:rsidR="0096489E" w:rsidRPr="007F7E2B">
        <w:t>information</w:t>
      </w:r>
    </w:p>
    <w:p w14:paraId="0000009C" w14:textId="77777777" w:rsidR="00570313" w:rsidRPr="007F7E2B" w:rsidRDefault="0092717E">
      <w:pPr>
        <w:numPr>
          <w:ilvl w:val="0"/>
          <w:numId w:val="8"/>
        </w:numPr>
        <w:spacing w:before="0" w:line="240" w:lineRule="auto"/>
        <w:ind w:left="1080"/>
      </w:pPr>
      <w:r w:rsidRPr="007F7E2B">
        <w:t>mowing/bush hog</w:t>
      </w:r>
    </w:p>
    <w:p w14:paraId="0000009D" w14:textId="7F7882C1" w:rsidR="00570313" w:rsidRPr="007F7E2B" w:rsidRDefault="0092717E">
      <w:pPr>
        <w:numPr>
          <w:ilvl w:val="0"/>
          <w:numId w:val="8"/>
        </w:numPr>
        <w:spacing w:before="0" w:line="240" w:lineRule="auto"/>
        <w:ind w:left="1080"/>
      </w:pPr>
      <w:r w:rsidRPr="007F7E2B">
        <w:t xml:space="preserve">bale </w:t>
      </w:r>
      <w:r w:rsidR="0096489E" w:rsidRPr="007F7E2B">
        <w:t>grazing</w:t>
      </w:r>
      <w:ins w:id="753" w:author="V2" w:date="2025-04-14T14:19:00Z" w16du:dateUtc="2025-04-14T19:19:00Z">
        <w:r w:rsidR="0096489E" w:rsidRPr="007F7E2B">
          <w:t>.</w:t>
        </w:r>
      </w:ins>
    </w:p>
    <w:p w14:paraId="0000009E" w14:textId="77777777" w:rsidR="00570313" w:rsidRPr="007F7E2B" w:rsidRDefault="0092717E">
      <w:pPr>
        <w:numPr>
          <w:ilvl w:val="0"/>
          <w:numId w:val="8"/>
        </w:numPr>
        <w:spacing w:before="0" w:line="240" w:lineRule="auto"/>
        <w:ind w:left="1080"/>
      </w:pPr>
      <w:r w:rsidRPr="007F7E2B">
        <w:t>chemical usage</w:t>
      </w:r>
    </w:p>
    <w:p w14:paraId="0000009F" w14:textId="4A182D8D" w:rsidR="00570313" w:rsidRPr="007F7E2B" w:rsidRDefault="0092717E">
      <w:pPr>
        <w:numPr>
          <w:ilvl w:val="0"/>
          <w:numId w:val="8"/>
        </w:numPr>
        <w:spacing w:before="0" w:line="240" w:lineRule="auto"/>
        <w:ind w:left="1080"/>
      </w:pPr>
      <w:r w:rsidRPr="007F7E2B">
        <w:t xml:space="preserve">compost </w:t>
      </w:r>
      <w:r w:rsidR="0096489E" w:rsidRPr="007F7E2B">
        <w:t>usage</w:t>
      </w:r>
    </w:p>
    <w:p w14:paraId="000000A0" w14:textId="77777777" w:rsidR="00570313" w:rsidRPr="007F7E2B" w:rsidRDefault="0092717E">
      <w:pPr>
        <w:numPr>
          <w:ilvl w:val="0"/>
          <w:numId w:val="8"/>
        </w:numPr>
        <w:spacing w:before="0" w:line="240" w:lineRule="auto"/>
        <w:ind w:left="1080"/>
      </w:pPr>
      <w:r w:rsidRPr="007F7E2B">
        <w:t>notable wildlife/plants</w:t>
      </w:r>
    </w:p>
    <w:p w14:paraId="59C969A9" w14:textId="1C9868F8" w:rsidR="000A2DF6" w:rsidRPr="007F7E2B" w:rsidRDefault="00417623">
      <w:pPr>
        <w:numPr>
          <w:ilvl w:val="0"/>
          <w:numId w:val="8"/>
        </w:numPr>
        <w:spacing w:before="0" w:line="240" w:lineRule="auto"/>
        <w:ind w:left="1080"/>
        <w:rPr>
          <w:ins w:id="754" w:author="V2" w:date="2025-04-14T14:19:00Z" w16du:dateUtc="2025-04-14T19:19:00Z"/>
        </w:rPr>
      </w:pPr>
      <w:ins w:id="755" w:author="V2" w:date="2025-04-14T14:19:00Z" w16du:dateUtc="2025-04-14T19:19:00Z">
        <w:r w:rsidRPr="007F7E2B">
          <w:t>n</w:t>
        </w:r>
        <w:r w:rsidR="000A2DF6" w:rsidRPr="007F7E2B">
          <w:t>otable non-native wildlife/plants</w:t>
        </w:r>
      </w:ins>
    </w:p>
    <w:p w14:paraId="000000A1" w14:textId="77777777" w:rsidR="00570313" w:rsidRPr="007F7E2B" w:rsidRDefault="0092717E">
      <w:pPr>
        <w:numPr>
          <w:ilvl w:val="0"/>
          <w:numId w:val="8"/>
        </w:numPr>
        <w:spacing w:before="0" w:line="240" w:lineRule="auto"/>
        <w:ind w:left="1080"/>
      </w:pPr>
      <w:r w:rsidRPr="007F7E2B">
        <w:t>crops/crop types</w:t>
      </w:r>
    </w:p>
    <w:p w14:paraId="000000A2" w14:textId="77777777" w:rsidR="00570313" w:rsidRPr="007F7E2B" w:rsidRDefault="0092717E">
      <w:pPr>
        <w:numPr>
          <w:ilvl w:val="0"/>
          <w:numId w:val="8"/>
        </w:numPr>
        <w:spacing w:before="0" w:line="240" w:lineRule="auto"/>
        <w:ind w:left="1080"/>
      </w:pPr>
      <w:r w:rsidRPr="007F7E2B">
        <w:t>burning</w:t>
      </w:r>
    </w:p>
    <w:p w14:paraId="0678D83B" w14:textId="707578E6" w:rsidR="00FB385D" w:rsidRPr="007F7E2B" w:rsidRDefault="00FB385D">
      <w:pPr>
        <w:numPr>
          <w:ilvl w:val="0"/>
          <w:numId w:val="8"/>
        </w:numPr>
        <w:spacing w:before="0" w:line="240" w:lineRule="auto"/>
        <w:ind w:left="1080"/>
        <w:rPr>
          <w:ins w:id="756" w:author="V2" w:date="2025-04-14T14:19:00Z" w16du:dateUtc="2025-04-14T19:19:00Z"/>
        </w:rPr>
      </w:pPr>
      <w:ins w:id="757" w:author="V2" w:date="2025-04-14T14:19:00Z" w16du:dateUtc="2025-04-14T19:19:00Z">
        <w:r w:rsidRPr="007F7E2B">
          <w:t>termite and earthworm diversity/density</w:t>
        </w:r>
      </w:ins>
    </w:p>
    <w:p w14:paraId="7EEB38B8" w14:textId="1DFFB768" w:rsidR="00FB385D" w:rsidRPr="007F7E2B" w:rsidRDefault="00417623">
      <w:pPr>
        <w:numPr>
          <w:ilvl w:val="0"/>
          <w:numId w:val="8"/>
        </w:numPr>
        <w:spacing w:before="0" w:line="240" w:lineRule="auto"/>
        <w:ind w:left="1080"/>
        <w:rPr>
          <w:ins w:id="758" w:author="V2" w:date="2025-04-14T14:19:00Z" w16du:dateUtc="2025-04-14T19:19:00Z"/>
        </w:rPr>
      </w:pPr>
      <w:ins w:id="759" w:author="V2" w:date="2025-04-14T14:19:00Z" w16du:dateUtc="2025-04-14T19:19:00Z">
        <w:r w:rsidRPr="007F7E2B">
          <w:t>s</w:t>
        </w:r>
        <w:r w:rsidR="00FB385D" w:rsidRPr="007F7E2B">
          <w:t xml:space="preserve">oil </w:t>
        </w:r>
        <w:r w:rsidR="0096489E" w:rsidRPr="007F7E2B">
          <w:t>organism’s</w:t>
        </w:r>
        <w:r w:rsidR="00FB385D" w:rsidRPr="007F7E2B">
          <w:t xml:space="preserve"> genomics census</w:t>
        </w:r>
      </w:ins>
    </w:p>
    <w:p w14:paraId="000000A3" w14:textId="762BC4EE" w:rsidR="00570313" w:rsidRPr="007F7E2B" w:rsidRDefault="0092717E">
      <w:pPr>
        <w:numPr>
          <w:ilvl w:val="0"/>
          <w:numId w:val="8"/>
        </w:numPr>
        <w:spacing w:before="0" w:line="240" w:lineRule="auto"/>
        <w:ind w:left="1080"/>
      </w:pPr>
      <w:r w:rsidRPr="007F7E2B">
        <w:t xml:space="preserve">cover crop </w:t>
      </w:r>
      <w:r w:rsidR="0096489E" w:rsidRPr="007F7E2B">
        <w:t>activities</w:t>
      </w:r>
    </w:p>
    <w:p w14:paraId="47F30182" w14:textId="77777777" w:rsidR="00570313" w:rsidRPr="007F7E2B" w:rsidRDefault="0092717E">
      <w:pPr>
        <w:numPr>
          <w:ilvl w:val="0"/>
          <w:numId w:val="8"/>
        </w:numPr>
        <w:spacing w:before="0" w:line="240" w:lineRule="auto"/>
        <w:ind w:left="1080"/>
        <w:rPr>
          <w:ins w:id="760" w:author="V2" w:date="2025-04-14T14:19:00Z" w16du:dateUtc="2025-04-14T19:19:00Z"/>
        </w:rPr>
      </w:pPr>
      <w:r w:rsidRPr="007F7E2B">
        <w:t>other relevant and notable agricultural practices</w:t>
      </w:r>
    </w:p>
    <w:p w14:paraId="000000A4" w14:textId="77777777" w:rsidR="00FB385D" w:rsidRPr="007F7E2B" w:rsidRDefault="00FB385D" w:rsidP="00FB385D">
      <w:pPr>
        <w:spacing w:before="0" w:line="240" w:lineRule="auto"/>
        <w:sectPr w:rsidR="00FB385D" w:rsidRPr="007F7E2B" w:rsidSect="0050593E">
          <w:type w:val="continuous"/>
          <w:pgSz w:w="12240" w:h="15840"/>
          <w:pgMar w:top="720" w:right="720" w:bottom="720" w:left="720" w:header="720" w:footer="720" w:gutter="0"/>
          <w:cols w:num="2" w:space="720" w:equalWidth="0">
            <w:col w:w="5040" w:space="720"/>
            <w:col w:w="5040" w:space="0"/>
          </w:cols>
        </w:sectPr>
        <w:pPrChange w:id="761" w:author="V2" w:date="2025-04-14T14:19:00Z" w16du:dateUtc="2025-04-14T19:19:00Z">
          <w:pPr>
            <w:numPr>
              <w:numId w:val="8"/>
            </w:numPr>
            <w:spacing w:before="0" w:line="240" w:lineRule="auto"/>
            <w:ind w:left="1080" w:hanging="360"/>
          </w:pPr>
        </w:pPrChange>
      </w:pPr>
    </w:p>
    <w:p w14:paraId="000000A5" w14:textId="77777777" w:rsidR="00570313" w:rsidRPr="007F7E2B" w:rsidRDefault="0092717E">
      <w:pPr>
        <w:spacing w:line="240" w:lineRule="auto"/>
        <w:ind w:left="720"/>
        <w:jc w:val="both"/>
        <w:sectPr w:rsidR="00570313" w:rsidRPr="007F7E2B" w:rsidSect="0050593E">
          <w:type w:val="continuous"/>
          <w:pgSz w:w="12240" w:h="15840"/>
          <w:pgMar w:top="720" w:right="720" w:bottom="720" w:left="720" w:header="720" w:footer="720" w:gutter="0"/>
          <w:cols w:space="720"/>
        </w:sectPr>
      </w:pPr>
      <w:r w:rsidRPr="007F7E2B">
        <w:t xml:space="preserve">For grazing projects, land management should be assessed semi-qualitatively using multiple factors that govern success in soil restoration using grazing, including: </w:t>
      </w:r>
      <w:r w:rsidRPr="007F7E2B">
        <w:br/>
      </w:r>
    </w:p>
    <w:p w14:paraId="000000A6" w14:textId="082EC87D" w:rsidR="00570313" w:rsidRPr="007F7E2B" w:rsidRDefault="0092717E">
      <w:pPr>
        <w:numPr>
          <w:ilvl w:val="0"/>
          <w:numId w:val="9"/>
        </w:numPr>
        <w:spacing w:before="0" w:line="240" w:lineRule="auto"/>
        <w:ind w:left="1080"/>
      </w:pPr>
      <w:r w:rsidRPr="007F7E2B">
        <w:t xml:space="preserve">land management </w:t>
      </w:r>
      <w:r w:rsidR="0096489E" w:rsidRPr="007F7E2B">
        <w:t>style</w:t>
      </w:r>
    </w:p>
    <w:p w14:paraId="000000A7" w14:textId="77777777" w:rsidR="00570313" w:rsidRPr="007F7E2B" w:rsidRDefault="0092717E">
      <w:pPr>
        <w:numPr>
          <w:ilvl w:val="0"/>
          <w:numId w:val="9"/>
        </w:numPr>
        <w:spacing w:before="0" w:line="240" w:lineRule="auto"/>
        <w:ind w:left="1080"/>
      </w:pPr>
      <w:r w:rsidRPr="007F7E2B">
        <w:t>number of years of regenerative or holistic management practice</w:t>
      </w:r>
    </w:p>
    <w:p w14:paraId="000000A8" w14:textId="77777777" w:rsidR="00570313" w:rsidRPr="007F7E2B" w:rsidRDefault="0092717E">
      <w:pPr>
        <w:numPr>
          <w:ilvl w:val="0"/>
          <w:numId w:val="9"/>
        </w:numPr>
        <w:spacing w:before="0" w:line="240" w:lineRule="auto"/>
        <w:ind w:left="1080"/>
      </w:pPr>
      <w:r w:rsidRPr="007F7E2B">
        <w:t># of paddocks</w:t>
      </w:r>
    </w:p>
    <w:p w14:paraId="000000A9" w14:textId="77777777" w:rsidR="00570313" w:rsidRPr="007F7E2B" w:rsidRDefault="0092717E">
      <w:pPr>
        <w:numPr>
          <w:ilvl w:val="0"/>
          <w:numId w:val="9"/>
        </w:numPr>
        <w:spacing w:before="0" w:line="240" w:lineRule="auto"/>
        <w:ind w:left="1080"/>
      </w:pPr>
      <w:r w:rsidRPr="007F7E2B">
        <w:t>average paddock size</w:t>
      </w:r>
    </w:p>
    <w:p w14:paraId="000000AA" w14:textId="77777777" w:rsidR="00570313" w:rsidRPr="007F7E2B" w:rsidRDefault="0092717E">
      <w:pPr>
        <w:numPr>
          <w:ilvl w:val="0"/>
          <w:numId w:val="9"/>
        </w:numPr>
        <w:spacing w:before="0" w:line="240" w:lineRule="auto"/>
        <w:ind w:left="1080"/>
      </w:pPr>
      <w:r w:rsidRPr="007F7E2B">
        <w:t>stocking density</w:t>
      </w:r>
    </w:p>
    <w:p w14:paraId="000000AB" w14:textId="77777777" w:rsidR="00570313" w:rsidRPr="007F7E2B" w:rsidRDefault="0092717E">
      <w:pPr>
        <w:numPr>
          <w:ilvl w:val="0"/>
          <w:numId w:val="9"/>
        </w:numPr>
        <w:spacing w:before="0" w:line="240" w:lineRule="auto"/>
        <w:ind w:left="1080"/>
      </w:pPr>
      <w:r w:rsidRPr="007F7E2B">
        <w:t>stocking numbers</w:t>
      </w:r>
    </w:p>
    <w:p w14:paraId="000000AC" w14:textId="77777777" w:rsidR="00570313" w:rsidRPr="007F7E2B" w:rsidRDefault="0092717E">
      <w:pPr>
        <w:numPr>
          <w:ilvl w:val="0"/>
          <w:numId w:val="9"/>
        </w:numPr>
        <w:spacing w:before="0" w:line="240" w:lineRule="auto"/>
        <w:ind w:left="1080"/>
      </w:pPr>
      <w:r w:rsidRPr="007F7E2B">
        <w:t>rotational frequency</w:t>
      </w:r>
    </w:p>
    <w:p w14:paraId="000000AD" w14:textId="77777777" w:rsidR="00570313" w:rsidRPr="007F7E2B" w:rsidRDefault="0092717E">
      <w:pPr>
        <w:numPr>
          <w:ilvl w:val="0"/>
          <w:numId w:val="9"/>
        </w:numPr>
        <w:spacing w:before="0" w:line="240" w:lineRule="auto"/>
        <w:ind w:left="1080"/>
      </w:pPr>
      <w:r w:rsidRPr="007F7E2B">
        <w:t>livestock and wildlife diversity</w:t>
      </w:r>
    </w:p>
    <w:p w14:paraId="000000AE" w14:textId="77777777" w:rsidR="00570313" w:rsidRPr="007F7E2B" w:rsidRDefault="0092717E">
      <w:pPr>
        <w:numPr>
          <w:ilvl w:val="0"/>
          <w:numId w:val="9"/>
        </w:numPr>
        <w:spacing w:before="0" w:line="240" w:lineRule="auto"/>
        <w:ind w:left="1080"/>
      </w:pPr>
      <w:r w:rsidRPr="007F7E2B">
        <w:t>grazing plan documentation</w:t>
      </w:r>
    </w:p>
    <w:p w14:paraId="000000AF" w14:textId="77777777" w:rsidR="00570313" w:rsidRPr="007F7E2B" w:rsidRDefault="0092717E">
      <w:pPr>
        <w:numPr>
          <w:ilvl w:val="0"/>
          <w:numId w:val="9"/>
        </w:numPr>
        <w:spacing w:before="0" w:line="240" w:lineRule="auto"/>
        <w:ind w:left="1080"/>
        <w:sectPr w:rsidR="00570313" w:rsidRPr="007F7E2B" w:rsidSect="0050593E">
          <w:type w:val="continuous"/>
          <w:pgSz w:w="12240" w:h="15840"/>
          <w:pgMar w:top="720" w:right="720" w:bottom="720" w:left="720" w:header="720" w:footer="720" w:gutter="0"/>
          <w:cols w:num="2" w:space="720" w:equalWidth="0">
            <w:col w:w="5040" w:space="720"/>
            <w:col w:w="5040" w:space="0"/>
          </w:cols>
        </w:sectPr>
      </w:pPr>
      <w:r w:rsidRPr="007F7E2B">
        <w:t>specific individual holistic practices impacting soil health</w:t>
      </w:r>
    </w:p>
    <w:p w14:paraId="000000B0" w14:textId="77777777" w:rsidR="00570313" w:rsidRPr="007F7E2B" w:rsidRDefault="0092717E">
      <w:pPr>
        <w:pBdr>
          <w:top w:val="nil"/>
          <w:left w:val="nil"/>
          <w:bottom w:val="nil"/>
          <w:right w:val="nil"/>
          <w:between w:val="nil"/>
        </w:pBdr>
        <w:spacing w:before="0" w:after="160" w:line="240" w:lineRule="auto"/>
        <w:ind w:left="720"/>
        <w:jc w:val="both"/>
        <w:sectPr w:rsidR="00570313" w:rsidRPr="007F7E2B" w:rsidSect="0050593E">
          <w:type w:val="continuous"/>
          <w:pgSz w:w="12240" w:h="15840"/>
          <w:pgMar w:top="720" w:right="720" w:bottom="720" w:left="720" w:header="720" w:footer="720" w:gutter="0"/>
          <w:cols w:space="720"/>
        </w:sectPr>
      </w:pPr>
      <w:r w:rsidRPr="007F7E2B">
        <w:br/>
        <w:t>This qualitative assessment may determine how closely the reported grazing practices can correlate to a high, medium, or low impact to the site conservative estimate of soil organic carbon accrual potential.</w:t>
      </w:r>
    </w:p>
    <w:p w14:paraId="000000B1" w14:textId="77777777" w:rsidR="00570313" w:rsidRPr="007F7E2B" w:rsidRDefault="0092717E">
      <w:pPr>
        <w:pStyle w:val="Heading3"/>
        <w:numPr>
          <w:ilvl w:val="1"/>
          <w:numId w:val="14"/>
        </w:numPr>
        <w:spacing w:after="0" w:line="256" w:lineRule="auto"/>
      </w:pPr>
      <w:bookmarkStart w:id="762" w:name="bookmark=id.xyuc7aflfaxp" w:colFirst="0" w:colLast="0"/>
      <w:bookmarkStart w:id="763" w:name="_Toc180594073"/>
      <w:bookmarkStart w:id="764" w:name="_Toc180594480"/>
      <w:bookmarkEnd w:id="762"/>
      <w:r w:rsidRPr="007F7E2B">
        <w:lastRenderedPageBreak/>
        <w:t>Project Eligibility</w:t>
      </w:r>
      <w:bookmarkEnd w:id="763"/>
      <w:bookmarkEnd w:id="764"/>
    </w:p>
    <w:p w14:paraId="000000B2" w14:textId="6E9650EA" w:rsidR="00570313" w:rsidRPr="007F7E2B" w:rsidRDefault="0018437E">
      <w:pPr>
        <w:spacing w:line="240" w:lineRule="auto"/>
        <w:ind w:left="720"/>
      </w:pPr>
      <w:del w:id="765" w:author="V2" w:date="2025-04-14T14:19:00Z" w16du:dateUtc="2025-04-14T19:19:00Z">
        <w:r>
          <w:delText>This Standard</w:delText>
        </w:r>
      </w:del>
      <w:ins w:id="766" w:author="V2" w:date="2025-04-14T14:19:00Z" w16du:dateUtc="2025-04-14T19:19:00Z">
        <w:r w:rsidR="00842493" w:rsidRPr="007F7E2B">
          <w:t>TRS SOC V</w:t>
        </w:r>
        <w:r w:rsidR="00417623" w:rsidRPr="007F7E2B">
          <w:t>2</w:t>
        </w:r>
        <w:r w:rsidR="00842493" w:rsidRPr="007F7E2B">
          <w:t>.</w:t>
        </w:r>
        <w:r w:rsidR="00417623" w:rsidRPr="007F7E2B">
          <w:t>0</w:t>
        </w:r>
      </w:ins>
      <w:r w:rsidR="00842493" w:rsidRPr="007F7E2B">
        <w:t xml:space="preserve"> </w:t>
      </w:r>
      <w:r w:rsidR="0092717E" w:rsidRPr="007F7E2B">
        <w:t xml:space="preserve">is intended for use by projects on agricultural, grazing, and other regenerative, restorative practices or conservation lands undergoing Land Use Activity Change. Planned and/or implemented land management practices must be incorporated in the project plan to ensure that the project will increase the actual measured storage of soil organic carbon within the boundaries of the project. </w:t>
      </w:r>
    </w:p>
    <w:p w14:paraId="000000B3" w14:textId="77777777" w:rsidR="00570313" w:rsidRPr="007F7E2B" w:rsidRDefault="0092717E">
      <w:pPr>
        <w:spacing w:line="240" w:lineRule="auto"/>
        <w:ind w:left="720"/>
      </w:pPr>
      <w:r w:rsidRPr="007F7E2B">
        <w:t>A Project Proponent should use this section to describe how a project meets either the mandatory or optional project eligibility criteria outlined below.</w:t>
      </w:r>
    </w:p>
    <w:p w14:paraId="000000B4" w14:textId="77777777" w:rsidR="00570313" w:rsidRPr="007F7E2B" w:rsidRDefault="0092717E">
      <w:pPr>
        <w:pStyle w:val="Heading4"/>
        <w:numPr>
          <w:ilvl w:val="2"/>
          <w:numId w:val="14"/>
        </w:numPr>
        <w:spacing w:line="240" w:lineRule="auto"/>
      </w:pPr>
      <w:r w:rsidRPr="007F7E2B">
        <w:t>Mandatory Eligibility Conditions</w:t>
      </w:r>
    </w:p>
    <w:p w14:paraId="000000B5" w14:textId="77777777" w:rsidR="00570313" w:rsidRPr="007F7E2B" w:rsidRDefault="0092717E">
      <w:pPr>
        <w:ind w:left="720"/>
      </w:pPr>
      <w:r w:rsidRPr="007F7E2B">
        <w:t>All projects using this methodology must meet the following mandatory conditions:</w:t>
      </w:r>
    </w:p>
    <w:p w14:paraId="000000B6" w14:textId="17AB18AC" w:rsidR="00570313" w:rsidRPr="007F7E2B" w:rsidRDefault="0092717E">
      <w:pPr>
        <w:numPr>
          <w:ilvl w:val="0"/>
          <w:numId w:val="9"/>
        </w:numPr>
        <w:pBdr>
          <w:top w:val="nil"/>
          <w:left w:val="nil"/>
          <w:bottom w:val="nil"/>
          <w:right w:val="nil"/>
          <w:between w:val="nil"/>
        </w:pBdr>
        <w:spacing w:before="0" w:line="240" w:lineRule="auto"/>
        <w:ind w:left="1080"/>
        <w:rPr>
          <w:b/>
        </w:rPr>
      </w:pPr>
      <w:r w:rsidRPr="007F7E2B">
        <w:rPr>
          <w:b/>
        </w:rPr>
        <w:t>Agricultural Land Management</w:t>
      </w:r>
      <w:r w:rsidRPr="007F7E2B">
        <w:rPr>
          <w:b/>
        </w:rPr>
        <w:br/>
      </w:r>
      <w:r w:rsidRPr="007F7E2B">
        <w:t xml:space="preserve">Activities that increase carbon stocks in soils and </w:t>
      </w:r>
      <w:ins w:id="767" w:author="V2" w:date="2025-04-14T14:19:00Z" w16du:dateUtc="2025-04-14T19:19:00Z">
        <w:r w:rsidR="00F826BB" w:rsidRPr="007F7E2B">
          <w:t xml:space="preserve">non-forest </w:t>
        </w:r>
      </w:ins>
      <w:r w:rsidRPr="007F7E2B">
        <w:t xml:space="preserve">woody biomass </w:t>
      </w:r>
      <w:r w:rsidR="00701E0B" w:rsidRPr="007F7E2B">
        <w:t>and</w:t>
      </w:r>
      <w:del w:id="768" w:author="V2" w:date="2025-04-14T14:19:00Z" w16du:dateUtc="2025-04-14T19:19:00Z">
        <w:r w:rsidR="0018437E">
          <w:delText>/or decrease</w:delText>
        </w:r>
      </w:del>
      <w:ins w:id="769" w:author="V2" w:date="2025-04-14T14:19:00Z" w16du:dateUtc="2025-04-14T19:19:00Z">
        <w:r w:rsidR="00AA1952" w:rsidRPr="007F7E2B">
          <w:t xml:space="preserve"> reduce</w:t>
        </w:r>
      </w:ins>
      <w:r w:rsidRPr="007F7E2B">
        <w:t xml:space="preserve"> CO2, N2O and/or CH4 emissions </w:t>
      </w:r>
      <w:ins w:id="770" w:author="V2" w:date="2025-04-14T14:19:00Z" w16du:dateUtc="2025-04-14T19:19:00Z">
        <w:r w:rsidR="00E5158E" w:rsidRPr="007F7E2B">
          <w:t xml:space="preserve">to or </w:t>
        </w:r>
      </w:ins>
      <w:r w:rsidRPr="007F7E2B">
        <w:t>from soils on croplands and/or grasslands.</w:t>
      </w:r>
      <w:ins w:id="771" w:author="V2" w:date="2025-04-14T14:19:00Z" w16du:dateUtc="2025-04-14T19:19:00Z">
        <w:r w:rsidR="00AA1952" w:rsidRPr="007F7E2B">
          <w:t xml:space="preserve"> Avoided conversion projects are not eligible under </w:t>
        </w:r>
        <w:r w:rsidR="0010793D" w:rsidRPr="007F7E2B">
          <w:t>TRS SOC V</w:t>
        </w:r>
        <w:r w:rsidR="00417623" w:rsidRPr="007F7E2B">
          <w:t>2</w:t>
        </w:r>
        <w:r w:rsidR="0010793D" w:rsidRPr="007F7E2B">
          <w:t>.</w:t>
        </w:r>
        <w:r w:rsidR="00417623" w:rsidRPr="007F7E2B">
          <w:t>0</w:t>
        </w:r>
        <w:r w:rsidR="0010793D" w:rsidRPr="007F7E2B">
          <w:t xml:space="preserve"> </w:t>
        </w:r>
        <w:r w:rsidR="00AA1952" w:rsidRPr="007F7E2B">
          <w:t>(See Glossary of terms) but projects that generate reduced GHG emissions may be eligible</w:t>
        </w:r>
        <w:r w:rsidR="00540429" w:rsidRPr="007F7E2B">
          <w:t xml:space="preserve">. </w:t>
        </w:r>
        <w:r w:rsidR="00DF5D4D" w:rsidRPr="007F7E2B">
          <w:t>And</w:t>
        </w:r>
        <w:r w:rsidR="00AA1952" w:rsidRPr="007F7E2B">
          <w:t xml:space="preserve"> activities that </w:t>
        </w:r>
      </w:ins>
      <w:r w:rsidRPr="007F7E2B">
        <w:br/>
      </w:r>
    </w:p>
    <w:p w14:paraId="000000B7" w14:textId="19DE351C" w:rsidR="00570313" w:rsidRPr="007F7E2B" w:rsidRDefault="0092717E">
      <w:pPr>
        <w:numPr>
          <w:ilvl w:val="1"/>
          <w:numId w:val="9"/>
        </w:numPr>
        <w:pBdr>
          <w:top w:val="nil"/>
          <w:left w:val="nil"/>
          <w:bottom w:val="nil"/>
          <w:right w:val="nil"/>
          <w:between w:val="nil"/>
        </w:pBdr>
        <w:spacing w:before="0" w:line="240" w:lineRule="auto"/>
      </w:pPr>
      <w:r w:rsidRPr="007F7E2B">
        <w:t>Improved Cropland Management (ICM</w:t>
      </w:r>
      <w:del w:id="772" w:author="V2" w:date="2025-04-14T14:19:00Z" w16du:dateUtc="2025-04-14T19:19:00Z">
        <w:r w:rsidR="0018437E">
          <w:delText>)</w:delText>
        </w:r>
      </w:del>
      <w:ins w:id="773" w:author="V2" w:date="2025-04-14T14:19:00Z" w16du:dateUtc="2025-04-14T19:19:00Z">
        <w:r w:rsidR="00F56D4A" w:rsidRPr="007F7E2B">
          <w:rPr>
            <w:b/>
            <w:bCs/>
          </w:rPr>
          <w:t>**</w:t>
        </w:r>
        <w:r w:rsidRPr="007F7E2B">
          <w:t>)</w:t>
        </w:r>
      </w:ins>
    </w:p>
    <w:p w14:paraId="000000B8" w14:textId="3564F2BA" w:rsidR="00570313" w:rsidRPr="007F7E2B" w:rsidRDefault="0092717E">
      <w:pPr>
        <w:numPr>
          <w:ilvl w:val="1"/>
          <w:numId w:val="9"/>
        </w:numPr>
        <w:pBdr>
          <w:top w:val="nil"/>
          <w:left w:val="nil"/>
          <w:bottom w:val="nil"/>
          <w:right w:val="nil"/>
          <w:between w:val="nil"/>
        </w:pBdr>
        <w:spacing w:before="0" w:line="240" w:lineRule="auto"/>
      </w:pPr>
      <w:r w:rsidRPr="007F7E2B">
        <w:t>Improved Grassland Management (IGM</w:t>
      </w:r>
      <w:r w:rsidR="00AA1952" w:rsidRPr="007F7E2B">
        <w:t>)</w:t>
      </w:r>
    </w:p>
    <w:p w14:paraId="724DA852" w14:textId="77777777" w:rsidR="00F56D4A" w:rsidRPr="007F7E2B" w:rsidRDefault="0092717E">
      <w:pPr>
        <w:numPr>
          <w:ilvl w:val="1"/>
          <w:numId w:val="9"/>
        </w:numPr>
        <w:pBdr>
          <w:top w:val="nil"/>
          <w:left w:val="nil"/>
          <w:bottom w:val="nil"/>
          <w:right w:val="nil"/>
          <w:between w:val="nil"/>
        </w:pBdr>
        <w:spacing w:before="0" w:line="240" w:lineRule="auto"/>
        <w:rPr>
          <w:ins w:id="774" w:author="V2" w:date="2025-04-14T14:19:00Z" w16du:dateUtc="2025-04-14T19:19:00Z"/>
        </w:rPr>
      </w:pPr>
      <w:r w:rsidRPr="007F7E2B">
        <w:t>Cropland and Grassland Land-use Conversions (CGLC)</w:t>
      </w:r>
    </w:p>
    <w:p w14:paraId="00F913CA" w14:textId="77777777" w:rsidR="00F56D4A" w:rsidRPr="007F7E2B" w:rsidRDefault="00F56D4A" w:rsidP="00F56D4A">
      <w:pPr>
        <w:pBdr>
          <w:top w:val="nil"/>
          <w:left w:val="nil"/>
          <w:bottom w:val="nil"/>
          <w:right w:val="nil"/>
          <w:between w:val="nil"/>
        </w:pBdr>
        <w:spacing w:before="0" w:line="240" w:lineRule="auto"/>
        <w:ind w:left="1440"/>
        <w:rPr>
          <w:ins w:id="775" w:author="V2" w:date="2025-04-14T14:19:00Z" w16du:dateUtc="2025-04-14T19:19:00Z"/>
        </w:rPr>
      </w:pPr>
    </w:p>
    <w:p w14:paraId="000000B9" w14:textId="4A858B0B" w:rsidR="00570313" w:rsidRPr="007F7E2B" w:rsidRDefault="00F56D4A" w:rsidP="00F56D4A">
      <w:pPr>
        <w:pBdr>
          <w:top w:val="nil"/>
          <w:left w:val="nil"/>
          <w:bottom w:val="nil"/>
          <w:right w:val="nil"/>
          <w:between w:val="nil"/>
        </w:pBdr>
        <w:spacing w:before="0" w:line="240" w:lineRule="auto"/>
        <w:ind w:left="720"/>
        <w:pPrChange w:id="776" w:author="V2" w:date="2025-04-14T14:19:00Z" w16du:dateUtc="2025-04-14T19:19:00Z">
          <w:pPr>
            <w:numPr>
              <w:ilvl w:val="1"/>
              <w:numId w:val="9"/>
            </w:numPr>
            <w:pBdr>
              <w:top w:val="nil"/>
              <w:left w:val="nil"/>
              <w:bottom w:val="nil"/>
              <w:right w:val="nil"/>
              <w:between w:val="nil"/>
            </w:pBdr>
            <w:spacing w:before="0" w:line="240" w:lineRule="auto"/>
            <w:ind w:left="1440" w:hanging="360"/>
          </w:pPr>
        </w:pPrChange>
      </w:pPr>
      <w:ins w:id="777" w:author="V2" w:date="2025-04-14T14:19:00Z" w16du:dateUtc="2025-04-14T19:19:00Z">
        <w:r w:rsidRPr="007F7E2B">
          <w:rPr>
            <w:b/>
            <w:bCs/>
          </w:rPr>
          <w:t>**</w:t>
        </w:r>
        <w:r w:rsidRPr="007F7E2B">
          <w:t xml:space="preserve"> See acronyms in the Glossary of Definitions.</w:t>
        </w:r>
      </w:ins>
      <w:r w:rsidR="0092717E" w:rsidRPr="007F7E2B">
        <w:br/>
      </w:r>
    </w:p>
    <w:p w14:paraId="000000BA" w14:textId="5C43C46E" w:rsidR="00570313" w:rsidRPr="007F7E2B" w:rsidRDefault="0092717E">
      <w:pPr>
        <w:numPr>
          <w:ilvl w:val="0"/>
          <w:numId w:val="9"/>
        </w:numPr>
        <w:pBdr>
          <w:top w:val="nil"/>
          <w:left w:val="nil"/>
          <w:bottom w:val="nil"/>
          <w:right w:val="nil"/>
          <w:between w:val="nil"/>
        </w:pBdr>
        <w:spacing w:before="0" w:line="240" w:lineRule="auto"/>
        <w:ind w:left="1080"/>
      </w:pPr>
      <w:r w:rsidRPr="007F7E2B">
        <w:rPr>
          <w:b/>
        </w:rPr>
        <w:t>Grassland or Cropland</w:t>
      </w:r>
      <w:r w:rsidRPr="007F7E2B">
        <w:br/>
        <w:t xml:space="preserve">As of the project start date </w:t>
      </w:r>
      <w:r w:rsidR="00321BCD" w:rsidRPr="007F7E2B">
        <w:t>all</w:t>
      </w:r>
      <w:r w:rsidRPr="007F7E2B">
        <w:t xml:space="preserve"> </w:t>
      </w:r>
      <w:del w:id="778" w:author="V2" w:date="2025-04-14T14:19:00Z" w16du:dateUtc="2025-04-14T19:19:00Z">
        <w:r w:rsidR="0018437E">
          <w:delText xml:space="preserve">of </w:delText>
        </w:r>
      </w:del>
      <w:r w:rsidRPr="007F7E2B">
        <w:t>the project areas consist of grasslands or croplands</w:t>
      </w:r>
      <w:ins w:id="779" w:author="V2" w:date="2025-04-14T14:19:00Z" w16du:dateUtc="2025-04-14T19:19:00Z">
        <w:r w:rsidR="000C1E9A" w:rsidRPr="007F7E2B">
          <w:t xml:space="preserve"> or non-forest </w:t>
        </w:r>
        <w:r w:rsidR="00AA1952" w:rsidRPr="007F7E2B">
          <w:t xml:space="preserve">and </w:t>
        </w:r>
        <w:r w:rsidR="000C1E9A" w:rsidRPr="007F7E2B">
          <w:t>non-wetland</w:t>
        </w:r>
        <w:r w:rsidR="00AA1952" w:rsidRPr="007F7E2B">
          <w:t>, non-</w:t>
        </w:r>
        <w:r w:rsidR="000C1E9A" w:rsidRPr="007F7E2B">
          <w:t>peatland landscapes</w:t>
        </w:r>
      </w:ins>
      <w:r w:rsidR="00417623" w:rsidRPr="007F7E2B">
        <w:t>.</w:t>
      </w:r>
      <w:r w:rsidRPr="007F7E2B">
        <w:t xml:space="preserve"> Crops may include woody species grown for food products, fuel products, or timber, providing that the densities of these crops do not meet the </w:t>
      </w:r>
      <w:del w:id="780" w:author="V2" w:date="2025-04-14T14:19:00Z" w16du:dateUtc="2025-04-14T19:19:00Z">
        <w:r w:rsidR="0018437E">
          <w:delText>requirements for definition of these lands as forest lands.</w:delText>
        </w:r>
      </w:del>
      <w:ins w:id="781" w:author="V2" w:date="2025-04-14T14:19:00Z" w16du:dateUtc="2025-04-14T19:19:00Z">
        <w:r w:rsidRPr="007F7E2B">
          <w:t xml:space="preserve">definition </w:t>
        </w:r>
        <w:r w:rsidR="0044540E" w:rsidRPr="007F7E2B">
          <w:t xml:space="preserve">of </w:t>
        </w:r>
        <w:r w:rsidRPr="007F7E2B">
          <w:t>forest lands.</w:t>
        </w:r>
        <w:r w:rsidR="002955B2" w:rsidRPr="007F7E2B">
          <w:t xml:space="preserve"> Orchards that integrate improved practices (</w:t>
        </w:r>
        <w:r w:rsidR="00540429" w:rsidRPr="007F7E2B">
          <w:t>e.g.,</w:t>
        </w:r>
        <w:r w:rsidR="002955B2" w:rsidRPr="007F7E2B">
          <w:t xml:space="preserve"> a conversion of annually tilled cropped land</w:t>
        </w:r>
        <w:r w:rsidR="00915E1B" w:rsidRPr="007F7E2B">
          <w:t>,</w:t>
        </w:r>
        <w:r w:rsidR="0044540E" w:rsidRPr="007F7E2B">
          <w:t xml:space="preserve"> such as between the rows of fruit or nut tree crops)</w:t>
        </w:r>
        <w:r w:rsidR="002955B2" w:rsidRPr="007F7E2B">
          <w:t xml:space="preserve"> to perennial </w:t>
        </w:r>
        <w:r w:rsidR="0096489E" w:rsidRPr="007F7E2B">
          <w:t xml:space="preserve">grasses </w:t>
        </w:r>
        <w:r w:rsidR="00E60D7D" w:rsidRPr="007F7E2B">
          <w:t xml:space="preserve">that measurably improve soil </w:t>
        </w:r>
        <w:r w:rsidR="002955B2" w:rsidRPr="007F7E2B">
          <w:t>organic carbon</w:t>
        </w:r>
        <w:r w:rsidR="00E60D7D" w:rsidRPr="007F7E2B">
          <w:t xml:space="preserve"> is an example of a </w:t>
        </w:r>
        <w:r w:rsidR="00644D1A" w:rsidRPr="007F7E2B">
          <w:t>“</w:t>
        </w:r>
        <w:r w:rsidR="00E60D7D" w:rsidRPr="007F7E2B">
          <w:t>non-forest, food cropland</w:t>
        </w:r>
        <w:r w:rsidR="00644D1A" w:rsidRPr="007F7E2B">
          <w:t>”</w:t>
        </w:r>
        <w:r w:rsidR="00E60D7D" w:rsidRPr="007F7E2B">
          <w:t xml:space="preserve"> a project type under</w:t>
        </w:r>
        <w:r w:rsidR="00941CD4" w:rsidRPr="007F7E2B">
          <w:t xml:space="preserve"> TRS SOC</w:t>
        </w:r>
        <w:r w:rsidR="00E60D7D" w:rsidRPr="007F7E2B">
          <w:t>.</w:t>
        </w:r>
        <w:r w:rsidR="00824879" w:rsidRPr="007F7E2B">
          <w:t xml:space="preserve"> </w:t>
        </w:r>
        <w:r w:rsidR="00644D1A" w:rsidRPr="007F7E2B">
          <w:t>If i</w:t>
        </w:r>
        <w:r w:rsidR="00824879" w:rsidRPr="007F7E2B">
          <w:t xml:space="preserve">mproved grassland, </w:t>
        </w:r>
        <w:r w:rsidR="00540429" w:rsidRPr="007F7E2B">
          <w:t>cropland,</w:t>
        </w:r>
        <w:r w:rsidR="0096489E" w:rsidRPr="007F7E2B">
          <w:t xml:space="preserve"> </w:t>
        </w:r>
        <w:r w:rsidR="00701E0B" w:rsidRPr="007F7E2B">
          <w:t>and</w:t>
        </w:r>
        <w:r w:rsidR="004F1CE9" w:rsidRPr="007F7E2B">
          <w:t xml:space="preserve"> improved management of protected or restored land </w:t>
        </w:r>
        <w:r w:rsidR="00644D1A" w:rsidRPr="007F7E2B">
          <w:t xml:space="preserve">is </w:t>
        </w:r>
        <w:r w:rsidR="00225242" w:rsidRPr="007F7E2B">
          <w:t xml:space="preserve">not </w:t>
        </w:r>
        <w:r w:rsidR="00644D1A" w:rsidRPr="007F7E2B">
          <w:t>t</w:t>
        </w:r>
        <w:r w:rsidR="00225242" w:rsidRPr="007F7E2B">
          <w:t xml:space="preserve">he primary acreage enrolled by a landowner, </w:t>
        </w:r>
        <w:r w:rsidR="00644D1A" w:rsidRPr="007F7E2B">
          <w:t xml:space="preserve">these </w:t>
        </w:r>
        <w:r w:rsidR="00225242" w:rsidRPr="007F7E2B">
          <w:t xml:space="preserve">can </w:t>
        </w:r>
        <w:r w:rsidR="009B5AD3" w:rsidRPr="007F7E2B">
          <w:t>be “</w:t>
        </w:r>
        <w:r w:rsidR="00824879" w:rsidRPr="007F7E2B">
          <w:t xml:space="preserve">associated </w:t>
        </w:r>
        <w:r w:rsidR="00975CF8" w:rsidRPr="007F7E2B">
          <w:t xml:space="preserve">enrolled </w:t>
        </w:r>
        <w:r w:rsidR="00824879" w:rsidRPr="007F7E2B">
          <w:t>land</w:t>
        </w:r>
        <w:r w:rsidR="004F1CE9" w:rsidRPr="007F7E2B">
          <w:t>”</w:t>
        </w:r>
        <w:r w:rsidR="00975CF8" w:rsidRPr="007F7E2B">
          <w:t>,</w:t>
        </w:r>
        <w:r w:rsidR="004F1CE9" w:rsidRPr="007F7E2B">
          <w:t xml:space="preserve"> if the eligibility requirements are met</w:t>
        </w:r>
        <w:r w:rsidR="00BB1F7C" w:rsidRPr="007F7E2B">
          <w:t xml:space="preserve"> (See definition</w:t>
        </w:r>
        <w:r w:rsidR="00FD2704" w:rsidRPr="007F7E2B">
          <w:t xml:space="preserve"> of </w:t>
        </w:r>
        <w:r w:rsidR="001F2E45" w:rsidRPr="007F7E2B">
          <w:t>S</w:t>
        </w:r>
        <w:r w:rsidR="00FD2704" w:rsidRPr="007F7E2B">
          <w:t xml:space="preserve">oil in glossary of terms). </w:t>
        </w:r>
      </w:ins>
      <w:r w:rsidRPr="007F7E2B">
        <w:br/>
      </w:r>
    </w:p>
    <w:p w14:paraId="000000BB" w14:textId="1D19B6A1" w:rsidR="00570313" w:rsidRPr="007F7E2B" w:rsidRDefault="0092717E">
      <w:pPr>
        <w:numPr>
          <w:ilvl w:val="0"/>
          <w:numId w:val="9"/>
        </w:numPr>
        <w:pBdr>
          <w:top w:val="nil"/>
          <w:left w:val="nil"/>
          <w:bottom w:val="nil"/>
          <w:right w:val="nil"/>
          <w:between w:val="nil"/>
        </w:pBdr>
        <w:spacing w:before="0" w:line="240" w:lineRule="auto"/>
        <w:ind w:left="1080"/>
      </w:pPr>
      <w:r w:rsidRPr="007F7E2B">
        <w:rPr>
          <w:b/>
        </w:rPr>
        <w:t>Non-forest, Non-wetland, Non-peatlands</w:t>
      </w:r>
      <w:r w:rsidRPr="007F7E2B">
        <w:br/>
        <w:t xml:space="preserve">The project area </w:t>
      </w:r>
      <w:sdt>
        <w:sdtPr>
          <w:tag w:val="goog_rdk_2"/>
          <w:id w:val="-1609433315"/>
        </w:sdtPr>
        <w:sdtEndPr/>
        <w:sdtContent/>
      </w:sdt>
      <w:sdt>
        <w:sdtPr>
          <w:tag w:val="goog_rdk_3"/>
          <w:id w:val="1711999378"/>
        </w:sdtPr>
        <w:sdtEndPr/>
        <w:sdtContent/>
      </w:sdt>
      <w:sdt>
        <w:sdtPr>
          <w:tag w:val="goog_rdk_4"/>
          <w:id w:val="1775743117"/>
        </w:sdtPr>
        <w:sdtEndPr/>
        <w:sdtContent/>
      </w:sdt>
      <w:r w:rsidRPr="007F7E2B">
        <w:rPr>
          <w:i/>
        </w:rPr>
        <w:t>must</w:t>
      </w:r>
      <w:r w:rsidRPr="007F7E2B">
        <w:t xml:space="preserve"> exclude and must not have been </w:t>
      </w:r>
      <w:del w:id="782" w:author="V2" w:date="2025-04-14T14:19:00Z" w16du:dateUtc="2025-04-14T19:19:00Z">
        <w:r w:rsidR="0018437E">
          <w:delText xml:space="preserve">cleared </w:delText>
        </w:r>
        <w:r w:rsidR="0018437E">
          <w:delText>of in the past 10 years</w:delText>
        </w:r>
      </w:del>
      <w:ins w:id="783" w:author="V2" w:date="2025-04-14T14:19:00Z" w16du:dateUtc="2025-04-14T19:19:00Z">
        <w:r w:rsidR="00F826BB" w:rsidRPr="007F7E2B">
          <w:t>had</w:t>
        </w:r>
      </w:ins>
      <w:r w:rsidR="00F826BB" w:rsidRPr="007F7E2B">
        <w:t xml:space="preserve"> forest</w:t>
      </w:r>
      <w:del w:id="784" w:author="V2" w:date="2025-04-14T14:19:00Z" w16du:dateUtc="2025-04-14T19:19:00Z">
        <w:r w:rsidR="0018437E">
          <w:delText>,</w:delText>
        </w:r>
      </w:del>
      <w:ins w:id="785" w:author="V2" w:date="2025-04-14T14:19:00Z" w16du:dateUtc="2025-04-14T19:19:00Z">
        <w:r w:rsidR="000C1E9A" w:rsidRPr="007F7E2B">
          <w:t xml:space="preserve"> </w:t>
        </w:r>
        <w:r w:rsidR="00F826BB" w:rsidRPr="007F7E2B">
          <w:t xml:space="preserve">land </w:t>
        </w:r>
        <w:r w:rsidRPr="007F7E2B">
          <w:t xml:space="preserve">cleared </w:t>
        </w:r>
        <w:r w:rsidR="00614D8F" w:rsidRPr="007F7E2B">
          <w:t>or,</w:t>
        </w:r>
        <w:r w:rsidRPr="007F7E2B">
          <w:t xml:space="preserve"> </w:t>
        </w:r>
        <w:r w:rsidR="00F826BB" w:rsidRPr="007F7E2B">
          <w:t>or</w:t>
        </w:r>
      </w:ins>
      <w:r w:rsidR="00F826BB" w:rsidRPr="007F7E2B">
        <w:t xml:space="preserve"> </w:t>
      </w:r>
      <w:r w:rsidRPr="007F7E2B">
        <w:t>wetlands</w:t>
      </w:r>
      <w:del w:id="786" w:author="V2" w:date="2025-04-14T14:19:00Z" w16du:dateUtc="2025-04-14T19:19:00Z">
        <w:r w:rsidR="0018437E">
          <w:delText>,</w:delText>
        </w:r>
      </w:del>
      <w:r w:rsidRPr="007F7E2B">
        <w:t xml:space="preserve"> or peatlands </w:t>
      </w:r>
      <w:ins w:id="787" w:author="V2" w:date="2025-04-14T14:19:00Z" w16du:dateUtc="2025-04-14T19:19:00Z">
        <w:r w:rsidR="00F826BB" w:rsidRPr="007F7E2B">
          <w:t xml:space="preserve">dewatered or filled in the past 10 years, with these types </w:t>
        </w:r>
      </w:ins>
      <w:r w:rsidRPr="007F7E2B">
        <w:t>defined as:</w:t>
      </w:r>
      <w:r w:rsidRPr="007F7E2B">
        <w:br/>
      </w:r>
    </w:p>
    <w:p w14:paraId="000000BC" w14:textId="7E7FF5C8" w:rsidR="00570313" w:rsidRPr="007F7E2B" w:rsidRDefault="0092717E">
      <w:pPr>
        <w:numPr>
          <w:ilvl w:val="0"/>
          <w:numId w:val="1"/>
        </w:numPr>
        <w:spacing w:before="0"/>
      </w:pPr>
      <w:r w:rsidRPr="007F7E2B">
        <w:t xml:space="preserve">Forest: Land with woody vegetation that meets an internationally accepted definition (e.g., UNFCCC, FAO, or IPCC) of what constitutes a forest, which includes threshold </w:t>
      </w:r>
      <w:r w:rsidRPr="007F7E2B">
        <w:lastRenderedPageBreak/>
        <w:t>parameters, such as minimum forest area, tree height, and level of crown cover, and may include mature, secondary, degraded, and wetland forests</w:t>
      </w:r>
      <w:del w:id="788" w:author="V2" w:date="2025-04-14T14:19:00Z" w16du:dateUtc="2025-04-14T19:19:00Z">
        <w:r w:rsidR="0018437E">
          <w:delText>.</w:delText>
        </w:r>
      </w:del>
      <w:ins w:id="789" w:author="V2" w:date="2025-04-14T14:19:00Z" w16du:dateUtc="2025-04-14T19:19:00Z">
        <w:r w:rsidR="000C1E9A" w:rsidRPr="007F7E2B">
          <w:t xml:space="preserve"> and may be multi-species or have a simple single species composition</w:t>
        </w:r>
        <w:r w:rsidRPr="007F7E2B">
          <w:t>.</w:t>
        </w:r>
        <w:r w:rsidR="00BB1F7C" w:rsidRPr="007F7E2B">
          <w:t xml:space="preserve"> (See definition of </w:t>
        </w:r>
        <w:r w:rsidR="001F2E45" w:rsidRPr="007F7E2B">
          <w:t>F</w:t>
        </w:r>
        <w:r w:rsidR="00BB1F7C" w:rsidRPr="007F7E2B">
          <w:t>orest in glossary of terms)</w:t>
        </w:r>
      </w:ins>
    </w:p>
    <w:p w14:paraId="000000BD" w14:textId="4ADF4D4F" w:rsidR="00570313" w:rsidRPr="007F7E2B" w:rsidRDefault="0092717E">
      <w:pPr>
        <w:numPr>
          <w:ilvl w:val="0"/>
          <w:numId w:val="1"/>
        </w:numPr>
        <w:spacing w:before="0"/>
      </w:pPr>
      <w:r w:rsidRPr="007F7E2B">
        <w:t>Wetlands: Land that is inundated or saturated by water for all or part of the year (e.g., peatland), at such frequency and duration that under natural conditions they support organisms adapted to poorly aerated and/or saturated soil. Wetlands (including peatlands) cut across the different AFOLU categories. Project activities may be specific to wetlands or may be combined with other AFOLU activities.</w:t>
      </w:r>
      <w:ins w:id="790" w:author="V2" w:date="2025-04-14T14:19:00Z" w16du:dateUtc="2025-04-14T19:19:00Z">
        <w:r w:rsidR="000C1E9A" w:rsidRPr="007F7E2B">
          <w:t xml:space="preserve"> Periodic flood</w:t>
        </w:r>
        <w:r w:rsidR="000E1CA7" w:rsidRPr="007F7E2B">
          <w:t>ed</w:t>
        </w:r>
        <w:r w:rsidR="000C1E9A" w:rsidRPr="007F7E2B">
          <w:t xml:space="preserve"> croplands are only excluded if they are jurisdictional </w:t>
        </w:r>
        <w:r w:rsidR="00CE0D18" w:rsidRPr="007F7E2B">
          <w:t>wetlands</w:t>
        </w:r>
        <w:r w:rsidR="000E1CA7" w:rsidRPr="007F7E2B">
          <w:t xml:space="preserve"> or farmed wetlands </w:t>
        </w:r>
        <w:r w:rsidR="000C1E9A" w:rsidRPr="007F7E2B">
          <w:t xml:space="preserve">(as determined </w:t>
        </w:r>
        <w:r w:rsidR="000E1CA7" w:rsidRPr="007F7E2B">
          <w:t xml:space="preserve">in the </w:t>
        </w:r>
        <w:r w:rsidR="000C1E9A" w:rsidRPr="007F7E2B">
          <w:t>US Army Corp of Engineers</w:t>
        </w:r>
        <w:r w:rsidR="00C20EC1" w:rsidRPr="007F7E2B">
          <w:t xml:space="preserve"> 1987). </w:t>
        </w:r>
        <w:r w:rsidR="000E1CA7" w:rsidRPr="007F7E2B">
          <w:t xml:space="preserve"> Under this same manual, </w:t>
        </w:r>
        <w:r w:rsidR="00614D8F" w:rsidRPr="007F7E2B">
          <w:t>the USDA</w:t>
        </w:r>
        <w:r w:rsidR="000E1CA7" w:rsidRPr="007F7E2B">
          <w:t xml:space="preserve">, NRCS </w:t>
        </w:r>
        <w:r w:rsidR="00C20EC1" w:rsidRPr="007F7E2B">
          <w:t xml:space="preserve">focused their definition on agricultural lands, and their expanded </w:t>
        </w:r>
        <w:r w:rsidR="000E1CA7" w:rsidRPr="007F7E2B">
          <w:t xml:space="preserve">program definitions </w:t>
        </w:r>
        <w:r w:rsidR="00C20EC1" w:rsidRPr="007F7E2B">
          <w:t>include</w:t>
        </w:r>
        <w:r w:rsidR="000E1CA7" w:rsidRPr="007F7E2B">
          <w:t xml:space="preserve">, </w:t>
        </w:r>
        <w:r w:rsidR="000E1CA7" w:rsidRPr="007F7E2B">
          <w:rPr>
            <w:i/>
            <w:iCs/>
          </w:rPr>
          <w:t>Prior Converted</w:t>
        </w:r>
        <w:r w:rsidR="00C20EC1" w:rsidRPr="007F7E2B">
          <w:rPr>
            <w:i/>
            <w:iCs/>
          </w:rPr>
          <w:t xml:space="preserve"> (historic w</w:t>
        </w:r>
        <w:r w:rsidR="000E1CA7" w:rsidRPr="007F7E2B">
          <w:rPr>
            <w:i/>
            <w:iCs/>
          </w:rPr>
          <w:t>etlands</w:t>
        </w:r>
        <w:r w:rsidR="00C20EC1" w:rsidRPr="007F7E2B">
          <w:rPr>
            <w:i/>
            <w:iCs/>
          </w:rPr>
          <w:t>) lands</w:t>
        </w:r>
        <w:r w:rsidR="000E1CA7" w:rsidRPr="007F7E2B">
          <w:t xml:space="preserve">, </w:t>
        </w:r>
        <w:r w:rsidR="00C20EC1" w:rsidRPr="007F7E2B">
          <w:t xml:space="preserve">which </w:t>
        </w:r>
        <w:r w:rsidR="000E1CA7" w:rsidRPr="007F7E2B">
          <w:t xml:space="preserve">can be included, if the conversion occurred prior </w:t>
        </w:r>
        <w:r w:rsidR="00CE0D18" w:rsidRPr="007F7E2B">
          <w:t>to</w:t>
        </w:r>
        <w:r w:rsidR="000E1CA7" w:rsidRPr="007F7E2B">
          <w:t xml:space="preserve"> a decade before the proposed soil carbon project ini</w:t>
        </w:r>
        <w:r w:rsidR="006330DE" w:rsidRPr="007F7E2B">
          <w:t>ti</w:t>
        </w:r>
        <w:r w:rsidR="000E1CA7" w:rsidRPr="007F7E2B">
          <w:t xml:space="preserve">ation date. </w:t>
        </w:r>
        <w:r w:rsidR="00C20EC1" w:rsidRPr="007F7E2B">
          <w:t>They also define “</w:t>
        </w:r>
        <w:r w:rsidR="00CE0D18" w:rsidRPr="007F7E2B">
          <w:rPr>
            <w:i/>
            <w:iCs/>
          </w:rPr>
          <w:t xml:space="preserve">Jurisdictional </w:t>
        </w:r>
        <w:r w:rsidR="00614D8F" w:rsidRPr="007F7E2B">
          <w:rPr>
            <w:i/>
            <w:iCs/>
          </w:rPr>
          <w:t>wetlands”</w:t>
        </w:r>
        <w:r w:rsidR="00614D8F" w:rsidRPr="007F7E2B">
          <w:t xml:space="preserve"> which</w:t>
        </w:r>
        <w:r w:rsidR="00C20EC1" w:rsidRPr="007F7E2B">
          <w:t xml:space="preserve"> </w:t>
        </w:r>
        <w:r w:rsidR="000928BD" w:rsidRPr="007F7E2B">
          <w:t xml:space="preserve">are excluded </w:t>
        </w:r>
        <w:r w:rsidR="00C20EC1" w:rsidRPr="007F7E2B">
          <w:t xml:space="preserve">from this protocol only </w:t>
        </w:r>
        <w:r w:rsidR="000928BD" w:rsidRPr="007F7E2B">
          <w:t>because the soil carbon measurement methods required for accurate repeated measurements are different than what is specified under</w:t>
        </w:r>
        <w:r w:rsidR="007023F7" w:rsidRPr="007F7E2B">
          <w:t xml:space="preserve"> TRS SOC</w:t>
        </w:r>
        <w:r w:rsidR="00C20EC1" w:rsidRPr="007F7E2B">
          <w:t xml:space="preserve">. Wetland substrate carbon is also addressed in other </w:t>
        </w:r>
        <w:r w:rsidR="00614D8F" w:rsidRPr="007F7E2B">
          <w:t>protocols,</w:t>
        </w:r>
        <w:r w:rsidR="00C20EC1" w:rsidRPr="007F7E2B">
          <w:t xml:space="preserve"> for example addressing peat system carbon</w:t>
        </w:r>
        <w:r w:rsidR="00193C10" w:rsidRPr="007F7E2B">
          <w:t>.</w:t>
        </w:r>
        <w:r w:rsidR="000928BD" w:rsidRPr="007F7E2B">
          <w:t xml:space="preserve"> </w:t>
        </w:r>
        <w:r w:rsidR="00BB1F7C" w:rsidRPr="007F7E2B">
          <w:t xml:space="preserve"> (See definition of </w:t>
        </w:r>
        <w:r w:rsidR="001F2E45" w:rsidRPr="007F7E2B">
          <w:t>W</w:t>
        </w:r>
        <w:r w:rsidR="00BB1F7C" w:rsidRPr="007F7E2B">
          <w:t>etland(s) in Glossary of Terms)</w:t>
        </w:r>
        <w:r w:rsidR="000928BD" w:rsidRPr="007F7E2B">
          <w:br/>
        </w:r>
      </w:ins>
    </w:p>
    <w:p w14:paraId="000000BE" w14:textId="73A5B932" w:rsidR="00570313" w:rsidRPr="007F7E2B" w:rsidRDefault="0092717E">
      <w:pPr>
        <w:numPr>
          <w:ilvl w:val="0"/>
          <w:numId w:val="1"/>
        </w:numPr>
        <w:spacing w:before="0"/>
      </w:pPr>
      <w:r w:rsidRPr="007F7E2B">
        <w:t>Peatlands: An area with a layer of naturally accumulated organic material (peat) that meets an internationally accepted threshold (e.g., host country, FAO, or IPCC) for the depth of the peat layer and the percentage of organic material composition. Peat originates because of water saturation. Peat soil is either saturated with water for long periods or artificially drained. Common names for peatland include mire, bog, fen, moor, muskeg, pocosin, and peat swamp (forest).</w:t>
      </w:r>
      <w:ins w:id="791" w:author="V2" w:date="2025-04-14T14:19:00Z" w16du:dateUtc="2025-04-14T19:19:00Z">
        <w:r w:rsidR="000E1CA7" w:rsidRPr="007F7E2B">
          <w:t xml:space="preserve"> Peatlands are only excluded if they are jurisdictional </w:t>
        </w:r>
        <w:r w:rsidR="00CE0D18" w:rsidRPr="007F7E2B">
          <w:t>wetlands</w:t>
        </w:r>
        <w:r w:rsidR="000E1CA7" w:rsidRPr="007F7E2B">
          <w:t xml:space="preserve"> or farmed wetlands</w:t>
        </w:r>
        <w:r w:rsidR="000928BD" w:rsidRPr="007F7E2B">
          <w:t xml:space="preserve"> </w:t>
        </w:r>
        <w:r w:rsidR="000E1CA7" w:rsidRPr="007F7E2B">
          <w:t>(as determined in the USA by the 1987 US Army Corp of Engineers, Wetland Delineation manual, and regional updates).</w:t>
        </w:r>
        <w:r w:rsidR="000928BD" w:rsidRPr="007F7E2B">
          <w:t xml:space="preserve"> Peatlands are excluded because the soil carbon measurement methods required for accurate repeated measurements are different than what is specified under </w:t>
        </w:r>
        <w:r w:rsidR="007023F7" w:rsidRPr="007F7E2B">
          <w:t xml:space="preserve">TRS SOC </w:t>
        </w:r>
        <w:r w:rsidR="000928BD" w:rsidRPr="007F7E2B">
          <w:t xml:space="preserve">and have been specifically addressed in other </w:t>
        </w:r>
        <w:r w:rsidR="00193C10" w:rsidRPr="007F7E2B">
          <w:t>protocols.</w:t>
        </w:r>
        <w:r w:rsidR="000928BD" w:rsidRPr="007F7E2B">
          <w:t xml:space="preserve"> </w:t>
        </w:r>
        <w:r w:rsidR="00BB1F7C" w:rsidRPr="007F7E2B">
          <w:t xml:space="preserve"> (See Peat land definition in the Glossary of Terms).</w:t>
        </w:r>
      </w:ins>
      <w:r w:rsidRPr="007F7E2B">
        <w:br/>
      </w:r>
    </w:p>
    <w:p w14:paraId="000000BF" w14:textId="37BEA9C7" w:rsidR="00570313" w:rsidRPr="007F7E2B" w:rsidRDefault="0092717E">
      <w:pPr>
        <w:numPr>
          <w:ilvl w:val="0"/>
          <w:numId w:val="9"/>
        </w:numPr>
        <w:pBdr>
          <w:top w:val="nil"/>
          <w:left w:val="nil"/>
          <w:bottom w:val="nil"/>
          <w:right w:val="nil"/>
          <w:between w:val="nil"/>
        </w:pBdr>
        <w:spacing w:before="0" w:line="240" w:lineRule="auto"/>
        <w:ind w:left="1080"/>
      </w:pPr>
      <w:r w:rsidRPr="007F7E2B">
        <w:rPr>
          <w:b/>
        </w:rPr>
        <w:t>Displaced</w:t>
      </w:r>
      <w:r w:rsidRPr="007F7E2B">
        <w:br/>
        <w:t>The only baseline activities that could be displaced by the project activities are grazing and fodder production, crop production, and timber production.</w:t>
      </w:r>
      <w:ins w:id="792" w:author="V2" w:date="2025-04-14T14:19:00Z" w16du:dateUtc="2025-04-14T19:19:00Z">
        <w:r w:rsidR="0096600E" w:rsidRPr="007F7E2B">
          <w:t xml:space="preserve"> For example, continuous grazing can be displaced </w:t>
        </w:r>
        <w:r w:rsidR="00CE0D18" w:rsidRPr="007F7E2B">
          <w:t>by improved</w:t>
        </w:r>
        <w:r w:rsidR="006A7990" w:rsidRPr="007F7E2B">
          <w:t xml:space="preserve"> grazing, such as </w:t>
        </w:r>
        <w:r w:rsidR="0069695F" w:rsidRPr="007F7E2B">
          <w:t>adaptive</w:t>
        </w:r>
        <w:r w:rsidR="006A7990" w:rsidRPr="007F7E2B">
          <w:t xml:space="preserve"> </w:t>
        </w:r>
        <w:r w:rsidR="00417623" w:rsidRPr="007F7E2B">
          <w:t>m</w:t>
        </w:r>
        <w:r w:rsidR="0036482C" w:rsidRPr="007F7E2B">
          <w:t>ult</w:t>
        </w:r>
        <w:r w:rsidR="00417623" w:rsidRPr="007F7E2B">
          <w:t>i</w:t>
        </w:r>
        <w:r w:rsidR="0036482C" w:rsidRPr="007F7E2B">
          <w:t xml:space="preserve"> paddock</w:t>
        </w:r>
        <w:r w:rsidR="006A7990" w:rsidRPr="007F7E2B">
          <w:t xml:space="preserve"> grazing</w:t>
        </w:r>
        <w:r w:rsidR="00C35A06" w:rsidRPr="007F7E2B">
          <w:t xml:space="preserve"> to contribute to significant soil carbon improvements and predicted climate mitigation benefits</w:t>
        </w:r>
        <w:r w:rsidR="00DC1DED" w:rsidRPr="007F7E2B">
          <w:t xml:space="preserve"> (Teague et al </w:t>
        </w:r>
        <w:r w:rsidR="006F0F66" w:rsidRPr="007F7E2B">
          <w:t>2016</w:t>
        </w:r>
        <w:r w:rsidR="00614D8F" w:rsidRPr="007F7E2B">
          <w:t>).</w:t>
        </w:r>
        <w:r w:rsidR="006A7990" w:rsidRPr="007F7E2B">
          <w:t xml:space="preserve"> Or, fodder production and crop production</w:t>
        </w:r>
        <w:r w:rsidR="000C4DF7" w:rsidRPr="007F7E2B">
          <w:t xml:space="preserve"> could be displaced by improved cropping, such as conversion of </w:t>
        </w:r>
        <w:r w:rsidR="000C4DF7" w:rsidRPr="007F7E2B">
          <w:lastRenderedPageBreak/>
          <w:t>annual fodder to perennial crops</w:t>
        </w:r>
        <w:r w:rsidR="00DC1DED" w:rsidRPr="007F7E2B">
          <w:t xml:space="preserve"> (USDA </w:t>
        </w:r>
        <w:r w:rsidR="00B12FC2" w:rsidRPr="007F7E2B">
          <w:t>2014</w:t>
        </w:r>
        <w:r w:rsidR="002C57FB" w:rsidRPr="007F7E2B">
          <w:t>, Kimble et al 2007</w:t>
        </w:r>
        <w:r w:rsidR="00DC1DED" w:rsidRPr="007F7E2B">
          <w:t>)</w:t>
        </w:r>
        <w:r w:rsidR="000C4DF7" w:rsidRPr="007F7E2B">
          <w:t>, or timber production that emphasizes understory vegetation health and productivity</w:t>
        </w:r>
        <w:r w:rsidR="00781C82" w:rsidRPr="007F7E2B">
          <w:t xml:space="preserve"> as a part of timber production, such as during</w:t>
        </w:r>
        <w:r w:rsidR="000C4DF7" w:rsidRPr="007F7E2B">
          <w:t xml:space="preserve"> oak savanna restoration</w:t>
        </w:r>
        <w:r w:rsidR="00781C82" w:rsidRPr="007F7E2B">
          <w:t xml:space="preserve"> (Apfelbaum and Haney </w:t>
        </w:r>
        <w:r w:rsidR="002C57FB" w:rsidRPr="007F7E2B">
          <w:t>20</w:t>
        </w:r>
        <w:r w:rsidR="00B07555" w:rsidRPr="007F7E2B">
          <w:t xml:space="preserve">10 </w:t>
        </w:r>
        <w:r w:rsidR="002C57FB" w:rsidRPr="007F7E2B">
          <w:t xml:space="preserve">and </w:t>
        </w:r>
        <w:r w:rsidR="00781C82" w:rsidRPr="007F7E2B">
          <w:t>2012</w:t>
        </w:r>
        <w:r w:rsidR="002C57FB" w:rsidRPr="007F7E2B">
          <w:t>).</w:t>
        </w:r>
      </w:ins>
      <w:r w:rsidRPr="007F7E2B">
        <w:br/>
      </w:r>
      <w:r w:rsidRPr="007F7E2B">
        <w:tab/>
      </w:r>
      <w:r w:rsidRPr="007F7E2B">
        <w:tab/>
        <w:t xml:space="preserve">                                                                                                                                                                                                                                                </w:t>
      </w:r>
    </w:p>
    <w:p w14:paraId="000000C0" w14:textId="77777777" w:rsidR="00570313" w:rsidRPr="007F7E2B" w:rsidRDefault="0092717E">
      <w:pPr>
        <w:numPr>
          <w:ilvl w:val="0"/>
          <w:numId w:val="9"/>
        </w:numPr>
        <w:pBdr>
          <w:top w:val="nil"/>
          <w:left w:val="nil"/>
          <w:bottom w:val="nil"/>
          <w:right w:val="nil"/>
          <w:between w:val="nil"/>
        </w:pBdr>
        <w:spacing w:before="0" w:line="240" w:lineRule="auto"/>
        <w:ind w:left="1080"/>
      </w:pPr>
      <w:r w:rsidRPr="007F7E2B">
        <w:rPr>
          <w:b/>
        </w:rPr>
        <w:t>Soil Water Regime Changes</w:t>
      </w:r>
      <w:r w:rsidRPr="007F7E2B">
        <w:br/>
        <w:t xml:space="preserve">Project activities </w:t>
      </w:r>
      <w:r w:rsidRPr="007F7E2B">
        <w:rPr>
          <w:i/>
        </w:rPr>
        <w:t>must not</w:t>
      </w:r>
      <w:r w:rsidRPr="007F7E2B">
        <w:t xml:space="preserve"> include changes in surface and shallow (&lt;1m) soil water regimes through flood irrigation, drainage, or other significant anthropogenic changes in the groundwater table.</w:t>
      </w:r>
      <w:r w:rsidRPr="007F7E2B">
        <w:br/>
      </w:r>
    </w:p>
    <w:p w14:paraId="000000C1" w14:textId="0B9F6672" w:rsidR="00570313" w:rsidRPr="007F7E2B" w:rsidRDefault="0092717E">
      <w:pPr>
        <w:numPr>
          <w:ilvl w:val="0"/>
          <w:numId w:val="9"/>
        </w:numPr>
        <w:pBdr>
          <w:top w:val="nil"/>
          <w:left w:val="nil"/>
          <w:bottom w:val="nil"/>
          <w:right w:val="nil"/>
          <w:between w:val="nil"/>
        </w:pBdr>
        <w:spacing w:before="0" w:line="240" w:lineRule="auto"/>
        <w:ind w:left="1080"/>
      </w:pPr>
      <w:r w:rsidRPr="007F7E2B">
        <w:rPr>
          <w:b/>
        </w:rPr>
        <w:t>Termites</w:t>
      </w:r>
      <w:r w:rsidRPr="007F7E2B">
        <w:br/>
        <w:t xml:space="preserve">The project activity </w:t>
      </w:r>
      <w:r w:rsidRPr="007F7E2B">
        <w:rPr>
          <w:i/>
        </w:rPr>
        <w:t>must not</w:t>
      </w:r>
      <w:r w:rsidRPr="007F7E2B">
        <w:t xml:space="preserve"> cause a significant change in termite populations, as compared with the baseline scenario.</w:t>
      </w:r>
      <w:ins w:id="793" w:author="V2" w:date="2025-04-14T14:19:00Z" w16du:dateUtc="2025-04-14T19:19:00Z">
        <w:r w:rsidR="00366F8D" w:rsidRPr="007F7E2B">
          <w:t xml:space="preserve"> The consideration of termites in a soil carbon project is primarily focused in tropical and subtropical grasslands and savannas. </w:t>
        </w:r>
        <w:r w:rsidR="00961ACF" w:rsidRPr="007F7E2B">
          <w:t xml:space="preserve"> Termites exemplify one of a group of organism types that can contribute to significant </w:t>
        </w:r>
        <w:r w:rsidR="00C35A06" w:rsidRPr="007F7E2B">
          <w:t xml:space="preserve">improvements in primary </w:t>
        </w:r>
        <w:r w:rsidR="00CE0D18" w:rsidRPr="007F7E2B">
          <w:t>productivity on</w:t>
        </w:r>
        <w:r w:rsidR="00961ACF" w:rsidRPr="007F7E2B">
          <w:t xml:space="preserve"> a landscape, such as in subtropical grasslands and savannas</w:t>
        </w:r>
        <w:r w:rsidR="00C35A06" w:rsidRPr="007F7E2B">
          <w:t xml:space="preserve"> (Whittaker R. H. </w:t>
        </w:r>
        <w:r w:rsidR="00D06B76" w:rsidRPr="007F7E2B">
          <w:t>1979)</w:t>
        </w:r>
        <w:r w:rsidR="00366F8D" w:rsidRPr="007F7E2B">
          <w:t xml:space="preserve"> but a significant increase in their abundance can result in methane emissions that can exceed the soil organic carbon improvements. The measurement (mapping of locations and enumeration the number) of </w:t>
        </w:r>
        <w:r w:rsidR="009B5AD3" w:rsidRPr="007F7E2B">
          <w:t>terminaria as</w:t>
        </w:r>
        <w:r w:rsidR="00366F8D" w:rsidRPr="007F7E2B">
          <w:t xml:space="preserve"> a part of baseline sampling and during annual monitoring and reporting, and for the true-up monitoring period, would need to show insignificant increases in the number of terminaria as a requirement </w:t>
        </w:r>
        <w:r w:rsidR="00614D8F" w:rsidRPr="007F7E2B">
          <w:t>to demonstrate</w:t>
        </w:r>
        <w:r w:rsidR="00366F8D" w:rsidRPr="007F7E2B">
          <w:t xml:space="preserve"> eligibility during a project and crediting period</w:t>
        </w:r>
        <w:r w:rsidR="00961ACF" w:rsidRPr="007F7E2B">
          <w:t xml:space="preserve">. </w:t>
        </w:r>
      </w:ins>
      <w:r w:rsidRPr="007F7E2B">
        <w:br/>
      </w:r>
    </w:p>
    <w:p w14:paraId="000000C2" w14:textId="77777777" w:rsidR="00570313" w:rsidRPr="007F7E2B" w:rsidRDefault="0092717E">
      <w:pPr>
        <w:pStyle w:val="Heading4"/>
        <w:numPr>
          <w:ilvl w:val="2"/>
          <w:numId w:val="14"/>
        </w:numPr>
      </w:pPr>
      <w:bookmarkStart w:id="794" w:name="bookmark=id.keriid1hd44d" w:colFirst="0" w:colLast="0"/>
      <w:bookmarkEnd w:id="794"/>
      <w:r w:rsidRPr="007F7E2B">
        <w:t>Optional Eligibility Criteria</w:t>
      </w:r>
    </w:p>
    <w:p w14:paraId="1724398C" w14:textId="0E04FBCF" w:rsidR="00961ACF" w:rsidRPr="007F7E2B" w:rsidRDefault="0092717E">
      <w:pPr>
        <w:pBdr>
          <w:top w:val="nil"/>
          <w:left w:val="nil"/>
          <w:bottom w:val="nil"/>
          <w:right w:val="nil"/>
          <w:between w:val="nil"/>
        </w:pBdr>
        <w:spacing w:before="0" w:line="240" w:lineRule="auto"/>
        <w:ind w:left="720"/>
        <w:rPr>
          <w:ins w:id="795" w:author="V2" w:date="2025-04-14T14:19:00Z" w16du:dateUtc="2025-04-14T19:19:00Z"/>
        </w:rPr>
      </w:pPr>
      <w:r w:rsidRPr="007F7E2B">
        <w:br/>
        <w:t xml:space="preserve">The following conditions do not need to be met to utilize the methodology. </w:t>
      </w:r>
      <w:del w:id="796" w:author="V2" w:date="2025-04-14T14:19:00Z" w16du:dateUtc="2025-04-14T19:19:00Z">
        <w:r w:rsidR="0018437E">
          <w:delText>However, each</w:delText>
        </w:r>
      </w:del>
      <w:ins w:id="797" w:author="V2" w:date="2025-04-14T14:19:00Z" w16du:dateUtc="2025-04-14T19:19:00Z">
        <w:r w:rsidR="003A42E2" w:rsidRPr="007F7E2B">
          <w:t>The consequence</w:t>
        </w:r>
      </w:ins>
      <w:r w:rsidR="003A42E2" w:rsidRPr="007F7E2B">
        <w:t xml:space="preserve"> of </w:t>
      </w:r>
      <w:ins w:id="798" w:author="V2" w:date="2025-04-14T14:19:00Z" w16du:dateUtc="2025-04-14T19:19:00Z">
        <w:r w:rsidR="003A42E2" w:rsidRPr="007F7E2B">
          <w:t xml:space="preserve">meeting these eligibility requirements for </w:t>
        </w:r>
      </w:ins>
      <w:r w:rsidRPr="007F7E2B">
        <w:t>these conditions</w:t>
      </w:r>
      <w:ins w:id="799" w:author="V2" w:date="2025-04-14T14:19:00Z" w16du:dateUtc="2025-04-14T19:19:00Z">
        <w:r w:rsidRPr="007F7E2B">
          <w:t xml:space="preserve"> </w:t>
        </w:r>
        <w:r w:rsidR="00CE0D18" w:rsidRPr="007F7E2B">
          <w:t>is that</w:t>
        </w:r>
        <w:r w:rsidR="003A42E2" w:rsidRPr="007F7E2B">
          <w:t xml:space="preserve"> this</w:t>
        </w:r>
      </w:ins>
      <w:r w:rsidR="003A42E2" w:rsidRPr="007F7E2B">
        <w:t xml:space="preserve"> </w:t>
      </w:r>
      <w:r w:rsidRPr="007F7E2B">
        <w:t xml:space="preserve">allows the simplification of the methodology through the elimination of the requirement for the completion of specific tasks. </w:t>
      </w:r>
      <w:ins w:id="800" w:author="V2" w:date="2025-04-14T14:19:00Z" w16du:dateUtc="2025-04-14T19:19:00Z">
        <w:r w:rsidR="002863C8" w:rsidRPr="007F7E2B">
          <w:t xml:space="preserve">The Optional Eligibility Criteria are available when a </w:t>
        </w:r>
        <w:r w:rsidR="00FC3EAD" w:rsidRPr="007F7E2B">
          <w:t>“</w:t>
        </w:r>
        <w:r w:rsidR="00001B15" w:rsidRPr="007F7E2B">
          <w:t>representati</w:t>
        </w:r>
        <w:r w:rsidR="00BE0268" w:rsidRPr="007F7E2B">
          <w:t>on</w:t>
        </w:r>
        <w:r w:rsidR="00001B15" w:rsidRPr="007F7E2B">
          <w:t xml:space="preserve"> </w:t>
        </w:r>
        <w:r w:rsidR="00FC3EAD" w:rsidRPr="007F7E2B">
          <w:t xml:space="preserve">or findings” </w:t>
        </w:r>
        <w:r w:rsidR="00001B15" w:rsidRPr="007F7E2B">
          <w:t xml:space="preserve">of “No Change” </w:t>
        </w:r>
        <w:r w:rsidR="008B05FF" w:rsidRPr="007F7E2B">
          <w:t xml:space="preserve">for a baseline measurement(s) </w:t>
        </w:r>
        <w:r w:rsidR="00001B15" w:rsidRPr="007F7E2B">
          <w:t xml:space="preserve">can be conservatively used </w:t>
        </w:r>
        <w:r w:rsidR="008B05FF" w:rsidRPr="007F7E2B">
          <w:t xml:space="preserve">to </w:t>
        </w:r>
        <w:r w:rsidR="00B91D93" w:rsidRPr="007F7E2B">
          <w:t xml:space="preserve">document </w:t>
        </w:r>
        <w:r w:rsidR="00E352E9" w:rsidRPr="007F7E2B">
          <w:t xml:space="preserve">no change in </w:t>
        </w:r>
        <w:r w:rsidR="00B91D93" w:rsidRPr="007F7E2B">
          <w:t>GHG emissions</w:t>
        </w:r>
        <w:r w:rsidR="00E352E9" w:rsidRPr="007F7E2B">
          <w:t xml:space="preserve"> are expected even though </w:t>
        </w:r>
        <w:r w:rsidR="009B5AD3" w:rsidRPr="007F7E2B">
          <w:t>an</w:t>
        </w:r>
        <w:r w:rsidR="00E352E9" w:rsidRPr="007F7E2B">
          <w:t xml:space="preserve"> </w:t>
        </w:r>
        <w:r w:rsidR="00614D8F" w:rsidRPr="007F7E2B">
          <w:t>unequivocal decrease</w:t>
        </w:r>
        <w:r w:rsidR="00B91D93" w:rsidRPr="007F7E2B">
          <w:t xml:space="preserve"> under the activity change</w:t>
        </w:r>
        <w:r w:rsidR="00351AC6" w:rsidRPr="007F7E2B">
          <w:t xml:space="preserve"> is well documented (under a common activity change) or can be demonstrated.</w:t>
        </w:r>
        <w:r w:rsidR="00B91D93" w:rsidRPr="007F7E2B">
          <w:t xml:space="preserve"> </w:t>
        </w:r>
        <w:r w:rsidR="00351AC6" w:rsidRPr="007F7E2B">
          <w:t xml:space="preserve">Use of the “no-change” selection, with a focus on </w:t>
        </w:r>
        <w:r w:rsidR="00943064" w:rsidRPr="007F7E2B">
          <w:t xml:space="preserve">measurement to measurement soil carbon stocks may be exercised by the project proponent. A project developer may also choose to </w:t>
        </w:r>
        <w:r w:rsidR="00492A9B" w:rsidRPr="007F7E2B">
          <w:t xml:space="preserve">formalize in their PDD, and measurements of actual Reduced emissions, and </w:t>
        </w:r>
        <w:r w:rsidR="009E5A77" w:rsidRPr="007F7E2B">
          <w:t xml:space="preserve">substantiate crediting for this GHG reduction. The following are examples of how </w:t>
        </w:r>
        <w:r w:rsidR="00C35034" w:rsidRPr="007F7E2B">
          <w:t>t</w:t>
        </w:r>
        <w:r w:rsidR="009E5A77" w:rsidRPr="007F7E2B">
          <w:t xml:space="preserve">his optional eligibility can </w:t>
        </w:r>
        <w:r w:rsidR="00864AAC" w:rsidRPr="007F7E2B">
          <w:t xml:space="preserve">be opted/opted out with the “no-change” </w:t>
        </w:r>
        <w:r w:rsidR="00096A49" w:rsidRPr="007F7E2B">
          <w:t xml:space="preserve">option </w:t>
        </w:r>
        <w:r w:rsidR="00864AAC" w:rsidRPr="007F7E2B">
          <w:t>under TRS</w:t>
        </w:r>
        <w:r w:rsidR="00C35034" w:rsidRPr="007F7E2B">
          <w:t xml:space="preserve"> SOC</w:t>
        </w:r>
        <w:r w:rsidR="00864AAC" w:rsidRPr="007F7E2B">
          <w:t>.</w:t>
        </w:r>
      </w:ins>
    </w:p>
    <w:p w14:paraId="3E3DEE6E" w14:textId="77777777" w:rsidR="00961ACF" w:rsidRPr="007F7E2B" w:rsidRDefault="00961ACF">
      <w:pPr>
        <w:pBdr>
          <w:top w:val="nil"/>
          <w:left w:val="nil"/>
          <w:bottom w:val="nil"/>
          <w:right w:val="nil"/>
          <w:between w:val="nil"/>
        </w:pBdr>
        <w:spacing w:before="0" w:line="240" w:lineRule="auto"/>
        <w:ind w:left="720"/>
        <w:rPr>
          <w:ins w:id="801" w:author="V2" w:date="2025-04-14T14:19:00Z" w16du:dateUtc="2025-04-14T19:19:00Z"/>
        </w:rPr>
      </w:pPr>
    </w:p>
    <w:p w14:paraId="000000C3" w14:textId="703CFB4E" w:rsidR="00570313" w:rsidRPr="007F7E2B" w:rsidRDefault="00961ACF">
      <w:pPr>
        <w:pBdr>
          <w:top w:val="nil"/>
          <w:left w:val="nil"/>
          <w:bottom w:val="nil"/>
          <w:right w:val="nil"/>
          <w:between w:val="nil"/>
        </w:pBdr>
        <w:spacing w:before="0" w:line="240" w:lineRule="auto"/>
        <w:ind w:left="720"/>
      </w:pPr>
      <w:ins w:id="802" w:author="V2" w:date="2025-04-14T14:19:00Z" w16du:dateUtc="2025-04-14T19:19:00Z">
        <w:r w:rsidRPr="007F7E2B">
          <w:t>As a</w:t>
        </w:r>
        <w:r w:rsidR="00781C82" w:rsidRPr="007F7E2B">
          <w:t>n</w:t>
        </w:r>
        <w:r w:rsidRPr="007F7E2B">
          <w:t xml:space="preserve"> example, a carbon project developer may opt to conservatively assume that actual GHG emissions before and after a conversion from </w:t>
        </w:r>
        <w:r w:rsidR="00CE0D18" w:rsidRPr="007F7E2B">
          <w:t>an</w:t>
        </w:r>
        <w:r w:rsidRPr="007F7E2B">
          <w:t xml:space="preserve"> annually tilled farm field to a perennial native grassland are the same. By opting to use this assumption, they could use scientific literature GHG emissions profiles for any documentation needs, or all together assume no change occurs. The option of not measuring or projecting the </w:t>
        </w:r>
        <w:r w:rsidR="00CE0D18" w:rsidRPr="007F7E2B">
          <w:t>changes</w:t>
        </w:r>
        <w:r w:rsidRPr="007F7E2B">
          <w:t xml:space="preserve"> can only be used where the scientific literature provides clear certainty that GHG emissions decrease with the changed land use or activity. Eliminating specific measurement or documentation tasks </w:t>
        </w:r>
        <w:r w:rsidR="00BE1E47" w:rsidRPr="007F7E2B">
          <w:t>can be justified where project/program conservativeness is justifiably enhanced</w:t>
        </w:r>
        <w:r w:rsidR="00540429" w:rsidRPr="007F7E2B">
          <w:t xml:space="preserve">. </w:t>
        </w:r>
      </w:ins>
      <w:r w:rsidR="0092717E" w:rsidRPr="007F7E2B">
        <w:br/>
      </w:r>
      <w:r w:rsidR="0092717E" w:rsidRPr="007F7E2B">
        <w:lastRenderedPageBreak/>
        <w:br/>
      </w:r>
      <w:r w:rsidR="0092717E" w:rsidRPr="007F7E2B">
        <w:rPr>
          <w:i/>
        </w:rPr>
        <w:t>Consequence if met</w:t>
      </w:r>
      <w:r w:rsidR="0092717E" w:rsidRPr="007F7E2B">
        <w:t xml:space="preserve">: Project Proponent </w:t>
      </w:r>
      <w:r w:rsidR="0092717E" w:rsidRPr="007F7E2B">
        <w:rPr>
          <w:i/>
          <w:u w:val="single"/>
        </w:rPr>
        <w:t>is not</w:t>
      </w:r>
      <w:r w:rsidR="0092717E" w:rsidRPr="007F7E2B">
        <w:t xml:space="preserve"> required to complete </w:t>
      </w:r>
      <w:hyperlink w:anchor="bookmark=id.bcfcowpc6n8n">
        <w:r w:rsidR="0092717E" w:rsidRPr="007F7E2B">
          <w:rPr>
            <w:i/>
            <w:color w:val="1155CC"/>
            <w:u w:val="single"/>
          </w:rPr>
          <w:t>Task 2.3.7 Projection of future emissions of N2O or CH4 from the soils within the project area</w:t>
        </w:r>
      </w:hyperlink>
      <w:r w:rsidR="0092717E" w:rsidRPr="007F7E2B">
        <w:t xml:space="preserve"> and </w:t>
      </w:r>
      <w:hyperlink w:anchor="bookmark=id.anfoiaq2jfwd">
        <w:r w:rsidR="0092717E" w:rsidRPr="007F7E2B">
          <w:rPr>
            <w:i/>
            <w:color w:val="1155CC"/>
            <w:u w:val="single"/>
          </w:rPr>
          <w:t>Task 2.3.26 Monitoring and estimation of soil emissions of N2O or CH4 from within the project area</w:t>
        </w:r>
      </w:hyperlink>
      <w:r w:rsidR="0092717E" w:rsidRPr="007F7E2B">
        <w:t xml:space="preserve"> described </w:t>
      </w:r>
      <w:del w:id="803" w:author="V2" w:date="2025-04-14T14:19:00Z" w16du:dateUtc="2025-04-14T19:19:00Z">
        <w:r w:rsidR="0018437E">
          <w:delText xml:space="preserve">in </w:delText>
        </w:r>
      </w:del>
      <w:r w:rsidR="0092717E" w:rsidRPr="007F7E2B">
        <w:t>herein.</w:t>
      </w:r>
      <w:r w:rsidR="0092717E" w:rsidRPr="007F7E2B">
        <w:br/>
      </w:r>
    </w:p>
    <w:p w14:paraId="3C7423EC" w14:textId="0C0DFF2F" w:rsidR="009D6864" w:rsidRPr="007F7E2B" w:rsidRDefault="0092717E" w:rsidP="009D6864">
      <w:pPr>
        <w:numPr>
          <w:ilvl w:val="0"/>
          <w:numId w:val="9"/>
        </w:numPr>
        <w:pBdr>
          <w:top w:val="nil"/>
          <w:left w:val="nil"/>
          <w:bottom w:val="nil"/>
          <w:right w:val="nil"/>
          <w:between w:val="nil"/>
        </w:pBdr>
        <w:spacing w:before="0" w:line="240" w:lineRule="auto"/>
        <w:ind w:left="1080"/>
        <w:rPr>
          <w:ins w:id="804" w:author="V2" w:date="2025-04-14T14:19:00Z" w16du:dateUtc="2025-04-14T19:19:00Z"/>
        </w:rPr>
      </w:pPr>
      <w:r w:rsidRPr="007F7E2B">
        <w:rPr>
          <w:b/>
        </w:rPr>
        <w:t xml:space="preserve">Degrading Baseline </w:t>
      </w:r>
      <w:r w:rsidR="00614D8F" w:rsidRPr="007F7E2B">
        <w:rPr>
          <w:b/>
        </w:rPr>
        <w:t>Scenario</w:t>
      </w:r>
      <w:ins w:id="805" w:author="V2" w:date="2025-04-14T14:19:00Z" w16du:dateUtc="2025-04-14T19:19:00Z">
        <w:r w:rsidR="00614D8F" w:rsidRPr="007F7E2B">
          <w:rPr>
            <w:b/>
          </w:rPr>
          <w:t xml:space="preserve"> (</w:t>
        </w:r>
        <w:r w:rsidR="005E529D" w:rsidRPr="007F7E2B">
          <w:rPr>
            <w:b/>
          </w:rPr>
          <w:t>can be recognized as a type of dynamic baseline)</w:t>
        </w:r>
      </w:ins>
      <w:r w:rsidRPr="007F7E2B">
        <w:br/>
        <w:t xml:space="preserve">The activities and agents which have caused the degradation of the croplands, grasslands, rangelands, and conservation lands </w:t>
      </w:r>
      <w:ins w:id="806" w:author="V2" w:date="2025-04-14T14:19:00Z" w16du:dateUtc="2025-04-14T19:19:00Z">
        <w:r w:rsidR="00BC3A0E" w:rsidRPr="007F7E2B">
          <w:t xml:space="preserve">and their soils </w:t>
        </w:r>
      </w:ins>
      <w:r w:rsidRPr="007F7E2B">
        <w:t xml:space="preserve">are expected to continue to impact the area in the absence of the project activity. On that basis, it can be demonstrated that </w:t>
      </w:r>
      <w:del w:id="807" w:author="V2" w:date="2025-04-14T14:19:00Z" w16du:dateUtc="2025-04-14T19:19:00Z">
        <w:r w:rsidR="0018437E">
          <w:delText xml:space="preserve">the total carbon content of the </w:delText>
        </w:r>
      </w:del>
      <w:r w:rsidRPr="007F7E2B">
        <w:t xml:space="preserve">soil organic (and often inorganic) carbon </w:t>
      </w:r>
      <w:del w:id="808" w:author="V2" w:date="2025-04-14T14:19:00Z" w16du:dateUtc="2025-04-14T19:19:00Z">
        <w:r w:rsidR="0018437E">
          <w:delText>pools within</w:delText>
        </w:r>
      </w:del>
      <w:ins w:id="809" w:author="V2" w:date="2025-04-14T14:19:00Z" w16du:dateUtc="2025-04-14T19:19:00Z">
        <w:r w:rsidR="005C0DD6" w:rsidRPr="007F7E2B">
          <w:t xml:space="preserve">stocks </w:t>
        </w:r>
        <w:r w:rsidRPr="007F7E2B">
          <w:t>in</w:t>
        </w:r>
      </w:ins>
      <w:r w:rsidRPr="007F7E2B">
        <w:t xml:space="preserve"> the project area </w:t>
      </w:r>
      <w:del w:id="810" w:author="V2" w:date="2025-04-14T14:19:00Z" w16du:dateUtc="2025-04-14T19:19:00Z">
        <w:r w:rsidR="0018437E">
          <w:delText>is</w:delText>
        </w:r>
      </w:del>
      <w:ins w:id="811" w:author="V2" w:date="2025-04-14T14:19:00Z" w16du:dateUtc="2025-04-14T19:19:00Z">
        <w:r w:rsidR="00614D8F" w:rsidRPr="007F7E2B">
          <w:t>are</w:t>
        </w:r>
      </w:ins>
      <w:r w:rsidRPr="007F7E2B">
        <w:t xml:space="preserve"> highly unlikely to increase under the baseline scenario during the project crediting period. </w:t>
      </w:r>
      <w:ins w:id="812" w:author="V2" w:date="2025-04-14T14:19:00Z" w16du:dateUtc="2025-04-14T19:19:00Z">
        <w:r w:rsidR="00C35034" w:rsidRPr="007F7E2B">
          <w:br/>
        </w:r>
      </w:ins>
    </w:p>
    <w:p w14:paraId="38EC9B1F" w14:textId="53546566" w:rsidR="00BC5EF4" w:rsidRPr="007F7E2B" w:rsidRDefault="00BC5EF4" w:rsidP="009D6864">
      <w:pPr>
        <w:numPr>
          <w:ilvl w:val="0"/>
          <w:numId w:val="9"/>
        </w:numPr>
        <w:pBdr>
          <w:top w:val="nil"/>
          <w:left w:val="nil"/>
          <w:bottom w:val="nil"/>
          <w:right w:val="nil"/>
          <w:between w:val="nil"/>
        </w:pBdr>
        <w:spacing w:before="0" w:line="240" w:lineRule="auto"/>
        <w:ind w:left="1080"/>
        <w:rPr>
          <w:ins w:id="813" w:author="V2" w:date="2025-04-14T14:19:00Z" w16du:dateUtc="2025-04-14T19:19:00Z"/>
          <w:bCs/>
        </w:rPr>
      </w:pPr>
      <w:ins w:id="814" w:author="V2" w:date="2025-04-14T14:19:00Z" w16du:dateUtc="2025-04-14T19:19:00Z">
        <w:r w:rsidRPr="007F7E2B">
          <w:rPr>
            <w:bCs/>
          </w:rPr>
          <w:t xml:space="preserve">Protocols that refer to </w:t>
        </w:r>
        <w:r w:rsidR="00A9334B" w:rsidRPr="007F7E2B">
          <w:rPr>
            <w:bCs/>
          </w:rPr>
          <w:t xml:space="preserve">a </w:t>
        </w:r>
        <w:r w:rsidR="00FE6561" w:rsidRPr="007F7E2B">
          <w:rPr>
            <w:bCs/>
          </w:rPr>
          <w:t>Degrading (</w:t>
        </w:r>
        <w:r w:rsidR="00A9334B" w:rsidRPr="007F7E2B">
          <w:rPr>
            <w:bCs/>
          </w:rPr>
          <w:t>changing</w:t>
        </w:r>
        <w:r w:rsidR="003E7C87" w:rsidRPr="007F7E2B">
          <w:rPr>
            <w:bCs/>
          </w:rPr>
          <w:t xml:space="preserve"> by loss of soil organic carbon stocks</w:t>
        </w:r>
        <w:r w:rsidR="00FE6561" w:rsidRPr="007F7E2B">
          <w:rPr>
            <w:bCs/>
          </w:rPr>
          <w:t>)</w:t>
        </w:r>
        <w:r w:rsidR="00A9334B" w:rsidRPr="007F7E2B">
          <w:rPr>
            <w:bCs/>
          </w:rPr>
          <w:t xml:space="preserve"> baseline </w:t>
        </w:r>
        <w:r w:rsidRPr="007F7E2B">
          <w:rPr>
            <w:bCs/>
          </w:rPr>
          <w:t xml:space="preserve">as a </w:t>
        </w:r>
        <w:r w:rsidR="00FE6561" w:rsidRPr="007F7E2B">
          <w:rPr>
            <w:b/>
          </w:rPr>
          <w:t>D</w:t>
        </w:r>
        <w:r w:rsidR="00A9334B" w:rsidRPr="007F7E2B">
          <w:rPr>
            <w:b/>
          </w:rPr>
          <w:t xml:space="preserve">ynamic </w:t>
        </w:r>
        <w:r w:rsidR="00FE6561" w:rsidRPr="007F7E2B">
          <w:rPr>
            <w:b/>
          </w:rPr>
          <w:t>B</w:t>
        </w:r>
        <w:r w:rsidR="00A9334B" w:rsidRPr="007F7E2B">
          <w:rPr>
            <w:b/>
          </w:rPr>
          <w:t>aseline</w:t>
        </w:r>
        <w:r w:rsidR="009F2CA6" w:rsidRPr="007F7E2B">
          <w:rPr>
            <w:bCs/>
          </w:rPr>
          <w:t xml:space="preserve"> (which vary over time </w:t>
        </w:r>
        <w:r w:rsidR="008F1533" w:rsidRPr="007F7E2B">
          <w:rPr>
            <w:bCs/>
          </w:rPr>
          <w:t>with a</w:t>
        </w:r>
        <w:r w:rsidR="009F2CA6" w:rsidRPr="007F7E2B">
          <w:rPr>
            <w:bCs/>
          </w:rPr>
          <w:t xml:space="preserve"> declining trajectory </w:t>
        </w:r>
        <w:r w:rsidR="004B465A" w:rsidRPr="007F7E2B">
          <w:rPr>
            <w:bCs/>
          </w:rPr>
          <w:t xml:space="preserve">in mean soil organic stock levels) </w:t>
        </w:r>
        <w:r w:rsidR="00A9334B" w:rsidRPr="007F7E2B">
          <w:rPr>
            <w:bCs/>
          </w:rPr>
          <w:t xml:space="preserve">contrast </w:t>
        </w:r>
        <w:r w:rsidR="00CF6028" w:rsidRPr="007F7E2B">
          <w:rPr>
            <w:bCs/>
          </w:rPr>
          <w:t>with</w:t>
        </w:r>
        <w:r w:rsidR="00A9334B" w:rsidRPr="007F7E2B">
          <w:rPr>
            <w:bCs/>
          </w:rPr>
          <w:t xml:space="preserve"> a stable baseline</w:t>
        </w:r>
        <w:r w:rsidR="009F2CA6" w:rsidRPr="007F7E2B">
          <w:rPr>
            <w:bCs/>
          </w:rPr>
          <w:t xml:space="preserve"> (which vary temporally around a </w:t>
        </w:r>
        <w:r w:rsidR="004B465A" w:rsidRPr="007F7E2B">
          <w:rPr>
            <w:bCs/>
          </w:rPr>
          <w:t xml:space="preserve">“stable” </w:t>
        </w:r>
        <w:r w:rsidR="009F2CA6" w:rsidRPr="007F7E2B">
          <w:rPr>
            <w:bCs/>
          </w:rPr>
          <w:t xml:space="preserve">mean soil organic stock level) </w:t>
        </w:r>
        <w:r w:rsidR="00FE6561" w:rsidRPr="007F7E2B">
          <w:rPr>
            <w:bCs/>
          </w:rPr>
          <w:t xml:space="preserve">may or may not account for the dynamics at a landscape scale. Many projects that have used dynamic baselines have </w:t>
        </w:r>
        <w:r w:rsidR="00023126" w:rsidRPr="007F7E2B">
          <w:rPr>
            <w:bCs/>
          </w:rPr>
          <w:t>been project specific</w:t>
        </w:r>
        <w:r w:rsidR="00C15E17" w:rsidRPr="007F7E2B">
          <w:rPr>
            <w:bCs/>
          </w:rPr>
          <w:t xml:space="preserve"> focusing on a narrowly defined </w:t>
        </w:r>
        <w:r w:rsidR="00D07113" w:rsidRPr="007F7E2B">
          <w:rPr>
            <w:bCs/>
          </w:rPr>
          <w:t>type of activity</w:t>
        </w:r>
        <w:r w:rsidR="00023126" w:rsidRPr="007F7E2B">
          <w:rPr>
            <w:bCs/>
          </w:rPr>
          <w:t xml:space="preserve">. However, when working with large landscapes with a diversity of land use and </w:t>
        </w:r>
        <w:r w:rsidR="00D07113" w:rsidRPr="007F7E2B">
          <w:rPr>
            <w:bCs/>
          </w:rPr>
          <w:t xml:space="preserve">changed </w:t>
        </w:r>
        <w:r w:rsidR="00023126" w:rsidRPr="007F7E2B">
          <w:rPr>
            <w:bCs/>
          </w:rPr>
          <w:t xml:space="preserve">land use activities, </w:t>
        </w:r>
        <w:r w:rsidR="00614D8F" w:rsidRPr="007F7E2B">
          <w:rPr>
            <w:bCs/>
          </w:rPr>
          <w:t>a “</w:t>
        </w:r>
        <w:r w:rsidR="006D0CEA" w:rsidRPr="007F7E2B">
          <w:rPr>
            <w:bCs/>
          </w:rPr>
          <w:t xml:space="preserve">common activity baseline” or “weighted baselines” </w:t>
        </w:r>
        <w:r w:rsidR="00D07113" w:rsidRPr="007F7E2B">
          <w:rPr>
            <w:bCs/>
          </w:rPr>
          <w:t xml:space="preserve">have been used to </w:t>
        </w:r>
        <w:r w:rsidR="006D0CEA" w:rsidRPr="007F7E2B">
          <w:rPr>
            <w:bCs/>
          </w:rPr>
          <w:t>understand each participating propert</w:t>
        </w:r>
        <w:r w:rsidR="00C35034" w:rsidRPr="007F7E2B">
          <w:rPr>
            <w:bCs/>
          </w:rPr>
          <w:t>y’</w:t>
        </w:r>
        <w:r w:rsidR="006D0CEA" w:rsidRPr="007F7E2B">
          <w:rPr>
            <w:bCs/>
          </w:rPr>
          <w:t>s</w:t>
        </w:r>
        <w:r w:rsidR="00DB1609" w:rsidRPr="007F7E2B">
          <w:rPr>
            <w:bCs/>
          </w:rPr>
          <w:t xml:space="preserve"> baseline </w:t>
        </w:r>
        <w:r w:rsidR="00783ECA" w:rsidRPr="007F7E2B">
          <w:rPr>
            <w:bCs/>
          </w:rPr>
          <w:t xml:space="preserve">and its likely </w:t>
        </w:r>
        <w:r w:rsidR="00DB1609" w:rsidRPr="007F7E2B">
          <w:rPr>
            <w:bCs/>
          </w:rPr>
          <w:t xml:space="preserve">trajectory within the larger statistical landscape. </w:t>
        </w:r>
      </w:ins>
    </w:p>
    <w:p w14:paraId="42DD9AF7" w14:textId="5FF03D57" w:rsidR="009D6864" w:rsidRPr="007F7E2B" w:rsidRDefault="009D6864" w:rsidP="0069648C">
      <w:pPr>
        <w:pBdr>
          <w:top w:val="nil"/>
          <w:left w:val="nil"/>
          <w:bottom w:val="nil"/>
          <w:right w:val="nil"/>
          <w:between w:val="nil"/>
        </w:pBdr>
        <w:spacing w:before="0" w:line="240" w:lineRule="auto"/>
        <w:rPr>
          <w:ins w:id="815" w:author="V2" w:date="2025-04-14T14:19:00Z" w16du:dateUtc="2025-04-14T19:19:00Z"/>
        </w:rPr>
      </w:pPr>
    </w:p>
    <w:p w14:paraId="15B2AB78" w14:textId="7A722157" w:rsidR="00FC3EAD" w:rsidRPr="007F7E2B" w:rsidRDefault="009D6864" w:rsidP="009D6864">
      <w:pPr>
        <w:numPr>
          <w:ilvl w:val="0"/>
          <w:numId w:val="9"/>
        </w:numPr>
        <w:pBdr>
          <w:top w:val="nil"/>
          <w:left w:val="nil"/>
          <w:bottom w:val="nil"/>
          <w:right w:val="nil"/>
          <w:between w:val="nil"/>
        </w:pBdr>
        <w:spacing w:before="0" w:line="240" w:lineRule="auto"/>
        <w:ind w:left="1080"/>
        <w:rPr>
          <w:ins w:id="816" w:author="V2" w:date="2025-04-14T14:19:00Z" w16du:dateUtc="2025-04-14T19:19:00Z"/>
          <w:b/>
          <w:bCs/>
        </w:rPr>
      </w:pPr>
      <w:ins w:id="817" w:author="V2" w:date="2025-04-14T14:19:00Z" w16du:dateUtc="2025-04-14T19:19:00Z">
        <w:r w:rsidRPr="007F7E2B">
          <w:t xml:space="preserve">For clarification, many existing agricultural, rangeland, and even conservation land conditions are declining. If a carbon program developer chooses to develop a “common activity baseline” for the region </w:t>
        </w:r>
        <w:r w:rsidR="0069695F" w:rsidRPr="007F7E2B">
          <w:t>over which</w:t>
        </w:r>
        <w:r w:rsidRPr="007F7E2B">
          <w:t xml:space="preserve"> their improved agricultural soil carbon project is proposed, this could for example represent declining soil organic carbon stocks, using the weighted average loss based on the acreage of moldboard plowing (~2 TCo2e/acre per </w:t>
        </w:r>
        <w:r w:rsidR="0069695F" w:rsidRPr="007F7E2B">
          <w:t>yr.</w:t>
        </w:r>
        <w:r w:rsidRPr="007F7E2B">
          <w:t>), &amp; conservation tillage (Loss of ~1.7 TCo2/acre-</w:t>
        </w:r>
        <w:r w:rsidR="0069695F" w:rsidRPr="007F7E2B">
          <w:t>yr.</w:t>
        </w:r>
        <w:r w:rsidRPr="007F7E2B">
          <w:t>), and one pass no-till ( + 2 TCo2e/acre-</w:t>
        </w:r>
        <w:r w:rsidR="0069695F" w:rsidRPr="007F7E2B">
          <w:t>yr.</w:t>
        </w:r>
        <w:r w:rsidRPr="007F7E2B">
          <w:t>)</w:t>
        </w:r>
        <w:r w:rsidR="00064DAE" w:rsidRPr="007F7E2B">
          <w:t xml:space="preserve"> to mathematically estimate the regional losses as the baseline against which </w:t>
        </w:r>
        <w:r w:rsidR="00FE0462" w:rsidRPr="007F7E2B">
          <w:t xml:space="preserve">project site </w:t>
        </w:r>
        <w:r w:rsidR="00064DAE" w:rsidRPr="007F7E2B">
          <w:t>future project activities can be judged</w:t>
        </w:r>
        <w:r w:rsidR="00FE0462" w:rsidRPr="007F7E2B">
          <w:t>; this is the process used in Apfelbaum et al (2022)</w:t>
        </w:r>
        <w:r w:rsidR="00064DAE" w:rsidRPr="007F7E2B">
          <w:t>. Or, the project proponent may conservatively assume no change would have occurred on the properties included in the project if the improvements under the proposed activity change did not occur.</w:t>
        </w:r>
      </w:ins>
      <w:r w:rsidR="0092717E" w:rsidRPr="007F7E2B">
        <w:br/>
      </w:r>
      <w:r w:rsidR="0092717E" w:rsidRPr="007F7E2B">
        <w:br/>
      </w:r>
      <w:r w:rsidR="0092717E" w:rsidRPr="007F7E2B">
        <w:rPr>
          <w:b/>
          <w:i/>
          <w:rPrChange w:id="818" w:author="V2" w:date="2025-04-14T14:19:00Z" w16du:dateUtc="2025-04-14T19:19:00Z">
            <w:rPr>
              <w:i/>
            </w:rPr>
          </w:rPrChange>
        </w:rPr>
        <w:t>Consequence if met</w:t>
      </w:r>
      <w:r w:rsidR="0092717E" w:rsidRPr="007F7E2B">
        <w:rPr>
          <w:b/>
          <w:rPrChange w:id="819" w:author="V2" w:date="2025-04-14T14:19:00Z" w16du:dateUtc="2025-04-14T19:19:00Z">
            <w:rPr/>
          </w:rPrChange>
        </w:rPr>
        <w:t xml:space="preserve">: </w:t>
      </w:r>
    </w:p>
    <w:p w14:paraId="1AD0A1D3" w14:textId="77777777" w:rsidR="002833A5" w:rsidRPr="007F7E2B" w:rsidRDefault="002833A5" w:rsidP="002833A5">
      <w:pPr>
        <w:pBdr>
          <w:top w:val="nil"/>
          <w:left w:val="nil"/>
          <w:bottom w:val="nil"/>
          <w:right w:val="nil"/>
          <w:between w:val="nil"/>
        </w:pBdr>
        <w:spacing w:before="0" w:line="240" w:lineRule="auto"/>
        <w:ind w:left="1080"/>
        <w:rPr>
          <w:ins w:id="820" w:author="V2" w:date="2025-04-14T14:19:00Z" w16du:dateUtc="2025-04-14T19:19:00Z"/>
        </w:rPr>
      </w:pPr>
    </w:p>
    <w:p w14:paraId="3FD2F30A" w14:textId="77777777" w:rsidR="002F68A2" w:rsidRPr="007F7E2B" w:rsidRDefault="00FC3EAD" w:rsidP="002833A5">
      <w:pPr>
        <w:pBdr>
          <w:top w:val="nil"/>
          <w:left w:val="nil"/>
          <w:bottom w:val="nil"/>
          <w:right w:val="nil"/>
          <w:between w:val="nil"/>
        </w:pBdr>
        <w:spacing w:before="0" w:line="240" w:lineRule="auto"/>
        <w:ind w:left="1080"/>
        <w:rPr>
          <w:ins w:id="821" w:author="V2" w:date="2025-04-14T14:19:00Z" w16du:dateUtc="2025-04-14T19:19:00Z"/>
        </w:rPr>
      </w:pPr>
      <w:ins w:id="822" w:author="V2" w:date="2025-04-14T14:19:00Z" w16du:dateUtc="2025-04-14T19:19:00Z">
        <w:r w:rsidRPr="007F7E2B">
          <w:t xml:space="preserve">If a </w:t>
        </w:r>
        <w:r w:rsidR="00825905" w:rsidRPr="007F7E2B">
          <w:t xml:space="preserve">project proponent can justify </w:t>
        </w:r>
        <w:r w:rsidR="002833A5" w:rsidRPr="007F7E2B">
          <w:t xml:space="preserve">the </w:t>
        </w:r>
        <w:r w:rsidR="00825905" w:rsidRPr="007F7E2B">
          <w:t xml:space="preserve">selection of no-change under </w:t>
        </w:r>
        <w:r w:rsidR="00825905" w:rsidRPr="007F7E2B">
          <w:rPr>
            <w:b/>
            <w:bCs/>
          </w:rPr>
          <w:t xml:space="preserve">Tasks </w:t>
        </w:r>
        <w:r w:rsidR="002833A5" w:rsidRPr="007F7E2B">
          <w:rPr>
            <w:b/>
            <w:bCs/>
          </w:rPr>
          <w:t>2.3.2</w:t>
        </w:r>
        <w:r w:rsidR="002833A5" w:rsidRPr="007F7E2B">
          <w:t xml:space="preserve"> through Tasks </w:t>
        </w:r>
        <w:r w:rsidR="002833A5" w:rsidRPr="007F7E2B">
          <w:rPr>
            <w:b/>
            <w:bCs/>
          </w:rPr>
          <w:t>2.3.10</w:t>
        </w:r>
        <w:r w:rsidR="002833A5" w:rsidRPr="007F7E2B">
          <w:t xml:space="preserve">, then this would be so noted in their PDD. This selection would </w:t>
        </w:r>
        <w:r w:rsidR="001E6D60" w:rsidRPr="007F7E2B">
          <w:t xml:space="preserve">only require that during the project crediting period, during annual reporting and the true-up </w:t>
        </w:r>
        <w:r w:rsidR="00ED67F6" w:rsidRPr="007F7E2B">
          <w:t xml:space="preserve">verification and crediting period, that documentation must be provided to affirm and defend this selection of “no-change”. </w:t>
        </w:r>
        <w:r w:rsidR="00D96FE3" w:rsidRPr="007F7E2B">
          <w:t xml:space="preserve"> </w:t>
        </w:r>
      </w:ins>
    </w:p>
    <w:p w14:paraId="2D7231FB" w14:textId="77777777" w:rsidR="002F68A2" w:rsidRPr="007F7E2B" w:rsidRDefault="002F68A2" w:rsidP="002833A5">
      <w:pPr>
        <w:pBdr>
          <w:top w:val="nil"/>
          <w:left w:val="nil"/>
          <w:bottom w:val="nil"/>
          <w:right w:val="nil"/>
          <w:between w:val="nil"/>
        </w:pBdr>
        <w:spacing w:before="0" w:line="240" w:lineRule="auto"/>
        <w:ind w:left="1080"/>
        <w:rPr>
          <w:ins w:id="823" w:author="V2" w:date="2025-04-14T14:19:00Z" w16du:dateUtc="2025-04-14T19:19:00Z"/>
        </w:rPr>
      </w:pPr>
    </w:p>
    <w:p w14:paraId="2E9EFD84" w14:textId="28485888" w:rsidR="002F68A2" w:rsidRPr="007F7E2B" w:rsidRDefault="00D96FE3" w:rsidP="002833A5">
      <w:pPr>
        <w:pBdr>
          <w:top w:val="nil"/>
          <w:left w:val="nil"/>
          <w:bottom w:val="nil"/>
          <w:right w:val="nil"/>
          <w:between w:val="nil"/>
        </w:pBdr>
        <w:spacing w:before="0" w:line="240" w:lineRule="auto"/>
        <w:ind w:left="1080"/>
        <w:rPr>
          <w:ins w:id="824" w:author="V2" w:date="2025-04-14T14:19:00Z" w16du:dateUtc="2025-04-14T19:19:00Z"/>
        </w:rPr>
      </w:pPr>
      <w:ins w:id="825" w:author="V2" w:date="2025-04-14T14:19:00Z" w16du:dateUtc="2025-04-14T19:19:00Z">
        <w:r w:rsidRPr="007F7E2B">
          <w:t>A second decision</w:t>
        </w:r>
        <w:r w:rsidR="002F68A2" w:rsidRPr="007F7E2B">
          <w:t xml:space="preserve"> that must be documented is the use of a “stable” vs a “common activity baseline</w:t>
        </w:r>
        <w:r w:rsidR="00614D8F" w:rsidRPr="007F7E2B">
          <w:t>”.</w:t>
        </w:r>
        <w:r w:rsidR="002F68A2" w:rsidRPr="007F7E2B">
          <w:t xml:space="preserve"> </w:t>
        </w:r>
        <w:r w:rsidR="00614D8F" w:rsidRPr="007F7E2B">
          <w:t>Generally,</w:t>
        </w:r>
        <w:r w:rsidR="0004484C" w:rsidRPr="007F7E2B">
          <w:t xml:space="preserve"> </w:t>
        </w:r>
        <w:r w:rsidR="002F68A2" w:rsidRPr="007F7E2B">
          <w:t>a stable baseline is more conservation, while a common activity baseline can more accurately document overall net</w:t>
        </w:r>
        <w:r w:rsidR="0004484C" w:rsidRPr="007F7E2B">
          <w:t xml:space="preserve"> </w:t>
        </w:r>
        <w:r w:rsidR="002F68A2" w:rsidRPr="007F7E2B">
          <w:t>changes in carbon accounting over the regional context</w:t>
        </w:r>
        <w:r w:rsidR="0004484C" w:rsidRPr="007F7E2B">
          <w:t>, it can also be more challenging to measure and calculate in a robust and defensible way.</w:t>
        </w:r>
      </w:ins>
    </w:p>
    <w:p w14:paraId="0B4460BF" w14:textId="77777777" w:rsidR="002F68A2" w:rsidRPr="007F7E2B" w:rsidRDefault="002F68A2" w:rsidP="002833A5">
      <w:pPr>
        <w:pBdr>
          <w:top w:val="nil"/>
          <w:left w:val="nil"/>
          <w:bottom w:val="nil"/>
          <w:right w:val="nil"/>
          <w:between w:val="nil"/>
        </w:pBdr>
        <w:spacing w:before="0" w:line="240" w:lineRule="auto"/>
        <w:ind w:left="1080"/>
        <w:rPr>
          <w:ins w:id="826" w:author="V2" w:date="2025-04-14T14:19:00Z" w16du:dateUtc="2025-04-14T19:19:00Z"/>
        </w:rPr>
      </w:pPr>
    </w:p>
    <w:p w14:paraId="7633BABB" w14:textId="7A79186B" w:rsidR="00FC3EAD" w:rsidRPr="007F7E2B" w:rsidRDefault="0004484C" w:rsidP="0069648C">
      <w:pPr>
        <w:pBdr>
          <w:top w:val="nil"/>
          <w:left w:val="nil"/>
          <w:bottom w:val="nil"/>
          <w:right w:val="nil"/>
          <w:between w:val="nil"/>
        </w:pBdr>
        <w:spacing w:before="0" w:line="240" w:lineRule="auto"/>
        <w:ind w:left="1080"/>
        <w:rPr>
          <w:ins w:id="827" w:author="V2" w:date="2025-04-14T14:19:00Z" w16du:dateUtc="2025-04-14T19:19:00Z"/>
        </w:rPr>
      </w:pPr>
      <w:ins w:id="828" w:author="V2" w:date="2025-04-14T14:19:00Z" w16du:dateUtc="2025-04-14T19:19:00Z">
        <w:r w:rsidRPr="007F7E2B">
          <w:lastRenderedPageBreak/>
          <w:t>Given this additional complexity, a proponent in their PDD may also elect to use “a stable baseline</w:t>
        </w:r>
        <w:r w:rsidR="00614D8F" w:rsidRPr="007F7E2B">
          <w:t>”,</w:t>
        </w:r>
        <w:r w:rsidRPr="007F7E2B">
          <w:t xml:space="preserve"> which </w:t>
        </w:r>
        <w:r w:rsidR="00D81FB3" w:rsidRPr="007F7E2B">
          <w:t>f</w:t>
        </w:r>
        <w:r w:rsidRPr="007F7E2B">
          <w:t xml:space="preserve">or purposes of </w:t>
        </w:r>
        <w:r w:rsidR="005C7A82" w:rsidRPr="007F7E2B">
          <w:t>TRS-Soil Carbon Method would be the equivalent of selecting the “No-Change” option.</w:t>
        </w:r>
        <w:r w:rsidR="00D81FB3" w:rsidRPr="007F7E2B">
          <w:t xml:space="preserve"> This is explained below:</w:t>
        </w:r>
      </w:ins>
    </w:p>
    <w:p w14:paraId="4FCFD52A" w14:textId="77777777" w:rsidR="00FC3EAD" w:rsidRPr="007F7E2B" w:rsidRDefault="00FC3EAD" w:rsidP="0069648C">
      <w:pPr>
        <w:pBdr>
          <w:top w:val="nil"/>
          <w:left w:val="nil"/>
          <w:bottom w:val="nil"/>
          <w:right w:val="nil"/>
          <w:between w:val="nil"/>
        </w:pBdr>
        <w:spacing w:before="0" w:line="240" w:lineRule="auto"/>
        <w:rPr>
          <w:ins w:id="829" w:author="V2" w:date="2025-04-14T14:19:00Z" w16du:dateUtc="2025-04-14T19:19:00Z"/>
        </w:rPr>
      </w:pPr>
    </w:p>
    <w:p w14:paraId="63269FC5" w14:textId="1003587D" w:rsidR="00A037A9" w:rsidRPr="007F7E2B" w:rsidRDefault="0092717E" w:rsidP="009D6864">
      <w:pPr>
        <w:numPr>
          <w:ilvl w:val="0"/>
          <w:numId w:val="9"/>
        </w:numPr>
        <w:pBdr>
          <w:top w:val="nil"/>
          <w:left w:val="nil"/>
          <w:bottom w:val="nil"/>
          <w:right w:val="nil"/>
          <w:between w:val="nil"/>
        </w:pBdr>
        <w:spacing w:before="0" w:line="240" w:lineRule="auto"/>
        <w:ind w:left="1080"/>
        <w:rPr>
          <w:ins w:id="830" w:author="V2" w:date="2025-04-14T14:19:00Z" w16du:dateUtc="2025-04-14T19:19:00Z"/>
        </w:rPr>
      </w:pPr>
      <w:r w:rsidRPr="007F7E2B">
        <w:t xml:space="preserve">Project Proponent may conservatively </w:t>
      </w:r>
      <w:del w:id="831" w:author="V2" w:date="2025-04-14T14:19:00Z" w16du:dateUtc="2025-04-14T19:19:00Z">
        <w:r w:rsidR="0018437E">
          <w:delText>assume</w:delText>
        </w:r>
      </w:del>
      <w:ins w:id="832" w:author="V2" w:date="2025-04-14T14:19:00Z" w16du:dateUtc="2025-04-14T19:19:00Z">
        <w:r w:rsidR="00A037A9" w:rsidRPr="007F7E2B">
          <w:t>us</w:t>
        </w:r>
        <w:r w:rsidR="00C35034" w:rsidRPr="007F7E2B">
          <w:t>e</w:t>
        </w:r>
        <w:r w:rsidR="00A037A9" w:rsidRPr="007F7E2B">
          <w:t xml:space="preserve"> a “Stable</w:t>
        </w:r>
        <w:r w:rsidR="001F2E45" w:rsidRPr="007F7E2B">
          <w:t xml:space="preserve"> or Static</w:t>
        </w:r>
        <w:r w:rsidR="00A037A9" w:rsidRPr="007F7E2B">
          <w:t xml:space="preserve"> Base</w:t>
        </w:r>
        <w:r w:rsidR="001F2E45" w:rsidRPr="007F7E2B">
          <w:t>line</w:t>
        </w:r>
        <w:r w:rsidR="00A037A9" w:rsidRPr="007F7E2B">
          <w:t xml:space="preserve"> Estimate</w:t>
        </w:r>
        <w:r w:rsidR="001F2E45" w:rsidRPr="007F7E2B">
          <w:t>”</w:t>
        </w:r>
        <w:r w:rsidR="00A037A9" w:rsidRPr="007F7E2B">
          <w:t xml:space="preserve">: by </w:t>
        </w:r>
        <w:r w:rsidRPr="007F7E2B">
          <w:t>assum</w:t>
        </w:r>
        <w:r w:rsidR="00A037A9" w:rsidRPr="007F7E2B">
          <w:t>ing</w:t>
        </w:r>
      </w:ins>
      <w:r w:rsidRPr="007F7E2B">
        <w:t xml:space="preserve"> that soil carbon content for all future dates under the baseline scenario shall be accounted as equal to the current soil carbon content, subject to re-assessment at true-up (T1, T2, etc.), as required under </w:t>
      </w:r>
      <w:ins w:id="833" w:author="V2" w:date="2025-04-14T14:19:00Z" w16du:dateUtc="2025-04-14T19:19:00Z">
        <w:r w:rsidR="008E644A" w:rsidRPr="007F7E2B">
          <w:t>TRS SOC V</w:t>
        </w:r>
        <w:r w:rsidR="00C35034" w:rsidRPr="007F7E2B">
          <w:t>2</w:t>
        </w:r>
        <w:r w:rsidR="008E644A" w:rsidRPr="007F7E2B">
          <w:t>.</w:t>
        </w:r>
        <w:r w:rsidR="00C35034" w:rsidRPr="007F7E2B">
          <w:t>0.</w:t>
        </w:r>
      </w:ins>
    </w:p>
    <w:p w14:paraId="7EE88E64" w14:textId="77777777" w:rsidR="00A037A9" w:rsidRPr="007F7E2B" w:rsidRDefault="00A037A9" w:rsidP="008E644A">
      <w:pPr>
        <w:pBdr>
          <w:top w:val="nil"/>
          <w:left w:val="nil"/>
          <w:bottom w:val="nil"/>
          <w:right w:val="nil"/>
          <w:between w:val="nil"/>
        </w:pBdr>
        <w:spacing w:before="0" w:line="240" w:lineRule="auto"/>
        <w:ind w:left="1080"/>
        <w:rPr>
          <w:ins w:id="834" w:author="V2" w:date="2025-04-14T14:19:00Z" w16du:dateUtc="2025-04-14T19:19:00Z"/>
        </w:rPr>
      </w:pPr>
    </w:p>
    <w:p w14:paraId="227BC759" w14:textId="6B665F8A" w:rsidR="00311892" w:rsidRPr="007F7E2B" w:rsidRDefault="00A037A9" w:rsidP="00311892">
      <w:pPr>
        <w:numPr>
          <w:ilvl w:val="0"/>
          <w:numId w:val="9"/>
        </w:numPr>
        <w:pBdr>
          <w:top w:val="nil"/>
          <w:left w:val="nil"/>
          <w:bottom w:val="nil"/>
          <w:right w:val="nil"/>
          <w:between w:val="nil"/>
        </w:pBdr>
        <w:spacing w:before="0" w:line="240" w:lineRule="auto"/>
        <w:ind w:left="1080"/>
        <w:rPr>
          <w:ins w:id="835" w:author="V2" w:date="2025-04-14T14:19:00Z" w16du:dateUtc="2025-04-14T19:19:00Z"/>
        </w:rPr>
      </w:pPr>
      <w:ins w:id="836" w:author="V2" w:date="2025-04-14T14:19:00Z" w16du:dateUtc="2025-04-14T19:19:00Z">
        <w:r w:rsidRPr="007F7E2B">
          <w:t xml:space="preserve">Optionally, a proponent may choose to </w:t>
        </w:r>
        <w:r w:rsidR="009C28BC" w:rsidRPr="007F7E2B">
          <w:t xml:space="preserve">create their property specific/land use history specific baseline measurements and then also create a “common activity baseline” </w:t>
        </w:r>
        <w:r w:rsidR="007A5390" w:rsidRPr="007F7E2B">
          <w:t xml:space="preserve">so that accurate carbon accounting can be done to document </w:t>
        </w:r>
      </w:ins>
      <w:r w:rsidR="007A5390" w:rsidRPr="007F7E2B">
        <w:t xml:space="preserve">the </w:t>
      </w:r>
      <w:del w:id="837" w:author="V2" w:date="2025-04-14T14:19:00Z" w16du:dateUtc="2025-04-14T19:19:00Z">
        <w:r w:rsidR="0018437E">
          <w:delText>Regenerative Standard</w:delText>
        </w:r>
      </w:del>
      <w:ins w:id="838" w:author="V2" w:date="2025-04-14T14:19:00Z" w16du:dateUtc="2025-04-14T19:19:00Z">
        <w:r w:rsidR="007A5390" w:rsidRPr="007F7E2B">
          <w:t>net changes/improvements by measurement to measurement changes on the project site, but also embed those changes within a landscape understanding.</w:t>
        </w:r>
      </w:ins>
    </w:p>
    <w:p w14:paraId="36881C18" w14:textId="77777777" w:rsidR="00311892" w:rsidRPr="007F7E2B" w:rsidRDefault="00311892" w:rsidP="0069648C">
      <w:pPr>
        <w:pBdr>
          <w:top w:val="nil"/>
          <w:left w:val="nil"/>
          <w:bottom w:val="nil"/>
          <w:right w:val="nil"/>
          <w:between w:val="nil"/>
        </w:pBdr>
        <w:spacing w:before="0" w:line="240" w:lineRule="auto"/>
        <w:ind w:left="1080"/>
        <w:rPr>
          <w:ins w:id="839" w:author="V2" w:date="2025-04-14T14:19:00Z" w16du:dateUtc="2025-04-14T19:19:00Z"/>
        </w:rPr>
      </w:pPr>
    </w:p>
    <w:p w14:paraId="000000C4" w14:textId="32C9BD44" w:rsidR="00570313" w:rsidRPr="007F7E2B" w:rsidRDefault="005B3D8B" w:rsidP="00311892">
      <w:pPr>
        <w:numPr>
          <w:ilvl w:val="0"/>
          <w:numId w:val="9"/>
        </w:numPr>
        <w:pBdr>
          <w:top w:val="nil"/>
          <w:left w:val="nil"/>
          <w:bottom w:val="nil"/>
          <w:right w:val="nil"/>
          <w:between w:val="nil"/>
        </w:pBdr>
        <w:spacing w:before="0" w:line="240" w:lineRule="auto"/>
        <w:ind w:left="1080"/>
      </w:pPr>
      <w:ins w:id="840" w:author="V2" w:date="2025-04-14T14:19:00Z" w16du:dateUtc="2025-04-14T19:19:00Z">
        <w:r w:rsidRPr="007F7E2B">
          <w:t xml:space="preserve">Using the above for example, </w:t>
        </w:r>
        <w:r w:rsidR="007A5390" w:rsidRPr="007F7E2B">
          <w:t xml:space="preserve">the “Stable baseline” </w:t>
        </w:r>
        <w:r w:rsidR="00025741" w:rsidRPr="007F7E2B">
          <w:t xml:space="preserve">based on Chronoseries analysis and </w:t>
        </w:r>
        <w:r w:rsidR="005A0D9F" w:rsidRPr="007F7E2B">
          <w:t>confirmed with repeat sampling and also with flux tower analysis</w:t>
        </w:r>
        <w:r w:rsidR="00025741" w:rsidRPr="007F7E2B">
          <w:t xml:space="preserve"> (the difference in carbon stocks between T-one minus T-zero</w:t>
        </w:r>
        <w:r w:rsidR="005A0D9F" w:rsidRPr="007F7E2B">
          <w:t xml:space="preserve"> levels, and </w:t>
        </w:r>
        <w:r w:rsidR="009347ED" w:rsidRPr="007F7E2B">
          <w:t>over the same period of time--</w:t>
        </w:r>
        <w:r w:rsidR="005A0D9F" w:rsidRPr="007F7E2B">
          <w:t xml:space="preserve">total mass balance </w:t>
        </w:r>
        <w:r w:rsidR="009347ED" w:rsidRPr="007F7E2B">
          <w:t xml:space="preserve">Flux tower </w:t>
        </w:r>
        <w:r w:rsidR="005A0D9F" w:rsidRPr="007F7E2B">
          <w:t>measure</w:t>
        </w:r>
        <w:r w:rsidR="009347ED" w:rsidRPr="007F7E2B">
          <w:t>d</w:t>
        </w:r>
        <w:r w:rsidR="005A0D9F" w:rsidRPr="007F7E2B">
          <w:t xml:space="preserve"> Total C</w:t>
        </w:r>
        <w:r w:rsidR="009347ED" w:rsidRPr="007F7E2B">
          <w:t xml:space="preserve"> sequestered</w:t>
        </w:r>
        <w:r w:rsidR="005A0D9F" w:rsidRPr="007F7E2B">
          <w:t xml:space="preserve">) </w:t>
        </w:r>
        <w:r w:rsidR="00997B3B" w:rsidRPr="007F7E2B">
          <w:t>documented a + 2TCo2e/acre-</w:t>
        </w:r>
        <w:r w:rsidR="009B5AD3" w:rsidRPr="007F7E2B">
          <w:t>yr.</w:t>
        </w:r>
        <w:r w:rsidR="00997B3B" w:rsidRPr="007F7E2B">
          <w:t xml:space="preserve"> soil organic carbon accrual. But, the total net improvement </w:t>
        </w:r>
        <w:r w:rsidR="00FB01D8" w:rsidRPr="007F7E2B">
          <w:t xml:space="preserve">using the “Common Activity </w:t>
        </w:r>
        <w:r w:rsidR="00614D8F" w:rsidRPr="007F7E2B">
          <w:t>Baseline” would</w:t>
        </w:r>
        <w:r w:rsidR="00FB01D8" w:rsidRPr="007F7E2B">
          <w:t xml:space="preserve"> include the gain under the Stable Baseline + the Reduced Emission losses of </w:t>
        </w:r>
        <w:r w:rsidR="00A116F5" w:rsidRPr="007F7E2B">
          <w:t>an additional ~ 2 Tco2e/acre-</w:t>
        </w:r>
        <w:r w:rsidR="009B5AD3" w:rsidRPr="007F7E2B">
          <w:t>yr.</w:t>
        </w:r>
        <w:r w:rsidR="00A116F5" w:rsidRPr="007F7E2B">
          <w:t xml:space="preserve"> based on common activity baseline.  Thus the net change over the study region of 7 million acres with the conversion to Low Disturbance Cropping</w:t>
        </w:r>
        <w:r w:rsidR="00282B77" w:rsidRPr="007F7E2B">
          <w:t xml:space="preserve"> (with other performance details (</w:t>
        </w:r>
        <w:r w:rsidR="00282B77" w:rsidRPr="007F7E2B">
          <w:rPr>
            <w:color w:val="000000" w:themeColor="text1"/>
          </w:rPr>
          <w:t xml:space="preserve">See Apfelbaum </w:t>
        </w:r>
        <w:r w:rsidR="00BC2D59" w:rsidRPr="007F7E2B">
          <w:rPr>
            <w:color w:val="000000" w:themeColor="text1"/>
          </w:rPr>
          <w:t>et al 2022</w:t>
        </w:r>
        <w:r w:rsidR="00282B77" w:rsidRPr="007F7E2B">
          <w:rPr>
            <w:color w:val="000000" w:themeColor="text1"/>
          </w:rPr>
          <w:t xml:space="preserve">) </w:t>
        </w:r>
        <w:r w:rsidR="00282B77" w:rsidRPr="007F7E2B">
          <w:t>was ~ 4 TCo2e/acre-yr</w:t>
        </w:r>
      </w:ins>
      <w:r w:rsidR="00282B77" w:rsidRPr="007F7E2B">
        <w:t>.</w:t>
      </w:r>
      <w:r w:rsidR="00A037A9" w:rsidRPr="007F7E2B">
        <w:t xml:space="preserve"> </w:t>
      </w:r>
      <w:r w:rsidR="0092717E" w:rsidRPr="007F7E2B">
        <w:br/>
      </w:r>
    </w:p>
    <w:p w14:paraId="000000C5" w14:textId="516C30CF" w:rsidR="00570313" w:rsidRPr="007F7E2B" w:rsidRDefault="0092717E">
      <w:pPr>
        <w:numPr>
          <w:ilvl w:val="0"/>
          <w:numId w:val="9"/>
        </w:numPr>
        <w:pBdr>
          <w:top w:val="nil"/>
          <w:left w:val="nil"/>
          <w:bottom w:val="nil"/>
          <w:right w:val="nil"/>
          <w:between w:val="nil"/>
        </w:pBdr>
        <w:spacing w:before="0" w:line="240" w:lineRule="auto"/>
        <w:ind w:left="1080"/>
      </w:pPr>
      <w:r w:rsidRPr="007F7E2B">
        <w:rPr>
          <w:b/>
        </w:rPr>
        <w:t>No Change in Above and Below-Ground Biomass</w:t>
      </w:r>
      <w:r w:rsidRPr="007F7E2B">
        <w:br/>
        <w:t xml:space="preserve">Changes in above and below-ground living biomass pools within the project area can be shown to be insignificant under either the baseline or project scenarios. </w:t>
      </w:r>
      <w:r w:rsidRPr="007F7E2B">
        <w:br/>
      </w:r>
      <w:r w:rsidRPr="007F7E2B">
        <w:br/>
      </w:r>
      <w:r w:rsidRPr="007F7E2B">
        <w:rPr>
          <w:i/>
        </w:rPr>
        <w:t>Consequence if met</w:t>
      </w:r>
      <w:r w:rsidRPr="007F7E2B">
        <w:t xml:space="preserve">: Project Proponent </w:t>
      </w:r>
      <w:r w:rsidRPr="007F7E2B">
        <w:rPr>
          <w:i/>
          <w:u w:val="single"/>
        </w:rPr>
        <w:t>is not</w:t>
      </w:r>
      <w:r w:rsidRPr="007F7E2B">
        <w:t xml:space="preserve"> required to complete </w:t>
      </w:r>
      <w:hyperlink w:anchor="bookmark=kix.dklrz4lamkmc">
        <w:r w:rsidRPr="007F7E2B">
          <w:rPr>
            <w:i/>
            <w:color w:val="1155CC"/>
            <w:u w:val="single"/>
          </w:rPr>
          <w:t>Task 2.2.1 Project area stratification for biomass</w:t>
        </w:r>
      </w:hyperlink>
      <w:r w:rsidRPr="007F7E2B">
        <w:t xml:space="preserve">, </w:t>
      </w:r>
      <w:hyperlink w:anchor="bookmark=kix.hs5cqzxds4dm">
        <w:r w:rsidRPr="007F7E2B">
          <w:rPr>
            <w:i/>
            <w:color w:val="1155CC"/>
            <w:u w:val="single"/>
          </w:rPr>
          <w:t>Task 2.2.2 Estimation of the carbon content of current above-ground woody and non-woody biomass and below-ground living biomass pools</w:t>
        </w:r>
      </w:hyperlink>
      <w:r w:rsidRPr="007F7E2B">
        <w:t xml:space="preserve">, </w:t>
      </w:r>
      <w:hyperlink w:anchor="bookmark=kix.hcxrjy99mdxo">
        <w:r w:rsidRPr="007F7E2B">
          <w:rPr>
            <w:i/>
            <w:color w:val="1155CC"/>
            <w:u w:val="single"/>
          </w:rPr>
          <w:t>Task 2.2.3 Projection of future biomass pools under the baseline scenario</w:t>
        </w:r>
      </w:hyperlink>
      <w:r w:rsidRPr="007F7E2B">
        <w:t xml:space="preserve">, and </w:t>
      </w:r>
      <w:hyperlink w:anchor="bookmark=id.qlciy9lb6mp">
        <w:r w:rsidRPr="007F7E2B">
          <w:rPr>
            <w:i/>
            <w:color w:val="1155CC"/>
            <w:u w:val="single"/>
          </w:rPr>
          <w:t>Task 2.4.2 Estimation of the carbon content of above-ground woody and non-woody and below-ground living biomass pools</w:t>
        </w:r>
      </w:hyperlink>
      <w:r w:rsidRPr="007F7E2B">
        <w:t xml:space="preserve"> described </w:t>
      </w:r>
      <w:del w:id="841" w:author="V2" w:date="2025-04-14T14:19:00Z" w16du:dateUtc="2025-04-14T19:19:00Z">
        <w:r w:rsidR="0018437E">
          <w:delText xml:space="preserve">in </w:delText>
        </w:r>
      </w:del>
      <w:r w:rsidRPr="007F7E2B">
        <w:t>herein.</w:t>
      </w:r>
      <w:r w:rsidRPr="007F7E2B">
        <w:br/>
      </w:r>
    </w:p>
    <w:p w14:paraId="000000C6" w14:textId="1D70E22A" w:rsidR="00570313" w:rsidRPr="007F7E2B" w:rsidRDefault="0092717E">
      <w:pPr>
        <w:numPr>
          <w:ilvl w:val="0"/>
          <w:numId w:val="9"/>
        </w:numPr>
        <w:pBdr>
          <w:top w:val="nil"/>
          <w:left w:val="nil"/>
          <w:bottom w:val="nil"/>
          <w:right w:val="nil"/>
          <w:between w:val="nil"/>
        </w:pBdr>
        <w:spacing w:before="0" w:line="240" w:lineRule="auto"/>
        <w:ind w:left="1080"/>
      </w:pPr>
      <w:r w:rsidRPr="007F7E2B">
        <w:rPr>
          <w:b/>
        </w:rPr>
        <w:t>No Change in Woody Biomass</w:t>
      </w:r>
      <w:r w:rsidRPr="007F7E2B">
        <w:br/>
        <w:t xml:space="preserve">Woody biomass is found within the project </w:t>
      </w:r>
      <w:r w:rsidR="00CE0D18" w:rsidRPr="007F7E2B">
        <w:t>area</w:t>
      </w:r>
      <w:del w:id="842" w:author="V2" w:date="2025-04-14T14:19:00Z" w16du:dateUtc="2025-04-14T19:19:00Z">
        <w:r w:rsidR="0018437E">
          <w:delText>,</w:delText>
        </w:r>
      </w:del>
      <w:r w:rsidR="00CE0D18" w:rsidRPr="007F7E2B">
        <w:t xml:space="preserve"> but</w:t>
      </w:r>
      <w:r w:rsidRPr="007F7E2B">
        <w:t xml:space="preserve"> amounts of current and projected wood harvest under the baseline and project scenarios are not significant. </w:t>
      </w:r>
      <w:r w:rsidRPr="007F7E2B">
        <w:br/>
      </w:r>
      <w:r w:rsidRPr="007F7E2B">
        <w:br/>
      </w:r>
      <w:r w:rsidRPr="007F7E2B">
        <w:rPr>
          <w:i/>
        </w:rPr>
        <w:t>Consequence if met</w:t>
      </w:r>
      <w:r w:rsidRPr="007F7E2B">
        <w:t xml:space="preserve">: Project Proponent </w:t>
      </w:r>
      <w:r w:rsidRPr="007F7E2B">
        <w:rPr>
          <w:i/>
          <w:u w:val="single"/>
        </w:rPr>
        <w:t>is not</w:t>
      </w:r>
      <w:r w:rsidRPr="007F7E2B">
        <w:t xml:space="preserve"> required to complete </w:t>
      </w:r>
      <w:hyperlink w:anchor="bookmark=id.eha5ml8c0o18">
        <w:r w:rsidRPr="007F7E2B">
          <w:rPr>
            <w:i/>
            <w:color w:val="1155CC"/>
            <w:u w:val="single"/>
          </w:rPr>
          <w:t>Task 2.4.3 Estimation of the amount of wood harvest from within the project area used for the production of long-lived wood products</w:t>
        </w:r>
      </w:hyperlink>
      <w:r w:rsidRPr="007F7E2B">
        <w:t xml:space="preserve">, and </w:t>
      </w:r>
      <w:hyperlink w:anchor="bookmark=id.sqpn8lceyofk">
        <w:r w:rsidRPr="007F7E2B">
          <w:rPr>
            <w:i/>
            <w:color w:val="1155CC"/>
            <w:u w:val="single"/>
          </w:rPr>
          <w:t>Task 2.4.4 Long-lived wood products</w:t>
        </w:r>
      </w:hyperlink>
      <w:r w:rsidRPr="007F7E2B">
        <w:t xml:space="preserve"> described </w:t>
      </w:r>
      <w:del w:id="843" w:author="V2" w:date="2025-04-14T14:19:00Z" w16du:dateUtc="2025-04-14T19:19:00Z">
        <w:r w:rsidR="0018437E">
          <w:delText xml:space="preserve">in </w:delText>
        </w:r>
      </w:del>
      <w:r w:rsidRPr="007F7E2B">
        <w:t>herein.</w:t>
      </w:r>
      <w:r w:rsidRPr="007F7E2B">
        <w:br/>
      </w:r>
    </w:p>
    <w:p w14:paraId="000000C7" w14:textId="77777777" w:rsidR="00570313" w:rsidRPr="007F7E2B" w:rsidRDefault="0092717E">
      <w:pPr>
        <w:numPr>
          <w:ilvl w:val="0"/>
          <w:numId w:val="9"/>
        </w:numPr>
        <w:pBdr>
          <w:top w:val="nil"/>
          <w:left w:val="nil"/>
          <w:bottom w:val="nil"/>
          <w:right w:val="nil"/>
          <w:between w:val="nil"/>
        </w:pBdr>
        <w:spacing w:before="0" w:line="240" w:lineRule="auto"/>
        <w:ind w:left="1080"/>
      </w:pPr>
      <w:r w:rsidRPr="007F7E2B">
        <w:rPr>
          <w:b/>
        </w:rPr>
        <w:lastRenderedPageBreak/>
        <w:t>No Change in Fertilizer, Manure, N-fixing Species. Flooding</w:t>
      </w:r>
      <w:r w:rsidRPr="007F7E2B">
        <w:rPr>
          <w:b/>
        </w:rPr>
        <w:br/>
      </w:r>
      <w:r w:rsidRPr="007F7E2B">
        <w:t xml:space="preserve">No significant change is expected to occur in the amounts or locations of any of the following conditions or activities between the baseline scenario and the project scenario: </w:t>
      </w:r>
      <w:r w:rsidRPr="007F7E2B">
        <w:br/>
      </w:r>
    </w:p>
    <w:p w14:paraId="000000C8" w14:textId="77777777" w:rsidR="00570313" w:rsidRPr="007F7E2B" w:rsidRDefault="0092717E">
      <w:pPr>
        <w:numPr>
          <w:ilvl w:val="1"/>
          <w:numId w:val="9"/>
        </w:numPr>
        <w:pBdr>
          <w:top w:val="nil"/>
          <w:left w:val="nil"/>
          <w:bottom w:val="nil"/>
          <w:right w:val="nil"/>
          <w:between w:val="nil"/>
        </w:pBdr>
        <w:spacing w:before="0" w:line="240" w:lineRule="auto"/>
      </w:pPr>
      <w:r w:rsidRPr="007F7E2B">
        <w:t xml:space="preserve">Amount or location of application of organic or inorganic fertilizers. </w:t>
      </w:r>
    </w:p>
    <w:p w14:paraId="000000C9" w14:textId="77777777" w:rsidR="00570313" w:rsidRPr="007F7E2B" w:rsidRDefault="0092717E">
      <w:pPr>
        <w:numPr>
          <w:ilvl w:val="1"/>
          <w:numId w:val="9"/>
        </w:numPr>
        <w:pBdr>
          <w:top w:val="nil"/>
          <w:left w:val="nil"/>
          <w:bottom w:val="nil"/>
          <w:right w:val="nil"/>
          <w:between w:val="nil"/>
        </w:pBdr>
        <w:spacing w:before="0" w:line="240" w:lineRule="auto"/>
      </w:pPr>
      <w:r w:rsidRPr="007F7E2B">
        <w:t xml:space="preserve">Amount or location of domesticated animal grazing and deposition of manure or urine. </w:t>
      </w:r>
    </w:p>
    <w:p w14:paraId="000000CA" w14:textId="77777777" w:rsidR="00570313" w:rsidRPr="007F7E2B" w:rsidRDefault="0092717E">
      <w:pPr>
        <w:numPr>
          <w:ilvl w:val="1"/>
          <w:numId w:val="9"/>
        </w:numPr>
        <w:pBdr>
          <w:top w:val="nil"/>
          <w:left w:val="nil"/>
          <w:bottom w:val="nil"/>
          <w:right w:val="nil"/>
          <w:between w:val="nil"/>
        </w:pBdr>
        <w:spacing w:before="0" w:line="240" w:lineRule="auto"/>
      </w:pPr>
      <w:r w:rsidRPr="007F7E2B">
        <w:t xml:space="preserve">Amount or location of areas subject to flooding, and duration of flooding. </w:t>
      </w:r>
    </w:p>
    <w:p w14:paraId="000000CB" w14:textId="77777777" w:rsidR="00570313" w:rsidRPr="007F7E2B" w:rsidRDefault="0092717E">
      <w:pPr>
        <w:numPr>
          <w:ilvl w:val="1"/>
          <w:numId w:val="9"/>
        </w:numPr>
        <w:pBdr>
          <w:top w:val="nil"/>
          <w:left w:val="nil"/>
          <w:bottom w:val="nil"/>
          <w:right w:val="nil"/>
          <w:between w:val="nil"/>
        </w:pBdr>
        <w:spacing w:before="0" w:line="240" w:lineRule="auto"/>
      </w:pPr>
      <w:r w:rsidRPr="007F7E2B">
        <w:t>Amount or location of nitrogen-fixing species.</w:t>
      </w:r>
      <w:r w:rsidRPr="007F7E2B">
        <w:br/>
      </w:r>
    </w:p>
    <w:p w14:paraId="000000CC" w14:textId="77777777" w:rsidR="00570313" w:rsidRPr="007F7E2B" w:rsidRDefault="0092717E">
      <w:pPr>
        <w:pStyle w:val="Heading3"/>
        <w:numPr>
          <w:ilvl w:val="1"/>
          <w:numId w:val="14"/>
        </w:numPr>
        <w:spacing w:before="0" w:after="0" w:line="256" w:lineRule="auto"/>
      </w:pPr>
      <w:bookmarkStart w:id="844" w:name="_Toc180594074"/>
      <w:bookmarkStart w:id="845" w:name="_Toc180594481"/>
      <w:r w:rsidRPr="007F7E2B">
        <w:t>Project Boundary</w:t>
      </w:r>
      <w:bookmarkEnd w:id="844"/>
      <w:bookmarkEnd w:id="845"/>
    </w:p>
    <w:p w14:paraId="000000CD" w14:textId="0EA130DD" w:rsidR="00570313" w:rsidRPr="007F7E2B" w:rsidRDefault="0092717E">
      <w:pPr>
        <w:spacing w:line="256" w:lineRule="auto"/>
        <w:ind w:left="720"/>
      </w:pPr>
      <w:r w:rsidRPr="007F7E2B">
        <w:t xml:space="preserve">A Project Proponent should identify the project boundary using the module </w:t>
      </w:r>
      <w:r w:rsidR="00282716">
        <w:fldChar w:fldCharType="begin"/>
      </w:r>
      <w:r w:rsidR="00282716">
        <w:instrText>HYPERLINK "https://verra.org/wp-content/uploads/imported/methodologies/VMD0020-Methods-to-Determine-Project-Boundaries-v1.0.pdf" \h</w:instrText>
      </w:r>
      <w:r w:rsidR="00282716">
        <w:fldChar w:fldCharType="separate"/>
      </w:r>
      <w:del w:id="846" w:author="V2" w:date="2025-04-14T14:19:00Z" w16du:dateUtc="2025-04-14T19:19:00Z">
        <w:r w:rsidR="00570313">
          <w:rPr>
            <w:color w:val="1155CC"/>
            <w:u w:val="single"/>
          </w:rPr>
          <w:delText>VMD0020</w:delText>
        </w:r>
      </w:del>
      <w:ins w:id="847" w:author="V2" w:date="2025-04-14T14:19:00Z" w16du:dateUtc="2025-04-14T19:19:00Z">
        <w:r w:rsidR="00282716" w:rsidRPr="007F7E2B">
          <w:rPr>
            <w:color w:val="1155CC"/>
            <w:u w:val="single"/>
          </w:rPr>
          <w:t>TRS-3</w:t>
        </w:r>
      </w:ins>
      <w:r w:rsidR="00282716">
        <w:fldChar w:fldCharType="end"/>
      </w:r>
      <w:hyperlink r:id="rId40">
        <w:r w:rsidRPr="007F7E2B">
          <w:rPr>
            <w:i/>
            <w:color w:val="1155CC"/>
            <w:u w:val="single"/>
          </w:rPr>
          <w:t xml:space="preserve"> Methods to Determine Project Boundary</w:t>
        </w:r>
      </w:hyperlink>
      <w:r w:rsidRPr="007F7E2B">
        <w:t xml:space="preserve">, noting exclusion areas, project start date, and project end date. </w:t>
      </w:r>
      <w:ins w:id="848" w:author="V2" w:date="2025-04-14T14:19:00Z" w16du:dateUtc="2025-04-14T19:19:00Z">
        <w:r w:rsidR="0033283B" w:rsidRPr="007F7E2B">
          <w:t>Providing the project boundary as KML files or other interconvertible formats (</w:t>
        </w:r>
        <w:r w:rsidR="00540429" w:rsidRPr="007F7E2B">
          <w:t>e.g.,</w:t>
        </w:r>
        <w:r w:rsidR="0033283B" w:rsidRPr="007F7E2B">
          <w:t xml:space="preserve"> geodetic polygons, additional shape files, maps, .kml files, GPS coordinates,</w:t>
        </w:r>
        <w:r w:rsidR="0069695F" w:rsidRPr="007F7E2B">
          <w:t xml:space="preserve"> </w:t>
        </w:r>
        <w:r w:rsidR="009B5AD3" w:rsidRPr="007F7E2B">
          <w:t>etc.</w:t>
        </w:r>
        <w:r w:rsidR="0033283B" w:rsidRPr="007F7E2B">
          <w:t xml:space="preserve">) to support the identification of boundaries accurately and unambiguously is required. </w:t>
        </w:r>
      </w:ins>
      <w:r w:rsidRPr="007F7E2B">
        <w:t>The Project Proponent should complete the following task to identify the project boundary:</w:t>
      </w:r>
    </w:p>
    <w:p w14:paraId="000000CE" w14:textId="77777777" w:rsidR="00570313" w:rsidRPr="007F7E2B" w:rsidRDefault="0092717E">
      <w:pPr>
        <w:pStyle w:val="Heading4"/>
        <w:widowControl w:val="0"/>
        <w:numPr>
          <w:ilvl w:val="2"/>
          <w:numId w:val="14"/>
        </w:numPr>
      </w:pPr>
      <w:r w:rsidRPr="007F7E2B">
        <w:t>Identification of project boundary</w:t>
      </w:r>
      <w:r w:rsidRPr="007F7E2B">
        <w:br/>
      </w:r>
    </w:p>
    <w:tbl>
      <w:tblPr>
        <w:tblW w:w="8700" w:type="dxa"/>
        <w:tblInd w:w="2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849" w:author="V2" w:date="2025-04-14T14:19:00Z" w16du:dateUtc="2025-04-14T19:19:00Z">
          <w:tblPr>
            <w:tblW w:w="8700" w:type="dxa"/>
            <w:tblInd w:w="2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485"/>
        <w:gridCol w:w="7215"/>
        <w:tblGridChange w:id="850">
          <w:tblGrid>
            <w:gridCol w:w="1485"/>
            <w:gridCol w:w="7215"/>
          </w:tblGrid>
        </w:tblGridChange>
      </w:tblGrid>
      <w:tr w:rsidR="00570313" w:rsidRPr="007F7E2B" w14:paraId="6B5903BE" w14:textId="77777777">
        <w:tc>
          <w:tcPr>
            <w:tcW w:w="1485" w:type="dxa"/>
            <w:shd w:val="clear" w:color="auto" w:fill="auto"/>
            <w:tcMar>
              <w:top w:w="100" w:type="dxa"/>
              <w:left w:w="100" w:type="dxa"/>
              <w:bottom w:w="100" w:type="dxa"/>
              <w:right w:w="100" w:type="dxa"/>
            </w:tcMar>
            <w:tcPrChange w:id="851" w:author="V2" w:date="2025-04-14T14:19:00Z" w16du:dateUtc="2025-04-14T19:19:00Z">
              <w:tcPr>
                <w:tcW w:w="1485" w:type="dxa"/>
                <w:shd w:val="clear" w:color="auto" w:fill="auto"/>
                <w:tcMar>
                  <w:top w:w="100" w:type="dxa"/>
                  <w:left w:w="100" w:type="dxa"/>
                  <w:bottom w:w="100" w:type="dxa"/>
                  <w:right w:w="100" w:type="dxa"/>
                </w:tcMar>
              </w:tcPr>
            </w:tcPrChange>
          </w:tcPr>
          <w:p w14:paraId="000000CF" w14:textId="77777777" w:rsidR="00570313" w:rsidRPr="007F7E2B" w:rsidRDefault="0092717E">
            <w:pPr>
              <w:widowControl w:val="0"/>
              <w:rPr>
                <w:rPrChange w:id="852" w:author="V2" w:date="2025-04-14T14:19:00Z" w16du:dateUtc="2025-04-14T19:19:00Z">
                  <w:rPr>
                    <w:highlight w:val="white"/>
                  </w:rPr>
                </w:rPrChange>
              </w:rPr>
            </w:pPr>
            <w:r w:rsidRPr="007F7E2B">
              <w:rPr>
                <w:rPrChange w:id="853" w:author="V2" w:date="2025-04-14T14:19:00Z" w16du:dateUtc="2025-04-14T19:19:00Z">
                  <w:rPr>
                    <w:highlight w:val="white"/>
                  </w:rPr>
                </w:rPrChange>
              </w:rPr>
              <w:t>Requirement</w:t>
            </w:r>
          </w:p>
        </w:tc>
        <w:tc>
          <w:tcPr>
            <w:tcW w:w="7215" w:type="dxa"/>
            <w:shd w:val="clear" w:color="auto" w:fill="auto"/>
            <w:tcMar>
              <w:top w:w="100" w:type="dxa"/>
              <w:left w:w="100" w:type="dxa"/>
              <w:bottom w:w="100" w:type="dxa"/>
              <w:right w:w="100" w:type="dxa"/>
            </w:tcMar>
            <w:tcPrChange w:id="854" w:author="V2" w:date="2025-04-14T14:19:00Z" w16du:dateUtc="2025-04-14T19:19:00Z">
              <w:tcPr>
                <w:tcW w:w="7215" w:type="dxa"/>
                <w:shd w:val="clear" w:color="auto" w:fill="auto"/>
                <w:tcMar>
                  <w:top w:w="100" w:type="dxa"/>
                  <w:left w:w="100" w:type="dxa"/>
                  <w:bottom w:w="100" w:type="dxa"/>
                  <w:right w:w="100" w:type="dxa"/>
                </w:tcMar>
              </w:tcPr>
            </w:tcPrChange>
          </w:tcPr>
          <w:p w14:paraId="000000D0" w14:textId="77777777" w:rsidR="00570313" w:rsidRPr="007F7E2B" w:rsidRDefault="0092717E">
            <w:pPr>
              <w:widowControl w:val="0"/>
              <w:rPr>
                <w:rPrChange w:id="855" w:author="V2" w:date="2025-04-14T14:19:00Z" w16du:dateUtc="2025-04-14T19:19:00Z">
                  <w:rPr>
                    <w:highlight w:val="white"/>
                  </w:rPr>
                </w:rPrChange>
              </w:rPr>
            </w:pPr>
            <w:r w:rsidRPr="007F7E2B">
              <w:rPr>
                <w:rPrChange w:id="856" w:author="V2" w:date="2025-04-14T14:19:00Z" w16du:dateUtc="2025-04-14T19:19:00Z">
                  <w:rPr>
                    <w:highlight w:val="white"/>
                  </w:rPr>
                </w:rPrChange>
              </w:rPr>
              <w:t>Required for all projects.</w:t>
            </w:r>
          </w:p>
        </w:tc>
      </w:tr>
      <w:tr w:rsidR="00570313" w:rsidRPr="007F7E2B" w14:paraId="50F18091" w14:textId="77777777">
        <w:tc>
          <w:tcPr>
            <w:tcW w:w="1485" w:type="dxa"/>
            <w:shd w:val="clear" w:color="auto" w:fill="auto"/>
            <w:tcMar>
              <w:top w:w="100" w:type="dxa"/>
              <w:left w:w="100" w:type="dxa"/>
              <w:bottom w:w="100" w:type="dxa"/>
              <w:right w:w="100" w:type="dxa"/>
            </w:tcMar>
            <w:tcPrChange w:id="857" w:author="V2" w:date="2025-04-14T14:19:00Z" w16du:dateUtc="2025-04-14T19:19:00Z">
              <w:tcPr>
                <w:tcW w:w="1485" w:type="dxa"/>
                <w:shd w:val="clear" w:color="auto" w:fill="auto"/>
                <w:tcMar>
                  <w:top w:w="100" w:type="dxa"/>
                  <w:left w:w="100" w:type="dxa"/>
                  <w:bottom w:w="100" w:type="dxa"/>
                  <w:right w:w="100" w:type="dxa"/>
                </w:tcMar>
              </w:tcPr>
            </w:tcPrChange>
          </w:tcPr>
          <w:p w14:paraId="000000D1" w14:textId="77777777" w:rsidR="00570313" w:rsidRPr="007F7E2B" w:rsidRDefault="0092717E">
            <w:pPr>
              <w:widowControl w:val="0"/>
              <w:rPr>
                <w:rPrChange w:id="858" w:author="V2" w:date="2025-04-14T14:19:00Z" w16du:dateUtc="2025-04-14T19:19:00Z">
                  <w:rPr>
                    <w:highlight w:val="white"/>
                  </w:rPr>
                </w:rPrChange>
              </w:rPr>
            </w:pPr>
            <w:r w:rsidRPr="007F7E2B">
              <w:rPr>
                <w:rPrChange w:id="859" w:author="V2" w:date="2025-04-14T14:19:00Z" w16du:dateUtc="2025-04-14T19:19:00Z">
                  <w:rPr>
                    <w:highlight w:val="white"/>
                  </w:rPr>
                </w:rPrChange>
              </w:rPr>
              <w:t>Goal</w:t>
            </w:r>
          </w:p>
        </w:tc>
        <w:tc>
          <w:tcPr>
            <w:tcW w:w="7215" w:type="dxa"/>
            <w:shd w:val="clear" w:color="auto" w:fill="auto"/>
            <w:tcMar>
              <w:top w:w="100" w:type="dxa"/>
              <w:left w:w="100" w:type="dxa"/>
              <w:bottom w:w="100" w:type="dxa"/>
              <w:right w:w="100" w:type="dxa"/>
            </w:tcMar>
            <w:tcPrChange w:id="860" w:author="V2" w:date="2025-04-14T14:19:00Z" w16du:dateUtc="2025-04-14T19:19:00Z">
              <w:tcPr>
                <w:tcW w:w="7215" w:type="dxa"/>
                <w:shd w:val="clear" w:color="auto" w:fill="auto"/>
                <w:tcMar>
                  <w:top w:w="100" w:type="dxa"/>
                  <w:left w:w="100" w:type="dxa"/>
                  <w:bottom w:w="100" w:type="dxa"/>
                  <w:right w:w="100" w:type="dxa"/>
                </w:tcMar>
              </w:tcPr>
            </w:tcPrChange>
          </w:tcPr>
          <w:p w14:paraId="000000D2" w14:textId="77777777" w:rsidR="00570313" w:rsidRPr="007F7E2B" w:rsidRDefault="0092717E">
            <w:pPr>
              <w:widowControl w:val="0"/>
              <w:rPr>
                <w:rPrChange w:id="861" w:author="V2" w:date="2025-04-14T14:19:00Z" w16du:dateUtc="2025-04-14T19:19:00Z">
                  <w:rPr>
                    <w:highlight w:val="white"/>
                  </w:rPr>
                </w:rPrChange>
              </w:rPr>
            </w:pPr>
            <w:r w:rsidRPr="007F7E2B">
              <w:rPr>
                <w:rPrChange w:id="862" w:author="V2" w:date="2025-04-14T14:19:00Z" w16du:dateUtc="2025-04-14T19:19:00Z">
                  <w:rPr>
                    <w:highlight w:val="white"/>
                  </w:rPr>
                </w:rPrChange>
              </w:rPr>
              <w:t>To determine the project boundary for baseline scenario and additionality purposes.</w:t>
            </w:r>
          </w:p>
        </w:tc>
      </w:tr>
      <w:tr w:rsidR="00570313" w:rsidRPr="007F7E2B" w14:paraId="5BDE0DEB" w14:textId="77777777">
        <w:tc>
          <w:tcPr>
            <w:tcW w:w="1485" w:type="dxa"/>
            <w:shd w:val="clear" w:color="auto" w:fill="auto"/>
            <w:tcMar>
              <w:top w:w="100" w:type="dxa"/>
              <w:left w:w="100" w:type="dxa"/>
              <w:bottom w:w="100" w:type="dxa"/>
              <w:right w:w="100" w:type="dxa"/>
            </w:tcMar>
            <w:tcPrChange w:id="863" w:author="V2" w:date="2025-04-14T14:19:00Z" w16du:dateUtc="2025-04-14T19:19:00Z">
              <w:tcPr>
                <w:tcW w:w="1485" w:type="dxa"/>
                <w:shd w:val="clear" w:color="auto" w:fill="auto"/>
                <w:tcMar>
                  <w:top w:w="100" w:type="dxa"/>
                  <w:left w:w="100" w:type="dxa"/>
                  <w:bottom w:w="100" w:type="dxa"/>
                  <w:right w:w="100" w:type="dxa"/>
                </w:tcMar>
              </w:tcPr>
            </w:tcPrChange>
          </w:tcPr>
          <w:p w14:paraId="000000D3" w14:textId="77777777" w:rsidR="00570313" w:rsidRPr="007F7E2B" w:rsidRDefault="0092717E">
            <w:pPr>
              <w:widowControl w:val="0"/>
              <w:rPr>
                <w:rPrChange w:id="864" w:author="V2" w:date="2025-04-14T14:19:00Z" w16du:dateUtc="2025-04-14T19:19:00Z">
                  <w:rPr>
                    <w:highlight w:val="white"/>
                  </w:rPr>
                </w:rPrChange>
              </w:rPr>
            </w:pPr>
            <w:r w:rsidRPr="007F7E2B">
              <w:rPr>
                <w:rPrChange w:id="865" w:author="V2" w:date="2025-04-14T14:19:00Z" w16du:dateUtc="2025-04-14T19:19:00Z">
                  <w:rPr>
                    <w:highlight w:val="white"/>
                  </w:rPr>
                </w:rPrChange>
              </w:rPr>
              <w:t>Method</w:t>
            </w:r>
          </w:p>
        </w:tc>
        <w:tc>
          <w:tcPr>
            <w:tcW w:w="7215" w:type="dxa"/>
            <w:shd w:val="clear" w:color="auto" w:fill="auto"/>
            <w:tcMar>
              <w:top w:w="100" w:type="dxa"/>
              <w:left w:w="100" w:type="dxa"/>
              <w:bottom w:w="100" w:type="dxa"/>
              <w:right w:w="100" w:type="dxa"/>
            </w:tcMar>
            <w:tcPrChange w:id="866" w:author="V2" w:date="2025-04-14T14:19:00Z" w16du:dateUtc="2025-04-14T19:19:00Z">
              <w:tcPr>
                <w:tcW w:w="7215" w:type="dxa"/>
                <w:shd w:val="clear" w:color="auto" w:fill="auto"/>
                <w:tcMar>
                  <w:top w:w="100" w:type="dxa"/>
                  <w:left w:w="100" w:type="dxa"/>
                  <w:bottom w:w="100" w:type="dxa"/>
                  <w:right w:w="100" w:type="dxa"/>
                </w:tcMar>
              </w:tcPr>
            </w:tcPrChange>
          </w:tcPr>
          <w:p w14:paraId="000000D4" w14:textId="58DC4C53" w:rsidR="00570313" w:rsidRPr="007F7E2B" w:rsidRDefault="0092717E">
            <w:pPr>
              <w:widowControl w:val="0"/>
              <w:rPr>
                <w:i/>
                <w:rPrChange w:id="867" w:author="V2" w:date="2025-04-14T14:19:00Z" w16du:dateUtc="2025-04-14T19:19:00Z">
                  <w:rPr>
                    <w:i/>
                    <w:highlight w:val="white"/>
                  </w:rPr>
                </w:rPrChange>
              </w:rPr>
            </w:pPr>
            <w:r w:rsidRPr="007F7E2B">
              <w:rPr>
                <w:rPrChange w:id="868" w:author="V2" w:date="2025-04-14T14:19:00Z" w16du:dateUtc="2025-04-14T19:19:00Z">
                  <w:rPr>
                    <w:highlight w:val="white"/>
                  </w:rPr>
                </w:rPrChange>
              </w:rPr>
              <w:t xml:space="preserve">Determine the project boundary using the module </w:t>
            </w:r>
            <w:r w:rsidR="00282716">
              <w:fldChar w:fldCharType="begin"/>
            </w:r>
            <w:r w:rsidR="00282716">
              <w:instrText>HYPERLINK "https://verra.org/wp-content/uploads/imported/methodologies/VMD0020-Methods-to-Determine-Project-Boundaries-v1.0.pdf" \h</w:instrText>
            </w:r>
            <w:r w:rsidR="00282716">
              <w:fldChar w:fldCharType="separate"/>
            </w:r>
            <w:del w:id="869" w:author="V2" w:date="2025-04-14T14:19:00Z" w16du:dateUtc="2025-04-14T19:19:00Z">
              <w:r w:rsidR="00570313">
                <w:rPr>
                  <w:color w:val="1155CC"/>
                  <w:highlight w:val="white"/>
                  <w:u w:val="single"/>
                </w:rPr>
                <w:delText>VMD0020</w:delText>
              </w:r>
            </w:del>
            <w:ins w:id="870" w:author="V2" w:date="2025-04-14T14:19:00Z" w16du:dateUtc="2025-04-14T19:19:00Z">
              <w:r w:rsidR="00282716" w:rsidRPr="007F7E2B">
                <w:rPr>
                  <w:color w:val="1155CC"/>
                  <w:u w:val="single"/>
                </w:rPr>
                <w:t>TRS-3</w:t>
              </w:r>
            </w:ins>
            <w:r w:rsidRPr="007F7E2B">
              <w:rPr>
                <w:color w:val="1155CC"/>
                <w:u w:val="single"/>
                <w:rPrChange w:id="871"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"https://verra.org/wp-content/uploads/imported/methodologies/VMD0020-Methods-to-Determine-Project-Boundaries-v1.0.pdf" \h</w:instrText>
            </w:r>
            <w:r>
              <w:fldChar w:fldCharType="separate"/>
            </w:r>
            <w:r w:rsidRPr="007F7E2B">
              <w:rPr>
                <w:i/>
                <w:color w:val="1155CC"/>
                <w:u w:val="single"/>
                <w:rPrChange w:id="872" w:author="V2" w:date="2025-04-14T14:19:00Z" w16du:dateUtc="2025-04-14T19:19:00Z">
                  <w:rPr>
                    <w:i/>
                    <w:color w:val="1155CC"/>
                    <w:highlight w:val="white"/>
                    <w:u w:val="single"/>
                  </w:rPr>
                </w:rPrChange>
              </w:rPr>
              <w:t>Methods to Determine Project Boundary</w:t>
            </w:r>
            <w:r>
              <w:fldChar w:fldCharType="end"/>
            </w:r>
          </w:p>
        </w:tc>
      </w:tr>
      <w:tr w:rsidR="00570313" w:rsidRPr="007F7E2B" w14:paraId="70C8E901" w14:textId="77777777">
        <w:tc>
          <w:tcPr>
            <w:tcW w:w="1485" w:type="dxa"/>
            <w:shd w:val="clear" w:color="auto" w:fill="auto"/>
            <w:tcMar>
              <w:top w:w="100" w:type="dxa"/>
              <w:left w:w="100" w:type="dxa"/>
              <w:bottom w:w="100" w:type="dxa"/>
              <w:right w:w="100" w:type="dxa"/>
            </w:tcMar>
            <w:tcPrChange w:id="873" w:author="V2" w:date="2025-04-14T14:19:00Z" w16du:dateUtc="2025-04-14T19:19:00Z">
              <w:tcPr>
                <w:tcW w:w="1485" w:type="dxa"/>
                <w:shd w:val="clear" w:color="auto" w:fill="auto"/>
                <w:tcMar>
                  <w:top w:w="100" w:type="dxa"/>
                  <w:left w:w="100" w:type="dxa"/>
                  <w:bottom w:w="100" w:type="dxa"/>
                  <w:right w:w="100" w:type="dxa"/>
                </w:tcMar>
              </w:tcPr>
            </w:tcPrChange>
          </w:tcPr>
          <w:p w14:paraId="000000D5" w14:textId="77777777" w:rsidR="00570313" w:rsidRPr="007F7E2B" w:rsidRDefault="0092717E">
            <w:pPr>
              <w:widowControl w:val="0"/>
              <w:rPr>
                <w:rPrChange w:id="874" w:author="V2" w:date="2025-04-14T14:19:00Z" w16du:dateUtc="2025-04-14T19:19:00Z">
                  <w:rPr>
                    <w:highlight w:val="white"/>
                  </w:rPr>
                </w:rPrChange>
              </w:rPr>
            </w:pPr>
            <w:r w:rsidRPr="007F7E2B">
              <w:rPr>
                <w:rPrChange w:id="875" w:author="V2" w:date="2025-04-14T14:19:00Z" w16du:dateUtc="2025-04-14T19:19:00Z">
                  <w:rPr>
                    <w:highlight w:val="white"/>
                  </w:rPr>
                </w:rPrChange>
              </w:rPr>
              <w:t>Comments</w:t>
            </w:r>
          </w:p>
        </w:tc>
        <w:tc>
          <w:tcPr>
            <w:tcW w:w="7215" w:type="dxa"/>
            <w:shd w:val="clear" w:color="auto" w:fill="auto"/>
            <w:tcMar>
              <w:top w:w="100" w:type="dxa"/>
              <w:left w:w="100" w:type="dxa"/>
              <w:bottom w:w="100" w:type="dxa"/>
              <w:right w:w="100" w:type="dxa"/>
            </w:tcMar>
            <w:tcPrChange w:id="876" w:author="V2" w:date="2025-04-14T14:19:00Z" w16du:dateUtc="2025-04-14T19:19:00Z">
              <w:tcPr>
                <w:tcW w:w="7215" w:type="dxa"/>
                <w:shd w:val="clear" w:color="auto" w:fill="auto"/>
                <w:tcMar>
                  <w:top w:w="100" w:type="dxa"/>
                  <w:left w:w="100" w:type="dxa"/>
                  <w:bottom w:w="100" w:type="dxa"/>
                  <w:right w:w="100" w:type="dxa"/>
                </w:tcMar>
              </w:tcPr>
            </w:tcPrChange>
          </w:tcPr>
          <w:p w14:paraId="000000D6" w14:textId="77777777" w:rsidR="00570313" w:rsidRPr="007F7E2B" w:rsidRDefault="00570313">
            <w:pPr>
              <w:widowControl w:val="0"/>
              <w:rPr>
                <w:rPrChange w:id="877" w:author="V2" w:date="2025-04-14T14:19:00Z" w16du:dateUtc="2025-04-14T19:19:00Z">
                  <w:rPr>
                    <w:highlight w:val="white"/>
                  </w:rPr>
                </w:rPrChange>
              </w:rPr>
            </w:pPr>
          </w:p>
        </w:tc>
      </w:tr>
    </w:tbl>
    <w:p w14:paraId="000000D7" w14:textId="77777777" w:rsidR="00570313" w:rsidRPr="007F7E2B" w:rsidRDefault="0092717E">
      <w:pPr>
        <w:pStyle w:val="Heading3"/>
        <w:numPr>
          <w:ilvl w:val="1"/>
          <w:numId w:val="14"/>
        </w:numPr>
        <w:spacing w:after="0" w:line="256" w:lineRule="auto"/>
      </w:pPr>
      <w:bookmarkStart w:id="878" w:name="bookmark=id.8mif3aei7lbq" w:colFirst="0" w:colLast="0"/>
      <w:bookmarkStart w:id="879" w:name="_Toc180594075"/>
      <w:bookmarkStart w:id="880" w:name="_Toc180594482"/>
      <w:bookmarkEnd w:id="878"/>
      <w:r w:rsidRPr="007F7E2B">
        <w:t>Baseline Scenario</w:t>
      </w:r>
      <w:bookmarkEnd w:id="879"/>
      <w:bookmarkEnd w:id="880"/>
    </w:p>
    <w:p w14:paraId="39421C64" w14:textId="4228A62C" w:rsidR="0051482B" w:rsidRPr="007F7E2B" w:rsidRDefault="007138A8" w:rsidP="0051482B">
      <w:pPr>
        <w:spacing w:before="0"/>
        <w:ind w:left="1440"/>
        <w:rPr>
          <w:ins w:id="881" w:author="V2" w:date="2025-04-14T14:19:00Z" w16du:dateUtc="2025-04-14T19:19:00Z"/>
        </w:rPr>
      </w:pPr>
      <w:ins w:id="882" w:author="V2" w:date="2025-04-14T14:19:00Z" w16du:dateUtc="2025-04-14T19:19:00Z">
        <w:r w:rsidRPr="007F7E2B">
          <w:t xml:space="preserve">This Task furthers the </w:t>
        </w:r>
        <w:r w:rsidR="0069695F" w:rsidRPr="007F7E2B">
          <w:t>scrutiny</w:t>
        </w:r>
        <w:r w:rsidRPr="007F7E2B">
          <w:t xml:space="preserve"> in defining your baseline, and subtasks under Task 2 provide a framework for evaluating and documenting how you construct a baseline scenario for a project.</w:t>
        </w:r>
        <w:r w:rsidR="004E7F56" w:rsidRPr="007F7E2B">
          <w:t xml:space="preserve"> Details on stratification, </w:t>
        </w:r>
        <w:r w:rsidR="00E4045E" w:rsidRPr="007F7E2B">
          <w:t xml:space="preserve">estimation of existing and future </w:t>
        </w:r>
        <w:r w:rsidR="00786C57" w:rsidRPr="007F7E2B">
          <w:t xml:space="preserve">soil </w:t>
        </w:r>
        <w:r w:rsidR="00E4045E" w:rsidRPr="007F7E2B">
          <w:t xml:space="preserve">carbon stocks are detailed in </w:t>
        </w:r>
        <w:r w:rsidRPr="007F7E2B">
          <w:t xml:space="preserve"> </w:t>
        </w:r>
        <w:r w:rsidR="00282716">
          <w:fldChar w:fldCharType="begin"/>
        </w:r>
        <w:r w:rsidR="00282716">
          <w:instrText>HYPERLINK "https://verra.org/methodologies/vmd0018-methods-to-determine-stratification-v1-0/" \h</w:instrText>
        </w:r>
        <w:r w:rsidR="00282716">
          <w:fldChar w:fldCharType="separate"/>
        </w:r>
        <w:r w:rsidR="00282716" w:rsidRPr="007F7E2B">
          <w:rPr>
            <w:u w:val="single"/>
          </w:rPr>
          <w:t>TRS-1</w:t>
        </w:r>
        <w:r w:rsidR="004E7F56" w:rsidRPr="007F7E2B">
          <w:rPr>
            <w:u w:val="single"/>
          </w:rPr>
          <w:t xml:space="preserve"> </w:t>
        </w:r>
        <w:r w:rsidR="00282716">
          <w:fldChar w:fldCharType="end"/>
        </w:r>
        <w:r w:rsidR="004E7F56">
          <w:fldChar w:fldCharType="begin"/>
        </w:r>
        <w:r w:rsidR="004E7F56">
          <w:instrText>HYPERLINK "https://verra.org/methodologies/vmd0018-methods-to-determine-stratification-v1-0/" \h</w:instrText>
        </w:r>
        <w:r w:rsidR="004E7F56">
          <w:fldChar w:fldCharType="separate"/>
        </w:r>
        <w:r w:rsidR="004E7F56" w:rsidRPr="007F7E2B">
          <w:rPr>
            <w:i/>
            <w:u w:val="single"/>
          </w:rPr>
          <w:t>Methods to Determine Stratification, v1.0</w:t>
        </w:r>
        <w:r w:rsidR="004E7F56">
          <w:fldChar w:fldCharType="end"/>
        </w:r>
        <w:r w:rsidR="00E4045E" w:rsidRPr="007F7E2B">
          <w:rPr>
            <w:i/>
            <w:u w:val="single"/>
          </w:rPr>
          <w:t xml:space="preserve">,  </w:t>
        </w:r>
        <w:r w:rsidR="00282716">
          <w:fldChar w:fldCharType="begin"/>
        </w:r>
        <w:r w:rsidR="00282716">
          <w:instrText>HYPERLINK "https://verra.org/wp-content/uploads/imported/methodologies/VMD0019-Methods-to-Project-Future-Conditions-v1.0.pdf" \h</w:instrText>
        </w:r>
        <w:r w:rsidR="00282716">
          <w:fldChar w:fldCharType="separate"/>
        </w:r>
        <w:r w:rsidR="00282716" w:rsidRPr="007F7E2B">
          <w:rPr>
            <w:u w:val="single"/>
          </w:rPr>
          <w:t>TRS-2</w:t>
        </w:r>
        <w:r w:rsidR="00282716">
          <w:fldChar w:fldCharType="end"/>
        </w:r>
        <w:r w:rsidR="004E7F56">
          <w:fldChar w:fldCharType="begin"/>
        </w:r>
        <w:r w:rsidR="004E7F56">
          <w:instrText>HYPERLINK "https://verra.org/wp-content/uploads/imported/methodologies/VMD0019-Methods-to-Project-Future-Conditions-v1.0.pdf" \h</w:instrText>
        </w:r>
        <w:r w:rsidR="004E7F56">
          <w:fldChar w:fldCharType="separate"/>
        </w:r>
        <w:r w:rsidR="004E7F56" w:rsidRPr="007F7E2B">
          <w:rPr>
            <w:i/>
            <w:u w:val="single"/>
          </w:rPr>
          <w:t xml:space="preserve"> Methods to Project Future Conditions, v1.0</w:t>
        </w:r>
        <w:r w:rsidR="004E7F56">
          <w:fldChar w:fldCharType="end"/>
        </w:r>
        <w:r w:rsidR="00E4045E" w:rsidRPr="007F7E2B">
          <w:rPr>
            <w:i/>
            <w:u w:val="single"/>
          </w:rPr>
          <w:t xml:space="preserve">, </w:t>
        </w:r>
        <w:r w:rsidR="00282716">
          <w:fldChar w:fldCharType="begin"/>
        </w:r>
        <w:r w:rsidR="00282716">
          <w:instrText>HYPERLINK "https://verra.org/wp-content/uploads/imported/methodologies/VMD0020-Methods-to-Determine-Project-Boundaries-v1.0.pdf" \h</w:instrText>
        </w:r>
        <w:r w:rsidR="00282716">
          <w:fldChar w:fldCharType="separate"/>
        </w:r>
        <w:r w:rsidR="00282716" w:rsidRPr="007F7E2B">
          <w:rPr>
            <w:u w:val="single"/>
          </w:rPr>
          <w:t>TRS-3</w:t>
        </w:r>
        <w:r w:rsidR="004E7F56" w:rsidRPr="007F7E2B">
          <w:rPr>
            <w:u w:val="single"/>
          </w:rPr>
          <w:t xml:space="preserve"> </w:t>
        </w:r>
        <w:r w:rsidR="00282716">
          <w:fldChar w:fldCharType="end"/>
        </w:r>
        <w:r w:rsidR="004E7F56">
          <w:fldChar w:fldCharType="begin"/>
        </w:r>
        <w:r w:rsidR="004E7F56">
          <w:instrText>HYPERLINK "https://verra.org/wp-content/uploads/imported/methodologies/VMD0020-Methods-to-Determine-Project-Boundaries-v1.0.pdf" \h</w:instrText>
        </w:r>
        <w:r w:rsidR="004E7F56">
          <w:fldChar w:fldCharType="separate"/>
        </w:r>
        <w:r w:rsidR="004E7F56" w:rsidRPr="007F7E2B">
          <w:rPr>
            <w:i/>
            <w:u w:val="single"/>
          </w:rPr>
          <w:t>Methods to Determine the Project Boundary, v1.0</w:t>
        </w:r>
        <w:r w:rsidR="004E7F56">
          <w:fldChar w:fldCharType="end"/>
        </w:r>
        <w:r w:rsidR="00786C57" w:rsidRPr="007F7E2B">
          <w:rPr>
            <w:i/>
            <w:u w:val="single"/>
          </w:rPr>
          <w:t xml:space="preserve"> and </w:t>
        </w:r>
        <w:r w:rsidR="004E7F56">
          <w:fldChar w:fldCharType="begin"/>
        </w:r>
        <w:r w:rsidR="004E7F56">
          <w:instrText>HYPERLINK "https://verra.org/wp-content/uploads/imported/methodologies/VMD0021-Estimation-of-Stocks-in-the-Soil-Carbon-Pool-v1.0.pdf" \h</w:instrText>
        </w:r>
        <w:r w:rsidR="004E7F56">
          <w:fldChar w:fldCharType="separate"/>
        </w:r>
        <w:r w:rsidR="004E7F56" w:rsidRPr="007F7E2B">
          <w:rPr>
            <w:u w:val="single"/>
          </w:rPr>
          <w:t xml:space="preserve">VMD0021** </w:t>
        </w:r>
        <w:r w:rsidR="004E7F56">
          <w:fldChar w:fldCharType="end"/>
        </w:r>
        <w:r w:rsidR="004E7F56">
          <w:fldChar w:fldCharType="begin"/>
        </w:r>
        <w:r w:rsidR="004E7F56">
          <w:instrText>HYPERLINK "https://verra.org/wp-content/uploads/imported/methodologies/VMD0021-Estimation-of-Stocks-in-the-Soil-Carbon-Pool-v1.0.pdf" \h</w:instrText>
        </w:r>
        <w:r w:rsidR="004E7F56">
          <w:fldChar w:fldCharType="separate"/>
        </w:r>
        <w:r w:rsidR="004E7F56" w:rsidRPr="007F7E2B">
          <w:rPr>
            <w:i/>
            <w:u w:val="single"/>
          </w:rPr>
          <w:t>Estimation of Stocks in the Soil Carbon Pool, v1.0</w:t>
        </w:r>
        <w:r w:rsidR="004E7F56">
          <w:fldChar w:fldCharType="end"/>
        </w:r>
        <w:r w:rsidR="008D5F4B" w:rsidRPr="007F7E2B">
          <w:rPr>
            <w:i/>
            <w:u w:val="single"/>
          </w:rPr>
          <w:t xml:space="preserve">. Computations for </w:t>
        </w:r>
        <w:r w:rsidR="00C22F1D" w:rsidRPr="007F7E2B">
          <w:rPr>
            <w:i/>
            <w:u w:val="single"/>
          </w:rPr>
          <w:t>documentation</w:t>
        </w:r>
        <w:r w:rsidR="00540429" w:rsidRPr="007F7E2B">
          <w:rPr>
            <w:i/>
            <w:u w:val="single"/>
          </w:rPr>
          <w:t>.</w:t>
        </w:r>
        <w:r w:rsidR="00540429" w:rsidRPr="007F7E2B">
          <w:rPr>
            <w:i/>
          </w:rPr>
          <w:t xml:space="preserve"> </w:t>
        </w:r>
        <w:r w:rsidR="00F130C4" w:rsidRPr="007F7E2B">
          <w:t xml:space="preserve">Details </w:t>
        </w:r>
        <w:r w:rsidR="0051482B" w:rsidRPr="007F7E2B">
          <w:t xml:space="preserve">to develop a </w:t>
        </w:r>
        <w:r w:rsidR="00F130C4" w:rsidRPr="007F7E2B">
          <w:t xml:space="preserve"> monitoring plan to measure baseline and </w:t>
        </w:r>
        <w:r w:rsidR="00BA036C" w:rsidRPr="007F7E2B">
          <w:t xml:space="preserve">the </w:t>
        </w:r>
        <w:r w:rsidR="00F130C4" w:rsidRPr="007F7E2B">
          <w:t>re-measurement of soil carbon stocks (</w:t>
        </w:r>
        <w:r w:rsidR="00282716">
          <w:fldChar w:fldCharType="begin"/>
        </w:r>
        <w:r w:rsidR="00282716">
          <w:instrText>HYPERLINK "https://verra.org/wp-content/uploads/imported/methodologies/VMD0034-Methods-for-Developing-a-Monitoring-Plan-v1.0.pdf" \h</w:instrText>
        </w:r>
        <w:r w:rsidR="00282716">
          <w:fldChar w:fldCharType="separate"/>
        </w:r>
        <w:r w:rsidR="00282716" w:rsidRPr="007F7E2B">
          <w:rPr>
            <w:u w:val="single"/>
          </w:rPr>
          <w:t>TRS-16</w:t>
        </w:r>
        <w:r w:rsidR="00F130C4" w:rsidRPr="007F7E2B">
          <w:rPr>
            <w:u w:val="single"/>
          </w:rPr>
          <w:t xml:space="preserve"> </w:t>
        </w:r>
        <w:r w:rsidR="00282716">
          <w:fldChar w:fldCharType="end"/>
        </w:r>
        <w:r w:rsidR="00F130C4">
          <w:fldChar w:fldCharType="begin"/>
        </w:r>
        <w:r w:rsidR="00F130C4">
          <w:instrText>HYPERLINK "https://verra.org/wp-content/uploads/imported/methodologies/VMD0034-Methods-for-Developing-a-Monitoring-Plan-v1.0.pdf" \h</w:instrText>
        </w:r>
        <w:r w:rsidR="00F130C4">
          <w:fldChar w:fldCharType="separate"/>
        </w:r>
        <w:r w:rsidR="00F130C4" w:rsidRPr="007F7E2B">
          <w:rPr>
            <w:i/>
            <w:u w:val="single"/>
          </w:rPr>
          <w:t>Methods for Developing a Monitoring Plan, v1.0</w:t>
        </w:r>
        <w:r w:rsidR="00F130C4">
          <w:fldChar w:fldCharType="end"/>
        </w:r>
        <w:r w:rsidR="00F130C4" w:rsidRPr="007F7E2B">
          <w:rPr>
            <w:i/>
            <w:u w:val="single"/>
          </w:rPr>
          <w:t xml:space="preserve">) </w:t>
        </w:r>
        <w:r w:rsidR="00F130C4" w:rsidRPr="007F7E2B">
          <w:rPr>
            <w:iCs/>
          </w:rPr>
          <w:t xml:space="preserve">and </w:t>
        </w:r>
        <w:r w:rsidR="00BB4B1E" w:rsidRPr="007F7E2B">
          <w:rPr>
            <w:iCs/>
          </w:rPr>
          <w:t xml:space="preserve">computations </w:t>
        </w:r>
        <w:r w:rsidR="0051482B" w:rsidRPr="007F7E2B">
          <w:rPr>
            <w:iCs/>
          </w:rPr>
          <w:t xml:space="preserve">to document </w:t>
        </w:r>
        <w:r w:rsidR="00BB4B1E" w:rsidRPr="007F7E2B">
          <w:rPr>
            <w:iCs/>
          </w:rPr>
          <w:t xml:space="preserve">measure to measure </w:t>
        </w:r>
        <w:r w:rsidR="00BB4B1E" w:rsidRPr="007F7E2B">
          <w:rPr>
            <w:iCs/>
          </w:rPr>
          <w:lastRenderedPageBreak/>
          <w:t>changes</w:t>
        </w:r>
        <w:r w:rsidR="0051482B" w:rsidRPr="007F7E2B">
          <w:rPr>
            <w:iCs/>
          </w:rPr>
          <w:t xml:space="preserve"> in stocks</w:t>
        </w:r>
        <w:r w:rsidR="00BA036C" w:rsidRPr="007F7E2B">
          <w:rPr>
            <w:iCs/>
          </w:rPr>
          <w:t xml:space="preserve"> (</w:t>
        </w:r>
        <w:r w:rsidR="0051482B" w:rsidRPr="007F7E2B">
          <w:rPr>
            <w:iCs/>
          </w:rPr>
          <w:t>and including net changes if GHG emissions reductions</w:t>
        </w:r>
        <w:r w:rsidR="00D3010B" w:rsidRPr="007F7E2B">
          <w:rPr>
            <w:iCs/>
          </w:rPr>
          <w:t xml:space="preserve"> are opted to be addressed by a carbon project developer</w:t>
        </w:r>
        <w:r w:rsidR="00C35034" w:rsidRPr="007F7E2B">
          <w:rPr>
            <w:iCs/>
          </w:rPr>
          <w:t>)</w:t>
        </w:r>
        <w:r w:rsidR="00D3010B" w:rsidRPr="007F7E2B">
          <w:rPr>
            <w:iCs/>
          </w:rPr>
          <w:t>,</w:t>
        </w:r>
        <w:r w:rsidR="0051482B" w:rsidRPr="007F7E2B">
          <w:rPr>
            <w:iCs/>
          </w:rPr>
          <w:t xml:space="preserve"> are provided</w:t>
        </w:r>
        <w:r w:rsidR="00C35034" w:rsidRPr="007F7E2B">
          <w:rPr>
            <w:iCs/>
          </w:rPr>
          <w:t xml:space="preserve"> </w:t>
        </w:r>
        <w:r w:rsidR="00251587" w:rsidRPr="007F7E2B">
          <w:rPr>
            <w:iCs/>
            <w:u w:val="single"/>
          </w:rPr>
          <w:t>(</w:t>
        </w:r>
        <w:r w:rsidR="00282716">
          <w:fldChar w:fldCharType="begin"/>
        </w:r>
        <w:r w:rsidR="00282716">
          <w:instrText>HYPERLINK "https://verra.org/wp-content/uploads/imported/methodologies/VMD0035-Methods-to-Determine-the-Net-Change-in-Atmospheric-GHG-Resulting-from-Project-Activities-v1.0.pdf" \h</w:instrText>
        </w:r>
        <w:r w:rsidR="00282716">
          <w:fldChar w:fldCharType="separate"/>
        </w:r>
        <w:r w:rsidR="00282716" w:rsidRPr="007F7E2B">
          <w:rPr>
            <w:u w:val="single"/>
          </w:rPr>
          <w:t>TRS-17</w:t>
        </w:r>
        <w:r w:rsidR="00251587" w:rsidRPr="007F7E2B">
          <w:rPr>
            <w:u w:val="single"/>
          </w:rPr>
          <w:t xml:space="preserve"> </w:t>
        </w:r>
        <w:r w:rsidR="00282716">
          <w:fldChar w:fldCharType="end"/>
        </w:r>
        <w:r w:rsidR="00251587">
          <w:fldChar w:fldCharType="begin"/>
        </w:r>
        <w:r w:rsidR="00251587">
          <w:instrText>HYPERLINK "https://verra.org/wp-content/uploads/imported/methodologies/VMD0035-Methods-to-Determine-the-Net-Change-in-Atmospheric-GHG-Resulting-from-Project-Activities-v1.0.pdf" \h</w:instrText>
        </w:r>
        <w:r w:rsidR="00251587">
          <w:fldChar w:fldCharType="separate"/>
        </w:r>
        <w:r w:rsidR="00251587" w:rsidRPr="007F7E2B">
          <w:rPr>
            <w:i/>
            <w:u w:val="single"/>
          </w:rPr>
          <w:t>Methods to Determine the Net Change in Atmospheric GHG Resulting from Project Activities, v1.0</w:t>
        </w:r>
        <w:r w:rsidR="00251587">
          <w:fldChar w:fldCharType="end"/>
        </w:r>
        <w:r w:rsidR="00251587" w:rsidRPr="007F7E2B">
          <w:rPr>
            <w:i/>
            <w:u w:val="single"/>
          </w:rPr>
          <w:t>).</w:t>
        </w:r>
      </w:ins>
    </w:p>
    <w:p w14:paraId="4364F6B0" w14:textId="3847FC8C" w:rsidR="00F130C4" w:rsidRPr="007F7E2B" w:rsidRDefault="00F130C4" w:rsidP="0051482B">
      <w:pPr>
        <w:spacing w:before="0"/>
        <w:ind w:left="1440"/>
        <w:rPr>
          <w:ins w:id="883" w:author="V2" w:date="2025-04-14T14:19:00Z" w16du:dateUtc="2025-04-14T19:19:00Z"/>
        </w:rPr>
      </w:pPr>
    </w:p>
    <w:p w14:paraId="000000D8" w14:textId="4E9C0900" w:rsidR="00570313" w:rsidRPr="007F7E2B" w:rsidRDefault="0092717E">
      <w:pPr>
        <w:spacing w:line="240" w:lineRule="auto"/>
        <w:ind w:left="720"/>
        <w:jc w:val="both"/>
      </w:pPr>
      <w:r w:rsidRPr="007F7E2B">
        <w:t xml:space="preserve">A Project Proponent should follow the Baseline Scenario instructions in accordance with the </w:t>
      </w:r>
      <w:del w:id="884" w:author="V2" w:date="2025-04-14T14:19:00Z" w16du:dateUtc="2025-04-14T19:19:00Z">
        <w:r w:rsidR="0018437E">
          <w:delText>above</w:delText>
        </w:r>
      </w:del>
      <w:ins w:id="885" w:author="V2" w:date="2025-04-14T14:19:00Z" w16du:dateUtc="2025-04-14T19:19:00Z">
        <w:r w:rsidR="00E80980" w:rsidRPr="007F7E2B">
          <w:t>information in</w:t>
        </w:r>
      </w:ins>
      <w:r w:rsidRPr="007F7E2B">
        <w:t xml:space="preserve"> </w:t>
      </w:r>
      <w:r>
        <w:fldChar w:fldCharType="begin"/>
      </w:r>
      <w:r>
        <w:instrText>HYPERLINK \l "bookmark=id.xyuc7aflfaxp" \h</w:instrText>
      </w:r>
      <w:r>
        <w:fldChar w:fldCharType="separate"/>
      </w:r>
      <w:r w:rsidRPr="007F7E2B">
        <w:rPr>
          <w:i/>
          <w:u w:val="single"/>
          <w:rPrChange w:id="886" w:author="V2" w:date="2025-04-14T14:19:00Z" w16du:dateUtc="2025-04-14T19:19:00Z">
            <w:rPr>
              <w:i/>
              <w:color w:val="1155CC"/>
              <w:u w:val="single"/>
            </w:rPr>
          </w:rPrChange>
        </w:rPr>
        <w:t>Task 1.4</w:t>
      </w:r>
      <w:r>
        <w:fldChar w:fldCharType="end"/>
      </w:r>
      <w:r>
        <w:fldChar w:fldCharType="begin"/>
      </w:r>
      <w:r>
        <w:instrText>HYPERLINK \l "bookmark=id.xyuc7aflfaxp" \h</w:instrText>
      </w:r>
      <w:r>
        <w:fldChar w:fldCharType="separate"/>
      </w:r>
      <w:r w:rsidRPr="007F7E2B">
        <w:rPr>
          <w:u w:val="single"/>
          <w:rPrChange w:id="887" w:author="V2" w:date="2025-04-14T14:19:00Z" w16du:dateUtc="2025-04-14T19:19:00Z">
            <w:rPr>
              <w:color w:val="1155CC"/>
              <w:u w:val="single"/>
            </w:rPr>
          </w:rPrChange>
        </w:rPr>
        <w:t xml:space="preserve"> </w:t>
      </w:r>
      <w:r>
        <w:fldChar w:fldCharType="end"/>
      </w:r>
      <w:r>
        <w:fldChar w:fldCharType="begin"/>
      </w:r>
      <w:r>
        <w:instrText>HYPERLINK \l "bookmark=id.xyuc7aflfaxp" \h</w:instrText>
      </w:r>
      <w:r>
        <w:fldChar w:fldCharType="separate"/>
      </w:r>
      <w:r w:rsidRPr="007F7E2B">
        <w:rPr>
          <w:i/>
          <w:u w:val="single"/>
          <w:rPrChange w:id="888" w:author="V2" w:date="2025-04-14T14:19:00Z" w16du:dateUtc="2025-04-14T19:19:00Z">
            <w:rPr>
              <w:i/>
              <w:color w:val="1155CC"/>
              <w:u w:val="single"/>
            </w:rPr>
          </w:rPrChange>
        </w:rPr>
        <w:t>Project Eligibility</w:t>
      </w:r>
      <w:r>
        <w:fldChar w:fldCharType="end"/>
      </w:r>
      <w:del w:id="889" w:author="V2" w:date="2025-04-14T14:19:00Z" w16du:dateUtc="2025-04-14T19:19:00Z">
        <w:r w:rsidR="0018437E">
          <w:delText>. For any</w:delText>
        </w:r>
      </w:del>
      <w:ins w:id="890" w:author="V2" w:date="2025-04-14T14:19:00Z" w16du:dateUtc="2025-04-14T19:19:00Z">
        <w:r w:rsidR="00D3010B" w:rsidRPr="007F7E2B">
          <w:rPr>
            <w:i/>
          </w:rPr>
          <w:t xml:space="preserve"> </w:t>
        </w:r>
        <w:r w:rsidR="00D3010B" w:rsidRPr="007F7E2B">
          <w:rPr>
            <w:iCs/>
          </w:rPr>
          <w:t>and the above detailed technical methods</w:t>
        </w:r>
        <w:r w:rsidR="005C4ACB" w:rsidRPr="007F7E2B">
          <w:rPr>
            <w:iCs/>
          </w:rPr>
          <w:t>,</w:t>
        </w:r>
        <w:r w:rsidR="00E80980" w:rsidRPr="007F7E2B">
          <w:rPr>
            <w:iCs/>
          </w:rPr>
          <w:t xml:space="preserve"> and for</w:t>
        </w:r>
        <w:r w:rsidR="00E80980" w:rsidRPr="007F7E2B">
          <w:t xml:space="preserve"> a</w:t>
        </w:r>
      </w:ins>
      <w:r w:rsidR="00E80980" w:rsidRPr="007F7E2B">
        <w:t xml:space="preserve"> </w:t>
      </w:r>
      <w:r w:rsidRPr="007F7E2B">
        <w:t xml:space="preserve">project that meets the conditions in </w:t>
      </w:r>
      <w:r>
        <w:fldChar w:fldCharType="begin"/>
      </w:r>
      <w:r>
        <w:instrText>HYPERLINK \l "bookmark=id.keriid1hd44d" \h</w:instrText>
      </w:r>
      <w:r>
        <w:fldChar w:fldCharType="separate"/>
      </w:r>
      <w:r w:rsidRPr="007F7E2B">
        <w:rPr>
          <w:i/>
          <w:u w:val="single"/>
          <w:rPrChange w:id="891" w:author="V2" w:date="2025-04-14T14:19:00Z" w16du:dateUtc="2025-04-14T19:19:00Z">
            <w:rPr>
              <w:i/>
              <w:color w:val="1155CC"/>
              <w:u w:val="single"/>
            </w:rPr>
          </w:rPrChange>
        </w:rPr>
        <w:t>Task 1.4.2 Optional Eligibility Criteria</w:t>
      </w:r>
      <w:r>
        <w:fldChar w:fldCharType="end"/>
      </w:r>
      <w:del w:id="892" w:author="V2" w:date="2025-04-14T14:19:00Z" w16du:dateUtc="2025-04-14T19:19:00Z">
        <w:r w:rsidR="0018437E">
          <w:delText xml:space="preserve"> above, a</w:delText>
        </w:r>
      </w:del>
      <w:ins w:id="893" w:author="V2" w:date="2025-04-14T14:19:00Z" w16du:dateUtc="2025-04-14T19:19:00Z">
        <w:r w:rsidR="00E80980" w:rsidRPr="007F7E2B">
          <w:rPr>
            <w:i/>
            <w:u w:val="single"/>
          </w:rPr>
          <w:t>.</w:t>
        </w:r>
        <w:r w:rsidR="00E80980" w:rsidRPr="007F7E2B">
          <w:t xml:space="preserve"> A</w:t>
        </w:r>
      </w:ins>
      <w:r w:rsidRPr="007F7E2B">
        <w:t xml:space="preserve"> Project Proponent should describe which criteria are met and list any credible references, as applicable.</w:t>
      </w:r>
    </w:p>
    <w:p w14:paraId="000000D9" w14:textId="106EFDB6" w:rsidR="00570313" w:rsidRPr="007F7E2B" w:rsidRDefault="0092717E">
      <w:pPr>
        <w:spacing w:line="240" w:lineRule="auto"/>
        <w:ind w:left="720"/>
        <w:jc w:val="both"/>
      </w:pPr>
      <w:r w:rsidRPr="007F7E2B">
        <w:t xml:space="preserve">The </w:t>
      </w:r>
      <w:r w:rsidRPr="007F7E2B">
        <w:rPr>
          <w:b/>
        </w:rPr>
        <w:t>baseline scenario</w:t>
      </w:r>
      <w:r w:rsidRPr="007F7E2B">
        <w:t xml:space="preserve">, </w:t>
      </w:r>
      <w:ins w:id="894" w:author="V2" w:date="2025-04-14T14:19:00Z" w16du:dateUtc="2025-04-14T19:19:00Z">
        <w:r w:rsidR="00A70BD0" w:rsidRPr="007F7E2B">
          <w:t xml:space="preserve">which is what is actually measured, </w:t>
        </w:r>
        <w:r w:rsidR="00E80980" w:rsidRPr="007F7E2B">
          <w:t xml:space="preserve">is </w:t>
        </w:r>
      </w:ins>
      <w:r w:rsidRPr="007F7E2B">
        <w:t xml:space="preserve">the </w:t>
      </w:r>
      <w:del w:id="895" w:author="V2" w:date="2025-04-14T14:19:00Z" w16du:dateUtc="2025-04-14T19:19:00Z">
        <w:r w:rsidR="0018437E">
          <w:delText>expected</w:delText>
        </w:r>
      </w:del>
      <w:ins w:id="896" w:author="V2" w:date="2025-04-14T14:19:00Z" w16du:dateUtc="2025-04-14T19:19:00Z">
        <w:r w:rsidR="00EC6BFD" w:rsidRPr="007F7E2B">
          <w:t>quantity of</w:t>
        </w:r>
      </w:ins>
      <w:r w:rsidR="00EC6BFD" w:rsidRPr="007F7E2B">
        <w:t xml:space="preserve"> soil </w:t>
      </w:r>
      <w:ins w:id="897" w:author="V2" w:date="2025-04-14T14:19:00Z" w16du:dateUtc="2025-04-14T19:19:00Z">
        <w:r w:rsidR="00EC6BFD" w:rsidRPr="007F7E2B">
          <w:t xml:space="preserve">organic </w:t>
        </w:r>
      </w:ins>
      <w:r w:rsidR="00EC6BFD" w:rsidRPr="007F7E2B">
        <w:t xml:space="preserve">carbon </w:t>
      </w:r>
      <w:del w:id="898" w:author="V2" w:date="2025-04-14T14:19:00Z" w16du:dateUtc="2025-04-14T19:19:00Z">
        <w:r w:rsidR="0018437E">
          <w:delText>within</w:delText>
        </w:r>
      </w:del>
      <w:ins w:id="899" w:author="V2" w:date="2025-04-14T14:19:00Z" w16du:dateUtc="2025-04-14T19:19:00Z">
        <w:r w:rsidR="00614D8F" w:rsidRPr="007F7E2B">
          <w:t>present in</w:t>
        </w:r>
      </w:ins>
      <w:r w:rsidRPr="007F7E2B">
        <w:t xml:space="preserve"> the project area resulting from business-as-usual management practices</w:t>
      </w:r>
      <w:del w:id="900" w:author="V2" w:date="2025-04-14T14:19:00Z" w16du:dateUtc="2025-04-14T19:19:00Z">
        <w:r w:rsidR="0018437E">
          <w:delText>, shall for</w:delText>
        </w:r>
      </w:del>
      <w:ins w:id="901" w:author="V2" w:date="2025-04-14T14:19:00Z" w16du:dateUtc="2025-04-14T19:19:00Z">
        <w:r w:rsidR="00EC6BFD" w:rsidRPr="007F7E2B">
          <w:t>.</w:t>
        </w:r>
        <w:r w:rsidR="00A70BD0" w:rsidRPr="007F7E2B">
          <w:t xml:space="preserve"> For TRS,</w:t>
        </w:r>
      </w:ins>
      <w:r w:rsidR="00A70BD0" w:rsidRPr="007F7E2B">
        <w:t xml:space="preserve"> th</w:t>
      </w:r>
      <w:r w:rsidR="00EC6BFD" w:rsidRPr="007F7E2B">
        <w:t xml:space="preserve">e </w:t>
      </w:r>
      <w:del w:id="902" w:author="V2" w:date="2025-04-14T14:19:00Z" w16du:dateUtc="2025-04-14T19:19:00Z">
        <w:r w:rsidR="0018437E">
          <w:delText>purposes of this Standard be</w:delText>
        </w:r>
      </w:del>
      <w:ins w:id="903" w:author="V2" w:date="2025-04-14T14:19:00Z" w16du:dateUtc="2025-04-14T19:19:00Z">
        <w:r w:rsidR="00EC6BFD" w:rsidRPr="007F7E2B">
          <w:t xml:space="preserve">measured soil organic carbon stocks across a project site, that have been measured following the stratification, random sample allocation and numbers, and that have achieved </w:t>
        </w:r>
        <w:r w:rsidR="00614D8F" w:rsidRPr="007F7E2B">
          <w:t>defined sampling</w:t>
        </w:r>
        <w:r w:rsidR="00EC6BFD" w:rsidRPr="007F7E2B">
          <w:t xml:space="preserve"> statistical sufficiently are used by the project proponent to document carbon stocks under an</w:t>
        </w:r>
      </w:ins>
      <w:r w:rsidR="00EC6BFD" w:rsidRPr="007F7E2B">
        <w:t xml:space="preserve"> </w:t>
      </w:r>
      <w:r w:rsidRPr="007F7E2B">
        <w:t xml:space="preserve">assumed to be </w:t>
      </w:r>
      <w:ins w:id="904" w:author="V2" w:date="2025-04-14T14:19:00Z" w16du:dateUtc="2025-04-14T19:19:00Z">
        <w:r w:rsidR="00E80980" w:rsidRPr="007F7E2B">
          <w:t>static (</w:t>
        </w:r>
        <w:r w:rsidR="00614D8F" w:rsidRPr="007F7E2B">
          <w:t>i.e.</w:t>
        </w:r>
        <w:r w:rsidR="00E80980" w:rsidRPr="007F7E2B">
          <w:t xml:space="preserve">. </w:t>
        </w:r>
      </w:ins>
      <w:r w:rsidR="00A70BD0" w:rsidRPr="007F7E2B">
        <w:t>c</w:t>
      </w:r>
      <w:r w:rsidRPr="007F7E2B">
        <w:t>onstant</w:t>
      </w:r>
      <w:ins w:id="905" w:author="V2" w:date="2025-04-14T14:19:00Z" w16du:dateUtc="2025-04-14T19:19:00Z">
        <w:r w:rsidR="00E80980" w:rsidRPr="007F7E2B">
          <w:t>)</w:t>
        </w:r>
        <w:r w:rsidRPr="007F7E2B">
          <w:t xml:space="preserve"> </w:t>
        </w:r>
        <w:r w:rsidR="00EC6BFD" w:rsidRPr="007F7E2B">
          <w:t>activity</w:t>
        </w:r>
      </w:ins>
      <w:r w:rsidR="00EC6BFD" w:rsidRPr="007F7E2B">
        <w:t xml:space="preserve"> </w:t>
      </w:r>
      <w:r w:rsidRPr="007F7E2B">
        <w:t xml:space="preserve">during the project period. </w:t>
      </w:r>
    </w:p>
    <w:p w14:paraId="000000DA" w14:textId="529D5A21" w:rsidR="00570313" w:rsidRPr="007F7E2B" w:rsidRDefault="0018437E">
      <w:pPr>
        <w:spacing w:line="240" w:lineRule="auto"/>
        <w:ind w:left="720"/>
        <w:jc w:val="both"/>
      </w:pPr>
      <w:del w:id="906" w:author="V2" w:date="2025-04-14T14:19:00Z" w16du:dateUtc="2025-04-14T19:19:00Z">
        <w:r>
          <w:delText xml:space="preserve">The Standard utilizes the requirement of </w:delText>
        </w:r>
      </w:del>
      <w:ins w:id="907" w:author="V2" w:date="2025-04-14T14:19:00Z" w16du:dateUtc="2025-04-14T19:19:00Z">
        <w:r w:rsidR="00E80980" w:rsidRPr="007F7E2B">
          <w:t>TRS</w:t>
        </w:r>
        <w:r w:rsidR="0092717E" w:rsidRPr="007F7E2B">
          <w:t xml:space="preserve"> require</w:t>
        </w:r>
        <w:r w:rsidR="00E80980" w:rsidRPr="007F7E2B">
          <w:t>s</w:t>
        </w:r>
        <w:r w:rsidR="0092717E" w:rsidRPr="007F7E2B">
          <w:t xml:space="preserve"> </w:t>
        </w:r>
      </w:ins>
      <w:r w:rsidR="00CE0D18" w:rsidRPr="007F7E2B">
        <w:t>1-meter</w:t>
      </w:r>
      <w:del w:id="908" w:author="V2" w:date="2025-04-14T14:19:00Z" w16du:dateUtc="2025-04-14T19:19:00Z">
        <w:r>
          <w:delText xml:space="preserve"> </w:delText>
        </w:r>
      </w:del>
      <w:ins w:id="909" w:author="V2" w:date="2025-04-14T14:19:00Z" w16du:dateUtc="2025-04-14T19:19:00Z">
        <w:r w:rsidR="00CE0D18" w:rsidRPr="007F7E2B">
          <w:t>-</w:t>
        </w:r>
      </w:ins>
      <w:r w:rsidR="00CE0D18" w:rsidRPr="007F7E2B">
        <w:t>deep</w:t>
      </w:r>
      <w:r w:rsidR="0092717E" w:rsidRPr="007F7E2B">
        <w:t xml:space="preserve"> soil sampling (or to refusal</w:t>
      </w:r>
      <w:ins w:id="910" w:author="V2" w:date="2025-04-14T14:19:00Z" w16du:dateUtc="2025-04-14T19:19:00Z">
        <w:r w:rsidR="000D06E3" w:rsidRPr="007F7E2B">
          <w:t xml:space="preserve">, See </w:t>
        </w:r>
        <w:r w:rsidR="00975CF8" w:rsidRPr="007F7E2B">
          <w:t>g</w:t>
        </w:r>
        <w:r w:rsidR="000D06E3" w:rsidRPr="007F7E2B">
          <w:t xml:space="preserve">lossary </w:t>
        </w:r>
        <w:r w:rsidR="00975CF8" w:rsidRPr="007F7E2B">
          <w:t>of terms</w:t>
        </w:r>
      </w:ins>
      <w:r w:rsidR="00975CF8" w:rsidRPr="007F7E2B">
        <w:rPr>
          <w:color w:val="000000" w:themeColor="text1"/>
          <w:rPrChange w:id="911" w:author="V2" w:date="2025-04-14T14:19:00Z" w16du:dateUtc="2025-04-14T19:19:00Z">
            <w:rPr/>
          </w:rPrChange>
        </w:rPr>
        <w:t>)</w:t>
      </w:r>
      <w:r w:rsidR="0092717E" w:rsidRPr="007F7E2B">
        <w:t xml:space="preserve"> to establish a project T0 baseline. Using this actual measurement and assuming a static baseline scenario is more conservative since only atmospheric CO2 removals, (</w:t>
      </w:r>
      <w:del w:id="912" w:author="V2" w:date="2025-04-14T14:19:00Z" w16du:dateUtc="2025-04-14T19:19:00Z">
        <w:r>
          <w:delText>rather than</w:delText>
        </w:r>
      </w:del>
      <w:ins w:id="913" w:author="V2" w:date="2025-04-14T14:19:00Z" w16du:dateUtc="2025-04-14T19:19:00Z">
        <w:r w:rsidR="00C3598F" w:rsidRPr="007F7E2B">
          <w:t>unless a carbon project developer chooses to address</w:t>
        </w:r>
      </w:ins>
      <w:r w:rsidR="00C3598F" w:rsidRPr="007F7E2B">
        <w:t xml:space="preserve"> both </w:t>
      </w:r>
      <w:r w:rsidR="0092717E" w:rsidRPr="007F7E2B">
        <w:t xml:space="preserve">removals and emission reductions), are quantified for additionality and crediting </w:t>
      </w:r>
      <w:r w:rsidR="00EC6BFD" w:rsidRPr="007F7E2B">
        <w:t xml:space="preserve">in </w:t>
      </w:r>
      <w:del w:id="914" w:author="V2" w:date="2025-04-14T14:19:00Z" w16du:dateUtc="2025-04-14T19:19:00Z">
        <w:r>
          <w:delText>this standard</w:delText>
        </w:r>
      </w:del>
      <w:ins w:id="915" w:author="V2" w:date="2025-04-14T14:19:00Z" w16du:dateUtc="2025-04-14T19:19:00Z">
        <w:r w:rsidR="00EC6BFD" w:rsidRPr="007F7E2B">
          <w:t>TRS</w:t>
        </w:r>
      </w:ins>
      <w:r w:rsidR="00EC6BFD" w:rsidRPr="007F7E2B">
        <w:t>.</w:t>
      </w:r>
      <w:r w:rsidR="0092717E" w:rsidRPr="007F7E2B">
        <w:t xml:space="preserve"> Emission reductions might realistically occur, but due to the challenges and uncertainties of characterizing </w:t>
      </w:r>
      <w:del w:id="916" w:author="V2" w:date="2025-04-14T14:19:00Z" w16du:dateUtc="2025-04-14T19:19:00Z">
        <w:r>
          <w:delText>dynamically decreasing</w:delText>
        </w:r>
      </w:del>
      <w:ins w:id="917" w:author="V2" w:date="2025-04-14T14:19:00Z" w16du:dateUtc="2025-04-14T19:19:00Z">
        <w:r w:rsidR="0092717E" w:rsidRPr="007F7E2B">
          <w:t>dynamic</w:t>
        </w:r>
      </w:ins>
      <w:r w:rsidR="0092717E" w:rsidRPr="007F7E2B">
        <w:t xml:space="preserve"> baselines</w:t>
      </w:r>
      <w:ins w:id="918" w:author="V2" w:date="2025-04-14T14:19:00Z" w16du:dateUtc="2025-04-14T19:19:00Z">
        <w:r w:rsidR="00E80980" w:rsidRPr="007F7E2B">
          <w:t xml:space="preserve"> at a landscape scale</w:t>
        </w:r>
      </w:ins>
      <w:r w:rsidR="0092717E" w:rsidRPr="007F7E2B">
        <w:t xml:space="preserve">, a much more conservative </w:t>
      </w:r>
      <w:del w:id="919" w:author="V2" w:date="2025-04-14T14:19:00Z" w16du:dateUtc="2025-04-14T19:19:00Z">
        <w:r>
          <w:delText>short-term approach</w:delText>
        </w:r>
      </w:del>
      <w:ins w:id="920" w:author="V2" w:date="2025-04-14T14:19:00Z" w16du:dateUtc="2025-04-14T19:19:00Z">
        <w:r w:rsidR="0092717E" w:rsidRPr="007F7E2B">
          <w:t>s</w:t>
        </w:r>
        <w:r w:rsidR="00E80980" w:rsidRPr="007F7E2B">
          <w:t>tatic baseline</w:t>
        </w:r>
      </w:ins>
      <w:r w:rsidR="00E80980" w:rsidRPr="007F7E2B">
        <w:t xml:space="preserve"> </w:t>
      </w:r>
      <w:r w:rsidR="0092717E" w:rsidRPr="007F7E2B">
        <w:t xml:space="preserve">minimizes </w:t>
      </w:r>
      <w:del w:id="921" w:author="V2" w:date="2025-04-14T14:19:00Z" w16du:dateUtc="2025-04-14T19:19:00Z">
        <w:r>
          <w:delText>these</w:delText>
        </w:r>
      </w:del>
      <w:ins w:id="922" w:author="V2" w:date="2025-04-14T14:19:00Z" w16du:dateUtc="2025-04-14T19:19:00Z">
        <w:r w:rsidR="0092717E" w:rsidRPr="007F7E2B">
          <w:t>the</w:t>
        </w:r>
      </w:ins>
      <w:r w:rsidR="0092717E" w:rsidRPr="007F7E2B">
        <w:t xml:space="preserve"> uncertainties by </w:t>
      </w:r>
      <w:del w:id="923" w:author="V2" w:date="2025-04-14T14:19:00Z" w16du:dateUtc="2025-04-14T19:19:00Z">
        <w:r>
          <w:delText xml:space="preserve">simply </w:delText>
        </w:r>
      </w:del>
      <w:r w:rsidR="00614D8F" w:rsidRPr="007F7E2B">
        <w:t xml:space="preserve">assuming </w:t>
      </w:r>
      <w:del w:id="924" w:author="V2" w:date="2025-04-14T14:19:00Z" w16du:dateUtc="2025-04-14T19:19:00Z">
        <w:r>
          <w:delText xml:space="preserve">a static baseline, or </w:delText>
        </w:r>
      </w:del>
      <w:r w:rsidR="00614D8F" w:rsidRPr="007F7E2B">
        <w:t>no</w:t>
      </w:r>
      <w:r w:rsidR="0092717E" w:rsidRPr="007F7E2B">
        <w:t xml:space="preserve"> change in soil carbon</w:t>
      </w:r>
      <w:ins w:id="925" w:author="V2" w:date="2025-04-14T14:19:00Z" w16du:dateUtc="2025-04-14T19:19:00Z">
        <w:r w:rsidR="0092717E" w:rsidRPr="007F7E2B">
          <w:t xml:space="preserve"> </w:t>
        </w:r>
        <w:r w:rsidR="00E80980" w:rsidRPr="007F7E2B">
          <w:t xml:space="preserve">stocks resulting </w:t>
        </w:r>
        <w:r w:rsidR="00EC6BFD" w:rsidRPr="007F7E2B">
          <w:t xml:space="preserve">as thought existing land uses </w:t>
        </w:r>
        <w:r w:rsidR="00614D8F" w:rsidRPr="007F7E2B">
          <w:t>continued</w:t>
        </w:r>
        <w:r w:rsidR="00EC6BFD" w:rsidRPr="007F7E2B">
          <w:t xml:space="preserve">. This assumption thus accepts measured changes over time in Soil organic carbon levels compared to the </w:t>
        </w:r>
        <w:r w:rsidR="00614D8F" w:rsidRPr="007F7E2B">
          <w:t>baseline level</w:t>
        </w:r>
        <w:r w:rsidR="00EC6BFD" w:rsidRPr="007F7E2B">
          <w:t xml:space="preserve"> measured under the </w:t>
        </w:r>
        <w:r w:rsidR="00E80980" w:rsidRPr="007F7E2B">
          <w:t>continu</w:t>
        </w:r>
        <w:r w:rsidR="00EC6BFD" w:rsidRPr="007F7E2B">
          <w:t>ed</w:t>
        </w:r>
        <w:r w:rsidR="00E80980" w:rsidRPr="007F7E2B">
          <w:t xml:space="preserve"> land use</w:t>
        </w:r>
        <w:r w:rsidR="00EC6BFD" w:rsidRPr="007F7E2B">
          <w:t xml:space="preserve">. And, after remeasurement during Time-one accepts that </w:t>
        </w:r>
        <w:r w:rsidR="00E80980" w:rsidRPr="007F7E2B">
          <w:t>all changes from the baseline measurement would result from the change in activity</w:t>
        </w:r>
      </w:ins>
      <w:r w:rsidR="00E80980" w:rsidRPr="007F7E2B">
        <w:t xml:space="preserve"> </w:t>
      </w:r>
      <w:r w:rsidR="0092717E" w:rsidRPr="007F7E2B">
        <w:t>during the project period.</w:t>
      </w:r>
    </w:p>
    <w:p w14:paraId="000000DB" w14:textId="72CFADA3" w:rsidR="00570313" w:rsidRPr="007F7E2B" w:rsidRDefault="0092717E" w:rsidP="00A70BD0">
      <w:pPr>
        <w:spacing w:line="240" w:lineRule="auto"/>
        <w:ind w:left="720"/>
        <w:jc w:val="both"/>
      </w:pPr>
      <w:r w:rsidRPr="007F7E2B">
        <w:t xml:space="preserve">While a </w:t>
      </w:r>
      <w:del w:id="926" w:author="V2" w:date="2025-04-14T14:19:00Z" w16du:dateUtc="2025-04-14T19:19:00Z">
        <w:r w:rsidR="0018437E">
          <w:delText xml:space="preserve">truly </w:delText>
        </w:r>
      </w:del>
      <w:r w:rsidRPr="007F7E2B">
        <w:t>static baseline</w:t>
      </w:r>
      <w:r w:rsidR="00E10BF4" w:rsidRPr="007F7E2B">
        <w:t xml:space="preserve"> </w:t>
      </w:r>
      <w:ins w:id="927" w:author="V2" w:date="2025-04-14T14:19:00Z" w16du:dateUtc="2025-04-14T19:19:00Z">
        <w:r w:rsidR="00E10BF4" w:rsidRPr="007F7E2B">
          <w:t xml:space="preserve">(See definition of Static baseline) </w:t>
        </w:r>
        <w:r w:rsidRPr="007F7E2B">
          <w:t xml:space="preserve"> </w:t>
        </w:r>
      </w:ins>
      <w:r w:rsidRPr="007F7E2B">
        <w:t xml:space="preserve">is possible, it is </w:t>
      </w:r>
      <w:ins w:id="928" w:author="V2" w:date="2025-04-14T14:19:00Z" w16du:dateUtc="2025-04-14T19:19:00Z">
        <w:r w:rsidRPr="007F7E2B">
          <w:t>a</w:t>
        </w:r>
        <w:r w:rsidR="00E80980" w:rsidRPr="007F7E2B">
          <w:t>lso</w:t>
        </w:r>
        <w:r w:rsidRPr="007F7E2B">
          <w:t xml:space="preserve"> </w:t>
        </w:r>
      </w:ins>
      <w:r w:rsidR="00EC6BFD" w:rsidRPr="007F7E2B">
        <w:t xml:space="preserve">a </w:t>
      </w:r>
      <w:del w:id="929" w:author="V2" w:date="2025-04-14T14:19:00Z" w16du:dateUtc="2025-04-14T19:19:00Z">
        <w:r w:rsidR="0018437E">
          <w:delText>particularly safe</w:delText>
        </w:r>
      </w:del>
      <w:ins w:id="930" w:author="V2" w:date="2025-04-14T14:19:00Z" w16du:dateUtc="2025-04-14T19:19:00Z">
        <w:r w:rsidR="00E80980" w:rsidRPr="007F7E2B">
          <w:t>conservative</w:t>
        </w:r>
      </w:ins>
      <w:r w:rsidR="00E80980" w:rsidRPr="007F7E2B">
        <w:t xml:space="preserve"> </w:t>
      </w:r>
      <w:r w:rsidRPr="007F7E2B">
        <w:t>assumption</w:t>
      </w:r>
      <w:r w:rsidR="00E80980" w:rsidRPr="007F7E2B">
        <w:t xml:space="preserve"> </w:t>
      </w:r>
      <w:del w:id="931" w:author="V2" w:date="2025-04-14T14:19:00Z" w16du:dateUtc="2025-04-14T19:19:00Z">
        <w:r w:rsidR="0018437E">
          <w:delText>when</w:delText>
        </w:r>
      </w:del>
      <w:ins w:id="932" w:author="V2" w:date="2025-04-14T14:19:00Z" w16du:dateUtc="2025-04-14T19:19:00Z">
        <w:r w:rsidR="00E80980" w:rsidRPr="007F7E2B">
          <w:t xml:space="preserve">because in most </w:t>
        </w:r>
        <w:r w:rsidR="00A70BD0" w:rsidRPr="007F7E2B">
          <w:t xml:space="preserve">conventionally managed </w:t>
        </w:r>
        <w:r w:rsidR="00E80980" w:rsidRPr="007F7E2B">
          <w:t xml:space="preserve">agricultural and </w:t>
        </w:r>
        <w:r w:rsidR="00A70BD0" w:rsidRPr="007F7E2B">
          <w:t>continuously grazed rangelands, and conserved lands that are not managed,</w:t>
        </w:r>
      </w:ins>
      <w:r w:rsidR="00A70BD0" w:rsidRPr="007F7E2B">
        <w:t xml:space="preserve"> the </w:t>
      </w:r>
      <w:r w:rsidRPr="007F7E2B">
        <w:t xml:space="preserve">baseline </w:t>
      </w:r>
      <w:del w:id="933" w:author="V2" w:date="2025-04-14T14:19:00Z" w16du:dateUtc="2025-04-14T19:19:00Z">
        <w:r w:rsidR="0018437E">
          <w:delText>is otherwise likely to be decreasing</w:delText>
        </w:r>
      </w:del>
      <w:ins w:id="934" w:author="V2" w:date="2025-04-14T14:19:00Z" w16du:dateUtc="2025-04-14T19:19:00Z">
        <w:r w:rsidR="00EC6BFD" w:rsidRPr="007F7E2B">
          <w:t xml:space="preserve">measured soil organic carbon stocks often </w:t>
        </w:r>
        <w:r w:rsidRPr="007F7E2B">
          <w:t>decreas</w:t>
        </w:r>
        <w:r w:rsidR="00EC6BFD" w:rsidRPr="007F7E2B">
          <w:t>e</w:t>
        </w:r>
      </w:ins>
      <w:r w:rsidRPr="007F7E2B">
        <w:t xml:space="preserve"> in the absence of </w:t>
      </w:r>
      <w:del w:id="935" w:author="V2" w:date="2025-04-14T14:19:00Z" w16du:dateUtc="2025-04-14T19:19:00Z">
        <w:r w:rsidR="0018437E">
          <w:delText>the</w:delText>
        </w:r>
      </w:del>
      <w:ins w:id="936" w:author="V2" w:date="2025-04-14T14:19:00Z" w16du:dateUtc="2025-04-14T19:19:00Z">
        <w:r w:rsidR="00EC6BFD" w:rsidRPr="007F7E2B">
          <w:t xml:space="preserve">a regenerative/restorative </w:t>
        </w:r>
      </w:ins>
      <w:r w:rsidRPr="007F7E2B">
        <w:t xml:space="preserve"> project activity (as per </w:t>
      </w:r>
      <w:hyperlink w:anchor="bookmark=id.keriid1hd44d">
        <w:r w:rsidRPr="007F7E2B">
          <w:rPr>
            <w:i/>
            <w:color w:val="1155CC"/>
            <w:u w:val="single"/>
          </w:rPr>
          <w:t>Task 1.4.2 Optional Eligibility Criteria</w:t>
        </w:r>
      </w:hyperlink>
      <w:r w:rsidRPr="007F7E2B">
        <w:t xml:space="preserve"> described in the previous section</w:t>
      </w:r>
      <w:del w:id="937" w:author="V2" w:date="2025-04-14T14:19:00Z" w16du:dateUtc="2025-04-14T19:19:00Z">
        <w:r w:rsidR="0018437E">
          <w:delText>), as for projects involving adaptive livestock management or regenerative/restorative land management practices, for which alternative non-adaptive management practices or traditional row crop practices are likely to result in soil carbon losses due to</w:delText>
        </w:r>
      </w:del>
      <w:ins w:id="938" w:author="V2" w:date="2025-04-14T14:19:00Z" w16du:dateUtc="2025-04-14T19:19:00Z">
        <w:r w:rsidRPr="007F7E2B">
          <w:t>)</w:t>
        </w:r>
        <w:r w:rsidR="00A70BD0" w:rsidRPr="007F7E2B">
          <w:t>. As an example, for</w:t>
        </w:r>
        <w:r w:rsidR="00D04BB3" w:rsidRPr="007F7E2B">
          <w:t xml:space="preserve"> </w:t>
        </w:r>
        <w:r w:rsidR="00A70BD0" w:rsidRPr="007F7E2B">
          <w:t>conventional continuous and long rotation</w:t>
        </w:r>
        <w:r w:rsidR="00EC6BFD" w:rsidRPr="007F7E2B">
          <w:t>/</w:t>
        </w:r>
        <w:r w:rsidR="00A70BD0" w:rsidRPr="007F7E2B">
          <w:t xml:space="preserve">short (or </w:t>
        </w:r>
        <w:r w:rsidR="00614D8F" w:rsidRPr="007F7E2B">
          <w:t>no) recovery</w:t>
        </w:r>
        <w:r w:rsidR="00A70BD0" w:rsidRPr="007F7E2B">
          <w:t xml:space="preserve"> rotational grazed landscapes</w:t>
        </w:r>
        <w:r w:rsidR="00EC6BFD" w:rsidRPr="007F7E2B">
          <w:t xml:space="preserve">, </w:t>
        </w:r>
        <w:r w:rsidR="002D0B3D" w:rsidRPr="007F7E2B">
          <w:t>declining carbon stocks have been well documented (Teague et al</w:t>
        </w:r>
        <w:r w:rsidR="00BC2D59" w:rsidRPr="007F7E2B">
          <w:t>,2011, 2016; Sanderson et al 2020, etc.</w:t>
        </w:r>
        <w:r w:rsidR="002D0B3D" w:rsidRPr="007F7E2B">
          <w:t xml:space="preserve">). </w:t>
        </w:r>
        <w:r w:rsidRPr="007F7E2B">
          <w:t xml:space="preserve"> </w:t>
        </w:r>
        <w:r w:rsidR="00A70BD0" w:rsidRPr="007F7E2B">
          <w:t>conventional</w:t>
        </w:r>
        <w:r w:rsidRPr="007F7E2B">
          <w:t xml:space="preserve"> row crop </w:t>
        </w:r>
        <w:r w:rsidR="00A70BD0" w:rsidRPr="007F7E2B">
          <w:t>lands</w:t>
        </w:r>
        <w:r w:rsidR="00D04BB3" w:rsidRPr="007F7E2B">
          <w:t xml:space="preserve">. </w:t>
        </w:r>
        <w:r w:rsidR="00614D8F" w:rsidRPr="007F7E2B">
          <w:t>Similar</w:t>
        </w:r>
        <w:r w:rsidR="002D0B3D" w:rsidRPr="007F7E2B">
          <w:t xml:space="preserve"> findings for </w:t>
        </w:r>
        <w:r w:rsidRPr="007F7E2B">
          <w:t xml:space="preserve">soil </w:t>
        </w:r>
        <w:r w:rsidR="00A70BD0" w:rsidRPr="007F7E2B">
          <w:t>organic carbon declines</w:t>
        </w:r>
        <w:r w:rsidR="002D0B3D" w:rsidRPr="007F7E2B">
          <w:t xml:space="preserve"> have been documented for conventionally tilled and row cropped farm ground (Kimbal et al 2009). </w:t>
        </w:r>
        <w:r w:rsidR="00A70BD0" w:rsidRPr="007F7E2B">
          <w:t>In overgrazed properties,</w:t>
        </w:r>
      </w:ins>
      <w:r w:rsidR="00A70BD0" w:rsidRPr="007F7E2B">
        <w:t xml:space="preserve"> </w:t>
      </w:r>
      <w:r w:rsidRPr="007F7E2B">
        <w:t>soil degradation stemming from the deleterious consequences of forage consumption exceeding forage production (</w:t>
      </w:r>
      <w:hyperlink r:id="rId41">
        <w:r w:rsidRPr="007F7E2B">
          <w:rPr>
            <w:color w:val="1155CC"/>
            <w:u w:val="single"/>
          </w:rPr>
          <w:t>Sanderson et al. 2020</w:t>
        </w:r>
      </w:hyperlink>
      <w:del w:id="939" w:author="V2" w:date="2025-04-14T14:19:00Z" w16du:dateUtc="2025-04-14T19:19:00Z">
        <w:r w:rsidR="0018437E">
          <w:delText>) or from the lack of cover cropping/overproduction of cash crops.</w:delText>
        </w:r>
      </w:del>
      <w:ins w:id="940" w:author="V2" w:date="2025-04-14T14:19:00Z" w16du:dateUtc="2025-04-14T19:19:00Z">
        <w:r w:rsidRPr="007F7E2B">
          <w:t xml:space="preserve">) </w:t>
        </w:r>
        <w:r w:rsidR="00A70BD0" w:rsidRPr="007F7E2B">
          <w:t xml:space="preserve">is </w:t>
        </w:r>
        <w:r w:rsidR="002D0B3D" w:rsidRPr="007F7E2B">
          <w:t xml:space="preserve">particularly </w:t>
        </w:r>
        <w:r w:rsidR="00A70BD0" w:rsidRPr="007F7E2B">
          <w:t xml:space="preserve">well documented as </w:t>
        </w:r>
        <w:r w:rsidR="00614D8F" w:rsidRPr="007F7E2B">
          <w:t>causative</w:t>
        </w:r>
        <w:r w:rsidR="00A70BD0" w:rsidRPr="007F7E2B">
          <w:t>.</w:t>
        </w:r>
        <w:r w:rsidR="002D0B3D" w:rsidRPr="007F7E2B">
          <w:t xml:space="preserve"> In protected conservation land that are not being managed </w:t>
        </w:r>
        <w:r w:rsidR="002D0B3D" w:rsidRPr="007F7E2B">
          <w:lastRenderedPageBreak/>
          <w:t>(e.g. fire suppression of fire-evolved and maintain grassland, savanna, wetland, forests) while aggressive and productive non-native and invasive shallow rooted and often annual plant species may increase above ground biomass, the below ground soil carbon stocks also have been documented to decline (</w:t>
        </w:r>
        <w:r w:rsidR="00BC2D59" w:rsidRPr="007F7E2B">
          <w:t>Kimble et al 2007, Follett 2001, Folley et al 2005, Apfelbaum et al 2022</w:t>
        </w:r>
        <w:r w:rsidR="002D0B3D" w:rsidRPr="007F7E2B">
          <w:t>).</w:t>
        </w:r>
      </w:ins>
      <w:r w:rsidRPr="007F7E2B">
        <w:t xml:space="preserve"> </w:t>
      </w:r>
    </w:p>
    <w:p w14:paraId="52F4429B" w14:textId="0C9D9762" w:rsidR="00840874" w:rsidRPr="007F7E2B" w:rsidRDefault="0018437E">
      <w:pPr>
        <w:spacing w:line="240" w:lineRule="auto"/>
        <w:ind w:left="720"/>
        <w:jc w:val="both"/>
        <w:rPr>
          <w:ins w:id="941" w:author="V2" w:date="2025-04-14T14:19:00Z" w16du:dateUtc="2025-04-14T19:19:00Z"/>
        </w:rPr>
      </w:pPr>
      <w:del w:id="942" w:author="V2" w:date="2025-04-14T14:19:00Z" w16du:dateUtc="2025-04-14T19:19:00Z">
        <w:r>
          <w:delText>Although</w:delText>
        </w:r>
      </w:del>
      <w:ins w:id="943" w:author="V2" w:date="2025-04-14T14:19:00Z" w16du:dateUtc="2025-04-14T19:19:00Z">
        <w:r w:rsidR="0021458D" w:rsidRPr="007F7E2B">
          <w:t>While baseline is measured first and foremost, in terms of carbon stocks present,</w:t>
        </w:r>
      </w:ins>
      <w:r w:rsidR="0021458D" w:rsidRPr="007F7E2B">
        <w:t xml:space="preserve"> the </w:t>
      </w:r>
      <w:del w:id="944" w:author="V2" w:date="2025-04-14T14:19:00Z" w16du:dateUtc="2025-04-14T19:19:00Z">
        <w:r>
          <w:delText>more</w:delText>
        </w:r>
      </w:del>
      <w:ins w:id="945" w:author="V2" w:date="2025-04-14T14:19:00Z" w16du:dateUtc="2025-04-14T19:19:00Z">
        <w:r w:rsidR="0021458D" w:rsidRPr="007F7E2B">
          <w:t xml:space="preserve">project proponent also must provide fundamental measures </w:t>
        </w:r>
        <w:r w:rsidR="00614D8F" w:rsidRPr="007F7E2B">
          <w:t>of ecosystem</w:t>
        </w:r>
        <w:r w:rsidR="006D64B1" w:rsidRPr="007F7E2B">
          <w:t xml:space="preserve"> integrity</w:t>
        </w:r>
        <w:r w:rsidR="0021458D" w:rsidRPr="007F7E2B">
          <w:t xml:space="preserve">. This can be done using </w:t>
        </w:r>
        <w:r w:rsidR="00AF20B8" w:rsidRPr="007F7E2B">
          <w:t xml:space="preserve">some </w:t>
        </w:r>
        <w:r w:rsidR="0021458D" w:rsidRPr="007F7E2B">
          <w:t xml:space="preserve">standard simple measures </w:t>
        </w:r>
        <w:r w:rsidR="00AF20B8" w:rsidRPr="007F7E2B">
          <w:t xml:space="preserve">such as for </w:t>
        </w:r>
        <w:r w:rsidR="006D64B1" w:rsidRPr="007F7E2B">
          <w:t>land cover</w:t>
        </w:r>
        <w:r w:rsidR="0021458D" w:rsidRPr="007F7E2B">
          <w:t>,</w:t>
        </w:r>
        <w:r w:rsidR="00AF20B8" w:rsidRPr="007F7E2B">
          <w:t xml:space="preserve"> plant species composition, </w:t>
        </w:r>
        <w:r w:rsidR="0021458D" w:rsidRPr="007F7E2B">
          <w:t>bare soil</w:t>
        </w:r>
        <w:r w:rsidR="00E173BC" w:rsidRPr="007F7E2B">
          <w:t>, presence/abundance of non-native invasive plants</w:t>
        </w:r>
        <w:r w:rsidR="00AF20B8" w:rsidRPr="007F7E2B">
          <w:t xml:space="preserve">, </w:t>
        </w:r>
        <w:r w:rsidR="009A4D1B" w:rsidRPr="007F7E2B">
          <w:t>etc.</w:t>
        </w:r>
        <w:r w:rsidR="00E173BC" w:rsidRPr="007F7E2B">
          <w:t xml:space="preserve"> (See </w:t>
        </w:r>
        <w:r w:rsidR="008E644A" w:rsidRPr="007F7E2B">
          <w:t>s</w:t>
        </w:r>
        <w:r w:rsidR="00E173BC" w:rsidRPr="007F7E2B">
          <w:t xml:space="preserve">tandard procedures and data collection forms in Apfelbaum and Haney 2012, The Restoring Ecological Health to Your Land Workbook, Island Press) </w:t>
        </w:r>
        <w:r w:rsidR="00AF20B8" w:rsidRPr="007F7E2B">
          <w:t>which can</w:t>
        </w:r>
        <w:r w:rsidR="00A34C52" w:rsidRPr="007F7E2B">
          <w:t xml:space="preserve"> provide for the </w:t>
        </w:r>
        <w:r w:rsidR="0035308F" w:rsidRPr="007F7E2B">
          <w:t>measure</w:t>
        </w:r>
        <w:r w:rsidR="00A34C52" w:rsidRPr="007F7E2B">
          <w:t xml:space="preserve">ment and </w:t>
        </w:r>
        <w:r w:rsidR="0035308F" w:rsidRPr="007F7E2B">
          <w:t>understand</w:t>
        </w:r>
        <w:r w:rsidR="00A34C52" w:rsidRPr="007F7E2B">
          <w:t>ing</w:t>
        </w:r>
        <w:r w:rsidR="006D64B1" w:rsidRPr="007F7E2B">
          <w:t xml:space="preserve"> </w:t>
        </w:r>
        <w:r w:rsidR="00A3099F" w:rsidRPr="007F7E2B">
          <w:t>secondary</w:t>
        </w:r>
        <w:r w:rsidR="00D04BB3" w:rsidRPr="007F7E2B">
          <w:t xml:space="preserve"> </w:t>
        </w:r>
        <w:r w:rsidR="006D64B1" w:rsidRPr="007F7E2B">
          <w:t>evidence</w:t>
        </w:r>
        <w:r w:rsidR="00A3099F" w:rsidRPr="007F7E2B">
          <w:t xml:space="preserve"> (Soil carbon stock measurements are the primary evidence)</w:t>
        </w:r>
        <w:r w:rsidR="006D64B1" w:rsidRPr="007F7E2B">
          <w:t xml:space="preserve"> of the condition</w:t>
        </w:r>
        <w:r w:rsidR="0035308F" w:rsidRPr="007F7E2B">
          <w:t>(</w:t>
        </w:r>
        <w:r w:rsidR="006D64B1" w:rsidRPr="007F7E2B">
          <w:t>s</w:t>
        </w:r>
        <w:r w:rsidR="0035308F" w:rsidRPr="007F7E2B">
          <w:t>)</w:t>
        </w:r>
        <w:r w:rsidR="006D64B1" w:rsidRPr="007F7E2B">
          <w:t xml:space="preserve"> occurring on the land before</w:t>
        </w:r>
        <w:r w:rsidR="008F1656" w:rsidRPr="007F7E2B">
          <w:t xml:space="preserve"> </w:t>
        </w:r>
        <w:r w:rsidR="002D0B3D" w:rsidRPr="007F7E2B">
          <w:t xml:space="preserve">the activity change </w:t>
        </w:r>
        <w:r w:rsidR="008F1656" w:rsidRPr="007F7E2B">
          <w:t>(</w:t>
        </w:r>
        <w:r w:rsidR="00614D8F" w:rsidRPr="007F7E2B">
          <w:t>i.e</w:t>
        </w:r>
        <w:r w:rsidR="002D0B3D" w:rsidRPr="007F7E2B">
          <w:t xml:space="preserve">. at the time of </w:t>
        </w:r>
        <w:r w:rsidR="008F1656" w:rsidRPr="007F7E2B">
          <w:t>baseline</w:t>
        </w:r>
        <w:r w:rsidR="002D0B3D" w:rsidRPr="007F7E2B">
          <w:t xml:space="preserve"> </w:t>
        </w:r>
        <w:r w:rsidR="00614D8F" w:rsidRPr="007F7E2B">
          <w:t>sampling) and</w:t>
        </w:r>
        <w:r w:rsidR="006D64B1" w:rsidRPr="007F7E2B">
          <w:t xml:space="preserve"> after</w:t>
        </w:r>
        <w:r w:rsidR="008F1656" w:rsidRPr="007F7E2B">
          <w:t xml:space="preserve"> </w:t>
        </w:r>
        <w:r w:rsidR="002D0B3D" w:rsidRPr="007F7E2B">
          <w:t xml:space="preserve">activity </w:t>
        </w:r>
        <w:r w:rsidR="009A4D1B" w:rsidRPr="007F7E2B">
          <w:t>change (</w:t>
        </w:r>
        <w:r w:rsidR="00614D8F" w:rsidRPr="007F7E2B">
          <w:t>i.e.</w:t>
        </w:r>
        <w:r w:rsidR="002D0B3D" w:rsidRPr="007F7E2B">
          <w:t xml:space="preserve"> </w:t>
        </w:r>
        <w:r w:rsidR="008F1656" w:rsidRPr="007F7E2B">
          <w:t>Time-one, Time-two…)</w:t>
        </w:r>
        <w:r w:rsidR="006D64B1" w:rsidRPr="007F7E2B">
          <w:t xml:space="preserve"> the </w:t>
        </w:r>
        <w:r w:rsidR="008F1656" w:rsidRPr="007F7E2B">
          <w:t xml:space="preserve">change in </w:t>
        </w:r>
        <w:r w:rsidR="006D64B1" w:rsidRPr="007F7E2B">
          <w:t xml:space="preserve">activity </w:t>
        </w:r>
        <w:r w:rsidR="008F1656" w:rsidRPr="007F7E2B">
          <w:t>occurred</w:t>
        </w:r>
        <w:r w:rsidR="005C4ACB" w:rsidRPr="007F7E2B">
          <w:t>.</w:t>
        </w:r>
        <w:r w:rsidR="006D64B1" w:rsidRPr="007F7E2B">
          <w:t xml:space="preserve"> </w:t>
        </w:r>
      </w:ins>
    </w:p>
    <w:p w14:paraId="12CEDC8C" w14:textId="03ED067B" w:rsidR="006D64B1" w:rsidRPr="007F7E2B" w:rsidRDefault="00840874">
      <w:pPr>
        <w:spacing w:line="240" w:lineRule="auto"/>
        <w:ind w:left="720"/>
        <w:jc w:val="both"/>
        <w:rPr>
          <w:ins w:id="946" w:author="V2" w:date="2025-04-14T14:19:00Z" w16du:dateUtc="2025-04-14T19:19:00Z"/>
        </w:rPr>
      </w:pPr>
      <w:ins w:id="947" w:author="V2" w:date="2025-04-14T14:19:00Z" w16du:dateUtc="2025-04-14T19:19:00Z">
        <w:r w:rsidRPr="007F7E2B">
          <w:t xml:space="preserve">Depending on project site </w:t>
        </w:r>
        <w:r w:rsidR="00614D8F" w:rsidRPr="007F7E2B">
          <w:t>complexity,</w:t>
        </w:r>
        <w:r w:rsidRPr="007F7E2B">
          <w:t xml:space="preserve"> there are many other ways to </w:t>
        </w:r>
        <w:r w:rsidR="00FD18AC" w:rsidRPr="007F7E2B">
          <w:t xml:space="preserve">add additional </w:t>
        </w:r>
        <w:r w:rsidR="006D64B1" w:rsidRPr="007F7E2B">
          <w:t>level</w:t>
        </w:r>
        <w:r w:rsidR="00FD18AC" w:rsidRPr="007F7E2B">
          <w:t>s</w:t>
        </w:r>
        <w:r w:rsidR="006D64B1" w:rsidRPr="007F7E2B">
          <w:t xml:space="preserve"> of detai</w:t>
        </w:r>
        <w:r w:rsidR="00FD18AC" w:rsidRPr="007F7E2B">
          <w:t>ls</w:t>
        </w:r>
        <w:r w:rsidR="006D64B1" w:rsidRPr="007F7E2B">
          <w:t>,</w:t>
        </w:r>
        <w:r w:rsidR="00D04BB3" w:rsidRPr="007F7E2B">
          <w:t xml:space="preserve"> </w:t>
        </w:r>
        <w:r w:rsidR="00FD18AC" w:rsidRPr="007F7E2B">
          <w:t xml:space="preserve">such as </w:t>
        </w:r>
        <w:r w:rsidR="006D64B1" w:rsidRPr="007F7E2B">
          <w:t xml:space="preserve"> examination of historic and existing conditions</w:t>
        </w:r>
        <w:r w:rsidR="00EB48A8" w:rsidRPr="007F7E2B">
          <w:t xml:space="preserve">. Additional </w:t>
        </w:r>
        <w:r w:rsidR="00614D8F" w:rsidRPr="007F7E2B">
          <w:t>understandings, besides</w:t>
        </w:r>
        <w:r w:rsidR="00EB48A8" w:rsidRPr="007F7E2B">
          <w:t xml:space="preserve"> just having carbon stock levels will not only contribute to the </w:t>
        </w:r>
        <w:r w:rsidR="009A4D1B" w:rsidRPr="007F7E2B">
          <w:t>understanding</w:t>
        </w:r>
        <w:r w:rsidR="00EB48A8" w:rsidRPr="007F7E2B">
          <w:t xml:space="preserve"> of how the land (and carbon stocks change over time) but also can </w:t>
        </w:r>
        <w:r w:rsidR="006D64B1" w:rsidRPr="007F7E2B">
          <w:t>affirm over time that the baseline selection was defensible.</w:t>
        </w:r>
      </w:ins>
    </w:p>
    <w:p w14:paraId="000000DC" w14:textId="54E0C540" w:rsidR="00570313" w:rsidRPr="007F7E2B" w:rsidRDefault="00614D8F">
      <w:pPr>
        <w:spacing w:line="240" w:lineRule="auto"/>
        <w:ind w:left="720"/>
        <w:jc w:val="both"/>
      </w:pPr>
      <w:ins w:id="948" w:author="V2" w:date="2025-04-14T14:19:00Z" w16du:dateUtc="2025-04-14T19:19:00Z">
        <w:r w:rsidRPr="007F7E2B">
          <w:t>A</w:t>
        </w:r>
      </w:ins>
      <w:r w:rsidRPr="007F7E2B">
        <w:t xml:space="preserve"> conservative</w:t>
      </w:r>
      <w:r w:rsidR="0092717E" w:rsidRPr="007F7E2B">
        <w:t xml:space="preserve"> approach, a </w:t>
      </w:r>
      <w:del w:id="949" w:author="V2" w:date="2025-04-14T14:19:00Z" w16du:dateUtc="2025-04-14T19:19:00Z">
        <w:r w:rsidR="0018437E">
          <w:delText>stable</w:delText>
        </w:r>
      </w:del>
      <w:ins w:id="950" w:author="V2" w:date="2025-04-14T14:19:00Z" w16du:dateUtc="2025-04-14T19:19:00Z">
        <w:r w:rsidR="0092717E" w:rsidRPr="007F7E2B">
          <w:t>sta</w:t>
        </w:r>
        <w:r w:rsidR="008F1656" w:rsidRPr="007F7E2B">
          <w:t>tic</w:t>
        </w:r>
      </w:ins>
      <w:r w:rsidR="0092717E" w:rsidRPr="007F7E2B">
        <w:t xml:space="preserve"> baseline</w:t>
      </w:r>
      <w:r w:rsidR="00E10BF4" w:rsidRPr="007F7E2B">
        <w:t xml:space="preserve"> </w:t>
      </w:r>
      <w:ins w:id="951" w:author="V2" w:date="2025-04-14T14:19:00Z" w16du:dateUtc="2025-04-14T19:19:00Z">
        <w:r w:rsidR="00E10BF4" w:rsidRPr="007F7E2B">
          <w:t xml:space="preserve">(See </w:t>
        </w:r>
        <w:r w:rsidR="008F1656" w:rsidRPr="007F7E2B">
          <w:t>glossary of terms</w:t>
        </w:r>
        <w:r w:rsidR="00E10BF4" w:rsidRPr="007F7E2B">
          <w:t>)</w:t>
        </w:r>
        <w:r w:rsidR="0092717E" w:rsidRPr="007F7E2B">
          <w:t xml:space="preserve"> </w:t>
        </w:r>
      </w:ins>
      <w:r w:rsidR="0092717E" w:rsidRPr="007F7E2B">
        <w:t>must still be evidenced through demonstration of minimal water and wind-borne soil erosion (</w:t>
      </w:r>
      <w:r w:rsidR="00915E1B" w:rsidRPr="007F7E2B">
        <w:t>e.g</w:t>
      </w:r>
      <w:del w:id="952" w:author="V2" w:date="2025-04-14T14:19:00Z" w16du:dateUtc="2025-04-14T19:19:00Z">
        <w:r w:rsidR="0018437E">
          <w:delText>.</w:delText>
        </w:r>
      </w:del>
      <w:ins w:id="953" w:author="V2" w:date="2025-04-14T14:19:00Z" w16du:dateUtc="2025-04-14T19:19:00Z">
        <w:r w:rsidR="00915E1B" w:rsidRPr="007F7E2B">
          <w:t>.,</w:t>
        </w:r>
      </w:ins>
      <w:r w:rsidR="0092717E" w:rsidRPr="007F7E2B">
        <w:t xml:space="preserve"> UNFCCC/CCNUCC - Tool for the identification of degraded or degrading lands for consideration in implementing CDM A/R project activities). Such evidence can be provided by measured percent bare soil, perennial vegetation plant cover, and/or invasive and non-native plant species percent cover using on-ground sampling and/or multi-temporal aerial photography or remote sensing which demonstrate the establishment of persistent vegetation cover for consecutive years, particularly following management conversion in degraded lands where re-establishment of healthy, diverse and productive plant communities can take many years. </w:t>
      </w:r>
      <w:del w:id="954" w:author="V2" w:date="2025-04-14T14:19:00Z" w16du:dateUtc="2025-04-14T19:19:00Z">
        <w:r w:rsidR="0018437E">
          <w:delText>Ultimately, the</w:delText>
        </w:r>
      </w:del>
      <w:ins w:id="955" w:author="V2" w:date="2025-04-14T14:19:00Z" w16du:dateUtc="2025-04-14T19:19:00Z">
        <w:r w:rsidR="00701E0B" w:rsidRPr="007F7E2B">
          <w:t>The</w:t>
        </w:r>
      </w:ins>
      <w:r w:rsidR="0092717E" w:rsidRPr="007F7E2B">
        <w:t xml:space="preserve"> baseline is established with a site visit evaluating strata, vegetation, and sampling to 1-meter deep and the results of the sampling event and other data collected during T0 represent the “best estimate” of the actual site baseline.</w:t>
      </w:r>
    </w:p>
    <w:p w14:paraId="4DFC0F93" w14:textId="77777777" w:rsidR="00570313" w:rsidRDefault="0018437E">
      <w:pPr>
        <w:spacing w:line="240" w:lineRule="auto"/>
        <w:ind w:left="720"/>
        <w:jc w:val="both"/>
        <w:rPr>
          <w:del w:id="956" w:author="V2" w:date="2025-04-14T14:19:00Z" w16du:dateUtc="2025-04-14T19:19:00Z"/>
          <w:highlight w:val="yellow"/>
        </w:rPr>
      </w:pPr>
      <w:del w:id="957" w:author="V2" w:date="2025-04-14T14:19:00Z" w16du:dateUtc="2025-04-14T19:19:00Z">
        <w:r>
          <w:delText>Currently, the Regenerative Standard only allows static baseline scenarios.</w:delText>
        </w:r>
      </w:del>
    </w:p>
    <w:p w14:paraId="000000DD" w14:textId="33A2625D" w:rsidR="00570313" w:rsidRPr="007F7E2B" w:rsidRDefault="0005129A">
      <w:pPr>
        <w:spacing w:line="240" w:lineRule="auto"/>
        <w:ind w:left="720"/>
        <w:jc w:val="both"/>
        <w:rPr>
          <w:ins w:id="958" w:author="V2" w:date="2025-04-14T14:19:00Z" w16du:dateUtc="2025-04-14T19:19:00Z"/>
        </w:rPr>
      </w:pPr>
      <w:ins w:id="959" w:author="V2" w:date="2025-04-14T14:19:00Z" w16du:dateUtc="2025-04-14T19:19:00Z">
        <w:r w:rsidRPr="007F7E2B">
          <w:t>TRS SOC V</w:t>
        </w:r>
        <w:r w:rsidR="005C4ACB" w:rsidRPr="007F7E2B">
          <w:t>2</w:t>
        </w:r>
        <w:r w:rsidRPr="007F7E2B">
          <w:t>.</w:t>
        </w:r>
        <w:r w:rsidR="005C4ACB" w:rsidRPr="007F7E2B">
          <w:t>0</w:t>
        </w:r>
        <w:r w:rsidRPr="007F7E2B">
          <w:t xml:space="preserve"> </w:t>
        </w:r>
        <w:r w:rsidR="0092717E" w:rsidRPr="007F7E2B">
          <w:t>allows static baseline</w:t>
        </w:r>
        <w:r w:rsidR="009307B7" w:rsidRPr="007F7E2B">
          <w:t xml:space="preserve"> and other</w:t>
        </w:r>
        <w:r w:rsidR="0092717E" w:rsidRPr="007F7E2B">
          <w:t xml:space="preserve"> scenarios</w:t>
        </w:r>
        <w:r w:rsidR="009307B7" w:rsidRPr="007F7E2B">
          <w:t xml:space="preserve"> at the option of the carbon project developer.</w:t>
        </w:r>
        <w:r w:rsidR="00985428" w:rsidRPr="007F7E2B">
          <w:t xml:space="preserve"> Further detail</w:t>
        </w:r>
        <w:r w:rsidR="009307B7" w:rsidRPr="007F7E2B">
          <w:t>s</w:t>
        </w:r>
        <w:r w:rsidR="00985428" w:rsidRPr="007F7E2B">
          <w:t xml:space="preserve"> on baseline scenarios</w:t>
        </w:r>
        <w:r w:rsidR="0013162B" w:rsidRPr="007F7E2B">
          <w:t xml:space="preserve">, </w:t>
        </w:r>
        <w:r w:rsidR="009307B7" w:rsidRPr="007F7E2B">
          <w:t xml:space="preserve">and </w:t>
        </w:r>
        <w:r w:rsidR="0013162B" w:rsidRPr="007F7E2B">
          <w:t xml:space="preserve">how to </w:t>
        </w:r>
        <w:r w:rsidR="009307B7" w:rsidRPr="007F7E2B">
          <w:t xml:space="preserve">assess and </w:t>
        </w:r>
        <w:r w:rsidR="0013162B" w:rsidRPr="007F7E2B">
          <w:t xml:space="preserve">frame the baseline to accomplish the </w:t>
        </w:r>
        <w:r w:rsidR="006A0C52" w:rsidRPr="007F7E2B">
          <w:t xml:space="preserve">requirements of </w:t>
        </w:r>
        <w:r w:rsidR="00614D8F" w:rsidRPr="007F7E2B">
          <w:t>this methodology</w:t>
        </w:r>
        <w:r w:rsidR="00995A0B" w:rsidRPr="007F7E2B">
          <w:t>;</w:t>
        </w:r>
        <w:r w:rsidR="00D04BB3" w:rsidRPr="007F7E2B">
          <w:t xml:space="preserve"> </w:t>
        </w:r>
        <w:r w:rsidR="009307B7" w:rsidRPr="007F7E2B">
          <w:t>associated</w:t>
        </w:r>
        <w:r w:rsidR="0013162B" w:rsidRPr="007F7E2B">
          <w:t xml:space="preserve"> required submittals are elaborated under Task 2 and subtasks.</w:t>
        </w:r>
      </w:ins>
    </w:p>
    <w:p w14:paraId="000000DE" w14:textId="77777777" w:rsidR="00570313" w:rsidRPr="007F7E2B" w:rsidRDefault="0092717E">
      <w:pPr>
        <w:pStyle w:val="Heading3"/>
        <w:numPr>
          <w:ilvl w:val="1"/>
          <w:numId w:val="14"/>
        </w:numPr>
        <w:spacing w:after="0" w:line="256" w:lineRule="auto"/>
      </w:pPr>
      <w:bookmarkStart w:id="960" w:name="_Toc180594076"/>
      <w:bookmarkStart w:id="961" w:name="_Toc180594483"/>
      <w:r w:rsidRPr="007F7E2B">
        <w:t>Additionality</w:t>
      </w:r>
      <w:bookmarkEnd w:id="960"/>
      <w:bookmarkEnd w:id="961"/>
    </w:p>
    <w:p w14:paraId="73CF70AD" w14:textId="59EE66BF" w:rsidR="006D5067" w:rsidRPr="007F7E2B" w:rsidRDefault="0018437E" w:rsidP="006D5067">
      <w:pPr>
        <w:keepNext/>
        <w:keepLines/>
        <w:spacing w:before="160" w:after="80" w:line="256" w:lineRule="auto"/>
        <w:outlineLvl w:val="2"/>
        <w:rPr>
          <w:ins w:id="962" w:author="V2" w:date="2025-04-14T14:19:00Z" w16du:dateUtc="2025-04-14T19:19:00Z"/>
          <w:b/>
          <w:sz w:val="26"/>
          <w:szCs w:val="26"/>
        </w:rPr>
      </w:pPr>
      <w:del w:id="963" w:author="V2" w:date="2025-04-14T14:19:00Z" w16du:dateUtc="2025-04-14T19:19:00Z">
        <w:r>
          <w:delText xml:space="preserve">Any project </w:delText>
        </w:r>
      </w:del>
      <w:ins w:id="964" w:author="V2" w:date="2025-04-14T14:19:00Z" w16du:dateUtc="2025-04-14T19:19:00Z">
        <w:r w:rsidR="006D5067" w:rsidRPr="007F7E2B">
          <w:rPr>
            <w:b/>
            <w:sz w:val="26"/>
            <w:szCs w:val="26"/>
          </w:rPr>
          <w:t>Additionality Testing Requirements</w:t>
        </w:r>
      </w:ins>
    </w:p>
    <w:p w14:paraId="78228778" w14:textId="68E06ED3" w:rsidR="006D5067" w:rsidRPr="007F7E2B" w:rsidRDefault="006D5067" w:rsidP="006D5067">
      <w:pPr>
        <w:spacing w:before="0" w:after="160" w:line="256" w:lineRule="auto"/>
        <w:rPr>
          <w:ins w:id="965" w:author="V2" w:date="2025-04-14T14:19:00Z" w16du:dateUtc="2025-04-14T19:19:00Z"/>
          <w:rFonts w:eastAsia="Aptos"/>
          <w:kern w:val="2"/>
          <w14:ligatures w14:val="standardContextual"/>
        </w:rPr>
      </w:pPr>
      <w:ins w:id="966" w:author="V2" w:date="2025-04-14T14:19:00Z" w16du:dateUtc="2025-04-14T19:19:00Z">
        <w:r w:rsidRPr="007F7E2B">
          <w:rPr>
            <w:rFonts w:eastAsia="Aptos"/>
            <w:b/>
            <w:bCs/>
            <w:kern w:val="2"/>
            <w14:ligatures w14:val="standardContextual"/>
          </w:rPr>
          <w:t>Introduction</w:t>
        </w:r>
        <w:r w:rsidRPr="007F7E2B">
          <w:rPr>
            <w:rFonts w:eastAsia="Aptos"/>
            <w:kern w:val="2"/>
            <w14:ligatures w14:val="standardContextual"/>
          </w:rPr>
          <w:br/>
          <w:t xml:space="preserve">The Regenerative Standard (TRS) aims to deliver the highest quality nature-based carbon removal credits. It is important for most carbon credit buyers that the acquired credits meet rigorous additionality criteria. TRS </w:t>
        </w:r>
        <w:r w:rsidR="005C4ACB" w:rsidRPr="007F7E2B">
          <w:rPr>
            <w:rFonts w:eastAsia="Aptos"/>
            <w:kern w:val="2"/>
            <w14:ligatures w14:val="standardContextual"/>
          </w:rPr>
          <w:t xml:space="preserve">SOC </w:t>
        </w:r>
        <w:r w:rsidR="005C4ACB" w:rsidRPr="007F7E2B">
          <w:rPr>
            <w:rFonts w:eastAsia="Aptos"/>
            <w:kern w:val="2"/>
            <w14:ligatures w14:val="standardContextual"/>
          </w:rPr>
          <w:lastRenderedPageBreak/>
          <w:t xml:space="preserve">V2.0 </w:t>
        </w:r>
        <w:r w:rsidRPr="007F7E2B">
          <w:rPr>
            <w:rFonts w:eastAsia="Aptos"/>
            <w:kern w:val="2"/>
            <w14:ligatures w14:val="standardContextual"/>
          </w:rPr>
          <w:t>has adopted a</w:t>
        </w:r>
        <w:r w:rsidR="005C4ACB" w:rsidRPr="007F7E2B">
          <w:rPr>
            <w:rFonts w:eastAsia="Aptos"/>
            <w:kern w:val="2"/>
            <w14:ligatures w14:val="standardContextual"/>
          </w:rPr>
          <w:t>n expanded and</w:t>
        </w:r>
        <w:r w:rsidRPr="007F7E2B">
          <w:rPr>
            <w:rFonts w:eastAsia="Aptos"/>
            <w:kern w:val="2"/>
            <w14:ligatures w14:val="standardContextual"/>
          </w:rPr>
          <w:t xml:space="preserve"> transparent framework of rigorous and pragmatic best practices to ensure that TRS credits are considered fully additional.</w:t>
        </w:r>
      </w:ins>
    </w:p>
    <w:p w14:paraId="5FB3F2B7" w14:textId="77777777" w:rsidR="006D5067" w:rsidRPr="007F7E2B" w:rsidRDefault="006D5067" w:rsidP="006D5067">
      <w:pPr>
        <w:spacing w:before="0" w:after="160" w:line="256" w:lineRule="auto"/>
        <w:rPr>
          <w:ins w:id="967" w:author="V2" w:date="2025-04-14T14:19:00Z" w16du:dateUtc="2025-04-14T19:19:00Z"/>
          <w:rFonts w:eastAsia="Aptos"/>
          <w:kern w:val="2"/>
          <w14:ligatures w14:val="standardContextual"/>
        </w:rPr>
      </w:pPr>
      <w:ins w:id="968" w:author="V2" w:date="2025-04-14T14:19:00Z" w16du:dateUtc="2025-04-14T19:19:00Z">
        <w:r w:rsidRPr="007F7E2B">
          <w:rPr>
            <w:rFonts w:eastAsia="Aptos"/>
            <w:kern w:val="2"/>
            <w14:ligatures w14:val="standardContextual"/>
          </w:rPr>
          <w:t xml:space="preserve">In short, credits are additional if the GHG removal would not have happened in a “business as usual” situation. Project proponents </w:t>
        </w:r>
      </w:ins>
      <w:r w:rsidRPr="007F7E2B">
        <w:rPr>
          <w:kern w:val="2"/>
          <w14:ligatures w14:val="standardContextual"/>
          <w:rPrChange w:id="969" w:author="V2" w:date="2025-04-14T14:19:00Z" w16du:dateUtc="2025-04-14T19:19:00Z">
            <w:rPr/>
          </w:rPrChange>
        </w:rPr>
        <w:t xml:space="preserve">must demonstrate additionality by passing </w:t>
      </w:r>
      <w:ins w:id="970" w:author="V2" w:date="2025-04-14T14:19:00Z" w16du:dateUtc="2025-04-14T19:19:00Z">
        <w:r w:rsidRPr="007F7E2B">
          <w:rPr>
            <w:rFonts w:eastAsia="Aptos"/>
            <w:kern w:val="2"/>
            <w14:ligatures w14:val="standardContextual"/>
          </w:rPr>
          <w:t>all 4 rigorous tests:</w:t>
        </w:r>
      </w:ins>
    </w:p>
    <w:p w14:paraId="15733485" w14:textId="77777777" w:rsidR="006D5067" w:rsidRPr="007F7E2B" w:rsidRDefault="006D5067" w:rsidP="00964B29">
      <w:pPr>
        <w:numPr>
          <w:ilvl w:val="0"/>
          <w:numId w:val="132"/>
        </w:numPr>
        <w:spacing w:before="0" w:after="160" w:line="256" w:lineRule="auto"/>
        <w:contextualSpacing/>
        <w:rPr>
          <w:ins w:id="971" w:author="V2" w:date="2025-04-14T14:19:00Z" w16du:dateUtc="2025-04-14T19:19:00Z"/>
          <w:rFonts w:eastAsia="Aptos"/>
          <w:kern w:val="2"/>
          <w14:ligatures w14:val="standardContextual"/>
        </w:rPr>
      </w:pPr>
      <w:ins w:id="972" w:author="V2" w:date="2025-04-14T14:19:00Z" w16du:dateUtc="2025-04-14T19:19:00Z">
        <w:r w:rsidRPr="007F7E2B">
          <w:rPr>
            <w:rFonts w:eastAsia="Aptos"/>
            <w:b/>
            <w:bCs/>
            <w:kern w:val="2"/>
            <w14:ligatures w14:val="standardContextual"/>
          </w:rPr>
          <w:t>Legal / Regulatory Requirement Test</w:t>
        </w:r>
        <w:r w:rsidRPr="007F7E2B">
          <w:rPr>
            <w:rFonts w:eastAsia="Aptos"/>
            <w:kern w:val="2"/>
            <w14:ligatures w14:val="standardContextual"/>
          </w:rPr>
          <w:t xml:space="preserve"> - The project activity is </w:t>
        </w:r>
        <w:r w:rsidRPr="007F7E2B">
          <w:rPr>
            <w:rFonts w:eastAsia="Aptos"/>
            <w:kern w:val="2"/>
            <w:u w:val="single"/>
            <w14:ligatures w14:val="standardContextual"/>
          </w:rPr>
          <w:t>not</w:t>
        </w:r>
        <w:r w:rsidRPr="007F7E2B">
          <w:rPr>
            <w:rFonts w:eastAsia="Aptos"/>
            <w:kern w:val="2"/>
            <w14:ligatures w14:val="standardContextual"/>
          </w:rPr>
          <w:t xml:space="preserve"> required by law or regulation.</w:t>
        </w:r>
      </w:ins>
    </w:p>
    <w:p w14:paraId="7FB28437" w14:textId="77777777" w:rsidR="006D5067" w:rsidRPr="007F7E2B" w:rsidRDefault="006D5067" w:rsidP="00964B29">
      <w:pPr>
        <w:numPr>
          <w:ilvl w:val="0"/>
          <w:numId w:val="132"/>
        </w:numPr>
        <w:spacing w:before="0" w:after="160" w:line="256" w:lineRule="auto"/>
        <w:contextualSpacing/>
        <w:rPr>
          <w:ins w:id="973" w:author="V2" w:date="2025-04-14T14:19:00Z" w16du:dateUtc="2025-04-14T19:19:00Z"/>
          <w:rFonts w:eastAsia="Aptos"/>
          <w:kern w:val="2"/>
          <w14:ligatures w14:val="standardContextual"/>
        </w:rPr>
      </w:pPr>
      <w:ins w:id="974" w:author="V2" w:date="2025-04-14T14:19:00Z" w16du:dateUtc="2025-04-14T19:19:00Z">
        <w:r w:rsidRPr="007F7E2B">
          <w:rPr>
            <w:rFonts w:eastAsia="Aptos"/>
            <w:b/>
            <w:bCs/>
            <w:kern w:val="2"/>
            <w14:ligatures w14:val="standardContextual"/>
          </w:rPr>
          <w:t>Financial Additionality Test</w:t>
        </w:r>
        <w:r w:rsidRPr="007F7E2B">
          <w:rPr>
            <w:rFonts w:eastAsia="Aptos"/>
            <w:kern w:val="2"/>
            <w14:ligatures w14:val="standardContextual"/>
          </w:rPr>
          <w:t xml:space="preserve"> - The greenhouse gas (GHG) emission reductions or removals from the mitigation activity would not have occurred in the absence of the incentive created by carbon credit revenues.</w:t>
        </w:r>
      </w:ins>
    </w:p>
    <w:p w14:paraId="7E873121" w14:textId="77777777" w:rsidR="006D5067" w:rsidRPr="007F7E2B" w:rsidRDefault="006D5067" w:rsidP="00964B29">
      <w:pPr>
        <w:numPr>
          <w:ilvl w:val="0"/>
          <w:numId w:val="132"/>
        </w:numPr>
        <w:spacing w:before="0" w:after="160" w:line="256" w:lineRule="auto"/>
        <w:contextualSpacing/>
        <w:rPr>
          <w:ins w:id="975" w:author="V2" w:date="2025-04-14T14:19:00Z" w16du:dateUtc="2025-04-14T19:19:00Z"/>
          <w:rFonts w:eastAsia="Aptos"/>
          <w:kern w:val="2"/>
          <w14:ligatures w14:val="standardContextual"/>
        </w:rPr>
      </w:pPr>
      <w:ins w:id="976" w:author="V2" w:date="2025-04-14T14:19:00Z" w16du:dateUtc="2025-04-14T19:19:00Z">
        <w:r w:rsidRPr="007F7E2B">
          <w:rPr>
            <w:rFonts w:eastAsia="Aptos"/>
            <w:b/>
            <w:bCs/>
            <w:kern w:val="2"/>
            <w14:ligatures w14:val="standardContextual"/>
          </w:rPr>
          <w:t>Performance Standard Test</w:t>
        </w:r>
        <w:r w:rsidRPr="007F7E2B">
          <w:rPr>
            <w:rFonts w:eastAsia="Aptos"/>
            <w:kern w:val="2"/>
            <w14:ligatures w14:val="standardContextual"/>
          </w:rPr>
          <w:t xml:space="preserve"> - The greenhouse gas (GHG) emission reductions or removals from the mitigation activity are resulting from the implementation of additional practices, or changes in practices, and are </w:t>
        </w:r>
        <w:r w:rsidRPr="007F7E2B">
          <w:rPr>
            <w:rFonts w:eastAsia="Aptos"/>
            <w:kern w:val="2"/>
            <w:u w:val="single"/>
            <w14:ligatures w14:val="standardContextual"/>
          </w:rPr>
          <w:t>not</w:t>
        </w:r>
        <w:r w:rsidRPr="007F7E2B">
          <w:rPr>
            <w:rFonts w:eastAsia="Aptos"/>
            <w:kern w:val="2"/>
            <w14:ligatures w14:val="standardContextual"/>
          </w:rPr>
          <w:t xml:space="preserve"> resulting from common practice.</w:t>
        </w:r>
      </w:ins>
    </w:p>
    <w:p w14:paraId="2374C8A2" w14:textId="77777777" w:rsidR="006D5067" w:rsidRPr="007F7E2B" w:rsidRDefault="006D5067" w:rsidP="00964B29">
      <w:pPr>
        <w:numPr>
          <w:ilvl w:val="0"/>
          <w:numId w:val="132"/>
        </w:numPr>
        <w:spacing w:before="0" w:after="160" w:line="256" w:lineRule="auto"/>
        <w:contextualSpacing/>
        <w:rPr>
          <w:ins w:id="977" w:author="V2" w:date="2025-04-14T14:19:00Z" w16du:dateUtc="2025-04-14T19:19:00Z"/>
          <w:rFonts w:eastAsia="Aptos"/>
          <w:kern w:val="2"/>
          <w14:ligatures w14:val="standardContextual"/>
        </w:rPr>
      </w:pPr>
      <w:ins w:id="978" w:author="V2" w:date="2025-04-14T14:19:00Z" w16du:dateUtc="2025-04-14T19:19:00Z">
        <w:r w:rsidRPr="007F7E2B">
          <w:rPr>
            <w:rFonts w:eastAsia="Aptos"/>
            <w:b/>
            <w:bCs/>
            <w:kern w:val="2"/>
            <w14:ligatures w14:val="standardContextual"/>
          </w:rPr>
          <w:t xml:space="preserve">Measured Additionality Test </w:t>
        </w:r>
        <w:r w:rsidRPr="007F7E2B">
          <w:rPr>
            <w:rFonts w:eastAsia="Aptos"/>
            <w:kern w:val="2"/>
            <w14:ligatures w14:val="standardContextual"/>
          </w:rPr>
          <w:t>- The quantitative greenhouse gas (GHG) removals resulting from the mitigation activity must be determined on basis of rigorous, science-based, field sampling and analysis.</w:t>
        </w:r>
      </w:ins>
    </w:p>
    <w:p w14:paraId="5241BC40" w14:textId="29E8A041" w:rsidR="006D5067" w:rsidRPr="007F7E2B" w:rsidRDefault="006D5067" w:rsidP="006D5067">
      <w:pPr>
        <w:spacing w:before="0" w:after="160" w:line="256" w:lineRule="auto"/>
        <w:rPr>
          <w:ins w:id="979" w:author="V2" w:date="2025-04-14T14:19:00Z" w16du:dateUtc="2025-04-14T19:19:00Z"/>
          <w:rFonts w:eastAsia="Aptos"/>
          <w:kern w:val="2"/>
          <w14:ligatures w14:val="standardContextual"/>
        </w:rPr>
      </w:pPr>
      <w:ins w:id="980" w:author="V2" w:date="2025-04-14T14:19:00Z" w16du:dateUtc="2025-04-14T19:19:00Z">
        <w:r w:rsidRPr="007F7E2B">
          <w:rPr>
            <w:rFonts w:eastAsia="Aptos"/>
            <w:kern w:val="2"/>
            <w14:ligatures w14:val="standardContextual"/>
          </w:rPr>
          <w:br/>
          <w:t xml:space="preserve">Additionality is important to determining your use of The Regenerative Standard (TRS). The supposition is that if your project fails any </w:t>
        </w:r>
      </w:ins>
      <w:r w:rsidRPr="007F7E2B">
        <w:rPr>
          <w:kern w:val="2"/>
          <w14:ligatures w14:val="standardContextual"/>
          <w:rPrChange w:id="981" w:author="V2" w:date="2025-04-14T14:19:00Z" w16du:dateUtc="2025-04-14T19:19:00Z">
            <w:rPr/>
          </w:rPrChange>
        </w:rPr>
        <w:t xml:space="preserve">one of the </w:t>
      </w:r>
      <w:del w:id="982" w:author="V2" w:date="2025-04-14T14:19:00Z" w16du:dateUtc="2025-04-14T19:19:00Z">
        <w:r w:rsidR="0018437E">
          <w:delText>following tests. Project Proponents must note which of the following additionality definitions a project is using in the Project Plan. Option One is based on Verra’s</w:delText>
        </w:r>
      </w:del>
      <w:ins w:id="983" w:author="V2" w:date="2025-04-14T14:19:00Z" w16du:dateUtc="2025-04-14T19:19:00Z">
        <w:r w:rsidRPr="007F7E2B">
          <w:rPr>
            <w:rFonts w:eastAsia="Aptos"/>
            <w:kern w:val="2"/>
            <w14:ligatures w14:val="standardContextual"/>
          </w:rPr>
          <w:t>four tests, then the reduced carbon drawdown impact, or in this case improvements in measured soil carbon quantities in the ground, are not to be made available for sale in the carbon markets. TRS</w:t>
        </w:r>
        <w:r w:rsidR="005C4ACB" w:rsidRPr="007F7E2B">
          <w:rPr>
            <w:rFonts w:eastAsia="Aptos"/>
            <w:kern w:val="2"/>
            <w14:ligatures w14:val="standardContextual"/>
          </w:rPr>
          <w:t xml:space="preserve"> SOC V2.0 </w:t>
        </w:r>
        <w:r w:rsidRPr="007F7E2B">
          <w:rPr>
            <w:rFonts w:eastAsia="Aptos"/>
            <w:kern w:val="2"/>
            <w14:ligatures w14:val="standardContextual"/>
          </w:rPr>
          <w:t xml:space="preserve">requires four rigorous tests of additionally. All four of the tests must be applied each time carbon credits are generated with expectations that the credits would be for sale in a voluntary or compliance marketplace. However, we recognize that for two of these tests—financial and measured additionality tests—the long-term and reliable answer may not be known for several years.  Because of this, we define details for each additionality test as follows: </w:t>
        </w:r>
        <w:r w:rsidRPr="007F7E2B">
          <w:rPr>
            <w:rFonts w:eastAsia="Aptos"/>
            <w:noProof/>
            <w:kern w:val="2"/>
            <w14:ligatures w14:val="standardContextual"/>
          </w:rPr>
          <w:drawing>
            <wp:inline distT="0" distB="0" distL="0" distR="0" wp14:anchorId="0CA51275" wp14:editId="152C0ACA">
              <wp:extent cx="5796280" cy="326263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96280" cy="3262630"/>
                      </a:xfrm>
                      <a:prstGeom prst="rect">
                        <a:avLst/>
                      </a:prstGeom>
                      <a:noFill/>
                      <a:ln>
                        <a:noFill/>
                      </a:ln>
                    </pic:spPr>
                  </pic:pic>
                </a:graphicData>
              </a:graphic>
            </wp:inline>
          </w:drawing>
        </w:r>
      </w:ins>
    </w:p>
    <w:p w14:paraId="3EDFD571" w14:textId="77777777" w:rsidR="006D5067" w:rsidRPr="007F7E2B" w:rsidRDefault="006D5067" w:rsidP="006D5067">
      <w:pPr>
        <w:spacing w:before="0" w:after="160" w:line="256" w:lineRule="auto"/>
        <w:rPr>
          <w:ins w:id="984" w:author="V2" w:date="2025-04-14T14:19:00Z" w16du:dateUtc="2025-04-14T19:19:00Z"/>
          <w:rFonts w:eastAsia="Aptos"/>
          <w:kern w:val="2"/>
          <w14:ligatures w14:val="standardContextual"/>
        </w:rPr>
      </w:pPr>
    </w:p>
    <w:p w14:paraId="2C0C22FF" w14:textId="1AB681E6" w:rsidR="006D5067" w:rsidRPr="007F7E2B" w:rsidRDefault="006D5067" w:rsidP="00964B29">
      <w:pPr>
        <w:numPr>
          <w:ilvl w:val="0"/>
          <w:numId w:val="133"/>
        </w:numPr>
        <w:spacing w:before="0" w:after="160" w:line="256" w:lineRule="auto"/>
        <w:contextualSpacing/>
        <w:rPr>
          <w:ins w:id="985" w:author="V2" w:date="2025-04-14T14:19:00Z" w16du:dateUtc="2025-04-14T19:19:00Z"/>
          <w:rFonts w:eastAsia="Aptos"/>
          <w:kern w:val="2"/>
          <w14:ligatures w14:val="standardContextual"/>
        </w:rPr>
      </w:pPr>
      <w:ins w:id="986" w:author="V2" w:date="2025-04-14T14:19:00Z" w16du:dateUtc="2025-04-14T19:19:00Z">
        <w:r w:rsidRPr="007F7E2B">
          <w:rPr>
            <w:rFonts w:eastAsia="Aptos"/>
            <w:b/>
            <w:bCs/>
            <w:kern w:val="2"/>
            <w14:ligatures w14:val="standardContextual"/>
          </w:rPr>
          <w:t>Legal/Regulatory Requirement Test</w:t>
        </w:r>
        <w:r w:rsidRPr="007F7E2B">
          <w:rPr>
            <w:rFonts w:eastAsia="Aptos"/>
            <w:b/>
            <w:bCs/>
            <w:kern w:val="2"/>
            <w14:ligatures w14:val="standardContextual"/>
          </w:rPr>
          <w:br/>
          <w:t>Objective:</w:t>
        </w:r>
        <w:r w:rsidRPr="007F7E2B">
          <w:rPr>
            <w:rFonts w:eastAsia="Aptos"/>
            <w:kern w:val="2"/>
            <w14:ligatures w14:val="standardContextual"/>
          </w:rPr>
          <w:t xml:space="preserve"> </w:t>
        </w:r>
        <w:r w:rsidRPr="007F7E2B">
          <w:rPr>
            <w:rFonts w:eastAsia="Aptos"/>
            <w:kern w:val="2"/>
            <w14:ligatures w14:val="standardContextual"/>
          </w:rPr>
          <w:br/>
          <w:t>To determine that the project activity is not required by law or regulation.</w:t>
        </w:r>
        <w:r w:rsidRPr="007F7E2B">
          <w:rPr>
            <w:rFonts w:eastAsia="Aptos"/>
            <w:kern w:val="2"/>
            <w14:ligatures w14:val="standardContextual"/>
          </w:rPr>
          <w:br/>
        </w:r>
        <w:r w:rsidRPr="007F7E2B">
          <w:rPr>
            <w:rFonts w:eastAsia="Aptos"/>
            <w:b/>
            <w:bCs/>
            <w:kern w:val="2"/>
            <w14:ligatures w14:val="standardContextual"/>
          </w:rPr>
          <w:br/>
          <w:t>Evidence to be provided:</w:t>
        </w:r>
        <w:r w:rsidRPr="007F7E2B">
          <w:rPr>
            <w:rFonts w:eastAsia="Aptos"/>
            <w:b/>
            <w:bCs/>
            <w:kern w:val="2"/>
            <w14:ligatures w14:val="standardContextual"/>
          </w:rPr>
          <w:br/>
        </w:r>
        <w:r w:rsidRPr="007F7E2B">
          <w:rPr>
            <w:rFonts w:eastAsia="Aptos"/>
            <w:kern w:val="2"/>
            <w14:ligatures w14:val="standardContextual"/>
          </w:rPr>
          <w:t>This test has an applicant (with verifier confirmation) documenting if the project activity change (e.g. a grazing change, planting a crop conversion, or converting from one method of tillage to another, etc.) is required by a legal decree, a zoning or regulatory permit or ordinance, law or regulation, agency approved farm/ranch plan or enrolled program. If the answer is NO, then your project has passed this test of additionality.</w:t>
        </w:r>
        <w:r w:rsidRPr="007F7E2B">
          <w:rPr>
            <w:rFonts w:eastAsia="Aptos"/>
            <w:kern w:val="2"/>
            <w14:ligatures w14:val="standardContextual"/>
          </w:rPr>
          <w:br/>
        </w:r>
      </w:ins>
    </w:p>
    <w:p w14:paraId="68A76D65" w14:textId="77777777" w:rsidR="006D5067" w:rsidRPr="007F7E2B" w:rsidRDefault="006D5067" w:rsidP="006D5067">
      <w:pPr>
        <w:spacing w:before="0" w:after="160" w:line="256" w:lineRule="auto"/>
        <w:ind w:left="360"/>
        <w:contextualSpacing/>
        <w:rPr>
          <w:ins w:id="987" w:author="V2" w:date="2025-04-14T14:19:00Z" w16du:dateUtc="2025-04-14T19:19:00Z"/>
          <w:rFonts w:eastAsia="Aptos"/>
          <w:kern w:val="2"/>
          <w14:ligatures w14:val="standardContextual"/>
        </w:rPr>
      </w:pPr>
    </w:p>
    <w:p w14:paraId="7A1CB6F2" w14:textId="51DAE004" w:rsidR="006D5067" w:rsidRPr="007F7E2B" w:rsidRDefault="006D5067" w:rsidP="00964B29">
      <w:pPr>
        <w:numPr>
          <w:ilvl w:val="0"/>
          <w:numId w:val="133"/>
        </w:numPr>
        <w:spacing w:before="0" w:after="160" w:line="256" w:lineRule="auto"/>
        <w:contextualSpacing/>
        <w:rPr>
          <w:ins w:id="988" w:author="V2" w:date="2025-04-14T14:19:00Z" w16du:dateUtc="2025-04-14T19:19:00Z"/>
          <w:rFonts w:eastAsia="Aptos"/>
          <w:kern w:val="2"/>
          <w14:ligatures w14:val="standardContextual"/>
        </w:rPr>
      </w:pPr>
      <w:ins w:id="989" w:author="V2" w:date="2025-04-14T14:19:00Z" w16du:dateUtc="2025-04-14T19:19:00Z">
        <w:r w:rsidRPr="007F7E2B">
          <w:rPr>
            <w:rFonts w:eastAsia="Aptos"/>
            <w:b/>
            <w:bCs/>
            <w:kern w:val="2"/>
            <w14:ligatures w14:val="standardContextual"/>
          </w:rPr>
          <w:t>Financial Additionality Test</w:t>
        </w:r>
        <w:r w:rsidRPr="007F7E2B">
          <w:rPr>
            <w:rFonts w:eastAsia="Aptos"/>
            <w:b/>
            <w:bCs/>
            <w:kern w:val="2"/>
            <w14:ligatures w14:val="standardContextual"/>
          </w:rPr>
          <w:br/>
          <w:t>Objective:</w:t>
        </w:r>
        <w:r w:rsidRPr="007F7E2B">
          <w:rPr>
            <w:rFonts w:eastAsia="Aptos"/>
            <w:kern w:val="2"/>
            <w14:ligatures w14:val="standardContextual"/>
          </w:rPr>
          <w:t xml:space="preserve"> </w:t>
        </w:r>
        <w:r w:rsidRPr="007F7E2B">
          <w:rPr>
            <w:rFonts w:eastAsia="Aptos"/>
            <w:kern w:val="2"/>
            <w14:ligatures w14:val="standardContextual"/>
          </w:rPr>
          <w:br/>
          <w:t>To determine that the greenhouse gas (GHG) removals from the mitigation activity would not have occurred in the absence of the incentive created by carbon credit revenues.</w:t>
        </w:r>
        <w:r w:rsidR="005C4ACB" w:rsidRPr="007F7E2B">
          <w:rPr>
            <w:rFonts w:eastAsia="Aptos"/>
            <w:kern w:val="2"/>
            <w14:ligatures w14:val="standardContextual"/>
          </w:rPr>
          <w:br/>
        </w:r>
      </w:ins>
    </w:p>
    <w:p w14:paraId="3AA35A66" w14:textId="5986FB36" w:rsidR="006D5067" w:rsidRPr="007F7E2B" w:rsidRDefault="006D5067" w:rsidP="006D5067">
      <w:pPr>
        <w:spacing w:before="0" w:after="160" w:line="256" w:lineRule="auto"/>
        <w:ind w:left="360"/>
        <w:rPr>
          <w:ins w:id="990" w:author="V2" w:date="2025-04-14T14:19:00Z" w16du:dateUtc="2025-04-14T19:19:00Z"/>
          <w:rFonts w:eastAsia="Aptos"/>
          <w:kern w:val="2"/>
          <w14:ligatures w14:val="standardContextual"/>
        </w:rPr>
      </w:pPr>
      <w:ins w:id="991" w:author="V2" w:date="2025-04-14T14:19:00Z" w16du:dateUtc="2025-04-14T19:19:00Z">
        <w:r w:rsidRPr="007F7E2B">
          <w:rPr>
            <w:rFonts w:eastAsia="Aptos"/>
            <w:b/>
            <w:bCs/>
            <w:kern w:val="2"/>
            <w14:ligatures w14:val="standardContextual"/>
          </w:rPr>
          <w:t>Evidence to be provided:</w:t>
        </w:r>
        <w:r w:rsidRPr="007F7E2B">
          <w:rPr>
            <w:rFonts w:eastAsia="Aptos"/>
            <w:kern w:val="2"/>
            <w14:ligatures w14:val="standardContextual"/>
          </w:rPr>
          <w:br/>
          <w:t xml:space="preserve">This test has an applicant (with verifier confirmation) documenting if the project activity change could only be successfully implemented if the financial remuneration from selling carbon credits was available to the project. The applicant is required to determine if a carbon transaction is required, or is projected to provide the financing required before the applicant can afford to implement the practice change at scale (e.g. a grazing change, planting a crop conversion, or converting from one method of tillage to another, etc.) At scale means the practice change would be implemented at a sufficiently large enough scale over the acreage of land in your plan.  </w:t>
        </w:r>
      </w:ins>
    </w:p>
    <w:p w14:paraId="27CFD7E5" w14:textId="77777777" w:rsidR="006D5067" w:rsidRPr="007F7E2B" w:rsidRDefault="006D5067" w:rsidP="006D5067">
      <w:pPr>
        <w:spacing w:before="0" w:after="160" w:line="256" w:lineRule="auto"/>
        <w:ind w:left="360"/>
        <w:rPr>
          <w:ins w:id="992" w:author="V2" w:date="2025-04-14T14:19:00Z" w16du:dateUtc="2025-04-14T19:19:00Z"/>
          <w:rFonts w:eastAsia="Aptos"/>
          <w:kern w:val="2"/>
          <w14:ligatures w14:val="standardContextual"/>
        </w:rPr>
      </w:pPr>
      <w:ins w:id="993" w:author="V2" w:date="2025-04-14T14:19:00Z" w16du:dateUtc="2025-04-14T19:19:00Z">
        <w:r w:rsidRPr="007F7E2B">
          <w:rPr>
            <w:rFonts w:eastAsia="Aptos"/>
            <w:kern w:val="2"/>
            <w14:ligatures w14:val="standardContextual"/>
          </w:rPr>
          <w:t>If you happened to already have adopted or experimented with the same practice change, you are considered as an “early adopter” and under most standards this has been used as evidence that the carbon financing was not needed for you to make the change.</w:t>
        </w:r>
      </w:ins>
    </w:p>
    <w:p w14:paraId="6B9A21B0" w14:textId="4F60B2E5" w:rsidR="006D5067" w:rsidRPr="007F7E2B" w:rsidRDefault="006D5067" w:rsidP="006D5067">
      <w:pPr>
        <w:spacing w:before="0" w:after="160" w:line="256" w:lineRule="auto"/>
        <w:ind w:left="360"/>
        <w:rPr>
          <w:ins w:id="994" w:author="V2" w:date="2025-04-14T14:19:00Z" w16du:dateUtc="2025-04-14T19:19:00Z"/>
          <w:rFonts w:eastAsia="Aptos"/>
          <w:kern w:val="2"/>
          <w14:ligatures w14:val="standardContextual"/>
        </w:rPr>
      </w:pPr>
      <w:ins w:id="995" w:author="V2" w:date="2025-04-14T14:19:00Z" w16du:dateUtc="2025-04-14T19:19:00Z">
        <w:r w:rsidRPr="007F7E2B">
          <w:rPr>
            <w:rFonts w:eastAsia="Aptos"/>
            <w:kern w:val="2"/>
            <w14:ligatures w14:val="standardContextual"/>
          </w:rPr>
          <w:t>What we have learned by working with farmers and ranchers is that even if you are an early adopter, most early adoption involves a steep and many-year learning curve to changing practices and making equipment changes. Because of this, most early adopters remain in the “experimenting or “learning stage” for many years. During this stage the practice change is rarely taken to scale over a farm or ranch. Thus, the traditional</w:t>
        </w:r>
      </w:ins>
      <w:r w:rsidRPr="007F7E2B">
        <w:rPr>
          <w:kern w:val="2"/>
          <w14:ligatures w14:val="standardContextual"/>
          <w:rPrChange w:id="996" w:author="V2" w:date="2025-04-14T14:19:00Z" w16du:dateUtc="2025-04-14T19:19:00Z">
            <w:rPr/>
          </w:rPrChange>
        </w:rPr>
        <w:t xml:space="preserve"> definition of </w:t>
      </w:r>
      <w:del w:id="997" w:author="V2" w:date="2025-04-14T14:19:00Z" w16du:dateUtc="2025-04-14T19:19:00Z">
        <w:r w:rsidR="0018437E">
          <w:delText>additionality. Option Two is based on BCarbon’s</w:delText>
        </w:r>
      </w:del>
      <w:ins w:id="998" w:author="V2" w:date="2025-04-14T14:19:00Z" w16du:dateUtc="2025-04-14T19:19:00Z">
        <w:r w:rsidRPr="007F7E2B">
          <w:rPr>
            <w:rFonts w:eastAsia="Aptos"/>
            <w:kern w:val="2"/>
            <w14:ligatures w14:val="standardContextual"/>
          </w:rPr>
          <w:t>early adopter perversely assumes immediate proficiency and assumes that the financial costs to become a true “adopter of a technology early” are a one-time cost. We reject this</w:t>
        </w:r>
      </w:ins>
      <w:r w:rsidRPr="007F7E2B">
        <w:rPr>
          <w:kern w:val="2"/>
          <w14:ligatures w14:val="standardContextual"/>
          <w:rPrChange w:id="999" w:author="V2" w:date="2025-04-14T14:19:00Z" w16du:dateUtc="2025-04-14T19:19:00Z">
            <w:rPr/>
          </w:rPrChange>
        </w:rPr>
        <w:t xml:space="preserve"> definition </w:t>
      </w:r>
      <w:del w:id="1000" w:author="V2" w:date="2025-04-14T14:19:00Z" w16du:dateUtc="2025-04-14T19:19:00Z">
        <w:r w:rsidR="0018437E">
          <w:delText xml:space="preserve">of additionality and is </w:delText>
        </w:r>
      </w:del>
      <w:ins w:id="1001" w:author="V2" w:date="2025-04-14T14:19:00Z" w16du:dateUtc="2025-04-14T19:19:00Z">
        <w:r w:rsidRPr="007F7E2B">
          <w:rPr>
            <w:rFonts w:eastAsia="Aptos"/>
            <w:kern w:val="2"/>
            <w14:ligatures w14:val="standardContextual"/>
          </w:rPr>
          <w:t xml:space="preserve">because any investment in a practice change isn’t solely about money. It’s also about building confidence enough to trust the wellbeing of your family’s economic health. And, because the new goal of reducing GHG’s and improving soil carbon is not the “Crop” any early adopter farmer ever focused on “growing”. The shift in knowledge, equipment, new practices, and reading the tea leaves requires long time periods to final settle into a resilient new </w:t>
        </w:r>
        <w:r w:rsidRPr="007F7E2B">
          <w:rPr>
            <w:rFonts w:eastAsia="Aptos"/>
            <w:kern w:val="2"/>
            <w14:ligatures w14:val="standardContextual"/>
          </w:rPr>
          <w:lastRenderedPageBreak/>
          <w:t xml:space="preserve">farming/ranching practice adaptation. </w:t>
        </w:r>
        <w:r w:rsidRPr="007F7E2B">
          <w:rPr>
            <w:rFonts w:eastAsia="Aptos"/>
            <w:kern w:val="2"/>
            <w14:ligatures w14:val="standardContextual"/>
          </w:rPr>
          <w:br/>
        </w:r>
        <w:r w:rsidRPr="007F7E2B">
          <w:rPr>
            <w:rFonts w:eastAsia="Aptos"/>
            <w:kern w:val="2"/>
            <w14:ligatures w14:val="standardContextual"/>
          </w:rPr>
          <w:br/>
          <w:t>To determine that the greenhouse gas (GHG) removals from the mitigation activity would not have occurred in the absence of the incentive created by carbon credit revenues, we implemented the Financial Additionality Test as defined below.</w:t>
        </w:r>
      </w:ins>
    </w:p>
    <w:p w14:paraId="130B514E" w14:textId="066356D9" w:rsidR="006D5067" w:rsidRPr="007F7E2B" w:rsidRDefault="006D5067" w:rsidP="006D5067">
      <w:pPr>
        <w:spacing w:before="0" w:after="160" w:line="256" w:lineRule="auto"/>
        <w:ind w:left="360"/>
        <w:rPr>
          <w:ins w:id="1002" w:author="V2" w:date="2025-04-14T14:19:00Z" w16du:dateUtc="2025-04-14T19:19:00Z"/>
          <w:rFonts w:eastAsia="Aptos"/>
          <w:b/>
          <w:bCs/>
          <w:kern w:val="2"/>
          <w14:ligatures w14:val="standardContextual"/>
        </w:rPr>
      </w:pPr>
      <w:ins w:id="1003" w:author="V2" w:date="2025-04-14T14:19:00Z" w16du:dateUtc="2025-04-14T19:19:00Z">
        <w:r w:rsidRPr="007F7E2B">
          <w:rPr>
            <w:rFonts w:eastAsia="Aptos"/>
            <w:b/>
            <w:bCs/>
            <w:kern w:val="2"/>
            <w14:ligatures w14:val="standardContextual"/>
          </w:rPr>
          <w:t xml:space="preserve">If the answer is that your activity change would not have occurred at a meaningful economic scale without the addition of new revenues, such as from carbon credit sales, then your project has passed this test of additionality. </w:t>
        </w:r>
      </w:ins>
    </w:p>
    <w:p w14:paraId="343AD442" w14:textId="77777777" w:rsidR="006D5067" w:rsidRPr="007F7E2B" w:rsidRDefault="006D5067" w:rsidP="006D5067">
      <w:pPr>
        <w:spacing w:before="0" w:after="160" w:line="256" w:lineRule="auto"/>
        <w:rPr>
          <w:ins w:id="1004" w:author="V2" w:date="2025-04-14T14:19:00Z" w16du:dateUtc="2025-04-14T19:19:00Z"/>
          <w:rFonts w:eastAsia="Aptos"/>
          <w:kern w:val="2"/>
          <w14:ligatures w14:val="standardContextual"/>
        </w:rPr>
      </w:pPr>
    </w:p>
    <w:p w14:paraId="4FEDC749" w14:textId="77777777" w:rsidR="006D5067" w:rsidRPr="007F7E2B" w:rsidRDefault="006D5067" w:rsidP="006D5067">
      <w:pPr>
        <w:spacing w:before="0" w:after="160" w:line="256" w:lineRule="auto"/>
        <w:rPr>
          <w:ins w:id="1005" w:author="V2" w:date="2025-04-14T14:19:00Z" w16du:dateUtc="2025-04-14T19:19:00Z"/>
          <w:rFonts w:eastAsia="Aptos"/>
          <w:kern w:val="2"/>
          <w14:ligatures w14:val="standardContextual"/>
        </w:rPr>
      </w:pPr>
      <w:ins w:id="1006" w:author="V2" w:date="2025-04-14T14:19:00Z" w16du:dateUtc="2025-04-14T19:19:00Z">
        <w:r w:rsidRPr="007F7E2B">
          <w:rPr>
            <w:rFonts w:eastAsia="Aptos"/>
            <w:b/>
            <w:bCs/>
            <w:kern w:val="2"/>
            <w14:ligatures w14:val="standardContextual"/>
          </w:rPr>
          <w:t>Evaluate your project using the Financial Additionality Test</w:t>
        </w:r>
        <w:r w:rsidRPr="007F7E2B">
          <w:rPr>
            <w:rFonts w:eastAsia="Aptos"/>
            <w:kern w:val="2"/>
            <w14:ligatures w14:val="standardContextual"/>
          </w:rPr>
          <w:t xml:space="preserve"> </w:t>
        </w:r>
        <w:r w:rsidRPr="007F7E2B">
          <w:rPr>
            <w:rFonts w:eastAsia="Aptos"/>
            <w:kern w:val="2"/>
            <w14:ligatures w14:val="standardContextual"/>
          </w:rPr>
          <w:br/>
          <w:t>This test asks the two questions below.</w:t>
        </w:r>
        <w:r w:rsidRPr="007F7E2B">
          <w:rPr>
            <w:rFonts w:eastAsia="Aptos"/>
            <w:b/>
            <w:bCs/>
            <w:kern w:val="2"/>
            <w14:ligatures w14:val="standardContextual"/>
          </w:rPr>
          <w:t xml:space="preserve"> </w:t>
        </w:r>
        <w:r w:rsidRPr="007F7E2B">
          <w:rPr>
            <w:rFonts w:eastAsia="Aptos"/>
            <w:kern w:val="2"/>
            <w14:ligatures w14:val="standardContextual"/>
          </w:rPr>
          <w:t>You can elect to answer these financial test questions for the first year of operations after changing your practices, or if your business plan is a multi-year program plan, you can choose to base your answers on your predicted multi-year plan and “break even analysis”.  We also allow you to answer the questions based on your understanding at the time of your application. But we give you the flexibility to report when a credit is to be generated so that the reality of the financial performance for the startup conversion year(s) to the new practice is real and truly understood. Rainfall, materials and commodity costs/pricing changes so rapidly that any practice change usually involves a few years of experience, and thus the questions may only be accurately answered only a few years after you change a practice.</w:t>
        </w:r>
      </w:ins>
    </w:p>
    <w:p w14:paraId="70031727" w14:textId="77777777" w:rsidR="006D5067" w:rsidRPr="007F7E2B" w:rsidRDefault="006D5067" w:rsidP="006D5067">
      <w:pPr>
        <w:spacing w:before="0" w:after="160" w:line="256" w:lineRule="auto"/>
        <w:rPr>
          <w:ins w:id="1007" w:author="V2" w:date="2025-04-14T14:19:00Z" w16du:dateUtc="2025-04-14T19:19:00Z"/>
          <w:rFonts w:eastAsia="Aptos"/>
          <w:kern w:val="2"/>
          <w14:ligatures w14:val="standardContextual"/>
        </w:rPr>
      </w:pPr>
    </w:p>
    <w:p w14:paraId="419C38FD" w14:textId="151CD167" w:rsidR="006D5067" w:rsidRPr="007F7E2B" w:rsidRDefault="006D5067" w:rsidP="006D5067">
      <w:pPr>
        <w:spacing w:before="0" w:after="160" w:line="256" w:lineRule="auto"/>
        <w:rPr>
          <w:ins w:id="1008" w:author="V2" w:date="2025-04-14T14:19:00Z" w16du:dateUtc="2025-04-14T19:19:00Z"/>
          <w:rFonts w:eastAsia="Aptos"/>
          <w:kern w:val="2"/>
          <w14:ligatures w14:val="standardContextual"/>
        </w:rPr>
      </w:pPr>
      <w:ins w:id="1009" w:author="V2" w:date="2025-04-14T14:19:00Z" w16du:dateUtc="2025-04-14T19:19:00Z">
        <w:r w:rsidRPr="007F7E2B">
          <w:rPr>
            <w:rFonts w:eastAsia="Aptos"/>
            <w:b/>
            <w:bCs/>
            <w:kern w:val="2"/>
            <w14:ligatures w14:val="standardContextual"/>
          </w:rPr>
          <w:t>Question 1:  Was the carbon credit revenue re-invested into the farming/ranching operations, management, and/or infrastructure, and labor needed to operate the facility.</w:t>
        </w:r>
        <w:r w:rsidRPr="007F7E2B">
          <w:rPr>
            <w:rFonts w:eastAsia="Aptos"/>
            <w:kern w:val="2"/>
            <w14:ligatures w14:val="standardContextual"/>
          </w:rPr>
          <w:t xml:space="preserve">  Infrastructure is defined as improvements in paddocks, fences, fencers, batt-latch gates, herd size, water systems, planting or diversification of pasture forage base including brush reduction; improvements in forage base, including noxious weed control, etc. Management and operations are defined as the labor and technology (record keeping, planning technology, communications technology, etc.) required to ensure success. </w:t>
        </w:r>
      </w:ins>
    </w:p>
    <w:p w14:paraId="21432BA3" w14:textId="77777777" w:rsidR="006D5067" w:rsidRPr="007F7E2B" w:rsidRDefault="006D5067" w:rsidP="006D5067">
      <w:pPr>
        <w:spacing w:before="0" w:after="160" w:line="256" w:lineRule="auto"/>
        <w:rPr>
          <w:ins w:id="1010" w:author="V2" w:date="2025-04-14T14:19:00Z" w16du:dateUtc="2025-04-14T19:19:00Z"/>
          <w:rFonts w:eastAsia="Aptos"/>
          <w:kern w:val="2"/>
          <w14:ligatures w14:val="standardContextual"/>
        </w:rPr>
      </w:pPr>
      <w:ins w:id="1011" w:author="V2" w:date="2025-04-14T14:19:00Z" w16du:dateUtc="2025-04-14T19:19:00Z">
        <w:r w:rsidRPr="007F7E2B">
          <w:rPr>
            <w:rFonts w:eastAsia="Aptos"/>
            <w:kern w:val="2"/>
            <w14:ligatures w14:val="standardContextual"/>
          </w:rPr>
          <w:t xml:space="preserve">If the answer is </w:t>
        </w:r>
        <w:r w:rsidRPr="007F7E2B">
          <w:rPr>
            <w:rFonts w:eastAsia="Aptos"/>
            <w:b/>
            <w:bCs/>
            <w:kern w:val="2"/>
            <w14:ligatures w14:val="standardContextual"/>
          </w:rPr>
          <w:t>YES</w:t>
        </w:r>
        <w:r w:rsidRPr="007F7E2B">
          <w:rPr>
            <w:rFonts w:eastAsia="Aptos"/>
            <w:kern w:val="2"/>
            <w14:ligatures w14:val="standardContextual"/>
          </w:rPr>
          <w:t xml:space="preserve">, then you pass the financial additionality test. If the answer is </w:t>
        </w:r>
        <w:r w:rsidRPr="007F7E2B">
          <w:rPr>
            <w:rFonts w:eastAsia="Aptos"/>
            <w:b/>
            <w:bCs/>
            <w:kern w:val="2"/>
            <w14:ligatures w14:val="standardContextual"/>
          </w:rPr>
          <w:t>NO</w:t>
        </w:r>
        <w:r w:rsidRPr="007F7E2B">
          <w:rPr>
            <w:rFonts w:eastAsia="Aptos"/>
            <w:kern w:val="2"/>
            <w14:ligatures w14:val="standardContextual"/>
          </w:rPr>
          <w:t>, then you must answer Question 2.</w:t>
        </w:r>
      </w:ins>
    </w:p>
    <w:p w14:paraId="28EDCB02" w14:textId="77777777" w:rsidR="006D5067" w:rsidRPr="007F7E2B" w:rsidRDefault="006D5067" w:rsidP="006D5067">
      <w:pPr>
        <w:spacing w:before="0" w:after="160" w:line="256" w:lineRule="auto"/>
        <w:rPr>
          <w:ins w:id="1012" w:author="V2" w:date="2025-04-14T14:19:00Z" w16du:dateUtc="2025-04-14T19:19:00Z"/>
          <w:rFonts w:eastAsia="Aptos"/>
          <w:kern w:val="2"/>
          <w14:ligatures w14:val="standardContextual"/>
        </w:rPr>
      </w:pPr>
      <w:ins w:id="1013" w:author="V2" w:date="2025-04-14T14:19:00Z" w16du:dateUtc="2025-04-14T19:19:00Z">
        <w:r w:rsidRPr="007F7E2B">
          <w:rPr>
            <w:rFonts w:eastAsia="Aptos"/>
            <w:b/>
            <w:bCs/>
            <w:kern w:val="2"/>
            <w14:ligatures w14:val="standardContextual"/>
          </w:rPr>
          <w:t>Question 2:</w:t>
        </w:r>
        <w:r w:rsidRPr="007F7E2B">
          <w:rPr>
            <w:rFonts w:eastAsia="Aptos"/>
            <w:kern w:val="2"/>
            <w14:ligatures w14:val="standardContextual"/>
          </w:rPr>
          <w:t xml:space="preserve">  </w:t>
        </w:r>
        <w:r w:rsidRPr="007F7E2B">
          <w:rPr>
            <w:rFonts w:eastAsia="Aptos"/>
            <w:b/>
            <w:bCs/>
            <w:kern w:val="2"/>
            <w14:ligatures w14:val="standardContextual"/>
          </w:rPr>
          <w:t>Did you experience less revenue being available for you to adopt the activity change than your ranch or farm plan suggested was going to be generated?</w:t>
        </w:r>
        <w:r w:rsidRPr="007F7E2B">
          <w:rPr>
            <w:rFonts w:eastAsia="Aptos"/>
            <w:kern w:val="2"/>
            <w14:ligatures w14:val="standardContextual"/>
          </w:rPr>
          <w:t xml:space="preserve">  If the answer is </w:t>
        </w:r>
        <w:r w:rsidRPr="007F7E2B">
          <w:rPr>
            <w:rFonts w:eastAsia="Aptos"/>
            <w:b/>
            <w:bCs/>
            <w:kern w:val="2"/>
            <w14:ligatures w14:val="standardContextual"/>
          </w:rPr>
          <w:t>YES,</w:t>
        </w:r>
        <w:r w:rsidRPr="007F7E2B">
          <w:rPr>
            <w:rFonts w:eastAsia="Aptos"/>
            <w:kern w:val="2"/>
            <w14:ligatures w14:val="standardContextual"/>
          </w:rPr>
          <w:t xml:space="preserve"> then you pass the financial additionality test. If the answer is </w:t>
        </w:r>
        <w:r w:rsidRPr="007F7E2B">
          <w:rPr>
            <w:rFonts w:eastAsia="Aptos"/>
            <w:b/>
            <w:bCs/>
            <w:kern w:val="2"/>
            <w14:ligatures w14:val="standardContextual"/>
          </w:rPr>
          <w:t xml:space="preserve">NO </w:t>
        </w:r>
        <w:r w:rsidRPr="007F7E2B">
          <w:rPr>
            <w:rFonts w:eastAsia="Aptos"/>
            <w:kern w:val="2"/>
            <w14:ligatures w14:val="standardContextual"/>
          </w:rPr>
          <w:t>to both Questions 1 and 2, then you do not pass the financial additionality test.</w:t>
        </w:r>
      </w:ins>
    </w:p>
    <w:p w14:paraId="4591C772" w14:textId="77777777" w:rsidR="006D5067" w:rsidRPr="007F7E2B" w:rsidRDefault="006D5067" w:rsidP="006D5067">
      <w:pPr>
        <w:spacing w:before="0" w:after="160" w:line="256" w:lineRule="auto"/>
        <w:rPr>
          <w:ins w:id="1014" w:author="V2" w:date="2025-04-14T14:19:00Z" w16du:dateUtc="2025-04-14T19:19:00Z"/>
          <w:rFonts w:eastAsia="Aptos"/>
          <w:b/>
          <w:bCs/>
          <w:kern w:val="2"/>
          <w14:ligatures w14:val="standardContextual"/>
        </w:rPr>
      </w:pPr>
    </w:p>
    <w:p w14:paraId="53FB5DD2" w14:textId="41DC3854" w:rsidR="00D9291E" w:rsidRPr="007F7E2B" w:rsidRDefault="006D5067" w:rsidP="00D9291E">
      <w:pPr>
        <w:spacing w:before="0" w:after="160" w:line="256" w:lineRule="auto"/>
        <w:rPr>
          <w:ins w:id="1015" w:author="V2" w:date="2025-04-14T14:19:00Z" w16du:dateUtc="2025-04-14T19:19:00Z"/>
          <w:rFonts w:eastAsia="Aptos"/>
          <w:kern w:val="2"/>
          <w14:ligatures w14:val="standardContextual"/>
        </w:rPr>
      </w:pPr>
      <w:ins w:id="1016" w:author="V2" w:date="2025-04-14T14:19:00Z" w16du:dateUtc="2025-04-14T19:19:00Z">
        <w:r w:rsidRPr="007F7E2B">
          <w:rPr>
            <w:rFonts w:eastAsia="Aptos"/>
            <w:b/>
            <w:bCs/>
            <w:kern w:val="2"/>
            <w14:ligatures w14:val="standardContextual"/>
          </w:rPr>
          <w:t xml:space="preserve">Proof of Meeting the Financial Additionality Test: </w:t>
        </w:r>
        <w:r w:rsidRPr="007F7E2B">
          <w:rPr>
            <w:rFonts w:eastAsia="Aptos"/>
            <w:kern w:val="2"/>
            <w14:ligatures w14:val="standardContextual"/>
          </w:rPr>
          <w:br/>
          <w:t xml:space="preserve">Applicants must </w:t>
        </w:r>
        <w:r w:rsidR="00D9291E" w:rsidRPr="007F7E2B">
          <w:rPr>
            <w:rFonts w:eastAsia="Aptos"/>
            <w:kern w:val="2"/>
            <w14:ligatures w14:val="standardContextual"/>
          </w:rPr>
          <w:t xml:space="preserve">provide a third party </w:t>
        </w:r>
        <w:r w:rsidR="0086687C" w:rsidRPr="007F7E2B">
          <w:rPr>
            <w:rFonts w:eastAsia="Aptos"/>
            <w:kern w:val="2"/>
            <w14:ligatures w14:val="standardContextual"/>
          </w:rPr>
          <w:t xml:space="preserve">financial </w:t>
        </w:r>
        <w:r w:rsidR="00D9291E" w:rsidRPr="007F7E2B">
          <w:rPr>
            <w:rFonts w:eastAsia="Aptos"/>
            <w:kern w:val="2"/>
            <w14:ligatures w14:val="standardContextual"/>
          </w:rPr>
          <w:t>attestation</w:t>
        </w:r>
        <w:r w:rsidR="0086687C" w:rsidRPr="007F7E2B">
          <w:rPr>
            <w:rFonts w:eastAsia="Aptos"/>
            <w:kern w:val="2"/>
            <w14:ligatures w14:val="standardContextual"/>
          </w:rPr>
          <w:t xml:space="preserve"> </w:t>
        </w:r>
        <w:r w:rsidRPr="007F7E2B">
          <w:rPr>
            <w:rFonts w:eastAsia="Aptos"/>
            <w:kern w:val="2"/>
            <w14:ligatures w14:val="standardContextual"/>
          </w:rPr>
          <w:t xml:space="preserve">document that the farmer, rancher, landowner, or their management staff have provided information to answer Question 1 or Question 2 affirmatively. This information may be based on the past or current year’s activity or a multi-year plan as described above. </w:t>
        </w:r>
      </w:ins>
    </w:p>
    <w:p w14:paraId="256A7CDB" w14:textId="3F1C738D" w:rsidR="00D9291E" w:rsidRPr="007F7E2B" w:rsidRDefault="00D9291E" w:rsidP="00D9291E">
      <w:pPr>
        <w:spacing w:before="0" w:after="160" w:line="256" w:lineRule="auto"/>
        <w:rPr>
          <w:ins w:id="1017" w:author="V2" w:date="2025-04-14T14:19:00Z" w16du:dateUtc="2025-04-14T19:19:00Z"/>
          <w:rFonts w:eastAsia="Aptos"/>
          <w:kern w:val="2"/>
          <w14:ligatures w14:val="standardContextual"/>
        </w:rPr>
      </w:pPr>
      <w:ins w:id="1018" w:author="V2" w:date="2025-04-14T14:19:00Z" w16du:dateUtc="2025-04-14T19:19:00Z">
        <w:r w:rsidRPr="007F7E2B">
          <w:rPr>
            <w:rFonts w:eastAsia="Aptos"/>
            <w:b/>
            <w:bCs/>
            <w:kern w:val="2"/>
            <w14:ligatures w14:val="standardContextual"/>
          </w:rPr>
          <w:lastRenderedPageBreak/>
          <w:t>Financial additionality attestation</w:t>
        </w:r>
        <w:r w:rsidRPr="007F7E2B">
          <w:rPr>
            <w:rFonts w:eastAsia="Aptos"/>
            <w:kern w:val="2"/>
            <w14:ligatures w14:val="standardContextual"/>
          </w:rPr>
          <w:t xml:space="preserve">-A required written attestation provided by the landowner/operator to the project proponent, included in the PDD that is </w:t>
        </w:r>
        <w:r w:rsidR="003A4675" w:rsidRPr="007F7E2B">
          <w:rPr>
            <w:rFonts w:eastAsia="Aptos"/>
            <w:kern w:val="2"/>
            <w14:ligatures w14:val="standardContextual"/>
          </w:rPr>
          <w:t xml:space="preserve">then </w:t>
        </w:r>
        <w:r w:rsidRPr="007F7E2B">
          <w:rPr>
            <w:rFonts w:eastAsia="Aptos"/>
            <w:kern w:val="2"/>
            <w14:ligatures w14:val="standardContextual"/>
          </w:rPr>
          <w:t xml:space="preserve">verified by the independent verifier for </w:t>
        </w:r>
        <w:r w:rsidR="003A4675" w:rsidRPr="007F7E2B">
          <w:rPr>
            <w:rFonts w:eastAsia="Aptos"/>
            <w:kern w:val="2"/>
            <w14:ligatures w14:val="standardContextual"/>
          </w:rPr>
          <w:t xml:space="preserve">the </w:t>
        </w:r>
        <w:r w:rsidRPr="007F7E2B">
          <w:rPr>
            <w:rFonts w:eastAsia="Aptos"/>
            <w:kern w:val="2"/>
            <w14:ligatures w14:val="standardContextual"/>
          </w:rPr>
          <w:t>listed</w:t>
        </w:r>
        <w:r w:rsidR="003A4675" w:rsidRPr="007F7E2B">
          <w:rPr>
            <w:rFonts w:eastAsia="Aptos"/>
            <w:kern w:val="2"/>
            <w14:ligatures w14:val="standardContextual"/>
          </w:rPr>
          <w:t>,</w:t>
        </w:r>
        <w:r w:rsidRPr="007F7E2B">
          <w:rPr>
            <w:rFonts w:eastAsia="Aptos"/>
            <w:kern w:val="2"/>
            <w14:ligatures w14:val="standardContextual"/>
          </w:rPr>
          <w:t xml:space="preserve"> registered property/project</w:t>
        </w:r>
        <w:r w:rsidR="003A4675" w:rsidRPr="007F7E2B">
          <w:rPr>
            <w:rFonts w:eastAsia="Aptos"/>
            <w:kern w:val="2"/>
            <w14:ligatures w14:val="standardContextual"/>
          </w:rPr>
          <w:t xml:space="preserve"> is requi</w:t>
        </w:r>
        <w:r w:rsidR="00696AB3" w:rsidRPr="007F7E2B">
          <w:rPr>
            <w:rFonts w:eastAsia="Aptos"/>
            <w:kern w:val="2"/>
            <w14:ligatures w14:val="standardContextual"/>
          </w:rPr>
          <w:t>r</w:t>
        </w:r>
        <w:r w:rsidR="003A4675" w:rsidRPr="007F7E2B">
          <w:rPr>
            <w:rFonts w:eastAsia="Aptos"/>
            <w:kern w:val="2"/>
            <w14:ligatures w14:val="standardContextual"/>
          </w:rPr>
          <w:t>ed</w:t>
        </w:r>
        <w:r w:rsidRPr="007F7E2B">
          <w:rPr>
            <w:rFonts w:eastAsia="Aptos"/>
            <w:kern w:val="2"/>
            <w14:ligatures w14:val="standardContextual"/>
          </w:rPr>
          <w:t xml:space="preserve">. This attestation </w:t>
        </w:r>
        <w:r w:rsidR="00696AB3" w:rsidRPr="007F7E2B">
          <w:rPr>
            <w:rFonts w:eastAsia="Aptos"/>
            <w:kern w:val="2"/>
            <w14:ligatures w14:val="standardContextual"/>
          </w:rPr>
          <w:t xml:space="preserve">must </w:t>
        </w:r>
        <w:r w:rsidRPr="007F7E2B">
          <w:rPr>
            <w:rFonts w:eastAsia="Aptos"/>
            <w:kern w:val="2"/>
            <w14:ligatures w14:val="standardContextual"/>
          </w:rPr>
          <w:t xml:space="preserve">affirm </w:t>
        </w:r>
        <w:r w:rsidR="00DA7A67" w:rsidRPr="007F7E2B">
          <w:rPr>
            <w:rFonts w:eastAsia="Aptos"/>
            <w:kern w:val="2"/>
            <w14:ligatures w14:val="standardContextual"/>
          </w:rPr>
          <w:t xml:space="preserve">that </w:t>
        </w:r>
        <w:r w:rsidRPr="007F7E2B">
          <w:rPr>
            <w:rFonts w:eastAsia="Aptos"/>
            <w:kern w:val="2"/>
            <w14:ligatures w14:val="standardContextual"/>
          </w:rPr>
          <w:t>the majority of carbon revenues were needed/used on the property/project to implement the activity changes, and supporting needs of staffing, labor, infrastructure, (etc) in the PDD.  Said attestation is to be presented as a formal attachment to the PDD by the project developer.</w:t>
        </w:r>
      </w:ins>
    </w:p>
    <w:p w14:paraId="00FDD170" w14:textId="7F718849" w:rsidR="00D9291E" w:rsidRPr="007F7E2B" w:rsidRDefault="000F6E16" w:rsidP="009979F3">
      <w:pPr>
        <w:spacing w:before="0" w:after="160" w:line="256" w:lineRule="auto"/>
        <w:rPr>
          <w:ins w:id="1019" w:author="V2" w:date="2025-04-14T14:19:00Z" w16du:dateUtc="2025-04-14T19:19:00Z"/>
          <w:rFonts w:eastAsia="Aptos"/>
          <w:kern w:val="2"/>
          <w14:ligatures w14:val="standardContextual"/>
        </w:rPr>
      </w:pPr>
      <w:ins w:id="1020" w:author="V2" w:date="2025-04-14T14:19:00Z" w16du:dateUtc="2025-04-14T19:19:00Z">
        <w:r w:rsidRPr="007F7E2B">
          <w:rPr>
            <w:rFonts w:eastAsia="Aptos"/>
            <w:kern w:val="2"/>
            <w14:ligatures w14:val="standardContextual"/>
          </w:rPr>
          <w:t>This attestation is sufficient proof</w:t>
        </w:r>
        <w:r w:rsidR="00A952AB" w:rsidRPr="007F7E2B">
          <w:rPr>
            <w:rFonts w:eastAsia="Aptos"/>
            <w:kern w:val="2"/>
            <w14:ligatures w14:val="standardContextual"/>
          </w:rPr>
          <w:t xml:space="preserve">. However, </w:t>
        </w:r>
        <w:r w:rsidRPr="007F7E2B">
          <w:rPr>
            <w:rFonts w:eastAsia="Aptos"/>
            <w:kern w:val="2"/>
            <w14:ligatures w14:val="standardContextual"/>
          </w:rPr>
          <w:t>if the project proponent chooses, t</w:t>
        </w:r>
        <w:r w:rsidR="00D9291E" w:rsidRPr="007F7E2B">
          <w:rPr>
            <w:rFonts w:eastAsia="Aptos"/>
            <w:kern w:val="2"/>
            <w14:ligatures w14:val="standardContextual"/>
          </w:rPr>
          <w:t>he following are examples of additional information</w:t>
        </w:r>
        <w:r w:rsidRPr="007F7E2B">
          <w:rPr>
            <w:rFonts w:eastAsia="Aptos"/>
            <w:kern w:val="2"/>
            <w14:ligatures w14:val="standardContextual"/>
          </w:rPr>
          <w:t>, if referenced in the attestation document,</w:t>
        </w:r>
        <w:r w:rsidR="00D9291E" w:rsidRPr="007F7E2B">
          <w:rPr>
            <w:rFonts w:eastAsia="Aptos"/>
            <w:kern w:val="2"/>
            <w14:ligatures w14:val="standardContextual"/>
          </w:rPr>
          <w:t xml:space="preserve"> can serve as attachments to an attestation:</w:t>
        </w:r>
      </w:ins>
    </w:p>
    <w:p w14:paraId="1D7A90AD" w14:textId="244187A7" w:rsidR="006D5067" w:rsidRPr="007F7E2B" w:rsidRDefault="006D5067" w:rsidP="00964B29">
      <w:pPr>
        <w:numPr>
          <w:ilvl w:val="0"/>
          <w:numId w:val="134"/>
        </w:numPr>
        <w:spacing w:before="0" w:after="160" w:line="256" w:lineRule="auto"/>
        <w:contextualSpacing/>
        <w:rPr>
          <w:ins w:id="1021" w:author="V2" w:date="2025-04-14T14:19:00Z" w16du:dateUtc="2025-04-14T19:19:00Z"/>
          <w:rFonts w:eastAsia="Aptos"/>
          <w:kern w:val="2"/>
          <w14:ligatures w14:val="standardContextual"/>
        </w:rPr>
      </w:pPr>
      <w:ins w:id="1022" w:author="V2" w:date="2025-04-14T14:19:00Z" w16du:dateUtc="2025-04-14T19:19:00Z">
        <w:r w:rsidRPr="007F7E2B">
          <w:rPr>
            <w:rFonts w:eastAsia="Aptos"/>
            <w:kern w:val="2"/>
            <w14:ligatures w14:val="standardContextual"/>
          </w:rPr>
          <w:t>A farm or ranch plan or multi-year plan showing past or planned costs and investments.</w:t>
        </w:r>
      </w:ins>
    </w:p>
    <w:p w14:paraId="020D0DED" w14:textId="77777777" w:rsidR="006D5067" w:rsidRPr="007F7E2B" w:rsidRDefault="006D5067" w:rsidP="00964B29">
      <w:pPr>
        <w:numPr>
          <w:ilvl w:val="0"/>
          <w:numId w:val="134"/>
        </w:numPr>
        <w:spacing w:before="0" w:after="160" w:line="256" w:lineRule="auto"/>
        <w:contextualSpacing/>
        <w:rPr>
          <w:ins w:id="1023" w:author="V2" w:date="2025-04-14T14:19:00Z" w16du:dateUtc="2025-04-14T19:19:00Z"/>
          <w:rFonts w:eastAsia="Aptos"/>
          <w:kern w:val="2"/>
          <w14:ligatures w14:val="standardContextual"/>
        </w:rPr>
      </w:pPr>
      <w:ins w:id="1024" w:author="V2" w:date="2025-04-14T14:19:00Z" w16du:dateUtc="2025-04-14T19:19:00Z">
        <w:r w:rsidRPr="007F7E2B">
          <w:rPr>
            <w:rFonts w:eastAsia="Aptos"/>
            <w:kern w:val="2"/>
            <w14:ligatures w14:val="standardContextual"/>
          </w:rPr>
          <w:t xml:space="preserve">Increases in labor required or technology costs (record-keeping, communications, etc.), or other increased management and operations needs to carry out the project activities and ensure success. </w:t>
        </w:r>
      </w:ins>
    </w:p>
    <w:p w14:paraId="49DBDEBD" w14:textId="77777777" w:rsidR="006D5067" w:rsidRPr="007F7E2B" w:rsidRDefault="006D5067" w:rsidP="00964B29">
      <w:pPr>
        <w:numPr>
          <w:ilvl w:val="0"/>
          <w:numId w:val="134"/>
        </w:numPr>
        <w:spacing w:before="0" w:after="160" w:line="256" w:lineRule="auto"/>
        <w:contextualSpacing/>
        <w:rPr>
          <w:ins w:id="1025" w:author="V2" w:date="2025-04-14T14:19:00Z" w16du:dateUtc="2025-04-14T19:19:00Z"/>
          <w:rFonts w:eastAsia="Aptos"/>
          <w:kern w:val="2"/>
          <w14:ligatures w14:val="standardContextual"/>
        </w:rPr>
      </w:pPr>
      <w:ins w:id="1026" w:author="V2" w:date="2025-04-14T14:19:00Z" w16du:dateUtc="2025-04-14T19:19:00Z">
        <w:r w:rsidRPr="007F7E2B">
          <w:rPr>
            <w:rFonts w:eastAsia="Aptos"/>
            <w:kern w:val="2"/>
            <w14:ligatures w14:val="standardContextual"/>
          </w:rPr>
          <w:t>Additional infrastructure, physical improvements or equipment (such as adding or improving paddocks, fences, fencers, batt-latch gates, herd water systems, planting or diversification of pasture forage base, improvements in forage base, including noxious weed control) that are connected with the project activities.</w:t>
        </w:r>
      </w:ins>
    </w:p>
    <w:p w14:paraId="12FCE7DC" w14:textId="77777777" w:rsidR="006D5067" w:rsidRPr="007F7E2B" w:rsidRDefault="006D5067" w:rsidP="00964B29">
      <w:pPr>
        <w:numPr>
          <w:ilvl w:val="0"/>
          <w:numId w:val="134"/>
        </w:numPr>
        <w:spacing w:before="0" w:after="160" w:line="256" w:lineRule="auto"/>
        <w:contextualSpacing/>
        <w:rPr>
          <w:ins w:id="1027" w:author="V2" w:date="2025-04-14T14:19:00Z" w16du:dateUtc="2025-04-14T19:19:00Z"/>
          <w:rFonts w:eastAsia="Aptos"/>
          <w:kern w:val="2"/>
          <w14:ligatures w14:val="standardContextual"/>
        </w:rPr>
      </w:pPr>
      <w:ins w:id="1028" w:author="V2" w:date="2025-04-14T14:19:00Z" w16du:dateUtc="2025-04-14T19:19:00Z">
        <w:r w:rsidRPr="007F7E2B">
          <w:rPr>
            <w:rFonts w:eastAsia="Aptos"/>
            <w:kern w:val="2"/>
            <w14:ligatures w14:val="standardContextual"/>
          </w:rPr>
          <w:t>Any other form of documentation that the carbon credit revenue was a substantial contributor to the ability to make practice changes and carry out the project activity or to accelerate the practice changes and project activity.</w:t>
        </w:r>
      </w:ins>
    </w:p>
    <w:p w14:paraId="0B579C52" w14:textId="77777777" w:rsidR="006D5067" w:rsidRPr="007F7E2B" w:rsidRDefault="006D5067" w:rsidP="00964B29">
      <w:pPr>
        <w:numPr>
          <w:ilvl w:val="0"/>
          <w:numId w:val="134"/>
        </w:numPr>
        <w:spacing w:before="0" w:after="160" w:line="256" w:lineRule="auto"/>
        <w:contextualSpacing/>
        <w:rPr>
          <w:ins w:id="1029" w:author="V2" w:date="2025-04-14T14:19:00Z" w16du:dateUtc="2025-04-14T19:19:00Z"/>
          <w:rFonts w:eastAsia="Aptos"/>
          <w:kern w:val="2"/>
          <w14:ligatures w14:val="standardContextual"/>
        </w:rPr>
      </w:pPr>
      <w:ins w:id="1030" w:author="V2" w:date="2025-04-14T14:19:00Z" w16du:dateUtc="2025-04-14T19:19:00Z">
        <w:r w:rsidRPr="007F7E2B">
          <w:rPr>
            <w:rFonts w:eastAsia="Aptos"/>
            <w:kern w:val="2"/>
            <w14:ligatures w14:val="standardContextual"/>
          </w:rPr>
          <w:t>Any other form of documentation that the carbon credit revenue contributed in a significant way to the financial stability, viability, and fiscal confidence of the farm or ranch so that the project activity can continue.</w:t>
        </w:r>
      </w:ins>
    </w:p>
    <w:p w14:paraId="1995F172" w14:textId="2506A1BC" w:rsidR="00696AB3" w:rsidRPr="007F7E2B" w:rsidRDefault="00696AB3" w:rsidP="00964B29">
      <w:pPr>
        <w:numPr>
          <w:ilvl w:val="0"/>
          <w:numId w:val="134"/>
        </w:numPr>
        <w:spacing w:before="0" w:after="160" w:line="256" w:lineRule="auto"/>
        <w:contextualSpacing/>
        <w:rPr>
          <w:ins w:id="1031" w:author="V2" w:date="2025-04-14T14:19:00Z" w16du:dateUtc="2025-04-14T19:19:00Z"/>
          <w:rFonts w:eastAsia="Aptos"/>
          <w:kern w:val="2"/>
          <w14:ligatures w14:val="standardContextual"/>
        </w:rPr>
      </w:pPr>
      <w:ins w:id="1032" w:author="V2" w:date="2025-04-14T14:19:00Z" w16du:dateUtc="2025-04-14T19:19:00Z">
        <w:r w:rsidRPr="007F7E2B">
          <w:rPr>
            <w:rFonts w:eastAsia="Aptos"/>
            <w:kern w:val="2"/>
            <w14:ligatures w14:val="standardContextual"/>
          </w:rPr>
          <w:t>A signed letter from a banker, accountant, or other financial agent or fiduciary who attests that the revenue from the carbon credit generation is necessary for the sustainability of the project activity.</w:t>
        </w:r>
      </w:ins>
    </w:p>
    <w:p w14:paraId="3B14AE83" w14:textId="77777777" w:rsidR="006D5067" w:rsidRPr="007F7E2B" w:rsidRDefault="006D5067" w:rsidP="006D5067">
      <w:pPr>
        <w:spacing w:before="0" w:after="160" w:line="256" w:lineRule="auto"/>
        <w:ind w:left="720"/>
        <w:contextualSpacing/>
        <w:rPr>
          <w:ins w:id="1033" w:author="V2" w:date="2025-04-14T14:19:00Z" w16du:dateUtc="2025-04-14T19:19:00Z"/>
          <w:rFonts w:eastAsia="Aptos"/>
          <w:b/>
          <w:bCs/>
          <w:kern w:val="2"/>
          <w14:ligatures w14:val="standardContextual"/>
        </w:rPr>
      </w:pPr>
    </w:p>
    <w:p w14:paraId="23779E53" w14:textId="77777777" w:rsidR="006D5067" w:rsidRPr="007F7E2B" w:rsidRDefault="006D5067" w:rsidP="006D5067">
      <w:pPr>
        <w:spacing w:before="0" w:after="160" w:line="256" w:lineRule="auto"/>
        <w:ind w:left="1800"/>
        <w:contextualSpacing/>
        <w:rPr>
          <w:ins w:id="1034" w:author="V2" w:date="2025-04-14T14:19:00Z" w16du:dateUtc="2025-04-14T19:19:00Z"/>
          <w:rFonts w:eastAsia="Aptos"/>
          <w:b/>
          <w:bCs/>
          <w:kern w:val="2"/>
          <w14:ligatures w14:val="standardContextual"/>
        </w:rPr>
      </w:pPr>
    </w:p>
    <w:p w14:paraId="3F019B9C" w14:textId="151D71C2" w:rsidR="006D5067" w:rsidRPr="007F7E2B" w:rsidRDefault="006D5067" w:rsidP="00964B29">
      <w:pPr>
        <w:numPr>
          <w:ilvl w:val="0"/>
          <w:numId w:val="133"/>
        </w:numPr>
        <w:spacing w:before="0" w:after="160" w:line="256" w:lineRule="auto"/>
        <w:contextualSpacing/>
        <w:rPr>
          <w:ins w:id="1035" w:author="V2" w:date="2025-04-14T14:19:00Z" w16du:dateUtc="2025-04-14T19:19:00Z"/>
          <w:rFonts w:eastAsia="Aptos"/>
          <w:kern w:val="2"/>
          <w14:ligatures w14:val="standardContextual"/>
        </w:rPr>
      </w:pPr>
      <w:ins w:id="1036" w:author="V2" w:date="2025-04-14T14:19:00Z" w16du:dateUtc="2025-04-14T19:19:00Z">
        <w:r w:rsidRPr="007F7E2B">
          <w:rPr>
            <w:rFonts w:eastAsia="Aptos"/>
            <w:b/>
            <w:bCs/>
            <w:kern w:val="2"/>
            <w14:ligatures w14:val="standardContextual"/>
          </w:rPr>
          <w:t>Performance Standard Test</w:t>
        </w:r>
        <w:r w:rsidRPr="007F7E2B">
          <w:rPr>
            <w:rFonts w:eastAsia="Aptos"/>
            <w:b/>
            <w:bCs/>
            <w:kern w:val="2"/>
            <w14:ligatures w14:val="standardContextual"/>
          </w:rPr>
          <w:br/>
          <w:t>Objective</w:t>
        </w:r>
        <w:r w:rsidRPr="007F7E2B">
          <w:rPr>
            <w:rFonts w:eastAsia="Aptos"/>
            <w:kern w:val="2"/>
            <w14:ligatures w14:val="standardContextual"/>
          </w:rPr>
          <w:t xml:space="preserve">: </w:t>
        </w:r>
        <w:r w:rsidRPr="007F7E2B">
          <w:rPr>
            <w:rFonts w:eastAsia="Aptos"/>
            <w:kern w:val="2"/>
            <w14:ligatures w14:val="standardContextual"/>
          </w:rPr>
          <w:br/>
          <w:t xml:space="preserve">To determine that the greenhouse gas (GHG) emission reductions or removals from the mitigation activity are resulting from the implementation of additional practices, or changes in practices, </w:t>
        </w:r>
        <w:r w:rsidR="0077550A" w:rsidRPr="007F7E2B">
          <w:rPr>
            <w:rFonts w:eastAsia="Aptos"/>
            <w:kern w:val="2"/>
            <w14:ligatures w14:val="standardContextual"/>
          </w:rPr>
          <w:t xml:space="preserve">that are </w:t>
        </w:r>
        <w:r w:rsidRPr="007F7E2B">
          <w:rPr>
            <w:rFonts w:eastAsia="Aptos"/>
            <w:kern w:val="2"/>
            <w14:ligatures w14:val="standardContextual"/>
          </w:rPr>
          <w:t xml:space="preserve">resulting from </w:t>
        </w:r>
        <w:r w:rsidR="00A16000" w:rsidRPr="007F7E2B">
          <w:rPr>
            <w:rFonts w:eastAsia="Aptos"/>
            <w:kern w:val="2"/>
            <w14:ligatures w14:val="standardContextual"/>
          </w:rPr>
          <w:t xml:space="preserve">activities considered </w:t>
        </w:r>
        <w:r w:rsidRPr="007F7E2B">
          <w:rPr>
            <w:rFonts w:eastAsia="Aptos"/>
            <w:kern w:val="2"/>
            <w14:ligatures w14:val="standardContextual"/>
          </w:rPr>
          <w:t>common practice</w:t>
        </w:r>
        <w:r w:rsidR="00A16000" w:rsidRPr="007F7E2B">
          <w:rPr>
            <w:rFonts w:eastAsia="Aptos"/>
            <w:kern w:val="2"/>
            <w14:ligatures w14:val="standardContextual"/>
          </w:rPr>
          <w:t xml:space="preserve"> </w:t>
        </w:r>
        <w:r w:rsidR="00696AB3" w:rsidRPr="007F7E2B">
          <w:rPr>
            <w:rFonts w:eastAsia="Aptos"/>
            <w:kern w:val="2"/>
            <w14:ligatures w14:val="standardContextual"/>
          </w:rPr>
          <w:t xml:space="preserve">or </w:t>
        </w:r>
        <w:r w:rsidR="00A16000" w:rsidRPr="007F7E2B">
          <w:rPr>
            <w:rFonts w:eastAsia="Aptos"/>
            <w:kern w:val="2"/>
            <w14:ligatures w14:val="standardContextual"/>
          </w:rPr>
          <w:t>enhancing common practice</w:t>
        </w:r>
        <w:r w:rsidRPr="007F7E2B">
          <w:rPr>
            <w:rFonts w:eastAsia="Aptos"/>
            <w:kern w:val="2"/>
            <w14:ligatures w14:val="standardContextual"/>
          </w:rPr>
          <w:t>.</w:t>
        </w:r>
        <w:r w:rsidR="00A16000" w:rsidRPr="007F7E2B">
          <w:rPr>
            <w:rFonts w:eastAsia="Aptos"/>
            <w:kern w:val="2"/>
            <w14:ligatures w14:val="standardContextual"/>
          </w:rPr>
          <w:t xml:space="preserve"> </w:t>
        </w:r>
        <w:r w:rsidR="00852FC5" w:rsidRPr="007F7E2B">
          <w:rPr>
            <w:rFonts w:eastAsia="Aptos"/>
            <w:kern w:val="2"/>
            <w14:ligatures w14:val="standardContextual"/>
          </w:rPr>
          <w:t xml:space="preserve">For example, while annual </w:t>
        </w:r>
        <w:r w:rsidR="00733BD5" w:rsidRPr="007F7E2B">
          <w:rPr>
            <w:rFonts w:eastAsia="Aptos"/>
            <w:kern w:val="2"/>
            <w14:ligatures w14:val="standardContextual"/>
          </w:rPr>
          <w:t>mold</w:t>
        </w:r>
        <w:r w:rsidR="00ED23E0" w:rsidRPr="007F7E2B">
          <w:rPr>
            <w:rFonts w:eastAsia="Aptos"/>
            <w:kern w:val="2"/>
            <w14:ligatures w14:val="standardContextual"/>
          </w:rPr>
          <w:t>-</w:t>
        </w:r>
        <w:r w:rsidR="00733BD5" w:rsidRPr="007F7E2B">
          <w:rPr>
            <w:rFonts w:eastAsia="Aptos"/>
            <w:kern w:val="2"/>
            <w14:ligatures w14:val="standardContextual"/>
          </w:rPr>
          <w:t xml:space="preserve">board plowing </w:t>
        </w:r>
        <w:r w:rsidR="00852FC5" w:rsidRPr="007F7E2B">
          <w:rPr>
            <w:rFonts w:eastAsia="Aptos"/>
            <w:kern w:val="2"/>
            <w14:ligatures w14:val="standardContextual"/>
          </w:rPr>
          <w:t xml:space="preserve">tillage </w:t>
        </w:r>
        <w:r w:rsidR="00F54C4C" w:rsidRPr="007F7E2B">
          <w:rPr>
            <w:rFonts w:eastAsia="Aptos"/>
            <w:kern w:val="2"/>
            <w14:ligatures w14:val="standardContextual"/>
          </w:rPr>
          <w:t xml:space="preserve">is not allowed as a common practice, conversion to no-till </w:t>
        </w:r>
        <w:r w:rsidR="00ED23E0" w:rsidRPr="007F7E2B">
          <w:rPr>
            <w:rFonts w:eastAsia="Aptos"/>
            <w:kern w:val="2"/>
            <w14:ligatures w14:val="standardContextual"/>
          </w:rPr>
          <w:t xml:space="preserve">with occasional mold-board plowing is </w:t>
        </w:r>
        <w:r w:rsidR="00F54C4C" w:rsidRPr="007F7E2B">
          <w:rPr>
            <w:rFonts w:eastAsia="Aptos"/>
            <w:kern w:val="2"/>
            <w14:ligatures w14:val="standardContextual"/>
          </w:rPr>
          <w:t xml:space="preserve">a common practice </w:t>
        </w:r>
        <w:r w:rsidR="00ED23E0" w:rsidRPr="007F7E2B">
          <w:rPr>
            <w:rFonts w:eastAsia="Aptos"/>
            <w:kern w:val="2"/>
            <w14:ligatures w14:val="standardContextual"/>
          </w:rPr>
          <w:t xml:space="preserve">during wet years, that is </w:t>
        </w:r>
        <w:r w:rsidR="00F54C4C" w:rsidRPr="007F7E2B">
          <w:rPr>
            <w:rFonts w:eastAsia="Aptos"/>
            <w:kern w:val="2"/>
            <w14:ligatures w14:val="standardContextual"/>
          </w:rPr>
          <w:t>allowed under this method.</w:t>
        </w:r>
        <w:r w:rsidR="00052951" w:rsidRPr="007F7E2B">
          <w:rPr>
            <w:rFonts w:eastAsia="Aptos"/>
            <w:kern w:val="2"/>
            <w14:ligatures w14:val="standardContextual"/>
          </w:rPr>
          <w:t xml:space="preserve"> Continuous grazing is not allowed, while in some settings livestock </w:t>
        </w:r>
        <w:r w:rsidR="00696AB3" w:rsidRPr="007F7E2B">
          <w:rPr>
            <w:rFonts w:eastAsia="Aptos"/>
            <w:kern w:val="2"/>
            <w14:ligatures w14:val="standardContextual"/>
          </w:rPr>
          <w:t xml:space="preserve">may </w:t>
        </w:r>
        <w:r w:rsidR="00052951" w:rsidRPr="007F7E2B">
          <w:rPr>
            <w:rFonts w:eastAsia="Aptos"/>
            <w:kern w:val="2"/>
            <w14:ligatures w14:val="standardContextual"/>
          </w:rPr>
          <w:t>be used for invasive plant management</w:t>
        </w:r>
        <w:r w:rsidR="00696AB3" w:rsidRPr="007F7E2B">
          <w:rPr>
            <w:rFonts w:eastAsia="Aptos"/>
            <w:kern w:val="2"/>
            <w14:ligatures w14:val="standardContextual"/>
          </w:rPr>
          <w:t xml:space="preserve"> as</w:t>
        </w:r>
        <w:r w:rsidR="009E45A5" w:rsidRPr="007F7E2B">
          <w:rPr>
            <w:rFonts w:eastAsia="Aptos"/>
            <w:kern w:val="2"/>
            <w14:ligatures w14:val="standardContextual"/>
          </w:rPr>
          <w:t xml:space="preserve"> continuous grazing would be a common practice for a limited time to bring an invasive plant species under control. </w:t>
        </w:r>
      </w:ins>
    </w:p>
    <w:p w14:paraId="616670C9" w14:textId="6196B040" w:rsidR="00DF4CAA" w:rsidRPr="007F7E2B" w:rsidRDefault="006D5067" w:rsidP="006D5067">
      <w:pPr>
        <w:spacing w:before="0" w:after="160" w:line="256" w:lineRule="auto"/>
        <w:ind w:left="360"/>
        <w:contextualSpacing/>
        <w:rPr>
          <w:ins w:id="1037" w:author="V2" w:date="2025-04-14T14:19:00Z" w16du:dateUtc="2025-04-14T19:19:00Z"/>
          <w:rFonts w:eastAsia="Aptos"/>
          <w:kern w:val="2"/>
          <w14:ligatures w14:val="standardContextual"/>
        </w:rPr>
      </w:pPr>
      <w:ins w:id="1038" w:author="V2" w:date="2025-04-14T14:19:00Z" w16du:dateUtc="2025-04-14T19:19:00Z">
        <w:r w:rsidRPr="007F7E2B">
          <w:rPr>
            <w:rFonts w:eastAsia="Aptos"/>
            <w:b/>
            <w:bCs/>
            <w:kern w:val="2"/>
            <w14:ligatures w14:val="standardContextual"/>
          </w:rPr>
          <w:br/>
          <w:t>Evidence to be provided:</w:t>
        </w:r>
        <w:r w:rsidRPr="007F7E2B">
          <w:rPr>
            <w:rFonts w:eastAsia="Aptos"/>
            <w:kern w:val="2"/>
            <w:u w:val="single"/>
            <w14:ligatures w14:val="standardContextual"/>
          </w:rPr>
          <w:br/>
        </w:r>
        <w:r w:rsidRPr="007F7E2B">
          <w:rPr>
            <w:rFonts w:eastAsia="Aptos"/>
            <w:kern w:val="2"/>
            <w14:ligatures w14:val="standardContextual"/>
          </w:rPr>
          <w:br/>
        </w:r>
        <w:r w:rsidRPr="007F7E2B">
          <w:rPr>
            <w:rFonts w:eastAsia="Aptos"/>
            <w:b/>
            <w:bCs/>
            <w:kern w:val="2"/>
            <w14:ligatures w14:val="standardContextual"/>
          </w:rPr>
          <w:t>Question 1</w:t>
        </w:r>
        <w:r w:rsidRPr="007F7E2B">
          <w:rPr>
            <w:rFonts w:eastAsia="Aptos"/>
            <w:kern w:val="2"/>
            <w14:ligatures w14:val="standardContextual"/>
          </w:rPr>
          <w:br/>
        </w:r>
        <w:r w:rsidRPr="007F7E2B">
          <w:rPr>
            <w:rFonts w:eastAsia="Aptos"/>
            <w:kern w:val="2"/>
            <w14:ligatures w14:val="standardContextual"/>
          </w:rPr>
          <w:lastRenderedPageBreak/>
          <w:t xml:space="preserve">List the key practice changes to be implemented, and document that the practice change is </w:t>
        </w:r>
        <w:r w:rsidR="00927E7A" w:rsidRPr="007F7E2B">
          <w:rPr>
            <w:rFonts w:eastAsia="Aptos"/>
            <w:kern w:val="2"/>
            <w14:ligatures w14:val="standardContextual"/>
          </w:rPr>
          <w:t xml:space="preserve">a common </w:t>
        </w:r>
        <w:r w:rsidR="008D5373" w:rsidRPr="007F7E2B">
          <w:rPr>
            <w:rFonts w:eastAsia="Aptos"/>
            <w:kern w:val="2"/>
            <w14:ligatures w14:val="standardContextual"/>
          </w:rPr>
          <w:t xml:space="preserve">practice and </w:t>
        </w:r>
        <w:r w:rsidRPr="007F7E2B">
          <w:rPr>
            <w:rFonts w:eastAsia="Aptos"/>
            <w:kern w:val="2"/>
            <w14:ligatures w14:val="standardContextual"/>
          </w:rPr>
          <w:t xml:space="preserve">NOT listed on the negative practice lists (maintained by TRS), for specific parts of the </w:t>
        </w:r>
      </w:ins>
    </w:p>
    <w:p w14:paraId="3BBB981F" w14:textId="402E3DEE" w:rsidR="006D5067" w:rsidRPr="007F7E2B" w:rsidRDefault="006D5067" w:rsidP="006D5067">
      <w:pPr>
        <w:spacing w:before="0" w:after="160" w:line="256" w:lineRule="auto"/>
        <w:ind w:left="360"/>
        <w:contextualSpacing/>
        <w:rPr>
          <w:ins w:id="1039" w:author="V2" w:date="2025-04-14T14:19:00Z" w16du:dateUtc="2025-04-14T19:19:00Z"/>
          <w:rFonts w:eastAsia="Aptos"/>
          <w:kern w:val="2"/>
          <w14:ligatures w14:val="standardContextual"/>
        </w:rPr>
      </w:pPr>
      <w:ins w:id="1040" w:author="V2" w:date="2025-04-14T14:19:00Z" w16du:dateUtc="2025-04-14T19:19:00Z">
        <w:r w:rsidRPr="007F7E2B">
          <w:rPr>
            <w:rFonts w:eastAsia="Aptos"/>
            <w:kern w:val="2"/>
            <w14:ligatures w14:val="standardContextual"/>
          </w:rPr>
          <w:t xml:space="preserve">country. If the practice change is </w:t>
        </w:r>
        <w:r w:rsidR="008D5373" w:rsidRPr="007F7E2B">
          <w:rPr>
            <w:rFonts w:eastAsia="Aptos"/>
            <w:kern w:val="2"/>
            <w14:ligatures w14:val="standardContextual"/>
          </w:rPr>
          <w:t xml:space="preserve">on a common practice </w:t>
        </w:r>
        <w:r w:rsidRPr="007F7E2B">
          <w:rPr>
            <w:rFonts w:eastAsia="Aptos"/>
            <w:kern w:val="2"/>
            <w14:ligatures w14:val="standardContextual"/>
          </w:rPr>
          <w:t>list, then the performance standard test is passed by your project. If the practice change IS on the negative lists, you must answer Question 2.</w:t>
        </w:r>
        <w:r w:rsidR="001624F7" w:rsidRPr="007F7E2B">
          <w:rPr>
            <w:rFonts w:eastAsia="Aptos"/>
            <w:kern w:val="2"/>
            <w14:ligatures w14:val="standardContextual"/>
          </w:rPr>
          <w:t xml:space="preserve"> </w:t>
        </w:r>
        <w:r w:rsidRPr="007F7E2B">
          <w:rPr>
            <w:rFonts w:eastAsia="Aptos"/>
            <w:kern w:val="2"/>
            <w14:ligatures w14:val="standardContextual"/>
          </w:rPr>
          <w:br/>
        </w:r>
      </w:ins>
    </w:p>
    <w:p w14:paraId="26C7BF0C" w14:textId="7FAC084A" w:rsidR="006D5067" w:rsidRPr="007F7E2B" w:rsidRDefault="006D5067" w:rsidP="006D5067">
      <w:pPr>
        <w:spacing w:before="0" w:after="160" w:line="256" w:lineRule="auto"/>
        <w:ind w:left="360"/>
        <w:contextualSpacing/>
        <w:rPr>
          <w:kern w:val="2"/>
          <w14:ligatures w14:val="standardContextual"/>
          <w:rPrChange w:id="1041" w:author="V2" w:date="2025-04-14T14:19:00Z" w16du:dateUtc="2025-04-14T19:19:00Z">
            <w:rPr/>
          </w:rPrChange>
        </w:rPr>
        <w:pPrChange w:id="1042" w:author="V2" w:date="2025-04-14T14:19:00Z" w16du:dateUtc="2025-04-14T19:19:00Z">
          <w:pPr>
            <w:ind w:left="720"/>
          </w:pPr>
        </w:pPrChange>
      </w:pPr>
      <w:ins w:id="1043" w:author="V2" w:date="2025-04-14T14:19:00Z" w16du:dateUtc="2025-04-14T19:19:00Z">
        <w:r w:rsidRPr="007F7E2B">
          <w:rPr>
            <w:rFonts w:eastAsia="Aptos"/>
            <w:b/>
            <w:bCs/>
            <w:kern w:val="2"/>
            <w14:ligatures w14:val="standardContextual"/>
          </w:rPr>
          <w:t>Question 2</w:t>
        </w:r>
        <w:r w:rsidRPr="007F7E2B">
          <w:rPr>
            <w:rFonts w:eastAsia="Aptos"/>
            <w:b/>
            <w:bCs/>
            <w:kern w:val="2"/>
            <w14:ligatures w14:val="standardContextual"/>
          </w:rPr>
          <w:br/>
        </w:r>
        <w:r w:rsidRPr="007F7E2B">
          <w:rPr>
            <w:rFonts w:eastAsia="Aptos"/>
            <w:kern w:val="2"/>
            <w14:ligatures w14:val="standardContextual"/>
          </w:rPr>
          <w:t xml:space="preserve">Can the project proponents show project-specific factors to demonstrate that the part(s) of a project on the negative lists should actually be considered additional? Considerations can include specific unique characteristics of this land that render the common practices less relevant. Considerations can also include ongoing incremental adoption of </w:t>
        </w:r>
      </w:ins>
      <w:r w:rsidRPr="007F7E2B">
        <w:rPr>
          <w:kern w:val="2"/>
          <w14:ligatures w14:val="standardContextual"/>
          <w:rPrChange w:id="1044" w:author="V2" w:date="2025-04-14T14:19:00Z" w16du:dateUtc="2025-04-14T19:19:00Z">
            <w:rPr/>
          </w:rPrChange>
        </w:rPr>
        <w:t xml:space="preserve">more </w:t>
      </w:r>
      <w:del w:id="1045" w:author="V2" w:date="2025-04-14T14:19:00Z" w16du:dateUtc="2025-04-14T19:19:00Z">
        <w:r w:rsidR="0018437E">
          <w:delText xml:space="preserve">applicable to the land use of agriculture and grazing transitioning to </w:delText>
        </w:r>
      </w:del>
      <w:ins w:id="1046" w:author="V2" w:date="2025-04-14T14:19:00Z" w16du:dateUtc="2025-04-14T19:19:00Z">
        <w:r w:rsidRPr="007F7E2B">
          <w:rPr>
            <w:rFonts w:eastAsia="Aptos"/>
            <w:kern w:val="2"/>
            <w14:ligatures w14:val="standardContextual"/>
          </w:rPr>
          <w:t xml:space="preserve">advanced </w:t>
        </w:r>
      </w:ins>
      <w:r w:rsidRPr="007F7E2B">
        <w:rPr>
          <w:kern w:val="2"/>
          <w14:ligatures w14:val="standardContextual"/>
          <w:rPrChange w:id="1047" w:author="V2" w:date="2025-04-14T14:19:00Z" w16du:dateUtc="2025-04-14T19:19:00Z">
            <w:rPr/>
          </w:rPrChange>
        </w:rPr>
        <w:t xml:space="preserve">regenerative </w:t>
      </w:r>
      <w:del w:id="1048" w:author="V2" w:date="2025-04-14T14:19:00Z" w16du:dateUtc="2025-04-14T19:19:00Z">
        <w:r w:rsidR="0018437E">
          <w:delText xml:space="preserve">and restorative practices. </w:delText>
        </w:r>
      </w:del>
      <w:ins w:id="1049" w:author="V2" w:date="2025-04-14T14:19:00Z" w16du:dateUtc="2025-04-14T19:19:00Z">
        <w:r w:rsidRPr="007F7E2B">
          <w:rPr>
            <w:rFonts w:eastAsia="Aptos"/>
            <w:kern w:val="2"/>
            <w14:ligatures w14:val="standardContextual"/>
          </w:rPr>
          <w:t xml:space="preserve">practices above and beyond the common practice. The applicant must document this with verifier confirmation to demonstrate that greenhouse gas (GHG) emission reductions or removals from the mitigation activity are resulting from the implementation of additional practices, or changes in practices, and are </w:t>
        </w:r>
        <w:r w:rsidRPr="007F7E2B">
          <w:rPr>
            <w:rFonts w:eastAsia="Aptos"/>
            <w:kern w:val="2"/>
            <w:u w:val="single"/>
            <w14:ligatures w14:val="standardContextual"/>
          </w:rPr>
          <w:t>not</w:t>
        </w:r>
        <w:r w:rsidRPr="007F7E2B">
          <w:rPr>
            <w:rFonts w:eastAsia="Aptos"/>
            <w:kern w:val="2"/>
            <w14:ligatures w14:val="standardContextual"/>
          </w:rPr>
          <w:t xml:space="preserve"> resulting from common practice. If the answer is YES, then the performance standard test is passed by your project. If the answer is </w:t>
        </w:r>
        <w:r w:rsidRPr="007F7E2B">
          <w:rPr>
            <w:rFonts w:eastAsia="Aptos"/>
            <w:b/>
            <w:bCs/>
            <w:kern w:val="2"/>
            <w14:ligatures w14:val="standardContextual"/>
          </w:rPr>
          <w:t xml:space="preserve">NO </w:t>
        </w:r>
        <w:r w:rsidRPr="007F7E2B">
          <w:rPr>
            <w:rFonts w:eastAsia="Aptos"/>
            <w:kern w:val="2"/>
            <w14:ligatures w14:val="standardContextual"/>
          </w:rPr>
          <w:t xml:space="preserve">to both Questions 1 and 2, then you do not pass the Performance Standard Test. </w:t>
        </w:r>
        <w:r w:rsidRPr="007F7E2B">
          <w:rPr>
            <w:rFonts w:eastAsia="Aptos"/>
            <w:kern w:val="2"/>
            <w14:ligatures w14:val="standardContextual"/>
          </w:rPr>
          <w:br/>
        </w:r>
      </w:ins>
    </w:p>
    <w:p w14:paraId="05C70874" w14:textId="77777777" w:rsidR="00570313" w:rsidRDefault="0018437E">
      <w:pPr>
        <w:ind w:left="720"/>
        <w:rPr>
          <w:del w:id="1050" w:author="V2" w:date="2025-04-14T14:19:00Z" w16du:dateUtc="2025-04-14T19:19:00Z"/>
        </w:rPr>
      </w:pPr>
      <w:del w:id="1051" w:author="V2" w:date="2025-04-14T14:19:00Z" w16du:dateUtc="2025-04-14T19:19:00Z">
        <w:r>
          <w:delText>Per reference ISO 14064-2: A.3.3 GHG emission reductions/removal enhancements caused by a GHG project may also be described as being additional if these are greater in quantity than the volume of GHG emission reductions/removal enhancements that would have occurred in the absence of the project.</w:delText>
        </w:r>
      </w:del>
    </w:p>
    <w:p w14:paraId="3F9C1080" w14:textId="77777777" w:rsidR="00570313" w:rsidRDefault="0018437E">
      <w:pPr>
        <w:pStyle w:val="Heading4"/>
        <w:widowControl w:val="0"/>
        <w:spacing w:before="0"/>
        <w:ind w:left="1350" w:hanging="360"/>
        <w:rPr>
          <w:del w:id="1052" w:author="V2" w:date="2025-04-14T14:19:00Z" w16du:dateUtc="2025-04-14T19:19:00Z"/>
        </w:rPr>
      </w:pPr>
      <w:del w:id="1053" w:author="V2" w:date="2025-04-14T14:19:00Z" w16du:dateUtc="2025-04-14T19:19:00Z">
        <w:r>
          <w:delText xml:space="preserve">Option 1: Traditional Additionality </w:delText>
        </w:r>
      </w:del>
    </w:p>
    <w:p w14:paraId="57F8E468" w14:textId="6131C77A" w:rsidR="006D5067" w:rsidRPr="007F7E2B" w:rsidRDefault="0018437E" w:rsidP="006D5067">
      <w:pPr>
        <w:spacing w:before="0" w:after="160" w:line="256" w:lineRule="auto"/>
        <w:ind w:left="360"/>
        <w:contextualSpacing/>
        <w:rPr>
          <w:ins w:id="1054" w:author="V2" w:date="2025-04-14T14:19:00Z" w16du:dateUtc="2025-04-14T19:19:00Z"/>
          <w:rFonts w:eastAsia="Aptos"/>
          <w:b/>
          <w:bCs/>
          <w:kern w:val="2"/>
          <w14:ligatures w14:val="standardContextual"/>
        </w:rPr>
      </w:pPr>
      <w:del w:id="1055" w:author="V2" w:date="2025-04-14T14:19:00Z" w16du:dateUtc="2025-04-14T19:19:00Z">
        <w:r>
          <w:delText xml:space="preserve">The project is deemed additional if it passes the four-step additionality test as </w:delText>
        </w:r>
      </w:del>
    </w:p>
    <w:p w14:paraId="025F5AB4" w14:textId="77777777" w:rsidR="006D5067" w:rsidRPr="007F7E2B" w:rsidRDefault="006D5067" w:rsidP="00964B29">
      <w:pPr>
        <w:numPr>
          <w:ilvl w:val="0"/>
          <w:numId w:val="133"/>
        </w:numPr>
        <w:spacing w:before="0" w:after="160" w:line="256" w:lineRule="auto"/>
        <w:contextualSpacing/>
        <w:rPr>
          <w:ins w:id="1056" w:author="V2" w:date="2025-04-14T14:19:00Z" w16du:dateUtc="2025-04-14T19:19:00Z"/>
          <w:rFonts w:eastAsia="Aptos"/>
          <w:kern w:val="2"/>
          <w14:ligatures w14:val="standardContextual"/>
        </w:rPr>
      </w:pPr>
      <w:ins w:id="1057" w:author="V2" w:date="2025-04-14T14:19:00Z" w16du:dateUtc="2025-04-14T19:19:00Z">
        <w:r w:rsidRPr="007F7E2B">
          <w:rPr>
            <w:rFonts w:eastAsia="Aptos"/>
            <w:b/>
            <w:bCs/>
            <w:kern w:val="2"/>
            <w14:ligatures w14:val="standardContextual"/>
          </w:rPr>
          <w:t>Measured Additionality Test</w:t>
        </w:r>
        <w:r w:rsidRPr="007F7E2B">
          <w:rPr>
            <w:rFonts w:eastAsia="Aptos"/>
            <w:b/>
            <w:bCs/>
            <w:kern w:val="2"/>
            <w14:ligatures w14:val="standardContextual"/>
          </w:rPr>
          <w:br/>
          <w:t>Objective:</w:t>
        </w:r>
        <w:r w:rsidRPr="007F7E2B">
          <w:rPr>
            <w:rFonts w:eastAsia="Aptos"/>
            <w:kern w:val="2"/>
            <w14:ligatures w14:val="standardContextual"/>
          </w:rPr>
          <w:t xml:space="preserve"> </w:t>
        </w:r>
        <w:r w:rsidRPr="007F7E2B">
          <w:rPr>
            <w:rFonts w:eastAsia="Aptos"/>
            <w:kern w:val="2"/>
            <w14:ligatures w14:val="standardContextual"/>
          </w:rPr>
          <w:br/>
          <w:t>The quantitative greenhouse gas (GHG) removals resulting from the mitigation activity must be determined on the basis of rigorous, science-based, field sampling and analysis.</w:t>
        </w:r>
      </w:ins>
    </w:p>
    <w:p w14:paraId="1F27549B" w14:textId="77777777" w:rsidR="006D5067" w:rsidRPr="007F7E2B" w:rsidRDefault="006D5067" w:rsidP="006D5067">
      <w:pPr>
        <w:spacing w:before="0" w:after="160" w:line="256" w:lineRule="auto"/>
        <w:rPr>
          <w:ins w:id="1058" w:author="V2" w:date="2025-04-14T14:19:00Z" w16du:dateUtc="2025-04-14T19:19:00Z"/>
          <w:rFonts w:eastAsia="Aptos"/>
          <w:kern w:val="2"/>
          <w14:ligatures w14:val="standardContextual"/>
        </w:rPr>
      </w:pPr>
      <w:ins w:id="1059" w:author="V2" w:date="2025-04-14T14:19:00Z" w16du:dateUtc="2025-04-14T19:19:00Z">
        <w:r w:rsidRPr="007F7E2B">
          <w:rPr>
            <w:rFonts w:eastAsia="Aptos"/>
            <w:b/>
            <w:bCs/>
            <w:kern w:val="2"/>
            <w14:ligatures w14:val="standardContextual"/>
          </w:rPr>
          <w:br/>
          <w:t>Evidence to be provided:</w:t>
        </w:r>
        <w:r w:rsidRPr="007F7E2B">
          <w:rPr>
            <w:rFonts w:eastAsia="Aptos"/>
            <w:b/>
            <w:bCs/>
            <w:kern w:val="2"/>
            <w:u w:val="single"/>
            <w14:ligatures w14:val="standardContextual"/>
          </w:rPr>
          <w:br/>
        </w:r>
        <w:r w:rsidRPr="007F7E2B">
          <w:rPr>
            <w:rFonts w:eastAsia="Aptos"/>
            <w:b/>
            <w:bCs/>
            <w:kern w:val="2"/>
            <w14:ligatures w14:val="standardContextual"/>
          </w:rPr>
          <w:br/>
        </w:r>
        <w:r w:rsidRPr="007F7E2B">
          <w:rPr>
            <w:rFonts w:eastAsia="Aptos"/>
            <w:kern w:val="2"/>
            <w14:ligatures w14:val="standardContextual"/>
          </w:rPr>
          <w:t>The most relevant additionality test is the rigorous field sampling of improvements in soil organic carbon. If the improvement doesn’t occur, then under The Regenerative Standard there is no carbon crediting and no revenue generated. If there is an improvement between predicted and future measured carbon (for interim crediting) and between the baseline and time-one remeasurement (measure to measure improvements) then carbon credits can be generated and made available for sale.</w:t>
        </w:r>
      </w:ins>
    </w:p>
    <w:p w14:paraId="42E56E0A" w14:textId="77777777" w:rsidR="006D5067" w:rsidRPr="007F7E2B" w:rsidRDefault="006D5067" w:rsidP="006D5067">
      <w:pPr>
        <w:spacing w:before="0" w:after="160" w:line="256" w:lineRule="auto"/>
        <w:rPr>
          <w:ins w:id="1060" w:author="V2" w:date="2025-04-14T14:19:00Z" w16du:dateUtc="2025-04-14T19:19:00Z"/>
          <w:rFonts w:eastAsia="Aptos"/>
          <w:kern w:val="2"/>
          <w14:ligatures w14:val="standardContextual"/>
        </w:rPr>
      </w:pPr>
      <w:ins w:id="1061" w:author="V2" w:date="2025-04-14T14:19:00Z" w16du:dateUtc="2025-04-14T19:19:00Z">
        <w:r w:rsidRPr="007F7E2B">
          <w:rPr>
            <w:rFonts w:eastAsia="Aptos"/>
            <w:kern w:val="2"/>
            <w14:ligatures w14:val="standardContextual"/>
          </w:rPr>
          <w:t xml:space="preserve">The balance of The Regenerative Standard documents the standard procedures that must be used to do field soil sampling, laboratory measurements of soil carbon levels, and also the computational procedures to document changes in soil carbon stocks. If there are positive changes these are called accruals and this outcome can generate credits meeting the Measured Additionality Test. </w:t>
        </w:r>
      </w:ins>
    </w:p>
    <w:p w14:paraId="76BB5B28" w14:textId="77777777" w:rsidR="006D5067" w:rsidRPr="007F7E2B" w:rsidRDefault="006D5067" w:rsidP="006D5067">
      <w:pPr>
        <w:spacing w:before="0" w:after="160" w:line="256" w:lineRule="auto"/>
        <w:rPr>
          <w:ins w:id="1062" w:author="V2" w:date="2025-04-14T14:19:00Z" w16du:dateUtc="2025-04-14T19:19:00Z"/>
          <w:rFonts w:eastAsia="Aptos"/>
          <w:b/>
          <w:bCs/>
          <w:kern w:val="2"/>
          <w:sz w:val="22"/>
          <w:szCs w:val="22"/>
          <w14:ligatures w14:val="standardContextual"/>
        </w:rPr>
      </w:pPr>
      <w:ins w:id="1063" w:author="V2" w:date="2025-04-14T14:19:00Z" w16du:dateUtc="2025-04-14T19:19:00Z">
        <w:r w:rsidRPr="007F7E2B">
          <w:rPr>
            <w:rFonts w:eastAsia="Aptos"/>
            <w:b/>
            <w:bCs/>
            <w:kern w:val="2"/>
            <w14:ligatures w14:val="standardContextual"/>
          </w:rPr>
          <w:lastRenderedPageBreak/>
          <w:t>If additional soil organic carbon stocks are measured in your soil from the repeated sampling soil tests and if projections predict improvements for interim releases of credits during years when actual measurements are not conducted, then, YES, you have passed the Measured Additionality Test.</w:t>
        </w:r>
      </w:ins>
    </w:p>
    <w:p w14:paraId="000000ED" w14:textId="77777777" w:rsidR="00570313" w:rsidRPr="007F7E2B" w:rsidRDefault="0092717E">
      <w:pPr>
        <w:pStyle w:val="Heading3"/>
        <w:numPr>
          <w:ilvl w:val="1"/>
          <w:numId w:val="14"/>
        </w:numPr>
        <w:rPr>
          <w:moveTo w:id="1064" w:author="V2" w:date="2025-04-14T14:19:00Z" w16du:dateUtc="2025-04-14T19:19:00Z"/>
        </w:rPr>
      </w:pPr>
      <w:bookmarkStart w:id="1065" w:name="_Toc180594077"/>
      <w:bookmarkStart w:id="1066" w:name="_Toc180594484"/>
      <w:moveToRangeStart w:id="1067" w:author="V2" w:date="2025-04-14T14:19:00Z" w:name="move195532763"/>
      <w:moveTo w:id="1068" w:author="V2" w:date="2025-04-14T14:19:00Z" w16du:dateUtc="2025-04-14T19:19:00Z">
        <w:r w:rsidRPr="007F7E2B">
          <w:t>Permanence</w:t>
        </w:r>
        <w:bookmarkEnd w:id="1065"/>
        <w:bookmarkEnd w:id="1066"/>
      </w:moveTo>
    </w:p>
    <w:moveToRangeEnd w:id="1067"/>
    <w:p w14:paraId="4DBE9060" w14:textId="77777777" w:rsidR="00570313" w:rsidRDefault="0018437E">
      <w:pPr>
        <w:widowControl w:val="0"/>
        <w:spacing w:before="0"/>
        <w:ind w:left="1440"/>
        <w:rPr>
          <w:del w:id="1069" w:author="V2" w:date="2025-04-14T14:19:00Z" w16du:dateUtc="2025-04-14T19:19:00Z"/>
          <w:i/>
        </w:rPr>
      </w:pPr>
      <w:del w:id="1070" w:author="V2" w:date="2025-04-14T14:19:00Z" w16du:dateUtc="2025-04-14T19:19:00Z">
        <w:r>
          <w:delText xml:space="preserve">summarized below and described in detail in Verra’s </w:delText>
        </w:r>
        <w:r w:rsidR="00570313">
          <w:fldChar w:fldCharType="begin"/>
        </w:r>
        <w:r w:rsidR="00570313">
          <w:delInstrText>HYPERLINK "https://verra.org/wp-content/uploads/imported/methodologies/VT0001v3.0.pdf" \h</w:delInstrText>
        </w:r>
        <w:r w:rsidR="00570313">
          <w:fldChar w:fldCharType="separate"/>
        </w:r>
        <w:r w:rsidR="00570313">
          <w:rPr>
            <w:color w:val="1155CC"/>
            <w:u w:val="single"/>
          </w:rPr>
          <w:delText xml:space="preserve">VT0001 </w:delText>
        </w:r>
        <w:r w:rsidR="00570313">
          <w:fldChar w:fldCharType="end"/>
        </w:r>
        <w:r w:rsidR="00570313">
          <w:fldChar w:fldCharType="begin"/>
        </w:r>
        <w:r w:rsidR="00570313">
          <w:delInstrText>HYPERLINK "https://verra.org/wp-content/uploads/imported/methodologies/VT0001v3.0.pdf" \h</w:delInstrText>
        </w:r>
        <w:r w:rsidR="00570313">
          <w:fldChar w:fldCharType="separate"/>
        </w:r>
        <w:r w:rsidR="00570313">
          <w:rPr>
            <w:i/>
            <w:color w:val="1155CC"/>
            <w:u w:val="single"/>
          </w:rPr>
          <w:delText>Tool for the Demonstration and Assessment of Additionality in VCS Agriculture, Forestry and Other Land Use (AFOLU) Project Activities, v3.0</w:delText>
        </w:r>
        <w:r w:rsidR="00570313">
          <w:fldChar w:fldCharType="end"/>
        </w:r>
      </w:del>
    </w:p>
    <w:p w14:paraId="22B592C9" w14:textId="77777777" w:rsidR="00570313" w:rsidRDefault="0018437E">
      <w:pPr>
        <w:ind w:left="2070" w:hanging="360"/>
        <w:rPr>
          <w:del w:id="1071" w:author="V2" w:date="2025-04-14T14:19:00Z" w16du:dateUtc="2025-04-14T19:19:00Z"/>
        </w:rPr>
      </w:pPr>
      <w:del w:id="1072" w:author="V2" w:date="2025-04-14T14:19:00Z" w16du:dateUtc="2025-04-14T19:19:00Z">
        <w:r>
          <w:rPr>
            <w:b/>
          </w:rPr>
          <w:delText>Step 1.</w:delText>
        </w:r>
        <w:r>
          <w:delText xml:space="preserve"> Identification of alternative land use scenarios to the AFOLU project activity;</w:delText>
        </w:r>
      </w:del>
    </w:p>
    <w:p w14:paraId="2ACCEFAE" w14:textId="77777777" w:rsidR="00570313" w:rsidRDefault="0018437E">
      <w:pPr>
        <w:spacing w:before="0"/>
        <w:ind w:left="2070" w:hanging="360"/>
        <w:rPr>
          <w:del w:id="1073" w:author="V2" w:date="2025-04-14T14:19:00Z" w16du:dateUtc="2025-04-14T19:19:00Z"/>
        </w:rPr>
      </w:pPr>
      <w:del w:id="1074" w:author="V2" w:date="2025-04-14T14:19:00Z" w16du:dateUtc="2025-04-14T19:19:00Z">
        <w:r>
          <w:rPr>
            <w:b/>
          </w:rPr>
          <w:delText>Step 2.</w:delText>
        </w:r>
        <w:r>
          <w:delText xml:space="preserve"> Investment analysis to determine that the proposed project activity is not the most economically or financially attractive of the identified land use scenarios; or</w:delText>
        </w:r>
      </w:del>
    </w:p>
    <w:p w14:paraId="1313A4B4" w14:textId="77777777" w:rsidR="00570313" w:rsidRDefault="0018437E">
      <w:pPr>
        <w:spacing w:before="0"/>
        <w:ind w:left="2070" w:hanging="360"/>
        <w:rPr>
          <w:del w:id="1075" w:author="V2" w:date="2025-04-14T14:19:00Z" w16du:dateUtc="2025-04-14T19:19:00Z"/>
        </w:rPr>
      </w:pPr>
      <w:del w:id="1076" w:author="V2" w:date="2025-04-14T14:19:00Z" w16du:dateUtc="2025-04-14T19:19:00Z">
        <w:r>
          <w:rPr>
            <w:b/>
          </w:rPr>
          <w:delText>Step 3.</w:delText>
        </w:r>
        <w:r>
          <w:delText xml:space="preserve"> Barriers analysis; and</w:delText>
        </w:r>
      </w:del>
    </w:p>
    <w:p w14:paraId="73A25398" w14:textId="77777777" w:rsidR="00570313" w:rsidRDefault="0018437E">
      <w:pPr>
        <w:spacing w:before="0"/>
        <w:ind w:left="2070" w:hanging="360"/>
        <w:rPr>
          <w:del w:id="1077" w:author="V2" w:date="2025-04-14T14:19:00Z" w16du:dateUtc="2025-04-14T19:19:00Z"/>
        </w:rPr>
      </w:pPr>
      <w:del w:id="1078" w:author="V2" w:date="2025-04-14T14:19:00Z" w16du:dateUtc="2025-04-14T19:19:00Z">
        <w:r>
          <w:rPr>
            <w:b/>
          </w:rPr>
          <w:delText>Step 4.</w:delText>
        </w:r>
        <w:r>
          <w:delText xml:space="preserve"> Common practice analysis.</w:delText>
        </w:r>
      </w:del>
    </w:p>
    <w:p w14:paraId="356DF5FD" w14:textId="77777777" w:rsidR="00570313" w:rsidRDefault="0018437E">
      <w:pPr>
        <w:pStyle w:val="Heading4"/>
        <w:ind w:left="1350" w:hanging="360"/>
        <w:rPr>
          <w:del w:id="1079" w:author="V2" w:date="2025-04-14T14:19:00Z" w16du:dateUtc="2025-04-14T19:19:00Z"/>
        </w:rPr>
      </w:pPr>
      <w:del w:id="1080" w:author="V2" w:date="2025-04-14T14:19:00Z" w16du:dateUtc="2025-04-14T19:19:00Z">
        <w:r>
          <w:delText xml:space="preserve">Option 2: Actual, Field-Measured Additionality </w:delText>
        </w:r>
      </w:del>
    </w:p>
    <w:p w14:paraId="5682C9D8" w14:textId="77777777" w:rsidR="00570313" w:rsidRDefault="0018437E">
      <w:pPr>
        <w:ind w:left="1440"/>
        <w:rPr>
          <w:del w:id="1081" w:author="V2" w:date="2025-04-14T14:19:00Z" w16du:dateUtc="2025-04-14T19:19:00Z"/>
        </w:rPr>
      </w:pPr>
      <w:del w:id="1082" w:author="V2" w:date="2025-04-14T14:19:00Z" w16du:dateUtc="2025-04-14T19:19:00Z">
        <w:r>
          <w:delText>The project is deemed additional if it demonstrates increased soil carbon stocks based on at least two sets of measurements taken in accordance with this Standard and subject to quantitative verification. The carbon added to the soil carbon pool is additional in the sense that it has been added, per the Project Plan, subsequent to the project start date and the first set of soil measurements, or as a default period five years prior (but may be extended based on justifications</w:delText>
        </w:r>
        <w:r>
          <w:rPr>
            <w:vertAlign w:val="superscript"/>
          </w:rPr>
          <w:footnoteReference w:id="3"/>
        </w:r>
        <w:r>
          <w:delText xml:space="preserve"> provided in the Project Plan Document (PDD), under the same regenerative management activity. If, for whatever reason, the baseline is found to change such that there is no measurable increase in soil carbon, then there is no additionality and no issuable credits. Atmospheric carbon drawdown and storage is considered additional when the following two conditions are met:</w:delText>
        </w:r>
      </w:del>
    </w:p>
    <w:p w14:paraId="728642A0" w14:textId="77777777" w:rsidR="00570313" w:rsidRDefault="0018437E">
      <w:pPr>
        <w:spacing w:line="256" w:lineRule="auto"/>
        <w:ind w:left="1710"/>
        <w:rPr>
          <w:del w:id="1084" w:author="V2" w:date="2025-04-14T14:19:00Z" w16du:dateUtc="2025-04-14T19:19:00Z"/>
        </w:rPr>
      </w:pPr>
      <w:del w:id="1085" w:author="V2" w:date="2025-04-14T14:19:00Z" w16du:dateUtc="2025-04-14T19:19:00Z">
        <w:r>
          <w:rPr>
            <w:b/>
          </w:rPr>
          <w:delText>Condition 1</w:delText>
        </w:r>
      </w:del>
    </w:p>
    <w:p w14:paraId="23B6E831" w14:textId="77777777" w:rsidR="00570313" w:rsidRDefault="0018437E">
      <w:pPr>
        <w:spacing w:line="256" w:lineRule="auto"/>
        <w:ind w:left="1710"/>
        <w:rPr>
          <w:del w:id="1086" w:author="V2" w:date="2025-04-14T14:19:00Z" w16du:dateUtc="2025-04-14T19:19:00Z"/>
        </w:rPr>
      </w:pPr>
      <w:del w:id="1087" w:author="V2" w:date="2025-04-14T14:19:00Z" w16du:dateUtc="2025-04-14T19:19:00Z">
        <w:r>
          <w:delText>An absolute increase in soil carbon can be measured, using a static baseline. This means the absolute carbon storage in a certain time period (T0 to T1) is based on the difference in soil carbon content at T1 minus the soil carbon content at T0. No change or a decrease in SOC between T0 and T1 will result in no issuable soil carbon credits.</w:delText>
        </w:r>
      </w:del>
    </w:p>
    <w:p w14:paraId="3AF66137" w14:textId="77777777" w:rsidR="00570313" w:rsidRDefault="0018437E">
      <w:pPr>
        <w:spacing w:line="256" w:lineRule="auto"/>
        <w:ind w:left="1710"/>
        <w:rPr>
          <w:del w:id="1088" w:author="V2" w:date="2025-04-14T14:19:00Z" w16du:dateUtc="2025-04-14T19:19:00Z"/>
        </w:rPr>
      </w:pPr>
      <w:del w:id="1089" w:author="V2" w:date="2025-04-14T14:19:00Z" w16du:dateUtc="2025-04-14T19:19:00Z">
        <w:r>
          <w:rPr>
            <w:b/>
          </w:rPr>
          <w:delText>Condition 2</w:delText>
        </w:r>
      </w:del>
    </w:p>
    <w:p w14:paraId="18FC446A" w14:textId="77777777" w:rsidR="00570313" w:rsidRDefault="0018437E">
      <w:pPr>
        <w:spacing w:line="256" w:lineRule="auto"/>
        <w:ind w:left="1710"/>
        <w:rPr>
          <w:del w:id="1090" w:author="V2" w:date="2025-04-14T14:19:00Z" w16du:dateUtc="2025-04-14T19:19:00Z"/>
        </w:rPr>
      </w:pPr>
      <w:del w:id="1091" w:author="V2" w:date="2025-04-14T14:19:00Z" w16du:dateUtc="2025-04-14T19:19:00Z">
        <w:r>
          <w:delText xml:space="preserve">Land Stewards make continuous land management decisions and implement continuous enhancements of regenerative land management practices. Project Proponents can demonstrate (via a contractual agreement and/or other supporting documentation such as a </w:delText>
        </w:r>
        <w:r>
          <w:lastRenderedPageBreak/>
          <w:delText>satellite-monitored grazing management tool) that continuous implementation of additional regenerative practices is occurring.</w:delText>
        </w:r>
      </w:del>
    </w:p>
    <w:p w14:paraId="01C06847" w14:textId="77777777" w:rsidR="00626F0D" w:rsidRPr="007F7E2B" w:rsidRDefault="00626F0D" w:rsidP="00626F0D">
      <w:pPr>
        <w:spacing w:before="100" w:beforeAutospacing="1" w:after="100" w:afterAutospacing="1" w:line="240" w:lineRule="auto"/>
        <w:rPr>
          <w:ins w:id="1092" w:author="V2" w:date="2025-04-14T14:19:00Z" w16du:dateUtc="2025-04-14T19:19:00Z"/>
          <w:rFonts w:eastAsia="Times New Roman" w:cs="Times New Roman"/>
          <w:b/>
          <w:bCs/>
          <w:sz w:val="26"/>
          <w:szCs w:val="26"/>
        </w:rPr>
      </w:pPr>
      <w:ins w:id="1093" w:author="V2" w:date="2025-04-14T14:19:00Z" w16du:dateUtc="2025-04-14T19:19:00Z">
        <w:r w:rsidRPr="007F7E2B">
          <w:rPr>
            <w:rFonts w:eastAsia="Times New Roman" w:cs="Times New Roman"/>
            <w:b/>
            <w:bCs/>
            <w:sz w:val="26"/>
            <w:szCs w:val="26"/>
          </w:rPr>
          <w:t>The TRS Permanence measures:</w:t>
        </w:r>
      </w:ins>
    </w:p>
    <w:p w14:paraId="4D6D2F9A" w14:textId="182A21F7" w:rsidR="00626F0D" w:rsidRPr="007F7E2B" w:rsidRDefault="00626F0D" w:rsidP="00626F0D">
      <w:pPr>
        <w:spacing w:before="100" w:beforeAutospacing="1" w:after="100" w:afterAutospacing="1" w:line="240" w:lineRule="auto"/>
        <w:rPr>
          <w:ins w:id="1094" w:author="V2" w:date="2025-04-14T14:19:00Z" w16du:dateUtc="2025-04-14T19:19:00Z"/>
          <w:rFonts w:eastAsia="Times New Roman" w:cs="Times New Roman"/>
          <w:sz w:val="22"/>
          <w:szCs w:val="22"/>
        </w:rPr>
      </w:pPr>
      <w:ins w:id="1095" w:author="V2" w:date="2025-04-14T14:19:00Z" w16du:dateUtc="2025-04-14T19:19:00Z">
        <w:r w:rsidRPr="007F7E2B">
          <w:rPr>
            <w:rFonts w:eastAsia="Times New Roman" w:cs="Times New Roman"/>
            <w:b/>
            <w:bCs/>
          </w:rPr>
          <w:t>Permanence</w:t>
        </w:r>
        <w:r w:rsidRPr="007F7E2B">
          <w:rPr>
            <w:rFonts w:eastAsia="Times New Roman" w:cs="Times New Roman"/>
            <w:b/>
            <w:bCs/>
          </w:rPr>
          <w:br/>
        </w:r>
        <w:r w:rsidR="001E2950" w:rsidRPr="007F7E2B">
          <w:rPr>
            <w:rFonts w:eastAsia="Times New Roman" w:cs="Times New Roman"/>
          </w:rPr>
          <w:t>P</w:t>
        </w:r>
        <w:r w:rsidRPr="007F7E2B">
          <w:rPr>
            <w:rFonts w:eastAsia="Times New Roman" w:cs="Times New Roman"/>
          </w:rPr>
          <w:t xml:space="preserve">ermanence </w:t>
        </w:r>
        <w:r w:rsidR="001E2950" w:rsidRPr="007F7E2B">
          <w:rPr>
            <w:rFonts w:eastAsia="Times New Roman" w:cs="Times New Roman"/>
          </w:rPr>
          <w:t>i</w:t>
        </w:r>
        <w:r w:rsidRPr="007F7E2B">
          <w:rPr>
            <w:rFonts w:eastAsia="Times New Roman" w:cs="Times New Roman"/>
          </w:rPr>
          <w:t>s a reasonable and adequate assurance that the atmospheric carbon removal created by a project is secured and guaranteed for at least 40 years and that reasonable and adequate measures are implemented and secured for this time to monitor and observe any carbon removal reversals</w:t>
        </w:r>
        <w:r w:rsidR="001E2950" w:rsidRPr="007F7E2B">
          <w:rPr>
            <w:rFonts w:eastAsia="Times New Roman" w:cs="Times New Roman"/>
          </w:rPr>
          <w:t>. The buffer pool is designed</w:t>
        </w:r>
        <w:r w:rsidRPr="007F7E2B">
          <w:rPr>
            <w:rFonts w:eastAsia="Times New Roman" w:cs="Times New Roman"/>
          </w:rPr>
          <w:t xml:space="preserve"> to compensate for carbon removal reversals, regardless of the reason of those reversals.</w:t>
        </w:r>
        <w:r w:rsidRPr="007F7E2B">
          <w:rPr>
            <w:rFonts w:eastAsia="Times New Roman" w:cs="Times New Roman"/>
          </w:rPr>
          <w:br/>
        </w:r>
        <w:r w:rsidRPr="007F7E2B">
          <w:rPr>
            <w:rFonts w:eastAsia="Times New Roman" w:cs="Times New Roman"/>
          </w:rPr>
          <w:br/>
          <w:t>The biophysical permanence of soil organic carbon is summarized as a preface to TRS requirements for how permanence is monitored</w:t>
        </w:r>
        <w:r w:rsidR="001E2950" w:rsidRPr="007F7E2B">
          <w:rPr>
            <w:rFonts w:eastAsia="Times New Roman" w:cs="Times New Roman"/>
          </w:rPr>
          <w:t>, how</w:t>
        </w:r>
        <w:r w:rsidRPr="007F7E2B">
          <w:rPr>
            <w:rFonts w:eastAsia="Times New Roman" w:cs="Times New Roman"/>
          </w:rPr>
          <w:t xml:space="preserve"> reversal risk is tested, and how reversals are mitigated:</w:t>
        </w:r>
        <w:r w:rsidRPr="007F7E2B">
          <w:rPr>
            <w:rFonts w:eastAsia="Times New Roman" w:cs="Times New Roman"/>
          </w:rPr>
          <w:br/>
        </w:r>
        <w:r w:rsidRPr="007F7E2B">
          <w:rPr>
            <w:rFonts w:eastAsia="Times New Roman" w:cs="Times New Roman"/>
          </w:rPr>
          <w:br/>
          <w:t>1. Soil Carbon Durability and main reversal risks</w:t>
        </w:r>
        <w:r w:rsidRPr="007F7E2B">
          <w:rPr>
            <w:rFonts w:eastAsia="Times New Roman" w:cs="Times New Roman"/>
          </w:rPr>
          <w:br/>
          <w:t>2. TRS Soil Carbon permanence monitoring</w:t>
        </w:r>
        <w:r w:rsidRPr="007F7E2B">
          <w:rPr>
            <w:rFonts w:eastAsia="Times New Roman" w:cs="Times New Roman"/>
          </w:rPr>
          <w:br/>
          <w:t>3. TRS Soil Carbon reversal risk mitigation measures</w:t>
        </w:r>
      </w:ins>
    </w:p>
    <w:p w14:paraId="15EB0751" w14:textId="0682FD06" w:rsidR="009C22D0" w:rsidRPr="007F7E2B" w:rsidRDefault="00626F0D" w:rsidP="00626F0D">
      <w:pPr>
        <w:spacing w:before="100" w:beforeAutospacing="1" w:after="100" w:afterAutospacing="1" w:line="240" w:lineRule="auto"/>
        <w:rPr>
          <w:ins w:id="1096" w:author="V2" w:date="2025-04-14T14:19:00Z" w16du:dateUtc="2025-04-14T19:19:00Z"/>
          <w:rFonts w:eastAsia="Times New Roman" w:cs="Times New Roman"/>
          <w:b/>
          <w:bCs/>
        </w:rPr>
      </w:pPr>
      <w:ins w:id="1097" w:author="V2" w:date="2025-04-14T14:19:00Z" w16du:dateUtc="2025-04-14T19:19:00Z">
        <w:r w:rsidRPr="007F7E2B">
          <w:rPr>
            <w:rFonts w:eastAsia="Times New Roman" w:cs="Times New Roman"/>
            <w:b/>
            <w:bCs/>
            <w:sz w:val="28"/>
            <w:szCs w:val="28"/>
          </w:rPr>
          <w:t>1.  Soil Carbon Durability and main reversal risks</w:t>
        </w:r>
        <w:r w:rsidRPr="007F7E2B">
          <w:rPr>
            <w:rFonts w:eastAsia="Times New Roman" w:cs="Times New Roman"/>
            <w:b/>
            <w:bCs/>
          </w:rPr>
          <w:t xml:space="preserve"> </w:t>
        </w:r>
      </w:ins>
    </w:p>
    <w:p w14:paraId="6CDD54B8" w14:textId="3B12AC14" w:rsidR="008E6D48" w:rsidRPr="007F7E2B" w:rsidRDefault="00FE05F7" w:rsidP="00626F0D">
      <w:pPr>
        <w:spacing w:before="100" w:beforeAutospacing="1" w:after="100" w:afterAutospacing="1" w:line="240" w:lineRule="auto"/>
        <w:rPr>
          <w:ins w:id="1098" w:author="V2" w:date="2025-04-14T14:19:00Z" w16du:dateUtc="2025-04-14T19:19:00Z"/>
          <w:rFonts w:eastAsia="Times New Roman" w:cs="Times New Roman"/>
          <w:b/>
          <w:bCs/>
          <w:color w:val="FF0000"/>
        </w:rPr>
      </w:pPr>
      <w:ins w:id="1099" w:author="V2" w:date="2025-04-14T14:19:00Z" w16du:dateUtc="2025-04-14T19:19:00Z">
        <w:r w:rsidRPr="007F7E2B">
          <w:rPr>
            <w:rFonts w:eastAsia="Times New Roman" w:cs="Times New Roman"/>
            <w:b/>
            <w:bCs/>
            <w:noProof/>
            <w:color w:val="FF0000"/>
          </w:rPr>
          <mc:AlternateContent>
            <mc:Choice Requires="wps">
              <w:drawing>
                <wp:anchor distT="45720" distB="45720" distL="114300" distR="114300" simplePos="0" relativeHeight="251706422" behindDoc="0" locked="0" layoutInCell="1" allowOverlap="1" wp14:anchorId="729EFFD4" wp14:editId="2650313B">
                  <wp:simplePos x="0" y="0"/>
                  <wp:positionH relativeFrom="column">
                    <wp:posOffset>50800</wp:posOffset>
                  </wp:positionH>
                  <wp:positionV relativeFrom="paragraph">
                    <wp:posOffset>391160</wp:posOffset>
                  </wp:positionV>
                  <wp:extent cx="6610350" cy="28384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2838450"/>
                          </a:xfrm>
                          <a:prstGeom prst="rect">
                            <a:avLst/>
                          </a:prstGeom>
                          <a:solidFill>
                            <a:srgbClr val="FFFFFF"/>
                          </a:solidFill>
                          <a:ln w="9525">
                            <a:solidFill>
                              <a:srgbClr val="000000"/>
                            </a:solidFill>
                            <a:miter lim="800000"/>
                            <a:headEnd/>
                            <a:tailEnd/>
                          </a:ln>
                        </wps:spPr>
                        <wps:txbx>
                          <w:txbxContent>
                            <w:p w14:paraId="6DF7C14F" w14:textId="68678102" w:rsidR="00FE05F7" w:rsidRPr="009B2572" w:rsidRDefault="00FE05F7" w:rsidP="00FE05F7">
                              <w:pPr>
                                <w:spacing w:before="100" w:beforeAutospacing="1" w:after="100" w:afterAutospacing="1" w:line="240" w:lineRule="auto"/>
                                <w:rPr>
                                  <w:ins w:id="1100" w:author="V2" w:date="2025-04-14T14:19:00Z" w16du:dateUtc="2025-04-14T19:19:00Z"/>
                                  <w:rFonts w:eastAsia="Times New Roman" w:cs="Times New Roman"/>
                                  <w:b/>
                                  <w:bCs/>
                                </w:rPr>
                              </w:pPr>
                              <w:ins w:id="1101" w:author="V2" w:date="2025-04-14T14:19:00Z" w16du:dateUtc="2025-04-14T19:19:00Z">
                                <w:r w:rsidRPr="009B2572">
                                  <w:rPr>
                                    <w:rFonts w:eastAsia="Times New Roman" w:cs="Times New Roman"/>
                                    <w:b/>
                                    <w:bCs/>
                                  </w:rPr>
                                  <w:t>Background</w:t>
                                </w:r>
                              </w:ins>
                            </w:p>
                            <w:p w14:paraId="54BFDDF2" w14:textId="61F5D2BB" w:rsidR="00FE05F7" w:rsidRPr="009B2572" w:rsidRDefault="00FE05F7" w:rsidP="00FE05F7">
                              <w:pPr>
                                <w:spacing w:before="100" w:beforeAutospacing="1" w:after="100" w:afterAutospacing="1" w:line="240" w:lineRule="auto"/>
                                <w:rPr>
                                  <w:ins w:id="1102" w:author="V2" w:date="2025-04-14T14:19:00Z" w16du:dateUtc="2025-04-14T19:19:00Z"/>
                                  <w:rFonts w:eastAsia="Times New Roman" w:cs="Times New Roman"/>
                                </w:rPr>
                              </w:pPr>
                              <w:ins w:id="1103" w:author="V2" w:date="2025-04-14T14:19:00Z" w16du:dateUtc="2025-04-14T19:19:00Z">
                                <w:r w:rsidRPr="009B2572">
                                  <w:rPr>
                                    <w:rFonts w:eastAsia="Times New Roman" w:cs="Times New Roman"/>
                                  </w:rPr>
                                  <w:t>The Regenerative Standard addresses permanence and additionality, including the option for project developers to use a static baseline in ways that are consistent with the leading science. The Regenerative Standard differs from other standards by mandating actual soil organic carbon measurements, to document and characterize carbon (and ecosystem) dynamics: decline, reversals and changes from what a healthy ecosystem would provide, and to derisk or reverse that trend through a change in management. The Regenerative Standard recognizes and integrates the tendency and trajectory of healthy ecosystems to become “</w:t>
                                </w:r>
                                <w:r w:rsidRPr="009B2572">
                                  <w:rPr>
                                    <w:rFonts w:eastAsia="Times New Roman" w:cs="Times New Roman"/>
                                    <w:b/>
                                    <w:bCs/>
                                    <w:i/>
                                    <w:iCs/>
                                  </w:rPr>
                                  <w:t>stingy”</w:t>
                                </w:r>
                                <w:r w:rsidRPr="009B2572">
                                  <w:rPr>
                                    <w:rFonts w:eastAsia="Times New Roman" w:cs="Times New Roman"/>
                                  </w:rPr>
                                  <w:t xml:space="preserve">—meaning they hold nutrients, soil carbon, water and biodiversity, while degraded ecosystems do the opposite: release nutrients, </w:t>
                                </w:r>
                                <w:r w:rsidR="009B77D4" w:rsidRPr="009B2572">
                                  <w:rPr>
                                    <w:rFonts w:eastAsia="Times New Roman" w:cs="Times New Roman"/>
                                  </w:rPr>
                                  <w:t xml:space="preserve">often </w:t>
                                </w:r>
                                <w:r w:rsidRPr="009B2572">
                                  <w:rPr>
                                    <w:rFonts w:eastAsia="Times New Roman" w:cs="Times New Roman"/>
                                  </w:rPr>
                                  <w:t xml:space="preserve">erode excessive amounts of soil, and allow high levels of stormwater runoff. When disturbance regimes occur </w:t>
                                </w:r>
                                <w:r w:rsidR="009B77D4" w:rsidRPr="009B2572">
                                  <w:rPr>
                                    <w:rFonts w:eastAsia="Times New Roman" w:cs="Times New Roman"/>
                                  </w:rPr>
                                  <w:t>in</w:t>
                                </w:r>
                                <w:r w:rsidRPr="009B2572">
                                  <w:rPr>
                                    <w:rFonts w:eastAsia="Times New Roman" w:cs="Times New Roman"/>
                                  </w:rPr>
                                  <w:t xml:space="preserve"> a healthy ecosystem (one which has a long adaptive evolution history), ecosystem functions demonstrate a high level of resilience at the landscape scale. </w:t>
                                </w:r>
                              </w:ins>
                            </w:p>
                            <w:p w14:paraId="546C967A" w14:textId="150E8095" w:rsidR="00FE05F7" w:rsidRDefault="00FE05F7">
                              <w:pPr>
                                <w:rPr>
                                  <w:ins w:id="1104" w:author="V2" w:date="2025-04-14T14:19:00Z" w16du:dateUtc="2025-04-14T19:19:00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9EFFD4" id="_x0000_t202" coordsize="21600,21600" o:spt="202" path="m,l,21600r21600,l21600,xe">
                  <v:stroke joinstyle="miter"/>
                  <v:path gradientshapeok="t" o:connecttype="rect"/>
                </v:shapetype>
                <v:shape id="Text Box 2" o:spid="_x0000_s1026" type="#_x0000_t202" style="position:absolute;margin-left:4pt;margin-top:30.8pt;width:520.5pt;height:223.5pt;z-index:25170642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">
                  <v:textbox>
                    <w:txbxContent>
                      <w:p w14:paraId="6DF7C14F" w14:textId="68678102" w:rsidR="00FE05F7" w:rsidRPr="009B2572" w:rsidRDefault="00FE05F7" w:rsidP="00FE05F7">
                        <w:pPr>
                          <w:spacing w:before="100" w:beforeAutospacing="1" w:after="100" w:afterAutospacing="1" w:line="240" w:lineRule="auto"/>
                          <w:rPr>
                            <w:ins w:id="1105" w:author="V2" w:date="2025-04-14T14:19:00Z" w16du:dateUtc="2025-04-14T19:19:00Z"/>
                            <w:rFonts w:eastAsia="Times New Roman" w:cs="Times New Roman"/>
                            <w:b/>
                            <w:bCs/>
                          </w:rPr>
                        </w:pPr>
                        <w:ins w:id="1106" w:author="V2" w:date="2025-04-14T14:19:00Z" w16du:dateUtc="2025-04-14T19:19:00Z">
                          <w:r w:rsidRPr="009B2572">
                            <w:rPr>
                              <w:rFonts w:eastAsia="Times New Roman" w:cs="Times New Roman"/>
                              <w:b/>
                              <w:bCs/>
                            </w:rPr>
                            <w:t>Background</w:t>
                          </w:r>
                        </w:ins>
                      </w:p>
                      <w:p w14:paraId="54BFDDF2" w14:textId="61F5D2BB" w:rsidR="00FE05F7" w:rsidRPr="009B2572" w:rsidRDefault="00FE05F7" w:rsidP="00FE05F7">
                        <w:pPr>
                          <w:spacing w:before="100" w:beforeAutospacing="1" w:after="100" w:afterAutospacing="1" w:line="240" w:lineRule="auto"/>
                          <w:rPr>
                            <w:ins w:id="1107" w:author="V2" w:date="2025-04-14T14:19:00Z" w16du:dateUtc="2025-04-14T19:19:00Z"/>
                            <w:rFonts w:eastAsia="Times New Roman" w:cs="Times New Roman"/>
                          </w:rPr>
                        </w:pPr>
                        <w:ins w:id="1108" w:author="V2" w:date="2025-04-14T14:19:00Z" w16du:dateUtc="2025-04-14T19:19:00Z">
                          <w:r w:rsidRPr="009B2572">
                            <w:rPr>
                              <w:rFonts w:eastAsia="Times New Roman" w:cs="Times New Roman"/>
                            </w:rPr>
                            <w:t>The Regenerative Standard addresses permanence and additionality, including the option for project developers to use a static baseline in ways that are consistent with the leading science. The Regenerative Standard differs from other standards by mandating actual soil organic carbon measurements, to document and characterize carbon (and ecosystem) dynamics: decline, reversals and changes from what a healthy ecosystem would provide, and to derisk or reverse that trend through a change in management. The Regenerative Standard recognizes and integrates the tendency and trajectory of healthy ecosystems to become “</w:t>
                          </w:r>
                          <w:r w:rsidRPr="009B2572">
                            <w:rPr>
                              <w:rFonts w:eastAsia="Times New Roman" w:cs="Times New Roman"/>
                              <w:b/>
                              <w:bCs/>
                              <w:i/>
                              <w:iCs/>
                            </w:rPr>
                            <w:t>stingy”</w:t>
                          </w:r>
                          <w:r w:rsidRPr="009B2572">
                            <w:rPr>
                              <w:rFonts w:eastAsia="Times New Roman" w:cs="Times New Roman"/>
                            </w:rPr>
                            <w:t xml:space="preserve">—meaning they hold nutrients, soil carbon, water and biodiversity, while degraded ecosystems do the opposite: release nutrients, </w:t>
                          </w:r>
                          <w:r w:rsidR="009B77D4" w:rsidRPr="009B2572">
                            <w:rPr>
                              <w:rFonts w:eastAsia="Times New Roman" w:cs="Times New Roman"/>
                            </w:rPr>
                            <w:t xml:space="preserve">often </w:t>
                          </w:r>
                          <w:r w:rsidRPr="009B2572">
                            <w:rPr>
                              <w:rFonts w:eastAsia="Times New Roman" w:cs="Times New Roman"/>
                            </w:rPr>
                            <w:t xml:space="preserve">erode excessive amounts of soil, and allow high levels of stormwater runoff. When disturbance regimes occur </w:t>
                          </w:r>
                          <w:r w:rsidR="009B77D4" w:rsidRPr="009B2572">
                            <w:rPr>
                              <w:rFonts w:eastAsia="Times New Roman" w:cs="Times New Roman"/>
                            </w:rPr>
                            <w:t>in</w:t>
                          </w:r>
                          <w:r w:rsidRPr="009B2572">
                            <w:rPr>
                              <w:rFonts w:eastAsia="Times New Roman" w:cs="Times New Roman"/>
                            </w:rPr>
                            <w:t xml:space="preserve"> a healthy ecosystem (one which has a long adaptive evolution history), ecosystem functions demonstrate a high level of resilience at the landscape scale. </w:t>
                          </w:r>
                        </w:ins>
                      </w:p>
                      <w:p w14:paraId="546C967A" w14:textId="150E8095" w:rsidR="00FE05F7" w:rsidRDefault="00FE05F7">
                        <w:pPr>
                          <w:rPr>
                            <w:ins w:id="1109" w:author="V2" w:date="2025-04-14T14:19:00Z" w16du:dateUtc="2025-04-14T19:19:00Z"/>
                          </w:rPr>
                        </w:pPr>
                      </w:p>
                    </w:txbxContent>
                  </v:textbox>
                  <w10:wrap type="square"/>
                </v:shape>
              </w:pict>
            </mc:Fallback>
          </mc:AlternateContent>
        </w:r>
      </w:ins>
    </w:p>
    <w:p w14:paraId="70C80F8B" w14:textId="55513F1B" w:rsidR="00626F0D" w:rsidRPr="007F7E2B" w:rsidRDefault="00FE05F7" w:rsidP="00FE05F7">
      <w:pPr>
        <w:spacing w:before="100" w:beforeAutospacing="1" w:after="100" w:afterAutospacing="1" w:line="240" w:lineRule="auto"/>
        <w:rPr>
          <w:ins w:id="1110" w:author="V2" w:date="2025-04-14T14:19:00Z" w16du:dateUtc="2025-04-14T19:19:00Z"/>
          <w:rFonts w:eastAsiaTheme="minorHAnsi" w:cstheme="minorBidi"/>
          <w:kern w:val="2"/>
          <w14:ligatures w14:val="standardContextual"/>
        </w:rPr>
      </w:pPr>
      <w:ins w:id="1111" w:author="V2" w:date="2025-04-14T14:19:00Z" w16du:dateUtc="2025-04-14T19:19:00Z">
        <w:r w:rsidRPr="007F7E2B">
          <w:rPr>
            <w:rFonts w:eastAsia="Times New Roman" w:cs="Times New Roman"/>
            <w:b/>
            <w:bCs/>
            <w:noProof/>
            <w:color w:val="FF0000"/>
          </w:rPr>
          <w:lastRenderedPageBreak/>
          <mc:AlternateContent>
            <mc:Choice Requires="wps">
              <w:drawing>
                <wp:anchor distT="45720" distB="45720" distL="114300" distR="114300" simplePos="0" relativeHeight="251708470" behindDoc="0" locked="0" layoutInCell="1" allowOverlap="1" wp14:anchorId="19CB572D" wp14:editId="5E9CE814">
                  <wp:simplePos x="0" y="0"/>
                  <wp:positionH relativeFrom="margin">
                    <wp:align>left</wp:align>
                  </wp:positionH>
                  <wp:positionV relativeFrom="paragraph">
                    <wp:posOffset>161925</wp:posOffset>
                  </wp:positionV>
                  <wp:extent cx="6610350" cy="7397750"/>
                  <wp:effectExtent l="0" t="0" r="19050" b="12700"/>
                  <wp:wrapSquare wrapText="bothSides"/>
                  <wp:docPr id="1460292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7397750"/>
                          </a:xfrm>
                          <a:prstGeom prst="rect">
                            <a:avLst/>
                          </a:prstGeom>
                          <a:solidFill>
                            <a:srgbClr val="FFFFFF"/>
                          </a:solidFill>
                          <a:ln w="9525">
                            <a:solidFill>
                              <a:srgbClr val="000000"/>
                            </a:solidFill>
                            <a:miter lim="800000"/>
                            <a:headEnd/>
                            <a:tailEnd/>
                          </a:ln>
                        </wps:spPr>
                        <wps:txbx>
                          <w:txbxContent>
                            <w:p w14:paraId="7FF1954E" w14:textId="54326EAB" w:rsidR="00FE05F7" w:rsidRPr="009B2572" w:rsidRDefault="00FE05F7" w:rsidP="00FE05F7">
                              <w:pPr>
                                <w:spacing w:before="100" w:beforeAutospacing="1" w:after="100" w:afterAutospacing="1" w:line="240" w:lineRule="auto"/>
                                <w:rPr>
                                  <w:ins w:id="1112" w:author="V2" w:date="2025-04-14T14:19:00Z" w16du:dateUtc="2025-04-14T19:19:00Z"/>
                                  <w:rFonts w:eastAsia="Times New Roman" w:cs="Times New Roman"/>
                                  <w:b/>
                                  <w:bCs/>
                                </w:rPr>
                              </w:pPr>
                              <w:ins w:id="1113" w:author="V2" w:date="2025-04-14T14:19:00Z" w16du:dateUtc="2025-04-14T19:19:00Z">
                                <w:r w:rsidRPr="009B2572">
                                  <w:rPr>
                                    <w:rFonts w:eastAsia="Times New Roman" w:cs="Times New Roman"/>
                                    <w:b/>
                                    <w:bCs/>
                                  </w:rPr>
                                  <w:t>Background (continued)</w:t>
                                </w:r>
                              </w:ins>
                            </w:p>
                            <w:p w14:paraId="33FE6FAA" w14:textId="77777777" w:rsidR="00FE05F7" w:rsidRPr="009B2572" w:rsidRDefault="00FE05F7" w:rsidP="00FE05F7">
                              <w:pPr>
                                <w:spacing w:before="100" w:beforeAutospacing="1" w:after="100" w:afterAutospacing="1" w:line="240" w:lineRule="auto"/>
                                <w:rPr>
                                  <w:ins w:id="1114" w:author="V2" w:date="2025-04-14T14:19:00Z" w16du:dateUtc="2025-04-14T19:19:00Z"/>
                                  <w:rFonts w:eastAsia="Times New Roman" w:cs="Times New Roman"/>
                                </w:rPr>
                              </w:pPr>
                              <w:ins w:id="1115" w:author="V2" w:date="2025-04-14T14:19:00Z" w16du:dateUtc="2025-04-14T19:19:00Z">
                                <w:r w:rsidRPr="009B2572">
                                  <w:rPr>
                                    <w:rFonts w:eastAsia="Times New Roman" w:cs="Times New Roman"/>
                                  </w:rPr>
                                  <w:t xml:space="preserve">Pre-perturbation (e.g. wildfire, bioturbation, flooding, etc.) functional measurements suggest a recovery timeline of 2-5 years for otherwise healthy ecosystems (Apfelbaum and Haney 2010, 2012). This process of recovery of “stinginess” happens even in the most dynamic systems where diverse and productive functions re-assemble to maintain the core ecosystem dynamics. The Regenerative Standard recognizes this innate tendency, even in highly disturbed lands, and also recognizes that the exact form of the ecosystem may change but the patterns of function collapse back to “stinginess” manifest, supported by an aligned management system. </w:t>
                                </w:r>
                              </w:ins>
                            </w:p>
                            <w:p w14:paraId="430E9BE2" w14:textId="562EDC1A" w:rsidR="00FE05F7" w:rsidRDefault="00FE05F7" w:rsidP="00FE05F7">
                              <w:pPr>
                                <w:spacing w:before="100" w:beforeAutospacing="1" w:after="100" w:afterAutospacing="1" w:line="240" w:lineRule="auto"/>
                                <w:rPr>
                                  <w:ins w:id="1116" w:author="V2" w:date="2025-04-14T14:19:00Z" w16du:dateUtc="2025-04-14T19:19:00Z"/>
                                  <w:rFonts w:eastAsiaTheme="minorHAnsi" w:cstheme="minorBidi"/>
                                  <w:kern w:val="2"/>
                                  <w14:ligatures w14:val="standardContextual"/>
                                </w:rPr>
                              </w:pPr>
                              <w:ins w:id="1117" w:author="V2" w:date="2025-04-14T14:19:00Z" w16du:dateUtc="2025-04-14T19:19:00Z">
                                <w:r w:rsidRPr="009B2572">
                                  <w:rPr>
                                    <w:rFonts w:eastAsia="Times New Roman" w:cs="Times New Roman"/>
                                  </w:rPr>
                                  <w:t>Although agricultural soil carbon sequestration is sometimes classified as “temporary” or “low permanence”, this is not aligned with the scientific understanding of the actual durability of soil carbon. Soil Organic Carbon [SOC] stocks are one of the most stable and durable and abundant forms of organic carbon in nature. On our planet, there is more organic carbon in the first 1m (39.4 inches) of soil than all biomass and atmospheric carbon combined. The soil has been one of Nature’s primary places (after the Oceans) to store organic (and inorganic) carbon. Nature has been storing carbon in soil for hundreds of millions of years.</w:t>
                                </w:r>
                                <w:r w:rsidRPr="009B2572">
                                  <w:rPr>
                                    <w:rFonts w:eastAsia="Times New Roman" w:cs="Times New Roman"/>
                                  </w:rPr>
                                  <w:br/>
                                </w:r>
                                <w:r w:rsidRPr="009B2572">
                                  <w:rPr>
                                    <w:rFonts w:ascii="Garamond" w:eastAsia="Times New Roman" w:hAnsi="Garamond" w:cs="Times New Roman"/>
                                  </w:rPr>
                                  <w:br/>
                                </w:r>
                                <w:r w:rsidRPr="009B2572">
                                  <w:t>The scientific community understands the durability of soil organic carbon stocks</w:t>
                                </w:r>
                                <w:r w:rsidRPr="009B2572">
                                  <w:rPr>
                                    <w:b/>
                                    <w:bCs/>
                                  </w:rPr>
                                  <w:t xml:space="preserve">. </w:t>
                                </w:r>
                                <w:r w:rsidRPr="009B2572">
                                  <w:t>Scientific understanding of the durability of soil carbon, especially that of mineral associated fractions, suggests a durability for thousands to tens of thousands to millions of years or more (Cotrufo and Lavalee 2022, and Lavallee, Soong and Cotrufo 2019, Mosier et al 2021). Some projects have documented soil organic and organic carbon stocks that have been measured in the millions of years of age. The documented durability and longevity are many multiples longer than the age of carbon stocks as customarily measured in trees, and even the age of peat substrates on earth which typically range from 10,000 to 100,000 years of age (U</w:t>
                                </w:r>
                                <w:r w:rsidR="003A7695">
                                  <w:t>nited Nations Environmental Program Global Peatlands Assessment 2022)</w:t>
                                </w:r>
                                <w:r w:rsidRPr="009B2572">
                                  <w:t>.</w:t>
                                </w:r>
                                <w:r w:rsidRPr="009B2572">
                                  <w:br/>
                                </w:r>
                                <w:r w:rsidRPr="009B2572">
                                  <w:br/>
                                  <w:t>Individual carbon containing molecules in soil are highly dynamic in a living and thriving soil ecosystem. The carbon of an atmospheric CO</w:t>
                                </w:r>
                                <w:r w:rsidRPr="009B2572">
                                  <w:rPr>
                                    <w:vertAlign w:val="subscript"/>
                                  </w:rPr>
                                  <w:t>2</w:t>
                                </w:r>
                                <w:r w:rsidRPr="009B2572">
                                  <w:t xml:space="preserve"> molecule captured today might be released back into the atmosphere via a chain of highly complex biochemical and biological processes in a matter of a few hours. This does not imply low carbon durability. While individual carbon containing molecules in soil might not be permanent, or durable, as viewed through various mindsets (regulatory construct or an engineering mindset) which perceives carbon as if it were stored in a closed vessel, the true ecological analysis shows that bulk soil carbon stock is very stable and durable and continues to accrue in a dynamic equilibrium with plant productivity, microbial productivity, and bio-geochemical cycles driven by moisture and photosynthesis.</w:t>
                                </w:r>
                              </w:ins>
                            </w:p>
                            <w:p w14:paraId="1780F18A" w14:textId="77777777" w:rsidR="00FE05F7" w:rsidRDefault="00FE05F7" w:rsidP="00FE05F7">
                              <w:pPr>
                                <w:rPr>
                                  <w:ins w:id="1118" w:author="V2" w:date="2025-04-14T14:19:00Z" w16du:dateUtc="2025-04-14T19:19:00Z"/>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B572D" id="_x0000_s1027" type="#_x0000_t202" style="position:absolute;margin-left:0;margin-top:12.75pt;width:520.5pt;height:582.5pt;z-index:25170847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">
                  <v:textbox>
                    <w:txbxContent>
                      <w:p w14:paraId="7FF1954E" w14:textId="54326EAB" w:rsidR="00FE05F7" w:rsidRPr="009B2572" w:rsidRDefault="00FE05F7" w:rsidP="00FE05F7">
                        <w:pPr>
                          <w:spacing w:before="100" w:beforeAutospacing="1" w:after="100" w:afterAutospacing="1" w:line="240" w:lineRule="auto"/>
                          <w:rPr>
                            <w:ins w:id="1119" w:author="V2" w:date="2025-04-14T14:19:00Z" w16du:dateUtc="2025-04-14T19:19:00Z"/>
                            <w:rFonts w:eastAsia="Times New Roman" w:cs="Times New Roman"/>
                            <w:b/>
                            <w:bCs/>
                          </w:rPr>
                        </w:pPr>
                        <w:ins w:id="1120" w:author="V2" w:date="2025-04-14T14:19:00Z" w16du:dateUtc="2025-04-14T19:19:00Z">
                          <w:r w:rsidRPr="009B2572">
                            <w:rPr>
                              <w:rFonts w:eastAsia="Times New Roman" w:cs="Times New Roman"/>
                              <w:b/>
                              <w:bCs/>
                            </w:rPr>
                            <w:t>Background (continued)</w:t>
                          </w:r>
                        </w:ins>
                      </w:p>
                      <w:p w14:paraId="33FE6FAA" w14:textId="77777777" w:rsidR="00FE05F7" w:rsidRPr="009B2572" w:rsidRDefault="00FE05F7" w:rsidP="00FE05F7">
                        <w:pPr>
                          <w:spacing w:before="100" w:beforeAutospacing="1" w:after="100" w:afterAutospacing="1" w:line="240" w:lineRule="auto"/>
                          <w:rPr>
                            <w:ins w:id="1121" w:author="V2" w:date="2025-04-14T14:19:00Z" w16du:dateUtc="2025-04-14T19:19:00Z"/>
                            <w:rFonts w:eastAsia="Times New Roman" w:cs="Times New Roman"/>
                          </w:rPr>
                        </w:pPr>
                        <w:ins w:id="1122" w:author="V2" w:date="2025-04-14T14:19:00Z" w16du:dateUtc="2025-04-14T19:19:00Z">
                          <w:r w:rsidRPr="009B2572">
                            <w:rPr>
                              <w:rFonts w:eastAsia="Times New Roman" w:cs="Times New Roman"/>
                            </w:rPr>
                            <w:t xml:space="preserve">Pre-perturbation (e.g. wildfire, bioturbation, flooding, etc.) functional measurements suggest a recovery timeline of 2-5 years for otherwise healthy ecosystems (Apfelbaum and Haney 2010, 2012). This process of recovery of “stinginess” happens even in the most dynamic systems where diverse and productive functions re-assemble to maintain the core ecosystem dynamics. The Regenerative Standard recognizes this innate tendency, even in highly disturbed lands, and also recognizes that the exact form of the ecosystem may change but the patterns of function collapse back to “stinginess” manifest, supported by an aligned management system. </w:t>
                          </w:r>
                        </w:ins>
                      </w:p>
                      <w:p w14:paraId="430E9BE2" w14:textId="562EDC1A" w:rsidR="00FE05F7" w:rsidRDefault="00FE05F7" w:rsidP="00FE05F7">
                        <w:pPr>
                          <w:spacing w:before="100" w:beforeAutospacing="1" w:after="100" w:afterAutospacing="1" w:line="240" w:lineRule="auto"/>
                          <w:rPr>
                            <w:ins w:id="1123" w:author="V2" w:date="2025-04-14T14:19:00Z" w16du:dateUtc="2025-04-14T19:19:00Z"/>
                            <w:rFonts w:eastAsiaTheme="minorHAnsi" w:cstheme="minorBidi"/>
                            <w:kern w:val="2"/>
                            <w14:ligatures w14:val="standardContextual"/>
                          </w:rPr>
                        </w:pPr>
                        <w:ins w:id="1124" w:author="V2" w:date="2025-04-14T14:19:00Z" w16du:dateUtc="2025-04-14T19:19:00Z">
                          <w:r w:rsidRPr="009B2572">
                            <w:rPr>
                              <w:rFonts w:eastAsia="Times New Roman" w:cs="Times New Roman"/>
                            </w:rPr>
                            <w:t>Although agricultural soil carbon sequestration is sometimes classified as “temporary” or “low permanence”, this is not aligned with the scientific understanding of the actual durability of soil carbon. Soil Organic Carbon [SOC] stocks are one of the most stable and durable and abundant forms of organic carbon in nature. On our planet, there is more organic carbon in the first 1m (39.4 inches) of soil than all biomass and atmospheric carbon combined. The soil has been one of Nature’s primary places (after the Oceans) to store organic (and inorganic) carbon. Nature has been storing carbon in soil for hundreds of millions of years.</w:t>
                          </w:r>
                          <w:r w:rsidRPr="009B2572">
                            <w:rPr>
                              <w:rFonts w:eastAsia="Times New Roman" w:cs="Times New Roman"/>
                            </w:rPr>
                            <w:br/>
                          </w:r>
                          <w:r w:rsidRPr="009B2572">
                            <w:rPr>
                              <w:rFonts w:ascii="Garamond" w:eastAsia="Times New Roman" w:hAnsi="Garamond" w:cs="Times New Roman"/>
                            </w:rPr>
                            <w:br/>
                          </w:r>
                          <w:r w:rsidRPr="009B2572">
                            <w:t>The scientific community understands the durability of soil organic carbon stocks</w:t>
                          </w:r>
                          <w:r w:rsidRPr="009B2572">
                            <w:rPr>
                              <w:b/>
                              <w:bCs/>
                            </w:rPr>
                            <w:t xml:space="preserve">. </w:t>
                          </w:r>
                          <w:r w:rsidRPr="009B2572">
                            <w:t>Scientific understanding of the durability of soil carbon, especially that of mineral associated fractions, suggests a durability for thousands to tens of thousands to millions of years or more (Cotrufo and Lavalee 2022, and Lavallee, Soong and Cotrufo 2019, Mosier et al 2021). Some projects have documented soil organic and organic carbon stocks that have been measured in the millions of years of age. The documented durability and longevity are many multiples longer than the age of carbon stocks as customarily measured in trees, and even the age of peat substrates on earth which typically range from 10,000 to 100,000 years of age (U</w:t>
                          </w:r>
                          <w:r w:rsidR="003A7695">
                            <w:t>nited Nations Environmental Program Global Peatlands Assessment 2022)</w:t>
                          </w:r>
                          <w:r w:rsidRPr="009B2572">
                            <w:t>.</w:t>
                          </w:r>
                          <w:r w:rsidRPr="009B2572">
                            <w:br/>
                          </w:r>
                          <w:r w:rsidRPr="009B2572">
                            <w:br/>
                            <w:t>Individual carbon containing molecules in soil are highly dynamic in a living and thriving soil ecosystem. The carbon of an atmospheric CO</w:t>
                          </w:r>
                          <w:r w:rsidRPr="009B2572">
                            <w:rPr>
                              <w:vertAlign w:val="subscript"/>
                            </w:rPr>
                            <w:t>2</w:t>
                          </w:r>
                          <w:r w:rsidRPr="009B2572">
                            <w:t xml:space="preserve"> molecule captured today might be released back into the atmosphere via a chain of highly complex biochemical and biological processes in a matter of a few hours. This does not imply low carbon durability. While individual carbon containing molecules in soil might not be permanent, or durable, as viewed through various mindsets (regulatory construct or an engineering mindset) which perceives carbon as if it were stored in a closed vessel, the true ecological analysis shows that bulk soil carbon stock is very stable and durable and continues to accrue in a dynamic equilibrium with plant productivity, microbial productivity, and bio-geochemical cycles driven by moisture and photosynthesis.</w:t>
                          </w:r>
                        </w:ins>
                      </w:p>
                      <w:p w14:paraId="1780F18A" w14:textId="77777777" w:rsidR="00FE05F7" w:rsidRDefault="00FE05F7" w:rsidP="00FE05F7">
                        <w:pPr>
                          <w:rPr>
                            <w:ins w:id="1125" w:author="V2" w:date="2025-04-14T14:19:00Z" w16du:dateUtc="2025-04-14T19:19:00Z"/>
                          </w:rPr>
                        </w:pPr>
                      </w:p>
                    </w:txbxContent>
                  </v:textbox>
                  <w10:wrap type="square" anchorx="margin"/>
                </v:shape>
              </w:pict>
            </mc:Fallback>
          </mc:AlternateContent>
        </w:r>
      </w:ins>
    </w:p>
    <w:p w14:paraId="515D83D4" w14:textId="77777777" w:rsidR="00597F01" w:rsidRDefault="00597F01" w:rsidP="00626F0D">
      <w:pPr>
        <w:spacing w:before="100" w:beforeAutospacing="1" w:after="100" w:afterAutospacing="1" w:line="240" w:lineRule="auto"/>
        <w:rPr>
          <w:ins w:id="1126" w:author="V2" w:date="2025-04-14T14:19:00Z" w16du:dateUtc="2025-04-14T19:19:00Z"/>
          <w:rFonts w:eastAsia="Times New Roman" w:cs="Times New Roman"/>
          <w:b/>
          <w:bCs/>
        </w:rPr>
      </w:pPr>
    </w:p>
    <w:p w14:paraId="45AEA510" w14:textId="77777777" w:rsidR="00597F01" w:rsidRDefault="00597F01" w:rsidP="00626F0D">
      <w:pPr>
        <w:spacing w:before="100" w:beforeAutospacing="1" w:after="100" w:afterAutospacing="1" w:line="240" w:lineRule="auto"/>
        <w:rPr>
          <w:ins w:id="1127" w:author="V2" w:date="2025-04-14T14:19:00Z" w16du:dateUtc="2025-04-14T19:19:00Z"/>
          <w:rFonts w:eastAsia="Times New Roman" w:cs="Times New Roman"/>
          <w:b/>
          <w:bCs/>
        </w:rPr>
      </w:pPr>
    </w:p>
    <w:p w14:paraId="46094E38" w14:textId="0B9747EA" w:rsidR="00626F0D" w:rsidRPr="007F7E2B" w:rsidRDefault="00626F0D" w:rsidP="00626F0D">
      <w:pPr>
        <w:spacing w:before="100" w:beforeAutospacing="1" w:after="100" w:afterAutospacing="1" w:line="240" w:lineRule="auto"/>
        <w:rPr>
          <w:ins w:id="1128" w:author="V2" w:date="2025-04-14T14:19:00Z" w16du:dateUtc="2025-04-14T19:19:00Z"/>
          <w:rFonts w:eastAsia="Times New Roman" w:cs="Times New Roman"/>
          <w:b/>
          <w:bCs/>
        </w:rPr>
      </w:pPr>
      <w:ins w:id="1129" w:author="V2" w:date="2025-04-14T14:19:00Z" w16du:dateUtc="2025-04-14T19:19:00Z">
        <w:r w:rsidRPr="007F7E2B">
          <w:rPr>
            <w:rFonts w:eastAsia="Times New Roman" w:cs="Times New Roman"/>
            <w:b/>
            <w:bCs/>
          </w:rPr>
          <w:t>Evaluating Reversal Risks and Buffer Pool Options</w:t>
        </w:r>
      </w:ins>
    </w:p>
    <w:p w14:paraId="655369A8" w14:textId="6E20F39F" w:rsidR="003F5AD2" w:rsidRPr="007F7E2B" w:rsidRDefault="003F5AD2" w:rsidP="00626F0D">
      <w:pPr>
        <w:spacing w:before="100" w:beforeAutospacing="1" w:after="100" w:afterAutospacing="1" w:line="240" w:lineRule="auto"/>
        <w:rPr>
          <w:ins w:id="1130" w:author="V2" w:date="2025-04-14T14:19:00Z" w16du:dateUtc="2025-04-14T19:19:00Z"/>
          <w:rFonts w:eastAsia="Times New Roman" w:cs="Times New Roman"/>
        </w:rPr>
      </w:pPr>
      <w:ins w:id="1131" w:author="V2" w:date="2025-04-14T14:19:00Z" w16du:dateUtc="2025-04-14T19:19:00Z">
        <w:r w:rsidRPr="007F7E2B">
          <w:rPr>
            <w:rFonts w:eastAsia="Times New Roman" w:cs="Times New Roman"/>
          </w:rPr>
          <w:t>The same framework is to be used for evaluating and development of the buffer pool for shortfalls and reversals during the crediting life of any project</w:t>
        </w:r>
        <w:r w:rsidR="00BF244B" w:rsidRPr="007F7E2B">
          <w:rPr>
            <w:rFonts w:eastAsia="Times New Roman" w:cs="Times New Roman"/>
          </w:rPr>
          <w:t xml:space="preserve"> and also for the Post-crediting Period</w:t>
        </w:r>
        <w:r w:rsidR="00926FAC" w:rsidRPr="007F7E2B">
          <w:rPr>
            <w:rFonts w:eastAsia="Times New Roman" w:cs="Times New Roman"/>
          </w:rPr>
          <w:t xml:space="preserve"> (See Glossary of terms). </w:t>
        </w:r>
        <w:r w:rsidR="00290281" w:rsidRPr="007F7E2B">
          <w:rPr>
            <w:rFonts w:eastAsia="Times New Roman" w:cs="Times New Roman"/>
          </w:rPr>
          <w:t xml:space="preserve">Appendix 9.0 </w:t>
        </w:r>
        <w:r w:rsidR="00BB722E" w:rsidRPr="007F7E2B">
          <w:rPr>
            <w:rFonts w:eastAsia="Times New Roman" w:cs="Times New Roman"/>
          </w:rPr>
          <w:t xml:space="preserve">provides </w:t>
        </w:r>
        <w:r w:rsidR="00290281" w:rsidRPr="007F7E2B">
          <w:rPr>
            <w:rFonts w:eastAsia="Times New Roman" w:cs="Times New Roman"/>
          </w:rPr>
          <w:t xml:space="preserve">a framework for evaluation </w:t>
        </w:r>
        <w:r w:rsidR="00BB722E" w:rsidRPr="007F7E2B">
          <w:rPr>
            <w:rFonts w:eastAsia="Times New Roman" w:cs="Times New Roman"/>
          </w:rPr>
          <w:t xml:space="preserve">and election by the project developer for ensuring funds </w:t>
        </w:r>
        <w:r w:rsidR="00D911A4" w:rsidRPr="007F7E2B">
          <w:rPr>
            <w:rFonts w:eastAsia="Times New Roman" w:cs="Times New Roman"/>
          </w:rPr>
          <w:t xml:space="preserve">for </w:t>
        </w:r>
        <w:r w:rsidR="00290281" w:rsidRPr="007F7E2B">
          <w:rPr>
            <w:rFonts w:eastAsia="Times New Roman" w:cs="Times New Roman"/>
          </w:rPr>
          <w:t xml:space="preserve">the post-crediting </w:t>
        </w:r>
        <w:r w:rsidR="009B77D4" w:rsidRPr="007F7E2B">
          <w:rPr>
            <w:rFonts w:eastAsia="Times New Roman" w:cs="Times New Roman"/>
          </w:rPr>
          <w:t xml:space="preserve">monitoring </w:t>
        </w:r>
        <w:r w:rsidR="00290281" w:rsidRPr="007F7E2B">
          <w:rPr>
            <w:rFonts w:eastAsia="Times New Roman" w:cs="Times New Roman"/>
          </w:rPr>
          <w:t>period buffer</w:t>
        </w:r>
        <w:r w:rsidR="00D911A4" w:rsidRPr="007F7E2B">
          <w:rPr>
            <w:rFonts w:eastAsia="Times New Roman" w:cs="Times New Roman"/>
          </w:rPr>
          <w:t>.</w:t>
        </w:r>
        <w:r w:rsidRPr="007F7E2B">
          <w:rPr>
            <w:rFonts w:eastAsia="Times New Roman" w:cs="Times New Roman"/>
          </w:rPr>
          <w:t xml:space="preserve"> </w:t>
        </w:r>
      </w:ins>
    </w:p>
    <w:p w14:paraId="6E0A8498" w14:textId="5EBEB6F9" w:rsidR="00626F0D" w:rsidRPr="007F7E2B" w:rsidRDefault="00B10076" w:rsidP="00626F0D">
      <w:pPr>
        <w:spacing w:before="100" w:beforeAutospacing="1" w:after="100" w:afterAutospacing="1" w:line="240" w:lineRule="auto"/>
        <w:rPr>
          <w:ins w:id="1132" w:author="V2" w:date="2025-04-14T14:19:00Z" w16du:dateUtc="2025-04-14T19:19:00Z"/>
          <w:rFonts w:eastAsiaTheme="minorHAnsi" w:cstheme="minorBidi"/>
          <w:kern w:val="2"/>
          <w14:ligatures w14:val="standardContextual"/>
        </w:rPr>
      </w:pPr>
      <w:ins w:id="1133" w:author="V2" w:date="2025-04-14T14:19:00Z" w16du:dateUtc="2025-04-14T19:19:00Z">
        <w:r w:rsidRPr="007F7E2B">
          <w:t xml:space="preserve">The Regenerative Standard </w:t>
        </w:r>
        <w:r w:rsidR="00626F0D" w:rsidRPr="007F7E2B">
          <w:t xml:space="preserve">and Nature’s </w:t>
        </w:r>
        <w:r w:rsidR="001E2950" w:rsidRPr="007F7E2B">
          <w:t>R</w:t>
        </w:r>
        <w:r w:rsidR="00626F0D" w:rsidRPr="007F7E2B">
          <w:t xml:space="preserve">egistry have evaluated </w:t>
        </w:r>
        <w:r w:rsidR="00050452" w:rsidRPr="007F7E2B">
          <w:t xml:space="preserve">and documented </w:t>
        </w:r>
        <w:r w:rsidR="00626F0D" w:rsidRPr="007F7E2B">
          <w:t xml:space="preserve">the multiple ways different </w:t>
        </w:r>
        <w:r w:rsidR="001E2950" w:rsidRPr="007F7E2B">
          <w:t xml:space="preserve">soil carbon </w:t>
        </w:r>
        <w:r w:rsidR="00626F0D" w:rsidRPr="007F7E2B">
          <w:t>protocols address permanence and how they mitigate for reversals</w:t>
        </w:r>
        <w:r w:rsidR="001E2950" w:rsidRPr="007F7E2B">
          <w:t>.</w:t>
        </w:r>
        <w:r w:rsidRPr="007F7E2B">
          <w:rPr>
            <w:rStyle w:val="FootnoteReference"/>
          </w:rPr>
          <w:footnoteReference w:id="4"/>
        </w:r>
        <w:r w:rsidRPr="007F7E2B">
          <w:t xml:space="preserve"> The Regenerative Standard</w:t>
        </w:r>
        <w:r w:rsidR="001E2950" w:rsidRPr="007F7E2B">
          <w:t xml:space="preserve"> has</w:t>
        </w:r>
        <w:r w:rsidR="00626F0D" w:rsidRPr="007F7E2B">
          <w:t xml:space="preserve"> developed a comprehensive and pragmatic </w:t>
        </w:r>
        <w:r w:rsidR="001E2950" w:rsidRPr="007F7E2B">
          <w:t xml:space="preserve">risk-based </w:t>
        </w:r>
        <w:r w:rsidR="00626F0D" w:rsidRPr="007F7E2B">
          <w:t xml:space="preserve">permanence framework that evaluates the primary natural and direct human caused reversals to </w:t>
        </w:r>
        <w:r w:rsidR="00540B1C" w:rsidRPr="007F7E2B">
          <w:t xml:space="preserve">assess </w:t>
        </w:r>
        <w:r w:rsidR="00626F0D" w:rsidRPr="007F7E2B">
          <w:t>permanence</w:t>
        </w:r>
        <w:r w:rsidR="00AB33CF" w:rsidRPr="007F7E2B">
          <w:t xml:space="preserve"> (Please see </w:t>
        </w:r>
        <w:r w:rsidR="00AB33CF" w:rsidRPr="007F7E2B">
          <w:rPr>
            <w:b/>
            <w:bCs/>
          </w:rPr>
          <w:t>Figure 1</w:t>
        </w:r>
        <w:r w:rsidR="00AB33CF" w:rsidRPr="007F7E2B">
          <w:t>)</w:t>
        </w:r>
        <w:r w:rsidR="00626F0D" w:rsidRPr="007F7E2B">
          <w:t xml:space="preserve"> as an encouraged </w:t>
        </w:r>
        <w:r w:rsidR="001E2950" w:rsidRPr="007F7E2B">
          <w:t xml:space="preserve">option </w:t>
        </w:r>
        <w:r w:rsidR="00626F0D" w:rsidRPr="007F7E2B">
          <w:t xml:space="preserve">for users of TRS. However, we also recognize several other </w:t>
        </w:r>
        <w:r w:rsidR="001E2950" w:rsidRPr="007F7E2B">
          <w:t xml:space="preserve">options </w:t>
        </w:r>
        <w:r w:rsidR="00626F0D" w:rsidRPr="007F7E2B">
          <w:t xml:space="preserve">used for this same purpose that may be </w:t>
        </w:r>
        <w:r w:rsidR="001E2950" w:rsidRPr="007F7E2B">
          <w:t xml:space="preserve">selected </w:t>
        </w:r>
        <w:r w:rsidR="00626F0D" w:rsidRPr="007F7E2B">
          <w:t>by project developers as follows:</w:t>
        </w:r>
      </w:ins>
    </w:p>
    <w:p w14:paraId="248DBBA6" w14:textId="77777777" w:rsidR="00626F0D" w:rsidRPr="007F7E2B" w:rsidRDefault="00626F0D" w:rsidP="00626F0D">
      <w:pPr>
        <w:rPr>
          <w:ins w:id="1135" w:author="V2" w:date="2025-04-14T14:19:00Z" w16du:dateUtc="2025-04-14T19:19:00Z"/>
          <w:b/>
          <w:bCs/>
        </w:rPr>
      </w:pPr>
      <w:ins w:id="1136" w:author="V2" w:date="2025-04-14T14:19:00Z" w16du:dateUtc="2025-04-14T19:19:00Z">
        <w:r w:rsidRPr="007F7E2B">
          <w:rPr>
            <w:b/>
            <w:bCs/>
          </w:rPr>
          <w:t>Buffer Pool Assurance Options:</w:t>
        </w:r>
      </w:ins>
    </w:p>
    <w:p w14:paraId="6C648FAA" w14:textId="77777777" w:rsidR="00626F0D" w:rsidRPr="007F7E2B" w:rsidRDefault="00626F0D" w:rsidP="00626F0D">
      <w:pPr>
        <w:rPr>
          <w:ins w:id="1137" w:author="V2" w:date="2025-04-14T14:19:00Z" w16du:dateUtc="2025-04-14T19:19:00Z"/>
          <w:sz w:val="20"/>
          <w:szCs w:val="20"/>
        </w:rPr>
      </w:pPr>
      <w:ins w:id="1138" w:author="V2" w:date="2025-04-14T14:19:00Z" w16du:dateUtc="2025-04-14T19:19:00Z">
        <w:r w:rsidRPr="007F7E2B">
          <w:rPr>
            <w:sz w:val="20"/>
            <w:szCs w:val="20"/>
          </w:rPr>
          <w:t xml:space="preserve">TRS is focused on the use of the risk-based buffer pool described below. However, applicants may choose from several different options: </w:t>
        </w:r>
      </w:ins>
    </w:p>
    <w:p w14:paraId="4B0399B3" w14:textId="77777777" w:rsidR="00570313" w:rsidRPr="007F7E2B" w:rsidRDefault="00626F0D">
      <w:pPr>
        <w:pStyle w:val="Heading3"/>
        <w:numPr>
          <w:ilvl w:val="1"/>
          <w:numId w:val="14"/>
        </w:numPr>
        <w:rPr>
          <w:moveFrom w:id="1139" w:author="V2" w:date="2025-04-14T14:19:00Z" w16du:dateUtc="2025-04-14T19:19:00Z"/>
        </w:rPr>
      </w:pPr>
      <w:ins w:id="1140" w:author="V2" w:date="2025-04-14T14:19:00Z" w16du:dateUtc="2025-04-14T19:19:00Z">
        <w:r w:rsidRPr="007F7E2B">
          <w:rPr>
            <w:bCs/>
            <w:sz w:val="22"/>
            <w:szCs w:val="22"/>
          </w:rPr>
          <w:t>Option 1: Set Permanence</w:t>
        </w:r>
      </w:ins>
      <w:moveFromRangeStart w:id="1141" w:author="V2" w:date="2025-04-14T14:19:00Z" w:name="move195532763"/>
      <w:moveFrom w:id="1142" w:author="V2" w:date="2025-04-14T14:19:00Z" w16du:dateUtc="2025-04-14T19:19:00Z">
        <w:r w:rsidR="0092717E" w:rsidRPr="007F7E2B">
          <w:t>Permanence</w:t>
        </w:r>
      </w:moveFrom>
    </w:p>
    <w:moveFromRangeEnd w:id="1141"/>
    <w:p w14:paraId="6F1EA19E" w14:textId="77777777" w:rsidR="00570313" w:rsidRDefault="0018437E">
      <w:pPr>
        <w:ind w:left="720"/>
        <w:rPr>
          <w:del w:id="1143" w:author="V2" w:date="2025-04-14T14:19:00Z" w16du:dateUtc="2025-04-14T19:19:00Z"/>
        </w:rPr>
      </w:pPr>
      <w:del w:id="1144" w:author="V2" w:date="2025-04-14T14:19:00Z" w16du:dateUtc="2025-04-14T19:19:00Z">
        <w:r>
          <w:delText xml:space="preserve">The project must be subject to a contractual commitment by the landowner/legal custodian to maintain any carbon accrued and stored in the soil carbon pool for a minimum of </w:delText>
        </w:r>
        <w:r>
          <w:delText>ten (10) years beyond the crediting year, and this 10-year contractual commitment must renew annually during the crediting period.</w:delText>
        </w:r>
        <w:r>
          <w:delText xml:space="preserve"> In other words, the minimum soil disturbance commitment must be held on the project site for ten years following the last issuance of soil carbon credits. A detailed report of contractual time commitment and baseline soil carbon stocks at the project site must be prepared as part of the PDD, which must also address a required surety need such as a buffer pool of “retained” credits (see below).</w:delText>
        </w:r>
      </w:del>
    </w:p>
    <w:p w14:paraId="052B0E6E" w14:textId="77777777" w:rsidR="00570313" w:rsidRDefault="0018437E">
      <w:pPr>
        <w:ind w:left="720"/>
        <w:rPr>
          <w:del w:id="1145" w:author="V2" w:date="2025-04-14T14:19:00Z" w16du:dateUtc="2025-04-14T19:19:00Z"/>
        </w:rPr>
      </w:pPr>
      <w:del w:id="1146" w:author="V2" w:date="2025-04-14T14:19:00Z" w16du:dateUtc="2025-04-14T19:19:00Z">
        <w:r>
          <w:delText>Once that minimum 10-year commitment condition is met, the number of carbon removal credits withheld in a buffer pool is determined by one of the following methods:</w:delText>
        </w:r>
      </w:del>
    </w:p>
    <w:p w14:paraId="68E86E15" w14:textId="146BFE43" w:rsidR="00626F0D" w:rsidRPr="007F7E2B" w:rsidRDefault="0018437E" w:rsidP="00626F0D">
      <w:pPr>
        <w:ind w:left="720"/>
        <w:rPr>
          <w:b/>
          <w:sz w:val="22"/>
          <w:rPrChange w:id="1147" w:author="V2" w:date="2025-04-14T14:19:00Z" w16du:dateUtc="2025-04-14T19:19:00Z">
            <w:rPr>
              <w:b w:val="0"/>
            </w:rPr>
          </w:rPrChange>
        </w:rPr>
        <w:pPrChange w:id="1148" w:author="V2" w:date="2025-04-14T14:19:00Z" w16du:dateUtc="2025-04-14T19:19:00Z">
          <w:pPr>
            <w:pStyle w:val="Heading4"/>
            <w:widowControl w:val="0"/>
            <w:ind w:left="1710"/>
          </w:pPr>
        </w:pPrChange>
      </w:pPr>
      <w:del w:id="1149" w:author="V2" w:date="2025-04-14T14:19:00Z" w16du:dateUtc="2025-04-14T19:19:00Z">
        <w:r>
          <w:delText>Option 1:</w:delText>
        </w:r>
      </w:del>
      <w:r w:rsidR="00626F0D" w:rsidRPr="007F7E2B">
        <w:rPr>
          <w:b/>
          <w:sz w:val="22"/>
          <w:rPrChange w:id="1150" w:author="V2" w:date="2025-04-14T14:19:00Z" w16du:dateUtc="2025-04-14T19:19:00Z">
            <w:rPr/>
          </w:rPrChange>
        </w:rPr>
        <w:t xml:space="preserve"> Retainage </w:t>
      </w:r>
      <w:r w:rsidR="00626F0D" w:rsidRPr="007F7E2B">
        <w:rPr>
          <w:b/>
          <w:sz w:val="22"/>
          <w:rPrChange w:id="1151" w:author="V2" w:date="2025-04-14T14:19:00Z" w16du:dateUtc="2025-04-14T19:19:00Z">
            <w:rPr/>
          </w:rPrChange>
        </w:rPr>
        <w:br/>
      </w:r>
      <w:r w:rsidR="00626F0D" w:rsidRPr="007F7E2B">
        <w:rPr>
          <w:sz w:val="22"/>
          <w:rPrChange w:id="1152" w:author="V2" w:date="2025-04-14T14:19:00Z" w16du:dateUtc="2025-04-14T19:19:00Z">
            <w:rPr>
              <w:b w:val="0"/>
            </w:rPr>
          </w:rPrChange>
        </w:rPr>
        <w:t>No less than 10% of the credits issued from the project will be withheld in a buffer account</w:t>
      </w:r>
      <w:del w:id="1153" w:author="V2" w:date="2025-04-14T14:19:00Z" w16du:dateUtc="2025-04-14T19:19:00Z">
        <w:r>
          <w:delText xml:space="preserve"> and released at the end of the storage period if no shortfall during the crediting period occurs during the storage period.</w:delText>
        </w:r>
      </w:del>
      <w:ins w:id="1154" w:author="V2" w:date="2025-04-14T14:19:00Z" w16du:dateUtc="2025-04-14T19:19:00Z">
        <w:r w:rsidR="00626F0D" w:rsidRPr="007F7E2B">
          <w:rPr>
            <w:sz w:val="22"/>
            <w:szCs w:val="22"/>
          </w:rPr>
          <w:t>.</w:t>
        </w:r>
        <w:r w:rsidR="00626F0D" w:rsidRPr="007F7E2B">
          <w:rPr>
            <w:b/>
            <w:sz w:val="22"/>
            <w:szCs w:val="22"/>
          </w:rPr>
          <w:t xml:space="preserve"> </w:t>
        </w:r>
      </w:ins>
    </w:p>
    <w:p w14:paraId="37D40940" w14:textId="0E0609E3" w:rsidR="00626F0D" w:rsidRPr="007F7E2B" w:rsidRDefault="00626F0D" w:rsidP="00626F0D">
      <w:pPr>
        <w:ind w:left="720"/>
        <w:rPr>
          <w:b/>
          <w:sz w:val="22"/>
          <w:rPrChange w:id="1155" w:author="V2" w:date="2025-04-14T14:19:00Z" w16du:dateUtc="2025-04-14T19:19:00Z">
            <w:rPr/>
          </w:rPrChange>
        </w:rPr>
        <w:pPrChange w:id="1156" w:author="V2" w:date="2025-04-14T14:19:00Z" w16du:dateUtc="2025-04-14T19:19:00Z">
          <w:pPr>
            <w:pStyle w:val="Heading4"/>
            <w:widowControl w:val="0"/>
            <w:ind w:left="1710"/>
          </w:pPr>
        </w:pPrChange>
      </w:pPr>
      <w:r w:rsidRPr="007F7E2B">
        <w:rPr>
          <w:b/>
          <w:sz w:val="22"/>
          <w:rPrChange w:id="1157" w:author="V2" w:date="2025-04-14T14:19:00Z" w16du:dateUtc="2025-04-14T19:19:00Z">
            <w:rPr/>
          </w:rPrChange>
        </w:rPr>
        <w:t>Option 2</w:t>
      </w:r>
      <w:del w:id="1158" w:author="V2" w:date="2025-04-14T14:19:00Z" w16du:dateUtc="2025-04-14T19:19:00Z">
        <w:r w:rsidR="0018437E">
          <w:delText>: Pooling</w:delText>
        </w:r>
      </w:del>
      <w:ins w:id="1159" w:author="V2" w:date="2025-04-14T14:19:00Z" w16du:dateUtc="2025-04-14T19:19:00Z">
        <w:r w:rsidRPr="007F7E2B">
          <w:rPr>
            <w:b/>
            <w:bCs/>
            <w:sz w:val="22"/>
            <w:szCs w:val="22"/>
          </w:rPr>
          <w:t>. Risk-based Permanence Retainage</w:t>
        </w:r>
      </w:ins>
    </w:p>
    <w:p w14:paraId="5C73AC1F" w14:textId="18B61020" w:rsidR="00626F0D" w:rsidRPr="007F7E2B" w:rsidRDefault="0018437E" w:rsidP="00C55CB0">
      <w:pPr>
        <w:spacing w:before="0"/>
        <w:ind w:left="720"/>
        <w:rPr>
          <w:ins w:id="1160" w:author="V2" w:date="2025-04-14T14:19:00Z" w16du:dateUtc="2025-04-14T19:19:00Z"/>
          <w:b/>
          <w:bCs/>
          <w:sz w:val="22"/>
          <w:szCs w:val="22"/>
        </w:rPr>
      </w:pPr>
      <w:del w:id="1161" w:author="V2" w:date="2025-04-14T14:19:00Z" w16du:dateUtc="2025-04-14T19:19:00Z">
        <w:r>
          <w:lastRenderedPageBreak/>
          <w:delText xml:space="preserve">The number of </w:delText>
        </w:r>
      </w:del>
      <w:ins w:id="1162" w:author="V2" w:date="2025-04-14T14:19:00Z" w16du:dateUtc="2025-04-14T19:19:00Z">
        <w:r w:rsidR="00626F0D" w:rsidRPr="007F7E2B">
          <w:rPr>
            <w:sz w:val="22"/>
            <w:szCs w:val="22"/>
          </w:rPr>
          <w:t>This is TRS’s encouraged and preferred Buffer Pool and reversal risk tool.</w:t>
        </w:r>
      </w:ins>
    </w:p>
    <w:p w14:paraId="5C9F133A" w14:textId="77777777" w:rsidR="00626F0D" w:rsidRPr="007F7E2B" w:rsidRDefault="00626F0D" w:rsidP="00626F0D">
      <w:pPr>
        <w:ind w:left="720"/>
        <w:rPr>
          <w:ins w:id="1163" w:author="V2" w:date="2025-04-14T14:19:00Z" w16du:dateUtc="2025-04-14T19:19:00Z"/>
          <w:b/>
          <w:sz w:val="22"/>
          <w:szCs w:val="22"/>
        </w:rPr>
      </w:pPr>
      <w:ins w:id="1164" w:author="V2" w:date="2025-04-14T14:19:00Z" w16du:dateUtc="2025-04-14T19:19:00Z">
        <w:r w:rsidRPr="007F7E2B">
          <w:rPr>
            <w:b/>
            <w:sz w:val="22"/>
            <w:szCs w:val="22"/>
          </w:rPr>
          <w:t>Option 3. Statistical Variance Method to Inform Retainage</w:t>
        </w:r>
      </w:ins>
    </w:p>
    <w:p w14:paraId="5DB17C79" w14:textId="77777777" w:rsidR="00626F0D" w:rsidRPr="007F7E2B" w:rsidRDefault="00626F0D" w:rsidP="00C55CB0">
      <w:pPr>
        <w:spacing w:before="0"/>
        <w:ind w:left="720"/>
        <w:rPr>
          <w:ins w:id="1165" w:author="V2" w:date="2025-04-14T14:19:00Z" w16du:dateUtc="2025-04-14T19:19:00Z"/>
          <w:sz w:val="22"/>
          <w:szCs w:val="22"/>
        </w:rPr>
      </w:pPr>
      <w:ins w:id="1166" w:author="V2" w:date="2025-04-14T14:19:00Z" w16du:dateUtc="2025-04-14T19:19:00Z">
        <w:r w:rsidRPr="007F7E2B">
          <w:rPr>
            <w:sz w:val="22"/>
            <w:szCs w:val="22"/>
          </w:rPr>
          <w:t xml:space="preserve">If variances in estimating the mean carbon stocks across properties is equal to or less than 10%, the statistical results can be used as a basis for estimating and determining the </w:t>
        </w:r>
      </w:ins>
      <w:r w:rsidRPr="007F7E2B">
        <w:rPr>
          <w:sz w:val="22"/>
          <w:rPrChange w:id="1167" w:author="V2" w:date="2025-04-14T14:19:00Z" w16du:dateUtc="2025-04-14T19:19:00Z">
            <w:rPr/>
          </w:rPrChange>
        </w:rPr>
        <w:t xml:space="preserve">buffer </w:t>
      </w:r>
      <w:ins w:id="1168" w:author="V2" w:date="2025-04-14T14:19:00Z" w16du:dateUtc="2025-04-14T19:19:00Z">
        <w:r w:rsidRPr="007F7E2B">
          <w:rPr>
            <w:sz w:val="22"/>
            <w:szCs w:val="22"/>
          </w:rPr>
          <w:t xml:space="preserve">retainage from a project. </w:t>
        </w:r>
      </w:ins>
    </w:p>
    <w:p w14:paraId="7D011714" w14:textId="1B955A1E" w:rsidR="00626F0D" w:rsidRPr="007F7E2B" w:rsidRDefault="00626F0D" w:rsidP="00626F0D">
      <w:pPr>
        <w:spacing w:before="100" w:beforeAutospacing="1" w:after="100" w:afterAutospacing="1" w:line="240" w:lineRule="auto"/>
        <w:rPr>
          <w:ins w:id="1169" w:author="V2" w:date="2025-04-14T14:19:00Z" w16du:dateUtc="2025-04-14T19:19:00Z"/>
          <w:rFonts w:asciiTheme="minorHAnsi" w:hAnsiTheme="minorHAnsi" w:cstheme="minorHAnsi"/>
          <w:b/>
          <w:bCs/>
          <w:sz w:val="22"/>
          <w:szCs w:val="22"/>
        </w:rPr>
      </w:pPr>
      <w:ins w:id="1170" w:author="V2" w:date="2025-04-14T14:19:00Z" w16du:dateUtc="2025-04-14T19:19:00Z">
        <w:r w:rsidRPr="007F7E2B">
          <w:rPr>
            <w:rFonts w:asciiTheme="minorHAnsi" w:hAnsiTheme="minorHAnsi" w:cstheme="minorHAnsi"/>
            <w:b/>
            <w:bCs/>
          </w:rPr>
          <w:t>Option1:  Set Permanence Retainage</w:t>
        </w:r>
        <w:r w:rsidRPr="007F7E2B">
          <w:rPr>
            <w:rFonts w:asciiTheme="minorHAnsi" w:hAnsiTheme="minorHAnsi" w:cstheme="minorHAnsi"/>
            <w:b/>
            <w:bCs/>
          </w:rPr>
          <w:br/>
        </w:r>
        <w:r w:rsidRPr="007F7E2B">
          <w:rPr>
            <w:rFonts w:asciiTheme="minorHAnsi" w:hAnsiTheme="minorHAnsi" w:cstheme="minorHAnsi"/>
            <w:b/>
            <w:bCs/>
          </w:rPr>
          <w:br/>
        </w:r>
        <w:r w:rsidRPr="007F7E2B">
          <w:rPr>
            <w:rFonts w:asciiTheme="minorHAnsi" w:hAnsiTheme="minorHAnsi" w:cstheme="minorHAnsi"/>
          </w:rPr>
          <w:t xml:space="preserve">TRS requires the </w:t>
        </w:r>
        <w:r w:rsidRPr="007F7E2B">
          <w:rPr>
            <w:rFonts w:asciiTheme="minorHAnsi" w:eastAsia="+mn-ea" w:hAnsiTheme="minorHAnsi" w:cstheme="minorHAnsi"/>
            <w:color w:val="000000"/>
            <w:kern w:val="24"/>
          </w:rPr>
          <w:t xml:space="preserve">project developers to deliver at least 10% of the </w:t>
        </w:r>
      </w:ins>
      <w:r w:rsidRPr="007F7E2B">
        <w:rPr>
          <w:rFonts w:asciiTheme="minorHAnsi" w:hAnsiTheme="minorHAnsi"/>
          <w:color w:val="000000"/>
          <w:kern w:val="24"/>
          <w:rPrChange w:id="1171" w:author="V2" w:date="2025-04-14T14:19:00Z" w16du:dateUtc="2025-04-14T19:19:00Z">
            <w:rPr/>
          </w:rPrChange>
        </w:rPr>
        <w:t xml:space="preserve">credits </w:t>
      </w:r>
      <w:del w:id="1172" w:author="V2" w:date="2025-04-14T14:19:00Z" w16du:dateUtc="2025-04-14T19:19:00Z">
        <w:r w:rsidR="0018437E">
          <w:delText>to be</w:delText>
        </w:r>
      </w:del>
      <w:ins w:id="1173" w:author="V2" w:date="2025-04-14T14:19:00Z" w16du:dateUtc="2025-04-14T19:19:00Z">
        <w:r w:rsidRPr="007F7E2B">
          <w:rPr>
            <w:rFonts w:asciiTheme="minorHAnsi" w:eastAsia="+mn-ea" w:hAnsiTheme="minorHAnsi" w:cstheme="minorHAnsi"/>
            <w:color w:val="000000"/>
            <w:kern w:val="24"/>
          </w:rPr>
          <w:t xml:space="preserve">generated to the buffer pool. The Registry will manage the buffer pool. </w:t>
        </w:r>
        <w:r w:rsidRPr="007F7E2B">
          <w:rPr>
            <w:rFonts w:asciiTheme="minorHAnsi" w:eastAsia="+mn-ea" w:hAnsiTheme="minorHAnsi" w:cstheme="minorHAnsi"/>
            <w:color w:val="000000"/>
            <w:kern w:val="24"/>
          </w:rPr>
          <w:br/>
        </w:r>
        <w:r w:rsidRPr="007F7E2B">
          <w:rPr>
            <w:rFonts w:asciiTheme="minorHAnsi" w:eastAsia="+mn-ea" w:hAnsiTheme="minorHAnsi" w:cstheme="minorHAnsi"/>
            <w:color w:val="000000"/>
            <w:kern w:val="24"/>
          </w:rPr>
          <w:br/>
          <w:t xml:space="preserve">The Registry has the mandate to increase this buffer to levels higher than 10%, based on general risk assessments for the portfolio of projects, or a specific risks assessment for specific projects. If the Registry determines to increase the buffer above 10%, the registry must document the science-based rationale that an increase above 10% is a reasonable requirement to safeguard the permanence guarantees for the credits. The Registry has the mandate to reduce permanence levels from higher than 10% back to 10%. </w:t>
        </w:r>
        <w:r w:rsidRPr="007F7E2B">
          <w:rPr>
            <w:rFonts w:asciiTheme="minorHAnsi" w:eastAsia="+mn-ea" w:hAnsiTheme="minorHAnsi" w:cstheme="minorHAnsi"/>
            <w:color w:val="000000"/>
            <w:kern w:val="24"/>
          </w:rPr>
          <w:br/>
        </w:r>
        <w:r w:rsidRPr="007F7E2B">
          <w:rPr>
            <w:rFonts w:asciiTheme="minorHAnsi" w:eastAsia="+mn-ea" w:hAnsiTheme="minorHAnsi" w:cstheme="minorHAnsi"/>
            <w:color w:val="000000"/>
            <w:kern w:val="24"/>
          </w:rPr>
          <w:br/>
        </w:r>
        <w:r w:rsidRPr="007F7E2B">
          <w:rPr>
            <w:rFonts w:asciiTheme="minorHAnsi" w:hAnsiTheme="minorHAnsi" w:cstheme="minorHAnsi"/>
            <w:b/>
            <w:bCs/>
          </w:rPr>
          <w:br/>
          <w:t>Option 2. Risk-Based Permanence Retainage</w:t>
        </w:r>
      </w:ins>
    </w:p>
    <w:p w14:paraId="2DDF5466" w14:textId="2C18FBF5" w:rsidR="00626F0D" w:rsidRPr="007F7E2B" w:rsidRDefault="004D4EB3" w:rsidP="00626F0D">
      <w:pPr>
        <w:spacing w:before="100" w:beforeAutospacing="1" w:after="100" w:afterAutospacing="1" w:line="240" w:lineRule="auto"/>
        <w:rPr>
          <w:ins w:id="1174" w:author="V2" w:date="2025-04-14T14:19:00Z" w16du:dateUtc="2025-04-14T19:19:00Z"/>
          <w:rFonts w:asciiTheme="minorHAnsi" w:eastAsia="+mn-ea" w:hAnsiTheme="minorHAnsi" w:cstheme="minorHAnsi"/>
          <w:color w:val="000000"/>
          <w:kern w:val="24"/>
        </w:rPr>
      </w:pPr>
      <w:ins w:id="1175" w:author="V2" w:date="2025-04-14T14:19:00Z" w16du:dateUtc="2025-04-14T19:19:00Z">
        <w:r w:rsidRPr="007F7E2B">
          <w:rPr>
            <w:rFonts w:asciiTheme="minorHAnsi" w:eastAsia="+mn-ea" w:hAnsiTheme="minorHAnsi" w:cstheme="minorHAnsi"/>
            <w:color w:val="000000"/>
            <w:kern w:val="24"/>
          </w:rPr>
          <w:t xml:space="preserve">This is TRS’s encouraged and preferred option, and it </w:t>
        </w:r>
        <w:r w:rsidR="00626F0D" w:rsidRPr="007F7E2B">
          <w:rPr>
            <w:rFonts w:asciiTheme="minorHAnsi" w:eastAsia="+mn-ea" w:hAnsiTheme="minorHAnsi" w:cstheme="minorHAnsi"/>
            <w:color w:val="000000"/>
            <w:kern w:val="24"/>
          </w:rPr>
          <w:t>requires project developers to apply a pragmatic permanence framework that uses the primary documented risks to the permanence of soil organic carbon [SOC] stocks. This includes six key natural risks, and an additional seven key direct human caused risks, also called avoidable risks. These risks to impact permanence are further divided into impact on shallow (top) soil (&lt;30 cm) and impact on deeper soil layers (30-100 cm).</w:t>
        </w:r>
        <w:r w:rsidRPr="007F7E2B">
          <w:rPr>
            <w:rFonts w:asciiTheme="minorHAnsi" w:eastAsia="+mn-ea" w:hAnsiTheme="minorHAnsi" w:cstheme="minorHAnsi"/>
            <w:color w:val="000000"/>
            <w:kern w:val="24"/>
          </w:rPr>
          <w:t xml:space="preserve"> Using this option, no less than 8% of the credits issued from the project will be withheld in a buffer account, and the exact percentage is calculated based on these combined risks.</w:t>
        </w:r>
        <w:r w:rsidR="00626F0D" w:rsidRPr="007F7E2B">
          <w:rPr>
            <w:rFonts w:asciiTheme="minorHAnsi" w:eastAsia="+mn-ea" w:hAnsiTheme="minorHAnsi" w:cstheme="minorHAnsi"/>
            <w:color w:val="000000"/>
            <w:kern w:val="24"/>
          </w:rPr>
          <w:br/>
        </w:r>
        <w:r w:rsidR="00626F0D" w:rsidRPr="007F7E2B">
          <w:rPr>
            <w:rFonts w:asciiTheme="minorHAnsi" w:eastAsia="+mn-ea" w:hAnsiTheme="minorHAnsi" w:cstheme="minorHAnsi"/>
            <w:color w:val="000000"/>
            <w:kern w:val="24"/>
          </w:rPr>
          <w:br/>
          <w:t xml:space="preserve">The scientific literature provides examples of the approximate magnitude of each risk, for SOC decline and the depth of loss in the soil system. Most risks are primarily shallow in nature (&lt;30 cm depth) and affect what is well documented to be present in these shallower depth strata as short-lived particulate carbon fractions. Only a few risks from stochastic events and chronic direct human induced changes (avoidable impacts) affect deeper soil depths (&gt; 30 cm) which typically contain the long lived, mineral associated carbon fractions. These are fractions that are well documented to achieve thousands to hundreds of thousands of years of durability or older age. And these deeper soils are the locations where soil organic carbon conversions to even more stable mineralized carbon, and leaches soil inorganic carbon fractions (which also reside in most soil systems), which can be millions of years in age and durability. </w:t>
        </w:r>
      </w:ins>
    </w:p>
    <w:p w14:paraId="6BB5A9E3" w14:textId="2AA353DD" w:rsidR="00626F0D" w:rsidRPr="007F7E2B" w:rsidRDefault="00626F0D" w:rsidP="00626F0D">
      <w:pPr>
        <w:rPr>
          <w:ins w:id="1176" w:author="V2" w:date="2025-04-14T14:19:00Z" w16du:dateUtc="2025-04-14T19:19:00Z"/>
          <w:rFonts w:asciiTheme="minorHAnsi" w:eastAsiaTheme="minorHAnsi" w:hAnsiTheme="minorHAnsi" w:cstheme="minorHAnsi"/>
          <w:kern w:val="2"/>
        </w:rPr>
      </w:pPr>
      <w:ins w:id="1177" w:author="V2" w:date="2025-04-14T14:19:00Z" w16du:dateUtc="2025-04-14T19:19:00Z">
        <w:r w:rsidRPr="007F7E2B">
          <w:rPr>
            <w:rFonts w:asciiTheme="minorHAnsi" w:hAnsiTheme="minorHAnsi" w:cstheme="minorHAnsi"/>
          </w:rPr>
          <w:t xml:space="preserve">The </w:t>
        </w:r>
        <w:r w:rsidR="00FE319C" w:rsidRPr="007F7E2B">
          <w:rPr>
            <w:rFonts w:asciiTheme="minorHAnsi" w:hAnsiTheme="minorHAnsi" w:cstheme="minorHAnsi"/>
          </w:rPr>
          <w:t>k</w:t>
        </w:r>
        <w:r w:rsidRPr="007F7E2B">
          <w:rPr>
            <w:rFonts w:asciiTheme="minorHAnsi" w:hAnsiTheme="minorHAnsi" w:cstheme="minorHAnsi"/>
          </w:rPr>
          <w:t xml:space="preserve">ey </w:t>
        </w:r>
        <w:r w:rsidR="00FE319C" w:rsidRPr="007F7E2B">
          <w:rPr>
            <w:rFonts w:asciiTheme="minorHAnsi" w:hAnsiTheme="minorHAnsi" w:cstheme="minorHAnsi"/>
          </w:rPr>
          <w:t>n</w:t>
        </w:r>
        <w:r w:rsidRPr="007F7E2B">
          <w:rPr>
            <w:rFonts w:asciiTheme="minorHAnsi" w:hAnsiTheme="minorHAnsi" w:cstheme="minorHAnsi"/>
          </w:rPr>
          <w:t>ature induced risks to SOC durability are:</w:t>
        </w:r>
      </w:ins>
    </w:p>
    <w:p w14:paraId="33436BB1" w14:textId="77777777" w:rsidR="00626F0D" w:rsidRPr="007F7E2B" w:rsidRDefault="00626F0D" w:rsidP="00964B29">
      <w:pPr>
        <w:pStyle w:val="ListParagraph"/>
        <w:numPr>
          <w:ilvl w:val="0"/>
          <w:numId w:val="136"/>
        </w:numPr>
        <w:spacing w:before="0" w:after="160" w:line="254" w:lineRule="auto"/>
        <w:rPr>
          <w:ins w:id="1178" w:author="V2" w:date="2025-04-14T14:19:00Z" w16du:dateUtc="2025-04-14T19:19:00Z"/>
          <w:rFonts w:asciiTheme="minorHAnsi" w:hAnsiTheme="minorHAnsi" w:cstheme="minorHAnsi"/>
        </w:rPr>
      </w:pPr>
      <w:ins w:id="1179" w:author="V2" w:date="2025-04-14T14:19:00Z" w16du:dateUtc="2025-04-14T19:19:00Z">
        <w:r w:rsidRPr="007F7E2B">
          <w:rPr>
            <w:rFonts w:asciiTheme="minorHAnsi" w:hAnsiTheme="minorHAnsi" w:cstheme="minorHAnsi"/>
          </w:rPr>
          <w:t>wildfires</w:t>
        </w:r>
      </w:ins>
    </w:p>
    <w:p w14:paraId="3C873374" w14:textId="77777777" w:rsidR="00626F0D" w:rsidRPr="007F7E2B" w:rsidRDefault="00626F0D" w:rsidP="00964B29">
      <w:pPr>
        <w:pStyle w:val="ListParagraph"/>
        <w:numPr>
          <w:ilvl w:val="0"/>
          <w:numId w:val="136"/>
        </w:numPr>
        <w:spacing w:before="0" w:after="160" w:line="254" w:lineRule="auto"/>
        <w:rPr>
          <w:ins w:id="1180" w:author="V2" w:date="2025-04-14T14:19:00Z" w16du:dateUtc="2025-04-14T19:19:00Z"/>
          <w:rFonts w:asciiTheme="minorHAnsi" w:hAnsiTheme="minorHAnsi" w:cstheme="minorHAnsi"/>
        </w:rPr>
      </w:pPr>
      <w:ins w:id="1181" w:author="V2" w:date="2025-04-14T14:19:00Z" w16du:dateUtc="2025-04-14T19:19:00Z">
        <w:r w:rsidRPr="007F7E2B">
          <w:rPr>
            <w:rFonts w:asciiTheme="minorHAnsi" w:hAnsiTheme="minorHAnsi" w:cstheme="minorHAnsi"/>
          </w:rPr>
          <w:t>soil heating</w:t>
        </w:r>
      </w:ins>
    </w:p>
    <w:p w14:paraId="29CDADED" w14:textId="77777777" w:rsidR="00626F0D" w:rsidRPr="007F7E2B" w:rsidRDefault="00626F0D" w:rsidP="00964B29">
      <w:pPr>
        <w:pStyle w:val="ListParagraph"/>
        <w:numPr>
          <w:ilvl w:val="0"/>
          <w:numId w:val="136"/>
        </w:numPr>
        <w:spacing w:before="0" w:after="160" w:line="254" w:lineRule="auto"/>
        <w:rPr>
          <w:ins w:id="1182" w:author="V2" w:date="2025-04-14T14:19:00Z" w16du:dateUtc="2025-04-14T19:19:00Z"/>
          <w:rFonts w:asciiTheme="minorHAnsi" w:hAnsiTheme="minorHAnsi" w:cstheme="minorHAnsi"/>
        </w:rPr>
      </w:pPr>
      <w:ins w:id="1183" w:author="V2" w:date="2025-04-14T14:19:00Z" w16du:dateUtc="2025-04-14T19:19:00Z">
        <w:r w:rsidRPr="007F7E2B">
          <w:rPr>
            <w:rFonts w:asciiTheme="minorHAnsi" w:hAnsiTheme="minorHAnsi" w:cstheme="minorHAnsi"/>
          </w:rPr>
          <w:t>soil wetting and saturation</w:t>
        </w:r>
      </w:ins>
    </w:p>
    <w:p w14:paraId="52962D32" w14:textId="77777777" w:rsidR="00626F0D" w:rsidRPr="007F7E2B" w:rsidRDefault="00626F0D" w:rsidP="00964B29">
      <w:pPr>
        <w:pStyle w:val="ListParagraph"/>
        <w:numPr>
          <w:ilvl w:val="0"/>
          <w:numId w:val="136"/>
        </w:numPr>
        <w:spacing w:before="0" w:after="160" w:line="254" w:lineRule="auto"/>
        <w:rPr>
          <w:ins w:id="1184" w:author="V2" w:date="2025-04-14T14:19:00Z" w16du:dateUtc="2025-04-14T19:19:00Z"/>
          <w:rFonts w:asciiTheme="minorHAnsi" w:hAnsiTheme="minorHAnsi" w:cstheme="minorHAnsi"/>
        </w:rPr>
      </w:pPr>
      <w:ins w:id="1185" w:author="V2" w:date="2025-04-14T14:19:00Z" w16du:dateUtc="2025-04-14T19:19:00Z">
        <w:r w:rsidRPr="007F7E2B">
          <w:rPr>
            <w:rFonts w:asciiTheme="minorHAnsi" w:hAnsiTheme="minorHAnsi" w:cstheme="minorHAnsi"/>
          </w:rPr>
          <w:t>soil desiccation</w:t>
        </w:r>
      </w:ins>
    </w:p>
    <w:p w14:paraId="6650B7AB" w14:textId="77777777" w:rsidR="00626F0D" w:rsidRPr="007F7E2B" w:rsidRDefault="00626F0D" w:rsidP="00964B29">
      <w:pPr>
        <w:pStyle w:val="ListParagraph"/>
        <w:numPr>
          <w:ilvl w:val="0"/>
          <w:numId w:val="136"/>
        </w:numPr>
        <w:spacing w:before="0" w:after="160" w:line="254" w:lineRule="auto"/>
        <w:rPr>
          <w:ins w:id="1186" w:author="V2" w:date="2025-04-14T14:19:00Z" w16du:dateUtc="2025-04-14T19:19:00Z"/>
          <w:rFonts w:asciiTheme="minorHAnsi" w:hAnsiTheme="minorHAnsi" w:cstheme="minorHAnsi"/>
        </w:rPr>
      </w:pPr>
      <w:ins w:id="1187" w:author="V2" w:date="2025-04-14T14:19:00Z" w16du:dateUtc="2025-04-14T19:19:00Z">
        <w:r w:rsidRPr="007F7E2B">
          <w:rPr>
            <w:rFonts w:asciiTheme="minorHAnsi" w:hAnsiTheme="minorHAnsi" w:cstheme="minorHAnsi"/>
          </w:rPr>
          <w:t>drought</w:t>
        </w:r>
      </w:ins>
    </w:p>
    <w:p w14:paraId="41A31986" w14:textId="77777777" w:rsidR="00626F0D" w:rsidRPr="007F7E2B" w:rsidRDefault="00626F0D" w:rsidP="00964B29">
      <w:pPr>
        <w:pStyle w:val="ListParagraph"/>
        <w:numPr>
          <w:ilvl w:val="0"/>
          <w:numId w:val="136"/>
        </w:numPr>
        <w:spacing w:before="0" w:after="160" w:line="254" w:lineRule="auto"/>
        <w:rPr>
          <w:ins w:id="1188" w:author="V2" w:date="2025-04-14T14:19:00Z" w16du:dateUtc="2025-04-14T19:19:00Z"/>
          <w:rFonts w:asciiTheme="minorHAnsi" w:hAnsiTheme="minorHAnsi" w:cstheme="minorHAnsi"/>
        </w:rPr>
      </w:pPr>
      <w:ins w:id="1189" w:author="V2" w:date="2025-04-14T14:19:00Z" w16du:dateUtc="2025-04-14T19:19:00Z">
        <w:r w:rsidRPr="007F7E2B">
          <w:rPr>
            <w:rFonts w:asciiTheme="minorHAnsi" w:hAnsiTheme="minorHAnsi" w:cstheme="minorHAnsi"/>
          </w:rPr>
          <w:lastRenderedPageBreak/>
          <w:t>soil erosion (often the result from the previous risks, or human induced risks)</w:t>
        </w:r>
      </w:ins>
    </w:p>
    <w:p w14:paraId="291713EE" w14:textId="77777777" w:rsidR="00626F0D" w:rsidRPr="007F7E2B" w:rsidRDefault="00626F0D" w:rsidP="00626F0D">
      <w:pPr>
        <w:rPr>
          <w:ins w:id="1190" w:author="V2" w:date="2025-04-14T14:19:00Z" w16du:dateUtc="2025-04-14T19:19:00Z"/>
          <w:rFonts w:asciiTheme="minorHAnsi" w:hAnsiTheme="minorHAnsi" w:cstheme="minorHAnsi"/>
        </w:rPr>
      </w:pPr>
      <w:ins w:id="1191" w:author="V2" w:date="2025-04-14T14:19:00Z" w16du:dateUtc="2025-04-14T19:19:00Z">
        <w:r w:rsidRPr="007F7E2B">
          <w:rPr>
            <w:rFonts w:asciiTheme="minorHAnsi" w:hAnsiTheme="minorHAnsi" w:cstheme="minorHAnsi"/>
          </w:rPr>
          <w:t>The key human induced, or avoidable risks to SOC durability are:</w:t>
        </w:r>
      </w:ins>
    </w:p>
    <w:p w14:paraId="75645AAA" w14:textId="77777777" w:rsidR="00626F0D" w:rsidRPr="007F7E2B" w:rsidRDefault="00626F0D" w:rsidP="00964B29">
      <w:pPr>
        <w:pStyle w:val="ListParagraph"/>
        <w:numPr>
          <w:ilvl w:val="0"/>
          <w:numId w:val="136"/>
        </w:numPr>
        <w:spacing w:before="0" w:after="160" w:line="254" w:lineRule="auto"/>
        <w:rPr>
          <w:ins w:id="1192" w:author="V2" w:date="2025-04-14T14:19:00Z" w16du:dateUtc="2025-04-14T19:19:00Z"/>
          <w:rFonts w:asciiTheme="minorHAnsi" w:hAnsiTheme="minorHAnsi" w:cstheme="minorHAnsi"/>
        </w:rPr>
      </w:pPr>
      <w:ins w:id="1193" w:author="V2" w:date="2025-04-14T14:19:00Z" w16du:dateUtc="2025-04-14T19:19:00Z">
        <w:r w:rsidRPr="007F7E2B">
          <w:rPr>
            <w:rFonts w:asciiTheme="minorHAnsi" w:hAnsiTheme="minorHAnsi" w:cstheme="minorHAnsi"/>
          </w:rPr>
          <w:t>soil dewatering</w:t>
        </w:r>
      </w:ins>
    </w:p>
    <w:p w14:paraId="25F7175B" w14:textId="77777777" w:rsidR="00626F0D" w:rsidRPr="007F7E2B" w:rsidRDefault="00626F0D" w:rsidP="00964B29">
      <w:pPr>
        <w:pStyle w:val="ListParagraph"/>
        <w:numPr>
          <w:ilvl w:val="0"/>
          <w:numId w:val="136"/>
        </w:numPr>
        <w:spacing w:before="0" w:after="160" w:line="254" w:lineRule="auto"/>
        <w:rPr>
          <w:ins w:id="1194" w:author="V2" w:date="2025-04-14T14:19:00Z" w16du:dateUtc="2025-04-14T19:19:00Z"/>
          <w:rFonts w:asciiTheme="minorHAnsi" w:hAnsiTheme="minorHAnsi" w:cstheme="minorHAnsi"/>
        </w:rPr>
      </w:pPr>
      <w:ins w:id="1195" w:author="V2" w:date="2025-04-14T14:19:00Z" w16du:dateUtc="2025-04-14T19:19:00Z">
        <w:r w:rsidRPr="007F7E2B">
          <w:rPr>
            <w:rFonts w:asciiTheme="minorHAnsi" w:hAnsiTheme="minorHAnsi" w:cstheme="minorHAnsi"/>
          </w:rPr>
          <w:t>soil tillage</w:t>
        </w:r>
      </w:ins>
    </w:p>
    <w:p w14:paraId="1347D19B" w14:textId="77777777" w:rsidR="00626F0D" w:rsidRPr="007F7E2B" w:rsidRDefault="00626F0D" w:rsidP="00964B29">
      <w:pPr>
        <w:pStyle w:val="ListParagraph"/>
        <w:numPr>
          <w:ilvl w:val="0"/>
          <w:numId w:val="136"/>
        </w:numPr>
        <w:spacing w:before="0" w:after="160" w:line="254" w:lineRule="auto"/>
        <w:rPr>
          <w:ins w:id="1196" w:author="V2" w:date="2025-04-14T14:19:00Z" w16du:dateUtc="2025-04-14T19:19:00Z"/>
          <w:rFonts w:asciiTheme="minorHAnsi" w:hAnsiTheme="minorHAnsi" w:cstheme="minorHAnsi"/>
        </w:rPr>
      </w:pPr>
      <w:ins w:id="1197" w:author="V2" w:date="2025-04-14T14:19:00Z" w16du:dateUtc="2025-04-14T19:19:00Z">
        <w:r w:rsidRPr="007F7E2B">
          <w:rPr>
            <w:rFonts w:asciiTheme="minorHAnsi" w:hAnsiTheme="minorHAnsi" w:cstheme="minorHAnsi"/>
          </w:rPr>
          <w:t>lack of soil cover by vegetation</w:t>
        </w:r>
      </w:ins>
    </w:p>
    <w:p w14:paraId="4540EF17" w14:textId="77777777" w:rsidR="00626F0D" w:rsidRPr="007F7E2B" w:rsidRDefault="00626F0D" w:rsidP="00964B29">
      <w:pPr>
        <w:pStyle w:val="ListParagraph"/>
        <w:numPr>
          <w:ilvl w:val="0"/>
          <w:numId w:val="136"/>
        </w:numPr>
        <w:spacing w:before="0" w:after="160" w:line="254" w:lineRule="auto"/>
        <w:rPr>
          <w:ins w:id="1198" w:author="V2" w:date="2025-04-14T14:19:00Z" w16du:dateUtc="2025-04-14T19:19:00Z"/>
          <w:rFonts w:asciiTheme="minorHAnsi" w:hAnsiTheme="minorHAnsi" w:cstheme="minorHAnsi"/>
        </w:rPr>
      </w:pPr>
      <w:ins w:id="1199" w:author="V2" w:date="2025-04-14T14:19:00Z" w16du:dateUtc="2025-04-14T19:19:00Z">
        <w:r w:rsidRPr="007F7E2B">
          <w:rPr>
            <w:rFonts w:asciiTheme="minorHAnsi" w:hAnsiTheme="minorHAnsi" w:cstheme="minorHAnsi"/>
          </w:rPr>
          <w:t>synthetic fertilizers</w:t>
        </w:r>
      </w:ins>
    </w:p>
    <w:p w14:paraId="67211FA4" w14:textId="77777777" w:rsidR="00626F0D" w:rsidRPr="007F7E2B" w:rsidRDefault="00626F0D" w:rsidP="00964B29">
      <w:pPr>
        <w:pStyle w:val="ListParagraph"/>
        <w:numPr>
          <w:ilvl w:val="0"/>
          <w:numId w:val="136"/>
        </w:numPr>
        <w:spacing w:before="0" w:after="160" w:line="254" w:lineRule="auto"/>
        <w:rPr>
          <w:ins w:id="1200" w:author="V2" w:date="2025-04-14T14:19:00Z" w16du:dateUtc="2025-04-14T19:19:00Z"/>
          <w:rFonts w:asciiTheme="minorHAnsi" w:hAnsiTheme="minorHAnsi" w:cstheme="minorHAnsi"/>
        </w:rPr>
      </w:pPr>
      <w:ins w:id="1201" w:author="V2" w:date="2025-04-14T14:19:00Z" w16du:dateUtc="2025-04-14T19:19:00Z">
        <w:r w:rsidRPr="007F7E2B">
          <w:rPr>
            <w:rFonts w:asciiTheme="minorHAnsi" w:hAnsiTheme="minorHAnsi" w:cstheme="minorHAnsi"/>
          </w:rPr>
          <w:t>over-use of chemicals</w:t>
        </w:r>
      </w:ins>
    </w:p>
    <w:p w14:paraId="7CC7D20E" w14:textId="77777777" w:rsidR="00626F0D" w:rsidRPr="007F7E2B" w:rsidRDefault="00626F0D" w:rsidP="00964B29">
      <w:pPr>
        <w:pStyle w:val="ListParagraph"/>
        <w:numPr>
          <w:ilvl w:val="0"/>
          <w:numId w:val="136"/>
        </w:numPr>
        <w:spacing w:before="0" w:after="160" w:line="254" w:lineRule="auto"/>
        <w:rPr>
          <w:ins w:id="1202" w:author="V2" w:date="2025-04-14T14:19:00Z" w16du:dateUtc="2025-04-14T19:19:00Z"/>
          <w:rFonts w:asciiTheme="minorHAnsi" w:hAnsiTheme="minorHAnsi" w:cstheme="minorHAnsi"/>
        </w:rPr>
      </w:pPr>
      <w:ins w:id="1203" w:author="V2" w:date="2025-04-14T14:19:00Z" w16du:dateUtc="2025-04-14T19:19:00Z">
        <w:r w:rsidRPr="007F7E2B">
          <w:rPr>
            <w:rFonts w:asciiTheme="minorHAnsi" w:hAnsiTheme="minorHAnsi" w:cstheme="minorHAnsi"/>
          </w:rPr>
          <w:t>drought</w:t>
        </w:r>
      </w:ins>
    </w:p>
    <w:p w14:paraId="18D2707A" w14:textId="77777777" w:rsidR="00626F0D" w:rsidRPr="007F7E2B" w:rsidRDefault="00626F0D" w:rsidP="00964B29">
      <w:pPr>
        <w:pStyle w:val="ListParagraph"/>
        <w:numPr>
          <w:ilvl w:val="0"/>
          <w:numId w:val="136"/>
        </w:numPr>
        <w:spacing w:before="0" w:after="160" w:line="254" w:lineRule="auto"/>
        <w:rPr>
          <w:ins w:id="1204" w:author="V2" w:date="2025-04-14T14:19:00Z" w16du:dateUtc="2025-04-14T19:19:00Z"/>
          <w:rFonts w:asciiTheme="minorHAnsi" w:hAnsiTheme="minorHAnsi" w:cstheme="minorHAnsi"/>
        </w:rPr>
      </w:pPr>
      <w:ins w:id="1205" w:author="V2" w:date="2025-04-14T14:19:00Z" w16du:dateUtc="2025-04-14T19:19:00Z">
        <w:r w:rsidRPr="007F7E2B">
          <w:rPr>
            <w:rFonts w:asciiTheme="minorHAnsi" w:hAnsiTheme="minorHAnsi" w:cstheme="minorHAnsi"/>
          </w:rPr>
          <w:t>overgrazing</w:t>
        </w:r>
      </w:ins>
    </w:p>
    <w:p w14:paraId="5C31C8DE" w14:textId="77777777" w:rsidR="00626F0D" w:rsidRPr="007F7E2B" w:rsidRDefault="00626F0D" w:rsidP="00964B29">
      <w:pPr>
        <w:pStyle w:val="ListParagraph"/>
        <w:numPr>
          <w:ilvl w:val="0"/>
          <w:numId w:val="136"/>
        </w:numPr>
        <w:spacing w:before="0" w:after="160" w:line="254" w:lineRule="auto"/>
        <w:rPr>
          <w:ins w:id="1206" w:author="V2" w:date="2025-04-14T14:19:00Z" w16du:dateUtc="2025-04-14T19:19:00Z"/>
          <w:rFonts w:asciiTheme="minorHAnsi" w:hAnsiTheme="minorHAnsi" w:cstheme="minorHAnsi"/>
        </w:rPr>
      </w:pPr>
      <w:ins w:id="1207" w:author="V2" w:date="2025-04-14T14:19:00Z" w16du:dateUtc="2025-04-14T19:19:00Z">
        <w:r w:rsidRPr="007F7E2B">
          <w:rPr>
            <w:rFonts w:asciiTheme="minorHAnsi" w:hAnsiTheme="minorHAnsi" w:cstheme="minorHAnsi"/>
          </w:rPr>
          <w:t>excavating</w:t>
        </w:r>
      </w:ins>
    </w:p>
    <w:p w14:paraId="7CF3D099" w14:textId="444C7785" w:rsidR="00626F0D" w:rsidRPr="007F7E2B" w:rsidRDefault="00626F0D" w:rsidP="00626F0D">
      <w:pPr>
        <w:rPr>
          <w:ins w:id="1208" w:author="V2" w:date="2025-04-14T14:19:00Z" w16du:dateUtc="2025-04-14T19:19:00Z"/>
          <w:rFonts w:asciiTheme="minorHAnsi" w:hAnsiTheme="minorHAnsi" w:cstheme="minorHAnsi"/>
        </w:rPr>
      </w:pPr>
      <w:ins w:id="1209" w:author="V2" w:date="2025-04-14T14:19:00Z" w16du:dateUtc="2025-04-14T19:19:00Z">
        <w:r w:rsidRPr="007F7E2B">
          <w:rPr>
            <w:rFonts w:asciiTheme="minorHAnsi" w:hAnsiTheme="minorHAnsi" w:cstheme="minorHAnsi"/>
          </w:rPr>
          <w:t xml:space="preserve">Generally, it can be stated that natural impacts on SOC stocks mainly impact the shallower soil layer [&lt;30 cm], while human induced risks, or avoidable risk chronically impact shallower (e.g. think about the annual tillage of a farm field) and stochastic events affect deeper SOC stocks (e.g. think about deep gulley erosion events after the dust bowl in </w:t>
        </w:r>
        <w:r w:rsidR="00FE319C" w:rsidRPr="007F7E2B">
          <w:rPr>
            <w:rFonts w:asciiTheme="minorHAnsi" w:hAnsiTheme="minorHAnsi" w:cstheme="minorHAnsi"/>
          </w:rPr>
          <w:t>N</w:t>
        </w:r>
        <w:r w:rsidRPr="007F7E2B">
          <w:rPr>
            <w:rFonts w:asciiTheme="minorHAnsi" w:hAnsiTheme="minorHAnsi" w:cstheme="minorHAnsi"/>
          </w:rPr>
          <w:t xml:space="preserve">orth </w:t>
        </w:r>
        <w:r w:rsidR="00FE319C" w:rsidRPr="007F7E2B">
          <w:rPr>
            <w:rFonts w:asciiTheme="minorHAnsi" w:hAnsiTheme="minorHAnsi" w:cstheme="minorHAnsi"/>
          </w:rPr>
          <w:t>A</w:t>
        </w:r>
        <w:r w:rsidRPr="007F7E2B">
          <w:rPr>
            <w:rFonts w:asciiTheme="minorHAnsi" w:hAnsiTheme="minorHAnsi" w:cstheme="minorHAnsi"/>
          </w:rPr>
          <w:t xml:space="preserve">merica in the 1930’s). Healthy ecologies and their soil systems are more resilient to most of the key risks that can reduce SOC. </w:t>
        </w:r>
        <w:r w:rsidRPr="007F7E2B">
          <w:rPr>
            <w:rFonts w:asciiTheme="minorHAnsi" w:hAnsiTheme="minorHAnsi" w:cstheme="minorHAnsi"/>
            <w:b/>
            <w:bCs/>
          </w:rPr>
          <w:t>Figure 1</w:t>
        </w:r>
        <w:r w:rsidRPr="007F7E2B">
          <w:rPr>
            <w:rFonts w:asciiTheme="minorHAnsi" w:hAnsiTheme="minorHAnsi" w:cstheme="minorHAnsi"/>
          </w:rPr>
          <w:t xml:space="preserve"> provides an indicative summary overview of the 13 key risks and qualitative key impacts on SOC stocks for a shallow soil layer (&lt;30 cm) and a deeper soil layer (&gt;30 cm).</w:t>
        </w:r>
      </w:ins>
    </w:p>
    <w:p w14:paraId="7D2E562C" w14:textId="3283A03C" w:rsidR="00DE3337" w:rsidRPr="007F7E2B" w:rsidRDefault="00DE3337" w:rsidP="00626F0D">
      <w:pPr>
        <w:rPr>
          <w:ins w:id="1210" w:author="V2" w:date="2025-04-14T14:19:00Z" w16du:dateUtc="2025-04-14T19:19:00Z"/>
          <w:rFonts w:asciiTheme="minorHAnsi" w:hAnsiTheme="minorHAnsi" w:cstheme="minorHAnsi"/>
        </w:rPr>
      </w:pPr>
      <w:ins w:id="1211" w:author="V2" w:date="2025-04-14T14:19:00Z" w16du:dateUtc="2025-04-14T19:19:00Z">
        <w:r w:rsidRPr="007F7E2B">
          <w:rPr>
            <w:rFonts w:asciiTheme="minorHAnsi" w:hAnsiTheme="minorHAnsi" w:cstheme="minorHAnsi"/>
          </w:rPr>
          <w:t xml:space="preserve">Project developers are required to </w:t>
        </w:r>
        <w:r w:rsidR="008E7B8F" w:rsidRPr="007F7E2B">
          <w:rPr>
            <w:rFonts w:asciiTheme="minorHAnsi" w:hAnsiTheme="minorHAnsi" w:cstheme="minorHAnsi"/>
          </w:rPr>
          <w:t>include in t</w:t>
        </w:r>
        <w:r w:rsidRPr="007F7E2B">
          <w:rPr>
            <w:rFonts w:asciiTheme="minorHAnsi" w:hAnsiTheme="minorHAnsi" w:cstheme="minorHAnsi"/>
          </w:rPr>
          <w:t>heir PDD an excel spreadsheet with the</w:t>
        </w:r>
        <w:r w:rsidR="008E7B8F" w:rsidRPr="007F7E2B">
          <w:rPr>
            <w:rFonts w:asciiTheme="minorHAnsi" w:hAnsiTheme="minorHAnsi" w:cstheme="minorHAnsi"/>
          </w:rPr>
          <w:t xml:space="preserve"> risk assumptions for each of the natural and </w:t>
        </w:r>
        <w:r w:rsidR="009B77D4" w:rsidRPr="007F7E2B">
          <w:rPr>
            <w:rFonts w:asciiTheme="minorHAnsi" w:hAnsiTheme="minorHAnsi" w:cstheme="minorHAnsi"/>
          </w:rPr>
          <w:t xml:space="preserve">human-induced </w:t>
        </w:r>
        <w:r w:rsidR="008E7B8F" w:rsidRPr="007F7E2B">
          <w:rPr>
            <w:rFonts w:asciiTheme="minorHAnsi" w:hAnsiTheme="minorHAnsi" w:cstheme="minorHAnsi"/>
          </w:rPr>
          <w:t>land management impacts</w:t>
        </w:r>
        <w:r w:rsidR="00B25819" w:rsidRPr="007F7E2B">
          <w:rPr>
            <w:rFonts w:asciiTheme="minorHAnsi" w:hAnsiTheme="minorHAnsi" w:cstheme="minorHAnsi"/>
          </w:rPr>
          <w:t xml:space="preserve"> as the basis for demonstrating a reasonable assessment of risks on each property/project submitted for crediting.</w:t>
        </w:r>
        <w:r w:rsidR="008E7B8F" w:rsidRPr="007F7E2B">
          <w:rPr>
            <w:rFonts w:asciiTheme="minorHAnsi" w:hAnsiTheme="minorHAnsi" w:cstheme="minorHAnsi"/>
          </w:rPr>
          <w:t xml:space="preserve"> </w:t>
        </w:r>
      </w:ins>
    </w:p>
    <w:p w14:paraId="309689A0" w14:textId="374DB5A0" w:rsidR="00626F0D" w:rsidRPr="007F7E2B" w:rsidRDefault="00626F0D" w:rsidP="00626F0D">
      <w:pPr>
        <w:rPr>
          <w:ins w:id="1212" w:author="V2" w:date="2025-04-14T14:19:00Z" w16du:dateUtc="2025-04-14T19:19:00Z"/>
          <w:rFonts w:asciiTheme="minorHAnsi" w:hAnsiTheme="minorHAnsi" w:cstheme="minorHAnsi"/>
          <w:b/>
          <w:bCs/>
        </w:rPr>
      </w:pPr>
      <w:ins w:id="1213" w:author="V2" w:date="2025-04-14T14:19:00Z" w16du:dateUtc="2025-04-14T19:19:00Z">
        <w:r w:rsidRPr="007F7E2B">
          <w:rPr>
            <w:rFonts w:asciiTheme="minorHAnsi" w:hAnsiTheme="minorHAnsi" w:cstheme="minorHAnsi"/>
            <w:noProof/>
          </w:rPr>
          <w:drawing>
            <wp:inline distT="0" distB="0" distL="0" distR="0" wp14:anchorId="62EEE47D" wp14:editId="560FCD8E">
              <wp:extent cx="5872480" cy="3300730"/>
              <wp:effectExtent l="0" t="0" r="0" b="0"/>
              <wp:docPr id="1301563119" name="Graphic 90"/>
              <wp:cNvGraphicFramePr/>
              <a:graphic xmlns:a="http://schemas.openxmlformats.org/drawingml/2006/main">
                <a:graphicData uri="http://schemas.openxmlformats.org/drawingml/2006/picture">
                  <pic:pic xmlns:pic="http://schemas.openxmlformats.org/drawingml/2006/picture">
                    <pic:nvPicPr>
                      <pic:cNvPr id="387394708" name="Graphic 1"/>
                      <pic:cNvPicPr/>
                    </pic:nvPicPr>
                    <pic:blipFill>
                      <a:blip r:embed="rId43">
                        <a:extLst>
                          <a:ext uri="{96DAC541-7B7A-43D3-8B79-37D633B846F1}">
                            <asvg:svgBlip xmlns:asvg="http://schemas.microsoft.com/office/drawing/2016/SVG/main" r:embed="rId44"/>
                          </a:ext>
                        </a:extLst>
                      </a:blip>
                      <a:stretch>
                        <a:fillRect/>
                      </a:stretch>
                    </pic:blipFill>
                    <pic:spPr>
                      <a:xfrm>
                        <a:off x="0" y="0"/>
                        <a:ext cx="5872480" cy="3300730"/>
                      </a:xfrm>
                      <a:prstGeom prst="rect">
                        <a:avLst/>
                      </a:prstGeom>
                    </pic:spPr>
                  </pic:pic>
                </a:graphicData>
              </a:graphic>
            </wp:inline>
          </w:drawing>
        </w:r>
        <w:r w:rsidRPr="007F7E2B">
          <w:rPr>
            <w:rFonts w:asciiTheme="minorHAnsi" w:hAnsiTheme="minorHAnsi" w:cstheme="minorHAnsi"/>
          </w:rPr>
          <w:br/>
        </w:r>
        <w:r w:rsidRPr="007F7E2B">
          <w:rPr>
            <w:rFonts w:asciiTheme="minorHAnsi" w:hAnsiTheme="minorHAnsi" w:cstheme="minorHAnsi"/>
          </w:rPr>
          <w:br/>
        </w:r>
        <w:r w:rsidRPr="007F7E2B">
          <w:rPr>
            <w:rFonts w:asciiTheme="minorHAnsi" w:hAnsiTheme="minorHAnsi" w:cstheme="minorHAnsi"/>
            <w:b/>
            <w:bCs/>
          </w:rPr>
          <w:lastRenderedPageBreak/>
          <w:t>Figure 1 - An indicative overview of 13 key risks and a simplified qualitative summary of the key impacts on SOC stocks for a shallow (&lt;30 cm) and a deeper soil layer (&gt;30 cm).</w:t>
        </w:r>
      </w:ins>
    </w:p>
    <w:p w14:paraId="1A2A8556" w14:textId="77777777" w:rsidR="00626F0D" w:rsidRPr="007F7E2B" w:rsidRDefault="00626F0D" w:rsidP="00626F0D">
      <w:pPr>
        <w:rPr>
          <w:ins w:id="1214" w:author="V2" w:date="2025-04-14T14:19:00Z" w16du:dateUtc="2025-04-14T19:19:00Z"/>
          <w:rFonts w:asciiTheme="minorHAnsi" w:hAnsiTheme="minorHAnsi" w:cstheme="minorHAnsi"/>
        </w:rPr>
      </w:pPr>
    </w:p>
    <w:p w14:paraId="6C49EF49" w14:textId="2E09C282" w:rsidR="00626F0D" w:rsidRPr="007F7E2B" w:rsidRDefault="00626F0D" w:rsidP="00626F0D">
      <w:pPr>
        <w:rPr>
          <w:ins w:id="1215" w:author="V2" w:date="2025-04-14T14:19:00Z" w16du:dateUtc="2025-04-14T19:19:00Z"/>
          <w:rFonts w:asciiTheme="minorHAnsi" w:hAnsiTheme="minorHAnsi" w:cstheme="minorHAnsi"/>
        </w:rPr>
      </w:pPr>
      <w:ins w:id="1216" w:author="V2" w:date="2025-04-14T14:19:00Z" w16du:dateUtc="2025-04-14T19:19:00Z">
        <w:r w:rsidRPr="007F7E2B">
          <w:rPr>
            <w:rFonts w:asciiTheme="minorHAnsi" w:hAnsiTheme="minorHAnsi" w:cstheme="minorHAnsi"/>
          </w:rPr>
          <w:t xml:space="preserve">If a project developer decides to apply for Option 2 [Risk Based Permanence Retainage], the project developer must demonstrate, on basis of transparent reasonable scientific based data and assumptions, for a specific project what the risk-based permanence buffer pool contribution percentage should be. The Risk Based Permanence Retainage, proposed by the project developer, must be accepted by the </w:t>
        </w:r>
        <w:r w:rsidR="00B10076" w:rsidRPr="007F7E2B">
          <w:rPr>
            <w:rFonts w:asciiTheme="minorHAnsi" w:hAnsiTheme="minorHAnsi" w:cstheme="minorHAnsi"/>
          </w:rPr>
          <w:t xml:space="preserve">third party </w:t>
        </w:r>
        <w:r w:rsidR="006A52EB" w:rsidRPr="007F7E2B">
          <w:rPr>
            <w:rFonts w:asciiTheme="minorHAnsi" w:hAnsiTheme="minorHAnsi" w:cstheme="minorHAnsi"/>
          </w:rPr>
          <w:t xml:space="preserve">verifier and </w:t>
        </w:r>
        <w:r w:rsidR="00B10076" w:rsidRPr="007F7E2B">
          <w:rPr>
            <w:rFonts w:asciiTheme="minorHAnsi" w:hAnsiTheme="minorHAnsi" w:cstheme="minorHAnsi"/>
          </w:rPr>
          <w:t xml:space="preserve">the science officer for the </w:t>
        </w:r>
        <w:r w:rsidRPr="007F7E2B">
          <w:rPr>
            <w:rFonts w:asciiTheme="minorHAnsi" w:hAnsiTheme="minorHAnsi" w:cstheme="minorHAnsi"/>
          </w:rPr>
          <w:t>Registry.</w:t>
        </w:r>
        <w:r w:rsidRPr="007F7E2B">
          <w:rPr>
            <w:rFonts w:asciiTheme="minorHAnsi" w:hAnsiTheme="minorHAnsi" w:cstheme="minorHAnsi"/>
          </w:rPr>
          <w:br/>
        </w:r>
        <w:r w:rsidRPr="007F7E2B">
          <w:rPr>
            <w:rFonts w:asciiTheme="minorHAnsi" w:hAnsiTheme="minorHAnsi" w:cstheme="minorHAnsi"/>
          </w:rPr>
          <w:br/>
          <w:t xml:space="preserve">The project developer must demonstrate and document (on basis of transparent reasonable scientific based data and assumptions) for each of the </w:t>
        </w:r>
        <w:r w:rsidRPr="007F7E2B">
          <w:rPr>
            <w:rFonts w:asciiTheme="minorHAnsi" w:eastAsia="+mn-ea" w:hAnsiTheme="minorHAnsi" w:cstheme="minorHAnsi"/>
            <w:color w:val="000000"/>
            <w:kern w:val="24"/>
          </w:rPr>
          <w:t xml:space="preserve">six key natural risks, and the additional seven key direct human caused risks, also called avoidable risks, what the likelihood of occurrence is in the permanence period and what the SOC impact can be for each </w:t>
        </w:r>
        <w:r w:rsidRPr="007F7E2B">
          <w:rPr>
            <w:rFonts w:asciiTheme="minorHAnsi" w:hAnsiTheme="minorHAnsi" w:cstheme="minorHAnsi"/>
          </w:rPr>
          <w:t>of these risks, with in addition, a reasonable safety factor.</w:t>
        </w:r>
        <w:r w:rsidR="00F4476A" w:rsidRPr="007F7E2B">
          <w:rPr>
            <w:rFonts w:asciiTheme="minorHAnsi" w:hAnsiTheme="minorHAnsi" w:cstheme="minorHAnsi"/>
          </w:rPr>
          <w:t xml:space="preserve"> </w:t>
        </w:r>
        <w:r w:rsidR="00ED6A1B" w:rsidRPr="007F7E2B">
          <w:rPr>
            <w:rFonts w:asciiTheme="minorHAnsi" w:hAnsiTheme="minorHAnsi" w:cstheme="minorHAnsi"/>
          </w:rPr>
          <w:t xml:space="preserve">Please see the Applied Ecological Institute web site for the </w:t>
        </w:r>
        <w:r w:rsidR="0046785F" w:rsidRPr="007F7E2B">
          <w:rPr>
            <w:rFonts w:asciiTheme="minorHAnsi" w:hAnsiTheme="minorHAnsi" w:cstheme="minorHAnsi"/>
          </w:rPr>
          <w:t>summary</w:t>
        </w:r>
        <w:r w:rsidR="00DD42A9" w:rsidRPr="007F7E2B">
          <w:rPr>
            <w:rFonts w:asciiTheme="minorHAnsi" w:hAnsiTheme="minorHAnsi" w:cstheme="minorHAnsi"/>
          </w:rPr>
          <w:t xml:space="preserve"> of a</w:t>
        </w:r>
        <w:r w:rsidR="0046785F" w:rsidRPr="007F7E2B">
          <w:rPr>
            <w:rFonts w:asciiTheme="minorHAnsi" w:hAnsiTheme="minorHAnsi" w:cstheme="minorHAnsi"/>
          </w:rPr>
          <w:t xml:space="preserve"> literature review evaluation </w:t>
        </w:r>
        <w:r w:rsidR="00824F9B" w:rsidRPr="007F7E2B">
          <w:rPr>
            <w:rFonts w:asciiTheme="minorHAnsi" w:hAnsiTheme="minorHAnsi" w:cstheme="minorHAnsi"/>
          </w:rPr>
          <w:t xml:space="preserve">of </w:t>
        </w:r>
        <w:r w:rsidR="0046785F" w:rsidRPr="007F7E2B">
          <w:rPr>
            <w:rFonts w:asciiTheme="minorHAnsi" w:hAnsiTheme="minorHAnsi" w:cstheme="minorHAnsi"/>
          </w:rPr>
          <w:t>the primary risks</w:t>
        </w:r>
        <w:r w:rsidR="00A82F5D">
          <w:rPr>
            <w:rFonts w:asciiTheme="minorHAnsi" w:hAnsiTheme="minorHAnsi" w:cstheme="minorHAnsi"/>
          </w:rPr>
          <w:t xml:space="preserve"> (</w:t>
        </w:r>
        <w:r w:rsidR="00A82F5D">
          <w:fldChar w:fldCharType="begin"/>
        </w:r>
        <w:r w:rsidR="00A82F5D">
          <w:instrText>HYPERLINK "https://www.aeinstitute.org/resources-1"</w:instrText>
        </w:r>
        <w:r w:rsidR="00A82F5D">
          <w:fldChar w:fldCharType="separate"/>
        </w:r>
        <w:r w:rsidR="00A82F5D" w:rsidRPr="006A627B">
          <w:rPr>
            <w:rStyle w:val="Hyperlink"/>
            <w:rFonts w:asciiTheme="minorHAnsi" w:hAnsiTheme="minorHAnsi" w:cstheme="minorHAnsi"/>
          </w:rPr>
          <w:t>https://www.aeinstitute.org/resources-1</w:t>
        </w:r>
        <w:r w:rsidR="00A82F5D">
          <w:fldChar w:fldCharType="end"/>
        </w:r>
        <w:r w:rsidR="00A82F5D">
          <w:rPr>
            <w:rFonts w:asciiTheme="minorHAnsi" w:hAnsiTheme="minorHAnsi" w:cstheme="minorHAnsi"/>
          </w:rPr>
          <w:t>)</w:t>
        </w:r>
        <w:r w:rsidR="0046785F" w:rsidRPr="007F7E2B">
          <w:rPr>
            <w:rFonts w:asciiTheme="minorHAnsi" w:hAnsiTheme="minorHAnsi" w:cstheme="minorHAnsi"/>
          </w:rPr>
          <w:t xml:space="preserve">. This </w:t>
        </w:r>
        <w:r w:rsidR="00616F42" w:rsidRPr="007F7E2B">
          <w:rPr>
            <w:rFonts w:asciiTheme="minorHAnsi" w:hAnsiTheme="minorHAnsi" w:cstheme="minorHAnsi"/>
          </w:rPr>
          <w:t xml:space="preserve">is intended to help </w:t>
        </w:r>
        <w:r w:rsidR="00824F9B" w:rsidRPr="007F7E2B">
          <w:rPr>
            <w:rFonts w:asciiTheme="minorHAnsi" w:hAnsiTheme="minorHAnsi" w:cstheme="minorHAnsi"/>
          </w:rPr>
          <w:t xml:space="preserve">in a </w:t>
        </w:r>
        <w:r w:rsidR="00616F42" w:rsidRPr="007F7E2B">
          <w:rPr>
            <w:rFonts w:asciiTheme="minorHAnsi" w:hAnsiTheme="minorHAnsi" w:cstheme="minorHAnsi"/>
          </w:rPr>
          <w:t>project develope</w:t>
        </w:r>
        <w:r w:rsidR="004E7817" w:rsidRPr="007F7E2B">
          <w:rPr>
            <w:rFonts w:asciiTheme="minorHAnsi" w:hAnsiTheme="minorHAnsi" w:cstheme="minorHAnsi"/>
          </w:rPr>
          <w:t>r</w:t>
        </w:r>
        <w:r w:rsidR="00616F42" w:rsidRPr="007F7E2B">
          <w:rPr>
            <w:rFonts w:asciiTheme="minorHAnsi" w:hAnsiTheme="minorHAnsi" w:cstheme="minorHAnsi"/>
          </w:rPr>
          <w:t xml:space="preserve"> assessment of permanen</w:t>
        </w:r>
        <w:r w:rsidR="00DD42A9" w:rsidRPr="007F7E2B">
          <w:rPr>
            <w:rFonts w:asciiTheme="minorHAnsi" w:hAnsiTheme="minorHAnsi" w:cstheme="minorHAnsi"/>
          </w:rPr>
          <w:t>c</w:t>
        </w:r>
        <w:r w:rsidR="00616F42" w:rsidRPr="007F7E2B">
          <w:rPr>
            <w:rFonts w:asciiTheme="minorHAnsi" w:hAnsiTheme="minorHAnsi" w:cstheme="minorHAnsi"/>
          </w:rPr>
          <w:t>e risks.</w:t>
        </w:r>
        <w:r w:rsidR="0046785F" w:rsidRPr="007F7E2B">
          <w:rPr>
            <w:rFonts w:asciiTheme="minorHAnsi" w:hAnsiTheme="minorHAnsi" w:cstheme="minorHAnsi"/>
          </w:rPr>
          <w:t xml:space="preserve"> </w:t>
        </w:r>
        <w:r w:rsidR="00EF5E6C" w:rsidRPr="007F7E2B">
          <w:rPr>
            <w:rFonts w:asciiTheme="minorHAnsi" w:hAnsiTheme="minorHAnsi" w:cstheme="minorHAnsi"/>
          </w:rPr>
          <w:t>A</w:t>
        </w:r>
        <w:r w:rsidR="00F4476A" w:rsidRPr="007F7E2B">
          <w:rPr>
            <w:rFonts w:asciiTheme="minorHAnsi" w:hAnsiTheme="minorHAnsi" w:cstheme="minorHAnsi"/>
          </w:rPr>
          <w:t xml:space="preserve"> </w:t>
        </w:r>
        <w:r w:rsidR="00EF5E6C" w:rsidRPr="007F7E2B">
          <w:rPr>
            <w:rFonts w:asciiTheme="minorHAnsi" w:hAnsiTheme="minorHAnsi" w:cstheme="minorHAnsi"/>
          </w:rPr>
          <w:t xml:space="preserve">Permanence-risk worksheet is provided below as guidance to help applicants arrive </w:t>
        </w:r>
        <w:r w:rsidR="00A82F5D">
          <w:rPr>
            <w:rFonts w:asciiTheme="minorHAnsi" w:hAnsiTheme="minorHAnsi" w:cstheme="minorHAnsi"/>
          </w:rPr>
          <w:t xml:space="preserve">at </w:t>
        </w:r>
        <w:r w:rsidR="00EF5E6C" w:rsidRPr="007F7E2B">
          <w:rPr>
            <w:rFonts w:asciiTheme="minorHAnsi" w:hAnsiTheme="minorHAnsi" w:cstheme="minorHAnsi"/>
          </w:rPr>
          <w:t>a reasonable safety factor:</w:t>
        </w:r>
      </w:ins>
    </w:p>
    <w:p w14:paraId="70FE97FB" w14:textId="1C2FFB54" w:rsidR="00EF5E6C" w:rsidRPr="007F7E2B" w:rsidRDefault="00EF5E6C" w:rsidP="00626F0D">
      <w:pPr>
        <w:rPr>
          <w:ins w:id="1217" w:author="V2" w:date="2025-04-14T14:19:00Z" w16du:dateUtc="2025-04-14T19:19:00Z"/>
          <w:rFonts w:asciiTheme="minorHAnsi" w:hAnsiTheme="minorHAnsi" w:cstheme="minorHAnsi"/>
          <w:b/>
          <w:bCs/>
        </w:rPr>
      </w:pPr>
      <w:ins w:id="1218" w:author="V2" w:date="2025-04-14T14:19:00Z" w16du:dateUtc="2025-04-14T19:19:00Z">
        <w:r w:rsidRPr="007F7E2B">
          <w:rPr>
            <w:rFonts w:asciiTheme="minorHAnsi" w:hAnsiTheme="minorHAnsi" w:cstheme="minorHAnsi"/>
            <w:b/>
            <w:bCs/>
          </w:rPr>
          <w:t>Permanence-Risk Worksheet</w:t>
        </w:r>
      </w:ins>
    </w:p>
    <w:p w14:paraId="66C43BFA" w14:textId="4BAEF71B" w:rsidR="002B5B4E" w:rsidRPr="007F7E2B" w:rsidRDefault="002B5B4E" w:rsidP="00626F0D">
      <w:pPr>
        <w:rPr>
          <w:ins w:id="1219" w:author="V2" w:date="2025-04-14T14:19:00Z" w16du:dateUtc="2025-04-14T19:19:00Z"/>
          <w:rFonts w:asciiTheme="minorHAnsi" w:hAnsiTheme="minorHAnsi" w:cstheme="minorHAnsi"/>
        </w:rPr>
      </w:pPr>
      <w:ins w:id="1220" w:author="V2" w:date="2025-04-14T14:19:00Z" w16du:dateUtc="2025-04-14T19:19:00Z">
        <w:r w:rsidRPr="007F7E2B">
          <w:rPr>
            <w:rFonts w:asciiTheme="minorHAnsi" w:hAnsiTheme="minorHAnsi" w:cstheme="minorHAnsi"/>
          </w:rPr>
          <w:t xml:space="preserve">For each </w:t>
        </w:r>
        <w:r w:rsidR="008030AF" w:rsidRPr="007F7E2B">
          <w:rPr>
            <w:rFonts w:asciiTheme="minorHAnsi" w:hAnsiTheme="minorHAnsi" w:cstheme="minorHAnsi"/>
          </w:rPr>
          <w:t xml:space="preserve">potential risk to the permanence of soil organic carbon sequestered during your project, estimate the </w:t>
        </w:r>
        <w:r w:rsidR="00506C17" w:rsidRPr="007F7E2B">
          <w:rPr>
            <w:rFonts w:asciiTheme="minorHAnsi" w:hAnsiTheme="minorHAnsi" w:cstheme="minorHAnsi"/>
          </w:rPr>
          <w:t xml:space="preserve">percentage of the land </w:t>
        </w:r>
        <w:r w:rsidR="008030AF" w:rsidRPr="007F7E2B">
          <w:rPr>
            <w:rFonts w:asciiTheme="minorHAnsi" w:hAnsiTheme="minorHAnsi" w:cstheme="minorHAnsi"/>
          </w:rPr>
          <w:t xml:space="preserve">impacted </w:t>
        </w:r>
        <w:r w:rsidR="001F661F" w:rsidRPr="007F7E2B">
          <w:rPr>
            <w:rFonts w:asciiTheme="minorHAnsi" w:hAnsiTheme="minorHAnsi" w:cstheme="minorHAnsi"/>
          </w:rPr>
          <w:t>over the last decade that may have</w:t>
        </w:r>
      </w:ins>
      <w:r w:rsidR="001F661F" w:rsidRPr="007F7E2B">
        <w:rPr>
          <w:rFonts w:asciiTheme="minorHAnsi" w:hAnsiTheme="minorHAnsi"/>
          <w:rPrChange w:id="1221" w:author="V2" w:date="2025-04-14T14:19:00Z" w16du:dateUtc="2025-04-14T19:19:00Z">
            <w:rPr/>
          </w:rPrChange>
        </w:rPr>
        <w:t xml:space="preserve"> contributed to </w:t>
      </w:r>
      <w:del w:id="1222" w:author="V2" w:date="2025-04-14T14:19:00Z" w16du:dateUtc="2025-04-14T19:19:00Z">
        <w:r w:rsidR="0018437E">
          <w:delText xml:space="preserve">the </w:delText>
        </w:r>
      </w:del>
      <w:ins w:id="1223" w:author="V2" w:date="2025-04-14T14:19:00Z" w16du:dateUtc="2025-04-14T19:19:00Z">
        <w:r w:rsidR="001F661F" w:rsidRPr="007F7E2B">
          <w:rPr>
            <w:rFonts w:asciiTheme="minorHAnsi" w:hAnsiTheme="minorHAnsi" w:cstheme="minorHAnsi"/>
          </w:rPr>
          <w:t>baseline (time-zero) soil</w:t>
        </w:r>
        <w:r w:rsidR="008030AF" w:rsidRPr="007F7E2B">
          <w:rPr>
            <w:rFonts w:asciiTheme="minorHAnsi" w:hAnsiTheme="minorHAnsi" w:cstheme="minorHAnsi"/>
          </w:rPr>
          <w:t xml:space="preserve"> </w:t>
        </w:r>
        <w:r w:rsidR="001F661F" w:rsidRPr="007F7E2B">
          <w:rPr>
            <w:rFonts w:asciiTheme="minorHAnsi" w:hAnsiTheme="minorHAnsi" w:cstheme="minorHAnsi"/>
          </w:rPr>
          <w:t>carbon measurements</w:t>
        </w:r>
        <w:r w:rsidR="006F61EC" w:rsidRPr="007F7E2B">
          <w:rPr>
            <w:rFonts w:asciiTheme="minorHAnsi" w:hAnsiTheme="minorHAnsi" w:cstheme="minorHAnsi"/>
          </w:rPr>
          <w:t xml:space="preserve"> </w:t>
        </w:r>
        <w:r w:rsidR="00F4476A" w:rsidRPr="007F7E2B">
          <w:rPr>
            <w:rFonts w:asciiTheme="minorHAnsi" w:hAnsiTheme="minorHAnsi" w:cstheme="minorHAnsi"/>
          </w:rPr>
          <w:t xml:space="preserve">and use this understanding to the potential </w:t>
        </w:r>
        <w:r w:rsidR="006F61EC" w:rsidRPr="007F7E2B">
          <w:rPr>
            <w:rFonts w:asciiTheme="minorHAnsi" w:hAnsiTheme="minorHAnsi" w:cstheme="minorHAnsi"/>
          </w:rPr>
          <w:t>estimate</w:t>
        </w:r>
        <w:r w:rsidR="00F4476A" w:rsidRPr="007F7E2B">
          <w:rPr>
            <w:rFonts w:asciiTheme="minorHAnsi" w:hAnsiTheme="minorHAnsi" w:cstheme="minorHAnsi"/>
          </w:rPr>
          <w:t>d</w:t>
        </w:r>
        <w:r w:rsidR="006F61EC" w:rsidRPr="007F7E2B">
          <w:rPr>
            <w:rFonts w:asciiTheme="minorHAnsi" w:hAnsiTheme="minorHAnsi" w:cstheme="minorHAnsi"/>
          </w:rPr>
          <w:t xml:space="preserve"> risks during the crediting and monitoring period for your project.</w:t>
        </w:r>
      </w:ins>
    </w:p>
    <w:p w14:paraId="381DE6AF" w14:textId="77777777" w:rsidR="00571FBD" w:rsidRPr="007F7E2B" w:rsidRDefault="006F61EC" w:rsidP="00626F0D">
      <w:pPr>
        <w:rPr>
          <w:ins w:id="1224" w:author="V2" w:date="2025-04-14T14:19:00Z" w16du:dateUtc="2025-04-14T19:19:00Z"/>
          <w:rFonts w:asciiTheme="minorHAnsi" w:hAnsiTheme="minorHAnsi" w:cstheme="minorHAnsi"/>
        </w:rPr>
      </w:pPr>
      <w:ins w:id="1225" w:author="V2" w:date="2025-04-14T14:19:00Z" w16du:dateUtc="2025-04-14T19:19:00Z">
        <w:r w:rsidRPr="007F7E2B">
          <w:rPr>
            <w:rFonts w:asciiTheme="minorHAnsi" w:hAnsiTheme="minorHAnsi" w:cstheme="minorHAnsi"/>
          </w:rPr>
          <w:t>For each ris</w:t>
        </w:r>
        <w:r w:rsidR="004155D7" w:rsidRPr="007F7E2B">
          <w:rPr>
            <w:rFonts w:asciiTheme="minorHAnsi" w:hAnsiTheme="minorHAnsi" w:cstheme="minorHAnsi"/>
          </w:rPr>
          <w:t>k assess the following questions</w:t>
        </w:r>
        <w:r w:rsidR="00571FBD" w:rsidRPr="007F7E2B">
          <w:rPr>
            <w:rFonts w:asciiTheme="minorHAnsi" w:hAnsiTheme="minorHAnsi" w:cstheme="minorHAnsi"/>
          </w:rPr>
          <w:t>:</w:t>
        </w:r>
      </w:ins>
    </w:p>
    <w:p w14:paraId="206607C0" w14:textId="02BF2E41" w:rsidR="00CF073D" w:rsidRPr="007F7E2B" w:rsidRDefault="00571FBD" w:rsidP="00CF073D">
      <w:pPr>
        <w:pStyle w:val="ListParagraph"/>
        <w:numPr>
          <w:ilvl w:val="3"/>
          <w:numId w:val="132"/>
        </w:numPr>
        <w:rPr>
          <w:ins w:id="1226" w:author="V2" w:date="2025-04-14T14:19:00Z" w16du:dateUtc="2025-04-14T19:19:00Z"/>
          <w:rFonts w:asciiTheme="minorHAnsi" w:hAnsiTheme="minorHAnsi" w:cstheme="minorHAnsi"/>
        </w:rPr>
      </w:pPr>
      <w:ins w:id="1227" w:author="V2" w:date="2025-04-14T14:19:00Z" w16du:dateUtc="2025-04-14T19:19:00Z">
        <w:r w:rsidRPr="007F7E2B">
          <w:rPr>
            <w:rFonts w:asciiTheme="minorHAnsi" w:hAnsiTheme="minorHAnsi" w:cstheme="minorHAnsi"/>
          </w:rPr>
          <w:t xml:space="preserve">Will this risk occur </w:t>
        </w:r>
        <w:r w:rsidR="00CF073D" w:rsidRPr="007F7E2B">
          <w:rPr>
            <w:rFonts w:asciiTheme="minorHAnsi" w:hAnsiTheme="minorHAnsi" w:cstheme="minorHAnsi"/>
          </w:rPr>
          <w:t xml:space="preserve">on the project site? Enter a </w:t>
        </w:r>
        <w:r w:rsidR="00CF073D" w:rsidRPr="007F7E2B">
          <w:rPr>
            <w:rFonts w:asciiTheme="minorHAnsi" w:hAnsiTheme="minorHAnsi" w:cstheme="minorHAnsi"/>
            <w:b/>
            <w:bCs/>
          </w:rPr>
          <w:t>“0”</w:t>
        </w:r>
        <w:r w:rsidR="00CF073D" w:rsidRPr="007F7E2B">
          <w:rPr>
            <w:rFonts w:asciiTheme="minorHAnsi" w:hAnsiTheme="minorHAnsi" w:cstheme="minorHAnsi"/>
          </w:rPr>
          <w:t xml:space="preserve"> if you</w:t>
        </w:r>
        <w:r w:rsidR="00F4476A" w:rsidRPr="007F7E2B">
          <w:rPr>
            <w:rFonts w:asciiTheme="minorHAnsi" w:hAnsiTheme="minorHAnsi" w:cstheme="minorHAnsi"/>
          </w:rPr>
          <w:t>r</w:t>
        </w:r>
        <w:r w:rsidR="00CF073D" w:rsidRPr="007F7E2B">
          <w:rPr>
            <w:rFonts w:asciiTheme="minorHAnsi" w:hAnsiTheme="minorHAnsi" w:cstheme="minorHAnsi"/>
          </w:rPr>
          <w:t xml:space="preserve"> answer i</w:t>
        </w:r>
        <w:r w:rsidR="00F4476A" w:rsidRPr="007F7E2B">
          <w:rPr>
            <w:rFonts w:asciiTheme="minorHAnsi" w:hAnsiTheme="minorHAnsi" w:cstheme="minorHAnsi"/>
          </w:rPr>
          <w:t>s NO</w:t>
        </w:r>
        <w:r w:rsidR="002827E0" w:rsidRPr="007F7E2B">
          <w:rPr>
            <w:rFonts w:asciiTheme="minorHAnsi" w:hAnsiTheme="minorHAnsi" w:cstheme="minorHAnsi"/>
          </w:rPr>
          <w:t>.</w:t>
        </w:r>
        <w:r w:rsidR="00CF073D" w:rsidRPr="007F7E2B">
          <w:rPr>
            <w:rFonts w:asciiTheme="minorHAnsi" w:hAnsiTheme="minorHAnsi" w:cstheme="minorHAnsi"/>
          </w:rPr>
          <w:t xml:space="preserve"> </w:t>
        </w:r>
        <w:r w:rsidR="00A56262" w:rsidRPr="007F7E2B">
          <w:rPr>
            <w:rFonts w:asciiTheme="minorHAnsi" w:hAnsiTheme="minorHAnsi" w:cstheme="minorHAnsi"/>
          </w:rPr>
          <w:t xml:space="preserve">Enter a “1%” and </w:t>
        </w:r>
        <w:r w:rsidR="00CE63B7" w:rsidRPr="007F7E2B">
          <w:rPr>
            <w:rFonts w:asciiTheme="minorHAnsi" w:hAnsiTheme="minorHAnsi" w:cstheme="minorHAnsi"/>
          </w:rPr>
          <w:t>g</w:t>
        </w:r>
        <w:r w:rsidR="00CF073D" w:rsidRPr="007F7E2B">
          <w:rPr>
            <w:rFonts w:asciiTheme="minorHAnsi" w:hAnsiTheme="minorHAnsi" w:cstheme="minorHAnsi"/>
          </w:rPr>
          <w:t xml:space="preserve">o to question #2 if </w:t>
        </w:r>
        <w:r w:rsidR="00F4476A" w:rsidRPr="007F7E2B">
          <w:rPr>
            <w:rFonts w:asciiTheme="minorHAnsi" w:hAnsiTheme="minorHAnsi" w:cstheme="minorHAnsi"/>
          </w:rPr>
          <w:t xml:space="preserve">your answer is </w:t>
        </w:r>
        <w:r w:rsidR="00CF073D" w:rsidRPr="007F7E2B">
          <w:rPr>
            <w:rFonts w:asciiTheme="minorHAnsi" w:hAnsiTheme="minorHAnsi" w:cstheme="minorHAnsi"/>
          </w:rPr>
          <w:t>“Yes”.</w:t>
        </w:r>
      </w:ins>
    </w:p>
    <w:p w14:paraId="057C9E24" w14:textId="67659274" w:rsidR="00D043FB" w:rsidRPr="007F7E2B" w:rsidRDefault="00D043FB" w:rsidP="00CF073D">
      <w:pPr>
        <w:pStyle w:val="ListParagraph"/>
        <w:numPr>
          <w:ilvl w:val="3"/>
          <w:numId w:val="132"/>
        </w:numPr>
        <w:rPr>
          <w:ins w:id="1228" w:author="V2" w:date="2025-04-14T14:19:00Z" w16du:dateUtc="2025-04-14T19:19:00Z"/>
          <w:rFonts w:asciiTheme="minorHAnsi" w:hAnsiTheme="minorHAnsi" w:cstheme="minorHAnsi"/>
        </w:rPr>
      </w:pPr>
      <w:ins w:id="1229" w:author="V2" w:date="2025-04-14T14:19:00Z" w16du:dateUtc="2025-04-14T19:19:00Z">
        <w:r w:rsidRPr="007F7E2B">
          <w:rPr>
            <w:rFonts w:asciiTheme="minorHAnsi" w:hAnsiTheme="minorHAnsi" w:cstheme="minorHAnsi"/>
          </w:rPr>
          <w:t>Will the risk be episodic or chronic</w:t>
        </w:r>
        <w:r w:rsidR="00AD2672" w:rsidRPr="007F7E2B">
          <w:rPr>
            <w:rFonts w:asciiTheme="minorHAnsi" w:hAnsiTheme="minorHAnsi" w:cstheme="minorHAnsi"/>
          </w:rPr>
          <w:t>?  En</w:t>
        </w:r>
        <w:r w:rsidR="00671F99" w:rsidRPr="007F7E2B">
          <w:rPr>
            <w:rFonts w:asciiTheme="minorHAnsi" w:hAnsiTheme="minorHAnsi" w:cstheme="minorHAnsi"/>
          </w:rPr>
          <w:t>ter</w:t>
        </w:r>
        <w:r w:rsidR="00AD2672" w:rsidRPr="007F7E2B">
          <w:rPr>
            <w:rFonts w:asciiTheme="minorHAnsi" w:hAnsiTheme="minorHAnsi" w:cstheme="minorHAnsi"/>
          </w:rPr>
          <w:t xml:space="preserve"> a “1.0 for both</w:t>
        </w:r>
        <w:r w:rsidR="00BB103A" w:rsidRPr="007F7E2B">
          <w:rPr>
            <w:rFonts w:asciiTheme="minorHAnsi" w:hAnsiTheme="minorHAnsi" w:cstheme="minorHAnsi"/>
          </w:rPr>
          <w:t>”.</w:t>
        </w:r>
        <w:r w:rsidR="00CE63B7" w:rsidRPr="007F7E2B">
          <w:rPr>
            <w:rFonts w:asciiTheme="minorHAnsi" w:hAnsiTheme="minorHAnsi" w:cstheme="minorHAnsi"/>
          </w:rPr>
          <w:t xml:space="preserve"> Continue to Q. 3.</w:t>
        </w:r>
      </w:ins>
    </w:p>
    <w:p w14:paraId="62D5BB0A" w14:textId="4A952852" w:rsidR="00BB103A" w:rsidRPr="007F7E2B" w:rsidRDefault="00BB103A" w:rsidP="00CF073D">
      <w:pPr>
        <w:pStyle w:val="ListParagraph"/>
        <w:numPr>
          <w:ilvl w:val="3"/>
          <w:numId w:val="132"/>
        </w:numPr>
        <w:rPr>
          <w:ins w:id="1230" w:author="V2" w:date="2025-04-14T14:19:00Z" w16du:dateUtc="2025-04-14T19:19:00Z"/>
          <w:rFonts w:asciiTheme="minorHAnsi" w:hAnsiTheme="minorHAnsi" w:cstheme="minorHAnsi"/>
        </w:rPr>
      </w:pPr>
      <w:ins w:id="1231" w:author="V2" w:date="2025-04-14T14:19:00Z" w16du:dateUtc="2025-04-14T19:19:00Z">
        <w:r w:rsidRPr="007F7E2B">
          <w:rPr>
            <w:rFonts w:asciiTheme="minorHAnsi" w:hAnsiTheme="minorHAnsi" w:cstheme="minorHAnsi"/>
          </w:rPr>
          <w:t xml:space="preserve">Will the risk affect only &lt;30cm, 30-100 cm, or the entire soil profile? </w:t>
        </w:r>
        <w:r w:rsidR="000C40FD" w:rsidRPr="007F7E2B">
          <w:rPr>
            <w:rFonts w:asciiTheme="minorHAnsi" w:hAnsiTheme="minorHAnsi" w:cstheme="minorHAnsi"/>
          </w:rPr>
          <w:t>If &lt;30 add “0.75</w:t>
        </w:r>
        <w:r w:rsidR="00671F99" w:rsidRPr="007F7E2B">
          <w:rPr>
            <w:rFonts w:asciiTheme="minorHAnsi" w:hAnsiTheme="minorHAnsi" w:cstheme="minorHAnsi"/>
          </w:rPr>
          <w:t>%</w:t>
        </w:r>
        <w:r w:rsidR="000C40FD" w:rsidRPr="007F7E2B">
          <w:rPr>
            <w:rFonts w:asciiTheme="minorHAnsi" w:hAnsiTheme="minorHAnsi" w:cstheme="minorHAnsi"/>
          </w:rPr>
          <w:t>”</w:t>
        </w:r>
        <w:r w:rsidR="002827E0" w:rsidRPr="007F7E2B">
          <w:rPr>
            <w:rFonts w:asciiTheme="minorHAnsi" w:hAnsiTheme="minorHAnsi" w:cstheme="minorHAnsi"/>
          </w:rPr>
          <w:t>. I</w:t>
        </w:r>
        <w:r w:rsidR="000C40FD" w:rsidRPr="007F7E2B">
          <w:rPr>
            <w:rFonts w:asciiTheme="minorHAnsi" w:hAnsiTheme="minorHAnsi" w:cstheme="minorHAnsi"/>
          </w:rPr>
          <w:t xml:space="preserve">f </w:t>
        </w:r>
        <w:r w:rsidR="00671F99" w:rsidRPr="007F7E2B">
          <w:rPr>
            <w:rFonts w:asciiTheme="minorHAnsi" w:hAnsiTheme="minorHAnsi" w:cstheme="minorHAnsi"/>
          </w:rPr>
          <w:t>30-100cm add 0.25%</w:t>
        </w:r>
        <w:r w:rsidR="002827E0" w:rsidRPr="007F7E2B">
          <w:rPr>
            <w:rFonts w:asciiTheme="minorHAnsi" w:hAnsiTheme="minorHAnsi" w:cstheme="minorHAnsi"/>
          </w:rPr>
          <w:t>. I</w:t>
        </w:r>
        <w:r w:rsidR="00671F99" w:rsidRPr="007F7E2B">
          <w:rPr>
            <w:rFonts w:asciiTheme="minorHAnsi" w:hAnsiTheme="minorHAnsi" w:cstheme="minorHAnsi"/>
          </w:rPr>
          <w:t xml:space="preserve">f the entire soil profile is impacted add “1%”. </w:t>
        </w:r>
        <w:r w:rsidR="00CE63B7" w:rsidRPr="007F7E2B">
          <w:rPr>
            <w:rFonts w:asciiTheme="minorHAnsi" w:hAnsiTheme="minorHAnsi" w:cstheme="minorHAnsi"/>
          </w:rPr>
          <w:t>Continue to Q 4.</w:t>
        </w:r>
      </w:ins>
    </w:p>
    <w:p w14:paraId="71F71D5F" w14:textId="6572668F" w:rsidR="00671F99" w:rsidRPr="007F7E2B" w:rsidRDefault="00671F99" w:rsidP="00CF073D">
      <w:pPr>
        <w:pStyle w:val="ListParagraph"/>
        <w:numPr>
          <w:ilvl w:val="3"/>
          <w:numId w:val="132"/>
        </w:numPr>
        <w:rPr>
          <w:ins w:id="1232" w:author="V2" w:date="2025-04-14T14:19:00Z" w16du:dateUtc="2025-04-14T19:19:00Z"/>
          <w:rFonts w:asciiTheme="minorHAnsi" w:hAnsiTheme="minorHAnsi" w:cstheme="minorHAnsi"/>
        </w:rPr>
      </w:pPr>
      <w:ins w:id="1233" w:author="V2" w:date="2025-04-14T14:19:00Z" w16du:dateUtc="2025-04-14T19:19:00Z">
        <w:r w:rsidRPr="007F7E2B">
          <w:rPr>
            <w:rFonts w:asciiTheme="minorHAnsi" w:hAnsiTheme="minorHAnsi" w:cstheme="minorHAnsi"/>
          </w:rPr>
          <w:t xml:space="preserve">Will the risk </w:t>
        </w:r>
        <w:r w:rsidR="008D5BD5" w:rsidRPr="007F7E2B">
          <w:rPr>
            <w:rFonts w:asciiTheme="minorHAnsi" w:hAnsiTheme="minorHAnsi" w:cstheme="minorHAnsi"/>
          </w:rPr>
          <w:t>be very localized impacting &lt; 1%</w:t>
        </w:r>
        <w:r w:rsidR="00777065" w:rsidRPr="007F7E2B">
          <w:rPr>
            <w:rFonts w:asciiTheme="minorHAnsi" w:hAnsiTheme="minorHAnsi" w:cstheme="minorHAnsi"/>
          </w:rPr>
          <w:t xml:space="preserve"> of the land, dispersed but small in scale, or broadly affecting </w:t>
        </w:r>
        <w:r w:rsidR="00781CC4" w:rsidRPr="007F7E2B">
          <w:rPr>
            <w:rFonts w:asciiTheme="minorHAnsi" w:hAnsiTheme="minorHAnsi" w:cstheme="minorHAnsi"/>
          </w:rPr>
          <w:t xml:space="preserve">carbon stocks? </w:t>
        </w:r>
        <w:r w:rsidR="00C11D43" w:rsidRPr="007F7E2B">
          <w:rPr>
            <w:rFonts w:asciiTheme="minorHAnsi" w:hAnsiTheme="minorHAnsi" w:cstheme="minorHAnsi"/>
          </w:rPr>
          <w:t xml:space="preserve">If the risk affects </w:t>
        </w:r>
        <w:r w:rsidR="00781CC4" w:rsidRPr="007F7E2B">
          <w:rPr>
            <w:rFonts w:asciiTheme="minorHAnsi" w:hAnsiTheme="minorHAnsi" w:cstheme="minorHAnsi"/>
          </w:rPr>
          <w:t>&lt; 1%</w:t>
        </w:r>
        <w:r w:rsidR="00C11D43" w:rsidRPr="007F7E2B">
          <w:rPr>
            <w:rFonts w:asciiTheme="minorHAnsi" w:hAnsiTheme="minorHAnsi" w:cstheme="minorHAnsi"/>
          </w:rPr>
          <w:t xml:space="preserve"> of land</w:t>
        </w:r>
        <w:r w:rsidR="00781CC4" w:rsidRPr="007F7E2B">
          <w:rPr>
            <w:rFonts w:asciiTheme="minorHAnsi" w:hAnsiTheme="minorHAnsi" w:cstheme="minorHAnsi"/>
          </w:rPr>
          <w:t xml:space="preserve"> add 0.</w:t>
        </w:r>
        <w:r w:rsidR="00200665" w:rsidRPr="007F7E2B">
          <w:rPr>
            <w:rFonts w:asciiTheme="minorHAnsi" w:hAnsiTheme="minorHAnsi" w:cstheme="minorHAnsi"/>
          </w:rPr>
          <w:t>1</w:t>
        </w:r>
        <w:r w:rsidR="00781CC4" w:rsidRPr="007F7E2B">
          <w:rPr>
            <w:rFonts w:asciiTheme="minorHAnsi" w:hAnsiTheme="minorHAnsi" w:cstheme="minorHAnsi"/>
          </w:rPr>
          <w:t>%</w:t>
        </w:r>
        <w:r w:rsidR="00C11D43" w:rsidRPr="007F7E2B">
          <w:rPr>
            <w:rFonts w:asciiTheme="minorHAnsi" w:hAnsiTheme="minorHAnsi" w:cstheme="minorHAnsi"/>
          </w:rPr>
          <w:t>. If the risk is</w:t>
        </w:r>
        <w:r w:rsidR="00781CC4" w:rsidRPr="007F7E2B">
          <w:rPr>
            <w:rFonts w:asciiTheme="minorHAnsi" w:hAnsiTheme="minorHAnsi" w:cstheme="minorHAnsi"/>
          </w:rPr>
          <w:t>dispersed/small scale add 0.</w:t>
        </w:r>
        <w:r w:rsidR="00200665" w:rsidRPr="007F7E2B">
          <w:rPr>
            <w:rFonts w:asciiTheme="minorHAnsi" w:hAnsiTheme="minorHAnsi" w:cstheme="minorHAnsi"/>
          </w:rPr>
          <w:t>2</w:t>
        </w:r>
        <w:r w:rsidR="006D7E21" w:rsidRPr="007F7E2B">
          <w:rPr>
            <w:rFonts w:asciiTheme="minorHAnsi" w:hAnsiTheme="minorHAnsi" w:cstheme="minorHAnsi"/>
          </w:rPr>
          <w:t>%</w:t>
        </w:r>
        <w:r w:rsidR="00C11D43" w:rsidRPr="007F7E2B">
          <w:rPr>
            <w:rFonts w:asciiTheme="minorHAnsi" w:hAnsiTheme="minorHAnsi" w:cstheme="minorHAnsi"/>
          </w:rPr>
          <w:t xml:space="preserve">. And if the risk broadly affects </w:t>
        </w:r>
        <w:r w:rsidR="006D7E21" w:rsidRPr="007F7E2B">
          <w:rPr>
            <w:rFonts w:asciiTheme="minorHAnsi" w:hAnsiTheme="minorHAnsi" w:cstheme="minorHAnsi"/>
          </w:rPr>
          <w:t>carbon stocks add 0.7%).</w:t>
        </w:r>
      </w:ins>
    </w:p>
    <w:p w14:paraId="16707D3A" w14:textId="61A86D88" w:rsidR="0002472D" w:rsidRPr="007F7E2B" w:rsidRDefault="0002472D" w:rsidP="00CF073D">
      <w:pPr>
        <w:pStyle w:val="ListParagraph"/>
        <w:numPr>
          <w:ilvl w:val="3"/>
          <w:numId w:val="132"/>
        </w:numPr>
        <w:rPr>
          <w:ins w:id="1234" w:author="V2" w:date="2025-04-14T14:19:00Z" w16du:dateUtc="2025-04-14T19:19:00Z"/>
          <w:rFonts w:asciiTheme="minorHAnsi" w:hAnsiTheme="minorHAnsi" w:cstheme="minorHAnsi"/>
        </w:rPr>
      </w:pPr>
      <w:ins w:id="1235" w:author="V2" w:date="2025-04-14T14:19:00Z" w16du:dateUtc="2025-04-14T19:19:00Z">
        <w:r w:rsidRPr="007F7E2B">
          <w:rPr>
            <w:rFonts w:asciiTheme="minorHAnsi" w:hAnsiTheme="minorHAnsi" w:cstheme="minorHAnsi"/>
          </w:rPr>
          <w:t xml:space="preserve">Is there the risk a catastrophic, widespread loss of </w:t>
        </w:r>
        <w:r w:rsidR="00AF4108" w:rsidRPr="007F7E2B">
          <w:rPr>
            <w:rFonts w:asciiTheme="minorHAnsi" w:hAnsiTheme="minorHAnsi" w:cstheme="minorHAnsi"/>
          </w:rPr>
          <w:t>SOC from a combination of permanence risk factors, For NO, add a “0”. For Yes, add a “1”.</w:t>
        </w:r>
        <w:r w:rsidRPr="007F7E2B">
          <w:rPr>
            <w:rFonts w:asciiTheme="minorHAnsi" w:hAnsiTheme="minorHAnsi" w:cstheme="minorHAnsi"/>
          </w:rPr>
          <w:t xml:space="preserve"> </w:t>
        </w:r>
      </w:ins>
    </w:p>
    <w:p w14:paraId="772601FD" w14:textId="05CE6413" w:rsidR="0002472D" w:rsidRPr="007F7E2B" w:rsidRDefault="0002472D" w:rsidP="00FA020B">
      <w:pPr>
        <w:rPr>
          <w:ins w:id="1236" w:author="V2" w:date="2025-04-14T14:19:00Z" w16du:dateUtc="2025-04-14T19:19:00Z"/>
          <w:rFonts w:asciiTheme="minorHAnsi" w:hAnsiTheme="minorHAnsi" w:cstheme="minorHAnsi"/>
        </w:rPr>
      </w:pPr>
    </w:p>
    <w:p w14:paraId="2A480D27" w14:textId="47F9E9B4" w:rsidR="00CF073D" w:rsidRPr="007F7E2B" w:rsidRDefault="006C0950" w:rsidP="006D7812">
      <w:pPr>
        <w:rPr>
          <w:ins w:id="1237" w:author="V2" w:date="2025-04-14T14:19:00Z" w16du:dateUtc="2025-04-14T19:19:00Z"/>
          <w:rFonts w:asciiTheme="minorHAnsi" w:hAnsiTheme="minorHAnsi" w:cstheme="minorHAnsi"/>
          <w:b/>
          <w:bCs/>
        </w:rPr>
      </w:pPr>
      <w:ins w:id="1238" w:author="V2" w:date="2025-04-14T14:19:00Z" w16du:dateUtc="2025-04-14T19:19:00Z">
        <w:r w:rsidRPr="007F7E2B">
          <w:rPr>
            <w:rFonts w:asciiTheme="minorHAnsi" w:hAnsiTheme="minorHAnsi" w:cstheme="minorHAnsi"/>
            <w:b/>
            <w:bCs/>
          </w:rPr>
          <w:t xml:space="preserve">Example Use-Case </w:t>
        </w:r>
        <w:r w:rsidR="003A7695">
          <w:rPr>
            <w:rFonts w:asciiTheme="minorHAnsi" w:hAnsiTheme="minorHAnsi" w:cstheme="minorHAnsi"/>
            <w:b/>
            <w:bCs/>
          </w:rPr>
          <w:t>–</w:t>
        </w:r>
        <w:r w:rsidRPr="007F7E2B">
          <w:rPr>
            <w:rFonts w:asciiTheme="minorHAnsi" w:hAnsiTheme="minorHAnsi" w:cstheme="minorHAnsi"/>
            <w:b/>
            <w:bCs/>
          </w:rPr>
          <w:t xml:space="preserve"> Soil carbon change under buffalo grazing regiment</w:t>
        </w:r>
      </w:ins>
    </w:p>
    <w:p w14:paraId="45F5A946" w14:textId="2A15001D" w:rsidR="006D7812" w:rsidRPr="007F7E2B" w:rsidRDefault="006D7812" w:rsidP="00FA020B">
      <w:pPr>
        <w:ind w:left="720"/>
        <w:rPr>
          <w:ins w:id="1239" w:author="V2" w:date="2025-04-14T14:19:00Z" w16du:dateUtc="2025-04-14T19:19:00Z"/>
          <w:rFonts w:asciiTheme="minorHAnsi" w:hAnsiTheme="minorHAnsi" w:cstheme="minorHAnsi"/>
        </w:rPr>
      </w:pPr>
      <w:ins w:id="1240" w:author="V2" w:date="2025-04-14T14:19:00Z" w16du:dateUtc="2025-04-14T19:19:00Z">
        <w:r w:rsidRPr="007F7E2B">
          <w:rPr>
            <w:rFonts w:asciiTheme="minorHAnsi" w:hAnsiTheme="minorHAnsi" w:cstheme="minorHAnsi"/>
          </w:rPr>
          <w:t xml:space="preserve">In the example we assess a </w:t>
        </w:r>
        <w:r w:rsidR="00283BB0" w:rsidRPr="007F7E2B">
          <w:rPr>
            <w:rFonts w:asciiTheme="minorHAnsi" w:hAnsiTheme="minorHAnsi" w:cstheme="minorHAnsi"/>
          </w:rPr>
          <w:t>30,</w:t>
        </w:r>
        <w:r w:rsidRPr="007F7E2B">
          <w:rPr>
            <w:rFonts w:asciiTheme="minorHAnsi" w:hAnsiTheme="minorHAnsi" w:cstheme="minorHAnsi"/>
          </w:rPr>
          <w:t xml:space="preserve">000 acre native </w:t>
        </w:r>
        <w:r w:rsidR="00FB31F6" w:rsidRPr="007F7E2B">
          <w:rPr>
            <w:rFonts w:asciiTheme="minorHAnsi" w:hAnsiTheme="minorHAnsi" w:cstheme="minorHAnsi"/>
          </w:rPr>
          <w:t xml:space="preserve">(C4) </w:t>
        </w:r>
        <w:r w:rsidRPr="007F7E2B">
          <w:rPr>
            <w:rFonts w:asciiTheme="minorHAnsi" w:hAnsiTheme="minorHAnsi" w:cstheme="minorHAnsi"/>
          </w:rPr>
          <w:t>warm season grass</w:t>
        </w:r>
        <w:r w:rsidR="001937FF" w:rsidRPr="007F7E2B">
          <w:rPr>
            <w:rFonts w:asciiTheme="minorHAnsi" w:hAnsiTheme="minorHAnsi" w:cstheme="minorHAnsi"/>
          </w:rPr>
          <w:t xml:space="preserve">land used for buffalo grazing in </w:t>
        </w:r>
        <w:r w:rsidR="002827E0" w:rsidRPr="007F7E2B">
          <w:rPr>
            <w:rFonts w:asciiTheme="minorHAnsi" w:hAnsiTheme="minorHAnsi" w:cstheme="minorHAnsi"/>
          </w:rPr>
          <w:t>South Dakota</w:t>
        </w:r>
        <w:r w:rsidR="001937FF" w:rsidRPr="007F7E2B">
          <w:rPr>
            <w:rFonts w:asciiTheme="minorHAnsi" w:hAnsiTheme="minorHAnsi" w:cstheme="minorHAnsi"/>
          </w:rPr>
          <w:t xml:space="preserve">. Measurements of percent plant coverage averaged &gt; 90% in all but several </w:t>
        </w:r>
        <w:r w:rsidR="00974A1D" w:rsidRPr="007F7E2B">
          <w:rPr>
            <w:rFonts w:asciiTheme="minorHAnsi" w:hAnsiTheme="minorHAnsi" w:cstheme="minorHAnsi"/>
          </w:rPr>
          <w:t xml:space="preserve">areas </w:t>
        </w:r>
        <w:r w:rsidR="001937FF" w:rsidRPr="007F7E2B">
          <w:rPr>
            <w:rFonts w:asciiTheme="minorHAnsi" w:hAnsiTheme="minorHAnsi" w:cstheme="minorHAnsi"/>
          </w:rPr>
          <w:t xml:space="preserve">excluded </w:t>
        </w:r>
        <w:r w:rsidR="007B1D3D" w:rsidRPr="007F7E2B">
          <w:rPr>
            <w:rFonts w:asciiTheme="minorHAnsi" w:hAnsiTheme="minorHAnsi" w:cstheme="minorHAnsi"/>
          </w:rPr>
          <w:t>from crediting</w:t>
        </w:r>
        <w:r w:rsidR="00974A1D" w:rsidRPr="007F7E2B">
          <w:rPr>
            <w:rFonts w:asciiTheme="minorHAnsi" w:hAnsiTheme="minorHAnsi" w:cstheme="minorHAnsi"/>
          </w:rPr>
          <w:t xml:space="preserve">, which included a </w:t>
        </w:r>
        <w:r w:rsidR="001937FF" w:rsidRPr="007F7E2B">
          <w:rPr>
            <w:rFonts w:asciiTheme="minorHAnsi" w:hAnsiTheme="minorHAnsi" w:cstheme="minorHAnsi"/>
          </w:rPr>
          <w:t xml:space="preserve">badland </w:t>
        </w:r>
        <w:r w:rsidR="007B1D3D" w:rsidRPr="007F7E2B">
          <w:rPr>
            <w:rFonts w:asciiTheme="minorHAnsi" w:hAnsiTheme="minorHAnsi" w:cstheme="minorHAnsi"/>
          </w:rPr>
          <w:t>geological formation settings, prairie dog colonies that occupied several hundred acres</w:t>
        </w:r>
        <w:r w:rsidR="00283BB0" w:rsidRPr="007F7E2B">
          <w:rPr>
            <w:rFonts w:asciiTheme="minorHAnsi" w:hAnsiTheme="minorHAnsi" w:cstheme="minorHAnsi"/>
          </w:rPr>
          <w:t>, a bedrock expanse, and a</w:t>
        </w:r>
        <w:r w:rsidR="007B1D3D" w:rsidRPr="007F7E2B">
          <w:rPr>
            <w:rFonts w:asciiTheme="minorHAnsi" w:hAnsiTheme="minorHAnsi" w:cstheme="minorHAnsi"/>
          </w:rPr>
          <w:t xml:space="preserve"> sacrificial paddock where bison were annually confined for a week </w:t>
        </w:r>
        <w:r w:rsidR="00CF7A70" w:rsidRPr="007F7E2B">
          <w:rPr>
            <w:rFonts w:asciiTheme="minorHAnsi" w:hAnsiTheme="minorHAnsi" w:cstheme="minorHAnsi"/>
          </w:rPr>
          <w:t xml:space="preserve">while they were being treated for </w:t>
        </w:r>
        <w:r w:rsidR="007B1D3D" w:rsidRPr="007F7E2B">
          <w:rPr>
            <w:rFonts w:asciiTheme="minorHAnsi" w:hAnsiTheme="minorHAnsi" w:cstheme="minorHAnsi"/>
          </w:rPr>
          <w:t>require</w:t>
        </w:r>
        <w:r w:rsidR="00CF7A70" w:rsidRPr="007F7E2B">
          <w:rPr>
            <w:rFonts w:asciiTheme="minorHAnsi" w:hAnsiTheme="minorHAnsi" w:cstheme="minorHAnsi"/>
          </w:rPr>
          <w:t>d</w:t>
        </w:r>
        <w:r w:rsidR="007B1D3D" w:rsidRPr="007F7E2B">
          <w:rPr>
            <w:rFonts w:asciiTheme="minorHAnsi" w:hAnsiTheme="minorHAnsi" w:cstheme="minorHAnsi"/>
          </w:rPr>
          <w:t xml:space="preserve"> </w:t>
        </w:r>
        <w:r w:rsidR="002827E0" w:rsidRPr="007F7E2B">
          <w:rPr>
            <w:rFonts w:asciiTheme="minorHAnsi" w:hAnsiTheme="minorHAnsi" w:cstheme="minorHAnsi"/>
          </w:rPr>
          <w:t>inoculations</w:t>
        </w:r>
        <w:r w:rsidR="00FB31F6" w:rsidRPr="007F7E2B">
          <w:rPr>
            <w:rFonts w:asciiTheme="minorHAnsi" w:hAnsiTheme="minorHAnsi" w:cstheme="minorHAnsi"/>
          </w:rPr>
          <w:t>, and lastly the buildings, roads and developed acres were also excluded</w:t>
        </w:r>
        <w:r w:rsidR="00283BB0" w:rsidRPr="007F7E2B">
          <w:rPr>
            <w:rFonts w:asciiTheme="minorHAnsi" w:hAnsiTheme="minorHAnsi" w:cstheme="minorHAnsi"/>
          </w:rPr>
          <w:t>.</w:t>
        </w:r>
        <w:r w:rsidR="007B1D3D" w:rsidRPr="007F7E2B">
          <w:rPr>
            <w:rFonts w:asciiTheme="minorHAnsi" w:hAnsiTheme="minorHAnsi" w:cstheme="minorHAnsi"/>
          </w:rPr>
          <w:t xml:space="preserve">  </w:t>
        </w:r>
        <w:r w:rsidR="002C5333" w:rsidRPr="007F7E2B">
          <w:rPr>
            <w:rFonts w:asciiTheme="minorHAnsi" w:hAnsiTheme="minorHAnsi" w:cstheme="minorHAnsi"/>
          </w:rPr>
          <w:t>Bare soil</w:t>
        </w:r>
        <w:r w:rsidR="00FB31F6" w:rsidRPr="007F7E2B">
          <w:rPr>
            <w:rFonts w:asciiTheme="minorHAnsi" w:hAnsiTheme="minorHAnsi" w:cstheme="minorHAnsi"/>
          </w:rPr>
          <w:t xml:space="preserve"> measurements over the included acreage averaged &lt; 1%. </w:t>
        </w:r>
        <w:r w:rsidR="00C557D7" w:rsidRPr="007F7E2B">
          <w:rPr>
            <w:rFonts w:asciiTheme="minorHAnsi" w:hAnsiTheme="minorHAnsi" w:cstheme="minorHAnsi"/>
          </w:rPr>
          <w:t>Scattered very small scale (&lt; 500 square feet each) dry wallows were used by buffalo for dusting</w:t>
        </w:r>
        <w:r w:rsidR="00751047" w:rsidRPr="007F7E2B">
          <w:rPr>
            <w:rFonts w:asciiTheme="minorHAnsi" w:hAnsiTheme="minorHAnsi" w:cstheme="minorHAnsi"/>
          </w:rPr>
          <w:t xml:space="preserve"> were observed to be present for decades</w:t>
        </w:r>
        <w:r w:rsidR="008E5116" w:rsidRPr="007F7E2B">
          <w:rPr>
            <w:rFonts w:asciiTheme="minorHAnsi" w:hAnsiTheme="minorHAnsi" w:cstheme="minorHAnsi"/>
          </w:rPr>
          <w:t>.</w:t>
        </w:r>
        <w:r w:rsidR="00751047" w:rsidRPr="007F7E2B">
          <w:rPr>
            <w:rFonts w:asciiTheme="minorHAnsi" w:hAnsiTheme="minorHAnsi" w:cstheme="minorHAnsi"/>
          </w:rPr>
          <w:t xml:space="preserve"> </w:t>
        </w:r>
        <w:r w:rsidR="008E5116" w:rsidRPr="007F7E2B">
          <w:rPr>
            <w:rFonts w:asciiTheme="minorHAnsi" w:hAnsiTheme="minorHAnsi" w:cstheme="minorHAnsi"/>
          </w:rPr>
          <w:t>Stream channels, beds and banks, and dry washes were all heavily vegetation with dense native willows, sedges, and native grasses and forbs.</w:t>
        </w:r>
      </w:ins>
    </w:p>
    <w:p w14:paraId="587A6BC1" w14:textId="124AA838" w:rsidR="008E5116" w:rsidRPr="003A7695" w:rsidRDefault="008E5116" w:rsidP="003A7695">
      <w:pPr>
        <w:ind w:left="720"/>
        <w:rPr>
          <w:ins w:id="1241" w:author="V2" w:date="2025-04-14T14:19:00Z" w16du:dateUtc="2025-04-14T19:19:00Z"/>
          <w:rFonts w:asciiTheme="minorHAnsi" w:hAnsiTheme="minorHAnsi" w:cstheme="minorHAnsi"/>
        </w:rPr>
      </w:pPr>
      <w:ins w:id="1242" w:author="V2" w:date="2025-04-14T14:19:00Z" w16du:dateUtc="2025-04-14T19:19:00Z">
        <w:r w:rsidRPr="003A7695">
          <w:rPr>
            <w:rFonts w:asciiTheme="minorHAnsi" w:hAnsiTheme="minorHAnsi" w:cstheme="minorHAnsi"/>
          </w:rPr>
          <w:t xml:space="preserve">We studied the site during </w:t>
        </w:r>
        <w:r w:rsidR="004E0F20" w:rsidRPr="003A7695">
          <w:rPr>
            <w:rFonts w:asciiTheme="minorHAnsi" w:hAnsiTheme="minorHAnsi" w:cstheme="minorHAnsi"/>
          </w:rPr>
          <w:t xml:space="preserve">the last year of what was </w:t>
        </w:r>
        <w:r w:rsidRPr="003A7695">
          <w:rPr>
            <w:rFonts w:asciiTheme="minorHAnsi" w:hAnsiTheme="minorHAnsi" w:cstheme="minorHAnsi"/>
          </w:rPr>
          <w:t xml:space="preserve">a </w:t>
        </w:r>
        <w:r w:rsidR="003A7695" w:rsidRPr="003A7695">
          <w:rPr>
            <w:rFonts w:asciiTheme="minorHAnsi" w:hAnsiTheme="minorHAnsi" w:cstheme="minorHAnsi"/>
          </w:rPr>
          <w:t>7-year</w:t>
        </w:r>
        <w:r w:rsidRPr="003A7695">
          <w:rPr>
            <w:rFonts w:asciiTheme="minorHAnsi" w:hAnsiTheme="minorHAnsi" w:cstheme="minorHAnsi"/>
          </w:rPr>
          <w:t xml:space="preserve"> drought, and </w:t>
        </w:r>
        <w:r w:rsidR="004E0F20" w:rsidRPr="003A7695">
          <w:rPr>
            <w:rFonts w:asciiTheme="minorHAnsi" w:hAnsiTheme="minorHAnsi" w:cstheme="minorHAnsi"/>
          </w:rPr>
          <w:t>again eight</w:t>
        </w:r>
        <w:r w:rsidRPr="003A7695">
          <w:rPr>
            <w:rFonts w:asciiTheme="minorHAnsi" w:hAnsiTheme="minorHAnsi" w:cstheme="minorHAnsi"/>
          </w:rPr>
          <w:t xml:space="preserve"> years after the drought ended. There was no significant difference is shallow or deep SOC stocks</w:t>
        </w:r>
        <w:r w:rsidR="006246F7" w:rsidRPr="003A7695">
          <w:rPr>
            <w:rFonts w:asciiTheme="minorHAnsi" w:hAnsiTheme="minorHAnsi" w:cstheme="minorHAnsi"/>
          </w:rPr>
          <w:t xml:space="preserve"> in the comparison of baseline </w:t>
        </w:r>
        <w:r w:rsidR="00957F70" w:rsidRPr="003A7695">
          <w:rPr>
            <w:rFonts w:asciiTheme="minorHAnsi" w:hAnsiTheme="minorHAnsi" w:cstheme="minorHAnsi"/>
          </w:rPr>
          <w:t xml:space="preserve">(Time-zero) </w:t>
        </w:r>
        <w:r w:rsidR="006246F7" w:rsidRPr="003A7695">
          <w:rPr>
            <w:rFonts w:asciiTheme="minorHAnsi" w:hAnsiTheme="minorHAnsi" w:cstheme="minorHAnsi"/>
          </w:rPr>
          <w:t>and Time-one sampling periods</w:t>
        </w:r>
        <w:r w:rsidR="004E0F20" w:rsidRPr="003A7695">
          <w:rPr>
            <w:rFonts w:asciiTheme="minorHAnsi" w:hAnsiTheme="minorHAnsi" w:cstheme="minorHAnsi"/>
          </w:rPr>
          <w:t xml:space="preserve"> in coarse textured </w:t>
        </w:r>
        <w:r w:rsidR="00957F70" w:rsidRPr="003A7695">
          <w:rPr>
            <w:rFonts w:asciiTheme="minorHAnsi" w:hAnsiTheme="minorHAnsi" w:cstheme="minorHAnsi"/>
          </w:rPr>
          <w:t xml:space="preserve">sandy loam </w:t>
        </w:r>
        <w:r w:rsidR="004E0F20" w:rsidRPr="003A7695">
          <w:rPr>
            <w:rFonts w:asciiTheme="minorHAnsi" w:hAnsiTheme="minorHAnsi" w:cstheme="minorHAnsi"/>
          </w:rPr>
          <w:t>soils</w:t>
        </w:r>
        <w:r w:rsidR="00957F70" w:rsidRPr="003A7695">
          <w:rPr>
            <w:rFonts w:asciiTheme="minorHAnsi" w:hAnsiTheme="minorHAnsi" w:cstheme="minorHAnsi"/>
          </w:rPr>
          <w:t>.</w:t>
        </w:r>
        <w:r w:rsidR="00AA2A32" w:rsidRPr="003A7695">
          <w:rPr>
            <w:rFonts w:asciiTheme="minorHAnsi" w:hAnsiTheme="minorHAnsi" w:cstheme="minorHAnsi"/>
          </w:rPr>
          <w:t xml:space="preserve"> </w:t>
        </w:r>
        <w:r w:rsidR="00957F70" w:rsidRPr="003A7695">
          <w:rPr>
            <w:rFonts w:asciiTheme="minorHAnsi" w:hAnsiTheme="minorHAnsi" w:cstheme="minorHAnsi"/>
          </w:rPr>
          <w:t xml:space="preserve">However, </w:t>
        </w:r>
        <w:r w:rsidR="00BF1CBA" w:rsidRPr="003A7695">
          <w:rPr>
            <w:rFonts w:asciiTheme="minorHAnsi" w:hAnsiTheme="minorHAnsi" w:cstheme="minorHAnsi"/>
          </w:rPr>
          <w:t>finer silt loam soils were documented to experience numerical increases in SOC</w:t>
        </w:r>
        <w:r w:rsidR="00B06F3F" w:rsidRPr="003A7695">
          <w:rPr>
            <w:rFonts w:asciiTheme="minorHAnsi" w:hAnsiTheme="minorHAnsi" w:cstheme="minorHAnsi"/>
          </w:rPr>
          <w:t xml:space="preserve">, some being statistically significant </w:t>
        </w:r>
        <w:r w:rsidR="00B06F3F" w:rsidRPr="003A7695">
          <w:rPr>
            <w:rFonts w:asciiTheme="minorHAnsi" w:hAnsiTheme="minorHAnsi" w:cstheme="minorHAnsi"/>
            <w:b/>
            <w:bCs/>
          </w:rPr>
          <w:t>(</w:t>
        </w:r>
        <w:r w:rsidR="00AA2A32" w:rsidRPr="003A7695">
          <w:rPr>
            <w:rFonts w:asciiTheme="minorHAnsi" w:eastAsia="CharisSIL" w:hAnsiTheme="minorHAnsi" w:cstheme="minorHAnsi"/>
            <w:b/>
            <w:bCs/>
            <w:color w:val="000000"/>
          </w:rPr>
          <w:t xml:space="preserve">Mimi Hillenbrand, et al., </w:t>
        </w:r>
      </w:ins>
      <w:r w:rsidR="00AA2A32" w:rsidRPr="003A7695">
        <w:rPr>
          <w:rFonts w:asciiTheme="minorHAnsi" w:hAnsiTheme="minorHAnsi"/>
          <w:b/>
          <w:color w:val="000000"/>
          <w:rPrChange w:id="1243" w:author="V2" w:date="2025-04-14T14:19:00Z" w16du:dateUtc="2025-04-14T19:19:00Z">
            <w:rPr/>
          </w:rPrChange>
        </w:rPr>
        <w:t xml:space="preserve">Agriculture, </w:t>
      </w:r>
      <w:del w:id="1244" w:author="V2" w:date="2025-04-14T14:19:00Z" w16du:dateUtc="2025-04-14T19:19:00Z">
        <w:r w:rsidR="0018437E">
          <w:delText xml:space="preserve">Forestry and </w:delText>
        </w:r>
      </w:del>
      <w:ins w:id="1245" w:author="V2" w:date="2025-04-14T14:19:00Z" w16du:dateUtc="2025-04-14T19:19:00Z">
        <w:r w:rsidR="00AA2A32" w:rsidRPr="003A7695">
          <w:rPr>
            <w:rFonts w:asciiTheme="minorHAnsi" w:eastAsia="CharisSIL" w:hAnsiTheme="minorHAnsi" w:cstheme="minorHAnsi"/>
            <w:b/>
            <w:bCs/>
            <w:color w:val="000000"/>
          </w:rPr>
          <w:t>Ecosystems and Environment, https://doi.org/10.1016/j.agee.2019.02.005).</w:t>
        </w:r>
        <w:r w:rsidR="00B06F3F" w:rsidRPr="003A7695">
          <w:rPr>
            <w:rFonts w:asciiTheme="minorHAnsi" w:hAnsiTheme="minorHAnsi" w:cstheme="minorHAnsi"/>
          </w:rPr>
          <w:t xml:space="preserve"> Here</w:t>
        </w:r>
        <w:r w:rsidR="006C0950" w:rsidRPr="003A7695">
          <w:rPr>
            <w:rFonts w:asciiTheme="minorHAnsi" w:hAnsiTheme="minorHAnsi" w:cstheme="minorHAnsi"/>
          </w:rPr>
          <w:t>, we demonstrate the use of</w:t>
        </w:r>
        <w:r w:rsidR="00B06F3F" w:rsidRPr="003A7695">
          <w:rPr>
            <w:rFonts w:asciiTheme="minorHAnsi" w:hAnsiTheme="minorHAnsi" w:cstheme="minorHAnsi"/>
          </w:rPr>
          <w:t>.</w:t>
        </w:r>
        <w:r w:rsidR="007E0FA4" w:rsidRPr="003A7695">
          <w:rPr>
            <w:rFonts w:asciiTheme="minorHAnsi" w:hAnsiTheme="minorHAnsi" w:cstheme="minorHAnsi"/>
          </w:rPr>
          <w:t xml:space="preserve"> Permanence risk worksheet to develop a risk calculation</w:t>
        </w:r>
        <w:r w:rsidR="003A7695" w:rsidRPr="003A7695">
          <w:rPr>
            <w:rFonts w:asciiTheme="minorHAnsi" w:hAnsiTheme="minorHAnsi" w:cstheme="minorHAnsi"/>
          </w:rPr>
          <w:t>:</w:t>
        </w:r>
      </w:ins>
    </w:p>
    <w:p w14:paraId="6B6DA274" w14:textId="7C41C000" w:rsidR="00626F0D" w:rsidRPr="007F7E2B" w:rsidRDefault="00626F0D" w:rsidP="00626F0D">
      <w:pPr>
        <w:rPr>
          <w:ins w:id="1246" w:author="V2" w:date="2025-04-14T14:19:00Z" w16du:dateUtc="2025-04-14T19:19:00Z"/>
          <w:rFonts w:asciiTheme="minorHAnsi" w:hAnsiTheme="minorHAnsi" w:cstheme="minorHAnsi"/>
        </w:rPr>
      </w:pPr>
    </w:p>
    <w:tbl>
      <w:tblPr>
        <w:tblStyle w:val="TableGrid"/>
        <w:tblW w:w="0" w:type="auto"/>
        <w:tblInd w:w="895" w:type="dxa"/>
        <w:tblLook w:val="04A0" w:firstRow="1" w:lastRow="0" w:firstColumn="1" w:lastColumn="0" w:noHBand="0" w:noVBand="1"/>
      </w:tblPr>
      <w:tblGrid>
        <w:gridCol w:w="2535"/>
        <w:gridCol w:w="1343"/>
        <w:gridCol w:w="761"/>
        <w:gridCol w:w="566"/>
        <w:gridCol w:w="736"/>
        <w:gridCol w:w="1960"/>
        <w:gridCol w:w="927"/>
        <w:gridCol w:w="1067"/>
      </w:tblGrid>
      <w:tr w:rsidR="00AF4108" w:rsidRPr="007F7E2B" w14:paraId="6EC00034" w14:textId="77777777" w:rsidTr="00FA020B">
        <w:trPr>
          <w:ins w:id="1247" w:author="V2" w:date="2025-04-14T14:19:00Z" w16du:dateUtc="2025-04-14T19:19:00Z"/>
        </w:trPr>
        <w:tc>
          <w:tcPr>
            <w:tcW w:w="2535" w:type="dxa"/>
          </w:tcPr>
          <w:p w14:paraId="09FE0269" w14:textId="1D20B9E4" w:rsidR="00AF4108" w:rsidRPr="007F7E2B" w:rsidRDefault="00AF4108" w:rsidP="00626F0D">
            <w:pPr>
              <w:rPr>
                <w:ins w:id="1248" w:author="V2" w:date="2025-04-14T14:19:00Z" w16du:dateUtc="2025-04-14T19:19:00Z"/>
                <w:rFonts w:asciiTheme="minorHAnsi" w:hAnsiTheme="minorHAnsi" w:cstheme="minorHAnsi"/>
                <w:b/>
                <w:bCs/>
              </w:rPr>
            </w:pPr>
            <w:ins w:id="1249" w:author="V2" w:date="2025-04-14T14:19:00Z" w16du:dateUtc="2025-04-14T19:19:00Z">
              <w:r w:rsidRPr="007F7E2B">
                <w:rPr>
                  <w:rFonts w:asciiTheme="minorHAnsi" w:hAnsiTheme="minorHAnsi" w:cstheme="minorHAnsi"/>
                  <w:b/>
                  <w:bCs/>
                </w:rPr>
                <w:t xml:space="preserve">Impact on SOC permanence </w:t>
              </w:r>
            </w:ins>
          </w:p>
        </w:tc>
        <w:tc>
          <w:tcPr>
            <w:tcW w:w="1343" w:type="dxa"/>
          </w:tcPr>
          <w:p w14:paraId="78315767" w14:textId="1C572CE8" w:rsidR="00AF4108" w:rsidRPr="007F7E2B" w:rsidRDefault="00AF4108" w:rsidP="00626F0D">
            <w:pPr>
              <w:rPr>
                <w:ins w:id="1250" w:author="V2" w:date="2025-04-14T14:19:00Z" w16du:dateUtc="2025-04-14T19:19:00Z"/>
                <w:rFonts w:asciiTheme="minorHAnsi" w:hAnsiTheme="minorHAnsi" w:cstheme="minorHAnsi"/>
                <w:b/>
                <w:bCs/>
              </w:rPr>
            </w:pPr>
            <w:ins w:id="1251" w:author="V2" w:date="2025-04-14T14:19:00Z" w16du:dateUtc="2025-04-14T19:19:00Z">
              <w:r w:rsidRPr="007F7E2B">
                <w:rPr>
                  <w:rFonts w:asciiTheme="minorHAnsi" w:hAnsiTheme="minorHAnsi" w:cstheme="minorHAnsi"/>
                  <w:b/>
                  <w:bCs/>
                </w:rPr>
                <w:t>Maximum score</w:t>
              </w:r>
            </w:ins>
          </w:p>
        </w:tc>
        <w:tc>
          <w:tcPr>
            <w:tcW w:w="761" w:type="dxa"/>
          </w:tcPr>
          <w:p w14:paraId="70AF30E3" w14:textId="42B0F769" w:rsidR="00AF4108" w:rsidRPr="007F7E2B" w:rsidRDefault="00AF4108" w:rsidP="00626F0D">
            <w:pPr>
              <w:rPr>
                <w:ins w:id="1252" w:author="V2" w:date="2025-04-14T14:19:00Z" w16du:dateUtc="2025-04-14T19:19:00Z"/>
                <w:rFonts w:asciiTheme="minorHAnsi" w:hAnsiTheme="minorHAnsi" w:cstheme="minorHAnsi"/>
                <w:b/>
                <w:bCs/>
              </w:rPr>
            </w:pPr>
            <w:ins w:id="1253" w:author="V2" w:date="2025-04-14T14:19:00Z" w16du:dateUtc="2025-04-14T19:19:00Z">
              <w:r w:rsidRPr="007F7E2B">
                <w:rPr>
                  <w:rFonts w:asciiTheme="minorHAnsi" w:hAnsiTheme="minorHAnsi" w:cstheme="minorHAnsi"/>
                  <w:b/>
                  <w:bCs/>
                </w:rPr>
                <w:t>Q 1</w:t>
              </w:r>
            </w:ins>
          </w:p>
        </w:tc>
        <w:tc>
          <w:tcPr>
            <w:tcW w:w="566" w:type="dxa"/>
          </w:tcPr>
          <w:p w14:paraId="0BF35DE4" w14:textId="4ECBD778" w:rsidR="00AF4108" w:rsidRPr="007F7E2B" w:rsidRDefault="00AF4108" w:rsidP="00626F0D">
            <w:pPr>
              <w:rPr>
                <w:ins w:id="1254" w:author="V2" w:date="2025-04-14T14:19:00Z" w16du:dateUtc="2025-04-14T19:19:00Z"/>
                <w:rFonts w:asciiTheme="minorHAnsi" w:hAnsiTheme="minorHAnsi" w:cstheme="minorHAnsi"/>
                <w:b/>
                <w:bCs/>
              </w:rPr>
            </w:pPr>
            <w:ins w:id="1255" w:author="V2" w:date="2025-04-14T14:19:00Z" w16du:dateUtc="2025-04-14T19:19:00Z">
              <w:r w:rsidRPr="007F7E2B">
                <w:rPr>
                  <w:rFonts w:asciiTheme="minorHAnsi" w:hAnsiTheme="minorHAnsi" w:cstheme="minorHAnsi"/>
                  <w:b/>
                  <w:bCs/>
                </w:rPr>
                <w:t>Q 2</w:t>
              </w:r>
            </w:ins>
          </w:p>
        </w:tc>
        <w:tc>
          <w:tcPr>
            <w:tcW w:w="736" w:type="dxa"/>
          </w:tcPr>
          <w:p w14:paraId="1265BD30" w14:textId="176605F3" w:rsidR="00AF4108" w:rsidRPr="007F7E2B" w:rsidRDefault="00AF4108" w:rsidP="00626F0D">
            <w:pPr>
              <w:rPr>
                <w:ins w:id="1256" w:author="V2" w:date="2025-04-14T14:19:00Z" w16du:dateUtc="2025-04-14T19:19:00Z"/>
                <w:rFonts w:asciiTheme="minorHAnsi" w:hAnsiTheme="minorHAnsi" w:cstheme="minorHAnsi"/>
                <w:b/>
                <w:bCs/>
              </w:rPr>
            </w:pPr>
            <w:ins w:id="1257" w:author="V2" w:date="2025-04-14T14:19:00Z" w16du:dateUtc="2025-04-14T19:19:00Z">
              <w:r w:rsidRPr="007F7E2B">
                <w:rPr>
                  <w:rFonts w:asciiTheme="minorHAnsi" w:hAnsiTheme="minorHAnsi" w:cstheme="minorHAnsi"/>
                  <w:b/>
                  <w:bCs/>
                </w:rPr>
                <w:t>Q 3</w:t>
              </w:r>
            </w:ins>
          </w:p>
        </w:tc>
        <w:tc>
          <w:tcPr>
            <w:tcW w:w="1960" w:type="dxa"/>
          </w:tcPr>
          <w:p w14:paraId="6417873E" w14:textId="6110EF4C" w:rsidR="00AF4108" w:rsidRPr="007F7E2B" w:rsidRDefault="00AF4108" w:rsidP="00626F0D">
            <w:pPr>
              <w:rPr>
                <w:ins w:id="1258" w:author="V2" w:date="2025-04-14T14:19:00Z" w16du:dateUtc="2025-04-14T19:19:00Z"/>
                <w:rFonts w:asciiTheme="minorHAnsi" w:hAnsiTheme="minorHAnsi" w:cstheme="minorHAnsi"/>
                <w:b/>
                <w:bCs/>
              </w:rPr>
            </w:pPr>
            <w:ins w:id="1259" w:author="V2" w:date="2025-04-14T14:19:00Z" w16du:dateUtc="2025-04-14T19:19:00Z">
              <w:r w:rsidRPr="007F7E2B">
                <w:rPr>
                  <w:rFonts w:asciiTheme="minorHAnsi" w:hAnsiTheme="minorHAnsi" w:cstheme="minorHAnsi"/>
                  <w:b/>
                  <w:bCs/>
                </w:rPr>
                <w:t>Q 4</w:t>
              </w:r>
            </w:ins>
          </w:p>
        </w:tc>
        <w:tc>
          <w:tcPr>
            <w:tcW w:w="927" w:type="dxa"/>
          </w:tcPr>
          <w:p w14:paraId="0A4A5DD3" w14:textId="2A8C15F8" w:rsidR="00AF4108" w:rsidRPr="007F7E2B" w:rsidRDefault="00AF4108" w:rsidP="00626F0D">
            <w:pPr>
              <w:rPr>
                <w:ins w:id="1260" w:author="V2" w:date="2025-04-14T14:19:00Z" w16du:dateUtc="2025-04-14T19:19:00Z"/>
                <w:rFonts w:asciiTheme="minorHAnsi" w:hAnsiTheme="minorHAnsi" w:cstheme="minorHAnsi"/>
                <w:b/>
                <w:bCs/>
              </w:rPr>
            </w:pPr>
            <w:ins w:id="1261" w:author="V2" w:date="2025-04-14T14:19:00Z" w16du:dateUtc="2025-04-14T19:19:00Z">
              <w:r w:rsidRPr="007F7E2B">
                <w:rPr>
                  <w:rFonts w:asciiTheme="minorHAnsi" w:hAnsiTheme="minorHAnsi" w:cstheme="minorHAnsi"/>
                  <w:b/>
                  <w:bCs/>
                </w:rPr>
                <w:t>Q5</w:t>
              </w:r>
            </w:ins>
          </w:p>
        </w:tc>
        <w:tc>
          <w:tcPr>
            <w:tcW w:w="1067" w:type="dxa"/>
          </w:tcPr>
          <w:p w14:paraId="75AC4730" w14:textId="106B9546" w:rsidR="00AF4108" w:rsidRPr="007F7E2B" w:rsidRDefault="00AF4108" w:rsidP="00626F0D">
            <w:pPr>
              <w:rPr>
                <w:ins w:id="1262" w:author="V2" w:date="2025-04-14T14:19:00Z" w16du:dateUtc="2025-04-14T19:19:00Z"/>
                <w:rFonts w:asciiTheme="minorHAnsi" w:hAnsiTheme="minorHAnsi" w:cstheme="minorHAnsi"/>
                <w:b/>
                <w:bCs/>
              </w:rPr>
            </w:pPr>
            <w:ins w:id="1263" w:author="V2" w:date="2025-04-14T14:19:00Z" w16du:dateUtc="2025-04-14T19:19:00Z">
              <w:r w:rsidRPr="007F7E2B">
                <w:rPr>
                  <w:rFonts w:asciiTheme="minorHAnsi" w:hAnsiTheme="minorHAnsi" w:cstheme="minorHAnsi"/>
                  <w:b/>
                  <w:bCs/>
                </w:rPr>
                <w:t>Sum</w:t>
              </w:r>
            </w:ins>
          </w:p>
        </w:tc>
      </w:tr>
      <w:tr w:rsidR="00AF4108" w:rsidRPr="007F7E2B" w14:paraId="66253FD7" w14:textId="77777777" w:rsidTr="00FA020B">
        <w:trPr>
          <w:ins w:id="1264" w:author="V2" w:date="2025-04-14T14:19:00Z" w16du:dateUtc="2025-04-14T19:19:00Z"/>
        </w:trPr>
        <w:tc>
          <w:tcPr>
            <w:tcW w:w="2535" w:type="dxa"/>
          </w:tcPr>
          <w:p w14:paraId="769A5F41" w14:textId="40695B8F" w:rsidR="00AF4108" w:rsidRPr="007F7E2B" w:rsidRDefault="00AF4108" w:rsidP="00626F0D">
            <w:pPr>
              <w:rPr>
                <w:ins w:id="1265" w:author="V2" w:date="2025-04-14T14:19:00Z" w16du:dateUtc="2025-04-14T19:19:00Z"/>
                <w:rFonts w:asciiTheme="minorHAnsi" w:hAnsiTheme="minorHAnsi" w:cstheme="minorHAnsi"/>
                <w:b/>
                <w:bCs/>
              </w:rPr>
            </w:pPr>
            <w:ins w:id="1266" w:author="V2" w:date="2025-04-14T14:19:00Z" w16du:dateUtc="2025-04-14T19:19:00Z">
              <w:r w:rsidRPr="007F7E2B">
                <w:rPr>
                  <w:rFonts w:asciiTheme="minorHAnsi" w:hAnsiTheme="minorHAnsi" w:cstheme="minorHAnsi"/>
                  <w:b/>
                  <w:bCs/>
                </w:rPr>
                <w:t>Natural Event caused</w:t>
              </w:r>
            </w:ins>
          </w:p>
        </w:tc>
        <w:tc>
          <w:tcPr>
            <w:tcW w:w="1343" w:type="dxa"/>
          </w:tcPr>
          <w:p w14:paraId="261032C6" w14:textId="77777777" w:rsidR="00AF4108" w:rsidRPr="007F7E2B" w:rsidRDefault="00AF4108" w:rsidP="00626F0D">
            <w:pPr>
              <w:rPr>
                <w:ins w:id="1267" w:author="V2" w:date="2025-04-14T14:19:00Z" w16du:dateUtc="2025-04-14T19:19:00Z"/>
                <w:rFonts w:asciiTheme="minorHAnsi" w:hAnsiTheme="minorHAnsi" w:cstheme="minorHAnsi"/>
              </w:rPr>
            </w:pPr>
          </w:p>
        </w:tc>
        <w:tc>
          <w:tcPr>
            <w:tcW w:w="761" w:type="dxa"/>
          </w:tcPr>
          <w:p w14:paraId="1B4527F1" w14:textId="74ACD910" w:rsidR="00AF4108" w:rsidRPr="007F7E2B" w:rsidRDefault="00AF4108" w:rsidP="00626F0D">
            <w:pPr>
              <w:rPr>
                <w:ins w:id="1268" w:author="V2" w:date="2025-04-14T14:19:00Z" w16du:dateUtc="2025-04-14T19:19:00Z"/>
                <w:rFonts w:asciiTheme="minorHAnsi" w:hAnsiTheme="minorHAnsi" w:cstheme="minorHAnsi"/>
              </w:rPr>
            </w:pPr>
          </w:p>
        </w:tc>
        <w:tc>
          <w:tcPr>
            <w:tcW w:w="566" w:type="dxa"/>
          </w:tcPr>
          <w:p w14:paraId="471A0E9C" w14:textId="77777777" w:rsidR="00AF4108" w:rsidRPr="007F7E2B" w:rsidRDefault="00AF4108" w:rsidP="00626F0D">
            <w:pPr>
              <w:rPr>
                <w:ins w:id="1269" w:author="V2" w:date="2025-04-14T14:19:00Z" w16du:dateUtc="2025-04-14T19:19:00Z"/>
                <w:rFonts w:asciiTheme="minorHAnsi" w:hAnsiTheme="minorHAnsi" w:cstheme="minorHAnsi"/>
              </w:rPr>
            </w:pPr>
          </w:p>
        </w:tc>
        <w:tc>
          <w:tcPr>
            <w:tcW w:w="736" w:type="dxa"/>
          </w:tcPr>
          <w:p w14:paraId="4DAF4A24" w14:textId="77777777" w:rsidR="00AF4108" w:rsidRPr="007F7E2B" w:rsidRDefault="00AF4108" w:rsidP="00626F0D">
            <w:pPr>
              <w:rPr>
                <w:ins w:id="1270" w:author="V2" w:date="2025-04-14T14:19:00Z" w16du:dateUtc="2025-04-14T19:19:00Z"/>
                <w:rFonts w:asciiTheme="minorHAnsi" w:hAnsiTheme="minorHAnsi" w:cstheme="minorHAnsi"/>
              </w:rPr>
            </w:pPr>
          </w:p>
        </w:tc>
        <w:tc>
          <w:tcPr>
            <w:tcW w:w="1960" w:type="dxa"/>
          </w:tcPr>
          <w:p w14:paraId="58BC2E41" w14:textId="77777777" w:rsidR="00AF4108" w:rsidRPr="007F7E2B" w:rsidRDefault="00AF4108" w:rsidP="00626F0D">
            <w:pPr>
              <w:rPr>
                <w:ins w:id="1271" w:author="V2" w:date="2025-04-14T14:19:00Z" w16du:dateUtc="2025-04-14T19:19:00Z"/>
                <w:rFonts w:asciiTheme="minorHAnsi" w:hAnsiTheme="minorHAnsi" w:cstheme="minorHAnsi"/>
              </w:rPr>
            </w:pPr>
          </w:p>
        </w:tc>
        <w:tc>
          <w:tcPr>
            <w:tcW w:w="927" w:type="dxa"/>
          </w:tcPr>
          <w:p w14:paraId="7CDB48C5" w14:textId="77777777" w:rsidR="00AF4108" w:rsidRPr="007F7E2B" w:rsidRDefault="00AF4108" w:rsidP="00626F0D">
            <w:pPr>
              <w:rPr>
                <w:ins w:id="1272" w:author="V2" w:date="2025-04-14T14:19:00Z" w16du:dateUtc="2025-04-14T19:19:00Z"/>
                <w:rFonts w:asciiTheme="minorHAnsi" w:hAnsiTheme="minorHAnsi" w:cstheme="minorHAnsi"/>
              </w:rPr>
            </w:pPr>
          </w:p>
        </w:tc>
        <w:tc>
          <w:tcPr>
            <w:tcW w:w="1067" w:type="dxa"/>
          </w:tcPr>
          <w:p w14:paraId="46475206" w14:textId="083BE560" w:rsidR="00AF4108" w:rsidRPr="007F7E2B" w:rsidRDefault="00AF4108" w:rsidP="00626F0D">
            <w:pPr>
              <w:rPr>
                <w:ins w:id="1273" w:author="V2" w:date="2025-04-14T14:19:00Z" w16du:dateUtc="2025-04-14T19:19:00Z"/>
                <w:rFonts w:asciiTheme="minorHAnsi" w:hAnsiTheme="minorHAnsi" w:cstheme="minorHAnsi"/>
              </w:rPr>
            </w:pPr>
          </w:p>
        </w:tc>
      </w:tr>
      <w:tr w:rsidR="00AF4108" w:rsidRPr="007F7E2B" w14:paraId="5EF0916B" w14:textId="77777777" w:rsidTr="00FA020B">
        <w:trPr>
          <w:ins w:id="1274" w:author="V2" w:date="2025-04-14T14:19:00Z" w16du:dateUtc="2025-04-14T19:19:00Z"/>
        </w:trPr>
        <w:tc>
          <w:tcPr>
            <w:tcW w:w="2535" w:type="dxa"/>
          </w:tcPr>
          <w:p w14:paraId="25FD70F9" w14:textId="0844C3A3" w:rsidR="00AF4108" w:rsidRPr="007F7E2B" w:rsidRDefault="00AF4108" w:rsidP="00626F0D">
            <w:pPr>
              <w:rPr>
                <w:ins w:id="1275" w:author="V2" w:date="2025-04-14T14:19:00Z" w16du:dateUtc="2025-04-14T19:19:00Z"/>
                <w:rFonts w:asciiTheme="minorHAnsi" w:hAnsiTheme="minorHAnsi" w:cstheme="minorHAnsi"/>
              </w:rPr>
            </w:pPr>
            <w:ins w:id="1276" w:author="V2" w:date="2025-04-14T14:19:00Z" w16du:dateUtc="2025-04-14T19:19:00Z">
              <w:r w:rsidRPr="007F7E2B">
                <w:rPr>
                  <w:rFonts w:asciiTheme="minorHAnsi" w:hAnsiTheme="minorHAnsi" w:cstheme="minorHAnsi"/>
                </w:rPr>
                <w:t>Soil erosion</w:t>
              </w:r>
            </w:ins>
          </w:p>
        </w:tc>
        <w:tc>
          <w:tcPr>
            <w:tcW w:w="1343" w:type="dxa"/>
          </w:tcPr>
          <w:p w14:paraId="2802DEA7" w14:textId="097460DD" w:rsidR="00AF4108" w:rsidRPr="007F7E2B" w:rsidRDefault="00AF4108" w:rsidP="00626F0D">
            <w:pPr>
              <w:rPr>
                <w:ins w:id="1277" w:author="V2" w:date="2025-04-14T14:19:00Z" w16du:dateUtc="2025-04-14T19:19:00Z"/>
                <w:rFonts w:asciiTheme="minorHAnsi" w:hAnsiTheme="minorHAnsi" w:cstheme="minorHAnsi"/>
              </w:rPr>
            </w:pPr>
            <w:ins w:id="1278" w:author="V2" w:date="2025-04-14T14:19:00Z" w16du:dateUtc="2025-04-14T19:19:00Z">
              <w:r w:rsidRPr="007F7E2B">
                <w:rPr>
                  <w:rFonts w:asciiTheme="minorHAnsi" w:hAnsiTheme="minorHAnsi" w:cstheme="minorHAnsi"/>
                </w:rPr>
                <w:t>5</w:t>
              </w:r>
            </w:ins>
          </w:p>
        </w:tc>
        <w:tc>
          <w:tcPr>
            <w:tcW w:w="761" w:type="dxa"/>
          </w:tcPr>
          <w:p w14:paraId="06E3CBEA" w14:textId="1A617644" w:rsidR="00AF4108" w:rsidRPr="007F7E2B" w:rsidRDefault="00AF4108" w:rsidP="00626F0D">
            <w:pPr>
              <w:rPr>
                <w:ins w:id="1279" w:author="V2" w:date="2025-04-14T14:19:00Z" w16du:dateUtc="2025-04-14T19:19:00Z"/>
                <w:rFonts w:asciiTheme="minorHAnsi" w:hAnsiTheme="minorHAnsi" w:cstheme="minorHAnsi"/>
              </w:rPr>
            </w:pPr>
            <w:ins w:id="1280" w:author="V2" w:date="2025-04-14T14:19:00Z" w16du:dateUtc="2025-04-14T19:19:00Z">
              <w:r w:rsidRPr="007F7E2B">
                <w:rPr>
                  <w:rFonts w:asciiTheme="minorHAnsi" w:hAnsiTheme="minorHAnsi" w:cstheme="minorHAnsi"/>
                </w:rPr>
                <w:t>1</w:t>
              </w:r>
            </w:ins>
          </w:p>
        </w:tc>
        <w:tc>
          <w:tcPr>
            <w:tcW w:w="566" w:type="dxa"/>
          </w:tcPr>
          <w:p w14:paraId="6C12801C" w14:textId="68D17540" w:rsidR="00AF4108" w:rsidRPr="007F7E2B" w:rsidRDefault="00AF4108" w:rsidP="00626F0D">
            <w:pPr>
              <w:rPr>
                <w:ins w:id="1281" w:author="V2" w:date="2025-04-14T14:19:00Z" w16du:dateUtc="2025-04-14T19:19:00Z"/>
                <w:rFonts w:asciiTheme="minorHAnsi" w:hAnsiTheme="minorHAnsi" w:cstheme="minorHAnsi"/>
              </w:rPr>
            </w:pPr>
            <w:ins w:id="1282" w:author="V2" w:date="2025-04-14T14:19:00Z" w16du:dateUtc="2025-04-14T19:19:00Z">
              <w:r w:rsidRPr="007F7E2B">
                <w:rPr>
                  <w:rFonts w:asciiTheme="minorHAnsi" w:hAnsiTheme="minorHAnsi" w:cstheme="minorHAnsi"/>
                </w:rPr>
                <w:t>1</w:t>
              </w:r>
            </w:ins>
          </w:p>
        </w:tc>
        <w:tc>
          <w:tcPr>
            <w:tcW w:w="736" w:type="dxa"/>
          </w:tcPr>
          <w:p w14:paraId="1CC9A38A" w14:textId="0B91F7B2" w:rsidR="00AF4108" w:rsidRPr="007F7E2B" w:rsidRDefault="00AF4108" w:rsidP="00626F0D">
            <w:pPr>
              <w:rPr>
                <w:ins w:id="1283" w:author="V2" w:date="2025-04-14T14:19:00Z" w16du:dateUtc="2025-04-14T19:19:00Z"/>
                <w:rFonts w:asciiTheme="minorHAnsi" w:hAnsiTheme="minorHAnsi" w:cstheme="minorHAnsi"/>
              </w:rPr>
            </w:pPr>
            <w:ins w:id="1284" w:author="V2" w:date="2025-04-14T14:19:00Z" w16du:dateUtc="2025-04-14T19:19:00Z">
              <w:r w:rsidRPr="007F7E2B">
                <w:rPr>
                  <w:rFonts w:asciiTheme="minorHAnsi" w:hAnsiTheme="minorHAnsi" w:cstheme="minorHAnsi"/>
                </w:rPr>
                <w:t>1</w:t>
              </w:r>
            </w:ins>
          </w:p>
        </w:tc>
        <w:tc>
          <w:tcPr>
            <w:tcW w:w="1960" w:type="dxa"/>
          </w:tcPr>
          <w:p w14:paraId="7E93B83A" w14:textId="45F5F4F6" w:rsidR="00AF4108" w:rsidRPr="007F7E2B" w:rsidRDefault="00AF4108" w:rsidP="00626F0D">
            <w:pPr>
              <w:rPr>
                <w:ins w:id="1285" w:author="V2" w:date="2025-04-14T14:19:00Z" w16du:dateUtc="2025-04-14T19:19:00Z"/>
                <w:rFonts w:asciiTheme="minorHAnsi" w:hAnsiTheme="minorHAnsi" w:cstheme="minorHAnsi"/>
              </w:rPr>
            </w:pPr>
            <w:ins w:id="1286" w:author="V2" w:date="2025-04-14T14:19:00Z" w16du:dateUtc="2025-04-14T19:19:00Z">
              <w:r w:rsidRPr="007F7E2B">
                <w:rPr>
                  <w:rFonts w:asciiTheme="minorHAnsi" w:hAnsiTheme="minorHAnsi" w:cstheme="minorHAnsi"/>
                </w:rPr>
                <w:t>.2</w:t>
              </w:r>
            </w:ins>
          </w:p>
        </w:tc>
        <w:tc>
          <w:tcPr>
            <w:tcW w:w="927" w:type="dxa"/>
          </w:tcPr>
          <w:p w14:paraId="3D852B14" w14:textId="76676F6B" w:rsidR="00AF4108" w:rsidRPr="007F7E2B" w:rsidRDefault="00AF4108" w:rsidP="00626F0D">
            <w:pPr>
              <w:rPr>
                <w:ins w:id="1287" w:author="V2" w:date="2025-04-14T14:19:00Z" w16du:dateUtc="2025-04-14T19:19:00Z"/>
                <w:rFonts w:asciiTheme="minorHAnsi" w:hAnsiTheme="minorHAnsi" w:cstheme="minorHAnsi"/>
              </w:rPr>
            </w:pPr>
            <w:ins w:id="1288" w:author="V2" w:date="2025-04-14T14:19:00Z" w16du:dateUtc="2025-04-14T19:19:00Z">
              <w:r w:rsidRPr="007F7E2B">
                <w:rPr>
                  <w:rFonts w:asciiTheme="minorHAnsi" w:hAnsiTheme="minorHAnsi" w:cstheme="minorHAnsi"/>
                </w:rPr>
                <w:t>0</w:t>
              </w:r>
            </w:ins>
          </w:p>
        </w:tc>
        <w:tc>
          <w:tcPr>
            <w:tcW w:w="1067" w:type="dxa"/>
          </w:tcPr>
          <w:p w14:paraId="040F73C6" w14:textId="5C0EC414" w:rsidR="00AF4108" w:rsidRPr="007F7E2B" w:rsidRDefault="00AF4108" w:rsidP="00626F0D">
            <w:pPr>
              <w:rPr>
                <w:ins w:id="1289" w:author="V2" w:date="2025-04-14T14:19:00Z" w16du:dateUtc="2025-04-14T19:19:00Z"/>
                <w:rFonts w:asciiTheme="minorHAnsi" w:hAnsiTheme="minorHAnsi" w:cstheme="minorHAnsi"/>
              </w:rPr>
            </w:pPr>
            <w:ins w:id="1290" w:author="V2" w:date="2025-04-14T14:19:00Z" w16du:dateUtc="2025-04-14T19:19:00Z">
              <w:r w:rsidRPr="007F7E2B">
                <w:rPr>
                  <w:rFonts w:asciiTheme="minorHAnsi" w:hAnsiTheme="minorHAnsi" w:cstheme="minorHAnsi"/>
                </w:rPr>
                <w:t>3.2</w:t>
              </w:r>
            </w:ins>
          </w:p>
        </w:tc>
      </w:tr>
      <w:tr w:rsidR="00AF4108" w:rsidRPr="007F7E2B" w14:paraId="1E157A65" w14:textId="77777777" w:rsidTr="00FA020B">
        <w:trPr>
          <w:ins w:id="1291" w:author="V2" w:date="2025-04-14T14:19:00Z" w16du:dateUtc="2025-04-14T19:19:00Z"/>
        </w:trPr>
        <w:tc>
          <w:tcPr>
            <w:tcW w:w="2535" w:type="dxa"/>
          </w:tcPr>
          <w:p w14:paraId="47DDAFC6" w14:textId="20FC2C52" w:rsidR="00AF4108" w:rsidRPr="007F7E2B" w:rsidRDefault="00AF4108" w:rsidP="00626F0D">
            <w:pPr>
              <w:rPr>
                <w:ins w:id="1292" w:author="V2" w:date="2025-04-14T14:19:00Z" w16du:dateUtc="2025-04-14T19:19:00Z"/>
                <w:rFonts w:asciiTheme="minorHAnsi" w:hAnsiTheme="minorHAnsi" w:cstheme="minorHAnsi"/>
              </w:rPr>
            </w:pPr>
            <w:ins w:id="1293" w:author="V2" w:date="2025-04-14T14:19:00Z" w16du:dateUtc="2025-04-14T19:19:00Z">
              <w:r w:rsidRPr="007F7E2B">
                <w:rPr>
                  <w:rFonts w:asciiTheme="minorHAnsi" w:hAnsiTheme="minorHAnsi" w:cstheme="minorHAnsi"/>
                </w:rPr>
                <w:t>Drought</w:t>
              </w:r>
            </w:ins>
          </w:p>
        </w:tc>
        <w:tc>
          <w:tcPr>
            <w:tcW w:w="1343" w:type="dxa"/>
          </w:tcPr>
          <w:p w14:paraId="6A350878" w14:textId="32B61CE4" w:rsidR="00AF4108" w:rsidRPr="007F7E2B" w:rsidRDefault="00AF4108" w:rsidP="00626F0D">
            <w:pPr>
              <w:rPr>
                <w:ins w:id="1294" w:author="V2" w:date="2025-04-14T14:19:00Z" w16du:dateUtc="2025-04-14T19:19:00Z"/>
                <w:rFonts w:asciiTheme="minorHAnsi" w:hAnsiTheme="minorHAnsi" w:cstheme="minorHAnsi"/>
              </w:rPr>
            </w:pPr>
            <w:ins w:id="1295" w:author="V2" w:date="2025-04-14T14:19:00Z" w16du:dateUtc="2025-04-14T19:19:00Z">
              <w:r w:rsidRPr="007F7E2B">
                <w:rPr>
                  <w:rFonts w:asciiTheme="minorHAnsi" w:hAnsiTheme="minorHAnsi" w:cstheme="minorHAnsi"/>
                </w:rPr>
                <w:t>5</w:t>
              </w:r>
            </w:ins>
          </w:p>
        </w:tc>
        <w:tc>
          <w:tcPr>
            <w:tcW w:w="761" w:type="dxa"/>
          </w:tcPr>
          <w:p w14:paraId="1EAD17F2" w14:textId="5F20038C" w:rsidR="00AF4108" w:rsidRPr="007F7E2B" w:rsidRDefault="00AF4108" w:rsidP="00626F0D">
            <w:pPr>
              <w:rPr>
                <w:ins w:id="1296" w:author="V2" w:date="2025-04-14T14:19:00Z" w16du:dateUtc="2025-04-14T19:19:00Z"/>
                <w:rFonts w:asciiTheme="minorHAnsi" w:hAnsiTheme="minorHAnsi" w:cstheme="minorHAnsi"/>
              </w:rPr>
            </w:pPr>
            <w:ins w:id="1297" w:author="V2" w:date="2025-04-14T14:19:00Z" w16du:dateUtc="2025-04-14T19:19:00Z">
              <w:r w:rsidRPr="007F7E2B">
                <w:rPr>
                  <w:rFonts w:asciiTheme="minorHAnsi" w:hAnsiTheme="minorHAnsi" w:cstheme="minorHAnsi"/>
                </w:rPr>
                <w:t>1</w:t>
              </w:r>
            </w:ins>
          </w:p>
        </w:tc>
        <w:tc>
          <w:tcPr>
            <w:tcW w:w="566" w:type="dxa"/>
          </w:tcPr>
          <w:p w14:paraId="717C70A8" w14:textId="4BA4121F" w:rsidR="00AF4108" w:rsidRPr="007F7E2B" w:rsidRDefault="00AF4108" w:rsidP="00626F0D">
            <w:pPr>
              <w:rPr>
                <w:ins w:id="1298" w:author="V2" w:date="2025-04-14T14:19:00Z" w16du:dateUtc="2025-04-14T19:19:00Z"/>
                <w:rFonts w:asciiTheme="minorHAnsi" w:hAnsiTheme="minorHAnsi" w:cstheme="minorHAnsi"/>
              </w:rPr>
            </w:pPr>
            <w:ins w:id="1299" w:author="V2" w:date="2025-04-14T14:19:00Z" w16du:dateUtc="2025-04-14T19:19:00Z">
              <w:r w:rsidRPr="007F7E2B">
                <w:rPr>
                  <w:rFonts w:asciiTheme="minorHAnsi" w:hAnsiTheme="minorHAnsi" w:cstheme="minorHAnsi"/>
                </w:rPr>
                <w:t>1</w:t>
              </w:r>
            </w:ins>
          </w:p>
        </w:tc>
        <w:tc>
          <w:tcPr>
            <w:tcW w:w="736" w:type="dxa"/>
          </w:tcPr>
          <w:p w14:paraId="4DFAE3C0" w14:textId="64600603" w:rsidR="00AF4108" w:rsidRPr="007F7E2B" w:rsidRDefault="00AF4108" w:rsidP="00626F0D">
            <w:pPr>
              <w:rPr>
                <w:ins w:id="1300" w:author="V2" w:date="2025-04-14T14:19:00Z" w16du:dateUtc="2025-04-14T19:19:00Z"/>
                <w:rFonts w:asciiTheme="minorHAnsi" w:hAnsiTheme="minorHAnsi" w:cstheme="minorHAnsi"/>
              </w:rPr>
            </w:pPr>
            <w:ins w:id="1301" w:author="V2" w:date="2025-04-14T14:19:00Z" w16du:dateUtc="2025-04-14T19:19:00Z">
              <w:r w:rsidRPr="007F7E2B">
                <w:rPr>
                  <w:rFonts w:asciiTheme="minorHAnsi" w:hAnsiTheme="minorHAnsi" w:cstheme="minorHAnsi"/>
                </w:rPr>
                <w:t>.75</w:t>
              </w:r>
            </w:ins>
          </w:p>
        </w:tc>
        <w:tc>
          <w:tcPr>
            <w:tcW w:w="1960" w:type="dxa"/>
          </w:tcPr>
          <w:p w14:paraId="2D002D5E" w14:textId="4DA79271" w:rsidR="00AF4108" w:rsidRPr="007F7E2B" w:rsidRDefault="00AF4108" w:rsidP="00626F0D">
            <w:pPr>
              <w:rPr>
                <w:ins w:id="1302" w:author="V2" w:date="2025-04-14T14:19:00Z" w16du:dateUtc="2025-04-14T19:19:00Z"/>
                <w:rFonts w:asciiTheme="minorHAnsi" w:hAnsiTheme="minorHAnsi" w:cstheme="minorHAnsi"/>
              </w:rPr>
            </w:pPr>
            <w:ins w:id="1303" w:author="V2" w:date="2025-04-14T14:19:00Z" w16du:dateUtc="2025-04-14T19:19:00Z">
              <w:r w:rsidRPr="007F7E2B">
                <w:rPr>
                  <w:rFonts w:asciiTheme="minorHAnsi" w:hAnsiTheme="minorHAnsi" w:cstheme="minorHAnsi"/>
                </w:rPr>
                <w:t>.2</w:t>
              </w:r>
            </w:ins>
          </w:p>
        </w:tc>
        <w:tc>
          <w:tcPr>
            <w:tcW w:w="927" w:type="dxa"/>
          </w:tcPr>
          <w:p w14:paraId="766A6256" w14:textId="2348BD68" w:rsidR="00AF4108" w:rsidRPr="007F7E2B" w:rsidRDefault="00AF4108" w:rsidP="00626F0D">
            <w:pPr>
              <w:rPr>
                <w:ins w:id="1304" w:author="V2" w:date="2025-04-14T14:19:00Z" w16du:dateUtc="2025-04-14T19:19:00Z"/>
                <w:rFonts w:asciiTheme="minorHAnsi" w:hAnsiTheme="minorHAnsi" w:cstheme="minorHAnsi"/>
              </w:rPr>
            </w:pPr>
            <w:ins w:id="1305" w:author="V2" w:date="2025-04-14T14:19:00Z" w16du:dateUtc="2025-04-14T19:19:00Z">
              <w:r w:rsidRPr="007F7E2B">
                <w:rPr>
                  <w:rFonts w:asciiTheme="minorHAnsi" w:hAnsiTheme="minorHAnsi" w:cstheme="minorHAnsi"/>
                </w:rPr>
                <w:t>0</w:t>
              </w:r>
            </w:ins>
          </w:p>
        </w:tc>
        <w:tc>
          <w:tcPr>
            <w:tcW w:w="1067" w:type="dxa"/>
          </w:tcPr>
          <w:p w14:paraId="7AD94935" w14:textId="3481E63C" w:rsidR="00AF4108" w:rsidRPr="007F7E2B" w:rsidRDefault="00AF4108" w:rsidP="00626F0D">
            <w:pPr>
              <w:rPr>
                <w:ins w:id="1306" w:author="V2" w:date="2025-04-14T14:19:00Z" w16du:dateUtc="2025-04-14T19:19:00Z"/>
                <w:rFonts w:asciiTheme="minorHAnsi" w:hAnsiTheme="minorHAnsi" w:cstheme="minorHAnsi"/>
              </w:rPr>
            </w:pPr>
            <w:ins w:id="1307" w:author="V2" w:date="2025-04-14T14:19:00Z" w16du:dateUtc="2025-04-14T19:19:00Z">
              <w:r w:rsidRPr="007F7E2B">
                <w:rPr>
                  <w:rFonts w:asciiTheme="minorHAnsi" w:hAnsiTheme="minorHAnsi" w:cstheme="minorHAnsi"/>
                </w:rPr>
                <w:t>2.95</w:t>
              </w:r>
            </w:ins>
          </w:p>
        </w:tc>
      </w:tr>
      <w:tr w:rsidR="00AF4108" w:rsidRPr="007F7E2B" w14:paraId="573A5493" w14:textId="77777777" w:rsidTr="00FA020B">
        <w:trPr>
          <w:ins w:id="1308" w:author="V2" w:date="2025-04-14T14:19:00Z" w16du:dateUtc="2025-04-14T19:19:00Z"/>
        </w:trPr>
        <w:tc>
          <w:tcPr>
            <w:tcW w:w="2535" w:type="dxa"/>
          </w:tcPr>
          <w:p w14:paraId="0BE02119" w14:textId="461FEDCA" w:rsidR="00AF4108" w:rsidRPr="007F7E2B" w:rsidRDefault="00AF4108" w:rsidP="00626F0D">
            <w:pPr>
              <w:rPr>
                <w:ins w:id="1309" w:author="V2" w:date="2025-04-14T14:19:00Z" w16du:dateUtc="2025-04-14T19:19:00Z"/>
                <w:rFonts w:asciiTheme="minorHAnsi" w:hAnsiTheme="minorHAnsi" w:cstheme="minorHAnsi"/>
              </w:rPr>
            </w:pPr>
            <w:ins w:id="1310" w:author="V2" w:date="2025-04-14T14:19:00Z" w16du:dateUtc="2025-04-14T19:19:00Z">
              <w:r w:rsidRPr="007F7E2B">
                <w:rPr>
                  <w:rFonts w:asciiTheme="minorHAnsi" w:hAnsiTheme="minorHAnsi" w:cstheme="minorHAnsi"/>
                </w:rPr>
                <w:t>Soil Dessication</w:t>
              </w:r>
            </w:ins>
          </w:p>
        </w:tc>
        <w:tc>
          <w:tcPr>
            <w:tcW w:w="1343" w:type="dxa"/>
          </w:tcPr>
          <w:p w14:paraId="2980CE88" w14:textId="31AC7D81" w:rsidR="00AF4108" w:rsidRPr="007F7E2B" w:rsidRDefault="00AF4108" w:rsidP="00626F0D">
            <w:pPr>
              <w:rPr>
                <w:ins w:id="1311" w:author="V2" w:date="2025-04-14T14:19:00Z" w16du:dateUtc="2025-04-14T19:19:00Z"/>
                <w:rFonts w:asciiTheme="minorHAnsi" w:hAnsiTheme="minorHAnsi" w:cstheme="minorHAnsi"/>
              </w:rPr>
            </w:pPr>
            <w:ins w:id="1312" w:author="V2" w:date="2025-04-14T14:19:00Z" w16du:dateUtc="2025-04-14T19:19:00Z">
              <w:r w:rsidRPr="007F7E2B">
                <w:rPr>
                  <w:rFonts w:asciiTheme="minorHAnsi" w:hAnsiTheme="minorHAnsi" w:cstheme="minorHAnsi"/>
                </w:rPr>
                <w:t>5</w:t>
              </w:r>
            </w:ins>
          </w:p>
        </w:tc>
        <w:tc>
          <w:tcPr>
            <w:tcW w:w="761" w:type="dxa"/>
          </w:tcPr>
          <w:p w14:paraId="3062801E" w14:textId="5C5AFBF5" w:rsidR="00AF4108" w:rsidRPr="007F7E2B" w:rsidRDefault="00AF4108" w:rsidP="00626F0D">
            <w:pPr>
              <w:rPr>
                <w:ins w:id="1313" w:author="V2" w:date="2025-04-14T14:19:00Z" w16du:dateUtc="2025-04-14T19:19:00Z"/>
                <w:rFonts w:asciiTheme="minorHAnsi" w:hAnsiTheme="minorHAnsi" w:cstheme="minorHAnsi"/>
              </w:rPr>
            </w:pPr>
            <w:ins w:id="1314" w:author="V2" w:date="2025-04-14T14:19:00Z" w16du:dateUtc="2025-04-14T19:19:00Z">
              <w:r w:rsidRPr="007F7E2B">
                <w:rPr>
                  <w:rFonts w:asciiTheme="minorHAnsi" w:hAnsiTheme="minorHAnsi" w:cstheme="minorHAnsi"/>
                </w:rPr>
                <w:t>1</w:t>
              </w:r>
            </w:ins>
          </w:p>
        </w:tc>
        <w:tc>
          <w:tcPr>
            <w:tcW w:w="566" w:type="dxa"/>
          </w:tcPr>
          <w:p w14:paraId="4DD9D60A" w14:textId="31CDEB98" w:rsidR="00AF4108" w:rsidRPr="007F7E2B" w:rsidRDefault="00AF4108" w:rsidP="00626F0D">
            <w:pPr>
              <w:rPr>
                <w:ins w:id="1315" w:author="V2" w:date="2025-04-14T14:19:00Z" w16du:dateUtc="2025-04-14T19:19:00Z"/>
                <w:rFonts w:asciiTheme="minorHAnsi" w:hAnsiTheme="minorHAnsi" w:cstheme="minorHAnsi"/>
              </w:rPr>
            </w:pPr>
            <w:ins w:id="1316" w:author="V2" w:date="2025-04-14T14:19:00Z" w16du:dateUtc="2025-04-14T19:19:00Z">
              <w:r w:rsidRPr="007F7E2B">
                <w:rPr>
                  <w:rFonts w:asciiTheme="minorHAnsi" w:hAnsiTheme="minorHAnsi" w:cstheme="minorHAnsi"/>
                </w:rPr>
                <w:t>1</w:t>
              </w:r>
            </w:ins>
          </w:p>
        </w:tc>
        <w:tc>
          <w:tcPr>
            <w:tcW w:w="736" w:type="dxa"/>
          </w:tcPr>
          <w:p w14:paraId="38F520FD" w14:textId="258F43EC" w:rsidR="00AF4108" w:rsidRPr="007F7E2B" w:rsidRDefault="00AF4108" w:rsidP="00626F0D">
            <w:pPr>
              <w:rPr>
                <w:ins w:id="1317" w:author="V2" w:date="2025-04-14T14:19:00Z" w16du:dateUtc="2025-04-14T19:19:00Z"/>
                <w:rFonts w:asciiTheme="minorHAnsi" w:hAnsiTheme="minorHAnsi" w:cstheme="minorHAnsi"/>
              </w:rPr>
            </w:pPr>
            <w:ins w:id="1318" w:author="V2" w:date="2025-04-14T14:19:00Z" w16du:dateUtc="2025-04-14T19:19:00Z">
              <w:r w:rsidRPr="007F7E2B">
                <w:rPr>
                  <w:rFonts w:asciiTheme="minorHAnsi" w:hAnsiTheme="minorHAnsi" w:cstheme="minorHAnsi"/>
                </w:rPr>
                <w:t>.75</w:t>
              </w:r>
            </w:ins>
          </w:p>
        </w:tc>
        <w:tc>
          <w:tcPr>
            <w:tcW w:w="1960" w:type="dxa"/>
          </w:tcPr>
          <w:p w14:paraId="2EFF5E35" w14:textId="58C293F5" w:rsidR="00AF4108" w:rsidRPr="007F7E2B" w:rsidRDefault="00AF4108" w:rsidP="00626F0D">
            <w:pPr>
              <w:rPr>
                <w:ins w:id="1319" w:author="V2" w:date="2025-04-14T14:19:00Z" w16du:dateUtc="2025-04-14T19:19:00Z"/>
                <w:rFonts w:asciiTheme="minorHAnsi" w:hAnsiTheme="minorHAnsi" w:cstheme="minorHAnsi"/>
              </w:rPr>
            </w:pPr>
            <w:ins w:id="1320" w:author="V2" w:date="2025-04-14T14:19:00Z" w16du:dateUtc="2025-04-14T19:19:00Z">
              <w:r w:rsidRPr="007F7E2B">
                <w:rPr>
                  <w:rFonts w:asciiTheme="minorHAnsi" w:hAnsiTheme="minorHAnsi" w:cstheme="minorHAnsi"/>
                </w:rPr>
                <w:t>.1(South/West side slopes only)</w:t>
              </w:r>
            </w:ins>
          </w:p>
        </w:tc>
        <w:tc>
          <w:tcPr>
            <w:tcW w:w="927" w:type="dxa"/>
          </w:tcPr>
          <w:p w14:paraId="22DDAD78" w14:textId="6800F684" w:rsidR="00AF4108" w:rsidRPr="007F7E2B" w:rsidRDefault="00AF4108" w:rsidP="00626F0D">
            <w:pPr>
              <w:rPr>
                <w:ins w:id="1321" w:author="V2" w:date="2025-04-14T14:19:00Z" w16du:dateUtc="2025-04-14T19:19:00Z"/>
                <w:rFonts w:asciiTheme="minorHAnsi" w:hAnsiTheme="minorHAnsi" w:cstheme="minorHAnsi"/>
              </w:rPr>
            </w:pPr>
            <w:ins w:id="1322" w:author="V2" w:date="2025-04-14T14:19:00Z" w16du:dateUtc="2025-04-14T19:19:00Z">
              <w:r w:rsidRPr="007F7E2B">
                <w:rPr>
                  <w:rFonts w:asciiTheme="minorHAnsi" w:hAnsiTheme="minorHAnsi" w:cstheme="minorHAnsi"/>
                </w:rPr>
                <w:t>0</w:t>
              </w:r>
            </w:ins>
          </w:p>
        </w:tc>
        <w:tc>
          <w:tcPr>
            <w:tcW w:w="1067" w:type="dxa"/>
          </w:tcPr>
          <w:p w14:paraId="15CDD7FF" w14:textId="1DE9869B" w:rsidR="00AF4108" w:rsidRPr="007F7E2B" w:rsidRDefault="00AF4108" w:rsidP="00626F0D">
            <w:pPr>
              <w:rPr>
                <w:ins w:id="1323" w:author="V2" w:date="2025-04-14T14:19:00Z" w16du:dateUtc="2025-04-14T19:19:00Z"/>
                <w:rFonts w:asciiTheme="minorHAnsi" w:hAnsiTheme="minorHAnsi" w:cstheme="minorHAnsi"/>
              </w:rPr>
            </w:pPr>
            <w:ins w:id="1324" w:author="V2" w:date="2025-04-14T14:19:00Z" w16du:dateUtc="2025-04-14T19:19:00Z">
              <w:r w:rsidRPr="007F7E2B">
                <w:rPr>
                  <w:rFonts w:asciiTheme="minorHAnsi" w:hAnsiTheme="minorHAnsi" w:cstheme="minorHAnsi"/>
                </w:rPr>
                <w:t>2.85</w:t>
              </w:r>
            </w:ins>
          </w:p>
        </w:tc>
      </w:tr>
      <w:tr w:rsidR="00AF4108" w:rsidRPr="007F7E2B" w14:paraId="2B1C1FD2" w14:textId="77777777" w:rsidTr="00FA020B">
        <w:trPr>
          <w:trHeight w:val="593"/>
          <w:ins w:id="1325" w:author="V2" w:date="2025-04-14T14:19:00Z" w16du:dateUtc="2025-04-14T19:19:00Z"/>
        </w:trPr>
        <w:tc>
          <w:tcPr>
            <w:tcW w:w="2535" w:type="dxa"/>
          </w:tcPr>
          <w:p w14:paraId="2D78BD25" w14:textId="4B53756C" w:rsidR="00AF4108" w:rsidRPr="007F7E2B" w:rsidRDefault="00AF4108" w:rsidP="00626F0D">
            <w:pPr>
              <w:rPr>
                <w:ins w:id="1326" w:author="V2" w:date="2025-04-14T14:19:00Z" w16du:dateUtc="2025-04-14T19:19:00Z"/>
                <w:rFonts w:asciiTheme="minorHAnsi" w:hAnsiTheme="minorHAnsi" w:cstheme="minorHAnsi"/>
              </w:rPr>
            </w:pPr>
            <w:ins w:id="1327" w:author="V2" w:date="2025-04-14T14:19:00Z" w16du:dateUtc="2025-04-14T19:19:00Z">
              <w:r w:rsidRPr="007F7E2B">
                <w:rPr>
                  <w:rFonts w:asciiTheme="minorHAnsi" w:hAnsiTheme="minorHAnsi" w:cstheme="minorHAnsi"/>
                </w:rPr>
                <w:t>Soil wetting/inundation</w:t>
              </w:r>
            </w:ins>
          </w:p>
        </w:tc>
        <w:tc>
          <w:tcPr>
            <w:tcW w:w="1343" w:type="dxa"/>
          </w:tcPr>
          <w:p w14:paraId="09C5BA5E" w14:textId="7D1859FE" w:rsidR="00AF4108" w:rsidRPr="007F7E2B" w:rsidRDefault="00AF4108" w:rsidP="00626F0D">
            <w:pPr>
              <w:rPr>
                <w:ins w:id="1328" w:author="V2" w:date="2025-04-14T14:19:00Z" w16du:dateUtc="2025-04-14T19:19:00Z"/>
                <w:rFonts w:asciiTheme="minorHAnsi" w:hAnsiTheme="minorHAnsi" w:cstheme="minorHAnsi"/>
              </w:rPr>
            </w:pPr>
            <w:ins w:id="1329" w:author="V2" w:date="2025-04-14T14:19:00Z" w16du:dateUtc="2025-04-14T19:19:00Z">
              <w:r w:rsidRPr="007F7E2B">
                <w:rPr>
                  <w:rFonts w:asciiTheme="minorHAnsi" w:hAnsiTheme="minorHAnsi" w:cstheme="minorHAnsi"/>
                </w:rPr>
                <w:t>5</w:t>
              </w:r>
            </w:ins>
          </w:p>
        </w:tc>
        <w:tc>
          <w:tcPr>
            <w:tcW w:w="761" w:type="dxa"/>
          </w:tcPr>
          <w:p w14:paraId="0BFCF6AE" w14:textId="01072291" w:rsidR="00AF4108" w:rsidRPr="007F7E2B" w:rsidRDefault="00AF4108" w:rsidP="00626F0D">
            <w:pPr>
              <w:rPr>
                <w:ins w:id="1330" w:author="V2" w:date="2025-04-14T14:19:00Z" w16du:dateUtc="2025-04-14T19:19:00Z"/>
                <w:rFonts w:asciiTheme="minorHAnsi" w:hAnsiTheme="minorHAnsi" w:cstheme="minorHAnsi"/>
              </w:rPr>
            </w:pPr>
            <w:ins w:id="1331" w:author="V2" w:date="2025-04-14T14:19:00Z" w16du:dateUtc="2025-04-14T19:19:00Z">
              <w:r w:rsidRPr="007F7E2B">
                <w:rPr>
                  <w:rFonts w:asciiTheme="minorHAnsi" w:hAnsiTheme="minorHAnsi" w:cstheme="minorHAnsi"/>
                </w:rPr>
                <w:t>0  NA</w:t>
              </w:r>
            </w:ins>
          </w:p>
        </w:tc>
        <w:tc>
          <w:tcPr>
            <w:tcW w:w="566" w:type="dxa"/>
          </w:tcPr>
          <w:p w14:paraId="02903A92" w14:textId="77777777" w:rsidR="00AF4108" w:rsidRPr="007F7E2B" w:rsidRDefault="00AF4108" w:rsidP="00626F0D">
            <w:pPr>
              <w:rPr>
                <w:ins w:id="1332" w:author="V2" w:date="2025-04-14T14:19:00Z" w16du:dateUtc="2025-04-14T19:19:00Z"/>
                <w:rFonts w:asciiTheme="minorHAnsi" w:hAnsiTheme="minorHAnsi" w:cstheme="minorHAnsi"/>
              </w:rPr>
            </w:pPr>
          </w:p>
        </w:tc>
        <w:tc>
          <w:tcPr>
            <w:tcW w:w="736" w:type="dxa"/>
          </w:tcPr>
          <w:p w14:paraId="72239FD8" w14:textId="77777777" w:rsidR="00AF4108" w:rsidRPr="007F7E2B" w:rsidRDefault="00AF4108" w:rsidP="00626F0D">
            <w:pPr>
              <w:rPr>
                <w:ins w:id="1333" w:author="V2" w:date="2025-04-14T14:19:00Z" w16du:dateUtc="2025-04-14T19:19:00Z"/>
                <w:rFonts w:asciiTheme="minorHAnsi" w:hAnsiTheme="minorHAnsi" w:cstheme="minorHAnsi"/>
              </w:rPr>
            </w:pPr>
          </w:p>
        </w:tc>
        <w:tc>
          <w:tcPr>
            <w:tcW w:w="1960" w:type="dxa"/>
          </w:tcPr>
          <w:p w14:paraId="5BB81323" w14:textId="77777777" w:rsidR="00AF4108" w:rsidRPr="007F7E2B" w:rsidRDefault="00AF4108" w:rsidP="00626F0D">
            <w:pPr>
              <w:rPr>
                <w:ins w:id="1334" w:author="V2" w:date="2025-04-14T14:19:00Z" w16du:dateUtc="2025-04-14T19:19:00Z"/>
                <w:rFonts w:asciiTheme="minorHAnsi" w:hAnsiTheme="minorHAnsi" w:cstheme="minorHAnsi"/>
              </w:rPr>
            </w:pPr>
          </w:p>
        </w:tc>
        <w:tc>
          <w:tcPr>
            <w:tcW w:w="927" w:type="dxa"/>
          </w:tcPr>
          <w:p w14:paraId="12D4E7E2" w14:textId="0A68D97A" w:rsidR="00AF4108" w:rsidRPr="007F7E2B" w:rsidRDefault="00AF4108" w:rsidP="00626F0D">
            <w:pPr>
              <w:rPr>
                <w:ins w:id="1335" w:author="V2" w:date="2025-04-14T14:19:00Z" w16du:dateUtc="2025-04-14T19:19:00Z"/>
                <w:rFonts w:asciiTheme="minorHAnsi" w:hAnsiTheme="minorHAnsi" w:cstheme="minorHAnsi"/>
              </w:rPr>
            </w:pPr>
            <w:ins w:id="1336" w:author="V2" w:date="2025-04-14T14:19:00Z" w16du:dateUtc="2025-04-14T19:19:00Z">
              <w:r w:rsidRPr="007F7E2B">
                <w:rPr>
                  <w:rFonts w:asciiTheme="minorHAnsi" w:hAnsiTheme="minorHAnsi" w:cstheme="minorHAnsi"/>
                </w:rPr>
                <w:t>0</w:t>
              </w:r>
            </w:ins>
          </w:p>
        </w:tc>
        <w:tc>
          <w:tcPr>
            <w:tcW w:w="1067" w:type="dxa"/>
          </w:tcPr>
          <w:p w14:paraId="3FC30540" w14:textId="033B3E62" w:rsidR="00AF4108" w:rsidRPr="007F7E2B" w:rsidRDefault="00AF4108" w:rsidP="00626F0D">
            <w:pPr>
              <w:rPr>
                <w:ins w:id="1337" w:author="V2" w:date="2025-04-14T14:19:00Z" w16du:dateUtc="2025-04-14T19:19:00Z"/>
                <w:rFonts w:asciiTheme="minorHAnsi" w:hAnsiTheme="minorHAnsi" w:cstheme="minorHAnsi"/>
              </w:rPr>
            </w:pPr>
            <w:ins w:id="1338" w:author="V2" w:date="2025-04-14T14:19:00Z" w16du:dateUtc="2025-04-14T19:19:00Z">
              <w:r w:rsidRPr="007F7E2B">
                <w:rPr>
                  <w:rFonts w:asciiTheme="minorHAnsi" w:hAnsiTheme="minorHAnsi" w:cstheme="minorHAnsi"/>
                </w:rPr>
                <w:t>0</w:t>
              </w:r>
            </w:ins>
          </w:p>
        </w:tc>
      </w:tr>
      <w:tr w:rsidR="00AF4108" w:rsidRPr="007F7E2B" w14:paraId="3C719CA7" w14:textId="77777777" w:rsidTr="00FA020B">
        <w:trPr>
          <w:ins w:id="1339" w:author="V2" w:date="2025-04-14T14:19:00Z" w16du:dateUtc="2025-04-14T19:19:00Z"/>
        </w:trPr>
        <w:tc>
          <w:tcPr>
            <w:tcW w:w="2535" w:type="dxa"/>
          </w:tcPr>
          <w:p w14:paraId="3154F8C9" w14:textId="047BBE01" w:rsidR="00AF4108" w:rsidRPr="007F7E2B" w:rsidRDefault="00AF4108" w:rsidP="00626F0D">
            <w:pPr>
              <w:rPr>
                <w:ins w:id="1340" w:author="V2" w:date="2025-04-14T14:19:00Z" w16du:dateUtc="2025-04-14T19:19:00Z"/>
                <w:rFonts w:asciiTheme="minorHAnsi" w:hAnsiTheme="minorHAnsi" w:cstheme="minorHAnsi"/>
              </w:rPr>
            </w:pPr>
            <w:ins w:id="1341" w:author="V2" w:date="2025-04-14T14:19:00Z" w16du:dateUtc="2025-04-14T19:19:00Z">
              <w:r w:rsidRPr="007F7E2B">
                <w:rPr>
                  <w:rFonts w:asciiTheme="minorHAnsi" w:hAnsiTheme="minorHAnsi" w:cstheme="minorHAnsi"/>
                </w:rPr>
                <w:t>Soil Heating</w:t>
              </w:r>
            </w:ins>
          </w:p>
        </w:tc>
        <w:tc>
          <w:tcPr>
            <w:tcW w:w="1343" w:type="dxa"/>
          </w:tcPr>
          <w:p w14:paraId="4A52255C" w14:textId="223DCA3C" w:rsidR="00AF4108" w:rsidRPr="007F7E2B" w:rsidRDefault="00AF4108" w:rsidP="00626F0D">
            <w:pPr>
              <w:rPr>
                <w:ins w:id="1342" w:author="V2" w:date="2025-04-14T14:19:00Z" w16du:dateUtc="2025-04-14T19:19:00Z"/>
                <w:rFonts w:asciiTheme="minorHAnsi" w:hAnsiTheme="minorHAnsi" w:cstheme="minorHAnsi"/>
              </w:rPr>
            </w:pPr>
            <w:ins w:id="1343" w:author="V2" w:date="2025-04-14T14:19:00Z" w16du:dateUtc="2025-04-14T19:19:00Z">
              <w:r w:rsidRPr="007F7E2B">
                <w:rPr>
                  <w:rFonts w:asciiTheme="minorHAnsi" w:hAnsiTheme="minorHAnsi" w:cstheme="minorHAnsi"/>
                </w:rPr>
                <w:t>5</w:t>
              </w:r>
            </w:ins>
          </w:p>
        </w:tc>
        <w:tc>
          <w:tcPr>
            <w:tcW w:w="761" w:type="dxa"/>
          </w:tcPr>
          <w:p w14:paraId="23D903AC" w14:textId="7A6D3333" w:rsidR="00AF4108" w:rsidRPr="007F7E2B" w:rsidRDefault="00AF4108" w:rsidP="00626F0D">
            <w:pPr>
              <w:rPr>
                <w:ins w:id="1344" w:author="V2" w:date="2025-04-14T14:19:00Z" w16du:dateUtc="2025-04-14T19:19:00Z"/>
                <w:rFonts w:asciiTheme="minorHAnsi" w:hAnsiTheme="minorHAnsi" w:cstheme="minorHAnsi"/>
              </w:rPr>
            </w:pPr>
            <w:ins w:id="1345" w:author="V2" w:date="2025-04-14T14:19:00Z" w16du:dateUtc="2025-04-14T19:19:00Z">
              <w:r w:rsidRPr="007F7E2B">
                <w:rPr>
                  <w:rFonts w:asciiTheme="minorHAnsi" w:hAnsiTheme="minorHAnsi" w:cstheme="minorHAnsi"/>
                </w:rPr>
                <w:t>1</w:t>
              </w:r>
            </w:ins>
          </w:p>
        </w:tc>
        <w:tc>
          <w:tcPr>
            <w:tcW w:w="566" w:type="dxa"/>
          </w:tcPr>
          <w:p w14:paraId="576EB05B" w14:textId="52236AC7" w:rsidR="00AF4108" w:rsidRPr="007F7E2B" w:rsidRDefault="00AF4108" w:rsidP="00626F0D">
            <w:pPr>
              <w:rPr>
                <w:ins w:id="1346" w:author="V2" w:date="2025-04-14T14:19:00Z" w16du:dateUtc="2025-04-14T19:19:00Z"/>
                <w:rFonts w:asciiTheme="minorHAnsi" w:hAnsiTheme="minorHAnsi" w:cstheme="minorHAnsi"/>
              </w:rPr>
            </w:pPr>
            <w:ins w:id="1347" w:author="V2" w:date="2025-04-14T14:19:00Z" w16du:dateUtc="2025-04-14T19:19:00Z">
              <w:r w:rsidRPr="007F7E2B">
                <w:rPr>
                  <w:rFonts w:asciiTheme="minorHAnsi" w:hAnsiTheme="minorHAnsi" w:cstheme="minorHAnsi"/>
                </w:rPr>
                <w:t>1</w:t>
              </w:r>
            </w:ins>
          </w:p>
        </w:tc>
        <w:tc>
          <w:tcPr>
            <w:tcW w:w="736" w:type="dxa"/>
          </w:tcPr>
          <w:p w14:paraId="4C7068DA" w14:textId="3C5CD9F4" w:rsidR="00AF4108" w:rsidRPr="007F7E2B" w:rsidRDefault="00AF4108" w:rsidP="00626F0D">
            <w:pPr>
              <w:rPr>
                <w:ins w:id="1348" w:author="V2" w:date="2025-04-14T14:19:00Z" w16du:dateUtc="2025-04-14T19:19:00Z"/>
                <w:rFonts w:asciiTheme="minorHAnsi" w:hAnsiTheme="minorHAnsi" w:cstheme="minorHAnsi"/>
              </w:rPr>
            </w:pPr>
            <w:ins w:id="1349" w:author="V2" w:date="2025-04-14T14:19:00Z" w16du:dateUtc="2025-04-14T19:19:00Z">
              <w:r w:rsidRPr="007F7E2B">
                <w:rPr>
                  <w:rFonts w:asciiTheme="minorHAnsi" w:hAnsiTheme="minorHAnsi" w:cstheme="minorHAnsi"/>
                </w:rPr>
                <w:t>.75</w:t>
              </w:r>
            </w:ins>
          </w:p>
        </w:tc>
        <w:tc>
          <w:tcPr>
            <w:tcW w:w="1960" w:type="dxa"/>
          </w:tcPr>
          <w:p w14:paraId="0F734C37" w14:textId="034527BA" w:rsidR="00AF4108" w:rsidRPr="007F7E2B" w:rsidRDefault="00AF4108" w:rsidP="00626F0D">
            <w:pPr>
              <w:rPr>
                <w:ins w:id="1350" w:author="V2" w:date="2025-04-14T14:19:00Z" w16du:dateUtc="2025-04-14T19:19:00Z"/>
                <w:rFonts w:asciiTheme="minorHAnsi" w:hAnsiTheme="minorHAnsi" w:cstheme="minorHAnsi"/>
              </w:rPr>
            </w:pPr>
            <w:ins w:id="1351" w:author="V2" w:date="2025-04-14T14:19:00Z" w16du:dateUtc="2025-04-14T19:19:00Z">
              <w:r w:rsidRPr="007F7E2B">
                <w:rPr>
                  <w:rFonts w:asciiTheme="minorHAnsi" w:hAnsiTheme="minorHAnsi" w:cstheme="minorHAnsi"/>
                </w:rPr>
                <w:t>.2  (South/West side slopes only)</w:t>
              </w:r>
            </w:ins>
          </w:p>
        </w:tc>
        <w:tc>
          <w:tcPr>
            <w:tcW w:w="927" w:type="dxa"/>
          </w:tcPr>
          <w:p w14:paraId="0AD12A8F" w14:textId="64E99618" w:rsidR="00AF4108" w:rsidRPr="007F7E2B" w:rsidRDefault="00AF4108" w:rsidP="00626F0D">
            <w:pPr>
              <w:rPr>
                <w:ins w:id="1352" w:author="V2" w:date="2025-04-14T14:19:00Z" w16du:dateUtc="2025-04-14T19:19:00Z"/>
                <w:rFonts w:asciiTheme="minorHAnsi" w:hAnsiTheme="minorHAnsi" w:cstheme="minorHAnsi"/>
              </w:rPr>
            </w:pPr>
            <w:ins w:id="1353" w:author="V2" w:date="2025-04-14T14:19:00Z" w16du:dateUtc="2025-04-14T19:19:00Z">
              <w:r w:rsidRPr="007F7E2B">
                <w:rPr>
                  <w:rFonts w:asciiTheme="minorHAnsi" w:hAnsiTheme="minorHAnsi" w:cstheme="minorHAnsi"/>
                </w:rPr>
                <w:t>0</w:t>
              </w:r>
            </w:ins>
          </w:p>
        </w:tc>
        <w:tc>
          <w:tcPr>
            <w:tcW w:w="1067" w:type="dxa"/>
          </w:tcPr>
          <w:p w14:paraId="553F855D" w14:textId="6496DE0B" w:rsidR="00AF4108" w:rsidRPr="007F7E2B" w:rsidRDefault="00AF4108" w:rsidP="00626F0D">
            <w:pPr>
              <w:rPr>
                <w:ins w:id="1354" w:author="V2" w:date="2025-04-14T14:19:00Z" w16du:dateUtc="2025-04-14T19:19:00Z"/>
                <w:rFonts w:asciiTheme="minorHAnsi" w:hAnsiTheme="minorHAnsi" w:cstheme="minorHAnsi"/>
              </w:rPr>
            </w:pPr>
            <w:ins w:id="1355" w:author="V2" w:date="2025-04-14T14:19:00Z" w16du:dateUtc="2025-04-14T19:19:00Z">
              <w:r w:rsidRPr="007F7E2B">
                <w:rPr>
                  <w:rFonts w:asciiTheme="minorHAnsi" w:hAnsiTheme="minorHAnsi" w:cstheme="minorHAnsi"/>
                </w:rPr>
                <w:t>2.95</w:t>
              </w:r>
            </w:ins>
          </w:p>
        </w:tc>
      </w:tr>
      <w:tr w:rsidR="00AF4108" w:rsidRPr="007F7E2B" w14:paraId="32563AED" w14:textId="77777777" w:rsidTr="00FA020B">
        <w:trPr>
          <w:ins w:id="1356" w:author="V2" w:date="2025-04-14T14:19:00Z" w16du:dateUtc="2025-04-14T19:19:00Z"/>
        </w:trPr>
        <w:tc>
          <w:tcPr>
            <w:tcW w:w="2535" w:type="dxa"/>
          </w:tcPr>
          <w:p w14:paraId="5E7817D3" w14:textId="01052FDE" w:rsidR="00AF4108" w:rsidRPr="007F7E2B" w:rsidRDefault="00AF4108" w:rsidP="00626F0D">
            <w:pPr>
              <w:rPr>
                <w:ins w:id="1357" w:author="V2" w:date="2025-04-14T14:19:00Z" w16du:dateUtc="2025-04-14T19:19:00Z"/>
                <w:rFonts w:asciiTheme="minorHAnsi" w:hAnsiTheme="minorHAnsi" w:cstheme="minorHAnsi"/>
              </w:rPr>
            </w:pPr>
            <w:ins w:id="1358" w:author="V2" w:date="2025-04-14T14:19:00Z" w16du:dateUtc="2025-04-14T19:19:00Z">
              <w:r w:rsidRPr="007F7E2B">
                <w:rPr>
                  <w:rFonts w:asciiTheme="minorHAnsi" w:hAnsiTheme="minorHAnsi" w:cstheme="minorHAnsi"/>
                </w:rPr>
                <w:t>Wildfire</w:t>
              </w:r>
            </w:ins>
          </w:p>
        </w:tc>
        <w:tc>
          <w:tcPr>
            <w:tcW w:w="1343" w:type="dxa"/>
          </w:tcPr>
          <w:p w14:paraId="0D135D69" w14:textId="08BE43BB" w:rsidR="00AF4108" w:rsidRPr="007F7E2B" w:rsidRDefault="00AF4108" w:rsidP="00626F0D">
            <w:pPr>
              <w:rPr>
                <w:ins w:id="1359" w:author="V2" w:date="2025-04-14T14:19:00Z" w16du:dateUtc="2025-04-14T19:19:00Z"/>
                <w:rFonts w:asciiTheme="minorHAnsi" w:hAnsiTheme="minorHAnsi" w:cstheme="minorHAnsi"/>
              </w:rPr>
            </w:pPr>
            <w:ins w:id="1360" w:author="V2" w:date="2025-04-14T14:19:00Z" w16du:dateUtc="2025-04-14T19:19:00Z">
              <w:r w:rsidRPr="007F7E2B">
                <w:rPr>
                  <w:rFonts w:asciiTheme="minorHAnsi" w:hAnsiTheme="minorHAnsi" w:cstheme="minorHAnsi"/>
                </w:rPr>
                <w:t>5</w:t>
              </w:r>
            </w:ins>
          </w:p>
        </w:tc>
        <w:tc>
          <w:tcPr>
            <w:tcW w:w="761" w:type="dxa"/>
          </w:tcPr>
          <w:p w14:paraId="4036F1C3" w14:textId="0F4960CD" w:rsidR="00AF4108" w:rsidRPr="007F7E2B" w:rsidRDefault="00AF4108" w:rsidP="00626F0D">
            <w:pPr>
              <w:rPr>
                <w:ins w:id="1361" w:author="V2" w:date="2025-04-14T14:19:00Z" w16du:dateUtc="2025-04-14T19:19:00Z"/>
                <w:rFonts w:asciiTheme="minorHAnsi" w:hAnsiTheme="minorHAnsi" w:cstheme="minorHAnsi"/>
              </w:rPr>
            </w:pPr>
            <w:ins w:id="1362" w:author="V2" w:date="2025-04-14T14:19:00Z" w16du:dateUtc="2025-04-14T19:19:00Z">
              <w:r w:rsidRPr="007F7E2B">
                <w:rPr>
                  <w:rFonts w:asciiTheme="minorHAnsi" w:hAnsiTheme="minorHAnsi" w:cstheme="minorHAnsi"/>
                </w:rPr>
                <w:t>0 NA</w:t>
              </w:r>
            </w:ins>
          </w:p>
        </w:tc>
        <w:tc>
          <w:tcPr>
            <w:tcW w:w="566" w:type="dxa"/>
          </w:tcPr>
          <w:p w14:paraId="16E5A633" w14:textId="77777777" w:rsidR="00AF4108" w:rsidRPr="007F7E2B" w:rsidRDefault="00AF4108" w:rsidP="00626F0D">
            <w:pPr>
              <w:rPr>
                <w:ins w:id="1363" w:author="V2" w:date="2025-04-14T14:19:00Z" w16du:dateUtc="2025-04-14T19:19:00Z"/>
                <w:rFonts w:asciiTheme="minorHAnsi" w:hAnsiTheme="minorHAnsi" w:cstheme="minorHAnsi"/>
              </w:rPr>
            </w:pPr>
          </w:p>
        </w:tc>
        <w:tc>
          <w:tcPr>
            <w:tcW w:w="736" w:type="dxa"/>
          </w:tcPr>
          <w:p w14:paraId="0325BCA3" w14:textId="77777777" w:rsidR="00AF4108" w:rsidRPr="007F7E2B" w:rsidRDefault="00AF4108" w:rsidP="00626F0D">
            <w:pPr>
              <w:rPr>
                <w:ins w:id="1364" w:author="V2" w:date="2025-04-14T14:19:00Z" w16du:dateUtc="2025-04-14T19:19:00Z"/>
                <w:rFonts w:asciiTheme="minorHAnsi" w:hAnsiTheme="minorHAnsi" w:cstheme="minorHAnsi"/>
              </w:rPr>
            </w:pPr>
          </w:p>
        </w:tc>
        <w:tc>
          <w:tcPr>
            <w:tcW w:w="1960" w:type="dxa"/>
          </w:tcPr>
          <w:p w14:paraId="59C25EFA" w14:textId="77777777" w:rsidR="00AF4108" w:rsidRPr="007F7E2B" w:rsidRDefault="00AF4108" w:rsidP="00626F0D">
            <w:pPr>
              <w:rPr>
                <w:ins w:id="1365" w:author="V2" w:date="2025-04-14T14:19:00Z" w16du:dateUtc="2025-04-14T19:19:00Z"/>
                <w:rFonts w:asciiTheme="minorHAnsi" w:hAnsiTheme="minorHAnsi" w:cstheme="minorHAnsi"/>
              </w:rPr>
            </w:pPr>
          </w:p>
        </w:tc>
        <w:tc>
          <w:tcPr>
            <w:tcW w:w="927" w:type="dxa"/>
          </w:tcPr>
          <w:p w14:paraId="72A24CA7" w14:textId="2903098D" w:rsidR="00AF4108" w:rsidRPr="007F7E2B" w:rsidRDefault="00AF4108" w:rsidP="00626F0D">
            <w:pPr>
              <w:rPr>
                <w:ins w:id="1366" w:author="V2" w:date="2025-04-14T14:19:00Z" w16du:dateUtc="2025-04-14T19:19:00Z"/>
                <w:rFonts w:asciiTheme="minorHAnsi" w:hAnsiTheme="minorHAnsi" w:cstheme="minorHAnsi"/>
              </w:rPr>
            </w:pPr>
            <w:ins w:id="1367" w:author="V2" w:date="2025-04-14T14:19:00Z" w16du:dateUtc="2025-04-14T19:19:00Z">
              <w:r w:rsidRPr="007F7E2B">
                <w:rPr>
                  <w:rFonts w:asciiTheme="minorHAnsi" w:hAnsiTheme="minorHAnsi" w:cstheme="minorHAnsi"/>
                </w:rPr>
                <w:t>0</w:t>
              </w:r>
            </w:ins>
          </w:p>
        </w:tc>
        <w:tc>
          <w:tcPr>
            <w:tcW w:w="1067" w:type="dxa"/>
          </w:tcPr>
          <w:p w14:paraId="10C28BA5" w14:textId="78FBE58D" w:rsidR="00AF4108" w:rsidRPr="007F7E2B" w:rsidRDefault="00AF4108" w:rsidP="00626F0D">
            <w:pPr>
              <w:rPr>
                <w:ins w:id="1368" w:author="V2" w:date="2025-04-14T14:19:00Z" w16du:dateUtc="2025-04-14T19:19:00Z"/>
                <w:rFonts w:asciiTheme="minorHAnsi" w:hAnsiTheme="minorHAnsi" w:cstheme="minorHAnsi"/>
              </w:rPr>
            </w:pPr>
            <w:ins w:id="1369" w:author="V2" w:date="2025-04-14T14:19:00Z" w16du:dateUtc="2025-04-14T19:19:00Z">
              <w:r w:rsidRPr="007F7E2B">
                <w:rPr>
                  <w:rFonts w:asciiTheme="minorHAnsi" w:hAnsiTheme="minorHAnsi" w:cstheme="minorHAnsi"/>
                </w:rPr>
                <w:t>0</w:t>
              </w:r>
            </w:ins>
          </w:p>
        </w:tc>
      </w:tr>
      <w:tr w:rsidR="00AF4108" w:rsidRPr="007F7E2B" w14:paraId="00113598" w14:textId="77777777" w:rsidTr="00FA020B">
        <w:trPr>
          <w:ins w:id="1370" w:author="V2" w:date="2025-04-14T14:19:00Z" w16du:dateUtc="2025-04-14T19:19:00Z"/>
        </w:trPr>
        <w:tc>
          <w:tcPr>
            <w:tcW w:w="2535" w:type="dxa"/>
          </w:tcPr>
          <w:p w14:paraId="29E14A1C" w14:textId="068681A9" w:rsidR="00AF4108" w:rsidRPr="007F7E2B" w:rsidRDefault="00AF4108" w:rsidP="00626F0D">
            <w:pPr>
              <w:rPr>
                <w:ins w:id="1371" w:author="V2" w:date="2025-04-14T14:19:00Z" w16du:dateUtc="2025-04-14T19:19:00Z"/>
                <w:rFonts w:asciiTheme="minorHAnsi" w:hAnsiTheme="minorHAnsi" w:cstheme="minorHAnsi"/>
                <w:b/>
                <w:bCs/>
              </w:rPr>
            </w:pPr>
            <w:ins w:id="1372" w:author="V2" w:date="2025-04-14T14:19:00Z" w16du:dateUtc="2025-04-14T19:19:00Z">
              <w:r w:rsidRPr="007F7E2B">
                <w:rPr>
                  <w:rFonts w:asciiTheme="minorHAnsi" w:hAnsiTheme="minorHAnsi" w:cstheme="minorHAnsi"/>
                  <w:b/>
                  <w:bCs/>
                </w:rPr>
                <w:t>Human Induced/caused</w:t>
              </w:r>
            </w:ins>
          </w:p>
        </w:tc>
        <w:tc>
          <w:tcPr>
            <w:tcW w:w="1343" w:type="dxa"/>
          </w:tcPr>
          <w:p w14:paraId="58E81A0F" w14:textId="77777777" w:rsidR="00AF4108" w:rsidRPr="007F7E2B" w:rsidRDefault="00AF4108" w:rsidP="00626F0D">
            <w:pPr>
              <w:rPr>
                <w:ins w:id="1373" w:author="V2" w:date="2025-04-14T14:19:00Z" w16du:dateUtc="2025-04-14T19:19:00Z"/>
                <w:rFonts w:asciiTheme="minorHAnsi" w:hAnsiTheme="minorHAnsi" w:cstheme="minorHAnsi"/>
              </w:rPr>
            </w:pPr>
          </w:p>
        </w:tc>
        <w:tc>
          <w:tcPr>
            <w:tcW w:w="761" w:type="dxa"/>
          </w:tcPr>
          <w:p w14:paraId="42E4EB3D" w14:textId="28A18E98" w:rsidR="00AF4108" w:rsidRPr="007F7E2B" w:rsidRDefault="00AF4108" w:rsidP="00626F0D">
            <w:pPr>
              <w:rPr>
                <w:ins w:id="1374" w:author="V2" w:date="2025-04-14T14:19:00Z" w16du:dateUtc="2025-04-14T19:19:00Z"/>
                <w:rFonts w:asciiTheme="minorHAnsi" w:hAnsiTheme="minorHAnsi" w:cstheme="minorHAnsi"/>
              </w:rPr>
            </w:pPr>
          </w:p>
        </w:tc>
        <w:tc>
          <w:tcPr>
            <w:tcW w:w="566" w:type="dxa"/>
          </w:tcPr>
          <w:p w14:paraId="63215F8B" w14:textId="77777777" w:rsidR="00AF4108" w:rsidRPr="007F7E2B" w:rsidRDefault="00AF4108" w:rsidP="00626F0D">
            <w:pPr>
              <w:rPr>
                <w:ins w:id="1375" w:author="V2" w:date="2025-04-14T14:19:00Z" w16du:dateUtc="2025-04-14T19:19:00Z"/>
                <w:rFonts w:asciiTheme="minorHAnsi" w:hAnsiTheme="minorHAnsi" w:cstheme="minorHAnsi"/>
              </w:rPr>
            </w:pPr>
          </w:p>
        </w:tc>
        <w:tc>
          <w:tcPr>
            <w:tcW w:w="736" w:type="dxa"/>
          </w:tcPr>
          <w:p w14:paraId="125B5647" w14:textId="77777777" w:rsidR="00AF4108" w:rsidRPr="007F7E2B" w:rsidRDefault="00AF4108" w:rsidP="00626F0D">
            <w:pPr>
              <w:rPr>
                <w:ins w:id="1376" w:author="V2" w:date="2025-04-14T14:19:00Z" w16du:dateUtc="2025-04-14T19:19:00Z"/>
                <w:rFonts w:asciiTheme="minorHAnsi" w:hAnsiTheme="minorHAnsi" w:cstheme="minorHAnsi"/>
              </w:rPr>
            </w:pPr>
          </w:p>
        </w:tc>
        <w:tc>
          <w:tcPr>
            <w:tcW w:w="1960" w:type="dxa"/>
          </w:tcPr>
          <w:p w14:paraId="5509A228" w14:textId="77777777" w:rsidR="00AF4108" w:rsidRPr="007F7E2B" w:rsidRDefault="00AF4108" w:rsidP="00626F0D">
            <w:pPr>
              <w:rPr>
                <w:ins w:id="1377" w:author="V2" w:date="2025-04-14T14:19:00Z" w16du:dateUtc="2025-04-14T19:19:00Z"/>
                <w:rFonts w:asciiTheme="minorHAnsi" w:hAnsiTheme="minorHAnsi" w:cstheme="minorHAnsi"/>
              </w:rPr>
            </w:pPr>
          </w:p>
        </w:tc>
        <w:tc>
          <w:tcPr>
            <w:tcW w:w="927" w:type="dxa"/>
          </w:tcPr>
          <w:p w14:paraId="38A1B792" w14:textId="77777777" w:rsidR="00AF4108" w:rsidRPr="007F7E2B" w:rsidRDefault="00AF4108" w:rsidP="00626F0D">
            <w:pPr>
              <w:rPr>
                <w:ins w:id="1378" w:author="V2" w:date="2025-04-14T14:19:00Z" w16du:dateUtc="2025-04-14T19:19:00Z"/>
                <w:rFonts w:asciiTheme="minorHAnsi" w:hAnsiTheme="minorHAnsi" w:cstheme="minorHAnsi"/>
              </w:rPr>
            </w:pPr>
          </w:p>
        </w:tc>
        <w:tc>
          <w:tcPr>
            <w:tcW w:w="1067" w:type="dxa"/>
          </w:tcPr>
          <w:p w14:paraId="6D9EB37E" w14:textId="4E3093C4" w:rsidR="00AF4108" w:rsidRPr="007F7E2B" w:rsidRDefault="00AF4108" w:rsidP="00626F0D">
            <w:pPr>
              <w:rPr>
                <w:ins w:id="1379" w:author="V2" w:date="2025-04-14T14:19:00Z" w16du:dateUtc="2025-04-14T19:19:00Z"/>
                <w:rFonts w:asciiTheme="minorHAnsi" w:hAnsiTheme="minorHAnsi" w:cstheme="minorHAnsi"/>
              </w:rPr>
            </w:pPr>
          </w:p>
        </w:tc>
      </w:tr>
      <w:tr w:rsidR="00AF4108" w:rsidRPr="007F7E2B" w14:paraId="5E215408" w14:textId="77777777" w:rsidTr="00FA020B">
        <w:trPr>
          <w:ins w:id="1380" w:author="V2" w:date="2025-04-14T14:19:00Z" w16du:dateUtc="2025-04-14T19:19:00Z"/>
        </w:trPr>
        <w:tc>
          <w:tcPr>
            <w:tcW w:w="2535" w:type="dxa"/>
          </w:tcPr>
          <w:p w14:paraId="1F698272" w14:textId="1451E734" w:rsidR="00AF4108" w:rsidRPr="007F7E2B" w:rsidRDefault="00AF4108" w:rsidP="00626F0D">
            <w:pPr>
              <w:rPr>
                <w:ins w:id="1381" w:author="V2" w:date="2025-04-14T14:19:00Z" w16du:dateUtc="2025-04-14T19:19:00Z"/>
                <w:rFonts w:asciiTheme="minorHAnsi" w:hAnsiTheme="minorHAnsi" w:cstheme="minorHAnsi"/>
              </w:rPr>
            </w:pPr>
            <w:ins w:id="1382" w:author="V2" w:date="2025-04-14T14:19:00Z" w16du:dateUtc="2025-04-14T19:19:00Z">
              <w:r w:rsidRPr="007F7E2B">
                <w:rPr>
                  <w:rFonts w:asciiTheme="minorHAnsi" w:hAnsiTheme="minorHAnsi" w:cstheme="minorHAnsi"/>
                </w:rPr>
                <w:lastRenderedPageBreak/>
                <w:t>Soil Dewatering</w:t>
              </w:r>
            </w:ins>
          </w:p>
        </w:tc>
        <w:tc>
          <w:tcPr>
            <w:tcW w:w="1343" w:type="dxa"/>
          </w:tcPr>
          <w:p w14:paraId="704AB724" w14:textId="2E9F09F7" w:rsidR="00AF4108" w:rsidRPr="007F7E2B" w:rsidRDefault="00AF4108" w:rsidP="00626F0D">
            <w:pPr>
              <w:rPr>
                <w:ins w:id="1383" w:author="V2" w:date="2025-04-14T14:19:00Z" w16du:dateUtc="2025-04-14T19:19:00Z"/>
                <w:rFonts w:asciiTheme="minorHAnsi" w:hAnsiTheme="minorHAnsi" w:cstheme="minorHAnsi"/>
              </w:rPr>
            </w:pPr>
            <w:ins w:id="1384" w:author="V2" w:date="2025-04-14T14:19:00Z" w16du:dateUtc="2025-04-14T19:19:00Z">
              <w:r w:rsidRPr="007F7E2B">
                <w:rPr>
                  <w:rFonts w:asciiTheme="minorHAnsi" w:hAnsiTheme="minorHAnsi" w:cstheme="minorHAnsi"/>
                </w:rPr>
                <w:t>5</w:t>
              </w:r>
            </w:ins>
          </w:p>
        </w:tc>
        <w:tc>
          <w:tcPr>
            <w:tcW w:w="761" w:type="dxa"/>
          </w:tcPr>
          <w:p w14:paraId="2DBE0FA1" w14:textId="16B9C86D" w:rsidR="00AF4108" w:rsidRPr="007F7E2B" w:rsidRDefault="00AF4108" w:rsidP="00626F0D">
            <w:pPr>
              <w:rPr>
                <w:ins w:id="1385" w:author="V2" w:date="2025-04-14T14:19:00Z" w16du:dateUtc="2025-04-14T19:19:00Z"/>
                <w:rFonts w:asciiTheme="minorHAnsi" w:hAnsiTheme="minorHAnsi" w:cstheme="minorHAnsi"/>
              </w:rPr>
            </w:pPr>
            <w:ins w:id="1386" w:author="V2" w:date="2025-04-14T14:19:00Z" w16du:dateUtc="2025-04-14T19:19:00Z">
              <w:r w:rsidRPr="007F7E2B">
                <w:rPr>
                  <w:rFonts w:asciiTheme="minorHAnsi" w:hAnsiTheme="minorHAnsi" w:cstheme="minorHAnsi"/>
                </w:rPr>
                <w:t>0  NA</w:t>
              </w:r>
            </w:ins>
          </w:p>
        </w:tc>
        <w:tc>
          <w:tcPr>
            <w:tcW w:w="566" w:type="dxa"/>
          </w:tcPr>
          <w:p w14:paraId="6F6A6083" w14:textId="77777777" w:rsidR="00AF4108" w:rsidRPr="007F7E2B" w:rsidRDefault="00AF4108" w:rsidP="00626F0D">
            <w:pPr>
              <w:rPr>
                <w:ins w:id="1387" w:author="V2" w:date="2025-04-14T14:19:00Z" w16du:dateUtc="2025-04-14T19:19:00Z"/>
                <w:rFonts w:asciiTheme="minorHAnsi" w:hAnsiTheme="minorHAnsi" w:cstheme="minorHAnsi"/>
              </w:rPr>
            </w:pPr>
          </w:p>
        </w:tc>
        <w:tc>
          <w:tcPr>
            <w:tcW w:w="736" w:type="dxa"/>
          </w:tcPr>
          <w:p w14:paraId="5F05774D" w14:textId="77777777" w:rsidR="00AF4108" w:rsidRPr="007F7E2B" w:rsidRDefault="00AF4108" w:rsidP="00626F0D">
            <w:pPr>
              <w:rPr>
                <w:ins w:id="1388" w:author="V2" w:date="2025-04-14T14:19:00Z" w16du:dateUtc="2025-04-14T19:19:00Z"/>
                <w:rFonts w:asciiTheme="minorHAnsi" w:hAnsiTheme="minorHAnsi" w:cstheme="minorHAnsi"/>
              </w:rPr>
            </w:pPr>
          </w:p>
        </w:tc>
        <w:tc>
          <w:tcPr>
            <w:tcW w:w="1960" w:type="dxa"/>
          </w:tcPr>
          <w:p w14:paraId="6FBEAC99" w14:textId="77777777" w:rsidR="00AF4108" w:rsidRPr="007F7E2B" w:rsidRDefault="00AF4108" w:rsidP="00626F0D">
            <w:pPr>
              <w:rPr>
                <w:ins w:id="1389" w:author="V2" w:date="2025-04-14T14:19:00Z" w16du:dateUtc="2025-04-14T19:19:00Z"/>
                <w:rFonts w:asciiTheme="minorHAnsi" w:hAnsiTheme="minorHAnsi" w:cstheme="minorHAnsi"/>
              </w:rPr>
            </w:pPr>
          </w:p>
        </w:tc>
        <w:tc>
          <w:tcPr>
            <w:tcW w:w="927" w:type="dxa"/>
          </w:tcPr>
          <w:p w14:paraId="13D48E8C" w14:textId="3CB881FA" w:rsidR="00AF4108" w:rsidRPr="007F7E2B" w:rsidRDefault="00AF4108" w:rsidP="00626F0D">
            <w:pPr>
              <w:rPr>
                <w:ins w:id="1390" w:author="V2" w:date="2025-04-14T14:19:00Z" w16du:dateUtc="2025-04-14T19:19:00Z"/>
                <w:rFonts w:asciiTheme="minorHAnsi" w:hAnsiTheme="minorHAnsi" w:cstheme="minorHAnsi"/>
              </w:rPr>
            </w:pPr>
            <w:ins w:id="1391" w:author="V2" w:date="2025-04-14T14:19:00Z" w16du:dateUtc="2025-04-14T19:19:00Z">
              <w:r w:rsidRPr="007F7E2B">
                <w:rPr>
                  <w:rFonts w:asciiTheme="minorHAnsi" w:hAnsiTheme="minorHAnsi" w:cstheme="minorHAnsi"/>
                </w:rPr>
                <w:t>0</w:t>
              </w:r>
            </w:ins>
          </w:p>
        </w:tc>
        <w:tc>
          <w:tcPr>
            <w:tcW w:w="1067" w:type="dxa"/>
          </w:tcPr>
          <w:p w14:paraId="00F04B71" w14:textId="2F09537C" w:rsidR="00AF4108" w:rsidRPr="007F7E2B" w:rsidRDefault="00AF4108" w:rsidP="00626F0D">
            <w:pPr>
              <w:rPr>
                <w:ins w:id="1392" w:author="V2" w:date="2025-04-14T14:19:00Z" w16du:dateUtc="2025-04-14T19:19:00Z"/>
                <w:rFonts w:asciiTheme="minorHAnsi" w:hAnsiTheme="minorHAnsi" w:cstheme="minorHAnsi"/>
              </w:rPr>
            </w:pPr>
            <w:ins w:id="1393" w:author="V2" w:date="2025-04-14T14:19:00Z" w16du:dateUtc="2025-04-14T19:19:00Z">
              <w:r w:rsidRPr="007F7E2B">
                <w:rPr>
                  <w:rFonts w:asciiTheme="minorHAnsi" w:hAnsiTheme="minorHAnsi" w:cstheme="minorHAnsi"/>
                </w:rPr>
                <w:t>0</w:t>
              </w:r>
            </w:ins>
          </w:p>
        </w:tc>
      </w:tr>
      <w:tr w:rsidR="00AF4108" w:rsidRPr="007F7E2B" w14:paraId="20F9A265" w14:textId="77777777" w:rsidTr="00FA020B">
        <w:trPr>
          <w:ins w:id="1394" w:author="V2" w:date="2025-04-14T14:19:00Z" w16du:dateUtc="2025-04-14T19:19:00Z"/>
        </w:trPr>
        <w:tc>
          <w:tcPr>
            <w:tcW w:w="2535" w:type="dxa"/>
          </w:tcPr>
          <w:p w14:paraId="6F0151B0" w14:textId="2BD8C2BD" w:rsidR="00AF4108" w:rsidRPr="007F7E2B" w:rsidRDefault="00AF4108" w:rsidP="00626F0D">
            <w:pPr>
              <w:rPr>
                <w:ins w:id="1395" w:author="V2" w:date="2025-04-14T14:19:00Z" w16du:dateUtc="2025-04-14T19:19:00Z"/>
                <w:rFonts w:asciiTheme="minorHAnsi" w:hAnsiTheme="minorHAnsi" w:cstheme="minorHAnsi"/>
              </w:rPr>
            </w:pPr>
            <w:ins w:id="1396" w:author="V2" w:date="2025-04-14T14:19:00Z" w16du:dateUtc="2025-04-14T19:19:00Z">
              <w:r w:rsidRPr="007F7E2B">
                <w:rPr>
                  <w:rFonts w:asciiTheme="minorHAnsi" w:hAnsiTheme="minorHAnsi" w:cstheme="minorHAnsi"/>
                </w:rPr>
                <w:t>Soil Tillage</w:t>
              </w:r>
            </w:ins>
          </w:p>
        </w:tc>
        <w:tc>
          <w:tcPr>
            <w:tcW w:w="1343" w:type="dxa"/>
          </w:tcPr>
          <w:p w14:paraId="559AF2DC" w14:textId="0A9C9B82" w:rsidR="00AF4108" w:rsidRPr="007F7E2B" w:rsidRDefault="00AF4108" w:rsidP="00626F0D">
            <w:pPr>
              <w:rPr>
                <w:ins w:id="1397" w:author="V2" w:date="2025-04-14T14:19:00Z" w16du:dateUtc="2025-04-14T19:19:00Z"/>
                <w:rFonts w:asciiTheme="minorHAnsi" w:hAnsiTheme="minorHAnsi" w:cstheme="minorHAnsi"/>
              </w:rPr>
            </w:pPr>
            <w:ins w:id="1398" w:author="V2" w:date="2025-04-14T14:19:00Z" w16du:dateUtc="2025-04-14T19:19:00Z">
              <w:r w:rsidRPr="007F7E2B">
                <w:rPr>
                  <w:rFonts w:asciiTheme="minorHAnsi" w:hAnsiTheme="minorHAnsi" w:cstheme="minorHAnsi"/>
                </w:rPr>
                <w:t>5</w:t>
              </w:r>
            </w:ins>
          </w:p>
        </w:tc>
        <w:tc>
          <w:tcPr>
            <w:tcW w:w="761" w:type="dxa"/>
          </w:tcPr>
          <w:p w14:paraId="20A7AF05" w14:textId="43CAC957" w:rsidR="00AF4108" w:rsidRPr="007F7E2B" w:rsidRDefault="00AF4108" w:rsidP="00626F0D">
            <w:pPr>
              <w:rPr>
                <w:ins w:id="1399" w:author="V2" w:date="2025-04-14T14:19:00Z" w16du:dateUtc="2025-04-14T19:19:00Z"/>
                <w:rFonts w:asciiTheme="minorHAnsi" w:hAnsiTheme="minorHAnsi" w:cstheme="minorHAnsi"/>
              </w:rPr>
            </w:pPr>
            <w:ins w:id="1400" w:author="V2" w:date="2025-04-14T14:19:00Z" w16du:dateUtc="2025-04-14T19:19:00Z">
              <w:r w:rsidRPr="007F7E2B">
                <w:rPr>
                  <w:rFonts w:asciiTheme="minorHAnsi" w:hAnsiTheme="minorHAnsi" w:cstheme="minorHAnsi"/>
                </w:rPr>
                <w:t>0  NA</w:t>
              </w:r>
            </w:ins>
          </w:p>
        </w:tc>
        <w:tc>
          <w:tcPr>
            <w:tcW w:w="566" w:type="dxa"/>
          </w:tcPr>
          <w:p w14:paraId="5BF223D0" w14:textId="77777777" w:rsidR="00AF4108" w:rsidRPr="007F7E2B" w:rsidRDefault="00AF4108" w:rsidP="00626F0D">
            <w:pPr>
              <w:rPr>
                <w:ins w:id="1401" w:author="V2" w:date="2025-04-14T14:19:00Z" w16du:dateUtc="2025-04-14T19:19:00Z"/>
                <w:rFonts w:asciiTheme="minorHAnsi" w:hAnsiTheme="minorHAnsi" w:cstheme="minorHAnsi"/>
              </w:rPr>
            </w:pPr>
          </w:p>
        </w:tc>
        <w:tc>
          <w:tcPr>
            <w:tcW w:w="736" w:type="dxa"/>
          </w:tcPr>
          <w:p w14:paraId="7354C9F6" w14:textId="77777777" w:rsidR="00AF4108" w:rsidRPr="007F7E2B" w:rsidRDefault="00AF4108" w:rsidP="00626F0D">
            <w:pPr>
              <w:rPr>
                <w:ins w:id="1402" w:author="V2" w:date="2025-04-14T14:19:00Z" w16du:dateUtc="2025-04-14T19:19:00Z"/>
                <w:rFonts w:asciiTheme="minorHAnsi" w:hAnsiTheme="minorHAnsi" w:cstheme="minorHAnsi"/>
              </w:rPr>
            </w:pPr>
          </w:p>
        </w:tc>
        <w:tc>
          <w:tcPr>
            <w:tcW w:w="1960" w:type="dxa"/>
          </w:tcPr>
          <w:p w14:paraId="16D4D5AF" w14:textId="77777777" w:rsidR="00AF4108" w:rsidRPr="007F7E2B" w:rsidRDefault="00AF4108" w:rsidP="00626F0D">
            <w:pPr>
              <w:rPr>
                <w:ins w:id="1403" w:author="V2" w:date="2025-04-14T14:19:00Z" w16du:dateUtc="2025-04-14T19:19:00Z"/>
                <w:rFonts w:asciiTheme="minorHAnsi" w:hAnsiTheme="minorHAnsi" w:cstheme="minorHAnsi"/>
              </w:rPr>
            </w:pPr>
          </w:p>
        </w:tc>
        <w:tc>
          <w:tcPr>
            <w:tcW w:w="927" w:type="dxa"/>
          </w:tcPr>
          <w:p w14:paraId="7FC216EB" w14:textId="0D708458" w:rsidR="00AF4108" w:rsidRPr="007F7E2B" w:rsidRDefault="00AF4108" w:rsidP="00626F0D">
            <w:pPr>
              <w:rPr>
                <w:ins w:id="1404" w:author="V2" w:date="2025-04-14T14:19:00Z" w16du:dateUtc="2025-04-14T19:19:00Z"/>
                <w:rFonts w:asciiTheme="minorHAnsi" w:hAnsiTheme="minorHAnsi" w:cstheme="minorHAnsi"/>
              </w:rPr>
            </w:pPr>
            <w:ins w:id="1405" w:author="V2" w:date="2025-04-14T14:19:00Z" w16du:dateUtc="2025-04-14T19:19:00Z">
              <w:r w:rsidRPr="007F7E2B">
                <w:rPr>
                  <w:rFonts w:asciiTheme="minorHAnsi" w:hAnsiTheme="minorHAnsi" w:cstheme="minorHAnsi"/>
                </w:rPr>
                <w:t>0</w:t>
              </w:r>
            </w:ins>
          </w:p>
        </w:tc>
        <w:tc>
          <w:tcPr>
            <w:tcW w:w="1067" w:type="dxa"/>
          </w:tcPr>
          <w:p w14:paraId="7E166307" w14:textId="58884B6A" w:rsidR="00AF4108" w:rsidRPr="007F7E2B" w:rsidRDefault="00AF4108" w:rsidP="00626F0D">
            <w:pPr>
              <w:rPr>
                <w:ins w:id="1406" w:author="V2" w:date="2025-04-14T14:19:00Z" w16du:dateUtc="2025-04-14T19:19:00Z"/>
                <w:rFonts w:asciiTheme="minorHAnsi" w:hAnsiTheme="minorHAnsi" w:cstheme="minorHAnsi"/>
              </w:rPr>
            </w:pPr>
            <w:ins w:id="1407" w:author="V2" w:date="2025-04-14T14:19:00Z" w16du:dateUtc="2025-04-14T19:19:00Z">
              <w:r w:rsidRPr="007F7E2B">
                <w:rPr>
                  <w:rFonts w:asciiTheme="minorHAnsi" w:hAnsiTheme="minorHAnsi" w:cstheme="minorHAnsi"/>
                </w:rPr>
                <w:t>0</w:t>
              </w:r>
            </w:ins>
          </w:p>
        </w:tc>
      </w:tr>
      <w:tr w:rsidR="00AF4108" w:rsidRPr="007F7E2B" w14:paraId="1E45ECCE" w14:textId="77777777" w:rsidTr="00FA020B">
        <w:trPr>
          <w:ins w:id="1408" w:author="V2" w:date="2025-04-14T14:19:00Z" w16du:dateUtc="2025-04-14T19:19:00Z"/>
        </w:trPr>
        <w:tc>
          <w:tcPr>
            <w:tcW w:w="2535" w:type="dxa"/>
          </w:tcPr>
          <w:p w14:paraId="45CB625F" w14:textId="33956EF5" w:rsidR="00AF4108" w:rsidRPr="007F7E2B" w:rsidRDefault="00AF4108" w:rsidP="00626F0D">
            <w:pPr>
              <w:rPr>
                <w:ins w:id="1409" w:author="V2" w:date="2025-04-14T14:19:00Z" w16du:dateUtc="2025-04-14T19:19:00Z"/>
                <w:rFonts w:asciiTheme="minorHAnsi" w:hAnsiTheme="minorHAnsi" w:cstheme="minorHAnsi"/>
              </w:rPr>
            </w:pPr>
            <w:ins w:id="1410" w:author="V2" w:date="2025-04-14T14:19:00Z" w16du:dateUtc="2025-04-14T19:19:00Z">
              <w:r w:rsidRPr="007F7E2B">
                <w:rPr>
                  <w:rFonts w:asciiTheme="minorHAnsi" w:hAnsiTheme="minorHAnsi" w:cstheme="minorHAnsi"/>
                </w:rPr>
                <w:t>Lack of Cover Crops/Bare soil</w:t>
              </w:r>
            </w:ins>
          </w:p>
        </w:tc>
        <w:tc>
          <w:tcPr>
            <w:tcW w:w="1343" w:type="dxa"/>
          </w:tcPr>
          <w:p w14:paraId="67E6E222" w14:textId="78620789" w:rsidR="00AF4108" w:rsidRPr="007F7E2B" w:rsidRDefault="00AF4108" w:rsidP="00626F0D">
            <w:pPr>
              <w:rPr>
                <w:ins w:id="1411" w:author="V2" w:date="2025-04-14T14:19:00Z" w16du:dateUtc="2025-04-14T19:19:00Z"/>
                <w:rFonts w:asciiTheme="minorHAnsi" w:hAnsiTheme="minorHAnsi" w:cstheme="minorHAnsi"/>
              </w:rPr>
            </w:pPr>
            <w:ins w:id="1412" w:author="V2" w:date="2025-04-14T14:19:00Z" w16du:dateUtc="2025-04-14T19:19:00Z">
              <w:r w:rsidRPr="007F7E2B">
                <w:rPr>
                  <w:rFonts w:asciiTheme="minorHAnsi" w:hAnsiTheme="minorHAnsi" w:cstheme="minorHAnsi"/>
                </w:rPr>
                <w:t>5</w:t>
              </w:r>
            </w:ins>
          </w:p>
        </w:tc>
        <w:tc>
          <w:tcPr>
            <w:tcW w:w="761" w:type="dxa"/>
          </w:tcPr>
          <w:p w14:paraId="2689A56A" w14:textId="40326203" w:rsidR="00AF4108" w:rsidRPr="007F7E2B" w:rsidRDefault="00AF4108" w:rsidP="00626F0D">
            <w:pPr>
              <w:rPr>
                <w:ins w:id="1413" w:author="V2" w:date="2025-04-14T14:19:00Z" w16du:dateUtc="2025-04-14T19:19:00Z"/>
                <w:rFonts w:asciiTheme="minorHAnsi" w:hAnsiTheme="minorHAnsi" w:cstheme="minorHAnsi"/>
              </w:rPr>
            </w:pPr>
            <w:ins w:id="1414" w:author="V2" w:date="2025-04-14T14:19:00Z" w16du:dateUtc="2025-04-14T19:19:00Z">
              <w:r w:rsidRPr="007F7E2B">
                <w:rPr>
                  <w:rFonts w:asciiTheme="minorHAnsi" w:hAnsiTheme="minorHAnsi" w:cstheme="minorHAnsi"/>
                </w:rPr>
                <w:t>0  NA</w:t>
              </w:r>
            </w:ins>
          </w:p>
        </w:tc>
        <w:tc>
          <w:tcPr>
            <w:tcW w:w="566" w:type="dxa"/>
          </w:tcPr>
          <w:p w14:paraId="099B9141" w14:textId="77777777" w:rsidR="00AF4108" w:rsidRPr="007F7E2B" w:rsidRDefault="00AF4108" w:rsidP="00626F0D">
            <w:pPr>
              <w:rPr>
                <w:ins w:id="1415" w:author="V2" w:date="2025-04-14T14:19:00Z" w16du:dateUtc="2025-04-14T19:19:00Z"/>
                <w:rFonts w:asciiTheme="minorHAnsi" w:hAnsiTheme="minorHAnsi" w:cstheme="minorHAnsi"/>
              </w:rPr>
            </w:pPr>
          </w:p>
        </w:tc>
        <w:tc>
          <w:tcPr>
            <w:tcW w:w="736" w:type="dxa"/>
          </w:tcPr>
          <w:p w14:paraId="30201181" w14:textId="77777777" w:rsidR="00AF4108" w:rsidRPr="007F7E2B" w:rsidRDefault="00AF4108" w:rsidP="00626F0D">
            <w:pPr>
              <w:rPr>
                <w:ins w:id="1416" w:author="V2" w:date="2025-04-14T14:19:00Z" w16du:dateUtc="2025-04-14T19:19:00Z"/>
                <w:rFonts w:asciiTheme="minorHAnsi" w:hAnsiTheme="minorHAnsi" w:cstheme="minorHAnsi"/>
              </w:rPr>
            </w:pPr>
          </w:p>
        </w:tc>
        <w:tc>
          <w:tcPr>
            <w:tcW w:w="1960" w:type="dxa"/>
          </w:tcPr>
          <w:p w14:paraId="594C3FC1" w14:textId="77777777" w:rsidR="00AF4108" w:rsidRPr="007F7E2B" w:rsidRDefault="00AF4108" w:rsidP="00626F0D">
            <w:pPr>
              <w:rPr>
                <w:ins w:id="1417" w:author="V2" w:date="2025-04-14T14:19:00Z" w16du:dateUtc="2025-04-14T19:19:00Z"/>
                <w:rFonts w:asciiTheme="minorHAnsi" w:hAnsiTheme="minorHAnsi" w:cstheme="minorHAnsi"/>
              </w:rPr>
            </w:pPr>
          </w:p>
        </w:tc>
        <w:tc>
          <w:tcPr>
            <w:tcW w:w="927" w:type="dxa"/>
          </w:tcPr>
          <w:p w14:paraId="4D35BCEE" w14:textId="2BD5D920" w:rsidR="00AF4108" w:rsidRPr="007F7E2B" w:rsidRDefault="00AF4108" w:rsidP="00626F0D">
            <w:pPr>
              <w:rPr>
                <w:ins w:id="1418" w:author="V2" w:date="2025-04-14T14:19:00Z" w16du:dateUtc="2025-04-14T19:19:00Z"/>
                <w:rFonts w:asciiTheme="minorHAnsi" w:hAnsiTheme="minorHAnsi" w:cstheme="minorHAnsi"/>
              </w:rPr>
            </w:pPr>
            <w:ins w:id="1419" w:author="V2" w:date="2025-04-14T14:19:00Z" w16du:dateUtc="2025-04-14T19:19:00Z">
              <w:r w:rsidRPr="007F7E2B">
                <w:rPr>
                  <w:rFonts w:asciiTheme="minorHAnsi" w:hAnsiTheme="minorHAnsi" w:cstheme="minorHAnsi"/>
                </w:rPr>
                <w:t>0</w:t>
              </w:r>
            </w:ins>
          </w:p>
        </w:tc>
        <w:tc>
          <w:tcPr>
            <w:tcW w:w="1067" w:type="dxa"/>
          </w:tcPr>
          <w:p w14:paraId="5D36AA4D" w14:textId="7568B6B2" w:rsidR="00AF4108" w:rsidRPr="007F7E2B" w:rsidRDefault="00AF4108" w:rsidP="00626F0D">
            <w:pPr>
              <w:rPr>
                <w:ins w:id="1420" w:author="V2" w:date="2025-04-14T14:19:00Z" w16du:dateUtc="2025-04-14T19:19:00Z"/>
                <w:rFonts w:asciiTheme="minorHAnsi" w:hAnsiTheme="minorHAnsi" w:cstheme="minorHAnsi"/>
              </w:rPr>
            </w:pPr>
            <w:ins w:id="1421" w:author="V2" w:date="2025-04-14T14:19:00Z" w16du:dateUtc="2025-04-14T19:19:00Z">
              <w:r w:rsidRPr="007F7E2B">
                <w:rPr>
                  <w:rFonts w:asciiTheme="minorHAnsi" w:hAnsiTheme="minorHAnsi" w:cstheme="minorHAnsi"/>
                </w:rPr>
                <w:t>0</w:t>
              </w:r>
            </w:ins>
          </w:p>
        </w:tc>
      </w:tr>
      <w:tr w:rsidR="00AF4108" w:rsidRPr="007F7E2B" w14:paraId="4B368D89" w14:textId="77777777" w:rsidTr="00FA020B">
        <w:trPr>
          <w:ins w:id="1422" w:author="V2" w:date="2025-04-14T14:19:00Z" w16du:dateUtc="2025-04-14T19:19:00Z"/>
        </w:trPr>
        <w:tc>
          <w:tcPr>
            <w:tcW w:w="2535" w:type="dxa"/>
          </w:tcPr>
          <w:p w14:paraId="48B6CC04" w14:textId="6228C86B" w:rsidR="00AF4108" w:rsidRPr="007F7E2B" w:rsidRDefault="00AF4108" w:rsidP="00626F0D">
            <w:pPr>
              <w:rPr>
                <w:ins w:id="1423" w:author="V2" w:date="2025-04-14T14:19:00Z" w16du:dateUtc="2025-04-14T19:19:00Z"/>
                <w:rFonts w:asciiTheme="minorHAnsi" w:hAnsiTheme="minorHAnsi" w:cstheme="minorHAnsi"/>
              </w:rPr>
            </w:pPr>
            <w:ins w:id="1424" w:author="V2" w:date="2025-04-14T14:19:00Z" w16du:dateUtc="2025-04-14T19:19:00Z">
              <w:r w:rsidRPr="007F7E2B">
                <w:rPr>
                  <w:rFonts w:asciiTheme="minorHAnsi" w:hAnsiTheme="minorHAnsi" w:cstheme="minorHAnsi"/>
                </w:rPr>
                <w:t>Synthetic fertilizer</w:t>
              </w:r>
            </w:ins>
          </w:p>
        </w:tc>
        <w:tc>
          <w:tcPr>
            <w:tcW w:w="1343" w:type="dxa"/>
          </w:tcPr>
          <w:p w14:paraId="574AC163" w14:textId="0BE9A64B" w:rsidR="00AF4108" w:rsidRPr="007F7E2B" w:rsidRDefault="00AF4108" w:rsidP="00626F0D">
            <w:pPr>
              <w:rPr>
                <w:ins w:id="1425" w:author="V2" w:date="2025-04-14T14:19:00Z" w16du:dateUtc="2025-04-14T19:19:00Z"/>
                <w:rFonts w:asciiTheme="minorHAnsi" w:hAnsiTheme="minorHAnsi" w:cstheme="minorHAnsi"/>
              </w:rPr>
            </w:pPr>
            <w:ins w:id="1426" w:author="V2" w:date="2025-04-14T14:19:00Z" w16du:dateUtc="2025-04-14T19:19:00Z">
              <w:r w:rsidRPr="007F7E2B">
                <w:rPr>
                  <w:rFonts w:asciiTheme="minorHAnsi" w:hAnsiTheme="minorHAnsi" w:cstheme="minorHAnsi"/>
                </w:rPr>
                <w:t>5</w:t>
              </w:r>
            </w:ins>
          </w:p>
        </w:tc>
        <w:tc>
          <w:tcPr>
            <w:tcW w:w="761" w:type="dxa"/>
          </w:tcPr>
          <w:p w14:paraId="27BD8EB2" w14:textId="6D2FA145" w:rsidR="00AF4108" w:rsidRPr="007F7E2B" w:rsidRDefault="00AF4108" w:rsidP="00626F0D">
            <w:pPr>
              <w:rPr>
                <w:ins w:id="1427" w:author="V2" w:date="2025-04-14T14:19:00Z" w16du:dateUtc="2025-04-14T19:19:00Z"/>
                <w:rFonts w:asciiTheme="minorHAnsi" w:hAnsiTheme="minorHAnsi" w:cstheme="minorHAnsi"/>
              </w:rPr>
            </w:pPr>
            <w:ins w:id="1428" w:author="V2" w:date="2025-04-14T14:19:00Z" w16du:dateUtc="2025-04-14T19:19:00Z">
              <w:r w:rsidRPr="007F7E2B">
                <w:rPr>
                  <w:rFonts w:asciiTheme="minorHAnsi" w:hAnsiTheme="minorHAnsi" w:cstheme="minorHAnsi"/>
                </w:rPr>
                <w:t>0  NA</w:t>
              </w:r>
            </w:ins>
          </w:p>
        </w:tc>
        <w:tc>
          <w:tcPr>
            <w:tcW w:w="566" w:type="dxa"/>
          </w:tcPr>
          <w:p w14:paraId="2E1802F4" w14:textId="77777777" w:rsidR="00AF4108" w:rsidRPr="007F7E2B" w:rsidRDefault="00AF4108" w:rsidP="00626F0D">
            <w:pPr>
              <w:rPr>
                <w:ins w:id="1429" w:author="V2" w:date="2025-04-14T14:19:00Z" w16du:dateUtc="2025-04-14T19:19:00Z"/>
                <w:rFonts w:asciiTheme="minorHAnsi" w:hAnsiTheme="minorHAnsi" w:cstheme="minorHAnsi"/>
              </w:rPr>
            </w:pPr>
          </w:p>
        </w:tc>
        <w:tc>
          <w:tcPr>
            <w:tcW w:w="736" w:type="dxa"/>
          </w:tcPr>
          <w:p w14:paraId="6A361EA2" w14:textId="77777777" w:rsidR="00AF4108" w:rsidRPr="007F7E2B" w:rsidRDefault="00AF4108" w:rsidP="00626F0D">
            <w:pPr>
              <w:rPr>
                <w:ins w:id="1430" w:author="V2" w:date="2025-04-14T14:19:00Z" w16du:dateUtc="2025-04-14T19:19:00Z"/>
                <w:rFonts w:asciiTheme="minorHAnsi" w:hAnsiTheme="minorHAnsi" w:cstheme="minorHAnsi"/>
              </w:rPr>
            </w:pPr>
          </w:p>
        </w:tc>
        <w:tc>
          <w:tcPr>
            <w:tcW w:w="1960" w:type="dxa"/>
          </w:tcPr>
          <w:p w14:paraId="39421E72" w14:textId="77777777" w:rsidR="00AF4108" w:rsidRPr="007F7E2B" w:rsidRDefault="00AF4108" w:rsidP="00626F0D">
            <w:pPr>
              <w:rPr>
                <w:ins w:id="1431" w:author="V2" w:date="2025-04-14T14:19:00Z" w16du:dateUtc="2025-04-14T19:19:00Z"/>
                <w:rFonts w:asciiTheme="minorHAnsi" w:hAnsiTheme="minorHAnsi" w:cstheme="minorHAnsi"/>
              </w:rPr>
            </w:pPr>
          </w:p>
        </w:tc>
        <w:tc>
          <w:tcPr>
            <w:tcW w:w="927" w:type="dxa"/>
          </w:tcPr>
          <w:p w14:paraId="1B0E1583" w14:textId="1D8589BB" w:rsidR="00AF4108" w:rsidRPr="007F7E2B" w:rsidRDefault="00AF4108" w:rsidP="00626F0D">
            <w:pPr>
              <w:rPr>
                <w:ins w:id="1432" w:author="V2" w:date="2025-04-14T14:19:00Z" w16du:dateUtc="2025-04-14T19:19:00Z"/>
                <w:rFonts w:asciiTheme="minorHAnsi" w:hAnsiTheme="minorHAnsi" w:cstheme="minorHAnsi"/>
              </w:rPr>
            </w:pPr>
            <w:ins w:id="1433" w:author="V2" w:date="2025-04-14T14:19:00Z" w16du:dateUtc="2025-04-14T19:19:00Z">
              <w:r w:rsidRPr="007F7E2B">
                <w:rPr>
                  <w:rFonts w:asciiTheme="minorHAnsi" w:hAnsiTheme="minorHAnsi" w:cstheme="minorHAnsi"/>
                </w:rPr>
                <w:t>0</w:t>
              </w:r>
            </w:ins>
          </w:p>
        </w:tc>
        <w:tc>
          <w:tcPr>
            <w:tcW w:w="1067" w:type="dxa"/>
          </w:tcPr>
          <w:p w14:paraId="3896BCFA" w14:textId="0485C61E" w:rsidR="00AF4108" w:rsidRPr="007F7E2B" w:rsidRDefault="00AF4108" w:rsidP="00626F0D">
            <w:pPr>
              <w:rPr>
                <w:ins w:id="1434" w:author="V2" w:date="2025-04-14T14:19:00Z" w16du:dateUtc="2025-04-14T19:19:00Z"/>
                <w:rFonts w:asciiTheme="minorHAnsi" w:hAnsiTheme="minorHAnsi" w:cstheme="minorHAnsi"/>
              </w:rPr>
            </w:pPr>
            <w:ins w:id="1435" w:author="V2" w:date="2025-04-14T14:19:00Z" w16du:dateUtc="2025-04-14T19:19:00Z">
              <w:r w:rsidRPr="007F7E2B">
                <w:rPr>
                  <w:rFonts w:asciiTheme="minorHAnsi" w:hAnsiTheme="minorHAnsi" w:cstheme="minorHAnsi"/>
                </w:rPr>
                <w:t>0</w:t>
              </w:r>
            </w:ins>
          </w:p>
        </w:tc>
      </w:tr>
      <w:tr w:rsidR="00AF4108" w:rsidRPr="007F7E2B" w14:paraId="4737A483" w14:textId="77777777" w:rsidTr="00FA020B">
        <w:trPr>
          <w:ins w:id="1436" w:author="V2" w:date="2025-04-14T14:19:00Z" w16du:dateUtc="2025-04-14T19:19:00Z"/>
        </w:trPr>
        <w:tc>
          <w:tcPr>
            <w:tcW w:w="2535" w:type="dxa"/>
          </w:tcPr>
          <w:p w14:paraId="59FFC8F9" w14:textId="0B04F656" w:rsidR="00AF4108" w:rsidRPr="007F7E2B" w:rsidRDefault="00AF4108" w:rsidP="00626F0D">
            <w:pPr>
              <w:rPr>
                <w:ins w:id="1437" w:author="V2" w:date="2025-04-14T14:19:00Z" w16du:dateUtc="2025-04-14T19:19:00Z"/>
                <w:rFonts w:asciiTheme="minorHAnsi" w:hAnsiTheme="minorHAnsi" w:cstheme="minorHAnsi"/>
              </w:rPr>
            </w:pPr>
            <w:ins w:id="1438" w:author="V2" w:date="2025-04-14T14:19:00Z" w16du:dateUtc="2025-04-14T19:19:00Z">
              <w:r w:rsidRPr="007F7E2B">
                <w:rPr>
                  <w:rFonts w:asciiTheme="minorHAnsi" w:hAnsiTheme="minorHAnsi" w:cstheme="minorHAnsi"/>
                </w:rPr>
                <w:t>Chemical over-use</w:t>
              </w:r>
            </w:ins>
          </w:p>
        </w:tc>
        <w:tc>
          <w:tcPr>
            <w:tcW w:w="1343" w:type="dxa"/>
          </w:tcPr>
          <w:p w14:paraId="1FEBAD3F" w14:textId="5172F381" w:rsidR="00AF4108" w:rsidRPr="007F7E2B" w:rsidRDefault="00AF4108" w:rsidP="00626F0D">
            <w:pPr>
              <w:rPr>
                <w:ins w:id="1439" w:author="V2" w:date="2025-04-14T14:19:00Z" w16du:dateUtc="2025-04-14T19:19:00Z"/>
                <w:rFonts w:asciiTheme="minorHAnsi" w:hAnsiTheme="minorHAnsi" w:cstheme="minorHAnsi"/>
              </w:rPr>
            </w:pPr>
            <w:ins w:id="1440" w:author="V2" w:date="2025-04-14T14:19:00Z" w16du:dateUtc="2025-04-14T19:19:00Z">
              <w:r w:rsidRPr="007F7E2B">
                <w:rPr>
                  <w:rFonts w:asciiTheme="minorHAnsi" w:hAnsiTheme="minorHAnsi" w:cstheme="minorHAnsi"/>
                </w:rPr>
                <w:t>5</w:t>
              </w:r>
            </w:ins>
          </w:p>
        </w:tc>
        <w:tc>
          <w:tcPr>
            <w:tcW w:w="761" w:type="dxa"/>
          </w:tcPr>
          <w:p w14:paraId="44CDCEC6" w14:textId="607FBFBD" w:rsidR="00AF4108" w:rsidRPr="007F7E2B" w:rsidRDefault="00AF4108" w:rsidP="00626F0D">
            <w:pPr>
              <w:rPr>
                <w:ins w:id="1441" w:author="V2" w:date="2025-04-14T14:19:00Z" w16du:dateUtc="2025-04-14T19:19:00Z"/>
                <w:rFonts w:asciiTheme="minorHAnsi" w:hAnsiTheme="minorHAnsi" w:cstheme="minorHAnsi"/>
              </w:rPr>
            </w:pPr>
            <w:ins w:id="1442" w:author="V2" w:date="2025-04-14T14:19:00Z" w16du:dateUtc="2025-04-14T19:19:00Z">
              <w:r w:rsidRPr="007F7E2B">
                <w:rPr>
                  <w:rFonts w:asciiTheme="minorHAnsi" w:hAnsiTheme="minorHAnsi" w:cstheme="minorHAnsi"/>
                </w:rPr>
                <w:t>0  NA</w:t>
              </w:r>
            </w:ins>
          </w:p>
        </w:tc>
        <w:tc>
          <w:tcPr>
            <w:tcW w:w="566" w:type="dxa"/>
          </w:tcPr>
          <w:p w14:paraId="2682655D" w14:textId="77777777" w:rsidR="00AF4108" w:rsidRPr="007F7E2B" w:rsidRDefault="00AF4108" w:rsidP="00626F0D">
            <w:pPr>
              <w:rPr>
                <w:ins w:id="1443" w:author="V2" w:date="2025-04-14T14:19:00Z" w16du:dateUtc="2025-04-14T19:19:00Z"/>
                <w:rFonts w:asciiTheme="minorHAnsi" w:hAnsiTheme="minorHAnsi" w:cstheme="minorHAnsi"/>
              </w:rPr>
            </w:pPr>
          </w:p>
        </w:tc>
        <w:tc>
          <w:tcPr>
            <w:tcW w:w="736" w:type="dxa"/>
          </w:tcPr>
          <w:p w14:paraId="737755AF" w14:textId="77777777" w:rsidR="00AF4108" w:rsidRPr="007F7E2B" w:rsidRDefault="00AF4108" w:rsidP="00626F0D">
            <w:pPr>
              <w:rPr>
                <w:ins w:id="1444" w:author="V2" w:date="2025-04-14T14:19:00Z" w16du:dateUtc="2025-04-14T19:19:00Z"/>
                <w:rFonts w:asciiTheme="minorHAnsi" w:hAnsiTheme="minorHAnsi" w:cstheme="minorHAnsi"/>
              </w:rPr>
            </w:pPr>
          </w:p>
        </w:tc>
        <w:tc>
          <w:tcPr>
            <w:tcW w:w="1960" w:type="dxa"/>
          </w:tcPr>
          <w:p w14:paraId="441EFD8E" w14:textId="77777777" w:rsidR="00AF4108" w:rsidRPr="007F7E2B" w:rsidRDefault="00AF4108" w:rsidP="00626F0D">
            <w:pPr>
              <w:rPr>
                <w:ins w:id="1445" w:author="V2" w:date="2025-04-14T14:19:00Z" w16du:dateUtc="2025-04-14T19:19:00Z"/>
                <w:rFonts w:asciiTheme="minorHAnsi" w:hAnsiTheme="minorHAnsi" w:cstheme="minorHAnsi"/>
              </w:rPr>
            </w:pPr>
          </w:p>
        </w:tc>
        <w:tc>
          <w:tcPr>
            <w:tcW w:w="927" w:type="dxa"/>
          </w:tcPr>
          <w:p w14:paraId="60C96091" w14:textId="54C16071" w:rsidR="00AF4108" w:rsidRPr="007F7E2B" w:rsidRDefault="00AF4108" w:rsidP="00626F0D">
            <w:pPr>
              <w:rPr>
                <w:ins w:id="1446" w:author="V2" w:date="2025-04-14T14:19:00Z" w16du:dateUtc="2025-04-14T19:19:00Z"/>
                <w:rFonts w:asciiTheme="minorHAnsi" w:hAnsiTheme="minorHAnsi" w:cstheme="minorHAnsi"/>
              </w:rPr>
            </w:pPr>
            <w:ins w:id="1447" w:author="V2" w:date="2025-04-14T14:19:00Z" w16du:dateUtc="2025-04-14T19:19:00Z">
              <w:r w:rsidRPr="007F7E2B">
                <w:rPr>
                  <w:rFonts w:asciiTheme="minorHAnsi" w:hAnsiTheme="minorHAnsi" w:cstheme="minorHAnsi"/>
                </w:rPr>
                <w:t>0</w:t>
              </w:r>
            </w:ins>
          </w:p>
        </w:tc>
        <w:tc>
          <w:tcPr>
            <w:tcW w:w="1067" w:type="dxa"/>
          </w:tcPr>
          <w:p w14:paraId="73F20879" w14:textId="37A57013" w:rsidR="00AF4108" w:rsidRPr="007F7E2B" w:rsidRDefault="00AF4108" w:rsidP="00626F0D">
            <w:pPr>
              <w:rPr>
                <w:ins w:id="1448" w:author="V2" w:date="2025-04-14T14:19:00Z" w16du:dateUtc="2025-04-14T19:19:00Z"/>
                <w:rFonts w:asciiTheme="minorHAnsi" w:hAnsiTheme="minorHAnsi" w:cstheme="minorHAnsi"/>
              </w:rPr>
            </w:pPr>
            <w:ins w:id="1449" w:author="V2" w:date="2025-04-14T14:19:00Z" w16du:dateUtc="2025-04-14T19:19:00Z">
              <w:r w:rsidRPr="007F7E2B">
                <w:rPr>
                  <w:rFonts w:asciiTheme="minorHAnsi" w:hAnsiTheme="minorHAnsi" w:cstheme="minorHAnsi"/>
                </w:rPr>
                <w:t>0</w:t>
              </w:r>
            </w:ins>
          </w:p>
        </w:tc>
      </w:tr>
      <w:tr w:rsidR="00AF4108" w:rsidRPr="007F7E2B" w14:paraId="015D6A4A" w14:textId="77777777" w:rsidTr="00FA020B">
        <w:trPr>
          <w:ins w:id="1450" w:author="V2" w:date="2025-04-14T14:19:00Z" w16du:dateUtc="2025-04-14T19:19:00Z"/>
        </w:trPr>
        <w:tc>
          <w:tcPr>
            <w:tcW w:w="2535" w:type="dxa"/>
          </w:tcPr>
          <w:p w14:paraId="10237276" w14:textId="1F01436B" w:rsidR="00AF4108" w:rsidRPr="007F7E2B" w:rsidRDefault="00AF4108" w:rsidP="00626F0D">
            <w:pPr>
              <w:rPr>
                <w:ins w:id="1451" w:author="V2" w:date="2025-04-14T14:19:00Z" w16du:dateUtc="2025-04-14T19:19:00Z"/>
                <w:rFonts w:asciiTheme="minorHAnsi" w:hAnsiTheme="minorHAnsi" w:cstheme="minorHAnsi"/>
              </w:rPr>
            </w:pPr>
            <w:ins w:id="1452" w:author="V2" w:date="2025-04-14T14:19:00Z" w16du:dateUtc="2025-04-14T19:19:00Z">
              <w:r w:rsidRPr="007F7E2B">
                <w:rPr>
                  <w:rFonts w:asciiTheme="minorHAnsi" w:hAnsiTheme="minorHAnsi" w:cstheme="minorHAnsi"/>
                </w:rPr>
                <w:t>Overgrazing</w:t>
              </w:r>
            </w:ins>
          </w:p>
        </w:tc>
        <w:tc>
          <w:tcPr>
            <w:tcW w:w="1343" w:type="dxa"/>
          </w:tcPr>
          <w:p w14:paraId="6DCEF3B0" w14:textId="6EB7C572" w:rsidR="00AF4108" w:rsidRPr="007F7E2B" w:rsidRDefault="00AF4108" w:rsidP="00626F0D">
            <w:pPr>
              <w:rPr>
                <w:ins w:id="1453" w:author="V2" w:date="2025-04-14T14:19:00Z" w16du:dateUtc="2025-04-14T19:19:00Z"/>
                <w:rFonts w:asciiTheme="minorHAnsi" w:hAnsiTheme="minorHAnsi" w:cstheme="minorHAnsi"/>
              </w:rPr>
            </w:pPr>
            <w:ins w:id="1454" w:author="V2" w:date="2025-04-14T14:19:00Z" w16du:dateUtc="2025-04-14T19:19:00Z">
              <w:r w:rsidRPr="007F7E2B">
                <w:rPr>
                  <w:rFonts w:asciiTheme="minorHAnsi" w:hAnsiTheme="minorHAnsi" w:cstheme="minorHAnsi"/>
                </w:rPr>
                <w:t>5</w:t>
              </w:r>
            </w:ins>
          </w:p>
        </w:tc>
        <w:tc>
          <w:tcPr>
            <w:tcW w:w="761" w:type="dxa"/>
          </w:tcPr>
          <w:p w14:paraId="3AEACD18" w14:textId="61BB6999" w:rsidR="00AF4108" w:rsidRPr="007F7E2B" w:rsidRDefault="00AF4108" w:rsidP="00626F0D">
            <w:pPr>
              <w:rPr>
                <w:ins w:id="1455" w:author="V2" w:date="2025-04-14T14:19:00Z" w16du:dateUtc="2025-04-14T19:19:00Z"/>
                <w:rFonts w:asciiTheme="minorHAnsi" w:hAnsiTheme="minorHAnsi" w:cstheme="minorHAnsi"/>
              </w:rPr>
            </w:pPr>
            <w:ins w:id="1456" w:author="V2" w:date="2025-04-14T14:19:00Z" w16du:dateUtc="2025-04-14T19:19:00Z">
              <w:r w:rsidRPr="007F7E2B">
                <w:rPr>
                  <w:rFonts w:asciiTheme="minorHAnsi" w:hAnsiTheme="minorHAnsi" w:cstheme="minorHAnsi"/>
                </w:rPr>
                <w:t>0  NA</w:t>
              </w:r>
            </w:ins>
          </w:p>
        </w:tc>
        <w:tc>
          <w:tcPr>
            <w:tcW w:w="566" w:type="dxa"/>
          </w:tcPr>
          <w:p w14:paraId="5CCADC59" w14:textId="77777777" w:rsidR="00AF4108" w:rsidRPr="007F7E2B" w:rsidRDefault="00AF4108" w:rsidP="00626F0D">
            <w:pPr>
              <w:rPr>
                <w:ins w:id="1457" w:author="V2" w:date="2025-04-14T14:19:00Z" w16du:dateUtc="2025-04-14T19:19:00Z"/>
                <w:rFonts w:asciiTheme="minorHAnsi" w:hAnsiTheme="minorHAnsi" w:cstheme="minorHAnsi"/>
              </w:rPr>
            </w:pPr>
          </w:p>
        </w:tc>
        <w:tc>
          <w:tcPr>
            <w:tcW w:w="736" w:type="dxa"/>
          </w:tcPr>
          <w:p w14:paraId="6D7418DF" w14:textId="77777777" w:rsidR="00AF4108" w:rsidRPr="007F7E2B" w:rsidRDefault="00AF4108" w:rsidP="00626F0D">
            <w:pPr>
              <w:rPr>
                <w:ins w:id="1458" w:author="V2" w:date="2025-04-14T14:19:00Z" w16du:dateUtc="2025-04-14T19:19:00Z"/>
                <w:rFonts w:asciiTheme="minorHAnsi" w:hAnsiTheme="minorHAnsi" w:cstheme="minorHAnsi"/>
              </w:rPr>
            </w:pPr>
          </w:p>
        </w:tc>
        <w:tc>
          <w:tcPr>
            <w:tcW w:w="1960" w:type="dxa"/>
          </w:tcPr>
          <w:p w14:paraId="19EB1B59" w14:textId="77777777" w:rsidR="00AF4108" w:rsidRPr="007F7E2B" w:rsidRDefault="00AF4108" w:rsidP="00626F0D">
            <w:pPr>
              <w:rPr>
                <w:ins w:id="1459" w:author="V2" w:date="2025-04-14T14:19:00Z" w16du:dateUtc="2025-04-14T19:19:00Z"/>
                <w:rFonts w:asciiTheme="minorHAnsi" w:hAnsiTheme="minorHAnsi" w:cstheme="minorHAnsi"/>
              </w:rPr>
            </w:pPr>
          </w:p>
        </w:tc>
        <w:tc>
          <w:tcPr>
            <w:tcW w:w="927" w:type="dxa"/>
          </w:tcPr>
          <w:p w14:paraId="71FFF81D" w14:textId="4798600F" w:rsidR="00AF4108" w:rsidRPr="007F7E2B" w:rsidRDefault="00AF4108" w:rsidP="00626F0D">
            <w:pPr>
              <w:rPr>
                <w:ins w:id="1460" w:author="V2" w:date="2025-04-14T14:19:00Z" w16du:dateUtc="2025-04-14T19:19:00Z"/>
                <w:rFonts w:asciiTheme="minorHAnsi" w:hAnsiTheme="minorHAnsi" w:cstheme="minorHAnsi"/>
              </w:rPr>
            </w:pPr>
            <w:ins w:id="1461" w:author="V2" w:date="2025-04-14T14:19:00Z" w16du:dateUtc="2025-04-14T19:19:00Z">
              <w:r w:rsidRPr="007F7E2B">
                <w:rPr>
                  <w:rFonts w:asciiTheme="minorHAnsi" w:hAnsiTheme="minorHAnsi" w:cstheme="minorHAnsi"/>
                </w:rPr>
                <w:t>0</w:t>
              </w:r>
            </w:ins>
          </w:p>
        </w:tc>
        <w:tc>
          <w:tcPr>
            <w:tcW w:w="1067" w:type="dxa"/>
          </w:tcPr>
          <w:p w14:paraId="6B84F461" w14:textId="7A35836D" w:rsidR="00AF4108" w:rsidRPr="007F7E2B" w:rsidRDefault="00AF4108" w:rsidP="00626F0D">
            <w:pPr>
              <w:rPr>
                <w:ins w:id="1462" w:author="V2" w:date="2025-04-14T14:19:00Z" w16du:dateUtc="2025-04-14T19:19:00Z"/>
                <w:rFonts w:asciiTheme="minorHAnsi" w:hAnsiTheme="minorHAnsi" w:cstheme="minorHAnsi"/>
              </w:rPr>
            </w:pPr>
            <w:ins w:id="1463" w:author="V2" w:date="2025-04-14T14:19:00Z" w16du:dateUtc="2025-04-14T19:19:00Z">
              <w:r w:rsidRPr="007F7E2B">
                <w:rPr>
                  <w:rFonts w:asciiTheme="minorHAnsi" w:hAnsiTheme="minorHAnsi" w:cstheme="minorHAnsi"/>
                </w:rPr>
                <w:t>0</w:t>
              </w:r>
            </w:ins>
          </w:p>
        </w:tc>
      </w:tr>
      <w:tr w:rsidR="00AF4108" w:rsidRPr="007F7E2B" w14:paraId="5817C6D6" w14:textId="77777777" w:rsidTr="00FA020B">
        <w:trPr>
          <w:ins w:id="1464" w:author="V2" w:date="2025-04-14T14:19:00Z" w16du:dateUtc="2025-04-14T19:19:00Z"/>
        </w:trPr>
        <w:tc>
          <w:tcPr>
            <w:tcW w:w="2535" w:type="dxa"/>
          </w:tcPr>
          <w:p w14:paraId="5D7D3A00" w14:textId="79555F6E" w:rsidR="00AF4108" w:rsidRPr="007F7E2B" w:rsidRDefault="00AF4108" w:rsidP="00626F0D">
            <w:pPr>
              <w:rPr>
                <w:ins w:id="1465" w:author="V2" w:date="2025-04-14T14:19:00Z" w16du:dateUtc="2025-04-14T19:19:00Z"/>
                <w:rFonts w:asciiTheme="minorHAnsi" w:hAnsiTheme="minorHAnsi" w:cstheme="minorHAnsi"/>
              </w:rPr>
            </w:pPr>
            <w:ins w:id="1466" w:author="V2" w:date="2025-04-14T14:19:00Z" w16du:dateUtc="2025-04-14T19:19:00Z">
              <w:r w:rsidRPr="007F7E2B">
                <w:rPr>
                  <w:rFonts w:asciiTheme="minorHAnsi" w:hAnsiTheme="minorHAnsi" w:cstheme="minorHAnsi"/>
                </w:rPr>
                <w:t>Excavation/Compaction</w:t>
              </w:r>
            </w:ins>
          </w:p>
        </w:tc>
        <w:tc>
          <w:tcPr>
            <w:tcW w:w="1343" w:type="dxa"/>
          </w:tcPr>
          <w:p w14:paraId="5C1ACB8D" w14:textId="148CE430" w:rsidR="00AF4108" w:rsidRPr="007F7E2B" w:rsidRDefault="00AF4108" w:rsidP="00626F0D">
            <w:pPr>
              <w:rPr>
                <w:ins w:id="1467" w:author="V2" w:date="2025-04-14T14:19:00Z" w16du:dateUtc="2025-04-14T19:19:00Z"/>
                <w:rFonts w:asciiTheme="minorHAnsi" w:hAnsiTheme="minorHAnsi" w:cstheme="minorHAnsi"/>
              </w:rPr>
            </w:pPr>
            <w:ins w:id="1468" w:author="V2" w:date="2025-04-14T14:19:00Z" w16du:dateUtc="2025-04-14T19:19:00Z">
              <w:r w:rsidRPr="007F7E2B">
                <w:rPr>
                  <w:rFonts w:asciiTheme="minorHAnsi" w:hAnsiTheme="minorHAnsi" w:cstheme="minorHAnsi"/>
                </w:rPr>
                <w:t>5</w:t>
              </w:r>
            </w:ins>
          </w:p>
        </w:tc>
        <w:tc>
          <w:tcPr>
            <w:tcW w:w="761" w:type="dxa"/>
          </w:tcPr>
          <w:p w14:paraId="28270444" w14:textId="50DD7D3F" w:rsidR="00AF4108" w:rsidRPr="007F7E2B" w:rsidRDefault="00AF4108" w:rsidP="00626F0D">
            <w:pPr>
              <w:rPr>
                <w:ins w:id="1469" w:author="V2" w:date="2025-04-14T14:19:00Z" w16du:dateUtc="2025-04-14T19:19:00Z"/>
                <w:rFonts w:asciiTheme="minorHAnsi" w:hAnsiTheme="minorHAnsi" w:cstheme="minorHAnsi"/>
              </w:rPr>
            </w:pPr>
            <w:ins w:id="1470" w:author="V2" w:date="2025-04-14T14:19:00Z" w16du:dateUtc="2025-04-14T19:19:00Z">
              <w:r w:rsidRPr="007F7E2B">
                <w:rPr>
                  <w:rFonts w:asciiTheme="minorHAnsi" w:hAnsiTheme="minorHAnsi" w:cstheme="minorHAnsi"/>
                </w:rPr>
                <w:t>0 NA</w:t>
              </w:r>
            </w:ins>
          </w:p>
        </w:tc>
        <w:tc>
          <w:tcPr>
            <w:tcW w:w="566" w:type="dxa"/>
          </w:tcPr>
          <w:p w14:paraId="7BDB7E9D" w14:textId="77777777" w:rsidR="00AF4108" w:rsidRPr="007F7E2B" w:rsidRDefault="00AF4108" w:rsidP="00626F0D">
            <w:pPr>
              <w:rPr>
                <w:ins w:id="1471" w:author="V2" w:date="2025-04-14T14:19:00Z" w16du:dateUtc="2025-04-14T19:19:00Z"/>
                <w:rFonts w:asciiTheme="minorHAnsi" w:hAnsiTheme="minorHAnsi" w:cstheme="minorHAnsi"/>
              </w:rPr>
            </w:pPr>
          </w:p>
        </w:tc>
        <w:tc>
          <w:tcPr>
            <w:tcW w:w="736" w:type="dxa"/>
          </w:tcPr>
          <w:p w14:paraId="2E954C0A" w14:textId="77777777" w:rsidR="00AF4108" w:rsidRPr="007F7E2B" w:rsidRDefault="00AF4108" w:rsidP="00626F0D">
            <w:pPr>
              <w:rPr>
                <w:ins w:id="1472" w:author="V2" w:date="2025-04-14T14:19:00Z" w16du:dateUtc="2025-04-14T19:19:00Z"/>
                <w:rFonts w:asciiTheme="minorHAnsi" w:hAnsiTheme="minorHAnsi" w:cstheme="minorHAnsi"/>
              </w:rPr>
            </w:pPr>
          </w:p>
        </w:tc>
        <w:tc>
          <w:tcPr>
            <w:tcW w:w="1960" w:type="dxa"/>
          </w:tcPr>
          <w:p w14:paraId="3092F0FA" w14:textId="77777777" w:rsidR="00AF4108" w:rsidRPr="007F7E2B" w:rsidRDefault="00AF4108" w:rsidP="00626F0D">
            <w:pPr>
              <w:rPr>
                <w:ins w:id="1473" w:author="V2" w:date="2025-04-14T14:19:00Z" w16du:dateUtc="2025-04-14T19:19:00Z"/>
                <w:rFonts w:asciiTheme="minorHAnsi" w:hAnsiTheme="minorHAnsi" w:cstheme="minorHAnsi"/>
              </w:rPr>
            </w:pPr>
          </w:p>
        </w:tc>
        <w:tc>
          <w:tcPr>
            <w:tcW w:w="927" w:type="dxa"/>
          </w:tcPr>
          <w:p w14:paraId="40693014" w14:textId="4FA888D6" w:rsidR="00AF4108" w:rsidRPr="007F7E2B" w:rsidRDefault="00AF4108" w:rsidP="00626F0D">
            <w:pPr>
              <w:rPr>
                <w:ins w:id="1474" w:author="V2" w:date="2025-04-14T14:19:00Z" w16du:dateUtc="2025-04-14T19:19:00Z"/>
                <w:rFonts w:asciiTheme="minorHAnsi" w:hAnsiTheme="minorHAnsi" w:cstheme="minorHAnsi"/>
              </w:rPr>
            </w:pPr>
            <w:ins w:id="1475" w:author="V2" w:date="2025-04-14T14:19:00Z" w16du:dateUtc="2025-04-14T19:19:00Z">
              <w:r w:rsidRPr="007F7E2B">
                <w:rPr>
                  <w:rFonts w:asciiTheme="minorHAnsi" w:hAnsiTheme="minorHAnsi" w:cstheme="minorHAnsi"/>
                </w:rPr>
                <w:t>0</w:t>
              </w:r>
            </w:ins>
          </w:p>
        </w:tc>
        <w:tc>
          <w:tcPr>
            <w:tcW w:w="1067" w:type="dxa"/>
          </w:tcPr>
          <w:p w14:paraId="10337C64" w14:textId="18B705E0" w:rsidR="00AF4108" w:rsidRPr="007F7E2B" w:rsidRDefault="00AF4108" w:rsidP="00626F0D">
            <w:pPr>
              <w:rPr>
                <w:ins w:id="1476" w:author="V2" w:date="2025-04-14T14:19:00Z" w16du:dateUtc="2025-04-14T19:19:00Z"/>
                <w:rFonts w:asciiTheme="minorHAnsi" w:hAnsiTheme="minorHAnsi" w:cstheme="minorHAnsi"/>
              </w:rPr>
            </w:pPr>
            <w:ins w:id="1477" w:author="V2" w:date="2025-04-14T14:19:00Z" w16du:dateUtc="2025-04-14T19:19:00Z">
              <w:r w:rsidRPr="007F7E2B">
                <w:rPr>
                  <w:rFonts w:asciiTheme="minorHAnsi" w:hAnsiTheme="minorHAnsi" w:cstheme="minorHAnsi"/>
                </w:rPr>
                <w:t>0</w:t>
              </w:r>
            </w:ins>
          </w:p>
        </w:tc>
      </w:tr>
      <w:tr w:rsidR="00AF4108" w:rsidRPr="007F7E2B" w14:paraId="54D6CB7C" w14:textId="77777777" w:rsidTr="00FA020B">
        <w:trPr>
          <w:ins w:id="1478" w:author="V2" w:date="2025-04-14T14:19:00Z" w16du:dateUtc="2025-04-14T19:19:00Z"/>
        </w:trPr>
        <w:tc>
          <w:tcPr>
            <w:tcW w:w="2535" w:type="dxa"/>
          </w:tcPr>
          <w:p w14:paraId="0F9B0BB2" w14:textId="23EEF4B5" w:rsidR="00AF4108" w:rsidRPr="007F7E2B" w:rsidRDefault="00AF4108" w:rsidP="00626F0D">
            <w:pPr>
              <w:rPr>
                <w:ins w:id="1479" w:author="V2" w:date="2025-04-14T14:19:00Z" w16du:dateUtc="2025-04-14T19:19:00Z"/>
                <w:rFonts w:asciiTheme="minorHAnsi" w:hAnsiTheme="minorHAnsi" w:cstheme="minorHAnsi"/>
                <w:b/>
                <w:bCs/>
              </w:rPr>
            </w:pPr>
            <w:ins w:id="1480" w:author="V2" w:date="2025-04-14T14:19:00Z" w16du:dateUtc="2025-04-14T19:19:00Z">
              <w:r w:rsidRPr="007F7E2B">
                <w:rPr>
                  <w:rFonts w:asciiTheme="minorHAnsi" w:hAnsiTheme="minorHAnsi" w:cstheme="minorHAnsi"/>
                  <w:b/>
                  <w:bCs/>
                </w:rPr>
                <w:t>SUM</w:t>
              </w:r>
            </w:ins>
          </w:p>
        </w:tc>
        <w:tc>
          <w:tcPr>
            <w:tcW w:w="1343" w:type="dxa"/>
          </w:tcPr>
          <w:p w14:paraId="2AD68051" w14:textId="3C85D781" w:rsidR="00AF4108" w:rsidRPr="007F7E2B" w:rsidRDefault="00AF4108" w:rsidP="00626F0D">
            <w:pPr>
              <w:rPr>
                <w:ins w:id="1481" w:author="V2" w:date="2025-04-14T14:19:00Z" w16du:dateUtc="2025-04-14T19:19:00Z"/>
                <w:rFonts w:asciiTheme="minorHAnsi" w:hAnsiTheme="minorHAnsi" w:cstheme="minorHAnsi"/>
                <w:b/>
                <w:bCs/>
              </w:rPr>
            </w:pPr>
            <w:ins w:id="1482" w:author="V2" w:date="2025-04-14T14:19:00Z" w16du:dateUtc="2025-04-14T19:19:00Z">
              <w:r w:rsidRPr="007F7E2B">
                <w:rPr>
                  <w:rFonts w:asciiTheme="minorHAnsi" w:hAnsiTheme="minorHAnsi" w:cstheme="minorHAnsi"/>
                  <w:b/>
                  <w:bCs/>
                </w:rPr>
                <w:t>65</w:t>
              </w:r>
            </w:ins>
          </w:p>
        </w:tc>
        <w:tc>
          <w:tcPr>
            <w:tcW w:w="761" w:type="dxa"/>
          </w:tcPr>
          <w:p w14:paraId="4A1C668F" w14:textId="78568919" w:rsidR="00AF4108" w:rsidRPr="007F7E2B" w:rsidRDefault="00AF4108" w:rsidP="00626F0D">
            <w:pPr>
              <w:rPr>
                <w:ins w:id="1483" w:author="V2" w:date="2025-04-14T14:19:00Z" w16du:dateUtc="2025-04-14T19:19:00Z"/>
                <w:rFonts w:asciiTheme="minorHAnsi" w:hAnsiTheme="minorHAnsi" w:cstheme="minorHAnsi"/>
                <w:b/>
                <w:bCs/>
              </w:rPr>
            </w:pPr>
          </w:p>
        </w:tc>
        <w:tc>
          <w:tcPr>
            <w:tcW w:w="566" w:type="dxa"/>
          </w:tcPr>
          <w:p w14:paraId="3E974CF2" w14:textId="77777777" w:rsidR="00AF4108" w:rsidRPr="007F7E2B" w:rsidRDefault="00AF4108" w:rsidP="00626F0D">
            <w:pPr>
              <w:rPr>
                <w:ins w:id="1484" w:author="V2" w:date="2025-04-14T14:19:00Z" w16du:dateUtc="2025-04-14T19:19:00Z"/>
                <w:rFonts w:asciiTheme="minorHAnsi" w:hAnsiTheme="minorHAnsi" w:cstheme="minorHAnsi"/>
                <w:b/>
                <w:bCs/>
              </w:rPr>
            </w:pPr>
          </w:p>
        </w:tc>
        <w:tc>
          <w:tcPr>
            <w:tcW w:w="736" w:type="dxa"/>
          </w:tcPr>
          <w:p w14:paraId="4D6FC751" w14:textId="77777777" w:rsidR="00AF4108" w:rsidRPr="007F7E2B" w:rsidRDefault="00AF4108" w:rsidP="00626F0D">
            <w:pPr>
              <w:rPr>
                <w:ins w:id="1485" w:author="V2" w:date="2025-04-14T14:19:00Z" w16du:dateUtc="2025-04-14T19:19:00Z"/>
                <w:rFonts w:asciiTheme="minorHAnsi" w:hAnsiTheme="minorHAnsi" w:cstheme="minorHAnsi"/>
                <w:b/>
                <w:bCs/>
              </w:rPr>
            </w:pPr>
          </w:p>
        </w:tc>
        <w:tc>
          <w:tcPr>
            <w:tcW w:w="1960" w:type="dxa"/>
          </w:tcPr>
          <w:p w14:paraId="543E3B60" w14:textId="77777777" w:rsidR="00AF4108" w:rsidRPr="007F7E2B" w:rsidRDefault="00AF4108" w:rsidP="00626F0D">
            <w:pPr>
              <w:rPr>
                <w:ins w:id="1486" w:author="V2" w:date="2025-04-14T14:19:00Z" w16du:dateUtc="2025-04-14T19:19:00Z"/>
                <w:rFonts w:asciiTheme="minorHAnsi" w:hAnsiTheme="minorHAnsi" w:cstheme="minorHAnsi"/>
                <w:b/>
                <w:bCs/>
              </w:rPr>
            </w:pPr>
          </w:p>
        </w:tc>
        <w:tc>
          <w:tcPr>
            <w:tcW w:w="927" w:type="dxa"/>
          </w:tcPr>
          <w:p w14:paraId="1A947D13" w14:textId="77777777" w:rsidR="00AF4108" w:rsidRPr="007F7E2B" w:rsidRDefault="00AF4108" w:rsidP="00626F0D">
            <w:pPr>
              <w:rPr>
                <w:ins w:id="1487" w:author="V2" w:date="2025-04-14T14:19:00Z" w16du:dateUtc="2025-04-14T19:19:00Z"/>
                <w:rFonts w:asciiTheme="minorHAnsi" w:hAnsiTheme="minorHAnsi" w:cstheme="minorHAnsi"/>
                <w:b/>
                <w:bCs/>
              </w:rPr>
            </w:pPr>
          </w:p>
        </w:tc>
        <w:tc>
          <w:tcPr>
            <w:tcW w:w="1067" w:type="dxa"/>
          </w:tcPr>
          <w:p w14:paraId="7278C09E" w14:textId="2CC19C43" w:rsidR="00AF4108" w:rsidRPr="007F7E2B" w:rsidRDefault="00AF4108" w:rsidP="00626F0D">
            <w:pPr>
              <w:rPr>
                <w:ins w:id="1488" w:author="V2" w:date="2025-04-14T14:19:00Z" w16du:dateUtc="2025-04-14T19:19:00Z"/>
                <w:rFonts w:asciiTheme="minorHAnsi" w:hAnsiTheme="minorHAnsi" w:cstheme="minorHAnsi"/>
                <w:b/>
                <w:bCs/>
              </w:rPr>
            </w:pPr>
            <w:ins w:id="1489" w:author="V2" w:date="2025-04-14T14:19:00Z" w16du:dateUtc="2025-04-14T19:19:00Z">
              <w:r w:rsidRPr="007F7E2B">
                <w:rPr>
                  <w:rFonts w:asciiTheme="minorHAnsi" w:hAnsiTheme="minorHAnsi" w:cstheme="minorHAnsi"/>
                  <w:b/>
                  <w:bCs/>
                </w:rPr>
                <w:t>11.95</w:t>
              </w:r>
            </w:ins>
          </w:p>
        </w:tc>
      </w:tr>
      <w:tr w:rsidR="00AF4108" w:rsidRPr="007F7E2B" w14:paraId="318007F4" w14:textId="77777777" w:rsidTr="00FA020B">
        <w:trPr>
          <w:ins w:id="1490" w:author="V2" w:date="2025-04-14T14:19:00Z" w16du:dateUtc="2025-04-14T19:19:00Z"/>
        </w:trPr>
        <w:tc>
          <w:tcPr>
            <w:tcW w:w="2535" w:type="dxa"/>
          </w:tcPr>
          <w:p w14:paraId="4F2F7482" w14:textId="32BF4DDB" w:rsidR="00AF4108" w:rsidRPr="007F7E2B" w:rsidRDefault="00AF4108" w:rsidP="00626F0D">
            <w:pPr>
              <w:rPr>
                <w:ins w:id="1491" w:author="V2" w:date="2025-04-14T14:19:00Z" w16du:dateUtc="2025-04-14T19:19:00Z"/>
                <w:rFonts w:asciiTheme="minorHAnsi" w:hAnsiTheme="minorHAnsi" w:cstheme="minorHAnsi"/>
                <w:b/>
                <w:bCs/>
              </w:rPr>
            </w:pPr>
            <w:ins w:id="1492" w:author="V2" w:date="2025-04-14T14:19:00Z" w16du:dateUtc="2025-04-14T19:19:00Z">
              <w:r w:rsidRPr="007F7E2B">
                <w:rPr>
                  <w:rFonts w:asciiTheme="minorHAnsi" w:hAnsiTheme="minorHAnsi" w:cstheme="minorHAnsi"/>
                  <w:b/>
                  <w:bCs/>
                </w:rPr>
                <w:t xml:space="preserve">AVERAGE </w:t>
              </w:r>
            </w:ins>
          </w:p>
        </w:tc>
        <w:tc>
          <w:tcPr>
            <w:tcW w:w="1343" w:type="dxa"/>
          </w:tcPr>
          <w:p w14:paraId="159BCE26" w14:textId="11F7D74C" w:rsidR="00AF4108" w:rsidRPr="007F7E2B" w:rsidRDefault="00AF4108" w:rsidP="00626F0D">
            <w:pPr>
              <w:rPr>
                <w:ins w:id="1493" w:author="V2" w:date="2025-04-14T14:19:00Z" w16du:dateUtc="2025-04-14T19:19:00Z"/>
                <w:rFonts w:asciiTheme="minorHAnsi" w:hAnsiTheme="minorHAnsi" w:cstheme="minorHAnsi"/>
                <w:b/>
                <w:bCs/>
              </w:rPr>
            </w:pPr>
            <w:ins w:id="1494" w:author="V2" w:date="2025-04-14T14:19:00Z" w16du:dateUtc="2025-04-14T19:19:00Z">
              <w:r w:rsidRPr="007F7E2B">
                <w:rPr>
                  <w:rFonts w:asciiTheme="minorHAnsi" w:hAnsiTheme="minorHAnsi" w:cstheme="minorHAnsi"/>
                  <w:b/>
                  <w:bCs/>
                </w:rPr>
                <w:t>5</w:t>
              </w:r>
            </w:ins>
          </w:p>
        </w:tc>
        <w:tc>
          <w:tcPr>
            <w:tcW w:w="761" w:type="dxa"/>
          </w:tcPr>
          <w:p w14:paraId="6A956BCD" w14:textId="5E7D2BD4" w:rsidR="00AF4108" w:rsidRPr="007F7E2B" w:rsidRDefault="00AF4108" w:rsidP="00626F0D">
            <w:pPr>
              <w:rPr>
                <w:ins w:id="1495" w:author="V2" w:date="2025-04-14T14:19:00Z" w16du:dateUtc="2025-04-14T19:19:00Z"/>
                <w:rFonts w:asciiTheme="minorHAnsi" w:hAnsiTheme="minorHAnsi" w:cstheme="minorHAnsi"/>
                <w:b/>
                <w:bCs/>
              </w:rPr>
            </w:pPr>
          </w:p>
        </w:tc>
        <w:tc>
          <w:tcPr>
            <w:tcW w:w="566" w:type="dxa"/>
          </w:tcPr>
          <w:p w14:paraId="015589BE" w14:textId="77777777" w:rsidR="00AF4108" w:rsidRPr="007F7E2B" w:rsidRDefault="00AF4108" w:rsidP="00626F0D">
            <w:pPr>
              <w:rPr>
                <w:ins w:id="1496" w:author="V2" w:date="2025-04-14T14:19:00Z" w16du:dateUtc="2025-04-14T19:19:00Z"/>
                <w:rFonts w:asciiTheme="minorHAnsi" w:hAnsiTheme="minorHAnsi" w:cstheme="minorHAnsi"/>
                <w:b/>
                <w:bCs/>
              </w:rPr>
            </w:pPr>
          </w:p>
        </w:tc>
        <w:tc>
          <w:tcPr>
            <w:tcW w:w="736" w:type="dxa"/>
          </w:tcPr>
          <w:p w14:paraId="4991F193" w14:textId="77777777" w:rsidR="00AF4108" w:rsidRPr="007F7E2B" w:rsidRDefault="00AF4108" w:rsidP="00626F0D">
            <w:pPr>
              <w:rPr>
                <w:ins w:id="1497" w:author="V2" w:date="2025-04-14T14:19:00Z" w16du:dateUtc="2025-04-14T19:19:00Z"/>
                <w:rFonts w:asciiTheme="minorHAnsi" w:hAnsiTheme="minorHAnsi" w:cstheme="minorHAnsi"/>
                <w:b/>
                <w:bCs/>
              </w:rPr>
            </w:pPr>
          </w:p>
        </w:tc>
        <w:tc>
          <w:tcPr>
            <w:tcW w:w="1960" w:type="dxa"/>
          </w:tcPr>
          <w:p w14:paraId="7EED6D0A" w14:textId="77777777" w:rsidR="00AF4108" w:rsidRPr="007F7E2B" w:rsidRDefault="00AF4108" w:rsidP="00626F0D">
            <w:pPr>
              <w:rPr>
                <w:ins w:id="1498" w:author="V2" w:date="2025-04-14T14:19:00Z" w16du:dateUtc="2025-04-14T19:19:00Z"/>
                <w:rFonts w:asciiTheme="minorHAnsi" w:hAnsiTheme="minorHAnsi" w:cstheme="minorHAnsi"/>
                <w:b/>
                <w:bCs/>
              </w:rPr>
            </w:pPr>
          </w:p>
        </w:tc>
        <w:tc>
          <w:tcPr>
            <w:tcW w:w="927" w:type="dxa"/>
          </w:tcPr>
          <w:p w14:paraId="6C29FF29" w14:textId="77777777" w:rsidR="00AF4108" w:rsidRPr="007F7E2B" w:rsidRDefault="00AF4108" w:rsidP="00626F0D">
            <w:pPr>
              <w:rPr>
                <w:ins w:id="1499" w:author="V2" w:date="2025-04-14T14:19:00Z" w16du:dateUtc="2025-04-14T19:19:00Z"/>
                <w:rFonts w:asciiTheme="minorHAnsi" w:hAnsiTheme="minorHAnsi" w:cstheme="minorHAnsi"/>
                <w:b/>
                <w:bCs/>
              </w:rPr>
            </w:pPr>
          </w:p>
        </w:tc>
        <w:tc>
          <w:tcPr>
            <w:tcW w:w="1067" w:type="dxa"/>
          </w:tcPr>
          <w:p w14:paraId="757D1FBA" w14:textId="209E18CC" w:rsidR="00AF4108" w:rsidRPr="007F7E2B" w:rsidRDefault="00AF4108" w:rsidP="00626F0D">
            <w:pPr>
              <w:rPr>
                <w:ins w:id="1500" w:author="V2" w:date="2025-04-14T14:19:00Z" w16du:dateUtc="2025-04-14T19:19:00Z"/>
                <w:rFonts w:asciiTheme="minorHAnsi" w:hAnsiTheme="minorHAnsi" w:cstheme="minorHAnsi"/>
                <w:b/>
                <w:bCs/>
              </w:rPr>
            </w:pPr>
            <w:ins w:id="1501" w:author="V2" w:date="2025-04-14T14:19:00Z" w16du:dateUtc="2025-04-14T19:19:00Z">
              <w:r w:rsidRPr="007F7E2B">
                <w:rPr>
                  <w:rFonts w:asciiTheme="minorHAnsi" w:hAnsiTheme="minorHAnsi" w:cstheme="minorHAnsi"/>
                  <w:b/>
                  <w:bCs/>
                </w:rPr>
                <w:t>.919</w:t>
              </w:r>
            </w:ins>
          </w:p>
        </w:tc>
      </w:tr>
      <w:tr w:rsidR="00AF4108" w:rsidRPr="007F7E2B" w14:paraId="0A9674E0" w14:textId="77777777" w:rsidTr="00FA020B">
        <w:trPr>
          <w:ins w:id="1502" w:author="V2" w:date="2025-04-14T14:19:00Z" w16du:dateUtc="2025-04-14T19:19:00Z"/>
        </w:trPr>
        <w:tc>
          <w:tcPr>
            <w:tcW w:w="2535" w:type="dxa"/>
          </w:tcPr>
          <w:p w14:paraId="4194200B" w14:textId="766A3B03" w:rsidR="00AF4108" w:rsidRPr="007F7E2B" w:rsidRDefault="00AF4108" w:rsidP="00626F0D">
            <w:pPr>
              <w:rPr>
                <w:ins w:id="1503" w:author="V2" w:date="2025-04-14T14:19:00Z" w16du:dateUtc="2025-04-14T19:19:00Z"/>
                <w:rFonts w:asciiTheme="minorHAnsi" w:hAnsiTheme="minorHAnsi" w:cstheme="minorHAnsi"/>
                <w:b/>
                <w:bCs/>
              </w:rPr>
            </w:pPr>
            <w:ins w:id="1504" w:author="V2" w:date="2025-04-14T14:19:00Z" w16du:dateUtc="2025-04-14T19:19:00Z">
              <w:r w:rsidRPr="007F7E2B">
                <w:rPr>
                  <w:rFonts w:asciiTheme="minorHAnsi" w:hAnsiTheme="minorHAnsi" w:cstheme="minorHAnsi"/>
                  <w:b/>
                  <w:bCs/>
                </w:rPr>
                <w:t>STANDARD DEVIATION</w:t>
              </w:r>
            </w:ins>
          </w:p>
        </w:tc>
        <w:tc>
          <w:tcPr>
            <w:tcW w:w="1343" w:type="dxa"/>
          </w:tcPr>
          <w:p w14:paraId="30B89B2E" w14:textId="6BC3632B" w:rsidR="00AF4108" w:rsidRPr="007F7E2B" w:rsidRDefault="00AF4108" w:rsidP="00626F0D">
            <w:pPr>
              <w:rPr>
                <w:ins w:id="1505" w:author="V2" w:date="2025-04-14T14:19:00Z" w16du:dateUtc="2025-04-14T19:19:00Z"/>
                <w:rFonts w:asciiTheme="minorHAnsi" w:hAnsiTheme="minorHAnsi" w:cstheme="minorHAnsi"/>
                <w:b/>
                <w:bCs/>
              </w:rPr>
            </w:pPr>
            <w:ins w:id="1506" w:author="V2" w:date="2025-04-14T14:19:00Z" w16du:dateUtc="2025-04-14T19:19:00Z">
              <w:r w:rsidRPr="007F7E2B">
                <w:rPr>
                  <w:rFonts w:asciiTheme="minorHAnsi" w:hAnsiTheme="minorHAnsi" w:cstheme="minorHAnsi"/>
                  <w:b/>
                  <w:bCs/>
                </w:rPr>
                <w:t>0</w:t>
              </w:r>
            </w:ins>
          </w:p>
        </w:tc>
        <w:tc>
          <w:tcPr>
            <w:tcW w:w="761" w:type="dxa"/>
          </w:tcPr>
          <w:p w14:paraId="6A9E0B9A" w14:textId="03074880" w:rsidR="00AF4108" w:rsidRPr="007F7E2B" w:rsidRDefault="00AF4108" w:rsidP="00626F0D">
            <w:pPr>
              <w:rPr>
                <w:ins w:id="1507" w:author="V2" w:date="2025-04-14T14:19:00Z" w16du:dateUtc="2025-04-14T19:19:00Z"/>
                <w:rFonts w:asciiTheme="minorHAnsi" w:hAnsiTheme="minorHAnsi" w:cstheme="minorHAnsi"/>
                <w:b/>
                <w:bCs/>
              </w:rPr>
            </w:pPr>
          </w:p>
        </w:tc>
        <w:tc>
          <w:tcPr>
            <w:tcW w:w="566" w:type="dxa"/>
          </w:tcPr>
          <w:p w14:paraId="4C300955" w14:textId="77777777" w:rsidR="00AF4108" w:rsidRPr="007F7E2B" w:rsidRDefault="00AF4108" w:rsidP="00626F0D">
            <w:pPr>
              <w:rPr>
                <w:ins w:id="1508" w:author="V2" w:date="2025-04-14T14:19:00Z" w16du:dateUtc="2025-04-14T19:19:00Z"/>
                <w:rFonts w:asciiTheme="minorHAnsi" w:hAnsiTheme="minorHAnsi" w:cstheme="minorHAnsi"/>
                <w:b/>
                <w:bCs/>
              </w:rPr>
            </w:pPr>
          </w:p>
        </w:tc>
        <w:tc>
          <w:tcPr>
            <w:tcW w:w="736" w:type="dxa"/>
          </w:tcPr>
          <w:p w14:paraId="69E2DB6A" w14:textId="77777777" w:rsidR="00AF4108" w:rsidRPr="007F7E2B" w:rsidRDefault="00AF4108" w:rsidP="00626F0D">
            <w:pPr>
              <w:rPr>
                <w:ins w:id="1509" w:author="V2" w:date="2025-04-14T14:19:00Z" w16du:dateUtc="2025-04-14T19:19:00Z"/>
                <w:rFonts w:asciiTheme="minorHAnsi" w:hAnsiTheme="minorHAnsi" w:cstheme="minorHAnsi"/>
                <w:b/>
                <w:bCs/>
              </w:rPr>
            </w:pPr>
          </w:p>
        </w:tc>
        <w:tc>
          <w:tcPr>
            <w:tcW w:w="1960" w:type="dxa"/>
          </w:tcPr>
          <w:p w14:paraId="3F087409" w14:textId="77777777" w:rsidR="00AF4108" w:rsidRPr="007F7E2B" w:rsidRDefault="00AF4108" w:rsidP="00626F0D">
            <w:pPr>
              <w:rPr>
                <w:ins w:id="1510" w:author="V2" w:date="2025-04-14T14:19:00Z" w16du:dateUtc="2025-04-14T19:19:00Z"/>
                <w:rFonts w:asciiTheme="minorHAnsi" w:hAnsiTheme="minorHAnsi" w:cstheme="minorHAnsi"/>
                <w:b/>
                <w:bCs/>
              </w:rPr>
            </w:pPr>
          </w:p>
        </w:tc>
        <w:tc>
          <w:tcPr>
            <w:tcW w:w="927" w:type="dxa"/>
          </w:tcPr>
          <w:p w14:paraId="3DA65D17" w14:textId="77777777" w:rsidR="00AF4108" w:rsidRPr="007F7E2B" w:rsidRDefault="00AF4108" w:rsidP="00626F0D">
            <w:pPr>
              <w:rPr>
                <w:ins w:id="1511" w:author="V2" w:date="2025-04-14T14:19:00Z" w16du:dateUtc="2025-04-14T19:19:00Z"/>
                <w:rFonts w:asciiTheme="minorHAnsi" w:hAnsiTheme="minorHAnsi" w:cstheme="minorHAnsi"/>
                <w:b/>
                <w:bCs/>
              </w:rPr>
            </w:pPr>
          </w:p>
        </w:tc>
        <w:tc>
          <w:tcPr>
            <w:tcW w:w="1067" w:type="dxa"/>
          </w:tcPr>
          <w:p w14:paraId="425840C8" w14:textId="4F77AFF6" w:rsidR="00AF4108" w:rsidRPr="007F7E2B" w:rsidRDefault="00AF4108" w:rsidP="00626F0D">
            <w:pPr>
              <w:rPr>
                <w:ins w:id="1512" w:author="V2" w:date="2025-04-14T14:19:00Z" w16du:dateUtc="2025-04-14T19:19:00Z"/>
                <w:rFonts w:asciiTheme="minorHAnsi" w:hAnsiTheme="minorHAnsi" w:cstheme="minorHAnsi"/>
                <w:b/>
                <w:bCs/>
              </w:rPr>
            </w:pPr>
            <w:ins w:id="1513" w:author="V2" w:date="2025-04-14T14:19:00Z" w16du:dateUtc="2025-04-14T19:19:00Z">
              <w:r w:rsidRPr="007F7E2B">
                <w:rPr>
                  <w:rFonts w:asciiTheme="minorHAnsi" w:hAnsiTheme="minorHAnsi" w:cstheme="minorHAnsi"/>
                  <w:b/>
                  <w:bCs/>
                </w:rPr>
                <w:t>1.4</w:t>
              </w:r>
            </w:ins>
          </w:p>
        </w:tc>
      </w:tr>
    </w:tbl>
    <w:p w14:paraId="22912A3D" w14:textId="77777777" w:rsidR="00BE28C5" w:rsidRPr="007F7E2B" w:rsidRDefault="00BE28C5" w:rsidP="00626F0D">
      <w:pPr>
        <w:rPr>
          <w:ins w:id="1514" w:author="V2" w:date="2025-04-14T14:19:00Z" w16du:dateUtc="2025-04-14T19:19:00Z"/>
          <w:rFonts w:asciiTheme="minorHAnsi" w:hAnsiTheme="minorHAnsi" w:cstheme="minorHAnsi"/>
        </w:rPr>
      </w:pPr>
    </w:p>
    <w:p w14:paraId="1A7C54A7" w14:textId="65A3C298" w:rsidR="00BE28C5" w:rsidRPr="007F7E2B" w:rsidRDefault="00EF3BC1" w:rsidP="003A7695">
      <w:pPr>
        <w:ind w:left="540"/>
        <w:rPr>
          <w:ins w:id="1515" w:author="V2" w:date="2025-04-14T14:19:00Z" w16du:dateUtc="2025-04-14T19:19:00Z"/>
          <w:rFonts w:asciiTheme="minorHAnsi" w:hAnsiTheme="minorHAnsi" w:cstheme="minorHAnsi"/>
        </w:rPr>
      </w:pPr>
      <w:ins w:id="1516" w:author="V2" w:date="2025-04-14T14:19:00Z" w16du:dateUtc="2025-04-14T19:19:00Z">
        <w:r w:rsidRPr="007F7E2B">
          <w:rPr>
            <w:rFonts w:asciiTheme="minorHAnsi" w:hAnsiTheme="minorHAnsi" w:cstheme="minorHAnsi"/>
          </w:rPr>
          <w:t xml:space="preserve">The conclusion of this assessment suggests the permanence risk from natural human induced causes is </w:t>
        </w:r>
        <w:r w:rsidR="001A3D03" w:rsidRPr="007F7E2B">
          <w:rPr>
            <w:rFonts w:asciiTheme="minorHAnsi" w:hAnsiTheme="minorHAnsi" w:cstheme="minorHAnsi"/>
          </w:rPr>
          <w:t>d</w:t>
        </w:r>
        <w:r w:rsidR="0008673D" w:rsidRPr="007F7E2B">
          <w:rPr>
            <w:rFonts w:asciiTheme="minorHAnsi" w:hAnsiTheme="minorHAnsi" w:cstheme="minorHAnsi"/>
          </w:rPr>
          <w:t xml:space="preserve">e </w:t>
        </w:r>
        <w:r w:rsidR="001A3D03" w:rsidRPr="007F7E2B">
          <w:rPr>
            <w:rFonts w:asciiTheme="minorHAnsi" w:hAnsiTheme="minorHAnsi" w:cstheme="minorHAnsi"/>
          </w:rPr>
          <w:t xml:space="preserve">minimus as evidenced by the </w:t>
        </w:r>
        <w:r w:rsidR="00DA1D4F" w:rsidRPr="007F7E2B">
          <w:rPr>
            <w:rFonts w:asciiTheme="minorHAnsi" w:hAnsiTheme="minorHAnsi" w:cstheme="minorHAnsi"/>
          </w:rPr>
          <w:t xml:space="preserve">durability of the </w:t>
        </w:r>
        <w:r w:rsidR="001A3D03" w:rsidRPr="007F7E2B">
          <w:rPr>
            <w:rFonts w:asciiTheme="minorHAnsi" w:hAnsiTheme="minorHAnsi" w:cstheme="minorHAnsi"/>
          </w:rPr>
          <w:t xml:space="preserve">retained carbon stocks </w:t>
        </w:r>
        <w:r w:rsidR="00DA1D4F" w:rsidRPr="007F7E2B">
          <w:rPr>
            <w:rFonts w:asciiTheme="minorHAnsi" w:hAnsiTheme="minorHAnsi" w:cstheme="minorHAnsi"/>
          </w:rPr>
          <w:t xml:space="preserve">through the drought, heating, </w:t>
        </w:r>
        <w:r w:rsidR="0008673D" w:rsidRPr="007F7E2B">
          <w:rPr>
            <w:rFonts w:asciiTheme="minorHAnsi" w:hAnsiTheme="minorHAnsi" w:cstheme="minorHAnsi"/>
          </w:rPr>
          <w:t>desiccation</w:t>
        </w:r>
        <w:r w:rsidR="00DA1D4F" w:rsidRPr="007F7E2B">
          <w:rPr>
            <w:rFonts w:asciiTheme="minorHAnsi" w:hAnsiTheme="minorHAnsi" w:cstheme="minorHAnsi"/>
          </w:rPr>
          <w:t xml:space="preserve"> years and the improved SOC levels after drought in fine textured soils. The retained native plant species composition, </w:t>
        </w:r>
        <w:r w:rsidR="009E7093" w:rsidRPr="007F7E2B">
          <w:rPr>
            <w:rFonts w:asciiTheme="minorHAnsi" w:hAnsiTheme="minorHAnsi" w:cstheme="minorHAnsi"/>
          </w:rPr>
          <w:t xml:space="preserve">comparable </w:t>
        </w:r>
        <w:r w:rsidR="00DA1D4F" w:rsidRPr="007F7E2B">
          <w:rPr>
            <w:rFonts w:asciiTheme="minorHAnsi" w:hAnsiTheme="minorHAnsi" w:cstheme="minorHAnsi"/>
          </w:rPr>
          <w:t>standing crop biomass</w:t>
        </w:r>
        <w:r w:rsidR="009E7093" w:rsidRPr="007F7E2B">
          <w:rPr>
            <w:rFonts w:asciiTheme="minorHAnsi" w:hAnsiTheme="minorHAnsi" w:cstheme="minorHAnsi"/>
          </w:rPr>
          <w:t xml:space="preserve"> and low</w:t>
        </w:r>
        <w:r w:rsidR="00DA1D4F" w:rsidRPr="007F7E2B">
          <w:rPr>
            <w:rFonts w:asciiTheme="minorHAnsi" w:hAnsiTheme="minorHAnsi" w:cstheme="minorHAnsi"/>
          </w:rPr>
          <w:t xml:space="preserve"> % bare soils</w:t>
        </w:r>
        <w:r w:rsidR="009E7093" w:rsidRPr="007F7E2B">
          <w:rPr>
            <w:rFonts w:asciiTheme="minorHAnsi" w:hAnsiTheme="minorHAnsi" w:cstheme="minorHAnsi"/>
          </w:rPr>
          <w:t xml:space="preserve"> between sampling events confirms a minimal impact, if any, experienced on this ranch.  </w:t>
        </w:r>
        <w:r w:rsidR="005D1754" w:rsidRPr="007F7E2B">
          <w:rPr>
            <w:rFonts w:asciiTheme="minorHAnsi" w:hAnsiTheme="minorHAnsi" w:cstheme="minorHAnsi"/>
          </w:rPr>
          <w:t xml:space="preserve">The </w:t>
        </w:r>
        <w:r w:rsidR="002827E0" w:rsidRPr="007F7E2B">
          <w:rPr>
            <w:rFonts w:asciiTheme="minorHAnsi" w:hAnsiTheme="minorHAnsi" w:cstheme="minorHAnsi"/>
          </w:rPr>
          <w:t xml:space="preserve">average SOC permanence risk score of </w:t>
        </w:r>
        <w:r w:rsidR="005D1754" w:rsidRPr="007F7E2B">
          <w:rPr>
            <w:rFonts w:asciiTheme="minorHAnsi" w:hAnsiTheme="minorHAnsi" w:cstheme="minorHAnsi"/>
          </w:rPr>
          <w:t>0.919 compared</w:t>
        </w:r>
        <w:r w:rsidR="00DA1D4F" w:rsidRPr="007F7E2B">
          <w:rPr>
            <w:rFonts w:asciiTheme="minorHAnsi" w:hAnsiTheme="minorHAnsi" w:cstheme="minorHAnsi"/>
          </w:rPr>
          <w:t xml:space="preserve"> </w:t>
        </w:r>
        <w:r w:rsidR="00457F50" w:rsidRPr="007F7E2B">
          <w:rPr>
            <w:rFonts w:asciiTheme="minorHAnsi" w:hAnsiTheme="minorHAnsi" w:cstheme="minorHAnsi"/>
          </w:rPr>
          <w:t xml:space="preserve">to </w:t>
        </w:r>
        <w:r w:rsidR="002827E0" w:rsidRPr="007F7E2B">
          <w:rPr>
            <w:rFonts w:asciiTheme="minorHAnsi" w:hAnsiTheme="minorHAnsi" w:cstheme="minorHAnsi"/>
          </w:rPr>
          <w:t>the</w:t>
        </w:r>
        <w:r w:rsidR="00457F50" w:rsidRPr="007F7E2B">
          <w:rPr>
            <w:rFonts w:asciiTheme="minorHAnsi" w:hAnsiTheme="minorHAnsi" w:cstheme="minorHAnsi"/>
          </w:rPr>
          <w:t xml:space="preserve"> maximum </w:t>
        </w:r>
        <w:r w:rsidR="002827E0" w:rsidRPr="007F7E2B">
          <w:rPr>
            <w:rFonts w:asciiTheme="minorHAnsi" w:hAnsiTheme="minorHAnsi" w:cstheme="minorHAnsi"/>
          </w:rPr>
          <w:t xml:space="preserve">SOC permanence risk </w:t>
        </w:r>
        <w:r w:rsidR="00457F50" w:rsidRPr="007F7E2B">
          <w:rPr>
            <w:rFonts w:asciiTheme="minorHAnsi" w:hAnsiTheme="minorHAnsi" w:cstheme="minorHAnsi"/>
          </w:rPr>
          <w:t>score of 65 suggests a very low risk to permanence would be predicted</w:t>
        </w:r>
        <w:r w:rsidR="00104890" w:rsidRPr="007F7E2B">
          <w:rPr>
            <w:rFonts w:asciiTheme="minorHAnsi" w:hAnsiTheme="minorHAnsi" w:cstheme="minorHAnsi"/>
          </w:rPr>
          <w:t>,</w:t>
        </w:r>
        <w:r w:rsidR="00457F50" w:rsidRPr="007F7E2B">
          <w:rPr>
            <w:rFonts w:asciiTheme="minorHAnsi" w:hAnsiTheme="minorHAnsi" w:cstheme="minorHAnsi"/>
          </w:rPr>
          <w:t xml:space="preserve"> of perhaps 1.4%</w:t>
        </w:r>
        <w:r w:rsidR="00104890" w:rsidRPr="007F7E2B">
          <w:rPr>
            <w:rFonts w:asciiTheme="minorHAnsi" w:hAnsiTheme="minorHAnsi" w:cstheme="minorHAnsi"/>
          </w:rPr>
          <w:t xml:space="preserve"> risk</w:t>
        </w:r>
        <w:r w:rsidR="00457F50" w:rsidRPr="007F7E2B">
          <w:rPr>
            <w:rFonts w:asciiTheme="minorHAnsi" w:hAnsiTheme="minorHAnsi" w:cstheme="minorHAnsi"/>
          </w:rPr>
          <w:t xml:space="preserve">. </w:t>
        </w:r>
        <w:r w:rsidR="0049566B" w:rsidRPr="007F7E2B">
          <w:rPr>
            <w:rFonts w:asciiTheme="minorHAnsi" w:hAnsiTheme="minorHAnsi" w:cstheme="minorHAnsi"/>
          </w:rPr>
          <w:t xml:space="preserve">This </w:t>
        </w:r>
        <w:r w:rsidR="00104890" w:rsidRPr="007F7E2B">
          <w:rPr>
            <w:rFonts w:asciiTheme="minorHAnsi" w:hAnsiTheme="minorHAnsi" w:cstheme="minorHAnsi"/>
          </w:rPr>
          <w:t xml:space="preserve">percentage </w:t>
        </w:r>
        <w:r w:rsidR="0049566B" w:rsidRPr="007F7E2B">
          <w:rPr>
            <w:rFonts w:asciiTheme="minorHAnsi" w:hAnsiTheme="minorHAnsi" w:cstheme="minorHAnsi"/>
          </w:rPr>
          <w:t>would be a reasonable buffer retainage to consider for a ranch with this performance and low risk.</w:t>
        </w:r>
      </w:ins>
    </w:p>
    <w:p w14:paraId="67FE1B5F" w14:textId="77777777" w:rsidR="00626F0D" w:rsidRPr="007F7E2B" w:rsidRDefault="00626F0D" w:rsidP="00626F0D">
      <w:pPr>
        <w:rPr>
          <w:ins w:id="1517" w:author="V2" w:date="2025-04-14T14:19:00Z" w16du:dateUtc="2025-04-14T19:19:00Z"/>
          <w:rFonts w:asciiTheme="minorHAnsi" w:hAnsiTheme="minorHAnsi" w:cstheme="minorHAnsi"/>
          <w:b/>
        </w:rPr>
      </w:pPr>
      <w:ins w:id="1518" w:author="V2" w:date="2025-04-14T14:19:00Z" w16du:dateUtc="2025-04-14T19:19:00Z">
        <w:r w:rsidRPr="007F7E2B">
          <w:rPr>
            <w:rFonts w:asciiTheme="minorHAnsi" w:hAnsiTheme="minorHAnsi" w:cstheme="minorHAnsi"/>
            <w:b/>
          </w:rPr>
          <w:t>Option 3. Statistical Variance Method to Inform Retainage</w:t>
        </w:r>
      </w:ins>
    </w:p>
    <w:p w14:paraId="65BFAAB0" w14:textId="09CC0FEF" w:rsidR="000E2C1E" w:rsidRPr="007F7E2B" w:rsidRDefault="00626F0D" w:rsidP="00626F0D">
      <w:pPr>
        <w:rPr>
          <w:ins w:id="1519" w:author="V2" w:date="2025-04-14T14:19:00Z" w16du:dateUtc="2025-04-14T19:19:00Z"/>
          <w:rFonts w:asciiTheme="minorHAnsi" w:hAnsiTheme="minorHAnsi" w:cstheme="minorHAnsi"/>
        </w:rPr>
      </w:pPr>
      <w:ins w:id="1520" w:author="V2" w:date="2025-04-14T14:19:00Z" w16du:dateUtc="2025-04-14T19:19:00Z">
        <w:r w:rsidRPr="007F7E2B">
          <w:rPr>
            <w:rFonts w:asciiTheme="minorHAnsi" w:hAnsiTheme="minorHAnsi" w:cstheme="minorHAnsi"/>
          </w:rPr>
          <w:br/>
          <w:t>If variances in estimating the mean carbon stocks across properties is equal to or less than 10%, the statistical results can be used as a basis for estimating and determining the buffer retainage from a project.</w:t>
        </w:r>
        <w:r w:rsidRPr="007F7E2B">
          <w:rPr>
            <w:rFonts w:asciiTheme="minorHAnsi" w:hAnsiTheme="minorHAnsi" w:cstheme="minorHAnsi"/>
          </w:rPr>
          <w:br/>
        </w:r>
        <w:r w:rsidRPr="007F7E2B">
          <w:rPr>
            <w:rFonts w:asciiTheme="minorHAnsi" w:hAnsiTheme="minorHAnsi" w:cstheme="minorHAnsi"/>
          </w:rPr>
          <w:br/>
          <w:t>If a project developer decides to apply for Option 3 [</w:t>
        </w:r>
        <w:r w:rsidRPr="007F7E2B">
          <w:rPr>
            <w:rFonts w:asciiTheme="minorHAnsi" w:hAnsiTheme="minorHAnsi" w:cstheme="minorHAnsi"/>
            <w:bCs/>
          </w:rPr>
          <w:t>Statistical Variance Method to Inform Retainage</w:t>
        </w:r>
        <w:r w:rsidRPr="007F7E2B">
          <w:rPr>
            <w:rFonts w:asciiTheme="minorHAnsi" w:hAnsiTheme="minorHAnsi" w:cstheme="minorHAnsi"/>
          </w:rPr>
          <w:t xml:space="preserve">], the project developer must demonstrate, on basis of transparent reasonable scientific data and assumptions, for a specific project what the risk-based permanence buffer pool contribution percentage should be. The Risk Based Permanence Retainage, proposed by the project developer, must be accepted by the </w:t>
        </w:r>
        <w:r w:rsidR="00B10076" w:rsidRPr="007F7E2B">
          <w:rPr>
            <w:rFonts w:asciiTheme="minorHAnsi" w:hAnsiTheme="minorHAnsi" w:cstheme="minorHAnsi"/>
          </w:rPr>
          <w:t xml:space="preserve">third party </w:t>
        </w:r>
        <w:r w:rsidR="001D3395" w:rsidRPr="007F7E2B">
          <w:rPr>
            <w:rFonts w:asciiTheme="minorHAnsi" w:hAnsiTheme="minorHAnsi" w:cstheme="minorHAnsi"/>
          </w:rPr>
          <w:t xml:space="preserve">verifier and </w:t>
        </w:r>
        <w:r w:rsidR="00B10076" w:rsidRPr="007F7E2B">
          <w:rPr>
            <w:rFonts w:asciiTheme="minorHAnsi" w:hAnsiTheme="minorHAnsi" w:cstheme="minorHAnsi"/>
          </w:rPr>
          <w:t xml:space="preserve">science officer of the </w:t>
        </w:r>
        <w:r w:rsidRPr="007F7E2B">
          <w:rPr>
            <w:rFonts w:asciiTheme="minorHAnsi" w:hAnsiTheme="minorHAnsi" w:cstheme="minorHAnsi"/>
          </w:rPr>
          <w:t>Registry.</w:t>
        </w:r>
        <w:r w:rsidR="00181169" w:rsidRPr="007F7E2B">
          <w:rPr>
            <w:rFonts w:asciiTheme="minorHAnsi" w:hAnsiTheme="minorHAnsi" w:cstheme="minorHAnsi"/>
          </w:rPr>
          <w:t xml:space="preserve"> </w:t>
        </w:r>
        <w:r w:rsidR="001D3395" w:rsidRPr="007F7E2B">
          <w:rPr>
            <w:rFonts w:asciiTheme="minorHAnsi" w:hAnsiTheme="minorHAnsi" w:cstheme="minorHAnsi"/>
          </w:rPr>
          <w:t>As an example</w:t>
        </w:r>
        <w:r w:rsidR="003F2D8B" w:rsidRPr="007F7E2B">
          <w:rPr>
            <w:rFonts w:asciiTheme="minorHAnsi" w:hAnsiTheme="minorHAnsi" w:cstheme="minorHAnsi"/>
          </w:rPr>
          <w:t xml:space="preserve"> of how this process works</w:t>
        </w:r>
        <w:r w:rsidR="001D3395" w:rsidRPr="007F7E2B">
          <w:rPr>
            <w:rFonts w:asciiTheme="minorHAnsi" w:hAnsiTheme="minorHAnsi" w:cstheme="minorHAnsi"/>
          </w:rPr>
          <w:t xml:space="preserve">, </w:t>
        </w:r>
        <w:r w:rsidR="008C04B4" w:rsidRPr="007F7E2B">
          <w:rPr>
            <w:rFonts w:asciiTheme="minorHAnsi" w:hAnsiTheme="minorHAnsi" w:cstheme="minorHAnsi"/>
          </w:rPr>
          <w:t>us</w:t>
        </w:r>
        <w:r w:rsidR="00B10076" w:rsidRPr="007F7E2B">
          <w:rPr>
            <w:rFonts w:asciiTheme="minorHAnsi" w:hAnsiTheme="minorHAnsi" w:cstheme="minorHAnsi"/>
          </w:rPr>
          <w:t>ing</w:t>
        </w:r>
        <w:r w:rsidR="008C04B4" w:rsidRPr="007F7E2B">
          <w:rPr>
            <w:rFonts w:asciiTheme="minorHAnsi" w:hAnsiTheme="minorHAnsi" w:cstheme="minorHAnsi"/>
          </w:rPr>
          <w:t xml:space="preserve"> </w:t>
        </w:r>
        <w:r w:rsidR="00262E82" w:rsidRPr="007F7E2B">
          <w:rPr>
            <w:rFonts w:asciiTheme="minorHAnsi" w:hAnsiTheme="minorHAnsi" w:cstheme="minorHAnsi"/>
          </w:rPr>
          <w:t xml:space="preserve">1 m length soil </w:t>
        </w:r>
        <w:r w:rsidR="0085577F" w:rsidRPr="007F7E2B">
          <w:rPr>
            <w:rFonts w:asciiTheme="minorHAnsi" w:hAnsiTheme="minorHAnsi" w:cstheme="minorHAnsi"/>
          </w:rPr>
          <w:t>core s</w:t>
        </w:r>
        <w:r w:rsidR="00262E82" w:rsidRPr="007F7E2B">
          <w:rPr>
            <w:rFonts w:asciiTheme="minorHAnsi" w:hAnsiTheme="minorHAnsi" w:cstheme="minorHAnsi"/>
          </w:rPr>
          <w:t>ample</w:t>
        </w:r>
        <w:r w:rsidR="008C04B4" w:rsidRPr="007F7E2B">
          <w:rPr>
            <w:rFonts w:asciiTheme="minorHAnsi" w:hAnsiTheme="minorHAnsi" w:cstheme="minorHAnsi"/>
          </w:rPr>
          <w:t xml:space="preserve"> </w:t>
        </w:r>
        <w:r w:rsidR="008C04B4" w:rsidRPr="007F7E2B">
          <w:rPr>
            <w:rFonts w:asciiTheme="minorHAnsi" w:hAnsiTheme="minorHAnsi" w:cstheme="minorHAnsi"/>
          </w:rPr>
          <w:lastRenderedPageBreak/>
          <w:t>results</w:t>
        </w:r>
        <w:r w:rsidR="00B10076" w:rsidRPr="007F7E2B">
          <w:rPr>
            <w:rFonts w:asciiTheme="minorHAnsi" w:hAnsiTheme="minorHAnsi" w:cstheme="minorHAnsi"/>
          </w:rPr>
          <w:t>, and assuming</w:t>
        </w:r>
        <w:r w:rsidR="003F2D8B" w:rsidRPr="007F7E2B">
          <w:rPr>
            <w:rFonts w:asciiTheme="minorHAnsi" w:hAnsiTheme="minorHAnsi" w:cstheme="minorHAnsi"/>
          </w:rPr>
          <w:t xml:space="preserve"> </w:t>
        </w:r>
        <w:r w:rsidR="00FF076D" w:rsidRPr="007F7E2B">
          <w:rPr>
            <w:rFonts w:asciiTheme="minorHAnsi" w:hAnsiTheme="minorHAnsi" w:cstheme="minorHAnsi"/>
          </w:rPr>
          <w:t xml:space="preserve">the following are the Total SOC from </w:t>
        </w:r>
        <w:r w:rsidR="00FA3C21" w:rsidRPr="007F7E2B">
          <w:rPr>
            <w:rFonts w:asciiTheme="minorHAnsi" w:hAnsiTheme="minorHAnsi" w:cstheme="minorHAnsi"/>
          </w:rPr>
          <w:t xml:space="preserve">fifteen </w:t>
        </w:r>
        <w:r w:rsidR="00FF076D" w:rsidRPr="007F7E2B">
          <w:rPr>
            <w:rFonts w:asciiTheme="minorHAnsi" w:hAnsiTheme="minorHAnsi" w:cstheme="minorHAnsi"/>
          </w:rPr>
          <w:t>core samples</w:t>
        </w:r>
        <w:r w:rsidR="00FA3C21" w:rsidRPr="007F7E2B">
          <w:rPr>
            <w:rFonts w:asciiTheme="minorHAnsi" w:hAnsiTheme="minorHAnsi" w:cstheme="minorHAnsi"/>
          </w:rPr>
          <w:t xml:space="preserve"> from one sampled landscape strata: </w:t>
        </w:r>
        <w:r w:rsidR="008E27C3" w:rsidRPr="007F7E2B">
          <w:rPr>
            <w:rFonts w:asciiTheme="minorHAnsi" w:hAnsiTheme="minorHAnsi" w:cstheme="minorHAnsi"/>
          </w:rPr>
          <w:tab/>
        </w:r>
        <w:r w:rsidR="008E27C3" w:rsidRPr="007F7E2B">
          <w:rPr>
            <w:rFonts w:asciiTheme="minorHAnsi" w:hAnsiTheme="minorHAnsi" w:cstheme="minorHAnsi"/>
          </w:rPr>
          <w:tab/>
        </w:r>
        <w:r w:rsidR="008E27C3" w:rsidRPr="007F7E2B">
          <w:rPr>
            <w:rFonts w:asciiTheme="minorHAnsi" w:hAnsiTheme="minorHAnsi" w:cstheme="minorHAnsi"/>
          </w:rPr>
          <w:tab/>
        </w:r>
        <w:r w:rsidR="008E27C3" w:rsidRPr="007F7E2B">
          <w:rPr>
            <w:rFonts w:asciiTheme="minorHAnsi" w:hAnsiTheme="minorHAnsi" w:cstheme="minorHAnsi"/>
          </w:rPr>
          <w:tab/>
        </w:r>
        <w:r w:rsidR="008E27C3" w:rsidRPr="007F7E2B">
          <w:rPr>
            <w:rFonts w:asciiTheme="minorHAnsi" w:hAnsiTheme="minorHAnsi" w:cstheme="minorHAnsi"/>
          </w:rPr>
          <w:tab/>
        </w:r>
        <w:r w:rsidR="008E27C3" w:rsidRPr="007F7E2B">
          <w:rPr>
            <w:rFonts w:asciiTheme="minorHAnsi" w:hAnsiTheme="minorHAnsi" w:cstheme="minorHAnsi"/>
          </w:rPr>
          <w:tab/>
        </w:r>
        <w:r w:rsidR="008E27C3" w:rsidRPr="007F7E2B">
          <w:rPr>
            <w:rFonts w:asciiTheme="minorHAnsi" w:hAnsiTheme="minorHAnsi" w:cstheme="minorHAnsi"/>
          </w:rPr>
          <w:tab/>
        </w:r>
        <w:r w:rsidR="008E27C3" w:rsidRPr="007F7E2B">
          <w:rPr>
            <w:rFonts w:asciiTheme="minorHAnsi" w:hAnsiTheme="minorHAnsi" w:cstheme="minorHAnsi"/>
            <w:b/>
            <w:bCs/>
          </w:rPr>
          <w:t>Frequency Distribution</w:t>
        </w:r>
      </w:ins>
    </w:p>
    <w:p w14:paraId="3E2A8C7E" w14:textId="481BCC06" w:rsidR="000E2C1E" w:rsidRPr="007F7E2B" w:rsidRDefault="000E5FCF" w:rsidP="000E2C1E">
      <w:pPr>
        <w:rPr>
          <w:ins w:id="1521" w:author="V2" w:date="2025-04-14T14:19:00Z" w16du:dateUtc="2025-04-14T19:19:00Z"/>
          <w:rFonts w:asciiTheme="minorHAnsi" w:hAnsiTheme="minorHAnsi" w:cstheme="minorHAnsi"/>
          <w:b/>
          <w:bCs/>
        </w:rPr>
      </w:pPr>
      <w:ins w:id="1522" w:author="V2" w:date="2025-04-14T14:19:00Z" w16du:dateUtc="2025-04-14T19:19:00Z">
        <w:r w:rsidRPr="007F7E2B">
          <w:rPr>
            <w:rFonts w:asciiTheme="minorHAnsi" w:hAnsiTheme="minorHAnsi" w:cstheme="minorHAnsi"/>
            <w:b/>
            <w:bCs/>
          </w:rPr>
          <w:t xml:space="preserve">  </w:t>
        </w:r>
        <w:r w:rsidR="000E2C1E" w:rsidRPr="007F7E2B">
          <w:rPr>
            <w:rFonts w:asciiTheme="minorHAnsi" w:hAnsiTheme="minorHAnsi" w:cstheme="minorHAnsi"/>
            <w:b/>
            <w:bCs/>
          </w:rPr>
          <w:t>Sample #</w:t>
        </w:r>
        <w:r w:rsidR="000E2C1E" w:rsidRPr="007F7E2B">
          <w:rPr>
            <w:rFonts w:asciiTheme="minorHAnsi" w:hAnsiTheme="minorHAnsi" w:cstheme="minorHAnsi"/>
            <w:b/>
            <w:bCs/>
          </w:rPr>
          <w:tab/>
          <w:t>T</w:t>
        </w:r>
        <w:r w:rsidR="008C04B4" w:rsidRPr="007F7E2B">
          <w:rPr>
            <w:rFonts w:asciiTheme="minorHAnsi" w:hAnsiTheme="minorHAnsi" w:cstheme="minorHAnsi"/>
            <w:b/>
            <w:bCs/>
          </w:rPr>
          <w:t>onnes</w:t>
        </w:r>
        <w:r w:rsidR="00972892" w:rsidRPr="007F7E2B">
          <w:rPr>
            <w:rFonts w:asciiTheme="minorHAnsi" w:hAnsiTheme="minorHAnsi" w:cstheme="minorHAnsi"/>
            <w:b/>
            <w:bCs/>
          </w:rPr>
          <w:t xml:space="preserve"> </w:t>
        </w:r>
        <w:r w:rsidR="000E2C1E" w:rsidRPr="007F7E2B">
          <w:rPr>
            <w:rFonts w:asciiTheme="minorHAnsi" w:hAnsiTheme="minorHAnsi" w:cstheme="minorHAnsi"/>
            <w:b/>
            <w:bCs/>
          </w:rPr>
          <w:t>SOC/acre</w:t>
        </w:r>
        <w:r w:rsidR="000E2C1E" w:rsidRPr="007F7E2B">
          <w:rPr>
            <w:rFonts w:asciiTheme="minorHAnsi" w:hAnsiTheme="minorHAnsi" w:cstheme="minorHAnsi"/>
            <w:b/>
            <w:bCs/>
          </w:rPr>
          <w:tab/>
          <w:t xml:space="preserve">   </w:t>
        </w:r>
        <w:r w:rsidR="00972892" w:rsidRPr="007F7E2B">
          <w:rPr>
            <w:rFonts w:asciiTheme="minorHAnsi" w:hAnsiTheme="minorHAnsi" w:cstheme="minorHAnsi"/>
            <w:b/>
            <w:bCs/>
          </w:rPr>
          <w:t xml:space="preserve">           </w:t>
        </w:r>
        <w:r w:rsidR="000E2C1E" w:rsidRPr="007F7E2B">
          <w:rPr>
            <w:rFonts w:asciiTheme="minorHAnsi" w:hAnsiTheme="minorHAnsi" w:cstheme="minorHAnsi"/>
            <w:b/>
            <w:bCs/>
          </w:rPr>
          <w:t xml:space="preserve"> </w:t>
        </w:r>
        <w:r w:rsidR="008E27C3" w:rsidRPr="007F7E2B">
          <w:rPr>
            <w:rFonts w:asciiTheme="minorHAnsi" w:hAnsiTheme="minorHAnsi" w:cstheme="minorHAnsi"/>
            <w:b/>
            <w:bCs/>
          </w:rPr>
          <w:t xml:space="preserve">   TSOC/acre</w:t>
        </w:r>
        <w:r w:rsidR="008E27C3" w:rsidRPr="007F7E2B">
          <w:rPr>
            <w:rFonts w:asciiTheme="minorHAnsi" w:hAnsiTheme="minorHAnsi" w:cstheme="minorHAnsi"/>
            <w:b/>
            <w:bCs/>
          </w:rPr>
          <w:tab/>
          <w:t xml:space="preserve">   # of Samples</w:t>
        </w:r>
      </w:ins>
    </w:p>
    <w:tbl>
      <w:tblPr>
        <w:tblW w:w="0" w:type="auto"/>
        <w:tblInd w:w="-30" w:type="dxa"/>
        <w:tblLayout w:type="fixed"/>
        <w:tblCellMar>
          <w:left w:w="30" w:type="dxa"/>
          <w:right w:w="30" w:type="dxa"/>
        </w:tblCellMar>
        <w:tblLook w:val="0000" w:firstRow="0" w:lastRow="0" w:firstColumn="0" w:lastColumn="0" w:noHBand="0" w:noVBand="0"/>
      </w:tblPr>
      <w:tblGrid>
        <w:gridCol w:w="1003"/>
        <w:gridCol w:w="1003"/>
        <w:gridCol w:w="1004"/>
        <w:gridCol w:w="1003"/>
        <w:gridCol w:w="1003"/>
        <w:gridCol w:w="1003"/>
        <w:gridCol w:w="1003"/>
      </w:tblGrid>
      <w:tr w:rsidR="00972892" w:rsidRPr="007F7E2B" w14:paraId="054BB2A9" w14:textId="4A31ED8F" w:rsidTr="00881758">
        <w:trPr>
          <w:trHeight w:val="302"/>
          <w:ins w:id="1523" w:author="V2" w:date="2025-04-14T14:19:00Z" w16du:dateUtc="2025-04-14T19:19:00Z"/>
        </w:trPr>
        <w:tc>
          <w:tcPr>
            <w:tcW w:w="1003" w:type="dxa"/>
            <w:tcBorders>
              <w:top w:val="nil"/>
              <w:left w:val="nil"/>
              <w:bottom w:val="nil"/>
              <w:right w:val="nil"/>
            </w:tcBorders>
          </w:tcPr>
          <w:p w14:paraId="015C8C61" w14:textId="77777777" w:rsidR="00972892" w:rsidRPr="007F7E2B" w:rsidRDefault="00972892" w:rsidP="00540B1C">
            <w:pPr>
              <w:autoSpaceDE w:val="0"/>
              <w:autoSpaceDN w:val="0"/>
              <w:adjustRightInd w:val="0"/>
              <w:spacing w:before="0" w:line="360" w:lineRule="auto"/>
              <w:jc w:val="right"/>
              <w:rPr>
                <w:ins w:id="1524" w:author="V2" w:date="2025-04-14T14:19:00Z" w16du:dateUtc="2025-04-14T19:19:00Z"/>
                <w:rFonts w:ascii="Aptos Narrow" w:hAnsi="Aptos Narrow" w:cs="Aptos Narrow"/>
                <w:color w:val="000000"/>
                <w:sz w:val="22"/>
                <w:szCs w:val="22"/>
              </w:rPr>
            </w:pPr>
            <w:ins w:id="1525" w:author="V2" w:date="2025-04-14T14:19:00Z" w16du:dateUtc="2025-04-14T19:19:00Z">
              <w:r w:rsidRPr="007F7E2B">
                <w:rPr>
                  <w:rFonts w:ascii="Aptos Narrow" w:hAnsi="Aptos Narrow" w:cs="Aptos Narrow"/>
                  <w:color w:val="000000"/>
                  <w:sz w:val="22"/>
                  <w:szCs w:val="22"/>
                </w:rPr>
                <w:t>Sample 1</w:t>
              </w:r>
            </w:ins>
          </w:p>
        </w:tc>
        <w:tc>
          <w:tcPr>
            <w:tcW w:w="1003" w:type="dxa"/>
            <w:tcBorders>
              <w:top w:val="nil"/>
              <w:left w:val="nil"/>
              <w:bottom w:val="nil"/>
              <w:right w:val="nil"/>
            </w:tcBorders>
          </w:tcPr>
          <w:p w14:paraId="5682071B" w14:textId="77777777" w:rsidR="00972892" w:rsidRPr="007F7E2B" w:rsidRDefault="00972892" w:rsidP="00540B1C">
            <w:pPr>
              <w:autoSpaceDE w:val="0"/>
              <w:autoSpaceDN w:val="0"/>
              <w:adjustRightInd w:val="0"/>
              <w:spacing w:before="0" w:line="360" w:lineRule="auto"/>
              <w:jc w:val="right"/>
              <w:rPr>
                <w:ins w:id="1526" w:author="V2" w:date="2025-04-14T14:19:00Z" w16du:dateUtc="2025-04-14T19:19:00Z"/>
                <w:rFonts w:ascii="Aptos Narrow" w:hAnsi="Aptos Narrow" w:cs="Aptos Narrow"/>
                <w:color w:val="000000"/>
                <w:sz w:val="22"/>
                <w:szCs w:val="22"/>
              </w:rPr>
            </w:pPr>
            <w:ins w:id="1527" w:author="V2" w:date="2025-04-14T14:19:00Z" w16du:dateUtc="2025-04-14T19:19:00Z">
              <w:r w:rsidRPr="007F7E2B">
                <w:rPr>
                  <w:rFonts w:ascii="Aptos Narrow" w:hAnsi="Aptos Narrow" w:cs="Aptos Narrow"/>
                  <w:color w:val="000000"/>
                  <w:sz w:val="22"/>
                  <w:szCs w:val="22"/>
                </w:rPr>
                <w:t>110</w:t>
              </w:r>
            </w:ins>
          </w:p>
        </w:tc>
        <w:tc>
          <w:tcPr>
            <w:tcW w:w="1004" w:type="dxa"/>
            <w:tcBorders>
              <w:top w:val="nil"/>
              <w:left w:val="nil"/>
              <w:bottom w:val="nil"/>
              <w:right w:val="nil"/>
            </w:tcBorders>
          </w:tcPr>
          <w:p w14:paraId="5557748B" w14:textId="77777777" w:rsidR="00972892" w:rsidRPr="007F7E2B" w:rsidRDefault="00972892" w:rsidP="00540B1C">
            <w:pPr>
              <w:autoSpaceDE w:val="0"/>
              <w:autoSpaceDN w:val="0"/>
              <w:adjustRightInd w:val="0"/>
              <w:spacing w:before="0" w:line="360" w:lineRule="auto"/>
              <w:jc w:val="right"/>
              <w:rPr>
                <w:ins w:id="1528"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171EE6B8" w14:textId="40A23F14" w:rsidR="00972892" w:rsidRPr="007F7E2B" w:rsidRDefault="00972892" w:rsidP="00540B1C">
            <w:pPr>
              <w:autoSpaceDE w:val="0"/>
              <w:autoSpaceDN w:val="0"/>
              <w:adjustRightInd w:val="0"/>
              <w:spacing w:before="0" w:line="360" w:lineRule="auto"/>
              <w:rPr>
                <w:ins w:id="1529"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1785DBBD" w14:textId="5C1C3175" w:rsidR="00972892" w:rsidRPr="007F7E2B" w:rsidRDefault="00972892" w:rsidP="00540B1C">
            <w:pPr>
              <w:autoSpaceDE w:val="0"/>
              <w:autoSpaceDN w:val="0"/>
              <w:adjustRightInd w:val="0"/>
              <w:spacing w:before="0" w:line="360" w:lineRule="auto"/>
              <w:jc w:val="right"/>
              <w:rPr>
                <w:ins w:id="1530" w:author="V2" w:date="2025-04-14T14:19:00Z" w16du:dateUtc="2025-04-14T19:19:00Z"/>
                <w:rFonts w:ascii="Aptos Narrow" w:hAnsi="Aptos Narrow" w:cs="Aptos Narrow"/>
                <w:color w:val="000000"/>
                <w:sz w:val="22"/>
                <w:szCs w:val="22"/>
              </w:rPr>
            </w:pPr>
          </w:p>
        </w:tc>
        <w:tc>
          <w:tcPr>
            <w:tcW w:w="1003" w:type="dxa"/>
          </w:tcPr>
          <w:p w14:paraId="78736B6D" w14:textId="6AA569F3" w:rsidR="00972892" w:rsidRPr="007F7E2B" w:rsidRDefault="00972892" w:rsidP="00540B1C">
            <w:pPr>
              <w:spacing w:line="360" w:lineRule="auto"/>
              <w:rPr>
                <w:ins w:id="1531" w:author="V2" w:date="2025-04-14T14:19:00Z" w16du:dateUtc="2025-04-14T19:19:00Z"/>
                <w:rFonts w:ascii="Aptos Narrow" w:hAnsi="Aptos Narrow" w:cs="Aptos Narrow"/>
                <w:color w:val="000000"/>
                <w:sz w:val="22"/>
                <w:szCs w:val="22"/>
              </w:rPr>
            </w:pPr>
            <w:ins w:id="1532" w:author="V2" w:date="2025-04-14T14:19:00Z" w16du:dateUtc="2025-04-14T19:19:00Z">
              <w:r w:rsidRPr="007F7E2B">
                <w:rPr>
                  <w:rFonts w:ascii="Aptos Narrow" w:hAnsi="Aptos Narrow" w:cs="Aptos Narrow"/>
                  <w:color w:val="000000"/>
                  <w:sz w:val="22"/>
                  <w:szCs w:val="22"/>
                </w:rPr>
                <w:t>&lt;80</w:t>
              </w:r>
            </w:ins>
          </w:p>
        </w:tc>
        <w:tc>
          <w:tcPr>
            <w:tcW w:w="1003" w:type="dxa"/>
          </w:tcPr>
          <w:p w14:paraId="7EED24B0" w14:textId="66DE6C69" w:rsidR="00972892" w:rsidRPr="007F7E2B" w:rsidRDefault="00972892" w:rsidP="00540B1C">
            <w:pPr>
              <w:spacing w:line="360" w:lineRule="auto"/>
              <w:rPr>
                <w:ins w:id="1533" w:author="V2" w:date="2025-04-14T14:19:00Z" w16du:dateUtc="2025-04-14T19:19:00Z"/>
                <w:rFonts w:ascii="Aptos Narrow" w:hAnsi="Aptos Narrow" w:cs="Aptos Narrow"/>
                <w:color w:val="000000"/>
                <w:sz w:val="22"/>
                <w:szCs w:val="22"/>
              </w:rPr>
            </w:pPr>
            <w:ins w:id="1534" w:author="V2" w:date="2025-04-14T14:19:00Z" w16du:dateUtc="2025-04-14T19:19:00Z">
              <w:r w:rsidRPr="007F7E2B">
                <w:rPr>
                  <w:rFonts w:ascii="Aptos Narrow" w:hAnsi="Aptos Narrow" w:cs="Aptos Narrow"/>
                  <w:color w:val="000000"/>
                  <w:sz w:val="22"/>
                  <w:szCs w:val="22"/>
                </w:rPr>
                <w:t>1</w:t>
              </w:r>
            </w:ins>
          </w:p>
        </w:tc>
      </w:tr>
      <w:tr w:rsidR="00972892" w:rsidRPr="007F7E2B" w14:paraId="430C994D" w14:textId="7DF1EFE0" w:rsidTr="00881758">
        <w:trPr>
          <w:trHeight w:val="302"/>
          <w:ins w:id="1535" w:author="V2" w:date="2025-04-14T14:19:00Z" w16du:dateUtc="2025-04-14T19:19:00Z"/>
        </w:trPr>
        <w:tc>
          <w:tcPr>
            <w:tcW w:w="1003" w:type="dxa"/>
            <w:tcBorders>
              <w:top w:val="nil"/>
              <w:left w:val="nil"/>
              <w:bottom w:val="nil"/>
              <w:right w:val="nil"/>
            </w:tcBorders>
          </w:tcPr>
          <w:p w14:paraId="4411BE6F" w14:textId="77777777" w:rsidR="00972892" w:rsidRPr="007F7E2B" w:rsidRDefault="00972892" w:rsidP="00540B1C">
            <w:pPr>
              <w:autoSpaceDE w:val="0"/>
              <w:autoSpaceDN w:val="0"/>
              <w:adjustRightInd w:val="0"/>
              <w:spacing w:before="0" w:line="360" w:lineRule="auto"/>
              <w:jc w:val="right"/>
              <w:rPr>
                <w:ins w:id="1536" w:author="V2" w:date="2025-04-14T14:19:00Z" w16du:dateUtc="2025-04-14T19:19:00Z"/>
                <w:rFonts w:ascii="Aptos Narrow" w:hAnsi="Aptos Narrow" w:cs="Aptos Narrow"/>
                <w:color w:val="000000"/>
                <w:sz w:val="22"/>
                <w:szCs w:val="22"/>
              </w:rPr>
            </w:pPr>
            <w:ins w:id="1537" w:author="V2" w:date="2025-04-14T14:19:00Z" w16du:dateUtc="2025-04-14T19:19:00Z">
              <w:r w:rsidRPr="007F7E2B">
                <w:rPr>
                  <w:rFonts w:ascii="Aptos Narrow" w:hAnsi="Aptos Narrow" w:cs="Aptos Narrow"/>
                  <w:color w:val="000000"/>
                  <w:sz w:val="22"/>
                  <w:szCs w:val="22"/>
                </w:rPr>
                <w:t>Sample 2</w:t>
              </w:r>
            </w:ins>
          </w:p>
        </w:tc>
        <w:tc>
          <w:tcPr>
            <w:tcW w:w="1003" w:type="dxa"/>
            <w:tcBorders>
              <w:top w:val="nil"/>
              <w:left w:val="nil"/>
              <w:bottom w:val="nil"/>
              <w:right w:val="nil"/>
            </w:tcBorders>
          </w:tcPr>
          <w:p w14:paraId="77C37546" w14:textId="77777777" w:rsidR="00972892" w:rsidRPr="007F7E2B" w:rsidRDefault="00972892" w:rsidP="00540B1C">
            <w:pPr>
              <w:autoSpaceDE w:val="0"/>
              <w:autoSpaceDN w:val="0"/>
              <w:adjustRightInd w:val="0"/>
              <w:spacing w:before="0" w:line="360" w:lineRule="auto"/>
              <w:jc w:val="right"/>
              <w:rPr>
                <w:ins w:id="1538" w:author="V2" w:date="2025-04-14T14:19:00Z" w16du:dateUtc="2025-04-14T19:19:00Z"/>
                <w:rFonts w:ascii="Aptos Narrow" w:hAnsi="Aptos Narrow" w:cs="Aptos Narrow"/>
                <w:color w:val="000000"/>
                <w:sz w:val="22"/>
                <w:szCs w:val="22"/>
              </w:rPr>
            </w:pPr>
            <w:ins w:id="1539" w:author="V2" w:date="2025-04-14T14:19:00Z" w16du:dateUtc="2025-04-14T19:19:00Z">
              <w:r w:rsidRPr="007F7E2B">
                <w:rPr>
                  <w:rFonts w:ascii="Aptos Narrow" w:hAnsi="Aptos Narrow" w:cs="Aptos Narrow"/>
                  <w:color w:val="000000"/>
                  <w:sz w:val="22"/>
                  <w:szCs w:val="22"/>
                </w:rPr>
                <w:t>114</w:t>
              </w:r>
            </w:ins>
          </w:p>
        </w:tc>
        <w:tc>
          <w:tcPr>
            <w:tcW w:w="1004" w:type="dxa"/>
            <w:tcBorders>
              <w:top w:val="nil"/>
              <w:left w:val="nil"/>
              <w:bottom w:val="nil"/>
              <w:right w:val="nil"/>
            </w:tcBorders>
          </w:tcPr>
          <w:p w14:paraId="2076ED2D" w14:textId="77777777" w:rsidR="00972892" w:rsidRPr="007F7E2B" w:rsidRDefault="00972892" w:rsidP="00540B1C">
            <w:pPr>
              <w:autoSpaceDE w:val="0"/>
              <w:autoSpaceDN w:val="0"/>
              <w:adjustRightInd w:val="0"/>
              <w:spacing w:before="0" w:line="360" w:lineRule="auto"/>
              <w:jc w:val="right"/>
              <w:rPr>
                <w:ins w:id="1540"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0D759CCF" w14:textId="528A8E02" w:rsidR="00972892" w:rsidRPr="007F7E2B" w:rsidRDefault="00972892" w:rsidP="00540B1C">
            <w:pPr>
              <w:autoSpaceDE w:val="0"/>
              <w:autoSpaceDN w:val="0"/>
              <w:adjustRightInd w:val="0"/>
              <w:spacing w:before="0" w:line="360" w:lineRule="auto"/>
              <w:rPr>
                <w:ins w:id="1541"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740D7348" w14:textId="2B5AB97C" w:rsidR="00972892" w:rsidRPr="007F7E2B" w:rsidRDefault="00972892" w:rsidP="00540B1C">
            <w:pPr>
              <w:autoSpaceDE w:val="0"/>
              <w:autoSpaceDN w:val="0"/>
              <w:adjustRightInd w:val="0"/>
              <w:spacing w:before="0" w:line="360" w:lineRule="auto"/>
              <w:jc w:val="right"/>
              <w:rPr>
                <w:ins w:id="1542" w:author="V2" w:date="2025-04-14T14:19:00Z" w16du:dateUtc="2025-04-14T19:19:00Z"/>
                <w:rFonts w:ascii="Aptos Narrow" w:hAnsi="Aptos Narrow" w:cs="Aptos Narrow"/>
                <w:color w:val="000000"/>
                <w:sz w:val="22"/>
                <w:szCs w:val="22"/>
              </w:rPr>
            </w:pPr>
          </w:p>
        </w:tc>
        <w:tc>
          <w:tcPr>
            <w:tcW w:w="1003" w:type="dxa"/>
          </w:tcPr>
          <w:p w14:paraId="458C6E9E" w14:textId="3E9B164C" w:rsidR="00972892" w:rsidRPr="007F7E2B" w:rsidRDefault="00972892" w:rsidP="00540B1C">
            <w:pPr>
              <w:spacing w:line="360" w:lineRule="auto"/>
              <w:rPr>
                <w:ins w:id="1543" w:author="V2" w:date="2025-04-14T14:19:00Z" w16du:dateUtc="2025-04-14T19:19:00Z"/>
                <w:rFonts w:ascii="Aptos Narrow" w:hAnsi="Aptos Narrow" w:cs="Aptos Narrow"/>
                <w:color w:val="000000"/>
                <w:sz w:val="22"/>
                <w:szCs w:val="22"/>
              </w:rPr>
            </w:pPr>
            <w:ins w:id="1544" w:author="V2" w:date="2025-04-14T14:19:00Z" w16du:dateUtc="2025-04-14T19:19:00Z">
              <w:r w:rsidRPr="007F7E2B">
                <w:rPr>
                  <w:rFonts w:ascii="Aptos Narrow" w:hAnsi="Aptos Narrow" w:cs="Aptos Narrow"/>
                  <w:color w:val="000000"/>
                  <w:sz w:val="22"/>
                  <w:szCs w:val="22"/>
                </w:rPr>
                <w:t>80-100</w:t>
              </w:r>
            </w:ins>
          </w:p>
        </w:tc>
        <w:tc>
          <w:tcPr>
            <w:tcW w:w="1003" w:type="dxa"/>
          </w:tcPr>
          <w:p w14:paraId="377C822F" w14:textId="5EB3378D" w:rsidR="00972892" w:rsidRPr="007F7E2B" w:rsidRDefault="00972892" w:rsidP="00540B1C">
            <w:pPr>
              <w:spacing w:line="360" w:lineRule="auto"/>
              <w:rPr>
                <w:ins w:id="1545" w:author="V2" w:date="2025-04-14T14:19:00Z" w16du:dateUtc="2025-04-14T19:19:00Z"/>
                <w:rFonts w:ascii="Aptos Narrow" w:hAnsi="Aptos Narrow" w:cs="Aptos Narrow"/>
                <w:color w:val="000000"/>
                <w:sz w:val="22"/>
                <w:szCs w:val="22"/>
              </w:rPr>
            </w:pPr>
            <w:ins w:id="1546" w:author="V2" w:date="2025-04-14T14:19:00Z" w16du:dateUtc="2025-04-14T19:19:00Z">
              <w:r w:rsidRPr="007F7E2B">
                <w:rPr>
                  <w:rFonts w:ascii="Aptos Narrow" w:hAnsi="Aptos Narrow" w:cs="Aptos Narrow"/>
                  <w:color w:val="000000"/>
                  <w:sz w:val="22"/>
                  <w:szCs w:val="22"/>
                </w:rPr>
                <w:t>1</w:t>
              </w:r>
            </w:ins>
          </w:p>
        </w:tc>
      </w:tr>
      <w:tr w:rsidR="00972892" w:rsidRPr="007F7E2B" w14:paraId="01F1CD83" w14:textId="1C67032D" w:rsidTr="00881758">
        <w:trPr>
          <w:trHeight w:val="302"/>
          <w:ins w:id="1547" w:author="V2" w:date="2025-04-14T14:19:00Z" w16du:dateUtc="2025-04-14T19:19:00Z"/>
        </w:trPr>
        <w:tc>
          <w:tcPr>
            <w:tcW w:w="1003" w:type="dxa"/>
            <w:tcBorders>
              <w:top w:val="nil"/>
              <w:left w:val="nil"/>
              <w:bottom w:val="nil"/>
              <w:right w:val="nil"/>
            </w:tcBorders>
          </w:tcPr>
          <w:p w14:paraId="5561FA76" w14:textId="77777777" w:rsidR="00972892" w:rsidRPr="007F7E2B" w:rsidRDefault="00972892" w:rsidP="00540B1C">
            <w:pPr>
              <w:autoSpaceDE w:val="0"/>
              <w:autoSpaceDN w:val="0"/>
              <w:adjustRightInd w:val="0"/>
              <w:spacing w:before="0" w:line="360" w:lineRule="auto"/>
              <w:jc w:val="right"/>
              <w:rPr>
                <w:ins w:id="1548" w:author="V2" w:date="2025-04-14T14:19:00Z" w16du:dateUtc="2025-04-14T19:19:00Z"/>
                <w:rFonts w:ascii="Aptos Narrow" w:hAnsi="Aptos Narrow" w:cs="Aptos Narrow"/>
                <w:color w:val="000000"/>
                <w:sz w:val="22"/>
                <w:szCs w:val="22"/>
              </w:rPr>
            </w:pPr>
            <w:ins w:id="1549" w:author="V2" w:date="2025-04-14T14:19:00Z" w16du:dateUtc="2025-04-14T19:19:00Z">
              <w:r w:rsidRPr="007F7E2B">
                <w:rPr>
                  <w:rFonts w:ascii="Aptos Narrow" w:hAnsi="Aptos Narrow" w:cs="Aptos Narrow"/>
                  <w:color w:val="000000"/>
                  <w:sz w:val="22"/>
                  <w:szCs w:val="22"/>
                </w:rPr>
                <w:t>Sample 3</w:t>
              </w:r>
            </w:ins>
          </w:p>
        </w:tc>
        <w:tc>
          <w:tcPr>
            <w:tcW w:w="1003" w:type="dxa"/>
            <w:tcBorders>
              <w:top w:val="nil"/>
              <w:left w:val="nil"/>
              <w:bottom w:val="nil"/>
              <w:right w:val="nil"/>
            </w:tcBorders>
          </w:tcPr>
          <w:p w14:paraId="2AD25264" w14:textId="77777777" w:rsidR="00972892" w:rsidRPr="007F7E2B" w:rsidRDefault="00972892" w:rsidP="00540B1C">
            <w:pPr>
              <w:autoSpaceDE w:val="0"/>
              <w:autoSpaceDN w:val="0"/>
              <w:adjustRightInd w:val="0"/>
              <w:spacing w:before="0" w:line="360" w:lineRule="auto"/>
              <w:jc w:val="right"/>
              <w:rPr>
                <w:ins w:id="1550" w:author="V2" w:date="2025-04-14T14:19:00Z" w16du:dateUtc="2025-04-14T19:19:00Z"/>
                <w:rFonts w:ascii="Aptos Narrow" w:hAnsi="Aptos Narrow" w:cs="Aptos Narrow"/>
                <w:color w:val="000000"/>
                <w:sz w:val="22"/>
                <w:szCs w:val="22"/>
              </w:rPr>
            </w:pPr>
            <w:ins w:id="1551" w:author="V2" w:date="2025-04-14T14:19:00Z" w16du:dateUtc="2025-04-14T19:19:00Z">
              <w:r w:rsidRPr="007F7E2B">
                <w:rPr>
                  <w:rFonts w:ascii="Aptos Narrow" w:hAnsi="Aptos Narrow" w:cs="Aptos Narrow"/>
                  <w:color w:val="000000"/>
                  <w:sz w:val="22"/>
                  <w:szCs w:val="22"/>
                </w:rPr>
                <w:t>112</w:t>
              </w:r>
            </w:ins>
          </w:p>
        </w:tc>
        <w:tc>
          <w:tcPr>
            <w:tcW w:w="1004" w:type="dxa"/>
            <w:tcBorders>
              <w:top w:val="nil"/>
              <w:left w:val="nil"/>
              <w:bottom w:val="nil"/>
              <w:right w:val="nil"/>
            </w:tcBorders>
          </w:tcPr>
          <w:p w14:paraId="61AF91C7" w14:textId="77777777" w:rsidR="00972892" w:rsidRPr="007F7E2B" w:rsidRDefault="00972892" w:rsidP="00540B1C">
            <w:pPr>
              <w:autoSpaceDE w:val="0"/>
              <w:autoSpaceDN w:val="0"/>
              <w:adjustRightInd w:val="0"/>
              <w:spacing w:before="0" w:line="360" w:lineRule="auto"/>
              <w:jc w:val="right"/>
              <w:rPr>
                <w:ins w:id="1552"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27787C20" w14:textId="6CBA0907" w:rsidR="00972892" w:rsidRPr="007F7E2B" w:rsidRDefault="00972892" w:rsidP="00540B1C">
            <w:pPr>
              <w:autoSpaceDE w:val="0"/>
              <w:autoSpaceDN w:val="0"/>
              <w:adjustRightInd w:val="0"/>
              <w:spacing w:before="0" w:line="360" w:lineRule="auto"/>
              <w:rPr>
                <w:ins w:id="1553"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543EA2A1" w14:textId="2876B2E7" w:rsidR="00972892" w:rsidRPr="007F7E2B" w:rsidRDefault="00972892" w:rsidP="00540B1C">
            <w:pPr>
              <w:autoSpaceDE w:val="0"/>
              <w:autoSpaceDN w:val="0"/>
              <w:adjustRightInd w:val="0"/>
              <w:spacing w:before="0" w:line="360" w:lineRule="auto"/>
              <w:jc w:val="right"/>
              <w:rPr>
                <w:ins w:id="1554" w:author="V2" w:date="2025-04-14T14:19:00Z" w16du:dateUtc="2025-04-14T19:19:00Z"/>
                <w:rFonts w:ascii="Aptos Narrow" w:hAnsi="Aptos Narrow" w:cs="Aptos Narrow"/>
                <w:color w:val="000000"/>
                <w:sz w:val="22"/>
                <w:szCs w:val="22"/>
              </w:rPr>
            </w:pPr>
          </w:p>
        </w:tc>
        <w:tc>
          <w:tcPr>
            <w:tcW w:w="1003" w:type="dxa"/>
          </w:tcPr>
          <w:p w14:paraId="36F19EDA" w14:textId="24C75D66" w:rsidR="00972892" w:rsidRPr="007F7E2B" w:rsidRDefault="00972892" w:rsidP="00540B1C">
            <w:pPr>
              <w:spacing w:line="360" w:lineRule="auto"/>
              <w:rPr>
                <w:ins w:id="1555" w:author="V2" w:date="2025-04-14T14:19:00Z" w16du:dateUtc="2025-04-14T19:19:00Z"/>
                <w:rFonts w:ascii="Aptos Narrow" w:hAnsi="Aptos Narrow" w:cs="Aptos Narrow"/>
                <w:color w:val="000000"/>
                <w:sz w:val="22"/>
                <w:szCs w:val="22"/>
              </w:rPr>
            </w:pPr>
            <w:ins w:id="1556" w:author="V2" w:date="2025-04-14T14:19:00Z" w16du:dateUtc="2025-04-14T19:19:00Z">
              <w:r w:rsidRPr="007F7E2B">
                <w:rPr>
                  <w:rFonts w:ascii="Aptos Narrow" w:hAnsi="Aptos Narrow" w:cs="Aptos Narrow"/>
                  <w:color w:val="000000"/>
                  <w:sz w:val="22"/>
                  <w:szCs w:val="22"/>
                </w:rPr>
                <w:t>110-120</w:t>
              </w:r>
            </w:ins>
          </w:p>
        </w:tc>
        <w:tc>
          <w:tcPr>
            <w:tcW w:w="1003" w:type="dxa"/>
          </w:tcPr>
          <w:p w14:paraId="6E67F24D" w14:textId="0F56DB6A" w:rsidR="00972892" w:rsidRPr="007F7E2B" w:rsidRDefault="00972892" w:rsidP="00540B1C">
            <w:pPr>
              <w:spacing w:line="360" w:lineRule="auto"/>
              <w:rPr>
                <w:ins w:id="1557" w:author="V2" w:date="2025-04-14T14:19:00Z" w16du:dateUtc="2025-04-14T19:19:00Z"/>
                <w:rFonts w:ascii="Aptos Narrow" w:hAnsi="Aptos Narrow" w:cs="Aptos Narrow"/>
                <w:color w:val="000000"/>
                <w:sz w:val="22"/>
                <w:szCs w:val="22"/>
              </w:rPr>
            </w:pPr>
            <w:ins w:id="1558" w:author="V2" w:date="2025-04-14T14:19:00Z" w16du:dateUtc="2025-04-14T19:19:00Z">
              <w:r w:rsidRPr="007F7E2B">
                <w:rPr>
                  <w:rFonts w:ascii="Aptos Narrow" w:hAnsi="Aptos Narrow" w:cs="Aptos Narrow"/>
                  <w:color w:val="000000"/>
                  <w:sz w:val="22"/>
                  <w:szCs w:val="22"/>
                </w:rPr>
                <w:t>10</w:t>
              </w:r>
            </w:ins>
          </w:p>
        </w:tc>
      </w:tr>
      <w:tr w:rsidR="00972892" w:rsidRPr="007F7E2B" w14:paraId="4CBCE4A4" w14:textId="122C1E51" w:rsidTr="00881758">
        <w:trPr>
          <w:trHeight w:val="302"/>
          <w:ins w:id="1559" w:author="V2" w:date="2025-04-14T14:19:00Z" w16du:dateUtc="2025-04-14T19:19:00Z"/>
        </w:trPr>
        <w:tc>
          <w:tcPr>
            <w:tcW w:w="1003" w:type="dxa"/>
            <w:tcBorders>
              <w:top w:val="nil"/>
              <w:left w:val="nil"/>
              <w:bottom w:val="nil"/>
              <w:right w:val="nil"/>
            </w:tcBorders>
          </w:tcPr>
          <w:p w14:paraId="3465D7F5" w14:textId="77777777" w:rsidR="00972892" w:rsidRPr="007F7E2B" w:rsidRDefault="00972892" w:rsidP="00540B1C">
            <w:pPr>
              <w:autoSpaceDE w:val="0"/>
              <w:autoSpaceDN w:val="0"/>
              <w:adjustRightInd w:val="0"/>
              <w:spacing w:before="0" w:line="360" w:lineRule="auto"/>
              <w:jc w:val="right"/>
              <w:rPr>
                <w:ins w:id="1560" w:author="V2" w:date="2025-04-14T14:19:00Z" w16du:dateUtc="2025-04-14T19:19:00Z"/>
                <w:rFonts w:ascii="Aptos Narrow" w:hAnsi="Aptos Narrow" w:cs="Aptos Narrow"/>
                <w:color w:val="000000"/>
                <w:sz w:val="22"/>
                <w:szCs w:val="22"/>
              </w:rPr>
            </w:pPr>
            <w:ins w:id="1561" w:author="V2" w:date="2025-04-14T14:19:00Z" w16du:dateUtc="2025-04-14T19:19:00Z">
              <w:r w:rsidRPr="007F7E2B">
                <w:rPr>
                  <w:rFonts w:ascii="Aptos Narrow" w:hAnsi="Aptos Narrow" w:cs="Aptos Narrow"/>
                  <w:color w:val="000000"/>
                  <w:sz w:val="22"/>
                  <w:szCs w:val="22"/>
                </w:rPr>
                <w:t>Sample 4</w:t>
              </w:r>
            </w:ins>
          </w:p>
        </w:tc>
        <w:tc>
          <w:tcPr>
            <w:tcW w:w="1003" w:type="dxa"/>
            <w:tcBorders>
              <w:top w:val="nil"/>
              <w:left w:val="nil"/>
              <w:bottom w:val="nil"/>
              <w:right w:val="nil"/>
            </w:tcBorders>
          </w:tcPr>
          <w:p w14:paraId="421AA2C7" w14:textId="77777777" w:rsidR="00972892" w:rsidRPr="007F7E2B" w:rsidRDefault="00972892" w:rsidP="00540B1C">
            <w:pPr>
              <w:autoSpaceDE w:val="0"/>
              <w:autoSpaceDN w:val="0"/>
              <w:adjustRightInd w:val="0"/>
              <w:spacing w:before="0" w:line="360" w:lineRule="auto"/>
              <w:jc w:val="right"/>
              <w:rPr>
                <w:ins w:id="1562" w:author="V2" w:date="2025-04-14T14:19:00Z" w16du:dateUtc="2025-04-14T19:19:00Z"/>
                <w:rFonts w:ascii="Aptos Narrow" w:hAnsi="Aptos Narrow" w:cs="Aptos Narrow"/>
                <w:color w:val="000000"/>
                <w:sz w:val="22"/>
                <w:szCs w:val="22"/>
              </w:rPr>
            </w:pPr>
            <w:ins w:id="1563" w:author="V2" w:date="2025-04-14T14:19:00Z" w16du:dateUtc="2025-04-14T19:19:00Z">
              <w:r w:rsidRPr="007F7E2B">
                <w:rPr>
                  <w:rFonts w:ascii="Aptos Narrow" w:hAnsi="Aptos Narrow" w:cs="Aptos Narrow"/>
                  <w:color w:val="000000"/>
                  <w:sz w:val="22"/>
                  <w:szCs w:val="22"/>
                </w:rPr>
                <w:t>111</w:t>
              </w:r>
            </w:ins>
          </w:p>
        </w:tc>
        <w:tc>
          <w:tcPr>
            <w:tcW w:w="1004" w:type="dxa"/>
            <w:tcBorders>
              <w:top w:val="nil"/>
              <w:left w:val="nil"/>
              <w:bottom w:val="nil"/>
              <w:right w:val="nil"/>
            </w:tcBorders>
          </w:tcPr>
          <w:p w14:paraId="12E395CC" w14:textId="77777777" w:rsidR="00972892" w:rsidRPr="007F7E2B" w:rsidRDefault="00972892" w:rsidP="00540B1C">
            <w:pPr>
              <w:autoSpaceDE w:val="0"/>
              <w:autoSpaceDN w:val="0"/>
              <w:adjustRightInd w:val="0"/>
              <w:spacing w:before="0" w:line="360" w:lineRule="auto"/>
              <w:jc w:val="right"/>
              <w:rPr>
                <w:ins w:id="1564"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3FF65CFF" w14:textId="71DEC846" w:rsidR="00972892" w:rsidRPr="007F7E2B" w:rsidRDefault="00972892" w:rsidP="00540B1C">
            <w:pPr>
              <w:autoSpaceDE w:val="0"/>
              <w:autoSpaceDN w:val="0"/>
              <w:adjustRightInd w:val="0"/>
              <w:spacing w:before="0" w:line="360" w:lineRule="auto"/>
              <w:rPr>
                <w:ins w:id="1565"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695A6AB7" w14:textId="37F94BD4" w:rsidR="00972892" w:rsidRPr="007F7E2B" w:rsidRDefault="00972892" w:rsidP="00540B1C">
            <w:pPr>
              <w:autoSpaceDE w:val="0"/>
              <w:autoSpaceDN w:val="0"/>
              <w:adjustRightInd w:val="0"/>
              <w:spacing w:before="0" w:line="360" w:lineRule="auto"/>
              <w:jc w:val="right"/>
              <w:rPr>
                <w:ins w:id="1566" w:author="V2" w:date="2025-04-14T14:19:00Z" w16du:dateUtc="2025-04-14T19:19:00Z"/>
                <w:rFonts w:ascii="Aptos Narrow" w:hAnsi="Aptos Narrow" w:cs="Aptos Narrow"/>
                <w:color w:val="000000"/>
                <w:sz w:val="22"/>
                <w:szCs w:val="22"/>
              </w:rPr>
            </w:pPr>
          </w:p>
        </w:tc>
        <w:tc>
          <w:tcPr>
            <w:tcW w:w="1003" w:type="dxa"/>
          </w:tcPr>
          <w:p w14:paraId="4193D4BB" w14:textId="541AF27A" w:rsidR="00972892" w:rsidRPr="007F7E2B" w:rsidRDefault="00972892" w:rsidP="00540B1C">
            <w:pPr>
              <w:spacing w:line="360" w:lineRule="auto"/>
              <w:rPr>
                <w:ins w:id="1567" w:author="V2" w:date="2025-04-14T14:19:00Z" w16du:dateUtc="2025-04-14T19:19:00Z"/>
                <w:rFonts w:ascii="Aptos Narrow" w:hAnsi="Aptos Narrow" w:cs="Aptos Narrow"/>
                <w:color w:val="000000"/>
                <w:sz w:val="22"/>
                <w:szCs w:val="22"/>
              </w:rPr>
            </w:pPr>
            <w:ins w:id="1568" w:author="V2" w:date="2025-04-14T14:19:00Z" w16du:dateUtc="2025-04-14T19:19:00Z">
              <w:r w:rsidRPr="007F7E2B">
                <w:rPr>
                  <w:rFonts w:ascii="Aptos Narrow" w:hAnsi="Aptos Narrow" w:cs="Aptos Narrow"/>
                  <w:color w:val="000000"/>
                  <w:sz w:val="22"/>
                  <w:szCs w:val="22"/>
                </w:rPr>
                <w:t>120-140</w:t>
              </w:r>
            </w:ins>
          </w:p>
        </w:tc>
        <w:tc>
          <w:tcPr>
            <w:tcW w:w="1003" w:type="dxa"/>
          </w:tcPr>
          <w:p w14:paraId="5F54D276" w14:textId="28D50498" w:rsidR="00972892" w:rsidRPr="007F7E2B" w:rsidRDefault="00972892" w:rsidP="00540B1C">
            <w:pPr>
              <w:spacing w:line="360" w:lineRule="auto"/>
              <w:rPr>
                <w:ins w:id="1569" w:author="V2" w:date="2025-04-14T14:19:00Z" w16du:dateUtc="2025-04-14T19:19:00Z"/>
                <w:rFonts w:ascii="Aptos Narrow" w:hAnsi="Aptos Narrow" w:cs="Aptos Narrow"/>
                <w:color w:val="000000"/>
                <w:sz w:val="22"/>
                <w:szCs w:val="22"/>
              </w:rPr>
            </w:pPr>
            <w:ins w:id="1570" w:author="V2" w:date="2025-04-14T14:19:00Z" w16du:dateUtc="2025-04-14T19:19:00Z">
              <w:r w:rsidRPr="007F7E2B">
                <w:rPr>
                  <w:rFonts w:ascii="Aptos Narrow" w:hAnsi="Aptos Narrow" w:cs="Aptos Narrow"/>
                  <w:color w:val="000000"/>
                  <w:sz w:val="22"/>
                  <w:szCs w:val="22"/>
                </w:rPr>
                <w:t>2</w:t>
              </w:r>
            </w:ins>
          </w:p>
        </w:tc>
      </w:tr>
      <w:tr w:rsidR="00972892" w:rsidRPr="007F7E2B" w14:paraId="3442F2A4" w14:textId="0F1DFFA2" w:rsidTr="00881758">
        <w:trPr>
          <w:trHeight w:val="302"/>
          <w:ins w:id="1571" w:author="V2" w:date="2025-04-14T14:19:00Z" w16du:dateUtc="2025-04-14T19:19:00Z"/>
        </w:trPr>
        <w:tc>
          <w:tcPr>
            <w:tcW w:w="1003" w:type="dxa"/>
            <w:tcBorders>
              <w:top w:val="nil"/>
              <w:left w:val="nil"/>
              <w:bottom w:val="nil"/>
              <w:right w:val="nil"/>
            </w:tcBorders>
          </w:tcPr>
          <w:p w14:paraId="059C5294" w14:textId="77777777" w:rsidR="00972892" w:rsidRPr="007F7E2B" w:rsidRDefault="00972892" w:rsidP="00540B1C">
            <w:pPr>
              <w:autoSpaceDE w:val="0"/>
              <w:autoSpaceDN w:val="0"/>
              <w:adjustRightInd w:val="0"/>
              <w:spacing w:before="0" w:line="360" w:lineRule="auto"/>
              <w:jc w:val="right"/>
              <w:rPr>
                <w:ins w:id="1572" w:author="V2" w:date="2025-04-14T14:19:00Z" w16du:dateUtc="2025-04-14T19:19:00Z"/>
                <w:rFonts w:ascii="Aptos Narrow" w:hAnsi="Aptos Narrow" w:cs="Aptos Narrow"/>
                <w:color w:val="000000"/>
                <w:sz w:val="22"/>
                <w:szCs w:val="22"/>
              </w:rPr>
            </w:pPr>
            <w:ins w:id="1573" w:author="V2" w:date="2025-04-14T14:19:00Z" w16du:dateUtc="2025-04-14T19:19:00Z">
              <w:r w:rsidRPr="007F7E2B">
                <w:rPr>
                  <w:rFonts w:ascii="Aptos Narrow" w:hAnsi="Aptos Narrow" w:cs="Aptos Narrow"/>
                  <w:color w:val="000000"/>
                  <w:sz w:val="22"/>
                  <w:szCs w:val="22"/>
                </w:rPr>
                <w:t>Sample 5</w:t>
              </w:r>
            </w:ins>
          </w:p>
        </w:tc>
        <w:tc>
          <w:tcPr>
            <w:tcW w:w="1003" w:type="dxa"/>
            <w:tcBorders>
              <w:top w:val="nil"/>
              <w:left w:val="nil"/>
              <w:bottom w:val="nil"/>
              <w:right w:val="nil"/>
            </w:tcBorders>
          </w:tcPr>
          <w:p w14:paraId="5918B9ED" w14:textId="77777777" w:rsidR="00972892" w:rsidRPr="007F7E2B" w:rsidRDefault="00972892" w:rsidP="00540B1C">
            <w:pPr>
              <w:autoSpaceDE w:val="0"/>
              <w:autoSpaceDN w:val="0"/>
              <w:adjustRightInd w:val="0"/>
              <w:spacing w:before="0" w:line="360" w:lineRule="auto"/>
              <w:jc w:val="right"/>
              <w:rPr>
                <w:ins w:id="1574" w:author="V2" w:date="2025-04-14T14:19:00Z" w16du:dateUtc="2025-04-14T19:19:00Z"/>
                <w:rFonts w:ascii="Aptos Narrow" w:hAnsi="Aptos Narrow" w:cs="Aptos Narrow"/>
                <w:color w:val="000000"/>
                <w:sz w:val="22"/>
                <w:szCs w:val="22"/>
              </w:rPr>
            </w:pPr>
            <w:ins w:id="1575" w:author="V2" w:date="2025-04-14T14:19:00Z" w16du:dateUtc="2025-04-14T19:19:00Z">
              <w:r w:rsidRPr="007F7E2B">
                <w:rPr>
                  <w:rFonts w:ascii="Aptos Narrow" w:hAnsi="Aptos Narrow" w:cs="Aptos Narrow"/>
                  <w:color w:val="000000"/>
                  <w:sz w:val="22"/>
                  <w:szCs w:val="22"/>
                </w:rPr>
                <w:t>79</w:t>
              </w:r>
            </w:ins>
          </w:p>
        </w:tc>
        <w:tc>
          <w:tcPr>
            <w:tcW w:w="1004" w:type="dxa"/>
            <w:tcBorders>
              <w:top w:val="nil"/>
              <w:left w:val="nil"/>
              <w:bottom w:val="nil"/>
              <w:right w:val="nil"/>
            </w:tcBorders>
          </w:tcPr>
          <w:p w14:paraId="24A1A1D9" w14:textId="77777777" w:rsidR="00972892" w:rsidRPr="007F7E2B" w:rsidRDefault="00972892" w:rsidP="00540B1C">
            <w:pPr>
              <w:autoSpaceDE w:val="0"/>
              <w:autoSpaceDN w:val="0"/>
              <w:adjustRightInd w:val="0"/>
              <w:spacing w:before="0" w:line="360" w:lineRule="auto"/>
              <w:jc w:val="right"/>
              <w:rPr>
                <w:ins w:id="1576"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67CAD91F" w14:textId="05C94C77" w:rsidR="00972892" w:rsidRPr="007F7E2B" w:rsidRDefault="00972892" w:rsidP="00540B1C">
            <w:pPr>
              <w:autoSpaceDE w:val="0"/>
              <w:autoSpaceDN w:val="0"/>
              <w:adjustRightInd w:val="0"/>
              <w:spacing w:before="0" w:line="360" w:lineRule="auto"/>
              <w:rPr>
                <w:ins w:id="1577"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6BF86B8D" w14:textId="0AB6117B" w:rsidR="00972892" w:rsidRPr="007F7E2B" w:rsidRDefault="00972892" w:rsidP="00540B1C">
            <w:pPr>
              <w:autoSpaceDE w:val="0"/>
              <w:autoSpaceDN w:val="0"/>
              <w:adjustRightInd w:val="0"/>
              <w:spacing w:before="0" w:line="360" w:lineRule="auto"/>
              <w:jc w:val="right"/>
              <w:rPr>
                <w:ins w:id="1578" w:author="V2" w:date="2025-04-14T14:19:00Z" w16du:dateUtc="2025-04-14T19:19:00Z"/>
                <w:rFonts w:ascii="Aptos Narrow" w:hAnsi="Aptos Narrow" w:cs="Aptos Narrow"/>
                <w:color w:val="000000"/>
                <w:sz w:val="22"/>
                <w:szCs w:val="22"/>
              </w:rPr>
            </w:pPr>
          </w:p>
        </w:tc>
        <w:tc>
          <w:tcPr>
            <w:tcW w:w="1003" w:type="dxa"/>
          </w:tcPr>
          <w:p w14:paraId="0CE4971D" w14:textId="0252C2E8" w:rsidR="00972892" w:rsidRPr="007F7E2B" w:rsidRDefault="00972892" w:rsidP="00540B1C">
            <w:pPr>
              <w:spacing w:line="360" w:lineRule="auto"/>
              <w:rPr>
                <w:ins w:id="1579" w:author="V2" w:date="2025-04-14T14:19:00Z" w16du:dateUtc="2025-04-14T19:19:00Z"/>
                <w:rFonts w:ascii="Aptos Narrow" w:hAnsi="Aptos Narrow" w:cs="Aptos Narrow"/>
                <w:color w:val="000000"/>
                <w:sz w:val="22"/>
                <w:szCs w:val="22"/>
              </w:rPr>
            </w:pPr>
            <w:ins w:id="1580" w:author="V2" w:date="2025-04-14T14:19:00Z" w16du:dateUtc="2025-04-14T19:19:00Z">
              <w:r w:rsidRPr="007F7E2B">
                <w:rPr>
                  <w:rFonts w:ascii="Aptos Narrow" w:hAnsi="Aptos Narrow" w:cs="Aptos Narrow"/>
                  <w:color w:val="000000"/>
                  <w:sz w:val="22"/>
                  <w:szCs w:val="22"/>
                </w:rPr>
                <w:t>&gt;140</w:t>
              </w:r>
            </w:ins>
          </w:p>
        </w:tc>
        <w:tc>
          <w:tcPr>
            <w:tcW w:w="1003" w:type="dxa"/>
          </w:tcPr>
          <w:p w14:paraId="3885DBEC" w14:textId="3C0BED69" w:rsidR="00972892" w:rsidRPr="007F7E2B" w:rsidRDefault="00972892" w:rsidP="00540B1C">
            <w:pPr>
              <w:spacing w:line="360" w:lineRule="auto"/>
              <w:rPr>
                <w:ins w:id="1581" w:author="V2" w:date="2025-04-14T14:19:00Z" w16du:dateUtc="2025-04-14T19:19:00Z"/>
                <w:rFonts w:ascii="Aptos Narrow" w:hAnsi="Aptos Narrow" w:cs="Aptos Narrow"/>
                <w:color w:val="000000"/>
                <w:sz w:val="22"/>
                <w:szCs w:val="22"/>
              </w:rPr>
            </w:pPr>
            <w:ins w:id="1582" w:author="V2" w:date="2025-04-14T14:19:00Z" w16du:dateUtc="2025-04-14T19:19:00Z">
              <w:r w:rsidRPr="007F7E2B">
                <w:rPr>
                  <w:rFonts w:ascii="Aptos Narrow" w:hAnsi="Aptos Narrow" w:cs="Aptos Narrow"/>
                  <w:color w:val="000000"/>
                  <w:sz w:val="22"/>
                  <w:szCs w:val="22"/>
                </w:rPr>
                <w:t>1</w:t>
              </w:r>
            </w:ins>
          </w:p>
        </w:tc>
      </w:tr>
      <w:tr w:rsidR="00972892" w:rsidRPr="007F7E2B" w14:paraId="1CD3C974" w14:textId="77777777" w:rsidTr="002D25B9">
        <w:trPr>
          <w:gridAfter w:val="2"/>
          <w:wAfter w:w="2006" w:type="dxa"/>
          <w:trHeight w:val="302"/>
          <w:ins w:id="1583" w:author="V2" w:date="2025-04-14T14:19:00Z" w16du:dateUtc="2025-04-14T19:19:00Z"/>
        </w:trPr>
        <w:tc>
          <w:tcPr>
            <w:tcW w:w="1003" w:type="dxa"/>
            <w:tcBorders>
              <w:top w:val="nil"/>
              <w:left w:val="nil"/>
              <w:bottom w:val="nil"/>
              <w:right w:val="nil"/>
            </w:tcBorders>
          </w:tcPr>
          <w:p w14:paraId="07633F25" w14:textId="77777777" w:rsidR="00972892" w:rsidRPr="007F7E2B" w:rsidRDefault="00972892" w:rsidP="00540B1C">
            <w:pPr>
              <w:autoSpaceDE w:val="0"/>
              <w:autoSpaceDN w:val="0"/>
              <w:adjustRightInd w:val="0"/>
              <w:spacing w:before="0" w:line="360" w:lineRule="auto"/>
              <w:jc w:val="right"/>
              <w:rPr>
                <w:ins w:id="1584" w:author="V2" w:date="2025-04-14T14:19:00Z" w16du:dateUtc="2025-04-14T19:19:00Z"/>
                <w:rFonts w:ascii="Aptos Narrow" w:hAnsi="Aptos Narrow" w:cs="Aptos Narrow"/>
                <w:color w:val="000000"/>
                <w:sz w:val="22"/>
                <w:szCs w:val="22"/>
              </w:rPr>
            </w:pPr>
            <w:ins w:id="1585" w:author="V2" w:date="2025-04-14T14:19:00Z" w16du:dateUtc="2025-04-14T19:19:00Z">
              <w:r w:rsidRPr="007F7E2B">
                <w:rPr>
                  <w:rFonts w:ascii="Aptos Narrow" w:hAnsi="Aptos Narrow" w:cs="Aptos Narrow"/>
                  <w:color w:val="000000"/>
                  <w:sz w:val="22"/>
                  <w:szCs w:val="22"/>
                </w:rPr>
                <w:t>Sample 6</w:t>
              </w:r>
            </w:ins>
          </w:p>
        </w:tc>
        <w:tc>
          <w:tcPr>
            <w:tcW w:w="1003" w:type="dxa"/>
            <w:tcBorders>
              <w:top w:val="nil"/>
              <w:left w:val="nil"/>
              <w:bottom w:val="nil"/>
              <w:right w:val="nil"/>
            </w:tcBorders>
          </w:tcPr>
          <w:p w14:paraId="057A1F73" w14:textId="77777777" w:rsidR="00972892" w:rsidRPr="007F7E2B" w:rsidRDefault="00972892" w:rsidP="00540B1C">
            <w:pPr>
              <w:autoSpaceDE w:val="0"/>
              <w:autoSpaceDN w:val="0"/>
              <w:adjustRightInd w:val="0"/>
              <w:spacing w:before="0" w:line="360" w:lineRule="auto"/>
              <w:jc w:val="right"/>
              <w:rPr>
                <w:ins w:id="1586" w:author="V2" w:date="2025-04-14T14:19:00Z" w16du:dateUtc="2025-04-14T19:19:00Z"/>
                <w:rFonts w:ascii="Aptos Narrow" w:hAnsi="Aptos Narrow" w:cs="Aptos Narrow"/>
                <w:color w:val="000000"/>
                <w:sz w:val="22"/>
                <w:szCs w:val="22"/>
              </w:rPr>
            </w:pPr>
            <w:ins w:id="1587" w:author="V2" w:date="2025-04-14T14:19:00Z" w16du:dateUtc="2025-04-14T19:19:00Z">
              <w:r w:rsidRPr="007F7E2B">
                <w:rPr>
                  <w:rFonts w:ascii="Aptos Narrow" w:hAnsi="Aptos Narrow" w:cs="Aptos Narrow"/>
                  <w:color w:val="000000"/>
                  <w:sz w:val="22"/>
                  <w:szCs w:val="22"/>
                </w:rPr>
                <w:t>114</w:t>
              </w:r>
            </w:ins>
          </w:p>
        </w:tc>
        <w:tc>
          <w:tcPr>
            <w:tcW w:w="1004" w:type="dxa"/>
            <w:tcBorders>
              <w:top w:val="nil"/>
              <w:left w:val="nil"/>
              <w:bottom w:val="nil"/>
              <w:right w:val="nil"/>
            </w:tcBorders>
          </w:tcPr>
          <w:p w14:paraId="39152A50" w14:textId="77777777" w:rsidR="00972892" w:rsidRPr="007F7E2B" w:rsidRDefault="00972892" w:rsidP="00540B1C">
            <w:pPr>
              <w:autoSpaceDE w:val="0"/>
              <w:autoSpaceDN w:val="0"/>
              <w:adjustRightInd w:val="0"/>
              <w:spacing w:before="0" w:line="360" w:lineRule="auto"/>
              <w:jc w:val="right"/>
              <w:rPr>
                <w:ins w:id="1588"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7C0506FE" w14:textId="77777777" w:rsidR="00972892" w:rsidRPr="007F7E2B" w:rsidRDefault="00972892" w:rsidP="00540B1C">
            <w:pPr>
              <w:autoSpaceDE w:val="0"/>
              <w:autoSpaceDN w:val="0"/>
              <w:adjustRightInd w:val="0"/>
              <w:spacing w:before="0" w:line="360" w:lineRule="auto"/>
              <w:jc w:val="right"/>
              <w:rPr>
                <w:ins w:id="1589"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67EA267F" w14:textId="77777777" w:rsidR="00972892" w:rsidRPr="007F7E2B" w:rsidRDefault="00972892" w:rsidP="00540B1C">
            <w:pPr>
              <w:autoSpaceDE w:val="0"/>
              <w:autoSpaceDN w:val="0"/>
              <w:adjustRightInd w:val="0"/>
              <w:spacing w:before="0" w:line="360" w:lineRule="auto"/>
              <w:jc w:val="right"/>
              <w:rPr>
                <w:ins w:id="1590" w:author="V2" w:date="2025-04-14T14:19:00Z" w16du:dateUtc="2025-04-14T19:19:00Z"/>
                <w:rFonts w:ascii="Aptos Narrow" w:hAnsi="Aptos Narrow" w:cs="Aptos Narrow"/>
                <w:color w:val="000000"/>
                <w:sz w:val="22"/>
                <w:szCs w:val="22"/>
              </w:rPr>
            </w:pPr>
          </w:p>
        </w:tc>
      </w:tr>
      <w:tr w:rsidR="00972892" w:rsidRPr="007F7E2B" w14:paraId="17EE6C0C" w14:textId="77777777" w:rsidTr="002D25B9">
        <w:trPr>
          <w:gridAfter w:val="2"/>
          <w:wAfter w:w="2006" w:type="dxa"/>
          <w:trHeight w:val="302"/>
          <w:ins w:id="1591" w:author="V2" w:date="2025-04-14T14:19:00Z" w16du:dateUtc="2025-04-14T19:19:00Z"/>
        </w:trPr>
        <w:tc>
          <w:tcPr>
            <w:tcW w:w="1003" w:type="dxa"/>
            <w:tcBorders>
              <w:top w:val="nil"/>
              <w:left w:val="nil"/>
              <w:bottom w:val="nil"/>
              <w:right w:val="nil"/>
            </w:tcBorders>
          </w:tcPr>
          <w:p w14:paraId="03E42F86" w14:textId="77777777" w:rsidR="00972892" w:rsidRPr="007F7E2B" w:rsidRDefault="00972892" w:rsidP="00540B1C">
            <w:pPr>
              <w:autoSpaceDE w:val="0"/>
              <w:autoSpaceDN w:val="0"/>
              <w:adjustRightInd w:val="0"/>
              <w:spacing w:before="0" w:line="360" w:lineRule="auto"/>
              <w:jc w:val="right"/>
              <w:rPr>
                <w:ins w:id="1592" w:author="V2" w:date="2025-04-14T14:19:00Z" w16du:dateUtc="2025-04-14T19:19:00Z"/>
                <w:rFonts w:ascii="Aptos Narrow" w:hAnsi="Aptos Narrow" w:cs="Aptos Narrow"/>
                <w:color w:val="000000"/>
                <w:sz w:val="22"/>
                <w:szCs w:val="22"/>
              </w:rPr>
            </w:pPr>
            <w:ins w:id="1593" w:author="V2" w:date="2025-04-14T14:19:00Z" w16du:dateUtc="2025-04-14T19:19:00Z">
              <w:r w:rsidRPr="007F7E2B">
                <w:rPr>
                  <w:rFonts w:ascii="Aptos Narrow" w:hAnsi="Aptos Narrow" w:cs="Aptos Narrow"/>
                  <w:color w:val="000000"/>
                  <w:sz w:val="22"/>
                  <w:szCs w:val="22"/>
                </w:rPr>
                <w:t>Sample 7</w:t>
              </w:r>
            </w:ins>
          </w:p>
        </w:tc>
        <w:tc>
          <w:tcPr>
            <w:tcW w:w="1003" w:type="dxa"/>
            <w:tcBorders>
              <w:top w:val="nil"/>
              <w:left w:val="nil"/>
              <w:bottom w:val="nil"/>
              <w:right w:val="nil"/>
            </w:tcBorders>
          </w:tcPr>
          <w:p w14:paraId="63FFECFD" w14:textId="77777777" w:rsidR="00972892" w:rsidRPr="007F7E2B" w:rsidRDefault="00972892" w:rsidP="00540B1C">
            <w:pPr>
              <w:autoSpaceDE w:val="0"/>
              <w:autoSpaceDN w:val="0"/>
              <w:adjustRightInd w:val="0"/>
              <w:spacing w:before="0" w:line="360" w:lineRule="auto"/>
              <w:jc w:val="right"/>
              <w:rPr>
                <w:ins w:id="1594" w:author="V2" w:date="2025-04-14T14:19:00Z" w16du:dateUtc="2025-04-14T19:19:00Z"/>
                <w:rFonts w:ascii="Aptos Narrow" w:hAnsi="Aptos Narrow" w:cs="Aptos Narrow"/>
                <w:color w:val="000000"/>
                <w:sz w:val="22"/>
                <w:szCs w:val="22"/>
              </w:rPr>
            </w:pPr>
            <w:ins w:id="1595" w:author="V2" w:date="2025-04-14T14:19:00Z" w16du:dateUtc="2025-04-14T19:19:00Z">
              <w:r w:rsidRPr="007F7E2B">
                <w:rPr>
                  <w:rFonts w:ascii="Aptos Narrow" w:hAnsi="Aptos Narrow" w:cs="Aptos Narrow"/>
                  <w:color w:val="000000"/>
                  <w:sz w:val="22"/>
                  <w:szCs w:val="22"/>
                </w:rPr>
                <w:t>358</w:t>
              </w:r>
            </w:ins>
          </w:p>
        </w:tc>
        <w:tc>
          <w:tcPr>
            <w:tcW w:w="1004" w:type="dxa"/>
            <w:tcBorders>
              <w:top w:val="nil"/>
              <w:left w:val="nil"/>
              <w:bottom w:val="nil"/>
              <w:right w:val="nil"/>
            </w:tcBorders>
          </w:tcPr>
          <w:p w14:paraId="6C33806C" w14:textId="77777777" w:rsidR="00972892" w:rsidRPr="007F7E2B" w:rsidRDefault="00972892" w:rsidP="00540B1C">
            <w:pPr>
              <w:autoSpaceDE w:val="0"/>
              <w:autoSpaceDN w:val="0"/>
              <w:adjustRightInd w:val="0"/>
              <w:spacing w:before="0" w:line="360" w:lineRule="auto"/>
              <w:jc w:val="right"/>
              <w:rPr>
                <w:ins w:id="1596"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0ED29943" w14:textId="77777777" w:rsidR="00972892" w:rsidRPr="007F7E2B" w:rsidRDefault="00972892" w:rsidP="00540B1C">
            <w:pPr>
              <w:autoSpaceDE w:val="0"/>
              <w:autoSpaceDN w:val="0"/>
              <w:adjustRightInd w:val="0"/>
              <w:spacing w:before="0" w:line="360" w:lineRule="auto"/>
              <w:jc w:val="right"/>
              <w:rPr>
                <w:ins w:id="1597"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404E53B7" w14:textId="77777777" w:rsidR="00972892" w:rsidRPr="007F7E2B" w:rsidRDefault="00972892" w:rsidP="00540B1C">
            <w:pPr>
              <w:autoSpaceDE w:val="0"/>
              <w:autoSpaceDN w:val="0"/>
              <w:adjustRightInd w:val="0"/>
              <w:spacing w:before="0" w:line="360" w:lineRule="auto"/>
              <w:jc w:val="right"/>
              <w:rPr>
                <w:ins w:id="1598" w:author="V2" w:date="2025-04-14T14:19:00Z" w16du:dateUtc="2025-04-14T19:19:00Z"/>
                <w:rFonts w:ascii="Aptos Narrow" w:hAnsi="Aptos Narrow" w:cs="Aptos Narrow"/>
                <w:color w:val="000000"/>
                <w:sz w:val="22"/>
                <w:szCs w:val="22"/>
              </w:rPr>
            </w:pPr>
          </w:p>
        </w:tc>
      </w:tr>
      <w:tr w:rsidR="00972892" w:rsidRPr="007F7E2B" w14:paraId="206DFC85" w14:textId="77777777" w:rsidTr="002D25B9">
        <w:trPr>
          <w:gridAfter w:val="2"/>
          <w:wAfter w:w="2006" w:type="dxa"/>
          <w:trHeight w:val="302"/>
          <w:ins w:id="1599" w:author="V2" w:date="2025-04-14T14:19:00Z" w16du:dateUtc="2025-04-14T19:19:00Z"/>
        </w:trPr>
        <w:tc>
          <w:tcPr>
            <w:tcW w:w="1003" w:type="dxa"/>
            <w:tcBorders>
              <w:top w:val="nil"/>
              <w:left w:val="nil"/>
              <w:bottom w:val="nil"/>
              <w:right w:val="nil"/>
            </w:tcBorders>
          </w:tcPr>
          <w:p w14:paraId="30B3D6A9" w14:textId="77777777" w:rsidR="00972892" w:rsidRPr="007F7E2B" w:rsidRDefault="00972892" w:rsidP="00540B1C">
            <w:pPr>
              <w:autoSpaceDE w:val="0"/>
              <w:autoSpaceDN w:val="0"/>
              <w:adjustRightInd w:val="0"/>
              <w:spacing w:before="0" w:line="360" w:lineRule="auto"/>
              <w:jc w:val="right"/>
              <w:rPr>
                <w:ins w:id="1600" w:author="V2" w:date="2025-04-14T14:19:00Z" w16du:dateUtc="2025-04-14T19:19:00Z"/>
                <w:rFonts w:ascii="Aptos Narrow" w:hAnsi="Aptos Narrow" w:cs="Aptos Narrow"/>
                <w:color w:val="000000"/>
                <w:sz w:val="22"/>
                <w:szCs w:val="22"/>
              </w:rPr>
            </w:pPr>
            <w:ins w:id="1601" w:author="V2" w:date="2025-04-14T14:19:00Z" w16du:dateUtc="2025-04-14T19:19:00Z">
              <w:r w:rsidRPr="007F7E2B">
                <w:rPr>
                  <w:rFonts w:ascii="Aptos Narrow" w:hAnsi="Aptos Narrow" w:cs="Aptos Narrow"/>
                  <w:color w:val="000000"/>
                  <w:sz w:val="22"/>
                  <w:szCs w:val="22"/>
                </w:rPr>
                <w:t>Sample 8</w:t>
              </w:r>
            </w:ins>
          </w:p>
        </w:tc>
        <w:tc>
          <w:tcPr>
            <w:tcW w:w="1003" w:type="dxa"/>
            <w:tcBorders>
              <w:top w:val="nil"/>
              <w:left w:val="nil"/>
              <w:bottom w:val="nil"/>
              <w:right w:val="nil"/>
            </w:tcBorders>
          </w:tcPr>
          <w:p w14:paraId="7E3EE41D" w14:textId="77777777" w:rsidR="00972892" w:rsidRPr="007F7E2B" w:rsidRDefault="00972892" w:rsidP="00540B1C">
            <w:pPr>
              <w:autoSpaceDE w:val="0"/>
              <w:autoSpaceDN w:val="0"/>
              <w:adjustRightInd w:val="0"/>
              <w:spacing w:before="0" w:line="360" w:lineRule="auto"/>
              <w:jc w:val="right"/>
              <w:rPr>
                <w:ins w:id="1602" w:author="V2" w:date="2025-04-14T14:19:00Z" w16du:dateUtc="2025-04-14T19:19:00Z"/>
                <w:rFonts w:ascii="Aptos Narrow" w:hAnsi="Aptos Narrow" w:cs="Aptos Narrow"/>
                <w:color w:val="000000"/>
                <w:sz w:val="22"/>
                <w:szCs w:val="22"/>
              </w:rPr>
            </w:pPr>
            <w:ins w:id="1603" w:author="V2" w:date="2025-04-14T14:19:00Z" w16du:dateUtc="2025-04-14T19:19:00Z">
              <w:r w:rsidRPr="007F7E2B">
                <w:rPr>
                  <w:rFonts w:ascii="Aptos Narrow" w:hAnsi="Aptos Narrow" w:cs="Aptos Narrow"/>
                  <w:color w:val="000000"/>
                  <w:sz w:val="22"/>
                  <w:szCs w:val="22"/>
                </w:rPr>
                <w:t>105</w:t>
              </w:r>
            </w:ins>
          </w:p>
        </w:tc>
        <w:tc>
          <w:tcPr>
            <w:tcW w:w="1004" w:type="dxa"/>
            <w:tcBorders>
              <w:top w:val="nil"/>
              <w:left w:val="nil"/>
              <w:bottom w:val="nil"/>
              <w:right w:val="nil"/>
            </w:tcBorders>
          </w:tcPr>
          <w:p w14:paraId="4DC21AC1" w14:textId="77777777" w:rsidR="00972892" w:rsidRPr="007F7E2B" w:rsidRDefault="00972892" w:rsidP="00540B1C">
            <w:pPr>
              <w:autoSpaceDE w:val="0"/>
              <w:autoSpaceDN w:val="0"/>
              <w:adjustRightInd w:val="0"/>
              <w:spacing w:before="0" w:line="360" w:lineRule="auto"/>
              <w:jc w:val="right"/>
              <w:rPr>
                <w:ins w:id="1604"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2A893F72" w14:textId="77777777" w:rsidR="00972892" w:rsidRPr="007F7E2B" w:rsidRDefault="00972892" w:rsidP="00540B1C">
            <w:pPr>
              <w:autoSpaceDE w:val="0"/>
              <w:autoSpaceDN w:val="0"/>
              <w:adjustRightInd w:val="0"/>
              <w:spacing w:before="0" w:line="360" w:lineRule="auto"/>
              <w:jc w:val="right"/>
              <w:rPr>
                <w:ins w:id="1605"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6E53D061" w14:textId="77777777" w:rsidR="00972892" w:rsidRPr="007F7E2B" w:rsidRDefault="00972892" w:rsidP="00540B1C">
            <w:pPr>
              <w:autoSpaceDE w:val="0"/>
              <w:autoSpaceDN w:val="0"/>
              <w:adjustRightInd w:val="0"/>
              <w:spacing w:before="0" w:line="360" w:lineRule="auto"/>
              <w:jc w:val="right"/>
              <w:rPr>
                <w:ins w:id="1606" w:author="V2" w:date="2025-04-14T14:19:00Z" w16du:dateUtc="2025-04-14T19:19:00Z"/>
                <w:rFonts w:ascii="Aptos Narrow" w:hAnsi="Aptos Narrow" w:cs="Aptos Narrow"/>
                <w:color w:val="000000"/>
                <w:sz w:val="22"/>
                <w:szCs w:val="22"/>
              </w:rPr>
            </w:pPr>
          </w:p>
        </w:tc>
      </w:tr>
      <w:tr w:rsidR="00972892" w:rsidRPr="007F7E2B" w14:paraId="30574575" w14:textId="77777777" w:rsidTr="002D25B9">
        <w:trPr>
          <w:gridAfter w:val="2"/>
          <w:wAfter w:w="2006" w:type="dxa"/>
          <w:trHeight w:val="302"/>
          <w:ins w:id="1607" w:author="V2" w:date="2025-04-14T14:19:00Z" w16du:dateUtc="2025-04-14T19:19:00Z"/>
        </w:trPr>
        <w:tc>
          <w:tcPr>
            <w:tcW w:w="1003" w:type="dxa"/>
            <w:tcBorders>
              <w:top w:val="nil"/>
              <w:left w:val="nil"/>
              <w:bottom w:val="nil"/>
              <w:right w:val="nil"/>
            </w:tcBorders>
          </w:tcPr>
          <w:p w14:paraId="367D47B8" w14:textId="77777777" w:rsidR="00972892" w:rsidRPr="007F7E2B" w:rsidRDefault="00972892" w:rsidP="00540B1C">
            <w:pPr>
              <w:autoSpaceDE w:val="0"/>
              <w:autoSpaceDN w:val="0"/>
              <w:adjustRightInd w:val="0"/>
              <w:spacing w:before="0" w:line="360" w:lineRule="auto"/>
              <w:jc w:val="right"/>
              <w:rPr>
                <w:ins w:id="1608" w:author="V2" w:date="2025-04-14T14:19:00Z" w16du:dateUtc="2025-04-14T19:19:00Z"/>
                <w:rFonts w:ascii="Aptos Narrow" w:hAnsi="Aptos Narrow" w:cs="Aptos Narrow"/>
                <w:color w:val="000000"/>
                <w:sz w:val="22"/>
                <w:szCs w:val="22"/>
              </w:rPr>
            </w:pPr>
            <w:ins w:id="1609" w:author="V2" w:date="2025-04-14T14:19:00Z" w16du:dateUtc="2025-04-14T19:19:00Z">
              <w:r w:rsidRPr="007F7E2B">
                <w:rPr>
                  <w:rFonts w:ascii="Aptos Narrow" w:hAnsi="Aptos Narrow" w:cs="Aptos Narrow"/>
                  <w:color w:val="000000"/>
                  <w:sz w:val="22"/>
                  <w:szCs w:val="22"/>
                </w:rPr>
                <w:t>Sample 9</w:t>
              </w:r>
            </w:ins>
          </w:p>
        </w:tc>
        <w:tc>
          <w:tcPr>
            <w:tcW w:w="1003" w:type="dxa"/>
            <w:tcBorders>
              <w:top w:val="nil"/>
              <w:left w:val="nil"/>
              <w:bottom w:val="nil"/>
              <w:right w:val="nil"/>
            </w:tcBorders>
          </w:tcPr>
          <w:p w14:paraId="7F3529AB" w14:textId="77777777" w:rsidR="00972892" w:rsidRPr="007F7E2B" w:rsidRDefault="00972892" w:rsidP="00540B1C">
            <w:pPr>
              <w:autoSpaceDE w:val="0"/>
              <w:autoSpaceDN w:val="0"/>
              <w:adjustRightInd w:val="0"/>
              <w:spacing w:before="0" w:line="360" w:lineRule="auto"/>
              <w:jc w:val="right"/>
              <w:rPr>
                <w:ins w:id="1610" w:author="V2" w:date="2025-04-14T14:19:00Z" w16du:dateUtc="2025-04-14T19:19:00Z"/>
                <w:rFonts w:ascii="Aptos Narrow" w:hAnsi="Aptos Narrow" w:cs="Aptos Narrow"/>
                <w:color w:val="000000"/>
                <w:sz w:val="22"/>
                <w:szCs w:val="22"/>
              </w:rPr>
            </w:pPr>
            <w:ins w:id="1611" w:author="V2" w:date="2025-04-14T14:19:00Z" w16du:dateUtc="2025-04-14T19:19:00Z">
              <w:r w:rsidRPr="007F7E2B">
                <w:rPr>
                  <w:rFonts w:ascii="Aptos Narrow" w:hAnsi="Aptos Narrow" w:cs="Aptos Narrow"/>
                  <w:color w:val="000000"/>
                  <w:sz w:val="22"/>
                  <w:szCs w:val="22"/>
                </w:rPr>
                <w:t>114</w:t>
              </w:r>
            </w:ins>
          </w:p>
        </w:tc>
        <w:tc>
          <w:tcPr>
            <w:tcW w:w="1004" w:type="dxa"/>
            <w:tcBorders>
              <w:top w:val="nil"/>
              <w:left w:val="nil"/>
              <w:bottom w:val="nil"/>
              <w:right w:val="nil"/>
            </w:tcBorders>
          </w:tcPr>
          <w:p w14:paraId="358C7E6E" w14:textId="77777777" w:rsidR="00972892" w:rsidRPr="007F7E2B" w:rsidRDefault="00972892" w:rsidP="00540B1C">
            <w:pPr>
              <w:autoSpaceDE w:val="0"/>
              <w:autoSpaceDN w:val="0"/>
              <w:adjustRightInd w:val="0"/>
              <w:spacing w:before="0" w:line="360" w:lineRule="auto"/>
              <w:jc w:val="right"/>
              <w:rPr>
                <w:ins w:id="1612"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69DB1ECB" w14:textId="77777777" w:rsidR="00972892" w:rsidRPr="007F7E2B" w:rsidRDefault="00972892" w:rsidP="00540B1C">
            <w:pPr>
              <w:autoSpaceDE w:val="0"/>
              <w:autoSpaceDN w:val="0"/>
              <w:adjustRightInd w:val="0"/>
              <w:spacing w:before="0" w:line="360" w:lineRule="auto"/>
              <w:jc w:val="right"/>
              <w:rPr>
                <w:ins w:id="1613"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163953F9" w14:textId="77777777" w:rsidR="00972892" w:rsidRPr="007F7E2B" w:rsidRDefault="00972892" w:rsidP="00540B1C">
            <w:pPr>
              <w:autoSpaceDE w:val="0"/>
              <w:autoSpaceDN w:val="0"/>
              <w:adjustRightInd w:val="0"/>
              <w:spacing w:before="0" w:line="360" w:lineRule="auto"/>
              <w:jc w:val="right"/>
              <w:rPr>
                <w:ins w:id="1614" w:author="V2" w:date="2025-04-14T14:19:00Z" w16du:dateUtc="2025-04-14T19:19:00Z"/>
                <w:rFonts w:ascii="Aptos Narrow" w:hAnsi="Aptos Narrow" w:cs="Aptos Narrow"/>
                <w:color w:val="000000"/>
                <w:sz w:val="22"/>
                <w:szCs w:val="22"/>
              </w:rPr>
            </w:pPr>
          </w:p>
        </w:tc>
      </w:tr>
      <w:tr w:rsidR="00972892" w:rsidRPr="007F7E2B" w14:paraId="2C152044" w14:textId="77777777" w:rsidTr="002D25B9">
        <w:trPr>
          <w:gridAfter w:val="2"/>
          <w:wAfter w:w="2006" w:type="dxa"/>
          <w:trHeight w:val="302"/>
          <w:ins w:id="1615" w:author="V2" w:date="2025-04-14T14:19:00Z" w16du:dateUtc="2025-04-14T19:19:00Z"/>
        </w:trPr>
        <w:tc>
          <w:tcPr>
            <w:tcW w:w="1003" w:type="dxa"/>
            <w:tcBorders>
              <w:top w:val="nil"/>
              <w:left w:val="nil"/>
              <w:bottom w:val="nil"/>
              <w:right w:val="nil"/>
            </w:tcBorders>
          </w:tcPr>
          <w:p w14:paraId="1F1076B8" w14:textId="77777777" w:rsidR="00972892" w:rsidRPr="007F7E2B" w:rsidRDefault="00972892" w:rsidP="00540B1C">
            <w:pPr>
              <w:autoSpaceDE w:val="0"/>
              <w:autoSpaceDN w:val="0"/>
              <w:adjustRightInd w:val="0"/>
              <w:spacing w:before="0" w:line="360" w:lineRule="auto"/>
              <w:jc w:val="right"/>
              <w:rPr>
                <w:ins w:id="1616" w:author="V2" w:date="2025-04-14T14:19:00Z" w16du:dateUtc="2025-04-14T19:19:00Z"/>
                <w:rFonts w:ascii="Aptos Narrow" w:hAnsi="Aptos Narrow" w:cs="Aptos Narrow"/>
                <w:color w:val="000000"/>
                <w:sz w:val="22"/>
                <w:szCs w:val="22"/>
              </w:rPr>
            </w:pPr>
            <w:ins w:id="1617" w:author="V2" w:date="2025-04-14T14:19:00Z" w16du:dateUtc="2025-04-14T19:19:00Z">
              <w:r w:rsidRPr="007F7E2B">
                <w:rPr>
                  <w:rFonts w:ascii="Aptos Narrow" w:hAnsi="Aptos Narrow" w:cs="Aptos Narrow"/>
                  <w:color w:val="000000"/>
                  <w:sz w:val="22"/>
                  <w:szCs w:val="22"/>
                </w:rPr>
                <w:t>Sample 10</w:t>
              </w:r>
            </w:ins>
          </w:p>
        </w:tc>
        <w:tc>
          <w:tcPr>
            <w:tcW w:w="1003" w:type="dxa"/>
            <w:tcBorders>
              <w:top w:val="nil"/>
              <w:left w:val="nil"/>
              <w:bottom w:val="nil"/>
              <w:right w:val="nil"/>
            </w:tcBorders>
          </w:tcPr>
          <w:p w14:paraId="55A722D2" w14:textId="77777777" w:rsidR="00972892" w:rsidRPr="007F7E2B" w:rsidRDefault="00972892" w:rsidP="00540B1C">
            <w:pPr>
              <w:autoSpaceDE w:val="0"/>
              <w:autoSpaceDN w:val="0"/>
              <w:adjustRightInd w:val="0"/>
              <w:spacing w:before="0" w:line="360" w:lineRule="auto"/>
              <w:jc w:val="right"/>
              <w:rPr>
                <w:ins w:id="1618" w:author="V2" w:date="2025-04-14T14:19:00Z" w16du:dateUtc="2025-04-14T19:19:00Z"/>
                <w:rFonts w:ascii="Aptos Narrow" w:hAnsi="Aptos Narrow" w:cs="Aptos Narrow"/>
                <w:color w:val="000000"/>
                <w:sz w:val="22"/>
                <w:szCs w:val="22"/>
              </w:rPr>
            </w:pPr>
            <w:ins w:id="1619" w:author="V2" w:date="2025-04-14T14:19:00Z" w16du:dateUtc="2025-04-14T19:19:00Z">
              <w:r w:rsidRPr="007F7E2B">
                <w:rPr>
                  <w:rFonts w:ascii="Aptos Narrow" w:hAnsi="Aptos Narrow" w:cs="Aptos Narrow"/>
                  <w:color w:val="000000"/>
                  <w:sz w:val="22"/>
                  <w:szCs w:val="22"/>
                </w:rPr>
                <w:t>120</w:t>
              </w:r>
            </w:ins>
          </w:p>
        </w:tc>
        <w:tc>
          <w:tcPr>
            <w:tcW w:w="1004" w:type="dxa"/>
            <w:tcBorders>
              <w:top w:val="nil"/>
              <w:left w:val="nil"/>
              <w:bottom w:val="nil"/>
              <w:right w:val="nil"/>
            </w:tcBorders>
          </w:tcPr>
          <w:p w14:paraId="07EFB20D" w14:textId="77777777" w:rsidR="00972892" w:rsidRPr="007F7E2B" w:rsidRDefault="00972892" w:rsidP="00540B1C">
            <w:pPr>
              <w:autoSpaceDE w:val="0"/>
              <w:autoSpaceDN w:val="0"/>
              <w:adjustRightInd w:val="0"/>
              <w:spacing w:before="0" w:line="360" w:lineRule="auto"/>
              <w:jc w:val="right"/>
              <w:rPr>
                <w:ins w:id="1620"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118E5572" w14:textId="77777777" w:rsidR="00972892" w:rsidRPr="007F7E2B" w:rsidRDefault="00972892" w:rsidP="00540B1C">
            <w:pPr>
              <w:autoSpaceDE w:val="0"/>
              <w:autoSpaceDN w:val="0"/>
              <w:adjustRightInd w:val="0"/>
              <w:spacing w:before="0" w:line="360" w:lineRule="auto"/>
              <w:jc w:val="right"/>
              <w:rPr>
                <w:ins w:id="1621"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1C70BD26" w14:textId="77777777" w:rsidR="00972892" w:rsidRPr="007F7E2B" w:rsidRDefault="00972892" w:rsidP="00540B1C">
            <w:pPr>
              <w:autoSpaceDE w:val="0"/>
              <w:autoSpaceDN w:val="0"/>
              <w:adjustRightInd w:val="0"/>
              <w:spacing w:before="0" w:line="360" w:lineRule="auto"/>
              <w:jc w:val="right"/>
              <w:rPr>
                <w:ins w:id="1622" w:author="V2" w:date="2025-04-14T14:19:00Z" w16du:dateUtc="2025-04-14T19:19:00Z"/>
                <w:rFonts w:ascii="Aptos Narrow" w:hAnsi="Aptos Narrow" w:cs="Aptos Narrow"/>
                <w:color w:val="000000"/>
                <w:sz w:val="22"/>
                <w:szCs w:val="22"/>
              </w:rPr>
            </w:pPr>
          </w:p>
        </w:tc>
      </w:tr>
      <w:tr w:rsidR="00972892" w:rsidRPr="007F7E2B" w14:paraId="4458127F" w14:textId="77777777" w:rsidTr="002D25B9">
        <w:trPr>
          <w:gridAfter w:val="2"/>
          <w:wAfter w:w="2006" w:type="dxa"/>
          <w:trHeight w:val="302"/>
          <w:ins w:id="1623" w:author="V2" w:date="2025-04-14T14:19:00Z" w16du:dateUtc="2025-04-14T19:19:00Z"/>
        </w:trPr>
        <w:tc>
          <w:tcPr>
            <w:tcW w:w="1003" w:type="dxa"/>
            <w:tcBorders>
              <w:top w:val="nil"/>
              <w:left w:val="nil"/>
              <w:bottom w:val="nil"/>
              <w:right w:val="nil"/>
            </w:tcBorders>
          </w:tcPr>
          <w:p w14:paraId="418392CA" w14:textId="77777777" w:rsidR="00972892" w:rsidRPr="007F7E2B" w:rsidRDefault="00972892" w:rsidP="00540B1C">
            <w:pPr>
              <w:autoSpaceDE w:val="0"/>
              <w:autoSpaceDN w:val="0"/>
              <w:adjustRightInd w:val="0"/>
              <w:spacing w:before="0" w:line="360" w:lineRule="auto"/>
              <w:jc w:val="right"/>
              <w:rPr>
                <w:ins w:id="1624" w:author="V2" w:date="2025-04-14T14:19:00Z" w16du:dateUtc="2025-04-14T19:19:00Z"/>
                <w:rFonts w:ascii="Aptos Narrow" w:hAnsi="Aptos Narrow" w:cs="Aptos Narrow"/>
                <w:color w:val="000000"/>
                <w:sz w:val="22"/>
                <w:szCs w:val="22"/>
              </w:rPr>
            </w:pPr>
            <w:ins w:id="1625" w:author="V2" w:date="2025-04-14T14:19:00Z" w16du:dateUtc="2025-04-14T19:19:00Z">
              <w:r w:rsidRPr="007F7E2B">
                <w:rPr>
                  <w:rFonts w:ascii="Aptos Narrow" w:hAnsi="Aptos Narrow" w:cs="Aptos Narrow"/>
                  <w:color w:val="000000"/>
                  <w:sz w:val="22"/>
                  <w:szCs w:val="22"/>
                </w:rPr>
                <w:t>Sample 11</w:t>
              </w:r>
            </w:ins>
          </w:p>
        </w:tc>
        <w:tc>
          <w:tcPr>
            <w:tcW w:w="1003" w:type="dxa"/>
            <w:tcBorders>
              <w:top w:val="nil"/>
              <w:left w:val="nil"/>
              <w:bottom w:val="nil"/>
              <w:right w:val="nil"/>
            </w:tcBorders>
          </w:tcPr>
          <w:p w14:paraId="6FA33129" w14:textId="77777777" w:rsidR="00972892" w:rsidRPr="007F7E2B" w:rsidRDefault="00972892" w:rsidP="00540B1C">
            <w:pPr>
              <w:autoSpaceDE w:val="0"/>
              <w:autoSpaceDN w:val="0"/>
              <w:adjustRightInd w:val="0"/>
              <w:spacing w:before="0" w:line="360" w:lineRule="auto"/>
              <w:jc w:val="right"/>
              <w:rPr>
                <w:ins w:id="1626" w:author="V2" w:date="2025-04-14T14:19:00Z" w16du:dateUtc="2025-04-14T19:19:00Z"/>
                <w:rFonts w:ascii="Aptos Narrow" w:hAnsi="Aptos Narrow" w:cs="Aptos Narrow"/>
                <w:color w:val="000000"/>
                <w:sz w:val="22"/>
                <w:szCs w:val="22"/>
              </w:rPr>
            </w:pPr>
            <w:ins w:id="1627" w:author="V2" w:date="2025-04-14T14:19:00Z" w16du:dateUtc="2025-04-14T19:19:00Z">
              <w:r w:rsidRPr="007F7E2B">
                <w:rPr>
                  <w:rFonts w:ascii="Aptos Narrow" w:hAnsi="Aptos Narrow" w:cs="Aptos Narrow"/>
                  <w:color w:val="000000"/>
                  <w:sz w:val="22"/>
                  <w:szCs w:val="22"/>
                </w:rPr>
                <w:t>101.5</w:t>
              </w:r>
            </w:ins>
          </w:p>
        </w:tc>
        <w:tc>
          <w:tcPr>
            <w:tcW w:w="1004" w:type="dxa"/>
            <w:tcBorders>
              <w:top w:val="nil"/>
              <w:left w:val="nil"/>
              <w:bottom w:val="nil"/>
              <w:right w:val="nil"/>
            </w:tcBorders>
          </w:tcPr>
          <w:p w14:paraId="62A1F3AB" w14:textId="77777777" w:rsidR="00972892" w:rsidRPr="007F7E2B" w:rsidRDefault="00972892" w:rsidP="00540B1C">
            <w:pPr>
              <w:autoSpaceDE w:val="0"/>
              <w:autoSpaceDN w:val="0"/>
              <w:adjustRightInd w:val="0"/>
              <w:spacing w:before="0" w:line="360" w:lineRule="auto"/>
              <w:jc w:val="right"/>
              <w:rPr>
                <w:ins w:id="1628"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7A0DD809" w14:textId="77777777" w:rsidR="00972892" w:rsidRPr="007F7E2B" w:rsidRDefault="00972892" w:rsidP="00540B1C">
            <w:pPr>
              <w:autoSpaceDE w:val="0"/>
              <w:autoSpaceDN w:val="0"/>
              <w:adjustRightInd w:val="0"/>
              <w:spacing w:before="0" w:line="360" w:lineRule="auto"/>
              <w:jc w:val="right"/>
              <w:rPr>
                <w:ins w:id="1629"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0025C736" w14:textId="77777777" w:rsidR="00972892" w:rsidRPr="007F7E2B" w:rsidRDefault="00972892" w:rsidP="00540B1C">
            <w:pPr>
              <w:autoSpaceDE w:val="0"/>
              <w:autoSpaceDN w:val="0"/>
              <w:adjustRightInd w:val="0"/>
              <w:spacing w:before="0" w:line="360" w:lineRule="auto"/>
              <w:jc w:val="right"/>
              <w:rPr>
                <w:ins w:id="1630" w:author="V2" w:date="2025-04-14T14:19:00Z" w16du:dateUtc="2025-04-14T19:19:00Z"/>
                <w:rFonts w:ascii="Aptos Narrow" w:hAnsi="Aptos Narrow" w:cs="Aptos Narrow"/>
                <w:color w:val="000000"/>
                <w:sz w:val="22"/>
                <w:szCs w:val="22"/>
              </w:rPr>
            </w:pPr>
          </w:p>
        </w:tc>
      </w:tr>
      <w:tr w:rsidR="00972892" w:rsidRPr="007F7E2B" w14:paraId="28072C75" w14:textId="77777777" w:rsidTr="002D25B9">
        <w:trPr>
          <w:gridAfter w:val="2"/>
          <w:wAfter w:w="2006" w:type="dxa"/>
          <w:trHeight w:val="302"/>
          <w:ins w:id="1631" w:author="V2" w:date="2025-04-14T14:19:00Z" w16du:dateUtc="2025-04-14T19:19:00Z"/>
        </w:trPr>
        <w:tc>
          <w:tcPr>
            <w:tcW w:w="1003" w:type="dxa"/>
            <w:tcBorders>
              <w:top w:val="nil"/>
              <w:left w:val="nil"/>
              <w:bottom w:val="nil"/>
              <w:right w:val="nil"/>
            </w:tcBorders>
          </w:tcPr>
          <w:p w14:paraId="01CA6E9B" w14:textId="77777777" w:rsidR="00972892" w:rsidRPr="007F7E2B" w:rsidRDefault="00972892" w:rsidP="00540B1C">
            <w:pPr>
              <w:autoSpaceDE w:val="0"/>
              <w:autoSpaceDN w:val="0"/>
              <w:adjustRightInd w:val="0"/>
              <w:spacing w:before="0" w:line="360" w:lineRule="auto"/>
              <w:jc w:val="right"/>
              <w:rPr>
                <w:ins w:id="1632" w:author="V2" w:date="2025-04-14T14:19:00Z" w16du:dateUtc="2025-04-14T19:19:00Z"/>
                <w:rFonts w:ascii="Aptos Narrow" w:hAnsi="Aptos Narrow" w:cs="Aptos Narrow"/>
                <w:color w:val="000000"/>
                <w:sz w:val="22"/>
                <w:szCs w:val="22"/>
              </w:rPr>
            </w:pPr>
            <w:ins w:id="1633" w:author="V2" w:date="2025-04-14T14:19:00Z" w16du:dateUtc="2025-04-14T19:19:00Z">
              <w:r w:rsidRPr="007F7E2B">
                <w:rPr>
                  <w:rFonts w:ascii="Aptos Narrow" w:hAnsi="Aptos Narrow" w:cs="Aptos Narrow"/>
                  <w:color w:val="000000"/>
                  <w:sz w:val="22"/>
                  <w:szCs w:val="22"/>
                </w:rPr>
                <w:t>Sample 12</w:t>
              </w:r>
            </w:ins>
          </w:p>
        </w:tc>
        <w:tc>
          <w:tcPr>
            <w:tcW w:w="1003" w:type="dxa"/>
            <w:tcBorders>
              <w:top w:val="nil"/>
              <w:left w:val="nil"/>
              <w:bottom w:val="nil"/>
              <w:right w:val="nil"/>
            </w:tcBorders>
          </w:tcPr>
          <w:p w14:paraId="4E01D15A" w14:textId="77777777" w:rsidR="00972892" w:rsidRPr="007F7E2B" w:rsidRDefault="00972892" w:rsidP="00540B1C">
            <w:pPr>
              <w:autoSpaceDE w:val="0"/>
              <w:autoSpaceDN w:val="0"/>
              <w:adjustRightInd w:val="0"/>
              <w:spacing w:before="0" w:line="360" w:lineRule="auto"/>
              <w:jc w:val="right"/>
              <w:rPr>
                <w:ins w:id="1634" w:author="V2" w:date="2025-04-14T14:19:00Z" w16du:dateUtc="2025-04-14T19:19:00Z"/>
                <w:rFonts w:ascii="Aptos Narrow" w:hAnsi="Aptos Narrow" w:cs="Aptos Narrow"/>
                <w:color w:val="000000"/>
                <w:sz w:val="22"/>
                <w:szCs w:val="22"/>
              </w:rPr>
            </w:pPr>
            <w:ins w:id="1635" w:author="V2" w:date="2025-04-14T14:19:00Z" w16du:dateUtc="2025-04-14T19:19:00Z">
              <w:r w:rsidRPr="007F7E2B">
                <w:rPr>
                  <w:rFonts w:ascii="Aptos Narrow" w:hAnsi="Aptos Narrow" w:cs="Aptos Narrow"/>
                  <w:color w:val="000000"/>
                  <w:sz w:val="22"/>
                  <w:szCs w:val="22"/>
                </w:rPr>
                <w:t>113.7</w:t>
              </w:r>
            </w:ins>
          </w:p>
        </w:tc>
        <w:tc>
          <w:tcPr>
            <w:tcW w:w="1004" w:type="dxa"/>
            <w:tcBorders>
              <w:top w:val="nil"/>
              <w:left w:val="nil"/>
              <w:bottom w:val="nil"/>
              <w:right w:val="nil"/>
            </w:tcBorders>
          </w:tcPr>
          <w:p w14:paraId="36C94782" w14:textId="77777777" w:rsidR="00972892" w:rsidRPr="007F7E2B" w:rsidRDefault="00972892" w:rsidP="00540B1C">
            <w:pPr>
              <w:autoSpaceDE w:val="0"/>
              <w:autoSpaceDN w:val="0"/>
              <w:adjustRightInd w:val="0"/>
              <w:spacing w:before="0" w:line="360" w:lineRule="auto"/>
              <w:jc w:val="right"/>
              <w:rPr>
                <w:ins w:id="1636"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62C92097" w14:textId="77777777" w:rsidR="00972892" w:rsidRPr="007F7E2B" w:rsidRDefault="00972892" w:rsidP="00540B1C">
            <w:pPr>
              <w:autoSpaceDE w:val="0"/>
              <w:autoSpaceDN w:val="0"/>
              <w:adjustRightInd w:val="0"/>
              <w:spacing w:before="0" w:line="360" w:lineRule="auto"/>
              <w:jc w:val="right"/>
              <w:rPr>
                <w:ins w:id="1637"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58F41CF1" w14:textId="77777777" w:rsidR="00972892" w:rsidRPr="007F7E2B" w:rsidRDefault="00972892" w:rsidP="00540B1C">
            <w:pPr>
              <w:autoSpaceDE w:val="0"/>
              <w:autoSpaceDN w:val="0"/>
              <w:adjustRightInd w:val="0"/>
              <w:spacing w:before="0" w:line="360" w:lineRule="auto"/>
              <w:jc w:val="right"/>
              <w:rPr>
                <w:ins w:id="1638" w:author="V2" w:date="2025-04-14T14:19:00Z" w16du:dateUtc="2025-04-14T19:19:00Z"/>
                <w:rFonts w:ascii="Aptos Narrow" w:hAnsi="Aptos Narrow" w:cs="Aptos Narrow"/>
                <w:color w:val="000000"/>
                <w:sz w:val="22"/>
                <w:szCs w:val="22"/>
              </w:rPr>
            </w:pPr>
          </w:p>
        </w:tc>
      </w:tr>
      <w:tr w:rsidR="00972892" w:rsidRPr="007F7E2B" w14:paraId="21098FB4" w14:textId="77777777" w:rsidTr="002D25B9">
        <w:trPr>
          <w:gridAfter w:val="2"/>
          <w:wAfter w:w="2006" w:type="dxa"/>
          <w:trHeight w:val="331"/>
          <w:ins w:id="1639" w:author="V2" w:date="2025-04-14T14:19:00Z" w16du:dateUtc="2025-04-14T19:19:00Z"/>
        </w:trPr>
        <w:tc>
          <w:tcPr>
            <w:tcW w:w="1003" w:type="dxa"/>
            <w:tcBorders>
              <w:top w:val="nil"/>
              <w:left w:val="nil"/>
              <w:bottom w:val="nil"/>
              <w:right w:val="nil"/>
            </w:tcBorders>
          </w:tcPr>
          <w:p w14:paraId="3641555A" w14:textId="77777777" w:rsidR="00972892" w:rsidRPr="007F7E2B" w:rsidRDefault="00972892" w:rsidP="00540B1C">
            <w:pPr>
              <w:autoSpaceDE w:val="0"/>
              <w:autoSpaceDN w:val="0"/>
              <w:adjustRightInd w:val="0"/>
              <w:spacing w:before="0" w:line="360" w:lineRule="auto"/>
              <w:jc w:val="right"/>
              <w:rPr>
                <w:ins w:id="1640" w:author="V2" w:date="2025-04-14T14:19:00Z" w16du:dateUtc="2025-04-14T19:19:00Z"/>
                <w:rFonts w:ascii="Aptos Narrow" w:hAnsi="Aptos Narrow" w:cs="Aptos Narrow"/>
                <w:color w:val="000000"/>
                <w:sz w:val="22"/>
                <w:szCs w:val="22"/>
              </w:rPr>
            </w:pPr>
            <w:ins w:id="1641" w:author="V2" w:date="2025-04-14T14:19:00Z" w16du:dateUtc="2025-04-14T19:19:00Z">
              <w:r w:rsidRPr="007F7E2B">
                <w:rPr>
                  <w:rFonts w:ascii="Aptos Narrow" w:hAnsi="Aptos Narrow" w:cs="Aptos Narrow"/>
                  <w:color w:val="000000"/>
                  <w:sz w:val="22"/>
                  <w:szCs w:val="22"/>
                </w:rPr>
                <w:t>Sample 13</w:t>
              </w:r>
            </w:ins>
          </w:p>
        </w:tc>
        <w:tc>
          <w:tcPr>
            <w:tcW w:w="1003" w:type="dxa"/>
            <w:tcBorders>
              <w:top w:val="nil"/>
              <w:left w:val="nil"/>
              <w:bottom w:val="nil"/>
              <w:right w:val="nil"/>
            </w:tcBorders>
          </w:tcPr>
          <w:p w14:paraId="0374372A" w14:textId="77777777" w:rsidR="00972892" w:rsidRPr="007F7E2B" w:rsidRDefault="00972892" w:rsidP="00540B1C">
            <w:pPr>
              <w:autoSpaceDE w:val="0"/>
              <w:autoSpaceDN w:val="0"/>
              <w:adjustRightInd w:val="0"/>
              <w:spacing w:before="0" w:line="360" w:lineRule="auto"/>
              <w:jc w:val="right"/>
              <w:rPr>
                <w:ins w:id="1642" w:author="V2" w:date="2025-04-14T14:19:00Z" w16du:dateUtc="2025-04-14T19:19:00Z"/>
                <w:rFonts w:ascii="Aptos Narrow" w:hAnsi="Aptos Narrow" w:cs="Aptos Narrow"/>
                <w:color w:val="000000"/>
                <w:sz w:val="22"/>
                <w:szCs w:val="22"/>
              </w:rPr>
            </w:pPr>
            <w:ins w:id="1643" w:author="V2" w:date="2025-04-14T14:19:00Z" w16du:dateUtc="2025-04-14T19:19:00Z">
              <w:r w:rsidRPr="007F7E2B">
                <w:rPr>
                  <w:rFonts w:ascii="Aptos Narrow" w:hAnsi="Aptos Narrow" w:cs="Aptos Narrow"/>
                  <w:color w:val="000000"/>
                  <w:sz w:val="22"/>
                  <w:szCs w:val="22"/>
                </w:rPr>
                <w:t>115</w:t>
              </w:r>
            </w:ins>
          </w:p>
        </w:tc>
        <w:tc>
          <w:tcPr>
            <w:tcW w:w="1004" w:type="dxa"/>
            <w:tcBorders>
              <w:top w:val="nil"/>
              <w:left w:val="nil"/>
              <w:bottom w:val="nil"/>
              <w:right w:val="nil"/>
            </w:tcBorders>
          </w:tcPr>
          <w:p w14:paraId="1C74F517" w14:textId="77777777" w:rsidR="00972892" w:rsidRPr="007F7E2B" w:rsidRDefault="00972892" w:rsidP="00540B1C">
            <w:pPr>
              <w:autoSpaceDE w:val="0"/>
              <w:autoSpaceDN w:val="0"/>
              <w:adjustRightInd w:val="0"/>
              <w:spacing w:before="0" w:line="360" w:lineRule="auto"/>
              <w:jc w:val="right"/>
              <w:rPr>
                <w:ins w:id="1644"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4DEB3AFD" w14:textId="77777777" w:rsidR="00972892" w:rsidRPr="007F7E2B" w:rsidRDefault="00972892" w:rsidP="00540B1C">
            <w:pPr>
              <w:autoSpaceDE w:val="0"/>
              <w:autoSpaceDN w:val="0"/>
              <w:adjustRightInd w:val="0"/>
              <w:spacing w:before="0" w:line="360" w:lineRule="auto"/>
              <w:jc w:val="right"/>
              <w:rPr>
                <w:ins w:id="1645"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5442C843" w14:textId="77777777" w:rsidR="00972892" w:rsidRPr="007F7E2B" w:rsidRDefault="00972892" w:rsidP="00540B1C">
            <w:pPr>
              <w:autoSpaceDE w:val="0"/>
              <w:autoSpaceDN w:val="0"/>
              <w:adjustRightInd w:val="0"/>
              <w:spacing w:before="0" w:line="360" w:lineRule="auto"/>
              <w:jc w:val="right"/>
              <w:rPr>
                <w:ins w:id="1646" w:author="V2" w:date="2025-04-14T14:19:00Z" w16du:dateUtc="2025-04-14T19:19:00Z"/>
                <w:rFonts w:ascii="Aptos Narrow" w:hAnsi="Aptos Narrow" w:cs="Aptos Narrow"/>
                <w:color w:val="000000"/>
                <w:sz w:val="22"/>
                <w:szCs w:val="22"/>
              </w:rPr>
            </w:pPr>
          </w:p>
        </w:tc>
      </w:tr>
      <w:tr w:rsidR="00972892" w:rsidRPr="007F7E2B" w14:paraId="3C5C5FFF" w14:textId="77777777" w:rsidTr="002D25B9">
        <w:trPr>
          <w:gridAfter w:val="2"/>
          <w:wAfter w:w="2006" w:type="dxa"/>
          <w:trHeight w:val="302"/>
          <w:ins w:id="1647" w:author="V2" w:date="2025-04-14T14:19:00Z" w16du:dateUtc="2025-04-14T19:19:00Z"/>
        </w:trPr>
        <w:tc>
          <w:tcPr>
            <w:tcW w:w="1003" w:type="dxa"/>
            <w:tcBorders>
              <w:top w:val="nil"/>
              <w:left w:val="nil"/>
              <w:bottom w:val="nil"/>
              <w:right w:val="nil"/>
            </w:tcBorders>
          </w:tcPr>
          <w:p w14:paraId="06DAAC4F" w14:textId="77777777" w:rsidR="00972892" w:rsidRPr="007F7E2B" w:rsidRDefault="00972892" w:rsidP="00540B1C">
            <w:pPr>
              <w:autoSpaceDE w:val="0"/>
              <w:autoSpaceDN w:val="0"/>
              <w:adjustRightInd w:val="0"/>
              <w:spacing w:before="0" w:line="360" w:lineRule="auto"/>
              <w:jc w:val="right"/>
              <w:rPr>
                <w:ins w:id="1648" w:author="V2" w:date="2025-04-14T14:19:00Z" w16du:dateUtc="2025-04-14T19:19:00Z"/>
                <w:rFonts w:ascii="Aptos Narrow" w:hAnsi="Aptos Narrow" w:cs="Aptos Narrow"/>
                <w:color w:val="000000"/>
                <w:sz w:val="22"/>
                <w:szCs w:val="22"/>
              </w:rPr>
            </w:pPr>
            <w:ins w:id="1649" w:author="V2" w:date="2025-04-14T14:19:00Z" w16du:dateUtc="2025-04-14T19:19:00Z">
              <w:r w:rsidRPr="007F7E2B">
                <w:rPr>
                  <w:rFonts w:ascii="Aptos Narrow" w:hAnsi="Aptos Narrow" w:cs="Aptos Narrow"/>
                  <w:color w:val="000000"/>
                  <w:sz w:val="22"/>
                  <w:szCs w:val="22"/>
                </w:rPr>
                <w:t>Sample 14</w:t>
              </w:r>
            </w:ins>
          </w:p>
        </w:tc>
        <w:tc>
          <w:tcPr>
            <w:tcW w:w="1003" w:type="dxa"/>
            <w:tcBorders>
              <w:top w:val="nil"/>
              <w:left w:val="nil"/>
              <w:bottom w:val="nil"/>
              <w:right w:val="nil"/>
            </w:tcBorders>
          </w:tcPr>
          <w:p w14:paraId="0E1103DB" w14:textId="77777777" w:rsidR="00972892" w:rsidRPr="007F7E2B" w:rsidRDefault="00972892" w:rsidP="00540B1C">
            <w:pPr>
              <w:autoSpaceDE w:val="0"/>
              <w:autoSpaceDN w:val="0"/>
              <w:adjustRightInd w:val="0"/>
              <w:spacing w:before="0" w:line="360" w:lineRule="auto"/>
              <w:jc w:val="right"/>
              <w:rPr>
                <w:ins w:id="1650" w:author="V2" w:date="2025-04-14T14:19:00Z" w16du:dateUtc="2025-04-14T19:19:00Z"/>
                <w:rFonts w:ascii="Aptos Narrow" w:hAnsi="Aptos Narrow" w:cs="Aptos Narrow"/>
                <w:color w:val="000000"/>
                <w:sz w:val="22"/>
                <w:szCs w:val="22"/>
              </w:rPr>
            </w:pPr>
            <w:ins w:id="1651" w:author="V2" w:date="2025-04-14T14:19:00Z" w16du:dateUtc="2025-04-14T19:19:00Z">
              <w:r w:rsidRPr="007F7E2B">
                <w:rPr>
                  <w:rFonts w:ascii="Aptos Narrow" w:hAnsi="Aptos Narrow" w:cs="Aptos Narrow"/>
                  <w:color w:val="000000"/>
                  <w:sz w:val="22"/>
                  <w:szCs w:val="22"/>
                </w:rPr>
                <w:t>125</w:t>
              </w:r>
            </w:ins>
          </w:p>
        </w:tc>
        <w:tc>
          <w:tcPr>
            <w:tcW w:w="1004" w:type="dxa"/>
            <w:tcBorders>
              <w:top w:val="nil"/>
              <w:left w:val="nil"/>
              <w:bottom w:val="nil"/>
              <w:right w:val="nil"/>
            </w:tcBorders>
          </w:tcPr>
          <w:p w14:paraId="3DCDA207" w14:textId="77777777" w:rsidR="00972892" w:rsidRPr="007F7E2B" w:rsidRDefault="00972892" w:rsidP="00540B1C">
            <w:pPr>
              <w:autoSpaceDE w:val="0"/>
              <w:autoSpaceDN w:val="0"/>
              <w:adjustRightInd w:val="0"/>
              <w:spacing w:before="0" w:line="360" w:lineRule="auto"/>
              <w:jc w:val="right"/>
              <w:rPr>
                <w:ins w:id="1652"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14CDCC99" w14:textId="77777777" w:rsidR="00972892" w:rsidRPr="007F7E2B" w:rsidRDefault="00972892" w:rsidP="00540B1C">
            <w:pPr>
              <w:autoSpaceDE w:val="0"/>
              <w:autoSpaceDN w:val="0"/>
              <w:adjustRightInd w:val="0"/>
              <w:spacing w:before="0" w:line="360" w:lineRule="auto"/>
              <w:jc w:val="right"/>
              <w:rPr>
                <w:ins w:id="1653"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362ECC32" w14:textId="77777777" w:rsidR="00972892" w:rsidRPr="007F7E2B" w:rsidRDefault="00972892" w:rsidP="00540B1C">
            <w:pPr>
              <w:autoSpaceDE w:val="0"/>
              <w:autoSpaceDN w:val="0"/>
              <w:adjustRightInd w:val="0"/>
              <w:spacing w:before="0" w:line="360" w:lineRule="auto"/>
              <w:jc w:val="right"/>
              <w:rPr>
                <w:ins w:id="1654" w:author="V2" w:date="2025-04-14T14:19:00Z" w16du:dateUtc="2025-04-14T19:19:00Z"/>
                <w:rFonts w:ascii="Aptos Narrow" w:hAnsi="Aptos Narrow" w:cs="Aptos Narrow"/>
                <w:color w:val="000000"/>
                <w:sz w:val="22"/>
                <w:szCs w:val="22"/>
              </w:rPr>
            </w:pPr>
          </w:p>
        </w:tc>
      </w:tr>
      <w:tr w:rsidR="00972892" w:rsidRPr="007F7E2B" w14:paraId="60FBC31A" w14:textId="77777777" w:rsidTr="002D25B9">
        <w:trPr>
          <w:gridAfter w:val="2"/>
          <w:wAfter w:w="2006" w:type="dxa"/>
          <w:trHeight w:val="331"/>
          <w:ins w:id="1655" w:author="V2" w:date="2025-04-14T14:19:00Z" w16du:dateUtc="2025-04-14T19:19:00Z"/>
        </w:trPr>
        <w:tc>
          <w:tcPr>
            <w:tcW w:w="1003" w:type="dxa"/>
            <w:tcBorders>
              <w:top w:val="nil"/>
              <w:left w:val="nil"/>
              <w:bottom w:val="nil"/>
              <w:right w:val="nil"/>
            </w:tcBorders>
          </w:tcPr>
          <w:p w14:paraId="3EDB9E91" w14:textId="77777777" w:rsidR="00972892" w:rsidRPr="007F7E2B" w:rsidRDefault="00972892" w:rsidP="00540B1C">
            <w:pPr>
              <w:autoSpaceDE w:val="0"/>
              <w:autoSpaceDN w:val="0"/>
              <w:adjustRightInd w:val="0"/>
              <w:spacing w:before="0" w:line="360" w:lineRule="auto"/>
              <w:jc w:val="right"/>
              <w:rPr>
                <w:ins w:id="1656" w:author="V2" w:date="2025-04-14T14:19:00Z" w16du:dateUtc="2025-04-14T19:19:00Z"/>
                <w:rFonts w:ascii="Aptos Narrow" w:hAnsi="Aptos Narrow" w:cs="Aptos Narrow"/>
                <w:color w:val="000000"/>
                <w:sz w:val="22"/>
                <w:szCs w:val="22"/>
              </w:rPr>
            </w:pPr>
            <w:ins w:id="1657" w:author="V2" w:date="2025-04-14T14:19:00Z" w16du:dateUtc="2025-04-14T19:19:00Z">
              <w:r w:rsidRPr="007F7E2B">
                <w:rPr>
                  <w:rFonts w:ascii="Aptos Narrow" w:hAnsi="Aptos Narrow" w:cs="Aptos Narrow"/>
                  <w:color w:val="000000"/>
                  <w:sz w:val="22"/>
                  <w:szCs w:val="22"/>
                </w:rPr>
                <w:t>Sample 15</w:t>
              </w:r>
            </w:ins>
          </w:p>
        </w:tc>
        <w:tc>
          <w:tcPr>
            <w:tcW w:w="1003" w:type="dxa"/>
            <w:tcBorders>
              <w:top w:val="nil"/>
              <w:left w:val="nil"/>
              <w:bottom w:val="nil"/>
              <w:right w:val="nil"/>
            </w:tcBorders>
          </w:tcPr>
          <w:p w14:paraId="0A5EEDDB" w14:textId="77777777" w:rsidR="00972892" w:rsidRPr="007F7E2B" w:rsidRDefault="00972892" w:rsidP="00540B1C">
            <w:pPr>
              <w:autoSpaceDE w:val="0"/>
              <w:autoSpaceDN w:val="0"/>
              <w:adjustRightInd w:val="0"/>
              <w:spacing w:before="0" w:line="360" w:lineRule="auto"/>
              <w:jc w:val="right"/>
              <w:rPr>
                <w:ins w:id="1658" w:author="V2" w:date="2025-04-14T14:19:00Z" w16du:dateUtc="2025-04-14T19:19:00Z"/>
                <w:rFonts w:ascii="Aptos Narrow" w:hAnsi="Aptos Narrow" w:cs="Aptos Narrow"/>
                <w:color w:val="000000"/>
                <w:sz w:val="22"/>
                <w:szCs w:val="22"/>
              </w:rPr>
            </w:pPr>
            <w:ins w:id="1659" w:author="V2" w:date="2025-04-14T14:19:00Z" w16du:dateUtc="2025-04-14T19:19:00Z">
              <w:r w:rsidRPr="007F7E2B">
                <w:rPr>
                  <w:rFonts w:ascii="Aptos Narrow" w:hAnsi="Aptos Narrow" w:cs="Aptos Narrow"/>
                  <w:color w:val="000000"/>
                  <w:sz w:val="22"/>
                  <w:szCs w:val="22"/>
                </w:rPr>
                <w:t>97.5</w:t>
              </w:r>
            </w:ins>
          </w:p>
        </w:tc>
        <w:tc>
          <w:tcPr>
            <w:tcW w:w="1004" w:type="dxa"/>
            <w:tcBorders>
              <w:top w:val="nil"/>
              <w:left w:val="nil"/>
              <w:bottom w:val="nil"/>
              <w:right w:val="nil"/>
            </w:tcBorders>
          </w:tcPr>
          <w:p w14:paraId="76D7A17A" w14:textId="77777777" w:rsidR="00972892" w:rsidRPr="007F7E2B" w:rsidRDefault="00972892" w:rsidP="00540B1C">
            <w:pPr>
              <w:autoSpaceDE w:val="0"/>
              <w:autoSpaceDN w:val="0"/>
              <w:adjustRightInd w:val="0"/>
              <w:spacing w:before="0" w:line="360" w:lineRule="auto"/>
              <w:jc w:val="right"/>
              <w:rPr>
                <w:ins w:id="1660"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495ACAFE" w14:textId="77777777" w:rsidR="00972892" w:rsidRPr="007F7E2B" w:rsidRDefault="00972892" w:rsidP="00540B1C">
            <w:pPr>
              <w:autoSpaceDE w:val="0"/>
              <w:autoSpaceDN w:val="0"/>
              <w:adjustRightInd w:val="0"/>
              <w:spacing w:before="0" w:line="360" w:lineRule="auto"/>
              <w:jc w:val="right"/>
              <w:rPr>
                <w:ins w:id="1661"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3B2A4DE9" w14:textId="77777777" w:rsidR="00972892" w:rsidRPr="007F7E2B" w:rsidRDefault="00972892" w:rsidP="00540B1C">
            <w:pPr>
              <w:autoSpaceDE w:val="0"/>
              <w:autoSpaceDN w:val="0"/>
              <w:adjustRightInd w:val="0"/>
              <w:spacing w:before="0" w:line="360" w:lineRule="auto"/>
              <w:jc w:val="right"/>
              <w:rPr>
                <w:ins w:id="1662" w:author="V2" w:date="2025-04-14T14:19:00Z" w16du:dateUtc="2025-04-14T19:19:00Z"/>
                <w:rFonts w:ascii="Aptos Narrow" w:hAnsi="Aptos Narrow" w:cs="Aptos Narrow"/>
                <w:color w:val="000000"/>
                <w:sz w:val="22"/>
                <w:szCs w:val="22"/>
              </w:rPr>
            </w:pPr>
          </w:p>
        </w:tc>
      </w:tr>
      <w:tr w:rsidR="00972892" w:rsidRPr="007F7E2B" w14:paraId="6D23FED4" w14:textId="77777777" w:rsidTr="002D25B9">
        <w:trPr>
          <w:gridAfter w:val="2"/>
          <w:wAfter w:w="2006" w:type="dxa"/>
          <w:trHeight w:val="302"/>
          <w:ins w:id="1663" w:author="V2" w:date="2025-04-14T14:19:00Z" w16du:dateUtc="2025-04-14T19:19:00Z"/>
        </w:trPr>
        <w:tc>
          <w:tcPr>
            <w:tcW w:w="1003" w:type="dxa"/>
            <w:tcBorders>
              <w:top w:val="nil"/>
              <w:left w:val="nil"/>
              <w:bottom w:val="nil"/>
              <w:right w:val="nil"/>
            </w:tcBorders>
          </w:tcPr>
          <w:p w14:paraId="3578A605" w14:textId="77777777" w:rsidR="00972892" w:rsidRPr="007F7E2B" w:rsidRDefault="00972892" w:rsidP="00972892">
            <w:pPr>
              <w:autoSpaceDE w:val="0"/>
              <w:autoSpaceDN w:val="0"/>
              <w:adjustRightInd w:val="0"/>
              <w:spacing w:before="0" w:line="240" w:lineRule="auto"/>
              <w:jc w:val="right"/>
              <w:rPr>
                <w:ins w:id="1664"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7085E508" w14:textId="77777777" w:rsidR="00972892" w:rsidRPr="007F7E2B" w:rsidRDefault="00972892" w:rsidP="00972892">
            <w:pPr>
              <w:autoSpaceDE w:val="0"/>
              <w:autoSpaceDN w:val="0"/>
              <w:adjustRightInd w:val="0"/>
              <w:spacing w:before="0" w:line="240" w:lineRule="auto"/>
              <w:jc w:val="right"/>
              <w:rPr>
                <w:ins w:id="1665" w:author="V2" w:date="2025-04-14T14:19:00Z" w16du:dateUtc="2025-04-14T19:19:00Z"/>
                <w:rFonts w:ascii="Aptos Narrow" w:hAnsi="Aptos Narrow" w:cs="Aptos Narrow"/>
                <w:color w:val="000000"/>
                <w:sz w:val="22"/>
                <w:szCs w:val="22"/>
              </w:rPr>
            </w:pPr>
          </w:p>
        </w:tc>
        <w:tc>
          <w:tcPr>
            <w:tcW w:w="1004" w:type="dxa"/>
            <w:tcBorders>
              <w:top w:val="nil"/>
              <w:left w:val="nil"/>
              <w:bottom w:val="nil"/>
              <w:right w:val="nil"/>
            </w:tcBorders>
          </w:tcPr>
          <w:p w14:paraId="5BB04E3A" w14:textId="77777777" w:rsidR="00972892" w:rsidRPr="007F7E2B" w:rsidRDefault="00972892" w:rsidP="00972892">
            <w:pPr>
              <w:autoSpaceDE w:val="0"/>
              <w:autoSpaceDN w:val="0"/>
              <w:adjustRightInd w:val="0"/>
              <w:spacing w:before="0" w:line="240" w:lineRule="auto"/>
              <w:jc w:val="right"/>
              <w:rPr>
                <w:ins w:id="1666"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15B5FDAF" w14:textId="77777777" w:rsidR="00972892" w:rsidRPr="007F7E2B" w:rsidRDefault="00972892" w:rsidP="00972892">
            <w:pPr>
              <w:autoSpaceDE w:val="0"/>
              <w:autoSpaceDN w:val="0"/>
              <w:adjustRightInd w:val="0"/>
              <w:spacing w:before="0" w:line="240" w:lineRule="auto"/>
              <w:jc w:val="right"/>
              <w:rPr>
                <w:ins w:id="1667"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01D1EAA9" w14:textId="77777777" w:rsidR="00972892" w:rsidRPr="007F7E2B" w:rsidRDefault="00972892" w:rsidP="00972892">
            <w:pPr>
              <w:autoSpaceDE w:val="0"/>
              <w:autoSpaceDN w:val="0"/>
              <w:adjustRightInd w:val="0"/>
              <w:spacing w:before="0" w:line="240" w:lineRule="auto"/>
              <w:jc w:val="right"/>
              <w:rPr>
                <w:ins w:id="1668" w:author="V2" w:date="2025-04-14T14:19:00Z" w16du:dateUtc="2025-04-14T19:19:00Z"/>
                <w:rFonts w:ascii="Aptos Narrow" w:hAnsi="Aptos Narrow" w:cs="Aptos Narrow"/>
                <w:color w:val="000000"/>
                <w:sz w:val="22"/>
                <w:szCs w:val="22"/>
              </w:rPr>
            </w:pPr>
          </w:p>
        </w:tc>
      </w:tr>
      <w:tr w:rsidR="00972892" w:rsidRPr="007F7E2B" w14:paraId="780E9EF9" w14:textId="77777777" w:rsidTr="002D25B9">
        <w:trPr>
          <w:gridAfter w:val="2"/>
          <w:wAfter w:w="2006" w:type="dxa"/>
          <w:trHeight w:val="302"/>
          <w:ins w:id="1669" w:author="V2" w:date="2025-04-14T14:19:00Z" w16du:dateUtc="2025-04-14T19:19:00Z"/>
        </w:trPr>
        <w:tc>
          <w:tcPr>
            <w:tcW w:w="1003" w:type="dxa"/>
            <w:tcBorders>
              <w:top w:val="nil"/>
              <w:left w:val="nil"/>
              <w:bottom w:val="nil"/>
              <w:right w:val="nil"/>
            </w:tcBorders>
          </w:tcPr>
          <w:p w14:paraId="18F3F605" w14:textId="77777777" w:rsidR="00972892" w:rsidRPr="007F7E2B" w:rsidRDefault="00972892" w:rsidP="00972892">
            <w:pPr>
              <w:autoSpaceDE w:val="0"/>
              <w:autoSpaceDN w:val="0"/>
              <w:adjustRightInd w:val="0"/>
              <w:spacing w:before="0" w:line="240" w:lineRule="auto"/>
              <w:jc w:val="right"/>
              <w:rPr>
                <w:ins w:id="1670"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6231D0B1" w14:textId="3B05C12A" w:rsidR="00972892" w:rsidRPr="007F7E2B" w:rsidRDefault="00972892" w:rsidP="00972892">
            <w:pPr>
              <w:autoSpaceDE w:val="0"/>
              <w:autoSpaceDN w:val="0"/>
              <w:adjustRightInd w:val="0"/>
              <w:spacing w:before="0" w:line="240" w:lineRule="auto"/>
              <w:rPr>
                <w:ins w:id="1671" w:author="V2" w:date="2025-04-14T14:19:00Z" w16du:dateUtc="2025-04-14T19:19:00Z"/>
                <w:rFonts w:ascii="Aptos Narrow" w:hAnsi="Aptos Narrow" w:cs="Aptos Narrow"/>
                <w:color w:val="000000"/>
                <w:sz w:val="22"/>
                <w:szCs w:val="22"/>
              </w:rPr>
            </w:pPr>
            <w:ins w:id="1672" w:author="V2" w:date="2025-04-14T14:19:00Z" w16du:dateUtc="2025-04-14T19:19:00Z">
              <w:r w:rsidRPr="007F7E2B">
                <w:rPr>
                  <w:rFonts w:ascii="Aptos Narrow" w:hAnsi="Aptos Narrow" w:cs="Aptos Narrow"/>
                  <w:color w:val="000000"/>
                  <w:sz w:val="22"/>
                  <w:szCs w:val="22"/>
                </w:rPr>
                <w:t>With Outlier</w:t>
              </w:r>
            </w:ins>
          </w:p>
        </w:tc>
        <w:tc>
          <w:tcPr>
            <w:tcW w:w="1004" w:type="dxa"/>
            <w:tcBorders>
              <w:top w:val="nil"/>
              <w:left w:val="nil"/>
              <w:bottom w:val="nil"/>
              <w:right w:val="nil"/>
            </w:tcBorders>
          </w:tcPr>
          <w:p w14:paraId="2C1FFCF4" w14:textId="2C4E9B83" w:rsidR="00972892" w:rsidRPr="007F7E2B" w:rsidRDefault="00972892" w:rsidP="00972892">
            <w:pPr>
              <w:autoSpaceDE w:val="0"/>
              <w:autoSpaceDN w:val="0"/>
              <w:adjustRightInd w:val="0"/>
              <w:spacing w:before="0" w:line="240" w:lineRule="auto"/>
              <w:rPr>
                <w:ins w:id="1673" w:author="V2" w:date="2025-04-14T14:19:00Z" w16du:dateUtc="2025-04-14T19:19:00Z"/>
                <w:rFonts w:ascii="Aptos Narrow" w:hAnsi="Aptos Narrow" w:cs="Aptos Narrow"/>
                <w:color w:val="000000"/>
                <w:sz w:val="22"/>
                <w:szCs w:val="22"/>
              </w:rPr>
            </w:pPr>
            <w:ins w:id="1674" w:author="V2" w:date="2025-04-14T14:19:00Z" w16du:dateUtc="2025-04-14T19:19:00Z">
              <w:r w:rsidRPr="007F7E2B">
                <w:rPr>
                  <w:rFonts w:ascii="Aptos Narrow" w:hAnsi="Aptos Narrow" w:cs="Aptos Narrow"/>
                  <w:color w:val="000000"/>
                  <w:sz w:val="22"/>
                  <w:szCs w:val="22"/>
                </w:rPr>
                <w:t>Without Outlier</w:t>
              </w:r>
            </w:ins>
          </w:p>
        </w:tc>
        <w:tc>
          <w:tcPr>
            <w:tcW w:w="1003" w:type="dxa"/>
            <w:tcBorders>
              <w:top w:val="nil"/>
              <w:left w:val="nil"/>
              <w:bottom w:val="nil"/>
              <w:right w:val="nil"/>
            </w:tcBorders>
          </w:tcPr>
          <w:p w14:paraId="6237F0A2" w14:textId="77777777" w:rsidR="00972892" w:rsidRPr="007F7E2B" w:rsidRDefault="00972892" w:rsidP="00972892">
            <w:pPr>
              <w:autoSpaceDE w:val="0"/>
              <w:autoSpaceDN w:val="0"/>
              <w:adjustRightInd w:val="0"/>
              <w:spacing w:before="0" w:line="240" w:lineRule="auto"/>
              <w:jc w:val="right"/>
              <w:rPr>
                <w:ins w:id="1675"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17176872" w14:textId="77777777" w:rsidR="00972892" w:rsidRPr="007F7E2B" w:rsidRDefault="00972892" w:rsidP="00972892">
            <w:pPr>
              <w:autoSpaceDE w:val="0"/>
              <w:autoSpaceDN w:val="0"/>
              <w:adjustRightInd w:val="0"/>
              <w:spacing w:before="0" w:line="240" w:lineRule="auto"/>
              <w:jc w:val="right"/>
              <w:rPr>
                <w:ins w:id="1676" w:author="V2" w:date="2025-04-14T14:19:00Z" w16du:dateUtc="2025-04-14T19:19:00Z"/>
                <w:rFonts w:ascii="Aptos Narrow" w:hAnsi="Aptos Narrow" w:cs="Aptos Narrow"/>
                <w:color w:val="000000"/>
                <w:sz w:val="22"/>
                <w:szCs w:val="22"/>
              </w:rPr>
            </w:pPr>
          </w:p>
        </w:tc>
      </w:tr>
      <w:tr w:rsidR="00972892" w:rsidRPr="007F7E2B" w14:paraId="21EB3A4A" w14:textId="77777777" w:rsidTr="002D25B9">
        <w:trPr>
          <w:gridAfter w:val="2"/>
          <w:wAfter w:w="2006" w:type="dxa"/>
          <w:trHeight w:val="302"/>
          <w:ins w:id="1677" w:author="V2" w:date="2025-04-14T14:19:00Z" w16du:dateUtc="2025-04-14T19:19:00Z"/>
        </w:trPr>
        <w:tc>
          <w:tcPr>
            <w:tcW w:w="1003" w:type="dxa"/>
            <w:tcBorders>
              <w:top w:val="nil"/>
              <w:left w:val="nil"/>
              <w:bottom w:val="nil"/>
              <w:right w:val="nil"/>
            </w:tcBorders>
          </w:tcPr>
          <w:p w14:paraId="63F5B42F" w14:textId="77777777" w:rsidR="00972892" w:rsidRPr="007F7E2B" w:rsidRDefault="00972892" w:rsidP="00972892">
            <w:pPr>
              <w:autoSpaceDE w:val="0"/>
              <w:autoSpaceDN w:val="0"/>
              <w:adjustRightInd w:val="0"/>
              <w:spacing w:before="0" w:line="240" w:lineRule="auto"/>
              <w:rPr>
                <w:ins w:id="1678" w:author="V2" w:date="2025-04-14T14:19:00Z" w16du:dateUtc="2025-04-14T19:19:00Z"/>
                <w:rFonts w:ascii="Aptos Narrow" w:hAnsi="Aptos Narrow" w:cs="Aptos Narrow"/>
                <w:color w:val="000000"/>
                <w:sz w:val="22"/>
                <w:szCs w:val="22"/>
              </w:rPr>
            </w:pPr>
            <w:ins w:id="1679" w:author="V2" w:date="2025-04-14T14:19:00Z" w16du:dateUtc="2025-04-14T19:19:00Z">
              <w:r w:rsidRPr="007F7E2B">
                <w:rPr>
                  <w:rFonts w:ascii="Aptos Narrow" w:hAnsi="Aptos Narrow" w:cs="Aptos Narrow"/>
                  <w:color w:val="000000"/>
                  <w:sz w:val="22"/>
                  <w:szCs w:val="22"/>
                </w:rPr>
                <w:t xml:space="preserve">Mean </w:t>
              </w:r>
            </w:ins>
          </w:p>
        </w:tc>
        <w:tc>
          <w:tcPr>
            <w:tcW w:w="1003" w:type="dxa"/>
            <w:tcBorders>
              <w:top w:val="nil"/>
              <w:left w:val="nil"/>
              <w:bottom w:val="nil"/>
              <w:right w:val="nil"/>
            </w:tcBorders>
          </w:tcPr>
          <w:p w14:paraId="640E677B" w14:textId="3EAAB1E8" w:rsidR="00972892" w:rsidRPr="007F7E2B" w:rsidRDefault="00972892" w:rsidP="00972892">
            <w:pPr>
              <w:autoSpaceDE w:val="0"/>
              <w:autoSpaceDN w:val="0"/>
              <w:adjustRightInd w:val="0"/>
              <w:spacing w:before="0" w:line="240" w:lineRule="auto"/>
              <w:rPr>
                <w:ins w:id="1680" w:author="V2" w:date="2025-04-14T14:19:00Z" w16du:dateUtc="2025-04-14T19:19:00Z"/>
                <w:rFonts w:ascii="Aptos Narrow" w:hAnsi="Aptos Narrow" w:cs="Aptos Narrow"/>
                <w:color w:val="000000"/>
                <w:sz w:val="22"/>
                <w:szCs w:val="22"/>
              </w:rPr>
            </w:pPr>
            <w:ins w:id="1681" w:author="V2" w:date="2025-04-14T14:19:00Z" w16du:dateUtc="2025-04-14T19:19:00Z">
              <w:r w:rsidRPr="007F7E2B">
                <w:rPr>
                  <w:rFonts w:ascii="Aptos Narrow" w:hAnsi="Aptos Narrow" w:cs="Aptos Narrow"/>
                  <w:color w:val="000000"/>
                  <w:sz w:val="22"/>
                  <w:szCs w:val="22"/>
                </w:rPr>
                <w:t xml:space="preserve">126.0 </w:t>
              </w:r>
            </w:ins>
          </w:p>
        </w:tc>
        <w:tc>
          <w:tcPr>
            <w:tcW w:w="1004" w:type="dxa"/>
            <w:tcBorders>
              <w:top w:val="nil"/>
              <w:left w:val="nil"/>
              <w:bottom w:val="nil"/>
              <w:right w:val="nil"/>
            </w:tcBorders>
          </w:tcPr>
          <w:p w14:paraId="17A4D5EB" w14:textId="77777777" w:rsidR="00972892" w:rsidRPr="007F7E2B" w:rsidRDefault="00972892" w:rsidP="00972892">
            <w:pPr>
              <w:autoSpaceDE w:val="0"/>
              <w:autoSpaceDN w:val="0"/>
              <w:adjustRightInd w:val="0"/>
              <w:spacing w:before="0" w:line="240" w:lineRule="auto"/>
              <w:jc w:val="center"/>
              <w:rPr>
                <w:ins w:id="1682" w:author="V2" w:date="2025-04-14T14:19:00Z" w16du:dateUtc="2025-04-14T19:19:00Z"/>
                <w:rFonts w:ascii="Aptos Narrow" w:hAnsi="Aptos Narrow" w:cs="Aptos Narrow"/>
                <w:color w:val="000000"/>
                <w:sz w:val="22"/>
                <w:szCs w:val="22"/>
              </w:rPr>
            </w:pPr>
            <w:ins w:id="1683" w:author="V2" w:date="2025-04-14T14:19:00Z" w16du:dateUtc="2025-04-14T19:19:00Z">
              <w:r w:rsidRPr="007F7E2B">
                <w:rPr>
                  <w:rFonts w:ascii="Aptos Narrow" w:hAnsi="Aptos Narrow" w:cs="Aptos Narrow"/>
                  <w:color w:val="000000"/>
                  <w:sz w:val="22"/>
                  <w:szCs w:val="22"/>
                </w:rPr>
                <w:t>109.4</w:t>
              </w:r>
            </w:ins>
          </w:p>
        </w:tc>
        <w:tc>
          <w:tcPr>
            <w:tcW w:w="1003" w:type="dxa"/>
            <w:tcBorders>
              <w:top w:val="nil"/>
              <w:left w:val="nil"/>
              <w:bottom w:val="nil"/>
              <w:right w:val="nil"/>
            </w:tcBorders>
          </w:tcPr>
          <w:p w14:paraId="29AF51FE" w14:textId="77777777" w:rsidR="00972892" w:rsidRPr="007F7E2B" w:rsidRDefault="00972892" w:rsidP="00972892">
            <w:pPr>
              <w:autoSpaceDE w:val="0"/>
              <w:autoSpaceDN w:val="0"/>
              <w:adjustRightInd w:val="0"/>
              <w:spacing w:before="0" w:line="240" w:lineRule="auto"/>
              <w:jc w:val="right"/>
              <w:rPr>
                <w:ins w:id="1684"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45E94AE6" w14:textId="77777777" w:rsidR="00972892" w:rsidRPr="007F7E2B" w:rsidRDefault="00972892" w:rsidP="00972892">
            <w:pPr>
              <w:autoSpaceDE w:val="0"/>
              <w:autoSpaceDN w:val="0"/>
              <w:adjustRightInd w:val="0"/>
              <w:spacing w:before="0" w:line="240" w:lineRule="auto"/>
              <w:jc w:val="right"/>
              <w:rPr>
                <w:ins w:id="1685" w:author="V2" w:date="2025-04-14T14:19:00Z" w16du:dateUtc="2025-04-14T19:19:00Z"/>
                <w:rFonts w:ascii="Aptos Narrow" w:hAnsi="Aptos Narrow" w:cs="Aptos Narrow"/>
                <w:color w:val="000000"/>
                <w:sz w:val="22"/>
                <w:szCs w:val="22"/>
              </w:rPr>
            </w:pPr>
          </w:p>
        </w:tc>
      </w:tr>
      <w:tr w:rsidR="00972892" w:rsidRPr="007F7E2B" w14:paraId="007B2B79" w14:textId="77777777" w:rsidTr="002D25B9">
        <w:trPr>
          <w:gridAfter w:val="2"/>
          <w:wAfter w:w="2006" w:type="dxa"/>
          <w:trHeight w:val="302"/>
          <w:ins w:id="1686" w:author="V2" w:date="2025-04-14T14:19:00Z" w16du:dateUtc="2025-04-14T19:19:00Z"/>
        </w:trPr>
        <w:tc>
          <w:tcPr>
            <w:tcW w:w="1003" w:type="dxa"/>
            <w:tcBorders>
              <w:top w:val="nil"/>
              <w:left w:val="nil"/>
              <w:bottom w:val="nil"/>
              <w:right w:val="nil"/>
            </w:tcBorders>
          </w:tcPr>
          <w:p w14:paraId="5827EF77" w14:textId="77777777" w:rsidR="00972892" w:rsidRPr="007F7E2B" w:rsidRDefault="00972892" w:rsidP="00972892">
            <w:pPr>
              <w:autoSpaceDE w:val="0"/>
              <w:autoSpaceDN w:val="0"/>
              <w:adjustRightInd w:val="0"/>
              <w:spacing w:before="0" w:line="240" w:lineRule="auto"/>
              <w:rPr>
                <w:ins w:id="1687" w:author="V2" w:date="2025-04-14T14:19:00Z" w16du:dateUtc="2025-04-14T19:19:00Z"/>
                <w:rFonts w:ascii="Aptos Narrow" w:hAnsi="Aptos Narrow" w:cs="Aptos Narrow"/>
                <w:color w:val="000000"/>
                <w:sz w:val="22"/>
                <w:szCs w:val="22"/>
              </w:rPr>
            </w:pPr>
            <w:ins w:id="1688" w:author="V2" w:date="2025-04-14T14:19:00Z" w16du:dateUtc="2025-04-14T19:19:00Z">
              <w:r w:rsidRPr="007F7E2B">
                <w:rPr>
                  <w:rFonts w:ascii="Aptos Narrow" w:hAnsi="Aptos Narrow" w:cs="Aptos Narrow"/>
                  <w:color w:val="000000"/>
                  <w:sz w:val="22"/>
                  <w:szCs w:val="22"/>
                </w:rPr>
                <w:t>STD</w:t>
              </w:r>
            </w:ins>
          </w:p>
        </w:tc>
        <w:tc>
          <w:tcPr>
            <w:tcW w:w="1003" w:type="dxa"/>
            <w:tcBorders>
              <w:top w:val="nil"/>
              <w:left w:val="nil"/>
              <w:bottom w:val="nil"/>
              <w:right w:val="nil"/>
            </w:tcBorders>
          </w:tcPr>
          <w:p w14:paraId="0F1A861E" w14:textId="0F760BAD" w:rsidR="00972892" w:rsidRPr="007F7E2B" w:rsidRDefault="00972892" w:rsidP="00972892">
            <w:pPr>
              <w:autoSpaceDE w:val="0"/>
              <w:autoSpaceDN w:val="0"/>
              <w:adjustRightInd w:val="0"/>
              <w:spacing w:before="0" w:line="240" w:lineRule="auto"/>
              <w:rPr>
                <w:ins w:id="1689" w:author="V2" w:date="2025-04-14T14:19:00Z" w16du:dateUtc="2025-04-14T19:19:00Z"/>
                <w:rFonts w:ascii="Aptos Narrow" w:hAnsi="Aptos Narrow" w:cs="Aptos Narrow"/>
                <w:color w:val="000000"/>
                <w:sz w:val="22"/>
                <w:szCs w:val="22"/>
              </w:rPr>
            </w:pPr>
            <w:ins w:id="1690" w:author="V2" w:date="2025-04-14T14:19:00Z" w16du:dateUtc="2025-04-14T19:19:00Z">
              <w:r w:rsidRPr="007F7E2B">
                <w:rPr>
                  <w:rFonts w:ascii="Aptos Narrow" w:hAnsi="Aptos Narrow" w:cs="Aptos Narrow"/>
                  <w:color w:val="000000"/>
                  <w:sz w:val="22"/>
                  <w:szCs w:val="22"/>
                </w:rPr>
                <w:t xml:space="preserve">  65.1</w:t>
              </w:r>
            </w:ins>
          </w:p>
        </w:tc>
        <w:tc>
          <w:tcPr>
            <w:tcW w:w="1004" w:type="dxa"/>
            <w:tcBorders>
              <w:top w:val="nil"/>
              <w:left w:val="nil"/>
              <w:bottom w:val="nil"/>
              <w:right w:val="nil"/>
            </w:tcBorders>
          </w:tcPr>
          <w:p w14:paraId="0797F73B" w14:textId="538F80ED" w:rsidR="00972892" w:rsidRPr="007F7E2B" w:rsidRDefault="00972892" w:rsidP="00972892">
            <w:pPr>
              <w:autoSpaceDE w:val="0"/>
              <w:autoSpaceDN w:val="0"/>
              <w:adjustRightInd w:val="0"/>
              <w:spacing w:before="0" w:line="240" w:lineRule="auto"/>
              <w:jc w:val="center"/>
              <w:rPr>
                <w:ins w:id="1691" w:author="V2" w:date="2025-04-14T14:19:00Z" w16du:dateUtc="2025-04-14T19:19:00Z"/>
                <w:rFonts w:ascii="Aptos Narrow" w:hAnsi="Aptos Narrow" w:cs="Aptos Narrow"/>
                <w:color w:val="000000"/>
                <w:sz w:val="22"/>
                <w:szCs w:val="22"/>
              </w:rPr>
            </w:pPr>
            <w:ins w:id="1692" w:author="V2" w:date="2025-04-14T14:19:00Z" w16du:dateUtc="2025-04-14T19:19:00Z">
              <w:r w:rsidRPr="007F7E2B">
                <w:rPr>
                  <w:rFonts w:ascii="Aptos Narrow" w:hAnsi="Aptos Narrow" w:cs="Aptos Narrow"/>
                  <w:color w:val="000000"/>
                  <w:sz w:val="22"/>
                  <w:szCs w:val="22"/>
                </w:rPr>
                <w:t xml:space="preserve">  11.2</w:t>
              </w:r>
            </w:ins>
          </w:p>
        </w:tc>
        <w:tc>
          <w:tcPr>
            <w:tcW w:w="1003" w:type="dxa"/>
            <w:tcBorders>
              <w:top w:val="nil"/>
              <w:left w:val="nil"/>
              <w:bottom w:val="nil"/>
              <w:right w:val="nil"/>
            </w:tcBorders>
          </w:tcPr>
          <w:p w14:paraId="6BF44D1A" w14:textId="77777777" w:rsidR="00972892" w:rsidRPr="007F7E2B" w:rsidRDefault="00972892" w:rsidP="00972892">
            <w:pPr>
              <w:autoSpaceDE w:val="0"/>
              <w:autoSpaceDN w:val="0"/>
              <w:adjustRightInd w:val="0"/>
              <w:spacing w:before="0" w:line="240" w:lineRule="auto"/>
              <w:jc w:val="right"/>
              <w:rPr>
                <w:ins w:id="1693" w:author="V2" w:date="2025-04-14T14:19:00Z" w16du:dateUtc="2025-04-14T19:19:00Z"/>
                <w:rFonts w:ascii="Aptos Narrow" w:hAnsi="Aptos Narrow" w:cs="Aptos Narrow"/>
                <w:color w:val="000000"/>
                <w:sz w:val="22"/>
                <w:szCs w:val="22"/>
              </w:rPr>
            </w:pPr>
          </w:p>
        </w:tc>
        <w:tc>
          <w:tcPr>
            <w:tcW w:w="1003" w:type="dxa"/>
            <w:tcBorders>
              <w:top w:val="nil"/>
              <w:left w:val="nil"/>
              <w:bottom w:val="nil"/>
              <w:right w:val="nil"/>
            </w:tcBorders>
          </w:tcPr>
          <w:p w14:paraId="163EC0E7" w14:textId="77777777" w:rsidR="00972892" w:rsidRPr="007F7E2B" w:rsidRDefault="00972892" w:rsidP="00972892">
            <w:pPr>
              <w:autoSpaceDE w:val="0"/>
              <w:autoSpaceDN w:val="0"/>
              <w:adjustRightInd w:val="0"/>
              <w:spacing w:before="0" w:line="240" w:lineRule="auto"/>
              <w:jc w:val="right"/>
              <w:rPr>
                <w:ins w:id="1694" w:author="V2" w:date="2025-04-14T14:19:00Z" w16du:dateUtc="2025-04-14T19:19:00Z"/>
                <w:rFonts w:ascii="Aptos Narrow" w:hAnsi="Aptos Narrow" w:cs="Aptos Narrow"/>
                <w:color w:val="000000"/>
                <w:sz w:val="22"/>
                <w:szCs w:val="22"/>
              </w:rPr>
            </w:pPr>
          </w:p>
        </w:tc>
      </w:tr>
    </w:tbl>
    <w:p w14:paraId="5FDCAABF" w14:textId="56C4DC57" w:rsidR="004A582C" w:rsidRPr="007F7E2B" w:rsidRDefault="00FF076D" w:rsidP="00626F0D">
      <w:pPr>
        <w:rPr>
          <w:ins w:id="1695" w:author="V2" w:date="2025-04-14T14:19:00Z" w16du:dateUtc="2025-04-14T19:19:00Z"/>
          <w:rFonts w:asciiTheme="minorHAnsi" w:hAnsiTheme="minorHAnsi" w:cstheme="minorHAnsi"/>
        </w:rPr>
      </w:pPr>
      <w:ins w:id="1696" w:author="V2" w:date="2025-04-14T14:19:00Z" w16du:dateUtc="2025-04-14T19:19:00Z">
        <w:r w:rsidRPr="007F7E2B">
          <w:rPr>
            <w:rFonts w:asciiTheme="minorHAnsi" w:hAnsiTheme="minorHAnsi" w:cstheme="minorHAnsi"/>
          </w:rPr>
          <w:t xml:space="preserve"> </w:t>
        </w:r>
        <w:r w:rsidR="002C29F5" w:rsidRPr="007F7E2B">
          <w:rPr>
            <w:rFonts w:asciiTheme="minorHAnsi" w:hAnsiTheme="minorHAnsi" w:cstheme="minorHAnsi"/>
          </w:rPr>
          <w:t>After running statistical tests (</w:t>
        </w:r>
        <w:r w:rsidR="00540B1C" w:rsidRPr="007F7E2B">
          <w:rPr>
            <w:rFonts w:asciiTheme="minorHAnsi" w:hAnsiTheme="minorHAnsi" w:cstheme="minorHAnsi"/>
          </w:rPr>
          <w:t xml:space="preserve">to </w:t>
        </w:r>
        <w:r w:rsidR="00C804DE" w:rsidRPr="007F7E2B">
          <w:rPr>
            <w:rFonts w:asciiTheme="minorHAnsi" w:hAnsiTheme="minorHAnsi" w:cstheme="minorHAnsi"/>
          </w:rPr>
          <w:t>confirm normal</w:t>
        </w:r>
        <w:r w:rsidR="00540B1C" w:rsidRPr="007F7E2B">
          <w:rPr>
            <w:rFonts w:asciiTheme="minorHAnsi" w:hAnsiTheme="minorHAnsi" w:cstheme="minorHAnsi"/>
          </w:rPr>
          <w:t>ly</w:t>
        </w:r>
        <w:r w:rsidR="00C804DE" w:rsidRPr="007F7E2B">
          <w:rPr>
            <w:rFonts w:asciiTheme="minorHAnsi" w:hAnsiTheme="minorHAnsi" w:cstheme="minorHAnsi"/>
          </w:rPr>
          <w:t xml:space="preserve"> distributed data</w:t>
        </w:r>
        <w:r w:rsidR="007177EF" w:rsidRPr="007F7E2B">
          <w:rPr>
            <w:rFonts w:asciiTheme="minorHAnsi" w:hAnsiTheme="minorHAnsi" w:cstheme="minorHAnsi"/>
          </w:rPr>
          <w:t xml:space="preserve"> (if parametric statistics will be used)</w:t>
        </w:r>
        <w:r w:rsidR="00C804DE" w:rsidRPr="007F7E2B">
          <w:rPr>
            <w:rFonts w:asciiTheme="minorHAnsi" w:hAnsiTheme="minorHAnsi" w:cstheme="minorHAnsi"/>
          </w:rPr>
          <w:t xml:space="preserve">, </w:t>
        </w:r>
        <w:r w:rsidR="006D4131" w:rsidRPr="007F7E2B">
          <w:rPr>
            <w:rFonts w:asciiTheme="minorHAnsi" w:hAnsiTheme="minorHAnsi" w:cstheme="minorHAnsi"/>
          </w:rPr>
          <w:t xml:space="preserve"> the variance and an </w:t>
        </w:r>
        <w:r w:rsidR="00C804DE" w:rsidRPr="007F7E2B">
          <w:rPr>
            <w:rFonts w:asciiTheme="minorHAnsi" w:hAnsiTheme="minorHAnsi" w:cstheme="minorHAnsi"/>
          </w:rPr>
          <w:t>outlier test</w:t>
        </w:r>
        <w:r w:rsidR="006D4131" w:rsidRPr="007F7E2B">
          <w:rPr>
            <w:rFonts w:asciiTheme="minorHAnsi" w:hAnsiTheme="minorHAnsi" w:cstheme="minorHAnsi"/>
          </w:rPr>
          <w:t xml:space="preserve"> suggest the </w:t>
        </w:r>
        <w:r w:rsidR="004A582C" w:rsidRPr="007F7E2B">
          <w:rPr>
            <w:rFonts w:asciiTheme="minorHAnsi" w:hAnsiTheme="minorHAnsi" w:cstheme="minorHAnsi"/>
          </w:rPr>
          <w:t xml:space="preserve">following </w:t>
        </w:r>
        <w:r w:rsidR="00FE05D0" w:rsidRPr="007F7E2B">
          <w:rPr>
            <w:rFonts w:asciiTheme="minorHAnsi" w:hAnsiTheme="minorHAnsi" w:cstheme="minorHAnsi"/>
          </w:rPr>
          <w:t>is</w:t>
        </w:r>
        <w:r w:rsidR="004A582C" w:rsidRPr="007F7E2B">
          <w:rPr>
            <w:rFonts w:asciiTheme="minorHAnsi" w:hAnsiTheme="minorHAnsi" w:cstheme="minorHAnsi"/>
          </w:rPr>
          <w:t xml:space="preserve"> learned:</w:t>
        </w:r>
      </w:ins>
    </w:p>
    <w:p w14:paraId="1F9DAA86" w14:textId="687E7FB4" w:rsidR="001F7B8A" w:rsidRPr="007F7E2B" w:rsidRDefault="007177EF" w:rsidP="00D117B9">
      <w:pPr>
        <w:pStyle w:val="ListParagraph"/>
        <w:numPr>
          <w:ilvl w:val="0"/>
          <w:numId w:val="142"/>
        </w:numPr>
        <w:rPr>
          <w:ins w:id="1697" w:author="V2" w:date="2025-04-14T14:19:00Z" w16du:dateUtc="2025-04-14T19:19:00Z"/>
          <w:rFonts w:asciiTheme="minorHAnsi" w:hAnsiTheme="minorHAnsi" w:cstheme="minorHAnsi"/>
        </w:rPr>
      </w:pPr>
      <w:ins w:id="1698" w:author="V2" w:date="2025-04-14T14:19:00Z" w16du:dateUtc="2025-04-14T19:19:00Z">
        <w:r w:rsidRPr="007F7E2B">
          <w:rPr>
            <w:rFonts w:asciiTheme="minorHAnsi" w:hAnsiTheme="minorHAnsi" w:cstheme="minorHAnsi"/>
          </w:rPr>
          <w:t>From the frequency distribution t</w:t>
        </w:r>
        <w:r w:rsidR="008E2731" w:rsidRPr="007F7E2B">
          <w:rPr>
            <w:rFonts w:asciiTheme="minorHAnsi" w:hAnsiTheme="minorHAnsi" w:cstheme="minorHAnsi"/>
          </w:rPr>
          <w:t xml:space="preserve">he data </w:t>
        </w:r>
        <w:r w:rsidR="00FE094F" w:rsidRPr="007F7E2B">
          <w:rPr>
            <w:rFonts w:asciiTheme="minorHAnsi" w:hAnsiTheme="minorHAnsi" w:cstheme="minorHAnsi"/>
          </w:rPr>
          <w:t xml:space="preserve">are </w:t>
        </w:r>
        <w:r w:rsidR="008E2731" w:rsidRPr="007F7E2B">
          <w:rPr>
            <w:rFonts w:asciiTheme="minorHAnsi" w:hAnsiTheme="minorHAnsi" w:cstheme="minorHAnsi"/>
          </w:rPr>
          <w:t>normally distributed</w:t>
        </w:r>
        <w:r w:rsidR="001F7B8A" w:rsidRPr="007F7E2B">
          <w:rPr>
            <w:rFonts w:asciiTheme="minorHAnsi" w:hAnsiTheme="minorHAnsi" w:cstheme="minorHAnsi"/>
          </w:rPr>
          <w:t>.</w:t>
        </w:r>
      </w:ins>
    </w:p>
    <w:p w14:paraId="0CBFEFFF" w14:textId="2CED4054" w:rsidR="004A582C" w:rsidRPr="007F7E2B" w:rsidRDefault="004A582C" w:rsidP="00D117B9">
      <w:pPr>
        <w:pStyle w:val="ListParagraph"/>
        <w:numPr>
          <w:ilvl w:val="0"/>
          <w:numId w:val="142"/>
        </w:numPr>
        <w:rPr>
          <w:ins w:id="1699" w:author="V2" w:date="2025-04-14T14:19:00Z" w16du:dateUtc="2025-04-14T19:19:00Z"/>
          <w:rFonts w:asciiTheme="minorHAnsi" w:hAnsiTheme="minorHAnsi" w:cstheme="minorHAnsi"/>
        </w:rPr>
      </w:pPr>
      <w:ins w:id="1700" w:author="V2" w:date="2025-04-14T14:19:00Z" w16du:dateUtc="2025-04-14T19:19:00Z">
        <w:r w:rsidRPr="007F7E2B">
          <w:rPr>
            <w:rFonts w:asciiTheme="minorHAnsi" w:hAnsiTheme="minorHAnsi" w:cstheme="minorHAnsi"/>
            <w:b/>
            <w:bCs/>
          </w:rPr>
          <w:t>Sample 7</w:t>
        </w:r>
        <w:r w:rsidR="008E2731" w:rsidRPr="007F7E2B">
          <w:rPr>
            <w:rFonts w:asciiTheme="minorHAnsi" w:hAnsiTheme="minorHAnsi" w:cstheme="minorHAnsi"/>
            <w:b/>
            <w:bCs/>
          </w:rPr>
          <w:t xml:space="preserve">=358.0 </w:t>
        </w:r>
        <w:r w:rsidR="008E2731" w:rsidRPr="007F7E2B">
          <w:rPr>
            <w:rFonts w:asciiTheme="minorHAnsi" w:hAnsiTheme="minorHAnsi" w:cstheme="minorHAnsi"/>
          </w:rPr>
          <w:t>is a statistical outlier</w:t>
        </w:r>
        <w:r w:rsidR="005D03D3" w:rsidRPr="007F7E2B">
          <w:rPr>
            <w:rFonts w:asciiTheme="minorHAnsi" w:hAnsiTheme="minorHAnsi" w:cstheme="minorHAnsi"/>
          </w:rPr>
          <w:t xml:space="preserve"> </w:t>
        </w:r>
        <w:r w:rsidR="00FE05D0" w:rsidRPr="007F7E2B">
          <w:rPr>
            <w:rFonts w:asciiTheme="minorHAnsi" w:hAnsiTheme="minorHAnsi" w:cstheme="minorHAnsi"/>
          </w:rPr>
          <w:t>(</w:t>
        </w:r>
        <w:r w:rsidR="00540B1C" w:rsidRPr="007F7E2B">
          <w:rPr>
            <w:rFonts w:asciiTheme="minorHAnsi" w:hAnsiTheme="minorHAnsi" w:cstheme="minorHAnsi"/>
          </w:rPr>
          <w:t>That a user can f</w:t>
        </w:r>
        <w:r w:rsidR="00FE05D0" w:rsidRPr="007F7E2B">
          <w:rPr>
            <w:rFonts w:asciiTheme="minorHAnsi" w:hAnsiTheme="minorHAnsi" w:cstheme="minorHAnsi"/>
          </w:rPr>
          <w:t xml:space="preserve">ormally </w:t>
        </w:r>
        <w:r w:rsidR="006D4131" w:rsidRPr="007F7E2B">
          <w:rPr>
            <w:rFonts w:asciiTheme="minorHAnsi" w:hAnsiTheme="minorHAnsi" w:cstheme="minorHAnsi"/>
          </w:rPr>
          <w:t xml:space="preserve">affirm </w:t>
        </w:r>
        <w:r w:rsidR="00FE05D0" w:rsidRPr="007F7E2B">
          <w:rPr>
            <w:rFonts w:asciiTheme="minorHAnsi" w:hAnsiTheme="minorHAnsi" w:cstheme="minorHAnsi"/>
          </w:rPr>
          <w:t xml:space="preserve">with </w:t>
        </w:r>
        <w:r w:rsidR="005D03D3" w:rsidRPr="007F7E2B">
          <w:rPr>
            <w:rFonts w:asciiTheme="minorHAnsi" w:hAnsiTheme="minorHAnsi" w:cstheme="minorHAnsi"/>
          </w:rPr>
          <w:t xml:space="preserve">SYSTAT, PCORD, </w:t>
        </w:r>
        <w:r w:rsidR="00440FE2" w:rsidRPr="007F7E2B">
          <w:rPr>
            <w:rFonts w:asciiTheme="minorHAnsi" w:hAnsiTheme="minorHAnsi" w:cstheme="minorHAnsi"/>
          </w:rPr>
          <w:t xml:space="preserve">JP, SPSS, “R”, </w:t>
        </w:r>
        <w:r w:rsidR="005D03D3" w:rsidRPr="007F7E2B">
          <w:rPr>
            <w:rFonts w:asciiTheme="minorHAnsi" w:hAnsiTheme="minorHAnsi" w:cstheme="minorHAnsi"/>
          </w:rPr>
          <w:t xml:space="preserve">or other </w:t>
        </w:r>
        <w:r w:rsidR="00440FE2" w:rsidRPr="007F7E2B">
          <w:rPr>
            <w:rFonts w:asciiTheme="minorHAnsi" w:hAnsiTheme="minorHAnsi" w:cstheme="minorHAnsi"/>
          </w:rPr>
          <w:t xml:space="preserve">standard </w:t>
        </w:r>
        <w:r w:rsidR="005D03D3" w:rsidRPr="007F7E2B">
          <w:rPr>
            <w:rFonts w:asciiTheme="minorHAnsi" w:hAnsiTheme="minorHAnsi" w:cstheme="minorHAnsi"/>
          </w:rPr>
          <w:t>statistical analytical software</w:t>
        </w:r>
        <w:r w:rsidR="00440FE2" w:rsidRPr="007F7E2B">
          <w:rPr>
            <w:rFonts w:asciiTheme="minorHAnsi" w:hAnsiTheme="minorHAnsi" w:cstheme="minorHAnsi"/>
          </w:rPr>
          <w:t xml:space="preserve"> package</w:t>
        </w:r>
        <w:r w:rsidR="006D4131" w:rsidRPr="007F7E2B">
          <w:rPr>
            <w:rFonts w:asciiTheme="minorHAnsi" w:hAnsiTheme="minorHAnsi" w:cstheme="minorHAnsi"/>
          </w:rPr>
          <w:t>)</w:t>
        </w:r>
        <w:r w:rsidR="005D03D3" w:rsidRPr="007F7E2B">
          <w:rPr>
            <w:rFonts w:asciiTheme="minorHAnsi" w:hAnsiTheme="minorHAnsi" w:cstheme="minorHAnsi"/>
          </w:rPr>
          <w:t>.</w:t>
        </w:r>
        <w:r w:rsidR="00EA7DAD" w:rsidRPr="007F7E2B">
          <w:rPr>
            <w:rFonts w:asciiTheme="minorHAnsi" w:hAnsiTheme="minorHAnsi" w:cstheme="minorHAnsi"/>
          </w:rPr>
          <w:t xml:space="preserve">  </w:t>
        </w:r>
        <w:r w:rsidR="006D4131" w:rsidRPr="007F7E2B">
          <w:rPr>
            <w:rFonts w:asciiTheme="minorHAnsi" w:hAnsiTheme="minorHAnsi" w:cstheme="minorHAnsi"/>
          </w:rPr>
          <w:t>If the o</w:t>
        </w:r>
        <w:r w:rsidR="00EA7DAD" w:rsidRPr="007F7E2B">
          <w:rPr>
            <w:rFonts w:asciiTheme="minorHAnsi" w:hAnsiTheme="minorHAnsi" w:cstheme="minorHAnsi"/>
          </w:rPr>
          <w:t xml:space="preserve">utlier </w:t>
        </w:r>
        <w:r w:rsidR="00FE05D0" w:rsidRPr="007F7E2B">
          <w:rPr>
            <w:rFonts w:asciiTheme="minorHAnsi" w:hAnsiTheme="minorHAnsi" w:cstheme="minorHAnsi"/>
          </w:rPr>
          <w:t>c</w:t>
        </w:r>
        <w:r w:rsidR="006D4131" w:rsidRPr="007F7E2B">
          <w:rPr>
            <w:rFonts w:asciiTheme="minorHAnsi" w:hAnsiTheme="minorHAnsi" w:cstheme="minorHAnsi"/>
          </w:rPr>
          <w:t>an</w:t>
        </w:r>
        <w:r w:rsidR="00FE05D0" w:rsidRPr="007F7E2B">
          <w:rPr>
            <w:rFonts w:asciiTheme="minorHAnsi" w:hAnsiTheme="minorHAnsi" w:cstheme="minorHAnsi"/>
          </w:rPr>
          <w:t xml:space="preserve"> be explained</w:t>
        </w:r>
        <w:r w:rsidR="006D4131" w:rsidRPr="007F7E2B">
          <w:rPr>
            <w:rFonts w:asciiTheme="minorHAnsi" w:hAnsiTheme="minorHAnsi" w:cstheme="minorHAnsi"/>
          </w:rPr>
          <w:t xml:space="preserve">, it can be </w:t>
        </w:r>
        <w:r w:rsidR="00FE05D0" w:rsidRPr="007F7E2B">
          <w:rPr>
            <w:rFonts w:asciiTheme="minorHAnsi" w:hAnsiTheme="minorHAnsi" w:cstheme="minorHAnsi"/>
          </w:rPr>
          <w:t>eliminated from this data set</w:t>
        </w:r>
        <w:r w:rsidR="006D4131" w:rsidRPr="007F7E2B">
          <w:rPr>
            <w:rFonts w:asciiTheme="minorHAnsi" w:hAnsiTheme="minorHAnsi" w:cstheme="minorHAnsi"/>
          </w:rPr>
          <w:t xml:space="preserve">. This outlier sampling point occurred on a </w:t>
        </w:r>
        <w:r w:rsidR="00FE05D0" w:rsidRPr="007F7E2B">
          <w:rPr>
            <w:rFonts w:asciiTheme="minorHAnsi" w:hAnsiTheme="minorHAnsi" w:cstheme="minorHAnsi"/>
          </w:rPr>
          <w:t xml:space="preserve">soil type </w:t>
        </w:r>
        <w:r w:rsidR="00B646ED" w:rsidRPr="007F7E2B">
          <w:rPr>
            <w:rFonts w:asciiTheme="minorHAnsi" w:hAnsiTheme="minorHAnsi" w:cstheme="minorHAnsi"/>
          </w:rPr>
          <w:t xml:space="preserve">boundary </w:t>
        </w:r>
        <w:r w:rsidR="006D4131" w:rsidRPr="007F7E2B">
          <w:rPr>
            <w:rFonts w:asciiTheme="minorHAnsi" w:hAnsiTheme="minorHAnsi" w:cstheme="minorHAnsi"/>
          </w:rPr>
          <w:t xml:space="preserve">that was found to be </w:t>
        </w:r>
        <w:r w:rsidR="00007617" w:rsidRPr="007F7E2B">
          <w:rPr>
            <w:rFonts w:asciiTheme="minorHAnsi" w:hAnsiTheme="minorHAnsi" w:cstheme="minorHAnsi"/>
          </w:rPr>
          <w:t>field mapped i</w:t>
        </w:r>
        <w:r w:rsidR="006D4131" w:rsidRPr="007F7E2B">
          <w:rPr>
            <w:rFonts w:asciiTheme="minorHAnsi" w:hAnsiTheme="minorHAnsi" w:cstheme="minorHAnsi"/>
          </w:rPr>
          <w:t>naccurately;</w:t>
        </w:r>
        <w:r w:rsidR="00543B67" w:rsidRPr="007F7E2B">
          <w:rPr>
            <w:rFonts w:asciiTheme="minorHAnsi" w:hAnsiTheme="minorHAnsi" w:cstheme="minorHAnsi"/>
          </w:rPr>
          <w:t xml:space="preserve">; </w:t>
        </w:r>
        <w:r w:rsidR="00007617" w:rsidRPr="007F7E2B">
          <w:rPr>
            <w:rFonts w:asciiTheme="minorHAnsi" w:hAnsiTheme="minorHAnsi" w:cstheme="minorHAnsi"/>
          </w:rPr>
          <w:t xml:space="preserve">As a result </w:t>
        </w:r>
        <w:r w:rsidR="00B646ED" w:rsidRPr="007F7E2B">
          <w:rPr>
            <w:rFonts w:asciiTheme="minorHAnsi" w:hAnsiTheme="minorHAnsi" w:cstheme="minorHAnsi"/>
          </w:rPr>
          <w:t xml:space="preserve">Sample 7 </w:t>
        </w:r>
        <w:r w:rsidR="00007617" w:rsidRPr="007F7E2B">
          <w:rPr>
            <w:rFonts w:asciiTheme="minorHAnsi" w:hAnsiTheme="minorHAnsi" w:cstheme="minorHAnsi"/>
          </w:rPr>
          <w:t xml:space="preserve">is excluded from this </w:t>
        </w:r>
        <w:r w:rsidR="00543B67" w:rsidRPr="007F7E2B">
          <w:rPr>
            <w:rFonts w:asciiTheme="minorHAnsi" w:hAnsiTheme="minorHAnsi" w:cstheme="minorHAnsi"/>
          </w:rPr>
          <w:t>data</w:t>
        </w:r>
        <w:r w:rsidR="00007617" w:rsidRPr="007F7E2B">
          <w:rPr>
            <w:rFonts w:asciiTheme="minorHAnsi" w:hAnsiTheme="minorHAnsi" w:cstheme="minorHAnsi"/>
          </w:rPr>
          <w:t xml:space="preserve"> set and </w:t>
        </w:r>
        <w:r w:rsidR="00543B67" w:rsidRPr="007F7E2B">
          <w:rPr>
            <w:rFonts w:asciiTheme="minorHAnsi" w:hAnsiTheme="minorHAnsi" w:cstheme="minorHAnsi"/>
          </w:rPr>
          <w:t xml:space="preserve"> </w:t>
        </w:r>
        <w:r w:rsidR="00B646ED" w:rsidRPr="007F7E2B">
          <w:rPr>
            <w:rFonts w:asciiTheme="minorHAnsi" w:hAnsiTheme="minorHAnsi" w:cstheme="minorHAnsi"/>
          </w:rPr>
          <w:t xml:space="preserve">has been </w:t>
        </w:r>
        <w:r w:rsidR="00543B67" w:rsidRPr="007F7E2B">
          <w:rPr>
            <w:rFonts w:asciiTheme="minorHAnsi" w:hAnsiTheme="minorHAnsi" w:cstheme="minorHAnsi"/>
          </w:rPr>
          <w:t xml:space="preserve">included in </w:t>
        </w:r>
        <w:r w:rsidR="00007617" w:rsidRPr="007F7E2B">
          <w:rPr>
            <w:rFonts w:asciiTheme="minorHAnsi" w:hAnsiTheme="minorHAnsi" w:cstheme="minorHAnsi"/>
          </w:rPr>
          <w:t xml:space="preserve">the appropriate </w:t>
        </w:r>
        <w:r w:rsidR="00543B67" w:rsidRPr="007F7E2B">
          <w:rPr>
            <w:rFonts w:asciiTheme="minorHAnsi" w:hAnsiTheme="minorHAnsi" w:cstheme="minorHAnsi"/>
          </w:rPr>
          <w:t xml:space="preserve">adjacent </w:t>
        </w:r>
        <w:r w:rsidR="00007617" w:rsidRPr="007F7E2B">
          <w:rPr>
            <w:rFonts w:asciiTheme="minorHAnsi" w:hAnsiTheme="minorHAnsi" w:cstheme="minorHAnsi"/>
          </w:rPr>
          <w:t xml:space="preserve">soil type and </w:t>
        </w:r>
        <w:r w:rsidR="00543B67" w:rsidRPr="007F7E2B">
          <w:rPr>
            <w:rFonts w:asciiTheme="minorHAnsi" w:hAnsiTheme="minorHAnsi" w:cstheme="minorHAnsi"/>
          </w:rPr>
          <w:t>e</w:t>
        </w:r>
        <w:r w:rsidR="00B646ED" w:rsidRPr="007F7E2B">
          <w:rPr>
            <w:rFonts w:asciiTheme="minorHAnsi" w:hAnsiTheme="minorHAnsi" w:cstheme="minorHAnsi"/>
          </w:rPr>
          <w:t>cological strata</w:t>
        </w:r>
        <w:r w:rsidR="00007617" w:rsidRPr="007F7E2B">
          <w:rPr>
            <w:rFonts w:asciiTheme="minorHAnsi" w:hAnsiTheme="minorHAnsi" w:cstheme="minorHAnsi"/>
          </w:rPr>
          <w:t xml:space="preserve"> for further analysis.</w:t>
        </w:r>
      </w:ins>
    </w:p>
    <w:p w14:paraId="3A26E07C" w14:textId="5601A65E" w:rsidR="005D03D3" w:rsidRPr="007F7E2B" w:rsidRDefault="005D03D3" w:rsidP="005D03D3">
      <w:pPr>
        <w:pStyle w:val="ListParagraph"/>
        <w:numPr>
          <w:ilvl w:val="0"/>
          <w:numId w:val="142"/>
        </w:numPr>
        <w:rPr>
          <w:ins w:id="1701" w:author="V2" w:date="2025-04-14T14:19:00Z" w16du:dateUtc="2025-04-14T19:19:00Z"/>
          <w:rFonts w:asciiTheme="minorHAnsi" w:hAnsiTheme="minorHAnsi" w:cstheme="minorHAnsi"/>
        </w:rPr>
      </w:pPr>
      <w:ins w:id="1702" w:author="V2" w:date="2025-04-14T14:19:00Z" w16du:dateUtc="2025-04-14T19:19:00Z">
        <w:r w:rsidRPr="007F7E2B">
          <w:rPr>
            <w:rFonts w:asciiTheme="minorHAnsi" w:hAnsiTheme="minorHAnsi" w:cstheme="minorHAnsi"/>
          </w:rPr>
          <w:t>Mean with outlier</w:t>
        </w:r>
        <w:r w:rsidR="00540B1C" w:rsidRPr="007F7E2B">
          <w:rPr>
            <w:rFonts w:asciiTheme="minorHAnsi" w:hAnsiTheme="minorHAnsi" w:cstheme="minorHAnsi"/>
          </w:rPr>
          <w:t xml:space="preserve"> in the data set </w:t>
        </w:r>
        <w:r w:rsidRPr="007F7E2B">
          <w:rPr>
            <w:rFonts w:asciiTheme="minorHAnsi" w:hAnsiTheme="minorHAnsi" w:cstheme="minorHAnsi"/>
          </w:rPr>
          <w:t xml:space="preserve">is </w:t>
        </w:r>
        <w:r w:rsidR="00EA7DAD" w:rsidRPr="007F7E2B">
          <w:rPr>
            <w:rFonts w:asciiTheme="minorHAnsi" w:hAnsiTheme="minorHAnsi" w:cstheme="minorHAnsi"/>
          </w:rPr>
          <w:t>=</w:t>
        </w:r>
        <w:r w:rsidR="00BB6C0A" w:rsidRPr="007F7E2B">
          <w:rPr>
            <w:rFonts w:asciiTheme="minorHAnsi" w:hAnsiTheme="minorHAnsi" w:cstheme="minorHAnsi"/>
          </w:rPr>
          <w:t xml:space="preserve"> </w:t>
        </w:r>
        <w:r w:rsidR="007C1C13" w:rsidRPr="007F7E2B">
          <w:rPr>
            <w:rFonts w:asciiTheme="minorHAnsi" w:hAnsiTheme="minorHAnsi" w:cstheme="minorHAnsi"/>
            <w:b/>
            <w:bCs/>
          </w:rPr>
          <w:t xml:space="preserve">126.1 </w:t>
        </w:r>
        <w:r w:rsidR="007C1C13" w:rsidRPr="007F7E2B">
          <w:rPr>
            <w:rFonts w:asciiTheme="minorHAnsi" w:hAnsiTheme="minorHAnsi" w:cstheme="minorHAnsi"/>
          </w:rPr>
          <w:t xml:space="preserve">TSOC/acre with a Standard Deviation of </w:t>
        </w:r>
        <w:r w:rsidR="007C1C13" w:rsidRPr="007F7E2B">
          <w:rPr>
            <w:rFonts w:asciiTheme="minorHAnsi" w:hAnsiTheme="minorHAnsi" w:cstheme="minorHAnsi"/>
            <w:b/>
            <w:bCs/>
          </w:rPr>
          <w:t>65.1</w:t>
        </w:r>
        <w:r w:rsidR="0006538B" w:rsidRPr="007F7E2B">
          <w:rPr>
            <w:rFonts w:asciiTheme="minorHAnsi" w:hAnsiTheme="minorHAnsi" w:cstheme="minorHAnsi"/>
          </w:rPr>
          <w:t>.</w:t>
        </w:r>
      </w:ins>
    </w:p>
    <w:p w14:paraId="119EBB84" w14:textId="6B1C1EFC" w:rsidR="005D03D3" w:rsidRPr="007F7E2B" w:rsidRDefault="005D03D3" w:rsidP="005D03D3">
      <w:pPr>
        <w:pStyle w:val="ListParagraph"/>
        <w:numPr>
          <w:ilvl w:val="0"/>
          <w:numId w:val="142"/>
        </w:numPr>
        <w:rPr>
          <w:ins w:id="1703" w:author="V2" w:date="2025-04-14T14:19:00Z" w16du:dateUtc="2025-04-14T19:19:00Z"/>
          <w:rFonts w:asciiTheme="minorHAnsi" w:hAnsiTheme="minorHAnsi" w:cstheme="minorHAnsi"/>
        </w:rPr>
      </w:pPr>
      <w:ins w:id="1704" w:author="V2" w:date="2025-04-14T14:19:00Z" w16du:dateUtc="2025-04-14T19:19:00Z">
        <w:r w:rsidRPr="007F7E2B">
          <w:rPr>
            <w:rFonts w:asciiTheme="minorHAnsi" w:hAnsiTheme="minorHAnsi" w:cstheme="minorHAnsi"/>
          </w:rPr>
          <w:lastRenderedPageBreak/>
          <w:t>Mean with</w:t>
        </w:r>
        <w:r w:rsidR="003F2C76" w:rsidRPr="007F7E2B">
          <w:rPr>
            <w:rFonts w:asciiTheme="minorHAnsi" w:hAnsiTheme="minorHAnsi" w:cstheme="minorHAnsi"/>
          </w:rPr>
          <w:t xml:space="preserve"> </w:t>
        </w:r>
        <w:r w:rsidRPr="007F7E2B">
          <w:rPr>
            <w:rFonts w:asciiTheme="minorHAnsi" w:hAnsiTheme="minorHAnsi" w:cstheme="minorHAnsi"/>
          </w:rPr>
          <w:t>outlier</w:t>
        </w:r>
        <w:r w:rsidR="003F2C76" w:rsidRPr="007F7E2B">
          <w:rPr>
            <w:rFonts w:asciiTheme="minorHAnsi" w:hAnsiTheme="minorHAnsi" w:cstheme="minorHAnsi"/>
          </w:rPr>
          <w:t xml:space="preserve"> removed</w:t>
        </w:r>
        <w:r w:rsidRPr="007F7E2B">
          <w:rPr>
            <w:rFonts w:asciiTheme="minorHAnsi" w:hAnsiTheme="minorHAnsi" w:cstheme="minorHAnsi"/>
          </w:rPr>
          <w:t xml:space="preserve"> </w:t>
        </w:r>
        <w:r w:rsidR="00EA7DAD" w:rsidRPr="007F7E2B">
          <w:rPr>
            <w:rFonts w:asciiTheme="minorHAnsi" w:hAnsiTheme="minorHAnsi" w:cstheme="minorHAnsi"/>
          </w:rPr>
          <w:t>is</w:t>
        </w:r>
        <w:r w:rsidR="00BB6C0A" w:rsidRPr="007F7E2B">
          <w:rPr>
            <w:rFonts w:asciiTheme="minorHAnsi" w:hAnsiTheme="minorHAnsi" w:cstheme="minorHAnsi"/>
          </w:rPr>
          <w:t xml:space="preserve"> </w:t>
        </w:r>
        <w:r w:rsidR="00EA7DAD" w:rsidRPr="007F7E2B">
          <w:rPr>
            <w:rFonts w:asciiTheme="minorHAnsi" w:hAnsiTheme="minorHAnsi" w:cstheme="minorHAnsi"/>
          </w:rPr>
          <w:t>=</w:t>
        </w:r>
        <w:r w:rsidR="00BB6C0A" w:rsidRPr="007F7E2B">
          <w:rPr>
            <w:rFonts w:asciiTheme="minorHAnsi" w:hAnsiTheme="minorHAnsi" w:cstheme="minorHAnsi"/>
          </w:rPr>
          <w:t xml:space="preserve"> </w:t>
        </w:r>
        <w:r w:rsidR="0006538B" w:rsidRPr="007F7E2B">
          <w:rPr>
            <w:rFonts w:asciiTheme="minorHAnsi" w:hAnsiTheme="minorHAnsi" w:cstheme="minorHAnsi"/>
            <w:b/>
            <w:bCs/>
          </w:rPr>
          <w:t>109.4</w:t>
        </w:r>
        <w:r w:rsidR="0006538B" w:rsidRPr="007F7E2B">
          <w:rPr>
            <w:rFonts w:asciiTheme="minorHAnsi" w:hAnsiTheme="minorHAnsi" w:cstheme="minorHAnsi"/>
          </w:rPr>
          <w:t xml:space="preserve"> TSOC/acre with a Standard Deviation of </w:t>
        </w:r>
        <w:r w:rsidR="0006538B" w:rsidRPr="007F7E2B">
          <w:rPr>
            <w:rFonts w:asciiTheme="minorHAnsi" w:hAnsiTheme="minorHAnsi" w:cstheme="minorHAnsi"/>
            <w:b/>
            <w:bCs/>
          </w:rPr>
          <w:t>11.2</w:t>
        </w:r>
        <w:r w:rsidR="0006538B" w:rsidRPr="007F7E2B">
          <w:rPr>
            <w:rFonts w:asciiTheme="minorHAnsi" w:hAnsiTheme="minorHAnsi" w:cstheme="minorHAnsi"/>
          </w:rPr>
          <w:t>.</w:t>
        </w:r>
      </w:ins>
    </w:p>
    <w:p w14:paraId="28374D19" w14:textId="24C99ADA" w:rsidR="002C29F5" w:rsidRPr="007F7E2B" w:rsidRDefault="001F020D" w:rsidP="00626F0D">
      <w:pPr>
        <w:rPr>
          <w:ins w:id="1705" w:author="V2" w:date="2025-04-14T14:19:00Z" w16du:dateUtc="2025-04-14T19:19:00Z"/>
          <w:rFonts w:asciiTheme="minorHAnsi" w:hAnsiTheme="minorHAnsi" w:cstheme="minorHAnsi"/>
        </w:rPr>
      </w:pPr>
      <w:ins w:id="1706" w:author="V2" w:date="2025-04-14T14:19:00Z" w16du:dateUtc="2025-04-14T19:19:00Z">
        <w:r w:rsidRPr="007F7E2B">
          <w:rPr>
            <w:rFonts w:asciiTheme="minorHAnsi" w:hAnsiTheme="minorHAnsi" w:cstheme="minorHAnsi"/>
          </w:rPr>
          <w:t xml:space="preserve">Using this analysis, the Standard Deviation of 11.2 could be </w:t>
        </w:r>
        <w:r w:rsidR="00815800" w:rsidRPr="007F7E2B">
          <w:rPr>
            <w:rFonts w:asciiTheme="minorHAnsi" w:hAnsiTheme="minorHAnsi" w:cstheme="minorHAnsi"/>
          </w:rPr>
          <w:t xml:space="preserve">considered by the proponent </w:t>
        </w:r>
        <w:r w:rsidRPr="007F7E2B">
          <w:rPr>
            <w:rFonts w:asciiTheme="minorHAnsi" w:hAnsiTheme="minorHAnsi" w:cstheme="minorHAnsi"/>
          </w:rPr>
          <w:t xml:space="preserve">as </w:t>
        </w:r>
        <w:r w:rsidR="00AA30A6" w:rsidRPr="007F7E2B">
          <w:rPr>
            <w:rFonts w:asciiTheme="minorHAnsi" w:hAnsiTheme="minorHAnsi" w:cstheme="minorHAnsi"/>
          </w:rPr>
          <w:t xml:space="preserve">the </w:t>
        </w:r>
        <w:r w:rsidRPr="007F7E2B">
          <w:rPr>
            <w:rFonts w:asciiTheme="minorHAnsi" w:hAnsiTheme="minorHAnsi" w:cstheme="minorHAnsi"/>
          </w:rPr>
          <w:t>buffer</w:t>
        </w:r>
        <w:r w:rsidR="00AA30A6" w:rsidRPr="007F7E2B">
          <w:rPr>
            <w:rFonts w:asciiTheme="minorHAnsi" w:hAnsiTheme="minorHAnsi" w:cstheme="minorHAnsi"/>
          </w:rPr>
          <w:t xml:space="preserve"> pool </w:t>
        </w:r>
        <w:r w:rsidR="006D4131" w:rsidRPr="007F7E2B">
          <w:rPr>
            <w:rFonts w:asciiTheme="minorHAnsi" w:hAnsiTheme="minorHAnsi" w:cstheme="minorHAnsi"/>
          </w:rPr>
          <w:t xml:space="preserve">retained percentage of credit, not available for sale, </w:t>
        </w:r>
        <w:r w:rsidR="00AA30A6" w:rsidRPr="007F7E2B">
          <w:rPr>
            <w:rFonts w:asciiTheme="minorHAnsi" w:hAnsiTheme="minorHAnsi" w:cstheme="minorHAnsi"/>
          </w:rPr>
          <w:t xml:space="preserve"> under this option</w:t>
        </w:r>
        <w:r w:rsidRPr="007F7E2B">
          <w:rPr>
            <w:rFonts w:asciiTheme="minorHAnsi" w:hAnsiTheme="minorHAnsi" w:cstheme="minorHAnsi"/>
          </w:rPr>
          <w:t xml:space="preserve">. </w:t>
        </w:r>
      </w:ins>
    </w:p>
    <w:p w14:paraId="14D1BD17" w14:textId="5788B9A5" w:rsidR="00A47F26" w:rsidRPr="007F7E2B" w:rsidRDefault="009E1F17" w:rsidP="00A47F26">
      <w:pPr>
        <w:pStyle w:val="Footer"/>
        <w:numPr>
          <w:ilvl w:val="0"/>
          <w:numId w:val="131"/>
        </w:numPr>
        <w:spacing w:before="0"/>
        <w:rPr>
          <w:ins w:id="1707" w:author="V2" w:date="2025-04-14T14:19:00Z" w16du:dateUtc="2025-04-14T19:19:00Z"/>
          <w:sz w:val="18"/>
          <w:szCs w:val="18"/>
        </w:rPr>
      </w:pPr>
      <w:ins w:id="1708" w:author="V2" w:date="2025-04-14T14:19:00Z" w16du:dateUtc="2025-04-14T19:19:00Z">
        <w:r w:rsidRPr="007F7E2B">
          <w:rPr>
            <w:rFonts w:asciiTheme="minorHAnsi" w:hAnsiTheme="minorHAnsi" w:cstheme="minorHAnsi"/>
            <w:b/>
            <w:bCs/>
          </w:rPr>
          <w:t>NOTE:</w:t>
        </w:r>
        <w:r w:rsidRPr="007F7E2B">
          <w:rPr>
            <w:rFonts w:asciiTheme="minorHAnsi" w:hAnsiTheme="minorHAnsi" w:cstheme="minorHAnsi"/>
          </w:rPr>
          <w:t xml:space="preserve"> Following the TRS methods for soil carbon project sample planning, landscape biophysical stratification, sampling, lab process</w:t>
        </w:r>
        <w:r w:rsidR="00554786" w:rsidRPr="007F7E2B">
          <w:rPr>
            <w:rFonts w:asciiTheme="minorHAnsi" w:hAnsiTheme="minorHAnsi" w:cstheme="minorHAnsi"/>
          </w:rPr>
          <w:t xml:space="preserve">ing including chopping core samples at least into four segments—“A” horizon, subtended by three depth strata (starting below the “A” horizon) reduces </w:t>
        </w:r>
        <w:r w:rsidR="00622833" w:rsidRPr="007F7E2B">
          <w:rPr>
            <w:rFonts w:asciiTheme="minorHAnsi" w:hAnsiTheme="minorHAnsi" w:cstheme="minorHAnsi"/>
          </w:rPr>
          <w:t>a</w:t>
        </w:r>
        <w:r w:rsidR="00994FD8" w:rsidRPr="007F7E2B">
          <w:rPr>
            <w:rFonts w:asciiTheme="minorHAnsi" w:hAnsiTheme="minorHAnsi" w:cstheme="minorHAnsi"/>
          </w:rPr>
          <w:t xml:space="preserve"> </w:t>
        </w:r>
        <w:r w:rsidR="0076290C" w:rsidRPr="007F7E2B">
          <w:rPr>
            <w:rFonts w:asciiTheme="minorHAnsi" w:hAnsiTheme="minorHAnsi" w:cstheme="minorHAnsi"/>
          </w:rPr>
          <w:t xml:space="preserve">20-30% error in carbon sampling by mixing “A” and “B” soil horizon </w:t>
        </w:r>
        <w:r w:rsidR="00994FD8" w:rsidRPr="007F7E2B">
          <w:rPr>
            <w:rFonts w:asciiTheme="minorHAnsi" w:hAnsiTheme="minorHAnsi" w:cstheme="minorHAnsi"/>
          </w:rPr>
          <w:t xml:space="preserve">soils </w:t>
        </w:r>
        <w:r w:rsidR="0076290C" w:rsidRPr="007F7E2B">
          <w:rPr>
            <w:rFonts w:asciiTheme="minorHAnsi" w:hAnsiTheme="minorHAnsi" w:cstheme="minorHAnsi"/>
          </w:rPr>
          <w:t xml:space="preserve">to varying and unreproducible </w:t>
        </w:r>
        <w:r w:rsidR="00E816AE" w:rsidRPr="007F7E2B">
          <w:rPr>
            <w:rFonts w:asciiTheme="minorHAnsi" w:hAnsiTheme="minorHAnsi" w:cstheme="minorHAnsi"/>
          </w:rPr>
          <w:t xml:space="preserve">(especially in landscapes with highly dynamic surface soil </w:t>
        </w:r>
        <w:r w:rsidR="007524E6" w:rsidRPr="007F7E2B">
          <w:rPr>
            <w:rFonts w:asciiTheme="minorHAnsi" w:hAnsiTheme="minorHAnsi" w:cstheme="minorHAnsi"/>
          </w:rPr>
          <w:t>setting)</w:t>
        </w:r>
        <w:r w:rsidR="00E816AE" w:rsidRPr="007F7E2B">
          <w:rPr>
            <w:rFonts w:asciiTheme="minorHAnsi" w:hAnsiTheme="minorHAnsi" w:cstheme="minorHAnsi"/>
          </w:rPr>
          <w:t xml:space="preserve"> </w:t>
        </w:r>
        <w:r w:rsidR="00994FD8" w:rsidRPr="007F7E2B">
          <w:rPr>
            <w:rFonts w:asciiTheme="minorHAnsi" w:hAnsiTheme="minorHAnsi" w:cstheme="minorHAnsi"/>
          </w:rPr>
          <w:t>admixtures over time</w:t>
        </w:r>
        <w:r w:rsidR="00622833" w:rsidRPr="007F7E2B">
          <w:rPr>
            <w:rFonts w:asciiTheme="minorHAnsi" w:hAnsiTheme="minorHAnsi" w:cstheme="minorHAnsi"/>
          </w:rPr>
          <w:t xml:space="preserve"> when only depth increment sampling is used (</w:t>
        </w:r>
        <w:r w:rsidR="00A47F26" w:rsidRPr="007F7E2B">
          <w:rPr>
            <w:rFonts w:asciiTheme="minorHAnsi" w:hAnsiTheme="minorHAnsi" w:cstheme="minorHAnsi"/>
          </w:rPr>
          <w:t xml:space="preserve">See </w:t>
        </w:r>
        <w:r w:rsidR="00E816AE" w:rsidRPr="007F7E2B">
          <w:rPr>
            <w:rFonts w:asciiTheme="minorHAnsi" w:hAnsiTheme="minorHAnsi" w:cstheme="minorHAnsi"/>
          </w:rPr>
          <w:t xml:space="preserve">Apfelbaum et al.  </w:t>
        </w:r>
        <w:r w:rsidR="00A47F26" w:rsidRPr="007F7E2B">
          <w:t>J Envi Soi Sci 6(3) - 2022. OAJESS.MS.ID.000239. DOI: 10.32474/OAJESS.2022.06.000239; and Kimbal et al 2007, CRC Soil carbon</w:t>
        </w:r>
        <w:r w:rsidR="00E816AE" w:rsidRPr="007F7E2B">
          <w:t xml:space="preserve"> management, economic, environmental, and societal benefits).</w:t>
        </w:r>
      </w:ins>
    </w:p>
    <w:p w14:paraId="1CEDB9FF" w14:textId="6069EF10" w:rsidR="00626F0D" w:rsidRPr="007F7E2B" w:rsidRDefault="00A47F26" w:rsidP="00CE1C96">
      <w:pPr>
        <w:spacing w:after="175" w:line="259" w:lineRule="auto"/>
        <w:rPr>
          <w:ins w:id="1709" w:author="V2" w:date="2025-04-14T14:19:00Z" w16du:dateUtc="2025-04-14T19:19:00Z"/>
          <w:rFonts w:asciiTheme="minorHAnsi" w:eastAsiaTheme="minorHAnsi" w:hAnsiTheme="minorHAnsi" w:cstheme="minorHAnsi"/>
          <w:b/>
          <w:bCs/>
          <w:kern w:val="2"/>
          <w:sz w:val="28"/>
          <w:szCs w:val="28"/>
          <w14:ligatures w14:val="standardContextual"/>
        </w:rPr>
      </w:pPr>
      <w:ins w:id="1710" w:author="V2" w:date="2025-04-14T14:19:00Z" w16du:dateUtc="2025-04-14T19:19:00Z">
        <w:r w:rsidRPr="007F7E2B">
          <w:t xml:space="preserve"> </w:t>
        </w:r>
        <w:r w:rsidR="00626F0D" w:rsidRPr="007F7E2B">
          <w:rPr>
            <w:rFonts w:asciiTheme="minorHAnsi" w:eastAsia="Times New Roman" w:hAnsiTheme="minorHAnsi" w:cstheme="minorHAnsi"/>
            <w:b/>
            <w:bCs/>
            <w:sz w:val="28"/>
            <w:szCs w:val="28"/>
          </w:rPr>
          <w:t>2.  TRS Soil Carbon permanence monitoring</w:t>
        </w:r>
      </w:ins>
    </w:p>
    <w:p w14:paraId="5D6EE7CF" w14:textId="77777777" w:rsidR="007B1121" w:rsidRPr="007F7E2B" w:rsidRDefault="00626F0D" w:rsidP="00626F0D">
      <w:pPr>
        <w:rPr>
          <w:ins w:id="1711" w:author="V2" w:date="2025-04-14T14:19:00Z" w16du:dateUtc="2025-04-14T19:19:00Z"/>
          <w:rFonts w:asciiTheme="minorHAnsi" w:hAnsiTheme="minorHAnsi" w:cstheme="minorHAnsi"/>
          <w:b/>
          <w:bCs/>
          <w:u w:val="single"/>
        </w:rPr>
      </w:pPr>
      <w:ins w:id="1712" w:author="V2" w:date="2025-04-14T14:19:00Z" w16du:dateUtc="2025-04-14T19:19:00Z">
        <w:r w:rsidRPr="007F7E2B">
          <w:rPr>
            <w:rFonts w:asciiTheme="minorHAnsi" w:hAnsiTheme="minorHAnsi" w:cstheme="minorHAnsi"/>
          </w:rPr>
          <w:t xml:space="preserve">To provide </w:t>
        </w:r>
        <w:r w:rsidRPr="007F7E2B">
          <w:rPr>
            <w:rFonts w:asciiTheme="minorHAnsi" w:eastAsia="Times New Roman" w:hAnsiTheme="minorHAnsi" w:cstheme="minorHAnsi"/>
          </w:rPr>
          <w:t>a reasonable and adequate assurance that the atmospheric carbon removal created by a project is secured and guaranteed for at least 40 years, preferably 100 years, TRS requires the project developer to implement, maintain and guarantee the deployment of measures to timely monitor and document any carbon removal reversals.</w:t>
        </w:r>
        <w:r w:rsidRPr="007F7E2B">
          <w:rPr>
            <w:rFonts w:asciiTheme="minorHAnsi" w:eastAsia="Times New Roman" w:hAnsiTheme="minorHAnsi" w:cstheme="minorHAnsi"/>
          </w:rPr>
          <w:br/>
        </w:r>
      </w:ins>
    </w:p>
    <w:p w14:paraId="4AB84B02" w14:textId="2B3CFAD1" w:rsidR="00626F0D" w:rsidRPr="007F7E2B" w:rsidRDefault="00626F0D" w:rsidP="00626F0D">
      <w:pPr>
        <w:rPr>
          <w:ins w:id="1713" w:author="V2" w:date="2025-04-14T14:19:00Z" w16du:dateUtc="2025-04-14T19:19:00Z"/>
          <w:rFonts w:asciiTheme="minorHAnsi" w:eastAsiaTheme="minorHAnsi" w:hAnsiTheme="minorHAnsi" w:cstheme="minorHAnsi"/>
          <w:b/>
          <w:bCs/>
          <w:kern w:val="2"/>
          <w14:ligatures w14:val="standardContextual"/>
        </w:rPr>
      </w:pPr>
      <w:ins w:id="1714" w:author="V2" w:date="2025-04-14T14:19:00Z" w16du:dateUtc="2025-04-14T19:19:00Z">
        <w:r w:rsidRPr="007F7E2B">
          <w:rPr>
            <w:rFonts w:asciiTheme="minorHAnsi" w:hAnsiTheme="minorHAnsi" w:cstheme="minorHAnsi"/>
            <w:b/>
            <w:bCs/>
            <w:u w:val="single"/>
          </w:rPr>
          <w:t>Roles and Responsibilities:</w:t>
        </w:r>
        <w:r w:rsidRPr="007F7E2B">
          <w:rPr>
            <w:rFonts w:asciiTheme="minorHAnsi" w:hAnsiTheme="minorHAnsi" w:cstheme="minorHAnsi"/>
            <w:b/>
            <w:bCs/>
          </w:rPr>
          <w:t xml:space="preserve"> </w:t>
        </w:r>
        <w:r w:rsidRPr="007F7E2B">
          <w:rPr>
            <w:rFonts w:asciiTheme="minorHAnsi" w:eastAsia="Times New Roman" w:hAnsiTheme="minorHAnsi" w:cstheme="minorHAnsi"/>
            <w:b/>
            <w:bCs/>
          </w:rPr>
          <w:t>TRS Soil Carbon permanence monitoring</w:t>
        </w:r>
      </w:ins>
    </w:p>
    <w:p w14:paraId="1B226BCA" w14:textId="77777777" w:rsidR="00626F0D" w:rsidRPr="007F7E2B" w:rsidRDefault="00626F0D" w:rsidP="00964B29">
      <w:pPr>
        <w:pStyle w:val="ListParagraph"/>
        <w:numPr>
          <w:ilvl w:val="0"/>
          <w:numId w:val="137"/>
        </w:numPr>
        <w:spacing w:before="0" w:after="160" w:line="254" w:lineRule="auto"/>
        <w:rPr>
          <w:ins w:id="1715" w:author="V2" w:date="2025-04-14T14:19:00Z" w16du:dateUtc="2025-04-14T19:19:00Z"/>
          <w:rFonts w:asciiTheme="minorHAnsi" w:eastAsia="Times New Roman" w:hAnsiTheme="minorHAnsi" w:cstheme="minorHAnsi"/>
        </w:rPr>
      </w:pPr>
      <w:ins w:id="1716" w:author="V2" w:date="2025-04-14T14:19:00Z" w16du:dateUtc="2025-04-14T19:19:00Z">
        <w:r w:rsidRPr="007F7E2B">
          <w:rPr>
            <w:rFonts w:asciiTheme="minorHAnsi" w:hAnsiTheme="minorHAnsi" w:cstheme="minorHAnsi"/>
            <w:i/>
            <w:iCs/>
            <w:u w:val="single"/>
          </w:rPr>
          <w:t>The Project developer:</w:t>
        </w:r>
        <w:r w:rsidRPr="007F7E2B">
          <w:rPr>
            <w:rFonts w:asciiTheme="minorHAnsi" w:hAnsiTheme="minorHAnsi" w:cstheme="minorHAnsi"/>
            <w:i/>
            <w:iCs/>
            <w:u w:val="single"/>
          </w:rPr>
          <w:br/>
        </w:r>
        <w:r w:rsidRPr="007F7E2B">
          <w:rPr>
            <w:rFonts w:asciiTheme="minorHAnsi" w:hAnsiTheme="minorHAnsi" w:cstheme="minorHAnsi"/>
          </w:rPr>
          <w:t xml:space="preserve">The project developer is responsible and accountable for the implementation, maintenance and quality of the </w:t>
        </w:r>
        <w:r w:rsidRPr="007F7E2B">
          <w:rPr>
            <w:rFonts w:asciiTheme="minorHAnsi" w:eastAsia="Times New Roman" w:hAnsiTheme="minorHAnsi" w:cstheme="minorHAnsi"/>
          </w:rPr>
          <w:t>system or set of measures to frequently and timely monitor and observe any carbon removal reversals.</w:t>
        </w:r>
        <w:r w:rsidRPr="007F7E2B">
          <w:rPr>
            <w:rFonts w:asciiTheme="minorHAnsi" w:eastAsia="Times New Roman" w:hAnsiTheme="minorHAnsi" w:cstheme="minorHAnsi"/>
          </w:rPr>
          <w:br/>
        </w:r>
      </w:ins>
    </w:p>
    <w:p w14:paraId="128DD29E" w14:textId="77777777" w:rsidR="00626F0D" w:rsidRPr="007F7E2B" w:rsidRDefault="00626F0D" w:rsidP="00964B29">
      <w:pPr>
        <w:pStyle w:val="ListParagraph"/>
        <w:numPr>
          <w:ilvl w:val="0"/>
          <w:numId w:val="137"/>
        </w:numPr>
        <w:spacing w:before="0" w:after="160" w:line="254" w:lineRule="auto"/>
        <w:rPr>
          <w:ins w:id="1717" w:author="V2" w:date="2025-04-14T14:19:00Z" w16du:dateUtc="2025-04-14T19:19:00Z"/>
          <w:rFonts w:asciiTheme="minorHAnsi" w:eastAsia="Times New Roman" w:hAnsiTheme="minorHAnsi" w:cstheme="minorHAnsi"/>
        </w:rPr>
      </w:pPr>
      <w:ins w:id="1718" w:author="V2" w:date="2025-04-14T14:19:00Z" w16du:dateUtc="2025-04-14T19:19:00Z">
        <w:r w:rsidRPr="007F7E2B">
          <w:rPr>
            <w:rFonts w:asciiTheme="minorHAnsi" w:eastAsia="Times New Roman" w:hAnsiTheme="minorHAnsi" w:cstheme="minorHAnsi"/>
            <w:i/>
            <w:iCs/>
            <w:u w:val="single"/>
          </w:rPr>
          <w:t>Independent third-party verifier:</w:t>
        </w:r>
        <w:r w:rsidRPr="007F7E2B">
          <w:rPr>
            <w:rFonts w:asciiTheme="minorHAnsi" w:eastAsia="Times New Roman" w:hAnsiTheme="minorHAnsi" w:cstheme="minorHAnsi"/>
            <w:i/>
            <w:iCs/>
            <w:u w:val="single"/>
          </w:rPr>
          <w:br/>
        </w:r>
        <w:r w:rsidRPr="007F7E2B">
          <w:rPr>
            <w:rFonts w:asciiTheme="minorHAnsi" w:eastAsia="Times New Roman" w:hAnsiTheme="minorHAnsi" w:cstheme="minorHAnsi"/>
          </w:rPr>
          <w:t xml:space="preserve">The independent third-party project verifier must include an assessment of the </w:t>
        </w:r>
        <w:r w:rsidRPr="007F7E2B">
          <w:rPr>
            <w:rFonts w:asciiTheme="minorHAnsi" w:hAnsiTheme="minorHAnsi" w:cstheme="minorHAnsi"/>
          </w:rPr>
          <w:t xml:space="preserve">quality of the </w:t>
        </w:r>
        <w:r w:rsidRPr="007F7E2B">
          <w:rPr>
            <w:rFonts w:asciiTheme="minorHAnsi" w:eastAsia="Times New Roman" w:hAnsiTheme="minorHAnsi" w:cstheme="minorHAnsi"/>
          </w:rPr>
          <w:t>system or set of measures to frequently and timely monitor and observe any carbon removal reversals, operated, and maintained by the project developer.</w:t>
        </w:r>
        <w:r w:rsidRPr="007F7E2B">
          <w:rPr>
            <w:rFonts w:asciiTheme="minorHAnsi" w:eastAsia="Times New Roman" w:hAnsiTheme="minorHAnsi" w:cstheme="minorHAnsi"/>
          </w:rPr>
          <w:br/>
        </w:r>
      </w:ins>
    </w:p>
    <w:p w14:paraId="65D5ADA5" w14:textId="77777777" w:rsidR="00626F0D" w:rsidRPr="007F7E2B" w:rsidRDefault="00626F0D" w:rsidP="00964B29">
      <w:pPr>
        <w:pStyle w:val="ListParagraph"/>
        <w:numPr>
          <w:ilvl w:val="0"/>
          <w:numId w:val="137"/>
        </w:numPr>
        <w:spacing w:before="0" w:after="160" w:line="254" w:lineRule="auto"/>
        <w:rPr>
          <w:ins w:id="1719" w:author="V2" w:date="2025-04-14T14:19:00Z" w16du:dateUtc="2025-04-14T19:19:00Z"/>
          <w:rFonts w:asciiTheme="minorHAnsi" w:eastAsia="Times New Roman" w:hAnsiTheme="minorHAnsi" w:cstheme="minorHAnsi"/>
        </w:rPr>
      </w:pPr>
      <w:ins w:id="1720" w:author="V2" w:date="2025-04-14T14:19:00Z" w16du:dateUtc="2025-04-14T19:19:00Z">
        <w:r w:rsidRPr="007F7E2B">
          <w:rPr>
            <w:rFonts w:asciiTheme="minorHAnsi" w:eastAsia="Times New Roman" w:hAnsiTheme="minorHAnsi" w:cstheme="minorHAnsi"/>
            <w:i/>
            <w:iCs/>
            <w:u w:val="single"/>
          </w:rPr>
          <w:t>The Registry:</w:t>
        </w:r>
        <w:r w:rsidRPr="007F7E2B">
          <w:rPr>
            <w:rFonts w:asciiTheme="minorHAnsi" w:eastAsia="Times New Roman" w:hAnsiTheme="minorHAnsi" w:cstheme="minorHAnsi"/>
            <w:i/>
            <w:iCs/>
            <w:u w:val="single"/>
          </w:rPr>
          <w:br/>
        </w:r>
        <w:r w:rsidRPr="007F7E2B">
          <w:rPr>
            <w:rFonts w:asciiTheme="minorHAnsi" w:eastAsia="Times New Roman" w:hAnsiTheme="minorHAnsi" w:cstheme="minorHAnsi"/>
          </w:rPr>
          <w:t xml:space="preserve">The Registry used to register and maintain the ledger of carbon credits generated according to TRS, is </w:t>
        </w:r>
        <w:r w:rsidRPr="007F7E2B">
          <w:rPr>
            <w:rFonts w:asciiTheme="minorHAnsi" w:hAnsiTheme="minorHAnsi" w:cstheme="minorHAnsi"/>
          </w:rPr>
          <w:t xml:space="preserve">responsible and accountable to frequently review if the </w:t>
        </w:r>
        <w:r w:rsidRPr="007F7E2B">
          <w:rPr>
            <w:rFonts w:asciiTheme="minorHAnsi" w:eastAsia="Times New Roman" w:hAnsiTheme="minorHAnsi" w:cstheme="minorHAnsi"/>
          </w:rPr>
          <w:t xml:space="preserve">systems’ set of measures, used by the project developer to frequently monitor and timely document any carbon removal reversals, is adequately useful for this purpose. </w:t>
        </w:r>
      </w:ins>
    </w:p>
    <w:p w14:paraId="51738043" w14:textId="77777777" w:rsidR="00626F0D" w:rsidRPr="007F7E2B" w:rsidRDefault="00626F0D" w:rsidP="00964B29">
      <w:pPr>
        <w:pStyle w:val="ListParagraph"/>
        <w:numPr>
          <w:ilvl w:val="0"/>
          <w:numId w:val="137"/>
        </w:numPr>
        <w:spacing w:before="0" w:after="160" w:line="254" w:lineRule="auto"/>
        <w:rPr>
          <w:ins w:id="1721" w:author="V2" w:date="2025-04-14T14:19:00Z" w16du:dateUtc="2025-04-14T19:19:00Z"/>
          <w:rFonts w:asciiTheme="minorHAnsi" w:eastAsia="Times New Roman" w:hAnsiTheme="minorHAnsi" w:cstheme="minorHAnsi"/>
        </w:rPr>
      </w:pPr>
      <w:ins w:id="1722" w:author="V2" w:date="2025-04-14T14:19:00Z" w16du:dateUtc="2025-04-14T19:19:00Z">
        <w:r w:rsidRPr="007F7E2B">
          <w:rPr>
            <w:rFonts w:asciiTheme="minorHAnsi" w:eastAsia="Times New Roman" w:hAnsiTheme="minorHAnsi" w:cstheme="minorHAnsi"/>
            <w:i/>
            <w:iCs/>
            <w:u w:val="single"/>
          </w:rPr>
          <w:t>The Registry - Mitigation plan:</w:t>
        </w:r>
        <w:r w:rsidRPr="007F7E2B">
          <w:rPr>
            <w:rFonts w:asciiTheme="minorHAnsi" w:eastAsia="Times New Roman" w:hAnsiTheme="minorHAnsi" w:cstheme="minorHAnsi"/>
          </w:rPr>
          <w:br/>
          <w:t>The registry must maintain an active set of standards in the form of a mitigation plan describing in adequate detail what pragmatic actions must be implemented by the project developer/landowner, and affirm the system or set of measures to frequently and timely monitor and observe any carbon removal reversals, in case:</w:t>
        </w:r>
      </w:ins>
    </w:p>
    <w:p w14:paraId="570C64B4" w14:textId="77777777" w:rsidR="00626F0D" w:rsidRPr="007F7E2B" w:rsidRDefault="00626F0D" w:rsidP="00964B29">
      <w:pPr>
        <w:pStyle w:val="ListParagraph"/>
        <w:numPr>
          <w:ilvl w:val="1"/>
          <w:numId w:val="137"/>
        </w:numPr>
        <w:spacing w:before="0" w:after="160" w:line="254" w:lineRule="auto"/>
        <w:rPr>
          <w:ins w:id="1723" w:author="V2" w:date="2025-04-14T14:19:00Z" w16du:dateUtc="2025-04-14T19:19:00Z"/>
          <w:rFonts w:asciiTheme="minorHAnsi" w:eastAsia="Times New Roman" w:hAnsiTheme="minorHAnsi" w:cstheme="minorHAnsi"/>
        </w:rPr>
      </w:pPr>
      <w:ins w:id="1724" w:author="V2" w:date="2025-04-14T14:19:00Z" w16du:dateUtc="2025-04-14T19:19:00Z">
        <w:r w:rsidRPr="007F7E2B">
          <w:rPr>
            <w:rFonts w:asciiTheme="minorHAnsi" w:eastAsia="Times New Roman" w:hAnsiTheme="minorHAnsi" w:cstheme="minorHAnsi"/>
          </w:rPr>
          <w:t>The project developer ceases to exist or is incapable or unwilling to execute its monitoring roles and responsibilities.</w:t>
        </w:r>
      </w:ins>
    </w:p>
    <w:p w14:paraId="1180297B" w14:textId="77777777" w:rsidR="00626F0D" w:rsidRPr="007F7E2B" w:rsidRDefault="00626F0D" w:rsidP="00964B29">
      <w:pPr>
        <w:pStyle w:val="ListParagraph"/>
        <w:numPr>
          <w:ilvl w:val="1"/>
          <w:numId w:val="137"/>
        </w:numPr>
        <w:spacing w:before="0" w:after="160" w:line="254" w:lineRule="auto"/>
        <w:rPr>
          <w:ins w:id="1725" w:author="V2" w:date="2025-04-14T14:19:00Z" w16du:dateUtc="2025-04-14T19:19:00Z"/>
          <w:rFonts w:asciiTheme="minorHAnsi" w:eastAsia="Times New Roman" w:hAnsiTheme="minorHAnsi" w:cstheme="minorHAnsi"/>
        </w:rPr>
      </w:pPr>
      <w:ins w:id="1726" w:author="V2" w:date="2025-04-14T14:19:00Z" w16du:dateUtc="2025-04-14T19:19:00Z">
        <w:r w:rsidRPr="007F7E2B">
          <w:rPr>
            <w:rFonts w:asciiTheme="minorHAnsi" w:eastAsia="Times New Roman" w:hAnsiTheme="minorHAnsi" w:cstheme="minorHAnsi"/>
          </w:rPr>
          <w:lastRenderedPageBreak/>
          <w:t>The registry ceases to exist or is incapable or unwilling to execute its monitoring roles and responsibilities.</w:t>
        </w:r>
      </w:ins>
    </w:p>
    <w:p w14:paraId="7CC41039" w14:textId="77777777" w:rsidR="00626F0D" w:rsidRPr="007F7E2B" w:rsidRDefault="00626F0D" w:rsidP="00626F0D">
      <w:pPr>
        <w:rPr>
          <w:ins w:id="1727" w:author="V2" w:date="2025-04-14T14:19:00Z" w16du:dateUtc="2025-04-14T19:19:00Z"/>
          <w:rFonts w:asciiTheme="minorHAnsi" w:eastAsiaTheme="minorHAnsi" w:hAnsiTheme="minorHAnsi" w:cstheme="minorHAnsi"/>
          <w:kern w:val="2"/>
          <w14:ligatures w14:val="standardContextual"/>
        </w:rPr>
      </w:pPr>
      <w:ins w:id="1728" w:author="V2" w:date="2025-04-14T14:19:00Z" w16du:dateUtc="2025-04-14T19:19:00Z">
        <w:r w:rsidRPr="007F7E2B">
          <w:rPr>
            <w:rFonts w:asciiTheme="minorHAnsi" w:hAnsiTheme="minorHAnsi" w:cstheme="minorHAnsi"/>
          </w:rPr>
          <w:t>The carbon reversal monitoring system for each project should comprise a portfolio of at least some of the following tools and mechanisms:</w:t>
        </w:r>
      </w:ins>
    </w:p>
    <w:p w14:paraId="08AF51EC" w14:textId="77777777" w:rsidR="00626F0D" w:rsidRPr="007F7E2B" w:rsidRDefault="00626F0D" w:rsidP="00964B29">
      <w:pPr>
        <w:pStyle w:val="ListParagraph"/>
        <w:numPr>
          <w:ilvl w:val="0"/>
          <w:numId w:val="138"/>
        </w:numPr>
        <w:spacing w:before="0" w:after="160" w:line="254" w:lineRule="auto"/>
        <w:rPr>
          <w:ins w:id="1729" w:author="V2" w:date="2025-04-14T14:19:00Z" w16du:dateUtc="2025-04-14T19:19:00Z"/>
          <w:rFonts w:asciiTheme="minorHAnsi" w:hAnsiTheme="minorHAnsi" w:cstheme="minorHAnsi"/>
        </w:rPr>
      </w:pPr>
      <w:ins w:id="1730" w:author="V2" w:date="2025-04-14T14:19:00Z" w16du:dateUtc="2025-04-14T19:19:00Z">
        <w:r w:rsidRPr="007F7E2B">
          <w:rPr>
            <w:rFonts w:asciiTheme="minorHAnsi" w:hAnsiTheme="minorHAnsi" w:cstheme="minorHAnsi"/>
          </w:rPr>
          <w:t>A contractual agreement between the project developer and landowners in the project to restrict the use of land management practices that form a risk to SOC stocks for the specified permanence period.</w:t>
        </w:r>
      </w:ins>
    </w:p>
    <w:p w14:paraId="48E67DE9" w14:textId="77777777" w:rsidR="00626F0D" w:rsidRPr="007F7E2B" w:rsidRDefault="00626F0D" w:rsidP="00964B29">
      <w:pPr>
        <w:pStyle w:val="ListParagraph"/>
        <w:numPr>
          <w:ilvl w:val="0"/>
          <w:numId w:val="138"/>
        </w:numPr>
        <w:spacing w:before="0" w:after="160" w:line="254" w:lineRule="auto"/>
        <w:rPr>
          <w:ins w:id="1731" w:author="V2" w:date="2025-04-14T14:19:00Z" w16du:dateUtc="2025-04-14T19:19:00Z"/>
          <w:rFonts w:asciiTheme="minorHAnsi" w:hAnsiTheme="minorHAnsi" w:cstheme="minorHAnsi"/>
        </w:rPr>
      </w:pPr>
      <w:ins w:id="1732" w:author="V2" w:date="2025-04-14T14:19:00Z" w16du:dateUtc="2025-04-14T19:19:00Z">
        <w:r w:rsidRPr="007F7E2B">
          <w:rPr>
            <w:rFonts w:asciiTheme="minorHAnsi" w:hAnsiTheme="minorHAnsi" w:cstheme="minorHAnsi"/>
          </w:rPr>
          <w:t>A frequent, for instance annual, formal declaration (affidavit) of the landowner submitted to the project developer, that key land management risks and key natural risks did not occur at the property, or if they did occur to what extent.</w:t>
        </w:r>
      </w:ins>
    </w:p>
    <w:p w14:paraId="4D792FCE" w14:textId="77777777" w:rsidR="00626F0D" w:rsidRPr="007F7E2B" w:rsidRDefault="00626F0D" w:rsidP="00964B29">
      <w:pPr>
        <w:pStyle w:val="ListParagraph"/>
        <w:numPr>
          <w:ilvl w:val="0"/>
          <w:numId w:val="138"/>
        </w:numPr>
        <w:spacing w:before="0" w:after="160" w:line="254" w:lineRule="auto"/>
        <w:rPr>
          <w:ins w:id="1733" w:author="V2" w:date="2025-04-14T14:19:00Z" w16du:dateUtc="2025-04-14T19:19:00Z"/>
          <w:rFonts w:asciiTheme="minorHAnsi" w:hAnsiTheme="minorHAnsi" w:cstheme="minorHAnsi"/>
        </w:rPr>
      </w:pPr>
      <w:ins w:id="1734" w:author="V2" w:date="2025-04-14T14:19:00Z" w16du:dateUtc="2025-04-14T19:19:00Z">
        <w:r w:rsidRPr="007F7E2B">
          <w:rPr>
            <w:rFonts w:asciiTheme="minorHAnsi" w:hAnsiTheme="minorHAnsi" w:cstheme="minorHAnsi"/>
          </w:rPr>
          <w:t xml:space="preserve">A frequent, for instance once every 5 years, use of adequate remote sensing tools and techniques to observe any of the key risks that might lead to </w:t>
        </w:r>
        <w:r w:rsidRPr="007F7E2B">
          <w:rPr>
            <w:rFonts w:asciiTheme="minorHAnsi" w:eastAsia="Times New Roman" w:hAnsiTheme="minorHAnsi" w:cstheme="minorHAnsi"/>
          </w:rPr>
          <w:t>carbon removal reversals.</w:t>
        </w:r>
      </w:ins>
    </w:p>
    <w:p w14:paraId="3D2BDBB6" w14:textId="77777777" w:rsidR="00626F0D" w:rsidRPr="007F7E2B" w:rsidRDefault="00626F0D" w:rsidP="00964B29">
      <w:pPr>
        <w:pStyle w:val="ListParagraph"/>
        <w:numPr>
          <w:ilvl w:val="0"/>
          <w:numId w:val="138"/>
        </w:numPr>
        <w:spacing w:before="0" w:after="160" w:line="254" w:lineRule="auto"/>
        <w:rPr>
          <w:ins w:id="1735" w:author="V2" w:date="2025-04-14T14:19:00Z" w16du:dateUtc="2025-04-14T19:19:00Z"/>
          <w:rFonts w:asciiTheme="minorHAnsi" w:hAnsiTheme="minorHAnsi" w:cstheme="minorHAnsi"/>
        </w:rPr>
      </w:pPr>
      <w:ins w:id="1736" w:author="V2" w:date="2025-04-14T14:19:00Z" w16du:dateUtc="2025-04-14T19:19:00Z">
        <w:r w:rsidRPr="007F7E2B">
          <w:rPr>
            <w:rFonts w:asciiTheme="minorHAnsi" w:hAnsiTheme="minorHAnsi" w:cstheme="minorHAnsi"/>
          </w:rPr>
          <w:t xml:space="preserve">A frequent, for instance once every 5-years, visit of the project site to observe any of the key risks that might lead to </w:t>
        </w:r>
        <w:r w:rsidRPr="007F7E2B">
          <w:rPr>
            <w:rFonts w:asciiTheme="minorHAnsi" w:eastAsia="Times New Roman" w:hAnsiTheme="minorHAnsi" w:cstheme="minorHAnsi"/>
          </w:rPr>
          <w:t>carbon removal reversals.</w:t>
        </w:r>
      </w:ins>
    </w:p>
    <w:p w14:paraId="5698A1D8" w14:textId="552424EA" w:rsidR="00626F0D" w:rsidRPr="007F7E2B" w:rsidRDefault="00626F0D" w:rsidP="00964B29">
      <w:pPr>
        <w:pStyle w:val="ListParagraph"/>
        <w:numPr>
          <w:ilvl w:val="0"/>
          <w:numId w:val="138"/>
        </w:numPr>
        <w:spacing w:before="0" w:after="160" w:line="254" w:lineRule="auto"/>
        <w:rPr>
          <w:ins w:id="1737" w:author="V2" w:date="2025-04-14T14:19:00Z" w16du:dateUtc="2025-04-14T19:19:00Z"/>
          <w:rFonts w:asciiTheme="minorHAnsi" w:hAnsiTheme="minorHAnsi" w:cstheme="minorHAnsi"/>
        </w:rPr>
      </w:pPr>
      <w:r w:rsidRPr="007F7E2B">
        <w:rPr>
          <w:rFonts w:asciiTheme="minorHAnsi" w:hAnsiTheme="minorHAnsi"/>
          <w:rPrChange w:id="1738" w:author="V2" w:date="2025-04-14T14:19:00Z" w16du:dateUtc="2025-04-14T19:19:00Z">
            <w:rPr/>
          </w:rPrChange>
        </w:rPr>
        <w:t xml:space="preserve">Other </w:t>
      </w:r>
      <w:del w:id="1739" w:author="V2" w:date="2025-04-14T14:19:00Z" w16du:dateUtc="2025-04-14T19:19:00Z">
        <w:r w:rsidR="0018437E">
          <w:delText>Land Use (AFOLU)</w:delText>
        </w:r>
      </w:del>
      <w:ins w:id="1740" w:author="V2" w:date="2025-04-14T14:19:00Z" w16du:dateUtc="2025-04-14T19:19:00Z">
        <w:r w:rsidRPr="007F7E2B">
          <w:rPr>
            <w:rFonts w:asciiTheme="minorHAnsi" w:hAnsiTheme="minorHAnsi" w:cstheme="minorHAnsi"/>
          </w:rPr>
          <w:t xml:space="preserve">adequate methods, tools and techniques that will provide frequent (e.g., yearly) and a timely observation of the occurrence of key risks that might lead to </w:t>
        </w:r>
        <w:r w:rsidRPr="007F7E2B">
          <w:rPr>
            <w:rFonts w:asciiTheme="minorHAnsi" w:eastAsia="Times New Roman" w:hAnsiTheme="minorHAnsi" w:cstheme="minorHAnsi"/>
          </w:rPr>
          <w:t>carbon removal reversals.</w:t>
        </w:r>
      </w:ins>
    </w:p>
    <w:p w14:paraId="3885B54F" w14:textId="77777777" w:rsidR="00626F0D" w:rsidRPr="007F7E2B" w:rsidRDefault="00626F0D" w:rsidP="00626F0D">
      <w:pPr>
        <w:pStyle w:val="ListParagraph"/>
        <w:rPr>
          <w:ins w:id="1741" w:author="V2" w:date="2025-04-14T14:19:00Z" w16du:dateUtc="2025-04-14T19:19:00Z"/>
          <w:rFonts w:asciiTheme="minorHAnsi" w:hAnsiTheme="minorHAnsi" w:cstheme="minorHAnsi"/>
        </w:rPr>
      </w:pPr>
    </w:p>
    <w:p w14:paraId="7C89695E" w14:textId="164DF15C" w:rsidR="00626F0D" w:rsidRPr="007F7E2B" w:rsidRDefault="00626F0D" w:rsidP="00626F0D">
      <w:pPr>
        <w:pStyle w:val="ListParagraph"/>
        <w:ind w:left="0"/>
        <w:rPr>
          <w:ins w:id="1742" w:author="V2" w:date="2025-04-14T14:19:00Z" w16du:dateUtc="2025-04-14T19:19:00Z"/>
          <w:rFonts w:asciiTheme="minorHAnsi" w:hAnsiTheme="minorHAnsi" w:cstheme="minorHAnsi"/>
        </w:rPr>
      </w:pPr>
      <w:ins w:id="1743" w:author="V2" w:date="2025-04-14T14:19:00Z" w16du:dateUtc="2025-04-14T19:19:00Z">
        <w:r w:rsidRPr="007F7E2B">
          <w:rPr>
            <w:rFonts w:asciiTheme="minorHAnsi" w:hAnsiTheme="minorHAnsi" w:cstheme="minorHAnsi"/>
          </w:rPr>
          <w:t>During the phase in which the project is actively delivering carbon removal credits according to TRS, carbon removal credits are generated frequently (e.g. annually) which requires an assessment of the carbon storage accrual, and a frequent (e.g. every 5-years) measure</w:t>
        </w:r>
        <w:r w:rsidR="008A41E9" w:rsidRPr="007F7E2B">
          <w:rPr>
            <w:rFonts w:asciiTheme="minorHAnsi" w:hAnsiTheme="minorHAnsi" w:cstheme="minorHAnsi"/>
          </w:rPr>
          <w:t xml:space="preserve"> </w:t>
        </w:r>
        <w:r w:rsidRPr="007F7E2B">
          <w:rPr>
            <w:rFonts w:asciiTheme="minorHAnsi" w:hAnsiTheme="minorHAnsi" w:cstheme="minorHAnsi"/>
          </w:rPr>
          <w:t>to</w:t>
        </w:r>
        <w:r w:rsidR="008A41E9" w:rsidRPr="007F7E2B">
          <w:rPr>
            <w:rFonts w:asciiTheme="minorHAnsi" w:hAnsiTheme="minorHAnsi" w:cstheme="minorHAnsi"/>
          </w:rPr>
          <w:t xml:space="preserve"> </w:t>
        </w:r>
        <w:r w:rsidRPr="007F7E2B">
          <w:rPr>
            <w:rFonts w:asciiTheme="minorHAnsi" w:hAnsiTheme="minorHAnsi" w:cstheme="minorHAnsi"/>
          </w:rPr>
          <w:t xml:space="preserve">measure determination of the SOC. For every credit delivery application, </w:t>
        </w:r>
        <w:r w:rsidR="008A41E9" w:rsidRPr="007F7E2B">
          <w:rPr>
            <w:rFonts w:asciiTheme="minorHAnsi" w:hAnsiTheme="minorHAnsi" w:cstheme="minorHAnsi"/>
          </w:rPr>
          <w:t xml:space="preserve">independent third party verification </w:t>
        </w:r>
        <w:r w:rsidRPr="007F7E2B">
          <w:rPr>
            <w:rFonts w:asciiTheme="minorHAnsi" w:hAnsiTheme="minorHAnsi" w:cstheme="minorHAnsi"/>
          </w:rPr>
          <w:t xml:space="preserve">of the lack of occurrence of </w:t>
        </w:r>
        <w:r w:rsidRPr="007F7E2B">
          <w:rPr>
            <w:rFonts w:asciiTheme="minorHAnsi" w:eastAsia="Times New Roman" w:hAnsiTheme="minorHAnsi" w:cstheme="minorHAnsi"/>
          </w:rPr>
          <w:t>carbon removal reversals</w:t>
        </w:r>
        <w:r w:rsidR="008A41E9" w:rsidRPr="007F7E2B">
          <w:rPr>
            <w:rFonts w:asciiTheme="minorHAnsi" w:eastAsia="Times New Roman" w:hAnsiTheme="minorHAnsi" w:cstheme="minorHAnsi"/>
          </w:rPr>
          <w:t xml:space="preserve"> </w:t>
        </w:r>
        <w:r w:rsidRPr="007F7E2B">
          <w:rPr>
            <w:rFonts w:asciiTheme="minorHAnsi" w:eastAsia="Times New Roman" w:hAnsiTheme="minorHAnsi" w:cstheme="minorHAnsi"/>
          </w:rPr>
          <w:t>is mandatory.</w:t>
        </w:r>
        <w:r w:rsidRPr="007F7E2B">
          <w:rPr>
            <w:rFonts w:asciiTheme="minorHAnsi" w:eastAsia="Times New Roman" w:hAnsiTheme="minorHAnsi" w:cstheme="minorHAnsi"/>
          </w:rPr>
          <w:br/>
        </w:r>
        <w:r w:rsidRPr="007F7E2B">
          <w:rPr>
            <w:rFonts w:asciiTheme="minorHAnsi" w:eastAsia="Times New Roman" w:hAnsiTheme="minorHAnsi" w:cstheme="minorHAnsi"/>
          </w:rPr>
          <w:br/>
          <w:t xml:space="preserve">During the phase in which the project is no longer </w:t>
        </w:r>
        <w:r w:rsidRPr="007F7E2B">
          <w:rPr>
            <w:rFonts w:asciiTheme="minorHAnsi" w:hAnsiTheme="minorHAnsi" w:cstheme="minorHAnsi"/>
          </w:rPr>
          <w:t>actively delivering carbon removal credits, but the permanence period has not yet expired, the project developer must report to the registry annually that the carbon reversal monitoring system has been implemented and where/if mitigation was necessary, how that has been, or will be implemented and the ongoing revised monitoring commitments.</w:t>
        </w:r>
      </w:ins>
    </w:p>
    <w:p w14:paraId="3E9C3AE7" w14:textId="1A1679C5" w:rsidR="00626F0D" w:rsidRPr="007F7E2B" w:rsidRDefault="00626F0D" w:rsidP="00626F0D">
      <w:pPr>
        <w:rPr>
          <w:ins w:id="1744" w:author="V2" w:date="2025-04-14T14:19:00Z" w16du:dateUtc="2025-04-14T19:19:00Z"/>
          <w:rFonts w:asciiTheme="minorHAnsi" w:hAnsiTheme="minorHAnsi" w:cstheme="minorHAnsi"/>
        </w:rPr>
      </w:pPr>
      <w:ins w:id="1745" w:author="V2" w:date="2025-04-14T14:19:00Z" w16du:dateUtc="2025-04-14T19:19:00Z">
        <w:r w:rsidRPr="007F7E2B">
          <w:rPr>
            <w:rFonts w:asciiTheme="minorHAnsi" w:hAnsiTheme="minorHAnsi" w:cstheme="minorHAnsi"/>
          </w:rPr>
          <w:t>In the case that carbon removal reversals are observed by any party, the project developer has the main responsibility to report to the registry a carbon removal reversal report, including: the location of reversals, acreage affected, estimated quantify of the reversals, date of the reversals and likely cause(s) of reversals</w:t>
        </w:r>
        <w:r w:rsidR="004D4EB3" w:rsidRPr="007F7E2B">
          <w:rPr>
            <w:rFonts w:asciiTheme="minorHAnsi" w:hAnsiTheme="minorHAnsi" w:cstheme="minorHAnsi"/>
          </w:rPr>
          <w:t>.</w:t>
        </w:r>
        <w:r w:rsidRPr="007F7E2B">
          <w:rPr>
            <w:rFonts w:asciiTheme="minorHAnsi" w:hAnsiTheme="minorHAnsi" w:cstheme="minorHAnsi"/>
          </w:rPr>
          <w:t xml:space="preserve"> In case the project developer is unable or unwilling to report carbon removal reversals, any party can report the reversals, or suspicion of reversals, to the Registry.</w:t>
        </w:r>
      </w:ins>
    </w:p>
    <w:p w14:paraId="5D8F171F" w14:textId="77777777" w:rsidR="007B1121" w:rsidRPr="007F7E2B" w:rsidRDefault="00626F0D" w:rsidP="00626F0D">
      <w:pPr>
        <w:rPr>
          <w:ins w:id="1746" w:author="V2" w:date="2025-04-14T14:19:00Z" w16du:dateUtc="2025-04-14T19:19:00Z"/>
          <w:rFonts w:asciiTheme="minorHAnsi" w:hAnsiTheme="minorHAnsi" w:cstheme="minorHAnsi"/>
          <w:b/>
          <w:bCs/>
          <w:u w:val="single"/>
        </w:rPr>
      </w:pPr>
      <w:ins w:id="1747" w:author="V2" w:date="2025-04-14T14:19:00Z" w16du:dateUtc="2025-04-14T19:19:00Z">
        <w:r w:rsidRPr="007F7E2B">
          <w:rPr>
            <w:rFonts w:asciiTheme="minorHAnsi" w:eastAsia="Times New Roman" w:hAnsiTheme="minorHAnsi" w:cstheme="minorHAnsi"/>
            <w:b/>
            <w:bCs/>
            <w:sz w:val="28"/>
            <w:szCs w:val="28"/>
          </w:rPr>
          <w:t>3.  TRS Soil Carbon reversal risk mitigation measures</w:t>
        </w:r>
        <w:r w:rsidRPr="007F7E2B">
          <w:rPr>
            <w:rFonts w:asciiTheme="minorHAnsi" w:eastAsia="Times New Roman" w:hAnsiTheme="minorHAnsi" w:cstheme="minorHAnsi"/>
            <w:b/>
            <w:bCs/>
            <w:sz w:val="28"/>
            <w:szCs w:val="28"/>
          </w:rPr>
          <w:br/>
        </w:r>
        <w:r w:rsidRPr="007F7E2B">
          <w:rPr>
            <w:rFonts w:asciiTheme="minorHAnsi" w:eastAsia="Times New Roman" w:hAnsiTheme="minorHAnsi" w:cstheme="minorHAnsi"/>
          </w:rPr>
          <w:t>Once</w:t>
        </w:r>
        <w:r w:rsidRPr="007F7E2B">
          <w:rPr>
            <w:rFonts w:asciiTheme="minorHAnsi" w:hAnsiTheme="minorHAnsi" w:cstheme="minorHAnsi"/>
            <w:b/>
            <w:bCs/>
          </w:rPr>
          <w:t xml:space="preserve"> </w:t>
        </w:r>
        <w:r w:rsidRPr="007F7E2B">
          <w:rPr>
            <w:rFonts w:asciiTheme="minorHAnsi" w:hAnsiTheme="minorHAnsi" w:cstheme="minorHAnsi"/>
          </w:rPr>
          <w:t>a carbon removal reversal has been observed or reported the next step is to ensure that the carbon removal reversal is adequately and timely compensated and thus effectively eliminated. The following TRS procedures describe the portfolio of actions and measures to guarantee adequate TRS credit permanence.</w:t>
        </w:r>
        <w:r w:rsidRPr="007F7E2B">
          <w:rPr>
            <w:rFonts w:asciiTheme="minorHAnsi" w:hAnsiTheme="minorHAnsi" w:cstheme="minorHAnsi"/>
            <w:b/>
            <w:bCs/>
          </w:rPr>
          <w:br/>
        </w:r>
      </w:ins>
    </w:p>
    <w:p w14:paraId="7D893D29" w14:textId="6466F9EE" w:rsidR="00626F0D" w:rsidRPr="007F7E2B" w:rsidRDefault="00626F0D" w:rsidP="00626F0D">
      <w:pPr>
        <w:rPr>
          <w:ins w:id="1748" w:author="V2" w:date="2025-04-14T14:19:00Z" w16du:dateUtc="2025-04-14T19:19:00Z"/>
          <w:rFonts w:asciiTheme="minorHAnsi" w:hAnsiTheme="minorHAnsi" w:cstheme="minorHAnsi"/>
          <w:b/>
          <w:bCs/>
          <w:u w:val="single"/>
        </w:rPr>
      </w:pPr>
      <w:ins w:id="1749" w:author="V2" w:date="2025-04-14T14:19:00Z" w16du:dateUtc="2025-04-14T19:19:00Z">
        <w:r w:rsidRPr="007F7E2B">
          <w:rPr>
            <w:rFonts w:asciiTheme="minorHAnsi" w:hAnsiTheme="minorHAnsi" w:cstheme="minorHAnsi"/>
            <w:b/>
            <w:bCs/>
            <w:u w:val="single"/>
          </w:rPr>
          <w:lastRenderedPageBreak/>
          <w:t>TRS Buffer Pool Requirements</w:t>
        </w:r>
      </w:ins>
    </w:p>
    <w:p w14:paraId="14FC4542" w14:textId="77777777" w:rsidR="00626F0D" w:rsidRPr="007F7E2B" w:rsidRDefault="00626F0D" w:rsidP="00626F0D">
      <w:pPr>
        <w:rPr>
          <w:ins w:id="1750" w:author="V2" w:date="2025-04-14T14:19:00Z" w16du:dateUtc="2025-04-14T19:19:00Z"/>
          <w:rFonts w:asciiTheme="minorHAnsi" w:hAnsiTheme="minorHAnsi" w:cstheme="minorHAnsi"/>
        </w:rPr>
      </w:pPr>
      <w:ins w:id="1751" w:author="V2" w:date="2025-04-14T14:19:00Z" w16du:dateUtc="2025-04-14T19:19:00Z">
        <w:r w:rsidRPr="007F7E2B">
          <w:rPr>
            <w:rFonts w:asciiTheme="minorHAnsi" w:hAnsiTheme="minorHAnsi" w:cstheme="minorHAnsi"/>
          </w:rPr>
          <w:t>The TRS buffer requires a 40-year minimum commitment to monitor, report, and compensate for reversals. TRS requirement details addressed in this section include:</w:t>
        </w:r>
      </w:ins>
    </w:p>
    <w:p w14:paraId="2CF9B617" w14:textId="66A9042A" w:rsidR="00626F0D" w:rsidRPr="007F7E2B" w:rsidRDefault="00626F0D" w:rsidP="00964B29">
      <w:pPr>
        <w:pStyle w:val="ListParagraph"/>
        <w:numPr>
          <w:ilvl w:val="0"/>
          <w:numId w:val="139"/>
        </w:numPr>
        <w:spacing w:before="0" w:after="160"/>
        <w:rPr>
          <w:rFonts w:asciiTheme="minorHAnsi" w:hAnsiTheme="minorHAnsi"/>
          <w:rPrChange w:id="1752" w:author="V2" w:date="2025-04-14T14:19:00Z" w16du:dateUtc="2025-04-14T19:19:00Z">
            <w:rPr/>
          </w:rPrChange>
        </w:rPr>
        <w:pPrChange w:id="1753" w:author="V2" w:date="2025-04-14T14:19:00Z" w16du:dateUtc="2025-04-14T19:19:00Z">
          <w:pPr>
            <w:widowControl w:val="0"/>
            <w:pBdr>
              <w:top w:val="nil"/>
              <w:left w:val="nil"/>
              <w:bottom w:val="nil"/>
              <w:right w:val="nil"/>
              <w:between w:val="nil"/>
            </w:pBdr>
            <w:spacing w:before="0" w:after="160" w:line="259" w:lineRule="auto"/>
            <w:ind w:left="1710"/>
          </w:pPr>
        </w:pPrChange>
      </w:pPr>
      <w:ins w:id="1754" w:author="V2" w:date="2025-04-14T14:19:00Z" w16du:dateUtc="2025-04-14T19:19:00Z">
        <w:r w:rsidRPr="007F7E2B">
          <w:rPr>
            <w:rFonts w:asciiTheme="minorHAnsi" w:hAnsiTheme="minorHAnsi" w:cstheme="minorHAnsi"/>
          </w:rPr>
          <w:t>Projects are required to contribute to a</w:t>
        </w:r>
      </w:ins>
      <w:r w:rsidRPr="007F7E2B">
        <w:rPr>
          <w:rFonts w:asciiTheme="minorHAnsi" w:hAnsiTheme="minorHAnsi"/>
          <w:rPrChange w:id="1755" w:author="V2" w:date="2025-04-14T14:19:00Z" w16du:dateUtc="2025-04-14T19:19:00Z">
            <w:rPr/>
          </w:rPrChange>
        </w:rPr>
        <w:t xml:space="preserve"> pooled buffer </w:t>
      </w:r>
      <w:del w:id="1756" w:author="V2" w:date="2025-04-14T14:19:00Z" w16du:dateUtc="2025-04-14T19:19:00Z">
        <w:r w:rsidR="0018437E">
          <w:delText xml:space="preserve">account can be determined by applying the latest version of the </w:delText>
        </w:r>
        <w:r w:rsidR="00570313">
          <w:fldChar w:fldCharType="begin"/>
        </w:r>
        <w:r w:rsidR="00570313">
          <w:delInstrText>HYPERLINK "https://verra.org/wp-content/uploads/2019/09/AFOLU_Non-Permanence_Risk-Tool_v4.0.pdf" \h</w:delInstrText>
        </w:r>
        <w:r w:rsidR="00570313">
          <w:fldChar w:fldCharType="separate"/>
        </w:r>
        <w:r w:rsidR="00570313">
          <w:rPr>
            <w:color w:val="1155CC"/>
            <w:u w:val="single"/>
          </w:rPr>
          <w:delText>VCS AFOLU Non-Permanence Risk Tool</w:delText>
        </w:r>
        <w:r w:rsidR="00570313">
          <w:fldChar w:fldCharType="end"/>
        </w:r>
        <w:r w:rsidR="0018437E">
          <w:delText xml:space="preserve">. Pooling only applies to contracts with a greater than 25-year commitment. </w:delText>
        </w:r>
      </w:del>
      <w:ins w:id="1757" w:author="V2" w:date="2025-04-14T14:19:00Z" w16du:dateUtc="2025-04-14T19:19:00Z">
        <w:r w:rsidRPr="007F7E2B">
          <w:rPr>
            <w:rFonts w:asciiTheme="minorHAnsi" w:hAnsiTheme="minorHAnsi" w:cstheme="minorHAnsi"/>
          </w:rPr>
          <w:t>operated by Nature’s Registry.</w:t>
        </w:r>
      </w:ins>
    </w:p>
    <w:p w14:paraId="7D11B351" w14:textId="77777777" w:rsidR="00570313" w:rsidRDefault="0018437E">
      <w:pPr>
        <w:widowControl w:val="0"/>
        <w:pBdr>
          <w:top w:val="nil"/>
          <w:left w:val="nil"/>
          <w:bottom w:val="nil"/>
          <w:right w:val="nil"/>
          <w:between w:val="nil"/>
        </w:pBdr>
        <w:spacing w:before="0" w:after="160" w:line="259" w:lineRule="auto"/>
        <w:ind w:left="1710"/>
        <w:rPr>
          <w:del w:id="1758" w:author="V2" w:date="2025-04-14T14:19:00Z" w16du:dateUtc="2025-04-14T19:19:00Z"/>
        </w:rPr>
      </w:pPr>
      <w:del w:id="1759" w:author="V2" w:date="2025-04-14T14:19:00Z" w16du:dateUtc="2025-04-14T19:19:00Z">
        <w:r>
          <w:rPr>
            <w:b/>
          </w:rPr>
          <w:delText>Option 3: Insurance</w:delText>
        </w:r>
        <w:r>
          <w:br/>
          <w:delText>Insurance programs that provide an alternative to, or added secure compensation for concern over permanence, can be invoked by election of the Project Proponent in coordination with The Regenerative Registry to supplement, or supplant Option 1 and 2, to ensure the minimum 10-year commitment condition is met.</w:delText>
        </w:r>
      </w:del>
    </w:p>
    <w:p w14:paraId="02CB6447" w14:textId="2B19387E" w:rsidR="00626F0D" w:rsidRPr="007F7E2B" w:rsidRDefault="0018437E" w:rsidP="00964B29">
      <w:pPr>
        <w:pStyle w:val="ListParagraph"/>
        <w:numPr>
          <w:ilvl w:val="0"/>
          <w:numId w:val="139"/>
        </w:numPr>
        <w:spacing w:before="0" w:after="160"/>
        <w:rPr>
          <w:ins w:id="1760" w:author="V2" w:date="2025-04-14T14:19:00Z" w16du:dateUtc="2025-04-14T19:19:00Z"/>
          <w:rFonts w:asciiTheme="minorHAnsi" w:hAnsiTheme="minorHAnsi" w:cstheme="minorHAnsi"/>
        </w:rPr>
      </w:pPr>
      <w:del w:id="1761" w:author="V2" w:date="2025-04-14T14:19:00Z" w16du:dateUtc="2025-04-14T19:19:00Z">
        <w:r>
          <w:delText xml:space="preserve">An annual verification step is required to ensure reasonable progress to estimated accruals, and the </w:delText>
        </w:r>
      </w:del>
      <w:ins w:id="1762" w:author="V2" w:date="2025-04-14T14:19:00Z" w16du:dateUtc="2025-04-14T19:19:00Z">
        <w:r w:rsidR="00626F0D" w:rsidRPr="007F7E2B">
          <w:rPr>
            <w:rFonts w:asciiTheme="minorHAnsi" w:hAnsiTheme="minorHAnsi" w:cstheme="minorHAnsi"/>
          </w:rPr>
          <w:t xml:space="preserve">Project credits retained in the buffer pool are </w:t>
        </w:r>
        <w:r w:rsidR="00626F0D" w:rsidRPr="007F7E2B">
          <w:rPr>
            <w:rFonts w:asciiTheme="minorHAnsi" w:hAnsiTheme="minorHAnsi" w:cstheme="minorHAnsi"/>
            <w:u w:val="single"/>
          </w:rPr>
          <w:t>not</w:t>
        </w:r>
        <w:r w:rsidR="00626F0D" w:rsidRPr="007F7E2B">
          <w:rPr>
            <w:rFonts w:asciiTheme="minorHAnsi" w:hAnsiTheme="minorHAnsi" w:cstheme="minorHAnsi"/>
          </w:rPr>
          <w:t xml:space="preserve"> returned to the project developer or landowner at the end of their permanence/storage period.</w:t>
        </w:r>
        <w:r w:rsidR="00626F0D" w:rsidRPr="007F7E2B">
          <w:rPr>
            <w:rFonts w:asciiTheme="minorHAnsi" w:hAnsiTheme="minorHAnsi" w:cstheme="minorHAnsi"/>
            <w:b/>
            <w:bCs/>
            <w:i/>
            <w:iCs/>
          </w:rPr>
          <w:t xml:space="preserve"> Note:</w:t>
        </w:r>
        <w:r w:rsidR="00626F0D" w:rsidRPr="007F7E2B">
          <w:rPr>
            <w:rFonts w:asciiTheme="minorHAnsi" w:hAnsiTheme="minorHAnsi" w:cstheme="minorHAnsi"/>
            <w:i/>
            <w:iCs/>
          </w:rPr>
          <w:t xml:space="preserve"> This is a change from projects developed under previous versions of The Regenerative Standard.</w:t>
        </w:r>
      </w:ins>
    </w:p>
    <w:p w14:paraId="4FD2BC0D" w14:textId="6511680E" w:rsidR="00626F0D" w:rsidRPr="007F7E2B" w:rsidRDefault="00626F0D" w:rsidP="00964B29">
      <w:pPr>
        <w:pStyle w:val="ListParagraph"/>
        <w:numPr>
          <w:ilvl w:val="0"/>
          <w:numId w:val="139"/>
        </w:numPr>
        <w:spacing w:before="0" w:after="160"/>
        <w:rPr>
          <w:ins w:id="1763" w:author="V2" w:date="2025-04-14T14:19:00Z" w16du:dateUtc="2025-04-14T19:19:00Z"/>
          <w:rFonts w:asciiTheme="minorHAnsi" w:hAnsiTheme="minorHAnsi" w:cstheme="minorHAnsi"/>
        </w:rPr>
      </w:pPr>
      <w:r w:rsidRPr="007F7E2B">
        <w:rPr>
          <w:rFonts w:asciiTheme="minorHAnsi" w:hAnsiTheme="minorHAnsi"/>
          <w:rPrChange w:id="1764" w:author="V2" w:date="2025-04-14T14:19:00Z" w16du:dateUtc="2025-04-14T19:19:00Z">
            <w:rPr/>
          </w:rPrChange>
        </w:rPr>
        <w:t xml:space="preserve">Project </w:t>
      </w:r>
      <w:del w:id="1765" w:author="V2" w:date="2025-04-14T14:19:00Z" w16du:dateUtc="2025-04-14T19:19:00Z">
        <w:r w:rsidR="0018437E">
          <w:delText>Proponent may update</w:delText>
        </w:r>
      </w:del>
      <w:ins w:id="1766" w:author="V2" w:date="2025-04-14T14:19:00Z" w16du:dateUtc="2025-04-14T19:19:00Z">
        <w:r w:rsidRPr="007F7E2B">
          <w:rPr>
            <w:rFonts w:asciiTheme="minorHAnsi" w:hAnsiTheme="minorHAnsi" w:cstheme="minorHAnsi"/>
          </w:rPr>
          <w:t>credits included in</w:t>
        </w:r>
      </w:ins>
      <w:r w:rsidRPr="007F7E2B">
        <w:rPr>
          <w:rFonts w:asciiTheme="minorHAnsi" w:hAnsiTheme="minorHAnsi"/>
          <w:rPrChange w:id="1767" w:author="V2" w:date="2025-04-14T14:19:00Z" w16du:dateUtc="2025-04-14T19:19:00Z">
            <w:rPr/>
          </w:rPrChange>
        </w:rPr>
        <w:t xml:space="preserve"> the </w:t>
      </w:r>
      <w:del w:id="1768" w:author="V2" w:date="2025-04-14T14:19:00Z" w16du:dateUtc="2025-04-14T19:19:00Z">
        <w:r w:rsidR="0018437E">
          <w:delText xml:space="preserve">Forward Assessment to reduce the issuance of interim credits </w:delText>
        </w:r>
      </w:del>
      <w:ins w:id="1769" w:author="V2" w:date="2025-04-14T14:19:00Z" w16du:dateUtc="2025-04-14T19:19:00Z">
        <w:r w:rsidRPr="007F7E2B">
          <w:rPr>
            <w:rFonts w:asciiTheme="minorHAnsi" w:hAnsiTheme="minorHAnsi" w:cstheme="minorHAnsi"/>
          </w:rPr>
          <w:t xml:space="preserve">buffer pool </w:t>
        </w:r>
        <w:r w:rsidR="008A41E9" w:rsidRPr="007F7E2B">
          <w:rPr>
            <w:rFonts w:asciiTheme="minorHAnsi" w:hAnsiTheme="minorHAnsi" w:cstheme="minorHAnsi"/>
          </w:rPr>
          <w:t xml:space="preserve">can be </w:t>
        </w:r>
        <w:r w:rsidRPr="007F7E2B">
          <w:rPr>
            <w:rFonts w:asciiTheme="minorHAnsi" w:hAnsiTheme="minorHAnsi" w:cstheme="minorHAnsi"/>
          </w:rPr>
          <w:t>used for shortfalls and</w:t>
        </w:r>
        <w:r w:rsidR="008A41E9" w:rsidRPr="007F7E2B">
          <w:rPr>
            <w:rFonts w:asciiTheme="minorHAnsi" w:hAnsiTheme="minorHAnsi" w:cstheme="minorHAnsi"/>
          </w:rPr>
          <w:t>/or</w:t>
        </w:r>
        <w:r w:rsidRPr="007F7E2B">
          <w:rPr>
            <w:rFonts w:asciiTheme="minorHAnsi" w:hAnsiTheme="minorHAnsi" w:cstheme="minorHAnsi"/>
          </w:rPr>
          <w:t xml:space="preserve"> reversals, </w:t>
        </w:r>
        <w:r w:rsidR="008A41E9" w:rsidRPr="007F7E2B">
          <w:rPr>
            <w:rFonts w:asciiTheme="minorHAnsi" w:hAnsiTheme="minorHAnsi" w:cstheme="minorHAnsi"/>
          </w:rPr>
          <w:t xml:space="preserve">either </w:t>
        </w:r>
        <w:r w:rsidRPr="007F7E2B">
          <w:rPr>
            <w:rFonts w:asciiTheme="minorHAnsi" w:hAnsiTheme="minorHAnsi" w:cstheme="minorHAnsi"/>
          </w:rPr>
          <w:t xml:space="preserve">avoidable </w:t>
        </w:r>
        <w:r w:rsidR="008A41E9" w:rsidRPr="007F7E2B">
          <w:rPr>
            <w:rFonts w:asciiTheme="minorHAnsi" w:hAnsiTheme="minorHAnsi" w:cstheme="minorHAnsi"/>
          </w:rPr>
          <w:t xml:space="preserve">and/or </w:t>
        </w:r>
        <w:r w:rsidRPr="007F7E2B">
          <w:rPr>
            <w:rFonts w:asciiTheme="minorHAnsi" w:hAnsiTheme="minorHAnsi" w:cstheme="minorHAnsi"/>
          </w:rPr>
          <w:t xml:space="preserve">unavoidable. </w:t>
        </w:r>
      </w:ins>
    </w:p>
    <w:p w14:paraId="62852AC5" w14:textId="77777777" w:rsidR="00626F0D" w:rsidRPr="007F7E2B" w:rsidRDefault="00626F0D" w:rsidP="00626F0D">
      <w:pPr>
        <w:rPr>
          <w:ins w:id="1770" w:author="V2" w:date="2025-04-14T14:19:00Z" w16du:dateUtc="2025-04-14T19:19:00Z"/>
          <w:rFonts w:asciiTheme="minorHAnsi" w:hAnsiTheme="minorHAnsi" w:cstheme="minorHAnsi"/>
          <w:b/>
          <w:bCs/>
          <w:u w:val="single"/>
        </w:rPr>
      </w:pPr>
      <w:ins w:id="1771" w:author="V2" w:date="2025-04-14T14:19:00Z" w16du:dateUtc="2025-04-14T19:19:00Z">
        <w:r w:rsidRPr="007F7E2B">
          <w:rPr>
            <w:rFonts w:asciiTheme="minorHAnsi" w:hAnsiTheme="minorHAnsi" w:cstheme="minorHAnsi"/>
            <w:b/>
            <w:bCs/>
            <w:u w:val="single"/>
          </w:rPr>
          <w:t>Buffer Program Execution and Participation</w:t>
        </w:r>
      </w:ins>
    </w:p>
    <w:p w14:paraId="29C6B590" w14:textId="67D1CE41" w:rsidR="00626F0D" w:rsidRPr="007F7E2B" w:rsidRDefault="00626F0D" w:rsidP="00626F0D">
      <w:pPr>
        <w:rPr>
          <w:ins w:id="1772" w:author="V2" w:date="2025-04-14T14:19:00Z" w16du:dateUtc="2025-04-14T19:19:00Z"/>
          <w:rFonts w:asciiTheme="minorHAnsi" w:hAnsiTheme="minorHAnsi" w:cstheme="minorHAnsi"/>
        </w:rPr>
      </w:pPr>
      <w:ins w:id="1773" w:author="V2" w:date="2025-04-14T14:19:00Z" w16du:dateUtc="2025-04-14T19:19:00Z">
        <w:r w:rsidRPr="007F7E2B">
          <w:rPr>
            <w:rFonts w:asciiTheme="minorHAnsi" w:hAnsiTheme="minorHAnsi" w:cstheme="minorHAnsi"/>
          </w:rPr>
          <w:t xml:space="preserve">TRS has established a buffer pool “insurance program” against avoidable and unavoidable reversals to guarantee permanence and trust that carbon credits always represent actual atmospheric carbon removal, </w:t>
        </w:r>
      </w:ins>
      <w:r w:rsidRPr="007F7E2B">
        <w:rPr>
          <w:rFonts w:asciiTheme="minorHAnsi" w:hAnsiTheme="minorHAnsi"/>
          <w:rPrChange w:id="1774" w:author="V2" w:date="2025-04-14T14:19:00Z" w16du:dateUtc="2025-04-14T19:19:00Z">
            <w:rPr/>
          </w:rPrChange>
        </w:rPr>
        <w:t xml:space="preserve">based on </w:t>
      </w:r>
      <w:del w:id="1775" w:author="V2" w:date="2025-04-14T14:19:00Z" w16du:dateUtc="2025-04-14T19:19:00Z">
        <w:r w:rsidR="0018437E">
          <w:delText xml:space="preserve">site conditions or </w:delText>
        </w:r>
      </w:del>
      <w:ins w:id="1776" w:author="V2" w:date="2025-04-14T14:19:00Z" w16du:dateUtc="2025-04-14T19:19:00Z">
        <w:r w:rsidRPr="007F7E2B">
          <w:rPr>
            <w:rFonts w:asciiTheme="minorHAnsi" w:hAnsiTheme="minorHAnsi" w:cstheme="minorHAnsi"/>
          </w:rPr>
          <w:t xml:space="preserve">measured improvements in soil organic carbon stocks in soil. </w:t>
        </w:r>
      </w:ins>
    </w:p>
    <w:p w14:paraId="473021AA" w14:textId="77777777" w:rsidR="00626F0D" w:rsidRPr="007F7E2B" w:rsidRDefault="00626F0D" w:rsidP="00964B29">
      <w:pPr>
        <w:pStyle w:val="ListParagraph"/>
        <w:numPr>
          <w:ilvl w:val="0"/>
          <w:numId w:val="140"/>
        </w:numPr>
        <w:spacing w:before="0" w:after="160"/>
        <w:rPr>
          <w:ins w:id="1777" w:author="V2" w:date="2025-04-14T14:19:00Z" w16du:dateUtc="2025-04-14T19:19:00Z"/>
          <w:rFonts w:asciiTheme="minorHAnsi" w:hAnsiTheme="minorHAnsi" w:cstheme="minorHAnsi"/>
          <w:b/>
          <w:bCs/>
        </w:rPr>
      </w:pPr>
      <w:ins w:id="1778" w:author="V2" w:date="2025-04-14T14:19:00Z" w16du:dateUtc="2025-04-14T19:19:00Z">
        <w:r w:rsidRPr="007F7E2B">
          <w:rPr>
            <w:rFonts w:asciiTheme="minorHAnsi" w:hAnsiTheme="minorHAnsi" w:cstheme="minorHAnsi"/>
            <w:b/>
            <w:bCs/>
          </w:rPr>
          <w:t>Retainage/Contributions to Buffer Pool</w:t>
        </w:r>
      </w:ins>
    </w:p>
    <w:p w14:paraId="1C88541F" w14:textId="77777777" w:rsidR="00626F0D" w:rsidRPr="007F7E2B" w:rsidRDefault="00626F0D" w:rsidP="00964B29">
      <w:pPr>
        <w:pStyle w:val="ListParagraph"/>
        <w:numPr>
          <w:ilvl w:val="1"/>
          <w:numId w:val="140"/>
        </w:numPr>
        <w:spacing w:before="0" w:after="160"/>
        <w:rPr>
          <w:ins w:id="1779" w:author="V2" w:date="2025-04-14T14:19:00Z" w16du:dateUtc="2025-04-14T19:19:00Z"/>
          <w:rFonts w:asciiTheme="minorHAnsi" w:hAnsiTheme="minorHAnsi" w:cstheme="minorHAnsi"/>
        </w:rPr>
      </w:pPr>
      <w:ins w:id="1780" w:author="V2" w:date="2025-04-14T14:19:00Z" w16du:dateUtc="2025-04-14T19:19:00Z">
        <w:r w:rsidRPr="007F7E2B">
          <w:rPr>
            <w:rFonts w:asciiTheme="minorHAnsi" w:hAnsiTheme="minorHAnsi" w:cstheme="minorHAnsi"/>
          </w:rPr>
          <w:t>Each project must at the time of project registration commit to participating in the buffer pool as an eligibility requirement of TRS.</w:t>
        </w:r>
      </w:ins>
    </w:p>
    <w:p w14:paraId="350FE92D" w14:textId="77777777" w:rsidR="00626F0D" w:rsidRPr="007F7E2B" w:rsidRDefault="00626F0D" w:rsidP="00964B29">
      <w:pPr>
        <w:pStyle w:val="ListParagraph"/>
        <w:numPr>
          <w:ilvl w:val="1"/>
          <w:numId w:val="140"/>
        </w:numPr>
        <w:spacing w:before="0" w:after="160"/>
        <w:rPr>
          <w:ins w:id="1781" w:author="V2" w:date="2025-04-14T14:19:00Z" w16du:dateUtc="2025-04-14T19:19:00Z"/>
          <w:rFonts w:asciiTheme="minorHAnsi" w:hAnsiTheme="minorHAnsi" w:cstheme="minorHAnsi"/>
        </w:rPr>
      </w:pPr>
      <w:ins w:id="1782" w:author="V2" w:date="2025-04-14T14:19:00Z" w16du:dateUtc="2025-04-14T19:19:00Z">
        <w:r w:rsidRPr="007F7E2B">
          <w:rPr>
            <w:rFonts w:asciiTheme="minorHAnsi" w:hAnsiTheme="minorHAnsi" w:cstheme="minorHAnsi"/>
          </w:rPr>
          <w:t>The verifier reviews the permanence test applied to the project and the results, and the verification report confirms that the project PDD includes an appropriate level of credit retainage proposed by the applicant that would be moved to the buffer pool upon Nature’s Registry approval, certification, and issuance of credits for the project.</w:t>
        </w:r>
      </w:ins>
    </w:p>
    <w:p w14:paraId="3E713ADD" w14:textId="77777777" w:rsidR="00626F0D" w:rsidRPr="007F7E2B" w:rsidRDefault="00626F0D" w:rsidP="00964B29">
      <w:pPr>
        <w:pStyle w:val="ListParagraph"/>
        <w:numPr>
          <w:ilvl w:val="1"/>
          <w:numId w:val="140"/>
        </w:numPr>
        <w:spacing w:before="0" w:after="160"/>
        <w:rPr>
          <w:ins w:id="1783" w:author="V2" w:date="2025-04-14T14:19:00Z" w16du:dateUtc="2025-04-14T19:19:00Z"/>
          <w:rFonts w:asciiTheme="minorHAnsi" w:hAnsiTheme="minorHAnsi" w:cstheme="minorHAnsi"/>
        </w:rPr>
      </w:pPr>
      <w:ins w:id="1784" w:author="V2" w:date="2025-04-14T14:19:00Z" w16du:dateUtc="2025-04-14T19:19:00Z">
        <w:r w:rsidRPr="007F7E2B">
          <w:rPr>
            <w:rFonts w:asciiTheme="minorHAnsi" w:hAnsiTheme="minorHAnsi" w:cstheme="minorHAnsi"/>
          </w:rPr>
          <w:t>The retainage must meet the TRS retainage guidelines to ensure the buffer pool is adequately and appropriately de-risked to address reversals, and any shortfalls of any type over, at least, forty years.</w:t>
        </w:r>
      </w:ins>
    </w:p>
    <w:p w14:paraId="18EC101F" w14:textId="77777777" w:rsidR="00626F0D" w:rsidRPr="007F7E2B" w:rsidRDefault="00626F0D" w:rsidP="00626F0D">
      <w:pPr>
        <w:ind w:left="1080"/>
        <w:rPr>
          <w:ins w:id="1785" w:author="V2" w:date="2025-04-14T14:19:00Z" w16du:dateUtc="2025-04-14T19:19:00Z"/>
          <w:rFonts w:asciiTheme="minorHAnsi" w:hAnsiTheme="minorHAnsi" w:cstheme="minorHAnsi"/>
          <w:b/>
          <w:bCs/>
        </w:rPr>
      </w:pPr>
      <w:ins w:id="1786" w:author="V2" w:date="2025-04-14T14:19:00Z" w16du:dateUtc="2025-04-14T19:19:00Z">
        <w:r w:rsidRPr="007F7E2B">
          <w:rPr>
            <w:rFonts w:asciiTheme="minorHAnsi" w:hAnsiTheme="minorHAnsi" w:cstheme="minorHAnsi"/>
            <w:b/>
            <w:bCs/>
          </w:rPr>
          <w:t>Retainage Guidance</w:t>
        </w:r>
      </w:ins>
    </w:p>
    <w:p w14:paraId="333334F4" w14:textId="77777777" w:rsidR="00626F0D" w:rsidRPr="007F7E2B" w:rsidRDefault="00626F0D" w:rsidP="00626F0D">
      <w:pPr>
        <w:ind w:left="1080"/>
        <w:rPr>
          <w:ins w:id="1787" w:author="V2" w:date="2025-04-14T14:19:00Z" w16du:dateUtc="2025-04-14T19:19:00Z"/>
          <w:rFonts w:asciiTheme="minorHAnsi" w:hAnsiTheme="minorHAnsi" w:cstheme="minorHAnsi"/>
        </w:rPr>
      </w:pPr>
      <w:ins w:id="1788" w:author="V2" w:date="2025-04-14T14:19:00Z" w16du:dateUtc="2025-04-14T19:19:00Z">
        <w:r w:rsidRPr="007F7E2B">
          <w:rPr>
            <w:rFonts w:asciiTheme="minorHAnsi" w:hAnsiTheme="minorHAnsi" w:cstheme="minorHAnsi"/>
          </w:rPr>
          <w:lastRenderedPageBreak/>
          <w:t>The buffer pool creates the assurance that applicant reversals and shortfalls can be timely mitigated so that the sales of carbon removal credit don’t exceed the improvements in soil carbon stocks that can be credited as carbon removal credits from any project over time.</w:t>
        </w:r>
      </w:ins>
    </w:p>
    <w:p w14:paraId="4E833740" w14:textId="5AEFC376" w:rsidR="00626F0D" w:rsidRPr="007F7E2B" w:rsidRDefault="00626F0D" w:rsidP="00626F0D">
      <w:pPr>
        <w:ind w:left="1080"/>
        <w:rPr>
          <w:ins w:id="1789" w:author="V2" w:date="2025-04-14T14:19:00Z" w16du:dateUtc="2025-04-14T19:19:00Z"/>
          <w:rFonts w:asciiTheme="minorHAnsi" w:hAnsiTheme="minorHAnsi" w:cstheme="minorHAnsi"/>
        </w:rPr>
      </w:pPr>
      <w:ins w:id="1790" w:author="V2" w:date="2025-04-14T14:19:00Z" w16du:dateUtc="2025-04-14T19:19:00Z">
        <w:r w:rsidRPr="007F7E2B">
          <w:rPr>
            <w:rFonts w:asciiTheme="minorHAnsi" w:hAnsiTheme="minorHAnsi" w:cstheme="minorHAnsi"/>
          </w:rPr>
          <w:t>The buffer pool should be viewed as the equivalent of a bank account that is constructed from credits which can be used to compensate for shortfalls</w:t>
        </w:r>
        <w:r w:rsidR="008A41E9" w:rsidRPr="007F7E2B">
          <w:rPr>
            <w:rFonts w:asciiTheme="minorHAnsi" w:hAnsiTheme="minorHAnsi" w:cstheme="minorHAnsi"/>
          </w:rPr>
          <w:t xml:space="preserve"> or reversals</w:t>
        </w:r>
        <w:r w:rsidRPr="007F7E2B">
          <w:rPr>
            <w:rFonts w:asciiTheme="minorHAnsi" w:hAnsiTheme="minorHAnsi" w:cstheme="minorHAnsi"/>
          </w:rPr>
          <w:t>, by the Registry debiting against the buffer pool to provide the compensation.</w:t>
        </w:r>
      </w:ins>
    </w:p>
    <w:p w14:paraId="1AEB7E73" w14:textId="77777777" w:rsidR="00626F0D" w:rsidRPr="007F7E2B" w:rsidRDefault="00626F0D" w:rsidP="00626F0D">
      <w:pPr>
        <w:ind w:left="1080"/>
        <w:rPr>
          <w:ins w:id="1791" w:author="V2" w:date="2025-04-14T14:19:00Z" w16du:dateUtc="2025-04-14T19:19:00Z"/>
          <w:rFonts w:asciiTheme="minorHAnsi" w:hAnsiTheme="minorHAnsi" w:cstheme="minorHAnsi"/>
        </w:rPr>
      </w:pPr>
      <w:ins w:id="1792" w:author="V2" w:date="2025-04-14T14:19:00Z" w16du:dateUtc="2025-04-14T19:19:00Z">
        <w:r w:rsidRPr="007F7E2B">
          <w:rPr>
            <w:rFonts w:asciiTheme="minorHAnsi" w:hAnsiTheme="minorHAnsi" w:cstheme="minorHAnsi"/>
          </w:rPr>
          <w:t>Whereas the TRS method is predicated on trusted science as measured from repeat soil sampling and SOC analysis on the ground.</w:t>
        </w:r>
      </w:ins>
    </w:p>
    <w:p w14:paraId="575EC057" w14:textId="77777777" w:rsidR="00626F0D" w:rsidRPr="007F7E2B" w:rsidRDefault="00626F0D" w:rsidP="00626F0D">
      <w:pPr>
        <w:ind w:left="1080"/>
        <w:rPr>
          <w:ins w:id="1793" w:author="V2" w:date="2025-04-14T14:19:00Z" w16du:dateUtc="2025-04-14T19:19:00Z"/>
          <w:rFonts w:asciiTheme="minorHAnsi" w:hAnsiTheme="minorHAnsi" w:cstheme="minorHAnsi"/>
        </w:rPr>
      </w:pPr>
      <w:ins w:id="1794" w:author="V2" w:date="2025-04-14T14:19:00Z" w16du:dateUtc="2025-04-14T19:19:00Z">
        <w:r w:rsidRPr="007F7E2B">
          <w:rPr>
            <w:rFonts w:asciiTheme="minorHAnsi" w:hAnsiTheme="minorHAnsi" w:cstheme="minorHAnsi"/>
          </w:rPr>
          <w:t>Whereas the voluntary carbon market depends on robust and credible market representations of credit yields from each participating project.</w:t>
        </w:r>
      </w:ins>
    </w:p>
    <w:p w14:paraId="6905BD25" w14:textId="76E291DD" w:rsidR="00626F0D" w:rsidRPr="007F7E2B" w:rsidRDefault="00626F0D" w:rsidP="00626F0D">
      <w:pPr>
        <w:ind w:left="1080"/>
        <w:rPr>
          <w:ins w:id="1795" w:author="V2" w:date="2025-04-14T14:19:00Z" w16du:dateUtc="2025-04-14T19:19:00Z"/>
          <w:rFonts w:asciiTheme="minorHAnsi" w:hAnsiTheme="minorHAnsi" w:cstheme="minorHAnsi"/>
        </w:rPr>
      </w:pPr>
      <w:ins w:id="1796" w:author="V2" w:date="2025-04-14T14:19:00Z" w16du:dateUtc="2025-04-14T19:19:00Z">
        <w:r w:rsidRPr="007F7E2B">
          <w:rPr>
            <w:rFonts w:asciiTheme="minorHAnsi" w:hAnsiTheme="minorHAnsi" w:cstheme="minorHAnsi"/>
          </w:rPr>
          <w:t xml:space="preserve">Whereas, on the ground activity changes, meteorological changes, and landowner </w:t>
        </w:r>
      </w:ins>
      <w:r w:rsidRPr="007F7E2B">
        <w:rPr>
          <w:rFonts w:asciiTheme="minorHAnsi" w:hAnsiTheme="minorHAnsi"/>
          <w:rPrChange w:id="1797" w:author="V2" w:date="2025-04-14T14:19:00Z" w16du:dateUtc="2025-04-14T19:19:00Z">
            <w:rPr/>
          </w:rPrChange>
        </w:rPr>
        <w:t xml:space="preserve">land management </w:t>
      </w:r>
      <w:del w:id="1798" w:author="V2" w:date="2025-04-14T14:19:00Z" w16du:dateUtc="2025-04-14T19:19:00Z">
        <w:r w:rsidR="0018437E">
          <w:delText xml:space="preserve">actions. The Buffer </w:delText>
        </w:r>
      </w:del>
      <w:ins w:id="1799" w:author="V2" w:date="2025-04-14T14:19:00Z" w16du:dateUtc="2025-04-14T19:19:00Z">
        <w:r w:rsidRPr="007F7E2B">
          <w:rPr>
            <w:rFonts w:asciiTheme="minorHAnsi" w:hAnsiTheme="minorHAnsi" w:cstheme="minorHAnsi"/>
          </w:rPr>
          <w:t>decision making may contribute to deviations from projections during interim crediting periods between the baseline and remeasurement periods for soil organic carbon stocks to determine crediting achieved.</w:t>
        </w:r>
      </w:ins>
    </w:p>
    <w:p w14:paraId="1C3611BB" w14:textId="77777777" w:rsidR="00626F0D" w:rsidRPr="007F7E2B" w:rsidRDefault="00626F0D" w:rsidP="00626F0D">
      <w:pPr>
        <w:ind w:left="1080"/>
        <w:rPr>
          <w:ins w:id="1800" w:author="V2" w:date="2025-04-14T14:19:00Z" w16du:dateUtc="2025-04-14T19:19:00Z"/>
          <w:rFonts w:asciiTheme="minorHAnsi" w:hAnsiTheme="minorHAnsi" w:cstheme="minorHAnsi"/>
        </w:rPr>
      </w:pPr>
      <w:ins w:id="1801" w:author="V2" w:date="2025-04-14T14:19:00Z" w16du:dateUtc="2025-04-14T19:19:00Z">
        <w:r w:rsidRPr="007F7E2B">
          <w:rPr>
            <w:rFonts w:asciiTheme="minorHAnsi" w:hAnsiTheme="minorHAnsi" w:cstheme="minorHAnsi"/>
          </w:rPr>
          <w:t>Therefore, the following rules must be followed by each project participant in this program:</w:t>
        </w:r>
      </w:ins>
    </w:p>
    <w:p w14:paraId="6152EBE1" w14:textId="77777777" w:rsidR="00626F0D" w:rsidRPr="007F7E2B" w:rsidRDefault="00626F0D" w:rsidP="00626F0D">
      <w:pPr>
        <w:ind w:left="1080"/>
        <w:rPr>
          <w:ins w:id="1802" w:author="V2" w:date="2025-04-14T14:19:00Z" w16du:dateUtc="2025-04-14T19:19:00Z"/>
          <w:rFonts w:asciiTheme="minorHAnsi" w:hAnsiTheme="minorHAnsi" w:cstheme="minorHAnsi"/>
        </w:rPr>
      </w:pPr>
    </w:p>
    <w:p w14:paraId="452FF260" w14:textId="77777777" w:rsidR="00626F0D" w:rsidRPr="007F7E2B" w:rsidRDefault="00626F0D" w:rsidP="00964B29">
      <w:pPr>
        <w:pStyle w:val="ListParagraph"/>
        <w:numPr>
          <w:ilvl w:val="0"/>
          <w:numId w:val="135"/>
        </w:numPr>
        <w:spacing w:before="0" w:after="160"/>
        <w:rPr>
          <w:ins w:id="1803" w:author="V2" w:date="2025-04-14T14:19:00Z" w16du:dateUtc="2025-04-14T19:19:00Z"/>
          <w:rFonts w:asciiTheme="minorHAnsi" w:hAnsiTheme="minorHAnsi" w:cstheme="minorHAnsi"/>
        </w:rPr>
      </w:pPr>
      <w:ins w:id="1804" w:author="V2" w:date="2025-04-14T14:19:00Z" w16du:dateUtc="2025-04-14T19:19:00Z">
        <w:r w:rsidRPr="007F7E2B">
          <w:rPr>
            <w:rFonts w:asciiTheme="minorHAnsi" w:hAnsiTheme="minorHAnsi" w:cstheme="minorHAnsi"/>
          </w:rPr>
          <w:t>Applicants must commit to participating in the buffer pool to be eligible to participate under the TRS program.</w:t>
        </w:r>
      </w:ins>
    </w:p>
    <w:p w14:paraId="5B722C55" w14:textId="6D02CDF5" w:rsidR="00626F0D" w:rsidRPr="007F7E2B" w:rsidRDefault="00626F0D" w:rsidP="00964B29">
      <w:pPr>
        <w:pStyle w:val="ListParagraph"/>
        <w:numPr>
          <w:ilvl w:val="0"/>
          <w:numId w:val="135"/>
        </w:numPr>
        <w:spacing w:before="0" w:after="160"/>
        <w:rPr>
          <w:ins w:id="1805" w:author="V2" w:date="2025-04-14T14:19:00Z" w16du:dateUtc="2025-04-14T19:19:00Z"/>
          <w:rFonts w:asciiTheme="minorHAnsi" w:hAnsiTheme="minorHAnsi" w:cstheme="minorHAnsi"/>
        </w:rPr>
      </w:pPr>
      <w:ins w:id="1806" w:author="V2" w:date="2025-04-14T14:19:00Z" w16du:dateUtc="2025-04-14T19:19:00Z">
        <w:r w:rsidRPr="007F7E2B">
          <w:rPr>
            <w:rFonts w:asciiTheme="minorHAnsi" w:hAnsiTheme="minorHAnsi" w:cstheme="minorHAnsi"/>
          </w:rPr>
          <w:t xml:space="preserve">Verification report results </w:t>
        </w:r>
      </w:ins>
      <w:r w:rsidRPr="007F7E2B">
        <w:rPr>
          <w:rFonts w:asciiTheme="minorHAnsi" w:hAnsiTheme="minorHAnsi"/>
          <w:rPrChange w:id="1807" w:author="V2" w:date="2025-04-14T14:19:00Z" w16du:dateUtc="2025-04-14T19:19:00Z">
            <w:rPr/>
          </w:rPrChange>
        </w:rPr>
        <w:t xml:space="preserve">shall </w:t>
      </w:r>
      <w:del w:id="1808" w:author="V2" w:date="2025-04-14T14:19:00Z" w16du:dateUtc="2025-04-14T19:19:00Z">
        <w:r w:rsidR="0018437E">
          <w:delText>serve as the vehicle</w:delText>
        </w:r>
      </w:del>
      <w:ins w:id="1809" w:author="V2" w:date="2025-04-14T14:19:00Z" w16du:dateUtc="2025-04-14T19:19:00Z">
        <w:r w:rsidRPr="007F7E2B">
          <w:rPr>
            <w:rFonts w:asciiTheme="minorHAnsi" w:hAnsiTheme="minorHAnsi" w:cstheme="minorHAnsi"/>
          </w:rPr>
          <w:t>be the applicants direct feedback on the adequacy of the buffer credit retainage required from each project to be deposited in the buffer pool.</w:t>
        </w:r>
      </w:ins>
    </w:p>
    <w:p w14:paraId="461BA274" w14:textId="77777777" w:rsidR="00626F0D" w:rsidRPr="007F7E2B" w:rsidRDefault="00626F0D" w:rsidP="00964B29">
      <w:pPr>
        <w:pStyle w:val="ListParagraph"/>
        <w:numPr>
          <w:ilvl w:val="0"/>
          <w:numId w:val="135"/>
        </w:numPr>
        <w:spacing w:before="0" w:after="160"/>
        <w:rPr>
          <w:ins w:id="1810" w:author="V2" w:date="2025-04-14T14:19:00Z" w16du:dateUtc="2025-04-14T19:19:00Z"/>
          <w:rFonts w:asciiTheme="minorHAnsi" w:hAnsiTheme="minorHAnsi" w:cstheme="minorHAnsi"/>
        </w:rPr>
      </w:pPr>
      <w:ins w:id="1811" w:author="V2" w:date="2025-04-14T14:19:00Z" w16du:dateUtc="2025-04-14T19:19:00Z">
        <w:r w:rsidRPr="007F7E2B">
          <w:rPr>
            <w:rFonts w:asciiTheme="minorHAnsi" w:hAnsiTheme="minorHAnsi" w:cstheme="minorHAnsi"/>
          </w:rPr>
          <w:t>Buffer pool retained credits shall be deposited as a requirement for credit certification and issuance to the registry.</w:t>
        </w:r>
      </w:ins>
    </w:p>
    <w:p w14:paraId="2D34135C" w14:textId="77777777" w:rsidR="00626F0D" w:rsidRPr="007F7E2B" w:rsidRDefault="00626F0D" w:rsidP="00964B29">
      <w:pPr>
        <w:pStyle w:val="ListParagraph"/>
        <w:numPr>
          <w:ilvl w:val="0"/>
          <w:numId w:val="135"/>
        </w:numPr>
        <w:spacing w:before="0" w:after="160"/>
        <w:rPr>
          <w:ins w:id="1812" w:author="V2" w:date="2025-04-14T14:19:00Z" w16du:dateUtc="2025-04-14T19:19:00Z"/>
          <w:rFonts w:asciiTheme="minorHAnsi" w:hAnsiTheme="minorHAnsi" w:cstheme="minorHAnsi"/>
        </w:rPr>
      </w:pPr>
      <w:ins w:id="1813" w:author="V2" w:date="2025-04-14T14:19:00Z" w16du:dateUtc="2025-04-14T19:19:00Z">
        <w:r w:rsidRPr="007F7E2B">
          <w:rPr>
            <w:rFonts w:asciiTheme="minorHAnsi" w:hAnsiTheme="minorHAnsi" w:cstheme="minorHAnsi"/>
          </w:rPr>
          <w:t xml:space="preserve">The registry retains the decision-making authority over the entire buffer pool, based on reversal records, to increase or decrease the buffer pool contribution required by each project. </w:t>
        </w:r>
      </w:ins>
    </w:p>
    <w:p w14:paraId="41D77462" w14:textId="77777777" w:rsidR="00626F0D" w:rsidRPr="007F7E2B" w:rsidRDefault="00626F0D" w:rsidP="00964B29">
      <w:pPr>
        <w:pStyle w:val="ListParagraph"/>
        <w:numPr>
          <w:ilvl w:val="0"/>
          <w:numId w:val="135"/>
        </w:numPr>
        <w:spacing w:before="0" w:after="160"/>
        <w:rPr>
          <w:ins w:id="1814" w:author="V2" w:date="2025-04-14T14:19:00Z" w16du:dateUtc="2025-04-14T19:19:00Z"/>
          <w:rFonts w:asciiTheme="minorHAnsi" w:hAnsiTheme="minorHAnsi" w:cstheme="minorHAnsi"/>
        </w:rPr>
      </w:pPr>
      <w:ins w:id="1815" w:author="V2" w:date="2025-04-14T14:19:00Z" w16du:dateUtc="2025-04-14T19:19:00Z">
        <w:r w:rsidRPr="007F7E2B">
          <w:rPr>
            <w:rFonts w:asciiTheme="minorHAnsi" w:hAnsiTheme="minorHAnsi" w:cstheme="minorHAnsi"/>
          </w:rPr>
          <w:t xml:space="preserve">The project developer can use the permanence test of risk to estimate and document for the verification process, their proposed project’s contribution to the buffer pool, as described in section 2: option 2 or 3. </w:t>
        </w:r>
      </w:ins>
    </w:p>
    <w:p w14:paraId="57CFCA68" w14:textId="49DB6BAD" w:rsidR="00626F0D" w:rsidRPr="007F7E2B" w:rsidRDefault="00626F0D" w:rsidP="00C55CB0">
      <w:pPr>
        <w:ind w:left="1440"/>
        <w:rPr>
          <w:ins w:id="1816" w:author="V2" w:date="2025-04-14T14:19:00Z" w16du:dateUtc="2025-04-14T19:19:00Z"/>
          <w:rFonts w:asciiTheme="minorHAnsi" w:hAnsiTheme="minorHAnsi" w:cstheme="minorHAnsi"/>
          <w:sz w:val="22"/>
          <w:szCs w:val="22"/>
        </w:rPr>
      </w:pPr>
      <w:ins w:id="1817" w:author="V2" w:date="2025-04-14T14:19:00Z" w16du:dateUtc="2025-04-14T19:19:00Z">
        <w:r w:rsidRPr="007F7E2B">
          <w:rPr>
            <w:rFonts w:asciiTheme="minorHAnsi" w:hAnsiTheme="minorHAnsi" w:cstheme="minorHAnsi"/>
            <w:sz w:val="22"/>
            <w:szCs w:val="22"/>
          </w:rPr>
          <w:t>Option 2. Risk-based Permanence Retainage</w:t>
        </w:r>
        <w:r w:rsidRPr="007F7E2B">
          <w:rPr>
            <w:rFonts w:asciiTheme="minorHAnsi" w:hAnsiTheme="minorHAnsi" w:cstheme="minorHAnsi"/>
            <w:sz w:val="22"/>
            <w:szCs w:val="22"/>
          </w:rPr>
          <w:br/>
        </w:r>
        <w:r w:rsidRPr="007F7E2B">
          <w:rPr>
            <w:rFonts w:asciiTheme="minorHAnsi" w:hAnsiTheme="minorHAnsi" w:cstheme="minorHAnsi"/>
            <w:bCs/>
            <w:sz w:val="22"/>
            <w:szCs w:val="22"/>
          </w:rPr>
          <w:t>Option 3. Statistical Variance Method to Inform Retainage</w:t>
        </w:r>
      </w:ins>
    </w:p>
    <w:p w14:paraId="5994CBB3" w14:textId="77777777" w:rsidR="00626F0D" w:rsidRPr="007F7E2B" w:rsidRDefault="00626F0D" w:rsidP="00626F0D">
      <w:pPr>
        <w:pStyle w:val="ListParagraph"/>
        <w:ind w:left="1440"/>
        <w:rPr>
          <w:ins w:id="1818" w:author="V2" w:date="2025-04-14T14:19:00Z" w16du:dateUtc="2025-04-14T19:19:00Z"/>
          <w:rFonts w:asciiTheme="minorHAnsi" w:hAnsiTheme="minorHAnsi" w:cstheme="minorHAnsi"/>
        </w:rPr>
      </w:pPr>
    </w:p>
    <w:p w14:paraId="3C57881D" w14:textId="77777777" w:rsidR="00626F0D" w:rsidRPr="007F7E2B" w:rsidRDefault="00626F0D" w:rsidP="00626F0D">
      <w:pPr>
        <w:rPr>
          <w:ins w:id="1819" w:author="V2" w:date="2025-04-14T14:19:00Z" w16du:dateUtc="2025-04-14T19:19:00Z"/>
          <w:rFonts w:asciiTheme="minorHAnsi" w:hAnsiTheme="minorHAnsi" w:cstheme="minorHAnsi"/>
          <w:b/>
          <w:bCs/>
          <w:u w:val="single"/>
        </w:rPr>
      </w:pPr>
      <w:ins w:id="1820" w:author="V2" w:date="2025-04-14T14:19:00Z" w16du:dateUtc="2025-04-14T19:19:00Z">
        <w:r w:rsidRPr="007F7E2B">
          <w:rPr>
            <w:rFonts w:asciiTheme="minorHAnsi" w:hAnsiTheme="minorHAnsi" w:cstheme="minorHAnsi"/>
            <w:i/>
            <w:iCs/>
          </w:rPr>
          <w:t xml:space="preserve"> </w:t>
        </w:r>
        <w:r w:rsidRPr="007F7E2B">
          <w:rPr>
            <w:rFonts w:asciiTheme="minorHAnsi" w:hAnsiTheme="minorHAnsi" w:cstheme="minorHAnsi"/>
            <w:b/>
            <w:bCs/>
            <w:u w:val="single"/>
          </w:rPr>
          <w:t>Buffer Account Governance</w:t>
        </w:r>
        <w:r w:rsidRPr="007F7E2B">
          <w:rPr>
            <w:rFonts w:asciiTheme="minorHAnsi" w:hAnsiTheme="minorHAnsi" w:cstheme="minorHAnsi"/>
            <w:b/>
            <w:bCs/>
            <w:u w:val="single"/>
          </w:rPr>
          <w:br/>
        </w:r>
      </w:ins>
    </w:p>
    <w:p w14:paraId="050DA491" w14:textId="01BE9DF9" w:rsidR="00626F0D" w:rsidRPr="007F7E2B" w:rsidRDefault="00626F0D" w:rsidP="00964B29">
      <w:pPr>
        <w:pStyle w:val="ListParagraph"/>
        <w:numPr>
          <w:ilvl w:val="1"/>
          <w:numId w:val="140"/>
        </w:numPr>
        <w:spacing w:before="0" w:after="160"/>
        <w:rPr>
          <w:ins w:id="1821" w:author="V2" w:date="2025-04-14T14:19:00Z" w16du:dateUtc="2025-04-14T19:19:00Z"/>
          <w:rFonts w:asciiTheme="minorHAnsi" w:hAnsiTheme="minorHAnsi" w:cstheme="minorHAnsi"/>
          <w:i/>
          <w:iCs/>
        </w:rPr>
      </w:pPr>
      <w:ins w:id="1822" w:author="V2" w:date="2025-04-14T14:19:00Z" w16du:dateUtc="2025-04-14T19:19:00Z">
        <w:r w:rsidRPr="007F7E2B">
          <w:rPr>
            <w:rFonts w:asciiTheme="minorHAnsi" w:hAnsiTheme="minorHAnsi" w:cstheme="minorHAnsi"/>
            <w:i/>
            <w:iCs/>
          </w:rPr>
          <w:lastRenderedPageBreak/>
          <w:t>The Registry’s buffer pool account(s) represents an insurance program for each participating project to ensure no oversales occur in the marketplace and each credit sold in the marketplace represents atmospheric carbon removal for the permanence period of at least 40 years.</w:t>
        </w:r>
      </w:ins>
    </w:p>
    <w:p w14:paraId="776F14F5" w14:textId="77777777" w:rsidR="00626F0D" w:rsidRPr="007F7E2B" w:rsidRDefault="00626F0D" w:rsidP="00964B29">
      <w:pPr>
        <w:pStyle w:val="ListParagraph"/>
        <w:numPr>
          <w:ilvl w:val="1"/>
          <w:numId w:val="140"/>
        </w:numPr>
        <w:spacing w:before="0" w:after="160"/>
        <w:rPr>
          <w:ins w:id="1823" w:author="V2" w:date="2025-04-14T14:19:00Z" w16du:dateUtc="2025-04-14T19:19:00Z"/>
          <w:rFonts w:asciiTheme="minorHAnsi" w:hAnsiTheme="minorHAnsi" w:cstheme="minorHAnsi"/>
          <w:i/>
          <w:iCs/>
        </w:rPr>
      </w:pPr>
      <w:ins w:id="1824" w:author="V2" w:date="2025-04-14T14:19:00Z" w16du:dateUtc="2025-04-14T19:19:00Z">
        <w:r w:rsidRPr="007F7E2B">
          <w:rPr>
            <w:rFonts w:asciiTheme="minorHAnsi" w:hAnsiTheme="minorHAnsi" w:cstheme="minorHAnsi"/>
            <w:i/>
            <w:iCs/>
          </w:rPr>
          <w:t>The Registry establishes, maintains, manages, accounts, and makes available for internal and external audits the buffer pool account performance and records.</w:t>
        </w:r>
      </w:ins>
    </w:p>
    <w:p w14:paraId="7B83E360" w14:textId="77777777" w:rsidR="00626F0D" w:rsidRPr="007F7E2B" w:rsidRDefault="00626F0D" w:rsidP="00964B29">
      <w:pPr>
        <w:pStyle w:val="ListParagraph"/>
        <w:numPr>
          <w:ilvl w:val="1"/>
          <w:numId w:val="140"/>
        </w:numPr>
        <w:spacing w:before="0" w:after="160"/>
        <w:rPr>
          <w:ins w:id="1825" w:author="V2" w:date="2025-04-14T14:19:00Z" w16du:dateUtc="2025-04-14T19:19:00Z"/>
          <w:rFonts w:asciiTheme="minorHAnsi" w:hAnsiTheme="minorHAnsi" w:cstheme="minorHAnsi"/>
          <w:i/>
          <w:iCs/>
        </w:rPr>
      </w:pPr>
      <w:ins w:id="1826" w:author="V2" w:date="2025-04-14T14:19:00Z" w16du:dateUtc="2025-04-14T19:19:00Z">
        <w:r w:rsidRPr="007F7E2B">
          <w:rPr>
            <w:rFonts w:asciiTheme="minorHAnsi" w:hAnsiTheme="minorHAnsi" w:cstheme="minorHAnsi"/>
            <w:i/>
            <w:iCs/>
          </w:rPr>
          <w:t xml:space="preserve">Shortfall compensation records and reports are generated by the registry quarterly and used by the registry to make any adjustments in the required retainage from future projects, or future annual tranches of credit generated for sale from the same project over time. </w:t>
        </w:r>
      </w:ins>
    </w:p>
    <w:p w14:paraId="0DB6DB21" w14:textId="77777777" w:rsidR="00626F0D" w:rsidRPr="007F7E2B" w:rsidRDefault="00626F0D" w:rsidP="00964B29">
      <w:pPr>
        <w:pStyle w:val="ListParagraph"/>
        <w:numPr>
          <w:ilvl w:val="1"/>
          <w:numId w:val="140"/>
        </w:numPr>
        <w:spacing w:before="0" w:after="160"/>
        <w:rPr>
          <w:ins w:id="1827" w:author="V2" w:date="2025-04-14T14:19:00Z" w16du:dateUtc="2025-04-14T19:19:00Z"/>
          <w:rFonts w:asciiTheme="minorHAnsi" w:hAnsiTheme="minorHAnsi" w:cstheme="minorHAnsi"/>
          <w:i/>
          <w:iCs/>
        </w:rPr>
      </w:pPr>
      <w:ins w:id="1828" w:author="V2" w:date="2025-04-14T14:19:00Z" w16du:dateUtc="2025-04-14T19:19:00Z">
        <w:r w:rsidRPr="007F7E2B">
          <w:rPr>
            <w:rFonts w:asciiTheme="minorHAnsi" w:hAnsiTheme="minorHAnsi" w:cstheme="minorHAnsi"/>
            <w:i/>
            <w:iCs/>
          </w:rPr>
          <w:t>The Registry holds as a part of the ledger records on each project’s contribution to the buffer pool.</w:t>
        </w:r>
      </w:ins>
    </w:p>
    <w:p w14:paraId="3B014134" w14:textId="7798417B" w:rsidR="00626F0D" w:rsidRPr="007F7E2B" w:rsidRDefault="00626F0D" w:rsidP="00964B29">
      <w:pPr>
        <w:pStyle w:val="ListParagraph"/>
        <w:numPr>
          <w:ilvl w:val="1"/>
          <w:numId w:val="140"/>
        </w:numPr>
        <w:spacing w:before="0" w:after="160"/>
        <w:rPr>
          <w:ins w:id="1829" w:author="V2" w:date="2025-04-14T14:19:00Z" w16du:dateUtc="2025-04-14T19:19:00Z"/>
          <w:rFonts w:asciiTheme="minorHAnsi" w:hAnsiTheme="minorHAnsi" w:cstheme="minorHAnsi"/>
          <w:i/>
          <w:iCs/>
        </w:rPr>
      </w:pPr>
      <w:ins w:id="1830" w:author="V2" w:date="2025-04-14T14:19:00Z" w16du:dateUtc="2025-04-14T19:19:00Z">
        <w:r w:rsidRPr="007F7E2B">
          <w:rPr>
            <w:rFonts w:asciiTheme="minorHAnsi" w:hAnsiTheme="minorHAnsi" w:cstheme="minorHAnsi"/>
            <w:i/>
            <w:iCs/>
          </w:rPr>
          <w:t>The Registry quarterly documents shortfalls or reversals from each project in the ledger. A ledger report is available to each project developer and landowner via the on-line project portal and through automated direct emailing</w:t>
        </w:r>
      </w:ins>
      <w:r w:rsidRPr="007F7E2B">
        <w:rPr>
          <w:rFonts w:asciiTheme="minorHAnsi" w:hAnsiTheme="minorHAnsi"/>
          <w:i/>
          <w:rPrChange w:id="1831" w:author="V2" w:date="2025-04-14T14:19:00Z" w16du:dateUtc="2025-04-14T19:19:00Z">
            <w:rPr/>
          </w:rPrChange>
        </w:rPr>
        <w:t xml:space="preserve"> to ensure </w:t>
      </w:r>
      <w:del w:id="1832" w:author="V2" w:date="2025-04-14T14:19:00Z" w16du:dateUtc="2025-04-14T19:19:00Z">
        <w:r w:rsidR="0018437E">
          <w:delText xml:space="preserve">that </w:delText>
        </w:r>
      </w:del>
      <w:ins w:id="1833" w:author="V2" w:date="2025-04-14T14:19:00Z" w16du:dateUtc="2025-04-14T19:19:00Z">
        <w:r w:rsidRPr="007F7E2B">
          <w:rPr>
            <w:rFonts w:asciiTheme="minorHAnsi" w:hAnsiTheme="minorHAnsi" w:cstheme="minorHAnsi"/>
            <w:i/>
            <w:iCs/>
          </w:rPr>
          <w:t xml:space="preserve">all parties understand the status of accounts, shortfalls, </w:t>
        </w:r>
      </w:ins>
      <w:r w:rsidRPr="007F7E2B">
        <w:rPr>
          <w:rFonts w:asciiTheme="minorHAnsi" w:hAnsiTheme="minorHAnsi"/>
          <w:i/>
          <w:rPrChange w:id="1834" w:author="V2" w:date="2025-04-14T14:19:00Z" w16du:dateUtc="2025-04-14T19:19:00Z">
            <w:rPr/>
          </w:rPrChange>
        </w:rPr>
        <w:t>reversals</w:t>
      </w:r>
      <w:del w:id="1835" w:author="V2" w:date="2025-04-14T14:19:00Z" w16du:dateUtc="2025-04-14T19:19:00Z">
        <w:r w:rsidR="0018437E">
          <w:delText xml:space="preserve"> on</w:delText>
        </w:r>
      </w:del>
      <w:ins w:id="1836" w:author="V2" w:date="2025-04-14T14:19:00Z" w16du:dateUtc="2025-04-14T19:19:00Z">
        <w:r w:rsidRPr="007F7E2B">
          <w:rPr>
            <w:rFonts w:asciiTheme="minorHAnsi" w:hAnsiTheme="minorHAnsi" w:cstheme="minorHAnsi"/>
            <w:i/>
            <w:iCs/>
          </w:rPr>
          <w:t>, and credit status.</w:t>
        </w:r>
      </w:ins>
    </w:p>
    <w:p w14:paraId="3A2F34EB" w14:textId="2715139B" w:rsidR="00626F0D" w:rsidRPr="007F7E2B" w:rsidRDefault="00626F0D" w:rsidP="00964B29">
      <w:pPr>
        <w:pStyle w:val="ListParagraph"/>
        <w:numPr>
          <w:ilvl w:val="1"/>
          <w:numId w:val="140"/>
        </w:numPr>
        <w:spacing w:before="0" w:after="160"/>
        <w:rPr>
          <w:ins w:id="1837" w:author="V2" w:date="2025-04-14T14:19:00Z" w16du:dateUtc="2025-04-14T19:19:00Z"/>
          <w:rFonts w:asciiTheme="minorHAnsi" w:hAnsiTheme="minorHAnsi" w:cstheme="minorHAnsi"/>
          <w:i/>
          <w:iCs/>
        </w:rPr>
      </w:pPr>
      <w:ins w:id="1838" w:author="V2" w:date="2025-04-14T14:19:00Z" w16du:dateUtc="2025-04-14T19:19:00Z">
        <w:r w:rsidRPr="007F7E2B">
          <w:rPr>
            <w:rFonts w:asciiTheme="minorHAnsi" w:hAnsiTheme="minorHAnsi" w:cstheme="minorHAnsi"/>
            <w:i/>
            <w:iCs/>
          </w:rPr>
          <w:t>If</w:t>
        </w:r>
      </w:ins>
      <w:r w:rsidRPr="007F7E2B">
        <w:rPr>
          <w:rFonts w:asciiTheme="minorHAnsi" w:hAnsiTheme="minorHAnsi"/>
          <w:i/>
          <w:rPrChange w:id="1839" w:author="V2" w:date="2025-04-14T14:19:00Z" w16du:dateUtc="2025-04-14T19:19:00Z">
            <w:rPr/>
          </w:rPrChange>
        </w:rPr>
        <w:t xml:space="preserve"> a project </w:t>
      </w:r>
      <w:ins w:id="1840" w:author="V2" w:date="2025-04-14T14:19:00Z" w16du:dateUtc="2025-04-14T19:19:00Z">
        <w:r w:rsidRPr="007F7E2B">
          <w:rPr>
            <w:rFonts w:asciiTheme="minorHAnsi" w:hAnsiTheme="minorHAnsi" w:cstheme="minorHAnsi"/>
            <w:i/>
            <w:iCs/>
          </w:rPr>
          <w:t xml:space="preserve">is experiencing shortfalls, subsequent tranches from the same project and/or other projects by the same project developer </w:t>
        </w:r>
      </w:ins>
      <w:r w:rsidRPr="007F7E2B">
        <w:rPr>
          <w:rFonts w:asciiTheme="minorHAnsi" w:hAnsiTheme="minorHAnsi"/>
          <w:i/>
          <w:rPrChange w:id="1841" w:author="V2" w:date="2025-04-14T14:19:00Z" w16du:dateUtc="2025-04-14T19:19:00Z">
            <w:rPr/>
          </w:rPrChange>
        </w:rPr>
        <w:t xml:space="preserve">can be </w:t>
      </w:r>
      <w:del w:id="1842" w:author="V2" w:date="2025-04-14T14:19:00Z" w16du:dateUtc="2025-04-14T19:19:00Z">
        <w:r w:rsidR="0018437E">
          <w:delText>addressed</w:delText>
        </w:r>
      </w:del>
      <w:ins w:id="1843" w:author="V2" w:date="2025-04-14T14:19:00Z" w16du:dateUtc="2025-04-14T19:19:00Z">
        <w:r w:rsidRPr="007F7E2B">
          <w:rPr>
            <w:rFonts w:asciiTheme="minorHAnsi" w:hAnsiTheme="minorHAnsi" w:cstheme="minorHAnsi"/>
            <w:i/>
            <w:iCs/>
          </w:rPr>
          <w:t>used by the project developer to provide annual true-up adjustments in credit retained in the buffer pool.</w:t>
        </w:r>
      </w:ins>
    </w:p>
    <w:p w14:paraId="400DEAB8" w14:textId="77777777" w:rsidR="00626F0D" w:rsidRPr="007F7E2B" w:rsidRDefault="00626F0D" w:rsidP="00964B29">
      <w:pPr>
        <w:pStyle w:val="ListParagraph"/>
        <w:numPr>
          <w:ilvl w:val="1"/>
          <w:numId w:val="140"/>
        </w:numPr>
        <w:spacing w:before="0" w:after="160"/>
        <w:rPr>
          <w:ins w:id="1844" w:author="V2" w:date="2025-04-14T14:19:00Z" w16du:dateUtc="2025-04-14T19:19:00Z"/>
          <w:rFonts w:asciiTheme="minorHAnsi" w:hAnsiTheme="minorHAnsi" w:cstheme="minorHAnsi"/>
          <w:i/>
          <w:iCs/>
        </w:rPr>
      </w:pPr>
      <w:ins w:id="1845" w:author="V2" w:date="2025-04-14T14:19:00Z" w16du:dateUtc="2025-04-14T19:19:00Z">
        <w:r w:rsidRPr="007F7E2B">
          <w:rPr>
            <w:rFonts w:asciiTheme="minorHAnsi" w:hAnsiTheme="minorHAnsi" w:cstheme="minorHAnsi"/>
            <w:i/>
            <w:iCs/>
          </w:rPr>
          <w:t>The Registry retains the authority and right over time to adjust buffer credits in the buffer pool should representations made by the project proponent result in an overstatement of the number of actual measurement-based credits deposited in the buffer pool.</w:t>
        </w:r>
      </w:ins>
    </w:p>
    <w:p w14:paraId="70F27C64" w14:textId="08BF1B66" w:rsidR="00626F0D" w:rsidRPr="007F7E2B" w:rsidRDefault="00626F0D" w:rsidP="00964B29">
      <w:pPr>
        <w:pStyle w:val="ListParagraph"/>
        <w:numPr>
          <w:ilvl w:val="1"/>
          <w:numId w:val="140"/>
        </w:numPr>
        <w:spacing w:before="0" w:after="160"/>
        <w:rPr>
          <w:ins w:id="1846" w:author="V2" w:date="2025-04-14T14:19:00Z" w16du:dateUtc="2025-04-14T19:19:00Z"/>
          <w:rFonts w:asciiTheme="minorHAnsi" w:hAnsiTheme="minorHAnsi" w:cstheme="minorHAnsi"/>
          <w:i/>
          <w:iCs/>
        </w:rPr>
      </w:pPr>
      <w:ins w:id="1847" w:author="V2" w:date="2025-04-14T14:19:00Z" w16du:dateUtc="2025-04-14T19:19:00Z">
        <w:r w:rsidRPr="007F7E2B">
          <w:rPr>
            <w:rFonts w:asciiTheme="minorHAnsi" w:hAnsiTheme="minorHAnsi" w:cstheme="minorHAnsi"/>
            <w:i/>
            <w:iCs/>
          </w:rPr>
          <w:t xml:space="preserve">The Registry can only liquidate (trade/sell) a commensurate quantity of credits from the buffer pool should some extenuating circumstances such as market adjustments, or policy changes result in a diminishment of the number of credits generated, number of credits in the buffer pool, or other unpredictable circumstance. </w:t>
        </w:r>
        <w:r w:rsidRPr="007F7E2B">
          <w:rPr>
            <w:rFonts w:asciiTheme="minorHAnsi" w:hAnsiTheme="minorHAnsi" w:cstheme="minorHAnsi"/>
            <w:i/>
            <w:iCs/>
          </w:rPr>
          <w:br/>
        </w:r>
      </w:ins>
    </w:p>
    <w:p w14:paraId="219B0995" w14:textId="77777777" w:rsidR="00626F0D" w:rsidRPr="007F7E2B" w:rsidRDefault="00626F0D" w:rsidP="00626F0D">
      <w:pPr>
        <w:rPr>
          <w:ins w:id="1848" w:author="V2" w:date="2025-04-14T14:19:00Z" w16du:dateUtc="2025-04-14T19:19:00Z"/>
          <w:rFonts w:asciiTheme="minorHAnsi" w:hAnsiTheme="minorHAnsi" w:cstheme="minorHAnsi"/>
          <w:b/>
          <w:bCs/>
          <w:i/>
          <w:iCs/>
        </w:rPr>
      </w:pPr>
      <w:ins w:id="1849" w:author="V2" w:date="2025-04-14T14:19:00Z" w16du:dateUtc="2025-04-14T19:19:00Z">
        <w:r w:rsidRPr="007F7E2B">
          <w:rPr>
            <w:rFonts w:asciiTheme="minorHAnsi" w:hAnsiTheme="minorHAnsi" w:cstheme="minorHAnsi"/>
            <w:b/>
            <w:bCs/>
          </w:rPr>
          <w:t>Addressing Reversals</w:t>
        </w:r>
      </w:ins>
    </w:p>
    <w:p w14:paraId="53CB5957" w14:textId="268AC58A" w:rsidR="00626F0D" w:rsidRPr="007F7E2B" w:rsidRDefault="00626F0D" w:rsidP="00964B29">
      <w:pPr>
        <w:pStyle w:val="ListParagraph"/>
        <w:numPr>
          <w:ilvl w:val="0"/>
          <w:numId w:val="140"/>
        </w:numPr>
        <w:spacing w:before="0" w:after="160"/>
        <w:rPr>
          <w:ins w:id="1850" w:author="V2" w:date="2025-04-14T14:19:00Z" w16du:dateUtc="2025-04-14T19:19:00Z"/>
          <w:rFonts w:asciiTheme="minorHAnsi" w:hAnsiTheme="minorHAnsi" w:cstheme="minorHAnsi"/>
        </w:rPr>
      </w:pPr>
      <w:ins w:id="1851" w:author="V2" w:date="2025-04-14T14:19:00Z" w16du:dateUtc="2025-04-14T19:19:00Z">
        <w:r w:rsidRPr="007F7E2B">
          <w:rPr>
            <w:rFonts w:asciiTheme="minorHAnsi" w:hAnsiTheme="minorHAnsi" w:cstheme="minorHAnsi"/>
            <w:b/>
            <w:bCs/>
            <w:i/>
            <w:iCs/>
            <w:u w:val="single"/>
          </w:rPr>
          <w:t>Avoidable reversals</w:t>
        </w:r>
        <w:r w:rsidRPr="007F7E2B">
          <w:rPr>
            <w:rFonts w:asciiTheme="minorHAnsi" w:hAnsiTheme="minorHAnsi" w:cstheme="minorHAnsi"/>
            <w:i/>
            <w:iCs/>
          </w:rPr>
          <w:t xml:space="preserve"> – Human induced impacts on SOC stock permanence</w:t>
        </w:r>
        <w:r w:rsidR="00E46039" w:rsidRPr="007F7E2B">
          <w:rPr>
            <w:rFonts w:asciiTheme="minorHAnsi" w:hAnsiTheme="minorHAnsi" w:cstheme="minorHAnsi"/>
            <w:i/>
            <w:iCs/>
          </w:rPr>
          <w:t xml:space="preserve"> </w:t>
        </w:r>
        <w:r w:rsidRPr="007F7E2B">
          <w:rPr>
            <w:rFonts w:asciiTheme="minorHAnsi" w:hAnsiTheme="minorHAnsi" w:cstheme="minorHAnsi"/>
            <w:i/>
            <w:iCs/>
          </w:rPr>
          <w:t xml:space="preserve">are to be compensated by the project developer and landowner. If the project developer and landowner fail to timely compensate, the buffer pool will be used.  </w:t>
        </w:r>
      </w:ins>
    </w:p>
    <w:p w14:paraId="3B2F51FF" w14:textId="68318F0B" w:rsidR="00626F0D" w:rsidRPr="007F7E2B" w:rsidRDefault="00626F0D" w:rsidP="00964B29">
      <w:pPr>
        <w:pStyle w:val="ListParagraph"/>
        <w:numPr>
          <w:ilvl w:val="0"/>
          <w:numId w:val="140"/>
        </w:numPr>
        <w:spacing w:before="0" w:after="160"/>
        <w:rPr>
          <w:ins w:id="1852" w:author="V2" w:date="2025-04-14T14:19:00Z" w16du:dateUtc="2025-04-14T19:19:00Z"/>
          <w:rFonts w:asciiTheme="minorHAnsi" w:hAnsiTheme="minorHAnsi" w:cstheme="minorHAnsi"/>
          <w:i/>
          <w:iCs/>
        </w:rPr>
      </w:pPr>
      <w:ins w:id="1853" w:author="V2" w:date="2025-04-14T14:19:00Z" w16du:dateUtc="2025-04-14T19:19:00Z">
        <w:r w:rsidRPr="007F7E2B">
          <w:rPr>
            <w:rFonts w:asciiTheme="minorHAnsi" w:hAnsiTheme="minorHAnsi" w:cstheme="minorHAnsi"/>
          </w:rPr>
          <w:t>For avoidable reversals, after written notice, the landowner is the first party responsible, during a two growing season period, to generate other shortfall compensating credits or purchase equivalent credits to compensate for the avoidable reversal. After this two year period, failure to compensate would invoke the Registry to debit the buffer pool account of the project and then necessitate that the buffer pool account be replenished by the project proponent. In this situation the buffer pool is used as a buffer to provide timely compensation of shortfalls, before the landowner and project developer are replenishing the buffer account.</w:t>
        </w:r>
        <w:r w:rsidRPr="007F7E2B">
          <w:rPr>
            <w:rFonts w:asciiTheme="minorHAnsi" w:hAnsiTheme="minorHAnsi" w:cstheme="minorHAnsi"/>
          </w:rPr>
          <w:br/>
        </w:r>
        <w:r w:rsidRPr="007F7E2B">
          <w:rPr>
            <w:rFonts w:asciiTheme="minorHAnsi" w:hAnsiTheme="minorHAnsi" w:cstheme="minorHAnsi"/>
            <w:b/>
            <w:bCs/>
            <w:i/>
            <w:iCs/>
            <w:u w:val="single"/>
          </w:rPr>
          <w:t>Unavoidable Reversals</w:t>
        </w:r>
        <w:r w:rsidRPr="007F7E2B">
          <w:rPr>
            <w:rFonts w:asciiTheme="minorHAnsi" w:hAnsiTheme="minorHAnsi" w:cstheme="minorHAnsi"/>
            <w:i/>
            <w:iCs/>
          </w:rPr>
          <w:t>- Nature induced impacts on SOC stock permanence</w:t>
        </w:r>
        <w:r w:rsidR="00E46039" w:rsidRPr="007F7E2B">
          <w:rPr>
            <w:rFonts w:asciiTheme="minorHAnsi" w:hAnsiTheme="minorHAnsi" w:cstheme="minorHAnsi"/>
            <w:i/>
            <w:iCs/>
          </w:rPr>
          <w:t xml:space="preserve"> </w:t>
        </w:r>
        <w:r w:rsidRPr="007F7E2B">
          <w:rPr>
            <w:rFonts w:asciiTheme="minorHAnsi" w:hAnsiTheme="minorHAnsi" w:cstheme="minorHAnsi"/>
            <w:i/>
            <w:iCs/>
          </w:rPr>
          <w:t xml:space="preserve">will be compensated by </w:t>
        </w:r>
        <w:r w:rsidRPr="007F7E2B">
          <w:rPr>
            <w:rFonts w:asciiTheme="minorHAnsi" w:hAnsiTheme="minorHAnsi" w:cstheme="minorHAnsi"/>
            <w:i/>
            <w:iCs/>
          </w:rPr>
          <w:lastRenderedPageBreak/>
          <w:t>sharing, as explained below, with the developer, landowner from the buffer poo</w:t>
        </w:r>
        <w:r w:rsidR="00AE1C00" w:rsidRPr="007F7E2B">
          <w:rPr>
            <w:rFonts w:asciiTheme="minorHAnsi" w:hAnsiTheme="minorHAnsi" w:cstheme="minorHAnsi"/>
            <w:i/>
            <w:iCs/>
          </w:rPr>
          <w:t xml:space="preserve">l with the following </w:t>
        </w:r>
        <w:r w:rsidR="00B10076" w:rsidRPr="007F7E2B">
          <w:rPr>
            <w:rFonts w:asciiTheme="minorHAnsi" w:hAnsiTheme="minorHAnsi" w:cstheme="minorHAnsi"/>
            <w:i/>
            <w:iCs/>
          </w:rPr>
          <w:t>requirements:</w:t>
        </w:r>
      </w:ins>
    </w:p>
    <w:p w14:paraId="44417899" w14:textId="57CC0B1A" w:rsidR="00F1523A" w:rsidRPr="007F7E2B" w:rsidRDefault="00F1523A" w:rsidP="00F1523A">
      <w:pPr>
        <w:pStyle w:val="ListParagraph"/>
        <w:numPr>
          <w:ilvl w:val="0"/>
          <w:numId w:val="140"/>
        </w:numPr>
        <w:spacing w:before="0" w:after="160"/>
        <w:rPr>
          <w:ins w:id="1854" w:author="V2" w:date="2025-04-14T14:19:00Z" w16du:dateUtc="2025-04-14T19:19:00Z"/>
          <w:rFonts w:asciiTheme="minorHAnsi" w:hAnsiTheme="minorHAnsi" w:cstheme="minorHAnsi"/>
        </w:rPr>
      </w:pPr>
      <w:ins w:id="1855" w:author="V2" w:date="2025-04-14T14:19:00Z" w16du:dateUtc="2025-04-14T19:19:00Z">
        <w:r w:rsidRPr="007F7E2B">
          <w:rPr>
            <w:rFonts w:asciiTheme="minorHAnsi" w:hAnsiTheme="minorHAnsi" w:cstheme="minorHAnsi"/>
          </w:rPr>
          <w:t xml:space="preserve">After written notice, the project applicant and landowner shall have two years to provide </w:t>
        </w:r>
        <w:r w:rsidR="003130C6" w:rsidRPr="007F7E2B">
          <w:rPr>
            <w:rFonts w:asciiTheme="minorHAnsi" w:hAnsiTheme="minorHAnsi" w:cstheme="minorHAnsi"/>
          </w:rPr>
          <w:t xml:space="preserve">and deploy </w:t>
        </w:r>
        <w:r w:rsidRPr="007F7E2B">
          <w:rPr>
            <w:rFonts w:asciiTheme="minorHAnsi" w:hAnsiTheme="minorHAnsi" w:cstheme="minorHAnsi"/>
          </w:rPr>
          <w:t xml:space="preserve">an affirmative compensation plan </w:t>
        </w:r>
        <w:r w:rsidR="003130C6" w:rsidRPr="007F7E2B">
          <w:rPr>
            <w:rFonts w:asciiTheme="minorHAnsi" w:hAnsiTheme="minorHAnsi" w:cstheme="minorHAnsi"/>
          </w:rPr>
          <w:t xml:space="preserve">meeting a verification and Registry review </w:t>
        </w:r>
        <w:r w:rsidRPr="007F7E2B">
          <w:rPr>
            <w:rFonts w:asciiTheme="minorHAnsi" w:hAnsiTheme="minorHAnsi" w:cstheme="minorHAnsi"/>
          </w:rPr>
          <w:t>to result in satisfying the reversal. During this period of time</w:t>
        </w:r>
        <w:r w:rsidR="00BA6676" w:rsidRPr="007F7E2B">
          <w:rPr>
            <w:rFonts w:asciiTheme="minorHAnsi" w:hAnsiTheme="minorHAnsi" w:cstheme="minorHAnsi"/>
          </w:rPr>
          <w:t>,</w:t>
        </w:r>
        <w:r w:rsidRPr="007F7E2B">
          <w:rPr>
            <w:rFonts w:asciiTheme="minorHAnsi" w:hAnsiTheme="minorHAnsi" w:cstheme="minorHAnsi"/>
          </w:rPr>
          <w:t xml:space="preserve"> the project developer must document the cause</w:t>
        </w:r>
        <w:r w:rsidR="00FB5D9B" w:rsidRPr="007F7E2B">
          <w:rPr>
            <w:rFonts w:asciiTheme="minorHAnsi" w:hAnsiTheme="minorHAnsi" w:cstheme="minorHAnsi"/>
          </w:rPr>
          <w:t xml:space="preserve"> of the reversal and how the compensation plan avoids the causative agents contributing to the unavoidable reversal from recurring. </w:t>
        </w:r>
        <w:r w:rsidR="00AF689C" w:rsidRPr="007F7E2B">
          <w:rPr>
            <w:rFonts w:asciiTheme="minorHAnsi" w:hAnsiTheme="minorHAnsi" w:cstheme="minorHAnsi"/>
          </w:rPr>
          <w:t>Only after verifier confirmation</w:t>
        </w:r>
        <w:r w:rsidR="00BA6676" w:rsidRPr="007F7E2B">
          <w:rPr>
            <w:rFonts w:asciiTheme="minorHAnsi" w:hAnsiTheme="minorHAnsi" w:cstheme="minorHAnsi"/>
          </w:rPr>
          <w:t xml:space="preserve"> and concurrence by </w:t>
        </w:r>
        <w:r w:rsidR="00AF689C" w:rsidRPr="007F7E2B">
          <w:rPr>
            <w:rFonts w:asciiTheme="minorHAnsi" w:hAnsiTheme="minorHAnsi" w:cstheme="minorHAnsi"/>
          </w:rPr>
          <w:t xml:space="preserve">other </w:t>
        </w:r>
        <w:r w:rsidR="00654D6F" w:rsidRPr="007F7E2B">
          <w:rPr>
            <w:rFonts w:asciiTheme="minorHAnsi" w:hAnsiTheme="minorHAnsi" w:cstheme="minorHAnsi"/>
          </w:rPr>
          <w:t xml:space="preserve">objective </w:t>
        </w:r>
        <w:r w:rsidR="00AF689C" w:rsidRPr="007F7E2B">
          <w:rPr>
            <w:rFonts w:asciiTheme="minorHAnsi" w:hAnsiTheme="minorHAnsi" w:cstheme="minorHAnsi"/>
          </w:rPr>
          <w:t>third party</w:t>
        </w:r>
        <w:r w:rsidR="00654D6F" w:rsidRPr="007F7E2B">
          <w:rPr>
            <w:rFonts w:asciiTheme="minorHAnsi" w:hAnsiTheme="minorHAnsi" w:cstheme="minorHAnsi"/>
          </w:rPr>
          <w:t xml:space="preserve"> reviews and </w:t>
        </w:r>
        <w:r w:rsidRPr="007F7E2B">
          <w:rPr>
            <w:rFonts w:asciiTheme="minorHAnsi" w:hAnsiTheme="minorHAnsi" w:cstheme="minorHAnsi"/>
          </w:rPr>
          <w:t>Nature’s Registry</w:t>
        </w:r>
        <w:r w:rsidR="00007617" w:rsidRPr="007F7E2B">
          <w:rPr>
            <w:rFonts w:asciiTheme="minorHAnsi" w:hAnsiTheme="minorHAnsi" w:cstheme="minorHAnsi"/>
          </w:rPr>
          <w:t xml:space="preserve"> will</w:t>
        </w:r>
        <w:r w:rsidR="00654D6F" w:rsidRPr="007F7E2B">
          <w:rPr>
            <w:rFonts w:asciiTheme="minorHAnsi" w:hAnsiTheme="minorHAnsi" w:cstheme="minorHAnsi"/>
          </w:rPr>
          <w:t xml:space="preserve"> Nature’s Registry </w:t>
        </w:r>
        <w:r w:rsidR="004F0642" w:rsidRPr="007F7E2B">
          <w:rPr>
            <w:rFonts w:asciiTheme="minorHAnsi" w:hAnsiTheme="minorHAnsi" w:cstheme="minorHAnsi"/>
          </w:rPr>
          <w:t xml:space="preserve">consider </w:t>
        </w:r>
        <w:r w:rsidRPr="007F7E2B">
          <w:rPr>
            <w:rFonts w:asciiTheme="minorHAnsi" w:hAnsiTheme="minorHAnsi" w:cstheme="minorHAnsi"/>
          </w:rPr>
          <w:t>debiting the buffer pool</w:t>
        </w:r>
        <w:r w:rsidR="004F0642" w:rsidRPr="007F7E2B">
          <w:rPr>
            <w:rFonts w:asciiTheme="minorHAnsi" w:hAnsiTheme="minorHAnsi" w:cstheme="minorHAnsi"/>
          </w:rPr>
          <w:t xml:space="preserve"> to help</w:t>
        </w:r>
        <w:r w:rsidR="0094075A" w:rsidRPr="007F7E2B">
          <w:rPr>
            <w:rFonts w:asciiTheme="minorHAnsi" w:hAnsiTheme="minorHAnsi" w:cstheme="minorHAnsi"/>
          </w:rPr>
          <w:t xml:space="preserve"> compensate </w:t>
        </w:r>
        <w:r w:rsidR="00837B90" w:rsidRPr="007F7E2B">
          <w:rPr>
            <w:rFonts w:asciiTheme="minorHAnsi" w:hAnsiTheme="minorHAnsi" w:cstheme="minorHAnsi"/>
          </w:rPr>
          <w:t xml:space="preserve">at some level </w:t>
        </w:r>
        <w:r w:rsidR="0094075A" w:rsidRPr="007F7E2B">
          <w:rPr>
            <w:rFonts w:asciiTheme="minorHAnsi" w:hAnsiTheme="minorHAnsi" w:cstheme="minorHAnsi"/>
          </w:rPr>
          <w:t>for unavoidable reversals</w:t>
        </w:r>
        <w:r w:rsidRPr="007F7E2B">
          <w:rPr>
            <w:rFonts w:asciiTheme="minorHAnsi" w:hAnsiTheme="minorHAnsi" w:cstheme="minorHAnsi"/>
          </w:rPr>
          <w:t xml:space="preserve">.  In this situation the buffer pool is </w:t>
        </w:r>
        <w:r w:rsidR="00837B90" w:rsidRPr="007F7E2B">
          <w:rPr>
            <w:rFonts w:asciiTheme="minorHAnsi" w:hAnsiTheme="minorHAnsi" w:cstheme="minorHAnsi"/>
          </w:rPr>
          <w:t xml:space="preserve">only </w:t>
        </w:r>
        <w:r w:rsidRPr="007F7E2B">
          <w:rPr>
            <w:rFonts w:asciiTheme="minorHAnsi" w:hAnsiTheme="minorHAnsi" w:cstheme="minorHAnsi"/>
          </w:rPr>
          <w:t xml:space="preserve">used as a buffer to provide timely compensation of shortfalls, </w:t>
        </w:r>
        <w:r w:rsidR="008B1183" w:rsidRPr="007F7E2B">
          <w:rPr>
            <w:rFonts w:asciiTheme="minorHAnsi" w:hAnsiTheme="minorHAnsi" w:cstheme="minorHAnsi"/>
          </w:rPr>
          <w:t>but</w:t>
        </w:r>
        <w:r w:rsidRPr="007F7E2B">
          <w:rPr>
            <w:rFonts w:asciiTheme="minorHAnsi" w:hAnsiTheme="minorHAnsi" w:cstheme="minorHAnsi"/>
          </w:rPr>
          <w:t xml:space="preserve"> the landowner and project developer are </w:t>
        </w:r>
        <w:r w:rsidR="0094075A" w:rsidRPr="007F7E2B">
          <w:rPr>
            <w:rFonts w:asciiTheme="minorHAnsi" w:hAnsiTheme="minorHAnsi" w:cstheme="minorHAnsi"/>
          </w:rPr>
          <w:t xml:space="preserve">required to </w:t>
        </w:r>
        <w:r w:rsidRPr="007F7E2B">
          <w:rPr>
            <w:rFonts w:asciiTheme="minorHAnsi" w:hAnsiTheme="minorHAnsi" w:cstheme="minorHAnsi"/>
          </w:rPr>
          <w:t>replenish the buffer account</w:t>
        </w:r>
        <w:r w:rsidR="006D4131" w:rsidRPr="007F7E2B">
          <w:rPr>
            <w:rFonts w:asciiTheme="minorHAnsi" w:hAnsiTheme="minorHAnsi" w:cstheme="minorHAnsi"/>
          </w:rPr>
          <w:t xml:space="preserve"> for the amount of credit debited by the Registry to address any shortfall</w:t>
        </w:r>
        <w:r w:rsidRPr="007F7E2B">
          <w:rPr>
            <w:rFonts w:asciiTheme="minorHAnsi" w:hAnsiTheme="minorHAnsi" w:cstheme="minorHAnsi"/>
          </w:rPr>
          <w:t>.</w:t>
        </w:r>
        <w:r w:rsidRPr="007F7E2B">
          <w:rPr>
            <w:rFonts w:asciiTheme="minorHAnsi" w:hAnsiTheme="minorHAnsi" w:cstheme="minorHAnsi"/>
          </w:rPr>
          <w:br/>
        </w:r>
      </w:ins>
    </w:p>
    <w:p w14:paraId="216972FD" w14:textId="35D4DCF1" w:rsidR="00626F0D" w:rsidRPr="007F7E2B" w:rsidRDefault="00626F0D" w:rsidP="00964B29">
      <w:pPr>
        <w:pStyle w:val="ListParagraph"/>
        <w:numPr>
          <w:ilvl w:val="0"/>
          <w:numId w:val="140"/>
        </w:numPr>
        <w:spacing w:before="0" w:after="160"/>
        <w:rPr>
          <w:ins w:id="1856" w:author="V2" w:date="2025-04-14T14:19:00Z" w16du:dateUtc="2025-04-14T19:19:00Z"/>
          <w:rFonts w:asciiTheme="minorHAnsi" w:hAnsiTheme="minorHAnsi" w:cstheme="minorHAnsi"/>
        </w:rPr>
      </w:pPr>
      <w:ins w:id="1857" w:author="V2" w:date="2025-04-14T14:19:00Z" w16du:dateUtc="2025-04-14T19:19:00Z">
        <w:r w:rsidRPr="007F7E2B">
          <w:rPr>
            <w:rFonts w:asciiTheme="minorHAnsi" w:hAnsiTheme="minorHAnsi" w:cstheme="minorHAnsi"/>
          </w:rPr>
          <w:t xml:space="preserve">For unavoidable reversals, the </w:t>
        </w:r>
        <w:r w:rsidR="0094075A" w:rsidRPr="007F7E2B">
          <w:rPr>
            <w:rFonts w:asciiTheme="minorHAnsi" w:hAnsiTheme="minorHAnsi" w:cstheme="minorHAnsi"/>
          </w:rPr>
          <w:t xml:space="preserve">project proponent shall always be fully responsible for compensating the buffer pool should the </w:t>
        </w:r>
        <w:r w:rsidRPr="007F7E2B">
          <w:rPr>
            <w:rFonts w:asciiTheme="minorHAnsi" w:hAnsiTheme="minorHAnsi" w:cstheme="minorHAnsi"/>
          </w:rPr>
          <w:t xml:space="preserve">registry </w:t>
        </w:r>
        <w:r w:rsidR="002A136D" w:rsidRPr="007F7E2B">
          <w:rPr>
            <w:rFonts w:asciiTheme="minorHAnsi" w:hAnsiTheme="minorHAnsi" w:cstheme="minorHAnsi"/>
          </w:rPr>
          <w:t xml:space="preserve">provide </w:t>
        </w:r>
        <w:r w:rsidRPr="007F7E2B">
          <w:rPr>
            <w:rFonts w:asciiTheme="minorHAnsi" w:hAnsiTheme="minorHAnsi" w:cstheme="minorHAnsi"/>
          </w:rPr>
          <w:t>shortfall debiting the buffer pool</w:t>
        </w:r>
        <w:r w:rsidR="002A136D" w:rsidRPr="007F7E2B">
          <w:rPr>
            <w:rFonts w:asciiTheme="minorHAnsi" w:hAnsiTheme="minorHAnsi" w:cstheme="minorHAnsi"/>
          </w:rPr>
          <w:t xml:space="preserve">. And this will only occur if the project developer has a </w:t>
        </w:r>
        <w:r w:rsidR="008B1183" w:rsidRPr="007F7E2B">
          <w:rPr>
            <w:rFonts w:asciiTheme="minorHAnsi" w:hAnsiTheme="minorHAnsi" w:cstheme="minorHAnsi"/>
          </w:rPr>
          <w:t xml:space="preserve">functioning </w:t>
        </w:r>
        <w:r w:rsidR="002A136D" w:rsidRPr="007F7E2B">
          <w:rPr>
            <w:rFonts w:asciiTheme="minorHAnsi" w:hAnsiTheme="minorHAnsi" w:cstheme="minorHAnsi"/>
          </w:rPr>
          <w:t xml:space="preserve">compensation plan in place </w:t>
        </w:r>
        <w:r w:rsidR="008B1183" w:rsidRPr="007F7E2B">
          <w:rPr>
            <w:rFonts w:asciiTheme="minorHAnsi" w:hAnsiTheme="minorHAnsi" w:cstheme="minorHAnsi"/>
          </w:rPr>
          <w:t>t</w:t>
        </w:r>
        <w:r w:rsidR="006E632E" w:rsidRPr="007F7E2B">
          <w:rPr>
            <w:rFonts w:asciiTheme="minorHAnsi" w:hAnsiTheme="minorHAnsi" w:cstheme="minorHAnsi"/>
          </w:rPr>
          <w:t>o generate the required credit</w:t>
        </w:r>
        <w:r w:rsidR="00B10076" w:rsidRPr="007F7E2B">
          <w:rPr>
            <w:rFonts w:asciiTheme="minorHAnsi" w:hAnsiTheme="minorHAnsi" w:cstheme="minorHAnsi"/>
          </w:rPr>
          <w:t xml:space="preserve"> </w:t>
        </w:r>
        <w:r w:rsidR="006E632E" w:rsidRPr="007F7E2B">
          <w:rPr>
            <w:rFonts w:asciiTheme="minorHAnsi" w:hAnsiTheme="minorHAnsi" w:cstheme="minorHAnsi"/>
          </w:rPr>
          <w:t xml:space="preserve">quantity and quality. A second </w:t>
        </w:r>
        <w:r w:rsidRPr="007F7E2B">
          <w:rPr>
            <w:rFonts w:asciiTheme="minorHAnsi" w:hAnsiTheme="minorHAnsi" w:cstheme="minorHAnsi"/>
          </w:rPr>
          <w:t>written notice is given to the project applicant and landowner</w:t>
        </w:r>
        <w:r w:rsidR="006E632E" w:rsidRPr="007F7E2B">
          <w:rPr>
            <w:rFonts w:asciiTheme="minorHAnsi" w:hAnsiTheme="minorHAnsi" w:cstheme="minorHAnsi"/>
          </w:rPr>
          <w:t xml:space="preserve"> to formalize the </w:t>
        </w:r>
        <w:r w:rsidR="00842391" w:rsidRPr="007F7E2B">
          <w:rPr>
            <w:rFonts w:asciiTheme="minorHAnsi" w:hAnsiTheme="minorHAnsi" w:cstheme="minorHAnsi"/>
          </w:rPr>
          <w:t xml:space="preserve">intent and agreement to </w:t>
        </w:r>
        <w:r w:rsidR="006E632E" w:rsidRPr="007F7E2B">
          <w:rPr>
            <w:rFonts w:asciiTheme="minorHAnsi" w:hAnsiTheme="minorHAnsi" w:cstheme="minorHAnsi"/>
          </w:rPr>
          <w:t>debit the buffer pool</w:t>
        </w:r>
        <w:r w:rsidR="00842391" w:rsidRPr="007F7E2B">
          <w:rPr>
            <w:rFonts w:asciiTheme="minorHAnsi" w:hAnsiTheme="minorHAnsi" w:cstheme="minorHAnsi"/>
          </w:rPr>
          <w:t>. At such a time</w:t>
        </w:r>
        <w:r w:rsidR="008E5A85" w:rsidRPr="007F7E2B">
          <w:rPr>
            <w:rFonts w:asciiTheme="minorHAnsi" w:hAnsiTheme="minorHAnsi" w:cstheme="minorHAnsi"/>
          </w:rPr>
          <w:t>. Nature’s Registry will</w:t>
        </w:r>
        <w:r w:rsidR="006E632E" w:rsidRPr="007F7E2B">
          <w:rPr>
            <w:rFonts w:asciiTheme="minorHAnsi" w:hAnsiTheme="minorHAnsi" w:cstheme="minorHAnsi"/>
          </w:rPr>
          <w:t xml:space="preserve"> place a hold </w:t>
        </w:r>
        <w:r w:rsidR="005F1734" w:rsidRPr="007F7E2B">
          <w:rPr>
            <w:rFonts w:asciiTheme="minorHAnsi" w:hAnsiTheme="minorHAnsi" w:cstheme="minorHAnsi"/>
          </w:rPr>
          <w:t xml:space="preserve">on </w:t>
        </w:r>
        <w:r w:rsidR="00934FA2" w:rsidRPr="007F7E2B">
          <w:rPr>
            <w:rFonts w:asciiTheme="minorHAnsi" w:hAnsiTheme="minorHAnsi" w:cstheme="minorHAnsi"/>
          </w:rPr>
          <w:t xml:space="preserve">a </w:t>
        </w:r>
        <w:r w:rsidR="005F1734" w:rsidRPr="007F7E2B">
          <w:rPr>
            <w:rFonts w:asciiTheme="minorHAnsi" w:hAnsiTheme="minorHAnsi" w:cstheme="minorHAnsi"/>
          </w:rPr>
          <w:t>quantity of remaining credits in the project developers account(s)</w:t>
        </w:r>
        <w:r w:rsidR="0061070D" w:rsidRPr="007F7E2B">
          <w:rPr>
            <w:rFonts w:asciiTheme="minorHAnsi" w:hAnsiTheme="minorHAnsi" w:cstheme="minorHAnsi"/>
          </w:rPr>
          <w:t xml:space="preserve"> that cannot be traded</w:t>
        </w:r>
        <w:r w:rsidR="00934FA2" w:rsidRPr="007F7E2B">
          <w:rPr>
            <w:rFonts w:asciiTheme="minorHAnsi" w:hAnsiTheme="minorHAnsi" w:cstheme="minorHAnsi"/>
          </w:rPr>
          <w:t xml:space="preserve"> </w:t>
        </w:r>
        <w:r w:rsidR="008E5A85" w:rsidRPr="007F7E2B">
          <w:rPr>
            <w:rFonts w:asciiTheme="minorHAnsi" w:hAnsiTheme="minorHAnsi" w:cstheme="minorHAnsi"/>
          </w:rPr>
          <w:t xml:space="preserve">and will be retained </w:t>
        </w:r>
        <w:r w:rsidR="00934FA2" w:rsidRPr="007F7E2B">
          <w:rPr>
            <w:rFonts w:asciiTheme="minorHAnsi" w:hAnsiTheme="minorHAnsi" w:cstheme="minorHAnsi"/>
          </w:rPr>
          <w:t>as collateral until the buffer pool is formally replenished by the project developer.</w:t>
        </w:r>
      </w:ins>
    </w:p>
    <w:p w14:paraId="24CF3AF9" w14:textId="77777777" w:rsidR="00626F0D" w:rsidRPr="007F7E2B" w:rsidRDefault="00626F0D" w:rsidP="00626F0D">
      <w:pPr>
        <w:rPr>
          <w:ins w:id="1858" w:author="V2" w:date="2025-04-14T14:19:00Z" w16du:dateUtc="2025-04-14T19:19:00Z"/>
          <w:rFonts w:asciiTheme="minorHAnsi" w:hAnsiTheme="minorHAnsi" w:cstheme="minorHAnsi"/>
          <w:b/>
          <w:bCs/>
          <w:i/>
          <w:iCs/>
        </w:rPr>
      </w:pPr>
      <w:ins w:id="1859" w:author="V2" w:date="2025-04-14T14:19:00Z" w16du:dateUtc="2025-04-14T19:19:00Z">
        <w:r w:rsidRPr="007F7E2B">
          <w:rPr>
            <w:rFonts w:asciiTheme="minorHAnsi" w:hAnsiTheme="minorHAnsi" w:cstheme="minorHAnsi"/>
            <w:b/>
            <w:bCs/>
            <w:i/>
            <w:iCs/>
          </w:rPr>
          <w:t>Process and Timing on addressing reversals and shortfalls</w:t>
        </w:r>
      </w:ins>
    </w:p>
    <w:p w14:paraId="3D162299" w14:textId="77777777" w:rsidR="00626F0D" w:rsidRPr="007F7E2B" w:rsidRDefault="00626F0D" w:rsidP="00964B29">
      <w:pPr>
        <w:pStyle w:val="ListParagraph"/>
        <w:numPr>
          <w:ilvl w:val="1"/>
          <w:numId w:val="140"/>
        </w:numPr>
        <w:spacing w:before="0" w:after="160"/>
        <w:rPr>
          <w:ins w:id="1860" w:author="V2" w:date="2025-04-14T14:19:00Z" w16du:dateUtc="2025-04-14T19:19:00Z"/>
          <w:rFonts w:asciiTheme="minorHAnsi" w:hAnsiTheme="minorHAnsi" w:cstheme="minorHAnsi"/>
          <w:i/>
          <w:iCs/>
        </w:rPr>
      </w:pPr>
      <w:ins w:id="1861" w:author="V2" w:date="2025-04-14T14:19:00Z" w16du:dateUtc="2025-04-14T19:19:00Z">
        <w:r w:rsidRPr="007F7E2B">
          <w:rPr>
            <w:rFonts w:asciiTheme="minorHAnsi" w:hAnsiTheme="minorHAnsi" w:cstheme="minorHAnsi"/>
            <w:i/>
            <w:iCs/>
          </w:rPr>
          <w:t>Indications and/or evidence of a reversal shall trigger the requirement of a project developer/landowner to investigate and report to explain the reversal and estimate the losses.</w:t>
        </w:r>
      </w:ins>
    </w:p>
    <w:p w14:paraId="153A0DA5" w14:textId="77777777" w:rsidR="00626F0D" w:rsidRPr="007F7E2B" w:rsidRDefault="00626F0D" w:rsidP="00964B29">
      <w:pPr>
        <w:pStyle w:val="ListParagraph"/>
        <w:numPr>
          <w:ilvl w:val="1"/>
          <w:numId w:val="140"/>
        </w:numPr>
        <w:spacing w:before="0" w:after="160"/>
        <w:rPr>
          <w:ins w:id="1862" w:author="V2" w:date="2025-04-14T14:19:00Z" w16du:dateUtc="2025-04-14T19:19:00Z"/>
          <w:rFonts w:asciiTheme="minorHAnsi" w:hAnsiTheme="minorHAnsi" w:cstheme="minorHAnsi"/>
          <w:i/>
          <w:iCs/>
        </w:rPr>
      </w:pPr>
      <w:ins w:id="1863" w:author="V2" w:date="2025-04-14T14:19:00Z" w16du:dateUtc="2025-04-14T19:19:00Z">
        <w:r w:rsidRPr="007F7E2B">
          <w:rPr>
            <w:rFonts w:asciiTheme="minorHAnsi" w:hAnsiTheme="minorHAnsi" w:cstheme="minorHAnsi"/>
            <w:i/>
            <w:iCs/>
          </w:rPr>
          <w:t>Evidence of shortfall shall trigger the same requirement for a developer/landowner report to explain the shortfall estimate.</w:t>
        </w:r>
      </w:ins>
    </w:p>
    <w:p w14:paraId="6F2A200C" w14:textId="77777777" w:rsidR="00626F0D" w:rsidRPr="007F7E2B" w:rsidRDefault="00626F0D" w:rsidP="00964B29">
      <w:pPr>
        <w:pStyle w:val="ListParagraph"/>
        <w:numPr>
          <w:ilvl w:val="2"/>
          <w:numId w:val="140"/>
        </w:numPr>
        <w:spacing w:before="0" w:after="160"/>
        <w:rPr>
          <w:ins w:id="1864" w:author="V2" w:date="2025-04-14T14:19:00Z" w16du:dateUtc="2025-04-14T19:19:00Z"/>
          <w:rFonts w:asciiTheme="minorHAnsi" w:hAnsiTheme="minorHAnsi" w:cstheme="minorHAnsi"/>
          <w:i/>
          <w:iCs/>
        </w:rPr>
      </w:pPr>
      <w:ins w:id="1865" w:author="V2" w:date="2025-04-14T14:19:00Z" w16du:dateUtc="2025-04-14T19:19:00Z">
        <w:r w:rsidRPr="007F7E2B">
          <w:rPr>
            <w:rFonts w:asciiTheme="minorHAnsi" w:hAnsiTheme="minorHAnsi" w:cstheme="minorHAnsi"/>
            <w:i/>
            <w:iCs/>
          </w:rPr>
          <w:t>The evidentiary project plan shall be created by the project developer/landowner to compensate for the reversal/shortfall with adequate details, and this plan should be submitted to the previous verifier of record, to the Registry, and retained to submit during a future verification the next time the project seeks to generate credits.</w:t>
        </w:r>
      </w:ins>
    </w:p>
    <w:p w14:paraId="3E1C5389" w14:textId="77777777" w:rsidR="00626F0D" w:rsidRPr="007F7E2B" w:rsidRDefault="00626F0D" w:rsidP="00964B29">
      <w:pPr>
        <w:pStyle w:val="ListParagraph"/>
        <w:numPr>
          <w:ilvl w:val="2"/>
          <w:numId w:val="140"/>
        </w:numPr>
        <w:spacing w:before="0" w:after="160"/>
        <w:rPr>
          <w:ins w:id="1866" w:author="V2" w:date="2025-04-14T14:19:00Z" w16du:dateUtc="2025-04-14T19:19:00Z"/>
          <w:rFonts w:asciiTheme="minorHAnsi" w:hAnsiTheme="minorHAnsi" w:cstheme="minorHAnsi"/>
          <w:i/>
          <w:iCs/>
        </w:rPr>
      </w:pPr>
      <w:ins w:id="1867" w:author="V2" w:date="2025-04-14T14:19:00Z" w16du:dateUtc="2025-04-14T19:19:00Z">
        <w:r w:rsidRPr="007F7E2B">
          <w:rPr>
            <w:rFonts w:asciiTheme="minorHAnsi" w:hAnsiTheme="minorHAnsi" w:cstheme="minorHAnsi"/>
            <w:i/>
            <w:iCs/>
          </w:rPr>
          <w:t>The Registry can decisively issue a reversal acceptance order, an order of inconclusive or uncertain findings, or an order rejecting the plan for reversal.</w:t>
        </w:r>
      </w:ins>
    </w:p>
    <w:p w14:paraId="5FBD8D41" w14:textId="38EECB3E" w:rsidR="00626F0D" w:rsidRPr="007F7E2B" w:rsidRDefault="00E46039" w:rsidP="00964B29">
      <w:pPr>
        <w:pStyle w:val="ListParagraph"/>
        <w:numPr>
          <w:ilvl w:val="2"/>
          <w:numId w:val="140"/>
        </w:numPr>
        <w:spacing w:before="0" w:after="160"/>
        <w:rPr>
          <w:ins w:id="1868" w:author="V2" w:date="2025-04-14T14:19:00Z" w16du:dateUtc="2025-04-14T19:19:00Z"/>
          <w:rFonts w:asciiTheme="minorHAnsi" w:hAnsiTheme="minorHAnsi" w:cstheme="minorHAnsi"/>
          <w:i/>
          <w:iCs/>
        </w:rPr>
      </w:pPr>
      <w:ins w:id="1869" w:author="V2" w:date="2025-04-14T14:19:00Z" w16du:dateUtc="2025-04-14T19:19:00Z">
        <w:r w:rsidRPr="007F7E2B">
          <w:rPr>
            <w:rFonts w:asciiTheme="minorHAnsi" w:hAnsiTheme="minorHAnsi" w:cstheme="minorHAnsi"/>
            <w:i/>
            <w:iCs/>
          </w:rPr>
          <w:t xml:space="preserve">The </w:t>
        </w:r>
        <w:r w:rsidR="00626F0D" w:rsidRPr="007F7E2B">
          <w:rPr>
            <w:rFonts w:asciiTheme="minorHAnsi" w:hAnsiTheme="minorHAnsi" w:cstheme="minorHAnsi"/>
            <w:i/>
            <w:iCs/>
          </w:rPr>
          <w:t>Project developer and landowner will have 90 days to accept or modify findings to revise the reversal mitigation remedy plan.</w:t>
        </w:r>
      </w:ins>
    </w:p>
    <w:p w14:paraId="05E0D254" w14:textId="2D7045C4" w:rsidR="00626F0D" w:rsidRPr="007F7E2B" w:rsidRDefault="00E46039" w:rsidP="00964B29">
      <w:pPr>
        <w:pStyle w:val="ListParagraph"/>
        <w:numPr>
          <w:ilvl w:val="2"/>
          <w:numId w:val="140"/>
        </w:numPr>
        <w:spacing w:before="0" w:after="160"/>
        <w:rPr>
          <w:ins w:id="1870" w:author="V2" w:date="2025-04-14T14:19:00Z" w16du:dateUtc="2025-04-14T19:19:00Z"/>
          <w:rFonts w:asciiTheme="minorHAnsi" w:hAnsiTheme="minorHAnsi" w:cstheme="minorHAnsi"/>
          <w:i/>
          <w:iCs/>
        </w:rPr>
      </w:pPr>
      <w:ins w:id="1871" w:author="V2" w:date="2025-04-14T14:19:00Z" w16du:dateUtc="2025-04-14T19:19:00Z">
        <w:r w:rsidRPr="007F7E2B">
          <w:rPr>
            <w:rFonts w:asciiTheme="minorHAnsi" w:hAnsiTheme="minorHAnsi" w:cstheme="minorHAnsi"/>
            <w:i/>
            <w:iCs/>
          </w:rPr>
          <w:t xml:space="preserve">The </w:t>
        </w:r>
        <w:r w:rsidR="00626F0D" w:rsidRPr="007F7E2B">
          <w:rPr>
            <w:rFonts w:asciiTheme="minorHAnsi" w:hAnsiTheme="minorHAnsi" w:cstheme="minorHAnsi"/>
            <w:i/>
            <w:iCs/>
          </w:rPr>
          <w:t>Project developer and landowner will have two growing seasons after acceptance of the plan to create the compensation, or can agree at the time of submitting the reversal mitigation remedy plan to accept the following compensation requirement.</w:t>
        </w:r>
      </w:ins>
    </w:p>
    <w:p w14:paraId="1CF1A095" w14:textId="77777777" w:rsidR="00626F0D" w:rsidRPr="007F7E2B" w:rsidRDefault="00626F0D" w:rsidP="00964B29">
      <w:pPr>
        <w:pStyle w:val="ListParagraph"/>
        <w:numPr>
          <w:ilvl w:val="2"/>
          <w:numId w:val="140"/>
        </w:numPr>
        <w:spacing w:before="0" w:after="160"/>
        <w:rPr>
          <w:ins w:id="1872" w:author="V2" w:date="2025-04-14T14:19:00Z" w16du:dateUtc="2025-04-14T19:19:00Z"/>
          <w:rFonts w:asciiTheme="minorHAnsi" w:hAnsiTheme="minorHAnsi" w:cstheme="minorHAnsi"/>
          <w:i/>
          <w:iCs/>
        </w:rPr>
      </w:pPr>
      <w:ins w:id="1873" w:author="V2" w:date="2025-04-14T14:19:00Z" w16du:dateUtc="2025-04-14T19:19:00Z">
        <w:r w:rsidRPr="007F7E2B">
          <w:rPr>
            <w:rFonts w:asciiTheme="minorHAnsi" w:hAnsiTheme="minorHAnsi" w:cstheme="minorHAnsi"/>
            <w:i/>
            <w:iCs/>
          </w:rPr>
          <w:t xml:space="preserve">At the project’s next verification event, such as the next time it seeks to generate credits, the verifier should review and verify any reversals that were not previously verified. </w:t>
        </w:r>
      </w:ins>
    </w:p>
    <w:p w14:paraId="7CAA3337" w14:textId="77777777" w:rsidR="00626F0D" w:rsidRPr="007F7E2B" w:rsidRDefault="00626F0D" w:rsidP="00626F0D">
      <w:pPr>
        <w:rPr>
          <w:ins w:id="1874" w:author="V2" w:date="2025-04-14T14:19:00Z" w16du:dateUtc="2025-04-14T19:19:00Z"/>
          <w:rFonts w:asciiTheme="minorHAnsi" w:hAnsiTheme="minorHAnsi" w:cstheme="minorHAnsi"/>
          <w:b/>
          <w:bCs/>
          <w:i/>
          <w:iCs/>
        </w:rPr>
      </w:pPr>
      <w:ins w:id="1875" w:author="V2" w:date="2025-04-14T14:19:00Z" w16du:dateUtc="2025-04-14T19:19:00Z">
        <w:r w:rsidRPr="007F7E2B">
          <w:rPr>
            <w:rFonts w:asciiTheme="minorHAnsi" w:hAnsiTheme="minorHAnsi" w:cstheme="minorHAnsi"/>
            <w:b/>
            <w:bCs/>
            <w:i/>
            <w:iCs/>
          </w:rPr>
          <w:lastRenderedPageBreak/>
          <w:t>Mitigation Procedures for project developer/landowner</w:t>
        </w:r>
      </w:ins>
    </w:p>
    <w:p w14:paraId="287BC2F0" w14:textId="77777777" w:rsidR="00626F0D" w:rsidRPr="007F7E2B" w:rsidRDefault="00626F0D" w:rsidP="00964B29">
      <w:pPr>
        <w:pStyle w:val="ListParagraph"/>
        <w:numPr>
          <w:ilvl w:val="0"/>
          <w:numId w:val="140"/>
        </w:numPr>
        <w:spacing w:before="0" w:after="160"/>
        <w:rPr>
          <w:ins w:id="1876" w:author="V2" w:date="2025-04-14T14:19:00Z" w16du:dateUtc="2025-04-14T19:19:00Z"/>
          <w:rFonts w:asciiTheme="minorHAnsi" w:hAnsiTheme="minorHAnsi" w:cstheme="minorHAnsi"/>
          <w:i/>
          <w:iCs/>
        </w:rPr>
      </w:pPr>
      <w:ins w:id="1877" w:author="V2" w:date="2025-04-14T14:19:00Z" w16du:dateUtc="2025-04-14T19:19:00Z">
        <w:r w:rsidRPr="007F7E2B">
          <w:rPr>
            <w:rFonts w:asciiTheme="minorHAnsi" w:hAnsiTheme="minorHAnsi" w:cstheme="minorHAnsi"/>
            <w:i/>
            <w:iCs/>
          </w:rPr>
          <w:t>Buffer compensation can involve cancelling credits held in the buffer pool so that other credits for sale will still be valid for trade/sale.</w:t>
        </w:r>
      </w:ins>
    </w:p>
    <w:p w14:paraId="2EF231B4" w14:textId="77777777" w:rsidR="00626F0D" w:rsidRPr="007F7E2B" w:rsidRDefault="00626F0D" w:rsidP="00964B29">
      <w:pPr>
        <w:pStyle w:val="ListParagraph"/>
        <w:numPr>
          <w:ilvl w:val="0"/>
          <w:numId w:val="140"/>
        </w:numPr>
        <w:spacing w:before="0" w:after="160"/>
        <w:rPr>
          <w:ins w:id="1878" w:author="V2" w:date="2025-04-14T14:19:00Z" w16du:dateUtc="2025-04-14T19:19:00Z"/>
          <w:rFonts w:asciiTheme="minorHAnsi" w:hAnsiTheme="minorHAnsi" w:cstheme="minorHAnsi"/>
          <w:i/>
          <w:iCs/>
        </w:rPr>
      </w:pPr>
      <w:ins w:id="1879" w:author="V2" w:date="2025-04-14T14:19:00Z" w16du:dateUtc="2025-04-14T19:19:00Z">
        <w:r w:rsidRPr="007F7E2B">
          <w:rPr>
            <w:rFonts w:asciiTheme="minorHAnsi" w:hAnsiTheme="minorHAnsi" w:cstheme="minorHAnsi"/>
            <w:i/>
            <w:iCs/>
          </w:rPr>
          <w:t>A compensation plan must focus on mitigating with valid measurement-based (not projections and modeling) credits that exist or that can be demonstrated through repeated sampling have a 90% probability based on past performance to exist within the two year time window of any plan to accomplish the reconciliation.</w:t>
        </w:r>
      </w:ins>
    </w:p>
    <w:p w14:paraId="1C6988EE" w14:textId="77777777" w:rsidR="00626F0D" w:rsidRPr="007F7E2B" w:rsidRDefault="00626F0D" w:rsidP="00964B29">
      <w:pPr>
        <w:pStyle w:val="ListParagraph"/>
        <w:numPr>
          <w:ilvl w:val="0"/>
          <w:numId w:val="140"/>
        </w:numPr>
        <w:spacing w:before="0" w:after="160"/>
        <w:rPr>
          <w:ins w:id="1880" w:author="V2" w:date="2025-04-14T14:19:00Z" w16du:dateUtc="2025-04-14T19:19:00Z"/>
          <w:rFonts w:asciiTheme="minorHAnsi" w:hAnsiTheme="minorHAnsi" w:cstheme="minorHAnsi"/>
          <w:i/>
          <w:iCs/>
        </w:rPr>
      </w:pPr>
      <w:ins w:id="1881" w:author="V2" w:date="2025-04-14T14:19:00Z" w16du:dateUtc="2025-04-14T19:19:00Z">
        <w:r w:rsidRPr="007F7E2B">
          <w:rPr>
            <w:rFonts w:asciiTheme="minorHAnsi" w:hAnsiTheme="minorHAnsi" w:cstheme="minorHAnsi"/>
            <w:i/>
            <w:iCs/>
          </w:rPr>
          <w:t>A compensation plan can involve a new deposit of certified issued measurement-based unsold credits.</w:t>
        </w:r>
      </w:ins>
    </w:p>
    <w:p w14:paraId="17B6D154" w14:textId="77777777" w:rsidR="00626F0D" w:rsidRPr="007F7E2B" w:rsidRDefault="00626F0D" w:rsidP="00964B29">
      <w:pPr>
        <w:pStyle w:val="ListParagraph"/>
        <w:numPr>
          <w:ilvl w:val="0"/>
          <w:numId w:val="140"/>
        </w:numPr>
        <w:spacing w:before="0" w:after="160"/>
        <w:rPr>
          <w:ins w:id="1882" w:author="V2" w:date="2025-04-14T14:19:00Z" w16du:dateUtc="2025-04-14T19:19:00Z"/>
          <w:rFonts w:asciiTheme="minorHAnsi" w:hAnsiTheme="minorHAnsi" w:cstheme="minorHAnsi"/>
          <w:i/>
          <w:iCs/>
        </w:rPr>
      </w:pPr>
      <w:ins w:id="1883" w:author="V2" w:date="2025-04-14T14:19:00Z" w16du:dateUtc="2025-04-14T19:19:00Z">
        <w:r w:rsidRPr="007F7E2B">
          <w:rPr>
            <w:rFonts w:asciiTheme="minorHAnsi" w:hAnsiTheme="minorHAnsi" w:cstheme="minorHAnsi"/>
            <w:i/>
            <w:iCs/>
          </w:rPr>
          <w:t>Additional instruments of surety can be used by the project applicant in the  compensation plan. These may include insurance instruments that allow the project developer, landowner, or Registry to purchase compensation from other credit sellers with bonified measurement-based credits.</w:t>
        </w:r>
      </w:ins>
    </w:p>
    <w:p w14:paraId="5B894633" w14:textId="77777777" w:rsidR="00626F0D" w:rsidRPr="007F7E2B" w:rsidRDefault="00626F0D" w:rsidP="00964B29">
      <w:pPr>
        <w:pStyle w:val="ListParagraph"/>
        <w:numPr>
          <w:ilvl w:val="1"/>
          <w:numId w:val="140"/>
        </w:numPr>
        <w:spacing w:before="0" w:after="160"/>
        <w:rPr>
          <w:ins w:id="1884" w:author="V2" w:date="2025-04-14T14:19:00Z" w16du:dateUtc="2025-04-14T19:19:00Z"/>
          <w:rFonts w:asciiTheme="minorHAnsi" w:hAnsiTheme="minorHAnsi" w:cstheme="minorHAnsi"/>
          <w:i/>
          <w:iCs/>
        </w:rPr>
      </w:pPr>
      <w:ins w:id="1885" w:author="V2" w:date="2025-04-14T14:19:00Z" w16du:dateUtc="2025-04-14T19:19:00Z">
        <w:r w:rsidRPr="007F7E2B">
          <w:rPr>
            <w:rFonts w:asciiTheme="minorHAnsi" w:hAnsiTheme="minorHAnsi" w:cstheme="minorHAnsi"/>
            <w:i/>
            <w:iCs/>
          </w:rPr>
          <w:t xml:space="preserve">Pooled Buffer cannot be used for a project to cover verifier reviewed and verification report confirmed project-specific shortfalls. </w:t>
        </w:r>
      </w:ins>
    </w:p>
    <w:p w14:paraId="3C5705B1" w14:textId="77777777" w:rsidR="00626F0D" w:rsidRPr="007F7E2B" w:rsidRDefault="00626F0D" w:rsidP="00964B29">
      <w:pPr>
        <w:pStyle w:val="ListParagraph"/>
        <w:numPr>
          <w:ilvl w:val="2"/>
          <w:numId w:val="140"/>
        </w:numPr>
        <w:spacing w:before="0" w:after="160"/>
        <w:rPr>
          <w:ins w:id="1886" w:author="V2" w:date="2025-04-14T14:19:00Z" w16du:dateUtc="2025-04-14T19:19:00Z"/>
          <w:rFonts w:asciiTheme="minorHAnsi" w:hAnsiTheme="minorHAnsi" w:cstheme="minorHAnsi"/>
          <w:i/>
          <w:iCs/>
        </w:rPr>
      </w:pPr>
      <w:ins w:id="1887" w:author="V2" w:date="2025-04-14T14:19:00Z" w16du:dateUtc="2025-04-14T19:19:00Z">
        <w:r w:rsidRPr="007F7E2B">
          <w:rPr>
            <w:rFonts w:asciiTheme="minorHAnsi" w:hAnsiTheme="minorHAnsi" w:cstheme="minorHAnsi"/>
            <w:i/>
            <w:iCs/>
          </w:rPr>
          <w:t xml:space="preserve">The project plan for a shortfall shall identify how a project developer/landowner plans to address the shortfall. </w:t>
        </w:r>
      </w:ins>
    </w:p>
    <w:p w14:paraId="7182381B" w14:textId="77777777" w:rsidR="00626F0D" w:rsidRPr="007F7E2B" w:rsidRDefault="00626F0D" w:rsidP="00964B29">
      <w:pPr>
        <w:pStyle w:val="ListParagraph"/>
        <w:numPr>
          <w:ilvl w:val="3"/>
          <w:numId w:val="140"/>
        </w:numPr>
        <w:spacing w:before="0" w:after="160"/>
        <w:rPr>
          <w:ins w:id="1888" w:author="V2" w:date="2025-04-14T14:19:00Z" w16du:dateUtc="2025-04-14T19:19:00Z"/>
          <w:rFonts w:asciiTheme="minorHAnsi" w:hAnsiTheme="minorHAnsi" w:cstheme="minorHAnsi"/>
          <w:i/>
          <w:iCs/>
        </w:rPr>
      </w:pPr>
      <w:ins w:id="1889" w:author="V2" w:date="2025-04-14T14:19:00Z" w16du:dateUtc="2025-04-14T19:19:00Z">
        <w:r w:rsidRPr="007F7E2B">
          <w:rPr>
            <w:rFonts w:asciiTheme="minorHAnsi" w:hAnsiTheme="minorHAnsi" w:cstheme="minorHAnsi"/>
            <w:i/>
            <w:iCs/>
          </w:rPr>
          <w:t>Strategy #1 is that any new credits that a project may generate over the following two years shall be the primary source of new credits to cover project shortfalls.</w:t>
        </w:r>
      </w:ins>
    </w:p>
    <w:p w14:paraId="2BAF57B9" w14:textId="77777777" w:rsidR="00626F0D" w:rsidRPr="007F7E2B" w:rsidRDefault="00626F0D" w:rsidP="00964B29">
      <w:pPr>
        <w:pStyle w:val="ListParagraph"/>
        <w:numPr>
          <w:ilvl w:val="3"/>
          <w:numId w:val="140"/>
        </w:numPr>
        <w:spacing w:before="0" w:after="160"/>
        <w:rPr>
          <w:ins w:id="1890" w:author="V2" w:date="2025-04-14T14:19:00Z" w16du:dateUtc="2025-04-14T19:19:00Z"/>
          <w:rFonts w:asciiTheme="minorHAnsi" w:hAnsiTheme="minorHAnsi" w:cstheme="minorHAnsi"/>
          <w:i/>
          <w:iCs/>
        </w:rPr>
      </w:pPr>
      <w:ins w:id="1891" w:author="V2" w:date="2025-04-14T14:19:00Z" w16du:dateUtc="2025-04-14T19:19:00Z">
        <w:r w:rsidRPr="007F7E2B">
          <w:rPr>
            <w:rFonts w:asciiTheme="minorHAnsi" w:hAnsiTheme="minorHAnsi" w:cstheme="minorHAnsi"/>
            <w:i/>
            <w:iCs/>
          </w:rPr>
          <w:t xml:space="preserve">Only after a period of two years if the project is unable to generate credits to cover the shortfalls then the Registry may choose to use the Buffer pool to cover those shortfalls. </w:t>
        </w:r>
      </w:ins>
    </w:p>
    <w:p w14:paraId="00C52E0D" w14:textId="77777777" w:rsidR="00626F0D" w:rsidRPr="007F7E2B" w:rsidRDefault="00626F0D" w:rsidP="00964B29">
      <w:pPr>
        <w:pStyle w:val="ListParagraph"/>
        <w:numPr>
          <w:ilvl w:val="3"/>
          <w:numId w:val="140"/>
        </w:numPr>
        <w:spacing w:before="0" w:after="160"/>
        <w:rPr>
          <w:ins w:id="1892" w:author="V2" w:date="2025-04-14T14:19:00Z" w16du:dateUtc="2025-04-14T19:19:00Z"/>
          <w:rFonts w:asciiTheme="minorHAnsi" w:hAnsiTheme="minorHAnsi" w:cstheme="minorHAnsi"/>
          <w:i/>
          <w:iCs/>
        </w:rPr>
      </w:pPr>
      <w:ins w:id="1893" w:author="V2" w:date="2025-04-14T14:19:00Z" w16du:dateUtc="2025-04-14T19:19:00Z">
        <w:r w:rsidRPr="007F7E2B">
          <w:rPr>
            <w:rFonts w:asciiTheme="minorHAnsi" w:hAnsiTheme="minorHAnsi" w:cstheme="minorHAnsi"/>
            <w:i/>
            <w:iCs/>
          </w:rPr>
          <w:t>If the buffer pool is debited to cover a shortfall, the project developer/landowner must replenish the buffer pool using its future years of credits generated before it can resume generating credits that can be sold.</w:t>
        </w:r>
      </w:ins>
    </w:p>
    <w:p w14:paraId="27845408" w14:textId="77777777" w:rsidR="00626F0D" w:rsidRPr="007F7E2B" w:rsidRDefault="00626F0D" w:rsidP="00964B29">
      <w:pPr>
        <w:pStyle w:val="ListParagraph"/>
        <w:numPr>
          <w:ilvl w:val="2"/>
          <w:numId w:val="140"/>
        </w:numPr>
        <w:spacing w:before="0" w:after="160"/>
        <w:rPr>
          <w:ins w:id="1894" w:author="V2" w:date="2025-04-14T14:19:00Z" w16du:dateUtc="2025-04-14T19:19:00Z"/>
          <w:rFonts w:asciiTheme="minorHAnsi" w:hAnsiTheme="minorHAnsi" w:cstheme="minorHAnsi"/>
          <w:i/>
          <w:iCs/>
        </w:rPr>
      </w:pPr>
      <w:ins w:id="1895" w:author="V2" w:date="2025-04-14T14:19:00Z" w16du:dateUtc="2025-04-14T19:19:00Z">
        <w:r w:rsidRPr="007F7E2B">
          <w:rPr>
            <w:rFonts w:asciiTheme="minorHAnsi" w:hAnsiTheme="minorHAnsi" w:cstheme="minorHAnsi"/>
            <w:i/>
            <w:iCs/>
          </w:rPr>
          <w:t>In the event the compensation plan is still not acceptable or not believed to be achievable by the verifier or Registry, the Registry will debit the next tranche, any remaining unsold credits for as much as 100% of the reversal credit mitigation needs prior to debiting from the buffer pool.</w:t>
        </w:r>
      </w:ins>
    </w:p>
    <w:p w14:paraId="1A98904D" w14:textId="77777777" w:rsidR="00626F0D" w:rsidRPr="007F7E2B" w:rsidRDefault="00626F0D" w:rsidP="00626F0D">
      <w:pPr>
        <w:rPr>
          <w:ins w:id="1896" w:author="V2" w:date="2025-04-14T14:19:00Z" w16du:dateUtc="2025-04-14T19:19:00Z"/>
          <w:rFonts w:asciiTheme="minorHAnsi" w:hAnsiTheme="minorHAnsi" w:cstheme="minorHAnsi"/>
          <w:i/>
          <w:iCs/>
        </w:rPr>
      </w:pPr>
    </w:p>
    <w:p w14:paraId="69E48D55" w14:textId="77777777" w:rsidR="00626F0D" w:rsidRPr="007F7E2B" w:rsidRDefault="00626F0D" w:rsidP="00964B29">
      <w:pPr>
        <w:pStyle w:val="ListParagraph"/>
        <w:numPr>
          <w:ilvl w:val="0"/>
          <w:numId w:val="140"/>
        </w:numPr>
        <w:spacing w:before="0" w:after="160"/>
        <w:rPr>
          <w:ins w:id="1897" w:author="V2" w:date="2025-04-14T14:19:00Z" w16du:dateUtc="2025-04-14T19:19:00Z"/>
          <w:rFonts w:asciiTheme="minorHAnsi" w:hAnsiTheme="minorHAnsi" w:cstheme="minorHAnsi"/>
          <w:i/>
          <w:iCs/>
        </w:rPr>
      </w:pPr>
      <w:ins w:id="1898" w:author="V2" w:date="2025-04-14T14:19:00Z" w16du:dateUtc="2025-04-14T19:19:00Z">
        <w:r w:rsidRPr="007F7E2B">
          <w:rPr>
            <w:rFonts w:asciiTheme="minorHAnsi" w:hAnsiTheme="minorHAnsi" w:cstheme="minorHAnsi"/>
          </w:rPr>
          <w:t>Monitoring and Reporting</w:t>
        </w:r>
      </w:ins>
    </w:p>
    <w:p w14:paraId="000EF6A6" w14:textId="77777777" w:rsidR="00626F0D" w:rsidRPr="007F7E2B" w:rsidRDefault="00626F0D" w:rsidP="00964B29">
      <w:pPr>
        <w:pStyle w:val="ListParagraph"/>
        <w:numPr>
          <w:ilvl w:val="1"/>
          <w:numId w:val="140"/>
        </w:numPr>
        <w:spacing w:before="0" w:after="160"/>
        <w:rPr>
          <w:ins w:id="1899" w:author="V2" w:date="2025-04-14T14:19:00Z" w16du:dateUtc="2025-04-14T19:19:00Z"/>
          <w:rFonts w:asciiTheme="minorHAnsi" w:hAnsiTheme="minorHAnsi" w:cstheme="minorHAnsi"/>
          <w:i/>
          <w:iCs/>
        </w:rPr>
      </w:pPr>
      <w:ins w:id="1900" w:author="V2" w:date="2025-04-14T14:19:00Z" w16du:dateUtc="2025-04-14T19:19:00Z">
        <w:r w:rsidRPr="007F7E2B">
          <w:rPr>
            <w:rFonts w:asciiTheme="minorHAnsi" w:hAnsiTheme="minorHAnsi" w:cstheme="minorHAnsi"/>
            <w:i/>
            <w:iCs/>
          </w:rPr>
          <w:t>Annual reporting must be detailed in each reversal/shortfall compensation plan.</w:t>
        </w:r>
      </w:ins>
    </w:p>
    <w:p w14:paraId="5918E45E" w14:textId="77777777" w:rsidR="00626F0D" w:rsidRPr="007F7E2B" w:rsidRDefault="00626F0D" w:rsidP="00964B29">
      <w:pPr>
        <w:pStyle w:val="ListParagraph"/>
        <w:numPr>
          <w:ilvl w:val="1"/>
          <w:numId w:val="140"/>
        </w:numPr>
        <w:spacing w:before="0" w:after="160"/>
        <w:rPr>
          <w:ins w:id="1901" w:author="V2" w:date="2025-04-14T14:19:00Z" w16du:dateUtc="2025-04-14T19:19:00Z"/>
          <w:rFonts w:asciiTheme="minorHAnsi" w:hAnsiTheme="minorHAnsi" w:cstheme="minorHAnsi"/>
          <w:i/>
          <w:iCs/>
        </w:rPr>
      </w:pPr>
      <w:ins w:id="1902" w:author="V2" w:date="2025-04-14T14:19:00Z" w16du:dateUtc="2025-04-14T19:19:00Z">
        <w:r w:rsidRPr="007F7E2B">
          <w:rPr>
            <w:rFonts w:asciiTheme="minorHAnsi" w:hAnsiTheme="minorHAnsi" w:cstheme="minorHAnsi"/>
            <w:i/>
            <w:iCs/>
          </w:rPr>
          <w:t>If a project lapses in monitoring or reporting, during and/or after the crediting period or storage/permanence period, a formal notification shall be given by the Registry to the project developer/landowner.</w:t>
        </w:r>
      </w:ins>
    </w:p>
    <w:p w14:paraId="2AFDCE7B" w14:textId="77777777" w:rsidR="00626F0D" w:rsidRPr="007F7E2B" w:rsidRDefault="00626F0D" w:rsidP="00964B29">
      <w:pPr>
        <w:pStyle w:val="ListParagraph"/>
        <w:numPr>
          <w:ilvl w:val="1"/>
          <w:numId w:val="140"/>
        </w:numPr>
        <w:spacing w:before="0" w:after="160"/>
        <w:rPr>
          <w:ins w:id="1903" w:author="V2" w:date="2025-04-14T14:19:00Z" w16du:dateUtc="2025-04-14T19:19:00Z"/>
          <w:rFonts w:asciiTheme="minorHAnsi" w:hAnsiTheme="minorHAnsi" w:cstheme="minorHAnsi"/>
          <w:i/>
          <w:iCs/>
        </w:rPr>
      </w:pPr>
      <w:ins w:id="1904" w:author="V2" w:date="2025-04-14T14:19:00Z" w16du:dateUtc="2025-04-14T19:19:00Z">
        <w:r w:rsidRPr="007F7E2B">
          <w:rPr>
            <w:rFonts w:asciiTheme="minorHAnsi" w:hAnsiTheme="minorHAnsi" w:cstheme="minorHAnsi"/>
            <w:i/>
            <w:iCs/>
          </w:rPr>
          <w:t xml:space="preserve">If the compensation or mitigation for reversals/shortfalls is not adequately made and if monitoring and reporting lapse continues, the Registry will provide written notice to cease and desist in credit sales. The applicant, project developer, and landowner will respond within 30 days with the required monitoring and Reporting. If said report is not received by the registry, </w:t>
        </w:r>
        <w:r w:rsidRPr="007F7E2B">
          <w:rPr>
            <w:rFonts w:asciiTheme="minorHAnsi" w:hAnsiTheme="minorHAnsi" w:cstheme="minorHAnsi"/>
            <w:i/>
            <w:iCs/>
          </w:rPr>
          <w:lastRenderedPageBreak/>
          <w:t>the applicant/project developer and landowner will all be notified their project is a delinquent project and is no longer in good standing for selling or trading carbon credits.</w:t>
        </w:r>
      </w:ins>
    </w:p>
    <w:p w14:paraId="65E70E1D" w14:textId="77777777" w:rsidR="00626F0D" w:rsidRPr="007F7E2B" w:rsidRDefault="00626F0D" w:rsidP="00964B29">
      <w:pPr>
        <w:pStyle w:val="ListParagraph"/>
        <w:numPr>
          <w:ilvl w:val="1"/>
          <w:numId w:val="140"/>
        </w:numPr>
        <w:spacing w:before="0" w:after="160"/>
        <w:rPr>
          <w:ins w:id="1905" w:author="V2" w:date="2025-04-14T14:19:00Z" w16du:dateUtc="2025-04-14T19:19:00Z"/>
          <w:rFonts w:asciiTheme="minorHAnsi" w:hAnsiTheme="minorHAnsi" w:cstheme="minorHAnsi"/>
          <w:i/>
          <w:iCs/>
        </w:rPr>
      </w:pPr>
      <w:ins w:id="1906" w:author="V2" w:date="2025-04-14T14:19:00Z" w16du:dateUtc="2025-04-14T19:19:00Z">
        <w:r w:rsidRPr="007F7E2B">
          <w:rPr>
            <w:rFonts w:asciiTheme="minorHAnsi" w:hAnsiTheme="minorHAnsi" w:cstheme="minorHAnsi"/>
            <w:i/>
            <w:iCs/>
          </w:rPr>
          <w:t>The applicant/developer/landowner will have another 30 days to resolve the delinquency.</w:t>
        </w:r>
      </w:ins>
    </w:p>
    <w:p w14:paraId="6C1548AC" w14:textId="4FCCF037" w:rsidR="00626F0D" w:rsidRPr="007F7E2B" w:rsidRDefault="00626F0D" w:rsidP="00964B29">
      <w:pPr>
        <w:pStyle w:val="ListParagraph"/>
        <w:numPr>
          <w:ilvl w:val="1"/>
          <w:numId w:val="140"/>
        </w:numPr>
        <w:spacing w:before="0" w:after="160"/>
        <w:rPr>
          <w:ins w:id="1907" w:author="V2" w:date="2025-04-14T14:19:00Z" w16du:dateUtc="2025-04-14T19:19:00Z"/>
          <w:rFonts w:asciiTheme="minorHAnsi" w:hAnsiTheme="minorHAnsi" w:cstheme="minorHAnsi"/>
          <w:i/>
          <w:iCs/>
        </w:rPr>
      </w:pPr>
      <w:ins w:id="1908" w:author="V2" w:date="2025-04-14T14:19:00Z" w16du:dateUtc="2025-04-14T19:19:00Z">
        <w:r w:rsidRPr="007F7E2B">
          <w:rPr>
            <w:rFonts w:asciiTheme="minorHAnsi" w:hAnsiTheme="minorHAnsi" w:cstheme="minorHAnsi"/>
            <w:i/>
            <w:iCs/>
          </w:rPr>
          <w:t>If the delinquency is not resolved, either by submittal of a refined, revised mitigation plan, or submittal to the verifier with an accepted updated verification report approving said plan, then the delinquent project shall be put on suspension, formally with a suspension notification delivered by the Registry to the applicant/project developer and landowner.</w:t>
        </w:r>
      </w:ins>
    </w:p>
    <w:p w14:paraId="0791DC09" w14:textId="77777777" w:rsidR="00626F0D" w:rsidRPr="007F7E2B" w:rsidRDefault="00626F0D" w:rsidP="00964B29">
      <w:pPr>
        <w:pStyle w:val="ListParagraph"/>
        <w:numPr>
          <w:ilvl w:val="1"/>
          <w:numId w:val="140"/>
        </w:numPr>
        <w:spacing w:before="0" w:after="160"/>
        <w:rPr>
          <w:rFonts w:asciiTheme="minorHAnsi" w:hAnsiTheme="minorHAnsi"/>
          <w:i/>
          <w:rPrChange w:id="1909" w:author="V2" w:date="2025-04-14T14:19:00Z" w16du:dateUtc="2025-04-14T19:19:00Z">
            <w:rPr/>
          </w:rPrChange>
        </w:rPr>
        <w:pPrChange w:id="1910" w:author="V2" w:date="2025-04-14T14:19:00Z" w16du:dateUtc="2025-04-14T19:19:00Z">
          <w:pPr>
            <w:ind w:left="720"/>
          </w:pPr>
        </w:pPrChange>
      </w:pPr>
      <w:ins w:id="1911" w:author="V2" w:date="2025-04-14T14:19:00Z" w16du:dateUtc="2025-04-14T19:19:00Z">
        <w:r w:rsidRPr="007F7E2B">
          <w:rPr>
            <w:rFonts w:asciiTheme="minorHAnsi" w:hAnsiTheme="minorHAnsi" w:cstheme="minorHAnsi"/>
            <w:i/>
            <w:iCs/>
          </w:rPr>
          <w:t>Suspension notification will mean remaining unsold carbon credits that were issued by the Registry will have their certifications removed, until further notice</w:t>
        </w:r>
      </w:ins>
      <w:r w:rsidRPr="007F7E2B">
        <w:rPr>
          <w:rFonts w:asciiTheme="minorHAnsi" w:hAnsiTheme="minorHAnsi"/>
          <w:i/>
          <w:rPrChange w:id="1912" w:author="V2" w:date="2025-04-14T14:19:00Z" w16du:dateUtc="2025-04-14T19:19:00Z">
            <w:rPr/>
          </w:rPrChange>
        </w:rPr>
        <w:t>.</w:t>
      </w:r>
    </w:p>
    <w:p w14:paraId="000000F5" w14:textId="77777777" w:rsidR="00570313" w:rsidRPr="007F7E2B" w:rsidRDefault="0092717E">
      <w:pPr>
        <w:pStyle w:val="Heading3"/>
        <w:keepLines w:val="0"/>
        <w:numPr>
          <w:ilvl w:val="1"/>
          <w:numId w:val="14"/>
        </w:numPr>
      </w:pPr>
      <w:bookmarkStart w:id="1913" w:name="_Toc180594078"/>
      <w:bookmarkStart w:id="1914" w:name="_Toc180594485"/>
      <w:r w:rsidRPr="007F7E2B">
        <w:t>Credit Release</w:t>
      </w:r>
      <w:bookmarkEnd w:id="1913"/>
      <w:bookmarkEnd w:id="1914"/>
    </w:p>
    <w:p w14:paraId="000000F6" w14:textId="4DE1A994" w:rsidR="00570313" w:rsidRPr="007F7E2B" w:rsidRDefault="007C59AB">
      <w:pPr>
        <w:spacing w:before="0" w:after="240"/>
        <w:ind w:left="720"/>
      </w:pPr>
      <w:ins w:id="1915" w:author="V2" w:date="2025-04-14T14:19:00Z" w16du:dateUtc="2025-04-14T19:19:00Z">
        <w:r w:rsidRPr="007F7E2B">
          <w:t xml:space="preserve">Credit releases following an annual verification is the expected standard of this methodology. </w:t>
        </w:r>
        <w:r w:rsidR="00E250AE" w:rsidRPr="007F7E2B">
          <w:t>Credit releases can occur annually, or at the timeline scheduled in the PDD, commensurate with sampling</w:t>
        </w:r>
        <w:r w:rsidR="00D21487" w:rsidRPr="007F7E2B">
          <w:t xml:space="preserve">, annual activity </w:t>
        </w:r>
        <w:r w:rsidR="00E250AE" w:rsidRPr="007F7E2B">
          <w:t xml:space="preserve">reporting, and permanence </w:t>
        </w:r>
        <w:r w:rsidR="00FD5F03" w:rsidRPr="007F7E2B">
          <w:t>assurances being in place</w:t>
        </w:r>
        <w:r w:rsidRPr="007F7E2B">
          <w:t xml:space="preserve"> and only after annual verification occurs</w:t>
        </w:r>
        <w:r w:rsidR="00FD5F03" w:rsidRPr="007F7E2B">
          <w:t xml:space="preserve">. </w:t>
        </w:r>
      </w:ins>
      <w:r w:rsidR="0092717E" w:rsidRPr="007F7E2B">
        <w:t xml:space="preserve">The Project Proponent may select a credit release after each sampling event (e.g. after T0) or, if completing the optional </w:t>
      </w:r>
      <w:hyperlink w:anchor="bookmark=id.5cie6kuirofq">
        <w:r w:rsidR="0092717E" w:rsidRPr="007F7E2B">
          <w:rPr>
            <w:i/>
            <w:color w:val="1155CC"/>
            <w:u w:val="single"/>
          </w:rPr>
          <w:t>Task 3. Interim Crediting Assessment</w:t>
        </w:r>
      </w:hyperlink>
      <w:r w:rsidR="0092717E" w:rsidRPr="007F7E2B">
        <w:t>, an annual release based on verified carbon stock estimates and adjusted by the T1 or subsequent-year measurement under Verra’s</w:t>
      </w:r>
      <w:hyperlink r:id="rId45">
        <w:r w:rsidR="0092717E" w:rsidRPr="007F7E2B">
          <w:t xml:space="preserve"> </w:t>
        </w:r>
      </w:hyperlink>
      <w:hyperlink r:id="rId46">
        <w:r w:rsidR="0092717E" w:rsidRPr="007F7E2B">
          <w:rPr>
            <w:color w:val="1155CC"/>
            <w:u w:val="single"/>
          </w:rPr>
          <w:t xml:space="preserve">VMD0021 </w:t>
        </w:r>
      </w:hyperlink>
      <w:hyperlink r:id="rId47">
        <w:r w:rsidR="0092717E" w:rsidRPr="007F7E2B">
          <w:rPr>
            <w:i/>
            <w:color w:val="1155CC"/>
            <w:u w:val="single"/>
          </w:rPr>
          <w:t>Estimation of Stocks in the Soil Carbon Pool, v1.0</w:t>
        </w:r>
      </w:hyperlink>
      <w:r w:rsidR="0092717E" w:rsidRPr="007F7E2B">
        <w:rPr>
          <w:i/>
        </w:rPr>
        <w:t xml:space="preserve"> </w:t>
      </w:r>
      <w:r w:rsidR="0092717E" w:rsidRPr="007F7E2B">
        <w:t xml:space="preserve">requirements. Annual releases will be certified with the submittal of the Verification Checklist, as detailed in </w:t>
      </w:r>
      <w:hyperlink w:anchor="bookmark=id.53zkfg5hjmur">
        <w:r w:rsidR="0092717E" w:rsidRPr="007F7E2B">
          <w:rPr>
            <w:i/>
            <w:color w:val="1155CC"/>
            <w:u w:val="single"/>
          </w:rPr>
          <w:t>Task 5. Verification</w:t>
        </w:r>
      </w:hyperlink>
      <w:r w:rsidR="0092717E" w:rsidRPr="007F7E2B">
        <w:t xml:space="preserve">, verifying that the assumptions in the original application continue as represented. It is critical that credit releases occur in a timely manner to ensure cash flow to landowners and Land Stewards, and availability of registry credits to carbon credit purchasers. See </w:t>
      </w:r>
      <w:hyperlink w:anchor="bookmark=id.1xirrtyhpwe">
        <w:r w:rsidR="0092717E" w:rsidRPr="007F7E2B">
          <w:rPr>
            <w:i/>
            <w:color w:val="1155CC"/>
            <w:u w:val="single"/>
          </w:rPr>
          <w:t>Task 6. Registration</w:t>
        </w:r>
      </w:hyperlink>
      <w:r w:rsidR="0092717E" w:rsidRPr="007F7E2B">
        <w:t xml:space="preserve"> for more details.</w:t>
      </w:r>
      <w:ins w:id="1916" w:author="V2" w:date="2025-04-14T14:19:00Z" w16du:dateUtc="2025-04-14T19:19:00Z">
        <w:r w:rsidR="00BC2F23" w:rsidRPr="007F7E2B">
          <w:t xml:space="preserve"> </w:t>
        </w:r>
      </w:ins>
    </w:p>
    <w:p w14:paraId="000000F7" w14:textId="77777777" w:rsidR="00570313" w:rsidRPr="007F7E2B" w:rsidRDefault="0092717E">
      <w:pPr>
        <w:pStyle w:val="Heading3"/>
        <w:numPr>
          <w:ilvl w:val="1"/>
          <w:numId w:val="14"/>
        </w:numPr>
      </w:pPr>
      <w:bookmarkStart w:id="1917" w:name="_Toc180594079"/>
      <w:bookmarkStart w:id="1918" w:name="_Toc180594486"/>
      <w:r w:rsidRPr="007F7E2B">
        <w:t>Contractual Commitment</w:t>
      </w:r>
      <w:bookmarkEnd w:id="1917"/>
      <w:bookmarkEnd w:id="1918"/>
    </w:p>
    <w:p w14:paraId="000000F8" w14:textId="77777777" w:rsidR="00570313" w:rsidRPr="007F7E2B" w:rsidRDefault="0092717E">
      <w:pPr>
        <w:spacing w:line="240" w:lineRule="auto"/>
        <w:ind w:left="720"/>
        <w:jc w:val="both"/>
      </w:pPr>
      <w:r w:rsidRPr="007F7E2B">
        <w:t>A Project Proponent must describe the contractual commitment with the Land Steward and/or landowner and enforceable provisions within the contract to address topics such as non-disturbance and permanence terms, land ownership changes, double accounting prevention mechanisms, and how the Project Proponent intends to monitor contractual commitments. A Project Proponent should provide the executed contract with the landowner as proof of meeting contractual eligibility.</w:t>
      </w:r>
    </w:p>
    <w:p w14:paraId="000000F9" w14:textId="77777777" w:rsidR="00570313" w:rsidRPr="007F7E2B" w:rsidRDefault="0092717E">
      <w:pPr>
        <w:pStyle w:val="Heading2"/>
        <w:numPr>
          <w:ilvl w:val="0"/>
          <w:numId w:val="14"/>
        </w:numPr>
        <w:spacing w:after="0"/>
        <w:jc w:val="both"/>
      </w:pPr>
      <w:bookmarkStart w:id="1919" w:name="_Toc180594080"/>
      <w:bookmarkStart w:id="1920" w:name="_Toc180594487"/>
      <w:r w:rsidRPr="007F7E2B">
        <w:t>Measurement and Reporting</w:t>
      </w:r>
      <w:bookmarkEnd w:id="1919"/>
      <w:bookmarkEnd w:id="1920"/>
    </w:p>
    <w:p w14:paraId="000000FA" w14:textId="050D40DA" w:rsidR="00570313" w:rsidRPr="007F7E2B" w:rsidRDefault="0092717E">
      <w:pPr>
        <w:jc w:val="both"/>
      </w:pPr>
      <w:r w:rsidRPr="007F7E2B">
        <w:t xml:space="preserve">A Project Proponent must describe the stratification and sample allocation, methods for quantifying soil carbon pools and GHG emissions for the baseline and project scenarios including laboratory and statistical analysis, and reporting. </w:t>
      </w:r>
      <w:ins w:id="1921" w:author="V2" w:date="2025-04-14T14:19:00Z" w16du:dateUtc="2025-04-14T19:19:00Z">
        <w:r w:rsidR="00FB05F0" w:rsidRPr="007F7E2B">
          <w:t xml:space="preserve"> Detailed methods are provided in this protocol</w:t>
        </w:r>
        <w:r w:rsidR="00CA1774" w:rsidRPr="007F7E2B">
          <w:t xml:space="preserve"> through </w:t>
        </w:r>
        <w:r w:rsidR="00FB05F0" w:rsidRPr="007F7E2B">
          <w:t>links</w:t>
        </w:r>
        <w:r w:rsidR="00CA1774" w:rsidRPr="007F7E2B">
          <w:t>;</w:t>
        </w:r>
        <w:r w:rsidR="008C2610" w:rsidRPr="007F7E2B">
          <w:t xml:space="preserve"> below we provide</w:t>
        </w:r>
        <w:r w:rsidR="00CA1774" w:rsidRPr="007F7E2B">
          <w:t xml:space="preserve"> a brief </w:t>
        </w:r>
        <w:r w:rsidR="00FB05F0" w:rsidRPr="007F7E2B">
          <w:t xml:space="preserve">summary </w:t>
        </w:r>
        <w:r w:rsidR="00CA1774" w:rsidRPr="007F7E2B">
          <w:t xml:space="preserve">for </w:t>
        </w:r>
        <w:r w:rsidR="008C2610" w:rsidRPr="007F7E2B">
          <w:t>general</w:t>
        </w:r>
        <w:r w:rsidR="00CA1774" w:rsidRPr="007F7E2B">
          <w:t xml:space="preserve"> </w:t>
        </w:r>
        <w:r w:rsidR="00FB05F0" w:rsidRPr="007F7E2B">
          <w:t>guidance:</w:t>
        </w:r>
      </w:ins>
    </w:p>
    <w:p w14:paraId="274E9B30" w14:textId="6E9DE7F7" w:rsidR="00EB2E80" w:rsidRPr="007F7E2B" w:rsidRDefault="0018437E">
      <w:pPr>
        <w:jc w:val="both"/>
        <w:rPr>
          <w:ins w:id="1922" w:author="V2" w:date="2025-04-14T14:19:00Z" w16du:dateUtc="2025-04-14T19:19:00Z"/>
        </w:rPr>
      </w:pPr>
      <w:del w:id="1923" w:author="V2" w:date="2025-04-14T14:19:00Z" w16du:dateUtc="2025-04-14T19:19:00Z">
        <w:r>
          <w:lastRenderedPageBreak/>
          <w:delText>This Standard</w:delText>
        </w:r>
      </w:del>
      <w:ins w:id="1924" w:author="V2" w:date="2025-04-14T14:19:00Z" w16du:dateUtc="2025-04-14T19:19:00Z">
        <w:r w:rsidR="005F4EE8">
          <w:rPr>
            <w:noProof/>
          </w:rPr>
        </w:r>
        <w:r w:rsidR="005F4EE8">
          <w:rPr>
            <w:noProof/>
          </w:rPr>
          <w:object w:dxaOrig="1440" w:dyaOrig="1440" w14:anchorId="733DB0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 style="position:absolute;left:0;text-align:left;margin-left:0;margin-top:10.1pt;width:468pt;height:565pt;z-index:251704374;mso-wrap-edited:f;mso-width-percent:0;mso-height-percent:0;mso-position-horizontal:center;mso-position-horizontal-relative:text;mso-position-vertical:absolute;mso-position-vertical-relative:text;mso-width-percent:0;mso-height-percent:0" wrapcoords="-35 -29 -35 21600 21635 21600 21635 -29 -35 -29" o:allowoverlap="f" stroked="t" strokeweight=".5pt">
              <v:imagedata r:id="rId48" o:title=""/>
              <w10:wrap type="square"/>
            </v:shape>
            <o:OLEObject Type="Embed" ProgID="Word.Document.12" ShapeID="_x0000_s1027" DrawAspect="Content" ObjectID="_1806146139" r:id="rId49">
              <o:FieldCodes>\s</o:FieldCodes>
            </o:OLEObject>
          </w:object>
        </w:r>
      </w:ins>
    </w:p>
    <w:p w14:paraId="494B7F7F" w14:textId="77777777" w:rsidR="00774197" w:rsidRPr="007F7E2B" w:rsidRDefault="00774197">
      <w:pPr>
        <w:rPr>
          <w:ins w:id="1925" w:author="V2" w:date="2025-04-14T14:19:00Z" w16du:dateUtc="2025-04-14T19:19:00Z"/>
        </w:rPr>
      </w:pPr>
      <w:ins w:id="1926" w:author="V2" w:date="2025-04-14T14:19:00Z" w16du:dateUtc="2025-04-14T19:19:00Z">
        <w:r w:rsidRPr="007F7E2B">
          <w:br w:type="page"/>
        </w:r>
      </w:ins>
    </w:p>
    <w:p w14:paraId="000000FB" w14:textId="42D0180A" w:rsidR="00570313" w:rsidRPr="007F7E2B" w:rsidRDefault="00002F69">
      <w:ins w:id="1927" w:author="V2" w:date="2025-04-14T14:19:00Z" w16du:dateUtc="2025-04-14T19:19:00Z">
        <w:r w:rsidRPr="007F7E2B">
          <w:lastRenderedPageBreak/>
          <w:t>TRS SOC</w:t>
        </w:r>
      </w:ins>
      <w:r w:rsidRPr="007F7E2B">
        <w:t xml:space="preserve"> </w:t>
      </w:r>
      <w:r w:rsidR="0092717E" w:rsidRPr="007F7E2B">
        <w:t xml:space="preserve">is focused on carbon removal credits to be generated associated with increases in soil carbon stocks, provided those stocks are rigorously quantified using the procedures described above. No credit is currently awarded with </w:t>
      </w:r>
      <w:del w:id="1928" w:author="V2" w:date="2025-04-14T14:19:00Z" w16du:dateUtc="2025-04-14T19:19:00Z">
        <w:r w:rsidR="0018437E">
          <w:delText>Version 1.1 of this Standard</w:delText>
        </w:r>
      </w:del>
      <w:ins w:id="1929" w:author="V2" w:date="2025-04-14T14:19:00Z" w16du:dateUtc="2025-04-14T19:19:00Z">
        <w:r w:rsidRPr="007F7E2B">
          <w:t>TRS SOC V</w:t>
        </w:r>
        <w:r w:rsidR="00190BC0" w:rsidRPr="007F7E2B">
          <w:t>2</w:t>
        </w:r>
        <w:r w:rsidRPr="007F7E2B">
          <w:t>.</w:t>
        </w:r>
        <w:r w:rsidR="00190BC0" w:rsidRPr="007F7E2B">
          <w:t>0</w:t>
        </w:r>
      </w:ins>
      <w:r w:rsidRPr="007F7E2B">
        <w:t xml:space="preserve"> </w:t>
      </w:r>
      <w:r w:rsidR="0092717E" w:rsidRPr="007F7E2B">
        <w:t xml:space="preserve">for </w:t>
      </w:r>
      <w:del w:id="1930" w:author="V2" w:date="2025-04-14T14:19:00Z" w16du:dateUtc="2025-04-14T19:19:00Z">
        <w:r w:rsidR="0018437E">
          <w:delText xml:space="preserve">reductions in </w:delText>
        </w:r>
      </w:del>
      <w:ins w:id="1931" w:author="V2" w:date="2025-04-14T14:19:00Z" w16du:dateUtc="2025-04-14T19:19:00Z">
        <w:r w:rsidR="0007730F" w:rsidRPr="007F7E2B">
          <w:rPr>
            <w:i/>
            <w:iCs/>
          </w:rPr>
          <w:t xml:space="preserve">avoided </w:t>
        </w:r>
        <w:r w:rsidR="00BA44B9" w:rsidRPr="007F7E2B">
          <w:rPr>
            <w:i/>
            <w:iCs/>
          </w:rPr>
          <w:t>emissions</w:t>
        </w:r>
        <w:r w:rsidR="00BA44B9" w:rsidRPr="007F7E2B">
          <w:t xml:space="preserve"> (See glossary of terms) of </w:t>
        </w:r>
      </w:ins>
      <w:r w:rsidR="0092717E" w:rsidRPr="007F7E2B">
        <w:t xml:space="preserve">GHGs associated with </w:t>
      </w:r>
      <w:ins w:id="1932" w:author="V2" w:date="2025-04-14T14:19:00Z" w16du:dateUtc="2025-04-14T19:19:00Z">
        <w:r w:rsidR="00BA44B9" w:rsidRPr="007F7E2B">
          <w:t xml:space="preserve">land protection. Crediting is an option to be considered by the project proponent for </w:t>
        </w:r>
        <w:r w:rsidR="00BA44B9" w:rsidRPr="007F7E2B">
          <w:rPr>
            <w:i/>
            <w:iCs/>
          </w:rPr>
          <w:t>reduced emissions</w:t>
        </w:r>
        <w:r w:rsidR="00BA44B9" w:rsidRPr="007F7E2B">
          <w:t xml:space="preserve"> (see glossary of terms) for </w:t>
        </w:r>
      </w:ins>
      <w:r w:rsidR="0092717E" w:rsidRPr="007F7E2B">
        <w:t xml:space="preserve">reduced agricultural inputs such as fertilizers and pesticides, </w:t>
      </w:r>
      <w:ins w:id="1933" w:author="V2" w:date="2025-04-14T14:19:00Z" w16du:dateUtc="2025-04-14T19:19:00Z">
        <w:r w:rsidR="00305072" w:rsidRPr="007F7E2B">
          <w:t xml:space="preserve">tillage, </w:t>
        </w:r>
      </w:ins>
      <w:r w:rsidR="0092717E" w:rsidRPr="007F7E2B">
        <w:t>reduced usage of powered farm equipment</w:t>
      </w:r>
      <w:del w:id="1934" w:author="V2" w:date="2025-04-14T14:19:00Z" w16du:dateUtc="2025-04-14T19:19:00Z">
        <w:r w:rsidR="0018437E">
          <w:delText>, or</w:delText>
        </w:r>
      </w:del>
      <w:ins w:id="1935" w:author="V2" w:date="2025-04-14T14:19:00Z" w16du:dateUtc="2025-04-14T19:19:00Z">
        <w:r w:rsidR="009511BD" w:rsidRPr="007F7E2B">
          <w:t xml:space="preserve">. </w:t>
        </w:r>
        <w:r w:rsidR="003031D1" w:rsidRPr="007F7E2B">
          <w:t>Currently</w:t>
        </w:r>
        <w:r w:rsidR="009511BD" w:rsidRPr="007F7E2B">
          <w:t xml:space="preserve">, no crediting is accepted under </w:t>
        </w:r>
        <w:r w:rsidR="00EA208C" w:rsidRPr="007F7E2B">
          <w:t>TRS SOC V</w:t>
        </w:r>
        <w:r w:rsidR="00190BC0" w:rsidRPr="007F7E2B">
          <w:t>2</w:t>
        </w:r>
        <w:r w:rsidR="00EA208C" w:rsidRPr="007F7E2B">
          <w:t>.</w:t>
        </w:r>
        <w:r w:rsidR="00190BC0" w:rsidRPr="007F7E2B">
          <w:t>0</w:t>
        </w:r>
        <w:r w:rsidR="00EA208C" w:rsidRPr="007F7E2B">
          <w:t xml:space="preserve"> </w:t>
        </w:r>
        <w:r w:rsidR="009511BD" w:rsidRPr="007F7E2B">
          <w:t>for</w:t>
        </w:r>
      </w:ins>
      <w:r w:rsidR="0092717E" w:rsidRPr="007F7E2B">
        <w:t xml:space="preserve"> reduced emissions from livestock or manure operations. This makes </w:t>
      </w:r>
      <w:del w:id="1936" w:author="V2" w:date="2025-04-14T14:19:00Z" w16du:dateUtc="2025-04-14T19:19:00Z">
        <w:r w:rsidR="0018437E">
          <w:delText>this Standard</w:delText>
        </w:r>
      </w:del>
      <w:ins w:id="1937" w:author="V2" w:date="2025-04-14T14:19:00Z" w16du:dateUtc="2025-04-14T19:19:00Z">
        <w:r w:rsidRPr="007F7E2B">
          <w:t>TRS SOC V</w:t>
        </w:r>
        <w:r w:rsidR="00190BC0" w:rsidRPr="007F7E2B">
          <w:t>2</w:t>
        </w:r>
        <w:r w:rsidRPr="007F7E2B">
          <w:t>.</w:t>
        </w:r>
        <w:r w:rsidR="00190BC0" w:rsidRPr="007F7E2B">
          <w:t>0</w:t>
        </w:r>
      </w:ins>
      <w:r w:rsidRPr="007F7E2B">
        <w:t xml:space="preserve"> </w:t>
      </w:r>
      <w:r w:rsidR="0092717E" w:rsidRPr="007F7E2B">
        <w:t xml:space="preserve">inherently conservative in terms of the number of credits issued. </w:t>
      </w:r>
    </w:p>
    <w:p w14:paraId="000000FC" w14:textId="4437178B" w:rsidR="00570313" w:rsidRPr="007F7E2B" w:rsidRDefault="0092717E">
      <w:pPr>
        <w:spacing w:before="240" w:after="240"/>
      </w:pPr>
      <w:r w:rsidRPr="007F7E2B">
        <w:t xml:space="preserve">However, </w:t>
      </w:r>
      <w:del w:id="1938" w:author="V2" w:date="2025-04-14T14:19:00Z" w16du:dateUtc="2025-04-14T19:19:00Z">
        <w:r w:rsidR="0018437E">
          <w:delText>the Standard</w:delText>
        </w:r>
      </w:del>
      <w:ins w:id="1939" w:author="V2" w:date="2025-04-14T14:19:00Z" w16du:dateUtc="2025-04-14T19:19:00Z">
        <w:r w:rsidR="00EA208C" w:rsidRPr="007F7E2B">
          <w:t>TRS SOC</w:t>
        </w:r>
      </w:ins>
      <w:r w:rsidR="00EA208C" w:rsidRPr="007F7E2B">
        <w:t xml:space="preserve"> </w:t>
      </w:r>
      <w:r w:rsidRPr="007F7E2B">
        <w:t>requires a monitoring plan for leakage that offers a reasonable and sufficient assurance that the net storage of atmospheric carbon in the soil carbon pool has not been negatively impacted by increases in GHG emissions within the project area or elsewhere outside the project area resulting from the implementation of a proposed project.</w:t>
      </w:r>
    </w:p>
    <w:p w14:paraId="000000FD" w14:textId="77777777" w:rsidR="00570313" w:rsidRPr="007F7E2B" w:rsidRDefault="0092717E">
      <w:pPr>
        <w:spacing w:before="240" w:after="240"/>
      </w:pPr>
      <w:r w:rsidRPr="007F7E2B">
        <w:t>Changes in carbon pools and GHG emissions related to both project activities and leakage for the project scenario shall be addressed with a two-step process:</w:t>
      </w:r>
    </w:p>
    <w:p w14:paraId="000000FE" w14:textId="108EF628" w:rsidR="00570313" w:rsidRPr="007F7E2B" w:rsidRDefault="0092717E">
      <w:pPr>
        <w:numPr>
          <w:ilvl w:val="0"/>
          <w:numId w:val="7"/>
        </w:numPr>
        <w:spacing w:before="240"/>
        <w:ind w:left="1440"/>
      </w:pPr>
      <w:r w:rsidRPr="007F7E2B">
        <w:t>A qualitative evaluation to determine if the Project Proponent can establish with reasonable and sufficient assurance that the carbon pools and GHG emissions are likely to remain unchanged during the project period (</w:t>
      </w:r>
      <w:r w:rsidR="00540429" w:rsidRPr="007F7E2B">
        <w:t>i.e</w:t>
      </w:r>
      <w:del w:id="1940" w:author="V2" w:date="2025-04-14T14:19:00Z" w16du:dateUtc="2025-04-14T19:19:00Z">
        <w:r w:rsidR="0018437E">
          <w:delText>.</w:delText>
        </w:r>
      </w:del>
      <w:ins w:id="1941" w:author="V2" w:date="2025-04-14T14:19:00Z" w16du:dateUtc="2025-04-14T19:19:00Z">
        <w:r w:rsidR="00540429" w:rsidRPr="007F7E2B">
          <w:t>.,</w:t>
        </w:r>
      </w:ins>
      <w:r w:rsidRPr="007F7E2B">
        <w:t xml:space="preserve"> they are not expected to change by 10% on a time-weighted basis) or the potential changes are transient in nature. </w:t>
      </w:r>
    </w:p>
    <w:p w14:paraId="000000FF" w14:textId="77777777" w:rsidR="00570313" w:rsidRPr="007F7E2B" w:rsidRDefault="0092717E">
      <w:pPr>
        <w:numPr>
          <w:ilvl w:val="0"/>
          <w:numId w:val="7"/>
        </w:numPr>
        <w:spacing w:after="240"/>
        <w:ind w:left="1440"/>
      </w:pPr>
      <w:r w:rsidRPr="007F7E2B">
        <w:t xml:space="preserve">If the changes in carbon pools and GHG emissions are not likely to be significant (i.e. less than 10% change expected) and can for all practical purposes be considered </w:t>
      </w:r>
      <w:r w:rsidRPr="007F7E2B">
        <w:rPr>
          <w:i/>
        </w:rPr>
        <w:t>de minimis</w:t>
      </w:r>
      <w:r w:rsidRPr="007F7E2B">
        <w:t xml:space="preserve">, a Project Proponent does not need to quantify these pools and emissions and their value may be accounted as zero for the purposes of carbon crediting. </w:t>
      </w:r>
    </w:p>
    <w:p w14:paraId="73D92D20" w14:textId="1E5692D9" w:rsidR="00AD5133" w:rsidRPr="007F7E2B" w:rsidRDefault="0092717E">
      <w:pPr>
        <w:spacing w:before="240" w:after="240"/>
      </w:pPr>
      <w:r w:rsidRPr="007F7E2B">
        <w:t xml:space="preserve">Otherwise, the magnitude of the changes in carbon pools and GHG emissions must be quantified within the uncertainty limits following validated protocols described below, with zero reductions to carbon crediting if any change is determined </w:t>
      </w:r>
      <w:r w:rsidRPr="007F7E2B">
        <w:rPr>
          <w:i/>
        </w:rPr>
        <w:t>de minimis</w:t>
      </w:r>
      <w:r w:rsidRPr="007F7E2B">
        <w:t xml:space="preserve"> based on application of the CDM A/R methodological </w:t>
      </w:r>
      <w:r w:rsidRPr="007F7E2B">
        <w:rPr>
          <w:i/>
        </w:rPr>
        <w:t>Tool for testing significance of GHG emissions in A/R CDM project activities</w:t>
      </w:r>
      <w:r w:rsidRPr="007F7E2B">
        <w:t>.</w:t>
      </w:r>
      <w:ins w:id="1942" w:author="V2" w:date="2025-04-14T14:19:00Z" w16du:dateUtc="2025-04-14T19:19:00Z">
        <w:r w:rsidR="00052FAD" w:rsidRPr="007F7E2B">
          <w:t xml:space="preserve"> A few examples of the many resources that may be helpful in this screening include the following examples from Meta-Analyses</w:t>
        </w:r>
        <w:r w:rsidR="00AD5133" w:rsidRPr="007F7E2B">
          <w:t xml:space="preserve"> </w:t>
        </w:r>
        <w:r w:rsidR="004C1965" w:rsidRPr="007F7E2B">
          <w:t>(Eagle</w:t>
        </w:r>
        <w:r w:rsidR="0047253D" w:rsidRPr="007F7E2B">
          <w:t xml:space="preserve"> et al </w:t>
        </w:r>
        <w:r w:rsidR="00AD5133" w:rsidRPr="007F7E2B">
          <w:t>2011</w:t>
        </w:r>
        <w:r w:rsidR="00DA430C" w:rsidRPr="007F7E2B">
          <w:t xml:space="preserve">, </w:t>
        </w:r>
        <w:r w:rsidR="00AD5133" w:rsidRPr="007F7E2B">
          <w:t>ICF 2013</w:t>
        </w:r>
        <w:r w:rsidR="00DA430C" w:rsidRPr="007F7E2B">
          <w:t xml:space="preserve">, </w:t>
        </w:r>
        <w:r w:rsidR="00AD5133" w:rsidRPr="007F7E2B">
          <w:t>Kimble et al 2007</w:t>
        </w:r>
        <w:r w:rsidR="00DA430C" w:rsidRPr="007F7E2B">
          <w:t xml:space="preserve"> and </w:t>
        </w:r>
        <w:r w:rsidR="00AD5133" w:rsidRPr="007F7E2B">
          <w:t>USDA, 2014</w:t>
        </w:r>
        <w:r w:rsidR="00DA430C" w:rsidRPr="007F7E2B">
          <w:t>).</w:t>
        </w:r>
      </w:ins>
    </w:p>
    <w:p w14:paraId="00000101" w14:textId="57861B05" w:rsidR="00570313" w:rsidRPr="007F7E2B" w:rsidRDefault="0092717E">
      <w:pPr>
        <w:spacing w:before="240" w:after="240"/>
      </w:pPr>
      <w:r w:rsidRPr="007F7E2B">
        <w:t>Use the decision support in Table 1, for reasonable and sufficient assurance that carbon pools and GHG emissions are not changing for the project scenario, the Project Proponent is required to determine, at a minimum, the likelihood of the project activities leading to an increase in GHG emissions either within the project area or outside the project area based on consideration of the most important GHG emissions related to operations in agricultural, grazing, and restoration and conservation lands</w:t>
      </w:r>
      <w:del w:id="1943" w:author="V2" w:date="2025-04-14T14:19:00Z" w16du:dateUtc="2025-04-14T19:19:00Z">
        <w:r w:rsidR="0018437E">
          <w:delText>:</w:delText>
        </w:r>
      </w:del>
      <w:ins w:id="1944" w:author="V2" w:date="2025-04-14T14:19:00Z" w16du:dateUtc="2025-04-14T19:19:00Z">
        <w:r w:rsidR="00270864" w:rsidRPr="007F7E2B">
          <w:t xml:space="preserve">. Table 1 findings will </w:t>
        </w:r>
        <w:r w:rsidR="00EE5CED" w:rsidRPr="007F7E2B">
          <w:t xml:space="preserve">also be </w:t>
        </w:r>
        <w:r w:rsidR="00270864" w:rsidRPr="007F7E2B">
          <w:lastRenderedPageBreak/>
          <w:t>used</w:t>
        </w:r>
        <w:r w:rsidR="00EE5CED" w:rsidRPr="007F7E2B">
          <w:t xml:space="preserve"> to </w:t>
        </w:r>
        <w:r w:rsidR="004C1965" w:rsidRPr="007F7E2B">
          <w:t>inform under</w:t>
        </w:r>
        <w:r w:rsidR="00270864" w:rsidRPr="007F7E2B">
          <w:t xml:space="preserve"> Section </w:t>
        </w:r>
        <w:r w:rsidR="00EE5CED" w:rsidRPr="007F7E2B">
          <w:t xml:space="preserve">3.1 the </w:t>
        </w:r>
        <w:r w:rsidR="0069695F" w:rsidRPr="007F7E2B">
          <w:t>Interim</w:t>
        </w:r>
        <w:r w:rsidR="00EE5CED" w:rsidRPr="007F7E2B">
          <w:t xml:space="preserve"> Crediting Assessment for soil carbon changes from a proposed activity change on a project</w:t>
        </w:r>
        <w:r w:rsidR="00315204" w:rsidRPr="007F7E2B">
          <w:t>.</w:t>
        </w:r>
      </w:ins>
    </w:p>
    <w:p w14:paraId="00000102" w14:textId="77777777" w:rsidR="00570313" w:rsidRPr="007F7E2B" w:rsidRDefault="0092717E">
      <w:pPr>
        <w:spacing w:before="240" w:after="240"/>
        <w:rPr>
          <w:b/>
        </w:rPr>
      </w:pPr>
      <w:bookmarkStart w:id="1945" w:name="bookmark=kix.ckynkkau38h3" w:colFirst="0" w:colLast="0"/>
      <w:bookmarkEnd w:id="1945"/>
      <w:r w:rsidRPr="007F7E2B">
        <w:rPr>
          <w:b/>
        </w:rPr>
        <w:t>Table 1. Likelihood of project activities leading to an increase in GHG emissions during the project period</w:t>
      </w:r>
    </w:p>
    <w:tbl>
      <w:tblPr>
        <w:tblW w:w="10635"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15" w:type="dxa"/>
          <w:bottom w:w="100" w:type="dxa"/>
          <w:right w:w="115" w:type="dxa"/>
        </w:tblCellMar>
        <w:tblLook w:val="0600" w:firstRow="0" w:lastRow="0" w:firstColumn="0" w:lastColumn="0" w:noHBand="1" w:noVBand="1"/>
        <w:tblPrChange w:id="1946" w:author="V2" w:date="2025-04-14T14:19:00Z" w16du:dateUtc="2025-04-14T19:19:00Z">
          <w:tblPr>
            <w:tblW w:w="10635"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4500"/>
        <w:gridCol w:w="1545"/>
        <w:gridCol w:w="1530"/>
        <w:gridCol w:w="1530"/>
        <w:gridCol w:w="1530"/>
        <w:tblGridChange w:id="1947">
          <w:tblGrid>
            <w:gridCol w:w="4500"/>
            <w:gridCol w:w="1545"/>
            <w:gridCol w:w="1530"/>
            <w:gridCol w:w="1530"/>
            <w:gridCol w:w="1530"/>
          </w:tblGrid>
        </w:tblGridChange>
      </w:tblGrid>
      <w:tr w:rsidR="00570313" w:rsidRPr="007F7E2B" w14:paraId="21EC8BC0" w14:textId="77777777">
        <w:trPr>
          <w:trHeight w:val="890"/>
          <w:trPrChange w:id="1948" w:author="V2" w:date="2025-04-14T14:19:00Z" w16du:dateUtc="2025-04-14T19:19:00Z">
            <w:trPr>
              <w:trHeight w:val="890"/>
            </w:trPr>
          </w:trPrChange>
        </w:trPr>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1949" w:author="V2" w:date="2025-04-14T14:19:00Z" w16du:dateUtc="2025-04-14T19:19:00Z">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00000103" w14:textId="77777777" w:rsidR="00570313" w:rsidRPr="007F7E2B" w:rsidRDefault="0092717E">
            <w:pPr>
              <w:widowControl w:val="0"/>
              <w:rPr>
                <w:b/>
                <w:rPrChange w:id="1950" w:author="V2" w:date="2025-04-14T14:19:00Z" w16du:dateUtc="2025-04-14T19:19:00Z">
                  <w:rPr>
                    <w:b/>
                    <w:highlight w:val="white"/>
                  </w:rPr>
                </w:rPrChange>
              </w:rPr>
            </w:pPr>
            <w:r w:rsidRPr="007F7E2B">
              <w:rPr>
                <w:b/>
                <w:rPrChange w:id="1951" w:author="V2" w:date="2025-04-14T14:19:00Z" w16du:dateUtc="2025-04-14T19:19:00Z">
                  <w:rPr>
                    <w:b/>
                    <w:highlight w:val="white"/>
                  </w:rPr>
                </w:rPrChange>
              </w:rPr>
              <w:t>Source</w:t>
            </w:r>
          </w:p>
        </w:tc>
        <w:tc>
          <w:tcPr>
            <w:tcW w:w="15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Change w:id="1952" w:author="V2" w:date="2025-04-14T14:19:00Z" w16du:dateUtc="2025-04-14T19:19:00Z">
              <w:tcPr>
                <w:tcW w:w="15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tcPrChange>
          </w:tcPr>
          <w:p w14:paraId="00000104" w14:textId="77777777" w:rsidR="00570313" w:rsidRPr="007F7E2B" w:rsidRDefault="0092717E">
            <w:pPr>
              <w:widowControl w:val="0"/>
              <w:rPr>
                <w:b/>
                <w:rPrChange w:id="1953" w:author="V2" w:date="2025-04-14T14:19:00Z" w16du:dateUtc="2025-04-14T19:19:00Z">
                  <w:rPr>
                    <w:b/>
                    <w:highlight w:val="white"/>
                  </w:rPr>
                </w:rPrChange>
              </w:rPr>
            </w:pPr>
            <w:r w:rsidRPr="007F7E2B">
              <w:rPr>
                <w:b/>
                <w:rPrChange w:id="1954" w:author="V2" w:date="2025-04-14T14:19:00Z" w16du:dateUtc="2025-04-14T19:19:00Z">
                  <w:rPr>
                    <w:b/>
                    <w:highlight w:val="white"/>
                  </w:rPr>
                </w:rPrChange>
              </w:rPr>
              <w:t>Likely to increase</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Change w:id="1955" w:author="V2" w:date="2025-04-14T14:19:00Z" w16du:dateUtc="2025-04-14T19:19:00Z">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tcPrChange>
          </w:tcPr>
          <w:p w14:paraId="00000105" w14:textId="77777777" w:rsidR="00570313" w:rsidRPr="007F7E2B" w:rsidRDefault="0092717E">
            <w:pPr>
              <w:widowControl w:val="0"/>
              <w:rPr>
                <w:b/>
                <w:rPrChange w:id="1956" w:author="V2" w:date="2025-04-14T14:19:00Z" w16du:dateUtc="2025-04-14T19:19:00Z">
                  <w:rPr>
                    <w:b/>
                    <w:highlight w:val="white"/>
                  </w:rPr>
                </w:rPrChange>
              </w:rPr>
            </w:pPr>
            <w:r w:rsidRPr="007F7E2B">
              <w:rPr>
                <w:b/>
                <w:rPrChange w:id="1957" w:author="V2" w:date="2025-04-14T14:19:00Z" w16du:dateUtc="2025-04-14T19:19:00Z">
                  <w:rPr>
                    <w:b/>
                    <w:highlight w:val="white"/>
                  </w:rPr>
                </w:rPrChange>
              </w:rPr>
              <w:t>Likely to stay the same</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Change w:id="1958" w:author="V2" w:date="2025-04-14T14:19:00Z" w16du:dateUtc="2025-04-14T19:19:00Z">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tcPrChange>
          </w:tcPr>
          <w:p w14:paraId="00000106" w14:textId="77777777" w:rsidR="00570313" w:rsidRPr="007F7E2B" w:rsidRDefault="0092717E">
            <w:pPr>
              <w:widowControl w:val="0"/>
              <w:rPr>
                <w:b/>
                <w:rPrChange w:id="1959" w:author="V2" w:date="2025-04-14T14:19:00Z" w16du:dateUtc="2025-04-14T19:19:00Z">
                  <w:rPr>
                    <w:b/>
                    <w:highlight w:val="white"/>
                  </w:rPr>
                </w:rPrChange>
              </w:rPr>
            </w:pPr>
            <w:r w:rsidRPr="007F7E2B">
              <w:rPr>
                <w:b/>
                <w:rPrChange w:id="1960" w:author="V2" w:date="2025-04-14T14:19:00Z" w16du:dateUtc="2025-04-14T19:19:00Z">
                  <w:rPr>
                    <w:b/>
                    <w:highlight w:val="white"/>
                  </w:rPr>
                </w:rPrChange>
              </w:rPr>
              <w:t>Likely to decrease</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Change w:id="1961" w:author="V2" w:date="2025-04-14T14:19:00Z" w16du:dateUtc="2025-04-14T19:19:00Z">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tcPrChange>
          </w:tcPr>
          <w:p w14:paraId="00000107" w14:textId="77777777" w:rsidR="00570313" w:rsidRPr="007F7E2B" w:rsidRDefault="0092717E">
            <w:pPr>
              <w:widowControl w:val="0"/>
              <w:rPr>
                <w:b/>
                <w:rPrChange w:id="1962" w:author="V2" w:date="2025-04-14T14:19:00Z" w16du:dateUtc="2025-04-14T19:19:00Z">
                  <w:rPr>
                    <w:b/>
                    <w:highlight w:val="white"/>
                  </w:rPr>
                </w:rPrChange>
              </w:rPr>
            </w:pPr>
            <w:r w:rsidRPr="007F7E2B">
              <w:rPr>
                <w:b/>
                <w:rPrChange w:id="1963" w:author="V2" w:date="2025-04-14T14:19:00Z" w16du:dateUtc="2025-04-14T19:19:00Z">
                  <w:rPr>
                    <w:b/>
                    <w:highlight w:val="white"/>
                  </w:rPr>
                </w:rPrChange>
              </w:rPr>
              <w:t>Don’t know</w:t>
            </w:r>
          </w:p>
        </w:tc>
      </w:tr>
      <w:tr w:rsidR="00570313" w:rsidRPr="007F7E2B" w14:paraId="0AB9FE60" w14:textId="77777777">
        <w:trPr>
          <w:trHeight w:val="445"/>
          <w:trPrChange w:id="1964" w:author="V2" w:date="2025-04-14T14:19:00Z" w16du:dateUtc="2025-04-14T19:19:00Z">
            <w:trPr>
              <w:trHeight w:val="445"/>
            </w:trPr>
          </w:trPrChange>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Change w:id="1965" w:author="V2" w:date="2025-04-14T14:19:00Z" w16du:dateUtc="2025-04-14T19:19:00Z">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tcPrChange>
          </w:tcPr>
          <w:p w14:paraId="00000108" w14:textId="4EC77B63" w:rsidR="00570313" w:rsidRPr="007F7E2B" w:rsidRDefault="0018437E">
            <w:pPr>
              <w:widowControl w:val="0"/>
              <w:rPr>
                <w:rPrChange w:id="1966" w:author="V2" w:date="2025-04-14T14:19:00Z" w16du:dateUtc="2025-04-14T19:19:00Z">
                  <w:rPr>
                    <w:highlight w:val="white"/>
                  </w:rPr>
                </w:rPrChange>
              </w:rPr>
            </w:pPr>
            <w:del w:id="1967" w:author="V2" w:date="2025-04-14T14:19:00Z" w16du:dateUtc="2025-04-14T19:19:00Z">
              <w:r>
                <w:rPr>
                  <w:highlight w:val="white"/>
                </w:rPr>
                <w:delText>Amount</w:delText>
              </w:r>
            </w:del>
            <w:ins w:id="1968" w:author="V2" w:date="2025-04-14T14:19:00Z" w16du:dateUtc="2025-04-14T19:19:00Z">
              <w:r w:rsidR="00A055B8" w:rsidRPr="007F7E2B">
                <w:t>Number</w:t>
              </w:r>
            </w:ins>
            <w:r w:rsidR="0092717E" w:rsidRPr="007F7E2B">
              <w:rPr>
                <w:rPrChange w:id="1969" w:author="V2" w:date="2025-04-14T14:19:00Z" w16du:dateUtc="2025-04-14T19:19:00Z">
                  <w:rPr>
                    <w:highlight w:val="white"/>
                  </w:rPr>
                </w:rPrChange>
              </w:rPr>
              <w:t xml:space="preserve"> of animals/livestock</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Change w:id="1970" w:author="V2" w:date="2025-04-14T14:19:00Z" w16du:dateUtc="2025-04-14T19:19:00Z">
              <w:tcPr>
                <w:tcW w:w="1545"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09" w14:textId="77777777" w:rsidR="00570313" w:rsidRPr="007F7E2B" w:rsidRDefault="0092717E">
            <w:pPr>
              <w:widowControl w:val="0"/>
              <w:rPr>
                <w:rPrChange w:id="1971" w:author="V2" w:date="2025-04-14T14:19:00Z" w16du:dateUtc="2025-04-14T19:19:00Z">
                  <w:rPr>
                    <w:highlight w:val="white"/>
                  </w:rPr>
                </w:rPrChange>
              </w:rPr>
            </w:pPr>
            <w:r w:rsidRPr="007F7E2B">
              <w:rPr>
                <w:rPrChange w:id="1972"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1973"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0A" w14:textId="77777777" w:rsidR="00570313" w:rsidRPr="007F7E2B" w:rsidRDefault="0092717E">
            <w:pPr>
              <w:widowControl w:val="0"/>
              <w:rPr>
                <w:rPrChange w:id="1974" w:author="V2" w:date="2025-04-14T14:19:00Z" w16du:dateUtc="2025-04-14T19:19:00Z">
                  <w:rPr>
                    <w:highlight w:val="white"/>
                  </w:rPr>
                </w:rPrChange>
              </w:rPr>
            </w:pPr>
            <w:r w:rsidRPr="007F7E2B">
              <w:rPr>
                <w:rPrChange w:id="1975"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1976"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0B" w14:textId="77777777" w:rsidR="00570313" w:rsidRPr="007F7E2B" w:rsidRDefault="0092717E">
            <w:pPr>
              <w:widowControl w:val="0"/>
              <w:rPr>
                <w:rPrChange w:id="1977" w:author="V2" w:date="2025-04-14T14:19:00Z" w16du:dateUtc="2025-04-14T19:19:00Z">
                  <w:rPr>
                    <w:highlight w:val="white"/>
                  </w:rPr>
                </w:rPrChange>
              </w:rPr>
            </w:pPr>
            <w:r w:rsidRPr="007F7E2B">
              <w:rPr>
                <w:rPrChange w:id="1978"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1979"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0C" w14:textId="77777777" w:rsidR="00570313" w:rsidRPr="007F7E2B" w:rsidRDefault="0092717E">
            <w:pPr>
              <w:widowControl w:val="0"/>
              <w:rPr>
                <w:rPrChange w:id="1980" w:author="V2" w:date="2025-04-14T14:19:00Z" w16du:dateUtc="2025-04-14T19:19:00Z">
                  <w:rPr>
                    <w:highlight w:val="white"/>
                  </w:rPr>
                </w:rPrChange>
              </w:rPr>
            </w:pPr>
            <w:r w:rsidRPr="007F7E2B">
              <w:rPr>
                <w:rPrChange w:id="1981" w:author="V2" w:date="2025-04-14T14:19:00Z" w16du:dateUtc="2025-04-14T19:19:00Z">
                  <w:rPr>
                    <w:highlight w:val="white"/>
                  </w:rPr>
                </w:rPrChange>
              </w:rPr>
              <w:t xml:space="preserve"> </w:t>
            </w:r>
          </w:p>
        </w:tc>
      </w:tr>
      <w:tr w:rsidR="00570313" w:rsidRPr="007F7E2B" w14:paraId="1C606725" w14:textId="77777777">
        <w:trPr>
          <w:trHeight w:val="440"/>
          <w:trPrChange w:id="1982" w:author="V2" w:date="2025-04-14T14:19:00Z" w16du:dateUtc="2025-04-14T19:19:00Z">
            <w:trPr>
              <w:trHeight w:val="440"/>
            </w:trPr>
          </w:trPrChange>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Change w:id="1983" w:author="V2" w:date="2025-04-14T14:19:00Z" w16du:dateUtc="2025-04-14T19:19:00Z">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tcPrChange>
          </w:tcPr>
          <w:p w14:paraId="0000010D" w14:textId="77777777" w:rsidR="00570313" w:rsidRPr="007F7E2B" w:rsidRDefault="0092717E">
            <w:pPr>
              <w:widowControl w:val="0"/>
              <w:rPr>
                <w:rPrChange w:id="1984" w:author="V2" w:date="2025-04-14T14:19:00Z" w16du:dateUtc="2025-04-14T19:19:00Z">
                  <w:rPr>
                    <w:highlight w:val="white"/>
                  </w:rPr>
                </w:rPrChange>
              </w:rPr>
            </w:pPr>
            <w:r w:rsidRPr="007F7E2B">
              <w:rPr>
                <w:rPrChange w:id="1985" w:author="V2" w:date="2025-04-14T14:19:00Z" w16du:dateUtc="2025-04-14T19:19:00Z">
                  <w:rPr>
                    <w:highlight w:val="white"/>
                  </w:rPr>
                </w:rPrChange>
              </w:rPr>
              <w:t>Enteric fermentation</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Change w:id="1986" w:author="V2" w:date="2025-04-14T14:19:00Z" w16du:dateUtc="2025-04-14T19:19:00Z">
              <w:tcPr>
                <w:tcW w:w="1545"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0E" w14:textId="77777777" w:rsidR="00570313" w:rsidRPr="007F7E2B" w:rsidRDefault="0092717E">
            <w:pPr>
              <w:widowControl w:val="0"/>
              <w:rPr>
                <w:rPrChange w:id="1987" w:author="V2" w:date="2025-04-14T14:19:00Z" w16du:dateUtc="2025-04-14T19:19:00Z">
                  <w:rPr>
                    <w:highlight w:val="white"/>
                  </w:rPr>
                </w:rPrChange>
              </w:rPr>
            </w:pPr>
            <w:r w:rsidRPr="007F7E2B">
              <w:rPr>
                <w:rPrChange w:id="1988"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1989"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0F" w14:textId="77777777" w:rsidR="00570313" w:rsidRPr="007F7E2B" w:rsidRDefault="0092717E">
            <w:pPr>
              <w:widowControl w:val="0"/>
              <w:rPr>
                <w:rPrChange w:id="1990" w:author="V2" w:date="2025-04-14T14:19:00Z" w16du:dateUtc="2025-04-14T19:19:00Z">
                  <w:rPr>
                    <w:highlight w:val="white"/>
                  </w:rPr>
                </w:rPrChange>
              </w:rPr>
            </w:pPr>
            <w:r w:rsidRPr="007F7E2B">
              <w:rPr>
                <w:rPrChange w:id="1991"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1992"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10" w14:textId="77777777" w:rsidR="00570313" w:rsidRPr="007F7E2B" w:rsidRDefault="0092717E">
            <w:pPr>
              <w:widowControl w:val="0"/>
              <w:rPr>
                <w:rPrChange w:id="1993" w:author="V2" w:date="2025-04-14T14:19:00Z" w16du:dateUtc="2025-04-14T19:19:00Z">
                  <w:rPr>
                    <w:highlight w:val="white"/>
                  </w:rPr>
                </w:rPrChange>
              </w:rPr>
            </w:pPr>
            <w:r w:rsidRPr="007F7E2B">
              <w:rPr>
                <w:rPrChange w:id="1994"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1995"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11" w14:textId="77777777" w:rsidR="00570313" w:rsidRPr="007F7E2B" w:rsidRDefault="0092717E">
            <w:pPr>
              <w:widowControl w:val="0"/>
              <w:rPr>
                <w:rPrChange w:id="1996" w:author="V2" w:date="2025-04-14T14:19:00Z" w16du:dateUtc="2025-04-14T19:19:00Z">
                  <w:rPr>
                    <w:highlight w:val="white"/>
                  </w:rPr>
                </w:rPrChange>
              </w:rPr>
            </w:pPr>
            <w:r w:rsidRPr="007F7E2B">
              <w:rPr>
                <w:rPrChange w:id="1997" w:author="V2" w:date="2025-04-14T14:19:00Z" w16du:dateUtc="2025-04-14T19:19:00Z">
                  <w:rPr>
                    <w:highlight w:val="white"/>
                  </w:rPr>
                </w:rPrChange>
              </w:rPr>
              <w:t xml:space="preserve"> </w:t>
            </w:r>
          </w:p>
        </w:tc>
      </w:tr>
      <w:tr w:rsidR="00570313" w:rsidRPr="007F7E2B" w14:paraId="3961A7BF" w14:textId="77777777">
        <w:trPr>
          <w:trHeight w:val="440"/>
          <w:trPrChange w:id="1998" w:author="V2" w:date="2025-04-14T14:19:00Z" w16du:dateUtc="2025-04-14T19:19:00Z">
            <w:trPr>
              <w:trHeight w:val="440"/>
            </w:trPr>
          </w:trPrChange>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Change w:id="1999" w:author="V2" w:date="2025-04-14T14:19:00Z" w16du:dateUtc="2025-04-14T19:19:00Z">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tcPrChange>
          </w:tcPr>
          <w:p w14:paraId="00000112" w14:textId="77777777" w:rsidR="00570313" w:rsidRPr="007F7E2B" w:rsidRDefault="0092717E">
            <w:pPr>
              <w:widowControl w:val="0"/>
              <w:rPr>
                <w:rPrChange w:id="2000" w:author="V2" w:date="2025-04-14T14:19:00Z" w16du:dateUtc="2025-04-14T19:19:00Z">
                  <w:rPr>
                    <w:highlight w:val="white"/>
                  </w:rPr>
                </w:rPrChange>
              </w:rPr>
            </w:pPr>
            <w:r w:rsidRPr="007F7E2B">
              <w:rPr>
                <w:rPrChange w:id="2001" w:author="V2" w:date="2025-04-14T14:19:00Z" w16du:dateUtc="2025-04-14T19:19:00Z">
                  <w:rPr>
                    <w:highlight w:val="white"/>
                  </w:rPr>
                </w:rPrChange>
              </w:rPr>
              <w:t>Manure deposition</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Change w:id="2002" w:author="V2" w:date="2025-04-14T14:19:00Z" w16du:dateUtc="2025-04-14T19:19:00Z">
              <w:tcPr>
                <w:tcW w:w="1545"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13" w14:textId="77777777" w:rsidR="00570313" w:rsidRPr="007F7E2B" w:rsidRDefault="0092717E">
            <w:pPr>
              <w:widowControl w:val="0"/>
              <w:rPr>
                <w:rPrChange w:id="2003" w:author="V2" w:date="2025-04-14T14:19:00Z" w16du:dateUtc="2025-04-14T19:19:00Z">
                  <w:rPr>
                    <w:highlight w:val="white"/>
                  </w:rPr>
                </w:rPrChange>
              </w:rPr>
            </w:pPr>
            <w:r w:rsidRPr="007F7E2B">
              <w:rPr>
                <w:rPrChange w:id="2004"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005"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14" w14:textId="77777777" w:rsidR="00570313" w:rsidRPr="007F7E2B" w:rsidRDefault="0092717E">
            <w:pPr>
              <w:widowControl w:val="0"/>
              <w:rPr>
                <w:rPrChange w:id="2006" w:author="V2" w:date="2025-04-14T14:19:00Z" w16du:dateUtc="2025-04-14T19:19:00Z">
                  <w:rPr>
                    <w:highlight w:val="white"/>
                  </w:rPr>
                </w:rPrChange>
              </w:rPr>
            </w:pPr>
            <w:r w:rsidRPr="007F7E2B">
              <w:rPr>
                <w:rPrChange w:id="2007"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008"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15" w14:textId="77777777" w:rsidR="00570313" w:rsidRPr="007F7E2B" w:rsidRDefault="0092717E">
            <w:pPr>
              <w:widowControl w:val="0"/>
              <w:rPr>
                <w:rPrChange w:id="2009" w:author="V2" w:date="2025-04-14T14:19:00Z" w16du:dateUtc="2025-04-14T19:19:00Z">
                  <w:rPr>
                    <w:highlight w:val="white"/>
                  </w:rPr>
                </w:rPrChange>
              </w:rPr>
            </w:pPr>
            <w:r w:rsidRPr="007F7E2B">
              <w:rPr>
                <w:rPrChange w:id="2010"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011"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16" w14:textId="77777777" w:rsidR="00570313" w:rsidRPr="007F7E2B" w:rsidRDefault="0092717E">
            <w:pPr>
              <w:widowControl w:val="0"/>
              <w:rPr>
                <w:rPrChange w:id="2012" w:author="V2" w:date="2025-04-14T14:19:00Z" w16du:dateUtc="2025-04-14T19:19:00Z">
                  <w:rPr>
                    <w:highlight w:val="white"/>
                  </w:rPr>
                </w:rPrChange>
              </w:rPr>
            </w:pPr>
            <w:r w:rsidRPr="007F7E2B">
              <w:rPr>
                <w:rPrChange w:id="2013" w:author="V2" w:date="2025-04-14T14:19:00Z" w16du:dateUtc="2025-04-14T19:19:00Z">
                  <w:rPr>
                    <w:highlight w:val="white"/>
                  </w:rPr>
                </w:rPrChange>
              </w:rPr>
              <w:t xml:space="preserve"> </w:t>
            </w:r>
          </w:p>
        </w:tc>
      </w:tr>
      <w:tr w:rsidR="00570313" w:rsidRPr="007F7E2B" w14:paraId="726D11CA" w14:textId="77777777">
        <w:trPr>
          <w:trHeight w:val="440"/>
          <w:trPrChange w:id="2014" w:author="V2" w:date="2025-04-14T14:19:00Z" w16du:dateUtc="2025-04-14T19:19:00Z">
            <w:trPr>
              <w:trHeight w:val="440"/>
            </w:trPr>
          </w:trPrChange>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Change w:id="2015" w:author="V2" w:date="2025-04-14T14:19:00Z" w16du:dateUtc="2025-04-14T19:19:00Z">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tcPrChange>
          </w:tcPr>
          <w:p w14:paraId="00000117" w14:textId="77777777" w:rsidR="00570313" w:rsidRPr="007F7E2B" w:rsidRDefault="0092717E">
            <w:pPr>
              <w:widowControl w:val="0"/>
              <w:rPr>
                <w:rPrChange w:id="2016" w:author="V2" w:date="2025-04-14T14:19:00Z" w16du:dateUtc="2025-04-14T19:19:00Z">
                  <w:rPr>
                    <w:highlight w:val="white"/>
                  </w:rPr>
                </w:rPrChange>
              </w:rPr>
            </w:pPr>
            <w:r w:rsidRPr="007F7E2B">
              <w:rPr>
                <w:rPrChange w:id="2017" w:author="V2" w:date="2025-04-14T14:19:00Z" w16du:dateUtc="2025-04-14T19:19:00Z">
                  <w:rPr>
                    <w:highlight w:val="white"/>
                  </w:rPr>
                </w:rPrChange>
              </w:rPr>
              <w:t>Use of fertilizer</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Change w:id="2018" w:author="V2" w:date="2025-04-14T14:19:00Z" w16du:dateUtc="2025-04-14T19:19:00Z">
              <w:tcPr>
                <w:tcW w:w="1545"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18" w14:textId="77777777" w:rsidR="00570313" w:rsidRPr="007F7E2B" w:rsidRDefault="0092717E">
            <w:pPr>
              <w:widowControl w:val="0"/>
              <w:rPr>
                <w:rPrChange w:id="2019" w:author="V2" w:date="2025-04-14T14:19:00Z" w16du:dateUtc="2025-04-14T19:19:00Z">
                  <w:rPr>
                    <w:highlight w:val="white"/>
                  </w:rPr>
                </w:rPrChange>
              </w:rPr>
            </w:pPr>
            <w:r w:rsidRPr="007F7E2B">
              <w:rPr>
                <w:rPrChange w:id="2020"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021"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19" w14:textId="77777777" w:rsidR="00570313" w:rsidRPr="007F7E2B" w:rsidRDefault="0092717E">
            <w:pPr>
              <w:widowControl w:val="0"/>
              <w:rPr>
                <w:rPrChange w:id="2022" w:author="V2" w:date="2025-04-14T14:19:00Z" w16du:dateUtc="2025-04-14T19:19:00Z">
                  <w:rPr>
                    <w:highlight w:val="white"/>
                  </w:rPr>
                </w:rPrChange>
              </w:rPr>
            </w:pPr>
            <w:r w:rsidRPr="007F7E2B">
              <w:rPr>
                <w:rPrChange w:id="2023"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024"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1A" w14:textId="77777777" w:rsidR="00570313" w:rsidRPr="007F7E2B" w:rsidRDefault="0092717E">
            <w:pPr>
              <w:widowControl w:val="0"/>
              <w:rPr>
                <w:rPrChange w:id="2025" w:author="V2" w:date="2025-04-14T14:19:00Z" w16du:dateUtc="2025-04-14T19:19:00Z">
                  <w:rPr>
                    <w:highlight w:val="white"/>
                  </w:rPr>
                </w:rPrChange>
              </w:rPr>
            </w:pPr>
            <w:r w:rsidRPr="007F7E2B">
              <w:rPr>
                <w:rPrChange w:id="2026"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027"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1B" w14:textId="77777777" w:rsidR="00570313" w:rsidRPr="007F7E2B" w:rsidRDefault="0092717E">
            <w:pPr>
              <w:widowControl w:val="0"/>
              <w:rPr>
                <w:rPrChange w:id="2028" w:author="V2" w:date="2025-04-14T14:19:00Z" w16du:dateUtc="2025-04-14T19:19:00Z">
                  <w:rPr>
                    <w:highlight w:val="white"/>
                  </w:rPr>
                </w:rPrChange>
              </w:rPr>
            </w:pPr>
            <w:r w:rsidRPr="007F7E2B">
              <w:rPr>
                <w:rPrChange w:id="2029" w:author="V2" w:date="2025-04-14T14:19:00Z" w16du:dateUtc="2025-04-14T19:19:00Z">
                  <w:rPr>
                    <w:highlight w:val="white"/>
                  </w:rPr>
                </w:rPrChange>
              </w:rPr>
              <w:t xml:space="preserve"> </w:t>
            </w:r>
          </w:p>
        </w:tc>
      </w:tr>
      <w:tr w:rsidR="00570313" w:rsidRPr="007F7E2B" w14:paraId="5D50768E" w14:textId="77777777">
        <w:trPr>
          <w:trHeight w:val="440"/>
          <w:trPrChange w:id="2030" w:author="V2" w:date="2025-04-14T14:19:00Z" w16du:dateUtc="2025-04-14T19:19:00Z">
            <w:trPr>
              <w:trHeight w:val="440"/>
            </w:trPr>
          </w:trPrChange>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Change w:id="2031" w:author="V2" w:date="2025-04-14T14:19:00Z" w16du:dateUtc="2025-04-14T19:19:00Z">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tcPrChange>
          </w:tcPr>
          <w:p w14:paraId="0000011C" w14:textId="77777777" w:rsidR="00570313" w:rsidRPr="007F7E2B" w:rsidRDefault="0092717E">
            <w:pPr>
              <w:widowControl w:val="0"/>
              <w:rPr>
                <w:rPrChange w:id="2032" w:author="V2" w:date="2025-04-14T14:19:00Z" w16du:dateUtc="2025-04-14T19:19:00Z">
                  <w:rPr>
                    <w:highlight w:val="white"/>
                  </w:rPr>
                </w:rPrChange>
              </w:rPr>
            </w:pPr>
            <w:r w:rsidRPr="007F7E2B">
              <w:rPr>
                <w:rPrChange w:id="2033" w:author="V2" w:date="2025-04-14T14:19:00Z" w16du:dateUtc="2025-04-14T19:19:00Z">
                  <w:rPr>
                    <w:highlight w:val="white"/>
                  </w:rPr>
                </w:rPrChange>
              </w:rPr>
              <w:t>Use of pesticides</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Change w:id="2034" w:author="V2" w:date="2025-04-14T14:19:00Z" w16du:dateUtc="2025-04-14T19:19:00Z">
              <w:tcPr>
                <w:tcW w:w="1545"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1D" w14:textId="77777777" w:rsidR="00570313" w:rsidRPr="007F7E2B" w:rsidRDefault="0092717E">
            <w:pPr>
              <w:widowControl w:val="0"/>
              <w:rPr>
                <w:rPrChange w:id="2035" w:author="V2" w:date="2025-04-14T14:19:00Z" w16du:dateUtc="2025-04-14T19:19:00Z">
                  <w:rPr>
                    <w:highlight w:val="white"/>
                  </w:rPr>
                </w:rPrChange>
              </w:rPr>
            </w:pPr>
            <w:r w:rsidRPr="007F7E2B">
              <w:rPr>
                <w:rPrChange w:id="2036"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037"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1E" w14:textId="77777777" w:rsidR="00570313" w:rsidRPr="007F7E2B" w:rsidRDefault="0092717E">
            <w:pPr>
              <w:widowControl w:val="0"/>
              <w:rPr>
                <w:rPrChange w:id="2038" w:author="V2" w:date="2025-04-14T14:19:00Z" w16du:dateUtc="2025-04-14T19:19:00Z">
                  <w:rPr>
                    <w:highlight w:val="white"/>
                  </w:rPr>
                </w:rPrChange>
              </w:rPr>
            </w:pPr>
            <w:r w:rsidRPr="007F7E2B">
              <w:rPr>
                <w:rPrChange w:id="2039"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040"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1F" w14:textId="77777777" w:rsidR="00570313" w:rsidRPr="007F7E2B" w:rsidRDefault="0092717E">
            <w:pPr>
              <w:widowControl w:val="0"/>
              <w:rPr>
                <w:rPrChange w:id="2041" w:author="V2" w:date="2025-04-14T14:19:00Z" w16du:dateUtc="2025-04-14T19:19:00Z">
                  <w:rPr>
                    <w:highlight w:val="white"/>
                  </w:rPr>
                </w:rPrChange>
              </w:rPr>
            </w:pPr>
            <w:r w:rsidRPr="007F7E2B">
              <w:rPr>
                <w:rPrChange w:id="2042"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043"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20" w14:textId="77777777" w:rsidR="00570313" w:rsidRPr="007F7E2B" w:rsidRDefault="0092717E">
            <w:pPr>
              <w:widowControl w:val="0"/>
              <w:rPr>
                <w:rPrChange w:id="2044" w:author="V2" w:date="2025-04-14T14:19:00Z" w16du:dateUtc="2025-04-14T19:19:00Z">
                  <w:rPr>
                    <w:highlight w:val="white"/>
                  </w:rPr>
                </w:rPrChange>
              </w:rPr>
            </w:pPr>
            <w:r w:rsidRPr="007F7E2B">
              <w:rPr>
                <w:rPrChange w:id="2045" w:author="V2" w:date="2025-04-14T14:19:00Z" w16du:dateUtc="2025-04-14T19:19:00Z">
                  <w:rPr>
                    <w:highlight w:val="white"/>
                  </w:rPr>
                </w:rPrChange>
              </w:rPr>
              <w:t xml:space="preserve"> </w:t>
            </w:r>
          </w:p>
        </w:tc>
      </w:tr>
      <w:tr w:rsidR="00570313" w:rsidRPr="007F7E2B" w14:paraId="72E10F4F" w14:textId="77777777">
        <w:trPr>
          <w:trHeight w:val="665"/>
          <w:trPrChange w:id="2046" w:author="V2" w:date="2025-04-14T14:19:00Z" w16du:dateUtc="2025-04-14T19:19:00Z">
            <w:trPr>
              <w:trHeight w:val="665"/>
            </w:trPr>
          </w:trPrChange>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Change w:id="2047" w:author="V2" w:date="2025-04-14T14:19:00Z" w16du:dateUtc="2025-04-14T19:19:00Z">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tcPrChange>
          </w:tcPr>
          <w:p w14:paraId="00000121" w14:textId="77777777" w:rsidR="00570313" w:rsidRPr="007F7E2B" w:rsidRDefault="0092717E">
            <w:pPr>
              <w:widowControl w:val="0"/>
              <w:rPr>
                <w:rPrChange w:id="2048" w:author="V2" w:date="2025-04-14T14:19:00Z" w16du:dateUtc="2025-04-14T19:19:00Z">
                  <w:rPr>
                    <w:highlight w:val="white"/>
                  </w:rPr>
                </w:rPrChange>
              </w:rPr>
            </w:pPr>
            <w:r w:rsidRPr="007F7E2B">
              <w:rPr>
                <w:rPrChange w:id="2049" w:author="V2" w:date="2025-04-14T14:19:00Z" w16du:dateUtc="2025-04-14T19:19:00Z">
                  <w:rPr>
                    <w:highlight w:val="white"/>
                  </w:rPr>
                </w:rPrChange>
              </w:rPr>
              <w:t>Use of hydrocarbon fuel for gas and electricity</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Change w:id="2050" w:author="V2" w:date="2025-04-14T14:19:00Z" w16du:dateUtc="2025-04-14T19:19:00Z">
              <w:tcPr>
                <w:tcW w:w="1545"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22" w14:textId="77777777" w:rsidR="00570313" w:rsidRPr="007F7E2B" w:rsidRDefault="0092717E">
            <w:pPr>
              <w:widowControl w:val="0"/>
              <w:rPr>
                <w:rPrChange w:id="2051" w:author="V2" w:date="2025-04-14T14:19:00Z" w16du:dateUtc="2025-04-14T19:19:00Z">
                  <w:rPr>
                    <w:highlight w:val="white"/>
                  </w:rPr>
                </w:rPrChange>
              </w:rPr>
            </w:pPr>
            <w:r w:rsidRPr="007F7E2B">
              <w:rPr>
                <w:rPrChange w:id="2052"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053"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23" w14:textId="77777777" w:rsidR="00570313" w:rsidRPr="007F7E2B" w:rsidRDefault="0092717E">
            <w:pPr>
              <w:widowControl w:val="0"/>
              <w:rPr>
                <w:rPrChange w:id="2054" w:author="V2" w:date="2025-04-14T14:19:00Z" w16du:dateUtc="2025-04-14T19:19:00Z">
                  <w:rPr>
                    <w:highlight w:val="white"/>
                  </w:rPr>
                </w:rPrChange>
              </w:rPr>
            </w:pPr>
            <w:r w:rsidRPr="007F7E2B">
              <w:rPr>
                <w:rPrChange w:id="2055"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056"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24" w14:textId="77777777" w:rsidR="00570313" w:rsidRPr="007F7E2B" w:rsidRDefault="0092717E">
            <w:pPr>
              <w:widowControl w:val="0"/>
              <w:rPr>
                <w:rPrChange w:id="2057" w:author="V2" w:date="2025-04-14T14:19:00Z" w16du:dateUtc="2025-04-14T19:19:00Z">
                  <w:rPr>
                    <w:highlight w:val="white"/>
                  </w:rPr>
                </w:rPrChange>
              </w:rPr>
            </w:pPr>
            <w:r w:rsidRPr="007F7E2B">
              <w:rPr>
                <w:rPrChange w:id="2058"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99" w:type="dxa"/>
              <w:left w:w="99" w:type="dxa"/>
              <w:bottom w:w="99" w:type="dxa"/>
              <w:right w:w="99" w:type="dxa"/>
            </w:tcMar>
            <w:tcPrChange w:id="2059" w:author="V2" w:date="2025-04-14T14:19:00Z" w16du:dateUtc="2025-04-14T19:19:00Z">
              <w:tcPr>
                <w:tcW w:w="1530" w:type="dxa"/>
                <w:tcBorders>
                  <w:top w:val="nil"/>
                  <w:left w:val="nil"/>
                  <w:bottom w:val="single" w:sz="8" w:space="0" w:color="000000"/>
                  <w:right w:val="single" w:sz="8" w:space="0" w:color="000000"/>
                </w:tcBorders>
                <w:tcMar>
                  <w:top w:w="99" w:type="dxa"/>
                  <w:left w:w="99" w:type="dxa"/>
                  <w:bottom w:w="99" w:type="dxa"/>
                  <w:right w:w="99" w:type="dxa"/>
                </w:tcMar>
              </w:tcPr>
            </w:tcPrChange>
          </w:tcPr>
          <w:p w14:paraId="00000125" w14:textId="77777777" w:rsidR="00570313" w:rsidRPr="007F7E2B" w:rsidRDefault="0092717E">
            <w:pPr>
              <w:widowControl w:val="0"/>
              <w:rPr>
                <w:rPrChange w:id="2060" w:author="V2" w:date="2025-04-14T14:19:00Z" w16du:dateUtc="2025-04-14T19:19:00Z">
                  <w:rPr>
                    <w:highlight w:val="white"/>
                  </w:rPr>
                </w:rPrChange>
              </w:rPr>
            </w:pPr>
            <w:r w:rsidRPr="007F7E2B">
              <w:rPr>
                <w:rPrChange w:id="2061" w:author="V2" w:date="2025-04-14T14:19:00Z" w16du:dateUtc="2025-04-14T19:19:00Z">
                  <w:rPr>
                    <w:highlight w:val="white"/>
                  </w:rPr>
                </w:rPrChange>
              </w:rPr>
              <w:t xml:space="preserve"> </w:t>
            </w:r>
          </w:p>
        </w:tc>
      </w:tr>
      <w:tr w:rsidR="00570313" w:rsidRPr="007F7E2B" w14:paraId="3F152EDA" w14:textId="77777777">
        <w:trPr>
          <w:trHeight w:val="440"/>
          <w:trPrChange w:id="2062" w:author="V2" w:date="2025-04-14T14:19:00Z" w16du:dateUtc="2025-04-14T19:19:00Z">
            <w:trPr>
              <w:trHeight w:val="440"/>
            </w:trPr>
          </w:trPrChange>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Change w:id="2063" w:author="V2" w:date="2025-04-14T14:19:00Z" w16du:dateUtc="2025-04-14T19:19:00Z">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tcPrChange>
          </w:tcPr>
          <w:p w14:paraId="00000126" w14:textId="77777777" w:rsidR="00570313" w:rsidRPr="007F7E2B" w:rsidRDefault="0092717E">
            <w:pPr>
              <w:widowControl w:val="0"/>
              <w:rPr>
                <w:rPrChange w:id="2064" w:author="V2" w:date="2025-04-14T14:19:00Z" w16du:dateUtc="2025-04-14T19:19:00Z">
                  <w:rPr>
                    <w:highlight w:val="white"/>
                  </w:rPr>
                </w:rPrChange>
              </w:rPr>
            </w:pPr>
            <w:r w:rsidRPr="007F7E2B">
              <w:rPr>
                <w:rPrChange w:id="2065" w:author="V2" w:date="2025-04-14T14:19:00Z" w16du:dateUtc="2025-04-14T19:19:00Z">
                  <w:rPr>
                    <w:highlight w:val="white"/>
                  </w:rPr>
                </w:rPrChange>
              </w:rPr>
              <w:t>Use of hydrocarbon fuel for irrigation</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Change w:id="2066" w:author="V2" w:date="2025-04-14T14:19:00Z" w16du:dateUtc="2025-04-14T19:19:00Z">
              <w:tcPr>
                <w:tcW w:w="1545"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27" w14:textId="77777777" w:rsidR="00570313" w:rsidRPr="007F7E2B" w:rsidRDefault="0092717E">
            <w:pPr>
              <w:widowControl w:val="0"/>
              <w:rPr>
                <w:rPrChange w:id="2067" w:author="V2" w:date="2025-04-14T14:19:00Z" w16du:dateUtc="2025-04-14T19:19:00Z">
                  <w:rPr>
                    <w:highlight w:val="white"/>
                  </w:rPr>
                </w:rPrChange>
              </w:rPr>
            </w:pPr>
            <w:r w:rsidRPr="007F7E2B">
              <w:rPr>
                <w:rPrChange w:id="2068"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069"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28" w14:textId="77777777" w:rsidR="00570313" w:rsidRPr="007F7E2B" w:rsidRDefault="0092717E">
            <w:pPr>
              <w:widowControl w:val="0"/>
              <w:rPr>
                <w:rPrChange w:id="2070" w:author="V2" w:date="2025-04-14T14:19:00Z" w16du:dateUtc="2025-04-14T19:19:00Z">
                  <w:rPr>
                    <w:highlight w:val="white"/>
                  </w:rPr>
                </w:rPrChange>
              </w:rPr>
            </w:pPr>
            <w:r w:rsidRPr="007F7E2B">
              <w:rPr>
                <w:rPrChange w:id="2071"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072"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29" w14:textId="77777777" w:rsidR="00570313" w:rsidRPr="007F7E2B" w:rsidRDefault="0092717E">
            <w:pPr>
              <w:widowControl w:val="0"/>
              <w:rPr>
                <w:rPrChange w:id="2073" w:author="V2" w:date="2025-04-14T14:19:00Z" w16du:dateUtc="2025-04-14T19:19:00Z">
                  <w:rPr>
                    <w:highlight w:val="white"/>
                  </w:rPr>
                </w:rPrChange>
              </w:rPr>
            </w:pPr>
            <w:r w:rsidRPr="007F7E2B">
              <w:rPr>
                <w:rPrChange w:id="2074"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075"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2A" w14:textId="77777777" w:rsidR="00570313" w:rsidRPr="007F7E2B" w:rsidRDefault="0092717E">
            <w:pPr>
              <w:widowControl w:val="0"/>
              <w:rPr>
                <w:rPrChange w:id="2076" w:author="V2" w:date="2025-04-14T14:19:00Z" w16du:dateUtc="2025-04-14T19:19:00Z">
                  <w:rPr>
                    <w:highlight w:val="white"/>
                  </w:rPr>
                </w:rPrChange>
              </w:rPr>
            </w:pPr>
            <w:r w:rsidRPr="007F7E2B">
              <w:rPr>
                <w:rPrChange w:id="2077" w:author="V2" w:date="2025-04-14T14:19:00Z" w16du:dateUtc="2025-04-14T19:19:00Z">
                  <w:rPr>
                    <w:highlight w:val="white"/>
                  </w:rPr>
                </w:rPrChange>
              </w:rPr>
              <w:t xml:space="preserve"> </w:t>
            </w:r>
          </w:p>
        </w:tc>
      </w:tr>
      <w:tr w:rsidR="00570313" w:rsidRPr="007F7E2B" w14:paraId="2AB3436E" w14:textId="77777777">
        <w:trPr>
          <w:trHeight w:val="440"/>
          <w:trPrChange w:id="2078" w:author="V2" w:date="2025-04-14T14:19:00Z" w16du:dateUtc="2025-04-14T19:19:00Z">
            <w:trPr>
              <w:trHeight w:val="440"/>
            </w:trPr>
          </w:trPrChange>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Change w:id="2079" w:author="V2" w:date="2025-04-14T14:19:00Z" w16du:dateUtc="2025-04-14T19:19:00Z">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tcPrChange>
          </w:tcPr>
          <w:p w14:paraId="0000012B" w14:textId="77777777" w:rsidR="00570313" w:rsidRPr="007F7E2B" w:rsidRDefault="0092717E">
            <w:pPr>
              <w:widowControl w:val="0"/>
              <w:rPr>
                <w:rPrChange w:id="2080" w:author="V2" w:date="2025-04-14T14:19:00Z" w16du:dateUtc="2025-04-14T19:19:00Z">
                  <w:rPr>
                    <w:highlight w:val="white"/>
                  </w:rPr>
                </w:rPrChange>
              </w:rPr>
            </w:pPr>
            <w:r w:rsidRPr="007F7E2B">
              <w:rPr>
                <w:rPrChange w:id="2081" w:author="V2" w:date="2025-04-14T14:19:00Z" w16du:dateUtc="2025-04-14T19:19:00Z">
                  <w:rPr>
                    <w:highlight w:val="white"/>
                  </w:rPr>
                </w:rPrChange>
              </w:rPr>
              <w:t>Export of hay</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Change w:id="2082" w:author="V2" w:date="2025-04-14T14:19:00Z" w16du:dateUtc="2025-04-14T19:19:00Z">
              <w:tcPr>
                <w:tcW w:w="1545"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2C" w14:textId="77777777" w:rsidR="00570313" w:rsidRPr="007F7E2B" w:rsidRDefault="0092717E">
            <w:pPr>
              <w:widowControl w:val="0"/>
              <w:rPr>
                <w:rPrChange w:id="2083" w:author="V2" w:date="2025-04-14T14:19:00Z" w16du:dateUtc="2025-04-14T19:19:00Z">
                  <w:rPr>
                    <w:highlight w:val="white"/>
                  </w:rPr>
                </w:rPrChange>
              </w:rPr>
            </w:pPr>
            <w:r w:rsidRPr="007F7E2B">
              <w:rPr>
                <w:rPrChange w:id="2084"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085"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2D" w14:textId="77777777" w:rsidR="00570313" w:rsidRPr="007F7E2B" w:rsidRDefault="0092717E">
            <w:pPr>
              <w:widowControl w:val="0"/>
              <w:rPr>
                <w:rPrChange w:id="2086" w:author="V2" w:date="2025-04-14T14:19:00Z" w16du:dateUtc="2025-04-14T19:19:00Z">
                  <w:rPr>
                    <w:highlight w:val="white"/>
                  </w:rPr>
                </w:rPrChange>
              </w:rPr>
            </w:pPr>
            <w:r w:rsidRPr="007F7E2B">
              <w:rPr>
                <w:rPrChange w:id="2087"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088"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2E" w14:textId="77777777" w:rsidR="00570313" w:rsidRPr="007F7E2B" w:rsidRDefault="0092717E">
            <w:pPr>
              <w:widowControl w:val="0"/>
              <w:rPr>
                <w:rPrChange w:id="2089" w:author="V2" w:date="2025-04-14T14:19:00Z" w16du:dateUtc="2025-04-14T19:19:00Z">
                  <w:rPr>
                    <w:highlight w:val="white"/>
                  </w:rPr>
                </w:rPrChange>
              </w:rPr>
            </w:pPr>
            <w:r w:rsidRPr="007F7E2B">
              <w:rPr>
                <w:rPrChange w:id="2090"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091"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2F" w14:textId="77777777" w:rsidR="00570313" w:rsidRPr="007F7E2B" w:rsidRDefault="0092717E">
            <w:pPr>
              <w:widowControl w:val="0"/>
              <w:rPr>
                <w:rPrChange w:id="2092" w:author="V2" w:date="2025-04-14T14:19:00Z" w16du:dateUtc="2025-04-14T19:19:00Z">
                  <w:rPr>
                    <w:highlight w:val="white"/>
                  </w:rPr>
                </w:rPrChange>
              </w:rPr>
            </w:pPr>
            <w:r w:rsidRPr="007F7E2B">
              <w:rPr>
                <w:rPrChange w:id="2093" w:author="V2" w:date="2025-04-14T14:19:00Z" w16du:dateUtc="2025-04-14T19:19:00Z">
                  <w:rPr>
                    <w:highlight w:val="white"/>
                  </w:rPr>
                </w:rPrChange>
              </w:rPr>
              <w:t xml:space="preserve"> </w:t>
            </w:r>
          </w:p>
        </w:tc>
      </w:tr>
      <w:tr w:rsidR="00570313" w:rsidRPr="007F7E2B" w14:paraId="3A2E8B75" w14:textId="77777777">
        <w:trPr>
          <w:trHeight w:val="440"/>
          <w:trPrChange w:id="2094" w:author="V2" w:date="2025-04-14T14:19:00Z" w16du:dateUtc="2025-04-14T19:19:00Z">
            <w:trPr>
              <w:trHeight w:val="440"/>
            </w:trPr>
          </w:trPrChange>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Change w:id="2095" w:author="V2" w:date="2025-04-14T14:19:00Z" w16du:dateUtc="2025-04-14T19:19:00Z">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tcPrChange>
          </w:tcPr>
          <w:p w14:paraId="00000130" w14:textId="77777777" w:rsidR="00570313" w:rsidRPr="007F7E2B" w:rsidRDefault="0092717E">
            <w:pPr>
              <w:widowControl w:val="0"/>
              <w:rPr>
                <w:rPrChange w:id="2096" w:author="V2" w:date="2025-04-14T14:19:00Z" w16du:dateUtc="2025-04-14T19:19:00Z">
                  <w:rPr>
                    <w:highlight w:val="white"/>
                  </w:rPr>
                </w:rPrChange>
              </w:rPr>
            </w:pPr>
            <w:r w:rsidRPr="007F7E2B">
              <w:rPr>
                <w:rPrChange w:id="2097" w:author="V2" w:date="2025-04-14T14:19:00Z" w16du:dateUtc="2025-04-14T19:19:00Z">
                  <w:rPr>
                    <w:highlight w:val="white"/>
                  </w:rPr>
                </w:rPrChange>
              </w:rPr>
              <w:t>Woody biomass (above &amp; belowground)</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Change w:id="2098" w:author="V2" w:date="2025-04-14T14:19:00Z" w16du:dateUtc="2025-04-14T19:19:00Z">
              <w:tcPr>
                <w:tcW w:w="1545"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31" w14:textId="77777777" w:rsidR="00570313" w:rsidRPr="007F7E2B" w:rsidRDefault="0092717E">
            <w:pPr>
              <w:widowControl w:val="0"/>
              <w:rPr>
                <w:rPrChange w:id="2099" w:author="V2" w:date="2025-04-14T14:19:00Z" w16du:dateUtc="2025-04-14T19:19:00Z">
                  <w:rPr>
                    <w:highlight w:val="white"/>
                  </w:rPr>
                </w:rPrChange>
              </w:rPr>
            </w:pPr>
            <w:r w:rsidRPr="007F7E2B">
              <w:rPr>
                <w:rPrChange w:id="2100"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101"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32" w14:textId="77777777" w:rsidR="00570313" w:rsidRPr="007F7E2B" w:rsidRDefault="0092717E">
            <w:pPr>
              <w:widowControl w:val="0"/>
              <w:rPr>
                <w:rPrChange w:id="2102" w:author="V2" w:date="2025-04-14T14:19:00Z" w16du:dateUtc="2025-04-14T19:19:00Z">
                  <w:rPr>
                    <w:highlight w:val="white"/>
                  </w:rPr>
                </w:rPrChange>
              </w:rPr>
            </w:pPr>
            <w:r w:rsidRPr="007F7E2B">
              <w:rPr>
                <w:rPrChange w:id="2103"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104"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33" w14:textId="77777777" w:rsidR="00570313" w:rsidRPr="007F7E2B" w:rsidRDefault="0092717E">
            <w:pPr>
              <w:widowControl w:val="0"/>
              <w:rPr>
                <w:rPrChange w:id="2105" w:author="V2" w:date="2025-04-14T14:19:00Z" w16du:dateUtc="2025-04-14T19:19:00Z">
                  <w:rPr>
                    <w:highlight w:val="white"/>
                  </w:rPr>
                </w:rPrChange>
              </w:rPr>
            </w:pPr>
            <w:r w:rsidRPr="007F7E2B">
              <w:rPr>
                <w:rPrChange w:id="2106"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107"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34" w14:textId="77777777" w:rsidR="00570313" w:rsidRPr="007F7E2B" w:rsidRDefault="0092717E">
            <w:pPr>
              <w:widowControl w:val="0"/>
              <w:rPr>
                <w:rPrChange w:id="2108" w:author="V2" w:date="2025-04-14T14:19:00Z" w16du:dateUtc="2025-04-14T19:19:00Z">
                  <w:rPr>
                    <w:highlight w:val="white"/>
                  </w:rPr>
                </w:rPrChange>
              </w:rPr>
            </w:pPr>
            <w:r w:rsidRPr="007F7E2B">
              <w:rPr>
                <w:rPrChange w:id="2109" w:author="V2" w:date="2025-04-14T14:19:00Z" w16du:dateUtc="2025-04-14T19:19:00Z">
                  <w:rPr>
                    <w:highlight w:val="white"/>
                  </w:rPr>
                </w:rPrChange>
              </w:rPr>
              <w:t xml:space="preserve"> </w:t>
            </w:r>
          </w:p>
        </w:tc>
      </w:tr>
      <w:tr w:rsidR="00570313" w:rsidRPr="007F7E2B" w14:paraId="26A8DFB2" w14:textId="77777777">
        <w:trPr>
          <w:trHeight w:val="152"/>
          <w:trPrChange w:id="2110" w:author="V2" w:date="2025-04-14T14:19:00Z" w16du:dateUtc="2025-04-14T19:19:00Z">
            <w:trPr>
              <w:trHeight w:val="152"/>
            </w:trPr>
          </w:trPrChange>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Change w:id="2111" w:author="V2" w:date="2025-04-14T14:19:00Z" w16du:dateUtc="2025-04-14T19:19:00Z">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tcPrChange>
          </w:tcPr>
          <w:p w14:paraId="00000135" w14:textId="77777777" w:rsidR="00570313" w:rsidRPr="007F7E2B" w:rsidRDefault="0092717E">
            <w:pPr>
              <w:widowControl w:val="0"/>
              <w:rPr>
                <w:rPrChange w:id="2112" w:author="V2" w:date="2025-04-14T14:19:00Z" w16du:dateUtc="2025-04-14T19:19:00Z">
                  <w:rPr>
                    <w:highlight w:val="white"/>
                  </w:rPr>
                </w:rPrChange>
              </w:rPr>
            </w:pPr>
            <w:r w:rsidRPr="007F7E2B">
              <w:rPr>
                <w:rPrChange w:id="2113" w:author="V2" w:date="2025-04-14T14:19:00Z" w16du:dateUtc="2025-04-14T19:19:00Z">
                  <w:rPr>
                    <w:highlight w:val="white"/>
                  </w:rPr>
                </w:rPrChange>
              </w:rPr>
              <w:t>Non-woody biomass (above &amp; belowground)</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Change w:id="2114" w:author="V2" w:date="2025-04-14T14:19:00Z" w16du:dateUtc="2025-04-14T19:19:00Z">
              <w:tcPr>
                <w:tcW w:w="1545"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36" w14:textId="77777777" w:rsidR="00570313" w:rsidRPr="007F7E2B" w:rsidRDefault="0092717E">
            <w:pPr>
              <w:widowControl w:val="0"/>
              <w:rPr>
                <w:rPrChange w:id="2115" w:author="V2" w:date="2025-04-14T14:19:00Z" w16du:dateUtc="2025-04-14T19:19:00Z">
                  <w:rPr>
                    <w:highlight w:val="white"/>
                  </w:rPr>
                </w:rPrChange>
              </w:rPr>
            </w:pPr>
            <w:r w:rsidRPr="007F7E2B">
              <w:rPr>
                <w:rPrChange w:id="2116"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117"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37" w14:textId="77777777" w:rsidR="00570313" w:rsidRPr="007F7E2B" w:rsidRDefault="0092717E">
            <w:pPr>
              <w:widowControl w:val="0"/>
              <w:rPr>
                <w:rPrChange w:id="2118" w:author="V2" w:date="2025-04-14T14:19:00Z" w16du:dateUtc="2025-04-14T19:19:00Z">
                  <w:rPr>
                    <w:highlight w:val="white"/>
                  </w:rPr>
                </w:rPrChange>
              </w:rPr>
            </w:pPr>
            <w:r w:rsidRPr="007F7E2B">
              <w:rPr>
                <w:rPrChange w:id="2119"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120"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38" w14:textId="77777777" w:rsidR="00570313" w:rsidRPr="007F7E2B" w:rsidRDefault="0092717E">
            <w:pPr>
              <w:widowControl w:val="0"/>
              <w:rPr>
                <w:rPrChange w:id="2121" w:author="V2" w:date="2025-04-14T14:19:00Z" w16du:dateUtc="2025-04-14T19:19:00Z">
                  <w:rPr>
                    <w:highlight w:val="white"/>
                  </w:rPr>
                </w:rPrChange>
              </w:rPr>
            </w:pPr>
            <w:r w:rsidRPr="007F7E2B">
              <w:rPr>
                <w:rPrChange w:id="2122"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123"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39" w14:textId="77777777" w:rsidR="00570313" w:rsidRPr="007F7E2B" w:rsidRDefault="0092717E">
            <w:pPr>
              <w:widowControl w:val="0"/>
              <w:rPr>
                <w:rPrChange w:id="2124" w:author="V2" w:date="2025-04-14T14:19:00Z" w16du:dateUtc="2025-04-14T19:19:00Z">
                  <w:rPr>
                    <w:highlight w:val="white"/>
                  </w:rPr>
                </w:rPrChange>
              </w:rPr>
            </w:pPr>
            <w:r w:rsidRPr="007F7E2B">
              <w:rPr>
                <w:rPrChange w:id="2125" w:author="V2" w:date="2025-04-14T14:19:00Z" w16du:dateUtc="2025-04-14T19:19:00Z">
                  <w:rPr>
                    <w:highlight w:val="white"/>
                  </w:rPr>
                </w:rPrChange>
              </w:rPr>
              <w:t xml:space="preserve"> </w:t>
            </w:r>
          </w:p>
        </w:tc>
      </w:tr>
      <w:tr w:rsidR="00570313" w:rsidRPr="007F7E2B" w14:paraId="379A817D" w14:textId="77777777">
        <w:trPr>
          <w:trHeight w:val="152"/>
          <w:trPrChange w:id="2126" w:author="V2" w:date="2025-04-14T14:19:00Z" w16du:dateUtc="2025-04-14T19:19:00Z">
            <w:trPr>
              <w:trHeight w:val="152"/>
            </w:trPr>
          </w:trPrChange>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Change w:id="2127" w:author="V2" w:date="2025-04-14T14:19:00Z" w16du:dateUtc="2025-04-14T19:19:00Z">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tcPrChange>
          </w:tcPr>
          <w:p w14:paraId="0000013A" w14:textId="77777777" w:rsidR="00570313" w:rsidRPr="007F7E2B" w:rsidRDefault="0092717E">
            <w:pPr>
              <w:widowControl w:val="0"/>
              <w:rPr>
                <w:rPrChange w:id="2128" w:author="V2" w:date="2025-04-14T14:19:00Z" w16du:dateUtc="2025-04-14T19:19:00Z">
                  <w:rPr>
                    <w:highlight w:val="white"/>
                  </w:rPr>
                </w:rPrChange>
              </w:rPr>
            </w:pPr>
            <w:r w:rsidRPr="007F7E2B">
              <w:rPr>
                <w:rPrChange w:id="2129" w:author="V2" w:date="2025-04-14T14:19:00Z" w16du:dateUtc="2025-04-14T19:19:00Z">
                  <w:rPr>
                    <w:highlight w:val="white"/>
                  </w:rPr>
                </w:rPrChange>
              </w:rPr>
              <w:t>Import of animal feed</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Change w:id="2130" w:author="V2" w:date="2025-04-14T14:19:00Z" w16du:dateUtc="2025-04-14T19:19:00Z">
              <w:tcPr>
                <w:tcW w:w="1545"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3B" w14:textId="77777777" w:rsidR="00570313" w:rsidRPr="007F7E2B" w:rsidRDefault="0092717E">
            <w:pPr>
              <w:widowControl w:val="0"/>
              <w:rPr>
                <w:rPrChange w:id="2131" w:author="V2" w:date="2025-04-14T14:19:00Z" w16du:dateUtc="2025-04-14T19:19:00Z">
                  <w:rPr>
                    <w:highlight w:val="white"/>
                  </w:rPr>
                </w:rPrChange>
              </w:rPr>
            </w:pPr>
            <w:r w:rsidRPr="007F7E2B">
              <w:rPr>
                <w:rPrChange w:id="2132"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133"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3C" w14:textId="77777777" w:rsidR="00570313" w:rsidRPr="007F7E2B" w:rsidRDefault="0092717E">
            <w:pPr>
              <w:widowControl w:val="0"/>
              <w:rPr>
                <w:rPrChange w:id="2134" w:author="V2" w:date="2025-04-14T14:19:00Z" w16du:dateUtc="2025-04-14T19:19:00Z">
                  <w:rPr>
                    <w:highlight w:val="white"/>
                  </w:rPr>
                </w:rPrChange>
              </w:rPr>
            </w:pPr>
            <w:r w:rsidRPr="007F7E2B">
              <w:rPr>
                <w:rPrChange w:id="2135"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136"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3D" w14:textId="77777777" w:rsidR="00570313" w:rsidRPr="007F7E2B" w:rsidRDefault="0092717E">
            <w:pPr>
              <w:widowControl w:val="0"/>
              <w:rPr>
                <w:rPrChange w:id="2137" w:author="V2" w:date="2025-04-14T14:19:00Z" w16du:dateUtc="2025-04-14T19:19:00Z">
                  <w:rPr>
                    <w:highlight w:val="white"/>
                  </w:rPr>
                </w:rPrChange>
              </w:rPr>
            </w:pPr>
            <w:r w:rsidRPr="007F7E2B">
              <w:rPr>
                <w:rPrChange w:id="2138"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139"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3E" w14:textId="77777777" w:rsidR="00570313" w:rsidRPr="007F7E2B" w:rsidRDefault="0092717E">
            <w:pPr>
              <w:widowControl w:val="0"/>
              <w:rPr>
                <w:rPrChange w:id="2140" w:author="V2" w:date="2025-04-14T14:19:00Z" w16du:dateUtc="2025-04-14T19:19:00Z">
                  <w:rPr>
                    <w:highlight w:val="white"/>
                  </w:rPr>
                </w:rPrChange>
              </w:rPr>
            </w:pPr>
            <w:r w:rsidRPr="007F7E2B">
              <w:rPr>
                <w:rPrChange w:id="2141" w:author="V2" w:date="2025-04-14T14:19:00Z" w16du:dateUtc="2025-04-14T19:19:00Z">
                  <w:rPr>
                    <w:highlight w:val="white"/>
                  </w:rPr>
                </w:rPrChange>
              </w:rPr>
              <w:t xml:space="preserve"> </w:t>
            </w:r>
          </w:p>
        </w:tc>
      </w:tr>
      <w:tr w:rsidR="00570313" w:rsidRPr="007F7E2B" w14:paraId="3D665960" w14:textId="77777777">
        <w:trPr>
          <w:trHeight w:val="415"/>
          <w:trPrChange w:id="2142" w:author="V2" w:date="2025-04-14T14:19:00Z" w16du:dateUtc="2025-04-14T19:19:00Z">
            <w:trPr>
              <w:trHeight w:val="415"/>
            </w:trPr>
          </w:trPrChange>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Change w:id="2143" w:author="V2" w:date="2025-04-14T14:19:00Z" w16du:dateUtc="2025-04-14T19:19:00Z">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tcPrChange>
          </w:tcPr>
          <w:p w14:paraId="0000013F" w14:textId="77777777" w:rsidR="00570313" w:rsidRPr="007F7E2B" w:rsidRDefault="0092717E">
            <w:pPr>
              <w:widowControl w:val="0"/>
              <w:rPr>
                <w:rPrChange w:id="2144" w:author="V2" w:date="2025-04-14T14:19:00Z" w16du:dateUtc="2025-04-14T19:19:00Z">
                  <w:rPr>
                    <w:highlight w:val="white"/>
                  </w:rPr>
                </w:rPrChange>
              </w:rPr>
            </w:pPr>
            <w:r w:rsidRPr="007F7E2B">
              <w:rPr>
                <w:rPrChange w:id="2145" w:author="V2" w:date="2025-04-14T14:19:00Z" w16du:dateUtc="2025-04-14T19:19:00Z">
                  <w:rPr>
                    <w:highlight w:val="white"/>
                  </w:rPr>
                </w:rPrChange>
              </w:rPr>
              <w:t>Export of animals and animal products</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Change w:id="2146" w:author="V2" w:date="2025-04-14T14:19:00Z" w16du:dateUtc="2025-04-14T19:19:00Z">
              <w:tcPr>
                <w:tcW w:w="1545"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40" w14:textId="77777777" w:rsidR="00570313" w:rsidRPr="007F7E2B" w:rsidRDefault="0092717E">
            <w:pPr>
              <w:widowControl w:val="0"/>
              <w:rPr>
                <w:rPrChange w:id="2147" w:author="V2" w:date="2025-04-14T14:19:00Z" w16du:dateUtc="2025-04-14T19:19:00Z">
                  <w:rPr>
                    <w:highlight w:val="white"/>
                  </w:rPr>
                </w:rPrChange>
              </w:rPr>
            </w:pPr>
            <w:r w:rsidRPr="007F7E2B">
              <w:rPr>
                <w:rPrChange w:id="2148"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149"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41" w14:textId="77777777" w:rsidR="00570313" w:rsidRPr="007F7E2B" w:rsidRDefault="0092717E">
            <w:pPr>
              <w:widowControl w:val="0"/>
              <w:rPr>
                <w:rPrChange w:id="2150" w:author="V2" w:date="2025-04-14T14:19:00Z" w16du:dateUtc="2025-04-14T19:19:00Z">
                  <w:rPr>
                    <w:highlight w:val="white"/>
                  </w:rPr>
                </w:rPrChange>
              </w:rPr>
            </w:pPr>
            <w:r w:rsidRPr="007F7E2B">
              <w:rPr>
                <w:rPrChange w:id="2151"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152"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42" w14:textId="77777777" w:rsidR="00570313" w:rsidRPr="007F7E2B" w:rsidRDefault="0092717E">
            <w:pPr>
              <w:widowControl w:val="0"/>
              <w:rPr>
                <w:rPrChange w:id="2153" w:author="V2" w:date="2025-04-14T14:19:00Z" w16du:dateUtc="2025-04-14T19:19:00Z">
                  <w:rPr>
                    <w:highlight w:val="white"/>
                  </w:rPr>
                </w:rPrChange>
              </w:rPr>
            </w:pPr>
            <w:r w:rsidRPr="007F7E2B">
              <w:rPr>
                <w:rPrChange w:id="2154"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155"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43" w14:textId="77777777" w:rsidR="00570313" w:rsidRPr="007F7E2B" w:rsidRDefault="0092717E">
            <w:pPr>
              <w:widowControl w:val="0"/>
              <w:rPr>
                <w:rPrChange w:id="2156" w:author="V2" w:date="2025-04-14T14:19:00Z" w16du:dateUtc="2025-04-14T19:19:00Z">
                  <w:rPr>
                    <w:highlight w:val="white"/>
                  </w:rPr>
                </w:rPrChange>
              </w:rPr>
            </w:pPr>
            <w:r w:rsidRPr="007F7E2B">
              <w:rPr>
                <w:rPrChange w:id="2157" w:author="V2" w:date="2025-04-14T14:19:00Z" w16du:dateUtc="2025-04-14T19:19:00Z">
                  <w:rPr>
                    <w:highlight w:val="white"/>
                  </w:rPr>
                </w:rPrChange>
              </w:rPr>
              <w:t xml:space="preserve"> </w:t>
            </w:r>
          </w:p>
        </w:tc>
      </w:tr>
      <w:tr w:rsidR="00570313" w:rsidRPr="007F7E2B" w14:paraId="1A7F7DDC" w14:textId="77777777">
        <w:trPr>
          <w:trHeight w:val="152"/>
          <w:trPrChange w:id="2158" w:author="V2" w:date="2025-04-14T14:19:00Z" w16du:dateUtc="2025-04-14T19:19:00Z">
            <w:trPr>
              <w:trHeight w:val="152"/>
            </w:trPr>
          </w:trPrChange>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Change w:id="2159" w:author="V2" w:date="2025-04-14T14:19:00Z" w16du:dateUtc="2025-04-14T19:19:00Z">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tcPrChange>
          </w:tcPr>
          <w:p w14:paraId="00000144" w14:textId="77777777" w:rsidR="00570313" w:rsidRPr="007F7E2B" w:rsidRDefault="0092717E">
            <w:pPr>
              <w:widowControl w:val="0"/>
              <w:rPr>
                <w:rPrChange w:id="2160" w:author="V2" w:date="2025-04-14T14:19:00Z" w16du:dateUtc="2025-04-14T19:19:00Z">
                  <w:rPr>
                    <w:highlight w:val="white"/>
                  </w:rPr>
                </w:rPrChange>
              </w:rPr>
            </w:pPr>
            <w:r w:rsidRPr="007F7E2B">
              <w:rPr>
                <w:rPrChange w:id="2161" w:author="V2" w:date="2025-04-14T14:19:00Z" w16du:dateUtc="2025-04-14T19:19:00Z">
                  <w:rPr>
                    <w:highlight w:val="white"/>
                  </w:rPr>
                </w:rPrChange>
              </w:rPr>
              <w:t>Burning of biomass</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Change w:id="2162" w:author="V2" w:date="2025-04-14T14:19:00Z" w16du:dateUtc="2025-04-14T19:19:00Z">
              <w:tcPr>
                <w:tcW w:w="1545"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45" w14:textId="77777777" w:rsidR="00570313" w:rsidRPr="007F7E2B" w:rsidRDefault="0092717E">
            <w:pPr>
              <w:widowControl w:val="0"/>
              <w:rPr>
                <w:rPrChange w:id="2163" w:author="V2" w:date="2025-04-14T14:19:00Z" w16du:dateUtc="2025-04-14T19:19:00Z">
                  <w:rPr>
                    <w:highlight w:val="white"/>
                  </w:rPr>
                </w:rPrChange>
              </w:rPr>
            </w:pPr>
            <w:r w:rsidRPr="007F7E2B">
              <w:rPr>
                <w:rPrChange w:id="2164"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165"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46" w14:textId="77777777" w:rsidR="00570313" w:rsidRPr="007F7E2B" w:rsidRDefault="0092717E">
            <w:pPr>
              <w:widowControl w:val="0"/>
              <w:rPr>
                <w:rPrChange w:id="2166" w:author="V2" w:date="2025-04-14T14:19:00Z" w16du:dateUtc="2025-04-14T19:19:00Z">
                  <w:rPr>
                    <w:highlight w:val="white"/>
                  </w:rPr>
                </w:rPrChange>
              </w:rPr>
            </w:pPr>
            <w:r w:rsidRPr="007F7E2B">
              <w:rPr>
                <w:rPrChange w:id="2167"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168"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47" w14:textId="77777777" w:rsidR="00570313" w:rsidRPr="007F7E2B" w:rsidRDefault="0092717E">
            <w:pPr>
              <w:widowControl w:val="0"/>
              <w:rPr>
                <w:rPrChange w:id="2169" w:author="V2" w:date="2025-04-14T14:19:00Z" w16du:dateUtc="2025-04-14T19:19:00Z">
                  <w:rPr>
                    <w:highlight w:val="white"/>
                  </w:rPr>
                </w:rPrChange>
              </w:rPr>
            </w:pPr>
            <w:r w:rsidRPr="007F7E2B">
              <w:rPr>
                <w:rPrChange w:id="2170"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171"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48" w14:textId="77777777" w:rsidR="00570313" w:rsidRPr="007F7E2B" w:rsidRDefault="0092717E">
            <w:pPr>
              <w:widowControl w:val="0"/>
              <w:rPr>
                <w:rPrChange w:id="2172" w:author="V2" w:date="2025-04-14T14:19:00Z" w16du:dateUtc="2025-04-14T19:19:00Z">
                  <w:rPr>
                    <w:highlight w:val="white"/>
                  </w:rPr>
                </w:rPrChange>
              </w:rPr>
            </w:pPr>
            <w:r w:rsidRPr="007F7E2B">
              <w:rPr>
                <w:rPrChange w:id="2173" w:author="V2" w:date="2025-04-14T14:19:00Z" w16du:dateUtc="2025-04-14T19:19:00Z">
                  <w:rPr>
                    <w:highlight w:val="white"/>
                  </w:rPr>
                </w:rPrChange>
              </w:rPr>
              <w:t xml:space="preserve"> </w:t>
            </w:r>
          </w:p>
        </w:tc>
      </w:tr>
      <w:tr w:rsidR="00570313" w:rsidRPr="007F7E2B" w14:paraId="280C2D6D" w14:textId="77777777">
        <w:trPr>
          <w:trHeight w:val="152"/>
          <w:trPrChange w:id="2174" w:author="V2" w:date="2025-04-14T14:19:00Z" w16du:dateUtc="2025-04-14T19:19:00Z">
            <w:trPr>
              <w:trHeight w:val="152"/>
            </w:trPr>
          </w:trPrChange>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Change w:id="2175" w:author="V2" w:date="2025-04-14T14:19:00Z" w16du:dateUtc="2025-04-14T19:19:00Z">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tcPrChange>
          </w:tcPr>
          <w:p w14:paraId="00000149" w14:textId="77777777" w:rsidR="00570313" w:rsidRPr="007F7E2B" w:rsidRDefault="0092717E">
            <w:pPr>
              <w:widowControl w:val="0"/>
              <w:rPr>
                <w:rPrChange w:id="2176" w:author="V2" w:date="2025-04-14T14:19:00Z" w16du:dateUtc="2025-04-14T19:19:00Z">
                  <w:rPr>
                    <w:highlight w:val="white"/>
                  </w:rPr>
                </w:rPrChange>
              </w:rPr>
            </w:pPr>
            <w:r w:rsidRPr="007F7E2B">
              <w:rPr>
                <w:rPrChange w:id="2177" w:author="V2" w:date="2025-04-14T14:19:00Z" w16du:dateUtc="2025-04-14T19:19:00Z">
                  <w:rPr>
                    <w:highlight w:val="white"/>
                  </w:rPr>
                </w:rPrChange>
              </w:rPr>
              <w:lastRenderedPageBreak/>
              <w:t>Use of nitrogen-fixing species</w:t>
            </w:r>
          </w:p>
        </w:tc>
        <w:tc>
          <w:tcPr>
            <w:tcW w:w="1545" w:type="dxa"/>
            <w:tcBorders>
              <w:top w:val="nil"/>
              <w:left w:val="nil"/>
              <w:bottom w:val="single" w:sz="8" w:space="0" w:color="000000"/>
              <w:right w:val="single" w:sz="8" w:space="0" w:color="000000"/>
            </w:tcBorders>
            <w:tcMar>
              <w:top w:w="100" w:type="dxa"/>
              <w:left w:w="100" w:type="dxa"/>
              <w:bottom w:w="100" w:type="dxa"/>
              <w:right w:w="100" w:type="dxa"/>
            </w:tcMar>
            <w:tcPrChange w:id="2178" w:author="V2" w:date="2025-04-14T14:19:00Z" w16du:dateUtc="2025-04-14T19:19:00Z">
              <w:tcPr>
                <w:tcW w:w="1545"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4A" w14:textId="77777777" w:rsidR="00570313" w:rsidRPr="007F7E2B" w:rsidRDefault="0092717E">
            <w:pPr>
              <w:widowControl w:val="0"/>
              <w:rPr>
                <w:rPrChange w:id="2179" w:author="V2" w:date="2025-04-14T14:19:00Z" w16du:dateUtc="2025-04-14T19:19:00Z">
                  <w:rPr>
                    <w:highlight w:val="white"/>
                  </w:rPr>
                </w:rPrChange>
              </w:rPr>
            </w:pPr>
            <w:r w:rsidRPr="007F7E2B">
              <w:rPr>
                <w:rPrChange w:id="2180"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181"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4B" w14:textId="77777777" w:rsidR="00570313" w:rsidRPr="007F7E2B" w:rsidRDefault="0092717E">
            <w:pPr>
              <w:widowControl w:val="0"/>
              <w:rPr>
                <w:rPrChange w:id="2182" w:author="V2" w:date="2025-04-14T14:19:00Z" w16du:dateUtc="2025-04-14T19:19:00Z">
                  <w:rPr>
                    <w:highlight w:val="white"/>
                  </w:rPr>
                </w:rPrChange>
              </w:rPr>
            </w:pPr>
            <w:r w:rsidRPr="007F7E2B">
              <w:rPr>
                <w:rPrChange w:id="2183"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184"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4C" w14:textId="77777777" w:rsidR="00570313" w:rsidRPr="007F7E2B" w:rsidRDefault="0092717E">
            <w:pPr>
              <w:widowControl w:val="0"/>
              <w:rPr>
                <w:rPrChange w:id="2185" w:author="V2" w:date="2025-04-14T14:19:00Z" w16du:dateUtc="2025-04-14T19:19:00Z">
                  <w:rPr>
                    <w:highlight w:val="white"/>
                  </w:rPr>
                </w:rPrChange>
              </w:rPr>
            </w:pPr>
            <w:r w:rsidRPr="007F7E2B">
              <w:rPr>
                <w:rPrChange w:id="2186" w:author="V2" w:date="2025-04-14T14:19:00Z" w16du:dateUtc="2025-04-14T19:19:00Z">
                  <w:rPr>
                    <w:highlight w:val="white"/>
                  </w:rPr>
                </w:rPrChange>
              </w:rPr>
              <w:t xml:space="preserve"> </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Change w:id="2187" w:author="V2" w:date="2025-04-14T14:19:00Z" w16du:dateUtc="2025-04-14T19:19:00Z">
              <w:tcPr>
                <w:tcW w:w="1530" w:type="dxa"/>
                <w:tcBorders>
                  <w:top w:val="nil"/>
                  <w:left w:val="nil"/>
                  <w:bottom w:val="single" w:sz="8" w:space="0" w:color="000000"/>
                  <w:right w:val="single" w:sz="8" w:space="0" w:color="000000"/>
                </w:tcBorders>
                <w:tcMar>
                  <w:top w:w="100" w:type="dxa"/>
                  <w:left w:w="100" w:type="dxa"/>
                  <w:bottom w:w="100" w:type="dxa"/>
                  <w:right w:w="100" w:type="dxa"/>
                </w:tcMar>
              </w:tcPr>
            </w:tcPrChange>
          </w:tcPr>
          <w:p w14:paraId="0000014D" w14:textId="77777777" w:rsidR="00570313" w:rsidRPr="007F7E2B" w:rsidRDefault="0092717E">
            <w:pPr>
              <w:widowControl w:val="0"/>
              <w:rPr>
                <w:rPrChange w:id="2188" w:author="V2" w:date="2025-04-14T14:19:00Z" w16du:dateUtc="2025-04-14T19:19:00Z">
                  <w:rPr>
                    <w:highlight w:val="white"/>
                  </w:rPr>
                </w:rPrChange>
              </w:rPr>
            </w:pPr>
            <w:r w:rsidRPr="007F7E2B">
              <w:rPr>
                <w:rPrChange w:id="2189" w:author="V2" w:date="2025-04-14T14:19:00Z" w16du:dateUtc="2025-04-14T19:19:00Z">
                  <w:rPr>
                    <w:highlight w:val="white"/>
                  </w:rPr>
                </w:rPrChange>
              </w:rPr>
              <w:t xml:space="preserve"> </w:t>
            </w:r>
          </w:p>
        </w:tc>
      </w:tr>
    </w:tbl>
    <w:p w14:paraId="0000014E" w14:textId="77777777" w:rsidR="00570313" w:rsidRPr="007F7E2B" w:rsidRDefault="0092717E">
      <w:pPr>
        <w:spacing w:before="240" w:after="240"/>
      </w:pPr>
      <w:r w:rsidRPr="007F7E2B">
        <w:t xml:space="preserve">For example, if a decline in agricultural production or significant wood harvesting is likely to occur that would change the project baseline scenario by more than 10%, </w:t>
      </w:r>
      <w:hyperlink w:anchor="bookmark=id.rr6jkl4kugg6">
        <w:r w:rsidRPr="007F7E2B">
          <w:rPr>
            <w:i/>
            <w:color w:val="1155CC"/>
            <w:u w:val="single"/>
          </w:rPr>
          <w:t>Task 2.6.1 Monitoring and estimation of emissions from grazing, fodder and agricultural production displacement</w:t>
        </w:r>
      </w:hyperlink>
      <w:r w:rsidRPr="007F7E2B">
        <w:t xml:space="preserve"> need to be completed since a change in carbon stocks or GHG emissions might have occurred as a result of the project. Similarly, </w:t>
      </w:r>
      <w:hyperlink w:anchor="bookmark=id.cknmdenmgyfg">
        <w:r w:rsidRPr="007F7E2B">
          <w:rPr>
            <w:i/>
            <w:color w:val="1155CC"/>
            <w:u w:val="single"/>
          </w:rPr>
          <w:t>Task 2.6.2 Monitoring and estimation of emissions from wood harvest displacement</w:t>
        </w:r>
      </w:hyperlink>
      <w:r w:rsidRPr="007F7E2B">
        <w:t xml:space="preserve"> need to be completed only if significant wood harvesting from the project area is likely to occur, etc. </w:t>
      </w:r>
    </w:p>
    <w:p w14:paraId="0000014F" w14:textId="77777777" w:rsidR="00570313" w:rsidRPr="007F7E2B" w:rsidRDefault="0092717E">
      <w:pPr>
        <w:spacing w:before="240" w:after="240"/>
      </w:pPr>
      <w:r w:rsidRPr="007F7E2B">
        <w:t>It follows that if the project does not involve a reduction of agricultural production nor a reduction in wood harvesting after the project start date, then leakage related to these factors would be zero and optional tasks related to quantitative accounting of carbon or GHG emissions do not need to be completed.</w:t>
      </w:r>
    </w:p>
    <w:p w14:paraId="00000150" w14:textId="77777777" w:rsidR="00570313" w:rsidRPr="007F7E2B" w:rsidRDefault="0092717E">
      <w:pPr>
        <w:spacing w:before="240" w:after="240"/>
      </w:pPr>
      <w:r w:rsidRPr="007F7E2B">
        <w:t>Conversely, if the magnitude of the changes in carbon pools and GHG emissions as a result of the project activities during the duration of the project are likely to change by more than 10%, optional tasks for estimation of the carbon content of current pools and the projection of carbon pools and emissions must be completed.</w:t>
      </w:r>
    </w:p>
    <w:p w14:paraId="00000151" w14:textId="77777777" w:rsidR="00570313" w:rsidRPr="007F7E2B" w:rsidRDefault="0092717E">
      <w:pPr>
        <w:pStyle w:val="Heading3"/>
        <w:numPr>
          <w:ilvl w:val="1"/>
          <w:numId w:val="14"/>
        </w:numPr>
        <w:spacing w:after="0"/>
        <w:jc w:val="both"/>
      </w:pPr>
      <w:bookmarkStart w:id="2190" w:name="bookmark=kix.1ksc8fceh79e" w:colFirst="0" w:colLast="0"/>
      <w:bookmarkStart w:id="2191" w:name="_Toc180594081"/>
      <w:bookmarkStart w:id="2192" w:name="_Toc180594488"/>
      <w:bookmarkEnd w:id="2190"/>
      <w:r w:rsidRPr="007F7E2B">
        <w:t>Quantification of Soil Carbon Stocks for Baseline and Project Scenarios</w:t>
      </w:r>
      <w:bookmarkEnd w:id="2191"/>
      <w:bookmarkEnd w:id="2192"/>
    </w:p>
    <w:p w14:paraId="00000152" w14:textId="55D5665F" w:rsidR="00570313" w:rsidRPr="007F7E2B" w:rsidRDefault="0092717E">
      <w:pPr>
        <w:ind w:left="720"/>
      </w:pPr>
      <w:r w:rsidRPr="007F7E2B">
        <w:t xml:space="preserve">These tasks relate to the quantification of soil carbon stocks and, as the core measurements for </w:t>
      </w:r>
      <w:del w:id="2193" w:author="V2" w:date="2025-04-14T14:19:00Z" w16du:dateUtc="2025-04-14T19:19:00Z">
        <w:r w:rsidR="0018437E">
          <w:delText>the standard</w:delText>
        </w:r>
      </w:del>
      <w:ins w:id="2194" w:author="V2" w:date="2025-04-14T14:19:00Z" w16du:dateUtc="2025-04-14T19:19:00Z">
        <w:r w:rsidR="00FF2CE2" w:rsidRPr="007F7E2B">
          <w:t>TRS SOC</w:t>
        </w:r>
      </w:ins>
      <w:r w:rsidRPr="007F7E2B">
        <w:t>, are required for all projects.</w:t>
      </w:r>
    </w:p>
    <w:p w14:paraId="00000153" w14:textId="77777777" w:rsidR="00570313" w:rsidRPr="007F7E2B" w:rsidRDefault="0092717E">
      <w:pPr>
        <w:pStyle w:val="Heading4"/>
        <w:numPr>
          <w:ilvl w:val="2"/>
          <w:numId w:val="14"/>
        </w:numPr>
      </w:pPr>
      <w:r w:rsidRPr="007F7E2B">
        <w:t>Stratification for soil carbon sampling</w:t>
      </w:r>
    </w:p>
    <w:p w14:paraId="00000154" w14:textId="76C52971" w:rsidR="00570313" w:rsidRPr="007F7E2B" w:rsidRDefault="0092717E">
      <w:pPr>
        <w:ind w:left="720"/>
      </w:pPr>
      <w:r w:rsidRPr="007F7E2B">
        <w:t xml:space="preserve">The stratification process involves assembling Project Boundary, soil, hydrologic setting, and vegetation data and selecting representative </w:t>
      </w:r>
      <w:ins w:id="2195" w:author="V2" w:date="2025-04-14T14:19:00Z" w16du:dateUtc="2025-04-14T19:19:00Z">
        <w:r w:rsidR="00D32A72" w:rsidRPr="007F7E2B">
          <w:t xml:space="preserve">and adequate </w:t>
        </w:r>
      </w:ins>
      <w:r w:rsidRPr="007F7E2B">
        <w:t xml:space="preserve">locations in the Project Area for the allocation of random soil sampling points. A stratification process and sampling design, including sample point allocation, should in general follow guidance from </w:t>
      </w:r>
      <w:hyperlink w:anchor="bookmark=id.8mif3aei7lbq">
        <w:r w:rsidRPr="007F7E2B">
          <w:rPr>
            <w:i/>
            <w:color w:val="1155CC"/>
            <w:u w:val="single"/>
          </w:rPr>
          <w:t>Task 1.6</w:t>
        </w:r>
      </w:hyperlink>
      <w:hyperlink w:anchor="bookmark=id.8mif3aei7lbq">
        <w:r w:rsidRPr="007F7E2B">
          <w:rPr>
            <w:color w:val="1155CC"/>
            <w:u w:val="single"/>
          </w:rPr>
          <w:t xml:space="preserve"> </w:t>
        </w:r>
      </w:hyperlink>
      <w:hyperlink w:anchor="bookmark=id.8mif3aei7lbq">
        <w:r w:rsidRPr="007F7E2B">
          <w:rPr>
            <w:i/>
            <w:color w:val="1155CC"/>
            <w:u w:val="single"/>
          </w:rPr>
          <w:t>Baseline Scenario</w:t>
        </w:r>
      </w:hyperlink>
      <w:r w:rsidRPr="007F7E2B">
        <w:t xml:space="preserve"> and Verra’s modules </w:t>
      </w:r>
      <w:r w:rsidR="00282716">
        <w:fldChar w:fldCharType="begin"/>
      </w:r>
      <w:r w:rsidR="00282716">
        <w:instrText>HYPERLINK "https://verra.org/methodologies/vmd0018-methods-to-determine-stratification-v1-0/" \h</w:instrText>
      </w:r>
      <w:r w:rsidR="00282716">
        <w:fldChar w:fldCharType="separate"/>
      </w:r>
      <w:del w:id="2196" w:author="V2" w:date="2025-04-14T14:19:00Z" w16du:dateUtc="2025-04-14T19:19:00Z">
        <w:r w:rsidR="00570313">
          <w:rPr>
            <w:color w:val="1155CC"/>
            <w:u w:val="single"/>
          </w:rPr>
          <w:delText>VMD0018</w:delText>
        </w:r>
      </w:del>
      <w:ins w:id="2197" w:author="V2" w:date="2025-04-14T14:19:00Z" w16du:dateUtc="2025-04-14T19:19:00Z">
        <w:r w:rsidR="00282716" w:rsidRPr="007F7E2B">
          <w:rPr>
            <w:color w:val="1155CC"/>
            <w:u w:val="single"/>
          </w:rPr>
          <w:t>TRS-1</w:t>
        </w:r>
      </w:ins>
      <w:r w:rsidR="00282716">
        <w:fldChar w:fldCharType="end"/>
      </w:r>
      <w:hyperlink r:id="rId50">
        <w:r w:rsidRPr="007F7E2B">
          <w:rPr>
            <w:i/>
            <w:color w:val="1155CC"/>
            <w:u w:val="single"/>
          </w:rPr>
          <w:t xml:space="preserve"> Methods to Determine Stratification</w:t>
        </w:r>
      </w:hyperlink>
      <w:r w:rsidRPr="007F7E2B">
        <w:t xml:space="preserve"> and </w:t>
      </w:r>
      <w:hyperlink r:id="rId51">
        <w:r w:rsidRPr="007F7E2B">
          <w:rPr>
            <w:color w:val="1155CC"/>
            <w:u w:val="single"/>
          </w:rPr>
          <w:t>VMD0021</w:t>
        </w:r>
      </w:hyperlink>
      <w:hyperlink r:id="rId52">
        <w:r w:rsidRPr="007F7E2B">
          <w:rPr>
            <w:i/>
            <w:color w:val="1155CC"/>
            <w:u w:val="single"/>
          </w:rPr>
          <w:t xml:space="preserve"> Estimation of Stocks in the Soil Carbon Pool</w:t>
        </w:r>
      </w:hyperlink>
      <w:r w:rsidRPr="007F7E2B">
        <w:t>, to quantify the change in soil carbon stocks over time (e.g. as the difference between carbon stocks in T0 and T1) within the project area and to increase measurement precision in a cost-effective manner. This information gathered both quantifies the existing soil carbon pool and enables projections of future conditions per unit area with statistical rigor.</w:t>
      </w:r>
      <w:r w:rsidRPr="007F7E2B">
        <w:br/>
      </w:r>
    </w:p>
    <w:tbl>
      <w:tblPr>
        <w:tblW w:w="10080" w:type="dxa"/>
        <w:tblInd w:w="6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198" w:author="V2" w:date="2025-04-14T14:19:00Z" w16du:dateUtc="2025-04-14T19:19:00Z">
          <w:tblPr>
            <w:tblW w:w="10080" w:type="dxa"/>
            <w:tblInd w:w="6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199">
          <w:tblGrid>
            <w:gridCol w:w="1727"/>
            <w:gridCol w:w="8353"/>
          </w:tblGrid>
        </w:tblGridChange>
      </w:tblGrid>
      <w:tr w:rsidR="00570313" w:rsidRPr="007F7E2B" w14:paraId="76377387" w14:textId="77777777">
        <w:tc>
          <w:tcPr>
            <w:tcW w:w="1727" w:type="dxa"/>
            <w:shd w:val="clear" w:color="auto" w:fill="auto"/>
            <w:tcMar>
              <w:top w:w="100" w:type="dxa"/>
              <w:left w:w="100" w:type="dxa"/>
              <w:bottom w:w="100" w:type="dxa"/>
              <w:right w:w="100" w:type="dxa"/>
            </w:tcMar>
            <w:tcPrChange w:id="2200" w:author="V2" w:date="2025-04-14T14:19:00Z" w16du:dateUtc="2025-04-14T19:19:00Z">
              <w:tcPr>
                <w:tcW w:w="1727" w:type="dxa"/>
                <w:shd w:val="clear" w:color="auto" w:fill="auto"/>
                <w:tcMar>
                  <w:top w:w="100" w:type="dxa"/>
                  <w:left w:w="100" w:type="dxa"/>
                  <w:bottom w:w="100" w:type="dxa"/>
                  <w:right w:w="100" w:type="dxa"/>
                </w:tcMar>
              </w:tcPr>
            </w:tcPrChange>
          </w:tcPr>
          <w:p w14:paraId="00000155" w14:textId="77777777" w:rsidR="00570313" w:rsidRPr="007F7E2B" w:rsidRDefault="0092717E">
            <w:pPr>
              <w:widowControl w:val="0"/>
              <w:rPr>
                <w:rPrChange w:id="2201" w:author="V2" w:date="2025-04-14T14:19:00Z" w16du:dateUtc="2025-04-14T19:19:00Z">
                  <w:rPr>
                    <w:highlight w:val="white"/>
                  </w:rPr>
                </w:rPrChange>
              </w:rPr>
            </w:pPr>
            <w:r w:rsidRPr="007F7E2B">
              <w:rPr>
                <w:rPrChange w:id="2202"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203" w:author="V2" w:date="2025-04-14T14:19:00Z" w16du:dateUtc="2025-04-14T19:19:00Z">
              <w:tcPr>
                <w:tcW w:w="8353" w:type="dxa"/>
                <w:shd w:val="clear" w:color="auto" w:fill="auto"/>
                <w:tcMar>
                  <w:top w:w="100" w:type="dxa"/>
                  <w:left w:w="100" w:type="dxa"/>
                  <w:bottom w:w="100" w:type="dxa"/>
                  <w:right w:w="100" w:type="dxa"/>
                </w:tcMar>
              </w:tcPr>
            </w:tcPrChange>
          </w:tcPr>
          <w:p w14:paraId="00000156" w14:textId="77777777" w:rsidR="00570313" w:rsidRPr="007F7E2B" w:rsidRDefault="0092717E">
            <w:pPr>
              <w:widowControl w:val="0"/>
              <w:rPr>
                <w:rPrChange w:id="2204" w:author="V2" w:date="2025-04-14T14:19:00Z" w16du:dateUtc="2025-04-14T19:19:00Z">
                  <w:rPr>
                    <w:highlight w:val="white"/>
                  </w:rPr>
                </w:rPrChange>
              </w:rPr>
            </w:pPr>
            <w:r w:rsidRPr="007F7E2B">
              <w:rPr>
                <w:rPrChange w:id="2205" w:author="V2" w:date="2025-04-14T14:19:00Z" w16du:dateUtc="2025-04-14T19:19:00Z">
                  <w:rPr>
                    <w:highlight w:val="white"/>
                  </w:rPr>
                </w:rPrChange>
              </w:rPr>
              <w:t>Required for all projects.</w:t>
            </w:r>
          </w:p>
        </w:tc>
      </w:tr>
      <w:tr w:rsidR="00570313" w:rsidRPr="007F7E2B" w14:paraId="768B7439" w14:textId="77777777">
        <w:tc>
          <w:tcPr>
            <w:tcW w:w="1727" w:type="dxa"/>
            <w:shd w:val="clear" w:color="auto" w:fill="auto"/>
            <w:tcMar>
              <w:top w:w="100" w:type="dxa"/>
              <w:left w:w="100" w:type="dxa"/>
              <w:bottom w:w="100" w:type="dxa"/>
              <w:right w:w="100" w:type="dxa"/>
            </w:tcMar>
            <w:tcPrChange w:id="2206" w:author="V2" w:date="2025-04-14T14:19:00Z" w16du:dateUtc="2025-04-14T19:19:00Z">
              <w:tcPr>
                <w:tcW w:w="1727" w:type="dxa"/>
                <w:shd w:val="clear" w:color="auto" w:fill="auto"/>
                <w:tcMar>
                  <w:top w:w="100" w:type="dxa"/>
                  <w:left w:w="100" w:type="dxa"/>
                  <w:bottom w:w="100" w:type="dxa"/>
                  <w:right w:w="100" w:type="dxa"/>
                </w:tcMar>
              </w:tcPr>
            </w:tcPrChange>
          </w:tcPr>
          <w:p w14:paraId="00000157" w14:textId="77777777" w:rsidR="00570313" w:rsidRPr="007F7E2B" w:rsidRDefault="0092717E">
            <w:pPr>
              <w:widowControl w:val="0"/>
              <w:rPr>
                <w:rPrChange w:id="2207" w:author="V2" w:date="2025-04-14T14:19:00Z" w16du:dateUtc="2025-04-14T19:19:00Z">
                  <w:rPr>
                    <w:highlight w:val="white"/>
                  </w:rPr>
                </w:rPrChange>
              </w:rPr>
            </w:pPr>
            <w:r w:rsidRPr="007F7E2B">
              <w:rPr>
                <w:rPrChange w:id="2208"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2209" w:author="V2" w:date="2025-04-14T14:19:00Z" w16du:dateUtc="2025-04-14T19:19:00Z">
              <w:tcPr>
                <w:tcW w:w="8353" w:type="dxa"/>
                <w:shd w:val="clear" w:color="auto" w:fill="auto"/>
                <w:tcMar>
                  <w:top w:w="100" w:type="dxa"/>
                  <w:left w:w="100" w:type="dxa"/>
                  <w:bottom w:w="100" w:type="dxa"/>
                  <w:right w:w="100" w:type="dxa"/>
                </w:tcMar>
              </w:tcPr>
            </w:tcPrChange>
          </w:tcPr>
          <w:p w14:paraId="00000158" w14:textId="306D3B0C" w:rsidR="00570313" w:rsidRPr="007F7E2B" w:rsidRDefault="0092717E">
            <w:pPr>
              <w:widowControl w:val="0"/>
              <w:rPr>
                <w:rPrChange w:id="2210" w:author="V2" w:date="2025-04-14T14:19:00Z" w16du:dateUtc="2025-04-14T19:19:00Z">
                  <w:rPr>
                    <w:highlight w:val="white"/>
                  </w:rPr>
                </w:rPrChange>
              </w:rPr>
            </w:pPr>
            <w:r w:rsidRPr="007F7E2B">
              <w:rPr>
                <w:rPrChange w:id="2211" w:author="V2" w:date="2025-04-14T14:19:00Z" w16du:dateUtc="2025-04-14T19:19:00Z">
                  <w:rPr>
                    <w:highlight w:val="white"/>
                  </w:rPr>
                </w:rPrChange>
              </w:rPr>
              <w:t xml:space="preserve">To divide the project area into </w:t>
            </w:r>
            <w:sdt>
              <w:sdtPr>
                <w:tag w:val="goog_rdk_6"/>
                <w:id w:val="-1867520009"/>
              </w:sdtPr>
              <w:sdtEndPr/>
              <w:sdtContent/>
            </w:sdt>
            <w:r w:rsidRPr="007F7E2B">
              <w:rPr>
                <w:rPrChange w:id="2212" w:author="V2" w:date="2025-04-14T14:19:00Z" w16du:dateUtc="2025-04-14T19:19:00Z">
                  <w:rPr>
                    <w:highlight w:val="white"/>
                  </w:rPr>
                </w:rPrChange>
              </w:rPr>
              <w:t xml:space="preserve">one or more strata within which the projected soil </w:t>
            </w:r>
            <w:r w:rsidRPr="007F7E2B">
              <w:rPr>
                <w:rPrChange w:id="2213" w:author="V2" w:date="2025-04-14T14:19:00Z" w16du:dateUtc="2025-04-14T19:19:00Z">
                  <w:rPr>
                    <w:highlight w:val="white"/>
                  </w:rPr>
                </w:rPrChange>
              </w:rPr>
              <w:lastRenderedPageBreak/>
              <w:t xml:space="preserve">carbon pools and soil carbon dynamics are expected to be </w:t>
            </w:r>
            <w:del w:id="2214" w:author="V2" w:date="2025-04-14T14:19:00Z" w16du:dateUtc="2025-04-14T19:19:00Z">
              <w:r w:rsidR="0018437E">
                <w:rPr>
                  <w:highlight w:val="white"/>
                </w:rPr>
                <w:delText xml:space="preserve">relatively </w:delText>
              </w:r>
            </w:del>
            <w:r w:rsidR="003031D1" w:rsidRPr="007F7E2B">
              <w:rPr>
                <w:rPrChange w:id="2215" w:author="V2" w:date="2025-04-14T14:19:00Z" w16du:dateUtc="2025-04-14T19:19:00Z">
                  <w:rPr>
                    <w:highlight w:val="white"/>
                  </w:rPr>
                </w:rPrChange>
              </w:rPr>
              <w:t>uniform</w:t>
            </w:r>
            <w:r w:rsidRPr="007F7E2B">
              <w:rPr>
                <w:rPrChange w:id="2216" w:author="V2" w:date="2025-04-14T14:19:00Z" w16du:dateUtc="2025-04-14T19:19:00Z">
                  <w:rPr>
                    <w:highlight w:val="white"/>
                  </w:rPr>
                </w:rPrChange>
              </w:rPr>
              <w:t xml:space="preserve"> under the project scenario, given the stratification determined in Task 2.1, and the proposed treatment under the project scenario.</w:t>
            </w:r>
          </w:p>
        </w:tc>
      </w:tr>
      <w:tr w:rsidR="00570313" w:rsidRPr="007F7E2B" w14:paraId="5EF6A9BD" w14:textId="77777777">
        <w:tc>
          <w:tcPr>
            <w:tcW w:w="1727" w:type="dxa"/>
            <w:shd w:val="clear" w:color="auto" w:fill="auto"/>
            <w:tcMar>
              <w:top w:w="100" w:type="dxa"/>
              <w:left w:w="100" w:type="dxa"/>
              <w:bottom w:w="100" w:type="dxa"/>
              <w:right w:w="100" w:type="dxa"/>
            </w:tcMar>
            <w:tcPrChange w:id="2217" w:author="V2" w:date="2025-04-14T14:19:00Z" w16du:dateUtc="2025-04-14T19:19:00Z">
              <w:tcPr>
                <w:tcW w:w="1727" w:type="dxa"/>
                <w:shd w:val="clear" w:color="auto" w:fill="auto"/>
                <w:tcMar>
                  <w:top w:w="100" w:type="dxa"/>
                  <w:left w:w="100" w:type="dxa"/>
                  <w:bottom w:w="100" w:type="dxa"/>
                  <w:right w:w="100" w:type="dxa"/>
                </w:tcMar>
              </w:tcPr>
            </w:tcPrChange>
          </w:tcPr>
          <w:p w14:paraId="00000159" w14:textId="77777777" w:rsidR="00570313" w:rsidRPr="007F7E2B" w:rsidRDefault="0092717E">
            <w:pPr>
              <w:widowControl w:val="0"/>
              <w:rPr>
                <w:rPrChange w:id="2218" w:author="V2" w:date="2025-04-14T14:19:00Z" w16du:dateUtc="2025-04-14T19:19:00Z">
                  <w:rPr>
                    <w:highlight w:val="white"/>
                  </w:rPr>
                </w:rPrChange>
              </w:rPr>
            </w:pPr>
            <w:r w:rsidRPr="007F7E2B">
              <w:rPr>
                <w:rPrChange w:id="2219" w:author="V2" w:date="2025-04-14T14:19:00Z" w16du:dateUtc="2025-04-14T19:19:00Z">
                  <w:rPr>
                    <w:highlight w:val="white"/>
                  </w:rPr>
                </w:rPrChange>
              </w:rPr>
              <w:lastRenderedPageBreak/>
              <w:t>Method</w:t>
            </w:r>
          </w:p>
        </w:tc>
        <w:tc>
          <w:tcPr>
            <w:tcW w:w="8353" w:type="dxa"/>
            <w:shd w:val="clear" w:color="auto" w:fill="auto"/>
            <w:tcMar>
              <w:top w:w="100" w:type="dxa"/>
              <w:left w:w="100" w:type="dxa"/>
              <w:bottom w:w="100" w:type="dxa"/>
              <w:right w:w="100" w:type="dxa"/>
            </w:tcMar>
            <w:tcPrChange w:id="2220" w:author="V2" w:date="2025-04-14T14:19:00Z" w16du:dateUtc="2025-04-14T19:19:00Z">
              <w:tcPr>
                <w:tcW w:w="8353" w:type="dxa"/>
                <w:shd w:val="clear" w:color="auto" w:fill="auto"/>
                <w:tcMar>
                  <w:top w:w="100" w:type="dxa"/>
                  <w:left w:w="100" w:type="dxa"/>
                  <w:bottom w:w="100" w:type="dxa"/>
                  <w:right w:w="100" w:type="dxa"/>
                </w:tcMar>
              </w:tcPr>
            </w:tcPrChange>
          </w:tcPr>
          <w:p w14:paraId="0000015A" w14:textId="697F1A5E" w:rsidR="00570313" w:rsidRPr="007F7E2B" w:rsidRDefault="0092717E">
            <w:pPr>
              <w:widowControl w:val="0"/>
              <w:rPr>
                <w:rPrChange w:id="2221" w:author="V2" w:date="2025-04-14T14:19:00Z" w16du:dateUtc="2025-04-14T19:19:00Z">
                  <w:rPr>
                    <w:highlight w:val="white"/>
                  </w:rPr>
                </w:rPrChange>
              </w:rPr>
            </w:pPr>
            <w:r w:rsidRPr="007F7E2B">
              <w:rPr>
                <w:rPrChange w:id="2222" w:author="V2" w:date="2025-04-14T14:19:00Z" w16du:dateUtc="2025-04-14T19:19:00Z">
                  <w:rPr>
                    <w:highlight w:val="white"/>
                  </w:rPr>
                </w:rPrChange>
              </w:rPr>
              <w:t xml:space="preserve">Use module </w:t>
            </w:r>
            <w:r w:rsidR="00282716">
              <w:fldChar w:fldCharType="begin"/>
            </w:r>
            <w:r w:rsidR="00282716">
              <w:instrText>HYPERLINK "https://verra.org/methodologies/vmd0018-methods-to-determine-stratification-v1-0/" \h</w:instrText>
            </w:r>
            <w:r w:rsidR="00282716">
              <w:fldChar w:fldCharType="separate"/>
            </w:r>
            <w:del w:id="2223" w:author="V2" w:date="2025-04-14T14:19:00Z" w16du:dateUtc="2025-04-14T19:19:00Z">
              <w:r w:rsidR="00570313">
                <w:rPr>
                  <w:color w:val="1155CC"/>
                  <w:highlight w:val="white"/>
                  <w:u w:val="single"/>
                </w:rPr>
                <w:delText>VMD0018</w:delText>
              </w:r>
            </w:del>
            <w:ins w:id="2224" w:author="V2" w:date="2025-04-14T14:19:00Z" w16du:dateUtc="2025-04-14T19:19:00Z">
              <w:r w:rsidR="00282716" w:rsidRPr="007F7E2B">
                <w:rPr>
                  <w:color w:val="1155CC"/>
                  <w:u w:val="single"/>
                </w:rPr>
                <w:t>TRS-1</w:t>
              </w:r>
            </w:ins>
            <w:r w:rsidRPr="007F7E2B">
              <w:rPr>
                <w:color w:val="1155CC"/>
                <w:u w:val="single"/>
                <w:rPrChange w:id="2225" w:author="V2" w:date="2025-04-14T14:19:00Z" w16du:dateUtc="2025-04-14T19:19:00Z">
                  <w:rPr>
                    <w:color w:val="1155CC"/>
                    <w:highlight w:val="white"/>
                    <w:u w:val="single"/>
                  </w:rPr>
                </w:rPrChange>
              </w:rPr>
              <w:t xml:space="preserve"> Methods to Determine Stratification</w:t>
            </w:r>
            <w:r w:rsidR="00282716">
              <w:fldChar w:fldCharType="end"/>
            </w:r>
            <w:r w:rsidRPr="007F7E2B">
              <w:rPr>
                <w:rPrChange w:id="2226" w:author="V2" w:date="2025-04-14T14:19:00Z" w16du:dateUtc="2025-04-14T19:19:00Z">
                  <w:rPr>
                    <w:highlight w:val="white"/>
                  </w:rPr>
                </w:rPrChange>
              </w:rPr>
              <w:t>, with soil carbon as the relevant variable X.</w:t>
            </w:r>
          </w:p>
        </w:tc>
      </w:tr>
    </w:tbl>
    <w:p w14:paraId="0000015B" w14:textId="4C236E46" w:rsidR="00570313" w:rsidRPr="007F7E2B" w:rsidRDefault="0018437E">
      <w:pPr>
        <w:pStyle w:val="Heading4"/>
        <w:numPr>
          <w:ilvl w:val="2"/>
          <w:numId w:val="14"/>
        </w:numPr>
      </w:pPr>
      <w:sdt>
        <w:sdtPr>
          <w:tag w:val="goog_rdk_7"/>
          <w:id w:val="1874112783"/>
        </w:sdtPr>
        <w:sdtEndPr/>
        <w:sdtContent/>
      </w:sdt>
      <w:r w:rsidR="0092717E" w:rsidRPr="007F7E2B">
        <w:t>Sampling and analysis for soil carbon per unit area, per stratum</w:t>
      </w:r>
    </w:p>
    <w:p w14:paraId="0000015C" w14:textId="77777777" w:rsidR="00570313" w:rsidRPr="007F7E2B" w:rsidRDefault="0092717E">
      <w:pPr>
        <w:ind w:left="720"/>
        <w:rPr>
          <w:b/>
        </w:rPr>
      </w:pPr>
      <w:r w:rsidRPr="007F7E2B">
        <w:t xml:space="preserve">The goal is to install sufficient sample locations to meet the required statistical rigor, as discussed in </w:t>
      </w:r>
      <w:hyperlink w:anchor="bookmark=kix.6uiwgiwzw8rr">
        <w:r w:rsidRPr="007F7E2B">
          <w:rPr>
            <w:i/>
            <w:color w:val="1155CC"/>
            <w:u w:val="single"/>
          </w:rPr>
          <w:t>Task 2.1.3 Uncertainty of soil carbon stocks</w:t>
        </w:r>
      </w:hyperlink>
      <w:r w:rsidRPr="007F7E2B">
        <w:t xml:space="preserve">, below. For example, the Project Proponent may use a number of statistical methods to estimate the expected number of samples required, including those in the </w:t>
      </w:r>
      <w:hyperlink r:id="rId53">
        <w:r w:rsidRPr="007F7E2B">
          <w:rPr>
            <w:i/>
            <w:color w:val="1155CC"/>
            <w:u w:val="single"/>
          </w:rPr>
          <w:t>CDM A/R Methodological Tool Calculation of the number of sample plots for measurements within A/R CDM project activities</w:t>
        </w:r>
      </w:hyperlink>
      <w:r w:rsidRPr="007F7E2B">
        <w:t xml:space="preserve"> (Version 2.0 or later). </w:t>
      </w:r>
    </w:p>
    <w:tbl>
      <w:tblPr>
        <w:tblW w:w="10080" w:type="dxa"/>
        <w:tblInd w:w="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227" w:author="V2" w:date="2025-04-14T14:19:00Z" w16du:dateUtc="2025-04-14T19:19:00Z">
          <w:tblPr>
            <w:tblW w:w="10080" w:type="dxa"/>
            <w:tblInd w:w="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228">
          <w:tblGrid>
            <w:gridCol w:w="1727"/>
            <w:gridCol w:w="8353"/>
          </w:tblGrid>
        </w:tblGridChange>
      </w:tblGrid>
      <w:tr w:rsidR="00570313" w:rsidRPr="007F7E2B" w14:paraId="4EF76DDD" w14:textId="77777777">
        <w:tc>
          <w:tcPr>
            <w:tcW w:w="1727" w:type="dxa"/>
            <w:shd w:val="clear" w:color="auto" w:fill="auto"/>
            <w:tcMar>
              <w:top w:w="100" w:type="dxa"/>
              <w:left w:w="100" w:type="dxa"/>
              <w:bottom w:w="100" w:type="dxa"/>
              <w:right w:w="100" w:type="dxa"/>
            </w:tcMar>
            <w:tcPrChange w:id="2229" w:author="V2" w:date="2025-04-14T14:19:00Z" w16du:dateUtc="2025-04-14T19:19:00Z">
              <w:tcPr>
                <w:tcW w:w="1727" w:type="dxa"/>
                <w:shd w:val="clear" w:color="auto" w:fill="auto"/>
                <w:tcMar>
                  <w:top w:w="100" w:type="dxa"/>
                  <w:left w:w="100" w:type="dxa"/>
                  <w:bottom w:w="100" w:type="dxa"/>
                  <w:right w:w="100" w:type="dxa"/>
                </w:tcMar>
              </w:tcPr>
            </w:tcPrChange>
          </w:tcPr>
          <w:p w14:paraId="0000015D" w14:textId="77777777" w:rsidR="00570313" w:rsidRPr="007F7E2B" w:rsidRDefault="0092717E">
            <w:pPr>
              <w:widowControl w:val="0"/>
              <w:rPr>
                <w:rPrChange w:id="2230" w:author="V2" w:date="2025-04-14T14:19:00Z" w16du:dateUtc="2025-04-14T19:19:00Z">
                  <w:rPr>
                    <w:highlight w:val="white"/>
                  </w:rPr>
                </w:rPrChange>
              </w:rPr>
            </w:pPr>
            <w:r w:rsidRPr="007F7E2B">
              <w:rPr>
                <w:rPrChange w:id="2231"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232" w:author="V2" w:date="2025-04-14T14:19:00Z" w16du:dateUtc="2025-04-14T19:19:00Z">
              <w:tcPr>
                <w:tcW w:w="8353" w:type="dxa"/>
                <w:shd w:val="clear" w:color="auto" w:fill="auto"/>
                <w:tcMar>
                  <w:top w:w="100" w:type="dxa"/>
                  <w:left w:w="100" w:type="dxa"/>
                  <w:bottom w:w="100" w:type="dxa"/>
                  <w:right w:w="100" w:type="dxa"/>
                </w:tcMar>
              </w:tcPr>
            </w:tcPrChange>
          </w:tcPr>
          <w:p w14:paraId="0000015E" w14:textId="77777777" w:rsidR="00570313" w:rsidRPr="007F7E2B" w:rsidRDefault="0092717E">
            <w:pPr>
              <w:widowControl w:val="0"/>
              <w:rPr>
                <w:rPrChange w:id="2233" w:author="V2" w:date="2025-04-14T14:19:00Z" w16du:dateUtc="2025-04-14T19:19:00Z">
                  <w:rPr>
                    <w:highlight w:val="white"/>
                  </w:rPr>
                </w:rPrChange>
              </w:rPr>
            </w:pPr>
            <w:r w:rsidRPr="007F7E2B">
              <w:rPr>
                <w:rPrChange w:id="2234" w:author="V2" w:date="2025-04-14T14:19:00Z" w16du:dateUtc="2025-04-14T19:19:00Z">
                  <w:rPr>
                    <w:highlight w:val="white"/>
                  </w:rPr>
                </w:rPrChange>
              </w:rPr>
              <w:t>Required for all projects.</w:t>
            </w:r>
          </w:p>
        </w:tc>
      </w:tr>
      <w:tr w:rsidR="00570313" w:rsidRPr="007F7E2B" w14:paraId="053EA4E9" w14:textId="77777777">
        <w:tc>
          <w:tcPr>
            <w:tcW w:w="1727" w:type="dxa"/>
            <w:shd w:val="clear" w:color="auto" w:fill="auto"/>
            <w:tcMar>
              <w:top w:w="100" w:type="dxa"/>
              <w:left w:w="100" w:type="dxa"/>
              <w:bottom w:w="100" w:type="dxa"/>
              <w:right w:w="100" w:type="dxa"/>
            </w:tcMar>
            <w:tcPrChange w:id="2235" w:author="V2" w:date="2025-04-14T14:19:00Z" w16du:dateUtc="2025-04-14T19:19:00Z">
              <w:tcPr>
                <w:tcW w:w="1727" w:type="dxa"/>
                <w:shd w:val="clear" w:color="auto" w:fill="auto"/>
                <w:tcMar>
                  <w:top w:w="100" w:type="dxa"/>
                  <w:left w:w="100" w:type="dxa"/>
                  <w:bottom w:w="100" w:type="dxa"/>
                  <w:right w:w="100" w:type="dxa"/>
                </w:tcMar>
              </w:tcPr>
            </w:tcPrChange>
          </w:tcPr>
          <w:p w14:paraId="0000015F" w14:textId="77777777" w:rsidR="00570313" w:rsidRPr="007F7E2B" w:rsidRDefault="0092717E">
            <w:pPr>
              <w:widowControl w:val="0"/>
              <w:rPr>
                <w:rPrChange w:id="2236" w:author="V2" w:date="2025-04-14T14:19:00Z" w16du:dateUtc="2025-04-14T19:19:00Z">
                  <w:rPr>
                    <w:highlight w:val="white"/>
                  </w:rPr>
                </w:rPrChange>
              </w:rPr>
            </w:pPr>
            <w:r w:rsidRPr="007F7E2B">
              <w:rPr>
                <w:rPrChange w:id="2237"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2238" w:author="V2" w:date="2025-04-14T14:19:00Z" w16du:dateUtc="2025-04-14T19:19:00Z">
              <w:tcPr>
                <w:tcW w:w="8353" w:type="dxa"/>
                <w:shd w:val="clear" w:color="auto" w:fill="auto"/>
                <w:tcMar>
                  <w:top w:w="100" w:type="dxa"/>
                  <w:left w:w="100" w:type="dxa"/>
                  <w:bottom w:w="100" w:type="dxa"/>
                  <w:right w:w="100" w:type="dxa"/>
                </w:tcMar>
              </w:tcPr>
            </w:tcPrChange>
          </w:tcPr>
          <w:p w14:paraId="00000160" w14:textId="6ED31B96" w:rsidR="00570313" w:rsidRPr="007F7E2B" w:rsidRDefault="0092717E">
            <w:pPr>
              <w:widowControl w:val="0"/>
              <w:rPr>
                <w:rPrChange w:id="2239" w:author="V2" w:date="2025-04-14T14:19:00Z" w16du:dateUtc="2025-04-14T19:19:00Z">
                  <w:rPr>
                    <w:highlight w:val="white"/>
                  </w:rPr>
                </w:rPrChange>
              </w:rPr>
            </w:pPr>
            <w:r w:rsidRPr="007F7E2B">
              <w:rPr>
                <w:rPrChange w:id="2240" w:author="V2" w:date="2025-04-14T14:19:00Z" w16du:dateUtc="2025-04-14T19:19:00Z">
                  <w:rPr>
                    <w:highlight w:val="white"/>
                  </w:rPr>
                </w:rPrChange>
              </w:rPr>
              <w:t xml:space="preserve">To sample the organic and inorganic soil carbon content in each stratum with a sampling intensity sufficient to </w:t>
            </w:r>
            <w:r w:rsidR="00A055B8" w:rsidRPr="007F7E2B">
              <w:rPr>
                <w:rPrChange w:id="2241" w:author="V2" w:date="2025-04-14T14:19:00Z" w16du:dateUtc="2025-04-14T19:19:00Z">
                  <w:rPr>
                    <w:highlight w:val="white"/>
                  </w:rPr>
                </w:rPrChange>
              </w:rPr>
              <w:t>estimate</w:t>
            </w:r>
            <w:del w:id="2242" w:author="V2" w:date="2025-04-14T14:19:00Z" w16du:dateUtc="2025-04-14T19:19:00Z">
              <w:r w:rsidR="0018437E">
                <w:rPr>
                  <w:highlight w:val="white"/>
                </w:rPr>
                <w:delText>,</w:delText>
              </w:r>
            </w:del>
            <w:r w:rsidRPr="007F7E2B">
              <w:rPr>
                <w:rPrChange w:id="2243" w:author="V2" w:date="2025-04-14T14:19:00Z" w16du:dateUtc="2025-04-14T19:19:00Z">
                  <w:rPr>
                    <w:highlight w:val="white"/>
                  </w:rPr>
                </w:rPrChange>
              </w:rPr>
              <w:t xml:space="preserve"> at the required levels of statistical precision and accuracy, the amount of soil carbon per unit area.</w:t>
            </w:r>
          </w:p>
        </w:tc>
      </w:tr>
      <w:tr w:rsidR="00570313" w:rsidRPr="007F7E2B" w14:paraId="4F492827" w14:textId="77777777">
        <w:tc>
          <w:tcPr>
            <w:tcW w:w="1727" w:type="dxa"/>
            <w:shd w:val="clear" w:color="auto" w:fill="auto"/>
            <w:tcMar>
              <w:top w:w="100" w:type="dxa"/>
              <w:left w:w="100" w:type="dxa"/>
              <w:bottom w:w="100" w:type="dxa"/>
              <w:right w:w="100" w:type="dxa"/>
            </w:tcMar>
            <w:tcPrChange w:id="2244" w:author="V2" w:date="2025-04-14T14:19:00Z" w16du:dateUtc="2025-04-14T19:19:00Z">
              <w:tcPr>
                <w:tcW w:w="1727" w:type="dxa"/>
                <w:shd w:val="clear" w:color="auto" w:fill="auto"/>
                <w:tcMar>
                  <w:top w:w="100" w:type="dxa"/>
                  <w:left w:w="100" w:type="dxa"/>
                  <w:bottom w:w="100" w:type="dxa"/>
                  <w:right w:w="100" w:type="dxa"/>
                </w:tcMar>
              </w:tcPr>
            </w:tcPrChange>
          </w:tcPr>
          <w:p w14:paraId="00000161" w14:textId="77777777" w:rsidR="00570313" w:rsidRPr="007F7E2B" w:rsidRDefault="0092717E">
            <w:pPr>
              <w:widowControl w:val="0"/>
              <w:rPr>
                <w:rPrChange w:id="2245" w:author="V2" w:date="2025-04-14T14:19:00Z" w16du:dateUtc="2025-04-14T19:19:00Z">
                  <w:rPr>
                    <w:highlight w:val="white"/>
                  </w:rPr>
                </w:rPrChange>
              </w:rPr>
            </w:pPr>
            <w:r w:rsidRPr="007F7E2B">
              <w:rPr>
                <w:rPrChange w:id="2246"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247" w:author="V2" w:date="2025-04-14T14:19:00Z" w16du:dateUtc="2025-04-14T19:19:00Z">
              <w:tcPr>
                <w:tcW w:w="8353" w:type="dxa"/>
                <w:shd w:val="clear" w:color="auto" w:fill="auto"/>
                <w:tcMar>
                  <w:top w:w="100" w:type="dxa"/>
                  <w:left w:w="100" w:type="dxa"/>
                  <w:bottom w:w="100" w:type="dxa"/>
                  <w:right w:w="100" w:type="dxa"/>
                </w:tcMar>
              </w:tcPr>
            </w:tcPrChange>
          </w:tcPr>
          <w:p w14:paraId="00000162" w14:textId="77777777" w:rsidR="00570313" w:rsidRPr="007F7E2B" w:rsidRDefault="0092717E">
            <w:pPr>
              <w:widowControl w:val="0"/>
              <w:rPr>
                <w:rPrChange w:id="2248" w:author="V2" w:date="2025-04-14T14:19:00Z" w16du:dateUtc="2025-04-14T19:19:00Z">
                  <w:rPr>
                    <w:highlight w:val="white"/>
                  </w:rPr>
                </w:rPrChange>
              </w:rPr>
            </w:pPr>
            <w:r w:rsidRPr="007F7E2B">
              <w:rPr>
                <w:rPrChange w:id="2249" w:author="V2" w:date="2025-04-14T14:19:00Z" w16du:dateUtc="2025-04-14T19:19:00Z">
                  <w:rPr>
                    <w:highlight w:val="white"/>
                  </w:rPr>
                </w:rPrChange>
              </w:rPr>
              <w:t xml:space="preserve">Use module </w:t>
            </w:r>
            <w:r>
              <w:fldChar w:fldCharType="begin"/>
            </w:r>
            <w:r>
              <w:instrText>HYPERLINK "https://verra.org/wp-content/uploads/imported/methodologies/VMD0021-Estimation-of-Stocks-in-the-Soil-Carbon-Pool-v1.0.pdf" \h</w:instrText>
            </w:r>
            <w:r>
              <w:fldChar w:fldCharType="separate"/>
            </w:r>
            <w:r w:rsidRPr="007F7E2B">
              <w:rPr>
                <w:color w:val="1155CC"/>
                <w:u w:val="single"/>
                <w:rPrChange w:id="2250" w:author="V2" w:date="2025-04-14T14:19:00Z" w16du:dateUtc="2025-04-14T19:19:00Z">
                  <w:rPr>
                    <w:color w:val="1155CC"/>
                    <w:highlight w:val="white"/>
                    <w:u w:val="single"/>
                  </w:rPr>
                </w:rPrChange>
              </w:rPr>
              <w:t>VMD0021 Estimation of Stocks in the Soil Carbon Pool</w:t>
            </w:r>
            <w:r>
              <w:fldChar w:fldCharType="end"/>
            </w:r>
            <w:r w:rsidRPr="007F7E2B">
              <w:rPr>
                <w:rPrChange w:id="2251" w:author="V2" w:date="2025-04-14T14:19:00Z" w16du:dateUtc="2025-04-14T19:19:00Z">
                  <w:rPr>
                    <w:highlight w:val="white"/>
                  </w:rPr>
                </w:rPrChange>
              </w:rPr>
              <w:t>.</w:t>
            </w:r>
          </w:p>
        </w:tc>
      </w:tr>
    </w:tbl>
    <w:p w14:paraId="00000163" w14:textId="77777777" w:rsidR="00570313" w:rsidRPr="007F7E2B" w:rsidRDefault="0092717E">
      <w:pPr>
        <w:pStyle w:val="Heading4"/>
        <w:numPr>
          <w:ilvl w:val="2"/>
          <w:numId w:val="14"/>
        </w:numPr>
      </w:pPr>
      <w:bookmarkStart w:id="2252" w:name="bookmark=kix.6uiwgiwzw8rr" w:colFirst="0" w:colLast="0"/>
      <w:bookmarkEnd w:id="2252"/>
      <w:r w:rsidRPr="007F7E2B">
        <w:t>Uncertainty of soil carbon stocks</w:t>
      </w:r>
    </w:p>
    <w:p w14:paraId="00000164" w14:textId="5EF915B3" w:rsidR="00570313" w:rsidRPr="007F7E2B" w:rsidRDefault="0092717E">
      <w:pPr>
        <w:pBdr>
          <w:top w:val="nil"/>
          <w:left w:val="nil"/>
          <w:bottom w:val="nil"/>
          <w:right w:val="nil"/>
          <w:between w:val="nil"/>
        </w:pBdr>
        <w:spacing w:before="240" w:after="240"/>
        <w:ind w:left="720"/>
        <w:jc w:val="both"/>
      </w:pPr>
      <w:r w:rsidRPr="007F7E2B">
        <w:t xml:space="preserve">Projects that utilize emerging technologies </w:t>
      </w:r>
      <w:del w:id="2253" w:author="V2" w:date="2025-04-14T14:19:00Z" w16du:dateUtc="2025-04-14T19:19:00Z">
        <w:r w:rsidR="0018437E">
          <w:delText>for interim crediting or to augment direct soil sampling to 1-meter depth (or to refusal), for example,</w:delText>
        </w:r>
      </w:del>
      <w:ins w:id="2254" w:author="V2" w:date="2025-04-14T14:19:00Z" w16du:dateUtc="2025-04-14T19:19:00Z">
        <w:r w:rsidR="00007617" w:rsidRPr="007F7E2B">
          <w:t>( e.g.</w:t>
        </w:r>
      </w:ins>
      <w:r w:rsidR="00007617" w:rsidRPr="007F7E2B">
        <w:t xml:space="preserve"> satellite data, proximal sensing, </w:t>
      </w:r>
      <w:del w:id="2255" w:author="V2" w:date="2025-04-14T14:19:00Z" w16du:dateUtc="2025-04-14T19:19:00Z">
        <w:r w:rsidR="0018437E">
          <w:delText>chronosequences</w:delText>
        </w:r>
      </w:del>
      <w:ins w:id="2256" w:author="V2" w:date="2025-04-14T14:19:00Z" w16du:dateUtc="2025-04-14T19:19:00Z">
        <w:r w:rsidR="00007617" w:rsidRPr="007F7E2B">
          <w:t>chrono sequences</w:t>
        </w:r>
      </w:ins>
      <w:r w:rsidR="00007617" w:rsidRPr="007F7E2B">
        <w:t>, eddy covariance data, shallow core sampling (for example, 30-cm depth) and/or digital soil mapping</w:t>
      </w:r>
      <w:del w:id="2257" w:author="V2" w:date="2025-04-14T14:19:00Z" w16du:dateUtc="2025-04-14T19:19:00Z">
        <w:r w:rsidR="0018437E">
          <w:delText>,</w:delText>
        </w:r>
      </w:del>
      <w:ins w:id="2258" w:author="V2" w:date="2025-04-14T14:19:00Z" w16du:dateUtc="2025-04-14T19:19:00Z">
        <w:r w:rsidR="00007617" w:rsidRPr="007F7E2B">
          <w:t xml:space="preserve">) </w:t>
        </w:r>
        <w:r w:rsidRPr="007F7E2B">
          <w:t>for interim crediting or to augment direct soil sampling to 1-meter depth (or to refusal),</w:t>
        </w:r>
      </w:ins>
      <w:r w:rsidRPr="007F7E2B">
        <w:t xml:space="preserve"> must demonstrate that the additional methods of measurement predict SOC with sufficient accuracy to meet or exceed the requirements defined in Verra’s </w:t>
      </w:r>
      <w:hyperlink r:id="rId54">
        <w:r w:rsidRPr="007F7E2B">
          <w:rPr>
            <w:color w:val="1155CC"/>
            <w:u w:val="single"/>
          </w:rPr>
          <w:t xml:space="preserve">VM0042 </w:t>
        </w:r>
      </w:hyperlink>
      <w:hyperlink r:id="rId55">
        <w:r w:rsidRPr="007F7E2B">
          <w:rPr>
            <w:i/>
            <w:color w:val="1155CC"/>
            <w:u w:val="single"/>
          </w:rPr>
          <w:t>Methodology for Improved Agricultural Land Management, v2.0</w:t>
        </w:r>
      </w:hyperlink>
      <w:r w:rsidRPr="007F7E2B">
        <w:rPr>
          <w:i/>
        </w:rPr>
        <w:t xml:space="preserve">, </w:t>
      </w:r>
      <w:r w:rsidRPr="007F7E2B">
        <w:t xml:space="preserve">Section 8.6 </w:t>
      </w:r>
      <w:r w:rsidRPr="007F7E2B">
        <w:rPr>
          <w:i/>
        </w:rPr>
        <w:t>Uncertainty</w:t>
      </w:r>
      <w:r w:rsidRPr="007F7E2B">
        <w:t xml:space="preserve"> or </w:t>
      </w:r>
      <w:hyperlink r:id="rId56">
        <w:r w:rsidRPr="007F7E2B">
          <w:rPr>
            <w:color w:val="1155CC"/>
            <w:u w:val="single"/>
          </w:rPr>
          <w:t xml:space="preserve">VM0026 </w:t>
        </w:r>
      </w:hyperlink>
      <w:hyperlink r:id="rId57">
        <w:r w:rsidRPr="007F7E2B">
          <w:rPr>
            <w:i/>
            <w:color w:val="1155CC"/>
            <w:u w:val="single"/>
          </w:rPr>
          <w:t>Methodology for Sustainable Grasslands Management v1.1</w:t>
        </w:r>
      </w:hyperlink>
      <w:r w:rsidRPr="007F7E2B">
        <w:t xml:space="preserve">, Section 8.2.9 </w:t>
      </w:r>
      <w:r w:rsidRPr="007F7E2B">
        <w:rPr>
          <w:i/>
        </w:rPr>
        <w:t>Uncertainty Analysis</w:t>
      </w:r>
      <w:r w:rsidRPr="007F7E2B">
        <w:t xml:space="preserve">. Projects may use emerging technologies to </w:t>
      </w:r>
      <w:del w:id="2259" w:author="V2" w:date="2025-04-14T14:19:00Z" w16du:dateUtc="2025-04-14T19:19:00Z">
        <w:r w:rsidR="0018437E">
          <w:delText>determine</w:delText>
        </w:r>
      </w:del>
      <w:ins w:id="2260" w:author="V2" w:date="2025-04-14T14:19:00Z" w16du:dateUtc="2025-04-14T19:19:00Z">
        <w:r w:rsidR="00CF7F32" w:rsidRPr="007F7E2B">
          <w:t>track, monitor</w:t>
        </w:r>
        <w:r w:rsidR="001F0992" w:rsidRPr="007F7E2B">
          <w:t xml:space="preserve"> or measures indicators of</w:t>
        </w:r>
      </w:ins>
      <w:r w:rsidR="001F0992" w:rsidRPr="007F7E2B">
        <w:t xml:space="preserve"> </w:t>
      </w:r>
      <w:r w:rsidRPr="007F7E2B">
        <w:t xml:space="preserve">SOC content if sufficient scientific progress has been achieved in calibrating and validating measurements, and uncertainty is </w:t>
      </w:r>
      <w:del w:id="2261" w:author="V2" w:date="2025-04-14T14:19:00Z" w16du:dateUtc="2025-04-14T19:19:00Z">
        <w:r w:rsidR="0018437E">
          <w:delText>well-described.</w:delText>
        </w:r>
      </w:del>
      <w:ins w:id="2262" w:author="V2" w:date="2025-04-14T14:19:00Z" w16du:dateUtc="2025-04-14T19:19:00Z">
        <w:r w:rsidR="005D01EA" w:rsidRPr="007F7E2B">
          <w:t>understood.</w:t>
        </w:r>
      </w:ins>
      <w:r w:rsidRPr="007F7E2B">
        <w:t xml:space="preserve"> </w:t>
      </w:r>
      <w:sdt>
        <w:sdtPr>
          <w:tag w:val="goog_rdk_8"/>
          <w:id w:val="-1993561166"/>
        </w:sdtPr>
        <w:sdtEndPr/>
        <w:sdtContent/>
      </w:sdt>
      <w:sdt>
        <w:sdtPr>
          <w:tag w:val="goog_rdk_9"/>
          <w:id w:val="1028993057"/>
        </w:sdtPr>
        <w:sdtEndPr/>
        <w:sdtContent/>
      </w:sdt>
      <w:sdt>
        <w:sdtPr>
          <w:tag w:val="goog_rdk_10"/>
          <w:id w:val="-1346478582"/>
        </w:sdtPr>
        <w:sdtEndPr/>
        <w:sdtContent/>
      </w:sdt>
      <w:r w:rsidRPr="007F7E2B">
        <w:t xml:space="preserve">See Appendix 2.0 for </w:t>
      </w:r>
      <w:del w:id="2263" w:author="V2" w:date="2025-04-14T14:19:00Z" w16du:dateUtc="2025-04-14T19:19:00Z">
        <w:r w:rsidR="0018437E">
          <w:delText>a list</w:delText>
        </w:r>
      </w:del>
      <w:ins w:id="2264" w:author="V2" w:date="2025-04-14T14:19:00Z" w16du:dateUtc="2025-04-14T19:19:00Z">
        <w:r w:rsidR="00CD174B" w:rsidRPr="007F7E2B">
          <w:t>examples</w:t>
        </w:r>
      </w:ins>
      <w:r w:rsidR="00CD174B" w:rsidRPr="007F7E2B">
        <w:t xml:space="preserve"> </w:t>
      </w:r>
      <w:r w:rsidR="00A055B8" w:rsidRPr="007F7E2B">
        <w:t>of</w:t>
      </w:r>
      <w:ins w:id="2265" w:author="V2" w:date="2025-04-14T14:19:00Z" w16du:dateUtc="2025-04-14T19:19:00Z">
        <w:r w:rsidR="00A055B8" w:rsidRPr="007F7E2B">
          <w:t xml:space="preserve"> several</w:t>
        </w:r>
      </w:ins>
      <w:r w:rsidR="0030676C" w:rsidRPr="007F7E2B">
        <w:t xml:space="preserve"> </w:t>
      </w:r>
      <w:r w:rsidRPr="007F7E2B">
        <w:t>emerging technologies.</w:t>
      </w:r>
    </w:p>
    <w:p w14:paraId="00000165" w14:textId="7C9F75EA" w:rsidR="00570313" w:rsidRPr="007F7E2B" w:rsidRDefault="0092717E">
      <w:pPr>
        <w:spacing w:before="240" w:after="240"/>
        <w:ind w:left="720"/>
        <w:jc w:val="both"/>
        <w:rPr>
          <w:color w:val="222529"/>
        </w:rPr>
      </w:pPr>
      <w:r w:rsidRPr="007F7E2B">
        <w:lastRenderedPageBreak/>
        <w:t xml:space="preserve">Project Proponents may meet or exceed the Verra </w:t>
      </w:r>
      <w:del w:id="2266" w:author="V2" w:date="2025-04-14T14:19:00Z" w16du:dateUtc="2025-04-14T19:19:00Z">
        <w:r w:rsidR="0018437E">
          <w:delText>standard</w:delText>
        </w:r>
      </w:del>
      <w:ins w:id="2267" w:author="V2" w:date="2025-04-14T14:19:00Z" w16du:dateUtc="2025-04-14T19:19:00Z">
        <w:r w:rsidR="00EA7446" w:rsidRPr="007F7E2B">
          <w:t>S</w:t>
        </w:r>
        <w:r w:rsidRPr="007F7E2B">
          <w:t>tandard</w:t>
        </w:r>
      </w:ins>
      <w:r w:rsidRPr="007F7E2B">
        <w:t xml:space="preserve"> confidence and uncertainty factors defined in </w:t>
      </w:r>
      <w:hyperlink r:id="rId58">
        <w:r w:rsidRPr="007F7E2B">
          <w:rPr>
            <w:color w:val="1155CC"/>
            <w:u w:val="single"/>
          </w:rPr>
          <w:t xml:space="preserve">VM0042 </w:t>
        </w:r>
      </w:hyperlink>
      <w:hyperlink r:id="rId59">
        <w:r w:rsidRPr="007F7E2B">
          <w:rPr>
            <w:i/>
            <w:color w:val="1155CC"/>
            <w:u w:val="single"/>
          </w:rPr>
          <w:t>Methodology for Improved Agricultural Land Management, v2.0</w:t>
        </w:r>
      </w:hyperlink>
      <w:r w:rsidRPr="007F7E2B">
        <w:rPr>
          <w:i/>
        </w:rPr>
        <w:t xml:space="preserve">, </w:t>
      </w:r>
      <w:r w:rsidRPr="007F7E2B">
        <w:t xml:space="preserve">Section 8.6 </w:t>
      </w:r>
      <w:r w:rsidRPr="007F7E2B">
        <w:rPr>
          <w:i/>
        </w:rPr>
        <w:t>Uncertainty</w:t>
      </w:r>
      <w:r w:rsidRPr="007F7E2B">
        <w:t xml:space="preserve"> or </w:t>
      </w:r>
      <w:hyperlink r:id="rId60">
        <w:r w:rsidRPr="007F7E2B">
          <w:rPr>
            <w:color w:val="1155CC"/>
            <w:u w:val="single"/>
          </w:rPr>
          <w:t xml:space="preserve">VM0026 </w:t>
        </w:r>
      </w:hyperlink>
      <w:hyperlink r:id="rId61">
        <w:r w:rsidRPr="007F7E2B">
          <w:rPr>
            <w:i/>
            <w:color w:val="1155CC"/>
            <w:u w:val="single"/>
          </w:rPr>
          <w:t>Methodology for Sustainable Grasslands Management v1.1</w:t>
        </w:r>
      </w:hyperlink>
      <w:r w:rsidRPr="007F7E2B">
        <w:t xml:space="preserve">, Section 8.2.9 </w:t>
      </w:r>
      <w:r w:rsidRPr="007F7E2B">
        <w:rPr>
          <w:i/>
        </w:rPr>
        <w:t>Uncertainty Analysis</w:t>
      </w:r>
      <w:r w:rsidRPr="007F7E2B">
        <w:t xml:space="preserve"> and utilize project statistically significant factors for SOC analysis and utilize emerging technologies per Appendix </w:t>
      </w:r>
      <w:del w:id="2268" w:author="V2" w:date="2025-04-14T14:19:00Z" w16du:dateUtc="2025-04-14T19:19:00Z">
        <w:r w:rsidR="0018437E">
          <w:delText>2</w:delText>
        </w:r>
      </w:del>
      <w:ins w:id="2269" w:author="V2" w:date="2025-04-14T14:19:00Z" w16du:dateUtc="2025-04-14T19:19:00Z">
        <w:r w:rsidR="0049477B" w:rsidRPr="007F7E2B">
          <w:t>3</w:t>
        </w:r>
      </w:ins>
      <w:r w:rsidRPr="007F7E2B">
        <w:t xml:space="preserve">.0. </w:t>
      </w:r>
      <w:r w:rsidRPr="007F7E2B">
        <w:rPr>
          <w:color w:val="222529"/>
        </w:rPr>
        <w:t>Statistical confidence and uncertainty must be demonstrated at the appropriate spatial scale of the measurement method.</w:t>
      </w:r>
    </w:p>
    <w:p w14:paraId="00000166" w14:textId="77777777" w:rsidR="00570313" w:rsidRPr="007F7E2B" w:rsidRDefault="0092717E">
      <w:pPr>
        <w:spacing w:before="240" w:after="240"/>
        <w:ind w:left="720"/>
        <w:jc w:val="both"/>
      </w:pPr>
      <w:r w:rsidRPr="007F7E2B">
        <w:t xml:space="preserve">If the uncertainty is above the limit defined in Verra’s </w:t>
      </w:r>
      <w:hyperlink r:id="rId62">
        <w:r w:rsidRPr="007F7E2B">
          <w:rPr>
            <w:color w:val="1155CC"/>
            <w:u w:val="single"/>
          </w:rPr>
          <w:t xml:space="preserve">VM0042 </w:t>
        </w:r>
      </w:hyperlink>
      <w:hyperlink r:id="rId63">
        <w:r w:rsidRPr="007F7E2B">
          <w:rPr>
            <w:i/>
            <w:color w:val="1155CC"/>
            <w:u w:val="single"/>
          </w:rPr>
          <w:t>Methodology for Improved Agricultural Land Management, v2.0</w:t>
        </w:r>
      </w:hyperlink>
      <w:r w:rsidRPr="007F7E2B">
        <w:rPr>
          <w:i/>
        </w:rPr>
        <w:t xml:space="preserve">, </w:t>
      </w:r>
      <w:r w:rsidRPr="007F7E2B">
        <w:t xml:space="preserve">Section 8.6 </w:t>
      </w:r>
      <w:r w:rsidRPr="007F7E2B">
        <w:rPr>
          <w:i/>
        </w:rPr>
        <w:t>Uncertainty</w:t>
      </w:r>
      <w:r w:rsidRPr="007F7E2B">
        <w:t xml:space="preserve"> or </w:t>
      </w:r>
      <w:hyperlink r:id="rId64">
        <w:r w:rsidRPr="007F7E2B">
          <w:rPr>
            <w:color w:val="1155CC"/>
            <w:u w:val="single"/>
          </w:rPr>
          <w:t xml:space="preserve">VM0026 </w:t>
        </w:r>
      </w:hyperlink>
      <w:hyperlink r:id="rId65">
        <w:r w:rsidRPr="007F7E2B">
          <w:rPr>
            <w:i/>
            <w:color w:val="1155CC"/>
            <w:u w:val="single"/>
          </w:rPr>
          <w:t>Methodology for Sustainable Grasslands Management v1.1</w:t>
        </w:r>
      </w:hyperlink>
      <w:r w:rsidRPr="007F7E2B">
        <w:t xml:space="preserve">, Section 8.2.9 </w:t>
      </w:r>
      <w:r w:rsidRPr="007F7E2B">
        <w:rPr>
          <w:i/>
        </w:rPr>
        <w:t>Uncertainty Analysis</w:t>
      </w:r>
      <w:r w:rsidRPr="007F7E2B">
        <w:t>, a Project Proponent would reduce the carbon removal assessment by the percentage of uncertainty exceeding the uncertainty determined in the applicable Verra Standard, unless a Project Proponent resolves the uncertainty by:</w:t>
      </w:r>
    </w:p>
    <w:p w14:paraId="00000167" w14:textId="0C7B7DC2" w:rsidR="00570313" w:rsidRPr="007F7E2B" w:rsidRDefault="0092717E">
      <w:pPr>
        <w:numPr>
          <w:ilvl w:val="0"/>
          <w:numId w:val="2"/>
        </w:numPr>
        <w:spacing w:before="240"/>
        <w:jc w:val="both"/>
      </w:pPr>
      <w:r w:rsidRPr="007F7E2B">
        <w:t xml:space="preserve">Utilizing </w:t>
      </w:r>
      <w:hyperlink r:id="rId66">
        <w:r w:rsidRPr="007F7E2B">
          <w:rPr>
            <w:color w:val="1155CC"/>
            <w:u w:val="single"/>
          </w:rPr>
          <w:t xml:space="preserve">VMD0021 </w:t>
        </w:r>
      </w:hyperlink>
      <w:hyperlink r:id="rId67">
        <w:r w:rsidRPr="007F7E2B">
          <w:rPr>
            <w:i/>
            <w:color w:val="1155CC"/>
            <w:u w:val="single"/>
          </w:rPr>
          <w:t>Estimation of Stocks in the Soil Carbon Pool</w:t>
        </w:r>
      </w:hyperlink>
      <w:r w:rsidRPr="007F7E2B">
        <w:rPr>
          <w:i/>
        </w:rPr>
        <w:t xml:space="preserve"> </w:t>
      </w:r>
      <w:r w:rsidRPr="007F7E2B">
        <w:t xml:space="preserve">Step 6.5a and </w:t>
      </w:r>
      <w:r w:rsidR="00282716">
        <w:fldChar w:fldCharType="begin"/>
      </w:r>
      <w:r w:rsidR="00282716">
        <w:instrText>HYPERLINK "https://verra.org/methodologies/vmd0018-methods-to-determine-stratification-v1-0/" \h</w:instrText>
      </w:r>
      <w:r w:rsidR="00282716">
        <w:fldChar w:fldCharType="separate"/>
      </w:r>
      <w:del w:id="2270" w:author="V2" w:date="2025-04-14T14:19:00Z" w16du:dateUtc="2025-04-14T19:19:00Z">
        <w:r w:rsidR="00570313">
          <w:rPr>
            <w:color w:val="1155CC"/>
            <w:u w:val="single"/>
          </w:rPr>
          <w:delText>VMD0018</w:delText>
        </w:r>
      </w:del>
      <w:ins w:id="2271" w:author="V2" w:date="2025-04-14T14:19:00Z" w16du:dateUtc="2025-04-14T19:19:00Z">
        <w:r w:rsidR="00282716" w:rsidRPr="007F7E2B">
          <w:rPr>
            <w:color w:val="1155CC"/>
            <w:u w:val="single"/>
          </w:rPr>
          <w:t>TRS-1</w:t>
        </w:r>
      </w:ins>
      <w:r w:rsidRPr="007F7E2B">
        <w:rPr>
          <w:color w:val="1155CC"/>
          <w:u w:val="single"/>
        </w:rPr>
        <w:t xml:space="preserve"> </w:t>
      </w:r>
      <w:r w:rsidR="00282716">
        <w:fldChar w:fldCharType="end"/>
      </w:r>
      <w:hyperlink r:id="rId68">
        <w:r w:rsidRPr="007F7E2B">
          <w:rPr>
            <w:i/>
            <w:color w:val="1155CC"/>
            <w:u w:val="single"/>
          </w:rPr>
          <w:t>Methods to Determine Stratification</w:t>
        </w:r>
      </w:hyperlink>
      <w:r w:rsidRPr="007F7E2B">
        <w:rPr>
          <w:i/>
        </w:rPr>
        <w:t xml:space="preserve"> </w:t>
      </w:r>
      <w:r w:rsidRPr="007F7E2B">
        <w:t>Step 7 or</w:t>
      </w:r>
    </w:p>
    <w:p w14:paraId="728EC284" w14:textId="789436BE" w:rsidR="0075352B" w:rsidRPr="007F7E2B" w:rsidRDefault="0092717E">
      <w:pPr>
        <w:numPr>
          <w:ilvl w:val="0"/>
          <w:numId w:val="2"/>
        </w:numPr>
        <w:spacing w:before="0" w:after="240"/>
        <w:jc w:val="both"/>
        <w:rPr>
          <w:ins w:id="2272" w:author="V2" w:date="2025-04-14T14:19:00Z" w16du:dateUtc="2025-04-14T19:19:00Z"/>
        </w:rPr>
      </w:pPr>
      <w:r w:rsidRPr="007F7E2B">
        <w:t>Demonstrating statistically that the project falls within the uncertainty percentage for the applicable Verra Standard utilized by the Project Proponent.</w:t>
      </w:r>
      <w:del w:id="2273" w:author="V2" w:date="2025-04-14T14:19:00Z" w16du:dateUtc="2025-04-14T19:19:00Z">
        <w:r w:rsidR="0018437E">
          <w:br/>
        </w:r>
      </w:del>
    </w:p>
    <w:p w14:paraId="0980E971" w14:textId="72BD993A" w:rsidR="003A4CC1" w:rsidRPr="007F7E2B" w:rsidRDefault="0075352B" w:rsidP="009041D6">
      <w:pPr>
        <w:spacing w:before="0" w:after="240"/>
        <w:ind w:left="990"/>
        <w:jc w:val="both"/>
        <w:rPr>
          <w:ins w:id="2274" w:author="V2" w:date="2025-04-14T14:19:00Z" w16du:dateUtc="2025-04-14T19:19:00Z"/>
        </w:rPr>
      </w:pPr>
      <w:ins w:id="2275" w:author="V2" w:date="2025-04-14T14:19:00Z" w16du:dateUtc="2025-04-14T19:19:00Z">
        <w:r w:rsidRPr="007F7E2B">
          <w:t xml:space="preserve">As an example, lower cost flux towers have become available to measure annual mass balance of GHG’s over landscapes. Prior to accepting these new towers, a research team did two years of </w:t>
        </w:r>
        <w:r w:rsidR="00627287" w:rsidRPr="007F7E2B">
          <w:t>side-by-side</w:t>
        </w:r>
        <w:r w:rsidRPr="007F7E2B">
          <w:t xml:space="preserve"> testing on multiple </w:t>
        </w:r>
        <w:r w:rsidR="00A055B8" w:rsidRPr="007F7E2B">
          <w:t>ranches to see</w:t>
        </w:r>
        <w:r w:rsidRPr="007F7E2B">
          <w:t xml:space="preserve"> how the long-established flux tower and the lower cost units compared. These </w:t>
        </w:r>
        <w:r w:rsidR="00A055B8" w:rsidRPr="007F7E2B">
          <w:t>findings affirmed</w:t>
        </w:r>
        <w:r w:rsidRPr="007F7E2B">
          <w:t xml:space="preserve"> more durable </w:t>
        </w:r>
        <w:r w:rsidR="00D62615" w:rsidRPr="007F7E2B">
          <w:t>and reliable</w:t>
        </w:r>
        <w:r w:rsidRPr="007F7E2B">
          <w:t xml:space="preserve"> data collection (less down time for maintenance)</w:t>
        </w:r>
        <w:r w:rsidR="00D62615" w:rsidRPr="007F7E2B">
          <w:t xml:space="preserve"> with the lower cost units, </w:t>
        </w:r>
        <w:r w:rsidR="003031D1" w:rsidRPr="007F7E2B">
          <w:t>and</w:t>
        </w:r>
        <w:r w:rsidR="00D62615" w:rsidRPr="007F7E2B">
          <w:t xml:space="preserve"> comparable accuracy and precision</w:t>
        </w:r>
        <w:r w:rsidR="00AD1610" w:rsidRPr="007F7E2B">
          <w:t xml:space="preserve"> during the concurrent data collection periods</w:t>
        </w:r>
        <w:r w:rsidR="00D62615" w:rsidRPr="007F7E2B">
          <w:t xml:space="preserve">. </w:t>
        </w:r>
        <w:r w:rsidR="007F49F2" w:rsidRPr="007F7E2B">
          <w:t>Th</w:t>
        </w:r>
        <w:r w:rsidR="00AD1610" w:rsidRPr="007F7E2B">
          <w:t>e</w:t>
        </w:r>
        <w:r w:rsidR="007F49F2" w:rsidRPr="007F7E2B">
          <w:t xml:space="preserve"> performance testing</w:t>
        </w:r>
        <w:r w:rsidR="00AD1610" w:rsidRPr="007F7E2B">
          <w:t xml:space="preserve"> </w:t>
        </w:r>
        <w:r w:rsidR="00193C10" w:rsidRPr="007F7E2B">
          <w:t>did, however,</w:t>
        </w:r>
        <w:r w:rsidR="00AD1610" w:rsidRPr="007F7E2B">
          <w:t xml:space="preserve"> demonstrate</w:t>
        </w:r>
        <w:r w:rsidR="009041D6" w:rsidRPr="007F7E2B">
          <w:t xml:space="preserve"> t</w:t>
        </w:r>
        <w:r w:rsidR="00AD1610" w:rsidRPr="007F7E2B">
          <w:t>he lower down time</w:t>
        </w:r>
        <w:r w:rsidR="009041D6" w:rsidRPr="007F7E2B">
          <w:t xml:space="preserve"> provided a more </w:t>
        </w:r>
        <w:r w:rsidR="00AD1610" w:rsidRPr="007F7E2B">
          <w:t xml:space="preserve">accurate estimation </w:t>
        </w:r>
        <w:r w:rsidR="009041D6" w:rsidRPr="007F7E2B">
          <w:t xml:space="preserve">annual net </w:t>
        </w:r>
        <w:r w:rsidR="00A055B8" w:rsidRPr="007F7E2B">
          <w:t>change</w:t>
        </w:r>
        <w:r w:rsidR="009041D6" w:rsidRPr="007F7E2B">
          <w:t xml:space="preserve"> in GHG flux.</w:t>
        </w:r>
        <w:bookmarkStart w:id="2276" w:name="bookmark=kix.mwhsaopv4b6h" w:colFirst="0" w:colLast="0"/>
        <w:bookmarkEnd w:id="2276"/>
      </w:ins>
    </w:p>
    <w:p w14:paraId="52190FA4" w14:textId="77777777" w:rsidR="003A4CC1" w:rsidRPr="007F7E2B" w:rsidRDefault="003A4CC1" w:rsidP="009041D6">
      <w:pPr>
        <w:spacing w:before="0" w:after="240"/>
        <w:ind w:left="990"/>
        <w:jc w:val="both"/>
        <w:rPr>
          <w:color w:val="7030A0"/>
          <w:rPrChange w:id="2277" w:author="V2" w:date="2025-04-14T14:19:00Z" w16du:dateUtc="2025-04-14T19:19:00Z">
            <w:rPr/>
          </w:rPrChange>
        </w:rPr>
        <w:pPrChange w:id="2278" w:author="V2" w:date="2025-04-14T14:19:00Z" w16du:dateUtc="2025-04-14T19:19:00Z">
          <w:pPr>
            <w:numPr>
              <w:numId w:val="2"/>
            </w:numPr>
            <w:spacing w:before="0" w:after="240"/>
            <w:ind w:left="1350" w:hanging="360"/>
            <w:jc w:val="both"/>
          </w:pPr>
        </w:pPrChange>
      </w:pPr>
    </w:p>
    <w:p w14:paraId="00000169" w14:textId="468F7B7B" w:rsidR="00570313" w:rsidRPr="007F7E2B" w:rsidRDefault="0092717E" w:rsidP="009041D6">
      <w:pPr>
        <w:spacing w:before="0" w:after="240"/>
        <w:ind w:left="990"/>
        <w:jc w:val="both"/>
        <w:pPrChange w:id="2279" w:author="V2" w:date="2025-04-14T14:19:00Z" w16du:dateUtc="2025-04-14T19:19:00Z">
          <w:pPr>
            <w:pStyle w:val="Heading3"/>
            <w:numPr>
              <w:ilvl w:val="1"/>
              <w:numId w:val="14"/>
            </w:numPr>
            <w:ind w:left="1440" w:hanging="360"/>
          </w:pPr>
        </w:pPrChange>
      </w:pPr>
      <w:r w:rsidRPr="007F7E2B">
        <w:t>Quantification of Baseline Emissions from Non-Soil Carbon Sources</w:t>
      </w:r>
    </w:p>
    <w:p w14:paraId="0000016A" w14:textId="77777777" w:rsidR="00570313" w:rsidRPr="007F7E2B" w:rsidRDefault="0092717E">
      <w:pPr>
        <w:ind w:left="630"/>
      </w:pPr>
      <w:r w:rsidRPr="007F7E2B">
        <w:t>These tasks relate to quantification of emissions from sources other than soil carbon such as biomass carbon pools, CH4, N2O, etc. They are r</w:t>
      </w:r>
      <w:r w:rsidRPr="007F7E2B">
        <w:rPr>
          <w:rPrChange w:id="2280" w:author="V2" w:date="2025-04-14T14:19:00Z" w16du:dateUtc="2025-04-14T19:19:00Z">
            <w:rPr>
              <w:highlight w:val="white"/>
            </w:rPr>
          </w:rPrChange>
        </w:rPr>
        <w:t>equired for all projects where significant changes greater than 10% are expected for the baseline scenario at any time after the project start date; but are optional for other projects.</w:t>
      </w:r>
    </w:p>
    <w:p w14:paraId="0000016B" w14:textId="77777777" w:rsidR="00570313" w:rsidRPr="007F7E2B" w:rsidRDefault="0092717E">
      <w:pPr>
        <w:pStyle w:val="Heading4"/>
        <w:widowControl w:val="0"/>
        <w:numPr>
          <w:ilvl w:val="2"/>
          <w:numId w:val="14"/>
        </w:numPr>
        <w:spacing w:after="0"/>
      </w:pPr>
      <w:bookmarkStart w:id="2281" w:name="bookmark=kix.dklrz4lamkmc" w:colFirst="0" w:colLast="0"/>
      <w:bookmarkEnd w:id="2281"/>
      <w:r w:rsidRPr="007F7E2B">
        <w:t>Project area stratification for biomass</w:t>
      </w:r>
      <w:r w:rsidRPr="007F7E2B">
        <w:br/>
      </w:r>
    </w:p>
    <w:tbl>
      <w:tblPr>
        <w:tblW w:w="10080" w:type="dxa"/>
        <w:tblInd w:w="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282" w:author="V2" w:date="2025-04-14T14:19:00Z" w16du:dateUtc="2025-04-14T19:19:00Z">
          <w:tblPr>
            <w:tblW w:w="10080" w:type="dxa"/>
            <w:tblInd w:w="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283">
          <w:tblGrid>
            <w:gridCol w:w="1727"/>
            <w:gridCol w:w="8353"/>
          </w:tblGrid>
        </w:tblGridChange>
      </w:tblGrid>
      <w:tr w:rsidR="00570313" w:rsidRPr="007F7E2B" w14:paraId="69FCC879" w14:textId="77777777">
        <w:tc>
          <w:tcPr>
            <w:tcW w:w="1727" w:type="dxa"/>
            <w:shd w:val="clear" w:color="auto" w:fill="auto"/>
            <w:tcMar>
              <w:top w:w="100" w:type="dxa"/>
              <w:left w:w="100" w:type="dxa"/>
              <w:bottom w:w="100" w:type="dxa"/>
              <w:right w:w="100" w:type="dxa"/>
            </w:tcMar>
            <w:tcPrChange w:id="2284" w:author="V2" w:date="2025-04-14T14:19:00Z" w16du:dateUtc="2025-04-14T19:19:00Z">
              <w:tcPr>
                <w:tcW w:w="1727" w:type="dxa"/>
                <w:shd w:val="clear" w:color="auto" w:fill="auto"/>
                <w:tcMar>
                  <w:top w:w="100" w:type="dxa"/>
                  <w:left w:w="100" w:type="dxa"/>
                  <w:bottom w:w="100" w:type="dxa"/>
                  <w:right w:w="100" w:type="dxa"/>
                </w:tcMar>
              </w:tcPr>
            </w:tcPrChange>
          </w:tcPr>
          <w:p w14:paraId="0000016C" w14:textId="77777777" w:rsidR="00570313" w:rsidRPr="007F7E2B" w:rsidRDefault="0092717E">
            <w:pPr>
              <w:widowControl w:val="0"/>
              <w:rPr>
                <w:rPrChange w:id="2285" w:author="V2" w:date="2025-04-14T14:19:00Z" w16du:dateUtc="2025-04-14T19:19:00Z">
                  <w:rPr>
                    <w:highlight w:val="white"/>
                  </w:rPr>
                </w:rPrChange>
              </w:rPr>
            </w:pPr>
            <w:r w:rsidRPr="007F7E2B">
              <w:rPr>
                <w:rPrChange w:id="2286"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287" w:author="V2" w:date="2025-04-14T14:19:00Z" w16du:dateUtc="2025-04-14T19:19:00Z">
              <w:tcPr>
                <w:tcW w:w="8353" w:type="dxa"/>
                <w:shd w:val="clear" w:color="auto" w:fill="auto"/>
                <w:tcMar>
                  <w:top w:w="100" w:type="dxa"/>
                  <w:left w:w="100" w:type="dxa"/>
                  <w:bottom w:w="100" w:type="dxa"/>
                  <w:right w:w="100" w:type="dxa"/>
                </w:tcMar>
              </w:tcPr>
            </w:tcPrChange>
          </w:tcPr>
          <w:p w14:paraId="0000016D" w14:textId="77777777" w:rsidR="00570313" w:rsidRPr="007F7E2B" w:rsidRDefault="0092717E">
            <w:pPr>
              <w:widowControl w:val="0"/>
              <w:rPr>
                <w:rPrChange w:id="2288" w:author="V2" w:date="2025-04-14T14:19:00Z" w16du:dateUtc="2025-04-14T19:19:00Z">
                  <w:rPr>
                    <w:highlight w:val="white"/>
                  </w:rPr>
                </w:rPrChange>
              </w:rPr>
            </w:pPr>
            <w:r w:rsidRPr="007F7E2B">
              <w:rPr>
                <w:rPrChange w:id="2289" w:author="V2" w:date="2025-04-14T14:19:00Z" w16du:dateUtc="2025-04-14T19:19:00Z">
                  <w:rPr>
                    <w:highlight w:val="white"/>
                  </w:rPr>
                </w:rPrChange>
              </w:rPr>
              <w:t xml:space="preserve">Required for all projects where the difference in total above and below-ground </w:t>
            </w:r>
            <w:r w:rsidRPr="007F7E2B">
              <w:rPr>
                <w:rPrChange w:id="2290" w:author="V2" w:date="2025-04-14T14:19:00Z" w16du:dateUtc="2025-04-14T19:19:00Z">
                  <w:rPr>
                    <w:highlight w:val="white"/>
                  </w:rPr>
                </w:rPrChange>
              </w:rPr>
              <w:lastRenderedPageBreak/>
              <w:t>biomass carbon between the project scenario and the baseline scenario at any time after the project start date is expected to be significant. Optional for all other projects.</w:t>
            </w:r>
          </w:p>
        </w:tc>
      </w:tr>
      <w:tr w:rsidR="00570313" w:rsidRPr="007F7E2B" w14:paraId="21A3C36B" w14:textId="77777777">
        <w:tc>
          <w:tcPr>
            <w:tcW w:w="1727" w:type="dxa"/>
            <w:shd w:val="clear" w:color="auto" w:fill="auto"/>
            <w:tcMar>
              <w:top w:w="100" w:type="dxa"/>
              <w:left w:w="100" w:type="dxa"/>
              <w:bottom w:w="100" w:type="dxa"/>
              <w:right w:w="100" w:type="dxa"/>
            </w:tcMar>
            <w:tcPrChange w:id="2291" w:author="V2" w:date="2025-04-14T14:19:00Z" w16du:dateUtc="2025-04-14T19:19:00Z">
              <w:tcPr>
                <w:tcW w:w="1727" w:type="dxa"/>
                <w:shd w:val="clear" w:color="auto" w:fill="auto"/>
                <w:tcMar>
                  <w:top w:w="100" w:type="dxa"/>
                  <w:left w:w="100" w:type="dxa"/>
                  <w:bottom w:w="100" w:type="dxa"/>
                  <w:right w:w="100" w:type="dxa"/>
                </w:tcMar>
              </w:tcPr>
            </w:tcPrChange>
          </w:tcPr>
          <w:p w14:paraId="0000016E" w14:textId="77777777" w:rsidR="00570313" w:rsidRPr="007F7E2B" w:rsidRDefault="0092717E">
            <w:pPr>
              <w:widowControl w:val="0"/>
              <w:rPr>
                <w:rPrChange w:id="2292" w:author="V2" w:date="2025-04-14T14:19:00Z" w16du:dateUtc="2025-04-14T19:19:00Z">
                  <w:rPr>
                    <w:highlight w:val="white"/>
                  </w:rPr>
                </w:rPrChange>
              </w:rPr>
            </w:pPr>
            <w:r w:rsidRPr="007F7E2B">
              <w:rPr>
                <w:rPrChange w:id="2293" w:author="V2" w:date="2025-04-14T14:19:00Z" w16du:dateUtc="2025-04-14T19:19:00Z">
                  <w:rPr>
                    <w:highlight w:val="white"/>
                  </w:rPr>
                </w:rPrChange>
              </w:rPr>
              <w:lastRenderedPageBreak/>
              <w:t>Goal</w:t>
            </w:r>
          </w:p>
        </w:tc>
        <w:tc>
          <w:tcPr>
            <w:tcW w:w="8353" w:type="dxa"/>
            <w:shd w:val="clear" w:color="auto" w:fill="auto"/>
            <w:tcMar>
              <w:top w:w="100" w:type="dxa"/>
              <w:left w:w="100" w:type="dxa"/>
              <w:bottom w:w="100" w:type="dxa"/>
              <w:right w:w="100" w:type="dxa"/>
            </w:tcMar>
            <w:tcPrChange w:id="2294" w:author="V2" w:date="2025-04-14T14:19:00Z" w16du:dateUtc="2025-04-14T19:19:00Z">
              <w:tcPr>
                <w:tcW w:w="8353" w:type="dxa"/>
                <w:shd w:val="clear" w:color="auto" w:fill="auto"/>
                <w:tcMar>
                  <w:top w:w="100" w:type="dxa"/>
                  <w:left w:w="100" w:type="dxa"/>
                  <w:bottom w:w="100" w:type="dxa"/>
                  <w:right w:w="100" w:type="dxa"/>
                </w:tcMar>
              </w:tcPr>
            </w:tcPrChange>
          </w:tcPr>
          <w:p w14:paraId="0000016F" w14:textId="69050ADC" w:rsidR="00570313" w:rsidRPr="007F7E2B" w:rsidRDefault="0092717E">
            <w:pPr>
              <w:widowControl w:val="0"/>
              <w:rPr>
                <w:rPrChange w:id="2295" w:author="V2" w:date="2025-04-14T14:19:00Z" w16du:dateUtc="2025-04-14T19:19:00Z">
                  <w:rPr>
                    <w:highlight w:val="white"/>
                  </w:rPr>
                </w:rPrChange>
              </w:rPr>
            </w:pPr>
            <w:r w:rsidRPr="007F7E2B">
              <w:rPr>
                <w:rPrChange w:id="2296" w:author="V2" w:date="2025-04-14T14:19:00Z" w16du:dateUtc="2025-04-14T19:19:00Z">
                  <w:rPr>
                    <w:highlight w:val="white"/>
                  </w:rPr>
                </w:rPrChange>
              </w:rPr>
              <w:t xml:space="preserve">To divide the project area into one or more strata within which the existing vegetation carbon pools and vegetation dynamics are </w:t>
            </w:r>
            <w:del w:id="2297" w:author="V2" w:date="2025-04-14T14:19:00Z" w16du:dateUtc="2025-04-14T19:19:00Z">
              <w:r w:rsidR="0018437E">
                <w:rPr>
                  <w:highlight w:val="white"/>
                </w:rPr>
                <w:delText xml:space="preserve">relatively </w:delText>
              </w:r>
            </w:del>
            <w:r w:rsidR="003031D1" w:rsidRPr="007F7E2B">
              <w:rPr>
                <w:rPrChange w:id="2298" w:author="V2" w:date="2025-04-14T14:19:00Z" w16du:dateUtc="2025-04-14T19:19:00Z">
                  <w:rPr>
                    <w:highlight w:val="white"/>
                  </w:rPr>
                </w:rPrChange>
              </w:rPr>
              <w:t>uniform</w:t>
            </w:r>
            <w:r w:rsidRPr="007F7E2B">
              <w:rPr>
                <w:rPrChange w:id="2299" w:author="V2" w:date="2025-04-14T14:19:00Z" w16du:dateUtc="2025-04-14T19:19:00Z">
                  <w:rPr>
                    <w:highlight w:val="white"/>
                  </w:rPr>
                </w:rPrChange>
              </w:rPr>
              <w:t>.</w:t>
            </w:r>
          </w:p>
        </w:tc>
      </w:tr>
      <w:tr w:rsidR="00570313" w:rsidRPr="007F7E2B" w14:paraId="228CA435" w14:textId="77777777">
        <w:tc>
          <w:tcPr>
            <w:tcW w:w="1727" w:type="dxa"/>
            <w:shd w:val="clear" w:color="auto" w:fill="auto"/>
            <w:tcMar>
              <w:top w:w="100" w:type="dxa"/>
              <w:left w:w="100" w:type="dxa"/>
              <w:bottom w:w="100" w:type="dxa"/>
              <w:right w:w="100" w:type="dxa"/>
            </w:tcMar>
            <w:tcPrChange w:id="2300" w:author="V2" w:date="2025-04-14T14:19:00Z" w16du:dateUtc="2025-04-14T19:19:00Z">
              <w:tcPr>
                <w:tcW w:w="1727" w:type="dxa"/>
                <w:shd w:val="clear" w:color="auto" w:fill="auto"/>
                <w:tcMar>
                  <w:top w:w="100" w:type="dxa"/>
                  <w:left w:w="100" w:type="dxa"/>
                  <w:bottom w:w="100" w:type="dxa"/>
                  <w:right w:w="100" w:type="dxa"/>
                </w:tcMar>
              </w:tcPr>
            </w:tcPrChange>
          </w:tcPr>
          <w:p w14:paraId="00000170" w14:textId="77777777" w:rsidR="00570313" w:rsidRPr="007F7E2B" w:rsidRDefault="0092717E">
            <w:pPr>
              <w:widowControl w:val="0"/>
              <w:rPr>
                <w:rPrChange w:id="2301" w:author="V2" w:date="2025-04-14T14:19:00Z" w16du:dateUtc="2025-04-14T19:19:00Z">
                  <w:rPr>
                    <w:highlight w:val="white"/>
                  </w:rPr>
                </w:rPrChange>
              </w:rPr>
            </w:pPr>
            <w:r w:rsidRPr="007F7E2B">
              <w:rPr>
                <w:rPrChange w:id="2302"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303" w:author="V2" w:date="2025-04-14T14:19:00Z" w16du:dateUtc="2025-04-14T19:19:00Z">
              <w:tcPr>
                <w:tcW w:w="8353" w:type="dxa"/>
                <w:shd w:val="clear" w:color="auto" w:fill="auto"/>
                <w:tcMar>
                  <w:top w:w="100" w:type="dxa"/>
                  <w:left w:w="100" w:type="dxa"/>
                  <w:bottom w:w="100" w:type="dxa"/>
                  <w:right w:w="100" w:type="dxa"/>
                </w:tcMar>
              </w:tcPr>
            </w:tcPrChange>
          </w:tcPr>
          <w:p w14:paraId="00000171" w14:textId="017E933C" w:rsidR="00570313" w:rsidRPr="007F7E2B" w:rsidRDefault="0092717E">
            <w:pPr>
              <w:widowControl w:val="0"/>
              <w:rPr>
                <w:rPrChange w:id="2304" w:author="V2" w:date="2025-04-14T14:19:00Z" w16du:dateUtc="2025-04-14T19:19:00Z">
                  <w:rPr>
                    <w:highlight w:val="white"/>
                  </w:rPr>
                </w:rPrChange>
              </w:rPr>
            </w:pPr>
            <w:r w:rsidRPr="007F7E2B">
              <w:rPr>
                <w:rPrChange w:id="2305" w:author="V2" w:date="2025-04-14T14:19:00Z" w16du:dateUtc="2025-04-14T19:19:00Z">
                  <w:rPr>
                    <w:highlight w:val="white"/>
                  </w:rPr>
                </w:rPrChange>
              </w:rPr>
              <w:t xml:space="preserve">Use module </w:t>
            </w:r>
            <w:r w:rsidR="00282716">
              <w:fldChar w:fldCharType="begin"/>
            </w:r>
            <w:r w:rsidR="00282716">
              <w:instrText>HYPERLINK "https://verra.org/methodologies/vmd0018-methods-to-determine-stratification-v1-0/" \h</w:instrText>
            </w:r>
            <w:r w:rsidR="00282716">
              <w:fldChar w:fldCharType="separate"/>
            </w:r>
            <w:del w:id="2306" w:author="V2" w:date="2025-04-14T14:19:00Z" w16du:dateUtc="2025-04-14T19:19:00Z">
              <w:r w:rsidR="00570313">
                <w:rPr>
                  <w:color w:val="1155CC"/>
                  <w:highlight w:val="white"/>
                  <w:u w:val="single"/>
                </w:rPr>
                <w:delText>VMD0018</w:delText>
              </w:r>
            </w:del>
            <w:ins w:id="2307" w:author="V2" w:date="2025-04-14T14:19:00Z" w16du:dateUtc="2025-04-14T19:19:00Z">
              <w:r w:rsidR="00282716" w:rsidRPr="007F7E2B">
                <w:rPr>
                  <w:color w:val="1155CC"/>
                  <w:u w:val="single"/>
                </w:rPr>
                <w:t>TRS-1</w:t>
              </w:r>
            </w:ins>
            <w:r w:rsidRPr="007F7E2B">
              <w:rPr>
                <w:color w:val="1155CC"/>
                <w:u w:val="single"/>
                <w:rPrChange w:id="2308" w:author="V2" w:date="2025-04-14T14:19:00Z" w16du:dateUtc="2025-04-14T19:19:00Z">
                  <w:rPr>
                    <w:color w:val="1155CC"/>
                    <w:highlight w:val="white"/>
                    <w:u w:val="single"/>
                  </w:rPr>
                </w:rPrChange>
              </w:rPr>
              <w:t xml:space="preserve"> Methods to Determine Stratification</w:t>
            </w:r>
            <w:r w:rsidR="00282716">
              <w:fldChar w:fldCharType="end"/>
            </w:r>
            <w:r w:rsidRPr="007F7E2B">
              <w:rPr>
                <w:rPrChange w:id="2309" w:author="V2" w:date="2025-04-14T14:19:00Z" w16du:dateUtc="2025-04-14T19:19:00Z">
                  <w:rPr>
                    <w:highlight w:val="white"/>
                  </w:rPr>
                </w:rPrChange>
              </w:rPr>
              <w:t>, with above and below-ground biomass stocks per unit area as the relevant variable X.</w:t>
            </w:r>
          </w:p>
        </w:tc>
      </w:tr>
    </w:tbl>
    <w:p w14:paraId="00000172" w14:textId="77777777" w:rsidR="00570313" w:rsidRPr="007F7E2B" w:rsidRDefault="0092717E">
      <w:pPr>
        <w:pStyle w:val="Heading4"/>
        <w:widowControl w:val="0"/>
        <w:numPr>
          <w:ilvl w:val="2"/>
          <w:numId w:val="14"/>
        </w:numPr>
        <w:spacing w:after="0"/>
      </w:pPr>
      <w:bookmarkStart w:id="2310" w:name="bookmark=kix.hs5cqzxds4dm" w:colFirst="0" w:colLast="0"/>
      <w:bookmarkEnd w:id="2310"/>
      <w:r w:rsidRPr="007F7E2B">
        <w:t>Estimation of the carbon content of current above-ground woody and non-woody biomass and below-ground living biomass pools</w:t>
      </w:r>
      <w:r w:rsidRPr="007F7E2B">
        <w:br/>
      </w:r>
    </w:p>
    <w:tbl>
      <w:tblPr>
        <w:tblW w:w="10080" w:type="dxa"/>
        <w:tblInd w:w="5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311" w:author="V2" w:date="2025-04-14T14:19:00Z" w16du:dateUtc="2025-04-14T19:19:00Z">
          <w:tblPr>
            <w:tblW w:w="10080" w:type="dxa"/>
            <w:tblInd w:w="5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312">
          <w:tblGrid>
            <w:gridCol w:w="1727"/>
            <w:gridCol w:w="8353"/>
          </w:tblGrid>
        </w:tblGridChange>
      </w:tblGrid>
      <w:tr w:rsidR="00570313" w:rsidRPr="007F7E2B" w14:paraId="088451E9" w14:textId="77777777">
        <w:tc>
          <w:tcPr>
            <w:tcW w:w="1727" w:type="dxa"/>
            <w:shd w:val="clear" w:color="auto" w:fill="auto"/>
            <w:tcMar>
              <w:top w:w="100" w:type="dxa"/>
              <w:left w:w="100" w:type="dxa"/>
              <w:bottom w:w="100" w:type="dxa"/>
              <w:right w:w="100" w:type="dxa"/>
            </w:tcMar>
            <w:tcPrChange w:id="2313" w:author="V2" w:date="2025-04-14T14:19:00Z" w16du:dateUtc="2025-04-14T19:19:00Z">
              <w:tcPr>
                <w:tcW w:w="1727" w:type="dxa"/>
                <w:shd w:val="clear" w:color="auto" w:fill="auto"/>
                <w:tcMar>
                  <w:top w:w="100" w:type="dxa"/>
                  <w:left w:w="100" w:type="dxa"/>
                  <w:bottom w:w="100" w:type="dxa"/>
                  <w:right w:w="100" w:type="dxa"/>
                </w:tcMar>
              </w:tcPr>
            </w:tcPrChange>
          </w:tcPr>
          <w:p w14:paraId="00000173" w14:textId="77777777" w:rsidR="00570313" w:rsidRPr="007F7E2B" w:rsidRDefault="0092717E">
            <w:pPr>
              <w:widowControl w:val="0"/>
              <w:rPr>
                <w:rPrChange w:id="2314" w:author="V2" w:date="2025-04-14T14:19:00Z" w16du:dateUtc="2025-04-14T19:19:00Z">
                  <w:rPr>
                    <w:highlight w:val="white"/>
                  </w:rPr>
                </w:rPrChange>
              </w:rPr>
            </w:pPr>
            <w:r w:rsidRPr="007F7E2B">
              <w:rPr>
                <w:rPrChange w:id="2315"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316" w:author="V2" w:date="2025-04-14T14:19:00Z" w16du:dateUtc="2025-04-14T19:19:00Z">
              <w:tcPr>
                <w:tcW w:w="8353" w:type="dxa"/>
                <w:shd w:val="clear" w:color="auto" w:fill="auto"/>
                <w:tcMar>
                  <w:top w:w="100" w:type="dxa"/>
                  <w:left w:w="100" w:type="dxa"/>
                  <w:bottom w:w="100" w:type="dxa"/>
                  <w:right w:w="100" w:type="dxa"/>
                </w:tcMar>
              </w:tcPr>
            </w:tcPrChange>
          </w:tcPr>
          <w:p w14:paraId="00000174" w14:textId="77777777" w:rsidR="00570313" w:rsidRPr="007F7E2B" w:rsidRDefault="0092717E">
            <w:pPr>
              <w:widowControl w:val="0"/>
              <w:rPr>
                <w:rPrChange w:id="2317" w:author="V2" w:date="2025-04-14T14:19:00Z" w16du:dateUtc="2025-04-14T19:19:00Z">
                  <w:rPr>
                    <w:highlight w:val="white"/>
                  </w:rPr>
                </w:rPrChange>
              </w:rPr>
            </w:pPr>
            <w:r w:rsidRPr="007F7E2B">
              <w:rPr>
                <w:rPrChange w:id="2318" w:author="V2" w:date="2025-04-14T14:19:00Z" w16du:dateUtc="2025-04-14T19:19:00Z">
                  <w:rPr>
                    <w:highlight w:val="white"/>
                  </w:rPr>
                </w:rPrChange>
              </w:rPr>
              <w:t>Required for all projects where the difference in total above- and below-ground biomass carbon between the project scenario and the baseline scenario at any time after the project start date is expected to be significant. Optional for all other projects.</w:t>
            </w:r>
          </w:p>
        </w:tc>
      </w:tr>
      <w:tr w:rsidR="00570313" w:rsidRPr="007F7E2B" w14:paraId="57470427" w14:textId="77777777">
        <w:tc>
          <w:tcPr>
            <w:tcW w:w="1727" w:type="dxa"/>
            <w:shd w:val="clear" w:color="auto" w:fill="auto"/>
            <w:tcMar>
              <w:top w:w="100" w:type="dxa"/>
              <w:left w:w="100" w:type="dxa"/>
              <w:bottom w:w="100" w:type="dxa"/>
              <w:right w:w="100" w:type="dxa"/>
            </w:tcMar>
            <w:tcPrChange w:id="2319" w:author="V2" w:date="2025-04-14T14:19:00Z" w16du:dateUtc="2025-04-14T19:19:00Z">
              <w:tcPr>
                <w:tcW w:w="1727" w:type="dxa"/>
                <w:shd w:val="clear" w:color="auto" w:fill="auto"/>
                <w:tcMar>
                  <w:top w:w="100" w:type="dxa"/>
                  <w:left w:w="100" w:type="dxa"/>
                  <w:bottom w:w="100" w:type="dxa"/>
                  <w:right w:w="100" w:type="dxa"/>
                </w:tcMar>
              </w:tcPr>
            </w:tcPrChange>
          </w:tcPr>
          <w:p w14:paraId="00000175" w14:textId="77777777" w:rsidR="00570313" w:rsidRPr="007F7E2B" w:rsidRDefault="0092717E">
            <w:pPr>
              <w:widowControl w:val="0"/>
              <w:rPr>
                <w:rPrChange w:id="2320" w:author="V2" w:date="2025-04-14T14:19:00Z" w16du:dateUtc="2025-04-14T19:19:00Z">
                  <w:rPr>
                    <w:highlight w:val="white"/>
                  </w:rPr>
                </w:rPrChange>
              </w:rPr>
            </w:pPr>
            <w:r w:rsidRPr="007F7E2B">
              <w:rPr>
                <w:rPrChange w:id="2321"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2322" w:author="V2" w:date="2025-04-14T14:19:00Z" w16du:dateUtc="2025-04-14T19:19:00Z">
              <w:tcPr>
                <w:tcW w:w="8353" w:type="dxa"/>
                <w:shd w:val="clear" w:color="auto" w:fill="auto"/>
                <w:tcMar>
                  <w:top w:w="100" w:type="dxa"/>
                  <w:left w:w="100" w:type="dxa"/>
                  <w:bottom w:w="100" w:type="dxa"/>
                  <w:right w:w="100" w:type="dxa"/>
                </w:tcMar>
              </w:tcPr>
            </w:tcPrChange>
          </w:tcPr>
          <w:p w14:paraId="00000176" w14:textId="6FE31B31" w:rsidR="00570313" w:rsidRPr="007F7E2B" w:rsidRDefault="0092717E">
            <w:pPr>
              <w:widowControl w:val="0"/>
              <w:rPr>
                <w:rPrChange w:id="2323" w:author="V2" w:date="2025-04-14T14:19:00Z" w16du:dateUtc="2025-04-14T19:19:00Z">
                  <w:rPr>
                    <w:highlight w:val="white"/>
                  </w:rPr>
                </w:rPrChange>
              </w:rPr>
            </w:pPr>
            <w:r w:rsidRPr="007F7E2B">
              <w:rPr>
                <w:rPrChange w:id="2324" w:author="V2" w:date="2025-04-14T14:19:00Z" w16du:dateUtc="2025-04-14T19:19:00Z">
                  <w:rPr>
                    <w:highlight w:val="white"/>
                  </w:rPr>
                </w:rPrChange>
              </w:rPr>
              <w:t xml:space="preserve">To sample the above-ground biomass pools and derive the below-ground biomass pool in each stratum with a sampling intensity sufficient to </w:t>
            </w:r>
            <w:r w:rsidR="00A055B8" w:rsidRPr="007F7E2B">
              <w:rPr>
                <w:rPrChange w:id="2325" w:author="V2" w:date="2025-04-14T14:19:00Z" w16du:dateUtc="2025-04-14T19:19:00Z">
                  <w:rPr>
                    <w:highlight w:val="white"/>
                  </w:rPr>
                </w:rPrChange>
              </w:rPr>
              <w:t>estimate</w:t>
            </w:r>
            <w:del w:id="2326" w:author="V2" w:date="2025-04-14T14:19:00Z" w16du:dateUtc="2025-04-14T19:19:00Z">
              <w:r w:rsidR="0018437E">
                <w:rPr>
                  <w:highlight w:val="white"/>
                </w:rPr>
                <w:delText>,</w:delText>
              </w:r>
            </w:del>
            <w:r w:rsidRPr="007F7E2B">
              <w:rPr>
                <w:rPrChange w:id="2327" w:author="V2" w:date="2025-04-14T14:19:00Z" w16du:dateUtc="2025-04-14T19:19:00Z">
                  <w:rPr>
                    <w:highlight w:val="white"/>
                  </w:rPr>
                </w:rPrChange>
              </w:rPr>
              <w:t xml:space="preserve"> at the required levels of statistical precision and accuracy, the amount of biomass carbon per unit area.</w:t>
            </w:r>
          </w:p>
        </w:tc>
      </w:tr>
      <w:tr w:rsidR="00570313" w:rsidRPr="007F7E2B" w14:paraId="5A7721F6" w14:textId="77777777">
        <w:tc>
          <w:tcPr>
            <w:tcW w:w="1727" w:type="dxa"/>
            <w:shd w:val="clear" w:color="auto" w:fill="auto"/>
            <w:tcMar>
              <w:top w:w="100" w:type="dxa"/>
              <w:left w:w="100" w:type="dxa"/>
              <w:bottom w:w="100" w:type="dxa"/>
              <w:right w:w="100" w:type="dxa"/>
            </w:tcMar>
            <w:tcPrChange w:id="2328" w:author="V2" w:date="2025-04-14T14:19:00Z" w16du:dateUtc="2025-04-14T19:19:00Z">
              <w:tcPr>
                <w:tcW w:w="1727" w:type="dxa"/>
                <w:shd w:val="clear" w:color="auto" w:fill="auto"/>
                <w:tcMar>
                  <w:top w:w="100" w:type="dxa"/>
                  <w:left w:w="100" w:type="dxa"/>
                  <w:bottom w:w="100" w:type="dxa"/>
                  <w:right w:w="100" w:type="dxa"/>
                </w:tcMar>
              </w:tcPr>
            </w:tcPrChange>
          </w:tcPr>
          <w:p w14:paraId="00000177" w14:textId="77777777" w:rsidR="00570313" w:rsidRPr="007F7E2B" w:rsidRDefault="0092717E">
            <w:pPr>
              <w:widowControl w:val="0"/>
              <w:rPr>
                <w:rPrChange w:id="2329" w:author="V2" w:date="2025-04-14T14:19:00Z" w16du:dateUtc="2025-04-14T19:19:00Z">
                  <w:rPr>
                    <w:highlight w:val="white"/>
                  </w:rPr>
                </w:rPrChange>
              </w:rPr>
            </w:pPr>
            <w:r w:rsidRPr="007F7E2B">
              <w:rPr>
                <w:rPrChange w:id="2330"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331" w:author="V2" w:date="2025-04-14T14:19:00Z" w16du:dateUtc="2025-04-14T19:19:00Z">
              <w:tcPr>
                <w:tcW w:w="8353" w:type="dxa"/>
                <w:shd w:val="clear" w:color="auto" w:fill="auto"/>
                <w:tcMar>
                  <w:top w:w="100" w:type="dxa"/>
                  <w:left w:w="100" w:type="dxa"/>
                  <w:bottom w:w="100" w:type="dxa"/>
                  <w:right w:w="100" w:type="dxa"/>
                </w:tcMar>
              </w:tcPr>
            </w:tcPrChange>
          </w:tcPr>
          <w:p w14:paraId="00000178" w14:textId="7697220E" w:rsidR="00570313" w:rsidRPr="007F7E2B" w:rsidRDefault="0092717E">
            <w:pPr>
              <w:widowControl w:val="0"/>
              <w:rPr>
                <w:rPrChange w:id="2332" w:author="V2" w:date="2025-04-14T14:19:00Z" w16du:dateUtc="2025-04-14T19:19:00Z">
                  <w:rPr>
                    <w:highlight w:val="white"/>
                  </w:rPr>
                </w:rPrChange>
              </w:rPr>
            </w:pPr>
            <w:r w:rsidRPr="007F7E2B">
              <w:rPr>
                <w:rPrChange w:id="2333"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"https://verra.org/wp-content/uploads/imported/methodologies/VMD0022-Estimation-of-Carbon-Stocks-in-Living-Plant-Biomass-v1.0.pdf" \h</w:instrText>
            </w:r>
            <w:r w:rsidR="00282716">
              <w:fldChar w:fldCharType="separate"/>
            </w:r>
            <w:del w:id="2334" w:author="V2" w:date="2025-04-14T14:19:00Z" w16du:dateUtc="2025-04-14T19:19:00Z">
              <w:r w:rsidR="00570313">
                <w:rPr>
                  <w:color w:val="1155CC"/>
                  <w:highlight w:val="white"/>
                  <w:u w:val="single"/>
                </w:rPr>
                <w:delText>VMD0022</w:delText>
              </w:r>
            </w:del>
            <w:ins w:id="2335" w:author="V2" w:date="2025-04-14T14:19:00Z" w16du:dateUtc="2025-04-14T19:19:00Z">
              <w:r w:rsidR="00282716" w:rsidRPr="007F7E2B">
                <w:rPr>
                  <w:color w:val="1155CC"/>
                  <w:u w:val="single"/>
                </w:rPr>
                <w:t>TRS-4</w:t>
              </w:r>
            </w:ins>
            <w:r w:rsidRPr="007F7E2B">
              <w:rPr>
                <w:color w:val="1155CC"/>
                <w:u w:val="single"/>
                <w:rPrChange w:id="2336" w:author="V2" w:date="2025-04-14T14:19:00Z" w16du:dateUtc="2025-04-14T19:19:00Z">
                  <w:rPr>
                    <w:color w:val="1155CC"/>
                    <w:highlight w:val="white"/>
                    <w:u w:val="single"/>
                  </w:rPr>
                </w:rPrChange>
              </w:rPr>
              <w:t xml:space="preserve"> Estimation of Carbon Stocks in Living Plant Biomass</w:t>
            </w:r>
            <w:r w:rsidR="00282716">
              <w:fldChar w:fldCharType="end"/>
            </w:r>
            <w:r w:rsidRPr="007F7E2B">
              <w:rPr>
                <w:rPrChange w:id="2337" w:author="V2" w:date="2025-04-14T14:19:00Z" w16du:dateUtc="2025-04-14T19:19:00Z">
                  <w:rPr>
                    <w:highlight w:val="white"/>
                  </w:rPr>
                </w:rPrChange>
              </w:rPr>
              <w:t>.</w:t>
            </w:r>
          </w:p>
        </w:tc>
      </w:tr>
    </w:tbl>
    <w:p w14:paraId="00000179" w14:textId="77777777" w:rsidR="00570313" w:rsidRPr="007F7E2B" w:rsidRDefault="0092717E">
      <w:pPr>
        <w:pStyle w:val="Heading4"/>
        <w:widowControl w:val="0"/>
        <w:numPr>
          <w:ilvl w:val="2"/>
          <w:numId w:val="14"/>
        </w:numPr>
        <w:spacing w:after="0"/>
      </w:pPr>
      <w:bookmarkStart w:id="2338" w:name="bookmark=kix.hcxrjy99mdxo" w:colFirst="0" w:colLast="0"/>
      <w:bookmarkEnd w:id="2338"/>
      <w:r w:rsidRPr="007F7E2B">
        <w:t>Projection of future biomass pools under the baseline scenario</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339"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340">
          <w:tblGrid>
            <w:gridCol w:w="1727"/>
            <w:gridCol w:w="8353"/>
          </w:tblGrid>
        </w:tblGridChange>
      </w:tblGrid>
      <w:tr w:rsidR="00570313" w:rsidRPr="007F7E2B" w14:paraId="275EB362" w14:textId="77777777">
        <w:tc>
          <w:tcPr>
            <w:tcW w:w="1727" w:type="dxa"/>
            <w:shd w:val="clear" w:color="auto" w:fill="auto"/>
            <w:tcMar>
              <w:top w:w="100" w:type="dxa"/>
              <w:left w:w="100" w:type="dxa"/>
              <w:bottom w:w="100" w:type="dxa"/>
              <w:right w:w="100" w:type="dxa"/>
            </w:tcMar>
            <w:tcPrChange w:id="2341" w:author="V2" w:date="2025-04-14T14:19:00Z" w16du:dateUtc="2025-04-14T19:19:00Z">
              <w:tcPr>
                <w:tcW w:w="1727" w:type="dxa"/>
                <w:shd w:val="clear" w:color="auto" w:fill="auto"/>
                <w:tcMar>
                  <w:top w:w="100" w:type="dxa"/>
                  <w:left w:w="100" w:type="dxa"/>
                  <w:bottom w:w="100" w:type="dxa"/>
                  <w:right w:w="100" w:type="dxa"/>
                </w:tcMar>
              </w:tcPr>
            </w:tcPrChange>
          </w:tcPr>
          <w:p w14:paraId="0000017A" w14:textId="77777777" w:rsidR="00570313" w:rsidRPr="007F7E2B" w:rsidRDefault="0092717E">
            <w:pPr>
              <w:widowControl w:val="0"/>
              <w:rPr>
                <w:rPrChange w:id="2342" w:author="V2" w:date="2025-04-14T14:19:00Z" w16du:dateUtc="2025-04-14T19:19:00Z">
                  <w:rPr>
                    <w:highlight w:val="white"/>
                  </w:rPr>
                </w:rPrChange>
              </w:rPr>
            </w:pPr>
            <w:r w:rsidRPr="007F7E2B">
              <w:rPr>
                <w:rPrChange w:id="2343"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344" w:author="V2" w:date="2025-04-14T14:19:00Z" w16du:dateUtc="2025-04-14T19:19:00Z">
              <w:tcPr>
                <w:tcW w:w="8353" w:type="dxa"/>
                <w:shd w:val="clear" w:color="auto" w:fill="auto"/>
                <w:tcMar>
                  <w:top w:w="100" w:type="dxa"/>
                  <w:left w:w="100" w:type="dxa"/>
                  <w:bottom w:w="100" w:type="dxa"/>
                  <w:right w:w="100" w:type="dxa"/>
                </w:tcMar>
              </w:tcPr>
            </w:tcPrChange>
          </w:tcPr>
          <w:p w14:paraId="0000017B" w14:textId="77777777" w:rsidR="00570313" w:rsidRPr="007F7E2B" w:rsidRDefault="0092717E">
            <w:pPr>
              <w:widowControl w:val="0"/>
              <w:rPr>
                <w:rPrChange w:id="2345" w:author="V2" w:date="2025-04-14T14:19:00Z" w16du:dateUtc="2025-04-14T19:19:00Z">
                  <w:rPr>
                    <w:highlight w:val="white"/>
                  </w:rPr>
                </w:rPrChange>
              </w:rPr>
            </w:pPr>
            <w:r w:rsidRPr="007F7E2B">
              <w:rPr>
                <w:rPrChange w:id="2346" w:author="V2" w:date="2025-04-14T14:19:00Z" w16du:dateUtc="2025-04-14T19:19:00Z">
                  <w:rPr>
                    <w:highlight w:val="white"/>
                  </w:rPr>
                </w:rPrChange>
              </w:rPr>
              <w:t>Required for all projects where the difference in total above and below-ground biomass carbon between the project scenario and the baseline scenario at any time after the project start date is expected to be significant. Optional for all other projects.</w:t>
            </w:r>
          </w:p>
        </w:tc>
      </w:tr>
      <w:tr w:rsidR="00570313" w:rsidRPr="007F7E2B" w14:paraId="77148858" w14:textId="77777777">
        <w:tc>
          <w:tcPr>
            <w:tcW w:w="1727" w:type="dxa"/>
            <w:shd w:val="clear" w:color="auto" w:fill="auto"/>
            <w:tcMar>
              <w:top w:w="100" w:type="dxa"/>
              <w:left w:w="100" w:type="dxa"/>
              <w:bottom w:w="100" w:type="dxa"/>
              <w:right w:w="100" w:type="dxa"/>
            </w:tcMar>
            <w:tcPrChange w:id="2347" w:author="V2" w:date="2025-04-14T14:19:00Z" w16du:dateUtc="2025-04-14T19:19:00Z">
              <w:tcPr>
                <w:tcW w:w="1727" w:type="dxa"/>
                <w:shd w:val="clear" w:color="auto" w:fill="auto"/>
                <w:tcMar>
                  <w:top w:w="100" w:type="dxa"/>
                  <w:left w:w="100" w:type="dxa"/>
                  <w:bottom w:w="100" w:type="dxa"/>
                  <w:right w:w="100" w:type="dxa"/>
                </w:tcMar>
              </w:tcPr>
            </w:tcPrChange>
          </w:tcPr>
          <w:p w14:paraId="0000017C" w14:textId="77777777" w:rsidR="00570313" w:rsidRPr="007F7E2B" w:rsidRDefault="0092717E">
            <w:pPr>
              <w:widowControl w:val="0"/>
              <w:rPr>
                <w:rPrChange w:id="2348" w:author="V2" w:date="2025-04-14T14:19:00Z" w16du:dateUtc="2025-04-14T19:19:00Z">
                  <w:rPr>
                    <w:highlight w:val="white"/>
                  </w:rPr>
                </w:rPrChange>
              </w:rPr>
            </w:pPr>
            <w:r w:rsidRPr="007F7E2B">
              <w:rPr>
                <w:rPrChange w:id="2349"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2350" w:author="V2" w:date="2025-04-14T14:19:00Z" w16du:dateUtc="2025-04-14T19:19:00Z">
              <w:tcPr>
                <w:tcW w:w="8353" w:type="dxa"/>
                <w:shd w:val="clear" w:color="auto" w:fill="auto"/>
                <w:tcMar>
                  <w:top w:w="100" w:type="dxa"/>
                  <w:left w:w="100" w:type="dxa"/>
                  <w:bottom w:w="100" w:type="dxa"/>
                  <w:right w:w="100" w:type="dxa"/>
                </w:tcMar>
              </w:tcPr>
            </w:tcPrChange>
          </w:tcPr>
          <w:p w14:paraId="0000017D" w14:textId="1F027730" w:rsidR="00570313" w:rsidRPr="007F7E2B" w:rsidRDefault="0092717E">
            <w:pPr>
              <w:widowControl w:val="0"/>
              <w:rPr>
                <w:rPrChange w:id="2351" w:author="V2" w:date="2025-04-14T14:19:00Z" w16du:dateUtc="2025-04-14T19:19:00Z">
                  <w:rPr>
                    <w:highlight w:val="white"/>
                  </w:rPr>
                </w:rPrChange>
              </w:rPr>
            </w:pPr>
            <w:r w:rsidRPr="007F7E2B">
              <w:rPr>
                <w:rPrChange w:id="2352" w:author="V2" w:date="2025-04-14T14:19:00Z" w16du:dateUtc="2025-04-14T19:19:00Z">
                  <w:rPr>
                    <w:highlight w:val="white"/>
                  </w:rPr>
                </w:rPrChange>
              </w:rPr>
              <w:t xml:space="preserve">To determine the </w:t>
            </w:r>
            <w:del w:id="2353" w:author="V2" w:date="2025-04-14T14:19:00Z" w16du:dateUtc="2025-04-14T19:19:00Z">
              <w:r w:rsidR="0018437E">
                <w:rPr>
                  <w:highlight w:val="white"/>
                </w:rPr>
                <w:delText xml:space="preserve">most likely </w:delText>
              </w:r>
            </w:del>
            <w:r w:rsidR="003031D1" w:rsidRPr="007F7E2B">
              <w:rPr>
                <w:rPrChange w:id="2354" w:author="V2" w:date="2025-04-14T14:19:00Z" w16du:dateUtc="2025-04-14T19:19:00Z">
                  <w:rPr>
                    <w:highlight w:val="white"/>
                  </w:rPr>
                </w:rPrChange>
              </w:rPr>
              <w:t>future</w:t>
            </w:r>
            <w:r w:rsidRPr="007F7E2B">
              <w:rPr>
                <w:rPrChange w:id="2355" w:author="V2" w:date="2025-04-14T14:19:00Z" w16du:dateUtc="2025-04-14T19:19:00Z">
                  <w:rPr>
                    <w:highlight w:val="white"/>
                  </w:rPr>
                </w:rPrChange>
              </w:rPr>
              <w:t xml:space="preserve"> changes in total biomass within the project area under the baseline scenario.</w:t>
            </w:r>
          </w:p>
        </w:tc>
      </w:tr>
      <w:tr w:rsidR="00570313" w:rsidRPr="007F7E2B" w14:paraId="69BF9EB0" w14:textId="77777777">
        <w:tc>
          <w:tcPr>
            <w:tcW w:w="1727" w:type="dxa"/>
            <w:shd w:val="clear" w:color="auto" w:fill="auto"/>
            <w:tcMar>
              <w:top w:w="100" w:type="dxa"/>
              <w:left w:w="100" w:type="dxa"/>
              <w:bottom w:w="100" w:type="dxa"/>
              <w:right w:w="100" w:type="dxa"/>
            </w:tcMar>
            <w:tcPrChange w:id="2356" w:author="V2" w:date="2025-04-14T14:19:00Z" w16du:dateUtc="2025-04-14T19:19:00Z">
              <w:tcPr>
                <w:tcW w:w="1727" w:type="dxa"/>
                <w:shd w:val="clear" w:color="auto" w:fill="auto"/>
                <w:tcMar>
                  <w:top w:w="100" w:type="dxa"/>
                  <w:left w:w="100" w:type="dxa"/>
                  <w:bottom w:w="100" w:type="dxa"/>
                  <w:right w:w="100" w:type="dxa"/>
                </w:tcMar>
              </w:tcPr>
            </w:tcPrChange>
          </w:tcPr>
          <w:p w14:paraId="0000017E" w14:textId="77777777" w:rsidR="00570313" w:rsidRPr="007F7E2B" w:rsidRDefault="0092717E">
            <w:pPr>
              <w:widowControl w:val="0"/>
              <w:rPr>
                <w:rPrChange w:id="2357" w:author="V2" w:date="2025-04-14T14:19:00Z" w16du:dateUtc="2025-04-14T19:19:00Z">
                  <w:rPr>
                    <w:highlight w:val="white"/>
                  </w:rPr>
                </w:rPrChange>
              </w:rPr>
            </w:pPr>
            <w:r w:rsidRPr="007F7E2B">
              <w:rPr>
                <w:rPrChange w:id="2358" w:author="V2" w:date="2025-04-14T14:19:00Z" w16du:dateUtc="2025-04-14T19:19:00Z">
                  <w:rPr>
                    <w:highlight w:val="white"/>
                  </w:rPr>
                </w:rPrChange>
              </w:rPr>
              <w:lastRenderedPageBreak/>
              <w:t>Method</w:t>
            </w:r>
          </w:p>
        </w:tc>
        <w:tc>
          <w:tcPr>
            <w:tcW w:w="8353" w:type="dxa"/>
            <w:shd w:val="clear" w:color="auto" w:fill="auto"/>
            <w:tcMar>
              <w:top w:w="100" w:type="dxa"/>
              <w:left w:w="100" w:type="dxa"/>
              <w:bottom w:w="100" w:type="dxa"/>
              <w:right w:w="100" w:type="dxa"/>
            </w:tcMar>
            <w:tcPrChange w:id="2359" w:author="V2" w:date="2025-04-14T14:19:00Z" w16du:dateUtc="2025-04-14T19:19:00Z">
              <w:tcPr>
                <w:tcW w:w="8353" w:type="dxa"/>
                <w:shd w:val="clear" w:color="auto" w:fill="auto"/>
                <w:tcMar>
                  <w:top w:w="100" w:type="dxa"/>
                  <w:left w:w="100" w:type="dxa"/>
                  <w:bottom w:w="100" w:type="dxa"/>
                  <w:right w:w="100" w:type="dxa"/>
                </w:tcMar>
              </w:tcPr>
            </w:tcPrChange>
          </w:tcPr>
          <w:p w14:paraId="0000017F" w14:textId="3CA328E8" w:rsidR="00570313" w:rsidRPr="007F7E2B" w:rsidRDefault="0092717E">
            <w:pPr>
              <w:widowControl w:val="0"/>
              <w:rPr>
                <w:rPrChange w:id="2360" w:author="V2" w:date="2025-04-14T14:19:00Z" w16du:dateUtc="2025-04-14T19:19:00Z">
                  <w:rPr>
                    <w:highlight w:val="white"/>
                  </w:rPr>
                </w:rPrChange>
              </w:rPr>
            </w:pPr>
            <w:r w:rsidRPr="007F7E2B">
              <w:rPr>
                <w:rPrChange w:id="2361"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"https://verra.org/wp-content/uploads/imported/methodologies/VMD0019-Methods-to-Project-Future-Conditions-v1.0.pdf" \h</w:instrText>
            </w:r>
            <w:r w:rsidR="00282716">
              <w:fldChar w:fldCharType="separate"/>
            </w:r>
            <w:del w:id="2362" w:author="V2" w:date="2025-04-14T14:19:00Z" w16du:dateUtc="2025-04-14T19:19:00Z">
              <w:r w:rsidR="00570313">
                <w:rPr>
                  <w:color w:val="1155CC"/>
                  <w:highlight w:val="white"/>
                  <w:u w:val="single"/>
                </w:rPr>
                <w:delText>VMD0019</w:delText>
              </w:r>
            </w:del>
            <w:ins w:id="2363" w:author="V2" w:date="2025-04-14T14:19:00Z" w16du:dateUtc="2025-04-14T19:19:00Z">
              <w:r w:rsidR="00282716" w:rsidRPr="007F7E2B">
                <w:rPr>
                  <w:color w:val="1155CC"/>
                  <w:u w:val="single"/>
                </w:rPr>
                <w:t>TRS-2</w:t>
              </w:r>
            </w:ins>
            <w:r w:rsidRPr="007F7E2B">
              <w:rPr>
                <w:color w:val="1155CC"/>
                <w:u w:val="single"/>
                <w:rPrChange w:id="2364" w:author="V2" w:date="2025-04-14T14:19:00Z" w16du:dateUtc="2025-04-14T19:19:00Z">
                  <w:rPr>
                    <w:color w:val="1155CC"/>
                    <w:highlight w:val="white"/>
                    <w:u w:val="single"/>
                  </w:rPr>
                </w:rPrChange>
              </w:rPr>
              <w:t xml:space="preserve"> Methods to Project Future Conditions</w:t>
            </w:r>
            <w:r w:rsidR="00282716">
              <w:fldChar w:fldCharType="end"/>
            </w:r>
            <w:r w:rsidRPr="007F7E2B">
              <w:rPr>
                <w:rPrChange w:id="2365" w:author="V2" w:date="2025-04-14T14:19:00Z" w16du:dateUtc="2025-04-14T19:19:00Z">
                  <w:rPr>
                    <w:highlight w:val="white"/>
                  </w:rPr>
                </w:rPrChange>
              </w:rPr>
              <w:t>, with biomass pools as the relevant variable X.</w:t>
            </w:r>
          </w:p>
        </w:tc>
      </w:tr>
    </w:tbl>
    <w:p w14:paraId="00000180" w14:textId="5A651629" w:rsidR="00570313" w:rsidRPr="007F7E2B" w:rsidRDefault="0092717E">
      <w:pPr>
        <w:pStyle w:val="Heading4"/>
        <w:widowControl w:val="0"/>
        <w:numPr>
          <w:ilvl w:val="2"/>
          <w:numId w:val="14"/>
        </w:numPr>
        <w:spacing w:after="0"/>
      </w:pPr>
      <w:bookmarkStart w:id="2366" w:name="bookmark=kix.leqgwmagbqz4" w:colFirst="0" w:colLast="0"/>
      <w:bookmarkEnd w:id="2366"/>
      <w:r w:rsidRPr="007F7E2B">
        <w:t xml:space="preserve">Estimation of the amount of current </w:t>
      </w:r>
      <w:sdt>
        <w:sdtPr>
          <w:tag w:val="goog_rdk_11"/>
          <w:id w:val="-294756666"/>
        </w:sdtPr>
        <w:sdtEndPr/>
        <w:sdtContent/>
      </w:sdt>
      <w:r w:rsidRPr="007F7E2B">
        <w:t>wood harvest from within the project area used for production of long-lived wood products</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367"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368">
          <w:tblGrid>
            <w:gridCol w:w="1727"/>
            <w:gridCol w:w="8353"/>
          </w:tblGrid>
        </w:tblGridChange>
      </w:tblGrid>
      <w:tr w:rsidR="00570313" w:rsidRPr="007F7E2B" w14:paraId="0EC0CFDF" w14:textId="77777777">
        <w:tc>
          <w:tcPr>
            <w:tcW w:w="1727" w:type="dxa"/>
            <w:shd w:val="clear" w:color="auto" w:fill="auto"/>
            <w:tcMar>
              <w:top w:w="100" w:type="dxa"/>
              <w:left w:w="100" w:type="dxa"/>
              <w:bottom w:w="100" w:type="dxa"/>
              <w:right w:w="100" w:type="dxa"/>
            </w:tcMar>
            <w:tcPrChange w:id="2369" w:author="V2" w:date="2025-04-14T14:19:00Z" w16du:dateUtc="2025-04-14T19:19:00Z">
              <w:tcPr>
                <w:tcW w:w="1727" w:type="dxa"/>
                <w:shd w:val="clear" w:color="auto" w:fill="auto"/>
                <w:tcMar>
                  <w:top w:w="100" w:type="dxa"/>
                  <w:left w:w="100" w:type="dxa"/>
                  <w:bottom w:w="100" w:type="dxa"/>
                  <w:right w:w="100" w:type="dxa"/>
                </w:tcMar>
              </w:tcPr>
            </w:tcPrChange>
          </w:tcPr>
          <w:p w14:paraId="00000181" w14:textId="77777777" w:rsidR="00570313" w:rsidRPr="007F7E2B" w:rsidRDefault="0092717E">
            <w:pPr>
              <w:widowControl w:val="0"/>
              <w:rPr>
                <w:rPrChange w:id="2370" w:author="V2" w:date="2025-04-14T14:19:00Z" w16du:dateUtc="2025-04-14T19:19:00Z">
                  <w:rPr>
                    <w:highlight w:val="white"/>
                  </w:rPr>
                </w:rPrChange>
              </w:rPr>
            </w:pPr>
            <w:r w:rsidRPr="007F7E2B">
              <w:rPr>
                <w:rPrChange w:id="2371"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372" w:author="V2" w:date="2025-04-14T14:19:00Z" w16du:dateUtc="2025-04-14T19:19:00Z">
              <w:tcPr>
                <w:tcW w:w="8353" w:type="dxa"/>
                <w:shd w:val="clear" w:color="auto" w:fill="auto"/>
                <w:tcMar>
                  <w:top w:w="100" w:type="dxa"/>
                  <w:left w:w="100" w:type="dxa"/>
                  <w:bottom w:w="100" w:type="dxa"/>
                  <w:right w:w="100" w:type="dxa"/>
                </w:tcMar>
              </w:tcPr>
            </w:tcPrChange>
          </w:tcPr>
          <w:p w14:paraId="00000182" w14:textId="77777777" w:rsidR="00570313" w:rsidRPr="007F7E2B" w:rsidRDefault="0092717E">
            <w:pPr>
              <w:widowControl w:val="0"/>
              <w:rPr>
                <w:rPrChange w:id="2373" w:author="V2" w:date="2025-04-14T14:19:00Z" w16du:dateUtc="2025-04-14T19:19:00Z">
                  <w:rPr>
                    <w:highlight w:val="white"/>
                  </w:rPr>
                </w:rPrChange>
              </w:rPr>
            </w:pPr>
            <w:r w:rsidRPr="007F7E2B">
              <w:rPr>
                <w:rPrChange w:id="2374" w:author="V2" w:date="2025-04-14T14:19:00Z" w16du:dateUtc="2025-04-14T19:19:00Z">
                  <w:rPr>
                    <w:highlight w:val="white"/>
                  </w:rPr>
                </w:rPrChange>
              </w:rPr>
              <w:t>Required where the harvest of significant quantities (defined as greater than the amounts of woody biomass that currently die annually, and through natural decomposition release GHG quantities to the atmosphere) that are greater than the amounts of woody biomass currently occurs within the project area, or is expected to be regenerated annually in the future under the baseline scenario, and some or all of that woody biomass is used for the production of long lived wood products. Optional and not recommended in all other cases.</w:t>
            </w:r>
          </w:p>
        </w:tc>
      </w:tr>
      <w:tr w:rsidR="00570313" w:rsidRPr="007F7E2B" w14:paraId="15F3651F" w14:textId="77777777">
        <w:tc>
          <w:tcPr>
            <w:tcW w:w="1727" w:type="dxa"/>
            <w:shd w:val="clear" w:color="auto" w:fill="auto"/>
            <w:tcMar>
              <w:top w:w="100" w:type="dxa"/>
              <w:left w:w="100" w:type="dxa"/>
              <w:bottom w:w="100" w:type="dxa"/>
              <w:right w:w="100" w:type="dxa"/>
            </w:tcMar>
            <w:tcPrChange w:id="2375" w:author="V2" w:date="2025-04-14T14:19:00Z" w16du:dateUtc="2025-04-14T19:19:00Z">
              <w:tcPr>
                <w:tcW w:w="1727" w:type="dxa"/>
                <w:shd w:val="clear" w:color="auto" w:fill="auto"/>
                <w:tcMar>
                  <w:top w:w="100" w:type="dxa"/>
                  <w:left w:w="100" w:type="dxa"/>
                  <w:bottom w:w="100" w:type="dxa"/>
                  <w:right w:w="100" w:type="dxa"/>
                </w:tcMar>
              </w:tcPr>
            </w:tcPrChange>
          </w:tcPr>
          <w:p w14:paraId="00000183" w14:textId="77777777" w:rsidR="00570313" w:rsidRPr="007F7E2B" w:rsidRDefault="0092717E">
            <w:pPr>
              <w:widowControl w:val="0"/>
              <w:rPr>
                <w:rPrChange w:id="2376" w:author="V2" w:date="2025-04-14T14:19:00Z" w16du:dateUtc="2025-04-14T19:19:00Z">
                  <w:rPr>
                    <w:highlight w:val="white"/>
                  </w:rPr>
                </w:rPrChange>
              </w:rPr>
            </w:pPr>
            <w:r w:rsidRPr="007F7E2B">
              <w:rPr>
                <w:rPrChange w:id="2377"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2378" w:author="V2" w:date="2025-04-14T14:19:00Z" w16du:dateUtc="2025-04-14T19:19:00Z">
              <w:tcPr>
                <w:tcW w:w="8353" w:type="dxa"/>
                <w:shd w:val="clear" w:color="auto" w:fill="auto"/>
                <w:tcMar>
                  <w:top w:w="100" w:type="dxa"/>
                  <w:left w:w="100" w:type="dxa"/>
                  <w:bottom w:w="100" w:type="dxa"/>
                  <w:right w:w="100" w:type="dxa"/>
                </w:tcMar>
              </w:tcPr>
            </w:tcPrChange>
          </w:tcPr>
          <w:p w14:paraId="00000184" w14:textId="77777777" w:rsidR="00570313" w:rsidRPr="007F7E2B" w:rsidRDefault="0092717E">
            <w:pPr>
              <w:widowControl w:val="0"/>
              <w:rPr>
                <w:rPrChange w:id="2379" w:author="V2" w:date="2025-04-14T14:19:00Z" w16du:dateUtc="2025-04-14T19:19:00Z">
                  <w:rPr>
                    <w:highlight w:val="white"/>
                  </w:rPr>
                </w:rPrChange>
              </w:rPr>
            </w:pPr>
            <w:r w:rsidRPr="007F7E2B">
              <w:rPr>
                <w:rPrChange w:id="2380" w:author="V2" w:date="2025-04-14T14:19:00Z" w16du:dateUtc="2025-04-14T19:19:00Z">
                  <w:rPr>
                    <w:highlight w:val="white"/>
                  </w:rPr>
                </w:rPrChange>
              </w:rPr>
              <w:t>To estimate the current amount of woody biomass harvesting taking place within the project area.</w:t>
            </w:r>
          </w:p>
        </w:tc>
      </w:tr>
      <w:tr w:rsidR="00570313" w:rsidRPr="007F7E2B" w14:paraId="357B1833" w14:textId="77777777">
        <w:tc>
          <w:tcPr>
            <w:tcW w:w="1727" w:type="dxa"/>
            <w:shd w:val="clear" w:color="auto" w:fill="auto"/>
            <w:tcMar>
              <w:top w:w="100" w:type="dxa"/>
              <w:left w:w="100" w:type="dxa"/>
              <w:bottom w:w="100" w:type="dxa"/>
              <w:right w:w="100" w:type="dxa"/>
            </w:tcMar>
            <w:tcPrChange w:id="2381" w:author="V2" w:date="2025-04-14T14:19:00Z" w16du:dateUtc="2025-04-14T19:19:00Z">
              <w:tcPr>
                <w:tcW w:w="1727" w:type="dxa"/>
                <w:shd w:val="clear" w:color="auto" w:fill="auto"/>
                <w:tcMar>
                  <w:top w:w="100" w:type="dxa"/>
                  <w:left w:w="100" w:type="dxa"/>
                  <w:bottom w:w="100" w:type="dxa"/>
                  <w:right w:w="100" w:type="dxa"/>
                </w:tcMar>
              </w:tcPr>
            </w:tcPrChange>
          </w:tcPr>
          <w:p w14:paraId="00000185" w14:textId="77777777" w:rsidR="00570313" w:rsidRPr="007F7E2B" w:rsidRDefault="0092717E">
            <w:pPr>
              <w:widowControl w:val="0"/>
              <w:rPr>
                <w:rPrChange w:id="2382" w:author="V2" w:date="2025-04-14T14:19:00Z" w16du:dateUtc="2025-04-14T19:19:00Z">
                  <w:rPr>
                    <w:highlight w:val="white"/>
                  </w:rPr>
                </w:rPrChange>
              </w:rPr>
            </w:pPr>
            <w:r w:rsidRPr="007F7E2B">
              <w:rPr>
                <w:rPrChange w:id="2383"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384" w:author="V2" w:date="2025-04-14T14:19:00Z" w16du:dateUtc="2025-04-14T19:19:00Z">
              <w:tcPr>
                <w:tcW w:w="8353" w:type="dxa"/>
                <w:shd w:val="clear" w:color="auto" w:fill="auto"/>
                <w:tcMar>
                  <w:top w:w="100" w:type="dxa"/>
                  <w:left w:w="100" w:type="dxa"/>
                  <w:bottom w:w="100" w:type="dxa"/>
                  <w:right w:w="100" w:type="dxa"/>
                </w:tcMar>
              </w:tcPr>
            </w:tcPrChange>
          </w:tcPr>
          <w:p w14:paraId="00000186" w14:textId="47EF4381" w:rsidR="00570313" w:rsidRPr="007F7E2B" w:rsidRDefault="0092717E">
            <w:pPr>
              <w:widowControl w:val="0"/>
              <w:rPr>
                <w:rPrChange w:id="2385" w:author="V2" w:date="2025-04-14T14:19:00Z" w16du:dateUtc="2025-04-14T19:19:00Z">
                  <w:rPr>
                    <w:highlight w:val="white"/>
                  </w:rPr>
                </w:rPrChange>
              </w:rPr>
            </w:pPr>
            <w:r w:rsidRPr="007F7E2B">
              <w:rPr>
                <w:rPrChange w:id="2386"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"https://verra.org/wp-content/uploads/imported/methodologies/VMD0025-Estimation-of-Woody-Biomass-Harvesting-and-Utilization-v1.0.pdf" \h</w:instrText>
            </w:r>
            <w:r w:rsidR="00282716">
              <w:fldChar w:fldCharType="separate"/>
            </w:r>
            <w:del w:id="2387" w:author="V2" w:date="2025-04-14T14:19:00Z" w16du:dateUtc="2025-04-14T19:19:00Z">
              <w:r w:rsidR="00570313">
                <w:rPr>
                  <w:color w:val="1155CC"/>
                  <w:highlight w:val="white"/>
                  <w:u w:val="single"/>
                </w:rPr>
                <w:delText>VMD0025</w:delText>
              </w:r>
            </w:del>
            <w:ins w:id="2388" w:author="V2" w:date="2025-04-14T14:19:00Z" w16du:dateUtc="2025-04-14T19:19:00Z">
              <w:r w:rsidR="00282716" w:rsidRPr="007F7E2B">
                <w:rPr>
                  <w:color w:val="1155CC"/>
                  <w:u w:val="single"/>
                </w:rPr>
                <w:t>TRS-7</w:t>
              </w:r>
            </w:ins>
            <w:r w:rsidRPr="007F7E2B">
              <w:rPr>
                <w:color w:val="1155CC"/>
                <w:u w:val="single"/>
                <w:rPrChange w:id="2389" w:author="V2" w:date="2025-04-14T14:19:00Z" w16du:dateUtc="2025-04-14T19:19:00Z">
                  <w:rPr>
                    <w:color w:val="1155CC"/>
                    <w:highlight w:val="white"/>
                    <w:u w:val="single"/>
                  </w:rPr>
                </w:rPrChange>
              </w:rPr>
              <w:t xml:space="preserve"> Estimation of Woody Biomass Harvesting and Utilization</w:t>
            </w:r>
            <w:r w:rsidR="00282716">
              <w:fldChar w:fldCharType="end"/>
            </w:r>
            <w:r w:rsidRPr="007F7E2B">
              <w:rPr>
                <w:rPrChange w:id="2390" w:author="V2" w:date="2025-04-14T14:19:00Z" w16du:dateUtc="2025-04-14T19:19:00Z">
                  <w:rPr>
                    <w:highlight w:val="white"/>
                  </w:rPr>
                </w:rPrChange>
              </w:rPr>
              <w:t>.</w:t>
            </w:r>
          </w:p>
        </w:tc>
      </w:tr>
    </w:tbl>
    <w:p w14:paraId="00000187" w14:textId="77777777" w:rsidR="00570313" w:rsidRPr="007F7E2B" w:rsidRDefault="0092717E">
      <w:pPr>
        <w:pStyle w:val="Heading4"/>
        <w:widowControl w:val="0"/>
        <w:numPr>
          <w:ilvl w:val="2"/>
          <w:numId w:val="14"/>
        </w:numPr>
        <w:spacing w:after="0"/>
      </w:pPr>
      <w:bookmarkStart w:id="2391" w:name="bookmark=kix.m31vjx6hgjll" w:colFirst="0" w:colLast="0"/>
      <w:bookmarkEnd w:id="2391"/>
      <w:r w:rsidRPr="007F7E2B">
        <w:t>Projection of future wood harvest outputs</w:t>
      </w:r>
      <w:r w:rsidRPr="007F7E2B">
        <w:br/>
      </w:r>
    </w:p>
    <w:tbl>
      <w:tblPr>
        <w:tblW w:w="10080" w:type="dxa"/>
        <w:tblInd w:w="5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392" w:author="V2" w:date="2025-04-14T14:19:00Z" w16du:dateUtc="2025-04-14T19:19:00Z">
          <w:tblPr>
            <w:tblW w:w="10080" w:type="dxa"/>
            <w:tblInd w:w="5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393">
          <w:tblGrid>
            <w:gridCol w:w="1727"/>
            <w:gridCol w:w="8353"/>
          </w:tblGrid>
        </w:tblGridChange>
      </w:tblGrid>
      <w:tr w:rsidR="00570313" w:rsidRPr="007F7E2B" w14:paraId="4E5C305F" w14:textId="77777777">
        <w:tc>
          <w:tcPr>
            <w:tcW w:w="1727" w:type="dxa"/>
            <w:shd w:val="clear" w:color="auto" w:fill="auto"/>
            <w:tcMar>
              <w:top w:w="100" w:type="dxa"/>
              <w:left w:w="100" w:type="dxa"/>
              <w:bottom w:w="100" w:type="dxa"/>
              <w:right w:w="100" w:type="dxa"/>
            </w:tcMar>
            <w:tcPrChange w:id="2394" w:author="V2" w:date="2025-04-14T14:19:00Z" w16du:dateUtc="2025-04-14T19:19:00Z">
              <w:tcPr>
                <w:tcW w:w="1727" w:type="dxa"/>
                <w:shd w:val="clear" w:color="auto" w:fill="auto"/>
                <w:tcMar>
                  <w:top w:w="100" w:type="dxa"/>
                  <w:left w:w="100" w:type="dxa"/>
                  <w:bottom w:w="100" w:type="dxa"/>
                  <w:right w:w="100" w:type="dxa"/>
                </w:tcMar>
              </w:tcPr>
            </w:tcPrChange>
          </w:tcPr>
          <w:p w14:paraId="00000188" w14:textId="77777777" w:rsidR="00570313" w:rsidRPr="007F7E2B" w:rsidRDefault="0092717E">
            <w:pPr>
              <w:widowControl w:val="0"/>
              <w:rPr>
                <w:rPrChange w:id="2395" w:author="V2" w:date="2025-04-14T14:19:00Z" w16du:dateUtc="2025-04-14T19:19:00Z">
                  <w:rPr>
                    <w:highlight w:val="white"/>
                  </w:rPr>
                </w:rPrChange>
              </w:rPr>
            </w:pPr>
            <w:r w:rsidRPr="007F7E2B">
              <w:rPr>
                <w:rPrChange w:id="2396"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397" w:author="V2" w:date="2025-04-14T14:19:00Z" w16du:dateUtc="2025-04-14T19:19:00Z">
              <w:tcPr>
                <w:tcW w:w="8353" w:type="dxa"/>
                <w:shd w:val="clear" w:color="auto" w:fill="auto"/>
                <w:tcMar>
                  <w:top w:w="100" w:type="dxa"/>
                  <w:left w:w="100" w:type="dxa"/>
                  <w:bottom w:w="100" w:type="dxa"/>
                  <w:right w:w="100" w:type="dxa"/>
                </w:tcMar>
              </w:tcPr>
            </w:tcPrChange>
          </w:tcPr>
          <w:p w14:paraId="00000189" w14:textId="5FFB58A1" w:rsidR="00570313" w:rsidRPr="007F7E2B" w:rsidRDefault="0092717E">
            <w:pPr>
              <w:widowControl w:val="0"/>
              <w:rPr>
                <w:rPrChange w:id="2398" w:author="V2" w:date="2025-04-14T14:19:00Z" w16du:dateUtc="2025-04-14T19:19:00Z">
                  <w:rPr>
                    <w:highlight w:val="white"/>
                  </w:rPr>
                </w:rPrChange>
              </w:rPr>
            </w:pPr>
            <w:r w:rsidRPr="007F7E2B">
              <w:rPr>
                <w:rPrChange w:id="2399" w:author="V2" w:date="2025-04-14T14:19:00Z" w16du:dateUtc="2025-04-14T19:19:00Z">
                  <w:rPr>
                    <w:highlight w:val="white"/>
                  </w:rPr>
                </w:rPrChange>
              </w:rPr>
              <w:t xml:space="preserve">Required where the harvest of significant amounts of woody biomass currently occurs within the project </w:t>
            </w:r>
            <w:r w:rsidR="00A055B8" w:rsidRPr="007F7E2B">
              <w:rPr>
                <w:rPrChange w:id="2400" w:author="V2" w:date="2025-04-14T14:19:00Z" w16du:dateUtc="2025-04-14T19:19:00Z">
                  <w:rPr>
                    <w:highlight w:val="white"/>
                  </w:rPr>
                </w:rPrChange>
              </w:rPr>
              <w:t>area</w:t>
            </w:r>
            <w:del w:id="2401" w:author="V2" w:date="2025-04-14T14:19:00Z" w16du:dateUtc="2025-04-14T19:19:00Z">
              <w:r w:rsidR="0018437E">
                <w:rPr>
                  <w:highlight w:val="white"/>
                </w:rPr>
                <w:delText>,</w:delText>
              </w:r>
            </w:del>
            <w:r w:rsidR="00A055B8" w:rsidRPr="007F7E2B">
              <w:rPr>
                <w:rPrChange w:id="2402" w:author="V2" w:date="2025-04-14T14:19:00Z" w16du:dateUtc="2025-04-14T19:19:00Z">
                  <w:rPr>
                    <w:highlight w:val="white"/>
                  </w:rPr>
                </w:rPrChange>
              </w:rPr>
              <w:t xml:space="preserve"> or</w:t>
            </w:r>
            <w:r w:rsidRPr="007F7E2B">
              <w:rPr>
                <w:rPrChange w:id="2403" w:author="V2" w:date="2025-04-14T14:19:00Z" w16du:dateUtc="2025-04-14T19:19:00Z">
                  <w:rPr>
                    <w:highlight w:val="white"/>
                  </w:rPr>
                </w:rPrChange>
              </w:rPr>
              <w:t xml:space="preserve"> is expected to occur in the future under the baseline scenario, and some or </w:t>
            </w:r>
            <w:r w:rsidR="003031D1" w:rsidRPr="007F7E2B">
              <w:rPr>
                <w:rPrChange w:id="2404" w:author="V2" w:date="2025-04-14T14:19:00Z" w16du:dateUtc="2025-04-14T19:19:00Z">
                  <w:rPr>
                    <w:highlight w:val="white"/>
                  </w:rPr>
                </w:rPrChange>
              </w:rPr>
              <w:t>all</w:t>
            </w:r>
            <w:r w:rsidRPr="007F7E2B">
              <w:rPr>
                <w:rPrChange w:id="2405" w:author="V2" w:date="2025-04-14T14:19:00Z" w16du:dateUtc="2025-04-14T19:19:00Z">
                  <w:rPr>
                    <w:highlight w:val="white"/>
                  </w:rPr>
                </w:rPrChange>
              </w:rPr>
              <w:t xml:space="preserve"> </w:t>
            </w:r>
            <w:del w:id="2406" w:author="V2" w:date="2025-04-14T14:19:00Z" w16du:dateUtc="2025-04-14T19:19:00Z">
              <w:r w:rsidR="0018437E">
                <w:rPr>
                  <w:highlight w:val="white"/>
                </w:rPr>
                <w:delText xml:space="preserve">of </w:delText>
              </w:r>
            </w:del>
            <w:r w:rsidRPr="007F7E2B">
              <w:rPr>
                <w:rPrChange w:id="2407" w:author="V2" w:date="2025-04-14T14:19:00Z" w16du:dateUtc="2025-04-14T19:19:00Z">
                  <w:rPr>
                    <w:highlight w:val="white"/>
                  </w:rPr>
                </w:rPrChange>
              </w:rPr>
              <w:t xml:space="preserve">that woody biomass is used </w:t>
            </w:r>
            <w:del w:id="2408" w:author="V2" w:date="2025-04-14T14:19:00Z" w16du:dateUtc="2025-04-14T19:19:00Z">
              <w:r w:rsidR="0018437E">
                <w:rPr>
                  <w:highlight w:val="white"/>
                </w:rPr>
                <w:delText>for the production of</w:delText>
              </w:r>
            </w:del>
            <w:ins w:id="2409" w:author="V2" w:date="2025-04-14T14:19:00Z" w16du:dateUtc="2025-04-14T19:19:00Z">
              <w:r w:rsidR="00F53418" w:rsidRPr="007F7E2B">
                <w:t>to produce</w:t>
              </w:r>
            </w:ins>
            <w:r w:rsidRPr="007F7E2B">
              <w:rPr>
                <w:rPrChange w:id="2410" w:author="V2" w:date="2025-04-14T14:19:00Z" w16du:dateUtc="2025-04-14T19:19:00Z">
                  <w:rPr>
                    <w:highlight w:val="white"/>
                  </w:rPr>
                </w:rPrChange>
              </w:rPr>
              <w:t xml:space="preserve"> long-lived wood products. Optional and not recommended in all other cases.</w:t>
            </w:r>
          </w:p>
        </w:tc>
      </w:tr>
      <w:tr w:rsidR="00570313" w:rsidRPr="007F7E2B" w14:paraId="41B8902B" w14:textId="77777777">
        <w:tc>
          <w:tcPr>
            <w:tcW w:w="1727" w:type="dxa"/>
            <w:shd w:val="clear" w:color="auto" w:fill="auto"/>
            <w:tcMar>
              <w:top w:w="100" w:type="dxa"/>
              <w:left w:w="100" w:type="dxa"/>
              <w:bottom w:w="100" w:type="dxa"/>
              <w:right w:w="100" w:type="dxa"/>
            </w:tcMar>
            <w:tcPrChange w:id="2411" w:author="V2" w:date="2025-04-14T14:19:00Z" w16du:dateUtc="2025-04-14T19:19:00Z">
              <w:tcPr>
                <w:tcW w:w="1727" w:type="dxa"/>
                <w:shd w:val="clear" w:color="auto" w:fill="auto"/>
                <w:tcMar>
                  <w:top w:w="100" w:type="dxa"/>
                  <w:left w:w="100" w:type="dxa"/>
                  <w:bottom w:w="100" w:type="dxa"/>
                  <w:right w:w="100" w:type="dxa"/>
                </w:tcMar>
              </w:tcPr>
            </w:tcPrChange>
          </w:tcPr>
          <w:p w14:paraId="0000018A" w14:textId="77777777" w:rsidR="00570313" w:rsidRPr="007F7E2B" w:rsidRDefault="0092717E">
            <w:pPr>
              <w:widowControl w:val="0"/>
              <w:rPr>
                <w:rPrChange w:id="2412" w:author="V2" w:date="2025-04-14T14:19:00Z" w16du:dateUtc="2025-04-14T19:19:00Z">
                  <w:rPr>
                    <w:highlight w:val="white"/>
                  </w:rPr>
                </w:rPrChange>
              </w:rPr>
            </w:pPr>
            <w:r w:rsidRPr="007F7E2B">
              <w:rPr>
                <w:rPrChange w:id="2413"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2414" w:author="V2" w:date="2025-04-14T14:19:00Z" w16du:dateUtc="2025-04-14T19:19:00Z">
              <w:tcPr>
                <w:tcW w:w="8353" w:type="dxa"/>
                <w:shd w:val="clear" w:color="auto" w:fill="auto"/>
                <w:tcMar>
                  <w:top w:w="100" w:type="dxa"/>
                  <w:left w:w="100" w:type="dxa"/>
                  <w:bottom w:w="100" w:type="dxa"/>
                  <w:right w:w="100" w:type="dxa"/>
                </w:tcMar>
              </w:tcPr>
            </w:tcPrChange>
          </w:tcPr>
          <w:p w14:paraId="0000018B" w14:textId="0D74FE55" w:rsidR="00570313" w:rsidRPr="007F7E2B" w:rsidRDefault="0092717E">
            <w:pPr>
              <w:widowControl w:val="0"/>
              <w:rPr>
                <w:rPrChange w:id="2415" w:author="V2" w:date="2025-04-14T14:19:00Z" w16du:dateUtc="2025-04-14T19:19:00Z">
                  <w:rPr>
                    <w:highlight w:val="white"/>
                  </w:rPr>
                </w:rPrChange>
              </w:rPr>
            </w:pPr>
            <w:r w:rsidRPr="007F7E2B">
              <w:rPr>
                <w:rPrChange w:id="2416" w:author="V2" w:date="2025-04-14T14:19:00Z" w16du:dateUtc="2025-04-14T19:19:00Z">
                  <w:rPr>
                    <w:highlight w:val="white"/>
                  </w:rPr>
                </w:rPrChange>
              </w:rPr>
              <w:t xml:space="preserve">To project the most probable amount of woody biomass harvesting, and utilization of that harvest </w:t>
            </w:r>
            <w:del w:id="2417" w:author="V2" w:date="2025-04-14T14:19:00Z" w16du:dateUtc="2025-04-14T19:19:00Z">
              <w:r w:rsidR="0018437E">
                <w:rPr>
                  <w:highlight w:val="white"/>
                </w:rPr>
                <w:delText>for the production of</w:delText>
              </w:r>
            </w:del>
            <w:ins w:id="2418" w:author="V2" w:date="2025-04-14T14:19:00Z" w16du:dateUtc="2025-04-14T19:19:00Z">
              <w:r w:rsidR="003031D1" w:rsidRPr="007F7E2B">
                <w:t>to produce</w:t>
              </w:r>
            </w:ins>
            <w:r w:rsidRPr="007F7E2B">
              <w:rPr>
                <w:rPrChange w:id="2419" w:author="V2" w:date="2025-04-14T14:19:00Z" w16du:dateUtc="2025-04-14T19:19:00Z">
                  <w:rPr>
                    <w:highlight w:val="white"/>
                  </w:rPr>
                </w:rPrChange>
              </w:rPr>
              <w:t xml:space="preserve"> long-lived wood products, </w:t>
            </w:r>
            <w:del w:id="2420" w:author="V2" w:date="2025-04-14T14:19:00Z" w16du:dateUtc="2025-04-14T19:19:00Z">
              <w:r w:rsidR="0018437E">
                <w:rPr>
                  <w:highlight w:val="white"/>
                </w:rPr>
                <w:delText>that</w:delText>
              </w:r>
            </w:del>
            <w:ins w:id="2421" w:author="V2" w:date="2025-04-14T14:19:00Z" w16du:dateUtc="2025-04-14T19:19:00Z">
              <w:r w:rsidR="00151A65" w:rsidRPr="007F7E2B">
                <w:t>which</w:t>
              </w:r>
            </w:ins>
            <w:r w:rsidRPr="007F7E2B">
              <w:rPr>
                <w:rPrChange w:id="2422" w:author="V2" w:date="2025-04-14T14:19:00Z" w16du:dateUtc="2025-04-14T19:19:00Z">
                  <w:rPr>
                    <w:highlight w:val="white"/>
                  </w:rPr>
                </w:rPrChange>
              </w:rPr>
              <w:t xml:space="preserve"> is expected to occur under the baseline scenario.</w:t>
            </w:r>
          </w:p>
        </w:tc>
      </w:tr>
      <w:tr w:rsidR="00570313" w:rsidRPr="007F7E2B" w14:paraId="607F8B6C" w14:textId="77777777">
        <w:tc>
          <w:tcPr>
            <w:tcW w:w="1727" w:type="dxa"/>
            <w:shd w:val="clear" w:color="auto" w:fill="auto"/>
            <w:tcMar>
              <w:top w:w="100" w:type="dxa"/>
              <w:left w:w="100" w:type="dxa"/>
              <w:bottom w:w="100" w:type="dxa"/>
              <w:right w:w="100" w:type="dxa"/>
            </w:tcMar>
            <w:tcPrChange w:id="2423" w:author="V2" w:date="2025-04-14T14:19:00Z" w16du:dateUtc="2025-04-14T19:19:00Z">
              <w:tcPr>
                <w:tcW w:w="1727" w:type="dxa"/>
                <w:shd w:val="clear" w:color="auto" w:fill="auto"/>
                <w:tcMar>
                  <w:top w:w="100" w:type="dxa"/>
                  <w:left w:w="100" w:type="dxa"/>
                  <w:bottom w:w="100" w:type="dxa"/>
                  <w:right w:w="100" w:type="dxa"/>
                </w:tcMar>
              </w:tcPr>
            </w:tcPrChange>
          </w:tcPr>
          <w:p w14:paraId="0000018C" w14:textId="77777777" w:rsidR="00570313" w:rsidRPr="007F7E2B" w:rsidRDefault="0092717E">
            <w:pPr>
              <w:widowControl w:val="0"/>
              <w:rPr>
                <w:rPrChange w:id="2424" w:author="V2" w:date="2025-04-14T14:19:00Z" w16du:dateUtc="2025-04-14T19:19:00Z">
                  <w:rPr>
                    <w:highlight w:val="white"/>
                  </w:rPr>
                </w:rPrChange>
              </w:rPr>
            </w:pPr>
            <w:r w:rsidRPr="007F7E2B">
              <w:rPr>
                <w:rPrChange w:id="2425"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426" w:author="V2" w:date="2025-04-14T14:19:00Z" w16du:dateUtc="2025-04-14T19:19:00Z">
              <w:tcPr>
                <w:tcW w:w="8353" w:type="dxa"/>
                <w:shd w:val="clear" w:color="auto" w:fill="auto"/>
                <w:tcMar>
                  <w:top w:w="100" w:type="dxa"/>
                  <w:left w:w="100" w:type="dxa"/>
                  <w:bottom w:w="100" w:type="dxa"/>
                  <w:right w:w="100" w:type="dxa"/>
                </w:tcMar>
              </w:tcPr>
            </w:tcPrChange>
          </w:tcPr>
          <w:p w14:paraId="0000018D" w14:textId="5C4DB2FB" w:rsidR="00570313" w:rsidRPr="007F7E2B" w:rsidRDefault="0092717E">
            <w:pPr>
              <w:widowControl w:val="0"/>
              <w:rPr>
                <w:rPrChange w:id="2427" w:author="V2" w:date="2025-04-14T14:19:00Z" w16du:dateUtc="2025-04-14T19:19:00Z">
                  <w:rPr>
                    <w:highlight w:val="white"/>
                  </w:rPr>
                </w:rPrChange>
              </w:rPr>
            </w:pPr>
            <w:r w:rsidRPr="007F7E2B">
              <w:rPr>
                <w:rPrChange w:id="2428"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"https://verra.org/wp-content/uploads/imported/methodologies/VMD0019-Methods-to-Project-Future-Conditions-v1.0.pdf" \h</w:instrText>
            </w:r>
            <w:r w:rsidR="00282716">
              <w:fldChar w:fldCharType="separate"/>
            </w:r>
            <w:del w:id="2429" w:author="V2" w:date="2025-04-14T14:19:00Z" w16du:dateUtc="2025-04-14T19:19:00Z">
              <w:r w:rsidR="00570313">
                <w:rPr>
                  <w:color w:val="1155CC"/>
                  <w:highlight w:val="white"/>
                  <w:u w:val="single"/>
                </w:rPr>
                <w:delText>VMD0019</w:delText>
              </w:r>
            </w:del>
            <w:ins w:id="2430" w:author="V2" w:date="2025-04-14T14:19:00Z" w16du:dateUtc="2025-04-14T19:19:00Z">
              <w:r w:rsidR="00282716" w:rsidRPr="007F7E2B">
                <w:rPr>
                  <w:color w:val="1155CC"/>
                  <w:u w:val="single"/>
                </w:rPr>
                <w:t>TRS-2</w:t>
              </w:r>
            </w:ins>
            <w:r w:rsidRPr="007F7E2B">
              <w:rPr>
                <w:color w:val="1155CC"/>
                <w:u w:val="single"/>
                <w:rPrChange w:id="2431" w:author="V2" w:date="2025-04-14T14:19:00Z" w16du:dateUtc="2025-04-14T19:19:00Z">
                  <w:rPr>
                    <w:color w:val="1155CC"/>
                    <w:highlight w:val="white"/>
                    <w:u w:val="single"/>
                  </w:rPr>
                </w:rPrChange>
              </w:rPr>
              <w:t xml:space="preserve"> Methods to Project Future Conditions</w:t>
            </w:r>
            <w:r w:rsidR="00282716">
              <w:fldChar w:fldCharType="end"/>
            </w:r>
            <w:r w:rsidRPr="007F7E2B">
              <w:rPr>
                <w:rPrChange w:id="2432" w:author="V2" w:date="2025-04-14T14:19:00Z" w16du:dateUtc="2025-04-14T19:19:00Z">
                  <w:rPr>
                    <w:highlight w:val="white"/>
                  </w:rPr>
                </w:rPrChange>
              </w:rPr>
              <w:t>, with wood harvest and utilization for long-lived wood products as the relevant variable X.</w:t>
            </w:r>
          </w:p>
        </w:tc>
      </w:tr>
    </w:tbl>
    <w:p w14:paraId="0000018E" w14:textId="77777777" w:rsidR="00570313" w:rsidRPr="007F7E2B" w:rsidRDefault="0092717E">
      <w:pPr>
        <w:pStyle w:val="Heading4"/>
        <w:widowControl w:val="0"/>
        <w:numPr>
          <w:ilvl w:val="2"/>
          <w:numId w:val="14"/>
        </w:numPr>
        <w:spacing w:after="0"/>
      </w:pPr>
      <w:bookmarkStart w:id="2433" w:name="bookmark=kix.eou4iz6sn6b8" w:colFirst="0" w:colLast="0"/>
      <w:bookmarkEnd w:id="2433"/>
      <w:r w:rsidRPr="007F7E2B">
        <w:lastRenderedPageBreak/>
        <w:t>Long-lived wood products</w:t>
      </w:r>
      <w:r w:rsidRPr="007F7E2B">
        <w:br/>
      </w:r>
    </w:p>
    <w:tbl>
      <w:tblPr>
        <w:tblW w:w="10080" w:type="dxa"/>
        <w:tblInd w:w="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434" w:author="V2" w:date="2025-04-14T14:19:00Z" w16du:dateUtc="2025-04-14T19:19:00Z">
          <w:tblPr>
            <w:tblW w:w="10080" w:type="dxa"/>
            <w:tblInd w:w="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435">
          <w:tblGrid>
            <w:gridCol w:w="1727"/>
            <w:gridCol w:w="8353"/>
          </w:tblGrid>
        </w:tblGridChange>
      </w:tblGrid>
      <w:tr w:rsidR="00570313" w:rsidRPr="007F7E2B" w14:paraId="1814AB38" w14:textId="77777777">
        <w:tc>
          <w:tcPr>
            <w:tcW w:w="1727" w:type="dxa"/>
            <w:shd w:val="clear" w:color="auto" w:fill="auto"/>
            <w:tcMar>
              <w:top w:w="100" w:type="dxa"/>
              <w:left w:w="100" w:type="dxa"/>
              <w:bottom w:w="100" w:type="dxa"/>
              <w:right w:w="100" w:type="dxa"/>
            </w:tcMar>
            <w:tcPrChange w:id="2436" w:author="V2" w:date="2025-04-14T14:19:00Z" w16du:dateUtc="2025-04-14T19:19:00Z">
              <w:tcPr>
                <w:tcW w:w="1727" w:type="dxa"/>
                <w:shd w:val="clear" w:color="auto" w:fill="auto"/>
                <w:tcMar>
                  <w:top w:w="100" w:type="dxa"/>
                  <w:left w:w="100" w:type="dxa"/>
                  <w:bottom w:w="100" w:type="dxa"/>
                  <w:right w:w="100" w:type="dxa"/>
                </w:tcMar>
              </w:tcPr>
            </w:tcPrChange>
          </w:tcPr>
          <w:p w14:paraId="0000018F" w14:textId="77777777" w:rsidR="00570313" w:rsidRPr="007F7E2B" w:rsidRDefault="0092717E">
            <w:pPr>
              <w:widowControl w:val="0"/>
              <w:rPr>
                <w:rPrChange w:id="2437" w:author="V2" w:date="2025-04-14T14:19:00Z" w16du:dateUtc="2025-04-14T19:19:00Z">
                  <w:rPr>
                    <w:highlight w:val="white"/>
                  </w:rPr>
                </w:rPrChange>
              </w:rPr>
            </w:pPr>
            <w:r w:rsidRPr="007F7E2B">
              <w:rPr>
                <w:rPrChange w:id="2438"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439" w:author="V2" w:date="2025-04-14T14:19:00Z" w16du:dateUtc="2025-04-14T19:19:00Z">
              <w:tcPr>
                <w:tcW w:w="8353" w:type="dxa"/>
                <w:shd w:val="clear" w:color="auto" w:fill="auto"/>
                <w:tcMar>
                  <w:top w:w="100" w:type="dxa"/>
                  <w:left w:w="100" w:type="dxa"/>
                  <w:bottom w:w="100" w:type="dxa"/>
                  <w:right w:w="100" w:type="dxa"/>
                </w:tcMar>
              </w:tcPr>
            </w:tcPrChange>
          </w:tcPr>
          <w:p w14:paraId="00000190" w14:textId="56BFCA40" w:rsidR="00570313" w:rsidRPr="007F7E2B" w:rsidRDefault="0092717E">
            <w:pPr>
              <w:widowControl w:val="0"/>
              <w:rPr>
                <w:rPrChange w:id="2440" w:author="V2" w:date="2025-04-14T14:19:00Z" w16du:dateUtc="2025-04-14T19:19:00Z">
                  <w:rPr>
                    <w:highlight w:val="white"/>
                  </w:rPr>
                </w:rPrChange>
              </w:rPr>
            </w:pPr>
            <w:r w:rsidRPr="007F7E2B">
              <w:rPr>
                <w:rPrChange w:id="2441" w:author="V2" w:date="2025-04-14T14:19:00Z" w16du:dateUtc="2025-04-14T19:19:00Z">
                  <w:rPr>
                    <w:highlight w:val="white"/>
                  </w:rPr>
                </w:rPrChange>
              </w:rPr>
              <w:t xml:space="preserve">Required where the harvest of significant amounts of woody biomass currently occurs within the project </w:t>
            </w:r>
            <w:r w:rsidR="00151A65" w:rsidRPr="007F7E2B">
              <w:rPr>
                <w:rPrChange w:id="2442" w:author="V2" w:date="2025-04-14T14:19:00Z" w16du:dateUtc="2025-04-14T19:19:00Z">
                  <w:rPr>
                    <w:highlight w:val="white"/>
                  </w:rPr>
                </w:rPrChange>
              </w:rPr>
              <w:t>area</w:t>
            </w:r>
            <w:del w:id="2443" w:author="V2" w:date="2025-04-14T14:19:00Z" w16du:dateUtc="2025-04-14T19:19:00Z">
              <w:r w:rsidR="0018437E">
                <w:rPr>
                  <w:highlight w:val="white"/>
                </w:rPr>
                <w:delText>,</w:delText>
              </w:r>
            </w:del>
            <w:r w:rsidR="00151A65" w:rsidRPr="007F7E2B">
              <w:rPr>
                <w:rPrChange w:id="2444" w:author="V2" w:date="2025-04-14T14:19:00Z" w16du:dateUtc="2025-04-14T19:19:00Z">
                  <w:rPr>
                    <w:highlight w:val="white"/>
                  </w:rPr>
                </w:rPrChange>
              </w:rPr>
              <w:t xml:space="preserve"> or</w:t>
            </w:r>
            <w:r w:rsidRPr="007F7E2B">
              <w:rPr>
                <w:rPrChange w:id="2445" w:author="V2" w:date="2025-04-14T14:19:00Z" w16du:dateUtc="2025-04-14T19:19:00Z">
                  <w:rPr>
                    <w:highlight w:val="white"/>
                  </w:rPr>
                </w:rPrChange>
              </w:rPr>
              <w:t xml:space="preserve"> is expected to occur in the future under the baseline scenario, and some or </w:t>
            </w:r>
            <w:r w:rsidR="003031D1" w:rsidRPr="007F7E2B">
              <w:rPr>
                <w:rPrChange w:id="2446" w:author="V2" w:date="2025-04-14T14:19:00Z" w16du:dateUtc="2025-04-14T19:19:00Z">
                  <w:rPr>
                    <w:highlight w:val="white"/>
                  </w:rPr>
                </w:rPrChange>
              </w:rPr>
              <w:t>all</w:t>
            </w:r>
            <w:r w:rsidRPr="007F7E2B">
              <w:rPr>
                <w:rPrChange w:id="2447" w:author="V2" w:date="2025-04-14T14:19:00Z" w16du:dateUtc="2025-04-14T19:19:00Z">
                  <w:rPr>
                    <w:highlight w:val="white"/>
                  </w:rPr>
                </w:rPrChange>
              </w:rPr>
              <w:t xml:space="preserve"> </w:t>
            </w:r>
            <w:del w:id="2448" w:author="V2" w:date="2025-04-14T14:19:00Z" w16du:dateUtc="2025-04-14T19:19:00Z">
              <w:r w:rsidR="0018437E">
                <w:rPr>
                  <w:highlight w:val="white"/>
                </w:rPr>
                <w:delText xml:space="preserve">of </w:delText>
              </w:r>
            </w:del>
            <w:r w:rsidRPr="007F7E2B">
              <w:rPr>
                <w:rPrChange w:id="2449" w:author="V2" w:date="2025-04-14T14:19:00Z" w16du:dateUtc="2025-04-14T19:19:00Z">
                  <w:rPr>
                    <w:highlight w:val="white"/>
                  </w:rPr>
                </w:rPrChange>
              </w:rPr>
              <w:t xml:space="preserve">that woody biomass is used </w:t>
            </w:r>
            <w:del w:id="2450" w:author="V2" w:date="2025-04-14T14:19:00Z" w16du:dateUtc="2025-04-14T19:19:00Z">
              <w:r w:rsidR="0018437E">
                <w:rPr>
                  <w:highlight w:val="white"/>
                </w:rPr>
                <w:delText>for the production of</w:delText>
              </w:r>
            </w:del>
            <w:ins w:id="2451" w:author="V2" w:date="2025-04-14T14:19:00Z" w16du:dateUtc="2025-04-14T19:19:00Z">
              <w:r w:rsidR="00F53418" w:rsidRPr="007F7E2B">
                <w:t>to produce</w:t>
              </w:r>
            </w:ins>
            <w:r w:rsidRPr="007F7E2B">
              <w:rPr>
                <w:rPrChange w:id="2452" w:author="V2" w:date="2025-04-14T14:19:00Z" w16du:dateUtc="2025-04-14T19:19:00Z">
                  <w:rPr>
                    <w:highlight w:val="white"/>
                  </w:rPr>
                </w:rPrChange>
              </w:rPr>
              <w:t xml:space="preserve"> long-lived wood products. Optional and not recommended in all other cases.</w:t>
            </w:r>
          </w:p>
        </w:tc>
      </w:tr>
      <w:tr w:rsidR="00570313" w:rsidRPr="007F7E2B" w14:paraId="6BF935EB" w14:textId="77777777">
        <w:tc>
          <w:tcPr>
            <w:tcW w:w="1727" w:type="dxa"/>
            <w:shd w:val="clear" w:color="auto" w:fill="auto"/>
            <w:tcMar>
              <w:top w:w="100" w:type="dxa"/>
              <w:left w:w="100" w:type="dxa"/>
              <w:bottom w:w="100" w:type="dxa"/>
              <w:right w:w="100" w:type="dxa"/>
            </w:tcMar>
            <w:tcPrChange w:id="2453" w:author="V2" w:date="2025-04-14T14:19:00Z" w16du:dateUtc="2025-04-14T19:19:00Z">
              <w:tcPr>
                <w:tcW w:w="1727" w:type="dxa"/>
                <w:shd w:val="clear" w:color="auto" w:fill="auto"/>
                <w:tcMar>
                  <w:top w:w="100" w:type="dxa"/>
                  <w:left w:w="100" w:type="dxa"/>
                  <w:bottom w:w="100" w:type="dxa"/>
                  <w:right w:w="100" w:type="dxa"/>
                </w:tcMar>
              </w:tcPr>
            </w:tcPrChange>
          </w:tcPr>
          <w:p w14:paraId="00000191" w14:textId="77777777" w:rsidR="00570313" w:rsidRPr="007F7E2B" w:rsidRDefault="0092717E">
            <w:pPr>
              <w:widowControl w:val="0"/>
              <w:rPr>
                <w:rPrChange w:id="2454" w:author="V2" w:date="2025-04-14T14:19:00Z" w16du:dateUtc="2025-04-14T19:19:00Z">
                  <w:rPr>
                    <w:highlight w:val="white"/>
                  </w:rPr>
                </w:rPrChange>
              </w:rPr>
            </w:pPr>
            <w:r w:rsidRPr="007F7E2B">
              <w:rPr>
                <w:rPrChange w:id="2455"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2456" w:author="V2" w:date="2025-04-14T14:19:00Z" w16du:dateUtc="2025-04-14T19:19:00Z">
              <w:tcPr>
                <w:tcW w:w="8353" w:type="dxa"/>
                <w:shd w:val="clear" w:color="auto" w:fill="auto"/>
                <w:tcMar>
                  <w:top w:w="100" w:type="dxa"/>
                  <w:left w:w="100" w:type="dxa"/>
                  <w:bottom w:w="100" w:type="dxa"/>
                  <w:right w:w="100" w:type="dxa"/>
                </w:tcMar>
              </w:tcPr>
            </w:tcPrChange>
          </w:tcPr>
          <w:p w14:paraId="00000192" w14:textId="77777777" w:rsidR="00570313" w:rsidRPr="007F7E2B" w:rsidRDefault="0092717E">
            <w:pPr>
              <w:widowControl w:val="0"/>
              <w:rPr>
                <w:rPrChange w:id="2457" w:author="V2" w:date="2025-04-14T14:19:00Z" w16du:dateUtc="2025-04-14T19:19:00Z">
                  <w:rPr>
                    <w:highlight w:val="white"/>
                  </w:rPr>
                </w:rPrChange>
              </w:rPr>
            </w:pPr>
            <w:r w:rsidRPr="007F7E2B">
              <w:rPr>
                <w:rPrChange w:id="2458" w:author="V2" w:date="2025-04-14T14:19:00Z" w16du:dateUtc="2025-04-14T19:19:00Z">
                  <w:rPr>
                    <w:highlight w:val="white"/>
                  </w:rPr>
                </w:rPrChange>
              </w:rPr>
              <w:t>To project the amount of carbon which will be sequestered in long-lived wood products under the baseline scenario.</w:t>
            </w:r>
          </w:p>
        </w:tc>
      </w:tr>
      <w:tr w:rsidR="00570313" w:rsidRPr="007F7E2B" w14:paraId="52966983" w14:textId="77777777">
        <w:tc>
          <w:tcPr>
            <w:tcW w:w="1727" w:type="dxa"/>
            <w:shd w:val="clear" w:color="auto" w:fill="auto"/>
            <w:tcMar>
              <w:top w:w="100" w:type="dxa"/>
              <w:left w:w="100" w:type="dxa"/>
              <w:bottom w:w="100" w:type="dxa"/>
              <w:right w:w="100" w:type="dxa"/>
            </w:tcMar>
            <w:tcPrChange w:id="2459" w:author="V2" w:date="2025-04-14T14:19:00Z" w16du:dateUtc="2025-04-14T19:19:00Z">
              <w:tcPr>
                <w:tcW w:w="1727" w:type="dxa"/>
                <w:shd w:val="clear" w:color="auto" w:fill="auto"/>
                <w:tcMar>
                  <w:top w:w="100" w:type="dxa"/>
                  <w:left w:w="100" w:type="dxa"/>
                  <w:bottom w:w="100" w:type="dxa"/>
                  <w:right w:w="100" w:type="dxa"/>
                </w:tcMar>
              </w:tcPr>
            </w:tcPrChange>
          </w:tcPr>
          <w:p w14:paraId="00000193" w14:textId="77777777" w:rsidR="00570313" w:rsidRPr="007F7E2B" w:rsidRDefault="0092717E">
            <w:pPr>
              <w:widowControl w:val="0"/>
              <w:rPr>
                <w:rPrChange w:id="2460" w:author="V2" w:date="2025-04-14T14:19:00Z" w16du:dateUtc="2025-04-14T19:19:00Z">
                  <w:rPr>
                    <w:highlight w:val="white"/>
                  </w:rPr>
                </w:rPrChange>
              </w:rPr>
            </w:pPr>
            <w:r w:rsidRPr="007F7E2B">
              <w:rPr>
                <w:rPrChange w:id="2461"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462" w:author="V2" w:date="2025-04-14T14:19:00Z" w16du:dateUtc="2025-04-14T19:19:00Z">
              <w:tcPr>
                <w:tcW w:w="8353" w:type="dxa"/>
                <w:shd w:val="clear" w:color="auto" w:fill="auto"/>
                <w:tcMar>
                  <w:top w:w="100" w:type="dxa"/>
                  <w:left w:w="100" w:type="dxa"/>
                  <w:bottom w:w="100" w:type="dxa"/>
                  <w:right w:w="100" w:type="dxa"/>
                </w:tcMar>
              </w:tcPr>
            </w:tcPrChange>
          </w:tcPr>
          <w:p w14:paraId="00000194" w14:textId="16BEF064" w:rsidR="00570313" w:rsidRPr="007F7E2B" w:rsidRDefault="0092717E">
            <w:pPr>
              <w:widowControl w:val="0"/>
              <w:rPr>
                <w:rPrChange w:id="2463" w:author="V2" w:date="2025-04-14T14:19:00Z" w16du:dateUtc="2025-04-14T19:19:00Z">
                  <w:rPr>
                    <w:highlight w:val="white"/>
                  </w:rPr>
                </w:rPrChange>
              </w:rPr>
            </w:pPr>
            <w:r w:rsidRPr="007F7E2B">
              <w:rPr>
                <w:rPrChange w:id="2464"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"https://verra.org/wp-content/uploads/imported/methodologies/VMD0026-Estimation-of-Carbon-Stocks-in-the-Long-Lived-Wood-Products-Pool-v1.0.pdf" \h</w:instrText>
            </w:r>
            <w:r w:rsidR="00282716">
              <w:fldChar w:fldCharType="separate"/>
            </w:r>
            <w:del w:id="2465" w:author="V2" w:date="2025-04-14T14:19:00Z" w16du:dateUtc="2025-04-14T19:19:00Z">
              <w:r w:rsidR="00570313">
                <w:rPr>
                  <w:color w:val="1155CC"/>
                  <w:highlight w:val="white"/>
                  <w:u w:val="single"/>
                </w:rPr>
                <w:delText>VMD0026</w:delText>
              </w:r>
            </w:del>
            <w:ins w:id="2466" w:author="V2" w:date="2025-04-14T14:19:00Z" w16du:dateUtc="2025-04-14T19:19:00Z">
              <w:r w:rsidR="00282716" w:rsidRPr="007F7E2B">
                <w:rPr>
                  <w:color w:val="1155CC"/>
                  <w:u w:val="single"/>
                </w:rPr>
                <w:t>TRS-8</w:t>
              </w:r>
            </w:ins>
            <w:r w:rsidRPr="007F7E2B">
              <w:rPr>
                <w:color w:val="1155CC"/>
                <w:u w:val="single"/>
                <w:rPrChange w:id="2467" w:author="V2" w:date="2025-04-14T14:19:00Z" w16du:dateUtc="2025-04-14T19:19:00Z">
                  <w:rPr>
                    <w:color w:val="1155CC"/>
                    <w:highlight w:val="white"/>
                    <w:u w:val="single"/>
                  </w:rPr>
                </w:rPrChange>
              </w:rPr>
              <w:t xml:space="preserve"> Estimation of Carbon Stocks in the Long Lived Wood Products Pool</w:t>
            </w:r>
            <w:r w:rsidR="00282716">
              <w:fldChar w:fldCharType="end"/>
            </w:r>
            <w:r w:rsidRPr="007F7E2B">
              <w:rPr>
                <w:rPrChange w:id="2468" w:author="V2" w:date="2025-04-14T14:19:00Z" w16du:dateUtc="2025-04-14T19:19:00Z">
                  <w:rPr>
                    <w:highlight w:val="white"/>
                  </w:rPr>
                </w:rPrChange>
              </w:rPr>
              <w:t xml:space="preserve">, with the outputs from </w:t>
            </w:r>
            <w:r>
              <w:fldChar w:fldCharType="begin"/>
            </w:r>
            <w:r>
              <w:instrText>HYPERLINK \l "bookmark=kix.leqgwmagbqz4" \h</w:instrText>
            </w:r>
            <w:r>
              <w:fldChar w:fldCharType="separate"/>
            </w:r>
            <w:r w:rsidRPr="007F7E2B">
              <w:rPr>
                <w:i/>
                <w:color w:val="1155CC"/>
                <w:u w:val="single"/>
                <w:rPrChange w:id="2469" w:author="V2" w:date="2025-04-14T14:19:00Z" w16du:dateUtc="2025-04-14T19:19:00Z">
                  <w:rPr>
                    <w:i/>
                    <w:color w:val="1155CC"/>
                    <w:highlight w:val="white"/>
                    <w:u w:val="single"/>
                  </w:rPr>
                </w:rPrChange>
              </w:rPr>
              <w:t>Task 2.2.4. Estimation of the amount of current wood harvest from within the project area used for production of long-lived wood products</w:t>
            </w:r>
            <w:r>
              <w:fldChar w:fldCharType="end"/>
            </w:r>
            <w:r w:rsidRPr="007F7E2B">
              <w:rPr>
                <w:rPrChange w:id="2470" w:author="V2" w:date="2025-04-14T14:19:00Z" w16du:dateUtc="2025-04-14T19:19:00Z">
                  <w:rPr>
                    <w:highlight w:val="white"/>
                  </w:rPr>
                </w:rPrChange>
              </w:rPr>
              <w:t xml:space="preserve">  and </w:t>
            </w:r>
            <w:r>
              <w:fldChar w:fldCharType="begin"/>
            </w:r>
            <w:r>
              <w:instrText>HYPERLINK \l "bookmark=kix.m31vjx6hgjll" \h</w:instrText>
            </w:r>
            <w:r>
              <w:fldChar w:fldCharType="separate"/>
            </w:r>
            <w:r w:rsidRPr="007F7E2B">
              <w:rPr>
                <w:i/>
                <w:color w:val="1155CC"/>
                <w:u w:val="single"/>
                <w:rPrChange w:id="2471" w:author="V2" w:date="2025-04-14T14:19:00Z" w16du:dateUtc="2025-04-14T19:19:00Z">
                  <w:rPr>
                    <w:i/>
                    <w:color w:val="1155CC"/>
                    <w:highlight w:val="white"/>
                    <w:u w:val="single"/>
                  </w:rPr>
                </w:rPrChange>
              </w:rPr>
              <w:t>Task 2.2.5 Projection of future wood harvest outputs</w:t>
            </w:r>
            <w:r>
              <w:fldChar w:fldCharType="end"/>
            </w:r>
            <w:r w:rsidRPr="007F7E2B">
              <w:rPr>
                <w:rPrChange w:id="2472" w:author="V2" w:date="2025-04-14T14:19:00Z" w16du:dateUtc="2025-04-14T19:19:00Z">
                  <w:rPr>
                    <w:highlight w:val="white"/>
                  </w:rPr>
                </w:rPrChange>
              </w:rPr>
              <w:t xml:space="preserve"> as the inputs.</w:t>
            </w:r>
          </w:p>
        </w:tc>
      </w:tr>
    </w:tbl>
    <w:p w14:paraId="00000195" w14:textId="77777777" w:rsidR="00570313" w:rsidRPr="007F7E2B" w:rsidRDefault="0092717E">
      <w:pPr>
        <w:pStyle w:val="Heading4"/>
        <w:widowControl w:val="0"/>
        <w:numPr>
          <w:ilvl w:val="2"/>
          <w:numId w:val="14"/>
        </w:numPr>
        <w:spacing w:after="0"/>
      </w:pPr>
      <w:r w:rsidRPr="007F7E2B">
        <w:t>Estimation of current dead wood pools within the project area</w:t>
      </w:r>
      <w:r w:rsidRPr="007F7E2B">
        <w:br/>
      </w:r>
    </w:p>
    <w:tbl>
      <w:tblPr>
        <w:tblW w:w="10080" w:type="dxa"/>
        <w:tblInd w:w="5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473" w:author="V2" w:date="2025-04-14T14:19:00Z" w16du:dateUtc="2025-04-14T19:19:00Z">
          <w:tblPr>
            <w:tblW w:w="10080" w:type="dxa"/>
            <w:tblInd w:w="5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474">
          <w:tblGrid>
            <w:gridCol w:w="1727"/>
            <w:gridCol w:w="8353"/>
          </w:tblGrid>
        </w:tblGridChange>
      </w:tblGrid>
      <w:tr w:rsidR="00570313" w:rsidRPr="007F7E2B" w14:paraId="6F5AAB37" w14:textId="77777777">
        <w:tc>
          <w:tcPr>
            <w:tcW w:w="1727" w:type="dxa"/>
            <w:shd w:val="clear" w:color="auto" w:fill="auto"/>
            <w:tcMar>
              <w:top w:w="100" w:type="dxa"/>
              <w:left w:w="100" w:type="dxa"/>
              <w:bottom w:w="100" w:type="dxa"/>
              <w:right w:w="100" w:type="dxa"/>
            </w:tcMar>
            <w:tcPrChange w:id="2475" w:author="V2" w:date="2025-04-14T14:19:00Z" w16du:dateUtc="2025-04-14T19:19:00Z">
              <w:tcPr>
                <w:tcW w:w="1727" w:type="dxa"/>
                <w:shd w:val="clear" w:color="auto" w:fill="auto"/>
                <w:tcMar>
                  <w:top w:w="100" w:type="dxa"/>
                  <w:left w:w="100" w:type="dxa"/>
                  <w:bottom w:w="100" w:type="dxa"/>
                  <w:right w:w="100" w:type="dxa"/>
                </w:tcMar>
              </w:tcPr>
            </w:tcPrChange>
          </w:tcPr>
          <w:p w14:paraId="00000196" w14:textId="77777777" w:rsidR="00570313" w:rsidRPr="007F7E2B" w:rsidRDefault="0092717E">
            <w:pPr>
              <w:widowControl w:val="0"/>
              <w:rPr>
                <w:rPrChange w:id="2476" w:author="V2" w:date="2025-04-14T14:19:00Z" w16du:dateUtc="2025-04-14T19:19:00Z">
                  <w:rPr>
                    <w:highlight w:val="white"/>
                  </w:rPr>
                </w:rPrChange>
              </w:rPr>
            </w:pPr>
            <w:r w:rsidRPr="007F7E2B">
              <w:rPr>
                <w:rPrChange w:id="2477"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478" w:author="V2" w:date="2025-04-14T14:19:00Z" w16du:dateUtc="2025-04-14T19:19:00Z">
              <w:tcPr>
                <w:tcW w:w="8353" w:type="dxa"/>
                <w:shd w:val="clear" w:color="auto" w:fill="auto"/>
                <w:tcMar>
                  <w:top w:w="100" w:type="dxa"/>
                  <w:left w:w="100" w:type="dxa"/>
                  <w:bottom w:w="100" w:type="dxa"/>
                  <w:right w:w="100" w:type="dxa"/>
                </w:tcMar>
              </w:tcPr>
            </w:tcPrChange>
          </w:tcPr>
          <w:p w14:paraId="00000197" w14:textId="77777777" w:rsidR="00570313" w:rsidRPr="007F7E2B" w:rsidRDefault="0092717E">
            <w:pPr>
              <w:widowControl w:val="0"/>
              <w:rPr>
                <w:rPrChange w:id="2479" w:author="V2" w:date="2025-04-14T14:19:00Z" w16du:dateUtc="2025-04-14T19:19:00Z">
                  <w:rPr>
                    <w:highlight w:val="white"/>
                  </w:rPr>
                </w:rPrChange>
              </w:rPr>
            </w:pPr>
            <w:r w:rsidRPr="007F7E2B">
              <w:rPr>
                <w:rPrChange w:id="2480" w:author="V2" w:date="2025-04-14T14:19:00Z" w16du:dateUtc="2025-04-14T19:19:00Z">
                  <w:rPr>
                    <w:highlight w:val="white"/>
                  </w:rPr>
                </w:rPrChange>
              </w:rPr>
              <w:t>Required where there are significant amounts of dead wood in the project area at the project start date, and removals of dead wood through utilization, reduced inputs or accelerated burning as part of a management activity are expected to occur under the project scenario. Optional under all other circumstances.</w:t>
            </w:r>
          </w:p>
        </w:tc>
      </w:tr>
      <w:tr w:rsidR="00570313" w:rsidRPr="007F7E2B" w14:paraId="04675B04" w14:textId="77777777">
        <w:tc>
          <w:tcPr>
            <w:tcW w:w="1727" w:type="dxa"/>
            <w:shd w:val="clear" w:color="auto" w:fill="auto"/>
            <w:tcMar>
              <w:top w:w="100" w:type="dxa"/>
              <w:left w:w="100" w:type="dxa"/>
              <w:bottom w:w="100" w:type="dxa"/>
              <w:right w:w="100" w:type="dxa"/>
            </w:tcMar>
            <w:tcPrChange w:id="2481" w:author="V2" w:date="2025-04-14T14:19:00Z" w16du:dateUtc="2025-04-14T19:19:00Z">
              <w:tcPr>
                <w:tcW w:w="1727" w:type="dxa"/>
                <w:shd w:val="clear" w:color="auto" w:fill="auto"/>
                <w:tcMar>
                  <w:top w:w="100" w:type="dxa"/>
                  <w:left w:w="100" w:type="dxa"/>
                  <w:bottom w:w="100" w:type="dxa"/>
                  <w:right w:w="100" w:type="dxa"/>
                </w:tcMar>
              </w:tcPr>
            </w:tcPrChange>
          </w:tcPr>
          <w:p w14:paraId="00000198" w14:textId="77777777" w:rsidR="00570313" w:rsidRPr="007F7E2B" w:rsidRDefault="0092717E">
            <w:pPr>
              <w:widowControl w:val="0"/>
              <w:rPr>
                <w:rPrChange w:id="2482" w:author="V2" w:date="2025-04-14T14:19:00Z" w16du:dateUtc="2025-04-14T19:19:00Z">
                  <w:rPr>
                    <w:highlight w:val="white"/>
                  </w:rPr>
                </w:rPrChange>
              </w:rPr>
            </w:pPr>
            <w:r w:rsidRPr="007F7E2B">
              <w:rPr>
                <w:rPrChange w:id="2483"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2484" w:author="V2" w:date="2025-04-14T14:19:00Z" w16du:dateUtc="2025-04-14T19:19:00Z">
              <w:tcPr>
                <w:tcW w:w="8353" w:type="dxa"/>
                <w:shd w:val="clear" w:color="auto" w:fill="auto"/>
                <w:tcMar>
                  <w:top w:w="100" w:type="dxa"/>
                  <w:left w:w="100" w:type="dxa"/>
                  <w:bottom w:w="100" w:type="dxa"/>
                  <w:right w:w="100" w:type="dxa"/>
                </w:tcMar>
              </w:tcPr>
            </w:tcPrChange>
          </w:tcPr>
          <w:p w14:paraId="00000199" w14:textId="77777777" w:rsidR="00570313" w:rsidRPr="007F7E2B" w:rsidRDefault="0092717E">
            <w:pPr>
              <w:widowControl w:val="0"/>
              <w:rPr>
                <w:rPrChange w:id="2485" w:author="V2" w:date="2025-04-14T14:19:00Z" w16du:dateUtc="2025-04-14T19:19:00Z">
                  <w:rPr>
                    <w:highlight w:val="white"/>
                  </w:rPr>
                </w:rPrChange>
              </w:rPr>
            </w:pPr>
            <w:r w:rsidRPr="007F7E2B">
              <w:rPr>
                <w:rPrChange w:id="2486" w:author="V2" w:date="2025-04-14T14:19:00Z" w16du:dateUtc="2025-04-14T19:19:00Z">
                  <w:rPr>
                    <w:highlight w:val="white"/>
                  </w:rPr>
                </w:rPrChange>
              </w:rPr>
              <w:t>To estimate the current amount of biomass contained in dead wood pools.</w:t>
            </w:r>
          </w:p>
        </w:tc>
      </w:tr>
      <w:tr w:rsidR="00570313" w:rsidRPr="007F7E2B" w14:paraId="0C1B49A6" w14:textId="77777777">
        <w:tc>
          <w:tcPr>
            <w:tcW w:w="1727" w:type="dxa"/>
            <w:shd w:val="clear" w:color="auto" w:fill="auto"/>
            <w:tcMar>
              <w:top w:w="100" w:type="dxa"/>
              <w:left w:w="100" w:type="dxa"/>
              <w:bottom w:w="100" w:type="dxa"/>
              <w:right w:w="100" w:type="dxa"/>
            </w:tcMar>
            <w:tcPrChange w:id="2487" w:author="V2" w:date="2025-04-14T14:19:00Z" w16du:dateUtc="2025-04-14T19:19:00Z">
              <w:tcPr>
                <w:tcW w:w="1727" w:type="dxa"/>
                <w:shd w:val="clear" w:color="auto" w:fill="auto"/>
                <w:tcMar>
                  <w:top w:w="100" w:type="dxa"/>
                  <w:left w:w="100" w:type="dxa"/>
                  <w:bottom w:w="100" w:type="dxa"/>
                  <w:right w:w="100" w:type="dxa"/>
                </w:tcMar>
              </w:tcPr>
            </w:tcPrChange>
          </w:tcPr>
          <w:p w14:paraId="0000019A" w14:textId="77777777" w:rsidR="00570313" w:rsidRPr="007F7E2B" w:rsidRDefault="0092717E">
            <w:pPr>
              <w:widowControl w:val="0"/>
              <w:rPr>
                <w:rPrChange w:id="2488" w:author="V2" w:date="2025-04-14T14:19:00Z" w16du:dateUtc="2025-04-14T19:19:00Z">
                  <w:rPr>
                    <w:highlight w:val="white"/>
                  </w:rPr>
                </w:rPrChange>
              </w:rPr>
            </w:pPr>
            <w:r w:rsidRPr="007F7E2B">
              <w:rPr>
                <w:rPrChange w:id="2489"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490" w:author="V2" w:date="2025-04-14T14:19:00Z" w16du:dateUtc="2025-04-14T19:19:00Z">
              <w:tcPr>
                <w:tcW w:w="8353" w:type="dxa"/>
                <w:shd w:val="clear" w:color="auto" w:fill="auto"/>
                <w:tcMar>
                  <w:top w:w="100" w:type="dxa"/>
                  <w:left w:w="100" w:type="dxa"/>
                  <w:bottom w:w="100" w:type="dxa"/>
                  <w:right w:w="100" w:type="dxa"/>
                </w:tcMar>
              </w:tcPr>
            </w:tcPrChange>
          </w:tcPr>
          <w:p w14:paraId="0000019B" w14:textId="3618D876" w:rsidR="00570313" w:rsidRPr="007F7E2B" w:rsidRDefault="0092717E">
            <w:pPr>
              <w:widowControl w:val="0"/>
              <w:rPr>
                <w:rPrChange w:id="2491" w:author="V2" w:date="2025-04-14T14:19:00Z" w16du:dateUtc="2025-04-14T19:19:00Z">
                  <w:rPr>
                    <w:highlight w:val="white"/>
                  </w:rPr>
                </w:rPrChange>
              </w:rPr>
            </w:pPr>
            <w:r w:rsidRPr="007F7E2B">
              <w:rPr>
                <w:rPrChange w:id="2492"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"https://verra.org/wp-content/uploads/imported/methodologies/VMD0024-Estimation-of-Carbon-Stocks-in-the-Dead-Wood-Pool-v1.0.pdf" \h</w:instrText>
            </w:r>
            <w:r w:rsidR="00282716">
              <w:fldChar w:fldCharType="separate"/>
            </w:r>
            <w:del w:id="2493" w:author="V2" w:date="2025-04-14T14:19:00Z" w16du:dateUtc="2025-04-14T19:19:00Z">
              <w:r w:rsidR="00570313">
                <w:rPr>
                  <w:color w:val="1155CC"/>
                  <w:highlight w:val="white"/>
                  <w:u w:val="single"/>
                </w:rPr>
                <w:delText>VMD0024</w:delText>
              </w:r>
            </w:del>
            <w:ins w:id="2494" w:author="V2" w:date="2025-04-14T14:19:00Z" w16du:dateUtc="2025-04-14T19:19:00Z">
              <w:r w:rsidR="00282716" w:rsidRPr="007F7E2B">
                <w:rPr>
                  <w:color w:val="1155CC"/>
                  <w:u w:val="single"/>
                </w:rPr>
                <w:t>TRS-6</w:t>
              </w:r>
            </w:ins>
            <w:r w:rsidRPr="007F7E2B">
              <w:rPr>
                <w:color w:val="1155CC"/>
                <w:u w:val="single"/>
                <w:rPrChange w:id="2495" w:author="V2" w:date="2025-04-14T14:19:00Z" w16du:dateUtc="2025-04-14T19:19:00Z">
                  <w:rPr>
                    <w:color w:val="1155CC"/>
                    <w:highlight w:val="white"/>
                    <w:u w:val="single"/>
                  </w:rPr>
                </w:rPrChange>
              </w:rPr>
              <w:t xml:space="preserve"> Estimation of Carbon Stocks in the Dead Wood Pool</w:t>
            </w:r>
            <w:r w:rsidR="00282716">
              <w:fldChar w:fldCharType="end"/>
            </w:r>
            <w:r w:rsidRPr="007F7E2B">
              <w:rPr>
                <w:rPrChange w:id="2496" w:author="V2" w:date="2025-04-14T14:19:00Z" w16du:dateUtc="2025-04-14T19:19:00Z">
                  <w:rPr>
                    <w:highlight w:val="white"/>
                  </w:rPr>
                </w:rPrChange>
              </w:rPr>
              <w:t>.</w:t>
            </w:r>
          </w:p>
        </w:tc>
      </w:tr>
    </w:tbl>
    <w:p w14:paraId="0000019C" w14:textId="77777777" w:rsidR="00570313" w:rsidRPr="007F7E2B" w:rsidRDefault="0092717E">
      <w:pPr>
        <w:pStyle w:val="Heading4"/>
        <w:widowControl w:val="0"/>
        <w:numPr>
          <w:ilvl w:val="2"/>
          <w:numId w:val="14"/>
        </w:numPr>
        <w:spacing w:after="0"/>
      </w:pPr>
      <w:r w:rsidRPr="007F7E2B">
        <w:t>Projection of future dead wood pools within the project area</w:t>
      </w:r>
      <w:r w:rsidRPr="007F7E2B">
        <w:br/>
      </w:r>
    </w:p>
    <w:tbl>
      <w:tblPr>
        <w:tblW w:w="1008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497" w:author="V2" w:date="2025-04-14T14:19:00Z" w16du:dateUtc="2025-04-14T19:19:00Z">
          <w:tblPr>
            <w:tblW w:w="1008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498">
          <w:tblGrid>
            <w:gridCol w:w="1727"/>
            <w:gridCol w:w="8353"/>
          </w:tblGrid>
        </w:tblGridChange>
      </w:tblGrid>
      <w:tr w:rsidR="00570313" w:rsidRPr="007F7E2B" w14:paraId="0DE52AB1" w14:textId="77777777">
        <w:tc>
          <w:tcPr>
            <w:tcW w:w="1727" w:type="dxa"/>
            <w:shd w:val="clear" w:color="auto" w:fill="auto"/>
            <w:tcMar>
              <w:top w:w="100" w:type="dxa"/>
              <w:left w:w="100" w:type="dxa"/>
              <w:bottom w:w="100" w:type="dxa"/>
              <w:right w:w="100" w:type="dxa"/>
            </w:tcMar>
            <w:tcPrChange w:id="2499" w:author="V2" w:date="2025-04-14T14:19:00Z" w16du:dateUtc="2025-04-14T19:19:00Z">
              <w:tcPr>
                <w:tcW w:w="1727" w:type="dxa"/>
                <w:shd w:val="clear" w:color="auto" w:fill="auto"/>
                <w:tcMar>
                  <w:top w:w="100" w:type="dxa"/>
                  <w:left w:w="100" w:type="dxa"/>
                  <w:bottom w:w="100" w:type="dxa"/>
                  <w:right w:w="100" w:type="dxa"/>
                </w:tcMar>
              </w:tcPr>
            </w:tcPrChange>
          </w:tcPr>
          <w:p w14:paraId="0000019D" w14:textId="77777777" w:rsidR="00570313" w:rsidRPr="007F7E2B" w:rsidRDefault="0092717E">
            <w:pPr>
              <w:widowControl w:val="0"/>
              <w:rPr>
                <w:rPrChange w:id="2500" w:author="V2" w:date="2025-04-14T14:19:00Z" w16du:dateUtc="2025-04-14T19:19:00Z">
                  <w:rPr>
                    <w:highlight w:val="white"/>
                  </w:rPr>
                </w:rPrChange>
              </w:rPr>
            </w:pPr>
            <w:r w:rsidRPr="007F7E2B">
              <w:rPr>
                <w:rPrChange w:id="2501"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502" w:author="V2" w:date="2025-04-14T14:19:00Z" w16du:dateUtc="2025-04-14T19:19:00Z">
              <w:tcPr>
                <w:tcW w:w="8353" w:type="dxa"/>
                <w:shd w:val="clear" w:color="auto" w:fill="auto"/>
                <w:tcMar>
                  <w:top w:w="100" w:type="dxa"/>
                  <w:left w:w="100" w:type="dxa"/>
                  <w:bottom w:w="100" w:type="dxa"/>
                  <w:right w:w="100" w:type="dxa"/>
                </w:tcMar>
              </w:tcPr>
            </w:tcPrChange>
          </w:tcPr>
          <w:p w14:paraId="0000019E" w14:textId="77777777" w:rsidR="00570313" w:rsidRPr="007F7E2B" w:rsidRDefault="0092717E">
            <w:pPr>
              <w:widowControl w:val="0"/>
              <w:rPr>
                <w:rPrChange w:id="2503" w:author="V2" w:date="2025-04-14T14:19:00Z" w16du:dateUtc="2025-04-14T19:19:00Z">
                  <w:rPr>
                    <w:highlight w:val="white"/>
                  </w:rPr>
                </w:rPrChange>
              </w:rPr>
            </w:pPr>
            <w:r w:rsidRPr="007F7E2B">
              <w:rPr>
                <w:rPrChange w:id="2504" w:author="V2" w:date="2025-04-14T14:19:00Z" w16du:dateUtc="2025-04-14T19:19:00Z">
                  <w:rPr>
                    <w:highlight w:val="white"/>
                  </w:rPr>
                </w:rPrChange>
              </w:rPr>
              <w:t>Required where there are significant amounts of dead wood in the project area at the project start date, and removals of dead wood through utilization, reduced inputs or accelerated burning as part of a management activity are expected to occur under the project scenario. Optional under all other circumstances.</w:t>
            </w:r>
          </w:p>
        </w:tc>
      </w:tr>
      <w:tr w:rsidR="00570313" w:rsidRPr="007F7E2B" w14:paraId="2BA3836C" w14:textId="77777777">
        <w:tc>
          <w:tcPr>
            <w:tcW w:w="1727" w:type="dxa"/>
            <w:shd w:val="clear" w:color="auto" w:fill="auto"/>
            <w:tcMar>
              <w:top w:w="100" w:type="dxa"/>
              <w:left w:w="100" w:type="dxa"/>
              <w:bottom w:w="100" w:type="dxa"/>
              <w:right w:w="100" w:type="dxa"/>
            </w:tcMar>
            <w:tcPrChange w:id="2505" w:author="V2" w:date="2025-04-14T14:19:00Z" w16du:dateUtc="2025-04-14T19:19:00Z">
              <w:tcPr>
                <w:tcW w:w="1727" w:type="dxa"/>
                <w:shd w:val="clear" w:color="auto" w:fill="auto"/>
                <w:tcMar>
                  <w:top w:w="100" w:type="dxa"/>
                  <w:left w:w="100" w:type="dxa"/>
                  <w:bottom w:w="100" w:type="dxa"/>
                  <w:right w:w="100" w:type="dxa"/>
                </w:tcMar>
              </w:tcPr>
            </w:tcPrChange>
          </w:tcPr>
          <w:p w14:paraId="0000019F" w14:textId="77777777" w:rsidR="00570313" w:rsidRPr="007F7E2B" w:rsidRDefault="0092717E">
            <w:pPr>
              <w:widowControl w:val="0"/>
              <w:rPr>
                <w:rPrChange w:id="2506" w:author="V2" w:date="2025-04-14T14:19:00Z" w16du:dateUtc="2025-04-14T19:19:00Z">
                  <w:rPr>
                    <w:highlight w:val="white"/>
                  </w:rPr>
                </w:rPrChange>
              </w:rPr>
            </w:pPr>
            <w:r w:rsidRPr="007F7E2B">
              <w:rPr>
                <w:rPrChange w:id="2507" w:author="V2" w:date="2025-04-14T14:19:00Z" w16du:dateUtc="2025-04-14T19:19:00Z">
                  <w:rPr>
                    <w:highlight w:val="white"/>
                  </w:rPr>
                </w:rPrChange>
              </w:rPr>
              <w:lastRenderedPageBreak/>
              <w:t>Goal</w:t>
            </w:r>
          </w:p>
        </w:tc>
        <w:tc>
          <w:tcPr>
            <w:tcW w:w="8353" w:type="dxa"/>
            <w:shd w:val="clear" w:color="auto" w:fill="auto"/>
            <w:tcMar>
              <w:top w:w="100" w:type="dxa"/>
              <w:left w:w="100" w:type="dxa"/>
              <w:bottom w:w="100" w:type="dxa"/>
              <w:right w:w="100" w:type="dxa"/>
            </w:tcMar>
            <w:tcPrChange w:id="2508" w:author="V2" w:date="2025-04-14T14:19:00Z" w16du:dateUtc="2025-04-14T19:19:00Z">
              <w:tcPr>
                <w:tcW w:w="8353" w:type="dxa"/>
                <w:shd w:val="clear" w:color="auto" w:fill="auto"/>
                <w:tcMar>
                  <w:top w:w="100" w:type="dxa"/>
                  <w:left w:w="100" w:type="dxa"/>
                  <w:bottom w:w="100" w:type="dxa"/>
                  <w:right w:w="100" w:type="dxa"/>
                </w:tcMar>
              </w:tcPr>
            </w:tcPrChange>
          </w:tcPr>
          <w:p w14:paraId="000001A0" w14:textId="77777777" w:rsidR="00570313" w:rsidRPr="007F7E2B" w:rsidRDefault="0092717E">
            <w:pPr>
              <w:widowControl w:val="0"/>
              <w:rPr>
                <w:rPrChange w:id="2509" w:author="V2" w:date="2025-04-14T14:19:00Z" w16du:dateUtc="2025-04-14T19:19:00Z">
                  <w:rPr>
                    <w:highlight w:val="white"/>
                  </w:rPr>
                </w:rPrChange>
              </w:rPr>
            </w:pPr>
            <w:r w:rsidRPr="007F7E2B">
              <w:rPr>
                <w:rPrChange w:id="2510" w:author="V2" w:date="2025-04-14T14:19:00Z" w16du:dateUtc="2025-04-14T19:19:00Z">
                  <w:rPr>
                    <w:highlight w:val="white"/>
                  </w:rPr>
                </w:rPrChange>
              </w:rPr>
              <w:t>To project the amount of biomass which will be contained in dead wood pools under the baseline scenario.</w:t>
            </w:r>
          </w:p>
        </w:tc>
      </w:tr>
      <w:tr w:rsidR="00570313" w:rsidRPr="007F7E2B" w14:paraId="3AF585C6" w14:textId="77777777">
        <w:tc>
          <w:tcPr>
            <w:tcW w:w="1727" w:type="dxa"/>
            <w:shd w:val="clear" w:color="auto" w:fill="auto"/>
            <w:tcMar>
              <w:top w:w="100" w:type="dxa"/>
              <w:left w:w="100" w:type="dxa"/>
              <w:bottom w:w="100" w:type="dxa"/>
              <w:right w:w="100" w:type="dxa"/>
            </w:tcMar>
            <w:tcPrChange w:id="2511" w:author="V2" w:date="2025-04-14T14:19:00Z" w16du:dateUtc="2025-04-14T19:19:00Z">
              <w:tcPr>
                <w:tcW w:w="1727" w:type="dxa"/>
                <w:shd w:val="clear" w:color="auto" w:fill="auto"/>
                <w:tcMar>
                  <w:top w:w="100" w:type="dxa"/>
                  <w:left w:w="100" w:type="dxa"/>
                  <w:bottom w:w="100" w:type="dxa"/>
                  <w:right w:w="100" w:type="dxa"/>
                </w:tcMar>
              </w:tcPr>
            </w:tcPrChange>
          </w:tcPr>
          <w:p w14:paraId="000001A1" w14:textId="77777777" w:rsidR="00570313" w:rsidRPr="007F7E2B" w:rsidRDefault="0092717E">
            <w:pPr>
              <w:widowControl w:val="0"/>
              <w:rPr>
                <w:rPrChange w:id="2512" w:author="V2" w:date="2025-04-14T14:19:00Z" w16du:dateUtc="2025-04-14T19:19:00Z">
                  <w:rPr>
                    <w:highlight w:val="white"/>
                  </w:rPr>
                </w:rPrChange>
              </w:rPr>
            </w:pPr>
            <w:r w:rsidRPr="007F7E2B">
              <w:rPr>
                <w:rPrChange w:id="2513"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514" w:author="V2" w:date="2025-04-14T14:19:00Z" w16du:dateUtc="2025-04-14T19:19:00Z">
              <w:tcPr>
                <w:tcW w:w="8353" w:type="dxa"/>
                <w:shd w:val="clear" w:color="auto" w:fill="auto"/>
                <w:tcMar>
                  <w:top w:w="100" w:type="dxa"/>
                  <w:left w:w="100" w:type="dxa"/>
                  <w:bottom w:w="100" w:type="dxa"/>
                  <w:right w:w="100" w:type="dxa"/>
                </w:tcMar>
              </w:tcPr>
            </w:tcPrChange>
          </w:tcPr>
          <w:p w14:paraId="000001A2" w14:textId="7235002E" w:rsidR="00570313" w:rsidRPr="007F7E2B" w:rsidRDefault="0092717E">
            <w:pPr>
              <w:widowControl w:val="0"/>
              <w:rPr>
                <w:rPrChange w:id="2515" w:author="V2" w:date="2025-04-14T14:19:00Z" w16du:dateUtc="2025-04-14T19:19:00Z">
                  <w:rPr>
                    <w:highlight w:val="white"/>
                  </w:rPr>
                </w:rPrChange>
              </w:rPr>
            </w:pPr>
            <w:r w:rsidRPr="007F7E2B">
              <w:rPr>
                <w:rPrChange w:id="2516"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"https://verra.org/wp-content/uploads/imported/methodologies/VMD0019-Methods-to-Project-Future-Conditions-v1.0.pdf" \h</w:instrText>
            </w:r>
            <w:r w:rsidR="00282716">
              <w:fldChar w:fldCharType="separate"/>
            </w:r>
            <w:del w:id="2517" w:author="V2" w:date="2025-04-14T14:19:00Z" w16du:dateUtc="2025-04-14T19:19:00Z">
              <w:r w:rsidR="00570313">
                <w:rPr>
                  <w:color w:val="1155CC"/>
                  <w:highlight w:val="white"/>
                  <w:u w:val="single"/>
                </w:rPr>
                <w:delText>VMD0019</w:delText>
              </w:r>
            </w:del>
            <w:ins w:id="2518" w:author="V2" w:date="2025-04-14T14:19:00Z" w16du:dateUtc="2025-04-14T19:19:00Z">
              <w:r w:rsidR="00282716" w:rsidRPr="007F7E2B">
                <w:rPr>
                  <w:color w:val="1155CC"/>
                  <w:u w:val="single"/>
                </w:rPr>
                <w:t>TRS-2</w:t>
              </w:r>
            </w:ins>
            <w:r w:rsidRPr="007F7E2B">
              <w:rPr>
                <w:color w:val="1155CC"/>
                <w:u w:val="single"/>
                <w:rPrChange w:id="2519" w:author="V2" w:date="2025-04-14T14:19:00Z" w16du:dateUtc="2025-04-14T19:19:00Z">
                  <w:rPr>
                    <w:color w:val="1155CC"/>
                    <w:highlight w:val="white"/>
                    <w:u w:val="single"/>
                  </w:rPr>
                </w:rPrChange>
              </w:rPr>
              <w:t xml:space="preserve"> Methods to Project Future Conditions</w:t>
            </w:r>
            <w:r w:rsidR="00282716">
              <w:fldChar w:fldCharType="end"/>
            </w:r>
            <w:r w:rsidRPr="007F7E2B">
              <w:rPr>
                <w:rPrChange w:id="2520" w:author="V2" w:date="2025-04-14T14:19:00Z" w16du:dateUtc="2025-04-14T19:19:00Z">
                  <w:rPr>
                    <w:highlight w:val="white"/>
                  </w:rPr>
                </w:rPrChange>
              </w:rPr>
              <w:t>, with dead wood pools as the relevant variable X.</w:t>
            </w:r>
          </w:p>
        </w:tc>
      </w:tr>
    </w:tbl>
    <w:p w14:paraId="000001A3" w14:textId="77777777" w:rsidR="00570313" w:rsidRPr="007F7E2B" w:rsidRDefault="0092717E">
      <w:pPr>
        <w:pStyle w:val="Heading4"/>
        <w:widowControl w:val="0"/>
        <w:numPr>
          <w:ilvl w:val="2"/>
          <w:numId w:val="14"/>
        </w:numPr>
        <w:spacing w:after="0"/>
      </w:pPr>
      <w:bookmarkStart w:id="2521" w:name="bookmark=id.z151mgjdegnt" w:colFirst="0" w:colLast="0"/>
      <w:bookmarkEnd w:id="2521"/>
      <w:r w:rsidRPr="007F7E2B">
        <w:t>Estimation of current average domesticated animal populations within the project area</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522"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523">
          <w:tblGrid>
            <w:gridCol w:w="1727"/>
            <w:gridCol w:w="8353"/>
          </w:tblGrid>
        </w:tblGridChange>
      </w:tblGrid>
      <w:tr w:rsidR="00570313" w:rsidRPr="007F7E2B" w14:paraId="7819D7F7" w14:textId="77777777">
        <w:tc>
          <w:tcPr>
            <w:tcW w:w="1727" w:type="dxa"/>
            <w:shd w:val="clear" w:color="auto" w:fill="auto"/>
            <w:tcMar>
              <w:top w:w="100" w:type="dxa"/>
              <w:left w:w="100" w:type="dxa"/>
              <w:bottom w:w="100" w:type="dxa"/>
              <w:right w:w="100" w:type="dxa"/>
            </w:tcMar>
            <w:tcPrChange w:id="2524" w:author="V2" w:date="2025-04-14T14:19:00Z" w16du:dateUtc="2025-04-14T19:19:00Z">
              <w:tcPr>
                <w:tcW w:w="1727" w:type="dxa"/>
                <w:shd w:val="clear" w:color="auto" w:fill="auto"/>
                <w:tcMar>
                  <w:top w:w="100" w:type="dxa"/>
                  <w:left w:w="100" w:type="dxa"/>
                  <w:bottom w:w="100" w:type="dxa"/>
                  <w:right w:w="100" w:type="dxa"/>
                </w:tcMar>
              </w:tcPr>
            </w:tcPrChange>
          </w:tcPr>
          <w:p w14:paraId="000001A4" w14:textId="77777777" w:rsidR="00570313" w:rsidRPr="007F7E2B" w:rsidRDefault="0092717E">
            <w:pPr>
              <w:widowControl w:val="0"/>
              <w:rPr>
                <w:rPrChange w:id="2525" w:author="V2" w:date="2025-04-14T14:19:00Z" w16du:dateUtc="2025-04-14T19:19:00Z">
                  <w:rPr>
                    <w:highlight w:val="white"/>
                  </w:rPr>
                </w:rPrChange>
              </w:rPr>
            </w:pPr>
            <w:r w:rsidRPr="007F7E2B">
              <w:rPr>
                <w:rPrChange w:id="2526"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527" w:author="V2" w:date="2025-04-14T14:19:00Z" w16du:dateUtc="2025-04-14T19:19:00Z">
              <w:tcPr>
                <w:tcW w:w="8353" w:type="dxa"/>
                <w:shd w:val="clear" w:color="auto" w:fill="auto"/>
                <w:tcMar>
                  <w:top w:w="100" w:type="dxa"/>
                  <w:left w:w="100" w:type="dxa"/>
                  <w:bottom w:w="100" w:type="dxa"/>
                  <w:right w:w="100" w:type="dxa"/>
                </w:tcMar>
              </w:tcPr>
            </w:tcPrChange>
          </w:tcPr>
          <w:p w14:paraId="000001A5" w14:textId="77777777" w:rsidR="00570313" w:rsidRPr="007F7E2B" w:rsidRDefault="0092717E">
            <w:pPr>
              <w:widowControl w:val="0"/>
              <w:rPr>
                <w:rPrChange w:id="2528" w:author="V2" w:date="2025-04-14T14:19:00Z" w16du:dateUtc="2025-04-14T19:19:00Z">
                  <w:rPr>
                    <w:highlight w:val="white"/>
                  </w:rPr>
                </w:rPrChange>
              </w:rPr>
            </w:pPr>
            <w:r w:rsidRPr="007F7E2B">
              <w:rPr>
                <w:rPrChange w:id="2529" w:author="V2" w:date="2025-04-14T14:19:00Z" w16du:dateUtc="2025-04-14T19:19:00Z">
                  <w:rPr>
                    <w:highlight w:val="white"/>
                  </w:rPr>
                </w:rPrChange>
              </w:rPr>
              <w:t>Required where GHG emissions from domesticated animal populations within the project area are expected to be significantly greater under the project scenario as compared with the baseline scenario at any time during the project crediting period. Optional under all other circumstances.</w:t>
            </w:r>
          </w:p>
        </w:tc>
      </w:tr>
      <w:tr w:rsidR="00570313" w:rsidRPr="007F7E2B" w14:paraId="127F132C" w14:textId="77777777">
        <w:tc>
          <w:tcPr>
            <w:tcW w:w="1727" w:type="dxa"/>
            <w:shd w:val="clear" w:color="auto" w:fill="auto"/>
            <w:tcMar>
              <w:top w:w="100" w:type="dxa"/>
              <w:left w:w="100" w:type="dxa"/>
              <w:bottom w:w="100" w:type="dxa"/>
              <w:right w:w="100" w:type="dxa"/>
            </w:tcMar>
            <w:tcPrChange w:id="2530" w:author="V2" w:date="2025-04-14T14:19:00Z" w16du:dateUtc="2025-04-14T19:19:00Z">
              <w:tcPr>
                <w:tcW w:w="1727" w:type="dxa"/>
                <w:shd w:val="clear" w:color="auto" w:fill="auto"/>
                <w:tcMar>
                  <w:top w:w="100" w:type="dxa"/>
                  <w:left w:w="100" w:type="dxa"/>
                  <w:bottom w:w="100" w:type="dxa"/>
                  <w:right w:w="100" w:type="dxa"/>
                </w:tcMar>
              </w:tcPr>
            </w:tcPrChange>
          </w:tcPr>
          <w:p w14:paraId="000001A6" w14:textId="77777777" w:rsidR="00570313" w:rsidRPr="007F7E2B" w:rsidRDefault="0092717E">
            <w:pPr>
              <w:widowControl w:val="0"/>
              <w:rPr>
                <w:rPrChange w:id="2531" w:author="V2" w:date="2025-04-14T14:19:00Z" w16du:dateUtc="2025-04-14T19:19:00Z">
                  <w:rPr>
                    <w:highlight w:val="white"/>
                  </w:rPr>
                </w:rPrChange>
              </w:rPr>
            </w:pPr>
            <w:r w:rsidRPr="007F7E2B">
              <w:rPr>
                <w:rPrChange w:id="2532"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2533" w:author="V2" w:date="2025-04-14T14:19:00Z" w16du:dateUtc="2025-04-14T19:19:00Z">
              <w:tcPr>
                <w:tcW w:w="8353" w:type="dxa"/>
                <w:shd w:val="clear" w:color="auto" w:fill="auto"/>
                <w:tcMar>
                  <w:top w:w="100" w:type="dxa"/>
                  <w:left w:w="100" w:type="dxa"/>
                  <w:bottom w:w="100" w:type="dxa"/>
                  <w:right w:w="100" w:type="dxa"/>
                </w:tcMar>
              </w:tcPr>
            </w:tcPrChange>
          </w:tcPr>
          <w:p w14:paraId="000001A7" w14:textId="77777777" w:rsidR="00570313" w:rsidRPr="007F7E2B" w:rsidRDefault="0092717E">
            <w:pPr>
              <w:widowControl w:val="0"/>
              <w:rPr>
                <w:rPrChange w:id="2534" w:author="V2" w:date="2025-04-14T14:19:00Z" w16du:dateUtc="2025-04-14T19:19:00Z">
                  <w:rPr>
                    <w:highlight w:val="white"/>
                  </w:rPr>
                </w:rPrChange>
              </w:rPr>
            </w:pPr>
            <w:r w:rsidRPr="007F7E2B">
              <w:rPr>
                <w:rPrChange w:id="2535" w:author="V2" w:date="2025-04-14T14:19:00Z" w16du:dateUtc="2025-04-14T19:19:00Z">
                  <w:rPr>
                    <w:highlight w:val="white"/>
                  </w:rPr>
                </w:rPrChange>
              </w:rPr>
              <w:t>To estimate the average current population of domesticated animals within the project area.</w:t>
            </w:r>
          </w:p>
        </w:tc>
      </w:tr>
      <w:tr w:rsidR="00570313" w:rsidRPr="007F7E2B" w14:paraId="300F3CF4" w14:textId="77777777">
        <w:tc>
          <w:tcPr>
            <w:tcW w:w="1727" w:type="dxa"/>
            <w:shd w:val="clear" w:color="auto" w:fill="auto"/>
            <w:tcMar>
              <w:top w:w="100" w:type="dxa"/>
              <w:left w:w="100" w:type="dxa"/>
              <w:bottom w:w="100" w:type="dxa"/>
              <w:right w:w="100" w:type="dxa"/>
            </w:tcMar>
            <w:tcPrChange w:id="2536" w:author="V2" w:date="2025-04-14T14:19:00Z" w16du:dateUtc="2025-04-14T19:19:00Z">
              <w:tcPr>
                <w:tcW w:w="1727" w:type="dxa"/>
                <w:shd w:val="clear" w:color="auto" w:fill="auto"/>
                <w:tcMar>
                  <w:top w:w="100" w:type="dxa"/>
                  <w:left w:w="100" w:type="dxa"/>
                  <w:bottom w:w="100" w:type="dxa"/>
                  <w:right w:w="100" w:type="dxa"/>
                </w:tcMar>
              </w:tcPr>
            </w:tcPrChange>
          </w:tcPr>
          <w:p w14:paraId="000001A8" w14:textId="77777777" w:rsidR="00570313" w:rsidRPr="007F7E2B" w:rsidRDefault="0092717E">
            <w:pPr>
              <w:widowControl w:val="0"/>
              <w:rPr>
                <w:rPrChange w:id="2537" w:author="V2" w:date="2025-04-14T14:19:00Z" w16du:dateUtc="2025-04-14T19:19:00Z">
                  <w:rPr>
                    <w:highlight w:val="white"/>
                  </w:rPr>
                </w:rPrChange>
              </w:rPr>
            </w:pPr>
            <w:r w:rsidRPr="007F7E2B">
              <w:rPr>
                <w:rPrChange w:id="2538"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539" w:author="V2" w:date="2025-04-14T14:19:00Z" w16du:dateUtc="2025-04-14T19:19:00Z">
              <w:tcPr>
                <w:tcW w:w="8353" w:type="dxa"/>
                <w:shd w:val="clear" w:color="auto" w:fill="auto"/>
                <w:tcMar>
                  <w:top w:w="100" w:type="dxa"/>
                  <w:left w:w="100" w:type="dxa"/>
                  <w:bottom w:w="100" w:type="dxa"/>
                  <w:right w:w="100" w:type="dxa"/>
                </w:tcMar>
              </w:tcPr>
            </w:tcPrChange>
          </w:tcPr>
          <w:p w14:paraId="000001A9" w14:textId="7654D254" w:rsidR="00570313" w:rsidRPr="007F7E2B" w:rsidRDefault="0092717E">
            <w:pPr>
              <w:widowControl w:val="0"/>
              <w:rPr>
                <w:rPrChange w:id="2540" w:author="V2" w:date="2025-04-14T14:19:00Z" w16du:dateUtc="2025-04-14T19:19:00Z">
                  <w:rPr>
                    <w:highlight w:val="white"/>
                  </w:rPr>
                </w:rPrChange>
              </w:rPr>
            </w:pPr>
            <w:r w:rsidRPr="007F7E2B">
              <w:rPr>
                <w:rPrChange w:id="2541" w:author="V2" w:date="2025-04-14T14:19:00Z" w16du:dateUtc="2025-04-14T19:19:00Z">
                  <w:rPr>
                    <w:highlight w:val="white"/>
                  </w:rPr>
                </w:rPrChange>
              </w:rPr>
              <w:t xml:space="preserve">Use the module </w:t>
            </w:r>
            <w:r w:rsidR="00282716">
              <w:fldChar w:fldCharType="begin"/>
            </w:r>
            <w:r w:rsidR="00282716">
              <w:instrText>HYPERLINK "https://verra.org/wp-content/uploads/imported/methodologies/VMD0027-Estimation-of-Domesticated-Animal-Populations-v1.0.pdf" \h</w:instrText>
            </w:r>
            <w:r w:rsidR="00282716">
              <w:fldChar w:fldCharType="separate"/>
            </w:r>
            <w:del w:id="2542" w:author="V2" w:date="2025-04-14T14:19:00Z" w16du:dateUtc="2025-04-14T19:19:00Z">
              <w:r w:rsidR="00570313">
                <w:rPr>
                  <w:color w:val="1155CC"/>
                  <w:highlight w:val="white"/>
                  <w:u w:val="single"/>
                </w:rPr>
                <w:delText>VMD0027</w:delText>
              </w:r>
            </w:del>
            <w:ins w:id="2543" w:author="V2" w:date="2025-04-14T14:19:00Z" w16du:dateUtc="2025-04-14T19:19:00Z">
              <w:r w:rsidR="00282716" w:rsidRPr="007F7E2B">
                <w:rPr>
                  <w:color w:val="1155CC"/>
                  <w:u w:val="single"/>
                </w:rPr>
                <w:t>TRS-9</w:t>
              </w:r>
            </w:ins>
            <w:r w:rsidRPr="007F7E2B">
              <w:rPr>
                <w:color w:val="1155CC"/>
                <w:u w:val="single"/>
                <w:rPrChange w:id="2544" w:author="V2" w:date="2025-04-14T14:19:00Z" w16du:dateUtc="2025-04-14T19:19:00Z">
                  <w:rPr>
                    <w:color w:val="1155CC"/>
                    <w:highlight w:val="white"/>
                    <w:u w:val="single"/>
                  </w:rPr>
                </w:rPrChange>
              </w:rPr>
              <w:t xml:space="preserve"> Estimation of Emissions from Domesticated Animals</w:t>
            </w:r>
            <w:r w:rsidR="00282716">
              <w:fldChar w:fldCharType="end"/>
            </w:r>
            <w:r w:rsidRPr="007F7E2B">
              <w:rPr>
                <w:rPrChange w:id="2545" w:author="V2" w:date="2025-04-14T14:19:00Z" w16du:dateUtc="2025-04-14T19:19:00Z">
                  <w:rPr>
                    <w:highlight w:val="white"/>
                  </w:rPr>
                </w:rPrChange>
              </w:rPr>
              <w:t>.</w:t>
            </w:r>
          </w:p>
        </w:tc>
      </w:tr>
    </w:tbl>
    <w:p w14:paraId="000001AA" w14:textId="77777777" w:rsidR="00570313" w:rsidRPr="007F7E2B" w:rsidRDefault="0092717E">
      <w:pPr>
        <w:pStyle w:val="Heading4"/>
        <w:widowControl w:val="0"/>
        <w:numPr>
          <w:ilvl w:val="2"/>
          <w:numId w:val="14"/>
        </w:numPr>
        <w:spacing w:after="0"/>
      </w:pPr>
      <w:bookmarkStart w:id="2546" w:name="bookmark=id.qzet6i3mm2c9" w:colFirst="0" w:colLast="0"/>
      <w:bookmarkEnd w:id="2546"/>
      <w:r w:rsidRPr="007F7E2B">
        <w:t>Projection of future domesticated animal populations under the baseline scenario</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547"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548">
          <w:tblGrid>
            <w:gridCol w:w="1727"/>
            <w:gridCol w:w="8353"/>
          </w:tblGrid>
        </w:tblGridChange>
      </w:tblGrid>
      <w:tr w:rsidR="00570313" w:rsidRPr="007F7E2B" w14:paraId="53A2186F" w14:textId="77777777">
        <w:tc>
          <w:tcPr>
            <w:tcW w:w="1727" w:type="dxa"/>
            <w:shd w:val="clear" w:color="auto" w:fill="auto"/>
            <w:tcMar>
              <w:top w:w="100" w:type="dxa"/>
              <w:left w:w="100" w:type="dxa"/>
              <w:bottom w:w="100" w:type="dxa"/>
              <w:right w:w="100" w:type="dxa"/>
            </w:tcMar>
            <w:tcPrChange w:id="2549" w:author="V2" w:date="2025-04-14T14:19:00Z" w16du:dateUtc="2025-04-14T19:19:00Z">
              <w:tcPr>
                <w:tcW w:w="1727" w:type="dxa"/>
                <w:shd w:val="clear" w:color="auto" w:fill="auto"/>
                <w:tcMar>
                  <w:top w:w="100" w:type="dxa"/>
                  <w:left w:w="100" w:type="dxa"/>
                  <w:bottom w:w="100" w:type="dxa"/>
                  <w:right w:w="100" w:type="dxa"/>
                </w:tcMar>
              </w:tcPr>
            </w:tcPrChange>
          </w:tcPr>
          <w:p w14:paraId="000001AB" w14:textId="77777777" w:rsidR="00570313" w:rsidRPr="007F7E2B" w:rsidRDefault="0092717E">
            <w:pPr>
              <w:widowControl w:val="0"/>
              <w:rPr>
                <w:rPrChange w:id="2550" w:author="V2" w:date="2025-04-14T14:19:00Z" w16du:dateUtc="2025-04-14T19:19:00Z">
                  <w:rPr>
                    <w:highlight w:val="white"/>
                  </w:rPr>
                </w:rPrChange>
              </w:rPr>
            </w:pPr>
            <w:r w:rsidRPr="007F7E2B">
              <w:rPr>
                <w:rPrChange w:id="2551"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552" w:author="V2" w:date="2025-04-14T14:19:00Z" w16du:dateUtc="2025-04-14T19:19:00Z">
              <w:tcPr>
                <w:tcW w:w="8353" w:type="dxa"/>
                <w:shd w:val="clear" w:color="auto" w:fill="auto"/>
                <w:tcMar>
                  <w:top w:w="100" w:type="dxa"/>
                  <w:left w:w="100" w:type="dxa"/>
                  <w:bottom w:w="100" w:type="dxa"/>
                  <w:right w:w="100" w:type="dxa"/>
                </w:tcMar>
              </w:tcPr>
            </w:tcPrChange>
          </w:tcPr>
          <w:p w14:paraId="000001AC" w14:textId="77777777" w:rsidR="00570313" w:rsidRPr="007F7E2B" w:rsidRDefault="0092717E">
            <w:pPr>
              <w:widowControl w:val="0"/>
              <w:rPr>
                <w:rPrChange w:id="2553" w:author="V2" w:date="2025-04-14T14:19:00Z" w16du:dateUtc="2025-04-14T19:19:00Z">
                  <w:rPr>
                    <w:highlight w:val="white"/>
                  </w:rPr>
                </w:rPrChange>
              </w:rPr>
            </w:pPr>
            <w:r w:rsidRPr="007F7E2B">
              <w:rPr>
                <w:rPrChange w:id="2554" w:author="V2" w:date="2025-04-14T14:19:00Z" w16du:dateUtc="2025-04-14T19:19:00Z">
                  <w:rPr>
                    <w:highlight w:val="white"/>
                  </w:rPr>
                </w:rPrChange>
              </w:rPr>
              <w:t>Required where GHG emissions from domesticated animal populations within the project area are expected to be significantly greater under the project scenario as compared with the baseline scenario at any time during the project crediting period. Optional under all other circumstances.</w:t>
            </w:r>
          </w:p>
        </w:tc>
      </w:tr>
      <w:tr w:rsidR="00570313" w:rsidRPr="007F7E2B" w14:paraId="0C903238" w14:textId="77777777">
        <w:tc>
          <w:tcPr>
            <w:tcW w:w="1727" w:type="dxa"/>
            <w:shd w:val="clear" w:color="auto" w:fill="auto"/>
            <w:tcMar>
              <w:top w:w="100" w:type="dxa"/>
              <w:left w:w="100" w:type="dxa"/>
              <w:bottom w:w="100" w:type="dxa"/>
              <w:right w:w="100" w:type="dxa"/>
            </w:tcMar>
            <w:tcPrChange w:id="2555" w:author="V2" w:date="2025-04-14T14:19:00Z" w16du:dateUtc="2025-04-14T19:19:00Z">
              <w:tcPr>
                <w:tcW w:w="1727" w:type="dxa"/>
                <w:shd w:val="clear" w:color="auto" w:fill="auto"/>
                <w:tcMar>
                  <w:top w:w="100" w:type="dxa"/>
                  <w:left w:w="100" w:type="dxa"/>
                  <w:bottom w:w="100" w:type="dxa"/>
                  <w:right w:w="100" w:type="dxa"/>
                </w:tcMar>
              </w:tcPr>
            </w:tcPrChange>
          </w:tcPr>
          <w:p w14:paraId="000001AD" w14:textId="77777777" w:rsidR="00570313" w:rsidRPr="007F7E2B" w:rsidRDefault="0092717E">
            <w:pPr>
              <w:widowControl w:val="0"/>
              <w:rPr>
                <w:rPrChange w:id="2556" w:author="V2" w:date="2025-04-14T14:19:00Z" w16du:dateUtc="2025-04-14T19:19:00Z">
                  <w:rPr>
                    <w:highlight w:val="white"/>
                  </w:rPr>
                </w:rPrChange>
              </w:rPr>
            </w:pPr>
            <w:r w:rsidRPr="007F7E2B">
              <w:rPr>
                <w:rPrChange w:id="2557"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2558" w:author="V2" w:date="2025-04-14T14:19:00Z" w16du:dateUtc="2025-04-14T19:19:00Z">
              <w:tcPr>
                <w:tcW w:w="8353" w:type="dxa"/>
                <w:shd w:val="clear" w:color="auto" w:fill="auto"/>
                <w:tcMar>
                  <w:top w:w="100" w:type="dxa"/>
                  <w:left w:w="100" w:type="dxa"/>
                  <w:bottom w:w="100" w:type="dxa"/>
                  <w:right w:w="100" w:type="dxa"/>
                </w:tcMar>
              </w:tcPr>
            </w:tcPrChange>
          </w:tcPr>
          <w:p w14:paraId="000001AE" w14:textId="77777777" w:rsidR="00570313" w:rsidRPr="007F7E2B" w:rsidRDefault="0092717E">
            <w:pPr>
              <w:widowControl w:val="0"/>
              <w:rPr>
                <w:rPrChange w:id="2559" w:author="V2" w:date="2025-04-14T14:19:00Z" w16du:dateUtc="2025-04-14T19:19:00Z">
                  <w:rPr>
                    <w:highlight w:val="white"/>
                  </w:rPr>
                </w:rPrChange>
              </w:rPr>
            </w:pPr>
            <w:r w:rsidRPr="007F7E2B">
              <w:rPr>
                <w:rPrChange w:id="2560" w:author="V2" w:date="2025-04-14T14:19:00Z" w16du:dateUtc="2025-04-14T19:19:00Z">
                  <w:rPr>
                    <w:highlight w:val="white"/>
                  </w:rPr>
                </w:rPrChange>
              </w:rPr>
              <w:t>To project the future populations of domesticated animals under the baseline scenario.</w:t>
            </w:r>
          </w:p>
        </w:tc>
      </w:tr>
      <w:tr w:rsidR="00570313" w:rsidRPr="007F7E2B" w14:paraId="12E3444C" w14:textId="77777777">
        <w:tc>
          <w:tcPr>
            <w:tcW w:w="1727" w:type="dxa"/>
            <w:shd w:val="clear" w:color="auto" w:fill="auto"/>
            <w:tcMar>
              <w:top w:w="100" w:type="dxa"/>
              <w:left w:w="100" w:type="dxa"/>
              <w:bottom w:w="100" w:type="dxa"/>
              <w:right w:w="100" w:type="dxa"/>
            </w:tcMar>
            <w:tcPrChange w:id="2561" w:author="V2" w:date="2025-04-14T14:19:00Z" w16du:dateUtc="2025-04-14T19:19:00Z">
              <w:tcPr>
                <w:tcW w:w="1727" w:type="dxa"/>
                <w:shd w:val="clear" w:color="auto" w:fill="auto"/>
                <w:tcMar>
                  <w:top w:w="100" w:type="dxa"/>
                  <w:left w:w="100" w:type="dxa"/>
                  <w:bottom w:w="100" w:type="dxa"/>
                  <w:right w:w="100" w:type="dxa"/>
                </w:tcMar>
              </w:tcPr>
            </w:tcPrChange>
          </w:tcPr>
          <w:p w14:paraId="000001AF" w14:textId="77777777" w:rsidR="00570313" w:rsidRPr="007F7E2B" w:rsidRDefault="0092717E">
            <w:pPr>
              <w:widowControl w:val="0"/>
              <w:rPr>
                <w:rPrChange w:id="2562" w:author="V2" w:date="2025-04-14T14:19:00Z" w16du:dateUtc="2025-04-14T19:19:00Z">
                  <w:rPr>
                    <w:highlight w:val="white"/>
                  </w:rPr>
                </w:rPrChange>
              </w:rPr>
            </w:pPr>
            <w:r w:rsidRPr="007F7E2B">
              <w:rPr>
                <w:rPrChange w:id="2563"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564" w:author="V2" w:date="2025-04-14T14:19:00Z" w16du:dateUtc="2025-04-14T19:19:00Z">
              <w:tcPr>
                <w:tcW w:w="8353" w:type="dxa"/>
                <w:shd w:val="clear" w:color="auto" w:fill="auto"/>
                <w:tcMar>
                  <w:top w:w="100" w:type="dxa"/>
                  <w:left w:w="100" w:type="dxa"/>
                  <w:bottom w:w="100" w:type="dxa"/>
                  <w:right w:w="100" w:type="dxa"/>
                </w:tcMar>
              </w:tcPr>
            </w:tcPrChange>
          </w:tcPr>
          <w:p w14:paraId="000001B0" w14:textId="2F15D6D4" w:rsidR="00570313" w:rsidRPr="007F7E2B" w:rsidRDefault="0092717E">
            <w:pPr>
              <w:widowControl w:val="0"/>
              <w:rPr>
                <w:rPrChange w:id="2565" w:author="V2" w:date="2025-04-14T14:19:00Z" w16du:dateUtc="2025-04-14T19:19:00Z">
                  <w:rPr>
                    <w:highlight w:val="white"/>
                  </w:rPr>
                </w:rPrChange>
              </w:rPr>
            </w:pPr>
            <w:r w:rsidRPr="007F7E2B">
              <w:rPr>
                <w:rPrChange w:id="2566"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"https://verra.org/wp-content/uploads/imported/methodologies/VMD0019-Methods-to-Project-Future-Conditions-v1.0.pdf" \h</w:instrText>
            </w:r>
            <w:r w:rsidR="00282716">
              <w:fldChar w:fldCharType="separate"/>
            </w:r>
            <w:del w:id="2567" w:author="V2" w:date="2025-04-14T14:19:00Z" w16du:dateUtc="2025-04-14T19:19:00Z">
              <w:r w:rsidR="00570313">
                <w:rPr>
                  <w:color w:val="1155CC"/>
                  <w:highlight w:val="white"/>
                  <w:u w:val="single"/>
                </w:rPr>
                <w:delText>VMD0019</w:delText>
              </w:r>
            </w:del>
            <w:ins w:id="2568" w:author="V2" w:date="2025-04-14T14:19:00Z" w16du:dateUtc="2025-04-14T19:19:00Z">
              <w:r w:rsidR="00282716" w:rsidRPr="007F7E2B">
                <w:rPr>
                  <w:color w:val="1155CC"/>
                  <w:u w:val="single"/>
                </w:rPr>
                <w:t>TRS-2</w:t>
              </w:r>
            </w:ins>
            <w:r w:rsidRPr="007F7E2B">
              <w:rPr>
                <w:color w:val="1155CC"/>
                <w:u w:val="single"/>
                <w:rPrChange w:id="2569"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"https://verra.org/wp-content/uploads/imported/methodologies/VMD0019-Methods-to-Project-Future-Conditions-v1.0.pdf" \h</w:instrText>
            </w:r>
            <w:r>
              <w:fldChar w:fldCharType="separate"/>
            </w:r>
            <w:r w:rsidRPr="007F7E2B">
              <w:rPr>
                <w:i/>
                <w:color w:val="1155CC"/>
                <w:u w:val="single"/>
                <w:rPrChange w:id="2570" w:author="V2" w:date="2025-04-14T14:19:00Z" w16du:dateUtc="2025-04-14T19:19:00Z">
                  <w:rPr>
                    <w:i/>
                    <w:color w:val="1155CC"/>
                    <w:highlight w:val="white"/>
                    <w:u w:val="single"/>
                  </w:rPr>
                </w:rPrChange>
              </w:rPr>
              <w:t>Methods to Project Future Conditions</w:t>
            </w:r>
            <w:r>
              <w:fldChar w:fldCharType="end"/>
            </w:r>
            <w:r w:rsidRPr="007F7E2B">
              <w:rPr>
                <w:rPrChange w:id="2571" w:author="V2" w:date="2025-04-14T14:19:00Z" w16du:dateUtc="2025-04-14T19:19:00Z">
                  <w:rPr>
                    <w:highlight w:val="white"/>
                  </w:rPr>
                </w:rPrChange>
              </w:rPr>
              <w:t>, with domesticated animal populations as the relevant variable X.</w:t>
            </w:r>
          </w:p>
        </w:tc>
      </w:tr>
      <w:tr w:rsidR="00570313" w:rsidRPr="007F7E2B" w14:paraId="33BFC2B2" w14:textId="77777777">
        <w:tc>
          <w:tcPr>
            <w:tcW w:w="1727" w:type="dxa"/>
            <w:shd w:val="clear" w:color="auto" w:fill="auto"/>
            <w:tcMar>
              <w:top w:w="100" w:type="dxa"/>
              <w:left w:w="100" w:type="dxa"/>
              <w:bottom w:w="100" w:type="dxa"/>
              <w:right w:w="100" w:type="dxa"/>
            </w:tcMar>
            <w:tcPrChange w:id="2572" w:author="V2" w:date="2025-04-14T14:19:00Z" w16du:dateUtc="2025-04-14T19:19:00Z">
              <w:tcPr>
                <w:tcW w:w="1727" w:type="dxa"/>
                <w:shd w:val="clear" w:color="auto" w:fill="auto"/>
                <w:tcMar>
                  <w:top w:w="100" w:type="dxa"/>
                  <w:left w:w="100" w:type="dxa"/>
                  <w:bottom w:w="100" w:type="dxa"/>
                  <w:right w:w="100" w:type="dxa"/>
                </w:tcMar>
              </w:tcPr>
            </w:tcPrChange>
          </w:tcPr>
          <w:p w14:paraId="000001B1" w14:textId="77777777" w:rsidR="00570313" w:rsidRPr="007F7E2B" w:rsidRDefault="0092717E">
            <w:pPr>
              <w:widowControl w:val="0"/>
              <w:rPr>
                <w:rPrChange w:id="2573" w:author="V2" w:date="2025-04-14T14:19:00Z" w16du:dateUtc="2025-04-14T19:19:00Z">
                  <w:rPr>
                    <w:highlight w:val="white"/>
                  </w:rPr>
                </w:rPrChange>
              </w:rPr>
            </w:pPr>
            <w:r w:rsidRPr="007F7E2B">
              <w:rPr>
                <w:rPrChange w:id="2574" w:author="V2" w:date="2025-04-14T14:19:00Z" w16du:dateUtc="2025-04-14T19:19:00Z">
                  <w:rPr>
                    <w:highlight w:val="white"/>
                  </w:rPr>
                </w:rPrChange>
              </w:rPr>
              <w:t>Comments</w:t>
            </w:r>
          </w:p>
        </w:tc>
        <w:tc>
          <w:tcPr>
            <w:tcW w:w="8353" w:type="dxa"/>
            <w:shd w:val="clear" w:color="auto" w:fill="auto"/>
            <w:tcMar>
              <w:top w:w="100" w:type="dxa"/>
              <w:left w:w="100" w:type="dxa"/>
              <w:bottom w:w="100" w:type="dxa"/>
              <w:right w:w="100" w:type="dxa"/>
            </w:tcMar>
            <w:tcPrChange w:id="2575" w:author="V2" w:date="2025-04-14T14:19:00Z" w16du:dateUtc="2025-04-14T19:19:00Z">
              <w:tcPr>
                <w:tcW w:w="8353" w:type="dxa"/>
                <w:shd w:val="clear" w:color="auto" w:fill="auto"/>
                <w:tcMar>
                  <w:top w:w="100" w:type="dxa"/>
                  <w:left w:w="100" w:type="dxa"/>
                  <w:bottom w:w="100" w:type="dxa"/>
                  <w:right w:w="100" w:type="dxa"/>
                </w:tcMar>
              </w:tcPr>
            </w:tcPrChange>
          </w:tcPr>
          <w:p w14:paraId="000001B2" w14:textId="77777777" w:rsidR="00570313" w:rsidRPr="007F7E2B" w:rsidRDefault="0092717E">
            <w:pPr>
              <w:widowControl w:val="0"/>
              <w:rPr>
                <w:rPrChange w:id="2576" w:author="V2" w:date="2025-04-14T14:19:00Z" w16du:dateUtc="2025-04-14T19:19:00Z">
                  <w:rPr>
                    <w:highlight w:val="white"/>
                  </w:rPr>
                </w:rPrChange>
              </w:rPr>
            </w:pPr>
            <w:r w:rsidRPr="007F7E2B">
              <w:rPr>
                <w:rPrChange w:id="2577" w:author="V2" w:date="2025-04-14T14:19:00Z" w16du:dateUtc="2025-04-14T19:19:00Z">
                  <w:rPr>
                    <w:highlight w:val="white"/>
                  </w:rPr>
                </w:rPrChange>
              </w:rPr>
              <w:t xml:space="preserve">If at any time, within the project crediting period, the populations of domesticated animals under the baseline scenario are projected to be greater than those found </w:t>
            </w:r>
            <w:r w:rsidRPr="007F7E2B">
              <w:rPr>
                <w:rPrChange w:id="2578" w:author="V2" w:date="2025-04-14T14:19:00Z" w16du:dateUtc="2025-04-14T19:19:00Z">
                  <w:rPr>
                    <w:highlight w:val="white"/>
                  </w:rPr>
                </w:rPrChange>
              </w:rPr>
              <w:lastRenderedPageBreak/>
              <w:t>at the project start date, populations at that time must be accounted as being equal to current levels. Conservatively, this methodology does not account for projected increases in animal populations and resulting emissions under the baseline scenario.</w:t>
            </w:r>
          </w:p>
        </w:tc>
      </w:tr>
    </w:tbl>
    <w:p w14:paraId="000001B3" w14:textId="77777777" w:rsidR="00570313" w:rsidRPr="007F7E2B" w:rsidRDefault="0092717E">
      <w:pPr>
        <w:pStyle w:val="Heading4"/>
        <w:widowControl w:val="0"/>
        <w:numPr>
          <w:ilvl w:val="2"/>
          <w:numId w:val="14"/>
        </w:numPr>
        <w:spacing w:after="0"/>
      </w:pPr>
      <w:r w:rsidRPr="007F7E2B">
        <w:lastRenderedPageBreak/>
        <w:t>Estimation of emissions of GHGs from domesticated animals within the project area under the baseline scenario</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579"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580">
          <w:tblGrid>
            <w:gridCol w:w="1727"/>
            <w:gridCol w:w="8353"/>
          </w:tblGrid>
        </w:tblGridChange>
      </w:tblGrid>
      <w:tr w:rsidR="00570313" w:rsidRPr="007F7E2B" w14:paraId="5E9CEB26" w14:textId="77777777">
        <w:tc>
          <w:tcPr>
            <w:tcW w:w="1727" w:type="dxa"/>
            <w:shd w:val="clear" w:color="auto" w:fill="auto"/>
            <w:tcMar>
              <w:top w:w="100" w:type="dxa"/>
              <w:left w:w="100" w:type="dxa"/>
              <w:bottom w:w="100" w:type="dxa"/>
              <w:right w:w="100" w:type="dxa"/>
            </w:tcMar>
            <w:tcPrChange w:id="2581" w:author="V2" w:date="2025-04-14T14:19:00Z" w16du:dateUtc="2025-04-14T19:19:00Z">
              <w:tcPr>
                <w:tcW w:w="1727" w:type="dxa"/>
                <w:shd w:val="clear" w:color="auto" w:fill="auto"/>
                <w:tcMar>
                  <w:top w:w="100" w:type="dxa"/>
                  <w:left w:w="100" w:type="dxa"/>
                  <w:bottom w:w="100" w:type="dxa"/>
                  <w:right w:w="100" w:type="dxa"/>
                </w:tcMar>
              </w:tcPr>
            </w:tcPrChange>
          </w:tcPr>
          <w:p w14:paraId="000001B4" w14:textId="77777777" w:rsidR="00570313" w:rsidRPr="007F7E2B" w:rsidRDefault="0092717E">
            <w:pPr>
              <w:widowControl w:val="0"/>
              <w:rPr>
                <w:rPrChange w:id="2582" w:author="V2" w:date="2025-04-14T14:19:00Z" w16du:dateUtc="2025-04-14T19:19:00Z">
                  <w:rPr>
                    <w:highlight w:val="white"/>
                  </w:rPr>
                </w:rPrChange>
              </w:rPr>
            </w:pPr>
            <w:r w:rsidRPr="007F7E2B">
              <w:rPr>
                <w:rPrChange w:id="2583"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584" w:author="V2" w:date="2025-04-14T14:19:00Z" w16du:dateUtc="2025-04-14T19:19:00Z">
              <w:tcPr>
                <w:tcW w:w="8353" w:type="dxa"/>
                <w:shd w:val="clear" w:color="auto" w:fill="auto"/>
                <w:tcMar>
                  <w:top w:w="100" w:type="dxa"/>
                  <w:left w:w="100" w:type="dxa"/>
                  <w:bottom w:w="100" w:type="dxa"/>
                  <w:right w:w="100" w:type="dxa"/>
                </w:tcMar>
              </w:tcPr>
            </w:tcPrChange>
          </w:tcPr>
          <w:p w14:paraId="000001B5" w14:textId="77777777" w:rsidR="00570313" w:rsidRPr="007F7E2B" w:rsidRDefault="0092717E">
            <w:pPr>
              <w:widowControl w:val="0"/>
              <w:rPr>
                <w:rPrChange w:id="2585" w:author="V2" w:date="2025-04-14T14:19:00Z" w16du:dateUtc="2025-04-14T19:19:00Z">
                  <w:rPr>
                    <w:highlight w:val="white"/>
                  </w:rPr>
                </w:rPrChange>
              </w:rPr>
            </w:pPr>
            <w:r w:rsidRPr="007F7E2B">
              <w:rPr>
                <w:rPrChange w:id="2586" w:author="V2" w:date="2025-04-14T14:19:00Z" w16du:dateUtc="2025-04-14T19:19:00Z">
                  <w:rPr>
                    <w:highlight w:val="white"/>
                  </w:rPr>
                </w:rPrChange>
              </w:rPr>
              <w:t>Required where GHG emissions from domesticated animal populations within the project area are expected to be significantly greater under the project scenario as compared with the baseline scenario at any time during the project crediting period. Optional under all other circumstances.</w:t>
            </w:r>
          </w:p>
        </w:tc>
      </w:tr>
      <w:tr w:rsidR="00570313" w:rsidRPr="007F7E2B" w14:paraId="44F5EB65" w14:textId="77777777">
        <w:tc>
          <w:tcPr>
            <w:tcW w:w="1727" w:type="dxa"/>
            <w:shd w:val="clear" w:color="auto" w:fill="auto"/>
            <w:tcMar>
              <w:top w:w="100" w:type="dxa"/>
              <w:left w:w="100" w:type="dxa"/>
              <w:bottom w:w="100" w:type="dxa"/>
              <w:right w:w="100" w:type="dxa"/>
            </w:tcMar>
            <w:tcPrChange w:id="2587" w:author="V2" w:date="2025-04-14T14:19:00Z" w16du:dateUtc="2025-04-14T19:19:00Z">
              <w:tcPr>
                <w:tcW w:w="1727" w:type="dxa"/>
                <w:shd w:val="clear" w:color="auto" w:fill="auto"/>
                <w:tcMar>
                  <w:top w:w="100" w:type="dxa"/>
                  <w:left w:w="100" w:type="dxa"/>
                  <w:bottom w:w="100" w:type="dxa"/>
                  <w:right w:w="100" w:type="dxa"/>
                </w:tcMar>
              </w:tcPr>
            </w:tcPrChange>
          </w:tcPr>
          <w:p w14:paraId="000001B6" w14:textId="77777777" w:rsidR="00570313" w:rsidRPr="007F7E2B" w:rsidRDefault="0092717E">
            <w:pPr>
              <w:widowControl w:val="0"/>
              <w:rPr>
                <w:rPrChange w:id="2588" w:author="V2" w:date="2025-04-14T14:19:00Z" w16du:dateUtc="2025-04-14T19:19:00Z">
                  <w:rPr>
                    <w:highlight w:val="white"/>
                  </w:rPr>
                </w:rPrChange>
              </w:rPr>
            </w:pPr>
            <w:r w:rsidRPr="007F7E2B">
              <w:rPr>
                <w:rPrChange w:id="2589"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2590" w:author="V2" w:date="2025-04-14T14:19:00Z" w16du:dateUtc="2025-04-14T19:19:00Z">
              <w:tcPr>
                <w:tcW w:w="8353" w:type="dxa"/>
                <w:shd w:val="clear" w:color="auto" w:fill="auto"/>
                <w:tcMar>
                  <w:top w:w="100" w:type="dxa"/>
                  <w:left w:w="100" w:type="dxa"/>
                  <w:bottom w:w="100" w:type="dxa"/>
                  <w:right w:w="100" w:type="dxa"/>
                </w:tcMar>
              </w:tcPr>
            </w:tcPrChange>
          </w:tcPr>
          <w:p w14:paraId="000001B7" w14:textId="77777777" w:rsidR="00570313" w:rsidRPr="007F7E2B" w:rsidRDefault="0092717E">
            <w:pPr>
              <w:widowControl w:val="0"/>
              <w:rPr>
                <w:rPrChange w:id="2591" w:author="V2" w:date="2025-04-14T14:19:00Z" w16du:dateUtc="2025-04-14T19:19:00Z">
                  <w:rPr>
                    <w:highlight w:val="white"/>
                  </w:rPr>
                </w:rPrChange>
              </w:rPr>
            </w:pPr>
            <w:r w:rsidRPr="007F7E2B">
              <w:rPr>
                <w:rPrChange w:id="2592" w:author="V2" w:date="2025-04-14T14:19:00Z" w16du:dateUtc="2025-04-14T19:19:00Z">
                  <w:rPr>
                    <w:highlight w:val="white"/>
                  </w:rPr>
                </w:rPrChange>
              </w:rPr>
              <w:t>To estimate GHG emissions from current and projected future domesticated animal populations under the baseline scenario.</w:t>
            </w:r>
          </w:p>
        </w:tc>
      </w:tr>
      <w:tr w:rsidR="00570313" w:rsidRPr="007F7E2B" w14:paraId="29544C52" w14:textId="77777777">
        <w:tc>
          <w:tcPr>
            <w:tcW w:w="1727" w:type="dxa"/>
            <w:shd w:val="clear" w:color="auto" w:fill="auto"/>
            <w:tcMar>
              <w:top w:w="100" w:type="dxa"/>
              <w:left w:w="100" w:type="dxa"/>
              <w:bottom w:w="100" w:type="dxa"/>
              <w:right w:w="100" w:type="dxa"/>
            </w:tcMar>
            <w:tcPrChange w:id="2593" w:author="V2" w:date="2025-04-14T14:19:00Z" w16du:dateUtc="2025-04-14T19:19:00Z">
              <w:tcPr>
                <w:tcW w:w="1727" w:type="dxa"/>
                <w:shd w:val="clear" w:color="auto" w:fill="auto"/>
                <w:tcMar>
                  <w:top w:w="100" w:type="dxa"/>
                  <w:left w:w="100" w:type="dxa"/>
                  <w:bottom w:w="100" w:type="dxa"/>
                  <w:right w:w="100" w:type="dxa"/>
                </w:tcMar>
              </w:tcPr>
            </w:tcPrChange>
          </w:tcPr>
          <w:p w14:paraId="000001B8" w14:textId="77777777" w:rsidR="00570313" w:rsidRPr="007F7E2B" w:rsidRDefault="0092717E">
            <w:pPr>
              <w:widowControl w:val="0"/>
              <w:rPr>
                <w:rPrChange w:id="2594" w:author="V2" w:date="2025-04-14T14:19:00Z" w16du:dateUtc="2025-04-14T19:19:00Z">
                  <w:rPr>
                    <w:highlight w:val="white"/>
                  </w:rPr>
                </w:rPrChange>
              </w:rPr>
            </w:pPr>
            <w:r w:rsidRPr="007F7E2B">
              <w:rPr>
                <w:rPrChange w:id="2595"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596" w:author="V2" w:date="2025-04-14T14:19:00Z" w16du:dateUtc="2025-04-14T19:19:00Z">
              <w:tcPr>
                <w:tcW w:w="8353" w:type="dxa"/>
                <w:shd w:val="clear" w:color="auto" w:fill="auto"/>
                <w:tcMar>
                  <w:top w:w="100" w:type="dxa"/>
                  <w:left w:w="100" w:type="dxa"/>
                  <w:bottom w:w="100" w:type="dxa"/>
                  <w:right w:w="100" w:type="dxa"/>
                </w:tcMar>
              </w:tcPr>
            </w:tcPrChange>
          </w:tcPr>
          <w:p w14:paraId="000001B9" w14:textId="73DF55A9" w:rsidR="00570313" w:rsidRPr="007F7E2B" w:rsidRDefault="0092717E">
            <w:pPr>
              <w:widowControl w:val="0"/>
              <w:rPr>
                <w:rPrChange w:id="2597" w:author="V2" w:date="2025-04-14T14:19:00Z" w16du:dateUtc="2025-04-14T19:19:00Z">
                  <w:rPr>
                    <w:highlight w:val="white"/>
                  </w:rPr>
                </w:rPrChange>
              </w:rPr>
            </w:pPr>
            <w:r w:rsidRPr="007F7E2B">
              <w:rPr>
                <w:rPrChange w:id="2598"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"https://verra.org/wp-content/uploads/imported/methodologies/VMD0028-Estimation-of-Emissions-from-Domesticated-Animals-v1.0.pdf" \h</w:instrText>
            </w:r>
            <w:r w:rsidR="00282716">
              <w:fldChar w:fldCharType="separate"/>
            </w:r>
            <w:del w:id="2599" w:author="V2" w:date="2025-04-14T14:19:00Z" w16du:dateUtc="2025-04-14T19:19:00Z">
              <w:r w:rsidR="00570313">
                <w:rPr>
                  <w:color w:val="1155CC"/>
                  <w:highlight w:val="white"/>
                  <w:u w:val="single"/>
                </w:rPr>
                <w:delText>VMD0028</w:delText>
              </w:r>
            </w:del>
            <w:ins w:id="2600" w:author="V2" w:date="2025-04-14T14:19:00Z" w16du:dateUtc="2025-04-14T19:19:00Z">
              <w:r w:rsidR="00282716" w:rsidRPr="007F7E2B">
                <w:rPr>
                  <w:color w:val="1155CC"/>
                  <w:u w:val="single"/>
                </w:rPr>
                <w:t>TRS-10</w:t>
              </w:r>
            </w:ins>
            <w:r w:rsidRPr="007F7E2B">
              <w:rPr>
                <w:color w:val="1155CC"/>
                <w:u w:val="single"/>
                <w:rPrChange w:id="2601"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"https://verra.org/wp-content/uploads/imported/methodologies/VMD0028-Estimation-of-Emissions-from-Domesticated-Animals-v1.0.pdf" \h</w:instrText>
            </w:r>
            <w:r>
              <w:fldChar w:fldCharType="separate"/>
            </w:r>
            <w:r w:rsidRPr="007F7E2B">
              <w:rPr>
                <w:i/>
                <w:color w:val="1155CC"/>
                <w:u w:val="single"/>
                <w:rPrChange w:id="2602" w:author="V2" w:date="2025-04-14T14:19:00Z" w16du:dateUtc="2025-04-14T19:19:00Z">
                  <w:rPr>
                    <w:i/>
                    <w:color w:val="1155CC"/>
                    <w:highlight w:val="white"/>
                    <w:u w:val="single"/>
                  </w:rPr>
                </w:rPrChange>
              </w:rPr>
              <w:t>Estimation of Emissions from Domesticated Animals</w:t>
            </w:r>
            <w:r>
              <w:fldChar w:fldCharType="end"/>
            </w:r>
            <w:r w:rsidRPr="007F7E2B">
              <w:rPr>
                <w:rPrChange w:id="2603" w:author="V2" w:date="2025-04-14T14:19:00Z" w16du:dateUtc="2025-04-14T19:19:00Z">
                  <w:rPr>
                    <w:highlight w:val="white"/>
                  </w:rPr>
                </w:rPrChange>
              </w:rPr>
              <w:t xml:space="preserve">, with the outputs from </w:t>
            </w:r>
            <w:r>
              <w:fldChar w:fldCharType="begin"/>
            </w:r>
            <w:r>
              <w:instrText>HYPERLINK \l "bookmark=id.z151mgjdegnt" \h</w:instrText>
            </w:r>
            <w:r>
              <w:fldChar w:fldCharType="separate"/>
            </w:r>
            <w:r w:rsidRPr="007F7E2B">
              <w:rPr>
                <w:i/>
                <w:color w:val="1155CC"/>
                <w:u w:val="single"/>
                <w:rPrChange w:id="2604" w:author="V2" w:date="2025-04-14T14:19:00Z" w16du:dateUtc="2025-04-14T19:19:00Z">
                  <w:rPr>
                    <w:i/>
                    <w:color w:val="1155CC"/>
                    <w:highlight w:val="white"/>
                    <w:u w:val="single"/>
                  </w:rPr>
                </w:rPrChange>
              </w:rPr>
              <w:t>Task 2.2.9. Estimation of current average domesticated animal populations within the project area</w:t>
            </w:r>
            <w:r>
              <w:fldChar w:fldCharType="end"/>
            </w:r>
            <w:r w:rsidRPr="007F7E2B">
              <w:rPr>
                <w:rPrChange w:id="2605" w:author="V2" w:date="2025-04-14T14:19:00Z" w16du:dateUtc="2025-04-14T19:19:00Z">
                  <w:rPr>
                    <w:highlight w:val="white"/>
                  </w:rPr>
                </w:rPrChange>
              </w:rPr>
              <w:t xml:space="preserve"> and </w:t>
            </w:r>
            <w:r>
              <w:fldChar w:fldCharType="begin"/>
            </w:r>
            <w:r>
              <w:instrText>HYPERLINK \l "bookmark=id.qzet6i3mm2c9" \h</w:instrText>
            </w:r>
            <w:r>
              <w:fldChar w:fldCharType="separate"/>
            </w:r>
            <w:r w:rsidRPr="007F7E2B">
              <w:rPr>
                <w:i/>
                <w:color w:val="1155CC"/>
                <w:u w:val="single"/>
                <w:rPrChange w:id="2606" w:author="V2" w:date="2025-04-14T14:19:00Z" w16du:dateUtc="2025-04-14T19:19:00Z">
                  <w:rPr>
                    <w:i/>
                    <w:color w:val="1155CC"/>
                    <w:highlight w:val="white"/>
                    <w:u w:val="single"/>
                  </w:rPr>
                </w:rPrChange>
              </w:rPr>
              <w:t>Task 2.2.10. Projection of future domesticated animal populations under the baseline scenario</w:t>
            </w:r>
            <w:r>
              <w:fldChar w:fldCharType="end"/>
            </w:r>
            <w:r w:rsidRPr="007F7E2B">
              <w:rPr>
                <w:rPrChange w:id="2607" w:author="V2" w:date="2025-04-14T14:19:00Z" w16du:dateUtc="2025-04-14T19:19:00Z">
                  <w:rPr>
                    <w:highlight w:val="white"/>
                  </w:rPr>
                </w:rPrChange>
              </w:rPr>
              <w:t xml:space="preserve"> as the inputs.</w:t>
            </w:r>
          </w:p>
        </w:tc>
      </w:tr>
    </w:tbl>
    <w:p w14:paraId="000001BA" w14:textId="77777777" w:rsidR="00570313" w:rsidRPr="007F7E2B" w:rsidRDefault="0092717E">
      <w:pPr>
        <w:pStyle w:val="Heading4"/>
        <w:widowControl w:val="0"/>
        <w:numPr>
          <w:ilvl w:val="2"/>
          <w:numId w:val="14"/>
        </w:numPr>
        <w:spacing w:after="0"/>
      </w:pPr>
      <w:bookmarkStart w:id="2608" w:name="bookmark=kix.13re99fz9bwn" w:colFirst="0" w:colLast="0"/>
      <w:bookmarkEnd w:id="2608"/>
      <w:r w:rsidRPr="007F7E2B">
        <w:t>Estimation of current soil emissions of N2O or CH4 from within the project area</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609"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610">
          <w:tblGrid>
            <w:gridCol w:w="1727"/>
            <w:gridCol w:w="8353"/>
          </w:tblGrid>
        </w:tblGridChange>
      </w:tblGrid>
      <w:tr w:rsidR="00570313" w:rsidRPr="007F7E2B" w14:paraId="2200BC55" w14:textId="77777777">
        <w:tc>
          <w:tcPr>
            <w:tcW w:w="1727" w:type="dxa"/>
            <w:shd w:val="clear" w:color="auto" w:fill="auto"/>
            <w:tcMar>
              <w:top w:w="100" w:type="dxa"/>
              <w:left w:w="100" w:type="dxa"/>
              <w:bottom w:w="100" w:type="dxa"/>
              <w:right w:w="100" w:type="dxa"/>
            </w:tcMar>
            <w:tcPrChange w:id="2611" w:author="V2" w:date="2025-04-14T14:19:00Z" w16du:dateUtc="2025-04-14T19:19:00Z">
              <w:tcPr>
                <w:tcW w:w="1727" w:type="dxa"/>
                <w:shd w:val="clear" w:color="auto" w:fill="auto"/>
                <w:tcMar>
                  <w:top w:w="100" w:type="dxa"/>
                  <w:left w:w="100" w:type="dxa"/>
                  <w:bottom w:w="100" w:type="dxa"/>
                  <w:right w:w="100" w:type="dxa"/>
                </w:tcMar>
              </w:tcPr>
            </w:tcPrChange>
          </w:tcPr>
          <w:p w14:paraId="000001BB" w14:textId="77777777" w:rsidR="00570313" w:rsidRPr="007F7E2B" w:rsidRDefault="0092717E">
            <w:pPr>
              <w:widowControl w:val="0"/>
              <w:rPr>
                <w:rPrChange w:id="2612" w:author="V2" w:date="2025-04-14T14:19:00Z" w16du:dateUtc="2025-04-14T19:19:00Z">
                  <w:rPr>
                    <w:highlight w:val="white"/>
                  </w:rPr>
                </w:rPrChange>
              </w:rPr>
            </w:pPr>
            <w:r w:rsidRPr="007F7E2B">
              <w:rPr>
                <w:rPrChange w:id="2613"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614" w:author="V2" w:date="2025-04-14T14:19:00Z" w16du:dateUtc="2025-04-14T19:19:00Z">
              <w:tcPr>
                <w:tcW w:w="8353" w:type="dxa"/>
                <w:shd w:val="clear" w:color="auto" w:fill="auto"/>
                <w:tcMar>
                  <w:top w:w="100" w:type="dxa"/>
                  <w:left w:w="100" w:type="dxa"/>
                  <w:bottom w:w="100" w:type="dxa"/>
                  <w:right w:w="100" w:type="dxa"/>
                </w:tcMar>
              </w:tcPr>
            </w:tcPrChange>
          </w:tcPr>
          <w:p w14:paraId="000001BC" w14:textId="77777777" w:rsidR="00570313" w:rsidRPr="007F7E2B" w:rsidRDefault="0092717E">
            <w:pPr>
              <w:widowControl w:val="0"/>
              <w:rPr>
                <w:rPrChange w:id="2615" w:author="V2" w:date="2025-04-14T14:19:00Z" w16du:dateUtc="2025-04-14T19:19:00Z">
                  <w:rPr>
                    <w:highlight w:val="white"/>
                  </w:rPr>
                </w:rPrChange>
              </w:rPr>
            </w:pPr>
            <w:r w:rsidRPr="007F7E2B">
              <w:rPr>
                <w:rPrChange w:id="2616" w:author="V2" w:date="2025-04-14T14:19:00Z" w16du:dateUtc="2025-04-14T19:19:00Z">
                  <w:rPr>
                    <w:highlight w:val="white"/>
                  </w:rPr>
                </w:rPrChange>
              </w:rPr>
              <w:t>Required where emissions of N2O or CH4 from the soils within the project area are expected to be significantly greater under the project scenario as compared with the baseline scenario at any time within the project crediting period. Optional under all other circumstances.</w:t>
            </w:r>
          </w:p>
        </w:tc>
      </w:tr>
      <w:tr w:rsidR="00570313" w:rsidRPr="007F7E2B" w14:paraId="1145DADB" w14:textId="77777777">
        <w:tc>
          <w:tcPr>
            <w:tcW w:w="1727" w:type="dxa"/>
            <w:shd w:val="clear" w:color="auto" w:fill="auto"/>
            <w:tcMar>
              <w:top w:w="100" w:type="dxa"/>
              <w:left w:w="100" w:type="dxa"/>
              <w:bottom w:w="100" w:type="dxa"/>
              <w:right w:w="100" w:type="dxa"/>
            </w:tcMar>
            <w:tcPrChange w:id="2617" w:author="V2" w:date="2025-04-14T14:19:00Z" w16du:dateUtc="2025-04-14T19:19:00Z">
              <w:tcPr>
                <w:tcW w:w="1727" w:type="dxa"/>
                <w:shd w:val="clear" w:color="auto" w:fill="auto"/>
                <w:tcMar>
                  <w:top w:w="100" w:type="dxa"/>
                  <w:left w:w="100" w:type="dxa"/>
                  <w:bottom w:w="100" w:type="dxa"/>
                  <w:right w:w="100" w:type="dxa"/>
                </w:tcMar>
              </w:tcPr>
            </w:tcPrChange>
          </w:tcPr>
          <w:p w14:paraId="000001BD" w14:textId="77777777" w:rsidR="00570313" w:rsidRPr="007F7E2B" w:rsidRDefault="0092717E">
            <w:pPr>
              <w:widowControl w:val="0"/>
              <w:rPr>
                <w:rPrChange w:id="2618" w:author="V2" w:date="2025-04-14T14:19:00Z" w16du:dateUtc="2025-04-14T19:19:00Z">
                  <w:rPr>
                    <w:highlight w:val="white"/>
                  </w:rPr>
                </w:rPrChange>
              </w:rPr>
            </w:pPr>
            <w:r w:rsidRPr="007F7E2B">
              <w:rPr>
                <w:rPrChange w:id="2619"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2620" w:author="V2" w:date="2025-04-14T14:19:00Z" w16du:dateUtc="2025-04-14T19:19:00Z">
              <w:tcPr>
                <w:tcW w:w="8353" w:type="dxa"/>
                <w:shd w:val="clear" w:color="auto" w:fill="auto"/>
                <w:tcMar>
                  <w:top w:w="100" w:type="dxa"/>
                  <w:left w:w="100" w:type="dxa"/>
                  <w:bottom w:w="100" w:type="dxa"/>
                  <w:right w:w="100" w:type="dxa"/>
                </w:tcMar>
              </w:tcPr>
            </w:tcPrChange>
          </w:tcPr>
          <w:p w14:paraId="000001BE" w14:textId="77777777" w:rsidR="00570313" w:rsidRPr="007F7E2B" w:rsidRDefault="0092717E">
            <w:pPr>
              <w:widowControl w:val="0"/>
              <w:rPr>
                <w:rPrChange w:id="2621" w:author="V2" w:date="2025-04-14T14:19:00Z" w16du:dateUtc="2025-04-14T19:19:00Z">
                  <w:rPr>
                    <w:highlight w:val="white"/>
                  </w:rPr>
                </w:rPrChange>
              </w:rPr>
            </w:pPr>
            <w:r w:rsidRPr="007F7E2B">
              <w:rPr>
                <w:rPrChange w:id="2622" w:author="V2" w:date="2025-04-14T14:19:00Z" w16du:dateUtc="2025-04-14T19:19:00Z">
                  <w:rPr>
                    <w:highlight w:val="white"/>
                  </w:rPr>
                </w:rPrChange>
              </w:rPr>
              <w:t>To estimate the current emissions of N2O or CH4 from within the project area.</w:t>
            </w:r>
          </w:p>
        </w:tc>
      </w:tr>
      <w:tr w:rsidR="00570313" w:rsidRPr="007F7E2B" w14:paraId="3FE9AC18" w14:textId="77777777">
        <w:tc>
          <w:tcPr>
            <w:tcW w:w="1727" w:type="dxa"/>
            <w:shd w:val="clear" w:color="auto" w:fill="auto"/>
            <w:tcMar>
              <w:top w:w="100" w:type="dxa"/>
              <w:left w:w="100" w:type="dxa"/>
              <w:bottom w:w="100" w:type="dxa"/>
              <w:right w:w="100" w:type="dxa"/>
            </w:tcMar>
            <w:tcPrChange w:id="2623" w:author="V2" w:date="2025-04-14T14:19:00Z" w16du:dateUtc="2025-04-14T19:19:00Z">
              <w:tcPr>
                <w:tcW w:w="1727" w:type="dxa"/>
                <w:shd w:val="clear" w:color="auto" w:fill="auto"/>
                <w:tcMar>
                  <w:top w:w="100" w:type="dxa"/>
                  <w:left w:w="100" w:type="dxa"/>
                  <w:bottom w:w="100" w:type="dxa"/>
                  <w:right w:w="100" w:type="dxa"/>
                </w:tcMar>
              </w:tcPr>
            </w:tcPrChange>
          </w:tcPr>
          <w:p w14:paraId="000001BF" w14:textId="77777777" w:rsidR="00570313" w:rsidRPr="007F7E2B" w:rsidRDefault="0092717E">
            <w:pPr>
              <w:widowControl w:val="0"/>
              <w:rPr>
                <w:rPrChange w:id="2624" w:author="V2" w:date="2025-04-14T14:19:00Z" w16du:dateUtc="2025-04-14T19:19:00Z">
                  <w:rPr>
                    <w:highlight w:val="white"/>
                  </w:rPr>
                </w:rPrChange>
              </w:rPr>
            </w:pPr>
            <w:r w:rsidRPr="007F7E2B">
              <w:rPr>
                <w:rPrChange w:id="2625"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626" w:author="V2" w:date="2025-04-14T14:19:00Z" w16du:dateUtc="2025-04-14T19:19:00Z">
              <w:tcPr>
                <w:tcW w:w="8353" w:type="dxa"/>
                <w:shd w:val="clear" w:color="auto" w:fill="auto"/>
                <w:tcMar>
                  <w:top w:w="100" w:type="dxa"/>
                  <w:left w:w="100" w:type="dxa"/>
                  <w:bottom w:w="100" w:type="dxa"/>
                  <w:right w:w="100" w:type="dxa"/>
                </w:tcMar>
              </w:tcPr>
            </w:tcPrChange>
          </w:tcPr>
          <w:p w14:paraId="000001C0" w14:textId="59E61BA5" w:rsidR="00570313" w:rsidRPr="007F7E2B" w:rsidRDefault="0092717E">
            <w:pPr>
              <w:widowControl w:val="0"/>
              <w:rPr>
                <w:rPrChange w:id="2627" w:author="V2" w:date="2025-04-14T14:19:00Z" w16du:dateUtc="2025-04-14T19:19:00Z">
                  <w:rPr>
                    <w:highlight w:val="white"/>
                  </w:rPr>
                </w:rPrChange>
              </w:rPr>
            </w:pPr>
            <w:r w:rsidRPr="007F7E2B">
              <w:rPr>
                <w:rPrChange w:id="2628" w:author="V2" w:date="2025-04-14T14:19:00Z" w16du:dateUtc="2025-04-14T19:19:00Z">
                  <w:rPr>
                    <w:highlight w:val="white"/>
                  </w:rPr>
                </w:rPrChange>
              </w:rPr>
              <w:t xml:space="preserve">Use module </w:t>
            </w:r>
            <w:r w:rsidR="00282716">
              <w:fldChar w:fldCharType="begin"/>
            </w:r>
            <w:r w:rsidR="00282716">
              <w:instrText>HYPERLINK "https://verra.org/wp-content/uploads/VMD0029-Estimation-of-Emissions-of-nonCO2-GHGs-from-Soils-v1.1.pdf" \h</w:instrText>
            </w:r>
            <w:r w:rsidR="00282716">
              <w:fldChar w:fldCharType="separate"/>
            </w:r>
            <w:del w:id="2629" w:author="V2" w:date="2025-04-14T14:19:00Z" w16du:dateUtc="2025-04-14T19:19:00Z">
              <w:r w:rsidR="00570313">
                <w:rPr>
                  <w:color w:val="1155CC"/>
                  <w:highlight w:val="white"/>
                  <w:u w:val="single"/>
                </w:rPr>
                <w:delText>VMD0029</w:delText>
              </w:r>
            </w:del>
            <w:ins w:id="2630" w:author="V2" w:date="2025-04-14T14:19:00Z" w16du:dateUtc="2025-04-14T19:19:00Z">
              <w:r w:rsidR="00282716" w:rsidRPr="007F7E2B">
                <w:rPr>
                  <w:color w:val="1155CC"/>
                  <w:u w:val="single"/>
                </w:rPr>
                <w:t>TRS-11</w:t>
              </w:r>
            </w:ins>
            <w:r w:rsidRPr="007F7E2B">
              <w:rPr>
                <w:color w:val="1155CC"/>
                <w:u w:val="single"/>
                <w:rPrChange w:id="2631"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"https://verra.org/wp-content/uploads/VMD0029-Estimation-of-Emissions-of-nonCO2-GHGs-from-Soils-v1.1.pdf" \h</w:instrText>
            </w:r>
            <w:r>
              <w:fldChar w:fldCharType="separate"/>
            </w:r>
            <w:r w:rsidRPr="007F7E2B">
              <w:rPr>
                <w:i/>
                <w:color w:val="1155CC"/>
                <w:u w:val="single"/>
                <w:rPrChange w:id="2632" w:author="V2" w:date="2025-04-14T14:19:00Z" w16du:dateUtc="2025-04-14T19:19:00Z">
                  <w:rPr>
                    <w:i/>
                    <w:color w:val="1155CC"/>
                    <w:highlight w:val="white"/>
                    <w:u w:val="single"/>
                  </w:rPr>
                </w:rPrChange>
              </w:rPr>
              <w:t>Emissions of Non-CO2 GHGs from Soils</w:t>
            </w:r>
            <w:r>
              <w:fldChar w:fldCharType="end"/>
            </w:r>
            <w:r w:rsidRPr="007F7E2B">
              <w:rPr>
                <w:rPrChange w:id="2633" w:author="V2" w:date="2025-04-14T14:19:00Z" w16du:dateUtc="2025-04-14T19:19:00Z">
                  <w:rPr>
                    <w:highlight w:val="white"/>
                  </w:rPr>
                </w:rPrChange>
              </w:rPr>
              <w:t>.</w:t>
            </w:r>
          </w:p>
        </w:tc>
      </w:tr>
    </w:tbl>
    <w:p w14:paraId="000001C1" w14:textId="77777777" w:rsidR="00570313" w:rsidRPr="007F7E2B" w:rsidRDefault="0092717E">
      <w:pPr>
        <w:pStyle w:val="Heading4"/>
        <w:widowControl w:val="0"/>
        <w:numPr>
          <w:ilvl w:val="2"/>
          <w:numId w:val="14"/>
        </w:numPr>
        <w:spacing w:after="0"/>
      </w:pPr>
      <w:bookmarkStart w:id="2634" w:name="bookmark=kix.4xpi3o2q9i0w" w:colFirst="0" w:colLast="0"/>
      <w:bookmarkEnd w:id="2634"/>
      <w:r w:rsidRPr="007F7E2B">
        <w:lastRenderedPageBreak/>
        <w:t>Projection of future emissions of N2O or CH4 from the soils within the project area</w:t>
      </w:r>
      <w:r w:rsidRPr="007F7E2B">
        <w:br/>
      </w:r>
    </w:p>
    <w:tbl>
      <w:tblPr>
        <w:tblW w:w="10080" w:type="dxa"/>
        <w:tblInd w:w="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635" w:author="V2" w:date="2025-04-14T14:19:00Z" w16du:dateUtc="2025-04-14T19:19:00Z">
          <w:tblPr>
            <w:tblW w:w="10080" w:type="dxa"/>
            <w:tblInd w:w="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636">
          <w:tblGrid>
            <w:gridCol w:w="1727"/>
            <w:gridCol w:w="8353"/>
          </w:tblGrid>
        </w:tblGridChange>
      </w:tblGrid>
      <w:tr w:rsidR="00570313" w:rsidRPr="007F7E2B" w14:paraId="027BF8D4" w14:textId="77777777">
        <w:tc>
          <w:tcPr>
            <w:tcW w:w="1727" w:type="dxa"/>
            <w:shd w:val="clear" w:color="auto" w:fill="auto"/>
            <w:tcMar>
              <w:top w:w="100" w:type="dxa"/>
              <w:left w:w="100" w:type="dxa"/>
              <w:bottom w:w="100" w:type="dxa"/>
              <w:right w:w="100" w:type="dxa"/>
            </w:tcMar>
            <w:tcPrChange w:id="2637" w:author="V2" w:date="2025-04-14T14:19:00Z" w16du:dateUtc="2025-04-14T19:19:00Z">
              <w:tcPr>
                <w:tcW w:w="1727" w:type="dxa"/>
                <w:shd w:val="clear" w:color="auto" w:fill="auto"/>
                <w:tcMar>
                  <w:top w:w="100" w:type="dxa"/>
                  <w:left w:w="100" w:type="dxa"/>
                  <w:bottom w:w="100" w:type="dxa"/>
                  <w:right w:w="100" w:type="dxa"/>
                </w:tcMar>
              </w:tcPr>
            </w:tcPrChange>
          </w:tcPr>
          <w:p w14:paraId="000001C2" w14:textId="77777777" w:rsidR="00570313" w:rsidRPr="007F7E2B" w:rsidRDefault="0092717E">
            <w:pPr>
              <w:widowControl w:val="0"/>
              <w:rPr>
                <w:rPrChange w:id="2638" w:author="V2" w:date="2025-04-14T14:19:00Z" w16du:dateUtc="2025-04-14T19:19:00Z">
                  <w:rPr>
                    <w:highlight w:val="white"/>
                  </w:rPr>
                </w:rPrChange>
              </w:rPr>
            </w:pPr>
            <w:r w:rsidRPr="007F7E2B">
              <w:rPr>
                <w:rPrChange w:id="2639"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640" w:author="V2" w:date="2025-04-14T14:19:00Z" w16du:dateUtc="2025-04-14T19:19:00Z">
              <w:tcPr>
                <w:tcW w:w="8353" w:type="dxa"/>
                <w:shd w:val="clear" w:color="auto" w:fill="auto"/>
                <w:tcMar>
                  <w:top w:w="100" w:type="dxa"/>
                  <w:left w:w="100" w:type="dxa"/>
                  <w:bottom w:w="100" w:type="dxa"/>
                  <w:right w:w="100" w:type="dxa"/>
                </w:tcMar>
              </w:tcPr>
            </w:tcPrChange>
          </w:tcPr>
          <w:p w14:paraId="000001C3" w14:textId="77777777" w:rsidR="00570313" w:rsidRPr="007F7E2B" w:rsidRDefault="0092717E">
            <w:pPr>
              <w:widowControl w:val="0"/>
              <w:rPr>
                <w:rPrChange w:id="2641" w:author="V2" w:date="2025-04-14T14:19:00Z" w16du:dateUtc="2025-04-14T19:19:00Z">
                  <w:rPr>
                    <w:highlight w:val="white"/>
                  </w:rPr>
                </w:rPrChange>
              </w:rPr>
            </w:pPr>
            <w:r w:rsidRPr="007F7E2B">
              <w:rPr>
                <w:rPrChange w:id="2642" w:author="V2" w:date="2025-04-14T14:19:00Z" w16du:dateUtc="2025-04-14T19:19:00Z">
                  <w:rPr>
                    <w:highlight w:val="white"/>
                  </w:rPr>
                </w:rPrChange>
              </w:rPr>
              <w:t>Required if, at any time within the project crediting period, the emissions of N2O or CH4 from the soils within the project area under the baseline scenario are projected to be greater than those found under the project scenario. Optional under all other circumstances.</w:t>
            </w:r>
          </w:p>
        </w:tc>
      </w:tr>
      <w:tr w:rsidR="00570313" w:rsidRPr="007F7E2B" w14:paraId="690583E7" w14:textId="77777777">
        <w:tc>
          <w:tcPr>
            <w:tcW w:w="1727" w:type="dxa"/>
            <w:shd w:val="clear" w:color="auto" w:fill="auto"/>
            <w:tcMar>
              <w:top w:w="100" w:type="dxa"/>
              <w:left w:w="100" w:type="dxa"/>
              <w:bottom w:w="100" w:type="dxa"/>
              <w:right w:w="100" w:type="dxa"/>
            </w:tcMar>
            <w:tcPrChange w:id="2643" w:author="V2" w:date="2025-04-14T14:19:00Z" w16du:dateUtc="2025-04-14T19:19:00Z">
              <w:tcPr>
                <w:tcW w:w="1727" w:type="dxa"/>
                <w:shd w:val="clear" w:color="auto" w:fill="auto"/>
                <w:tcMar>
                  <w:top w:w="100" w:type="dxa"/>
                  <w:left w:w="100" w:type="dxa"/>
                  <w:bottom w:w="100" w:type="dxa"/>
                  <w:right w:w="100" w:type="dxa"/>
                </w:tcMar>
              </w:tcPr>
            </w:tcPrChange>
          </w:tcPr>
          <w:p w14:paraId="000001C4" w14:textId="77777777" w:rsidR="00570313" w:rsidRPr="007F7E2B" w:rsidRDefault="0092717E">
            <w:pPr>
              <w:widowControl w:val="0"/>
              <w:rPr>
                <w:rPrChange w:id="2644" w:author="V2" w:date="2025-04-14T14:19:00Z" w16du:dateUtc="2025-04-14T19:19:00Z">
                  <w:rPr>
                    <w:highlight w:val="white"/>
                  </w:rPr>
                </w:rPrChange>
              </w:rPr>
            </w:pPr>
            <w:r w:rsidRPr="007F7E2B">
              <w:rPr>
                <w:rPrChange w:id="2645"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2646" w:author="V2" w:date="2025-04-14T14:19:00Z" w16du:dateUtc="2025-04-14T19:19:00Z">
              <w:tcPr>
                <w:tcW w:w="8353" w:type="dxa"/>
                <w:shd w:val="clear" w:color="auto" w:fill="auto"/>
                <w:tcMar>
                  <w:top w:w="100" w:type="dxa"/>
                  <w:left w:w="100" w:type="dxa"/>
                  <w:bottom w:w="100" w:type="dxa"/>
                  <w:right w:w="100" w:type="dxa"/>
                </w:tcMar>
              </w:tcPr>
            </w:tcPrChange>
          </w:tcPr>
          <w:p w14:paraId="000001C5" w14:textId="77777777" w:rsidR="00570313" w:rsidRPr="007F7E2B" w:rsidRDefault="0092717E">
            <w:pPr>
              <w:widowControl w:val="0"/>
              <w:rPr>
                <w:rPrChange w:id="2647" w:author="V2" w:date="2025-04-14T14:19:00Z" w16du:dateUtc="2025-04-14T19:19:00Z">
                  <w:rPr>
                    <w:highlight w:val="white"/>
                  </w:rPr>
                </w:rPrChange>
              </w:rPr>
            </w:pPr>
            <w:r w:rsidRPr="007F7E2B">
              <w:rPr>
                <w:rPrChange w:id="2648" w:author="V2" w:date="2025-04-14T14:19:00Z" w16du:dateUtc="2025-04-14T19:19:00Z">
                  <w:rPr>
                    <w:highlight w:val="white"/>
                  </w:rPr>
                </w:rPrChange>
              </w:rPr>
              <w:t>To project future emissions from soils under the baseline scenario, in the case that these emissions are expected to decline.</w:t>
            </w:r>
          </w:p>
        </w:tc>
      </w:tr>
      <w:tr w:rsidR="00570313" w:rsidRPr="007F7E2B" w14:paraId="13A2192D" w14:textId="77777777">
        <w:tc>
          <w:tcPr>
            <w:tcW w:w="1727" w:type="dxa"/>
            <w:shd w:val="clear" w:color="auto" w:fill="auto"/>
            <w:tcMar>
              <w:top w:w="100" w:type="dxa"/>
              <w:left w:w="100" w:type="dxa"/>
              <w:bottom w:w="100" w:type="dxa"/>
              <w:right w:w="100" w:type="dxa"/>
            </w:tcMar>
            <w:tcPrChange w:id="2649" w:author="V2" w:date="2025-04-14T14:19:00Z" w16du:dateUtc="2025-04-14T19:19:00Z">
              <w:tcPr>
                <w:tcW w:w="1727" w:type="dxa"/>
                <w:shd w:val="clear" w:color="auto" w:fill="auto"/>
                <w:tcMar>
                  <w:top w:w="100" w:type="dxa"/>
                  <w:left w:w="100" w:type="dxa"/>
                  <w:bottom w:w="100" w:type="dxa"/>
                  <w:right w:w="100" w:type="dxa"/>
                </w:tcMar>
              </w:tcPr>
            </w:tcPrChange>
          </w:tcPr>
          <w:p w14:paraId="000001C6" w14:textId="77777777" w:rsidR="00570313" w:rsidRPr="007F7E2B" w:rsidRDefault="0092717E">
            <w:pPr>
              <w:widowControl w:val="0"/>
              <w:rPr>
                <w:rPrChange w:id="2650" w:author="V2" w:date="2025-04-14T14:19:00Z" w16du:dateUtc="2025-04-14T19:19:00Z">
                  <w:rPr>
                    <w:highlight w:val="white"/>
                  </w:rPr>
                </w:rPrChange>
              </w:rPr>
            </w:pPr>
            <w:r w:rsidRPr="007F7E2B">
              <w:rPr>
                <w:rPrChange w:id="2651"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652" w:author="V2" w:date="2025-04-14T14:19:00Z" w16du:dateUtc="2025-04-14T19:19:00Z">
              <w:tcPr>
                <w:tcW w:w="8353" w:type="dxa"/>
                <w:shd w:val="clear" w:color="auto" w:fill="auto"/>
                <w:tcMar>
                  <w:top w:w="100" w:type="dxa"/>
                  <w:left w:w="100" w:type="dxa"/>
                  <w:bottom w:w="100" w:type="dxa"/>
                  <w:right w:w="100" w:type="dxa"/>
                </w:tcMar>
              </w:tcPr>
            </w:tcPrChange>
          </w:tcPr>
          <w:p w14:paraId="000001C7" w14:textId="09274B01" w:rsidR="00570313" w:rsidRPr="007F7E2B" w:rsidRDefault="0092717E">
            <w:pPr>
              <w:widowControl w:val="0"/>
              <w:rPr>
                <w:rPrChange w:id="2653" w:author="V2" w:date="2025-04-14T14:19:00Z" w16du:dateUtc="2025-04-14T19:19:00Z">
                  <w:rPr>
                    <w:highlight w:val="white"/>
                  </w:rPr>
                </w:rPrChange>
              </w:rPr>
            </w:pPr>
            <w:r w:rsidRPr="007F7E2B">
              <w:rPr>
                <w:rPrChange w:id="2654"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"https://verra.org/wp-content/uploads/imported/methodologies/VMD0019-Methods-to-Project-Future-Conditions-v1.0.pdf" \h</w:instrText>
            </w:r>
            <w:r w:rsidR="00282716">
              <w:fldChar w:fldCharType="separate"/>
            </w:r>
            <w:del w:id="2655" w:author="V2" w:date="2025-04-14T14:19:00Z" w16du:dateUtc="2025-04-14T19:19:00Z">
              <w:r w:rsidR="00570313">
                <w:rPr>
                  <w:color w:val="1155CC"/>
                  <w:highlight w:val="white"/>
                  <w:u w:val="single"/>
                </w:rPr>
                <w:delText>VMD0019</w:delText>
              </w:r>
            </w:del>
            <w:ins w:id="2656" w:author="V2" w:date="2025-04-14T14:19:00Z" w16du:dateUtc="2025-04-14T19:19:00Z">
              <w:r w:rsidR="00282716" w:rsidRPr="007F7E2B">
                <w:rPr>
                  <w:color w:val="1155CC"/>
                  <w:u w:val="single"/>
                </w:rPr>
                <w:t>TRS-2</w:t>
              </w:r>
            </w:ins>
            <w:r w:rsidRPr="007F7E2B">
              <w:rPr>
                <w:color w:val="1155CC"/>
                <w:u w:val="single"/>
                <w:rPrChange w:id="2657"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"https://verra.org/wp-content/uploads/imported/methodologies/VMD0019-Methods-to-Project-Future-Conditions-v1.0.pdf" \h</w:instrText>
            </w:r>
            <w:r>
              <w:fldChar w:fldCharType="separate"/>
            </w:r>
            <w:r w:rsidRPr="007F7E2B">
              <w:rPr>
                <w:i/>
                <w:color w:val="1155CC"/>
                <w:u w:val="single"/>
                <w:rPrChange w:id="2658" w:author="V2" w:date="2025-04-14T14:19:00Z" w16du:dateUtc="2025-04-14T19:19:00Z">
                  <w:rPr>
                    <w:i/>
                    <w:color w:val="1155CC"/>
                    <w:highlight w:val="white"/>
                    <w:u w:val="single"/>
                  </w:rPr>
                </w:rPrChange>
              </w:rPr>
              <w:t>Methods to Project Future Conditions</w:t>
            </w:r>
            <w:r>
              <w:fldChar w:fldCharType="end"/>
            </w:r>
            <w:r w:rsidRPr="007F7E2B">
              <w:rPr>
                <w:rPrChange w:id="2659" w:author="V2" w:date="2025-04-14T14:19:00Z" w16du:dateUtc="2025-04-14T19:19:00Z">
                  <w:rPr>
                    <w:highlight w:val="white"/>
                  </w:rPr>
                </w:rPrChange>
              </w:rPr>
              <w:t xml:space="preserve">, with relevant input variable(s) from the module </w:t>
            </w:r>
            <w:r w:rsidR="00282716">
              <w:fldChar w:fldCharType="begin"/>
            </w:r>
            <w:r w:rsidR="00282716">
              <w:instrText>HYPERLINK "https://verra.org/wp-content/uploads/VMD0029-Estimation-of-Emissions-of-nonCO2-GHGs-from-Soils-v1.1.pdf" \h</w:instrText>
            </w:r>
            <w:r w:rsidR="00282716">
              <w:fldChar w:fldCharType="separate"/>
            </w:r>
            <w:del w:id="2660" w:author="V2" w:date="2025-04-14T14:19:00Z" w16du:dateUtc="2025-04-14T19:19:00Z">
              <w:r w:rsidR="00570313">
                <w:rPr>
                  <w:color w:val="1155CC"/>
                  <w:highlight w:val="white"/>
                  <w:u w:val="single"/>
                </w:rPr>
                <w:delText>VMD0029</w:delText>
              </w:r>
            </w:del>
            <w:ins w:id="2661" w:author="V2" w:date="2025-04-14T14:19:00Z" w16du:dateUtc="2025-04-14T19:19:00Z">
              <w:r w:rsidR="00282716" w:rsidRPr="007F7E2B">
                <w:rPr>
                  <w:color w:val="1155CC"/>
                  <w:u w:val="single"/>
                </w:rPr>
                <w:t>TRS-11</w:t>
              </w:r>
            </w:ins>
            <w:r w:rsidRPr="007F7E2B">
              <w:rPr>
                <w:color w:val="1155CC"/>
                <w:u w:val="single"/>
                <w:rPrChange w:id="2662"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"https://verra.org/wp-content/uploads/VMD0029-Estimation-of-Emissions-of-nonCO2-GHGs-from-Soils-v1.1.pdf" \h</w:instrText>
            </w:r>
            <w:r>
              <w:fldChar w:fldCharType="separate"/>
            </w:r>
            <w:r w:rsidRPr="007F7E2B">
              <w:rPr>
                <w:i/>
                <w:color w:val="1155CC"/>
                <w:u w:val="single"/>
                <w:rPrChange w:id="2663" w:author="V2" w:date="2025-04-14T14:19:00Z" w16du:dateUtc="2025-04-14T19:19:00Z">
                  <w:rPr>
                    <w:i/>
                    <w:color w:val="1155CC"/>
                    <w:highlight w:val="white"/>
                    <w:u w:val="single"/>
                  </w:rPr>
                </w:rPrChange>
              </w:rPr>
              <w:t>Estimation of Emissions of Non CO2 GHG from Soils</w:t>
            </w:r>
            <w:r>
              <w:fldChar w:fldCharType="end"/>
            </w:r>
            <w:r w:rsidRPr="007F7E2B">
              <w:rPr>
                <w:rPrChange w:id="2664" w:author="V2" w:date="2025-04-14T14:19:00Z" w16du:dateUtc="2025-04-14T19:19:00Z">
                  <w:rPr>
                    <w:highlight w:val="white"/>
                  </w:rPr>
                </w:rPrChange>
              </w:rPr>
              <w:t xml:space="preserve">, as the relevant variable(s) X. Then, based on the outputs from this module, use the module </w:t>
            </w:r>
            <w:r w:rsidR="00282716">
              <w:fldChar w:fldCharType="begin"/>
            </w:r>
            <w:r w:rsidR="00282716">
              <w:instrText>HYPERLINK "https://verra.org/wp-content/uploads/VMD0029-Estimation-of-Emissions-of-nonCO2-GHGs-from-Soils-v1.1.pdf" \h</w:instrText>
            </w:r>
            <w:r w:rsidR="00282716">
              <w:fldChar w:fldCharType="separate"/>
            </w:r>
            <w:del w:id="2665" w:author="V2" w:date="2025-04-14T14:19:00Z" w16du:dateUtc="2025-04-14T19:19:00Z">
              <w:r w:rsidR="00570313">
                <w:rPr>
                  <w:color w:val="1155CC"/>
                  <w:highlight w:val="white"/>
                  <w:u w:val="single"/>
                </w:rPr>
                <w:delText>VMD0029</w:delText>
              </w:r>
            </w:del>
            <w:ins w:id="2666" w:author="V2" w:date="2025-04-14T14:19:00Z" w16du:dateUtc="2025-04-14T19:19:00Z">
              <w:r w:rsidR="00282716" w:rsidRPr="007F7E2B">
                <w:rPr>
                  <w:color w:val="1155CC"/>
                  <w:u w:val="single"/>
                </w:rPr>
                <w:t>TRS-11</w:t>
              </w:r>
            </w:ins>
            <w:r w:rsidRPr="007F7E2B">
              <w:rPr>
                <w:color w:val="1155CC"/>
                <w:u w:val="single"/>
                <w:rPrChange w:id="2667"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"https://verra.org/wp-content/uploads/VMD0029-Estimation-of-Emissions-of-nonCO2-GHGs-from-Soils-v1.1.pdf" \h</w:instrText>
            </w:r>
            <w:r>
              <w:fldChar w:fldCharType="separate"/>
            </w:r>
            <w:r w:rsidRPr="007F7E2B">
              <w:rPr>
                <w:i/>
                <w:color w:val="1155CC"/>
                <w:u w:val="single"/>
                <w:rPrChange w:id="2668" w:author="V2" w:date="2025-04-14T14:19:00Z" w16du:dateUtc="2025-04-14T19:19:00Z">
                  <w:rPr>
                    <w:i/>
                    <w:color w:val="1155CC"/>
                    <w:highlight w:val="white"/>
                    <w:u w:val="single"/>
                  </w:rPr>
                </w:rPrChange>
              </w:rPr>
              <w:t>Estimation of Emissions of Non-CO2 GHG from Soils</w:t>
            </w:r>
            <w:r>
              <w:fldChar w:fldCharType="end"/>
            </w:r>
            <w:r w:rsidRPr="007F7E2B">
              <w:rPr>
                <w:rPrChange w:id="2669" w:author="V2" w:date="2025-04-14T14:19:00Z" w16du:dateUtc="2025-04-14T19:19:00Z">
                  <w:rPr>
                    <w:highlight w:val="white"/>
                  </w:rPr>
                </w:rPrChange>
              </w:rPr>
              <w:t xml:space="preserve"> to estimate the projected future emissions.</w:t>
            </w:r>
          </w:p>
        </w:tc>
      </w:tr>
    </w:tbl>
    <w:p w14:paraId="000001C8" w14:textId="77777777" w:rsidR="00570313" w:rsidRPr="007F7E2B" w:rsidRDefault="0092717E">
      <w:pPr>
        <w:pStyle w:val="Heading4"/>
        <w:widowControl w:val="0"/>
        <w:numPr>
          <w:ilvl w:val="2"/>
          <w:numId w:val="14"/>
        </w:numPr>
        <w:spacing w:after="0"/>
      </w:pPr>
      <w:r w:rsidRPr="007F7E2B">
        <w:t>Projected emissions from use of power equipment</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670"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671">
          <w:tblGrid>
            <w:gridCol w:w="1727"/>
            <w:gridCol w:w="8353"/>
          </w:tblGrid>
        </w:tblGridChange>
      </w:tblGrid>
      <w:tr w:rsidR="00570313" w:rsidRPr="007F7E2B" w14:paraId="4CAC9F2D" w14:textId="77777777">
        <w:tc>
          <w:tcPr>
            <w:tcW w:w="1727" w:type="dxa"/>
            <w:shd w:val="clear" w:color="auto" w:fill="auto"/>
            <w:tcMar>
              <w:top w:w="100" w:type="dxa"/>
              <w:left w:w="100" w:type="dxa"/>
              <w:bottom w:w="100" w:type="dxa"/>
              <w:right w:w="100" w:type="dxa"/>
            </w:tcMar>
            <w:tcPrChange w:id="2672" w:author="V2" w:date="2025-04-14T14:19:00Z" w16du:dateUtc="2025-04-14T19:19:00Z">
              <w:tcPr>
                <w:tcW w:w="1727" w:type="dxa"/>
                <w:shd w:val="clear" w:color="auto" w:fill="auto"/>
                <w:tcMar>
                  <w:top w:w="100" w:type="dxa"/>
                  <w:left w:w="100" w:type="dxa"/>
                  <w:bottom w:w="100" w:type="dxa"/>
                  <w:right w:w="100" w:type="dxa"/>
                </w:tcMar>
              </w:tcPr>
            </w:tcPrChange>
          </w:tcPr>
          <w:p w14:paraId="000001C9" w14:textId="77777777" w:rsidR="00570313" w:rsidRPr="007F7E2B" w:rsidRDefault="0092717E">
            <w:pPr>
              <w:widowControl w:val="0"/>
              <w:rPr>
                <w:rPrChange w:id="2673" w:author="V2" w:date="2025-04-14T14:19:00Z" w16du:dateUtc="2025-04-14T19:19:00Z">
                  <w:rPr>
                    <w:highlight w:val="white"/>
                  </w:rPr>
                </w:rPrChange>
              </w:rPr>
            </w:pPr>
            <w:r w:rsidRPr="007F7E2B">
              <w:rPr>
                <w:rPrChange w:id="2674"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675" w:author="V2" w:date="2025-04-14T14:19:00Z" w16du:dateUtc="2025-04-14T19:19:00Z">
              <w:tcPr>
                <w:tcW w:w="8353" w:type="dxa"/>
                <w:shd w:val="clear" w:color="auto" w:fill="auto"/>
                <w:tcMar>
                  <w:top w:w="100" w:type="dxa"/>
                  <w:left w:w="100" w:type="dxa"/>
                  <w:bottom w:w="100" w:type="dxa"/>
                  <w:right w:w="100" w:type="dxa"/>
                </w:tcMar>
              </w:tcPr>
            </w:tcPrChange>
          </w:tcPr>
          <w:p w14:paraId="000001CA" w14:textId="77777777" w:rsidR="00570313" w:rsidRPr="007F7E2B" w:rsidRDefault="0092717E">
            <w:pPr>
              <w:widowControl w:val="0"/>
              <w:rPr>
                <w:rPrChange w:id="2676" w:author="V2" w:date="2025-04-14T14:19:00Z" w16du:dateUtc="2025-04-14T19:19:00Z">
                  <w:rPr>
                    <w:highlight w:val="white"/>
                  </w:rPr>
                </w:rPrChange>
              </w:rPr>
            </w:pPr>
            <w:r w:rsidRPr="007F7E2B">
              <w:rPr>
                <w:rPrChange w:id="2677" w:author="V2" w:date="2025-04-14T14:19:00Z" w16du:dateUtc="2025-04-14T19:19:00Z">
                  <w:rPr>
                    <w:highlight w:val="white"/>
                  </w:rPr>
                </w:rPrChange>
              </w:rPr>
              <w:t>Required for all projects where emissions from power equipment directly attributable to activities within the project area are expected to be significantly greater under the project scenario as compared with the baseline scenario. Not to be used in all other circumstances. Conservatively, this methodology does not account for emission reductions arising from reductions in the use of power equipment under the project scenario as compared with the baseline scenario.</w:t>
            </w:r>
          </w:p>
        </w:tc>
      </w:tr>
      <w:tr w:rsidR="00570313" w:rsidRPr="007F7E2B" w14:paraId="1563544C" w14:textId="77777777">
        <w:tc>
          <w:tcPr>
            <w:tcW w:w="1727" w:type="dxa"/>
            <w:shd w:val="clear" w:color="auto" w:fill="auto"/>
            <w:tcMar>
              <w:top w:w="100" w:type="dxa"/>
              <w:left w:w="100" w:type="dxa"/>
              <w:bottom w:w="100" w:type="dxa"/>
              <w:right w:w="100" w:type="dxa"/>
            </w:tcMar>
            <w:tcPrChange w:id="2678" w:author="V2" w:date="2025-04-14T14:19:00Z" w16du:dateUtc="2025-04-14T19:19:00Z">
              <w:tcPr>
                <w:tcW w:w="1727" w:type="dxa"/>
                <w:shd w:val="clear" w:color="auto" w:fill="auto"/>
                <w:tcMar>
                  <w:top w:w="100" w:type="dxa"/>
                  <w:left w:w="100" w:type="dxa"/>
                  <w:bottom w:w="100" w:type="dxa"/>
                  <w:right w:w="100" w:type="dxa"/>
                </w:tcMar>
              </w:tcPr>
            </w:tcPrChange>
          </w:tcPr>
          <w:p w14:paraId="000001CB" w14:textId="77777777" w:rsidR="00570313" w:rsidRPr="007F7E2B" w:rsidRDefault="0092717E">
            <w:pPr>
              <w:widowControl w:val="0"/>
              <w:rPr>
                <w:rPrChange w:id="2679" w:author="V2" w:date="2025-04-14T14:19:00Z" w16du:dateUtc="2025-04-14T19:19:00Z">
                  <w:rPr>
                    <w:highlight w:val="white"/>
                  </w:rPr>
                </w:rPrChange>
              </w:rPr>
            </w:pPr>
            <w:r w:rsidRPr="007F7E2B">
              <w:rPr>
                <w:rPrChange w:id="2680"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2681" w:author="V2" w:date="2025-04-14T14:19:00Z" w16du:dateUtc="2025-04-14T19:19:00Z">
              <w:tcPr>
                <w:tcW w:w="8353" w:type="dxa"/>
                <w:shd w:val="clear" w:color="auto" w:fill="auto"/>
                <w:tcMar>
                  <w:top w:w="100" w:type="dxa"/>
                  <w:left w:w="100" w:type="dxa"/>
                  <w:bottom w:w="100" w:type="dxa"/>
                  <w:right w:w="100" w:type="dxa"/>
                </w:tcMar>
              </w:tcPr>
            </w:tcPrChange>
          </w:tcPr>
          <w:p w14:paraId="000001CC" w14:textId="437508E1" w:rsidR="00570313" w:rsidRPr="007F7E2B" w:rsidRDefault="0092717E">
            <w:pPr>
              <w:widowControl w:val="0"/>
              <w:rPr>
                <w:rPrChange w:id="2682" w:author="V2" w:date="2025-04-14T14:19:00Z" w16du:dateUtc="2025-04-14T19:19:00Z">
                  <w:rPr>
                    <w:highlight w:val="white"/>
                  </w:rPr>
                </w:rPrChange>
              </w:rPr>
            </w:pPr>
            <w:r w:rsidRPr="007F7E2B">
              <w:rPr>
                <w:rPrChange w:id="2683" w:author="V2" w:date="2025-04-14T14:19:00Z" w16du:dateUtc="2025-04-14T19:19:00Z">
                  <w:rPr>
                    <w:highlight w:val="white"/>
                  </w:rPr>
                </w:rPrChange>
              </w:rPr>
              <w:t xml:space="preserve">To project GHG emissions for the monitoring period from the use of power equipment under the baseline scenario. Note that in this methodology emissions of GHGs due to the use of power equipment directly attributable to activities within the project area are all accounted as baseline or project emissions, </w:t>
            </w:r>
            <w:r w:rsidR="003031D1" w:rsidRPr="007F7E2B">
              <w:rPr>
                <w:rPrChange w:id="2684" w:author="V2" w:date="2025-04-14T14:19:00Z" w16du:dateUtc="2025-04-14T19:19:00Z">
                  <w:rPr>
                    <w:highlight w:val="white"/>
                  </w:rPr>
                </w:rPrChange>
              </w:rPr>
              <w:t>whether</w:t>
            </w:r>
            <w:r w:rsidRPr="007F7E2B">
              <w:rPr>
                <w:rPrChange w:id="2685" w:author="V2" w:date="2025-04-14T14:19:00Z" w16du:dateUtc="2025-04-14T19:19:00Z">
                  <w:rPr>
                    <w:highlight w:val="white"/>
                  </w:rPr>
                </w:rPrChange>
              </w:rPr>
              <w:t xml:space="preserve"> </w:t>
            </w:r>
            <w:del w:id="2686" w:author="V2" w:date="2025-04-14T14:19:00Z" w16du:dateUtc="2025-04-14T19:19:00Z">
              <w:r w:rsidR="0018437E">
                <w:rPr>
                  <w:highlight w:val="white"/>
                </w:rPr>
                <w:delText xml:space="preserve">or not </w:delText>
              </w:r>
            </w:del>
            <w:r w:rsidRPr="007F7E2B">
              <w:rPr>
                <w:rPrChange w:id="2687" w:author="V2" w:date="2025-04-14T14:19:00Z" w16du:dateUtc="2025-04-14T19:19:00Z">
                  <w:rPr>
                    <w:highlight w:val="white"/>
                  </w:rPr>
                </w:rPrChange>
              </w:rPr>
              <w:t>the actual emissions occur within the project area.</w:t>
            </w:r>
          </w:p>
        </w:tc>
      </w:tr>
      <w:tr w:rsidR="00570313" w:rsidRPr="007F7E2B" w14:paraId="1EA59E02" w14:textId="77777777">
        <w:tc>
          <w:tcPr>
            <w:tcW w:w="1727" w:type="dxa"/>
            <w:shd w:val="clear" w:color="auto" w:fill="auto"/>
            <w:tcMar>
              <w:top w:w="100" w:type="dxa"/>
              <w:left w:w="100" w:type="dxa"/>
              <w:bottom w:w="100" w:type="dxa"/>
              <w:right w:w="100" w:type="dxa"/>
            </w:tcMar>
            <w:tcPrChange w:id="2688" w:author="V2" w:date="2025-04-14T14:19:00Z" w16du:dateUtc="2025-04-14T19:19:00Z">
              <w:tcPr>
                <w:tcW w:w="1727" w:type="dxa"/>
                <w:shd w:val="clear" w:color="auto" w:fill="auto"/>
                <w:tcMar>
                  <w:top w:w="100" w:type="dxa"/>
                  <w:left w:w="100" w:type="dxa"/>
                  <w:bottom w:w="100" w:type="dxa"/>
                  <w:right w:w="100" w:type="dxa"/>
                </w:tcMar>
              </w:tcPr>
            </w:tcPrChange>
          </w:tcPr>
          <w:p w14:paraId="000001CD" w14:textId="77777777" w:rsidR="00570313" w:rsidRPr="007F7E2B" w:rsidRDefault="0092717E">
            <w:pPr>
              <w:widowControl w:val="0"/>
              <w:rPr>
                <w:rPrChange w:id="2689" w:author="V2" w:date="2025-04-14T14:19:00Z" w16du:dateUtc="2025-04-14T19:19:00Z">
                  <w:rPr>
                    <w:highlight w:val="white"/>
                  </w:rPr>
                </w:rPrChange>
              </w:rPr>
            </w:pPr>
            <w:r w:rsidRPr="007F7E2B">
              <w:rPr>
                <w:rPrChange w:id="2690"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691" w:author="V2" w:date="2025-04-14T14:19:00Z" w16du:dateUtc="2025-04-14T19:19:00Z">
              <w:tcPr>
                <w:tcW w:w="8353" w:type="dxa"/>
                <w:shd w:val="clear" w:color="auto" w:fill="auto"/>
                <w:tcMar>
                  <w:top w:w="100" w:type="dxa"/>
                  <w:left w:w="100" w:type="dxa"/>
                  <w:bottom w:w="100" w:type="dxa"/>
                  <w:right w:w="100" w:type="dxa"/>
                </w:tcMar>
              </w:tcPr>
            </w:tcPrChange>
          </w:tcPr>
          <w:p w14:paraId="000001CE" w14:textId="3AEEADF9" w:rsidR="00570313" w:rsidRPr="007F7E2B" w:rsidRDefault="0092717E">
            <w:pPr>
              <w:widowControl w:val="0"/>
              <w:rPr>
                <w:rPrChange w:id="2692" w:author="V2" w:date="2025-04-14T14:19:00Z" w16du:dateUtc="2025-04-14T19:19:00Z">
                  <w:rPr>
                    <w:highlight w:val="white"/>
                  </w:rPr>
                </w:rPrChange>
              </w:rPr>
            </w:pPr>
            <w:r w:rsidRPr="007F7E2B">
              <w:rPr>
                <w:rPrChange w:id="2693"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"https://verra.org/wp-content/uploads/imported/methodologies/VMD0019-Methods-to-Project-Future-Conditions-v1.0.pdf" \h</w:instrText>
            </w:r>
            <w:r w:rsidR="00282716">
              <w:fldChar w:fldCharType="separate"/>
            </w:r>
            <w:del w:id="2694" w:author="V2" w:date="2025-04-14T14:19:00Z" w16du:dateUtc="2025-04-14T19:19:00Z">
              <w:r w:rsidR="00570313">
                <w:rPr>
                  <w:color w:val="1155CC"/>
                  <w:highlight w:val="white"/>
                  <w:u w:val="single"/>
                </w:rPr>
                <w:delText>VMD0019</w:delText>
              </w:r>
            </w:del>
            <w:ins w:id="2695" w:author="V2" w:date="2025-04-14T14:19:00Z" w16du:dateUtc="2025-04-14T19:19:00Z">
              <w:r w:rsidR="00282716" w:rsidRPr="007F7E2B">
                <w:rPr>
                  <w:color w:val="1155CC"/>
                  <w:u w:val="single"/>
                </w:rPr>
                <w:t>TRS-2</w:t>
              </w:r>
            </w:ins>
            <w:r w:rsidRPr="007F7E2B">
              <w:rPr>
                <w:color w:val="1155CC"/>
                <w:u w:val="single"/>
                <w:rPrChange w:id="2696"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"https://verra.org/wp-content/uploads/imported/methodologies/VMD0019-Methods-to-Project-Future-Conditions-v1.0.pdf" \h</w:instrText>
            </w:r>
            <w:r>
              <w:fldChar w:fldCharType="separate"/>
            </w:r>
            <w:r w:rsidRPr="007F7E2B">
              <w:rPr>
                <w:i/>
                <w:color w:val="1155CC"/>
                <w:u w:val="single"/>
                <w:rPrChange w:id="2697" w:author="V2" w:date="2025-04-14T14:19:00Z" w16du:dateUtc="2025-04-14T19:19:00Z">
                  <w:rPr>
                    <w:i/>
                    <w:color w:val="1155CC"/>
                    <w:highlight w:val="white"/>
                    <w:u w:val="single"/>
                  </w:rPr>
                </w:rPrChange>
              </w:rPr>
              <w:t>Methods to Project Future Conditions</w:t>
            </w:r>
            <w:r>
              <w:fldChar w:fldCharType="end"/>
            </w:r>
            <w:r w:rsidRPr="007F7E2B">
              <w:rPr>
                <w:rPrChange w:id="2698" w:author="V2" w:date="2025-04-14T14:19:00Z" w16du:dateUtc="2025-04-14T19:19:00Z">
                  <w:rPr>
                    <w:highlight w:val="white"/>
                  </w:rPr>
                </w:rPrChange>
              </w:rPr>
              <w:t xml:space="preserve">, with fuel uses in power equipment as the relevant variable(s) X. Then, based on the outputs from this module, use the module </w:t>
            </w:r>
            <w:r w:rsidR="00282716">
              <w:fldChar w:fldCharType="begin"/>
            </w:r>
            <w:r w:rsidR="00282716">
              <w:instrText>HYPERLINK "https://verra.org/wp-content/uploads/imported/methodologies/VMD0030-Estimation-of-Emissions-from-Power-Equipment-v1.0.pdf" \h</w:instrText>
            </w:r>
            <w:r w:rsidR="00282716">
              <w:fldChar w:fldCharType="separate"/>
            </w:r>
            <w:del w:id="2699" w:author="V2" w:date="2025-04-14T14:19:00Z" w16du:dateUtc="2025-04-14T19:19:00Z">
              <w:r w:rsidR="00570313">
                <w:rPr>
                  <w:color w:val="1155CC"/>
                  <w:highlight w:val="white"/>
                  <w:u w:val="single"/>
                </w:rPr>
                <w:delText>VMD0030</w:delText>
              </w:r>
            </w:del>
            <w:ins w:id="2700" w:author="V2" w:date="2025-04-14T14:19:00Z" w16du:dateUtc="2025-04-14T19:19:00Z">
              <w:r w:rsidR="00282716" w:rsidRPr="007F7E2B">
                <w:rPr>
                  <w:color w:val="1155CC"/>
                  <w:u w:val="single"/>
                </w:rPr>
                <w:t>TRS-12</w:t>
              </w:r>
            </w:ins>
            <w:r w:rsidRPr="007F7E2B">
              <w:rPr>
                <w:color w:val="1155CC"/>
                <w:u w:val="single"/>
                <w:rPrChange w:id="2701"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"https://verra.org/wp-content/uploads/imported/methodologies/VMD0030-Estimation-of-Emissions-from-Power-Equipment-v1.0.pdf" \h</w:instrText>
            </w:r>
            <w:r>
              <w:fldChar w:fldCharType="separate"/>
            </w:r>
            <w:r w:rsidRPr="007F7E2B">
              <w:rPr>
                <w:i/>
                <w:color w:val="1155CC"/>
                <w:u w:val="single"/>
                <w:rPrChange w:id="2702" w:author="V2" w:date="2025-04-14T14:19:00Z" w16du:dateUtc="2025-04-14T19:19:00Z">
                  <w:rPr>
                    <w:i/>
                    <w:color w:val="1155CC"/>
                    <w:highlight w:val="white"/>
                    <w:u w:val="single"/>
                  </w:rPr>
                </w:rPrChange>
              </w:rPr>
              <w:t>Estimation of Emissions from Power Equipment</w:t>
            </w:r>
            <w:r>
              <w:fldChar w:fldCharType="end"/>
            </w:r>
            <w:r w:rsidRPr="007F7E2B">
              <w:rPr>
                <w:rPrChange w:id="2703" w:author="V2" w:date="2025-04-14T14:19:00Z" w16du:dateUtc="2025-04-14T19:19:00Z">
                  <w:rPr>
                    <w:highlight w:val="white"/>
                  </w:rPr>
                </w:rPrChange>
              </w:rPr>
              <w:t xml:space="preserve"> to estimate the projected future emissions.</w:t>
            </w:r>
          </w:p>
        </w:tc>
      </w:tr>
    </w:tbl>
    <w:p w14:paraId="000001CF" w14:textId="7194F49B" w:rsidR="00570313" w:rsidRPr="007F7E2B" w:rsidRDefault="0092717E">
      <w:pPr>
        <w:pStyle w:val="Heading4"/>
        <w:widowControl w:val="0"/>
        <w:numPr>
          <w:ilvl w:val="2"/>
          <w:numId w:val="14"/>
        </w:numPr>
        <w:spacing w:after="0"/>
      </w:pPr>
      <w:r w:rsidRPr="007F7E2B">
        <w:lastRenderedPageBreak/>
        <w:t>Estimation of current litter pools</w:t>
      </w:r>
      <w:del w:id="2704" w:author="V2" w:date="2025-04-14T14:19:00Z" w16du:dateUtc="2025-04-14T19:19:00Z">
        <w:r w:rsidR="0018437E">
          <w:delText>.</w:delText>
        </w:r>
      </w:del>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705"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706">
          <w:tblGrid>
            <w:gridCol w:w="1727"/>
            <w:gridCol w:w="8353"/>
          </w:tblGrid>
        </w:tblGridChange>
      </w:tblGrid>
      <w:tr w:rsidR="00570313" w:rsidRPr="007F7E2B" w14:paraId="52AB879F" w14:textId="77777777">
        <w:tc>
          <w:tcPr>
            <w:tcW w:w="1727" w:type="dxa"/>
            <w:shd w:val="clear" w:color="auto" w:fill="auto"/>
            <w:tcMar>
              <w:top w:w="100" w:type="dxa"/>
              <w:left w:w="100" w:type="dxa"/>
              <w:bottom w:w="100" w:type="dxa"/>
              <w:right w:w="100" w:type="dxa"/>
            </w:tcMar>
            <w:tcPrChange w:id="2707" w:author="V2" w:date="2025-04-14T14:19:00Z" w16du:dateUtc="2025-04-14T19:19:00Z">
              <w:tcPr>
                <w:tcW w:w="1727" w:type="dxa"/>
                <w:shd w:val="clear" w:color="auto" w:fill="auto"/>
                <w:tcMar>
                  <w:top w:w="100" w:type="dxa"/>
                  <w:left w:w="100" w:type="dxa"/>
                  <w:bottom w:w="100" w:type="dxa"/>
                  <w:right w:w="100" w:type="dxa"/>
                </w:tcMar>
              </w:tcPr>
            </w:tcPrChange>
          </w:tcPr>
          <w:p w14:paraId="000001D0" w14:textId="77777777" w:rsidR="00570313" w:rsidRPr="007F7E2B" w:rsidRDefault="0092717E">
            <w:pPr>
              <w:widowControl w:val="0"/>
              <w:rPr>
                <w:rPrChange w:id="2708" w:author="V2" w:date="2025-04-14T14:19:00Z" w16du:dateUtc="2025-04-14T19:19:00Z">
                  <w:rPr>
                    <w:highlight w:val="white"/>
                  </w:rPr>
                </w:rPrChange>
              </w:rPr>
            </w:pPr>
            <w:r w:rsidRPr="007F7E2B">
              <w:rPr>
                <w:rPrChange w:id="2709"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710" w:author="V2" w:date="2025-04-14T14:19:00Z" w16du:dateUtc="2025-04-14T19:19:00Z">
              <w:tcPr>
                <w:tcW w:w="8353" w:type="dxa"/>
                <w:shd w:val="clear" w:color="auto" w:fill="auto"/>
                <w:tcMar>
                  <w:top w:w="100" w:type="dxa"/>
                  <w:left w:w="100" w:type="dxa"/>
                  <w:bottom w:w="100" w:type="dxa"/>
                  <w:right w:w="100" w:type="dxa"/>
                </w:tcMar>
              </w:tcPr>
            </w:tcPrChange>
          </w:tcPr>
          <w:p w14:paraId="000001D1" w14:textId="77777777" w:rsidR="00570313" w:rsidRPr="007F7E2B" w:rsidRDefault="0092717E">
            <w:pPr>
              <w:widowControl w:val="0"/>
              <w:rPr>
                <w:rPrChange w:id="2711" w:author="V2" w:date="2025-04-14T14:19:00Z" w16du:dateUtc="2025-04-14T19:19:00Z">
                  <w:rPr>
                    <w:highlight w:val="white"/>
                  </w:rPr>
                </w:rPrChange>
              </w:rPr>
            </w:pPr>
            <w:r w:rsidRPr="007F7E2B">
              <w:rPr>
                <w:rPrChange w:id="2712" w:author="V2" w:date="2025-04-14T14:19:00Z" w16du:dateUtc="2025-04-14T19:19:00Z">
                  <w:rPr>
                    <w:highlight w:val="white"/>
                  </w:rPr>
                </w:rPrChange>
              </w:rPr>
              <w:t>Required where significant decreases in litter pools within the project area are expected under the project scenario as compared with the baseline scenario at any time within the project crediting period. Optional under all other circumstances.</w:t>
            </w:r>
          </w:p>
        </w:tc>
      </w:tr>
      <w:tr w:rsidR="00570313" w:rsidRPr="007F7E2B" w14:paraId="197EB0E3" w14:textId="77777777">
        <w:tc>
          <w:tcPr>
            <w:tcW w:w="1727" w:type="dxa"/>
            <w:shd w:val="clear" w:color="auto" w:fill="auto"/>
            <w:tcMar>
              <w:top w:w="100" w:type="dxa"/>
              <w:left w:w="100" w:type="dxa"/>
              <w:bottom w:w="100" w:type="dxa"/>
              <w:right w:w="100" w:type="dxa"/>
            </w:tcMar>
            <w:tcPrChange w:id="2713" w:author="V2" w:date="2025-04-14T14:19:00Z" w16du:dateUtc="2025-04-14T19:19:00Z">
              <w:tcPr>
                <w:tcW w:w="1727" w:type="dxa"/>
                <w:shd w:val="clear" w:color="auto" w:fill="auto"/>
                <w:tcMar>
                  <w:top w:w="100" w:type="dxa"/>
                  <w:left w:w="100" w:type="dxa"/>
                  <w:bottom w:w="100" w:type="dxa"/>
                  <w:right w:w="100" w:type="dxa"/>
                </w:tcMar>
              </w:tcPr>
            </w:tcPrChange>
          </w:tcPr>
          <w:p w14:paraId="000001D2" w14:textId="77777777" w:rsidR="00570313" w:rsidRPr="007F7E2B" w:rsidRDefault="0092717E">
            <w:pPr>
              <w:widowControl w:val="0"/>
              <w:rPr>
                <w:rPrChange w:id="2714" w:author="V2" w:date="2025-04-14T14:19:00Z" w16du:dateUtc="2025-04-14T19:19:00Z">
                  <w:rPr>
                    <w:highlight w:val="white"/>
                  </w:rPr>
                </w:rPrChange>
              </w:rPr>
            </w:pPr>
            <w:r w:rsidRPr="007F7E2B">
              <w:rPr>
                <w:rPrChange w:id="2715"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2716" w:author="V2" w:date="2025-04-14T14:19:00Z" w16du:dateUtc="2025-04-14T19:19:00Z">
              <w:tcPr>
                <w:tcW w:w="8353" w:type="dxa"/>
                <w:shd w:val="clear" w:color="auto" w:fill="auto"/>
                <w:tcMar>
                  <w:top w:w="100" w:type="dxa"/>
                  <w:left w:w="100" w:type="dxa"/>
                  <w:bottom w:w="100" w:type="dxa"/>
                  <w:right w:w="100" w:type="dxa"/>
                </w:tcMar>
              </w:tcPr>
            </w:tcPrChange>
          </w:tcPr>
          <w:p w14:paraId="000001D3" w14:textId="77777777" w:rsidR="00570313" w:rsidRPr="007F7E2B" w:rsidRDefault="0092717E">
            <w:pPr>
              <w:widowControl w:val="0"/>
              <w:rPr>
                <w:rPrChange w:id="2717" w:author="V2" w:date="2025-04-14T14:19:00Z" w16du:dateUtc="2025-04-14T19:19:00Z">
                  <w:rPr>
                    <w:highlight w:val="white"/>
                  </w:rPr>
                </w:rPrChange>
              </w:rPr>
            </w:pPr>
            <w:r w:rsidRPr="007F7E2B">
              <w:rPr>
                <w:rPrChange w:id="2718" w:author="V2" w:date="2025-04-14T14:19:00Z" w16du:dateUtc="2025-04-14T19:19:00Z">
                  <w:rPr>
                    <w:highlight w:val="white"/>
                  </w:rPr>
                </w:rPrChange>
              </w:rPr>
              <w:t>To estimate the carbon content of the litter pool within the project area.</w:t>
            </w:r>
          </w:p>
        </w:tc>
      </w:tr>
      <w:tr w:rsidR="00570313" w:rsidRPr="007F7E2B" w14:paraId="2C54AAF0" w14:textId="77777777">
        <w:tc>
          <w:tcPr>
            <w:tcW w:w="1727" w:type="dxa"/>
            <w:shd w:val="clear" w:color="auto" w:fill="auto"/>
            <w:tcMar>
              <w:top w:w="100" w:type="dxa"/>
              <w:left w:w="100" w:type="dxa"/>
              <w:bottom w:w="100" w:type="dxa"/>
              <w:right w:w="100" w:type="dxa"/>
            </w:tcMar>
            <w:tcPrChange w:id="2719" w:author="V2" w:date="2025-04-14T14:19:00Z" w16du:dateUtc="2025-04-14T19:19:00Z">
              <w:tcPr>
                <w:tcW w:w="1727" w:type="dxa"/>
                <w:shd w:val="clear" w:color="auto" w:fill="auto"/>
                <w:tcMar>
                  <w:top w:w="100" w:type="dxa"/>
                  <w:left w:w="100" w:type="dxa"/>
                  <w:bottom w:w="100" w:type="dxa"/>
                  <w:right w:w="100" w:type="dxa"/>
                </w:tcMar>
              </w:tcPr>
            </w:tcPrChange>
          </w:tcPr>
          <w:p w14:paraId="000001D4" w14:textId="77777777" w:rsidR="00570313" w:rsidRPr="007F7E2B" w:rsidRDefault="0092717E">
            <w:pPr>
              <w:widowControl w:val="0"/>
              <w:rPr>
                <w:rPrChange w:id="2720" w:author="V2" w:date="2025-04-14T14:19:00Z" w16du:dateUtc="2025-04-14T19:19:00Z">
                  <w:rPr>
                    <w:highlight w:val="white"/>
                  </w:rPr>
                </w:rPrChange>
              </w:rPr>
            </w:pPr>
            <w:r w:rsidRPr="007F7E2B">
              <w:rPr>
                <w:rPrChange w:id="2721"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722" w:author="V2" w:date="2025-04-14T14:19:00Z" w16du:dateUtc="2025-04-14T19:19:00Z">
              <w:tcPr>
                <w:tcW w:w="8353" w:type="dxa"/>
                <w:shd w:val="clear" w:color="auto" w:fill="auto"/>
                <w:tcMar>
                  <w:top w:w="100" w:type="dxa"/>
                  <w:left w:w="100" w:type="dxa"/>
                  <w:bottom w:w="100" w:type="dxa"/>
                  <w:right w:w="100" w:type="dxa"/>
                </w:tcMar>
              </w:tcPr>
            </w:tcPrChange>
          </w:tcPr>
          <w:p w14:paraId="000001D5" w14:textId="7A78E5A0" w:rsidR="00570313" w:rsidRPr="007F7E2B" w:rsidRDefault="0092717E">
            <w:pPr>
              <w:widowControl w:val="0"/>
              <w:rPr>
                <w:rPrChange w:id="2723" w:author="V2" w:date="2025-04-14T14:19:00Z" w16du:dateUtc="2025-04-14T19:19:00Z">
                  <w:rPr>
                    <w:highlight w:val="white"/>
                  </w:rPr>
                </w:rPrChange>
              </w:rPr>
            </w:pPr>
            <w:r w:rsidRPr="007F7E2B">
              <w:rPr>
                <w:rPrChange w:id="2724"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"https://verra.org/wp-content/uploads/imported/methodologies/VMD0023-Estimation-of-Carbon-Stocks-in-the-Litter-Pool-v1.0.pdf" \h</w:instrText>
            </w:r>
            <w:r w:rsidR="00282716">
              <w:fldChar w:fldCharType="separate"/>
            </w:r>
            <w:del w:id="2725" w:author="V2" w:date="2025-04-14T14:19:00Z" w16du:dateUtc="2025-04-14T19:19:00Z">
              <w:r w:rsidR="00570313">
                <w:rPr>
                  <w:color w:val="1155CC"/>
                  <w:highlight w:val="white"/>
                  <w:u w:val="single"/>
                </w:rPr>
                <w:delText>VMD0023</w:delText>
              </w:r>
            </w:del>
            <w:ins w:id="2726" w:author="V2" w:date="2025-04-14T14:19:00Z" w16du:dateUtc="2025-04-14T19:19:00Z">
              <w:r w:rsidR="00282716" w:rsidRPr="007F7E2B">
                <w:rPr>
                  <w:color w:val="1155CC"/>
                  <w:u w:val="single"/>
                </w:rPr>
                <w:t>TRS-5</w:t>
              </w:r>
            </w:ins>
            <w:r w:rsidRPr="007F7E2B">
              <w:rPr>
                <w:color w:val="1155CC"/>
                <w:u w:val="single"/>
                <w:rPrChange w:id="2727"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"https://verra.org/wp-content/uploads/imported/methodologies/VMD0023-Estimation-of-Carbon-Stocks-in-the-Litter-Pool-v1.0.pdf" \h</w:instrText>
            </w:r>
            <w:r>
              <w:fldChar w:fldCharType="separate"/>
            </w:r>
            <w:r w:rsidRPr="007F7E2B">
              <w:rPr>
                <w:i/>
                <w:color w:val="1155CC"/>
                <w:u w:val="single"/>
                <w:rPrChange w:id="2728" w:author="V2" w:date="2025-04-14T14:19:00Z" w16du:dateUtc="2025-04-14T19:19:00Z">
                  <w:rPr>
                    <w:i/>
                    <w:color w:val="1155CC"/>
                    <w:highlight w:val="white"/>
                    <w:u w:val="single"/>
                  </w:rPr>
                </w:rPrChange>
              </w:rPr>
              <w:t>Estimation of Carbon Stocks in the Litter Pool</w:t>
            </w:r>
            <w:r>
              <w:fldChar w:fldCharType="end"/>
            </w:r>
            <w:r w:rsidRPr="007F7E2B">
              <w:rPr>
                <w:rPrChange w:id="2729" w:author="V2" w:date="2025-04-14T14:19:00Z" w16du:dateUtc="2025-04-14T19:19:00Z">
                  <w:rPr>
                    <w:highlight w:val="white"/>
                  </w:rPr>
                </w:rPrChange>
              </w:rPr>
              <w:t>.</w:t>
            </w:r>
          </w:p>
        </w:tc>
      </w:tr>
    </w:tbl>
    <w:p w14:paraId="000001D6" w14:textId="77777777" w:rsidR="00570313" w:rsidRPr="007F7E2B" w:rsidRDefault="0092717E">
      <w:pPr>
        <w:pStyle w:val="Heading4"/>
        <w:widowControl w:val="0"/>
        <w:numPr>
          <w:ilvl w:val="2"/>
          <w:numId w:val="14"/>
        </w:numPr>
        <w:spacing w:after="0"/>
      </w:pPr>
      <w:r w:rsidRPr="007F7E2B">
        <w:t>Projection of future litter pools</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730"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731">
          <w:tblGrid>
            <w:gridCol w:w="1727"/>
            <w:gridCol w:w="8353"/>
          </w:tblGrid>
        </w:tblGridChange>
      </w:tblGrid>
      <w:tr w:rsidR="00570313" w:rsidRPr="007F7E2B" w14:paraId="472E950D" w14:textId="77777777">
        <w:tc>
          <w:tcPr>
            <w:tcW w:w="1727" w:type="dxa"/>
            <w:shd w:val="clear" w:color="auto" w:fill="auto"/>
            <w:tcMar>
              <w:top w:w="100" w:type="dxa"/>
              <w:left w:w="100" w:type="dxa"/>
              <w:bottom w:w="100" w:type="dxa"/>
              <w:right w:w="100" w:type="dxa"/>
            </w:tcMar>
            <w:tcPrChange w:id="2732" w:author="V2" w:date="2025-04-14T14:19:00Z" w16du:dateUtc="2025-04-14T19:19:00Z">
              <w:tcPr>
                <w:tcW w:w="1727" w:type="dxa"/>
                <w:shd w:val="clear" w:color="auto" w:fill="auto"/>
                <w:tcMar>
                  <w:top w:w="100" w:type="dxa"/>
                  <w:left w:w="100" w:type="dxa"/>
                  <w:bottom w:w="100" w:type="dxa"/>
                  <w:right w:w="100" w:type="dxa"/>
                </w:tcMar>
              </w:tcPr>
            </w:tcPrChange>
          </w:tcPr>
          <w:p w14:paraId="000001D7" w14:textId="77777777" w:rsidR="00570313" w:rsidRPr="007F7E2B" w:rsidRDefault="0092717E">
            <w:pPr>
              <w:widowControl w:val="0"/>
              <w:rPr>
                <w:rPrChange w:id="2733" w:author="V2" w:date="2025-04-14T14:19:00Z" w16du:dateUtc="2025-04-14T19:19:00Z">
                  <w:rPr>
                    <w:highlight w:val="white"/>
                  </w:rPr>
                </w:rPrChange>
              </w:rPr>
            </w:pPr>
            <w:r w:rsidRPr="007F7E2B">
              <w:rPr>
                <w:rPrChange w:id="2734"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735" w:author="V2" w:date="2025-04-14T14:19:00Z" w16du:dateUtc="2025-04-14T19:19:00Z">
              <w:tcPr>
                <w:tcW w:w="8353" w:type="dxa"/>
                <w:shd w:val="clear" w:color="auto" w:fill="auto"/>
                <w:tcMar>
                  <w:top w:w="100" w:type="dxa"/>
                  <w:left w:w="100" w:type="dxa"/>
                  <w:bottom w:w="100" w:type="dxa"/>
                  <w:right w:w="100" w:type="dxa"/>
                </w:tcMar>
              </w:tcPr>
            </w:tcPrChange>
          </w:tcPr>
          <w:p w14:paraId="000001D8" w14:textId="77777777" w:rsidR="00570313" w:rsidRPr="007F7E2B" w:rsidRDefault="0092717E">
            <w:pPr>
              <w:widowControl w:val="0"/>
              <w:rPr>
                <w:rPrChange w:id="2736" w:author="V2" w:date="2025-04-14T14:19:00Z" w16du:dateUtc="2025-04-14T19:19:00Z">
                  <w:rPr>
                    <w:highlight w:val="white"/>
                  </w:rPr>
                </w:rPrChange>
              </w:rPr>
            </w:pPr>
            <w:r w:rsidRPr="007F7E2B">
              <w:rPr>
                <w:rPrChange w:id="2737" w:author="V2" w:date="2025-04-14T14:19:00Z" w16du:dateUtc="2025-04-14T19:19:00Z">
                  <w:rPr>
                    <w:highlight w:val="white"/>
                  </w:rPr>
                </w:rPrChange>
              </w:rPr>
              <w:t>Required where significant decreases in litter pools within the project area are expected under the project scenario as compared with the baseline scenario at any time within the project crediting period. Optional under all other circumstances.</w:t>
            </w:r>
          </w:p>
        </w:tc>
      </w:tr>
      <w:tr w:rsidR="00570313" w:rsidRPr="007F7E2B" w14:paraId="6118E1B9" w14:textId="77777777">
        <w:tc>
          <w:tcPr>
            <w:tcW w:w="1727" w:type="dxa"/>
            <w:shd w:val="clear" w:color="auto" w:fill="auto"/>
            <w:tcMar>
              <w:top w:w="100" w:type="dxa"/>
              <w:left w:w="100" w:type="dxa"/>
              <w:bottom w:w="100" w:type="dxa"/>
              <w:right w:w="100" w:type="dxa"/>
            </w:tcMar>
            <w:tcPrChange w:id="2738" w:author="V2" w:date="2025-04-14T14:19:00Z" w16du:dateUtc="2025-04-14T19:19:00Z">
              <w:tcPr>
                <w:tcW w:w="1727" w:type="dxa"/>
                <w:shd w:val="clear" w:color="auto" w:fill="auto"/>
                <w:tcMar>
                  <w:top w:w="100" w:type="dxa"/>
                  <w:left w:w="100" w:type="dxa"/>
                  <w:bottom w:w="100" w:type="dxa"/>
                  <w:right w:w="100" w:type="dxa"/>
                </w:tcMar>
              </w:tcPr>
            </w:tcPrChange>
          </w:tcPr>
          <w:p w14:paraId="000001D9" w14:textId="77777777" w:rsidR="00570313" w:rsidRPr="007F7E2B" w:rsidRDefault="0092717E">
            <w:pPr>
              <w:widowControl w:val="0"/>
              <w:rPr>
                <w:rPrChange w:id="2739" w:author="V2" w:date="2025-04-14T14:19:00Z" w16du:dateUtc="2025-04-14T19:19:00Z">
                  <w:rPr>
                    <w:highlight w:val="white"/>
                  </w:rPr>
                </w:rPrChange>
              </w:rPr>
            </w:pPr>
            <w:r w:rsidRPr="007F7E2B">
              <w:rPr>
                <w:rPrChange w:id="2740"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2741" w:author="V2" w:date="2025-04-14T14:19:00Z" w16du:dateUtc="2025-04-14T19:19:00Z">
              <w:tcPr>
                <w:tcW w:w="8353" w:type="dxa"/>
                <w:shd w:val="clear" w:color="auto" w:fill="auto"/>
                <w:tcMar>
                  <w:top w:w="100" w:type="dxa"/>
                  <w:left w:w="100" w:type="dxa"/>
                  <w:bottom w:w="100" w:type="dxa"/>
                  <w:right w:w="100" w:type="dxa"/>
                </w:tcMar>
              </w:tcPr>
            </w:tcPrChange>
          </w:tcPr>
          <w:p w14:paraId="000001DA" w14:textId="77777777" w:rsidR="00570313" w:rsidRPr="007F7E2B" w:rsidRDefault="0092717E">
            <w:pPr>
              <w:widowControl w:val="0"/>
              <w:rPr>
                <w:rPrChange w:id="2742" w:author="V2" w:date="2025-04-14T14:19:00Z" w16du:dateUtc="2025-04-14T19:19:00Z">
                  <w:rPr>
                    <w:highlight w:val="white"/>
                  </w:rPr>
                </w:rPrChange>
              </w:rPr>
            </w:pPr>
            <w:r w:rsidRPr="007F7E2B">
              <w:rPr>
                <w:rPrChange w:id="2743" w:author="V2" w:date="2025-04-14T14:19:00Z" w16du:dateUtc="2025-04-14T19:19:00Z">
                  <w:rPr>
                    <w:highlight w:val="white"/>
                  </w:rPr>
                </w:rPrChange>
              </w:rPr>
              <w:t>To project emissions from future litter pools under the baseline scenario where these emissions are expected to decline under the baseline scenario.</w:t>
            </w:r>
          </w:p>
        </w:tc>
      </w:tr>
      <w:tr w:rsidR="00570313" w:rsidRPr="007F7E2B" w14:paraId="1298536C" w14:textId="77777777">
        <w:tc>
          <w:tcPr>
            <w:tcW w:w="1727" w:type="dxa"/>
            <w:shd w:val="clear" w:color="auto" w:fill="auto"/>
            <w:tcMar>
              <w:top w:w="100" w:type="dxa"/>
              <w:left w:w="100" w:type="dxa"/>
              <w:bottom w:w="100" w:type="dxa"/>
              <w:right w:w="100" w:type="dxa"/>
            </w:tcMar>
            <w:tcPrChange w:id="2744" w:author="V2" w:date="2025-04-14T14:19:00Z" w16du:dateUtc="2025-04-14T19:19:00Z">
              <w:tcPr>
                <w:tcW w:w="1727" w:type="dxa"/>
                <w:shd w:val="clear" w:color="auto" w:fill="auto"/>
                <w:tcMar>
                  <w:top w:w="100" w:type="dxa"/>
                  <w:left w:w="100" w:type="dxa"/>
                  <w:bottom w:w="100" w:type="dxa"/>
                  <w:right w:w="100" w:type="dxa"/>
                </w:tcMar>
              </w:tcPr>
            </w:tcPrChange>
          </w:tcPr>
          <w:p w14:paraId="000001DB" w14:textId="77777777" w:rsidR="00570313" w:rsidRPr="007F7E2B" w:rsidRDefault="0092717E">
            <w:pPr>
              <w:widowControl w:val="0"/>
              <w:rPr>
                <w:rPrChange w:id="2745" w:author="V2" w:date="2025-04-14T14:19:00Z" w16du:dateUtc="2025-04-14T19:19:00Z">
                  <w:rPr>
                    <w:highlight w:val="white"/>
                  </w:rPr>
                </w:rPrChange>
              </w:rPr>
            </w:pPr>
            <w:r w:rsidRPr="007F7E2B">
              <w:rPr>
                <w:rPrChange w:id="2746"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747" w:author="V2" w:date="2025-04-14T14:19:00Z" w16du:dateUtc="2025-04-14T19:19:00Z">
              <w:tcPr>
                <w:tcW w:w="8353" w:type="dxa"/>
                <w:shd w:val="clear" w:color="auto" w:fill="auto"/>
                <w:tcMar>
                  <w:top w:w="100" w:type="dxa"/>
                  <w:left w:w="100" w:type="dxa"/>
                  <w:bottom w:w="100" w:type="dxa"/>
                  <w:right w:w="100" w:type="dxa"/>
                </w:tcMar>
              </w:tcPr>
            </w:tcPrChange>
          </w:tcPr>
          <w:p w14:paraId="000001DC" w14:textId="39E60429" w:rsidR="00570313" w:rsidRPr="007F7E2B" w:rsidRDefault="0092717E">
            <w:pPr>
              <w:widowControl w:val="0"/>
              <w:rPr>
                <w:rPrChange w:id="2748" w:author="V2" w:date="2025-04-14T14:19:00Z" w16du:dateUtc="2025-04-14T19:19:00Z">
                  <w:rPr>
                    <w:highlight w:val="white"/>
                  </w:rPr>
                </w:rPrChange>
              </w:rPr>
            </w:pPr>
            <w:r w:rsidRPr="007F7E2B">
              <w:rPr>
                <w:rPrChange w:id="2749"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"https://verra.org/wp-content/uploads/imported/methodologies/VMD0019-Methods-to-Project-Future-Conditions-v1.0.pdf" \h</w:instrText>
            </w:r>
            <w:r w:rsidR="00282716">
              <w:fldChar w:fldCharType="separate"/>
            </w:r>
            <w:del w:id="2750" w:author="V2" w:date="2025-04-14T14:19:00Z" w16du:dateUtc="2025-04-14T19:19:00Z">
              <w:r w:rsidR="00570313">
                <w:rPr>
                  <w:color w:val="1155CC"/>
                  <w:highlight w:val="white"/>
                  <w:u w:val="single"/>
                </w:rPr>
                <w:delText>VMD0019</w:delText>
              </w:r>
            </w:del>
            <w:ins w:id="2751" w:author="V2" w:date="2025-04-14T14:19:00Z" w16du:dateUtc="2025-04-14T19:19:00Z">
              <w:r w:rsidR="00282716" w:rsidRPr="007F7E2B">
                <w:rPr>
                  <w:color w:val="1155CC"/>
                  <w:u w:val="single"/>
                </w:rPr>
                <w:t>TRS-2</w:t>
              </w:r>
            </w:ins>
            <w:r w:rsidRPr="007F7E2B">
              <w:rPr>
                <w:color w:val="1155CC"/>
                <w:u w:val="single"/>
                <w:rPrChange w:id="2752"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"https://verra.org/wp-content/uploads/imported/methodologies/VMD0019-Methods-to-Project-Future-Conditions-v1.0.pdf" \h</w:instrText>
            </w:r>
            <w:r>
              <w:fldChar w:fldCharType="separate"/>
            </w:r>
            <w:r w:rsidRPr="007F7E2B">
              <w:rPr>
                <w:i/>
                <w:color w:val="1155CC"/>
                <w:u w:val="single"/>
                <w:rPrChange w:id="2753" w:author="V2" w:date="2025-04-14T14:19:00Z" w16du:dateUtc="2025-04-14T19:19:00Z">
                  <w:rPr>
                    <w:i/>
                    <w:color w:val="1155CC"/>
                    <w:highlight w:val="white"/>
                    <w:u w:val="single"/>
                  </w:rPr>
                </w:rPrChange>
              </w:rPr>
              <w:t>Methods to Project Future Conditions</w:t>
            </w:r>
            <w:r>
              <w:fldChar w:fldCharType="end"/>
            </w:r>
            <w:r w:rsidRPr="007F7E2B">
              <w:rPr>
                <w:rPrChange w:id="2754" w:author="V2" w:date="2025-04-14T14:19:00Z" w16du:dateUtc="2025-04-14T19:19:00Z">
                  <w:rPr>
                    <w:highlight w:val="white"/>
                  </w:rPr>
                </w:rPrChange>
              </w:rPr>
              <w:t xml:space="preserve">, with relevant input variable(s) from the module </w:t>
            </w:r>
            <w:r w:rsidR="00282716">
              <w:fldChar w:fldCharType="begin"/>
            </w:r>
            <w:r w:rsidR="00282716">
              <w:instrText>HYPERLINK "https://verra.org/wp-content/uploads/imported/methodologies/VMD0023-Estimation-of-Carbon-Stocks-in-the-Litter-Pool-v1.0.pdf" \h</w:instrText>
            </w:r>
            <w:r w:rsidR="00282716">
              <w:fldChar w:fldCharType="separate"/>
            </w:r>
            <w:del w:id="2755" w:author="V2" w:date="2025-04-14T14:19:00Z" w16du:dateUtc="2025-04-14T19:19:00Z">
              <w:r w:rsidR="00570313">
                <w:rPr>
                  <w:color w:val="1155CC"/>
                  <w:highlight w:val="white"/>
                  <w:u w:val="single"/>
                </w:rPr>
                <w:delText>VMD0023</w:delText>
              </w:r>
            </w:del>
            <w:ins w:id="2756" w:author="V2" w:date="2025-04-14T14:19:00Z" w16du:dateUtc="2025-04-14T19:19:00Z">
              <w:r w:rsidR="00282716" w:rsidRPr="007F7E2B">
                <w:rPr>
                  <w:color w:val="1155CC"/>
                  <w:u w:val="single"/>
                </w:rPr>
                <w:t>TRS-5</w:t>
              </w:r>
            </w:ins>
            <w:r w:rsidRPr="007F7E2B">
              <w:rPr>
                <w:color w:val="1155CC"/>
                <w:u w:val="single"/>
                <w:rPrChange w:id="2757"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"https://verra.org/wp-content/uploads/imported/methodologies/VMD0023-Estimation-of-Carbon-Stocks-in-the-Litter-Pool-v1.0.pdf" \h</w:instrText>
            </w:r>
            <w:r>
              <w:fldChar w:fldCharType="separate"/>
            </w:r>
            <w:r w:rsidRPr="007F7E2B">
              <w:rPr>
                <w:i/>
                <w:color w:val="1155CC"/>
                <w:u w:val="single"/>
                <w:rPrChange w:id="2758" w:author="V2" w:date="2025-04-14T14:19:00Z" w16du:dateUtc="2025-04-14T19:19:00Z">
                  <w:rPr>
                    <w:i/>
                    <w:color w:val="1155CC"/>
                    <w:highlight w:val="white"/>
                    <w:u w:val="single"/>
                  </w:rPr>
                </w:rPrChange>
              </w:rPr>
              <w:t>Estimation of Carbon Stocks in the Litter Pool</w:t>
            </w:r>
            <w:r>
              <w:fldChar w:fldCharType="end"/>
            </w:r>
            <w:r w:rsidRPr="007F7E2B">
              <w:rPr>
                <w:rPrChange w:id="2759" w:author="V2" w:date="2025-04-14T14:19:00Z" w16du:dateUtc="2025-04-14T19:19:00Z">
                  <w:rPr>
                    <w:highlight w:val="white"/>
                  </w:rPr>
                </w:rPrChange>
              </w:rPr>
              <w:t>, as the relevant variable(s) X.</w:t>
            </w:r>
          </w:p>
        </w:tc>
      </w:tr>
      <w:tr w:rsidR="00570313" w:rsidRPr="007F7E2B" w14:paraId="78C50835" w14:textId="77777777">
        <w:tc>
          <w:tcPr>
            <w:tcW w:w="1727" w:type="dxa"/>
            <w:shd w:val="clear" w:color="auto" w:fill="auto"/>
            <w:tcMar>
              <w:top w:w="100" w:type="dxa"/>
              <w:left w:w="100" w:type="dxa"/>
              <w:bottom w:w="100" w:type="dxa"/>
              <w:right w:w="100" w:type="dxa"/>
            </w:tcMar>
            <w:tcPrChange w:id="2760" w:author="V2" w:date="2025-04-14T14:19:00Z" w16du:dateUtc="2025-04-14T19:19:00Z">
              <w:tcPr>
                <w:tcW w:w="1727" w:type="dxa"/>
                <w:shd w:val="clear" w:color="auto" w:fill="auto"/>
                <w:tcMar>
                  <w:top w:w="100" w:type="dxa"/>
                  <w:left w:w="100" w:type="dxa"/>
                  <w:bottom w:w="100" w:type="dxa"/>
                  <w:right w:w="100" w:type="dxa"/>
                </w:tcMar>
              </w:tcPr>
            </w:tcPrChange>
          </w:tcPr>
          <w:p w14:paraId="000001DD" w14:textId="77777777" w:rsidR="00570313" w:rsidRPr="007F7E2B" w:rsidRDefault="0092717E">
            <w:pPr>
              <w:widowControl w:val="0"/>
              <w:rPr>
                <w:rPrChange w:id="2761" w:author="V2" w:date="2025-04-14T14:19:00Z" w16du:dateUtc="2025-04-14T19:19:00Z">
                  <w:rPr>
                    <w:highlight w:val="white"/>
                  </w:rPr>
                </w:rPrChange>
              </w:rPr>
            </w:pPr>
            <w:r w:rsidRPr="007F7E2B">
              <w:rPr>
                <w:rPrChange w:id="2762" w:author="V2" w:date="2025-04-14T14:19:00Z" w16du:dateUtc="2025-04-14T19:19:00Z">
                  <w:rPr>
                    <w:highlight w:val="white"/>
                  </w:rPr>
                </w:rPrChange>
              </w:rPr>
              <w:t>Comments</w:t>
            </w:r>
          </w:p>
        </w:tc>
        <w:tc>
          <w:tcPr>
            <w:tcW w:w="8353" w:type="dxa"/>
            <w:shd w:val="clear" w:color="auto" w:fill="auto"/>
            <w:tcMar>
              <w:top w:w="100" w:type="dxa"/>
              <w:left w:w="100" w:type="dxa"/>
              <w:bottom w:w="100" w:type="dxa"/>
              <w:right w:w="100" w:type="dxa"/>
            </w:tcMar>
            <w:tcPrChange w:id="2763" w:author="V2" w:date="2025-04-14T14:19:00Z" w16du:dateUtc="2025-04-14T19:19:00Z">
              <w:tcPr>
                <w:tcW w:w="8353" w:type="dxa"/>
                <w:shd w:val="clear" w:color="auto" w:fill="auto"/>
                <w:tcMar>
                  <w:top w:w="100" w:type="dxa"/>
                  <w:left w:w="100" w:type="dxa"/>
                  <w:bottom w:w="100" w:type="dxa"/>
                  <w:right w:w="100" w:type="dxa"/>
                </w:tcMar>
              </w:tcPr>
            </w:tcPrChange>
          </w:tcPr>
          <w:p w14:paraId="000001DE" w14:textId="483A6313" w:rsidR="00570313" w:rsidRPr="007F7E2B" w:rsidRDefault="0092717E">
            <w:pPr>
              <w:widowControl w:val="0"/>
              <w:rPr>
                <w:rPrChange w:id="2764" w:author="V2" w:date="2025-04-14T14:19:00Z" w16du:dateUtc="2025-04-14T19:19:00Z">
                  <w:rPr>
                    <w:highlight w:val="white"/>
                  </w:rPr>
                </w:rPrChange>
              </w:rPr>
            </w:pPr>
            <w:r w:rsidRPr="007F7E2B">
              <w:rPr>
                <w:rPrChange w:id="2765" w:author="V2" w:date="2025-04-14T14:19:00Z" w16du:dateUtc="2025-04-14T19:19:00Z">
                  <w:rPr>
                    <w:highlight w:val="white"/>
                  </w:rPr>
                </w:rPrChange>
              </w:rPr>
              <w:t xml:space="preserve">If, at any time in the project crediting period, the litter pools within the project area under the baseline scenario are projected to be less than those at the project start date, litter pools for that </w:t>
            </w:r>
            <w:r w:rsidR="003031D1" w:rsidRPr="007F7E2B">
              <w:rPr>
                <w:rPrChange w:id="2766" w:author="V2" w:date="2025-04-14T14:19:00Z" w16du:dateUtc="2025-04-14T19:19:00Z">
                  <w:rPr>
                    <w:highlight w:val="white"/>
                  </w:rPr>
                </w:rPrChange>
              </w:rPr>
              <w:t>time</w:t>
            </w:r>
            <w:r w:rsidRPr="007F7E2B">
              <w:rPr>
                <w:rPrChange w:id="2767" w:author="V2" w:date="2025-04-14T14:19:00Z" w16du:dateUtc="2025-04-14T19:19:00Z">
                  <w:rPr>
                    <w:highlight w:val="white"/>
                  </w:rPr>
                </w:rPrChange>
              </w:rPr>
              <w:t xml:space="preserve"> </w:t>
            </w:r>
            <w:del w:id="2768" w:author="V2" w:date="2025-04-14T14:19:00Z" w16du:dateUtc="2025-04-14T19:19:00Z">
              <w:r w:rsidR="0018437E">
                <w:rPr>
                  <w:highlight w:val="white"/>
                </w:rPr>
                <w:delText xml:space="preserve">period </w:delText>
              </w:r>
            </w:del>
            <w:r w:rsidRPr="007F7E2B">
              <w:rPr>
                <w:rPrChange w:id="2769" w:author="V2" w:date="2025-04-14T14:19:00Z" w16du:dateUtc="2025-04-14T19:19:00Z">
                  <w:rPr>
                    <w:highlight w:val="white"/>
                  </w:rPr>
                </w:rPrChange>
              </w:rPr>
              <w:t>must be accounted as being equal to levels at the project start date. Conservatively, this methodology does not account for projected decreases in litter pools under the baseline scenario.</w:t>
            </w:r>
          </w:p>
        </w:tc>
      </w:tr>
    </w:tbl>
    <w:p w14:paraId="000001DF" w14:textId="77777777" w:rsidR="00570313" w:rsidRPr="007F7E2B" w:rsidRDefault="0092717E">
      <w:pPr>
        <w:pStyle w:val="Heading4"/>
        <w:widowControl w:val="0"/>
        <w:numPr>
          <w:ilvl w:val="2"/>
          <w:numId w:val="14"/>
        </w:numPr>
        <w:spacing w:after="0"/>
      </w:pPr>
      <w:r w:rsidRPr="007F7E2B">
        <w:t>Summation of estimates and projections under the baseline scenario</w:t>
      </w:r>
      <w:r w:rsidRPr="007F7E2B">
        <w:br/>
      </w:r>
    </w:p>
    <w:tbl>
      <w:tblPr>
        <w:tblW w:w="1008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770" w:author="V2" w:date="2025-04-14T14:19:00Z" w16du:dateUtc="2025-04-14T19:19:00Z">
          <w:tblPr>
            <w:tblW w:w="1008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771">
          <w:tblGrid>
            <w:gridCol w:w="1727"/>
            <w:gridCol w:w="8353"/>
          </w:tblGrid>
        </w:tblGridChange>
      </w:tblGrid>
      <w:tr w:rsidR="00570313" w:rsidRPr="007F7E2B" w14:paraId="39D8DF60" w14:textId="77777777">
        <w:tc>
          <w:tcPr>
            <w:tcW w:w="1727" w:type="dxa"/>
            <w:shd w:val="clear" w:color="auto" w:fill="auto"/>
            <w:tcMar>
              <w:top w:w="100" w:type="dxa"/>
              <w:left w:w="100" w:type="dxa"/>
              <w:bottom w:w="100" w:type="dxa"/>
              <w:right w:w="100" w:type="dxa"/>
            </w:tcMar>
            <w:tcPrChange w:id="2772" w:author="V2" w:date="2025-04-14T14:19:00Z" w16du:dateUtc="2025-04-14T19:19:00Z">
              <w:tcPr>
                <w:tcW w:w="1727" w:type="dxa"/>
                <w:shd w:val="clear" w:color="auto" w:fill="auto"/>
                <w:tcMar>
                  <w:top w:w="100" w:type="dxa"/>
                  <w:left w:w="100" w:type="dxa"/>
                  <w:bottom w:w="100" w:type="dxa"/>
                  <w:right w:w="100" w:type="dxa"/>
                </w:tcMar>
              </w:tcPr>
            </w:tcPrChange>
          </w:tcPr>
          <w:p w14:paraId="000001E0" w14:textId="77777777" w:rsidR="00570313" w:rsidRPr="007F7E2B" w:rsidRDefault="0092717E">
            <w:pPr>
              <w:widowControl w:val="0"/>
              <w:rPr>
                <w:rPrChange w:id="2773" w:author="V2" w:date="2025-04-14T14:19:00Z" w16du:dateUtc="2025-04-14T19:19:00Z">
                  <w:rPr>
                    <w:highlight w:val="white"/>
                  </w:rPr>
                </w:rPrChange>
              </w:rPr>
            </w:pPr>
            <w:r w:rsidRPr="007F7E2B">
              <w:rPr>
                <w:rPrChange w:id="2774"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775" w:author="V2" w:date="2025-04-14T14:19:00Z" w16du:dateUtc="2025-04-14T19:19:00Z">
              <w:tcPr>
                <w:tcW w:w="8353" w:type="dxa"/>
                <w:shd w:val="clear" w:color="auto" w:fill="auto"/>
                <w:tcMar>
                  <w:top w:w="100" w:type="dxa"/>
                  <w:left w:w="100" w:type="dxa"/>
                  <w:bottom w:w="100" w:type="dxa"/>
                  <w:right w:w="100" w:type="dxa"/>
                </w:tcMar>
              </w:tcPr>
            </w:tcPrChange>
          </w:tcPr>
          <w:p w14:paraId="000001E1" w14:textId="77777777" w:rsidR="00570313" w:rsidRPr="007F7E2B" w:rsidRDefault="0092717E">
            <w:pPr>
              <w:widowControl w:val="0"/>
              <w:rPr>
                <w:rPrChange w:id="2776" w:author="V2" w:date="2025-04-14T14:19:00Z" w16du:dateUtc="2025-04-14T19:19:00Z">
                  <w:rPr>
                    <w:highlight w:val="white"/>
                  </w:rPr>
                </w:rPrChange>
              </w:rPr>
            </w:pPr>
            <w:r w:rsidRPr="007F7E2B">
              <w:rPr>
                <w:rPrChange w:id="2777" w:author="V2" w:date="2025-04-14T14:19:00Z" w16du:dateUtc="2025-04-14T19:19:00Z">
                  <w:rPr>
                    <w:highlight w:val="white"/>
                  </w:rPr>
                </w:rPrChange>
              </w:rPr>
              <w:t>Required for all projects for which changes greater than 10% are expected in any non-soil carbon pool or other GHG emission, otherwise optional.</w:t>
            </w:r>
          </w:p>
        </w:tc>
      </w:tr>
      <w:tr w:rsidR="00570313" w:rsidRPr="007F7E2B" w14:paraId="4FFE451C" w14:textId="77777777">
        <w:tc>
          <w:tcPr>
            <w:tcW w:w="1727" w:type="dxa"/>
            <w:shd w:val="clear" w:color="auto" w:fill="auto"/>
            <w:tcMar>
              <w:top w:w="100" w:type="dxa"/>
              <w:left w:w="100" w:type="dxa"/>
              <w:bottom w:w="100" w:type="dxa"/>
              <w:right w:w="100" w:type="dxa"/>
            </w:tcMar>
            <w:tcPrChange w:id="2778" w:author="V2" w:date="2025-04-14T14:19:00Z" w16du:dateUtc="2025-04-14T19:19:00Z">
              <w:tcPr>
                <w:tcW w:w="1727" w:type="dxa"/>
                <w:shd w:val="clear" w:color="auto" w:fill="auto"/>
                <w:tcMar>
                  <w:top w:w="100" w:type="dxa"/>
                  <w:left w:w="100" w:type="dxa"/>
                  <w:bottom w:w="100" w:type="dxa"/>
                  <w:right w:w="100" w:type="dxa"/>
                </w:tcMar>
              </w:tcPr>
            </w:tcPrChange>
          </w:tcPr>
          <w:p w14:paraId="000001E2" w14:textId="77777777" w:rsidR="00570313" w:rsidRPr="007F7E2B" w:rsidRDefault="0092717E">
            <w:pPr>
              <w:widowControl w:val="0"/>
              <w:rPr>
                <w:rPrChange w:id="2779" w:author="V2" w:date="2025-04-14T14:19:00Z" w16du:dateUtc="2025-04-14T19:19:00Z">
                  <w:rPr>
                    <w:highlight w:val="white"/>
                  </w:rPr>
                </w:rPrChange>
              </w:rPr>
            </w:pPr>
            <w:r w:rsidRPr="007F7E2B">
              <w:rPr>
                <w:rPrChange w:id="2780" w:author="V2" w:date="2025-04-14T14:19:00Z" w16du:dateUtc="2025-04-14T19:19:00Z">
                  <w:rPr>
                    <w:highlight w:val="white"/>
                  </w:rPr>
                </w:rPrChange>
              </w:rPr>
              <w:lastRenderedPageBreak/>
              <w:t>Goal</w:t>
            </w:r>
          </w:p>
        </w:tc>
        <w:tc>
          <w:tcPr>
            <w:tcW w:w="8353" w:type="dxa"/>
            <w:shd w:val="clear" w:color="auto" w:fill="auto"/>
            <w:tcMar>
              <w:top w:w="100" w:type="dxa"/>
              <w:left w:w="100" w:type="dxa"/>
              <w:bottom w:w="100" w:type="dxa"/>
              <w:right w:w="100" w:type="dxa"/>
            </w:tcMar>
            <w:tcPrChange w:id="2781" w:author="V2" w:date="2025-04-14T14:19:00Z" w16du:dateUtc="2025-04-14T19:19:00Z">
              <w:tcPr>
                <w:tcW w:w="8353" w:type="dxa"/>
                <w:shd w:val="clear" w:color="auto" w:fill="auto"/>
                <w:tcMar>
                  <w:top w:w="100" w:type="dxa"/>
                  <w:left w:w="100" w:type="dxa"/>
                  <w:bottom w:w="100" w:type="dxa"/>
                  <w:right w:w="100" w:type="dxa"/>
                </w:tcMar>
              </w:tcPr>
            </w:tcPrChange>
          </w:tcPr>
          <w:p w14:paraId="000001E3" w14:textId="77777777" w:rsidR="00570313" w:rsidRPr="007F7E2B" w:rsidRDefault="0092717E">
            <w:pPr>
              <w:widowControl w:val="0"/>
              <w:rPr>
                <w:rPrChange w:id="2782" w:author="V2" w:date="2025-04-14T14:19:00Z" w16du:dateUtc="2025-04-14T19:19:00Z">
                  <w:rPr>
                    <w:highlight w:val="white"/>
                  </w:rPr>
                </w:rPrChange>
              </w:rPr>
            </w:pPr>
            <w:r w:rsidRPr="007F7E2B">
              <w:rPr>
                <w:rPrChange w:id="2783" w:author="V2" w:date="2025-04-14T14:19:00Z" w16du:dateUtc="2025-04-14T19:19:00Z">
                  <w:rPr>
                    <w:highlight w:val="white"/>
                  </w:rPr>
                </w:rPrChange>
              </w:rPr>
              <w:t>To sum current and future carbon sequestration and emissions under the baseline scenario.</w:t>
            </w:r>
          </w:p>
        </w:tc>
      </w:tr>
      <w:tr w:rsidR="00570313" w:rsidRPr="007F7E2B" w14:paraId="68AE17D7" w14:textId="77777777">
        <w:tc>
          <w:tcPr>
            <w:tcW w:w="1727" w:type="dxa"/>
            <w:shd w:val="clear" w:color="auto" w:fill="auto"/>
            <w:tcMar>
              <w:top w:w="100" w:type="dxa"/>
              <w:left w:w="100" w:type="dxa"/>
              <w:bottom w:w="100" w:type="dxa"/>
              <w:right w:w="100" w:type="dxa"/>
            </w:tcMar>
            <w:tcPrChange w:id="2784" w:author="V2" w:date="2025-04-14T14:19:00Z" w16du:dateUtc="2025-04-14T19:19:00Z">
              <w:tcPr>
                <w:tcW w:w="1727" w:type="dxa"/>
                <w:shd w:val="clear" w:color="auto" w:fill="auto"/>
                <w:tcMar>
                  <w:top w:w="100" w:type="dxa"/>
                  <w:left w:w="100" w:type="dxa"/>
                  <w:bottom w:w="100" w:type="dxa"/>
                  <w:right w:w="100" w:type="dxa"/>
                </w:tcMar>
              </w:tcPr>
            </w:tcPrChange>
          </w:tcPr>
          <w:p w14:paraId="000001E4" w14:textId="77777777" w:rsidR="00570313" w:rsidRPr="007F7E2B" w:rsidRDefault="0092717E">
            <w:pPr>
              <w:widowControl w:val="0"/>
              <w:rPr>
                <w:rPrChange w:id="2785" w:author="V2" w:date="2025-04-14T14:19:00Z" w16du:dateUtc="2025-04-14T19:19:00Z">
                  <w:rPr>
                    <w:highlight w:val="white"/>
                  </w:rPr>
                </w:rPrChange>
              </w:rPr>
            </w:pPr>
            <w:r w:rsidRPr="007F7E2B">
              <w:rPr>
                <w:rPrChange w:id="2786"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787" w:author="V2" w:date="2025-04-14T14:19:00Z" w16du:dateUtc="2025-04-14T19:19:00Z">
              <w:tcPr>
                <w:tcW w:w="8353" w:type="dxa"/>
                <w:shd w:val="clear" w:color="auto" w:fill="auto"/>
                <w:tcMar>
                  <w:top w:w="100" w:type="dxa"/>
                  <w:left w:w="100" w:type="dxa"/>
                  <w:bottom w:w="100" w:type="dxa"/>
                  <w:right w:w="100" w:type="dxa"/>
                </w:tcMar>
              </w:tcPr>
            </w:tcPrChange>
          </w:tcPr>
          <w:p w14:paraId="000001E5" w14:textId="02F7A300" w:rsidR="00570313" w:rsidRPr="007F7E2B" w:rsidRDefault="0092717E">
            <w:pPr>
              <w:widowControl w:val="0"/>
              <w:rPr>
                <w:rPrChange w:id="2788" w:author="V2" w:date="2025-04-14T14:19:00Z" w16du:dateUtc="2025-04-14T19:19:00Z">
                  <w:rPr>
                    <w:highlight w:val="white"/>
                  </w:rPr>
                </w:rPrChange>
              </w:rPr>
            </w:pPr>
            <w:r w:rsidRPr="007F7E2B">
              <w:rPr>
                <w:rPrChange w:id="2789"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"https://verra.org/wp-content/uploads/imported/methodologies/VMD0035-Methods-to-Determine-the-Net-Change-in-Atmospheric-GHG-Resulting-from-Project-Activities-v1.0.pdf" \h</w:instrText>
            </w:r>
            <w:r w:rsidR="00282716">
              <w:fldChar w:fldCharType="separate"/>
            </w:r>
            <w:del w:id="2790" w:author="V2" w:date="2025-04-14T14:19:00Z" w16du:dateUtc="2025-04-14T19:19:00Z">
              <w:r w:rsidR="00570313">
                <w:rPr>
                  <w:color w:val="1155CC"/>
                  <w:highlight w:val="white"/>
                  <w:u w:val="single"/>
                </w:rPr>
                <w:delText>VMD0035</w:delText>
              </w:r>
            </w:del>
            <w:ins w:id="2791" w:author="V2" w:date="2025-04-14T14:19:00Z" w16du:dateUtc="2025-04-14T19:19:00Z">
              <w:r w:rsidR="00282716" w:rsidRPr="007F7E2B">
                <w:rPr>
                  <w:color w:val="1155CC"/>
                  <w:u w:val="single"/>
                </w:rPr>
                <w:t>TRS-17</w:t>
              </w:r>
            </w:ins>
            <w:r w:rsidRPr="007F7E2B">
              <w:rPr>
                <w:color w:val="1155CC"/>
                <w:u w:val="single"/>
                <w:rPrChange w:id="2792"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"https://verra.org/wp-content/uploads/imported/methodologies/VMD0035-Methods-to-Determine-the-Net-Change-in-Atmospheric-GHG-Resulting-from-Project-Activities-v1.0.pdf" \h</w:instrText>
            </w:r>
            <w:r>
              <w:fldChar w:fldCharType="separate"/>
            </w:r>
            <w:r w:rsidRPr="007F7E2B">
              <w:rPr>
                <w:i/>
                <w:color w:val="1155CC"/>
                <w:u w:val="single"/>
                <w:rPrChange w:id="2793" w:author="V2" w:date="2025-04-14T14:19:00Z" w16du:dateUtc="2025-04-14T19:19:00Z">
                  <w:rPr>
                    <w:i/>
                    <w:color w:val="1155CC"/>
                    <w:highlight w:val="white"/>
                    <w:u w:val="single"/>
                  </w:rPr>
                </w:rPrChange>
              </w:rPr>
              <w:t>Methods to Determine the Net Change in Atmospheric GHG Resulting from Project Activities</w:t>
            </w:r>
            <w:r>
              <w:fldChar w:fldCharType="end"/>
            </w:r>
            <w:r w:rsidRPr="007F7E2B">
              <w:rPr>
                <w:rPrChange w:id="2794" w:author="V2" w:date="2025-04-14T14:19:00Z" w16du:dateUtc="2025-04-14T19:19:00Z">
                  <w:rPr>
                    <w:highlight w:val="white"/>
                  </w:rPr>
                </w:rPrChange>
              </w:rPr>
              <w:t>.</w:t>
            </w:r>
          </w:p>
        </w:tc>
      </w:tr>
    </w:tbl>
    <w:p w14:paraId="000001E6" w14:textId="77777777" w:rsidR="00570313" w:rsidRPr="007F7E2B" w:rsidRDefault="00570313">
      <w:pPr>
        <w:ind w:left="1350"/>
      </w:pPr>
    </w:p>
    <w:p w14:paraId="000001E7" w14:textId="77777777" w:rsidR="00570313" w:rsidRPr="007F7E2B" w:rsidRDefault="0092717E">
      <w:pPr>
        <w:pStyle w:val="Heading3"/>
        <w:widowControl w:val="0"/>
        <w:numPr>
          <w:ilvl w:val="1"/>
          <w:numId w:val="14"/>
        </w:numPr>
        <w:spacing w:after="0"/>
      </w:pPr>
      <w:bookmarkStart w:id="2795" w:name="_Toc180594082"/>
      <w:bookmarkStart w:id="2796" w:name="_Toc180594489"/>
      <w:r w:rsidRPr="007F7E2B">
        <w:t>Ex-ante Projections of Project Emissions from Non-soil Carbon Sources</w:t>
      </w:r>
      <w:bookmarkEnd w:id="2795"/>
      <w:bookmarkEnd w:id="2796"/>
    </w:p>
    <w:p w14:paraId="000001E8" w14:textId="77777777" w:rsidR="00570313" w:rsidRPr="007F7E2B" w:rsidRDefault="0092717E">
      <w:pPr>
        <w:ind w:left="630"/>
      </w:pPr>
      <w:r w:rsidRPr="007F7E2B">
        <w:t>These tasks relate to quantification of projected emissions from sources other than soil carbon during the project periods related to changes in biomass carbon pools, CH4, N2O, etc.</w:t>
      </w:r>
    </w:p>
    <w:p w14:paraId="000001E9" w14:textId="77777777" w:rsidR="00570313" w:rsidRPr="007F7E2B" w:rsidRDefault="0092717E">
      <w:pPr>
        <w:pStyle w:val="Heading4"/>
        <w:widowControl w:val="0"/>
        <w:numPr>
          <w:ilvl w:val="2"/>
          <w:numId w:val="14"/>
        </w:numPr>
        <w:spacing w:after="0"/>
      </w:pPr>
      <w:bookmarkStart w:id="2797" w:name="bookmark=kix.i356il8v6msk" w:colFirst="0" w:colLast="0"/>
      <w:bookmarkEnd w:id="2797"/>
      <w:r w:rsidRPr="007F7E2B">
        <w:t>Projection of future above-ground woody and non-woody and below-ground living biomass pools under the project scenario</w:t>
      </w:r>
      <w:r w:rsidRPr="007F7E2B">
        <w:br/>
      </w:r>
    </w:p>
    <w:tbl>
      <w:tblPr>
        <w:tblW w:w="10080" w:type="dxa"/>
        <w:tblInd w:w="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798" w:author="V2" w:date="2025-04-14T14:19:00Z" w16du:dateUtc="2025-04-14T19:19:00Z">
          <w:tblPr>
            <w:tblW w:w="10080" w:type="dxa"/>
            <w:tblInd w:w="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799">
          <w:tblGrid>
            <w:gridCol w:w="1727"/>
            <w:gridCol w:w="8353"/>
          </w:tblGrid>
        </w:tblGridChange>
      </w:tblGrid>
      <w:tr w:rsidR="00570313" w:rsidRPr="007F7E2B" w14:paraId="79D576AF" w14:textId="77777777">
        <w:tc>
          <w:tcPr>
            <w:tcW w:w="1727" w:type="dxa"/>
            <w:shd w:val="clear" w:color="auto" w:fill="auto"/>
            <w:tcMar>
              <w:top w:w="100" w:type="dxa"/>
              <w:left w:w="100" w:type="dxa"/>
              <w:bottom w:w="100" w:type="dxa"/>
              <w:right w:w="100" w:type="dxa"/>
            </w:tcMar>
            <w:tcPrChange w:id="2800" w:author="V2" w:date="2025-04-14T14:19:00Z" w16du:dateUtc="2025-04-14T19:19:00Z">
              <w:tcPr>
                <w:tcW w:w="1727" w:type="dxa"/>
                <w:shd w:val="clear" w:color="auto" w:fill="auto"/>
                <w:tcMar>
                  <w:top w:w="100" w:type="dxa"/>
                  <w:left w:w="100" w:type="dxa"/>
                  <w:bottom w:w="100" w:type="dxa"/>
                  <w:right w:w="100" w:type="dxa"/>
                </w:tcMar>
              </w:tcPr>
            </w:tcPrChange>
          </w:tcPr>
          <w:p w14:paraId="000001EA" w14:textId="77777777" w:rsidR="00570313" w:rsidRPr="007F7E2B" w:rsidRDefault="0092717E">
            <w:pPr>
              <w:widowControl w:val="0"/>
              <w:rPr>
                <w:rPrChange w:id="2801" w:author="V2" w:date="2025-04-14T14:19:00Z" w16du:dateUtc="2025-04-14T19:19:00Z">
                  <w:rPr>
                    <w:highlight w:val="white"/>
                  </w:rPr>
                </w:rPrChange>
              </w:rPr>
            </w:pPr>
            <w:r w:rsidRPr="007F7E2B">
              <w:rPr>
                <w:rPrChange w:id="2802"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803" w:author="V2" w:date="2025-04-14T14:19:00Z" w16du:dateUtc="2025-04-14T19:19:00Z">
              <w:tcPr>
                <w:tcW w:w="8353" w:type="dxa"/>
                <w:shd w:val="clear" w:color="auto" w:fill="auto"/>
                <w:tcMar>
                  <w:top w:w="100" w:type="dxa"/>
                  <w:left w:w="100" w:type="dxa"/>
                  <w:bottom w:w="100" w:type="dxa"/>
                  <w:right w:w="100" w:type="dxa"/>
                </w:tcMar>
              </w:tcPr>
            </w:tcPrChange>
          </w:tcPr>
          <w:p w14:paraId="000001EB" w14:textId="77777777" w:rsidR="00570313" w:rsidRPr="007F7E2B" w:rsidRDefault="0092717E">
            <w:pPr>
              <w:widowControl w:val="0"/>
              <w:rPr>
                <w:rPrChange w:id="2804" w:author="V2" w:date="2025-04-14T14:19:00Z" w16du:dateUtc="2025-04-14T19:19:00Z">
                  <w:rPr>
                    <w:highlight w:val="white"/>
                  </w:rPr>
                </w:rPrChange>
              </w:rPr>
            </w:pPr>
            <w:r w:rsidRPr="007F7E2B">
              <w:rPr>
                <w:rPrChange w:id="2805" w:author="V2" w:date="2025-04-14T14:19:00Z" w16du:dateUtc="2025-04-14T19:19:00Z">
                  <w:rPr>
                    <w:highlight w:val="white"/>
                  </w:rPr>
                </w:rPrChange>
              </w:rPr>
              <w:t>Required for all projects where significant decreases in living biomass pools are expected to occur under the project scenario, as compared with the baseline scenario. Optional in all other circumstances.</w:t>
            </w:r>
          </w:p>
        </w:tc>
      </w:tr>
      <w:tr w:rsidR="00570313" w:rsidRPr="007F7E2B" w14:paraId="0D3700C7" w14:textId="77777777">
        <w:tc>
          <w:tcPr>
            <w:tcW w:w="1727" w:type="dxa"/>
            <w:shd w:val="clear" w:color="auto" w:fill="auto"/>
            <w:tcMar>
              <w:top w:w="100" w:type="dxa"/>
              <w:left w:w="100" w:type="dxa"/>
              <w:bottom w:w="100" w:type="dxa"/>
              <w:right w:w="100" w:type="dxa"/>
            </w:tcMar>
            <w:tcPrChange w:id="2806" w:author="V2" w:date="2025-04-14T14:19:00Z" w16du:dateUtc="2025-04-14T19:19:00Z">
              <w:tcPr>
                <w:tcW w:w="1727" w:type="dxa"/>
                <w:shd w:val="clear" w:color="auto" w:fill="auto"/>
                <w:tcMar>
                  <w:top w:w="100" w:type="dxa"/>
                  <w:left w:w="100" w:type="dxa"/>
                  <w:bottom w:w="100" w:type="dxa"/>
                  <w:right w:w="100" w:type="dxa"/>
                </w:tcMar>
              </w:tcPr>
            </w:tcPrChange>
          </w:tcPr>
          <w:p w14:paraId="000001EC" w14:textId="77777777" w:rsidR="00570313" w:rsidRPr="007F7E2B" w:rsidRDefault="0092717E">
            <w:pPr>
              <w:widowControl w:val="0"/>
              <w:rPr>
                <w:rPrChange w:id="2807" w:author="V2" w:date="2025-04-14T14:19:00Z" w16du:dateUtc="2025-04-14T19:19:00Z">
                  <w:rPr>
                    <w:highlight w:val="white"/>
                  </w:rPr>
                </w:rPrChange>
              </w:rPr>
            </w:pPr>
            <w:r w:rsidRPr="007F7E2B">
              <w:rPr>
                <w:rPrChange w:id="2808"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2809" w:author="V2" w:date="2025-04-14T14:19:00Z" w16du:dateUtc="2025-04-14T19:19:00Z">
              <w:tcPr>
                <w:tcW w:w="8353" w:type="dxa"/>
                <w:shd w:val="clear" w:color="auto" w:fill="auto"/>
                <w:tcMar>
                  <w:top w:w="100" w:type="dxa"/>
                  <w:left w:w="100" w:type="dxa"/>
                  <w:bottom w:w="100" w:type="dxa"/>
                  <w:right w:w="100" w:type="dxa"/>
                </w:tcMar>
              </w:tcPr>
            </w:tcPrChange>
          </w:tcPr>
          <w:p w14:paraId="000001ED" w14:textId="77777777" w:rsidR="00570313" w:rsidRPr="007F7E2B" w:rsidRDefault="0092717E">
            <w:pPr>
              <w:widowControl w:val="0"/>
              <w:rPr>
                <w:rPrChange w:id="2810" w:author="V2" w:date="2025-04-14T14:19:00Z" w16du:dateUtc="2025-04-14T19:19:00Z">
                  <w:rPr>
                    <w:highlight w:val="white"/>
                  </w:rPr>
                </w:rPrChange>
              </w:rPr>
            </w:pPr>
            <w:r w:rsidRPr="007F7E2B">
              <w:rPr>
                <w:rPrChange w:id="2811" w:author="V2" w:date="2025-04-14T14:19:00Z" w16du:dateUtc="2025-04-14T19:19:00Z">
                  <w:rPr>
                    <w:highlight w:val="white"/>
                  </w:rPr>
                </w:rPrChange>
              </w:rPr>
              <w:t>To project for the monitoring period the above-ground woody and non-woody biomass and below-ground living biomass pools in each stratum based on expected treatment regimes, and to estimate the amount of living biomass carbon per unit area based on those projections.</w:t>
            </w:r>
          </w:p>
        </w:tc>
      </w:tr>
      <w:tr w:rsidR="00570313" w:rsidRPr="007F7E2B" w14:paraId="122586AC" w14:textId="77777777">
        <w:tc>
          <w:tcPr>
            <w:tcW w:w="1727" w:type="dxa"/>
            <w:shd w:val="clear" w:color="auto" w:fill="auto"/>
            <w:tcMar>
              <w:top w:w="100" w:type="dxa"/>
              <w:left w:w="100" w:type="dxa"/>
              <w:bottom w:w="100" w:type="dxa"/>
              <w:right w:w="100" w:type="dxa"/>
            </w:tcMar>
            <w:tcPrChange w:id="2812" w:author="V2" w:date="2025-04-14T14:19:00Z" w16du:dateUtc="2025-04-14T19:19:00Z">
              <w:tcPr>
                <w:tcW w:w="1727" w:type="dxa"/>
                <w:shd w:val="clear" w:color="auto" w:fill="auto"/>
                <w:tcMar>
                  <w:top w:w="100" w:type="dxa"/>
                  <w:left w:w="100" w:type="dxa"/>
                  <w:bottom w:w="100" w:type="dxa"/>
                  <w:right w:w="100" w:type="dxa"/>
                </w:tcMar>
              </w:tcPr>
            </w:tcPrChange>
          </w:tcPr>
          <w:p w14:paraId="000001EE" w14:textId="77777777" w:rsidR="00570313" w:rsidRPr="007F7E2B" w:rsidRDefault="0092717E">
            <w:pPr>
              <w:widowControl w:val="0"/>
              <w:rPr>
                <w:rPrChange w:id="2813" w:author="V2" w:date="2025-04-14T14:19:00Z" w16du:dateUtc="2025-04-14T19:19:00Z">
                  <w:rPr>
                    <w:highlight w:val="white"/>
                  </w:rPr>
                </w:rPrChange>
              </w:rPr>
            </w:pPr>
            <w:r w:rsidRPr="007F7E2B">
              <w:rPr>
                <w:rPrChange w:id="2814"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815" w:author="V2" w:date="2025-04-14T14:19:00Z" w16du:dateUtc="2025-04-14T19:19:00Z">
              <w:tcPr>
                <w:tcW w:w="8353" w:type="dxa"/>
                <w:shd w:val="clear" w:color="auto" w:fill="auto"/>
                <w:tcMar>
                  <w:top w:w="100" w:type="dxa"/>
                  <w:left w:w="100" w:type="dxa"/>
                  <w:bottom w:w="100" w:type="dxa"/>
                  <w:right w:w="100" w:type="dxa"/>
                </w:tcMar>
              </w:tcPr>
            </w:tcPrChange>
          </w:tcPr>
          <w:p w14:paraId="000001EF" w14:textId="189ADEE6" w:rsidR="00570313" w:rsidRPr="007F7E2B" w:rsidRDefault="0092717E">
            <w:pPr>
              <w:widowControl w:val="0"/>
              <w:rPr>
                <w:rPrChange w:id="2816" w:author="V2" w:date="2025-04-14T14:19:00Z" w16du:dateUtc="2025-04-14T19:19:00Z">
                  <w:rPr>
                    <w:highlight w:val="white"/>
                  </w:rPr>
                </w:rPrChange>
              </w:rPr>
            </w:pPr>
            <w:r w:rsidRPr="007F7E2B">
              <w:rPr>
                <w:rPrChange w:id="2817"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"https://verra.org/wp-content/uploads/imported/methodologies/VMD0019-Methods-to-Project-Future-Conditions-v1.0.pdf" \h</w:instrText>
            </w:r>
            <w:r w:rsidR="00282716">
              <w:fldChar w:fldCharType="separate"/>
            </w:r>
            <w:del w:id="2818" w:author="V2" w:date="2025-04-14T14:19:00Z" w16du:dateUtc="2025-04-14T19:19:00Z">
              <w:r w:rsidR="00570313">
                <w:rPr>
                  <w:color w:val="1155CC"/>
                  <w:highlight w:val="white"/>
                  <w:u w:val="single"/>
                </w:rPr>
                <w:delText>VMD0019</w:delText>
              </w:r>
            </w:del>
            <w:ins w:id="2819" w:author="V2" w:date="2025-04-14T14:19:00Z" w16du:dateUtc="2025-04-14T19:19:00Z">
              <w:r w:rsidR="00282716" w:rsidRPr="007F7E2B">
                <w:rPr>
                  <w:color w:val="1155CC"/>
                  <w:u w:val="single"/>
                </w:rPr>
                <w:t>TRS-2</w:t>
              </w:r>
            </w:ins>
            <w:r w:rsidRPr="007F7E2B">
              <w:rPr>
                <w:color w:val="1155CC"/>
                <w:u w:val="single"/>
                <w:rPrChange w:id="2820"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"https://verra.org/wp-content/uploads/imported/methodologies/VMD0019-Methods-to-Project-Future-Conditions-v1.0.pdf" \h</w:instrText>
            </w:r>
            <w:r>
              <w:fldChar w:fldCharType="separate"/>
            </w:r>
            <w:r w:rsidRPr="007F7E2B">
              <w:rPr>
                <w:i/>
                <w:color w:val="1155CC"/>
                <w:u w:val="single"/>
                <w:rPrChange w:id="2821" w:author="V2" w:date="2025-04-14T14:19:00Z" w16du:dateUtc="2025-04-14T19:19:00Z">
                  <w:rPr>
                    <w:i/>
                    <w:color w:val="1155CC"/>
                    <w:highlight w:val="white"/>
                    <w:u w:val="single"/>
                  </w:rPr>
                </w:rPrChange>
              </w:rPr>
              <w:t>Methods to Project Future Conditions</w:t>
            </w:r>
            <w:r>
              <w:fldChar w:fldCharType="end"/>
            </w:r>
            <w:r w:rsidRPr="007F7E2B">
              <w:rPr>
                <w:rPrChange w:id="2822" w:author="V2" w:date="2025-04-14T14:19:00Z" w16du:dateUtc="2025-04-14T19:19:00Z">
                  <w:rPr>
                    <w:highlight w:val="white"/>
                  </w:rPr>
                </w:rPrChange>
              </w:rPr>
              <w:t xml:space="preserve">, with live biomass as the relevant variable X and the module </w:t>
            </w:r>
            <w:r w:rsidR="00282716">
              <w:fldChar w:fldCharType="begin"/>
            </w:r>
            <w:r w:rsidR="00282716">
              <w:instrText>HYPERLINK "https://verra.org/wp-content/uploads/imported/methodologies/VMD0022-Estimation-of-Carbon-Stocks-in-Living-Plant-Biomass-v1.0.pdf" \h</w:instrText>
            </w:r>
            <w:r w:rsidR="00282716">
              <w:fldChar w:fldCharType="separate"/>
            </w:r>
            <w:del w:id="2823" w:author="V2" w:date="2025-04-14T14:19:00Z" w16du:dateUtc="2025-04-14T19:19:00Z">
              <w:r w:rsidR="00570313">
                <w:rPr>
                  <w:color w:val="1155CC"/>
                  <w:highlight w:val="white"/>
                  <w:u w:val="single"/>
                </w:rPr>
                <w:delText>VMD0022</w:delText>
              </w:r>
            </w:del>
            <w:ins w:id="2824" w:author="V2" w:date="2025-04-14T14:19:00Z" w16du:dateUtc="2025-04-14T19:19:00Z">
              <w:r w:rsidR="00282716" w:rsidRPr="007F7E2B">
                <w:rPr>
                  <w:color w:val="1155CC"/>
                  <w:u w:val="single"/>
                </w:rPr>
                <w:t>TRS-4</w:t>
              </w:r>
            </w:ins>
            <w:r w:rsidRPr="007F7E2B">
              <w:rPr>
                <w:color w:val="1155CC"/>
                <w:u w:val="single"/>
                <w:rPrChange w:id="2825"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"https://verra.org/wp-content/uploads/imported/methodologies/VMD0022-Estimation-of-Carbon-Stocks-in-Living-Plant-Biomass-v1.0.pdf" \h</w:instrText>
            </w:r>
            <w:r>
              <w:fldChar w:fldCharType="separate"/>
            </w:r>
            <w:r w:rsidRPr="007F7E2B">
              <w:rPr>
                <w:i/>
                <w:color w:val="1155CC"/>
                <w:u w:val="single"/>
                <w:rPrChange w:id="2826" w:author="V2" w:date="2025-04-14T14:19:00Z" w16du:dateUtc="2025-04-14T19:19:00Z">
                  <w:rPr>
                    <w:i/>
                    <w:color w:val="1155CC"/>
                    <w:highlight w:val="white"/>
                    <w:u w:val="single"/>
                  </w:rPr>
                </w:rPrChange>
              </w:rPr>
              <w:t>Estimation of Carbon Stocks in Living Plant Biomass</w:t>
            </w:r>
            <w:r>
              <w:fldChar w:fldCharType="end"/>
            </w:r>
            <w:r w:rsidRPr="007F7E2B">
              <w:rPr>
                <w:rPrChange w:id="2827" w:author="V2" w:date="2025-04-14T14:19:00Z" w16du:dateUtc="2025-04-14T19:19:00Z">
                  <w:rPr>
                    <w:highlight w:val="white"/>
                  </w:rPr>
                </w:rPrChange>
              </w:rPr>
              <w:t>.</w:t>
            </w:r>
          </w:p>
        </w:tc>
      </w:tr>
    </w:tbl>
    <w:p w14:paraId="000001F0" w14:textId="77777777" w:rsidR="00570313" w:rsidRPr="007F7E2B" w:rsidRDefault="0092717E">
      <w:pPr>
        <w:pStyle w:val="Heading4"/>
        <w:widowControl w:val="0"/>
        <w:numPr>
          <w:ilvl w:val="2"/>
          <w:numId w:val="14"/>
        </w:numPr>
        <w:spacing w:after="0"/>
      </w:pPr>
      <w:bookmarkStart w:id="2828" w:name="bookmark=kix.tuc061xb50jc" w:colFirst="0" w:colLast="0"/>
      <w:bookmarkEnd w:id="2828"/>
      <w:r w:rsidRPr="007F7E2B">
        <w:t>Projection of future wood harvest outputs under the project scenario</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829"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830">
          <w:tblGrid>
            <w:gridCol w:w="1727"/>
            <w:gridCol w:w="8353"/>
          </w:tblGrid>
        </w:tblGridChange>
      </w:tblGrid>
      <w:tr w:rsidR="00570313" w:rsidRPr="007F7E2B" w14:paraId="44AC26B0" w14:textId="77777777">
        <w:tc>
          <w:tcPr>
            <w:tcW w:w="1727" w:type="dxa"/>
            <w:shd w:val="clear" w:color="auto" w:fill="auto"/>
            <w:tcMar>
              <w:top w:w="100" w:type="dxa"/>
              <w:left w:w="100" w:type="dxa"/>
              <w:bottom w:w="100" w:type="dxa"/>
              <w:right w:w="100" w:type="dxa"/>
            </w:tcMar>
            <w:tcPrChange w:id="2831" w:author="V2" w:date="2025-04-14T14:19:00Z" w16du:dateUtc="2025-04-14T19:19:00Z">
              <w:tcPr>
                <w:tcW w:w="1727" w:type="dxa"/>
                <w:shd w:val="clear" w:color="auto" w:fill="auto"/>
                <w:tcMar>
                  <w:top w:w="100" w:type="dxa"/>
                  <w:left w:w="100" w:type="dxa"/>
                  <w:bottom w:w="100" w:type="dxa"/>
                  <w:right w:w="100" w:type="dxa"/>
                </w:tcMar>
              </w:tcPr>
            </w:tcPrChange>
          </w:tcPr>
          <w:p w14:paraId="000001F1" w14:textId="77777777" w:rsidR="00570313" w:rsidRPr="007F7E2B" w:rsidRDefault="0092717E">
            <w:pPr>
              <w:widowControl w:val="0"/>
              <w:rPr>
                <w:rPrChange w:id="2832" w:author="V2" w:date="2025-04-14T14:19:00Z" w16du:dateUtc="2025-04-14T19:19:00Z">
                  <w:rPr>
                    <w:highlight w:val="white"/>
                  </w:rPr>
                </w:rPrChange>
              </w:rPr>
            </w:pPr>
            <w:r w:rsidRPr="007F7E2B">
              <w:rPr>
                <w:rPrChange w:id="2833"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834" w:author="V2" w:date="2025-04-14T14:19:00Z" w16du:dateUtc="2025-04-14T19:19:00Z">
              <w:tcPr>
                <w:tcW w:w="8353" w:type="dxa"/>
                <w:shd w:val="clear" w:color="auto" w:fill="auto"/>
                <w:tcMar>
                  <w:top w:w="100" w:type="dxa"/>
                  <w:left w:w="100" w:type="dxa"/>
                  <w:bottom w:w="100" w:type="dxa"/>
                  <w:right w:w="100" w:type="dxa"/>
                </w:tcMar>
              </w:tcPr>
            </w:tcPrChange>
          </w:tcPr>
          <w:p w14:paraId="000001F2" w14:textId="477815E7" w:rsidR="00570313" w:rsidRPr="007F7E2B" w:rsidRDefault="0092717E">
            <w:pPr>
              <w:widowControl w:val="0"/>
              <w:rPr>
                <w:rPrChange w:id="2835" w:author="V2" w:date="2025-04-14T14:19:00Z" w16du:dateUtc="2025-04-14T19:19:00Z">
                  <w:rPr>
                    <w:highlight w:val="white"/>
                  </w:rPr>
                </w:rPrChange>
              </w:rPr>
            </w:pPr>
            <w:r w:rsidRPr="007F7E2B">
              <w:rPr>
                <w:rPrChange w:id="2836" w:author="V2" w:date="2025-04-14T14:19:00Z" w16du:dateUtc="2025-04-14T19:19:00Z">
                  <w:rPr>
                    <w:highlight w:val="white"/>
                  </w:rPr>
                </w:rPrChange>
              </w:rPr>
              <w:t xml:space="preserve">Required for all projects where the harvest of woody biomass within the project area is expected to be significantly lower under the project scenario as compared with the baseline scenario at any time within the project crediting period and some or </w:t>
            </w:r>
            <w:r w:rsidR="0023002E" w:rsidRPr="007F7E2B">
              <w:rPr>
                <w:rPrChange w:id="2837" w:author="V2" w:date="2025-04-14T14:19:00Z" w16du:dateUtc="2025-04-14T19:19:00Z">
                  <w:rPr>
                    <w:highlight w:val="white"/>
                  </w:rPr>
                </w:rPrChange>
              </w:rPr>
              <w:t>all</w:t>
            </w:r>
            <w:r w:rsidRPr="007F7E2B">
              <w:rPr>
                <w:rPrChange w:id="2838" w:author="V2" w:date="2025-04-14T14:19:00Z" w16du:dateUtc="2025-04-14T19:19:00Z">
                  <w:rPr>
                    <w:highlight w:val="white"/>
                  </w:rPr>
                </w:rPrChange>
              </w:rPr>
              <w:t xml:space="preserve"> </w:t>
            </w:r>
            <w:del w:id="2839" w:author="V2" w:date="2025-04-14T14:19:00Z" w16du:dateUtc="2025-04-14T19:19:00Z">
              <w:r w:rsidR="0018437E">
                <w:rPr>
                  <w:highlight w:val="white"/>
                </w:rPr>
                <w:delText xml:space="preserve">of </w:delText>
              </w:r>
            </w:del>
            <w:r w:rsidRPr="007F7E2B">
              <w:rPr>
                <w:rPrChange w:id="2840" w:author="V2" w:date="2025-04-14T14:19:00Z" w16du:dateUtc="2025-04-14T19:19:00Z">
                  <w:rPr>
                    <w:highlight w:val="white"/>
                  </w:rPr>
                </w:rPrChange>
              </w:rPr>
              <w:t xml:space="preserve">that woody biomass is used </w:t>
            </w:r>
            <w:del w:id="2841" w:author="V2" w:date="2025-04-14T14:19:00Z" w16du:dateUtc="2025-04-14T19:19:00Z">
              <w:r w:rsidR="0018437E">
                <w:rPr>
                  <w:highlight w:val="white"/>
                </w:rPr>
                <w:delText>for the production of</w:delText>
              </w:r>
            </w:del>
            <w:ins w:id="2842" w:author="V2" w:date="2025-04-14T14:19:00Z" w16du:dateUtc="2025-04-14T19:19:00Z">
              <w:r w:rsidR="00F53418" w:rsidRPr="007F7E2B">
                <w:t>to produce</w:t>
              </w:r>
            </w:ins>
            <w:r w:rsidRPr="007F7E2B">
              <w:rPr>
                <w:rPrChange w:id="2843" w:author="V2" w:date="2025-04-14T14:19:00Z" w16du:dateUtc="2025-04-14T19:19:00Z">
                  <w:rPr>
                    <w:highlight w:val="white"/>
                  </w:rPr>
                </w:rPrChange>
              </w:rPr>
              <w:t xml:space="preserve"> long-lived </w:t>
            </w:r>
            <w:r w:rsidRPr="007F7E2B">
              <w:rPr>
                <w:rPrChange w:id="2844" w:author="V2" w:date="2025-04-14T14:19:00Z" w16du:dateUtc="2025-04-14T19:19:00Z">
                  <w:rPr>
                    <w:highlight w:val="white"/>
                  </w:rPr>
                </w:rPrChange>
              </w:rPr>
              <w:lastRenderedPageBreak/>
              <w:t>wood products. Optional but recommended in the case that harvests of woody biomass under the project scenario are expected to be significantly greater than those under the baseline scenario. Optional, but not recommended, where no significant wood harvest takes place under either the baseline or project scenario, or where no significant change in levels of wood harvest are expected under the project scenario as compared with the baseline scenario.</w:t>
            </w:r>
          </w:p>
        </w:tc>
      </w:tr>
      <w:tr w:rsidR="00570313" w:rsidRPr="007F7E2B" w14:paraId="1B54FC3D" w14:textId="77777777">
        <w:tc>
          <w:tcPr>
            <w:tcW w:w="1727" w:type="dxa"/>
            <w:shd w:val="clear" w:color="auto" w:fill="auto"/>
            <w:tcMar>
              <w:top w:w="100" w:type="dxa"/>
              <w:left w:w="100" w:type="dxa"/>
              <w:bottom w:w="100" w:type="dxa"/>
              <w:right w:w="100" w:type="dxa"/>
            </w:tcMar>
            <w:tcPrChange w:id="2845" w:author="V2" w:date="2025-04-14T14:19:00Z" w16du:dateUtc="2025-04-14T19:19:00Z">
              <w:tcPr>
                <w:tcW w:w="1727" w:type="dxa"/>
                <w:shd w:val="clear" w:color="auto" w:fill="auto"/>
                <w:tcMar>
                  <w:top w:w="100" w:type="dxa"/>
                  <w:left w:w="100" w:type="dxa"/>
                  <w:bottom w:w="100" w:type="dxa"/>
                  <w:right w:w="100" w:type="dxa"/>
                </w:tcMar>
              </w:tcPr>
            </w:tcPrChange>
          </w:tcPr>
          <w:p w14:paraId="000001F3" w14:textId="77777777" w:rsidR="00570313" w:rsidRPr="007F7E2B" w:rsidRDefault="0092717E">
            <w:pPr>
              <w:widowControl w:val="0"/>
              <w:rPr>
                <w:rPrChange w:id="2846" w:author="V2" w:date="2025-04-14T14:19:00Z" w16du:dateUtc="2025-04-14T19:19:00Z">
                  <w:rPr>
                    <w:highlight w:val="white"/>
                  </w:rPr>
                </w:rPrChange>
              </w:rPr>
            </w:pPr>
            <w:r w:rsidRPr="007F7E2B">
              <w:rPr>
                <w:rPrChange w:id="2847" w:author="V2" w:date="2025-04-14T14:19:00Z" w16du:dateUtc="2025-04-14T19:19:00Z">
                  <w:rPr>
                    <w:highlight w:val="white"/>
                  </w:rPr>
                </w:rPrChange>
              </w:rPr>
              <w:lastRenderedPageBreak/>
              <w:t>Goal</w:t>
            </w:r>
          </w:p>
        </w:tc>
        <w:tc>
          <w:tcPr>
            <w:tcW w:w="8353" w:type="dxa"/>
            <w:shd w:val="clear" w:color="auto" w:fill="auto"/>
            <w:tcMar>
              <w:top w:w="100" w:type="dxa"/>
              <w:left w:w="100" w:type="dxa"/>
              <w:bottom w:w="100" w:type="dxa"/>
              <w:right w:w="100" w:type="dxa"/>
            </w:tcMar>
            <w:tcPrChange w:id="2848" w:author="V2" w:date="2025-04-14T14:19:00Z" w16du:dateUtc="2025-04-14T19:19:00Z">
              <w:tcPr>
                <w:tcW w:w="8353" w:type="dxa"/>
                <w:shd w:val="clear" w:color="auto" w:fill="auto"/>
                <w:tcMar>
                  <w:top w:w="100" w:type="dxa"/>
                  <w:left w:w="100" w:type="dxa"/>
                  <w:bottom w:w="100" w:type="dxa"/>
                  <w:right w:w="100" w:type="dxa"/>
                </w:tcMar>
              </w:tcPr>
            </w:tcPrChange>
          </w:tcPr>
          <w:p w14:paraId="000001F4" w14:textId="64ED18C1" w:rsidR="00570313" w:rsidRPr="007F7E2B" w:rsidRDefault="0092717E">
            <w:pPr>
              <w:widowControl w:val="0"/>
              <w:rPr>
                <w:rPrChange w:id="2849" w:author="V2" w:date="2025-04-14T14:19:00Z" w16du:dateUtc="2025-04-14T19:19:00Z">
                  <w:rPr>
                    <w:highlight w:val="white"/>
                  </w:rPr>
                </w:rPrChange>
              </w:rPr>
            </w:pPr>
            <w:r w:rsidRPr="007F7E2B">
              <w:rPr>
                <w:rPrChange w:id="2850" w:author="V2" w:date="2025-04-14T14:19:00Z" w16du:dateUtc="2025-04-14T19:19:00Z">
                  <w:rPr>
                    <w:highlight w:val="white"/>
                  </w:rPr>
                </w:rPrChange>
              </w:rPr>
              <w:t xml:space="preserve">To project for the monitoring period the amount of woody biomass harvesting which is expected to take place within the project area under the project scenario, and the percentage of that harvest which is expected to be used </w:t>
            </w:r>
            <w:del w:id="2851" w:author="V2" w:date="2025-04-14T14:19:00Z" w16du:dateUtc="2025-04-14T19:19:00Z">
              <w:r w:rsidR="0018437E">
                <w:rPr>
                  <w:highlight w:val="white"/>
                </w:rPr>
                <w:delText>for the production of</w:delText>
              </w:r>
            </w:del>
            <w:ins w:id="2852" w:author="V2" w:date="2025-04-14T14:19:00Z" w16du:dateUtc="2025-04-14T19:19:00Z">
              <w:r w:rsidR="0023002E" w:rsidRPr="007F7E2B">
                <w:t>to produce</w:t>
              </w:r>
            </w:ins>
            <w:r w:rsidRPr="007F7E2B">
              <w:rPr>
                <w:rPrChange w:id="2853" w:author="V2" w:date="2025-04-14T14:19:00Z" w16du:dateUtc="2025-04-14T19:19:00Z">
                  <w:rPr>
                    <w:highlight w:val="white"/>
                  </w:rPr>
                </w:rPrChange>
              </w:rPr>
              <w:t xml:space="preserve"> long-lived wood products.</w:t>
            </w:r>
          </w:p>
        </w:tc>
      </w:tr>
      <w:tr w:rsidR="00570313" w:rsidRPr="007F7E2B" w14:paraId="265D82E2" w14:textId="77777777">
        <w:tc>
          <w:tcPr>
            <w:tcW w:w="1727" w:type="dxa"/>
            <w:shd w:val="clear" w:color="auto" w:fill="auto"/>
            <w:tcMar>
              <w:top w:w="100" w:type="dxa"/>
              <w:left w:w="100" w:type="dxa"/>
              <w:bottom w:w="100" w:type="dxa"/>
              <w:right w:w="100" w:type="dxa"/>
            </w:tcMar>
            <w:tcPrChange w:id="2854" w:author="V2" w:date="2025-04-14T14:19:00Z" w16du:dateUtc="2025-04-14T19:19:00Z">
              <w:tcPr>
                <w:tcW w:w="1727" w:type="dxa"/>
                <w:shd w:val="clear" w:color="auto" w:fill="auto"/>
                <w:tcMar>
                  <w:top w:w="100" w:type="dxa"/>
                  <w:left w:w="100" w:type="dxa"/>
                  <w:bottom w:w="100" w:type="dxa"/>
                  <w:right w:w="100" w:type="dxa"/>
                </w:tcMar>
              </w:tcPr>
            </w:tcPrChange>
          </w:tcPr>
          <w:p w14:paraId="000001F5" w14:textId="77777777" w:rsidR="00570313" w:rsidRPr="007F7E2B" w:rsidRDefault="0092717E">
            <w:pPr>
              <w:widowControl w:val="0"/>
              <w:rPr>
                <w:rPrChange w:id="2855" w:author="V2" w:date="2025-04-14T14:19:00Z" w16du:dateUtc="2025-04-14T19:19:00Z">
                  <w:rPr>
                    <w:highlight w:val="white"/>
                  </w:rPr>
                </w:rPrChange>
              </w:rPr>
            </w:pPr>
            <w:r w:rsidRPr="007F7E2B">
              <w:rPr>
                <w:rPrChange w:id="2856"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857" w:author="V2" w:date="2025-04-14T14:19:00Z" w16du:dateUtc="2025-04-14T19:19:00Z">
              <w:tcPr>
                <w:tcW w:w="8353" w:type="dxa"/>
                <w:shd w:val="clear" w:color="auto" w:fill="auto"/>
                <w:tcMar>
                  <w:top w:w="100" w:type="dxa"/>
                  <w:left w:w="100" w:type="dxa"/>
                  <w:bottom w:w="100" w:type="dxa"/>
                  <w:right w:w="100" w:type="dxa"/>
                </w:tcMar>
              </w:tcPr>
            </w:tcPrChange>
          </w:tcPr>
          <w:p w14:paraId="000001F6" w14:textId="76DB9C25" w:rsidR="00570313" w:rsidRPr="007F7E2B" w:rsidRDefault="0092717E">
            <w:pPr>
              <w:widowControl w:val="0"/>
              <w:rPr>
                <w:rPrChange w:id="2858" w:author="V2" w:date="2025-04-14T14:19:00Z" w16du:dateUtc="2025-04-14T19:19:00Z">
                  <w:rPr>
                    <w:highlight w:val="white"/>
                  </w:rPr>
                </w:rPrChange>
              </w:rPr>
            </w:pPr>
            <w:r w:rsidRPr="007F7E2B">
              <w:rPr>
                <w:rPrChange w:id="2859"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"https://verra.org/wp-content/uploads/imported/methodologies/VMD0019-Methods-to-Project-Future-Conditions-v1.0.pdf" \h</w:instrText>
            </w:r>
            <w:r w:rsidR="00282716">
              <w:fldChar w:fldCharType="separate"/>
            </w:r>
            <w:del w:id="2860" w:author="V2" w:date="2025-04-14T14:19:00Z" w16du:dateUtc="2025-04-14T19:19:00Z">
              <w:r w:rsidR="00570313">
                <w:rPr>
                  <w:color w:val="1155CC"/>
                  <w:highlight w:val="white"/>
                  <w:u w:val="single"/>
                </w:rPr>
                <w:delText>VMD0019</w:delText>
              </w:r>
            </w:del>
            <w:ins w:id="2861" w:author="V2" w:date="2025-04-14T14:19:00Z" w16du:dateUtc="2025-04-14T19:19:00Z">
              <w:r w:rsidR="00282716" w:rsidRPr="007F7E2B">
                <w:rPr>
                  <w:color w:val="1155CC"/>
                  <w:u w:val="single"/>
                </w:rPr>
                <w:t>TRS-2</w:t>
              </w:r>
            </w:ins>
            <w:r w:rsidRPr="007F7E2B">
              <w:rPr>
                <w:color w:val="1155CC"/>
                <w:u w:val="single"/>
                <w:rPrChange w:id="2862"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"https://verra.org/wp-content/uploads/imported/methodologies/VMD0019-Methods-to-Project-Future-Conditions-v1.0.pdf" \h</w:instrText>
            </w:r>
            <w:r>
              <w:fldChar w:fldCharType="separate"/>
            </w:r>
            <w:r w:rsidRPr="007F7E2B">
              <w:rPr>
                <w:i/>
                <w:color w:val="1155CC"/>
                <w:u w:val="single"/>
                <w:rPrChange w:id="2863" w:author="V2" w:date="2025-04-14T14:19:00Z" w16du:dateUtc="2025-04-14T19:19:00Z">
                  <w:rPr>
                    <w:i/>
                    <w:color w:val="1155CC"/>
                    <w:highlight w:val="white"/>
                    <w:u w:val="single"/>
                  </w:rPr>
                </w:rPrChange>
              </w:rPr>
              <w:t>Methods to Project Future Conditions</w:t>
            </w:r>
            <w:r>
              <w:fldChar w:fldCharType="end"/>
            </w:r>
            <w:r w:rsidRPr="007F7E2B">
              <w:rPr>
                <w:rPrChange w:id="2864" w:author="V2" w:date="2025-04-14T14:19:00Z" w16du:dateUtc="2025-04-14T19:19:00Z">
                  <w:rPr>
                    <w:highlight w:val="white"/>
                  </w:rPr>
                </w:rPrChange>
              </w:rPr>
              <w:t>, with wood harvest and wood utilization as the relevant variable X.</w:t>
            </w:r>
          </w:p>
        </w:tc>
      </w:tr>
    </w:tbl>
    <w:p w14:paraId="000001F7" w14:textId="77777777" w:rsidR="00570313" w:rsidRPr="007F7E2B" w:rsidRDefault="0092717E">
      <w:pPr>
        <w:pStyle w:val="Heading4"/>
        <w:widowControl w:val="0"/>
        <w:numPr>
          <w:ilvl w:val="2"/>
          <w:numId w:val="14"/>
        </w:numPr>
        <w:spacing w:after="0"/>
      </w:pPr>
      <w:bookmarkStart w:id="2865" w:name="bookmark=kix.v3ab1wppuc7d" w:colFirst="0" w:colLast="0"/>
      <w:bookmarkEnd w:id="2865"/>
      <w:r w:rsidRPr="007F7E2B">
        <w:t>Projection of carbon sequestration in long-lived wood products</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866"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867">
          <w:tblGrid>
            <w:gridCol w:w="1727"/>
            <w:gridCol w:w="8353"/>
          </w:tblGrid>
        </w:tblGridChange>
      </w:tblGrid>
      <w:tr w:rsidR="00570313" w:rsidRPr="007F7E2B" w14:paraId="6C72DFF5" w14:textId="77777777">
        <w:tc>
          <w:tcPr>
            <w:tcW w:w="1727" w:type="dxa"/>
            <w:shd w:val="clear" w:color="auto" w:fill="auto"/>
            <w:tcMar>
              <w:top w:w="100" w:type="dxa"/>
              <w:left w:w="100" w:type="dxa"/>
              <w:bottom w:w="100" w:type="dxa"/>
              <w:right w:w="100" w:type="dxa"/>
            </w:tcMar>
            <w:tcPrChange w:id="2868" w:author="V2" w:date="2025-04-14T14:19:00Z" w16du:dateUtc="2025-04-14T19:19:00Z">
              <w:tcPr>
                <w:tcW w:w="1727" w:type="dxa"/>
                <w:shd w:val="clear" w:color="auto" w:fill="auto"/>
                <w:tcMar>
                  <w:top w:w="100" w:type="dxa"/>
                  <w:left w:w="100" w:type="dxa"/>
                  <w:bottom w:w="100" w:type="dxa"/>
                  <w:right w:w="100" w:type="dxa"/>
                </w:tcMar>
              </w:tcPr>
            </w:tcPrChange>
          </w:tcPr>
          <w:p w14:paraId="000001F8" w14:textId="77777777" w:rsidR="00570313" w:rsidRPr="007F7E2B" w:rsidRDefault="0092717E">
            <w:pPr>
              <w:widowControl w:val="0"/>
              <w:rPr>
                <w:rPrChange w:id="2869" w:author="V2" w:date="2025-04-14T14:19:00Z" w16du:dateUtc="2025-04-14T19:19:00Z">
                  <w:rPr>
                    <w:highlight w:val="white"/>
                  </w:rPr>
                </w:rPrChange>
              </w:rPr>
            </w:pPr>
            <w:r w:rsidRPr="007F7E2B">
              <w:rPr>
                <w:rPrChange w:id="2870"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871" w:author="V2" w:date="2025-04-14T14:19:00Z" w16du:dateUtc="2025-04-14T19:19:00Z">
              <w:tcPr>
                <w:tcW w:w="8353" w:type="dxa"/>
                <w:shd w:val="clear" w:color="auto" w:fill="auto"/>
                <w:tcMar>
                  <w:top w:w="100" w:type="dxa"/>
                  <w:left w:w="100" w:type="dxa"/>
                  <w:bottom w:w="100" w:type="dxa"/>
                  <w:right w:w="100" w:type="dxa"/>
                </w:tcMar>
              </w:tcPr>
            </w:tcPrChange>
          </w:tcPr>
          <w:p w14:paraId="000001F9" w14:textId="0A0C4778" w:rsidR="00570313" w:rsidRPr="007F7E2B" w:rsidRDefault="0092717E">
            <w:pPr>
              <w:widowControl w:val="0"/>
              <w:rPr>
                <w:rPrChange w:id="2872" w:author="V2" w:date="2025-04-14T14:19:00Z" w16du:dateUtc="2025-04-14T19:19:00Z">
                  <w:rPr>
                    <w:highlight w:val="white"/>
                  </w:rPr>
                </w:rPrChange>
              </w:rPr>
            </w:pPr>
            <w:r w:rsidRPr="007F7E2B">
              <w:rPr>
                <w:rPrChange w:id="2873" w:author="V2" w:date="2025-04-14T14:19:00Z" w16du:dateUtc="2025-04-14T19:19:00Z">
                  <w:rPr>
                    <w:highlight w:val="white"/>
                  </w:rPr>
                </w:rPrChange>
              </w:rPr>
              <w:t xml:space="preserve">Required for all projects where the harvest of woody biomass within the project area is expected to be significantly lower under the project scenario as compared with the baseline scenario at any time within the project crediting period and some or </w:t>
            </w:r>
            <w:r w:rsidR="0023002E" w:rsidRPr="007F7E2B">
              <w:rPr>
                <w:rPrChange w:id="2874" w:author="V2" w:date="2025-04-14T14:19:00Z" w16du:dateUtc="2025-04-14T19:19:00Z">
                  <w:rPr>
                    <w:highlight w:val="white"/>
                  </w:rPr>
                </w:rPrChange>
              </w:rPr>
              <w:t>all</w:t>
            </w:r>
            <w:r w:rsidRPr="007F7E2B">
              <w:rPr>
                <w:rPrChange w:id="2875" w:author="V2" w:date="2025-04-14T14:19:00Z" w16du:dateUtc="2025-04-14T19:19:00Z">
                  <w:rPr>
                    <w:highlight w:val="white"/>
                  </w:rPr>
                </w:rPrChange>
              </w:rPr>
              <w:t xml:space="preserve"> </w:t>
            </w:r>
            <w:del w:id="2876" w:author="V2" w:date="2025-04-14T14:19:00Z" w16du:dateUtc="2025-04-14T19:19:00Z">
              <w:r w:rsidR="0018437E">
                <w:rPr>
                  <w:highlight w:val="white"/>
                </w:rPr>
                <w:delText xml:space="preserve">of </w:delText>
              </w:r>
            </w:del>
            <w:r w:rsidRPr="007F7E2B">
              <w:rPr>
                <w:rPrChange w:id="2877" w:author="V2" w:date="2025-04-14T14:19:00Z" w16du:dateUtc="2025-04-14T19:19:00Z">
                  <w:rPr>
                    <w:highlight w:val="white"/>
                  </w:rPr>
                </w:rPrChange>
              </w:rPr>
              <w:t xml:space="preserve">that woody biomass is used </w:t>
            </w:r>
            <w:del w:id="2878" w:author="V2" w:date="2025-04-14T14:19:00Z" w16du:dateUtc="2025-04-14T19:19:00Z">
              <w:r w:rsidR="0018437E">
                <w:rPr>
                  <w:highlight w:val="white"/>
                </w:rPr>
                <w:delText>for the production of</w:delText>
              </w:r>
            </w:del>
            <w:ins w:id="2879" w:author="V2" w:date="2025-04-14T14:19:00Z" w16du:dateUtc="2025-04-14T19:19:00Z">
              <w:r w:rsidR="00F53418" w:rsidRPr="007F7E2B">
                <w:t>to produce</w:t>
              </w:r>
            </w:ins>
            <w:r w:rsidRPr="007F7E2B">
              <w:rPr>
                <w:rPrChange w:id="2880" w:author="V2" w:date="2025-04-14T14:19:00Z" w16du:dateUtc="2025-04-14T19:19:00Z">
                  <w:rPr>
                    <w:highlight w:val="white"/>
                  </w:rPr>
                </w:rPrChange>
              </w:rPr>
              <w:t xml:space="preserve"> long lived wood products. Optional but recommended in the case that harvests of woody biomass under the project scenario are expected to be significantly greater than those under the baseline scenario. Optional, but not recommended, where no significant wood harvest takes place under either the baseline or project scenario, or where no significant change in levels of wood harvest are expected under the project scenario as compared with the baseline scenario.</w:t>
            </w:r>
          </w:p>
        </w:tc>
      </w:tr>
      <w:tr w:rsidR="00570313" w:rsidRPr="007F7E2B" w14:paraId="0E069B44" w14:textId="77777777">
        <w:tc>
          <w:tcPr>
            <w:tcW w:w="1727" w:type="dxa"/>
            <w:shd w:val="clear" w:color="auto" w:fill="auto"/>
            <w:tcMar>
              <w:top w:w="100" w:type="dxa"/>
              <w:left w:w="100" w:type="dxa"/>
              <w:bottom w:w="100" w:type="dxa"/>
              <w:right w:w="100" w:type="dxa"/>
            </w:tcMar>
            <w:tcPrChange w:id="2881" w:author="V2" w:date="2025-04-14T14:19:00Z" w16du:dateUtc="2025-04-14T19:19:00Z">
              <w:tcPr>
                <w:tcW w:w="1727" w:type="dxa"/>
                <w:shd w:val="clear" w:color="auto" w:fill="auto"/>
                <w:tcMar>
                  <w:top w:w="100" w:type="dxa"/>
                  <w:left w:w="100" w:type="dxa"/>
                  <w:bottom w:w="100" w:type="dxa"/>
                  <w:right w:w="100" w:type="dxa"/>
                </w:tcMar>
              </w:tcPr>
            </w:tcPrChange>
          </w:tcPr>
          <w:p w14:paraId="000001FA" w14:textId="77777777" w:rsidR="00570313" w:rsidRPr="007F7E2B" w:rsidRDefault="0092717E">
            <w:pPr>
              <w:widowControl w:val="0"/>
              <w:rPr>
                <w:rPrChange w:id="2882" w:author="V2" w:date="2025-04-14T14:19:00Z" w16du:dateUtc="2025-04-14T19:19:00Z">
                  <w:rPr>
                    <w:highlight w:val="white"/>
                  </w:rPr>
                </w:rPrChange>
              </w:rPr>
            </w:pPr>
            <w:r w:rsidRPr="007F7E2B">
              <w:rPr>
                <w:rPrChange w:id="2883"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2884" w:author="V2" w:date="2025-04-14T14:19:00Z" w16du:dateUtc="2025-04-14T19:19:00Z">
              <w:tcPr>
                <w:tcW w:w="8353" w:type="dxa"/>
                <w:shd w:val="clear" w:color="auto" w:fill="auto"/>
                <w:tcMar>
                  <w:top w:w="100" w:type="dxa"/>
                  <w:left w:w="100" w:type="dxa"/>
                  <w:bottom w:w="100" w:type="dxa"/>
                  <w:right w:w="100" w:type="dxa"/>
                </w:tcMar>
              </w:tcPr>
            </w:tcPrChange>
          </w:tcPr>
          <w:p w14:paraId="000001FB" w14:textId="77777777" w:rsidR="00570313" w:rsidRPr="007F7E2B" w:rsidRDefault="0092717E">
            <w:pPr>
              <w:widowControl w:val="0"/>
              <w:rPr>
                <w:rPrChange w:id="2885" w:author="V2" w:date="2025-04-14T14:19:00Z" w16du:dateUtc="2025-04-14T19:19:00Z">
                  <w:rPr>
                    <w:highlight w:val="white"/>
                  </w:rPr>
                </w:rPrChange>
              </w:rPr>
            </w:pPr>
            <w:r w:rsidRPr="007F7E2B">
              <w:rPr>
                <w:rPrChange w:id="2886" w:author="V2" w:date="2025-04-14T14:19:00Z" w16du:dateUtc="2025-04-14T19:19:00Z">
                  <w:rPr>
                    <w:highlight w:val="white"/>
                  </w:rPr>
                </w:rPrChange>
              </w:rPr>
              <w:t xml:space="preserve">To estimate the amount of carbon which will be sequestered in long-lived wood products under the project scenario, based on the projections prepared in </w:t>
            </w:r>
            <w:r>
              <w:fldChar w:fldCharType="begin"/>
            </w:r>
            <w:r>
              <w:instrText>HYPERLINK \l "bookmark=kix.tuc061xb50jc" \h</w:instrText>
            </w:r>
            <w:r>
              <w:fldChar w:fldCharType="separate"/>
            </w:r>
            <w:r w:rsidRPr="007F7E2B">
              <w:rPr>
                <w:i/>
                <w:color w:val="1155CC"/>
                <w:u w:val="single"/>
                <w:rPrChange w:id="2887" w:author="V2" w:date="2025-04-14T14:19:00Z" w16du:dateUtc="2025-04-14T19:19:00Z">
                  <w:rPr>
                    <w:i/>
                    <w:color w:val="1155CC"/>
                    <w:highlight w:val="white"/>
                    <w:u w:val="single"/>
                  </w:rPr>
                </w:rPrChange>
              </w:rPr>
              <w:t>Task 2.3.4 Projection of future wood harvest outputs under the project scenario</w:t>
            </w:r>
            <w:r>
              <w:fldChar w:fldCharType="end"/>
            </w:r>
            <w:r w:rsidRPr="007F7E2B">
              <w:rPr>
                <w:rPrChange w:id="2888" w:author="V2" w:date="2025-04-14T14:19:00Z" w16du:dateUtc="2025-04-14T19:19:00Z">
                  <w:rPr>
                    <w:highlight w:val="white"/>
                  </w:rPr>
                </w:rPrChange>
              </w:rPr>
              <w:t>.</w:t>
            </w:r>
          </w:p>
        </w:tc>
      </w:tr>
      <w:tr w:rsidR="00570313" w:rsidRPr="007F7E2B" w14:paraId="2E7F2A7D" w14:textId="77777777">
        <w:tc>
          <w:tcPr>
            <w:tcW w:w="1727" w:type="dxa"/>
            <w:shd w:val="clear" w:color="auto" w:fill="auto"/>
            <w:tcMar>
              <w:top w:w="100" w:type="dxa"/>
              <w:left w:w="100" w:type="dxa"/>
              <w:bottom w:w="100" w:type="dxa"/>
              <w:right w:w="100" w:type="dxa"/>
            </w:tcMar>
            <w:tcPrChange w:id="2889" w:author="V2" w:date="2025-04-14T14:19:00Z" w16du:dateUtc="2025-04-14T19:19:00Z">
              <w:tcPr>
                <w:tcW w:w="1727" w:type="dxa"/>
                <w:shd w:val="clear" w:color="auto" w:fill="auto"/>
                <w:tcMar>
                  <w:top w:w="100" w:type="dxa"/>
                  <w:left w:w="100" w:type="dxa"/>
                  <w:bottom w:w="100" w:type="dxa"/>
                  <w:right w:w="100" w:type="dxa"/>
                </w:tcMar>
              </w:tcPr>
            </w:tcPrChange>
          </w:tcPr>
          <w:p w14:paraId="000001FC" w14:textId="77777777" w:rsidR="00570313" w:rsidRPr="007F7E2B" w:rsidRDefault="0092717E">
            <w:pPr>
              <w:widowControl w:val="0"/>
              <w:rPr>
                <w:rPrChange w:id="2890" w:author="V2" w:date="2025-04-14T14:19:00Z" w16du:dateUtc="2025-04-14T19:19:00Z">
                  <w:rPr>
                    <w:highlight w:val="white"/>
                  </w:rPr>
                </w:rPrChange>
              </w:rPr>
            </w:pPr>
            <w:r w:rsidRPr="007F7E2B">
              <w:rPr>
                <w:rPrChange w:id="2891"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892" w:author="V2" w:date="2025-04-14T14:19:00Z" w16du:dateUtc="2025-04-14T19:19:00Z">
              <w:tcPr>
                <w:tcW w:w="8353" w:type="dxa"/>
                <w:shd w:val="clear" w:color="auto" w:fill="auto"/>
                <w:tcMar>
                  <w:top w:w="100" w:type="dxa"/>
                  <w:left w:w="100" w:type="dxa"/>
                  <w:bottom w:w="100" w:type="dxa"/>
                  <w:right w:w="100" w:type="dxa"/>
                </w:tcMar>
              </w:tcPr>
            </w:tcPrChange>
          </w:tcPr>
          <w:p w14:paraId="000001FD" w14:textId="141E72F4" w:rsidR="00570313" w:rsidRPr="007F7E2B" w:rsidRDefault="0092717E">
            <w:pPr>
              <w:widowControl w:val="0"/>
              <w:rPr>
                <w:rPrChange w:id="2893" w:author="V2" w:date="2025-04-14T14:19:00Z" w16du:dateUtc="2025-04-14T19:19:00Z">
                  <w:rPr>
                    <w:highlight w:val="white"/>
                  </w:rPr>
                </w:rPrChange>
              </w:rPr>
            </w:pPr>
            <w:r w:rsidRPr="007F7E2B">
              <w:rPr>
                <w:rPrChange w:id="2894"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"https://verra.org/wp-content/uploads/imported/methodologies/VMD0026-Estimation-of-Carbon-Stocks-in-the-Long-Lived-Wood-Products-Pool-v1.0.pdf" \h</w:instrText>
            </w:r>
            <w:r w:rsidR="00282716">
              <w:fldChar w:fldCharType="separate"/>
            </w:r>
            <w:del w:id="2895" w:author="V2" w:date="2025-04-14T14:19:00Z" w16du:dateUtc="2025-04-14T19:19:00Z">
              <w:r w:rsidR="00570313">
                <w:rPr>
                  <w:color w:val="1155CC"/>
                  <w:highlight w:val="white"/>
                  <w:u w:val="single"/>
                </w:rPr>
                <w:delText>VMD0026</w:delText>
              </w:r>
            </w:del>
            <w:ins w:id="2896" w:author="V2" w:date="2025-04-14T14:19:00Z" w16du:dateUtc="2025-04-14T19:19:00Z">
              <w:r w:rsidR="00282716" w:rsidRPr="007F7E2B">
                <w:rPr>
                  <w:color w:val="1155CC"/>
                  <w:u w:val="single"/>
                </w:rPr>
                <w:t>TRS-8</w:t>
              </w:r>
            </w:ins>
            <w:r w:rsidRPr="007F7E2B">
              <w:rPr>
                <w:color w:val="1155CC"/>
                <w:u w:val="single"/>
                <w:rPrChange w:id="2897"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"https://verra.org/wp-content/uploads/imported/methodologies/VMD0026-Estimation-of-Carbon-Stocks-in-the-Long-Lived-Wood-Products-Pool-v1.0.pdf" \h</w:instrText>
            </w:r>
            <w:r>
              <w:fldChar w:fldCharType="separate"/>
            </w:r>
            <w:r w:rsidRPr="007F7E2B">
              <w:rPr>
                <w:i/>
                <w:color w:val="1155CC"/>
                <w:u w:val="single"/>
                <w:rPrChange w:id="2898" w:author="V2" w:date="2025-04-14T14:19:00Z" w16du:dateUtc="2025-04-14T19:19:00Z">
                  <w:rPr>
                    <w:i/>
                    <w:color w:val="1155CC"/>
                    <w:highlight w:val="white"/>
                    <w:u w:val="single"/>
                  </w:rPr>
                </w:rPrChange>
              </w:rPr>
              <w:t>Estimation of Carbon Stocks in the Long Lived Wood Products Pool</w:t>
            </w:r>
            <w:r>
              <w:fldChar w:fldCharType="end"/>
            </w:r>
            <w:r w:rsidRPr="007F7E2B">
              <w:rPr>
                <w:rPrChange w:id="2899" w:author="V2" w:date="2025-04-14T14:19:00Z" w16du:dateUtc="2025-04-14T19:19:00Z">
                  <w:rPr>
                    <w:highlight w:val="white"/>
                  </w:rPr>
                </w:rPrChange>
              </w:rPr>
              <w:t xml:space="preserve">, with the outputs from </w:t>
            </w:r>
            <w:r>
              <w:fldChar w:fldCharType="begin"/>
            </w:r>
            <w:r>
              <w:instrText>HYPERLINK \l "bookmark=kix.tuc061xb50jc" \h</w:instrText>
            </w:r>
            <w:r>
              <w:fldChar w:fldCharType="separate"/>
            </w:r>
            <w:r w:rsidRPr="007F7E2B">
              <w:rPr>
                <w:i/>
                <w:color w:val="1155CC"/>
                <w:u w:val="single"/>
                <w:rPrChange w:id="2900" w:author="V2" w:date="2025-04-14T14:19:00Z" w16du:dateUtc="2025-04-14T19:19:00Z">
                  <w:rPr>
                    <w:i/>
                    <w:color w:val="1155CC"/>
                    <w:highlight w:val="white"/>
                    <w:u w:val="single"/>
                  </w:rPr>
                </w:rPrChange>
              </w:rPr>
              <w:t>Task 2.3.2 Projection of future wood harvest outputs under the project scenario</w:t>
            </w:r>
            <w:r>
              <w:fldChar w:fldCharType="end"/>
            </w:r>
            <w:r w:rsidRPr="007F7E2B">
              <w:rPr>
                <w:rPrChange w:id="2901" w:author="V2" w:date="2025-04-14T14:19:00Z" w16du:dateUtc="2025-04-14T19:19:00Z">
                  <w:rPr>
                    <w:highlight w:val="white"/>
                  </w:rPr>
                </w:rPrChange>
              </w:rPr>
              <w:t xml:space="preserve"> as the inputs.</w:t>
            </w:r>
          </w:p>
        </w:tc>
      </w:tr>
    </w:tbl>
    <w:p w14:paraId="000001FE" w14:textId="77777777" w:rsidR="00570313" w:rsidRPr="007F7E2B" w:rsidRDefault="0092717E">
      <w:pPr>
        <w:pStyle w:val="Heading4"/>
        <w:widowControl w:val="0"/>
        <w:numPr>
          <w:ilvl w:val="2"/>
          <w:numId w:val="14"/>
        </w:numPr>
        <w:spacing w:after="0"/>
      </w:pPr>
      <w:bookmarkStart w:id="2902" w:name="bookmark=kix.q6ipnaddsw3p" w:colFirst="0" w:colLast="0"/>
      <w:bookmarkEnd w:id="2902"/>
      <w:r w:rsidRPr="007F7E2B">
        <w:lastRenderedPageBreak/>
        <w:t>Projection of future dead wood pools within the project area under the project scenario</w:t>
      </w:r>
      <w:r w:rsidRPr="007F7E2B">
        <w:br/>
      </w:r>
    </w:p>
    <w:tbl>
      <w:tblPr>
        <w:tblW w:w="10080" w:type="dxa"/>
        <w:tblInd w:w="5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903" w:author="V2" w:date="2025-04-14T14:19:00Z" w16du:dateUtc="2025-04-14T19:19:00Z">
          <w:tblPr>
            <w:tblW w:w="10080" w:type="dxa"/>
            <w:tblInd w:w="5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904">
          <w:tblGrid>
            <w:gridCol w:w="1727"/>
            <w:gridCol w:w="8353"/>
          </w:tblGrid>
        </w:tblGridChange>
      </w:tblGrid>
      <w:tr w:rsidR="00570313" w:rsidRPr="007F7E2B" w14:paraId="5F8DCC62" w14:textId="77777777">
        <w:tc>
          <w:tcPr>
            <w:tcW w:w="1727" w:type="dxa"/>
            <w:shd w:val="clear" w:color="auto" w:fill="auto"/>
            <w:tcMar>
              <w:top w:w="100" w:type="dxa"/>
              <w:left w:w="100" w:type="dxa"/>
              <w:bottom w:w="100" w:type="dxa"/>
              <w:right w:w="100" w:type="dxa"/>
            </w:tcMar>
            <w:tcPrChange w:id="2905" w:author="V2" w:date="2025-04-14T14:19:00Z" w16du:dateUtc="2025-04-14T19:19:00Z">
              <w:tcPr>
                <w:tcW w:w="1727" w:type="dxa"/>
                <w:shd w:val="clear" w:color="auto" w:fill="auto"/>
                <w:tcMar>
                  <w:top w:w="100" w:type="dxa"/>
                  <w:left w:w="100" w:type="dxa"/>
                  <w:bottom w:w="100" w:type="dxa"/>
                  <w:right w:w="100" w:type="dxa"/>
                </w:tcMar>
              </w:tcPr>
            </w:tcPrChange>
          </w:tcPr>
          <w:p w14:paraId="000001FF" w14:textId="77777777" w:rsidR="00570313" w:rsidRPr="007F7E2B" w:rsidRDefault="0092717E">
            <w:pPr>
              <w:widowControl w:val="0"/>
              <w:rPr>
                <w:rPrChange w:id="2906" w:author="V2" w:date="2025-04-14T14:19:00Z" w16du:dateUtc="2025-04-14T19:19:00Z">
                  <w:rPr>
                    <w:highlight w:val="white"/>
                  </w:rPr>
                </w:rPrChange>
              </w:rPr>
            </w:pPr>
            <w:r w:rsidRPr="007F7E2B">
              <w:rPr>
                <w:rPrChange w:id="2907"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908" w:author="V2" w:date="2025-04-14T14:19:00Z" w16du:dateUtc="2025-04-14T19:19:00Z">
              <w:tcPr>
                <w:tcW w:w="8353" w:type="dxa"/>
                <w:shd w:val="clear" w:color="auto" w:fill="auto"/>
                <w:tcMar>
                  <w:top w:w="100" w:type="dxa"/>
                  <w:left w:w="100" w:type="dxa"/>
                  <w:bottom w:w="100" w:type="dxa"/>
                  <w:right w:w="100" w:type="dxa"/>
                </w:tcMar>
              </w:tcPr>
            </w:tcPrChange>
          </w:tcPr>
          <w:p w14:paraId="00000200" w14:textId="77777777" w:rsidR="00570313" w:rsidRPr="007F7E2B" w:rsidRDefault="0092717E">
            <w:pPr>
              <w:widowControl w:val="0"/>
              <w:rPr>
                <w:rPrChange w:id="2909" w:author="V2" w:date="2025-04-14T14:19:00Z" w16du:dateUtc="2025-04-14T19:19:00Z">
                  <w:rPr>
                    <w:highlight w:val="white"/>
                  </w:rPr>
                </w:rPrChange>
              </w:rPr>
            </w:pPr>
            <w:r w:rsidRPr="007F7E2B">
              <w:rPr>
                <w:rPrChange w:id="2910" w:author="V2" w:date="2025-04-14T14:19:00Z" w16du:dateUtc="2025-04-14T19:19:00Z">
                  <w:rPr>
                    <w:highlight w:val="white"/>
                  </w:rPr>
                </w:rPrChange>
              </w:rPr>
              <w:t>Required where significant amounts of dead wood are found on the site at the project start date, and removals of dead wood through utilization, reduced inputs, or accelerated burning as part of management activity, are expected to occur under the project scenario. Optional in all other circumstances.</w:t>
            </w:r>
          </w:p>
        </w:tc>
      </w:tr>
      <w:tr w:rsidR="00570313" w:rsidRPr="007F7E2B" w14:paraId="5DE6B6AC" w14:textId="77777777">
        <w:tc>
          <w:tcPr>
            <w:tcW w:w="1727" w:type="dxa"/>
            <w:shd w:val="clear" w:color="auto" w:fill="auto"/>
            <w:tcMar>
              <w:top w:w="100" w:type="dxa"/>
              <w:left w:w="100" w:type="dxa"/>
              <w:bottom w:w="100" w:type="dxa"/>
              <w:right w:w="100" w:type="dxa"/>
            </w:tcMar>
            <w:tcPrChange w:id="2911" w:author="V2" w:date="2025-04-14T14:19:00Z" w16du:dateUtc="2025-04-14T19:19:00Z">
              <w:tcPr>
                <w:tcW w:w="1727" w:type="dxa"/>
                <w:shd w:val="clear" w:color="auto" w:fill="auto"/>
                <w:tcMar>
                  <w:top w:w="100" w:type="dxa"/>
                  <w:left w:w="100" w:type="dxa"/>
                  <w:bottom w:w="100" w:type="dxa"/>
                  <w:right w:w="100" w:type="dxa"/>
                </w:tcMar>
              </w:tcPr>
            </w:tcPrChange>
          </w:tcPr>
          <w:p w14:paraId="00000201" w14:textId="77777777" w:rsidR="00570313" w:rsidRPr="007F7E2B" w:rsidRDefault="0092717E">
            <w:pPr>
              <w:widowControl w:val="0"/>
              <w:rPr>
                <w:rPrChange w:id="2912" w:author="V2" w:date="2025-04-14T14:19:00Z" w16du:dateUtc="2025-04-14T19:19:00Z">
                  <w:rPr>
                    <w:highlight w:val="white"/>
                  </w:rPr>
                </w:rPrChange>
              </w:rPr>
            </w:pPr>
            <w:r w:rsidRPr="007F7E2B">
              <w:rPr>
                <w:rPrChange w:id="2913"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2914" w:author="V2" w:date="2025-04-14T14:19:00Z" w16du:dateUtc="2025-04-14T19:19:00Z">
              <w:tcPr>
                <w:tcW w:w="8353" w:type="dxa"/>
                <w:shd w:val="clear" w:color="auto" w:fill="auto"/>
                <w:tcMar>
                  <w:top w:w="100" w:type="dxa"/>
                  <w:left w:w="100" w:type="dxa"/>
                  <w:bottom w:w="100" w:type="dxa"/>
                  <w:right w:w="100" w:type="dxa"/>
                </w:tcMar>
              </w:tcPr>
            </w:tcPrChange>
          </w:tcPr>
          <w:p w14:paraId="00000202" w14:textId="77777777" w:rsidR="00570313" w:rsidRPr="007F7E2B" w:rsidRDefault="0092717E">
            <w:pPr>
              <w:widowControl w:val="0"/>
              <w:rPr>
                <w:rPrChange w:id="2915" w:author="V2" w:date="2025-04-14T14:19:00Z" w16du:dateUtc="2025-04-14T19:19:00Z">
                  <w:rPr>
                    <w:highlight w:val="white"/>
                  </w:rPr>
                </w:rPrChange>
              </w:rPr>
            </w:pPr>
            <w:r w:rsidRPr="007F7E2B">
              <w:rPr>
                <w:rPrChange w:id="2916" w:author="V2" w:date="2025-04-14T14:19:00Z" w16du:dateUtc="2025-04-14T19:19:00Z">
                  <w:rPr>
                    <w:highlight w:val="white"/>
                  </w:rPr>
                </w:rPrChange>
              </w:rPr>
              <w:t>To estimate the amount of biomass which will be sequestered in dead wood pools under the project scenario.</w:t>
            </w:r>
          </w:p>
        </w:tc>
      </w:tr>
      <w:tr w:rsidR="00570313" w:rsidRPr="007F7E2B" w14:paraId="76FAD3FA" w14:textId="77777777">
        <w:tc>
          <w:tcPr>
            <w:tcW w:w="1727" w:type="dxa"/>
            <w:shd w:val="clear" w:color="auto" w:fill="auto"/>
            <w:tcMar>
              <w:top w:w="100" w:type="dxa"/>
              <w:left w:w="100" w:type="dxa"/>
              <w:bottom w:w="100" w:type="dxa"/>
              <w:right w:w="100" w:type="dxa"/>
            </w:tcMar>
            <w:tcPrChange w:id="2917" w:author="V2" w:date="2025-04-14T14:19:00Z" w16du:dateUtc="2025-04-14T19:19:00Z">
              <w:tcPr>
                <w:tcW w:w="1727" w:type="dxa"/>
                <w:shd w:val="clear" w:color="auto" w:fill="auto"/>
                <w:tcMar>
                  <w:top w:w="100" w:type="dxa"/>
                  <w:left w:w="100" w:type="dxa"/>
                  <w:bottom w:w="100" w:type="dxa"/>
                  <w:right w:w="100" w:type="dxa"/>
                </w:tcMar>
              </w:tcPr>
            </w:tcPrChange>
          </w:tcPr>
          <w:p w14:paraId="00000203" w14:textId="77777777" w:rsidR="00570313" w:rsidRPr="007F7E2B" w:rsidRDefault="0092717E">
            <w:pPr>
              <w:widowControl w:val="0"/>
              <w:rPr>
                <w:rPrChange w:id="2918" w:author="V2" w:date="2025-04-14T14:19:00Z" w16du:dateUtc="2025-04-14T19:19:00Z">
                  <w:rPr>
                    <w:highlight w:val="white"/>
                  </w:rPr>
                </w:rPrChange>
              </w:rPr>
            </w:pPr>
            <w:r w:rsidRPr="007F7E2B">
              <w:rPr>
                <w:rPrChange w:id="2919"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920" w:author="V2" w:date="2025-04-14T14:19:00Z" w16du:dateUtc="2025-04-14T19:19:00Z">
              <w:tcPr>
                <w:tcW w:w="8353" w:type="dxa"/>
                <w:shd w:val="clear" w:color="auto" w:fill="auto"/>
                <w:tcMar>
                  <w:top w:w="100" w:type="dxa"/>
                  <w:left w:w="100" w:type="dxa"/>
                  <w:bottom w:w="100" w:type="dxa"/>
                  <w:right w:w="100" w:type="dxa"/>
                </w:tcMar>
              </w:tcPr>
            </w:tcPrChange>
          </w:tcPr>
          <w:p w14:paraId="00000204" w14:textId="6F2CC27F" w:rsidR="00570313" w:rsidRPr="007F7E2B" w:rsidRDefault="0092717E">
            <w:pPr>
              <w:widowControl w:val="0"/>
              <w:rPr>
                <w:rPrChange w:id="2921" w:author="V2" w:date="2025-04-14T14:19:00Z" w16du:dateUtc="2025-04-14T19:19:00Z">
                  <w:rPr>
                    <w:highlight w:val="white"/>
                  </w:rPr>
                </w:rPrChange>
              </w:rPr>
            </w:pPr>
            <w:r w:rsidRPr="007F7E2B">
              <w:rPr>
                <w:rPrChange w:id="2922" w:author="V2" w:date="2025-04-14T14:19:00Z" w16du:dateUtc="2025-04-14T19:19:00Z">
                  <w:rPr>
                    <w:highlight w:val="white"/>
                  </w:rPr>
                </w:rPrChange>
              </w:rPr>
              <w:t xml:space="preserve">Use the module </w:t>
            </w:r>
            <w:r w:rsidR="00282716">
              <w:fldChar w:fldCharType="begin"/>
            </w:r>
            <w:r w:rsidR="00282716">
              <w:instrText>HYPERLINK "https://verra.org/wp-content/uploads/imported/methodologies/VMD0019-Methods-to-Project-Future-Conditions-v1.0.pdf" \h</w:instrText>
            </w:r>
            <w:r w:rsidR="00282716">
              <w:fldChar w:fldCharType="separate"/>
            </w:r>
            <w:del w:id="2923" w:author="V2" w:date="2025-04-14T14:19:00Z" w16du:dateUtc="2025-04-14T19:19:00Z">
              <w:r w:rsidR="00570313">
                <w:rPr>
                  <w:color w:val="1155CC"/>
                  <w:highlight w:val="white"/>
                  <w:u w:val="single"/>
                </w:rPr>
                <w:delText>VMD0019</w:delText>
              </w:r>
            </w:del>
            <w:ins w:id="2924" w:author="V2" w:date="2025-04-14T14:19:00Z" w16du:dateUtc="2025-04-14T19:19:00Z">
              <w:r w:rsidR="00282716" w:rsidRPr="007F7E2B">
                <w:rPr>
                  <w:color w:val="1155CC"/>
                  <w:u w:val="single"/>
                </w:rPr>
                <w:t>TRS-2</w:t>
              </w:r>
            </w:ins>
            <w:r w:rsidRPr="007F7E2B">
              <w:rPr>
                <w:color w:val="1155CC"/>
                <w:u w:val="single"/>
                <w:rPrChange w:id="2925"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"https://verra.org/wp-content/uploads/imported/methodologies/VMD0019-Methods-to-Project-Future-Conditions-v1.0.pdf" \h</w:instrText>
            </w:r>
            <w:r>
              <w:fldChar w:fldCharType="separate"/>
            </w:r>
            <w:r w:rsidRPr="007F7E2B">
              <w:rPr>
                <w:i/>
                <w:color w:val="1155CC"/>
                <w:u w:val="single"/>
                <w:rPrChange w:id="2926" w:author="V2" w:date="2025-04-14T14:19:00Z" w16du:dateUtc="2025-04-14T19:19:00Z">
                  <w:rPr>
                    <w:i/>
                    <w:color w:val="1155CC"/>
                    <w:highlight w:val="white"/>
                    <w:u w:val="single"/>
                  </w:rPr>
                </w:rPrChange>
              </w:rPr>
              <w:t>Methods to Project Future Conditions</w:t>
            </w:r>
            <w:r>
              <w:fldChar w:fldCharType="end"/>
            </w:r>
            <w:r w:rsidRPr="007F7E2B">
              <w:rPr>
                <w:rPrChange w:id="2927" w:author="V2" w:date="2025-04-14T14:19:00Z" w16du:dateUtc="2025-04-14T19:19:00Z">
                  <w:rPr>
                    <w:highlight w:val="white"/>
                  </w:rPr>
                </w:rPrChange>
              </w:rPr>
              <w:t>, with dead wood pools as the relevant variable X.</w:t>
            </w:r>
          </w:p>
        </w:tc>
      </w:tr>
    </w:tbl>
    <w:p w14:paraId="00000205" w14:textId="77777777" w:rsidR="00570313" w:rsidRPr="007F7E2B" w:rsidRDefault="0092717E">
      <w:pPr>
        <w:pStyle w:val="Heading4"/>
        <w:widowControl w:val="0"/>
        <w:numPr>
          <w:ilvl w:val="2"/>
          <w:numId w:val="14"/>
        </w:numPr>
        <w:spacing w:after="0"/>
      </w:pPr>
      <w:bookmarkStart w:id="2928" w:name="bookmark=id.2zndxyka71qh" w:colFirst="0" w:colLast="0"/>
      <w:bookmarkEnd w:id="2928"/>
      <w:r w:rsidRPr="007F7E2B">
        <w:t>Projection of future domesticated animal populations under the project scenario</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929"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930">
          <w:tblGrid>
            <w:gridCol w:w="1727"/>
            <w:gridCol w:w="8353"/>
          </w:tblGrid>
        </w:tblGridChange>
      </w:tblGrid>
      <w:tr w:rsidR="00570313" w:rsidRPr="007F7E2B" w14:paraId="0FA30274" w14:textId="77777777">
        <w:tc>
          <w:tcPr>
            <w:tcW w:w="1727" w:type="dxa"/>
            <w:shd w:val="clear" w:color="auto" w:fill="auto"/>
            <w:tcMar>
              <w:top w:w="100" w:type="dxa"/>
              <w:left w:w="100" w:type="dxa"/>
              <w:bottom w:w="100" w:type="dxa"/>
              <w:right w:w="100" w:type="dxa"/>
            </w:tcMar>
            <w:tcPrChange w:id="2931" w:author="V2" w:date="2025-04-14T14:19:00Z" w16du:dateUtc="2025-04-14T19:19:00Z">
              <w:tcPr>
                <w:tcW w:w="1727" w:type="dxa"/>
                <w:shd w:val="clear" w:color="auto" w:fill="auto"/>
                <w:tcMar>
                  <w:top w:w="100" w:type="dxa"/>
                  <w:left w:w="100" w:type="dxa"/>
                  <w:bottom w:w="100" w:type="dxa"/>
                  <w:right w:w="100" w:type="dxa"/>
                </w:tcMar>
              </w:tcPr>
            </w:tcPrChange>
          </w:tcPr>
          <w:p w14:paraId="00000206" w14:textId="77777777" w:rsidR="00570313" w:rsidRPr="007F7E2B" w:rsidRDefault="0092717E">
            <w:pPr>
              <w:widowControl w:val="0"/>
              <w:rPr>
                <w:rPrChange w:id="2932" w:author="V2" w:date="2025-04-14T14:19:00Z" w16du:dateUtc="2025-04-14T19:19:00Z">
                  <w:rPr>
                    <w:highlight w:val="white"/>
                  </w:rPr>
                </w:rPrChange>
              </w:rPr>
            </w:pPr>
            <w:r w:rsidRPr="007F7E2B">
              <w:rPr>
                <w:rPrChange w:id="2933"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934" w:author="V2" w:date="2025-04-14T14:19:00Z" w16du:dateUtc="2025-04-14T19:19:00Z">
              <w:tcPr>
                <w:tcW w:w="8353" w:type="dxa"/>
                <w:shd w:val="clear" w:color="auto" w:fill="auto"/>
                <w:tcMar>
                  <w:top w:w="100" w:type="dxa"/>
                  <w:left w:w="100" w:type="dxa"/>
                  <w:bottom w:w="100" w:type="dxa"/>
                  <w:right w:w="100" w:type="dxa"/>
                </w:tcMar>
              </w:tcPr>
            </w:tcPrChange>
          </w:tcPr>
          <w:p w14:paraId="00000207" w14:textId="77777777" w:rsidR="00570313" w:rsidRPr="007F7E2B" w:rsidRDefault="0092717E">
            <w:pPr>
              <w:widowControl w:val="0"/>
              <w:rPr>
                <w:rPrChange w:id="2935" w:author="V2" w:date="2025-04-14T14:19:00Z" w16du:dateUtc="2025-04-14T19:19:00Z">
                  <w:rPr>
                    <w:highlight w:val="white"/>
                  </w:rPr>
                </w:rPrChange>
              </w:rPr>
            </w:pPr>
            <w:r w:rsidRPr="007F7E2B">
              <w:rPr>
                <w:rPrChange w:id="2936" w:author="V2" w:date="2025-04-14T14:19:00Z" w16du:dateUtc="2025-04-14T19:19:00Z">
                  <w:rPr>
                    <w:highlight w:val="white"/>
                  </w:rPr>
                </w:rPrChange>
              </w:rPr>
              <w:t>Required where increases in the emissions of GHGs from domesticated animal populations are expected under the project scenario as compared with the baseline scenario. Not to be used in all other circumstances. Conservatively, this methodology does not account for projected decreases in emissions from domesticated animals under the project scenario as compared with the baseline scenario.</w:t>
            </w:r>
          </w:p>
        </w:tc>
      </w:tr>
      <w:tr w:rsidR="00570313" w:rsidRPr="007F7E2B" w14:paraId="7BA1CD84" w14:textId="77777777">
        <w:tc>
          <w:tcPr>
            <w:tcW w:w="1727" w:type="dxa"/>
            <w:shd w:val="clear" w:color="auto" w:fill="auto"/>
            <w:tcMar>
              <w:top w:w="100" w:type="dxa"/>
              <w:left w:w="100" w:type="dxa"/>
              <w:bottom w:w="100" w:type="dxa"/>
              <w:right w:w="100" w:type="dxa"/>
            </w:tcMar>
            <w:tcPrChange w:id="2937" w:author="V2" w:date="2025-04-14T14:19:00Z" w16du:dateUtc="2025-04-14T19:19:00Z">
              <w:tcPr>
                <w:tcW w:w="1727" w:type="dxa"/>
                <w:shd w:val="clear" w:color="auto" w:fill="auto"/>
                <w:tcMar>
                  <w:top w:w="100" w:type="dxa"/>
                  <w:left w:w="100" w:type="dxa"/>
                  <w:bottom w:w="100" w:type="dxa"/>
                  <w:right w:w="100" w:type="dxa"/>
                </w:tcMar>
              </w:tcPr>
            </w:tcPrChange>
          </w:tcPr>
          <w:p w14:paraId="00000208" w14:textId="77777777" w:rsidR="00570313" w:rsidRPr="007F7E2B" w:rsidRDefault="0092717E">
            <w:pPr>
              <w:widowControl w:val="0"/>
              <w:rPr>
                <w:rPrChange w:id="2938" w:author="V2" w:date="2025-04-14T14:19:00Z" w16du:dateUtc="2025-04-14T19:19:00Z">
                  <w:rPr>
                    <w:highlight w:val="white"/>
                  </w:rPr>
                </w:rPrChange>
              </w:rPr>
            </w:pPr>
            <w:r w:rsidRPr="007F7E2B">
              <w:rPr>
                <w:rPrChange w:id="2939"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2940" w:author="V2" w:date="2025-04-14T14:19:00Z" w16du:dateUtc="2025-04-14T19:19:00Z">
              <w:tcPr>
                <w:tcW w:w="8353" w:type="dxa"/>
                <w:shd w:val="clear" w:color="auto" w:fill="auto"/>
                <w:tcMar>
                  <w:top w:w="100" w:type="dxa"/>
                  <w:left w:w="100" w:type="dxa"/>
                  <w:bottom w:w="100" w:type="dxa"/>
                  <w:right w:w="100" w:type="dxa"/>
                </w:tcMar>
              </w:tcPr>
            </w:tcPrChange>
          </w:tcPr>
          <w:p w14:paraId="00000209" w14:textId="77777777" w:rsidR="00570313" w:rsidRPr="007F7E2B" w:rsidRDefault="0092717E">
            <w:pPr>
              <w:widowControl w:val="0"/>
              <w:rPr>
                <w:rPrChange w:id="2941" w:author="V2" w:date="2025-04-14T14:19:00Z" w16du:dateUtc="2025-04-14T19:19:00Z">
                  <w:rPr>
                    <w:highlight w:val="white"/>
                  </w:rPr>
                </w:rPrChange>
              </w:rPr>
            </w:pPr>
            <w:r w:rsidRPr="007F7E2B">
              <w:rPr>
                <w:rPrChange w:id="2942" w:author="V2" w:date="2025-04-14T14:19:00Z" w16du:dateUtc="2025-04-14T19:19:00Z">
                  <w:rPr>
                    <w:highlight w:val="white"/>
                  </w:rPr>
                </w:rPrChange>
              </w:rPr>
              <w:t>To project the future populations of domesticated animals for the monitoring period under the project scenario.</w:t>
            </w:r>
          </w:p>
        </w:tc>
      </w:tr>
      <w:tr w:rsidR="00570313" w:rsidRPr="007F7E2B" w14:paraId="095635B2" w14:textId="77777777">
        <w:tc>
          <w:tcPr>
            <w:tcW w:w="1727" w:type="dxa"/>
            <w:shd w:val="clear" w:color="auto" w:fill="auto"/>
            <w:tcMar>
              <w:top w:w="100" w:type="dxa"/>
              <w:left w:w="100" w:type="dxa"/>
              <w:bottom w:w="100" w:type="dxa"/>
              <w:right w:w="100" w:type="dxa"/>
            </w:tcMar>
            <w:tcPrChange w:id="2943" w:author="V2" w:date="2025-04-14T14:19:00Z" w16du:dateUtc="2025-04-14T19:19:00Z">
              <w:tcPr>
                <w:tcW w:w="1727" w:type="dxa"/>
                <w:shd w:val="clear" w:color="auto" w:fill="auto"/>
                <w:tcMar>
                  <w:top w:w="100" w:type="dxa"/>
                  <w:left w:w="100" w:type="dxa"/>
                  <w:bottom w:w="100" w:type="dxa"/>
                  <w:right w:w="100" w:type="dxa"/>
                </w:tcMar>
              </w:tcPr>
            </w:tcPrChange>
          </w:tcPr>
          <w:p w14:paraId="0000020A" w14:textId="77777777" w:rsidR="00570313" w:rsidRPr="007F7E2B" w:rsidRDefault="0092717E">
            <w:pPr>
              <w:widowControl w:val="0"/>
              <w:rPr>
                <w:rPrChange w:id="2944" w:author="V2" w:date="2025-04-14T14:19:00Z" w16du:dateUtc="2025-04-14T19:19:00Z">
                  <w:rPr>
                    <w:highlight w:val="white"/>
                  </w:rPr>
                </w:rPrChange>
              </w:rPr>
            </w:pPr>
            <w:r w:rsidRPr="007F7E2B">
              <w:rPr>
                <w:rPrChange w:id="2945"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946" w:author="V2" w:date="2025-04-14T14:19:00Z" w16du:dateUtc="2025-04-14T19:19:00Z">
              <w:tcPr>
                <w:tcW w:w="8353" w:type="dxa"/>
                <w:shd w:val="clear" w:color="auto" w:fill="auto"/>
                <w:tcMar>
                  <w:top w:w="100" w:type="dxa"/>
                  <w:left w:w="100" w:type="dxa"/>
                  <w:bottom w:w="100" w:type="dxa"/>
                  <w:right w:w="100" w:type="dxa"/>
                </w:tcMar>
              </w:tcPr>
            </w:tcPrChange>
          </w:tcPr>
          <w:p w14:paraId="0000020B" w14:textId="232E6365" w:rsidR="00570313" w:rsidRPr="007F7E2B" w:rsidRDefault="0092717E">
            <w:pPr>
              <w:widowControl w:val="0"/>
              <w:rPr>
                <w:rPrChange w:id="2947" w:author="V2" w:date="2025-04-14T14:19:00Z" w16du:dateUtc="2025-04-14T19:19:00Z">
                  <w:rPr>
                    <w:highlight w:val="white"/>
                  </w:rPr>
                </w:rPrChange>
              </w:rPr>
            </w:pPr>
            <w:r w:rsidRPr="007F7E2B">
              <w:rPr>
                <w:rPrChange w:id="2948"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"https://verra.org/wp-content/uploads/imported/methodologies/VMD0019-Methods-to-Project-Future-Conditions-v1.0.pdf" \h</w:instrText>
            </w:r>
            <w:r w:rsidR="00282716">
              <w:fldChar w:fldCharType="separate"/>
            </w:r>
            <w:del w:id="2949" w:author="V2" w:date="2025-04-14T14:19:00Z" w16du:dateUtc="2025-04-14T19:19:00Z">
              <w:r w:rsidR="00570313">
                <w:rPr>
                  <w:color w:val="1155CC"/>
                  <w:highlight w:val="white"/>
                  <w:u w:val="single"/>
                </w:rPr>
                <w:delText>VMD0019</w:delText>
              </w:r>
            </w:del>
            <w:ins w:id="2950" w:author="V2" w:date="2025-04-14T14:19:00Z" w16du:dateUtc="2025-04-14T19:19:00Z">
              <w:r w:rsidR="00282716" w:rsidRPr="007F7E2B">
                <w:rPr>
                  <w:color w:val="1155CC"/>
                  <w:u w:val="single"/>
                </w:rPr>
                <w:t>TRS-2</w:t>
              </w:r>
            </w:ins>
            <w:r w:rsidRPr="007F7E2B">
              <w:rPr>
                <w:color w:val="1155CC"/>
                <w:u w:val="single"/>
                <w:rPrChange w:id="2951"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"https://verra.org/wp-content/uploads/imported/methodologies/VMD0019-Methods-to-Project-Future-Conditions-v1.0.pdf" \h</w:instrText>
            </w:r>
            <w:r>
              <w:fldChar w:fldCharType="separate"/>
            </w:r>
            <w:r w:rsidRPr="007F7E2B">
              <w:rPr>
                <w:i/>
                <w:color w:val="1155CC"/>
                <w:u w:val="single"/>
                <w:rPrChange w:id="2952" w:author="V2" w:date="2025-04-14T14:19:00Z" w16du:dateUtc="2025-04-14T19:19:00Z">
                  <w:rPr>
                    <w:i/>
                    <w:color w:val="1155CC"/>
                    <w:highlight w:val="white"/>
                    <w:u w:val="single"/>
                  </w:rPr>
                </w:rPrChange>
              </w:rPr>
              <w:t>Methods to Project Future Conditions</w:t>
            </w:r>
            <w:r>
              <w:fldChar w:fldCharType="end"/>
            </w:r>
            <w:r w:rsidRPr="007F7E2B">
              <w:rPr>
                <w:rPrChange w:id="2953" w:author="V2" w:date="2025-04-14T14:19:00Z" w16du:dateUtc="2025-04-14T19:19:00Z">
                  <w:rPr>
                    <w:highlight w:val="white"/>
                  </w:rPr>
                </w:rPrChange>
              </w:rPr>
              <w:t>, with domesticated animal populations as the relevant variable X.</w:t>
            </w:r>
          </w:p>
        </w:tc>
      </w:tr>
    </w:tbl>
    <w:p w14:paraId="0000020C" w14:textId="77777777" w:rsidR="00570313" w:rsidRPr="007F7E2B" w:rsidRDefault="0092717E">
      <w:pPr>
        <w:pStyle w:val="Heading4"/>
        <w:widowControl w:val="0"/>
        <w:numPr>
          <w:ilvl w:val="2"/>
          <w:numId w:val="14"/>
        </w:numPr>
        <w:spacing w:after="0"/>
      </w:pPr>
      <w:r w:rsidRPr="007F7E2B">
        <w:t>Estimation of emissions of GHGs from domesticated animals within the project area under the project scenario</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954"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955">
          <w:tblGrid>
            <w:gridCol w:w="1727"/>
            <w:gridCol w:w="8353"/>
          </w:tblGrid>
        </w:tblGridChange>
      </w:tblGrid>
      <w:tr w:rsidR="00570313" w:rsidRPr="007F7E2B" w14:paraId="4B56A124" w14:textId="77777777">
        <w:tc>
          <w:tcPr>
            <w:tcW w:w="1727" w:type="dxa"/>
            <w:shd w:val="clear" w:color="auto" w:fill="auto"/>
            <w:tcMar>
              <w:top w:w="100" w:type="dxa"/>
              <w:left w:w="100" w:type="dxa"/>
              <w:bottom w:w="100" w:type="dxa"/>
              <w:right w:w="100" w:type="dxa"/>
            </w:tcMar>
            <w:tcPrChange w:id="2956" w:author="V2" w:date="2025-04-14T14:19:00Z" w16du:dateUtc="2025-04-14T19:19:00Z">
              <w:tcPr>
                <w:tcW w:w="1727" w:type="dxa"/>
                <w:shd w:val="clear" w:color="auto" w:fill="auto"/>
                <w:tcMar>
                  <w:top w:w="100" w:type="dxa"/>
                  <w:left w:w="100" w:type="dxa"/>
                  <w:bottom w:w="100" w:type="dxa"/>
                  <w:right w:w="100" w:type="dxa"/>
                </w:tcMar>
              </w:tcPr>
            </w:tcPrChange>
          </w:tcPr>
          <w:p w14:paraId="0000020D" w14:textId="77777777" w:rsidR="00570313" w:rsidRPr="007F7E2B" w:rsidRDefault="0092717E">
            <w:pPr>
              <w:widowControl w:val="0"/>
              <w:rPr>
                <w:rPrChange w:id="2957" w:author="V2" w:date="2025-04-14T14:19:00Z" w16du:dateUtc="2025-04-14T19:19:00Z">
                  <w:rPr>
                    <w:highlight w:val="white"/>
                  </w:rPr>
                </w:rPrChange>
              </w:rPr>
            </w:pPr>
            <w:r w:rsidRPr="007F7E2B">
              <w:rPr>
                <w:rPrChange w:id="2958"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959" w:author="V2" w:date="2025-04-14T14:19:00Z" w16du:dateUtc="2025-04-14T19:19:00Z">
              <w:tcPr>
                <w:tcW w:w="8353" w:type="dxa"/>
                <w:shd w:val="clear" w:color="auto" w:fill="auto"/>
                <w:tcMar>
                  <w:top w:w="100" w:type="dxa"/>
                  <w:left w:w="100" w:type="dxa"/>
                  <w:bottom w:w="100" w:type="dxa"/>
                  <w:right w:w="100" w:type="dxa"/>
                </w:tcMar>
              </w:tcPr>
            </w:tcPrChange>
          </w:tcPr>
          <w:p w14:paraId="0000020E" w14:textId="77777777" w:rsidR="00570313" w:rsidRPr="007F7E2B" w:rsidRDefault="0092717E">
            <w:pPr>
              <w:widowControl w:val="0"/>
              <w:rPr>
                <w:rPrChange w:id="2960" w:author="V2" w:date="2025-04-14T14:19:00Z" w16du:dateUtc="2025-04-14T19:19:00Z">
                  <w:rPr>
                    <w:highlight w:val="white"/>
                  </w:rPr>
                </w:rPrChange>
              </w:rPr>
            </w:pPr>
            <w:r w:rsidRPr="007F7E2B">
              <w:rPr>
                <w:rPrChange w:id="2961" w:author="V2" w:date="2025-04-14T14:19:00Z" w16du:dateUtc="2025-04-14T19:19:00Z">
                  <w:rPr>
                    <w:highlight w:val="white"/>
                  </w:rPr>
                </w:rPrChange>
              </w:rPr>
              <w:t xml:space="preserve">Required where GHG emissions from domesticated animal populations within the project area are expected to be significantly greater under the project scenario as compared with the baseline scenario at any time during the project crediting </w:t>
            </w:r>
            <w:r w:rsidRPr="007F7E2B">
              <w:rPr>
                <w:rPrChange w:id="2962" w:author="V2" w:date="2025-04-14T14:19:00Z" w16du:dateUtc="2025-04-14T19:19:00Z">
                  <w:rPr>
                    <w:highlight w:val="white"/>
                  </w:rPr>
                </w:rPrChange>
              </w:rPr>
              <w:lastRenderedPageBreak/>
              <w:t>period. Optional under all other circumstances.</w:t>
            </w:r>
          </w:p>
        </w:tc>
      </w:tr>
      <w:tr w:rsidR="00570313" w:rsidRPr="007F7E2B" w14:paraId="5570B3C0" w14:textId="77777777">
        <w:tc>
          <w:tcPr>
            <w:tcW w:w="1727" w:type="dxa"/>
            <w:shd w:val="clear" w:color="auto" w:fill="auto"/>
            <w:tcMar>
              <w:top w:w="100" w:type="dxa"/>
              <w:left w:w="100" w:type="dxa"/>
              <w:bottom w:w="100" w:type="dxa"/>
              <w:right w:w="100" w:type="dxa"/>
            </w:tcMar>
            <w:tcPrChange w:id="2963" w:author="V2" w:date="2025-04-14T14:19:00Z" w16du:dateUtc="2025-04-14T19:19:00Z">
              <w:tcPr>
                <w:tcW w:w="1727" w:type="dxa"/>
                <w:shd w:val="clear" w:color="auto" w:fill="auto"/>
                <w:tcMar>
                  <w:top w:w="100" w:type="dxa"/>
                  <w:left w:w="100" w:type="dxa"/>
                  <w:bottom w:w="100" w:type="dxa"/>
                  <w:right w:w="100" w:type="dxa"/>
                </w:tcMar>
              </w:tcPr>
            </w:tcPrChange>
          </w:tcPr>
          <w:p w14:paraId="0000020F" w14:textId="77777777" w:rsidR="00570313" w:rsidRPr="007F7E2B" w:rsidRDefault="0092717E">
            <w:pPr>
              <w:widowControl w:val="0"/>
              <w:rPr>
                <w:rPrChange w:id="2964" w:author="V2" w:date="2025-04-14T14:19:00Z" w16du:dateUtc="2025-04-14T19:19:00Z">
                  <w:rPr>
                    <w:highlight w:val="white"/>
                  </w:rPr>
                </w:rPrChange>
              </w:rPr>
            </w:pPr>
            <w:r w:rsidRPr="007F7E2B">
              <w:rPr>
                <w:rPrChange w:id="2965" w:author="V2" w:date="2025-04-14T14:19:00Z" w16du:dateUtc="2025-04-14T19:19:00Z">
                  <w:rPr>
                    <w:highlight w:val="white"/>
                  </w:rPr>
                </w:rPrChange>
              </w:rPr>
              <w:lastRenderedPageBreak/>
              <w:t>Goal</w:t>
            </w:r>
          </w:p>
        </w:tc>
        <w:tc>
          <w:tcPr>
            <w:tcW w:w="8353" w:type="dxa"/>
            <w:shd w:val="clear" w:color="auto" w:fill="auto"/>
            <w:tcMar>
              <w:top w:w="100" w:type="dxa"/>
              <w:left w:w="100" w:type="dxa"/>
              <w:bottom w:w="100" w:type="dxa"/>
              <w:right w:w="100" w:type="dxa"/>
            </w:tcMar>
            <w:tcPrChange w:id="2966" w:author="V2" w:date="2025-04-14T14:19:00Z" w16du:dateUtc="2025-04-14T19:19:00Z">
              <w:tcPr>
                <w:tcW w:w="8353" w:type="dxa"/>
                <w:shd w:val="clear" w:color="auto" w:fill="auto"/>
                <w:tcMar>
                  <w:top w:w="100" w:type="dxa"/>
                  <w:left w:w="100" w:type="dxa"/>
                  <w:bottom w:w="100" w:type="dxa"/>
                  <w:right w:w="100" w:type="dxa"/>
                </w:tcMar>
              </w:tcPr>
            </w:tcPrChange>
          </w:tcPr>
          <w:p w14:paraId="00000210" w14:textId="77777777" w:rsidR="00570313" w:rsidRPr="007F7E2B" w:rsidRDefault="0092717E">
            <w:pPr>
              <w:widowControl w:val="0"/>
              <w:rPr>
                <w:rPrChange w:id="2967" w:author="V2" w:date="2025-04-14T14:19:00Z" w16du:dateUtc="2025-04-14T19:19:00Z">
                  <w:rPr>
                    <w:highlight w:val="white"/>
                  </w:rPr>
                </w:rPrChange>
              </w:rPr>
            </w:pPr>
            <w:r w:rsidRPr="007F7E2B">
              <w:rPr>
                <w:rPrChange w:id="2968" w:author="V2" w:date="2025-04-14T14:19:00Z" w16du:dateUtc="2025-04-14T19:19:00Z">
                  <w:rPr>
                    <w:highlight w:val="white"/>
                  </w:rPr>
                </w:rPrChange>
              </w:rPr>
              <w:t xml:space="preserve">To estimate the emissions of GHGs from the current and projected future populations of domesticated animals under the project scenario the monitoring period based on the projections prepared in </w:t>
            </w:r>
            <w:r>
              <w:fldChar w:fldCharType="begin"/>
            </w:r>
            <w:r>
              <w:instrText>HYPERLINK \l "bookmark=id.2zndxyka71qh" \h</w:instrText>
            </w:r>
            <w:r>
              <w:fldChar w:fldCharType="separate"/>
            </w:r>
            <w:r w:rsidRPr="007F7E2B">
              <w:rPr>
                <w:i/>
                <w:color w:val="1155CC"/>
                <w:u w:val="single"/>
                <w:rPrChange w:id="2969" w:author="V2" w:date="2025-04-14T14:19:00Z" w16du:dateUtc="2025-04-14T19:19:00Z">
                  <w:rPr>
                    <w:i/>
                    <w:color w:val="1155CC"/>
                    <w:highlight w:val="white"/>
                    <w:u w:val="single"/>
                  </w:rPr>
                </w:rPrChange>
              </w:rPr>
              <w:t>Task 2.3.5. Projection of future domesticated animal populations under the project scenario</w:t>
            </w:r>
            <w:r>
              <w:fldChar w:fldCharType="end"/>
            </w:r>
            <w:r w:rsidRPr="007F7E2B">
              <w:rPr>
                <w:rPrChange w:id="2970" w:author="V2" w:date="2025-04-14T14:19:00Z" w16du:dateUtc="2025-04-14T19:19:00Z">
                  <w:rPr>
                    <w:highlight w:val="white"/>
                  </w:rPr>
                </w:rPrChange>
              </w:rPr>
              <w:t>.</w:t>
            </w:r>
          </w:p>
        </w:tc>
      </w:tr>
      <w:tr w:rsidR="00570313" w:rsidRPr="007F7E2B" w14:paraId="5FACA623" w14:textId="77777777">
        <w:tc>
          <w:tcPr>
            <w:tcW w:w="1727" w:type="dxa"/>
            <w:shd w:val="clear" w:color="auto" w:fill="auto"/>
            <w:tcMar>
              <w:top w:w="100" w:type="dxa"/>
              <w:left w:w="100" w:type="dxa"/>
              <w:bottom w:w="100" w:type="dxa"/>
              <w:right w:w="100" w:type="dxa"/>
            </w:tcMar>
            <w:tcPrChange w:id="2971" w:author="V2" w:date="2025-04-14T14:19:00Z" w16du:dateUtc="2025-04-14T19:19:00Z">
              <w:tcPr>
                <w:tcW w:w="1727" w:type="dxa"/>
                <w:shd w:val="clear" w:color="auto" w:fill="auto"/>
                <w:tcMar>
                  <w:top w:w="100" w:type="dxa"/>
                  <w:left w:w="100" w:type="dxa"/>
                  <w:bottom w:w="100" w:type="dxa"/>
                  <w:right w:w="100" w:type="dxa"/>
                </w:tcMar>
              </w:tcPr>
            </w:tcPrChange>
          </w:tcPr>
          <w:p w14:paraId="00000211" w14:textId="77777777" w:rsidR="00570313" w:rsidRPr="007F7E2B" w:rsidRDefault="0092717E">
            <w:pPr>
              <w:widowControl w:val="0"/>
              <w:rPr>
                <w:rPrChange w:id="2972" w:author="V2" w:date="2025-04-14T14:19:00Z" w16du:dateUtc="2025-04-14T19:19:00Z">
                  <w:rPr>
                    <w:highlight w:val="white"/>
                  </w:rPr>
                </w:rPrChange>
              </w:rPr>
            </w:pPr>
            <w:r w:rsidRPr="007F7E2B">
              <w:rPr>
                <w:rPrChange w:id="2973"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2974" w:author="V2" w:date="2025-04-14T14:19:00Z" w16du:dateUtc="2025-04-14T19:19:00Z">
              <w:tcPr>
                <w:tcW w:w="8353" w:type="dxa"/>
                <w:shd w:val="clear" w:color="auto" w:fill="auto"/>
                <w:tcMar>
                  <w:top w:w="100" w:type="dxa"/>
                  <w:left w:w="100" w:type="dxa"/>
                  <w:bottom w:w="100" w:type="dxa"/>
                  <w:right w:w="100" w:type="dxa"/>
                </w:tcMar>
              </w:tcPr>
            </w:tcPrChange>
          </w:tcPr>
          <w:p w14:paraId="00000212" w14:textId="45A7EAD7" w:rsidR="00570313" w:rsidRPr="007F7E2B" w:rsidRDefault="0092717E">
            <w:pPr>
              <w:widowControl w:val="0"/>
              <w:rPr>
                <w:rPrChange w:id="2975" w:author="V2" w:date="2025-04-14T14:19:00Z" w16du:dateUtc="2025-04-14T19:19:00Z">
                  <w:rPr>
                    <w:highlight w:val="white"/>
                  </w:rPr>
                </w:rPrChange>
              </w:rPr>
            </w:pPr>
            <w:r w:rsidRPr="007F7E2B">
              <w:rPr>
                <w:rPrChange w:id="2976"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"https://verra.org/wp-content/uploads/imported/methodologies/VMD0027-Estimation-of-Domesticated-Animal-Populations-v1.0.pdf" \h</w:instrText>
            </w:r>
            <w:r w:rsidR="00282716">
              <w:fldChar w:fldCharType="separate"/>
            </w:r>
            <w:del w:id="2977" w:author="V2" w:date="2025-04-14T14:19:00Z" w16du:dateUtc="2025-04-14T19:19:00Z">
              <w:r w:rsidR="00570313">
                <w:rPr>
                  <w:color w:val="1155CC"/>
                  <w:highlight w:val="white"/>
                  <w:u w:val="single"/>
                </w:rPr>
                <w:delText>VMD0027</w:delText>
              </w:r>
            </w:del>
            <w:ins w:id="2978" w:author="V2" w:date="2025-04-14T14:19:00Z" w16du:dateUtc="2025-04-14T19:19:00Z">
              <w:r w:rsidR="00282716" w:rsidRPr="007F7E2B">
                <w:rPr>
                  <w:color w:val="1155CC"/>
                  <w:u w:val="single"/>
                </w:rPr>
                <w:t>TRS-9</w:t>
              </w:r>
            </w:ins>
            <w:r w:rsidRPr="007F7E2B">
              <w:rPr>
                <w:color w:val="1155CC"/>
                <w:u w:val="single"/>
                <w:rPrChange w:id="2979"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"https://verra.org/wp-content/uploads/imported/methodologies/VMD0027-Estimation-of-Domesticated-Animal-Populations-v1.0.pdf" \h</w:instrText>
            </w:r>
            <w:r>
              <w:fldChar w:fldCharType="separate"/>
            </w:r>
            <w:r w:rsidRPr="007F7E2B">
              <w:rPr>
                <w:i/>
                <w:color w:val="1155CC"/>
                <w:u w:val="single"/>
                <w:rPrChange w:id="2980" w:author="V2" w:date="2025-04-14T14:19:00Z" w16du:dateUtc="2025-04-14T19:19:00Z">
                  <w:rPr>
                    <w:i/>
                    <w:color w:val="1155CC"/>
                    <w:highlight w:val="white"/>
                    <w:u w:val="single"/>
                  </w:rPr>
                </w:rPrChange>
              </w:rPr>
              <w:t>Estimation of Emissions From Domesticated Animals</w:t>
            </w:r>
            <w:r>
              <w:fldChar w:fldCharType="end"/>
            </w:r>
            <w:r w:rsidRPr="007F7E2B">
              <w:rPr>
                <w:rPrChange w:id="2981" w:author="V2" w:date="2025-04-14T14:19:00Z" w16du:dateUtc="2025-04-14T19:19:00Z">
                  <w:rPr>
                    <w:highlight w:val="white"/>
                  </w:rPr>
                </w:rPrChange>
              </w:rPr>
              <w:t xml:space="preserve">, with the outputs from </w:t>
            </w:r>
            <w:r>
              <w:fldChar w:fldCharType="begin"/>
            </w:r>
            <w:r>
              <w:instrText>HYPERLINK \l "bookmark=id.2zndxyka71qh" \h</w:instrText>
            </w:r>
            <w:r>
              <w:fldChar w:fldCharType="separate"/>
            </w:r>
            <w:r w:rsidRPr="007F7E2B">
              <w:rPr>
                <w:i/>
                <w:color w:val="1155CC"/>
                <w:u w:val="single"/>
                <w:rPrChange w:id="2982" w:author="V2" w:date="2025-04-14T14:19:00Z" w16du:dateUtc="2025-04-14T19:19:00Z">
                  <w:rPr>
                    <w:i/>
                    <w:color w:val="1155CC"/>
                    <w:highlight w:val="white"/>
                    <w:u w:val="single"/>
                  </w:rPr>
                </w:rPrChange>
              </w:rPr>
              <w:t>Task 2.3.5. Projection of future domesticated animal populations under the project scenario</w:t>
            </w:r>
            <w:r>
              <w:fldChar w:fldCharType="end"/>
            </w:r>
            <w:r w:rsidRPr="007F7E2B">
              <w:rPr>
                <w:rPrChange w:id="2983" w:author="V2" w:date="2025-04-14T14:19:00Z" w16du:dateUtc="2025-04-14T19:19:00Z">
                  <w:rPr>
                    <w:highlight w:val="white"/>
                  </w:rPr>
                </w:rPrChange>
              </w:rPr>
              <w:t xml:space="preserve"> as the inputs.</w:t>
            </w:r>
          </w:p>
        </w:tc>
      </w:tr>
    </w:tbl>
    <w:p w14:paraId="00000213" w14:textId="77777777" w:rsidR="00570313" w:rsidRPr="007F7E2B" w:rsidRDefault="0092717E">
      <w:pPr>
        <w:pStyle w:val="Heading4"/>
        <w:widowControl w:val="0"/>
        <w:numPr>
          <w:ilvl w:val="2"/>
          <w:numId w:val="14"/>
        </w:numPr>
        <w:spacing w:after="0"/>
      </w:pPr>
      <w:bookmarkStart w:id="2984" w:name="bookmark=kix.rtwazrbvhgkd" w:colFirst="0" w:colLast="0"/>
      <w:bookmarkEnd w:id="2984"/>
      <w:r w:rsidRPr="007F7E2B">
        <w:t>Projection of future emissions of N2O or CH4 from the soils within the project area</w:t>
      </w:r>
      <w:r w:rsidRPr="007F7E2B">
        <w:br/>
      </w:r>
    </w:p>
    <w:tbl>
      <w:tblPr>
        <w:tblW w:w="1008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2985" w:author="V2" w:date="2025-04-14T14:19:00Z" w16du:dateUtc="2025-04-14T19:19:00Z">
          <w:tblPr>
            <w:tblW w:w="1008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2986">
          <w:tblGrid>
            <w:gridCol w:w="1727"/>
            <w:gridCol w:w="8353"/>
          </w:tblGrid>
        </w:tblGridChange>
      </w:tblGrid>
      <w:tr w:rsidR="00570313" w:rsidRPr="007F7E2B" w14:paraId="7D6E814D" w14:textId="77777777">
        <w:tc>
          <w:tcPr>
            <w:tcW w:w="1727" w:type="dxa"/>
            <w:shd w:val="clear" w:color="auto" w:fill="auto"/>
            <w:tcMar>
              <w:top w:w="100" w:type="dxa"/>
              <w:left w:w="100" w:type="dxa"/>
              <w:bottom w:w="100" w:type="dxa"/>
              <w:right w:w="100" w:type="dxa"/>
            </w:tcMar>
            <w:tcPrChange w:id="2987" w:author="V2" w:date="2025-04-14T14:19:00Z" w16du:dateUtc="2025-04-14T19:19:00Z">
              <w:tcPr>
                <w:tcW w:w="1727" w:type="dxa"/>
                <w:shd w:val="clear" w:color="auto" w:fill="auto"/>
                <w:tcMar>
                  <w:top w:w="100" w:type="dxa"/>
                  <w:left w:w="100" w:type="dxa"/>
                  <w:bottom w:w="100" w:type="dxa"/>
                  <w:right w:w="100" w:type="dxa"/>
                </w:tcMar>
              </w:tcPr>
            </w:tcPrChange>
          </w:tcPr>
          <w:p w14:paraId="00000214" w14:textId="77777777" w:rsidR="00570313" w:rsidRPr="007F7E2B" w:rsidRDefault="0092717E">
            <w:pPr>
              <w:widowControl w:val="0"/>
              <w:rPr>
                <w:rPrChange w:id="2988" w:author="V2" w:date="2025-04-14T14:19:00Z" w16du:dateUtc="2025-04-14T19:19:00Z">
                  <w:rPr>
                    <w:highlight w:val="white"/>
                  </w:rPr>
                </w:rPrChange>
              </w:rPr>
            </w:pPr>
            <w:r w:rsidRPr="007F7E2B">
              <w:rPr>
                <w:rPrChange w:id="2989"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2990" w:author="V2" w:date="2025-04-14T14:19:00Z" w16du:dateUtc="2025-04-14T19:19:00Z">
              <w:tcPr>
                <w:tcW w:w="8353" w:type="dxa"/>
                <w:shd w:val="clear" w:color="auto" w:fill="auto"/>
                <w:tcMar>
                  <w:top w:w="100" w:type="dxa"/>
                  <w:left w:w="100" w:type="dxa"/>
                  <w:bottom w:w="100" w:type="dxa"/>
                  <w:right w:w="100" w:type="dxa"/>
                </w:tcMar>
              </w:tcPr>
            </w:tcPrChange>
          </w:tcPr>
          <w:p w14:paraId="00000215" w14:textId="77777777" w:rsidR="00570313" w:rsidRPr="007F7E2B" w:rsidRDefault="0092717E">
            <w:pPr>
              <w:widowControl w:val="0"/>
              <w:rPr>
                <w:rPrChange w:id="2991" w:author="V2" w:date="2025-04-14T14:19:00Z" w16du:dateUtc="2025-04-14T19:19:00Z">
                  <w:rPr>
                    <w:highlight w:val="white"/>
                  </w:rPr>
                </w:rPrChange>
              </w:rPr>
            </w:pPr>
            <w:r w:rsidRPr="007F7E2B">
              <w:rPr>
                <w:rPrChange w:id="2992" w:author="V2" w:date="2025-04-14T14:19:00Z" w16du:dateUtc="2025-04-14T19:19:00Z">
                  <w:rPr>
                    <w:highlight w:val="white"/>
                  </w:rPr>
                </w:rPrChange>
              </w:rPr>
              <w:t>Required where significant increases in the emissions of N2O or CH4 from the soils within the project area are expected under the project scenario as compared with the baseline scenario. Optional under all other circumstances.</w:t>
            </w:r>
          </w:p>
        </w:tc>
      </w:tr>
      <w:tr w:rsidR="00570313" w:rsidRPr="007F7E2B" w14:paraId="13635917" w14:textId="77777777">
        <w:tc>
          <w:tcPr>
            <w:tcW w:w="1727" w:type="dxa"/>
            <w:shd w:val="clear" w:color="auto" w:fill="auto"/>
            <w:tcMar>
              <w:top w:w="100" w:type="dxa"/>
              <w:left w:w="100" w:type="dxa"/>
              <w:bottom w:w="100" w:type="dxa"/>
              <w:right w:w="100" w:type="dxa"/>
            </w:tcMar>
            <w:tcPrChange w:id="2993" w:author="V2" w:date="2025-04-14T14:19:00Z" w16du:dateUtc="2025-04-14T19:19:00Z">
              <w:tcPr>
                <w:tcW w:w="1727" w:type="dxa"/>
                <w:shd w:val="clear" w:color="auto" w:fill="auto"/>
                <w:tcMar>
                  <w:top w:w="100" w:type="dxa"/>
                  <w:left w:w="100" w:type="dxa"/>
                  <w:bottom w:w="100" w:type="dxa"/>
                  <w:right w:w="100" w:type="dxa"/>
                </w:tcMar>
              </w:tcPr>
            </w:tcPrChange>
          </w:tcPr>
          <w:p w14:paraId="00000216" w14:textId="77777777" w:rsidR="00570313" w:rsidRPr="007F7E2B" w:rsidRDefault="0092717E">
            <w:pPr>
              <w:widowControl w:val="0"/>
              <w:rPr>
                <w:rPrChange w:id="2994" w:author="V2" w:date="2025-04-14T14:19:00Z" w16du:dateUtc="2025-04-14T19:19:00Z">
                  <w:rPr>
                    <w:highlight w:val="white"/>
                  </w:rPr>
                </w:rPrChange>
              </w:rPr>
            </w:pPr>
            <w:r w:rsidRPr="007F7E2B">
              <w:rPr>
                <w:rPrChange w:id="2995"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2996" w:author="V2" w:date="2025-04-14T14:19:00Z" w16du:dateUtc="2025-04-14T19:19:00Z">
              <w:tcPr>
                <w:tcW w:w="8353" w:type="dxa"/>
                <w:shd w:val="clear" w:color="auto" w:fill="auto"/>
                <w:tcMar>
                  <w:top w:w="100" w:type="dxa"/>
                  <w:left w:w="100" w:type="dxa"/>
                  <w:bottom w:w="100" w:type="dxa"/>
                  <w:right w:w="100" w:type="dxa"/>
                </w:tcMar>
              </w:tcPr>
            </w:tcPrChange>
          </w:tcPr>
          <w:p w14:paraId="00000217" w14:textId="77777777" w:rsidR="00570313" w:rsidRPr="007F7E2B" w:rsidRDefault="0092717E">
            <w:pPr>
              <w:widowControl w:val="0"/>
              <w:rPr>
                <w:rPrChange w:id="2997" w:author="V2" w:date="2025-04-14T14:19:00Z" w16du:dateUtc="2025-04-14T19:19:00Z">
                  <w:rPr>
                    <w:highlight w:val="white"/>
                  </w:rPr>
                </w:rPrChange>
              </w:rPr>
            </w:pPr>
            <w:r w:rsidRPr="007F7E2B">
              <w:rPr>
                <w:rPrChange w:id="2998" w:author="V2" w:date="2025-04-14T14:19:00Z" w16du:dateUtc="2025-04-14T19:19:00Z">
                  <w:rPr>
                    <w:highlight w:val="white"/>
                  </w:rPr>
                </w:rPrChange>
              </w:rPr>
              <w:t>To estimate future emissions from soils under the project scenario, in the case that these emissions are expected to increase.</w:t>
            </w:r>
          </w:p>
        </w:tc>
      </w:tr>
      <w:tr w:rsidR="00570313" w:rsidRPr="007F7E2B" w14:paraId="655D9368" w14:textId="77777777">
        <w:tc>
          <w:tcPr>
            <w:tcW w:w="1727" w:type="dxa"/>
            <w:shd w:val="clear" w:color="auto" w:fill="auto"/>
            <w:tcMar>
              <w:top w:w="100" w:type="dxa"/>
              <w:left w:w="100" w:type="dxa"/>
              <w:bottom w:w="100" w:type="dxa"/>
              <w:right w:w="100" w:type="dxa"/>
            </w:tcMar>
            <w:tcPrChange w:id="2999" w:author="V2" w:date="2025-04-14T14:19:00Z" w16du:dateUtc="2025-04-14T19:19:00Z">
              <w:tcPr>
                <w:tcW w:w="1727" w:type="dxa"/>
                <w:shd w:val="clear" w:color="auto" w:fill="auto"/>
                <w:tcMar>
                  <w:top w:w="100" w:type="dxa"/>
                  <w:left w:w="100" w:type="dxa"/>
                  <w:bottom w:w="100" w:type="dxa"/>
                  <w:right w:w="100" w:type="dxa"/>
                </w:tcMar>
              </w:tcPr>
            </w:tcPrChange>
          </w:tcPr>
          <w:p w14:paraId="00000218" w14:textId="77777777" w:rsidR="00570313" w:rsidRPr="007F7E2B" w:rsidRDefault="0092717E">
            <w:pPr>
              <w:widowControl w:val="0"/>
              <w:rPr>
                <w:rPrChange w:id="3000" w:author="V2" w:date="2025-04-14T14:19:00Z" w16du:dateUtc="2025-04-14T19:19:00Z">
                  <w:rPr>
                    <w:highlight w:val="white"/>
                  </w:rPr>
                </w:rPrChange>
              </w:rPr>
            </w:pPr>
            <w:r w:rsidRPr="007F7E2B">
              <w:rPr>
                <w:rPrChange w:id="3001"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002" w:author="V2" w:date="2025-04-14T14:19:00Z" w16du:dateUtc="2025-04-14T19:19:00Z">
              <w:tcPr>
                <w:tcW w:w="8353" w:type="dxa"/>
                <w:shd w:val="clear" w:color="auto" w:fill="auto"/>
                <w:tcMar>
                  <w:top w:w="100" w:type="dxa"/>
                  <w:left w:w="100" w:type="dxa"/>
                  <w:bottom w:w="100" w:type="dxa"/>
                  <w:right w:w="100" w:type="dxa"/>
                </w:tcMar>
              </w:tcPr>
            </w:tcPrChange>
          </w:tcPr>
          <w:p w14:paraId="00000219" w14:textId="033AE5BD" w:rsidR="00570313" w:rsidRPr="007F7E2B" w:rsidRDefault="0092717E">
            <w:pPr>
              <w:widowControl w:val="0"/>
              <w:rPr>
                <w:rPrChange w:id="3003" w:author="V2" w:date="2025-04-14T14:19:00Z" w16du:dateUtc="2025-04-14T19:19:00Z">
                  <w:rPr>
                    <w:highlight w:val="white"/>
                  </w:rPr>
                </w:rPrChange>
              </w:rPr>
            </w:pPr>
            <w:r w:rsidRPr="007F7E2B">
              <w:rPr>
                <w:rPrChange w:id="3004"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"https://verra.org/wp-content/uploads/imported/methodologies/VMD0019-Methods-to-Project-Future-Conditions-v1.0.pdf" \h</w:instrText>
            </w:r>
            <w:r w:rsidR="00282716">
              <w:fldChar w:fldCharType="separate"/>
            </w:r>
            <w:del w:id="3005" w:author="V2" w:date="2025-04-14T14:19:00Z" w16du:dateUtc="2025-04-14T19:19:00Z">
              <w:r w:rsidR="00570313">
                <w:rPr>
                  <w:color w:val="1155CC"/>
                  <w:highlight w:val="white"/>
                  <w:u w:val="single"/>
                </w:rPr>
                <w:delText>VMD0019</w:delText>
              </w:r>
            </w:del>
            <w:ins w:id="3006" w:author="V2" w:date="2025-04-14T14:19:00Z" w16du:dateUtc="2025-04-14T19:19:00Z">
              <w:r w:rsidR="00282716" w:rsidRPr="007F7E2B">
                <w:rPr>
                  <w:color w:val="1155CC"/>
                  <w:u w:val="single"/>
                </w:rPr>
                <w:t>TRS-2</w:t>
              </w:r>
            </w:ins>
            <w:r w:rsidRPr="007F7E2B">
              <w:rPr>
                <w:color w:val="1155CC"/>
                <w:u w:val="single"/>
                <w:rPrChange w:id="3007"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"https://verra.org/wp-content/uploads/imported/methodologies/VMD0019-Methods-to-Project-Future-Conditions-v1.0.pdf" \h</w:instrText>
            </w:r>
            <w:r>
              <w:fldChar w:fldCharType="separate"/>
            </w:r>
            <w:r w:rsidRPr="007F7E2B">
              <w:rPr>
                <w:i/>
                <w:color w:val="1155CC"/>
                <w:u w:val="single"/>
                <w:rPrChange w:id="3008" w:author="V2" w:date="2025-04-14T14:19:00Z" w16du:dateUtc="2025-04-14T19:19:00Z">
                  <w:rPr>
                    <w:i/>
                    <w:color w:val="1155CC"/>
                    <w:highlight w:val="white"/>
                    <w:u w:val="single"/>
                  </w:rPr>
                </w:rPrChange>
              </w:rPr>
              <w:t>Methods to Project Future Conditions</w:t>
            </w:r>
            <w:r>
              <w:fldChar w:fldCharType="end"/>
            </w:r>
            <w:r w:rsidRPr="007F7E2B">
              <w:rPr>
                <w:rPrChange w:id="3009" w:author="V2" w:date="2025-04-14T14:19:00Z" w16du:dateUtc="2025-04-14T19:19:00Z">
                  <w:rPr>
                    <w:highlight w:val="white"/>
                  </w:rPr>
                </w:rPrChange>
              </w:rPr>
              <w:t xml:space="preserve">, with relevant input variable(s) from the module </w:t>
            </w:r>
            <w:r w:rsidR="00282716">
              <w:fldChar w:fldCharType="begin"/>
            </w:r>
            <w:r w:rsidR="00282716">
              <w:instrText>HYPERLINK "https://verra.org/wp-content/uploads/VMD0029-Estimation-of-Emissions-of-nonCO2-GHGs-from-Soils-v1.1.pdf" \h</w:instrText>
            </w:r>
            <w:r w:rsidR="00282716">
              <w:fldChar w:fldCharType="separate"/>
            </w:r>
            <w:del w:id="3010" w:author="V2" w:date="2025-04-14T14:19:00Z" w16du:dateUtc="2025-04-14T19:19:00Z">
              <w:r w:rsidR="00570313">
                <w:rPr>
                  <w:color w:val="1155CC"/>
                  <w:highlight w:val="white"/>
                  <w:u w:val="single"/>
                </w:rPr>
                <w:delText>VMD0029</w:delText>
              </w:r>
            </w:del>
            <w:ins w:id="3011" w:author="V2" w:date="2025-04-14T14:19:00Z" w16du:dateUtc="2025-04-14T19:19:00Z">
              <w:r w:rsidR="00282716" w:rsidRPr="007F7E2B">
                <w:rPr>
                  <w:color w:val="1155CC"/>
                  <w:u w:val="single"/>
                </w:rPr>
                <w:t>TRS-11</w:t>
              </w:r>
            </w:ins>
            <w:r w:rsidRPr="007F7E2B">
              <w:rPr>
                <w:color w:val="1155CC"/>
                <w:u w:val="single"/>
                <w:rPrChange w:id="3012"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"https://verra.org/wp-content/uploads/VMD0029-Estimation-of-Emissions-of-nonCO2-GHGs-from-Soils-v1.1.pdf" \h</w:instrText>
            </w:r>
            <w:r>
              <w:fldChar w:fldCharType="separate"/>
            </w:r>
            <w:r w:rsidRPr="007F7E2B">
              <w:rPr>
                <w:i/>
                <w:color w:val="1155CC"/>
                <w:u w:val="single"/>
                <w:rPrChange w:id="3013" w:author="V2" w:date="2025-04-14T14:19:00Z" w16du:dateUtc="2025-04-14T19:19:00Z">
                  <w:rPr>
                    <w:i/>
                    <w:color w:val="1155CC"/>
                    <w:highlight w:val="white"/>
                    <w:u w:val="single"/>
                  </w:rPr>
                </w:rPrChange>
              </w:rPr>
              <w:t>Estimation of Emissions of Non CO2 GHG From Soils</w:t>
            </w:r>
            <w:r>
              <w:fldChar w:fldCharType="end"/>
            </w:r>
            <w:r w:rsidRPr="007F7E2B">
              <w:rPr>
                <w:rPrChange w:id="3014" w:author="V2" w:date="2025-04-14T14:19:00Z" w16du:dateUtc="2025-04-14T19:19:00Z">
                  <w:rPr>
                    <w:highlight w:val="white"/>
                  </w:rPr>
                </w:rPrChange>
              </w:rPr>
              <w:t xml:space="preserve">, as the relevant variable(s) X. Then, based on the outputs from this module, use the module </w:t>
            </w:r>
            <w:r w:rsidR="00282716">
              <w:fldChar w:fldCharType="begin"/>
            </w:r>
            <w:r w:rsidR="00282716">
              <w:instrText>HYPERLINK "https://verra.org/wp-content/uploads/VMD0029-Estimation-of-Emissions-of-nonCO2-GHGs-from-Soils-v1.1.pdf" \h</w:instrText>
            </w:r>
            <w:r w:rsidR="00282716">
              <w:fldChar w:fldCharType="separate"/>
            </w:r>
            <w:del w:id="3015" w:author="V2" w:date="2025-04-14T14:19:00Z" w16du:dateUtc="2025-04-14T19:19:00Z">
              <w:r w:rsidR="00570313">
                <w:rPr>
                  <w:color w:val="1155CC"/>
                  <w:highlight w:val="white"/>
                  <w:u w:val="single"/>
                </w:rPr>
                <w:delText>VMD0029</w:delText>
              </w:r>
            </w:del>
            <w:ins w:id="3016" w:author="V2" w:date="2025-04-14T14:19:00Z" w16du:dateUtc="2025-04-14T19:19:00Z">
              <w:r w:rsidR="00282716" w:rsidRPr="007F7E2B">
                <w:rPr>
                  <w:color w:val="1155CC"/>
                  <w:u w:val="single"/>
                </w:rPr>
                <w:t>TRS-11</w:t>
              </w:r>
            </w:ins>
            <w:r w:rsidRPr="007F7E2B">
              <w:rPr>
                <w:color w:val="1155CC"/>
                <w:u w:val="single"/>
                <w:rPrChange w:id="3017"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"https://verra.org/wp-content/uploads/VMD0029-Estimation-of-Emissions-of-nonCO2-GHGs-from-Soils-v1.1.pdf" \h</w:instrText>
            </w:r>
            <w:r>
              <w:fldChar w:fldCharType="separate"/>
            </w:r>
            <w:r w:rsidRPr="007F7E2B">
              <w:rPr>
                <w:i/>
                <w:color w:val="1155CC"/>
                <w:u w:val="single"/>
                <w:rPrChange w:id="3018" w:author="V2" w:date="2025-04-14T14:19:00Z" w16du:dateUtc="2025-04-14T19:19:00Z">
                  <w:rPr>
                    <w:i/>
                    <w:color w:val="1155CC"/>
                    <w:highlight w:val="white"/>
                    <w:u w:val="single"/>
                  </w:rPr>
                </w:rPrChange>
              </w:rPr>
              <w:t>Estimation of Emissions of Non CO2 GHG From Soils</w:t>
            </w:r>
            <w:r>
              <w:fldChar w:fldCharType="end"/>
            </w:r>
            <w:r w:rsidRPr="007F7E2B">
              <w:rPr>
                <w:rPrChange w:id="3019" w:author="V2" w:date="2025-04-14T14:19:00Z" w16du:dateUtc="2025-04-14T19:19:00Z">
                  <w:rPr>
                    <w:highlight w:val="white"/>
                  </w:rPr>
                </w:rPrChange>
              </w:rPr>
              <w:t>, to estimate the projected future emissions.</w:t>
            </w:r>
          </w:p>
        </w:tc>
      </w:tr>
    </w:tbl>
    <w:p w14:paraId="0000021A" w14:textId="77777777" w:rsidR="00570313" w:rsidRPr="007F7E2B" w:rsidRDefault="0092717E">
      <w:pPr>
        <w:pStyle w:val="Heading4"/>
        <w:widowControl w:val="0"/>
        <w:numPr>
          <w:ilvl w:val="2"/>
          <w:numId w:val="14"/>
        </w:numPr>
        <w:spacing w:after="0"/>
      </w:pPr>
      <w:r w:rsidRPr="007F7E2B">
        <w:t>Projected emissions from use of power equipment</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020"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021">
          <w:tblGrid>
            <w:gridCol w:w="1727"/>
            <w:gridCol w:w="8353"/>
          </w:tblGrid>
        </w:tblGridChange>
      </w:tblGrid>
      <w:tr w:rsidR="00570313" w:rsidRPr="007F7E2B" w14:paraId="51ECE4A2" w14:textId="77777777">
        <w:tc>
          <w:tcPr>
            <w:tcW w:w="1727" w:type="dxa"/>
            <w:shd w:val="clear" w:color="auto" w:fill="auto"/>
            <w:tcMar>
              <w:top w:w="100" w:type="dxa"/>
              <w:left w:w="100" w:type="dxa"/>
              <w:bottom w:w="100" w:type="dxa"/>
              <w:right w:w="100" w:type="dxa"/>
            </w:tcMar>
            <w:tcPrChange w:id="3022" w:author="V2" w:date="2025-04-14T14:19:00Z" w16du:dateUtc="2025-04-14T19:19:00Z">
              <w:tcPr>
                <w:tcW w:w="1727" w:type="dxa"/>
                <w:shd w:val="clear" w:color="auto" w:fill="auto"/>
                <w:tcMar>
                  <w:top w:w="100" w:type="dxa"/>
                  <w:left w:w="100" w:type="dxa"/>
                  <w:bottom w:w="100" w:type="dxa"/>
                  <w:right w:w="100" w:type="dxa"/>
                </w:tcMar>
              </w:tcPr>
            </w:tcPrChange>
          </w:tcPr>
          <w:p w14:paraId="0000021B" w14:textId="77777777" w:rsidR="00570313" w:rsidRPr="007F7E2B" w:rsidRDefault="0092717E">
            <w:pPr>
              <w:widowControl w:val="0"/>
              <w:rPr>
                <w:rPrChange w:id="3023" w:author="V2" w:date="2025-04-14T14:19:00Z" w16du:dateUtc="2025-04-14T19:19:00Z">
                  <w:rPr>
                    <w:highlight w:val="white"/>
                  </w:rPr>
                </w:rPrChange>
              </w:rPr>
            </w:pPr>
            <w:r w:rsidRPr="007F7E2B">
              <w:rPr>
                <w:rPrChange w:id="3024"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025" w:author="V2" w:date="2025-04-14T14:19:00Z" w16du:dateUtc="2025-04-14T19:19:00Z">
              <w:tcPr>
                <w:tcW w:w="8353" w:type="dxa"/>
                <w:shd w:val="clear" w:color="auto" w:fill="auto"/>
                <w:tcMar>
                  <w:top w:w="100" w:type="dxa"/>
                  <w:left w:w="100" w:type="dxa"/>
                  <w:bottom w:w="100" w:type="dxa"/>
                  <w:right w:w="100" w:type="dxa"/>
                </w:tcMar>
              </w:tcPr>
            </w:tcPrChange>
          </w:tcPr>
          <w:p w14:paraId="0000021C" w14:textId="77777777" w:rsidR="00570313" w:rsidRPr="007F7E2B" w:rsidRDefault="0092717E">
            <w:pPr>
              <w:widowControl w:val="0"/>
              <w:rPr>
                <w:rPrChange w:id="3026" w:author="V2" w:date="2025-04-14T14:19:00Z" w16du:dateUtc="2025-04-14T19:19:00Z">
                  <w:rPr>
                    <w:highlight w:val="white"/>
                  </w:rPr>
                </w:rPrChange>
              </w:rPr>
            </w:pPr>
            <w:r w:rsidRPr="007F7E2B">
              <w:rPr>
                <w:rPrChange w:id="3027" w:author="V2" w:date="2025-04-14T14:19:00Z" w16du:dateUtc="2025-04-14T19:19:00Z">
                  <w:rPr>
                    <w:highlight w:val="white"/>
                  </w:rPr>
                </w:rPrChange>
              </w:rPr>
              <w:t>Required for all projects where emissions from power equipment directly attributable to activities within the project area are expected to be significantly greater under the project scenario as compared with the baseline scenario. Not for use in all other circumstances. Conservatively, this methodology does not account for emission reductions arising from reductions in the use of power equipment under the project scenario as compared with the baseline scenario.</w:t>
            </w:r>
          </w:p>
        </w:tc>
      </w:tr>
      <w:tr w:rsidR="00570313" w:rsidRPr="007F7E2B" w14:paraId="080BEB41" w14:textId="77777777">
        <w:tc>
          <w:tcPr>
            <w:tcW w:w="1727" w:type="dxa"/>
            <w:shd w:val="clear" w:color="auto" w:fill="auto"/>
            <w:tcMar>
              <w:top w:w="100" w:type="dxa"/>
              <w:left w:w="100" w:type="dxa"/>
              <w:bottom w:w="100" w:type="dxa"/>
              <w:right w:w="100" w:type="dxa"/>
            </w:tcMar>
            <w:tcPrChange w:id="3028" w:author="V2" w:date="2025-04-14T14:19:00Z" w16du:dateUtc="2025-04-14T19:19:00Z">
              <w:tcPr>
                <w:tcW w:w="1727" w:type="dxa"/>
                <w:shd w:val="clear" w:color="auto" w:fill="auto"/>
                <w:tcMar>
                  <w:top w:w="100" w:type="dxa"/>
                  <w:left w:w="100" w:type="dxa"/>
                  <w:bottom w:w="100" w:type="dxa"/>
                  <w:right w:w="100" w:type="dxa"/>
                </w:tcMar>
              </w:tcPr>
            </w:tcPrChange>
          </w:tcPr>
          <w:p w14:paraId="0000021D" w14:textId="77777777" w:rsidR="00570313" w:rsidRPr="007F7E2B" w:rsidRDefault="0092717E">
            <w:pPr>
              <w:widowControl w:val="0"/>
              <w:rPr>
                <w:rPrChange w:id="3029" w:author="V2" w:date="2025-04-14T14:19:00Z" w16du:dateUtc="2025-04-14T19:19:00Z">
                  <w:rPr>
                    <w:highlight w:val="white"/>
                  </w:rPr>
                </w:rPrChange>
              </w:rPr>
            </w:pPr>
            <w:r w:rsidRPr="007F7E2B">
              <w:rPr>
                <w:rPrChange w:id="3030" w:author="V2" w:date="2025-04-14T14:19:00Z" w16du:dateUtc="2025-04-14T19:19:00Z">
                  <w:rPr>
                    <w:highlight w:val="white"/>
                  </w:rPr>
                </w:rPrChange>
              </w:rPr>
              <w:lastRenderedPageBreak/>
              <w:t>Goal</w:t>
            </w:r>
          </w:p>
        </w:tc>
        <w:tc>
          <w:tcPr>
            <w:tcW w:w="8353" w:type="dxa"/>
            <w:shd w:val="clear" w:color="auto" w:fill="auto"/>
            <w:tcMar>
              <w:top w:w="100" w:type="dxa"/>
              <w:left w:w="100" w:type="dxa"/>
              <w:bottom w:w="100" w:type="dxa"/>
              <w:right w:w="100" w:type="dxa"/>
            </w:tcMar>
            <w:tcPrChange w:id="3031" w:author="V2" w:date="2025-04-14T14:19:00Z" w16du:dateUtc="2025-04-14T19:19:00Z">
              <w:tcPr>
                <w:tcW w:w="8353" w:type="dxa"/>
                <w:shd w:val="clear" w:color="auto" w:fill="auto"/>
                <w:tcMar>
                  <w:top w:w="100" w:type="dxa"/>
                  <w:left w:w="100" w:type="dxa"/>
                  <w:bottom w:w="100" w:type="dxa"/>
                  <w:right w:w="100" w:type="dxa"/>
                </w:tcMar>
              </w:tcPr>
            </w:tcPrChange>
          </w:tcPr>
          <w:p w14:paraId="0000021E" w14:textId="058C41EE" w:rsidR="00570313" w:rsidRPr="007F7E2B" w:rsidRDefault="0092717E">
            <w:pPr>
              <w:widowControl w:val="0"/>
              <w:rPr>
                <w:rPrChange w:id="3032" w:author="V2" w:date="2025-04-14T14:19:00Z" w16du:dateUtc="2025-04-14T19:19:00Z">
                  <w:rPr>
                    <w:highlight w:val="white"/>
                  </w:rPr>
                </w:rPrChange>
              </w:rPr>
            </w:pPr>
            <w:r w:rsidRPr="007F7E2B">
              <w:rPr>
                <w:rPrChange w:id="3033" w:author="V2" w:date="2025-04-14T14:19:00Z" w16du:dateUtc="2025-04-14T19:19:00Z">
                  <w:rPr>
                    <w:highlight w:val="white"/>
                  </w:rPr>
                </w:rPrChange>
              </w:rPr>
              <w:t xml:space="preserve">To estimate GHG emissions for the monitoring period from the use of power equipment under the project scenario. Note that in this methodology emissions of GHGs due to the use of power equipment directly attributable to the project are all accounted for as project emissions, </w:t>
            </w:r>
            <w:r w:rsidR="0023002E" w:rsidRPr="007F7E2B">
              <w:rPr>
                <w:rPrChange w:id="3034" w:author="V2" w:date="2025-04-14T14:19:00Z" w16du:dateUtc="2025-04-14T19:19:00Z">
                  <w:rPr>
                    <w:highlight w:val="white"/>
                  </w:rPr>
                </w:rPrChange>
              </w:rPr>
              <w:t>whether</w:t>
            </w:r>
            <w:r w:rsidRPr="007F7E2B">
              <w:rPr>
                <w:rPrChange w:id="3035" w:author="V2" w:date="2025-04-14T14:19:00Z" w16du:dateUtc="2025-04-14T19:19:00Z">
                  <w:rPr>
                    <w:highlight w:val="white"/>
                  </w:rPr>
                </w:rPrChange>
              </w:rPr>
              <w:t xml:space="preserve"> </w:t>
            </w:r>
            <w:del w:id="3036" w:author="V2" w:date="2025-04-14T14:19:00Z" w16du:dateUtc="2025-04-14T19:19:00Z">
              <w:r w:rsidR="0018437E">
                <w:rPr>
                  <w:highlight w:val="white"/>
                </w:rPr>
                <w:delText xml:space="preserve">or not </w:delText>
              </w:r>
            </w:del>
            <w:r w:rsidRPr="007F7E2B">
              <w:rPr>
                <w:rPrChange w:id="3037" w:author="V2" w:date="2025-04-14T14:19:00Z" w16du:dateUtc="2025-04-14T19:19:00Z">
                  <w:rPr>
                    <w:highlight w:val="white"/>
                  </w:rPr>
                </w:rPrChange>
              </w:rPr>
              <w:t>they occur within the project boundary.</w:t>
            </w:r>
          </w:p>
        </w:tc>
      </w:tr>
      <w:tr w:rsidR="00570313" w:rsidRPr="007F7E2B" w14:paraId="4C4CCC44" w14:textId="77777777">
        <w:tc>
          <w:tcPr>
            <w:tcW w:w="1727" w:type="dxa"/>
            <w:shd w:val="clear" w:color="auto" w:fill="auto"/>
            <w:tcMar>
              <w:top w:w="100" w:type="dxa"/>
              <w:left w:w="100" w:type="dxa"/>
              <w:bottom w:w="100" w:type="dxa"/>
              <w:right w:w="100" w:type="dxa"/>
            </w:tcMar>
            <w:tcPrChange w:id="3038" w:author="V2" w:date="2025-04-14T14:19:00Z" w16du:dateUtc="2025-04-14T19:19:00Z">
              <w:tcPr>
                <w:tcW w:w="1727" w:type="dxa"/>
                <w:shd w:val="clear" w:color="auto" w:fill="auto"/>
                <w:tcMar>
                  <w:top w:w="100" w:type="dxa"/>
                  <w:left w:w="100" w:type="dxa"/>
                  <w:bottom w:w="100" w:type="dxa"/>
                  <w:right w:w="100" w:type="dxa"/>
                </w:tcMar>
              </w:tcPr>
            </w:tcPrChange>
          </w:tcPr>
          <w:p w14:paraId="0000021F" w14:textId="77777777" w:rsidR="00570313" w:rsidRPr="007F7E2B" w:rsidRDefault="0092717E">
            <w:pPr>
              <w:widowControl w:val="0"/>
              <w:rPr>
                <w:rPrChange w:id="3039" w:author="V2" w:date="2025-04-14T14:19:00Z" w16du:dateUtc="2025-04-14T19:19:00Z">
                  <w:rPr>
                    <w:highlight w:val="white"/>
                  </w:rPr>
                </w:rPrChange>
              </w:rPr>
            </w:pPr>
            <w:r w:rsidRPr="007F7E2B">
              <w:rPr>
                <w:rPrChange w:id="3040"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041" w:author="V2" w:date="2025-04-14T14:19:00Z" w16du:dateUtc="2025-04-14T19:19:00Z">
              <w:tcPr>
                <w:tcW w:w="8353" w:type="dxa"/>
                <w:shd w:val="clear" w:color="auto" w:fill="auto"/>
                <w:tcMar>
                  <w:top w:w="100" w:type="dxa"/>
                  <w:left w:w="100" w:type="dxa"/>
                  <w:bottom w:w="100" w:type="dxa"/>
                  <w:right w:w="100" w:type="dxa"/>
                </w:tcMar>
              </w:tcPr>
            </w:tcPrChange>
          </w:tcPr>
          <w:p w14:paraId="00000220" w14:textId="0F59559B" w:rsidR="00570313" w:rsidRPr="007F7E2B" w:rsidRDefault="0092717E">
            <w:pPr>
              <w:widowControl w:val="0"/>
              <w:rPr>
                <w:rPrChange w:id="3042" w:author="V2" w:date="2025-04-14T14:19:00Z" w16du:dateUtc="2025-04-14T19:19:00Z">
                  <w:rPr>
                    <w:highlight w:val="white"/>
                  </w:rPr>
                </w:rPrChange>
              </w:rPr>
            </w:pPr>
            <w:r w:rsidRPr="007F7E2B">
              <w:rPr>
                <w:rPrChange w:id="3043"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"https://verra.org/wp-content/uploads/imported/methodologies/VMD0019-Methods-to-Project-Future-Conditions-v1.0.pdf" \h</w:instrText>
            </w:r>
            <w:r w:rsidR="00282716">
              <w:fldChar w:fldCharType="separate"/>
            </w:r>
            <w:del w:id="3044" w:author="V2" w:date="2025-04-14T14:19:00Z" w16du:dateUtc="2025-04-14T19:19:00Z">
              <w:r w:rsidR="00570313">
                <w:rPr>
                  <w:color w:val="1155CC"/>
                  <w:highlight w:val="white"/>
                  <w:u w:val="single"/>
                </w:rPr>
                <w:delText>VMD0019</w:delText>
              </w:r>
            </w:del>
            <w:ins w:id="3045" w:author="V2" w:date="2025-04-14T14:19:00Z" w16du:dateUtc="2025-04-14T19:19:00Z">
              <w:r w:rsidR="00282716" w:rsidRPr="007F7E2B">
                <w:rPr>
                  <w:color w:val="1155CC"/>
                  <w:u w:val="single"/>
                </w:rPr>
                <w:t>TRS-2</w:t>
              </w:r>
            </w:ins>
            <w:r w:rsidRPr="007F7E2B">
              <w:rPr>
                <w:color w:val="1155CC"/>
                <w:u w:val="single"/>
                <w:rPrChange w:id="3046"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"https://verra.org/wp-content/uploads/imported/methodologies/VMD0019-Methods-to-Project-Future-Conditions-v1.0.pdf" \h</w:instrText>
            </w:r>
            <w:r>
              <w:fldChar w:fldCharType="separate"/>
            </w:r>
            <w:r w:rsidRPr="007F7E2B">
              <w:rPr>
                <w:i/>
                <w:color w:val="1155CC"/>
                <w:u w:val="single"/>
                <w:rPrChange w:id="3047" w:author="V2" w:date="2025-04-14T14:19:00Z" w16du:dateUtc="2025-04-14T19:19:00Z">
                  <w:rPr>
                    <w:i/>
                    <w:color w:val="1155CC"/>
                    <w:highlight w:val="white"/>
                    <w:u w:val="single"/>
                  </w:rPr>
                </w:rPrChange>
              </w:rPr>
              <w:t>Methods to Project Future Conditions</w:t>
            </w:r>
            <w:r>
              <w:fldChar w:fldCharType="end"/>
            </w:r>
            <w:r w:rsidRPr="007F7E2B">
              <w:rPr>
                <w:rPrChange w:id="3048" w:author="V2" w:date="2025-04-14T14:19:00Z" w16du:dateUtc="2025-04-14T19:19:00Z">
                  <w:rPr>
                    <w:highlight w:val="white"/>
                  </w:rPr>
                </w:rPrChange>
              </w:rPr>
              <w:t xml:space="preserve">, with fuel use in power equipment as the relevant variable(s) X. Then, based on the outputs from this module, use the module </w:t>
            </w:r>
            <w:r w:rsidR="00282716">
              <w:fldChar w:fldCharType="begin"/>
            </w:r>
            <w:r w:rsidR="00282716">
              <w:instrText>HYPERLINK "https://verra.org/wp-content/uploads/imported/methodologies/VMD0030-Estimation-of-Emissions-from-Power-Equipment-v1.0.pdf" \h</w:instrText>
            </w:r>
            <w:r w:rsidR="00282716">
              <w:fldChar w:fldCharType="separate"/>
            </w:r>
            <w:del w:id="3049" w:author="V2" w:date="2025-04-14T14:19:00Z" w16du:dateUtc="2025-04-14T19:19:00Z">
              <w:r w:rsidR="00570313">
                <w:rPr>
                  <w:color w:val="1155CC"/>
                  <w:highlight w:val="white"/>
                  <w:u w:val="single"/>
                </w:rPr>
                <w:delText>VMD0030</w:delText>
              </w:r>
            </w:del>
            <w:ins w:id="3050" w:author="V2" w:date="2025-04-14T14:19:00Z" w16du:dateUtc="2025-04-14T19:19:00Z">
              <w:r w:rsidR="00282716" w:rsidRPr="007F7E2B">
                <w:rPr>
                  <w:color w:val="1155CC"/>
                  <w:u w:val="single"/>
                </w:rPr>
                <w:t>TRS-12</w:t>
              </w:r>
            </w:ins>
            <w:r w:rsidRPr="007F7E2B">
              <w:rPr>
                <w:color w:val="1155CC"/>
                <w:u w:val="single"/>
                <w:rPrChange w:id="3051"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"https://verra.org/wp-content/uploads/imported/methodologies/VMD0030-Estimation-of-Emissions-from-Power-Equipment-v1.0.pdf" \h</w:instrText>
            </w:r>
            <w:r>
              <w:fldChar w:fldCharType="separate"/>
            </w:r>
            <w:r w:rsidRPr="007F7E2B">
              <w:rPr>
                <w:i/>
                <w:color w:val="1155CC"/>
                <w:u w:val="single"/>
                <w:rPrChange w:id="3052" w:author="V2" w:date="2025-04-14T14:19:00Z" w16du:dateUtc="2025-04-14T19:19:00Z">
                  <w:rPr>
                    <w:i/>
                    <w:color w:val="1155CC"/>
                    <w:highlight w:val="white"/>
                    <w:u w:val="single"/>
                  </w:rPr>
                </w:rPrChange>
              </w:rPr>
              <w:t>Estimation of Emissions from Power Equipment</w:t>
            </w:r>
            <w:r>
              <w:fldChar w:fldCharType="end"/>
            </w:r>
            <w:r w:rsidRPr="007F7E2B">
              <w:rPr>
                <w:rPrChange w:id="3053" w:author="V2" w:date="2025-04-14T14:19:00Z" w16du:dateUtc="2025-04-14T19:19:00Z">
                  <w:rPr>
                    <w:highlight w:val="white"/>
                  </w:rPr>
                </w:rPrChange>
              </w:rPr>
              <w:t>, to estimate the projected future emissions.</w:t>
            </w:r>
          </w:p>
        </w:tc>
      </w:tr>
    </w:tbl>
    <w:p w14:paraId="00000221" w14:textId="77777777" w:rsidR="00570313" w:rsidRPr="007F7E2B" w:rsidRDefault="0092717E">
      <w:pPr>
        <w:pStyle w:val="Heading4"/>
        <w:widowControl w:val="0"/>
        <w:numPr>
          <w:ilvl w:val="2"/>
          <w:numId w:val="14"/>
        </w:numPr>
        <w:spacing w:after="0"/>
      </w:pPr>
      <w:r w:rsidRPr="007F7E2B">
        <w:t>Projection of future litter pools</w:t>
      </w:r>
      <w:r w:rsidRPr="007F7E2B">
        <w:br/>
      </w:r>
    </w:p>
    <w:tbl>
      <w:tblPr>
        <w:tblW w:w="1008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054" w:author="V2" w:date="2025-04-14T14:19:00Z" w16du:dateUtc="2025-04-14T19:19:00Z">
          <w:tblPr>
            <w:tblW w:w="1008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055">
          <w:tblGrid>
            <w:gridCol w:w="1727"/>
            <w:gridCol w:w="8353"/>
          </w:tblGrid>
        </w:tblGridChange>
      </w:tblGrid>
      <w:tr w:rsidR="00570313" w:rsidRPr="007F7E2B" w14:paraId="39453AA0" w14:textId="77777777">
        <w:tc>
          <w:tcPr>
            <w:tcW w:w="1727" w:type="dxa"/>
            <w:shd w:val="clear" w:color="auto" w:fill="auto"/>
            <w:tcMar>
              <w:top w:w="100" w:type="dxa"/>
              <w:left w:w="100" w:type="dxa"/>
              <w:bottom w:w="100" w:type="dxa"/>
              <w:right w:w="100" w:type="dxa"/>
            </w:tcMar>
            <w:tcPrChange w:id="3056" w:author="V2" w:date="2025-04-14T14:19:00Z" w16du:dateUtc="2025-04-14T19:19:00Z">
              <w:tcPr>
                <w:tcW w:w="1727" w:type="dxa"/>
                <w:shd w:val="clear" w:color="auto" w:fill="auto"/>
                <w:tcMar>
                  <w:top w:w="100" w:type="dxa"/>
                  <w:left w:w="100" w:type="dxa"/>
                  <w:bottom w:w="100" w:type="dxa"/>
                  <w:right w:w="100" w:type="dxa"/>
                </w:tcMar>
              </w:tcPr>
            </w:tcPrChange>
          </w:tcPr>
          <w:p w14:paraId="00000222" w14:textId="77777777" w:rsidR="00570313" w:rsidRPr="007F7E2B" w:rsidRDefault="0092717E">
            <w:pPr>
              <w:widowControl w:val="0"/>
              <w:rPr>
                <w:rPrChange w:id="3057" w:author="V2" w:date="2025-04-14T14:19:00Z" w16du:dateUtc="2025-04-14T19:19:00Z">
                  <w:rPr>
                    <w:highlight w:val="white"/>
                  </w:rPr>
                </w:rPrChange>
              </w:rPr>
            </w:pPr>
            <w:r w:rsidRPr="007F7E2B">
              <w:rPr>
                <w:rPrChange w:id="3058"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059" w:author="V2" w:date="2025-04-14T14:19:00Z" w16du:dateUtc="2025-04-14T19:19:00Z">
              <w:tcPr>
                <w:tcW w:w="8353" w:type="dxa"/>
                <w:shd w:val="clear" w:color="auto" w:fill="auto"/>
                <w:tcMar>
                  <w:top w:w="100" w:type="dxa"/>
                  <w:left w:w="100" w:type="dxa"/>
                  <w:bottom w:w="100" w:type="dxa"/>
                  <w:right w:w="100" w:type="dxa"/>
                </w:tcMar>
              </w:tcPr>
            </w:tcPrChange>
          </w:tcPr>
          <w:p w14:paraId="00000223" w14:textId="77777777" w:rsidR="00570313" w:rsidRPr="007F7E2B" w:rsidRDefault="0092717E">
            <w:pPr>
              <w:widowControl w:val="0"/>
              <w:rPr>
                <w:rPrChange w:id="3060" w:author="V2" w:date="2025-04-14T14:19:00Z" w16du:dateUtc="2025-04-14T19:19:00Z">
                  <w:rPr>
                    <w:highlight w:val="white"/>
                  </w:rPr>
                </w:rPrChange>
              </w:rPr>
            </w:pPr>
            <w:r w:rsidRPr="007F7E2B">
              <w:rPr>
                <w:rPrChange w:id="3061" w:author="V2" w:date="2025-04-14T14:19:00Z" w16du:dateUtc="2025-04-14T19:19:00Z">
                  <w:rPr>
                    <w:highlight w:val="white"/>
                  </w:rPr>
                </w:rPrChange>
              </w:rPr>
              <w:t>Required where significant decreases in the carbon content of the litter carbon pool are expected under the project scenario as compared with the baseline scenario. Optional under all other circumstances.</w:t>
            </w:r>
          </w:p>
        </w:tc>
      </w:tr>
      <w:tr w:rsidR="00570313" w:rsidRPr="007F7E2B" w14:paraId="2FE6D183" w14:textId="77777777">
        <w:tc>
          <w:tcPr>
            <w:tcW w:w="1727" w:type="dxa"/>
            <w:shd w:val="clear" w:color="auto" w:fill="auto"/>
            <w:tcMar>
              <w:top w:w="100" w:type="dxa"/>
              <w:left w:w="100" w:type="dxa"/>
              <w:bottom w:w="100" w:type="dxa"/>
              <w:right w:w="100" w:type="dxa"/>
            </w:tcMar>
            <w:tcPrChange w:id="3062" w:author="V2" w:date="2025-04-14T14:19:00Z" w16du:dateUtc="2025-04-14T19:19:00Z">
              <w:tcPr>
                <w:tcW w:w="1727" w:type="dxa"/>
                <w:shd w:val="clear" w:color="auto" w:fill="auto"/>
                <w:tcMar>
                  <w:top w:w="100" w:type="dxa"/>
                  <w:left w:w="100" w:type="dxa"/>
                  <w:bottom w:w="100" w:type="dxa"/>
                  <w:right w:w="100" w:type="dxa"/>
                </w:tcMar>
              </w:tcPr>
            </w:tcPrChange>
          </w:tcPr>
          <w:p w14:paraId="00000224" w14:textId="77777777" w:rsidR="00570313" w:rsidRPr="007F7E2B" w:rsidRDefault="0092717E">
            <w:pPr>
              <w:widowControl w:val="0"/>
              <w:rPr>
                <w:rPrChange w:id="3063" w:author="V2" w:date="2025-04-14T14:19:00Z" w16du:dateUtc="2025-04-14T19:19:00Z">
                  <w:rPr>
                    <w:highlight w:val="white"/>
                  </w:rPr>
                </w:rPrChange>
              </w:rPr>
            </w:pPr>
            <w:r w:rsidRPr="007F7E2B">
              <w:rPr>
                <w:rPrChange w:id="3064"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3065" w:author="V2" w:date="2025-04-14T14:19:00Z" w16du:dateUtc="2025-04-14T19:19:00Z">
              <w:tcPr>
                <w:tcW w:w="8353" w:type="dxa"/>
                <w:shd w:val="clear" w:color="auto" w:fill="auto"/>
                <w:tcMar>
                  <w:top w:w="100" w:type="dxa"/>
                  <w:left w:w="100" w:type="dxa"/>
                  <w:bottom w:w="100" w:type="dxa"/>
                  <w:right w:w="100" w:type="dxa"/>
                </w:tcMar>
              </w:tcPr>
            </w:tcPrChange>
          </w:tcPr>
          <w:p w14:paraId="00000225" w14:textId="77777777" w:rsidR="00570313" w:rsidRPr="007F7E2B" w:rsidRDefault="0092717E">
            <w:pPr>
              <w:widowControl w:val="0"/>
              <w:rPr>
                <w:rPrChange w:id="3066" w:author="V2" w:date="2025-04-14T14:19:00Z" w16du:dateUtc="2025-04-14T19:19:00Z">
                  <w:rPr>
                    <w:highlight w:val="white"/>
                  </w:rPr>
                </w:rPrChange>
              </w:rPr>
            </w:pPr>
            <w:r w:rsidRPr="007F7E2B">
              <w:rPr>
                <w:rPrChange w:id="3067" w:author="V2" w:date="2025-04-14T14:19:00Z" w16du:dateUtc="2025-04-14T19:19:00Z">
                  <w:rPr>
                    <w:highlight w:val="white"/>
                  </w:rPr>
                </w:rPrChange>
              </w:rPr>
              <w:t>To estimate future litter pools under the project scenario.</w:t>
            </w:r>
          </w:p>
        </w:tc>
      </w:tr>
      <w:tr w:rsidR="00570313" w:rsidRPr="007F7E2B" w14:paraId="450049B5" w14:textId="77777777">
        <w:tc>
          <w:tcPr>
            <w:tcW w:w="1727" w:type="dxa"/>
            <w:shd w:val="clear" w:color="auto" w:fill="auto"/>
            <w:tcMar>
              <w:top w:w="100" w:type="dxa"/>
              <w:left w:w="100" w:type="dxa"/>
              <w:bottom w:w="100" w:type="dxa"/>
              <w:right w:w="100" w:type="dxa"/>
            </w:tcMar>
            <w:tcPrChange w:id="3068" w:author="V2" w:date="2025-04-14T14:19:00Z" w16du:dateUtc="2025-04-14T19:19:00Z">
              <w:tcPr>
                <w:tcW w:w="1727" w:type="dxa"/>
                <w:shd w:val="clear" w:color="auto" w:fill="auto"/>
                <w:tcMar>
                  <w:top w:w="100" w:type="dxa"/>
                  <w:left w:w="100" w:type="dxa"/>
                  <w:bottom w:w="100" w:type="dxa"/>
                  <w:right w:w="100" w:type="dxa"/>
                </w:tcMar>
              </w:tcPr>
            </w:tcPrChange>
          </w:tcPr>
          <w:p w14:paraId="00000226" w14:textId="77777777" w:rsidR="00570313" w:rsidRPr="007F7E2B" w:rsidRDefault="0092717E">
            <w:pPr>
              <w:widowControl w:val="0"/>
              <w:rPr>
                <w:rPrChange w:id="3069" w:author="V2" w:date="2025-04-14T14:19:00Z" w16du:dateUtc="2025-04-14T19:19:00Z">
                  <w:rPr>
                    <w:highlight w:val="white"/>
                  </w:rPr>
                </w:rPrChange>
              </w:rPr>
            </w:pPr>
            <w:r w:rsidRPr="007F7E2B">
              <w:rPr>
                <w:rPrChange w:id="3070"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071" w:author="V2" w:date="2025-04-14T14:19:00Z" w16du:dateUtc="2025-04-14T19:19:00Z">
              <w:tcPr>
                <w:tcW w:w="8353" w:type="dxa"/>
                <w:shd w:val="clear" w:color="auto" w:fill="auto"/>
                <w:tcMar>
                  <w:top w:w="100" w:type="dxa"/>
                  <w:left w:w="100" w:type="dxa"/>
                  <w:bottom w:w="100" w:type="dxa"/>
                  <w:right w:w="100" w:type="dxa"/>
                </w:tcMar>
              </w:tcPr>
            </w:tcPrChange>
          </w:tcPr>
          <w:p w14:paraId="00000227" w14:textId="7135E0EA" w:rsidR="00570313" w:rsidRPr="007F7E2B" w:rsidRDefault="0092717E">
            <w:pPr>
              <w:widowControl w:val="0"/>
              <w:rPr>
                <w:rPrChange w:id="3072" w:author="V2" w:date="2025-04-14T14:19:00Z" w16du:dateUtc="2025-04-14T19:19:00Z">
                  <w:rPr>
                    <w:highlight w:val="white"/>
                  </w:rPr>
                </w:rPrChange>
              </w:rPr>
            </w:pPr>
            <w:r w:rsidRPr="007F7E2B">
              <w:rPr>
                <w:rPrChange w:id="3073"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"https://verra.org/wp-content/uploads/imported/methodologies/VMD0019-Methods-to-Project-Future-Conditions-v1.0.pdf" \h</w:instrText>
            </w:r>
            <w:r w:rsidR="00282716">
              <w:fldChar w:fldCharType="separate"/>
            </w:r>
            <w:del w:id="3074" w:author="V2" w:date="2025-04-14T14:19:00Z" w16du:dateUtc="2025-04-14T19:19:00Z">
              <w:r w:rsidR="00570313">
                <w:rPr>
                  <w:color w:val="1155CC"/>
                  <w:highlight w:val="white"/>
                  <w:u w:val="single"/>
                </w:rPr>
                <w:delText>VMD0019</w:delText>
              </w:r>
            </w:del>
            <w:ins w:id="3075" w:author="V2" w:date="2025-04-14T14:19:00Z" w16du:dateUtc="2025-04-14T19:19:00Z">
              <w:r w:rsidR="00282716" w:rsidRPr="007F7E2B">
                <w:rPr>
                  <w:color w:val="1155CC"/>
                  <w:u w:val="single"/>
                </w:rPr>
                <w:t>TRS-2</w:t>
              </w:r>
            </w:ins>
            <w:r w:rsidRPr="007F7E2B">
              <w:rPr>
                <w:color w:val="1155CC"/>
                <w:u w:val="single"/>
                <w:rPrChange w:id="3076"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"https://verra.org/wp-content/uploads/imported/methodologies/VMD0019-Methods-to-Project-Future-Conditions-v1.0.pdf" \h</w:instrText>
            </w:r>
            <w:r>
              <w:fldChar w:fldCharType="separate"/>
            </w:r>
            <w:r w:rsidRPr="007F7E2B">
              <w:rPr>
                <w:i/>
                <w:color w:val="1155CC"/>
                <w:u w:val="single"/>
                <w:rPrChange w:id="3077" w:author="V2" w:date="2025-04-14T14:19:00Z" w16du:dateUtc="2025-04-14T19:19:00Z">
                  <w:rPr>
                    <w:i/>
                    <w:color w:val="1155CC"/>
                    <w:highlight w:val="white"/>
                    <w:u w:val="single"/>
                  </w:rPr>
                </w:rPrChange>
              </w:rPr>
              <w:t>Methods to Project Future Conditions</w:t>
            </w:r>
            <w:r>
              <w:fldChar w:fldCharType="end"/>
            </w:r>
            <w:r w:rsidRPr="007F7E2B">
              <w:rPr>
                <w:rPrChange w:id="3078" w:author="V2" w:date="2025-04-14T14:19:00Z" w16du:dateUtc="2025-04-14T19:19:00Z">
                  <w:rPr>
                    <w:highlight w:val="white"/>
                  </w:rPr>
                </w:rPrChange>
              </w:rPr>
              <w:t>, with litter carbon pools as the relevant variable X.</w:t>
            </w:r>
          </w:p>
        </w:tc>
      </w:tr>
    </w:tbl>
    <w:p w14:paraId="00000228" w14:textId="77777777" w:rsidR="00570313" w:rsidRPr="007F7E2B" w:rsidRDefault="0092717E">
      <w:pPr>
        <w:pStyle w:val="Heading4"/>
        <w:widowControl w:val="0"/>
        <w:numPr>
          <w:ilvl w:val="2"/>
          <w:numId w:val="14"/>
        </w:numPr>
        <w:spacing w:after="0"/>
      </w:pPr>
      <w:bookmarkStart w:id="3079" w:name="bookmark=kix.mm8499lj8ux9" w:colFirst="0" w:colLast="0"/>
      <w:bookmarkEnd w:id="3079"/>
      <w:r w:rsidRPr="007F7E2B">
        <w:t>Projection of biomass consumption by fire</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080"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081">
          <w:tblGrid>
            <w:gridCol w:w="1727"/>
            <w:gridCol w:w="8353"/>
          </w:tblGrid>
        </w:tblGridChange>
      </w:tblGrid>
      <w:tr w:rsidR="00570313" w:rsidRPr="007F7E2B" w14:paraId="37188AA8" w14:textId="77777777">
        <w:tc>
          <w:tcPr>
            <w:tcW w:w="1727" w:type="dxa"/>
            <w:shd w:val="clear" w:color="auto" w:fill="auto"/>
            <w:tcMar>
              <w:top w:w="100" w:type="dxa"/>
              <w:left w:w="100" w:type="dxa"/>
              <w:bottom w:w="100" w:type="dxa"/>
              <w:right w:w="100" w:type="dxa"/>
            </w:tcMar>
            <w:tcPrChange w:id="3082" w:author="V2" w:date="2025-04-14T14:19:00Z" w16du:dateUtc="2025-04-14T19:19:00Z">
              <w:tcPr>
                <w:tcW w:w="1727" w:type="dxa"/>
                <w:shd w:val="clear" w:color="auto" w:fill="auto"/>
                <w:tcMar>
                  <w:top w:w="100" w:type="dxa"/>
                  <w:left w:w="100" w:type="dxa"/>
                  <w:bottom w:w="100" w:type="dxa"/>
                  <w:right w:w="100" w:type="dxa"/>
                </w:tcMar>
              </w:tcPr>
            </w:tcPrChange>
          </w:tcPr>
          <w:p w14:paraId="00000229" w14:textId="77777777" w:rsidR="00570313" w:rsidRPr="007F7E2B" w:rsidRDefault="0092717E">
            <w:pPr>
              <w:widowControl w:val="0"/>
              <w:rPr>
                <w:rPrChange w:id="3083" w:author="V2" w:date="2025-04-14T14:19:00Z" w16du:dateUtc="2025-04-14T19:19:00Z">
                  <w:rPr>
                    <w:highlight w:val="white"/>
                  </w:rPr>
                </w:rPrChange>
              </w:rPr>
            </w:pPr>
            <w:r w:rsidRPr="007F7E2B">
              <w:rPr>
                <w:rPrChange w:id="3084"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085" w:author="V2" w:date="2025-04-14T14:19:00Z" w16du:dateUtc="2025-04-14T19:19:00Z">
              <w:tcPr>
                <w:tcW w:w="8353" w:type="dxa"/>
                <w:shd w:val="clear" w:color="auto" w:fill="auto"/>
                <w:tcMar>
                  <w:top w:w="100" w:type="dxa"/>
                  <w:left w:w="100" w:type="dxa"/>
                  <w:bottom w:w="100" w:type="dxa"/>
                  <w:right w:w="100" w:type="dxa"/>
                </w:tcMar>
              </w:tcPr>
            </w:tcPrChange>
          </w:tcPr>
          <w:p w14:paraId="0000022A" w14:textId="77777777" w:rsidR="00570313" w:rsidRPr="007F7E2B" w:rsidRDefault="0092717E">
            <w:pPr>
              <w:widowControl w:val="0"/>
              <w:rPr>
                <w:rPrChange w:id="3086" w:author="V2" w:date="2025-04-14T14:19:00Z" w16du:dateUtc="2025-04-14T19:19:00Z">
                  <w:rPr>
                    <w:highlight w:val="white"/>
                  </w:rPr>
                </w:rPrChange>
              </w:rPr>
            </w:pPr>
            <w:r w:rsidRPr="007F7E2B">
              <w:rPr>
                <w:rPrChange w:id="3087" w:author="V2" w:date="2025-04-14T14:19:00Z" w16du:dateUtc="2025-04-14T19:19:00Z">
                  <w:rPr>
                    <w:highlight w:val="white"/>
                  </w:rPr>
                </w:rPrChange>
              </w:rPr>
              <w:t>Required where significant burning is expected to be used for management of the project area under the project scenario. Optional but not recommended otherwise.</w:t>
            </w:r>
          </w:p>
        </w:tc>
      </w:tr>
      <w:tr w:rsidR="00570313" w:rsidRPr="007F7E2B" w14:paraId="438C2A12" w14:textId="77777777">
        <w:tc>
          <w:tcPr>
            <w:tcW w:w="1727" w:type="dxa"/>
            <w:shd w:val="clear" w:color="auto" w:fill="auto"/>
            <w:tcMar>
              <w:top w:w="100" w:type="dxa"/>
              <w:left w:w="100" w:type="dxa"/>
              <w:bottom w:w="100" w:type="dxa"/>
              <w:right w:w="100" w:type="dxa"/>
            </w:tcMar>
            <w:tcPrChange w:id="3088" w:author="V2" w:date="2025-04-14T14:19:00Z" w16du:dateUtc="2025-04-14T19:19:00Z">
              <w:tcPr>
                <w:tcW w:w="1727" w:type="dxa"/>
                <w:shd w:val="clear" w:color="auto" w:fill="auto"/>
                <w:tcMar>
                  <w:top w:w="100" w:type="dxa"/>
                  <w:left w:w="100" w:type="dxa"/>
                  <w:bottom w:w="100" w:type="dxa"/>
                  <w:right w:w="100" w:type="dxa"/>
                </w:tcMar>
              </w:tcPr>
            </w:tcPrChange>
          </w:tcPr>
          <w:p w14:paraId="0000022B" w14:textId="77777777" w:rsidR="00570313" w:rsidRPr="007F7E2B" w:rsidRDefault="0092717E">
            <w:pPr>
              <w:widowControl w:val="0"/>
              <w:rPr>
                <w:rPrChange w:id="3089" w:author="V2" w:date="2025-04-14T14:19:00Z" w16du:dateUtc="2025-04-14T19:19:00Z">
                  <w:rPr>
                    <w:highlight w:val="white"/>
                  </w:rPr>
                </w:rPrChange>
              </w:rPr>
            </w:pPr>
            <w:r w:rsidRPr="007F7E2B">
              <w:rPr>
                <w:rPrChange w:id="3090"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3091" w:author="V2" w:date="2025-04-14T14:19:00Z" w16du:dateUtc="2025-04-14T19:19:00Z">
              <w:tcPr>
                <w:tcW w:w="8353" w:type="dxa"/>
                <w:shd w:val="clear" w:color="auto" w:fill="auto"/>
                <w:tcMar>
                  <w:top w:w="100" w:type="dxa"/>
                  <w:left w:w="100" w:type="dxa"/>
                  <w:bottom w:w="100" w:type="dxa"/>
                  <w:right w:w="100" w:type="dxa"/>
                </w:tcMar>
              </w:tcPr>
            </w:tcPrChange>
          </w:tcPr>
          <w:p w14:paraId="0000022C" w14:textId="77777777" w:rsidR="00570313" w:rsidRPr="007F7E2B" w:rsidRDefault="0092717E">
            <w:pPr>
              <w:widowControl w:val="0"/>
              <w:rPr>
                <w:rPrChange w:id="3092" w:author="V2" w:date="2025-04-14T14:19:00Z" w16du:dateUtc="2025-04-14T19:19:00Z">
                  <w:rPr>
                    <w:highlight w:val="white"/>
                  </w:rPr>
                </w:rPrChange>
              </w:rPr>
            </w:pPr>
            <w:r w:rsidRPr="007F7E2B">
              <w:rPr>
                <w:rPrChange w:id="3093" w:author="V2" w:date="2025-04-14T14:19:00Z" w16du:dateUtc="2025-04-14T19:19:00Z">
                  <w:rPr>
                    <w:highlight w:val="white"/>
                  </w:rPr>
                </w:rPrChange>
              </w:rPr>
              <w:t>To project the future amounts of biomass consumed by fire during the project crediting period under the project scenario.</w:t>
            </w:r>
          </w:p>
        </w:tc>
      </w:tr>
      <w:tr w:rsidR="00570313" w:rsidRPr="007F7E2B" w14:paraId="7336C29D" w14:textId="77777777">
        <w:tc>
          <w:tcPr>
            <w:tcW w:w="1727" w:type="dxa"/>
            <w:shd w:val="clear" w:color="auto" w:fill="auto"/>
            <w:tcMar>
              <w:top w:w="100" w:type="dxa"/>
              <w:left w:w="100" w:type="dxa"/>
              <w:bottom w:w="100" w:type="dxa"/>
              <w:right w:w="100" w:type="dxa"/>
            </w:tcMar>
            <w:tcPrChange w:id="3094" w:author="V2" w:date="2025-04-14T14:19:00Z" w16du:dateUtc="2025-04-14T19:19:00Z">
              <w:tcPr>
                <w:tcW w:w="1727" w:type="dxa"/>
                <w:shd w:val="clear" w:color="auto" w:fill="auto"/>
                <w:tcMar>
                  <w:top w:w="100" w:type="dxa"/>
                  <w:left w:w="100" w:type="dxa"/>
                  <w:bottom w:w="100" w:type="dxa"/>
                  <w:right w:w="100" w:type="dxa"/>
                </w:tcMar>
              </w:tcPr>
            </w:tcPrChange>
          </w:tcPr>
          <w:p w14:paraId="0000022D" w14:textId="77777777" w:rsidR="00570313" w:rsidRPr="007F7E2B" w:rsidRDefault="0092717E">
            <w:pPr>
              <w:widowControl w:val="0"/>
              <w:rPr>
                <w:rPrChange w:id="3095" w:author="V2" w:date="2025-04-14T14:19:00Z" w16du:dateUtc="2025-04-14T19:19:00Z">
                  <w:rPr>
                    <w:highlight w:val="white"/>
                  </w:rPr>
                </w:rPrChange>
              </w:rPr>
            </w:pPr>
            <w:r w:rsidRPr="007F7E2B">
              <w:rPr>
                <w:rPrChange w:id="3096"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097" w:author="V2" w:date="2025-04-14T14:19:00Z" w16du:dateUtc="2025-04-14T19:19:00Z">
              <w:tcPr>
                <w:tcW w:w="8353" w:type="dxa"/>
                <w:shd w:val="clear" w:color="auto" w:fill="auto"/>
                <w:tcMar>
                  <w:top w:w="100" w:type="dxa"/>
                  <w:left w:w="100" w:type="dxa"/>
                  <w:bottom w:w="100" w:type="dxa"/>
                  <w:right w:w="100" w:type="dxa"/>
                </w:tcMar>
              </w:tcPr>
            </w:tcPrChange>
          </w:tcPr>
          <w:p w14:paraId="0000022E" w14:textId="3B026765" w:rsidR="00570313" w:rsidRPr="007F7E2B" w:rsidRDefault="0092717E">
            <w:pPr>
              <w:widowControl w:val="0"/>
              <w:rPr>
                <w:rPrChange w:id="3098" w:author="V2" w:date="2025-04-14T14:19:00Z" w16du:dateUtc="2025-04-14T19:19:00Z">
                  <w:rPr>
                    <w:highlight w:val="white"/>
                  </w:rPr>
                </w:rPrChange>
              </w:rPr>
            </w:pPr>
            <w:r w:rsidRPr="007F7E2B">
              <w:rPr>
                <w:rPrChange w:id="3099"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"https://verra.org/wp-content/uploads/imported/methodologies/VMD0019-Methods-to-Project-Future-Conditions-v1.0.pdf" \h</w:instrText>
            </w:r>
            <w:r w:rsidR="00282716">
              <w:fldChar w:fldCharType="separate"/>
            </w:r>
            <w:del w:id="3100" w:author="V2" w:date="2025-04-14T14:19:00Z" w16du:dateUtc="2025-04-14T19:19:00Z">
              <w:r w:rsidR="00570313">
                <w:rPr>
                  <w:color w:val="1155CC"/>
                  <w:highlight w:val="white"/>
                  <w:u w:val="single"/>
                </w:rPr>
                <w:delText>VMD0019</w:delText>
              </w:r>
            </w:del>
            <w:ins w:id="3101" w:author="V2" w:date="2025-04-14T14:19:00Z" w16du:dateUtc="2025-04-14T19:19:00Z">
              <w:r w:rsidR="00282716" w:rsidRPr="007F7E2B">
                <w:rPr>
                  <w:color w:val="1155CC"/>
                  <w:u w:val="single"/>
                </w:rPr>
                <w:t>TRS-2</w:t>
              </w:r>
            </w:ins>
            <w:r w:rsidRPr="007F7E2B">
              <w:rPr>
                <w:color w:val="1155CC"/>
                <w:u w:val="single"/>
                <w:rPrChange w:id="3102"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"https://verra.org/wp-content/uploads/imported/methodologies/VMD0019-Methods-to-Project-Future-Conditions-v1.0.pdf" \h</w:instrText>
            </w:r>
            <w:r>
              <w:fldChar w:fldCharType="separate"/>
            </w:r>
            <w:r w:rsidRPr="007F7E2B">
              <w:rPr>
                <w:i/>
                <w:color w:val="1155CC"/>
                <w:u w:val="single"/>
                <w:rPrChange w:id="3103" w:author="V2" w:date="2025-04-14T14:19:00Z" w16du:dateUtc="2025-04-14T19:19:00Z">
                  <w:rPr>
                    <w:i/>
                    <w:color w:val="1155CC"/>
                    <w:highlight w:val="white"/>
                    <w:u w:val="single"/>
                  </w:rPr>
                </w:rPrChange>
              </w:rPr>
              <w:t>Methods to Project Future Conditions</w:t>
            </w:r>
            <w:r>
              <w:fldChar w:fldCharType="end"/>
            </w:r>
            <w:r w:rsidRPr="007F7E2B">
              <w:rPr>
                <w:rPrChange w:id="3104" w:author="V2" w:date="2025-04-14T14:19:00Z" w16du:dateUtc="2025-04-14T19:19:00Z">
                  <w:rPr>
                    <w:highlight w:val="white"/>
                  </w:rPr>
                </w:rPrChange>
              </w:rPr>
              <w:t>, with biomass consumed by fire as the relevant variable X.</w:t>
            </w:r>
          </w:p>
        </w:tc>
      </w:tr>
      <w:tr w:rsidR="00570313" w:rsidRPr="007F7E2B" w14:paraId="16D4E538" w14:textId="77777777">
        <w:tc>
          <w:tcPr>
            <w:tcW w:w="1727" w:type="dxa"/>
            <w:shd w:val="clear" w:color="auto" w:fill="auto"/>
            <w:tcMar>
              <w:top w:w="100" w:type="dxa"/>
              <w:left w:w="100" w:type="dxa"/>
              <w:bottom w:w="100" w:type="dxa"/>
              <w:right w:w="100" w:type="dxa"/>
            </w:tcMar>
            <w:tcPrChange w:id="3105" w:author="V2" w:date="2025-04-14T14:19:00Z" w16du:dateUtc="2025-04-14T19:19:00Z">
              <w:tcPr>
                <w:tcW w:w="1727" w:type="dxa"/>
                <w:shd w:val="clear" w:color="auto" w:fill="auto"/>
                <w:tcMar>
                  <w:top w:w="100" w:type="dxa"/>
                  <w:left w:w="100" w:type="dxa"/>
                  <w:bottom w:w="100" w:type="dxa"/>
                  <w:right w:w="100" w:type="dxa"/>
                </w:tcMar>
              </w:tcPr>
            </w:tcPrChange>
          </w:tcPr>
          <w:p w14:paraId="0000022F" w14:textId="77777777" w:rsidR="00570313" w:rsidRPr="007F7E2B" w:rsidRDefault="0092717E">
            <w:pPr>
              <w:widowControl w:val="0"/>
              <w:rPr>
                <w:rPrChange w:id="3106" w:author="V2" w:date="2025-04-14T14:19:00Z" w16du:dateUtc="2025-04-14T19:19:00Z">
                  <w:rPr>
                    <w:highlight w:val="white"/>
                  </w:rPr>
                </w:rPrChange>
              </w:rPr>
            </w:pPr>
            <w:r w:rsidRPr="007F7E2B">
              <w:rPr>
                <w:rPrChange w:id="3107" w:author="V2" w:date="2025-04-14T14:19:00Z" w16du:dateUtc="2025-04-14T19:19:00Z">
                  <w:rPr>
                    <w:highlight w:val="white"/>
                  </w:rPr>
                </w:rPrChange>
              </w:rPr>
              <w:t>Comments</w:t>
            </w:r>
          </w:p>
        </w:tc>
        <w:tc>
          <w:tcPr>
            <w:tcW w:w="8353" w:type="dxa"/>
            <w:shd w:val="clear" w:color="auto" w:fill="auto"/>
            <w:tcMar>
              <w:top w:w="100" w:type="dxa"/>
              <w:left w:w="100" w:type="dxa"/>
              <w:bottom w:w="100" w:type="dxa"/>
              <w:right w:w="100" w:type="dxa"/>
            </w:tcMar>
            <w:tcPrChange w:id="3108" w:author="V2" w:date="2025-04-14T14:19:00Z" w16du:dateUtc="2025-04-14T19:19:00Z">
              <w:tcPr>
                <w:tcW w:w="8353" w:type="dxa"/>
                <w:shd w:val="clear" w:color="auto" w:fill="auto"/>
                <w:tcMar>
                  <w:top w:w="100" w:type="dxa"/>
                  <w:left w:w="100" w:type="dxa"/>
                  <w:bottom w:w="100" w:type="dxa"/>
                  <w:right w:w="100" w:type="dxa"/>
                </w:tcMar>
              </w:tcPr>
            </w:tcPrChange>
          </w:tcPr>
          <w:p w14:paraId="00000230" w14:textId="6645673B" w:rsidR="00570313" w:rsidRPr="007F7E2B" w:rsidRDefault="0092717E">
            <w:pPr>
              <w:widowControl w:val="0"/>
              <w:rPr>
                <w:rPrChange w:id="3109" w:author="V2" w:date="2025-04-14T14:19:00Z" w16du:dateUtc="2025-04-14T19:19:00Z">
                  <w:rPr>
                    <w:highlight w:val="white"/>
                  </w:rPr>
                </w:rPrChange>
              </w:rPr>
            </w:pPr>
            <w:r w:rsidRPr="007F7E2B">
              <w:rPr>
                <w:rPrChange w:id="3110" w:author="V2" w:date="2025-04-14T14:19:00Z" w16du:dateUtc="2025-04-14T19:19:00Z">
                  <w:rPr>
                    <w:highlight w:val="white"/>
                  </w:rPr>
                </w:rPrChange>
              </w:rPr>
              <w:t xml:space="preserve">This step shall be done twice if biomass burning is to be done both within the </w:t>
            </w:r>
            <w:r w:rsidRPr="007F7E2B">
              <w:rPr>
                <w:rPrChange w:id="3111" w:author="V2" w:date="2025-04-14T14:19:00Z" w16du:dateUtc="2025-04-14T19:19:00Z">
                  <w:rPr>
                    <w:highlight w:val="white"/>
                  </w:rPr>
                </w:rPrChange>
              </w:rPr>
              <w:lastRenderedPageBreak/>
              <w:t xml:space="preserve">project area, and outside of the project area </w:t>
            </w:r>
            <w:del w:id="3112" w:author="V2" w:date="2025-04-14T14:19:00Z" w16du:dateUtc="2025-04-14T19:19:00Z">
              <w:r w:rsidR="0018437E">
                <w:rPr>
                  <w:highlight w:val="white"/>
                </w:rPr>
                <w:delText>as a consequence</w:delText>
              </w:r>
            </w:del>
            <w:ins w:id="3113" w:author="V2" w:date="2025-04-14T14:19:00Z" w16du:dateUtc="2025-04-14T19:19:00Z">
              <w:r w:rsidR="0023002E" w:rsidRPr="007F7E2B">
                <w:t>because</w:t>
              </w:r>
            </w:ins>
            <w:r w:rsidR="0023002E" w:rsidRPr="007F7E2B">
              <w:rPr>
                <w:rPrChange w:id="3114" w:author="V2" w:date="2025-04-14T14:19:00Z" w16du:dateUtc="2025-04-14T19:19:00Z">
                  <w:rPr>
                    <w:highlight w:val="white"/>
                  </w:rPr>
                </w:rPrChange>
              </w:rPr>
              <w:t xml:space="preserve"> of</w:t>
            </w:r>
            <w:r w:rsidRPr="007F7E2B">
              <w:rPr>
                <w:rPrChange w:id="3115" w:author="V2" w:date="2025-04-14T14:19:00Z" w16du:dateUtc="2025-04-14T19:19:00Z">
                  <w:rPr>
                    <w:highlight w:val="white"/>
                  </w:rPr>
                </w:rPrChange>
              </w:rPr>
              <w:t xml:space="preserve"> displacement leakage. In that case, the results will be used for separate calculations during</w:t>
            </w:r>
            <w:r w:rsidRPr="007F7E2B">
              <w:t xml:space="preserve"> </w:t>
            </w:r>
            <w:r>
              <w:fldChar w:fldCharType="begin"/>
            </w:r>
            <w:r>
              <w:instrText>HYPERLINK \l "bookmark=kix.4vx95xnnhrkc" \h</w:instrText>
            </w:r>
            <w:r>
              <w:fldChar w:fldCharType="separate"/>
            </w:r>
            <w:r w:rsidRPr="007F7E2B">
              <w:rPr>
                <w:i/>
                <w:color w:val="1155CC"/>
                <w:u w:val="single"/>
              </w:rPr>
              <w:t xml:space="preserve">Task 2.5.2. </w:t>
            </w:r>
            <w:r>
              <w:fldChar w:fldCharType="end"/>
            </w:r>
            <w:r>
              <w:fldChar w:fldCharType="begin"/>
            </w:r>
            <w:r>
              <w:instrText>HYPERLINK \l "bookmark=kix.4vx95xnnhrkc" \h</w:instrText>
            </w:r>
            <w:r>
              <w:fldChar w:fldCharType="separate"/>
            </w:r>
            <w:r w:rsidRPr="007F7E2B">
              <w:rPr>
                <w:i/>
                <w:color w:val="1155CC"/>
                <w:u w:val="single"/>
                <w:rPrChange w:id="3116" w:author="V2" w:date="2025-04-14T14:19:00Z" w16du:dateUtc="2025-04-14T19:19:00Z">
                  <w:rPr>
                    <w:i/>
                    <w:color w:val="1155CC"/>
                    <w:highlight w:val="white"/>
                    <w:u w:val="single"/>
                  </w:rPr>
                </w:rPrChange>
              </w:rPr>
              <w:t>Projection of leakage due to displacement of wood harvesting</w:t>
            </w:r>
            <w:r>
              <w:fldChar w:fldCharType="end"/>
            </w:r>
            <w:r w:rsidRPr="007F7E2B">
              <w:rPr>
                <w:rPrChange w:id="3117" w:author="V2" w:date="2025-04-14T14:19:00Z" w16du:dateUtc="2025-04-14T19:19:00Z">
                  <w:rPr>
                    <w:highlight w:val="white"/>
                  </w:rPr>
                </w:rPrChange>
              </w:rPr>
              <w:t>.</w:t>
            </w:r>
          </w:p>
        </w:tc>
      </w:tr>
    </w:tbl>
    <w:p w14:paraId="00000231" w14:textId="77777777" w:rsidR="00570313" w:rsidRPr="007F7E2B" w:rsidRDefault="0092717E">
      <w:pPr>
        <w:pStyle w:val="Heading4"/>
        <w:widowControl w:val="0"/>
        <w:numPr>
          <w:ilvl w:val="2"/>
          <w:numId w:val="14"/>
        </w:numPr>
        <w:spacing w:after="0"/>
      </w:pPr>
      <w:r w:rsidRPr="007F7E2B">
        <w:lastRenderedPageBreak/>
        <w:t>Projection of non CO2 emissions from burning</w:t>
      </w:r>
      <w:r w:rsidRPr="007F7E2B">
        <w:br/>
      </w:r>
    </w:p>
    <w:tbl>
      <w:tblPr>
        <w:tblW w:w="10080" w:type="dxa"/>
        <w:tblInd w:w="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118" w:author="V2" w:date="2025-04-14T14:19:00Z" w16du:dateUtc="2025-04-14T19:19:00Z">
          <w:tblPr>
            <w:tblW w:w="10080" w:type="dxa"/>
            <w:tblInd w:w="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119">
          <w:tblGrid>
            <w:gridCol w:w="1727"/>
            <w:gridCol w:w="8353"/>
          </w:tblGrid>
        </w:tblGridChange>
      </w:tblGrid>
      <w:tr w:rsidR="00570313" w:rsidRPr="007F7E2B" w14:paraId="006A4347" w14:textId="77777777">
        <w:tc>
          <w:tcPr>
            <w:tcW w:w="1727" w:type="dxa"/>
            <w:shd w:val="clear" w:color="auto" w:fill="auto"/>
            <w:tcMar>
              <w:top w:w="100" w:type="dxa"/>
              <w:left w:w="100" w:type="dxa"/>
              <w:bottom w:w="100" w:type="dxa"/>
              <w:right w:w="100" w:type="dxa"/>
            </w:tcMar>
            <w:tcPrChange w:id="3120" w:author="V2" w:date="2025-04-14T14:19:00Z" w16du:dateUtc="2025-04-14T19:19:00Z">
              <w:tcPr>
                <w:tcW w:w="1727" w:type="dxa"/>
                <w:shd w:val="clear" w:color="auto" w:fill="auto"/>
                <w:tcMar>
                  <w:top w:w="100" w:type="dxa"/>
                  <w:left w:w="100" w:type="dxa"/>
                  <w:bottom w:w="100" w:type="dxa"/>
                  <w:right w:w="100" w:type="dxa"/>
                </w:tcMar>
              </w:tcPr>
            </w:tcPrChange>
          </w:tcPr>
          <w:p w14:paraId="00000232" w14:textId="77777777" w:rsidR="00570313" w:rsidRPr="007F7E2B" w:rsidRDefault="0092717E">
            <w:pPr>
              <w:widowControl w:val="0"/>
              <w:rPr>
                <w:rPrChange w:id="3121" w:author="V2" w:date="2025-04-14T14:19:00Z" w16du:dateUtc="2025-04-14T19:19:00Z">
                  <w:rPr>
                    <w:highlight w:val="white"/>
                  </w:rPr>
                </w:rPrChange>
              </w:rPr>
            </w:pPr>
            <w:r w:rsidRPr="007F7E2B">
              <w:rPr>
                <w:rPrChange w:id="3122"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123" w:author="V2" w:date="2025-04-14T14:19:00Z" w16du:dateUtc="2025-04-14T19:19:00Z">
              <w:tcPr>
                <w:tcW w:w="8353" w:type="dxa"/>
                <w:shd w:val="clear" w:color="auto" w:fill="auto"/>
                <w:tcMar>
                  <w:top w:w="100" w:type="dxa"/>
                  <w:left w:w="100" w:type="dxa"/>
                  <w:bottom w:w="100" w:type="dxa"/>
                  <w:right w:w="100" w:type="dxa"/>
                </w:tcMar>
              </w:tcPr>
            </w:tcPrChange>
          </w:tcPr>
          <w:p w14:paraId="00000233" w14:textId="77777777" w:rsidR="00570313" w:rsidRPr="007F7E2B" w:rsidRDefault="0092717E">
            <w:pPr>
              <w:widowControl w:val="0"/>
              <w:rPr>
                <w:rPrChange w:id="3124" w:author="V2" w:date="2025-04-14T14:19:00Z" w16du:dateUtc="2025-04-14T19:19:00Z">
                  <w:rPr>
                    <w:highlight w:val="white"/>
                  </w:rPr>
                </w:rPrChange>
              </w:rPr>
            </w:pPr>
            <w:r w:rsidRPr="007F7E2B">
              <w:rPr>
                <w:rPrChange w:id="3125" w:author="V2" w:date="2025-04-14T14:19:00Z" w16du:dateUtc="2025-04-14T19:19:00Z">
                  <w:rPr>
                    <w:highlight w:val="white"/>
                  </w:rPr>
                </w:rPrChange>
              </w:rPr>
              <w:t>Required where significant burning is expected to be used for management of the project area under the project scenario. Optional but not recommended otherwise.</w:t>
            </w:r>
          </w:p>
        </w:tc>
      </w:tr>
      <w:tr w:rsidR="00570313" w:rsidRPr="007F7E2B" w14:paraId="07A3BB89" w14:textId="77777777">
        <w:tc>
          <w:tcPr>
            <w:tcW w:w="1727" w:type="dxa"/>
            <w:shd w:val="clear" w:color="auto" w:fill="auto"/>
            <w:tcMar>
              <w:top w:w="100" w:type="dxa"/>
              <w:left w:w="100" w:type="dxa"/>
              <w:bottom w:w="100" w:type="dxa"/>
              <w:right w:w="100" w:type="dxa"/>
            </w:tcMar>
            <w:tcPrChange w:id="3126" w:author="V2" w:date="2025-04-14T14:19:00Z" w16du:dateUtc="2025-04-14T19:19:00Z">
              <w:tcPr>
                <w:tcW w:w="1727" w:type="dxa"/>
                <w:shd w:val="clear" w:color="auto" w:fill="auto"/>
                <w:tcMar>
                  <w:top w:w="100" w:type="dxa"/>
                  <w:left w:w="100" w:type="dxa"/>
                  <w:bottom w:w="100" w:type="dxa"/>
                  <w:right w:w="100" w:type="dxa"/>
                </w:tcMar>
              </w:tcPr>
            </w:tcPrChange>
          </w:tcPr>
          <w:p w14:paraId="00000234" w14:textId="77777777" w:rsidR="00570313" w:rsidRPr="007F7E2B" w:rsidRDefault="0092717E">
            <w:pPr>
              <w:widowControl w:val="0"/>
              <w:rPr>
                <w:rPrChange w:id="3127" w:author="V2" w:date="2025-04-14T14:19:00Z" w16du:dateUtc="2025-04-14T19:19:00Z">
                  <w:rPr>
                    <w:highlight w:val="white"/>
                  </w:rPr>
                </w:rPrChange>
              </w:rPr>
            </w:pPr>
            <w:r w:rsidRPr="007F7E2B">
              <w:rPr>
                <w:rPrChange w:id="3128"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3129" w:author="V2" w:date="2025-04-14T14:19:00Z" w16du:dateUtc="2025-04-14T19:19:00Z">
              <w:tcPr>
                <w:tcW w:w="8353" w:type="dxa"/>
                <w:shd w:val="clear" w:color="auto" w:fill="auto"/>
                <w:tcMar>
                  <w:top w:w="100" w:type="dxa"/>
                  <w:left w:w="100" w:type="dxa"/>
                  <w:bottom w:w="100" w:type="dxa"/>
                  <w:right w:w="100" w:type="dxa"/>
                </w:tcMar>
              </w:tcPr>
            </w:tcPrChange>
          </w:tcPr>
          <w:p w14:paraId="00000235" w14:textId="77777777" w:rsidR="00570313" w:rsidRPr="007F7E2B" w:rsidRDefault="0092717E">
            <w:pPr>
              <w:widowControl w:val="0"/>
              <w:rPr>
                <w:rPrChange w:id="3130" w:author="V2" w:date="2025-04-14T14:19:00Z" w16du:dateUtc="2025-04-14T19:19:00Z">
                  <w:rPr>
                    <w:highlight w:val="white"/>
                  </w:rPr>
                </w:rPrChange>
              </w:rPr>
            </w:pPr>
            <w:r w:rsidRPr="007F7E2B">
              <w:rPr>
                <w:rPrChange w:id="3131" w:author="V2" w:date="2025-04-14T14:19:00Z" w16du:dateUtc="2025-04-14T19:19:00Z">
                  <w:rPr>
                    <w:highlight w:val="white"/>
                  </w:rPr>
                </w:rPrChange>
              </w:rPr>
              <w:t>To estimate emissions of non CO2 GHGs from burning of biomass.</w:t>
            </w:r>
          </w:p>
        </w:tc>
      </w:tr>
      <w:tr w:rsidR="00570313" w:rsidRPr="007F7E2B" w14:paraId="2F5E27DA" w14:textId="77777777">
        <w:tc>
          <w:tcPr>
            <w:tcW w:w="1727" w:type="dxa"/>
            <w:shd w:val="clear" w:color="auto" w:fill="auto"/>
            <w:tcMar>
              <w:top w:w="100" w:type="dxa"/>
              <w:left w:w="100" w:type="dxa"/>
              <w:bottom w:w="100" w:type="dxa"/>
              <w:right w:w="100" w:type="dxa"/>
            </w:tcMar>
            <w:tcPrChange w:id="3132" w:author="V2" w:date="2025-04-14T14:19:00Z" w16du:dateUtc="2025-04-14T19:19:00Z">
              <w:tcPr>
                <w:tcW w:w="1727" w:type="dxa"/>
                <w:shd w:val="clear" w:color="auto" w:fill="auto"/>
                <w:tcMar>
                  <w:top w:w="100" w:type="dxa"/>
                  <w:left w:w="100" w:type="dxa"/>
                  <w:bottom w:w="100" w:type="dxa"/>
                  <w:right w:w="100" w:type="dxa"/>
                </w:tcMar>
              </w:tcPr>
            </w:tcPrChange>
          </w:tcPr>
          <w:p w14:paraId="00000236" w14:textId="77777777" w:rsidR="00570313" w:rsidRPr="007F7E2B" w:rsidRDefault="0092717E">
            <w:pPr>
              <w:widowControl w:val="0"/>
              <w:rPr>
                <w:rPrChange w:id="3133" w:author="V2" w:date="2025-04-14T14:19:00Z" w16du:dateUtc="2025-04-14T19:19:00Z">
                  <w:rPr>
                    <w:highlight w:val="white"/>
                  </w:rPr>
                </w:rPrChange>
              </w:rPr>
            </w:pPr>
            <w:r w:rsidRPr="007F7E2B">
              <w:rPr>
                <w:rPrChange w:id="3134"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135" w:author="V2" w:date="2025-04-14T14:19:00Z" w16du:dateUtc="2025-04-14T19:19:00Z">
              <w:tcPr>
                <w:tcW w:w="8353" w:type="dxa"/>
                <w:shd w:val="clear" w:color="auto" w:fill="auto"/>
                <w:tcMar>
                  <w:top w:w="100" w:type="dxa"/>
                  <w:left w:w="100" w:type="dxa"/>
                  <w:bottom w:w="100" w:type="dxa"/>
                  <w:right w:w="100" w:type="dxa"/>
                </w:tcMar>
              </w:tcPr>
            </w:tcPrChange>
          </w:tcPr>
          <w:p w14:paraId="00000237" w14:textId="0F961E99" w:rsidR="00570313" w:rsidRPr="007F7E2B" w:rsidRDefault="0092717E">
            <w:pPr>
              <w:widowControl w:val="0"/>
              <w:rPr>
                <w:rPrChange w:id="3136" w:author="V2" w:date="2025-04-14T14:19:00Z" w16du:dateUtc="2025-04-14T19:19:00Z">
                  <w:rPr>
                    <w:highlight w:val="white"/>
                  </w:rPr>
                </w:rPrChange>
              </w:rPr>
            </w:pPr>
            <w:r w:rsidRPr="007F7E2B">
              <w:rPr>
                <w:rPrChange w:id="3137" w:author="V2" w:date="2025-04-14T14:19:00Z" w16du:dateUtc="2025-04-14T19:19:00Z">
                  <w:rPr>
                    <w:highlight w:val="white"/>
                  </w:rPr>
                </w:rPrChange>
              </w:rPr>
              <w:t xml:space="preserve">Use module </w:t>
            </w:r>
            <w:r w:rsidR="00282716">
              <w:fldChar w:fldCharType="begin"/>
            </w:r>
            <w:r w:rsidR="00282716">
              <w:instrText>HYPERLINK "https://verra.org/wp-content/uploads/VMD0029-Estimation-of-Emissions-of-nonCO2-GHGs-from-Soils-v1.1.pdf" \h</w:instrText>
            </w:r>
            <w:r w:rsidR="00282716">
              <w:fldChar w:fldCharType="separate"/>
            </w:r>
            <w:del w:id="3138" w:author="V2" w:date="2025-04-14T14:19:00Z" w16du:dateUtc="2025-04-14T19:19:00Z">
              <w:r w:rsidR="00570313">
                <w:rPr>
                  <w:color w:val="1155CC"/>
                  <w:highlight w:val="white"/>
                  <w:u w:val="single"/>
                </w:rPr>
                <w:delText>VMD0029</w:delText>
              </w:r>
            </w:del>
            <w:ins w:id="3139" w:author="V2" w:date="2025-04-14T14:19:00Z" w16du:dateUtc="2025-04-14T19:19:00Z">
              <w:r w:rsidR="00282716" w:rsidRPr="007F7E2B">
                <w:rPr>
                  <w:color w:val="1155CC"/>
                  <w:u w:val="single"/>
                </w:rPr>
                <w:t>TRS-11</w:t>
              </w:r>
            </w:ins>
            <w:r w:rsidRPr="007F7E2B">
              <w:rPr>
                <w:color w:val="1155CC"/>
                <w:u w:val="single"/>
                <w:rPrChange w:id="3140"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"https://verra.org/wp-content/uploads/VMD0029-Estimation-of-Emissions-of-nonCO2-GHGs-from-Soils-v1.1.pdf" \h</w:instrText>
            </w:r>
            <w:r>
              <w:fldChar w:fldCharType="separate"/>
            </w:r>
            <w:r w:rsidRPr="007F7E2B">
              <w:rPr>
                <w:i/>
                <w:color w:val="1155CC"/>
                <w:u w:val="single"/>
                <w:rPrChange w:id="3141" w:author="V2" w:date="2025-04-14T14:19:00Z" w16du:dateUtc="2025-04-14T19:19:00Z">
                  <w:rPr>
                    <w:i/>
                    <w:color w:val="1155CC"/>
                    <w:highlight w:val="white"/>
                    <w:u w:val="single"/>
                  </w:rPr>
                </w:rPrChange>
              </w:rPr>
              <w:t>Estimation of Emissions of Non CO2 GHG from Soils</w:t>
            </w:r>
            <w:r>
              <w:fldChar w:fldCharType="end"/>
            </w:r>
            <w:r w:rsidRPr="007F7E2B">
              <w:rPr>
                <w:rPrChange w:id="3142" w:author="V2" w:date="2025-04-14T14:19:00Z" w16du:dateUtc="2025-04-14T19:19:00Z">
                  <w:rPr>
                    <w:highlight w:val="white"/>
                  </w:rPr>
                </w:rPrChange>
              </w:rPr>
              <w:t>.</w:t>
            </w:r>
          </w:p>
        </w:tc>
      </w:tr>
      <w:tr w:rsidR="00570313" w:rsidRPr="007F7E2B" w14:paraId="4A2B9433" w14:textId="77777777">
        <w:tc>
          <w:tcPr>
            <w:tcW w:w="1727" w:type="dxa"/>
            <w:shd w:val="clear" w:color="auto" w:fill="auto"/>
            <w:tcMar>
              <w:top w:w="100" w:type="dxa"/>
              <w:left w:w="100" w:type="dxa"/>
              <w:bottom w:w="100" w:type="dxa"/>
              <w:right w:w="100" w:type="dxa"/>
            </w:tcMar>
            <w:tcPrChange w:id="3143" w:author="V2" w:date="2025-04-14T14:19:00Z" w16du:dateUtc="2025-04-14T19:19:00Z">
              <w:tcPr>
                <w:tcW w:w="1727" w:type="dxa"/>
                <w:shd w:val="clear" w:color="auto" w:fill="auto"/>
                <w:tcMar>
                  <w:top w:w="100" w:type="dxa"/>
                  <w:left w:w="100" w:type="dxa"/>
                  <w:bottom w:w="100" w:type="dxa"/>
                  <w:right w:w="100" w:type="dxa"/>
                </w:tcMar>
              </w:tcPr>
            </w:tcPrChange>
          </w:tcPr>
          <w:p w14:paraId="00000238" w14:textId="77777777" w:rsidR="00570313" w:rsidRPr="007F7E2B" w:rsidRDefault="0092717E">
            <w:pPr>
              <w:widowControl w:val="0"/>
              <w:rPr>
                <w:rPrChange w:id="3144" w:author="V2" w:date="2025-04-14T14:19:00Z" w16du:dateUtc="2025-04-14T19:19:00Z">
                  <w:rPr>
                    <w:highlight w:val="white"/>
                  </w:rPr>
                </w:rPrChange>
              </w:rPr>
            </w:pPr>
            <w:r w:rsidRPr="007F7E2B">
              <w:rPr>
                <w:rPrChange w:id="3145" w:author="V2" w:date="2025-04-14T14:19:00Z" w16du:dateUtc="2025-04-14T19:19:00Z">
                  <w:rPr>
                    <w:highlight w:val="white"/>
                  </w:rPr>
                </w:rPrChange>
              </w:rPr>
              <w:t>Comments</w:t>
            </w:r>
          </w:p>
        </w:tc>
        <w:tc>
          <w:tcPr>
            <w:tcW w:w="8353" w:type="dxa"/>
            <w:shd w:val="clear" w:color="auto" w:fill="auto"/>
            <w:tcMar>
              <w:top w:w="100" w:type="dxa"/>
              <w:left w:w="100" w:type="dxa"/>
              <w:bottom w:w="100" w:type="dxa"/>
              <w:right w:w="100" w:type="dxa"/>
            </w:tcMar>
            <w:tcPrChange w:id="3146" w:author="V2" w:date="2025-04-14T14:19:00Z" w16du:dateUtc="2025-04-14T19:19:00Z">
              <w:tcPr>
                <w:tcW w:w="8353" w:type="dxa"/>
                <w:shd w:val="clear" w:color="auto" w:fill="auto"/>
                <w:tcMar>
                  <w:top w:w="100" w:type="dxa"/>
                  <w:left w:w="100" w:type="dxa"/>
                  <w:bottom w:w="100" w:type="dxa"/>
                  <w:right w:w="100" w:type="dxa"/>
                </w:tcMar>
              </w:tcPr>
            </w:tcPrChange>
          </w:tcPr>
          <w:p w14:paraId="00000239" w14:textId="0D209719" w:rsidR="00570313" w:rsidRPr="007F7E2B" w:rsidRDefault="0092717E">
            <w:pPr>
              <w:widowControl w:val="0"/>
              <w:rPr>
                <w:rPrChange w:id="3147" w:author="V2" w:date="2025-04-14T14:19:00Z" w16du:dateUtc="2025-04-14T19:19:00Z">
                  <w:rPr>
                    <w:highlight w:val="white"/>
                  </w:rPr>
                </w:rPrChange>
              </w:rPr>
            </w:pPr>
            <w:r w:rsidRPr="007F7E2B">
              <w:rPr>
                <w:rPrChange w:id="3148" w:author="V2" w:date="2025-04-14T14:19:00Z" w16du:dateUtc="2025-04-14T19:19:00Z">
                  <w:rPr>
                    <w:highlight w:val="white"/>
                  </w:rPr>
                </w:rPrChange>
              </w:rPr>
              <w:t xml:space="preserve">This step shall be done twice if biomass burning is done both within the project area, and outside of the project area </w:t>
            </w:r>
            <w:del w:id="3149" w:author="V2" w:date="2025-04-14T14:19:00Z" w16du:dateUtc="2025-04-14T19:19:00Z">
              <w:r w:rsidR="0018437E">
                <w:rPr>
                  <w:highlight w:val="white"/>
                </w:rPr>
                <w:delText>as a consequence</w:delText>
              </w:r>
            </w:del>
            <w:ins w:id="3150" w:author="V2" w:date="2025-04-14T14:19:00Z" w16du:dateUtc="2025-04-14T19:19:00Z">
              <w:r w:rsidR="0023002E" w:rsidRPr="007F7E2B">
                <w:t>because</w:t>
              </w:r>
            </w:ins>
            <w:r w:rsidR="0023002E" w:rsidRPr="007F7E2B">
              <w:rPr>
                <w:rPrChange w:id="3151" w:author="V2" w:date="2025-04-14T14:19:00Z" w16du:dateUtc="2025-04-14T19:19:00Z">
                  <w:rPr>
                    <w:highlight w:val="white"/>
                  </w:rPr>
                </w:rPrChange>
              </w:rPr>
              <w:t xml:space="preserve"> of</w:t>
            </w:r>
            <w:r w:rsidRPr="007F7E2B">
              <w:rPr>
                <w:rPrChange w:id="3152" w:author="V2" w:date="2025-04-14T14:19:00Z" w16du:dateUtc="2025-04-14T19:19:00Z">
                  <w:rPr>
                    <w:highlight w:val="white"/>
                  </w:rPr>
                </w:rPrChange>
              </w:rPr>
              <w:t xml:space="preserve"> activity shifting leakage. In that case, the results will be reported and accounted for separately during </w:t>
            </w:r>
            <w:r>
              <w:fldChar w:fldCharType="begin"/>
            </w:r>
            <w:r>
              <w:instrText>HYPERLINK \l "bookmark=kix.mm8499lj8ux9" \h</w:instrText>
            </w:r>
            <w:r>
              <w:fldChar w:fldCharType="separate"/>
            </w:r>
            <w:r w:rsidRPr="007F7E2B">
              <w:rPr>
                <w:i/>
                <w:color w:val="1155CC"/>
                <w:u w:val="single"/>
                <w:rPrChange w:id="3153" w:author="V2" w:date="2025-04-14T14:19:00Z" w16du:dateUtc="2025-04-14T19:19:00Z">
                  <w:rPr>
                    <w:i/>
                    <w:color w:val="1155CC"/>
                    <w:highlight w:val="white"/>
                    <w:u w:val="single"/>
                  </w:rPr>
                </w:rPrChange>
              </w:rPr>
              <w:t>Task 2.3.12 Projection of biomass consumption by fire</w:t>
            </w:r>
            <w:r>
              <w:fldChar w:fldCharType="end"/>
            </w:r>
            <w:r w:rsidRPr="007F7E2B">
              <w:rPr>
                <w:rPrChange w:id="3154" w:author="V2" w:date="2025-04-14T14:19:00Z" w16du:dateUtc="2025-04-14T19:19:00Z">
                  <w:rPr>
                    <w:highlight w:val="white"/>
                  </w:rPr>
                </w:rPrChange>
              </w:rPr>
              <w:t>, above.</w:t>
            </w:r>
          </w:p>
        </w:tc>
      </w:tr>
    </w:tbl>
    <w:p w14:paraId="0000023A" w14:textId="36514072" w:rsidR="00570313" w:rsidRPr="007F7E2B" w:rsidRDefault="0092717E">
      <w:pPr>
        <w:pStyle w:val="Heading4"/>
        <w:widowControl w:val="0"/>
        <w:numPr>
          <w:ilvl w:val="2"/>
          <w:numId w:val="14"/>
        </w:numPr>
        <w:spacing w:after="0"/>
      </w:pPr>
      <w:bookmarkStart w:id="3155" w:name="bookmark=kix.hneywso7jxy" w:colFirst="0" w:colLast="0"/>
      <w:bookmarkEnd w:id="3155"/>
      <w:r w:rsidRPr="007F7E2B">
        <w:t>Summation of ex-ante project scenario emissions from sources other than soil carbon (</w:t>
      </w:r>
      <w:r w:rsidR="00540429" w:rsidRPr="007F7E2B">
        <w:t>e.g</w:t>
      </w:r>
      <w:del w:id="3156" w:author="V2" w:date="2025-04-14T14:19:00Z" w16du:dateUtc="2025-04-14T19:19:00Z">
        <w:r w:rsidR="0018437E">
          <w:delText>.</w:delText>
        </w:r>
      </w:del>
      <w:ins w:id="3157" w:author="V2" w:date="2025-04-14T14:19:00Z" w16du:dateUtc="2025-04-14T19:19:00Z">
        <w:r w:rsidR="00540429" w:rsidRPr="007F7E2B">
          <w:t>.,</w:t>
        </w:r>
      </w:ins>
      <w:r w:rsidRPr="007F7E2B">
        <w:t xml:space="preserve"> biomass carbon pools, CH4, N2O, etc.) </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158"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159">
          <w:tblGrid>
            <w:gridCol w:w="1727"/>
            <w:gridCol w:w="8353"/>
          </w:tblGrid>
        </w:tblGridChange>
      </w:tblGrid>
      <w:tr w:rsidR="00570313" w:rsidRPr="007F7E2B" w14:paraId="04E13AFD" w14:textId="77777777">
        <w:tc>
          <w:tcPr>
            <w:tcW w:w="1727" w:type="dxa"/>
            <w:shd w:val="clear" w:color="auto" w:fill="auto"/>
            <w:tcMar>
              <w:top w:w="100" w:type="dxa"/>
              <w:left w:w="100" w:type="dxa"/>
              <w:bottom w:w="100" w:type="dxa"/>
              <w:right w:w="100" w:type="dxa"/>
            </w:tcMar>
            <w:tcPrChange w:id="3160" w:author="V2" w:date="2025-04-14T14:19:00Z" w16du:dateUtc="2025-04-14T19:19:00Z">
              <w:tcPr>
                <w:tcW w:w="1727" w:type="dxa"/>
                <w:shd w:val="clear" w:color="auto" w:fill="auto"/>
                <w:tcMar>
                  <w:top w:w="100" w:type="dxa"/>
                  <w:left w:w="100" w:type="dxa"/>
                  <w:bottom w:w="100" w:type="dxa"/>
                  <w:right w:w="100" w:type="dxa"/>
                </w:tcMar>
              </w:tcPr>
            </w:tcPrChange>
          </w:tcPr>
          <w:p w14:paraId="0000023B" w14:textId="77777777" w:rsidR="00570313" w:rsidRPr="007F7E2B" w:rsidRDefault="0092717E">
            <w:pPr>
              <w:widowControl w:val="0"/>
              <w:rPr>
                <w:rPrChange w:id="3161" w:author="V2" w:date="2025-04-14T14:19:00Z" w16du:dateUtc="2025-04-14T19:19:00Z">
                  <w:rPr>
                    <w:highlight w:val="white"/>
                  </w:rPr>
                </w:rPrChange>
              </w:rPr>
            </w:pPr>
            <w:r w:rsidRPr="007F7E2B">
              <w:rPr>
                <w:rPrChange w:id="3162"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163" w:author="V2" w:date="2025-04-14T14:19:00Z" w16du:dateUtc="2025-04-14T19:19:00Z">
              <w:tcPr>
                <w:tcW w:w="8353" w:type="dxa"/>
                <w:shd w:val="clear" w:color="auto" w:fill="auto"/>
                <w:tcMar>
                  <w:top w:w="100" w:type="dxa"/>
                  <w:left w:w="100" w:type="dxa"/>
                  <w:bottom w:w="100" w:type="dxa"/>
                  <w:right w:w="100" w:type="dxa"/>
                </w:tcMar>
              </w:tcPr>
            </w:tcPrChange>
          </w:tcPr>
          <w:p w14:paraId="0000023C" w14:textId="66222F40" w:rsidR="00570313" w:rsidRPr="007F7E2B" w:rsidRDefault="0092717E">
            <w:pPr>
              <w:widowControl w:val="0"/>
              <w:rPr>
                <w:i/>
                <w:rPrChange w:id="3164" w:author="V2" w:date="2025-04-14T14:19:00Z" w16du:dateUtc="2025-04-14T19:19:00Z">
                  <w:rPr>
                    <w:i/>
                    <w:highlight w:val="white"/>
                  </w:rPr>
                </w:rPrChange>
              </w:rPr>
            </w:pPr>
            <w:r w:rsidRPr="007F7E2B">
              <w:rPr>
                <w:rPrChange w:id="3165" w:author="V2" w:date="2025-04-14T14:19:00Z" w16du:dateUtc="2025-04-14T19:19:00Z">
                  <w:rPr>
                    <w:highlight w:val="white"/>
                  </w:rPr>
                </w:rPrChange>
              </w:rPr>
              <w:t>Required for all projects. This will be zero for projects with no projected changes in emissions from sources other than soil carbon (</w:t>
            </w:r>
            <w:r w:rsidR="00540429" w:rsidRPr="007F7E2B">
              <w:rPr>
                <w:rPrChange w:id="3166" w:author="V2" w:date="2025-04-14T14:19:00Z" w16du:dateUtc="2025-04-14T19:19:00Z">
                  <w:rPr>
                    <w:highlight w:val="white"/>
                  </w:rPr>
                </w:rPrChange>
              </w:rPr>
              <w:t>e.g</w:t>
            </w:r>
            <w:del w:id="3167" w:author="V2" w:date="2025-04-14T14:19:00Z" w16du:dateUtc="2025-04-14T19:19:00Z">
              <w:r w:rsidR="0018437E">
                <w:rPr>
                  <w:highlight w:val="white"/>
                </w:rPr>
                <w:delText>.</w:delText>
              </w:r>
            </w:del>
            <w:ins w:id="3168" w:author="V2" w:date="2025-04-14T14:19:00Z" w16du:dateUtc="2025-04-14T19:19:00Z">
              <w:r w:rsidR="00540429" w:rsidRPr="007F7E2B">
                <w:t>.,</w:t>
              </w:r>
            </w:ins>
            <w:r w:rsidRPr="007F7E2B">
              <w:rPr>
                <w:rPrChange w:id="3169" w:author="V2" w:date="2025-04-14T14:19:00Z" w16du:dateUtc="2025-04-14T19:19:00Z">
                  <w:rPr>
                    <w:highlight w:val="white"/>
                  </w:rPr>
                </w:rPrChange>
              </w:rPr>
              <w:t xml:space="preserve"> biomass carbon pools, CH4, N2O, etc.). If non-zero, appropriate adjustment must be made to interim crediting.</w:t>
            </w:r>
          </w:p>
        </w:tc>
      </w:tr>
      <w:tr w:rsidR="00570313" w:rsidRPr="007F7E2B" w14:paraId="4FA0BE99" w14:textId="77777777">
        <w:tc>
          <w:tcPr>
            <w:tcW w:w="1727" w:type="dxa"/>
            <w:shd w:val="clear" w:color="auto" w:fill="auto"/>
            <w:tcMar>
              <w:top w:w="100" w:type="dxa"/>
              <w:left w:w="100" w:type="dxa"/>
              <w:bottom w:w="100" w:type="dxa"/>
              <w:right w:w="100" w:type="dxa"/>
            </w:tcMar>
            <w:tcPrChange w:id="3170" w:author="V2" w:date="2025-04-14T14:19:00Z" w16du:dateUtc="2025-04-14T19:19:00Z">
              <w:tcPr>
                <w:tcW w:w="1727" w:type="dxa"/>
                <w:shd w:val="clear" w:color="auto" w:fill="auto"/>
                <w:tcMar>
                  <w:top w:w="100" w:type="dxa"/>
                  <w:left w:w="100" w:type="dxa"/>
                  <w:bottom w:w="100" w:type="dxa"/>
                  <w:right w:w="100" w:type="dxa"/>
                </w:tcMar>
              </w:tcPr>
            </w:tcPrChange>
          </w:tcPr>
          <w:p w14:paraId="0000023D" w14:textId="77777777" w:rsidR="00570313" w:rsidRPr="007F7E2B" w:rsidRDefault="0092717E">
            <w:pPr>
              <w:widowControl w:val="0"/>
              <w:rPr>
                <w:rPrChange w:id="3171" w:author="V2" w:date="2025-04-14T14:19:00Z" w16du:dateUtc="2025-04-14T19:19:00Z">
                  <w:rPr>
                    <w:highlight w:val="white"/>
                  </w:rPr>
                </w:rPrChange>
              </w:rPr>
            </w:pPr>
            <w:r w:rsidRPr="007F7E2B">
              <w:rPr>
                <w:rPrChange w:id="3172"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3173" w:author="V2" w:date="2025-04-14T14:19:00Z" w16du:dateUtc="2025-04-14T19:19:00Z">
              <w:tcPr>
                <w:tcW w:w="8353" w:type="dxa"/>
                <w:shd w:val="clear" w:color="auto" w:fill="auto"/>
                <w:tcMar>
                  <w:top w:w="100" w:type="dxa"/>
                  <w:left w:w="100" w:type="dxa"/>
                  <w:bottom w:w="100" w:type="dxa"/>
                  <w:right w:w="100" w:type="dxa"/>
                </w:tcMar>
              </w:tcPr>
            </w:tcPrChange>
          </w:tcPr>
          <w:p w14:paraId="0000023E" w14:textId="77777777" w:rsidR="00570313" w:rsidRPr="007F7E2B" w:rsidRDefault="0092717E">
            <w:pPr>
              <w:widowControl w:val="0"/>
              <w:rPr>
                <w:rPrChange w:id="3174" w:author="V2" w:date="2025-04-14T14:19:00Z" w16du:dateUtc="2025-04-14T19:19:00Z">
                  <w:rPr>
                    <w:highlight w:val="white"/>
                  </w:rPr>
                </w:rPrChange>
              </w:rPr>
            </w:pPr>
            <w:r w:rsidRPr="007F7E2B">
              <w:rPr>
                <w:rPrChange w:id="3175" w:author="V2" w:date="2025-04-14T14:19:00Z" w16du:dateUtc="2025-04-14T19:19:00Z">
                  <w:rPr>
                    <w:highlight w:val="white"/>
                  </w:rPr>
                </w:rPrChange>
              </w:rPr>
              <w:t>To sum current and future carbon sequestration and emissions under the project scenario.</w:t>
            </w:r>
          </w:p>
        </w:tc>
      </w:tr>
      <w:tr w:rsidR="00570313" w:rsidRPr="007F7E2B" w14:paraId="64BCC062" w14:textId="77777777">
        <w:tc>
          <w:tcPr>
            <w:tcW w:w="1727" w:type="dxa"/>
            <w:shd w:val="clear" w:color="auto" w:fill="auto"/>
            <w:tcMar>
              <w:top w:w="100" w:type="dxa"/>
              <w:left w:w="100" w:type="dxa"/>
              <w:bottom w:w="100" w:type="dxa"/>
              <w:right w:w="100" w:type="dxa"/>
            </w:tcMar>
            <w:tcPrChange w:id="3176" w:author="V2" w:date="2025-04-14T14:19:00Z" w16du:dateUtc="2025-04-14T19:19:00Z">
              <w:tcPr>
                <w:tcW w:w="1727" w:type="dxa"/>
                <w:shd w:val="clear" w:color="auto" w:fill="auto"/>
                <w:tcMar>
                  <w:top w:w="100" w:type="dxa"/>
                  <w:left w:w="100" w:type="dxa"/>
                  <w:bottom w:w="100" w:type="dxa"/>
                  <w:right w:w="100" w:type="dxa"/>
                </w:tcMar>
              </w:tcPr>
            </w:tcPrChange>
          </w:tcPr>
          <w:p w14:paraId="0000023F" w14:textId="77777777" w:rsidR="00570313" w:rsidRPr="007F7E2B" w:rsidRDefault="0092717E">
            <w:pPr>
              <w:widowControl w:val="0"/>
              <w:rPr>
                <w:rPrChange w:id="3177" w:author="V2" w:date="2025-04-14T14:19:00Z" w16du:dateUtc="2025-04-14T19:19:00Z">
                  <w:rPr>
                    <w:highlight w:val="white"/>
                  </w:rPr>
                </w:rPrChange>
              </w:rPr>
            </w:pPr>
            <w:r w:rsidRPr="007F7E2B">
              <w:rPr>
                <w:rPrChange w:id="3178"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179" w:author="V2" w:date="2025-04-14T14:19:00Z" w16du:dateUtc="2025-04-14T19:19:00Z">
              <w:tcPr>
                <w:tcW w:w="8353" w:type="dxa"/>
                <w:shd w:val="clear" w:color="auto" w:fill="auto"/>
                <w:tcMar>
                  <w:top w:w="100" w:type="dxa"/>
                  <w:left w:w="100" w:type="dxa"/>
                  <w:bottom w:w="100" w:type="dxa"/>
                  <w:right w:w="100" w:type="dxa"/>
                </w:tcMar>
              </w:tcPr>
            </w:tcPrChange>
          </w:tcPr>
          <w:p w14:paraId="00000240" w14:textId="487BA249" w:rsidR="00570313" w:rsidRPr="007F7E2B" w:rsidRDefault="0092717E">
            <w:pPr>
              <w:widowControl w:val="0"/>
              <w:rPr>
                <w:rPrChange w:id="3180" w:author="V2" w:date="2025-04-14T14:19:00Z" w16du:dateUtc="2025-04-14T19:19:00Z">
                  <w:rPr>
                    <w:highlight w:val="white"/>
                  </w:rPr>
                </w:rPrChange>
              </w:rPr>
            </w:pPr>
            <w:r w:rsidRPr="007F7E2B">
              <w:rPr>
                <w:rPrChange w:id="3181"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"https://verra.org/wp-content/uploads/imported/methodologies/VMD0035-Methods-to-Determine-the-Net-Change-in-Atmospheric-GHG-Resulting-from-Project-Activities-v1.0.pdf" \h</w:instrText>
            </w:r>
            <w:r w:rsidR="00282716">
              <w:fldChar w:fldCharType="separate"/>
            </w:r>
            <w:del w:id="3182" w:author="V2" w:date="2025-04-14T14:19:00Z" w16du:dateUtc="2025-04-14T19:19:00Z">
              <w:r w:rsidR="00570313">
                <w:rPr>
                  <w:color w:val="1155CC"/>
                  <w:highlight w:val="white"/>
                  <w:u w:val="single"/>
                </w:rPr>
                <w:delText>VMD0035</w:delText>
              </w:r>
            </w:del>
            <w:ins w:id="3183" w:author="V2" w:date="2025-04-14T14:19:00Z" w16du:dateUtc="2025-04-14T19:19:00Z">
              <w:r w:rsidR="00282716" w:rsidRPr="007F7E2B">
                <w:rPr>
                  <w:color w:val="1155CC"/>
                  <w:u w:val="single"/>
                </w:rPr>
                <w:t>TRS-17</w:t>
              </w:r>
            </w:ins>
            <w:r w:rsidRPr="007F7E2B">
              <w:rPr>
                <w:color w:val="1155CC"/>
                <w:u w:val="single"/>
                <w:rPrChange w:id="3184"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"https://verra.org/wp-content/uploads/imported/methodologies/VMD0035-Methods-to-Determine-the-Net-Change-in-Atmospheric-GHG-Resulting-from-Project-Activities-v1.0.pdf" \h</w:instrText>
            </w:r>
            <w:r>
              <w:fldChar w:fldCharType="separate"/>
            </w:r>
            <w:r w:rsidRPr="007F7E2B">
              <w:rPr>
                <w:i/>
                <w:color w:val="1155CC"/>
                <w:u w:val="single"/>
                <w:rPrChange w:id="3185" w:author="V2" w:date="2025-04-14T14:19:00Z" w16du:dateUtc="2025-04-14T19:19:00Z">
                  <w:rPr>
                    <w:i/>
                    <w:color w:val="1155CC"/>
                    <w:highlight w:val="white"/>
                    <w:u w:val="single"/>
                  </w:rPr>
                </w:rPrChange>
              </w:rPr>
              <w:t>Methods to Determine the Net Change in Atmospheric GHG Resulting from Project Activities</w:t>
            </w:r>
            <w:r>
              <w:fldChar w:fldCharType="end"/>
            </w:r>
            <w:r w:rsidRPr="007F7E2B">
              <w:rPr>
                <w:rPrChange w:id="3186" w:author="V2" w:date="2025-04-14T14:19:00Z" w16du:dateUtc="2025-04-14T19:19:00Z">
                  <w:rPr>
                    <w:highlight w:val="white"/>
                  </w:rPr>
                </w:rPrChange>
              </w:rPr>
              <w:t xml:space="preserve">, setting leakage variables to 0, as these will be accounted for in </w:t>
            </w:r>
            <w:r>
              <w:fldChar w:fldCharType="begin"/>
            </w:r>
            <w:r>
              <w:instrText>HYPERLINK \l "bookmark=id.6bkwqoo2mjyg" \h</w:instrText>
            </w:r>
            <w:r>
              <w:fldChar w:fldCharType="separate"/>
            </w:r>
            <w:r w:rsidRPr="007F7E2B">
              <w:rPr>
                <w:i/>
                <w:color w:val="1155CC"/>
                <w:u w:val="single"/>
                <w:rPrChange w:id="3187" w:author="V2" w:date="2025-04-14T14:19:00Z" w16du:dateUtc="2025-04-14T19:19:00Z">
                  <w:rPr>
                    <w:i/>
                    <w:color w:val="1155CC"/>
                    <w:highlight w:val="white"/>
                    <w:u w:val="single"/>
                  </w:rPr>
                </w:rPrChange>
              </w:rPr>
              <w:t>Task 2.6. Ex-post Quantification of Project Leakage</w:t>
            </w:r>
            <w:r>
              <w:fldChar w:fldCharType="end"/>
            </w:r>
            <w:r w:rsidRPr="007F7E2B">
              <w:rPr>
                <w:rPrChange w:id="3188" w:author="V2" w:date="2025-04-14T14:19:00Z" w16du:dateUtc="2025-04-14T19:19:00Z">
                  <w:rPr>
                    <w:highlight w:val="white"/>
                  </w:rPr>
                </w:rPrChange>
              </w:rPr>
              <w:t>.</w:t>
            </w:r>
          </w:p>
        </w:tc>
      </w:tr>
    </w:tbl>
    <w:p w14:paraId="00000241" w14:textId="77777777" w:rsidR="00570313" w:rsidRPr="007F7E2B" w:rsidRDefault="0092717E">
      <w:pPr>
        <w:pStyle w:val="Heading3"/>
        <w:numPr>
          <w:ilvl w:val="1"/>
          <w:numId w:val="14"/>
        </w:numPr>
        <w:spacing w:after="240"/>
      </w:pPr>
      <w:bookmarkStart w:id="3189" w:name="_Toc180594083"/>
      <w:bookmarkStart w:id="3190" w:name="_Toc180594490"/>
      <w:r w:rsidRPr="007F7E2B">
        <w:lastRenderedPageBreak/>
        <w:t>Ex-post Quantification of Project Emissions</w:t>
      </w:r>
      <w:bookmarkEnd w:id="3189"/>
      <w:bookmarkEnd w:id="3190"/>
    </w:p>
    <w:p w14:paraId="00000242" w14:textId="77777777" w:rsidR="00570313" w:rsidRPr="007F7E2B" w:rsidRDefault="0092717E">
      <w:pPr>
        <w:spacing w:after="240"/>
        <w:ind w:left="720"/>
      </w:pPr>
      <w:r w:rsidRPr="007F7E2B">
        <w:t xml:space="preserve">Ex-post accounting of GHG pools and emissions must be undertaken prior to each verification event, and at least once every five (5) years during the project crediting period. Note that where leakage mitigation measures include tree planting, agricultural intensification, fertilization, fodder production, and/or other measures to enhance cropland and/or grazing land areas, then any significant increase in GHG emissions associated with these activities must be accounted for using the relevant module, whether or not they occur within the project area, unless they are deemed not significant, or can otherwise be conservatively excluded. To determine the ex-post quantification of GHG pools and emissions in the project area, the Project Proponent should use the following steps, as applicable: </w:t>
      </w:r>
    </w:p>
    <w:p w14:paraId="00000243" w14:textId="77777777" w:rsidR="00570313" w:rsidRPr="007F7E2B" w:rsidRDefault="0092717E">
      <w:pPr>
        <w:pStyle w:val="Heading4"/>
        <w:widowControl w:val="0"/>
        <w:numPr>
          <w:ilvl w:val="2"/>
          <w:numId w:val="14"/>
        </w:numPr>
        <w:spacing w:after="0"/>
      </w:pPr>
      <w:r w:rsidRPr="007F7E2B">
        <w:t>Estimation of the carbon content of current soil carbon pools per unit of area, for each stratum</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191"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192">
          <w:tblGrid>
            <w:gridCol w:w="1727"/>
            <w:gridCol w:w="8353"/>
          </w:tblGrid>
        </w:tblGridChange>
      </w:tblGrid>
      <w:tr w:rsidR="00570313" w:rsidRPr="007F7E2B" w14:paraId="382D5069" w14:textId="77777777">
        <w:tc>
          <w:tcPr>
            <w:tcW w:w="1727" w:type="dxa"/>
            <w:shd w:val="clear" w:color="auto" w:fill="auto"/>
            <w:tcMar>
              <w:top w:w="100" w:type="dxa"/>
              <w:left w:w="100" w:type="dxa"/>
              <w:bottom w:w="100" w:type="dxa"/>
              <w:right w:w="100" w:type="dxa"/>
            </w:tcMar>
            <w:tcPrChange w:id="3193" w:author="V2" w:date="2025-04-14T14:19:00Z" w16du:dateUtc="2025-04-14T19:19:00Z">
              <w:tcPr>
                <w:tcW w:w="1727" w:type="dxa"/>
                <w:shd w:val="clear" w:color="auto" w:fill="auto"/>
                <w:tcMar>
                  <w:top w:w="100" w:type="dxa"/>
                  <w:left w:w="100" w:type="dxa"/>
                  <w:bottom w:w="100" w:type="dxa"/>
                  <w:right w:w="100" w:type="dxa"/>
                </w:tcMar>
              </w:tcPr>
            </w:tcPrChange>
          </w:tcPr>
          <w:p w14:paraId="00000244" w14:textId="77777777" w:rsidR="00570313" w:rsidRPr="007F7E2B" w:rsidRDefault="0092717E">
            <w:pPr>
              <w:widowControl w:val="0"/>
              <w:rPr>
                <w:rPrChange w:id="3194" w:author="V2" w:date="2025-04-14T14:19:00Z" w16du:dateUtc="2025-04-14T19:19:00Z">
                  <w:rPr>
                    <w:highlight w:val="white"/>
                  </w:rPr>
                </w:rPrChange>
              </w:rPr>
            </w:pPr>
            <w:r w:rsidRPr="007F7E2B">
              <w:rPr>
                <w:rPrChange w:id="3195"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196" w:author="V2" w:date="2025-04-14T14:19:00Z" w16du:dateUtc="2025-04-14T19:19:00Z">
              <w:tcPr>
                <w:tcW w:w="8353" w:type="dxa"/>
                <w:shd w:val="clear" w:color="auto" w:fill="auto"/>
                <w:tcMar>
                  <w:top w:w="100" w:type="dxa"/>
                  <w:left w:w="100" w:type="dxa"/>
                  <w:bottom w:w="100" w:type="dxa"/>
                  <w:right w:w="100" w:type="dxa"/>
                </w:tcMar>
              </w:tcPr>
            </w:tcPrChange>
          </w:tcPr>
          <w:p w14:paraId="00000245" w14:textId="77777777" w:rsidR="00570313" w:rsidRPr="007F7E2B" w:rsidRDefault="0092717E">
            <w:pPr>
              <w:widowControl w:val="0"/>
              <w:rPr>
                <w:rPrChange w:id="3197" w:author="V2" w:date="2025-04-14T14:19:00Z" w16du:dateUtc="2025-04-14T19:19:00Z">
                  <w:rPr>
                    <w:highlight w:val="white"/>
                  </w:rPr>
                </w:rPrChange>
              </w:rPr>
            </w:pPr>
            <w:r w:rsidRPr="007F7E2B">
              <w:rPr>
                <w:rPrChange w:id="3198" w:author="V2" w:date="2025-04-14T14:19:00Z" w16du:dateUtc="2025-04-14T19:19:00Z">
                  <w:rPr>
                    <w:highlight w:val="white"/>
                  </w:rPr>
                </w:rPrChange>
              </w:rPr>
              <w:t>Required for all projects.</w:t>
            </w:r>
          </w:p>
        </w:tc>
      </w:tr>
      <w:tr w:rsidR="00570313" w:rsidRPr="007F7E2B" w14:paraId="3D7299B2" w14:textId="77777777">
        <w:tc>
          <w:tcPr>
            <w:tcW w:w="1727" w:type="dxa"/>
            <w:shd w:val="clear" w:color="auto" w:fill="auto"/>
            <w:tcMar>
              <w:top w:w="100" w:type="dxa"/>
              <w:left w:w="100" w:type="dxa"/>
              <w:bottom w:w="100" w:type="dxa"/>
              <w:right w:w="100" w:type="dxa"/>
            </w:tcMar>
            <w:tcPrChange w:id="3199" w:author="V2" w:date="2025-04-14T14:19:00Z" w16du:dateUtc="2025-04-14T19:19:00Z">
              <w:tcPr>
                <w:tcW w:w="1727" w:type="dxa"/>
                <w:shd w:val="clear" w:color="auto" w:fill="auto"/>
                <w:tcMar>
                  <w:top w:w="100" w:type="dxa"/>
                  <w:left w:w="100" w:type="dxa"/>
                  <w:bottom w:w="100" w:type="dxa"/>
                  <w:right w:w="100" w:type="dxa"/>
                </w:tcMar>
              </w:tcPr>
            </w:tcPrChange>
          </w:tcPr>
          <w:p w14:paraId="00000246" w14:textId="77777777" w:rsidR="00570313" w:rsidRPr="007F7E2B" w:rsidRDefault="0092717E">
            <w:pPr>
              <w:widowControl w:val="0"/>
              <w:rPr>
                <w:rPrChange w:id="3200" w:author="V2" w:date="2025-04-14T14:19:00Z" w16du:dateUtc="2025-04-14T19:19:00Z">
                  <w:rPr>
                    <w:highlight w:val="white"/>
                  </w:rPr>
                </w:rPrChange>
              </w:rPr>
            </w:pPr>
            <w:r w:rsidRPr="007F7E2B">
              <w:rPr>
                <w:rPrChange w:id="3201"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3202" w:author="V2" w:date="2025-04-14T14:19:00Z" w16du:dateUtc="2025-04-14T19:19:00Z">
              <w:tcPr>
                <w:tcW w:w="8353" w:type="dxa"/>
                <w:shd w:val="clear" w:color="auto" w:fill="auto"/>
                <w:tcMar>
                  <w:top w:w="100" w:type="dxa"/>
                  <w:left w:w="100" w:type="dxa"/>
                  <w:bottom w:w="100" w:type="dxa"/>
                  <w:right w:w="100" w:type="dxa"/>
                </w:tcMar>
              </w:tcPr>
            </w:tcPrChange>
          </w:tcPr>
          <w:p w14:paraId="00000247" w14:textId="77777777" w:rsidR="00570313" w:rsidRPr="007F7E2B" w:rsidRDefault="0092717E">
            <w:pPr>
              <w:widowControl w:val="0"/>
              <w:rPr>
                <w:rPrChange w:id="3203" w:author="V2" w:date="2025-04-14T14:19:00Z" w16du:dateUtc="2025-04-14T19:19:00Z">
                  <w:rPr>
                    <w:highlight w:val="white"/>
                  </w:rPr>
                </w:rPrChange>
              </w:rPr>
            </w:pPr>
            <w:r w:rsidRPr="007F7E2B">
              <w:rPr>
                <w:rPrChange w:id="3204" w:author="V2" w:date="2025-04-14T14:19:00Z" w16du:dateUtc="2025-04-14T19:19:00Z">
                  <w:rPr>
                    <w:highlight w:val="white"/>
                  </w:rPr>
                </w:rPrChange>
              </w:rPr>
              <w:t>To sample the organic and inorganic soil carbon content in each stratum with a sampling intensity sufficient to allow estimation, at the required levels of statistical precision and accuracy, of the amount of soil carbon per unit area.</w:t>
            </w:r>
          </w:p>
        </w:tc>
      </w:tr>
      <w:tr w:rsidR="00570313" w:rsidRPr="007F7E2B" w14:paraId="707F1B6D" w14:textId="77777777">
        <w:tc>
          <w:tcPr>
            <w:tcW w:w="1727" w:type="dxa"/>
            <w:shd w:val="clear" w:color="auto" w:fill="auto"/>
            <w:tcMar>
              <w:top w:w="100" w:type="dxa"/>
              <w:left w:w="100" w:type="dxa"/>
              <w:bottom w:w="100" w:type="dxa"/>
              <w:right w:w="100" w:type="dxa"/>
            </w:tcMar>
            <w:tcPrChange w:id="3205" w:author="V2" w:date="2025-04-14T14:19:00Z" w16du:dateUtc="2025-04-14T19:19:00Z">
              <w:tcPr>
                <w:tcW w:w="1727" w:type="dxa"/>
                <w:shd w:val="clear" w:color="auto" w:fill="auto"/>
                <w:tcMar>
                  <w:top w:w="100" w:type="dxa"/>
                  <w:left w:w="100" w:type="dxa"/>
                  <w:bottom w:w="100" w:type="dxa"/>
                  <w:right w:w="100" w:type="dxa"/>
                </w:tcMar>
              </w:tcPr>
            </w:tcPrChange>
          </w:tcPr>
          <w:p w14:paraId="00000248" w14:textId="77777777" w:rsidR="00570313" w:rsidRPr="007F7E2B" w:rsidRDefault="0092717E">
            <w:pPr>
              <w:widowControl w:val="0"/>
              <w:rPr>
                <w:rPrChange w:id="3206" w:author="V2" w:date="2025-04-14T14:19:00Z" w16du:dateUtc="2025-04-14T19:19:00Z">
                  <w:rPr>
                    <w:highlight w:val="white"/>
                  </w:rPr>
                </w:rPrChange>
              </w:rPr>
            </w:pPr>
            <w:r w:rsidRPr="007F7E2B">
              <w:rPr>
                <w:rPrChange w:id="3207"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208" w:author="V2" w:date="2025-04-14T14:19:00Z" w16du:dateUtc="2025-04-14T19:19:00Z">
              <w:tcPr>
                <w:tcW w:w="8353" w:type="dxa"/>
                <w:shd w:val="clear" w:color="auto" w:fill="auto"/>
                <w:tcMar>
                  <w:top w:w="100" w:type="dxa"/>
                  <w:left w:w="100" w:type="dxa"/>
                  <w:bottom w:w="100" w:type="dxa"/>
                  <w:right w:w="100" w:type="dxa"/>
                </w:tcMar>
              </w:tcPr>
            </w:tcPrChange>
          </w:tcPr>
          <w:p w14:paraId="00000249" w14:textId="77777777" w:rsidR="00570313" w:rsidRPr="007F7E2B" w:rsidRDefault="0092717E">
            <w:pPr>
              <w:widowControl w:val="0"/>
              <w:rPr>
                <w:rPrChange w:id="3209" w:author="V2" w:date="2025-04-14T14:19:00Z" w16du:dateUtc="2025-04-14T19:19:00Z">
                  <w:rPr>
                    <w:highlight w:val="white"/>
                  </w:rPr>
                </w:rPrChange>
              </w:rPr>
            </w:pPr>
            <w:r w:rsidRPr="007F7E2B">
              <w:rPr>
                <w:rPrChange w:id="3210" w:author="V2" w:date="2025-04-14T14:19:00Z" w16du:dateUtc="2025-04-14T19:19:00Z">
                  <w:rPr>
                    <w:highlight w:val="white"/>
                  </w:rPr>
                </w:rPrChange>
              </w:rPr>
              <w:t xml:space="preserve">Use module </w:t>
            </w:r>
            <w:r>
              <w:fldChar w:fldCharType="begin"/>
            </w:r>
            <w:r>
              <w:instrText>HYPERLINK "https://verra.org/wp-content/uploads/imported/methodologies/VMD0021-Estimation-of-Stocks-in-the-Soil-Carbon-Pool-v1.0.pdf" \h</w:instrText>
            </w:r>
            <w:r>
              <w:fldChar w:fldCharType="separate"/>
            </w:r>
            <w:r w:rsidRPr="007F7E2B">
              <w:rPr>
                <w:color w:val="1155CC"/>
                <w:u w:val="single"/>
              </w:rPr>
              <w:t xml:space="preserve">VMD0021 </w:t>
            </w:r>
            <w:r>
              <w:fldChar w:fldCharType="end"/>
            </w:r>
            <w:r>
              <w:fldChar w:fldCharType="begin"/>
            </w:r>
            <w:r>
              <w:instrText>HYPERLINK "https://verra.org/wp-content/uploads/imported/methodologies/VMD0021-Estimation-of-Stocks-in-the-Soil-Carbon-Pool-v1.0.pdf" \h</w:instrText>
            </w:r>
            <w:r>
              <w:fldChar w:fldCharType="separate"/>
            </w:r>
            <w:r w:rsidRPr="007F7E2B">
              <w:rPr>
                <w:i/>
                <w:color w:val="1155CC"/>
                <w:u w:val="single"/>
              </w:rPr>
              <w:t>Estimation of Stocks in the Soil Carbon Pool</w:t>
            </w:r>
            <w:r>
              <w:fldChar w:fldCharType="end"/>
            </w:r>
            <w:r w:rsidRPr="007F7E2B">
              <w:rPr>
                <w:rPrChange w:id="3211" w:author="V2" w:date="2025-04-14T14:19:00Z" w16du:dateUtc="2025-04-14T19:19:00Z">
                  <w:rPr>
                    <w:highlight w:val="white"/>
                  </w:rPr>
                </w:rPrChange>
              </w:rPr>
              <w:t>.</w:t>
            </w:r>
          </w:p>
        </w:tc>
      </w:tr>
    </w:tbl>
    <w:p w14:paraId="0000024A" w14:textId="77777777" w:rsidR="00570313" w:rsidRPr="007F7E2B" w:rsidRDefault="0092717E">
      <w:pPr>
        <w:pStyle w:val="Heading4"/>
        <w:widowControl w:val="0"/>
        <w:numPr>
          <w:ilvl w:val="2"/>
          <w:numId w:val="14"/>
        </w:numPr>
        <w:spacing w:after="0"/>
      </w:pPr>
      <w:bookmarkStart w:id="3212" w:name="bookmark=id.qlciy9lb6mp" w:colFirst="0" w:colLast="0"/>
      <w:bookmarkEnd w:id="3212"/>
      <w:r w:rsidRPr="007F7E2B">
        <w:t>Estimation of the carbon content of above-ground woody and non-woody and below-ground living biomass pools</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213"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214">
          <w:tblGrid>
            <w:gridCol w:w="1727"/>
            <w:gridCol w:w="8353"/>
          </w:tblGrid>
        </w:tblGridChange>
      </w:tblGrid>
      <w:tr w:rsidR="00570313" w:rsidRPr="007F7E2B" w14:paraId="574C15AA" w14:textId="77777777">
        <w:tc>
          <w:tcPr>
            <w:tcW w:w="1727" w:type="dxa"/>
            <w:shd w:val="clear" w:color="auto" w:fill="auto"/>
            <w:tcMar>
              <w:top w:w="100" w:type="dxa"/>
              <w:left w:w="100" w:type="dxa"/>
              <w:bottom w:w="100" w:type="dxa"/>
              <w:right w:w="100" w:type="dxa"/>
            </w:tcMar>
            <w:tcPrChange w:id="3215" w:author="V2" w:date="2025-04-14T14:19:00Z" w16du:dateUtc="2025-04-14T19:19:00Z">
              <w:tcPr>
                <w:tcW w:w="1727" w:type="dxa"/>
                <w:shd w:val="clear" w:color="auto" w:fill="auto"/>
                <w:tcMar>
                  <w:top w:w="100" w:type="dxa"/>
                  <w:left w:w="100" w:type="dxa"/>
                  <w:bottom w:w="100" w:type="dxa"/>
                  <w:right w:w="100" w:type="dxa"/>
                </w:tcMar>
              </w:tcPr>
            </w:tcPrChange>
          </w:tcPr>
          <w:p w14:paraId="0000024B" w14:textId="77777777" w:rsidR="00570313" w:rsidRPr="007F7E2B" w:rsidRDefault="0092717E">
            <w:pPr>
              <w:widowControl w:val="0"/>
              <w:rPr>
                <w:rPrChange w:id="3216" w:author="V2" w:date="2025-04-14T14:19:00Z" w16du:dateUtc="2025-04-14T19:19:00Z">
                  <w:rPr>
                    <w:highlight w:val="white"/>
                  </w:rPr>
                </w:rPrChange>
              </w:rPr>
            </w:pPr>
            <w:r w:rsidRPr="007F7E2B">
              <w:rPr>
                <w:rPrChange w:id="3217"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218" w:author="V2" w:date="2025-04-14T14:19:00Z" w16du:dateUtc="2025-04-14T19:19:00Z">
              <w:tcPr>
                <w:tcW w:w="8353" w:type="dxa"/>
                <w:shd w:val="clear" w:color="auto" w:fill="auto"/>
                <w:tcMar>
                  <w:top w:w="100" w:type="dxa"/>
                  <w:left w:w="100" w:type="dxa"/>
                  <w:bottom w:w="100" w:type="dxa"/>
                  <w:right w:w="100" w:type="dxa"/>
                </w:tcMar>
              </w:tcPr>
            </w:tcPrChange>
          </w:tcPr>
          <w:p w14:paraId="0000024C" w14:textId="3B4D4A35" w:rsidR="00570313" w:rsidRPr="007F7E2B" w:rsidRDefault="0092717E">
            <w:pPr>
              <w:widowControl w:val="0"/>
              <w:rPr>
                <w:rPrChange w:id="3219" w:author="V2" w:date="2025-04-14T14:19:00Z" w16du:dateUtc="2025-04-14T19:19:00Z">
                  <w:rPr>
                    <w:highlight w:val="white"/>
                  </w:rPr>
                </w:rPrChange>
              </w:rPr>
            </w:pPr>
            <w:r w:rsidRPr="007F7E2B">
              <w:rPr>
                <w:rPrChange w:id="3220" w:author="V2" w:date="2025-04-14T14:19:00Z" w16du:dateUtc="2025-04-14T19:19:00Z">
                  <w:rPr>
                    <w:highlight w:val="white"/>
                  </w:rPr>
                </w:rPrChange>
              </w:rPr>
              <w:t xml:space="preserve">Required for all projects where the above-ground woody and non-woody biomass and below-ground living biomass carbon under the project scenario is found to be significantly less than that projected under the baseline scenarios at any time after the project start date. Optional under all other circumstances. </w:t>
            </w:r>
            <w:r w:rsidR="00151A65" w:rsidRPr="007F7E2B">
              <w:rPr>
                <w:rPrChange w:id="3221" w:author="V2" w:date="2025-04-14T14:19:00Z" w16du:dateUtc="2025-04-14T19:19:00Z">
                  <w:rPr>
                    <w:highlight w:val="white"/>
                  </w:rPr>
                </w:rPrChange>
              </w:rPr>
              <w:t>Typically</w:t>
            </w:r>
            <w:ins w:id="3222" w:author="V2" w:date="2025-04-14T14:19:00Z" w16du:dateUtc="2025-04-14T19:19:00Z">
              <w:r w:rsidR="00151A65" w:rsidRPr="007F7E2B">
                <w:t>,</w:t>
              </w:r>
            </w:ins>
            <w:r w:rsidRPr="007F7E2B">
              <w:rPr>
                <w:rPrChange w:id="3223" w:author="V2" w:date="2025-04-14T14:19:00Z" w16du:dateUtc="2025-04-14T19:19:00Z">
                  <w:rPr>
                    <w:highlight w:val="white"/>
                  </w:rPr>
                </w:rPrChange>
              </w:rPr>
              <w:t xml:space="preserve"> completion of this task will be required where the project area before the project start date contains more than scattered woody vegetation, and where the project activities include clearance, site preparation, burning, or other activities likely to eliminate woody vegetation, or alternatively to enhance the recruitment of woody vegetation.</w:t>
            </w:r>
          </w:p>
        </w:tc>
      </w:tr>
      <w:tr w:rsidR="00570313" w:rsidRPr="007F7E2B" w14:paraId="1CE7F859" w14:textId="77777777">
        <w:tc>
          <w:tcPr>
            <w:tcW w:w="1727" w:type="dxa"/>
            <w:shd w:val="clear" w:color="auto" w:fill="auto"/>
            <w:tcMar>
              <w:top w:w="100" w:type="dxa"/>
              <w:left w:w="100" w:type="dxa"/>
              <w:bottom w:w="100" w:type="dxa"/>
              <w:right w:w="100" w:type="dxa"/>
            </w:tcMar>
            <w:tcPrChange w:id="3224" w:author="V2" w:date="2025-04-14T14:19:00Z" w16du:dateUtc="2025-04-14T19:19:00Z">
              <w:tcPr>
                <w:tcW w:w="1727" w:type="dxa"/>
                <w:shd w:val="clear" w:color="auto" w:fill="auto"/>
                <w:tcMar>
                  <w:top w:w="100" w:type="dxa"/>
                  <w:left w:w="100" w:type="dxa"/>
                  <w:bottom w:w="100" w:type="dxa"/>
                  <w:right w:w="100" w:type="dxa"/>
                </w:tcMar>
              </w:tcPr>
            </w:tcPrChange>
          </w:tcPr>
          <w:p w14:paraId="0000024D" w14:textId="77777777" w:rsidR="00570313" w:rsidRPr="007F7E2B" w:rsidRDefault="0092717E">
            <w:pPr>
              <w:widowControl w:val="0"/>
              <w:rPr>
                <w:rPrChange w:id="3225" w:author="V2" w:date="2025-04-14T14:19:00Z" w16du:dateUtc="2025-04-14T19:19:00Z">
                  <w:rPr>
                    <w:highlight w:val="white"/>
                  </w:rPr>
                </w:rPrChange>
              </w:rPr>
            </w:pPr>
            <w:r w:rsidRPr="007F7E2B">
              <w:rPr>
                <w:rPrChange w:id="3226"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3227" w:author="V2" w:date="2025-04-14T14:19:00Z" w16du:dateUtc="2025-04-14T19:19:00Z">
              <w:tcPr>
                <w:tcW w:w="8353" w:type="dxa"/>
                <w:shd w:val="clear" w:color="auto" w:fill="auto"/>
                <w:tcMar>
                  <w:top w:w="100" w:type="dxa"/>
                  <w:left w:w="100" w:type="dxa"/>
                  <w:bottom w:w="100" w:type="dxa"/>
                  <w:right w:w="100" w:type="dxa"/>
                </w:tcMar>
              </w:tcPr>
            </w:tcPrChange>
          </w:tcPr>
          <w:p w14:paraId="0000024E" w14:textId="77777777" w:rsidR="00570313" w:rsidRPr="007F7E2B" w:rsidRDefault="0092717E">
            <w:pPr>
              <w:widowControl w:val="0"/>
              <w:rPr>
                <w:rPrChange w:id="3228" w:author="V2" w:date="2025-04-14T14:19:00Z" w16du:dateUtc="2025-04-14T19:19:00Z">
                  <w:rPr>
                    <w:highlight w:val="white"/>
                  </w:rPr>
                </w:rPrChange>
              </w:rPr>
            </w:pPr>
            <w:r w:rsidRPr="007F7E2B">
              <w:rPr>
                <w:rPrChange w:id="3229" w:author="V2" w:date="2025-04-14T14:19:00Z" w16du:dateUtc="2025-04-14T19:19:00Z">
                  <w:rPr>
                    <w:highlight w:val="white"/>
                  </w:rPr>
                </w:rPrChange>
              </w:rPr>
              <w:t xml:space="preserve">To sample the above-ground woody and non-woody biomass and below-ground living biomass pools in each stratum to a sampling intensity sufficient to allow </w:t>
            </w:r>
            <w:r w:rsidRPr="007F7E2B">
              <w:rPr>
                <w:rPrChange w:id="3230" w:author="V2" w:date="2025-04-14T14:19:00Z" w16du:dateUtc="2025-04-14T19:19:00Z">
                  <w:rPr>
                    <w:highlight w:val="white"/>
                  </w:rPr>
                </w:rPrChange>
              </w:rPr>
              <w:lastRenderedPageBreak/>
              <w:t>estimation to the required levels of statistical precision and accuracy of the amount of living biomass carbon per unit area.</w:t>
            </w:r>
          </w:p>
        </w:tc>
      </w:tr>
      <w:tr w:rsidR="00570313" w:rsidRPr="007F7E2B" w14:paraId="0A2F1CCB" w14:textId="77777777">
        <w:tc>
          <w:tcPr>
            <w:tcW w:w="1727" w:type="dxa"/>
            <w:shd w:val="clear" w:color="auto" w:fill="auto"/>
            <w:tcMar>
              <w:top w:w="100" w:type="dxa"/>
              <w:left w:w="100" w:type="dxa"/>
              <w:bottom w:w="100" w:type="dxa"/>
              <w:right w:w="100" w:type="dxa"/>
            </w:tcMar>
            <w:tcPrChange w:id="3231" w:author="V2" w:date="2025-04-14T14:19:00Z" w16du:dateUtc="2025-04-14T19:19:00Z">
              <w:tcPr>
                <w:tcW w:w="1727" w:type="dxa"/>
                <w:shd w:val="clear" w:color="auto" w:fill="auto"/>
                <w:tcMar>
                  <w:top w:w="100" w:type="dxa"/>
                  <w:left w:w="100" w:type="dxa"/>
                  <w:bottom w:w="100" w:type="dxa"/>
                  <w:right w:w="100" w:type="dxa"/>
                </w:tcMar>
              </w:tcPr>
            </w:tcPrChange>
          </w:tcPr>
          <w:p w14:paraId="0000024F" w14:textId="77777777" w:rsidR="00570313" w:rsidRPr="007F7E2B" w:rsidRDefault="0092717E">
            <w:pPr>
              <w:widowControl w:val="0"/>
              <w:rPr>
                <w:rPrChange w:id="3232" w:author="V2" w:date="2025-04-14T14:19:00Z" w16du:dateUtc="2025-04-14T19:19:00Z">
                  <w:rPr>
                    <w:highlight w:val="white"/>
                  </w:rPr>
                </w:rPrChange>
              </w:rPr>
            </w:pPr>
            <w:r w:rsidRPr="007F7E2B">
              <w:rPr>
                <w:rPrChange w:id="3233" w:author="V2" w:date="2025-04-14T14:19:00Z" w16du:dateUtc="2025-04-14T19:19:00Z">
                  <w:rPr>
                    <w:highlight w:val="white"/>
                  </w:rPr>
                </w:rPrChange>
              </w:rPr>
              <w:lastRenderedPageBreak/>
              <w:t>Method</w:t>
            </w:r>
          </w:p>
        </w:tc>
        <w:tc>
          <w:tcPr>
            <w:tcW w:w="8353" w:type="dxa"/>
            <w:shd w:val="clear" w:color="auto" w:fill="auto"/>
            <w:tcMar>
              <w:top w:w="100" w:type="dxa"/>
              <w:left w:w="100" w:type="dxa"/>
              <w:bottom w:w="100" w:type="dxa"/>
              <w:right w:w="100" w:type="dxa"/>
            </w:tcMar>
            <w:tcPrChange w:id="3234" w:author="V2" w:date="2025-04-14T14:19:00Z" w16du:dateUtc="2025-04-14T19:19:00Z">
              <w:tcPr>
                <w:tcW w:w="8353" w:type="dxa"/>
                <w:shd w:val="clear" w:color="auto" w:fill="auto"/>
                <w:tcMar>
                  <w:top w:w="100" w:type="dxa"/>
                  <w:left w:w="100" w:type="dxa"/>
                  <w:bottom w:w="100" w:type="dxa"/>
                  <w:right w:w="100" w:type="dxa"/>
                </w:tcMar>
              </w:tcPr>
            </w:tcPrChange>
          </w:tcPr>
          <w:p w14:paraId="00000250" w14:textId="4A0DA3E9" w:rsidR="00570313" w:rsidRPr="007F7E2B" w:rsidRDefault="0092717E">
            <w:pPr>
              <w:widowControl w:val="0"/>
              <w:rPr>
                <w:rPrChange w:id="3235" w:author="V2" w:date="2025-04-14T14:19:00Z" w16du:dateUtc="2025-04-14T19:19:00Z">
                  <w:rPr>
                    <w:highlight w:val="white"/>
                  </w:rPr>
                </w:rPrChange>
              </w:rPr>
            </w:pPr>
            <w:r w:rsidRPr="007F7E2B">
              <w:rPr>
                <w:rPrChange w:id="3236"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"https://verra.org/wp-content/uploads/imported/methodologies/VMD0022-Estimation-of-Carbon-Stocks-in-Living-Plant-Biomass-v1.0.pdf" \h</w:instrText>
            </w:r>
            <w:r w:rsidR="00282716">
              <w:fldChar w:fldCharType="separate"/>
            </w:r>
            <w:del w:id="3237" w:author="V2" w:date="2025-04-14T14:19:00Z" w16du:dateUtc="2025-04-14T19:19:00Z">
              <w:r w:rsidR="00570313">
                <w:rPr>
                  <w:color w:val="1155CC"/>
                  <w:u w:val="single"/>
                </w:rPr>
                <w:delText>VMD0022</w:delText>
              </w:r>
            </w:del>
            <w:ins w:id="3238" w:author="V2" w:date="2025-04-14T14:19:00Z" w16du:dateUtc="2025-04-14T19:19:00Z">
              <w:r w:rsidR="00282716" w:rsidRPr="007F7E2B">
                <w:rPr>
                  <w:color w:val="1155CC"/>
                  <w:u w:val="single"/>
                </w:rPr>
                <w:t>TRS-4</w:t>
              </w:r>
            </w:ins>
            <w:r w:rsidR="00282716">
              <w:fldChar w:fldCharType="end"/>
            </w:r>
            <w:r>
              <w:fldChar w:fldCharType="begin"/>
            </w:r>
            <w:r>
              <w:instrText>HYPERLINK "https://verra.org/wp-content/uploads/imported/methodologies/VMD0022-Estimation-of-Carbon-Stocks-in-Living-Plant-Biomass-v1.0.pdf" \h</w:instrText>
            </w:r>
            <w:r>
              <w:fldChar w:fldCharType="separate"/>
            </w:r>
            <w:r w:rsidRPr="007F7E2B">
              <w:rPr>
                <w:i/>
                <w:color w:val="1155CC"/>
                <w:u w:val="single"/>
              </w:rPr>
              <w:t xml:space="preserve"> Estimation of Carbon Stocks in Living Plant Biomass</w:t>
            </w:r>
            <w:r>
              <w:fldChar w:fldCharType="end"/>
            </w:r>
            <w:r w:rsidRPr="007F7E2B">
              <w:rPr>
                <w:rPrChange w:id="3239" w:author="V2" w:date="2025-04-14T14:19:00Z" w16du:dateUtc="2025-04-14T19:19:00Z">
                  <w:rPr>
                    <w:highlight w:val="white"/>
                  </w:rPr>
                </w:rPrChange>
              </w:rPr>
              <w:t>.</w:t>
            </w:r>
          </w:p>
        </w:tc>
      </w:tr>
    </w:tbl>
    <w:p w14:paraId="00000251" w14:textId="0855EFE0" w:rsidR="00570313" w:rsidRPr="007F7E2B" w:rsidRDefault="0092717E">
      <w:pPr>
        <w:pStyle w:val="Heading4"/>
        <w:widowControl w:val="0"/>
        <w:numPr>
          <w:ilvl w:val="2"/>
          <w:numId w:val="14"/>
        </w:numPr>
        <w:spacing w:after="0"/>
      </w:pPr>
      <w:bookmarkStart w:id="3240" w:name="bookmark=id.eha5ml8c0o18" w:colFirst="0" w:colLast="0"/>
      <w:bookmarkEnd w:id="3240"/>
      <w:r w:rsidRPr="007F7E2B">
        <w:t xml:space="preserve">Estimation of the amount of wood harvest from within the project area used </w:t>
      </w:r>
      <w:del w:id="3241" w:author="V2" w:date="2025-04-14T14:19:00Z" w16du:dateUtc="2025-04-14T19:19:00Z">
        <w:r w:rsidR="0018437E">
          <w:delText>for the production of</w:delText>
        </w:r>
      </w:del>
      <w:ins w:id="3242" w:author="V2" w:date="2025-04-14T14:19:00Z" w16du:dateUtc="2025-04-14T19:19:00Z">
        <w:r w:rsidR="0023002E" w:rsidRPr="007F7E2B">
          <w:t>to produce</w:t>
        </w:r>
      </w:ins>
      <w:r w:rsidRPr="007F7E2B">
        <w:t xml:space="preserve"> long-lived wood products</w:t>
      </w:r>
      <w:r w:rsidRPr="007F7E2B">
        <w:br/>
      </w:r>
    </w:p>
    <w:tbl>
      <w:tblPr>
        <w:tblW w:w="1008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243" w:author="V2" w:date="2025-04-14T14:19:00Z" w16du:dateUtc="2025-04-14T19:19:00Z">
          <w:tblPr>
            <w:tblW w:w="1008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244">
          <w:tblGrid>
            <w:gridCol w:w="1727"/>
            <w:gridCol w:w="8353"/>
          </w:tblGrid>
        </w:tblGridChange>
      </w:tblGrid>
      <w:tr w:rsidR="00570313" w:rsidRPr="007F7E2B" w14:paraId="4C703C89" w14:textId="77777777">
        <w:tc>
          <w:tcPr>
            <w:tcW w:w="1727" w:type="dxa"/>
            <w:shd w:val="clear" w:color="auto" w:fill="auto"/>
            <w:tcMar>
              <w:top w:w="100" w:type="dxa"/>
              <w:left w:w="100" w:type="dxa"/>
              <w:bottom w:w="100" w:type="dxa"/>
              <w:right w:w="100" w:type="dxa"/>
            </w:tcMar>
            <w:tcPrChange w:id="3245" w:author="V2" w:date="2025-04-14T14:19:00Z" w16du:dateUtc="2025-04-14T19:19:00Z">
              <w:tcPr>
                <w:tcW w:w="1727" w:type="dxa"/>
                <w:shd w:val="clear" w:color="auto" w:fill="auto"/>
                <w:tcMar>
                  <w:top w:w="100" w:type="dxa"/>
                  <w:left w:w="100" w:type="dxa"/>
                  <w:bottom w:w="100" w:type="dxa"/>
                  <w:right w:w="100" w:type="dxa"/>
                </w:tcMar>
              </w:tcPr>
            </w:tcPrChange>
          </w:tcPr>
          <w:p w14:paraId="00000252" w14:textId="77777777" w:rsidR="00570313" w:rsidRPr="007F7E2B" w:rsidRDefault="0092717E">
            <w:pPr>
              <w:widowControl w:val="0"/>
              <w:rPr>
                <w:rPrChange w:id="3246" w:author="V2" w:date="2025-04-14T14:19:00Z" w16du:dateUtc="2025-04-14T19:19:00Z">
                  <w:rPr>
                    <w:highlight w:val="white"/>
                  </w:rPr>
                </w:rPrChange>
              </w:rPr>
            </w:pPr>
            <w:r w:rsidRPr="007F7E2B">
              <w:rPr>
                <w:rPrChange w:id="3247"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248" w:author="V2" w:date="2025-04-14T14:19:00Z" w16du:dateUtc="2025-04-14T19:19:00Z">
              <w:tcPr>
                <w:tcW w:w="8353" w:type="dxa"/>
                <w:shd w:val="clear" w:color="auto" w:fill="auto"/>
                <w:tcMar>
                  <w:top w:w="100" w:type="dxa"/>
                  <w:left w:w="100" w:type="dxa"/>
                  <w:bottom w:w="100" w:type="dxa"/>
                  <w:right w:w="100" w:type="dxa"/>
                </w:tcMar>
              </w:tcPr>
            </w:tcPrChange>
          </w:tcPr>
          <w:p w14:paraId="00000253" w14:textId="24E3702F" w:rsidR="00570313" w:rsidRPr="007F7E2B" w:rsidRDefault="0092717E">
            <w:pPr>
              <w:widowControl w:val="0"/>
              <w:rPr>
                <w:rPrChange w:id="3249" w:author="V2" w:date="2025-04-14T14:19:00Z" w16du:dateUtc="2025-04-14T19:19:00Z">
                  <w:rPr>
                    <w:highlight w:val="white"/>
                  </w:rPr>
                </w:rPrChange>
              </w:rPr>
            </w:pPr>
            <w:r w:rsidRPr="007F7E2B">
              <w:rPr>
                <w:rPrChange w:id="3250" w:author="V2" w:date="2025-04-14T14:19:00Z" w16du:dateUtc="2025-04-14T19:19:00Z">
                  <w:rPr>
                    <w:highlight w:val="white"/>
                  </w:rPr>
                </w:rPrChange>
              </w:rPr>
              <w:t xml:space="preserve">Required for all projects where the harvest of woody biomass within the project area is expected to be significantly lower under the project scenario as compared with the baseline scenario at any time within the project crediting period, and some or </w:t>
            </w:r>
            <w:r w:rsidR="0023002E" w:rsidRPr="007F7E2B">
              <w:rPr>
                <w:rPrChange w:id="3251" w:author="V2" w:date="2025-04-14T14:19:00Z" w16du:dateUtc="2025-04-14T19:19:00Z">
                  <w:rPr>
                    <w:highlight w:val="white"/>
                  </w:rPr>
                </w:rPrChange>
              </w:rPr>
              <w:t>all</w:t>
            </w:r>
            <w:r w:rsidRPr="007F7E2B">
              <w:rPr>
                <w:rPrChange w:id="3252" w:author="V2" w:date="2025-04-14T14:19:00Z" w16du:dateUtc="2025-04-14T19:19:00Z">
                  <w:rPr>
                    <w:highlight w:val="white"/>
                  </w:rPr>
                </w:rPrChange>
              </w:rPr>
              <w:t xml:space="preserve"> </w:t>
            </w:r>
            <w:del w:id="3253" w:author="V2" w:date="2025-04-14T14:19:00Z" w16du:dateUtc="2025-04-14T19:19:00Z">
              <w:r w:rsidR="0018437E">
                <w:rPr>
                  <w:highlight w:val="white"/>
                </w:rPr>
                <w:delText xml:space="preserve">of </w:delText>
              </w:r>
            </w:del>
            <w:r w:rsidRPr="007F7E2B">
              <w:rPr>
                <w:rPrChange w:id="3254" w:author="V2" w:date="2025-04-14T14:19:00Z" w16du:dateUtc="2025-04-14T19:19:00Z">
                  <w:rPr>
                    <w:highlight w:val="white"/>
                  </w:rPr>
                </w:rPrChange>
              </w:rPr>
              <w:t xml:space="preserve">that woody biomass is used </w:t>
            </w:r>
            <w:del w:id="3255" w:author="V2" w:date="2025-04-14T14:19:00Z" w16du:dateUtc="2025-04-14T19:19:00Z">
              <w:r w:rsidR="0018437E">
                <w:rPr>
                  <w:highlight w:val="white"/>
                </w:rPr>
                <w:delText>for the production of</w:delText>
              </w:r>
            </w:del>
            <w:ins w:id="3256" w:author="V2" w:date="2025-04-14T14:19:00Z" w16du:dateUtc="2025-04-14T19:19:00Z">
              <w:r w:rsidR="00F53418" w:rsidRPr="007F7E2B">
                <w:t>to produce</w:t>
              </w:r>
            </w:ins>
            <w:r w:rsidRPr="007F7E2B">
              <w:rPr>
                <w:rPrChange w:id="3257" w:author="V2" w:date="2025-04-14T14:19:00Z" w16du:dateUtc="2025-04-14T19:19:00Z">
                  <w:rPr>
                    <w:highlight w:val="white"/>
                  </w:rPr>
                </w:rPrChange>
              </w:rPr>
              <w:t xml:space="preserve"> long-lived wood products. Optional but recommended in the case that harvests of woody biomass under the project scenario are expected to be significantly greater than those under the baseline scenario. Optional but not recommended in the case where no significant wood harvest takes place under either the baseline or project scenario, or where no significant change in levels of wood harvest are expected under the project scenario, as compared with the baseline scenario.</w:t>
            </w:r>
          </w:p>
        </w:tc>
      </w:tr>
      <w:tr w:rsidR="00570313" w:rsidRPr="007F7E2B" w14:paraId="08CF34BB" w14:textId="77777777">
        <w:tc>
          <w:tcPr>
            <w:tcW w:w="1727" w:type="dxa"/>
            <w:shd w:val="clear" w:color="auto" w:fill="auto"/>
            <w:tcMar>
              <w:top w:w="100" w:type="dxa"/>
              <w:left w:w="100" w:type="dxa"/>
              <w:bottom w:w="100" w:type="dxa"/>
              <w:right w:w="100" w:type="dxa"/>
            </w:tcMar>
            <w:tcPrChange w:id="3258" w:author="V2" w:date="2025-04-14T14:19:00Z" w16du:dateUtc="2025-04-14T19:19:00Z">
              <w:tcPr>
                <w:tcW w:w="1727" w:type="dxa"/>
                <w:shd w:val="clear" w:color="auto" w:fill="auto"/>
                <w:tcMar>
                  <w:top w:w="100" w:type="dxa"/>
                  <w:left w:w="100" w:type="dxa"/>
                  <w:bottom w:w="100" w:type="dxa"/>
                  <w:right w:w="100" w:type="dxa"/>
                </w:tcMar>
              </w:tcPr>
            </w:tcPrChange>
          </w:tcPr>
          <w:p w14:paraId="00000254" w14:textId="77777777" w:rsidR="00570313" w:rsidRPr="007F7E2B" w:rsidRDefault="0092717E">
            <w:pPr>
              <w:widowControl w:val="0"/>
              <w:rPr>
                <w:rPrChange w:id="3259" w:author="V2" w:date="2025-04-14T14:19:00Z" w16du:dateUtc="2025-04-14T19:19:00Z">
                  <w:rPr>
                    <w:highlight w:val="white"/>
                  </w:rPr>
                </w:rPrChange>
              </w:rPr>
            </w:pPr>
            <w:r w:rsidRPr="007F7E2B">
              <w:rPr>
                <w:rPrChange w:id="3260"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3261" w:author="V2" w:date="2025-04-14T14:19:00Z" w16du:dateUtc="2025-04-14T19:19:00Z">
              <w:tcPr>
                <w:tcW w:w="8353" w:type="dxa"/>
                <w:shd w:val="clear" w:color="auto" w:fill="auto"/>
                <w:tcMar>
                  <w:top w:w="100" w:type="dxa"/>
                  <w:left w:w="100" w:type="dxa"/>
                  <w:bottom w:w="100" w:type="dxa"/>
                  <w:right w:w="100" w:type="dxa"/>
                </w:tcMar>
              </w:tcPr>
            </w:tcPrChange>
          </w:tcPr>
          <w:p w14:paraId="00000255" w14:textId="77777777" w:rsidR="00570313" w:rsidRPr="007F7E2B" w:rsidRDefault="0092717E">
            <w:pPr>
              <w:widowControl w:val="0"/>
              <w:rPr>
                <w:rPrChange w:id="3262" w:author="V2" w:date="2025-04-14T14:19:00Z" w16du:dateUtc="2025-04-14T19:19:00Z">
                  <w:rPr>
                    <w:highlight w:val="white"/>
                  </w:rPr>
                </w:rPrChange>
              </w:rPr>
            </w:pPr>
            <w:r w:rsidRPr="007F7E2B">
              <w:rPr>
                <w:rPrChange w:id="3263" w:author="V2" w:date="2025-04-14T14:19:00Z" w16du:dateUtc="2025-04-14T19:19:00Z">
                  <w:rPr>
                    <w:highlight w:val="white"/>
                  </w:rPr>
                </w:rPrChange>
              </w:rPr>
              <w:t>To estimate the amount of woody biomass harvesting taking place within the project area during a monitoring period.</w:t>
            </w:r>
          </w:p>
        </w:tc>
      </w:tr>
      <w:tr w:rsidR="00570313" w:rsidRPr="007F7E2B" w14:paraId="10269F10" w14:textId="77777777">
        <w:tc>
          <w:tcPr>
            <w:tcW w:w="1727" w:type="dxa"/>
            <w:shd w:val="clear" w:color="auto" w:fill="auto"/>
            <w:tcMar>
              <w:top w:w="100" w:type="dxa"/>
              <w:left w:w="100" w:type="dxa"/>
              <w:bottom w:w="100" w:type="dxa"/>
              <w:right w:w="100" w:type="dxa"/>
            </w:tcMar>
            <w:tcPrChange w:id="3264" w:author="V2" w:date="2025-04-14T14:19:00Z" w16du:dateUtc="2025-04-14T19:19:00Z">
              <w:tcPr>
                <w:tcW w:w="1727" w:type="dxa"/>
                <w:shd w:val="clear" w:color="auto" w:fill="auto"/>
                <w:tcMar>
                  <w:top w:w="100" w:type="dxa"/>
                  <w:left w:w="100" w:type="dxa"/>
                  <w:bottom w:w="100" w:type="dxa"/>
                  <w:right w:w="100" w:type="dxa"/>
                </w:tcMar>
              </w:tcPr>
            </w:tcPrChange>
          </w:tcPr>
          <w:p w14:paraId="00000256" w14:textId="77777777" w:rsidR="00570313" w:rsidRPr="007F7E2B" w:rsidRDefault="0092717E">
            <w:pPr>
              <w:widowControl w:val="0"/>
              <w:rPr>
                <w:rPrChange w:id="3265" w:author="V2" w:date="2025-04-14T14:19:00Z" w16du:dateUtc="2025-04-14T19:19:00Z">
                  <w:rPr>
                    <w:highlight w:val="white"/>
                  </w:rPr>
                </w:rPrChange>
              </w:rPr>
            </w:pPr>
            <w:r w:rsidRPr="007F7E2B">
              <w:rPr>
                <w:rPrChange w:id="3266"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267" w:author="V2" w:date="2025-04-14T14:19:00Z" w16du:dateUtc="2025-04-14T19:19:00Z">
              <w:tcPr>
                <w:tcW w:w="8353" w:type="dxa"/>
                <w:shd w:val="clear" w:color="auto" w:fill="auto"/>
                <w:tcMar>
                  <w:top w:w="100" w:type="dxa"/>
                  <w:left w:w="100" w:type="dxa"/>
                  <w:bottom w:w="100" w:type="dxa"/>
                  <w:right w:w="100" w:type="dxa"/>
                </w:tcMar>
              </w:tcPr>
            </w:tcPrChange>
          </w:tcPr>
          <w:p w14:paraId="00000257" w14:textId="44537598" w:rsidR="00570313" w:rsidRPr="007F7E2B" w:rsidRDefault="0092717E">
            <w:pPr>
              <w:widowControl w:val="0"/>
              <w:rPr>
                <w:rPrChange w:id="3268" w:author="V2" w:date="2025-04-14T14:19:00Z" w16du:dateUtc="2025-04-14T19:19:00Z">
                  <w:rPr>
                    <w:highlight w:val="white"/>
                  </w:rPr>
                </w:rPrChange>
              </w:rPr>
            </w:pPr>
            <w:r w:rsidRPr="007F7E2B">
              <w:rPr>
                <w:rPrChange w:id="3269"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"https://verra.org/wp-content/uploads/imported/methodologies/VMD0025-Estimation-of-Woody-Biomass-Harvesting-and-Utilization-v1.0.pdf" \h</w:instrText>
            </w:r>
            <w:r w:rsidR="00282716">
              <w:fldChar w:fldCharType="separate"/>
            </w:r>
            <w:del w:id="3270" w:author="V2" w:date="2025-04-14T14:19:00Z" w16du:dateUtc="2025-04-14T19:19:00Z">
              <w:r w:rsidR="00570313">
                <w:rPr>
                  <w:color w:val="1155CC"/>
                  <w:u w:val="single"/>
                </w:rPr>
                <w:delText>VMD0025</w:delText>
              </w:r>
            </w:del>
            <w:ins w:id="3271" w:author="V2" w:date="2025-04-14T14:19:00Z" w16du:dateUtc="2025-04-14T19:19:00Z">
              <w:r w:rsidR="00282716" w:rsidRPr="007F7E2B">
                <w:rPr>
                  <w:color w:val="1155CC"/>
                  <w:u w:val="single"/>
                </w:rPr>
                <w:t>TRS-7</w:t>
              </w:r>
            </w:ins>
            <w:r w:rsidRPr="007F7E2B">
              <w:rPr>
                <w:color w:val="1155CC"/>
                <w:u w:val="single"/>
              </w:rPr>
              <w:t xml:space="preserve"> </w:t>
            </w:r>
            <w:r w:rsidR="00282716">
              <w:fldChar w:fldCharType="end"/>
            </w:r>
            <w:r>
              <w:fldChar w:fldCharType="begin"/>
            </w:r>
            <w:r>
              <w:instrText>HYPERLINK "https://verra.org/wp-content/uploads/imported/methodologies/VMD0025-Estimation-of-Woody-Biomass-Harvesting-and-Utilization-v1.0.pdf" \h</w:instrText>
            </w:r>
            <w:r>
              <w:fldChar w:fldCharType="separate"/>
            </w:r>
            <w:r w:rsidRPr="007F7E2B">
              <w:rPr>
                <w:i/>
                <w:color w:val="1155CC"/>
                <w:u w:val="single"/>
              </w:rPr>
              <w:t>Estimation of Woody Biomass Harvesting and Utilization</w:t>
            </w:r>
            <w:r>
              <w:fldChar w:fldCharType="end"/>
            </w:r>
            <w:r w:rsidRPr="007F7E2B">
              <w:rPr>
                <w:rPrChange w:id="3272" w:author="V2" w:date="2025-04-14T14:19:00Z" w16du:dateUtc="2025-04-14T19:19:00Z">
                  <w:rPr>
                    <w:highlight w:val="white"/>
                  </w:rPr>
                </w:rPrChange>
              </w:rPr>
              <w:t>.</w:t>
            </w:r>
          </w:p>
        </w:tc>
      </w:tr>
    </w:tbl>
    <w:p w14:paraId="00000258" w14:textId="77777777" w:rsidR="00570313" w:rsidRPr="007F7E2B" w:rsidRDefault="0092717E">
      <w:pPr>
        <w:pStyle w:val="Heading4"/>
        <w:widowControl w:val="0"/>
        <w:numPr>
          <w:ilvl w:val="2"/>
          <w:numId w:val="14"/>
        </w:numPr>
        <w:spacing w:after="0"/>
      </w:pPr>
      <w:bookmarkStart w:id="3273" w:name="bookmark=id.sqpn8lceyofk" w:colFirst="0" w:colLast="0"/>
      <w:bookmarkEnd w:id="3273"/>
      <w:r w:rsidRPr="007F7E2B">
        <w:t>Long-lived wood products</w:t>
      </w:r>
      <w:r w:rsidRPr="007F7E2B">
        <w:br/>
      </w:r>
    </w:p>
    <w:tbl>
      <w:tblPr>
        <w:tblW w:w="10080" w:type="dxa"/>
        <w:tblInd w:w="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274" w:author="V2" w:date="2025-04-14T14:19:00Z" w16du:dateUtc="2025-04-14T19:19:00Z">
          <w:tblPr>
            <w:tblW w:w="10080" w:type="dxa"/>
            <w:tblInd w:w="5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275">
          <w:tblGrid>
            <w:gridCol w:w="1727"/>
            <w:gridCol w:w="8353"/>
          </w:tblGrid>
        </w:tblGridChange>
      </w:tblGrid>
      <w:tr w:rsidR="00570313" w:rsidRPr="007F7E2B" w14:paraId="34B0D3F9" w14:textId="77777777">
        <w:tc>
          <w:tcPr>
            <w:tcW w:w="1727" w:type="dxa"/>
            <w:shd w:val="clear" w:color="auto" w:fill="auto"/>
            <w:tcMar>
              <w:top w:w="100" w:type="dxa"/>
              <w:left w:w="100" w:type="dxa"/>
              <w:bottom w:w="100" w:type="dxa"/>
              <w:right w:w="100" w:type="dxa"/>
            </w:tcMar>
            <w:tcPrChange w:id="3276" w:author="V2" w:date="2025-04-14T14:19:00Z" w16du:dateUtc="2025-04-14T19:19:00Z">
              <w:tcPr>
                <w:tcW w:w="1727" w:type="dxa"/>
                <w:shd w:val="clear" w:color="auto" w:fill="auto"/>
                <w:tcMar>
                  <w:top w:w="100" w:type="dxa"/>
                  <w:left w:w="100" w:type="dxa"/>
                  <w:bottom w:w="100" w:type="dxa"/>
                  <w:right w:w="100" w:type="dxa"/>
                </w:tcMar>
              </w:tcPr>
            </w:tcPrChange>
          </w:tcPr>
          <w:p w14:paraId="00000259" w14:textId="77777777" w:rsidR="00570313" w:rsidRPr="007F7E2B" w:rsidRDefault="0092717E">
            <w:pPr>
              <w:widowControl w:val="0"/>
              <w:rPr>
                <w:rPrChange w:id="3277" w:author="V2" w:date="2025-04-14T14:19:00Z" w16du:dateUtc="2025-04-14T19:19:00Z">
                  <w:rPr>
                    <w:highlight w:val="white"/>
                  </w:rPr>
                </w:rPrChange>
              </w:rPr>
            </w:pPr>
            <w:r w:rsidRPr="007F7E2B">
              <w:rPr>
                <w:rPrChange w:id="3278"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279" w:author="V2" w:date="2025-04-14T14:19:00Z" w16du:dateUtc="2025-04-14T19:19:00Z">
              <w:tcPr>
                <w:tcW w:w="8353" w:type="dxa"/>
                <w:shd w:val="clear" w:color="auto" w:fill="auto"/>
                <w:tcMar>
                  <w:top w:w="100" w:type="dxa"/>
                  <w:left w:w="100" w:type="dxa"/>
                  <w:bottom w:w="100" w:type="dxa"/>
                  <w:right w:w="100" w:type="dxa"/>
                </w:tcMar>
              </w:tcPr>
            </w:tcPrChange>
          </w:tcPr>
          <w:p w14:paraId="0000025A" w14:textId="4E02544D" w:rsidR="00570313" w:rsidRPr="007F7E2B" w:rsidRDefault="0092717E">
            <w:pPr>
              <w:widowControl w:val="0"/>
              <w:rPr>
                <w:rPrChange w:id="3280" w:author="V2" w:date="2025-04-14T14:19:00Z" w16du:dateUtc="2025-04-14T19:19:00Z">
                  <w:rPr>
                    <w:highlight w:val="white"/>
                  </w:rPr>
                </w:rPrChange>
              </w:rPr>
            </w:pPr>
            <w:r w:rsidRPr="007F7E2B">
              <w:rPr>
                <w:rPrChange w:id="3281" w:author="V2" w:date="2025-04-14T14:19:00Z" w16du:dateUtc="2025-04-14T19:19:00Z">
                  <w:rPr>
                    <w:highlight w:val="white"/>
                  </w:rPr>
                </w:rPrChange>
              </w:rPr>
              <w:t xml:space="preserve">Required for all projects where the harvest of woody biomass within the project area is expected to be significantly lower under the project scenario as compared with the baseline scenario at any time within the project crediting period, and some or </w:t>
            </w:r>
            <w:r w:rsidR="0023002E" w:rsidRPr="007F7E2B">
              <w:rPr>
                <w:rPrChange w:id="3282" w:author="V2" w:date="2025-04-14T14:19:00Z" w16du:dateUtc="2025-04-14T19:19:00Z">
                  <w:rPr>
                    <w:highlight w:val="white"/>
                  </w:rPr>
                </w:rPrChange>
              </w:rPr>
              <w:t>all</w:t>
            </w:r>
            <w:r w:rsidRPr="007F7E2B">
              <w:rPr>
                <w:rPrChange w:id="3283" w:author="V2" w:date="2025-04-14T14:19:00Z" w16du:dateUtc="2025-04-14T19:19:00Z">
                  <w:rPr>
                    <w:highlight w:val="white"/>
                  </w:rPr>
                </w:rPrChange>
              </w:rPr>
              <w:t xml:space="preserve"> </w:t>
            </w:r>
            <w:del w:id="3284" w:author="V2" w:date="2025-04-14T14:19:00Z" w16du:dateUtc="2025-04-14T19:19:00Z">
              <w:r w:rsidR="0018437E">
                <w:rPr>
                  <w:highlight w:val="white"/>
                </w:rPr>
                <w:delText xml:space="preserve">of </w:delText>
              </w:r>
            </w:del>
            <w:r w:rsidRPr="007F7E2B">
              <w:rPr>
                <w:rPrChange w:id="3285" w:author="V2" w:date="2025-04-14T14:19:00Z" w16du:dateUtc="2025-04-14T19:19:00Z">
                  <w:rPr>
                    <w:highlight w:val="white"/>
                  </w:rPr>
                </w:rPrChange>
              </w:rPr>
              <w:t xml:space="preserve">that woody biomass is used </w:t>
            </w:r>
            <w:del w:id="3286" w:author="V2" w:date="2025-04-14T14:19:00Z" w16du:dateUtc="2025-04-14T19:19:00Z">
              <w:r w:rsidR="0018437E">
                <w:rPr>
                  <w:highlight w:val="white"/>
                </w:rPr>
                <w:delText>for the production of</w:delText>
              </w:r>
            </w:del>
            <w:ins w:id="3287" w:author="V2" w:date="2025-04-14T14:19:00Z" w16du:dateUtc="2025-04-14T19:19:00Z">
              <w:r w:rsidR="00F53418" w:rsidRPr="007F7E2B">
                <w:t>to produce</w:t>
              </w:r>
            </w:ins>
            <w:r w:rsidRPr="007F7E2B">
              <w:rPr>
                <w:rPrChange w:id="3288" w:author="V2" w:date="2025-04-14T14:19:00Z" w16du:dateUtc="2025-04-14T19:19:00Z">
                  <w:rPr>
                    <w:highlight w:val="white"/>
                  </w:rPr>
                </w:rPrChange>
              </w:rPr>
              <w:t xml:space="preserve"> long-lived wood products. Optional but recommended in the case that harvests of woody biomass under the project scenario are expected to be significantly greater than those under the baseline scenario. Optional but not recommended in the case where no significant wood harvest takes place under either the baseline or project </w:t>
            </w:r>
            <w:r w:rsidRPr="007F7E2B">
              <w:rPr>
                <w:rPrChange w:id="3289" w:author="V2" w:date="2025-04-14T14:19:00Z" w16du:dateUtc="2025-04-14T19:19:00Z">
                  <w:rPr>
                    <w:highlight w:val="white"/>
                  </w:rPr>
                </w:rPrChange>
              </w:rPr>
              <w:lastRenderedPageBreak/>
              <w:t>scenario, or where no significant change in levels of wood harvest are expected under the project scenario, as compared with the baseline scenario.</w:t>
            </w:r>
          </w:p>
        </w:tc>
      </w:tr>
      <w:tr w:rsidR="00570313" w:rsidRPr="007F7E2B" w14:paraId="7EC0C2E8" w14:textId="77777777">
        <w:tc>
          <w:tcPr>
            <w:tcW w:w="1727" w:type="dxa"/>
            <w:shd w:val="clear" w:color="auto" w:fill="auto"/>
            <w:tcMar>
              <w:top w:w="100" w:type="dxa"/>
              <w:left w:w="100" w:type="dxa"/>
              <w:bottom w:w="100" w:type="dxa"/>
              <w:right w:w="100" w:type="dxa"/>
            </w:tcMar>
            <w:tcPrChange w:id="3290" w:author="V2" w:date="2025-04-14T14:19:00Z" w16du:dateUtc="2025-04-14T19:19:00Z">
              <w:tcPr>
                <w:tcW w:w="1727" w:type="dxa"/>
                <w:shd w:val="clear" w:color="auto" w:fill="auto"/>
                <w:tcMar>
                  <w:top w:w="100" w:type="dxa"/>
                  <w:left w:w="100" w:type="dxa"/>
                  <w:bottom w:w="100" w:type="dxa"/>
                  <w:right w:w="100" w:type="dxa"/>
                </w:tcMar>
              </w:tcPr>
            </w:tcPrChange>
          </w:tcPr>
          <w:p w14:paraId="0000025B" w14:textId="77777777" w:rsidR="00570313" w:rsidRPr="007F7E2B" w:rsidRDefault="0092717E">
            <w:pPr>
              <w:widowControl w:val="0"/>
              <w:rPr>
                <w:rPrChange w:id="3291" w:author="V2" w:date="2025-04-14T14:19:00Z" w16du:dateUtc="2025-04-14T19:19:00Z">
                  <w:rPr>
                    <w:highlight w:val="white"/>
                  </w:rPr>
                </w:rPrChange>
              </w:rPr>
            </w:pPr>
            <w:r w:rsidRPr="007F7E2B">
              <w:rPr>
                <w:rPrChange w:id="3292" w:author="V2" w:date="2025-04-14T14:19:00Z" w16du:dateUtc="2025-04-14T19:19:00Z">
                  <w:rPr>
                    <w:highlight w:val="white"/>
                  </w:rPr>
                </w:rPrChange>
              </w:rPr>
              <w:lastRenderedPageBreak/>
              <w:t>Goal</w:t>
            </w:r>
          </w:p>
        </w:tc>
        <w:tc>
          <w:tcPr>
            <w:tcW w:w="8353" w:type="dxa"/>
            <w:shd w:val="clear" w:color="auto" w:fill="auto"/>
            <w:tcMar>
              <w:top w:w="100" w:type="dxa"/>
              <w:left w:w="100" w:type="dxa"/>
              <w:bottom w:w="100" w:type="dxa"/>
              <w:right w:w="100" w:type="dxa"/>
            </w:tcMar>
            <w:tcPrChange w:id="3293" w:author="V2" w:date="2025-04-14T14:19:00Z" w16du:dateUtc="2025-04-14T19:19:00Z">
              <w:tcPr>
                <w:tcW w:w="8353" w:type="dxa"/>
                <w:shd w:val="clear" w:color="auto" w:fill="auto"/>
                <w:tcMar>
                  <w:top w:w="100" w:type="dxa"/>
                  <w:left w:w="100" w:type="dxa"/>
                  <w:bottom w:w="100" w:type="dxa"/>
                  <w:right w:w="100" w:type="dxa"/>
                </w:tcMar>
              </w:tcPr>
            </w:tcPrChange>
          </w:tcPr>
          <w:p w14:paraId="0000025C" w14:textId="77777777" w:rsidR="00570313" w:rsidRPr="007F7E2B" w:rsidRDefault="0092717E">
            <w:pPr>
              <w:widowControl w:val="0"/>
              <w:rPr>
                <w:rPrChange w:id="3294" w:author="V2" w:date="2025-04-14T14:19:00Z" w16du:dateUtc="2025-04-14T19:19:00Z">
                  <w:rPr>
                    <w:highlight w:val="white"/>
                  </w:rPr>
                </w:rPrChange>
              </w:rPr>
            </w:pPr>
            <w:r w:rsidRPr="007F7E2B">
              <w:rPr>
                <w:rPrChange w:id="3295" w:author="V2" w:date="2025-04-14T14:19:00Z" w16du:dateUtc="2025-04-14T19:19:00Z">
                  <w:rPr>
                    <w:highlight w:val="white"/>
                  </w:rPr>
                </w:rPrChange>
              </w:rPr>
              <w:t>To project the amount of carbon that will be sequestered in long-lived wood products derived from harvesting from within the project area during the monitoring period.</w:t>
            </w:r>
          </w:p>
        </w:tc>
      </w:tr>
      <w:tr w:rsidR="00570313" w:rsidRPr="007F7E2B" w14:paraId="44023B1D" w14:textId="77777777">
        <w:tc>
          <w:tcPr>
            <w:tcW w:w="1727" w:type="dxa"/>
            <w:shd w:val="clear" w:color="auto" w:fill="auto"/>
            <w:tcMar>
              <w:top w:w="100" w:type="dxa"/>
              <w:left w:w="100" w:type="dxa"/>
              <w:bottom w:w="100" w:type="dxa"/>
              <w:right w:w="100" w:type="dxa"/>
            </w:tcMar>
            <w:tcPrChange w:id="3296" w:author="V2" w:date="2025-04-14T14:19:00Z" w16du:dateUtc="2025-04-14T19:19:00Z">
              <w:tcPr>
                <w:tcW w:w="1727" w:type="dxa"/>
                <w:shd w:val="clear" w:color="auto" w:fill="auto"/>
                <w:tcMar>
                  <w:top w:w="100" w:type="dxa"/>
                  <w:left w:w="100" w:type="dxa"/>
                  <w:bottom w:w="100" w:type="dxa"/>
                  <w:right w:w="100" w:type="dxa"/>
                </w:tcMar>
              </w:tcPr>
            </w:tcPrChange>
          </w:tcPr>
          <w:p w14:paraId="0000025D" w14:textId="77777777" w:rsidR="00570313" w:rsidRPr="007F7E2B" w:rsidRDefault="0092717E">
            <w:pPr>
              <w:widowControl w:val="0"/>
              <w:rPr>
                <w:rPrChange w:id="3297" w:author="V2" w:date="2025-04-14T14:19:00Z" w16du:dateUtc="2025-04-14T19:19:00Z">
                  <w:rPr>
                    <w:highlight w:val="white"/>
                  </w:rPr>
                </w:rPrChange>
              </w:rPr>
            </w:pPr>
            <w:r w:rsidRPr="007F7E2B">
              <w:rPr>
                <w:rPrChange w:id="3298"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299" w:author="V2" w:date="2025-04-14T14:19:00Z" w16du:dateUtc="2025-04-14T19:19:00Z">
              <w:tcPr>
                <w:tcW w:w="8353" w:type="dxa"/>
                <w:shd w:val="clear" w:color="auto" w:fill="auto"/>
                <w:tcMar>
                  <w:top w:w="100" w:type="dxa"/>
                  <w:left w:w="100" w:type="dxa"/>
                  <w:bottom w:w="100" w:type="dxa"/>
                  <w:right w:w="100" w:type="dxa"/>
                </w:tcMar>
              </w:tcPr>
            </w:tcPrChange>
          </w:tcPr>
          <w:p w14:paraId="0000025E" w14:textId="4A68FF6A" w:rsidR="00570313" w:rsidRPr="007F7E2B" w:rsidRDefault="0092717E">
            <w:pPr>
              <w:widowControl w:val="0"/>
              <w:rPr>
                <w:rPrChange w:id="3300" w:author="V2" w:date="2025-04-14T14:19:00Z" w16du:dateUtc="2025-04-14T19:19:00Z">
                  <w:rPr>
                    <w:highlight w:val="white"/>
                  </w:rPr>
                </w:rPrChange>
              </w:rPr>
            </w:pPr>
            <w:r w:rsidRPr="007F7E2B">
              <w:rPr>
                <w:rPrChange w:id="3301"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"https://verra.org/wp-content/uploads/imported/methodologies/VMD0026-Estimation-of-Carbon-Stocks-in-the-Long-Lived-Wood-Products-Pool-v1.0.pdf" \h</w:instrText>
            </w:r>
            <w:r w:rsidR="00282716">
              <w:fldChar w:fldCharType="separate"/>
            </w:r>
            <w:del w:id="3302" w:author="V2" w:date="2025-04-14T14:19:00Z" w16du:dateUtc="2025-04-14T19:19:00Z">
              <w:r w:rsidR="00570313">
                <w:rPr>
                  <w:color w:val="1155CC"/>
                  <w:u w:val="single"/>
                </w:rPr>
                <w:delText>VMD0026</w:delText>
              </w:r>
            </w:del>
            <w:ins w:id="3303" w:author="V2" w:date="2025-04-14T14:19:00Z" w16du:dateUtc="2025-04-14T19:19:00Z">
              <w:r w:rsidR="00282716" w:rsidRPr="007F7E2B">
                <w:rPr>
                  <w:color w:val="1155CC"/>
                  <w:u w:val="single"/>
                </w:rPr>
                <w:t>TRS-8</w:t>
              </w:r>
            </w:ins>
            <w:r w:rsidRPr="007F7E2B">
              <w:rPr>
                <w:color w:val="1155CC"/>
                <w:u w:val="single"/>
              </w:rPr>
              <w:t xml:space="preserve"> </w:t>
            </w:r>
            <w:r w:rsidR="00282716">
              <w:fldChar w:fldCharType="end"/>
            </w:r>
            <w:r>
              <w:fldChar w:fldCharType="begin"/>
            </w:r>
            <w:r>
              <w:instrText>HYPERLINK "https://verra.org/wp-content/uploads/imported/methodologies/VMD0026-Estimation-of-Carbon-Stocks-in-the-Long-Lived-Wood-Products-Pool-v1.0.pdf" \h</w:instrText>
            </w:r>
            <w:r>
              <w:fldChar w:fldCharType="separate"/>
            </w:r>
            <w:r w:rsidRPr="007F7E2B">
              <w:rPr>
                <w:i/>
                <w:color w:val="1155CC"/>
                <w:u w:val="single"/>
              </w:rPr>
              <w:t>Estimation of Carbon Stocks in the Long Lived Wood Products Pool</w:t>
            </w:r>
            <w:r>
              <w:fldChar w:fldCharType="end"/>
            </w:r>
            <w:r w:rsidRPr="007F7E2B">
              <w:rPr>
                <w:rPrChange w:id="3304" w:author="V2" w:date="2025-04-14T14:19:00Z" w16du:dateUtc="2025-04-14T19:19:00Z">
                  <w:rPr>
                    <w:highlight w:val="white"/>
                  </w:rPr>
                </w:rPrChange>
              </w:rPr>
              <w:t xml:space="preserve">, with the outputs from </w:t>
            </w:r>
            <w:r>
              <w:fldChar w:fldCharType="begin"/>
            </w:r>
            <w:r>
              <w:instrText>HYPERLINK \l "bookmark=id.eha5ml8c0o18" \h</w:instrText>
            </w:r>
            <w:r>
              <w:fldChar w:fldCharType="separate"/>
            </w:r>
            <w:r w:rsidRPr="007F7E2B">
              <w:rPr>
                <w:i/>
                <w:color w:val="1155CC"/>
                <w:u w:val="single"/>
                <w:rPrChange w:id="3305" w:author="V2" w:date="2025-04-14T14:19:00Z" w16du:dateUtc="2025-04-14T19:19:00Z">
                  <w:rPr>
                    <w:i/>
                    <w:color w:val="1155CC"/>
                    <w:highlight w:val="white"/>
                    <w:u w:val="single"/>
                  </w:rPr>
                </w:rPrChange>
              </w:rPr>
              <w:t>Task 2.4.3. Estimation of the amount of wood harvest from within the project area used for the production of long-lived wood products</w:t>
            </w:r>
            <w:r>
              <w:fldChar w:fldCharType="end"/>
            </w:r>
            <w:r w:rsidRPr="007F7E2B">
              <w:rPr>
                <w:rPrChange w:id="3306" w:author="V2" w:date="2025-04-14T14:19:00Z" w16du:dateUtc="2025-04-14T19:19:00Z">
                  <w:rPr>
                    <w:highlight w:val="white"/>
                  </w:rPr>
                </w:rPrChange>
              </w:rPr>
              <w:t xml:space="preserve"> as the inputs.</w:t>
            </w:r>
          </w:p>
        </w:tc>
      </w:tr>
    </w:tbl>
    <w:p w14:paraId="0000025F" w14:textId="77777777" w:rsidR="00570313" w:rsidRPr="007F7E2B" w:rsidRDefault="0092717E">
      <w:pPr>
        <w:pStyle w:val="Heading4"/>
        <w:widowControl w:val="0"/>
        <w:numPr>
          <w:ilvl w:val="2"/>
          <w:numId w:val="14"/>
        </w:numPr>
        <w:spacing w:after="0"/>
      </w:pPr>
      <w:r w:rsidRPr="007F7E2B">
        <w:t>Estimation of dead wood pools within the project area</w:t>
      </w:r>
      <w:r w:rsidRPr="007F7E2B">
        <w:br/>
      </w:r>
    </w:p>
    <w:tbl>
      <w:tblPr>
        <w:tblW w:w="1008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307" w:author="V2" w:date="2025-04-14T14:19:00Z" w16du:dateUtc="2025-04-14T19:19:00Z">
          <w:tblPr>
            <w:tblW w:w="1008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308">
          <w:tblGrid>
            <w:gridCol w:w="1727"/>
            <w:gridCol w:w="8353"/>
          </w:tblGrid>
        </w:tblGridChange>
      </w:tblGrid>
      <w:tr w:rsidR="00570313" w:rsidRPr="007F7E2B" w14:paraId="24A292B1" w14:textId="77777777">
        <w:tc>
          <w:tcPr>
            <w:tcW w:w="1727" w:type="dxa"/>
            <w:shd w:val="clear" w:color="auto" w:fill="auto"/>
            <w:tcMar>
              <w:top w:w="100" w:type="dxa"/>
              <w:left w:w="100" w:type="dxa"/>
              <w:bottom w:w="100" w:type="dxa"/>
              <w:right w:w="100" w:type="dxa"/>
            </w:tcMar>
            <w:tcPrChange w:id="3309" w:author="V2" w:date="2025-04-14T14:19:00Z" w16du:dateUtc="2025-04-14T19:19:00Z">
              <w:tcPr>
                <w:tcW w:w="1727" w:type="dxa"/>
                <w:shd w:val="clear" w:color="auto" w:fill="auto"/>
                <w:tcMar>
                  <w:top w:w="100" w:type="dxa"/>
                  <w:left w:w="100" w:type="dxa"/>
                  <w:bottom w:w="100" w:type="dxa"/>
                  <w:right w:w="100" w:type="dxa"/>
                </w:tcMar>
              </w:tcPr>
            </w:tcPrChange>
          </w:tcPr>
          <w:p w14:paraId="00000260" w14:textId="77777777" w:rsidR="00570313" w:rsidRPr="007F7E2B" w:rsidRDefault="0092717E">
            <w:pPr>
              <w:widowControl w:val="0"/>
              <w:rPr>
                <w:rPrChange w:id="3310" w:author="V2" w:date="2025-04-14T14:19:00Z" w16du:dateUtc="2025-04-14T19:19:00Z">
                  <w:rPr>
                    <w:highlight w:val="white"/>
                  </w:rPr>
                </w:rPrChange>
              </w:rPr>
            </w:pPr>
            <w:r w:rsidRPr="007F7E2B">
              <w:rPr>
                <w:rPrChange w:id="3311"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312" w:author="V2" w:date="2025-04-14T14:19:00Z" w16du:dateUtc="2025-04-14T19:19:00Z">
              <w:tcPr>
                <w:tcW w:w="8353" w:type="dxa"/>
                <w:shd w:val="clear" w:color="auto" w:fill="auto"/>
                <w:tcMar>
                  <w:top w:w="100" w:type="dxa"/>
                  <w:left w:w="100" w:type="dxa"/>
                  <w:bottom w:w="100" w:type="dxa"/>
                  <w:right w:w="100" w:type="dxa"/>
                </w:tcMar>
              </w:tcPr>
            </w:tcPrChange>
          </w:tcPr>
          <w:p w14:paraId="00000261" w14:textId="77777777" w:rsidR="00570313" w:rsidRPr="007F7E2B" w:rsidRDefault="0092717E">
            <w:pPr>
              <w:widowControl w:val="0"/>
              <w:rPr>
                <w:rPrChange w:id="3313" w:author="V2" w:date="2025-04-14T14:19:00Z" w16du:dateUtc="2025-04-14T19:19:00Z">
                  <w:rPr>
                    <w:highlight w:val="white"/>
                  </w:rPr>
                </w:rPrChange>
              </w:rPr>
            </w:pPr>
            <w:r w:rsidRPr="007F7E2B">
              <w:rPr>
                <w:rPrChange w:id="3314" w:author="V2" w:date="2025-04-14T14:19:00Z" w16du:dateUtc="2025-04-14T19:19:00Z">
                  <w:rPr>
                    <w:highlight w:val="white"/>
                  </w:rPr>
                </w:rPrChange>
              </w:rPr>
              <w:t>Required where dead wood is found on the site at the project start date, and significant removals of dead wood through utilization, reduced inputs, or accelerated burning as part of a management activity, are expected to occur under the project scenario. Optional under all other circumstances.</w:t>
            </w:r>
          </w:p>
        </w:tc>
      </w:tr>
      <w:tr w:rsidR="00570313" w:rsidRPr="007F7E2B" w14:paraId="0BE24AE6" w14:textId="77777777">
        <w:tc>
          <w:tcPr>
            <w:tcW w:w="1727" w:type="dxa"/>
            <w:shd w:val="clear" w:color="auto" w:fill="auto"/>
            <w:tcMar>
              <w:top w:w="100" w:type="dxa"/>
              <w:left w:w="100" w:type="dxa"/>
              <w:bottom w:w="100" w:type="dxa"/>
              <w:right w:w="100" w:type="dxa"/>
            </w:tcMar>
            <w:tcPrChange w:id="3315" w:author="V2" w:date="2025-04-14T14:19:00Z" w16du:dateUtc="2025-04-14T19:19:00Z">
              <w:tcPr>
                <w:tcW w:w="1727" w:type="dxa"/>
                <w:shd w:val="clear" w:color="auto" w:fill="auto"/>
                <w:tcMar>
                  <w:top w:w="100" w:type="dxa"/>
                  <w:left w:w="100" w:type="dxa"/>
                  <w:bottom w:w="100" w:type="dxa"/>
                  <w:right w:w="100" w:type="dxa"/>
                </w:tcMar>
              </w:tcPr>
            </w:tcPrChange>
          </w:tcPr>
          <w:p w14:paraId="00000262" w14:textId="77777777" w:rsidR="00570313" w:rsidRPr="007F7E2B" w:rsidRDefault="0092717E">
            <w:pPr>
              <w:widowControl w:val="0"/>
              <w:rPr>
                <w:rPrChange w:id="3316" w:author="V2" w:date="2025-04-14T14:19:00Z" w16du:dateUtc="2025-04-14T19:19:00Z">
                  <w:rPr>
                    <w:highlight w:val="white"/>
                  </w:rPr>
                </w:rPrChange>
              </w:rPr>
            </w:pPr>
            <w:r w:rsidRPr="007F7E2B">
              <w:rPr>
                <w:rPrChange w:id="3317"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3318" w:author="V2" w:date="2025-04-14T14:19:00Z" w16du:dateUtc="2025-04-14T19:19:00Z">
              <w:tcPr>
                <w:tcW w:w="8353" w:type="dxa"/>
                <w:shd w:val="clear" w:color="auto" w:fill="auto"/>
                <w:tcMar>
                  <w:top w:w="100" w:type="dxa"/>
                  <w:left w:w="100" w:type="dxa"/>
                  <w:bottom w:w="100" w:type="dxa"/>
                  <w:right w:w="100" w:type="dxa"/>
                </w:tcMar>
              </w:tcPr>
            </w:tcPrChange>
          </w:tcPr>
          <w:p w14:paraId="00000263" w14:textId="77777777" w:rsidR="00570313" w:rsidRPr="007F7E2B" w:rsidRDefault="0092717E">
            <w:pPr>
              <w:widowControl w:val="0"/>
              <w:rPr>
                <w:rPrChange w:id="3319" w:author="V2" w:date="2025-04-14T14:19:00Z" w16du:dateUtc="2025-04-14T19:19:00Z">
                  <w:rPr>
                    <w:highlight w:val="white"/>
                  </w:rPr>
                </w:rPrChange>
              </w:rPr>
            </w:pPr>
            <w:r w:rsidRPr="007F7E2B">
              <w:rPr>
                <w:rPrChange w:id="3320" w:author="V2" w:date="2025-04-14T14:19:00Z" w16du:dateUtc="2025-04-14T19:19:00Z">
                  <w:rPr>
                    <w:highlight w:val="white"/>
                  </w:rPr>
                </w:rPrChange>
              </w:rPr>
              <w:t>To estimate the current amount of biomass contained in dead wood pools.</w:t>
            </w:r>
          </w:p>
        </w:tc>
      </w:tr>
      <w:tr w:rsidR="00570313" w:rsidRPr="007F7E2B" w14:paraId="03600EAF" w14:textId="77777777">
        <w:tc>
          <w:tcPr>
            <w:tcW w:w="1727" w:type="dxa"/>
            <w:shd w:val="clear" w:color="auto" w:fill="auto"/>
            <w:tcMar>
              <w:top w:w="100" w:type="dxa"/>
              <w:left w:w="100" w:type="dxa"/>
              <w:bottom w:w="100" w:type="dxa"/>
              <w:right w:w="100" w:type="dxa"/>
            </w:tcMar>
            <w:tcPrChange w:id="3321" w:author="V2" w:date="2025-04-14T14:19:00Z" w16du:dateUtc="2025-04-14T19:19:00Z">
              <w:tcPr>
                <w:tcW w:w="1727" w:type="dxa"/>
                <w:shd w:val="clear" w:color="auto" w:fill="auto"/>
                <w:tcMar>
                  <w:top w:w="100" w:type="dxa"/>
                  <w:left w:w="100" w:type="dxa"/>
                  <w:bottom w:w="100" w:type="dxa"/>
                  <w:right w:w="100" w:type="dxa"/>
                </w:tcMar>
              </w:tcPr>
            </w:tcPrChange>
          </w:tcPr>
          <w:p w14:paraId="00000264" w14:textId="77777777" w:rsidR="00570313" w:rsidRPr="007F7E2B" w:rsidRDefault="0092717E">
            <w:pPr>
              <w:widowControl w:val="0"/>
              <w:rPr>
                <w:rPrChange w:id="3322" w:author="V2" w:date="2025-04-14T14:19:00Z" w16du:dateUtc="2025-04-14T19:19:00Z">
                  <w:rPr>
                    <w:highlight w:val="white"/>
                  </w:rPr>
                </w:rPrChange>
              </w:rPr>
            </w:pPr>
            <w:r w:rsidRPr="007F7E2B">
              <w:rPr>
                <w:rPrChange w:id="3323"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324" w:author="V2" w:date="2025-04-14T14:19:00Z" w16du:dateUtc="2025-04-14T19:19:00Z">
              <w:tcPr>
                <w:tcW w:w="8353" w:type="dxa"/>
                <w:shd w:val="clear" w:color="auto" w:fill="auto"/>
                <w:tcMar>
                  <w:top w:w="100" w:type="dxa"/>
                  <w:left w:w="100" w:type="dxa"/>
                  <w:bottom w:w="100" w:type="dxa"/>
                  <w:right w:w="100" w:type="dxa"/>
                </w:tcMar>
              </w:tcPr>
            </w:tcPrChange>
          </w:tcPr>
          <w:p w14:paraId="00000265" w14:textId="391B5F7F" w:rsidR="00570313" w:rsidRPr="007F7E2B" w:rsidRDefault="0092717E">
            <w:pPr>
              <w:widowControl w:val="0"/>
              <w:rPr>
                <w:rPrChange w:id="3325" w:author="V2" w:date="2025-04-14T14:19:00Z" w16du:dateUtc="2025-04-14T19:19:00Z">
                  <w:rPr>
                    <w:highlight w:val="white"/>
                  </w:rPr>
                </w:rPrChange>
              </w:rPr>
            </w:pPr>
            <w:r w:rsidRPr="007F7E2B">
              <w:rPr>
                <w:rPrChange w:id="3326"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"https://verra.org/wp-content/uploads/imported/methodologies/VMD0024-Estimation-of-Carbon-Stocks-in-the-Dead-Wood-Pool-v1.0.pdf" \h</w:instrText>
            </w:r>
            <w:r w:rsidR="00282716">
              <w:fldChar w:fldCharType="separate"/>
            </w:r>
            <w:del w:id="3327" w:author="V2" w:date="2025-04-14T14:19:00Z" w16du:dateUtc="2025-04-14T19:19:00Z">
              <w:r w:rsidR="00570313">
                <w:rPr>
                  <w:color w:val="1155CC"/>
                  <w:u w:val="single"/>
                </w:rPr>
                <w:delText>VMD0024</w:delText>
              </w:r>
            </w:del>
            <w:ins w:id="3328" w:author="V2" w:date="2025-04-14T14:19:00Z" w16du:dateUtc="2025-04-14T19:19:00Z">
              <w:r w:rsidR="00282716" w:rsidRPr="007F7E2B">
                <w:rPr>
                  <w:color w:val="1155CC"/>
                  <w:u w:val="single"/>
                </w:rPr>
                <w:t>TRS-6</w:t>
              </w:r>
            </w:ins>
            <w:r w:rsidRPr="007F7E2B">
              <w:rPr>
                <w:color w:val="1155CC"/>
                <w:u w:val="single"/>
              </w:rPr>
              <w:t xml:space="preserve"> </w:t>
            </w:r>
            <w:r w:rsidR="00282716">
              <w:fldChar w:fldCharType="end"/>
            </w:r>
            <w:r>
              <w:fldChar w:fldCharType="begin"/>
            </w:r>
            <w:r>
              <w:instrText>HYPERLINK "https://verra.org/wp-content/uploads/imported/methodologies/VMD0024-Estimation-of-Carbon-Stocks-in-the-Dead-Wood-Pool-v1.0.pdf" \h</w:instrText>
            </w:r>
            <w:r>
              <w:fldChar w:fldCharType="separate"/>
            </w:r>
            <w:r w:rsidRPr="007F7E2B">
              <w:rPr>
                <w:i/>
                <w:color w:val="1155CC"/>
                <w:u w:val="single"/>
              </w:rPr>
              <w:t>Estimation of Carbon Stocks in the Dead Wood Pool</w:t>
            </w:r>
            <w:r>
              <w:fldChar w:fldCharType="end"/>
            </w:r>
            <w:r w:rsidRPr="007F7E2B">
              <w:rPr>
                <w:rPrChange w:id="3329" w:author="V2" w:date="2025-04-14T14:19:00Z" w16du:dateUtc="2025-04-14T19:19:00Z">
                  <w:rPr>
                    <w:highlight w:val="white"/>
                  </w:rPr>
                </w:rPrChange>
              </w:rPr>
              <w:t>.</w:t>
            </w:r>
          </w:p>
        </w:tc>
      </w:tr>
    </w:tbl>
    <w:p w14:paraId="00000266" w14:textId="77777777" w:rsidR="00570313" w:rsidRPr="007F7E2B" w:rsidRDefault="0092717E">
      <w:pPr>
        <w:pStyle w:val="Heading4"/>
        <w:widowControl w:val="0"/>
        <w:numPr>
          <w:ilvl w:val="2"/>
          <w:numId w:val="14"/>
        </w:numPr>
        <w:spacing w:after="0"/>
      </w:pPr>
      <w:bookmarkStart w:id="3330" w:name="bookmark=id.awht17ee5sb" w:colFirst="0" w:colLast="0"/>
      <w:bookmarkEnd w:id="3330"/>
      <w:r w:rsidRPr="007F7E2B">
        <w:t>Estimation of average domesticated animal populations within the project area</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331"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332">
          <w:tblGrid>
            <w:gridCol w:w="1727"/>
            <w:gridCol w:w="8353"/>
          </w:tblGrid>
        </w:tblGridChange>
      </w:tblGrid>
      <w:tr w:rsidR="00570313" w:rsidRPr="007F7E2B" w14:paraId="171FFABC" w14:textId="77777777">
        <w:tc>
          <w:tcPr>
            <w:tcW w:w="1727" w:type="dxa"/>
            <w:shd w:val="clear" w:color="auto" w:fill="auto"/>
            <w:tcMar>
              <w:top w:w="100" w:type="dxa"/>
              <w:left w:w="100" w:type="dxa"/>
              <w:bottom w:w="100" w:type="dxa"/>
              <w:right w:w="100" w:type="dxa"/>
            </w:tcMar>
            <w:tcPrChange w:id="3333" w:author="V2" w:date="2025-04-14T14:19:00Z" w16du:dateUtc="2025-04-14T19:19:00Z">
              <w:tcPr>
                <w:tcW w:w="1727" w:type="dxa"/>
                <w:shd w:val="clear" w:color="auto" w:fill="auto"/>
                <w:tcMar>
                  <w:top w:w="100" w:type="dxa"/>
                  <w:left w:w="100" w:type="dxa"/>
                  <w:bottom w:w="100" w:type="dxa"/>
                  <w:right w:w="100" w:type="dxa"/>
                </w:tcMar>
              </w:tcPr>
            </w:tcPrChange>
          </w:tcPr>
          <w:p w14:paraId="00000267" w14:textId="77777777" w:rsidR="00570313" w:rsidRPr="007F7E2B" w:rsidRDefault="0092717E">
            <w:pPr>
              <w:widowControl w:val="0"/>
              <w:rPr>
                <w:rPrChange w:id="3334" w:author="V2" w:date="2025-04-14T14:19:00Z" w16du:dateUtc="2025-04-14T19:19:00Z">
                  <w:rPr>
                    <w:highlight w:val="white"/>
                  </w:rPr>
                </w:rPrChange>
              </w:rPr>
            </w:pPr>
            <w:r w:rsidRPr="007F7E2B">
              <w:rPr>
                <w:rPrChange w:id="3335"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336" w:author="V2" w:date="2025-04-14T14:19:00Z" w16du:dateUtc="2025-04-14T19:19:00Z">
              <w:tcPr>
                <w:tcW w:w="8353" w:type="dxa"/>
                <w:shd w:val="clear" w:color="auto" w:fill="auto"/>
                <w:tcMar>
                  <w:top w:w="100" w:type="dxa"/>
                  <w:left w:w="100" w:type="dxa"/>
                  <w:bottom w:w="100" w:type="dxa"/>
                  <w:right w:w="100" w:type="dxa"/>
                </w:tcMar>
              </w:tcPr>
            </w:tcPrChange>
          </w:tcPr>
          <w:p w14:paraId="00000268" w14:textId="77777777" w:rsidR="00570313" w:rsidRPr="007F7E2B" w:rsidRDefault="0092717E">
            <w:pPr>
              <w:widowControl w:val="0"/>
              <w:rPr>
                <w:rPrChange w:id="3337" w:author="V2" w:date="2025-04-14T14:19:00Z" w16du:dateUtc="2025-04-14T19:19:00Z">
                  <w:rPr>
                    <w:highlight w:val="white"/>
                  </w:rPr>
                </w:rPrChange>
              </w:rPr>
            </w:pPr>
            <w:r w:rsidRPr="007F7E2B">
              <w:rPr>
                <w:rPrChange w:id="3338" w:author="V2" w:date="2025-04-14T14:19:00Z" w16du:dateUtc="2025-04-14T19:19:00Z">
                  <w:rPr>
                    <w:highlight w:val="white"/>
                  </w:rPr>
                </w:rPrChange>
              </w:rPr>
              <w:t>Required where increases in emissions from domesticated animals within the project area could occur in the project scenario as compared with the baseline scenario, due either to increases in populations or changes in feeding practices., Optional under all other circumstances.</w:t>
            </w:r>
          </w:p>
        </w:tc>
      </w:tr>
      <w:tr w:rsidR="00570313" w:rsidRPr="007F7E2B" w14:paraId="40E2C9C0" w14:textId="77777777">
        <w:tc>
          <w:tcPr>
            <w:tcW w:w="1727" w:type="dxa"/>
            <w:shd w:val="clear" w:color="auto" w:fill="auto"/>
            <w:tcMar>
              <w:top w:w="100" w:type="dxa"/>
              <w:left w:w="100" w:type="dxa"/>
              <w:bottom w:w="100" w:type="dxa"/>
              <w:right w:w="100" w:type="dxa"/>
            </w:tcMar>
            <w:tcPrChange w:id="3339" w:author="V2" w:date="2025-04-14T14:19:00Z" w16du:dateUtc="2025-04-14T19:19:00Z">
              <w:tcPr>
                <w:tcW w:w="1727" w:type="dxa"/>
                <w:shd w:val="clear" w:color="auto" w:fill="auto"/>
                <w:tcMar>
                  <w:top w:w="100" w:type="dxa"/>
                  <w:left w:w="100" w:type="dxa"/>
                  <w:bottom w:w="100" w:type="dxa"/>
                  <w:right w:w="100" w:type="dxa"/>
                </w:tcMar>
              </w:tcPr>
            </w:tcPrChange>
          </w:tcPr>
          <w:p w14:paraId="00000269" w14:textId="77777777" w:rsidR="00570313" w:rsidRPr="007F7E2B" w:rsidRDefault="0092717E">
            <w:pPr>
              <w:widowControl w:val="0"/>
              <w:rPr>
                <w:rPrChange w:id="3340" w:author="V2" w:date="2025-04-14T14:19:00Z" w16du:dateUtc="2025-04-14T19:19:00Z">
                  <w:rPr>
                    <w:highlight w:val="white"/>
                  </w:rPr>
                </w:rPrChange>
              </w:rPr>
            </w:pPr>
            <w:r w:rsidRPr="007F7E2B">
              <w:rPr>
                <w:rPrChange w:id="3341"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3342" w:author="V2" w:date="2025-04-14T14:19:00Z" w16du:dateUtc="2025-04-14T19:19:00Z">
              <w:tcPr>
                <w:tcW w:w="8353" w:type="dxa"/>
                <w:shd w:val="clear" w:color="auto" w:fill="auto"/>
                <w:tcMar>
                  <w:top w:w="100" w:type="dxa"/>
                  <w:left w:w="100" w:type="dxa"/>
                  <w:bottom w:w="100" w:type="dxa"/>
                  <w:right w:w="100" w:type="dxa"/>
                </w:tcMar>
              </w:tcPr>
            </w:tcPrChange>
          </w:tcPr>
          <w:p w14:paraId="0000026A" w14:textId="77777777" w:rsidR="00570313" w:rsidRPr="007F7E2B" w:rsidRDefault="0092717E">
            <w:pPr>
              <w:widowControl w:val="0"/>
              <w:rPr>
                <w:rPrChange w:id="3343" w:author="V2" w:date="2025-04-14T14:19:00Z" w16du:dateUtc="2025-04-14T19:19:00Z">
                  <w:rPr>
                    <w:highlight w:val="white"/>
                  </w:rPr>
                </w:rPrChange>
              </w:rPr>
            </w:pPr>
            <w:r w:rsidRPr="007F7E2B">
              <w:rPr>
                <w:rPrChange w:id="3344" w:author="V2" w:date="2025-04-14T14:19:00Z" w16du:dateUtc="2025-04-14T19:19:00Z">
                  <w:rPr>
                    <w:highlight w:val="white"/>
                  </w:rPr>
                </w:rPrChange>
              </w:rPr>
              <w:t>To estimate the average current populations of domesticated animals within the project area during the monitoring period.</w:t>
            </w:r>
          </w:p>
        </w:tc>
      </w:tr>
      <w:tr w:rsidR="00570313" w:rsidRPr="007F7E2B" w14:paraId="5762A137" w14:textId="77777777">
        <w:tc>
          <w:tcPr>
            <w:tcW w:w="1727" w:type="dxa"/>
            <w:shd w:val="clear" w:color="auto" w:fill="auto"/>
            <w:tcMar>
              <w:top w:w="100" w:type="dxa"/>
              <w:left w:w="100" w:type="dxa"/>
              <w:bottom w:w="100" w:type="dxa"/>
              <w:right w:w="100" w:type="dxa"/>
            </w:tcMar>
            <w:tcPrChange w:id="3345" w:author="V2" w:date="2025-04-14T14:19:00Z" w16du:dateUtc="2025-04-14T19:19:00Z">
              <w:tcPr>
                <w:tcW w:w="1727" w:type="dxa"/>
                <w:shd w:val="clear" w:color="auto" w:fill="auto"/>
                <w:tcMar>
                  <w:top w:w="100" w:type="dxa"/>
                  <w:left w:w="100" w:type="dxa"/>
                  <w:bottom w:w="100" w:type="dxa"/>
                  <w:right w:w="100" w:type="dxa"/>
                </w:tcMar>
              </w:tcPr>
            </w:tcPrChange>
          </w:tcPr>
          <w:p w14:paraId="0000026B" w14:textId="77777777" w:rsidR="00570313" w:rsidRPr="007F7E2B" w:rsidRDefault="0092717E">
            <w:pPr>
              <w:widowControl w:val="0"/>
              <w:rPr>
                <w:rPrChange w:id="3346" w:author="V2" w:date="2025-04-14T14:19:00Z" w16du:dateUtc="2025-04-14T19:19:00Z">
                  <w:rPr>
                    <w:highlight w:val="white"/>
                  </w:rPr>
                </w:rPrChange>
              </w:rPr>
            </w:pPr>
            <w:r w:rsidRPr="007F7E2B">
              <w:rPr>
                <w:rPrChange w:id="3347"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348" w:author="V2" w:date="2025-04-14T14:19:00Z" w16du:dateUtc="2025-04-14T19:19:00Z">
              <w:tcPr>
                <w:tcW w:w="8353" w:type="dxa"/>
                <w:shd w:val="clear" w:color="auto" w:fill="auto"/>
                <w:tcMar>
                  <w:top w:w="100" w:type="dxa"/>
                  <w:left w:w="100" w:type="dxa"/>
                  <w:bottom w:w="100" w:type="dxa"/>
                  <w:right w:w="100" w:type="dxa"/>
                </w:tcMar>
              </w:tcPr>
            </w:tcPrChange>
          </w:tcPr>
          <w:p w14:paraId="0000026C" w14:textId="6A2B6ABE" w:rsidR="00570313" w:rsidRPr="007F7E2B" w:rsidRDefault="0092717E">
            <w:pPr>
              <w:widowControl w:val="0"/>
              <w:rPr>
                <w:rPrChange w:id="3349" w:author="V2" w:date="2025-04-14T14:19:00Z" w16du:dateUtc="2025-04-14T19:19:00Z">
                  <w:rPr>
                    <w:highlight w:val="white"/>
                  </w:rPr>
                </w:rPrChange>
              </w:rPr>
            </w:pPr>
            <w:r w:rsidRPr="007F7E2B">
              <w:rPr>
                <w:rPrChange w:id="3350"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"https://verra.org/wp-content/uploads/imported/methodologies/VMD0028-Estimation-of-Emissions-from-Domesticated-Animals-v1.0.pdf" \h</w:instrText>
            </w:r>
            <w:r w:rsidR="00282716">
              <w:fldChar w:fldCharType="separate"/>
            </w:r>
            <w:del w:id="3351" w:author="V2" w:date="2025-04-14T14:19:00Z" w16du:dateUtc="2025-04-14T19:19:00Z">
              <w:r w:rsidR="00570313">
                <w:rPr>
                  <w:color w:val="1155CC"/>
                  <w:u w:val="single"/>
                </w:rPr>
                <w:delText>VMD0028</w:delText>
              </w:r>
            </w:del>
            <w:ins w:id="3352" w:author="V2" w:date="2025-04-14T14:19:00Z" w16du:dateUtc="2025-04-14T19:19:00Z">
              <w:r w:rsidR="00282716" w:rsidRPr="007F7E2B">
                <w:rPr>
                  <w:color w:val="1155CC"/>
                  <w:u w:val="single"/>
                </w:rPr>
                <w:t>TRS-10</w:t>
              </w:r>
            </w:ins>
            <w:r w:rsidR="00282716">
              <w:fldChar w:fldCharType="end"/>
            </w:r>
            <w:r>
              <w:fldChar w:fldCharType="begin"/>
            </w:r>
            <w:r>
              <w:instrText>HYPERLINK "https://verra.org/wp-content/uploads/imported/methodologies/VMD0028-Estimation-of-Emissions-from-Domesticated-Animals-v1.0.pdf" \h</w:instrText>
            </w:r>
            <w:r>
              <w:fldChar w:fldCharType="separate"/>
            </w:r>
            <w:r w:rsidRPr="007F7E2B">
              <w:rPr>
                <w:i/>
                <w:color w:val="1155CC"/>
                <w:u w:val="single"/>
              </w:rPr>
              <w:t xml:space="preserve"> Estimation of Emissions from Domesticated Animals</w:t>
            </w:r>
            <w:r>
              <w:fldChar w:fldCharType="end"/>
            </w:r>
            <w:r w:rsidRPr="007F7E2B">
              <w:rPr>
                <w:rPrChange w:id="3353" w:author="V2" w:date="2025-04-14T14:19:00Z" w16du:dateUtc="2025-04-14T19:19:00Z">
                  <w:rPr>
                    <w:highlight w:val="white"/>
                  </w:rPr>
                </w:rPrChange>
              </w:rPr>
              <w:t>.</w:t>
            </w:r>
          </w:p>
        </w:tc>
      </w:tr>
    </w:tbl>
    <w:p w14:paraId="0000026D" w14:textId="77777777" w:rsidR="00570313" w:rsidRPr="007F7E2B" w:rsidRDefault="0092717E">
      <w:pPr>
        <w:pStyle w:val="Heading4"/>
        <w:widowControl w:val="0"/>
        <w:numPr>
          <w:ilvl w:val="2"/>
          <w:numId w:val="14"/>
        </w:numPr>
        <w:spacing w:after="0"/>
      </w:pPr>
      <w:r w:rsidRPr="007F7E2B">
        <w:lastRenderedPageBreak/>
        <w:t>Estimation of emissions of GHGs from domesticated animals within the project area</w:t>
      </w:r>
      <w:r w:rsidRPr="007F7E2B">
        <w:br/>
      </w:r>
    </w:p>
    <w:tbl>
      <w:tblPr>
        <w:tblW w:w="1008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354" w:author="V2" w:date="2025-04-14T14:19:00Z" w16du:dateUtc="2025-04-14T19:19:00Z">
          <w:tblPr>
            <w:tblW w:w="1008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355">
          <w:tblGrid>
            <w:gridCol w:w="1727"/>
            <w:gridCol w:w="8353"/>
          </w:tblGrid>
        </w:tblGridChange>
      </w:tblGrid>
      <w:tr w:rsidR="00570313" w:rsidRPr="007F7E2B" w14:paraId="7DCFAC58" w14:textId="77777777">
        <w:tc>
          <w:tcPr>
            <w:tcW w:w="1727" w:type="dxa"/>
            <w:shd w:val="clear" w:color="auto" w:fill="auto"/>
            <w:tcMar>
              <w:top w:w="100" w:type="dxa"/>
              <w:left w:w="100" w:type="dxa"/>
              <w:bottom w:w="100" w:type="dxa"/>
              <w:right w:w="100" w:type="dxa"/>
            </w:tcMar>
            <w:tcPrChange w:id="3356" w:author="V2" w:date="2025-04-14T14:19:00Z" w16du:dateUtc="2025-04-14T19:19:00Z">
              <w:tcPr>
                <w:tcW w:w="1727" w:type="dxa"/>
                <w:shd w:val="clear" w:color="auto" w:fill="auto"/>
                <w:tcMar>
                  <w:top w:w="100" w:type="dxa"/>
                  <w:left w:w="100" w:type="dxa"/>
                  <w:bottom w:w="100" w:type="dxa"/>
                  <w:right w:w="100" w:type="dxa"/>
                </w:tcMar>
              </w:tcPr>
            </w:tcPrChange>
          </w:tcPr>
          <w:p w14:paraId="0000026E" w14:textId="77777777" w:rsidR="00570313" w:rsidRPr="007F7E2B" w:rsidRDefault="0092717E">
            <w:pPr>
              <w:widowControl w:val="0"/>
              <w:rPr>
                <w:rPrChange w:id="3357" w:author="V2" w:date="2025-04-14T14:19:00Z" w16du:dateUtc="2025-04-14T19:19:00Z">
                  <w:rPr>
                    <w:highlight w:val="white"/>
                  </w:rPr>
                </w:rPrChange>
              </w:rPr>
            </w:pPr>
            <w:r w:rsidRPr="007F7E2B">
              <w:rPr>
                <w:rPrChange w:id="3358"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359" w:author="V2" w:date="2025-04-14T14:19:00Z" w16du:dateUtc="2025-04-14T19:19:00Z">
              <w:tcPr>
                <w:tcW w:w="8353" w:type="dxa"/>
                <w:shd w:val="clear" w:color="auto" w:fill="auto"/>
                <w:tcMar>
                  <w:top w:w="100" w:type="dxa"/>
                  <w:left w:w="100" w:type="dxa"/>
                  <w:bottom w:w="100" w:type="dxa"/>
                  <w:right w:w="100" w:type="dxa"/>
                </w:tcMar>
              </w:tcPr>
            </w:tcPrChange>
          </w:tcPr>
          <w:p w14:paraId="0000026F" w14:textId="1EAAF289" w:rsidR="00570313" w:rsidRPr="007F7E2B" w:rsidRDefault="0092717E">
            <w:pPr>
              <w:widowControl w:val="0"/>
              <w:rPr>
                <w:rPrChange w:id="3360" w:author="V2" w:date="2025-04-14T14:19:00Z" w16du:dateUtc="2025-04-14T19:19:00Z">
                  <w:rPr>
                    <w:highlight w:val="white"/>
                  </w:rPr>
                </w:rPrChange>
              </w:rPr>
            </w:pPr>
            <w:r w:rsidRPr="007F7E2B">
              <w:rPr>
                <w:rPrChange w:id="3361" w:author="V2" w:date="2025-04-14T14:19:00Z" w16du:dateUtc="2025-04-14T19:19:00Z">
                  <w:rPr>
                    <w:highlight w:val="white"/>
                  </w:rPr>
                </w:rPrChange>
              </w:rPr>
              <w:t xml:space="preserve">Required where increases in emissions from domesticated animals within the project area could occur in the project scenario as compared with the </w:t>
            </w:r>
            <w:del w:id="3362" w:author="V2" w:date="2025-04-14T14:19:00Z" w16du:dateUtc="2025-04-14T19:19:00Z">
              <w:r w:rsidR="0018437E">
                <w:rPr>
                  <w:highlight w:val="white"/>
                </w:rPr>
                <w:delText>baselines</w:delText>
              </w:r>
            </w:del>
            <w:ins w:id="3363" w:author="V2" w:date="2025-04-14T14:19:00Z" w16du:dateUtc="2025-04-14T19:19:00Z">
              <w:r w:rsidR="00151A65" w:rsidRPr="007F7E2B">
                <w:t>baseline’s</w:t>
              </w:r>
            </w:ins>
            <w:r w:rsidRPr="007F7E2B">
              <w:rPr>
                <w:rPrChange w:id="3364" w:author="V2" w:date="2025-04-14T14:19:00Z" w16du:dateUtc="2025-04-14T19:19:00Z">
                  <w:rPr>
                    <w:highlight w:val="white"/>
                  </w:rPr>
                </w:rPrChange>
              </w:rPr>
              <w:t xml:space="preserve"> scenario, due either to increases in populations or changes in feeding practices. Not for use under all other circumstances, to conservatively ensure that crediting for reductions in emissions from domesticated animals does not occur.</w:t>
            </w:r>
          </w:p>
        </w:tc>
      </w:tr>
      <w:tr w:rsidR="00570313" w:rsidRPr="007F7E2B" w14:paraId="2313A55B" w14:textId="77777777">
        <w:tc>
          <w:tcPr>
            <w:tcW w:w="1727" w:type="dxa"/>
            <w:shd w:val="clear" w:color="auto" w:fill="auto"/>
            <w:tcMar>
              <w:top w:w="100" w:type="dxa"/>
              <w:left w:w="100" w:type="dxa"/>
              <w:bottom w:w="100" w:type="dxa"/>
              <w:right w:w="100" w:type="dxa"/>
            </w:tcMar>
            <w:tcPrChange w:id="3365" w:author="V2" w:date="2025-04-14T14:19:00Z" w16du:dateUtc="2025-04-14T19:19:00Z">
              <w:tcPr>
                <w:tcW w:w="1727" w:type="dxa"/>
                <w:shd w:val="clear" w:color="auto" w:fill="auto"/>
                <w:tcMar>
                  <w:top w:w="100" w:type="dxa"/>
                  <w:left w:w="100" w:type="dxa"/>
                  <w:bottom w:w="100" w:type="dxa"/>
                  <w:right w:w="100" w:type="dxa"/>
                </w:tcMar>
              </w:tcPr>
            </w:tcPrChange>
          </w:tcPr>
          <w:p w14:paraId="00000270" w14:textId="77777777" w:rsidR="00570313" w:rsidRPr="007F7E2B" w:rsidRDefault="0092717E">
            <w:pPr>
              <w:widowControl w:val="0"/>
              <w:rPr>
                <w:rPrChange w:id="3366" w:author="V2" w:date="2025-04-14T14:19:00Z" w16du:dateUtc="2025-04-14T19:19:00Z">
                  <w:rPr>
                    <w:highlight w:val="white"/>
                  </w:rPr>
                </w:rPrChange>
              </w:rPr>
            </w:pPr>
            <w:r w:rsidRPr="007F7E2B">
              <w:rPr>
                <w:rPrChange w:id="3367"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3368" w:author="V2" w:date="2025-04-14T14:19:00Z" w16du:dateUtc="2025-04-14T19:19:00Z">
              <w:tcPr>
                <w:tcW w:w="8353" w:type="dxa"/>
                <w:shd w:val="clear" w:color="auto" w:fill="auto"/>
                <w:tcMar>
                  <w:top w:w="100" w:type="dxa"/>
                  <w:left w:w="100" w:type="dxa"/>
                  <w:bottom w:w="100" w:type="dxa"/>
                  <w:right w:w="100" w:type="dxa"/>
                </w:tcMar>
              </w:tcPr>
            </w:tcPrChange>
          </w:tcPr>
          <w:p w14:paraId="00000271" w14:textId="77777777" w:rsidR="00570313" w:rsidRPr="007F7E2B" w:rsidRDefault="0092717E">
            <w:pPr>
              <w:widowControl w:val="0"/>
              <w:rPr>
                <w:rPrChange w:id="3369" w:author="V2" w:date="2025-04-14T14:19:00Z" w16du:dateUtc="2025-04-14T19:19:00Z">
                  <w:rPr>
                    <w:highlight w:val="white"/>
                  </w:rPr>
                </w:rPrChange>
              </w:rPr>
            </w:pPr>
            <w:r w:rsidRPr="007F7E2B">
              <w:rPr>
                <w:rPrChange w:id="3370" w:author="V2" w:date="2025-04-14T14:19:00Z" w16du:dateUtc="2025-04-14T19:19:00Z">
                  <w:rPr>
                    <w:highlight w:val="white"/>
                  </w:rPr>
                </w:rPrChange>
              </w:rPr>
              <w:t>To estimate the emissions of GHGs from the current populations of domesticated animals during the monitoring period.</w:t>
            </w:r>
          </w:p>
        </w:tc>
      </w:tr>
      <w:tr w:rsidR="00570313" w:rsidRPr="007F7E2B" w14:paraId="43BB516D" w14:textId="77777777">
        <w:tc>
          <w:tcPr>
            <w:tcW w:w="1727" w:type="dxa"/>
            <w:shd w:val="clear" w:color="auto" w:fill="auto"/>
            <w:tcMar>
              <w:top w:w="100" w:type="dxa"/>
              <w:left w:w="100" w:type="dxa"/>
              <w:bottom w:w="100" w:type="dxa"/>
              <w:right w:w="100" w:type="dxa"/>
            </w:tcMar>
            <w:tcPrChange w:id="3371" w:author="V2" w:date="2025-04-14T14:19:00Z" w16du:dateUtc="2025-04-14T19:19:00Z">
              <w:tcPr>
                <w:tcW w:w="1727" w:type="dxa"/>
                <w:shd w:val="clear" w:color="auto" w:fill="auto"/>
                <w:tcMar>
                  <w:top w:w="100" w:type="dxa"/>
                  <w:left w:w="100" w:type="dxa"/>
                  <w:bottom w:w="100" w:type="dxa"/>
                  <w:right w:w="100" w:type="dxa"/>
                </w:tcMar>
              </w:tcPr>
            </w:tcPrChange>
          </w:tcPr>
          <w:p w14:paraId="00000272" w14:textId="77777777" w:rsidR="00570313" w:rsidRPr="007F7E2B" w:rsidRDefault="0092717E">
            <w:pPr>
              <w:widowControl w:val="0"/>
              <w:rPr>
                <w:rPrChange w:id="3372" w:author="V2" w:date="2025-04-14T14:19:00Z" w16du:dateUtc="2025-04-14T19:19:00Z">
                  <w:rPr>
                    <w:highlight w:val="white"/>
                  </w:rPr>
                </w:rPrChange>
              </w:rPr>
            </w:pPr>
            <w:r w:rsidRPr="007F7E2B">
              <w:rPr>
                <w:rPrChange w:id="3373"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374" w:author="V2" w:date="2025-04-14T14:19:00Z" w16du:dateUtc="2025-04-14T19:19:00Z">
              <w:tcPr>
                <w:tcW w:w="8353" w:type="dxa"/>
                <w:shd w:val="clear" w:color="auto" w:fill="auto"/>
                <w:tcMar>
                  <w:top w:w="100" w:type="dxa"/>
                  <w:left w:w="100" w:type="dxa"/>
                  <w:bottom w:w="100" w:type="dxa"/>
                  <w:right w:w="100" w:type="dxa"/>
                </w:tcMar>
              </w:tcPr>
            </w:tcPrChange>
          </w:tcPr>
          <w:p w14:paraId="00000273" w14:textId="1F2740BF" w:rsidR="00570313" w:rsidRPr="007F7E2B" w:rsidRDefault="0092717E">
            <w:pPr>
              <w:widowControl w:val="0"/>
              <w:rPr>
                <w:rPrChange w:id="3375" w:author="V2" w:date="2025-04-14T14:19:00Z" w16du:dateUtc="2025-04-14T19:19:00Z">
                  <w:rPr>
                    <w:highlight w:val="white"/>
                  </w:rPr>
                </w:rPrChange>
              </w:rPr>
            </w:pPr>
            <w:r w:rsidRPr="007F7E2B">
              <w:rPr>
                <w:rPrChange w:id="3376"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"https://verra.org/wp-content/uploads/imported/methodologies/VMD0028-Estimation-of-Emissions-from-Domesticated-Animals-v1.0.pdf" \h</w:instrText>
            </w:r>
            <w:r w:rsidR="00282716">
              <w:fldChar w:fldCharType="separate"/>
            </w:r>
            <w:del w:id="3377" w:author="V2" w:date="2025-04-14T14:19:00Z" w16du:dateUtc="2025-04-14T19:19:00Z">
              <w:r w:rsidR="00570313">
                <w:rPr>
                  <w:color w:val="1155CC"/>
                  <w:u w:val="single"/>
                </w:rPr>
                <w:delText>VMD0028</w:delText>
              </w:r>
            </w:del>
            <w:ins w:id="3378" w:author="V2" w:date="2025-04-14T14:19:00Z" w16du:dateUtc="2025-04-14T19:19:00Z">
              <w:r w:rsidR="00282716" w:rsidRPr="007F7E2B">
                <w:rPr>
                  <w:color w:val="1155CC"/>
                  <w:u w:val="single"/>
                </w:rPr>
                <w:t>TRS-10</w:t>
              </w:r>
            </w:ins>
            <w:r w:rsidR="00282716">
              <w:fldChar w:fldCharType="end"/>
            </w:r>
            <w:r>
              <w:fldChar w:fldCharType="begin"/>
            </w:r>
            <w:r>
              <w:instrText>HYPERLINK "https://verra.org/wp-content/uploads/imported/methodologies/VMD0028-Estimation-of-Emissions-from-Domesticated-Animals-v1.0.pdf" \h</w:instrText>
            </w:r>
            <w:r>
              <w:fldChar w:fldCharType="separate"/>
            </w:r>
            <w:r w:rsidRPr="007F7E2B">
              <w:rPr>
                <w:i/>
                <w:color w:val="1155CC"/>
                <w:u w:val="single"/>
              </w:rPr>
              <w:t xml:space="preserve"> Estimation of Emissions from Domesticated Animals</w:t>
            </w:r>
            <w:r>
              <w:fldChar w:fldCharType="end"/>
            </w:r>
            <w:r w:rsidRPr="007F7E2B">
              <w:rPr>
                <w:rPrChange w:id="3379" w:author="V2" w:date="2025-04-14T14:19:00Z" w16du:dateUtc="2025-04-14T19:19:00Z">
                  <w:rPr>
                    <w:highlight w:val="white"/>
                  </w:rPr>
                </w:rPrChange>
              </w:rPr>
              <w:t xml:space="preserve">, with the outputs from </w:t>
            </w:r>
            <w:r>
              <w:fldChar w:fldCharType="begin"/>
            </w:r>
            <w:r>
              <w:instrText>HYPERLINK \l "bookmark=id.awht17ee5sb" \h</w:instrText>
            </w:r>
            <w:r>
              <w:fldChar w:fldCharType="separate"/>
            </w:r>
            <w:r w:rsidRPr="007F7E2B">
              <w:rPr>
                <w:i/>
                <w:color w:val="1155CC"/>
                <w:u w:val="single"/>
                <w:rPrChange w:id="3380" w:author="V2" w:date="2025-04-14T14:19:00Z" w16du:dateUtc="2025-04-14T19:19:00Z">
                  <w:rPr>
                    <w:i/>
                    <w:color w:val="1155CC"/>
                    <w:highlight w:val="white"/>
                    <w:u w:val="single"/>
                  </w:rPr>
                </w:rPrChange>
              </w:rPr>
              <w:t>Task 2.4.6.Estimation of current average domesticated animal populations within the project area</w:t>
            </w:r>
            <w:r>
              <w:fldChar w:fldCharType="end"/>
            </w:r>
            <w:r w:rsidRPr="007F7E2B">
              <w:rPr>
                <w:rPrChange w:id="3381" w:author="V2" w:date="2025-04-14T14:19:00Z" w16du:dateUtc="2025-04-14T19:19:00Z">
                  <w:rPr>
                    <w:highlight w:val="white"/>
                  </w:rPr>
                </w:rPrChange>
              </w:rPr>
              <w:t xml:space="preserve"> as inputs.</w:t>
            </w:r>
          </w:p>
        </w:tc>
      </w:tr>
    </w:tbl>
    <w:p w14:paraId="00000274" w14:textId="77777777" w:rsidR="00570313" w:rsidRPr="007F7E2B" w:rsidRDefault="0092717E">
      <w:pPr>
        <w:pStyle w:val="Heading4"/>
        <w:widowControl w:val="0"/>
        <w:numPr>
          <w:ilvl w:val="2"/>
          <w:numId w:val="14"/>
        </w:numPr>
        <w:spacing w:after="0"/>
      </w:pPr>
      <w:r w:rsidRPr="007F7E2B">
        <w:t>Estimation of emissions from use of power equipment</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382"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383">
          <w:tblGrid>
            <w:gridCol w:w="1727"/>
            <w:gridCol w:w="8353"/>
          </w:tblGrid>
        </w:tblGridChange>
      </w:tblGrid>
      <w:tr w:rsidR="00570313" w:rsidRPr="007F7E2B" w14:paraId="042F9360" w14:textId="77777777">
        <w:tc>
          <w:tcPr>
            <w:tcW w:w="1727" w:type="dxa"/>
            <w:shd w:val="clear" w:color="auto" w:fill="auto"/>
            <w:tcMar>
              <w:top w:w="100" w:type="dxa"/>
              <w:left w:w="100" w:type="dxa"/>
              <w:bottom w:w="100" w:type="dxa"/>
              <w:right w:w="100" w:type="dxa"/>
            </w:tcMar>
            <w:tcPrChange w:id="3384" w:author="V2" w:date="2025-04-14T14:19:00Z" w16du:dateUtc="2025-04-14T19:19:00Z">
              <w:tcPr>
                <w:tcW w:w="1727" w:type="dxa"/>
                <w:shd w:val="clear" w:color="auto" w:fill="auto"/>
                <w:tcMar>
                  <w:top w:w="100" w:type="dxa"/>
                  <w:left w:w="100" w:type="dxa"/>
                  <w:bottom w:w="100" w:type="dxa"/>
                  <w:right w:w="100" w:type="dxa"/>
                </w:tcMar>
              </w:tcPr>
            </w:tcPrChange>
          </w:tcPr>
          <w:p w14:paraId="00000275" w14:textId="77777777" w:rsidR="00570313" w:rsidRPr="007F7E2B" w:rsidRDefault="0092717E">
            <w:pPr>
              <w:widowControl w:val="0"/>
              <w:rPr>
                <w:rPrChange w:id="3385" w:author="V2" w:date="2025-04-14T14:19:00Z" w16du:dateUtc="2025-04-14T19:19:00Z">
                  <w:rPr>
                    <w:highlight w:val="white"/>
                  </w:rPr>
                </w:rPrChange>
              </w:rPr>
            </w:pPr>
            <w:r w:rsidRPr="007F7E2B">
              <w:rPr>
                <w:rPrChange w:id="3386"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387" w:author="V2" w:date="2025-04-14T14:19:00Z" w16du:dateUtc="2025-04-14T19:19:00Z">
              <w:tcPr>
                <w:tcW w:w="8353" w:type="dxa"/>
                <w:shd w:val="clear" w:color="auto" w:fill="auto"/>
                <w:tcMar>
                  <w:top w:w="100" w:type="dxa"/>
                  <w:left w:w="100" w:type="dxa"/>
                  <w:bottom w:w="100" w:type="dxa"/>
                  <w:right w:w="100" w:type="dxa"/>
                </w:tcMar>
              </w:tcPr>
            </w:tcPrChange>
          </w:tcPr>
          <w:p w14:paraId="00000276" w14:textId="77777777" w:rsidR="00570313" w:rsidRPr="007F7E2B" w:rsidRDefault="0092717E">
            <w:pPr>
              <w:widowControl w:val="0"/>
              <w:rPr>
                <w:rPrChange w:id="3388" w:author="V2" w:date="2025-04-14T14:19:00Z" w16du:dateUtc="2025-04-14T19:19:00Z">
                  <w:rPr>
                    <w:highlight w:val="white"/>
                  </w:rPr>
                </w:rPrChange>
              </w:rPr>
            </w:pPr>
            <w:r w:rsidRPr="007F7E2B">
              <w:rPr>
                <w:rPrChange w:id="3389" w:author="V2" w:date="2025-04-14T14:19:00Z" w16du:dateUtc="2025-04-14T19:19:00Z">
                  <w:rPr>
                    <w:highlight w:val="white"/>
                  </w:rPr>
                </w:rPrChange>
              </w:rPr>
              <w:t>Required for all projects where emissions from power equipment directly attributable to activities within the project area could be significantly greater under the project scenario as compared with the baseline scenario. Not for use in all other circumstances. Conservatively, this methodology does not account for emission reductions arising from reductions in the use of power equipment under the project scenario as compared with the baseline scenario.</w:t>
            </w:r>
          </w:p>
        </w:tc>
      </w:tr>
      <w:tr w:rsidR="00570313" w:rsidRPr="007F7E2B" w14:paraId="30357602" w14:textId="77777777">
        <w:tc>
          <w:tcPr>
            <w:tcW w:w="1727" w:type="dxa"/>
            <w:shd w:val="clear" w:color="auto" w:fill="auto"/>
            <w:tcMar>
              <w:top w:w="100" w:type="dxa"/>
              <w:left w:w="100" w:type="dxa"/>
              <w:bottom w:w="100" w:type="dxa"/>
              <w:right w:w="100" w:type="dxa"/>
            </w:tcMar>
            <w:tcPrChange w:id="3390" w:author="V2" w:date="2025-04-14T14:19:00Z" w16du:dateUtc="2025-04-14T19:19:00Z">
              <w:tcPr>
                <w:tcW w:w="1727" w:type="dxa"/>
                <w:shd w:val="clear" w:color="auto" w:fill="auto"/>
                <w:tcMar>
                  <w:top w:w="100" w:type="dxa"/>
                  <w:left w:w="100" w:type="dxa"/>
                  <w:bottom w:w="100" w:type="dxa"/>
                  <w:right w:w="100" w:type="dxa"/>
                </w:tcMar>
              </w:tcPr>
            </w:tcPrChange>
          </w:tcPr>
          <w:p w14:paraId="00000277" w14:textId="77777777" w:rsidR="00570313" w:rsidRPr="007F7E2B" w:rsidRDefault="0092717E">
            <w:pPr>
              <w:widowControl w:val="0"/>
              <w:rPr>
                <w:rPrChange w:id="3391" w:author="V2" w:date="2025-04-14T14:19:00Z" w16du:dateUtc="2025-04-14T19:19:00Z">
                  <w:rPr>
                    <w:highlight w:val="white"/>
                  </w:rPr>
                </w:rPrChange>
              </w:rPr>
            </w:pPr>
            <w:r w:rsidRPr="007F7E2B">
              <w:rPr>
                <w:rPrChange w:id="3392"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3393" w:author="V2" w:date="2025-04-14T14:19:00Z" w16du:dateUtc="2025-04-14T19:19:00Z">
              <w:tcPr>
                <w:tcW w:w="8353" w:type="dxa"/>
                <w:shd w:val="clear" w:color="auto" w:fill="auto"/>
                <w:tcMar>
                  <w:top w:w="100" w:type="dxa"/>
                  <w:left w:w="100" w:type="dxa"/>
                  <w:bottom w:w="100" w:type="dxa"/>
                  <w:right w:w="100" w:type="dxa"/>
                </w:tcMar>
              </w:tcPr>
            </w:tcPrChange>
          </w:tcPr>
          <w:p w14:paraId="00000278" w14:textId="77777777" w:rsidR="00570313" w:rsidRPr="007F7E2B" w:rsidRDefault="0092717E">
            <w:pPr>
              <w:widowControl w:val="0"/>
              <w:rPr>
                <w:rPrChange w:id="3394" w:author="V2" w:date="2025-04-14T14:19:00Z" w16du:dateUtc="2025-04-14T19:19:00Z">
                  <w:rPr>
                    <w:highlight w:val="white"/>
                  </w:rPr>
                </w:rPrChange>
              </w:rPr>
            </w:pPr>
            <w:r w:rsidRPr="007F7E2B">
              <w:rPr>
                <w:rPrChange w:id="3395" w:author="V2" w:date="2025-04-14T14:19:00Z" w16du:dateUtc="2025-04-14T19:19:00Z">
                  <w:rPr>
                    <w:highlight w:val="white"/>
                  </w:rPr>
                </w:rPrChange>
              </w:rPr>
              <w:t>To estimate GHG emissions from the use of power equipment under the project scenario during the monitoring period.</w:t>
            </w:r>
          </w:p>
        </w:tc>
      </w:tr>
      <w:tr w:rsidR="00570313" w:rsidRPr="007F7E2B" w14:paraId="0DFD040B" w14:textId="77777777">
        <w:tc>
          <w:tcPr>
            <w:tcW w:w="1727" w:type="dxa"/>
            <w:shd w:val="clear" w:color="auto" w:fill="auto"/>
            <w:tcMar>
              <w:top w:w="100" w:type="dxa"/>
              <w:left w:w="100" w:type="dxa"/>
              <w:bottom w:w="100" w:type="dxa"/>
              <w:right w:w="100" w:type="dxa"/>
            </w:tcMar>
            <w:tcPrChange w:id="3396" w:author="V2" w:date="2025-04-14T14:19:00Z" w16du:dateUtc="2025-04-14T19:19:00Z">
              <w:tcPr>
                <w:tcW w:w="1727" w:type="dxa"/>
                <w:shd w:val="clear" w:color="auto" w:fill="auto"/>
                <w:tcMar>
                  <w:top w:w="100" w:type="dxa"/>
                  <w:left w:w="100" w:type="dxa"/>
                  <w:bottom w:w="100" w:type="dxa"/>
                  <w:right w:w="100" w:type="dxa"/>
                </w:tcMar>
              </w:tcPr>
            </w:tcPrChange>
          </w:tcPr>
          <w:p w14:paraId="00000279" w14:textId="77777777" w:rsidR="00570313" w:rsidRPr="007F7E2B" w:rsidRDefault="0092717E">
            <w:pPr>
              <w:widowControl w:val="0"/>
              <w:rPr>
                <w:rPrChange w:id="3397" w:author="V2" w:date="2025-04-14T14:19:00Z" w16du:dateUtc="2025-04-14T19:19:00Z">
                  <w:rPr>
                    <w:highlight w:val="white"/>
                  </w:rPr>
                </w:rPrChange>
              </w:rPr>
            </w:pPr>
            <w:r w:rsidRPr="007F7E2B">
              <w:rPr>
                <w:rPrChange w:id="3398"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399" w:author="V2" w:date="2025-04-14T14:19:00Z" w16du:dateUtc="2025-04-14T19:19:00Z">
              <w:tcPr>
                <w:tcW w:w="8353" w:type="dxa"/>
                <w:shd w:val="clear" w:color="auto" w:fill="auto"/>
                <w:tcMar>
                  <w:top w:w="100" w:type="dxa"/>
                  <w:left w:w="100" w:type="dxa"/>
                  <w:bottom w:w="100" w:type="dxa"/>
                  <w:right w:w="100" w:type="dxa"/>
                </w:tcMar>
              </w:tcPr>
            </w:tcPrChange>
          </w:tcPr>
          <w:p w14:paraId="0000027A" w14:textId="3FEBA419" w:rsidR="00570313" w:rsidRPr="007F7E2B" w:rsidRDefault="0092717E">
            <w:pPr>
              <w:widowControl w:val="0"/>
              <w:rPr>
                <w:rPrChange w:id="3400" w:author="V2" w:date="2025-04-14T14:19:00Z" w16du:dateUtc="2025-04-14T19:19:00Z">
                  <w:rPr>
                    <w:highlight w:val="white"/>
                  </w:rPr>
                </w:rPrChange>
              </w:rPr>
            </w:pPr>
            <w:r w:rsidRPr="007F7E2B">
              <w:rPr>
                <w:rPrChange w:id="3401"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"https://verra.org/wp-content/uploads/imported/methodologies/VMD0030-Estimation-of-Emissions-from-Power-Equipment-v1.0.pdf" \h</w:instrText>
            </w:r>
            <w:r w:rsidR="00282716">
              <w:fldChar w:fldCharType="separate"/>
            </w:r>
            <w:del w:id="3402" w:author="V2" w:date="2025-04-14T14:19:00Z" w16du:dateUtc="2025-04-14T19:19:00Z">
              <w:r w:rsidR="00570313">
                <w:rPr>
                  <w:color w:val="1155CC"/>
                  <w:u w:val="single"/>
                </w:rPr>
                <w:delText>VMD0030</w:delText>
              </w:r>
            </w:del>
            <w:ins w:id="3403" w:author="V2" w:date="2025-04-14T14:19:00Z" w16du:dateUtc="2025-04-14T19:19:00Z">
              <w:r w:rsidR="00282716" w:rsidRPr="007F7E2B">
                <w:rPr>
                  <w:color w:val="1155CC"/>
                  <w:u w:val="single"/>
                </w:rPr>
                <w:t>TRS-12</w:t>
              </w:r>
            </w:ins>
            <w:r w:rsidR="00282716">
              <w:fldChar w:fldCharType="end"/>
            </w:r>
            <w:r>
              <w:fldChar w:fldCharType="begin"/>
            </w:r>
            <w:r>
              <w:instrText>HYPERLINK "https://verra.org/wp-content/uploads/imported/methodologies/VMD0030-Estimation-of-Emissions-from-Power-Equipment-v1.0.pdf" \h</w:instrText>
            </w:r>
            <w:r>
              <w:fldChar w:fldCharType="separate"/>
            </w:r>
            <w:r w:rsidRPr="007F7E2B">
              <w:rPr>
                <w:i/>
                <w:color w:val="1155CC"/>
                <w:u w:val="single"/>
              </w:rPr>
              <w:t xml:space="preserve"> Estimation of Emissions from Power Equipment</w:t>
            </w:r>
            <w:r>
              <w:fldChar w:fldCharType="end"/>
            </w:r>
            <w:r w:rsidRPr="007F7E2B">
              <w:rPr>
                <w:rPrChange w:id="3404" w:author="V2" w:date="2025-04-14T14:19:00Z" w16du:dateUtc="2025-04-14T19:19:00Z">
                  <w:rPr>
                    <w:highlight w:val="white"/>
                  </w:rPr>
                </w:rPrChange>
              </w:rPr>
              <w:t>.</w:t>
            </w:r>
          </w:p>
        </w:tc>
      </w:tr>
      <w:tr w:rsidR="00570313" w:rsidRPr="007F7E2B" w14:paraId="3E90E141" w14:textId="77777777">
        <w:tc>
          <w:tcPr>
            <w:tcW w:w="1727" w:type="dxa"/>
            <w:shd w:val="clear" w:color="auto" w:fill="auto"/>
            <w:tcMar>
              <w:top w:w="100" w:type="dxa"/>
              <w:left w:w="100" w:type="dxa"/>
              <w:bottom w:w="100" w:type="dxa"/>
              <w:right w:w="100" w:type="dxa"/>
            </w:tcMar>
            <w:tcPrChange w:id="3405" w:author="V2" w:date="2025-04-14T14:19:00Z" w16du:dateUtc="2025-04-14T19:19:00Z">
              <w:tcPr>
                <w:tcW w:w="1727" w:type="dxa"/>
                <w:shd w:val="clear" w:color="auto" w:fill="auto"/>
                <w:tcMar>
                  <w:top w:w="100" w:type="dxa"/>
                  <w:left w:w="100" w:type="dxa"/>
                  <w:bottom w:w="100" w:type="dxa"/>
                  <w:right w:w="100" w:type="dxa"/>
                </w:tcMar>
              </w:tcPr>
            </w:tcPrChange>
          </w:tcPr>
          <w:p w14:paraId="0000027B" w14:textId="77777777" w:rsidR="00570313" w:rsidRPr="007F7E2B" w:rsidRDefault="0092717E">
            <w:pPr>
              <w:widowControl w:val="0"/>
              <w:rPr>
                <w:rPrChange w:id="3406" w:author="V2" w:date="2025-04-14T14:19:00Z" w16du:dateUtc="2025-04-14T19:19:00Z">
                  <w:rPr>
                    <w:highlight w:val="white"/>
                  </w:rPr>
                </w:rPrChange>
              </w:rPr>
            </w:pPr>
            <w:r w:rsidRPr="007F7E2B">
              <w:rPr>
                <w:rPrChange w:id="3407" w:author="V2" w:date="2025-04-14T14:19:00Z" w16du:dateUtc="2025-04-14T19:19:00Z">
                  <w:rPr>
                    <w:highlight w:val="white"/>
                  </w:rPr>
                </w:rPrChange>
              </w:rPr>
              <w:t>Comments</w:t>
            </w:r>
          </w:p>
        </w:tc>
        <w:tc>
          <w:tcPr>
            <w:tcW w:w="8353" w:type="dxa"/>
            <w:shd w:val="clear" w:color="auto" w:fill="auto"/>
            <w:tcMar>
              <w:top w:w="100" w:type="dxa"/>
              <w:left w:w="100" w:type="dxa"/>
              <w:bottom w:w="100" w:type="dxa"/>
              <w:right w:w="100" w:type="dxa"/>
            </w:tcMar>
            <w:tcPrChange w:id="3408" w:author="V2" w:date="2025-04-14T14:19:00Z" w16du:dateUtc="2025-04-14T19:19:00Z">
              <w:tcPr>
                <w:tcW w:w="8353" w:type="dxa"/>
                <w:shd w:val="clear" w:color="auto" w:fill="auto"/>
                <w:tcMar>
                  <w:top w:w="100" w:type="dxa"/>
                  <w:left w:w="100" w:type="dxa"/>
                  <w:bottom w:w="100" w:type="dxa"/>
                  <w:right w:w="100" w:type="dxa"/>
                </w:tcMar>
              </w:tcPr>
            </w:tcPrChange>
          </w:tcPr>
          <w:p w14:paraId="0000027C" w14:textId="4E031C36" w:rsidR="00570313" w:rsidRPr="007F7E2B" w:rsidRDefault="0092717E">
            <w:pPr>
              <w:widowControl w:val="0"/>
              <w:rPr>
                <w:rPrChange w:id="3409" w:author="V2" w:date="2025-04-14T14:19:00Z" w16du:dateUtc="2025-04-14T19:19:00Z">
                  <w:rPr>
                    <w:highlight w:val="white"/>
                  </w:rPr>
                </w:rPrChange>
              </w:rPr>
            </w:pPr>
            <w:r w:rsidRPr="007F7E2B">
              <w:rPr>
                <w:rPrChange w:id="3410" w:author="V2" w:date="2025-04-14T14:19:00Z" w16du:dateUtc="2025-04-14T19:19:00Z">
                  <w:rPr>
                    <w:highlight w:val="white"/>
                  </w:rPr>
                </w:rPrChange>
              </w:rPr>
              <w:t xml:space="preserve">Under this methodology emissions of GHGs due to the use of power equipment directly attributable to the project are all accounted as a project emission, </w:t>
            </w:r>
            <w:r w:rsidR="0023002E" w:rsidRPr="007F7E2B">
              <w:rPr>
                <w:rPrChange w:id="3411" w:author="V2" w:date="2025-04-14T14:19:00Z" w16du:dateUtc="2025-04-14T19:19:00Z">
                  <w:rPr>
                    <w:highlight w:val="white"/>
                  </w:rPr>
                </w:rPrChange>
              </w:rPr>
              <w:t>whether</w:t>
            </w:r>
            <w:r w:rsidRPr="007F7E2B">
              <w:rPr>
                <w:rPrChange w:id="3412" w:author="V2" w:date="2025-04-14T14:19:00Z" w16du:dateUtc="2025-04-14T19:19:00Z">
                  <w:rPr>
                    <w:highlight w:val="white"/>
                  </w:rPr>
                </w:rPrChange>
              </w:rPr>
              <w:t xml:space="preserve"> </w:t>
            </w:r>
            <w:del w:id="3413" w:author="V2" w:date="2025-04-14T14:19:00Z" w16du:dateUtc="2025-04-14T19:19:00Z">
              <w:r w:rsidR="0018437E">
                <w:rPr>
                  <w:highlight w:val="white"/>
                </w:rPr>
                <w:delText xml:space="preserve">or not </w:delText>
              </w:r>
            </w:del>
            <w:r w:rsidRPr="007F7E2B">
              <w:rPr>
                <w:rPrChange w:id="3414" w:author="V2" w:date="2025-04-14T14:19:00Z" w16du:dateUtc="2025-04-14T19:19:00Z">
                  <w:rPr>
                    <w:highlight w:val="white"/>
                  </w:rPr>
                </w:rPrChange>
              </w:rPr>
              <w:t>they occur within the project boundary.</w:t>
            </w:r>
          </w:p>
        </w:tc>
      </w:tr>
    </w:tbl>
    <w:p w14:paraId="0000027D" w14:textId="77777777" w:rsidR="00570313" w:rsidRPr="007F7E2B" w:rsidRDefault="0092717E">
      <w:pPr>
        <w:pStyle w:val="Heading4"/>
        <w:widowControl w:val="0"/>
        <w:numPr>
          <w:ilvl w:val="2"/>
          <w:numId w:val="14"/>
        </w:numPr>
        <w:spacing w:after="0"/>
      </w:pPr>
      <w:r w:rsidRPr="007F7E2B">
        <w:lastRenderedPageBreak/>
        <w:t>Estimation of non CO2 emissions from burning</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415"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416">
          <w:tblGrid>
            <w:gridCol w:w="1727"/>
            <w:gridCol w:w="8353"/>
          </w:tblGrid>
        </w:tblGridChange>
      </w:tblGrid>
      <w:tr w:rsidR="00570313" w:rsidRPr="007F7E2B" w14:paraId="571E4A7C" w14:textId="77777777">
        <w:tc>
          <w:tcPr>
            <w:tcW w:w="1727" w:type="dxa"/>
            <w:shd w:val="clear" w:color="auto" w:fill="auto"/>
            <w:tcMar>
              <w:top w:w="100" w:type="dxa"/>
              <w:left w:w="100" w:type="dxa"/>
              <w:bottom w:w="100" w:type="dxa"/>
              <w:right w:w="100" w:type="dxa"/>
            </w:tcMar>
            <w:tcPrChange w:id="3417" w:author="V2" w:date="2025-04-14T14:19:00Z" w16du:dateUtc="2025-04-14T19:19:00Z">
              <w:tcPr>
                <w:tcW w:w="1727" w:type="dxa"/>
                <w:shd w:val="clear" w:color="auto" w:fill="auto"/>
                <w:tcMar>
                  <w:top w:w="100" w:type="dxa"/>
                  <w:left w:w="100" w:type="dxa"/>
                  <w:bottom w:w="100" w:type="dxa"/>
                  <w:right w:w="100" w:type="dxa"/>
                </w:tcMar>
              </w:tcPr>
            </w:tcPrChange>
          </w:tcPr>
          <w:p w14:paraId="0000027E" w14:textId="77777777" w:rsidR="00570313" w:rsidRPr="007F7E2B" w:rsidRDefault="0092717E">
            <w:pPr>
              <w:widowControl w:val="0"/>
              <w:rPr>
                <w:rPrChange w:id="3418" w:author="V2" w:date="2025-04-14T14:19:00Z" w16du:dateUtc="2025-04-14T19:19:00Z">
                  <w:rPr>
                    <w:highlight w:val="white"/>
                  </w:rPr>
                </w:rPrChange>
              </w:rPr>
            </w:pPr>
            <w:r w:rsidRPr="007F7E2B">
              <w:rPr>
                <w:rPrChange w:id="3419"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420" w:author="V2" w:date="2025-04-14T14:19:00Z" w16du:dateUtc="2025-04-14T19:19:00Z">
              <w:tcPr>
                <w:tcW w:w="8353" w:type="dxa"/>
                <w:shd w:val="clear" w:color="auto" w:fill="auto"/>
                <w:tcMar>
                  <w:top w:w="100" w:type="dxa"/>
                  <w:left w:w="100" w:type="dxa"/>
                  <w:bottom w:w="100" w:type="dxa"/>
                  <w:right w:w="100" w:type="dxa"/>
                </w:tcMar>
              </w:tcPr>
            </w:tcPrChange>
          </w:tcPr>
          <w:p w14:paraId="0000027F" w14:textId="77777777" w:rsidR="00570313" w:rsidRPr="007F7E2B" w:rsidRDefault="0092717E">
            <w:pPr>
              <w:widowControl w:val="0"/>
              <w:rPr>
                <w:rPrChange w:id="3421" w:author="V2" w:date="2025-04-14T14:19:00Z" w16du:dateUtc="2025-04-14T19:19:00Z">
                  <w:rPr>
                    <w:highlight w:val="white"/>
                  </w:rPr>
                </w:rPrChange>
              </w:rPr>
            </w:pPr>
            <w:r w:rsidRPr="007F7E2B">
              <w:rPr>
                <w:rPrChange w:id="3422" w:author="V2" w:date="2025-04-14T14:19:00Z" w16du:dateUtc="2025-04-14T19:19:00Z">
                  <w:rPr>
                    <w:highlight w:val="white"/>
                  </w:rPr>
                </w:rPrChange>
              </w:rPr>
              <w:t>Required where significant burning has been used for management of the project area under the project scenario. Optional but not recommended under all other circumstances.</w:t>
            </w:r>
          </w:p>
        </w:tc>
      </w:tr>
      <w:tr w:rsidR="00570313" w:rsidRPr="007F7E2B" w14:paraId="401C6903" w14:textId="77777777">
        <w:tc>
          <w:tcPr>
            <w:tcW w:w="1727" w:type="dxa"/>
            <w:shd w:val="clear" w:color="auto" w:fill="auto"/>
            <w:tcMar>
              <w:top w:w="100" w:type="dxa"/>
              <w:left w:w="100" w:type="dxa"/>
              <w:bottom w:w="100" w:type="dxa"/>
              <w:right w:w="100" w:type="dxa"/>
            </w:tcMar>
            <w:tcPrChange w:id="3423" w:author="V2" w:date="2025-04-14T14:19:00Z" w16du:dateUtc="2025-04-14T19:19:00Z">
              <w:tcPr>
                <w:tcW w:w="1727" w:type="dxa"/>
                <w:shd w:val="clear" w:color="auto" w:fill="auto"/>
                <w:tcMar>
                  <w:top w:w="100" w:type="dxa"/>
                  <w:left w:w="100" w:type="dxa"/>
                  <w:bottom w:w="100" w:type="dxa"/>
                  <w:right w:w="100" w:type="dxa"/>
                </w:tcMar>
              </w:tcPr>
            </w:tcPrChange>
          </w:tcPr>
          <w:p w14:paraId="00000280" w14:textId="77777777" w:rsidR="00570313" w:rsidRPr="007F7E2B" w:rsidRDefault="0092717E">
            <w:pPr>
              <w:widowControl w:val="0"/>
              <w:rPr>
                <w:rPrChange w:id="3424" w:author="V2" w:date="2025-04-14T14:19:00Z" w16du:dateUtc="2025-04-14T19:19:00Z">
                  <w:rPr>
                    <w:highlight w:val="white"/>
                  </w:rPr>
                </w:rPrChange>
              </w:rPr>
            </w:pPr>
            <w:r w:rsidRPr="007F7E2B">
              <w:rPr>
                <w:rPrChange w:id="3425"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3426" w:author="V2" w:date="2025-04-14T14:19:00Z" w16du:dateUtc="2025-04-14T19:19:00Z">
              <w:tcPr>
                <w:tcW w:w="8353" w:type="dxa"/>
                <w:shd w:val="clear" w:color="auto" w:fill="auto"/>
                <w:tcMar>
                  <w:top w:w="100" w:type="dxa"/>
                  <w:left w:w="100" w:type="dxa"/>
                  <w:bottom w:w="100" w:type="dxa"/>
                  <w:right w:w="100" w:type="dxa"/>
                </w:tcMar>
              </w:tcPr>
            </w:tcPrChange>
          </w:tcPr>
          <w:p w14:paraId="00000281" w14:textId="77777777" w:rsidR="00570313" w:rsidRPr="007F7E2B" w:rsidRDefault="0092717E">
            <w:pPr>
              <w:widowControl w:val="0"/>
              <w:rPr>
                <w:rPrChange w:id="3427" w:author="V2" w:date="2025-04-14T14:19:00Z" w16du:dateUtc="2025-04-14T19:19:00Z">
                  <w:rPr>
                    <w:highlight w:val="white"/>
                  </w:rPr>
                </w:rPrChange>
              </w:rPr>
            </w:pPr>
            <w:r w:rsidRPr="007F7E2B">
              <w:rPr>
                <w:rPrChange w:id="3428" w:author="V2" w:date="2025-04-14T14:19:00Z" w16du:dateUtc="2025-04-14T19:19:00Z">
                  <w:rPr>
                    <w:highlight w:val="white"/>
                  </w:rPr>
                </w:rPrChange>
              </w:rPr>
              <w:t>To estimate emissions of non CO2 GHGs from burning of biomass.</w:t>
            </w:r>
          </w:p>
        </w:tc>
      </w:tr>
      <w:tr w:rsidR="00570313" w:rsidRPr="007F7E2B" w14:paraId="1CF57C7F" w14:textId="77777777">
        <w:tc>
          <w:tcPr>
            <w:tcW w:w="1727" w:type="dxa"/>
            <w:shd w:val="clear" w:color="auto" w:fill="auto"/>
            <w:tcMar>
              <w:top w:w="100" w:type="dxa"/>
              <w:left w:w="100" w:type="dxa"/>
              <w:bottom w:w="100" w:type="dxa"/>
              <w:right w:w="100" w:type="dxa"/>
            </w:tcMar>
            <w:tcPrChange w:id="3429" w:author="V2" w:date="2025-04-14T14:19:00Z" w16du:dateUtc="2025-04-14T19:19:00Z">
              <w:tcPr>
                <w:tcW w:w="1727" w:type="dxa"/>
                <w:shd w:val="clear" w:color="auto" w:fill="auto"/>
                <w:tcMar>
                  <w:top w:w="100" w:type="dxa"/>
                  <w:left w:w="100" w:type="dxa"/>
                  <w:bottom w:w="100" w:type="dxa"/>
                  <w:right w:w="100" w:type="dxa"/>
                </w:tcMar>
              </w:tcPr>
            </w:tcPrChange>
          </w:tcPr>
          <w:p w14:paraId="00000282" w14:textId="77777777" w:rsidR="00570313" w:rsidRPr="007F7E2B" w:rsidRDefault="0092717E">
            <w:pPr>
              <w:widowControl w:val="0"/>
              <w:rPr>
                <w:rPrChange w:id="3430" w:author="V2" w:date="2025-04-14T14:19:00Z" w16du:dateUtc="2025-04-14T19:19:00Z">
                  <w:rPr>
                    <w:highlight w:val="white"/>
                  </w:rPr>
                </w:rPrChange>
              </w:rPr>
            </w:pPr>
            <w:r w:rsidRPr="007F7E2B">
              <w:rPr>
                <w:rPrChange w:id="3431"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432" w:author="V2" w:date="2025-04-14T14:19:00Z" w16du:dateUtc="2025-04-14T19:19:00Z">
              <w:tcPr>
                <w:tcW w:w="8353" w:type="dxa"/>
                <w:shd w:val="clear" w:color="auto" w:fill="auto"/>
                <w:tcMar>
                  <w:top w:w="100" w:type="dxa"/>
                  <w:left w:w="100" w:type="dxa"/>
                  <w:bottom w:w="100" w:type="dxa"/>
                  <w:right w:w="100" w:type="dxa"/>
                </w:tcMar>
              </w:tcPr>
            </w:tcPrChange>
          </w:tcPr>
          <w:p w14:paraId="00000283" w14:textId="685E283E" w:rsidR="00570313" w:rsidRPr="007F7E2B" w:rsidRDefault="0092717E">
            <w:pPr>
              <w:widowControl w:val="0"/>
              <w:rPr>
                <w:rPrChange w:id="3433" w:author="V2" w:date="2025-04-14T14:19:00Z" w16du:dateUtc="2025-04-14T19:19:00Z">
                  <w:rPr>
                    <w:highlight w:val="white"/>
                  </w:rPr>
                </w:rPrChange>
              </w:rPr>
            </w:pPr>
            <w:r w:rsidRPr="007F7E2B">
              <w:rPr>
                <w:rPrChange w:id="3434"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"https://verra.org/wp-content/uploads/imported/methodologies/VMD0031-Estimation-of-Emissions-from-Burning-v1.0.pdf" \h</w:instrText>
            </w:r>
            <w:r w:rsidR="00282716">
              <w:fldChar w:fldCharType="separate"/>
            </w:r>
            <w:del w:id="3435" w:author="V2" w:date="2025-04-14T14:19:00Z" w16du:dateUtc="2025-04-14T19:19:00Z">
              <w:r w:rsidR="00570313">
                <w:rPr>
                  <w:color w:val="1155CC"/>
                  <w:u w:val="single"/>
                </w:rPr>
                <w:delText>VMD0031</w:delText>
              </w:r>
            </w:del>
            <w:ins w:id="3436" w:author="V2" w:date="2025-04-14T14:19:00Z" w16du:dateUtc="2025-04-14T19:19:00Z">
              <w:r w:rsidR="00282716" w:rsidRPr="007F7E2B">
                <w:rPr>
                  <w:color w:val="1155CC"/>
                  <w:u w:val="single"/>
                </w:rPr>
                <w:t>TRS-13</w:t>
              </w:r>
            </w:ins>
            <w:r w:rsidR="00282716">
              <w:fldChar w:fldCharType="end"/>
            </w:r>
            <w:r>
              <w:fldChar w:fldCharType="begin"/>
            </w:r>
            <w:r>
              <w:instrText>HYPERLINK "https://verra.org/wp-content/uploads/imported/methodologies/VMD0031-Estimation-of-Emissions-from-Burning-v1.0.pdf" \h</w:instrText>
            </w:r>
            <w:r>
              <w:fldChar w:fldCharType="separate"/>
            </w:r>
            <w:r w:rsidRPr="007F7E2B">
              <w:rPr>
                <w:i/>
                <w:color w:val="1155CC"/>
                <w:u w:val="single"/>
              </w:rPr>
              <w:t xml:space="preserve"> Estimation of Emissions from Burning</w:t>
            </w:r>
            <w:r>
              <w:fldChar w:fldCharType="end"/>
            </w:r>
            <w:r w:rsidRPr="007F7E2B">
              <w:rPr>
                <w:rPrChange w:id="3437" w:author="V2" w:date="2025-04-14T14:19:00Z" w16du:dateUtc="2025-04-14T19:19:00Z">
                  <w:rPr>
                    <w:highlight w:val="white"/>
                  </w:rPr>
                </w:rPrChange>
              </w:rPr>
              <w:t>.</w:t>
            </w:r>
          </w:p>
        </w:tc>
      </w:tr>
      <w:tr w:rsidR="00570313" w:rsidRPr="007F7E2B" w14:paraId="10B5D6E7" w14:textId="77777777">
        <w:tc>
          <w:tcPr>
            <w:tcW w:w="1727" w:type="dxa"/>
            <w:shd w:val="clear" w:color="auto" w:fill="auto"/>
            <w:tcMar>
              <w:top w:w="100" w:type="dxa"/>
              <w:left w:w="100" w:type="dxa"/>
              <w:bottom w:w="100" w:type="dxa"/>
              <w:right w:w="100" w:type="dxa"/>
            </w:tcMar>
            <w:tcPrChange w:id="3438" w:author="V2" w:date="2025-04-14T14:19:00Z" w16du:dateUtc="2025-04-14T19:19:00Z">
              <w:tcPr>
                <w:tcW w:w="1727" w:type="dxa"/>
                <w:shd w:val="clear" w:color="auto" w:fill="auto"/>
                <w:tcMar>
                  <w:top w:w="100" w:type="dxa"/>
                  <w:left w:w="100" w:type="dxa"/>
                  <w:bottom w:w="100" w:type="dxa"/>
                  <w:right w:w="100" w:type="dxa"/>
                </w:tcMar>
              </w:tcPr>
            </w:tcPrChange>
          </w:tcPr>
          <w:p w14:paraId="00000284" w14:textId="77777777" w:rsidR="00570313" w:rsidRPr="007F7E2B" w:rsidRDefault="0092717E">
            <w:pPr>
              <w:widowControl w:val="0"/>
              <w:rPr>
                <w:rPrChange w:id="3439" w:author="V2" w:date="2025-04-14T14:19:00Z" w16du:dateUtc="2025-04-14T19:19:00Z">
                  <w:rPr>
                    <w:highlight w:val="white"/>
                  </w:rPr>
                </w:rPrChange>
              </w:rPr>
            </w:pPr>
            <w:r w:rsidRPr="007F7E2B">
              <w:rPr>
                <w:rPrChange w:id="3440" w:author="V2" w:date="2025-04-14T14:19:00Z" w16du:dateUtc="2025-04-14T19:19:00Z">
                  <w:rPr>
                    <w:highlight w:val="white"/>
                  </w:rPr>
                </w:rPrChange>
              </w:rPr>
              <w:t>Comments</w:t>
            </w:r>
          </w:p>
        </w:tc>
        <w:tc>
          <w:tcPr>
            <w:tcW w:w="8353" w:type="dxa"/>
            <w:shd w:val="clear" w:color="auto" w:fill="auto"/>
            <w:tcMar>
              <w:top w:w="100" w:type="dxa"/>
              <w:left w:w="100" w:type="dxa"/>
              <w:bottom w:w="100" w:type="dxa"/>
              <w:right w:w="100" w:type="dxa"/>
            </w:tcMar>
            <w:tcPrChange w:id="3441" w:author="V2" w:date="2025-04-14T14:19:00Z" w16du:dateUtc="2025-04-14T19:19:00Z">
              <w:tcPr>
                <w:tcW w:w="8353" w:type="dxa"/>
                <w:shd w:val="clear" w:color="auto" w:fill="auto"/>
                <w:tcMar>
                  <w:top w:w="100" w:type="dxa"/>
                  <w:left w:w="100" w:type="dxa"/>
                  <w:bottom w:w="100" w:type="dxa"/>
                  <w:right w:w="100" w:type="dxa"/>
                </w:tcMar>
              </w:tcPr>
            </w:tcPrChange>
          </w:tcPr>
          <w:p w14:paraId="00000285" w14:textId="7F3AD08D" w:rsidR="00570313" w:rsidRPr="007F7E2B" w:rsidRDefault="0092717E">
            <w:pPr>
              <w:widowControl w:val="0"/>
              <w:rPr>
                <w:rPrChange w:id="3442" w:author="V2" w:date="2025-04-14T14:19:00Z" w16du:dateUtc="2025-04-14T19:19:00Z">
                  <w:rPr>
                    <w:highlight w:val="white"/>
                  </w:rPr>
                </w:rPrChange>
              </w:rPr>
            </w:pPr>
            <w:r w:rsidRPr="007F7E2B">
              <w:rPr>
                <w:rPrChange w:id="3443" w:author="V2" w:date="2025-04-14T14:19:00Z" w16du:dateUtc="2025-04-14T19:19:00Z">
                  <w:rPr>
                    <w:highlight w:val="white"/>
                  </w:rPr>
                </w:rPrChange>
              </w:rPr>
              <w:t xml:space="preserve">This step must be done twice if biomass burning is done both within the project area and outside of the project area </w:t>
            </w:r>
            <w:del w:id="3444" w:author="V2" w:date="2025-04-14T14:19:00Z" w16du:dateUtc="2025-04-14T19:19:00Z">
              <w:r w:rsidR="0018437E">
                <w:rPr>
                  <w:highlight w:val="white"/>
                </w:rPr>
                <w:delText>as a consequence</w:delText>
              </w:r>
            </w:del>
            <w:ins w:id="3445" w:author="V2" w:date="2025-04-14T14:19:00Z" w16du:dateUtc="2025-04-14T19:19:00Z">
              <w:r w:rsidR="0023002E" w:rsidRPr="007F7E2B">
                <w:t>because</w:t>
              </w:r>
            </w:ins>
            <w:r w:rsidR="0023002E" w:rsidRPr="007F7E2B">
              <w:rPr>
                <w:rPrChange w:id="3446" w:author="V2" w:date="2025-04-14T14:19:00Z" w16du:dateUtc="2025-04-14T19:19:00Z">
                  <w:rPr>
                    <w:highlight w:val="white"/>
                  </w:rPr>
                </w:rPrChange>
              </w:rPr>
              <w:t xml:space="preserve"> of</w:t>
            </w:r>
            <w:r w:rsidRPr="007F7E2B">
              <w:rPr>
                <w:rPrChange w:id="3447" w:author="V2" w:date="2025-04-14T14:19:00Z" w16du:dateUtc="2025-04-14T19:19:00Z">
                  <w:rPr>
                    <w:highlight w:val="white"/>
                  </w:rPr>
                </w:rPrChange>
              </w:rPr>
              <w:t xml:space="preserve"> displacement leakage. In that case, the results will be reported and accounted separately during </w:t>
            </w:r>
            <w:r>
              <w:fldChar w:fldCharType="begin"/>
            </w:r>
            <w:r>
              <w:instrText>HYPERLINK \l "bookmark=kix.4vx95xnnhrkc" \h</w:instrText>
            </w:r>
            <w:r>
              <w:fldChar w:fldCharType="separate"/>
            </w:r>
            <w:r w:rsidRPr="007F7E2B">
              <w:rPr>
                <w:i/>
                <w:color w:val="1155CC"/>
                <w:u w:val="single"/>
              </w:rPr>
              <w:t xml:space="preserve">Task 2.5.2. </w:t>
            </w:r>
            <w:r>
              <w:fldChar w:fldCharType="end"/>
            </w:r>
            <w:r>
              <w:fldChar w:fldCharType="begin"/>
            </w:r>
            <w:r>
              <w:instrText>HYPERLINK \l "bookmark=kix.4vx95xnnhrkc" \h</w:instrText>
            </w:r>
            <w:r>
              <w:fldChar w:fldCharType="separate"/>
            </w:r>
            <w:r w:rsidRPr="007F7E2B">
              <w:rPr>
                <w:i/>
                <w:color w:val="1155CC"/>
                <w:u w:val="single"/>
                <w:rPrChange w:id="3448" w:author="V2" w:date="2025-04-14T14:19:00Z" w16du:dateUtc="2025-04-14T19:19:00Z">
                  <w:rPr>
                    <w:i/>
                    <w:color w:val="1155CC"/>
                    <w:highlight w:val="white"/>
                    <w:u w:val="single"/>
                  </w:rPr>
                </w:rPrChange>
              </w:rPr>
              <w:t>Projection of leakage due to displacement of wood harvesting</w:t>
            </w:r>
            <w:r>
              <w:fldChar w:fldCharType="end"/>
            </w:r>
            <w:r w:rsidRPr="007F7E2B">
              <w:rPr>
                <w:rPrChange w:id="3449" w:author="V2" w:date="2025-04-14T14:19:00Z" w16du:dateUtc="2025-04-14T19:19:00Z">
                  <w:rPr>
                    <w:highlight w:val="white"/>
                  </w:rPr>
                </w:rPrChange>
              </w:rPr>
              <w:t xml:space="preserve"> and/or </w:t>
            </w:r>
            <w:r>
              <w:fldChar w:fldCharType="begin"/>
            </w:r>
            <w:r>
              <w:instrText>HYPERLINK \l "bookmark=id.cknmdenmgyfg" \h</w:instrText>
            </w:r>
            <w:r>
              <w:fldChar w:fldCharType="separate"/>
            </w:r>
            <w:r w:rsidRPr="007F7E2B">
              <w:rPr>
                <w:i/>
                <w:color w:val="1155CC"/>
                <w:u w:val="single"/>
                <w:rPrChange w:id="3450" w:author="V2" w:date="2025-04-14T14:19:00Z" w16du:dateUtc="2025-04-14T19:19:00Z">
                  <w:rPr>
                    <w:i/>
                    <w:color w:val="1155CC"/>
                    <w:highlight w:val="white"/>
                    <w:u w:val="single"/>
                  </w:rPr>
                </w:rPrChange>
              </w:rPr>
              <w:t>Task 2.6.2. Monitoring and estimation of emissions from wood harvest displacement</w:t>
            </w:r>
            <w:r>
              <w:fldChar w:fldCharType="end"/>
            </w:r>
            <w:r w:rsidRPr="007F7E2B">
              <w:rPr>
                <w:rPrChange w:id="3451" w:author="V2" w:date="2025-04-14T14:19:00Z" w16du:dateUtc="2025-04-14T19:19:00Z">
                  <w:rPr>
                    <w:highlight w:val="white"/>
                  </w:rPr>
                </w:rPrChange>
              </w:rPr>
              <w:t>.</w:t>
            </w:r>
          </w:p>
        </w:tc>
      </w:tr>
    </w:tbl>
    <w:p w14:paraId="00000286" w14:textId="77777777" w:rsidR="00570313" w:rsidRPr="007F7E2B" w:rsidRDefault="0092717E">
      <w:pPr>
        <w:pStyle w:val="Heading4"/>
        <w:widowControl w:val="0"/>
        <w:numPr>
          <w:ilvl w:val="2"/>
          <w:numId w:val="14"/>
        </w:numPr>
        <w:spacing w:after="0"/>
      </w:pPr>
      <w:bookmarkStart w:id="3452" w:name="bookmark=id.anfoiaq2jfwd" w:colFirst="0" w:colLast="0"/>
      <w:bookmarkEnd w:id="3452"/>
      <w:r w:rsidRPr="007F7E2B">
        <w:t>Monitoring and estimation of soil emissions of N2O or CH4 from within the project area</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453"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454">
          <w:tblGrid>
            <w:gridCol w:w="1727"/>
            <w:gridCol w:w="8353"/>
          </w:tblGrid>
        </w:tblGridChange>
      </w:tblGrid>
      <w:tr w:rsidR="00570313" w:rsidRPr="007F7E2B" w14:paraId="2B020953" w14:textId="77777777">
        <w:tc>
          <w:tcPr>
            <w:tcW w:w="1727" w:type="dxa"/>
            <w:shd w:val="clear" w:color="auto" w:fill="auto"/>
            <w:tcMar>
              <w:top w:w="100" w:type="dxa"/>
              <w:left w:w="100" w:type="dxa"/>
              <w:bottom w:w="100" w:type="dxa"/>
              <w:right w:w="100" w:type="dxa"/>
            </w:tcMar>
            <w:tcPrChange w:id="3455" w:author="V2" w:date="2025-04-14T14:19:00Z" w16du:dateUtc="2025-04-14T19:19:00Z">
              <w:tcPr>
                <w:tcW w:w="1727" w:type="dxa"/>
                <w:shd w:val="clear" w:color="auto" w:fill="auto"/>
                <w:tcMar>
                  <w:top w:w="100" w:type="dxa"/>
                  <w:left w:w="100" w:type="dxa"/>
                  <w:bottom w:w="100" w:type="dxa"/>
                  <w:right w:w="100" w:type="dxa"/>
                </w:tcMar>
              </w:tcPr>
            </w:tcPrChange>
          </w:tcPr>
          <w:p w14:paraId="00000287" w14:textId="77777777" w:rsidR="00570313" w:rsidRPr="007F7E2B" w:rsidRDefault="0092717E">
            <w:pPr>
              <w:widowControl w:val="0"/>
              <w:rPr>
                <w:rPrChange w:id="3456" w:author="V2" w:date="2025-04-14T14:19:00Z" w16du:dateUtc="2025-04-14T19:19:00Z">
                  <w:rPr>
                    <w:highlight w:val="white"/>
                  </w:rPr>
                </w:rPrChange>
              </w:rPr>
            </w:pPr>
            <w:r w:rsidRPr="007F7E2B">
              <w:rPr>
                <w:rPrChange w:id="3457"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458" w:author="V2" w:date="2025-04-14T14:19:00Z" w16du:dateUtc="2025-04-14T19:19:00Z">
              <w:tcPr>
                <w:tcW w:w="8353" w:type="dxa"/>
                <w:shd w:val="clear" w:color="auto" w:fill="auto"/>
                <w:tcMar>
                  <w:top w:w="100" w:type="dxa"/>
                  <w:left w:w="100" w:type="dxa"/>
                  <w:bottom w:w="100" w:type="dxa"/>
                  <w:right w:w="100" w:type="dxa"/>
                </w:tcMar>
              </w:tcPr>
            </w:tcPrChange>
          </w:tcPr>
          <w:p w14:paraId="00000288" w14:textId="77777777" w:rsidR="00570313" w:rsidRPr="007F7E2B" w:rsidRDefault="0092717E">
            <w:pPr>
              <w:widowControl w:val="0"/>
              <w:rPr>
                <w:rPrChange w:id="3459" w:author="V2" w:date="2025-04-14T14:19:00Z" w16du:dateUtc="2025-04-14T19:19:00Z">
                  <w:rPr>
                    <w:highlight w:val="white"/>
                  </w:rPr>
                </w:rPrChange>
              </w:rPr>
            </w:pPr>
            <w:r w:rsidRPr="007F7E2B">
              <w:rPr>
                <w:rPrChange w:id="3460" w:author="V2" w:date="2025-04-14T14:19:00Z" w16du:dateUtc="2025-04-14T19:19:00Z">
                  <w:rPr>
                    <w:highlight w:val="white"/>
                  </w:rPr>
                </w:rPrChange>
              </w:rPr>
              <w:t>Required where significant increases in the emissions of N2O or CH4 from the soils within the project area are expected under the project scenario as compared with the baseline scenario. Optional under all other circumstances.</w:t>
            </w:r>
          </w:p>
        </w:tc>
      </w:tr>
      <w:tr w:rsidR="00570313" w:rsidRPr="007F7E2B" w14:paraId="082C91D8" w14:textId="77777777">
        <w:tc>
          <w:tcPr>
            <w:tcW w:w="1727" w:type="dxa"/>
            <w:shd w:val="clear" w:color="auto" w:fill="auto"/>
            <w:tcMar>
              <w:top w:w="100" w:type="dxa"/>
              <w:left w:w="100" w:type="dxa"/>
              <w:bottom w:w="100" w:type="dxa"/>
              <w:right w:w="100" w:type="dxa"/>
            </w:tcMar>
            <w:tcPrChange w:id="3461" w:author="V2" w:date="2025-04-14T14:19:00Z" w16du:dateUtc="2025-04-14T19:19:00Z">
              <w:tcPr>
                <w:tcW w:w="1727" w:type="dxa"/>
                <w:shd w:val="clear" w:color="auto" w:fill="auto"/>
                <w:tcMar>
                  <w:top w:w="100" w:type="dxa"/>
                  <w:left w:w="100" w:type="dxa"/>
                  <w:bottom w:w="100" w:type="dxa"/>
                  <w:right w:w="100" w:type="dxa"/>
                </w:tcMar>
              </w:tcPr>
            </w:tcPrChange>
          </w:tcPr>
          <w:p w14:paraId="00000289" w14:textId="77777777" w:rsidR="00570313" w:rsidRPr="007F7E2B" w:rsidRDefault="0092717E">
            <w:pPr>
              <w:widowControl w:val="0"/>
              <w:rPr>
                <w:rPrChange w:id="3462" w:author="V2" w:date="2025-04-14T14:19:00Z" w16du:dateUtc="2025-04-14T19:19:00Z">
                  <w:rPr>
                    <w:highlight w:val="white"/>
                  </w:rPr>
                </w:rPrChange>
              </w:rPr>
            </w:pPr>
            <w:r w:rsidRPr="007F7E2B">
              <w:rPr>
                <w:rPrChange w:id="3463"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3464" w:author="V2" w:date="2025-04-14T14:19:00Z" w16du:dateUtc="2025-04-14T19:19:00Z">
              <w:tcPr>
                <w:tcW w:w="8353" w:type="dxa"/>
                <w:shd w:val="clear" w:color="auto" w:fill="auto"/>
                <w:tcMar>
                  <w:top w:w="100" w:type="dxa"/>
                  <w:left w:w="100" w:type="dxa"/>
                  <w:bottom w:w="100" w:type="dxa"/>
                  <w:right w:w="100" w:type="dxa"/>
                </w:tcMar>
              </w:tcPr>
            </w:tcPrChange>
          </w:tcPr>
          <w:p w14:paraId="0000028A" w14:textId="77777777" w:rsidR="00570313" w:rsidRPr="007F7E2B" w:rsidRDefault="0092717E">
            <w:pPr>
              <w:widowControl w:val="0"/>
              <w:rPr>
                <w:rPrChange w:id="3465" w:author="V2" w:date="2025-04-14T14:19:00Z" w16du:dateUtc="2025-04-14T19:19:00Z">
                  <w:rPr>
                    <w:highlight w:val="white"/>
                  </w:rPr>
                </w:rPrChange>
              </w:rPr>
            </w:pPr>
            <w:r w:rsidRPr="007F7E2B">
              <w:rPr>
                <w:rPrChange w:id="3466" w:author="V2" w:date="2025-04-14T14:19:00Z" w16du:dateUtc="2025-04-14T19:19:00Z">
                  <w:rPr>
                    <w:highlight w:val="white"/>
                  </w:rPr>
                </w:rPrChange>
              </w:rPr>
              <w:t>To estimate the emissions of N2O or CH4 from within the project area.</w:t>
            </w:r>
          </w:p>
        </w:tc>
      </w:tr>
      <w:tr w:rsidR="00570313" w:rsidRPr="007F7E2B" w14:paraId="30E3B308" w14:textId="77777777">
        <w:tc>
          <w:tcPr>
            <w:tcW w:w="1727" w:type="dxa"/>
            <w:shd w:val="clear" w:color="auto" w:fill="auto"/>
            <w:tcMar>
              <w:top w:w="100" w:type="dxa"/>
              <w:left w:w="100" w:type="dxa"/>
              <w:bottom w:w="100" w:type="dxa"/>
              <w:right w:w="100" w:type="dxa"/>
            </w:tcMar>
            <w:tcPrChange w:id="3467" w:author="V2" w:date="2025-04-14T14:19:00Z" w16du:dateUtc="2025-04-14T19:19:00Z">
              <w:tcPr>
                <w:tcW w:w="1727" w:type="dxa"/>
                <w:shd w:val="clear" w:color="auto" w:fill="auto"/>
                <w:tcMar>
                  <w:top w:w="100" w:type="dxa"/>
                  <w:left w:w="100" w:type="dxa"/>
                  <w:bottom w:w="100" w:type="dxa"/>
                  <w:right w:w="100" w:type="dxa"/>
                </w:tcMar>
              </w:tcPr>
            </w:tcPrChange>
          </w:tcPr>
          <w:p w14:paraId="0000028B" w14:textId="77777777" w:rsidR="00570313" w:rsidRPr="007F7E2B" w:rsidRDefault="0092717E">
            <w:pPr>
              <w:widowControl w:val="0"/>
              <w:rPr>
                <w:rPrChange w:id="3468" w:author="V2" w:date="2025-04-14T14:19:00Z" w16du:dateUtc="2025-04-14T19:19:00Z">
                  <w:rPr>
                    <w:highlight w:val="white"/>
                  </w:rPr>
                </w:rPrChange>
              </w:rPr>
            </w:pPr>
            <w:r w:rsidRPr="007F7E2B">
              <w:rPr>
                <w:rPrChange w:id="3469"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470" w:author="V2" w:date="2025-04-14T14:19:00Z" w16du:dateUtc="2025-04-14T19:19:00Z">
              <w:tcPr>
                <w:tcW w:w="8353" w:type="dxa"/>
                <w:shd w:val="clear" w:color="auto" w:fill="auto"/>
                <w:tcMar>
                  <w:top w:w="100" w:type="dxa"/>
                  <w:left w:w="100" w:type="dxa"/>
                  <w:bottom w:w="100" w:type="dxa"/>
                  <w:right w:w="100" w:type="dxa"/>
                </w:tcMar>
              </w:tcPr>
            </w:tcPrChange>
          </w:tcPr>
          <w:p w14:paraId="0000028C" w14:textId="0E5F9EFF" w:rsidR="00570313" w:rsidRPr="007F7E2B" w:rsidRDefault="0092717E">
            <w:pPr>
              <w:widowControl w:val="0"/>
              <w:rPr>
                <w:rPrChange w:id="3471" w:author="V2" w:date="2025-04-14T14:19:00Z" w16du:dateUtc="2025-04-14T19:19:00Z">
                  <w:rPr>
                    <w:highlight w:val="white"/>
                  </w:rPr>
                </w:rPrChange>
              </w:rPr>
            </w:pPr>
            <w:r w:rsidRPr="007F7E2B">
              <w:rPr>
                <w:rPrChange w:id="3472" w:author="V2" w:date="2025-04-14T14:19:00Z" w16du:dateUtc="2025-04-14T19:19:00Z">
                  <w:rPr>
                    <w:highlight w:val="white"/>
                  </w:rPr>
                </w:rPrChange>
              </w:rPr>
              <w:t xml:space="preserve">Use module </w:t>
            </w:r>
            <w:r w:rsidR="00282716">
              <w:fldChar w:fldCharType="begin"/>
            </w:r>
            <w:r w:rsidR="00282716">
              <w:instrText>HYPERLINK "https://verra.org/wp-content/uploads/VMD0029-Estimation-of-Emissions-of-nonCO2-GHGs-from-Soils-v1.1.pdf" \h</w:instrText>
            </w:r>
            <w:r w:rsidR="00282716">
              <w:fldChar w:fldCharType="separate"/>
            </w:r>
            <w:del w:id="3473" w:author="V2" w:date="2025-04-14T14:19:00Z" w16du:dateUtc="2025-04-14T19:19:00Z">
              <w:r w:rsidR="00570313">
                <w:rPr>
                  <w:color w:val="1155CC"/>
                  <w:u w:val="single"/>
                </w:rPr>
                <w:delText>VMD0029</w:delText>
              </w:r>
            </w:del>
            <w:ins w:id="3474" w:author="V2" w:date="2025-04-14T14:19:00Z" w16du:dateUtc="2025-04-14T19:19:00Z">
              <w:r w:rsidR="00282716" w:rsidRPr="007F7E2B">
                <w:rPr>
                  <w:color w:val="1155CC"/>
                  <w:u w:val="single"/>
                </w:rPr>
                <w:t>TRS-11</w:t>
              </w:r>
            </w:ins>
            <w:r w:rsidR="00282716">
              <w:fldChar w:fldCharType="end"/>
            </w:r>
            <w:r>
              <w:fldChar w:fldCharType="begin"/>
            </w:r>
            <w:r>
              <w:instrText>HYPERLINK "https://verra.org/wp-content/uploads/VMD0029-Estimation-of-Emissions-of-nonCO2-GHGs-from-Soils-v1.1.pdf" \h</w:instrText>
            </w:r>
            <w:r>
              <w:fldChar w:fldCharType="separate"/>
            </w:r>
            <w:r w:rsidRPr="007F7E2B">
              <w:rPr>
                <w:i/>
                <w:color w:val="1155CC"/>
                <w:u w:val="single"/>
              </w:rPr>
              <w:t xml:space="preserve"> Estimation of Emissions of Non-CO2 GHG from Soils</w:t>
            </w:r>
            <w:r>
              <w:fldChar w:fldCharType="end"/>
            </w:r>
            <w:r w:rsidRPr="007F7E2B">
              <w:rPr>
                <w:rPrChange w:id="3475" w:author="V2" w:date="2025-04-14T14:19:00Z" w16du:dateUtc="2025-04-14T19:19:00Z">
                  <w:rPr>
                    <w:highlight w:val="white"/>
                  </w:rPr>
                </w:rPrChange>
              </w:rPr>
              <w:t>.</w:t>
            </w:r>
          </w:p>
        </w:tc>
      </w:tr>
      <w:tr w:rsidR="00570313" w:rsidRPr="007F7E2B" w14:paraId="2A581026" w14:textId="77777777">
        <w:tc>
          <w:tcPr>
            <w:tcW w:w="1727" w:type="dxa"/>
            <w:shd w:val="clear" w:color="auto" w:fill="auto"/>
            <w:tcMar>
              <w:top w:w="100" w:type="dxa"/>
              <w:left w:w="100" w:type="dxa"/>
              <w:bottom w:w="100" w:type="dxa"/>
              <w:right w:w="100" w:type="dxa"/>
            </w:tcMar>
            <w:tcPrChange w:id="3476" w:author="V2" w:date="2025-04-14T14:19:00Z" w16du:dateUtc="2025-04-14T19:19:00Z">
              <w:tcPr>
                <w:tcW w:w="1727" w:type="dxa"/>
                <w:shd w:val="clear" w:color="auto" w:fill="auto"/>
                <w:tcMar>
                  <w:top w:w="100" w:type="dxa"/>
                  <w:left w:w="100" w:type="dxa"/>
                  <w:bottom w:w="100" w:type="dxa"/>
                  <w:right w:w="100" w:type="dxa"/>
                </w:tcMar>
              </w:tcPr>
            </w:tcPrChange>
          </w:tcPr>
          <w:p w14:paraId="0000028D" w14:textId="77777777" w:rsidR="00570313" w:rsidRPr="007F7E2B" w:rsidRDefault="0092717E">
            <w:pPr>
              <w:widowControl w:val="0"/>
              <w:rPr>
                <w:rPrChange w:id="3477" w:author="V2" w:date="2025-04-14T14:19:00Z" w16du:dateUtc="2025-04-14T19:19:00Z">
                  <w:rPr>
                    <w:highlight w:val="white"/>
                  </w:rPr>
                </w:rPrChange>
              </w:rPr>
            </w:pPr>
            <w:r w:rsidRPr="007F7E2B">
              <w:rPr>
                <w:rPrChange w:id="3478" w:author="V2" w:date="2025-04-14T14:19:00Z" w16du:dateUtc="2025-04-14T19:19:00Z">
                  <w:rPr>
                    <w:highlight w:val="white"/>
                  </w:rPr>
                </w:rPrChange>
              </w:rPr>
              <w:t>Comments</w:t>
            </w:r>
          </w:p>
        </w:tc>
        <w:tc>
          <w:tcPr>
            <w:tcW w:w="8353" w:type="dxa"/>
            <w:shd w:val="clear" w:color="auto" w:fill="auto"/>
            <w:tcMar>
              <w:top w:w="100" w:type="dxa"/>
              <w:left w:w="100" w:type="dxa"/>
              <w:bottom w:w="100" w:type="dxa"/>
              <w:right w:w="100" w:type="dxa"/>
            </w:tcMar>
            <w:tcPrChange w:id="3479" w:author="V2" w:date="2025-04-14T14:19:00Z" w16du:dateUtc="2025-04-14T19:19:00Z">
              <w:tcPr>
                <w:tcW w:w="8353" w:type="dxa"/>
                <w:shd w:val="clear" w:color="auto" w:fill="auto"/>
                <w:tcMar>
                  <w:top w:w="100" w:type="dxa"/>
                  <w:left w:w="100" w:type="dxa"/>
                  <w:bottom w:w="100" w:type="dxa"/>
                  <w:right w:w="100" w:type="dxa"/>
                </w:tcMar>
              </w:tcPr>
            </w:tcPrChange>
          </w:tcPr>
          <w:p w14:paraId="0000028E" w14:textId="0563542A" w:rsidR="00570313" w:rsidRPr="007F7E2B" w:rsidRDefault="0092717E">
            <w:pPr>
              <w:widowControl w:val="0"/>
              <w:rPr>
                <w:rPrChange w:id="3480" w:author="V2" w:date="2025-04-14T14:19:00Z" w16du:dateUtc="2025-04-14T19:19:00Z">
                  <w:rPr>
                    <w:highlight w:val="white"/>
                  </w:rPr>
                </w:rPrChange>
              </w:rPr>
            </w:pPr>
            <w:r w:rsidRPr="007F7E2B">
              <w:rPr>
                <w:rPrChange w:id="3481" w:author="V2" w:date="2025-04-14T14:19:00Z" w16du:dateUtc="2025-04-14T19:19:00Z">
                  <w:rPr>
                    <w:highlight w:val="white"/>
                  </w:rPr>
                </w:rPrChange>
              </w:rPr>
              <w:t xml:space="preserve">These estimations are expected to be based on the same models as those used during the ex-ante project </w:t>
            </w:r>
            <w:r w:rsidR="00540429" w:rsidRPr="007F7E2B">
              <w:rPr>
                <w:rPrChange w:id="3482" w:author="V2" w:date="2025-04-14T14:19:00Z" w16du:dateUtc="2025-04-14T19:19:00Z">
                  <w:rPr>
                    <w:highlight w:val="white"/>
                  </w:rPr>
                </w:rPrChange>
              </w:rPr>
              <w:t>study</w:t>
            </w:r>
            <w:del w:id="3483" w:author="V2" w:date="2025-04-14T14:19:00Z" w16du:dateUtc="2025-04-14T19:19:00Z">
              <w:r w:rsidR="0018437E">
                <w:rPr>
                  <w:highlight w:val="white"/>
                </w:rPr>
                <w:delText>,</w:delText>
              </w:r>
            </w:del>
            <w:r w:rsidR="00540429" w:rsidRPr="007F7E2B">
              <w:rPr>
                <w:rPrChange w:id="3484" w:author="V2" w:date="2025-04-14T14:19:00Z" w16du:dateUtc="2025-04-14T19:19:00Z">
                  <w:rPr>
                    <w:highlight w:val="white"/>
                  </w:rPr>
                </w:rPrChange>
              </w:rPr>
              <w:t xml:space="preserve"> unless</w:t>
            </w:r>
            <w:r w:rsidRPr="007F7E2B">
              <w:rPr>
                <w:rPrChange w:id="3485" w:author="V2" w:date="2025-04-14T14:19:00Z" w16du:dateUtc="2025-04-14T19:19:00Z">
                  <w:rPr>
                    <w:highlight w:val="white"/>
                  </w:rPr>
                </w:rPrChange>
              </w:rPr>
              <w:t xml:space="preserve"> improvements in models have occurred in the interim. In either case, values of variables used in the models must be updated to reflect actual conditions which have occurred during the monitoring period. If an updated model is used, and if modeling of baseline emissions was done as part of the baseline study, that modeling must be redone using the improved models.</w:t>
            </w:r>
          </w:p>
        </w:tc>
      </w:tr>
    </w:tbl>
    <w:p w14:paraId="0000028F" w14:textId="77777777" w:rsidR="00570313" w:rsidRPr="007F7E2B" w:rsidRDefault="0092717E">
      <w:pPr>
        <w:pStyle w:val="Heading4"/>
        <w:widowControl w:val="0"/>
        <w:numPr>
          <w:ilvl w:val="2"/>
          <w:numId w:val="14"/>
        </w:numPr>
        <w:spacing w:after="0"/>
      </w:pPr>
      <w:r w:rsidRPr="007F7E2B">
        <w:lastRenderedPageBreak/>
        <w:t>Estimation of litter pools</w:t>
      </w:r>
      <w:r w:rsidRPr="007F7E2B">
        <w:br/>
      </w:r>
    </w:p>
    <w:tbl>
      <w:tblPr>
        <w:tblW w:w="1008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486" w:author="V2" w:date="2025-04-14T14:19:00Z" w16du:dateUtc="2025-04-14T19:19:00Z">
          <w:tblPr>
            <w:tblW w:w="1008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487">
          <w:tblGrid>
            <w:gridCol w:w="1727"/>
            <w:gridCol w:w="8353"/>
          </w:tblGrid>
        </w:tblGridChange>
      </w:tblGrid>
      <w:tr w:rsidR="00570313" w:rsidRPr="007F7E2B" w14:paraId="0F705E45" w14:textId="77777777">
        <w:tc>
          <w:tcPr>
            <w:tcW w:w="1727" w:type="dxa"/>
            <w:shd w:val="clear" w:color="auto" w:fill="auto"/>
            <w:tcMar>
              <w:top w:w="100" w:type="dxa"/>
              <w:left w:w="100" w:type="dxa"/>
              <w:bottom w:w="100" w:type="dxa"/>
              <w:right w:w="100" w:type="dxa"/>
            </w:tcMar>
            <w:tcPrChange w:id="3488" w:author="V2" w:date="2025-04-14T14:19:00Z" w16du:dateUtc="2025-04-14T19:19:00Z">
              <w:tcPr>
                <w:tcW w:w="1727" w:type="dxa"/>
                <w:shd w:val="clear" w:color="auto" w:fill="auto"/>
                <w:tcMar>
                  <w:top w:w="100" w:type="dxa"/>
                  <w:left w:w="100" w:type="dxa"/>
                  <w:bottom w:w="100" w:type="dxa"/>
                  <w:right w:w="100" w:type="dxa"/>
                </w:tcMar>
              </w:tcPr>
            </w:tcPrChange>
          </w:tcPr>
          <w:p w14:paraId="00000290" w14:textId="77777777" w:rsidR="00570313" w:rsidRPr="007F7E2B" w:rsidRDefault="0092717E">
            <w:pPr>
              <w:widowControl w:val="0"/>
              <w:rPr>
                <w:rPrChange w:id="3489" w:author="V2" w:date="2025-04-14T14:19:00Z" w16du:dateUtc="2025-04-14T19:19:00Z">
                  <w:rPr>
                    <w:highlight w:val="white"/>
                  </w:rPr>
                </w:rPrChange>
              </w:rPr>
            </w:pPr>
            <w:r w:rsidRPr="007F7E2B">
              <w:rPr>
                <w:rPrChange w:id="3490"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491" w:author="V2" w:date="2025-04-14T14:19:00Z" w16du:dateUtc="2025-04-14T19:19:00Z">
              <w:tcPr>
                <w:tcW w:w="8353" w:type="dxa"/>
                <w:shd w:val="clear" w:color="auto" w:fill="auto"/>
                <w:tcMar>
                  <w:top w:w="100" w:type="dxa"/>
                  <w:left w:w="100" w:type="dxa"/>
                  <w:bottom w:w="100" w:type="dxa"/>
                  <w:right w:w="100" w:type="dxa"/>
                </w:tcMar>
              </w:tcPr>
            </w:tcPrChange>
          </w:tcPr>
          <w:p w14:paraId="00000291" w14:textId="77777777" w:rsidR="00570313" w:rsidRPr="007F7E2B" w:rsidRDefault="0092717E">
            <w:pPr>
              <w:widowControl w:val="0"/>
              <w:rPr>
                <w:rPrChange w:id="3492" w:author="V2" w:date="2025-04-14T14:19:00Z" w16du:dateUtc="2025-04-14T19:19:00Z">
                  <w:rPr>
                    <w:highlight w:val="white"/>
                  </w:rPr>
                </w:rPrChange>
              </w:rPr>
            </w:pPr>
            <w:r w:rsidRPr="007F7E2B">
              <w:rPr>
                <w:rPrChange w:id="3493" w:author="V2" w:date="2025-04-14T14:19:00Z" w16du:dateUtc="2025-04-14T19:19:00Z">
                  <w:rPr>
                    <w:highlight w:val="white"/>
                  </w:rPr>
                </w:rPrChange>
              </w:rPr>
              <w:t>Required where significant decreases in the carbon content of the litter pool are expected under the project scenario as compared with the baseline scenario. Optional under all other circumstances.</w:t>
            </w:r>
          </w:p>
        </w:tc>
      </w:tr>
      <w:tr w:rsidR="00570313" w:rsidRPr="007F7E2B" w14:paraId="64DD3616" w14:textId="77777777">
        <w:tc>
          <w:tcPr>
            <w:tcW w:w="1727" w:type="dxa"/>
            <w:shd w:val="clear" w:color="auto" w:fill="auto"/>
            <w:tcMar>
              <w:top w:w="100" w:type="dxa"/>
              <w:left w:w="100" w:type="dxa"/>
              <w:bottom w:w="100" w:type="dxa"/>
              <w:right w:w="100" w:type="dxa"/>
            </w:tcMar>
            <w:tcPrChange w:id="3494" w:author="V2" w:date="2025-04-14T14:19:00Z" w16du:dateUtc="2025-04-14T19:19:00Z">
              <w:tcPr>
                <w:tcW w:w="1727" w:type="dxa"/>
                <w:shd w:val="clear" w:color="auto" w:fill="auto"/>
                <w:tcMar>
                  <w:top w:w="100" w:type="dxa"/>
                  <w:left w:w="100" w:type="dxa"/>
                  <w:bottom w:w="100" w:type="dxa"/>
                  <w:right w:w="100" w:type="dxa"/>
                </w:tcMar>
              </w:tcPr>
            </w:tcPrChange>
          </w:tcPr>
          <w:p w14:paraId="00000292" w14:textId="77777777" w:rsidR="00570313" w:rsidRPr="007F7E2B" w:rsidRDefault="0092717E">
            <w:pPr>
              <w:widowControl w:val="0"/>
              <w:rPr>
                <w:rPrChange w:id="3495" w:author="V2" w:date="2025-04-14T14:19:00Z" w16du:dateUtc="2025-04-14T19:19:00Z">
                  <w:rPr>
                    <w:highlight w:val="white"/>
                  </w:rPr>
                </w:rPrChange>
              </w:rPr>
            </w:pPr>
            <w:r w:rsidRPr="007F7E2B">
              <w:rPr>
                <w:rPrChange w:id="3496"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3497" w:author="V2" w:date="2025-04-14T14:19:00Z" w16du:dateUtc="2025-04-14T19:19:00Z">
              <w:tcPr>
                <w:tcW w:w="8353" w:type="dxa"/>
                <w:shd w:val="clear" w:color="auto" w:fill="auto"/>
                <w:tcMar>
                  <w:top w:w="100" w:type="dxa"/>
                  <w:left w:w="100" w:type="dxa"/>
                  <w:bottom w:w="100" w:type="dxa"/>
                  <w:right w:w="100" w:type="dxa"/>
                </w:tcMar>
              </w:tcPr>
            </w:tcPrChange>
          </w:tcPr>
          <w:p w14:paraId="00000293" w14:textId="77777777" w:rsidR="00570313" w:rsidRPr="007F7E2B" w:rsidRDefault="0092717E">
            <w:pPr>
              <w:widowControl w:val="0"/>
              <w:rPr>
                <w:rPrChange w:id="3498" w:author="V2" w:date="2025-04-14T14:19:00Z" w16du:dateUtc="2025-04-14T19:19:00Z">
                  <w:rPr>
                    <w:highlight w:val="white"/>
                  </w:rPr>
                </w:rPrChange>
              </w:rPr>
            </w:pPr>
            <w:r w:rsidRPr="007F7E2B">
              <w:rPr>
                <w:rPrChange w:id="3499" w:author="V2" w:date="2025-04-14T14:19:00Z" w16du:dateUtc="2025-04-14T19:19:00Z">
                  <w:rPr>
                    <w:highlight w:val="white"/>
                  </w:rPr>
                </w:rPrChange>
              </w:rPr>
              <w:t>To estimate the carbon content of the litter pool within the project area.</w:t>
            </w:r>
          </w:p>
        </w:tc>
      </w:tr>
      <w:tr w:rsidR="00570313" w:rsidRPr="007F7E2B" w14:paraId="1570CC9A" w14:textId="77777777">
        <w:tc>
          <w:tcPr>
            <w:tcW w:w="1727" w:type="dxa"/>
            <w:shd w:val="clear" w:color="auto" w:fill="auto"/>
            <w:tcMar>
              <w:top w:w="100" w:type="dxa"/>
              <w:left w:w="100" w:type="dxa"/>
              <w:bottom w:w="100" w:type="dxa"/>
              <w:right w:w="100" w:type="dxa"/>
            </w:tcMar>
            <w:tcPrChange w:id="3500" w:author="V2" w:date="2025-04-14T14:19:00Z" w16du:dateUtc="2025-04-14T19:19:00Z">
              <w:tcPr>
                <w:tcW w:w="1727" w:type="dxa"/>
                <w:shd w:val="clear" w:color="auto" w:fill="auto"/>
                <w:tcMar>
                  <w:top w:w="100" w:type="dxa"/>
                  <w:left w:w="100" w:type="dxa"/>
                  <w:bottom w:w="100" w:type="dxa"/>
                  <w:right w:w="100" w:type="dxa"/>
                </w:tcMar>
              </w:tcPr>
            </w:tcPrChange>
          </w:tcPr>
          <w:p w14:paraId="00000294" w14:textId="77777777" w:rsidR="00570313" w:rsidRPr="007F7E2B" w:rsidRDefault="0092717E">
            <w:pPr>
              <w:widowControl w:val="0"/>
              <w:rPr>
                <w:rPrChange w:id="3501" w:author="V2" w:date="2025-04-14T14:19:00Z" w16du:dateUtc="2025-04-14T19:19:00Z">
                  <w:rPr>
                    <w:highlight w:val="white"/>
                  </w:rPr>
                </w:rPrChange>
              </w:rPr>
            </w:pPr>
            <w:r w:rsidRPr="007F7E2B">
              <w:rPr>
                <w:rPrChange w:id="3502"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503" w:author="V2" w:date="2025-04-14T14:19:00Z" w16du:dateUtc="2025-04-14T19:19:00Z">
              <w:tcPr>
                <w:tcW w:w="8353" w:type="dxa"/>
                <w:shd w:val="clear" w:color="auto" w:fill="auto"/>
                <w:tcMar>
                  <w:top w:w="100" w:type="dxa"/>
                  <w:left w:w="100" w:type="dxa"/>
                  <w:bottom w:w="100" w:type="dxa"/>
                  <w:right w:w="100" w:type="dxa"/>
                </w:tcMar>
              </w:tcPr>
            </w:tcPrChange>
          </w:tcPr>
          <w:p w14:paraId="00000295" w14:textId="4EA07339" w:rsidR="00570313" w:rsidRPr="007F7E2B" w:rsidRDefault="0092717E">
            <w:pPr>
              <w:widowControl w:val="0"/>
              <w:rPr>
                <w:rPrChange w:id="3504" w:author="V2" w:date="2025-04-14T14:19:00Z" w16du:dateUtc="2025-04-14T19:19:00Z">
                  <w:rPr>
                    <w:highlight w:val="white"/>
                  </w:rPr>
                </w:rPrChange>
              </w:rPr>
            </w:pPr>
            <w:r w:rsidRPr="007F7E2B">
              <w:rPr>
                <w:rPrChange w:id="3505"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"https://verra.org/wp-content/uploads/imported/methodologies/VMD0023-Estimation-of-Carbon-Stocks-in-the-Litter-Pool-v1.0.pdf" \h</w:instrText>
            </w:r>
            <w:r w:rsidR="00282716">
              <w:fldChar w:fldCharType="separate"/>
            </w:r>
            <w:del w:id="3506" w:author="V2" w:date="2025-04-14T14:19:00Z" w16du:dateUtc="2025-04-14T19:19:00Z">
              <w:r w:rsidR="00570313">
                <w:rPr>
                  <w:color w:val="1155CC"/>
                  <w:u w:val="single"/>
                </w:rPr>
                <w:delText>VMD0023</w:delText>
              </w:r>
            </w:del>
            <w:ins w:id="3507" w:author="V2" w:date="2025-04-14T14:19:00Z" w16du:dateUtc="2025-04-14T19:19:00Z">
              <w:r w:rsidR="00282716" w:rsidRPr="007F7E2B">
                <w:rPr>
                  <w:color w:val="1155CC"/>
                  <w:u w:val="single"/>
                </w:rPr>
                <w:t>TRS-5</w:t>
              </w:r>
            </w:ins>
            <w:r w:rsidR="00282716">
              <w:fldChar w:fldCharType="end"/>
            </w:r>
            <w:r>
              <w:fldChar w:fldCharType="begin"/>
            </w:r>
            <w:r>
              <w:instrText>HYPERLINK "https://verra.org/wp-content/uploads/imported/methodologies/VMD0023-Estimation-of-Carbon-Stocks-in-the-Litter-Pool-v1.0.pdf" \h</w:instrText>
            </w:r>
            <w:r>
              <w:fldChar w:fldCharType="separate"/>
            </w:r>
            <w:r w:rsidRPr="007F7E2B">
              <w:rPr>
                <w:i/>
                <w:color w:val="1155CC"/>
                <w:u w:val="single"/>
              </w:rPr>
              <w:t xml:space="preserve"> Estimation of Carbon Stocks in the Litter Pool</w:t>
            </w:r>
            <w:r>
              <w:fldChar w:fldCharType="end"/>
            </w:r>
            <w:r w:rsidRPr="007F7E2B">
              <w:rPr>
                <w:rPrChange w:id="3508" w:author="V2" w:date="2025-04-14T14:19:00Z" w16du:dateUtc="2025-04-14T19:19:00Z">
                  <w:rPr>
                    <w:highlight w:val="white"/>
                  </w:rPr>
                </w:rPrChange>
              </w:rPr>
              <w:t>.</w:t>
            </w:r>
          </w:p>
        </w:tc>
      </w:tr>
    </w:tbl>
    <w:p w14:paraId="00000296" w14:textId="7C7132BC" w:rsidR="00570313" w:rsidRPr="007F7E2B" w:rsidRDefault="0092717E">
      <w:pPr>
        <w:pStyle w:val="Heading4"/>
        <w:widowControl w:val="0"/>
        <w:numPr>
          <w:ilvl w:val="2"/>
          <w:numId w:val="14"/>
        </w:numPr>
        <w:spacing w:after="0"/>
      </w:pPr>
      <w:r w:rsidRPr="007F7E2B">
        <w:t>Summation of ex-post project emissions from sources other than soil carbon (</w:t>
      </w:r>
      <w:r w:rsidR="00540429" w:rsidRPr="007F7E2B">
        <w:t>e.g</w:t>
      </w:r>
      <w:del w:id="3509" w:author="V2" w:date="2025-04-14T14:19:00Z" w16du:dateUtc="2025-04-14T19:19:00Z">
        <w:r w:rsidR="0018437E">
          <w:delText>.</w:delText>
        </w:r>
      </w:del>
      <w:ins w:id="3510" w:author="V2" w:date="2025-04-14T14:19:00Z" w16du:dateUtc="2025-04-14T19:19:00Z">
        <w:r w:rsidR="00540429" w:rsidRPr="007F7E2B">
          <w:t>.,</w:t>
        </w:r>
      </w:ins>
      <w:r w:rsidRPr="007F7E2B">
        <w:t xml:space="preserve"> biomass carbon pools, CH4, N2O, etc.)</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511"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512">
          <w:tblGrid>
            <w:gridCol w:w="1727"/>
            <w:gridCol w:w="8353"/>
          </w:tblGrid>
        </w:tblGridChange>
      </w:tblGrid>
      <w:tr w:rsidR="00570313" w:rsidRPr="007F7E2B" w14:paraId="2365E4EC" w14:textId="77777777">
        <w:tc>
          <w:tcPr>
            <w:tcW w:w="1727" w:type="dxa"/>
            <w:shd w:val="clear" w:color="auto" w:fill="auto"/>
            <w:tcMar>
              <w:top w:w="100" w:type="dxa"/>
              <w:left w:w="100" w:type="dxa"/>
              <w:bottom w:w="100" w:type="dxa"/>
              <w:right w:w="100" w:type="dxa"/>
            </w:tcMar>
            <w:tcPrChange w:id="3513" w:author="V2" w:date="2025-04-14T14:19:00Z" w16du:dateUtc="2025-04-14T19:19:00Z">
              <w:tcPr>
                <w:tcW w:w="1727" w:type="dxa"/>
                <w:shd w:val="clear" w:color="auto" w:fill="auto"/>
                <w:tcMar>
                  <w:top w:w="100" w:type="dxa"/>
                  <w:left w:w="100" w:type="dxa"/>
                  <w:bottom w:w="100" w:type="dxa"/>
                  <w:right w:w="100" w:type="dxa"/>
                </w:tcMar>
              </w:tcPr>
            </w:tcPrChange>
          </w:tcPr>
          <w:p w14:paraId="00000297" w14:textId="77777777" w:rsidR="00570313" w:rsidRPr="007F7E2B" w:rsidRDefault="0092717E">
            <w:pPr>
              <w:widowControl w:val="0"/>
              <w:rPr>
                <w:rPrChange w:id="3514" w:author="V2" w:date="2025-04-14T14:19:00Z" w16du:dateUtc="2025-04-14T19:19:00Z">
                  <w:rPr>
                    <w:highlight w:val="white"/>
                  </w:rPr>
                </w:rPrChange>
              </w:rPr>
            </w:pPr>
            <w:r w:rsidRPr="007F7E2B">
              <w:rPr>
                <w:rPrChange w:id="3515"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516" w:author="V2" w:date="2025-04-14T14:19:00Z" w16du:dateUtc="2025-04-14T19:19:00Z">
              <w:tcPr>
                <w:tcW w:w="8353" w:type="dxa"/>
                <w:shd w:val="clear" w:color="auto" w:fill="auto"/>
                <w:tcMar>
                  <w:top w:w="100" w:type="dxa"/>
                  <w:left w:w="100" w:type="dxa"/>
                  <w:bottom w:w="100" w:type="dxa"/>
                  <w:right w:w="100" w:type="dxa"/>
                </w:tcMar>
              </w:tcPr>
            </w:tcPrChange>
          </w:tcPr>
          <w:p w14:paraId="00000298" w14:textId="77777777" w:rsidR="00570313" w:rsidRPr="007F7E2B" w:rsidRDefault="0092717E">
            <w:pPr>
              <w:widowControl w:val="0"/>
              <w:rPr>
                <w:rPrChange w:id="3517" w:author="V2" w:date="2025-04-14T14:19:00Z" w16du:dateUtc="2025-04-14T19:19:00Z">
                  <w:rPr>
                    <w:highlight w:val="white"/>
                  </w:rPr>
                </w:rPrChange>
              </w:rPr>
            </w:pPr>
            <w:r w:rsidRPr="007F7E2B">
              <w:rPr>
                <w:rPrChange w:id="3518" w:author="V2" w:date="2025-04-14T14:19:00Z" w16du:dateUtc="2025-04-14T19:19:00Z">
                  <w:rPr>
                    <w:highlight w:val="white"/>
                  </w:rPr>
                </w:rPrChange>
              </w:rPr>
              <w:t>Required for all projects.</w:t>
            </w:r>
          </w:p>
        </w:tc>
      </w:tr>
      <w:tr w:rsidR="00570313" w:rsidRPr="007F7E2B" w14:paraId="170BF553" w14:textId="77777777">
        <w:tc>
          <w:tcPr>
            <w:tcW w:w="1727" w:type="dxa"/>
            <w:shd w:val="clear" w:color="auto" w:fill="auto"/>
            <w:tcMar>
              <w:top w:w="100" w:type="dxa"/>
              <w:left w:w="100" w:type="dxa"/>
              <w:bottom w:w="100" w:type="dxa"/>
              <w:right w:w="100" w:type="dxa"/>
            </w:tcMar>
            <w:tcPrChange w:id="3519" w:author="V2" w:date="2025-04-14T14:19:00Z" w16du:dateUtc="2025-04-14T19:19:00Z">
              <w:tcPr>
                <w:tcW w:w="1727" w:type="dxa"/>
                <w:shd w:val="clear" w:color="auto" w:fill="auto"/>
                <w:tcMar>
                  <w:top w:w="100" w:type="dxa"/>
                  <w:left w:w="100" w:type="dxa"/>
                  <w:bottom w:w="100" w:type="dxa"/>
                  <w:right w:w="100" w:type="dxa"/>
                </w:tcMar>
              </w:tcPr>
            </w:tcPrChange>
          </w:tcPr>
          <w:p w14:paraId="00000299" w14:textId="77777777" w:rsidR="00570313" w:rsidRPr="007F7E2B" w:rsidRDefault="0092717E">
            <w:pPr>
              <w:widowControl w:val="0"/>
              <w:rPr>
                <w:rPrChange w:id="3520" w:author="V2" w:date="2025-04-14T14:19:00Z" w16du:dateUtc="2025-04-14T19:19:00Z">
                  <w:rPr>
                    <w:highlight w:val="white"/>
                  </w:rPr>
                </w:rPrChange>
              </w:rPr>
            </w:pPr>
            <w:r w:rsidRPr="007F7E2B">
              <w:rPr>
                <w:rPrChange w:id="3521"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3522" w:author="V2" w:date="2025-04-14T14:19:00Z" w16du:dateUtc="2025-04-14T19:19:00Z">
              <w:tcPr>
                <w:tcW w:w="8353" w:type="dxa"/>
                <w:shd w:val="clear" w:color="auto" w:fill="auto"/>
                <w:tcMar>
                  <w:top w:w="100" w:type="dxa"/>
                  <w:left w:w="100" w:type="dxa"/>
                  <w:bottom w:w="100" w:type="dxa"/>
                  <w:right w:w="100" w:type="dxa"/>
                </w:tcMar>
              </w:tcPr>
            </w:tcPrChange>
          </w:tcPr>
          <w:p w14:paraId="0000029A" w14:textId="77777777" w:rsidR="00570313" w:rsidRPr="007F7E2B" w:rsidRDefault="0092717E">
            <w:pPr>
              <w:widowControl w:val="0"/>
              <w:rPr>
                <w:rPrChange w:id="3523" w:author="V2" w:date="2025-04-14T14:19:00Z" w16du:dateUtc="2025-04-14T19:19:00Z">
                  <w:rPr>
                    <w:highlight w:val="white"/>
                  </w:rPr>
                </w:rPrChange>
              </w:rPr>
            </w:pPr>
            <w:r w:rsidRPr="007F7E2B">
              <w:rPr>
                <w:rPrChange w:id="3524" w:author="V2" w:date="2025-04-14T14:19:00Z" w16du:dateUtc="2025-04-14T19:19:00Z">
                  <w:rPr>
                    <w:highlight w:val="white"/>
                  </w:rPr>
                </w:rPrChange>
              </w:rPr>
              <w:t>To sum carbon sequestration and emission impacts directly attributable to the project activity based on the monitoring undertaken during the monitoring period.</w:t>
            </w:r>
          </w:p>
        </w:tc>
      </w:tr>
      <w:tr w:rsidR="00570313" w:rsidRPr="007F7E2B" w14:paraId="40CF1E7C" w14:textId="77777777">
        <w:tc>
          <w:tcPr>
            <w:tcW w:w="1727" w:type="dxa"/>
            <w:shd w:val="clear" w:color="auto" w:fill="auto"/>
            <w:tcMar>
              <w:top w:w="100" w:type="dxa"/>
              <w:left w:w="100" w:type="dxa"/>
              <w:bottom w:w="100" w:type="dxa"/>
              <w:right w:w="100" w:type="dxa"/>
            </w:tcMar>
            <w:tcPrChange w:id="3525" w:author="V2" w:date="2025-04-14T14:19:00Z" w16du:dateUtc="2025-04-14T19:19:00Z">
              <w:tcPr>
                <w:tcW w:w="1727" w:type="dxa"/>
                <w:shd w:val="clear" w:color="auto" w:fill="auto"/>
                <w:tcMar>
                  <w:top w:w="100" w:type="dxa"/>
                  <w:left w:w="100" w:type="dxa"/>
                  <w:bottom w:w="100" w:type="dxa"/>
                  <w:right w:w="100" w:type="dxa"/>
                </w:tcMar>
              </w:tcPr>
            </w:tcPrChange>
          </w:tcPr>
          <w:p w14:paraId="0000029B" w14:textId="77777777" w:rsidR="00570313" w:rsidRPr="007F7E2B" w:rsidRDefault="0092717E">
            <w:pPr>
              <w:widowControl w:val="0"/>
              <w:rPr>
                <w:rPrChange w:id="3526" w:author="V2" w:date="2025-04-14T14:19:00Z" w16du:dateUtc="2025-04-14T19:19:00Z">
                  <w:rPr>
                    <w:highlight w:val="white"/>
                  </w:rPr>
                </w:rPrChange>
              </w:rPr>
            </w:pPr>
            <w:r w:rsidRPr="007F7E2B">
              <w:rPr>
                <w:rPrChange w:id="3527"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528" w:author="V2" w:date="2025-04-14T14:19:00Z" w16du:dateUtc="2025-04-14T19:19:00Z">
              <w:tcPr>
                <w:tcW w:w="8353" w:type="dxa"/>
                <w:shd w:val="clear" w:color="auto" w:fill="auto"/>
                <w:tcMar>
                  <w:top w:w="100" w:type="dxa"/>
                  <w:left w:w="100" w:type="dxa"/>
                  <w:bottom w:w="100" w:type="dxa"/>
                  <w:right w:w="100" w:type="dxa"/>
                </w:tcMar>
              </w:tcPr>
            </w:tcPrChange>
          </w:tcPr>
          <w:p w14:paraId="0000029C" w14:textId="1DB45F1E" w:rsidR="00570313" w:rsidRPr="007F7E2B" w:rsidRDefault="0092717E">
            <w:pPr>
              <w:widowControl w:val="0"/>
              <w:rPr>
                <w:rPrChange w:id="3529" w:author="V2" w:date="2025-04-14T14:19:00Z" w16du:dateUtc="2025-04-14T19:19:00Z">
                  <w:rPr>
                    <w:highlight w:val="white"/>
                  </w:rPr>
                </w:rPrChange>
              </w:rPr>
            </w:pPr>
            <w:r w:rsidRPr="007F7E2B">
              <w:rPr>
                <w:rPrChange w:id="3530"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"https://verra.org/wp-content/uploads/imported/methodologies/VMD0035-Methods-to-Determine-the-Net-Change-in-Atmospheric-GHG-Resulting-from-Project-Activities-v1.0.pdf" \h</w:instrText>
            </w:r>
            <w:r w:rsidR="00282716">
              <w:fldChar w:fldCharType="separate"/>
            </w:r>
            <w:del w:id="3531" w:author="V2" w:date="2025-04-14T14:19:00Z" w16du:dateUtc="2025-04-14T19:19:00Z">
              <w:r w:rsidR="00570313">
                <w:rPr>
                  <w:color w:val="1155CC"/>
                  <w:u w:val="single"/>
                </w:rPr>
                <w:delText>VMD0035</w:delText>
              </w:r>
            </w:del>
            <w:ins w:id="3532" w:author="V2" w:date="2025-04-14T14:19:00Z" w16du:dateUtc="2025-04-14T19:19:00Z">
              <w:r w:rsidR="00282716" w:rsidRPr="007F7E2B">
                <w:rPr>
                  <w:color w:val="1155CC"/>
                  <w:u w:val="single"/>
                </w:rPr>
                <w:t>TRS-17</w:t>
              </w:r>
            </w:ins>
            <w:r w:rsidRPr="007F7E2B">
              <w:rPr>
                <w:color w:val="1155CC"/>
                <w:u w:val="single"/>
              </w:rPr>
              <w:t xml:space="preserve"> </w:t>
            </w:r>
            <w:r w:rsidR="00282716">
              <w:fldChar w:fldCharType="end"/>
            </w:r>
            <w:r>
              <w:fldChar w:fldCharType="begin"/>
            </w:r>
            <w:r>
              <w:instrText>HYPERLINK "https://verra.org/wp-content/uploads/imported/methodologies/VMD0035-Methods-to-Determine-the-Net-Change-in-Atmospheric-GHG-Resulting-from-Project-Activities-v1.0.pdf" \h</w:instrText>
            </w:r>
            <w:r>
              <w:fldChar w:fldCharType="separate"/>
            </w:r>
            <w:r w:rsidRPr="007F7E2B">
              <w:rPr>
                <w:i/>
                <w:color w:val="1155CC"/>
                <w:u w:val="single"/>
              </w:rPr>
              <w:t>Methods to Determine the Net Change in Atmospheric GHG Resulting from Project Activities</w:t>
            </w:r>
            <w:r>
              <w:fldChar w:fldCharType="end"/>
            </w:r>
            <w:r w:rsidRPr="007F7E2B">
              <w:rPr>
                <w:rPrChange w:id="3533" w:author="V2" w:date="2025-04-14T14:19:00Z" w16du:dateUtc="2025-04-14T19:19:00Z">
                  <w:rPr>
                    <w:highlight w:val="white"/>
                  </w:rPr>
                </w:rPrChange>
              </w:rPr>
              <w:t>, setting leakage variables to 0.</w:t>
            </w:r>
          </w:p>
        </w:tc>
      </w:tr>
    </w:tbl>
    <w:p w14:paraId="0000029D" w14:textId="77777777" w:rsidR="00570313" w:rsidRPr="007F7E2B" w:rsidRDefault="0092717E">
      <w:pPr>
        <w:pStyle w:val="Heading3"/>
        <w:numPr>
          <w:ilvl w:val="1"/>
          <w:numId w:val="14"/>
        </w:numPr>
        <w:spacing w:after="0"/>
      </w:pPr>
      <w:bookmarkStart w:id="3534" w:name="_Toc180594084"/>
      <w:bookmarkStart w:id="3535" w:name="_Toc180594491"/>
      <w:r w:rsidRPr="007F7E2B">
        <w:t>Ex-ante Projection of Leakage</w:t>
      </w:r>
      <w:bookmarkEnd w:id="3534"/>
      <w:bookmarkEnd w:id="3535"/>
    </w:p>
    <w:p w14:paraId="0000029E" w14:textId="77777777" w:rsidR="00570313" w:rsidRPr="007F7E2B" w:rsidRDefault="0092717E">
      <w:pPr>
        <w:ind w:left="720"/>
      </w:pPr>
      <w:r w:rsidRPr="007F7E2B">
        <w:t xml:space="preserve">If it is likely the project activities will lead to an increase in GHG emissions by more than 10% during the project period (see </w:t>
      </w:r>
      <w:hyperlink w:anchor="bookmark=id.9k5al5dkiacu">
        <w:r w:rsidRPr="007F7E2B">
          <w:rPr>
            <w:i/>
            <w:color w:val="1155CC"/>
            <w:u w:val="single"/>
          </w:rPr>
          <w:t>Table 1. Likelihood of project activities leading to an increase in GHG emissions during the project period</w:t>
        </w:r>
      </w:hyperlink>
      <w:r w:rsidRPr="007F7E2B">
        <w:t xml:space="preserve"> above), the Project Proponent should use the following steps, as applicable.</w:t>
      </w:r>
    </w:p>
    <w:p w14:paraId="0000029F" w14:textId="77777777" w:rsidR="00570313" w:rsidRPr="007F7E2B" w:rsidRDefault="0092717E">
      <w:pPr>
        <w:pStyle w:val="Heading4"/>
        <w:numPr>
          <w:ilvl w:val="2"/>
          <w:numId w:val="14"/>
        </w:numPr>
        <w:spacing w:after="0"/>
      </w:pPr>
      <w:bookmarkStart w:id="3536" w:name="bookmark=kix.wfcy78bh5q21" w:colFirst="0" w:colLast="0"/>
      <w:bookmarkEnd w:id="3536"/>
      <w:r w:rsidRPr="007F7E2B">
        <w:rPr>
          <w:rPrChange w:id="3537" w:author="V2" w:date="2025-04-14T14:19:00Z" w16du:dateUtc="2025-04-14T19:19:00Z">
            <w:rPr>
              <w:highlight w:val="white"/>
            </w:rPr>
          </w:rPrChange>
        </w:rPr>
        <w:t>Projection of leakage due to displacement of grazing, fodder, and agricultural production</w:t>
      </w:r>
      <w:r w:rsidRPr="007F7E2B">
        <w:rPr>
          <w:rPrChange w:id="3538" w:author="V2" w:date="2025-04-14T14:19:00Z" w16du:dateUtc="2025-04-14T19:19:00Z">
            <w:rPr>
              <w:highlight w:val="white"/>
            </w:rPr>
          </w:rPrChange>
        </w:rPr>
        <w:br/>
      </w:r>
      <w:r w:rsidRPr="007F7E2B">
        <w:t xml:space="preserve"> </w:t>
      </w:r>
    </w:p>
    <w:tbl>
      <w:tblPr>
        <w:tblW w:w="1008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539" w:author="V2" w:date="2025-04-14T14:19:00Z" w16du:dateUtc="2025-04-14T19:19:00Z">
          <w:tblPr>
            <w:tblW w:w="1008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540">
          <w:tblGrid>
            <w:gridCol w:w="1727"/>
            <w:gridCol w:w="8353"/>
          </w:tblGrid>
        </w:tblGridChange>
      </w:tblGrid>
      <w:tr w:rsidR="00570313" w:rsidRPr="007F7E2B" w14:paraId="64D150C3" w14:textId="77777777">
        <w:tc>
          <w:tcPr>
            <w:tcW w:w="1727" w:type="dxa"/>
            <w:shd w:val="clear" w:color="auto" w:fill="auto"/>
            <w:tcMar>
              <w:top w:w="100" w:type="dxa"/>
              <w:left w:w="100" w:type="dxa"/>
              <w:bottom w:w="100" w:type="dxa"/>
              <w:right w:w="100" w:type="dxa"/>
            </w:tcMar>
            <w:tcPrChange w:id="3541" w:author="V2" w:date="2025-04-14T14:19:00Z" w16du:dateUtc="2025-04-14T19:19:00Z">
              <w:tcPr>
                <w:tcW w:w="1727" w:type="dxa"/>
                <w:shd w:val="clear" w:color="auto" w:fill="auto"/>
                <w:tcMar>
                  <w:top w:w="100" w:type="dxa"/>
                  <w:left w:w="100" w:type="dxa"/>
                  <w:bottom w:w="100" w:type="dxa"/>
                  <w:right w:w="100" w:type="dxa"/>
                </w:tcMar>
              </w:tcPr>
            </w:tcPrChange>
          </w:tcPr>
          <w:p w14:paraId="000002A0" w14:textId="77777777" w:rsidR="00570313" w:rsidRPr="007F7E2B" w:rsidRDefault="0092717E">
            <w:pPr>
              <w:widowControl w:val="0"/>
              <w:rPr>
                <w:rPrChange w:id="3542" w:author="V2" w:date="2025-04-14T14:19:00Z" w16du:dateUtc="2025-04-14T19:19:00Z">
                  <w:rPr>
                    <w:highlight w:val="white"/>
                  </w:rPr>
                </w:rPrChange>
              </w:rPr>
            </w:pPr>
            <w:r w:rsidRPr="007F7E2B">
              <w:rPr>
                <w:rPrChange w:id="3543"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544" w:author="V2" w:date="2025-04-14T14:19:00Z" w16du:dateUtc="2025-04-14T19:19:00Z">
              <w:tcPr>
                <w:tcW w:w="8353" w:type="dxa"/>
                <w:shd w:val="clear" w:color="auto" w:fill="auto"/>
                <w:tcMar>
                  <w:top w:w="100" w:type="dxa"/>
                  <w:left w:w="100" w:type="dxa"/>
                  <w:bottom w:w="100" w:type="dxa"/>
                  <w:right w:w="100" w:type="dxa"/>
                </w:tcMar>
              </w:tcPr>
            </w:tcPrChange>
          </w:tcPr>
          <w:p w14:paraId="000002A1" w14:textId="77777777" w:rsidR="00570313" w:rsidRPr="007F7E2B" w:rsidRDefault="0092717E">
            <w:pPr>
              <w:widowControl w:val="0"/>
              <w:rPr>
                <w:rPrChange w:id="3545" w:author="V2" w:date="2025-04-14T14:19:00Z" w16du:dateUtc="2025-04-14T19:19:00Z">
                  <w:rPr>
                    <w:highlight w:val="white"/>
                  </w:rPr>
                </w:rPrChange>
              </w:rPr>
            </w:pPr>
            <w:r w:rsidRPr="007F7E2B">
              <w:rPr>
                <w:rPrChange w:id="3546" w:author="V2" w:date="2025-04-14T14:19:00Z" w16du:dateUtc="2025-04-14T19:19:00Z">
                  <w:rPr>
                    <w:highlight w:val="white"/>
                  </w:rPr>
                </w:rPrChange>
              </w:rPr>
              <w:t>Required for projects where domesticated animal grazing or fodder or agricultural production occurred within the project area at the project start date, and where these activities are projected to decline within the project area due to project activities.</w:t>
            </w:r>
          </w:p>
        </w:tc>
      </w:tr>
      <w:tr w:rsidR="00570313" w:rsidRPr="007F7E2B" w14:paraId="4D144140" w14:textId="77777777">
        <w:tc>
          <w:tcPr>
            <w:tcW w:w="1727" w:type="dxa"/>
            <w:shd w:val="clear" w:color="auto" w:fill="auto"/>
            <w:tcMar>
              <w:top w:w="100" w:type="dxa"/>
              <w:left w:w="100" w:type="dxa"/>
              <w:bottom w:w="100" w:type="dxa"/>
              <w:right w:w="100" w:type="dxa"/>
            </w:tcMar>
            <w:tcPrChange w:id="3547" w:author="V2" w:date="2025-04-14T14:19:00Z" w16du:dateUtc="2025-04-14T19:19:00Z">
              <w:tcPr>
                <w:tcW w:w="1727" w:type="dxa"/>
                <w:shd w:val="clear" w:color="auto" w:fill="auto"/>
                <w:tcMar>
                  <w:top w:w="100" w:type="dxa"/>
                  <w:left w:w="100" w:type="dxa"/>
                  <w:bottom w:w="100" w:type="dxa"/>
                  <w:right w:w="100" w:type="dxa"/>
                </w:tcMar>
              </w:tcPr>
            </w:tcPrChange>
          </w:tcPr>
          <w:p w14:paraId="000002A2" w14:textId="77777777" w:rsidR="00570313" w:rsidRPr="007F7E2B" w:rsidRDefault="0092717E">
            <w:pPr>
              <w:widowControl w:val="0"/>
              <w:rPr>
                <w:rPrChange w:id="3548" w:author="V2" w:date="2025-04-14T14:19:00Z" w16du:dateUtc="2025-04-14T19:19:00Z">
                  <w:rPr>
                    <w:highlight w:val="white"/>
                  </w:rPr>
                </w:rPrChange>
              </w:rPr>
            </w:pPr>
            <w:r w:rsidRPr="007F7E2B">
              <w:rPr>
                <w:rPrChange w:id="3549" w:author="V2" w:date="2025-04-14T14:19:00Z" w16du:dateUtc="2025-04-14T19:19:00Z">
                  <w:rPr>
                    <w:highlight w:val="white"/>
                  </w:rPr>
                </w:rPrChange>
              </w:rPr>
              <w:lastRenderedPageBreak/>
              <w:t>Goal</w:t>
            </w:r>
          </w:p>
        </w:tc>
        <w:tc>
          <w:tcPr>
            <w:tcW w:w="8353" w:type="dxa"/>
            <w:shd w:val="clear" w:color="auto" w:fill="auto"/>
            <w:tcMar>
              <w:top w:w="100" w:type="dxa"/>
              <w:left w:w="100" w:type="dxa"/>
              <w:bottom w:w="100" w:type="dxa"/>
              <w:right w:w="100" w:type="dxa"/>
            </w:tcMar>
            <w:tcPrChange w:id="3550" w:author="V2" w:date="2025-04-14T14:19:00Z" w16du:dateUtc="2025-04-14T19:19:00Z">
              <w:tcPr>
                <w:tcW w:w="8353" w:type="dxa"/>
                <w:shd w:val="clear" w:color="auto" w:fill="auto"/>
                <w:tcMar>
                  <w:top w:w="100" w:type="dxa"/>
                  <w:left w:w="100" w:type="dxa"/>
                  <w:bottom w:w="100" w:type="dxa"/>
                  <w:right w:w="100" w:type="dxa"/>
                </w:tcMar>
              </w:tcPr>
            </w:tcPrChange>
          </w:tcPr>
          <w:p w14:paraId="000002A3" w14:textId="77777777" w:rsidR="00570313" w:rsidRPr="007F7E2B" w:rsidRDefault="0092717E">
            <w:pPr>
              <w:widowControl w:val="0"/>
              <w:rPr>
                <w:rPrChange w:id="3551" w:author="V2" w:date="2025-04-14T14:19:00Z" w16du:dateUtc="2025-04-14T19:19:00Z">
                  <w:rPr>
                    <w:highlight w:val="white"/>
                  </w:rPr>
                </w:rPrChange>
              </w:rPr>
            </w:pPr>
            <w:r w:rsidRPr="007F7E2B">
              <w:rPr>
                <w:rPrChange w:id="3552" w:author="V2" w:date="2025-04-14T14:19:00Z" w16du:dateUtc="2025-04-14T19:19:00Z">
                  <w:rPr>
                    <w:highlight w:val="white"/>
                  </w:rPr>
                </w:rPrChange>
              </w:rPr>
              <w:t>To project future emissions from agricultural production, domesticated animals or fodder production displaced under the project scenario.</w:t>
            </w:r>
          </w:p>
        </w:tc>
      </w:tr>
      <w:tr w:rsidR="00570313" w:rsidRPr="007F7E2B" w14:paraId="1D180A1F" w14:textId="77777777">
        <w:tc>
          <w:tcPr>
            <w:tcW w:w="1727" w:type="dxa"/>
            <w:shd w:val="clear" w:color="auto" w:fill="auto"/>
            <w:tcMar>
              <w:top w:w="100" w:type="dxa"/>
              <w:left w:w="100" w:type="dxa"/>
              <w:bottom w:w="100" w:type="dxa"/>
              <w:right w:w="100" w:type="dxa"/>
            </w:tcMar>
            <w:tcPrChange w:id="3553" w:author="V2" w:date="2025-04-14T14:19:00Z" w16du:dateUtc="2025-04-14T19:19:00Z">
              <w:tcPr>
                <w:tcW w:w="1727" w:type="dxa"/>
                <w:shd w:val="clear" w:color="auto" w:fill="auto"/>
                <w:tcMar>
                  <w:top w:w="100" w:type="dxa"/>
                  <w:left w:w="100" w:type="dxa"/>
                  <w:bottom w:w="100" w:type="dxa"/>
                  <w:right w:w="100" w:type="dxa"/>
                </w:tcMar>
              </w:tcPr>
            </w:tcPrChange>
          </w:tcPr>
          <w:p w14:paraId="000002A4" w14:textId="77777777" w:rsidR="00570313" w:rsidRPr="007F7E2B" w:rsidRDefault="0092717E">
            <w:pPr>
              <w:widowControl w:val="0"/>
              <w:rPr>
                <w:rPrChange w:id="3554" w:author="V2" w:date="2025-04-14T14:19:00Z" w16du:dateUtc="2025-04-14T19:19:00Z">
                  <w:rPr>
                    <w:highlight w:val="white"/>
                  </w:rPr>
                </w:rPrChange>
              </w:rPr>
            </w:pPr>
            <w:r w:rsidRPr="007F7E2B">
              <w:rPr>
                <w:rPrChange w:id="3555"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556" w:author="V2" w:date="2025-04-14T14:19:00Z" w16du:dateUtc="2025-04-14T19:19:00Z">
              <w:tcPr>
                <w:tcW w:w="8353" w:type="dxa"/>
                <w:shd w:val="clear" w:color="auto" w:fill="auto"/>
                <w:tcMar>
                  <w:top w:w="100" w:type="dxa"/>
                  <w:left w:w="100" w:type="dxa"/>
                  <w:bottom w:w="100" w:type="dxa"/>
                  <w:right w:w="100" w:type="dxa"/>
                </w:tcMar>
              </w:tcPr>
            </w:tcPrChange>
          </w:tcPr>
          <w:p w14:paraId="000002A5" w14:textId="719BC732" w:rsidR="00570313" w:rsidRPr="007F7E2B" w:rsidRDefault="0092717E">
            <w:pPr>
              <w:widowControl w:val="0"/>
              <w:rPr>
                <w:rPrChange w:id="3557" w:author="V2" w:date="2025-04-14T14:19:00Z" w16du:dateUtc="2025-04-14T19:19:00Z">
                  <w:rPr>
                    <w:highlight w:val="white"/>
                  </w:rPr>
                </w:rPrChange>
              </w:rPr>
            </w:pPr>
            <w:r w:rsidRPr="007F7E2B">
              <w:rPr>
                <w:rPrChange w:id="3558"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"https://verra.org/wp-content/uploads/imported/methodologies/VMD0019-Methods-to-Project-Future-Conditions-v1.0.pdf" \h</w:instrText>
            </w:r>
            <w:r w:rsidR="00282716">
              <w:fldChar w:fldCharType="separate"/>
            </w:r>
            <w:del w:id="3559" w:author="V2" w:date="2025-04-14T14:19:00Z" w16du:dateUtc="2025-04-14T19:19:00Z">
              <w:r w:rsidR="00570313">
                <w:rPr>
                  <w:color w:val="1155CC"/>
                  <w:u w:val="single"/>
                </w:rPr>
                <w:delText>VMD0019</w:delText>
              </w:r>
            </w:del>
            <w:ins w:id="3560" w:author="V2" w:date="2025-04-14T14:19:00Z" w16du:dateUtc="2025-04-14T19:19:00Z">
              <w:r w:rsidR="00282716" w:rsidRPr="007F7E2B">
                <w:rPr>
                  <w:color w:val="1155CC"/>
                  <w:u w:val="single"/>
                </w:rPr>
                <w:t>TRS-2</w:t>
              </w:r>
            </w:ins>
            <w:r w:rsidR="00282716">
              <w:fldChar w:fldCharType="end"/>
            </w:r>
            <w:r>
              <w:fldChar w:fldCharType="begin"/>
            </w:r>
            <w:r>
              <w:instrText>HYPERLINK "https://verra.org/wp-content/uploads/imported/methodologies/VMD0019-Methods-to-Project-Future-Conditions-v1.0.pdf" \h</w:instrText>
            </w:r>
            <w:r>
              <w:fldChar w:fldCharType="separate"/>
            </w:r>
            <w:r w:rsidRPr="007F7E2B">
              <w:rPr>
                <w:i/>
                <w:color w:val="1155CC"/>
                <w:u w:val="single"/>
              </w:rPr>
              <w:t xml:space="preserve"> Methods to Project Future Conditions</w:t>
            </w:r>
            <w:r>
              <w:fldChar w:fldCharType="end"/>
            </w:r>
            <w:r w:rsidRPr="007F7E2B">
              <w:rPr>
                <w:rPrChange w:id="3561" w:author="V2" w:date="2025-04-14T14:19:00Z" w16du:dateUtc="2025-04-14T19:19:00Z">
                  <w:rPr>
                    <w:highlight w:val="white"/>
                  </w:rPr>
                </w:rPrChange>
              </w:rPr>
              <w:t xml:space="preserve">, with displacement of domesticated animals or agricultural production as the relevant variable(s) X. Then, based on the outputs from this module, use module </w:t>
            </w:r>
            <w:r w:rsidR="00282716">
              <w:fldChar w:fldCharType="begin"/>
            </w:r>
            <w:r w:rsidR="00282716">
              <w:instrText>HYPERLINK "https://verra.org/wp-content/uploads/imported/methodologies/VMD0032-Estimation-of-Emissions-from-Activity-Shifting-Leakage-1.0.pdf" \h</w:instrText>
            </w:r>
            <w:r w:rsidR="00282716">
              <w:fldChar w:fldCharType="separate"/>
            </w:r>
            <w:del w:id="3562" w:author="V2" w:date="2025-04-14T14:19:00Z" w16du:dateUtc="2025-04-14T19:19:00Z">
              <w:r w:rsidR="00570313">
                <w:rPr>
                  <w:color w:val="1155CC"/>
                  <w:u w:val="single"/>
                </w:rPr>
                <w:delText>VMD0032</w:delText>
              </w:r>
            </w:del>
            <w:ins w:id="3563" w:author="V2" w:date="2025-04-14T14:19:00Z" w16du:dateUtc="2025-04-14T19:19:00Z">
              <w:r w:rsidR="00282716" w:rsidRPr="007F7E2B">
                <w:rPr>
                  <w:color w:val="1155CC"/>
                  <w:u w:val="single"/>
                </w:rPr>
                <w:t>TRS-14</w:t>
              </w:r>
            </w:ins>
            <w:r w:rsidR="00282716">
              <w:fldChar w:fldCharType="end"/>
            </w:r>
            <w:r>
              <w:fldChar w:fldCharType="begin"/>
            </w:r>
            <w:r>
              <w:instrText>HYPERLINK "https://verra.org/wp-content/uploads/imported/methodologies/VMD0032-Estimation-of-Emissions-from-Activity-Shifting-Leakage-1.0.pdf" \h</w:instrText>
            </w:r>
            <w:r>
              <w:fldChar w:fldCharType="separate"/>
            </w:r>
            <w:r w:rsidRPr="007F7E2B">
              <w:rPr>
                <w:i/>
                <w:color w:val="1155CC"/>
                <w:u w:val="single"/>
              </w:rPr>
              <w:t xml:space="preserve"> Estimation of Emissions from Activity-Shifting Leakage</w:t>
            </w:r>
            <w:r>
              <w:fldChar w:fldCharType="end"/>
            </w:r>
            <w:r w:rsidRPr="007F7E2B">
              <w:rPr>
                <w:rPrChange w:id="3564" w:author="V2" w:date="2025-04-14T14:19:00Z" w16du:dateUtc="2025-04-14T19:19:00Z">
                  <w:rPr>
                    <w:highlight w:val="white"/>
                  </w:rPr>
                </w:rPrChange>
              </w:rPr>
              <w:t xml:space="preserve">, to estimate the impacts. Depending on the results from the module </w:t>
            </w:r>
            <w:r w:rsidR="00282716">
              <w:fldChar w:fldCharType="begin"/>
            </w:r>
            <w:r w:rsidR="00282716">
              <w:instrText>HYPERLINK "https://verra.org/wp-content/uploads/imported/methodologies/VMD0032-Estimation-of-Emissions-from-Activity-Shifting-Leakage-1.0.pdf" \h</w:instrText>
            </w:r>
            <w:r w:rsidR="00282716">
              <w:fldChar w:fldCharType="separate"/>
            </w:r>
            <w:del w:id="3565" w:author="V2" w:date="2025-04-14T14:19:00Z" w16du:dateUtc="2025-04-14T19:19:00Z">
              <w:r w:rsidR="00570313">
                <w:rPr>
                  <w:color w:val="1155CC"/>
                  <w:u w:val="single"/>
                </w:rPr>
                <w:delText>VMD0032</w:delText>
              </w:r>
            </w:del>
            <w:ins w:id="3566" w:author="V2" w:date="2025-04-14T14:19:00Z" w16du:dateUtc="2025-04-14T19:19:00Z">
              <w:r w:rsidR="00282716" w:rsidRPr="007F7E2B">
                <w:rPr>
                  <w:color w:val="1155CC"/>
                  <w:u w:val="single"/>
                </w:rPr>
                <w:t>TRS-14</w:t>
              </w:r>
            </w:ins>
            <w:r w:rsidR="00282716">
              <w:fldChar w:fldCharType="end"/>
            </w:r>
            <w:r>
              <w:fldChar w:fldCharType="begin"/>
            </w:r>
            <w:r>
              <w:instrText>HYPERLINK "https://verra.org/wp-content/uploads/imported/methodologies/VMD0032-Estimation-of-Emissions-from-Activity-Shifting-Leakage-1.0.pdf" \h</w:instrText>
            </w:r>
            <w:r>
              <w:fldChar w:fldCharType="separate"/>
            </w:r>
            <w:r w:rsidRPr="007F7E2B">
              <w:rPr>
                <w:i/>
                <w:color w:val="1155CC"/>
                <w:u w:val="single"/>
              </w:rPr>
              <w:t xml:space="preserve"> Estimation of Emissions from Activity-Shifting Leakage</w:t>
            </w:r>
            <w:r>
              <w:fldChar w:fldCharType="end"/>
            </w:r>
            <w:r w:rsidRPr="007F7E2B">
              <w:rPr>
                <w:rPrChange w:id="3567" w:author="V2" w:date="2025-04-14T14:19:00Z" w16du:dateUtc="2025-04-14T19:19:00Z">
                  <w:rPr>
                    <w:highlight w:val="white"/>
                  </w:rPr>
                </w:rPrChange>
              </w:rPr>
              <w:t xml:space="preserve">, calculations of emissions may require the use of other modules. </w:t>
            </w:r>
          </w:p>
        </w:tc>
      </w:tr>
    </w:tbl>
    <w:p w14:paraId="000002A6" w14:textId="77777777" w:rsidR="00570313" w:rsidRPr="007F7E2B" w:rsidRDefault="0092717E">
      <w:pPr>
        <w:pStyle w:val="Heading4"/>
        <w:widowControl w:val="0"/>
        <w:numPr>
          <w:ilvl w:val="2"/>
          <w:numId w:val="14"/>
        </w:numPr>
        <w:spacing w:after="0"/>
      </w:pPr>
      <w:bookmarkStart w:id="3568" w:name="bookmark=kix.4vx95xnnhrkc" w:colFirst="0" w:colLast="0"/>
      <w:bookmarkEnd w:id="3568"/>
      <w:r w:rsidRPr="007F7E2B">
        <w:t>Projection of leakage due to displacement of wood harvesting</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569"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570">
          <w:tblGrid>
            <w:gridCol w:w="1727"/>
            <w:gridCol w:w="8353"/>
          </w:tblGrid>
        </w:tblGridChange>
      </w:tblGrid>
      <w:tr w:rsidR="00570313" w:rsidRPr="007F7E2B" w14:paraId="3E4900E2" w14:textId="77777777">
        <w:tc>
          <w:tcPr>
            <w:tcW w:w="1727" w:type="dxa"/>
            <w:shd w:val="clear" w:color="auto" w:fill="auto"/>
            <w:tcMar>
              <w:top w:w="100" w:type="dxa"/>
              <w:left w:w="100" w:type="dxa"/>
              <w:bottom w:w="100" w:type="dxa"/>
              <w:right w:w="100" w:type="dxa"/>
            </w:tcMar>
            <w:tcPrChange w:id="3571" w:author="V2" w:date="2025-04-14T14:19:00Z" w16du:dateUtc="2025-04-14T19:19:00Z">
              <w:tcPr>
                <w:tcW w:w="1727" w:type="dxa"/>
                <w:shd w:val="clear" w:color="auto" w:fill="auto"/>
                <w:tcMar>
                  <w:top w:w="100" w:type="dxa"/>
                  <w:left w:w="100" w:type="dxa"/>
                  <w:bottom w:w="100" w:type="dxa"/>
                  <w:right w:w="100" w:type="dxa"/>
                </w:tcMar>
              </w:tcPr>
            </w:tcPrChange>
          </w:tcPr>
          <w:p w14:paraId="000002A7" w14:textId="77777777" w:rsidR="00570313" w:rsidRPr="007F7E2B" w:rsidRDefault="0092717E">
            <w:pPr>
              <w:widowControl w:val="0"/>
              <w:rPr>
                <w:rPrChange w:id="3572" w:author="V2" w:date="2025-04-14T14:19:00Z" w16du:dateUtc="2025-04-14T19:19:00Z">
                  <w:rPr>
                    <w:highlight w:val="white"/>
                  </w:rPr>
                </w:rPrChange>
              </w:rPr>
            </w:pPr>
            <w:r w:rsidRPr="007F7E2B">
              <w:rPr>
                <w:rPrChange w:id="3573"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574" w:author="V2" w:date="2025-04-14T14:19:00Z" w16du:dateUtc="2025-04-14T19:19:00Z">
              <w:tcPr>
                <w:tcW w:w="8353" w:type="dxa"/>
                <w:shd w:val="clear" w:color="auto" w:fill="auto"/>
                <w:tcMar>
                  <w:top w:w="100" w:type="dxa"/>
                  <w:left w:w="100" w:type="dxa"/>
                  <w:bottom w:w="100" w:type="dxa"/>
                  <w:right w:w="100" w:type="dxa"/>
                </w:tcMar>
              </w:tcPr>
            </w:tcPrChange>
          </w:tcPr>
          <w:p w14:paraId="000002A8" w14:textId="77777777" w:rsidR="00570313" w:rsidRPr="007F7E2B" w:rsidRDefault="0092717E">
            <w:pPr>
              <w:widowControl w:val="0"/>
              <w:rPr>
                <w:rPrChange w:id="3575" w:author="V2" w:date="2025-04-14T14:19:00Z" w16du:dateUtc="2025-04-14T19:19:00Z">
                  <w:rPr>
                    <w:highlight w:val="white"/>
                  </w:rPr>
                </w:rPrChange>
              </w:rPr>
            </w:pPr>
            <w:r w:rsidRPr="007F7E2B">
              <w:rPr>
                <w:rPrChange w:id="3576" w:author="V2" w:date="2025-04-14T14:19:00Z" w16du:dateUtc="2025-04-14T19:19:00Z">
                  <w:rPr>
                    <w:highlight w:val="white"/>
                  </w:rPr>
                </w:rPrChange>
              </w:rPr>
              <w:t>Required for projects where displacement of wood harvest to areas outside of the project boundary is projected to occur.</w:t>
            </w:r>
          </w:p>
        </w:tc>
      </w:tr>
      <w:tr w:rsidR="00570313" w:rsidRPr="007F7E2B" w14:paraId="11B3ABBB" w14:textId="77777777">
        <w:tc>
          <w:tcPr>
            <w:tcW w:w="1727" w:type="dxa"/>
            <w:shd w:val="clear" w:color="auto" w:fill="auto"/>
            <w:tcMar>
              <w:top w:w="100" w:type="dxa"/>
              <w:left w:w="100" w:type="dxa"/>
              <w:bottom w:w="100" w:type="dxa"/>
              <w:right w:w="100" w:type="dxa"/>
            </w:tcMar>
            <w:tcPrChange w:id="3577" w:author="V2" w:date="2025-04-14T14:19:00Z" w16du:dateUtc="2025-04-14T19:19:00Z">
              <w:tcPr>
                <w:tcW w:w="1727" w:type="dxa"/>
                <w:shd w:val="clear" w:color="auto" w:fill="auto"/>
                <w:tcMar>
                  <w:top w:w="100" w:type="dxa"/>
                  <w:left w:w="100" w:type="dxa"/>
                  <w:bottom w:w="100" w:type="dxa"/>
                  <w:right w:w="100" w:type="dxa"/>
                </w:tcMar>
              </w:tcPr>
            </w:tcPrChange>
          </w:tcPr>
          <w:p w14:paraId="000002A9" w14:textId="77777777" w:rsidR="00570313" w:rsidRPr="007F7E2B" w:rsidRDefault="0092717E">
            <w:pPr>
              <w:widowControl w:val="0"/>
              <w:rPr>
                <w:rPrChange w:id="3578" w:author="V2" w:date="2025-04-14T14:19:00Z" w16du:dateUtc="2025-04-14T19:19:00Z">
                  <w:rPr>
                    <w:highlight w:val="white"/>
                  </w:rPr>
                </w:rPrChange>
              </w:rPr>
            </w:pPr>
            <w:r w:rsidRPr="007F7E2B">
              <w:rPr>
                <w:rPrChange w:id="3579"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3580" w:author="V2" w:date="2025-04-14T14:19:00Z" w16du:dateUtc="2025-04-14T19:19:00Z">
              <w:tcPr>
                <w:tcW w:w="8353" w:type="dxa"/>
                <w:shd w:val="clear" w:color="auto" w:fill="auto"/>
                <w:tcMar>
                  <w:top w:w="100" w:type="dxa"/>
                  <w:left w:w="100" w:type="dxa"/>
                  <w:bottom w:w="100" w:type="dxa"/>
                  <w:right w:w="100" w:type="dxa"/>
                </w:tcMar>
              </w:tcPr>
            </w:tcPrChange>
          </w:tcPr>
          <w:p w14:paraId="000002AA" w14:textId="77777777" w:rsidR="00570313" w:rsidRPr="007F7E2B" w:rsidRDefault="0092717E">
            <w:pPr>
              <w:widowControl w:val="0"/>
              <w:rPr>
                <w:rPrChange w:id="3581" w:author="V2" w:date="2025-04-14T14:19:00Z" w16du:dateUtc="2025-04-14T19:19:00Z">
                  <w:rPr>
                    <w:highlight w:val="white"/>
                  </w:rPr>
                </w:rPrChange>
              </w:rPr>
            </w:pPr>
            <w:r w:rsidRPr="007F7E2B">
              <w:rPr>
                <w:rPrChange w:id="3582" w:author="V2" w:date="2025-04-14T14:19:00Z" w16du:dateUtc="2025-04-14T19:19:00Z">
                  <w:rPr>
                    <w:highlight w:val="white"/>
                  </w:rPr>
                </w:rPrChange>
              </w:rPr>
              <w:t>To project future emissions from wood harvest displaced under the project scenario. Projection includes the reductions in emissions from these displaced wood harvest activities where they are expected to result in the production of long-lived wood products.</w:t>
            </w:r>
          </w:p>
        </w:tc>
      </w:tr>
      <w:tr w:rsidR="00570313" w:rsidRPr="007F7E2B" w14:paraId="34CFDF4E" w14:textId="77777777">
        <w:tc>
          <w:tcPr>
            <w:tcW w:w="1727" w:type="dxa"/>
            <w:shd w:val="clear" w:color="auto" w:fill="auto"/>
            <w:tcMar>
              <w:top w:w="100" w:type="dxa"/>
              <w:left w:w="100" w:type="dxa"/>
              <w:bottom w:w="100" w:type="dxa"/>
              <w:right w:w="100" w:type="dxa"/>
            </w:tcMar>
            <w:tcPrChange w:id="3583" w:author="V2" w:date="2025-04-14T14:19:00Z" w16du:dateUtc="2025-04-14T19:19:00Z">
              <w:tcPr>
                <w:tcW w:w="1727" w:type="dxa"/>
                <w:shd w:val="clear" w:color="auto" w:fill="auto"/>
                <w:tcMar>
                  <w:top w:w="100" w:type="dxa"/>
                  <w:left w:w="100" w:type="dxa"/>
                  <w:bottom w:w="100" w:type="dxa"/>
                  <w:right w:w="100" w:type="dxa"/>
                </w:tcMar>
              </w:tcPr>
            </w:tcPrChange>
          </w:tcPr>
          <w:p w14:paraId="000002AB" w14:textId="77777777" w:rsidR="00570313" w:rsidRPr="007F7E2B" w:rsidRDefault="0092717E">
            <w:pPr>
              <w:widowControl w:val="0"/>
              <w:rPr>
                <w:rPrChange w:id="3584" w:author="V2" w:date="2025-04-14T14:19:00Z" w16du:dateUtc="2025-04-14T19:19:00Z">
                  <w:rPr>
                    <w:highlight w:val="white"/>
                  </w:rPr>
                </w:rPrChange>
              </w:rPr>
            </w:pPr>
            <w:r w:rsidRPr="007F7E2B">
              <w:rPr>
                <w:rPrChange w:id="3585"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586" w:author="V2" w:date="2025-04-14T14:19:00Z" w16du:dateUtc="2025-04-14T19:19:00Z">
              <w:tcPr>
                <w:tcW w:w="8353" w:type="dxa"/>
                <w:shd w:val="clear" w:color="auto" w:fill="auto"/>
                <w:tcMar>
                  <w:top w:w="100" w:type="dxa"/>
                  <w:left w:w="100" w:type="dxa"/>
                  <w:bottom w:w="100" w:type="dxa"/>
                  <w:right w:w="100" w:type="dxa"/>
                </w:tcMar>
              </w:tcPr>
            </w:tcPrChange>
          </w:tcPr>
          <w:p w14:paraId="000002AC" w14:textId="64565252" w:rsidR="00570313" w:rsidRPr="007F7E2B" w:rsidRDefault="0092717E">
            <w:pPr>
              <w:widowControl w:val="0"/>
              <w:rPr>
                <w:rPrChange w:id="3587" w:author="V2" w:date="2025-04-14T14:19:00Z" w16du:dateUtc="2025-04-14T19:19:00Z">
                  <w:rPr>
                    <w:highlight w:val="white"/>
                  </w:rPr>
                </w:rPrChange>
              </w:rPr>
            </w:pPr>
            <w:r w:rsidRPr="007F7E2B">
              <w:rPr>
                <w:rPrChange w:id="3588"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"https://verra.org/wp-content/uploads/imported/methodologies/VMD0019-Methods-to-Project-Future-Conditions-v1.0.pdf" \h</w:instrText>
            </w:r>
            <w:r w:rsidR="00282716">
              <w:fldChar w:fldCharType="separate"/>
            </w:r>
            <w:del w:id="3589" w:author="V2" w:date="2025-04-14T14:19:00Z" w16du:dateUtc="2025-04-14T19:19:00Z">
              <w:r w:rsidR="00570313">
                <w:rPr>
                  <w:color w:val="1155CC"/>
                  <w:u w:val="single"/>
                </w:rPr>
                <w:delText>VMD0019</w:delText>
              </w:r>
            </w:del>
            <w:ins w:id="3590" w:author="V2" w:date="2025-04-14T14:19:00Z" w16du:dateUtc="2025-04-14T19:19:00Z">
              <w:r w:rsidR="00282716" w:rsidRPr="007F7E2B">
                <w:rPr>
                  <w:color w:val="1155CC"/>
                  <w:u w:val="single"/>
                </w:rPr>
                <w:t>TRS-2</w:t>
              </w:r>
            </w:ins>
            <w:r w:rsidR="00282716">
              <w:fldChar w:fldCharType="end"/>
            </w:r>
            <w:r>
              <w:fldChar w:fldCharType="begin"/>
            </w:r>
            <w:r>
              <w:instrText>HYPERLINK "https://verra.org/wp-content/uploads/imported/methodologies/VMD0019-Methods-to-Project-Future-Conditions-v1.0.pdf" \h</w:instrText>
            </w:r>
            <w:r>
              <w:fldChar w:fldCharType="separate"/>
            </w:r>
            <w:r w:rsidRPr="007F7E2B">
              <w:rPr>
                <w:i/>
                <w:color w:val="1155CC"/>
                <w:u w:val="single"/>
              </w:rPr>
              <w:t xml:space="preserve"> Methods to Project Future Conditions</w:t>
            </w:r>
            <w:r>
              <w:fldChar w:fldCharType="end"/>
            </w:r>
            <w:r w:rsidRPr="007F7E2B">
              <w:rPr>
                <w:rPrChange w:id="3591" w:author="V2" w:date="2025-04-14T14:19:00Z" w16du:dateUtc="2025-04-14T19:19:00Z">
                  <w:rPr>
                    <w:highlight w:val="white"/>
                  </w:rPr>
                </w:rPrChange>
              </w:rPr>
              <w:t xml:space="preserve">, with displacement of wood harvest as the relevant variable(s) X. Then, based on the outputs from this module, use module </w:t>
            </w:r>
            <w:r w:rsidR="00282716">
              <w:fldChar w:fldCharType="begin"/>
            </w:r>
            <w:r w:rsidR="00282716">
              <w:instrText>HYPERLINK "https://verra.org/wp-content/uploads/imported/methodologies/VMD0032-Estimation-of-Emissions-from-Activity-Shifting-Leakage-1.0.pdf" \h</w:instrText>
            </w:r>
            <w:r w:rsidR="00282716">
              <w:fldChar w:fldCharType="separate"/>
            </w:r>
            <w:del w:id="3592" w:author="V2" w:date="2025-04-14T14:19:00Z" w16du:dateUtc="2025-04-14T19:19:00Z">
              <w:r w:rsidR="00570313">
                <w:rPr>
                  <w:color w:val="1155CC"/>
                  <w:u w:val="single"/>
                </w:rPr>
                <w:delText>VMD0032</w:delText>
              </w:r>
            </w:del>
            <w:ins w:id="3593" w:author="V2" w:date="2025-04-14T14:19:00Z" w16du:dateUtc="2025-04-14T19:19:00Z">
              <w:r w:rsidR="00282716" w:rsidRPr="007F7E2B">
                <w:rPr>
                  <w:color w:val="1155CC"/>
                  <w:u w:val="single"/>
                </w:rPr>
                <w:t>TRS-14</w:t>
              </w:r>
            </w:ins>
            <w:r w:rsidR="00282716">
              <w:fldChar w:fldCharType="end"/>
            </w:r>
            <w:r>
              <w:fldChar w:fldCharType="begin"/>
            </w:r>
            <w:r>
              <w:instrText>HYPERLINK "https://verra.org/wp-content/uploads/imported/methodologies/VMD0032-Estimation-of-Emissions-from-Activity-Shifting-Leakage-1.0.pdf" \h</w:instrText>
            </w:r>
            <w:r>
              <w:fldChar w:fldCharType="separate"/>
            </w:r>
            <w:r w:rsidRPr="007F7E2B">
              <w:rPr>
                <w:i/>
                <w:color w:val="1155CC"/>
                <w:u w:val="single"/>
              </w:rPr>
              <w:t xml:space="preserve"> Estimation of Emissions from Activity-Shifting Leakage</w:t>
            </w:r>
            <w:r>
              <w:fldChar w:fldCharType="end"/>
            </w:r>
            <w:r w:rsidRPr="007F7E2B">
              <w:rPr>
                <w:rPrChange w:id="3594" w:author="V2" w:date="2025-04-14T14:19:00Z" w16du:dateUtc="2025-04-14T19:19:00Z">
                  <w:rPr>
                    <w:highlight w:val="white"/>
                  </w:rPr>
                </w:rPrChange>
              </w:rPr>
              <w:t xml:space="preserve">, to estimate the impacts. Depending on the results from module </w:t>
            </w:r>
            <w:r w:rsidR="00282716">
              <w:fldChar w:fldCharType="begin"/>
            </w:r>
            <w:r w:rsidR="00282716">
              <w:instrText>HYPERLINK "https://verra.org/wp-content/uploads/imported/methodologies/VMD0032-Estimation-of-Emissions-from-Activity-Shifting-Leakage-1.0.pdf" \h</w:instrText>
            </w:r>
            <w:r w:rsidR="00282716">
              <w:fldChar w:fldCharType="separate"/>
            </w:r>
            <w:del w:id="3595" w:author="V2" w:date="2025-04-14T14:19:00Z" w16du:dateUtc="2025-04-14T19:19:00Z">
              <w:r w:rsidR="00570313">
                <w:rPr>
                  <w:color w:val="1155CC"/>
                  <w:u w:val="single"/>
                </w:rPr>
                <w:delText>VMD0032</w:delText>
              </w:r>
            </w:del>
            <w:ins w:id="3596" w:author="V2" w:date="2025-04-14T14:19:00Z" w16du:dateUtc="2025-04-14T19:19:00Z">
              <w:r w:rsidR="00282716" w:rsidRPr="007F7E2B">
                <w:rPr>
                  <w:color w:val="1155CC"/>
                  <w:u w:val="single"/>
                </w:rPr>
                <w:t>TRS-14</w:t>
              </w:r>
            </w:ins>
            <w:r w:rsidR="00282716">
              <w:fldChar w:fldCharType="end"/>
            </w:r>
            <w:r>
              <w:fldChar w:fldCharType="begin"/>
            </w:r>
            <w:r>
              <w:instrText>HYPERLINK "https://verra.org/wp-content/uploads/imported/methodologies/VMD0032-Estimation-of-Emissions-from-Activity-Shifting-Leakage-1.0.pdf" \h</w:instrText>
            </w:r>
            <w:r>
              <w:fldChar w:fldCharType="separate"/>
            </w:r>
            <w:r w:rsidRPr="007F7E2B">
              <w:rPr>
                <w:i/>
                <w:color w:val="1155CC"/>
                <w:u w:val="single"/>
              </w:rPr>
              <w:t xml:space="preserve"> Estimation of Emissions from Activity-Shifting Leakage</w:t>
            </w:r>
            <w:r>
              <w:fldChar w:fldCharType="end"/>
            </w:r>
            <w:r w:rsidRPr="007F7E2B">
              <w:rPr>
                <w:rPrChange w:id="3597" w:author="V2" w:date="2025-04-14T14:19:00Z" w16du:dateUtc="2025-04-14T19:19:00Z">
                  <w:rPr>
                    <w:highlight w:val="white"/>
                  </w:rPr>
                </w:rPrChange>
              </w:rPr>
              <w:t>, calculations of emissions may require the use of other modules.</w:t>
            </w:r>
          </w:p>
        </w:tc>
      </w:tr>
      <w:tr w:rsidR="00570313" w:rsidRPr="007F7E2B" w14:paraId="25B679EC" w14:textId="77777777">
        <w:tc>
          <w:tcPr>
            <w:tcW w:w="1727" w:type="dxa"/>
            <w:shd w:val="clear" w:color="auto" w:fill="auto"/>
            <w:tcMar>
              <w:top w:w="100" w:type="dxa"/>
              <w:left w:w="100" w:type="dxa"/>
              <w:bottom w:w="100" w:type="dxa"/>
              <w:right w:w="100" w:type="dxa"/>
            </w:tcMar>
            <w:tcPrChange w:id="3598" w:author="V2" w:date="2025-04-14T14:19:00Z" w16du:dateUtc="2025-04-14T19:19:00Z">
              <w:tcPr>
                <w:tcW w:w="1727" w:type="dxa"/>
                <w:shd w:val="clear" w:color="auto" w:fill="auto"/>
                <w:tcMar>
                  <w:top w:w="100" w:type="dxa"/>
                  <w:left w:w="100" w:type="dxa"/>
                  <w:bottom w:w="100" w:type="dxa"/>
                  <w:right w:w="100" w:type="dxa"/>
                </w:tcMar>
              </w:tcPr>
            </w:tcPrChange>
          </w:tcPr>
          <w:p w14:paraId="000002AD" w14:textId="77777777" w:rsidR="00570313" w:rsidRPr="007F7E2B" w:rsidRDefault="0092717E">
            <w:pPr>
              <w:widowControl w:val="0"/>
              <w:rPr>
                <w:rPrChange w:id="3599" w:author="V2" w:date="2025-04-14T14:19:00Z" w16du:dateUtc="2025-04-14T19:19:00Z">
                  <w:rPr>
                    <w:highlight w:val="white"/>
                  </w:rPr>
                </w:rPrChange>
              </w:rPr>
            </w:pPr>
            <w:r w:rsidRPr="007F7E2B">
              <w:rPr>
                <w:rPrChange w:id="3600" w:author="V2" w:date="2025-04-14T14:19:00Z" w16du:dateUtc="2025-04-14T19:19:00Z">
                  <w:rPr>
                    <w:highlight w:val="white"/>
                  </w:rPr>
                </w:rPrChange>
              </w:rPr>
              <w:t>Comments</w:t>
            </w:r>
          </w:p>
        </w:tc>
        <w:tc>
          <w:tcPr>
            <w:tcW w:w="8353" w:type="dxa"/>
            <w:shd w:val="clear" w:color="auto" w:fill="auto"/>
            <w:tcMar>
              <w:top w:w="100" w:type="dxa"/>
              <w:left w:w="100" w:type="dxa"/>
              <w:bottom w:w="100" w:type="dxa"/>
              <w:right w:w="100" w:type="dxa"/>
            </w:tcMar>
            <w:tcPrChange w:id="3601" w:author="V2" w:date="2025-04-14T14:19:00Z" w16du:dateUtc="2025-04-14T19:19:00Z">
              <w:tcPr>
                <w:tcW w:w="8353" w:type="dxa"/>
                <w:shd w:val="clear" w:color="auto" w:fill="auto"/>
                <w:tcMar>
                  <w:top w:w="100" w:type="dxa"/>
                  <w:left w:w="100" w:type="dxa"/>
                  <w:bottom w:w="100" w:type="dxa"/>
                  <w:right w:w="100" w:type="dxa"/>
                </w:tcMar>
              </w:tcPr>
            </w:tcPrChange>
          </w:tcPr>
          <w:p w14:paraId="000002AE" w14:textId="5EA102C2" w:rsidR="00570313" w:rsidRPr="007F7E2B" w:rsidRDefault="0092717E">
            <w:pPr>
              <w:widowControl w:val="0"/>
              <w:rPr>
                <w:rPrChange w:id="3602" w:author="V2" w:date="2025-04-14T14:19:00Z" w16du:dateUtc="2025-04-14T19:19:00Z">
                  <w:rPr>
                    <w:highlight w:val="white"/>
                  </w:rPr>
                </w:rPrChange>
              </w:rPr>
            </w:pPr>
            <w:r w:rsidRPr="007F7E2B">
              <w:rPr>
                <w:rPrChange w:id="3603" w:author="V2" w:date="2025-04-14T14:19:00Z" w16du:dateUtc="2025-04-14T19:19:00Z">
                  <w:rPr>
                    <w:highlight w:val="white"/>
                  </w:rPr>
                </w:rPrChange>
              </w:rPr>
              <w:t xml:space="preserve">Where wood harvesting occurs outside of the project boundary as a result of activity shifting leakage, and where that wood harvesting results in the production of long-lived wood products, module </w:t>
            </w:r>
            <w:r w:rsidR="00282716">
              <w:fldChar w:fldCharType="begin"/>
            </w:r>
            <w:r w:rsidR="00282716">
              <w:instrText>HYPERLINK "https://verra.org/wp-content/uploads/imported/methodologies/VMD0026-Estimation-of-Carbon-Stocks-in-the-Long-Lived-Wood-Products-Pool-v1.0.pdf" \h</w:instrText>
            </w:r>
            <w:r w:rsidR="00282716">
              <w:fldChar w:fldCharType="separate"/>
            </w:r>
            <w:del w:id="3604" w:author="V2" w:date="2025-04-14T14:19:00Z" w16du:dateUtc="2025-04-14T19:19:00Z">
              <w:r w:rsidR="00570313">
                <w:rPr>
                  <w:color w:val="1155CC"/>
                  <w:u w:val="single"/>
                </w:rPr>
                <w:delText>VMD0026</w:delText>
              </w:r>
            </w:del>
            <w:ins w:id="3605" w:author="V2" w:date="2025-04-14T14:19:00Z" w16du:dateUtc="2025-04-14T19:19:00Z">
              <w:r w:rsidR="00282716" w:rsidRPr="007F7E2B">
                <w:rPr>
                  <w:color w:val="1155CC"/>
                  <w:u w:val="single"/>
                </w:rPr>
                <w:t>TRS-8</w:t>
              </w:r>
            </w:ins>
            <w:r w:rsidRPr="007F7E2B">
              <w:rPr>
                <w:color w:val="1155CC"/>
                <w:u w:val="single"/>
              </w:rPr>
              <w:t xml:space="preserve"> </w:t>
            </w:r>
            <w:r w:rsidR="00282716">
              <w:fldChar w:fldCharType="end"/>
            </w:r>
            <w:r>
              <w:fldChar w:fldCharType="begin"/>
            </w:r>
            <w:r>
              <w:instrText>HYPERLINK "https://verra.org/wp-content/uploads/imported/methodologies/VMD0026-Estimation-of-Carbon-Stocks-in-the-Long-Lived-Wood-Products-Pool-v1.0.pdf" \h</w:instrText>
            </w:r>
            <w:r>
              <w:fldChar w:fldCharType="separate"/>
            </w:r>
            <w:r w:rsidRPr="007F7E2B">
              <w:rPr>
                <w:i/>
                <w:color w:val="1155CC"/>
                <w:u w:val="single"/>
              </w:rPr>
              <w:t>Estimation of Carbon Stocks in the Long Lived Wood Products Pool</w:t>
            </w:r>
            <w:r>
              <w:fldChar w:fldCharType="end"/>
            </w:r>
            <w:r w:rsidRPr="007F7E2B">
              <w:rPr>
                <w:rPrChange w:id="3606" w:author="V2" w:date="2025-04-14T14:19:00Z" w16du:dateUtc="2025-04-14T19:19:00Z">
                  <w:rPr>
                    <w:highlight w:val="white"/>
                  </w:rPr>
                </w:rPrChange>
              </w:rPr>
              <w:t xml:space="preserve"> must be used to estimate the amounts of carbon stored in wood products resulting from the wood harvesting.</w:t>
            </w:r>
          </w:p>
        </w:tc>
      </w:tr>
    </w:tbl>
    <w:p w14:paraId="000002AF" w14:textId="77777777" w:rsidR="00570313" w:rsidRPr="007F7E2B" w:rsidRDefault="0092717E">
      <w:pPr>
        <w:pStyle w:val="Heading4"/>
        <w:widowControl w:val="0"/>
        <w:numPr>
          <w:ilvl w:val="2"/>
          <w:numId w:val="14"/>
        </w:numPr>
        <w:spacing w:after="0"/>
      </w:pPr>
      <w:r w:rsidRPr="007F7E2B">
        <w:lastRenderedPageBreak/>
        <w:t>Projection of market leakage</w:t>
      </w:r>
      <w:r w:rsidRPr="007F7E2B">
        <w:br/>
      </w:r>
    </w:p>
    <w:tbl>
      <w:tblPr>
        <w:tblW w:w="1008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607" w:author="V2" w:date="2025-04-14T14:19:00Z" w16du:dateUtc="2025-04-14T19:19:00Z">
          <w:tblPr>
            <w:tblW w:w="1008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608">
          <w:tblGrid>
            <w:gridCol w:w="1727"/>
            <w:gridCol w:w="8353"/>
          </w:tblGrid>
        </w:tblGridChange>
      </w:tblGrid>
      <w:tr w:rsidR="00570313" w:rsidRPr="007F7E2B" w14:paraId="64700A41" w14:textId="77777777">
        <w:tc>
          <w:tcPr>
            <w:tcW w:w="1727" w:type="dxa"/>
            <w:shd w:val="clear" w:color="auto" w:fill="auto"/>
            <w:tcMar>
              <w:top w:w="100" w:type="dxa"/>
              <w:left w:w="100" w:type="dxa"/>
              <w:bottom w:w="100" w:type="dxa"/>
              <w:right w:w="100" w:type="dxa"/>
            </w:tcMar>
            <w:tcPrChange w:id="3609" w:author="V2" w:date="2025-04-14T14:19:00Z" w16du:dateUtc="2025-04-14T19:19:00Z">
              <w:tcPr>
                <w:tcW w:w="1727" w:type="dxa"/>
                <w:shd w:val="clear" w:color="auto" w:fill="auto"/>
                <w:tcMar>
                  <w:top w:w="100" w:type="dxa"/>
                  <w:left w:w="100" w:type="dxa"/>
                  <w:bottom w:w="100" w:type="dxa"/>
                  <w:right w:w="100" w:type="dxa"/>
                </w:tcMar>
              </w:tcPr>
            </w:tcPrChange>
          </w:tcPr>
          <w:p w14:paraId="000002B0" w14:textId="77777777" w:rsidR="00570313" w:rsidRPr="007F7E2B" w:rsidRDefault="0092717E">
            <w:pPr>
              <w:widowControl w:val="0"/>
              <w:rPr>
                <w:rPrChange w:id="3610" w:author="V2" w:date="2025-04-14T14:19:00Z" w16du:dateUtc="2025-04-14T19:19:00Z">
                  <w:rPr>
                    <w:highlight w:val="white"/>
                  </w:rPr>
                </w:rPrChange>
              </w:rPr>
            </w:pPr>
            <w:r w:rsidRPr="007F7E2B">
              <w:rPr>
                <w:rPrChange w:id="3611"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612" w:author="V2" w:date="2025-04-14T14:19:00Z" w16du:dateUtc="2025-04-14T19:19:00Z">
              <w:tcPr>
                <w:tcW w:w="8353" w:type="dxa"/>
                <w:shd w:val="clear" w:color="auto" w:fill="auto"/>
                <w:tcMar>
                  <w:top w:w="100" w:type="dxa"/>
                  <w:left w:w="100" w:type="dxa"/>
                  <w:bottom w:w="100" w:type="dxa"/>
                  <w:right w:w="100" w:type="dxa"/>
                </w:tcMar>
              </w:tcPr>
            </w:tcPrChange>
          </w:tcPr>
          <w:p w14:paraId="000002B1" w14:textId="77777777" w:rsidR="00570313" w:rsidRPr="007F7E2B" w:rsidRDefault="0092717E">
            <w:pPr>
              <w:widowControl w:val="0"/>
              <w:rPr>
                <w:rPrChange w:id="3613" w:author="V2" w:date="2025-04-14T14:19:00Z" w16du:dateUtc="2025-04-14T19:19:00Z">
                  <w:rPr>
                    <w:highlight w:val="white"/>
                  </w:rPr>
                </w:rPrChange>
              </w:rPr>
            </w:pPr>
            <w:r w:rsidRPr="007F7E2B">
              <w:rPr>
                <w:rPrChange w:id="3614" w:author="V2" w:date="2025-04-14T14:19:00Z" w16du:dateUtc="2025-04-14T19:19:00Z">
                  <w:rPr>
                    <w:highlight w:val="white"/>
                  </w:rPr>
                </w:rPrChange>
              </w:rPr>
              <w:t xml:space="preserve">Required for projects where reductions in the production of wood, animals or agricultural products within the project area are expected under the project scenario as compared with the baseline scenario, and where </w:t>
            </w:r>
            <w:r>
              <w:fldChar w:fldCharType="begin"/>
            </w:r>
            <w:r>
              <w:instrText>HYPERLINK \l "bookmark=kix.wfcy78bh5q21" \h</w:instrText>
            </w:r>
            <w:r>
              <w:fldChar w:fldCharType="separate"/>
            </w:r>
            <w:r w:rsidRPr="007F7E2B">
              <w:rPr>
                <w:i/>
                <w:color w:val="1155CC"/>
                <w:u w:val="single"/>
              </w:rPr>
              <w:t>Task 2.5.1. Projection of leakage due to displacement of grazing, fodder, and agricultural production</w:t>
            </w:r>
            <w:r>
              <w:fldChar w:fldCharType="end"/>
            </w:r>
            <w:r w:rsidRPr="007F7E2B">
              <w:t xml:space="preserve"> and </w:t>
            </w:r>
            <w:r>
              <w:fldChar w:fldCharType="begin"/>
            </w:r>
            <w:r>
              <w:instrText>HYPERLINK \l "bookmark=kix.4vx95xnnhrkc" \h</w:instrText>
            </w:r>
            <w:r>
              <w:fldChar w:fldCharType="separate"/>
            </w:r>
            <w:r w:rsidRPr="007F7E2B">
              <w:rPr>
                <w:i/>
                <w:color w:val="1155CC"/>
                <w:u w:val="single"/>
              </w:rPr>
              <w:t>Task 2.5.2. Projection of leakage due to displacement of wood harvesting</w:t>
            </w:r>
            <w:r>
              <w:fldChar w:fldCharType="end"/>
            </w:r>
            <w:r w:rsidRPr="007F7E2B">
              <w:rPr>
                <w:rPrChange w:id="3615" w:author="V2" w:date="2025-04-14T14:19:00Z" w16du:dateUtc="2025-04-14T19:19:00Z">
                  <w:rPr>
                    <w:highlight w:val="white"/>
                  </w:rPr>
                </w:rPrChange>
              </w:rPr>
              <w:t xml:space="preserve"> do not find that direct displacement of these activities to identifiable areas outside the project area fully replaces the production lost within the project area.</w:t>
            </w:r>
          </w:p>
        </w:tc>
      </w:tr>
      <w:tr w:rsidR="00570313" w:rsidRPr="007F7E2B" w14:paraId="3946504E" w14:textId="77777777">
        <w:tc>
          <w:tcPr>
            <w:tcW w:w="1727" w:type="dxa"/>
            <w:shd w:val="clear" w:color="auto" w:fill="auto"/>
            <w:tcMar>
              <w:top w:w="100" w:type="dxa"/>
              <w:left w:w="100" w:type="dxa"/>
              <w:bottom w:w="100" w:type="dxa"/>
              <w:right w:w="100" w:type="dxa"/>
            </w:tcMar>
            <w:tcPrChange w:id="3616" w:author="V2" w:date="2025-04-14T14:19:00Z" w16du:dateUtc="2025-04-14T19:19:00Z">
              <w:tcPr>
                <w:tcW w:w="1727" w:type="dxa"/>
                <w:shd w:val="clear" w:color="auto" w:fill="auto"/>
                <w:tcMar>
                  <w:top w:w="100" w:type="dxa"/>
                  <w:left w:w="100" w:type="dxa"/>
                  <w:bottom w:w="100" w:type="dxa"/>
                  <w:right w:w="100" w:type="dxa"/>
                </w:tcMar>
              </w:tcPr>
            </w:tcPrChange>
          </w:tcPr>
          <w:p w14:paraId="000002B2" w14:textId="77777777" w:rsidR="00570313" w:rsidRPr="007F7E2B" w:rsidRDefault="0092717E">
            <w:pPr>
              <w:widowControl w:val="0"/>
              <w:rPr>
                <w:rPrChange w:id="3617" w:author="V2" w:date="2025-04-14T14:19:00Z" w16du:dateUtc="2025-04-14T19:19:00Z">
                  <w:rPr>
                    <w:highlight w:val="white"/>
                  </w:rPr>
                </w:rPrChange>
              </w:rPr>
            </w:pPr>
            <w:r w:rsidRPr="007F7E2B">
              <w:rPr>
                <w:rPrChange w:id="3618"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3619" w:author="V2" w:date="2025-04-14T14:19:00Z" w16du:dateUtc="2025-04-14T19:19:00Z">
              <w:tcPr>
                <w:tcW w:w="8353" w:type="dxa"/>
                <w:shd w:val="clear" w:color="auto" w:fill="auto"/>
                <w:tcMar>
                  <w:top w:w="100" w:type="dxa"/>
                  <w:left w:w="100" w:type="dxa"/>
                  <w:bottom w:w="100" w:type="dxa"/>
                  <w:right w:w="100" w:type="dxa"/>
                </w:tcMar>
              </w:tcPr>
            </w:tcPrChange>
          </w:tcPr>
          <w:p w14:paraId="000002B3" w14:textId="77777777" w:rsidR="00570313" w:rsidRPr="007F7E2B" w:rsidRDefault="0092717E">
            <w:pPr>
              <w:widowControl w:val="0"/>
              <w:rPr>
                <w:rPrChange w:id="3620" w:author="V2" w:date="2025-04-14T14:19:00Z" w16du:dateUtc="2025-04-14T19:19:00Z">
                  <w:rPr>
                    <w:highlight w:val="white"/>
                  </w:rPr>
                </w:rPrChange>
              </w:rPr>
            </w:pPr>
            <w:r w:rsidRPr="007F7E2B">
              <w:rPr>
                <w:rPrChange w:id="3621" w:author="V2" w:date="2025-04-14T14:19:00Z" w16du:dateUtc="2025-04-14T19:19:00Z">
                  <w:rPr>
                    <w:highlight w:val="white"/>
                  </w:rPr>
                </w:rPrChange>
              </w:rPr>
              <w:t>To project leakage caused by increases in prices or demand for products resulting from reduced production of these products within the project area under the project scenario</w:t>
            </w:r>
          </w:p>
        </w:tc>
      </w:tr>
      <w:tr w:rsidR="00570313" w:rsidRPr="007F7E2B" w14:paraId="5983A15E" w14:textId="77777777">
        <w:tc>
          <w:tcPr>
            <w:tcW w:w="1727" w:type="dxa"/>
            <w:shd w:val="clear" w:color="auto" w:fill="auto"/>
            <w:tcMar>
              <w:top w:w="100" w:type="dxa"/>
              <w:left w:w="100" w:type="dxa"/>
              <w:bottom w:w="100" w:type="dxa"/>
              <w:right w:w="100" w:type="dxa"/>
            </w:tcMar>
            <w:tcPrChange w:id="3622" w:author="V2" w:date="2025-04-14T14:19:00Z" w16du:dateUtc="2025-04-14T19:19:00Z">
              <w:tcPr>
                <w:tcW w:w="1727" w:type="dxa"/>
                <w:shd w:val="clear" w:color="auto" w:fill="auto"/>
                <w:tcMar>
                  <w:top w:w="100" w:type="dxa"/>
                  <w:left w:w="100" w:type="dxa"/>
                  <w:bottom w:w="100" w:type="dxa"/>
                  <w:right w:w="100" w:type="dxa"/>
                </w:tcMar>
              </w:tcPr>
            </w:tcPrChange>
          </w:tcPr>
          <w:p w14:paraId="000002B4" w14:textId="77777777" w:rsidR="00570313" w:rsidRPr="007F7E2B" w:rsidRDefault="0092717E">
            <w:pPr>
              <w:widowControl w:val="0"/>
              <w:rPr>
                <w:rPrChange w:id="3623" w:author="V2" w:date="2025-04-14T14:19:00Z" w16du:dateUtc="2025-04-14T19:19:00Z">
                  <w:rPr>
                    <w:highlight w:val="white"/>
                  </w:rPr>
                </w:rPrChange>
              </w:rPr>
            </w:pPr>
            <w:r w:rsidRPr="007F7E2B">
              <w:rPr>
                <w:rPrChange w:id="3624"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625" w:author="V2" w:date="2025-04-14T14:19:00Z" w16du:dateUtc="2025-04-14T19:19:00Z">
              <w:tcPr>
                <w:tcW w:w="8353" w:type="dxa"/>
                <w:shd w:val="clear" w:color="auto" w:fill="auto"/>
                <w:tcMar>
                  <w:top w:w="100" w:type="dxa"/>
                  <w:left w:w="100" w:type="dxa"/>
                  <w:bottom w:w="100" w:type="dxa"/>
                  <w:right w:w="100" w:type="dxa"/>
                </w:tcMar>
              </w:tcPr>
            </w:tcPrChange>
          </w:tcPr>
          <w:p w14:paraId="000002B5" w14:textId="61F3A6B0" w:rsidR="00570313" w:rsidRPr="007F7E2B" w:rsidRDefault="0092717E">
            <w:pPr>
              <w:widowControl w:val="0"/>
              <w:rPr>
                <w:rPrChange w:id="3626" w:author="V2" w:date="2025-04-14T14:19:00Z" w16du:dateUtc="2025-04-14T19:19:00Z">
                  <w:rPr>
                    <w:highlight w:val="white"/>
                  </w:rPr>
                </w:rPrChange>
              </w:rPr>
            </w:pPr>
            <w:r w:rsidRPr="007F7E2B">
              <w:rPr>
                <w:rPrChange w:id="3627"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"https://verra.org/wp-content/uploads/imported/methodologies/VMD0033-Estimation-of-Emission-from-Market-Leakage-v1.0.pdf" \h</w:instrText>
            </w:r>
            <w:r w:rsidR="00282716">
              <w:fldChar w:fldCharType="separate"/>
            </w:r>
            <w:del w:id="3628" w:author="V2" w:date="2025-04-14T14:19:00Z" w16du:dateUtc="2025-04-14T19:19:00Z">
              <w:r w:rsidR="00570313">
                <w:rPr>
                  <w:color w:val="1155CC"/>
                  <w:u w:val="single"/>
                </w:rPr>
                <w:delText>VMD0033</w:delText>
              </w:r>
            </w:del>
            <w:ins w:id="3629" w:author="V2" w:date="2025-04-14T14:19:00Z" w16du:dateUtc="2025-04-14T19:19:00Z">
              <w:r w:rsidR="00282716" w:rsidRPr="007F7E2B">
                <w:rPr>
                  <w:color w:val="1155CC"/>
                  <w:u w:val="single"/>
                </w:rPr>
                <w:t>TRS-15</w:t>
              </w:r>
            </w:ins>
            <w:r w:rsidR="00282716">
              <w:fldChar w:fldCharType="end"/>
            </w:r>
            <w:r>
              <w:fldChar w:fldCharType="begin"/>
            </w:r>
            <w:r>
              <w:instrText>HYPERLINK "https://verra.org/wp-content/uploads/imported/methodologies/VMD0033-Estimation-of-Emission-from-Market-Leakage-v1.0.pdf" \h</w:instrText>
            </w:r>
            <w:r>
              <w:fldChar w:fldCharType="separate"/>
            </w:r>
            <w:r w:rsidRPr="007F7E2B">
              <w:rPr>
                <w:i/>
                <w:color w:val="1155CC"/>
                <w:u w:val="single"/>
              </w:rPr>
              <w:t xml:space="preserve"> Estimation of Emissions from Market Leakage</w:t>
            </w:r>
            <w:r>
              <w:fldChar w:fldCharType="end"/>
            </w:r>
            <w:r w:rsidRPr="007F7E2B">
              <w:rPr>
                <w:rPrChange w:id="3630" w:author="V2" w:date="2025-04-14T14:19:00Z" w16du:dateUtc="2025-04-14T19:19:00Z">
                  <w:rPr>
                    <w:highlight w:val="white"/>
                  </w:rPr>
                </w:rPrChange>
              </w:rPr>
              <w:t>.</w:t>
            </w:r>
          </w:p>
        </w:tc>
      </w:tr>
    </w:tbl>
    <w:p w14:paraId="000002B6" w14:textId="77777777" w:rsidR="00570313" w:rsidRPr="007F7E2B" w:rsidRDefault="0092717E">
      <w:pPr>
        <w:pStyle w:val="Heading3"/>
        <w:numPr>
          <w:ilvl w:val="1"/>
          <w:numId w:val="14"/>
        </w:numPr>
        <w:spacing w:after="240"/>
      </w:pPr>
      <w:bookmarkStart w:id="3631" w:name="bookmark=id.6bkwqoo2mjyg" w:colFirst="0" w:colLast="0"/>
      <w:bookmarkStart w:id="3632" w:name="_Toc180594085"/>
      <w:bookmarkStart w:id="3633" w:name="_Toc180594492"/>
      <w:bookmarkEnd w:id="3631"/>
      <w:r w:rsidRPr="007F7E2B">
        <w:t>Ex-post Quantification of Project Leakage</w:t>
      </w:r>
      <w:bookmarkEnd w:id="3632"/>
      <w:bookmarkEnd w:id="3633"/>
    </w:p>
    <w:p w14:paraId="000002B7" w14:textId="77777777" w:rsidR="00570313" w:rsidRPr="007F7E2B" w:rsidRDefault="00570313">
      <w:pPr>
        <w:ind w:left="1440"/>
      </w:pPr>
    </w:p>
    <w:p w14:paraId="000002B8" w14:textId="4F3DC303" w:rsidR="00570313" w:rsidRPr="007F7E2B" w:rsidRDefault="0092717E">
      <w:pPr>
        <w:pStyle w:val="Heading4"/>
        <w:widowControl w:val="0"/>
        <w:numPr>
          <w:ilvl w:val="2"/>
          <w:numId w:val="14"/>
        </w:numPr>
        <w:spacing w:after="0"/>
      </w:pPr>
      <w:bookmarkStart w:id="3634" w:name="bookmark=id.rr6jkl4kugg6" w:colFirst="0" w:colLast="0"/>
      <w:bookmarkEnd w:id="3634"/>
      <w:r w:rsidRPr="007F7E2B">
        <w:t xml:space="preserve">Monitoring and estimation of emissions from grazing, </w:t>
      </w:r>
      <w:r w:rsidR="002C1ED4" w:rsidRPr="007F7E2B">
        <w:t>fodder</w:t>
      </w:r>
      <w:ins w:id="3635" w:author="V2" w:date="2025-04-14T14:19:00Z" w16du:dateUtc="2025-04-14T19:19:00Z">
        <w:r w:rsidR="002C1ED4" w:rsidRPr="007F7E2B">
          <w:t>,</w:t>
        </w:r>
      </w:ins>
      <w:r w:rsidRPr="007F7E2B">
        <w:t xml:space="preserve"> and agricultural production displacement</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636"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637">
          <w:tblGrid>
            <w:gridCol w:w="1727"/>
            <w:gridCol w:w="8353"/>
          </w:tblGrid>
        </w:tblGridChange>
      </w:tblGrid>
      <w:tr w:rsidR="00570313" w:rsidRPr="007F7E2B" w14:paraId="29D2759B" w14:textId="77777777">
        <w:tc>
          <w:tcPr>
            <w:tcW w:w="1727" w:type="dxa"/>
            <w:shd w:val="clear" w:color="auto" w:fill="auto"/>
            <w:tcMar>
              <w:top w:w="100" w:type="dxa"/>
              <w:left w:w="100" w:type="dxa"/>
              <w:bottom w:w="100" w:type="dxa"/>
              <w:right w:w="100" w:type="dxa"/>
            </w:tcMar>
            <w:tcPrChange w:id="3638" w:author="V2" w:date="2025-04-14T14:19:00Z" w16du:dateUtc="2025-04-14T19:19:00Z">
              <w:tcPr>
                <w:tcW w:w="1727" w:type="dxa"/>
                <w:shd w:val="clear" w:color="auto" w:fill="auto"/>
                <w:tcMar>
                  <w:top w:w="100" w:type="dxa"/>
                  <w:left w:w="100" w:type="dxa"/>
                  <w:bottom w:w="100" w:type="dxa"/>
                  <w:right w:w="100" w:type="dxa"/>
                </w:tcMar>
              </w:tcPr>
            </w:tcPrChange>
          </w:tcPr>
          <w:p w14:paraId="000002B9" w14:textId="77777777" w:rsidR="00570313" w:rsidRPr="007F7E2B" w:rsidRDefault="0092717E">
            <w:pPr>
              <w:widowControl w:val="0"/>
              <w:rPr>
                <w:rPrChange w:id="3639" w:author="V2" w:date="2025-04-14T14:19:00Z" w16du:dateUtc="2025-04-14T19:19:00Z">
                  <w:rPr>
                    <w:highlight w:val="white"/>
                  </w:rPr>
                </w:rPrChange>
              </w:rPr>
            </w:pPr>
            <w:r w:rsidRPr="007F7E2B">
              <w:rPr>
                <w:rPrChange w:id="3640"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641" w:author="V2" w:date="2025-04-14T14:19:00Z" w16du:dateUtc="2025-04-14T19:19:00Z">
              <w:tcPr>
                <w:tcW w:w="8353" w:type="dxa"/>
                <w:shd w:val="clear" w:color="auto" w:fill="auto"/>
                <w:tcMar>
                  <w:top w:w="100" w:type="dxa"/>
                  <w:left w:w="100" w:type="dxa"/>
                  <w:bottom w:w="100" w:type="dxa"/>
                  <w:right w:w="100" w:type="dxa"/>
                </w:tcMar>
              </w:tcPr>
            </w:tcPrChange>
          </w:tcPr>
          <w:p w14:paraId="000002BA" w14:textId="77777777" w:rsidR="00570313" w:rsidRPr="007F7E2B" w:rsidRDefault="0092717E">
            <w:pPr>
              <w:widowControl w:val="0"/>
              <w:rPr>
                <w:rPrChange w:id="3642" w:author="V2" w:date="2025-04-14T14:19:00Z" w16du:dateUtc="2025-04-14T19:19:00Z">
                  <w:rPr>
                    <w:highlight w:val="white"/>
                  </w:rPr>
                </w:rPrChange>
              </w:rPr>
            </w:pPr>
            <w:r w:rsidRPr="007F7E2B">
              <w:rPr>
                <w:rPrChange w:id="3643" w:author="V2" w:date="2025-04-14T14:19:00Z" w16du:dateUtc="2025-04-14T19:19:00Z">
                  <w:rPr>
                    <w:highlight w:val="white"/>
                  </w:rPr>
                </w:rPrChange>
              </w:rPr>
              <w:t>Required for projects where domesticated animal grazing or fodder or agricultural production occurred within the project area at the project start date, and where these activities have declined within the project area due to project activities.</w:t>
            </w:r>
          </w:p>
        </w:tc>
      </w:tr>
      <w:tr w:rsidR="00570313" w:rsidRPr="007F7E2B" w14:paraId="09F688B7" w14:textId="77777777">
        <w:tc>
          <w:tcPr>
            <w:tcW w:w="1727" w:type="dxa"/>
            <w:shd w:val="clear" w:color="auto" w:fill="auto"/>
            <w:tcMar>
              <w:top w:w="100" w:type="dxa"/>
              <w:left w:w="100" w:type="dxa"/>
              <w:bottom w:w="100" w:type="dxa"/>
              <w:right w:w="100" w:type="dxa"/>
            </w:tcMar>
            <w:tcPrChange w:id="3644" w:author="V2" w:date="2025-04-14T14:19:00Z" w16du:dateUtc="2025-04-14T19:19:00Z">
              <w:tcPr>
                <w:tcW w:w="1727" w:type="dxa"/>
                <w:shd w:val="clear" w:color="auto" w:fill="auto"/>
                <w:tcMar>
                  <w:top w:w="100" w:type="dxa"/>
                  <w:left w:w="100" w:type="dxa"/>
                  <w:bottom w:w="100" w:type="dxa"/>
                  <w:right w:w="100" w:type="dxa"/>
                </w:tcMar>
              </w:tcPr>
            </w:tcPrChange>
          </w:tcPr>
          <w:p w14:paraId="000002BB" w14:textId="77777777" w:rsidR="00570313" w:rsidRPr="007F7E2B" w:rsidRDefault="0092717E">
            <w:pPr>
              <w:widowControl w:val="0"/>
              <w:rPr>
                <w:rPrChange w:id="3645" w:author="V2" w:date="2025-04-14T14:19:00Z" w16du:dateUtc="2025-04-14T19:19:00Z">
                  <w:rPr>
                    <w:highlight w:val="white"/>
                  </w:rPr>
                </w:rPrChange>
              </w:rPr>
            </w:pPr>
            <w:r w:rsidRPr="007F7E2B">
              <w:rPr>
                <w:rPrChange w:id="3646"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3647" w:author="V2" w:date="2025-04-14T14:19:00Z" w16du:dateUtc="2025-04-14T19:19:00Z">
              <w:tcPr>
                <w:tcW w:w="8353" w:type="dxa"/>
                <w:shd w:val="clear" w:color="auto" w:fill="auto"/>
                <w:tcMar>
                  <w:top w:w="100" w:type="dxa"/>
                  <w:left w:w="100" w:type="dxa"/>
                  <w:bottom w:w="100" w:type="dxa"/>
                  <w:right w:w="100" w:type="dxa"/>
                </w:tcMar>
              </w:tcPr>
            </w:tcPrChange>
          </w:tcPr>
          <w:p w14:paraId="000002BC" w14:textId="5B4EA273" w:rsidR="00570313" w:rsidRPr="007F7E2B" w:rsidRDefault="0092717E">
            <w:pPr>
              <w:widowControl w:val="0"/>
              <w:rPr>
                <w:rPrChange w:id="3648" w:author="V2" w:date="2025-04-14T14:19:00Z" w16du:dateUtc="2025-04-14T19:19:00Z">
                  <w:rPr>
                    <w:highlight w:val="white"/>
                  </w:rPr>
                </w:rPrChange>
              </w:rPr>
            </w:pPr>
            <w:r w:rsidRPr="007F7E2B">
              <w:rPr>
                <w:rPrChange w:id="3649" w:author="V2" w:date="2025-04-14T14:19:00Z" w16du:dateUtc="2025-04-14T19:19:00Z">
                  <w:rPr>
                    <w:highlight w:val="white"/>
                  </w:rPr>
                </w:rPrChange>
              </w:rPr>
              <w:t xml:space="preserve">Estimation of emissions from domesticated animals or fodder production displaced </w:t>
            </w:r>
            <w:del w:id="3650" w:author="V2" w:date="2025-04-14T14:19:00Z" w16du:dateUtc="2025-04-14T19:19:00Z">
              <w:r w:rsidR="0018437E">
                <w:rPr>
                  <w:highlight w:val="white"/>
                </w:rPr>
                <w:delText>as a result</w:delText>
              </w:r>
            </w:del>
            <w:ins w:id="3651" w:author="V2" w:date="2025-04-14T14:19:00Z" w16du:dateUtc="2025-04-14T19:19:00Z">
              <w:r w:rsidR="0023002E" w:rsidRPr="007F7E2B">
                <w:t>because</w:t>
              </w:r>
            </w:ins>
            <w:r w:rsidR="0023002E" w:rsidRPr="007F7E2B">
              <w:rPr>
                <w:rPrChange w:id="3652" w:author="V2" w:date="2025-04-14T14:19:00Z" w16du:dateUtc="2025-04-14T19:19:00Z">
                  <w:rPr>
                    <w:highlight w:val="white"/>
                  </w:rPr>
                </w:rPrChange>
              </w:rPr>
              <w:t xml:space="preserve"> of</w:t>
            </w:r>
            <w:r w:rsidRPr="007F7E2B">
              <w:rPr>
                <w:rPrChange w:id="3653" w:author="V2" w:date="2025-04-14T14:19:00Z" w16du:dateUtc="2025-04-14T19:19:00Z">
                  <w:rPr>
                    <w:highlight w:val="white"/>
                  </w:rPr>
                </w:rPrChange>
              </w:rPr>
              <w:t xml:space="preserve"> project activities during the crediting period.</w:t>
            </w:r>
          </w:p>
        </w:tc>
      </w:tr>
      <w:tr w:rsidR="00570313" w:rsidRPr="007F7E2B" w14:paraId="51E779F2" w14:textId="77777777">
        <w:tc>
          <w:tcPr>
            <w:tcW w:w="1727" w:type="dxa"/>
            <w:shd w:val="clear" w:color="auto" w:fill="auto"/>
            <w:tcMar>
              <w:top w:w="100" w:type="dxa"/>
              <w:left w:w="100" w:type="dxa"/>
              <w:bottom w:w="100" w:type="dxa"/>
              <w:right w:w="100" w:type="dxa"/>
            </w:tcMar>
            <w:tcPrChange w:id="3654" w:author="V2" w:date="2025-04-14T14:19:00Z" w16du:dateUtc="2025-04-14T19:19:00Z">
              <w:tcPr>
                <w:tcW w:w="1727" w:type="dxa"/>
                <w:shd w:val="clear" w:color="auto" w:fill="auto"/>
                <w:tcMar>
                  <w:top w:w="100" w:type="dxa"/>
                  <w:left w:w="100" w:type="dxa"/>
                  <w:bottom w:w="100" w:type="dxa"/>
                  <w:right w:w="100" w:type="dxa"/>
                </w:tcMar>
              </w:tcPr>
            </w:tcPrChange>
          </w:tcPr>
          <w:p w14:paraId="000002BD" w14:textId="77777777" w:rsidR="00570313" w:rsidRPr="007F7E2B" w:rsidRDefault="0092717E">
            <w:pPr>
              <w:widowControl w:val="0"/>
              <w:rPr>
                <w:rPrChange w:id="3655" w:author="V2" w:date="2025-04-14T14:19:00Z" w16du:dateUtc="2025-04-14T19:19:00Z">
                  <w:rPr>
                    <w:highlight w:val="white"/>
                  </w:rPr>
                </w:rPrChange>
              </w:rPr>
            </w:pPr>
            <w:r w:rsidRPr="007F7E2B">
              <w:rPr>
                <w:rPrChange w:id="3656"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657" w:author="V2" w:date="2025-04-14T14:19:00Z" w16du:dateUtc="2025-04-14T19:19:00Z">
              <w:tcPr>
                <w:tcW w:w="8353" w:type="dxa"/>
                <w:shd w:val="clear" w:color="auto" w:fill="auto"/>
                <w:tcMar>
                  <w:top w:w="100" w:type="dxa"/>
                  <w:left w:w="100" w:type="dxa"/>
                  <w:bottom w:w="100" w:type="dxa"/>
                  <w:right w:w="100" w:type="dxa"/>
                </w:tcMar>
              </w:tcPr>
            </w:tcPrChange>
          </w:tcPr>
          <w:p w14:paraId="000002BE" w14:textId="72BB00EC" w:rsidR="00570313" w:rsidRPr="007F7E2B" w:rsidRDefault="0092717E">
            <w:pPr>
              <w:widowControl w:val="0"/>
              <w:rPr>
                <w:rPrChange w:id="3658" w:author="V2" w:date="2025-04-14T14:19:00Z" w16du:dateUtc="2025-04-14T19:19:00Z">
                  <w:rPr>
                    <w:highlight w:val="white"/>
                  </w:rPr>
                </w:rPrChange>
              </w:rPr>
            </w:pPr>
            <w:r w:rsidRPr="007F7E2B">
              <w:rPr>
                <w:rPrChange w:id="3659"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"https://verra.org/wp-content/uploads/imported/methodologies/VMD0032-Estimation-of-Emissions-from-Activity-Shifting-Leakage-1.0.pdf" \h</w:instrText>
            </w:r>
            <w:r w:rsidR="00282716">
              <w:fldChar w:fldCharType="separate"/>
            </w:r>
            <w:del w:id="3660" w:author="V2" w:date="2025-04-14T14:19:00Z" w16du:dateUtc="2025-04-14T19:19:00Z">
              <w:r w:rsidR="00570313">
                <w:rPr>
                  <w:color w:val="1155CC"/>
                  <w:u w:val="single"/>
                </w:rPr>
                <w:delText>VMD0032</w:delText>
              </w:r>
            </w:del>
            <w:ins w:id="3661" w:author="V2" w:date="2025-04-14T14:19:00Z" w16du:dateUtc="2025-04-14T19:19:00Z">
              <w:r w:rsidR="00282716" w:rsidRPr="007F7E2B">
                <w:rPr>
                  <w:color w:val="1155CC"/>
                  <w:u w:val="single"/>
                </w:rPr>
                <w:t>TRS-14</w:t>
              </w:r>
            </w:ins>
            <w:r w:rsidR="00282716">
              <w:fldChar w:fldCharType="end"/>
            </w:r>
            <w:r>
              <w:fldChar w:fldCharType="begin"/>
            </w:r>
            <w:r>
              <w:instrText>HYPERLINK "https://verra.org/wp-content/uploads/imported/methodologies/VMD0032-Estimation-of-Emissions-from-Activity-Shifting-Leakage-1.0.pdf" \h</w:instrText>
            </w:r>
            <w:r>
              <w:fldChar w:fldCharType="separate"/>
            </w:r>
            <w:r w:rsidRPr="007F7E2B">
              <w:rPr>
                <w:i/>
                <w:color w:val="1155CC"/>
                <w:u w:val="single"/>
              </w:rPr>
              <w:t xml:space="preserve"> Estimation of Emissions from Activity-Shifting Leakage</w:t>
            </w:r>
            <w:r>
              <w:fldChar w:fldCharType="end"/>
            </w:r>
            <w:r w:rsidRPr="007F7E2B">
              <w:rPr>
                <w:rPrChange w:id="3662" w:author="V2" w:date="2025-04-14T14:19:00Z" w16du:dateUtc="2025-04-14T19:19:00Z">
                  <w:rPr>
                    <w:highlight w:val="white"/>
                  </w:rPr>
                </w:rPrChange>
              </w:rPr>
              <w:t>, to estimate the impacts. Depending on the results from the module, calculations of emissions may require the use of other modules.</w:t>
            </w:r>
          </w:p>
        </w:tc>
      </w:tr>
    </w:tbl>
    <w:p w14:paraId="000002BF" w14:textId="77777777" w:rsidR="00570313" w:rsidRPr="007F7E2B" w:rsidRDefault="0092717E">
      <w:pPr>
        <w:pStyle w:val="Heading4"/>
        <w:widowControl w:val="0"/>
        <w:numPr>
          <w:ilvl w:val="2"/>
          <w:numId w:val="14"/>
        </w:numPr>
        <w:spacing w:after="0" w:line="240" w:lineRule="auto"/>
      </w:pPr>
      <w:bookmarkStart w:id="3663" w:name="bookmark=id.cknmdenmgyfg" w:colFirst="0" w:colLast="0"/>
      <w:bookmarkEnd w:id="3663"/>
      <w:r w:rsidRPr="007F7E2B">
        <w:lastRenderedPageBreak/>
        <w:t>Monitoring and estimation of emissions from wood harvest displacement</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664"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665">
          <w:tblGrid>
            <w:gridCol w:w="1727"/>
            <w:gridCol w:w="8353"/>
          </w:tblGrid>
        </w:tblGridChange>
      </w:tblGrid>
      <w:tr w:rsidR="00570313" w:rsidRPr="007F7E2B" w14:paraId="383E0BDC" w14:textId="77777777">
        <w:tc>
          <w:tcPr>
            <w:tcW w:w="1727" w:type="dxa"/>
            <w:shd w:val="clear" w:color="auto" w:fill="auto"/>
            <w:tcMar>
              <w:top w:w="100" w:type="dxa"/>
              <w:left w:w="100" w:type="dxa"/>
              <w:bottom w:w="100" w:type="dxa"/>
              <w:right w:w="100" w:type="dxa"/>
            </w:tcMar>
            <w:tcPrChange w:id="3666" w:author="V2" w:date="2025-04-14T14:19:00Z" w16du:dateUtc="2025-04-14T19:19:00Z">
              <w:tcPr>
                <w:tcW w:w="1727" w:type="dxa"/>
                <w:shd w:val="clear" w:color="auto" w:fill="auto"/>
                <w:tcMar>
                  <w:top w:w="100" w:type="dxa"/>
                  <w:left w:w="100" w:type="dxa"/>
                  <w:bottom w:w="100" w:type="dxa"/>
                  <w:right w:w="100" w:type="dxa"/>
                </w:tcMar>
              </w:tcPr>
            </w:tcPrChange>
          </w:tcPr>
          <w:p w14:paraId="000002C0" w14:textId="77777777" w:rsidR="00570313" w:rsidRPr="007F7E2B" w:rsidRDefault="0092717E">
            <w:pPr>
              <w:widowControl w:val="0"/>
              <w:rPr>
                <w:rPrChange w:id="3667" w:author="V2" w:date="2025-04-14T14:19:00Z" w16du:dateUtc="2025-04-14T19:19:00Z">
                  <w:rPr>
                    <w:highlight w:val="white"/>
                  </w:rPr>
                </w:rPrChange>
              </w:rPr>
            </w:pPr>
            <w:r w:rsidRPr="007F7E2B">
              <w:rPr>
                <w:rPrChange w:id="3668"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669" w:author="V2" w:date="2025-04-14T14:19:00Z" w16du:dateUtc="2025-04-14T19:19:00Z">
              <w:tcPr>
                <w:tcW w:w="8353" w:type="dxa"/>
                <w:shd w:val="clear" w:color="auto" w:fill="auto"/>
                <w:tcMar>
                  <w:top w:w="100" w:type="dxa"/>
                  <w:left w:w="100" w:type="dxa"/>
                  <w:bottom w:w="100" w:type="dxa"/>
                  <w:right w:w="100" w:type="dxa"/>
                </w:tcMar>
              </w:tcPr>
            </w:tcPrChange>
          </w:tcPr>
          <w:p w14:paraId="000002C1" w14:textId="77777777" w:rsidR="00570313" w:rsidRPr="007F7E2B" w:rsidRDefault="0092717E">
            <w:pPr>
              <w:widowControl w:val="0"/>
              <w:rPr>
                <w:rPrChange w:id="3670" w:author="V2" w:date="2025-04-14T14:19:00Z" w16du:dateUtc="2025-04-14T19:19:00Z">
                  <w:rPr>
                    <w:highlight w:val="white"/>
                  </w:rPr>
                </w:rPrChange>
              </w:rPr>
            </w:pPr>
            <w:r w:rsidRPr="007F7E2B">
              <w:rPr>
                <w:rPrChange w:id="3671" w:author="V2" w:date="2025-04-14T14:19:00Z" w16du:dateUtc="2025-04-14T19:19:00Z">
                  <w:rPr>
                    <w:highlight w:val="white"/>
                  </w:rPr>
                </w:rPrChange>
              </w:rPr>
              <w:t>Required for projects where wood harvest occurred within the project area at the project start date, and where total wood harvest from the project area over the monitoring period will decline as compared with that projected under the baseline scenario.</w:t>
            </w:r>
          </w:p>
        </w:tc>
      </w:tr>
      <w:tr w:rsidR="00570313" w:rsidRPr="007F7E2B" w14:paraId="3F59D3AF" w14:textId="77777777">
        <w:tc>
          <w:tcPr>
            <w:tcW w:w="1727" w:type="dxa"/>
            <w:shd w:val="clear" w:color="auto" w:fill="auto"/>
            <w:tcMar>
              <w:top w:w="100" w:type="dxa"/>
              <w:left w:w="100" w:type="dxa"/>
              <w:bottom w:w="100" w:type="dxa"/>
              <w:right w:w="100" w:type="dxa"/>
            </w:tcMar>
            <w:tcPrChange w:id="3672" w:author="V2" w:date="2025-04-14T14:19:00Z" w16du:dateUtc="2025-04-14T19:19:00Z">
              <w:tcPr>
                <w:tcW w:w="1727" w:type="dxa"/>
                <w:shd w:val="clear" w:color="auto" w:fill="auto"/>
                <w:tcMar>
                  <w:top w:w="100" w:type="dxa"/>
                  <w:left w:w="100" w:type="dxa"/>
                  <w:bottom w:w="100" w:type="dxa"/>
                  <w:right w:w="100" w:type="dxa"/>
                </w:tcMar>
              </w:tcPr>
            </w:tcPrChange>
          </w:tcPr>
          <w:p w14:paraId="000002C2" w14:textId="77777777" w:rsidR="00570313" w:rsidRPr="007F7E2B" w:rsidRDefault="0092717E">
            <w:pPr>
              <w:widowControl w:val="0"/>
              <w:rPr>
                <w:rPrChange w:id="3673" w:author="V2" w:date="2025-04-14T14:19:00Z" w16du:dateUtc="2025-04-14T19:19:00Z">
                  <w:rPr>
                    <w:highlight w:val="white"/>
                  </w:rPr>
                </w:rPrChange>
              </w:rPr>
            </w:pPr>
            <w:r w:rsidRPr="007F7E2B">
              <w:rPr>
                <w:rPrChange w:id="3674"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3675" w:author="V2" w:date="2025-04-14T14:19:00Z" w16du:dateUtc="2025-04-14T19:19:00Z">
              <w:tcPr>
                <w:tcW w:w="8353" w:type="dxa"/>
                <w:shd w:val="clear" w:color="auto" w:fill="auto"/>
                <w:tcMar>
                  <w:top w:w="100" w:type="dxa"/>
                  <w:left w:w="100" w:type="dxa"/>
                  <w:bottom w:w="100" w:type="dxa"/>
                  <w:right w:w="100" w:type="dxa"/>
                </w:tcMar>
              </w:tcPr>
            </w:tcPrChange>
          </w:tcPr>
          <w:p w14:paraId="000002C3" w14:textId="0B1F5433" w:rsidR="00570313" w:rsidRPr="007F7E2B" w:rsidRDefault="0092717E">
            <w:pPr>
              <w:widowControl w:val="0"/>
              <w:rPr>
                <w:rPrChange w:id="3676" w:author="V2" w:date="2025-04-14T14:19:00Z" w16du:dateUtc="2025-04-14T19:19:00Z">
                  <w:rPr>
                    <w:highlight w:val="white"/>
                  </w:rPr>
                </w:rPrChange>
              </w:rPr>
            </w:pPr>
            <w:r w:rsidRPr="007F7E2B">
              <w:rPr>
                <w:rPrChange w:id="3677" w:author="V2" w:date="2025-04-14T14:19:00Z" w16du:dateUtc="2025-04-14T19:19:00Z">
                  <w:rPr>
                    <w:highlight w:val="white"/>
                  </w:rPr>
                </w:rPrChange>
              </w:rPr>
              <w:t xml:space="preserve">Estimation of emissions from wood harvesting displaced </w:t>
            </w:r>
            <w:del w:id="3678" w:author="V2" w:date="2025-04-14T14:19:00Z" w16du:dateUtc="2025-04-14T19:19:00Z">
              <w:r w:rsidR="0018437E">
                <w:rPr>
                  <w:highlight w:val="white"/>
                </w:rPr>
                <w:delText>as a result</w:delText>
              </w:r>
            </w:del>
            <w:ins w:id="3679" w:author="V2" w:date="2025-04-14T14:19:00Z" w16du:dateUtc="2025-04-14T19:19:00Z">
              <w:r w:rsidR="0023002E" w:rsidRPr="007F7E2B">
                <w:t>because</w:t>
              </w:r>
            </w:ins>
            <w:r w:rsidR="0023002E" w:rsidRPr="007F7E2B">
              <w:rPr>
                <w:rPrChange w:id="3680" w:author="V2" w:date="2025-04-14T14:19:00Z" w16du:dateUtc="2025-04-14T19:19:00Z">
                  <w:rPr>
                    <w:highlight w:val="white"/>
                  </w:rPr>
                </w:rPrChange>
              </w:rPr>
              <w:t xml:space="preserve"> of</w:t>
            </w:r>
            <w:r w:rsidRPr="007F7E2B">
              <w:rPr>
                <w:rPrChange w:id="3681" w:author="V2" w:date="2025-04-14T14:19:00Z" w16du:dateUtc="2025-04-14T19:19:00Z">
                  <w:rPr>
                    <w:highlight w:val="white"/>
                  </w:rPr>
                </w:rPrChange>
              </w:rPr>
              <w:t xml:space="preserve"> project activities during the crediting period.</w:t>
            </w:r>
          </w:p>
        </w:tc>
      </w:tr>
      <w:tr w:rsidR="00570313" w:rsidRPr="007F7E2B" w14:paraId="741AB577" w14:textId="77777777">
        <w:tc>
          <w:tcPr>
            <w:tcW w:w="1727" w:type="dxa"/>
            <w:shd w:val="clear" w:color="auto" w:fill="auto"/>
            <w:tcMar>
              <w:top w:w="100" w:type="dxa"/>
              <w:left w:w="100" w:type="dxa"/>
              <w:bottom w:w="100" w:type="dxa"/>
              <w:right w:w="100" w:type="dxa"/>
            </w:tcMar>
            <w:tcPrChange w:id="3682" w:author="V2" w:date="2025-04-14T14:19:00Z" w16du:dateUtc="2025-04-14T19:19:00Z">
              <w:tcPr>
                <w:tcW w:w="1727" w:type="dxa"/>
                <w:shd w:val="clear" w:color="auto" w:fill="auto"/>
                <w:tcMar>
                  <w:top w:w="100" w:type="dxa"/>
                  <w:left w:w="100" w:type="dxa"/>
                  <w:bottom w:w="100" w:type="dxa"/>
                  <w:right w:w="100" w:type="dxa"/>
                </w:tcMar>
              </w:tcPr>
            </w:tcPrChange>
          </w:tcPr>
          <w:p w14:paraId="000002C4" w14:textId="77777777" w:rsidR="00570313" w:rsidRPr="007F7E2B" w:rsidRDefault="0092717E">
            <w:pPr>
              <w:widowControl w:val="0"/>
              <w:rPr>
                <w:rPrChange w:id="3683" w:author="V2" w:date="2025-04-14T14:19:00Z" w16du:dateUtc="2025-04-14T19:19:00Z">
                  <w:rPr>
                    <w:highlight w:val="white"/>
                  </w:rPr>
                </w:rPrChange>
              </w:rPr>
            </w:pPr>
            <w:r w:rsidRPr="007F7E2B">
              <w:rPr>
                <w:rPrChange w:id="3684"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685" w:author="V2" w:date="2025-04-14T14:19:00Z" w16du:dateUtc="2025-04-14T19:19:00Z">
              <w:tcPr>
                <w:tcW w:w="8353" w:type="dxa"/>
                <w:shd w:val="clear" w:color="auto" w:fill="auto"/>
                <w:tcMar>
                  <w:top w:w="100" w:type="dxa"/>
                  <w:left w:w="100" w:type="dxa"/>
                  <w:bottom w:w="100" w:type="dxa"/>
                  <w:right w:w="100" w:type="dxa"/>
                </w:tcMar>
              </w:tcPr>
            </w:tcPrChange>
          </w:tcPr>
          <w:p w14:paraId="000002C5" w14:textId="00209866" w:rsidR="00570313" w:rsidRPr="007F7E2B" w:rsidRDefault="0092717E">
            <w:pPr>
              <w:widowControl w:val="0"/>
              <w:rPr>
                <w:rPrChange w:id="3686" w:author="V2" w:date="2025-04-14T14:19:00Z" w16du:dateUtc="2025-04-14T19:19:00Z">
                  <w:rPr>
                    <w:highlight w:val="white"/>
                  </w:rPr>
                </w:rPrChange>
              </w:rPr>
            </w:pPr>
            <w:r w:rsidRPr="007F7E2B">
              <w:rPr>
                <w:rPrChange w:id="3687"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"https://verra.org/wp-content/uploads/imported/methodologies/VMD0032-Estimation-of-Emissions-from-Activity-Shifting-Leakage-1.0.pdf" \h</w:instrText>
            </w:r>
            <w:r w:rsidR="00282716">
              <w:fldChar w:fldCharType="separate"/>
            </w:r>
            <w:del w:id="3688" w:author="V2" w:date="2025-04-14T14:19:00Z" w16du:dateUtc="2025-04-14T19:19:00Z">
              <w:r w:rsidR="00570313">
                <w:rPr>
                  <w:color w:val="1155CC"/>
                  <w:u w:val="single"/>
                </w:rPr>
                <w:delText>VMD0032</w:delText>
              </w:r>
            </w:del>
            <w:ins w:id="3689" w:author="V2" w:date="2025-04-14T14:19:00Z" w16du:dateUtc="2025-04-14T19:19:00Z">
              <w:r w:rsidR="00282716" w:rsidRPr="007F7E2B">
                <w:rPr>
                  <w:color w:val="1155CC"/>
                  <w:u w:val="single"/>
                </w:rPr>
                <w:t>TRS-14</w:t>
              </w:r>
            </w:ins>
            <w:r w:rsidR="00282716">
              <w:fldChar w:fldCharType="end"/>
            </w:r>
            <w:r>
              <w:fldChar w:fldCharType="begin"/>
            </w:r>
            <w:r>
              <w:instrText>HYPERLINK "https://verra.org/wp-content/uploads/imported/methodologies/VMD0032-Estimation-of-Emissions-from-Activity-Shifting-Leakage-1.0.pdf" \h</w:instrText>
            </w:r>
            <w:r>
              <w:fldChar w:fldCharType="separate"/>
            </w:r>
            <w:r w:rsidRPr="007F7E2B">
              <w:rPr>
                <w:i/>
                <w:color w:val="1155CC"/>
                <w:u w:val="single"/>
              </w:rPr>
              <w:t xml:space="preserve"> Estimation of Emissions from Activity-Shifting Leakage</w:t>
            </w:r>
            <w:r>
              <w:fldChar w:fldCharType="end"/>
            </w:r>
            <w:r w:rsidRPr="007F7E2B">
              <w:rPr>
                <w:rPrChange w:id="3690" w:author="V2" w:date="2025-04-14T14:19:00Z" w16du:dateUtc="2025-04-14T19:19:00Z">
                  <w:rPr>
                    <w:highlight w:val="white"/>
                  </w:rPr>
                </w:rPrChange>
              </w:rPr>
              <w:t xml:space="preserve">, to estimate the impacts. Depending on the results from the calculations of emissions may require the use of other modules. Where displaced wood harvesting results in the production of long-lived wood products, module </w:t>
            </w:r>
            <w:r w:rsidR="00282716">
              <w:fldChar w:fldCharType="begin"/>
            </w:r>
            <w:r w:rsidR="00282716">
              <w:instrText>HYPERLINK "https://verra.org/wp-content/uploads/imported/methodologies/VMD0026-Estimation-of-Carbon-Stocks-in-the-Long-Lived-Wood-Products-Pool-v1.0.pdf" \h</w:instrText>
            </w:r>
            <w:r w:rsidR="00282716">
              <w:fldChar w:fldCharType="separate"/>
            </w:r>
            <w:del w:id="3691" w:author="V2" w:date="2025-04-14T14:19:00Z" w16du:dateUtc="2025-04-14T19:19:00Z">
              <w:r w:rsidR="00570313">
                <w:rPr>
                  <w:color w:val="1155CC"/>
                  <w:u w:val="single"/>
                </w:rPr>
                <w:delText>VMD0026</w:delText>
              </w:r>
            </w:del>
            <w:ins w:id="3692" w:author="V2" w:date="2025-04-14T14:19:00Z" w16du:dateUtc="2025-04-14T19:19:00Z">
              <w:r w:rsidR="00282716" w:rsidRPr="007F7E2B">
                <w:rPr>
                  <w:color w:val="1155CC"/>
                  <w:u w:val="single"/>
                </w:rPr>
                <w:t>TRS-8</w:t>
              </w:r>
            </w:ins>
            <w:r w:rsidRPr="007F7E2B">
              <w:rPr>
                <w:color w:val="1155CC"/>
                <w:u w:val="single"/>
              </w:rPr>
              <w:t xml:space="preserve"> </w:t>
            </w:r>
            <w:r w:rsidR="00282716">
              <w:fldChar w:fldCharType="end"/>
            </w:r>
            <w:r>
              <w:fldChar w:fldCharType="begin"/>
            </w:r>
            <w:r>
              <w:instrText>HYPERLINK "https://verra.org/wp-content/uploads/imported/methodologies/VMD0026-Estimation-of-Carbon-Stocks-in-the-Long-Lived-Wood-Products-Pool-v1.0.pdf" \h</w:instrText>
            </w:r>
            <w:r>
              <w:fldChar w:fldCharType="separate"/>
            </w:r>
            <w:r w:rsidRPr="007F7E2B">
              <w:rPr>
                <w:i/>
                <w:color w:val="1155CC"/>
                <w:u w:val="single"/>
              </w:rPr>
              <w:t>Estimation of Carbon Stocks in the Long Lived Wood Products Pool</w:t>
            </w:r>
            <w:r>
              <w:fldChar w:fldCharType="end"/>
            </w:r>
            <w:r w:rsidRPr="007F7E2B">
              <w:rPr>
                <w:rPrChange w:id="3693" w:author="V2" w:date="2025-04-14T14:19:00Z" w16du:dateUtc="2025-04-14T19:19:00Z">
                  <w:rPr>
                    <w:highlight w:val="white"/>
                  </w:rPr>
                </w:rPrChange>
              </w:rPr>
              <w:t>, must also be used.</w:t>
            </w:r>
          </w:p>
        </w:tc>
      </w:tr>
    </w:tbl>
    <w:p w14:paraId="000002C6" w14:textId="77777777" w:rsidR="00570313" w:rsidRPr="007F7E2B" w:rsidRDefault="0092717E">
      <w:pPr>
        <w:pStyle w:val="Heading4"/>
        <w:widowControl w:val="0"/>
        <w:numPr>
          <w:ilvl w:val="2"/>
          <w:numId w:val="14"/>
        </w:numPr>
        <w:spacing w:after="0" w:line="240" w:lineRule="auto"/>
      </w:pPr>
      <w:r w:rsidRPr="007F7E2B">
        <w:t>Estimation of market leakage</w:t>
      </w:r>
      <w:r w:rsidRPr="007F7E2B">
        <w:br/>
      </w:r>
    </w:p>
    <w:tbl>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694" w:author="V2" w:date="2025-04-14T14:19:00Z" w16du:dateUtc="2025-04-14T19:19:00Z">
          <w:tblPr>
            <w:tblW w:w="1008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695">
          <w:tblGrid>
            <w:gridCol w:w="1727"/>
            <w:gridCol w:w="8353"/>
          </w:tblGrid>
        </w:tblGridChange>
      </w:tblGrid>
      <w:tr w:rsidR="00570313" w:rsidRPr="007F7E2B" w14:paraId="3FB08EB7" w14:textId="77777777">
        <w:tc>
          <w:tcPr>
            <w:tcW w:w="1727" w:type="dxa"/>
            <w:shd w:val="clear" w:color="auto" w:fill="auto"/>
            <w:tcMar>
              <w:top w:w="100" w:type="dxa"/>
              <w:left w:w="100" w:type="dxa"/>
              <w:bottom w:w="100" w:type="dxa"/>
              <w:right w:w="100" w:type="dxa"/>
            </w:tcMar>
            <w:tcPrChange w:id="3696" w:author="V2" w:date="2025-04-14T14:19:00Z" w16du:dateUtc="2025-04-14T19:19:00Z">
              <w:tcPr>
                <w:tcW w:w="1727" w:type="dxa"/>
                <w:shd w:val="clear" w:color="auto" w:fill="auto"/>
                <w:tcMar>
                  <w:top w:w="100" w:type="dxa"/>
                  <w:left w:w="100" w:type="dxa"/>
                  <w:bottom w:w="100" w:type="dxa"/>
                  <w:right w:w="100" w:type="dxa"/>
                </w:tcMar>
              </w:tcPr>
            </w:tcPrChange>
          </w:tcPr>
          <w:p w14:paraId="000002C7" w14:textId="77777777" w:rsidR="00570313" w:rsidRPr="007F7E2B" w:rsidRDefault="0092717E">
            <w:pPr>
              <w:widowControl w:val="0"/>
              <w:rPr>
                <w:rPrChange w:id="3697" w:author="V2" w:date="2025-04-14T14:19:00Z" w16du:dateUtc="2025-04-14T19:19:00Z">
                  <w:rPr>
                    <w:highlight w:val="white"/>
                  </w:rPr>
                </w:rPrChange>
              </w:rPr>
            </w:pPr>
            <w:r w:rsidRPr="007F7E2B">
              <w:rPr>
                <w:rPrChange w:id="3698"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699" w:author="V2" w:date="2025-04-14T14:19:00Z" w16du:dateUtc="2025-04-14T19:19:00Z">
              <w:tcPr>
                <w:tcW w:w="8353" w:type="dxa"/>
                <w:shd w:val="clear" w:color="auto" w:fill="auto"/>
                <w:tcMar>
                  <w:top w:w="100" w:type="dxa"/>
                  <w:left w:w="100" w:type="dxa"/>
                  <w:bottom w:w="100" w:type="dxa"/>
                  <w:right w:w="100" w:type="dxa"/>
                </w:tcMar>
              </w:tcPr>
            </w:tcPrChange>
          </w:tcPr>
          <w:p w14:paraId="000002C8" w14:textId="75D3216B" w:rsidR="00570313" w:rsidRPr="007F7E2B" w:rsidRDefault="0092717E">
            <w:pPr>
              <w:widowControl w:val="0"/>
              <w:rPr>
                <w:rPrChange w:id="3700" w:author="V2" w:date="2025-04-14T14:19:00Z" w16du:dateUtc="2025-04-14T19:19:00Z">
                  <w:rPr>
                    <w:highlight w:val="white"/>
                  </w:rPr>
                </w:rPrChange>
              </w:rPr>
            </w:pPr>
            <w:r w:rsidRPr="007F7E2B">
              <w:rPr>
                <w:rPrChange w:id="3701" w:author="V2" w:date="2025-04-14T14:19:00Z" w16du:dateUtc="2025-04-14T19:19:00Z">
                  <w:rPr>
                    <w:highlight w:val="white"/>
                  </w:rPr>
                </w:rPrChange>
              </w:rPr>
              <w:t xml:space="preserve">Required for projects where reductions in the production of wood, animals, or agricultural products within the project area have occurred under the project scenario, as compared with the baseline scenario, and where </w:t>
            </w:r>
            <w:r>
              <w:fldChar w:fldCharType="begin"/>
            </w:r>
            <w:r>
              <w:instrText>HYPERLINK \l "bookmark=id.rr6jkl4kugg6" \h</w:instrText>
            </w:r>
            <w:r>
              <w:fldChar w:fldCharType="separate"/>
            </w:r>
            <w:r w:rsidRPr="007F7E2B">
              <w:rPr>
                <w:i/>
                <w:color w:val="1155CC"/>
                <w:u w:val="single"/>
              </w:rPr>
              <w:t xml:space="preserve">Task 2.6.1. Monitoring and estimation of emissions from grazing, </w:t>
            </w:r>
            <w:r w:rsidR="002C1ED4" w:rsidRPr="007F7E2B">
              <w:rPr>
                <w:i/>
                <w:color w:val="1155CC"/>
                <w:u w:val="single"/>
              </w:rPr>
              <w:t>fodder</w:t>
            </w:r>
            <w:ins w:id="3702" w:author="V2" w:date="2025-04-14T14:19:00Z" w16du:dateUtc="2025-04-14T19:19:00Z">
              <w:r w:rsidR="002C1ED4" w:rsidRPr="007F7E2B">
                <w:rPr>
                  <w:i/>
                  <w:color w:val="1155CC"/>
                  <w:u w:val="single"/>
                </w:rPr>
                <w:t>,</w:t>
              </w:r>
            </w:ins>
            <w:r w:rsidRPr="007F7E2B">
              <w:rPr>
                <w:i/>
                <w:color w:val="1155CC"/>
                <w:u w:val="single"/>
              </w:rPr>
              <w:t xml:space="preserve"> and agricultural production displacement</w:t>
            </w:r>
            <w:r>
              <w:fldChar w:fldCharType="end"/>
            </w:r>
            <w:r w:rsidRPr="007F7E2B">
              <w:t xml:space="preserve"> and </w:t>
            </w:r>
            <w:r>
              <w:fldChar w:fldCharType="begin"/>
            </w:r>
            <w:r>
              <w:instrText>HYPERLINK \l "bookmark=id.cknmdenmgyfg" \h</w:instrText>
            </w:r>
            <w:r>
              <w:fldChar w:fldCharType="separate"/>
            </w:r>
            <w:r w:rsidRPr="007F7E2B">
              <w:rPr>
                <w:i/>
                <w:color w:val="1155CC"/>
                <w:u w:val="single"/>
              </w:rPr>
              <w:t>Task 2.6.2. Monitoring and estimation of emissions from wood harvest displacement</w:t>
            </w:r>
            <w:r>
              <w:fldChar w:fldCharType="end"/>
            </w:r>
            <w:r w:rsidRPr="007F7E2B">
              <w:rPr>
                <w:rPrChange w:id="3703" w:author="V2" w:date="2025-04-14T14:19:00Z" w16du:dateUtc="2025-04-14T19:19:00Z">
                  <w:rPr>
                    <w:highlight w:val="white"/>
                  </w:rPr>
                </w:rPrChange>
              </w:rPr>
              <w:t xml:space="preserve"> do not find that direct displacement of these activities to identifiable areas outside the project area fully replaces the production lost within the project area.</w:t>
            </w:r>
          </w:p>
        </w:tc>
      </w:tr>
      <w:tr w:rsidR="00570313" w:rsidRPr="007F7E2B" w14:paraId="735FDF50" w14:textId="77777777">
        <w:tc>
          <w:tcPr>
            <w:tcW w:w="1727" w:type="dxa"/>
            <w:shd w:val="clear" w:color="auto" w:fill="auto"/>
            <w:tcMar>
              <w:top w:w="100" w:type="dxa"/>
              <w:left w:w="100" w:type="dxa"/>
              <w:bottom w:w="100" w:type="dxa"/>
              <w:right w:w="100" w:type="dxa"/>
            </w:tcMar>
            <w:tcPrChange w:id="3704" w:author="V2" w:date="2025-04-14T14:19:00Z" w16du:dateUtc="2025-04-14T19:19:00Z">
              <w:tcPr>
                <w:tcW w:w="1727" w:type="dxa"/>
                <w:shd w:val="clear" w:color="auto" w:fill="auto"/>
                <w:tcMar>
                  <w:top w:w="100" w:type="dxa"/>
                  <w:left w:w="100" w:type="dxa"/>
                  <w:bottom w:w="100" w:type="dxa"/>
                  <w:right w:w="100" w:type="dxa"/>
                </w:tcMar>
              </w:tcPr>
            </w:tcPrChange>
          </w:tcPr>
          <w:p w14:paraId="000002C9" w14:textId="77777777" w:rsidR="00570313" w:rsidRPr="007F7E2B" w:rsidRDefault="0092717E">
            <w:pPr>
              <w:widowControl w:val="0"/>
              <w:rPr>
                <w:rPrChange w:id="3705" w:author="V2" w:date="2025-04-14T14:19:00Z" w16du:dateUtc="2025-04-14T19:19:00Z">
                  <w:rPr>
                    <w:highlight w:val="white"/>
                  </w:rPr>
                </w:rPrChange>
              </w:rPr>
            </w:pPr>
            <w:r w:rsidRPr="007F7E2B">
              <w:rPr>
                <w:rPrChange w:id="3706"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3707" w:author="V2" w:date="2025-04-14T14:19:00Z" w16du:dateUtc="2025-04-14T19:19:00Z">
              <w:tcPr>
                <w:tcW w:w="8353" w:type="dxa"/>
                <w:shd w:val="clear" w:color="auto" w:fill="auto"/>
                <w:tcMar>
                  <w:top w:w="100" w:type="dxa"/>
                  <w:left w:w="100" w:type="dxa"/>
                  <w:bottom w:w="100" w:type="dxa"/>
                  <w:right w:w="100" w:type="dxa"/>
                </w:tcMar>
              </w:tcPr>
            </w:tcPrChange>
          </w:tcPr>
          <w:p w14:paraId="000002CA" w14:textId="77777777" w:rsidR="00570313" w:rsidRPr="007F7E2B" w:rsidRDefault="0092717E">
            <w:pPr>
              <w:widowControl w:val="0"/>
              <w:rPr>
                <w:rPrChange w:id="3708" w:author="V2" w:date="2025-04-14T14:19:00Z" w16du:dateUtc="2025-04-14T19:19:00Z">
                  <w:rPr>
                    <w:highlight w:val="white"/>
                  </w:rPr>
                </w:rPrChange>
              </w:rPr>
            </w:pPr>
            <w:r w:rsidRPr="007F7E2B">
              <w:rPr>
                <w:rPrChange w:id="3709" w:author="V2" w:date="2025-04-14T14:19:00Z" w16du:dateUtc="2025-04-14T19:19:00Z">
                  <w:rPr>
                    <w:highlight w:val="white"/>
                  </w:rPr>
                </w:rPrChange>
              </w:rPr>
              <w:t>To estimate leakage caused by increases in prices or demand for products resulting from reduced production of these products within the project area under the project scenario.</w:t>
            </w:r>
          </w:p>
        </w:tc>
      </w:tr>
      <w:tr w:rsidR="00570313" w:rsidRPr="007F7E2B" w14:paraId="4007024A" w14:textId="77777777">
        <w:tc>
          <w:tcPr>
            <w:tcW w:w="1727" w:type="dxa"/>
            <w:shd w:val="clear" w:color="auto" w:fill="auto"/>
            <w:tcMar>
              <w:top w:w="100" w:type="dxa"/>
              <w:left w:w="100" w:type="dxa"/>
              <w:bottom w:w="100" w:type="dxa"/>
              <w:right w:w="100" w:type="dxa"/>
            </w:tcMar>
            <w:tcPrChange w:id="3710" w:author="V2" w:date="2025-04-14T14:19:00Z" w16du:dateUtc="2025-04-14T19:19:00Z">
              <w:tcPr>
                <w:tcW w:w="1727" w:type="dxa"/>
                <w:shd w:val="clear" w:color="auto" w:fill="auto"/>
                <w:tcMar>
                  <w:top w:w="100" w:type="dxa"/>
                  <w:left w:w="100" w:type="dxa"/>
                  <w:bottom w:w="100" w:type="dxa"/>
                  <w:right w:w="100" w:type="dxa"/>
                </w:tcMar>
              </w:tcPr>
            </w:tcPrChange>
          </w:tcPr>
          <w:p w14:paraId="000002CB" w14:textId="77777777" w:rsidR="00570313" w:rsidRPr="007F7E2B" w:rsidRDefault="0092717E">
            <w:pPr>
              <w:widowControl w:val="0"/>
              <w:rPr>
                <w:rPrChange w:id="3711" w:author="V2" w:date="2025-04-14T14:19:00Z" w16du:dateUtc="2025-04-14T19:19:00Z">
                  <w:rPr>
                    <w:highlight w:val="white"/>
                  </w:rPr>
                </w:rPrChange>
              </w:rPr>
            </w:pPr>
            <w:r w:rsidRPr="007F7E2B">
              <w:rPr>
                <w:rPrChange w:id="3712"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713" w:author="V2" w:date="2025-04-14T14:19:00Z" w16du:dateUtc="2025-04-14T19:19:00Z">
              <w:tcPr>
                <w:tcW w:w="8353" w:type="dxa"/>
                <w:shd w:val="clear" w:color="auto" w:fill="auto"/>
                <w:tcMar>
                  <w:top w:w="100" w:type="dxa"/>
                  <w:left w:w="100" w:type="dxa"/>
                  <w:bottom w:w="100" w:type="dxa"/>
                  <w:right w:w="100" w:type="dxa"/>
                </w:tcMar>
              </w:tcPr>
            </w:tcPrChange>
          </w:tcPr>
          <w:p w14:paraId="000002CC" w14:textId="7D8340D1" w:rsidR="00570313" w:rsidRPr="007F7E2B" w:rsidRDefault="0092717E">
            <w:pPr>
              <w:widowControl w:val="0"/>
              <w:rPr>
                <w:rPrChange w:id="3714" w:author="V2" w:date="2025-04-14T14:19:00Z" w16du:dateUtc="2025-04-14T19:19:00Z">
                  <w:rPr>
                    <w:highlight w:val="white"/>
                  </w:rPr>
                </w:rPrChange>
              </w:rPr>
            </w:pPr>
            <w:r w:rsidRPr="007F7E2B">
              <w:rPr>
                <w:rPrChange w:id="3715"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"https://verra.org/wp-content/uploads/imported/methodologies/VMD0033-Estimation-of-Emission-from-Market-Leakage-v1.0.pdf" \h</w:instrText>
            </w:r>
            <w:r w:rsidR="00282716">
              <w:fldChar w:fldCharType="separate"/>
            </w:r>
            <w:del w:id="3716" w:author="V2" w:date="2025-04-14T14:19:00Z" w16du:dateUtc="2025-04-14T19:19:00Z">
              <w:r w:rsidR="00570313">
                <w:rPr>
                  <w:color w:val="1155CC"/>
                  <w:u w:val="single"/>
                </w:rPr>
                <w:delText>VMD0033</w:delText>
              </w:r>
            </w:del>
            <w:ins w:id="3717" w:author="V2" w:date="2025-04-14T14:19:00Z" w16du:dateUtc="2025-04-14T19:19:00Z">
              <w:r w:rsidR="00282716" w:rsidRPr="007F7E2B">
                <w:rPr>
                  <w:color w:val="1155CC"/>
                  <w:u w:val="single"/>
                </w:rPr>
                <w:t>TRS-15</w:t>
              </w:r>
            </w:ins>
            <w:r w:rsidR="00282716">
              <w:fldChar w:fldCharType="end"/>
            </w:r>
            <w:r>
              <w:fldChar w:fldCharType="begin"/>
            </w:r>
            <w:r>
              <w:instrText>HYPERLINK "https://verra.org/wp-content/uploads/imported/methodologies/VMD0033-Estimation-of-Emission-from-Market-Leakage-v1.0.pdf" \h</w:instrText>
            </w:r>
            <w:r>
              <w:fldChar w:fldCharType="separate"/>
            </w:r>
            <w:r w:rsidRPr="007F7E2B">
              <w:rPr>
                <w:i/>
                <w:color w:val="1155CC"/>
                <w:u w:val="single"/>
              </w:rPr>
              <w:t xml:space="preserve"> Estimation of Emissions from Market Leakage</w:t>
            </w:r>
            <w:r>
              <w:fldChar w:fldCharType="end"/>
            </w:r>
            <w:r w:rsidRPr="007F7E2B">
              <w:rPr>
                <w:rPrChange w:id="3718" w:author="V2" w:date="2025-04-14T14:19:00Z" w16du:dateUtc="2025-04-14T19:19:00Z">
                  <w:rPr>
                    <w:highlight w:val="white"/>
                  </w:rPr>
                </w:rPrChange>
              </w:rPr>
              <w:t>.</w:t>
            </w:r>
          </w:p>
        </w:tc>
      </w:tr>
      <w:tr w:rsidR="00570313" w:rsidRPr="007F7E2B" w14:paraId="67EF9F08" w14:textId="77777777">
        <w:tc>
          <w:tcPr>
            <w:tcW w:w="1727" w:type="dxa"/>
            <w:shd w:val="clear" w:color="auto" w:fill="auto"/>
            <w:tcMar>
              <w:top w:w="100" w:type="dxa"/>
              <w:left w:w="100" w:type="dxa"/>
              <w:bottom w:w="100" w:type="dxa"/>
              <w:right w:w="100" w:type="dxa"/>
            </w:tcMar>
            <w:tcPrChange w:id="3719" w:author="V2" w:date="2025-04-14T14:19:00Z" w16du:dateUtc="2025-04-14T19:19:00Z">
              <w:tcPr>
                <w:tcW w:w="1727" w:type="dxa"/>
                <w:shd w:val="clear" w:color="auto" w:fill="auto"/>
                <w:tcMar>
                  <w:top w:w="100" w:type="dxa"/>
                  <w:left w:w="100" w:type="dxa"/>
                  <w:bottom w:w="100" w:type="dxa"/>
                  <w:right w:w="100" w:type="dxa"/>
                </w:tcMar>
              </w:tcPr>
            </w:tcPrChange>
          </w:tcPr>
          <w:p w14:paraId="000002CD" w14:textId="77777777" w:rsidR="00570313" w:rsidRPr="007F7E2B" w:rsidRDefault="0092717E">
            <w:pPr>
              <w:widowControl w:val="0"/>
              <w:rPr>
                <w:rPrChange w:id="3720" w:author="V2" w:date="2025-04-14T14:19:00Z" w16du:dateUtc="2025-04-14T19:19:00Z">
                  <w:rPr>
                    <w:highlight w:val="white"/>
                  </w:rPr>
                </w:rPrChange>
              </w:rPr>
            </w:pPr>
            <w:r w:rsidRPr="007F7E2B">
              <w:rPr>
                <w:rPrChange w:id="3721" w:author="V2" w:date="2025-04-14T14:19:00Z" w16du:dateUtc="2025-04-14T19:19:00Z">
                  <w:rPr>
                    <w:highlight w:val="white"/>
                  </w:rPr>
                </w:rPrChange>
              </w:rPr>
              <w:t>Comments</w:t>
            </w:r>
          </w:p>
        </w:tc>
        <w:tc>
          <w:tcPr>
            <w:tcW w:w="8353" w:type="dxa"/>
            <w:shd w:val="clear" w:color="auto" w:fill="auto"/>
            <w:tcMar>
              <w:top w:w="100" w:type="dxa"/>
              <w:left w:w="100" w:type="dxa"/>
              <w:bottom w:w="100" w:type="dxa"/>
              <w:right w:w="100" w:type="dxa"/>
            </w:tcMar>
            <w:tcPrChange w:id="3722" w:author="V2" w:date="2025-04-14T14:19:00Z" w16du:dateUtc="2025-04-14T19:19:00Z">
              <w:tcPr>
                <w:tcW w:w="8353" w:type="dxa"/>
                <w:shd w:val="clear" w:color="auto" w:fill="auto"/>
                <w:tcMar>
                  <w:top w:w="100" w:type="dxa"/>
                  <w:left w:w="100" w:type="dxa"/>
                  <w:bottom w:w="100" w:type="dxa"/>
                  <w:right w:w="100" w:type="dxa"/>
                </w:tcMar>
              </w:tcPr>
            </w:tcPrChange>
          </w:tcPr>
          <w:p w14:paraId="000002CE" w14:textId="77777777" w:rsidR="00570313" w:rsidRPr="007F7E2B" w:rsidRDefault="0092717E">
            <w:pPr>
              <w:widowControl w:val="0"/>
              <w:rPr>
                <w:rPrChange w:id="3723" w:author="V2" w:date="2025-04-14T14:19:00Z" w16du:dateUtc="2025-04-14T19:19:00Z">
                  <w:rPr>
                    <w:highlight w:val="white"/>
                  </w:rPr>
                </w:rPrChange>
              </w:rPr>
            </w:pPr>
            <w:r w:rsidRPr="007F7E2B">
              <w:rPr>
                <w:rPrChange w:id="3724" w:author="V2" w:date="2025-04-14T14:19:00Z" w16du:dateUtc="2025-04-14T19:19:00Z">
                  <w:rPr>
                    <w:highlight w:val="white"/>
                  </w:rPr>
                </w:rPrChange>
              </w:rPr>
              <w:t xml:space="preserve">If market leakage has been projected in </w:t>
            </w:r>
            <w:r>
              <w:fldChar w:fldCharType="begin"/>
            </w:r>
            <w:r>
              <w:instrText>HYPERLINK \l "bookmark=kix.1ksc8fceh79e" \h</w:instrText>
            </w:r>
            <w:r>
              <w:fldChar w:fldCharType="separate"/>
            </w:r>
            <w:r w:rsidRPr="007F7E2B">
              <w:rPr>
                <w:i/>
                <w:color w:val="1155CC"/>
                <w:u w:val="single"/>
              </w:rPr>
              <w:t xml:space="preserve">Task 2.1 Quantification of Soil Carbon </w:t>
            </w:r>
            <w:r w:rsidRPr="007F7E2B">
              <w:rPr>
                <w:i/>
                <w:color w:val="1155CC"/>
                <w:u w:val="single"/>
              </w:rPr>
              <w:lastRenderedPageBreak/>
              <w:t>Stocks for Baseline and Project Scenarios</w:t>
            </w:r>
            <w:r>
              <w:fldChar w:fldCharType="end"/>
            </w:r>
            <w:r w:rsidRPr="007F7E2B">
              <w:t xml:space="preserve"> and </w:t>
            </w:r>
            <w:r>
              <w:fldChar w:fldCharType="begin"/>
            </w:r>
            <w:r>
              <w:instrText>HYPERLINK \l "bookmark=kix.mwhsaopv4b6h" \h</w:instrText>
            </w:r>
            <w:r>
              <w:fldChar w:fldCharType="separate"/>
            </w:r>
            <w:r w:rsidRPr="007F7E2B">
              <w:rPr>
                <w:i/>
                <w:color w:val="1155CC"/>
                <w:u w:val="single"/>
              </w:rPr>
              <w:t xml:space="preserve">Task 2.2 Quantification of Baseline Emissions </w:t>
            </w:r>
            <w:r>
              <w:fldChar w:fldCharType="end"/>
            </w:r>
            <w:r>
              <w:fldChar w:fldCharType="begin"/>
            </w:r>
            <w:r>
              <w:instrText>HYPERLINK \l "bookmark=kix.mwhsaopv4b6h" \h</w:instrText>
            </w:r>
            <w:r>
              <w:fldChar w:fldCharType="separate"/>
            </w:r>
            <w:r w:rsidRPr="007F7E2B">
              <w:rPr>
                <w:i/>
                <w:color w:val="1155CC"/>
                <w:u w:val="single"/>
                <w:rPrChange w:id="3725" w:author="V2" w:date="2025-04-14T14:19:00Z" w16du:dateUtc="2025-04-14T19:19:00Z">
                  <w:rPr>
                    <w:i/>
                    <w:color w:val="1155CC"/>
                    <w:highlight w:val="white"/>
                    <w:u w:val="single"/>
                  </w:rPr>
                </w:rPrChange>
              </w:rPr>
              <w:t>from Non-Soil Carbon Sources</w:t>
            </w:r>
            <w:r>
              <w:fldChar w:fldCharType="end"/>
            </w:r>
            <w:r w:rsidRPr="007F7E2B">
              <w:rPr>
                <w:rPrChange w:id="3726" w:author="V2" w:date="2025-04-14T14:19:00Z" w16du:dateUtc="2025-04-14T19:19:00Z">
                  <w:rPr>
                    <w:highlight w:val="white"/>
                  </w:rPr>
                </w:rPrChange>
              </w:rPr>
              <w:t xml:space="preserve">, and if the input conditions remain the same ex-post as those predicted ex-ante, the projections completed in </w:t>
            </w:r>
            <w:r>
              <w:fldChar w:fldCharType="begin"/>
            </w:r>
            <w:r>
              <w:instrText>HYPERLINK \l "bookmark=kix.hneywso7jxy" \h</w:instrText>
            </w:r>
            <w:r>
              <w:fldChar w:fldCharType="separate"/>
            </w:r>
            <w:r w:rsidRPr="007F7E2B">
              <w:rPr>
                <w:i/>
                <w:color w:val="1155CC"/>
                <w:u w:val="single"/>
              </w:rPr>
              <w:t xml:space="preserve">Task 2.3.12 </w:t>
            </w:r>
            <w:r>
              <w:fldChar w:fldCharType="end"/>
            </w:r>
            <w:r>
              <w:fldChar w:fldCharType="begin"/>
            </w:r>
            <w:r>
              <w:instrText>HYPERLINK \l "bookmark=kix.hneywso7jxy" \h</w:instrText>
            </w:r>
            <w:r>
              <w:fldChar w:fldCharType="separate"/>
            </w:r>
            <w:r w:rsidRPr="007F7E2B">
              <w:rPr>
                <w:i/>
                <w:color w:val="1155CC"/>
                <w:u w:val="single"/>
                <w:rPrChange w:id="3727" w:author="V2" w:date="2025-04-14T14:19:00Z" w16du:dateUtc="2025-04-14T19:19:00Z">
                  <w:rPr>
                    <w:i/>
                    <w:color w:val="1155CC"/>
                    <w:highlight w:val="white"/>
                    <w:u w:val="single"/>
                  </w:rPr>
                </w:rPrChange>
              </w:rPr>
              <w:t>Summation of ex-ante project scenario emissions from sources other than soil carbon (e.g. biomass carbon pools, CH4, N2O, etc.)</w:t>
            </w:r>
            <w:r>
              <w:fldChar w:fldCharType="end"/>
            </w:r>
            <w:r w:rsidRPr="007F7E2B">
              <w:rPr>
                <w:rPrChange w:id="3728" w:author="V2" w:date="2025-04-14T14:19:00Z" w16du:dateUtc="2025-04-14T19:19:00Z">
                  <w:rPr>
                    <w:highlight w:val="white"/>
                  </w:rPr>
                </w:rPrChange>
              </w:rPr>
              <w:t xml:space="preserve"> may be used to satisfy the requirements of this task.</w:t>
            </w:r>
          </w:p>
        </w:tc>
      </w:tr>
    </w:tbl>
    <w:p w14:paraId="000002CF" w14:textId="77777777" w:rsidR="00570313" w:rsidRPr="007F7E2B" w:rsidRDefault="0092717E">
      <w:pPr>
        <w:pStyle w:val="Heading3"/>
        <w:numPr>
          <w:ilvl w:val="1"/>
          <w:numId w:val="14"/>
        </w:numPr>
      </w:pPr>
      <w:bookmarkStart w:id="3729" w:name="_Toc180594086"/>
      <w:bookmarkStart w:id="3730" w:name="_Toc180594493"/>
      <w:r w:rsidRPr="007F7E2B">
        <w:lastRenderedPageBreak/>
        <w:t>Monitoring</w:t>
      </w:r>
      <w:bookmarkEnd w:id="3729"/>
      <w:bookmarkEnd w:id="3730"/>
    </w:p>
    <w:p w14:paraId="000002D0" w14:textId="2F5A81DF" w:rsidR="00570313" w:rsidRPr="007F7E2B" w:rsidRDefault="0092717E">
      <w:pPr>
        <w:ind w:left="720"/>
      </w:pPr>
      <w:r w:rsidRPr="007F7E2B">
        <w:t xml:space="preserve">The Project Proponent must describe following </w:t>
      </w:r>
      <w:r w:rsidR="00282716">
        <w:fldChar w:fldCharType="begin"/>
      </w:r>
      <w:r w:rsidR="00282716">
        <w:instrText>HYPERLINK "https://verra.org/wp-content/uploads/imported/methodologies/VMD0034-Methods-for-Developing-a-Monitoring-Plan-v1.0.pdf" \h</w:instrText>
      </w:r>
      <w:r w:rsidR="00282716">
        <w:fldChar w:fldCharType="separate"/>
      </w:r>
      <w:del w:id="3731" w:author="V2" w:date="2025-04-14T14:19:00Z" w16du:dateUtc="2025-04-14T19:19:00Z">
        <w:r w:rsidR="00570313">
          <w:rPr>
            <w:color w:val="1155CC"/>
            <w:u w:val="single"/>
          </w:rPr>
          <w:delText>VMD0034</w:delText>
        </w:r>
      </w:del>
      <w:ins w:id="3732" w:author="V2" w:date="2025-04-14T14:19:00Z" w16du:dateUtc="2025-04-14T19:19:00Z">
        <w:r w:rsidR="00282716" w:rsidRPr="007F7E2B">
          <w:rPr>
            <w:color w:val="1155CC"/>
            <w:u w:val="single"/>
          </w:rPr>
          <w:t>TRS-16</w:t>
        </w:r>
      </w:ins>
      <w:r w:rsidRPr="007F7E2B">
        <w:rPr>
          <w:color w:val="1155CC"/>
          <w:u w:val="single"/>
        </w:rPr>
        <w:t xml:space="preserve"> </w:t>
      </w:r>
      <w:r w:rsidR="00282716">
        <w:fldChar w:fldCharType="end"/>
      </w:r>
      <w:hyperlink r:id="rId69">
        <w:r w:rsidRPr="007F7E2B">
          <w:rPr>
            <w:i/>
            <w:color w:val="1155CC"/>
            <w:u w:val="single"/>
          </w:rPr>
          <w:t>Methods for Developing a Monitoring Plan</w:t>
        </w:r>
      </w:hyperlink>
      <w:r w:rsidRPr="007F7E2B">
        <w:t xml:space="preserve"> under the guidance of the </w:t>
      </w:r>
      <w:hyperlink r:id="rId70">
        <w:r w:rsidRPr="007F7E2B">
          <w:rPr>
            <w:color w:val="1155CC"/>
            <w:u w:val="single"/>
          </w:rPr>
          <w:t>VCS Validation and Verification Manual, v3.2</w:t>
        </w:r>
      </w:hyperlink>
      <w:r w:rsidRPr="007F7E2B">
        <w:t xml:space="preserve"> how “the entire project longevity must be covered by management and financial plans that demonstrate the intention to continue the management practices.” The monitoring plan must also include annual proof of activity. For any Project Proponent executing </w:t>
      </w:r>
      <w:hyperlink w:anchor="bookmark=id.5cie6kuirofq">
        <w:r w:rsidRPr="007F7E2B">
          <w:rPr>
            <w:i/>
            <w:color w:val="1155CC"/>
            <w:u w:val="single"/>
          </w:rPr>
          <w:t>Task 3 Interim Crediting Assessment (Optional)</w:t>
        </w:r>
      </w:hyperlink>
      <w:r w:rsidRPr="007F7E2B">
        <w:t xml:space="preserve">, any sample handling or SOC results that might have been received in the interim period must also be documented. </w:t>
      </w:r>
    </w:p>
    <w:p w14:paraId="000002D1" w14:textId="77777777" w:rsidR="00570313" w:rsidRPr="007F7E2B" w:rsidRDefault="0092717E">
      <w:pPr>
        <w:pStyle w:val="Heading2"/>
        <w:numPr>
          <w:ilvl w:val="0"/>
          <w:numId w:val="14"/>
        </w:numPr>
        <w:spacing w:after="0"/>
        <w:jc w:val="both"/>
      </w:pPr>
      <w:bookmarkStart w:id="3733" w:name="bookmark=id.5cie6kuirofq" w:colFirst="0" w:colLast="0"/>
      <w:bookmarkStart w:id="3734" w:name="_Toc180594087"/>
      <w:bookmarkStart w:id="3735" w:name="_Toc180594494"/>
      <w:bookmarkEnd w:id="3733"/>
      <w:r w:rsidRPr="007F7E2B">
        <w:t>Interim Crediting Assessment (Optional)</w:t>
      </w:r>
      <w:bookmarkEnd w:id="3734"/>
      <w:bookmarkEnd w:id="3735"/>
    </w:p>
    <w:p w14:paraId="000002D2" w14:textId="6B6E4D40" w:rsidR="00570313" w:rsidRPr="007F7E2B" w:rsidRDefault="0092717E">
      <w:pPr>
        <w:ind w:left="630"/>
      </w:pPr>
      <w:r w:rsidRPr="007F7E2B">
        <w:t xml:space="preserve">The generation of high-quality data is the foundation of </w:t>
      </w:r>
      <w:del w:id="3736" w:author="V2" w:date="2025-04-14T14:19:00Z" w16du:dateUtc="2025-04-14T19:19:00Z">
        <w:r w:rsidR="0018437E">
          <w:delText>the Standard</w:delText>
        </w:r>
      </w:del>
      <w:ins w:id="3737" w:author="V2" w:date="2025-04-14T14:19:00Z" w16du:dateUtc="2025-04-14T19:19:00Z">
        <w:r w:rsidR="0014718B" w:rsidRPr="007F7E2B">
          <w:t>TRS SOC</w:t>
        </w:r>
      </w:ins>
      <w:r w:rsidRPr="007F7E2B">
        <w:t xml:space="preserve">. This quality is ensured through soil sampling and analysis to one meter depth (or to refusal) with a measure-remeasure approach, from baseline (T0) to follow-up (T1) timepoints spanning the duration of project. To incentivize rancher, farmer, conservationist, and project developer participation, </w:t>
      </w:r>
      <w:del w:id="3738" w:author="V2" w:date="2025-04-14T14:19:00Z" w16du:dateUtc="2025-04-14T19:19:00Z">
        <w:r w:rsidR="0018437E">
          <w:delText>the Standard</w:delText>
        </w:r>
      </w:del>
      <w:ins w:id="3739" w:author="V2" w:date="2025-04-14T14:19:00Z" w16du:dateUtc="2025-04-14T19:19:00Z">
        <w:r w:rsidR="0014718B" w:rsidRPr="007F7E2B">
          <w:t>TRS SOC</w:t>
        </w:r>
      </w:ins>
      <w:r w:rsidR="0014718B" w:rsidRPr="007F7E2B">
        <w:t xml:space="preserve"> </w:t>
      </w:r>
      <w:r w:rsidRPr="007F7E2B">
        <w:t xml:space="preserve">allows for optional methods to estimate annual SOC accrual between the baseline (T0) and subsequent true-up date (T1) measurements. This forward-looking assessment of interim carbon credits aims to provide pre-T1 revenue for farmers, </w:t>
      </w:r>
      <w:r w:rsidR="002C1ED4" w:rsidRPr="007F7E2B">
        <w:t>ranchers</w:t>
      </w:r>
      <w:ins w:id="3740" w:author="V2" w:date="2025-04-14T14:19:00Z" w16du:dateUtc="2025-04-14T19:19:00Z">
        <w:r w:rsidR="002C1ED4" w:rsidRPr="007F7E2B">
          <w:t>,</w:t>
        </w:r>
      </w:ins>
      <w:r w:rsidRPr="007F7E2B">
        <w:t xml:space="preserve"> and other Land Stewards to overcome financial challenges to implementing improved agricultural management practices, and to incentivize the adoption of improved agricultural, conservation and restorative land management practices and enhance the quality of the carbon credits generated by</w:t>
      </w:r>
      <w:r w:rsidR="0014718B" w:rsidRPr="007F7E2B">
        <w:t xml:space="preserve"> </w:t>
      </w:r>
      <w:del w:id="3741" w:author="V2" w:date="2025-04-14T14:19:00Z" w16du:dateUtc="2025-04-14T19:19:00Z">
        <w:r w:rsidR="0018437E">
          <w:delText>the Standard</w:delText>
        </w:r>
      </w:del>
      <w:ins w:id="3742" w:author="V2" w:date="2025-04-14T14:19:00Z" w16du:dateUtc="2025-04-14T19:19:00Z">
        <w:r w:rsidR="0014718B" w:rsidRPr="007F7E2B">
          <w:t>TRS SOC</w:t>
        </w:r>
      </w:ins>
      <w:r w:rsidRPr="007F7E2B">
        <w:t>.</w:t>
      </w:r>
    </w:p>
    <w:p w14:paraId="000002D3" w14:textId="01967A81" w:rsidR="00570313" w:rsidRPr="007F7E2B" w:rsidRDefault="0092717E">
      <w:pPr>
        <w:ind w:left="630"/>
      </w:pPr>
      <w:r w:rsidRPr="007F7E2B">
        <w:t>Forward-looking assessments for interim crediting are not a replacement for direct measurement (and the measure-to-measure quantification) of SOC at the beginning and end of the project period. All forward-looking assessments for interim crediting are required to be substantiated by 1-meter deep (</w:t>
      </w:r>
      <w:sdt>
        <w:sdtPr>
          <w:tag w:val="goog_rdk_12"/>
          <w:id w:val="-580364204"/>
        </w:sdtPr>
        <w:sdtEndPr/>
        <w:sdtContent/>
      </w:sdt>
      <w:r w:rsidRPr="007F7E2B">
        <w:t xml:space="preserve">or to refusal), direct soil sampling to establish the baseline (T0) soil organic carbon with subsequent (T1) deep sampling collected within an average of five to seven years to true-up the project soil carbon sequestration. </w:t>
      </w:r>
    </w:p>
    <w:p w14:paraId="000002D4" w14:textId="77777777" w:rsidR="00570313" w:rsidRPr="007F7E2B" w:rsidRDefault="0092717E">
      <w:pPr>
        <w:pStyle w:val="Heading3"/>
        <w:widowControl w:val="0"/>
        <w:numPr>
          <w:ilvl w:val="1"/>
          <w:numId w:val="14"/>
        </w:numPr>
        <w:spacing w:after="0"/>
      </w:pPr>
      <w:bookmarkStart w:id="3743" w:name="_Toc180594088"/>
      <w:bookmarkStart w:id="3744" w:name="_Toc180594495"/>
      <w:r w:rsidRPr="007F7E2B">
        <w:lastRenderedPageBreak/>
        <w:t>Projection of future soil carbon accrual rate for the project scenario</w:t>
      </w:r>
      <w:bookmarkEnd w:id="3743"/>
      <w:bookmarkEnd w:id="3744"/>
      <w:r w:rsidRPr="007F7E2B">
        <w:br/>
      </w:r>
    </w:p>
    <w:tbl>
      <w:tblPr>
        <w:tblW w:w="1008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3745" w:author="V2" w:date="2025-04-14T14:19:00Z" w16du:dateUtc="2025-04-14T19:19:00Z">
          <w:tblPr>
            <w:tblW w:w="1008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1727"/>
        <w:gridCol w:w="8353"/>
        <w:tblGridChange w:id="3746">
          <w:tblGrid>
            <w:gridCol w:w="1727"/>
            <w:gridCol w:w="8353"/>
          </w:tblGrid>
        </w:tblGridChange>
      </w:tblGrid>
      <w:tr w:rsidR="00570313" w:rsidRPr="007F7E2B" w14:paraId="6A4EC10A" w14:textId="77777777">
        <w:tc>
          <w:tcPr>
            <w:tcW w:w="1727" w:type="dxa"/>
            <w:shd w:val="clear" w:color="auto" w:fill="auto"/>
            <w:tcMar>
              <w:top w:w="100" w:type="dxa"/>
              <w:left w:w="100" w:type="dxa"/>
              <w:bottom w:w="100" w:type="dxa"/>
              <w:right w:w="100" w:type="dxa"/>
            </w:tcMar>
            <w:tcPrChange w:id="3747" w:author="V2" w:date="2025-04-14T14:19:00Z" w16du:dateUtc="2025-04-14T19:19:00Z">
              <w:tcPr>
                <w:tcW w:w="1727" w:type="dxa"/>
                <w:shd w:val="clear" w:color="auto" w:fill="auto"/>
                <w:tcMar>
                  <w:top w:w="100" w:type="dxa"/>
                  <w:left w:w="100" w:type="dxa"/>
                  <w:bottom w:w="100" w:type="dxa"/>
                  <w:right w:w="100" w:type="dxa"/>
                </w:tcMar>
              </w:tcPr>
            </w:tcPrChange>
          </w:tcPr>
          <w:p w14:paraId="000002D5" w14:textId="77777777" w:rsidR="00570313" w:rsidRPr="007F7E2B" w:rsidRDefault="0092717E">
            <w:pPr>
              <w:widowControl w:val="0"/>
              <w:rPr>
                <w:rPrChange w:id="3748" w:author="V2" w:date="2025-04-14T14:19:00Z" w16du:dateUtc="2025-04-14T19:19:00Z">
                  <w:rPr>
                    <w:highlight w:val="white"/>
                  </w:rPr>
                </w:rPrChange>
              </w:rPr>
            </w:pPr>
            <w:r w:rsidRPr="007F7E2B">
              <w:rPr>
                <w:rPrChange w:id="3749" w:author="V2" w:date="2025-04-14T14:19:00Z" w16du:dateUtc="2025-04-14T19:19:00Z">
                  <w:rPr>
                    <w:highlight w:val="white"/>
                  </w:rPr>
                </w:rPrChange>
              </w:rPr>
              <w:t>Requirement</w:t>
            </w:r>
          </w:p>
        </w:tc>
        <w:tc>
          <w:tcPr>
            <w:tcW w:w="8353" w:type="dxa"/>
            <w:shd w:val="clear" w:color="auto" w:fill="auto"/>
            <w:tcMar>
              <w:top w:w="100" w:type="dxa"/>
              <w:left w:w="100" w:type="dxa"/>
              <w:bottom w:w="100" w:type="dxa"/>
              <w:right w:w="100" w:type="dxa"/>
            </w:tcMar>
            <w:tcPrChange w:id="3750" w:author="V2" w:date="2025-04-14T14:19:00Z" w16du:dateUtc="2025-04-14T19:19:00Z">
              <w:tcPr>
                <w:tcW w:w="8353" w:type="dxa"/>
                <w:shd w:val="clear" w:color="auto" w:fill="auto"/>
                <w:tcMar>
                  <w:top w:w="100" w:type="dxa"/>
                  <w:left w:w="100" w:type="dxa"/>
                  <w:bottom w:w="100" w:type="dxa"/>
                  <w:right w:w="100" w:type="dxa"/>
                </w:tcMar>
              </w:tcPr>
            </w:tcPrChange>
          </w:tcPr>
          <w:p w14:paraId="000002D6" w14:textId="77777777" w:rsidR="00570313" w:rsidRPr="007F7E2B" w:rsidRDefault="0092717E">
            <w:pPr>
              <w:widowControl w:val="0"/>
              <w:rPr>
                <w:rPrChange w:id="3751" w:author="V2" w:date="2025-04-14T14:19:00Z" w16du:dateUtc="2025-04-14T19:19:00Z">
                  <w:rPr>
                    <w:highlight w:val="white"/>
                  </w:rPr>
                </w:rPrChange>
              </w:rPr>
            </w:pPr>
            <w:r w:rsidRPr="007F7E2B">
              <w:rPr>
                <w:rPrChange w:id="3752" w:author="V2" w:date="2025-04-14T14:19:00Z" w16du:dateUtc="2025-04-14T19:19:00Z">
                  <w:rPr>
                    <w:highlight w:val="white"/>
                  </w:rPr>
                </w:rPrChange>
              </w:rPr>
              <w:t>Required for all projects applying for interim carbon credits.</w:t>
            </w:r>
          </w:p>
        </w:tc>
      </w:tr>
      <w:tr w:rsidR="00570313" w:rsidRPr="007F7E2B" w14:paraId="6A5082C2" w14:textId="77777777">
        <w:tc>
          <w:tcPr>
            <w:tcW w:w="1727" w:type="dxa"/>
            <w:shd w:val="clear" w:color="auto" w:fill="auto"/>
            <w:tcMar>
              <w:top w:w="100" w:type="dxa"/>
              <w:left w:w="100" w:type="dxa"/>
              <w:bottom w:w="100" w:type="dxa"/>
              <w:right w:w="100" w:type="dxa"/>
            </w:tcMar>
            <w:tcPrChange w:id="3753" w:author="V2" w:date="2025-04-14T14:19:00Z" w16du:dateUtc="2025-04-14T19:19:00Z">
              <w:tcPr>
                <w:tcW w:w="1727" w:type="dxa"/>
                <w:shd w:val="clear" w:color="auto" w:fill="auto"/>
                <w:tcMar>
                  <w:top w:w="100" w:type="dxa"/>
                  <w:left w:w="100" w:type="dxa"/>
                  <w:bottom w:w="100" w:type="dxa"/>
                  <w:right w:w="100" w:type="dxa"/>
                </w:tcMar>
              </w:tcPr>
            </w:tcPrChange>
          </w:tcPr>
          <w:p w14:paraId="000002D7" w14:textId="77777777" w:rsidR="00570313" w:rsidRPr="007F7E2B" w:rsidRDefault="0092717E">
            <w:pPr>
              <w:widowControl w:val="0"/>
              <w:rPr>
                <w:rPrChange w:id="3754" w:author="V2" w:date="2025-04-14T14:19:00Z" w16du:dateUtc="2025-04-14T19:19:00Z">
                  <w:rPr>
                    <w:highlight w:val="white"/>
                  </w:rPr>
                </w:rPrChange>
              </w:rPr>
            </w:pPr>
            <w:r w:rsidRPr="007F7E2B">
              <w:rPr>
                <w:rPrChange w:id="3755" w:author="V2" w:date="2025-04-14T14:19:00Z" w16du:dateUtc="2025-04-14T19:19:00Z">
                  <w:rPr>
                    <w:highlight w:val="white"/>
                  </w:rPr>
                </w:rPrChange>
              </w:rPr>
              <w:t>Goal</w:t>
            </w:r>
          </w:p>
        </w:tc>
        <w:tc>
          <w:tcPr>
            <w:tcW w:w="8353" w:type="dxa"/>
            <w:shd w:val="clear" w:color="auto" w:fill="auto"/>
            <w:tcMar>
              <w:top w:w="100" w:type="dxa"/>
              <w:left w:w="100" w:type="dxa"/>
              <w:bottom w:w="100" w:type="dxa"/>
              <w:right w:w="100" w:type="dxa"/>
            </w:tcMar>
            <w:tcPrChange w:id="3756" w:author="V2" w:date="2025-04-14T14:19:00Z" w16du:dateUtc="2025-04-14T19:19:00Z">
              <w:tcPr>
                <w:tcW w:w="8353" w:type="dxa"/>
                <w:shd w:val="clear" w:color="auto" w:fill="auto"/>
                <w:tcMar>
                  <w:top w:w="100" w:type="dxa"/>
                  <w:left w:w="100" w:type="dxa"/>
                  <w:bottom w:w="100" w:type="dxa"/>
                  <w:right w:w="100" w:type="dxa"/>
                </w:tcMar>
              </w:tcPr>
            </w:tcPrChange>
          </w:tcPr>
          <w:p w14:paraId="000002D8" w14:textId="77777777" w:rsidR="00570313" w:rsidRPr="007F7E2B" w:rsidRDefault="0092717E">
            <w:pPr>
              <w:widowControl w:val="0"/>
              <w:rPr>
                <w:rPrChange w:id="3757" w:author="V2" w:date="2025-04-14T14:19:00Z" w16du:dateUtc="2025-04-14T19:19:00Z">
                  <w:rPr>
                    <w:highlight w:val="white"/>
                  </w:rPr>
                </w:rPrChange>
              </w:rPr>
            </w:pPr>
            <w:r w:rsidRPr="007F7E2B">
              <w:rPr>
                <w:rPrChange w:id="3758" w:author="V2" w:date="2025-04-14T14:19:00Z" w16du:dateUtc="2025-04-14T19:19:00Z">
                  <w:rPr>
                    <w:highlight w:val="white"/>
                  </w:rPr>
                </w:rPrChange>
              </w:rPr>
              <w:t>To project the future soil organic carbon sequestration rate (“accrual rate”) per unit area for each projected verification date within the project crediting period under the project scenario.</w:t>
            </w:r>
          </w:p>
        </w:tc>
      </w:tr>
      <w:tr w:rsidR="00570313" w:rsidRPr="007F7E2B" w14:paraId="2DB53C6C" w14:textId="77777777">
        <w:tc>
          <w:tcPr>
            <w:tcW w:w="1727" w:type="dxa"/>
            <w:shd w:val="clear" w:color="auto" w:fill="auto"/>
            <w:tcMar>
              <w:top w:w="100" w:type="dxa"/>
              <w:left w:w="100" w:type="dxa"/>
              <w:bottom w:w="100" w:type="dxa"/>
              <w:right w:w="100" w:type="dxa"/>
            </w:tcMar>
            <w:tcPrChange w:id="3759" w:author="V2" w:date="2025-04-14T14:19:00Z" w16du:dateUtc="2025-04-14T19:19:00Z">
              <w:tcPr>
                <w:tcW w:w="1727" w:type="dxa"/>
                <w:shd w:val="clear" w:color="auto" w:fill="auto"/>
                <w:tcMar>
                  <w:top w:w="100" w:type="dxa"/>
                  <w:left w:w="100" w:type="dxa"/>
                  <w:bottom w:w="100" w:type="dxa"/>
                  <w:right w:w="100" w:type="dxa"/>
                </w:tcMar>
              </w:tcPr>
            </w:tcPrChange>
          </w:tcPr>
          <w:p w14:paraId="000002D9" w14:textId="77777777" w:rsidR="00570313" w:rsidRPr="007F7E2B" w:rsidRDefault="0092717E">
            <w:pPr>
              <w:widowControl w:val="0"/>
              <w:rPr>
                <w:rPrChange w:id="3760" w:author="V2" w:date="2025-04-14T14:19:00Z" w16du:dateUtc="2025-04-14T19:19:00Z">
                  <w:rPr>
                    <w:highlight w:val="white"/>
                  </w:rPr>
                </w:rPrChange>
              </w:rPr>
            </w:pPr>
            <w:r w:rsidRPr="007F7E2B">
              <w:rPr>
                <w:rPrChange w:id="3761" w:author="V2" w:date="2025-04-14T14:19:00Z" w16du:dateUtc="2025-04-14T19:19:00Z">
                  <w:rPr>
                    <w:highlight w:val="white"/>
                  </w:rPr>
                </w:rPrChange>
              </w:rPr>
              <w:t>Method</w:t>
            </w:r>
          </w:p>
        </w:tc>
        <w:tc>
          <w:tcPr>
            <w:tcW w:w="8353" w:type="dxa"/>
            <w:shd w:val="clear" w:color="auto" w:fill="auto"/>
            <w:tcMar>
              <w:top w:w="100" w:type="dxa"/>
              <w:left w:w="100" w:type="dxa"/>
              <w:bottom w:w="100" w:type="dxa"/>
              <w:right w:w="100" w:type="dxa"/>
            </w:tcMar>
            <w:tcPrChange w:id="3762" w:author="V2" w:date="2025-04-14T14:19:00Z" w16du:dateUtc="2025-04-14T19:19:00Z">
              <w:tcPr>
                <w:tcW w:w="8353" w:type="dxa"/>
                <w:shd w:val="clear" w:color="auto" w:fill="auto"/>
                <w:tcMar>
                  <w:top w:w="100" w:type="dxa"/>
                  <w:left w:w="100" w:type="dxa"/>
                  <w:bottom w:w="100" w:type="dxa"/>
                  <w:right w:w="100" w:type="dxa"/>
                </w:tcMar>
              </w:tcPr>
            </w:tcPrChange>
          </w:tcPr>
          <w:p w14:paraId="000002DA" w14:textId="11AC29BC" w:rsidR="00570313" w:rsidRPr="007F7E2B" w:rsidRDefault="0092717E">
            <w:pPr>
              <w:widowControl w:val="0"/>
              <w:rPr>
                <w:rPrChange w:id="3763" w:author="V2" w:date="2025-04-14T14:19:00Z" w16du:dateUtc="2025-04-14T19:19:00Z">
                  <w:rPr>
                    <w:highlight w:val="white"/>
                  </w:rPr>
                </w:rPrChange>
              </w:rPr>
            </w:pPr>
            <w:r w:rsidRPr="007F7E2B">
              <w:rPr>
                <w:rPrChange w:id="3764" w:author="V2" w:date="2025-04-14T14:19:00Z" w16du:dateUtc="2025-04-14T19:19:00Z">
                  <w:rPr>
                    <w:highlight w:val="white"/>
                  </w:rPr>
                </w:rPrChange>
              </w:rPr>
              <w:t xml:space="preserve">Use module </w:t>
            </w:r>
            <w:r w:rsidR="00282716">
              <w:fldChar w:fldCharType="begin"/>
            </w:r>
            <w:r w:rsidR="00282716">
              <w:instrText>HYPERLINK "https://verra.org/wp-content/uploads/imported/methodologies/VMD0019-Methods-to-Project-Future-Conditions-v1.0.pdf" \h</w:instrText>
            </w:r>
            <w:r w:rsidR="00282716">
              <w:fldChar w:fldCharType="separate"/>
            </w:r>
            <w:del w:id="3765" w:author="V2" w:date="2025-04-14T14:19:00Z" w16du:dateUtc="2025-04-14T19:19:00Z">
              <w:r w:rsidR="00570313">
                <w:rPr>
                  <w:color w:val="1155CC"/>
                  <w:highlight w:val="white"/>
                  <w:u w:val="single"/>
                </w:rPr>
                <w:delText>VMD0019</w:delText>
              </w:r>
            </w:del>
            <w:ins w:id="3766" w:author="V2" w:date="2025-04-14T14:19:00Z" w16du:dateUtc="2025-04-14T19:19:00Z">
              <w:r w:rsidR="00282716" w:rsidRPr="007F7E2B">
                <w:rPr>
                  <w:color w:val="1155CC"/>
                  <w:u w:val="single"/>
                </w:rPr>
                <w:t>TRS-2</w:t>
              </w:r>
            </w:ins>
            <w:r w:rsidRPr="007F7E2B">
              <w:rPr>
                <w:color w:val="1155CC"/>
                <w:u w:val="single"/>
                <w:rPrChange w:id="3767" w:author="V2" w:date="2025-04-14T14:19:00Z" w16du:dateUtc="2025-04-14T19:19:00Z">
                  <w:rPr>
                    <w:color w:val="1155CC"/>
                    <w:highlight w:val="white"/>
                    <w:u w:val="single"/>
                  </w:rPr>
                </w:rPrChange>
              </w:rPr>
              <w:t xml:space="preserve"> </w:t>
            </w:r>
            <w:r w:rsidR="00282716">
              <w:fldChar w:fldCharType="end"/>
            </w:r>
            <w:r>
              <w:fldChar w:fldCharType="begin"/>
            </w:r>
            <w:r>
              <w:instrText>HYPERLINK "https://verra.org/wp-content/uploads/imported/methodologies/VMD0019-Methods-to-Project-Future-Conditions-v1.0.pdf" \h</w:instrText>
            </w:r>
            <w:r>
              <w:fldChar w:fldCharType="separate"/>
            </w:r>
            <w:r w:rsidRPr="007F7E2B">
              <w:rPr>
                <w:i/>
                <w:color w:val="1155CC"/>
                <w:u w:val="single"/>
                <w:rPrChange w:id="3768" w:author="V2" w:date="2025-04-14T14:19:00Z" w16du:dateUtc="2025-04-14T19:19:00Z">
                  <w:rPr>
                    <w:i/>
                    <w:color w:val="1155CC"/>
                    <w:highlight w:val="white"/>
                    <w:u w:val="single"/>
                  </w:rPr>
                </w:rPrChange>
              </w:rPr>
              <w:t>Methods to Project Future Conditions</w:t>
            </w:r>
            <w:r>
              <w:fldChar w:fldCharType="end"/>
            </w:r>
            <w:r w:rsidRPr="007F7E2B">
              <w:rPr>
                <w:rPrChange w:id="3769" w:author="V2" w:date="2025-04-14T14:19:00Z" w16du:dateUtc="2025-04-14T19:19:00Z">
                  <w:rPr>
                    <w:highlight w:val="white"/>
                  </w:rPr>
                </w:rPrChange>
              </w:rPr>
              <w:t xml:space="preserve"> </w:t>
            </w:r>
          </w:p>
        </w:tc>
      </w:tr>
      <w:tr w:rsidR="00570313" w:rsidRPr="007F7E2B" w14:paraId="1CDBBCF3" w14:textId="77777777">
        <w:tc>
          <w:tcPr>
            <w:tcW w:w="1727" w:type="dxa"/>
            <w:shd w:val="clear" w:color="auto" w:fill="auto"/>
            <w:tcMar>
              <w:top w:w="100" w:type="dxa"/>
              <w:left w:w="100" w:type="dxa"/>
              <w:bottom w:w="100" w:type="dxa"/>
              <w:right w:w="100" w:type="dxa"/>
            </w:tcMar>
            <w:tcPrChange w:id="3770" w:author="V2" w:date="2025-04-14T14:19:00Z" w16du:dateUtc="2025-04-14T19:19:00Z">
              <w:tcPr>
                <w:tcW w:w="1727" w:type="dxa"/>
                <w:shd w:val="clear" w:color="auto" w:fill="auto"/>
                <w:tcMar>
                  <w:top w:w="100" w:type="dxa"/>
                  <w:left w:w="100" w:type="dxa"/>
                  <w:bottom w:w="100" w:type="dxa"/>
                  <w:right w:w="100" w:type="dxa"/>
                </w:tcMar>
              </w:tcPr>
            </w:tcPrChange>
          </w:tcPr>
          <w:p w14:paraId="000002DB" w14:textId="77777777" w:rsidR="00570313" w:rsidRPr="007F7E2B" w:rsidRDefault="0092717E">
            <w:pPr>
              <w:widowControl w:val="0"/>
              <w:rPr>
                <w:rPrChange w:id="3771" w:author="V2" w:date="2025-04-14T14:19:00Z" w16du:dateUtc="2025-04-14T19:19:00Z">
                  <w:rPr>
                    <w:highlight w:val="white"/>
                  </w:rPr>
                </w:rPrChange>
              </w:rPr>
            </w:pPr>
            <w:r w:rsidRPr="007F7E2B">
              <w:rPr>
                <w:rPrChange w:id="3772" w:author="V2" w:date="2025-04-14T14:19:00Z" w16du:dateUtc="2025-04-14T19:19:00Z">
                  <w:rPr>
                    <w:highlight w:val="white"/>
                  </w:rPr>
                </w:rPrChange>
              </w:rPr>
              <w:t>Comments</w:t>
            </w:r>
          </w:p>
        </w:tc>
        <w:tc>
          <w:tcPr>
            <w:tcW w:w="8353" w:type="dxa"/>
            <w:shd w:val="clear" w:color="auto" w:fill="auto"/>
            <w:tcMar>
              <w:top w:w="100" w:type="dxa"/>
              <w:left w:w="100" w:type="dxa"/>
              <w:bottom w:w="100" w:type="dxa"/>
              <w:right w:w="100" w:type="dxa"/>
            </w:tcMar>
            <w:tcPrChange w:id="3773" w:author="V2" w:date="2025-04-14T14:19:00Z" w16du:dateUtc="2025-04-14T19:19:00Z">
              <w:tcPr>
                <w:tcW w:w="8353" w:type="dxa"/>
                <w:shd w:val="clear" w:color="auto" w:fill="auto"/>
                <w:tcMar>
                  <w:top w:w="100" w:type="dxa"/>
                  <w:left w:w="100" w:type="dxa"/>
                  <w:bottom w:w="100" w:type="dxa"/>
                  <w:right w:w="100" w:type="dxa"/>
                </w:tcMar>
              </w:tcPr>
            </w:tcPrChange>
          </w:tcPr>
          <w:p w14:paraId="000002DC" w14:textId="77777777" w:rsidR="00570313" w:rsidRPr="007F7E2B" w:rsidRDefault="00570313">
            <w:pPr>
              <w:widowControl w:val="0"/>
              <w:rPr>
                <w:rPrChange w:id="3774" w:author="V2" w:date="2025-04-14T14:19:00Z" w16du:dateUtc="2025-04-14T19:19:00Z">
                  <w:rPr>
                    <w:highlight w:val="white"/>
                  </w:rPr>
                </w:rPrChange>
              </w:rPr>
            </w:pPr>
          </w:p>
        </w:tc>
      </w:tr>
    </w:tbl>
    <w:p w14:paraId="474086C1" w14:textId="77777777" w:rsidR="008636F6" w:rsidRPr="007F7E2B" w:rsidRDefault="008636F6" w:rsidP="008636F6">
      <w:pPr>
        <w:ind w:left="630"/>
        <w:rPr>
          <w:ins w:id="3775" w:author="V2" w:date="2025-04-14T14:19:00Z" w16du:dateUtc="2025-04-14T19:19:00Z"/>
        </w:rPr>
      </w:pPr>
    </w:p>
    <w:p w14:paraId="4FC69CC6" w14:textId="572EFED0" w:rsidR="008636F6" w:rsidRPr="007F7E2B" w:rsidRDefault="008636F6">
      <w:pPr>
        <w:ind w:left="630"/>
        <w:rPr>
          <w:ins w:id="3776" w:author="V2" w:date="2025-04-14T14:19:00Z" w16du:dateUtc="2025-04-14T19:19:00Z"/>
        </w:rPr>
      </w:pPr>
      <w:ins w:id="3777" w:author="V2" w:date="2025-04-14T14:19:00Z" w16du:dateUtc="2025-04-14T19:19:00Z">
        <w:r w:rsidRPr="007F7E2B">
          <w:t>Table 1. Will have been used prior to affirm the key factors that drive change with the proposed activity change</w:t>
        </w:r>
        <w:r w:rsidR="003F20C4" w:rsidRPr="007F7E2B">
          <w:t xml:space="preserve">(s) by a project. The use of </w:t>
        </w:r>
        <w:r w:rsidR="004B4171" w:rsidRPr="007F7E2B">
          <w:t>T</w:t>
        </w:r>
        <w:r w:rsidR="003F20C4" w:rsidRPr="007F7E2B">
          <w:t xml:space="preserve">able 1 </w:t>
        </w:r>
        <w:r w:rsidR="008A0E4C" w:rsidRPr="007F7E2B">
          <w:t xml:space="preserve">(See </w:t>
        </w:r>
        <w:r w:rsidR="00DB3798" w:rsidRPr="007F7E2B">
          <w:t>T</w:t>
        </w:r>
        <w:r w:rsidR="008A0E4C" w:rsidRPr="007F7E2B">
          <w:t xml:space="preserve">ask 2) </w:t>
        </w:r>
        <w:r w:rsidR="003F20C4" w:rsidRPr="007F7E2B">
          <w:t>helps determine the prediction o</w:t>
        </w:r>
        <w:r w:rsidR="00397D60" w:rsidRPr="007F7E2B">
          <w:t xml:space="preserve">f </w:t>
        </w:r>
        <w:r w:rsidR="003F20C4" w:rsidRPr="007F7E2B">
          <w:t>variable change, degree of certainty for this prediction, and inter</w:t>
        </w:r>
        <w:r w:rsidR="00397D60" w:rsidRPr="007F7E2B">
          <w:t>relations of variables resulting from the proposed activity. This information is further evaluated with a focus on soil carbon changes.</w:t>
        </w:r>
      </w:ins>
    </w:p>
    <w:p w14:paraId="000002DD" w14:textId="14C9C1BC" w:rsidR="00570313" w:rsidRPr="007F7E2B" w:rsidRDefault="0092717E">
      <w:pPr>
        <w:ind w:left="630"/>
      </w:pPr>
      <w:r w:rsidRPr="007F7E2B">
        <w:t xml:space="preserve">The </w:t>
      </w:r>
      <w:r w:rsidRPr="007F7E2B">
        <w:rPr>
          <w:color w:val="000000" w:themeColor="text1"/>
          <w:rPrChange w:id="3778" w:author="V2" w:date="2025-04-14T14:19:00Z" w16du:dateUtc="2025-04-14T19:19:00Z">
            <w:rPr/>
          </w:rPrChange>
        </w:rPr>
        <w:t>module</w:t>
      </w:r>
      <w:ins w:id="3779" w:author="V2" w:date="2025-04-14T14:19:00Z" w16du:dateUtc="2025-04-14T19:19:00Z">
        <w:r w:rsidRPr="007F7E2B">
          <w:rPr>
            <w:color w:val="000000" w:themeColor="text1"/>
          </w:rPr>
          <w:t xml:space="preserve"> </w:t>
        </w:r>
        <w:r w:rsidR="009B19E8" w:rsidRPr="007F7E2B">
          <w:rPr>
            <w:color w:val="000000" w:themeColor="text1"/>
          </w:rPr>
          <w:t>TRS-2</w:t>
        </w:r>
      </w:ins>
      <w:r w:rsidR="009B19E8" w:rsidRPr="007F7E2B">
        <w:rPr>
          <w:color w:val="000000" w:themeColor="text1"/>
          <w:rPrChange w:id="3780" w:author="V2" w:date="2025-04-14T14:19:00Z" w16du:dateUtc="2025-04-14T19:19:00Z">
            <w:rPr/>
          </w:rPrChange>
        </w:rPr>
        <w:t xml:space="preserve"> </w:t>
      </w:r>
      <w:r w:rsidRPr="007F7E2B">
        <w:rPr>
          <w:color w:val="000000" w:themeColor="text1"/>
          <w:rPrChange w:id="3781" w:author="V2" w:date="2025-04-14T14:19:00Z" w16du:dateUtc="2025-04-14T19:19:00Z">
            <w:rPr/>
          </w:rPrChange>
        </w:rPr>
        <w:t xml:space="preserve">provides </w:t>
      </w:r>
      <w:r w:rsidRPr="007F7E2B">
        <w:t xml:space="preserve">a step-by-step approach to assess the key factors that drive change in future soil organic carbon accrual </w:t>
      </w:r>
      <w:r w:rsidR="00151A65" w:rsidRPr="007F7E2B">
        <w:t>rates</w:t>
      </w:r>
      <w:del w:id="3782" w:author="V2" w:date="2025-04-14T14:19:00Z" w16du:dateUtc="2025-04-14T19:19:00Z">
        <w:r w:rsidR="0018437E">
          <w:delText>,</w:delText>
        </w:r>
      </w:del>
      <w:r w:rsidR="00151A65" w:rsidRPr="007F7E2B">
        <w:t xml:space="preserve"> and</w:t>
      </w:r>
      <w:r w:rsidRPr="007F7E2B">
        <w:t xml:space="preserve"> provides a suite of methods and approaches for projecting future conditions, as well as decision criteria for choosing the most appropriate method. </w:t>
      </w:r>
    </w:p>
    <w:p w14:paraId="000002DE" w14:textId="1B1A18DB" w:rsidR="00570313" w:rsidRPr="007F7E2B" w:rsidRDefault="0092717E">
      <w:pPr>
        <w:ind w:left="630"/>
      </w:pPr>
      <w:r w:rsidRPr="007F7E2B">
        <w:t xml:space="preserve">The following </w:t>
      </w:r>
      <w:r w:rsidR="00403B72" w:rsidRPr="007F7E2B">
        <w:t>follows</w:t>
      </w:r>
      <w:r w:rsidRPr="007F7E2B">
        <w:t xml:space="preserve"> the application of module </w:t>
      </w:r>
      <w:del w:id="3783" w:author="V2" w:date="2025-04-14T14:19:00Z" w16du:dateUtc="2025-04-14T19:19:00Z">
        <w:r w:rsidR="0018437E">
          <w:delText>VMD0019</w:delText>
        </w:r>
      </w:del>
      <w:ins w:id="3784" w:author="V2" w:date="2025-04-14T14:19:00Z" w16du:dateUtc="2025-04-14T19:19:00Z">
        <w:r w:rsidR="00282716" w:rsidRPr="007F7E2B">
          <w:t>TRS-2</w:t>
        </w:r>
      </w:ins>
      <w:r w:rsidRPr="007F7E2B">
        <w:t xml:space="preserve"> for the estimation of soil organic carbon accrual rates for the purpose of interim crediting, </w:t>
      </w:r>
      <w:r w:rsidRPr="007F7E2B">
        <w:rPr>
          <w:i/>
          <w:u w:val="single"/>
        </w:rPr>
        <w:t>using as a particular example</w:t>
      </w:r>
      <w:r w:rsidRPr="007F7E2B">
        <w:t xml:space="preserve">, a project involving regenerative grazing management practices: </w:t>
      </w:r>
    </w:p>
    <w:p w14:paraId="000002DF" w14:textId="53384123" w:rsidR="00570313" w:rsidRPr="007F7E2B" w:rsidRDefault="0092717E">
      <w:pPr>
        <w:ind w:left="1350"/>
      </w:pPr>
      <w:r w:rsidRPr="007F7E2B">
        <w:t xml:space="preserve">Step 1, the variable to be projected is </w:t>
      </w:r>
      <w:r w:rsidRPr="007F7E2B">
        <w:rPr>
          <w:b/>
        </w:rPr>
        <w:t>soil organic carbon sequestration</w:t>
      </w:r>
      <w:r w:rsidRPr="007F7E2B">
        <w:t xml:space="preserve"> (</w:t>
      </w:r>
      <w:r w:rsidR="002C1ED4" w:rsidRPr="007F7E2B">
        <w:t>i.e</w:t>
      </w:r>
      <w:del w:id="3785" w:author="V2" w:date="2025-04-14T14:19:00Z" w16du:dateUtc="2025-04-14T19:19:00Z">
        <w:r w:rsidR="0018437E">
          <w:delText>.</w:delText>
        </w:r>
      </w:del>
      <w:ins w:id="3786" w:author="V2" w:date="2025-04-14T14:19:00Z" w16du:dateUtc="2025-04-14T19:19:00Z">
        <w:r w:rsidR="002C1ED4" w:rsidRPr="007F7E2B">
          <w:t>.,</w:t>
        </w:r>
      </w:ins>
      <w:r w:rsidRPr="007F7E2B">
        <w:t xml:space="preserve"> the SOC accrual rate) and the geographic area is the ranch </w:t>
      </w:r>
      <w:r w:rsidRPr="007F7E2B">
        <w:rPr>
          <w:b/>
        </w:rPr>
        <w:t>project boundary</w:t>
      </w:r>
      <w:r w:rsidRPr="007F7E2B">
        <w:t xml:space="preserve">. </w:t>
      </w:r>
    </w:p>
    <w:p w14:paraId="000002E0" w14:textId="77777777" w:rsidR="00570313" w:rsidRPr="007F7E2B" w:rsidRDefault="0092717E">
      <w:pPr>
        <w:ind w:left="1350"/>
      </w:pPr>
      <w:r w:rsidRPr="007F7E2B">
        <w:t xml:space="preserve">Step 2, the accrual rate is to be projected under the </w:t>
      </w:r>
      <w:r w:rsidRPr="007F7E2B">
        <w:rPr>
          <w:b/>
        </w:rPr>
        <w:t>project scenario</w:t>
      </w:r>
      <w:r w:rsidRPr="007F7E2B">
        <w:t xml:space="preserve">. </w:t>
      </w:r>
    </w:p>
    <w:p w14:paraId="000002E1" w14:textId="3027B4E1" w:rsidR="00570313" w:rsidRPr="007F7E2B" w:rsidRDefault="0092717E">
      <w:pPr>
        <w:ind w:left="1350"/>
      </w:pPr>
      <w:r w:rsidRPr="007F7E2B">
        <w:t xml:space="preserve">Step 3, the accrual rate is </w:t>
      </w:r>
      <w:r w:rsidRPr="007F7E2B">
        <w:rPr>
          <w:b/>
        </w:rPr>
        <w:t>location specific</w:t>
      </w:r>
      <w:r w:rsidRPr="007F7E2B">
        <w:t xml:space="preserve">, because the rate depends on the variability of the weather conditions throughout the growing season and the underlying soil conditions across the </w:t>
      </w:r>
      <w:del w:id="3787" w:author="V2" w:date="2025-04-14T14:19:00Z" w16du:dateUtc="2025-04-14T19:19:00Z">
        <w:r w:rsidR="0018437E">
          <w:delText xml:space="preserve">particular </w:delText>
        </w:r>
      </w:del>
      <w:r w:rsidR="00F53418" w:rsidRPr="007F7E2B">
        <w:t>location</w:t>
      </w:r>
      <w:r w:rsidRPr="007F7E2B">
        <w:t xml:space="preserve"> of the ranch. Additionally, the accrual rate is largely </w:t>
      </w:r>
      <w:r w:rsidRPr="007F7E2B">
        <w:rPr>
          <w:b/>
        </w:rPr>
        <w:t>systemic</w:t>
      </w:r>
      <w:r w:rsidRPr="007F7E2B">
        <w:t>, because changes in its value depend primarily on many factors outside of local control (e.g. weather), although other aspects determining the accrual rate may be considered planned (e.g. adaptive multi paddock grazing, low intensity rotational grazing, etc.) or controlled (e.g. reduce grazing intensity by 25%), depending on the particular project scenario.</w:t>
      </w:r>
    </w:p>
    <w:p w14:paraId="000002E2" w14:textId="50843659" w:rsidR="00570313" w:rsidRPr="007F7E2B" w:rsidRDefault="0092717E">
      <w:pPr>
        <w:ind w:left="1350"/>
      </w:pPr>
      <w:r w:rsidRPr="007F7E2B">
        <w:lastRenderedPageBreak/>
        <w:t xml:space="preserve">Step 4, the accrual rate is considered </w:t>
      </w:r>
      <w:r w:rsidRPr="007F7E2B">
        <w:rPr>
          <w:b/>
        </w:rPr>
        <w:t>intended</w:t>
      </w:r>
      <w:r w:rsidRPr="007F7E2B">
        <w:t xml:space="preserve">, because it arises </w:t>
      </w:r>
      <w:del w:id="3788" w:author="V2" w:date="2025-04-14T14:19:00Z" w16du:dateUtc="2025-04-14T19:19:00Z">
        <w:r w:rsidR="0018437E">
          <w:delText>as a result</w:delText>
        </w:r>
      </w:del>
      <w:ins w:id="3789" w:author="V2" w:date="2025-04-14T14:19:00Z" w16du:dateUtc="2025-04-14T19:19:00Z">
        <w:r w:rsidR="00F53418" w:rsidRPr="007F7E2B">
          <w:t>because</w:t>
        </w:r>
      </w:ins>
      <w:r w:rsidR="00F53418" w:rsidRPr="007F7E2B">
        <w:t xml:space="preserve"> of</w:t>
      </w:r>
      <w:r w:rsidRPr="007F7E2B">
        <w:t xml:space="preserve"> the project activities under the project scenario (</w:t>
      </w:r>
      <w:r w:rsidR="002C1ED4" w:rsidRPr="007F7E2B">
        <w:t>e.g</w:t>
      </w:r>
      <w:del w:id="3790" w:author="V2" w:date="2025-04-14T14:19:00Z" w16du:dateUtc="2025-04-14T19:19:00Z">
        <w:r w:rsidR="0018437E">
          <w:delText>.</w:delText>
        </w:r>
      </w:del>
      <w:ins w:id="3791" w:author="V2" w:date="2025-04-14T14:19:00Z" w16du:dateUtc="2025-04-14T19:19:00Z">
        <w:r w:rsidR="002C1ED4" w:rsidRPr="007F7E2B">
          <w:t>.,</w:t>
        </w:r>
      </w:ins>
      <w:r w:rsidRPr="007F7E2B">
        <w:t xml:space="preserve"> increasing soil health and soil carbon through regenerative grazing management). </w:t>
      </w:r>
    </w:p>
    <w:p w14:paraId="000002E3" w14:textId="48B57988" w:rsidR="00570313" w:rsidRPr="007F7E2B" w:rsidRDefault="0092717E">
      <w:pPr>
        <w:ind w:left="1350"/>
      </w:pPr>
      <w:r w:rsidRPr="007F7E2B">
        <w:t xml:space="preserve">Step 5, the </w:t>
      </w:r>
      <w:r w:rsidR="002C1ED4" w:rsidRPr="007F7E2B">
        <w:t>steps</w:t>
      </w:r>
      <w:ins w:id="3792" w:author="V2" w:date="2025-04-14T14:19:00Z" w16du:dateUtc="2025-04-14T19:19:00Z">
        <w:r w:rsidR="002C1ED4" w:rsidRPr="007F7E2B">
          <w:t>,</w:t>
        </w:r>
      </w:ins>
      <w:r w:rsidRPr="007F7E2B">
        <w:t xml:space="preserve"> or scenario that contribute to a future SOC accrual rate(s) include:</w:t>
      </w:r>
    </w:p>
    <w:p w14:paraId="000002E4" w14:textId="7B25E58C" w:rsidR="00570313" w:rsidRPr="007F7E2B" w:rsidRDefault="0092717E">
      <w:pPr>
        <w:ind w:left="2070"/>
      </w:pPr>
      <w:r w:rsidRPr="007F7E2B">
        <w:t xml:space="preserve">First – </w:t>
      </w:r>
      <w:r w:rsidRPr="007F7E2B">
        <w:rPr>
          <w:b/>
          <w:i/>
        </w:rPr>
        <w:t>Primary Productivity</w:t>
      </w:r>
      <w:r w:rsidRPr="007F7E2B">
        <w:t>: Weather conditions, including rainfall (by extension, soil moisture)</w:t>
      </w:r>
      <w:r w:rsidRPr="007F7E2B">
        <w:rPr>
          <w:i/>
        </w:rPr>
        <w:t xml:space="preserve">, </w:t>
      </w:r>
      <w:r w:rsidRPr="007F7E2B">
        <w:t xml:space="preserve">temperature, solar </w:t>
      </w:r>
      <w:r w:rsidR="002C1ED4" w:rsidRPr="007F7E2B">
        <w:t>radiation</w:t>
      </w:r>
      <w:ins w:id="3793" w:author="V2" w:date="2025-04-14T14:19:00Z" w16du:dateUtc="2025-04-14T19:19:00Z">
        <w:r w:rsidR="002C1ED4" w:rsidRPr="007F7E2B">
          <w:t>,</w:t>
        </w:r>
      </w:ins>
      <w:r w:rsidRPr="007F7E2B">
        <w:t xml:space="preserve"> and relative humidity, as well as soil nutrient availability, define the upper limit to potential rates of grassland primary productivity (</w:t>
      </w:r>
      <w:r w:rsidR="009B1A0D" w:rsidRPr="007F7E2B">
        <w:t>i.e</w:t>
      </w:r>
      <w:del w:id="3794" w:author="V2" w:date="2025-04-14T14:19:00Z" w16du:dateUtc="2025-04-14T19:19:00Z">
        <w:r w:rsidR="0018437E">
          <w:delText>.</w:delText>
        </w:r>
      </w:del>
      <w:ins w:id="3795" w:author="V2" w:date="2025-04-14T14:19:00Z" w16du:dateUtc="2025-04-14T19:19:00Z">
        <w:r w:rsidR="009B1A0D" w:rsidRPr="007F7E2B">
          <w:t>.,</w:t>
        </w:r>
      </w:ins>
      <w:r w:rsidRPr="007F7E2B">
        <w:t xml:space="preserve"> biomass production) at a given location. </w:t>
      </w:r>
    </w:p>
    <w:p w14:paraId="000002E5" w14:textId="4C3B8366" w:rsidR="00570313" w:rsidRPr="007F7E2B" w:rsidRDefault="0092717E">
      <w:pPr>
        <w:ind w:left="2070"/>
      </w:pPr>
      <w:r w:rsidRPr="007F7E2B">
        <w:t xml:space="preserve">Second </w:t>
      </w:r>
      <w:r w:rsidR="00151A65" w:rsidRPr="007F7E2B">
        <w:t xml:space="preserve">– </w:t>
      </w:r>
      <w:del w:id="3796" w:author="V2" w:date="2025-04-14T14:19:00Z" w16du:dateUtc="2025-04-14T19:19:00Z">
        <w:r w:rsidR="0018437E">
          <w:delText xml:space="preserve"> </w:delText>
        </w:r>
      </w:del>
      <w:r w:rsidR="00151A65" w:rsidRPr="007F7E2B">
        <w:rPr>
          <w:rPrChange w:id="3797" w:author="V2" w:date="2025-04-14T14:19:00Z" w16du:dateUtc="2025-04-14T19:19:00Z">
            <w:rPr>
              <w:b/>
              <w:i/>
            </w:rPr>
          </w:rPrChange>
        </w:rPr>
        <w:t>Deposition</w:t>
      </w:r>
      <w:r w:rsidRPr="007F7E2B">
        <w:t xml:space="preserve">: Plant organic matter </w:t>
      </w:r>
      <w:del w:id="3798" w:author="V2" w:date="2025-04-14T14:19:00Z" w16du:dateUtc="2025-04-14T19:19:00Z">
        <w:r w:rsidR="0018437E">
          <w:delText>as a result</w:delText>
        </w:r>
      </w:del>
      <w:ins w:id="3799" w:author="V2" w:date="2025-04-14T14:19:00Z" w16du:dateUtc="2025-04-14T19:19:00Z">
        <w:r w:rsidR="00F53418" w:rsidRPr="007F7E2B">
          <w:t>because</w:t>
        </w:r>
      </w:ins>
      <w:r w:rsidR="00F53418" w:rsidRPr="007F7E2B">
        <w:t xml:space="preserve"> of</w:t>
      </w:r>
      <w:r w:rsidRPr="007F7E2B">
        <w:t xml:space="preserve"> primary productivity is deposited on or within the soil, from leaf and stem litter residue deposited on the soil surface to root litter and root exudates deposited as rhizodeposition in the root zone extending near the surface to the deepest rooting depths. Aboveground versus belowground allocation of carbon by plants is influenced by the relative aboveground and belowground environmental limitations to growth (</w:t>
      </w:r>
      <w:r w:rsidR="002C1ED4" w:rsidRPr="007F7E2B">
        <w:t>e.g</w:t>
      </w:r>
      <w:del w:id="3800" w:author="V2" w:date="2025-04-14T14:19:00Z" w16du:dateUtc="2025-04-14T19:19:00Z">
        <w:r w:rsidR="0018437E">
          <w:delText>.</w:delText>
        </w:r>
      </w:del>
      <w:ins w:id="3801" w:author="V2" w:date="2025-04-14T14:19:00Z" w16du:dateUtc="2025-04-14T19:19:00Z">
        <w:r w:rsidR="002C1ED4" w:rsidRPr="007F7E2B">
          <w:t>.,</w:t>
        </w:r>
      </w:ins>
      <w:r w:rsidRPr="007F7E2B">
        <w:t xml:space="preserve"> greater allocation to belowground roots </w:t>
      </w:r>
      <w:del w:id="3802" w:author="V2" w:date="2025-04-14T14:19:00Z" w16du:dateUtc="2025-04-14T19:19:00Z">
        <w:r w:rsidR="0018437E">
          <w:delText xml:space="preserve">in order </w:delText>
        </w:r>
      </w:del>
      <w:r w:rsidR="00DF5D4D" w:rsidRPr="007F7E2B">
        <w:t>to</w:t>
      </w:r>
      <w:r w:rsidRPr="007F7E2B">
        <w:t xml:space="preserve"> acquire more water if soil moisture is most limiting). </w:t>
      </w:r>
    </w:p>
    <w:p w14:paraId="000002E6" w14:textId="62569151" w:rsidR="00570313" w:rsidRPr="007F7E2B" w:rsidRDefault="0092717E">
      <w:pPr>
        <w:ind w:left="2070"/>
      </w:pPr>
      <w:r w:rsidRPr="007F7E2B">
        <w:t xml:space="preserve">Third – </w:t>
      </w:r>
      <w:r w:rsidRPr="007F7E2B">
        <w:rPr>
          <w:b/>
          <w:i/>
        </w:rPr>
        <w:t>Decomposition</w:t>
      </w:r>
      <w:r w:rsidRPr="007F7E2B">
        <w:t xml:space="preserve">: Plant residues are broken down and decomposed by soil fauna (dung beetles, earthworms, ants, etc.) and microorganisms (e.g. fungi and bacteria), with organic matter on or near the soil surface typically decomposing faster and more completely than organic matter deposited deeper in the soil profile as root litter, as conditions near the soil surface generally have greater oxygen concentrations, higher temperatures and the looser soil structure that provide a more conducive environment for decomposition. The rate of decomposition is primarily driven by temperature and soil moisture and by the chemical composition or decomposability of </w:t>
      </w:r>
      <w:del w:id="3803" w:author="V2" w:date="2025-04-14T14:19:00Z" w16du:dateUtc="2025-04-14T19:19:00Z">
        <w:r w:rsidR="0018437E">
          <w:delText xml:space="preserve">the </w:delText>
        </w:r>
      </w:del>
      <w:r w:rsidR="00151A65" w:rsidRPr="007F7E2B">
        <w:t>organic</w:t>
      </w:r>
      <w:r w:rsidRPr="007F7E2B">
        <w:t xml:space="preserve"> matter. Plant organic matter is broken down into particulate organic matter (plant organic matter at various stages of decomposition) and organic matter of microbial origin (</w:t>
      </w:r>
      <w:r w:rsidR="002C1ED4" w:rsidRPr="007F7E2B">
        <w:t>e.g</w:t>
      </w:r>
      <w:del w:id="3804" w:author="V2" w:date="2025-04-14T14:19:00Z" w16du:dateUtc="2025-04-14T19:19:00Z">
        <w:r w:rsidR="0018437E">
          <w:delText>.</w:delText>
        </w:r>
      </w:del>
      <w:ins w:id="3805" w:author="V2" w:date="2025-04-14T14:19:00Z" w16du:dateUtc="2025-04-14T19:19:00Z">
        <w:r w:rsidR="002C1ED4" w:rsidRPr="007F7E2B">
          <w:t>.,</w:t>
        </w:r>
      </w:ins>
      <w:r w:rsidRPr="007F7E2B">
        <w:t xml:space="preserve"> microbial </w:t>
      </w:r>
      <w:del w:id="3806" w:author="V2" w:date="2025-04-14T14:19:00Z" w16du:dateUtc="2025-04-14T19:19:00Z">
        <w:r w:rsidR="0018437E">
          <w:delText>necromass</w:delText>
        </w:r>
      </w:del>
      <w:ins w:id="3807" w:author="V2" w:date="2025-04-14T14:19:00Z" w16du:dateUtc="2025-04-14T19:19:00Z">
        <w:r w:rsidR="00CF7F32" w:rsidRPr="007F7E2B">
          <w:t>neuromas</w:t>
        </w:r>
      </w:ins>
      <w:r w:rsidRPr="007F7E2B">
        <w:t xml:space="preserve">). Microbial efficiency for decomposition is </w:t>
      </w:r>
      <w:del w:id="3808" w:author="V2" w:date="2025-04-14T14:19:00Z" w16du:dateUtc="2025-04-14T19:19:00Z">
        <w:r w:rsidR="0018437E">
          <w:delText xml:space="preserve">largely </w:delText>
        </w:r>
      </w:del>
      <w:r w:rsidR="00F53418" w:rsidRPr="007F7E2B">
        <w:t>determined</w:t>
      </w:r>
      <w:r w:rsidRPr="007F7E2B">
        <w:t xml:space="preserve"> by the soil environmental conditions during decomposition (</w:t>
      </w:r>
      <w:r w:rsidR="002C1ED4" w:rsidRPr="007F7E2B">
        <w:t>e.g</w:t>
      </w:r>
      <w:del w:id="3809" w:author="V2" w:date="2025-04-14T14:19:00Z" w16du:dateUtc="2025-04-14T19:19:00Z">
        <w:r w:rsidR="0018437E">
          <w:delText>.</w:delText>
        </w:r>
      </w:del>
      <w:ins w:id="3810" w:author="V2" w:date="2025-04-14T14:19:00Z" w16du:dateUtc="2025-04-14T19:19:00Z">
        <w:r w:rsidR="002C1ED4" w:rsidRPr="007F7E2B">
          <w:t>.,</w:t>
        </w:r>
      </w:ins>
      <w:r w:rsidRPr="007F7E2B">
        <w:t xml:space="preserve"> soil temperature and moisture) as well as by the decomposability of the organic matter substrate, itself influenced by the soil environmental conditions during production (</w:t>
      </w:r>
      <w:r w:rsidR="00407ECE" w:rsidRPr="007F7E2B">
        <w:t>e.g</w:t>
      </w:r>
      <w:del w:id="3811" w:author="V2" w:date="2025-04-14T14:19:00Z" w16du:dateUtc="2025-04-14T19:19:00Z">
        <w:r w:rsidR="0018437E">
          <w:delText>.</w:delText>
        </w:r>
      </w:del>
      <w:ins w:id="3812" w:author="V2" w:date="2025-04-14T14:19:00Z" w16du:dateUtc="2025-04-14T19:19:00Z">
        <w:r w:rsidR="00407ECE" w:rsidRPr="007F7E2B">
          <w:t>.,</w:t>
        </w:r>
      </w:ins>
      <w:r w:rsidRPr="007F7E2B">
        <w:t xml:space="preserve"> influencing the allocation to different stress-response compounds). </w:t>
      </w:r>
    </w:p>
    <w:p w14:paraId="000002E7" w14:textId="2E11BD73" w:rsidR="00570313" w:rsidRPr="007F7E2B" w:rsidRDefault="0092717E">
      <w:pPr>
        <w:ind w:left="2070"/>
      </w:pPr>
      <w:r w:rsidRPr="007F7E2B">
        <w:t xml:space="preserve">Fourth – </w:t>
      </w:r>
      <w:r w:rsidRPr="007F7E2B">
        <w:rPr>
          <w:b/>
          <w:i/>
        </w:rPr>
        <w:t>Dispersal</w:t>
      </w:r>
      <w:r w:rsidRPr="007F7E2B">
        <w:t xml:space="preserve">: Organic matter is physically dispersed throughout the soil profile, both vertically and laterally, from its sources near the soil surface or proximal to the rhizosphere of the roots, with a rate and efficiency of diffusion that is </w:t>
      </w:r>
      <w:del w:id="3813" w:author="V2" w:date="2025-04-14T14:19:00Z" w16du:dateUtc="2025-04-14T19:19:00Z">
        <w:r w:rsidR="0018437E">
          <w:delText xml:space="preserve">mainly </w:delText>
        </w:r>
      </w:del>
      <w:r w:rsidR="00F53418" w:rsidRPr="007F7E2B">
        <w:t>dictated</w:t>
      </w:r>
      <w:r w:rsidRPr="007F7E2B">
        <w:t xml:space="preserve"> by the availability of water in the soil. </w:t>
      </w:r>
    </w:p>
    <w:p w14:paraId="000002E8" w14:textId="799DA344" w:rsidR="00570313" w:rsidRPr="007F7E2B" w:rsidRDefault="0092717E">
      <w:pPr>
        <w:ind w:left="2070"/>
      </w:pPr>
      <w:r w:rsidRPr="007F7E2B">
        <w:lastRenderedPageBreak/>
        <w:t xml:space="preserve">Fifth – </w:t>
      </w:r>
      <w:r w:rsidRPr="007F7E2B">
        <w:rPr>
          <w:b/>
          <w:i/>
        </w:rPr>
        <w:t>Stabilization</w:t>
      </w:r>
      <w:r w:rsidRPr="007F7E2B">
        <w:t xml:space="preserve">: Finally, SOC can be stored in the soil as relatively unprotected particulate organic matter (POM) or as chemically-protected mineral associated organic matter (MAOM), as well as physically-protected organic matter within soil aggregates. MAOM increases with soil clay and silt content and is nearly exclusively microbial-derived (necromass) with fungi playing a dominant role, and both physical and chemical protection make the organic matter largely inaccessible to decomposition by microorganisms, with MAOM in a more </w:t>
      </w:r>
      <w:del w:id="3814" w:author="V2" w:date="2025-04-14T14:19:00Z" w16du:dateUtc="2025-04-14T19:19:00Z">
        <w:r w:rsidR="0018437E">
          <w:delText>stabile</w:delText>
        </w:r>
      </w:del>
      <w:ins w:id="3815" w:author="V2" w:date="2025-04-14T14:19:00Z" w16du:dateUtc="2025-04-14T19:19:00Z">
        <w:r w:rsidR="00151A65" w:rsidRPr="007F7E2B">
          <w:t>stable</w:t>
        </w:r>
      </w:ins>
      <w:r w:rsidRPr="007F7E2B">
        <w:t xml:space="preserve"> form of soil organic carbon (SOC) that is more resistant to decay even after physical disturbance of the soil such as by tilling. </w:t>
      </w:r>
    </w:p>
    <w:p w14:paraId="000002E9" w14:textId="5BE6E2E9" w:rsidR="00570313" w:rsidRPr="007F7E2B" w:rsidRDefault="0092717E">
      <w:pPr>
        <w:ind w:left="1440"/>
      </w:pPr>
      <w:r w:rsidRPr="007F7E2B">
        <w:t xml:space="preserve">Step 6, Following the procedures of </w:t>
      </w:r>
      <w:del w:id="3816" w:author="V2" w:date="2025-04-14T14:19:00Z" w16du:dateUtc="2025-04-14T19:19:00Z">
        <w:r w:rsidR="0018437E">
          <w:delText>VMD0019</w:delText>
        </w:r>
      </w:del>
      <w:ins w:id="3817" w:author="V2" w:date="2025-04-14T14:19:00Z" w16du:dateUtc="2025-04-14T19:19:00Z">
        <w:r w:rsidR="00282716" w:rsidRPr="007F7E2B">
          <w:t>TRS-2</w:t>
        </w:r>
      </w:ins>
      <w:r w:rsidRPr="007F7E2B">
        <w:t xml:space="preserve"> (see </w:t>
      </w:r>
      <w:del w:id="3818" w:author="V2" w:date="2025-04-14T14:19:00Z" w16du:dateUtc="2025-04-14T19:19:00Z">
        <w:r w:rsidR="0018437E">
          <w:delText>VMD0019</w:delText>
        </w:r>
      </w:del>
      <w:ins w:id="3819" w:author="V2" w:date="2025-04-14T14:19:00Z" w16du:dateUtc="2025-04-14T19:19:00Z">
        <w:r w:rsidR="00282716" w:rsidRPr="007F7E2B">
          <w:t>TRS-2</w:t>
        </w:r>
      </w:ins>
      <w:r w:rsidRPr="007F7E2B">
        <w:t xml:space="preserve"> Section 5 - Procedures) for </w:t>
      </w:r>
      <w:r w:rsidRPr="007F7E2B">
        <w:rPr>
          <w:b/>
        </w:rPr>
        <w:t>systemic, location specific</w:t>
      </w:r>
      <w:r w:rsidRPr="007F7E2B">
        <w:t xml:space="preserve"> variables, proceed to Step 7.</w:t>
      </w:r>
    </w:p>
    <w:p w14:paraId="000002EA" w14:textId="77777777" w:rsidR="00570313" w:rsidRPr="007F7E2B" w:rsidRDefault="0092717E">
      <w:pPr>
        <w:ind w:left="1440"/>
      </w:pPr>
      <w:r w:rsidRPr="007F7E2B">
        <w:t xml:space="preserve">Step 7, the SOC accrual rate is </w:t>
      </w:r>
      <w:r w:rsidRPr="007F7E2B">
        <w:rPr>
          <w:b/>
        </w:rPr>
        <w:t>not directly accessible through remote sensing</w:t>
      </w:r>
      <w:r w:rsidRPr="007F7E2B">
        <w:t>.</w:t>
      </w:r>
    </w:p>
    <w:p w14:paraId="000002EB" w14:textId="77777777" w:rsidR="00570313" w:rsidRPr="007F7E2B" w:rsidRDefault="0092717E">
      <w:pPr>
        <w:ind w:left="1440"/>
      </w:pPr>
      <w:r w:rsidRPr="007F7E2B">
        <w:t xml:space="preserve">Step 7a, collation and analysis of existing data indicate there is </w:t>
      </w:r>
      <w:r w:rsidRPr="007F7E2B">
        <w:rPr>
          <w:b/>
        </w:rPr>
        <w:t>no historical record of SOC accrual rates in the analysis area</w:t>
      </w:r>
      <w:r w:rsidRPr="007F7E2B">
        <w:t>, proceed to Step 13.</w:t>
      </w:r>
    </w:p>
    <w:p w14:paraId="000002EC" w14:textId="77777777" w:rsidR="00570313" w:rsidRPr="007F7E2B" w:rsidRDefault="0092717E">
      <w:pPr>
        <w:ind w:left="1440"/>
      </w:pPr>
      <w:r w:rsidRPr="007F7E2B">
        <w:t xml:space="preserve">Step 13, lacking any existing or historical trajectory of change in SOC accrual rates, </w:t>
      </w:r>
      <w:r w:rsidRPr="007F7E2B">
        <w:rPr>
          <w:b/>
        </w:rPr>
        <w:t>future values are modeled by considering the integration of multiple drivers, agents and causes on the accrual rate</w:t>
      </w:r>
      <w:r w:rsidRPr="007F7E2B">
        <w:t xml:space="preserve">. This approach for forecasting accrual rates is data intensive, with the data necessary to determine casual relationships between accrual rates and the various drivers, agents and causes drawn from the </w:t>
      </w:r>
      <w:r w:rsidRPr="007F7E2B">
        <w:rPr>
          <w:b/>
        </w:rPr>
        <w:t>best available peer reviewed scientific literature at the time of the project</w:t>
      </w:r>
      <w:r w:rsidRPr="007F7E2B">
        <w:t xml:space="preserve">, with </w:t>
      </w:r>
      <w:r w:rsidRPr="007F7E2B">
        <w:rPr>
          <w:b/>
        </w:rPr>
        <w:t xml:space="preserve">clear documentation </w:t>
      </w:r>
      <w:r w:rsidRPr="007F7E2B">
        <w:t xml:space="preserve">of the methods and data, including the </w:t>
      </w:r>
      <w:r w:rsidRPr="007F7E2B">
        <w:rPr>
          <w:b/>
        </w:rPr>
        <w:t xml:space="preserve">risks and uncertainties </w:t>
      </w:r>
      <w:r w:rsidRPr="007F7E2B">
        <w:t xml:space="preserve">in the variables used to make the projection, to ensure </w:t>
      </w:r>
      <w:r w:rsidRPr="007F7E2B">
        <w:rPr>
          <w:b/>
        </w:rPr>
        <w:t>conservative</w:t>
      </w:r>
      <w:r w:rsidRPr="007F7E2B">
        <w:t xml:space="preserve"> </w:t>
      </w:r>
      <w:r w:rsidRPr="007F7E2B">
        <w:rPr>
          <w:b/>
        </w:rPr>
        <w:t>estimates.</w:t>
      </w:r>
      <w:r w:rsidRPr="007F7E2B">
        <w:t xml:space="preserve"> </w:t>
      </w:r>
    </w:p>
    <w:p w14:paraId="000002ED" w14:textId="439BEA8C" w:rsidR="00570313" w:rsidRPr="007F7E2B" w:rsidRDefault="0092717E">
      <w:pPr>
        <w:ind w:left="1440"/>
      </w:pPr>
      <w:r w:rsidRPr="007F7E2B">
        <w:t>Step 13d.1: Current conditions of driving variables drawn from published and/or reliable data sources (</w:t>
      </w:r>
      <w:r w:rsidR="002C1ED4" w:rsidRPr="007F7E2B">
        <w:t>e.g</w:t>
      </w:r>
      <w:del w:id="3820" w:author="V2" w:date="2025-04-14T14:19:00Z" w16du:dateUtc="2025-04-14T19:19:00Z">
        <w:r w:rsidR="0018437E">
          <w:delText>.</w:delText>
        </w:r>
      </w:del>
      <w:ins w:id="3821" w:author="V2" w:date="2025-04-14T14:19:00Z" w16du:dateUtc="2025-04-14T19:19:00Z">
        <w:r w:rsidR="002C1ED4" w:rsidRPr="007F7E2B">
          <w:t>.,</w:t>
        </w:r>
      </w:ins>
      <w:r w:rsidRPr="007F7E2B">
        <w:t xml:space="preserve"> </w:t>
      </w:r>
      <w:r w:rsidRPr="007F7E2B">
        <w:rPr>
          <w:b/>
        </w:rPr>
        <w:t>gridded precipitation and temperature, digital maps of soil clay and silt content, digital elevation models and topographic data, digital maps of soil thickness</w:t>
      </w:r>
      <w:r w:rsidRPr="007F7E2B">
        <w:t>, pH, cation exchange capacity, etc.)</w:t>
      </w:r>
    </w:p>
    <w:p w14:paraId="000002EE" w14:textId="77777777" w:rsidR="00570313" w:rsidRPr="007F7E2B" w:rsidRDefault="0092717E">
      <w:pPr>
        <w:spacing w:line="240" w:lineRule="auto"/>
        <w:ind w:left="1440"/>
      </w:pPr>
      <w:r w:rsidRPr="007F7E2B">
        <w:t xml:space="preserve">Step 13d.2: Correlate SOC accrual rates with driving variables based on the findings of published literature (e.g. </w:t>
      </w:r>
      <w:r w:rsidRPr="007F7E2B">
        <w:rPr>
          <w:b/>
        </w:rPr>
        <w:t>increasing productivity with precipitation</w:t>
      </w:r>
      <w:r w:rsidRPr="007F7E2B">
        <w:rPr>
          <w:b/>
          <w:vertAlign w:val="superscript"/>
        </w:rPr>
        <w:t>1</w:t>
      </w:r>
      <w:r w:rsidRPr="007F7E2B">
        <w:rPr>
          <w:b/>
        </w:rPr>
        <w:t>, increasing microbial efficiency and SOC storage with precipitation</w:t>
      </w:r>
      <w:r w:rsidRPr="007F7E2B">
        <w:rPr>
          <w:b/>
          <w:vertAlign w:val="superscript"/>
        </w:rPr>
        <w:t>2</w:t>
      </w:r>
      <w:r w:rsidRPr="007F7E2B">
        <w:rPr>
          <w:b/>
        </w:rPr>
        <w:t>, increasing decomposition and decreasing SOC storage with precipitation</w:t>
      </w:r>
      <w:r w:rsidRPr="007F7E2B">
        <w:rPr>
          <w:b/>
          <w:vertAlign w:val="superscript"/>
        </w:rPr>
        <w:t>3</w:t>
      </w:r>
      <w:r w:rsidRPr="007F7E2B">
        <w:rPr>
          <w:b/>
        </w:rPr>
        <w:t>, increasing dispersal and SOC storage with precipitation</w:t>
      </w:r>
      <w:r w:rsidRPr="007F7E2B">
        <w:rPr>
          <w:b/>
          <w:vertAlign w:val="superscript"/>
        </w:rPr>
        <w:t>4</w:t>
      </w:r>
      <w:r w:rsidRPr="007F7E2B">
        <w:rPr>
          <w:b/>
        </w:rPr>
        <w:t>, increasing SOC storage with decreasing temperature</w:t>
      </w:r>
      <w:r w:rsidRPr="007F7E2B">
        <w:rPr>
          <w:b/>
          <w:vertAlign w:val="superscript"/>
        </w:rPr>
        <w:t>5</w:t>
      </w:r>
      <w:r w:rsidRPr="007F7E2B">
        <w:rPr>
          <w:b/>
        </w:rPr>
        <w:t>, increasing SOC storage with soil clay and silt content</w:t>
      </w:r>
      <w:r w:rsidRPr="007F7E2B">
        <w:rPr>
          <w:b/>
          <w:vertAlign w:val="superscript"/>
        </w:rPr>
        <w:t>6</w:t>
      </w:r>
      <w:r w:rsidRPr="007F7E2B">
        <w:rPr>
          <w:b/>
        </w:rPr>
        <w:t>, increasing SOC storage with soil thickness</w:t>
      </w:r>
      <w:r w:rsidRPr="007F7E2B">
        <w:rPr>
          <w:b/>
          <w:vertAlign w:val="superscript"/>
        </w:rPr>
        <w:t>7</w:t>
      </w:r>
      <w:r w:rsidRPr="007F7E2B">
        <w:rPr>
          <w:b/>
        </w:rPr>
        <w:t>, decreasing SOC storage with slope,</w:t>
      </w:r>
      <w:r w:rsidRPr="007F7E2B">
        <w:t xml:space="preserve"> </w:t>
      </w:r>
      <w:r w:rsidRPr="007F7E2B">
        <w:rPr>
          <w:b/>
        </w:rPr>
        <w:t>increasing SOC storage with improved grazing management</w:t>
      </w:r>
      <w:r w:rsidRPr="007F7E2B">
        <w:rPr>
          <w:vertAlign w:val="superscript"/>
        </w:rPr>
        <w:t>8</w:t>
      </w:r>
      <w:r w:rsidRPr="007F7E2B">
        <w:t>, etc.).</w:t>
      </w:r>
    </w:p>
    <w:p w14:paraId="000002EF" w14:textId="77777777" w:rsidR="00570313" w:rsidRPr="007F7E2B" w:rsidRDefault="0092717E">
      <w:pPr>
        <w:spacing w:line="240" w:lineRule="auto"/>
        <w:ind w:left="1440"/>
      </w:pPr>
      <w:r w:rsidRPr="007F7E2B">
        <w:rPr>
          <w:vertAlign w:val="superscript"/>
        </w:rPr>
        <w:t>1</w:t>
      </w:r>
      <w:r w:rsidRPr="007F7E2B">
        <w:t xml:space="preserve">Del Grosso et al. 2008: </w:t>
      </w:r>
      <w:r w:rsidRPr="007F7E2B">
        <w:rPr>
          <w:i/>
        </w:rPr>
        <w:t>Ecology</w:t>
      </w:r>
      <w:r w:rsidRPr="007F7E2B">
        <w:t xml:space="preserve">, 89(8):2117-212; </w:t>
      </w:r>
      <w:r w:rsidRPr="007F7E2B">
        <w:rPr>
          <w:vertAlign w:val="superscript"/>
        </w:rPr>
        <w:t>2</w:t>
      </w:r>
      <w:r w:rsidRPr="007F7E2B">
        <w:t xml:space="preserve">Anthony et al. 2020: </w:t>
      </w:r>
      <w:r w:rsidRPr="007F7E2B">
        <w:rPr>
          <w:i/>
        </w:rPr>
        <w:t>One Earth</w:t>
      </w:r>
      <w:r w:rsidRPr="007F7E2B">
        <w:t xml:space="preserve">, 2:349–360; </w:t>
      </w:r>
      <w:r w:rsidRPr="007F7E2B">
        <w:rPr>
          <w:vertAlign w:val="superscript"/>
        </w:rPr>
        <w:t>3</w:t>
      </w:r>
      <w:r w:rsidRPr="007F7E2B">
        <w:t xml:space="preserve">Parton et al. 1993: </w:t>
      </w:r>
      <w:r w:rsidRPr="007F7E2B">
        <w:rPr>
          <w:i/>
        </w:rPr>
        <w:t>Global Biogeochem Cycles</w:t>
      </w:r>
      <w:r w:rsidRPr="007F7E2B">
        <w:t xml:space="preserve">, 7(4):785-809; </w:t>
      </w:r>
      <w:r w:rsidRPr="007F7E2B">
        <w:rPr>
          <w:vertAlign w:val="superscript"/>
        </w:rPr>
        <w:t>4</w:t>
      </w:r>
      <w:r w:rsidRPr="007F7E2B">
        <w:t xml:space="preserve">Heckman et al. 2023: </w:t>
      </w:r>
      <w:r w:rsidRPr="007F7E2B">
        <w:rPr>
          <w:i/>
        </w:rPr>
        <w:t>PNAS</w:t>
      </w:r>
      <w:r w:rsidRPr="007F7E2B">
        <w:t>, 120(7):</w:t>
      </w:r>
      <w:r w:rsidRPr="007F7E2B">
        <w:rPr>
          <w:rFonts w:ascii="Arial" w:eastAsia="Arial" w:hAnsi="Arial" w:cs="Arial"/>
          <w:color w:val="0B0B0B"/>
          <w:sz w:val="21"/>
          <w:szCs w:val="21"/>
        </w:rPr>
        <w:t xml:space="preserve">e2210044120; </w:t>
      </w:r>
      <w:r w:rsidRPr="007F7E2B">
        <w:rPr>
          <w:vertAlign w:val="superscript"/>
        </w:rPr>
        <w:t>5</w:t>
      </w:r>
      <w:r w:rsidRPr="007F7E2B">
        <w:t xml:space="preserve">Hartley et al. 2021: </w:t>
      </w:r>
      <w:r w:rsidRPr="007F7E2B">
        <w:rPr>
          <w:i/>
        </w:rPr>
        <w:t>Nature</w:t>
      </w:r>
      <w:r w:rsidRPr="007F7E2B">
        <w:t xml:space="preserve">, 12:6713; </w:t>
      </w:r>
      <w:r w:rsidRPr="007F7E2B">
        <w:rPr>
          <w:vertAlign w:val="superscript"/>
        </w:rPr>
        <w:t>6</w:t>
      </w:r>
      <w:r w:rsidRPr="007F7E2B">
        <w:t xml:space="preserve">Georgiou et al. 2022: </w:t>
      </w:r>
      <w:r w:rsidRPr="007F7E2B">
        <w:rPr>
          <w:i/>
        </w:rPr>
        <w:t>Nature</w:t>
      </w:r>
      <w:r w:rsidRPr="007F7E2B">
        <w:t xml:space="preserve">, </w:t>
      </w:r>
      <w:r w:rsidRPr="007F7E2B">
        <w:lastRenderedPageBreak/>
        <w:t xml:space="preserve">13:3797; </w:t>
      </w:r>
      <w:r w:rsidRPr="007F7E2B">
        <w:rPr>
          <w:vertAlign w:val="superscript"/>
        </w:rPr>
        <w:t>7</w:t>
      </w:r>
      <w:r w:rsidRPr="007F7E2B">
        <w:t xml:space="preserve">Jobbagy and Jackson 2000, </w:t>
      </w:r>
      <w:r w:rsidRPr="007F7E2B">
        <w:rPr>
          <w:i/>
        </w:rPr>
        <w:t>Ecol. Appl.</w:t>
      </w:r>
      <w:r w:rsidRPr="007F7E2B">
        <w:t xml:space="preserve"> 10(2):423–36, </w:t>
      </w:r>
      <w:r w:rsidRPr="007F7E2B">
        <w:rPr>
          <w:vertAlign w:val="superscript"/>
        </w:rPr>
        <w:t>8</w:t>
      </w:r>
      <w:r w:rsidRPr="007F7E2B">
        <w:t xml:space="preserve">Conant et al. 2017, </w:t>
      </w:r>
      <w:r w:rsidRPr="007F7E2B">
        <w:rPr>
          <w:i/>
        </w:rPr>
        <w:t>Ecological Applications</w:t>
      </w:r>
      <w:r w:rsidRPr="007F7E2B">
        <w:t>, 27(2): 662–668.</w:t>
      </w:r>
    </w:p>
    <w:p w14:paraId="000002F0" w14:textId="77777777" w:rsidR="00570313" w:rsidRPr="007F7E2B" w:rsidRDefault="0092717E">
      <w:pPr>
        <w:spacing w:line="240" w:lineRule="auto"/>
        <w:ind w:left="1440"/>
      </w:pPr>
      <w:r w:rsidRPr="007F7E2B">
        <w:t>Step 13d.3: Model potential SOC accrual rates based on the aforementioned correlations, e.g. using a pragmatic approach, with the potential SOC accrual rate estimated as the potential net primary productivity (gC/m2/yr) and adjustment factors representing the relative probability (with a value ranging from 0-1) of SOC storage based on the most limiting factor (e.g. Law of the Minimum</w:t>
      </w:r>
      <w:r w:rsidRPr="007F7E2B">
        <w:rPr>
          <w:vertAlign w:val="superscript"/>
        </w:rPr>
        <w:t>8</w:t>
      </w:r>
      <w:r w:rsidRPr="007F7E2B">
        <w:t xml:space="preserve">) among a multitude of potentially limiting factors (e.g. </w:t>
      </w:r>
      <w:r w:rsidRPr="007F7E2B">
        <w:rPr>
          <w:b/>
        </w:rPr>
        <w:t>MAP, MAT, soil clay and silt content, topographic slope, soil thickness</w:t>
      </w:r>
      <w:r w:rsidRPr="007F7E2B">
        <w:t xml:space="preserve">, pH, cation exchange capacity, rock fragment content, C3/C4 fraction, tree cover fraction, annual/perennial fraction, fungal/bacteria ratio, etc.). </w:t>
      </w:r>
      <w:r w:rsidRPr="007F7E2B">
        <w:rPr>
          <w:vertAlign w:val="superscript"/>
        </w:rPr>
        <w:t>8</w:t>
      </w:r>
      <w:r w:rsidRPr="007F7E2B">
        <w:t>Lieth, H. 1972. Modeling the primary productivity of the world, 10 pp., Deciduous Forest Biome Memo Rep. 72-9, March 1972.</w:t>
      </w:r>
    </w:p>
    <w:p w14:paraId="000002F1" w14:textId="4F81D7E6" w:rsidR="00570313" w:rsidRPr="007F7E2B" w:rsidRDefault="0092717E">
      <w:pPr>
        <w:ind w:left="1440"/>
      </w:pPr>
      <w:r w:rsidRPr="007F7E2B">
        <w:t>Step 13d.4: Review and re-parameterize the model if predictions are improbable or show discrepancies compared to actual conditions (</w:t>
      </w:r>
      <w:r w:rsidR="002C1ED4" w:rsidRPr="007F7E2B">
        <w:t>e.g</w:t>
      </w:r>
      <w:del w:id="3822" w:author="V2" w:date="2025-04-14T14:19:00Z" w16du:dateUtc="2025-04-14T19:19:00Z">
        <w:r w:rsidR="0018437E">
          <w:delText>.</w:delText>
        </w:r>
      </w:del>
      <w:ins w:id="3823" w:author="V2" w:date="2025-04-14T14:19:00Z" w16du:dateUtc="2025-04-14T19:19:00Z">
        <w:r w:rsidR="002C1ED4" w:rsidRPr="007F7E2B">
          <w:t>.,</w:t>
        </w:r>
      </w:ins>
      <w:r w:rsidRPr="007F7E2B">
        <w:t xml:space="preserve"> </w:t>
      </w:r>
      <w:r w:rsidRPr="007F7E2B">
        <w:rPr>
          <w:b/>
        </w:rPr>
        <w:t>adjust the maximum SOC accrual rate so estimates are consistent with literature values</w:t>
      </w:r>
      <w:r w:rsidRPr="007F7E2B">
        <w:t>)</w:t>
      </w:r>
    </w:p>
    <w:p w14:paraId="000002F2" w14:textId="434460A1" w:rsidR="00570313" w:rsidRPr="007F7E2B" w:rsidRDefault="0092717E">
      <w:pPr>
        <w:ind w:left="1440"/>
      </w:pPr>
      <w:r w:rsidRPr="007F7E2B">
        <w:t>Step 13d.5: Project future SOC accrual rates using conservative estimates for model drivers or model projections (</w:t>
      </w:r>
      <w:r w:rsidR="002C1ED4" w:rsidRPr="007F7E2B">
        <w:t>e.g</w:t>
      </w:r>
      <w:del w:id="3824" w:author="V2" w:date="2025-04-14T14:19:00Z" w16du:dateUtc="2025-04-14T19:19:00Z">
        <w:r w:rsidR="0018437E">
          <w:delText>.</w:delText>
        </w:r>
      </w:del>
      <w:ins w:id="3825" w:author="V2" w:date="2025-04-14T14:19:00Z" w16du:dateUtc="2025-04-14T19:19:00Z">
        <w:r w:rsidR="002C1ED4" w:rsidRPr="007F7E2B">
          <w:t>.,</w:t>
        </w:r>
      </w:ins>
      <w:r w:rsidRPr="007F7E2B">
        <w:t xml:space="preserve"> </w:t>
      </w:r>
      <w:r w:rsidRPr="007F7E2B">
        <w:rPr>
          <w:b/>
        </w:rPr>
        <w:t>lower quartile of range for model predictions at a given location</w:t>
      </w:r>
      <w:r w:rsidRPr="007F7E2B">
        <w:t>)</w:t>
      </w:r>
    </w:p>
    <w:p w14:paraId="000002F3" w14:textId="77777777" w:rsidR="00570313" w:rsidRPr="007F7E2B" w:rsidRDefault="0092717E">
      <w:pPr>
        <w:ind w:left="1440"/>
        <w:rPr>
          <w:rPrChange w:id="3826" w:author="V2" w:date="2025-04-14T14:19:00Z" w16du:dateUtc="2025-04-14T19:19:00Z">
            <w:rPr>
              <w:highlight w:val="yellow"/>
            </w:rPr>
          </w:rPrChange>
        </w:rPr>
      </w:pPr>
      <w:r w:rsidRPr="007F7E2B">
        <w:t xml:space="preserve">Step 13d.6: Create a time series to </w:t>
      </w:r>
      <w:r w:rsidRPr="007F7E2B">
        <w:rPr>
          <w:b/>
        </w:rPr>
        <w:t>predict SOC accrual rates during the years of the project</w:t>
      </w:r>
      <w:r w:rsidRPr="007F7E2B">
        <w:t>.</w:t>
      </w:r>
      <w:r w:rsidRPr="007F7E2B">
        <w:rPr>
          <w:b/>
        </w:rPr>
        <w:t xml:space="preserve"> </w:t>
      </w:r>
    </w:p>
    <w:p w14:paraId="000002F4" w14:textId="77777777" w:rsidR="00570313" w:rsidRPr="007F7E2B" w:rsidRDefault="0092717E">
      <w:pPr>
        <w:pStyle w:val="Heading2"/>
        <w:numPr>
          <w:ilvl w:val="0"/>
          <w:numId w:val="14"/>
        </w:numPr>
        <w:pBdr>
          <w:top w:val="nil"/>
          <w:left w:val="nil"/>
          <w:bottom w:val="nil"/>
          <w:right w:val="nil"/>
          <w:between w:val="nil"/>
        </w:pBdr>
        <w:spacing w:after="0" w:line="259" w:lineRule="auto"/>
        <w:jc w:val="both"/>
      </w:pPr>
      <w:bookmarkStart w:id="3827" w:name="_Toc180594089"/>
      <w:bookmarkStart w:id="3828" w:name="_Toc180594496"/>
      <w:r w:rsidRPr="007F7E2B">
        <w:t>Project Application Submission</w:t>
      </w:r>
      <w:bookmarkEnd w:id="3827"/>
      <w:bookmarkEnd w:id="3828"/>
    </w:p>
    <w:p w14:paraId="1309F039" w14:textId="61C04857" w:rsidR="0051469F" w:rsidRPr="007F7E2B" w:rsidRDefault="0092717E" w:rsidP="0051469F">
      <w:pPr>
        <w:ind w:left="1350" w:hanging="360"/>
        <w:pPrChange w:id="3829" w:author="V2" w:date="2025-04-14T14:19:00Z" w16du:dateUtc="2025-04-14T19:19:00Z">
          <w:pPr/>
        </w:pPrChange>
      </w:pPr>
      <w:r w:rsidRPr="007F7E2B">
        <w:t xml:space="preserve">A Project Proponent interacts with the </w:t>
      </w:r>
      <w:del w:id="3830" w:author="V2" w:date="2025-04-14T14:19:00Z" w16du:dateUtc="2025-04-14T19:19:00Z">
        <w:r w:rsidR="0018437E">
          <w:delText>Regenerative</w:delText>
        </w:r>
      </w:del>
      <w:ins w:id="3831" w:author="V2" w:date="2025-04-14T14:19:00Z" w16du:dateUtc="2025-04-14T19:19:00Z">
        <w:r w:rsidR="00135823" w:rsidRPr="007F7E2B">
          <w:t>Nature’s</w:t>
        </w:r>
      </w:ins>
      <w:r w:rsidR="00135823" w:rsidRPr="007F7E2B">
        <w:t xml:space="preserve"> Registry </w:t>
      </w:r>
      <w:r w:rsidRPr="007F7E2B">
        <w:t xml:space="preserve">to list pipeline projects, register projects, and issue carbon credits. Prior to these interactions, the Project Proponent must open an account and submit all required credentials to the </w:t>
      </w:r>
      <w:del w:id="3832" w:author="V2" w:date="2025-04-14T14:19:00Z" w16du:dateUtc="2025-04-14T19:19:00Z">
        <w:r w:rsidR="0018437E">
          <w:delText>Regenerative Registry in order to submit projects for pipeline listing, verification, and registration. Once the Registry approves a Project Proponent</w:delText>
        </w:r>
      </w:del>
      <w:ins w:id="3833" w:author="V2" w:date="2025-04-14T14:19:00Z" w16du:dateUtc="2025-04-14T19:19:00Z">
        <w:r w:rsidR="00135823" w:rsidRPr="007F7E2B">
          <w:t xml:space="preserve">Nature’s Registry </w:t>
        </w:r>
        <w:r w:rsidR="00F53418" w:rsidRPr="007F7E2B">
          <w:t>to</w:t>
        </w:r>
        <w:r w:rsidRPr="007F7E2B">
          <w:t xml:space="preserve"> submit projects for pipeline listing, verification, and registration. </w:t>
        </w:r>
        <w:r w:rsidR="00064DAE" w:rsidRPr="007F7E2B">
          <w:t>The full scope of the required project documentation for each property, for the entire credit origination  including Idea note</w:t>
        </w:r>
        <w:r w:rsidR="0051469F" w:rsidRPr="007F7E2B">
          <w:t xml:space="preserve"> if a preapplication discussion is to be the focus with the registry and verifier, or a</w:t>
        </w:r>
        <w:r w:rsidR="00064DAE" w:rsidRPr="007F7E2B">
          <w:t xml:space="preserve"> Project design plan, measurement and  monitoring plan, and the content of each document as required in the verification and registry checklists</w:t>
        </w:r>
        <w:r w:rsidR="0051469F" w:rsidRPr="007F7E2B">
          <w:t xml:space="preserve"> as needed for a project to submit for crediting considerations</w:t>
        </w:r>
        <w:r w:rsidR="00064DAE" w:rsidRPr="007F7E2B">
          <w:t xml:space="preserve">  (See definitions, </w:t>
        </w:r>
        <w:r w:rsidR="0051469F" w:rsidRPr="007F7E2B">
          <w:t xml:space="preserve">project activity, life, project registration, verification and validation, project verification period, </w:t>
        </w:r>
        <w:r w:rsidR="009A4D1B" w:rsidRPr="007F7E2B">
          <w:t>etc.</w:t>
        </w:r>
        <w:r w:rsidR="0051469F" w:rsidRPr="007F7E2B">
          <w:t xml:space="preserve">). </w:t>
        </w:r>
        <w:r w:rsidR="00064DAE" w:rsidRPr="007F7E2B">
          <w:t xml:space="preserve">, </w:t>
        </w:r>
        <w:r w:rsidRPr="007F7E2B">
          <w:t xml:space="preserve">Once </w:t>
        </w:r>
        <w:r w:rsidR="00FB5BF1" w:rsidRPr="007F7E2B">
          <w:t xml:space="preserve">a proponent project </w:t>
        </w:r>
        <w:r w:rsidR="00CB3C65" w:rsidRPr="007F7E2B">
          <w:t xml:space="preserve">registration occurs with </w:t>
        </w:r>
        <w:r w:rsidRPr="007F7E2B">
          <w:t>the Registry</w:t>
        </w:r>
        <w:r w:rsidR="00FB5BF1" w:rsidRPr="007F7E2B">
          <w:t>,</w:t>
        </w:r>
        <w:r w:rsidRPr="007F7E2B">
          <w:t xml:space="preserve"> </w:t>
        </w:r>
      </w:ins>
      <w:r w:rsidRPr="007F7E2B">
        <w:t>, the project application process can begin.</w:t>
      </w:r>
      <w:r w:rsidR="0051469F" w:rsidRPr="007F7E2B">
        <w:rPr>
          <w:b/>
          <w:rPrChange w:id="3834" w:author="V2" w:date="2025-04-14T14:19:00Z" w16du:dateUtc="2025-04-14T19:19:00Z">
            <w:rPr/>
          </w:rPrChange>
        </w:rPr>
        <w:t xml:space="preserve"> </w:t>
      </w:r>
    </w:p>
    <w:p w14:paraId="7F518170" w14:textId="77777777" w:rsidR="0051469F" w:rsidRPr="007F7E2B" w:rsidRDefault="0051469F" w:rsidP="0051469F">
      <w:pPr>
        <w:rPr>
          <w:ins w:id="3835" w:author="V2" w:date="2025-04-14T14:19:00Z" w16du:dateUtc="2025-04-14T19:19:00Z"/>
        </w:rPr>
      </w:pPr>
    </w:p>
    <w:p w14:paraId="000002F5" w14:textId="74DF9182" w:rsidR="00570313" w:rsidRPr="007F7E2B" w:rsidRDefault="0092717E">
      <w:pPr>
        <w:rPr>
          <w:ins w:id="3836" w:author="V2" w:date="2025-04-14T14:19:00Z" w16du:dateUtc="2025-04-14T19:19:00Z"/>
        </w:rPr>
      </w:pPr>
      <w:ins w:id="3837" w:author="V2" w:date="2025-04-14T14:19:00Z" w16du:dateUtc="2025-04-14T19:19:00Z">
        <w:r w:rsidRPr="007F7E2B">
          <w:t xml:space="preserve"> </w:t>
        </w:r>
      </w:ins>
    </w:p>
    <w:p w14:paraId="000002F6" w14:textId="28A411BD" w:rsidR="00570313" w:rsidRPr="007F7E2B" w:rsidRDefault="0092717E">
      <w:pPr>
        <w:rPr>
          <w:b/>
        </w:rPr>
      </w:pPr>
      <w:r w:rsidRPr="007F7E2B">
        <w:rPr>
          <w:b/>
        </w:rPr>
        <w:t xml:space="preserve">Figure 2: Opening a </w:t>
      </w:r>
      <w:del w:id="3838" w:author="V2" w:date="2025-04-14T14:19:00Z" w16du:dateUtc="2025-04-14T19:19:00Z">
        <w:r w:rsidR="0018437E">
          <w:rPr>
            <w:b/>
          </w:rPr>
          <w:delText>Regenerative</w:delText>
        </w:r>
      </w:del>
      <w:ins w:id="3839" w:author="V2" w:date="2025-04-14T14:19:00Z" w16du:dateUtc="2025-04-14T19:19:00Z">
        <w:r w:rsidR="00135823" w:rsidRPr="007F7E2B">
          <w:rPr>
            <w:b/>
          </w:rPr>
          <w:t>Nature’s</w:t>
        </w:r>
      </w:ins>
      <w:r w:rsidR="00135823" w:rsidRPr="007F7E2B">
        <w:rPr>
          <w:b/>
        </w:rPr>
        <w:t xml:space="preserve"> Registry </w:t>
      </w:r>
      <w:r w:rsidRPr="007F7E2B">
        <w:rPr>
          <w:b/>
        </w:rPr>
        <w:t>account:</w:t>
      </w:r>
    </w:p>
    <w:p w14:paraId="000002F7" w14:textId="77777777" w:rsidR="00570313" w:rsidRPr="007F7E2B" w:rsidRDefault="0092717E">
      <w:r w:rsidRPr="007F7E2B">
        <w:rPr>
          <w:noProof/>
        </w:rPr>
        <w:lastRenderedPageBreak/>
        <w:drawing>
          <wp:inline distT="0" distB="0" distL="0" distR="0" wp14:anchorId="63BD2EBA" wp14:editId="6BB674A7">
            <wp:extent cx="6858000" cy="1107440"/>
            <wp:effectExtent l="0" t="0" r="0" b="0"/>
            <wp:docPr id="6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1"/>
                    <a:srcRect b="78469"/>
                    <a:stretch>
                      <a:fillRect/>
                    </a:stretch>
                  </pic:blipFill>
                  <pic:spPr>
                    <a:xfrm>
                      <a:off x="0" y="0"/>
                      <a:ext cx="6858000" cy="1107440"/>
                    </a:xfrm>
                    <a:prstGeom prst="rect">
                      <a:avLst/>
                    </a:prstGeom>
                    <a:ln/>
                  </pic:spPr>
                </pic:pic>
              </a:graphicData>
            </a:graphic>
          </wp:inline>
        </w:drawing>
      </w:r>
    </w:p>
    <w:p w14:paraId="000002F8" w14:textId="2652D5DC" w:rsidR="00570313" w:rsidRPr="007F7E2B" w:rsidRDefault="0092717E">
      <w:pPr>
        <w:rPr>
          <w:ins w:id="3840" w:author="V2" w:date="2025-04-14T14:19:00Z" w16du:dateUtc="2025-04-14T19:19:00Z"/>
          <w:color w:val="FF0000"/>
        </w:rPr>
      </w:pPr>
      <w:r w:rsidRPr="007F7E2B">
        <w:t xml:space="preserve">Note that all Verifiers must also complete an account application and submit all required credentials to the </w:t>
      </w:r>
      <w:del w:id="3841" w:author="V2" w:date="2025-04-14T14:19:00Z" w16du:dateUtc="2025-04-14T19:19:00Z">
        <w:r w:rsidR="0018437E">
          <w:delText>Regenerative</w:delText>
        </w:r>
      </w:del>
      <w:ins w:id="3842" w:author="V2" w:date="2025-04-14T14:19:00Z" w16du:dateUtc="2025-04-14T19:19:00Z">
        <w:r w:rsidR="00135823" w:rsidRPr="007F7E2B">
          <w:t>Nature’s</w:t>
        </w:r>
      </w:ins>
      <w:r w:rsidR="00135823" w:rsidRPr="007F7E2B">
        <w:t xml:space="preserve"> Registry </w:t>
      </w:r>
      <w:r w:rsidRPr="007F7E2B">
        <w:t xml:space="preserve">prior to verifying carbon projects </w:t>
      </w:r>
      <w:r w:rsidRPr="007F7E2B">
        <w:rPr>
          <w:rPrChange w:id="3843" w:author="V2" w:date="2025-04-14T14:19:00Z" w16du:dateUtc="2025-04-14T19:19:00Z">
            <w:rPr>
              <w:color w:val="FF0000"/>
              <w:highlight w:val="yellow"/>
            </w:rPr>
          </w:rPrChange>
        </w:rPr>
        <w:t xml:space="preserve">(See </w:t>
      </w:r>
      <w:del w:id="3844" w:author="V2" w:date="2025-04-14T14:19:00Z" w16du:dateUtc="2025-04-14T19:19:00Z">
        <w:r w:rsidR="0018437E">
          <w:rPr>
            <w:color w:val="FF0000"/>
            <w:highlight w:val="yellow"/>
          </w:rPr>
          <w:delText>Verifier Prequalification</w:delText>
        </w:r>
      </w:del>
      <w:ins w:id="3845" w:author="V2" w:date="2025-04-14T14:19:00Z" w16du:dateUtc="2025-04-14T19:19:00Z">
        <w:r w:rsidR="00EF0074">
          <w:fldChar w:fldCharType="begin"/>
        </w:r>
        <w:r w:rsidR="00EF0074">
          <w:instrText>HYPERLINK \l "VVB_prequal"</w:instrText>
        </w:r>
        <w:r w:rsidR="00EF0074">
          <w:fldChar w:fldCharType="separate"/>
        </w:r>
        <w:r w:rsidR="00EF0074" w:rsidRPr="007F7E2B">
          <w:rPr>
            <w:rStyle w:val="Hyperlink"/>
          </w:rPr>
          <w:t>Verifier Prequalification</w:t>
        </w:r>
        <w:r w:rsidR="00EF0074">
          <w:fldChar w:fldCharType="end"/>
        </w:r>
      </w:ins>
      <w:r w:rsidR="00EF0074" w:rsidRPr="007F7E2B">
        <w:rPr>
          <w:rPrChange w:id="3846" w:author="V2" w:date="2025-04-14T14:19:00Z" w16du:dateUtc="2025-04-14T19:19:00Z">
            <w:rPr>
              <w:color w:val="FF0000"/>
              <w:highlight w:val="yellow"/>
            </w:rPr>
          </w:rPrChange>
        </w:rPr>
        <w:t xml:space="preserve"> </w:t>
      </w:r>
      <w:r w:rsidRPr="007F7E2B">
        <w:rPr>
          <w:rPrChange w:id="3847" w:author="V2" w:date="2025-04-14T14:19:00Z" w16du:dateUtc="2025-04-14T19:19:00Z">
            <w:rPr>
              <w:color w:val="FF0000"/>
              <w:highlight w:val="yellow"/>
            </w:rPr>
          </w:rPrChange>
        </w:rPr>
        <w:t xml:space="preserve">requirements, </w:t>
      </w:r>
      <w:del w:id="3848" w:author="V2" w:date="2025-04-14T14:19:00Z" w16du:dateUtc="2025-04-14T19:19:00Z">
        <w:r w:rsidR="0018437E">
          <w:rPr>
            <w:color w:val="FF0000"/>
            <w:highlight w:val="yellow"/>
          </w:rPr>
          <w:delText>Section ___).</w:delText>
        </w:r>
      </w:del>
      <w:ins w:id="3849" w:author="V2" w:date="2025-04-14T14:19:00Z" w16du:dateUtc="2025-04-14T19:19:00Z">
        <w:r w:rsidR="00CF3D95" w:rsidRPr="007F7E2B">
          <w:t>in</w:t>
        </w:r>
        <w:r w:rsidRPr="007F7E2B">
          <w:t xml:space="preserve"> </w:t>
        </w:r>
        <w:r w:rsidR="00F05CE0" w:rsidRPr="007F7E2B">
          <w:t xml:space="preserve">Appendix </w:t>
        </w:r>
        <w:r w:rsidR="00F56B41" w:rsidRPr="007F7E2B">
          <w:t>2</w:t>
        </w:r>
        <w:r w:rsidRPr="007F7E2B">
          <w:t>).</w:t>
        </w:r>
        <w:r w:rsidR="009A19EE" w:rsidRPr="007F7E2B">
          <w:t xml:space="preserve"> </w:t>
        </w:r>
      </w:ins>
    </w:p>
    <w:p w14:paraId="65D6896E" w14:textId="77777777" w:rsidR="0051469F" w:rsidRPr="007F7E2B" w:rsidRDefault="0051469F">
      <w:pPr>
        <w:rPr>
          <w:color w:val="FF0000"/>
        </w:rPr>
      </w:pPr>
    </w:p>
    <w:p w14:paraId="000002F9" w14:textId="77777777" w:rsidR="00570313" w:rsidRPr="007F7E2B" w:rsidRDefault="0092717E">
      <w:r w:rsidRPr="007F7E2B">
        <w:t>Approved Project Proponents must initiate the project application with the pipeline listing process by submitting to the Registry the following:</w:t>
      </w:r>
    </w:p>
    <w:p w14:paraId="000002FA" w14:textId="77777777" w:rsidR="00570313" w:rsidRPr="007F7E2B" w:rsidRDefault="0092717E">
      <w:pPr>
        <w:numPr>
          <w:ilvl w:val="0"/>
          <w:numId w:val="4"/>
        </w:numPr>
      </w:pPr>
      <w:r w:rsidRPr="007F7E2B">
        <w:t>A Project Idea Note that includes at minimum a cover page and drafts of Task 1 Project Overview - Identification and Eligibility of Project Activity and related sub-tasks.</w:t>
      </w:r>
    </w:p>
    <w:p w14:paraId="000002FB" w14:textId="77777777" w:rsidR="00570313" w:rsidRPr="007F7E2B" w:rsidRDefault="0092717E">
      <w:pPr>
        <w:numPr>
          <w:ilvl w:val="0"/>
          <w:numId w:val="4"/>
        </w:numPr>
        <w:spacing w:before="0"/>
      </w:pPr>
      <w:r w:rsidRPr="007F7E2B">
        <w:t>Proof of contract intent (such as a draft contract) or executed contract with an approved Verifier.</w:t>
      </w:r>
    </w:p>
    <w:p w14:paraId="000002FC" w14:textId="52E32FC3" w:rsidR="00570313" w:rsidRPr="007F7E2B" w:rsidRDefault="0092717E">
      <w:pPr>
        <w:rPr>
          <w:b/>
        </w:rPr>
      </w:pPr>
      <w:r w:rsidRPr="007F7E2B">
        <w:rPr>
          <w:b/>
        </w:rPr>
        <w:t xml:space="preserve">Figure 3: Listing a project on the </w:t>
      </w:r>
      <w:del w:id="3850" w:author="V2" w:date="2025-04-14T14:19:00Z" w16du:dateUtc="2025-04-14T19:19:00Z">
        <w:r w:rsidR="0018437E">
          <w:rPr>
            <w:b/>
          </w:rPr>
          <w:delText>Regenerative</w:delText>
        </w:r>
      </w:del>
      <w:ins w:id="3851" w:author="V2" w:date="2025-04-14T14:19:00Z" w16du:dateUtc="2025-04-14T19:19:00Z">
        <w:r w:rsidR="00135823" w:rsidRPr="007F7E2B">
          <w:rPr>
            <w:b/>
          </w:rPr>
          <w:t>Nature’s</w:t>
        </w:r>
      </w:ins>
      <w:r w:rsidR="00135823" w:rsidRPr="007F7E2B">
        <w:rPr>
          <w:b/>
        </w:rPr>
        <w:t xml:space="preserve"> Registry </w:t>
      </w:r>
      <w:r w:rsidRPr="007F7E2B">
        <w:rPr>
          <w:b/>
        </w:rPr>
        <w:t>project pipeline:</w:t>
      </w:r>
    </w:p>
    <w:p w14:paraId="000002FD" w14:textId="77777777" w:rsidR="00570313" w:rsidRPr="007F7E2B" w:rsidRDefault="0092717E">
      <w:r w:rsidRPr="007F7E2B">
        <w:rPr>
          <w:noProof/>
        </w:rPr>
        <w:drawing>
          <wp:inline distT="0" distB="0" distL="0" distR="0" wp14:anchorId="51A617C3" wp14:editId="6BEA7FA9">
            <wp:extent cx="6858000" cy="1869440"/>
            <wp:effectExtent l="0" t="0" r="0" b="0"/>
            <wp:docPr id="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b="63654"/>
                    <a:stretch>
                      <a:fillRect/>
                    </a:stretch>
                  </pic:blipFill>
                  <pic:spPr>
                    <a:xfrm>
                      <a:off x="0" y="0"/>
                      <a:ext cx="6858000" cy="1869440"/>
                    </a:xfrm>
                    <a:prstGeom prst="rect">
                      <a:avLst/>
                    </a:prstGeom>
                    <a:ln/>
                  </pic:spPr>
                </pic:pic>
              </a:graphicData>
            </a:graphic>
          </wp:inline>
        </w:drawing>
      </w:r>
    </w:p>
    <w:p w14:paraId="000002FE" w14:textId="70AC39AF" w:rsidR="00570313" w:rsidRPr="007F7E2B" w:rsidRDefault="0092717E">
      <w:r w:rsidRPr="007F7E2B">
        <w:t xml:space="preserve">Once the project is listed with the Registry, a Project Proponent can complete the project application by submitting all documentation within a Project Plan to the approved Verifier to execute </w:t>
      </w:r>
      <w:r w:rsidRPr="007F7E2B">
        <w:rPr>
          <w:i/>
        </w:rPr>
        <w:t>Task 5. Verification</w:t>
      </w:r>
      <w:r w:rsidRPr="007F7E2B">
        <w:t xml:space="preserve">. A complete project application includes the Project Plan with the results from Tasks 1-3 in </w:t>
      </w:r>
      <w:del w:id="3852" w:author="V2" w:date="2025-04-14T14:19:00Z" w16du:dateUtc="2025-04-14T19:19:00Z">
        <w:r w:rsidR="0018437E">
          <w:delText>the Standard</w:delText>
        </w:r>
      </w:del>
      <w:ins w:id="3853" w:author="V2" w:date="2025-04-14T14:19:00Z" w16du:dateUtc="2025-04-14T19:19:00Z">
        <w:r w:rsidR="00D7636F" w:rsidRPr="007F7E2B">
          <w:t>TRS SOC V</w:t>
        </w:r>
        <w:r w:rsidR="00C3192B" w:rsidRPr="007F7E2B">
          <w:t>2</w:t>
        </w:r>
        <w:r w:rsidR="00D7636F" w:rsidRPr="007F7E2B">
          <w:t>.</w:t>
        </w:r>
        <w:r w:rsidR="00C3192B" w:rsidRPr="007F7E2B">
          <w:t>0</w:t>
        </w:r>
      </w:ins>
      <w:r w:rsidR="00D7636F" w:rsidRPr="007F7E2B">
        <w:t xml:space="preserve"> </w:t>
      </w:r>
      <w:r w:rsidRPr="007F7E2B">
        <w:t>with accompanying documentation within appendices that may include the following:</w:t>
      </w:r>
    </w:p>
    <w:p w14:paraId="000002FF" w14:textId="77777777" w:rsidR="00570313" w:rsidRPr="007F7E2B" w:rsidRDefault="0092717E">
      <w:pPr>
        <w:numPr>
          <w:ilvl w:val="0"/>
          <w:numId w:val="11"/>
        </w:numPr>
      </w:pPr>
      <w:r w:rsidRPr="007F7E2B">
        <w:t>Site maps</w:t>
      </w:r>
    </w:p>
    <w:p w14:paraId="00000300" w14:textId="77777777" w:rsidR="00570313" w:rsidRPr="007F7E2B" w:rsidRDefault="0092717E">
      <w:pPr>
        <w:numPr>
          <w:ilvl w:val="0"/>
          <w:numId w:val="11"/>
        </w:numPr>
        <w:spacing w:before="0"/>
      </w:pPr>
      <w:r w:rsidRPr="007F7E2B">
        <w:t xml:space="preserve">Contracts </w:t>
      </w:r>
    </w:p>
    <w:p w14:paraId="00000301" w14:textId="77777777" w:rsidR="00570313" w:rsidRPr="007F7E2B" w:rsidRDefault="0092717E">
      <w:pPr>
        <w:numPr>
          <w:ilvl w:val="0"/>
          <w:numId w:val="11"/>
        </w:numPr>
        <w:spacing w:before="0"/>
      </w:pPr>
      <w:r w:rsidRPr="007F7E2B">
        <w:t>Proof of Legal Ownership and County Appraisal District Tax Records</w:t>
      </w:r>
    </w:p>
    <w:p w14:paraId="00000302" w14:textId="1A2DD35B" w:rsidR="00570313" w:rsidRPr="007F7E2B" w:rsidRDefault="0018437E">
      <w:pPr>
        <w:numPr>
          <w:ilvl w:val="0"/>
          <w:numId w:val="11"/>
        </w:numPr>
        <w:spacing w:before="0"/>
      </w:pPr>
      <w:del w:id="3854" w:author="V2" w:date="2025-04-14T14:19:00Z" w16du:dateUtc="2025-04-14T19:19:00Z">
        <w:r>
          <w:delText>Leasee</w:delText>
        </w:r>
      </w:del>
      <w:ins w:id="3855" w:author="V2" w:date="2025-04-14T14:19:00Z" w16du:dateUtc="2025-04-14T19:19:00Z">
        <w:r w:rsidR="008A0C80" w:rsidRPr="007F7E2B">
          <w:t>Lessee</w:t>
        </w:r>
      </w:ins>
      <w:r w:rsidR="0092717E" w:rsidRPr="007F7E2B">
        <w:t>/Lessor agreements (Control of the Land-Type Contracts)</w:t>
      </w:r>
    </w:p>
    <w:p w14:paraId="00000303" w14:textId="77777777" w:rsidR="00570313" w:rsidRPr="007F7E2B" w:rsidRDefault="0092717E">
      <w:pPr>
        <w:numPr>
          <w:ilvl w:val="0"/>
          <w:numId w:val="11"/>
        </w:numPr>
        <w:spacing w:before="0"/>
      </w:pPr>
      <w:r w:rsidRPr="007F7E2B">
        <w:t>Stratification and Sampling Maps</w:t>
      </w:r>
    </w:p>
    <w:p w14:paraId="00000304" w14:textId="77777777" w:rsidR="00570313" w:rsidRPr="007F7E2B" w:rsidRDefault="0092717E">
      <w:pPr>
        <w:numPr>
          <w:ilvl w:val="0"/>
          <w:numId w:val="11"/>
        </w:numPr>
        <w:spacing w:before="0"/>
      </w:pPr>
      <w:r w:rsidRPr="007F7E2B">
        <w:lastRenderedPageBreak/>
        <w:t>Supporting documentation for land management activities (Land Steward Surveys, Communications, etc.)</w:t>
      </w:r>
    </w:p>
    <w:p w14:paraId="00000305" w14:textId="77777777" w:rsidR="00570313" w:rsidRPr="007F7E2B" w:rsidRDefault="0092717E">
      <w:pPr>
        <w:numPr>
          <w:ilvl w:val="0"/>
          <w:numId w:val="11"/>
        </w:numPr>
        <w:spacing w:before="0"/>
      </w:pPr>
      <w:r w:rsidRPr="007F7E2B">
        <w:t>Chain of custody documentation from soil analytics laboratory</w:t>
      </w:r>
    </w:p>
    <w:p w14:paraId="00000306" w14:textId="77777777" w:rsidR="00570313" w:rsidRPr="007F7E2B" w:rsidRDefault="0092717E">
      <w:pPr>
        <w:numPr>
          <w:ilvl w:val="0"/>
          <w:numId w:val="11"/>
        </w:numPr>
        <w:spacing w:before="0"/>
      </w:pPr>
      <w:r w:rsidRPr="007F7E2B">
        <w:t>References</w:t>
      </w:r>
    </w:p>
    <w:p w14:paraId="00000307" w14:textId="77777777" w:rsidR="00570313" w:rsidRPr="007F7E2B" w:rsidRDefault="0092717E">
      <w:pPr>
        <w:rPr>
          <w:b/>
        </w:rPr>
      </w:pPr>
      <w:r w:rsidRPr="007F7E2B">
        <w:rPr>
          <w:b/>
        </w:rPr>
        <w:t>Figure 4: Submitting a Project Plan for Verification:</w:t>
      </w:r>
    </w:p>
    <w:p w14:paraId="00000308" w14:textId="77777777" w:rsidR="00570313" w:rsidRPr="007F7E2B" w:rsidRDefault="0092717E">
      <w:r w:rsidRPr="007F7E2B">
        <w:rPr>
          <w:noProof/>
        </w:rPr>
        <w:drawing>
          <wp:inline distT="0" distB="0" distL="0" distR="0" wp14:anchorId="1E305ED9" wp14:editId="40B36666">
            <wp:extent cx="6858000" cy="2448560"/>
            <wp:effectExtent l="0" t="0" r="0" b="0"/>
            <wp:docPr id="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b="52394"/>
                    <a:stretch>
                      <a:fillRect/>
                    </a:stretch>
                  </pic:blipFill>
                  <pic:spPr>
                    <a:xfrm>
                      <a:off x="0" y="0"/>
                      <a:ext cx="6858000" cy="2448560"/>
                    </a:xfrm>
                    <a:prstGeom prst="rect">
                      <a:avLst/>
                    </a:prstGeom>
                    <a:ln/>
                  </pic:spPr>
                </pic:pic>
              </a:graphicData>
            </a:graphic>
          </wp:inline>
        </w:drawing>
      </w:r>
    </w:p>
    <w:p w14:paraId="00000309" w14:textId="77777777" w:rsidR="00570313" w:rsidRPr="007F7E2B" w:rsidRDefault="0092717E">
      <w:pPr>
        <w:pStyle w:val="Heading2"/>
        <w:numPr>
          <w:ilvl w:val="0"/>
          <w:numId w:val="14"/>
        </w:numPr>
        <w:spacing w:after="0" w:line="256" w:lineRule="auto"/>
      </w:pPr>
      <w:bookmarkStart w:id="3856" w:name="bookmark=id.53zkfg5hjmur" w:colFirst="0" w:colLast="0"/>
      <w:bookmarkStart w:id="3857" w:name="_Toc180594090"/>
      <w:bookmarkStart w:id="3858" w:name="_Toc180594497"/>
      <w:bookmarkEnd w:id="3856"/>
      <w:r w:rsidRPr="007F7E2B">
        <w:t>Verification</w:t>
      </w:r>
      <w:bookmarkEnd w:id="3857"/>
      <w:bookmarkEnd w:id="3858"/>
    </w:p>
    <w:p w14:paraId="6B53BA26" w14:textId="621B1E57" w:rsidR="0051469F" w:rsidRPr="007F7E2B" w:rsidRDefault="008A0C80" w:rsidP="0051469F">
      <w:pPr>
        <w:rPr>
          <w:ins w:id="3859" w:author="V2" w:date="2025-04-14T14:19:00Z" w16du:dateUtc="2025-04-14T19:19:00Z"/>
        </w:rPr>
      </w:pPr>
      <w:ins w:id="3860" w:author="V2" w:date="2025-04-14T14:19:00Z" w16du:dateUtc="2025-04-14T19:19:00Z">
        <w:r w:rsidRPr="007F7E2B">
          <w:t>Flexibility</w:t>
        </w:r>
        <w:r w:rsidR="0051469F" w:rsidRPr="007F7E2B">
          <w:t xml:space="preserve"> in crediting periods</w:t>
        </w:r>
        <w:r w:rsidR="0083276F" w:rsidRPr="007F7E2B">
          <w:t xml:space="preserve"> and the</w:t>
        </w:r>
        <w:r w:rsidR="0051469F" w:rsidRPr="007F7E2B">
          <w:t xml:space="preserve"> life span of the project is allowed for the reasons described in the introduction to </w:t>
        </w:r>
        <w:r w:rsidR="00D7636F" w:rsidRPr="007F7E2B">
          <w:t>TRS SOC V</w:t>
        </w:r>
        <w:r w:rsidR="00C3192B" w:rsidRPr="007F7E2B">
          <w:t>2</w:t>
        </w:r>
        <w:r w:rsidR="00D7636F" w:rsidRPr="007F7E2B">
          <w:t>.</w:t>
        </w:r>
        <w:r w:rsidR="00C3192B" w:rsidRPr="007F7E2B">
          <w:t>0</w:t>
        </w:r>
        <w:r w:rsidR="0051469F" w:rsidRPr="007F7E2B">
          <w:t>. A comprehensive verification checklist requires that the verifier confirm that the carbon project developer accurately represents conditions during favorable and unfavorable years (</w:t>
        </w:r>
        <w:r w:rsidR="002C1ED4" w:rsidRPr="007F7E2B">
          <w:t>e.g.,</w:t>
        </w:r>
        <w:r w:rsidR="0051469F" w:rsidRPr="007F7E2B">
          <w:t xml:space="preserve"> “normal </w:t>
        </w:r>
        <w:r w:rsidR="00151A65" w:rsidRPr="007F7E2B">
          <w:t>precipitation and</w:t>
        </w:r>
        <w:r w:rsidR="0051469F" w:rsidRPr="007F7E2B">
          <w:t xml:space="preserve"> growing conditions as compared to </w:t>
        </w:r>
        <w:r w:rsidR="009F3C36" w:rsidRPr="007F7E2B">
          <w:t>drought</w:t>
        </w:r>
        <w:r w:rsidR="0051469F" w:rsidRPr="007F7E2B">
          <w:t xml:space="preserve"> </w:t>
        </w:r>
        <w:r w:rsidRPr="007F7E2B">
          <w:t xml:space="preserve">years, </w:t>
        </w:r>
        <w:r w:rsidR="009A4D1B" w:rsidRPr="007F7E2B">
          <w:t>etc.</w:t>
        </w:r>
        <w:r w:rsidR="0051469F" w:rsidRPr="007F7E2B">
          <w:t xml:space="preserve">) </w:t>
        </w:r>
        <w:r w:rsidR="0083276F" w:rsidRPr="007F7E2B">
          <w:t>with a robust and defensible record of the conditions, the activities during each year and measurement data</w:t>
        </w:r>
        <w:r w:rsidR="003E0D1C" w:rsidRPr="007F7E2B">
          <w:t xml:space="preserve"> each year it is collected</w:t>
        </w:r>
        <w:r w:rsidR="0083276F" w:rsidRPr="007F7E2B">
          <w:t xml:space="preserve">. </w:t>
        </w:r>
        <w:r w:rsidR="000E77F1" w:rsidRPr="007F7E2B">
          <w:t>The verification process ensures that complete and accurate land use</w:t>
        </w:r>
        <w:r w:rsidR="003E0D1C" w:rsidRPr="007F7E2B">
          <w:t xml:space="preserve">/land </w:t>
        </w:r>
        <w:r w:rsidR="00614D8F" w:rsidRPr="007F7E2B">
          <w:t>management records</w:t>
        </w:r>
        <w:r w:rsidR="000E77F1" w:rsidRPr="007F7E2B">
          <w:t xml:space="preserve"> documentation, data and computations, and representations on credit </w:t>
        </w:r>
        <w:r w:rsidR="009A4D1B" w:rsidRPr="007F7E2B">
          <w:t>yields (</w:t>
        </w:r>
        <w:r w:rsidR="003E0D1C" w:rsidRPr="007F7E2B">
          <w:t>carbon accounting)</w:t>
        </w:r>
        <w:r w:rsidR="000E77F1" w:rsidRPr="007F7E2B">
          <w:t xml:space="preserve"> are accurate, </w:t>
        </w:r>
        <w:r w:rsidR="002C1ED4" w:rsidRPr="007F7E2B">
          <w:t>robust,</w:t>
        </w:r>
        <w:r w:rsidR="000E77F1" w:rsidRPr="007F7E2B">
          <w:t xml:space="preserve"> and defensible. During </w:t>
        </w:r>
        <w:r w:rsidR="003E0D1C" w:rsidRPr="007F7E2B">
          <w:t xml:space="preserve">each crediting event, buffer pool requirements, and the computation of </w:t>
        </w:r>
        <w:r w:rsidR="000E77F1" w:rsidRPr="007F7E2B">
          <w:t xml:space="preserve">credit yield </w:t>
        </w:r>
        <w:r w:rsidR="003E0D1C" w:rsidRPr="007F7E2B">
          <w:t xml:space="preserve">during each </w:t>
        </w:r>
        <w:r w:rsidR="000E77F1" w:rsidRPr="007F7E2B">
          <w:t>true</w:t>
        </w:r>
        <w:r w:rsidR="003E0D1C" w:rsidRPr="007F7E2B">
          <w:t>-</w:t>
        </w:r>
        <w:r w:rsidR="000E77F1" w:rsidRPr="007F7E2B">
          <w:t>up</w:t>
        </w:r>
        <w:r w:rsidR="003E0D1C" w:rsidRPr="007F7E2B">
          <w:t xml:space="preserve"> and a discounting adjustment</w:t>
        </w:r>
        <w:r w:rsidR="000E77F1" w:rsidRPr="007F7E2B">
          <w:t xml:space="preserve">, </w:t>
        </w:r>
        <w:r w:rsidR="003E0D1C" w:rsidRPr="007F7E2B">
          <w:t xml:space="preserve">with </w:t>
        </w:r>
        <w:r w:rsidR="000E77F1" w:rsidRPr="007F7E2B">
          <w:t>verification also requir</w:t>
        </w:r>
        <w:r w:rsidR="003E0D1C" w:rsidRPr="007F7E2B">
          <w:t>ing</w:t>
        </w:r>
        <w:r w:rsidR="000E77F1" w:rsidRPr="007F7E2B">
          <w:t xml:space="preserve"> conservative approvals, </w:t>
        </w:r>
        <w:r w:rsidR="003E0D1C" w:rsidRPr="007F7E2B">
          <w:t xml:space="preserve">is required </w:t>
        </w:r>
        <w:r w:rsidR="000E77F1" w:rsidRPr="007F7E2B">
          <w:t xml:space="preserve">so that neither overrepresentation </w:t>
        </w:r>
        <w:r w:rsidR="00151A65" w:rsidRPr="007F7E2B">
          <w:t>nor</w:t>
        </w:r>
        <w:r w:rsidR="000E77F1" w:rsidRPr="007F7E2B">
          <w:t xml:space="preserve"> selling of credits occurs. </w:t>
        </w:r>
      </w:ins>
    </w:p>
    <w:p w14:paraId="7952D4D3" w14:textId="77777777" w:rsidR="0051469F" w:rsidRPr="007F7E2B" w:rsidRDefault="0051469F" w:rsidP="0081123E">
      <w:pPr>
        <w:rPr>
          <w:ins w:id="3861" w:author="V2" w:date="2025-04-14T14:19:00Z" w16du:dateUtc="2025-04-14T19:19:00Z"/>
        </w:rPr>
      </w:pPr>
    </w:p>
    <w:p w14:paraId="0000030A" w14:textId="2BEB56D9" w:rsidR="00570313" w:rsidRPr="007F7E2B" w:rsidRDefault="0092717E">
      <w:pPr>
        <w:spacing w:before="0" w:after="240"/>
      </w:pPr>
      <w:r w:rsidRPr="007F7E2B">
        <w:t>Verification of a Carbon Credit Project under the</w:t>
      </w:r>
      <w:r w:rsidR="00D7636F" w:rsidRPr="007F7E2B">
        <w:t xml:space="preserve"> </w:t>
      </w:r>
      <w:del w:id="3862" w:author="V2" w:date="2025-04-14T14:19:00Z" w16du:dateUtc="2025-04-14T19:19:00Z">
        <w:r w:rsidR="0018437E">
          <w:delText>Standard</w:delText>
        </w:r>
      </w:del>
      <w:ins w:id="3863" w:author="V2" w:date="2025-04-14T14:19:00Z" w16du:dateUtc="2025-04-14T19:19:00Z">
        <w:r w:rsidR="00D7636F" w:rsidRPr="007F7E2B">
          <w:t>TRS SOC V</w:t>
        </w:r>
        <w:r w:rsidR="00C3192B" w:rsidRPr="007F7E2B">
          <w:t>2</w:t>
        </w:r>
        <w:r w:rsidR="00D7636F" w:rsidRPr="007F7E2B">
          <w:t>.</w:t>
        </w:r>
        <w:r w:rsidR="00C3192B" w:rsidRPr="007F7E2B">
          <w:t>0</w:t>
        </w:r>
      </w:ins>
      <w:r w:rsidR="00D7636F" w:rsidRPr="007F7E2B">
        <w:t xml:space="preserve"> </w:t>
      </w:r>
      <w:r w:rsidRPr="007F7E2B">
        <w:t xml:space="preserve">is performed by pre-approved, third-party verifiers utilizing the guidance and checklists in Appendix 1.0 </w:t>
      </w:r>
      <w:r w:rsidRPr="007F7E2B">
        <w:rPr>
          <w:i/>
        </w:rPr>
        <w:t>Verification Guidance and Checklists</w:t>
      </w:r>
      <w:r w:rsidRPr="007F7E2B">
        <w:t xml:space="preserve"> which include technical, management practice, and procedural evaluation of compliance with the </w:t>
      </w:r>
      <w:del w:id="3864" w:author="V2" w:date="2025-04-14T14:19:00Z" w16du:dateUtc="2025-04-14T19:19:00Z">
        <w:r w:rsidR="0018437E">
          <w:delText>Standard’s</w:delText>
        </w:r>
      </w:del>
      <w:ins w:id="3865" w:author="V2" w:date="2025-04-14T14:19:00Z" w16du:dateUtc="2025-04-14T19:19:00Z">
        <w:r w:rsidR="00D7636F" w:rsidRPr="007F7E2B">
          <w:t>TRS SOC V</w:t>
        </w:r>
        <w:r w:rsidR="00C3192B" w:rsidRPr="007F7E2B">
          <w:t>2</w:t>
        </w:r>
        <w:r w:rsidR="00D7636F" w:rsidRPr="007F7E2B">
          <w:t>.</w:t>
        </w:r>
        <w:r w:rsidR="00C3192B" w:rsidRPr="007F7E2B">
          <w:t>0</w:t>
        </w:r>
      </w:ins>
      <w:r w:rsidR="00D7636F" w:rsidRPr="007F7E2B">
        <w:t xml:space="preserve"> </w:t>
      </w:r>
      <w:r w:rsidRPr="007F7E2B">
        <w:t xml:space="preserve">requirements. Any Verifier with sufficient knowledge and experience to ensure technical review and verification of projects under </w:t>
      </w:r>
      <w:del w:id="3866" w:author="V2" w:date="2025-04-14T14:19:00Z" w16du:dateUtc="2025-04-14T19:19:00Z">
        <w:r w:rsidR="0018437E">
          <w:delText>the Standard</w:delText>
        </w:r>
      </w:del>
      <w:ins w:id="3867" w:author="V2" w:date="2025-04-14T14:19:00Z" w16du:dateUtc="2025-04-14T19:19:00Z">
        <w:r w:rsidR="00EB6E6A" w:rsidRPr="007F7E2B">
          <w:t>TRS SOC V</w:t>
        </w:r>
        <w:r w:rsidR="00C3192B" w:rsidRPr="007F7E2B">
          <w:t>2</w:t>
        </w:r>
        <w:r w:rsidR="00EB6E6A" w:rsidRPr="007F7E2B">
          <w:t>.</w:t>
        </w:r>
        <w:r w:rsidR="00C3192B" w:rsidRPr="007F7E2B">
          <w:t>0</w:t>
        </w:r>
      </w:ins>
      <w:r w:rsidR="00EB6E6A" w:rsidRPr="007F7E2B">
        <w:t xml:space="preserve"> </w:t>
      </w:r>
      <w:r w:rsidRPr="007F7E2B">
        <w:t xml:space="preserve">must submit a Verifier Application with </w:t>
      </w:r>
      <w:del w:id="3868" w:author="V2" w:date="2025-04-14T14:19:00Z" w16du:dateUtc="2025-04-14T19:19:00Z">
        <w:r w:rsidR="0018437E">
          <w:delText>the Regenerative</w:delText>
        </w:r>
      </w:del>
      <w:ins w:id="3869" w:author="V2" w:date="2025-04-14T14:19:00Z" w16du:dateUtc="2025-04-14T19:19:00Z">
        <w:r w:rsidR="00007541" w:rsidRPr="007F7E2B">
          <w:t>Nature’s</w:t>
        </w:r>
      </w:ins>
      <w:r w:rsidR="00007541" w:rsidRPr="007F7E2B">
        <w:t xml:space="preserve"> Registry</w:t>
      </w:r>
      <w:r w:rsidRPr="007F7E2B">
        <w:t>.</w:t>
      </w:r>
      <w:r w:rsidR="00F56B41" w:rsidRPr="007F7E2B">
        <w:t xml:space="preserve"> </w:t>
      </w:r>
      <w:r w:rsidR="00F56B41" w:rsidRPr="007F7E2B">
        <w:rPr>
          <w:rPrChange w:id="3870" w:author="V2" w:date="2025-04-14T14:19:00Z" w16du:dateUtc="2025-04-14T19:19:00Z">
            <w:rPr>
              <w:b/>
              <w:color w:val="FF0000"/>
            </w:rPr>
          </w:rPrChange>
        </w:rPr>
        <w:t xml:space="preserve">See </w:t>
      </w:r>
      <w:del w:id="3871" w:author="V2" w:date="2025-04-14T14:19:00Z" w16du:dateUtc="2025-04-14T19:19:00Z">
        <w:r w:rsidR="0018437E">
          <w:rPr>
            <w:b/>
            <w:color w:val="FF0000"/>
          </w:rPr>
          <w:delText>Appendix tk</w:delText>
        </w:r>
      </w:del>
      <w:ins w:id="3872" w:author="V2" w:date="2025-04-14T14:19:00Z" w16du:dateUtc="2025-04-14T19:19:00Z">
        <w:r w:rsidR="00F56B41">
          <w:fldChar w:fldCharType="begin"/>
        </w:r>
        <w:r w:rsidR="00F56B41">
          <w:instrText>HYPERLINK \l "VVB_prequal"</w:instrText>
        </w:r>
        <w:r w:rsidR="00F56B41">
          <w:fldChar w:fldCharType="separate"/>
        </w:r>
        <w:r w:rsidR="00F56B41" w:rsidRPr="007F7E2B">
          <w:rPr>
            <w:rStyle w:val="Hyperlink"/>
          </w:rPr>
          <w:t>Appendix 2</w:t>
        </w:r>
        <w:r w:rsidR="00F56B41">
          <w:fldChar w:fldCharType="end"/>
        </w:r>
      </w:ins>
      <w:r w:rsidR="00F56B41" w:rsidRPr="007F7E2B">
        <w:t xml:space="preserve"> for qualification requirements.</w:t>
      </w:r>
    </w:p>
    <w:p w14:paraId="0000030B" w14:textId="77777777" w:rsidR="00570313" w:rsidRPr="007F7E2B" w:rsidRDefault="0092717E">
      <w:r w:rsidRPr="007F7E2B">
        <w:lastRenderedPageBreak/>
        <w:t xml:space="preserve">For Project Proponents executing the optional Task 3, annual recertification (i.e. verification of SOC changes in years between T0 and T1), utilizing the guidance and checklists in Appendix 1.0 </w:t>
      </w:r>
      <w:r w:rsidRPr="007F7E2B">
        <w:rPr>
          <w:i/>
        </w:rPr>
        <w:t>Verification Guidance and Checklists,</w:t>
      </w:r>
      <w:r w:rsidRPr="007F7E2B">
        <w:t xml:space="preserve"> shall include a review of monitoring/proof of activities and any sample handling or SOC results that might have been received in this interim period. Examples of such documentation may include:</w:t>
      </w:r>
    </w:p>
    <w:p w14:paraId="0000030C" w14:textId="2FA59670" w:rsidR="00570313" w:rsidRPr="007F7E2B" w:rsidRDefault="0092717E">
      <w:pPr>
        <w:numPr>
          <w:ilvl w:val="0"/>
          <w:numId w:val="5"/>
        </w:numPr>
      </w:pPr>
      <w:r w:rsidRPr="007F7E2B">
        <w:t>Farm records from USDA and NRCS showing acreages and confirming practices.</w:t>
      </w:r>
      <w:r w:rsidR="001D44EA" w:rsidRPr="007F7E2B">
        <w:t xml:space="preserve"> </w:t>
      </w:r>
      <w:ins w:id="3873" w:author="V2" w:date="2025-04-14T14:19:00Z" w16du:dateUtc="2025-04-14T19:19:00Z">
        <w:r w:rsidR="001D44EA" w:rsidRPr="007F7E2B">
          <w:t>We acknowledge these will only be obtainable to a carbon project deve</w:t>
        </w:r>
        <w:r w:rsidR="00401B02" w:rsidRPr="007F7E2B">
          <w:t xml:space="preserve">loper with a release from the land steward. Consequently, these records will be considered private and confidential, to respect private land </w:t>
        </w:r>
        <w:r w:rsidR="00660194" w:rsidRPr="007F7E2B">
          <w:t>stewards’</w:t>
        </w:r>
        <w:r w:rsidR="00401B02" w:rsidRPr="007F7E2B">
          <w:t xml:space="preserve"> rights.</w:t>
        </w:r>
        <w:r w:rsidRPr="007F7E2B">
          <w:t xml:space="preserve"> </w:t>
        </w:r>
      </w:ins>
    </w:p>
    <w:p w14:paraId="0000030D" w14:textId="77777777" w:rsidR="00570313" w:rsidRPr="007F7E2B" w:rsidRDefault="0092717E">
      <w:pPr>
        <w:numPr>
          <w:ilvl w:val="0"/>
          <w:numId w:val="5"/>
        </w:numPr>
        <w:spacing w:before="0"/>
      </w:pPr>
      <w:r w:rsidRPr="007F7E2B">
        <w:t>Independent on-the-ground practice confirmations.</w:t>
      </w:r>
    </w:p>
    <w:p w14:paraId="0000030E" w14:textId="77777777" w:rsidR="00570313" w:rsidRPr="007F7E2B" w:rsidRDefault="0092717E">
      <w:pPr>
        <w:numPr>
          <w:ilvl w:val="0"/>
          <w:numId w:val="5"/>
        </w:numPr>
        <w:spacing w:before="0"/>
      </w:pPr>
      <w:r w:rsidRPr="007F7E2B">
        <w:t>Independent remote sensing practice confirmations.</w:t>
      </w:r>
    </w:p>
    <w:p w14:paraId="0000030F" w14:textId="77777777" w:rsidR="00570313" w:rsidRPr="007F7E2B" w:rsidRDefault="0092717E">
      <w:pPr>
        <w:numPr>
          <w:ilvl w:val="0"/>
          <w:numId w:val="5"/>
        </w:numPr>
        <w:spacing w:before="0"/>
      </w:pPr>
      <w:r w:rsidRPr="007F7E2B">
        <w:t>Maps, acreages, and written explanations of any deviations from a Project Plan including soil amendments, compost, etc.</w:t>
      </w:r>
    </w:p>
    <w:p w14:paraId="00000310" w14:textId="77777777" w:rsidR="00570313" w:rsidRPr="007F7E2B" w:rsidRDefault="0092717E">
      <w:pPr>
        <w:numPr>
          <w:ilvl w:val="0"/>
          <w:numId w:val="5"/>
        </w:numPr>
        <w:spacing w:before="0"/>
      </w:pPr>
      <w:r w:rsidRPr="007F7E2B">
        <w:t>Financial, meteorological, marketplace, personal explanation of deviations from a Project Plan.</w:t>
      </w:r>
    </w:p>
    <w:p w14:paraId="00000311" w14:textId="77777777" w:rsidR="00570313" w:rsidRPr="007F7E2B" w:rsidRDefault="0092717E">
      <w:pPr>
        <w:numPr>
          <w:ilvl w:val="0"/>
          <w:numId w:val="5"/>
        </w:numPr>
        <w:spacing w:before="0"/>
      </w:pPr>
      <w:r w:rsidRPr="007F7E2B">
        <w:t>Land Steward affidavit of continuation in the Project and compliance with Best Practice principles for regenerative land stewardship as defined by literature and agreed upon by the Project Proponent and Land Steward.</w:t>
      </w:r>
    </w:p>
    <w:p w14:paraId="00000312" w14:textId="77777777" w:rsidR="00570313" w:rsidRPr="007F7E2B" w:rsidRDefault="0092717E">
      <w:pPr>
        <w:pStyle w:val="Heading2"/>
        <w:numPr>
          <w:ilvl w:val="0"/>
          <w:numId w:val="14"/>
        </w:numPr>
        <w:spacing w:after="0"/>
        <w:jc w:val="both"/>
      </w:pPr>
      <w:bookmarkStart w:id="3874" w:name="_Toc180594091"/>
      <w:bookmarkStart w:id="3875" w:name="_Toc180594498"/>
      <w:r w:rsidRPr="007F7E2B">
        <w:t>Registration</w:t>
      </w:r>
      <w:bookmarkEnd w:id="3874"/>
      <w:bookmarkEnd w:id="3875"/>
    </w:p>
    <w:p w14:paraId="1788F261" w14:textId="38D3FA92" w:rsidR="00B12B4E" w:rsidRPr="007F7E2B" w:rsidRDefault="0092717E">
      <w:pPr>
        <w:pBdr>
          <w:top w:val="nil"/>
          <w:left w:val="nil"/>
          <w:bottom w:val="nil"/>
          <w:right w:val="nil"/>
          <w:between w:val="nil"/>
        </w:pBdr>
        <w:spacing w:before="0" w:after="160" w:line="259" w:lineRule="auto"/>
        <w:rPr>
          <w:color w:val="000000" w:themeColor="text1"/>
          <w:rPrChange w:id="3876" w:author="V2" w:date="2025-04-14T14:19:00Z" w16du:dateUtc="2025-04-14T19:19:00Z">
            <w:rPr/>
          </w:rPrChange>
        </w:rPr>
      </w:pPr>
      <w:r w:rsidRPr="007F7E2B">
        <w:t xml:space="preserve">After a project has been verified, a Project Proponent may request registration and credit issuance by submitting relevant documents to </w:t>
      </w:r>
      <w:del w:id="3877" w:author="V2" w:date="2025-04-14T14:19:00Z" w16du:dateUtc="2025-04-14T19:19:00Z">
        <w:r w:rsidR="0018437E">
          <w:delText>the Regenerative</w:delText>
        </w:r>
      </w:del>
      <w:ins w:id="3878" w:author="V2" w:date="2025-04-14T14:19:00Z" w16du:dateUtc="2025-04-14T19:19:00Z">
        <w:r w:rsidR="00E25317" w:rsidRPr="007F7E2B">
          <w:t>Nature’s</w:t>
        </w:r>
      </w:ins>
      <w:r w:rsidR="00E25317" w:rsidRPr="007F7E2B">
        <w:t xml:space="preserve"> Registry</w:t>
      </w:r>
      <w:r w:rsidRPr="007F7E2B">
        <w:t xml:space="preserve">. The Registry will conduct a completeness review of the documents and an assessment of conformance of the program rules checklist. Once compliance is confirmed, the Registry will upload the documents to the public registry and issue </w:t>
      </w:r>
      <w:del w:id="3879" w:author="V2" w:date="2025-04-14T14:19:00Z" w16du:dateUtc="2025-04-14T19:19:00Z">
        <w:r w:rsidR="0018437E">
          <w:delText>VCUs into the Project Proponent’s account</w:delText>
        </w:r>
      </w:del>
      <w:ins w:id="3880" w:author="V2" w:date="2025-04-14T14:19:00Z" w16du:dateUtc="2025-04-14T19:19:00Z">
        <w:r w:rsidR="005A32BD" w:rsidRPr="007F7E2B">
          <w:t>Verified Carbon Credits (</w:t>
        </w:r>
        <w:r w:rsidRPr="007F7E2B">
          <w:t>VC</w:t>
        </w:r>
        <w:r w:rsidR="008A4B9B" w:rsidRPr="007F7E2B">
          <w:t>C</w:t>
        </w:r>
        <w:r w:rsidRPr="007F7E2B">
          <w:t xml:space="preserve">s </w:t>
        </w:r>
        <w:r w:rsidR="005A32BD" w:rsidRPr="007F7E2B">
          <w:t xml:space="preserve">*See definition) </w:t>
        </w:r>
        <w:r w:rsidRPr="007F7E2B">
          <w:t>into the Project Proponent’s account.</w:t>
        </w:r>
        <w:r w:rsidR="005F1B2C" w:rsidRPr="007F7E2B">
          <w:t xml:space="preserve"> </w:t>
        </w:r>
        <w:r w:rsidR="00495010" w:rsidRPr="007F7E2B">
          <w:rPr>
            <w:color w:val="000000" w:themeColor="text1"/>
          </w:rPr>
          <w:t xml:space="preserve">The public registry will make available to the </w:t>
        </w:r>
        <w:r w:rsidR="0005317D" w:rsidRPr="007F7E2B">
          <w:rPr>
            <w:color w:val="000000" w:themeColor="text1"/>
          </w:rPr>
          <w:t>public</w:t>
        </w:r>
        <w:r w:rsidR="00495010" w:rsidRPr="007F7E2B">
          <w:rPr>
            <w:color w:val="000000" w:themeColor="text1"/>
          </w:rPr>
          <w:t xml:space="preserve"> a summary </w:t>
        </w:r>
        <w:r w:rsidR="00DC2C7B" w:rsidRPr="007F7E2B">
          <w:rPr>
            <w:color w:val="000000" w:themeColor="text1"/>
          </w:rPr>
          <w:t>of each project generating a credit issuance</w:t>
        </w:r>
        <w:r w:rsidR="0013290C" w:rsidRPr="007F7E2B">
          <w:rPr>
            <w:color w:val="000000" w:themeColor="text1"/>
          </w:rPr>
          <w:t>.</w:t>
        </w:r>
        <w:r w:rsidR="00DC2C7B" w:rsidRPr="007F7E2B">
          <w:rPr>
            <w:color w:val="000000" w:themeColor="text1"/>
          </w:rPr>
          <w:t xml:space="preserve"> </w:t>
        </w:r>
        <w:r w:rsidR="0013290C" w:rsidRPr="007F7E2B">
          <w:rPr>
            <w:color w:val="000000" w:themeColor="text1"/>
          </w:rPr>
          <w:t xml:space="preserve">Private landowner records, confidential data, contracts, and the reports that include these types of records will not become </w:t>
        </w:r>
        <w:r w:rsidR="00B02A3D" w:rsidRPr="007F7E2B">
          <w:rPr>
            <w:color w:val="000000" w:themeColor="text1"/>
          </w:rPr>
          <w:t>publicly</w:t>
        </w:r>
        <w:r w:rsidR="0013290C" w:rsidRPr="007F7E2B">
          <w:rPr>
            <w:color w:val="000000" w:themeColor="text1"/>
          </w:rPr>
          <w:t xml:space="preserve"> available through the Registry. These </w:t>
        </w:r>
        <w:r w:rsidR="00660194" w:rsidRPr="007F7E2B">
          <w:rPr>
            <w:color w:val="000000" w:themeColor="text1"/>
          </w:rPr>
          <w:t>records, however,</w:t>
        </w:r>
        <w:r w:rsidR="008D4AAB" w:rsidRPr="007F7E2B">
          <w:rPr>
            <w:color w:val="000000" w:themeColor="text1"/>
          </w:rPr>
          <w:t xml:space="preserve"> will be available for internal and external auditors for the explicit purpose of quality assurance and control, and other auditor functions</w:t>
        </w:r>
      </w:ins>
      <w:r w:rsidR="008D4AAB" w:rsidRPr="007F7E2B">
        <w:rPr>
          <w:color w:val="000000" w:themeColor="text1"/>
          <w:rPrChange w:id="3881" w:author="V2" w:date="2025-04-14T14:19:00Z" w16du:dateUtc="2025-04-14T19:19:00Z">
            <w:rPr/>
          </w:rPrChange>
        </w:rPr>
        <w:t>.</w:t>
      </w:r>
    </w:p>
    <w:p w14:paraId="37408383" w14:textId="77777777" w:rsidR="00570313" w:rsidRDefault="0018437E">
      <w:pPr>
        <w:pBdr>
          <w:top w:val="nil"/>
          <w:left w:val="nil"/>
          <w:bottom w:val="nil"/>
          <w:right w:val="nil"/>
          <w:between w:val="nil"/>
        </w:pBdr>
        <w:spacing w:before="0" w:after="160" w:line="259" w:lineRule="auto"/>
        <w:rPr>
          <w:del w:id="3882" w:author="V2" w:date="2025-04-14T14:19:00Z" w16du:dateUtc="2025-04-14T19:19:00Z"/>
        </w:rPr>
      </w:pPr>
      <w:del w:id="3883" w:author="V2" w:date="2025-04-14T14:19:00Z" w16du:dateUtc="2025-04-14T19:19:00Z">
        <w:r>
          <w:lastRenderedPageBreak/>
          <w:delText xml:space="preserve"> </w:delText>
        </w:r>
        <w:r>
          <w:rPr>
            <w:noProof/>
          </w:rPr>
          <w:drawing>
            <wp:inline distT="0" distB="0" distL="0" distR="0" wp14:anchorId="08029234" wp14:editId="65AF9AA6">
              <wp:extent cx="6858000" cy="3850640"/>
              <wp:effectExtent l="0" t="0" r="0" b="0"/>
              <wp:docPr id="6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4"/>
                      <a:srcRect b="25135"/>
                      <a:stretch>
                        <a:fillRect/>
                      </a:stretch>
                    </pic:blipFill>
                    <pic:spPr>
                      <a:xfrm>
                        <a:off x="0" y="0"/>
                        <a:ext cx="6858000" cy="3850640"/>
                      </a:xfrm>
                      <a:prstGeom prst="rect">
                        <a:avLst/>
                      </a:prstGeom>
                      <a:ln/>
                    </pic:spPr>
                  </pic:pic>
                </a:graphicData>
              </a:graphic>
            </wp:inline>
          </w:drawing>
        </w:r>
      </w:del>
    </w:p>
    <w:p w14:paraId="41021593" w14:textId="77777777" w:rsidR="00570313" w:rsidRDefault="0018437E">
      <w:pPr>
        <w:pStyle w:val="Heading1"/>
        <w:rPr>
          <w:del w:id="3884" w:author="V2" w:date="2025-04-14T14:19:00Z" w16du:dateUtc="2025-04-14T19:19:00Z"/>
        </w:rPr>
      </w:pPr>
      <w:del w:id="3885" w:author="V2" w:date="2025-04-14T14:19:00Z" w16du:dateUtc="2025-04-14T19:19:00Z">
        <w:r>
          <w:br w:type="page"/>
        </w:r>
      </w:del>
    </w:p>
    <w:p w14:paraId="3C87D157" w14:textId="77777777" w:rsidR="000A07F0" w:rsidRPr="007F7E2B" w:rsidRDefault="000A07F0">
      <w:pPr>
        <w:pBdr>
          <w:top w:val="nil"/>
          <w:left w:val="nil"/>
          <w:bottom w:val="nil"/>
          <w:right w:val="nil"/>
          <w:between w:val="nil"/>
        </w:pBdr>
        <w:spacing w:before="0" w:after="160" w:line="259" w:lineRule="auto"/>
        <w:rPr>
          <w:ins w:id="3886" w:author="V2" w:date="2025-04-14T14:19:00Z" w16du:dateUtc="2025-04-14T19:19:00Z"/>
          <w:color w:val="000000" w:themeColor="text1"/>
        </w:rPr>
      </w:pPr>
    </w:p>
    <w:p w14:paraId="045E6BA7" w14:textId="77777777" w:rsidR="000A07F0" w:rsidRPr="007F7E2B" w:rsidRDefault="000A07F0">
      <w:pPr>
        <w:pBdr>
          <w:top w:val="nil"/>
          <w:left w:val="nil"/>
          <w:bottom w:val="nil"/>
          <w:right w:val="nil"/>
          <w:between w:val="nil"/>
        </w:pBdr>
        <w:spacing w:before="0" w:after="160" w:line="259" w:lineRule="auto"/>
        <w:rPr>
          <w:ins w:id="3887" w:author="V2" w:date="2025-04-14T14:19:00Z" w16du:dateUtc="2025-04-14T19:19:00Z"/>
          <w:color w:val="000000" w:themeColor="text1"/>
        </w:rPr>
      </w:pPr>
    </w:p>
    <w:p w14:paraId="09E88D97" w14:textId="77777777" w:rsidR="000A07F0" w:rsidRPr="007F7E2B" w:rsidRDefault="000A07F0">
      <w:pPr>
        <w:pBdr>
          <w:top w:val="nil"/>
          <w:left w:val="nil"/>
          <w:bottom w:val="nil"/>
          <w:right w:val="nil"/>
          <w:between w:val="nil"/>
        </w:pBdr>
        <w:spacing w:before="0" w:after="160" w:line="259" w:lineRule="auto"/>
        <w:rPr>
          <w:ins w:id="3888" w:author="V2" w:date="2025-04-14T14:19:00Z" w16du:dateUtc="2025-04-14T19:19:00Z"/>
          <w:color w:val="000000" w:themeColor="text1"/>
        </w:rPr>
      </w:pPr>
    </w:p>
    <w:p w14:paraId="74876EB0" w14:textId="77777777" w:rsidR="000A07F0" w:rsidRPr="007F7E2B" w:rsidRDefault="000A07F0">
      <w:pPr>
        <w:pBdr>
          <w:top w:val="nil"/>
          <w:left w:val="nil"/>
          <w:bottom w:val="nil"/>
          <w:right w:val="nil"/>
          <w:between w:val="nil"/>
        </w:pBdr>
        <w:spacing w:before="0" w:after="160" w:line="259" w:lineRule="auto"/>
        <w:rPr>
          <w:ins w:id="3889" w:author="V2" w:date="2025-04-14T14:19:00Z" w16du:dateUtc="2025-04-14T19:19:00Z"/>
          <w:color w:val="000000" w:themeColor="text1"/>
        </w:rPr>
      </w:pPr>
    </w:p>
    <w:p w14:paraId="673064CC" w14:textId="7987591A" w:rsidR="000A07F0" w:rsidRPr="007F7E2B" w:rsidRDefault="000A07F0">
      <w:pPr>
        <w:pBdr>
          <w:top w:val="nil"/>
          <w:left w:val="nil"/>
          <w:bottom w:val="nil"/>
          <w:right w:val="nil"/>
          <w:between w:val="nil"/>
        </w:pBdr>
        <w:spacing w:before="0" w:after="160" w:line="259" w:lineRule="auto"/>
        <w:rPr>
          <w:ins w:id="3890" w:author="V2" w:date="2025-04-14T14:19:00Z" w16du:dateUtc="2025-04-14T19:19:00Z"/>
          <w:color w:val="000000" w:themeColor="text1"/>
        </w:rPr>
      </w:pPr>
    </w:p>
    <w:p w14:paraId="4B548947" w14:textId="77777777" w:rsidR="000A07F0" w:rsidRPr="007F7E2B" w:rsidRDefault="000A07F0">
      <w:pPr>
        <w:pBdr>
          <w:top w:val="nil"/>
          <w:left w:val="nil"/>
          <w:bottom w:val="nil"/>
          <w:right w:val="nil"/>
          <w:between w:val="nil"/>
        </w:pBdr>
        <w:spacing w:before="0" w:after="160" w:line="259" w:lineRule="auto"/>
        <w:rPr>
          <w:ins w:id="3891" w:author="V2" w:date="2025-04-14T14:19:00Z" w16du:dateUtc="2025-04-14T19:19:00Z"/>
          <w:color w:val="000000" w:themeColor="text1"/>
        </w:rPr>
      </w:pPr>
    </w:p>
    <w:p w14:paraId="3718D77F" w14:textId="77777777" w:rsidR="000A07F0" w:rsidRPr="007F7E2B" w:rsidRDefault="000A07F0">
      <w:pPr>
        <w:pBdr>
          <w:top w:val="nil"/>
          <w:left w:val="nil"/>
          <w:bottom w:val="nil"/>
          <w:right w:val="nil"/>
          <w:between w:val="nil"/>
        </w:pBdr>
        <w:spacing w:before="0" w:after="160" w:line="259" w:lineRule="auto"/>
        <w:rPr>
          <w:ins w:id="3892" w:author="V2" w:date="2025-04-14T14:19:00Z" w16du:dateUtc="2025-04-14T19:19:00Z"/>
          <w:color w:val="000000" w:themeColor="text1"/>
        </w:rPr>
      </w:pPr>
    </w:p>
    <w:p w14:paraId="30BF9325" w14:textId="77777777" w:rsidR="000A07F0" w:rsidRPr="007F7E2B" w:rsidRDefault="000A07F0">
      <w:pPr>
        <w:pBdr>
          <w:top w:val="nil"/>
          <w:left w:val="nil"/>
          <w:bottom w:val="nil"/>
          <w:right w:val="nil"/>
          <w:between w:val="nil"/>
        </w:pBdr>
        <w:spacing w:before="0" w:after="160" w:line="259" w:lineRule="auto"/>
        <w:rPr>
          <w:ins w:id="3893" w:author="V2" w:date="2025-04-14T14:19:00Z" w16du:dateUtc="2025-04-14T19:19:00Z"/>
          <w:color w:val="000000" w:themeColor="text1"/>
        </w:rPr>
      </w:pPr>
    </w:p>
    <w:p w14:paraId="0B883C6E" w14:textId="77777777" w:rsidR="000A07F0" w:rsidRPr="007F7E2B" w:rsidRDefault="000A07F0">
      <w:pPr>
        <w:pBdr>
          <w:top w:val="nil"/>
          <w:left w:val="nil"/>
          <w:bottom w:val="nil"/>
          <w:right w:val="nil"/>
          <w:between w:val="nil"/>
        </w:pBdr>
        <w:spacing w:before="0" w:after="160" w:line="259" w:lineRule="auto"/>
        <w:rPr>
          <w:ins w:id="3894" w:author="V2" w:date="2025-04-14T14:19:00Z" w16du:dateUtc="2025-04-14T19:19:00Z"/>
          <w:color w:val="000000" w:themeColor="text1"/>
        </w:rPr>
      </w:pPr>
    </w:p>
    <w:p w14:paraId="3230CFA0" w14:textId="77777777" w:rsidR="000A07F0" w:rsidRPr="007F7E2B" w:rsidRDefault="000A07F0">
      <w:pPr>
        <w:pBdr>
          <w:top w:val="nil"/>
          <w:left w:val="nil"/>
          <w:bottom w:val="nil"/>
          <w:right w:val="nil"/>
          <w:between w:val="nil"/>
        </w:pBdr>
        <w:spacing w:before="0" w:after="160" w:line="259" w:lineRule="auto"/>
        <w:rPr>
          <w:ins w:id="3895" w:author="V2" w:date="2025-04-14T14:19:00Z" w16du:dateUtc="2025-04-14T19:19:00Z"/>
          <w:color w:val="000000" w:themeColor="text1"/>
        </w:rPr>
      </w:pPr>
    </w:p>
    <w:p w14:paraId="4ECDFD23" w14:textId="77777777" w:rsidR="000A07F0" w:rsidRPr="007F7E2B" w:rsidRDefault="000A07F0">
      <w:pPr>
        <w:pBdr>
          <w:top w:val="nil"/>
          <w:left w:val="nil"/>
          <w:bottom w:val="nil"/>
          <w:right w:val="nil"/>
          <w:between w:val="nil"/>
        </w:pBdr>
        <w:spacing w:before="0" w:after="160" w:line="259" w:lineRule="auto"/>
        <w:rPr>
          <w:ins w:id="3896" w:author="V2" w:date="2025-04-14T14:19:00Z" w16du:dateUtc="2025-04-14T19:19:00Z"/>
          <w:color w:val="000000" w:themeColor="text1"/>
        </w:rPr>
      </w:pPr>
    </w:p>
    <w:p w14:paraId="58E2FE13" w14:textId="77777777" w:rsidR="000A07F0" w:rsidRPr="007F7E2B" w:rsidRDefault="000A07F0">
      <w:pPr>
        <w:pBdr>
          <w:top w:val="nil"/>
          <w:left w:val="nil"/>
          <w:bottom w:val="nil"/>
          <w:right w:val="nil"/>
          <w:between w:val="nil"/>
        </w:pBdr>
        <w:spacing w:before="0" w:after="160" w:line="259" w:lineRule="auto"/>
        <w:rPr>
          <w:ins w:id="3897" w:author="V2" w:date="2025-04-14T14:19:00Z" w16du:dateUtc="2025-04-14T19:19:00Z"/>
          <w:color w:val="000000" w:themeColor="text1"/>
        </w:rPr>
      </w:pPr>
    </w:p>
    <w:p w14:paraId="2575C94B" w14:textId="77777777" w:rsidR="000A07F0" w:rsidRPr="007F7E2B" w:rsidRDefault="000A07F0">
      <w:pPr>
        <w:pBdr>
          <w:top w:val="nil"/>
          <w:left w:val="nil"/>
          <w:bottom w:val="nil"/>
          <w:right w:val="nil"/>
          <w:between w:val="nil"/>
        </w:pBdr>
        <w:spacing w:before="0" w:after="160" w:line="259" w:lineRule="auto"/>
        <w:rPr>
          <w:ins w:id="3898" w:author="V2" w:date="2025-04-14T14:19:00Z" w16du:dateUtc="2025-04-14T19:19:00Z"/>
          <w:color w:val="000000" w:themeColor="text1"/>
        </w:rPr>
      </w:pPr>
    </w:p>
    <w:p w14:paraId="59098CF8" w14:textId="77777777" w:rsidR="000A07F0" w:rsidRPr="007F7E2B" w:rsidRDefault="000A07F0">
      <w:pPr>
        <w:pBdr>
          <w:top w:val="nil"/>
          <w:left w:val="nil"/>
          <w:bottom w:val="nil"/>
          <w:right w:val="nil"/>
          <w:between w:val="nil"/>
        </w:pBdr>
        <w:spacing w:before="0" w:after="160" w:line="259" w:lineRule="auto"/>
        <w:rPr>
          <w:ins w:id="3899" w:author="V2" w:date="2025-04-14T14:19:00Z" w16du:dateUtc="2025-04-14T19:19:00Z"/>
          <w:color w:val="000000" w:themeColor="text1"/>
        </w:rPr>
      </w:pPr>
    </w:p>
    <w:p w14:paraId="537770AC" w14:textId="77777777" w:rsidR="000A07F0" w:rsidRPr="007F7E2B" w:rsidRDefault="000A07F0">
      <w:pPr>
        <w:pBdr>
          <w:top w:val="nil"/>
          <w:left w:val="nil"/>
          <w:bottom w:val="nil"/>
          <w:right w:val="nil"/>
          <w:between w:val="nil"/>
        </w:pBdr>
        <w:spacing w:before="0" w:after="160" w:line="259" w:lineRule="auto"/>
        <w:rPr>
          <w:ins w:id="3900" w:author="V2" w:date="2025-04-14T14:19:00Z" w16du:dateUtc="2025-04-14T19:19:00Z"/>
          <w:color w:val="000000" w:themeColor="text1"/>
        </w:rPr>
      </w:pPr>
    </w:p>
    <w:p w14:paraId="7E54C3E9" w14:textId="77777777" w:rsidR="000A07F0" w:rsidRPr="007F7E2B" w:rsidRDefault="000A07F0">
      <w:pPr>
        <w:pBdr>
          <w:top w:val="nil"/>
          <w:left w:val="nil"/>
          <w:bottom w:val="nil"/>
          <w:right w:val="nil"/>
          <w:between w:val="nil"/>
        </w:pBdr>
        <w:spacing w:before="0" w:after="160" w:line="259" w:lineRule="auto"/>
        <w:rPr>
          <w:ins w:id="3901" w:author="V2" w:date="2025-04-14T14:19:00Z" w16du:dateUtc="2025-04-14T19:19:00Z"/>
          <w:color w:val="000000" w:themeColor="text1"/>
        </w:rPr>
      </w:pPr>
    </w:p>
    <w:p w14:paraId="58FDDD34" w14:textId="0661FA82" w:rsidR="000A07F0" w:rsidRPr="007F7E2B" w:rsidRDefault="00007617">
      <w:pPr>
        <w:pBdr>
          <w:top w:val="nil"/>
          <w:left w:val="nil"/>
          <w:bottom w:val="nil"/>
          <w:right w:val="nil"/>
          <w:between w:val="nil"/>
        </w:pBdr>
        <w:spacing w:before="0" w:after="160" w:line="259" w:lineRule="auto"/>
        <w:rPr>
          <w:ins w:id="3902" w:author="V2" w:date="2025-04-14T14:19:00Z" w16du:dateUtc="2025-04-14T19:19:00Z"/>
          <w:color w:val="000000" w:themeColor="text1"/>
        </w:rPr>
      </w:pPr>
      <w:ins w:id="3903" w:author="V2" w:date="2025-04-14T14:19:00Z" w16du:dateUtc="2025-04-14T19:19:00Z">
        <w:r w:rsidRPr="007F7E2B">
          <w:rPr>
            <w:b/>
            <w:bCs/>
            <w:color w:val="000000" w:themeColor="text1"/>
          </w:rPr>
          <w:t xml:space="preserve">Project Registration Process--- </w:t>
        </w:r>
        <w:r w:rsidRPr="007F7E2B">
          <w:rPr>
            <w:color w:val="000000" w:themeColor="text1"/>
          </w:rPr>
          <w:t>This process flow diagram illustrates the primary steps associated with project registration through registry functions.</w:t>
        </w:r>
      </w:ins>
    </w:p>
    <w:p w14:paraId="30BE0DA2" w14:textId="77777777" w:rsidR="000A07F0" w:rsidRPr="007F7E2B" w:rsidRDefault="000A07F0">
      <w:pPr>
        <w:pBdr>
          <w:top w:val="nil"/>
          <w:left w:val="nil"/>
          <w:bottom w:val="nil"/>
          <w:right w:val="nil"/>
          <w:between w:val="nil"/>
        </w:pBdr>
        <w:spacing w:before="0" w:after="160" w:line="259" w:lineRule="auto"/>
        <w:rPr>
          <w:ins w:id="3904" w:author="V2" w:date="2025-04-14T14:19:00Z" w16du:dateUtc="2025-04-14T19:19:00Z"/>
          <w:color w:val="000000" w:themeColor="text1"/>
        </w:rPr>
      </w:pPr>
    </w:p>
    <w:p w14:paraId="3F6F2CEB" w14:textId="77777777" w:rsidR="000A07F0" w:rsidRPr="007F7E2B" w:rsidRDefault="000A07F0">
      <w:pPr>
        <w:pBdr>
          <w:top w:val="nil"/>
          <w:left w:val="nil"/>
          <w:bottom w:val="nil"/>
          <w:right w:val="nil"/>
          <w:between w:val="nil"/>
        </w:pBdr>
        <w:spacing w:before="0" w:after="160" w:line="259" w:lineRule="auto"/>
        <w:rPr>
          <w:ins w:id="3905" w:author="V2" w:date="2025-04-14T14:19:00Z" w16du:dateUtc="2025-04-14T19:19:00Z"/>
          <w:color w:val="000000" w:themeColor="text1"/>
        </w:rPr>
      </w:pPr>
    </w:p>
    <w:p w14:paraId="511661F9" w14:textId="77777777" w:rsidR="000A07F0" w:rsidRPr="007F7E2B" w:rsidRDefault="000A07F0">
      <w:pPr>
        <w:pBdr>
          <w:top w:val="nil"/>
          <w:left w:val="nil"/>
          <w:bottom w:val="nil"/>
          <w:right w:val="nil"/>
          <w:between w:val="nil"/>
        </w:pBdr>
        <w:spacing w:before="0" w:after="160" w:line="259" w:lineRule="auto"/>
        <w:rPr>
          <w:ins w:id="3906" w:author="V2" w:date="2025-04-14T14:19:00Z" w16du:dateUtc="2025-04-14T19:19:00Z"/>
          <w:color w:val="000000" w:themeColor="text1"/>
        </w:rPr>
      </w:pPr>
    </w:p>
    <w:p w14:paraId="6167186B" w14:textId="4412E129" w:rsidR="000A07F0" w:rsidRPr="007F7E2B" w:rsidRDefault="000A07F0">
      <w:pPr>
        <w:pBdr>
          <w:top w:val="nil"/>
          <w:left w:val="nil"/>
          <w:bottom w:val="nil"/>
          <w:right w:val="nil"/>
          <w:between w:val="nil"/>
        </w:pBdr>
        <w:spacing w:before="0" w:after="160" w:line="259" w:lineRule="auto"/>
        <w:rPr>
          <w:ins w:id="3907" w:author="V2" w:date="2025-04-14T14:19:00Z" w16du:dateUtc="2025-04-14T19:19:00Z"/>
          <w:color w:val="000000" w:themeColor="text1"/>
          <w:sz w:val="32"/>
          <w:szCs w:val="32"/>
        </w:rPr>
      </w:pPr>
      <w:ins w:id="3908" w:author="V2" w:date="2025-04-14T14:19:00Z" w16du:dateUtc="2025-04-14T19:19:00Z">
        <w:r w:rsidRPr="007F7E2B">
          <w:rPr>
            <w:noProof/>
            <w:color w:val="7030A0"/>
            <w:sz w:val="32"/>
            <w:szCs w:val="32"/>
          </w:rPr>
          <mc:AlternateContent>
            <mc:Choice Requires="wps">
              <w:drawing>
                <wp:anchor distT="0" distB="0" distL="114300" distR="114300" simplePos="0" relativeHeight="251658240" behindDoc="0" locked="0" layoutInCell="1" allowOverlap="1" wp14:anchorId="48A96E13" wp14:editId="0E0196CB">
                  <wp:simplePos x="0" y="0"/>
                  <wp:positionH relativeFrom="column">
                    <wp:posOffset>-38100</wp:posOffset>
                  </wp:positionH>
                  <wp:positionV relativeFrom="paragraph">
                    <wp:posOffset>224473</wp:posOffset>
                  </wp:positionV>
                  <wp:extent cx="6566535" cy="4591050"/>
                  <wp:effectExtent l="0" t="0" r="24765" b="19050"/>
                  <wp:wrapNone/>
                  <wp:docPr id="1218017652" name="Text Box 2"/>
                  <wp:cNvGraphicFramePr/>
                  <a:graphic xmlns:a="http://schemas.openxmlformats.org/drawingml/2006/main">
                    <a:graphicData uri="http://schemas.microsoft.com/office/word/2010/wordprocessingShape">
                      <wps:wsp>
                        <wps:cNvSpPr txBox="1"/>
                        <wps:spPr>
                          <a:xfrm>
                            <a:off x="0" y="0"/>
                            <a:ext cx="6566535" cy="4591050"/>
                          </a:xfrm>
                          <a:prstGeom prst="rect">
                            <a:avLst/>
                          </a:prstGeom>
                          <a:solidFill>
                            <a:schemeClr val="lt1"/>
                          </a:solidFill>
                          <a:ln w="6350">
                            <a:solidFill>
                              <a:prstClr val="black"/>
                            </a:solidFill>
                          </a:ln>
                        </wps:spPr>
                        <wps:txbx>
                          <w:txbxContent>
                            <w:p w14:paraId="253FC862" w14:textId="0AC9F350" w:rsidR="00F4204B" w:rsidRDefault="00F4204B">
                              <w:pPr>
                                <w:rPr>
                                  <w:ins w:id="3909" w:author="V2" w:date="2025-04-14T14:19:00Z" w16du:dateUtc="2025-04-14T19:19:00Z"/>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96E13" id="_x0000_s1028" type="#_x0000_t202" style="position:absolute;margin-left:-3pt;margin-top:17.7pt;width:517.05pt;height:36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" fillcolor="white [3201]" strokeweight=".5pt">
                  <v:textbox>
                    <w:txbxContent>
                      <w:p w14:paraId="253FC862" w14:textId="0AC9F350" w:rsidR="00F4204B" w:rsidRDefault="00F4204B">
                        <w:pPr>
                          <w:rPr>
                            <w:ins w:id="3910" w:author="V2" w:date="2025-04-14T14:19:00Z" w16du:dateUtc="2025-04-14T19:19:00Z"/>
                          </w:rPr>
                        </w:pPr>
                      </w:p>
                    </w:txbxContent>
                  </v:textbox>
                </v:shape>
              </w:pict>
            </mc:Fallback>
          </mc:AlternateContent>
        </w:r>
      </w:ins>
    </w:p>
    <w:p w14:paraId="54FC76B1" w14:textId="1F342AD9" w:rsidR="003E0D1C" w:rsidRPr="007F7E2B" w:rsidRDefault="005018C1">
      <w:pPr>
        <w:pBdr>
          <w:top w:val="nil"/>
          <w:left w:val="nil"/>
          <w:bottom w:val="nil"/>
          <w:right w:val="nil"/>
          <w:between w:val="nil"/>
        </w:pBdr>
        <w:spacing w:before="0" w:after="160" w:line="259" w:lineRule="auto"/>
        <w:rPr>
          <w:ins w:id="3911" w:author="V2" w:date="2025-04-14T14:19:00Z" w16du:dateUtc="2025-04-14T19:19:00Z"/>
          <w:color w:val="7030A0"/>
          <w:sz w:val="32"/>
          <w:szCs w:val="32"/>
        </w:rPr>
      </w:pPr>
      <w:ins w:id="3912" w:author="V2" w:date="2025-04-14T14:19:00Z" w16du:dateUtc="2025-04-14T19:19:00Z">
        <w:r w:rsidRPr="007F7E2B">
          <w:rPr>
            <w:noProof/>
            <w:color w:val="7030A0"/>
            <w:sz w:val="32"/>
            <w:szCs w:val="32"/>
          </w:rPr>
          <mc:AlternateContent>
            <mc:Choice Requires="wps">
              <w:drawing>
                <wp:anchor distT="0" distB="0" distL="114300" distR="114300" simplePos="0" relativeHeight="251658251" behindDoc="0" locked="0" layoutInCell="1" allowOverlap="1" wp14:anchorId="6298674B" wp14:editId="3EFAAC0C">
                  <wp:simplePos x="0" y="0"/>
                  <wp:positionH relativeFrom="column">
                    <wp:posOffset>3033713</wp:posOffset>
                  </wp:positionH>
                  <wp:positionV relativeFrom="paragraph">
                    <wp:posOffset>314643</wp:posOffset>
                  </wp:positionV>
                  <wp:extent cx="376237" cy="100012"/>
                  <wp:effectExtent l="0" t="19050" r="43180" b="33655"/>
                  <wp:wrapNone/>
                  <wp:docPr id="71415524" name="Arrow: Right 10"/>
                  <wp:cNvGraphicFramePr/>
                  <a:graphic xmlns:a="http://schemas.openxmlformats.org/drawingml/2006/main">
                    <a:graphicData uri="http://schemas.microsoft.com/office/word/2010/wordprocessingShape">
                      <wps:wsp>
                        <wps:cNvSpPr/>
                        <wps:spPr>
                          <a:xfrm>
                            <a:off x="0" y="0"/>
                            <a:ext cx="376237" cy="10001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4E070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26" type="#_x0000_t13" style="position:absolute;margin-left:238.9pt;margin-top:24.8pt;width:29.6pt;height:7.85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" adj="18729" fillcolor="#4472c4 [3204]" strokecolor="#09101d [484]" strokeweight="1pt"/>
              </w:pict>
            </mc:Fallback>
          </mc:AlternateContent>
        </w:r>
        <w:r w:rsidRPr="007F7E2B">
          <w:rPr>
            <w:noProof/>
            <w:color w:val="7030A0"/>
            <w:sz w:val="32"/>
            <w:szCs w:val="32"/>
          </w:rPr>
          <mc:AlternateContent>
            <mc:Choice Requires="wps">
              <w:drawing>
                <wp:anchor distT="0" distB="0" distL="114300" distR="114300" simplePos="0" relativeHeight="251658250" behindDoc="0" locked="0" layoutInCell="1" allowOverlap="1" wp14:anchorId="197C8EF9" wp14:editId="69188A03">
                  <wp:simplePos x="0" y="0"/>
                  <wp:positionH relativeFrom="column">
                    <wp:posOffset>1319213</wp:posOffset>
                  </wp:positionH>
                  <wp:positionV relativeFrom="paragraph">
                    <wp:posOffset>371793</wp:posOffset>
                  </wp:positionV>
                  <wp:extent cx="238125" cy="138112"/>
                  <wp:effectExtent l="0" t="19050" r="47625" b="33655"/>
                  <wp:wrapNone/>
                  <wp:docPr id="1930013707" name="Arrow: Right 9"/>
                  <wp:cNvGraphicFramePr/>
                  <a:graphic xmlns:a="http://schemas.openxmlformats.org/drawingml/2006/main">
                    <a:graphicData uri="http://schemas.microsoft.com/office/word/2010/wordprocessingShape">
                      <wps:wsp>
                        <wps:cNvSpPr/>
                        <wps:spPr>
                          <a:xfrm>
                            <a:off x="0" y="0"/>
                            <a:ext cx="238125" cy="13811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92D9E6" id="Arrow: Right 9" o:spid="_x0000_s1026" type="#_x0000_t13" style="position:absolute;margin-left:103.9pt;margin-top:29.3pt;width:18.75pt;height:10.85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" adj="15336" fillcolor="#4472c4 [3204]" strokecolor="#09101d [484]" strokeweight="1pt"/>
              </w:pict>
            </mc:Fallback>
          </mc:AlternateContent>
        </w:r>
        <w:r w:rsidRPr="007F7E2B">
          <w:rPr>
            <w:noProof/>
            <w:color w:val="7030A0"/>
            <w:sz w:val="32"/>
            <w:szCs w:val="32"/>
          </w:rPr>
          <mc:AlternateContent>
            <mc:Choice Requires="wps">
              <w:drawing>
                <wp:anchor distT="0" distB="0" distL="114300" distR="114300" simplePos="0" relativeHeight="251658242" behindDoc="0" locked="0" layoutInCell="1" allowOverlap="1" wp14:anchorId="1FA5018C" wp14:editId="5A20CE09">
                  <wp:simplePos x="0" y="0"/>
                  <wp:positionH relativeFrom="column">
                    <wp:posOffset>1638299</wp:posOffset>
                  </wp:positionH>
                  <wp:positionV relativeFrom="paragraph">
                    <wp:posOffset>5080</wp:posOffset>
                  </wp:positionV>
                  <wp:extent cx="1343025" cy="800100"/>
                  <wp:effectExtent l="0" t="0" r="28575" b="19050"/>
                  <wp:wrapNone/>
                  <wp:docPr id="510908656" name="Text Box 3"/>
                  <wp:cNvGraphicFramePr/>
                  <a:graphic xmlns:a="http://schemas.openxmlformats.org/drawingml/2006/main">
                    <a:graphicData uri="http://schemas.microsoft.com/office/word/2010/wordprocessingShape">
                      <wps:wsp>
                        <wps:cNvSpPr txBox="1"/>
                        <wps:spPr>
                          <a:xfrm>
                            <a:off x="0" y="0"/>
                            <a:ext cx="1343025" cy="800100"/>
                          </a:xfrm>
                          <a:prstGeom prst="rect">
                            <a:avLst/>
                          </a:prstGeom>
                          <a:solidFill>
                            <a:sysClr val="window" lastClr="FFFFFF"/>
                          </a:solidFill>
                          <a:ln w="6350">
                            <a:solidFill>
                              <a:prstClr val="black"/>
                            </a:solidFill>
                          </a:ln>
                        </wps:spPr>
                        <wps:txbx>
                          <w:txbxContent>
                            <w:p w14:paraId="39F93BFD" w14:textId="6093F6CE" w:rsidR="00E22110" w:rsidRPr="0069648C" w:rsidRDefault="00E22110" w:rsidP="00E22110">
                              <w:pPr>
                                <w:rPr>
                                  <w:ins w:id="3913" w:author="V2" w:date="2025-04-14T14:19:00Z" w16du:dateUtc="2025-04-14T19:19:00Z"/>
                                  <w:rFonts w:ascii="Garamond" w:hAnsi="Garamond"/>
                                  <w:sz w:val="18"/>
                                  <w:szCs w:val="18"/>
                                </w:rPr>
                              </w:pPr>
                              <w:ins w:id="3914" w:author="V2" w:date="2025-04-14T14:19:00Z" w16du:dateUtc="2025-04-14T19:19:00Z">
                                <w:r w:rsidRPr="0069648C">
                                  <w:rPr>
                                    <w:rFonts w:ascii="Garamond" w:hAnsi="Garamond"/>
                                    <w:sz w:val="18"/>
                                    <w:szCs w:val="18"/>
                                  </w:rPr>
                                  <w:t>Registry performs completeness and conformance review and VCC issuance</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5018C" id="Text Box 3" o:spid="_x0000_s1029" type="#_x0000_t202" style="position:absolute;margin-left:129pt;margin-top:.4pt;width:105.75pt;height:6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" fillcolor="window" strokeweight=".5pt">
                  <v:textbox>
                    <w:txbxContent>
                      <w:p w14:paraId="39F93BFD" w14:textId="6093F6CE" w:rsidR="00E22110" w:rsidRPr="0069648C" w:rsidRDefault="00E22110" w:rsidP="00E22110">
                        <w:pPr>
                          <w:rPr>
                            <w:ins w:id="3915" w:author="V2" w:date="2025-04-14T14:19:00Z" w16du:dateUtc="2025-04-14T19:19:00Z"/>
                            <w:rFonts w:ascii="Garamond" w:hAnsi="Garamond"/>
                            <w:sz w:val="18"/>
                            <w:szCs w:val="18"/>
                          </w:rPr>
                        </w:pPr>
                        <w:ins w:id="3916" w:author="V2" w:date="2025-04-14T14:19:00Z" w16du:dateUtc="2025-04-14T19:19:00Z">
                          <w:r w:rsidRPr="0069648C">
                            <w:rPr>
                              <w:rFonts w:ascii="Garamond" w:hAnsi="Garamond"/>
                              <w:sz w:val="18"/>
                              <w:szCs w:val="18"/>
                            </w:rPr>
                            <w:t>Registry performs completeness and conformance review and VCC issuance</w:t>
                          </w:r>
                        </w:ins>
                      </w:p>
                    </w:txbxContent>
                  </v:textbox>
                </v:shape>
              </w:pict>
            </mc:Fallback>
          </mc:AlternateContent>
        </w:r>
        <w:r w:rsidRPr="007F7E2B">
          <w:rPr>
            <w:noProof/>
            <w:color w:val="7030A0"/>
            <w:sz w:val="32"/>
            <w:szCs w:val="32"/>
          </w:rPr>
          <mc:AlternateContent>
            <mc:Choice Requires="wps">
              <w:drawing>
                <wp:anchor distT="0" distB="0" distL="114300" distR="114300" simplePos="0" relativeHeight="251658243" behindDoc="0" locked="0" layoutInCell="1" allowOverlap="1" wp14:anchorId="3F08187C" wp14:editId="40635338">
                  <wp:simplePos x="0" y="0"/>
                  <wp:positionH relativeFrom="column">
                    <wp:posOffset>3509963</wp:posOffset>
                  </wp:positionH>
                  <wp:positionV relativeFrom="paragraph">
                    <wp:posOffset>43180</wp:posOffset>
                  </wp:positionV>
                  <wp:extent cx="2138362" cy="681038"/>
                  <wp:effectExtent l="0" t="0" r="14605" b="24130"/>
                  <wp:wrapNone/>
                  <wp:docPr id="778466728" name="Text Box 3"/>
                  <wp:cNvGraphicFramePr/>
                  <a:graphic xmlns:a="http://schemas.openxmlformats.org/drawingml/2006/main">
                    <a:graphicData uri="http://schemas.microsoft.com/office/word/2010/wordprocessingShape">
                      <wps:wsp>
                        <wps:cNvSpPr txBox="1"/>
                        <wps:spPr>
                          <a:xfrm>
                            <a:off x="0" y="0"/>
                            <a:ext cx="2138362" cy="681038"/>
                          </a:xfrm>
                          <a:prstGeom prst="rect">
                            <a:avLst/>
                          </a:prstGeom>
                          <a:solidFill>
                            <a:sysClr val="window" lastClr="FFFFFF"/>
                          </a:solidFill>
                          <a:ln w="6350">
                            <a:solidFill>
                              <a:prstClr val="black"/>
                            </a:solidFill>
                          </a:ln>
                        </wps:spPr>
                        <wps:txbx>
                          <w:txbxContent>
                            <w:p w14:paraId="4B688D66" w14:textId="36CF2C2C" w:rsidR="005018C1" w:rsidRPr="0069648C" w:rsidRDefault="005018C1" w:rsidP="005018C1">
                              <w:pPr>
                                <w:rPr>
                                  <w:ins w:id="3917" w:author="V2" w:date="2025-04-14T14:19:00Z" w16du:dateUtc="2025-04-14T19:19:00Z"/>
                                  <w:rFonts w:ascii="Garamond" w:hAnsi="Garamond"/>
                                  <w:sz w:val="18"/>
                                  <w:szCs w:val="18"/>
                                </w:rPr>
                              </w:pPr>
                              <w:ins w:id="3918" w:author="V2" w:date="2025-04-14T14:19:00Z" w16du:dateUtc="2025-04-14T19:19:00Z">
                                <w:r w:rsidRPr="0069648C">
                                  <w:rPr>
                                    <w:rFonts w:ascii="Garamond" w:hAnsi="Garamond"/>
                                    <w:sz w:val="18"/>
                                    <w:szCs w:val="18"/>
                                  </w:rPr>
                                  <w:t xml:space="preserve">Registry </w:t>
                                </w:r>
                                <w:r>
                                  <w:rPr>
                                    <w:rFonts w:ascii="Garamond" w:hAnsi="Garamond"/>
                                    <w:sz w:val="18"/>
                                    <w:szCs w:val="18"/>
                                  </w:rPr>
                                  <w:t>reviews VCC records, performs automated checks and serializes VCC’s</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8187C" id="_x0000_s1030" type="#_x0000_t202" style="position:absolute;margin-left:276.4pt;margin-top:3.4pt;width:168.35pt;height:53.6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" fillcolor="window" strokeweight=".5pt">
                  <v:textbox>
                    <w:txbxContent>
                      <w:p w14:paraId="4B688D66" w14:textId="36CF2C2C" w:rsidR="005018C1" w:rsidRPr="0069648C" w:rsidRDefault="005018C1" w:rsidP="005018C1">
                        <w:pPr>
                          <w:rPr>
                            <w:ins w:id="3919" w:author="V2" w:date="2025-04-14T14:19:00Z" w16du:dateUtc="2025-04-14T19:19:00Z"/>
                            <w:rFonts w:ascii="Garamond" w:hAnsi="Garamond"/>
                            <w:sz w:val="18"/>
                            <w:szCs w:val="18"/>
                          </w:rPr>
                        </w:pPr>
                        <w:ins w:id="3920" w:author="V2" w:date="2025-04-14T14:19:00Z" w16du:dateUtc="2025-04-14T19:19:00Z">
                          <w:r w:rsidRPr="0069648C">
                            <w:rPr>
                              <w:rFonts w:ascii="Garamond" w:hAnsi="Garamond"/>
                              <w:sz w:val="18"/>
                              <w:szCs w:val="18"/>
                            </w:rPr>
                            <w:t xml:space="preserve">Registry </w:t>
                          </w:r>
                          <w:r>
                            <w:rPr>
                              <w:rFonts w:ascii="Garamond" w:hAnsi="Garamond"/>
                              <w:sz w:val="18"/>
                              <w:szCs w:val="18"/>
                            </w:rPr>
                            <w:t>reviews VCC records, performs automated checks and serializes VCC’s</w:t>
                          </w:r>
                        </w:ins>
                      </w:p>
                    </w:txbxContent>
                  </v:textbox>
                </v:shape>
              </w:pict>
            </mc:Fallback>
          </mc:AlternateContent>
        </w:r>
        <w:r w:rsidR="007D286E" w:rsidRPr="007F7E2B">
          <w:rPr>
            <w:noProof/>
            <w:color w:val="7030A0"/>
            <w:sz w:val="32"/>
            <w:szCs w:val="32"/>
          </w:rPr>
          <mc:AlternateContent>
            <mc:Choice Requires="wps">
              <w:drawing>
                <wp:anchor distT="0" distB="0" distL="114300" distR="114300" simplePos="0" relativeHeight="251658241" behindDoc="0" locked="0" layoutInCell="1" allowOverlap="1" wp14:anchorId="720E7FCF" wp14:editId="33258E56">
                  <wp:simplePos x="0" y="0"/>
                  <wp:positionH relativeFrom="column">
                    <wp:posOffset>52389</wp:posOffset>
                  </wp:positionH>
                  <wp:positionV relativeFrom="paragraph">
                    <wp:posOffset>43180</wp:posOffset>
                  </wp:positionV>
                  <wp:extent cx="1243012" cy="737870"/>
                  <wp:effectExtent l="0" t="0" r="14605" b="24130"/>
                  <wp:wrapNone/>
                  <wp:docPr id="1210170443" name="Text Box 3"/>
                  <wp:cNvGraphicFramePr/>
                  <a:graphic xmlns:a="http://schemas.openxmlformats.org/drawingml/2006/main">
                    <a:graphicData uri="http://schemas.microsoft.com/office/word/2010/wordprocessingShape">
                      <wps:wsp>
                        <wps:cNvSpPr txBox="1"/>
                        <wps:spPr>
                          <a:xfrm>
                            <a:off x="0" y="0"/>
                            <a:ext cx="1243012" cy="737870"/>
                          </a:xfrm>
                          <a:prstGeom prst="rect">
                            <a:avLst/>
                          </a:prstGeom>
                          <a:solidFill>
                            <a:schemeClr val="lt1"/>
                          </a:solidFill>
                          <a:ln w="6350">
                            <a:solidFill>
                              <a:prstClr val="black"/>
                            </a:solidFill>
                          </a:ln>
                        </wps:spPr>
                        <wps:txbx>
                          <w:txbxContent>
                            <w:p w14:paraId="636DF42B" w14:textId="1A09C2FD" w:rsidR="00F4204B" w:rsidRPr="0069648C" w:rsidRDefault="00F4204B">
                              <w:pPr>
                                <w:rPr>
                                  <w:ins w:id="3921" w:author="V2" w:date="2025-04-14T14:19:00Z" w16du:dateUtc="2025-04-14T19:19:00Z"/>
                                  <w:rFonts w:ascii="Garamond" w:hAnsi="Garamond"/>
                                  <w:sz w:val="18"/>
                                  <w:szCs w:val="18"/>
                                </w:rPr>
                              </w:pPr>
                              <w:ins w:id="3922" w:author="V2" w:date="2025-04-14T14:19:00Z" w16du:dateUtc="2025-04-14T19:19:00Z">
                                <w:r w:rsidRPr="0069648C">
                                  <w:rPr>
                                    <w:rFonts w:ascii="Garamond" w:hAnsi="Garamond"/>
                                    <w:sz w:val="18"/>
                                    <w:szCs w:val="18"/>
                                  </w:rPr>
                                  <w:t xml:space="preserve">Project Proponent </w:t>
                                </w:r>
                                <w:r w:rsidR="00614F99" w:rsidRPr="0069648C">
                                  <w:rPr>
                                    <w:rFonts w:ascii="Garamond" w:hAnsi="Garamond"/>
                                    <w:sz w:val="18"/>
                                    <w:szCs w:val="18"/>
                                  </w:rPr>
                                  <w:t>s</w:t>
                                </w:r>
                                <w:r w:rsidRPr="0069648C">
                                  <w:rPr>
                                    <w:rFonts w:ascii="Garamond" w:hAnsi="Garamond"/>
                                    <w:sz w:val="18"/>
                                    <w:szCs w:val="18"/>
                                  </w:rPr>
                                  <w:t xml:space="preserve">ubmits </w:t>
                                </w:r>
                                <w:r w:rsidR="00614F99" w:rsidRPr="0069648C">
                                  <w:rPr>
                                    <w:rFonts w:ascii="Garamond" w:hAnsi="Garamond"/>
                                    <w:sz w:val="18"/>
                                    <w:szCs w:val="18"/>
                                  </w:rPr>
                                  <w:t>project documents to Registry</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E7FCF" id="_x0000_s1031" type="#_x0000_t202" style="position:absolute;margin-left:4.15pt;margin-top:3.4pt;width:97.85pt;height:58.1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" fillcolor="white [3201]" strokeweight=".5pt">
                  <v:textbox>
                    <w:txbxContent>
                      <w:p w14:paraId="636DF42B" w14:textId="1A09C2FD" w:rsidR="00F4204B" w:rsidRPr="0069648C" w:rsidRDefault="00F4204B">
                        <w:pPr>
                          <w:rPr>
                            <w:ins w:id="3923" w:author="V2" w:date="2025-04-14T14:19:00Z" w16du:dateUtc="2025-04-14T19:19:00Z"/>
                            <w:rFonts w:ascii="Garamond" w:hAnsi="Garamond"/>
                            <w:sz w:val="18"/>
                            <w:szCs w:val="18"/>
                          </w:rPr>
                        </w:pPr>
                        <w:ins w:id="3924" w:author="V2" w:date="2025-04-14T14:19:00Z" w16du:dateUtc="2025-04-14T19:19:00Z">
                          <w:r w:rsidRPr="0069648C">
                            <w:rPr>
                              <w:rFonts w:ascii="Garamond" w:hAnsi="Garamond"/>
                              <w:sz w:val="18"/>
                              <w:szCs w:val="18"/>
                            </w:rPr>
                            <w:t xml:space="preserve">Project Proponent </w:t>
                          </w:r>
                          <w:r w:rsidR="00614F99" w:rsidRPr="0069648C">
                            <w:rPr>
                              <w:rFonts w:ascii="Garamond" w:hAnsi="Garamond"/>
                              <w:sz w:val="18"/>
                              <w:szCs w:val="18"/>
                            </w:rPr>
                            <w:t>s</w:t>
                          </w:r>
                          <w:r w:rsidRPr="0069648C">
                            <w:rPr>
                              <w:rFonts w:ascii="Garamond" w:hAnsi="Garamond"/>
                              <w:sz w:val="18"/>
                              <w:szCs w:val="18"/>
                            </w:rPr>
                            <w:t xml:space="preserve">ubmits </w:t>
                          </w:r>
                          <w:r w:rsidR="00614F99" w:rsidRPr="0069648C">
                            <w:rPr>
                              <w:rFonts w:ascii="Garamond" w:hAnsi="Garamond"/>
                              <w:sz w:val="18"/>
                              <w:szCs w:val="18"/>
                            </w:rPr>
                            <w:t>project documents to Registry</w:t>
                          </w:r>
                        </w:ins>
                      </w:p>
                    </w:txbxContent>
                  </v:textbox>
                </v:shape>
              </w:pict>
            </mc:Fallback>
          </mc:AlternateContent>
        </w:r>
      </w:ins>
    </w:p>
    <w:p w14:paraId="540D9463" w14:textId="54BF259D" w:rsidR="003E0D1C" w:rsidRPr="007F7E2B" w:rsidRDefault="005018C1">
      <w:pPr>
        <w:pBdr>
          <w:top w:val="nil"/>
          <w:left w:val="nil"/>
          <w:bottom w:val="nil"/>
          <w:right w:val="nil"/>
          <w:between w:val="nil"/>
        </w:pBdr>
        <w:spacing w:before="0" w:after="160" w:line="259" w:lineRule="auto"/>
        <w:rPr>
          <w:ins w:id="3925" w:author="V2" w:date="2025-04-14T14:19:00Z" w16du:dateUtc="2025-04-14T19:19:00Z"/>
          <w:color w:val="7030A0"/>
          <w:sz w:val="32"/>
          <w:szCs w:val="32"/>
        </w:rPr>
      </w:pPr>
      <w:ins w:id="3926" w:author="V2" w:date="2025-04-14T14:19:00Z" w16du:dateUtc="2025-04-14T19:19:00Z">
        <w:r w:rsidRPr="007F7E2B">
          <w:rPr>
            <w:noProof/>
            <w:color w:val="7030A0"/>
            <w:sz w:val="32"/>
            <w:szCs w:val="32"/>
          </w:rPr>
          <mc:AlternateContent>
            <mc:Choice Requires="wps">
              <w:drawing>
                <wp:anchor distT="0" distB="0" distL="114300" distR="114300" simplePos="0" relativeHeight="251658252" behindDoc="0" locked="0" layoutInCell="1" allowOverlap="1" wp14:anchorId="065D3DB0" wp14:editId="7D4EDADC">
                  <wp:simplePos x="0" y="0"/>
                  <wp:positionH relativeFrom="column">
                    <wp:posOffset>4414838</wp:posOffset>
                  </wp:positionH>
                  <wp:positionV relativeFrom="paragraph">
                    <wp:posOffset>364173</wp:posOffset>
                  </wp:positionV>
                  <wp:extent cx="128587" cy="219075"/>
                  <wp:effectExtent l="19050" t="0" r="43180" b="47625"/>
                  <wp:wrapNone/>
                  <wp:docPr id="111404572" name="Arrow: Down 11"/>
                  <wp:cNvGraphicFramePr/>
                  <a:graphic xmlns:a="http://schemas.openxmlformats.org/drawingml/2006/main">
                    <a:graphicData uri="http://schemas.microsoft.com/office/word/2010/wordprocessingShape">
                      <wps:wsp>
                        <wps:cNvSpPr/>
                        <wps:spPr>
                          <a:xfrm>
                            <a:off x="0" y="0"/>
                            <a:ext cx="128587" cy="21907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49834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 o:spid="_x0000_s1026" type="#_x0000_t67" style="position:absolute;margin-left:347.65pt;margin-top:28.7pt;width:10.1pt;height:17.2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" adj="15261" fillcolor="#4472c4 [3204]" strokecolor="#09101d [484]" strokeweight="1pt"/>
              </w:pict>
            </mc:Fallback>
          </mc:AlternateContent>
        </w:r>
      </w:ins>
    </w:p>
    <w:p w14:paraId="75E90E45" w14:textId="7835ACCE" w:rsidR="003E0D1C" w:rsidRPr="007F7E2B" w:rsidRDefault="005018C1">
      <w:pPr>
        <w:pBdr>
          <w:top w:val="nil"/>
          <w:left w:val="nil"/>
          <w:bottom w:val="nil"/>
          <w:right w:val="nil"/>
          <w:between w:val="nil"/>
        </w:pBdr>
        <w:spacing w:before="0" w:after="160" w:line="259" w:lineRule="auto"/>
        <w:rPr>
          <w:ins w:id="3927" w:author="V2" w:date="2025-04-14T14:19:00Z" w16du:dateUtc="2025-04-14T19:19:00Z"/>
          <w:color w:val="7030A0"/>
          <w:sz w:val="32"/>
          <w:szCs w:val="32"/>
        </w:rPr>
      </w:pPr>
      <w:ins w:id="3928" w:author="V2" w:date="2025-04-14T14:19:00Z" w16du:dateUtc="2025-04-14T19:19:00Z">
        <w:r w:rsidRPr="007F7E2B">
          <w:rPr>
            <w:noProof/>
            <w:color w:val="7030A0"/>
            <w:sz w:val="32"/>
            <w:szCs w:val="32"/>
          </w:rPr>
          <mc:AlternateContent>
            <mc:Choice Requires="wps">
              <w:drawing>
                <wp:anchor distT="0" distB="0" distL="114300" distR="114300" simplePos="0" relativeHeight="251658249" behindDoc="0" locked="0" layoutInCell="1" allowOverlap="1" wp14:anchorId="3D8D1A77" wp14:editId="59864F92">
                  <wp:simplePos x="0" y="0"/>
                  <wp:positionH relativeFrom="column">
                    <wp:posOffset>528638</wp:posOffset>
                  </wp:positionH>
                  <wp:positionV relativeFrom="paragraph">
                    <wp:posOffset>42545</wp:posOffset>
                  </wp:positionV>
                  <wp:extent cx="128587" cy="247968"/>
                  <wp:effectExtent l="19050" t="0" r="43180" b="38100"/>
                  <wp:wrapNone/>
                  <wp:docPr id="978892288" name="Arrow: Down 6"/>
                  <wp:cNvGraphicFramePr/>
                  <a:graphic xmlns:a="http://schemas.openxmlformats.org/drawingml/2006/main">
                    <a:graphicData uri="http://schemas.microsoft.com/office/word/2010/wordprocessingShape">
                      <wps:wsp>
                        <wps:cNvSpPr/>
                        <wps:spPr>
                          <a:xfrm>
                            <a:off x="0" y="0"/>
                            <a:ext cx="128587" cy="24796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46B733" id="Arrow: Down 6" o:spid="_x0000_s1026" type="#_x0000_t67" style="position:absolute;margin-left:41.65pt;margin-top:3.35pt;width:10.1pt;height:19.55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" adj="16000" fillcolor="#4472c4 [3204]" strokecolor="#09101d [484]" strokeweight="1pt"/>
              </w:pict>
            </mc:Fallback>
          </mc:AlternateContent>
        </w:r>
        <w:r w:rsidRPr="007F7E2B">
          <w:rPr>
            <w:noProof/>
            <w:color w:val="7030A0"/>
            <w:sz w:val="32"/>
            <w:szCs w:val="32"/>
          </w:rPr>
          <mc:AlternateContent>
            <mc:Choice Requires="wps">
              <w:drawing>
                <wp:anchor distT="0" distB="0" distL="114300" distR="114300" simplePos="0" relativeHeight="251658248" behindDoc="0" locked="0" layoutInCell="1" allowOverlap="1" wp14:anchorId="6CFA3692" wp14:editId="6A160F32">
                  <wp:simplePos x="0" y="0"/>
                  <wp:positionH relativeFrom="margin">
                    <wp:align>left</wp:align>
                  </wp:positionH>
                  <wp:positionV relativeFrom="paragraph">
                    <wp:posOffset>314325</wp:posOffset>
                  </wp:positionV>
                  <wp:extent cx="1343025" cy="1676400"/>
                  <wp:effectExtent l="0" t="0" r="28575" b="19050"/>
                  <wp:wrapNone/>
                  <wp:docPr id="392512585" name="Text Box 3"/>
                  <wp:cNvGraphicFramePr/>
                  <a:graphic xmlns:a="http://schemas.openxmlformats.org/drawingml/2006/main">
                    <a:graphicData uri="http://schemas.microsoft.com/office/word/2010/wordprocessingShape">
                      <wps:wsp>
                        <wps:cNvSpPr txBox="1"/>
                        <wps:spPr>
                          <a:xfrm>
                            <a:off x="0" y="0"/>
                            <a:ext cx="1343025" cy="1676400"/>
                          </a:xfrm>
                          <a:prstGeom prst="rect">
                            <a:avLst/>
                          </a:prstGeom>
                          <a:solidFill>
                            <a:sysClr val="window" lastClr="FFFFFF"/>
                          </a:solidFill>
                          <a:ln w="6350">
                            <a:solidFill>
                              <a:prstClr val="black"/>
                            </a:solidFill>
                          </a:ln>
                        </wps:spPr>
                        <wps:txbx>
                          <w:txbxContent>
                            <w:p w14:paraId="51681975" w14:textId="012F61F0" w:rsidR="005018C1" w:rsidRPr="0069648C" w:rsidRDefault="005018C1" w:rsidP="005018C1">
                              <w:pPr>
                                <w:rPr>
                                  <w:ins w:id="3929" w:author="V2" w:date="2025-04-14T14:19:00Z" w16du:dateUtc="2025-04-14T19:19:00Z"/>
                                  <w:rFonts w:ascii="Garamond" w:hAnsi="Garamond"/>
                                  <w:b/>
                                  <w:bCs/>
                                  <w:sz w:val="18"/>
                                  <w:szCs w:val="18"/>
                                </w:rPr>
                              </w:pPr>
                              <w:ins w:id="3930" w:author="V2" w:date="2025-04-14T14:19:00Z" w16du:dateUtc="2025-04-14T19:19:00Z">
                                <w:r w:rsidRPr="0069648C">
                                  <w:rPr>
                                    <w:rFonts w:ascii="Garamond" w:hAnsi="Garamond"/>
                                    <w:b/>
                                    <w:bCs/>
                                    <w:sz w:val="18"/>
                                    <w:szCs w:val="18"/>
                                  </w:rPr>
                                  <w:t>Document Includes:</w:t>
                                </w:r>
                              </w:ins>
                            </w:p>
                            <w:p w14:paraId="78F24197" w14:textId="256DBE6A" w:rsidR="005018C1" w:rsidRDefault="005018C1" w:rsidP="005018C1">
                              <w:pPr>
                                <w:rPr>
                                  <w:ins w:id="3931" w:author="V2" w:date="2025-04-14T14:19:00Z" w16du:dateUtc="2025-04-14T19:19:00Z"/>
                                  <w:rFonts w:ascii="Garamond" w:hAnsi="Garamond"/>
                                  <w:sz w:val="18"/>
                                  <w:szCs w:val="18"/>
                                </w:rPr>
                              </w:pPr>
                              <w:ins w:id="3932" w:author="V2" w:date="2025-04-14T14:19:00Z" w16du:dateUtc="2025-04-14T19:19:00Z">
                                <w:r>
                                  <w:rPr>
                                    <w:rFonts w:ascii="Garamond" w:hAnsi="Garamond"/>
                                    <w:sz w:val="18"/>
                                    <w:szCs w:val="18"/>
                                  </w:rPr>
                                  <w:t>Completed Project Plan</w:t>
                                </w:r>
                              </w:ins>
                            </w:p>
                            <w:p w14:paraId="7EC82497" w14:textId="2E4D2E10" w:rsidR="005018C1" w:rsidRDefault="005018C1" w:rsidP="005018C1">
                              <w:pPr>
                                <w:rPr>
                                  <w:ins w:id="3933" w:author="V2" w:date="2025-04-14T14:19:00Z" w16du:dateUtc="2025-04-14T19:19:00Z"/>
                                  <w:rFonts w:ascii="Garamond" w:hAnsi="Garamond"/>
                                  <w:sz w:val="18"/>
                                  <w:szCs w:val="18"/>
                                </w:rPr>
                              </w:pPr>
                              <w:ins w:id="3934" w:author="V2" w:date="2025-04-14T14:19:00Z" w16du:dateUtc="2025-04-14T19:19:00Z">
                                <w:r>
                                  <w:rPr>
                                    <w:rFonts w:ascii="Garamond" w:hAnsi="Garamond"/>
                                    <w:sz w:val="18"/>
                                    <w:szCs w:val="18"/>
                                  </w:rPr>
                                  <w:t>Verification Report</w:t>
                                </w:r>
                              </w:ins>
                            </w:p>
                            <w:p w14:paraId="560398B5" w14:textId="563233DA" w:rsidR="005018C1" w:rsidRDefault="005018C1" w:rsidP="005018C1">
                              <w:pPr>
                                <w:rPr>
                                  <w:ins w:id="3935" w:author="V2" w:date="2025-04-14T14:19:00Z" w16du:dateUtc="2025-04-14T19:19:00Z"/>
                                  <w:rFonts w:ascii="Garamond" w:hAnsi="Garamond"/>
                                  <w:sz w:val="18"/>
                                  <w:szCs w:val="18"/>
                                </w:rPr>
                              </w:pPr>
                              <w:ins w:id="3936" w:author="V2" w:date="2025-04-14T14:19:00Z" w16du:dateUtc="2025-04-14T19:19:00Z">
                                <w:r>
                                  <w:rPr>
                                    <w:rFonts w:ascii="Garamond" w:hAnsi="Garamond"/>
                                    <w:sz w:val="18"/>
                                    <w:szCs w:val="18"/>
                                  </w:rPr>
                                  <w:t xml:space="preserve">Verification </w:t>
                                </w:r>
                                <w:r w:rsidR="009B5AD3">
                                  <w:rPr>
                                    <w:rFonts w:ascii="Garamond" w:hAnsi="Garamond"/>
                                    <w:sz w:val="18"/>
                                    <w:szCs w:val="18"/>
                                  </w:rPr>
                                  <w:t>Checklist</w:t>
                                </w:r>
                              </w:ins>
                            </w:p>
                            <w:p w14:paraId="2A1DB957" w14:textId="0ECA00E9" w:rsidR="005018C1" w:rsidRPr="0069648C" w:rsidRDefault="005018C1" w:rsidP="005018C1">
                              <w:pPr>
                                <w:rPr>
                                  <w:ins w:id="3937" w:author="V2" w:date="2025-04-14T14:19:00Z" w16du:dateUtc="2025-04-14T19:19:00Z"/>
                                  <w:rFonts w:ascii="Garamond" w:hAnsi="Garamond"/>
                                  <w:sz w:val="18"/>
                                  <w:szCs w:val="18"/>
                                </w:rPr>
                              </w:pPr>
                              <w:ins w:id="3938" w:author="V2" w:date="2025-04-14T14:19:00Z" w16du:dateUtc="2025-04-14T19:19:00Z">
                                <w:r>
                                  <w:rPr>
                                    <w:rFonts w:ascii="Garamond" w:hAnsi="Garamond"/>
                                    <w:sz w:val="18"/>
                                    <w:szCs w:val="18"/>
                                  </w:rPr>
                                  <w:t>Other, as required</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A3692" id="_x0000_s1032" type="#_x0000_t202" style="position:absolute;margin-left:0;margin-top:24.75pt;width:105.75pt;height:132pt;z-index:251658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" fillcolor="window" strokeweight=".5pt">
                  <v:textbox>
                    <w:txbxContent>
                      <w:p w14:paraId="51681975" w14:textId="012F61F0" w:rsidR="005018C1" w:rsidRPr="0069648C" w:rsidRDefault="005018C1" w:rsidP="005018C1">
                        <w:pPr>
                          <w:rPr>
                            <w:ins w:id="3939" w:author="V2" w:date="2025-04-14T14:19:00Z" w16du:dateUtc="2025-04-14T19:19:00Z"/>
                            <w:rFonts w:ascii="Garamond" w:hAnsi="Garamond"/>
                            <w:b/>
                            <w:bCs/>
                            <w:sz w:val="18"/>
                            <w:szCs w:val="18"/>
                          </w:rPr>
                        </w:pPr>
                        <w:ins w:id="3940" w:author="V2" w:date="2025-04-14T14:19:00Z" w16du:dateUtc="2025-04-14T19:19:00Z">
                          <w:r w:rsidRPr="0069648C">
                            <w:rPr>
                              <w:rFonts w:ascii="Garamond" w:hAnsi="Garamond"/>
                              <w:b/>
                              <w:bCs/>
                              <w:sz w:val="18"/>
                              <w:szCs w:val="18"/>
                            </w:rPr>
                            <w:t>Document Includes:</w:t>
                          </w:r>
                        </w:ins>
                      </w:p>
                      <w:p w14:paraId="78F24197" w14:textId="256DBE6A" w:rsidR="005018C1" w:rsidRDefault="005018C1" w:rsidP="005018C1">
                        <w:pPr>
                          <w:rPr>
                            <w:ins w:id="3941" w:author="V2" w:date="2025-04-14T14:19:00Z" w16du:dateUtc="2025-04-14T19:19:00Z"/>
                            <w:rFonts w:ascii="Garamond" w:hAnsi="Garamond"/>
                            <w:sz w:val="18"/>
                            <w:szCs w:val="18"/>
                          </w:rPr>
                        </w:pPr>
                        <w:ins w:id="3942" w:author="V2" w:date="2025-04-14T14:19:00Z" w16du:dateUtc="2025-04-14T19:19:00Z">
                          <w:r>
                            <w:rPr>
                              <w:rFonts w:ascii="Garamond" w:hAnsi="Garamond"/>
                              <w:sz w:val="18"/>
                              <w:szCs w:val="18"/>
                            </w:rPr>
                            <w:t>Completed Project Plan</w:t>
                          </w:r>
                        </w:ins>
                      </w:p>
                      <w:p w14:paraId="7EC82497" w14:textId="2E4D2E10" w:rsidR="005018C1" w:rsidRDefault="005018C1" w:rsidP="005018C1">
                        <w:pPr>
                          <w:rPr>
                            <w:ins w:id="3943" w:author="V2" w:date="2025-04-14T14:19:00Z" w16du:dateUtc="2025-04-14T19:19:00Z"/>
                            <w:rFonts w:ascii="Garamond" w:hAnsi="Garamond"/>
                            <w:sz w:val="18"/>
                            <w:szCs w:val="18"/>
                          </w:rPr>
                        </w:pPr>
                        <w:ins w:id="3944" w:author="V2" w:date="2025-04-14T14:19:00Z" w16du:dateUtc="2025-04-14T19:19:00Z">
                          <w:r>
                            <w:rPr>
                              <w:rFonts w:ascii="Garamond" w:hAnsi="Garamond"/>
                              <w:sz w:val="18"/>
                              <w:szCs w:val="18"/>
                            </w:rPr>
                            <w:t>Verification Report</w:t>
                          </w:r>
                        </w:ins>
                      </w:p>
                      <w:p w14:paraId="560398B5" w14:textId="563233DA" w:rsidR="005018C1" w:rsidRDefault="005018C1" w:rsidP="005018C1">
                        <w:pPr>
                          <w:rPr>
                            <w:ins w:id="3945" w:author="V2" w:date="2025-04-14T14:19:00Z" w16du:dateUtc="2025-04-14T19:19:00Z"/>
                            <w:rFonts w:ascii="Garamond" w:hAnsi="Garamond"/>
                            <w:sz w:val="18"/>
                            <w:szCs w:val="18"/>
                          </w:rPr>
                        </w:pPr>
                        <w:ins w:id="3946" w:author="V2" w:date="2025-04-14T14:19:00Z" w16du:dateUtc="2025-04-14T19:19:00Z">
                          <w:r>
                            <w:rPr>
                              <w:rFonts w:ascii="Garamond" w:hAnsi="Garamond"/>
                              <w:sz w:val="18"/>
                              <w:szCs w:val="18"/>
                            </w:rPr>
                            <w:t xml:space="preserve">Verification </w:t>
                          </w:r>
                          <w:r w:rsidR="009B5AD3">
                            <w:rPr>
                              <w:rFonts w:ascii="Garamond" w:hAnsi="Garamond"/>
                              <w:sz w:val="18"/>
                              <w:szCs w:val="18"/>
                            </w:rPr>
                            <w:t>Checklist</w:t>
                          </w:r>
                        </w:ins>
                      </w:p>
                      <w:p w14:paraId="2A1DB957" w14:textId="0ECA00E9" w:rsidR="005018C1" w:rsidRPr="0069648C" w:rsidRDefault="005018C1" w:rsidP="005018C1">
                        <w:pPr>
                          <w:rPr>
                            <w:ins w:id="3947" w:author="V2" w:date="2025-04-14T14:19:00Z" w16du:dateUtc="2025-04-14T19:19:00Z"/>
                            <w:rFonts w:ascii="Garamond" w:hAnsi="Garamond"/>
                            <w:sz w:val="18"/>
                            <w:szCs w:val="18"/>
                          </w:rPr>
                        </w:pPr>
                        <w:ins w:id="3948" w:author="V2" w:date="2025-04-14T14:19:00Z" w16du:dateUtc="2025-04-14T19:19:00Z">
                          <w:r>
                            <w:rPr>
                              <w:rFonts w:ascii="Garamond" w:hAnsi="Garamond"/>
                              <w:sz w:val="18"/>
                              <w:szCs w:val="18"/>
                            </w:rPr>
                            <w:t>Other, as required</w:t>
                          </w:r>
                        </w:ins>
                      </w:p>
                    </w:txbxContent>
                  </v:textbox>
                  <w10:wrap anchorx="margin"/>
                </v:shape>
              </w:pict>
            </mc:Fallback>
          </mc:AlternateContent>
        </w:r>
        <w:r w:rsidRPr="007F7E2B">
          <w:rPr>
            <w:noProof/>
            <w:color w:val="7030A0"/>
            <w:sz w:val="32"/>
            <w:szCs w:val="32"/>
          </w:rPr>
          <mc:AlternateContent>
            <mc:Choice Requires="wps">
              <w:drawing>
                <wp:anchor distT="0" distB="0" distL="114300" distR="114300" simplePos="0" relativeHeight="251658244" behindDoc="0" locked="0" layoutInCell="1" allowOverlap="1" wp14:anchorId="48105B95" wp14:editId="6ADB054E">
                  <wp:simplePos x="0" y="0"/>
                  <wp:positionH relativeFrom="column">
                    <wp:posOffset>3538538</wp:posOffset>
                  </wp:positionH>
                  <wp:positionV relativeFrom="paragraph">
                    <wp:posOffset>214313</wp:posOffset>
                  </wp:positionV>
                  <wp:extent cx="2128520" cy="704850"/>
                  <wp:effectExtent l="0" t="0" r="24130" b="19050"/>
                  <wp:wrapNone/>
                  <wp:docPr id="1100488835" name="Text Box 3"/>
                  <wp:cNvGraphicFramePr/>
                  <a:graphic xmlns:a="http://schemas.openxmlformats.org/drawingml/2006/main">
                    <a:graphicData uri="http://schemas.microsoft.com/office/word/2010/wordprocessingShape">
                      <wps:wsp>
                        <wps:cNvSpPr txBox="1"/>
                        <wps:spPr>
                          <a:xfrm>
                            <a:off x="0" y="0"/>
                            <a:ext cx="2128520" cy="704850"/>
                          </a:xfrm>
                          <a:prstGeom prst="rect">
                            <a:avLst/>
                          </a:prstGeom>
                          <a:solidFill>
                            <a:sysClr val="window" lastClr="FFFFFF"/>
                          </a:solidFill>
                          <a:ln w="6350">
                            <a:solidFill>
                              <a:prstClr val="black"/>
                            </a:solidFill>
                          </a:ln>
                        </wps:spPr>
                        <wps:txbx>
                          <w:txbxContent>
                            <w:p w14:paraId="22BC0A8F" w14:textId="2FBFA839" w:rsidR="005018C1" w:rsidRPr="0069648C" w:rsidRDefault="005018C1" w:rsidP="005018C1">
                              <w:pPr>
                                <w:rPr>
                                  <w:ins w:id="3949" w:author="V2" w:date="2025-04-14T14:19:00Z" w16du:dateUtc="2025-04-14T19:19:00Z"/>
                                  <w:rFonts w:ascii="Garamond" w:hAnsi="Garamond"/>
                                  <w:sz w:val="18"/>
                                  <w:szCs w:val="18"/>
                                </w:rPr>
                              </w:pPr>
                              <w:ins w:id="3950" w:author="V2" w:date="2025-04-14T14:19:00Z" w16du:dateUtc="2025-04-14T19:19:00Z">
                                <w:r>
                                  <w:rPr>
                                    <w:rFonts w:ascii="Garamond" w:hAnsi="Garamond"/>
                                    <w:sz w:val="18"/>
                                    <w:szCs w:val="18"/>
                                  </w:rPr>
                                  <w:t xml:space="preserve">The </w:t>
                                </w:r>
                                <w:r w:rsidRPr="0069648C">
                                  <w:rPr>
                                    <w:rFonts w:ascii="Garamond" w:hAnsi="Garamond"/>
                                    <w:sz w:val="18"/>
                                    <w:szCs w:val="18"/>
                                  </w:rPr>
                                  <w:t xml:space="preserve">Registry </w:t>
                                </w:r>
                                <w:r>
                                  <w:rPr>
                                    <w:rFonts w:ascii="Garamond" w:hAnsi="Garamond"/>
                                    <w:sz w:val="18"/>
                                    <w:szCs w:val="18"/>
                                  </w:rPr>
                                  <w:t xml:space="preserve">invoices project proponent for VCC’s issuance levy </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05B95" id="_x0000_s1033" type="#_x0000_t202" style="position:absolute;margin-left:278.65pt;margin-top:16.9pt;width:167.6pt;height:55.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" fillcolor="window" strokeweight=".5pt">
                  <v:textbox>
                    <w:txbxContent>
                      <w:p w14:paraId="22BC0A8F" w14:textId="2FBFA839" w:rsidR="005018C1" w:rsidRPr="0069648C" w:rsidRDefault="005018C1" w:rsidP="005018C1">
                        <w:pPr>
                          <w:rPr>
                            <w:ins w:id="3951" w:author="V2" w:date="2025-04-14T14:19:00Z" w16du:dateUtc="2025-04-14T19:19:00Z"/>
                            <w:rFonts w:ascii="Garamond" w:hAnsi="Garamond"/>
                            <w:sz w:val="18"/>
                            <w:szCs w:val="18"/>
                          </w:rPr>
                        </w:pPr>
                        <w:ins w:id="3952" w:author="V2" w:date="2025-04-14T14:19:00Z" w16du:dateUtc="2025-04-14T19:19:00Z">
                          <w:r>
                            <w:rPr>
                              <w:rFonts w:ascii="Garamond" w:hAnsi="Garamond"/>
                              <w:sz w:val="18"/>
                              <w:szCs w:val="18"/>
                            </w:rPr>
                            <w:t xml:space="preserve">The </w:t>
                          </w:r>
                          <w:r w:rsidRPr="0069648C">
                            <w:rPr>
                              <w:rFonts w:ascii="Garamond" w:hAnsi="Garamond"/>
                              <w:sz w:val="18"/>
                              <w:szCs w:val="18"/>
                            </w:rPr>
                            <w:t xml:space="preserve">Registry </w:t>
                          </w:r>
                          <w:r>
                            <w:rPr>
                              <w:rFonts w:ascii="Garamond" w:hAnsi="Garamond"/>
                              <w:sz w:val="18"/>
                              <w:szCs w:val="18"/>
                            </w:rPr>
                            <w:t xml:space="preserve">invoices project proponent for VCC’s issuance levy </w:t>
                          </w:r>
                        </w:ins>
                      </w:p>
                    </w:txbxContent>
                  </v:textbox>
                </v:shape>
              </w:pict>
            </mc:Fallback>
          </mc:AlternateContent>
        </w:r>
      </w:ins>
    </w:p>
    <w:p w14:paraId="00000314" w14:textId="636EA69D" w:rsidR="00570313" w:rsidRPr="007F7E2B" w:rsidRDefault="005018C1">
      <w:pPr>
        <w:pBdr>
          <w:top w:val="nil"/>
          <w:left w:val="nil"/>
          <w:bottom w:val="nil"/>
          <w:right w:val="nil"/>
          <w:between w:val="nil"/>
        </w:pBdr>
        <w:spacing w:before="0" w:after="160" w:line="259" w:lineRule="auto"/>
        <w:rPr>
          <w:ins w:id="3953" w:author="V2" w:date="2025-04-14T14:19:00Z" w16du:dateUtc="2025-04-14T19:19:00Z"/>
        </w:rPr>
      </w:pPr>
      <w:ins w:id="3954" w:author="V2" w:date="2025-04-14T14:19:00Z" w16du:dateUtc="2025-04-14T19:19:00Z">
        <w:r w:rsidRPr="007F7E2B">
          <w:rPr>
            <w:noProof/>
            <w:color w:val="7030A0"/>
            <w:sz w:val="32"/>
            <w:szCs w:val="32"/>
          </w:rPr>
          <mc:AlternateContent>
            <mc:Choice Requires="wps">
              <w:drawing>
                <wp:anchor distT="0" distB="0" distL="114300" distR="114300" simplePos="0" relativeHeight="251658253" behindDoc="0" locked="0" layoutInCell="1" allowOverlap="1" wp14:anchorId="44E0315F" wp14:editId="3F4DB98C">
                  <wp:simplePos x="0" y="0"/>
                  <wp:positionH relativeFrom="column">
                    <wp:posOffset>4386263</wp:posOffset>
                  </wp:positionH>
                  <wp:positionV relativeFrom="paragraph">
                    <wp:posOffset>487680</wp:posOffset>
                  </wp:positionV>
                  <wp:extent cx="113982" cy="204788"/>
                  <wp:effectExtent l="19050" t="0" r="38735" b="43180"/>
                  <wp:wrapNone/>
                  <wp:docPr id="1190890802" name="Arrow: Down 12"/>
                  <wp:cNvGraphicFramePr/>
                  <a:graphic xmlns:a="http://schemas.openxmlformats.org/drawingml/2006/main">
                    <a:graphicData uri="http://schemas.microsoft.com/office/word/2010/wordprocessingShape">
                      <wps:wsp>
                        <wps:cNvSpPr/>
                        <wps:spPr>
                          <a:xfrm>
                            <a:off x="0" y="0"/>
                            <a:ext cx="113982" cy="204788"/>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DE2A7" id="Arrow: Down 12" o:spid="_x0000_s1026" type="#_x0000_t67" style="position:absolute;margin-left:345.4pt;margin-top:38.4pt;width:8.95pt;height:16.1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" adj="15589" fillcolor="#4472c4 [3204]" strokecolor="#09101d [484]" strokeweight="1pt"/>
              </w:pict>
            </mc:Fallback>
          </mc:AlternateContent>
        </w:r>
        <w:r w:rsidR="0092717E" w:rsidRPr="007F7E2B">
          <w:t xml:space="preserve"> </w:t>
        </w:r>
      </w:ins>
    </w:p>
    <w:p w14:paraId="4FCAACB5" w14:textId="36699822" w:rsidR="00C7203F" w:rsidRPr="007F7E2B" w:rsidRDefault="00C7203F" w:rsidP="00E3043C">
      <w:pPr>
        <w:autoSpaceDE w:val="0"/>
        <w:autoSpaceDN w:val="0"/>
        <w:adjustRightInd w:val="0"/>
        <w:spacing w:line="240" w:lineRule="auto"/>
        <w:rPr>
          <w:ins w:id="3955" w:author="V2" w:date="2025-04-14T14:19:00Z" w16du:dateUtc="2025-04-14T19:19:00Z"/>
          <w:rFonts w:ascii="Times New Roman" w:eastAsia="Lato-Bold" w:hAnsi="Times New Roman" w:cs="Times New Roman"/>
          <w:b/>
          <w:bCs/>
          <w:color w:val="7030A0"/>
          <w:sz w:val="32"/>
          <w:szCs w:val="32"/>
        </w:rPr>
      </w:pPr>
      <w:bookmarkStart w:id="3956" w:name="_heading=h.tyhxfidhx23j" w:colFirst="0" w:colLast="0"/>
      <w:bookmarkEnd w:id="3956"/>
    </w:p>
    <w:p w14:paraId="0681EE71" w14:textId="26FAC009" w:rsidR="00C7203F" w:rsidRPr="007F7E2B" w:rsidRDefault="00C3192B" w:rsidP="00E3043C">
      <w:pPr>
        <w:autoSpaceDE w:val="0"/>
        <w:autoSpaceDN w:val="0"/>
        <w:adjustRightInd w:val="0"/>
        <w:spacing w:line="240" w:lineRule="auto"/>
        <w:rPr>
          <w:ins w:id="3957" w:author="V2" w:date="2025-04-14T14:19:00Z" w16du:dateUtc="2025-04-14T19:19:00Z"/>
          <w:rFonts w:ascii="Times New Roman" w:eastAsia="Lato-Bold" w:hAnsi="Times New Roman" w:cs="Times New Roman"/>
          <w:b/>
          <w:bCs/>
          <w:color w:val="7030A0"/>
          <w:sz w:val="32"/>
          <w:szCs w:val="32"/>
        </w:rPr>
      </w:pPr>
      <w:ins w:id="3958" w:author="V2" w:date="2025-04-14T14:19:00Z" w16du:dateUtc="2025-04-14T19:19:00Z">
        <w:r w:rsidRPr="007F7E2B">
          <w:rPr>
            <w:noProof/>
            <w:color w:val="7030A0"/>
            <w:sz w:val="32"/>
            <w:szCs w:val="32"/>
          </w:rPr>
          <w:lastRenderedPageBreak/>
          <mc:AlternateContent>
            <mc:Choice Requires="wps">
              <w:drawing>
                <wp:anchor distT="0" distB="0" distL="114300" distR="114300" simplePos="0" relativeHeight="251658246" behindDoc="0" locked="0" layoutInCell="1" allowOverlap="1" wp14:anchorId="45F62BFA" wp14:editId="4169D46B">
                  <wp:simplePos x="0" y="0"/>
                  <wp:positionH relativeFrom="column">
                    <wp:posOffset>3501957</wp:posOffset>
                  </wp:positionH>
                  <wp:positionV relativeFrom="paragraph">
                    <wp:posOffset>118272</wp:posOffset>
                  </wp:positionV>
                  <wp:extent cx="2171700" cy="515566"/>
                  <wp:effectExtent l="0" t="0" r="12700" b="18415"/>
                  <wp:wrapNone/>
                  <wp:docPr id="762909114" name="Text Box 3"/>
                  <wp:cNvGraphicFramePr/>
                  <a:graphic xmlns:a="http://schemas.openxmlformats.org/drawingml/2006/main">
                    <a:graphicData uri="http://schemas.microsoft.com/office/word/2010/wordprocessingShape">
                      <wps:wsp>
                        <wps:cNvSpPr txBox="1"/>
                        <wps:spPr>
                          <a:xfrm>
                            <a:off x="0" y="0"/>
                            <a:ext cx="2171700" cy="515566"/>
                          </a:xfrm>
                          <a:prstGeom prst="rect">
                            <a:avLst/>
                          </a:prstGeom>
                          <a:solidFill>
                            <a:sysClr val="window" lastClr="FFFFFF"/>
                          </a:solidFill>
                          <a:ln w="6350">
                            <a:solidFill>
                              <a:prstClr val="black"/>
                            </a:solidFill>
                          </a:ln>
                        </wps:spPr>
                        <wps:txbx>
                          <w:txbxContent>
                            <w:p w14:paraId="12EE62DD" w14:textId="68CCD568" w:rsidR="005018C1" w:rsidRPr="0069648C" w:rsidRDefault="00C419E8" w:rsidP="005018C1">
                              <w:pPr>
                                <w:rPr>
                                  <w:ins w:id="3959" w:author="V2" w:date="2025-04-14T14:19:00Z" w16du:dateUtc="2025-04-14T19:19:00Z"/>
                                  <w:rFonts w:ascii="Garamond" w:hAnsi="Garamond"/>
                                  <w:sz w:val="18"/>
                                  <w:szCs w:val="18"/>
                                </w:rPr>
                              </w:pPr>
                              <w:ins w:id="3960" w:author="V2" w:date="2025-04-14T14:19:00Z" w16du:dateUtc="2025-04-14T19:19:00Z">
                                <w:r>
                                  <w:rPr>
                                    <w:rFonts w:ascii="Garamond" w:hAnsi="Garamond"/>
                                    <w:sz w:val="18"/>
                                    <w:szCs w:val="18"/>
                                  </w:rPr>
                                  <w:t>The Project Proponent pays VCC Issuance levy</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62BFA" id="_x0000_s1034" type="#_x0000_t202" style="position:absolute;margin-left:275.75pt;margin-top:9.3pt;width:171pt;height:40.6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" fillcolor="window" strokeweight=".5pt">
                  <v:textbox>
                    <w:txbxContent>
                      <w:p w14:paraId="12EE62DD" w14:textId="68CCD568" w:rsidR="005018C1" w:rsidRPr="0069648C" w:rsidRDefault="00C419E8" w:rsidP="005018C1">
                        <w:pPr>
                          <w:rPr>
                            <w:ins w:id="3961" w:author="V2" w:date="2025-04-14T14:19:00Z" w16du:dateUtc="2025-04-14T19:19:00Z"/>
                            <w:rFonts w:ascii="Garamond" w:hAnsi="Garamond"/>
                            <w:sz w:val="18"/>
                            <w:szCs w:val="18"/>
                          </w:rPr>
                        </w:pPr>
                        <w:ins w:id="3962" w:author="V2" w:date="2025-04-14T14:19:00Z" w16du:dateUtc="2025-04-14T19:19:00Z">
                          <w:r>
                            <w:rPr>
                              <w:rFonts w:ascii="Garamond" w:hAnsi="Garamond"/>
                              <w:sz w:val="18"/>
                              <w:szCs w:val="18"/>
                            </w:rPr>
                            <w:t>The Project Proponent pays VCC Issuance levy</w:t>
                          </w:r>
                        </w:ins>
                      </w:p>
                    </w:txbxContent>
                  </v:textbox>
                </v:shape>
              </w:pict>
            </mc:Fallback>
          </mc:AlternateContent>
        </w:r>
      </w:ins>
    </w:p>
    <w:p w14:paraId="750F8BB2" w14:textId="30E853A4" w:rsidR="00C7203F" w:rsidRPr="007F7E2B" w:rsidRDefault="00C3192B" w:rsidP="00E3043C">
      <w:pPr>
        <w:autoSpaceDE w:val="0"/>
        <w:autoSpaceDN w:val="0"/>
        <w:adjustRightInd w:val="0"/>
        <w:spacing w:line="240" w:lineRule="auto"/>
        <w:rPr>
          <w:ins w:id="3963" w:author="V2" w:date="2025-04-14T14:19:00Z" w16du:dateUtc="2025-04-14T19:19:00Z"/>
          <w:rFonts w:ascii="Times New Roman" w:eastAsia="Lato-Bold" w:hAnsi="Times New Roman" w:cs="Times New Roman"/>
          <w:b/>
          <w:bCs/>
          <w:color w:val="7030A0"/>
          <w:sz w:val="32"/>
          <w:szCs w:val="32"/>
        </w:rPr>
      </w:pPr>
      <w:ins w:id="3964" w:author="V2" w:date="2025-04-14T14:19:00Z" w16du:dateUtc="2025-04-14T19:19:00Z">
        <w:r w:rsidRPr="007F7E2B">
          <w:rPr>
            <w:rFonts w:ascii="Times New Roman" w:eastAsia="Lato-Bold" w:hAnsi="Times New Roman" w:cs="Times New Roman"/>
            <w:b/>
            <w:bCs/>
            <w:noProof/>
            <w:color w:val="7030A0"/>
            <w:sz w:val="32"/>
            <w:szCs w:val="32"/>
          </w:rPr>
          <mc:AlternateContent>
            <mc:Choice Requires="wps">
              <w:drawing>
                <wp:anchor distT="0" distB="0" distL="114300" distR="114300" simplePos="0" relativeHeight="251658254" behindDoc="0" locked="0" layoutInCell="1" allowOverlap="1" wp14:anchorId="55B72F65" wp14:editId="696A13FE">
                  <wp:simplePos x="0" y="0"/>
                  <wp:positionH relativeFrom="column">
                    <wp:posOffset>4419113</wp:posOffset>
                  </wp:positionH>
                  <wp:positionV relativeFrom="paragraph">
                    <wp:posOffset>269524</wp:posOffset>
                  </wp:positionV>
                  <wp:extent cx="108585" cy="247650"/>
                  <wp:effectExtent l="19050" t="0" r="43815" b="38100"/>
                  <wp:wrapNone/>
                  <wp:docPr id="984587789" name="Arrow: Down 13"/>
                  <wp:cNvGraphicFramePr/>
                  <a:graphic xmlns:a="http://schemas.openxmlformats.org/drawingml/2006/main">
                    <a:graphicData uri="http://schemas.microsoft.com/office/word/2010/wordprocessingShape">
                      <wps:wsp>
                        <wps:cNvSpPr/>
                        <wps:spPr>
                          <a:xfrm>
                            <a:off x="0" y="0"/>
                            <a:ext cx="108585" cy="2476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4CA66A" w14:textId="6F61D9A2" w:rsidR="00C419E8" w:rsidRDefault="00C419E8" w:rsidP="0069648C">
                              <w:pPr>
                                <w:jc w:val="center"/>
                                <w:rPr>
                                  <w:ins w:id="3965" w:author="V2" w:date="2025-04-14T14:19:00Z" w16du:dateUtc="2025-04-14T19:19:00Z"/>
                                </w:rPr>
                              </w:pPr>
                              <w:ins w:id="3966" w:author="V2" w:date="2025-04-14T14:19:00Z" w16du:dateUtc="2025-04-14T19:19:00Z">
                                <w:r>
                                  <w:t>a</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B72F6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3" o:spid="_x0000_s1035" type="#_x0000_t67" style="position:absolute;margin-left:347.95pt;margin-top:21.2pt;width:8.55pt;height:19.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" adj="16865" fillcolor="#4472c4 [3204]" strokecolor="#09101d [484]" strokeweight="1pt">
                  <v:textbox>
                    <w:txbxContent>
                      <w:p w14:paraId="564CA66A" w14:textId="6F61D9A2" w:rsidR="00C419E8" w:rsidRDefault="00C419E8" w:rsidP="0069648C">
                        <w:pPr>
                          <w:jc w:val="center"/>
                          <w:rPr>
                            <w:ins w:id="3967" w:author="V2" w:date="2025-04-14T14:19:00Z" w16du:dateUtc="2025-04-14T19:19:00Z"/>
                          </w:rPr>
                        </w:pPr>
                        <w:ins w:id="3968" w:author="V2" w:date="2025-04-14T14:19:00Z" w16du:dateUtc="2025-04-14T19:19:00Z">
                          <w:r>
                            <w:t>a</w:t>
                          </w:r>
                        </w:ins>
                      </w:p>
                    </w:txbxContent>
                  </v:textbox>
                </v:shape>
              </w:pict>
            </mc:Fallback>
          </mc:AlternateContent>
        </w:r>
      </w:ins>
    </w:p>
    <w:p w14:paraId="72BC435C" w14:textId="57D0FD0D" w:rsidR="00C7203F" w:rsidRPr="007F7E2B" w:rsidRDefault="00C3192B" w:rsidP="00E3043C">
      <w:pPr>
        <w:autoSpaceDE w:val="0"/>
        <w:autoSpaceDN w:val="0"/>
        <w:adjustRightInd w:val="0"/>
        <w:spacing w:line="240" w:lineRule="auto"/>
        <w:rPr>
          <w:ins w:id="3969" w:author="V2" w:date="2025-04-14T14:19:00Z" w16du:dateUtc="2025-04-14T19:19:00Z"/>
          <w:rFonts w:ascii="Times New Roman" w:eastAsia="Lato-Bold" w:hAnsi="Times New Roman" w:cs="Times New Roman"/>
          <w:b/>
          <w:bCs/>
          <w:color w:val="7030A0"/>
          <w:sz w:val="32"/>
          <w:szCs w:val="32"/>
        </w:rPr>
      </w:pPr>
      <w:ins w:id="3970" w:author="V2" w:date="2025-04-14T14:19:00Z" w16du:dateUtc="2025-04-14T19:19:00Z">
        <w:r w:rsidRPr="007F7E2B">
          <w:rPr>
            <w:noProof/>
            <w:color w:val="7030A0"/>
            <w:sz w:val="32"/>
            <w:szCs w:val="32"/>
          </w:rPr>
          <mc:AlternateContent>
            <mc:Choice Requires="wps">
              <w:drawing>
                <wp:anchor distT="0" distB="0" distL="114300" distR="114300" simplePos="0" relativeHeight="251658247" behindDoc="0" locked="0" layoutInCell="1" allowOverlap="1" wp14:anchorId="761FC45B" wp14:editId="52C78137">
                  <wp:simplePos x="0" y="0"/>
                  <wp:positionH relativeFrom="column">
                    <wp:posOffset>3501741</wp:posOffset>
                  </wp:positionH>
                  <wp:positionV relativeFrom="paragraph">
                    <wp:posOffset>159912</wp:posOffset>
                  </wp:positionV>
                  <wp:extent cx="2156460" cy="564204"/>
                  <wp:effectExtent l="0" t="0" r="15240" b="7620"/>
                  <wp:wrapNone/>
                  <wp:docPr id="181768065" name="Text Box 3"/>
                  <wp:cNvGraphicFramePr/>
                  <a:graphic xmlns:a="http://schemas.openxmlformats.org/drawingml/2006/main">
                    <a:graphicData uri="http://schemas.microsoft.com/office/word/2010/wordprocessingShape">
                      <wps:wsp>
                        <wps:cNvSpPr txBox="1"/>
                        <wps:spPr>
                          <a:xfrm>
                            <a:off x="0" y="0"/>
                            <a:ext cx="2156460" cy="564204"/>
                          </a:xfrm>
                          <a:prstGeom prst="rect">
                            <a:avLst/>
                          </a:prstGeom>
                          <a:solidFill>
                            <a:sysClr val="window" lastClr="FFFFFF"/>
                          </a:solidFill>
                          <a:ln w="6350">
                            <a:solidFill>
                              <a:prstClr val="black"/>
                            </a:solidFill>
                          </a:ln>
                        </wps:spPr>
                        <wps:txbx>
                          <w:txbxContent>
                            <w:p w14:paraId="01947256" w14:textId="0B7C7C8C" w:rsidR="005018C1" w:rsidRPr="0069648C" w:rsidRDefault="00C419E8" w:rsidP="005018C1">
                              <w:pPr>
                                <w:rPr>
                                  <w:ins w:id="3971" w:author="V2" w:date="2025-04-14T14:19:00Z" w16du:dateUtc="2025-04-14T19:19:00Z"/>
                                  <w:rFonts w:ascii="Garamond" w:hAnsi="Garamond"/>
                                  <w:sz w:val="18"/>
                                  <w:szCs w:val="18"/>
                                </w:rPr>
                              </w:pPr>
                              <w:ins w:id="3972" w:author="V2" w:date="2025-04-14T14:19:00Z" w16du:dateUtc="2025-04-14T19:19:00Z">
                                <w:r>
                                  <w:rPr>
                                    <w:rFonts w:ascii="Garamond" w:hAnsi="Garamond"/>
                                    <w:sz w:val="18"/>
                                    <w:szCs w:val="18"/>
                                  </w:rPr>
                                  <w:t xml:space="preserve">The Registry deposits VCC’s into </w:t>
                                </w:r>
                                <w:r w:rsidR="005018C1" w:rsidRPr="0069648C">
                                  <w:rPr>
                                    <w:rFonts w:ascii="Garamond" w:hAnsi="Garamond"/>
                                    <w:sz w:val="18"/>
                                    <w:szCs w:val="18"/>
                                  </w:rPr>
                                  <w:t xml:space="preserve">Project Proponent </w:t>
                                </w:r>
                                <w:r>
                                  <w:rPr>
                                    <w:rFonts w:ascii="Garamond" w:hAnsi="Garamond"/>
                                    <w:sz w:val="18"/>
                                    <w:szCs w:val="18"/>
                                  </w:rPr>
                                  <w:t>Account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FC45B" id="_x0000_s1036" type="#_x0000_t202" style="position:absolute;margin-left:275.75pt;margin-top:12.6pt;width:169.8pt;height:44.4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" fillcolor="window" strokeweight=".5pt">
                  <v:textbox>
                    <w:txbxContent>
                      <w:p w14:paraId="01947256" w14:textId="0B7C7C8C" w:rsidR="005018C1" w:rsidRPr="0069648C" w:rsidRDefault="00C419E8" w:rsidP="005018C1">
                        <w:pPr>
                          <w:rPr>
                            <w:ins w:id="3973" w:author="V2" w:date="2025-04-14T14:19:00Z" w16du:dateUtc="2025-04-14T19:19:00Z"/>
                            <w:rFonts w:ascii="Garamond" w:hAnsi="Garamond"/>
                            <w:sz w:val="18"/>
                            <w:szCs w:val="18"/>
                          </w:rPr>
                        </w:pPr>
                        <w:ins w:id="3974" w:author="V2" w:date="2025-04-14T14:19:00Z" w16du:dateUtc="2025-04-14T19:19:00Z">
                          <w:r>
                            <w:rPr>
                              <w:rFonts w:ascii="Garamond" w:hAnsi="Garamond"/>
                              <w:sz w:val="18"/>
                              <w:szCs w:val="18"/>
                            </w:rPr>
                            <w:t xml:space="preserve">The Registry deposits VCC’s into </w:t>
                          </w:r>
                          <w:r w:rsidR="005018C1" w:rsidRPr="0069648C">
                            <w:rPr>
                              <w:rFonts w:ascii="Garamond" w:hAnsi="Garamond"/>
                              <w:sz w:val="18"/>
                              <w:szCs w:val="18"/>
                            </w:rPr>
                            <w:t xml:space="preserve">Project Proponent </w:t>
                          </w:r>
                          <w:r>
                            <w:rPr>
                              <w:rFonts w:ascii="Garamond" w:hAnsi="Garamond"/>
                              <w:sz w:val="18"/>
                              <w:szCs w:val="18"/>
                            </w:rPr>
                            <w:t>Account</w:t>
                          </w:r>
                        </w:ins>
                      </w:p>
                    </w:txbxContent>
                  </v:textbox>
                </v:shape>
              </w:pict>
            </mc:Fallback>
          </mc:AlternateContent>
        </w:r>
      </w:ins>
    </w:p>
    <w:p w14:paraId="7CAFFADF" w14:textId="1678FA21" w:rsidR="00C7203F" w:rsidRPr="007F7E2B" w:rsidRDefault="00C3192B" w:rsidP="00E3043C">
      <w:pPr>
        <w:autoSpaceDE w:val="0"/>
        <w:autoSpaceDN w:val="0"/>
        <w:adjustRightInd w:val="0"/>
        <w:spacing w:line="240" w:lineRule="auto"/>
        <w:rPr>
          <w:ins w:id="3975" w:author="V2" w:date="2025-04-14T14:19:00Z" w16du:dateUtc="2025-04-14T19:19:00Z"/>
          <w:rFonts w:ascii="Times New Roman" w:eastAsia="Lato-Bold" w:hAnsi="Times New Roman" w:cs="Times New Roman"/>
          <w:b/>
          <w:bCs/>
          <w:color w:val="7030A0"/>
          <w:sz w:val="32"/>
          <w:szCs w:val="32"/>
        </w:rPr>
      </w:pPr>
      <w:ins w:id="3976" w:author="V2" w:date="2025-04-14T14:19:00Z" w16du:dateUtc="2025-04-14T19:19:00Z">
        <w:r w:rsidRPr="007F7E2B">
          <w:rPr>
            <w:noProof/>
            <w:color w:val="7030A0"/>
            <w:sz w:val="32"/>
            <w:szCs w:val="32"/>
          </w:rPr>
          <mc:AlternateContent>
            <mc:Choice Requires="wps">
              <w:drawing>
                <wp:anchor distT="0" distB="0" distL="114300" distR="114300" simplePos="0" relativeHeight="251658245" behindDoc="0" locked="0" layoutInCell="1" allowOverlap="1" wp14:anchorId="16922F96" wp14:editId="2E5A4033">
                  <wp:simplePos x="0" y="0"/>
                  <wp:positionH relativeFrom="column">
                    <wp:posOffset>4430989</wp:posOffset>
                  </wp:positionH>
                  <wp:positionV relativeFrom="paragraph">
                    <wp:posOffset>354803</wp:posOffset>
                  </wp:positionV>
                  <wp:extent cx="71120" cy="223520"/>
                  <wp:effectExtent l="12700" t="0" r="30480" b="30480"/>
                  <wp:wrapNone/>
                  <wp:docPr id="531961463" name="Arrow: Down 14"/>
                  <wp:cNvGraphicFramePr/>
                  <a:graphic xmlns:a="http://schemas.openxmlformats.org/drawingml/2006/main">
                    <a:graphicData uri="http://schemas.microsoft.com/office/word/2010/wordprocessingShape">
                      <wps:wsp>
                        <wps:cNvSpPr/>
                        <wps:spPr>
                          <a:xfrm>
                            <a:off x="0" y="0"/>
                            <a:ext cx="71120" cy="2235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92C624" id="Arrow: Down 14" o:spid="_x0000_s1026" type="#_x0000_t67" style="position:absolute;margin-left:348.9pt;margin-top:27.95pt;width:5.6pt;height:17.6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" adj="18164" fillcolor="#4472c4 [3204]" strokecolor="#09101d [484]" strokeweight="1pt"/>
              </w:pict>
            </mc:Fallback>
          </mc:AlternateContent>
        </w:r>
      </w:ins>
    </w:p>
    <w:p w14:paraId="3471F13F" w14:textId="3001F61B" w:rsidR="00C7203F" w:rsidRPr="007F7E2B" w:rsidRDefault="00C3192B" w:rsidP="00E3043C">
      <w:pPr>
        <w:autoSpaceDE w:val="0"/>
        <w:autoSpaceDN w:val="0"/>
        <w:adjustRightInd w:val="0"/>
        <w:spacing w:line="240" w:lineRule="auto"/>
        <w:rPr>
          <w:ins w:id="3977" w:author="V2" w:date="2025-04-14T14:19:00Z" w16du:dateUtc="2025-04-14T19:19:00Z"/>
          <w:rFonts w:ascii="Times New Roman" w:eastAsia="Lato-Bold" w:hAnsi="Times New Roman" w:cs="Times New Roman"/>
          <w:b/>
          <w:bCs/>
          <w:color w:val="7030A0"/>
          <w:sz w:val="32"/>
          <w:szCs w:val="32"/>
        </w:rPr>
      </w:pPr>
      <w:ins w:id="3978" w:author="V2" w:date="2025-04-14T14:19:00Z" w16du:dateUtc="2025-04-14T19:19:00Z">
        <w:r w:rsidRPr="007F7E2B">
          <w:rPr>
            <w:noProof/>
            <w:color w:val="7030A0"/>
            <w:sz w:val="32"/>
            <w:szCs w:val="32"/>
          </w:rPr>
          <mc:AlternateContent>
            <mc:Choice Requires="wps">
              <w:drawing>
                <wp:anchor distT="0" distB="0" distL="114300" distR="114300" simplePos="0" relativeHeight="251658255" behindDoc="0" locked="0" layoutInCell="1" allowOverlap="1" wp14:anchorId="2C722033" wp14:editId="3C1B1138">
                  <wp:simplePos x="0" y="0"/>
                  <wp:positionH relativeFrom="column">
                    <wp:posOffset>3415003</wp:posOffset>
                  </wp:positionH>
                  <wp:positionV relativeFrom="paragraph">
                    <wp:posOffset>209496</wp:posOffset>
                  </wp:positionV>
                  <wp:extent cx="2576195" cy="675640"/>
                  <wp:effectExtent l="0" t="0" r="14605" b="10160"/>
                  <wp:wrapNone/>
                  <wp:docPr id="1760560606" name="Text Box 3"/>
                  <wp:cNvGraphicFramePr/>
                  <a:graphic xmlns:a="http://schemas.openxmlformats.org/drawingml/2006/main">
                    <a:graphicData uri="http://schemas.microsoft.com/office/word/2010/wordprocessingShape">
                      <wps:wsp>
                        <wps:cNvSpPr txBox="1"/>
                        <wps:spPr>
                          <a:xfrm>
                            <a:off x="0" y="0"/>
                            <a:ext cx="2576195" cy="675640"/>
                          </a:xfrm>
                          <a:prstGeom prst="rect">
                            <a:avLst/>
                          </a:prstGeom>
                          <a:solidFill>
                            <a:sysClr val="window" lastClr="FFFFFF"/>
                          </a:solidFill>
                          <a:ln w="6350">
                            <a:solidFill>
                              <a:prstClr val="black"/>
                            </a:solidFill>
                          </a:ln>
                        </wps:spPr>
                        <wps:txbx>
                          <w:txbxContent>
                            <w:p w14:paraId="7D233FDF" w14:textId="0E922D57" w:rsidR="00C419E8" w:rsidRPr="0069648C" w:rsidRDefault="00C419E8" w:rsidP="00C419E8">
                              <w:pPr>
                                <w:rPr>
                                  <w:ins w:id="3979" w:author="V2" w:date="2025-04-14T14:19:00Z" w16du:dateUtc="2025-04-14T19:19:00Z"/>
                                  <w:rFonts w:ascii="Garamond" w:hAnsi="Garamond"/>
                                  <w:sz w:val="18"/>
                                  <w:szCs w:val="18"/>
                                </w:rPr>
                              </w:pPr>
                              <w:ins w:id="3980" w:author="V2" w:date="2025-04-14T14:19:00Z" w16du:dateUtc="2025-04-14T19:19:00Z">
                                <w:r>
                                  <w:rPr>
                                    <w:rFonts w:ascii="Garamond" w:hAnsi="Garamond"/>
                                    <w:sz w:val="18"/>
                                    <w:szCs w:val="18"/>
                                  </w:rPr>
                                  <w:t>Registry automates updating of ledger credit retirement, and all documentation records for ease of internal and external audit.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22033" id="_x0000_s1037" type="#_x0000_t202" style="position:absolute;margin-left:268.9pt;margin-top:16.5pt;width:202.85pt;height:53.2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" fillcolor="window" strokeweight=".5pt">
                  <v:textbox>
                    <w:txbxContent>
                      <w:p w14:paraId="7D233FDF" w14:textId="0E922D57" w:rsidR="00C419E8" w:rsidRPr="0069648C" w:rsidRDefault="00C419E8" w:rsidP="00C419E8">
                        <w:pPr>
                          <w:rPr>
                            <w:ins w:id="3981" w:author="V2" w:date="2025-04-14T14:19:00Z" w16du:dateUtc="2025-04-14T19:19:00Z"/>
                            <w:rFonts w:ascii="Garamond" w:hAnsi="Garamond"/>
                            <w:sz w:val="18"/>
                            <w:szCs w:val="18"/>
                          </w:rPr>
                        </w:pPr>
                        <w:ins w:id="3982" w:author="V2" w:date="2025-04-14T14:19:00Z" w16du:dateUtc="2025-04-14T19:19:00Z">
                          <w:r>
                            <w:rPr>
                              <w:rFonts w:ascii="Garamond" w:hAnsi="Garamond"/>
                              <w:sz w:val="18"/>
                              <w:szCs w:val="18"/>
                            </w:rPr>
                            <w:t>Registry automates updating of ledger credit retirement, and all documentation records for ease of internal and external audit.</w:t>
                          </w:r>
                        </w:ins>
                      </w:p>
                    </w:txbxContent>
                  </v:textbox>
                </v:shape>
              </w:pict>
            </mc:Fallback>
          </mc:AlternateContent>
        </w:r>
      </w:ins>
    </w:p>
    <w:p w14:paraId="5AA40322" w14:textId="49C1EF31" w:rsidR="00C7203F" w:rsidRPr="007F7E2B" w:rsidRDefault="00C7203F" w:rsidP="00E3043C">
      <w:pPr>
        <w:autoSpaceDE w:val="0"/>
        <w:autoSpaceDN w:val="0"/>
        <w:adjustRightInd w:val="0"/>
        <w:spacing w:line="240" w:lineRule="auto"/>
        <w:rPr>
          <w:ins w:id="3983" w:author="V2" w:date="2025-04-14T14:19:00Z" w16du:dateUtc="2025-04-14T19:19:00Z"/>
          <w:rFonts w:ascii="Times New Roman" w:eastAsia="Lato-Bold" w:hAnsi="Times New Roman" w:cs="Times New Roman"/>
          <w:b/>
          <w:bCs/>
          <w:color w:val="7030A0"/>
          <w:sz w:val="32"/>
          <w:szCs w:val="32"/>
        </w:rPr>
      </w:pPr>
    </w:p>
    <w:p w14:paraId="18854E59" w14:textId="77777777" w:rsidR="00C7203F" w:rsidRPr="007F7E2B" w:rsidRDefault="00C7203F" w:rsidP="00E3043C">
      <w:pPr>
        <w:autoSpaceDE w:val="0"/>
        <w:autoSpaceDN w:val="0"/>
        <w:adjustRightInd w:val="0"/>
        <w:spacing w:line="240" w:lineRule="auto"/>
        <w:rPr>
          <w:ins w:id="3984" w:author="V2" w:date="2025-04-14T14:19:00Z" w16du:dateUtc="2025-04-14T19:19:00Z"/>
          <w:rFonts w:ascii="Times New Roman" w:eastAsia="Lato-Bold" w:hAnsi="Times New Roman" w:cs="Times New Roman"/>
          <w:b/>
          <w:bCs/>
          <w:color w:val="7030A0"/>
          <w:sz w:val="32"/>
          <w:szCs w:val="32"/>
        </w:rPr>
      </w:pPr>
    </w:p>
    <w:p w14:paraId="2D8801C3" w14:textId="77777777" w:rsidR="00C7203F" w:rsidRPr="007F7E2B" w:rsidRDefault="00C7203F" w:rsidP="00E3043C">
      <w:pPr>
        <w:autoSpaceDE w:val="0"/>
        <w:autoSpaceDN w:val="0"/>
        <w:adjustRightInd w:val="0"/>
        <w:spacing w:line="240" w:lineRule="auto"/>
        <w:rPr>
          <w:ins w:id="3985" w:author="V2" w:date="2025-04-14T14:19:00Z" w16du:dateUtc="2025-04-14T19:19:00Z"/>
          <w:rFonts w:ascii="Times New Roman" w:eastAsia="Lato-Bold" w:hAnsi="Times New Roman" w:cs="Times New Roman"/>
          <w:b/>
          <w:bCs/>
          <w:color w:val="7030A0"/>
          <w:sz w:val="32"/>
          <w:szCs w:val="32"/>
        </w:rPr>
      </w:pPr>
    </w:p>
    <w:p w14:paraId="1CFDB647" w14:textId="77777777" w:rsidR="00C7203F" w:rsidRPr="007F7E2B" w:rsidRDefault="00C7203F" w:rsidP="00E3043C">
      <w:pPr>
        <w:autoSpaceDE w:val="0"/>
        <w:autoSpaceDN w:val="0"/>
        <w:adjustRightInd w:val="0"/>
        <w:spacing w:line="240" w:lineRule="auto"/>
        <w:rPr>
          <w:ins w:id="3986" w:author="V2" w:date="2025-04-14T14:19:00Z" w16du:dateUtc="2025-04-14T19:19:00Z"/>
          <w:rFonts w:ascii="Times New Roman" w:eastAsia="Lato-Bold" w:hAnsi="Times New Roman" w:cs="Times New Roman"/>
          <w:b/>
          <w:bCs/>
          <w:color w:val="7030A0"/>
          <w:sz w:val="32"/>
          <w:szCs w:val="32"/>
        </w:rPr>
      </w:pPr>
    </w:p>
    <w:p w14:paraId="4763BA59" w14:textId="77777777" w:rsidR="00C7203F" w:rsidRPr="007F7E2B" w:rsidRDefault="00C7203F" w:rsidP="00E3043C">
      <w:pPr>
        <w:autoSpaceDE w:val="0"/>
        <w:autoSpaceDN w:val="0"/>
        <w:adjustRightInd w:val="0"/>
        <w:spacing w:line="240" w:lineRule="auto"/>
        <w:rPr>
          <w:ins w:id="3987" w:author="V2" w:date="2025-04-14T14:19:00Z" w16du:dateUtc="2025-04-14T19:19:00Z"/>
          <w:rFonts w:ascii="Times New Roman" w:eastAsia="Lato-Bold" w:hAnsi="Times New Roman" w:cs="Times New Roman"/>
          <w:b/>
          <w:bCs/>
          <w:color w:val="7030A0"/>
          <w:sz w:val="32"/>
          <w:szCs w:val="32"/>
        </w:rPr>
      </w:pPr>
    </w:p>
    <w:p w14:paraId="4B83B614" w14:textId="77777777" w:rsidR="00C7203F" w:rsidRPr="007F7E2B" w:rsidRDefault="00C7203F" w:rsidP="00E3043C">
      <w:pPr>
        <w:autoSpaceDE w:val="0"/>
        <w:autoSpaceDN w:val="0"/>
        <w:adjustRightInd w:val="0"/>
        <w:spacing w:line="240" w:lineRule="auto"/>
        <w:rPr>
          <w:ins w:id="3988" w:author="V2" w:date="2025-04-14T14:19:00Z" w16du:dateUtc="2025-04-14T19:19:00Z"/>
          <w:rFonts w:ascii="Times New Roman" w:eastAsia="Lato-Bold" w:hAnsi="Times New Roman" w:cs="Times New Roman"/>
          <w:b/>
          <w:bCs/>
          <w:color w:val="7030A0"/>
          <w:sz w:val="32"/>
          <w:szCs w:val="32"/>
        </w:rPr>
      </w:pPr>
    </w:p>
    <w:p w14:paraId="2DF6AC3C" w14:textId="77777777" w:rsidR="00096936" w:rsidRPr="007F7E2B" w:rsidRDefault="00096936">
      <w:pPr>
        <w:rPr>
          <w:ins w:id="3989" w:author="V2" w:date="2025-04-14T14:19:00Z" w16du:dateUtc="2025-04-14T19:19:00Z"/>
          <w:rFonts w:ascii="Garamond" w:eastAsia="Lato-Bold" w:hAnsi="Garamond" w:cs="Times New Roman"/>
          <w:b/>
          <w:bCs/>
          <w:color w:val="000000" w:themeColor="text1"/>
        </w:rPr>
      </w:pPr>
      <w:ins w:id="3990" w:author="V2" w:date="2025-04-14T14:19:00Z" w16du:dateUtc="2025-04-14T19:19:00Z">
        <w:r w:rsidRPr="007F7E2B">
          <w:rPr>
            <w:rFonts w:ascii="Garamond" w:eastAsia="Lato-Bold" w:hAnsi="Garamond" w:cs="Times New Roman"/>
            <w:b/>
            <w:bCs/>
            <w:color w:val="000000" w:themeColor="text1"/>
          </w:rPr>
          <w:br w:type="page"/>
        </w:r>
      </w:ins>
    </w:p>
    <w:p w14:paraId="284B3959" w14:textId="01F84EE1" w:rsidR="00E3043C" w:rsidRPr="007F7E2B" w:rsidRDefault="00E3043C" w:rsidP="00E3043C">
      <w:pPr>
        <w:autoSpaceDE w:val="0"/>
        <w:autoSpaceDN w:val="0"/>
        <w:adjustRightInd w:val="0"/>
        <w:spacing w:line="240" w:lineRule="auto"/>
        <w:rPr>
          <w:ins w:id="3991" w:author="V2" w:date="2025-04-14T14:19:00Z" w16du:dateUtc="2025-04-14T19:19:00Z"/>
          <w:rFonts w:ascii="Garamond" w:eastAsia="Lato-Bold" w:hAnsi="Garamond" w:cs="Times New Roman"/>
          <w:b/>
          <w:bCs/>
          <w:color w:val="000000" w:themeColor="text1"/>
        </w:rPr>
      </w:pPr>
      <w:ins w:id="3992" w:author="V2" w:date="2025-04-14T14:19:00Z" w16du:dateUtc="2025-04-14T19:19:00Z">
        <w:r w:rsidRPr="007F7E2B">
          <w:rPr>
            <w:rFonts w:ascii="Garamond" w:eastAsia="Lato-Bold" w:hAnsi="Garamond" w:cs="Times New Roman"/>
            <w:b/>
            <w:bCs/>
            <w:color w:val="000000" w:themeColor="text1"/>
          </w:rPr>
          <w:lastRenderedPageBreak/>
          <w:t>Citations</w:t>
        </w:r>
      </w:ins>
    </w:p>
    <w:p w14:paraId="50043A17" w14:textId="595B013E" w:rsidR="00A6104C" w:rsidRPr="007F7E2B" w:rsidRDefault="00A6104C" w:rsidP="00E3043C">
      <w:pPr>
        <w:autoSpaceDE w:val="0"/>
        <w:autoSpaceDN w:val="0"/>
        <w:adjustRightInd w:val="0"/>
        <w:spacing w:line="240" w:lineRule="auto"/>
        <w:rPr>
          <w:ins w:id="3993" w:author="V2" w:date="2025-04-14T14:19:00Z" w16du:dateUtc="2025-04-14T19:19:00Z"/>
          <w:rFonts w:ascii="Garamond" w:eastAsia="Lato-Bold" w:hAnsi="Garamond" w:cs="Times New Roman"/>
          <w:color w:val="000000" w:themeColor="text1"/>
        </w:rPr>
      </w:pPr>
      <w:ins w:id="3994" w:author="V2" w:date="2025-04-14T14:19:00Z" w16du:dateUtc="2025-04-14T19:19:00Z">
        <w:r w:rsidRPr="007F7E2B">
          <w:rPr>
            <w:rFonts w:ascii="Garamond" w:eastAsia="Lato-Bold" w:hAnsi="Garamond" w:cs="Times New Roman"/>
            <w:color w:val="000000" w:themeColor="text1"/>
          </w:rPr>
          <w:t>Many technical citations are included in the cited VM</w:t>
        </w:r>
        <w:r w:rsidR="00755E14" w:rsidRPr="007F7E2B">
          <w:rPr>
            <w:rFonts w:ascii="Garamond" w:eastAsia="Lato-Bold" w:hAnsi="Garamond" w:cs="Times New Roman"/>
            <w:color w:val="000000" w:themeColor="text1"/>
          </w:rPr>
          <w:t xml:space="preserve">0021, and other materials incorporated </w:t>
        </w:r>
        <w:r w:rsidR="005B2DEA" w:rsidRPr="007F7E2B">
          <w:rPr>
            <w:rFonts w:ascii="Garamond" w:eastAsia="Lato-Bold" w:hAnsi="Garamond" w:cs="Times New Roman"/>
            <w:color w:val="000000" w:themeColor="text1"/>
          </w:rPr>
          <w:t>by reference in The Regenerative Standard in V1.1. Version 1.2 of The Regenerative Standard as added the following additional citations.</w:t>
        </w:r>
      </w:ins>
    </w:p>
    <w:p w14:paraId="3464FD97" w14:textId="77777777" w:rsidR="00FC76CB" w:rsidRPr="007F7E2B" w:rsidRDefault="00FC76CB" w:rsidP="00FC76CB">
      <w:pPr>
        <w:spacing w:line="240" w:lineRule="auto"/>
        <w:rPr>
          <w:ins w:id="3995" w:author="V2" w:date="2025-04-14T14:19:00Z" w16du:dateUtc="2025-04-14T19:19:00Z"/>
          <w:rFonts w:ascii="Garamond" w:hAnsi="Garamond"/>
          <w:color w:val="000000" w:themeColor="text1"/>
        </w:rPr>
      </w:pPr>
      <w:ins w:id="3996" w:author="V2" w:date="2025-04-14T14:19:00Z" w16du:dateUtc="2025-04-14T19:19:00Z">
        <w:r w:rsidRPr="007F7E2B">
          <w:rPr>
            <w:rFonts w:ascii="Garamond" w:hAnsi="Garamond" w:cs="Arial"/>
            <w:color w:val="000000" w:themeColor="text1"/>
            <w:shd w:val="clear" w:color="auto" w:fill="FFFFFF"/>
          </w:rPr>
          <w:t>Anthony, Mark A., et al. "Distinct assembly processes and microbial communities constrain soil organic carbon formation." </w:t>
        </w:r>
        <w:r w:rsidRPr="007F7E2B">
          <w:rPr>
            <w:rFonts w:ascii="Garamond" w:hAnsi="Garamond" w:cs="Arial"/>
            <w:i/>
            <w:iCs/>
            <w:color w:val="000000" w:themeColor="text1"/>
            <w:shd w:val="clear" w:color="auto" w:fill="FFFFFF"/>
          </w:rPr>
          <w:t>One earth</w:t>
        </w:r>
        <w:r w:rsidRPr="007F7E2B">
          <w:rPr>
            <w:rFonts w:ascii="Garamond" w:hAnsi="Garamond" w:cs="Arial"/>
            <w:color w:val="000000" w:themeColor="text1"/>
            <w:shd w:val="clear" w:color="auto" w:fill="FFFFFF"/>
          </w:rPr>
          <w:t> 2.4 (2020): 349-360.</w:t>
        </w:r>
      </w:ins>
    </w:p>
    <w:p w14:paraId="216169EA" w14:textId="77777777" w:rsidR="00FC76CB" w:rsidRPr="007F7E2B" w:rsidRDefault="00FC76CB" w:rsidP="00FC76CB">
      <w:pPr>
        <w:autoSpaceDE w:val="0"/>
        <w:autoSpaceDN w:val="0"/>
        <w:adjustRightInd w:val="0"/>
        <w:spacing w:line="240" w:lineRule="auto"/>
        <w:rPr>
          <w:ins w:id="3997" w:author="V2" w:date="2025-04-14T14:19:00Z" w16du:dateUtc="2025-04-14T19:19:00Z"/>
          <w:rFonts w:ascii="Garamond" w:hAnsi="Garamond" w:cs="Times New Roman"/>
          <w:color w:val="000000" w:themeColor="text1"/>
        </w:rPr>
      </w:pPr>
      <w:ins w:id="3998" w:author="V2" w:date="2025-04-14T14:19:00Z" w16du:dateUtc="2025-04-14T19:19:00Z">
        <w:r w:rsidRPr="007F7E2B">
          <w:rPr>
            <w:rFonts w:ascii="Garamond" w:hAnsi="Garamond" w:cs="Times New Roman"/>
            <w:color w:val="000000" w:themeColor="text1"/>
          </w:rPr>
          <w:t>Apfelbaum, S. I., and A. Haney 2012 The Restoring ecological health to your land workbook. 178 pps. Island Press. Covelo, CA.</w:t>
        </w:r>
      </w:ins>
    </w:p>
    <w:p w14:paraId="31290A9A" w14:textId="77777777" w:rsidR="00FC76CB" w:rsidRPr="007F7E2B" w:rsidRDefault="00FC76CB" w:rsidP="00FC76CB">
      <w:pPr>
        <w:autoSpaceDE w:val="0"/>
        <w:autoSpaceDN w:val="0"/>
        <w:adjustRightInd w:val="0"/>
        <w:spacing w:line="240" w:lineRule="auto"/>
        <w:rPr>
          <w:ins w:id="3999" w:author="V2" w:date="2025-04-14T14:19:00Z" w16du:dateUtc="2025-04-14T19:19:00Z"/>
          <w:rFonts w:ascii="Garamond" w:hAnsi="Garamond" w:cs="Times New Roman"/>
          <w:color w:val="000000" w:themeColor="text1"/>
        </w:rPr>
      </w:pPr>
      <w:ins w:id="4000" w:author="V2" w:date="2025-04-14T14:19:00Z" w16du:dateUtc="2025-04-14T19:19:00Z">
        <w:r w:rsidRPr="007F7E2B">
          <w:rPr>
            <w:rFonts w:ascii="Garamond" w:hAnsi="Garamond" w:cs="Times New Roman"/>
            <w:color w:val="000000" w:themeColor="text1"/>
          </w:rPr>
          <w:t>Apfelbaum, S.I, and A. Haney 2010 Restoring ecological health to your land. 240 pps. Island press, Covelo, CA.</w:t>
        </w:r>
      </w:ins>
    </w:p>
    <w:p w14:paraId="0E88928F" w14:textId="77777777" w:rsidR="00FC76CB" w:rsidRPr="007F7E2B" w:rsidRDefault="00FC76CB" w:rsidP="00FC76CB">
      <w:pPr>
        <w:spacing w:line="240" w:lineRule="auto"/>
        <w:rPr>
          <w:ins w:id="4001" w:author="V2" w:date="2025-04-14T14:19:00Z" w16du:dateUtc="2025-04-14T19:19:00Z"/>
          <w:rFonts w:ascii="Garamond" w:eastAsia="Times New Roman" w:hAnsi="Garamond" w:cs="Noto Sans"/>
          <w:color w:val="000000" w:themeColor="text1"/>
          <w:kern w:val="36"/>
        </w:rPr>
      </w:pPr>
      <w:ins w:id="4002" w:author="V2" w:date="2025-04-14T14:19:00Z" w16du:dateUtc="2025-04-14T19:19:00Z">
        <w:r w:rsidRPr="007F7E2B">
          <w:rPr>
            <w:rFonts w:ascii="Garamond" w:eastAsia="Times New Roman" w:hAnsi="Garamond" w:cs="Noto Sans"/>
            <w:color w:val="000000" w:themeColor="text1"/>
            <w:kern w:val="36"/>
          </w:rPr>
          <w:t>Apfelbaum, S.I., F. Wang and R. Thompson, 2022 Soil Organic Carbon Changes under Low Disturbance Cropping in the Upper Columbia Plateau Region of Washington, Idaho, and Oregon, USA. Open Acc J Envi Soi Sci 6(3) - 2022. DOI: 10:32474/OAJESS.2022.06.000239.ISSN: 2641-6794. Pps 823-840.</w:t>
        </w:r>
      </w:ins>
    </w:p>
    <w:p w14:paraId="286B3EE8" w14:textId="64178E54" w:rsidR="00FC76CB" w:rsidRPr="007F7E2B" w:rsidRDefault="00FC76CB" w:rsidP="00FC76CB">
      <w:pPr>
        <w:autoSpaceDE w:val="0"/>
        <w:autoSpaceDN w:val="0"/>
        <w:adjustRightInd w:val="0"/>
        <w:spacing w:line="240" w:lineRule="auto"/>
        <w:rPr>
          <w:ins w:id="4003" w:author="V2" w:date="2025-04-14T14:19:00Z" w16du:dateUtc="2025-04-14T19:19:00Z"/>
          <w:rFonts w:ascii="Garamond" w:hAnsi="Garamond" w:cs="Times New Roman"/>
          <w:color w:val="000000" w:themeColor="text1"/>
        </w:rPr>
      </w:pPr>
      <w:ins w:id="4004" w:author="V2" w:date="2025-04-14T14:19:00Z" w16du:dateUtc="2025-04-14T19:19:00Z">
        <w:r w:rsidRPr="007F7E2B">
          <w:rPr>
            <w:rFonts w:ascii="Garamond" w:hAnsi="Garamond" w:cs="Times New Roman"/>
            <w:color w:val="000000" w:themeColor="text1"/>
          </w:rPr>
          <w:t xml:space="preserve">Apfelbaum, S.I., Thompson, R., Wang, F., Mosier, S., Teague., R., Byck, P. 2022 Vegetation, water infiltration, and soil </w:t>
        </w:r>
        <w:r w:rsidR="009A4D1B" w:rsidRPr="007F7E2B">
          <w:rPr>
            <w:rFonts w:ascii="Garamond" w:hAnsi="Garamond" w:cs="Times New Roman"/>
            <w:color w:val="000000" w:themeColor="text1"/>
          </w:rPr>
          <w:t>carbon</w:t>
        </w:r>
        <w:r w:rsidRPr="007F7E2B">
          <w:rPr>
            <w:rFonts w:ascii="Garamond" w:hAnsi="Garamond" w:cs="Times New Roman"/>
            <w:color w:val="000000" w:themeColor="text1"/>
          </w:rPr>
          <w:t xml:space="preserve"> response to multi-paddock and conventional grazing in Southeastern USA ranches. Journal of Environmental Management. 308:114576 DOI 10.1016/j.jenvman.2022.114576.</w:t>
        </w:r>
      </w:ins>
    </w:p>
    <w:p w14:paraId="355924A5" w14:textId="77777777" w:rsidR="00FC76CB" w:rsidRPr="007F7E2B" w:rsidRDefault="00FC76CB" w:rsidP="00FC76CB">
      <w:pPr>
        <w:spacing w:line="240" w:lineRule="auto"/>
        <w:rPr>
          <w:ins w:id="4005" w:author="V2" w:date="2025-04-14T14:19:00Z" w16du:dateUtc="2025-04-14T19:19:00Z"/>
          <w:rStyle w:val="Hyperlink"/>
          <w:rFonts w:ascii="Garamond" w:eastAsia="Times New Roman" w:hAnsi="Garamond" w:cs="Noto Sans"/>
          <w:color w:val="000000" w:themeColor="text1"/>
        </w:rPr>
      </w:pPr>
      <w:ins w:id="4006" w:author="V2" w:date="2025-04-14T14:19:00Z" w16du:dateUtc="2025-04-14T19:19:00Z">
        <w:r w:rsidRPr="007F7E2B">
          <w:rPr>
            <w:rFonts w:ascii="Garamond" w:hAnsi="Garamond"/>
            <w:color w:val="000000" w:themeColor="text1"/>
          </w:rPr>
          <w:t xml:space="preserve">Bcarbon- </w:t>
        </w:r>
        <w:r>
          <w:fldChar w:fldCharType="begin"/>
        </w:r>
        <w:r>
          <w:instrText>HYPERLINK "https://bcarbon.org/soil-faq"</w:instrText>
        </w:r>
        <w:r>
          <w:fldChar w:fldCharType="separate"/>
        </w:r>
        <w:r w:rsidRPr="007F7E2B">
          <w:rPr>
            <w:rStyle w:val="Hyperlink"/>
            <w:rFonts w:ascii="Garamond" w:eastAsia="Times New Roman" w:hAnsi="Garamond" w:cs="Noto Sans"/>
            <w:color w:val="000000" w:themeColor="text1"/>
          </w:rPr>
          <w:t>https://bcarbon.org/soil-faq</w:t>
        </w:r>
        <w:r>
          <w:fldChar w:fldCharType="end"/>
        </w:r>
      </w:ins>
    </w:p>
    <w:p w14:paraId="31FC5A42" w14:textId="77777777" w:rsidR="00FA7BE3" w:rsidRPr="007F7E2B" w:rsidRDefault="00FA7BE3" w:rsidP="00FC76CB">
      <w:pPr>
        <w:shd w:val="clear" w:color="auto" w:fill="FFFFFF"/>
        <w:spacing w:before="0" w:line="240" w:lineRule="auto"/>
        <w:rPr>
          <w:ins w:id="4007" w:author="V2" w:date="2025-04-14T14:19:00Z" w16du:dateUtc="2025-04-14T19:19:00Z"/>
          <w:rFonts w:ascii="Garamond" w:eastAsia="Times New Roman" w:hAnsi="Garamond" w:cs="Open Sans"/>
          <w:color w:val="000000" w:themeColor="text1"/>
          <w:bdr w:val="none" w:sz="0" w:space="0" w:color="auto" w:frame="1"/>
        </w:rPr>
      </w:pPr>
    </w:p>
    <w:p w14:paraId="1A8AB173" w14:textId="5DB2DE05" w:rsidR="00FC76CB" w:rsidRPr="007F7E2B" w:rsidRDefault="00FC76CB" w:rsidP="00FC76CB">
      <w:pPr>
        <w:shd w:val="clear" w:color="auto" w:fill="FFFFFF"/>
        <w:spacing w:before="0" w:line="240" w:lineRule="auto"/>
        <w:rPr>
          <w:ins w:id="4008" w:author="V2" w:date="2025-04-14T14:19:00Z" w16du:dateUtc="2025-04-14T19:19:00Z"/>
          <w:rFonts w:ascii="Garamond" w:hAnsi="Garamond" w:cs="Open Sans"/>
          <w:color w:val="000000" w:themeColor="text1"/>
        </w:rPr>
      </w:pPr>
      <w:ins w:id="4009" w:author="V2" w:date="2025-04-14T14:19:00Z" w16du:dateUtc="2025-04-14T19:19:00Z">
        <w:r>
          <w:fldChar w:fldCharType="begin"/>
        </w:r>
        <w:r>
          <w:instrText>HYPERLINK "https://esajournals.onlinelibrary.wiley.com/authored-by/Conant/Richard+T."</w:instrText>
        </w:r>
        <w:r>
          <w:fldChar w:fldCharType="separate"/>
        </w:r>
        <w:r w:rsidRPr="007F7E2B">
          <w:rPr>
            <w:rStyle w:val="Hyperlink"/>
            <w:rFonts w:ascii="Garamond" w:eastAsia="Times New Roman" w:hAnsi="Garamond" w:cs="Open Sans"/>
            <w:color w:val="000000" w:themeColor="text1"/>
            <w:bdr w:val="none" w:sz="0" w:space="0" w:color="auto" w:frame="1"/>
          </w:rPr>
          <w:t>Conant</w:t>
        </w:r>
        <w:r>
          <w:fldChar w:fldCharType="end"/>
        </w:r>
        <w:r w:rsidRPr="007F7E2B">
          <w:rPr>
            <w:rFonts w:ascii="Garamond" w:eastAsia="Times New Roman" w:hAnsi="Garamond" w:cs="Open Sans"/>
            <w:color w:val="000000" w:themeColor="text1"/>
            <w:bdr w:val="none" w:sz="0" w:space="0" w:color="auto" w:frame="1"/>
          </w:rPr>
          <w:t>,R. T., </w:t>
        </w:r>
        <w:r>
          <w:fldChar w:fldCharType="begin"/>
        </w:r>
        <w:r>
          <w:instrText>HYPERLINK "https://esajournals.onlinelibrary.wiley.com/authored-by/Cerri/Carlos+E.+P."</w:instrText>
        </w:r>
        <w:r>
          <w:fldChar w:fldCharType="separate"/>
        </w:r>
        <w:r w:rsidRPr="007F7E2B">
          <w:rPr>
            <w:rStyle w:val="Hyperlink"/>
            <w:rFonts w:ascii="Garamond" w:eastAsia="Times New Roman" w:hAnsi="Garamond" w:cs="Open Sans"/>
            <w:color w:val="000000" w:themeColor="text1"/>
            <w:bdr w:val="none" w:sz="0" w:space="0" w:color="auto" w:frame="1"/>
          </w:rPr>
          <w:t>C. E. P. Cerri</w:t>
        </w:r>
        <w:r>
          <w:fldChar w:fldCharType="end"/>
        </w:r>
        <w:r w:rsidRPr="007F7E2B">
          <w:rPr>
            <w:rFonts w:ascii="Garamond" w:eastAsia="Times New Roman" w:hAnsi="Garamond" w:cs="Open Sans"/>
            <w:color w:val="000000" w:themeColor="text1"/>
            <w:bdr w:val="none" w:sz="0" w:space="0" w:color="auto" w:frame="1"/>
          </w:rPr>
          <w:t>, </w:t>
        </w:r>
        <w:r>
          <w:fldChar w:fldCharType="begin"/>
        </w:r>
        <w:r>
          <w:instrText>HYPERLINK "https://esajournals.onlinelibrary.wiley.com/authored-by/Osborne/Brooke+B."</w:instrText>
        </w:r>
        <w:r>
          <w:fldChar w:fldCharType="separate"/>
        </w:r>
        <w:r w:rsidRPr="007F7E2B">
          <w:rPr>
            <w:rStyle w:val="Hyperlink"/>
            <w:rFonts w:ascii="Garamond" w:eastAsia="Times New Roman" w:hAnsi="Garamond" w:cs="Open Sans"/>
            <w:color w:val="000000" w:themeColor="text1"/>
            <w:bdr w:val="none" w:sz="0" w:space="0" w:color="auto" w:frame="1"/>
          </w:rPr>
          <w:t>B. B. Osborne</w:t>
        </w:r>
        <w:r>
          <w:fldChar w:fldCharType="end"/>
        </w:r>
        <w:r w:rsidRPr="007F7E2B">
          <w:rPr>
            <w:rFonts w:ascii="Garamond" w:eastAsia="Times New Roman" w:hAnsi="Garamond" w:cs="Open Sans"/>
            <w:color w:val="000000" w:themeColor="text1"/>
            <w:bdr w:val="none" w:sz="0" w:space="0" w:color="auto" w:frame="1"/>
          </w:rPr>
          <w:t>, </w:t>
        </w:r>
        <w:r>
          <w:fldChar w:fldCharType="begin"/>
        </w:r>
        <w:r>
          <w:instrText>HYPERLINK "https://esajournals.onlinelibrary.wiley.com/authored-by/Paustian/Keith"</w:instrText>
        </w:r>
        <w:r>
          <w:fldChar w:fldCharType="separate"/>
        </w:r>
        <w:r w:rsidRPr="007F7E2B">
          <w:rPr>
            <w:rStyle w:val="Hyperlink"/>
            <w:rFonts w:ascii="Garamond" w:eastAsia="Times New Roman" w:hAnsi="Garamond" w:cs="Open Sans"/>
            <w:color w:val="000000" w:themeColor="text1"/>
            <w:bdr w:val="none" w:sz="0" w:space="0" w:color="auto" w:frame="1"/>
          </w:rPr>
          <w:t>K. Paustian</w:t>
        </w:r>
        <w:r>
          <w:fldChar w:fldCharType="end"/>
        </w:r>
        <w:r w:rsidRPr="007F7E2B">
          <w:rPr>
            <w:rFonts w:ascii="Garamond" w:hAnsi="Garamond"/>
            <w:color w:val="000000" w:themeColor="text1"/>
          </w:rPr>
          <w:t xml:space="preserve">2017, </w:t>
        </w:r>
        <w:r w:rsidRPr="007F7E2B">
          <w:rPr>
            <w:rFonts w:ascii="Garamond" w:eastAsia="Times New Roman" w:hAnsi="Garamond" w:cs="Open Sans"/>
            <w:color w:val="000000" w:themeColor="text1"/>
            <w:kern w:val="36"/>
          </w:rPr>
          <w:t>Grassland management impacts on soil carbon stocks: a new synthesis</w:t>
        </w:r>
        <w:r w:rsidRPr="007F7E2B">
          <w:rPr>
            <w:rFonts w:ascii="Garamond" w:hAnsi="Garamond"/>
            <w:i/>
            <w:color w:val="000000" w:themeColor="text1"/>
          </w:rPr>
          <w:t xml:space="preserve"> Ecological Applications</w:t>
        </w:r>
        <w:r w:rsidRPr="007F7E2B">
          <w:rPr>
            <w:rFonts w:ascii="Garamond" w:hAnsi="Garamond"/>
            <w:color w:val="000000" w:themeColor="text1"/>
          </w:rPr>
          <w:t xml:space="preserve">, 27(2): 662–668. </w:t>
        </w:r>
      </w:ins>
    </w:p>
    <w:p w14:paraId="55C659A0" w14:textId="77777777" w:rsidR="00FC76CB" w:rsidRPr="007F7E2B" w:rsidRDefault="00FC76CB" w:rsidP="00FC76CB">
      <w:pPr>
        <w:shd w:val="clear" w:color="auto" w:fill="FFFFFF"/>
        <w:spacing w:before="0" w:line="240" w:lineRule="auto"/>
        <w:rPr>
          <w:ins w:id="4010" w:author="V2" w:date="2025-04-14T14:19:00Z" w16du:dateUtc="2025-04-14T19:19:00Z"/>
          <w:rFonts w:ascii="Garamond" w:eastAsia="Times New Roman" w:hAnsi="Garamond" w:cs="Open Sans"/>
          <w:color w:val="000000" w:themeColor="text1"/>
        </w:rPr>
      </w:pPr>
      <w:ins w:id="4011" w:author="V2" w:date="2025-04-14T14:19:00Z" w16du:dateUtc="2025-04-14T19:19:00Z">
        <w:r>
          <w:fldChar w:fldCharType="begin"/>
        </w:r>
        <w:r>
          <w:instrText>HYPERLINK "https://doi.org/10.1002/eap.1473"</w:instrText>
        </w:r>
        <w:r>
          <w:fldChar w:fldCharType="separate"/>
        </w:r>
        <w:r w:rsidRPr="007F7E2B">
          <w:rPr>
            <w:rStyle w:val="Hyperlink"/>
            <w:rFonts w:ascii="Garamond" w:eastAsia="Times New Roman" w:hAnsi="Garamond" w:cs="Open Sans"/>
            <w:color w:val="000000" w:themeColor="text1"/>
          </w:rPr>
          <w:t>https://doi.org/10.1002/eap.1473</w:t>
        </w:r>
        <w:r>
          <w:fldChar w:fldCharType="end"/>
        </w:r>
      </w:ins>
    </w:p>
    <w:p w14:paraId="35692897" w14:textId="77777777" w:rsidR="00FC76CB" w:rsidRPr="007F7E2B" w:rsidRDefault="00FC76CB" w:rsidP="00FC76CB">
      <w:pPr>
        <w:autoSpaceDE w:val="0"/>
        <w:autoSpaceDN w:val="0"/>
        <w:adjustRightInd w:val="0"/>
        <w:spacing w:line="240" w:lineRule="auto"/>
        <w:rPr>
          <w:ins w:id="4012" w:author="V2" w:date="2025-04-14T14:19:00Z" w16du:dateUtc="2025-04-14T19:19:00Z"/>
          <w:rFonts w:ascii="Garamond" w:hAnsi="Garamond" w:cs="Times New Roman"/>
          <w:color w:val="000000" w:themeColor="text1"/>
        </w:rPr>
      </w:pPr>
      <w:ins w:id="4013" w:author="V2" w:date="2025-04-14T14:19:00Z" w16du:dateUtc="2025-04-14T19:19:00Z">
        <w:r w:rsidRPr="007F7E2B">
          <w:rPr>
            <w:rFonts w:ascii="Garamond" w:hAnsi="Garamond" w:cs="Times New Roman"/>
            <w:color w:val="000000" w:themeColor="text1"/>
          </w:rPr>
          <w:t xml:space="preserve">Cotrufo, M. F. * and Jocelyn M. Lavallee 2022,  Soil organic matter formation, persistence, and functioning: A synthesis of current understanding to inform its conservation and regeneration. Chapter 1. Advances in Agronomy, Volume 172 Copyright # 2022 Elsevier Inc. ISSN 0065-2113 All rights reserved. </w:t>
        </w:r>
        <w:r>
          <w:fldChar w:fldCharType="begin"/>
        </w:r>
        <w:r>
          <w:instrText>HYPERLINK "https://doi.org/10.1016/bs.agron.2021.11.002"</w:instrText>
        </w:r>
        <w:r>
          <w:fldChar w:fldCharType="separate"/>
        </w:r>
        <w:r w:rsidRPr="007F7E2B">
          <w:rPr>
            <w:rStyle w:val="Hyperlink"/>
            <w:rFonts w:ascii="Garamond" w:hAnsi="Garamond" w:cs="Times New Roman"/>
            <w:color w:val="000000" w:themeColor="text1"/>
          </w:rPr>
          <w:t>https://doi.org/10.1016/bs.agron.2021.11.002</w:t>
        </w:r>
        <w:r>
          <w:fldChar w:fldCharType="end"/>
        </w:r>
      </w:ins>
    </w:p>
    <w:p w14:paraId="248D005B" w14:textId="3271226A" w:rsidR="00FC76CB" w:rsidRPr="007F7E2B" w:rsidRDefault="00FC76CB" w:rsidP="00C55CB0">
      <w:pPr>
        <w:autoSpaceDE w:val="0"/>
        <w:autoSpaceDN w:val="0"/>
        <w:adjustRightInd w:val="0"/>
        <w:spacing w:line="240" w:lineRule="auto"/>
        <w:rPr>
          <w:ins w:id="4014" w:author="V2" w:date="2025-04-14T14:19:00Z" w16du:dateUtc="2025-04-14T19:19:00Z"/>
        </w:rPr>
      </w:pPr>
      <w:ins w:id="4015" w:author="V2" w:date="2025-04-14T14:19:00Z" w16du:dateUtc="2025-04-14T19:19:00Z">
        <w:r w:rsidRPr="007F7E2B">
          <w:rPr>
            <w:rFonts w:ascii="Garamond" w:hAnsi="Garamond" w:cs="Times New Roman"/>
            <w:color w:val="000000" w:themeColor="text1"/>
          </w:rPr>
          <w:t>Daniel, R. B. and R. D. Hammer, 1992, Soil Geomorphology.236 pps,  John Wiley and Sons, Inc,  New York.</w:t>
        </w:r>
      </w:ins>
    </w:p>
    <w:p w14:paraId="50536F69" w14:textId="77777777" w:rsidR="00FC76CB" w:rsidRPr="007F7E2B" w:rsidRDefault="00FC76CB" w:rsidP="00C55CB0">
      <w:pPr>
        <w:rPr>
          <w:ins w:id="4016" w:author="V2" w:date="2025-04-14T14:19:00Z" w16du:dateUtc="2025-04-14T19:19:00Z"/>
          <w:rFonts w:ascii="Garamond" w:hAnsi="Garamond"/>
        </w:rPr>
      </w:pPr>
      <w:bookmarkStart w:id="4017" w:name="_Toc174615947"/>
      <w:bookmarkStart w:id="4018" w:name="_Toc174616363"/>
      <w:ins w:id="4019" w:author="V2" w:date="2025-04-14T14:19:00Z" w16du:dateUtc="2025-04-14T19:19:00Z">
        <w:r w:rsidRPr="007F7E2B">
          <w:rPr>
            <w:rFonts w:ascii="Garamond" w:hAnsi="Garamond"/>
          </w:rPr>
          <w:t>Del Grosso et al. 2008:</w:t>
        </w:r>
        <w:r w:rsidRPr="007F7E2B">
          <w:rPr>
            <w:rFonts w:ascii="Garamond" w:hAnsi="Garamond"/>
            <w:kern w:val="36"/>
          </w:rPr>
          <w:t xml:space="preserve"> Global potential net primary production predicted from vegetation class, precipitation, and temperature</w:t>
        </w:r>
        <w:r w:rsidRPr="007F7E2B">
          <w:rPr>
            <w:rFonts w:ascii="Garamond" w:hAnsi="Garamond"/>
          </w:rPr>
          <w:t xml:space="preserve">, </w:t>
        </w:r>
        <w:r w:rsidRPr="007F7E2B">
          <w:rPr>
            <w:rFonts w:ascii="Garamond" w:hAnsi="Garamond"/>
            <w:i/>
          </w:rPr>
          <w:t>Ecology</w:t>
        </w:r>
        <w:r w:rsidRPr="007F7E2B">
          <w:rPr>
            <w:rFonts w:ascii="Garamond" w:hAnsi="Garamond"/>
          </w:rPr>
          <w:t>, 89(8):2117-212. DOI:</w:t>
        </w:r>
        <w:r>
          <w:fldChar w:fldCharType="begin"/>
        </w:r>
        <w:r>
          <w:instrText>HYPERLINK "http://dx.doi.org/10.1890/07-0850.1" \t "_blank"</w:instrText>
        </w:r>
        <w:r>
          <w:fldChar w:fldCharType="separate"/>
        </w:r>
        <w:r w:rsidRPr="007F7E2B">
          <w:rPr>
            <w:rStyle w:val="Hyperlink"/>
            <w:rFonts w:ascii="Garamond" w:eastAsia="Times New Roman" w:hAnsi="Garamond" w:cs="Times New Roman"/>
            <w:bCs/>
            <w:color w:val="000000" w:themeColor="text1"/>
            <w:bdr w:val="none" w:sz="0" w:space="0" w:color="auto" w:frame="1"/>
          </w:rPr>
          <w:t>10.1890/07-0850.1</w:t>
        </w:r>
        <w:bookmarkEnd w:id="4017"/>
        <w:bookmarkEnd w:id="4018"/>
        <w:r>
          <w:fldChar w:fldCharType="end"/>
        </w:r>
      </w:ins>
    </w:p>
    <w:p w14:paraId="2BE5EC82" w14:textId="77777777" w:rsidR="00FC76CB" w:rsidRPr="007F7E2B" w:rsidRDefault="00FC76CB" w:rsidP="00FC76CB">
      <w:pPr>
        <w:autoSpaceDE w:val="0"/>
        <w:autoSpaceDN w:val="0"/>
        <w:adjustRightInd w:val="0"/>
        <w:spacing w:line="240" w:lineRule="auto"/>
        <w:rPr>
          <w:ins w:id="4020" w:author="V2" w:date="2025-04-14T14:19:00Z" w16du:dateUtc="2025-04-14T19:19:00Z"/>
          <w:rFonts w:ascii="Garamond" w:hAnsi="Garamond" w:cs="Times New Roman"/>
          <w:color w:val="000000" w:themeColor="text1"/>
        </w:rPr>
      </w:pPr>
      <w:ins w:id="4021" w:author="V2" w:date="2025-04-14T14:19:00Z" w16du:dateUtc="2025-04-14T19:19:00Z">
        <w:r w:rsidRPr="007F7E2B">
          <w:rPr>
            <w:rFonts w:ascii="Garamond" w:hAnsi="Garamond" w:cs="Times New Roman"/>
            <w:color w:val="000000" w:themeColor="text1"/>
          </w:rPr>
          <w:t>Dobert, T. F., E. D. Bork, S. Apfelbaum, C.N. Carlyle, S. X. chang, U, Khatri-Chhetri, L. S. Sobrinho and R. Thompson, 2021, Adaptive multi-paddock grazing improves water infiltration in Canadian grassland soils. http://doi.org/10.1016.k.geoderma.2021.115314.</w:t>
        </w:r>
      </w:ins>
    </w:p>
    <w:p w14:paraId="2EAEF724" w14:textId="77777777" w:rsidR="00FC76CB" w:rsidRPr="007F7E2B" w:rsidRDefault="00FC76CB" w:rsidP="00FC76CB">
      <w:pPr>
        <w:autoSpaceDE w:val="0"/>
        <w:autoSpaceDN w:val="0"/>
        <w:adjustRightInd w:val="0"/>
        <w:spacing w:line="240" w:lineRule="auto"/>
        <w:rPr>
          <w:ins w:id="4022" w:author="V2" w:date="2025-04-14T14:19:00Z" w16du:dateUtc="2025-04-14T19:19:00Z"/>
          <w:rFonts w:ascii="Garamond" w:eastAsia="Lato-Bold" w:hAnsi="Garamond" w:cs="Times New Roman"/>
          <w:color w:val="000000" w:themeColor="text1"/>
        </w:rPr>
      </w:pPr>
      <w:ins w:id="4023" w:author="V2" w:date="2025-04-14T14:19:00Z" w16du:dateUtc="2025-04-14T19:19:00Z">
        <w:r w:rsidRPr="007F7E2B">
          <w:rPr>
            <w:rFonts w:ascii="Garamond" w:eastAsia="Lato-Bold" w:hAnsi="Garamond" w:cs="Times New Roman"/>
            <w:color w:val="000000" w:themeColor="text1"/>
          </w:rPr>
          <w:t>Eagle, A.J., L. R Henry, L. Olander, K. Haugen-Kozyra, N. Millar, and G. Philip Robertson   2011, Greenhouse Gas Mitigation Potential of Agricultural Land Management in the United States-A synthesis of the literature. 68 pps. Nicholas Institute, Duke University, Durham, NC.</w:t>
        </w:r>
        <w:r w:rsidRPr="007F7E2B">
          <w:rPr>
            <w:rFonts w:ascii="Garamond" w:hAnsi="Garamond" w:cs="Times New Roman"/>
            <w:color w:val="000000" w:themeColor="text1"/>
          </w:rPr>
          <w:t xml:space="preserve"> </w:t>
        </w:r>
        <w:r>
          <w:fldChar w:fldCharType="begin"/>
        </w:r>
        <w:r>
          <w:instrText>HYPERLINK "https://lter.kbs.msu.edu/docs/robertson/eagle+et+al.+2011+nicholas+inst.pdf"</w:instrText>
        </w:r>
        <w:r>
          <w:fldChar w:fldCharType="separate"/>
        </w:r>
        <w:r w:rsidRPr="007F7E2B">
          <w:rPr>
            <w:rStyle w:val="Hyperlink"/>
            <w:rFonts w:ascii="Garamond" w:eastAsia="Lato-Bold" w:hAnsi="Garamond" w:cs="Times New Roman"/>
            <w:color w:val="000000" w:themeColor="text1"/>
          </w:rPr>
          <w:t>https://lter.kbs.msu.edu/docs/robertson/eagle+et+al.+2011+nicholas+inst.pdf</w:t>
        </w:r>
        <w:r>
          <w:fldChar w:fldCharType="end"/>
        </w:r>
      </w:ins>
    </w:p>
    <w:p w14:paraId="094BF799" w14:textId="77777777" w:rsidR="00FC76CB" w:rsidRPr="007F7E2B" w:rsidRDefault="00FC76CB" w:rsidP="00FC76CB">
      <w:pPr>
        <w:spacing w:line="240" w:lineRule="auto"/>
        <w:rPr>
          <w:ins w:id="4024" w:author="V2" w:date="2025-04-14T14:19:00Z" w16du:dateUtc="2025-04-14T19:19:00Z"/>
          <w:rFonts w:ascii="Garamond" w:eastAsia="Times New Roman" w:hAnsi="Garamond" w:cs="Noto Sans"/>
          <w:color w:val="000000" w:themeColor="text1"/>
        </w:rPr>
      </w:pPr>
      <w:ins w:id="4025" w:author="V2" w:date="2025-04-14T14:19:00Z" w16du:dateUtc="2025-04-14T19:19:00Z">
        <w:r w:rsidRPr="007F7E2B">
          <w:rPr>
            <w:rFonts w:ascii="Garamond" w:eastAsia="Times New Roman" w:hAnsi="Garamond" w:cs="Noto Sans"/>
            <w:color w:val="000000" w:themeColor="text1"/>
          </w:rPr>
          <w:t>Follett, R.F. 2001 Soil management concepts and soil carbon sequestration in cropland soils. Soil and Tillage research 61:77-92.</w:t>
        </w:r>
      </w:ins>
    </w:p>
    <w:p w14:paraId="41A47896" w14:textId="39420B2F" w:rsidR="00FA7BE3" w:rsidRPr="007F7E2B" w:rsidRDefault="00FC76CB" w:rsidP="00FC76CB">
      <w:pPr>
        <w:spacing w:line="240" w:lineRule="auto"/>
        <w:rPr>
          <w:ins w:id="4026" w:author="V2" w:date="2025-04-14T14:19:00Z" w16du:dateUtc="2025-04-14T19:19:00Z"/>
          <w:rFonts w:ascii="Garamond" w:eastAsia="Times New Roman" w:hAnsi="Garamond" w:cs="Noto Sans"/>
          <w:color w:val="000000" w:themeColor="text1"/>
        </w:rPr>
      </w:pPr>
      <w:ins w:id="4027" w:author="V2" w:date="2025-04-14T14:19:00Z" w16du:dateUtc="2025-04-14T19:19:00Z">
        <w:r w:rsidRPr="007F7E2B">
          <w:rPr>
            <w:rFonts w:ascii="Garamond" w:eastAsia="Times New Roman" w:hAnsi="Garamond" w:cs="Noto Sans"/>
            <w:color w:val="000000" w:themeColor="text1"/>
          </w:rPr>
          <w:t>Folley, J.A., DeFries, R., Asner, G. P. et al 2005  Global consequences of land use. Science. 309:(5734) 570-574.</w:t>
        </w:r>
      </w:ins>
    </w:p>
    <w:p w14:paraId="6CCC72C6" w14:textId="77777777" w:rsidR="00FC76CB" w:rsidRPr="007F7E2B" w:rsidRDefault="00FC76CB" w:rsidP="00C55CB0">
      <w:pPr>
        <w:rPr>
          <w:ins w:id="4028" w:author="V2" w:date="2025-04-14T14:19:00Z" w16du:dateUtc="2025-04-14T19:19:00Z"/>
          <w:rFonts w:ascii="Garamond" w:eastAsiaTheme="majorEastAsia" w:hAnsi="Garamond" w:cstheme="majorBidi"/>
          <w:color w:val="000000" w:themeColor="text1"/>
        </w:rPr>
      </w:pPr>
      <w:ins w:id="4029" w:author="V2" w:date="2025-04-14T14:19:00Z" w16du:dateUtc="2025-04-14T19:19:00Z">
        <w:r>
          <w:lastRenderedPageBreak/>
          <w:fldChar w:fldCharType="begin"/>
        </w:r>
        <w:r>
          <w:instrText>HYPERLINK "https://www.nature.com/articles/s41467-022-31540-9" \l "auth-Katerina-Georgiou-Aff1-Aff2"</w:instrText>
        </w:r>
        <w:r>
          <w:fldChar w:fldCharType="separate"/>
        </w:r>
        <w:bookmarkStart w:id="4030" w:name="_Toc174615948"/>
        <w:bookmarkStart w:id="4031" w:name="_Toc174616364"/>
        <w:r w:rsidRPr="007F7E2B">
          <w:rPr>
            <w:rStyle w:val="Hyperlink"/>
            <w:rFonts w:ascii="Garamond" w:eastAsia="Times New Roman" w:hAnsi="Garamond" w:cs="Segoe UI"/>
            <w:color w:val="000000" w:themeColor="text1"/>
          </w:rPr>
          <w:t>Georgiou</w:t>
        </w:r>
        <w:r>
          <w:fldChar w:fldCharType="end"/>
        </w:r>
        <w:r w:rsidRPr="007F7E2B">
          <w:rPr>
            <w:rFonts w:ascii="Garamond" w:eastAsia="Times New Roman" w:hAnsi="Garamond" w:cs="Segoe UI"/>
            <w:color w:val="000000" w:themeColor="text1"/>
          </w:rPr>
          <w:t xml:space="preserve">, K., </w:t>
        </w:r>
        <w:r>
          <w:fldChar w:fldCharType="begin"/>
        </w:r>
        <w:r>
          <w:instrText>HYPERLINK "https://www.nature.com/articles/s41467-022-31540-9" \l "auth-Robert_B_-Jackson-Aff2-Aff3-Aff4"</w:instrText>
        </w:r>
        <w:r>
          <w:fldChar w:fldCharType="separate"/>
        </w:r>
        <w:r w:rsidRPr="007F7E2B">
          <w:rPr>
            <w:rStyle w:val="Hyperlink"/>
            <w:rFonts w:ascii="Garamond" w:eastAsia="Times New Roman" w:hAnsi="Garamond" w:cs="Segoe UI"/>
            <w:color w:val="000000" w:themeColor="text1"/>
          </w:rPr>
          <w:t>R. B. Jackson</w:t>
        </w:r>
        <w:r>
          <w:fldChar w:fldCharType="end"/>
        </w:r>
        <w:r w:rsidRPr="007F7E2B">
          <w:rPr>
            <w:rFonts w:ascii="Garamond" w:eastAsia="Times New Roman" w:hAnsi="Garamond" w:cs="Segoe UI"/>
            <w:color w:val="000000" w:themeColor="text1"/>
          </w:rPr>
          <w:t xml:space="preserve">, </w:t>
        </w:r>
        <w:r>
          <w:fldChar w:fldCharType="begin"/>
        </w:r>
        <w:r>
          <w:instrText>HYPERLINK "https://www.nature.com/articles/s41467-022-31540-9" \l "auth-Olga-Vindu_kov_-Aff5-Aff6"</w:instrText>
        </w:r>
        <w:r>
          <w:fldChar w:fldCharType="separate"/>
        </w:r>
        <w:r w:rsidRPr="007F7E2B">
          <w:rPr>
            <w:rStyle w:val="Hyperlink"/>
            <w:rFonts w:ascii="Garamond" w:eastAsia="Times New Roman" w:hAnsi="Garamond" w:cs="Segoe UI"/>
            <w:color w:val="000000" w:themeColor="text1"/>
          </w:rPr>
          <w:t>O. Vindušková</w:t>
        </w:r>
        <w:r>
          <w:fldChar w:fldCharType="end"/>
        </w:r>
        <w:r w:rsidRPr="007F7E2B">
          <w:rPr>
            <w:rFonts w:ascii="Garamond" w:eastAsia="Times New Roman" w:hAnsi="Garamond" w:cs="Segoe UI"/>
            <w:color w:val="000000" w:themeColor="text1"/>
          </w:rPr>
          <w:t xml:space="preserve">, </w:t>
        </w:r>
        <w:r>
          <w:fldChar w:fldCharType="begin"/>
        </w:r>
        <w:r>
          <w:instrText>HYPERLINK "https://www.nature.com/articles/s41467-022-31540-9" \l "auth-Rose_Z_-Abramoff-Aff7-Aff8"</w:instrText>
        </w:r>
        <w:r>
          <w:fldChar w:fldCharType="separate"/>
        </w:r>
        <w:r w:rsidRPr="007F7E2B">
          <w:rPr>
            <w:rStyle w:val="Hyperlink"/>
            <w:rFonts w:ascii="Garamond" w:eastAsia="Times New Roman" w:hAnsi="Garamond" w:cs="Segoe UI"/>
            <w:color w:val="000000" w:themeColor="text1"/>
          </w:rPr>
          <w:t>R. Z. Abramoff</w:t>
        </w:r>
        <w:r>
          <w:fldChar w:fldCharType="end"/>
        </w:r>
        <w:r w:rsidRPr="007F7E2B">
          <w:rPr>
            <w:rFonts w:ascii="Garamond" w:eastAsia="Times New Roman" w:hAnsi="Garamond" w:cs="Segoe UI"/>
            <w:color w:val="000000" w:themeColor="text1"/>
          </w:rPr>
          <w:t>, </w:t>
        </w:r>
        <w:r>
          <w:fldChar w:fldCharType="begin"/>
        </w:r>
        <w:r>
          <w:instrText>HYPERLINK "https://www.nature.com/articles/s41467-022-31540-9" \l "auth-Anders-Ahlstr_m-Aff9"</w:instrText>
        </w:r>
        <w:r>
          <w:fldChar w:fldCharType="separate"/>
        </w:r>
        <w:r w:rsidRPr="007F7E2B">
          <w:rPr>
            <w:rStyle w:val="Hyperlink"/>
            <w:rFonts w:ascii="Garamond" w:eastAsia="Times New Roman" w:hAnsi="Garamond" w:cs="Segoe UI"/>
            <w:color w:val="000000" w:themeColor="text1"/>
          </w:rPr>
          <w:t>A. Ahlström</w:t>
        </w:r>
        <w:r>
          <w:fldChar w:fldCharType="end"/>
        </w:r>
        <w:r w:rsidRPr="007F7E2B">
          <w:rPr>
            <w:rFonts w:ascii="Garamond" w:eastAsia="Times New Roman" w:hAnsi="Garamond" w:cs="Segoe UI"/>
            <w:color w:val="000000" w:themeColor="text1"/>
          </w:rPr>
          <w:t>, </w:t>
        </w:r>
        <w:r>
          <w:fldChar w:fldCharType="begin"/>
        </w:r>
        <w:r>
          <w:instrText>HYPERLINK "https://www.nature.com/articles/s41467-022-31540-9" \l "auth-Wenting-Feng-Aff10"</w:instrText>
        </w:r>
        <w:r>
          <w:fldChar w:fldCharType="separate"/>
        </w:r>
        <w:r w:rsidRPr="007F7E2B">
          <w:rPr>
            <w:rStyle w:val="Hyperlink"/>
            <w:rFonts w:ascii="Garamond" w:eastAsia="Times New Roman" w:hAnsi="Garamond" w:cs="Segoe UI"/>
            <w:color w:val="000000" w:themeColor="text1"/>
          </w:rPr>
          <w:t>W. Feng</w:t>
        </w:r>
        <w:r>
          <w:fldChar w:fldCharType="end"/>
        </w:r>
        <w:r w:rsidRPr="007F7E2B">
          <w:rPr>
            <w:rFonts w:ascii="Garamond" w:eastAsia="Times New Roman" w:hAnsi="Garamond" w:cs="Segoe UI"/>
            <w:color w:val="000000" w:themeColor="text1"/>
          </w:rPr>
          <w:t>,</w:t>
        </w:r>
        <w:r>
          <w:fldChar w:fldCharType="begin"/>
        </w:r>
        <w:r>
          <w:instrText>HYPERLINK "https://www.nature.com/articles/s41467-022-31540-9" \l "auth-Jennifer_W_-Harden-Aff2-Aff11"</w:instrText>
        </w:r>
        <w:r>
          <w:fldChar w:fldCharType="separate"/>
        </w:r>
        <w:r w:rsidRPr="007F7E2B">
          <w:rPr>
            <w:rStyle w:val="Hyperlink"/>
            <w:rFonts w:ascii="Garamond" w:eastAsia="Times New Roman" w:hAnsi="Garamond" w:cs="Segoe UI"/>
            <w:color w:val="000000" w:themeColor="text1"/>
          </w:rPr>
          <w:t>J. W. Harden</w:t>
        </w:r>
        <w:r>
          <w:fldChar w:fldCharType="end"/>
        </w:r>
        <w:r w:rsidRPr="007F7E2B">
          <w:rPr>
            <w:rFonts w:ascii="Garamond" w:eastAsia="Times New Roman" w:hAnsi="Garamond" w:cs="Segoe UI"/>
            <w:color w:val="000000" w:themeColor="text1"/>
          </w:rPr>
          <w:t>, </w:t>
        </w:r>
        <w:r>
          <w:fldChar w:fldCharType="begin"/>
        </w:r>
        <w:r>
          <w:instrText>HYPERLINK "https://www.nature.com/articles/s41467-022-31540-9" \l "auth-Adam_F__A_-Pellegrini-Aff12-Aff13"</w:instrText>
        </w:r>
        <w:r>
          <w:fldChar w:fldCharType="separate"/>
        </w:r>
        <w:r w:rsidRPr="007F7E2B">
          <w:rPr>
            <w:rStyle w:val="Hyperlink"/>
            <w:rFonts w:ascii="Garamond" w:eastAsia="Times New Roman" w:hAnsi="Garamond" w:cs="Segoe UI"/>
            <w:color w:val="000000" w:themeColor="text1"/>
          </w:rPr>
          <w:t>A. F. A. Pellegrini</w:t>
        </w:r>
        <w:r>
          <w:fldChar w:fldCharType="end"/>
        </w:r>
        <w:r w:rsidRPr="007F7E2B">
          <w:rPr>
            <w:rFonts w:ascii="Garamond" w:eastAsia="Times New Roman" w:hAnsi="Garamond" w:cs="Segoe UI"/>
            <w:color w:val="000000" w:themeColor="text1"/>
          </w:rPr>
          <w:t>, </w:t>
        </w:r>
        <w:r>
          <w:fldChar w:fldCharType="begin"/>
        </w:r>
        <w:r>
          <w:instrText>HYPERLINK "https://www.nature.com/articles/s41467-022-31540-9" \l "auth-H__Wayne-Polley-Aff14"</w:instrText>
        </w:r>
        <w:r>
          <w:fldChar w:fldCharType="separate"/>
        </w:r>
        <w:r w:rsidRPr="007F7E2B">
          <w:rPr>
            <w:rStyle w:val="Hyperlink"/>
            <w:rFonts w:ascii="Garamond" w:eastAsia="Times New Roman" w:hAnsi="Garamond" w:cs="Segoe UI"/>
            <w:color w:val="000000" w:themeColor="text1"/>
          </w:rPr>
          <w:t>H. W. Polley</w:t>
        </w:r>
        <w:r>
          <w:fldChar w:fldCharType="end"/>
        </w:r>
        <w:r w:rsidRPr="007F7E2B">
          <w:rPr>
            <w:rFonts w:ascii="Garamond" w:eastAsia="Times New Roman" w:hAnsi="Garamond" w:cs="Segoe UI"/>
            <w:color w:val="000000" w:themeColor="text1"/>
          </w:rPr>
          <w:t>,</w:t>
        </w:r>
        <w:r>
          <w:fldChar w:fldCharType="begin"/>
        </w:r>
        <w:r>
          <w:instrText>HYPERLINK "https://www.nature.com/articles/s41467-022-31540-9" \l "auth-Jennifer_L_-Soong-Aff15-Aff16"</w:instrText>
        </w:r>
        <w:r>
          <w:fldChar w:fldCharType="separate"/>
        </w:r>
        <w:r w:rsidRPr="007F7E2B">
          <w:rPr>
            <w:rStyle w:val="Hyperlink"/>
            <w:rFonts w:ascii="Garamond" w:eastAsia="Times New Roman" w:hAnsi="Garamond" w:cs="Segoe UI"/>
            <w:color w:val="000000" w:themeColor="text1"/>
          </w:rPr>
          <w:t>J. L. Soong</w:t>
        </w:r>
        <w:r>
          <w:fldChar w:fldCharType="end"/>
        </w:r>
        <w:r w:rsidRPr="007F7E2B">
          <w:rPr>
            <w:rFonts w:ascii="Garamond" w:eastAsia="Times New Roman" w:hAnsi="Garamond" w:cs="Segoe UI"/>
            <w:color w:val="000000" w:themeColor="text1"/>
          </w:rPr>
          <w:t xml:space="preserve">, </w:t>
        </w:r>
        <w:r>
          <w:fldChar w:fldCharType="begin"/>
        </w:r>
        <w:r>
          <w:instrText>HYPERLINK "https://www.nature.com/articles/s41467-022-31540-9" \l "auth-William_J_-Riley-Aff17"</w:instrText>
        </w:r>
        <w:r>
          <w:fldChar w:fldCharType="separate"/>
        </w:r>
        <w:r w:rsidRPr="007F7E2B">
          <w:rPr>
            <w:rStyle w:val="Hyperlink"/>
            <w:rFonts w:ascii="Garamond" w:eastAsia="Times New Roman" w:hAnsi="Garamond" w:cs="Segoe UI"/>
            <w:color w:val="000000" w:themeColor="text1"/>
          </w:rPr>
          <w:t>W.J. Riley</w:t>
        </w:r>
        <w:r>
          <w:fldChar w:fldCharType="end"/>
        </w:r>
        <w:r w:rsidRPr="007F7E2B">
          <w:rPr>
            <w:rFonts w:ascii="Garamond" w:eastAsia="Times New Roman" w:hAnsi="Garamond" w:cs="Segoe UI"/>
            <w:color w:val="000000" w:themeColor="text1"/>
          </w:rPr>
          <w:t> &amp; </w:t>
        </w:r>
        <w:r>
          <w:fldChar w:fldCharType="begin"/>
        </w:r>
        <w:r>
          <w:instrText>HYPERLINK "https://www.nature.com/articles/s41467-022-31540-9" \l "auth-Margaret_S_-Torn-Aff17-Aff18"</w:instrText>
        </w:r>
        <w:r>
          <w:fldChar w:fldCharType="separate"/>
        </w:r>
        <w:r w:rsidRPr="007F7E2B">
          <w:rPr>
            <w:rStyle w:val="Hyperlink"/>
            <w:rFonts w:ascii="Garamond" w:eastAsia="Times New Roman" w:hAnsi="Garamond" w:cs="Segoe UI"/>
            <w:color w:val="000000" w:themeColor="text1"/>
          </w:rPr>
          <w:t>M. S. Torn</w:t>
        </w:r>
        <w:r>
          <w:fldChar w:fldCharType="end"/>
        </w:r>
        <w:r w:rsidRPr="007F7E2B">
          <w:rPr>
            <w:rFonts w:ascii="Garamond" w:eastAsia="Times New Roman" w:hAnsi="Garamond" w:cs="Segoe UI"/>
            <w:color w:val="000000" w:themeColor="text1"/>
          </w:rPr>
          <w:t> </w:t>
        </w:r>
        <w:r w:rsidRPr="007F7E2B">
          <w:rPr>
            <w:rFonts w:ascii="Garamond" w:hAnsi="Garamond"/>
            <w:color w:val="000000" w:themeColor="text1"/>
          </w:rPr>
          <w:t xml:space="preserve"> 2022: </w:t>
        </w:r>
        <w:r w:rsidRPr="007F7E2B">
          <w:rPr>
            <w:rFonts w:ascii="Garamond" w:eastAsia="Times New Roman" w:hAnsi="Garamond" w:cs="Times New Roman"/>
            <w:color w:val="000000" w:themeColor="text1"/>
            <w:kern w:val="36"/>
          </w:rPr>
          <w:t xml:space="preserve">Emergent temperature sensitivity of soil organic carbon driven by mineral associations. </w:t>
        </w:r>
        <w:r w:rsidRPr="007F7E2B">
          <w:rPr>
            <w:rFonts w:ascii="Garamond" w:hAnsi="Garamond"/>
            <w:i/>
            <w:color w:val="000000" w:themeColor="text1"/>
          </w:rPr>
          <w:t>Nature</w:t>
        </w:r>
        <w:r w:rsidRPr="007F7E2B">
          <w:rPr>
            <w:rFonts w:ascii="Garamond" w:hAnsi="Garamond"/>
            <w:color w:val="000000" w:themeColor="text1"/>
          </w:rPr>
          <w:t>, 13:3797</w:t>
        </w:r>
        <w:bookmarkEnd w:id="4030"/>
        <w:bookmarkEnd w:id="4031"/>
      </w:ins>
    </w:p>
    <w:p w14:paraId="7A5BFEE7" w14:textId="77777777" w:rsidR="00FC76CB" w:rsidRPr="007F7E2B" w:rsidRDefault="00FC76CB" w:rsidP="00FC76CB">
      <w:pPr>
        <w:shd w:val="clear" w:color="auto" w:fill="FFFFFF"/>
        <w:spacing w:before="0" w:after="240" w:line="240" w:lineRule="auto"/>
        <w:outlineLvl w:val="0"/>
        <w:rPr>
          <w:ins w:id="4032" w:author="V2" w:date="2025-04-14T14:19:00Z" w16du:dateUtc="2025-04-14T19:19:00Z"/>
          <w:rFonts w:ascii="Garamond" w:hAnsi="Garamond"/>
          <w:color w:val="000000" w:themeColor="text1"/>
        </w:rPr>
      </w:pPr>
      <w:ins w:id="4033" w:author="V2" w:date="2025-04-14T14:19:00Z" w16du:dateUtc="2025-04-14T19:19:00Z">
        <w:r w:rsidRPr="007F7E2B">
          <w:rPr>
            <w:rFonts w:ascii="Garamond" w:hAnsi="Garamond"/>
            <w:color w:val="000000" w:themeColor="text1"/>
          </w:rPr>
          <w:t>Hartley, I. P., T.C. Hill, S. F. Chadburn, and C. Hugelius 2021</w:t>
        </w:r>
        <w:r w:rsidRPr="007F7E2B">
          <w:rPr>
            <w:rFonts w:ascii="Garamond" w:eastAsia="Times New Roman" w:hAnsi="Garamond" w:cs="Times New Roman"/>
            <w:color w:val="000000" w:themeColor="text1"/>
            <w:kern w:val="36"/>
          </w:rPr>
          <w:t xml:space="preserve"> Temperature effects on carbon storage are controlled by soil stabilization capacities. </w:t>
        </w:r>
        <w:r w:rsidRPr="007F7E2B">
          <w:rPr>
            <w:rFonts w:ascii="Garamond" w:hAnsi="Garamond"/>
            <w:color w:val="000000" w:themeColor="text1"/>
          </w:rPr>
          <w:t xml:space="preserve">: </w:t>
        </w:r>
        <w:r w:rsidRPr="007F7E2B">
          <w:rPr>
            <w:rFonts w:ascii="Garamond" w:hAnsi="Garamond"/>
            <w:i/>
            <w:color w:val="000000" w:themeColor="text1"/>
          </w:rPr>
          <w:t>Nature</w:t>
        </w:r>
        <w:r w:rsidRPr="007F7E2B">
          <w:rPr>
            <w:rFonts w:ascii="Garamond" w:hAnsi="Garamond"/>
            <w:color w:val="000000" w:themeColor="text1"/>
          </w:rPr>
          <w:t>, 12:6713</w:t>
        </w:r>
      </w:ins>
    </w:p>
    <w:p w14:paraId="364ED031" w14:textId="77777777" w:rsidR="00FC76CB" w:rsidRPr="007F7E2B" w:rsidRDefault="00FC76CB" w:rsidP="00FC76CB">
      <w:pPr>
        <w:shd w:val="clear" w:color="auto" w:fill="FFFFFF"/>
        <w:spacing w:before="0" w:line="240" w:lineRule="auto"/>
        <w:outlineLvl w:val="0"/>
        <w:rPr>
          <w:ins w:id="4034" w:author="V2" w:date="2025-04-14T14:19:00Z" w16du:dateUtc="2025-04-14T19:19:00Z"/>
          <w:rFonts w:ascii="Garamond" w:eastAsia="Times New Roman" w:hAnsi="Garamond" w:cs="Times New Roman"/>
          <w:color w:val="000000" w:themeColor="text1"/>
          <w:kern w:val="36"/>
        </w:rPr>
      </w:pPr>
      <w:ins w:id="4035" w:author="V2" w:date="2025-04-14T14:19:00Z" w16du:dateUtc="2025-04-14T19:19:00Z">
        <w:r w:rsidRPr="007F7E2B">
          <w:rPr>
            <w:rFonts w:ascii="Garamond" w:hAnsi="Garamond"/>
            <w:color w:val="000000" w:themeColor="text1"/>
          </w:rPr>
          <w:t xml:space="preserve">Heckman et al. 2023 </w:t>
        </w:r>
        <w:r w:rsidRPr="007F7E2B">
          <w:rPr>
            <w:rFonts w:ascii="Garamond" w:eastAsia="Times New Roman" w:hAnsi="Garamond" w:cs="Times New Roman"/>
            <w:color w:val="000000" w:themeColor="text1"/>
            <w:kern w:val="36"/>
          </w:rPr>
          <w:t>Moisture-driven divergence in mineral-associated soil carbon persistence</w:t>
        </w:r>
      </w:ins>
    </w:p>
    <w:p w14:paraId="0895AD6A" w14:textId="77777777" w:rsidR="00FC76CB" w:rsidRPr="007F7E2B" w:rsidRDefault="00FC76CB" w:rsidP="00FC76CB">
      <w:pPr>
        <w:shd w:val="clear" w:color="auto" w:fill="FFFFFF"/>
        <w:spacing w:before="0" w:line="240" w:lineRule="auto"/>
        <w:rPr>
          <w:ins w:id="4036" w:author="V2" w:date="2025-04-14T14:19:00Z" w16du:dateUtc="2025-04-14T19:19:00Z"/>
          <w:rFonts w:ascii="Garamond" w:eastAsia="Times New Roman" w:hAnsi="Garamond" w:cs="Open Sans"/>
          <w:color w:val="000000" w:themeColor="text1"/>
        </w:rPr>
      </w:pPr>
      <w:ins w:id="4037" w:author="V2" w:date="2025-04-14T14:19:00Z" w16du:dateUtc="2025-04-14T19:19:00Z">
        <w:r w:rsidRPr="007F7E2B">
          <w:rPr>
            <w:rFonts w:ascii="Garamond" w:hAnsi="Garamond"/>
            <w:i/>
            <w:color w:val="000000" w:themeColor="text1"/>
          </w:rPr>
          <w:t>PNAS</w:t>
        </w:r>
        <w:r w:rsidRPr="007F7E2B">
          <w:rPr>
            <w:rFonts w:ascii="Garamond" w:hAnsi="Garamond"/>
            <w:color w:val="000000" w:themeColor="text1"/>
          </w:rPr>
          <w:t>, 120(7):</w:t>
        </w:r>
        <w:r w:rsidRPr="007F7E2B">
          <w:rPr>
            <w:rFonts w:ascii="Garamond" w:eastAsia="Arial" w:hAnsi="Garamond" w:cs="Arial"/>
            <w:color w:val="000000" w:themeColor="text1"/>
          </w:rPr>
          <w:t xml:space="preserve">e2210044120, </w:t>
        </w:r>
        <w:r>
          <w:fldChar w:fldCharType="begin"/>
        </w:r>
        <w:r>
          <w:instrText>HYPERLINK "https://doi.org/10.1073/pnas.2210044120"</w:instrText>
        </w:r>
        <w:r>
          <w:fldChar w:fldCharType="separate"/>
        </w:r>
        <w:r w:rsidRPr="007F7E2B">
          <w:rPr>
            <w:rStyle w:val="Hyperlink"/>
            <w:rFonts w:ascii="Garamond" w:eastAsia="Times New Roman" w:hAnsi="Garamond" w:cs="Open Sans"/>
            <w:color w:val="000000" w:themeColor="text1"/>
          </w:rPr>
          <w:t>https://doi.org/10.1073/pnas.2210044120</w:t>
        </w:r>
        <w:r>
          <w:fldChar w:fldCharType="end"/>
        </w:r>
      </w:ins>
    </w:p>
    <w:p w14:paraId="712A652A" w14:textId="77777777" w:rsidR="00FC76CB" w:rsidRPr="007F7E2B" w:rsidRDefault="00FC76CB" w:rsidP="00FC76CB">
      <w:pPr>
        <w:autoSpaceDE w:val="0"/>
        <w:autoSpaceDN w:val="0"/>
        <w:adjustRightInd w:val="0"/>
        <w:spacing w:line="240" w:lineRule="auto"/>
        <w:rPr>
          <w:ins w:id="4038" w:author="V2" w:date="2025-04-14T14:19:00Z" w16du:dateUtc="2025-04-14T19:19:00Z"/>
          <w:rFonts w:ascii="Garamond" w:eastAsia="Lato-Bold" w:hAnsi="Garamond" w:cs="Times New Roman"/>
          <w:color w:val="000000" w:themeColor="text1"/>
        </w:rPr>
      </w:pPr>
      <w:ins w:id="4039" w:author="V2" w:date="2025-04-14T14:19:00Z" w16du:dateUtc="2025-04-14T19:19:00Z">
        <w:r w:rsidRPr="007F7E2B">
          <w:rPr>
            <w:rFonts w:ascii="Garamond" w:eastAsia="Lato-Bold" w:hAnsi="Garamond" w:cs="Times New Roman"/>
            <w:color w:val="000000" w:themeColor="text1"/>
          </w:rPr>
          <w:t xml:space="preserve">ICF International, 2013 Greenhouse gas mitigation options and costs for agricultural land and animal production within the United States. For USDA Climate Change Program Office, </w:t>
        </w:r>
        <w:r>
          <w:fldChar w:fldCharType="begin"/>
        </w:r>
        <w:r>
          <w:instrText>HYPERLINK "mailto:techguide@oce.usda.gov"</w:instrText>
        </w:r>
        <w:r>
          <w:fldChar w:fldCharType="separate"/>
        </w:r>
        <w:r w:rsidRPr="007F7E2B">
          <w:rPr>
            <w:rStyle w:val="Hyperlink"/>
            <w:rFonts w:ascii="Garamond" w:eastAsia="Lato-Bold" w:hAnsi="Garamond" w:cs="Times New Roman"/>
            <w:color w:val="000000" w:themeColor="text1"/>
          </w:rPr>
          <w:t>techguide@oce.usda.gov</w:t>
        </w:r>
        <w:r>
          <w:fldChar w:fldCharType="end"/>
        </w:r>
        <w:r w:rsidRPr="007F7E2B">
          <w:rPr>
            <w:rFonts w:ascii="Garamond" w:eastAsia="Lato-Bold" w:hAnsi="Garamond" w:cs="Times New Roman"/>
            <w:color w:val="000000" w:themeColor="text1"/>
          </w:rPr>
          <w:t xml:space="preserve">; </w:t>
        </w:r>
        <w:r>
          <w:fldChar w:fldCharType="begin"/>
        </w:r>
        <w:r>
          <w:instrText>HYPERLINK "https://www.usda.gov/sites/default/files/documents/GHG_Mitigation_Options.pdf"</w:instrText>
        </w:r>
        <w:r>
          <w:fldChar w:fldCharType="separate"/>
        </w:r>
        <w:r w:rsidRPr="007F7E2B">
          <w:rPr>
            <w:rStyle w:val="Hyperlink"/>
            <w:rFonts w:ascii="Garamond" w:eastAsia="Lato-Bold" w:hAnsi="Garamond" w:cs="Times New Roman"/>
            <w:color w:val="000000" w:themeColor="text1"/>
          </w:rPr>
          <w:t>https://www.usda.gov/sites/default/files/documents/GHG_Mitigation_Options.pdf</w:t>
        </w:r>
        <w:r>
          <w:fldChar w:fldCharType="end"/>
        </w:r>
      </w:ins>
    </w:p>
    <w:p w14:paraId="0277FC2A" w14:textId="77777777" w:rsidR="00FC76CB" w:rsidRPr="007F7E2B" w:rsidRDefault="00FC76CB" w:rsidP="00FC76CB">
      <w:pPr>
        <w:spacing w:line="240" w:lineRule="auto"/>
        <w:rPr>
          <w:ins w:id="4040" w:author="V2" w:date="2025-04-14T14:19:00Z" w16du:dateUtc="2025-04-14T19:19:00Z"/>
          <w:rFonts w:ascii="Garamond" w:eastAsia="Times New Roman" w:hAnsi="Garamond" w:cs="Noto Sans"/>
          <w:color w:val="000000" w:themeColor="text1"/>
        </w:rPr>
      </w:pPr>
      <w:ins w:id="4041" w:author="V2" w:date="2025-04-14T14:19:00Z" w16du:dateUtc="2025-04-14T19:19:00Z">
        <w:r w:rsidRPr="007F7E2B">
          <w:rPr>
            <w:rFonts w:ascii="Garamond" w:hAnsi="Garamond"/>
            <w:color w:val="000000" w:themeColor="text1"/>
          </w:rPr>
          <w:t>ISO 1406-</w:t>
        </w:r>
        <w:r>
          <w:fldChar w:fldCharType="begin"/>
        </w:r>
        <w:r>
          <w:instrText>HYPERLINK "https://www.iso.org/obp/ui/" \l "iso:std:iso:14064:-2:ed-1:v1:en"</w:instrText>
        </w:r>
        <w:r>
          <w:fldChar w:fldCharType="separate"/>
        </w:r>
        <w:r w:rsidRPr="007F7E2B">
          <w:rPr>
            <w:rStyle w:val="Hyperlink"/>
            <w:rFonts w:ascii="Garamond" w:eastAsia="Times New Roman" w:hAnsi="Garamond" w:cs="Noto Sans"/>
            <w:color w:val="000000" w:themeColor="text1"/>
          </w:rPr>
          <w:t>https://www.iso.org/obp/ui/#iso:std:iso:14064:-2:ed-1:v1:en</w:t>
        </w:r>
        <w:r>
          <w:fldChar w:fldCharType="end"/>
        </w:r>
      </w:ins>
    </w:p>
    <w:p w14:paraId="50118D21" w14:textId="77777777" w:rsidR="00FC76CB" w:rsidRPr="007F7E2B" w:rsidRDefault="00FC76CB" w:rsidP="00FC76CB">
      <w:pPr>
        <w:spacing w:line="240" w:lineRule="auto"/>
        <w:rPr>
          <w:ins w:id="4042" w:author="V2" w:date="2025-04-14T14:19:00Z" w16du:dateUtc="2025-04-14T19:19:00Z"/>
          <w:rFonts w:ascii="Garamond" w:hAnsi="Garamond"/>
          <w:color w:val="000000" w:themeColor="text1"/>
        </w:rPr>
      </w:pPr>
      <w:ins w:id="4043" w:author="V2" w:date="2025-04-14T14:19:00Z" w16du:dateUtc="2025-04-14T19:19:00Z">
        <w:r w:rsidRPr="007F7E2B">
          <w:rPr>
            <w:rFonts w:ascii="Garamond" w:hAnsi="Garamond"/>
            <w:color w:val="000000" w:themeColor="text1"/>
            <w:shd w:val="clear" w:color="auto" w:fill="FFFFFF"/>
          </w:rPr>
          <w:t>Jobbágy, E.G. and Jackson, R.B. (2000) The Vertical Distribution of Soil Organic Carbon and Its Relation to Climate and Vegetation. Ecological Applications, 10, 423-436.</w:t>
        </w:r>
        <w:r w:rsidRPr="007F7E2B">
          <w:rPr>
            <w:rFonts w:ascii="Garamond" w:hAnsi="Garamond"/>
            <w:color w:val="000000" w:themeColor="text1"/>
          </w:rPr>
          <w:br/>
        </w:r>
        <w:r w:rsidRPr="007F7E2B">
          <w:rPr>
            <w:rFonts w:ascii="Garamond" w:hAnsi="Garamond"/>
            <w:color w:val="000000" w:themeColor="text1"/>
            <w:shd w:val="clear" w:color="auto" w:fill="FFFFFF"/>
          </w:rPr>
          <w:t>http://dx.doi.org/10.1890/1051-0761(2000)010[0423:TVDOSO]2.0.CO;2</w:t>
        </w:r>
      </w:ins>
    </w:p>
    <w:p w14:paraId="4C601BD5" w14:textId="77777777" w:rsidR="00FC76CB" w:rsidRPr="007F7E2B" w:rsidRDefault="00FC76CB" w:rsidP="00FC76CB">
      <w:pPr>
        <w:autoSpaceDE w:val="0"/>
        <w:autoSpaceDN w:val="0"/>
        <w:adjustRightInd w:val="0"/>
        <w:spacing w:line="240" w:lineRule="auto"/>
        <w:rPr>
          <w:ins w:id="4044" w:author="V2" w:date="2025-04-14T14:19:00Z" w16du:dateUtc="2025-04-14T19:19:00Z"/>
          <w:rFonts w:ascii="Garamond" w:eastAsia="Lato-Bold" w:hAnsi="Garamond" w:cs="Times New Roman"/>
          <w:color w:val="000000" w:themeColor="text1"/>
        </w:rPr>
      </w:pPr>
      <w:ins w:id="4045" w:author="V2" w:date="2025-04-14T14:19:00Z" w16du:dateUtc="2025-04-14T19:19:00Z">
        <w:r w:rsidRPr="007F7E2B">
          <w:rPr>
            <w:rFonts w:ascii="Garamond" w:eastAsia="Lato-Bold" w:hAnsi="Garamond" w:cs="Times New Roman"/>
            <w:color w:val="000000" w:themeColor="text1"/>
          </w:rPr>
          <w:t>Johnson, DC, Teague, R, Apfelbaum, S, Thompson, R, Byck, P. 2022 Adaptive multi-paddock grazing management’s influence on soil food web structure for:  increasing forage production, soil organic carbon, abnd reducing soil respiration rates in southeastern USA ranches. 10:e13750 htt://doi.org/10.7712/peerj.13750</w:t>
        </w:r>
      </w:ins>
    </w:p>
    <w:p w14:paraId="1E1899FD" w14:textId="77777777" w:rsidR="00FC76CB" w:rsidRPr="007F7E2B" w:rsidRDefault="00FC76CB" w:rsidP="00FC76CB">
      <w:pPr>
        <w:autoSpaceDE w:val="0"/>
        <w:autoSpaceDN w:val="0"/>
        <w:adjustRightInd w:val="0"/>
        <w:spacing w:line="240" w:lineRule="auto"/>
        <w:rPr>
          <w:ins w:id="4046" w:author="V2" w:date="2025-04-14T14:19:00Z" w16du:dateUtc="2025-04-14T19:19:00Z"/>
          <w:rFonts w:ascii="Garamond" w:eastAsia="Lato-Bold" w:hAnsi="Garamond" w:cs="Times New Roman"/>
          <w:color w:val="000000" w:themeColor="text1"/>
        </w:rPr>
      </w:pPr>
      <w:ins w:id="4047" w:author="V2" w:date="2025-04-14T14:19:00Z" w16du:dateUtc="2025-04-14T19:19:00Z">
        <w:r w:rsidRPr="007F7E2B">
          <w:rPr>
            <w:rFonts w:ascii="Garamond" w:eastAsia="Lato-Bold" w:hAnsi="Garamond" w:cs="Times New Roman"/>
            <w:color w:val="000000" w:themeColor="text1"/>
          </w:rPr>
          <w:t>Kimble, J. M., C.W. Rice, D. Reed, S. Mooney, R.F. Follett, R. Lal 2007 Soil Carbon Management-Economic, Environmental and Societal Benefits. 268 pps. CRC press, Boca Raton, FL.</w:t>
        </w:r>
      </w:ins>
    </w:p>
    <w:p w14:paraId="30D8500F" w14:textId="77777777" w:rsidR="00FC76CB" w:rsidRPr="007F7E2B" w:rsidRDefault="00FC76CB" w:rsidP="00FC76CB">
      <w:pPr>
        <w:autoSpaceDE w:val="0"/>
        <w:autoSpaceDN w:val="0"/>
        <w:adjustRightInd w:val="0"/>
        <w:spacing w:line="240" w:lineRule="auto"/>
        <w:rPr>
          <w:ins w:id="4048" w:author="V2" w:date="2025-04-14T14:19:00Z" w16du:dateUtc="2025-04-14T19:19:00Z"/>
          <w:rFonts w:ascii="Garamond" w:eastAsia="Lato-Bold" w:hAnsi="Garamond" w:cs="Times New Roman"/>
          <w:color w:val="000000" w:themeColor="text1"/>
        </w:rPr>
      </w:pPr>
      <w:ins w:id="4049" w:author="V2" w:date="2025-04-14T14:19:00Z" w16du:dateUtc="2025-04-14T19:19:00Z">
        <w:r w:rsidRPr="007F7E2B">
          <w:rPr>
            <w:rFonts w:ascii="Garamond" w:eastAsia="Lato-Bold" w:hAnsi="Garamond" w:cs="Times New Roman"/>
            <w:color w:val="000000" w:themeColor="text1"/>
          </w:rPr>
          <w:t>Lavallee JM, Soong JL, Cotrufo MF. 2019 Conceptualizing soil organic matter into particulate and mineral</w:t>
        </w:r>
        <w:r w:rsidRPr="007F7E2B">
          <w:rPr>
            <w:rFonts w:ascii="Times New Roman" w:eastAsia="Lato-Bold" w:hAnsi="Times New Roman" w:cs="Times New Roman"/>
            <w:color w:val="000000" w:themeColor="text1"/>
          </w:rPr>
          <w:t>‐</w:t>
        </w:r>
        <w:r w:rsidRPr="007F7E2B">
          <w:rPr>
            <w:rFonts w:ascii="Garamond" w:eastAsia="Lato-Bold" w:hAnsi="Garamond" w:cs="Times New Roman"/>
            <w:color w:val="000000" w:themeColor="text1"/>
          </w:rPr>
          <w:t xml:space="preserve">associated forms to address global change in the 21stcentury. </w:t>
        </w:r>
        <w:r w:rsidRPr="007F7E2B">
          <w:rPr>
            <w:rFonts w:ascii="Garamond" w:eastAsia="Lato-Bold" w:hAnsi="Garamond" w:cs="Times New Roman"/>
            <w:i/>
            <w:iCs/>
            <w:color w:val="000000" w:themeColor="text1"/>
          </w:rPr>
          <w:t>Glob Change Biol</w:t>
        </w:r>
        <w:r w:rsidRPr="007F7E2B">
          <w:rPr>
            <w:rFonts w:ascii="Garamond" w:eastAsia="Lato-Bold" w:hAnsi="Garamond" w:cs="Times New Roman"/>
            <w:color w:val="000000" w:themeColor="text1"/>
          </w:rPr>
          <w:t>. 2020; 26:261–273. https ://doi.org/10.1111/gcb.14859</w:t>
        </w:r>
      </w:ins>
    </w:p>
    <w:p w14:paraId="75841E6C" w14:textId="77777777" w:rsidR="00FC76CB" w:rsidRPr="007F7E2B" w:rsidRDefault="00FC76CB" w:rsidP="00FC76CB">
      <w:pPr>
        <w:autoSpaceDE w:val="0"/>
        <w:autoSpaceDN w:val="0"/>
        <w:adjustRightInd w:val="0"/>
        <w:spacing w:line="240" w:lineRule="auto"/>
        <w:rPr>
          <w:ins w:id="4050" w:author="V2" w:date="2025-04-14T14:19:00Z" w16du:dateUtc="2025-04-14T19:19:00Z"/>
          <w:rFonts w:ascii="Garamond" w:eastAsia="Lato-Bold" w:hAnsi="Garamond" w:cs="Times New Roman"/>
          <w:color w:val="000000" w:themeColor="text1"/>
        </w:rPr>
      </w:pPr>
      <w:ins w:id="4051" w:author="V2" w:date="2025-04-14T14:19:00Z" w16du:dateUtc="2025-04-14T19:19:00Z">
        <w:r w:rsidRPr="007F7E2B">
          <w:rPr>
            <w:rFonts w:ascii="Garamond" w:eastAsia="Lato-Bold" w:hAnsi="Garamond" w:cs="Times New Roman"/>
            <w:color w:val="000000" w:themeColor="text1"/>
          </w:rPr>
          <w:t>Monger, H.C. 2014 Soils as generators and sinks of inorganic carbon in geological time. Chapter 3, pps. 27-38. In Soil Carbon: Progress in Soil Science. (Editors, A.E. Hartemink and K. McSweeny) DOI 10.007/978-3-319-04084-4.3. Springer International, Switzerland.</w:t>
        </w:r>
      </w:ins>
    </w:p>
    <w:p w14:paraId="6890004E" w14:textId="53DACCF7" w:rsidR="00FC76CB" w:rsidRPr="007F7E2B" w:rsidRDefault="00FC76CB" w:rsidP="00C55CB0">
      <w:pPr>
        <w:rPr>
          <w:ins w:id="4052" w:author="V2" w:date="2025-04-14T14:19:00Z" w16du:dateUtc="2025-04-14T19:19:00Z"/>
          <w:rFonts w:ascii="Garamond" w:hAnsi="Garamond"/>
        </w:rPr>
      </w:pPr>
      <w:bookmarkStart w:id="4053" w:name="_Toc174615949"/>
      <w:bookmarkStart w:id="4054" w:name="_Toc174616365"/>
      <w:ins w:id="4055" w:author="V2" w:date="2025-04-14T14:19:00Z" w16du:dateUtc="2025-04-14T19:19:00Z">
        <w:r w:rsidRPr="007F7E2B">
          <w:rPr>
            <w:rFonts w:ascii="Garamond" w:hAnsi="Garamond"/>
          </w:rPr>
          <w:t>Mosier, S. S. Apfelbaum, P. Byck, F. Calderon,  R. Teague, R. Thompson, M. F. Cotrufo  2021. Adaptive multi-paddock grazing enhances soil carbon and nitrogen stocks and stabilization through mineral association in southeastern U.S. grazing lands, Journal of Environmental Management p. 288 (2021) 112409.</w:t>
        </w:r>
        <w:bookmarkEnd w:id="4053"/>
        <w:bookmarkEnd w:id="4054"/>
      </w:ins>
    </w:p>
    <w:p w14:paraId="77689FE7" w14:textId="77777777" w:rsidR="00FC76CB" w:rsidRPr="007F7E2B" w:rsidRDefault="00FC76CB" w:rsidP="00FC76CB">
      <w:pPr>
        <w:rPr>
          <w:ins w:id="4056" w:author="V2" w:date="2025-04-14T14:19:00Z" w16du:dateUtc="2025-04-14T19:19:00Z"/>
          <w:rFonts w:ascii="Garamond" w:hAnsi="Garamond"/>
          <w:color w:val="000000" w:themeColor="text1"/>
        </w:rPr>
      </w:pPr>
      <w:ins w:id="4057" w:author="V2" w:date="2025-04-14T14:19:00Z" w16du:dateUtc="2025-04-14T19:19:00Z">
        <w:r w:rsidRPr="007F7E2B">
          <w:rPr>
            <w:rFonts w:ascii="Garamond" w:hAnsi="Garamond"/>
            <w:color w:val="000000" w:themeColor="text1"/>
          </w:rPr>
          <w:t>Paul, E.A.  K. Paustian, E.T. Elliott, and C.V. Cole 1997, Soil Organic Matter in Temperate Agroecosystems-Long Term experiments in North American. 414 pps. CRC press, Boca Raton, FL.</w:t>
        </w:r>
      </w:ins>
    </w:p>
    <w:p w14:paraId="03CB4C85" w14:textId="77777777" w:rsidR="00FC76CB" w:rsidRPr="007F7E2B" w:rsidRDefault="00FC76CB" w:rsidP="00FC76CB">
      <w:pPr>
        <w:shd w:val="clear" w:color="auto" w:fill="FFFFFF"/>
        <w:spacing w:before="0" w:line="240" w:lineRule="auto"/>
        <w:rPr>
          <w:ins w:id="4058" w:author="V2" w:date="2025-04-14T14:19:00Z" w16du:dateUtc="2025-04-14T19:19:00Z"/>
          <w:rFonts w:ascii="Garamond" w:eastAsia="Times New Roman" w:hAnsi="Garamond" w:cs="Open Sans"/>
          <w:color w:val="000000" w:themeColor="text1"/>
        </w:rPr>
      </w:pPr>
      <w:ins w:id="4059" w:author="V2" w:date="2025-04-14T14:19:00Z" w16du:dateUtc="2025-04-14T19:19:00Z">
        <w:r>
          <w:fldChar w:fldCharType="begin"/>
        </w:r>
        <w:r>
          <w:instrText>HYPERLINK "https://agupubs.onlinelibrary.wiley.com/authored-by/Parton/W.+J."</w:instrText>
        </w:r>
        <w:r>
          <w:fldChar w:fldCharType="separate"/>
        </w:r>
        <w:r w:rsidRPr="007F7E2B">
          <w:rPr>
            <w:rStyle w:val="Hyperlink"/>
            <w:rFonts w:ascii="Garamond" w:eastAsia="Times New Roman" w:hAnsi="Garamond" w:cs="Open Sans"/>
            <w:color w:val="000000" w:themeColor="text1"/>
            <w:bdr w:val="none" w:sz="0" w:space="0" w:color="auto" w:frame="1"/>
          </w:rPr>
          <w:t>Parton</w:t>
        </w:r>
        <w:r>
          <w:fldChar w:fldCharType="end"/>
        </w:r>
        <w:r w:rsidRPr="007F7E2B">
          <w:rPr>
            <w:rFonts w:ascii="Garamond" w:eastAsia="Times New Roman" w:hAnsi="Garamond" w:cs="Open Sans"/>
            <w:color w:val="000000" w:themeColor="text1"/>
            <w:bdr w:val="none" w:sz="0" w:space="0" w:color="auto" w:frame="1"/>
          </w:rPr>
          <w:t xml:space="preserve">, W. J., </w:t>
        </w:r>
        <w:r>
          <w:fldChar w:fldCharType="begin"/>
        </w:r>
        <w:r>
          <w:instrText>HYPERLINK "https://agupubs.onlinelibrary.wiley.com/authored-by/Scurlock/J.+M.+O."</w:instrText>
        </w:r>
        <w:r>
          <w:fldChar w:fldCharType="separate"/>
        </w:r>
        <w:r w:rsidRPr="007F7E2B">
          <w:rPr>
            <w:rStyle w:val="Hyperlink"/>
            <w:rFonts w:ascii="Garamond" w:eastAsia="Times New Roman" w:hAnsi="Garamond" w:cs="Open Sans"/>
            <w:color w:val="000000" w:themeColor="text1"/>
            <w:u w:val="none"/>
            <w:bdr w:val="none" w:sz="0" w:space="0" w:color="auto" w:frame="1"/>
          </w:rPr>
          <w:t>J. M. O. Scurlock</w:t>
        </w:r>
        <w:r>
          <w:fldChar w:fldCharType="end"/>
        </w:r>
        <w:r w:rsidRPr="007F7E2B">
          <w:rPr>
            <w:rFonts w:ascii="Garamond" w:eastAsia="Times New Roman" w:hAnsi="Garamond" w:cs="Open Sans"/>
            <w:color w:val="000000" w:themeColor="text1"/>
            <w:bdr w:val="none" w:sz="0" w:space="0" w:color="auto" w:frame="1"/>
          </w:rPr>
          <w:t>, </w:t>
        </w:r>
        <w:r>
          <w:fldChar w:fldCharType="begin"/>
        </w:r>
        <w:r>
          <w:instrText>HYPERLINK "https://agupubs.onlinelibrary.wiley.com/authored-by/Ojima/D.+S."</w:instrText>
        </w:r>
        <w:r>
          <w:fldChar w:fldCharType="separate"/>
        </w:r>
        <w:r w:rsidRPr="007F7E2B">
          <w:rPr>
            <w:rStyle w:val="Hyperlink"/>
            <w:rFonts w:ascii="Garamond" w:eastAsia="Times New Roman" w:hAnsi="Garamond" w:cs="Open Sans"/>
            <w:color w:val="000000" w:themeColor="text1"/>
            <w:u w:val="none"/>
            <w:bdr w:val="none" w:sz="0" w:space="0" w:color="auto" w:frame="1"/>
          </w:rPr>
          <w:t>D. S. Ojima</w:t>
        </w:r>
        <w:r>
          <w:fldChar w:fldCharType="end"/>
        </w:r>
        <w:r w:rsidRPr="007F7E2B">
          <w:rPr>
            <w:rFonts w:ascii="Garamond" w:eastAsia="Times New Roman" w:hAnsi="Garamond" w:cs="Open Sans"/>
            <w:color w:val="000000" w:themeColor="text1"/>
            <w:bdr w:val="none" w:sz="0" w:space="0" w:color="auto" w:frame="1"/>
          </w:rPr>
          <w:t>, </w:t>
        </w:r>
        <w:r>
          <w:fldChar w:fldCharType="begin"/>
        </w:r>
        <w:r>
          <w:instrText>HYPERLINK "https://agupubs.onlinelibrary.wiley.com/authored-by/Gilmanov/T.+G."</w:instrText>
        </w:r>
        <w:r>
          <w:fldChar w:fldCharType="separate"/>
        </w:r>
        <w:r w:rsidRPr="007F7E2B">
          <w:rPr>
            <w:rStyle w:val="Hyperlink"/>
            <w:rFonts w:ascii="Garamond" w:eastAsia="Times New Roman" w:hAnsi="Garamond" w:cs="Open Sans"/>
            <w:color w:val="000000" w:themeColor="text1"/>
            <w:u w:val="none"/>
            <w:bdr w:val="none" w:sz="0" w:space="0" w:color="auto" w:frame="1"/>
          </w:rPr>
          <w:t>T. G. Gilmanov</w:t>
        </w:r>
        <w:r>
          <w:fldChar w:fldCharType="end"/>
        </w:r>
        <w:r w:rsidRPr="007F7E2B">
          <w:rPr>
            <w:rFonts w:ascii="Garamond" w:eastAsia="Times New Roman" w:hAnsi="Garamond" w:cs="Open Sans"/>
            <w:color w:val="000000" w:themeColor="text1"/>
            <w:bdr w:val="none" w:sz="0" w:space="0" w:color="auto" w:frame="1"/>
          </w:rPr>
          <w:t>, </w:t>
        </w:r>
        <w:r>
          <w:fldChar w:fldCharType="begin"/>
        </w:r>
        <w:r>
          <w:instrText>HYPERLINK "https://agupubs.onlinelibrary.wiley.com/authored-by/Scholes/R.+J."</w:instrText>
        </w:r>
        <w:r>
          <w:fldChar w:fldCharType="separate"/>
        </w:r>
        <w:r w:rsidRPr="007F7E2B">
          <w:rPr>
            <w:rStyle w:val="Hyperlink"/>
            <w:rFonts w:ascii="Garamond" w:eastAsia="Times New Roman" w:hAnsi="Garamond" w:cs="Open Sans"/>
            <w:color w:val="000000" w:themeColor="text1"/>
            <w:u w:val="none"/>
            <w:bdr w:val="none" w:sz="0" w:space="0" w:color="auto" w:frame="1"/>
          </w:rPr>
          <w:t>R. J. Scholes</w:t>
        </w:r>
        <w:r>
          <w:fldChar w:fldCharType="end"/>
        </w:r>
        <w:r w:rsidRPr="007F7E2B">
          <w:rPr>
            <w:rFonts w:ascii="Garamond" w:eastAsia="Times New Roman" w:hAnsi="Garamond" w:cs="Open Sans"/>
            <w:color w:val="000000" w:themeColor="text1"/>
            <w:bdr w:val="none" w:sz="0" w:space="0" w:color="auto" w:frame="1"/>
          </w:rPr>
          <w:t>, </w:t>
        </w:r>
        <w:r>
          <w:fldChar w:fldCharType="begin"/>
        </w:r>
        <w:r>
          <w:instrText>HYPERLINK "https://agupubs.onlinelibrary.wiley.com/authored-by/Schimel/D.+S."</w:instrText>
        </w:r>
        <w:r>
          <w:fldChar w:fldCharType="separate"/>
        </w:r>
        <w:r w:rsidRPr="007F7E2B">
          <w:rPr>
            <w:rStyle w:val="Hyperlink"/>
            <w:rFonts w:ascii="Garamond" w:eastAsia="Times New Roman" w:hAnsi="Garamond" w:cs="Open Sans"/>
            <w:color w:val="000000" w:themeColor="text1"/>
            <w:u w:val="none"/>
            <w:bdr w:val="none" w:sz="0" w:space="0" w:color="auto" w:frame="1"/>
          </w:rPr>
          <w:t>D. S. Schimel</w:t>
        </w:r>
        <w:r>
          <w:fldChar w:fldCharType="end"/>
        </w:r>
        <w:r w:rsidRPr="007F7E2B">
          <w:rPr>
            <w:rFonts w:ascii="Garamond" w:eastAsia="Times New Roman" w:hAnsi="Garamond" w:cs="Open Sans"/>
            <w:color w:val="000000" w:themeColor="text1"/>
            <w:bdr w:val="none" w:sz="0" w:space="0" w:color="auto" w:frame="1"/>
          </w:rPr>
          <w:t>, </w:t>
        </w:r>
        <w:r>
          <w:fldChar w:fldCharType="begin"/>
        </w:r>
        <w:r>
          <w:instrText>HYPERLINK "https://agupubs.onlinelibrary.wiley.com/authored-by/Kirchner/T."</w:instrText>
        </w:r>
        <w:r>
          <w:fldChar w:fldCharType="separate"/>
        </w:r>
        <w:r w:rsidRPr="007F7E2B">
          <w:rPr>
            <w:rStyle w:val="Hyperlink"/>
            <w:rFonts w:ascii="Garamond" w:eastAsia="Times New Roman" w:hAnsi="Garamond" w:cs="Open Sans"/>
            <w:color w:val="000000" w:themeColor="text1"/>
            <w:u w:val="none"/>
            <w:bdr w:val="none" w:sz="0" w:space="0" w:color="auto" w:frame="1"/>
          </w:rPr>
          <w:t>T. Kirchner</w:t>
        </w:r>
        <w:r>
          <w:fldChar w:fldCharType="end"/>
        </w:r>
        <w:r w:rsidRPr="007F7E2B">
          <w:rPr>
            <w:rFonts w:ascii="Garamond" w:eastAsia="Times New Roman" w:hAnsi="Garamond" w:cs="Open Sans"/>
            <w:color w:val="000000" w:themeColor="text1"/>
            <w:bdr w:val="none" w:sz="0" w:space="0" w:color="auto" w:frame="1"/>
          </w:rPr>
          <w:t>, </w:t>
        </w:r>
        <w:r>
          <w:fldChar w:fldCharType="begin"/>
        </w:r>
        <w:r>
          <w:instrText>HYPERLINK "https://agupubs.onlinelibrary.wiley.com/authored-by/Menaut/J%E2%80%90C."</w:instrText>
        </w:r>
        <w:r>
          <w:fldChar w:fldCharType="separate"/>
        </w:r>
        <w:r w:rsidRPr="007F7E2B">
          <w:rPr>
            <w:rStyle w:val="Hyperlink"/>
            <w:rFonts w:ascii="Garamond" w:eastAsia="Times New Roman" w:hAnsi="Garamond" w:cs="Open Sans"/>
            <w:color w:val="000000" w:themeColor="text1"/>
            <w:u w:val="none"/>
            <w:bdr w:val="none" w:sz="0" w:space="0" w:color="auto" w:frame="1"/>
          </w:rPr>
          <w:t>J-C. Menaut</w:t>
        </w:r>
        <w:r>
          <w:fldChar w:fldCharType="end"/>
        </w:r>
        <w:r w:rsidRPr="007F7E2B">
          <w:rPr>
            <w:rFonts w:ascii="Garamond" w:eastAsia="Times New Roman" w:hAnsi="Garamond" w:cs="Open Sans"/>
            <w:color w:val="000000" w:themeColor="text1"/>
            <w:bdr w:val="none" w:sz="0" w:space="0" w:color="auto" w:frame="1"/>
          </w:rPr>
          <w:t>, </w:t>
        </w:r>
        <w:r>
          <w:fldChar w:fldCharType="begin"/>
        </w:r>
        <w:r>
          <w:instrText>HYPERLINK "https://agupubs.onlinelibrary.wiley.com/authored-by/Seastedt/T."</w:instrText>
        </w:r>
        <w:r>
          <w:fldChar w:fldCharType="separate"/>
        </w:r>
        <w:r w:rsidRPr="007F7E2B">
          <w:rPr>
            <w:rStyle w:val="Hyperlink"/>
            <w:rFonts w:ascii="Garamond" w:eastAsia="Times New Roman" w:hAnsi="Garamond" w:cs="Open Sans"/>
            <w:color w:val="000000" w:themeColor="text1"/>
            <w:u w:val="none"/>
            <w:bdr w:val="none" w:sz="0" w:space="0" w:color="auto" w:frame="1"/>
          </w:rPr>
          <w:t>T. Seastedt</w:t>
        </w:r>
        <w:r>
          <w:fldChar w:fldCharType="end"/>
        </w:r>
        <w:r w:rsidRPr="007F7E2B">
          <w:rPr>
            <w:rFonts w:ascii="Garamond" w:eastAsia="Times New Roman" w:hAnsi="Garamond" w:cs="Open Sans"/>
            <w:color w:val="000000" w:themeColor="text1"/>
            <w:bdr w:val="none" w:sz="0" w:space="0" w:color="auto" w:frame="1"/>
          </w:rPr>
          <w:t>, </w:t>
        </w:r>
        <w:r>
          <w:fldChar w:fldCharType="begin"/>
        </w:r>
        <w:r>
          <w:instrText>HYPERLINK "https://agupubs.onlinelibrary.wiley.com/authored-by/Garcia+Moya/E."</w:instrText>
        </w:r>
        <w:r>
          <w:fldChar w:fldCharType="separate"/>
        </w:r>
        <w:r w:rsidRPr="007F7E2B">
          <w:rPr>
            <w:rStyle w:val="Hyperlink"/>
            <w:rFonts w:ascii="Garamond" w:eastAsia="Times New Roman" w:hAnsi="Garamond" w:cs="Open Sans"/>
            <w:color w:val="000000" w:themeColor="text1"/>
            <w:u w:val="none"/>
            <w:bdr w:val="none" w:sz="0" w:space="0" w:color="auto" w:frame="1"/>
          </w:rPr>
          <w:t>E. G. Moya</w:t>
        </w:r>
        <w:r>
          <w:fldChar w:fldCharType="end"/>
        </w:r>
        <w:r w:rsidRPr="007F7E2B">
          <w:rPr>
            <w:rFonts w:ascii="Garamond" w:eastAsia="Times New Roman" w:hAnsi="Garamond" w:cs="Open Sans"/>
            <w:color w:val="000000" w:themeColor="text1"/>
            <w:bdr w:val="none" w:sz="0" w:space="0" w:color="auto" w:frame="1"/>
          </w:rPr>
          <w:t>, </w:t>
        </w:r>
        <w:r>
          <w:fldChar w:fldCharType="begin"/>
        </w:r>
        <w:r>
          <w:instrText>HYPERLINK "https://agupubs.onlinelibrary.wiley.com/authored-by/Kamnalrut/Apinan"</w:instrText>
        </w:r>
        <w:r>
          <w:fldChar w:fldCharType="separate"/>
        </w:r>
        <w:r w:rsidRPr="007F7E2B">
          <w:rPr>
            <w:rStyle w:val="Hyperlink"/>
            <w:rFonts w:ascii="Garamond" w:eastAsia="Times New Roman" w:hAnsi="Garamond" w:cs="Open Sans"/>
            <w:color w:val="000000" w:themeColor="text1"/>
            <w:u w:val="none"/>
            <w:bdr w:val="none" w:sz="0" w:space="0" w:color="auto" w:frame="1"/>
          </w:rPr>
          <w:t>A. Kamnalrut</w:t>
        </w:r>
        <w:r>
          <w:fldChar w:fldCharType="end"/>
        </w:r>
        <w:r w:rsidRPr="007F7E2B">
          <w:rPr>
            <w:rFonts w:ascii="Garamond" w:eastAsia="Times New Roman" w:hAnsi="Garamond" w:cs="Open Sans"/>
            <w:color w:val="000000" w:themeColor="text1"/>
            <w:bdr w:val="none" w:sz="0" w:space="0" w:color="auto" w:frame="1"/>
          </w:rPr>
          <w:t>, </w:t>
        </w:r>
        <w:r>
          <w:fldChar w:fldCharType="begin"/>
        </w:r>
        <w:r>
          <w:instrText>HYPERLINK "https://agupubs.onlinelibrary.wiley.com/authored-by/Kinyamario/J.+I."</w:instrText>
        </w:r>
        <w:r>
          <w:fldChar w:fldCharType="separate"/>
        </w:r>
        <w:r w:rsidRPr="007F7E2B">
          <w:rPr>
            <w:rStyle w:val="Hyperlink"/>
            <w:rFonts w:ascii="Garamond" w:eastAsia="Times New Roman" w:hAnsi="Garamond" w:cs="Open Sans"/>
            <w:color w:val="000000" w:themeColor="text1"/>
            <w:u w:val="none"/>
            <w:bdr w:val="none" w:sz="0" w:space="0" w:color="auto" w:frame="1"/>
          </w:rPr>
          <w:t>J. I. Kinyamario</w:t>
        </w:r>
        <w:r>
          <w:fldChar w:fldCharType="end"/>
        </w:r>
        <w:r w:rsidRPr="007F7E2B">
          <w:rPr>
            <w:rFonts w:ascii="Garamond" w:eastAsia="Times New Roman" w:hAnsi="Garamond" w:cs="Open Sans"/>
            <w:color w:val="000000" w:themeColor="text1"/>
            <w:bdr w:val="none" w:sz="0" w:space="0" w:color="auto" w:frame="1"/>
          </w:rPr>
          <w:t xml:space="preserve">. </w:t>
        </w:r>
        <w:r w:rsidRPr="007F7E2B">
          <w:rPr>
            <w:rFonts w:ascii="Garamond" w:eastAsia="Times New Roman" w:hAnsi="Garamond" w:cs="Open Sans"/>
            <w:color w:val="000000" w:themeColor="text1"/>
          </w:rPr>
          <w:t>1993</w:t>
        </w:r>
        <w:r w:rsidRPr="007F7E2B">
          <w:rPr>
            <w:rFonts w:ascii="Garamond" w:eastAsia="Times New Roman" w:hAnsi="Garamond" w:cs="Open Sans"/>
            <w:color w:val="000000" w:themeColor="text1"/>
            <w:kern w:val="36"/>
          </w:rPr>
          <w:t xml:space="preserve"> Observations and modeling of biomass and soil organic matter dynamics for the grassland biome worldwide</w:t>
        </w:r>
        <w:r w:rsidRPr="007F7E2B">
          <w:rPr>
            <w:rFonts w:ascii="Garamond" w:hAnsi="Garamond"/>
            <w:i/>
            <w:color w:val="000000" w:themeColor="text1"/>
          </w:rPr>
          <w:t xml:space="preserve"> Global Biogeochem Cycles</w:t>
        </w:r>
        <w:r w:rsidRPr="007F7E2B">
          <w:rPr>
            <w:rFonts w:ascii="Garamond" w:hAnsi="Garamond"/>
            <w:color w:val="000000" w:themeColor="text1"/>
          </w:rPr>
          <w:t>, 7(4):785-809</w:t>
        </w:r>
        <w:r w:rsidRPr="007F7E2B">
          <w:rPr>
            <w:rFonts w:ascii="Garamond" w:eastAsia="Times New Roman" w:hAnsi="Garamond" w:cs="Open Sans"/>
            <w:color w:val="000000" w:themeColor="text1"/>
            <w:kern w:val="36"/>
          </w:rPr>
          <w:t xml:space="preserve">. </w:t>
        </w:r>
        <w:r>
          <w:fldChar w:fldCharType="begin"/>
        </w:r>
        <w:r>
          <w:instrText>HYPERLINK "https://doi.org/10.1029/93GB02042"</w:instrText>
        </w:r>
        <w:r>
          <w:fldChar w:fldCharType="separate"/>
        </w:r>
        <w:r w:rsidRPr="007F7E2B">
          <w:rPr>
            <w:rStyle w:val="Hyperlink"/>
            <w:rFonts w:ascii="Garamond" w:eastAsia="Times New Roman" w:hAnsi="Garamond" w:cs="Open Sans"/>
            <w:color w:val="000000" w:themeColor="text1"/>
            <w:u w:val="none"/>
          </w:rPr>
          <w:t>https://doi.org/10.1029/93GB02042</w:t>
        </w:r>
        <w:r>
          <w:fldChar w:fldCharType="end"/>
        </w:r>
      </w:ins>
    </w:p>
    <w:p w14:paraId="29433780" w14:textId="77777777" w:rsidR="00FC76CB" w:rsidRPr="007F7E2B" w:rsidRDefault="00FC76CB" w:rsidP="00FC76CB">
      <w:pPr>
        <w:spacing w:line="240" w:lineRule="auto"/>
        <w:rPr>
          <w:ins w:id="4060" w:author="V2" w:date="2025-04-14T14:19:00Z" w16du:dateUtc="2025-04-14T19:19:00Z"/>
          <w:rFonts w:ascii="Garamond" w:eastAsia="Times New Roman" w:hAnsi="Garamond" w:cs="Noto Sans"/>
          <w:color w:val="000000" w:themeColor="text1"/>
        </w:rPr>
      </w:pPr>
      <w:ins w:id="4061" w:author="V2" w:date="2025-04-14T14:19:00Z" w16du:dateUtc="2025-04-14T19:19:00Z">
        <w:r w:rsidRPr="007F7E2B">
          <w:rPr>
            <w:rFonts w:ascii="Garamond" w:eastAsia="Times New Roman" w:hAnsi="Garamond" w:cs="Noto Sans"/>
            <w:color w:val="000000" w:themeColor="text1"/>
            <w:kern w:val="36"/>
          </w:rPr>
          <w:t xml:space="preserve">Retallack, G. J. 2007 Cenozoic Paleoclimate on Land in North America. Jo. of Geology, Volume 115(3): reprinted in volume 223 (2): </w:t>
        </w:r>
        <w:r>
          <w:fldChar w:fldCharType="begin"/>
        </w:r>
        <w:r>
          <w:instrText>HYPERLINK "https://doi.org/10.1086/512753"</w:instrText>
        </w:r>
        <w:r>
          <w:fldChar w:fldCharType="separate"/>
        </w:r>
        <w:r w:rsidRPr="007F7E2B">
          <w:rPr>
            <w:rStyle w:val="Hyperlink"/>
            <w:rFonts w:ascii="Garamond" w:eastAsia="Times New Roman" w:hAnsi="Garamond" w:cs="Noto Sans"/>
            <w:color w:val="000000" w:themeColor="text1"/>
          </w:rPr>
          <w:t>https://doi.org/10.1086/512753</w:t>
        </w:r>
        <w:r>
          <w:fldChar w:fldCharType="end"/>
        </w:r>
        <w:r w:rsidRPr="007F7E2B">
          <w:rPr>
            <w:rFonts w:ascii="Garamond" w:eastAsia="Times New Roman" w:hAnsi="Garamond" w:cs="Noto Sans"/>
            <w:color w:val="000000" w:themeColor="text1"/>
          </w:rPr>
          <w:t>. University of Chicago.</w:t>
        </w:r>
      </w:ins>
    </w:p>
    <w:p w14:paraId="12B4F149" w14:textId="77777777" w:rsidR="00FC76CB" w:rsidRPr="007F7E2B" w:rsidRDefault="00FC76CB" w:rsidP="00FC76CB">
      <w:pPr>
        <w:spacing w:line="240" w:lineRule="auto"/>
        <w:rPr>
          <w:ins w:id="4062" w:author="V2" w:date="2025-04-14T14:19:00Z" w16du:dateUtc="2025-04-14T19:19:00Z"/>
          <w:rFonts w:ascii="Garamond" w:eastAsia="Times New Roman" w:hAnsi="Garamond" w:cs="Noto Sans"/>
          <w:color w:val="000000" w:themeColor="text1"/>
        </w:rPr>
      </w:pPr>
      <w:ins w:id="4063" w:author="V2" w:date="2025-04-14T14:19:00Z" w16du:dateUtc="2025-04-14T19:19:00Z">
        <w:r w:rsidRPr="007F7E2B">
          <w:rPr>
            <w:rFonts w:ascii="Garamond" w:eastAsia="Times New Roman" w:hAnsi="Garamond" w:cs="Noto Sans"/>
            <w:color w:val="000000" w:themeColor="text1"/>
          </w:rPr>
          <w:t xml:space="preserve">Sanderson, J.S., C. Beautler,  J.R. Brown, I. Burke, T. Chapman, T.T. Conant, J.D. Derner, M. Easter, S.D. Fuhlendorf, G. Grissom, J.E. Herrick, D. Liptzin,  J.A. Morgan, R. Morph, C. Pague, I. Rangwala, D. Ray, R. </w:t>
        </w:r>
        <w:r w:rsidRPr="007F7E2B">
          <w:rPr>
            <w:rFonts w:ascii="Garamond" w:eastAsia="Times New Roman" w:hAnsi="Garamond" w:cs="Noto Sans"/>
            <w:color w:val="000000" w:themeColor="text1"/>
          </w:rPr>
          <w:lastRenderedPageBreak/>
          <w:t>Rondeau, T. Schulze and T .Sullivan. 2020 Cattle, conservation and carbon in western great plains. Jo of Soil and Water conservation, Vol75(1): 5A-12A. DOI:10.2489/HSWC.75.1.5A.</w:t>
        </w:r>
      </w:ins>
    </w:p>
    <w:p w14:paraId="42993172" w14:textId="77777777" w:rsidR="00FC76CB" w:rsidRPr="007F7E2B" w:rsidRDefault="00FC76CB" w:rsidP="00FC76CB">
      <w:pPr>
        <w:ind w:left="10" w:right="111"/>
        <w:rPr>
          <w:ins w:id="4064" w:author="V2" w:date="2025-04-14T14:19:00Z" w16du:dateUtc="2025-04-14T19:19:00Z"/>
          <w:rFonts w:ascii="Garamond" w:hAnsi="Garamond" w:cs="Times New Roman"/>
          <w:color w:val="000000" w:themeColor="text1"/>
        </w:rPr>
      </w:pPr>
      <w:ins w:id="4065" w:author="V2" w:date="2025-04-14T14:19:00Z" w16du:dateUtc="2025-04-14T19:19:00Z">
        <w:r w:rsidRPr="007F7E2B">
          <w:rPr>
            <w:rFonts w:ascii="Garamond" w:hAnsi="Garamond" w:cs="Times New Roman"/>
            <w:color w:val="000000" w:themeColor="text1"/>
          </w:rPr>
          <w:t xml:space="preserve">Teague, W. R., S. Apfelbaum, R. Lal, U.P. Kreuter, J. Rowntree, C.A. Davies, R. Conser, M. Rasmussen, J. Hatfield, T. Wang, F. Wang, and P. Byck. 2016.  </w:t>
        </w:r>
        <w:r w:rsidRPr="007F7E2B">
          <w:rPr>
            <w:rFonts w:ascii="Garamond" w:hAnsi="Garamond" w:cs="Times New Roman"/>
            <w:i/>
            <w:color w:val="000000" w:themeColor="text1"/>
          </w:rPr>
          <w:t xml:space="preserve"> The role of ruminants in reducing agriculture’s carbon footprint in North America. </w:t>
        </w:r>
        <w:r w:rsidRPr="007F7E2B">
          <w:rPr>
            <w:rFonts w:ascii="Garamond" w:hAnsi="Garamond" w:cs="Times New Roman"/>
            <w:color w:val="000000" w:themeColor="text1"/>
          </w:rPr>
          <w:t>March/April 2016,  Journal of Soil and Water Conservation, 71(2):156-164,</w:t>
        </w:r>
        <w:r>
          <w:fldChar w:fldCharType="begin"/>
        </w:r>
        <w:r>
          <w:instrText>HYPERLINK "http://www.swcs.org/"</w:instrText>
        </w:r>
        <w:r>
          <w:fldChar w:fldCharType="separate"/>
        </w:r>
        <w:r w:rsidRPr="007F7E2B">
          <w:rPr>
            <w:rStyle w:val="Hyperlink"/>
            <w:rFonts w:ascii="Garamond" w:hAnsi="Garamond" w:cs="Times New Roman"/>
            <w:color w:val="000000" w:themeColor="text1"/>
          </w:rPr>
          <w:t xml:space="preserve">  </w:t>
        </w:r>
        <w:r>
          <w:fldChar w:fldCharType="end"/>
        </w:r>
        <w:r>
          <w:fldChar w:fldCharType="begin"/>
        </w:r>
        <w:r>
          <w:instrText>HYPERLINK "http://www.swcs.org/"</w:instrText>
        </w:r>
        <w:r>
          <w:fldChar w:fldCharType="separate"/>
        </w:r>
        <w:r w:rsidRPr="007F7E2B">
          <w:rPr>
            <w:rStyle w:val="Hyperlink"/>
            <w:rFonts w:ascii="Garamond" w:hAnsi="Garamond" w:cs="Times New Roman"/>
            <w:color w:val="000000" w:themeColor="text1"/>
          </w:rPr>
          <w:t>www.swcs.org.</w:t>
        </w:r>
        <w:r>
          <w:fldChar w:fldCharType="end"/>
        </w:r>
        <w:r w:rsidRPr="007F7E2B">
          <w:rPr>
            <w:rFonts w:ascii="Garamond" w:hAnsi="Garamond" w:cs="Times New Roman"/>
            <w:color w:val="000000" w:themeColor="text1"/>
          </w:rPr>
          <w:t xml:space="preserve"> </w:t>
        </w:r>
      </w:ins>
    </w:p>
    <w:p w14:paraId="0A0AB789" w14:textId="77777777" w:rsidR="00FC76CB" w:rsidRPr="007F7E2B" w:rsidRDefault="00FC76CB" w:rsidP="00FC76CB">
      <w:pPr>
        <w:spacing w:line="240" w:lineRule="auto"/>
        <w:rPr>
          <w:ins w:id="4066" w:author="V2" w:date="2025-04-14T14:19:00Z" w16du:dateUtc="2025-04-14T19:19:00Z"/>
          <w:rFonts w:ascii="Garamond" w:eastAsiaTheme="minorHAnsi" w:hAnsi="Garamond" w:cstheme="minorBidi"/>
          <w:color w:val="000000" w:themeColor="text1"/>
        </w:rPr>
      </w:pPr>
      <w:ins w:id="4067" w:author="V2" w:date="2025-04-14T14:19:00Z" w16du:dateUtc="2025-04-14T19:19:00Z">
        <w:r w:rsidRPr="007F7E2B">
          <w:rPr>
            <w:rFonts w:ascii="Garamond" w:hAnsi="Garamond"/>
            <w:color w:val="000000" w:themeColor="text1"/>
          </w:rPr>
          <w:t xml:space="preserve">Teague, W.R., S. Apfelbaum, R. Lal, U.P. Kreuter, J. Rowntree, C.A. Davies, R. Conser, M. Rasmussen, J. Hatfield, T. Wang, F. Wang, and P. Byck. 2016. The role of ruminants in reducing agriculture’s carbon footprint in North America. Journal of Soil and Water Conservation 71(2):156–164, doi: 10.2489/jswc.71.2.156. </w:t>
        </w:r>
      </w:ins>
    </w:p>
    <w:p w14:paraId="582FC36E" w14:textId="77777777" w:rsidR="00FC76CB" w:rsidRDefault="00FC76CB" w:rsidP="00FC76CB">
      <w:pPr>
        <w:spacing w:line="240" w:lineRule="auto"/>
        <w:rPr>
          <w:ins w:id="4068" w:author="V2" w:date="2025-04-14T14:19:00Z" w16du:dateUtc="2025-04-14T19:19:00Z"/>
          <w:rFonts w:ascii="Garamond" w:hAnsi="Garamond"/>
          <w:color w:val="000000" w:themeColor="text1"/>
        </w:rPr>
      </w:pPr>
      <w:ins w:id="4069" w:author="V2" w:date="2025-04-14T14:19:00Z" w16du:dateUtc="2025-04-14T19:19:00Z">
        <w:r w:rsidRPr="007F7E2B">
          <w:rPr>
            <w:rFonts w:ascii="Garamond" w:hAnsi="Garamond"/>
            <w:color w:val="000000" w:themeColor="text1"/>
          </w:rPr>
          <w:t>Teague, W.R., S.L. Dowhower, S.A. Baker, N. Haile, P.B. DeLaune, and D.M. Conover. 2011. Grazing management impacts on vegetation, soil biota and soil chemical, physical and hydrological properties in tall grass prairie. Agriculture, Ecosystems, and Environment 141(3–4):310–322.</w:t>
        </w:r>
      </w:ins>
    </w:p>
    <w:p w14:paraId="0EC0A479" w14:textId="6F1F20EB" w:rsidR="00E81229" w:rsidRPr="007F7E2B" w:rsidRDefault="00E81229" w:rsidP="00E81229">
      <w:pPr>
        <w:spacing w:line="240" w:lineRule="auto"/>
        <w:rPr>
          <w:ins w:id="4070" w:author="V2" w:date="2025-04-14T14:19:00Z" w16du:dateUtc="2025-04-14T19:19:00Z"/>
          <w:rFonts w:ascii="Garamond" w:eastAsia="Times New Roman" w:hAnsi="Garamond" w:cs="Noto Sans"/>
          <w:color w:val="000000" w:themeColor="text1"/>
        </w:rPr>
      </w:pPr>
      <w:ins w:id="4071" w:author="V2" w:date="2025-04-14T14:19:00Z" w16du:dateUtc="2025-04-14T19:19:00Z">
        <w:r w:rsidRPr="00E81229">
          <w:rPr>
            <w:rFonts w:ascii="Garamond" w:eastAsia="Times New Roman" w:hAnsi="Garamond" w:cs="Noto Sans"/>
            <w:color w:val="000000" w:themeColor="text1"/>
          </w:rPr>
          <w:t>U</w:t>
        </w:r>
        <w:r>
          <w:rPr>
            <w:rFonts w:ascii="Garamond" w:eastAsia="Times New Roman" w:hAnsi="Garamond" w:cs="Noto Sans"/>
            <w:color w:val="000000" w:themeColor="text1"/>
          </w:rPr>
          <w:t>nited Nations Environment Programme</w:t>
        </w:r>
        <w:r w:rsidRPr="00E81229">
          <w:rPr>
            <w:rFonts w:ascii="Garamond" w:eastAsia="Times New Roman" w:hAnsi="Garamond" w:cs="Noto Sans"/>
            <w:color w:val="000000" w:themeColor="text1"/>
          </w:rPr>
          <w:t xml:space="preserve"> (2022). Global Peatlands Assessment – The State</w:t>
        </w:r>
        <w:r>
          <w:rPr>
            <w:rFonts w:ascii="Garamond" w:eastAsia="Times New Roman" w:hAnsi="Garamond" w:cs="Noto Sans"/>
            <w:color w:val="000000" w:themeColor="text1"/>
          </w:rPr>
          <w:t xml:space="preserve"> </w:t>
        </w:r>
        <w:r w:rsidRPr="00E81229">
          <w:rPr>
            <w:rFonts w:ascii="Garamond" w:eastAsia="Times New Roman" w:hAnsi="Garamond" w:cs="Noto Sans"/>
            <w:color w:val="000000" w:themeColor="text1"/>
          </w:rPr>
          <w:t>of the World’s Peatlands: Evidence for action toward the</w:t>
        </w:r>
        <w:r>
          <w:rPr>
            <w:rFonts w:ascii="Garamond" w:eastAsia="Times New Roman" w:hAnsi="Garamond" w:cs="Noto Sans"/>
            <w:color w:val="000000" w:themeColor="text1"/>
          </w:rPr>
          <w:t xml:space="preserve"> </w:t>
        </w:r>
        <w:r w:rsidRPr="00E81229">
          <w:rPr>
            <w:rFonts w:ascii="Garamond" w:eastAsia="Times New Roman" w:hAnsi="Garamond" w:cs="Noto Sans"/>
            <w:color w:val="000000" w:themeColor="text1"/>
          </w:rPr>
          <w:t>conservation, restoration, and sustainable management of</w:t>
        </w:r>
        <w:r>
          <w:rPr>
            <w:rFonts w:ascii="Garamond" w:eastAsia="Times New Roman" w:hAnsi="Garamond" w:cs="Noto Sans"/>
            <w:color w:val="000000" w:themeColor="text1"/>
          </w:rPr>
          <w:t xml:space="preserve"> </w:t>
        </w:r>
        <w:r w:rsidRPr="00E81229">
          <w:rPr>
            <w:rFonts w:ascii="Garamond" w:eastAsia="Times New Roman" w:hAnsi="Garamond" w:cs="Noto Sans"/>
            <w:color w:val="000000" w:themeColor="text1"/>
          </w:rPr>
          <w:t>peatlands. Main Report. Global Peatlands Initiative. United</w:t>
        </w:r>
        <w:r>
          <w:rPr>
            <w:rFonts w:ascii="Garamond" w:eastAsia="Times New Roman" w:hAnsi="Garamond" w:cs="Noto Sans"/>
            <w:color w:val="000000" w:themeColor="text1"/>
          </w:rPr>
          <w:t xml:space="preserve"> </w:t>
        </w:r>
        <w:r w:rsidRPr="00E81229">
          <w:rPr>
            <w:rFonts w:ascii="Garamond" w:eastAsia="Times New Roman" w:hAnsi="Garamond" w:cs="Noto Sans"/>
            <w:color w:val="000000" w:themeColor="text1"/>
          </w:rPr>
          <w:t>Nations Environment Programme, Nairobi.</w:t>
        </w:r>
      </w:ins>
    </w:p>
    <w:p w14:paraId="5140F418" w14:textId="1CAC2C52" w:rsidR="00FC76CB" w:rsidRPr="007F7E2B" w:rsidRDefault="00FC76CB" w:rsidP="00FA020B">
      <w:pPr>
        <w:ind w:right="111"/>
        <w:rPr>
          <w:ins w:id="4072" w:author="V2" w:date="2025-04-14T14:19:00Z" w16du:dateUtc="2025-04-14T19:19:00Z"/>
        </w:rPr>
      </w:pPr>
      <w:ins w:id="4073" w:author="V2" w:date="2025-04-14T14:19:00Z" w16du:dateUtc="2025-04-14T19:19:00Z">
        <w:r w:rsidRPr="007F7E2B">
          <w:rPr>
            <w:rFonts w:ascii="Garamond" w:hAnsi="Garamond" w:cs="Times New Roman"/>
            <w:color w:val="000000" w:themeColor="text1"/>
          </w:rPr>
          <w:t xml:space="preserve">U.S. Army Corps of Engineers, </w:t>
        </w:r>
        <w:r w:rsidRPr="007F7E2B">
          <w:rPr>
            <w:rFonts w:ascii="Garamond" w:hAnsi="Garamond"/>
            <w:color w:val="000000" w:themeColor="text1"/>
          </w:rPr>
          <w:t>Environmental Laboratory. (1987). "Corps of Engineers Wetlands Delineation Manual," Technical Report Y-87-1, U.S. Army Engineer Waterways Experiment Station, Vicksburg, Miss.</w:t>
        </w:r>
      </w:ins>
    </w:p>
    <w:p w14:paraId="43E12685" w14:textId="77777777" w:rsidR="00FC76CB" w:rsidRPr="007F7E2B" w:rsidRDefault="00FC76CB" w:rsidP="00C55CB0">
      <w:pPr>
        <w:rPr>
          <w:ins w:id="4074" w:author="V2" w:date="2025-04-14T14:19:00Z" w16du:dateUtc="2025-04-14T19:19:00Z"/>
          <w:rFonts w:ascii="Garamond" w:hAnsi="Garamond"/>
        </w:rPr>
      </w:pPr>
      <w:bookmarkStart w:id="4075" w:name="_Toc174615950"/>
      <w:bookmarkStart w:id="4076" w:name="_Toc174616366"/>
      <w:ins w:id="4077" w:author="V2" w:date="2025-04-14T14:19:00Z" w16du:dateUtc="2025-04-14T19:19:00Z">
        <w:r w:rsidRPr="007F7E2B">
          <w:rPr>
            <w:rFonts w:ascii="Garamond" w:hAnsi="Garamond"/>
          </w:rPr>
          <w:t>USDA, Natural Resources Conservation Services 2022, Land Resource Regions and Major Land Resource Areas of the ULand Resource Regions and Major Land Resource Areas of the United States, the Caribbean, and the Pacific Basin (USDA Agriculture Handbook 296)</w:t>
        </w:r>
        <w:bookmarkEnd w:id="4075"/>
        <w:bookmarkEnd w:id="4076"/>
      </w:ins>
    </w:p>
    <w:p w14:paraId="2F8F8213" w14:textId="77777777" w:rsidR="00FC76CB" w:rsidRPr="007F7E2B" w:rsidRDefault="00FC76CB" w:rsidP="00FC76CB">
      <w:pPr>
        <w:spacing w:line="240" w:lineRule="auto"/>
        <w:rPr>
          <w:ins w:id="4078" w:author="V2" w:date="2025-04-14T14:19:00Z" w16du:dateUtc="2025-04-14T19:19:00Z"/>
          <w:rFonts w:ascii="Garamond" w:eastAsia="Times New Roman" w:hAnsi="Garamond" w:cs="Noto Sans"/>
          <w:color w:val="000000" w:themeColor="text1"/>
        </w:rPr>
      </w:pPr>
      <w:ins w:id="4079" w:author="V2" w:date="2025-04-14T14:19:00Z" w16du:dateUtc="2025-04-14T19:19:00Z">
        <w:r w:rsidRPr="007F7E2B">
          <w:rPr>
            <w:rFonts w:ascii="Garamond" w:eastAsia="Times New Roman" w:hAnsi="Garamond" w:cs="Noto Sans"/>
            <w:color w:val="000000" w:themeColor="text1"/>
          </w:rPr>
          <w:t xml:space="preserve">USDA, </w:t>
        </w:r>
        <w:r>
          <w:fldChar w:fldCharType="begin"/>
        </w:r>
        <w:r>
          <w:instrText>HYPERLINK "http://www.srs.fs.usda.gov"</w:instrText>
        </w:r>
        <w:r>
          <w:fldChar w:fldCharType="separate"/>
        </w:r>
        <w:r w:rsidRPr="007F7E2B">
          <w:rPr>
            <w:rStyle w:val="Hyperlink"/>
            <w:rFonts w:ascii="Garamond" w:eastAsia="Times New Roman" w:hAnsi="Garamond" w:cs="Noto Sans"/>
            <w:color w:val="000000" w:themeColor="text1"/>
            <w:u w:val="none"/>
          </w:rPr>
          <w:t>http://www.srs.fs.usda.gov</w:t>
        </w:r>
        <w:r>
          <w:fldChar w:fldCharType="end"/>
        </w:r>
        <w:r w:rsidRPr="007F7E2B">
          <w:rPr>
            <w:rFonts w:ascii="Garamond" w:eastAsia="Times New Roman" w:hAnsi="Garamond" w:cs="Noto Sans"/>
            <w:color w:val="000000" w:themeColor="text1"/>
          </w:rPr>
          <w:t xml:space="preserve">: 2021, see chapter Ngatia, L. M., D. Moriasi, J.M. Gracela, R. Fu, C.S. Gardener, R.W. Taylor  Land use change affects soil organic carbon: an indicator of soil health. DOI: </w:t>
        </w:r>
        <w:r>
          <w:fldChar w:fldCharType="begin"/>
        </w:r>
        <w:r>
          <w:instrText>HYPERLINK "http://dx.doi.org/105772/intehopen.95764"</w:instrText>
        </w:r>
        <w:r>
          <w:fldChar w:fldCharType="separate"/>
        </w:r>
        <w:r w:rsidRPr="007F7E2B">
          <w:rPr>
            <w:rStyle w:val="Hyperlink"/>
            <w:rFonts w:ascii="Garamond" w:eastAsia="Times New Roman" w:hAnsi="Garamond" w:cs="Noto Sans"/>
            <w:color w:val="000000" w:themeColor="text1"/>
            <w:u w:val="none"/>
          </w:rPr>
          <w:t>http://dx.doi.org/105772/intehopen.95764</w:t>
        </w:r>
        <w:r>
          <w:fldChar w:fldCharType="end"/>
        </w:r>
      </w:ins>
    </w:p>
    <w:p w14:paraId="2F7DF0DD" w14:textId="77777777" w:rsidR="00FC76CB" w:rsidRPr="007F7E2B" w:rsidRDefault="00FC76CB" w:rsidP="00FC76CB">
      <w:pPr>
        <w:autoSpaceDE w:val="0"/>
        <w:autoSpaceDN w:val="0"/>
        <w:adjustRightInd w:val="0"/>
        <w:spacing w:line="240" w:lineRule="auto"/>
        <w:rPr>
          <w:ins w:id="4080" w:author="V2" w:date="2025-04-14T14:19:00Z" w16du:dateUtc="2025-04-14T19:19:00Z"/>
          <w:rFonts w:ascii="Garamond" w:eastAsia="Lato-Bold" w:hAnsi="Garamond" w:cs="Times New Roman"/>
          <w:color w:val="000000" w:themeColor="text1"/>
        </w:rPr>
      </w:pPr>
      <w:ins w:id="4081" w:author="V2" w:date="2025-04-14T14:19:00Z" w16du:dateUtc="2025-04-14T19:19:00Z">
        <w:r w:rsidRPr="007F7E2B">
          <w:rPr>
            <w:rFonts w:ascii="Garamond" w:eastAsia="Lato-Bold" w:hAnsi="Garamond" w:cs="Times New Roman"/>
            <w:color w:val="000000" w:themeColor="text1"/>
          </w:rPr>
          <w:t>USDA  2014 Quantifying greenhouse gas fluxes in agriculture and forestry: methods for entity-scale inventory. 8-57 pps. USDA Technical Bulletin 1939.</w:t>
        </w:r>
        <w:r w:rsidRPr="007F7E2B">
          <w:rPr>
            <w:rFonts w:ascii="Garamond" w:hAnsi="Garamond" w:cs="Times New Roman"/>
            <w:color w:val="000000" w:themeColor="text1"/>
          </w:rPr>
          <w:t xml:space="preserve"> </w:t>
        </w:r>
        <w:r w:rsidRPr="007F7E2B">
          <w:rPr>
            <w:rFonts w:ascii="Garamond" w:eastAsia="Lato-Bold" w:hAnsi="Garamond" w:cs="Times New Roman"/>
            <w:color w:val="000000" w:themeColor="text1"/>
          </w:rPr>
          <w:t>https://www.usda.gov/sites/default/files/documents/USDATB1939_07072014.pdf</w:t>
        </w:r>
      </w:ins>
    </w:p>
    <w:p w14:paraId="0D8E1F96" w14:textId="77777777" w:rsidR="00FC76CB" w:rsidRPr="007F7E2B" w:rsidRDefault="00FC76CB" w:rsidP="00FC76CB">
      <w:pPr>
        <w:spacing w:line="240" w:lineRule="auto"/>
        <w:rPr>
          <w:ins w:id="4082" w:author="V2" w:date="2025-04-14T14:19:00Z" w16du:dateUtc="2025-04-14T19:19:00Z"/>
          <w:rFonts w:ascii="Garamond" w:eastAsia="Times New Roman" w:hAnsi="Garamond" w:cs="Noto Sans"/>
          <w:color w:val="000000" w:themeColor="text1"/>
        </w:rPr>
      </w:pPr>
      <w:ins w:id="4083" w:author="V2" w:date="2025-04-14T14:19:00Z" w16du:dateUtc="2025-04-14T19:19:00Z">
        <w:r w:rsidRPr="007F7E2B">
          <w:rPr>
            <w:rFonts w:ascii="Garamond" w:eastAsia="Times New Roman" w:hAnsi="Garamond" w:cs="Noto Sans"/>
            <w:color w:val="000000" w:themeColor="text1"/>
          </w:rPr>
          <w:t>Walter, H. 1983  Vegetation of the earth—and ecological systems of the geo-biosphere. Third edition, 318 pps. Springer-Verlag. New York.</w:t>
        </w:r>
      </w:ins>
    </w:p>
    <w:p w14:paraId="3D886DAF" w14:textId="2D47B152" w:rsidR="00DC6E77" w:rsidRPr="007F7E2B" w:rsidRDefault="00FC76CB" w:rsidP="001D1778">
      <w:pPr>
        <w:autoSpaceDE w:val="0"/>
        <w:autoSpaceDN w:val="0"/>
        <w:adjustRightInd w:val="0"/>
        <w:spacing w:line="240" w:lineRule="auto"/>
        <w:rPr>
          <w:ins w:id="4084" w:author="V2" w:date="2025-04-14T14:19:00Z" w16du:dateUtc="2025-04-14T19:19:00Z"/>
          <w:rFonts w:ascii="Garamond" w:hAnsi="Garamond" w:cs="Times New Roman"/>
          <w:color w:val="000000" w:themeColor="text1"/>
        </w:rPr>
      </w:pPr>
      <w:ins w:id="4085" w:author="V2" w:date="2025-04-14T14:19:00Z" w16du:dateUtc="2025-04-14T19:19:00Z">
        <w:r w:rsidRPr="007F7E2B">
          <w:rPr>
            <w:rFonts w:ascii="Garamond" w:hAnsi="Garamond" w:cs="Times New Roman"/>
            <w:color w:val="000000" w:themeColor="text1"/>
          </w:rPr>
          <w:t>Whittaker, R.H. 1975 Communities, and ecosystems. 385 pps. Macmillan, NY. ISBN-10-0024273902</w:t>
        </w:r>
      </w:ins>
    </w:p>
    <w:p w14:paraId="00000316" w14:textId="77777777" w:rsidR="00570313" w:rsidRPr="007F7E2B" w:rsidRDefault="0092717E">
      <w:pPr>
        <w:pStyle w:val="Heading1"/>
      </w:pPr>
      <w:bookmarkStart w:id="4086" w:name="_Hlk172276323"/>
      <w:bookmarkStart w:id="4087" w:name="_Toc180594092"/>
      <w:bookmarkStart w:id="4088" w:name="_Toc180594499"/>
      <w:r w:rsidRPr="007F7E2B">
        <w:t>Appendix 1.0 Verification Guidance and Checklists</w:t>
      </w:r>
      <w:bookmarkStart w:id="4089" w:name="_Hlk173416625"/>
      <w:bookmarkEnd w:id="4086"/>
      <w:bookmarkEnd w:id="4087"/>
      <w:bookmarkEnd w:id="4088"/>
    </w:p>
    <w:p w14:paraId="00000317" w14:textId="7392F1FF" w:rsidR="00570313" w:rsidRPr="007F7E2B" w:rsidRDefault="0092717E">
      <w:bookmarkStart w:id="4090" w:name="_Hlk172276589"/>
      <w:bookmarkEnd w:id="4089"/>
      <w:r w:rsidRPr="007F7E2B">
        <w:t xml:space="preserve">This guide </w:t>
      </w:r>
      <w:bookmarkEnd w:id="4090"/>
      <w:r w:rsidRPr="007F7E2B">
        <w:t xml:space="preserve">provides </w:t>
      </w:r>
      <w:del w:id="4091" w:author="V2" w:date="2025-04-14T14:19:00Z" w16du:dateUtc="2025-04-14T19:19:00Z">
        <w:r w:rsidR="0018437E">
          <w:delText>instruction</w:delText>
        </w:r>
      </w:del>
      <w:ins w:id="4092" w:author="V2" w:date="2025-04-14T14:19:00Z" w16du:dateUtc="2025-04-14T19:19:00Z">
        <w:r w:rsidR="00BC7AF5" w:rsidRPr="007F7E2B">
          <w:t>instructions</w:t>
        </w:r>
      </w:ins>
      <w:r w:rsidRPr="007F7E2B">
        <w:t xml:space="preserve"> for the verification of carbon projects for Project Proponents and Verifiers to follow. The guide and checklist </w:t>
      </w:r>
      <w:del w:id="4093" w:author="V2" w:date="2025-04-14T14:19:00Z" w16du:dateUtc="2025-04-14T19:19:00Z">
        <w:r w:rsidR="0018437E">
          <w:delText>is</w:delText>
        </w:r>
      </w:del>
      <w:ins w:id="4094" w:author="V2" w:date="2025-04-14T14:19:00Z" w16du:dateUtc="2025-04-14T19:19:00Z">
        <w:r w:rsidR="00BC7AF5" w:rsidRPr="007F7E2B">
          <w:t>are</w:t>
        </w:r>
      </w:ins>
      <w:r w:rsidRPr="007F7E2B">
        <w:t xml:space="preserve"> to be followed by verifiers to efficiently conduct and document their verification process. In short, verification is intended to be a streamlined, rapid, and defensible process that: </w:t>
      </w:r>
    </w:p>
    <w:p w14:paraId="00000318" w14:textId="77777777" w:rsidR="00570313" w:rsidRPr="007F7E2B" w:rsidRDefault="0092717E">
      <w:pPr>
        <w:numPr>
          <w:ilvl w:val="0"/>
          <w:numId w:val="12"/>
        </w:numPr>
      </w:pPr>
      <w:r w:rsidRPr="007F7E2B">
        <w:lastRenderedPageBreak/>
        <w:t>Allows Verifiers, Project Proponents, approving bodies, and credit purchasers to understand projects, representations, and claims by the Project Proponents.</w:t>
      </w:r>
    </w:p>
    <w:p w14:paraId="00000319" w14:textId="77777777" w:rsidR="00570313" w:rsidRPr="007F7E2B" w:rsidRDefault="0092717E">
      <w:pPr>
        <w:numPr>
          <w:ilvl w:val="0"/>
          <w:numId w:val="12"/>
        </w:numPr>
      </w:pPr>
      <w:r w:rsidRPr="007F7E2B">
        <w:t xml:space="preserve">Provides a clear decision pathway for all parties to understand conclusions. </w:t>
      </w:r>
    </w:p>
    <w:p w14:paraId="0000031A" w14:textId="2164BEC7" w:rsidR="00570313" w:rsidRPr="007F7E2B" w:rsidRDefault="0092717E">
      <w:pPr>
        <w:numPr>
          <w:ilvl w:val="0"/>
          <w:numId w:val="12"/>
        </w:numPr>
      </w:pPr>
      <w:r w:rsidRPr="007F7E2B">
        <w:t xml:space="preserve">Provides a structure for efficient internal and external auditing of projects, </w:t>
      </w:r>
      <w:r w:rsidR="009B1A0D" w:rsidRPr="007F7E2B">
        <w:t>programs</w:t>
      </w:r>
      <w:ins w:id="4095" w:author="V2" w:date="2025-04-14T14:19:00Z" w16du:dateUtc="2025-04-14T19:19:00Z">
        <w:r w:rsidR="009B1A0D" w:rsidRPr="007F7E2B">
          <w:t>,</w:t>
        </w:r>
      </w:ins>
      <w:r w:rsidRPr="007F7E2B">
        <w:t xml:space="preserve"> and accounts. </w:t>
      </w:r>
    </w:p>
    <w:p w14:paraId="0000031B" w14:textId="03F356E0" w:rsidR="00570313" w:rsidRPr="007F7E2B" w:rsidRDefault="0092717E">
      <w:pPr>
        <w:rPr>
          <w:b/>
        </w:rPr>
      </w:pPr>
      <w:r w:rsidRPr="007F7E2B">
        <w:t>The verification process conclusions can be approvals and concurrence with the claims and representations by a Project Proponent. If the Project Proponent has provided an incomplete application, the verifier may request more information, clarifications, or the recognition of a fundamental problem that would not support a determination about application completeness, or support the claims and representations suggested by the Project Proponent. This verification process is intended to create a clear record to support resubmittal and completion of a review, and to encourage clear, open, and transparent communications by the Verifier, and others involved.</w:t>
      </w:r>
      <w:ins w:id="4096" w:author="V2" w:date="2025-04-14T14:19:00Z" w16du:dateUtc="2025-04-14T19:19:00Z">
        <w:r w:rsidR="00F70F78" w:rsidRPr="007F7E2B">
          <w:t xml:space="preserve"> Completeness requires proof of contract between the carbon project developer and the land steward(s) in each carbon project.</w:t>
        </w:r>
      </w:ins>
    </w:p>
    <w:p w14:paraId="0000031C" w14:textId="208DBB7A" w:rsidR="00570313" w:rsidRPr="007F7E2B" w:rsidRDefault="0092717E">
      <w:r w:rsidRPr="007F7E2B">
        <w:t xml:space="preserve">Fundamental to </w:t>
      </w:r>
      <w:del w:id="4097" w:author="V2" w:date="2025-04-14T14:19:00Z" w16du:dateUtc="2025-04-14T19:19:00Z">
        <w:r w:rsidR="0018437E">
          <w:delText>the Standard</w:delText>
        </w:r>
      </w:del>
      <w:ins w:id="4098" w:author="V2" w:date="2025-04-14T14:19:00Z" w16du:dateUtc="2025-04-14T19:19:00Z">
        <w:r w:rsidR="00EA7446" w:rsidRPr="007F7E2B">
          <w:t xml:space="preserve">TRS SOC </w:t>
        </w:r>
        <w:r w:rsidR="00E075D2" w:rsidRPr="007F7E2B">
          <w:t>V2</w:t>
        </w:r>
        <w:r w:rsidR="00EA7446" w:rsidRPr="007F7E2B">
          <w:t>.</w:t>
        </w:r>
        <w:r w:rsidR="00E075D2" w:rsidRPr="007F7E2B">
          <w:t>0</w:t>
        </w:r>
      </w:ins>
      <w:r w:rsidR="00E075D2" w:rsidRPr="007F7E2B">
        <w:t xml:space="preserve"> </w:t>
      </w:r>
      <w:r w:rsidRPr="007F7E2B">
        <w:t xml:space="preserve">and its verification process, must be the recognition that the proof is always in comparing forward assessments for optional interim crediting with actual baseline (T0) and follow-up measurements (T1, T2, etc.). </w:t>
      </w:r>
      <w:del w:id="4099" w:author="V2" w:date="2025-04-14T14:19:00Z" w16du:dateUtc="2025-04-14T19:19:00Z">
        <w:r w:rsidR="0018437E">
          <w:delText>This Standard</w:delText>
        </w:r>
      </w:del>
      <w:ins w:id="4100" w:author="V2" w:date="2025-04-14T14:19:00Z" w16du:dateUtc="2025-04-14T19:19:00Z">
        <w:r w:rsidR="00EA7446" w:rsidRPr="007F7E2B">
          <w:t xml:space="preserve">TRS SOC </w:t>
        </w:r>
        <w:r w:rsidR="00E075D2" w:rsidRPr="007F7E2B">
          <w:t>V2</w:t>
        </w:r>
        <w:r w:rsidR="00EA7446" w:rsidRPr="007F7E2B">
          <w:t>.</w:t>
        </w:r>
        <w:r w:rsidR="00E075D2" w:rsidRPr="007F7E2B">
          <w:t>0</w:t>
        </w:r>
      </w:ins>
      <w:r w:rsidR="00EA7446" w:rsidRPr="007F7E2B">
        <w:t xml:space="preserve"> </w:t>
      </w:r>
      <w:r w:rsidRPr="007F7E2B">
        <w:t xml:space="preserve">can use modeled or literature review projections </w:t>
      </w:r>
      <w:r w:rsidR="00BC7AF5" w:rsidRPr="007F7E2B">
        <w:t>early</w:t>
      </w:r>
      <w:ins w:id="4101" w:author="V2" w:date="2025-04-14T14:19:00Z" w16du:dateUtc="2025-04-14T19:19:00Z">
        <w:r w:rsidR="00BC7AF5" w:rsidRPr="007F7E2B">
          <w:t>,</w:t>
        </w:r>
      </w:ins>
      <w:r w:rsidRPr="007F7E2B">
        <w:t xml:space="preserve"> but only measured performance is used for truing the actual credit yield by a Project. This means that representations in a project plan document only have material value when the baseline and subsequent follow-up measurements document performance. </w:t>
      </w:r>
    </w:p>
    <w:p w14:paraId="0000031D" w14:textId="3A1B0877" w:rsidR="00570313" w:rsidRPr="007F7E2B" w:rsidRDefault="0092717E">
      <w:r w:rsidRPr="007F7E2B">
        <w:t xml:space="preserve">This verification guidance is focused on using a checklist process. </w:t>
      </w:r>
      <w:del w:id="4102" w:author="V2" w:date="2025-04-14T14:19:00Z" w16du:dateUtc="2025-04-14T19:19:00Z">
        <w:r w:rsidR="0018437E">
          <w:delText xml:space="preserve">The </w:delText>
        </w:r>
        <w:r w:rsidR="0018437E">
          <w:delText>Standard’s</w:delText>
        </w:r>
      </w:del>
      <w:ins w:id="4103" w:author="V2" w:date="2025-04-14T14:19:00Z" w16du:dateUtc="2025-04-14T19:19:00Z">
        <w:r w:rsidR="00E74439" w:rsidRPr="007F7E2B">
          <w:t>TRS SOC V</w:t>
        </w:r>
        <w:r w:rsidR="00E075D2" w:rsidRPr="007F7E2B">
          <w:t>2</w:t>
        </w:r>
        <w:r w:rsidR="00E74439" w:rsidRPr="007F7E2B">
          <w:t>.</w:t>
        </w:r>
        <w:r w:rsidR="00E075D2" w:rsidRPr="007F7E2B">
          <w:t>0</w:t>
        </w:r>
      </w:ins>
      <w:r w:rsidR="00E74439" w:rsidRPr="007F7E2B">
        <w:t xml:space="preserve"> </w:t>
      </w:r>
      <w:r w:rsidRPr="007F7E2B">
        <w:t xml:space="preserve">Checklist Templates streamline the review process to ensure that all procedures are </w:t>
      </w:r>
      <w:r w:rsidR="00BC7AF5" w:rsidRPr="007F7E2B">
        <w:t>evaluated</w:t>
      </w:r>
      <w:ins w:id="4104" w:author="V2" w:date="2025-04-14T14:19:00Z" w16du:dateUtc="2025-04-14T19:19:00Z">
        <w:r w:rsidR="00BC7AF5" w:rsidRPr="007F7E2B">
          <w:t>,</w:t>
        </w:r>
      </w:ins>
      <w:r w:rsidRPr="007F7E2B">
        <w:t xml:space="preserve"> and all </w:t>
      </w:r>
      <w:del w:id="4105" w:author="V2" w:date="2025-04-14T14:19:00Z" w16du:dateUtc="2025-04-14T19:19:00Z">
        <w:r w:rsidR="0018437E">
          <w:delText>Standard</w:delText>
        </w:r>
      </w:del>
      <w:ins w:id="4106" w:author="V2" w:date="2025-04-14T14:19:00Z" w16du:dateUtc="2025-04-14T19:19:00Z">
        <w:r w:rsidR="00E74439" w:rsidRPr="007F7E2B">
          <w:t>TRS SOC</w:t>
        </w:r>
      </w:ins>
      <w:r w:rsidR="00E74439" w:rsidRPr="007F7E2B">
        <w:t xml:space="preserve"> </w:t>
      </w:r>
      <w:r w:rsidRPr="007F7E2B">
        <w:t xml:space="preserve">requirements are met for each year (T0, T1, etc. and, if applying for interim credits, the years between T0, T1, etc.). </w:t>
      </w:r>
    </w:p>
    <w:p w14:paraId="18461E1D" w14:textId="1E5F6D55" w:rsidR="00FD04F7" w:rsidRPr="007F7E2B" w:rsidRDefault="0092717E">
      <w:r w:rsidRPr="007F7E2B">
        <w:t xml:space="preserve">Using </w:t>
      </w:r>
      <w:del w:id="4107" w:author="V2" w:date="2025-04-14T14:19:00Z" w16du:dateUtc="2025-04-14T19:19:00Z">
        <w:r w:rsidR="0018437E">
          <w:delText>the Standard’s</w:delText>
        </w:r>
      </w:del>
      <w:ins w:id="4108" w:author="V2" w:date="2025-04-14T14:19:00Z" w16du:dateUtc="2025-04-14T19:19:00Z">
        <w:r w:rsidR="00106081" w:rsidRPr="007F7E2B">
          <w:t>TRS SOC V</w:t>
        </w:r>
        <w:r w:rsidR="00E075D2" w:rsidRPr="007F7E2B">
          <w:t>2</w:t>
        </w:r>
        <w:r w:rsidR="00106081" w:rsidRPr="007F7E2B">
          <w:t>.</w:t>
        </w:r>
        <w:r w:rsidR="00E075D2" w:rsidRPr="007F7E2B">
          <w:t>0</w:t>
        </w:r>
      </w:ins>
      <w:r w:rsidR="00106081" w:rsidRPr="007F7E2B">
        <w:t xml:space="preserve"> </w:t>
      </w:r>
      <w:sdt>
        <w:sdtPr>
          <w:tag w:val="goog_rdk_16"/>
          <w:id w:val="77729693"/>
        </w:sdtPr>
        <w:sdtEndPr/>
        <w:sdtContent/>
      </w:sdt>
      <w:r w:rsidRPr="007F7E2B">
        <w:t xml:space="preserve">Verification Report Template, the Verifier is expected to generate a report that summarizes </w:t>
      </w:r>
      <w:r w:rsidR="00F53418" w:rsidRPr="007F7E2B">
        <w:t>whether</w:t>
      </w:r>
      <w:r w:rsidRPr="007F7E2B">
        <w:t xml:space="preserve"> </w:t>
      </w:r>
      <w:del w:id="4109" w:author="V2" w:date="2025-04-14T14:19:00Z" w16du:dateUtc="2025-04-14T19:19:00Z">
        <w:r w:rsidR="0018437E">
          <w:delText xml:space="preserve">or not </w:delText>
        </w:r>
      </w:del>
      <w:r w:rsidRPr="007F7E2B">
        <w:t xml:space="preserve">the claims and representations suggested by the Project Proponent are </w:t>
      </w:r>
      <w:del w:id="4110" w:author="V2" w:date="2025-04-14T14:19:00Z" w16du:dateUtc="2025-04-14T19:19:00Z">
        <w:r w:rsidR="0018437E">
          <w:delText xml:space="preserve">reasonably </w:delText>
        </w:r>
      </w:del>
      <w:r w:rsidR="0005317D" w:rsidRPr="007F7E2B">
        <w:t>certifiable</w:t>
      </w:r>
      <w:r w:rsidRPr="007F7E2B">
        <w:t xml:space="preserve"> to accompany the</w:t>
      </w:r>
      <w:r w:rsidR="00106081" w:rsidRPr="007F7E2B">
        <w:t xml:space="preserve"> </w:t>
      </w:r>
      <w:del w:id="4111" w:author="V2" w:date="2025-04-14T14:19:00Z" w16du:dateUtc="2025-04-14T19:19:00Z">
        <w:r w:rsidR="0018437E">
          <w:delText>Standard’s</w:delText>
        </w:r>
      </w:del>
      <w:ins w:id="4112" w:author="V2" w:date="2025-04-14T14:19:00Z" w16du:dateUtc="2025-04-14T19:19:00Z">
        <w:r w:rsidR="00106081" w:rsidRPr="007F7E2B">
          <w:t>TRS SOC V</w:t>
        </w:r>
        <w:r w:rsidR="00E075D2" w:rsidRPr="007F7E2B">
          <w:t>2</w:t>
        </w:r>
        <w:r w:rsidR="00106081" w:rsidRPr="007F7E2B">
          <w:t>.</w:t>
        </w:r>
        <w:r w:rsidR="00E075D2" w:rsidRPr="007F7E2B">
          <w:t>0</w:t>
        </w:r>
      </w:ins>
      <w:r w:rsidR="00106081" w:rsidRPr="007F7E2B">
        <w:t xml:space="preserve"> </w:t>
      </w:r>
      <w:r w:rsidRPr="007F7E2B">
        <w:t xml:space="preserve">Checklist Templates. If an application is deemed incomplete or if the checklist items do not meet the test of sufficiency, a Verifier should provide a follow-up attachment of no more than one-page in length that identifies deficiencies, discrepancies, and additional information needs. </w:t>
      </w:r>
      <w:del w:id="4113" w:author="V2" w:date="2025-04-14T14:19:00Z" w16du:dateUtc="2025-04-14T19:19:00Z">
        <w:r w:rsidR="0018437E">
          <w:br w:type="page"/>
        </w:r>
      </w:del>
    </w:p>
    <w:p w14:paraId="337F9709" w14:textId="77777777" w:rsidR="00FD04F7" w:rsidRPr="007F7E2B" w:rsidRDefault="00FD04F7">
      <w:pPr>
        <w:rPr>
          <w:ins w:id="4114" w:author="V2" w:date="2025-04-14T14:19:00Z" w16du:dateUtc="2025-04-14T19:19:00Z"/>
        </w:rPr>
      </w:pPr>
    </w:p>
    <w:p w14:paraId="68F4A72B" w14:textId="0A3FFABC" w:rsidR="004D72D7" w:rsidRPr="007F7E2B" w:rsidRDefault="00FD04F7">
      <w:pPr>
        <w:rPr>
          <w:ins w:id="4115" w:author="V2" w:date="2025-04-14T14:19:00Z" w16du:dateUtc="2025-04-14T19:19:00Z"/>
        </w:rPr>
      </w:pPr>
      <w:ins w:id="4116" w:author="V2" w:date="2025-04-14T14:19:00Z" w16du:dateUtc="2025-04-14T19:19:00Z">
        <w:r w:rsidRPr="007F7E2B">
          <w:t xml:space="preserve">It is the intention of The Regenerative Standard to maintain a vigilance to ensure verifiers and verification is completely independent of carbon project developers through execution of conflict of interest affidavits, and by updating disclosures, prequalification submittal applications, and also through external and internal audits. </w:t>
        </w:r>
        <w:r w:rsidR="004D72D7" w:rsidRPr="007F7E2B">
          <w:t xml:space="preserve">The open access requirements of The Regenerative Standard, data submittal requirements, including laboratory quality assurance and quality control execution programs, and the carbon program developer split samples and blind sampling submittal requirements ensure contribute to ensure quality, </w:t>
        </w:r>
        <w:r w:rsidR="00F90085" w:rsidRPr="007F7E2B">
          <w:t>authenticity,</w:t>
        </w:r>
        <w:r w:rsidR="004D72D7" w:rsidRPr="007F7E2B">
          <w:t xml:space="preserve"> and accuracy. The independent organization, </w:t>
        </w:r>
        <w:r w:rsidR="009B1A0D" w:rsidRPr="007F7E2B">
          <w:t>agency,</w:t>
        </w:r>
        <w:r w:rsidR="004D72D7" w:rsidRPr="007F7E2B">
          <w:t xml:space="preserve"> and standardized checklist of </w:t>
        </w:r>
        <w:r w:rsidR="00DF5D4D" w:rsidRPr="007F7E2B">
          <w:t>procedures</w:t>
        </w:r>
        <w:r w:rsidR="004D72D7" w:rsidRPr="007F7E2B">
          <w:t xml:space="preserve"> of the Nature’s Registry provides yet another control over quality, accuracy, and robustness over the program. </w:t>
        </w:r>
      </w:ins>
    </w:p>
    <w:p w14:paraId="623F678E" w14:textId="57539C8A" w:rsidR="00643D77" w:rsidRPr="007F7E2B" w:rsidRDefault="0092717E">
      <w:pPr>
        <w:rPr>
          <w:ins w:id="4117" w:author="V2" w:date="2025-04-14T14:19:00Z" w16du:dateUtc="2025-04-14T19:19:00Z"/>
        </w:rPr>
      </w:pPr>
      <w:ins w:id="4118" w:author="V2" w:date="2025-04-14T14:19:00Z" w16du:dateUtc="2025-04-14T19:19:00Z">
        <w:r w:rsidRPr="007F7E2B">
          <w:br w:type="page"/>
        </w:r>
      </w:ins>
    </w:p>
    <w:p w14:paraId="3FA92740" w14:textId="669BE0D3" w:rsidR="00F63BD0" w:rsidRPr="007F7E2B" w:rsidRDefault="00643D77" w:rsidP="00DA2C59">
      <w:pPr>
        <w:jc w:val="center"/>
        <w:rPr>
          <w:ins w:id="4119" w:author="V2" w:date="2025-04-14T14:19:00Z" w16du:dateUtc="2025-04-14T19:19:00Z"/>
        </w:rPr>
      </w:pPr>
      <w:bookmarkStart w:id="4120" w:name="checklist_1"/>
      <w:ins w:id="4121" w:author="V2" w:date="2025-04-14T14:19:00Z" w16du:dateUtc="2025-04-14T19:19:00Z">
        <w:r w:rsidRPr="007F7E2B">
          <w:rPr>
            <w:noProof/>
          </w:rPr>
          <w:lastRenderedPageBreak/>
          <w:drawing>
            <wp:inline distT="0" distB="0" distL="0" distR="0" wp14:anchorId="050CE4EF" wp14:editId="693E46B9">
              <wp:extent cx="8903377" cy="4801229"/>
              <wp:effectExtent l="0" t="6032" r="6032" b="6033"/>
              <wp:docPr id="1937624490" name="Picture 5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24490" name="Picture 58" descr="A close-up of a documen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rot="5400000">
                        <a:off x="0" y="0"/>
                        <a:ext cx="8918765" cy="4809527"/>
                      </a:xfrm>
                      <a:prstGeom prst="rect">
                        <a:avLst/>
                      </a:prstGeom>
                    </pic:spPr>
                  </pic:pic>
                </a:graphicData>
              </a:graphic>
            </wp:inline>
          </w:drawing>
        </w:r>
        <w:bookmarkEnd w:id="4120"/>
        <w:r w:rsidRPr="007F7E2B">
          <w:br w:type="page"/>
        </w:r>
      </w:ins>
    </w:p>
    <w:p w14:paraId="1777C49C" w14:textId="5C8F7ADF" w:rsidR="00A31B19" w:rsidRPr="007F7E2B" w:rsidRDefault="00A31B19" w:rsidP="00334251">
      <w:pPr>
        <w:pStyle w:val="Heading1"/>
        <w:rPr>
          <w:ins w:id="4122" w:author="V2" w:date="2025-04-14T14:19:00Z" w16du:dateUtc="2025-04-14T19:19:00Z"/>
        </w:rPr>
      </w:pPr>
      <w:bookmarkStart w:id="4123" w:name="VVB_prequal"/>
      <w:bookmarkStart w:id="4124" w:name="_Hlk172276360"/>
      <w:bookmarkEnd w:id="4123"/>
      <w:r w:rsidRPr="007F7E2B">
        <w:lastRenderedPageBreak/>
        <w:t xml:space="preserve">Appendix 2.0 </w:t>
      </w:r>
      <w:bookmarkStart w:id="4125" w:name="_Hlk174616742"/>
      <w:ins w:id="4126" w:author="V2" w:date="2025-04-14T14:19:00Z" w16du:dateUtc="2025-04-14T19:19:00Z">
        <w:r w:rsidR="00F30B8F" w:rsidRPr="007F7E2B">
          <w:t xml:space="preserve">Validation and </w:t>
        </w:r>
        <w:r w:rsidRPr="007F7E2B">
          <w:t>V</w:t>
        </w:r>
        <w:r w:rsidR="00271568" w:rsidRPr="007F7E2B">
          <w:t>erifi</w:t>
        </w:r>
        <w:r w:rsidR="00E911AB" w:rsidRPr="007F7E2B">
          <w:t>cation Body (VVB)</w:t>
        </w:r>
        <w:r w:rsidRPr="007F7E2B">
          <w:t xml:space="preserve"> Prequalification</w:t>
        </w:r>
        <w:bookmarkEnd w:id="4125"/>
      </w:ins>
    </w:p>
    <w:p w14:paraId="68BE5389" w14:textId="0D65E807" w:rsidR="00A31B19" w:rsidRPr="007F7E2B" w:rsidRDefault="00A31B19" w:rsidP="00BA5EBF">
      <w:pPr>
        <w:pStyle w:val="NormalWeb"/>
        <w:spacing w:before="2" w:after="2"/>
        <w:rPr>
          <w:ins w:id="4127" w:author="V2" w:date="2025-04-14T14:19:00Z" w16du:dateUtc="2025-04-14T19:19:00Z"/>
          <w:rFonts w:asciiTheme="minorHAnsi" w:hAnsiTheme="minorHAnsi" w:cstheme="minorHAnsi"/>
          <w:color w:val="000000"/>
          <w:sz w:val="24"/>
          <w:szCs w:val="24"/>
        </w:rPr>
      </w:pPr>
      <w:ins w:id="4128" w:author="V2" w:date="2025-04-14T14:19:00Z" w16du:dateUtc="2025-04-14T19:19:00Z">
        <w:r w:rsidRPr="007F7E2B">
          <w:rPr>
            <w:rFonts w:asciiTheme="minorHAnsi" w:hAnsiTheme="minorHAnsi" w:cstheme="minorHAnsi"/>
            <w:color w:val="000000"/>
            <w:sz w:val="24"/>
            <w:szCs w:val="24"/>
          </w:rPr>
          <w:t>Validation and Verification Bodies (VVB’s) must be prequalified. Only qualified professionals/organizations who meet and demonstrate bonified educational and on-the-job field experience as verification and validation service providers for soil carbon crediting projects will be considered to be a qualified VVB by Nature’s Registry-the only registry currently issuing credits under The Regenerative Standard SOC V1.1</w:t>
        </w:r>
        <w:r w:rsidR="00E075D2" w:rsidRPr="007F7E2B">
          <w:rPr>
            <w:rFonts w:asciiTheme="minorHAnsi" w:hAnsiTheme="minorHAnsi" w:cstheme="minorHAnsi"/>
            <w:color w:val="000000"/>
            <w:sz w:val="24"/>
            <w:szCs w:val="24"/>
          </w:rPr>
          <w:t xml:space="preserve">, </w:t>
        </w:r>
        <w:r w:rsidR="00606788" w:rsidRPr="007F7E2B">
          <w:rPr>
            <w:rFonts w:asciiTheme="minorHAnsi" w:hAnsiTheme="minorHAnsi" w:cstheme="minorHAnsi"/>
            <w:color w:val="000000"/>
            <w:sz w:val="24"/>
            <w:szCs w:val="24"/>
          </w:rPr>
          <w:t>V1.2</w:t>
        </w:r>
        <w:r w:rsidR="00E075D2" w:rsidRPr="007F7E2B">
          <w:rPr>
            <w:rFonts w:asciiTheme="minorHAnsi" w:hAnsiTheme="minorHAnsi" w:cstheme="minorHAnsi"/>
            <w:color w:val="000000"/>
            <w:sz w:val="24"/>
            <w:szCs w:val="24"/>
          </w:rPr>
          <w:t xml:space="preserve"> and V2.0</w:t>
        </w:r>
        <w:r w:rsidR="00606788" w:rsidRPr="007F7E2B">
          <w:rPr>
            <w:rFonts w:asciiTheme="minorHAnsi" w:hAnsiTheme="minorHAnsi" w:cstheme="minorHAnsi"/>
            <w:color w:val="000000"/>
            <w:sz w:val="24"/>
            <w:szCs w:val="24"/>
          </w:rPr>
          <w:t>.</w:t>
        </w:r>
        <w:r w:rsidRPr="007F7E2B">
          <w:rPr>
            <w:rFonts w:asciiTheme="minorHAnsi" w:hAnsiTheme="minorHAnsi" w:cstheme="minorHAnsi"/>
            <w:color w:val="000000"/>
            <w:sz w:val="24"/>
            <w:szCs w:val="24"/>
          </w:rPr>
          <w:t xml:space="preserve"> </w:t>
        </w:r>
      </w:ins>
    </w:p>
    <w:p w14:paraId="689797D1" w14:textId="77777777" w:rsidR="00A31B19" w:rsidRPr="007F7E2B" w:rsidRDefault="00A31B19" w:rsidP="00BA5EBF">
      <w:pPr>
        <w:pStyle w:val="NormalWeb"/>
        <w:spacing w:before="2" w:after="2"/>
        <w:rPr>
          <w:ins w:id="4129" w:author="V2" w:date="2025-04-14T14:19:00Z" w16du:dateUtc="2025-04-14T19:19:00Z"/>
          <w:rFonts w:asciiTheme="minorHAnsi" w:hAnsiTheme="minorHAnsi" w:cstheme="minorHAnsi"/>
          <w:color w:val="000000"/>
          <w:sz w:val="24"/>
          <w:szCs w:val="24"/>
        </w:rPr>
      </w:pPr>
    </w:p>
    <w:p w14:paraId="3EE3F32A" w14:textId="71E00BDD" w:rsidR="00A31B19" w:rsidRPr="007F7E2B" w:rsidRDefault="00A31B19" w:rsidP="00E911AB">
      <w:pPr>
        <w:pStyle w:val="NormalWeb"/>
        <w:spacing w:before="2" w:after="2"/>
        <w:rPr>
          <w:ins w:id="4130" w:author="V2" w:date="2025-04-14T14:19:00Z" w16du:dateUtc="2025-04-14T19:19:00Z"/>
          <w:rFonts w:asciiTheme="minorHAnsi" w:hAnsiTheme="minorHAnsi" w:cstheme="minorHAnsi"/>
          <w:color w:val="000000"/>
          <w:sz w:val="24"/>
          <w:szCs w:val="24"/>
        </w:rPr>
      </w:pPr>
      <w:ins w:id="4131" w:author="V2" w:date="2025-04-14T14:19:00Z" w16du:dateUtc="2025-04-14T19:19:00Z">
        <w:r w:rsidRPr="007F7E2B">
          <w:rPr>
            <w:rFonts w:asciiTheme="minorHAnsi" w:hAnsiTheme="minorHAnsi" w:cstheme="minorHAnsi"/>
            <w:color w:val="000000"/>
            <w:sz w:val="24"/>
            <w:szCs w:val="24"/>
          </w:rPr>
          <w:t>VVB’s are also required to submit proof of liability insurance (min $1M/instance) and, once engaged on a project, provide a copy of the service contract with the carbon project developer registering the project on Nature’s Registry.</w:t>
        </w:r>
      </w:ins>
    </w:p>
    <w:p w14:paraId="49F45FCF" w14:textId="77777777" w:rsidR="00A31B19" w:rsidRPr="007F7E2B" w:rsidRDefault="00A31B19" w:rsidP="00A70A63">
      <w:pPr>
        <w:jc w:val="both"/>
        <w:rPr>
          <w:ins w:id="4132" w:author="V2" w:date="2025-04-14T14:19:00Z" w16du:dateUtc="2025-04-14T19:19:00Z"/>
          <w:rFonts w:asciiTheme="minorHAnsi" w:hAnsiTheme="minorHAnsi" w:cstheme="minorHAnsi"/>
          <w:b/>
          <w:bCs/>
        </w:rPr>
      </w:pPr>
      <w:ins w:id="4133" w:author="V2" w:date="2025-04-14T14:19:00Z" w16du:dateUtc="2025-04-14T19:19:00Z">
        <w:r w:rsidRPr="007F7E2B">
          <w:rPr>
            <w:rFonts w:asciiTheme="minorHAnsi" w:hAnsiTheme="minorHAnsi" w:cstheme="minorHAnsi"/>
            <w:b/>
            <w:bCs/>
          </w:rPr>
          <w:t>VVB Service Provider Requirements</w:t>
        </w:r>
      </w:ins>
    </w:p>
    <w:p w14:paraId="3F0C61F7" w14:textId="77777777" w:rsidR="00A31B19" w:rsidRPr="007F7E2B" w:rsidRDefault="00A31B19" w:rsidP="00BA5EBF">
      <w:pPr>
        <w:pStyle w:val="NormalWeb"/>
        <w:spacing w:before="2" w:after="2"/>
        <w:rPr>
          <w:ins w:id="4134" w:author="V2" w:date="2025-04-14T14:19:00Z" w16du:dateUtc="2025-04-14T19:19:00Z"/>
          <w:rFonts w:asciiTheme="minorHAnsi" w:hAnsiTheme="minorHAnsi" w:cstheme="minorHAnsi"/>
          <w:color w:val="000000"/>
          <w:sz w:val="24"/>
          <w:szCs w:val="24"/>
        </w:rPr>
      </w:pPr>
      <w:ins w:id="4135" w:author="V2" w:date="2025-04-14T14:19:00Z" w16du:dateUtc="2025-04-14T19:19:00Z">
        <w:r w:rsidRPr="007F7E2B">
          <w:rPr>
            <w:rFonts w:asciiTheme="minorHAnsi" w:hAnsiTheme="minorHAnsi" w:cstheme="minorHAnsi"/>
            <w:color w:val="000000"/>
            <w:sz w:val="24"/>
            <w:szCs w:val="24"/>
          </w:rPr>
          <w:t>Projects intending to issue credits through Nature’s Registry require independent, third-party validation and verification by a prequalified VVB. This VVB provides independent verification and validation services to project developers confirming that the developer has accurately adhered to one of the registry protocols.</w:t>
        </w:r>
      </w:ins>
    </w:p>
    <w:p w14:paraId="59170B6F" w14:textId="77777777" w:rsidR="00A31B19" w:rsidRPr="007F7E2B" w:rsidRDefault="00A31B19" w:rsidP="00BA5EBF">
      <w:pPr>
        <w:pStyle w:val="NormalWeb"/>
        <w:spacing w:before="2" w:after="2"/>
        <w:rPr>
          <w:ins w:id="4136" w:author="V2" w:date="2025-04-14T14:19:00Z" w16du:dateUtc="2025-04-14T19:19:00Z"/>
          <w:rFonts w:asciiTheme="minorHAnsi" w:hAnsiTheme="minorHAnsi" w:cstheme="minorHAnsi"/>
          <w:color w:val="000000"/>
          <w:sz w:val="24"/>
          <w:szCs w:val="24"/>
        </w:rPr>
      </w:pPr>
      <w:ins w:id="4137" w:author="V2" w:date="2025-04-14T14:19:00Z" w16du:dateUtc="2025-04-14T19:19:00Z">
        <w:r w:rsidRPr="007F7E2B">
          <w:rPr>
            <w:rFonts w:asciiTheme="minorHAnsi" w:hAnsiTheme="minorHAnsi" w:cstheme="minorHAnsi"/>
            <w:color w:val="000000"/>
            <w:sz w:val="24"/>
            <w:szCs w:val="24"/>
          </w:rPr>
          <w:t xml:space="preserve">The VVB must represent and warrant the accuracy of the validation and verification   process and reporting and provide true, accurate, and complete verification reports that have been independently arrived at by the VVB, as of the date of their signed attestation on a verification report. </w:t>
        </w:r>
      </w:ins>
    </w:p>
    <w:p w14:paraId="0161EABC" w14:textId="77777777" w:rsidR="00791CBD" w:rsidRPr="007F7E2B" w:rsidRDefault="00A31B19" w:rsidP="00BA5EBF">
      <w:pPr>
        <w:pStyle w:val="NormalWeb"/>
        <w:spacing w:before="2" w:after="2"/>
        <w:rPr>
          <w:ins w:id="4138" w:author="V2" w:date="2025-04-14T14:19:00Z" w16du:dateUtc="2025-04-14T19:19:00Z"/>
          <w:rFonts w:asciiTheme="minorHAnsi" w:hAnsiTheme="minorHAnsi" w:cstheme="minorHAnsi"/>
          <w:color w:val="000000"/>
          <w:sz w:val="24"/>
          <w:szCs w:val="24"/>
        </w:rPr>
      </w:pPr>
      <w:ins w:id="4139" w:author="V2" w:date="2025-04-14T14:19:00Z" w16du:dateUtc="2025-04-14T19:19:00Z">
        <w:r w:rsidRPr="007F7E2B">
          <w:rPr>
            <w:rFonts w:asciiTheme="minorHAnsi" w:hAnsiTheme="minorHAnsi" w:cstheme="minorHAnsi"/>
            <w:color w:val="000000"/>
            <w:sz w:val="24"/>
            <w:szCs w:val="24"/>
          </w:rPr>
          <w:t>There is no reciprocity for VVBs approved by other standards or registries at this time is granted without a service provider have received authorized prequalification to provide services for soil carbon crediting projects registered with The Regenerative Standard and Nature’s Registry.</w:t>
        </w:r>
      </w:ins>
    </w:p>
    <w:p w14:paraId="4D8A3D45" w14:textId="77777777" w:rsidR="00791CBD" w:rsidRPr="007F7E2B" w:rsidRDefault="00791CBD" w:rsidP="00BA5EBF">
      <w:pPr>
        <w:pStyle w:val="NormalWeb"/>
        <w:spacing w:before="2" w:after="2"/>
        <w:rPr>
          <w:ins w:id="4140" w:author="V2" w:date="2025-04-14T14:19:00Z" w16du:dateUtc="2025-04-14T19:19:00Z"/>
          <w:rFonts w:asciiTheme="minorHAnsi" w:hAnsiTheme="minorHAnsi" w:cstheme="minorHAnsi"/>
          <w:color w:val="000000"/>
          <w:sz w:val="24"/>
          <w:szCs w:val="24"/>
        </w:rPr>
      </w:pPr>
    </w:p>
    <w:p w14:paraId="00F4A599" w14:textId="0EF7A539" w:rsidR="00A31B19" w:rsidRPr="007F7E2B" w:rsidRDefault="00A31B19" w:rsidP="00BA5EBF">
      <w:pPr>
        <w:pStyle w:val="NormalWeb"/>
        <w:spacing w:before="2" w:after="2"/>
        <w:rPr>
          <w:ins w:id="4141" w:author="V2" w:date="2025-04-14T14:19:00Z" w16du:dateUtc="2025-04-14T19:19:00Z"/>
          <w:rFonts w:asciiTheme="minorHAnsi" w:hAnsiTheme="minorHAnsi" w:cstheme="minorHAnsi"/>
          <w:color w:val="000000"/>
          <w:sz w:val="24"/>
          <w:szCs w:val="24"/>
        </w:rPr>
      </w:pPr>
      <w:ins w:id="4142" w:author="V2" w:date="2025-04-14T14:19:00Z" w16du:dateUtc="2025-04-14T19:19:00Z">
        <w:r w:rsidRPr="007F7E2B">
          <w:rPr>
            <w:rFonts w:asciiTheme="minorHAnsi" w:hAnsiTheme="minorHAnsi" w:cstheme="minorHAnsi"/>
            <w:color w:val="000000"/>
            <w:sz w:val="24"/>
            <w:szCs w:val="24"/>
          </w:rPr>
          <w:t>Verification</w:t>
        </w:r>
        <w:r w:rsidR="00791CBD" w:rsidRPr="007F7E2B">
          <w:rPr>
            <w:rFonts w:asciiTheme="minorHAnsi" w:hAnsiTheme="minorHAnsi" w:cstheme="minorHAnsi"/>
            <w:color w:val="000000"/>
            <w:sz w:val="24"/>
            <w:szCs w:val="24"/>
          </w:rPr>
          <w:t xml:space="preserve"> and </w:t>
        </w:r>
        <w:r w:rsidRPr="007F7E2B">
          <w:rPr>
            <w:rFonts w:asciiTheme="minorHAnsi" w:hAnsiTheme="minorHAnsi" w:cstheme="minorHAnsi"/>
            <w:color w:val="000000"/>
            <w:sz w:val="24"/>
            <w:szCs w:val="24"/>
          </w:rPr>
          <w:t>validation service providers must sign a conflict of interest attestation guaranteeing there to be no financial interest in the project. A standard COI form must be signed by service providers and carbon project developers that acknowledges that service providers have not helped design, measurement or reporting, or project design document  development, and have no influence on a carbon developers project or subsequent involvement and is only providing  objective scientific peer review process, and a summary of findings services.</w:t>
        </w:r>
      </w:ins>
    </w:p>
    <w:p w14:paraId="4481877E" w14:textId="195CB681" w:rsidR="00A31B19" w:rsidRPr="007F7E2B" w:rsidRDefault="00A31B19" w:rsidP="00964B29">
      <w:pPr>
        <w:pStyle w:val="NormalWeb"/>
        <w:numPr>
          <w:ilvl w:val="0"/>
          <w:numId w:val="123"/>
        </w:numPr>
        <w:spacing w:beforeLines="0" w:before="100" w:beforeAutospacing="1" w:afterLines="0" w:after="100" w:afterAutospacing="1"/>
        <w:rPr>
          <w:ins w:id="4143" w:author="V2" w:date="2025-04-14T14:19:00Z" w16du:dateUtc="2025-04-14T19:19:00Z"/>
          <w:rFonts w:asciiTheme="minorHAnsi" w:hAnsiTheme="minorHAnsi" w:cstheme="minorHAnsi"/>
          <w:b/>
          <w:bCs/>
          <w:color w:val="000000"/>
          <w:sz w:val="24"/>
          <w:szCs w:val="24"/>
        </w:rPr>
      </w:pPr>
      <w:ins w:id="4144" w:author="V2" w:date="2025-04-14T14:19:00Z" w16du:dateUtc="2025-04-14T19:19:00Z">
        <w:r w:rsidRPr="007F7E2B">
          <w:rPr>
            <w:rFonts w:asciiTheme="minorHAnsi" w:hAnsiTheme="minorHAnsi" w:cstheme="minorHAnsi"/>
            <w:b/>
            <w:bCs/>
            <w:color w:val="000000"/>
            <w:sz w:val="24"/>
            <w:szCs w:val="24"/>
          </w:rPr>
          <w:t xml:space="preserve">Final </w:t>
        </w:r>
        <w:r w:rsidR="002A2DC0" w:rsidRPr="007F7E2B">
          <w:rPr>
            <w:rFonts w:asciiTheme="minorHAnsi" w:hAnsiTheme="minorHAnsi" w:cstheme="minorHAnsi"/>
            <w:b/>
            <w:bCs/>
            <w:color w:val="000000"/>
            <w:sz w:val="24"/>
            <w:szCs w:val="24"/>
          </w:rPr>
          <w:t>Accreditation</w:t>
        </w:r>
        <w:r w:rsidRPr="007F7E2B">
          <w:rPr>
            <w:rFonts w:asciiTheme="minorHAnsi" w:hAnsiTheme="minorHAnsi" w:cstheme="minorHAnsi"/>
            <w:b/>
            <w:bCs/>
            <w:color w:val="000000"/>
            <w:sz w:val="24"/>
            <w:szCs w:val="24"/>
          </w:rPr>
          <w:t xml:space="preserve"> Requirement for Verification, Validation Service Providers: </w:t>
        </w:r>
      </w:ins>
    </w:p>
    <w:p w14:paraId="3837CD5C" w14:textId="53AC2FEB" w:rsidR="00A31B19" w:rsidRPr="007F7E2B" w:rsidRDefault="00A31B19" w:rsidP="008B1B02">
      <w:pPr>
        <w:pStyle w:val="NormalWeb"/>
        <w:spacing w:before="2" w:after="2"/>
        <w:rPr>
          <w:ins w:id="4145" w:author="V2" w:date="2025-04-14T14:19:00Z" w16du:dateUtc="2025-04-14T19:19:00Z"/>
          <w:rFonts w:asciiTheme="minorHAnsi" w:hAnsiTheme="minorHAnsi" w:cstheme="minorHAnsi"/>
          <w:sz w:val="24"/>
          <w:szCs w:val="24"/>
        </w:rPr>
      </w:pPr>
      <w:ins w:id="4146" w:author="V2" w:date="2025-04-14T14:19:00Z" w16du:dateUtc="2025-04-14T19:19:00Z">
        <w:r w:rsidRPr="007F7E2B">
          <w:rPr>
            <w:rFonts w:asciiTheme="minorHAnsi" w:hAnsiTheme="minorHAnsi" w:cstheme="minorHAnsi"/>
            <w:color w:val="000000"/>
            <w:sz w:val="24"/>
            <w:szCs w:val="24"/>
          </w:rPr>
          <w:t>Within a period of 1 year of having completed the first verification or validation services under The Regenerative Standard or Nature Registry, a service provider must</w:t>
        </w:r>
        <w:r w:rsidRPr="007F7E2B">
          <w:rPr>
            <w:rFonts w:asciiTheme="minorHAnsi" w:hAnsiTheme="minorHAnsi" w:cstheme="minorHAnsi"/>
            <w:color w:val="0D0D0D"/>
            <w:sz w:val="24"/>
            <w:szCs w:val="24"/>
            <w:shd w:val="clear" w:color="auto" w:fill="FFFFFF"/>
          </w:rPr>
          <w:t xml:space="preserve"> provide an additional proof of accreditation by:</w:t>
        </w:r>
        <w:r w:rsidR="00E075D2" w:rsidRPr="007F7E2B">
          <w:rPr>
            <w:rFonts w:asciiTheme="minorHAnsi" w:hAnsiTheme="minorHAnsi" w:cstheme="minorHAnsi"/>
            <w:color w:val="0D0D0D"/>
            <w:sz w:val="24"/>
            <w:szCs w:val="24"/>
            <w:shd w:val="clear" w:color="auto" w:fill="FFFFFF"/>
          </w:rPr>
          <w:t xml:space="preserve"> </w:t>
        </w:r>
        <w:r w:rsidRPr="007F7E2B">
          <w:rPr>
            <w:rFonts w:asciiTheme="minorHAnsi" w:hAnsiTheme="minorHAnsi" w:cstheme="minorHAnsi"/>
            <w:color w:val="0D0D0D"/>
            <w:sz w:val="24"/>
            <w:szCs w:val="24"/>
            <w:shd w:val="clear" w:color="auto" w:fill="FFFFFF"/>
          </w:rPr>
          <w:t>American National Standards Institute (ANSI), or International Accreditation Forum (IAF). This is in addition to the mandatory eligibility requirements of meeting professional, technical educational and experience requirements above, or an equivalent recognized accreditation, certification, and history.</w:t>
        </w:r>
      </w:ins>
    </w:p>
    <w:p w14:paraId="4FCE0688" w14:textId="77777777" w:rsidR="00A31B19" w:rsidRPr="007F7E2B" w:rsidRDefault="00A31B19" w:rsidP="0016042A">
      <w:pPr>
        <w:pStyle w:val="NormalWeb"/>
        <w:spacing w:before="2" w:after="2"/>
        <w:rPr>
          <w:ins w:id="4147" w:author="V2" w:date="2025-04-14T14:19:00Z" w16du:dateUtc="2025-04-14T19:19:00Z"/>
          <w:rFonts w:asciiTheme="minorHAnsi" w:hAnsiTheme="minorHAnsi" w:cstheme="minorHAnsi"/>
          <w:sz w:val="24"/>
          <w:szCs w:val="24"/>
        </w:rPr>
      </w:pPr>
      <w:ins w:id="4148" w:author="V2" w:date="2025-04-14T14:19:00Z" w16du:dateUtc="2025-04-14T19:19:00Z">
        <w:r w:rsidRPr="007F7E2B">
          <w:rPr>
            <w:rFonts w:asciiTheme="minorHAnsi" w:hAnsiTheme="minorHAnsi" w:cstheme="minorHAnsi"/>
            <w:color w:val="000000"/>
            <w:sz w:val="24"/>
            <w:szCs w:val="24"/>
          </w:rPr>
          <w:t> </w:t>
        </w:r>
      </w:ins>
    </w:p>
    <w:p w14:paraId="2DDD6D85" w14:textId="77777777" w:rsidR="00A31B19" w:rsidRPr="007F7E2B" w:rsidRDefault="00A31B19" w:rsidP="00354B7A">
      <w:pPr>
        <w:pStyle w:val="NormalWeb"/>
        <w:spacing w:before="2" w:after="2" w:line="480" w:lineRule="atLeast"/>
        <w:rPr>
          <w:ins w:id="4149" w:author="V2" w:date="2025-04-14T14:19:00Z" w16du:dateUtc="2025-04-14T19:19:00Z"/>
          <w:rFonts w:asciiTheme="minorHAnsi" w:hAnsiTheme="minorHAnsi" w:cstheme="minorHAnsi"/>
          <w:color w:val="000000"/>
          <w:sz w:val="24"/>
          <w:szCs w:val="24"/>
        </w:rPr>
      </w:pPr>
    </w:p>
    <w:p w14:paraId="22BF4030" w14:textId="77777777" w:rsidR="00A31B19" w:rsidRPr="007F7E2B" w:rsidRDefault="00A31B19" w:rsidP="008D0FDD">
      <w:pPr>
        <w:jc w:val="both"/>
        <w:rPr>
          <w:ins w:id="4150" w:author="V2" w:date="2025-04-14T14:19:00Z" w16du:dateUtc="2025-04-14T19:19:00Z"/>
          <w:rFonts w:asciiTheme="minorHAnsi" w:hAnsiTheme="minorHAnsi" w:cstheme="minorHAnsi"/>
        </w:rPr>
      </w:pPr>
    </w:p>
    <w:p w14:paraId="470DC4E7" w14:textId="24B48AC4" w:rsidR="00A31B19" w:rsidRPr="007F7E2B" w:rsidRDefault="00A31B19">
      <w:pPr>
        <w:rPr>
          <w:ins w:id="4151" w:author="V2" w:date="2025-04-14T14:19:00Z" w16du:dateUtc="2025-04-14T19:19:00Z"/>
          <w:rFonts w:asciiTheme="minorHAnsi" w:hAnsiTheme="minorHAnsi" w:cstheme="minorHAnsi"/>
          <w:b/>
        </w:rPr>
      </w:pPr>
      <w:ins w:id="4152" w:author="V2" w:date="2025-04-14T14:19:00Z" w16du:dateUtc="2025-04-14T19:19:00Z">
        <w:r w:rsidRPr="007F7E2B">
          <w:rPr>
            <w:rFonts w:asciiTheme="minorHAnsi" w:hAnsiTheme="minorHAnsi" w:cstheme="minorHAnsi"/>
            <w:b/>
          </w:rPr>
          <w:br w:type="page"/>
        </w:r>
      </w:ins>
    </w:p>
    <w:p w14:paraId="0000031F" w14:textId="4DF209BB" w:rsidR="00570313" w:rsidRPr="007F7E2B" w:rsidRDefault="0092717E">
      <w:pPr>
        <w:pStyle w:val="Heading1"/>
        <w:spacing w:line="259" w:lineRule="auto"/>
      </w:pPr>
      <w:bookmarkStart w:id="4153" w:name="_Hlk173416960"/>
      <w:bookmarkStart w:id="4154" w:name="_Toc180594093"/>
      <w:bookmarkStart w:id="4155" w:name="_Toc180594500"/>
      <w:bookmarkStart w:id="4156" w:name="_Hlk173416990"/>
      <w:ins w:id="4157" w:author="V2" w:date="2025-04-14T14:19:00Z" w16du:dateUtc="2025-04-14T19:19:00Z">
        <w:r w:rsidRPr="007F7E2B">
          <w:lastRenderedPageBreak/>
          <w:t xml:space="preserve">Appendix </w:t>
        </w:r>
        <w:r w:rsidR="00A31B19" w:rsidRPr="007F7E2B">
          <w:t>3</w:t>
        </w:r>
        <w:r w:rsidRPr="007F7E2B">
          <w:t xml:space="preserve">.0 </w:t>
        </w:r>
      </w:ins>
      <w:r w:rsidRPr="007F7E2B">
        <w:t xml:space="preserve">Guidance on Potential Emerging </w:t>
      </w:r>
      <w:bookmarkEnd w:id="4153"/>
      <w:r w:rsidRPr="007F7E2B">
        <w:t xml:space="preserve">Technologies </w:t>
      </w:r>
      <w:del w:id="4158" w:author="V2" w:date="2025-04-14T14:19:00Z" w16du:dateUtc="2025-04-14T19:19:00Z">
        <w:r w:rsidR="0018437E">
          <w:delText>to</w:delText>
        </w:r>
      </w:del>
      <w:ins w:id="4159" w:author="V2" w:date="2025-04-14T14:19:00Z" w16du:dateUtc="2025-04-14T19:19:00Z">
        <w:r w:rsidR="00AE37B8" w:rsidRPr="007F7E2B">
          <w:t xml:space="preserve">Being Tested </w:t>
        </w:r>
        <w:r w:rsidRPr="007F7E2B">
          <w:t>to M</w:t>
        </w:r>
        <w:r w:rsidR="000A4D83" w:rsidRPr="007F7E2B">
          <w:t xml:space="preserve">onitor </w:t>
        </w:r>
        <w:r w:rsidR="00AE37B8" w:rsidRPr="007F7E2B">
          <w:t>and</w:t>
        </w:r>
      </w:ins>
      <w:r w:rsidR="00AE37B8" w:rsidRPr="007F7E2B">
        <w:t xml:space="preserve"> Measure</w:t>
      </w:r>
      <w:r w:rsidR="000A4D83" w:rsidRPr="007F7E2B">
        <w:t xml:space="preserve"> </w:t>
      </w:r>
      <w:ins w:id="4160" w:author="V2" w:date="2025-04-14T14:19:00Z" w16du:dateUtc="2025-04-14T19:19:00Z">
        <w:r w:rsidR="000A4D83" w:rsidRPr="007F7E2B">
          <w:t xml:space="preserve">Grazing Land Use Changes, and </w:t>
        </w:r>
      </w:ins>
      <w:r w:rsidRPr="007F7E2B">
        <w:t>SOC Stocks</w:t>
      </w:r>
      <w:bookmarkEnd w:id="4154"/>
      <w:bookmarkEnd w:id="4155"/>
      <w:r w:rsidR="000A4D83" w:rsidRPr="007F7E2B">
        <w:t xml:space="preserve"> </w:t>
      </w:r>
    </w:p>
    <w:bookmarkEnd w:id="4124"/>
    <w:bookmarkEnd w:id="4156"/>
    <w:p w14:paraId="00000320" w14:textId="277C677D" w:rsidR="00570313" w:rsidRPr="007F7E2B" w:rsidRDefault="0092717E">
      <w:pPr>
        <w:spacing w:before="0" w:after="160" w:line="259" w:lineRule="auto"/>
      </w:pPr>
      <w:r w:rsidRPr="007F7E2B">
        <w:t xml:space="preserve">Projects may use emerging technologies to determine SOC content if sufficient scientific progress has been achieved in calibrating and validating </w:t>
      </w:r>
      <w:del w:id="4161" w:author="V2" w:date="2025-04-14T14:19:00Z" w16du:dateUtc="2025-04-14T19:19:00Z">
        <w:r w:rsidR="0018437E">
          <w:delText>measurements</w:delText>
        </w:r>
      </w:del>
      <w:ins w:id="4162" w:author="V2" w:date="2025-04-14T14:19:00Z" w16du:dateUtc="2025-04-14T19:19:00Z">
        <w:r w:rsidRPr="007F7E2B">
          <w:t>measurement</w:t>
        </w:r>
      </w:ins>
      <w:r w:rsidRPr="007F7E2B">
        <w:t>, and uncertainty is well-</w:t>
      </w:r>
      <w:del w:id="4163" w:author="V2" w:date="2025-04-14T14:19:00Z" w16du:dateUtc="2025-04-14T19:19:00Z">
        <w:r w:rsidR="0018437E">
          <w:delText>described</w:delText>
        </w:r>
      </w:del>
      <w:ins w:id="4164" w:author="V2" w:date="2025-04-14T14:19:00Z" w16du:dateUtc="2025-04-14T19:19:00Z">
        <w:r w:rsidRPr="007F7E2B">
          <w:t>d</w:t>
        </w:r>
        <w:r w:rsidR="00791CBD" w:rsidRPr="007F7E2B">
          <w:t>ocumented</w:t>
        </w:r>
      </w:ins>
      <w:r w:rsidRPr="007F7E2B">
        <w:t xml:space="preserve">. This appendix </w:t>
      </w:r>
      <w:del w:id="4165" w:author="V2" w:date="2025-04-14T14:19:00Z" w16du:dateUtc="2025-04-14T19:19:00Z">
        <w:r w:rsidR="0018437E">
          <w:delText>is adapted from the forthcoming VM0042 Version 2.0 and provides guidance on requirements for using such emerging technologies and</w:delText>
        </w:r>
      </w:del>
      <w:ins w:id="4166" w:author="V2" w:date="2025-04-14T14:19:00Z" w16du:dateUtc="2025-04-14T19:19:00Z">
        <w:r w:rsidR="00AE37B8" w:rsidRPr="007F7E2B">
          <w:t>summarizes</w:t>
        </w:r>
      </w:ins>
      <w:r w:rsidR="00AE37B8" w:rsidRPr="007F7E2B">
        <w:t xml:space="preserve"> </w:t>
      </w:r>
      <w:r w:rsidRPr="007F7E2B">
        <w:t xml:space="preserve">a non-exhaustive list of potential </w:t>
      </w:r>
      <w:ins w:id="4167" w:author="V2" w:date="2025-04-14T14:19:00Z" w16du:dateUtc="2025-04-14T19:19:00Z">
        <w:r w:rsidR="00AE37B8" w:rsidRPr="007F7E2B">
          <w:t xml:space="preserve">emerging </w:t>
        </w:r>
      </w:ins>
      <w:r w:rsidRPr="007F7E2B">
        <w:t xml:space="preserve">technologies (with a focus on </w:t>
      </w:r>
      <w:del w:id="4168" w:author="V2" w:date="2025-04-14T14:19:00Z" w16du:dateUtc="2025-04-14T19:19:00Z">
        <w:r w:rsidR="0018437E">
          <w:delText>proximal</w:delText>
        </w:r>
      </w:del>
      <w:ins w:id="4169" w:author="V2" w:date="2025-04-14T14:19:00Z" w16du:dateUtc="2025-04-14T19:19:00Z">
        <w:r w:rsidR="00AE37B8" w:rsidRPr="007F7E2B">
          <w:t>remote</w:t>
        </w:r>
      </w:ins>
      <w:r w:rsidR="00AE37B8" w:rsidRPr="007F7E2B">
        <w:t xml:space="preserve"> </w:t>
      </w:r>
      <w:r w:rsidRPr="007F7E2B">
        <w:t xml:space="preserve">sensing) to </w:t>
      </w:r>
      <w:del w:id="4170" w:author="V2" w:date="2025-04-14T14:19:00Z" w16du:dateUtc="2025-04-14T19:19:00Z">
        <w:r w:rsidR="0018437E">
          <w:delText>determine SOC content and criteria</w:delText>
        </w:r>
      </w:del>
      <w:ins w:id="4171" w:author="V2" w:date="2025-04-14T14:19:00Z" w16du:dateUtc="2025-04-14T19:19:00Z">
        <w:r w:rsidR="00AE37B8" w:rsidRPr="007F7E2B">
          <w:t xml:space="preserve">for example, monitor livestock grazing activities, explore the creation of proxy indicators that may be predictive of </w:t>
        </w:r>
        <w:r w:rsidR="00E9141C" w:rsidRPr="007F7E2B">
          <w:t>soil organic carbon changes. Any emerging technologies must be tested against reliable standard practices</w:t>
        </w:r>
      </w:ins>
      <w:r w:rsidR="00E9141C" w:rsidRPr="007F7E2B">
        <w:t xml:space="preserve"> </w:t>
      </w:r>
      <w:r w:rsidR="00BC7AF5" w:rsidRPr="007F7E2B">
        <w:t>to ensure</w:t>
      </w:r>
      <w:r w:rsidRPr="007F7E2B">
        <w:t xml:space="preserve"> their robustness and reliability. This list of technologies may be updated </w:t>
      </w:r>
      <w:del w:id="4172" w:author="V2" w:date="2025-04-14T14:19:00Z" w16du:dateUtc="2025-04-14T19:19:00Z">
        <w:r w:rsidR="0018437E">
          <w:delText>in</w:delText>
        </w:r>
      </w:del>
      <w:ins w:id="4173" w:author="V2" w:date="2025-04-14T14:19:00Z" w16du:dateUtc="2025-04-14T19:19:00Z">
        <w:r w:rsidR="00BC7AF5" w:rsidRPr="007F7E2B">
          <w:t>to</w:t>
        </w:r>
      </w:ins>
      <w:r w:rsidRPr="007F7E2B">
        <w:t xml:space="preserve"> newer versions of the </w:t>
      </w:r>
      <w:del w:id="4174" w:author="V2" w:date="2025-04-14T14:19:00Z" w16du:dateUtc="2025-04-14T19:19:00Z">
        <w:r w:rsidR="0018437E">
          <w:delText>Regenerative Standard</w:delText>
        </w:r>
      </w:del>
      <w:ins w:id="4175" w:author="V2" w:date="2025-04-14T14:19:00Z" w16du:dateUtc="2025-04-14T19:19:00Z">
        <w:r w:rsidR="00941C7E" w:rsidRPr="007F7E2B">
          <w:t>TRS SOC</w:t>
        </w:r>
      </w:ins>
      <w:r w:rsidRPr="007F7E2B">
        <w:t>.</w:t>
      </w:r>
    </w:p>
    <w:p w14:paraId="00000321" w14:textId="1E97B414" w:rsidR="00570313" w:rsidRPr="007F7E2B" w:rsidRDefault="0092717E">
      <w:pPr>
        <w:spacing w:before="0" w:after="160" w:line="259" w:lineRule="auto"/>
      </w:pPr>
      <w:r w:rsidRPr="007F7E2B">
        <w:t xml:space="preserve">The applicability of a selected technology to measure SOC in a project must be demonstrated in several peer-reviewed scientific articles. Project Proponents should provide evidence of the ability of any emerging technologies to predict SOC content with sufficient accuracy through the development and application of adequate calibration with data obtained from classical laboratory methods, such as dry combustion. The site characteristics for the underlying calibration must match the project site conditions, including a range of SOC stocks, soil types, land use, etc. </w:t>
      </w:r>
      <w:ins w:id="4176" w:author="V2" w:date="2025-04-14T14:19:00Z" w16du:dateUtc="2025-04-14T19:19:00Z">
        <w:r w:rsidR="00007617" w:rsidRPr="007F7E2B">
          <w:t>While the calibration requirements will vary by technology, as will the input data (e.g. Eddy covariance measurements</w:t>
        </w:r>
        <w:r w:rsidR="001C1C62" w:rsidRPr="007F7E2B">
          <w:t xml:space="preserve"> calibration does not have to standardize for soil type) the use of emerging technologies for measurement must meet the standards for the calibration of each technology used by a project proponent. </w:t>
        </w:r>
        <w:r w:rsidR="00007617" w:rsidRPr="007F7E2B">
          <w:t xml:space="preserve"> </w:t>
        </w:r>
      </w:ins>
      <w:r w:rsidRPr="007F7E2B">
        <w:t>While projects may use the services of companies measuring SOC, the specificities of the applied measurement technology, including calibration methods, must be made available for review by a VVB. They must not have restricted access to intellectual property rights.</w:t>
      </w:r>
    </w:p>
    <w:p w14:paraId="00000322" w14:textId="77777777" w:rsidR="00570313" w:rsidRPr="007F7E2B" w:rsidRDefault="0092717E">
      <w:pPr>
        <w:spacing w:before="0" w:after="160" w:line="259" w:lineRule="auto"/>
      </w:pPr>
      <w:r w:rsidRPr="007F7E2B">
        <w:t xml:space="preserve">Table A.2 below presents potential emerging proximal sensing technologies that research and publications have deemed promising for streamlining SOC measurement. Although proximal sensing techniques may not be as precise per individual measurement compared to conventional analytical laboratory methods, e.g., dry combustion, proximal sensing may be more cost-efficient and provide a better balance between accuracy and cost. Hence, although each individual measurement may be less accurate, many more measurements can be made across time and space than would be feasible with conventional methods, enabling an overall estimate of carbon stock that is of similar or better accuracy than lower-density sampling that is measured with conventional analytical laboratory methods. Since many more proximal devices may be used in a project than would be used if all samples were sent to a single lab, care must be taken to demonstrate device-to-device calibration and precision. </w:t>
      </w:r>
    </w:p>
    <w:p w14:paraId="00000323" w14:textId="72D33F30" w:rsidR="00570313" w:rsidRPr="007F7E2B" w:rsidRDefault="0092717E">
      <w:pPr>
        <w:spacing w:before="0" w:after="160" w:line="259" w:lineRule="auto"/>
      </w:pPr>
      <w:r w:rsidRPr="007F7E2B">
        <w:t xml:space="preserve">Project Proponents must provide details to the VVB on the criteria and considerations of the emerging SOC measurement technology as specified in Table A.2. Projects should maintain adherence to these criteria over time to ensure that measurement and re-measurement are conducted under the same conditions and are </w:t>
      </w:r>
      <w:r w:rsidRPr="007F7E2B">
        <w:lastRenderedPageBreak/>
        <w:t xml:space="preserve">thus comparable. While the focus is on proximal sensing, the Regenerative Standard is tracking </w:t>
      </w:r>
      <w:ins w:id="4177" w:author="V2" w:date="2025-04-14T14:19:00Z" w16du:dateUtc="2025-04-14T19:19:00Z">
        <w:r w:rsidR="001C1C62" w:rsidRPr="007F7E2B">
          <w:t xml:space="preserve">scientific publications that document the </w:t>
        </w:r>
      </w:ins>
      <w:r w:rsidRPr="007F7E2B">
        <w:t xml:space="preserve">developments related to remote (e.g., satellite) sensing of </w:t>
      </w:r>
      <w:ins w:id="4178" w:author="V2" w:date="2025-04-14T14:19:00Z" w16du:dateUtc="2025-04-14T19:19:00Z">
        <w:r w:rsidR="001C1C62" w:rsidRPr="007F7E2B">
          <w:t xml:space="preserve">variables affecting </w:t>
        </w:r>
      </w:ins>
      <w:r w:rsidRPr="007F7E2B">
        <w:t>SOC stocks</w:t>
      </w:r>
      <w:del w:id="4179" w:author="V2" w:date="2025-04-14T14:19:00Z" w16du:dateUtc="2025-04-14T19:19:00Z">
        <w:r w:rsidR="0018437E">
          <w:delText>.</w:delText>
        </w:r>
      </w:del>
      <w:ins w:id="4180" w:author="V2" w:date="2025-04-14T14:19:00Z" w16du:dateUtc="2025-04-14T19:19:00Z">
        <w:r w:rsidR="001C1C62" w:rsidRPr="007F7E2B">
          <w:t xml:space="preserve"> on land</w:t>
        </w:r>
        <w:r w:rsidRPr="007F7E2B">
          <w:t>.</w:t>
        </w:r>
        <w:r w:rsidR="001C1C62" w:rsidRPr="007F7E2B">
          <w:t xml:space="preserve"> This includes exploration of relationships between remote sensed variables (e.g. % bare soil, C3/C4 plant cover, soil moisture, etc) that may or may not closely correlate with SOC stocks. </w:t>
        </w:r>
      </w:ins>
      <w:r w:rsidRPr="007F7E2B">
        <w:t xml:space="preserve"> Future revisions to this appendix may include guidance on using remote sensing </w:t>
      </w:r>
      <w:del w:id="4181" w:author="V2" w:date="2025-04-14T14:19:00Z" w16du:dateUtc="2025-04-14T19:19:00Z">
        <w:r w:rsidR="0018437E">
          <w:delText xml:space="preserve">for direct SOC measurement if that </w:delText>
        </w:r>
      </w:del>
      <w:ins w:id="4182" w:author="V2" w:date="2025-04-14T14:19:00Z" w16du:dateUtc="2025-04-14T19:19:00Z">
        <w:r w:rsidR="001C1C62" w:rsidRPr="007F7E2B">
          <w:t xml:space="preserve">of surrogate variables that can be  remotely </w:t>
        </w:r>
        <w:r w:rsidRPr="007F7E2B">
          <w:t>measure</w:t>
        </w:r>
        <w:r w:rsidR="001C1C62" w:rsidRPr="007F7E2B">
          <w:t>d</w:t>
        </w:r>
        <w:r w:rsidR="00F928CC" w:rsidRPr="007F7E2B">
          <w:t xml:space="preserve"> </w:t>
        </w:r>
        <w:r w:rsidR="001C1C62" w:rsidRPr="007F7E2B">
          <w:t>for</w:t>
        </w:r>
        <w:r w:rsidRPr="007F7E2B">
          <w:t xml:space="preserve"> </w:t>
        </w:r>
      </w:ins>
      <w:r w:rsidRPr="007F7E2B">
        <w:t xml:space="preserve">technology </w:t>
      </w:r>
      <w:del w:id="4183" w:author="V2" w:date="2025-04-14T14:19:00Z" w16du:dateUtc="2025-04-14T19:19:00Z">
        <w:r w:rsidR="0018437E">
          <w:delText>is</w:delText>
        </w:r>
      </w:del>
      <w:r w:rsidRPr="007F7E2B">
        <w:t xml:space="preserve"> demonstrated as scientifically credible</w:t>
      </w:r>
      <w:ins w:id="4184" w:author="V2" w:date="2025-04-14T14:19:00Z" w16du:dateUtc="2025-04-14T19:19:00Z">
        <w:r w:rsidR="001C1C62" w:rsidRPr="007F7E2B">
          <w:t xml:space="preserve"> and reliably predictive of SOC stocks</w:t>
        </w:r>
      </w:ins>
      <w:r w:rsidRPr="007F7E2B">
        <w:t>.</w:t>
      </w:r>
    </w:p>
    <w:p w14:paraId="00000324" w14:textId="2D2C1517" w:rsidR="00570313" w:rsidRPr="007F7E2B" w:rsidRDefault="0092717E">
      <w:pPr>
        <w:pStyle w:val="Heading4"/>
        <w:spacing w:line="259" w:lineRule="auto"/>
      </w:pPr>
      <w:bookmarkStart w:id="4185" w:name="_heading=h.i85aoj3ozs4g" w:colFirst="0" w:colLast="0"/>
      <w:bookmarkEnd w:id="4185"/>
      <w:r w:rsidRPr="007F7E2B">
        <w:t xml:space="preserve">Table A.2 Criteria to evaluate the use of emerging technologies based on proximal sensing to </w:t>
      </w:r>
      <w:del w:id="4186" w:author="V2" w:date="2025-04-14T14:19:00Z" w16du:dateUtc="2025-04-14T19:19:00Z">
        <w:r w:rsidR="0018437E">
          <w:delText>measure</w:delText>
        </w:r>
      </w:del>
      <w:ins w:id="4187" w:author="V2" w:date="2025-04-14T14:19:00Z" w16du:dateUtc="2025-04-14T19:19:00Z">
        <w:r w:rsidR="00BC7AF5" w:rsidRPr="007F7E2B">
          <w:t>monitor and</w:t>
        </w:r>
        <w:r w:rsidR="003A59BF" w:rsidRPr="007F7E2B">
          <w:t xml:space="preserve"> measure livestock use of land and proxy indicators or </w:t>
        </w:r>
        <w:r w:rsidRPr="007F7E2B">
          <w:t>measure</w:t>
        </w:r>
        <w:r w:rsidR="003A59BF" w:rsidRPr="007F7E2B">
          <w:t>s</w:t>
        </w:r>
        <w:r w:rsidRPr="007F7E2B">
          <w:t xml:space="preserve"> </w:t>
        </w:r>
        <w:r w:rsidR="001C1C62" w:rsidRPr="007F7E2B">
          <w:t>parameters of relevance to</w:t>
        </w:r>
      </w:ins>
      <w:r w:rsidR="001C1C62" w:rsidRPr="007F7E2B">
        <w:t xml:space="preserve"> </w:t>
      </w:r>
      <w:r w:rsidRPr="007F7E2B">
        <w:t xml:space="preserve">SOC </w:t>
      </w:r>
      <w:r w:rsidR="00193C10" w:rsidRPr="007F7E2B">
        <w:t>content</w:t>
      </w:r>
      <w:ins w:id="4188" w:author="V2" w:date="2025-04-14T14:19:00Z" w16du:dateUtc="2025-04-14T19:19:00Z">
        <w:r w:rsidR="00193C10" w:rsidRPr="007F7E2B">
          <w:t>.</w:t>
        </w:r>
        <w:r w:rsidR="001C1C62" w:rsidRPr="007F7E2B">
          <w:t xml:space="preserve"> This tabulation does not endorse, approve, or suggest a method is appropriate at this time for the measurement of parameters or variables of relevance, nor direct SOC measurements.</w:t>
        </w:r>
      </w:ins>
    </w:p>
    <w:tbl>
      <w:tblPr>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Change w:id="4189" w:author="V2" w:date="2025-04-14T14:19:00Z" w16du:dateUtc="2025-04-14T19:19:00Z">
          <w:tblPr>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15" w:type="dxa"/>
              <w:bottom w:w="100" w:type="dxa"/>
              <w:right w:w="115" w:type="dxa"/>
            </w:tblCellMar>
            <w:tblLook w:val="0600" w:firstRow="0" w:lastRow="0" w:firstColumn="0" w:lastColumn="0" w:noHBand="1" w:noVBand="1"/>
          </w:tblPr>
        </w:tblPrChange>
      </w:tblPr>
      <w:tblGrid>
        <w:gridCol w:w="3225"/>
        <w:gridCol w:w="7575"/>
        <w:tblGridChange w:id="4190">
          <w:tblGrid>
            <w:gridCol w:w="3225"/>
            <w:gridCol w:w="7575"/>
          </w:tblGrid>
        </w:tblGridChange>
      </w:tblGrid>
      <w:tr w:rsidR="00DB3798" w:rsidRPr="007F7E2B" w14:paraId="282F1B98" w14:textId="77777777">
        <w:tc>
          <w:tcPr>
            <w:tcW w:w="3225" w:type="dxa"/>
            <w:shd w:val="clear" w:color="auto" w:fill="auto"/>
            <w:tcMar>
              <w:top w:w="100" w:type="dxa"/>
              <w:left w:w="100" w:type="dxa"/>
              <w:bottom w:w="100" w:type="dxa"/>
              <w:right w:w="100" w:type="dxa"/>
            </w:tcMar>
            <w:tcPrChange w:id="4191" w:author="V2" w:date="2025-04-14T14:19:00Z" w16du:dateUtc="2025-04-14T19:19:00Z">
              <w:tcPr>
                <w:tcW w:w="3225" w:type="dxa"/>
                <w:shd w:val="clear" w:color="auto" w:fill="auto"/>
                <w:tcMar>
                  <w:top w:w="100" w:type="dxa"/>
                  <w:left w:w="100" w:type="dxa"/>
                  <w:bottom w:w="100" w:type="dxa"/>
                  <w:right w:w="100" w:type="dxa"/>
                </w:tcMar>
              </w:tcPr>
            </w:tcPrChange>
          </w:tcPr>
          <w:p w14:paraId="00000325" w14:textId="77777777" w:rsidR="00570313" w:rsidRPr="007F7E2B" w:rsidRDefault="0092717E">
            <w:pPr>
              <w:widowControl w:val="0"/>
              <w:spacing w:before="0"/>
              <w:rPr>
                <w:b/>
              </w:rPr>
            </w:pPr>
            <w:r w:rsidRPr="007F7E2B">
              <w:rPr>
                <w:b/>
              </w:rPr>
              <w:t>Method</w:t>
            </w:r>
          </w:p>
        </w:tc>
        <w:tc>
          <w:tcPr>
            <w:tcW w:w="7575" w:type="dxa"/>
            <w:shd w:val="clear" w:color="auto" w:fill="auto"/>
            <w:tcMar>
              <w:top w:w="100" w:type="dxa"/>
              <w:left w:w="100" w:type="dxa"/>
              <w:bottom w:w="100" w:type="dxa"/>
              <w:right w:w="100" w:type="dxa"/>
            </w:tcMar>
            <w:tcPrChange w:id="4192" w:author="V2" w:date="2025-04-14T14:19:00Z" w16du:dateUtc="2025-04-14T19:19:00Z">
              <w:tcPr>
                <w:tcW w:w="7575" w:type="dxa"/>
                <w:shd w:val="clear" w:color="auto" w:fill="auto"/>
                <w:tcMar>
                  <w:top w:w="100" w:type="dxa"/>
                  <w:left w:w="100" w:type="dxa"/>
                  <w:bottom w:w="100" w:type="dxa"/>
                  <w:right w:w="100" w:type="dxa"/>
                </w:tcMar>
              </w:tcPr>
            </w:tcPrChange>
          </w:tcPr>
          <w:p w14:paraId="00000326" w14:textId="77777777" w:rsidR="00570313" w:rsidRPr="007F7E2B" w:rsidRDefault="0092717E">
            <w:pPr>
              <w:widowControl w:val="0"/>
              <w:spacing w:before="0"/>
              <w:rPr>
                <w:b/>
              </w:rPr>
            </w:pPr>
            <w:r w:rsidRPr="007F7E2B">
              <w:rPr>
                <w:b/>
              </w:rPr>
              <w:t>Criteria and considerations to ensure robustness and reliability</w:t>
            </w:r>
          </w:p>
        </w:tc>
      </w:tr>
      <w:tr w:rsidR="00DB3798" w:rsidRPr="007F7E2B" w14:paraId="5FC45DAC" w14:textId="77777777">
        <w:trPr>
          <w:ins w:id="4193" w:author="V2" w:date="2025-04-14T14:19:00Z" w16du:dateUtc="2025-04-14T19:19:00Z"/>
        </w:trPr>
        <w:tc>
          <w:tcPr>
            <w:tcW w:w="3225" w:type="dxa"/>
            <w:shd w:val="clear" w:color="auto" w:fill="auto"/>
            <w:tcMar>
              <w:top w:w="100" w:type="dxa"/>
              <w:left w:w="100" w:type="dxa"/>
              <w:bottom w:w="100" w:type="dxa"/>
              <w:right w:w="100" w:type="dxa"/>
            </w:tcMar>
          </w:tcPr>
          <w:p w14:paraId="380C480B" w14:textId="11808EE6" w:rsidR="00E9141C" w:rsidRPr="007F7E2B" w:rsidRDefault="00E9141C">
            <w:pPr>
              <w:widowControl w:val="0"/>
              <w:spacing w:before="0"/>
              <w:rPr>
                <w:ins w:id="4194" w:author="V2" w:date="2025-04-14T14:19:00Z" w16du:dateUtc="2025-04-14T19:19:00Z"/>
              </w:rPr>
            </w:pPr>
            <w:ins w:id="4195" w:author="V2" w:date="2025-04-14T14:19:00Z" w16du:dateUtc="2025-04-14T19:19:00Z">
              <w:r w:rsidRPr="007F7E2B">
                <w:t>GPS collared livestock, or Telephone tower interpolation of livestock grazing behavior</w:t>
              </w:r>
            </w:ins>
          </w:p>
        </w:tc>
        <w:tc>
          <w:tcPr>
            <w:tcW w:w="7575" w:type="dxa"/>
            <w:shd w:val="clear" w:color="auto" w:fill="auto"/>
            <w:tcMar>
              <w:top w:w="100" w:type="dxa"/>
              <w:left w:w="100" w:type="dxa"/>
              <w:bottom w:w="100" w:type="dxa"/>
              <w:right w:w="100" w:type="dxa"/>
            </w:tcMar>
          </w:tcPr>
          <w:p w14:paraId="4A349EFE" w14:textId="0FAC4722" w:rsidR="00E9141C" w:rsidRPr="007F7E2B" w:rsidRDefault="00E9141C">
            <w:pPr>
              <w:widowControl w:val="0"/>
              <w:numPr>
                <w:ilvl w:val="0"/>
                <w:numId w:val="15"/>
              </w:numPr>
              <w:spacing w:before="0"/>
              <w:ind w:left="360"/>
              <w:rPr>
                <w:ins w:id="4196" w:author="V2" w:date="2025-04-14T14:19:00Z" w16du:dateUtc="2025-04-14T19:19:00Z"/>
              </w:rPr>
            </w:pPr>
            <w:ins w:id="4197" w:author="V2" w:date="2025-04-14T14:19:00Z" w16du:dateUtc="2025-04-14T19:19:00Z">
              <w:r w:rsidRPr="007F7E2B">
                <w:t>Reliable 24/7 tracking to understand grazing intensity, rotation periods, animal mass:</w:t>
              </w:r>
              <w:r w:rsidR="003A59BF" w:rsidRPr="007F7E2B">
                <w:t xml:space="preserve"> </w:t>
              </w:r>
              <w:r w:rsidRPr="007F7E2B">
                <w:t>grazing relations</w:t>
              </w:r>
              <w:r w:rsidR="008035B5" w:rsidRPr="007F7E2B">
                <w:t xml:space="preserve">. </w:t>
              </w:r>
              <w:r w:rsidRPr="007F7E2B">
                <w:t>Collar technologies have become commercially available. Line of sight technology disruption occurs in dense vegetation or irregular topographic settings</w:t>
              </w:r>
              <w:r w:rsidR="00A3112E" w:rsidRPr="007F7E2B">
                <w:t xml:space="preserve"> which needs to be overcome.</w:t>
              </w:r>
            </w:ins>
          </w:p>
        </w:tc>
      </w:tr>
      <w:tr w:rsidR="00DB3798" w:rsidRPr="007F7E2B" w14:paraId="2CA9AD3C" w14:textId="77777777">
        <w:trPr>
          <w:ins w:id="4198" w:author="V2" w:date="2025-04-14T14:19:00Z" w16du:dateUtc="2025-04-14T19:19:00Z"/>
        </w:trPr>
        <w:tc>
          <w:tcPr>
            <w:tcW w:w="3225" w:type="dxa"/>
            <w:shd w:val="clear" w:color="auto" w:fill="auto"/>
            <w:tcMar>
              <w:top w:w="100" w:type="dxa"/>
              <w:left w:w="100" w:type="dxa"/>
              <w:bottom w:w="100" w:type="dxa"/>
              <w:right w:w="100" w:type="dxa"/>
            </w:tcMar>
          </w:tcPr>
          <w:p w14:paraId="045A4167" w14:textId="513352D5" w:rsidR="00E9141C" w:rsidRPr="007F7E2B" w:rsidRDefault="00E9141C">
            <w:pPr>
              <w:widowControl w:val="0"/>
              <w:spacing w:before="0"/>
              <w:rPr>
                <w:ins w:id="4199" w:author="V2" w:date="2025-04-14T14:19:00Z" w16du:dateUtc="2025-04-14T19:19:00Z"/>
              </w:rPr>
            </w:pPr>
            <w:ins w:id="4200" w:author="V2" w:date="2025-04-14T14:19:00Z" w16du:dateUtc="2025-04-14T19:19:00Z">
              <w:r w:rsidRPr="007F7E2B">
                <w:t>Satellite/Drone imaging and tracking of livestock grazing behavior</w:t>
              </w:r>
            </w:ins>
          </w:p>
        </w:tc>
        <w:tc>
          <w:tcPr>
            <w:tcW w:w="7575" w:type="dxa"/>
            <w:shd w:val="clear" w:color="auto" w:fill="auto"/>
            <w:tcMar>
              <w:top w:w="100" w:type="dxa"/>
              <w:left w:w="100" w:type="dxa"/>
              <w:bottom w:w="100" w:type="dxa"/>
              <w:right w:w="100" w:type="dxa"/>
            </w:tcMar>
          </w:tcPr>
          <w:p w14:paraId="468DC687" w14:textId="46CBE093" w:rsidR="00E9141C" w:rsidRPr="007F7E2B" w:rsidRDefault="00E9141C">
            <w:pPr>
              <w:widowControl w:val="0"/>
              <w:numPr>
                <w:ilvl w:val="0"/>
                <w:numId w:val="15"/>
              </w:numPr>
              <w:spacing w:before="0"/>
              <w:ind w:left="360"/>
              <w:rPr>
                <w:ins w:id="4201" w:author="V2" w:date="2025-04-14T14:19:00Z" w16du:dateUtc="2025-04-14T19:19:00Z"/>
              </w:rPr>
            </w:pPr>
            <w:ins w:id="4202" w:author="V2" w:date="2025-04-14T14:19:00Z" w16du:dateUtc="2025-04-14T19:19:00Z">
              <w:r w:rsidRPr="007F7E2B">
                <w:t>Reliable 24/7 tracking to understand grazing intensity, rotation periods, animal mass:</w:t>
              </w:r>
              <w:r w:rsidR="003A59BF" w:rsidRPr="007F7E2B">
                <w:t xml:space="preserve"> </w:t>
              </w:r>
              <w:r w:rsidRPr="007F7E2B">
                <w:t>grazing relations.</w:t>
              </w:r>
            </w:ins>
          </w:p>
          <w:p w14:paraId="158BBBA0" w14:textId="14BEC16A" w:rsidR="00A3112E" w:rsidRPr="007F7E2B" w:rsidRDefault="00A3112E">
            <w:pPr>
              <w:widowControl w:val="0"/>
              <w:numPr>
                <w:ilvl w:val="0"/>
                <w:numId w:val="15"/>
              </w:numPr>
              <w:spacing w:before="0"/>
              <w:ind w:left="360"/>
              <w:rPr>
                <w:ins w:id="4203" w:author="V2" w:date="2025-04-14T14:19:00Z" w16du:dateUtc="2025-04-14T19:19:00Z"/>
              </w:rPr>
            </w:pPr>
            <w:ins w:id="4204" w:author="V2" w:date="2025-04-14T14:19:00Z" w16du:dateUtc="2025-04-14T19:19:00Z">
              <w:r w:rsidRPr="007F7E2B">
                <w:t>Visual disruptions because of line of sight technology requirements needs to be overcome.</w:t>
              </w:r>
            </w:ins>
          </w:p>
        </w:tc>
      </w:tr>
      <w:tr w:rsidR="00570313" w:rsidRPr="007F7E2B" w14:paraId="32424B88" w14:textId="77777777">
        <w:tc>
          <w:tcPr>
            <w:tcW w:w="3225" w:type="dxa"/>
            <w:shd w:val="clear" w:color="auto" w:fill="auto"/>
            <w:tcMar>
              <w:top w:w="100" w:type="dxa"/>
              <w:left w:w="100" w:type="dxa"/>
              <w:bottom w:w="100" w:type="dxa"/>
              <w:right w:w="100" w:type="dxa"/>
            </w:tcMar>
            <w:tcPrChange w:id="4205" w:author="V2" w:date="2025-04-14T14:19:00Z" w16du:dateUtc="2025-04-14T19:19:00Z">
              <w:tcPr>
                <w:tcW w:w="3225" w:type="dxa"/>
                <w:shd w:val="clear" w:color="auto" w:fill="auto"/>
                <w:tcMar>
                  <w:top w:w="100" w:type="dxa"/>
                  <w:left w:w="100" w:type="dxa"/>
                  <w:bottom w:w="100" w:type="dxa"/>
                  <w:right w:w="100" w:type="dxa"/>
                </w:tcMar>
              </w:tcPr>
            </w:tcPrChange>
          </w:tcPr>
          <w:p w14:paraId="00000327" w14:textId="77777777" w:rsidR="00570313" w:rsidRPr="007F7E2B" w:rsidRDefault="0092717E">
            <w:pPr>
              <w:widowControl w:val="0"/>
              <w:spacing w:before="0"/>
            </w:pPr>
            <w:r w:rsidRPr="007F7E2B">
              <w:t>Inelastic neutron</w:t>
            </w:r>
          </w:p>
          <w:p w14:paraId="00000328" w14:textId="77777777" w:rsidR="00570313" w:rsidRPr="007F7E2B" w:rsidRDefault="0092717E">
            <w:pPr>
              <w:widowControl w:val="0"/>
              <w:spacing w:before="0"/>
            </w:pPr>
            <w:r w:rsidRPr="007F7E2B">
              <w:t>scattering (INS) aka neutron-stimulated gamma-ray analysis or spectroscopy</w:t>
            </w:r>
          </w:p>
        </w:tc>
        <w:tc>
          <w:tcPr>
            <w:tcW w:w="7575" w:type="dxa"/>
            <w:shd w:val="clear" w:color="auto" w:fill="auto"/>
            <w:tcMar>
              <w:top w:w="100" w:type="dxa"/>
              <w:left w:w="100" w:type="dxa"/>
              <w:bottom w:w="100" w:type="dxa"/>
              <w:right w:w="100" w:type="dxa"/>
            </w:tcMar>
            <w:tcPrChange w:id="4206" w:author="V2" w:date="2025-04-14T14:19:00Z" w16du:dateUtc="2025-04-14T19:19:00Z">
              <w:tcPr>
                <w:tcW w:w="7575" w:type="dxa"/>
                <w:shd w:val="clear" w:color="auto" w:fill="auto"/>
                <w:tcMar>
                  <w:top w:w="100" w:type="dxa"/>
                  <w:left w:w="100" w:type="dxa"/>
                  <w:bottom w:w="100" w:type="dxa"/>
                  <w:right w:w="100" w:type="dxa"/>
                </w:tcMar>
              </w:tcPr>
            </w:tcPrChange>
          </w:tcPr>
          <w:p w14:paraId="00000329" w14:textId="77777777" w:rsidR="00570313" w:rsidRPr="007F7E2B" w:rsidRDefault="0092717E">
            <w:pPr>
              <w:widowControl w:val="0"/>
              <w:numPr>
                <w:ilvl w:val="0"/>
                <w:numId w:val="15"/>
              </w:numPr>
              <w:spacing w:before="0"/>
              <w:ind w:left="360"/>
            </w:pPr>
            <w:r w:rsidRPr="007F7E2B">
              <w:t xml:space="preserve">If carbonates are present (calcareous or limed soils), inorganic C must be separately accounted for. </w:t>
            </w:r>
          </w:p>
          <w:p w14:paraId="0000032A" w14:textId="64F0F941" w:rsidR="00570313" w:rsidRPr="007F7E2B" w:rsidRDefault="0092717E">
            <w:pPr>
              <w:widowControl w:val="0"/>
              <w:numPr>
                <w:ilvl w:val="0"/>
                <w:numId w:val="15"/>
              </w:numPr>
              <w:spacing w:before="0"/>
              <w:ind w:left="360"/>
            </w:pPr>
            <w:r w:rsidRPr="007F7E2B">
              <w:t xml:space="preserve">Inorganic gamma scintillators (detectors based on the sodium iodide </w:t>
            </w:r>
            <w:r w:rsidR="00DD34E1" w:rsidRPr="007F7E2B">
              <w:t>NaI</w:t>
            </w:r>
            <w:ins w:id="4207" w:author="V2" w:date="2025-04-14T14:19:00Z" w16du:dateUtc="2025-04-14T19:19:00Z">
              <w:r w:rsidR="00DD34E1" w:rsidRPr="007F7E2B">
                <w:t xml:space="preserve"> </w:t>
              </w:r>
            </w:ins>
            <w:r w:rsidR="00DD34E1" w:rsidRPr="007F7E2B">
              <w:t>(</w:t>
            </w:r>
            <w:r w:rsidRPr="007F7E2B">
              <w:t>Tl), bismuth germinate BGO, and lanthanum bromide LaBr3(Ce)) are better suited due to their higher efficiency of registering gamma rays in the energy range up to 12 MeV.</w:t>
            </w:r>
          </w:p>
          <w:p w14:paraId="0000032B" w14:textId="77777777" w:rsidR="00570313" w:rsidRPr="007F7E2B" w:rsidRDefault="0092717E">
            <w:pPr>
              <w:widowControl w:val="0"/>
              <w:numPr>
                <w:ilvl w:val="0"/>
                <w:numId w:val="15"/>
              </w:numPr>
              <w:spacing w:before="0"/>
              <w:ind w:left="360"/>
            </w:pPr>
            <w:r w:rsidRPr="007F7E2B">
              <w:t>Pulsed Fast/Thermal Neutron Analysis (PFTNA) is the most suitable for soil neutron-gamma analysis. It allows separating the gamma-ray spectrum due to INS reactions from the thermal neutron capture and the delay activation reaction spectra.</w:t>
            </w:r>
          </w:p>
          <w:p w14:paraId="0000032C" w14:textId="77777777" w:rsidR="00570313" w:rsidRPr="007F7E2B" w:rsidRDefault="0092717E">
            <w:pPr>
              <w:widowControl w:val="0"/>
              <w:numPr>
                <w:ilvl w:val="0"/>
                <w:numId w:val="15"/>
              </w:numPr>
              <w:spacing w:before="0"/>
              <w:ind w:left="360"/>
            </w:pPr>
            <w:r w:rsidRPr="007F7E2B">
              <w:t>Locally adapted calibration procedures must be included in the project documentation for VVB review.</w:t>
            </w:r>
          </w:p>
        </w:tc>
      </w:tr>
      <w:tr w:rsidR="00570313" w:rsidRPr="007F7E2B" w14:paraId="3458702B" w14:textId="77777777">
        <w:tc>
          <w:tcPr>
            <w:tcW w:w="3225" w:type="dxa"/>
            <w:shd w:val="clear" w:color="auto" w:fill="auto"/>
            <w:tcMar>
              <w:top w:w="100" w:type="dxa"/>
              <w:left w:w="100" w:type="dxa"/>
              <w:bottom w:w="100" w:type="dxa"/>
              <w:right w:w="100" w:type="dxa"/>
            </w:tcMar>
            <w:tcPrChange w:id="4208" w:author="V2" w:date="2025-04-14T14:19:00Z" w16du:dateUtc="2025-04-14T19:19:00Z">
              <w:tcPr>
                <w:tcW w:w="3225" w:type="dxa"/>
                <w:shd w:val="clear" w:color="auto" w:fill="auto"/>
                <w:tcMar>
                  <w:top w:w="100" w:type="dxa"/>
                  <w:left w:w="100" w:type="dxa"/>
                  <w:bottom w:w="100" w:type="dxa"/>
                  <w:right w:w="100" w:type="dxa"/>
                </w:tcMar>
              </w:tcPr>
            </w:tcPrChange>
          </w:tcPr>
          <w:p w14:paraId="0000032D" w14:textId="77777777" w:rsidR="00570313" w:rsidRPr="007F7E2B" w:rsidRDefault="0092717E">
            <w:pPr>
              <w:widowControl w:val="0"/>
              <w:spacing w:before="0"/>
            </w:pPr>
            <w:r w:rsidRPr="007F7E2B">
              <w:t>Laser-induced breakdown</w:t>
            </w:r>
          </w:p>
          <w:p w14:paraId="0000032E" w14:textId="77777777" w:rsidR="00570313" w:rsidRPr="007F7E2B" w:rsidRDefault="0092717E">
            <w:pPr>
              <w:widowControl w:val="0"/>
              <w:spacing w:before="0"/>
            </w:pPr>
            <w:r w:rsidRPr="007F7E2B">
              <w:t>spectroscopy (LIBS)</w:t>
            </w:r>
          </w:p>
        </w:tc>
        <w:tc>
          <w:tcPr>
            <w:tcW w:w="7575" w:type="dxa"/>
            <w:shd w:val="clear" w:color="auto" w:fill="auto"/>
            <w:tcMar>
              <w:top w:w="100" w:type="dxa"/>
              <w:left w:w="100" w:type="dxa"/>
              <w:bottom w:w="100" w:type="dxa"/>
              <w:right w:w="100" w:type="dxa"/>
            </w:tcMar>
            <w:tcPrChange w:id="4209" w:author="V2" w:date="2025-04-14T14:19:00Z" w16du:dateUtc="2025-04-14T19:19:00Z">
              <w:tcPr>
                <w:tcW w:w="7575" w:type="dxa"/>
                <w:shd w:val="clear" w:color="auto" w:fill="auto"/>
                <w:tcMar>
                  <w:top w:w="100" w:type="dxa"/>
                  <w:left w:w="100" w:type="dxa"/>
                  <w:bottom w:w="100" w:type="dxa"/>
                  <w:right w:w="100" w:type="dxa"/>
                </w:tcMar>
              </w:tcPr>
            </w:tcPrChange>
          </w:tcPr>
          <w:p w14:paraId="0000032F" w14:textId="77777777" w:rsidR="00570313" w:rsidRPr="007F7E2B" w:rsidRDefault="0092717E">
            <w:pPr>
              <w:widowControl w:val="0"/>
              <w:numPr>
                <w:ilvl w:val="0"/>
                <w:numId w:val="10"/>
              </w:numPr>
              <w:spacing w:before="0"/>
              <w:ind w:left="360"/>
            </w:pPr>
            <w:r w:rsidRPr="007F7E2B">
              <w:t>Soil samples must be dried for at least 24h at 40°C.</w:t>
            </w:r>
          </w:p>
          <w:p w14:paraId="00000330" w14:textId="77777777" w:rsidR="00570313" w:rsidRPr="007F7E2B" w:rsidRDefault="0092717E">
            <w:pPr>
              <w:widowControl w:val="0"/>
              <w:numPr>
                <w:ilvl w:val="0"/>
                <w:numId w:val="10"/>
              </w:numPr>
              <w:spacing w:before="0"/>
              <w:ind w:left="360"/>
            </w:pPr>
            <w:r w:rsidRPr="007F7E2B">
              <w:t xml:space="preserve">If carbonates are present (calcareous or limed soils), samples must be </w:t>
            </w:r>
            <w:r w:rsidRPr="007F7E2B">
              <w:lastRenderedPageBreak/>
              <w:t>acid-washed.</w:t>
            </w:r>
          </w:p>
          <w:p w14:paraId="00000331" w14:textId="77777777" w:rsidR="00570313" w:rsidRPr="007F7E2B" w:rsidRDefault="0092717E">
            <w:pPr>
              <w:widowControl w:val="0"/>
              <w:numPr>
                <w:ilvl w:val="0"/>
                <w:numId w:val="10"/>
              </w:numPr>
              <w:spacing w:before="0"/>
              <w:ind w:left="360"/>
            </w:pPr>
            <w:r w:rsidRPr="007F7E2B">
              <w:t>Soil samples must be milled for homogenization and particle size reduction to facilitate the evaporation and atomization process in the plasma.</w:t>
            </w:r>
          </w:p>
          <w:p w14:paraId="00000332" w14:textId="77777777" w:rsidR="00570313" w:rsidRPr="007F7E2B" w:rsidRDefault="0092717E">
            <w:pPr>
              <w:widowControl w:val="0"/>
              <w:numPr>
                <w:ilvl w:val="0"/>
                <w:numId w:val="10"/>
              </w:numPr>
              <w:spacing w:before="0"/>
              <w:ind w:left="360"/>
            </w:pPr>
            <w:r w:rsidRPr="007F7E2B">
              <w:t>Before analysis, soil material must be pressed to form a pellet with a flat surface.</w:t>
            </w:r>
          </w:p>
          <w:p w14:paraId="00000333" w14:textId="77777777" w:rsidR="00570313" w:rsidRPr="007F7E2B" w:rsidRDefault="0092717E">
            <w:pPr>
              <w:widowControl w:val="0"/>
              <w:numPr>
                <w:ilvl w:val="0"/>
                <w:numId w:val="10"/>
              </w:numPr>
              <w:spacing w:before="0"/>
              <w:ind w:left="360"/>
            </w:pPr>
            <w:r w:rsidRPr="007F7E2B">
              <w:t>When measuring directly in the field (in-situ), appropriate corrections to remove soil moisture and further matrix effects must be applied.</w:t>
            </w:r>
          </w:p>
          <w:p w14:paraId="00000334" w14:textId="0F31E88D" w:rsidR="00570313" w:rsidRPr="007F7E2B" w:rsidRDefault="0092717E">
            <w:pPr>
              <w:widowControl w:val="0"/>
              <w:numPr>
                <w:ilvl w:val="0"/>
                <w:numId w:val="10"/>
              </w:numPr>
              <w:spacing w:before="0"/>
              <w:ind w:left="360"/>
            </w:pPr>
            <w:r w:rsidRPr="007F7E2B">
              <w:t xml:space="preserve">The configuration of the LIBS instrumental parameters should be optimized for each matrix. The laser pulse energy and the diameter of the laser beam (i.e., spot size) should be monitored simultaneously in the laser pulse fluence term (laser pulse energy per unit area, J </w:t>
            </w:r>
            <w:r w:rsidR="00DD34E1" w:rsidRPr="007F7E2B">
              <w:t>cm</w:t>
            </w:r>
            <w:del w:id="4210" w:author="V2" w:date="2025-04-14T14:19:00Z" w16du:dateUtc="2025-04-14T19:19:00Z">
              <w:r w:rsidR="0018437E">
                <w:delText>-</w:delText>
              </w:r>
            </w:del>
            <w:ins w:id="4211" w:author="V2" w:date="2025-04-14T14:19:00Z" w16du:dateUtc="2025-04-14T19:19:00Z">
              <w:r w:rsidR="00DD34E1" w:rsidRPr="007F7E2B">
                <w:t xml:space="preserve"> </w:t>
              </w:r>
            </w:ins>
            <w:r w:rsidR="00DD34E1" w:rsidRPr="007F7E2B">
              <w:t>2</w:t>
            </w:r>
            <w:r w:rsidRPr="007F7E2B">
              <w:t>) as well as delay time, laser repetition rate, etc.</w:t>
            </w:r>
          </w:p>
          <w:p w14:paraId="00000335" w14:textId="77777777" w:rsidR="00570313" w:rsidRPr="007F7E2B" w:rsidRDefault="0092717E">
            <w:pPr>
              <w:widowControl w:val="0"/>
              <w:numPr>
                <w:ilvl w:val="0"/>
                <w:numId w:val="10"/>
              </w:numPr>
              <w:spacing w:before="0"/>
              <w:ind w:left="360"/>
            </w:pPr>
            <w:r w:rsidRPr="007F7E2B">
              <w:t>Projects may rely on chemometric methods for signal analysis, spectral preprocessing, and subsequent data processing and interpretation, including reducing matrix effects.</w:t>
            </w:r>
          </w:p>
          <w:p w14:paraId="00000336" w14:textId="08B330DC" w:rsidR="00570313" w:rsidRPr="007F7E2B" w:rsidRDefault="0092717E">
            <w:pPr>
              <w:widowControl w:val="0"/>
              <w:numPr>
                <w:ilvl w:val="0"/>
                <w:numId w:val="10"/>
              </w:numPr>
              <w:spacing w:before="0"/>
              <w:ind w:left="360"/>
            </w:pPr>
            <w:r w:rsidRPr="007F7E2B">
              <w:t xml:space="preserve">A description of the locally adapted calibration procedures must be included in the project documentation for VVB review. Multiple linear regression has proven to be an effective calibration strategy to tackle interference in soil carbon analysis. Further "non-traditional calibration strategies" as described in Fernandes Andrade, Pereira-Filho and </w:t>
            </w:r>
            <w:del w:id="4212" w:author="V2" w:date="2025-04-14T14:19:00Z" w16du:dateUtc="2025-04-14T19:19:00Z">
              <w:r w:rsidR="0018437E">
                <w:delText>Amarasiriwardena</w:delText>
              </w:r>
            </w:del>
            <w:ins w:id="4213" w:author="V2" w:date="2025-04-14T14:19:00Z" w16du:dateUtc="2025-04-14T19:19:00Z">
              <w:r w:rsidR="00B02A3D" w:rsidRPr="007F7E2B">
                <w:t>Amara Siriwardena</w:t>
              </w:r>
            </w:ins>
            <w:r w:rsidRPr="007F7E2B">
              <w:t>, 2021 and Costa et al., 2020 may be applied, which explore the plasma physicochemical properties, the use of analyte emission lines/transition energies with different sensitivities, the accumulated signal intensities, and multiple standards to obtain a linear model or calibration curve.</w:t>
            </w:r>
          </w:p>
          <w:p w14:paraId="00000337" w14:textId="77777777" w:rsidR="00570313" w:rsidRPr="007F7E2B" w:rsidRDefault="0092717E">
            <w:pPr>
              <w:widowControl w:val="0"/>
              <w:numPr>
                <w:ilvl w:val="0"/>
                <w:numId w:val="10"/>
              </w:numPr>
              <w:spacing w:before="0"/>
              <w:ind w:left="360"/>
            </w:pPr>
            <w:r w:rsidRPr="007F7E2B">
              <w:t>Multiple laser shots per sample may improve the measurement results.</w:t>
            </w:r>
          </w:p>
        </w:tc>
      </w:tr>
      <w:tr w:rsidR="00570313" w:rsidRPr="007F7E2B" w14:paraId="3FD3F5F4" w14:textId="77777777">
        <w:tc>
          <w:tcPr>
            <w:tcW w:w="3225" w:type="dxa"/>
            <w:shd w:val="clear" w:color="auto" w:fill="auto"/>
            <w:tcMar>
              <w:top w:w="100" w:type="dxa"/>
              <w:left w:w="100" w:type="dxa"/>
              <w:bottom w:w="100" w:type="dxa"/>
              <w:right w:w="100" w:type="dxa"/>
            </w:tcMar>
            <w:tcPrChange w:id="4214" w:author="V2" w:date="2025-04-14T14:19:00Z" w16du:dateUtc="2025-04-14T19:19:00Z">
              <w:tcPr>
                <w:tcW w:w="3225" w:type="dxa"/>
                <w:shd w:val="clear" w:color="auto" w:fill="auto"/>
                <w:tcMar>
                  <w:top w:w="100" w:type="dxa"/>
                  <w:left w:w="100" w:type="dxa"/>
                  <w:bottom w:w="100" w:type="dxa"/>
                  <w:right w:w="100" w:type="dxa"/>
                </w:tcMar>
              </w:tcPr>
            </w:tcPrChange>
          </w:tcPr>
          <w:p w14:paraId="00000338" w14:textId="77777777" w:rsidR="00570313" w:rsidRPr="007F7E2B" w:rsidRDefault="0092717E">
            <w:pPr>
              <w:widowControl w:val="0"/>
              <w:spacing w:before="0"/>
            </w:pPr>
            <w:r w:rsidRPr="007F7E2B">
              <w:lastRenderedPageBreak/>
              <w:t>Mid-infrared (MIR) and visible near-infrared (Vis-NIR and NIR)</w:t>
            </w:r>
          </w:p>
          <w:p w14:paraId="00000339" w14:textId="77777777" w:rsidR="00570313" w:rsidRPr="007F7E2B" w:rsidRDefault="0092717E">
            <w:pPr>
              <w:widowControl w:val="0"/>
              <w:spacing w:before="0"/>
            </w:pPr>
            <w:r w:rsidRPr="007F7E2B">
              <w:t>spectroscopy, including diffuse reflectance spectroscopy (DRS) and diffuse reflectance infrared Fourier transform (DRIFT) measurements</w:t>
            </w:r>
          </w:p>
        </w:tc>
        <w:tc>
          <w:tcPr>
            <w:tcW w:w="7575" w:type="dxa"/>
            <w:shd w:val="clear" w:color="auto" w:fill="auto"/>
            <w:tcMar>
              <w:top w:w="100" w:type="dxa"/>
              <w:left w:w="100" w:type="dxa"/>
              <w:bottom w:w="100" w:type="dxa"/>
              <w:right w:w="100" w:type="dxa"/>
            </w:tcMar>
            <w:tcPrChange w:id="4215" w:author="V2" w:date="2025-04-14T14:19:00Z" w16du:dateUtc="2025-04-14T19:19:00Z">
              <w:tcPr>
                <w:tcW w:w="7575" w:type="dxa"/>
                <w:shd w:val="clear" w:color="auto" w:fill="auto"/>
                <w:tcMar>
                  <w:top w:w="100" w:type="dxa"/>
                  <w:left w:w="100" w:type="dxa"/>
                  <w:bottom w:w="100" w:type="dxa"/>
                  <w:right w:w="100" w:type="dxa"/>
                </w:tcMar>
              </w:tcPr>
            </w:tcPrChange>
          </w:tcPr>
          <w:p w14:paraId="0000033A" w14:textId="77777777" w:rsidR="00570313" w:rsidRPr="007F7E2B" w:rsidRDefault="0092717E">
            <w:pPr>
              <w:widowControl w:val="0"/>
              <w:numPr>
                <w:ilvl w:val="0"/>
                <w:numId w:val="13"/>
              </w:numPr>
              <w:spacing w:before="0"/>
              <w:ind w:left="360"/>
            </w:pPr>
            <w:r w:rsidRPr="007F7E2B">
              <w:t>For MIR and NIR, soil samples must be air or oven-dried, crushed or sieved to a size fraction smaller than 2 mm, avoiding preferential sieving.</w:t>
            </w:r>
          </w:p>
          <w:p w14:paraId="0000033B" w14:textId="77777777" w:rsidR="00570313" w:rsidRPr="007F7E2B" w:rsidRDefault="0092717E">
            <w:pPr>
              <w:widowControl w:val="0"/>
              <w:numPr>
                <w:ilvl w:val="0"/>
                <w:numId w:val="13"/>
              </w:numPr>
              <w:spacing w:before="0"/>
              <w:ind w:left="360"/>
            </w:pPr>
            <w:r w:rsidRPr="007F7E2B">
              <w:t>When measuring directly in the field (in-situ), appropriate corrections to remove soil moisture and further matrix effects must be applied.</w:t>
            </w:r>
          </w:p>
          <w:p w14:paraId="0000033C" w14:textId="77777777" w:rsidR="00570313" w:rsidRPr="007F7E2B" w:rsidRDefault="0092717E">
            <w:pPr>
              <w:widowControl w:val="0"/>
              <w:numPr>
                <w:ilvl w:val="0"/>
                <w:numId w:val="13"/>
              </w:numPr>
              <w:spacing w:before="0"/>
              <w:ind w:left="360"/>
            </w:pPr>
            <w:r w:rsidRPr="007F7E2B">
              <w:t>The applied spectrometer should have a spectral resolution of 10 nm or less across the visible and near-infrared range (between 400 and 2500 nm), and spectra should be recorded in this range at 1 nm intervals.</w:t>
            </w:r>
          </w:p>
          <w:p w14:paraId="0000033D" w14:textId="77777777" w:rsidR="00570313" w:rsidRPr="007F7E2B" w:rsidRDefault="0092717E">
            <w:pPr>
              <w:widowControl w:val="0"/>
              <w:numPr>
                <w:ilvl w:val="0"/>
                <w:numId w:val="13"/>
              </w:numPr>
              <w:spacing w:before="0"/>
              <w:ind w:left="360"/>
            </w:pPr>
            <w:r w:rsidRPr="007F7E2B">
              <w:t xml:space="preserve">Measurement protocols should be used when available, such as the Standard Operating Procedures of the Soil-Plant Spectral Diagnostics </w:t>
            </w:r>
            <w:r w:rsidRPr="007F7E2B">
              <w:lastRenderedPageBreak/>
              <w:t>Laboratory of World Agroforestry Centre (ICRAF)</w:t>
            </w:r>
          </w:p>
          <w:p w14:paraId="0000033E" w14:textId="77777777" w:rsidR="00570313" w:rsidRPr="007F7E2B" w:rsidRDefault="0092717E">
            <w:pPr>
              <w:widowControl w:val="0"/>
              <w:numPr>
                <w:ilvl w:val="0"/>
                <w:numId w:val="13"/>
              </w:numPr>
              <w:spacing w:before="0"/>
              <w:ind w:left="360"/>
            </w:pPr>
            <w:r w:rsidRPr="007F7E2B">
              <w:t>Calibration through multivariate statistics or machine-learning algorithms has been performed using large spectral libraries, such as the African ICRAF-ISRIC Soil Spectra Library, the multispectral data collected in the European LUCAS topsoil database, the USDA NRCS (KSSL) National Soil Survey Center mid-infrared spectral library or the Australian soil visible near-infrared spectroscopic database described in (Viscarra Rossel and Webster, 2012), or new site-specific libraries developed with local soil samples (higher accuracy). Sub-setting or stratifying the dataset can provide better calibration results. See (England and Viscarra Rossel, 2018) and (Stevens et al., 2013) for further guidance on calibration techniques and spectroscopic model development and validation.</w:t>
            </w:r>
          </w:p>
          <w:p w14:paraId="0000033F" w14:textId="77777777" w:rsidR="00570313" w:rsidRPr="007F7E2B" w:rsidRDefault="0092717E">
            <w:pPr>
              <w:widowControl w:val="0"/>
              <w:numPr>
                <w:ilvl w:val="0"/>
                <w:numId w:val="13"/>
              </w:numPr>
              <w:spacing w:before="0"/>
              <w:ind w:left="360"/>
            </w:pPr>
            <w:r w:rsidRPr="007F7E2B">
              <w:t>Calibration procedures must be included in the project documentation for VVB review.</w:t>
            </w:r>
          </w:p>
        </w:tc>
      </w:tr>
    </w:tbl>
    <w:p w14:paraId="00000340" w14:textId="77777777" w:rsidR="00570313" w:rsidRPr="007F7E2B" w:rsidRDefault="00570313">
      <w:pPr>
        <w:spacing w:before="0" w:after="160" w:line="259" w:lineRule="auto"/>
      </w:pPr>
    </w:p>
    <w:p w14:paraId="00000341" w14:textId="3194A352" w:rsidR="009941CB" w:rsidRPr="007F7E2B" w:rsidRDefault="0092717E">
      <w:pPr>
        <w:spacing w:before="0" w:after="160" w:line="259" w:lineRule="auto"/>
      </w:pPr>
      <w:r w:rsidRPr="007F7E2B">
        <w:t>The following scientific publications provide more details and further guidance on the application of the above-listed technologies to measure SOC:</w:t>
      </w:r>
    </w:p>
    <w:p w14:paraId="5C852D47" w14:textId="77777777" w:rsidR="009A4D1B" w:rsidRPr="007F7E2B" w:rsidRDefault="009A4D1B" w:rsidP="009A4D1B">
      <w:pPr>
        <w:pStyle w:val="Heading5"/>
        <w:spacing w:line="259" w:lineRule="auto"/>
      </w:pPr>
      <w:r w:rsidRPr="007F7E2B">
        <w:t>INS</w:t>
      </w:r>
    </w:p>
    <w:p w14:paraId="7C26E4DD" w14:textId="77777777" w:rsidR="009A4D1B" w:rsidRPr="007F7E2B" w:rsidRDefault="009A4D1B" w:rsidP="009A4D1B">
      <w:pPr>
        <w:spacing w:before="0" w:after="160" w:line="259" w:lineRule="auto"/>
      </w:pPr>
      <w:r w:rsidRPr="007F7E2B">
        <w:t>Izaurralde, R. C. et al. (2013) ‘Evaluation of Three Field-Based Methods for Quantifying Soil Carbon’, PLOS ONE, 8(1), p. e55560. doi: 10.1371/journal.pone.0055560.</w:t>
      </w:r>
    </w:p>
    <w:p w14:paraId="7B26FDF3" w14:textId="77777777" w:rsidR="009A4D1B" w:rsidRPr="007F7E2B" w:rsidRDefault="009A4D1B" w:rsidP="009A4D1B">
      <w:pPr>
        <w:spacing w:before="0" w:after="160" w:line="259" w:lineRule="auto"/>
      </w:pPr>
      <w:r w:rsidRPr="007F7E2B">
        <w:t>Kavetskiy, A. et al. (2017) ‘Neutron-Stimulated Gamma Ray Analysis of Soil’, in New Insights on Gamma Rays. Intech Open. Available at: https://www.intechopen.com/books/new-insights-on-gammarays/neutron-stimulated-gamma-ray-analysis-of-soil.</w:t>
      </w:r>
    </w:p>
    <w:p w14:paraId="21E9434C" w14:textId="77777777" w:rsidR="009A4D1B" w:rsidRPr="007F7E2B" w:rsidRDefault="009A4D1B" w:rsidP="009A4D1B">
      <w:pPr>
        <w:spacing w:before="0" w:after="160" w:line="259" w:lineRule="auto"/>
      </w:pPr>
      <w:r w:rsidRPr="007F7E2B">
        <w:t>Yakubova, G. et al. (2019) ‘Application of Neutron-Gamma Analysis for Determining Compost C/N Ratio’, Compost Science &amp; Utilization, 27(3), pp. 146–160. doi: 10.1080/1065657X.2019.1630339.</w:t>
      </w:r>
    </w:p>
    <w:p w14:paraId="0CC7835E" w14:textId="77777777" w:rsidR="009A4D1B" w:rsidRPr="007F7E2B" w:rsidRDefault="009A4D1B" w:rsidP="009A4D1B">
      <w:pPr>
        <w:pStyle w:val="Heading5"/>
        <w:spacing w:line="259" w:lineRule="auto"/>
      </w:pPr>
      <w:bookmarkStart w:id="4216" w:name="_heading=h.g0mme63t6q9i" w:colFirst="0" w:colLast="0"/>
      <w:bookmarkEnd w:id="4216"/>
      <w:r w:rsidRPr="007F7E2B">
        <w:t>LIBS</w:t>
      </w:r>
    </w:p>
    <w:p w14:paraId="5D076EEF" w14:textId="77777777" w:rsidR="009A4D1B" w:rsidRPr="007F7E2B" w:rsidRDefault="009A4D1B" w:rsidP="009A4D1B">
      <w:pPr>
        <w:spacing w:before="0" w:after="160" w:line="259" w:lineRule="auto"/>
      </w:pPr>
      <w:r w:rsidRPr="007F7E2B">
        <w:t>Costa, V. C. et al. (2020) ‘Calibration Strategies Applied to Laser-Induced Breakdown Spectroscopy: A Critical Review of Advances and Challenges’, 31(12). doi: https://doi.org/10.21577/0103-5053.20200175.</w:t>
      </w:r>
    </w:p>
    <w:p w14:paraId="0137B31A" w14:textId="2F308102" w:rsidR="009A4D1B" w:rsidRPr="007F7E2B" w:rsidRDefault="009A4D1B" w:rsidP="009A4D1B">
      <w:pPr>
        <w:spacing w:before="0" w:after="160" w:line="259" w:lineRule="auto"/>
      </w:pPr>
      <w:r w:rsidRPr="007F7E2B">
        <w:t xml:space="preserve">Fernandes Andrade, D., Pereira-Filho, E. R. and </w:t>
      </w:r>
      <w:del w:id="4217" w:author="V2" w:date="2025-04-14T14:19:00Z" w16du:dateUtc="2025-04-14T19:19:00Z">
        <w:r w:rsidR="0018437E">
          <w:delText>Amarasiriwardena</w:delText>
        </w:r>
      </w:del>
      <w:ins w:id="4218" w:author="V2" w:date="2025-04-14T14:19:00Z" w16du:dateUtc="2025-04-14T19:19:00Z">
        <w:r w:rsidRPr="007F7E2B">
          <w:t>Amara Siriwardena</w:t>
        </w:r>
      </w:ins>
      <w:r w:rsidRPr="007F7E2B">
        <w:t xml:space="preserve">, D. (2021) ‘Current trends in </w:t>
      </w:r>
      <w:del w:id="4219" w:author="V2" w:date="2025-04-14T14:19:00Z" w16du:dateUtc="2025-04-14T19:19:00Z">
        <w:r w:rsidR="0018437E">
          <w:delText>laserinduced</w:delText>
        </w:r>
      </w:del>
      <w:ins w:id="4220" w:author="V2" w:date="2025-04-14T14:19:00Z" w16du:dateUtc="2025-04-14T19:19:00Z">
        <w:r w:rsidRPr="007F7E2B">
          <w:t>laser induced</w:t>
        </w:r>
      </w:ins>
      <w:r w:rsidRPr="007F7E2B">
        <w:t xml:space="preserve"> breakdown spectroscopy: a tutorial review’, Applied Spectroscopy Reviews, 56(2), pp. 98–114. doi: 10.1080/05704928.2020.1739063.</w:t>
      </w:r>
    </w:p>
    <w:p w14:paraId="50DE8B9D" w14:textId="72D1E9A3" w:rsidR="009A4D1B" w:rsidRPr="007F7E2B" w:rsidRDefault="009A4D1B" w:rsidP="009A4D1B">
      <w:pPr>
        <w:spacing w:before="0" w:after="160" w:line="259" w:lineRule="auto"/>
      </w:pPr>
      <w:r w:rsidRPr="007F7E2B">
        <w:t xml:space="preserve">Senesi, G. S. and Senesi, N. (2016) ‘Laser-induced breakdown spectroscopy (LIBS) to measure quantitatively soil carbon with emphasis on soil organic carbon. A </w:t>
      </w:r>
      <w:del w:id="4221" w:author="V2" w:date="2025-04-14T14:19:00Z" w16du:dateUtc="2025-04-14T19:19:00Z">
        <w:r w:rsidR="0018437E">
          <w:delText>review’,</w:delText>
        </w:r>
      </w:del>
      <w:ins w:id="4222" w:author="V2" w:date="2025-04-14T14:19:00Z" w16du:dateUtc="2025-04-14T19:19:00Z">
        <w:r w:rsidRPr="007F7E2B">
          <w:t>review,’</w:t>
        </w:r>
      </w:ins>
      <w:r w:rsidRPr="007F7E2B">
        <w:t xml:space="preserve"> Analytica Chimica Acta, 938, pp. 7–17. doi: 10.1016/j.aca.2016.07.039.</w:t>
      </w:r>
    </w:p>
    <w:p w14:paraId="049EF575" w14:textId="77777777" w:rsidR="009A4D1B" w:rsidRPr="007F7E2B" w:rsidRDefault="009A4D1B" w:rsidP="009A4D1B">
      <w:pPr>
        <w:pStyle w:val="Heading5"/>
        <w:spacing w:line="259" w:lineRule="auto"/>
      </w:pPr>
      <w:bookmarkStart w:id="4223" w:name="_heading=h.6lc8r4tcixe" w:colFirst="0" w:colLast="0"/>
      <w:bookmarkEnd w:id="4223"/>
      <w:r w:rsidRPr="007F7E2B">
        <w:lastRenderedPageBreak/>
        <w:t>MIR and (Vis-)NIR, incl. DR and DRIFT spectroscopy</w:t>
      </w:r>
    </w:p>
    <w:p w14:paraId="613B4C43" w14:textId="77777777" w:rsidR="009A4D1B" w:rsidRPr="007F7E2B" w:rsidRDefault="009A4D1B" w:rsidP="009A4D1B">
      <w:pPr>
        <w:spacing w:before="0" w:after="160" w:line="259" w:lineRule="auto"/>
      </w:pPr>
      <w:r w:rsidRPr="007F7E2B">
        <w:t>Barthès, B. G. and Chotte, J.-L. (2021) ‘Infrared spectroscopy approaches support soil organic carbon estimations to evaluate land degradation’, Land Degradation &amp; Development, 32(1), pp. 310–322. doi: 10.1002/ldr.3718.</w:t>
      </w:r>
    </w:p>
    <w:p w14:paraId="3AE9A079" w14:textId="77777777" w:rsidR="009A4D1B" w:rsidRPr="007F7E2B" w:rsidRDefault="009A4D1B" w:rsidP="009A4D1B">
      <w:pPr>
        <w:spacing w:before="0" w:after="160" w:line="259" w:lineRule="auto"/>
      </w:pPr>
      <w:r w:rsidRPr="007F7E2B">
        <w:t>Dangal, Shree R.S., Jonathan Sanderman, Skye Wills, and Leonardo Ramirez-Lopez. 2019. "Accurate and Precise Prediction of Soil Properties from a Large Mid-Infrared Spectral Library" Soil Systems 3, no. 1: 11. https://doi.org/10.3390/soilsystems3010011</w:t>
      </w:r>
    </w:p>
    <w:p w14:paraId="2FBE1EA5" w14:textId="77777777" w:rsidR="009A4D1B" w:rsidRPr="007F7E2B" w:rsidRDefault="009A4D1B" w:rsidP="009A4D1B">
      <w:pPr>
        <w:spacing w:before="0" w:after="160" w:line="259" w:lineRule="auto"/>
      </w:pPr>
      <w:r w:rsidRPr="007F7E2B">
        <w:t xml:space="preserve">England, J. R. and Viscarra Rossel, R. A. (2018) ‘Proximal sensing for soil carbon accounting’, SOIL, 4(2), pp. 101–122. doi: 10.5194/soil-4-101-2018. </w:t>
      </w:r>
    </w:p>
    <w:p w14:paraId="2BAA6DDE" w14:textId="79FD1017" w:rsidR="009A4D1B" w:rsidRPr="007F7E2B" w:rsidRDefault="009A4D1B" w:rsidP="009A4D1B">
      <w:pPr>
        <w:spacing w:before="0" w:after="160" w:line="259" w:lineRule="auto"/>
      </w:pPr>
      <w:r w:rsidRPr="007F7E2B">
        <w:t xml:space="preserve">Ng, W., Minasny, B., Jones, E. and McBratney, A. (2022) ‘To spike or to localize? Strategies to improve the prediction of local soil properties using regional spectral </w:t>
      </w:r>
      <w:del w:id="4224" w:author="V2" w:date="2025-04-14T14:19:00Z" w16du:dateUtc="2025-04-14T19:19:00Z">
        <w:r w:rsidR="0018437E">
          <w:delText>library’,</w:delText>
        </w:r>
      </w:del>
      <w:ins w:id="4225" w:author="V2" w:date="2025-04-14T14:19:00Z" w16du:dateUtc="2025-04-14T19:19:00Z">
        <w:r w:rsidRPr="007F7E2B">
          <w:t>library,’</w:t>
        </w:r>
      </w:ins>
      <w:r w:rsidRPr="007F7E2B">
        <w:t xml:space="preserve"> Geoderma, 406, https://doi.org/10.1016/j.geoderma.2021.115501</w:t>
      </w:r>
    </w:p>
    <w:p w14:paraId="4445B3E4" w14:textId="77777777" w:rsidR="009A4D1B" w:rsidRPr="007F7E2B" w:rsidRDefault="009A4D1B" w:rsidP="009A4D1B">
      <w:pPr>
        <w:spacing w:before="0" w:after="160" w:line="259" w:lineRule="auto"/>
      </w:pPr>
      <w:r w:rsidRPr="007F7E2B">
        <w:t>Nocita, M. et al. (2015) ‘Chapter Four - Soil Spectroscopy: An Alternative to Wet Chemistry for Soil Monitoring’, in Sparks, D. L. (ed.) Advances in Agronomy. Academic Press, pp. 139–159. doi: 10.1016/bs.agron.2015.02.002.</w:t>
      </w:r>
    </w:p>
    <w:p w14:paraId="41130E4A" w14:textId="77777777" w:rsidR="009A4D1B" w:rsidRPr="007F7E2B" w:rsidRDefault="009A4D1B" w:rsidP="009A4D1B">
      <w:pPr>
        <w:spacing w:before="0" w:after="160" w:line="259" w:lineRule="auto"/>
      </w:pPr>
      <w:r w:rsidRPr="007F7E2B">
        <w:t>Reeves, J. B. (2010) ‘Near- versus mid-infrared diffuse reflectance spectroscopy for soil analysis emphasizing carbon and laboratory versus on-site analysis: Where are we and what needs to be done?’, Geoderma, 158(1), pp. 3–14. doi: 10.1016/j.geoderma.2009.04.005.</w:t>
      </w:r>
    </w:p>
    <w:p w14:paraId="13180C45" w14:textId="77777777" w:rsidR="009A4D1B" w:rsidRPr="007F7E2B" w:rsidRDefault="009A4D1B" w:rsidP="009A4D1B">
      <w:pPr>
        <w:spacing w:before="0" w:after="160" w:line="259" w:lineRule="auto"/>
      </w:pPr>
      <w:r w:rsidRPr="007F7E2B">
        <w:t>Sanderman J, Savage K,</w:t>
      </w:r>
      <w:ins w:id="4226" w:author="V2" w:date="2025-04-14T14:19:00Z" w16du:dateUtc="2025-04-14T19:19:00Z">
        <w:r w:rsidRPr="007F7E2B">
          <w:t xml:space="preserve"> </w:t>
        </w:r>
      </w:ins>
      <w:r w:rsidRPr="007F7E2B">
        <w:t xml:space="preserve">Dangal SRS. Mid-infrared spectroscopy for prediction of soil health indicators in the United States. Soil Sci.Soc. Am. J. 2020;84:251–261.https://doi.org/10.1002/saj2.20009 </w:t>
      </w:r>
    </w:p>
    <w:p w14:paraId="1C9B6F50" w14:textId="7C5F488C" w:rsidR="009A4D1B" w:rsidRPr="007F7E2B" w:rsidRDefault="009A4D1B" w:rsidP="009A4D1B">
      <w:pPr>
        <w:spacing w:before="0" w:after="160" w:line="259" w:lineRule="auto"/>
      </w:pPr>
      <w:r w:rsidRPr="007F7E2B">
        <w:t xml:space="preserve">Seybold, C.A., et al., ‘Application of Mid-Infrared Spectroscopy in Soil </w:t>
      </w:r>
      <w:del w:id="4227" w:author="V2" w:date="2025-04-14T14:19:00Z" w16du:dateUtc="2025-04-14T19:19:00Z">
        <w:r w:rsidR="0018437E">
          <w:delText>Survey’,</w:delText>
        </w:r>
      </w:del>
      <w:ins w:id="4228" w:author="V2" w:date="2025-04-14T14:19:00Z" w16du:dateUtc="2025-04-14T19:19:00Z">
        <w:r w:rsidRPr="007F7E2B">
          <w:t>Survey,’</w:t>
        </w:r>
      </w:ins>
      <w:r w:rsidRPr="007F7E2B">
        <w:t xml:space="preserve"> Soil Sci.Soc. Am. J. 2019; 83: 1746-1759. https://doi.org/10.2136/sssaj2019.06.0205</w:t>
      </w:r>
    </w:p>
    <w:p w14:paraId="120A050A" w14:textId="77777777" w:rsidR="009A4D1B" w:rsidRPr="007F7E2B" w:rsidRDefault="009A4D1B" w:rsidP="009A4D1B">
      <w:pPr>
        <w:spacing w:before="0" w:after="160" w:line="259" w:lineRule="auto"/>
      </w:pPr>
      <w:r w:rsidRPr="007F7E2B">
        <w:t>Stevens, A. et al. (2013) ‘Prediction of Soil Organic Carbon at the European Scale by Visible and Near InfraRed Reflectance Spectroscopy’, PLOS ONE, 8(6), p. e66409. doi: 10.1371/journal.pone.0066409.</w:t>
      </w:r>
    </w:p>
    <w:p w14:paraId="25701438" w14:textId="77777777" w:rsidR="009A4D1B" w:rsidRPr="007F7E2B" w:rsidRDefault="009A4D1B" w:rsidP="009A4D1B">
      <w:pPr>
        <w:spacing w:before="0" w:after="160" w:line="259" w:lineRule="auto"/>
      </w:pPr>
      <w:r w:rsidRPr="007F7E2B">
        <w:t>Viscarra Rossel, R. A. et al. (2016) ‘A global spectral library to characterize the world’s soil’, EarthScience Reviews, 155, pp. 198–230. doi: 10.1016/j.earscirev.2016.01.012.</w:t>
      </w:r>
    </w:p>
    <w:p w14:paraId="57C47C0A" w14:textId="77777777" w:rsidR="009A4D1B" w:rsidRPr="007F7E2B" w:rsidRDefault="009A4D1B" w:rsidP="009A4D1B">
      <w:pPr>
        <w:spacing w:before="0" w:after="160" w:line="259" w:lineRule="auto"/>
      </w:pPr>
      <w:r w:rsidRPr="007F7E2B">
        <w:t>Viscarra Rossel, R. A. and Webster, R. (2012) ‘Predicting soil properties from the Australian soil visible– near-infrared spectroscopic database’, European Journal of Soil Science, 63(6), pp. 848–860. doi: 10.1111/j.1365-2389.2012.01495.</w:t>
      </w:r>
      <w:ins w:id="4229" w:author="V2" w:date="2025-04-14T14:19:00Z" w16du:dateUtc="2025-04-14T19:19:00Z">
        <w:r w:rsidRPr="007F7E2B">
          <w:t xml:space="preserve"> </w:t>
        </w:r>
      </w:ins>
      <w:r w:rsidRPr="007F7E2B">
        <w:t>x.</w:t>
      </w:r>
    </w:p>
    <w:p w14:paraId="051703FF" w14:textId="77777777" w:rsidR="009A4D1B" w:rsidRPr="007F7E2B" w:rsidRDefault="009A4D1B">
      <w:pPr>
        <w:spacing w:before="0" w:after="160" w:line="259" w:lineRule="auto"/>
        <w:rPr>
          <w:ins w:id="4230" w:author="V2" w:date="2025-04-14T14:19:00Z" w16du:dateUtc="2025-04-14T19:19:00Z"/>
        </w:rPr>
      </w:pPr>
    </w:p>
    <w:p w14:paraId="2E4A4127" w14:textId="77777777" w:rsidR="009941CB" w:rsidRPr="007F7E2B" w:rsidRDefault="009941CB">
      <w:pPr>
        <w:rPr>
          <w:ins w:id="4231" w:author="V2" w:date="2025-04-14T14:19:00Z" w16du:dateUtc="2025-04-14T19:19:00Z"/>
        </w:rPr>
      </w:pPr>
      <w:ins w:id="4232" w:author="V2" w:date="2025-04-14T14:19:00Z" w16du:dateUtc="2025-04-14T19:19:00Z">
        <w:r w:rsidRPr="007F7E2B">
          <w:br w:type="page"/>
        </w:r>
      </w:ins>
    </w:p>
    <w:p w14:paraId="49936AB9" w14:textId="7A5AB51E" w:rsidR="00634AB9" w:rsidRPr="007F7E2B" w:rsidRDefault="00634AB9" w:rsidP="00634AB9">
      <w:pPr>
        <w:pStyle w:val="Heading1"/>
        <w:spacing w:line="259" w:lineRule="auto"/>
        <w:rPr>
          <w:ins w:id="4233" w:author="V2" w:date="2025-04-14T14:19:00Z" w16du:dateUtc="2025-04-14T19:19:00Z"/>
        </w:rPr>
      </w:pPr>
      <w:bookmarkStart w:id="4234" w:name="_Toc180594094"/>
      <w:bookmarkStart w:id="4235" w:name="_Toc180594501"/>
      <w:ins w:id="4236" w:author="V2" w:date="2025-04-14T14:19:00Z" w16du:dateUtc="2025-04-14T19:19:00Z">
        <w:r w:rsidRPr="007F7E2B">
          <w:lastRenderedPageBreak/>
          <w:t xml:space="preserve">Appendix 4.0 The Regenerative Standard </w:t>
        </w:r>
        <w:r w:rsidR="00DA2C59" w:rsidRPr="007F7E2B">
          <w:t xml:space="preserve">SOC </w:t>
        </w:r>
        <w:r w:rsidRPr="007F7E2B">
          <w:t>Methodologies</w:t>
        </w:r>
        <w:bookmarkEnd w:id="4234"/>
        <w:bookmarkEnd w:id="4235"/>
        <w:r w:rsidRPr="007F7E2B">
          <w:t xml:space="preserve">  </w:t>
        </w:r>
      </w:ins>
    </w:p>
    <w:p w14:paraId="04259A14" w14:textId="4C76CBE1" w:rsidR="009941CB" w:rsidRPr="007F7E2B" w:rsidRDefault="009941CB">
      <w:pPr>
        <w:spacing w:before="0" w:after="160" w:line="259" w:lineRule="auto"/>
        <w:rPr>
          <w:ins w:id="4237" w:author="V2" w:date="2025-04-14T14:19:00Z" w16du:dateUtc="2025-04-14T19:19:00Z"/>
        </w:rPr>
      </w:pPr>
    </w:p>
    <w:p w14:paraId="1B072BFE" w14:textId="77777777" w:rsidR="00DA40CE" w:rsidRPr="007F7E2B" w:rsidRDefault="00DA40CE">
      <w:pPr>
        <w:spacing w:before="0" w:after="160" w:line="259" w:lineRule="auto"/>
        <w:rPr>
          <w:ins w:id="4238" w:author="V2" w:date="2025-04-14T14:19:00Z" w16du:dateUtc="2025-04-14T19:19:00Z"/>
        </w:rPr>
      </w:pPr>
    </w:p>
    <w:p w14:paraId="5608DF79" w14:textId="64CDE9DF" w:rsidR="00DA40CE" w:rsidRPr="007F7E2B" w:rsidRDefault="000E68A3">
      <w:pPr>
        <w:spacing w:after="232" w:line="259" w:lineRule="auto"/>
        <w:ind w:left="9"/>
        <w:jc w:val="center"/>
        <w:rPr>
          <w:ins w:id="4239" w:author="V2" w:date="2025-04-14T14:19:00Z" w16du:dateUtc="2025-04-14T19:19:00Z"/>
        </w:rPr>
      </w:pPr>
      <w:bookmarkStart w:id="4240" w:name="TRS_1"/>
      <w:bookmarkEnd w:id="4240"/>
      <w:ins w:id="4241" w:author="V2" w:date="2025-04-14T14:19:00Z" w16du:dateUtc="2025-04-14T19:19:00Z">
        <w:r w:rsidRPr="007F7E2B">
          <w:rPr>
            <w:sz w:val="40"/>
          </w:rPr>
          <w:t>TRS-1</w:t>
        </w:r>
      </w:ins>
    </w:p>
    <w:p w14:paraId="2D720CE2" w14:textId="0F207FBE" w:rsidR="00DA40CE" w:rsidRPr="007F7E2B" w:rsidRDefault="00DA40CE" w:rsidP="00DA2C59">
      <w:pPr>
        <w:spacing w:after="232" w:line="259" w:lineRule="auto"/>
        <w:ind w:left="410"/>
        <w:jc w:val="center"/>
        <w:rPr>
          <w:ins w:id="4242" w:author="V2" w:date="2025-04-14T14:19:00Z" w16du:dateUtc="2025-04-14T19:19:00Z"/>
        </w:rPr>
      </w:pPr>
      <w:ins w:id="4243" w:author="V2" w:date="2025-04-14T14:19:00Z" w16du:dateUtc="2025-04-14T19:19:00Z">
        <w:r w:rsidRPr="007F7E2B">
          <w:rPr>
            <w:sz w:val="40"/>
          </w:rPr>
          <w:t>METHODS TO DETERMINE STRATIFICATION</w:t>
        </w:r>
      </w:ins>
    </w:p>
    <w:p w14:paraId="0B651179" w14:textId="77777777" w:rsidR="00DA40CE" w:rsidRPr="007F7E2B" w:rsidRDefault="00DA40CE">
      <w:pPr>
        <w:spacing w:after="86" w:line="259" w:lineRule="auto"/>
        <w:ind w:left="120"/>
        <w:jc w:val="center"/>
        <w:rPr>
          <w:ins w:id="4244" w:author="V2" w:date="2025-04-14T14:19:00Z" w16du:dateUtc="2025-04-14T19:19:00Z"/>
        </w:rPr>
      </w:pPr>
      <w:ins w:id="4245" w:author="V2" w:date="2025-04-14T14:19:00Z" w16du:dateUtc="2025-04-14T19:19:00Z">
        <w:r w:rsidRPr="007F7E2B">
          <w:rPr>
            <w:sz w:val="40"/>
          </w:rPr>
          <w:t xml:space="preserve"> </w:t>
        </w:r>
      </w:ins>
    </w:p>
    <w:p w14:paraId="3F5BFA7E" w14:textId="77777777" w:rsidR="00DA40CE" w:rsidRPr="007F7E2B" w:rsidRDefault="00DA40CE">
      <w:pPr>
        <w:spacing w:after="218" w:line="259" w:lineRule="auto"/>
        <w:ind w:left="8"/>
        <w:jc w:val="center"/>
        <w:rPr>
          <w:ins w:id="4246" w:author="V2" w:date="2025-04-14T14:19:00Z" w16du:dateUtc="2025-04-14T19:19:00Z"/>
        </w:rPr>
      </w:pPr>
      <w:ins w:id="4247" w:author="V2" w:date="2025-04-14T14:19:00Z" w16du:dateUtc="2025-04-14T19:19:00Z">
        <w:r w:rsidRPr="007F7E2B">
          <w:t xml:space="preserve">Version 1.0 </w:t>
        </w:r>
      </w:ins>
    </w:p>
    <w:p w14:paraId="46A57BB4" w14:textId="65E82224" w:rsidR="00DA40CE" w:rsidRPr="007F7E2B" w:rsidRDefault="00DA40CE">
      <w:pPr>
        <w:spacing w:line="449" w:lineRule="auto"/>
        <w:ind w:left="3699" w:right="2702" w:hanging="41"/>
        <w:rPr>
          <w:ins w:id="4248" w:author="V2" w:date="2025-04-14T14:19:00Z" w16du:dateUtc="2025-04-14T19:19:00Z"/>
        </w:rPr>
      </w:pPr>
      <w:ins w:id="4249" w:author="V2" w:date="2025-04-14T14:19:00Z" w16du:dateUtc="2025-04-14T19:19:00Z">
        <w:r w:rsidRPr="007F7E2B">
          <w:t xml:space="preserve">16 November 2012 Sectoral Scope 14 </w:t>
        </w:r>
      </w:ins>
    </w:p>
    <w:p w14:paraId="5587909D" w14:textId="77777777" w:rsidR="00DA40CE" w:rsidRPr="007F7E2B" w:rsidRDefault="00DA40CE">
      <w:pPr>
        <w:spacing w:after="232" w:line="259" w:lineRule="auto"/>
        <w:ind w:left="120"/>
        <w:jc w:val="center"/>
        <w:rPr>
          <w:ins w:id="4250" w:author="V2" w:date="2025-04-14T14:19:00Z" w16du:dateUtc="2025-04-14T19:19:00Z"/>
        </w:rPr>
      </w:pPr>
      <w:ins w:id="4251" w:author="V2" w:date="2025-04-14T14:19:00Z" w16du:dateUtc="2025-04-14T19:19:00Z">
        <w:r w:rsidRPr="007F7E2B">
          <w:rPr>
            <w:sz w:val="40"/>
          </w:rPr>
          <w:t xml:space="preserve"> </w:t>
        </w:r>
      </w:ins>
    </w:p>
    <w:p w14:paraId="4CC3CA46" w14:textId="77777777" w:rsidR="00DA40CE" w:rsidRPr="007F7E2B" w:rsidRDefault="00DA40CE">
      <w:pPr>
        <w:spacing w:line="259" w:lineRule="auto"/>
        <w:ind w:left="120"/>
        <w:jc w:val="center"/>
        <w:rPr>
          <w:ins w:id="4252" w:author="V2" w:date="2025-04-14T14:19:00Z" w16du:dateUtc="2025-04-14T19:19:00Z"/>
        </w:rPr>
      </w:pPr>
      <w:ins w:id="4253" w:author="V2" w:date="2025-04-14T14:19:00Z" w16du:dateUtc="2025-04-14T19:19:00Z">
        <w:r w:rsidRPr="007F7E2B">
          <w:rPr>
            <w:sz w:val="40"/>
          </w:rPr>
          <w:t xml:space="preserve"> </w:t>
        </w:r>
      </w:ins>
    </w:p>
    <w:p w14:paraId="0E33C735" w14:textId="77777777" w:rsidR="00DA40CE" w:rsidRPr="007F7E2B" w:rsidRDefault="00DA40CE">
      <w:pPr>
        <w:spacing w:line="259" w:lineRule="auto"/>
        <w:ind w:left="3478"/>
        <w:rPr>
          <w:ins w:id="4254" w:author="V2" w:date="2025-04-14T14:19:00Z" w16du:dateUtc="2025-04-14T19:19:00Z"/>
        </w:rPr>
      </w:pPr>
      <w:ins w:id="4255" w:author="V2" w:date="2025-04-14T14:19:00Z" w16du:dateUtc="2025-04-14T19:19:00Z">
        <w:r w:rsidRPr="007F7E2B">
          <w:rPr>
            <w:noProof/>
          </w:rPr>
          <w:drawing>
            <wp:inline distT="0" distB="0" distL="0" distR="0" wp14:anchorId="3B628E8E" wp14:editId="4F03C463">
              <wp:extent cx="1526540" cy="43561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6"/>
                      <a:stretch>
                        <a:fillRect/>
                      </a:stretch>
                    </pic:blipFill>
                    <pic:spPr>
                      <a:xfrm>
                        <a:off x="0" y="0"/>
                        <a:ext cx="1526540" cy="435610"/>
                      </a:xfrm>
                      <a:prstGeom prst="rect">
                        <a:avLst/>
                      </a:prstGeom>
                    </pic:spPr>
                  </pic:pic>
                </a:graphicData>
              </a:graphic>
            </wp:inline>
          </w:drawing>
        </w:r>
      </w:ins>
    </w:p>
    <w:p w14:paraId="736E05AE" w14:textId="77777777" w:rsidR="00DA40CE" w:rsidRPr="007F7E2B" w:rsidRDefault="00DA40CE">
      <w:pPr>
        <w:spacing w:after="157" w:line="259" w:lineRule="auto"/>
        <w:ind w:left="3478"/>
        <w:jc w:val="center"/>
        <w:rPr>
          <w:ins w:id="4256" w:author="V2" w:date="2025-04-14T14:19:00Z" w16du:dateUtc="2025-04-14T19:19:00Z"/>
        </w:rPr>
      </w:pPr>
      <w:ins w:id="4257" w:author="V2" w:date="2025-04-14T14:19:00Z" w16du:dateUtc="2025-04-14T19:19:00Z">
        <w:r w:rsidRPr="007F7E2B">
          <w:t xml:space="preserve"> </w:t>
        </w:r>
      </w:ins>
    </w:p>
    <w:p w14:paraId="5EDCE4B6" w14:textId="77777777" w:rsidR="00DA40CE" w:rsidRPr="007F7E2B" w:rsidRDefault="00DA40CE">
      <w:pPr>
        <w:spacing w:after="218" w:line="259" w:lineRule="auto"/>
        <w:ind w:left="4"/>
        <w:jc w:val="center"/>
        <w:rPr>
          <w:ins w:id="4258" w:author="V2" w:date="2025-04-14T14:19:00Z" w16du:dateUtc="2025-04-14T19:19:00Z"/>
        </w:rPr>
      </w:pPr>
      <w:ins w:id="4259" w:author="V2" w:date="2025-04-14T14:19:00Z" w16du:dateUtc="2025-04-14T19:19:00Z">
        <w:r w:rsidRPr="007F7E2B">
          <w:t xml:space="preserve">Document Prepared by: The Earth Partners LLC. </w:t>
        </w:r>
      </w:ins>
    </w:p>
    <w:p w14:paraId="5B3F07BC" w14:textId="77777777" w:rsidR="00DA40CE" w:rsidRPr="007F7E2B" w:rsidRDefault="00DA40CE">
      <w:pPr>
        <w:spacing w:after="216" w:line="259" w:lineRule="auto"/>
        <w:ind w:left="424"/>
        <w:jc w:val="center"/>
        <w:rPr>
          <w:ins w:id="4260" w:author="V2" w:date="2025-04-14T14:19:00Z" w16du:dateUtc="2025-04-14T19:19:00Z"/>
        </w:rPr>
      </w:pPr>
      <w:ins w:id="4261" w:author="V2" w:date="2025-04-14T14:19:00Z" w16du:dateUtc="2025-04-14T19:19:00Z">
        <w:r w:rsidRPr="007F7E2B">
          <w:t xml:space="preserve"> </w:t>
        </w:r>
      </w:ins>
    </w:p>
    <w:p w14:paraId="7264E9E8" w14:textId="77777777" w:rsidR="000E68A3" w:rsidRPr="007F7E2B" w:rsidRDefault="000E68A3">
      <w:pPr>
        <w:spacing w:after="218" w:line="259" w:lineRule="auto"/>
        <w:ind w:left="424"/>
        <w:jc w:val="center"/>
        <w:rPr>
          <w:ins w:id="4262" w:author="V2" w:date="2025-04-14T14:19:00Z" w16du:dateUtc="2025-04-14T19:19:00Z"/>
        </w:rPr>
      </w:pPr>
    </w:p>
    <w:p w14:paraId="382E0A1C" w14:textId="77777777" w:rsidR="000E68A3" w:rsidRPr="007F7E2B" w:rsidRDefault="000E68A3">
      <w:pPr>
        <w:spacing w:after="218" w:line="259" w:lineRule="auto"/>
        <w:ind w:left="424"/>
        <w:jc w:val="center"/>
        <w:rPr>
          <w:ins w:id="4263" w:author="V2" w:date="2025-04-14T14:19:00Z" w16du:dateUtc="2025-04-14T19:19:00Z"/>
        </w:rPr>
      </w:pPr>
    </w:p>
    <w:p w14:paraId="08E48B60" w14:textId="77777777" w:rsidR="000E68A3" w:rsidRPr="007F7E2B" w:rsidRDefault="000E68A3">
      <w:pPr>
        <w:spacing w:after="218" w:line="259" w:lineRule="auto"/>
        <w:ind w:left="424"/>
        <w:jc w:val="center"/>
        <w:rPr>
          <w:ins w:id="4264" w:author="V2" w:date="2025-04-14T14:19:00Z" w16du:dateUtc="2025-04-14T19:19:00Z"/>
        </w:rPr>
      </w:pPr>
    </w:p>
    <w:p w14:paraId="657341C9" w14:textId="77777777" w:rsidR="000E68A3" w:rsidRPr="007F7E2B" w:rsidRDefault="000E68A3">
      <w:pPr>
        <w:spacing w:after="218" w:line="259" w:lineRule="auto"/>
        <w:ind w:left="424"/>
        <w:jc w:val="center"/>
        <w:rPr>
          <w:ins w:id="4265" w:author="V2" w:date="2025-04-14T14:19:00Z" w16du:dateUtc="2025-04-14T19:19:00Z"/>
        </w:rPr>
      </w:pPr>
    </w:p>
    <w:p w14:paraId="16730857" w14:textId="77777777" w:rsidR="000E68A3" w:rsidRPr="007F7E2B" w:rsidRDefault="000E68A3">
      <w:pPr>
        <w:spacing w:after="218" w:line="259" w:lineRule="auto"/>
        <w:ind w:left="424"/>
        <w:jc w:val="center"/>
        <w:rPr>
          <w:ins w:id="4266" w:author="V2" w:date="2025-04-14T14:19:00Z" w16du:dateUtc="2025-04-14T19:19:00Z"/>
        </w:rPr>
      </w:pPr>
    </w:p>
    <w:p w14:paraId="24F7E945" w14:textId="77777777" w:rsidR="000E68A3" w:rsidRPr="007F7E2B" w:rsidRDefault="000E68A3">
      <w:pPr>
        <w:spacing w:after="218" w:line="259" w:lineRule="auto"/>
        <w:ind w:left="424"/>
        <w:jc w:val="center"/>
        <w:rPr>
          <w:ins w:id="4267" w:author="V2" w:date="2025-04-14T14:19:00Z" w16du:dateUtc="2025-04-14T19:19:00Z"/>
        </w:rPr>
      </w:pPr>
    </w:p>
    <w:p w14:paraId="688FBB37" w14:textId="348AF53A" w:rsidR="00F87E83" w:rsidRPr="007F7E2B" w:rsidRDefault="009C1E57" w:rsidP="009C1E57">
      <w:pPr>
        <w:tabs>
          <w:tab w:val="left" w:pos="4100"/>
        </w:tabs>
        <w:spacing w:after="218" w:line="259" w:lineRule="auto"/>
        <w:ind w:left="424"/>
        <w:rPr>
          <w:ins w:id="4268" w:author="V2" w:date="2025-04-14T14:19:00Z" w16du:dateUtc="2025-04-14T19:19:00Z"/>
        </w:rPr>
      </w:pPr>
      <w:ins w:id="4269" w:author="V2" w:date="2025-04-14T14:19:00Z" w16du:dateUtc="2025-04-14T19:19:00Z">
        <w:r w:rsidRPr="007F7E2B">
          <w:tab/>
        </w:r>
      </w:ins>
    </w:p>
    <w:p w14:paraId="5158D33B" w14:textId="77777777" w:rsidR="00F87E83" w:rsidRPr="007F7E2B" w:rsidRDefault="00F87E83">
      <w:pPr>
        <w:spacing w:after="218" w:line="259" w:lineRule="auto"/>
        <w:ind w:left="424"/>
        <w:jc w:val="center"/>
        <w:rPr>
          <w:ins w:id="4270" w:author="V2" w:date="2025-04-14T14:19:00Z" w16du:dateUtc="2025-04-14T19:19:00Z"/>
        </w:rPr>
      </w:pPr>
    </w:p>
    <w:p w14:paraId="0C8C2708" w14:textId="77777777" w:rsidR="00F87E83" w:rsidRPr="007F7E2B" w:rsidRDefault="00F87E83">
      <w:pPr>
        <w:spacing w:after="218" w:line="259" w:lineRule="auto"/>
        <w:ind w:left="424"/>
        <w:jc w:val="center"/>
        <w:rPr>
          <w:ins w:id="4271" w:author="V2" w:date="2025-04-14T14:19:00Z" w16du:dateUtc="2025-04-14T19:19:00Z"/>
        </w:rPr>
      </w:pPr>
    </w:p>
    <w:p w14:paraId="1C18AD89" w14:textId="57AC6ADB" w:rsidR="00DA40CE" w:rsidRPr="007F7E2B" w:rsidRDefault="00DA40CE">
      <w:pPr>
        <w:spacing w:after="218" w:line="259" w:lineRule="auto"/>
        <w:ind w:left="424"/>
        <w:jc w:val="center"/>
        <w:rPr>
          <w:ins w:id="4272" w:author="V2" w:date="2025-04-14T14:19:00Z" w16du:dateUtc="2025-04-14T19:19:00Z"/>
        </w:rPr>
      </w:pPr>
      <w:ins w:id="4273" w:author="V2" w:date="2025-04-14T14:19:00Z" w16du:dateUtc="2025-04-14T19:19:00Z">
        <w:r w:rsidRPr="007F7E2B">
          <w:t xml:space="preserve"> </w:t>
        </w:r>
      </w:ins>
    </w:p>
    <w:p w14:paraId="79C62C5E" w14:textId="77777777" w:rsidR="00DA40CE" w:rsidRPr="007F7E2B" w:rsidRDefault="00DA40CE" w:rsidP="009C1E57">
      <w:pPr>
        <w:spacing w:line="259" w:lineRule="auto"/>
        <w:ind w:left="424"/>
        <w:rPr>
          <w:ins w:id="4274" w:author="V2" w:date="2025-04-14T14:19:00Z" w16du:dateUtc="2025-04-14T19:19:00Z"/>
        </w:rPr>
      </w:pPr>
      <w:ins w:id="4275" w:author="V2" w:date="2025-04-14T14:19:00Z" w16du:dateUtc="2025-04-14T19:19:00Z">
        <w:r w:rsidRPr="007F7E2B">
          <w:t xml:space="preserve"> </w:t>
        </w:r>
      </w:ins>
    </w:p>
    <w:bookmarkStart w:id="4276" w:name="_Toc180594502" w:displacedByCustomXml="next"/>
    <w:bookmarkStart w:id="4277" w:name="_Toc180594095" w:displacedByCustomXml="next"/>
    <w:bookmarkStart w:id="4278" w:name="_Toc174615954" w:displacedByCustomXml="next"/>
    <w:bookmarkStart w:id="4279" w:name="_Toc174616370" w:displacedByCustomXml="next"/>
    <w:sdt>
      <w:sdtPr>
        <w:rPr>
          <w:b w:val="0"/>
          <w:color w:val="000000"/>
          <w:sz w:val="20"/>
          <w:szCs w:val="24"/>
        </w:rPr>
        <w:id w:val="1770809470"/>
        <w:docPartObj>
          <w:docPartGallery w:val="Table of Contents"/>
        </w:docPartObj>
      </w:sdtPr>
      <w:sdtEndPr>
        <w:rPr>
          <w:color w:val="auto"/>
          <w:sz w:val="24"/>
        </w:rPr>
      </w:sdtEndPr>
      <w:sdtContent>
        <w:p w14:paraId="42A11CEA" w14:textId="77777777" w:rsidR="00DA40CE" w:rsidRPr="007F7E2B" w:rsidRDefault="00DA40CE">
          <w:pPr>
            <w:pStyle w:val="Heading2"/>
            <w:spacing w:after="204"/>
            <w:ind w:left="-5"/>
            <w:rPr>
              <w:ins w:id="4280" w:author="V2" w:date="2025-04-14T14:19:00Z" w16du:dateUtc="2025-04-14T19:19:00Z"/>
            </w:rPr>
          </w:pPr>
          <w:ins w:id="4281" w:author="V2" w:date="2025-04-14T14:19:00Z" w16du:dateUtc="2025-04-14T19:19:00Z">
            <w:r w:rsidRPr="007F7E2B">
              <w:rPr>
                <w:rFonts w:ascii="Arial" w:eastAsia="Arial" w:hAnsi="Arial" w:cs="Arial"/>
              </w:rPr>
              <w:t>Table of Contents</w:t>
            </w:r>
            <w:bookmarkEnd w:id="4279"/>
            <w:bookmarkEnd w:id="4278"/>
            <w:bookmarkEnd w:id="4277"/>
            <w:bookmarkEnd w:id="4276"/>
            <w:r w:rsidRPr="007F7E2B">
              <w:rPr>
                <w:rFonts w:ascii="Arial" w:eastAsia="Arial" w:hAnsi="Arial" w:cs="Arial"/>
              </w:rPr>
              <w:t xml:space="preserve"> </w:t>
            </w:r>
          </w:ins>
        </w:p>
        <w:p w14:paraId="39DF2622" w14:textId="77777777" w:rsidR="00DA40CE" w:rsidRPr="007F7E2B" w:rsidRDefault="00DA40CE">
          <w:pPr>
            <w:pStyle w:val="TOC1"/>
            <w:tabs>
              <w:tab w:val="right" w:leader="dot" w:pos="9353"/>
            </w:tabs>
            <w:rPr>
              <w:ins w:id="4282" w:author="V2" w:date="2025-04-14T14:19:00Z" w16du:dateUtc="2025-04-14T19:19:00Z"/>
            </w:rPr>
          </w:pPr>
          <w:ins w:id="4283" w:author="V2" w:date="2025-04-14T14:19:00Z" w16du:dateUtc="2025-04-14T19:19:00Z">
            <w:r w:rsidRPr="007F7E2B">
              <w:fldChar w:fldCharType="begin"/>
            </w:r>
            <w:r w:rsidRPr="007F7E2B">
              <w:instrText xml:space="preserve"> TOC \o "1-1" \h \z \u </w:instrText>
            </w:r>
            <w:r w:rsidRPr="007F7E2B">
              <w:fldChar w:fldCharType="separate"/>
            </w:r>
            <w:r>
              <w:fldChar w:fldCharType="begin"/>
            </w:r>
            <w:r>
              <w:instrText>HYPERLINK \l "_Toc14892" \h</w:instrText>
            </w:r>
            <w:r>
              <w:fldChar w:fldCharType="separate"/>
            </w:r>
            <w:r w:rsidRPr="007F7E2B">
              <w:t>1</w:t>
            </w:r>
            <w:r w:rsidRPr="007F7E2B">
              <w:rPr>
                <w:rFonts w:ascii="Calibri" w:hAnsi="Calibri"/>
                <w:sz w:val="22"/>
              </w:rPr>
              <w:t xml:space="preserve">  </w:t>
            </w:r>
            <w:r w:rsidRPr="007F7E2B">
              <w:t>SOURCES</w:t>
            </w:r>
            <w:r w:rsidRPr="007F7E2B">
              <w:tab/>
            </w:r>
            <w:r w:rsidRPr="007F7E2B">
              <w:fldChar w:fldCharType="begin"/>
            </w:r>
            <w:r w:rsidRPr="007F7E2B">
              <w:instrText>PAGEREF _Toc14892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40C6BA1F" w14:textId="77777777" w:rsidR="00DA40CE" w:rsidRPr="007F7E2B" w:rsidRDefault="00DA40CE">
          <w:pPr>
            <w:pStyle w:val="TOC1"/>
            <w:tabs>
              <w:tab w:val="right" w:leader="dot" w:pos="9353"/>
            </w:tabs>
            <w:rPr>
              <w:ins w:id="4284" w:author="V2" w:date="2025-04-14T14:19:00Z" w16du:dateUtc="2025-04-14T19:19:00Z"/>
            </w:rPr>
          </w:pPr>
          <w:ins w:id="4285" w:author="V2" w:date="2025-04-14T14:19:00Z" w16du:dateUtc="2025-04-14T19:19:00Z">
            <w:r>
              <w:fldChar w:fldCharType="begin"/>
            </w:r>
            <w:r>
              <w:instrText>HYPERLINK \l "_Toc14893" \h</w:instrText>
            </w:r>
            <w:r>
              <w:fldChar w:fldCharType="separate"/>
            </w:r>
            <w:r w:rsidRPr="007F7E2B">
              <w:t>2</w:t>
            </w:r>
            <w:r w:rsidRPr="007F7E2B">
              <w:rPr>
                <w:rFonts w:ascii="Calibri" w:hAnsi="Calibri"/>
                <w:sz w:val="22"/>
              </w:rPr>
              <w:t xml:space="preserve">  </w:t>
            </w:r>
            <w:r w:rsidRPr="007F7E2B">
              <w:t>SUMMARY DESCRIPTION OF THE MODULE</w:t>
            </w:r>
            <w:r w:rsidRPr="007F7E2B">
              <w:tab/>
            </w:r>
            <w:r w:rsidRPr="007F7E2B">
              <w:fldChar w:fldCharType="begin"/>
            </w:r>
            <w:r w:rsidRPr="007F7E2B">
              <w:instrText>PAGEREF _Toc14893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22DF13F3" w14:textId="77777777" w:rsidR="00DA40CE" w:rsidRPr="007F7E2B" w:rsidRDefault="00DA40CE">
          <w:pPr>
            <w:pStyle w:val="TOC1"/>
            <w:tabs>
              <w:tab w:val="right" w:leader="dot" w:pos="9353"/>
            </w:tabs>
            <w:rPr>
              <w:ins w:id="4286" w:author="V2" w:date="2025-04-14T14:19:00Z" w16du:dateUtc="2025-04-14T19:19:00Z"/>
            </w:rPr>
          </w:pPr>
          <w:ins w:id="4287" w:author="V2" w:date="2025-04-14T14:19:00Z" w16du:dateUtc="2025-04-14T19:19:00Z">
            <w:r>
              <w:fldChar w:fldCharType="begin"/>
            </w:r>
            <w:r>
              <w:instrText>HYPERLINK \l "_Toc14894" \h</w:instrText>
            </w:r>
            <w:r>
              <w:fldChar w:fldCharType="separate"/>
            </w:r>
            <w:r w:rsidRPr="007F7E2B">
              <w:t>3</w:t>
            </w:r>
            <w:r w:rsidRPr="007F7E2B">
              <w:rPr>
                <w:rFonts w:ascii="Calibri" w:hAnsi="Calibri"/>
                <w:sz w:val="22"/>
              </w:rPr>
              <w:t xml:space="preserve">  </w:t>
            </w:r>
            <w:r w:rsidRPr="007F7E2B">
              <w:t>DEFINITIONS</w:t>
            </w:r>
            <w:r w:rsidRPr="007F7E2B">
              <w:tab/>
            </w:r>
            <w:r w:rsidRPr="007F7E2B">
              <w:fldChar w:fldCharType="begin"/>
            </w:r>
            <w:r w:rsidRPr="007F7E2B">
              <w:instrText>PAGEREF _Toc14894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630D1F33" w14:textId="77777777" w:rsidR="00DA40CE" w:rsidRPr="007F7E2B" w:rsidRDefault="00DA40CE">
          <w:pPr>
            <w:pStyle w:val="TOC1"/>
            <w:tabs>
              <w:tab w:val="right" w:leader="dot" w:pos="9353"/>
            </w:tabs>
            <w:rPr>
              <w:ins w:id="4288" w:author="V2" w:date="2025-04-14T14:19:00Z" w16du:dateUtc="2025-04-14T19:19:00Z"/>
            </w:rPr>
          </w:pPr>
          <w:ins w:id="4289" w:author="V2" w:date="2025-04-14T14:19:00Z" w16du:dateUtc="2025-04-14T19:19:00Z">
            <w:r>
              <w:fldChar w:fldCharType="begin"/>
            </w:r>
            <w:r>
              <w:instrText>HYPERLINK \l "_Toc14895" \h</w:instrText>
            </w:r>
            <w:r>
              <w:fldChar w:fldCharType="separate"/>
            </w:r>
            <w:r w:rsidRPr="007F7E2B">
              <w:t>4</w:t>
            </w:r>
            <w:r w:rsidRPr="007F7E2B">
              <w:rPr>
                <w:rFonts w:ascii="Calibri" w:hAnsi="Calibri"/>
                <w:sz w:val="22"/>
              </w:rPr>
              <w:t xml:space="preserve">  </w:t>
            </w:r>
            <w:r w:rsidRPr="007F7E2B">
              <w:t>APPLICABILITY CONDITIONS</w:t>
            </w:r>
            <w:r w:rsidRPr="007F7E2B">
              <w:tab/>
            </w:r>
            <w:r w:rsidRPr="007F7E2B">
              <w:fldChar w:fldCharType="begin"/>
            </w:r>
            <w:r w:rsidRPr="007F7E2B">
              <w:instrText>PAGEREF _Toc14895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0972E423" w14:textId="77777777" w:rsidR="00DA40CE" w:rsidRPr="007F7E2B" w:rsidRDefault="00DA40CE">
          <w:pPr>
            <w:pStyle w:val="TOC1"/>
            <w:tabs>
              <w:tab w:val="right" w:leader="dot" w:pos="9353"/>
            </w:tabs>
            <w:rPr>
              <w:ins w:id="4290" w:author="V2" w:date="2025-04-14T14:19:00Z" w16du:dateUtc="2025-04-14T19:19:00Z"/>
            </w:rPr>
          </w:pPr>
          <w:ins w:id="4291" w:author="V2" w:date="2025-04-14T14:19:00Z" w16du:dateUtc="2025-04-14T19:19:00Z">
            <w:r>
              <w:fldChar w:fldCharType="begin"/>
            </w:r>
            <w:r>
              <w:instrText>HYPERLINK \l "_Toc14896" \h</w:instrText>
            </w:r>
            <w:r>
              <w:fldChar w:fldCharType="separate"/>
            </w:r>
            <w:r w:rsidRPr="007F7E2B">
              <w:t>5</w:t>
            </w:r>
            <w:r w:rsidRPr="007F7E2B">
              <w:rPr>
                <w:rFonts w:ascii="Calibri" w:hAnsi="Calibri"/>
                <w:sz w:val="22"/>
              </w:rPr>
              <w:t xml:space="preserve">  </w:t>
            </w:r>
            <w:r w:rsidRPr="007F7E2B">
              <w:t>PROCEDURES</w:t>
            </w:r>
            <w:r w:rsidRPr="007F7E2B">
              <w:tab/>
            </w:r>
            <w:r w:rsidRPr="007F7E2B">
              <w:fldChar w:fldCharType="begin"/>
            </w:r>
            <w:r w:rsidRPr="007F7E2B">
              <w:instrText>PAGEREF _Toc14896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17A6C8D1" w14:textId="77777777" w:rsidR="00DA40CE" w:rsidRPr="007F7E2B" w:rsidRDefault="00DA40CE">
          <w:pPr>
            <w:pStyle w:val="TOC1"/>
            <w:tabs>
              <w:tab w:val="right" w:leader="dot" w:pos="9353"/>
            </w:tabs>
            <w:rPr>
              <w:ins w:id="4292" w:author="V2" w:date="2025-04-14T14:19:00Z" w16du:dateUtc="2025-04-14T19:19:00Z"/>
            </w:rPr>
          </w:pPr>
          <w:ins w:id="4293" w:author="V2" w:date="2025-04-14T14:19:00Z" w16du:dateUtc="2025-04-14T19:19:00Z">
            <w:r>
              <w:fldChar w:fldCharType="begin"/>
            </w:r>
            <w:r>
              <w:instrText>HYPERLINK \l "_Toc14897" \h</w:instrText>
            </w:r>
            <w:r>
              <w:fldChar w:fldCharType="separate"/>
            </w:r>
            <w:r w:rsidRPr="007F7E2B">
              <w:t>6</w:t>
            </w:r>
            <w:r w:rsidRPr="007F7E2B">
              <w:rPr>
                <w:rFonts w:ascii="Calibri" w:hAnsi="Calibri"/>
                <w:sz w:val="22"/>
              </w:rPr>
              <w:t xml:space="preserve">  </w:t>
            </w:r>
            <w:r w:rsidRPr="007F7E2B">
              <w:t>PARAMETERS</w:t>
            </w:r>
            <w:r w:rsidRPr="007F7E2B">
              <w:tab/>
            </w:r>
            <w:r w:rsidRPr="007F7E2B">
              <w:fldChar w:fldCharType="begin"/>
            </w:r>
            <w:r w:rsidRPr="007F7E2B">
              <w:instrText>PAGEREF _Toc14897 \h</w:instrText>
            </w:r>
            <w:r w:rsidRPr="007F7E2B">
              <w:fldChar w:fldCharType="separate"/>
            </w:r>
            <w:r w:rsidRPr="007F7E2B">
              <w:rPr>
                <w:rFonts w:ascii="Arial" w:eastAsia="Arial" w:hAnsi="Arial" w:cs="Arial"/>
                <w:color w:val="000000"/>
                <w:sz w:val="20"/>
              </w:rPr>
              <w:t xml:space="preserve">10 </w:t>
            </w:r>
            <w:r w:rsidRPr="007F7E2B">
              <w:fldChar w:fldCharType="end"/>
            </w:r>
            <w:r>
              <w:fldChar w:fldCharType="end"/>
            </w:r>
          </w:ins>
        </w:p>
        <w:p w14:paraId="7472B2F1" w14:textId="77777777" w:rsidR="00DA40CE" w:rsidRPr="007F7E2B" w:rsidRDefault="00DA40CE">
          <w:pPr>
            <w:pStyle w:val="TOC1"/>
            <w:tabs>
              <w:tab w:val="right" w:leader="dot" w:pos="9353"/>
            </w:tabs>
            <w:rPr>
              <w:ins w:id="4294" w:author="V2" w:date="2025-04-14T14:19:00Z" w16du:dateUtc="2025-04-14T19:19:00Z"/>
            </w:rPr>
          </w:pPr>
          <w:ins w:id="4295" w:author="V2" w:date="2025-04-14T14:19:00Z" w16du:dateUtc="2025-04-14T19:19:00Z">
            <w:r>
              <w:fldChar w:fldCharType="begin"/>
            </w:r>
            <w:r>
              <w:instrText>HYPERLINK \l "_Toc14898" \h</w:instrText>
            </w:r>
            <w:r>
              <w:fldChar w:fldCharType="separate"/>
            </w:r>
            <w:r w:rsidRPr="007F7E2B">
              <w:t>7</w:t>
            </w:r>
            <w:r w:rsidRPr="007F7E2B">
              <w:rPr>
                <w:rFonts w:ascii="Calibri" w:hAnsi="Calibri"/>
                <w:sz w:val="22"/>
              </w:rPr>
              <w:t xml:space="preserve">  </w:t>
            </w:r>
            <w:r w:rsidRPr="007F7E2B">
              <w:t>REFERENCES AND OTHER INFORMATION</w:t>
            </w:r>
            <w:r w:rsidRPr="007F7E2B">
              <w:tab/>
            </w:r>
            <w:r w:rsidRPr="007F7E2B">
              <w:fldChar w:fldCharType="begin"/>
            </w:r>
            <w:r w:rsidRPr="007F7E2B">
              <w:instrText>PAGEREF _Toc14898 \h</w:instrText>
            </w:r>
            <w:r w:rsidRPr="007F7E2B">
              <w:fldChar w:fldCharType="separate"/>
            </w:r>
            <w:r w:rsidRPr="007F7E2B">
              <w:rPr>
                <w:rFonts w:ascii="Arial" w:eastAsia="Arial" w:hAnsi="Arial" w:cs="Arial"/>
                <w:color w:val="000000"/>
                <w:sz w:val="20"/>
              </w:rPr>
              <w:t xml:space="preserve">10 </w:t>
            </w:r>
            <w:r w:rsidRPr="007F7E2B">
              <w:fldChar w:fldCharType="end"/>
            </w:r>
            <w:r>
              <w:fldChar w:fldCharType="end"/>
            </w:r>
          </w:ins>
        </w:p>
        <w:p w14:paraId="6F47D084" w14:textId="75A94F41" w:rsidR="00DA40CE" w:rsidRPr="007F7E2B" w:rsidRDefault="00DA40CE">
          <w:pPr>
            <w:rPr>
              <w:ins w:id="4296" w:author="V2" w:date="2025-04-14T14:19:00Z" w16du:dateUtc="2025-04-14T19:19:00Z"/>
            </w:rPr>
          </w:pPr>
          <w:ins w:id="4297" w:author="V2" w:date="2025-04-14T14:19:00Z" w16du:dateUtc="2025-04-14T19:19:00Z">
            <w:r w:rsidRPr="007F7E2B">
              <w:fldChar w:fldCharType="end"/>
            </w:r>
          </w:ins>
        </w:p>
      </w:sdtContent>
    </w:sdt>
    <w:p w14:paraId="311759A8" w14:textId="77777777" w:rsidR="00DA40CE" w:rsidRPr="007F7E2B" w:rsidRDefault="00DA40CE">
      <w:pPr>
        <w:spacing w:line="259" w:lineRule="auto"/>
        <w:rPr>
          <w:ins w:id="4298" w:author="V2" w:date="2025-04-14T14:19:00Z" w16du:dateUtc="2025-04-14T19:19:00Z"/>
        </w:rPr>
      </w:pPr>
      <w:ins w:id="4299" w:author="V2" w:date="2025-04-14T14:19:00Z" w16du:dateUtc="2025-04-14T19:19:00Z">
        <w:r w:rsidRPr="007F7E2B">
          <w:t xml:space="preserve"> </w:t>
        </w:r>
        <w:r w:rsidRPr="007F7E2B">
          <w:br w:type="page"/>
        </w:r>
      </w:ins>
    </w:p>
    <w:p w14:paraId="67D745B0" w14:textId="77777777" w:rsidR="00DA40CE" w:rsidRPr="007F7E2B" w:rsidRDefault="00DA40CE">
      <w:pPr>
        <w:pStyle w:val="Heading1"/>
        <w:tabs>
          <w:tab w:val="center" w:pos="1264"/>
        </w:tabs>
        <w:ind w:left="-15"/>
        <w:rPr>
          <w:ins w:id="4300" w:author="V2" w:date="2025-04-14T14:19:00Z" w16du:dateUtc="2025-04-14T19:19:00Z"/>
        </w:rPr>
      </w:pPr>
      <w:bookmarkStart w:id="4301" w:name="_Toc174615955"/>
      <w:bookmarkStart w:id="4302" w:name="_Toc174616371"/>
      <w:bookmarkStart w:id="4303" w:name="_Toc180594096"/>
      <w:bookmarkStart w:id="4304" w:name="_Toc180594503"/>
      <w:bookmarkStart w:id="4305" w:name="_Toc14892"/>
      <w:ins w:id="4306" w:author="V2" w:date="2025-04-14T14:19:00Z" w16du:dateUtc="2025-04-14T19:19:00Z">
        <w:r w:rsidRPr="007F7E2B">
          <w:t>1</w:t>
        </w:r>
        <w:r w:rsidRPr="007F7E2B">
          <w:rPr>
            <w:rFonts w:ascii="Arial" w:eastAsia="Arial" w:hAnsi="Arial" w:cs="Arial"/>
          </w:rPr>
          <w:t xml:space="preserve"> </w:t>
        </w:r>
        <w:r w:rsidRPr="007F7E2B">
          <w:rPr>
            <w:rFonts w:ascii="Arial" w:eastAsia="Arial" w:hAnsi="Arial" w:cs="Arial"/>
          </w:rPr>
          <w:tab/>
        </w:r>
        <w:r w:rsidRPr="007F7E2B">
          <w:t>SOURCES</w:t>
        </w:r>
        <w:bookmarkEnd w:id="4301"/>
        <w:bookmarkEnd w:id="4302"/>
        <w:bookmarkEnd w:id="4303"/>
        <w:bookmarkEnd w:id="4304"/>
        <w:r w:rsidRPr="007F7E2B">
          <w:t xml:space="preserve"> </w:t>
        </w:r>
        <w:bookmarkEnd w:id="4305"/>
      </w:ins>
    </w:p>
    <w:p w14:paraId="489971F7" w14:textId="77777777" w:rsidR="00DA40CE" w:rsidRPr="007F7E2B" w:rsidRDefault="00DA40CE">
      <w:pPr>
        <w:spacing w:after="259"/>
        <w:ind w:left="-5"/>
        <w:rPr>
          <w:ins w:id="4307" w:author="V2" w:date="2025-04-14T14:19:00Z" w16du:dateUtc="2025-04-14T19:19:00Z"/>
        </w:rPr>
      </w:pPr>
      <w:ins w:id="4308" w:author="V2" w:date="2025-04-14T14:19:00Z" w16du:dateUtc="2025-04-14T19:19:00Z">
        <w:r w:rsidRPr="007F7E2B">
          <w:t xml:space="preserve">None </w:t>
        </w:r>
      </w:ins>
    </w:p>
    <w:p w14:paraId="41B5E254" w14:textId="77777777" w:rsidR="00DA40CE" w:rsidRPr="007F7E2B" w:rsidRDefault="00DA40CE">
      <w:pPr>
        <w:pStyle w:val="Heading1"/>
        <w:tabs>
          <w:tab w:val="center" w:pos="3013"/>
        </w:tabs>
        <w:ind w:left="-15"/>
        <w:rPr>
          <w:ins w:id="4309" w:author="V2" w:date="2025-04-14T14:19:00Z" w16du:dateUtc="2025-04-14T19:19:00Z"/>
        </w:rPr>
      </w:pPr>
      <w:bookmarkStart w:id="4310" w:name="_Toc174615956"/>
      <w:bookmarkStart w:id="4311" w:name="_Toc174616372"/>
      <w:bookmarkStart w:id="4312" w:name="_Toc180594097"/>
      <w:bookmarkStart w:id="4313" w:name="_Toc180594504"/>
      <w:bookmarkStart w:id="4314" w:name="_Toc14893"/>
      <w:ins w:id="4315" w:author="V2" w:date="2025-04-14T14:19:00Z" w16du:dateUtc="2025-04-14T19:19:00Z">
        <w:r w:rsidRPr="007F7E2B">
          <w:t>2</w:t>
        </w:r>
        <w:r w:rsidRPr="007F7E2B">
          <w:rPr>
            <w:rFonts w:ascii="Arial" w:eastAsia="Arial" w:hAnsi="Arial" w:cs="Arial"/>
          </w:rPr>
          <w:t xml:space="preserve"> </w:t>
        </w:r>
        <w:r w:rsidRPr="007F7E2B">
          <w:rPr>
            <w:rFonts w:ascii="Arial" w:eastAsia="Arial" w:hAnsi="Arial" w:cs="Arial"/>
          </w:rPr>
          <w:tab/>
        </w:r>
        <w:r w:rsidRPr="007F7E2B">
          <w:t>SUMMARY DESCRIPTION OF THE MODULE</w:t>
        </w:r>
        <w:bookmarkEnd w:id="4310"/>
        <w:bookmarkEnd w:id="4311"/>
        <w:bookmarkEnd w:id="4312"/>
        <w:bookmarkEnd w:id="4313"/>
        <w:r w:rsidRPr="007F7E2B">
          <w:t xml:space="preserve"> </w:t>
        </w:r>
        <w:bookmarkEnd w:id="4314"/>
      </w:ins>
    </w:p>
    <w:p w14:paraId="79B882EF" w14:textId="77777777" w:rsidR="00DA40CE" w:rsidRPr="007F7E2B" w:rsidRDefault="00DA40CE">
      <w:pPr>
        <w:spacing w:after="259"/>
        <w:ind w:left="-5"/>
        <w:rPr>
          <w:ins w:id="4316" w:author="V2" w:date="2025-04-14T14:19:00Z" w16du:dateUtc="2025-04-14T19:19:00Z"/>
        </w:rPr>
      </w:pPr>
      <w:ins w:id="4317" w:author="V2" w:date="2025-04-14T14:19:00Z" w16du:dateUtc="2025-04-14T19:19:00Z">
        <w:r w:rsidRPr="007F7E2B">
          <w:t xml:space="preserve">The module provides the methods to be used to divide the project area or other areas into discrete strata, based on the delineation of areas within which the value of a chosen variable </w:t>
        </w:r>
        <w:r w:rsidRPr="007F7E2B">
          <w:rPr>
            <w:rFonts w:ascii="Arial" w:eastAsia="Arial" w:hAnsi="Arial" w:cs="Arial"/>
            <w:i/>
          </w:rPr>
          <w:t>X</w:t>
        </w:r>
        <w:r w:rsidRPr="007F7E2B">
          <w:t xml:space="preserve"> is reasonably homogenous. Depending on the nature of the variable, and the time span of interest, homogeneity may be stated in terms of current values of </w:t>
        </w:r>
        <w:r w:rsidRPr="007F7E2B">
          <w:rPr>
            <w:rFonts w:ascii="Arial" w:eastAsia="Arial" w:hAnsi="Arial" w:cs="Arial"/>
            <w:i/>
          </w:rPr>
          <w:t>X</w:t>
        </w:r>
        <w:r w:rsidRPr="007F7E2B">
          <w:t xml:space="preserve"> only, or may include processes leading to changes in </w:t>
        </w:r>
        <w:r w:rsidRPr="007F7E2B">
          <w:rPr>
            <w:rFonts w:ascii="Arial" w:eastAsia="Arial" w:hAnsi="Arial" w:cs="Arial"/>
            <w:i/>
          </w:rPr>
          <w:t>X</w:t>
        </w:r>
        <w:r w:rsidRPr="007F7E2B">
          <w:t xml:space="preserve"> over time. </w:t>
        </w:r>
      </w:ins>
    </w:p>
    <w:p w14:paraId="36840389" w14:textId="77777777" w:rsidR="00DA40CE" w:rsidRPr="007F7E2B" w:rsidRDefault="00DA40CE">
      <w:pPr>
        <w:pStyle w:val="Heading1"/>
        <w:tabs>
          <w:tab w:val="center" w:pos="1417"/>
        </w:tabs>
        <w:ind w:left="-15"/>
        <w:rPr>
          <w:ins w:id="4318" w:author="V2" w:date="2025-04-14T14:19:00Z" w16du:dateUtc="2025-04-14T19:19:00Z"/>
        </w:rPr>
      </w:pPr>
      <w:bookmarkStart w:id="4319" w:name="_Toc174615957"/>
      <w:bookmarkStart w:id="4320" w:name="_Toc174616373"/>
      <w:bookmarkStart w:id="4321" w:name="_Toc180594098"/>
      <w:bookmarkStart w:id="4322" w:name="_Toc180594505"/>
      <w:bookmarkStart w:id="4323" w:name="_Toc14894"/>
      <w:ins w:id="4324" w:author="V2" w:date="2025-04-14T14:19:00Z" w16du:dateUtc="2025-04-14T19:19:00Z">
        <w:r w:rsidRPr="007F7E2B">
          <w:t>3</w:t>
        </w:r>
        <w:r w:rsidRPr="007F7E2B">
          <w:rPr>
            <w:rFonts w:ascii="Arial" w:eastAsia="Arial" w:hAnsi="Arial" w:cs="Arial"/>
          </w:rPr>
          <w:t xml:space="preserve"> </w:t>
        </w:r>
        <w:r w:rsidRPr="007F7E2B">
          <w:rPr>
            <w:rFonts w:ascii="Arial" w:eastAsia="Arial" w:hAnsi="Arial" w:cs="Arial"/>
          </w:rPr>
          <w:tab/>
        </w:r>
        <w:r w:rsidRPr="007F7E2B">
          <w:t>DEFINITIONS</w:t>
        </w:r>
        <w:bookmarkEnd w:id="4319"/>
        <w:bookmarkEnd w:id="4320"/>
        <w:bookmarkEnd w:id="4321"/>
        <w:bookmarkEnd w:id="4322"/>
        <w:r w:rsidRPr="007F7E2B">
          <w:t xml:space="preserve"> </w:t>
        </w:r>
        <w:bookmarkEnd w:id="4323"/>
      </w:ins>
    </w:p>
    <w:p w14:paraId="01886A3A" w14:textId="77777777" w:rsidR="00DA40CE" w:rsidRPr="007F7E2B" w:rsidRDefault="00DA40CE">
      <w:pPr>
        <w:tabs>
          <w:tab w:val="right" w:pos="9353"/>
        </w:tabs>
        <w:spacing w:after="16"/>
        <w:ind w:left="-15"/>
        <w:rPr>
          <w:ins w:id="4325" w:author="V2" w:date="2025-04-14T14:19:00Z" w16du:dateUtc="2025-04-14T19:19:00Z"/>
        </w:rPr>
      </w:pPr>
      <w:ins w:id="4326" w:author="V2" w:date="2025-04-14T14:19:00Z" w16du:dateUtc="2025-04-14T19:19:00Z">
        <w:r w:rsidRPr="007F7E2B">
          <w:rPr>
            <w:rFonts w:ascii="Arial" w:eastAsia="Arial" w:hAnsi="Arial" w:cs="Arial"/>
            <w:b/>
          </w:rPr>
          <w:t xml:space="preserve">Project Area: </w:t>
        </w:r>
        <w:r w:rsidRPr="007F7E2B">
          <w:rPr>
            <w:rFonts w:ascii="Arial" w:eastAsia="Arial" w:hAnsi="Arial" w:cs="Arial"/>
            <w:b/>
          </w:rPr>
          <w:tab/>
        </w:r>
        <w:r w:rsidRPr="007F7E2B">
          <w:t xml:space="preserve">The area or areas of land on which the project proponent will undertake the </w:t>
        </w:r>
      </w:ins>
    </w:p>
    <w:p w14:paraId="695FE32C" w14:textId="77777777" w:rsidR="00DA40CE" w:rsidRPr="007F7E2B" w:rsidRDefault="00DA40CE">
      <w:pPr>
        <w:ind w:left="2639"/>
        <w:rPr>
          <w:ins w:id="4327" w:author="V2" w:date="2025-04-14T14:19:00Z" w16du:dateUtc="2025-04-14T19:19:00Z"/>
        </w:rPr>
      </w:pPr>
      <w:ins w:id="4328" w:author="V2" w:date="2025-04-14T14:19:00Z" w16du:dateUtc="2025-04-14T19:19:00Z">
        <w:r w:rsidRPr="007F7E2B">
          <w:t xml:space="preserve">project activities. </w:t>
        </w:r>
      </w:ins>
    </w:p>
    <w:p w14:paraId="1E9B005B" w14:textId="77777777" w:rsidR="00DA40CE" w:rsidRPr="007F7E2B" w:rsidRDefault="00DA40CE">
      <w:pPr>
        <w:spacing w:after="259"/>
        <w:ind w:left="2614" w:hanging="2629"/>
        <w:rPr>
          <w:ins w:id="4329" w:author="V2" w:date="2025-04-14T14:19:00Z" w16du:dateUtc="2025-04-14T19:19:00Z"/>
        </w:rPr>
      </w:pPr>
      <w:ins w:id="4330" w:author="V2" w:date="2025-04-14T14:19:00Z" w16du:dateUtc="2025-04-14T19:19:00Z">
        <w:r w:rsidRPr="007F7E2B">
          <w:rPr>
            <w:rFonts w:ascii="Arial" w:eastAsia="Arial" w:hAnsi="Arial" w:cs="Arial"/>
            <w:b/>
          </w:rPr>
          <w:t xml:space="preserve">Stratum (plural strata): </w:t>
        </w:r>
        <w:r w:rsidRPr="007F7E2B">
          <w:rPr>
            <w:rFonts w:ascii="Arial" w:eastAsia="Arial" w:hAnsi="Arial" w:cs="Arial"/>
            <w:b/>
          </w:rPr>
          <w:tab/>
        </w:r>
        <w:r w:rsidRPr="007F7E2B">
          <w:t xml:space="preserve">An area of land within which the value of a variable, and the processes leading to change in that variable, are relatively homogenous. </w:t>
        </w:r>
      </w:ins>
    </w:p>
    <w:p w14:paraId="3B695B2E" w14:textId="77777777" w:rsidR="00DA40CE" w:rsidRPr="007F7E2B" w:rsidRDefault="00DA40CE">
      <w:pPr>
        <w:pStyle w:val="Heading1"/>
        <w:tabs>
          <w:tab w:val="center" w:pos="2273"/>
        </w:tabs>
        <w:ind w:left="-15"/>
        <w:rPr>
          <w:ins w:id="4331" w:author="V2" w:date="2025-04-14T14:19:00Z" w16du:dateUtc="2025-04-14T19:19:00Z"/>
        </w:rPr>
      </w:pPr>
      <w:bookmarkStart w:id="4332" w:name="_Toc174615958"/>
      <w:bookmarkStart w:id="4333" w:name="_Toc174616374"/>
      <w:bookmarkStart w:id="4334" w:name="_Toc180594099"/>
      <w:bookmarkStart w:id="4335" w:name="_Toc180594506"/>
      <w:bookmarkStart w:id="4336" w:name="_Toc14895"/>
      <w:ins w:id="4337" w:author="V2" w:date="2025-04-14T14:19:00Z" w16du:dateUtc="2025-04-14T19:19:00Z">
        <w:r w:rsidRPr="007F7E2B">
          <w:t>4</w:t>
        </w:r>
        <w:r w:rsidRPr="007F7E2B">
          <w:rPr>
            <w:rFonts w:ascii="Arial" w:eastAsia="Arial" w:hAnsi="Arial" w:cs="Arial"/>
          </w:rPr>
          <w:t xml:space="preserve"> </w:t>
        </w:r>
        <w:r w:rsidRPr="007F7E2B">
          <w:rPr>
            <w:rFonts w:ascii="Arial" w:eastAsia="Arial" w:hAnsi="Arial" w:cs="Arial"/>
          </w:rPr>
          <w:tab/>
        </w:r>
        <w:r w:rsidRPr="007F7E2B">
          <w:t>APPLICABILITY CONDITIONS</w:t>
        </w:r>
        <w:bookmarkEnd w:id="4332"/>
        <w:bookmarkEnd w:id="4333"/>
        <w:bookmarkEnd w:id="4334"/>
        <w:bookmarkEnd w:id="4335"/>
        <w:r w:rsidRPr="007F7E2B">
          <w:t xml:space="preserve"> </w:t>
        </w:r>
        <w:bookmarkEnd w:id="4336"/>
      </w:ins>
    </w:p>
    <w:p w14:paraId="53DBCF6C" w14:textId="77777777" w:rsidR="00DA40CE" w:rsidRPr="007F7E2B" w:rsidRDefault="00DA40CE">
      <w:pPr>
        <w:spacing w:after="256"/>
        <w:ind w:left="-5"/>
        <w:rPr>
          <w:ins w:id="4338" w:author="V2" w:date="2025-04-14T14:19:00Z" w16du:dateUtc="2025-04-14T19:19:00Z"/>
        </w:rPr>
      </w:pPr>
      <w:ins w:id="4339" w:author="V2" w:date="2025-04-14T14:19:00Z" w16du:dateUtc="2025-04-14T19:19:00Z">
        <w:r w:rsidRPr="007F7E2B">
          <w:t xml:space="preserve">The module is applicable for use in any methodology or module referencing stratification for a variable </w:t>
        </w:r>
        <w:r w:rsidRPr="007F7E2B">
          <w:rPr>
            <w:rFonts w:ascii="Arial" w:eastAsia="Arial" w:hAnsi="Arial" w:cs="Arial"/>
            <w:i/>
          </w:rPr>
          <w:t>X</w:t>
        </w:r>
        <w:r w:rsidRPr="007F7E2B">
          <w:t xml:space="preserve"> which varies across the project area, reference region or other relevant land base.  </w:t>
        </w:r>
      </w:ins>
    </w:p>
    <w:p w14:paraId="32B148AA" w14:textId="77777777" w:rsidR="00DA40CE" w:rsidRPr="007F7E2B" w:rsidRDefault="00DA40CE">
      <w:pPr>
        <w:pStyle w:val="Heading1"/>
        <w:tabs>
          <w:tab w:val="center" w:pos="1495"/>
        </w:tabs>
        <w:ind w:left="-15"/>
        <w:rPr>
          <w:ins w:id="4340" w:author="V2" w:date="2025-04-14T14:19:00Z" w16du:dateUtc="2025-04-14T19:19:00Z"/>
        </w:rPr>
      </w:pPr>
      <w:bookmarkStart w:id="4341" w:name="_Toc174615959"/>
      <w:bookmarkStart w:id="4342" w:name="_Toc174616375"/>
      <w:bookmarkStart w:id="4343" w:name="_Toc180594100"/>
      <w:bookmarkStart w:id="4344" w:name="_Toc180594507"/>
      <w:bookmarkStart w:id="4345" w:name="_Toc14896"/>
      <w:ins w:id="4346" w:author="V2" w:date="2025-04-14T14:19:00Z" w16du:dateUtc="2025-04-14T19:19:00Z">
        <w:r w:rsidRPr="007F7E2B">
          <w:t>5</w:t>
        </w:r>
        <w:r w:rsidRPr="007F7E2B">
          <w:rPr>
            <w:rFonts w:ascii="Arial" w:eastAsia="Arial" w:hAnsi="Arial" w:cs="Arial"/>
          </w:rPr>
          <w:t xml:space="preserve"> </w:t>
        </w:r>
        <w:r w:rsidRPr="007F7E2B">
          <w:rPr>
            <w:rFonts w:ascii="Arial" w:eastAsia="Arial" w:hAnsi="Arial" w:cs="Arial"/>
          </w:rPr>
          <w:tab/>
        </w:r>
        <w:r w:rsidRPr="007F7E2B">
          <w:t>PROCEDURES</w:t>
        </w:r>
        <w:bookmarkEnd w:id="4341"/>
        <w:bookmarkEnd w:id="4342"/>
        <w:bookmarkEnd w:id="4343"/>
        <w:bookmarkEnd w:id="4344"/>
        <w:r w:rsidRPr="007F7E2B">
          <w:t xml:space="preserve"> </w:t>
        </w:r>
        <w:bookmarkEnd w:id="4345"/>
      </w:ins>
    </w:p>
    <w:p w14:paraId="563D60D9" w14:textId="77777777" w:rsidR="00DA40CE" w:rsidRPr="007F7E2B" w:rsidRDefault="00DA40CE">
      <w:pPr>
        <w:pStyle w:val="Heading3"/>
        <w:ind w:left="-5"/>
        <w:rPr>
          <w:ins w:id="4347" w:author="V2" w:date="2025-04-14T14:19:00Z" w16du:dateUtc="2025-04-14T19:19:00Z"/>
        </w:rPr>
      </w:pPr>
      <w:bookmarkStart w:id="4348" w:name="_Toc174615960"/>
      <w:bookmarkStart w:id="4349" w:name="_Toc174616376"/>
      <w:bookmarkStart w:id="4350" w:name="_Toc180594101"/>
      <w:bookmarkStart w:id="4351" w:name="_Toc180594508"/>
      <w:ins w:id="4352" w:author="V2" w:date="2025-04-14T14:19:00Z" w16du:dateUtc="2025-04-14T19:19:00Z">
        <w:r w:rsidRPr="007F7E2B">
          <w:t>Introduction</w:t>
        </w:r>
        <w:bookmarkEnd w:id="4348"/>
        <w:bookmarkEnd w:id="4349"/>
        <w:bookmarkEnd w:id="4350"/>
        <w:bookmarkEnd w:id="4351"/>
        <w:r w:rsidRPr="007F7E2B">
          <w:t xml:space="preserve"> </w:t>
        </w:r>
      </w:ins>
    </w:p>
    <w:p w14:paraId="0BB93C6D" w14:textId="77777777" w:rsidR="00DA40CE" w:rsidRPr="007F7E2B" w:rsidRDefault="00DA40CE">
      <w:pPr>
        <w:ind w:left="-5"/>
        <w:rPr>
          <w:ins w:id="4353" w:author="V2" w:date="2025-04-14T14:19:00Z" w16du:dateUtc="2025-04-14T19:19:00Z"/>
        </w:rPr>
      </w:pPr>
      <w:ins w:id="4354" w:author="V2" w:date="2025-04-14T14:19:00Z" w16du:dateUtc="2025-04-14T19:19:00Z">
        <w:r w:rsidRPr="007F7E2B">
          <w:t xml:space="preserve">Stratification is the process of dividing an area up into strata, based on variations in a specific variable </w:t>
        </w:r>
        <w:r w:rsidRPr="007F7E2B">
          <w:rPr>
            <w:rFonts w:ascii="Arial" w:eastAsia="Arial" w:hAnsi="Arial" w:cs="Arial"/>
            <w:i/>
          </w:rPr>
          <w:t xml:space="preserve">X.  X </w:t>
        </w:r>
        <w:r w:rsidRPr="007F7E2B">
          <w:t xml:space="preserve">is any variable whose value varies across the project area or another relevant area – for instance, </w:t>
        </w:r>
        <w:r w:rsidRPr="007F7E2B">
          <w:rPr>
            <w:rFonts w:ascii="Arial" w:eastAsia="Arial" w:hAnsi="Arial" w:cs="Arial"/>
            <w:i/>
          </w:rPr>
          <w:t>X</w:t>
        </w:r>
        <w:r w:rsidRPr="007F7E2B">
          <w:t xml:space="preserve"> may be a variable such as soil texture, soil carbon density, or amount of woody biomass per unit area. Areas are often </w:t>
        </w:r>
        <w:r w:rsidRPr="007F7E2B">
          <w:lastRenderedPageBreak/>
          <w:t xml:space="preserve">heterogeneous in terms of micro-climate, soil condition and vegetation cover and management history, leading to the requirement for stratification. Stratification can increase the accuracy of the measuring and monitoring in a cost-effective manner. Stratification of an area into relatively homogeneous units can either increase the measuring precision without increasing the cost unduly, or reduce the cost without reducing measuring precision because of the lower variance within each homogeneous unit.  </w:t>
        </w:r>
      </w:ins>
    </w:p>
    <w:p w14:paraId="5C4FE209" w14:textId="77777777" w:rsidR="00DA40CE" w:rsidRPr="007F7E2B" w:rsidRDefault="00DA40CE">
      <w:pPr>
        <w:spacing w:after="239"/>
        <w:ind w:left="-5"/>
        <w:rPr>
          <w:ins w:id="4355" w:author="V2" w:date="2025-04-14T14:19:00Z" w16du:dateUtc="2025-04-14T19:19:00Z"/>
        </w:rPr>
      </w:pPr>
      <w:ins w:id="4356" w:author="V2" w:date="2025-04-14T14:19:00Z" w16du:dateUtc="2025-04-14T19:19:00Z">
        <w:r w:rsidRPr="007F7E2B">
          <w:t xml:space="preserve">The project proponent should recognize that mistakes in stratification could lead to significant increases in the cost and complexity of preparing a project description, and/or undertaking sampling and monitoring. At the same time, over-stratification (breaking an area into too many strata based on very small differences in the value of the variable) could equally lead to increases in cost and project complexity. In general, while stratification usually draws on quantitative data, ultimately most stratification is based to some degree on qualitative and subjective judgments. For this reason, the project proponent must document the rationale for such judgments at each step of the process. </w:t>
        </w:r>
      </w:ins>
    </w:p>
    <w:p w14:paraId="7F9F5532" w14:textId="77777777" w:rsidR="00DA40CE" w:rsidRPr="007F7E2B" w:rsidRDefault="00DA40CE">
      <w:pPr>
        <w:spacing w:after="233"/>
        <w:ind w:left="-5"/>
        <w:rPr>
          <w:ins w:id="4357" w:author="V2" w:date="2025-04-14T14:19:00Z" w16du:dateUtc="2025-04-14T19:19:00Z"/>
        </w:rPr>
      </w:pPr>
      <w:ins w:id="4358" w:author="V2" w:date="2025-04-14T14:19:00Z" w16du:dateUtc="2025-04-14T19:19:00Z">
        <w:r w:rsidRPr="007F7E2B">
          <w:t xml:space="preserve">Stratification will often be undertaken both before and after sampling, with the first stratification (“prestratification”) serving to increase the efficiency and effectiveness of the field sampling. After the sampling is complete, the project proponent can choose to refine the stratification using the results from the sampling, providing a final stratification. </w:t>
        </w:r>
      </w:ins>
    </w:p>
    <w:p w14:paraId="1E946EE1" w14:textId="77777777" w:rsidR="00DA40CE" w:rsidRPr="007F7E2B" w:rsidRDefault="00DA40CE">
      <w:pPr>
        <w:ind w:left="-5"/>
        <w:rPr>
          <w:ins w:id="4359" w:author="V2" w:date="2025-04-14T14:19:00Z" w16du:dateUtc="2025-04-14T19:19:00Z"/>
        </w:rPr>
      </w:pPr>
      <w:ins w:id="4360" w:author="V2" w:date="2025-04-14T14:19:00Z" w16du:dateUtc="2025-04-14T19:19:00Z">
        <w:r w:rsidRPr="007F7E2B">
          <w:t xml:space="preserve">The required steps of stratification are as follows: </w:t>
        </w:r>
      </w:ins>
    </w:p>
    <w:p w14:paraId="3F6E7033" w14:textId="77777777" w:rsidR="00DA40CE" w:rsidRPr="007F7E2B" w:rsidRDefault="00DA40CE">
      <w:pPr>
        <w:pStyle w:val="Heading3"/>
        <w:ind w:left="-5"/>
        <w:rPr>
          <w:ins w:id="4361" w:author="V2" w:date="2025-04-14T14:19:00Z" w16du:dateUtc="2025-04-14T19:19:00Z"/>
        </w:rPr>
      </w:pPr>
      <w:bookmarkStart w:id="4362" w:name="_Toc174615961"/>
      <w:bookmarkStart w:id="4363" w:name="_Toc174616377"/>
      <w:bookmarkStart w:id="4364" w:name="_Toc180594102"/>
      <w:bookmarkStart w:id="4365" w:name="_Toc180594509"/>
      <w:ins w:id="4366" w:author="V2" w:date="2025-04-14T14:19:00Z" w16du:dateUtc="2025-04-14T19:19:00Z">
        <w:r w:rsidRPr="007F7E2B">
          <w:t xml:space="preserve">Step 1: Identification of the type of stratification variable </w:t>
        </w:r>
        <w:r w:rsidRPr="007F7E2B">
          <w:rPr>
            <w:rFonts w:ascii="Arial" w:eastAsia="Arial" w:hAnsi="Arial" w:cs="Arial"/>
            <w:i/>
          </w:rPr>
          <w:t>X</w:t>
        </w:r>
        <w:bookmarkEnd w:id="4362"/>
        <w:bookmarkEnd w:id="4363"/>
        <w:bookmarkEnd w:id="4364"/>
        <w:bookmarkEnd w:id="4365"/>
        <w:r w:rsidRPr="007F7E2B">
          <w:t xml:space="preserve"> </w:t>
        </w:r>
      </w:ins>
    </w:p>
    <w:p w14:paraId="0AD332CA" w14:textId="77777777" w:rsidR="00DA40CE" w:rsidRPr="007F7E2B" w:rsidRDefault="00DA40CE">
      <w:pPr>
        <w:ind w:left="-5"/>
        <w:rPr>
          <w:ins w:id="4367" w:author="V2" w:date="2025-04-14T14:19:00Z" w16du:dateUtc="2025-04-14T19:19:00Z"/>
        </w:rPr>
      </w:pPr>
      <w:ins w:id="4368" w:author="V2" w:date="2025-04-14T14:19:00Z" w16du:dateUtc="2025-04-14T19:19:00Z">
        <w:r w:rsidRPr="007F7E2B">
          <w:rPr>
            <w:rFonts w:ascii="Arial" w:eastAsia="Arial" w:hAnsi="Arial" w:cs="Arial"/>
            <w:b/>
          </w:rPr>
          <w:t>Goal</w:t>
        </w:r>
        <w:r w:rsidRPr="007F7E2B">
          <w:t>:</w:t>
        </w:r>
        <w:r w:rsidRPr="007F7E2B">
          <w:rPr>
            <w:rFonts w:ascii="Arial" w:eastAsia="Arial" w:hAnsi="Arial" w:cs="Arial"/>
            <w:b/>
          </w:rPr>
          <w:t xml:space="preserve"> </w:t>
        </w:r>
        <w:r w:rsidRPr="007F7E2B">
          <w:t>To</w:t>
        </w:r>
        <w:r w:rsidRPr="007F7E2B">
          <w:rPr>
            <w:rFonts w:ascii="Arial" w:eastAsia="Arial" w:hAnsi="Arial" w:cs="Arial"/>
            <w:b/>
          </w:rPr>
          <w:t xml:space="preserve"> </w:t>
        </w:r>
        <w:r w:rsidRPr="007F7E2B">
          <w:t xml:space="preserve">identify the type of stratification to be undertaken based on whether or not subsequent sampling will be required to determine values of </w:t>
        </w:r>
        <w:r w:rsidRPr="007F7E2B">
          <w:rPr>
            <w:rFonts w:ascii="Arial" w:eastAsia="Arial" w:hAnsi="Arial" w:cs="Arial"/>
            <w:i/>
          </w:rPr>
          <w:t>X</w:t>
        </w:r>
        <w:r w:rsidRPr="007F7E2B">
          <w:t xml:space="preserve"> across the project area. </w:t>
        </w:r>
      </w:ins>
    </w:p>
    <w:p w14:paraId="63503630" w14:textId="77777777" w:rsidR="00DA40CE" w:rsidRPr="007F7E2B" w:rsidRDefault="00DA40CE">
      <w:pPr>
        <w:ind w:left="-5"/>
        <w:rPr>
          <w:ins w:id="4369" w:author="V2" w:date="2025-04-14T14:19:00Z" w16du:dateUtc="2025-04-14T19:19:00Z"/>
        </w:rPr>
      </w:pPr>
      <w:ins w:id="4370" w:author="V2" w:date="2025-04-14T14:19:00Z" w16du:dateUtc="2025-04-14T19:19:00Z">
        <w:r w:rsidRPr="007F7E2B">
          <w:rPr>
            <w:rFonts w:ascii="Arial" w:eastAsia="Arial" w:hAnsi="Arial" w:cs="Arial"/>
            <w:b/>
          </w:rPr>
          <w:t>Output</w:t>
        </w:r>
        <w:r w:rsidRPr="007F7E2B">
          <w:t>:</w:t>
        </w:r>
        <w:r w:rsidRPr="007F7E2B">
          <w:rPr>
            <w:rFonts w:ascii="Arial" w:eastAsia="Arial" w:hAnsi="Arial" w:cs="Arial"/>
            <w:b/>
          </w:rPr>
          <w:t xml:space="preserve"> </w:t>
        </w:r>
        <w:r w:rsidRPr="007F7E2B">
          <w:t xml:space="preserve">Identification of the type of stratification to be undertaken, allowing the determination of the stratification methods to be used. </w:t>
        </w:r>
      </w:ins>
    </w:p>
    <w:p w14:paraId="173BC23B" w14:textId="77777777" w:rsidR="00DA40CE" w:rsidRPr="007F7E2B" w:rsidRDefault="00DA40CE">
      <w:pPr>
        <w:ind w:left="-5"/>
        <w:rPr>
          <w:ins w:id="4371" w:author="V2" w:date="2025-04-14T14:19:00Z" w16du:dateUtc="2025-04-14T19:19:00Z"/>
        </w:rPr>
      </w:pPr>
      <w:ins w:id="4372" w:author="V2" w:date="2025-04-14T14:19:00Z" w16du:dateUtc="2025-04-14T19:19:00Z">
        <w:r w:rsidRPr="007F7E2B">
          <w:rPr>
            <w:rFonts w:ascii="Arial" w:eastAsia="Arial" w:hAnsi="Arial" w:cs="Arial"/>
            <w:b/>
          </w:rPr>
          <w:t>Method</w:t>
        </w:r>
        <w:r w:rsidRPr="007F7E2B">
          <w:t>:</w:t>
        </w:r>
        <w:r w:rsidRPr="007F7E2B">
          <w:rPr>
            <w:rFonts w:ascii="Arial" w:eastAsia="Arial" w:hAnsi="Arial" w:cs="Arial"/>
            <w:b/>
          </w:rPr>
          <w:t xml:space="preserve"> </w:t>
        </w:r>
        <w:r w:rsidRPr="007F7E2B">
          <w:t xml:space="preserve">Classify the type of variable for which stratification is being undertaken. Three types of variables can occur: </w:t>
        </w:r>
      </w:ins>
    </w:p>
    <w:p w14:paraId="6A970F66" w14:textId="77777777" w:rsidR="00DA40CE" w:rsidRPr="007F7E2B" w:rsidRDefault="00DA40CE" w:rsidP="00964B29">
      <w:pPr>
        <w:numPr>
          <w:ilvl w:val="0"/>
          <w:numId w:val="17"/>
        </w:numPr>
        <w:spacing w:before="0" w:after="204" w:line="270" w:lineRule="auto"/>
        <w:ind w:hanging="360"/>
        <w:rPr>
          <w:ins w:id="4373" w:author="V2" w:date="2025-04-14T14:19:00Z" w16du:dateUtc="2025-04-14T19:19:00Z"/>
        </w:rPr>
      </w:pPr>
      <w:ins w:id="4374" w:author="V2" w:date="2025-04-14T14:19:00Z" w16du:dateUtc="2025-04-14T19:19:00Z">
        <w:r w:rsidRPr="007F7E2B">
          <w:t>Variables for which the distribution of the variable across the area</w:t>
        </w:r>
        <w:r w:rsidRPr="007F7E2B">
          <w:rPr>
            <w:rFonts w:ascii="Arial" w:eastAsia="Arial" w:hAnsi="Arial" w:cs="Arial"/>
            <w:i/>
          </w:rPr>
          <w:t xml:space="preserve"> </w:t>
        </w:r>
        <w:r w:rsidRPr="007F7E2B">
          <w:t xml:space="preserve">is known. For instance, existing surveys or remote sensing interpretation may have already quantified the variation in the population of trees across the area. </w:t>
        </w:r>
      </w:ins>
    </w:p>
    <w:p w14:paraId="40369E36" w14:textId="77777777" w:rsidR="00DA40CE" w:rsidRPr="007F7E2B" w:rsidRDefault="00DA40CE" w:rsidP="00964B29">
      <w:pPr>
        <w:numPr>
          <w:ilvl w:val="0"/>
          <w:numId w:val="17"/>
        </w:numPr>
        <w:spacing w:before="0" w:after="204" w:line="270" w:lineRule="auto"/>
        <w:ind w:hanging="360"/>
        <w:rPr>
          <w:ins w:id="4375" w:author="V2" w:date="2025-04-14T14:19:00Z" w16du:dateUtc="2025-04-14T19:19:00Z"/>
        </w:rPr>
      </w:pPr>
      <w:ins w:id="4376" w:author="V2" w:date="2025-04-14T14:19:00Z" w16du:dateUtc="2025-04-14T19:19:00Z">
        <w:r w:rsidRPr="007F7E2B">
          <w:t xml:space="preserve">Variables for which stratification has previously been carried out within the area, but where changes in stratification are believed to have occurred, or are projected to occur, based on history or planning. </w:t>
        </w:r>
      </w:ins>
    </w:p>
    <w:p w14:paraId="0A605583" w14:textId="77777777" w:rsidR="00DA40CE" w:rsidRPr="007F7E2B" w:rsidRDefault="00DA40CE" w:rsidP="00964B29">
      <w:pPr>
        <w:numPr>
          <w:ilvl w:val="0"/>
          <w:numId w:val="17"/>
        </w:numPr>
        <w:spacing w:before="0" w:after="204" w:line="270" w:lineRule="auto"/>
        <w:ind w:hanging="360"/>
        <w:rPr>
          <w:ins w:id="4377" w:author="V2" w:date="2025-04-14T14:19:00Z" w16du:dateUtc="2025-04-14T19:19:00Z"/>
        </w:rPr>
      </w:pPr>
      <w:ins w:id="4378" w:author="V2" w:date="2025-04-14T14:19:00Z" w16du:dateUtc="2025-04-14T19:19:00Z">
        <w:r w:rsidRPr="007F7E2B">
          <w:t xml:space="preserve">Variables for which the distribution of the variable across the area is not known. For instance there may be existing soil mapping, but the distribution of soil carbon across the site may not be known. </w:t>
        </w:r>
      </w:ins>
    </w:p>
    <w:p w14:paraId="2CBD388A" w14:textId="77777777" w:rsidR="00DA40CE" w:rsidRPr="007F7E2B" w:rsidRDefault="00DA40CE">
      <w:pPr>
        <w:pStyle w:val="Heading3"/>
        <w:ind w:left="705" w:hanging="720"/>
        <w:rPr>
          <w:ins w:id="4379" w:author="V2" w:date="2025-04-14T14:19:00Z" w16du:dateUtc="2025-04-14T19:19:00Z"/>
        </w:rPr>
      </w:pPr>
      <w:bookmarkStart w:id="4380" w:name="_Toc174615962"/>
      <w:bookmarkStart w:id="4381" w:name="_Toc174616378"/>
      <w:bookmarkStart w:id="4382" w:name="_Toc180594103"/>
      <w:bookmarkStart w:id="4383" w:name="_Toc180594510"/>
      <w:ins w:id="4384" w:author="V2" w:date="2025-04-14T14:19:00Z" w16du:dateUtc="2025-04-14T19:19:00Z">
        <w:r w:rsidRPr="007F7E2B">
          <w:lastRenderedPageBreak/>
          <w:t xml:space="preserve">Step 2: Identification of the time span of the stratification, and the variation through time of the variable </w:t>
        </w:r>
        <w:r w:rsidRPr="007F7E2B">
          <w:rPr>
            <w:rFonts w:ascii="Arial" w:eastAsia="Arial" w:hAnsi="Arial" w:cs="Arial"/>
            <w:i/>
          </w:rPr>
          <w:t>X</w:t>
        </w:r>
        <w:bookmarkEnd w:id="4380"/>
        <w:bookmarkEnd w:id="4381"/>
        <w:bookmarkEnd w:id="4382"/>
        <w:bookmarkEnd w:id="4383"/>
        <w:r w:rsidRPr="007F7E2B">
          <w:t xml:space="preserve"> </w:t>
        </w:r>
      </w:ins>
    </w:p>
    <w:p w14:paraId="722ED794" w14:textId="77777777" w:rsidR="00DA40CE" w:rsidRPr="007F7E2B" w:rsidRDefault="00DA40CE">
      <w:pPr>
        <w:ind w:left="-5"/>
        <w:rPr>
          <w:ins w:id="4385" w:author="V2" w:date="2025-04-14T14:19:00Z" w16du:dateUtc="2025-04-14T19:19:00Z"/>
        </w:rPr>
      </w:pPr>
      <w:ins w:id="4386" w:author="V2" w:date="2025-04-14T14:19:00Z" w16du:dateUtc="2025-04-14T19:19:00Z">
        <w:r w:rsidRPr="007F7E2B">
          <w:rPr>
            <w:rFonts w:ascii="Arial" w:eastAsia="Arial" w:hAnsi="Arial" w:cs="Arial"/>
            <w:b/>
          </w:rPr>
          <w:t>Goal:</w:t>
        </w:r>
        <w:r w:rsidRPr="007F7E2B">
          <w:t xml:space="preserve"> To identify the correct temporal context for the stratification of </w:t>
        </w:r>
        <w:r w:rsidRPr="007F7E2B">
          <w:rPr>
            <w:rFonts w:ascii="Arial" w:eastAsia="Arial" w:hAnsi="Arial" w:cs="Arial"/>
            <w:i/>
          </w:rPr>
          <w:t>X.</w:t>
        </w:r>
        <w:r w:rsidRPr="007F7E2B">
          <w:t xml:space="preserve"> </w:t>
        </w:r>
      </w:ins>
    </w:p>
    <w:p w14:paraId="0A11339E" w14:textId="77777777" w:rsidR="00DA40CE" w:rsidRPr="007F7E2B" w:rsidRDefault="00DA40CE">
      <w:pPr>
        <w:ind w:left="-5"/>
        <w:rPr>
          <w:ins w:id="4387" w:author="V2" w:date="2025-04-14T14:19:00Z" w16du:dateUtc="2025-04-14T19:19:00Z"/>
        </w:rPr>
      </w:pPr>
      <w:ins w:id="4388" w:author="V2" w:date="2025-04-14T14:19:00Z" w16du:dateUtc="2025-04-14T19:19:00Z">
        <w:r w:rsidRPr="007F7E2B">
          <w:rPr>
            <w:rFonts w:ascii="Arial" w:eastAsia="Arial" w:hAnsi="Arial" w:cs="Arial"/>
            <w:b/>
          </w:rPr>
          <w:t>Output:</w:t>
        </w:r>
        <w:r w:rsidRPr="007F7E2B">
          <w:t xml:space="preserve"> A clear definition of the temporal period of interest for </w:t>
        </w:r>
        <w:r w:rsidRPr="007F7E2B">
          <w:rPr>
            <w:rFonts w:ascii="Arial" w:eastAsia="Arial" w:hAnsi="Arial" w:cs="Arial"/>
            <w:i/>
          </w:rPr>
          <w:t>X.</w:t>
        </w:r>
        <w:r w:rsidRPr="007F7E2B">
          <w:t xml:space="preserve"> </w:t>
        </w:r>
      </w:ins>
    </w:p>
    <w:p w14:paraId="50F5E8C6" w14:textId="77777777" w:rsidR="00DA40CE" w:rsidRPr="007F7E2B" w:rsidRDefault="00DA40CE">
      <w:pPr>
        <w:ind w:left="-5"/>
        <w:rPr>
          <w:ins w:id="4389" w:author="V2" w:date="2025-04-14T14:19:00Z" w16du:dateUtc="2025-04-14T19:19:00Z"/>
        </w:rPr>
      </w:pPr>
      <w:ins w:id="4390" w:author="V2" w:date="2025-04-14T14:19:00Z" w16du:dateUtc="2025-04-14T19:19:00Z">
        <w:r w:rsidRPr="007F7E2B">
          <w:rPr>
            <w:rFonts w:ascii="Arial" w:eastAsia="Arial" w:hAnsi="Arial" w:cs="Arial"/>
            <w:b/>
          </w:rPr>
          <w:t>Method:</w:t>
        </w:r>
        <w:r w:rsidRPr="007F7E2B">
          <w:t xml:space="preserve"> Stratification may be purely for analysis of current conditions, or may also be designed to be applicable throughout a longer period of time, during which changes to the variable </w:t>
        </w:r>
        <w:r w:rsidRPr="007F7E2B">
          <w:rPr>
            <w:rFonts w:ascii="Arial" w:eastAsia="Arial" w:hAnsi="Arial" w:cs="Arial"/>
            <w:i/>
          </w:rPr>
          <w:t>X</w:t>
        </w:r>
        <w:r w:rsidRPr="007F7E2B">
          <w:t xml:space="preserve"> may occur. The types of time spans which can occur are: </w:t>
        </w:r>
      </w:ins>
    </w:p>
    <w:p w14:paraId="04EFCC80" w14:textId="77777777" w:rsidR="00DA40CE" w:rsidRPr="007F7E2B" w:rsidRDefault="00DA40CE" w:rsidP="00964B29">
      <w:pPr>
        <w:numPr>
          <w:ilvl w:val="0"/>
          <w:numId w:val="18"/>
        </w:numPr>
        <w:spacing w:before="0" w:after="204" w:line="270" w:lineRule="auto"/>
        <w:ind w:hanging="360"/>
        <w:rPr>
          <w:ins w:id="4391" w:author="V2" w:date="2025-04-14T14:19:00Z" w16du:dateUtc="2025-04-14T19:19:00Z"/>
        </w:rPr>
      </w:pPr>
      <w:ins w:id="4392" w:author="V2" w:date="2025-04-14T14:19:00Z" w16du:dateUtc="2025-04-14T19:19:00Z">
        <w:r w:rsidRPr="007F7E2B">
          <w:t xml:space="preserve">Single point in time – stratification is to be used for the analysis of data from a single point in time. Therefore, analysis of processes leading to changes in </w:t>
        </w:r>
        <w:r w:rsidRPr="007F7E2B">
          <w:rPr>
            <w:rFonts w:ascii="Arial" w:eastAsia="Arial" w:hAnsi="Arial" w:cs="Arial"/>
            <w:i/>
          </w:rPr>
          <w:t>X</w:t>
        </w:r>
        <w:r w:rsidRPr="007F7E2B">
          <w:t xml:space="preserve"> need not be taken into consideration. </w:t>
        </w:r>
      </w:ins>
    </w:p>
    <w:p w14:paraId="7E84F26F" w14:textId="77777777" w:rsidR="00DA40CE" w:rsidRPr="007F7E2B" w:rsidRDefault="00DA40CE" w:rsidP="00964B29">
      <w:pPr>
        <w:numPr>
          <w:ilvl w:val="0"/>
          <w:numId w:val="18"/>
        </w:numPr>
        <w:spacing w:before="0" w:after="204" w:line="270" w:lineRule="auto"/>
        <w:ind w:hanging="360"/>
        <w:rPr>
          <w:ins w:id="4393" w:author="V2" w:date="2025-04-14T14:19:00Z" w16du:dateUtc="2025-04-14T19:19:00Z"/>
        </w:rPr>
      </w:pPr>
      <w:ins w:id="4394" w:author="V2" w:date="2025-04-14T14:19:00Z" w16du:dateUtc="2025-04-14T19:19:00Z">
        <w:r w:rsidRPr="007F7E2B">
          <w:t xml:space="preserve">Historic time sequence – stratification is to be used for the analysis of a historic time sequence of data regarding the variable </w:t>
        </w:r>
        <w:r w:rsidRPr="007F7E2B">
          <w:rPr>
            <w:rFonts w:ascii="Arial" w:eastAsia="Arial" w:hAnsi="Arial" w:cs="Arial"/>
            <w:i/>
          </w:rPr>
          <w:t>X</w:t>
        </w:r>
        <w:r w:rsidRPr="007F7E2B">
          <w:t xml:space="preserve">. If so, stratification must take into account an analysis of the differences in processes leading to change in </w:t>
        </w:r>
        <w:r w:rsidRPr="007F7E2B">
          <w:rPr>
            <w:rFonts w:ascii="Arial" w:eastAsia="Arial" w:hAnsi="Arial" w:cs="Arial"/>
            <w:i/>
          </w:rPr>
          <w:t>X</w:t>
        </w:r>
        <w:r w:rsidRPr="007F7E2B">
          <w:t xml:space="preserve"> at different locations, rather than the status at any given time. </w:t>
        </w:r>
      </w:ins>
    </w:p>
    <w:p w14:paraId="4D558568" w14:textId="77777777" w:rsidR="00DA40CE" w:rsidRPr="007F7E2B" w:rsidRDefault="00DA40CE" w:rsidP="00964B29">
      <w:pPr>
        <w:numPr>
          <w:ilvl w:val="0"/>
          <w:numId w:val="18"/>
        </w:numPr>
        <w:spacing w:before="0" w:after="204" w:line="270" w:lineRule="auto"/>
        <w:ind w:hanging="360"/>
        <w:rPr>
          <w:ins w:id="4395" w:author="V2" w:date="2025-04-14T14:19:00Z" w16du:dateUtc="2025-04-14T19:19:00Z"/>
        </w:rPr>
      </w:pPr>
      <w:ins w:id="4396" w:author="V2" w:date="2025-04-14T14:19:00Z" w16du:dateUtc="2025-04-14T19:19:00Z">
        <w:r w:rsidRPr="007F7E2B">
          <w:t xml:space="preserve">Future processes – stratification is aimed at enhancing the feasibility or accuracy of projections of future conditions, and thus considers both current conditions, and projected changes in the dynamics of the processes influencing </w:t>
        </w:r>
        <w:r w:rsidRPr="007F7E2B">
          <w:rPr>
            <w:rFonts w:ascii="Arial" w:eastAsia="Arial" w:hAnsi="Arial" w:cs="Arial"/>
            <w:i/>
          </w:rPr>
          <w:t>X</w:t>
        </w:r>
        <w:r w:rsidRPr="007F7E2B">
          <w:t xml:space="preserve">. </w:t>
        </w:r>
      </w:ins>
    </w:p>
    <w:p w14:paraId="64EBD500" w14:textId="77777777" w:rsidR="00DA40CE" w:rsidRPr="007F7E2B" w:rsidRDefault="00DA40CE">
      <w:pPr>
        <w:ind w:left="-5"/>
        <w:rPr>
          <w:ins w:id="4397" w:author="V2" w:date="2025-04-14T14:19:00Z" w16du:dateUtc="2025-04-14T19:19:00Z"/>
        </w:rPr>
      </w:pPr>
      <w:ins w:id="4398" w:author="V2" w:date="2025-04-14T14:19:00Z" w16du:dateUtc="2025-04-14T19:19:00Z">
        <w:r w:rsidRPr="007F7E2B">
          <w:t xml:space="preserve">Identify which one or more of these time spans </w:t>
        </w:r>
        <w:r w:rsidRPr="007F7E2B">
          <w:rPr>
            <w:rFonts w:ascii="Arial" w:eastAsia="Arial" w:hAnsi="Arial" w:cs="Arial"/>
            <w:i/>
          </w:rPr>
          <w:t xml:space="preserve">X </w:t>
        </w:r>
        <w:r w:rsidRPr="007F7E2B">
          <w:t xml:space="preserve">falls into. In cases where </w:t>
        </w:r>
        <w:r w:rsidRPr="007F7E2B">
          <w:rPr>
            <w:rFonts w:ascii="Arial" w:eastAsia="Arial" w:hAnsi="Arial" w:cs="Arial"/>
            <w:i/>
          </w:rPr>
          <w:t>X</w:t>
        </w:r>
        <w:r w:rsidRPr="007F7E2B">
          <w:t xml:space="preserve"> falls into more than one, methods applicable to each of the time spans must be used, and it may be beneficial to stratify separately for each of the time span types. </w:t>
        </w:r>
      </w:ins>
    </w:p>
    <w:p w14:paraId="46574242" w14:textId="77777777" w:rsidR="00DA40CE" w:rsidRPr="007F7E2B" w:rsidRDefault="00DA40CE">
      <w:pPr>
        <w:pStyle w:val="Heading3"/>
        <w:ind w:left="-5"/>
        <w:rPr>
          <w:ins w:id="4399" w:author="V2" w:date="2025-04-14T14:19:00Z" w16du:dateUtc="2025-04-14T19:19:00Z"/>
        </w:rPr>
      </w:pPr>
      <w:bookmarkStart w:id="4400" w:name="_Toc174615963"/>
      <w:bookmarkStart w:id="4401" w:name="_Toc174616379"/>
      <w:bookmarkStart w:id="4402" w:name="_Toc180594104"/>
      <w:bookmarkStart w:id="4403" w:name="_Toc180594511"/>
      <w:ins w:id="4404" w:author="V2" w:date="2025-04-14T14:19:00Z" w16du:dateUtc="2025-04-14T19:19:00Z">
        <w:r w:rsidRPr="007F7E2B">
          <w:t>Step 3: Selection of a stratification method</w:t>
        </w:r>
        <w:bookmarkEnd w:id="4400"/>
        <w:bookmarkEnd w:id="4401"/>
        <w:bookmarkEnd w:id="4402"/>
        <w:bookmarkEnd w:id="4403"/>
        <w:r w:rsidRPr="007F7E2B">
          <w:t xml:space="preserve"> </w:t>
        </w:r>
      </w:ins>
    </w:p>
    <w:p w14:paraId="1C95AEFA" w14:textId="77777777" w:rsidR="00DA40CE" w:rsidRPr="007F7E2B" w:rsidRDefault="00DA40CE">
      <w:pPr>
        <w:ind w:left="-5"/>
        <w:rPr>
          <w:ins w:id="4405" w:author="V2" w:date="2025-04-14T14:19:00Z" w16du:dateUtc="2025-04-14T19:19:00Z"/>
        </w:rPr>
      </w:pPr>
      <w:ins w:id="4406" w:author="V2" w:date="2025-04-14T14:19:00Z" w16du:dateUtc="2025-04-14T19:19:00Z">
        <w:r w:rsidRPr="007F7E2B">
          <w:rPr>
            <w:rFonts w:ascii="Arial" w:eastAsia="Arial" w:hAnsi="Arial" w:cs="Arial"/>
            <w:b/>
          </w:rPr>
          <w:t>Goal:</w:t>
        </w:r>
        <w:r w:rsidRPr="007F7E2B">
          <w:t xml:space="preserve"> To identify the series of steps required to stratify for the variable </w:t>
        </w:r>
        <w:r w:rsidRPr="007F7E2B">
          <w:rPr>
            <w:rFonts w:ascii="Arial" w:eastAsia="Arial" w:hAnsi="Arial" w:cs="Arial"/>
            <w:i/>
          </w:rPr>
          <w:t>X.</w:t>
        </w:r>
        <w:r w:rsidRPr="007F7E2B">
          <w:t xml:space="preserve"> </w:t>
        </w:r>
      </w:ins>
    </w:p>
    <w:p w14:paraId="35666DDC" w14:textId="77777777" w:rsidR="00DA40CE" w:rsidRPr="007F7E2B" w:rsidRDefault="00DA40CE">
      <w:pPr>
        <w:ind w:left="-5"/>
        <w:rPr>
          <w:ins w:id="4407" w:author="V2" w:date="2025-04-14T14:19:00Z" w16du:dateUtc="2025-04-14T19:19:00Z"/>
        </w:rPr>
      </w:pPr>
      <w:ins w:id="4408" w:author="V2" w:date="2025-04-14T14:19:00Z" w16du:dateUtc="2025-04-14T19:19:00Z">
        <w:r w:rsidRPr="007F7E2B">
          <w:rPr>
            <w:rFonts w:ascii="Arial" w:eastAsia="Arial" w:hAnsi="Arial" w:cs="Arial"/>
            <w:b/>
          </w:rPr>
          <w:t>Output:</w:t>
        </w:r>
        <w:r w:rsidRPr="007F7E2B">
          <w:t xml:space="preserve"> Sequence of tasks to be undertaken to complete the stratification process. </w:t>
        </w:r>
      </w:ins>
    </w:p>
    <w:p w14:paraId="35915DE0" w14:textId="77777777" w:rsidR="00DA40CE" w:rsidRPr="007F7E2B" w:rsidRDefault="00DA40CE">
      <w:pPr>
        <w:spacing w:after="125"/>
        <w:ind w:left="-5"/>
        <w:rPr>
          <w:ins w:id="4409" w:author="V2" w:date="2025-04-14T14:19:00Z" w16du:dateUtc="2025-04-14T19:19:00Z"/>
        </w:rPr>
      </w:pPr>
      <w:ins w:id="4410" w:author="V2" w:date="2025-04-14T14:19:00Z" w16du:dateUtc="2025-04-14T19:19:00Z">
        <w:r w:rsidRPr="007F7E2B">
          <w:rPr>
            <w:rFonts w:ascii="Arial" w:eastAsia="Arial" w:hAnsi="Arial" w:cs="Arial"/>
            <w:b/>
          </w:rPr>
          <w:t>Method:</w:t>
        </w:r>
        <w:r w:rsidRPr="007F7E2B">
          <w:t xml:space="preserve"> Select the series of steps to be undertaken to complete the stratification, based on the type and time span of the stratification for the variable X, as follows: </w:t>
        </w:r>
      </w:ins>
    </w:p>
    <w:p w14:paraId="24CB22C2" w14:textId="77777777" w:rsidR="00DA40CE" w:rsidRPr="007F7E2B" w:rsidRDefault="00DA40CE" w:rsidP="00964B29">
      <w:pPr>
        <w:numPr>
          <w:ilvl w:val="0"/>
          <w:numId w:val="19"/>
        </w:numPr>
        <w:spacing w:before="0" w:after="139" w:line="270" w:lineRule="auto"/>
        <w:ind w:hanging="370"/>
        <w:rPr>
          <w:ins w:id="4411" w:author="V2" w:date="2025-04-14T14:19:00Z" w16du:dateUtc="2025-04-14T19:19:00Z"/>
        </w:rPr>
      </w:pPr>
      <w:ins w:id="4412" w:author="V2" w:date="2025-04-14T14:19:00Z" w16du:dateUtc="2025-04-14T19:19:00Z">
        <w:r w:rsidRPr="007F7E2B">
          <w:t xml:space="preserve">If the variable is of type 1 (the distribution of the variable across the area is known), and the time span of the stratification is either for a single point in time or for the variable over a historic period, complete the following sequence of steps: </w:t>
        </w:r>
      </w:ins>
    </w:p>
    <w:p w14:paraId="200131CA" w14:textId="77777777" w:rsidR="00DA40CE" w:rsidRPr="007F7E2B" w:rsidRDefault="00DA40CE" w:rsidP="00964B29">
      <w:pPr>
        <w:numPr>
          <w:ilvl w:val="1"/>
          <w:numId w:val="19"/>
        </w:numPr>
        <w:spacing w:before="0" w:line="270" w:lineRule="auto"/>
        <w:ind w:hanging="360"/>
        <w:rPr>
          <w:ins w:id="4413" w:author="V2" w:date="2025-04-14T14:19:00Z" w16du:dateUtc="2025-04-14T19:19:00Z"/>
        </w:rPr>
      </w:pPr>
      <w:ins w:id="4414" w:author="V2" w:date="2025-04-14T14:19:00Z" w16du:dateUtc="2025-04-14T19:19:00Z">
        <w:r w:rsidRPr="007F7E2B">
          <w:t xml:space="preserve">Step 5: Pre-stratification </w:t>
        </w:r>
      </w:ins>
    </w:p>
    <w:p w14:paraId="68DFC688" w14:textId="77777777" w:rsidR="00DA40CE" w:rsidRPr="007F7E2B" w:rsidRDefault="00DA40CE" w:rsidP="00964B29">
      <w:pPr>
        <w:numPr>
          <w:ilvl w:val="1"/>
          <w:numId w:val="19"/>
        </w:numPr>
        <w:spacing w:before="0" w:after="97" w:line="270" w:lineRule="auto"/>
        <w:ind w:hanging="360"/>
        <w:rPr>
          <w:ins w:id="4415" w:author="V2" w:date="2025-04-14T14:19:00Z" w16du:dateUtc="2025-04-14T19:19:00Z"/>
        </w:rPr>
      </w:pPr>
      <w:ins w:id="4416" w:author="V2" w:date="2025-04-14T14:19:00Z" w16du:dateUtc="2025-04-14T19:19:00Z">
        <w:r w:rsidRPr="007F7E2B">
          <w:t xml:space="preserve">Step 7: Post-stratification </w:t>
        </w:r>
      </w:ins>
    </w:p>
    <w:p w14:paraId="6BD0396D" w14:textId="77777777" w:rsidR="00DA40CE" w:rsidRPr="007F7E2B" w:rsidRDefault="00DA40CE" w:rsidP="00964B29">
      <w:pPr>
        <w:numPr>
          <w:ilvl w:val="0"/>
          <w:numId w:val="19"/>
        </w:numPr>
        <w:spacing w:before="0" w:after="138" w:line="270" w:lineRule="auto"/>
        <w:ind w:hanging="370"/>
        <w:rPr>
          <w:ins w:id="4417" w:author="V2" w:date="2025-04-14T14:19:00Z" w16du:dateUtc="2025-04-14T19:19:00Z"/>
        </w:rPr>
      </w:pPr>
      <w:ins w:id="4418" w:author="V2" w:date="2025-04-14T14:19:00Z" w16du:dateUtc="2025-04-14T19:19:00Z">
        <w:r w:rsidRPr="007F7E2B">
          <w:lastRenderedPageBreak/>
          <w:t xml:space="preserve">If the variable is of type 1 (the distribution of the variable across the area is known), but the stratification is to be undertaken for projection of future processes and states, complete the following sequence of steps: </w:t>
        </w:r>
      </w:ins>
    </w:p>
    <w:p w14:paraId="2E380BA0" w14:textId="77777777" w:rsidR="00DA40CE" w:rsidRPr="007F7E2B" w:rsidRDefault="00DA40CE" w:rsidP="00964B29">
      <w:pPr>
        <w:numPr>
          <w:ilvl w:val="1"/>
          <w:numId w:val="19"/>
        </w:numPr>
        <w:spacing w:before="0" w:line="270" w:lineRule="auto"/>
        <w:ind w:hanging="360"/>
        <w:rPr>
          <w:ins w:id="4419" w:author="V2" w:date="2025-04-14T14:19:00Z" w16du:dateUtc="2025-04-14T19:19:00Z"/>
        </w:rPr>
      </w:pPr>
      <w:ins w:id="4420" w:author="V2" w:date="2025-04-14T14:19:00Z" w16du:dateUtc="2025-04-14T19:19:00Z">
        <w:r w:rsidRPr="007F7E2B">
          <w:t xml:space="preserve">Step 4: Identification of key factors </w:t>
        </w:r>
      </w:ins>
    </w:p>
    <w:p w14:paraId="3722CADF" w14:textId="77777777" w:rsidR="00DA40CE" w:rsidRPr="007F7E2B" w:rsidRDefault="00DA40CE" w:rsidP="00964B29">
      <w:pPr>
        <w:numPr>
          <w:ilvl w:val="1"/>
          <w:numId w:val="19"/>
        </w:numPr>
        <w:spacing w:before="0" w:line="270" w:lineRule="auto"/>
        <w:ind w:hanging="360"/>
        <w:rPr>
          <w:ins w:id="4421" w:author="V2" w:date="2025-04-14T14:19:00Z" w16du:dateUtc="2025-04-14T19:19:00Z"/>
        </w:rPr>
      </w:pPr>
      <w:ins w:id="4422" w:author="V2" w:date="2025-04-14T14:19:00Z" w16du:dateUtc="2025-04-14T19:19:00Z">
        <w:r w:rsidRPr="007F7E2B">
          <w:t xml:space="preserve">Step 5: Pre-stratification </w:t>
        </w:r>
      </w:ins>
    </w:p>
    <w:p w14:paraId="4CCDAD5E" w14:textId="77777777" w:rsidR="00DA40CE" w:rsidRPr="007F7E2B" w:rsidRDefault="00DA40CE" w:rsidP="00964B29">
      <w:pPr>
        <w:numPr>
          <w:ilvl w:val="1"/>
          <w:numId w:val="19"/>
        </w:numPr>
        <w:spacing w:before="0" w:after="97" w:line="270" w:lineRule="auto"/>
        <w:ind w:hanging="360"/>
        <w:rPr>
          <w:ins w:id="4423" w:author="V2" w:date="2025-04-14T14:19:00Z" w16du:dateUtc="2025-04-14T19:19:00Z"/>
        </w:rPr>
      </w:pPr>
      <w:ins w:id="4424" w:author="V2" w:date="2025-04-14T14:19:00Z" w16du:dateUtc="2025-04-14T19:19:00Z">
        <w:r w:rsidRPr="007F7E2B">
          <w:t xml:space="preserve">Step 7: Post-stratification </w:t>
        </w:r>
      </w:ins>
    </w:p>
    <w:p w14:paraId="0980DF9F" w14:textId="77777777" w:rsidR="00DA40CE" w:rsidRPr="007F7E2B" w:rsidRDefault="00DA40CE" w:rsidP="00964B29">
      <w:pPr>
        <w:numPr>
          <w:ilvl w:val="0"/>
          <w:numId w:val="19"/>
        </w:numPr>
        <w:spacing w:before="0" w:after="139" w:line="270" w:lineRule="auto"/>
        <w:ind w:hanging="370"/>
        <w:rPr>
          <w:ins w:id="4425" w:author="V2" w:date="2025-04-14T14:19:00Z" w16du:dateUtc="2025-04-14T19:19:00Z"/>
        </w:rPr>
      </w:pPr>
      <w:ins w:id="4426" w:author="V2" w:date="2025-04-14T14:19:00Z" w16du:dateUtc="2025-04-14T19:19:00Z">
        <w:r w:rsidRPr="007F7E2B">
          <w:t xml:space="preserve">If the variable is of type 2 (stratification has already been carried out, but conditions are thought to have changed), and the stratification is being undertaken for any temporal period, complete the following step: </w:t>
        </w:r>
      </w:ins>
    </w:p>
    <w:p w14:paraId="300F7C87" w14:textId="77777777" w:rsidR="00DA40CE" w:rsidRPr="007F7E2B" w:rsidRDefault="00DA40CE" w:rsidP="00964B29">
      <w:pPr>
        <w:numPr>
          <w:ilvl w:val="1"/>
          <w:numId w:val="19"/>
        </w:numPr>
        <w:spacing w:before="0" w:after="97" w:line="270" w:lineRule="auto"/>
        <w:ind w:hanging="360"/>
        <w:rPr>
          <w:ins w:id="4427" w:author="V2" w:date="2025-04-14T14:19:00Z" w16du:dateUtc="2025-04-14T19:19:00Z"/>
        </w:rPr>
      </w:pPr>
      <w:ins w:id="4428" w:author="V2" w:date="2025-04-14T14:19:00Z" w16du:dateUtc="2025-04-14T19:19:00Z">
        <w:r w:rsidRPr="007F7E2B">
          <w:t xml:space="preserve">Step 8: Re-stratification </w:t>
        </w:r>
      </w:ins>
    </w:p>
    <w:p w14:paraId="5D290F7F" w14:textId="77777777" w:rsidR="00DA40CE" w:rsidRPr="007F7E2B" w:rsidRDefault="00DA40CE" w:rsidP="00964B29">
      <w:pPr>
        <w:numPr>
          <w:ilvl w:val="0"/>
          <w:numId w:val="19"/>
        </w:numPr>
        <w:spacing w:before="0" w:after="165" w:line="241" w:lineRule="auto"/>
        <w:ind w:hanging="370"/>
        <w:rPr>
          <w:ins w:id="4429" w:author="V2" w:date="2025-04-14T14:19:00Z" w16du:dateUtc="2025-04-14T19:19:00Z"/>
        </w:rPr>
      </w:pPr>
      <w:ins w:id="4430" w:author="V2" w:date="2025-04-14T14:19:00Z" w16du:dateUtc="2025-04-14T19:19:00Z">
        <w:r w:rsidRPr="007F7E2B">
          <w:t xml:space="preserve">If the variable is of type 3 (the distribution of the variable across the area is not known), and the stratification is being undertaken for any temporal period, complete the following sequence of steps: </w:t>
        </w:r>
      </w:ins>
    </w:p>
    <w:p w14:paraId="0B446DC8" w14:textId="77777777" w:rsidR="00DA40CE" w:rsidRPr="007F7E2B" w:rsidRDefault="00DA40CE" w:rsidP="00964B29">
      <w:pPr>
        <w:numPr>
          <w:ilvl w:val="1"/>
          <w:numId w:val="19"/>
        </w:numPr>
        <w:spacing w:before="0" w:line="270" w:lineRule="auto"/>
        <w:ind w:hanging="360"/>
        <w:rPr>
          <w:ins w:id="4431" w:author="V2" w:date="2025-04-14T14:19:00Z" w16du:dateUtc="2025-04-14T19:19:00Z"/>
        </w:rPr>
      </w:pPr>
      <w:ins w:id="4432" w:author="V2" w:date="2025-04-14T14:19:00Z" w16du:dateUtc="2025-04-14T19:19:00Z">
        <w:r w:rsidRPr="007F7E2B">
          <w:t xml:space="preserve">Step 4: Identification of key factors </w:t>
        </w:r>
      </w:ins>
    </w:p>
    <w:p w14:paraId="5B3441AF" w14:textId="77777777" w:rsidR="00DA40CE" w:rsidRPr="007F7E2B" w:rsidRDefault="00DA40CE" w:rsidP="00964B29">
      <w:pPr>
        <w:numPr>
          <w:ilvl w:val="1"/>
          <w:numId w:val="19"/>
        </w:numPr>
        <w:spacing w:before="0" w:line="270" w:lineRule="auto"/>
        <w:ind w:hanging="360"/>
        <w:rPr>
          <w:ins w:id="4433" w:author="V2" w:date="2025-04-14T14:19:00Z" w16du:dateUtc="2025-04-14T19:19:00Z"/>
        </w:rPr>
      </w:pPr>
      <w:ins w:id="4434" w:author="V2" w:date="2025-04-14T14:19:00Z" w16du:dateUtc="2025-04-14T19:19:00Z">
        <w:r w:rsidRPr="007F7E2B">
          <w:t xml:space="preserve">Step 5: Pre-stratification </w:t>
        </w:r>
      </w:ins>
    </w:p>
    <w:p w14:paraId="7EC8C0F8" w14:textId="77777777" w:rsidR="00DA40CE" w:rsidRPr="007F7E2B" w:rsidRDefault="00DA40CE" w:rsidP="00964B29">
      <w:pPr>
        <w:numPr>
          <w:ilvl w:val="1"/>
          <w:numId w:val="19"/>
        </w:numPr>
        <w:spacing w:before="0" w:line="270" w:lineRule="auto"/>
        <w:ind w:hanging="360"/>
        <w:rPr>
          <w:ins w:id="4435" w:author="V2" w:date="2025-04-14T14:19:00Z" w16du:dateUtc="2025-04-14T19:19:00Z"/>
        </w:rPr>
      </w:pPr>
      <w:ins w:id="4436" w:author="V2" w:date="2025-04-14T14:19:00Z" w16du:dateUtc="2025-04-14T19:19:00Z">
        <w:r w:rsidRPr="007F7E2B">
          <w:t xml:space="preserve">Step 6: Qualitative truthing of stratification during sampling </w:t>
        </w:r>
      </w:ins>
    </w:p>
    <w:p w14:paraId="769FE798" w14:textId="77777777" w:rsidR="00DA40CE" w:rsidRPr="007F7E2B" w:rsidRDefault="00DA40CE" w:rsidP="00964B29">
      <w:pPr>
        <w:numPr>
          <w:ilvl w:val="1"/>
          <w:numId w:val="19"/>
        </w:numPr>
        <w:spacing w:before="0" w:after="204" w:line="270" w:lineRule="auto"/>
        <w:ind w:hanging="360"/>
        <w:rPr>
          <w:ins w:id="4437" w:author="V2" w:date="2025-04-14T14:19:00Z" w16du:dateUtc="2025-04-14T19:19:00Z"/>
        </w:rPr>
      </w:pPr>
      <w:ins w:id="4438" w:author="V2" w:date="2025-04-14T14:19:00Z" w16du:dateUtc="2025-04-14T19:19:00Z">
        <w:r w:rsidRPr="007F7E2B">
          <w:t xml:space="preserve">Step 7: Post-stratification </w:t>
        </w:r>
      </w:ins>
    </w:p>
    <w:p w14:paraId="6F84BC02" w14:textId="77777777" w:rsidR="00DA40CE" w:rsidRPr="007F7E2B" w:rsidRDefault="00DA40CE">
      <w:pPr>
        <w:pStyle w:val="Heading3"/>
        <w:ind w:left="-5"/>
        <w:rPr>
          <w:ins w:id="4439" w:author="V2" w:date="2025-04-14T14:19:00Z" w16du:dateUtc="2025-04-14T19:19:00Z"/>
        </w:rPr>
      </w:pPr>
      <w:bookmarkStart w:id="4440" w:name="_Toc174615964"/>
      <w:bookmarkStart w:id="4441" w:name="_Toc174616380"/>
      <w:bookmarkStart w:id="4442" w:name="_Toc180594105"/>
      <w:bookmarkStart w:id="4443" w:name="_Toc180594512"/>
      <w:ins w:id="4444" w:author="V2" w:date="2025-04-14T14:19:00Z" w16du:dateUtc="2025-04-14T19:19:00Z">
        <w:r w:rsidRPr="007F7E2B">
          <w:t xml:space="preserve">Step 4: Identification of key factors influencing the variable </w:t>
        </w:r>
        <w:r w:rsidRPr="007F7E2B">
          <w:rPr>
            <w:rFonts w:ascii="Arial" w:eastAsia="Arial" w:hAnsi="Arial" w:cs="Arial"/>
            <w:i/>
          </w:rPr>
          <w:t>X</w:t>
        </w:r>
        <w:bookmarkEnd w:id="4440"/>
        <w:bookmarkEnd w:id="4441"/>
        <w:bookmarkEnd w:id="4442"/>
        <w:bookmarkEnd w:id="4443"/>
        <w:r w:rsidRPr="007F7E2B">
          <w:t xml:space="preserve"> </w:t>
        </w:r>
      </w:ins>
    </w:p>
    <w:p w14:paraId="522D9A6D" w14:textId="77777777" w:rsidR="00DA40CE" w:rsidRPr="007F7E2B" w:rsidRDefault="00DA40CE">
      <w:pPr>
        <w:ind w:left="-5"/>
        <w:rPr>
          <w:ins w:id="4445" w:author="V2" w:date="2025-04-14T14:19:00Z" w16du:dateUtc="2025-04-14T19:19:00Z"/>
        </w:rPr>
      </w:pPr>
      <w:ins w:id="4446" w:author="V2" w:date="2025-04-14T14:19:00Z" w16du:dateUtc="2025-04-14T19:19:00Z">
        <w:r w:rsidRPr="007F7E2B">
          <w:rPr>
            <w:rFonts w:ascii="Arial" w:eastAsia="Arial" w:hAnsi="Arial" w:cs="Arial"/>
            <w:b/>
          </w:rPr>
          <w:t>Goal:</w:t>
        </w:r>
        <w:r w:rsidRPr="007F7E2B">
          <w:t xml:space="preserve"> To develop an understanding, based on available information, of the factors and processes which determine the value of </w:t>
        </w:r>
        <w:r w:rsidRPr="007F7E2B">
          <w:rPr>
            <w:rFonts w:ascii="Arial" w:eastAsia="Arial" w:hAnsi="Arial" w:cs="Arial"/>
            <w:i/>
          </w:rPr>
          <w:t>X</w:t>
        </w:r>
        <w:r w:rsidRPr="007F7E2B">
          <w:t xml:space="preserve"> at a given location, and the change in </w:t>
        </w:r>
        <w:r w:rsidRPr="007F7E2B">
          <w:rPr>
            <w:rFonts w:ascii="Arial" w:eastAsia="Arial" w:hAnsi="Arial" w:cs="Arial"/>
            <w:i/>
          </w:rPr>
          <w:t>X</w:t>
        </w:r>
        <w:r w:rsidRPr="007F7E2B">
          <w:t xml:space="preserve"> through time. </w:t>
        </w:r>
      </w:ins>
    </w:p>
    <w:p w14:paraId="3A8A319F" w14:textId="77777777" w:rsidR="00DA40CE" w:rsidRPr="007F7E2B" w:rsidRDefault="00DA40CE">
      <w:pPr>
        <w:ind w:left="-5"/>
        <w:rPr>
          <w:ins w:id="4447" w:author="V2" w:date="2025-04-14T14:19:00Z" w16du:dateUtc="2025-04-14T19:19:00Z"/>
        </w:rPr>
      </w:pPr>
      <w:ins w:id="4448" w:author="V2" w:date="2025-04-14T14:19:00Z" w16du:dateUtc="2025-04-14T19:19:00Z">
        <w:r w:rsidRPr="007F7E2B">
          <w:rPr>
            <w:rFonts w:ascii="Arial" w:eastAsia="Arial" w:hAnsi="Arial" w:cs="Arial"/>
            <w:b/>
          </w:rPr>
          <w:t>Output</w:t>
        </w:r>
        <w:r w:rsidRPr="007F7E2B">
          <w:t xml:space="preserve">: A list of key factors influencing the variable </w:t>
        </w:r>
        <w:r w:rsidRPr="007F7E2B">
          <w:rPr>
            <w:rFonts w:ascii="Arial" w:eastAsia="Arial" w:hAnsi="Arial" w:cs="Arial"/>
            <w:i/>
          </w:rPr>
          <w:t>X</w:t>
        </w:r>
        <w:r w:rsidRPr="007F7E2B">
          <w:t xml:space="preserve">, identifying for each factor: </w:t>
        </w:r>
      </w:ins>
    </w:p>
    <w:p w14:paraId="629E7B6C" w14:textId="77777777" w:rsidR="00DA40CE" w:rsidRPr="007F7E2B" w:rsidRDefault="00DA40CE" w:rsidP="00964B29">
      <w:pPr>
        <w:numPr>
          <w:ilvl w:val="0"/>
          <w:numId w:val="20"/>
        </w:numPr>
        <w:spacing w:before="0" w:line="270" w:lineRule="auto"/>
        <w:ind w:hanging="360"/>
        <w:rPr>
          <w:ins w:id="4449" w:author="V2" w:date="2025-04-14T14:19:00Z" w16du:dateUtc="2025-04-14T19:19:00Z"/>
        </w:rPr>
      </w:pPr>
      <w:ins w:id="4450" w:author="V2" w:date="2025-04-14T14:19:00Z" w16du:dateUtc="2025-04-14T19:19:00Z">
        <w:r w:rsidRPr="007F7E2B">
          <w:t xml:space="preserve">The name of the factor </w:t>
        </w:r>
      </w:ins>
    </w:p>
    <w:p w14:paraId="74F1D631" w14:textId="77777777" w:rsidR="00DA40CE" w:rsidRPr="007F7E2B" w:rsidRDefault="00DA40CE" w:rsidP="00964B29">
      <w:pPr>
        <w:numPr>
          <w:ilvl w:val="0"/>
          <w:numId w:val="20"/>
        </w:numPr>
        <w:spacing w:before="0" w:line="270" w:lineRule="auto"/>
        <w:ind w:hanging="360"/>
        <w:rPr>
          <w:ins w:id="4451" w:author="V2" w:date="2025-04-14T14:19:00Z" w16du:dateUtc="2025-04-14T19:19:00Z"/>
        </w:rPr>
      </w:pPr>
      <w:ins w:id="4452" w:author="V2" w:date="2025-04-14T14:19:00Z" w16du:dateUtc="2025-04-14T19:19:00Z">
        <w:r w:rsidRPr="007F7E2B">
          <w:t xml:space="preserve">The nature of the effect of that factor on </w:t>
        </w:r>
        <w:r w:rsidRPr="007F7E2B">
          <w:rPr>
            <w:rFonts w:ascii="Arial" w:eastAsia="Arial" w:hAnsi="Arial" w:cs="Arial"/>
            <w:i/>
          </w:rPr>
          <w:t>X</w:t>
        </w:r>
        <w:r w:rsidRPr="007F7E2B">
          <w:t xml:space="preserve"> </w:t>
        </w:r>
      </w:ins>
    </w:p>
    <w:p w14:paraId="7CB30E95" w14:textId="77777777" w:rsidR="00DA40CE" w:rsidRPr="007F7E2B" w:rsidRDefault="00DA40CE" w:rsidP="00964B29">
      <w:pPr>
        <w:numPr>
          <w:ilvl w:val="0"/>
          <w:numId w:val="20"/>
        </w:numPr>
        <w:spacing w:before="0" w:line="270" w:lineRule="auto"/>
        <w:ind w:hanging="360"/>
        <w:rPr>
          <w:ins w:id="4453" w:author="V2" w:date="2025-04-14T14:19:00Z" w16du:dateUtc="2025-04-14T19:19:00Z"/>
        </w:rPr>
      </w:pPr>
      <w:ins w:id="4454" w:author="V2" w:date="2025-04-14T14:19:00Z" w16du:dateUtc="2025-04-14T19:19:00Z">
        <w:r w:rsidRPr="007F7E2B">
          <w:t xml:space="preserve">A relative ranking of the importance of that factor, compared with other identified factors </w:t>
        </w:r>
      </w:ins>
    </w:p>
    <w:p w14:paraId="7C4362D6" w14:textId="77777777" w:rsidR="00DA40CE" w:rsidRPr="007F7E2B" w:rsidRDefault="00DA40CE">
      <w:pPr>
        <w:spacing w:line="259" w:lineRule="auto"/>
        <w:ind w:left="1440"/>
        <w:rPr>
          <w:ins w:id="4455" w:author="V2" w:date="2025-04-14T14:19:00Z" w16du:dateUtc="2025-04-14T19:19:00Z"/>
        </w:rPr>
      </w:pPr>
      <w:ins w:id="4456" w:author="V2" w:date="2025-04-14T14:19:00Z" w16du:dateUtc="2025-04-14T19:19:00Z">
        <w:r w:rsidRPr="007F7E2B">
          <w:t xml:space="preserve"> </w:t>
        </w:r>
      </w:ins>
    </w:p>
    <w:p w14:paraId="40339D8F" w14:textId="77777777" w:rsidR="00DA40CE" w:rsidRPr="007F7E2B" w:rsidRDefault="00DA40CE">
      <w:pPr>
        <w:ind w:left="-5"/>
        <w:rPr>
          <w:ins w:id="4457" w:author="V2" w:date="2025-04-14T14:19:00Z" w16du:dateUtc="2025-04-14T19:19:00Z"/>
        </w:rPr>
      </w:pPr>
      <w:ins w:id="4458" w:author="V2" w:date="2025-04-14T14:19:00Z" w16du:dateUtc="2025-04-14T19:19:00Z">
        <w:r w:rsidRPr="007F7E2B">
          <w:rPr>
            <w:rFonts w:ascii="Arial" w:eastAsia="Arial" w:hAnsi="Arial" w:cs="Arial"/>
            <w:b/>
          </w:rPr>
          <w:t xml:space="preserve">Method: </w:t>
        </w:r>
        <w:r w:rsidRPr="007F7E2B">
          <w:t xml:space="preserve">Identify, for the variable </w:t>
        </w:r>
        <w:r w:rsidRPr="007F7E2B">
          <w:rPr>
            <w:rFonts w:ascii="Arial" w:eastAsia="Arial" w:hAnsi="Arial" w:cs="Arial"/>
            <w:i/>
          </w:rPr>
          <w:t>X</w:t>
        </w:r>
        <w:r w:rsidRPr="007F7E2B">
          <w:t xml:space="preserve">, the key factors. For any variable </w:t>
        </w:r>
        <w:r w:rsidRPr="007F7E2B">
          <w:rPr>
            <w:rFonts w:ascii="Arial" w:eastAsia="Arial" w:hAnsi="Arial" w:cs="Arial"/>
            <w:i/>
          </w:rPr>
          <w:t>X</w:t>
        </w:r>
        <w:r w:rsidRPr="007F7E2B">
          <w:t xml:space="preserve">, there will be a number of key factors within the area, either currently or in the future which tend to cause change in the variable, and where the amount of change caused by that factor is expected to vary across the area. For instance, if </w:t>
        </w:r>
        <w:r w:rsidRPr="007F7E2B">
          <w:rPr>
            <w:rFonts w:ascii="Arial" w:eastAsia="Arial" w:hAnsi="Arial" w:cs="Arial"/>
            <w:i/>
          </w:rPr>
          <w:t>X</w:t>
        </w:r>
        <w:r w:rsidRPr="007F7E2B">
          <w:t xml:space="preserve"> is tree density, key factors might include fire frequency, seed distribution, seedling survival. In cases where management has or is expected to influence</w:t>
        </w:r>
        <w:r w:rsidRPr="007F7E2B">
          <w:rPr>
            <w:rFonts w:ascii="Arial" w:eastAsia="Arial" w:hAnsi="Arial" w:cs="Arial"/>
            <w:i/>
          </w:rPr>
          <w:t xml:space="preserve"> X</w:t>
        </w:r>
        <w:r w:rsidRPr="007F7E2B">
          <w:t xml:space="preserve">, management activities may also be included. For instance, if </w:t>
        </w:r>
        <w:r w:rsidRPr="007F7E2B">
          <w:rPr>
            <w:rFonts w:ascii="Arial" w:eastAsia="Arial" w:hAnsi="Arial" w:cs="Arial"/>
            <w:i/>
          </w:rPr>
          <w:t>X</w:t>
        </w:r>
        <w:r w:rsidRPr="007F7E2B">
          <w:t xml:space="preserve"> is tree populations, plans to clear the trees from a portion of the area would be key stratification criteria. </w:t>
        </w:r>
      </w:ins>
    </w:p>
    <w:p w14:paraId="17304D7F" w14:textId="77777777" w:rsidR="00DA40CE" w:rsidRPr="007F7E2B" w:rsidRDefault="00DA40CE">
      <w:pPr>
        <w:ind w:left="-5"/>
        <w:rPr>
          <w:ins w:id="4459" w:author="V2" w:date="2025-04-14T14:19:00Z" w16du:dateUtc="2025-04-14T19:19:00Z"/>
        </w:rPr>
      </w:pPr>
      <w:ins w:id="4460" w:author="V2" w:date="2025-04-14T14:19:00Z" w16du:dateUtc="2025-04-14T19:19:00Z">
        <w:r w:rsidRPr="007F7E2B">
          <w:t xml:space="preserve">For the purposes of stratification, identification of a key factor influencing </w:t>
        </w:r>
        <w:r w:rsidRPr="007F7E2B">
          <w:rPr>
            <w:rFonts w:ascii="Arial" w:eastAsia="Arial" w:hAnsi="Arial" w:cs="Arial"/>
            <w:i/>
          </w:rPr>
          <w:t>X</w:t>
        </w:r>
        <w:r w:rsidRPr="007F7E2B">
          <w:t xml:space="preserve"> needs to be specific enough to allow different parts of the area to be distinguished depending on the degree of influence of the factor. However, this identification is not intended to allow quantitative projection of the future magnitude of effect </w:t>
        </w:r>
        <w:r w:rsidRPr="007F7E2B">
          <w:lastRenderedPageBreak/>
          <w:t xml:space="preserve">on </w:t>
        </w:r>
        <w:r w:rsidRPr="007F7E2B">
          <w:rPr>
            <w:rFonts w:ascii="Arial" w:eastAsia="Arial" w:hAnsi="Arial" w:cs="Arial"/>
            <w:i/>
          </w:rPr>
          <w:t>X</w:t>
        </w:r>
        <w:r w:rsidRPr="007F7E2B">
          <w:t xml:space="preserve">. Thus for instance, knowing that different fire regimes are likely to lead to different tree populations is sufficiently specific, without being able to predict the future population dynamics of the trees under the different fire regimes. The intention of identifying key factors is to identify influences, not effects. </w:t>
        </w:r>
      </w:ins>
    </w:p>
    <w:p w14:paraId="3319ACBF" w14:textId="77777777" w:rsidR="00DA40CE" w:rsidRPr="007F7E2B" w:rsidRDefault="00DA40CE">
      <w:pPr>
        <w:pStyle w:val="Heading3"/>
        <w:ind w:left="-5"/>
        <w:rPr>
          <w:ins w:id="4461" w:author="V2" w:date="2025-04-14T14:19:00Z" w16du:dateUtc="2025-04-14T19:19:00Z"/>
        </w:rPr>
      </w:pPr>
      <w:bookmarkStart w:id="4462" w:name="_Toc174615965"/>
      <w:bookmarkStart w:id="4463" w:name="_Toc174616381"/>
      <w:bookmarkStart w:id="4464" w:name="_Toc180594106"/>
      <w:bookmarkStart w:id="4465" w:name="_Toc180594513"/>
      <w:ins w:id="4466" w:author="V2" w:date="2025-04-14T14:19:00Z" w16du:dateUtc="2025-04-14T19:19:00Z">
        <w:r w:rsidRPr="007F7E2B">
          <w:t>Step 5: Pre-stratification</w:t>
        </w:r>
        <w:bookmarkEnd w:id="4462"/>
        <w:bookmarkEnd w:id="4463"/>
        <w:bookmarkEnd w:id="4464"/>
        <w:bookmarkEnd w:id="4465"/>
        <w:r w:rsidRPr="007F7E2B">
          <w:t xml:space="preserve"> </w:t>
        </w:r>
      </w:ins>
    </w:p>
    <w:p w14:paraId="7B04EA48" w14:textId="77777777" w:rsidR="00DA40CE" w:rsidRPr="007F7E2B" w:rsidRDefault="00DA40CE">
      <w:pPr>
        <w:ind w:left="-5"/>
        <w:rPr>
          <w:ins w:id="4467" w:author="V2" w:date="2025-04-14T14:19:00Z" w16du:dateUtc="2025-04-14T19:19:00Z"/>
        </w:rPr>
      </w:pPr>
      <w:ins w:id="4468" w:author="V2" w:date="2025-04-14T14:19:00Z" w16du:dateUtc="2025-04-14T19:19:00Z">
        <w:r w:rsidRPr="007F7E2B">
          <w:t xml:space="preserve">In cases where the data on which stratification will ultimately be based is not yet fully known, prestratification must be used to guide the data collection process.  </w:t>
        </w:r>
      </w:ins>
    </w:p>
    <w:p w14:paraId="069CD6A1" w14:textId="77777777" w:rsidR="00DA40CE" w:rsidRPr="007F7E2B" w:rsidRDefault="00DA40CE">
      <w:pPr>
        <w:ind w:left="-5"/>
        <w:rPr>
          <w:ins w:id="4469" w:author="V2" w:date="2025-04-14T14:19:00Z" w16du:dateUtc="2025-04-14T19:19:00Z"/>
        </w:rPr>
      </w:pPr>
      <w:ins w:id="4470" w:author="V2" w:date="2025-04-14T14:19:00Z" w16du:dateUtc="2025-04-14T19:19:00Z">
        <w:r w:rsidRPr="007F7E2B">
          <w:rPr>
            <w:rFonts w:ascii="Arial" w:eastAsia="Arial" w:hAnsi="Arial" w:cs="Arial"/>
            <w:b/>
          </w:rPr>
          <w:t>Goal:</w:t>
        </w:r>
        <w:r w:rsidRPr="007F7E2B">
          <w:t xml:space="preserve"> Based on existing information and, if required, low intensity sampling, to divide the area</w:t>
        </w:r>
        <w:r w:rsidRPr="007F7E2B">
          <w:rPr>
            <w:rFonts w:ascii="Arial" w:eastAsia="Arial" w:hAnsi="Arial" w:cs="Arial"/>
            <w:i/>
          </w:rPr>
          <w:t xml:space="preserve"> </w:t>
        </w:r>
        <w:r w:rsidRPr="007F7E2B">
          <w:t xml:space="preserve">into relatively homogenous sub-areas based on variation in the variable </w:t>
        </w:r>
        <w:r w:rsidRPr="007F7E2B">
          <w:rPr>
            <w:rFonts w:ascii="Arial" w:eastAsia="Arial" w:hAnsi="Arial" w:cs="Arial"/>
            <w:i/>
          </w:rPr>
          <w:t>X</w:t>
        </w:r>
        <w:r w:rsidRPr="007F7E2B">
          <w:t xml:space="preserve">. The pre-stratification will be used to guide the more intensive sampling process. </w:t>
        </w:r>
      </w:ins>
    </w:p>
    <w:p w14:paraId="49E28560" w14:textId="77777777" w:rsidR="00DA40CE" w:rsidRPr="007F7E2B" w:rsidRDefault="00DA40CE">
      <w:pPr>
        <w:ind w:left="-5"/>
        <w:rPr>
          <w:ins w:id="4471" w:author="V2" w:date="2025-04-14T14:19:00Z" w16du:dateUtc="2025-04-14T19:19:00Z"/>
        </w:rPr>
      </w:pPr>
      <w:ins w:id="4472" w:author="V2" w:date="2025-04-14T14:19:00Z" w16du:dateUtc="2025-04-14T19:19:00Z">
        <w:r w:rsidRPr="007F7E2B">
          <w:rPr>
            <w:rFonts w:ascii="Arial" w:eastAsia="Arial" w:hAnsi="Arial" w:cs="Arial"/>
            <w:b/>
          </w:rPr>
          <w:t xml:space="preserve">Output: </w:t>
        </w:r>
        <w:r w:rsidRPr="007F7E2B">
          <w:t>A series of outputs to facilitate stratification:</w:t>
        </w:r>
        <w:r w:rsidRPr="007F7E2B">
          <w:rPr>
            <w:rFonts w:ascii="Arial" w:eastAsia="Arial" w:hAnsi="Arial" w:cs="Arial"/>
            <w:b/>
          </w:rPr>
          <w:t xml:space="preserve">   </w:t>
        </w:r>
      </w:ins>
    </w:p>
    <w:p w14:paraId="12239822" w14:textId="77777777" w:rsidR="00DA40CE" w:rsidRPr="007F7E2B" w:rsidRDefault="00DA40CE" w:rsidP="00964B29">
      <w:pPr>
        <w:numPr>
          <w:ilvl w:val="0"/>
          <w:numId w:val="21"/>
        </w:numPr>
        <w:spacing w:before="0" w:line="270" w:lineRule="auto"/>
        <w:ind w:hanging="360"/>
        <w:rPr>
          <w:ins w:id="4473" w:author="V2" w:date="2025-04-14T14:19:00Z" w16du:dateUtc="2025-04-14T19:19:00Z"/>
        </w:rPr>
      </w:pPr>
      <w:ins w:id="4474" w:author="V2" w:date="2025-04-14T14:19:00Z" w16du:dateUtc="2025-04-14T19:19:00Z">
        <w:r w:rsidRPr="007F7E2B">
          <w:t>A map showing the area</w:t>
        </w:r>
        <w:r w:rsidRPr="007F7E2B">
          <w:rPr>
            <w:rFonts w:ascii="Arial" w:eastAsia="Arial" w:hAnsi="Arial" w:cs="Arial"/>
            <w:i/>
          </w:rPr>
          <w:t xml:space="preserve"> </w:t>
        </w:r>
        <w:r w:rsidRPr="007F7E2B">
          <w:t xml:space="preserve">divided into discrete sub-areas based on variation in the current or historic values of the variable </w:t>
        </w:r>
        <w:r w:rsidRPr="007F7E2B">
          <w:rPr>
            <w:rFonts w:ascii="Arial" w:eastAsia="Arial" w:hAnsi="Arial" w:cs="Arial"/>
            <w:i/>
          </w:rPr>
          <w:t>X</w:t>
        </w:r>
        <w:r w:rsidRPr="007F7E2B">
          <w:t xml:space="preserve">, or the processes influencing </w:t>
        </w:r>
        <w:r w:rsidRPr="007F7E2B">
          <w:rPr>
            <w:rFonts w:ascii="Arial" w:eastAsia="Arial" w:hAnsi="Arial" w:cs="Arial"/>
            <w:i/>
          </w:rPr>
          <w:t>X</w:t>
        </w:r>
        <w:r w:rsidRPr="007F7E2B">
          <w:t xml:space="preserve">. </w:t>
        </w:r>
      </w:ins>
    </w:p>
    <w:p w14:paraId="7A90052C" w14:textId="77777777" w:rsidR="00DA40CE" w:rsidRPr="007F7E2B" w:rsidRDefault="00DA40CE" w:rsidP="00964B29">
      <w:pPr>
        <w:numPr>
          <w:ilvl w:val="0"/>
          <w:numId w:val="21"/>
        </w:numPr>
        <w:spacing w:before="0" w:line="270" w:lineRule="auto"/>
        <w:ind w:hanging="360"/>
        <w:rPr>
          <w:ins w:id="4475" w:author="V2" w:date="2025-04-14T14:19:00Z" w16du:dateUtc="2025-04-14T19:19:00Z"/>
        </w:rPr>
      </w:pPr>
      <w:ins w:id="4476" w:author="V2" w:date="2025-04-14T14:19:00Z" w16du:dateUtc="2025-04-14T19:19:00Z">
        <w:r w:rsidRPr="007F7E2B">
          <w:t xml:space="preserve">A stratum definition for each stratum, giving the expected characteristics defining the stratum. </w:t>
        </w:r>
      </w:ins>
    </w:p>
    <w:p w14:paraId="02236B5D" w14:textId="77777777" w:rsidR="00DA40CE" w:rsidRPr="007F7E2B" w:rsidRDefault="00DA40CE" w:rsidP="00964B29">
      <w:pPr>
        <w:numPr>
          <w:ilvl w:val="0"/>
          <w:numId w:val="21"/>
        </w:numPr>
        <w:spacing w:before="0" w:after="235" w:line="241" w:lineRule="auto"/>
        <w:ind w:hanging="360"/>
        <w:rPr>
          <w:ins w:id="4477" w:author="V2" w:date="2025-04-14T14:19:00Z" w16du:dateUtc="2025-04-14T19:19:00Z"/>
        </w:rPr>
      </w:pPr>
      <w:ins w:id="4478" w:author="V2" w:date="2025-04-14T14:19:00Z" w16du:dateUtc="2025-04-14T19:19:00Z">
        <w:r w:rsidRPr="007F7E2B">
          <w:t xml:space="preserve">A key factors definition for each stratum, identifying the key factors which are believed to be causing this stratum to be different from others. </w:t>
        </w:r>
        <w:r w:rsidRPr="007F7E2B">
          <w:rPr>
            <w:rFonts w:ascii="Arial" w:eastAsia="Arial" w:hAnsi="Arial" w:cs="Arial"/>
            <w:b/>
          </w:rPr>
          <w:t xml:space="preserve">Method:  </w:t>
        </w:r>
      </w:ins>
    </w:p>
    <w:p w14:paraId="23DA845C" w14:textId="77777777" w:rsidR="00DA40CE" w:rsidRPr="007F7E2B" w:rsidRDefault="00DA40CE">
      <w:pPr>
        <w:pStyle w:val="Heading3"/>
        <w:spacing w:after="218"/>
        <w:ind w:left="-5"/>
        <w:rPr>
          <w:ins w:id="4479" w:author="V2" w:date="2025-04-14T14:19:00Z" w16du:dateUtc="2025-04-14T19:19:00Z"/>
        </w:rPr>
      </w:pPr>
      <w:bookmarkStart w:id="4480" w:name="_Toc174615966"/>
      <w:bookmarkStart w:id="4481" w:name="_Toc174616382"/>
      <w:bookmarkStart w:id="4482" w:name="_Toc180594107"/>
      <w:bookmarkStart w:id="4483" w:name="_Toc180594514"/>
      <w:ins w:id="4484" w:author="V2" w:date="2025-04-14T14:19:00Z" w16du:dateUtc="2025-04-14T19:19:00Z">
        <w:r w:rsidRPr="007F7E2B">
          <w:t>Step 5a: Collection of information</w:t>
        </w:r>
        <w:bookmarkEnd w:id="4480"/>
        <w:bookmarkEnd w:id="4481"/>
        <w:bookmarkEnd w:id="4482"/>
        <w:bookmarkEnd w:id="4483"/>
        <w:r w:rsidRPr="007F7E2B">
          <w:t xml:space="preserve"> </w:t>
        </w:r>
      </w:ins>
    </w:p>
    <w:p w14:paraId="11149265" w14:textId="77777777" w:rsidR="00DA40CE" w:rsidRPr="007F7E2B" w:rsidRDefault="00DA40CE">
      <w:pPr>
        <w:ind w:left="-5"/>
        <w:rPr>
          <w:ins w:id="4485" w:author="V2" w:date="2025-04-14T14:19:00Z" w16du:dateUtc="2025-04-14T19:19:00Z"/>
        </w:rPr>
      </w:pPr>
      <w:ins w:id="4486" w:author="V2" w:date="2025-04-14T14:19:00Z" w16du:dateUtc="2025-04-14T19:19:00Z">
        <w:r w:rsidRPr="007F7E2B">
          <w:t xml:space="preserve">Local information on key factors identified in Step 4 must be collected, such as: </w:t>
        </w:r>
      </w:ins>
    </w:p>
    <w:p w14:paraId="5D40F66B" w14:textId="77777777" w:rsidR="00DA40CE" w:rsidRPr="007F7E2B" w:rsidRDefault="00DA40CE" w:rsidP="00964B29">
      <w:pPr>
        <w:numPr>
          <w:ilvl w:val="0"/>
          <w:numId w:val="22"/>
        </w:numPr>
        <w:spacing w:before="0" w:line="270" w:lineRule="auto"/>
        <w:ind w:hanging="360"/>
        <w:rPr>
          <w:ins w:id="4487" w:author="V2" w:date="2025-04-14T14:19:00Z" w16du:dateUtc="2025-04-14T19:19:00Z"/>
        </w:rPr>
      </w:pPr>
      <w:ins w:id="4488" w:author="V2" w:date="2025-04-14T14:19:00Z" w16du:dateUtc="2025-04-14T19:19:00Z">
        <w:r w:rsidRPr="007F7E2B">
          <w:t xml:space="preserve">Local site classification maps and/or tables. </w:t>
        </w:r>
      </w:ins>
    </w:p>
    <w:p w14:paraId="203A5CE3" w14:textId="77777777" w:rsidR="00DA40CE" w:rsidRPr="007F7E2B" w:rsidRDefault="00DA40CE" w:rsidP="00964B29">
      <w:pPr>
        <w:numPr>
          <w:ilvl w:val="0"/>
          <w:numId w:val="22"/>
        </w:numPr>
        <w:spacing w:before="0" w:line="270" w:lineRule="auto"/>
        <w:ind w:hanging="360"/>
        <w:rPr>
          <w:ins w:id="4489" w:author="V2" w:date="2025-04-14T14:19:00Z" w16du:dateUtc="2025-04-14T19:19:00Z"/>
        </w:rPr>
      </w:pPr>
      <w:ins w:id="4490" w:author="V2" w:date="2025-04-14T14:19:00Z" w16du:dateUtc="2025-04-14T19:19:00Z">
        <w:r w:rsidRPr="007F7E2B">
          <w:t xml:space="preserve">The most updated land use/cover maps, satellite images and/or aerial photography. </w:t>
        </w:r>
      </w:ins>
    </w:p>
    <w:p w14:paraId="7A0A2729" w14:textId="77777777" w:rsidR="00DA40CE" w:rsidRPr="007F7E2B" w:rsidRDefault="00DA40CE" w:rsidP="00964B29">
      <w:pPr>
        <w:numPr>
          <w:ilvl w:val="0"/>
          <w:numId w:val="22"/>
        </w:numPr>
        <w:spacing w:before="0" w:line="270" w:lineRule="auto"/>
        <w:ind w:hanging="360"/>
        <w:rPr>
          <w:ins w:id="4491" w:author="V2" w:date="2025-04-14T14:19:00Z" w16du:dateUtc="2025-04-14T19:19:00Z"/>
        </w:rPr>
      </w:pPr>
      <w:ins w:id="4492" w:author="V2" w:date="2025-04-14T14:19:00Z" w16du:dateUtc="2025-04-14T19:19:00Z">
        <w:r w:rsidRPr="007F7E2B">
          <w:t xml:space="preserve">Soil types, parent rocks and preferably soil maps. </w:t>
        </w:r>
      </w:ins>
    </w:p>
    <w:p w14:paraId="728D40A9" w14:textId="77777777" w:rsidR="00DA40CE" w:rsidRPr="007F7E2B" w:rsidRDefault="00DA40CE" w:rsidP="00964B29">
      <w:pPr>
        <w:numPr>
          <w:ilvl w:val="0"/>
          <w:numId w:val="22"/>
        </w:numPr>
        <w:spacing w:before="0" w:line="270" w:lineRule="auto"/>
        <w:ind w:hanging="360"/>
        <w:rPr>
          <w:ins w:id="4493" w:author="V2" w:date="2025-04-14T14:19:00Z" w16du:dateUtc="2025-04-14T19:19:00Z"/>
        </w:rPr>
      </w:pPr>
      <w:ins w:id="4494" w:author="V2" w:date="2025-04-14T14:19:00Z" w16du:dateUtc="2025-04-14T19:19:00Z">
        <w:r w:rsidRPr="007F7E2B">
          <w:t xml:space="preserve">Landform information and/or maps. </w:t>
        </w:r>
      </w:ins>
    </w:p>
    <w:p w14:paraId="2FF67B79" w14:textId="77777777" w:rsidR="00DA40CE" w:rsidRPr="007F7E2B" w:rsidRDefault="00DA40CE" w:rsidP="00964B29">
      <w:pPr>
        <w:numPr>
          <w:ilvl w:val="0"/>
          <w:numId w:val="22"/>
        </w:numPr>
        <w:spacing w:before="0" w:line="270" w:lineRule="auto"/>
        <w:ind w:hanging="360"/>
        <w:rPr>
          <w:ins w:id="4495" w:author="V2" w:date="2025-04-14T14:19:00Z" w16du:dateUtc="2025-04-14T19:19:00Z"/>
        </w:rPr>
      </w:pPr>
      <w:ins w:id="4496" w:author="V2" w:date="2025-04-14T14:19:00Z" w16du:dateUtc="2025-04-14T19:19:00Z">
        <w:r w:rsidRPr="007F7E2B">
          <w:t xml:space="preserve">Ecosystem maps. </w:t>
        </w:r>
      </w:ins>
    </w:p>
    <w:p w14:paraId="1DEB8FF9" w14:textId="77777777" w:rsidR="00DA40CE" w:rsidRPr="007F7E2B" w:rsidRDefault="00DA40CE" w:rsidP="00964B29">
      <w:pPr>
        <w:numPr>
          <w:ilvl w:val="0"/>
          <w:numId w:val="22"/>
        </w:numPr>
        <w:spacing w:before="0" w:line="270" w:lineRule="auto"/>
        <w:ind w:hanging="360"/>
        <w:rPr>
          <w:ins w:id="4497" w:author="V2" w:date="2025-04-14T14:19:00Z" w16du:dateUtc="2025-04-14T19:19:00Z"/>
        </w:rPr>
      </w:pPr>
      <w:ins w:id="4498" w:author="V2" w:date="2025-04-14T14:19:00Z" w16du:dateUtc="2025-04-14T19:19:00Z">
        <w:r w:rsidRPr="007F7E2B">
          <w:t xml:space="preserve">Fire regime maps or descriptions. </w:t>
        </w:r>
      </w:ins>
    </w:p>
    <w:p w14:paraId="70FF1414" w14:textId="77777777" w:rsidR="00DA40CE" w:rsidRPr="007F7E2B" w:rsidRDefault="00DA40CE" w:rsidP="00964B29">
      <w:pPr>
        <w:numPr>
          <w:ilvl w:val="0"/>
          <w:numId w:val="22"/>
        </w:numPr>
        <w:spacing w:before="0" w:line="270" w:lineRule="auto"/>
        <w:ind w:hanging="360"/>
        <w:rPr>
          <w:ins w:id="4499" w:author="V2" w:date="2025-04-14T14:19:00Z" w16du:dateUtc="2025-04-14T19:19:00Z"/>
        </w:rPr>
      </w:pPr>
      <w:ins w:id="4500" w:author="V2" w:date="2025-04-14T14:19:00Z" w16du:dateUtc="2025-04-14T19:19:00Z">
        <w:r w:rsidRPr="007F7E2B">
          <w:t xml:space="preserve">Historical records of management. </w:t>
        </w:r>
      </w:ins>
    </w:p>
    <w:p w14:paraId="04B22E31" w14:textId="77777777" w:rsidR="00DA40CE" w:rsidRPr="007F7E2B" w:rsidRDefault="00DA40CE" w:rsidP="00964B29">
      <w:pPr>
        <w:numPr>
          <w:ilvl w:val="0"/>
          <w:numId w:val="22"/>
        </w:numPr>
        <w:spacing w:before="0" w:line="270" w:lineRule="auto"/>
        <w:ind w:hanging="360"/>
        <w:rPr>
          <w:ins w:id="4501" w:author="V2" w:date="2025-04-14T14:19:00Z" w16du:dateUtc="2025-04-14T19:19:00Z"/>
        </w:rPr>
      </w:pPr>
      <w:ins w:id="4502" w:author="V2" w:date="2025-04-14T14:19:00Z" w16du:dateUtc="2025-04-14T19:19:00Z">
        <w:r w:rsidRPr="007F7E2B">
          <w:t xml:space="preserve">Management plans. </w:t>
        </w:r>
      </w:ins>
    </w:p>
    <w:p w14:paraId="42A2C912" w14:textId="77777777" w:rsidR="00DA40CE" w:rsidRPr="007F7E2B" w:rsidRDefault="00DA40CE" w:rsidP="00964B29">
      <w:pPr>
        <w:numPr>
          <w:ilvl w:val="0"/>
          <w:numId w:val="22"/>
        </w:numPr>
        <w:spacing w:before="0" w:line="270" w:lineRule="auto"/>
        <w:ind w:hanging="360"/>
        <w:rPr>
          <w:ins w:id="4503" w:author="V2" w:date="2025-04-14T14:19:00Z" w16du:dateUtc="2025-04-14T19:19:00Z"/>
        </w:rPr>
      </w:pPr>
      <w:ins w:id="4504" w:author="V2" w:date="2025-04-14T14:19:00Z" w16du:dateUtc="2025-04-14T19:19:00Z">
        <w:r w:rsidRPr="007F7E2B">
          <w:t xml:space="preserve">Other information relevant to key factors identified above.  </w:t>
        </w:r>
      </w:ins>
    </w:p>
    <w:p w14:paraId="7A088503" w14:textId="77777777" w:rsidR="00DA40CE" w:rsidRPr="007F7E2B" w:rsidRDefault="00DA40CE">
      <w:pPr>
        <w:spacing w:line="259" w:lineRule="auto"/>
        <w:ind w:left="720"/>
        <w:rPr>
          <w:ins w:id="4505" w:author="V2" w:date="2025-04-14T14:19:00Z" w16du:dateUtc="2025-04-14T19:19:00Z"/>
        </w:rPr>
      </w:pPr>
      <w:ins w:id="4506" w:author="V2" w:date="2025-04-14T14:19:00Z" w16du:dateUtc="2025-04-14T19:19:00Z">
        <w:r w:rsidRPr="007F7E2B">
          <w:t xml:space="preserve"> </w:t>
        </w:r>
      </w:ins>
    </w:p>
    <w:p w14:paraId="33E3BD40" w14:textId="77777777" w:rsidR="00DA40CE" w:rsidRPr="007F7E2B" w:rsidRDefault="00DA40CE">
      <w:pPr>
        <w:ind w:left="-5"/>
        <w:rPr>
          <w:ins w:id="4507" w:author="V2" w:date="2025-04-14T14:19:00Z" w16du:dateUtc="2025-04-14T19:19:00Z"/>
        </w:rPr>
      </w:pPr>
      <w:ins w:id="4508" w:author="V2" w:date="2025-04-14T14:19:00Z" w16du:dateUtc="2025-04-14T19:19:00Z">
        <w:r w:rsidRPr="007F7E2B">
          <w:t xml:space="preserve">Data sources may include archives, records, statistics, study reports and publications of national, regional or local governments, institutes and/or agencies, literature and local knowledge. </w:t>
        </w:r>
      </w:ins>
    </w:p>
    <w:p w14:paraId="42E00F26" w14:textId="77777777" w:rsidR="00DA40CE" w:rsidRPr="007F7E2B" w:rsidRDefault="00DA40CE">
      <w:pPr>
        <w:ind w:left="-5"/>
        <w:rPr>
          <w:ins w:id="4509" w:author="V2" w:date="2025-04-14T14:19:00Z" w16du:dateUtc="2025-04-14T19:19:00Z"/>
        </w:rPr>
      </w:pPr>
      <w:ins w:id="4510" w:author="V2" w:date="2025-04-14T14:19:00Z" w16du:dateUtc="2025-04-14T19:19:00Z">
        <w:r w:rsidRPr="007F7E2B">
          <w:t xml:space="preserve">For each data source collected assess the following: </w:t>
        </w:r>
      </w:ins>
    </w:p>
    <w:p w14:paraId="28B208E9" w14:textId="77777777" w:rsidR="00DA40CE" w:rsidRPr="007F7E2B" w:rsidRDefault="00DA40CE" w:rsidP="00964B29">
      <w:pPr>
        <w:numPr>
          <w:ilvl w:val="0"/>
          <w:numId w:val="22"/>
        </w:numPr>
        <w:spacing w:before="0" w:line="270" w:lineRule="auto"/>
        <w:ind w:hanging="360"/>
        <w:rPr>
          <w:ins w:id="4511" w:author="V2" w:date="2025-04-14T14:19:00Z" w16du:dateUtc="2025-04-14T19:19:00Z"/>
        </w:rPr>
      </w:pPr>
      <w:ins w:id="4512" w:author="V2" w:date="2025-04-14T14:19:00Z" w16du:dateUtc="2025-04-14T19:19:00Z">
        <w:r w:rsidRPr="007F7E2B">
          <w:t xml:space="preserve">When was the work to derive the information undertaken? </w:t>
        </w:r>
      </w:ins>
    </w:p>
    <w:p w14:paraId="510C9FE5" w14:textId="77777777" w:rsidR="00DA40CE" w:rsidRPr="007F7E2B" w:rsidRDefault="00DA40CE" w:rsidP="00964B29">
      <w:pPr>
        <w:numPr>
          <w:ilvl w:val="0"/>
          <w:numId w:val="22"/>
        </w:numPr>
        <w:spacing w:before="0" w:line="270" w:lineRule="auto"/>
        <w:ind w:hanging="360"/>
        <w:rPr>
          <w:ins w:id="4513" w:author="V2" w:date="2025-04-14T14:19:00Z" w16du:dateUtc="2025-04-14T19:19:00Z"/>
        </w:rPr>
      </w:pPr>
      <w:ins w:id="4514" w:author="V2" w:date="2025-04-14T14:19:00Z" w16du:dateUtc="2025-04-14T19:19:00Z">
        <w:r w:rsidRPr="007F7E2B">
          <w:lastRenderedPageBreak/>
          <w:t xml:space="preserve">What specific work was undertaken to derive the data? For instance, if the data source is a soil map, was the map derived from actual sampling carried out within the area, or from extrapolation based on samples collected elsewhere? </w:t>
        </w:r>
      </w:ins>
    </w:p>
    <w:p w14:paraId="6C5EF871" w14:textId="77777777" w:rsidR="00DA40CE" w:rsidRPr="007F7E2B" w:rsidRDefault="00DA40CE" w:rsidP="00964B29">
      <w:pPr>
        <w:numPr>
          <w:ilvl w:val="0"/>
          <w:numId w:val="22"/>
        </w:numPr>
        <w:spacing w:before="0" w:line="270" w:lineRule="auto"/>
        <w:ind w:hanging="360"/>
        <w:rPr>
          <w:ins w:id="4515" w:author="V2" w:date="2025-04-14T14:19:00Z" w16du:dateUtc="2025-04-14T19:19:00Z"/>
        </w:rPr>
      </w:pPr>
      <w:ins w:id="4516" w:author="V2" w:date="2025-04-14T14:19:00Z" w16du:dateUtc="2025-04-14T19:19:00Z">
        <w:r w:rsidRPr="007F7E2B">
          <w:t xml:space="preserve">To what standards were the data collection and collation carried out? For instance, soil samples may have been analyzed in a lab, or may have been classified based on field texturing. </w:t>
        </w:r>
      </w:ins>
    </w:p>
    <w:p w14:paraId="126E089B" w14:textId="77777777" w:rsidR="00DA40CE" w:rsidRPr="007F7E2B" w:rsidRDefault="00DA40CE">
      <w:pPr>
        <w:spacing w:line="259" w:lineRule="auto"/>
        <w:ind w:left="1440"/>
        <w:rPr>
          <w:ins w:id="4517" w:author="V2" w:date="2025-04-14T14:19:00Z" w16du:dateUtc="2025-04-14T19:19:00Z"/>
        </w:rPr>
      </w:pPr>
      <w:ins w:id="4518" w:author="V2" w:date="2025-04-14T14:19:00Z" w16du:dateUtc="2025-04-14T19:19:00Z">
        <w:r w:rsidRPr="007F7E2B">
          <w:t xml:space="preserve"> </w:t>
        </w:r>
      </w:ins>
    </w:p>
    <w:p w14:paraId="224CD809" w14:textId="77777777" w:rsidR="00DA40CE" w:rsidRPr="007F7E2B" w:rsidRDefault="00DA40CE">
      <w:pPr>
        <w:ind w:left="-5"/>
        <w:rPr>
          <w:ins w:id="4519" w:author="V2" w:date="2025-04-14T14:19:00Z" w16du:dateUtc="2025-04-14T19:19:00Z"/>
        </w:rPr>
      </w:pPr>
      <w:ins w:id="4520" w:author="V2" w:date="2025-04-14T14:19:00Z" w16du:dateUtc="2025-04-14T19:19:00Z">
        <w:r w:rsidRPr="007F7E2B">
          <w:t xml:space="preserve">Based on these assessments, determine the overall quality of the data. This is particularly critical where the intention is to use existing data on the value of the variable as the majority of the basis for stratification. </w:t>
        </w:r>
      </w:ins>
    </w:p>
    <w:p w14:paraId="79088DCF" w14:textId="77777777" w:rsidR="00DA40CE" w:rsidRPr="007F7E2B" w:rsidRDefault="00DA40CE">
      <w:pPr>
        <w:ind w:left="-5"/>
        <w:rPr>
          <w:ins w:id="4521" w:author="V2" w:date="2025-04-14T14:19:00Z" w16du:dateUtc="2025-04-14T19:19:00Z"/>
        </w:rPr>
      </w:pPr>
      <w:ins w:id="4522" w:author="V2" w:date="2025-04-14T14:19:00Z" w16du:dateUtc="2025-04-14T19:19:00Z">
        <w:r w:rsidRPr="007F7E2B">
          <w:t xml:space="preserve">Even where the data is of high quality, it is generally recommended that some truthing of the data, based on field reconnaissance, remote sensing data or other primary sources be undertaken to confirm the accuracy of the data.  </w:t>
        </w:r>
      </w:ins>
    </w:p>
    <w:p w14:paraId="58353569" w14:textId="77777777" w:rsidR="00DA40CE" w:rsidRPr="007F7E2B" w:rsidRDefault="00DA40CE">
      <w:pPr>
        <w:pStyle w:val="Heading3"/>
        <w:spacing w:after="221"/>
        <w:ind w:left="-5"/>
        <w:rPr>
          <w:ins w:id="4523" w:author="V2" w:date="2025-04-14T14:19:00Z" w16du:dateUtc="2025-04-14T19:19:00Z"/>
        </w:rPr>
      </w:pPr>
      <w:bookmarkStart w:id="4524" w:name="_Toc174615967"/>
      <w:bookmarkStart w:id="4525" w:name="_Toc174616383"/>
      <w:bookmarkStart w:id="4526" w:name="_Toc180594108"/>
      <w:bookmarkStart w:id="4527" w:name="_Toc180594515"/>
      <w:ins w:id="4528" w:author="V2" w:date="2025-04-14T14:19:00Z" w16du:dateUtc="2025-04-14T19:19:00Z">
        <w:r w:rsidRPr="007F7E2B">
          <w:t>Step 5b: Preliminary stratification</w:t>
        </w:r>
        <w:bookmarkEnd w:id="4524"/>
        <w:bookmarkEnd w:id="4525"/>
        <w:bookmarkEnd w:id="4526"/>
        <w:bookmarkEnd w:id="4527"/>
        <w:r w:rsidRPr="007F7E2B">
          <w:t xml:space="preserve">  </w:t>
        </w:r>
      </w:ins>
    </w:p>
    <w:p w14:paraId="0C4ED6B0" w14:textId="77777777" w:rsidR="00DA40CE" w:rsidRPr="007F7E2B" w:rsidRDefault="00DA40CE">
      <w:pPr>
        <w:ind w:left="-5"/>
        <w:rPr>
          <w:ins w:id="4529" w:author="V2" w:date="2025-04-14T14:19:00Z" w16du:dateUtc="2025-04-14T19:19:00Z"/>
        </w:rPr>
      </w:pPr>
      <w:ins w:id="4530" w:author="V2" w:date="2025-04-14T14:19:00Z" w16du:dateUtc="2025-04-14T19:19:00Z">
        <w:r w:rsidRPr="007F7E2B">
          <w:t xml:space="preserve">The preliminary stratification must be conducted in a hierarchical order that depends on the significance of key factors on variations in </w:t>
        </w:r>
        <w:r w:rsidRPr="007F7E2B">
          <w:rPr>
            <w:rFonts w:ascii="Arial" w:eastAsia="Arial" w:hAnsi="Arial" w:cs="Arial"/>
            <w:i/>
          </w:rPr>
          <w:t>X</w:t>
        </w:r>
        <w:r w:rsidRPr="007F7E2B">
          <w:t xml:space="preserve">, or the differences in the key factors across the project area. The hierarchy of the key factors must be determined based on the degree of influence that each factor has on the value of the variable.  </w:t>
        </w:r>
      </w:ins>
    </w:p>
    <w:p w14:paraId="478ED3BC" w14:textId="77777777" w:rsidR="00DA40CE" w:rsidRPr="007F7E2B" w:rsidRDefault="00DA40CE">
      <w:pPr>
        <w:ind w:left="-5"/>
        <w:rPr>
          <w:ins w:id="4531" w:author="V2" w:date="2025-04-14T14:19:00Z" w16du:dateUtc="2025-04-14T19:19:00Z"/>
        </w:rPr>
      </w:pPr>
      <w:ins w:id="4532" w:author="V2" w:date="2025-04-14T14:19:00Z" w16du:dateUtc="2025-04-14T19:19:00Z">
        <w:r w:rsidRPr="007F7E2B">
          <w:t xml:space="preserve">In many cases it may be difficult to determine which factor has the most influence on the value of </w:t>
        </w:r>
        <w:r w:rsidRPr="007F7E2B">
          <w:rPr>
            <w:rFonts w:ascii="Arial" w:eastAsia="Arial" w:hAnsi="Arial" w:cs="Arial"/>
            <w:i/>
          </w:rPr>
          <w:t>X</w:t>
        </w:r>
        <w:r w:rsidRPr="007F7E2B">
          <w:t xml:space="preserve">. For instance, soil carbon may be influenced by soil texture, biotic community and management, and it may not be clear which of these is the most important. In such cases, it is  recommended that the factor which is least changeable be designated the highest level factor. In the example given, soil texture is likely the least changeable, and would therefore be the highest level factor, while biotic community might be second, and management might be third. The project proponent must document the reasons for their choice and ranking of factors. </w:t>
        </w:r>
      </w:ins>
    </w:p>
    <w:p w14:paraId="4D5DBD2C" w14:textId="77777777" w:rsidR="00DA40CE" w:rsidRPr="007F7E2B" w:rsidRDefault="00DA40CE">
      <w:pPr>
        <w:ind w:left="-5"/>
        <w:rPr>
          <w:ins w:id="4533" w:author="V2" w:date="2025-04-14T14:19:00Z" w16du:dateUtc="2025-04-14T19:19:00Z"/>
        </w:rPr>
      </w:pPr>
      <w:ins w:id="4534" w:author="V2" w:date="2025-04-14T14:19:00Z" w16du:dateUtc="2025-04-14T19:19:00Z">
        <w:r w:rsidRPr="007F7E2B">
          <w:t>The factor with the most influence must be the first factor considered, then the factor with the next most influence, and so on. At each level in the hierarchy, stratification must be conducted within the strata already determined based on higher level factors. For example, if climatic differences across the area</w:t>
        </w:r>
        <w:r w:rsidRPr="007F7E2B">
          <w:rPr>
            <w:rFonts w:ascii="Arial" w:eastAsia="Arial" w:hAnsi="Arial" w:cs="Arial"/>
            <w:i/>
          </w:rPr>
          <w:t xml:space="preserve"> </w:t>
        </w:r>
        <w:r w:rsidRPr="007F7E2B">
          <w:t xml:space="preserve">are the factor with the highest influence on the value of </w:t>
        </w:r>
        <w:r w:rsidRPr="007F7E2B">
          <w:rPr>
            <w:rFonts w:ascii="Arial" w:eastAsia="Arial" w:hAnsi="Arial" w:cs="Arial"/>
            <w:i/>
          </w:rPr>
          <w:t>X</w:t>
        </w:r>
        <w:r w:rsidRPr="007F7E2B">
          <w:t xml:space="preserve">, the stratification process must begin with stratification according to difference of the climate. If the second most important factor is soil type, then each stratum determined based on climatic differences must be further stratified based on differences of soil type.  </w:t>
        </w:r>
      </w:ins>
    </w:p>
    <w:p w14:paraId="202F0DB7" w14:textId="77777777" w:rsidR="00DA40CE" w:rsidRPr="007F7E2B" w:rsidRDefault="00DA40CE">
      <w:pPr>
        <w:ind w:left="-5"/>
        <w:rPr>
          <w:ins w:id="4535" w:author="V2" w:date="2025-04-14T14:19:00Z" w16du:dateUtc="2025-04-14T19:19:00Z"/>
        </w:rPr>
      </w:pPr>
      <w:ins w:id="4536" w:author="V2" w:date="2025-04-14T14:19:00Z" w16du:dateUtc="2025-04-14T19:19:00Z">
        <w:r w:rsidRPr="007F7E2B">
          <w:t xml:space="preserve">Preliminary stratification is often most easily carried out on a Geographical Information System (GIS) platform, where information, maps collected, and field data can be overlaid. Whether or not the preliminary stratification is carried out using a GIS system, the project proponent must document the steps taken during the stratification process, and the reasons for each decision made. </w:t>
        </w:r>
      </w:ins>
    </w:p>
    <w:p w14:paraId="482DD8F5" w14:textId="77777777" w:rsidR="00DA40CE" w:rsidRPr="007F7E2B" w:rsidRDefault="00DA40CE">
      <w:pPr>
        <w:pStyle w:val="Heading3"/>
        <w:spacing w:after="218"/>
        <w:ind w:left="-5"/>
        <w:rPr>
          <w:ins w:id="4537" w:author="V2" w:date="2025-04-14T14:19:00Z" w16du:dateUtc="2025-04-14T19:19:00Z"/>
        </w:rPr>
      </w:pPr>
      <w:bookmarkStart w:id="4538" w:name="_Toc174615968"/>
      <w:bookmarkStart w:id="4539" w:name="_Toc174616384"/>
      <w:bookmarkStart w:id="4540" w:name="_Toc180594109"/>
      <w:bookmarkStart w:id="4541" w:name="_Toc180594516"/>
      <w:ins w:id="4542" w:author="V2" w:date="2025-04-14T14:19:00Z" w16du:dateUtc="2025-04-14T19:19:00Z">
        <w:r w:rsidRPr="007F7E2B">
          <w:lastRenderedPageBreak/>
          <w:t>Step 5c: Supplementary sampling survey</w:t>
        </w:r>
        <w:bookmarkEnd w:id="4538"/>
        <w:bookmarkEnd w:id="4539"/>
        <w:bookmarkEnd w:id="4540"/>
        <w:bookmarkEnd w:id="4541"/>
        <w:r w:rsidRPr="007F7E2B">
          <w:t xml:space="preserve"> </w:t>
        </w:r>
      </w:ins>
    </w:p>
    <w:p w14:paraId="21E900AE" w14:textId="77777777" w:rsidR="00DA40CE" w:rsidRPr="007F7E2B" w:rsidRDefault="00DA40CE">
      <w:pPr>
        <w:ind w:left="-5"/>
        <w:rPr>
          <w:ins w:id="4543" w:author="V2" w:date="2025-04-14T14:19:00Z" w16du:dateUtc="2025-04-14T19:19:00Z"/>
        </w:rPr>
      </w:pPr>
      <w:ins w:id="4544" w:author="V2" w:date="2025-04-14T14:19:00Z" w16du:dateUtc="2025-04-14T19:19:00Z">
        <w:r w:rsidRPr="007F7E2B">
          <w:t xml:space="preserve">Where existing information leaves doubt as to the homogeneity within or differences between preliminary strata, the project proponent should carry out a supplementary sampling survey to allow estimation of the value of </w:t>
        </w:r>
        <w:r w:rsidRPr="007F7E2B">
          <w:rPr>
            <w:rFonts w:ascii="Arial" w:eastAsia="Arial" w:hAnsi="Arial" w:cs="Arial"/>
            <w:i/>
          </w:rPr>
          <w:t>X</w:t>
        </w:r>
        <w:r w:rsidRPr="007F7E2B">
          <w:t xml:space="preserve"> in each preliminary stratum. For example, the following characteristics can be surveyed to allow estimation of the value </w:t>
        </w:r>
        <w:r w:rsidRPr="007F7E2B">
          <w:rPr>
            <w:rFonts w:ascii="Arial" w:eastAsia="Arial" w:hAnsi="Arial" w:cs="Arial"/>
            <w:i/>
          </w:rPr>
          <w:t>X</w:t>
        </w:r>
        <w:r w:rsidRPr="007F7E2B">
          <w:t xml:space="preserve"> within the preliminary stratum: </w:t>
        </w:r>
      </w:ins>
    </w:p>
    <w:p w14:paraId="02CBC63E" w14:textId="6D6E5E67" w:rsidR="00DA40CE" w:rsidRPr="007F7E2B" w:rsidRDefault="00DA40CE" w:rsidP="00964B29">
      <w:pPr>
        <w:numPr>
          <w:ilvl w:val="0"/>
          <w:numId w:val="23"/>
        </w:numPr>
        <w:spacing w:before="0" w:after="139" w:line="270" w:lineRule="auto"/>
        <w:ind w:hanging="360"/>
        <w:rPr>
          <w:ins w:id="4545" w:author="V2" w:date="2025-04-14T14:19:00Z" w16du:dateUtc="2025-04-14T19:19:00Z"/>
        </w:rPr>
      </w:pPr>
      <w:ins w:id="4546" w:author="V2" w:date="2025-04-14T14:19:00Z" w16du:dateUtc="2025-04-14T19:19:00Z">
        <w:r w:rsidRPr="007F7E2B">
          <w:t xml:space="preserve">Vegetation cover can be assessed by measuring randomly selected plots, using the plot methodology contained in module </w:t>
        </w:r>
        <w:r w:rsidR="009B19E8" w:rsidRPr="007F7E2B">
          <w:rPr>
            <w:rFonts w:ascii="Arial" w:eastAsia="Arial" w:hAnsi="Arial" w:cs="Arial"/>
            <w:i/>
          </w:rPr>
          <w:t>TRS-2</w:t>
        </w:r>
        <w:r w:rsidRPr="007F7E2B">
          <w:rPr>
            <w:rFonts w:ascii="Arial" w:eastAsia="Arial" w:hAnsi="Arial" w:cs="Arial"/>
            <w:i/>
          </w:rPr>
          <w:t xml:space="preserve"> Methods to Project of Future Conditions</w:t>
        </w:r>
        <w:r w:rsidRPr="007F7E2B">
          <w:t xml:space="preserve">. </w:t>
        </w:r>
      </w:ins>
    </w:p>
    <w:p w14:paraId="5E80E062" w14:textId="77777777" w:rsidR="00DA40CE" w:rsidRPr="007F7E2B" w:rsidRDefault="00DA40CE" w:rsidP="00964B29">
      <w:pPr>
        <w:numPr>
          <w:ilvl w:val="0"/>
          <w:numId w:val="23"/>
        </w:numPr>
        <w:spacing w:before="0" w:after="137" w:line="270" w:lineRule="auto"/>
        <w:ind w:hanging="360"/>
        <w:rPr>
          <w:ins w:id="4547" w:author="V2" w:date="2025-04-14T14:19:00Z" w16du:dateUtc="2025-04-14T19:19:00Z"/>
        </w:rPr>
      </w:pPr>
      <w:ins w:id="4548" w:author="V2" w:date="2025-04-14T14:19:00Z" w16du:dateUtc="2025-04-14T19:19:00Z">
        <w:r w:rsidRPr="007F7E2B">
          <w:t xml:space="preserve">Site and soil factors can be assessed based on soil type, soil texture, slope gradient, intensity of soil erosion, and shallow ground water level, and sampling soils for soil organic and inorganic matter determination. </w:t>
        </w:r>
      </w:ins>
    </w:p>
    <w:p w14:paraId="112D01B9" w14:textId="77777777" w:rsidR="00DA40CE" w:rsidRPr="007F7E2B" w:rsidRDefault="00DA40CE" w:rsidP="00964B29">
      <w:pPr>
        <w:numPr>
          <w:ilvl w:val="0"/>
          <w:numId w:val="23"/>
        </w:numPr>
        <w:spacing w:before="0" w:after="204" w:line="270" w:lineRule="auto"/>
        <w:ind w:hanging="360"/>
        <w:rPr>
          <w:ins w:id="4549" w:author="V2" w:date="2025-04-14T14:19:00Z" w16du:dateUtc="2025-04-14T19:19:00Z"/>
        </w:rPr>
      </w:pPr>
      <w:ins w:id="4550" w:author="V2" w:date="2025-04-14T14:19:00Z" w16du:dateUtc="2025-04-14T19:19:00Z">
        <w:r w:rsidRPr="007F7E2B">
          <w:t xml:space="preserve">Human intervention such as prescribed burning, logging, grazing, fuel collecting and plant collection can be assessed, by background research or local interviews. </w:t>
        </w:r>
      </w:ins>
    </w:p>
    <w:p w14:paraId="06A7D2D4" w14:textId="77777777" w:rsidR="00DA40CE" w:rsidRPr="007F7E2B" w:rsidRDefault="00DA40CE">
      <w:pPr>
        <w:ind w:left="-5"/>
        <w:rPr>
          <w:ins w:id="4551" w:author="V2" w:date="2025-04-14T14:19:00Z" w16du:dateUtc="2025-04-14T19:19:00Z"/>
        </w:rPr>
      </w:pPr>
      <w:ins w:id="4552" w:author="V2" w:date="2025-04-14T14:19:00Z" w16du:dateUtc="2025-04-14T19:19:00Z">
        <w:r w:rsidRPr="007F7E2B">
          <w:t xml:space="preserve">The survey must use the methods given for sampling the variable in question in this methodology. Since the goal of this sampling is more qualitative than quantitative, sampling at this stage need not meet any specific standards for statistical variance. </w:t>
        </w:r>
      </w:ins>
    </w:p>
    <w:p w14:paraId="6F4FC077" w14:textId="77777777" w:rsidR="00DA40CE" w:rsidRPr="007F7E2B" w:rsidRDefault="00DA40CE">
      <w:pPr>
        <w:pStyle w:val="Heading3"/>
        <w:spacing w:after="219"/>
        <w:ind w:left="-5"/>
        <w:rPr>
          <w:ins w:id="4553" w:author="V2" w:date="2025-04-14T14:19:00Z" w16du:dateUtc="2025-04-14T19:19:00Z"/>
        </w:rPr>
      </w:pPr>
      <w:bookmarkStart w:id="4554" w:name="_Toc174615969"/>
      <w:bookmarkStart w:id="4555" w:name="_Toc174616385"/>
      <w:bookmarkStart w:id="4556" w:name="_Toc180594110"/>
      <w:bookmarkStart w:id="4557" w:name="_Toc180594517"/>
      <w:ins w:id="4558" w:author="V2" w:date="2025-04-14T14:19:00Z" w16du:dateUtc="2025-04-14T19:19:00Z">
        <w:r w:rsidRPr="007F7E2B">
          <w:t>Step 5d: Strata homogeneity check</w:t>
        </w:r>
        <w:bookmarkEnd w:id="4554"/>
        <w:bookmarkEnd w:id="4555"/>
        <w:bookmarkEnd w:id="4556"/>
        <w:bookmarkEnd w:id="4557"/>
        <w:r w:rsidRPr="007F7E2B">
          <w:rPr>
            <w:rFonts w:ascii="Arial" w:eastAsia="Arial" w:hAnsi="Arial" w:cs="Arial"/>
            <w:b w:val="0"/>
          </w:rPr>
          <w:t xml:space="preserve">   </w:t>
        </w:r>
      </w:ins>
    </w:p>
    <w:p w14:paraId="619790EF" w14:textId="77777777" w:rsidR="00DA40CE" w:rsidRPr="007F7E2B" w:rsidRDefault="00DA40CE">
      <w:pPr>
        <w:ind w:left="-5"/>
        <w:rPr>
          <w:ins w:id="4559" w:author="V2" w:date="2025-04-14T14:19:00Z" w16du:dateUtc="2025-04-14T19:19:00Z"/>
        </w:rPr>
      </w:pPr>
      <w:ins w:id="4560" w:author="V2" w:date="2025-04-14T14:19:00Z" w16du:dateUtc="2025-04-14T19:19:00Z">
        <w:r w:rsidRPr="007F7E2B">
          <w:t xml:space="preserve">If pre-sampling was conducted, a further stratification must be completed based on supplementary information collected from Step 5c above, by checking whether or not each preliminary stratum is sufficiently homogenous, or whether the difference among preliminary strata is significant with regard to the variable </w:t>
        </w:r>
        <w:r w:rsidRPr="007F7E2B">
          <w:rPr>
            <w:rFonts w:ascii="Arial" w:eastAsia="Arial" w:hAnsi="Arial" w:cs="Arial"/>
            <w:i/>
          </w:rPr>
          <w:t>X</w:t>
        </w:r>
        <w:r w:rsidRPr="007F7E2B">
          <w:t xml:space="preserve">. The degree of homogeneity may vary from project to project and may be assessed based on stratum size in the context of the project, the degree of natural variability and the significance of the variability to the project and baseline scenarios.  A stratum within which there is a significant variation in the value of the variable </w:t>
        </w:r>
        <w:r w:rsidRPr="007F7E2B">
          <w:rPr>
            <w:rFonts w:ascii="Arial" w:eastAsia="Arial" w:hAnsi="Arial" w:cs="Arial"/>
            <w:i/>
          </w:rPr>
          <w:t>X</w:t>
        </w:r>
        <w:r w:rsidRPr="007F7E2B">
          <w:t xml:space="preserve"> must be considered for subdivision. On the other hand, two or more strata with similar features can be merged into one stratum. At the end of this step, strata should differ significantly from each other in terms of either current value or projected future values of </w:t>
        </w:r>
        <w:r w:rsidRPr="007F7E2B">
          <w:rPr>
            <w:rFonts w:ascii="Arial" w:eastAsia="Arial" w:hAnsi="Arial" w:cs="Arial"/>
            <w:i/>
          </w:rPr>
          <w:t>X</w:t>
        </w:r>
        <w:r w:rsidRPr="007F7E2B">
          <w:t xml:space="preserve">. For example, sites with different soil textures would usually form separate strata. Sites with a more intensive management (for instance tilled agriculture versus range) might also be a separate stratum. On the other hand, site and soil factors may not warrant a separate stratum as long as all lands have a similar trajectory with regard to future values of </w:t>
        </w:r>
        <w:r w:rsidRPr="007F7E2B">
          <w:rPr>
            <w:rFonts w:ascii="Arial" w:eastAsia="Arial" w:hAnsi="Arial" w:cs="Arial"/>
            <w:i/>
          </w:rPr>
          <w:t>X</w:t>
        </w:r>
        <w:r w:rsidRPr="007F7E2B">
          <w:t xml:space="preserve">. </w:t>
        </w:r>
      </w:ins>
    </w:p>
    <w:p w14:paraId="0EA01CD5" w14:textId="77777777" w:rsidR="00DA40CE" w:rsidRPr="007F7E2B" w:rsidRDefault="00DA40CE">
      <w:pPr>
        <w:pStyle w:val="Heading3"/>
        <w:spacing w:after="218"/>
        <w:ind w:left="-5"/>
        <w:rPr>
          <w:ins w:id="4561" w:author="V2" w:date="2025-04-14T14:19:00Z" w16du:dateUtc="2025-04-14T19:19:00Z"/>
        </w:rPr>
      </w:pPr>
      <w:bookmarkStart w:id="4562" w:name="_Toc174615970"/>
      <w:bookmarkStart w:id="4563" w:name="_Toc174616386"/>
      <w:bookmarkStart w:id="4564" w:name="_Toc180594111"/>
      <w:bookmarkStart w:id="4565" w:name="_Toc180594518"/>
      <w:ins w:id="4566" w:author="V2" w:date="2025-04-14T14:19:00Z" w16du:dateUtc="2025-04-14T19:19:00Z">
        <w:r w:rsidRPr="007F7E2B">
          <w:t>Step 5e: Pre-stratification map</w:t>
        </w:r>
        <w:bookmarkEnd w:id="4562"/>
        <w:bookmarkEnd w:id="4563"/>
        <w:bookmarkEnd w:id="4564"/>
        <w:bookmarkEnd w:id="4565"/>
        <w:r w:rsidRPr="007F7E2B">
          <w:rPr>
            <w:rFonts w:ascii="Arial" w:eastAsia="Arial" w:hAnsi="Arial" w:cs="Arial"/>
            <w:b w:val="0"/>
          </w:rPr>
          <w:t xml:space="preserve"> </w:t>
        </w:r>
      </w:ins>
    </w:p>
    <w:p w14:paraId="2F7EE275" w14:textId="77777777" w:rsidR="00DA40CE" w:rsidRPr="007F7E2B" w:rsidRDefault="00DA40CE">
      <w:pPr>
        <w:ind w:left="-5"/>
        <w:rPr>
          <w:ins w:id="4567" w:author="V2" w:date="2025-04-14T14:19:00Z" w16du:dateUtc="2025-04-14T19:19:00Z"/>
        </w:rPr>
      </w:pPr>
      <w:ins w:id="4568" w:author="V2" w:date="2025-04-14T14:19:00Z" w16du:dateUtc="2025-04-14T19:19:00Z">
        <w:r w:rsidRPr="007F7E2B">
          <w:t xml:space="preserve">A pre-stratification map, stratum definitions, and key factors definitions must be created, as follows: </w:t>
        </w:r>
      </w:ins>
    </w:p>
    <w:p w14:paraId="31C27C7E" w14:textId="77777777" w:rsidR="00DA40CE" w:rsidRPr="007F7E2B" w:rsidRDefault="00DA40CE" w:rsidP="00964B29">
      <w:pPr>
        <w:numPr>
          <w:ilvl w:val="0"/>
          <w:numId w:val="24"/>
        </w:numPr>
        <w:spacing w:before="0" w:after="204" w:line="270" w:lineRule="auto"/>
        <w:ind w:hanging="360"/>
        <w:rPr>
          <w:ins w:id="4569" w:author="V2" w:date="2025-04-14T14:19:00Z" w16du:dateUtc="2025-04-14T19:19:00Z"/>
        </w:rPr>
      </w:pPr>
      <w:ins w:id="4570" w:author="V2" w:date="2025-04-14T14:19:00Z" w16du:dateUtc="2025-04-14T19:19:00Z">
        <w:r w:rsidRPr="007F7E2B">
          <w:t xml:space="preserve">For the total area being stratified, prepare a pre-stratification map, preferably using a GIS (documenting “where is it different?”). </w:t>
        </w:r>
      </w:ins>
    </w:p>
    <w:p w14:paraId="0D2ECD63" w14:textId="77777777" w:rsidR="00DA40CE" w:rsidRPr="007F7E2B" w:rsidRDefault="00DA40CE" w:rsidP="00964B29">
      <w:pPr>
        <w:numPr>
          <w:ilvl w:val="0"/>
          <w:numId w:val="24"/>
        </w:numPr>
        <w:spacing w:before="0" w:after="204" w:line="270" w:lineRule="auto"/>
        <w:ind w:hanging="360"/>
        <w:rPr>
          <w:ins w:id="4571" w:author="V2" w:date="2025-04-14T14:19:00Z" w16du:dateUtc="2025-04-14T19:19:00Z"/>
        </w:rPr>
      </w:pPr>
      <w:ins w:id="4572" w:author="V2" w:date="2025-04-14T14:19:00Z" w16du:dateUtc="2025-04-14T19:19:00Z">
        <w:r w:rsidRPr="007F7E2B">
          <w:lastRenderedPageBreak/>
          <w:t xml:space="preserve">For each stratum, document the unique characteristics which are believed to make this stratum different from all the others (documenting “what is different?”). </w:t>
        </w:r>
      </w:ins>
    </w:p>
    <w:p w14:paraId="5789F9BF" w14:textId="77777777" w:rsidR="00DA40CE" w:rsidRPr="007F7E2B" w:rsidRDefault="00DA40CE" w:rsidP="00964B29">
      <w:pPr>
        <w:numPr>
          <w:ilvl w:val="0"/>
          <w:numId w:val="24"/>
        </w:numPr>
        <w:spacing w:before="0" w:after="204" w:line="270" w:lineRule="auto"/>
        <w:ind w:hanging="360"/>
        <w:rPr>
          <w:ins w:id="4573" w:author="V2" w:date="2025-04-14T14:19:00Z" w16du:dateUtc="2025-04-14T19:19:00Z"/>
        </w:rPr>
      </w:pPr>
      <w:ins w:id="4574" w:author="V2" w:date="2025-04-14T14:19:00Z" w16du:dateUtc="2025-04-14T19:19:00Z">
        <w:r w:rsidRPr="007F7E2B">
          <w:t xml:space="preserve">For each stratum, document the specific processes which are believed to make this stratum different (documenting “why is it different?). </w:t>
        </w:r>
      </w:ins>
    </w:p>
    <w:p w14:paraId="633F09B9" w14:textId="77777777" w:rsidR="00DA40CE" w:rsidRPr="007F7E2B" w:rsidRDefault="00DA40CE">
      <w:pPr>
        <w:pStyle w:val="Heading3"/>
        <w:ind w:left="-5"/>
        <w:rPr>
          <w:ins w:id="4575" w:author="V2" w:date="2025-04-14T14:19:00Z" w16du:dateUtc="2025-04-14T19:19:00Z"/>
        </w:rPr>
      </w:pPr>
      <w:bookmarkStart w:id="4576" w:name="_Toc174615971"/>
      <w:bookmarkStart w:id="4577" w:name="_Toc174616387"/>
      <w:bookmarkStart w:id="4578" w:name="_Toc180594112"/>
      <w:bookmarkStart w:id="4579" w:name="_Toc180594519"/>
      <w:ins w:id="4580" w:author="V2" w:date="2025-04-14T14:19:00Z" w16du:dateUtc="2025-04-14T19:19:00Z">
        <w:r w:rsidRPr="007F7E2B">
          <w:t>Step 6: Qualitative truthing of stratification during sampling</w:t>
        </w:r>
        <w:bookmarkEnd w:id="4576"/>
        <w:bookmarkEnd w:id="4577"/>
        <w:bookmarkEnd w:id="4578"/>
        <w:bookmarkEnd w:id="4579"/>
        <w:r w:rsidRPr="007F7E2B">
          <w:t xml:space="preserve"> </w:t>
        </w:r>
      </w:ins>
    </w:p>
    <w:p w14:paraId="0464E949" w14:textId="77777777" w:rsidR="00DA40CE" w:rsidRPr="007F7E2B" w:rsidRDefault="00DA40CE">
      <w:pPr>
        <w:ind w:left="-5"/>
        <w:rPr>
          <w:ins w:id="4581" w:author="V2" w:date="2025-04-14T14:19:00Z" w16du:dateUtc="2025-04-14T19:19:00Z"/>
        </w:rPr>
      </w:pPr>
      <w:ins w:id="4582" w:author="V2" w:date="2025-04-14T14:19:00Z" w16du:dateUtc="2025-04-14T19:19:00Z">
        <w:r w:rsidRPr="007F7E2B">
          <w:rPr>
            <w:rFonts w:ascii="Arial" w:eastAsia="Arial" w:hAnsi="Arial" w:cs="Arial"/>
            <w:b/>
          </w:rPr>
          <w:t>Goal:</w:t>
        </w:r>
        <w:r w:rsidRPr="007F7E2B">
          <w:t xml:space="preserve"> To estimate the accuracy of the stratification through qualitative review of the stratification during field work. </w:t>
        </w:r>
      </w:ins>
    </w:p>
    <w:p w14:paraId="2E56384A" w14:textId="77777777" w:rsidR="00DA40CE" w:rsidRPr="007F7E2B" w:rsidRDefault="00DA40CE">
      <w:pPr>
        <w:ind w:left="-5"/>
        <w:rPr>
          <w:ins w:id="4583" w:author="V2" w:date="2025-04-14T14:19:00Z" w16du:dateUtc="2025-04-14T19:19:00Z"/>
        </w:rPr>
      </w:pPr>
      <w:ins w:id="4584" w:author="V2" w:date="2025-04-14T14:19:00Z" w16du:dateUtc="2025-04-14T19:19:00Z">
        <w:r w:rsidRPr="007F7E2B">
          <w:rPr>
            <w:rFonts w:ascii="Arial" w:eastAsia="Arial" w:hAnsi="Arial" w:cs="Arial"/>
            <w:b/>
          </w:rPr>
          <w:t>Output:</w:t>
        </w:r>
        <w:r w:rsidRPr="007F7E2B">
          <w:t xml:space="preserve"> Sketch revision of the stratification maps, and draft revisions of the strata definitions and the key factors for each stratum, based on a qualitative review. </w:t>
        </w:r>
      </w:ins>
    </w:p>
    <w:p w14:paraId="3CBA2D26" w14:textId="77777777" w:rsidR="00DA40CE" w:rsidRPr="007F7E2B" w:rsidRDefault="00DA40CE">
      <w:pPr>
        <w:ind w:left="-5"/>
        <w:rPr>
          <w:ins w:id="4585" w:author="V2" w:date="2025-04-14T14:19:00Z" w16du:dateUtc="2025-04-14T19:19:00Z"/>
        </w:rPr>
      </w:pPr>
      <w:ins w:id="4586" w:author="V2" w:date="2025-04-14T14:19:00Z" w16du:dateUtc="2025-04-14T19:19:00Z">
        <w:r w:rsidRPr="007F7E2B">
          <w:rPr>
            <w:rFonts w:ascii="Arial" w:eastAsia="Arial" w:hAnsi="Arial" w:cs="Arial"/>
            <w:b/>
          </w:rPr>
          <w:t xml:space="preserve">Method: </w:t>
        </w:r>
        <w:r w:rsidRPr="007F7E2B">
          <w:t xml:space="preserve">In cases where stratification is part of a process including ground sampling, stratum types and boundaries established during the pre-stratification phase must be checked in the field during sampling. While the sampling itself will provide quantitative data which must be used during the post-stratification in Step 7, qualitative data must also be gathered during the sampling phase, and reviewed on an ongoing basis against the pre-stratification. Notes on observations, giving the location of the observation and what was observed, must be documented. Best practices for qualitative truthing include : </w:t>
        </w:r>
      </w:ins>
    </w:p>
    <w:p w14:paraId="4D62E278" w14:textId="77777777" w:rsidR="00DA40CE" w:rsidRPr="007F7E2B" w:rsidRDefault="00DA40CE" w:rsidP="00964B29">
      <w:pPr>
        <w:numPr>
          <w:ilvl w:val="0"/>
          <w:numId w:val="25"/>
        </w:numPr>
        <w:spacing w:before="0" w:after="204" w:line="270" w:lineRule="auto"/>
        <w:ind w:hanging="360"/>
        <w:rPr>
          <w:ins w:id="4587" w:author="V2" w:date="2025-04-14T14:19:00Z" w16du:dateUtc="2025-04-14T19:19:00Z"/>
        </w:rPr>
      </w:pPr>
      <w:ins w:id="4588" w:author="V2" w:date="2025-04-14T14:19:00Z" w16du:dateUtc="2025-04-14T19:19:00Z">
        <w:r w:rsidRPr="007F7E2B">
          <w:t xml:space="preserve">Line intersect notes. While establishing plots or other sampling points, and during other work during the sampling phase, the routes traveled between plots and other points should be tracked, and compared at that time with the proposed stratification. Notes on observations, giving the location of the observation and what was observed, must be taken. Field workers should observe and investigate the following questions: </w:t>
        </w:r>
      </w:ins>
    </w:p>
    <w:p w14:paraId="6597035D" w14:textId="77777777" w:rsidR="00DA40CE" w:rsidRPr="007F7E2B" w:rsidRDefault="00DA40CE" w:rsidP="00964B29">
      <w:pPr>
        <w:numPr>
          <w:ilvl w:val="1"/>
          <w:numId w:val="25"/>
        </w:numPr>
        <w:spacing w:before="0" w:after="204" w:line="270" w:lineRule="auto"/>
        <w:ind w:hanging="360"/>
        <w:rPr>
          <w:ins w:id="4589" w:author="V2" w:date="2025-04-14T14:19:00Z" w16du:dateUtc="2025-04-14T19:19:00Z"/>
        </w:rPr>
      </w:pPr>
      <w:ins w:id="4590" w:author="V2" w:date="2025-04-14T14:19:00Z" w16du:dateUtc="2025-04-14T19:19:00Z">
        <w:r w:rsidRPr="007F7E2B">
          <w:t xml:space="preserve">Is there an observable difference in the field at the location proposed for the stratum boundary, in terms of the variable </w:t>
        </w:r>
        <w:r w:rsidRPr="007F7E2B">
          <w:rPr>
            <w:rFonts w:ascii="Arial" w:eastAsia="Arial" w:hAnsi="Arial" w:cs="Arial"/>
            <w:i/>
          </w:rPr>
          <w:t>X</w:t>
        </w:r>
        <w:r w:rsidRPr="007F7E2B">
          <w:t xml:space="preserve">, or factors which are believed to influence the variable </w:t>
        </w:r>
        <w:r w:rsidRPr="007F7E2B">
          <w:rPr>
            <w:rFonts w:ascii="Arial" w:eastAsia="Arial" w:hAnsi="Arial" w:cs="Arial"/>
            <w:i/>
          </w:rPr>
          <w:t>X</w:t>
        </w:r>
        <w:r w:rsidRPr="007F7E2B">
          <w:t xml:space="preserve">? </w:t>
        </w:r>
      </w:ins>
    </w:p>
    <w:p w14:paraId="6D68E498" w14:textId="77777777" w:rsidR="00DA40CE" w:rsidRPr="007F7E2B" w:rsidRDefault="00DA40CE" w:rsidP="00964B29">
      <w:pPr>
        <w:numPr>
          <w:ilvl w:val="1"/>
          <w:numId w:val="25"/>
        </w:numPr>
        <w:spacing w:before="0" w:after="204" w:line="270" w:lineRule="auto"/>
        <w:ind w:hanging="360"/>
        <w:rPr>
          <w:ins w:id="4591" w:author="V2" w:date="2025-04-14T14:19:00Z" w16du:dateUtc="2025-04-14T19:19:00Z"/>
        </w:rPr>
      </w:pPr>
      <w:ins w:id="4592" w:author="V2" w:date="2025-04-14T14:19:00Z" w16du:dateUtc="2025-04-14T19:19:00Z">
        <w:r w:rsidRPr="007F7E2B">
          <w:t xml:space="preserve">Does this observable difference instead, or additionally, occur at other places, which might serve to refine the stratum boundary? </w:t>
        </w:r>
      </w:ins>
    </w:p>
    <w:p w14:paraId="6C1684F1" w14:textId="77777777" w:rsidR="00DA40CE" w:rsidRPr="007F7E2B" w:rsidRDefault="00DA40CE" w:rsidP="00964B29">
      <w:pPr>
        <w:numPr>
          <w:ilvl w:val="1"/>
          <w:numId w:val="25"/>
        </w:numPr>
        <w:spacing w:before="0" w:after="204" w:line="270" w:lineRule="auto"/>
        <w:ind w:hanging="360"/>
        <w:rPr>
          <w:ins w:id="4593" w:author="V2" w:date="2025-04-14T14:19:00Z" w16du:dateUtc="2025-04-14T19:19:00Z"/>
        </w:rPr>
      </w:pPr>
      <w:ins w:id="4594" w:author="V2" w:date="2025-04-14T14:19:00Z" w16du:dateUtc="2025-04-14T19:19:00Z">
        <w:r w:rsidRPr="007F7E2B">
          <w:t xml:space="preserve">Do the proposed strata appear different in the ways predicted during the pre-stratification, or are there in fact strata which could be amalgamated? </w:t>
        </w:r>
      </w:ins>
    </w:p>
    <w:p w14:paraId="36F6F6C8" w14:textId="77777777" w:rsidR="00DA40CE" w:rsidRPr="007F7E2B" w:rsidRDefault="00DA40CE" w:rsidP="00964B29">
      <w:pPr>
        <w:numPr>
          <w:ilvl w:val="1"/>
          <w:numId w:val="25"/>
        </w:numPr>
        <w:spacing w:before="0" w:after="204" w:line="270" w:lineRule="auto"/>
        <w:ind w:hanging="360"/>
        <w:rPr>
          <w:ins w:id="4595" w:author="V2" w:date="2025-04-14T14:19:00Z" w16du:dateUtc="2025-04-14T19:19:00Z"/>
        </w:rPr>
      </w:pPr>
      <w:ins w:id="4596" w:author="V2" w:date="2025-04-14T14:19:00Z" w16du:dateUtc="2025-04-14T19:19:00Z">
        <w:r w:rsidRPr="007F7E2B">
          <w:t xml:space="preserve">Does a proposed stratum appear to contain two or more different distinct subtypes, in terms of the variable </w:t>
        </w:r>
        <w:r w:rsidRPr="007F7E2B">
          <w:rPr>
            <w:rFonts w:ascii="Arial" w:eastAsia="Arial" w:hAnsi="Arial" w:cs="Arial"/>
            <w:i/>
          </w:rPr>
          <w:t>X</w:t>
        </w:r>
        <w:r w:rsidRPr="007F7E2B">
          <w:t xml:space="preserve">, which might justify creation of further strata? </w:t>
        </w:r>
      </w:ins>
    </w:p>
    <w:p w14:paraId="3B66196B" w14:textId="77777777" w:rsidR="00DA40CE" w:rsidRPr="007F7E2B" w:rsidRDefault="00DA40CE" w:rsidP="00964B29">
      <w:pPr>
        <w:numPr>
          <w:ilvl w:val="0"/>
          <w:numId w:val="25"/>
        </w:numPr>
        <w:spacing w:before="0" w:after="204" w:line="270" w:lineRule="auto"/>
        <w:ind w:hanging="360"/>
        <w:rPr>
          <w:ins w:id="4597" w:author="V2" w:date="2025-04-14T14:19:00Z" w16du:dateUtc="2025-04-14T19:19:00Z"/>
        </w:rPr>
      </w:pPr>
      <w:ins w:id="4598" w:author="V2" w:date="2025-04-14T14:19:00Z" w16du:dateUtc="2025-04-14T19:19:00Z">
        <w:r w:rsidRPr="007F7E2B">
          <w:t xml:space="preserve">Sketch mapping. Based on the line intersect notes, sketch mapping reflecting the observations made in the field should be prepared, noting any possible changes in stratification boundaries or strata definitions. </w:t>
        </w:r>
      </w:ins>
    </w:p>
    <w:p w14:paraId="56E9F1A4" w14:textId="77777777" w:rsidR="00DA40CE" w:rsidRPr="007F7E2B" w:rsidRDefault="00DA40CE" w:rsidP="00964B29">
      <w:pPr>
        <w:numPr>
          <w:ilvl w:val="0"/>
          <w:numId w:val="25"/>
        </w:numPr>
        <w:spacing w:before="0" w:after="204" w:line="270" w:lineRule="auto"/>
        <w:ind w:hanging="360"/>
        <w:rPr>
          <w:ins w:id="4599" w:author="V2" w:date="2025-04-14T14:19:00Z" w16du:dateUtc="2025-04-14T19:19:00Z"/>
        </w:rPr>
      </w:pPr>
      <w:ins w:id="4600" w:author="V2" w:date="2025-04-14T14:19:00Z" w16du:dateUtc="2025-04-14T19:19:00Z">
        <w:r w:rsidRPr="007F7E2B">
          <w:lastRenderedPageBreak/>
          <w:t xml:space="preserve">Stratum redefinition. Based on the field observations, proposed changes to the stratum definitions should be documented, including amalgamation or splitting of strata.  </w:t>
        </w:r>
      </w:ins>
    </w:p>
    <w:p w14:paraId="67E7FD43" w14:textId="77777777" w:rsidR="00DA40CE" w:rsidRPr="007F7E2B" w:rsidRDefault="00DA40CE" w:rsidP="00964B29">
      <w:pPr>
        <w:numPr>
          <w:ilvl w:val="0"/>
          <w:numId w:val="25"/>
        </w:numPr>
        <w:spacing w:before="0" w:after="204" w:line="270" w:lineRule="auto"/>
        <w:ind w:hanging="360"/>
        <w:rPr>
          <w:ins w:id="4601" w:author="V2" w:date="2025-04-14T14:19:00Z" w16du:dateUtc="2025-04-14T19:19:00Z"/>
        </w:rPr>
      </w:pPr>
      <w:ins w:id="4602" w:author="V2" w:date="2025-04-14T14:19:00Z" w16du:dateUtc="2025-04-14T19:19:00Z">
        <w:r w:rsidRPr="007F7E2B">
          <w:t xml:space="preserve">Stratum process redefinition. Based on the field observations, proposed changes to the documentation of the processes which are believed to be driving the status of the variable </w:t>
        </w:r>
        <w:r w:rsidRPr="007F7E2B">
          <w:rPr>
            <w:rFonts w:ascii="Arial" w:eastAsia="Arial" w:hAnsi="Arial" w:cs="Arial"/>
            <w:i/>
          </w:rPr>
          <w:t>X</w:t>
        </w:r>
        <w:r w:rsidRPr="007F7E2B">
          <w:t xml:space="preserve"> within each stratum should be documented. </w:t>
        </w:r>
      </w:ins>
    </w:p>
    <w:p w14:paraId="49EBE7A1" w14:textId="77777777" w:rsidR="00DA40CE" w:rsidRPr="007F7E2B" w:rsidRDefault="00DA40CE">
      <w:pPr>
        <w:pStyle w:val="Heading3"/>
        <w:ind w:left="-5"/>
        <w:rPr>
          <w:ins w:id="4603" w:author="V2" w:date="2025-04-14T14:19:00Z" w16du:dateUtc="2025-04-14T19:19:00Z"/>
        </w:rPr>
      </w:pPr>
      <w:bookmarkStart w:id="4604" w:name="_Toc174615972"/>
      <w:bookmarkStart w:id="4605" w:name="_Toc174616388"/>
      <w:bookmarkStart w:id="4606" w:name="_Toc180594113"/>
      <w:bookmarkStart w:id="4607" w:name="_Toc180594520"/>
      <w:ins w:id="4608" w:author="V2" w:date="2025-04-14T14:19:00Z" w16du:dateUtc="2025-04-14T19:19:00Z">
        <w:r w:rsidRPr="007F7E2B">
          <w:t>Step 7: Post-stratification</w:t>
        </w:r>
        <w:bookmarkEnd w:id="4604"/>
        <w:bookmarkEnd w:id="4605"/>
        <w:bookmarkEnd w:id="4606"/>
        <w:bookmarkEnd w:id="4607"/>
        <w:r w:rsidRPr="007F7E2B">
          <w:t xml:space="preserve"> </w:t>
        </w:r>
      </w:ins>
    </w:p>
    <w:p w14:paraId="7A21E1BA" w14:textId="77777777" w:rsidR="00DA40CE" w:rsidRPr="007F7E2B" w:rsidRDefault="00DA40CE">
      <w:pPr>
        <w:ind w:left="-5"/>
        <w:rPr>
          <w:ins w:id="4609" w:author="V2" w:date="2025-04-14T14:19:00Z" w16du:dateUtc="2025-04-14T19:19:00Z"/>
        </w:rPr>
      </w:pPr>
      <w:ins w:id="4610" w:author="V2" w:date="2025-04-14T14:19:00Z" w16du:dateUtc="2025-04-14T19:19:00Z">
        <w:r w:rsidRPr="007F7E2B">
          <w:rPr>
            <w:rFonts w:ascii="Arial" w:eastAsia="Arial" w:hAnsi="Arial" w:cs="Arial"/>
            <w:b/>
          </w:rPr>
          <w:t>Goal:</w:t>
        </w:r>
        <w:r w:rsidRPr="007F7E2B">
          <w:t xml:space="preserve"> Finalization of the stratum definitions and stratum mapping. </w:t>
        </w:r>
      </w:ins>
    </w:p>
    <w:p w14:paraId="00DD9F66" w14:textId="77777777" w:rsidR="00DA40CE" w:rsidRPr="007F7E2B" w:rsidRDefault="00DA40CE">
      <w:pPr>
        <w:ind w:left="-5"/>
        <w:rPr>
          <w:ins w:id="4611" w:author="V2" w:date="2025-04-14T14:19:00Z" w16du:dateUtc="2025-04-14T19:19:00Z"/>
        </w:rPr>
      </w:pPr>
      <w:ins w:id="4612" w:author="V2" w:date="2025-04-14T14:19:00Z" w16du:dateUtc="2025-04-14T19:19:00Z">
        <w:r w:rsidRPr="007F7E2B">
          <w:rPr>
            <w:rFonts w:ascii="Arial" w:eastAsia="Arial" w:hAnsi="Arial" w:cs="Arial"/>
            <w:b/>
          </w:rPr>
          <w:t>Output:</w:t>
        </w:r>
        <w:r w:rsidRPr="007F7E2B">
          <w:t xml:space="preserve"> Documented stratum definitions, and final stratum maps. </w:t>
        </w:r>
      </w:ins>
    </w:p>
    <w:p w14:paraId="5138C539" w14:textId="77777777" w:rsidR="00DA40CE" w:rsidRPr="007F7E2B" w:rsidRDefault="00DA40CE">
      <w:pPr>
        <w:ind w:left="-5"/>
        <w:rPr>
          <w:ins w:id="4613" w:author="V2" w:date="2025-04-14T14:19:00Z" w16du:dateUtc="2025-04-14T19:19:00Z"/>
        </w:rPr>
      </w:pPr>
      <w:ins w:id="4614" w:author="V2" w:date="2025-04-14T14:19:00Z" w16du:dateUtc="2025-04-14T19:19:00Z">
        <w:r w:rsidRPr="007F7E2B">
          <w:rPr>
            <w:rFonts w:ascii="Arial" w:eastAsia="Arial" w:hAnsi="Arial" w:cs="Arial"/>
            <w:b/>
          </w:rPr>
          <w:t>Method:</w:t>
        </w:r>
        <w:r w:rsidRPr="007F7E2B">
          <w:t xml:space="preserve"> After the intensive sampling phase, undertaken using the techniques in the relevant modules, or based on the known distribution of the variable, post stratification must be undertaken to determine or refine the stratification based on the quantitative and qualitative data collected or already existing. Using the data collected in the field or the existing data: </w:t>
        </w:r>
      </w:ins>
    </w:p>
    <w:p w14:paraId="09F30C41" w14:textId="77777777" w:rsidR="00DA40CE" w:rsidRPr="007F7E2B" w:rsidRDefault="00DA40CE" w:rsidP="00964B29">
      <w:pPr>
        <w:numPr>
          <w:ilvl w:val="0"/>
          <w:numId w:val="26"/>
        </w:numPr>
        <w:spacing w:before="0" w:after="204" w:line="270" w:lineRule="auto"/>
        <w:ind w:hanging="360"/>
        <w:rPr>
          <w:ins w:id="4615" w:author="V2" w:date="2025-04-14T14:19:00Z" w16du:dateUtc="2025-04-14T19:19:00Z"/>
        </w:rPr>
      </w:pPr>
      <w:ins w:id="4616" w:author="V2" w:date="2025-04-14T14:19:00Z" w16du:dateUtc="2025-04-14T19:19:00Z">
        <w:r w:rsidRPr="007F7E2B">
          <w:t xml:space="preserve">Refine the stratum definitions, including subdivision or amalgamation of strata where necessary. </w:t>
        </w:r>
      </w:ins>
    </w:p>
    <w:p w14:paraId="4C29D1CF" w14:textId="77777777" w:rsidR="00DA40CE" w:rsidRPr="007F7E2B" w:rsidRDefault="00DA40CE" w:rsidP="00964B29">
      <w:pPr>
        <w:numPr>
          <w:ilvl w:val="0"/>
          <w:numId w:val="26"/>
        </w:numPr>
        <w:spacing w:before="0" w:after="204" w:line="270" w:lineRule="auto"/>
        <w:ind w:hanging="360"/>
        <w:rPr>
          <w:ins w:id="4617" w:author="V2" w:date="2025-04-14T14:19:00Z" w16du:dateUtc="2025-04-14T19:19:00Z"/>
        </w:rPr>
      </w:pPr>
      <w:ins w:id="4618" w:author="V2" w:date="2025-04-14T14:19:00Z" w16du:dateUtc="2025-04-14T19:19:00Z">
        <w:r w:rsidRPr="007F7E2B">
          <w:t xml:space="preserve">Refine the stratum mapping to produce final stratum maps. This remapping must be based both on any changes indicated by the data collected, as well as on the sketch mapping undertaken in Step 6. </w:t>
        </w:r>
      </w:ins>
    </w:p>
    <w:p w14:paraId="7B62D4E0" w14:textId="77777777" w:rsidR="00DA40CE" w:rsidRPr="007F7E2B" w:rsidRDefault="00DA40CE">
      <w:pPr>
        <w:ind w:left="-5"/>
        <w:rPr>
          <w:ins w:id="4619" w:author="V2" w:date="2025-04-14T14:19:00Z" w16du:dateUtc="2025-04-14T19:19:00Z"/>
        </w:rPr>
      </w:pPr>
      <w:ins w:id="4620" w:author="V2" w:date="2025-04-14T14:19:00Z" w16du:dateUtc="2025-04-14T19:19:00Z">
        <w:r w:rsidRPr="007F7E2B">
          <w:t xml:space="preserve">Refining of both stratum definitions and stratum maps should strongly consider both the pre-stratification, if undertaken, and the qualitative data gathered in Step 6, or the existing data if the distribution of the variable is known. During the post-stratification phase there is often a tendency to trust the quantitative plot data despite qualitative or other evidence which suggests that the quantitative data may not be representative. During post-stratification, the limits of statistical reliability, particularly of single plots as an indicator of stratum boundaries, should be acknowledged, and considerable weight should be given to the qualitative observations of experienced field people. </w:t>
        </w:r>
      </w:ins>
    </w:p>
    <w:p w14:paraId="198D9E0C" w14:textId="77777777" w:rsidR="00DA40CE" w:rsidRPr="007F7E2B" w:rsidRDefault="00DA40CE">
      <w:pPr>
        <w:ind w:left="-5"/>
        <w:rPr>
          <w:ins w:id="4621" w:author="V2" w:date="2025-04-14T14:19:00Z" w16du:dateUtc="2025-04-14T19:19:00Z"/>
        </w:rPr>
      </w:pPr>
      <w:ins w:id="4622" w:author="V2" w:date="2025-04-14T14:19:00Z" w16du:dateUtc="2025-04-14T19:19:00Z">
        <w:r w:rsidRPr="007F7E2B">
          <w:t xml:space="preserve">Note that if the stratification is being determined for use in projecting future conditions, the key factors and processes influencing the variable, determined in Step 4, must be considered in determining the stratification. A stratum must not only be similar in the value of the variable </w:t>
        </w:r>
        <w:r w:rsidRPr="007F7E2B">
          <w:rPr>
            <w:rFonts w:ascii="Arial" w:eastAsia="Arial" w:hAnsi="Arial" w:cs="Arial"/>
            <w:i/>
          </w:rPr>
          <w:t>X</w:t>
        </w:r>
        <w:r w:rsidRPr="007F7E2B">
          <w:t xml:space="preserve"> at the present, but the processes and key factors must also be similar, such that the future values of the variable within the stratum are expected to remain similar. If this is not the case, consideration must be given to breaking the stratum into two or more strata, based on groupings of key factors and processes driving the future value of the variable </w:t>
        </w:r>
        <w:r w:rsidRPr="007F7E2B">
          <w:rPr>
            <w:rFonts w:ascii="Arial" w:eastAsia="Arial" w:hAnsi="Arial" w:cs="Arial"/>
            <w:i/>
          </w:rPr>
          <w:t>X</w:t>
        </w:r>
        <w:r w:rsidRPr="007F7E2B">
          <w:t xml:space="preserve">. </w:t>
        </w:r>
      </w:ins>
    </w:p>
    <w:p w14:paraId="68F4F1D2" w14:textId="77777777" w:rsidR="00DA40CE" w:rsidRPr="007F7E2B" w:rsidRDefault="00DA40CE">
      <w:pPr>
        <w:pStyle w:val="Heading3"/>
        <w:ind w:left="-5"/>
        <w:rPr>
          <w:ins w:id="4623" w:author="V2" w:date="2025-04-14T14:19:00Z" w16du:dateUtc="2025-04-14T19:19:00Z"/>
        </w:rPr>
      </w:pPr>
      <w:bookmarkStart w:id="4624" w:name="_Toc174615973"/>
      <w:bookmarkStart w:id="4625" w:name="_Toc174616389"/>
      <w:bookmarkStart w:id="4626" w:name="_Toc180594114"/>
      <w:bookmarkStart w:id="4627" w:name="_Toc180594521"/>
      <w:ins w:id="4628" w:author="V2" w:date="2025-04-14T14:19:00Z" w16du:dateUtc="2025-04-14T19:19:00Z">
        <w:r w:rsidRPr="007F7E2B">
          <w:t>Step 8: Re-stratification</w:t>
        </w:r>
        <w:bookmarkEnd w:id="4624"/>
        <w:bookmarkEnd w:id="4625"/>
        <w:bookmarkEnd w:id="4626"/>
        <w:bookmarkEnd w:id="4627"/>
        <w:r w:rsidRPr="007F7E2B">
          <w:t xml:space="preserve"> </w:t>
        </w:r>
      </w:ins>
    </w:p>
    <w:p w14:paraId="17EDFFBA" w14:textId="77777777" w:rsidR="00DA40CE" w:rsidRPr="007F7E2B" w:rsidRDefault="00DA40CE">
      <w:pPr>
        <w:ind w:left="-5"/>
        <w:rPr>
          <w:ins w:id="4629" w:author="V2" w:date="2025-04-14T14:19:00Z" w16du:dateUtc="2025-04-14T19:19:00Z"/>
        </w:rPr>
      </w:pPr>
      <w:ins w:id="4630" w:author="V2" w:date="2025-04-14T14:19:00Z" w16du:dateUtc="2025-04-14T19:19:00Z">
        <w:r w:rsidRPr="007F7E2B">
          <w:rPr>
            <w:rFonts w:ascii="Arial" w:eastAsia="Arial" w:hAnsi="Arial" w:cs="Arial"/>
            <w:b/>
          </w:rPr>
          <w:t>Goal:</w:t>
        </w:r>
        <w:r w:rsidRPr="007F7E2B">
          <w:t xml:space="preserve"> To correct stratification to reflect changes in conditions. </w:t>
        </w:r>
      </w:ins>
    </w:p>
    <w:p w14:paraId="20782E68" w14:textId="77777777" w:rsidR="00DA40CE" w:rsidRPr="007F7E2B" w:rsidRDefault="00DA40CE">
      <w:pPr>
        <w:ind w:left="-5"/>
        <w:rPr>
          <w:ins w:id="4631" w:author="V2" w:date="2025-04-14T14:19:00Z" w16du:dateUtc="2025-04-14T19:19:00Z"/>
        </w:rPr>
      </w:pPr>
      <w:ins w:id="4632" w:author="V2" w:date="2025-04-14T14:19:00Z" w16du:dateUtc="2025-04-14T19:19:00Z">
        <w:r w:rsidRPr="007F7E2B">
          <w:rPr>
            <w:rFonts w:ascii="Arial" w:eastAsia="Arial" w:hAnsi="Arial" w:cs="Arial"/>
            <w:b/>
          </w:rPr>
          <w:lastRenderedPageBreak/>
          <w:t>Output:</w:t>
        </w:r>
        <w:r w:rsidRPr="007F7E2B">
          <w:t xml:space="preserve"> Documented revised stratum definitions, and stratum maps. </w:t>
        </w:r>
      </w:ins>
    </w:p>
    <w:p w14:paraId="3D990939" w14:textId="717936C0" w:rsidR="00DA40CE" w:rsidRPr="007F7E2B" w:rsidRDefault="00DA40CE">
      <w:pPr>
        <w:ind w:left="-5"/>
        <w:rPr>
          <w:ins w:id="4633" w:author="V2" w:date="2025-04-14T14:19:00Z" w16du:dateUtc="2025-04-14T19:19:00Z"/>
        </w:rPr>
      </w:pPr>
      <w:ins w:id="4634" w:author="V2" w:date="2025-04-14T14:19:00Z" w16du:dateUtc="2025-04-14T19:19:00Z">
        <w:r w:rsidRPr="007F7E2B">
          <w:rPr>
            <w:rFonts w:ascii="Arial" w:eastAsia="Arial" w:hAnsi="Arial" w:cs="Arial"/>
            <w:b/>
          </w:rPr>
          <w:t>Method:</w:t>
        </w:r>
        <w:r w:rsidRPr="007F7E2B">
          <w:t xml:space="preserve"> Through time, changes in conditions or processes can lead to changes in stratification. This will be particularly the case when undertaking work on Task 4 of </w:t>
        </w:r>
        <w:r w:rsidR="009B19E8" w:rsidRPr="007F7E2B">
          <w:rPr>
            <w:rFonts w:ascii="Arial" w:eastAsia="Arial" w:hAnsi="Arial" w:cs="Arial"/>
            <w:i/>
          </w:rPr>
          <w:t>TRS-3</w:t>
        </w:r>
        <w:r w:rsidRPr="007F7E2B">
          <w:rPr>
            <w:rFonts w:ascii="Arial" w:eastAsia="Arial" w:hAnsi="Arial" w:cs="Arial"/>
            <w:i/>
          </w:rPr>
          <w:t xml:space="preserve"> Soil Carbon Quantification Methodology</w:t>
        </w:r>
        <w:r w:rsidRPr="007F7E2B">
          <w:t xml:space="preserve">. Implementation of treatments may ultimately take place using different methods, in different areas, and at different time than was forecast in the project plan. Also, natural events may substantially change the nature and processes of areas within or across previously established strata. </w:t>
        </w:r>
      </w:ins>
    </w:p>
    <w:p w14:paraId="3303A773" w14:textId="77777777" w:rsidR="00DA40CE" w:rsidRPr="007F7E2B" w:rsidRDefault="00DA40CE">
      <w:pPr>
        <w:ind w:left="-5"/>
        <w:rPr>
          <w:ins w:id="4635" w:author="V2" w:date="2025-04-14T14:19:00Z" w16du:dateUtc="2025-04-14T19:19:00Z"/>
        </w:rPr>
      </w:pPr>
      <w:ins w:id="4636" w:author="V2" w:date="2025-04-14T14:19:00Z" w16du:dateUtc="2025-04-14T19:19:00Z">
        <w:r w:rsidRPr="007F7E2B">
          <w:t xml:space="preserve">The project proponent must routinely re-examine project area conditions to determine where events or actions may have occurred that could cause changes in stratification. The project proponent must conduct such a review prior to each monitoring event. Where such events or actions have occurred, the project proponent must repeat any or all of Steps 4 through 7, as required, to determine if, when and where, stratum boundary revisions are required. </w:t>
        </w:r>
      </w:ins>
    </w:p>
    <w:p w14:paraId="2E3BB527" w14:textId="77777777" w:rsidR="00DA40CE" w:rsidRPr="007F7E2B" w:rsidRDefault="00DA40CE">
      <w:pPr>
        <w:ind w:left="-5"/>
        <w:rPr>
          <w:ins w:id="4637" w:author="V2" w:date="2025-04-14T14:19:00Z" w16du:dateUtc="2025-04-14T19:19:00Z"/>
        </w:rPr>
      </w:pPr>
      <w:ins w:id="4638" w:author="V2" w:date="2025-04-14T14:19:00Z" w16du:dateUtc="2025-04-14T19:19:00Z">
        <w:r w:rsidRPr="007F7E2B">
          <w:t xml:space="preserve">Where re-stratification is conducted, changes in permanent sample plots are required under the following circumstances: </w:t>
        </w:r>
      </w:ins>
    </w:p>
    <w:p w14:paraId="43A172DB" w14:textId="77777777" w:rsidR="00DA40CE" w:rsidRPr="007F7E2B" w:rsidRDefault="00DA40CE" w:rsidP="00964B29">
      <w:pPr>
        <w:numPr>
          <w:ilvl w:val="0"/>
          <w:numId w:val="27"/>
        </w:numPr>
        <w:spacing w:before="0" w:after="204" w:line="270" w:lineRule="auto"/>
        <w:ind w:hanging="360"/>
        <w:rPr>
          <w:ins w:id="4639" w:author="V2" w:date="2025-04-14T14:19:00Z" w16du:dateUtc="2025-04-14T19:19:00Z"/>
        </w:rPr>
      </w:pPr>
      <w:ins w:id="4640" w:author="V2" w:date="2025-04-14T14:19:00Z" w16du:dateUtc="2025-04-14T19:19:00Z">
        <w:r w:rsidRPr="007F7E2B">
          <w:t xml:space="preserve">Where re-stratification results in the subdivision of existing strata, the project proponent must assess whether additional sample plots need to be added to meet statistical requirements for sampling of the variable in question. Where re-stratification results in combining two or more strata, permanent sample plots must not be dropped even if the total number of plots in the new stratum exceeds the number required to achieve required levels of statistical accuracy. </w:t>
        </w:r>
      </w:ins>
    </w:p>
    <w:p w14:paraId="23C025A9" w14:textId="77777777" w:rsidR="00DA40CE" w:rsidRPr="007F7E2B" w:rsidRDefault="00DA40CE" w:rsidP="00964B29">
      <w:pPr>
        <w:numPr>
          <w:ilvl w:val="0"/>
          <w:numId w:val="27"/>
        </w:numPr>
        <w:spacing w:before="0" w:after="204" w:line="270" w:lineRule="auto"/>
        <w:ind w:hanging="360"/>
        <w:rPr>
          <w:ins w:id="4641" w:author="V2" w:date="2025-04-14T14:19:00Z" w16du:dateUtc="2025-04-14T19:19:00Z"/>
        </w:rPr>
      </w:pPr>
      <w:ins w:id="4642" w:author="V2" w:date="2025-04-14T14:19:00Z" w16du:dateUtc="2025-04-14T19:19:00Z">
        <w:r w:rsidRPr="007F7E2B">
          <w:t xml:space="preserve">Where re-stratification results in a permanent sample plot lying on the boundary between two strata, the plot must be dropped. </w:t>
        </w:r>
      </w:ins>
    </w:p>
    <w:p w14:paraId="1D717FAA" w14:textId="77777777" w:rsidR="00DA40CE" w:rsidRPr="007F7E2B" w:rsidRDefault="00DA40CE">
      <w:pPr>
        <w:pStyle w:val="Heading1"/>
        <w:tabs>
          <w:tab w:val="center" w:pos="1489"/>
        </w:tabs>
        <w:ind w:left="-15"/>
        <w:rPr>
          <w:ins w:id="4643" w:author="V2" w:date="2025-04-14T14:19:00Z" w16du:dateUtc="2025-04-14T19:19:00Z"/>
        </w:rPr>
      </w:pPr>
      <w:bookmarkStart w:id="4644" w:name="_Toc174615974"/>
      <w:bookmarkStart w:id="4645" w:name="_Toc174616390"/>
      <w:bookmarkStart w:id="4646" w:name="_Toc180594115"/>
      <w:bookmarkStart w:id="4647" w:name="_Toc180594522"/>
      <w:bookmarkStart w:id="4648" w:name="_Toc14897"/>
      <w:ins w:id="4649" w:author="V2" w:date="2025-04-14T14:19:00Z" w16du:dateUtc="2025-04-14T19:19:00Z">
        <w:r w:rsidRPr="007F7E2B">
          <w:rPr>
            <w:rFonts w:ascii="Arial" w:eastAsia="Arial" w:hAnsi="Arial" w:cs="Arial"/>
          </w:rPr>
          <w:t xml:space="preserve">6 </w:t>
        </w:r>
        <w:r w:rsidRPr="007F7E2B">
          <w:rPr>
            <w:rFonts w:ascii="Arial" w:eastAsia="Arial" w:hAnsi="Arial" w:cs="Arial"/>
          </w:rPr>
          <w:tab/>
          <w:t>PARAMETERS</w:t>
        </w:r>
        <w:bookmarkEnd w:id="4644"/>
        <w:bookmarkEnd w:id="4645"/>
        <w:bookmarkEnd w:id="4646"/>
        <w:bookmarkEnd w:id="4647"/>
        <w:r w:rsidRPr="007F7E2B">
          <w:rPr>
            <w:rFonts w:ascii="Arial" w:eastAsia="Arial" w:hAnsi="Arial" w:cs="Arial"/>
            <w:b w:val="0"/>
          </w:rPr>
          <w:t xml:space="preserve"> </w:t>
        </w:r>
        <w:bookmarkEnd w:id="4648"/>
      </w:ins>
    </w:p>
    <w:p w14:paraId="263B6A3C" w14:textId="77777777" w:rsidR="00DA40CE" w:rsidRPr="007F7E2B" w:rsidRDefault="00DA40CE">
      <w:pPr>
        <w:spacing w:after="262"/>
        <w:ind w:left="-5"/>
        <w:rPr>
          <w:ins w:id="4650" w:author="V2" w:date="2025-04-14T14:19:00Z" w16du:dateUtc="2025-04-14T19:19:00Z"/>
        </w:rPr>
      </w:pPr>
      <w:ins w:id="4651" w:author="V2" w:date="2025-04-14T14:19:00Z" w16du:dateUtc="2025-04-14T19:19:00Z">
        <w:r w:rsidRPr="007F7E2B">
          <w:t xml:space="preserve">None </w:t>
        </w:r>
      </w:ins>
    </w:p>
    <w:p w14:paraId="50675298" w14:textId="77777777" w:rsidR="00DA40CE" w:rsidRPr="007F7E2B" w:rsidRDefault="00DA40CE">
      <w:pPr>
        <w:pStyle w:val="Heading1"/>
        <w:tabs>
          <w:tab w:val="center" w:pos="2964"/>
        </w:tabs>
        <w:ind w:left="-15"/>
        <w:rPr>
          <w:ins w:id="4652" w:author="V2" w:date="2025-04-14T14:19:00Z" w16du:dateUtc="2025-04-14T19:19:00Z"/>
        </w:rPr>
      </w:pPr>
      <w:bookmarkStart w:id="4653" w:name="_Toc174615975"/>
      <w:bookmarkStart w:id="4654" w:name="_Toc174616391"/>
      <w:bookmarkStart w:id="4655" w:name="_Toc180594116"/>
      <w:bookmarkStart w:id="4656" w:name="_Toc180594523"/>
      <w:bookmarkStart w:id="4657" w:name="_Toc14898"/>
      <w:ins w:id="4658" w:author="V2" w:date="2025-04-14T14:19:00Z" w16du:dateUtc="2025-04-14T19:19:00Z">
        <w:r w:rsidRPr="007F7E2B">
          <w:t>7</w:t>
        </w:r>
        <w:r w:rsidRPr="007F7E2B">
          <w:rPr>
            <w:rFonts w:ascii="Arial" w:eastAsia="Arial" w:hAnsi="Arial" w:cs="Arial"/>
          </w:rPr>
          <w:t xml:space="preserve"> </w:t>
        </w:r>
        <w:r w:rsidRPr="007F7E2B">
          <w:rPr>
            <w:rFonts w:ascii="Arial" w:eastAsia="Arial" w:hAnsi="Arial" w:cs="Arial"/>
          </w:rPr>
          <w:tab/>
        </w:r>
        <w:r w:rsidRPr="007F7E2B">
          <w:t>REFERENCES AND OTHER INFORMATION</w:t>
        </w:r>
        <w:bookmarkEnd w:id="4653"/>
        <w:bookmarkEnd w:id="4654"/>
        <w:bookmarkEnd w:id="4655"/>
        <w:bookmarkEnd w:id="4656"/>
        <w:r w:rsidRPr="007F7E2B">
          <w:t xml:space="preserve"> </w:t>
        </w:r>
        <w:bookmarkEnd w:id="4657"/>
      </w:ins>
    </w:p>
    <w:p w14:paraId="26D8600C" w14:textId="77777777" w:rsidR="00DA40CE" w:rsidRPr="007F7E2B" w:rsidRDefault="00DA40CE">
      <w:pPr>
        <w:ind w:left="-5"/>
        <w:rPr>
          <w:ins w:id="4659" w:author="V2" w:date="2025-04-14T14:19:00Z" w16du:dateUtc="2025-04-14T19:19:00Z"/>
        </w:rPr>
      </w:pPr>
      <w:ins w:id="4660" w:author="V2" w:date="2025-04-14T14:19:00Z" w16du:dateUtc="2025-04-14T19:19:00Z">
        <w:r w:rsidRPr="007F7E2B">
          <w:t xml:space="preserve">None </w:t>
        </w:r>
        <w:r w:rsidRPr="007F7E2B">
          <w:br w:type="page"/>
        </w:r>
      </w:ins>
    </w:p>
    <w:p w14:paraId="55E96322" w14:textId="77777777" w:rsidR="00DA40CE" w:rsidRPr="007F7E2B" w:rsidRDefault="00DA40CE">
      <w:pPr>
        <w:pStyle w:val="Heading2"/>
        <w:spacing w:after="55"/>
        <w:rPr>
          <w:ins w:id="4661" w:author="V2" w:date="2025-04-14T14:19:00Z" w16du:dateUtc="2025-04-14T19:19:00Z"/>
        </w:rPr>
      </w:pPr>
      <w:bookmarkStart w:id="4662" w:name="_Toc174615976"/>
      <w:bookmarkStart w:id="4663" w:name="_Toc174616392"/>
      <w:bookmarkStart w:id="4664" w:name="_Toc180594117"/>
      <w:bookmarkStart w:id="4665" w:name="_Toc180594524"/>
      <w:ins w:id="4666" w:author="V2" w:date="2025-04-14T14:19:00Z" w16du:dateUtc="2025-04-14T19:19:00Z">
        <w:r w:rsidRPr="007F7E2B">
          <w:rPr>
            <w:rFonts w:ascii="Arial" w:eastAsia="Arial" w:hAnsi="Arial" w:cs="Arial"/>
            <w:color w:val="004B6B"/>
          </w:rPr>
          <w:t>DOCUMENT HISTORY</w:t>
        </w:r>
        <w:bookmarkEnd w:id="4662"/>
        <w:bookmarkEnd w:id="4663"/>
        <w:bookmarkEnd w:id="4664"/>
        <w:bookmarkEnd w:id="4665"/>
        <w:r w:rsidRPr="007F7E2B">
          <w:rPr>
            <w:rFonts w:ascii="Arial" w:eastAsia="Arial" w:hAnsi="Arial" w:cs="Arial"/>
            <w:color w:val="004B6B"/>
          </w:rPr>
          <w:t xml:space="preserve"> </w:t>
        </w:r>
      </w:ins>
    </w:p>
    <w:p w14:paraId="758CE0B9" w14:textId="77777777" w:rsidR="00DA40CE" w:rsidRPr="007F7E2B" w:rsidRDefault="00DA40CE">
      <w:pPr>
        <w:spacing w:line="259" w:lineRule="auto"/>
        <w:rPr>
          <w:ins w:id="4667" w:author="V2" w:date="2025-04-14T14:19:00Z" w16du:dateUtc="2025-04-14T19:19:00Z"/>
        </w:rPr>
      </w:pPr>
      <w:ins w:id="4668" w:author="V2" w:date="2025-04-14T14:19:00Z" w16du:dateUtc="2025-04-14T19:19:00Z">
        <w:r w:rsidRPr="007F7E2B">
          <w:rPr>
            <w:rFonts w:ascii="Cambria" w:eastAsia="Cambria" w:hAnsi="Cambria" w:cs="Cambria"/>
            <w:color w:val="004B6B"/>
          </w:rPr>
          <w:t xml:space="preserve"> </w:t>
        </w:r>
      </w:ins>
    </w:p>
    <w:tbl>
      <w:tblPr>
        <w:tblStyle w:val="TableGrid0"/>
        <w:tblW w:w="9124" w:type="dxa"/>
        <w:tblInd w:w="-107" w:type="dxa"/>
        <w:tblCellMar>
          <w:top w:w="6" w:type="dxa"/>
          <w:left w:w="107" w:type="dxa"/>
          <w:right w:w="115" w:type="dxa"/>
        </w:tblCellMar>
        <w:tblLook w:val="04A0" w:firstRow="1" w:lastRow="0" w:firstColumn="1" w:lastColumn="0" w:noHBand="0" w:noVBand="1"/>
      </w:tblPr>
      <w:tblGrid>
        <w:gridCol w:w="1103"/>
        <w:gridCol w:w="1480"/>
        <w:gridCol w:w="6541"/>
      </w:tblGrid>
      <w:tr w:rsidR="00DA40CE" w:rsidRPr="007F7E2B" w14:paraId="2218BFE6" w14:textId="77777777">
        <w:trPr>
          <w:trHeight w:val="403"/>
          <w:ins w:id="4669"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shd w:val="clear" w:color="auto" w:fill="B6D3E4"/>
          </w:tcPr>
          <w:p w14:paraId="3895FD16" w14:textId="77777777" w:rsidR="00DA40CE" w:rsidRPr="007F7E2B" w:rsidRDefault="00DA40CE">
            <w:pPr>
              <w:spacing w:line="259" w:lineRule="auto"/>
              <w:rPr>
                <w:ins w:id="4670" w:author="V2" w:date="2025-04-14T14:19:00Z" w16du:dateUtc="2025-04-14T19:19:00Z"/>
              </w:rPr>
            </w:pPr>
            <w:ins w:id="4671" w:author="V2" w:date="2025-04-14T14:19:00Z" w16du:dateUtc="2025-04-14T19:19:00Z">
              <w:r w:rsidRPr="007F7E2B">
                <w:rPr>
                  <w:rFonts w:ascii="Arial" w:eastAsia="Arial" w:hAnsi="Arial" w:cs="Arial"/>
                  <w:b/>
                </w:rPr>
                <w:t xml:space="preserve">Version </w:t>
              </w:r>
            </w:ins>
          </w:p>
        </w:tc>
        <w:tc>
          <w:tcPr>
            <w:tcW w:w="1487" w:type="dxa"/>
            <w:tcBorders>
              <w:top w:val="single" w:sz="4" w:space="0" w:color="000000"/>
              <w:left w:val="single" w:sz="4" w:space="0" w:color="000000"/>
              <w:bottom w:val="single" w:sz="4" w:space="0" w:color="000000"/>
              <w:right w:val="single" w:sz="4" w:space="0" w:color="000000"/>
            </w:tcBorders>
            <w:shd w:val="clear" w:color="auto" w:fill="B6D3E4"/>
          </w:tcPr>
          <w:p w14:paraId="6D1B13C6" w14:textId="77777777" w:rsidR="00DA40CE" w:rsidRPr="007F7E2B" w:rsidRDefault="00DA40CE">
            <w:pPr>
              <w:spacing w:line="259" w:lineRule="auto"/>
              <w:ind w:left="1"/>
              <w:rPr>
                <w:ins w:id="4672" w:author="V2" w:date="2025-04-14T14:19:00Z" w16du:dateUtc="2025-04-14T19:19:00Z"/>
              </w:rPr>
            </w:pPr>
            <w:ins w:id="4673" w:author="V2" w:date="2025-04-14T14:19:00Z" w16du:dateUtc="2025-04-14T19:19:00Z">
              <w:r w:rsidRPr="007F7E2B">
                <w:rPr>
                  <w:rFonts w:ascii="Arial" w:eastAsia="Arial" w:hAnsi="Arial" w:cs="Arial"/>
                  <w:b/>
                </w:rPr>
                <w:t xml:space="preserve">Date </w:t>
              </w:r>
            </w:ins>
          </w:p>
        </w:tc>
        <w:tc>
          <w:tcPr>
            <w:tcW w:w="6587" w:type="dxa"/>
            <w:tcBorders>
              <w:top w:val="single" w:sz="4" w:space="0" w:color="000000"/>
              <w:left w:val="single" w:sz="4" w:space="0" w:color="000000"/>
              <w:bottom w:val="single" w:sz="4" w:space="0" w:color="000000"/>
              <w:right w:val="single" w:sz="4" w:space="0" w:color="000000"/>
            </w:tcBorders>
            <w:shd w:val="clear" w:color="auto" w:fill="B6D3E4"/>
          </w:tcPr>
          <w:p w14:paraId="42D28A84" w14:textId="77777777" w:rsidR="00DA40CE" w:rsidRPr="007F7E2B" w:rsidRDefault="00DA40CE">
            <w:pPr>
              <w:spacing w:line="259" w:lineRule="auto"/>
              <w:rPr>
                <w:ins w:id="4674" w:author="V2" w:date="2025-04-14T14:19:00Z" w16du:dateUtc="2025-04-14T19:19:00Z"/>
              </w:rPr>
            </w:pPr>
            <w:ins w:id="4675" w:author="V2" w:date="2025-04-14T14:19:00Z" w16du:dateUtc="2025-04-14T19:19:00Z">
              <w:r w:rsidRPr="007F7E2B">
                <w:rPr>
                  <w:rFonts w:ascii="Arial" w:eastAsia="Arial" w:hAnsi="Arial" w:cs="Arial"/>
                  <w:b/>
                </w:rPr>
                <w:t xml:space="preserve">Comment </w:t>
              </w:r>
            </w:ins>
          </w:p>
        </w:tc>
      </w:tr>
      <w:tr w:rsidR="00DA40CE" w:rsidRPr="007F7E2B" w14:paraId="7B87153D" w14:textId="77777777">
        <w:trPr>
          <w:trHeight w:val="368"/>
          <w:ins w:id="4676"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tcPr>
          <w:p w14:paraId="2A869B25" w14:textId="77777777" w:rsidR="00DA40CE" w:rsidRPr="007F7E2B" w:rsidRDefault="00DA40CE">
            <w:pPr>
              <w:spacing w:line="259" w:lineRule="auto"/>
              <w:rPr>
                <w:ins w:id="4677" w:author="V2" w:date="2025-04-14T14:19:00Z" w16du:dateUtc="2025-04-14T19:19:00Z"/>
              </w:rPr>
            </w:pPr>
            <w:ins w:id="4678" w:author="V2" w:date="2025-04-14T14:19:00Z" w16du:dateUtc="2025-04-14T19:19:00Z">
              <w:r w:rsidRPr="007F7E2B">
                <w:t xml:space="preserve">v1.0 </w:t>
              </w:r>
            </w:ins>
          </w:p>
        </w:tc>
        <w:tc>
          <w:tcPr>
            <w:tcW w:w="1487" w:type="dxa"/>
            <w:tcBorders>
              <w:top w:val="single" w:sz="4" w:space="0" w:color="000000"/>
              <w:left w:val="single" w:sz="4" w:space="0" w:color="000000"/>
              <w:bottom w:val="single" w:sz="4" w:space="0" w:color="000000"/>
              <w:right w:val="single" w:sz="4" w:space="0" w:color="000000"/>
            </w:tcBorders>
          </w:tcPr>
          <w:p w14:paraId="08FAA3F3" w14:textId="77777777" w:rsidR="00DA40CE" w:rsidRPr="007F7E2B" w:rsidRDefault="00DA40CE">
            <w:pPr>
              <w:spacing w:line="259" w:lineRule="auto"/>
              <w:ind w:left="1"/>
              <w:rPr>
                <w:ins w:id="4679" w:author="V2" w:date="2025-04-14T14:19:00Z" w16du:dateUtc="2025-04-14T19:19:00Z"/>
              </w:rPr>
            </w:pPr>
            <w:ins w:id="4680" w:author="V2" w:date="2025-04-14T14:19:00Z" w16du:dateUtc="2025-04-14T19:19:00Z">
              <w:r w:rsidRPr="007F7E2B">
                <w:t xml:space="preserve">16 Nov 2012 </w:t>
              </w:r>
            </w:ins>
          </w:p>
        </w:tc>
        <w:tc>
          <w:tcPr>
            <w:tcW w:w="6587" w:type="dxa"/>
            <w:tcBorders>
              <w:top w:val="single" w:sz="4" w:space="0" w:color="000000"/>
              <w:left w:val="single" w:sz="4" w:space="0" w:color="000000"/>
              <w:bottom w:val="single" w:sz="4" w:space="0" w:color="000000"/>
              <w:right w:val="single" w:sz="4" w:space="0" w:color="000000"/>
            </w:tcBorders>
          </w:tcPr>
          <w:p w14:paraId="12705C06" w14:textId="77777777" w:rsidR="00DA40CE" w:rsidRPr="007F7E2B" w:rsidRDefault="00DA40CE">
            <w:pPr>
              <w:spacing w:line="259" w:lineRule="auto"/>
              <w:rPr>
                <w:ins w:id="4681" w:author="V2" w:date="2025-04-14T14:19:00Z" w16du:dateUtc="2025-04-14T19:19:00Z"/>
              </w:rPr>
            </w:pPr>
            <w:ins w:id="4682" w:author="V2" w:date="2025-04-14T14:19:00Z" w16du:dateUtc="2025-04-14T19:19:00Z">
              <w:r w:rsidRPr="007F7E2B">
                <w:t xml:space="preserve">Initial version released </w:t>
              </w:r>
            </w:ins>
          </w:p>
        </w:tc>
      </w:tr>
    </w:tbl>
    <w:p w14:paraId="0846B4CF" w14:textId="77777777" w:rsidR="00DA40CE" w:rsidRPr="007F7E2B" w:rsidRDefault="00DA40CE">
      <w:pPr>
        <w:spacing w:after="269" w:line="259" w:lineRule="auto"/>
        <w:ind w:left="720"/>
        <w:rPr>
          <w:ins w:id="4683" w:author="V2" w:date="2025-04-14T14:19:00Z" w16du:dateUtc="2025-04-14T19:19:00Z"/>
        </w:rPr>
      </w:pPr>
      <w:ins w:id="4684" w:author="V2" w:date="2025-04-14T14:19:00Z" w16du:dateUtc="2025-04-14T19:19:00Z">
        <w:r w:rsidRPr="007F7E2B">
          <w:t xml:space="preserve"> </w:t>
        </w:r>
      </w:ins>
    </w:p>
    <w:p w14:paraId="1B930F31" w14:textId="77777777" w:rsidR="00DA40CE" w:rsidRPr="007F7E2B" w:rsidRDefault="00DA40CE">
      <w:pPr>
        <w:spacing w:line="259" w:lineRule="auto"/>
        <w:rPr>
          <w:ins w:id="4685" w:author="V2" w:date="2025-04-14T14:19:00Z" w16du:dateUtc="2025-04-14T19:19:00Z"/>
        </w:rPr>
      </w:pPr>
      <w:ins w:id="4686" w:author="V2" w:date="2025-04-14T14:19:00Z" w16du:dateUtc="2025-04-14T19:19:00Z">
        <w:r w:rsidRPr="007F7E2B">
          <w:t xml:space="preserve"> </w:t>
        </w:r>
      </w:ins>
    </w:p>
    <w:p w14:paraId="318C8D9B" w14:textId="77777777" w:rsidR="00DA40CE" w:rsidRPr="007F7E2B" w:rsidRDefault="00DA40CE">
      <w:pPr>
        <w:spacing w:before="0" w:after="160" w:line="259" w:lineRule="auto"/>
        <w:rPr>
          <w:ins w:id="4687" w:author="V2" w:date="2025-04-14T14:19:00Z" w16du:dateUtc="2025-04-14T19:19:00Z"/>
        </w:rPr>
      </w:pPr>
    </w:p>
    <w:p w14:paraId="62BFF099" w14:textId="77777777" w:rsidR="00DA40CE" w:rsidRPr="007F7E2B" w:rsidRDefault="00DA40CE">
      <w:pPr>
        <w:spacing w:before="0" w:after="160" w:line="259" w:lineRule="auto"/>
        <w:rPr>
          <w:ins w:id="4688" w:author="V2" w:date="2025-04-14T14:19:00Z" w16du:dateUtc="2025-04-14T19:19:00Z"/>
        </w:rPr>
      </w:pPr>
    </w:p>
    <w:p w14:paraId="3E7A3445" w14:textId="59C6A8E4" w:rsidR="000E68A3" w:rsidRPr="007F7E2B" w:rsidRDefault="000E68A3">
      <w:pPr>
        <w:spacing w:before="0" w:after="160" w:line="259" w:lineRule="auto"/>
        <w:rPr>
          <w:ins w:id="4689" w:author="V2" w:date="2025-04-14T14:19:00Z" w16du:dateUtc="2025-04-14T19:19:00Z"/>
        </w:rPr>
      </w:pPr>
    </w:p>
    <w:p w14:paraId="09C64849" w14:textId="77777777" w:rsidR="00851BB5" w:rsidRPr="007F7E2B" w:rsidRDefault="00851BB5" w:rsidP="00851BB5">
      <w:pPr>
        <w:rPr>
          <w:ins w:id="4690" w:author="V2" w:date="2025-04-14T14:19:00Z" w16du:dateUtc="2025-04-14T19:19:00Z"/>
        </w:rPr>
      </w:pPr>
    </w:p>
    <w:p w14:paraId="40299C7A" w14:textId="77777777" w:rsidR="00851BB5" w:rsidRPr="007F7E2B" w:rsidRDefault="00851BB5" w:rsidP="00851BB5">
      <w:pPr>
        <w:rPr>
          <w:ins w:id="4691" w:author="V2" w:date="2025-04-14T14:19:00Z" w16du:dateUtc="2025-04-14T19:19:00Z"/>
        </w:rPr>
      </w:pPr>
    </w:p>
    <w:p w14:paraId="669F1CD7" w14:textId="77777777" w:rsidR="00851BB5" w:rsidRPr="007F7E2B" w:rsidRDefault="00851BB5" w:rsidP="00851BB5">
      <w:pPr>
        <w:rPr>
          <w:ins w:id="4692" w:author="V2" w:date="2025-04-14T14:19:00Z" w16du:dateUtc="2025-04-14T19:19:00Z"/>
        </w:rPr>
      </w:pPr>
    </w:p>
    <w:p w14:paraId="008827FE" w14:textId="77777777" w:rsidR="00851BB5" w:rsidRPr="007F7E2B" w:rsidRDefault="00851BB5" w:rsidP="00851BB5">
      <w:pPr>
        <w:rPr>
          <w:ins w:id="4693" w:author="V2" w:date="2025-04-14T14:19:00Z" w16du:dateUtc="2025-04-14T19:19:00Z"/>
        </w:rPr>
      </w:pPr>
    </w:p>
    <w:p w14:paraId="6CA38FD0" w14:textId="77777777" w:rsidR="00851BB5" w:rsidRPr="007F7E2B" w:rsidRDefault="00851BB5" w:rsidP="00851BB5">
      <w:pPr>
        <w:rPr>
          <w:ins w:id="4694" w:author="V2" w:date="2025-04-14T14:19:00Z" w16du:dateUtc="2025-04-14T19:19:00Z"/>
        </w:rPr>
      </w:pPr>
    </w:p>
    <w:p w14:paraId="4334DDF4" w14:textId="77777777" w:rsidR="00851BB5" w:rsidRPr="007F7E2B" w:rsidRDefault="00851BB5" w:rsidP="00851BB5">
      <w:pPr>
        <w:rPr>
          <w:ins w:id="4695" w:author="V2" w:date="2025-04-14T14:19:00Z" w16du:dateUtc="2025-04-14T19:19:00Z"/>
        </w:rPr>
      </w:pPr>
    </w:p>
    <w:p w14:paraId="61FDB847" w14:textId="77777777" w:rsidR="00851BB5" w:rsidRPr="007F7E2B" w:rsidRDefault="00851BB5" w:rsidP="00851BB5">
      <w:pPr>
        <w:rPr>
          <w:ins w:id="4696" w:author="V2" w:date="2025-04-14T14:19:00Z" w16du:dateUtc="2025-04-14T19:19:00Z"/>
        </w:rPr>
      </w:pPr>
    </w:p>
    <w:p w14:paraId="2857AA6B" w14:textId="77777777" w:rsidR="00851BB5" w:rsidRPr="007F7E2B" w:rsidRDefault="00851BB5" w:rsidP="00851BB5">
      <w:pPr>
        <w:rPr>
          <w:ins w:id="4697" w:author="V2" w:date="2025-04-14T14:19:00Z" w16du:dateUtc="2025-04-14T19:19:00Z"/>
        </w:rPr>
      </w:pPr>
    </w:p>
    <w:p w14:paraId="0E81FFC2" w14:textId="77777777" w:rsidR="00851BB5" w:rsidRPr="007F7E2B" w:rsidRDefault="00851BB5" w:rsidP="00851BB5">
      <w:pPr>
        <w:rPr>
          <w:ins w:id="4698" w:author="V2" w:date="2025-04-14T14:19:00Z" w16du:dateUtc="2025-04-14T19:19:00Z"/>
        </w:rPr>
      </w:pPr>
    </w:p>
    <w:p w14:paraId="2749DB6F" w14:textId="77777777" w:rsidR="00851BB5" w:rsidRPr="007F7E2B" w:rsidRDefault="00851BB5" w:rsidP="00851BB5">
      <w:pPr>
        <w:rPr>
          <w:ins w:id="4699" w:author="V2" w:date="2025-04-14T14:19:00Z" w16du:dateUtc="2025-04-14T19:19:00Z"/>
        </w:rPr>
      </w:pPr>
    </w:p>
    <w:p w14:paraId="566856A4" w14:textId="77777777" w:rsidR="00851BB5" w:rsidRPr="007F7E2B" w:rsidRDefault="00851BB5" w:rsidP="00851BB5">
      <w:pPr>
        <w:rPr>
          <w:ins w:id="4700" w:author="V2" w:date="2025-04-14T14:19:00Z" w16du:dateUtc="2025-04-14T19:19:00Z"/>
        </w:rPr>
      </w:pPr>
    </w:p>
    <w:p w14:paraId="33EA3625" w14:textId="77777777" w:rsidR="00851BB5" w:rsidRPr="007F7E2B" w:rsidRDefault="00851BB5" w:rsidP="00851BB5">
      <w:pPr>
        <w:rPr>
          <w:ins w:id="4701" w:author="V2" w:date="2025-04-14T14:19:00Z" w16du:dateUtc="2025-04-14T19:19:00Z"/>
        </w:rPr>
      </w:pPr>
    </w:p>
    <w:p w14:paraId="6A9ACB07" w14:textId="77777777" w:rsidR="00851BB5" w:rsidRPr="007F7E2B" w:rsidRDefault="00851BB5" w:rsidP="00851BB5">
      <w:pPr>
        <w:rPr>
          <w:ins w:id="4702" w:author="V2" w:date="2025-04-14T14:19:00Z" w16du:dateUtc="2025-04-14T19:19:00Z"/>
        </w:rPr>
      </w:pPr>
    </w:p>
    <w:p w14:paraId="7428F2FF" w14:textId="77777777" w:rsidR="00851BB5" w:rsidRPr="007F7E2B" w:rsidRDefault="00851BB5" w:rsidP="00851BB5">
      <w:pPr>
        <w:rPr>
          <w:ins w:id="4703" w:author="V2" w:date="2025-04-14T14:19:00Z" w16du:dateUtc="2025-04-14T19:19:00Z"/>
        </w:rPr>
      </w:pPr>
    </w:p>
    <w:p w14:paraId="1B3F2DD5" w14:textId="77777777" w:rsidR="00851BB5" w:rsidRPr="007F7E2B" w:rsidRDefault="00851BB5" w:rsidP="00851BB5">
      <w:pPr>
        <w:rPr>
          <w:ins w:id="4704" w:author="V2" w:date="2025-04-14T14:19:00Z" w16du:dateUtc="2025-04-14T19:19:00Z"/>
        </w:rPr>
      </w:pPr>
    </w:p>
    <w:p w14:paraId="1C1ABD60" w14:textId="7510A963" w:rsidR="00851BB5" w:rsidRPr="007F7E2B" w:rsidRDefault="00851BB5" w:rsidP="00AB3237">
      <w:pPr>
        <w:rPr>
          <w:ins w:id="4705" w:author="V2" w:date="2025-04-14T14:19:00Z" w16du:dateUtc="2025-04-14T19:19:00Z"/>
        </w:rPr>
      </w:pPr>
      <w:ins w:id="4706" w:author="V2" w:date="2025-04-14T14:19:00Z" w16du:dateUtc="2025-04-14T19:19:00Z">
        <w:r w:rsidRPr="007F7E2B">
          <w:rPr>
            <w:rFonts w:ascii="Arial" w:eastAsia="Arial" w:hAnsi="Arial" w:cs="Arial"/>
            <w:i/>
            <w:color w:val="00F873"/>
            <w:sz w:val="22"/>
          </w:rPr>
          <w:lastRenderedPageBreak/>
          <w:t xml:space="preserve"> </w:t>
        </w:r>
      </w:ins>
    </w:p>
    <w:p w14:paraId="48DFBA41" w14:textId="1333EAF7" w:rsidR="00851BB5" w:rsidRPr="007F7E2B" w:rsidRDefault="00851BB5">
      <w:pPr>
        <w:spacing w:after="229" w:line="259" w:lineRule="auto"/>
        <w:ind w:left="2"/>
        <w:jc w:val="center"/>
        <w:rPr>
          <w:ins w:id="4707" w:author="V2" w:date="2025-04-14T14:19:00Z" w16du:dateUtc="2025-04-14T19:19:00Z"/>
        </w:rPr>
      </w:pPr>
      <w:bookmarkStart w:id="4708" w:name="TRS_2"/>
      <w:bookmarkEnd w:id="4708"/>
      <w:ins w:id="4709" w:author="V2" w:date="2025-04-14T14:19:00Z" w16du:dateUtc="2025-04-14T19:19:00Z">
        <w:r w:rsidRPr="007F7E2B">
          <w:rPr>
            <w:sz w:val="40"/>
          </w:rPr>
          <w:t>TRS-2</w:t>
        </w:r>
      </w:ins>
    </w:p>
    <w:p w14:paraId="49F93A29" w14:textId="61A73014" w:rsidR="00851BB5" w:rsidRPr="007F7E2B" w:rsidRDefault="00851BB5" w:rsidP="00AB3237">
      <w:pPr>
        <w:spacing w:after="232" w:line="259" w:lineRule="auto"/>
        <w:ind w:left="178"/>
        <w:jc w:val="center"/>
        <w:rPr>
          <w:ins w:id="4710" w:author="V2" w:date="2025-04-14T14:19:00Z" w16du:dateUtc="2025-04-14T19:19:00Z"/>
        </w:rPr>
      </w:pPr>
      <w:ins w:id="4711" w:author="V2" w:date="2025-04-14T14:19:00Z" w16du:dateUtc="2025-04-14T19:19:00Z">
        <w:r w:rsidRPr="007F7E2B">
          <w:rPr>
            <w:sz w:val="40"/>
          </w:rPr>
          <w:t>METHODS TO PROJECT FUTURE CONDITIONS</w:t>
        </w:r>
      </w:ins>
    </w:p>
    <w:p w14:paraId="79391BF8" w14:textId="77777777" w:rsidR="00851BB5" w:rsidRPr="007F7E2B" w:rsidRDefault="00851BB5">
      <w:pPr>
        <w:spacing w:after="85" w:line="259" w:lineRule="auto"/>
        <w:ind w:left="113"/>
        <w:jc w:val="center"/>
        <w:rPr>
          <w:ins w:id="4712" w:author="V2" w:date="2025-04-14T14:19:00Z" w16du:dateUtc="2025-04-14T19:19:00Z"/>
        </w:rPr>
      </w:pPr>
      <w:ins w:id="4713" w:author="V2" w:date="2025-04-14T14:19:00Z" w16du:dateUtc="2025-04-14T19:19:00Z">
        <w:r w:rsidRPr="007F7E2B">
          <w:rPr>
            <w:sz w:val="40"/>
          </w:rPr>
          <w:t xml:space="preserve"> </w:t>
        </w:r>
      </w:ins>
    </w:p>
    <w:p w14:paraId="1EF2FA92" w14:textId="4C7AF63C" w:rsidR="00851BB5" w:rsidRPr="007F7E2B" w:rsidRDefault="00851BB5">
      <w:pPr>
        <w:spacing w:after="219" w:line="259" w:lineRule="auto"/>
        <w:ind w:left="3227" w:right="3216" w:hanging="10"/>
        <w:jc w:val="center"/>
        <w:rPr>
          <w:ins w:id="4714" w:author="V2" w:date="2025-04-14T14:19:00Z" w16du:dateUtc="2025-04-14T19:19:00Z"/>
        </w:rPr>
      </w:pPr>
      <w:ins w:id="4715" w:author="V2" w:date="2025-04-14T14:19:00Z" w16du:dateUtc="2025-04-14T19:19:00Z">
        <w:r w:rsidRPr="007F7E2B">
          <w:t xml:space="preserve">Version 1.0 </w:t>
        </w:r>
      </w:ins>
    </w:p>
    <w:p w14:paraId="6A838815" w14:textId="77777777" w:rsidR="00851BB5" w:rsidRPr="007F7E2B" w:rsidRDefault="00851BB5">
      <w:pPr>
        <w:spacing w:line="451" w:lineRule="auto"/>
        <w:ind w:left="3227" w:right="3151" w:hanging="10"/>
        <w:jc w:val="center"/>
        <w:rPr>
          <w:ins w:id="4716" w:author="V2" w:date="2025-04-14T14:19:00Z" w16du:dateUtc="2025-04-14T19:19:00Z"/>
        </w:rPr>
      </w:pPr>
      <w:ins w:id="4717" w:author="V2" w:date="2025-04-14T14:19:00Z" w16du:dateUtc="2025-04-14T19:19:00Z">
        <w:r w:rsidRPr="007F7E2B">
          <w:t xml:space="preserve">16 November 2012 Sectoral Scope 14 </w:t>
        </w:r>
      </w:ins>
    </w:p>
    <w:p w14:paraId="53086DB0" w14:textId="77777777" w:rsidR="00851BB5" w:rsidRPr="007F7E2B" w:rsidRDefault="00851BB5">
      <w:pPr>
        <w:spacing w:after="232" w:line="259" w:lineRule="auto"/>
        <w:ind w:left="113"/>
        <w:jc w:val="center"/>
        <w:rPr>
          <w:ins w:id="4718" w:author="V2" w:date="2025-04-14T14:19:00Z" w16du:dateUtc="2025-04-14T19:19:00Z"/>
        </w:rPr>
      </w:pPr>
      <w:ins w:id="4719" w:author="V2" w:date="2025-04-14T14:19:00Z" w16du:dateUtc="2025-04-14T19:19:00Z">
        <w:r w:rsidRPr="007F7E2B">
          <w:rPr>
            <w:sz w:val="40"/>
          </w:rPr>
          <w:t xml:space="preserve"> </w:t>
        </w:r>
      </w:ins>
    </w:p>
    <w:p w14:paraId="0564CD89" w14:textId="77777777" w:rsidR="00851BB5" w:rsidRPr="007F7E2B" w:rsidRDefault="00851BB5">
      <w:pPr>
        <w:spacing w:after="61" w:line="259" w:lineRule="auto"/>
        <w:ind w:left="113"/>
        <w:jc w:val="center"/>
        <w:rPr>
          <w:ins w:id="4720" w:author="V2" w:date="2025-04-14T14:19:00Z" w16du:dateUtc="2025-04-14T19:19:00Z"/>
        </w:rPr>
      </w:pPr>
      <w:ins w:id="4721" w:author="V2" w:date="2025-04-14T14:19:00Z" w16du:dateUtc="2025-04-14T19:19:00Z">
        <w:r w:rsidRPr="007F7E2B">
          <w:rPr>
            <w:sz w:val="40"/>
          </w:rPr>
          <w:t xml:space="preserve"> </w:t>
        </w:r>
      </w:ins>
    </w:p>
    <w:p w14:paraId="072DB705" w14:textId="77777777" w:rsidR="00851BB5" w:rsidRPr="007F7E2B" w:rsidRDefault="00851BB5">
      <w:pPr>
        <w:spacing w:after="168" w:line="259" w:lineRule="auto"/>
        <w:ind w:left="62"/>
        <w:jc w:val="center"/>
        <w:rPr>
          <w:ins w:id="4722" w:author="V2" w:date="2025-04-14T14:19:00Z" w16du:dateUtc="2025-04-14T19:19:00Z"/>
        </w:rPr>
      </w:pPr>
      <w:ins w:id="4723" w:author="V2" w:date="2025-04-14T14:19:00Z" w16du:dateUtc="2025-04-14T19:19:00Z">
        <w:r w:rsidRPr="007F7E2B">
          <w:rPr>
            <w:noProof/>
          </w:rPr>
          <w:drawing>
            <wp:inline distT="0" distB="0" distL="0" distR="0" wp14:anchorId="1CAC7D5D" wp14:editId="20520944">
              <wp:extent cx="1526540" cy="43561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6"/>
                      <a:stretch>
                        <a:fillRect/>
                      </a:stretch>
                    </pic:blipFill>
                    <pic:spPr>
                      <a:xfrm>
                        <a:off x="0" y="0"/>
                        <a:ext cx="1526540" cy="435610"/>
                      </a:xfrm>
                      <a:prstGeom prst="rect">
                        <a:avLst/>
                      </a:prstGeom>
                    </pic:spPr>
                  </pic:pic>
                </a:graphicData>
              </a:graphic>
            </wp:inline>
          </w:drawing>
        </w:r>
        <w:r w:rsidRPr="007F7E2B">
          <w:rPr>
            <w:sz w:val="22"/>
          </w:rPr>
          <w:t xml:space="preserve"> </w:t>
        </w:r>
      </w:ins>
    </w:p>
    <w:p w14:paraId="7FD301C5" w14:textId="77777777" w:rsidR="00851BB5" w:rsidRPr="007F7E2B" w:rsidRDefault="00851BB5">
      <w:pPr>
        <w:spacing w:after="196" w:line="259" w:lineRule="auto"/>
        <w:jc w:val="center"/>
        <w:rPr>
          <w:ins w:id="4724" w:author="V2" w:date="2025-04-14T14:19:00Z" w16du:dateUtc="2025-04-14T19:19:00Z"/>
        </w:rPr>
      </w:pPr>
      <w:ins w:id="4725" w:author="V2" w:date="2025-04-14T14:19:00Z" w16du:dateUtc="2025-04-14T19:19:00Z">
        <w:r w:rsidRPr="007F7E2B">
          <w:rPr>
            <w:sz w:val="22"/>
          </w:rPr>
          <w:t xml:space="preserve">Document Prepared by: The Earth Partners LLC. </w:t>
        </w:r>
      </w:ins>
    </w:p>
    <w:p w14:paraId="5CF7E34B" w14:textId="77777777" w:rsidR="00851BB5" w:rsidRPr="007F7E2B" w:rsidRDefault="00851BB5">
      <w:pPr>
        <w:spacing w:line="259" w:lineRule="auto"/>
        <w:rPr>
          <w:ins w:id="4726" w:author="V2" w:date="2025-04-14T14:19:00Z" w16du:dateUtc="2025-04-14T19:19:00Z"/>
        </w:rPr>
      </w:pPr>
      <w:ins w:id="4727" w:author="V2" w:date="2025-04-14T14:19:00Z" w16du:dateUtc="2025-04-14T19:19:00Z">
        <w:r w:rsidRPr="007F7E2B">
          <w:rPr>
            <w:rFonts w:ascii="Arial" w:eastAsia="Arial" w:hAnsi="Arial" w:cs="Arial"/>
            <w:b/>
          </w:rPr>
          <w:t xml:space="preserve"> </w:t>
        </w:r>
      </w:ins>
    </w:p>
    <w:sdt>
      <w:sdtPr>
        <w:id w:val="-881551096"/>
        <w:docPartObj>
          <w:docPartGallery w:val="Table of Contents"/>
        </w:docPartObj>
      </w:sdtPr>
      <w:sdtEndPr/>
      <w:sdtContent>
        <w:p w14:paraId="2CD7907C" w14:textId="77777777" w:rsidR="00851BB5" w:rsidRPr="007F7E2B" w:rsidRDefault="00851BB5">
          <w:pPr>
            <w:spacing w:after="223" w:line="259" w:lineRule="auto"/>
            <w:rPr>
              <w:ins w:id="4728" w:author="V2" w:date="2025-04-14T14:19:00Z" w16du:dateUtc="2025-04-14T19:19:00Z"/>
            </w:rPr>
          </w:pPr>
          <w:ins w:id="4729" w:author="V2" w:date="2025-04-14T14:19:00Z" w16du:dateUtc="2025-04-14T19:19:00Z">
            <w:r w:rsidRPr="007F7E2B">
              <w:rPr>
                <w:rFonts w:ascii="Arial" w:eastAsia="Arial" w:hAnsi="Arial" w:cs="Arial"/>
                <w:b/>
                <w:color w:val="005B82"/>
                <w:sz w:val="22"/>
              </w:rPr>
              <w:t xml:space="preserve">Table of Contents </w:t>
            </w:r>
          </w:ins>
        </w:p>
        <w:p w14:paraId="64CEAF86" w14:textId="77777777" w:rsidR="00851BB5" w:rsidRPr="007F7E2B" w:rsidRDefault="00851BB5">
          <w:pPr>
            <w:pStyle w:val="TOC1"/>
            <w:tabs>
              <w:tab w:val="right" w:leader="dot" w:pos="9360"/>
            </w:tabs>
            <w:rPr>
              <w:ins w:id="4730" w:author="V2" w:date="2025-04-14T14:19:00Z" w16du:dateUtc="2025-04-14T19:19:00Z"/>
            </w:rPr>
          </w:pPr>
          <w:ins w:id="4731" w:author="V2" w:date="2025-04-14T14:19:00Z" w16du:dateUtc="2025-04-14T19:19:00Z">
            <w:r w:rsidRPr="007F7E2B">
              <w:fldChar w:fldCharType="begin"/>
            </w:r>
            <w:r w:rsidRPr="007F7E2B">
              <w:instrText xml:space="preserve"> TOC \o "1-1" \h \z \u </w:instrText>
            </w:r>
            <w:r w:rsidRPr="007F7E2B">
              <w:fldChar w:fldCharType="separate"/>
            </w:r>
            <w:r>
              <w:fldChar w:fldCharType="begin"/>
            </w:r>
            <w:r>
              <w:instrText>HYPERLINK \l "_Toc48467" \h</w:instrText>
            </w:r>
            <w:r>
              <w:fldChar w:fldCharType="separate"/>
            </w:r>
            <w:r w:rsidRPr="007F7E2B">
              <w:t>1</w:t>
            </w:r>
            <w:r w:rsidRPr="007F7E2B">
              <w:rPr>
                <w:rFonts w:ascii="Arial" w:eastAsia="Arial" w:hAnsi="Arial" w:cs="Arial"/>
                <w:sz w:val="22"/>
              </w:rPr>
              <w:t xml:space="preserve">  </w:t>
            </w:r>
            <w:r w:rsidRPr="007F7E2B">
              <w:t>SOURCES</w:t>
            </w:r>
            <w:r w:rsidRPr="007F7E2B">
              <w:tab/>
            </w:r>
            <w:r w:rsidRPr="007F7E2B">
              <w:fldChar w:fldCharType="begin"/>
            </w:r>
            <w:r w:rsidRPr="007F7E2B">
              <w:instrText>PAGEREF _Toc48467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683096A5" w14:textId="77777777" w:rsidR="00851BB5" w:rsidRPr="007F7E2B" w:rsidRDefault="00851BB5">
          <w:pPr>
            <w:pStyle w:val="TOC1"/>
            <w:tabs>
              <w:tab w:val="right" w:leader="dot" w:pos="9360"/>
            </w:tabs>
            <w:rPr>
              <w:ins w:id="4732" w:author="V2" w:date="2025-04-14T14:19:00Z" w16du:dateUtc="2025-04-14T19:19:00Z"/>
            </w:rPr>
          </w:pPr>
          <w:ins w:id="4733" w:author="V2" w:date="2025-04-14T14:19:00Z" w16du:dateUtc="2025-04-14T19:19:00Z">
            <w:r>
              <w:fldChar w:fldCharType="begin"/>
            </w:r>
            <w:r>
              <w:instrText>HYPERLINK \l "_Toc48468" \h</w:instrText>
            </w:r>
            <w:r>
              <w:fldChar w:fldCharType="separate"/>
            </w:r>
            <w:r w:rsidRPr="007F7E2B">
              <w:t>2</w:t>
            </w:r>
            <w:r w:rsidRPr="007F7E2B">
              <w:rPr>
                <w:rFonts w:ascii="Arial" w:eastAsia="Arial" w:hAnsi="Arial" w:cs="Arial"/>
                <w:sz w:val="22"/>
              </w:rPr>
              <w:t xml:space="preserve">  </w:t>
            </w:r>
            <w:r w:rsidRPr="007F7E2B">
              <w:t>SUMMARY DESCRIPTION OF THE MODULE</w:t>
            </w:r>
            <w:r w:rsidRPr="007F7E2B">
              <w:tab/>
            </w:r>
            <w:r w:rsidRPr="007F7E2B">
              <w:fldChar w:fldCharType="begin"/>
            </w:r>
            <w:r w:rsidRPr="007F7E2B">
              <w:instrText>PAGEREF _Toc48468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2B103885" w14:textId="77777777" w:rsidR="00851BB5" w:rsidRPr="007F7E2B" w:rsidRDefault="00851BB5">
          <w:pPr>
            <w:pStyle w:val="TOC1"/>
            <w:tabs>
              <w:tab w:val="right" w:leader="dot" w:pos="9360"/>
            </w:tabs>
            <w:rPr>
              <w:ins w:id="4734" w:author="V2" w:date="2025-04-14T14:19:00Z" w16du:dateUtc="2025-04-14T19:19:00Z"/>
            </w:rPr>
          </w:pPr>
          <w:ins w:id="4735" w:author="V2" w:date="2025-04-14T14:19:00Z" w16du:dateUtc="2025-04-14T19:19:00Z">
            <w:r>
              <w:fldChar w:fldCharType="begin"/>
            </w:r>
            <w:r>
              <w:instrText>HYPERLINK \l "_Toc48469" \h</w:instrText>
            </w:r>
            <w:r>
              <w:fldChar w:fldCharType="separate"/>
            </w:r>
            <w:r w:rsidRPr="007F7E2B">
              <w:t>3</w:t>
            </w:r>
            <w:r w:rsidRPr="007F7E2B">
              <w:rPr>
                <w:rFonts w:ascii="Arial" w:eastAsia="Arial" w:hAnsi="Arial" w:cs="Arial"/>
                <w:sz w:val="22"/>
              </w:rPr>
              <w:t xml:space="preserve">  </w:t>
            </w:r>
            <w:r w:rsidRPr="007F7E2B">
              <w:t>DEFINITIONS</w:t>
            </w:r>
            <w:r w:rsidRPr="007F7E2B">
              <w:tab/>
            </w:r>
            <w:r w:rsidRPr="007F7E2B">
              <w:fldChar w:fldCharType="begin"/>
            </w:r>
            <w:r w:rsidRPr="007F7E2B">
              <w:instrText>PAGEREF _Toc48469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28551478" w14:textId="77777777" w:rsidR="00851BB5" w:rsidRPr="007F7E2B" w:rsidRDefault="00851BB5">
          <w:pPr>
            <w:pStyle w:val="TOC1"/>
            <w:tabs>
              <w:tab w:val="right" w:leader="dot" w:pos="9360"/>
            </w:tabs>
            <w:rPr>
              <w:ins w:id="4736" w:author="V2" w:date="2025-04-14T14:19:00Z" w16du:dateUtc="2025-04-14T19:19:00Z"/>
            </w:rPr>
          </w:pPr>
          <w:ins w:id="4737" w:author="V2" w:date="2025-04-14T14:19:00Z" w16du:dateUtc="2025-04-14T19:19:00Z">
            <w:r>
              <w:fldChar w:fldCharType="begin"/>
            </w:r>
            <w:r>
              <w:instrText>HYPERLINK \l "_Toc48470" \h</w:instrText>
            </w:r>
            <w:r>
              <w:fldChar w:fldCharType="separate"/>
            </w:r>
            <w:r w:rsidRPr="007F7E2B">
              <w:t>4</w:t>
            </w:r>
            <w:r w:rsidRPr="007F7E2B">
              <w:rPr>
                <w:rFonts w:ascii="Arial" w:eastAsia="Arial" w:hAnsi="Arial" w:cs="Arial"/>
                <w:sz w:val="22"/>
              </w:rPr>
              <w:t xml:space="preserve">  </w:t>
            </w:r>
            <w:r w:rsidRPr="007F7E2B">
              <w:t>APPLICABILITY CONDITIONS</w:t>
            </w:r>
            <w:r w:rsidRPr="007F7E2B">
              <w:tab/>
            </w:r>
            <w:r w:rsidRPr="007F7E2B">
              <w:fldChar w:fldCharType="begin"/>
            </w:r>
            <w:r w:rsidRPr="007F7E2B">
              <w:instrText>PAGEREF _Toc48470 \h</w:instrText>
            </w:r>
            <w:r w:rsidRPr="007F7E2B">
              <w:fldChar w:fldCharType="separate"/>
            </w:r>
            <w:r w:rsidRPr="007F7E2B">
              <w:rPr>
                <w:rFonts w:ascii="Arial" w:eastAsia="Arial" w:hAnsi="Arial" w:cs="Arial"/>
                <w:color w:val="000000"/>
                <w:sz w:val="20"/>
              </w:rPr>
              <w:t xml:space="preserve">3 </w:t>
            </w:r>
            <w:r w:rsidRPr="007F7E2B">
              <w:fldChar w:fldCharType="end"/>
            </w:r>
            <w:r>
              <w:fldChar w:fldCharType="end"/>
            </w:r>
          </w:ins>
        </w:p>
        <w:p w14:paraId="62FF0460" w14:textId="77777777" w:rsidR="00851BB5" w:rsidRPr="007F7E2B" w:rsidRDefault="00851BB5">
          <w:pPr>
            <w:pStyle w:val="TOC1"/>
            <w:tabs>
              <w:tab w:val="right" w:leader="dot" w:pos="9360"/>
            </w:tabs>
            <w:rPr>
              <w:ins w:id="4738" w:author="V2" w:date="2025-04-14T14:19:00Z" w16du:dateUtc="2025-04-14T19:19:00Z"/>
            </w:rPr>
          </w:pPr>
          <w:ins w:id="4739" w:author="V2" w:date="2025-04-14T14:19:00Z" w16du:dateUtc="2025-04-14T19:19:00Z">
            <w:r>
              <w:fldChar w:fldCharType="begin"/>
            </w:r>
            <w:r>
              <w:instrText>HYPERLINK \l "_Toc48471" \h</w:instrText>
            </w:r>
            <w:r>
              <w:fldChar w:fldCharType="separate"/>
            </w:r>
            <w:r w:rsidRPr="007F7E2B">
              <w:t>5</w:t>
            </w:r>
            <w:r w:rsidRPr="007F7E2B">
              <w:rPr>
                <w:rFonts w:ascii="Arial" w:eastAsia="Arial" w:hAnsi="Arial" w:cs="Arial"/>
                <w:sz w:val="22"/>
              </w:rPr>
              <w:t xml:space="preserve">  </w:t>
            </w:r>
            <w:r w:rsidRPr="007F7E2B">
              <w:t>PROCEDURES</w:t>
            </w:r>
            <w:r w:rsidRPr="007F7E2B">
              <w:tab/>
            </w:r>
            <w:r w:rsidRPr="007F7E2B">
              <w:fldChar w:fldCharType="begin"/>
            </w:r>
            <w:r w:rsidRPr="007F7E2B">
              <w:instrText>PAGEREF _Toc48471 \h</w:instrText>
            </w:r>
            <w:r w:rsidRPr="007F7E2B">
              <w:fldChar w:fldCharType="separate"/>
            </w:r>
            <w:r w:rsidRPr="007F7E2B">
              <w:rPr>
                <w:rFonts w:ascii="Arial" w:eastAsia="Arial" w:hAnsi="Arial" w:cs="Arial"/>
                <w:color w:val="000000"/>
                <w:sz w:val="20"/>
              </w:rPr>
              <w:t xml:space="preserve">3 </w:t>
            </w:r>
            <w:r w:rsidRPr="007F7E2B">
              <w:fldChar w:fldCharType="end"/>
            </w:r>
            <w:r>
              <w:fldChar w:fldCharType="end"/>
            </w:r>
          </w:ins>
        </w:p>
        <w:p w14:paraId="6C57CD56" w14:textId="77777777" w:rsidR="00851BB5" w:rsidRPr="007F7E2B" w:rsidRDefault="00851BB5">
          <w:pPr>
            <w:pStyle w:val="TOC1"/>
            <w:tabs>
              <w:tab w:val="right" w:leader="dot" w:pos="9360"/>
            </w:tabs>
            <w:rPr>
              <w:ins w:id="4740" w:author="V2" w:date="2025-04-14T14:19:00Z" w16du:dateUtc="2025-04-14T19:19:00Z"/>
            </w:rPr>
          </w:pPr>
          <w:ins w:id="4741" w:author="V2" w:date="2025-04-14T14:19:00Z" w16du:dateUtc="2025-04-14T19:19:00Z">
            <w:r>
              <w:fldChar w:fldCharType="begin"/>
            </w:r>
            <w:r>
              <w:instrText>HYPERLINK \l "_Toc48472" \h</w:instrText>
            </w:r>
            <w:r>
              <w:fldChar w:fldCharType="separate"/>
            </w:r>
            <w:r w:rsidRPr="007F7E2B">
              <w:t>6</w:t>
            </w:r>
            <w:r w:rsidRPr="007F7E2B">
              <w:rPr>
                <w:rFonts w:ascii="Arial" w:eastAsia="Arial" w:hAnsi="Arial" w:cs="Arial"/>
                <w:sz w:val="22"/>
              </w:rPr>
              <w:t xml:space="preserve">  </w:t>
            </w:r>
            <w:r w:rsidRPr="007F7E2B">
              <w:t>PARAMETERS</w:t>
            </w:r>
            <w:r w:rsidRPr="007F7E2B">
              <w:tab/>
            </w:r>
            <w:r w:rsidRPr="007F7E2B">
              <w:fldChar w:fldCharType="begin"/>
            </w:r>
            <w:r w:rsidRPr="007F7E2B">
              <w:instrText>PAGEREF _Toc48472 \h</w:instrText>
            </w:r>
            <w:r w:rsidRPr="007F7E2B">
              <w:fldChar w:fldCharType="separate"/>
            </w:r>
            <w:r w:rsidRPr="007F7E2B">
              <w:rPr>
                <w:rFonts w:ascii="Arial" w:eastAsia="Arial" w:hAnsi="Arial" w:cs="Arial"/>
                <w:color w:val="000000"/>
                <w:sz w:val="20"/>
              </w:rPr>
              <w:t xml:space="preserve">31 </w:t>
            </w:r>
            <w:r w:rsidRPr="007F7E2B">
              <w:fldChar w:fldCharType="end"/>
            </w:r>
            <w:r>
              <w:fldChar w:fldCharType="end"/>
            </w:r>
          </w:ins>
        </w:p>
        <w:p w14:paraId="7F6D3CBF" w14:textId="77777777" w:rsidR="00851BB5" w:rsidRPr="007F7E2B" w:rsidRDefault="00851BB5">
          <w:pPr>
            <w:pStyle w:val="TOC1"/>
            <w:tabs>
              <w:tab w:val="right" w:leader="dot" w:pos="9360"/>
            </w:tabs>
            <w:rPr>
              <w:ins w:id="4742" w:author="V2" w:date="2025-04-14T14:19:00Z" w16du:dateUtc="2025-04-14T19:19:00Z"/>
            </w:rPr>
          </w:pPr>
          <w:ins w:id="4743" w:author="V2" w:date="2025-04-14T14:19:00Z" w16du:dateUtc="2025-04-14T19:19:00Z">
            <w:r>
              <w:fldChar w:fldCharType="begin"/>
            </w:r>
            <w:r>
              <w:instrText>HYPERLINK \l "_Toc48473" \h</w:instrText>
            </w:r>
            <w:r>
              <w:fldChar w:fldCharType="separate"/>
            </w:r>
            <w:r w:rsidRPr="007F7E2B">
              <w:t>7</w:t>
            </w:r>
            <w:r w:rsidRPr="007F7E2B">
              <w:rPr>
                <w:rFonts w:ascii="Arial" w:eastAsia="Arial" w:hAnsi="Arial" w:cs="Arial"/>
                <w:sz w:val="22"/>
              </w:rPr>
              <w:t xml:space="preserve">  </w:t>
            </w:r>
            <w:r w:rsidRPr="007F7E2B">
              <w:t>REFERENCES AND OTHER INFORMATION</w:t>
            </w:r>
            <w:r w:rsidRPr="007F7E2B">
              <w:tab/>
            </w:r>
            <w:r w:rsidRPr="007F7E2B">
              <w:fldChar w:fldCharType="begin"/>
            </w:r>
            <w:r w:rsidRPr="007F7E2B">
              <w:instrText>PAGEREF _Toc48473 \h</w:instrText>
            </w:r>
            <w:r w:rsidRPr="007F7E2B">
              <w:fldChar w:fldCharType="separate"/>
            </w:r>
            <w:r w:rsidRPr="007F7E2B">
              <w:rPr>
                <w:rFonts w:ascii="Arial" w:eastAsia="Arial" w:hAnsi="Arial" w:cs="Arial"/>
                <w:color w:val="000000"/>
                <w:sz w:val="20"/>
              </w:rPr>
              <w:t xml:space="preserve">31 </w:t>
            </w:r>
            <w:r w:rsidRPr="007F7E2B">
              <w:fldChar w:fldCharType="end"/>
            </w:r>
            <w:r>
              <w:fldChar w:fldCharType="end"/>
            </w:r>
          </w:ins>
        </w:p>
        <w:p w14:paraId="1CC069CB" w14:textId="4DC48D81" w:rsidR="00851BB5" w:rsidRPr="007F7E2B" w:rsidRDefault="00851BB5">
          <w:pPr>
            <w:rPr>
              <w:ins w:id="4744" w:author="V2" w:date="2025-04-14T14:19:00Z" w16du:dateUtc="2025-04-14T19:19:00Z"/>
            </w:rPr>
          </w:pPr>
          <w:ins w:id="4745" w:author="V2" w:date="2025-04-14T14:19:00Z" w16du:dateUtc="2025-04-14T19:19:00Z">
            <w:r w:rsidRPr="007F7E2B">
              <w:fldChar w:fldCharType="end"/>
            </w:r>
          </w:ins>
        </w:p>
      </w:sdtContent>
    </w:sdt>
    <w:p w14:paraId="1CA754B5" w14:textId="77777777" w:rsidR="00851BB5" w:rsidRPr="007F7E2B" w:rsidRDefault="00851BB5">
      <w:pPr>
        <w:spacing w:line="259" w:lineRule="auto"/>
        <w:rPr>
          <w:ins w:id="4746" w:author="V2" w:date="2025-04-14T14:19:00Z" w16du:dateUtc="2025-04-14T19:19:00Z"/>
        </w:rPr>
      </w:pPr>
      <w:ins w:id="4747" w:author="V2" w:date="2025-04-14T14:19:00Z" w16du:dateUtc="2025-04-14T19:19:00Z">
        <w:r w:rsidRPr="007F7E2B">
          <w:rPr>
            <w:color w:val="7F7F7F"/>
          </w:rPr>
          <w:t xml:space="preserve"> </w:t>
        </w:r>
        <w:r w:rsidRPr="007F7E2B">
          <w:br w:type="page"/>
        </w:r>
      </w:ins>
    </w:p>
    <w:p w14:paraId="5A6973ED" w14:textId="77777777" w:rsidR="00851BB5" w:rsidRPr="007F7E2B" w:rsidRDefault="00851BB5">
      <w:pPr>
        <w:pStyle w:val="Heading1"/>
        <w:tabs>
          <w:tab w:val="center" w:pos="1264"/>
        </w:tabs>
        <w:ind w:left="-15"/>
        <w:rPr>
          <w:ins w:id="4748" w:author="V2" w:date="2025-04-14T14:19:00Z" w16du:dateUtc="2025-04-14T19:19:00Z"/>
        </w:rPr>
      </w:pPr>
      <w:bookmarkStart w:id="4749" w:name="_Toc174615977"/>
      <w:bookmarkStart w:id="4750" w:name="_Toc174616393"/>
      <w:bookmarkStart w:id="4751" w:name="_Toc180594118"/>
      <w:bookmarkStart w:id="4752" w:name="_Toc180594525"/>
      <w:bookmarkStart w:id="4753" w:name="_Toc48467"/>
      <w:ins w:id="4754" w:author="V2" w:date="2025-04-14T14:19:00Z" w16du:dateUtc="2025-04-14T19:19:00Z">
        <w:r w:rsidRPr="007F7E2B">
          <w:lastRenderedPageBreak/>
          <w:t>1</w:t>
        </w:r>
        <w:r w:rsidRPr="007F7E2B">
          <w:rPr>
            <w:rFonts w:ascii="Arial" w:eastAsia="Arial" w:hAnsi="Arial" w:cs="Arial"/>
          </w:rPr>
          <w:t xml:space="preserve"> </w:t>
        </w:r>
        <w:r w:rsidRPr="007F7E2B">
          <w:rPr>
            <w:rFonts w:ascii="Arial" w:eastAsia="Arial" w:hAnsi="Arial" w:cs="Arial"/>
          </w:rPr>
          <w:tab/>
        </w:r>
        <w:r w:rsidRPr="007F7E2B">
          <w:t>SOURCES</w:t>
        </w:r>
        <w:bookmarkEnd w:id="4749"/>
        <w:bookmarkEnd w:id="4750"/>
        <w:bookmarkEnd w:id="4751"/>
        <w:bookmarkEnd w:id="4752"/>
        <w:r w:rsidRPr="007F7E2B">
          <w:t xml:space="preserve"> </w:t>
        </w:r>
        <w:bookmarkEnd w:id="4753"/>
      </w:ins>
    </w:p>
    <w:p w14:paraId="1A913294" w14:textId="77777777" w:rsidR="00851BB5" w:rsidRPr="007F7E2B" w:rsidRDefault="00851BB5">
      <w:pPr>
        <w:spacing w:after="5" w:line="259" w:lineRule="auto"/>
        <w:ind w:left="-5" w:hanging="10"/>
        <w:rPr>
          <w:ins w:id="4755" w:author="V2" w:date="2025-04-14T14:19:00Z" w16du:dateUtc="2025-04-14T19:19:00Z"/>
        </w:rPr>
      </w:pPr>
      <w:ins w:id="4756" w:author="V2" w:date="2025-04-14T14:19:00Z" w16du:dateUtc="2025-04-14T19:19:00Z">
        <w:r w:rsidRPr="007F7E2B">
          <w:t xml:space="preserve">VCS methodology </w:t>
        </w:r>
        <w:r w:rsidRPr="007F7E2B">
          <w:rPr>
            <w:rFonts w:ascii="Arial" w:eastAsia="Arial" w:hAnsi="Arial" w:cs="Arial"/>
            <w:i/>
          </w:rPr>
          <w:t>VM0015 Methodology for Avoided Unplanned Deforestation</w:t>
        </w:r>
        <w:r w:rsidRPr="007F7E2B">
          <w:t xml:space="preserve"> </w:t>
        </w:r>
      </w:ins>
    </w:p>
    <w:p w14:paraId="4F4E0552" w14:textId="77777777" w:rsidR="00851BB5" w:rsidRPr="007F7E2B" w:rsidRDefault="00851BB5">
      <w:pPr>
        <w:spacing w:line="259" w:lineRule="auto"/>
        <w:rPr>
          <w:ins w:id="4757" w:author="V2" w:date="2025-04-14T14:19:00Z" w16du:dateUtc="2025-04-14T19:19:00Z"/>
        </w:rPr>
      </w:pPr>
      <w:ins w:id="4758" w:author="V2" w:date="2025-04-14T14:19:00Z" w16du:dateUtc="2025-04-14T19:19:00Z">
        <w:r w:rsidRPr="007F7E2B">
          <w:t xml:space="preserve"> </w:t>
        </w:r>
      </w:ins>
    </w:p>
    <w:p w14:paraId="7F2F0569" w14:textId="77777777" w:rsidR="00851BB5" w:rsidRPr="007F7E2B" w:rsidRDefault="00851BB5">
      <w:pPr>
        <w:pStyle w:val="Heading1"/>
        <w:tabs>
          <w:tab w:val="center" w:pos="3013"/>
        </w:tabs>
        <w:ind w:left="-15"/>
        <w:rPr>
          <w:ins w:id="4759" w:author="V2" w:date="2025-04-14T14:19:00Z" w16du:dateUtc="2025-04-14T19:19:00Z"/>
        </w:rPr>
      </w:pPr>
      <w:bookmarkStart w:id="4760" w:name="_Toc174615978"/>
      <w:bookmarkStart w:id="4761" w:name="_Toc174616394"/>
      <w:bookmarkStart w:id="4762" w:name="_Toc180594119"/>
      <w:bookmarkStart w:id="4763" w:name="_Toc180594526"/>
      <w:bookmarkStart w:id="4764" w:name="_Toc48468"/>
      <w:ins w:id="4765" w:author="V2" w:date="2025-04-14T14:19:00Z" w16du:dateUtc="2025-04-14T19:19:00Z">
        <w:r w:rsidRPr="007F7E2B">
          <w:t>2</w:t>
        </w:r>
        <w:r w:rsidRPr="007F7E2B">
          <w:rPr>
            <w:rFonts w:ascii="Arial" w:eastAsia="Arial" w:hAnsi="Arial" w:cs="Arial"/>
          </w:rPr>
          <w:t xml:space="preserve"> </w:t>
        </w:r>
        <w:r w:rsidRPr="007F7E2B">
          <w:rPr>
            <w:rFonts w:ascii="Arial" w:eastAsia="Arial" w:hAnsi="Arial" w:cs="Arial"/>
          </w:rPr>
          <w:tab/>
        </w:r>
        <w:r w:rsidRPr="007F7E2B">
          <w:t>SUMMARY DESCRIPTION OF THE MODULE</w:t>
        </w:r>
        <w:bookmarkEnd w:id="4760"/>
        <w:bookmarkEnd w:id="4761"/>
        <w:bookmarkEnd w:id="4762"/>
        <w:bookmarkEnd w:id="4763"/>
        <w:r w:rsidRPr="007F7E2B">
          <w:t xml:space="preserve"> </w:t>
        </w:r>
        <w:bookmarkEnd w:id="4764"/>
      </w:ins>
    </w:p>
    <w:p w14:paraId="49EF7931" w14:textId="77777777" w:rsidR="00851BB5" w:rsidRPr="007F7E2B" w:rsidRDefault="00851BB5">
      <w:pPr>
        <w:ind w:right="8"/>
        <w:rPr>
          <w:ins w:id="4766" w:author="V2" w:date="2025-04-14T14:19:00Z" w16du:dateUtc="2025-04-14T19:19:00Z"/>
        </w:rPr>
      </w:pPr>
      <w:ins w:id="4767" w:author="V2" w:date="2025-04-14T14:19:00Z" w16du:dateUtc="2025-04-14T19:19:00Z">
        <w:r w:rsidRPr="007F7E2B">
          <w:t xml:space="preserve">Preparation of ex-ante projections of GHG pools and emissions under the baseline and project scenarios requires making informed estimates of future values of a wide range of variables. Some examples of the sorts of variables that might need to be projected include: </w:t>
        </w:r>
      </w:ins>
    </w:p>
    <w:p w14:paraId="030923F2" w14:textId="77777777" w:rsidR="00851BB5" w:rsidRPr="007F7E2B" w:rsidRDefault="00851BB5" w:rsidP="00964B29">
      <w:pPr>
        <w:numPr>
          <w:ilvl w:val="0"/>
          <w:numId w:val="28"/>
        </w:numPr>
        <w:spacing w:before="0" w:after="126" w:line="271" w:lineRule="auto"/>
        <w:ind w:right="8" w:hanging="360"/>
        <w:rPr>
          <w:ins w:id="4768" w:author="V2" w:date="2025-04-14T14:19:00Z" w16du:dateUtc="2025-04-14T19:19:00Z"/>
        </w:rPr>
      </w:pPr>
      <w:ins w:id="4769" w:author="V2" w:date="2025-04-14T14:19:00Z" w16du:dateUtc="2025-04-14T19:19:00Z">
        <w:r w:rsidRPr="007F7E2B">
          <w:t xml:space="preserve">Specific pools or emissions. For example, it might be necessary to estimate the future amount of carbon stored in the soil pool under the baseline scenario, using a soil carbon model. </w:t>
        </w:r>
      </w:ins>
    </w:p>
    <w:p w14:paraId="10B4B7E9" w14:textId="77777777" w:rsidR="00851BB5" w:rsidRPr="007F7E2B" w:rsidRDefault="00851BB5" w:rsidP="00964B29">
      <w:pPr>
        <w:numPr>
          <w:ilvl w:val="0"/>
          <w:numId w:val="28"/>
        </w:numPr>
        <w:spacing w:before="0" w:after="126" w:line="271" w:lineRule="auto"/>
        <w:ind w:right="8" w:hanging="360"/>
        <w:rPr>
          <w:ins w:id="4770" w:author="V2" w:date="2025-04-14T14:19:00Z" w16du:dateUtc="2025-04-14T19:19:00Z"/>
        </w:rPr>
      </w:pPr>
      <w:ins w:id="4771" w:author="V2" w:date="2025-04-14T14:19:00Z" w16du:dateUtc="2025-04-14T19:19:00Z">
        <w:r w:rsidRPr="007F7E2B">
          <w:t xml:space="preserve">Market factors which influence pools or emissions. For example, it might be necessary to project future demand for a particular commodity when assessing the rate at which production of that commodity would grow within the project area. </w:t>
        </w:r>
      </w:ins>
    </w:p>
    <w:p w14:paraId="00001395" w14:textId="77777777" w:rsidR="00851BB5" w:rsidRPr="007F7E2B" w:rsidRDefault="00851BB5" w:rsidP="00964B29">
      <w:pPr>
        <w:numPr>
          <w:ilvl w:val="0"/>
          <w:numId w:val="28"/>
        </w:numPr>
        <w:spacing w:before="0" w:after="126" w:line="271" w:lineRule="auto"/>
        <w:ind w:right="8" w:hanging="360"/>
        <w:rPr>
          <w:ins w:id="4772" w:author="V2" w:date="2025-04-14T14:19:00Z" w16du:dateUtc="2025-04-14T19:19:00Z"/>
        </w:rPr>
      </w:pPr>
      <w:ins w:id="4773" w:author="V2" w:date="2025-04-14T14:19:00Z" w16du:dateUtc="2025-04-14T19:19:00Z">
        <w:r w:rsidRPr="007F7E2B">
          <w:t xml:space="preserve">Human and cultural factors which influence pools or emissions. For example, it might be necessary to project what a particular farmer would do on a property in the future, based on that farmer’s needs and desires. </w:t>
        </w:r>
      </w:ins>
    </w:p>
    <w:p w14:paraId="1DFBEC82" w14:textId="77777777" w:rsidR="00851BB5" w:rsidRPr="007F7E2B" w:rsidRDefault="00851BB5" w:rsidP="00964B29">
      <w:pPr>
        <w:numPr>
          <w:ilvl w:val="0"/>
          <w:numId w:val="28"/>
        </w:numPr>
        <w:spacing w:before="0" w:after="93" w:line="271" w:lineRule="auto"/>
        <w:ind w:right="8" w:hanging="360"/>
        <w:rPr>
          <w:ins w:id="4774" w:author="V2" w:date="2025-04-14T14:19:00Z" w16du:dateUtc="2025-04-14T19:19:00Z"/>
        </w:rPr>
      </w:pPr>
      <w:ins w:id="4775" w:author="V2" w:date="2025-04-14T14:19:00Z" w16du:dateUtc="2025-04-14T19:19:00Z">
        <w:r w:rsidRPr="007F7E2B">
          <w:t xml:space="preserve">Biological and related factors which influence pools or emissions. For instance, it might be necessary to project the impact that global warming-related weather changes will have on frequency of fires in rangeland. </w:t>
        </w:r>
      </w:ins>
    </w:p>
    <w:p w14:paraId="64AD059A" w14:textId="77777777" w:rsidR="00851BB5" w:rsidRPr="007F7E2B" w:rsidRDefault="00851BB5">
      <w:pPr>
        <w:spacing w:line="259" w:lineRule="auto"/>
        <w:rPr>
          <w:ins w:id="4776" w:author="V2" w:date="2025-04-14T14:19:00Z" w16du:dateUtc="2025-04-14T19:19:00Z"/>
        </w:rPr>
      </w:pPr>
      <w:ins w:id="4777" w:author="V2" w:date="2025-04-14T14:19:00Z" w16du:dateUtc="2025-04-14T19:19:00Z">
        <w:r w:rsidRPr="007F7E2B">
          <w:t xml:space="preserve"> </w:t>
        </w:r>
      </w:ins>
    </w:p>
    <w:p w14:paraId="5CBCCC6B" w14:textId="77777777" w:rsidR="00851BB5" w:rsidRPr="007F7E2B" w:rsidRDefault="00851BB5">
      <w:pPr>
        <w:ind w:right="8"/>
        <w:rPr>
          <w:ins w:id="4778" w:author="V2" w:date="2025-04-14T14:19:00Z" w16du:dateUtc="2025-04-14T19:19:00Z"/>
        </w:rPr>
      </w:pPr>
      <w:ins w:id="4779" w:author="V2" w:date="2025-04-14T14:19:00Z" w16du:dateUtc="2025-04-14T19:19:00Z">
        <w:r w:rsidRPr="007F7E2B">
          <w:t xml:space="preserve">The module provides a step by step approach to assessing the key factors that drive change in the variable in question, and it provides a suite of methods and approaches for projecting future conditions, as well as decision criteria for choosing the correct method, for the variable in question. </w:t>
        </w:r>
      </w:ins>
    </w:p>
    <w:p w14:paraId="51FB1F27" w14:textId="77777777" w:rsidR="00851BB5" w:rsidRPr="007F7E2B" w:rsidRDefault="00851BB5">
      <w:pPr>
        <w:spacing w:after="35" w:line="259" w:lineRule="auto"/>
        <w:ind w:left="720"/>
        <w:rPr>
          <w:ins w:id="4780" w:author="V2" w:date="2025-04-14T14:19:00Z" w16du:dateUtc="2025-04-14T19:19:00Z"/>
        </w:rPr>
      </w:pPr>
      <w:ins w:id="4781" w:author="V2" w:date="2025-04-14T14:19:00Z" w16du:dateUtc="2025-04-14T19:19:00Z">
        <w:r w:rsidRPr="007F7E2B">
          <w:t xml:space="preserve"> </w:t>
        </w:r>
      </w:ins>
    </w:p>
    <w:p w14:paraId="29E705CB" w14:textId="77777777" w:rsidR="00851BB5" w:rsidRPr="007F7E2B" w:rsidRDefault="00851BB5">
      <w:pPr>
        <w:pStyle w:val="Heading1"/>
        <w:tabs>
          <w:tab w:val="center" w:pos="1417"/>
        </w:tabs>
        <w:spacing w:after="27"/>
        <w:ind w:left="-15"/>
        <w:rPr>
          <w:ins w:id="4782" w:author="V2" w:date="2025-04-14T14:19:00Z" w16du:dateUtc="2025-04-14T19:19:00Z"/>
        </w:rPr>
      </w:pPr>
      <w:bookmarkStart w:id="4783" w:name="_Toc174615979"/>
      <w:bookmarkStart w:id="4784" w:name="_Toc174616395"/>
      <w:bookmarkStart w:id="4785" w:name="_Toc180594120"/>
      <w:bookmarkStart w:id="4786" w:name="_Toc180594527"/>
      <w:bookmarkStart w:id="4787" w:name="_Toc48469"/>
      <w:ins w:id="4788" w:author="V2" w:date="2025-04-14T14:19:00Z" w16du:dateUtc="2025-04-14T19:19:00Z">
        <w:r w:rsidRPr="007F7E2B">
          <w:t>3</w:t>
        </w:r>
        <w:r w:rsidRPr="007F7E2B">
          <w:rPr>
            <w:rFonts w:ascii="Arial" w:eastAsia="Arial" w:hAnsi="Arial" w:cs="Arial"/>
          </w:rPr>
          <w:t xml:space="preserve"> </w:t>
        </w:r>
        <w:r w:rsidRPr="007F7E2B">
          <w:rPr>
            <w:rFonts w:ascii="Arial" w:eastAsia="Arial" w:hAnsi="Arial" w:cs="Arial"/>
          </w:rPr>
          <w:tab/>
        </w:r>
        <w:r w:rsidRPr="007F7E2B">
          <w:t>DEFINITIONS</w:t>
        </w:r>
        <w:bookmarkEnd w:id="4783"/>
        <w:bookmarkEnd w:id="4784"/>
        <w:bookmarkEnd w:id="4785"/>
        <w:bookmarkEnd w:id="4786"/>
        <w:r w:rsidRPr="007F7E2B">
          <w:t xml:space="preserve"> </w:t>
        </w:r>
        <w:bookmarkEnd w:id="4787"/>
      </w:ins>
    </w:p>
    <w:tbl>
      <w:tblPr>
        <w:tblStyle w:val="TableGrid0"/>
        <w:tblW w:w="9380" w:type="dxa"/>
        <w:tblInd w:w="108" w:type="dxa"/>
        <w:tblLook w:val="04A0" w:firstRow="1" w:lastRow="0" w:firstColumn="1" w:lastColumn="0" w:noHBand="0" w:noVBand="1"/>
      </w:tblPr>
      <w:tblGrid>
        <w:gridCol w:w="2425"/>
        <w:gridCol w:w="6924"/>
        <w:gridCol w:w="31"/>
      </w:tblGrid>
      <w:tr w:rsidR="00851BB5" w:rsidRPr="007F7E2B" w14:paraId="0285C210" w14:textId="77777777">
        <w:trPr>
          <w:gridAfter w:val="1"/>
          <w:wAfter w:w="31" w:type="dxa"/>
          <w:trHeight w:val="345"/>
          <w:ins w:id="4789" w:author="V2" w:date="2025-04-14T14:19:00Z" w16du:dateUtc="2025-04-14T19:19:00Z"/>
        </w:trPr>
        <w:tc>
          <w:tcPr>
            <w:tcW w:w="2429" w:type="dxa"/>
            <w:tcBorders>
              <w:top w:val="nil"/>
              <w:left w:val="nil"/>
              <w:bottom w:val="nil"/>
              <w:right w:val="nil"/>
            </w:tcBorders>
          </w:tcPr>
          <w:p w14:paraId="1ED6026F" w14:textId="77777777" w:rsidR="00851BB5" w:rsidRPr="007F7E2B" w:rsidRDefault="00851BB5">
            <w:pPr>
              <w:spacing w:line="259" w:lineRule="auto"/>
              <w:rPr>
                <w:ins w:id="4790" w:author="V2" w:date="2025-04-14T14:19:00Z" w16du:dateUtc="2025-04-14T19:19:00Z"/>
              </w:rPr>
            </w:pPr>
            <w:ins w:id="4791" w:author="V2" w:date="2025-04-14T14:19:00Z" w16du:dateUtc="2025-04-14T19:19:00Z">
              <w:r w:rsidRPr="007F7E2B">
                <w:rPr>
                  <w:rFonts w:ascii="Arial" w:eastAsia="Arial" w:hAnsi="Arial" w:cs="Arial"/>
                  <w:b/>
                </w:rPr>
                <w:t xml:space="preserve">Baseline: </w:t>
              </w:r>
            </w:ins>
          </w:p>
        </w:tc>
        <w:tc>
          <w:tcPr>
            <w:tcW w:w="6950" w:type="dxa"/>
            <w:tcBorders>
              <w:top w:val="nil"/>
              <w:left w:val="nil"/>
              <w:bottom w:val="nil"/>
              <w:right w:val="nil"/>
            </w:tcBorders>
          </w:tcPr>
          <w:p w14:paraId="13280CF5" w14:textId="77777777" w:rsidR="00851BB5" w:rsidRPr="007F7E2B" w:rsidRDefault="00851BB5">
            <w:pPr>
              <w:spacing w:line="259" w:lineRule="auto"/>
              <w:rPr>
                <w:ins w:id="4792" w:author="V2" w:date="2025-04-14T14:19:00Z" w16du:dateUtc="2025-04-14T19:19:00Z"/>
              </w:rPr>
            </w:pPr>
            <w:ins w:id="4793" w:author="V2" w:date="2025-04-14T14:19:00Z" w16du:dateUtc="2025-04-14T19:19:00Z">
              <w:r w:rsidRPr="007F7E2B">
                <w:t xml:space="preserve">The total amount of carbon within the project area in absence of the project. </w:t>
              </w:r>
            </w:ins>
          </w:p>
        </w:tc>
      </w:tr>
      <w:tr w:rsidR="00851BB5" w:rsidRPr="007F7E2B" w14:paraId="7EA4CF0A" w14:textId="77777777">
        <w:trPr>
          <w:gridAfter w:val="1"/>
          <w:wAfter w:w="31" w:type="dxa"/>
          <w:trHeight w:val="676"/>
          <w:ins w:id="4794" w:author="V2" w:date="2025-04-14T14:19:00Z" w16du:dateUtc="2025-04-14T19:19:00Z"/>
        </w:trPr>
        <w:tc>
          <w:tcPr>
            <w:tcW w:w="2429" w:type="dxa"/>
            <w:tcBorders>
              <w:top w:val="nil"/>
              <w:left w:val="nil"/>
              <w:bottom w:val="nil"/>
              <w:right w:val="nil"/>
            </w:tcBorders>
          </w:tcPr>
          <w:p w14:paraId="607295FC" w14:textId="77777777" w:rsidR="00851BB5" w:rsidRPr="007F7E2B" w:rsidRDefault="00851BB5">
            <w:pPr>
              <w:spacing w:line="259" w:lineRule="auto"/>
              <w:rPr>
                <w:ins w:id="4795" w:author="V2" w:date="2025-04-14T14:19:00Z" w16du:dateUtc="2025-04-14T19:19:00Z"/>
              </w:rPr>
            </w:pPr>
            <w:ins w:id="4796" w:author="V2" w:date="2025-04-14T14:19:00Z" w16du:dateUtc="2025-04-14T19:19:00Z">
              <w:r w:rsidRPr="007F7E2B">
                <w:rPr>
                  <w:rFonts w:ascii="Arial" w:eastAsia="Arial" w:hAnsi="Arial" w:cs="Arial"/>
                  <w:b/>
                </w:rPr>
                <w:lastRenderedPageBreak/>
                <w:t xml:space="preserve">Baseline Scenario: </w:t>
              </w:r>
            </w:ins>
          </w:p>
        </w:tc>
        <w:tc>
          <w:tcPr>
            <w:tcW w:w="6950" w:type="dxa"/>
            <w:tcBorders>
              <w:top w:val="nil"/>
              <w:left w:val="nil"/>
              <w:bottom w:val="nil"/>
              <w:right w:val="nil"/>
            </w:tcBorders>
            <w:vAlign w:val="center"/>
          </w:tcPr>
          <w:p w14:paraId="26F0CAE7" w14:textId="77777777" w:rsidR="00851BB5" w:rsidRPr="007F7E2B" w:rsidRDefault="00851BB5">
            <w:pPr>
              <w:spacing w:line="259" w:lineRule="auto"/>
              <w:rPr>
                <w:ins w:id="4797" w:author="V2" w:date="2025-04-14T14:19:00Z" w16du:dateUtc="2025-04-14T19:19:00Z"/>
              </w:rPr>
            </w:pPr>
            <w:ins w:id="4798" w:author="V2" w:date="2025-04-14T14:19:00Z" w16du:dateUtc="2025-04-14T19:19:00Z">
              <w:r w:rsidRPr="007F7E2B">
                <w:t xml:space="preserve">The most likely sequence of events and actions which would be expected to occur within the project area in the absence of the project. </w:t>
              </w:r>
            </w:ins>
          </w:p>
        </w:tc>
      </w:tr>
      <w:tr w:rsidR="00851BB5" w:rsidRPr="007F7E2B" w14:paraId="54CD1F43" w14:textId="77777777">
        <w:trPr>
          <w:gridAfter w:val="1"/>
          <w:wAfter w:w="31" w:type="dxa"/>
          <w:trHeight w:val="890"/>
          <w:ins w:id="4799" w:author="V2" w:date="2025-04-14T14:19:00Z" w16du:dateUtc="2025-04-14T19:19:00Z"/>
        </w:trPr>
        <w:tc>
          <w:tcPr>
            <w:tcW w:w="2429" w:type="dxa"/>
            <w:tcBorders>
              <w:top w:val="nil"/>
              <w:left w:val="nil"/>
              <w:bottom w:val="nil"/>
              <w:right w:val="nil"/>
            </w:tcBorders>
          </w:tcPr>
          <w:p w14:paraId="13A7ABA5" w14:textId="77777777" w:rsidR="00851BB5" w:rsidRPr="007F7E2B" w:rsidRDefault="00851BB5">
            <w:pPr>
              <w:spacing w:line="259" w:lineRule="auto"/>
              <w:rPr>
                <w:ins w:id="4800" w:author="V2" w:date="2025-04-14T14:19:00Z" w16du:dateUtc="2025-04-14T19:19:00Z"/>
              </w:rPr>
            </w:pPr>
            <w:ins w:id="4801" w:author="V2" w:date="2025-04-14T14:19:00Z" w16du:dateUtc="2025-04-14T19:19:00Z">
              <w:r w:rsidRPr="007F7E2B">
                <w:rPr>
                  <w:rFonts w:ascii="Arial" w:eastAsia="Arial" w:hAnsi="Arial" w:cs="Arial"/>
                  <w:b/>
                </w:rPr>
                <w:t xml:space="preserve">Conservative: </w:t>
              </w:r>
            </w:ins>
          </w:p>
        </w:tc>
        <w:tc>
          <w:tcPr>
            <w:tcW w:w="6950" w:type="dxa"/>
            <w:tcBorders>
              <w:top w:val="nil"/>
              <w:left w:val="nil"/>
              <w:bottom w:val="nil"/>
              <w:right w:val="nil"/>
            </w:tcBorders>
            <w:vAlign w:val="center"/>
          </w:tcPr>
          <w:p w14:paraId="227099E8" w14:textId="77777777" w:rsidR="00851BB5" w:rsidRPr="007F7E2B" w:rsidRDefault="00851BB5">
            <w:pPr>
              <w:spacing w:line="259" w:lineRule="auto"/>
              <w:rPr>
                <w:ins w:id="4802" w:author="V2" w:date="2025-04-14T14:19:00Z" w16du:dateUtc="2025-04-14T19:19:00Z"/>
              </w:rPr>
            </w:pPr>
            <w:ins w:id="4803" w:author="V2" w:date="2025-04-14T14:19:00Z" w16du:dateUtc="2025-04-14T19:19:00Z">
              <w:r w:rsidRPr="007F7E2B">
                <w:t xml:space="preserve">Tending to err on the side of reduced creditable carbon in cases where uncertainty exists as to the correct value of variables, or relationships among variables. </w:t>
              </w:r>
            </w:ins>
          </w:p>
        </w:tc>
      </w:tr>
      <w:tr w:rsidR="00851BB5" w:rsidRPr="007F7E2B" w14:paraId="7AAD6D78" w14:textId="77777777">
        <w:trPr>
          <w:gridAfter w:val="1"/>
          <w:wAfter w:w="31" w:type="dxa"/>
          <w:trHeight w:val="430"/>
          <w:ins w:id="4804" w:author="V2" w:date="2025-04-14T14:19:00Z" w16du:dateUtc="2025-04-14T19:19:00Z"/>
        </w:trPr>
        <w:tc>
          <w:tcPr>
            <w:tcW w:w="2429" w:type="dxa"/>
            <w:tcBorders>
              <w:top w:val="nil"/>
              <w:left w:val="nil"/>
              <w:bottom w:val="nil"/>
              <w:right w:val="nil"/>
            </w:tcBorders>
            <w:vAlign w:val="center"/>
          </w:tcPr>
          <w:p w14:paraId="5C354034" w14:textId="77777777" w:rsidR="00851BB5" w:rsidRPr="007F7E2B" w:rsidRDefault="00851BB5">
            <w:pPr>
              <w:spacing w:line="259" w:lineRule="auto"/>
              <w:rPr>
                <w:ins w:id="4805" w:author="V2" w:date="2025-04-14T14:19:00Z" w16du:dateUtc="2025-04-14T19:19:00Z"/>
              </w:rPr>
            </w:pPr>
            <w:ins w:id="4806" w:author="V2" w:date="2025-04-14T14:19:00Z" w16du:dateUtc="2025-04-14T19:19:00Z">
              <w:r w:rsidRPr="007F7E2B">
                <w:rPr>
                  <w:rFonts w:ascii="Arial" w:eastAsia="Arial" w:hAnsi="Arial" w:cs="Arial"/>
                  <w:b/>
                </w:rPr>
                <w:t xml:space="preserve">Controlled: </w:t>
              </w:r>
            </w:ins>
          </w:p>
        </w:tc>
        <w:tc>
          <w:tcPr>
            <w:tcW w:w="6950" w:type="dxa"/>
            <w:tcBorders>
              <w:top w:val="nil"/>
              <w:left w:val="nil"/>
              <w:bottom w:val="nil"/>
              <w:right w:val="nil"/>
            </w:tcBorders>
            <w:vAlign w:val="center"/>
          </w:tcPr>
          <w:p w14:paraId="01ECF631" w14:textId="77777777" w:rsidR="00851BB5" w:rsidRPr="007F7E2B" w:rsidRDefault="00851BB5">
            <w:pPr>
              <w:spacing w:line="259" w:lineRule="auto"/>
              <w:rPr>
                <w:ins w:id="4807" w:author="V2" w:date="2025-04-14T14:19:00Z" w16du:dateUtc="2025-04-14T19:19:00Z"/>
              </w:rPr>
            </w:pPr>
            <w:ins w:id="4808" w:author="V2" w:date="2025-04-14T14:19:00Z" w16du:dateUtc="2025-04-14T19:19:00Z">
              <w:r w:rsidRPr="007F7E2B">
                <w:t xml:space="preserve">Change in a variable is under the control of the project proponent. </w:t>
              </w:r>
            </w:ins>
          </w:p>
        </w:tc>
      </w:tr>
      <w:tr w:rsidR="00851BB5" w:rsidRPr="007F7E2B" w14:paraId="0B7BA583" w14:textId="77777777">
        <w:trPr>
          <w:gridAfter w:val="1"/>
          <w:wAfter w:w="31" w:type="dxa"/>
          <w:trHeight w:val="431"/>
          <w:ins w:id="4809" w:author="V2" w:date="2025-04-14T14:19:00Z" w16du:dateUtc="2025-04-14T19:19:00Z"/>
        </w:trPr>
        <w:tc>
          <w:tcPr>
            <w:tcW w:w="2429" w:type="dxa"/>
            <w:tcBorders>
              <w:top w:val="nil"/>
              <w:left w:val="nil"/>
              <w:bottom w:val="nil"/>
              <w:right w:val="nil"/>
            </w:tcBorders>
            <w:vAlign w:val="center"/>
          </w:tcPr>
          <w:p w14:paraId="6A4D9339" w14:textId="77777777" w:rsidR="00851BB5" w:rsidRPr="007F7E2B" w:rsidRDefault="00851BB5">
            <w:pPr>
              <w:spacing w:line="259" w:lineRule="auto"/>
              <w:rPr>
                <w:ins w:id="4810" w:author="V2" w:date="2025-04-14T14:19:00Z" w16du:dateUtc="2025-04-14T19:19:00Z"/>
              </w:rPr>
            </w:pPr>
            <w:ins w:id="4811" w:author="V2" w:date="2025-04-14T14:19:00Z" w16du:dateUtc="2025-04-14T19:19:00Z">
              <w:r w:rsidRPr="007F7E2B">
                <w:rPr>
                  <w:rFonts w:ascii="Arial" w:eastAsia="Arial" w:hAnsi="Arial" w:cs="Arial"/>
                  <w:b/>
                </w:rPr>
                <w:t xml:space="preserve">Ex-ante: </w:t>
              </w:r>
            </w:ins>
          </w:p>
        </w:tc>
        <w:tc>
          <w:tcPr>
            <w:tcW w:w="6950" w:type="dxa"/>
            <w:tcBorders>
              <w:top w:val="nil"/>
              <w:left w:val="nil"/>
              <w:bottom w:val="nil"/>
              <w:right w:val="nil"/>
            </w:tcBorders>
            <w:vAlign w:val="center"/>
          </w:tcPr>
          <w:p w14:paraId="3D15E193" w14:textId="77777777" w:rsidR="00851BB5" w:rsidRPr="007F7E2B" w:rsidRDefault="00851BB5">
            <w:pPr>
              <w:spacing w:line="259" w:lineRule="auto"/>
              <w:rPr>
                <w:ins w:id="4812" w:author="V2" w:date="2025-04-14T14:19:00Z" w16du:dateUtc="2025-04-14T19:19:00Z"/>
              </w:rPr>
            </w:pPr>
            <w:ins w:id="4813" w:author="V2" w:date="2025-04-14T14:19:00Z" w16du:dateUtc="2025-04-14T19:19:00Z">
              <w:r w:rsidRPr="007F7E2B">
                <w:t xml:space="preserve">Before the fact.  Projection of values or conditions in the future. </w:t>
              </w:r>
            </w:ins>
          </w:p>
        </w:tc>
      </w:tr>
      <w:tr w:rsidR="00851BB5" w:rsidRPr="007F7E2B" w14:paraId="383C267B" w14:textId="77777777">
        <w:trPr>
          <w:gridAfter w:val="1"/>
          <w:wAfter w:w="31" w:type="dxa"/>
          <w:trHeight w:val="431"/>
          <w:ins w:id="4814" w:author="V2" w:date="2025-04-14T14:19:00Z" w16du:dateUtc="2025-04-14T19:19:00Z"/>
        </w:trPr>
        <w:tc>
          <w:tcPr>
            <w:tcW w:w="2429" w:type="dxa"/>
            <w:tcBorders>
              <w:top w:val="nil"/>
              <w:left w:val="nil"/>
              <w:bottom w:val="nil"/>
              <w:right w:val="nil"/>
            </w:tcBorders>
            <w:vAlign w:val="center"/>
          </w:tcPr>
          <w:p w14:paraId="218955A7" w14:textId="77777777" w:rsidR="00851BB5" w:rsidRPr="007F7E2B" w:rsidRDefault="00851BB5">
            <w:pPr>
              <w:spacing w:line="259" w:lineRule="auto"/>
              <w:rPr>
                <w:ins w:id="4815" w:author="V2" w:date="2025-04-14T14:19:00Z" w16du:dateUtc="2025-04-14T19:19:00Z"/>
              </w:rPr>
            </w:pPr>
            <w:ins w:id="4816" w:author="V2" w:date="2025-04-14T14:19:00Z" w16du:dateUtc="2025-04-14T19:19:00Z">
              <w:r w:rsidRPr="007F7E2B">
                <w:rPr>
                  <w:rFonts w:ascii="Arial" w:eastAsia="Arial" w:hAnsi="Arial" w:cs="Arial"/>
                  <w:b/>
                </w:rPr>
                <w:t xml:space="preserve">Ex-post:  </w:t>
              </w:r>
            </w:ins>
          </w:p>
        </w:tc>
        <w:tc>
          <w:tcPr>
            <w:tcW w:w="6950" w:type="dxa"/>
            <w:tcBorders>
              <w:top w:val="nil"/>
              <w:left w:val="nil"/>
              <w:bottom w:val="nil"/>
              <w:right w:val="nil"/>
            </w:tcBorders>
            <w:vAlign w:val="center"/>
          </w:tcPr>
          <w:p w14:paraId="2CA7B0F3" w14:textId="77777777" w:rsidR="00851BB5" w:rsidRPr="007F7E2B" w:rsidRDefault="00851BB5">
            <w:pPr>
              <w:spacing w:line="259" w:lineRule="auto"/>
              <w:rPr>
                <w:ins w:id="4817" w:author="V2" w:date="2025-04-14T14:19:00Z" w16du:dateUtc="2025-04-14T19:19:00Z"/>
              </w:rPr>
            </w:pPr>
            <w:ins w:id="4818" w:author="V2" w:date="2025-04-14T14:19:00Z" w16du:dateUtc="2025-04-14T19:19:00Z">
              <w:r w:rsidRPr="007F7E2B">
                <w:t xml:space="preserve">After the fact.  Estimation of values or conditions in the present or past. </w:t>
              </w:r>
            </w:ins>
          </w:p>
        </w:tc>
      </w:tr>
      <w:tr w:rsidR="00851BB5" w:rsidRPr="007F7E2B" w14:paraId="7C8AAB5B" w14:textId="77777777">
        <w:trPr>
          <w:gridAfter w:val="1"/>
          <w:wAfter w:w="31" w:type="dxa"/>
          <w:trHeight w:val="661"/>
          <w:ins w:id="4819" w:author="V2" w:date="2025-04-14T14:19:00Z" w16du:dateUtc="2025-04-14T19:19:00Z"/>
        </w:trPr>
        <w:tc>
          <w:tcPr>
            <w:tcW w:w="2429" w:type="dxa"/>
            <w:tcBorders>
              <w:top w:val="nil"/>
              <w:left w:val="nil"/>
              <w:bottom w:val="nil"/>
              <w:right w:val="nil"/>
            </w:tcBorders>
          </w:tcPr>
          <w:p w14:paraId="769D0C1B" w14:textId="77777777" w:rsidR="00851BB5" w:rsidRPr="007F7E2B" w:rsidRDefault="00851BB5">
            <w:pPr>
              <w:spacing w:line="259" w:lineRule="auto"/>
              <w:rPr>
                <w:ins w:id="4820" w:author="V2" w:date="2025-04-14T14:19:00Z" w16du:dateUtc="2025-04-14T19:19:00Z"/>
              </w:rPr>
            </w:pPr>
            <w:ins w:id="4821" w:author="V2" w:date="2025-04-14T14:19:00Z" w16du:dateUtc="2025-04-14T19:19:00Z">
              <w:r w:rsidRPr="007F7E2B">
                <w:rPr>
                  <w:rFonts w:ascii="Arial" w:eastAsia="Arial" w:hAnsi="Arial" w:cs="Arial"/>
                  <w:b/>
                </w:rPr>
                <w:t xml:space="preserve">Leakage Zone: </w:t>
              </w:r>
            </w:ins>
          </w:p>
        </w:tc>
        <w:tc>
          <w:tcPr>
            <w:tcW w:w="6950" w:type="dxa"/>
            <w:tcBorders>
              <w:top w:val="nil"/>
              <w:left w:val="nil"/>
              <w:bottom w:val="nil"/>
              <w:right w:val="nil"/>
            </w:tcBorders>
            <w:vAlign w:val="center"/>
          </w:tcPr>
          <w:p w14:paraId="01E65655" w14:textId="77777777" w:rsidR="00851BB5" w:rsidRPr="007F7E2B" w:rsidRDefault="00851BB5">
            <w:pPr>
              <w:spacing w:line="259" w:lineRule="auto"/>
              <w:rPr>
                <w:ins w:id="4822" w:author="V2" w:date="2025-04-14T14:19:00Z" w16du:dateUtc="2025-04-14T19:19:00Z"/>
              </w:rPr>
            </w:pPr>
            <w:ins w:id="4823" w:author="V2" w:date="2025-04-14T14:19:00Z" w16du:dateUtc="2025-04-14T19:19:00Z">
              <w:r w:rsidRPr="007F7E2B">
                <w:t xml:space="preserve">Zone in which the leakage is expected  to occur and therefore needs to be monitored. </w:t>
              </w:r>
            </w:ins>
          </w:p>
        </w:tc>
      </w:tr>
      <w:tr w:rsidR="00851BB5" w:rsidRPr="007F7E2B" w14:paraId="15A38B83" w14:textId="77777777">
        <w:trPr>
          <w:gridAfter w:val="1"/>
          <w:wAfter w:w="31" w:type="dxa"/>
          <w:trHeight w:val="659"/>
          <w:ins w:id="4824" w:author="V2" w:date="2025-04-14T14:19:00Z" w16du:dateUtc="2025-04-14T19:19:00Z"/>
        </w:trPr>
        <w:tc>
          <w:tcPr>
            <w:tcW w:w="2429" w:type="dxa"/>
            <w:tcBorders>
              <w:top w:val="nil"/>
              <w:left w:val="nil"/>
              <w:bottom w:val="nil"/>
              <w:right w:val="nil"/>
            </w:tcBorders>
          </w:tcPr>
          <w:p w14:paraId="6EDCAFE7" w14:textId="77777777" w:rsidR="00851BB5" w:rsidRPr="007F7E2B" w:rsidRDefault="00851BB5">
            <w:pPr>
              <w:spacing w:line="259" w:lineRule="auto"/>
              <w:rPr>
                <w:ins w:id="4825" w:author="V2" w:date="2025-04-14T14:19:00Z" w16du:dateUtc="2025-04-14T19:19:00Z"/>
              </w:rPr>
            </w:pPr>
            <w:ins w:id="4826" w:author="V2" w:date="2025-04-14T14:19:00Z" w16du:dateUtc="2025-04-14T19:19:00Z">
              <w:r w:rsidRPr="007F7E2B">
                <w:rPr>
                  <w:rFonts w:ascii="Arial" w:eastAsia="Arial" w:hAnsi="Arial" w:cs="Arial"/>
                  <w:b/>
                </w:rPr>
                <w:t xml:space="preserve">Location Specific: </w:t>
              </w:r>
            </w:ins>
          </w:p>
        </w:tc>
        <w:tc>
          <w:tcPr>
            <w:tcW w:w="6950" w:type="dxa"/>
            <w:tcBorders>
              <w:top w:val="nil"/>
              <w:left w:val="nil"/>
              <w:bottom w:val="nil"/>
              <w:right w:val="nil"/>
            </w:tcBorders>
            <w:vAlign w:val="center"/>
          </w:tcPr>
          <w:p w14:paraId="23552CC7" w14:textId="77777777" w:rsidR="00851BB5" w:rsidRPr="007F7E2B" w:rsidRDefault="00851BB5">
            <w:pPr>
              <w:spacing w:line="259" w:lineRule="auto"/>
              <w:rPr>
                <w:ins w:id="4827" w:author="V2" w:date="2025-04-14T14:19:00Z" w16du:dateUtc="2025-04-14T19:19:00Z"/>
              </w:rPr>
            </w:pPr>
            <w:ins w:id="4828" w:author="V2" w:date="2025-04-14T14:19:00Z" w16du:dateUtc="2025-04-14T19:19:00Z">
              <w:r w:rsidRPr="007F7E2B">
                <w:t xml:space="preserve">Variations in the value of a variable are tied to a specific location, and typically that the value of the variable changes across the landscape. </w:t>
              </w:r>
            </w:ins>
          </w:p>
        </w:tc>
      </w:tr>
      <w:tr w:rsidR="00851BB5" w:rsidRPr="007F7E2B" w14:paraId="5DE066CE" w14:textId="77777777">
        <w:trPr>
          <w:gridAfter w:val="1"/>
          <w:wAfter w:w="31" w:type="dxa"/>
          <w:trHeight w:val="787"/>
          <w:ins w:id="4829" w:author="V2" w:date="2025-04-14T14:19:00Z" w16du:dateUtc="2025-04-14T19:19:00Z"/>
        </w:trPr>
        <w:tc>
          <w:tcPr>
            <w:tcW w:w="2429" w:type="dxa"/>
            <w:tcBorders>
              <w:top w:val="nil"/>
              <w:left w:val="nil"/>
              <w:bottom w:val="nil"/>
              <w:right w:val="nil"/>
            </w:tcBorders>
          </w:tcPr>
          <w:p w14:paraId="3E2BE36D" w14:textId="77777777" w:rsidR="00851BB5" w:rsidRPr="007F7E2B" w:rsidRDefault="00851BB5">
            <w:pPr>
              <w:spacing w:line="259" w:lineRule="auto"/>
              <w:rPr>
                <w:ins w:id="4830" w:author="V2" w:date="2025-04-14T14:19:00Z" w16du:dateUtc="2025-04-14T19:19:00Z"/>
              </w:rPr>
            </w:pPr>
            <w:ins w:id="4831" w:author="V2" w:date="2025-04-14T14:19:00Z" w16du:dateUtc="2025-04-14T19:19:00Z">
              <w:r w:rsidRPr="007F7E2B">
                <w:rPr>
                  <w:rFonts w:ascii="Arial" w:eastAsia="Arial" w:hAnsi="Arial" w:cs="Arial"/>
                  <w:b/>
                </w:rPr>
                <w:t xml:space="preserve">Location Specific Approach: </w:t>
              </w:r>
            </w:ins>
          </w:p>
        </w:tc>
        <w:tc>
          <w:tcPr>
            <w:tcW w:w="6950" w:type="dxa"/>
            <w:tcBorders>
              <w:top w:val="nil"/>
              <w:left w:val="nil"/>
              <w:bottom w:val="nil"/>
              <w:right w:val="nil"/>
            </w:tcBorders>
            <w:vAlign w:val="bottom"/>
          </w:tcPr>
          <w:p w14:paraId="34C0A756" w14:textId="77777777" w:rsidR="00851BB5" w:rsidRPr="007F7E2B" w:rsidRDefault="00851BB5">
            <w:pPr>
              <w:spacing w:line="259" w:lineRule="auto"/>
              <w:ind w:right="21"/>
              <w:rPr>
                <w:ins w:id="4832" w:author="V2" w:date="2025-04-14T14:19:00Z" w16du:dateUtc="2025-04-14T19:19:00Z"/>
              </w:rPr>
            </w:pPr>
            <w:ins w:id="4833" w:author="V2" w:date="2025-04-14T14:19:00Z" w16du:dateUtc="2025-04-14T19:19:00Z">
              <w:r w:rsidRPr="007F7E2B">
                <w:t xml:space="preserve">An approach to predicting the future value of a variable which takes account of changes across the landscape, and predicts different values of the variable in different places.  </w:t>
              </w:r>
            </w:ins>
          </w:p>
        </w:tc>
      </w:tr>
      <w:tr w:rsidR="00851BB5" w:rsidRPr="007F7E2B" w14:paraId="0A1D5891" w14:textId="77777777">
        <w:trPr>
          <w:trHeight w:val="558"/>
          <w:ins w:id="4834" w:author="V2" w:date="2025-04-14T14:19:00Z" w16du:dateUtc="2025-04-14T19:19:00Z"/>
        </w:trPr>
        <w:tc>
          <w:tcPr>
            <w:tcW w:w="2429" w:type="dxa"/>
            <w:tcBorders>
              <w:top w:val="nil"/>
              <w:left w:val="nil"/>
              <w:bottom w:val="nil"/>
              <w:right w:val="nil"/>
            </w:tcBorders>
          </w:tcPr>
          <w:p w14:paraId="04D4E181" w14:textId="77777777" w:rsidR="00851BB5" w:rsidRPr="007F7E2B" w:rsidRDefault="00851BB5">
            <w:pPr>
              <w:spacing w:line="259" w:lineRule="auto"/>
              <w:rPr>
                <w:ins w:id="4835" w:author="V2" w:date="2025-04-14T14:19:00Z" w16du:dateUtc="2025-04-14T19:19:00Z"/>
              </w:rPr>
            </w:pPr>
            <w:ins w:id="4836" w:author="V2" w:date="2025-04-14T14:19:00Z" w16du:dateUtc="2025-04-14T19:19:00Z">
              <w:r w:rsidRPr="007F7E2B">
                <w:rPr>
                  <w:rFonts w:ascii="Arial" w:eastAsia="Arial" w:hAnsi="Arial" w:cs="Arial"/>
                  <w:b/>
                </w:rPr>
                <w:t xml:space="preserve">Planned: </w:t>
              </w:r>
            </w:ins>
          </w:p>
        </w:tc>
        <w:tc>
          <w:tcPr>
            <w:tcW w:w="6981" w:type="dxa"/>
            <w:gridSpan w:val="2"/>
            <w:tcBorders>
              <w:top w:val="nil"/>
              <w:left w:val="nil"/>
              <w:bottom w:val="nil"/>
              <w:right w:val="nil"/>
            </w:tcBorders>
          </w:tcPr>
          <w:p w14:paraId="75DBBE38" w14:textId="77777777" w:rsidR="00851BB5" w:rsidRPr="007F7E2B" w:rsidRDefault="00851BB5">
            <w:pPr>
              <w:spacing w:line="259" w:lineRule="auto"/>
              <w:rPr>
                <w:ins w:id="4837" w:author="V2" w:date="2025-04-14T14:19:00Z" w16du:dateUtc="2025-04-14T19:19:00Z"/>
              </w:rPr>
            </w:pPr>
            <w:ins w:id="4838" w:author="V2" w:date="2025-04-14T14:19:00Z" w16du:dateUtc="2025-04-14T19:19:00Z">
              <w:r w:rsidRPr="007F7E2B">
                <w:t xml:space="preserve">Changes in the value of the variable are under the control of identified agents who are independent of the project proponent. </w:t>
              </w:r>
            </w:ins>
          </w:p>
        </w:tc>
      </w:tr>
      <w:tr w:rsidR="00851BB5" w:rsidRPr="007F7E2B" w14:paraId="5EF24DC1" w14:textId="77777777">
        <w:trPr>
          <w:trHeight w:val="1320"/>
          <w:ins w:id="4839" w:author="V2" w:date="2025-04-14T14:19:00Z" w16du:dateUtc="2025-04-14T19:19:00Z"/>
        </w:trPr>
        <w:tc>
          <w:tcPr>
            <w:tcW w:w="2429" w:type="dxa"/>
            <w:tcBorders>
              <w:top w:val="nil"/>
              <w:left w:val="nil"/>
              <w:bottom w:val="nil"/>
              <w:right w:val="nil"/>
            </w:tcBorders>
            <w:vAlign w:val="center"/>
          </w:tcPr>
          <w:p w14:paraId="22DB6DA5" w14:textId="77777777" w:rsidR="00851BB5" w:rsidRPr="007F7E2B" w:rsidRDefault="00851BB5">
            <w:pPr>
              <w:spacing w:after="182" w:line="259" w:lineRule="auto"/>
              <w:rPr>
                <w:ins w:id="4840" w:author="V2" w:date="2025-04-14T14:19:00Z" w16du:dateUtc="2025-04-14T19:19:00Z"/>
              </w:rPr>
            </w:pPr>
            <w:ins w:id="4841" w:author="V2" w:date="2025-04-14T14:19:00Z" w16du:dateUtc="2025-04-14T19:19:00Z">
              <w:r w:rsidRPr="007F7E2B">
                <w:rPr>
                  <w:rFonts w:ascii="Arial" w:eastAsia="Arial" w:hAnsi="Arial" w:cs="Arial"/>
                  <w:b/>
                </w:rPr>
                <w:t xml:space="preserve">Process Specific: </w:t>
              </w:r>
            </w:ins>
          </w:p>
          <w:p w14:paraId="570A2AE8" w14:textId="77777777" w:rsidR="00851BB5" w:rsidRPr="007F7E2B" w:rsidRDefault="00851BB5">
            <w:pPr>
              <w:spacing w:after="182" w:line="259" w:lineRule="auto"/>
              <w:rPr>
                <w:ins w:id="4842" w:author="V2" w:date="2025-04-14T14:19:00Z" w16du:dateUtc="2025-04-14T19:19:00Z"/>
              </w:rPr>
            </w:pPr>
            <w:ins w:id="4843" w:author="V2" w:date="2025-04-14T14:19:00Z" w16du:dateUtc="2025-04-14T19:19:00Z">
              <w:r w:rsidRPr="007F7E2B">
                <w:rPr>
                  <w:rFonts w:ascii="Arial" w:eastAsia="Arial" w:hAnsi="Arial" w:cs="Arial"/>
                  <w:b/>
                </w:rPr>
                <w:t xml:space="preserve"> </w:t>
              </w:r>
            </w:ins>
          </w:p>
          <w:p w14:paraId="3C1CE990" w14:textId="77777777" w:rsidR="00851BB5" w:rsidRPr="007F7E2B" w:rsidRDefault="00851BB5">
            <w:pPr>
              <w:spacing w:line="259" w:lineRule="auto"/>
              <w:rPr>
                <w:ins w:id="4844" w:author="V2" w:date="2025-04-14T14:19:00Z" w16du:dateUtc="2025-04-14T19:19:00Z"/>
              </w:rPr>
            </w:pPr>
            <w:ins w:id="4845" w:author="V2" w:date="2025-04-14T14:19:00Z" w16du:dateUtc="2025-04-14T19:19:00Z">
              <w:r w:rsidRPr="007F7E2B">
                <w:rPr>
                  <w:rFonts w:ascii="Arial" w:eastAsia="Arial" w:hAnsi="Arial" w:cs="Arial"/>
                  <w:b/>
                </w:rPr>
                <w:t xml:space="preserve">Project Area: </w:t>
              </w:r>
            </w:ins>
          </w:p>
        </w:tc>
        <w:tc>
          <w:tcPr>
            <w:tcW w:w="6981" w:type="dxa"/>
            <w:gridSpan w:val="2"/>
            <w:tcBorders>
              <w:top w:val="nil"/>
              <w:left w:val="nil"/>
              <w:bottom w:val="nil"/>
              <w:right w:val="nil"/>
            </w:tcBorders>
            <w:vAlign w:val="center"/>
          </w:tcPr>
          <w:p w14:paraId="3C3906A4" w14:textId="77777777" w:rsidR="00851BB5" w:rsidRPr="007F7E2B" w:rsidRDefault="00851BB5">
            <w:pPr>
              <w:spacing w:after="194" w:line="244" w:lineRule="auto"/>
              <w:rPr>
                <w:ins w:id="4846" w:author="V2" w:date="2025-04-14T14:19:00Z" w16du:dateUtc="2025-04-14T19:19:00Z"/>
              </w:rPr>
            </w:pPr>
            <w:ins w:id="4847" w:author="V2" w:date="2025-04-14T14:19:00Z" w16du:dateUtc="2025-04-14T19:19:00Z">
              <w:r w:rsidRPr="007F7E2B">
                <w:t xml:space="preserve">Variations in the value of the variable are associated with specific actions, ongoing events, or global conditions, rather than with specific locations. </w:t>
              </w:r>
            </w:ins>
          </w:p>
          <w:p w14:paraId="72C0866F" w14:textId="77777777" w:rsidR="00851BB5" w:rsidRPr="007F7E2B" w:rsidRDefault="00851BB5">
            <w:pPr>
              <w:spacing w:line="259" w:lineRule="auto"/>
              <w:rPr>
                <w:ins w:id="4848" w:author="V2" w:date="2025-04-14T14:19:00Z" w16du:dateUtc="2025-04-14T19:19:00Z"/>
              </w:rPr>
            </w:pPr>
            <w:ins w:id="4849" w:author="V2" w:date="2025-04-14T14:19:00Z" w16du:dateUtc="2025-04-14T19:19:00Z">
              <w:r w:rsidRPr="007F7E2B">
                <w:t xml:space="preserve">The area or areas of land on which the project proponent will undertake the project activities. </w:t>
              </w:r>
            </w:ins>
          </w:p>
        </w:tc>
      </w:tr>
      <w:tr w:rsidR="00851BB5" w:rsidRPr="007F7E2B" w14:paraId="159C8285" w14:textId="77777777">
        <w:trPr>
          <w:trHeight w:val="660"/>
          <w:ins w:id="4850" w:author="V2" w:date="2025-04-14T14:19:00Z" w16du:dateUtc="2025-04-14T19:19:00Z"/>
        </w:trPr>
        <w:tc>
          <w:tcPr>
            <w:tcW w:w="2429" w:type="dxa"/>
            <w:tcBorders>
              <w:top w:val="nil"/>
              <w:left w:val="nil"/>
              <w:bottom w:val="nil"/>
              <w:right w:val="nil"/>
            </w:tcBorders>
          </w:tcPr>
          <w:p w14:paraId="109DC1A7" w14:textId="77777777" w:rsidR="00851BB5" w:rsidRPr="007F7E2B" w:rsidRDefault="00851BB5">
            <w:pPr>
              <w:spacing w:line="259" w:lineRule="auto"/>
              <w:rPr>
                <w:ins w:id="4851" w:author="V2" w:date="2025-04-14T14:19:00Z" w16du:dateUtc="2025-04-14T19:19:00Z"/>
              </w:rPr>
            </w:pPr>
            <w:ins w:id="4852" w:author="V2" w:date="2025-04-14T14:19:00Z" w16du:dateUtc="2025-04-14T19:19:00Z">
              <w:r w:rsidRPr="007F7E2B">
                <w:rPr>
                  <w:rFonts w:ascii="Arial" w:eastAsia="Arial" w:hAnsi="Arial" w:cs="Arial"/>
                  <w:b/>
                </w:rPr>
                <w:t xml:space="preserve">Project Scenario: </w:t>
              </w:r>
            </w:ins>
          </w:p>
        </w:tc>
        <w:tc>
          <w:tcPr>
            <w:tcW w:w="6981" w:type="dxa"/>
            <w:gridSpan w:val="2"/>
            <w:tcBorders>
              <w:top w:val="nil"/>
              <w:left w:val="nil"/>
              <w:bottom w:val="nil"/>
              <w:right w:val="nil"/>
            </w:tcBorders>
            <w:vAlign w:val="center"/>
          </w:tcPr>
          <w:p w14:paraId="0F1AE3A9" w14:textId="77777777" w:rsidR="00851BB5" w:rsidRPr="007F7E2B" w:rsidRDefault="00851BB5">
            <w:pPr>
              <w:spacing w:line="259" w:lineRule="auto"/>
              <w:rPr>
                <w:ins w:id="4853" w:author="V2" w:date="2025-04-14T14:19:00Z" w16du:dateUtc="2025-04-14T19:19:00Z"/>
              </w:rPr>
            </w:pPr>
            <w:ins w:id="4854" w:author="V2" w:date="2025-04-14T14:19:00Z" w16du:dateUtc="2025-04-14T19:19:00Z">
              <w:r w:rsidRPr="007F7E2B">
                <w:t xml:space="preserve">The actions and events which are expected to occur as a result of implementing the project. </w:t>
              </w:r>
            </w:ins>
          </w:p>
        </w:tc>
      </w:tr>
      <w:tr w:rsidR="00851BB5" w:rsidRPr="007F7E2B" w14:paraId="03DA5588" w14:textId="77777777">
        <w:trPr>
          <w:trHeight w:val="428"/>
          <w:ins w:id="4855" w:author="V2" w:date="2025-04-14T14:19:00Z" w16du:dateUtc="2025-04-14T19:19:00Z"/>
        </w:trPr>
        <w:tc>
          <w:tcPr>
            <w:tcW w:w="2429" w:type="dxa"/>
            <w:tcBorders>
              <w:top w:val="nil"/>
              <w:left w:val="nil"/>
              <w:bottom w:val="nil"/>
              <w:right w:val="nil"/>
            </w:tcBorders>
            <w:vAlign w:val="center"/>
          </w:tcPr>
          <w:p w14:paraId="3047DDAB" w14:textId="77777777" w:rsidR="00851BB5" w:rsidRPr="007F7E2B" w:rsidRDefault="00851BB5">
            <w:pPr>
              <w:spacing w:line="259" w:lineRule="auto"/>
              <w:rPr>
                <w:ins w:id="4856" w:author="V2" w:date="2025-04-14T14:19:00Z" w16du:dateUtc="2025-04-14T19:19:00Z"/>
              </w:rPr>
            </w:pPr>
            <w:ins w:id="4857" w:author="V2" w:date="2025-04-14T14:19:00Z" w16du:dateUtc="2025-04-14T19:19:00Z">
              <w:r w:rsidRPr="007F7E2B">
                <w:rPr>
                  <w:rFonts w:ascii="Arial" w:eastAsia="Arial" w:hAnsi="Arial" w:cs="Arial"/>
                  <w:b/>
                </w:rPr>
                <w:t xml:space="preserve">Proxy: </w:t>
              </w:r>
            </w:ins>
          </w:p>
        </w:tc>
        <w:tc>
          <w:tcPr>
            <w:tcW w:w="6981" w:type="dxa"/>
            <w:gridSpan w:val="2"/>
            <w:tcBorders>
              <w:top w:val="nil"/>
              <w:left w:val="nil"/>
              <w:bottom w:val="nil"/>
              <w:right w:val="nil"/>
            </w:tcBorders>
            <w:vAlign w:val="center"/>
          </w:tcPr>
          <w:p w14:paraId="500FA92F" w14:textId="77777777" w:rsidR="00851BB5" w:rsidRPr="007F7E2B" w:rsidRDefault="00851BB5">
            <w:pPr>
              <w:spacing w:line="259" w:lineRule="auto"/>
              <w:rPr>
                <w:ins w:id="4858" w:author="V2" w:date="2025-04-14T14:19:00Z" w16du:dateUtc="2025-04-14T19:19:00Z"/>
              </w:rPr>
            </w:pPr>
            <w:ins w:id="4859" w:author="V2" w:date="2025-04-14T14:19:00Z" w16du:dateUtc="2025-04-14T19:19:00Z">
              <w:r w:rsidRPr="007F7E2B">
                <w:t xml:space="preserve">See </w:t>
              </w:r>
              <w:r w:rsidRPr="007F7E2B">
                <w:rPr>
                  <w:rFonts w:ascii="Arial" w:eastAsia="Arial" w:hAnsi="Arial" w:cs="Arial"/>
                  <w:i/>
                </w:rPr>
                <w:t>VCS Program Definitions.</w:t>
              </w:r>
              <w:r w:rsidRPr="007F7E2B">
                <w:t xml:space="preserve"> </w:t>
              </w:r>
            </w:ins>
          </w:p>
        </w:tc>
      </w:tr>
      <w:tr w:rsidR="00851BB5" w:rsidRPr="007F7E2B" w14:paraId="56420C99" w14:textId="77777777">
        <w:trPr>
          <w:trHeight w:val="891"/>
          <w:ins w:id="4860" w:author="V2" w:date="2025-04-14T14:19:00Z" w16du:dateUtc="2025-04-14T19:19:00Z"/>
        </w:trPr>
        <w:tc>
          <w:tcPr>
            <w:tcW w:w="2429" w:type="dxa"/>
            <w:tcBorders>
              <w:top w:val="nil"/>
              <w:left w:val="nil"/>
              <w:bottom w:val="nil"/>
              <w:right w:val="nil"/>
            </w:tcBorders>
          </w:tcPr>
          <w:p w14:paraId="6A0FF3A2" w14:textId="77777777" w:rsidR="00851BB5" w:rsidRPr="007F7E2B" w:rsidRDefault="00851BB5">
            <w:pPr>
              <w:spacing w:line="259" w:lineRule="auto"/>
              <w:rPr>
                <w:ins w:id="4861" w:author="V2" w:date="2025-04-14T14:19:00Z" w16du:dateUtc="2025-04-14T19:19:00Z"/>
              </w:rPr>
            </w:pPr>
            <w:ins w:id="4862" w:author="V2" w:date="2025-04-14T14:19:00Z" w16du:dateUtc="2025-04-14T19:19:00Z">
              <w:r w:rsidRPr="007F7E2B">
                <w:rPr>
                  <w:rFonts w:ascii="Arial" w:eastAsia="Arial" w:hAnsi="Arial" w:cs="Arial"/>
                  <w:b/>
                </w:rPr>
                <w:t xml:space="preserve">Reference Condition: </w:t>
              </w:r>
            </w:ins>
          </w:p>
        </w:tc>
        <w:tc>
          <w:tcPr>
            <w:tcW w:w="6981" w:type="dxa"/>
            <w:gridSpan w:val="2"/>
            <w:tcBorders>
              <w:top w:val="nil"/>
              <w:left w:val="nil"/>
              <w:bottom w:val="nil"/>
              <w:right w:val="nil"/>
            </w:tcBorders>
            <w:vAlign w:val="center"/>
          </w:tcPr>
          <w:p w14:paraId="010274A8" w14:textId="77777777" w:rsidR="00851BB5" w:rsidRPr="007F7E2B" w:rsidRDefault="00851BB5">
            <w:pPr>
              <w:spacing w:line="259" w:lineRule="auto"/>
              <w:rPr>
                <w:ins w:id="4863" w:author="V2" w:date="2025-04-14T14:19:00Z" w16du:dateUtc="2025-04-14T19:19:00Z"/>
              </w:rPr>
            </w:pPr>
            <w:ins w:id="4864" w:author="V2" w:date="2025-04-14T14:19:00Z" w16du:dateUtc="2025-04-14T19:19:00Z">
              <w:r w:rsidRPr="007F7E2B">
                <w:t xml:space="preserve">A condition of the ecosystem which is believed to have existed at some time, and which reasonably approximates the intended condition which will exist if the project is successful. </w:t>
              </w:r>
            </w:ins>
          </w:p>
        </w:tc>
      </w:tr>
      <w:tr w:rsidR="00851BB5" w:rsidRPr="007F7E2B" w14:paraId="513A6FF4" w14:textId="77777777">
        <w:trPr>
          <w:trHeight w:val="1121"/>
          <w:ins w:id="4865" w:author="V2" w:date="2025-04-14T14:19:00Z" w16du:dateUtc="2025-04-14T19:19:00Z"/>
        </w:trPr>
        <w:tc>
          <w:tcPr>
            <w:tcW w:w="2429" w:type="dxa"/>
            <w:tcBorders>
              <w:top w:val="nil"/>
              <w:left w:val="nil"/>
              <w:bottom w:val="nil"/>
              <w:right w:val="nil"/>
            </w:tcBorders>
          </w:tcPr>
          <w:p w14:paraId="3EEA32EF" w14:textId="77777777" w:rsidR="00851BB5" w:rsidRPr="007F7E2B" w:rsidRDefault="00851BB5">
            <w:pPr>
              <w:spacing w:line="259" w:lineRule="auto"/>
              <w:rPr>
                <w:ins w:id="4866" w:author="V2" w:date="2025-04-14T14:19:00Z" w16du:dateUtc="2025-04-14T19:19:00Z"/>
              </w:rPr>
            </w:pPr>
            <w:ins w:id="4867" w:author="V2" w:date="2025-04-14T14:19:00Z" w16du:dateUtc="2025-04-14T19:19:00Z">
              <w:r w:rsidRPr="007F7E2B">
                <w:rPr>
                  <w:rFonts w:ascii="Arial" w:eastAsia="Arial" w:hAnsi="Arial" w:cs="Arial"/>
                  <w:b/>
                </w:rPr>
                <w:lastRenderedPageBreak/>
                <w:t xml:space="preserve">Reference </w:t>
              </w:r>
            </w:ins>
          </w:p>
          <w:p w14:paraId="39B0C89A" w14:textId="77777777" w:rsidR="00851BB5" w:rsidRPr="007F7E2B" w:rsidRDefault="00851BB5">
            <w:pPr>
              <w:spacing w:line="259" w:lineRule="auto"/>
              <w:rPr>
                <w:ins w:id="4868" w:author="V2" w:date="2025-04-14T14:19:00Z" w16du:dateUtc="2025-04-14T19:19:00Z"/>
              </w:rPr>
            </w:pPr>
            <w:ins w:id="4869" w:author="V2" w:date="2025-04-14T14:19:00Z" w16du:dateUtc="2025-04-14T19:19:00Z">
              <w:r w:rsidRPr="007F7E2B">
                <w:rPr>
                  <w:rFonts w:ascii="Arial" w:eastAsia="Arial" w:hAnsi="Arial" w:cs="Arial"/>
                  <w:b/>
                </w:rPr>
                <w:t xml:space="preserve">Region/Area: </w:t>
              </w:r>
            </w:ins>
          </w:p>
        </w:tc>
        <w:tc>
          <w:tcPr>
            <w:tcW w:w="6981" w:type="dxa"/>
            <w:gridSpan w:val="2"/>
            <w:tcBorders>
              <w:top w:val="nil"/>
              <w:left w:val="nil"/>
              <w:bottom w:val="nil"/>
              <w:right w:val="nil"/>
            </w:tcBorders>
            <w:vAlign w:val="center"/>
          </w:tcPr>
          <w:p w14:paraId="4E0C8440" w14:textId="77777777" w:rsidR="00851BB5" w:rsidRPr="007F7E2B" w:rsidRDefault="00851BB5">
            <w:pPr>
              <w:spacing w:line="259" w:lineRule="auto"/>
              <w:rPr>
                <w:ins w:id="4870" w:author="V2" w:date="2025-04-14T14:19:00Z" w16du:dateUtc="2025-04-14T19:19:00Z"/>
              </w:rPr>
            </w:pPr>
            <w:ins w:id="4871" w:author="V2" w:date="2025-04-14T14:19:00Z" w16du:dateUtc="2025-04-14T19:19:00Z">
              <w:r w:rsidRPr="007F7E2B">
                <w:t xml:space="preserve">An area of land outside of the project area, but which displays similar conditions to some or all of the area within the project area, and which can therefore be analyzed to understand processes which have or may occur within the project area. </w:t>
              </w:r>
            </w:ins>
          </w:p>
        </w:tc>
      </w:tr>
      <w:tr w:rsidR="00851BB5" w:rsidRPr="007F7E2B" w14:paraId="4F799A73" w14:textId="77777777">
        <w:trPr>
          <w:trHeight w:val="1120"/>
          <w:ins w:id="4872" w:author="V2" w:date="2025-04-14T14:19:00Z" w16du:dateUtc="2025-04-14T19:19:00Z"/>
        </w:trPr>
        <w:tc>
          <w:tcPr>
            <w:tcW w:w="2429" w:type="dxa"/>
            <w:tcBorders>
              <w:top w:val="nil"/>
              <w:left w:val="nil"/>
              <w:bottom w:val="nil"/>
              <w:right w:val="nil"/>
            </w:tcBorders>
          </w:tcPr>
          <w:p w14:paraId="49E5C246" w14:textId="77777777" w:rsidR="00851BB5" w:rsidRPr="007F7E2B" w:rsidRDefault="00851BB5">
            <w:pPr>
              <w:spacing w:line="259" w:lineRule="auto"/>
              <w:rPr>
                <w:ins w:id="4873" w:author="V2" w:date="2025-04-14T14:19:00Z" w16du:dateUtc="2025-04-14T19:19:00Z"/>
              </w:rPr>
            </w:pPr>
            <w:ins w:id="4874" w:author="V2" w:date="2025-04-14T14:19:00Z" w16du:dateUtc="2025-04-14T19:19:00Z">
              <w:r w:rsidRPr="007F7E2B">
                <w:rPr>
                  <w:rFonts w:ascii="Arial" w:eastAsia="Arial" w:hAnsi="Arial" w:cs="Arial"/>
                  <w:b/>
                </w:rPr>
                <w:t xml:space="preserve">Stratification: </w:t>
              </w:r>
            </w:ins>
          </w:p>
        </w:tc>
        <w:tc>
          <w:tcPr>
            <w:tcW w:w="6981" w:type="dxa"/>
            <w:gridSpan w:val="2"/>
            <w:tcBorders>
              <w:top w:val="nil"/>
              <w:left w:val="nil"/>
              <w:bottom w:val="nil"/>
              <w:right w:val="nil"/>
            </w:tcBorders>
            <w:vAlign w:val="center"/>
          </w:tcPr>
          <w:p w14:paraId="0E5AE115" w14:textId="77777777" w:rsidR="00851BB5" w:rsidRPr="007F7E2B" w:rsidRDefault="00851BB5">
            <w:pPr>
              <w:spacing w:line="259" w:lineRule="auto"/>
              <w:rPr>
                <w:ins w:id="4875" w:author="V2" w:date="2025-04-14T14:19:00Z" w16du:dateUtc="2025-04-14T19:19:00Z"/>
              </w:rPr>
            </w:pPr>
            <w:ins w:id="4876" w:author="V2" w:date="2025-04-14T14:19:00Z" w16du:dateUtc="2025-04-14T19:19:00Z">
              <w:r w:rsidRPr="007F7E2B">
                <w:t xml:space="preserve">The division of an area into sub-units (strata) which are relatively homogenous for the value of the variable on which the stratification is based, which are repeatable in the landscape, and could reasonably be expected to be similarly identified and classified by different people. </w:t>
              </w:r>
            </w:ins>
          </w:p>
        </w:tc>
      </w:tr>
      <w:tr w:rsidR="00851BB5" w:rsidRPr="007F7E2B" w14:paraId="1C5D6DE4" w14:textId="77777777">
        <w:trPr>
          <w:trHeight w:val="891"/>
          <w:ins w:id="4877" w:author="V2" w:date="2025-04-14T14:19:00Z" w16du:dateUtc="2025-04-14T19:19:00Z"/>
        </w:trPr>
        <w:tc>
          <w:tcPr>
            <w:tcW w:w="2429" w:type="dxa"/>
            <w:tcBorders>
              <w:top w:val="nil"/>
              <w:left w:val="nil"/>
              <w:bottom w:val="nil"/>
              <w:right w:val="nil"/>
            </w:tcBorders>
          </w:tcPr>
          <w:p w14:paraId="072713FC" w14:textId="77777777" w:rsidR="00851BB5" w:rsidRPr="007F7E2B" w:rsidRDefault="00851BB5">
            <w:pPr>
              <w:spacing w:line="259" w:lineRule="auto"/>
              <w:rPr>
                <w:ins w:id="4878" w:author="V2" w:date="2025-04-14T14:19:00Z" w16du:dateUtc="2025-04-14T19:19:00Z"/>
              </w:rPr>
            </w:pPr>
            <w:ins w:id="4879" w:author="V2" w:date="2025-04-14T14:19:00Z" w16du:dateUtc="2025-04-14T19:19:00Z">
              <w:r w:rsidRPr="007F7E2B">
                <w:rPr>
                  <w:rFonts w:ascii="Arial" w:eastAsia="Arial" w:hAnsi="Arial" w:cs="Arial"/>
                  <w:b/>
                </w:rPr>
                <w:t xml:space="preserve">Stratified Approach: </w:t>
              </w:r>
            </w:ins>
          </w:p>
        </w:tc>
        <w:tc>
          <w:tcPr>
            <w:tcW w:w="6981" w:type="dxa"/>
            <w:gridSpan w:val="2"/>
            <w:tcBorders>
              <w:top w:val="nil"/>
              <w:left w:val="nil"/>
              <w:bottom w:val="nil"/>
              <w:right w:val="nil"/>
            </w:tcBorders>
            <w:vAlign w:val="center"/>
          </w:tcPr>
          <w:p w14:paraId="013654BC" w14:textId="77777777" w:rsidR="00851BB5" w:rsidRPr="007F7E2B" w:rsidRDefault="00851BB5">
            <w:pPr>
              <w:spacing w:line="259" w:lineRule="auto"/>
              <w:ind w:right="31"/>
              <w:rPr>
                <w:ins w:id="4880" w:author="V2" w:date="2025-04-14T14:19:00Z" w16du:dateUtc="2025-04-14T19:19:00Z"/>
              </w:rPr>
            </w:pPr>
            <w:ins w:id="4881" w:author="V2" w:date="2025-04-14T14:19:00Z" w16du:dateUtc="2025-04-14T19:19:00Z">
              <w:r w:rsidRPr="007F7E2B">
                <w:t xml:space="preserve">Projection of future conditions based on the division of the area into strata, and the projection of a single value of the variable for each stratum at each time. </w:t>
              </w:r>
            </w:ins>
          </w:p>
        </w:tc>
      </w:tr>
      <w:tr w:rsidR="00851BB5" w:rsidRPr="007F7E2B" w14:paraId="1D1C65F4" w14:textId="77777777">
        <w:trPr>
          <w:trHeight w:val="1579"/>
          <w:ins w:id="4882" w:author="V2" w:date="2025-04-14T14:19:00Z" w16du:dateUtc="2025-04-14T19:19:00Z"/>
        </w:trPr>
        <w:tc>
          <w:tcPr>
            <w:tcW w:w="2429" w:type="dxa"/>
            <w:tcBorders>
              <w:top w:val="nil"/>
              <w:left w:val="nil"/>
              <w:bottom w:val="nil"/>
              <w:right w:val="nil"/>
            </w:tcBorders>
          </w:tcPr>
          <w:p w14:paraId="474D8325" w14:textId="77777777" w:rsidR="00851BB5" w:rsidRPr="007F7E2B" w:rsidRDefault="00851BB5">
            <w:pPr>
              <w:spacing w:line="259" w:lineRule="auto"/>
              <w:rPr>
                <w:ins w:id="4883" w:author="V2" w:date="2025-04-14T14:19:00Z" w16du:dateUtc="2025-04-14T19:19:00Z"/>
              </w:rPr>
            </w:pPr>
            <w:ins w:id="4884" w:author="V2" w:date="2025-04-14T14:19:00Z" w16du:dateUtc="2025-04-14T19:19:00Z">
              <w:r w:rsidRPr="007F7E2B">
                <w:rPr>
                  <w:rFonts w:ascii="Arial" w:eastAsia="Arial" w:hAnsi="Arial" w:cs="Arial"/>
                  <w:b/>
                </w:rPr>
                <w:t xml:space="preserve">Systemic: </w:t>
              </w:r>
            </w:ins>
          </w:p>
        </w:tc>
        <w:tc>
          <w:tcPr>
            <w:tcW w:w="6981" w:type="dxa"/>
            <w:gridSpan w:val="2"/>
            <w:tcBorders>
              <w:top w:val="nil"/>
              <w:left w:val="nil"/>
              <w:bottom w:val="nil"/>
              <w:right w:val="nil"/>
            </w:tcBorders>
            <w:vAlign w:val="center"/>
          </w:tcPr>
          <w:p w14:paraId="03ACF414" w14:textId="77777777" w:rsidR="00851BB5" w:rsidRPr="007F7E2B" w:rsidRDefault="00851BB5">
            <w:pPr>
              <w:spacing w:line="259" w:lineRule="auto"/>
              <w:rPr>
                <w:ins w:id="4885" w:author="V2" w:date="2025-04-14T14:19:00Z" w16du:dateUtc="2025-04-14T19:19:00Z"/>
              </w:rPr>
            </w:pPr>
            <w:ins w:id="4886" w:author="V2" w:date="2025-04-14T14:19:00Z" w16du:dateUtc="2025-04-14T19:19:00Z">
              <w:r w:rsidRPr="007F7E2B">
                <w:t xml:space="preserve">A variable whose future value depends primarily on one or more causes not subject to knowable plans, typically because they involve or depend on the actions and influences of unknown actors and/or large scale systems (economic, ecological, etc.) outside of local control.  For instance, cattle grazing intensities in an area may go down if there is a large drop in the price of beef. </w:t>
              </w:r>
            </w:ins>
          </w:p>
        </w:tc>
      </w:tr>
      <w:tr w:rsidR="00851BB5" w:rsidRPr="007F7E2B" w14:paraId="0F9CF67A" w14:textId="77777777">
        <w:trPr>
          <w:trHeight w:val="1018"/>
          <w:ins w:id="4887" w:author="V2" w:date="2025-04-14T14:19:00Z" w16du:dateUtc="2025-04-14T19:19:00Z"/>
        </w:trPr>
        <w:tc>
          <w:tcPr>
            <w:tcW w:w="2429" w:type="dxa"/>
            <w:tcBorders>
              <w:top w:val="nil"/>
              <w:left w:val="nil"/>
              <w:bottom w:val="nil"/>
              <w:right w:val="nil"/>
            </w:tcBorders>
          </w:tcPr>
          <w:p w14:paraId="65800E71" w14:textId="77777777" w:rsidR="00851BB5" w:rsidRPr="007F7E2B" w:rsidRDefault="00851BB5">
            <w:pPr>
              <w:spacing w:line="259" w:lineRule="auto"/>
              <w:rPr>
                <w:ins w:id="4888" w:author="V2" w:date="2025-04-14T14:19:00Z" w16du:dateUtc="2025-04-14T19:19:00Z"/>
              </w:rPr>
            </w:pPr>
            <w:ins w:id="4889" w:author="V2" w:date="2025-04-14T14:19:00Z" w16du:dateUtc="2025-04-14T19:19:00Z">
              <w:r w:rsidRPr="007F7E2B">
                <w:rPr>
                  <w:rFonts w:ascii="Arial" w:eastAsia="Arial" w:hAnsi="Arial" w:cs="Arial"/>
                  <w:b/>
                </w:rPr>
                <w:t xml:space="preserve">Value Class: </w:t>
              </w:r>
            </w:ins>
          </w:p>
        </w:tc>
        <w:tc>
          <w:tcPr>
            <w:tcW w:w="6981" w:type="dxa"/>
            <w:gridSpan w:val="2"/>
            <w:tcBorders>
              <w:top w:val="nil"/>
              <w:left w:val="nil"/>
              <w:bottom w:val="nil"/>
              <w:right w:val="nil"/>
            </w:tcBorders>
            <w:vAlign w:val="bottom"/>
          </w:tcPr>
          <w:p w14:paraId="7CB6E5DB" w14:textId="77777777" w:rsidR="00851BB5" w:rsidRPr="007F7E2B" w:rsidRDefault="00851BB5">
            <w:pPr>
              <w:spacing w:line="259" w:lineRule="auto"/>
              <w:rPr>
                <w:ins w:id="4890" w:author="V2" w:date="2025-04-14T14:19:00Z" w16du:dateUtc="2025-04-14T19:19:00Z"/>
              </w:rPr>
            </w:pPr>
            <w:ins w:id="4891" w:author="V2" w:date="2025-04-14T14:19:00Z" w16du:dateUtc="2025-04-14T19:19:00Z">
              <w:r w:rsidRPr="007F7E2B">
                <w:t xml:space="preserve">A range of the value of a variable which will be treated as a single set, for the purposes of analysis.  For instance, all areas with forest cover between 70% and 100% might be treated as a single value class, and analyzed on that basis. </w:t>
              </w:r>
            </w:ins>
          </w:p>
        </w:tc>
      </w:tr>
    </w:tbl>
    <w:p w14:paraId="13A859CD" w14:textId="77777777" w:rsidR="00851BB5" w:rsidRPr="007F7E2B" w:rsidRDefault="00851BB5">
      <w:pPr>
        <w:pStyle w:val="Heading1"/>
        <w:tabs>
          <w:tab w:val="center" w:pos="2273"/>
        </w:tabs>
        <w:ind w:left="-15"/>
        <w:rPr>
          <w:ins w:id="4892" w:author="V2" w:date="2025-04-14T14:19:00Z" w16du:dateUtc="2025-04-14T19:19:00Z"/>
        </w:rPr>
      </w:pPr>
      <w:bookmarkStart w:id="4893" w:name="_Toc174615980"/>
      <w:bookmarkStart w:id="4894" w:name="_Toc174616396"/>
      <w:bookmarkStart w:id="4895" w:name="_Toc180594121"/>
      <w:bookmarkStart w:id="4896" w:name="_Toc180594528"/>
      <w:bookmarkStart w:id="4897" w:name="_Toc48470"/>
      <w:ins w:id="4898" w:author="V2" w:date="2025-04-14T14:19:00Z" w16du:dateUtc="2025-04-14T19:19:00Z">
        <w:r w:rsidRPr="007F7E2B">
          <w:t>4</w:t>
        </w:r>
        <w:r w:rsidRPr="007F7E2B">
          <w:rPr>
            <w:rFonts w:ascii="Arial" w:eastAsia="Arial" w:hAnsi="Arial" w:cs="Arial"/>
          </w:rPr>
          <w:t xml:space="preserve"> </w:t>
        </w:r>
        <w:r w:rsidRPr="007F7E2B">
          <w:rPr>
            <w:rFonts w:ascii="Arial" w:eastAsia="Arial" w:hAnsi="Arial" w:cs="Arial"/>
          </w:rPr>
          <w:tab/>
        </w:r>
        <w:r w:rsidRPr="007F7E2B">
          <w:t>APPLICABILITY CONDITIONS</w:t>
        </w:r>
        <w:bookmarkEnd w:id="4893"/>
        <w:bookmarkEnd w:id="4894"/>
        <w:bookmarkEnd w:id="4895"/>
        <w:bookmarkEnd w:id="4896"/>
        <w:r w:rsidRPr="007F7E2B">
          <w:t xml:space="preserve"> </w:t>
        </w:r>
        <w:bookmarkEnd w:id="4897"/>
      </w:ins>
    </w:p>
    <w:p w14:paraId="3C89B8C8" w14:textId="77777777" w:rsidR="00851BB5" w:rsidRPr="007F7E2B" w:rsidRDefault="00851BB5">
      <w:pPr>
        <w:spacing w:after="10"/>
        <w:ind w:right="8"/>
        <w:rPr>
          <w:ins w:id="4899" w:author="V2" w:date="2025-04-14T14:19:00Z" w16du:dateUtc="2025-04-14T19:19:00Z"/>
        </w:rPr>
      </w:pPr>
      <w:ins w:id="4900" w:author="V2" w:date="2025-04-14T14:19:00Z" w16du:dateUtc="2025-04-14T19:19:00Z">
        <w:r w:rsidRPr="007F7E2B">
          <w:t xml:space="preserve">None </w:t>
        </w:r>
      </w:ins>
    </w:p>
    <w:p w14:paraId="0A82AA0D" w14:textId="77777777" w:rsidR="00851BB5" w:rsidRPr="007F7E2B" w:rsidRDefault="00851BB5">
      <w:pPr>
        <w:spacing w:after="51" w:line="259" w:lineRule="auto"/>
        <w:rPr>
          <w:ins w:id="4901" w:author="V2" w:date="2025-04-14T14:19:00Z" w16du:dateUtc="2025-04-14T19:19:00Z"/>
        </w:rPr>
      </w:pPr>
      <w:ins w:id="4902" w:author="V2" w:date="2025-04-14T14:19:00Z" w16du:dateUtc="2025-04-14T19:19:00Z">
        <w:r w:rsidRPr="007F7E2B">
          <w:t xml:space="preserve"> </w:t>
        </w:r>
      </w:ins>
    </w:p>
    <w:p w14:paraId="51C25C95" w14:textId="77777777" w:rsidR="00851BB5" w:rsidRPr="007F7E2B" w:rsidRDefault="00851BB5">
      <w:pPr>
        <w:pStyle w:val="Heading1"/>
        <w:tabs>
          <w:tab w:val="center" w:pos="1425"/>
        </w:tabs>
        <w:spacing w:after="253"/>
        <w:rPr>
          <w:ins w:id="4903" w:author="V2" w:date="2025-04-14T14:19:00Z" w16du:dateUtc="2025-04-14T19:19:00Z"/>
        </w:rPr>
      </w:pPr>
      <w:bookmarkStart w:id="4904" w:name="_Toc174615981"/>
      <w:bookmarkStart w:id="4905" w:name="_Toc174616397"/>
      <w:bookmarkStart w:id="4906" w:name="_Toc180594122"/>
      <w:bookmarkStart w:id="4907" w:name="_Toc180594529"/>
      <w:bookmarkStart w:id="4908" w:name="_Toc48471"/>
      <w:ins w:id="4909" w:author="V2" w:date="2025-04-14T14:19:00Z" w16du:dateUtc="2025-04-14T19:19:00Z">
        <w:r w:rsidRPr="007F7E2B">
          <w:t>5</w:t>
        </w:r>
        <w:r w:rsidRPr="007F7E2B">
          <w:rPr>
            <w:rFonts w:ascii="Arial" w:eastAsia="Arial" w:hAnsi="Arial" w:cs="Arial"/>
          </w:rPr>
          <w:t xml:space="preserve"> </w:t>
        </w:r>
        <w:r w:rsidRPr="007F7E2B">
          <w:rPr>
            <w:rFonts w:ascii="Arial" w:eastAsia="Arial" w:hAnsi="Arial" w:cs="Arial"/>
          </w:rPr>
          <w:tab/>
        </w:r>
        <w:r w:rsidRPr="007F7E2B">
          <w:rPr>
            <w:rFonts w:ascii="Arial" w:eastAsia="Arial" w:hAnsi="Arial" w:cs="Arial"/>
            <w:sz w:val="20"/>
          </w:rPr>
          <w:t>PROCEDURES</w:t>
        </w:r>
        <w:bookmarkEnd w:id="4904"/>
        <w:bookmarkEnd w:id="4905"/>
        <w:bookmarkEnd w:id="4906"/>
        <w:bookmarkEnd w:id="4907"/>
        <w:r w:rsidRPr="007F7E2B">
          <w:rPr>
            <w:rFonts w:ascii="Arial" w:eastAsia="Arial" w:hAnsi="Arial" w:cs="Arial"/>
            <w:sz w:val="20"/>
          </w:rPr>
          <w:t xml:space="preserve"> </w:t>
        </w:r>
        <w:bookmarkEnd w:id="4908"/>
      </w:ins>
    </w:p>
    <w:p w14:paraId="2866B23F" w14:textId="77777777" w:rsidR="00851BB5" w:rsidRPr="007F7E2B" w:rsidRDefault="00851BB5">
      <w:pPr>
        <w:pStyle w:val="Heading3"/>
        <w:spacing w:after="271"/>
        <w:rPr>
          <w:ins w:id="4910" w:author="V2" w:date="2025-04-14T14:19:00Z" w16du:dateUtc="2025-04-14T19:19:00Z"/>
        </w:rPr>
      </w:pPr>
      <w:bookmarkStart w:id="4911" w:name="_Toc174615982"/>
      <w:bookmarkStart w:id="4912" w:name="_Toc174616398"/>
      <w:bookmarkStart w:id="4913" w:name="_Toc180594123"/>
      <w:bookmarkStart w:id="4914" w:name="_Toc180594530"/>
      <w:ins w:id="4915" w:author="V2" w:date="2025-04-14T14:19:00Z" w16du:dateUtc="2025-04-14T19:19:00Z">
        <w:r w:rsidRPr="007F7E2B">
          <w:t>Introduction</w:t>
        </w:r>
        <w:bookmarkEnd w:id="4911"/>
        <w:bookmarkEnd w:id="4912"/>
        <w:bookmarkEnd w:id="4913"/>
        <w:bookmarkEnd w:id="4914"/>
        <w:r w:rsidRPr="007F7E2B">
          <w:t xml:space="preserve"> </w:t>
        </w:r>
      </w:ins>
    </w:p>
    <w:p w14:paraId="06D0E6DE" w14:textId="77777777" w:rsidR="00851BB5" w:rsidRPr="007F7E2B" w:rsidRDefault="00851BB5">
      <w:pPr>
        <w:ind w:right="8"/>
        <w:rPr>
          <w:ins w:id="4916" w:author="V2" w:date="2025-04-14T14:19:00Z" w16du:dateUtc="2025-04-14T19:19:00Z"/>
        </w:rPr>
      </w:pPr>
      <w:ins w:id="4917" w:author="V2" w:date="2025-04-14T14:19:00Z" w16du:dateUtc="2025-04-14T19:19:00Z">
        <w:r w:rsidRPr="007F7E2B">
          <w:t>The module</w:t>
        </w:r>
        <w:r w:rsidRPr="007F7E2B">
          <w:rPr>
            <w:rFonts w:ascii="Arial" w:eastAsia="Arial" w:hAnsi="Arial" w:cs="Arial"/>
            <w:b/>
          </w:rPr>
          <w:t xml:space="preserve"> </w:t>
        </w:r>
        <w:r w:rsidRPr="007F7E2B">
          <w:t xml:space="preserve">is designed to allow the projection of future values of a variable, </w:t>
        </w:r>
        <w:r w:rsidRPr="007F7E2B">
          <w:rPr>
            <w:rFonts w:ascii="Arial" w:eastAsia="Arial" w:hAnsi="Arial" w:cs="Arial"/>
            <w:i/>
          </w:rPr>
          <w:t>X</w:t>
        </w:r>
        <w:r w:rsidRPr="007F7E2B">
          <w:t xml:space="preserve">, which has been identified as having a significant influence on the future GHG impacts of emissions or changes in pools under the baseline or project scenario.  This variable will fall into one of two types: </w:t>
        </w:r>
      </w:ins>
    </w:p>
    <w:p w14:paraId="17358D2C" w14:textId="77777777" w:rsidR="00851BB5" w:rsidRPr="007F7E2B" w:rsidRDefault="00851BB5" w:rsidP="00964B29">
      <w:pPr>
        <w:numPr>
          <w:ilvl w:val="0"/>
          <w:numId w:val="29"/>
        </w:numPr>
        <w:spacing w:before="0" w:after="5" w:line="271" w:lineRule="auto"/>
        <w:ind w:right="8" w:hanging="360"/>
        <w:rPr>
          <w:ins w:id="4918" w:author="V2" w:date="2025-04-14T14:19:00Z" w16du:dateUtc="2025-04-14T19:19:00Z"/>
        </w:rPr>
      </w:pPr>
      <w:ins w:id="4919" w:author="V2" w:date="2025-04-14T14:19:00Z" w16du:dateUtc="2025-04-14T19:19:00Z">
        <w:r w:rsidRPr="007F7E2B">
          <w:lastRenderedPageBreak/>
          <w:t xml:space="preserve">The variable is location specific.  That is to say, the variable is associated with the land and varies across the landscape. For instance, carbon in living biomass and soil carbon are both location specific variables.  Location specific variables can often be estimated and projected for a specific moment in time.  For instance, the total biomass or the total soil carbon at a given moment in time on a given area can be estimated using sampling techniques.   </w:t>
        </w:r>
      </w:ins>
    </w:p>
    <w:p w14:paraId="7C757F23" w14:textId="77777777" w:rsidR="00851BB5" w:rsidRPr="007F7E2B" w:rsidRDefault="00851BB5" w:rsidP="00964B29">
      <w:pPr>
        <w:numPr>
          <w:ilvl w:val="0"/>
          <w:numId w:val="29"/>
        </w:numPr>
        <w:spacing w:before="0" w:after="5" w:line="271" w:lineRule="auto"/>
        <w:ind w:right="8" w:hanging="360"/>
        <w:rPr>
          <w:ins w:id="4920" w:author="V2" w:date="2025-04-14T14:19:00Z" w16du:dateUtc="2025-04-14T19:19:00Z"/>
        </w:rPr>
      </w:pPr>
      <w:ins w:id="4921" w:author="V2" w:date="2025-04-14T14:19:00Z" w16du:dateUtc="2025-04-14T19:19:00Z">
        <w:r w:rsidRPr="007F7E2B">
          <w:t xml:space="preserve">The variable is process specific.  Process specific variables are associated with specific actions, ongoing events, or global conditions, rather than with specific locations.  For instance, emissions from power equipment are ongoing events, and therefore process specific.  Process specific variables are often, although not always, estimated or projected for a time span.  For instance, emissions from fuel use are typically estimated over a time span such as a year. Thus while one could estimate soil carbon in a given area at a point in time, typically one would estimate fuel use over a period of time. </w:t>
        </w:r>
      </w:ins>
    </w:p>
    <w:p w14:paraId="429B5DB9" w14:textId="77777777" w:rsidR="00851BB5" w:rsidRPr="007F7E2B" w:rsidRDefault="00851BB5">
      <w:pPr>
        <w:spacing w:after="19" w:line="259" w:lineRule="auto"/>
        <w:rPr>
          <w:ins w:id="4922" w:author="V2" w:date="2025-04-14T14:19:00Z" w16du:dateUtc="2025-04-14T19:19:00Z"/>
        </w:rPr>
      </w:pPr>
      <w:ins w:id="4923" w:author="V2" w:date="2025-04-14T14:19:00Z" w16du:dateUtc="2025-04-14T19:19:00Z">
        <w:r w:rsidRPr="007F7E2B">
          <w:t xml:space="preserve"> </w:t>
        </w:r>
      </w:ins>
    </w:p>
    <w:p w14:paraId="5D674D5C" w14:textId="77777777" w:rsidR="00851BB5" w:rsidRPr="007F7E2B" w:rsidRDefault="00851BB5">
      <w:pPr>
        <w:ind w:right="8"/>
        <w:rPr>
          <w:ins w:id="4924" w:author="V2" w:date="2025-04-14T14:19:00Z" w16du:dateUtc="2025-04-14T19:19:00Z"/>
        </w:rPr>
      </w:pPr>
      <w:ins w:id="4925" w:author="V2" w:date="2025-04-14T14:19:00Z" w16du:dateUtc="2025-04-14T19:19:00Z">
        <w:r w:rsidRPr="007F7E2B">
          <w:t xml:space="preserve">Either of these types of variables can fall into one of 3 categories: </w:t>
        </w:r>
      </w:ins>
    </w:p>
    <w:p w14:paraId="5F0FA361" w14:textId="77777777" w:rsidR="00851BB5" w:rsidRPr="007F7E2B" w:rsidRDefault="00851BB5" w:rsidP="00964B29">
      <w:pPr>
        <w:numPr>
          <w:ilvl w:val="0"/>
          <w:numId w:val="30"/>
        </w:numPr>
        <w:spacing w:before="0" w:after="6" w:line="271" w:lineRule="auto"/>
        <w:ind w:right="8" w:hanging="360"/>
        <w:rPr>
          <w:ins w:id="4926" w:author="V2" w:date="2025-04-14T14:19:00Z" w16du:dateUtc="2025-04-14T19:19:00Z"/>
        </w:rPr>
      </w:pPr>
      <w:ins w:id="4927" w:author="V2" w:date="2025-04-14T14:19:00Z" w16du:dateUtc="2025-04-14T19:19:00Z">
        <w:r w:rsidRPr="007F7E2B">
          <w:rPr>
            <w:rFonts w:ascii="Arial" w:eastAsia="Arial" w:hAnsi="Arial" w:cs="Arial"/>
            <w:i/>
          </w:rPr>
          <w:t>Controlled</w:t>
        </w:r>
        <w:r w:rsidRPr="007F7E2B">
          <w:t xml:space="preserve">.  The future value of the variable will primarily be a result of actions under the control of the project proponent.  For instance, the project proponent intends to reduce the cattle grazing intensity by 25% on land they control. </w:t>
        </w:r>
      </w:ins>
    </w:p>
    <w:p w14:paraId="75FB9BB9" w14:textId="77777777" w:rsidR="00851BB5" w:rsidRPr="007F7E2B" w:rsidRDefault="00851BB5" w:rsidP="00964B29">
      <w:pPr>
        <w:numPr>
          <w:ilvl w:val="0"/>
          <w:numId w:val="30"/>
        </w:numPr>
        <w:spacing w:before="0" w:after="6" w:line="271" w:lineRule="auto"/>
        <w:ind w:right="8" w:hanging="360"/>
        <w:rPr>
          <w:ins w:id="4928" w:author="V2" w:date="2025-04-14T14:19:00Z" w16du:dateUtc="2025-04-14T19:19:00Z"/>
        </w:rPr>
      </w:pPr>
      <w:ins w:id="4929" w:author="V2" w:date="2025-04-14T14:19:00Z" w16du:dateUtc="2025-04-14T19:19:00Z">
        <w:r w:rsidRPr="007F7E2B">
          <w:rPr>
            <w:rFonts w:ascii="Arial" w:eastAsia="Arial" w:hAnsi="Arial" w:cs="Arial"/>
            <w:i/>
          </w:rPr>
          <w:t>Planned</w:t>
        </w:r>
        <w:r w:rsidRPr="007F7E2B">
          <w:t xml:space="preserve">.  The future value of the variable will primarily be the result of planned or projected actions by one or a few parties acting independently of the project proponent.  For instance, farmers in the area have stated that they plan to reduce the cattle grazing intensity, but the project proponent cannot force this to happen. </w:t>
        </w:r>
      </w:ins>
    </w:p>
    <w:p w14:paraId="50920017" w14:textId="77777777" w:rsidR="00851BB5" w:rsidRPr="007F7E2B" w:rsidRDefault="00851BB5" w:rsidP="00964B29">
      <w:pPr>
        <w:numPr>
          <w:ilvl w:val="0"/>
          <w:numId w:val="30"/>
        </w:numPr>
        <w:spacing w:before="0" w:after="6" w:line="271" w:lineRule="auto"/>
        <w:ind w:right="8" w:hanging="360"/>
        <w:rPr>
          <w:ins w:id="4930" w:author="V2" w:date="2025-04-14T14:19:00Z" w16du:dateUtc="2025-04-14T19:19:00Z"/>
        </w:rPr>
      </w:pPr>
      <w:ins w:id="4931" w:author="V2" w:date="2025-04-14T14:19:00Z" w16du:dateUtc="2025-04-14T19:19:00Z">
        <w:r w:rsidRPr="007F7E2B">
          <w:rPr>
            <w:rFonts w:ascii="Arial" w:eastAsia="Arial" w:hAnsi="Arial" w:cs="Arial"/>
            <w:i/>
          </w:rPr>
          <w:t>Systemic</w:t>
        </w:r>
        <w:r w:rsidRPr="007F7E2B">
          <w:t xml:space="preserve">.  The future value of the variable depends primarily on one or more conditions whose future value is not subject to knowable plans, typically because they involve or depend on the actions and influences of unknown actors and/or large scale systems outside of local control.  For instance, cattle grazing intensities in the area may go down if there is a large drop in the price of beef. </w:t>
        </w:r>
      </w:ins>
    </w:p>
    <w:p w14:paraId="0C1A642D" w14:textId="77777777" w:rsidR="00851BB5" w:rsidRPr="007F7E2B" w:rsidRDefault="00851BB5">
      <w:pPr>
        <w:spacing w:after="17" w:line="259" w:lineRule="auto"/>
        <w:rPr>
          <w:ins w:id="4932" w:author="V2" w:date="2025-04-14T14:19:00Z" w16du:dateUtc="2025-04-14T19:19:00Z"/>
        </w:rPr>
      </w:pPr>
      <w:ins w:id="4933" w:author="V2" w:date="2025-04-14T14:19:00Z" w16du:dateUtc="2025-04-14T19:19:00Z">
        <w:r w:rsidRPr="007F7E2B">
          <w:t xml:space="preserve"> </w:t>
        </w:r>
      </w:ins>
    </w:p>
    <w:p w14:paraId="6B81C273" w14:textId="77777777" w:rsidR="00851BB5" w:rsidRPr="007F7E2B" w:rsidRDefault="00851BB5">
      <w:pPr>
        <w:ind w:right="8"/>
        <w:rPr>
          <w:ins w:id="4934" w:author="V2" w:date="2025-04-14T14:19:00Z" w16du:dateUtc="2025-04-14T19:19:00Z"/>
        </w:rPr>
      </w:pPr>
      <w:ins w:id="4935" w:author="V2" w:date="2025-04-14T14:19:00Z" w16du:dateUtc="2025-04-14T19:19:00Z">
        <w:r w:rsidRPr="007F7E2B">
          <w:t xml:space="preserve">These combinations of variable type and category gives rise to four different classes of variables:  </w:t>
        </w:r>
      </w:ins>
    </w:p>
    <w:p w14:paraId="6C0DA724" w14:textId="77777777" w:rsidR="00851BB5" w:rsidRPr="007F7E2B" w:rsidRDefault="00851BB5" w:rsidP="00964B29">
      <w:pPr>
        <w:numPr>
          <w:ilvl w:val="0"/>
          <w:numId w:val="31"/>
        </w:numPr>
        <w:spacing w:before="0" w:after="126" w:line="271" w:lineRule="auto"/>
        <w:ind w:right="8" w:hanging="360"/>
        <w:rPr>
          <w:ins w:id="4936" w:author="V2" w:date="2025-04-14T14:19:00Z" w16du:dateUtc="2025-04-14T19:19:00Z"/>
        </w:rPr>
      </w:pPr>
      <w:ins w:id="4937" w:author="V2" w:date="2025-04-14T14:19:00Z" w16du:dateUtc="2025-04-14T19:19:00Z">
        <w:r w:rsidRPr="007F7E2B">
          <w:t xml:space="preserve">Controlled variable, either location or process specific </w:t>
        </w:r>
      </w:ins>
    </w:p>
    <w:p w14:paraId="62D20989" w14:textId="77777777" w:rsidR="00851BB5" w:rsidRPr="007F7E2B" w:rsidRDefault="00851BB5" w:rsidP="00964B29">
      <w:pPr>
        <w:numPr>
          <w:ilvl w:val="0"/>
          <w:numId w:val="31"/>
        </w:numPr>
        <w:spacing w:before="0" w:after="126" w:line="271" w:lineRule="auto"/>
        <w:ind w:right="8" w:hanging="360"/>
        <w:rPr>
          <w:ins w:id="4938" w:author="V2" w:date="2025-04-14T14:19:00Z" w16du:dateUtc="2025-04-14T19:19:00Z"/>
        </w:rPr>
      </w:pPr>
      <w:ins w:id="4939" w:author="V2" w:date="2025-04-14T14:19:00Z" w16du:dateUtc="2025-04-14T19:19:00Z">
        <w:r w:rsidRPr="007F7E2B">
          <w:t xml:space="preserve">Planned variable, either location or process specific </w:t>
        </w:r>
      </w:ins>
    </w:p>
    <w:p w14:paraId="2EC4B78B" w14:textId="77777777" w:rsidR="00851BB5" w:rsidRPr="007F7E2B" w:rsidRDefault="00851BB5" w:rsidP="00964B29">
      <w:pPr>
        <w:numPr>
          <w:ilvl w:val="0"/>
          <w:numId w:val="31"/>
        </w:numPr>
        <w:spacing w:before="0" w:after="126" w:line="271" w:lineRule="auto"/>
        <w:ind w:right="8" w:hanging="360"/>
        <w:rPr>
          <w:ins w:id="4940" w:author="V2" w:date="2025-04-14T14:19:00Z" w16du:dateUtc="2025-04-14T19:19:00Z"/>
        </w:rPr>
      </w:pPr>
      <w:ins w:id="4941" w:author="V2" w:date="2025-04-14T14:19:00Z" w16du:dateUtc="2025-04-14T19:19:00Z">
        <w:r w:rsidRPr="007F7E2B">
          <w:t xml:space="preserve">Systemic variable, location specific </w:t>
        </w:r>
      </w:ins>
    </w:p>
    <w:p w14:paraId="4BC2231E" w14:textId="77777777" w:rsidR="00851BB5" w:rsidRPr="007F7E2B" w:rsidRDefault="00851BB5" w:rsidP="00964B29">
      <w:pPr>
        <w:numPr>
          <w:ilvl w:val="0"/>
          <w:numId w:val="31"/>
        </w:numPr>
        <w:spacing w:before="0" w:after="247" w:line="271" w:lineRule="auto"/>
        <w:ind w:right="8" w:hanging="360"/>
        <w:rPr>
          <w:ins w:id="4942" w:author="V2" w:date="2025-04-14T14:19:00Z" w16du:dateUtc="2025-04-14T19:19:00Z"/>
        </w:rPr>
      </w:pPr>
      <w:ins w:id="4943" w:author="V2" w:date="2025-04-14T14:19:00Z" w16du:dateUtc="2025-04-14T19:19:00Z">
        <w:r w:rsidRPr="007F7E2B">
          <w:t xml:space="preserve">Systemic variable, process specific </w:t>
        </w:r>
      </w:ins>
    </w:p>
    <w:p w14:paraId="71CA04A5" w14:textId="77777777" w:rsidR="00851BB5" w:rsidRPr="007F7E2B" w:rsidRDefault="00851BB5">
      <w:pPr>
        <w:spacing w:after="7"/>
        <w:ind w:right="8"/>
        <w:rPr>
          <w:ins w:id="4944" w:author="V2" w:date="2025-04-14T14:19:00Z" w16du:dateUtc="2025-04-14T19:19:00Z"/>
        </w:rPr>
      </w:pPr>
      <w:ins w:id="4945" w:author="V2" w:date="2025-04-14T14:19:00Z" w16du:dateUtc="2025-04-14T19:19:00Z">
        <w:r w:rsidRPr="007F7E2B">
          <w:t xml:space="preserve">In all cases, Steps 1 through 5 must be used to determine the class of variable being projected.  Classes will then require different sequences of steps to project the future conditions of the variable, as follows: </w:t>
        </w:r>
      </w:ins>
    </w:p>
    <w:p w14:paraId="6E212A78" w14:textId="77777777" w:rsidR="00851BB5" w:rsidRPr="007F7E2B" w:rsidRDefault="00851BB5" w:rsidP="00964B29">
      <w:pPr>
        <w:numPr>
          <w:ilvl w:val="0"/>
          <w:numId w:val="32"/>
        </w:numPr>
        <w:spacing w:before="0" w:after="19" w:line="271" w:lineRule="auto"/>
        <w:ind w:right="8" w:hanging="360"/>
        <w:rPr>
          <w:ins w:id="4946" w:author="V2" w:date="2025-04-14T14:19:00Z" w16du:dateUtc="2025-04-14T19:19:00Z"/>
        </w:rPr>
      </w:pPr>
      <w:ins w:id="4947" w:author="V2" w:date="2025-04-14T14:19:00Z" w16du:dateUtc="2025-04-14T19:19:00Z">
        <w:r w:rsidRPr="007F7E2B">
          <w:t xml:space="preserve">Controlled variable, either location or process specific </w:t>
        </w:r>
      </w:ins>
    </w:p>
    <w:p w14:paraId="0967399B" w14:textId="77777777" w:rsidR="00851BB5" w:rsidRPr="007F7E2B" w:rsidRDefault="00851BB5" w:rsidP="00964B29">
      <w:pPr>
        <w:numPr>
          <w:ilvl w:val="1"/>
          <w:numId w:val="32"/>
        </w:numPr>
        <w:spacing w:before="0" w:line="271" w:lineRule="auto"/>
        <w:ind w:right="8" w:hanging="360"/>
        <w:rPr>
          <w:ins w:id="4948" w:author="V2" w:date="2025-04-14T14:19:00Z" w16du:dateUtc="2025-04-14T19:19:00Z"/>
        </w:rPr>
      </w:pPr>
      <w:ins w:id="4949" w:author="V2" w:date="2025-04-14T14:19:00Z" w16du:dateUtc="2025-04-14T19:19:00Z">
        <w:r w:rsidRPr="007F7E2B">
          <w:t xml:space="preserve">Step 10 to determine the limits to the possible values of the variable </w:t>
        </w:r>
      </w:ins>
    </w:p>
    <w:p w14:paraId="58199419" w14:textId="77777777" w:rsidR="00851BB5" w:rsidRPr="007F7E2B" w:rsidRDefault="00851BB5" w:rsidP="00964B29">
      <w:pPr>
        <w:numPr>
          <w:ilvl w:val="1"/>
          <w:numId w:val="32"/>
        </w:numPr>
        <w:spacing w:before="0" w:line="271" w:lineRule="auto"/>
        <w:ind w:right="8" w:hanging="360"/>
        <w:rPr>
          <w:ins w:id="4950" w:author="V2" w:date="2025-04-14T14:19:00Z" w16du:dateUtc="2025-04-14T19:19:00Z"/>
        </w:rPr>
      </w:pPr>
      <w:ins w:id="4951" w:author="V2" w:date="2025-04-14T14:19:00Z" w16du:dateUtc="2025-04-14T19:19:00Z">
        <w:r w:rsidRPr="007F7E2B">
          <w:t xml:space="preserve">Step 11 to verify the planned actions of the project proponent </w:t>
        </w:r>
      </w:ins>
    </w:p>
    <w:p w14:paraId="68536409" w14:textId="77777777" w:rsidR="00851BB5" w:rsidRPr="007F7E2B" w:rsidRDefault="00851BB5" w:rsidP="00964B29">
      <w:pPr>
        <w:numPr>
          <w:ilvl w:val="0"/>
          <w:numId w:val="32"/>
        </w:numPr>
        <w:spacing w:before="0" w:after="19" w:line="271" w:lineRule="auto"/>
        <w:ind w:right="8" w:hanging="360"/>
        <w:rPr>
          <w:ins w:id="4952" w:author="V2" w:date="2025-04-14T14:19:00Z" w16du:dateUtc="2025-04-14T19:19:00Z"/>
        </w:rPr>
      </w:pPr>
      <w:ins w:id="4953" w:author="V2" w:date="2025-04-14T14:19:00Z" w16du:dateUtc="2025-04-14T19:19:00Z">
        <w:r w:rsidRPr="007F7E2B">
          <w:lastRenderedPageBreak/>
          <w:t xml:space="preserve">Planned variable, either location or process specific   </w:t>
        </w:r>
      </w:ins>
    </w:p>
    <w:p w14:paraId="6231AF1E" w14:textId="77777777" w:rsidR="00851BB5" w:rsidRPr="007F7E2B" w:rsidRDefault="00851BB5" w:rsidP="00964B29">
      <w:pPr>
        <w:numPr>
          <w:ilvl w:val="1"/>
          <w:numId w:val="32"/>
        </w:numPr>
        <w:spacing w:before="0" w:line="271" w:lineRule="auto"/>
        <w:ind w:right="8" w:hanging="360"/>
        <w:rPr>
          <w:ins w:id="4954" w:author="V2" w:date="2025-04-14T14:19:00Z" w16du:dateUtc="2025-04-14T19:19:00Z"/>
        </w:rPr>
      </w:pPr>
      <w:ins w:id="4955" w:author="V2" w:date="2025-04-14T14:19:00Z" w16du:dateUtc="2025-04-14T19:19:00Z">
        <w:r w:rsidRPr="007F7E2B">
          <w:t xml:space="preserve">Step 10 to determine the limits to the possible values of the variable </w:t>
        </w:r>
      </w:ins>
    </w:p>
    <w:p w14:paraId="271809C9" w14:textId="77777777" w:rsidR="00851BB5" w:rsidRPr="007F7E2B" w:rsidRDefault="00851BB5" w:rsidP="00964B29">
      <w:pPr>
        <w:numPr>
          <w:ilvl w:val="1"/>
          <w:numId w:val="32"/>
        </w:numPr>
        <w:spacing w:before="0" w:line="271" w:lineRule="auto"/>
        <w:ind w:right="8" w:hanging="360"/>
        <w:rPr>
          <w:ins w:id="4956" w:author="V2" w:date="2025-04-14T14:19:00Z" w16du:dateUtc="2025-04-14T19:19:00Z"/>
        </w:rPr>
      </w:pPr>
      <w:ins w:id="4957" w:author="V2" w:date="2025-04-14T14:19:00Z" w16du:dateUtc="2025-04-14T19:19:00Z">
        <w:r w:rsidRPr="007F7E2B">
          <w:t xml:space="preserve">Step 12 to verify the planned actions of the agents impacting the value of the variable </w:t>
        </w:r>
      </w:ins>
    </w:p>
    <w:p w14:paraId="603C2F78" w14:textId="77777777" w:rsidR="00851BB5" w:rsidRPr="007F7E2B" w:rsidRDefault="00851BB5" w:rsidP="00964B29">
      <w:pPr>
        <w:numPr>
          <w:ilvl w:val="0"/>
          <w:numId w:val="32"/>
        </w:numPr>
        <w:spacing w:before="0" w:after="22" w:line="271" w:lineRule="auto"/>
        <w:ind w:right="8" w:hanging="360"/>
        <w:rPr>
          <w:ins w:id="4958" w:author="V2" w:date="2025-04-14T14:19:00Z" w16du:dateUtc="2025-04-14T19:19:00Z"/>
        </w:rPr>
      </w:pPr>
      <w:ins w:id="4959" w:author="V2" w:date="2025-04-14T14:19:00Z" w16du:dateUtc="2025-04-14T19:19:00Z">
        <w:r w:rsidRPr="007F7E2B">
          <w:t xml:space="preserve">Systemic variable, location specific </w:t>
        </w:r>
      </w:ins>
    </w:p>
    <w:p w14:paraId="7FF60B6C" w14:textId="77777777" w:rsidR="00851BB5" w:rsidRPr="007F7E2B" w:rsidRDefault="00851BB5" w:rsidP="00964B29">
      <w:pPr>
        <w:numPr>
          <w:ilvl w:val="1"/>
          <w:numId w:val="32"/>
        </w:numPr>
        <w:spacing w:before="0" w:line="271" w:lineRule="auto"/>
        <w:ind w:right="8" w:hanging="360"/>
        <w:rPr>
          <w:ins w:id="4960" w:author="V2" w:date="2025-04-14T14:19:00Z" w16du:dateUtc="2025-04-14T19:19:00Z"/>
        </w:rPr>
      </w:pPr>
      <w:ins w:id="4961" w:author="V2" w:date="2025-04-14T14:19:00Z" w16du:dateUtc="2025-04-14T19:19:00Z">
        <w:r w:rsidRPr="007F7E2B">
          <w:t xml:space="preserve">Step 7 to determine the historic trends in the value of the variable </w:t>
        </w:r>
      </w:ins>
    </w:p>
    <w:p w14:paraId="1D211F9A" w14:textId="77777777" w:rsidR="00851BB5" w:rsidRPr="007F7E2B" w:rsidRDefault="00851BB5" w:rsidP="00964B29">
      <w:pPr>
        <w:numPr>
          <w:ilvl w:val="1"/>
          <w:numId w:val="32"/>
        </w:numPr>
        <w:spacing w:before="0" w:line="271" w:lineRule="auto"/>
        <w:ind w:right="8" w:hanging="360"/>
        <w:rPr>
          <w:ins w:id="4962" w:author="V2" w:date="2025-04-14T14:19:00Z" w16du:dateUtc="2025-04-14T19:19:00Z"/>
        </w:rPr>
      </w:pPr>
      <w:ins w:id="4963" w:author="V2" w:date="2025-04-14T14:19:00Z" w16du:dateUtc="2025-04-14T19:19:00Z">
        <w:r w:rsidRPr="007F7E2B">
          <w:t xml:space="preserve">Step 8 to determine the agents, causes and drivers impacting the value of the variable </w:t>
        </w:r>
      </w:ins>
    </w:p>
    <w:p w14:paraId="1AC62A0B" w14:textId="77777777" w:rsidR="00851BB5" w:rsidRPr="007F7E2B" w:rsidRDefault="00851BB5" w:rsidP="00964B29">
      <w:pPr>
        <w:numPr>
          <w:ilvl w:val="1"/>
          <w:numId w:val="32"/>
        </w:numPr>
        <w:spacing w:before="0" w:after="126" w:line="271" w:lineRule="auto"/>
        <w:ind w:right="8" w:hanging="360"/>
        <w:rPr>
          <w:ins w:id="4964" w:author="V2" w:date="2025-04-14T14:19:00Z" w16du:dateUtc="2025-04-14T19:19:00Z"/>
        </w:rPr>
      </w:pPr>
      <w:ins w:id="4965" w:author="V2" w:date="2025-04-14T14:19:00Z" w16du:dateUtc="2025-04-14T19:19:00Z">
        <w:r w:rsidRPr="007F7E2B">
          <w:t xml:space="preserve">Step 9 to re-examine the category of the variable. It is possible that during this step variables will be found to be controlled or planned, even though they were initially assessed as </w:t>
        </w:r>
      </w:ins>
    </w:p>
    <w:p w14:paraId="3F47AC55" w14:textId="77777777" w:rsidR="00851BB5" w:rsidRPr="007F7E2B" w:rsidRDefault="00851BB5">
      <w:pPr>
        <w:spacing w:after="17"/>
        <w:ind w:left="1083" w:right="8"/>
        <w:rPr>
          <w:ins w:id="4966" w:author="V2" w:date="2025-04-14T14:19:00Z" w16du:dateUtc="2025-04-14T19:19:00Z"/>
        </w:rPr>
      </w:pPr>
      <w:ins w:id="4967" w:author="V2" w:date="2025-04-14T14:19:00Z" w16du:dateUtc="2025-04-14T19:19:00Z">
        <w:r w:rsidRPr="007F7E2B">
          <w:t xml:space="preserve">systemic.  In that case, follow the sequence of steps for either controlled or planned variables. Step 10, to determine the limits to the possible values of the variable </w:t>
        </w:r>
      </w:ins>
    </w:p>
    <w:p w14:paraId="3BAB0588" w14:textId="77777777" w:rsidR="00851BB5" w:rsidRPr="007F7E2B" w:rsidRDefault="00851BB5" w:rsidP="00964B29">
      <w:pPr>
        <w:numPr>
          <w:ilvl w:val="1"/>
          <w:numId w:val="32"/>
        </w:numPr>
        <w:spacing w:before="0" w:line="271" w:lineRule="auto"/>
        <w:ind w:right="8" w:hanging="360"/>
        <w:rPr>
          <w:ins w:id="4968" w:author="V2" w:date="2025-04-14T14:19:00Z" w16du:dateUtc="2025-04-14T19:19:00Z"/>
        </w:rPr>
      </w:pPr>
      <w:ins w:id="4969" w:author="V2" w:date="2025-04-14T14:19:00Z" w16du:dateUtc="2025-04-14T19:19:00Z">
        <w:r w:rsidRPr="007F7E2B">
          <w:t xml:space="preserve">Step 14 to project the future values of the variable </w:t>
        </w:r>
      </w:ins>
    </w:p>
    <w:p w14:paraId="2B000547" w14:textId="77777777" w:rsidR="00851BB5" w:rsidRPr="007F7E2B" w:rsidRDefault="00851BB5" w:rsidP="00964B29">
      <w:pPr>
        <w:numPr>
          <w:ilvl w:val="0"/>
          <w:numId w:val="32"/>
        </w:numPr>
        <w:spacing w:before="0" w:after="19" w:line="271" w:lineRule="auto"/>
        <w:ind w:right="8" w:hanging="360"/>
        <w:rPr>
          <w:ins w:id="4970" w:author="V2" w:date="2025-04-14T14:19:00Z" w16du:dateUtc="2025-04-14T19:19:00Z"/>
        </w:rPr>
      </w:pPr>
      <w:ins w:id="4971" w:author="V2" w:date="2025-04-14T14:19:00Z" w16du:dateUtc="2025-04-14T19:19:00Z">
        <w:r w:rsidRPr="007F7E2B">
          <w:t xml:space="preserve">Systemic variable, process specific </w:t>
        </w:r>
      </w:ins>
    </w:p>
    <w:p w14:paraId="3AD74A96" w14:textId="77777777" w:rsidR="00851BB5" w:rsidRPr="007F7E2B" w:rsidRDefault="00851BB5" w:rsidP="00964B29">
      <w:pPr>
        <w:numPr>
          <w:ilvl w:val="1"/>
          <w:numId w:val="32"/>
        </w:numPr>
        <w:spacing w:before="0" w:line="271" w:lineRule="auto"/>
        <w:ind w:right="8" w:hanging="360"/>
        <w:rPr>
          <w:ins w:id="4972" w:author="V2" w:date="2025-04-14T14:19:00Z" w16du:dateUtc="2025-04-14T19:19:00Z"/>
        </w:rPr>
      </w:pPr>
      <w:ins w:id="4973" w:author="V2" w:date="2025-04-14T14:19:00Z" w16du:dateUtc="2025-04-14T19:19:00Z">
        <w:r w:rsidRPr="007F7E2B">
          <w:t xml:space="preserve">Step 6 to determine the historic trends in the value of the variable </w:t>
        </w:r>
      </w:ins>
    </w:p>
    <w:p w14:paraId="70553581" w14:textId="77777777" w:rsidR="00851BB5" w:rsidRPr="007F7E2B" w:rsidRDefault="00851BB5" w:rsidP="00964B29">
      <w:pPr>
        <w:numPr>
          <w:ilvl w:val="1"/>
          <w:numId w:val="32"/>
        </w:numPr>
        <w:spacing w:before="0" w:line="271" w:lineRule="auto"/>
        <w:ind w:right="8" w:hanging="360"/>
        <w:rPr>
          <w:ins w:id="4974" w:author="V2" w:date="2025-04-14T14:19:00Z" w16du:dateUtc="2025-04-14T19:19:00Z"/>
        </w:rPr>
      </w:pPr>
      <w:ins w:id="4975" w:author="V2" w:date="2025-04-14T14:19:00Z" w16du:dateUtc="2025-04-14T19:19:00Z">
        <w:r w:rsidRPr="007F7E2B">
          <w:t xml:space="preserve">Step 8 to determine the agents, causes and drivers impacting the value of the variable </w:t>
        </w:r>
      </w:ins>
    </w:p>
    <w:p w14:paraId="0FF28DFA" w14:textId="77777777" w:rsidR="00851BB5" w:rsidRPr="007F7E2B" w:rsidRDefault="00851BB5" w:rsidP="00964B29">
      <w:pPr>
        <w:numPr>
          <w:ilvl w:val="1"/>
          <w:numId w:val="32"/>
        </w:numPr>
        <w:spacing w:before="0" w:after="17" w:line="271" w:lineRule="auto"/>
        <w:ind w:right="8" w:hanging="360"/>
        <w:rPr>
          <w:ins w:id="4976" w:author="V2" w:date="2025-04-14T14:19:00Z" w16du:dateUtc="2025-04-14T19:19:00Z"/>
        </w:rPr>
      </w:pPr>
      <w:ins w:id="4977" w:author="V2" w:date="2025-04-14T14:19:00Z" w16du:dateUtc="2025-04-14T19:19:00Z">
        <w:r w:rsidRPr="007F7E2B">
          <w:t xml:space="preserve">Step 9 to re-examine the category of the variable. It is possible that during this step variables will be found to be controlled or planned, even though they were initially assessed as systemic. In that case, follow the sequence of steps for either controlled or planned variables </w:t>
        </w:r>
      </w:ins>
    </w:p>
    <w:p w14:paraId="673D69E3" w14:textId="77777777" w:rsidR="00851BB5" w:rsidRPr="007F7E2B" w:rsidRDefault="00851BB5" w:rsidP="00964B29">
      <w:pPr>
        <w:numPr>
          <w:ilvl w:val="1"/>
          <w:numId w:val="32"/>
        </w:numPr>
        <w:spacing w:before="0" w:line="271" w:lineRule="auto"/>
        <w:ind w:right="8" w:hanging="360"/>
        <w:rPr>
          <w:ins w:id="4978" w:author="V2" w:date="2025-04-14T14:19:00Z" w16du:dateUtc="2025-04-14T19:19:00Z"/>
        </w:rPr>
      </w:pPr>
      <w:ins w:id="4979" w:author="V2" w:date="2025-04-14T14:19:00Z" w16du:dateUtc="2025-04-14T19:19:00Z">
        <w:r w:rsidRPr="007F7E2B">
          <w:t xml:space="preserve">Step 10 to determine the limits to the possible values of the variable </w:t>
        </w:r>
      </w:ins>
    </w:p>
    <w:p w14:paraId="3A1420E7" w14:textId="77777777" w:rsidR="00851BB5" w:rsidRPr="007F7E2B" w:rsidRDefault="00851BB5" w:rsidP="00964B29">
      <w:pPr>
        <w:numPr>
          <w:ilvl w:val="1"/>
          <w:numId w:val="32"/>
        </w:numPr>
        <w:spacing w:before="0" w:line="271" w:lineRule="auto"/>
        <w:ind w:right="8" w:hanging="360"/>
        <w:rPr>
          <w:ins w:id="4980" w:author="V2" w:date="2025-04-14T14:19:00Z" w16du:dateUtc="2025-04-14T19:19:00Z"/>
        </w:rPr>
      </w:pPr>
      <w:ins w:id="4981" w:author="V2" w:date="2025-04-14T14:19:00Z" w16du:dateUtc="2025-04-14T19:19:00Z">
        <w:r w:rsidRPr="007F7E2B">
          <w:t xml:space="preserve">Step 13 to project the future values of the variable </w:t>
        </w:r>
      </w:ins>
    </w:p>
    <w:p w14:paraId="313F05ED" w14:textId="77777777" w:rsidR="00851BB5" w:rsidRPr="007F7E2B" w:rsidRDefault="00851BB5">
      <w:pPr>
        <w:ind w:right="8"/>
        <w:rPr>
          <w:ins w:id="4982" w:author="V2" w:date="2025-04-14T14:19:00Z" w16du:dateUtc="2025-04-14T19:19:00Z"/>
        </w:rPr>
      </w:pPr>
      <w:ins w:id="4983" w:author="V2" w:date="2025-04-14T14:19:00Z" w16du:dateUtc="2025-04-14T19:19:00Z">
        <w:r w:rsidRPr="007F7E2B">
          <w:t xml:space="preserve">The sequences of steps required are shown graphically in Figure 1 below:  </w:t>
        </w:r>
        <w:r w:rsidRPr="007F7E2B">
          <w:br w:type="page"/>
        </w:r>
      </w:ins>
    </w:p>
    <w:p w14:paraId="59D31DED" w14:textId="77777777" w:rsidR="00851BB5" w:rsidRPr="007F7E2B" w:rsidRDefault="00851BB5">
      <w:pPr>
        <w:spacing w:line="259" w:lineRule="auto"/>
        <w:ind w:left="-7"/>
        <w:rPr>
          <w:ins w:id="4984" w:author="V2" w:date="2025-04-14T14:19:00Z" w16du:dateUtc="2025-04-14T19:19:00Z"/>
        </w:rPr>
      </w:pPr>
      <w:ins w:id="4985" w:author="V2" w:date="2025-04-14T14:19:00Z" w16du:dateUtc="2025-04-14T19:19:00Z">
        <w:r w:rsidRPr="007F7E2B">
          <w:rPr>
            <w:noProof/>
          </w:rPr>
          <w:lastRenderedPageBreak/>
          <w:drawing>
            <wp:inline distT="0" distB="0" distL="0" distR="0" wp14:anchorId="063A3D30" wp14:editId="034A18DB">
              <wp:extent cx="5870449" cy="8196073"/>
              <wp:effectExtent l="0" t="0" r="0" b="0"/>
              <wp:docPr id="47433" name="Picture 47433"/>
              <wp:cNvGraphicFramePr/>
              <a:graphic xmlns:a="http://schemas.openxmlformats.org/drawingml/2006/main">
                <a:graphicData uri="http://schemas.openxmlformats.org/drawingml/2006/picture">
                  <pic:pic xmlns:pic="http://schemas.openxmlformats.org/drawingml/2006/picture">
                    <pic:nvPicPr>
                      <pic:cNvPr id="47433" name="Picture 47433"/>
                      <pic:cNvPicPr/>
                    </pic:nvPicPr>
                    <pic:blipFill>
                      <a:blip r:embed="rId77"/>
                      <a:stretch>
                        <a:fillRect/>
                      </a:stretch>
                    </pic:blipFill>
                    <pic:spPr>
                      <a:xfrm>
                        <a:off x="0" y="0"/>
                        <a:ext cx="5870449" cy="8196073"/>
                      </a:xfrm>
                      <a:prstGeom prst="rect">
                        <a:avLst/>
                      </a:prstGeom>
                    </pic:spPr>
                  </pic:pic>
                </a:graphicData>
              </a:graphic>
            </wp:inline>
          </w:drawing>
        </w:r>
      </w:ins>
    </w:p>
    <w:p w14:paraId="132FFC38" w14:textId="77777777" w:rsidR="00851BB5" w:rsidRPr="007F7E2B" w:rsidRDefault="00851BB5">
      <w:pPr>
        <w:pStyle w:val="Heading3"/>
        <w:spacing w:after="271"/>
        <w:rPr>
          <w:ins w:id="4986" w:author="V2" w:date="2025-04-14T14:19:00Z" w16du:dateUtc="2025-04-14T19:19:00Z"/>
        </w:rPr>
      </w:pPr>
      <w:bookmarkStart w:id="4987" w:name="_Toc174615983"/>
      <w:bookmarkStart w:id="4988" w:name="_Toc174616399"/>
      <w:bookmarkStart w:id="4989" w:name="_Toc180594124"/>
      <w:bookmarkStart w:id="4990" w:name="_Toc180594531"/>
      <w:ins w:id="4991" w:author="V2" w:date="2025-04-14T14:19:00Z" w16du:dateUtc="2025-04-14T19:19:00Z">
        <w:r w:rsidRPr="007F7E2B">
          <w:lastRenderedPageBreak/>
          <w:t xml:space="preserve">Step 1: Define the geographic area(s) within which the variable </w:t>
        </w:r>
        <w:r w:rsidRPr="007F7E2B">
          <w:rPr>
            <w:rFonts w:ascii="Arial" w:eastAsia="Arial" w:hAnsi="Arial" w:cs="Arial"/>
            <w:i/>
          </w:rPr>
          <w:t>X</w:t>
        </w:r>
        <w:r w:rsidRPr="007F7E2B">
          <w:t xml:space="preserve"> is to be projected</w:t>
        </w:r>
        <w:bookmarkEnd w:id="4987"/>
        <w:bookmarkEnd w:id="4988"/>
        <w:bookmarkEnd w:id="4989"/>
        <w:bookmarkEnd w:id="4990"/>
        <w:r w:rsidRPr="007F7E2B">
          <w:t xml:space="preserve"> </w:t>
        </w:r>
      </w:ins>
    </w:p>
    <w:p w14:paraId="32EBB222" w14:textId="77777777" w:rsidR="00851BB5" w:rsidRPr="007F7E2B" w:rsidRDefault="00851BB5">
      <w:pPr>
        <w:spacing w:after="7"/>
        <w:ind w:right="8"/>
        <w:rPr>
          <w:ins w:id="4992" w:author="V2" w:date="2025-04-14T14:19:00Z" w16du:dateUtc="2025-04-14T19:19:00Z"/>
        </w:rPr>
      </w:pPr>
      <w:ins w:id="4993" w:author="V2" w:date="2025-04-14T14:19:00Z" w16du:dateUtc="2025-04-14T19:19:00Z">
        <w:r w:rsidRPr="007F7E2B">
          <w:rPr>
            <w:rFonts w:ascii="Arial" w:eastAsia="Arial" w:hAnsi="Arial" w:cs="Arial"/>
            <w:b/>
          </w:rPr>
          <w:t>Goal</w:t>
        </w:r>
        <w:r w:rsidRPr="007F7E2B">
          <w:t xml:space="preserve">: Determine the geographic area(s) within which or for which changes in the variable </w:t>
        </w:r>
        <w:r w:rsidRPr="007F7E2B">
          <w:rPr>
            <w:rFonts w:ascii="Arial" w:eastAsia="Arial" w:hAnsi="Arial" w:cs="Arial"/>
            <w:i/>
          </w:rPr>
          <w:t>X</w:t>
        </w:r>
        <w:r w:rsidRPr="007F7E2B">
          <w:t xml:space="preserve"> are to be determined, and map these areas to the standards required for mapping of the project area </w:t>
        </w:r>
      </w:ins>
    </w:p>
    <w:p w14:paraId="171D8843" w14:textId="77777777" w:rsidR="00851BB5" w:rsidRPr="007F7E2B" w:rsidRDefault="00851BB5">
      <w:pPr>
        <w:spacing w:after="17" w:line="259" w:lineRule="auto"/>
        <w:ind w:left="720"/>
        <w:rPr>
          <w:ins w:id="4994" w:author="V2" w:date="2025-04-14T14:19:00Z" w16du:dateUtc="2025-04-14T19:19:00Z"/>
        </w:rPr>
      </w:pPr>
      <w:ins w:id="4995" w:author="V2" w:date="2025-04-14T14:19:00Z" w16du:dateUtc="2025-04-14T19:19:00Z">
        <w:r w:rsidRPr="007F7E2B">
          <w:t xml:space="preserve"> </w:t>
        </w:r>
      </w:ins>
    </w:p>
    <w:p w14:paraId="630137DF" w14:textId="124DD8B1" w:rsidR="00851BB5" w:rsidRPr="007F7E2B" w:rsidRDefault="00851BB5">
      <w:pPr>
        <w:spacing w:after="7"/>
        <w:ind w:right="8"/>
        <w:rPr>
          <w:ins w:id="4996" w:author="V2" w:date="2025-04-14T14:19:00Z" w16du:dateUtc="2025-04-14T19:19:00Z"/>
        </w:rPr>
      </w:pPr>
      <w:ins w:id="4997" w:author="V2" w:date="2025-04-14T14:19:00Z" w16du:dateUtc="2025-04-14T19:19:00Z">
        <w:r w:rsidRPr="007F7E2B">
          <w:rPr>
            <w:rFonts w:ascii="Arial" w:eastAsia="Arial" w:hAnsi="Arial" w:cs="Arial"/>
            <w:b/>
          </w:rPr>
          <w:t>Methods and guidance</w:t>
        </w:r>
        <w:r w:rsidRPr="007F7E2B">
          <w:t xml:space="preserve">: Identify the area within which the variable will be projected.  This may be a stratum, the project area, or the project area plus a reference region.  Projection may also be required within a leakage zone if the leakage zone method is being used to determine leakage (Step 3 of module  </w:t>
        </w:r>
        <w:r w:rsidR="00111949" w:rsidRPr="007F7E2B">
          <w:rPr>
            <w:rFonts w:ascii="Arial" w:eastAsia="Arial" w:hAnsi="Arial" w:cs="Arial"/>
            <w:i/>
          </w:rPr>
          <w:t>TRS-14</w:t>
        </w:r>
        <w:r w:rsidRPr="007F7E2B">
          <w:rPr>
            <w:rFonts w:ascii="Arial" w:eastAsia="Arial" w:hAnsi="Arial" w:cs="Arial"/>
            <w:i/>
          </w:rPr>
          <w:t xml:space="preserve"> Estimation of Emissions from Activity Shifting Leakage</w:t>
        </w:r>
        <w:r w:rsidRPr="007F7E2B">
          <w:t xml:space="preserve">).  </w:t>
        </w:r>
      </w:ins>
    </w:p>
    <w:p w14:paraId="40C9556E" w14:textId="77777777" w:rsidR="00851BB5" w:rsidRPr="007F7E2B" w:rsidRDefault="00851BB5">
      <w:pPr>
        <w:spacing w:after="19" w:line="259" w:lineRule="auto"/>
        <w:rPr>
          <w:ins w:id="4998" w:author="V2" w:date="2025-04-14T14:19:00Z" w16du:dateUtc="2025-04-14T19:19:00Z"/>
        </w:rPr>
      </w:pPr>
      <w:ins w:id="4999" w:author="V2" w:date="2025-04-14T14:19:00Z" w16du:dateUtc="2025-04-14T19:19:00Z">
        <w:r w:rsidRPr="007F7E2B">
          <w:t xml:space="preserve"> </w:t>
        </w:r>
      </w:ins>
    </w:p>
    <w:p w14:paraId="06DF3AA0" w14:textId="77777777" w:rsidR="00851BB5" w:rsidRPr="007F7E2B" w:rsidRDefault="00851BB5">
      <w:pPr>
        <w:spacing w:after="5"/>
        <w:ind w:right="8"/>
        <w:rPr>
          <w:ins w:id="5000" w:author="V2" w:date="2025-04-14T14:19:00Z" w16du:dateUtc="2025-04-14T19:19:00Z"/>
        </w:rPr>
      </w:pPr>
      <w:ins w:id="5001" w:author="V2" w:date="2025-04-14T14:19:00Z" w16du:dateUtc="2025-04-14T19:19:00Z">
        <w:r w:rsidRPr="007F7E2B">
          <w:t>In some cases, the projection of location specific variables may not occur over the whole project area, but on a stratum by stratum basis.  Where this is the case, the defined areas will be the strata, and each stratum will be analyzed and projected separately.  However, much of the work in projecting future conditions will be the same for all of the strata, and the analyses may be conducted in parallel, noting the differences between the strata.</w:t>
        </w:r>
        <w:r w:rsidRPr="007F7E2B">
          <w:rPr>
            <w:rFonts w:ascii="Arial" w:eastAsia="Arial" w:hAnsi="Arial" w:cs="Arial"/>
            <w:b/>
          </w:rPr>
          <w:t xml:space="preserve"> </w:t>
        </w:r>
      </w:ins>
    </w:p>
    <w:p w14:paraId="3CD8C18D" w14:textId="77777777" w:rsidR="00851BB5" w:rsidRPr="007F7E2B" w:rsidRDefault="00851BB5">
      <w:pPr>
        <w:spacing w:after="14" w:line="259" w:lineRule="auto"/>
        <w:ind w:left="720"/>
        <w:rPr>
          <w:ins w:id="5002" w:author="V2" w:date="2025-04-14T14:19:00Z" w16du:dateUtc="2025-04-14T19:19:00Z"/>
        </w:rPr>
      </w:pPr>
      <w:ins w:id="5003" w:author="V2" w:date="2025-04-14T14:19:00Z" w16du:dateUtc="2025-04-14T19:19:00Z">
        <w:r w:rsidRPr="007F7E2B">
          <w:rPr>
            <w:rFonts w:ascii="Arial" w:eastAsia="Arial" w:hAnsi="Arial" w:cs="Arial"/>
            <w:b/>
          </w:rPr>
          <w:t xml:space="preserve"> </w:t>
        </w:r>
      </w:ins>
    </w:p>
    <w:p w14:paraId="62860541" w14:textId="77777777" w:rsidR="00851BB5" w:rsidRPr="007F7E2B" w:rsidRDefault="00851BB5">
      <w:pPr>
        <w:pStyle w:val="Heading3"/>
        <w:spacing w:after="271"/>
        <w:rPr>
          <w:ins w:id="5004" w:author="V2" w:date="2025-04-14T14:19:00Z" w16du:dateUtc="2025-04-14T19:19:00Z"/>
        </w:rPr>
      </w:pPr>
      <w:bookmarkStart w:id="5005" w:name="_Toc174615984"/>
      <w:bookmarkStart w:id="5006" w:name="_Toc174616400"/>
      <w:bookmarkStart w:id="5007" w:name="_Toc180594125"/>
      <w:bookmarkStart w:id="5008" w:name="_Toc180594532"/>
      <w:ins w:id="5009" w:author="V2" w:date="2025-04-14T14:19:00Z" w16du:dateUtc="2025-04-14T19:19:00Z">
        <w:r w:rsidRPr="007F7E2B">
          <w:t xml:space="preserve">Step 2:  Identify the scenario under which the variable </w:t>
        </w:r>
        <w:r w:rsidRPr="007F7E2B">
          <w:rPr>
            <w:rFonts w:ascii="Arial" w:eastAsia="Arial" w:hAnsi="Arial" w:cs="Arial"/>
            <w:i/>
          </w:rPr>
          <w:t>X</w:t>
        </w:r>
        <w:r w:rsidRPr="007F7E2B">
          <w:t xml:space="preserve"> is to be projected</w:t>
        </w:r>
        <w:bookmarkEnd w:id="5005"/>
        <w:bookmarkEnd w:id="5006"/>
        <w:bookmarkEnd w:id="5007"/>
        <w:bookmarkEnd w:id="5008"/>
        <w:r w:rsidRPr="007F7E2B">
          <w:t xml:space="preserve"> </w:t>
        </w:r>
      </w:ins>
    </w:p>
    <w:p w14:paraId="4A846FF2" w14:textId="77777777" w:rsidR="00851BB5" w:rsidRPr="007F7E2B" w:rsidRDefault="00851BB5">
      <w:pPr>
        <w:spacing w:after="7"/>
        <w:ind w:right="8"/>
        <w:rPr>
          <w:ins w:id="5010" w:author="V2" w:date="2025-04-14T14:19:00Z" w16du:dateUtc="2025-04-14T19:19:00Z"/>
        </w:rPr>
      </w:pPr>
      <w:ins w:id="5011" w:author="V2" w:date="2025-04-14T14:19:00Z" w16du:dateUtc="2025-04-14T19:19:00Z">
        <w:r w:rsidRPr="007F7E2B">
          <w:rPr>
            <w:rFonts w:ascii="Arial" w:eastAsia="Arial" w:hAnsi="Arial" w:cs="Arial"/>
            <w:b/>
          </w:rPr>
          <w:t>Goal</w:t>
        </w:r>
        <w:r w:rsidRPr="007F7E2B">
          <w:t>: Determine whether the variable is to be projected under the baseline scenario or the project scenario, or both, and document the results</w:t>
        </w:r>
        <w:r w:rsidRPr="007F7E2B">
          <w:rPr>
            <w:rFonts w:ascii="Arial" w:eastAsia="Arial" w:hAnsi="Arial" w:cs="Arial"/>
            <w:b/>
          </w:rPr>
          <w:t xml:space="preserve"> </w:t>
        </w:r>
      </w:ins>
    </w:p>
    <w:p w14:paraId="55C76EE1" w14:textId="77777777" w:rsidR="00851BB5" w:rsidRPr="007F7E2B" w:rsidRDefault="00851BB5">
      <w:pPr>
        <w:spacing w:after="14" w:line="259" w:lineRule="auto"/>
        <w:rPr>
          <w:ins w:id="5012" w:author="V2" w:date="2025-04-14T14:19:00Z" w16du:dateUtc="2025-04-14T19:19:00Z"/>
        </w:rPr>
      </w:pPr>
      <w:ins w:id="5013" w:author="V2" w:date="2025-04-14T14:19:00Z" w16du:dateUtc="2025-04-14T19:19:00Z">
        <w:r w:rsidRPr="007F7E2B">
          <w:rPr>
            <w:rFonts w:ascii="Arial" w:eastAsia="Arial" w:hAnsi="Arial" w:cs="Arial"/>
            <w:b/>
          </w:rPr>
          <w:t xml:space="preserve"> </w:t>
        </w:r>
      </w:ins>
    </w:p>
    <w:p w14:paraId="5EF59104" w14:textId="77777777" w:rsidR="00851BB5" w:rsidRPr="007F7E2B" w:rsidRDefault="00851BB5">
      <w:pPr>
        <w:pStyle w:val="Heading3"/>
        <w:spacing w:after="271"/>
        <w:rPr>
          <w:ins w:id="5014" w:author="V2" w:date="2025-04-14T14:19:00Z" w16du:dateUtc="2025-04-14T19:19:00Z"/>
        </w:rPr>
      </w:pPr>
      <w:bookmarkStart w:id="5015" w:name="_Toc174615985"/>
      <w:bookmarkStart w:id="5016" w:name="_Toc174616401"/>
      <w:bookmarkStart w:id="5017" w:name="_Toc180594126"/>
      <w:bookmarkStart w:id="5018" w:name="_Toc180594533"/>
      <w:ins w:id="5019" w:author="V2" w:date="2025-04-14T14:19:00Z" w16du:dateUtc="2025-04-14T19:19:00Z">
        <w:r w:rsidRPr="007F7E2B">
          <w:t>Step 3: Determine the type and category of the variable being projected</w:t>
        </w:r>
        <w:bookmarkEnd w:id="5015"/>
        <w:bookmarkEnd w:id="5016"/>
        <w:bookmarkEnd w:id="5017"/>
        <w:bookmarkEnd w:id="5018"/>
        <w:r w:rsidRPr="007F7E2B">
          <w:t xml:space="preserve"> </w:t>
        </w:r>
      </w:ins>
    </w:p>
    <w:p w14:paraId="0DC93A25" w14:textId="77777777" w:rsidR="00851BB5" w:rsidRPr="007F7E2B" w:rsidRDefault="00851BB5">
      <w:pPr>
        <w:spacing w:after="7"/>
        <w:ind w:right="8"/>
        <w:rPr>
          <w:ins w:id="5020" w:author="V2" w:date="2025-04-14T14:19:00Z" w16du:dateUtc="2025-04-14T19:19:00Z"/>
        </w:rPr>
      </w:pPr>
      <w:ins w:id="5021" w:author="V2" w:date="2025-04-14T14:19:00Z" w16du:dateUtc="2025-04-14T19:19:00Z">
        <w:r w:rsidRPr="007F7E2B">
          <w:rPr>
            <w:rFonts w:ascii="Arial" w:eastAsia="Arial" w:hAnsi="Arial" w:cs="Arial"/>
            <w:b/>
          </w:rPr>
          <w:t>Goal</w:t>
        </w:r>
        <w:r w:rsidRPr="007F7E2B">
          <w:t xml:space="preserve">: Determine whether the variable is location specific or process specific, and whether the variable is controlled, planned or systemic, and document the reasoning and evidence for each of these determinations. </w:t>
        </w:r>
      </w:ins>
    </w:p>
    <w:p w14:paraId="7BC8624C" w14:textId="77777777" w:rsidR="00851BB5" w:rsidRPr="007F7E2B" w:rsidRDefault="00851BB5">
      <w:pPr>
        <w:spacing w:after="17" w:line="259" w:lineRule="auto"/>
        <w:rPr>
          <w:ins w:id="5022" w:author="V2" w:date="2025-04-14T14:19:00Z" w16du:dateUtc="2025-04-14T19:19:00Z"/>
        </w:rPr>
      </w:pPr>
      <w:ins w:id="5023" w:author="V2" w:date="2025-04-14T14:19:00Z" w16du:dateUtc="2025-04-14T19:19:00Z">
        <w:r w:rsidRPr="007F7E2B">
          <w:rPr>
            <w:rFonts w:ascii="Arial" w:eastAsia="Arial" w:hAnsi="Arial" w:cs="Arial"/>
            <w:i/>
          </w:rPr>
          <w:t xml:space="preserve"> </w:t>
        </w:r>
      </w:ins>
    </w:p>
    <w:p w14:paraId="516FFB0A" w14:textId="77777777" w:rsidR="00851BB5" w:rsidRPr="007F7E2B" w:rsidRDefault="00851BB5">
      <w:pPr>
        <w:spacing w:after="5"/>
        <w:ind w:right="8"/>
        <w:rPr>
          <w:ins w:id="5024" w:author="V2" w:date="2025-04-14T14:19:00Z" w16du:dateUtc="2025-04-14T19:19:00Z"/>
        </w:rPr>
      </w:pPr>
      <w:ins w:id="5025" w:author="V2" w:date="2025-04-14T14:19:00Z" w16du:dateUtc="2025-04-14T19:19:00Z">
        <w:r w:rsidRPr="007F7E2B">
          <w:rPr>
            <w:rFonts w:ascii="Arial" w:eastAsia="Arial" w:hAnsi="Arial" w:cs="Arial"/>
            <w:b/>
          </w:rPr>
          <w:t>Methods and guidance</w:t>
        </w:r>
        <w:r w:rsidRPr="007F7E2B">
          <w:t xml:space="preserve">: Determine whether the variable is location specific or process specific.  Note that some variables can bear some characteristics of both types.  For instance, cattle populations may vary across the landscape, but are typically determined by the rancher, based on their knowledge of the carrying capacity of the land as a whole, rather than specific portions of it.  In this case, cattle populations would be a process specific variable, since the primary determinant of the variable is not the characteristics of a specific location, but the decisions of the rancher.   </w:t>
        </w:r>
      </w:ins>
    </w:p>
    <w:p w14:paraId="4FFE8B2B" w14:textId="77777777" w:rsidR="00851BB5" w:rsidRPr="007F7E2B" w:rsidRDefault="00851BB5">
      <w:pPr>
        <w:spacing w:after="19" w:line="259" w:lineRule="auto"/>
        <w:rPr>
          <w:ins w:id="5026" w:author="V2" w:date="2025-04-14T14:19:00Z" w16du:dateUtc="2025-04-14T19:19:00Z"/>
        </w:rPr>
      </w:pPr>
      <w:ins w:id="5027" w:author="V2" w:date="2025-04-14T14:19:00Z" w16du:dateUtc="2025-04-14T19:19:00Z">
        <w:r w:rsidRPr="007F7E2B">
          <w:lastRenderedPageBreak/>
          <w:t xml:space="preserve"> </w:t>
        </w:r>
      </w:ins>
    </w:p>
    <w:p w14:paraId="732DD6F8" w14:textId="77777777" w:rsidR="00851BB5" w:rsidRPr="007F7E2B" w:rsidRDefault="00851BB5">
      <w:pPr>
        <w:spacing w:after="5"/>
        <w:ind w:right="8"/>
        <w:rPr>
          <w:ins w:id="5028" w:author="V2" w:date="2025-04-14T14:19:00Z" w16du:dateUtc="2025-04-14T19:19:00Z"/>
        </w:rPr>
      </w:pPr>
      <w:ins w:id="5029" w:author="V2" w:date="2025-04-14T14:19:00Z" w16du:dateUtc="2025-04-14T19:19:00Z">
        <w:r w:rsidRPr="007F7E2B">
          <w:t xml:space="preserve">On the other hand, conversion of an area of land from forest to pasture by settlers will typically be location specific because, although the settlers are making the decision to clear, they will typically decide to clear the best land first – thus the primary determining factor in whether or not a specific area of land is cleared will be a characteristic of the location – in this case the quality of the land. </w:t>
        </w:r>
      </w:ins>
    </w:p>
    <w:p w14:paraId="409CECF1" w14:textId="77777777" w:rsidR="00851BB5" w:rsidRPr="007F7E2B" w:rsidRDefault="00851BB5">
      <w:pPr>
        <w:spacing w:after="19" w:line="259" w:lineRule="auto"/>
        <w:rPr>
          <w:ins w:id="5030" w:author="V2" w:date="2025-04-14T14:19:00Z" w16du:dateUtc="2025-04-14T19:19:00Z"/>
        </w:rPr>
      </w:pPr>
      <w:ins w:id="5031" w:author="V2" w:date="2025-04-14T14:19:00Z" w16du:dateUtc="2025-04-14T19:19:00Z">
        <w:r w:rsidRPr="007F7E2B">
          <w:t xml:space="preserve"> </w:t>
        </w:r>
      </w:ins>
    </w:p>
    <w:p w14:paraId="5F3AB556" w14:textId="77777777" w:rsidR="00851BB5" w:rsidRPr="007F7E2B" w:rsidRDefault="00851BB5">
      <w:pPr>
        <w:spacing w:after="5"/>
        <w:ind w:right="8"/>
        <w:rPr>
          <w:ins w:id="5032" w:author="V2" w:date="2025-04-14T14:19:00Z" w16du:dateUtc="2025-04-14T19:19:00Z"/>
        </w:rPr>
      </w:pPr>
      <w:ins w:id="5033" w:author="V2" w:date="2025-04-14T14:19:00Z" w16du:dateUtc="2025-04-14T19:19:00Z">
        <w:r w:rsidRPr="007F7E2B">
          <w:t xml:space="preserve">In general, if the percentage change of the variable in question under the scenario being examined occurs at different rates within the area, and this variability is significantly determined by a variability of the land within the area being examined, the variable is considered location specific.   </w:t>
        </w:r>
      </w:ins>
    </w:p>
    <w:p w14:paraId="6A4B91A3" w14:textId="77777777" w:rsidR="00851BB5" w:rsidRPr="007F7E2B" w:rsidRDefault="00851BB5">
      <w:pPr>
        <w:spacing w:after="17" w:line="259" w:lineRule="auto"/>
        <w:rPr>
          <w:ins w:id="5034" w:author="V2" w:date="2025-04-14T14:19:00Z" w16du:dateUtc="2025-04-14T19:19:00Z"/>
        </w:rPr>
      </w:pPr>
      <w:ins w:id="5035" w:author="V2" w:date="2025-04-14T14:19:00Z" w16du:dateUtc="2025-04-14T19:19:00Z">
        <w:r w:rsidRPr="007F7E2B">
          <w:t xml:space="preserve"> </w:t>
        </w:r>
      </w:ins>
    </w:p>
    <w:p w14:paraId="701EFB8B" w14:textId="77777777" w:rsidR="00851BB5" w:rsidRPr="007F7E2B" w:rsidRDefault="00851BB5">
      <w:pPr>
        <w:spacing w:after="6"/>
        <w:ind w:right="8"/>
        <w:rPr>
          <w:ins w:id="5036" w:author="V2" w:date="2025-04-14T14:19:00Z" w16du:dateUtc="2025-04-14T19:19:00Z"/>
        </w:rPr>
      </w:pPr>
      <w:ins w:id="5037" w:author="V2" w:date="2025-04-14T14:19:00Z" w16du:dateUtc="2025-04-14T19:19:00Z">
        <w:r w:rsidRPr="007F7E2B">
          <w:t xml:space="preserve">If the percentage change of the variable in question under the scenario being examined occurs primarily as a result of decisions or processes which are not dependent on the characteristic of a specific location, the variable is process specific. </w:t>
        </w:r>
      </w:ins>
    </w:p>
    <w:p w14:paraId="6FA501D3" w14:textId="77777777" w:rsidR="00851BB5" w:rsidRPr="007F7E2B" w:rsidRDefault="00851BB5">
      <w:pPr>
        <w:spacing w:after="17" w:line="259" w:lineRule="auto"/>
        <w:rPr>
          <w:ins w:id="5038" w:author="V2" w:date="2025-04-14T14:19:00Z" w16du:dateUtc="2025-04-14T19:19:00Z"/>
        </w:rPr>
      </w:pPr>
      <w:ins w:id="5039" w:author="V2" w:date="2025-04-14T14:19:00Z" w16du:dateUtc="2025-04-14T19:19:00Z">
        <w:r w:rsidRPr="007F7E2B">
          <w:t xml:space="preserve"> </w:t>
        </w:r>
      </w:ins>
    </w:p>
    <w:p w14:paraId="2843DF15" w14:textId="77777777" w:rsidR="00851BB5" w:rsidRPr="007F7E2B" w:rsidRDefault="00851BB5">
      <w:pPr>
        <w:ind w:right="8"/>
        <w:rPr>
          <w:ins w:id="5040" w:author="V2" w:date="2025-04-14T14:19:00Z" w16du:dateUtc="2025-04-14T19:19:00Z"/>
        </w:rPr>
      </w:pPr>
      <w:ins w:id="5041" w:author="V2" w:date="2025-04-14T14:19:00Z" w16du:dateUtc="2025-04-14T19:19:00Z">
        <w:r w:rsidRPr="007F7E2B">
          <w:t xml:space="preserve">Either of these types of variables falls into one of three categories. Determine which category the variable falls into, based on the following guidance: </w:t>
        </w:r>
      </w:ins>
    </w:p>
    <w:p w14:paraId="4ED203F7" w14:textId="77777777" w:rsidR="00851BB5" w:rsidRPr="007F7E2B" w:rsidRDefault="00851BB5" w:rsidP="00964B29">
      <w:pPr>
        <w:numPr>
          <w:ilvl w:val="0"/>
          <w:numId w:val="33"/>
        </w:numPr>
        <w:spacing w:before="0" w:after="14" w:line="271" w:lineRule="auto"/>
        <w:ind w:right="8" w:hanging="360"/>
        <w:rPr>
          <w:ins w:id="5042" w:author="V2" w:date="2025-04-14T14:19:00Z" w16du:dateUtc="2025-04-14T19:19:00Z"/>
        </w:rPr>
      </w:pPr>
      <w:ins w:id="5043" w:author="V2" w:date="2025-04-14T14:19:00Z" w16du:dateUtc="2025-04-14T19:19:00Z">
        <w:r w:rsidRPr="007F7E2B">
          <w:rPr>
            <w:rFonts w:ascii="Arial" w:eastAsia="Arial" w:hAnsi="Arial" w:cs="Arial"/>
            <w:i/>
          </w:rPr>
          <w:t>Controlled</w:t>
        </w:r>
        <w:r w:rsidRPr="007F7E2B">
          <w:t xml:space="preserve">.  The future value of the variable is controlled if changes in the variable will primarily be a result of actions under the control of the project proponent.  For instance, the project proponent intends to reduce the cattle grazing intensity by 25% on land they control. </w:t>
        </w:r>
      </w:ins>
    </w:p>
    <w:p w14:paraId="69EF04AD" w14:textId="77777777" w:rsidR="00851BB5" w:rsidRPr="007F7E2B" w:rsidRDefault="00851BB5" w:rsidP="00964B29">
      <w:pPr>
        <w:numPr>
          <w:ilvl w:val="0"/>
          <w:numId w:val="33"/>
        </w:numPr>
        <w:spacing w:before="0" w:after="17" w:line="271" w:lineRule="auto"/>
        <w:ind w:right="8" w:hanging="360"/>
        <w:rPr>
          <w:ins w:id="5044" w:author="V2" w:date="2025-04-14T14:19:00Z" w16du:dateUtc="2025-04-14T19:19:00Z"/>
        </w:rPr>
      </w:pPr>
      <w:ins w:id="5045" w:author="V2" w:date="2025-04-14T14:19:00Z" w16du:dateUtc="2025-04-14T19:19:00Z">
        <w:r w:rsidRPr="007F7E2B">
          <w:rPr>
            <w:rFonts w:ascii="Arial" w:eastAsia="Arial" w:hAnsi="Arial" w:cs="Arial"/>
            <w:i/>
          </w:rPr>
          <w:t>Planned</w:t>
        </w:r>
        <w:r w:rsidRPr="007F7E2B">
          <w:t xml:space="preserve">.  The future value of the variable is planned if changes in the variable will primarily be the result of planned or projected actions by one or a few parties acting independently of the project proponent.  For instance, farmers in the area have stated that they plan to reduce the cattle grazing intensity, but the project proponent cannot force this to happen. </w:t>
        </w:r>
      </w:ins>
    </w:p>
    <w:p w14:paraId="11935AE9" w14:textId="77777777" w:rsidR="00851BB5" w:rsidRPr="007F7E2B" w:rsidRDefault="00851BB5" w:rsidP="00964B29">
      <w:pPr>
        <w:numPr>
          <w:ilvl w:val="0"/>
          <w:numId w:val="33"/>
        </w:numPr>
        <w:spacing w:before="0" w:after="7" w:line="271" w:lineRule="auto"/>
        <w:ind w:right="8" w:hanging="360"/>
        <w:rPr>
          <w:ins w:id="5046" w:author="V2" w:date="2025-04-14T14:19:00Z" w16du:dateUtc="2025-04-14T19:19:00Z"/>
        </w:rPr>
      </w:pPr>
      <w:ins w:id="5047" w:author="V2" w:date="2025-04-14T14:19:00Z" w16du:dateUtc="2025-04-14T19:19:00Z">
        <w:r w:rsidRPr="007F7E2B">
          <w:rPr>
            <w:rFonts w:ascii="Arial" w:eastAsia="Arial" w:hAnsi="Arial" w:cs="Arial"/>
            <w:i/>
          </w:rPr>
          <w:t>Systemic</w:t>
        </w:r>
        <w:r w:rsidRPr="007F7E2B">
          <w:t xml:space="preserve">.  The future value of the variable is systemic if changes in the variable depend primarily on one or more conditions whose future value is not subject to knowable plans, typically because they involve or depend on the actions and influences of unknown actors and/or large scale systems outside of local control.  For instance, cattle grazing intensities in the area may go down if there is a large drop in the price of beef. </w:t>
        </w:r>
      </w:ins>
    </w:p>
    <w:p w14:paraId="5D134BFF" w14:textId="77777777" w:rsidR="00851BB5" w:rsidRPr="007F7E2B" w:rsidRDefault="00851BB5">
      <w:pPr>
        <w:spacing w:after="12" w:line="259" w:lineRule="auto"/>
        <w:rPr>
          <w:ins w:id="5048" w:author="V2" w:date="2025-04-14T14:19:00Z" w16du:dateUtc="2025-04-14T19:19:00Z"/>
        </w:rPr>
      </w:pPr>
      <w:ins w:id="5049" w:author="V2" w:date="2025-04-14T14:19:00Z" w16du:dateUtc="2025-04-14T19:19:00Z">
        <w:r w:rsidRPr="007F7E2B">
          <w:t xml:space="preserve"> </w:t>
        </w:r>
      </w:ins>
    </w:p>
    <w:p w14:paraId="48576E0C" w14:textId="77777777" w:rsidR="00851BB5" w:rsidRPr="007F7E2B" w:rsidRDefault="00851BB5">
      <w:pPr>
        <w:pStyle w:val="Heading3"/>
        <w:spacing w:after="272"/>
        <w:rPr>
          <w:ins w:id="5050" w:author="V2" w:date="2025-04-14T14:19:00Z" w16du:dateUtc="2025-04-14T19:19:00Z"/>
        </w:rPr>
      </w:pPr>
      <w:bookmarkStart w:id="5051" w:name="_Toc174615986"/>
      <w:bookmarkStart w:id="5052" w:name="_Toc174616402"/>
      <w:bookmarkStart w:id="5053" w:name="_Toc180594127"/>
      <w:bookmarkStart w:id="5054" w:name="_Toc180594534"/>
      <w:ins w:id="5055" w:author="V2" w:date="2025-04-14T14:19:00Z" w16du:dateUtc="2025-04-14T19:19:00Z">
        <w:r w:rsidRPr="007F7E2B">
          <w:t>Step 4: Temporal character of the variable</w:t>
        </w:r>
        <w:bookmarkEnd w:id="5051"/>
        <w:bookmarkEnd w:id="5052"/>
        <w:bookmarkEnd w:id="5053"/>
        <w:bookmarkEnd w:id="5054"/>
        <w:r w:rsidRPr="007F7E2B">
          <w:t xml:space="preserve"> </w:t>
        </w:r>
      </w:ins>
    </w:p>
    <w:p w14:paraId="5D25983A" w14:textId="77777777" w:rsidR="00851BB5" w:rsidRPr="007F7E2B" w:rsidRDefault="00851BB5">
      <w:pPr>
        <w:spacing w:after="12"/>
        <w:ind w:right="8"/>
        <w:rPr>
          <w:ins w:id="5056" w:author="V2" w:date="2025-04-14T14:19:00Z" w16du:dateUtc="2025-04-14T19:19:00Z"/>
        </w:rPr>
      </w:pPr>
      <w:ins w:id="5057" w:author="V2" w:date="2025-04-14T14:19:00Z" w16du:dateUtc="2025-04-14T19:19:00Z">
        <w:r w:rsidRPr="007F7E2B">
          <w:rPr>
            <w:rFonts w:ascii="Arial" w:eastAsia="Arial" w:hAnsi="Arial" w:cs="Arial"/>
            <w:b/>
          </w:rPr>
          <w:t>Goal</w:t>
        </w:r>
        <w:r w:rsidRPr="007F7E2B">
          <w:t xml:space="preserve">:  Determine the temporal character of the variable, and document the reasons for the determination. </w:t>
        </w:r>
      </w:ins>
    </w:p>
    <w:p w14:paraId="064DC90F" w14:textId="77777777" w:rsidR="00851BB5" w:rsidRPr="007F7E2B" w:rsidRDefault="00851BB5">
      <w:pPr>
        <w:spacing w:after="14" w:line="259" w:lineRule="auto"/>
        <w:rPr>
          <w:ins w:id="5058" w:author="V2" w:date="2025-04-14T14:19:00Z" w16du:dateUtc="2025-04-14T19:19:00Z"/>
        </w:rPr>
      </w:pPr>
      <w:ins w:id="5059" w:author="V2" w:date="2025-04-14T14:19:00Z" w16du:dateUtc="2025-04-14T19:19:00Z">
        <w:r w:rsidRPr="007F7E2B">
          <w:t xml:space="preserve"> </w:t>
        </w:r>
      </w:ins>
    </w:p>
    <w:p w14:paraId="7126EBB5" w14:textId="77777777" w:rsidR="00851BB5" w:rsidRPr="007F7E2B" w:rsidRDefault="00851BB5">
      <w:pPr>
        <w:spacing w:after="14"/>
        <w:ind w:right="8"/>
        <w:rPr>
          <w:ins w:id="5060" w:author="V2" w:date="2025-04-14T14:19:00Z" w16du:dateUtc="2025-04-14T19:19:00Z"/>
        </w:rPr>
      </w:pPr>
      <w:ins w:id="5061" w:author="V2" w:date="2025-04-14T14:19:00Z" w16du:dateUtc="2025-04-14T19:19:00Z">
        <w:r w:rsidRPr="007F7E2B">
          <w:rPr>
            <w:rFonts w:ascii="Arial" w:eastAsia="Arial" w:hAnsi="Arial" w:cs="Arial"/>
            <w:b/>
          </w:rPr>
          <w:lastRenderedPageBreak/>
          <w:t>Methods and guidance</w:t>
        </w:r>
        <w:r w:rsidRPr="007F7E2B">
          <w:t xml:space="preserve">: The temporal character of the variable is defined by the time period over which the variable has existed and the reasons for it existing.  Variables are: </w:t>
        </w:r>
      </w:ins>
    </w:p>
    <w:p w14:paraId="7D2D85D9" w14:textId="77777777" w:rsidR="00851BB5" w:rsidRPr="007F7E2B" w:rsidRDefault="00851BB5" w:rsidP="00964B29">
      <w:pPr>
        <w:numPr>
          <w:ilvl w:val="0"/>
          <w:numId w:val="34"/>
        </w:numPr>
        <w:spacing w:before="0" w:after="17" w:line="271" w:lineRule="auto"/>
        <w:ind w:right="8" w:hanging="360"/>
        <w:rPr>
          <w:ins w:id="5062" w:author="V2" w:date="2025-04-14T14:19:00Z" w16du:dateUtc="2025-04-14T19:19:00Z"/>
        </w:rPr>
      </w:pPr>
      <w:ins w:id="5063" w:author="V2" w:date="2025-04-14T14:19:00Z" w16du:dateUtc="2025-04-14T19:19:00Z">
        <w:r w:rsidRPr="007F7E2B">
          <w:rPr>
            <w:rFonts w:ascii="Arial" w:eastAsia="Arial" w:hAnsi="Arial" w:cs="Arial"/>
            <w:i/>
          </w:rPr>
          <w:t>Inherent.</w:t>
        </w:r>
        <w:r w:rsidRPr="007F7E2B">
          <w:t xml:space="preserve"> The variable is an inherent characteristic of the area or the natural processes affecting the area, and therefore the variable existed without human intervention or existed as a result of human actions over a very long period of time in the past (for instance, traditional landscape burning by indigenous peoples). </w:t>
        </w:r>
      </w:ins>
    </w:p>
    <w:p w14:paraId="5674C2DA" w14:textId="77777777" w:rsidR="00851BB5" w:rsidRPr="007F7E2B" w:rsidRDefault="00851BB5" w:rsidP="00964B29">
      <w:pPr>
        <w:numPr>
          <w:ilvl w:val="0"/>
          <w:numId w:val="34"/>
        </w:numPr>
        <w:spacing w:before="0" w:after="14" w:line="271" w:lineRule="auto"/>
        <w:ind w:right="8" w:hanging="360"/>
        <w:rPr>
          <w:ins w:id="5064" w:author="V2" w:date="2025-04-14T14:19:00Z" w16du:dateUtc="2025-04-14T19:19:00Z"/>
        </w:rPr>
      </w:pPr>
      <w:ins w:id="5065" w:author="V2" w:date="2025-04-14T14:19:00Z" w16du:dateUtc="2025-04-14T19:19:00Z">
        <w:r w:rsidRPr="007F7E2B">
          <w:rPr>
            <w:rFonts w:ascii="Arial" w:eastAsia="Arial" w:hAnsi="Arial" w:cs="Arial"/>
            <w:i/>
          </w:rPr>
          <w:t>Caused.</w:t>
        </w:r>
        <w:r w:rsidRPr="007F7E2B">
          <w:t xml:space="preserve"> The variable is a characteristic which arose as a result of some specific human action at a known time, and therefore has a clear start (for instance, commencement of grazing of domestic sheep in an area). </w:t>
        </w:r>
      </w:ins>
    </w:p>
    <w:p w14:paraId="58640A1F" w14:textId="77777777" w:rsidR="00851BB5" w:rsidRPr="007F7E2B" w:rsidRDefault="00851BB5" w:rsidP="00964B29">
      <w:pPr>
        <w:numPr>
          <w:ilvl w:val="0"/>
          <w:numId w:val="34"/>
        </w:numPr>
        <w:spacing w:before="0" w:after="14" w:line="271" w:lineRule="auto"/>
        <w:ind w:right="8" w:hanging="360"/>
        <w:rPr>
          <w:ins w:id="5066" w:author="V2" w:date="2025-04-14T14:19:00Z" w16du:dateUtc="2025-04-14T19:19:00Z"/>
        </w:rPr>
      </w:pPr>
      <w:ins w:id="5067" w:author="V2" w:date="2025-04-14T14:19:00Z" w16du:dateUtc="2025-04-14T19:19:00Z">
        <w:r w:rsidRPr="007F7E2B">
          <w:rPr>
            <w:rFonts w:ascii="Arial" w:eastAsia="Arial" w:hAnsi="Arial" w:cs="Arial"/>
            <w:i/>
          </w:rPr>
          <w:t>Projected</w:t>
        </w:r>
        <w:r w:rsidRPr="007F7E2B">
          <w:t xml:space="preserve">. The variable is a characteristic which will arise as a result of projected human activities at some time in the future under the baseline scenario (for instance, humans caused deforestation in an area which currently has never been deforested). </w:t>
        </w:r>
      </w:ins>
    </w:p>
    <w:p w14:paraId="10E53ACE" w14:textId="77777777" w:rsidR="00851BB5" w:rsidRPr="007F7E2B" w:rsidRDefault="00851BB5" w:rsidP="00964B29">
      <w:pPr>
        <w:numPr>
          <w:ilvl w:val="0"/>
          <w:numId w:val="34"/>
        </w:numPr>
        <w:spacing w:before="0" w:after="15" w:line="271" w:lineRule="auto"/>
        <w:ind w:right="8" w:hanging="360"/>
        <w:rPr>
          <w:ins w:id="5068" w:author="V2" w:date="2025-04-14T14:19:00Z" w16du:dateUtc="2025-04-14T19:19:00Z"/>
        </w:rPr>
      </w:pPr>
      <w:ins w:id="5069" w:author="V2" w:date="2025-04-14T14:19:00Z" w16du:dateUtc="2025-04-14T19:19:00Z">
        <w:r w:rsidRPr="007F7E2B">
          <w:rPr>
            <w:rFonts w:ascii="Arial" w:eastAsia="Arial" w:hAnsi="Arial" w:cs="Arial"/>
            <w:i/>
          </w:rPr>
          <w:t>Intended</w:t>
        </w:r>
        <w:r w:rsidRPr="007F7E2B">
          <w:t xml:space="preserve">. The variable is a characteristic which will arise as a result of the project activities under the project scenario (for instance, emissions from project activities). </w:t>
        </w:r>
      </w:ins>
    </w:p>
    <w:p w14:paraId="450DA7C2" w14:textId="77777777" w:rsidR="00851BB5" w:rsidRPr="007F7E2B" w:rsidRDefault="00851BB5">
      <w:pPr>
        <w:spacing w:after="17" w:line="259" w:lineRule="auto"/>
        <w:rPr>
          <w:ins w:id="5070" w:author="V2" w:date="2025-04-14T14:19:00Z" w16du:dateUtc="2025-04-14T19:19:00Z"/>
        </w:rPr>
      </w:pPr>
      <w:ins w:id="5071" w:author="V2" w:date="2025-04-14T14:19:00Z" w16du:dateUtc="2025-04-14T19:19:00Z">
        <w:r w:rsidRPr="007F7E2B">
          <w:t xml:space="preserve"> </w:t>
        </w:r>
      </w:ins>
    </w:p>
    <w:p w14:paraId="37E99CC9" w14:textId="77777777" w:rsidR="00851BB5" w:rsidRPr="007F7E2B" w:rsidRDefault="00851BB5">
      <w:pPr>
        <w:spacing w:after="5"/>
        <w:ind w:right="8"/>
        <w:rPr>
          <w:ins w:id="5072" w:author="V2" w:date="2025-04-14T14:19:00Z" w16du:dateUtc="2025-04-14T19:19:00Z"/>
        </w:rPr>
      </w:pPr>
      <w:ins w:id="5073" w:author="V2" w:date="2025-04-14T14:19:00Z" w16du:dateUtc="2025-04-14T19:19:00Z">
        <w:r w:rsidRPr="007F7E2B">
          <w:t xml:space="preserve">If a variable is projected, and is also a systemic variable and location specific, reference areas should be found within which the characteristics and processes of change associated with the variable already exist.  For instance, an area within which human caused deforestation is already occurring.  If no such area can be identified, a modeled approach must be used to project the future values of the variable in Step 14. </w:t>
        </w:r>
      </w:ins>
    </w:p>
    <w:p w14:paraId="1830A6A9" w14:textId="77777777" w:rsidR="00851BB5" w:rsidRPr="007F7E2B" w:rsidRDefault="00851BB5">
      <w:pPr>
        <w:spacing w:after="12" w:line="259" w:lineRule="auto"/>
        <w:rPr>
          <w:ins w:id="5074" w:author="V2" w:date="2025-04-14T14:19:00Z" w16du:dateUtc="2025-04-14T19:19:00Z"/>
        </w:rPr>
      </w:pPr>
      <w:ins w:id="5075" w:author="V2" w:date="2025-04-14T14:19:00Z" w16du:dateUtc="2025-04-14T19:19:00Z">
        <w:r w:rsidRPr="007F7E2B">
          <w:t xml:space="preserve"> </w:t>
        </w:r>
      </w:ins>
    </w:p>
    <w:p w14:paraId="1D765A7E" w14:textId="77777777" w:rsidR="00851BB5" w:rsidRPr="007F7E2B" w:rsidRDefault="00851BB5">
      <w:pPr>
        <w:pStyle w:val="Heading3"/>
        <w:spacing w:after="271"/>
        <w:rPr>
          <w:ins w:id="5076" w:author="V2" w:date="2025-04-14T14:19:00Z" w16du:dateUtc="2025-04-14T19:19:00Z"/>
        </w:rPr>
      </w:pPr>
      <w:bookmarkStart w:id="5077" w:name="_Toc174615987"/>
      <w:bookmarkStart w:id="5078" w:name="_Toc174616403"/>
      <w:bookmarkStart w:id="5079" w:name="_Toc180594128"/>
      <w:bookmarkStart w:id="5080" w:name="_Toc180594535"/>
      <w:ins w:id="5081" w:author="V2" w:date="2025-04-14T14:19:00Z" w16du:dateUtc="2025-04-14T19:19:00Z">
        <w:r w:rsidRPr="007F7E2B">
          <w:t>Step 5: Determination of the steps to be taken to project the future value of the variable</w:t>
        </w:r>
        <w:bookmarkEnd w:id="5077"/>
        <w:bookmarkEnd w:id="5078"/>
        <w:bookmarkEnd w:id="5079"/>
        <w:bookmarkEnd w:id="5080"/>
        <w:r w:rsidRPr="007F7E2B">
          <w:t xml:space="preserve"> </w:t>
        </w:r>
      </w:ins>
    </w:p>
    <w:p w14:paraId="607A56FC" w14:textId="77777777" w:rsidR="00851BB5" w:rsidRPr="007F7E2B" w:rsidRDefault="00851BB5">
      <w:pPr>
        <w:spacing w:after="7"/>
        <w:ind w:right="8"/>
        <w:rPr>
          <w:ins w:id="5082" w:author="V2" w:date="2025-04-14T14:19:00Z" w16du:dateUtc="2025-04-14T19:19:00Z"/>
        </w:rPr>
      </w:pPr>
      <w:ins w:id="5083" w:author="V2" w:date="2025-04-14T14:19:00Z" w16du:dateUtc="2025-04-14T19:19:00Z">
        <w:r w:rsidRPr="007F7E2B">
          <w:rPr>
            <w:rFonts w:ascii="Arial" w:eastAsia="Arial" w:hAnsi="Arial" w:cs="Arial"/>
            <w:b/>
          </w:rPr>
          <w:t>Goal</w:t>
        </w:r>
        <w:r w:rsidRPr="007F7E2B">
          <w:t xml:space="preserve">: Based on the previous steps, determine and document the degree of certainty of the type, category and temporal character of the variable, and based on this determination lay out the series of steps which will be undertaken to project the future values of the variable. </w:t>
        </w:r>
      </w:ins>
    </w:p>
    <w:p w14:paraId="5067D8C3" w14:textId="77777777" w:rsidR="00851BB5" w:rsidRPr="007F7E2B" w:rsidRDefault="00851BB5">
      <w:pPr>
        <w:spacing w:after="14" w:line="259" w:lineRule="auto"/>
        <w:rPr>
          <w:ins w:id="5084" w:author="V2" w:date="2025-04-14T14:19:00Z" w16du:dateUtc="2025-04-14T19:19:00Z"/>
        </w:rPr>
      </w:pPr>
      <w:ins w:id="5085" w:author="V2" w:date="2025-04-14T14:19:00Z" w16du:dateUtc="2025-04-14T19:19:00Z">
        <w:r w:rsidRPr="007F7E2B">
          <w:t xml:space="preserve"> </w:t>
        </w:r>
      </w:ins>
    </w:p>
    <w:p w14:paraId="3AF39B2A" w14:textId="77777777" w:rsidR="00851BB5" w:rsidRPr="007F7E2B" w:rsidRDefault="00851BB5">
      <w:pPr>
        <w:spacing w:after="8"/>
        <w:ind w:right="8"/>
        <w:rPr>
          <w:ins w:id="5086" w:author="V2" w:date="2025-04-14T14:19:00Z" w16du:dateUtc="2025-04-14T19:19:00Z"/>
        </w:rPr>
      </w:pPr>
      <w:ins w:id="5087" w:author="V2" w:date="2025-04-14T14:19:00Z" w16du:dateUtc="2025-04-14T19:19:00Z">
        <w:r w:rsidRPr="007F7E2B">
          <w:rPr>
            <w:rFonts w:ascii="Arial" w:eastAsia="Arial" w:hAnsi="Arial" w:cs="Arial"/>
            <w:b/>
          </w:rPr>
          <w:t>Methods and guidance</w:t>
        </w:r>
        <w:r w:rsidRPr="007F7E2B">
          <w:t xml:space="preserve">: In order to demonstrate a high degree of certainty in the determinations of the type, category and temporal character of the variable, the project proponent must be able to demonstrate and document that under current conditions the statement is true, and that anticipated future changes in conditions are unlikely to make it untrue.  For instance, if the variable in question is cattle grazing densities on land owned and managed by the project proponent, it is true that at the current time the project proponent controls the amount of cattle grazing on that land.  If it is also true that there is very low likelihood that the project proponent will surrender ownership or management of the land in the future, then it can be stated that with a high degree of certainty cattle grazing densities are a controlled variable. </w:t>
        </w:r>
      </w:ins>
    </w:p>
    <w:p w14:paraId="2E946A6F" w14:textId="77777777" w:rsidR="00851BB5" w:rsidRPr="007F7E2B" w:rsidRDefault="00851BB5">
      <w:pPr>
        <w:spacing w:after="17" w:line="259" w:lineRule="auto"/>
        <w:rPr>
          <w:ins w:id="5088" w:author="V2" w:date="2025-04-14T14:19:00Z" w16du:dateUtc="2025-04-14T19:19:00Z"/>
        </w:rPr>
      </w:pPr>
      <w:ins w:id="5089" w:author="V2" w:date="2025-04-14T14:19:00Z" w16du:dateUtc="2025-04-14T19:19:00Z">
        <w:r w:rsidRPr="007F7E2B">
          <w:lastRenderedPageBreak/>
          <w:t xml:space="preserve"> </w:t>
        </w:r>
      </w:ins>
    </w:p>
    <w:p w14:paraId="0EC3E571" w14:textId="77777777" w:rsidR="00851BB5" w:rsidRPr="007F7E2B" w:rsidRDefault="00851BB5">
      <w:pPr>
        <w:spacing w:after="7"/>
        <w:ind w:right="8"/>
        <w:rPr>
          <w:ins w:id="5090" w:author="V2" w:date="2025-04-14T14:19:00Z" w16du:dateUtc="2025-04-14T19:19:00Z"/>
        </w:rPr>
      </w:pPr>
      <w:ins w:id="5091" w:author="V2" w:date="2025-04-14T14:19:00Z" w16du:dateUtc="2025-04-14T19:19:00Z">
        <w:r w:rsidRPr="007F7E2B">
          <w:t xml:space="preserve">Based on this determination, for the variable in question: </w:t>
        </w:r>
      </w:ins>
    </w:p>
    <w:p w14:paraId="0C45CD9C" w14:textId="77777777" w:rsidR="00851BB5" w:rsidRPr="007F7E2B" w:rsidRDefault="00851BB5">
      <w:pPr>
        <w:spacing w:after="17" w:line="259" w:lineRule="auto"/>
        <w:rPr>
          <w:ins w:id="5092" w:author="V2" w:date="2025-04-14T14:19:00Z" w16du:dateUtc="2025-04-14T19:19:00Z"/>
        </w:rPr>
      </w:pPr>
      <w:ins w:id="5093" w:author="V2" w:date="2025-04-14T14:19:00Z" w16du:dateUtc="2025-04-14T19:19:00Z">
        <w:r w:rsidRPr="007F7E2B">
          <w:t xml:space="preserve"> </w:t>
        </w:r>
      </w:ins>
    </w:p>
    <w:p w14:paraId="6CED9DEE" w14:textId="77777777" w:rsidR="00851BB5" w:rsidRPr="007F7E2B" w:rsidRDefault="00851BB5">
      <w:pPr>
        <w:spacing w:after="6"/>
        <w:ind w:right="8"/>
        <w:rPr>
          <w:ins w:id="5094" w:author="V2" w:date="2025-04-14T14:19:00Z" w16du:dateUtc="2025-04-14T19:19:00Z"/>
        </w:rPr>
      </w:pPr>
      <w:ins w:id="5095" w:author="V2" w:date="2025-04-14T14:19:00Z" w16du:dateUtc="2025-04-14T19:19:00Z">
        <w:r w:rsidRPr="007F7E2B">
          <w:t xml:space="preserve">If there is a high degree of certainty that the future change in the variable under the scenario in question will be determined by the project proponent, or by agents under his or her control, the variable is controlled.  Go to Steps 10 and 11.  If not, then: </w:t>
        </w:r>
      </w:ins>
    </w:p>
    <w:p w14:paraId="72D09F81" w14:textId="77777777" w:rsidR="00851BB5" w:rsidRPr="007F7E2B" w:rsidRDefault="00851BB5">
      <w:pPr>
        <w:spacing w:after="17" w:line="259" w:lineRule="auto"/>
        <w:rPr>
          <w:ins w:id="5096" w:author="V2" w:date="2025-04-14T14:19:00Z" w16du:dateUtc="2025-04-14T19:19:00Z"/>
        </w:rPr>
      </w:pPr>
      <w:ins w:id="5097" w:author="V2" w:date="2025-04-14T14:19:00Z" w16du:dateUtc="2025-04-14T19:19:00Z">
        <w:r w:rsidRPr="007F7E2B">
          <w:t xml:space="preserve"> </w:t>
        </w:r>
      </w:ins>
    </w:p>
    <w:p w14:paraId="4884155E" w14:textId="77777777" w:rsidR="00851BB5" w:rsidRPr="007F7E2B" w:rsidRDefault="00851BB5">
      <w:pPr>
        <w:spacing w:after="7"/>
        <w:ind w:right="8"/>
        <w:rPr>
          <w:ins w:id="5098" w:author="V2" w:date="2025-04-14T14:19:00Z" w16du:dateUtc="2025-04-14T19:19:00Z"/>
        </w:rPr>
      </w:pPr>
      <w:ins w:id="5099" w:author="V2" w:date="2025-04-14T14:19:00Z" w16du:dateUtc="2025-04-14T19:19:00Z">
        <w:r w:rsidRPr="007F7E2B">
          <w:t xml:space="preserve">If there is a high degree of certainty that the future change in the variable under the scenario in question will be determined by a known group of agents independent of the project proponent, the variable is planned.  Go to Steps 10 and 12.  If not, then: </w:t>
        </w:r>
      </w:ins>
    </w:p>
    <w:p w14:paraId="0E349A95" w14:textId="77777777" w:rsidR="00851BB5" w:rsidRPr="007F7E2B" w:rsidRDefault="00851BB5">
      <w:pPr>
        <w:spacing w:after="17" w:line="259" w:lineRule="auto"/>
        <w:rPr>
          <w:ins w:id="5100" w:author="V2" w:date="2025-04-14T14:19:00Z" w16du:dateUtc="2025-04-14T19:19:00Z"/>
        </w:rPr>
      </w:pPr>
      <w:ins w:id="5101" w:author="V2" w:date="2025-04-14T14:19:00Z" w16du:dateUtc="2025-04-14T19:19:00Z">
        <w:r w:rsidRPr="007F7E2B">
          <w:t xml:space="preserve"> </w:t>
        </w:r>
      </w:ins>
    </w:p>
    <w:p w14:paraId="131AFB08" w14:textId="77777777" w:rsidR="00851BB5" w:rsidRPr="007F7E2B" w:rsidRDefault="00851BB5">
      <w:pPr>
        <w:spacing w:after="7"/>
        <w:ind w:right="8"/>
        <w:rPr>
          <w:ins w:id="5102" w:author="V2" w:date="2025-04-14T14:19:00Z" w16du:dateUtc="2025-04-14T19:19:00Z"/>
        </w:rPr>
      </w:pPr>
      <w:ins w:id="5103" w:author="V2" w:date="2025-04-14T14:19:00Z" w16du:dateUtc="2025-04-14T19:19:00Z">
        <w:r w:rsidRPr="007F7E2B">
          <w:t xml:space="preserve">If the variable is process specific, go to Step 6.  If the variable is location specific, go to Step 7. </w:t>
        </w:r>
      </w:ins>
    </w:p>
    <w:p w14:paraId="0D1D1E87" w14:textId="77777777" w:rsidR="00851BB5" w:rsidRPr="007F7E2B" w:rsidRDefault="00851BB5">
      <w:pPr>
        <w:spacing w:after="17" w:line="259" w:lineRule="auto"/>
        <w:rPr>
          <w:ins w:id="5104" w:author="V2" w:date="2025-04-14T14:19:00Z" w16du:dateUtc="2025-04-14T19:19:00Z"/>
        </w:rPr>
      </w:pPr>
      <w:ins w:id="5105" w:author="V2" w:date="2025-04-14T14:19:00Z" w16du:dateUtc="2025-04-14T19:19:00Z">
        <w:r w:rsidRPr="007F7E2B">
          <w:t xml:space="preserve"> </w:t>
        </w:r>
      </w:ins>
    </w:p>
    <w:p w14:paraId="3128D27F" w14:textId="77777777" w:rsidR="00851BB5" w:rsidRPr="007F7E2B" w:rsidRDefault="00851BB5">
      <w:pPr>
        <w:spacing w:after="5"/>
        <w:ind w:right="8"/>
        <w:rPr>
          <w:ins w:id="5106" w:author="V2" w:date="2025-04-14T14:19:00Z" w16du:dateUtc="2025-04-14T19:19:00Z"/>
        </w:rPr>
      </w:pPr>
      <w:ins w:id="5107" w:author="V2" w:date="2025-04-14T14:19:00Z" w16du:dateUtc="2025-04-14T19:19:00Z">
        <w:r w:rsidRPr="007F7E2B">
          <w:t>Note that in some cases stratification of the project area may need to take these distinctions into account.  For instance, if the project area consists of two pieces of land, including an area of land which may be homesteaded and converted in part to cropland by settlers who have not yet arrived, and an area of land owned by a single family, who plan to convert it into cropland, then the project area should be stratified with the first area being analyzed as systemic and location specific and the second area analyzed as planned.</w:t>
        </w:r>
        <w:r w:rsidRPr="007F7E2B">
          <w:rPr>
            <w:rFonts w:ascii="Arial" w:eastAsia="Arial" w:hAnsi="Arial" w:cs="Arial"/>
            <w:b/>
          </w:rPr>
          <w:t xml:space="preserve"> </w:t>
        </w:r>
      </w:ins>
    </w:p>
    <w:p w14:paraId="0620277C" w14:textId="77777777" w:rsidR="00851BB5" w:rsidRPr="007F7E2B" w:rsidRDefault="00851BB5">
      <w:pPr>
        <w:spacing w:after="17" w:line="259" w:lineRule="auto"/>
        <w:rPr>
          <w:ins w:id="5108" w:author="V2" w:date="2025-04-14T14:19:00Z" w16du:dateUtc="2025-04-14T19:19:00Z"/>
        </w:rPr>
      </w:pPr>
      <w:ins w:id="5109" w:author="V2" w:date="2025-04-14T14:19:00Z" w16du:dateUtc="2025-04-14T19:19:00Z">
        <w:r w:rsidRPr="007F7E2B">
          <w:rPr>
            <w:rFonts w:ascii="Arial" w:eastAsia="Arial" w:hAnsi="Arial" w:cs="Arial"/>
            <w:b/>
          </w:rPr>
          <w:t xml:space="preserve"> </w:t>
        </w:r>
      </w:ins>
    </w:p>
    <w:p w14:paraId="1A976F41" w14:textId="77777777" w:rsidR="00851BB5" w:rsidRPr="007F7E2B" w:rsidRDefault="00851BB5">
      <w:pPr>
        <w:pStyle w:val="Heading3"/>
        <w:spacing w:after="271"/>
        <w:rPr>
          <w:ins w:id="5110" w:author="V2" w:date="2025-04-14T14:19:00Z" w16du:dateUtc="2025-04-14T19:19:00Z"/>
        </w:rPr>
      </w:pPr>
      <w:bookmarkStart w:id="5111" w:name="_Toc174615988"/>
      <w:bookmarkStart w:id="5112" w:name="_Toc174616404"/>
      <w:bookmarkStart w:id="5113" w:name="_Toc180594129"/>
      <w:bookmarkStart w:id="5114" w:name="_Toc180594536"/>
      <w:ins w:id="5115" w:author="V2" w:date="2025-04-14T14:19:00Z" w16du:dateUtc="2025-04-14T19:19:00Z">
        <w:r w:rsidRPr="007F7E2B">
          <w:t>Step 6: Analysis of historic trends for process specific variables</w:t>
        </w:r>
        <w:bookmarkEnd w:id="5111"/>
        <w:bookmarkEnd w:id="5112"/>
        <w:bookmarkEnd w:id="5113"/>
        <w:bookmarkEnd w:id="5114"/>
        <w:r w:rsidRPr="007F7E2B">
          <w:t xml:space="preserve"> </w:t>
        </w:r>
      </w:ins>
    </w:p>
    <w:p w14:paraId="3E93D4B9" w14:textId="77777777" w:rsidR="00851BB5" w:rsidRPr="007F7E2B" w:rsidRDefault="00851BB5">
      <w:pPr>
        <w:ind w:right="8"/>
        <w:rPr>
          <w:ins w:id="5116" w:author="V2" w:date="2025-04-14T14:19:00Z" w16du:dateUtc="2025-04-14T19:19:00Z"/>
        </w:rPr>
      </w:pPr>
      <w:ins w:id="5117" w:author="V2" w:date="2025-04-14T14:19:00Z" w16du:dateUtc="2025-04-14T19:19:00Z">
        <w:r w:rsidRPr="007F7E2B">
          <w:rPr>
            <w:rFonts w:ascii="Arial" w:eastAsia="Arial" w:hAnsi="Arial" w:cs="Arial"/>
            <w:b/>
          </w:rPr>
          <w:t>Goal</w:t>
        </w:r>
        <w:r w:rsidRPr="007F7E2B">
          <w:t xml:space="preserve">: Gather, document and analyze the available data on historic trends in the value of the process specific variable.  Based on this work, produce a summary of the historic trends which indicates both the results of the analysis and any uncertainties resulting from data gaps or low quality data.  </w:t>
        </w:r>
      </w:ins>
    </w:p>
    <w:p w14:paraId="48549B51" w14:textId="77777777" w:rsidR="00851BB5" w:rsidRPr="007F7E2B" w:rsidRDefault="00851BB5">
      <w:pPr>
        <w:spacing w:after="6"/>
        <w:ind w:right="8"/>
        <w:rPr>
          <w:ins w:id="5118" w:author="V2" w:date="2025-04-14T14:19:00Z" w16du:dateUtc="2025-04-14T19:19:00Z"/>
        </w:rPr>
      </w:pPr>
      <w:ins w:id="5119" w:author="V2" w:date="2025-04-14T14:19:00Z" w16du:dateUtc="2025-04-14T19:19:00Z">
        <w:r w:rsidRPr="007F7E2B">
          <w:rPr>
            <w:rFonts w:ascii="Arial" w:eastAsia="Arial" w:hAnsi="Arial" w:cs="Arial"/>
            <w:b/>
          </w:rPr>
          <w:t>Methods and guidance</w:t>
        </w:r>
        <w:r w:rsidRPr="007F7E2B">
          <w:t xml:space="preserve">: Initially, determine whether or not there is any historical occurrence of the variable in the analysis area.  If the variable in question had no value prior to the current time, or currently has no value (for instance if the variable is project emissions from the use of power equipment, assessed at a time prior to the commencement of the project), skip this step and go to Step 13.  If not: </w:t>
        </w:r>
      </w:ins>
    </w:p>
    <w:p w14:paraId="70D751A8" w14:textId="77777777" w:rsidR="00851BB5" w:rsidRPr="007F7E2B" w:rsidRDefault="00851BB5">
      <w:pPr>
        <w:spacing w:after="17" w:line="259" w:lineRule="auto"/>
        <w:rPr>
          <w:ins w:id="5120" w:author="V2" w:date="2025-04-14T14:19:00Z" w16du:dateUtc="2025-04-14T19:19:00Z"/>
        </w:rPr>
      </w:pPr>
      <w:ins w:id="5121" w:author="V2" w:date="2025-04-14T14:19:00Z" w16du:dateUtc="2025-04-14T19:19:00Z">
        <w:r w:rsidRPr="007F7E2B">
          <w:t xml:space="preserve"> </w:t>
        </w:r>
      </w:ins>
    </w:p>
    <w:p w14:paraId="0F649511" w14:textId="77777777" w:rsidR="00851BB5" w:rsidRPr="007F7E2B" w:rsidRDefault="00851BB5">
      <w:pPr>
        <w:spacing w:after="7"/>
        <w:ind w:right="8"/>
        <w:rPr>
          <w:ins w:id="5122" w:author="V2" w:date="2025-04-14T14:19:00Z" w16du:dateUtc="2025-04-14T19:19:00Z"/>
        </w:rPr>
      </w:pPr>
      <w:ins w:id="5123" w:author="V2" w:date="2025-04-14T14:19:00Z" w16du:dateUtc="2025-04-14T19:19:00Z">
        <w:r w:rsidRPr="007F7E2B">
          <w:t xml:space="preserve">Gather and document all available information on historic changes and values of process specific variables.  Rate the reliability of the information, and note any information gaps which may exist.  </w:t>
        </w:r>
      </w:ins>
    </w:p>
    <w:p w14:paraId="20B76A8B" w14:textId="77777777" w:rsidR="00851BB5" w:rsidRPr="007F7E2B" w:rsidRDefault="00851BB5">
      <w:pPr>
        <w:ind w:left="720" w:right="1198" w:hanging="720"/>
        <w:rPr>
          <w:ins w:id="5124" w:author="V2" w:date="2025-04-14T14:19:00Z" w16du:dateUtc="2025-04-14T19:19:00Z"/>
        </w:rPr>
      </w:pPr>
      <w:ins w:id="5125" w:author="V2" w:date="2025-04-14T14:19:00Z" w16du:dateUtc="2025-04-14T19:19:00Z">
        <w:r w:rsidRPr="007F7E2B">
          <w:lastRenderedPageBreak/>
          <w:t xml:space="preserve">Information should be drawn from any available documented sources.  These may include: </w:t>
        </w:r>
        <w:r w:rsidRPr="007F7E2B">
          <w:rPr>
            <w:rFonts w:ascii="Segoe UI Symbol" w:eastAsia="Segoe UI Symbol" w:hAnsi="Segoe UI Symbol" w:cs="Segoe UI Symbol"/>
          </w:rPr>
          <w:t></w:t>
        </w:r>
        <w:r w:rsidRPr="007F7E2B">
          <w:t xml:space="preserve"> </w:t>
        </w:r>
        <w:r w:rsidRPr="007F7E2B">
          <w:tab/>
          <w:t xml:space="preserve">Local, regional or national government mapping, statistics and records </w:t>
        </w:r>
      </w:ins>
    </w:p>
    <w:p w14:paraId="377F2745" w14:textId="77777777" w:rsidR="00851BB5" w:rsidRPr="007F7E2B" w:rsidRDefault="00851BB5" w:rsidP="00964B29">
      <w:pPr>
        <w:numPr>
          <w:ilvl w:val="0"/>
          <w:numId w:val="35"/>
        </w:numPr>
        <w:spacing w:before="0" w:line="271" w:lineRule="auto"/>
        <w:ind w:right="8" w:hanging="360"/>
        <w:rPr>
          <w:ins w:id="5126" w:author="V2" w:date="2025-04-14T14:19:00Z" w16du:dateUtc="2025-04-14T19:19:00Z"/>
        </w:rPr>
      </w:pPr>
      <w:ins w:id="5127" w:author="V2" w:date="2025-04-14T14:19:00Z" w16du:dateUtc="2025-04-14T19:19:00Z">
        <w:r w:rsidRPr="007F7E2B">
          <w:t xml:space="preserve">Land title records </w:t>
        </w:r>
      </w:ins>
    </w:p>
    <w:p w14:paraId="24125491" w14:textId="77777777" w:rsidR="00851BB5" w:rsidRPr="007F7E2B" w:rsidRDefault="00851BB5" w:rsidP="00964B29">
      <w:pPr>
        <w:numPr>
          <w:ilvl w:val="0"/>
          <w:numId w:val="35"/>
        </w:numPr>
        <w:spacing w:before="0" w:line="271" w:lineRule="auto"/>
        <w:ind w:right="8" w:hanging="360"/>
        <w:rPr>
          <w:ins w:id="5128" w:author="V2" w:date="2025-04-14T14:19:00Z" w16du:dateUtc="2025-04-14T19:19:00Z"/>
        </w:rPr>
      </w:pPr>
      <w:ins w:id="5129" w:author="V2" w:date="2025-04-14T14:19:00Z" w16du:dateUtc="2025-04-14T19:19:00Z">
        <w:r w:rsidRPr="007F7E2B">
          <w:t xml:space="preserve">Published and unpublished research </w:t>
        </w:r>
      </w:ins>
    </w:p>
    <w:p w14:paraId="6E42F1A0" w14:textId="77777777" w:rsidR="00851BB5" w:rsidRPr="007F7E2B" w:rsidRDefault="00851BB5" w:rsidP="00964B29">
      <w:pPr>
        <w:numPr>
          <w:ilvl w:val="0"/>
          <w:numId w:val="35"/>
        </w:numPr>
        <w:spacing w:before="0" w:line="271" w:lineRule="auto"/>
        <w:ind w:right="8" w:hanging="360"/>
        <w:rPr>
          <w:ins w:id="5130" w:author="V2" w:date="2025-04-14T14:19:00Z" w16du:dateUtc="2025-04-14T19:19:00Z"/>
        </w:rPr>
      </w:pPr>
      <w:ins w:id="5131" w:author="V2" w:date="2025-04-14T14:19:00Z" w16du:dateUtc="2025-04-14T19:19:00Z">
        <w:r w:rsidRPr="007F7E2B">
          <w:t xml:space="preserve">Local records contained in newspapers, NGO and business records </w:t>
        </w:r>
      </w:ins>
    </w:p>
    <w:p w14:paraId="193C74BF" w14:textId="77777777" w:rsidR="00851BB5" w:rsidRPr="007F7E2B" w:rsidRDefault="00851BB5" w:rsidP="00964B29">
      <w:pPr>
        <w:numPr>
          <w:ilvl w:val="0"/>
          <w:numId w:val="35"/>
        </w:numPr>
        <w:spacing w:before="0" w:line="271" w:lineRule="auto"/>
        <w:ind w:right="8" w:hanging="360"/>
        <w:rPr>
          <w:ins w:id="5132" w:author="V2" w:date="2025-04-14T14:19:00Z" w16du:dateUtc="2025-04-14T19:19:00Z"/>
        </w:rPr>
      </w:pPr>
      <w:ins w:id="5133" w:author="V2" w:date="2025-04-14T14:19:00Z" w16du:dateUtc="2025-04-14T19:19:00Z">
        <w:r w:rsidRPr="007F7E2B">
          <w:t xml:space="preserve">Economic data </w:t>
        </w:r>
      </w:ins>
    </w:p>
    <w:p w14:paraId="3F579356" w14:textId="77777777" w:rsidR="00851BB5" w:rsidRPr="007F7E2B" w:rsidRDefault="00851BB5">
      <w:pPr>
        <w:spacing w:after="5"/>
        <w:ind w:right="8"/>
        <w:rPr>
          <w:ins w:id="5134" w:author="V2" w:date="2025-04-14T14:19:00Z" w16du:dateUtc="2025-04-14T19:19:00Z"/>
        </w:rPr>
      </w:pPr>
      <w:ins w:id="5135" w:author="V2" w:date="2025-04-14T14:19:00Z" w16du:dateUtc="2025-04-14T19:19:00Z">
        <w:r w:rsidRPr="007F7E2B">
          <w:t xml:space="preserve">Where appropriate, information from oral sources should also be collected, as in many cases, information from oral sources may be the only available information, or may substantially increase the available body of information. </w:t>
        </w:r>
      </w:ins>
    </w:p>
    <w:p w14:paraId="1DBC1CD1" w14:textId="77777777" w:rsidR="00851BB5" w:rsidRPr="007F7E2B" w:rsidRDefault="00851BB5">
      <w:pPr>
        <w:spacing w:after="19" w:line="259" w:lineRule="auto"/>
        <w:rPr>
          <w:ins w:id="5136" w:author="V2" w:date="2025-04-14T14:19:00Z" w16du:dateUtc="2025-04-14T19:19:00Z"/>
        </w:rPr>
      </w:pPr>
      <w:ins w:id="5137" w:author="V2" w:date="2025-04-14T14:19:00Z" w16du:dateUtc="2025-04-14T19:19:00Z">
        <w:r w:rsidRPr="007F7E2B">
          <w:t xml:space="preserve"> </w:t>
        </w:r>
      </w:ins>
    </w:p>
    <w:p w14:paraId="54AA37D8" w14:textId="77777777" w:rsidR="00851BB5" w:rsidRPr="007F7E2B" w:rsidRDefault="00851BB5">
      <w:pPr>
        <w:ind w:right="8"/>
        <w:rPr>
          <w:ins w:id="5138" w:author="V2" w:date="2025-04-14T14:19:00Z" w16du:dateUtc="2025-04-14T19:19:00Z"/>
        </w:rPr>
      </w:pPr>
      <w:ins w:id="5139" w:author="V2" w:date="2025-04-14T14:19:00Z" w16du:dateUtc="2025-04-14T19:19:00Z">
        <w:r w:rsidRPr="007F7E2B">
          <w:t>Based on the information gathered, determine and document the most likely historic trajectory of change in the variable over a period of at least 10 years.  Assess and document the degree and causes of uncertainty associated with this work.</w:t>
        </w:r>
        <w:r w:rsidRPr="007F7E2B">
          <w:rPr>
            <w:rFonts w:ascii="Arial" w:eastAsia="Arial" w:hAnsi="Arial" w:cs="Arial"/>
            <w:b/>
          </w:rPr>
          <w:t xml:space="preserve"> </w:t>
        </w:r>
      </w:ins>
    </w:p>
    <w:p w14:paraId="212D42F8" w14:textId="77777777" w:rsidR="00851BB5" w:rsidRPr="007F7E2B" w:rsidRDefault="00851BB5">
      <w:pPr>
        <w:spacing w:after="11" w:line="259" w:lineRule="auto"/>
        <w:ind w:left="720"/>
        <w:rPr>
          <w:ins w:id="5140" w:author="V2" w:date="2025-04-14T14:19:00Z" w16du:dateUtc="2025-04-14T19:19:00Z"/>
        </w:rPr>
      </w:pPr>
      <w:ins w:id="5141" w:author="V2" w:date="2025-04-14T14:19:00Z" w16du:dateUtc="2025-04-14T19:19:00Z">
        <w:r w:rsidRPr="007F7E2B">
          <w:rPr>
            <w:rFonts w:ascii="Arial" w:eastAsia="Arial" w:hAnsi="Arial" w:cs="Arial"/>
            <w:b/>
          </w:rPr>
          <w:t xml:space="preserve"> </w:t>
        </w:r>
      </w:ins>
    </w:p>
    <w:p w14:paraId="606EF457" w14:textId="77777777" w:rsidR="00851BB5" w:rsidRPr="007F7E2B" w:rsidRDefault="00851BB5">
      <w:pPr>
        <w:pStyle w:val="Heading3"/>
        <w:spacing w:after="270"/>
        <w:rPr>
          <w:ins w:id="5142" w:author="V2" w:date="2025-04-14T14:19:00Z" w16du:dateUtc="2025-04-14T19:19:00Z"/>
        </w:rPr>
      </w:pPr>
      <w:bookmarkStart w:id="5143" w:name="_Toc174615989"/>
      <w:bookmarkStart w:id="5144" w:name="_Toc174616405"/>
      <w:bookmarkStart w:id="5145" w:name="_Toc180594130"/>
      <w:bookmarkStart w:id="5146" w:name="_Toc180594537"/>
      <w:ins w:id="5147" w:author="V2" w:date="2025-04-14T14:19:00Z" w16du:dateUtc="2025-04-14T19:19:00Z">
        <w:r w:rsidRPr="007F7E2B">
          <w:t>Step 7: Analysis of historic trends for location specific variables</w:t>
        </w:r>
        <w:r w:rsidRPr="007F7E2B">
          <w:rPr>
            <w:vertAlign w:val="superscript"/>
          </w:rPr>
          <w:footnoteReference w:id="5"/>
        </w:r>
        <w:bookmarkEnd w:id="5143"/>
        <w:bookmarkEnd w:id="5144"/>
        <w:bookmarkEnd w:id="5145"/>
        <w:bookmarkEnd w:id="5146"/>
        <w:r w:rsidRPr="007F7E2B">
          <w:t xml:space="preserve"> </w:t>
        </w:r>
      </w:ins>
    </w:p>
    <w:p w14:paraId="1BA09C0D" w14:textId="77777777" w:rsidR="00851BB5" w:rsidRPr="007F7E2B" w:rsidRDefault="00851BB5">
      <w:pPr>
        <w:spacing w:after="7"/>
        <w:ind w:right="8"/>
        <w:rPr>
          <w:ins w:id="5153" w:author="V2" w:date="2025-04-14T14:19:00Z" w16du:dateUtc="2025-04-14T19:19:00Z"/>
        </w:rPr>
      </w:pPr>
      <w:ins w:id="5154" w:author="V2" w:date="2025-04-14T14:19:00Z" w16du:dateUtc="2025-04-14T19:19:00Z">
        <w:r w:rsidRPr="007F7E2B">
          <w:rPr>
            <w:rFonts w:ascii="Arial" w:eastAsia="Arial" w:hAnsi="Arial" w:cs="Arial"/>
            <w:b/>
          </w:rPr>
          <w:t>Goal</w:t>
        </w:r>
        <w:r w:rsidRPr="007F7E2B">
          <w:t xml:space="preserve">: Analyze historic trends for location specific variables, using the appropriate methods given below.  Document each of the steps taken, the data sources, methods of analysis, and degree and potential sources of uncertainty. </w:t>
        </w:r>
      </w:ins>
    </w:p>
    <w:p w14:paraId="7B8F6E85" w14:textId="77777777" w:rsidR="00851BB5" w:rsidRPr="007F7E2B" w:rsidRDefault="00851BB5">
      <w:pPr>
        <w:spacing w:after="14" w:line="259" w:lineRule="auto"/>
        <w:rPr>
          <w:ins w:id="5155" w:author="V2" w:date="2025-04-14T14:19:00Z" w16du:dateUtc="2025-04-14T19:19:00Z"/>
        </w:rPr>
      </w:pPr>
      <w:ins w:id="5156" w:author="V2" w:date="2025-04-14T14:19:00Z" w16du:dateUtc="2025-04-14T19:19:00Z">
        <w:r w:rsidRPr="007F7E2B">
          <w:t xml:space="preserve"> </w:t>
        </w:r>
      </w:ins>
    </w:p>
    <w:p w14:paraId="488FCF50" w14:textId="77777777" w:rsidR="00851BB5" w:rsidRPr="007F7E2B" w:rsidRDefault="00851BB5">
      <w:pPr>
        <w:spacing w:after="17"/>
        <w:ind w:right="8"/>
        <w:rPr>
          <w:ins w:id="5157" w:author="V2" w:date="2025-04-14T14:19:00Z" w16du:dateUtc="2025-04-14T19:19:00Z"/>
        </w:rPr>
      </w:pPr>
      <w:ins w:id="5158" w:author="V2" w:date="2025-04-14T14:19:00Z" w16du:dateUtc="2025-04-14T19:19:00Z">
        <w:r w:rsidRPr="007F7E2B">
          <w:rPr>
            <w:rFonts w:ascii="Arial" w:eastAsia="Arial" w:hAnsi="Arial" w:cs="Arial"/>
            <w:b/>
          </w:rPr>
          <w:t>Methods and Guidance</w:t>
        </w:r>
        <w:r w:rsidRPr="007F7E2B">
          <w:t>:  For the purposes of Step 7, location specific variables are categorized into three types:</w:t>
        </w:r>
        <w:r w:rsidRPr="007F7E2B">
          <w:rPr>
            <w:rFonts w:ascii="Arial" w:eastAsia="Arial" w:hAnsi="Arial" w:cs="Arial"/>
            <w:b/>
          </w:rPr>
          <w:t xml:space="preserve"> </w:t>
        </w:r>
      </w:ins>
    </w:p>
    <w:p w14:paraId="50111896" w14:textId="77777777" w:rsidR="00851BB5" w:rsidRPr="007F7E2B" w:rsidRDefault="00851BB5" w:rsidP="00964B29">
      <w:pPr>
        <w:numPr>
          <w:ilvl w:val="0"/>
          <w:numId w:val="36"/>
        </w:numPr>
        <w:spacing w:before="0" w:after="14" w:line="271" w:lineRule="auto"/>
        <w:ind w:right="8" w:hanging="360"/>
        <w:rPr>
          <w:ins w:id="5159" w:author="V2" w:date="2025-04-14T14:19:00Z" w16du:dateUtc="2025-04-14T19:19:00Z"/>
        </w:rPr>
      </w:pPr>
      <w:ins w:id="5160" w:author="V2" w:date="2025-04-14T14:19:00Z" w16du:dateUtc="2025-04-14T19:19:00Z">
        <w:r w:rsidRPr="007F7E2B">
          <w:rPr>
            <w:rFonts w:ascii="Arial" w:eastAsia="Arial" w:hAnsi="Arial" w:cs="Arial"/>
            <w:i/>
          </w:rPr>
          <w:t>Assessable through remote sensing</w:t>
        </w:r>
        <w:r w:rsidRPr="007F7E2B">
          <w:t xml:space="preserve">.  For instance, if the variable is forest cover, it can generally be directly assessed from remote sensing, both satellite, as well as aerial photography for periods prior to the availability of satellite based sensing. </w:t>
        </w:r>
      </w:ins>
    </w:p>
    <w:p w14:paraId="3AE91B3E" w14:textId="77777777" w:rsidR="00851BB5" w:rsidRPr="007F7E2B" w:rsidRDefault="00851BB5" w:rsidP="00964B29">
      <w:pPr>
        <w:numPr>
          <w:ilvl w:val="0"/>
          <w:numId w:val="36"/>
        </w:numPr>
        <w:spacing w:before="0" w:after="14" w:line="271" w:lineRule="auto"/>
        <w:ind w:right="8" w:hanging="360"/>
        <w:rPr>
          <w:ins w:id="5161" w:author="V2" w:date="2025-04-14T14:19:00Z" w16du:dateUtc="2025-04-14T19:19:00Z"/>
        </w:rPr>
      </w:pPr>
      <w:ins w:id="5162" w:author="V2" w:date="2025-04-14T14:19:00Z" w16du:dateUtc="2025-04-14T19:19:00Z">
        <w:r w:rsidRPr="007F7E2B">
          <w:rPr>
            <w:rFonts w:ascii="Arial" w:eastAsia="Arial" w:hAnsi="Arial" w:cs="Arial"/>
            <w:i/>
          </w:rPr>
          <w:t>Partly assessable through remote sensing using a proxy</w:t>
        </w:r>
        <w:r w:rsidRPr="007F7E2B">
          <w:t xml:space="preserve">.  Some variables, such as soil carbon, are not directly assessable through remote sensing, however, in a given ecosystem, soil carbon may be reasonably correlated with vegetation cover types which are detectable through remote sensing. </w:t>
        </w:r>
      </w:ins>
    </w:p>
    <w:p w14:paraId="1BC6F0D1" w14:textId="77777777" w:rsidR="00851BB5" w:rsidRPr="007F7E2B" w:rsidRDefault="00851BB5" w:rsidP="00964B29">
      <w:pPr>
        <w:numPr>
          <w:ilvl w:val="0"/>
          <w:numId w:val="36"/>
        </w:numPr>
        <w:spacing w:before="0" w:after="8" w:line="271" w:lineRule="auto"/>
        <w:ind w:right="8" w:hanging="360"/>
        <w:rPr>
          <w:ins w:id="5163" w:author="V2" w:date="2025-04-14T14:19:00Z" w16du:dateUtc="2025-04-14T19:19:00Z"/>
        </w:rPr>
      </w:pPr>
      <w:ins w:id="5164" w:author="V2" w:date="2025-04-14T14:19:00Z" w16du:dateUtc="2025-04-14T19:19:00Z">
        <w:r w:rsidRPr="007F7E2B">
          <w:rPr>
            <w:rFonts w:ascii="Arial" w:eastAsia="Arial" w:hAnsi="Arial" w:cs="Arial"/>
            <w:i/>
          </w:rPr>
          <w:lastRenderedPageBreak/>
          <w:t>Not assessable through remote sensing</w:t>
        </w:r>
        <w:r w:rsidRPr="007F7E2B">
          <w:t xml:space="preserve">.  While many variables can be at least partly assessed using proxies and remote sensing, some variables may not be detectable using remote sensing.  For instance, in some ecosystems soil texture may not produce vegetation or other changes detectable by remote sensing. </w:t>
        </w:r>
      </w:ins>
    </w:p>
    <w:p w14:paraId="3A114CDB" w14:textId="77777777" w:rsidR="00851BB5" w:rsidRPr="007F7E2B" w:rsidRDefault="00851BB5">
      <w:pPr>
        <w:spacing w:after="17" w:line="259" w:lineRule="auto"/>
        <w:ind w:left="727"/>
        <w:rPr>
          <w:ins w:id="5165" w:author="V2" w:date="2025-04-14T14:19:00Z" w16du:dateUtc="2025-04-14T19:19:00Z"/>
        </w:rPr>
      </w:pPr>
      <w:ins w:id="5166" w:author="V2" w:date="2025-04-14T14:19:00Z" w16du:dateUtc="2025-04-14T19:19:00Z">
        <w:r w:rsidRPr="007F7E2B">
          <w:t xml:space="preserve"> </w:t>
        </w:r>
      </w:ins>
    </w:p>
    <w:p w14:paraId="44BE399C" w14:textId="77777777" w:rsidR="00851BB5" w:rsidRPr="007F7E2B" w:rsidRDefault="00851BB5">
      <w:pPr>
        <w:spacing w:after="7"/>
        <w:ind w:left="10" w:right="8"/>
        <w:rPr>
          <w:ins w:id="5167" w:author="V2" w:date="2025-04-14T14:19:00Z" w16du:dateUtc="2025-04-14T19:19:00Z"/>
        </w:rPr>
      </w:pPr>
      <w:ins w:id="5168" w:author="V2" w:date="2025-04-14T14:19:00Z" w16du:dateUtc="2025-04-14T19:19:00Z">
        <w:r w:rsidRPr="007F7E2B">
          <w:t xml:space="preserve">For each of the three types, a specific set of steps must be followed, as follows: </w:t>
        </w:r>
      </w:ins>
    </w:p>
    <w:p w14:paraId="50B4FD86" w14:textId="77777777" w:rsidR="00851BB5" w:rsidRPr="007F7E2B" w:rsidRDefault="00851BB5">
      <w:pPr>
        <w:spacing w:after="30" w:line="259" w:lineRule="auto"/>
        <w:ind w:left="1140"/>
        <w:rPr>
          <w:ins w:id="5169" w:author="V2" w:date="2025-04-14T14:19:00Z" w16du:dateUtc="2025-04-14T19:19:00Z"/>
        </w:rPr>
      </w:pPr>
      <w:ins w:id="5170" w:author="V2" w:date="2025-04-14T14:19:00Z" w16du:dateUtc="2025-04-14T19:19:00Z">
        <w:r w:rsidRPr="007F7E2B">
          <w:t xml:space="preserve"> </w:t>
        </w:r>
      </w:ins>
    </w:p>
    <w:p w14:paraId="4A6ECE14" w14:textId="77777777" w:rsidR="00851BB5" w:rsidRPr="007F7E2B" w:rsidRDefault="00851BB5" w:rsidP="00964B29">
      <w:pPr>
        <w:numPr>
          <w:ilvl w:val="0"/>
          <w:numId w:val="36"/>
        </w:numPr>
        <w:spacing w:before="0" w:line="271" w:lineRule="auto"/>
        <w:ind w:right="8" w:hanging="360"/>
        <w:rPr>
          <w:ins w:id="5171" w:author="V2" w:date="2025-04-14T14:19:00Z" w16du:dateUtc="2025-04-14T19:19:00Z"/>
        </w:rPr>
      </w:pPr>
      <w:ins w:id="5172" w:author="V2" w:date="2025-04-14T14:19:00Z" w16du:dateUtc="2025-04-14T19:19:00Z">
        <w:r w:rsidRPr="007F7E2B">
          <w:t xml:space="preserve">Assessable through remote sensing – Steps 7a and 7c  </w:t>
        </w:r>
      </w:ins>
    </w:p>
    <w:p w14:paraId="17E4AB49" w14:textId="77777777" w:rsidR="00851BB5" w:rsidRPr="007F7E2B" w:rsidRDefault="00851BB5" w:rsidP="00964B29">
      <w:pPr>
        <w:numPr>
          <w:ilvl w:val="0"/>
          <w:numId w:val="36"/>
        </w:numPr>
        <w:spacing w:before="0" w:line="271" w:lineRule="auto"/>
        <w:ind w:right="8" w:hanging="360"/>
        <w:rPr>
          <w:ins w:id="5173" w:author="V2" w:date="2025-04-14T14:19:00Z" w16du:dateUtc="2025-04-14T19:19:00Z"/>
        </w:rPr>
      </w:pPr>
      <w:ins w:id="5174" w:author="V2" w:date="2025-04-14T14:19:00Z" w16du:dateUtc="2025-04-14T19:19:00Z">
        <w:r w:rsidRPr="007F7E2B">
          <w:t xml:space="preserve">Partly assessable through remote sensing using a proxy - Steps 7a, 7b and 7c </w:t>
        </w:r>
      </w:ins>
    </w:p>
    <w:p w14:paraId="3A8BD714" w14:textId="77777777" w:rsidR="00851BB5" w:rsidRPr="007F7E2B" w:rsidRDefault="00851BB5" w:rsidP="00964B29">
      <w:pPr>
        <w:numPr>
          <w:ilvl w:val="0"/>
          <w:numId w:val="36"/>
        </w:numPr>
        <w:spacing w:before="0" w:line="271" w:lineRule="auto"/>
        <w:ind w:right="8" w:hanging="360"/>
        <w:rPr>
          <w:ins w:id="5175" w:author="V2" w:date="2025-04-14T14:19:00Z" w16du:dateUtc="2025-04-14T19:19:00Z"/>
        </w:rPr>
      </w:pPr>
      <w:ins w:id="5176" w:author="V2" w:date="2025-04-14T14:19:00Z" w16du:dateUtc="2025-04-14T19:19:00Z">
        <w:r w:rsidRPr="007F7E2B">
          <w:t xml:space="preserve">Not assessable through remote sensing – Step 7a </w:t>
        </w:r>
      </w:ins>
    </w:p>
    <w:p w14:paraId="21C6DFA7" w14:textId="77777777" w:rsidR="00851BB5" w:rsidRPr="007F7E2B" w:rsidRDefault="00851BB5">
      <w:pPr>
        <w:spacing w:after="17" w:line="259" w:lineRule="auto"/>
        <w:ind w:left="727"/>
        <w:rPr>
          <w:ins w:id="5177" w:author="V2" w:date="2025-04-14T14:19:00Z" w16du:dateUtc="2025-04-14T19:19:00Z"/>
        </w:rPr>
      </w:pPr>
      <w:ins w:id="5178" w:author="V2" w:date="2025-04-14T14:19:00Z" w16du:dateUtc="2025-04-14T19:19:00Z">
        <w:r w:rsidRPr="007F7E2B">
          <w:t xml:space="preserve"> </w:t>
        </w:r>
      </w:ins>
    </w:p>
    <w:p w14:paraId="657EC4C9" w14:textId="77777777" w:rsidR="00851BB5" w:rsidRPr="007F7E2B" w:rsidRDefault="00851BB5">
      <w:pPr>
        <w:spacing w:after="5"/>
        <w:ind w:right="8"/>
        <w:rPr>
          <w:ins w:id="5179" w:author="V2" w:date="2025-04-14T14:19:00Z" w16du:dateUtc="2025-04-14T19:19:00Z"/>
        </w:rPr>
      </w:pPr>
      <w:ins w:id="5180" w:author="V2" w:date="2025-04-14T14:19:00Z" w16du:dateUtc="2025-04-14T19:19:00Z">
        <w:r w:rsidRPr="007F7E2B">
          <w:t xml:space="preserve">Where assessment through remote sensing is to be done, either directly or through a proxy, it should be done for both the project area and the reference region if projection is being undertaken as part of Task 2, the baseline.  Assessing the wider area will give more information on trends in the value of the variable over time. </w:t>
        </w:r>
      </w:ins>
    </w:p>
    <w:p w14:paraId="4B5038EC" w14:textId="77777777" w:rsidR="00851BB5" w:rsidRPr="007F7E2B" w:rsidRDefault="00851BB5">
      <w:pPr>
        <w:spacing w:after="17" w:line="259" w:lineRule="auto"/>
        <w:ind w:left="7"/>
        <w:rPr>
          <w:ins w:id="5181" w:author="V2" w:date="2025-04-14T14:19:00Z" w16du:dateUtc="2025-04-14T19:19:00Z"/>
        </w:rPr>
      </w:pPr>
      <w:ins w:id="5182" w:author="V2" w:date="2025-04-14T14:19:00Z" w16du:dateUtc="2025-04-14T19:19:00Z">
        <w:r w:rsidRPr="007F7E2B">
          <w:t xml:space="preserve"> </w:t>
        </w:r>
      </w:ins>
    </w:p>
    <w:p w14:paraId="5FA490C5" w14:textId="77777777" w:rsidR="00851BB5" w:rsidRPr="007F7E2B" w:rsidRDefault="00851BB5">
      <w:pPr>
        <w:spacing w:after="5"/>
        <w:ind w:right="8"/>
        <w:rPr>
          <w:ins w:id="5183" w:author="V2" w:date="2025-04-14T14:19:00Z" w16du:dateUtc="2025-04-14T19:19:00Z"/>
        </w:rPr>
      </w:pPr>
      <w:ins w:id="5184" w:author="V2" w:date="2025-04-14T14:19:00Z" w16du:dateUtc="2025-04-14T19:19:00Z">
        <w:r w:rsidRPr="007F7E2B">
          <w:t xml:space="preserve">Where a leakage zone is being used to monitor leakage, the leakage zone must also be assessed during this phase. </w:t>
        </w:r>
      </w:ins>
    </w:p>
    <w:p w14:paraId="4752CA01" w14:textId="77777777" w:rsidR="00851BB5" w:rsidRPr="007F7E2B" w:rsidRDefault="00851BB5">
      <w:pPr>
        <w:spacing w:after="19" w:line="259" w:lineRule="auto"/>
        <w:ind w:left="7"/>
        <w:rPr>
          <w:ins w:id="5185" w:author="V2" w:date="2025-04-14T14:19:00Z" w16du:dateUtc="2025-04-14T19:19:00Z"/>
        </w:rPr>
      </w:pPr>
      <w:ins w:id="5186" w:author="V2" w:date="2025-04-14T14:19:00Z" w16du:dateUtc="2025-04-14T19:19:00Z">
        <w:r w:rsidRPr="007F7E2B">
          <w:t xml:space="preserve"> </w:t>
        </w:r>
      </w:ins>
    </w:p>
    <w:p w14:paraId="4E1C6C8B" w14:textId="77777777" w:rsidR="00851BB5" w:rsidRPr="007F7E2B" w:rsidRDefault="00851BB5">
      <w:pPr>
        <w:spacing w:after="7"/>
        <w:ind w:left="10" w:right="8"/>
        <w:rPr>
          <w:ins w:id="5187" w:author="V2" w:date="2025-04-14T14:19:00Z" w16du:dateUtc="2025-04-14T19:19:00Z"/>
        </w:rPr>
      </w:pPr>
      <w:ins w:id="5188" w:author="V2" w:date="2025-04-14T14:19:00Z" w16du:dateUtc="2025-04-14T19:19:00Z">
        <w:r w:rsidRPr="007F7E2B">
          <w:t xml:space="preserve">The sub-steps in Step 7 are shown in Figure 2 below. </w:t>
        </w:r>
      </w:ins>
    </w:p>
    <w:p w14:paraId="337CE4B7" w14:textId="77777777" w:rsidR="00851BB5" w:rsidRPr="007F7E2B" w:rsidRDefault="00851BB5">
      <w:pPr>
        <w:spacing w:line="259" w:lineRule="auto"/>
        <w:ind w:left="7"/>
        <w:rPr>
          <w:ins w:id="5189" w:author="V2" w:date="2025-04-14T14:19:00Z" w16du:dateUtc="2025-04-14T19:19:00Z"/>
        </w:rPr>
      </w:pPr>
      <w:ins w:id="5190" w:author="V2" w:date="2025-04-14T14:19:00Z" w16du:dateUtc="2025-04-14T19:19:00Z">
        <w:r w:rsidRPr="007F7E2B">
          <w:t xml:space="preserve"> </w:t>
        </w:r>
      </w:ins>
    </w:p>
    <w:p w14:paraId="595F209D" w14:textId="77777777" w:rsidR="00851BB5" w:rsidRPr="007F7E2B" w:rsidRDefault="00851BB5">
      <w:pPr>
        <w:spacing w:after="38" w:line="259" w:lineRule="auto"/>
        <w:ind w:left="-2"/>
        <w:rPr>
          <w:ins w:id="5191" w:author="V2" w:date="2025-04-14T14:19:00Z" w16du:dateUtc="2025-04-14T19:19:00Z"/>
        </w:rPr>
      </w:pPr>
      <w:ins w:id="5192" w:author="V2" w:date="2025-04-14T14:19:00Z" w16du:dateUtc="2025-04-14T19:19:00Z">
        <w:r w:rsidRPr="007F7E2B">
          <w:rPr>
            <w:noProof/>
          </w:rPr>
          <w:lastRenderedPageBreak/>
          <w:drawing>
            <wp:inline distT="0" distB="0" distL="0" distR="0" wp14:anchorId="4CA848CC" wp14:editId="6EFD9FA3">
              <wp:extent cx="5501640" cy="3547872"/>
              <wp:effectExtent l="0" t="0" r="0" b="0"/>
              <wp:docPr id="47438" name="Picture 47438"/>
              <wp:cNvGraphicFramePr/>
              <a:graphic xmlns:a="http://schemas.openxmlformats.org/drawingml/2006/main">
                <a:graphicData uri="http://schemas.openxmlformats.org/drawingml/2006/picture">
                  <pic:pic xmlns:pic="http://schemas.openxmlformats.org/drawingml/2006/picture">
                    <pic:nvPicPr>
                      <pic:cNvPr id="47438" name="Picture 47438"/>
                      <pic:cNvPicPr/>
                    </pic:nvPicPr>
                    <pic:blipFill>
                      <a:blip r:embed="rId78"/>
                      <a:stretch>
                        <a:fillRect/>
                      </a:stretch>
                    </pic:blipFill>
                    <pic:spPr>
                      <a:xfrm>
                        <a:off x="0" y="0"/>
                        <a:ext cx="5501640" cy="3547872"/>
                      </a:xfrm>
                      <a:prstGeom prst="rect">
                        <a:avLst/>
                      </a:prstGeom>
                    </pic:spPr>
                  </pic:pic>
                </a:graphicData>
              </a:graphic>
            </wp:inline>
          </w:drawing>
        </w:r>
      </w:ins>
    </w:p>
    <w:p w14:paraId="31730299" w14:textId="77777777" w:rsidR="00851BB5" w:rsidRPr="007F7E2B" w:rsidRDefault="00851BB5">
      <w:pPr>
        <w:spacing w:after="19" w:line="259" w:lineRule="auto"/>
        <w:ind w:left="1140"/>
        <w:rPr>
          <w:ins w:id="5193" w:author="V2" w:date="2025-04-14T14:19:00Z" w16du:dateUtc="2025-04-14T19:19:00Z"/>
        </w:rPr>
      </w:pPr>
      <w:ins w:id="5194" w:author="V2" w:date="2025-04-14T14:19:00Z" w16du:dateUtc="2025-04-14T19:19:00Z">
        <w:r w:rsidRPr="007F7E2B">
          <w:rPr>
            <w:rFonts w:ascii="Arial" w:eastAsia="Arial" w:hAnsi="Arial" w:cs="Arial"/>
            <w:b/>
          </w:rPr>
          <w:t xml:space="preserve"> </w:t>
        </w:r>
      </w:ins>
    </w:p>
    <w:p w14:paraId="24378013" w14:textId="77777777" w:rsidR="00851BB5" w:rsidRPr="007F7E2B" w:rsidRDefault="00851BB5">
      <w:pPr>
        <w:pStyle w:val="Heading3"/>
        <w:ind w:left="17"/>
        <w:rPr>
          <w:ins w:id="5195" w:author="V2" w:date="2025-04-14T14:19:00Z" w16du:dateUtc="2025-04-14T19:19:00Z"/>
        </w:rPr>
      </w:pPr>
      <w:bookmarkStart w:id="5196" w:name="_Toc174615990"/>
      <w:bookmarkStart w:id="5197" w:name="_Toc174616406"/>
      <w:bookmarkStart w:id="5198" w:name="_Toc180594131"/>
      <w:bookmarkStart w:id="5199" w:name="_Toc180594538"/>
      <w:ins w:id="5200" w:author="V2" w:date="2025-04-14T14:19:00Z" w16du:dateUtc="2025-04-14T19:19:00Z">
        <w:r w:rsidRPr="007F7E2B">
          <w:t>Step 7a Collation of existing data</w:t>
        </w:r>
        <w:bookmarkEnd w:id="5196"/>
        <w:bookmarkEnd w:id="5197"/>
        <w:bookmarkEnd w:id="5198"/>
        <w:bookmarkEnd w:id="5199"/>
        <w:r w:rsidRPr="007F7E2B">
          <w:t xml:space="preserve"> </w:t>
        </w:r>
      </w:ins>
    </w:p>
    <w:p w14:paraId="0039203D" w14:textId="77777777" w:rsidR="00851BB5" w:rsidRPr="007F7E2B" w:rsidRDefault="00851BB5">
      <w:pPr>
        <w:ind w:right="8"/>
        <w:rPr>
          <w:ins w:id="5201" w:author="V2" w:date="2025-04-14T14:19:00Z" w16du:dateUtc="2025-04-14T19:19:00Z"/>
        </w:rPr>
      </w:pPr>
      <w:ins w:id="5202" w:author="V2" w:date="2025-04-14T14:19:00Z" w16du:dateUtc="2025-04-14T19:19:00Z">
        <w:r w:rsidRPr="007F7E2B">
          <w:t xml:space="preserve">Collation and analysis of existing data must be undertaken as described for Step 6.  Particular attention should be paid to existing spatially specific data such as maps, historic studies and ground level photography.   </w:t>
        </w:r>
      </w:ins>
    </w:p>
    <w:p w14:paraId="2A9674A4" w14:textId="77777777" w:rsidR="00851BB5" w:rsidRPr="007F7E2B" w:rsidRDefault="00851BB5">
      <w:pPr>
        <w:ind w:right="8"/>
        <w:rPr>
          <w:ins w:id="5203" w:author="V2" w:date="2025-04-14T14:19:00Z" w16du:dateUtc="2025-04-14T19:19:00Z"/>
        </w:rPr>
      </w:pPr>
      <w:ins w:id="5204" w:author="V2" w:date="2025-04-14T14:19:00Z" w16du:dateUtc="2025-04-14T19:19:00Z">
        <w:r w:rsidRPr="007F7E2B">
          <w:t xml:space="preserve">Note that if the variable in question is assessable or partly assessable through remote sensing, it is possible that existing work has already been done for the area to classify it for the variable in question, or the proxy variable being used.  If this classification can be shown to have been of good quality, using consistent methods for multiple time points, it may be unnecessary to undertake further remote sensing interpretation.  If such data exists for only one time point, and the methods used to produce the data are known, it may be possible to undertake assessment of other time points following the steps below using the same methods, and thus reduce the amount of remote sensing interpretation required. </w:t>
        </w:r>
      </w:ins>
    </w:p>
    <w:p w14:paraId="69057F0F" w14:textId="77777777" w:rsidR="00851BB5" w:rsidRPr="007F7E2B" w:rsidRDefault="00851BB5">
      <w:pPr>
        <w:spacing w:after="5"/>
        <w:ind w:right="8"/>
        <w:rPr>
          <w:ins w:id="5205" w:author="V2" w:date="2025-04-14T14:19:00Z" w16du:dateUtc="2025-04-14T19:19:00Z"/>
        </w:rPr>
      </w:pPr>
      <w:ins w:id="5206" w:author="V2" w:date="2025-04-14T14:19:00Z" w16du:dateUtc="2025-04-14T19:19:00Z">
        <w:r w:rsidRPr="007F7E2B">
          <w:t xml:space="preserve">It is also possible that high quality time series data derived from direct sampling and measurement of the variable in question exists for the area from other sources – for instance repeat soil surveys associated with management.  If data of this type is available, it should form the primary source for determining the historic trends for the variables.  In this case, depending on the degree of geographic coverage of the existing data, project proponents may optionally conduct the remote sensing analysis described in Step 7c below as a back-up to the existing data, or to extrapolate it to areas not covered by the existing data. </w:t>
        </w:r>
      </w:ins>
    </w:p>
    <w:p w14:paraId="12E8559E" w14:textId="77777777" w:rsidR="00851BB5" w:rsidRPr="007F7E2B" w:rsidRDefault="00851BB5">
      <w:pPr>
        <w:spacing w:after="134" w:line="259" w:lineRule="auto"/>
        <w:rPr>
          <w:ins w:id="5207" w:author="V2" w:date="2025-04-14T14:19:00Z" w16du:dateUtc="2025-04-14T19:19:00Z"/>
        </w:rPr>
      </w:pPr>
      <w:ins w:id="5208" w:author="V2" w:date="2025-04-14T14:19:00Z" w16du:dateUtc="2025-04-14T19:19:00Z">
        <w:r w:rsidRPr="007F7E2B">
          <w:t xml:space="preserve"> </w:t>
        </w:r>
      </w:ins>
    </w:p>
    <w:p w14:paraId="762948D7" w14:textId="77777777" w:rsidR="00851BB5" w:rsidRPr="007F7E2B" w:rsidRDefault="00851BB5">
      <w:pPr>
        <w:pStyle w:val="Heading3"/>
        <w:rPr>
          <w:ins w:id="5209" w:author="V2" w:date="2025-04-14T14:19:00Z" w16du:dateUtc="2025-04-14T19:19:00Z"/>
        </w:rPr>
      </w:pPr>
      <w:bookmarkStart w:id="5210" w:name="_Toc174615991"/>
      <w:bookmarkStart w:id="5211" w:name="_Toc174616407"/>
      <w:bookmarkStart w:id="5212" w:name="_Toc180594132"/>
      <w:bookmarkStart w:id="5213" w:name="_Toc180594539"/>
      <w:ins w:id="5214" w:author="V2" w:date="2025-04-14T14:19:00Z" w16du:dateUtc="2025-04-14T19:19:00Z">
        <w:r w:rsidRPr="007F7E2B">
          <w:lastRenderedPageBreak/>
          <w:t>Step 7b: Identification and assessment of quality for proxies</w:t>
        </w:r>
        <w:bookmarkEnd w:id="5210"/>
        <w:bookmarkEnd w:id="5211"/>
        <w:bookmarkEnd w:id="5212"/>
        <w:bookmarkEnd w:id="5213"/>
        <w:r w:rsidRPr="007F7E2B">
          <w:t xml:space="preserve"> </w:t>
        </w:r>
      </w:ins>
    </w:p>
    <w:p w14:paraId="28DC5405" w14:textId="77777777" w:rsidR="00851BB5" w:rsidRPr="007F7E2B" w:rsidRDefault="00851BB5">
      <w:pPr>
        <w:ind w:right="8"/>
        <w:rPr>
          <w:ins w:id="5215" w:author="V2" w:date="2025-04-14T14:19:00Z" w16du:dateUtc="2025-04-14T19:19:00Z"/>
        </w:rPr>
      </w:pPr>
      <w:ins w:id="5216" w:author="V2" w:date="2025-04-14T14:19:00Z" w16du:dateUtc="2025-04-14T19:19:00Z">
        <w:r w:rsidRPr="007F7E2B">
          <w:t xml:space="preserve">Proxies are features visible with remote sensing that provide indications of the status of features which are not visible with remote sensing.  Proxies should be identified from one of the following two sources: </w:t>
        </w:r>
      </w:ins>
    </w:p>
    <w:p w14:paraId="27901DA8" w14:textId="77777777" w:rsidR="00851BB5" w:rsidRPr="007F7E2B" w:rsidRDefault="00851BB5" w:rsidP="00964B29">
      <w:pPr>
        <w:numPr>
          <w:ilvl w:val="0"/>
          <w:numId w:val="37"/>
        </w:numPr>
        <w:spacing w:before="0" w:after="126" w:line="271" w:lineRule="auto"/>
        <w:ind w:right="8" w:hanging="360"/>
        <w:rPr>
          <w:ins w:id="5217" w:author="V2" w:date="2025-04-14T14:19:00Z" w16du:dateUtc="2025-04-14T19:19:00Z"/>
        </w:rPr>
      </w:pPr>
      <w:ins w:id="5218" w:author="V2" w:date="2025-04-14T14:19:00Z" w16du:dateUtc="2025-04-14T19:19:00Z">
        <w:r w:rsidRPr="007F7E2B">
          <w:t xml:space="preserve">Existing scientific literature on processes and relationships within landscapes, particularly landscapes with similar ecosystems and processes to the area being examined. </w:t>
        </w:r>
      </w:ins>
    </w:p>
    <w:p w14:paraId="5ECE87B4" w14:textId="77777777" w:rsidR="00851BB5" w:rsidRPr="007F7E2B" w:rsidRDefault="00851BB5" w:rsidP="00964B29">
      <w:pPr>
        <w:numPr>
          <w:ilvl w:val="0"/>
          <w:numId w:val="37"/>
        </w:numPr>
        <w:spacing w:before="0" w:after="126" w:line="271" w:lineRule="auto"/>
        <w:ind w:right="8" w:hanging="360"/>
        <w:rPr>
          <w:ins w:id="5219" w:author="V2" w:date="2025-04-14T14:19:00Z" w16du:dateUtc="2025-04-14T19:19:00Z"/>
        </w:rPr>
      </w:pPr>
      <w:ins w:id="5220" w:author="V2" w:date="2025-04-14T14:19:00Z" w16du:dateUtc="2025-04-14T19:19:00Z">
        <w:r w:rsidRPr="007F7E2B">
          <w:t xml:space="preserve">Correlation between characteristics visible in current remote sensing images, and data on the status of the variable in question, drawn from field surveys undertaken to the standards laid out for field surveys in this methodology, or to similar standards. </w:t>
        </w:r>
      </w:ins>
    </w:p>
    <w:p w14:paraId="3438DDC8" w14:textId="77777777" w:rsidR="00851BB5" w:rsidRPr="007F7E2B" w:rsidRDefault="00851BB5">
      <w:pPr>
        <w:ind w:right="8"/>
        <w:rPr>
          <w:ins w:id="5221" w:author="V2" w:date="2025-04-14T14:19:00Z" w16du:dateUtc="2025-04-14T19:19:00Z"/>
        </w:rPr>
      </w:pPr>
      <w:ins w:id="5222" w:author="V2" w:date="2025-04-14T14:19:00Z" w16du:dateUtc="2025-04-14T19:19:00Z">
        <w:r w:rsidRPr="007F7E2B">
          <w:t xml:space="preserve">Proxies identified from the scientific literature must be verified onsite using the second approach.  Based on the correlation of field surveys and current remote sensing images, the project proponent must document: </w:t>
        </w:r>
      </w:ins>
    </w:p>
    <w:p w14:paraId="04A10FE3" w14:textId="77777777" w:rsidR="00851BB5" w:rsidRPr="007F7E2B" w:rsidRDefault="00851BB5" w:rsidP="00964B29">
      <w:pPr>
        <w:numPr>
          <w:ilvl w:val="0"/>
          <w:numId w:val="37"/>
        </w:numPr>
        <w:spacing w:before="0" w:after="126" w:line="271" w:lineRule="auto"/>
        <w:ind w:right="8" w:hanging="360"/>
        <w:rPr>
          <w:ins w:id="5223" w:author="V2" w:date="2025-04-14T14:19:00Z" w16du:dateUtc="2025-04-14T19:19:00Z"/>
        </w:rPr>
      </w:pPr>
      <w:ins w:id="5224" w:author="V2" w:date="2025-04-14T14:19:00Z" w16du:dateUtc="2025-04-14T19:19:00Z">
        <w:r w:rsidRPr="007F7E2B">
          <w:t xml:space="preserve">The nature of the characteristics detectable in the remote sensing images which correlate with differences in the state of the variable </w:t>
        </w:r>
        <w:r w:rsidRPr="007F7E2B">
          <w:rPr>
            <w:rFonts w:ascii="Arial" w:eastAsia="Arial" w:hAnsi="Arial" w:cs="Arial"/>
            <w:i/>
          </w:rPr>
          <w:t>X</w:t>
        </w:r>
        <w:r w:rsidRPr="007F7E2B">
          <w:t xml:space="preserve"> on the ground. </w:t>
        </w:r>
      </w:ins>
    </w:p>
    <w:p w14:paraId="31EB1CDB" w14:textId="77777777" w:rsidR="00851BB5" w:rsidRPr="007F7E2B" w:rsidRDefault="00851BB5" w:rsidP="00964B29">
      <w:pPr>
        <w:numPr>
          <w:ilvl w:val="0"/>
          <w:numId w:val="37"/>
        </w:numPr>
        <w:spacing w:before="0" w:after="126" w:line="271" w:lineRule="auto"/>
        <w:ind w:right="8" w:hanging="360"/>
        <w:rPr>
          <w:ins w:id="5225" w:author="V2" w:date="2025-04-14T14:19:00Z" w16du:dateUtc="2025-04-14T19:19:00Z"/>
        </w:rPr>
      </w:pPr>
      <w:ins w:id="5226" w:author="V2" w:date="2025-04-14T14:19:00Z" w16du:dateUtc="2025-04-14T19:19:00Z">
        <w:r w:rsidRPr="007F7E2B">
          <w:t xml:space="preserve">The apparent degree of correlation between the two, based on statistical analysis of the relationship. </w:t>
        </w:r>
      </w:ins>
    </w:p>
    <w:p w14:paraId="23BEC98A" w14:textId="77777777" w:rsidR="00851BB5" w:rsidRPr="007F7E2B" w:rsidRDefault="00851BB5" w:rsidP="00964B29">
      <w:pPr>
        <w:numPr>
          <w:ilvl w:val="0"/>
          <w:numId w:val="37"/>
        </w:numPr>
        <w:spacing w:before="0" w:after="9" w:line="271" w:lineRule="auto"/>
        <w:ind w:right="8" w:hanging="360"/>
        <w:rPr>
          <w:ins w:id="5227" w:author="V2" w:date="2025-04-14T14:19:00Z" w16du:dateUtc="2025-04-14T19:19:00Z"/>
        </w:rPr>
      </w:pPr>
      <w:ins w:id="5228" w:author="V2" w:date="2025-04-14T14:19:00Z" w16du:dateUtc="2025-04-14T19:19:00Z">
        <w:r w:rsidRPr="007F7E2B">
          <w:t xml:space="preserve">The theoretical basis for the proposed correlation.  In other words, the project proponent must offer a reasonable explanation of why the correlation between the proxy and the variable in question exists. </w:t>
        </w:r>
      </w:ins>
    </w:p>
    <w:p w14:paraId="69466DA6" w14:textId="77777777" w:rsidR="00851BB5" w:rsidRPr="007F7E2B" w:rsidRDefault="00851BB5">
      <w:pPr>
        <w:spacing w:after="137" w:line="259" w:lineRule="auto"/>
        <w:rPr>
          <w:ins w:id="5229" w:author="V2" w:date="2025-04-14T14:19:00Z" w16du:dateUtc="2025-04-14T19:19:00Z"/>
        </w:rPr>
      </w:pPr>
      <w:ins w:id="5230" w:author="V2" w:date="2025-04-14T14:19:00Z" w16du:dateUtc="2025-04-14T19:19:00Z">
        <w:r w:rsidRPr="007F7E2B">
          <w:rPr>
            <w:rFonts w:ascii="Arial" w:eastAsia="Arial" w:hAnsi="Arial" w:cs="Arial"/>
            <w:b/>
          </w:rPr>
          <w:t xml:space="preserve"> </w:t>
        </w:r>
      </w:ins>
    </w:p>
    <w:p w14:paraId="4DE97430" w14:textId="77777777" w:rsidR="00851BB5" w:rsidRPr="007F7E2B" w:rsidRDefault="00851BB5">
      <w:pPr>
        <w:pStyle w:val="Heading3"/>
        <w:ind w:left="101"/>
        <w:rPr>
          <w:ins w:id="5231" w:author="V2" w:date="2025-04-14T14:19:00Z" w16du:dateUtc="2025-04-14T19:19:00Z"/>
        </w:rPr>
      </w:pPr>
      <w:bookmarkStart w:id="5232" w:name="_Toc174615992"/>
      <w:bookmarkStart w:id="5233" w:name="_Toc174616408"/>
      <w:bookmarkStart w:id="5234" w:name="_Toc180594133"/>
      <w:bookmarkStart w:id="5235" w:name="_Toc180594540"/>
      <w:ins w:id="5236" w:author="V2" w:date="2025-04-14T14:19:00Z" w16du:dateUtc="2025-04-14T19:19:00Z">
        <w:r w:rsidRPr="007F7E2B">
          <w:t>Step 7c: Analysis of remote sensing data</w:t>
        </w:r>
        <w:bookmarkEnd w:id="5232"/>
        <w:bookmarkEnd w:id="5233"/>
        <w:bookmarkEnd w:id="5234"/>
        <w:bookmarkEnd w:id="5235"/>
        <w:r w:rsidRPr="007F7E2B">
          <w:t xml:space="preserve"> </w:t>
        </w:r>
      </w:ins>
    </w:p>
    <w:p w14:paraId="101B2B15" w14:textId="77777777" w:rsidR="00851BB5" w:rsidRPr="007F7E2B" w:rsidRDefault="00851BB5">
      <w:pPr>
        <w:ind w:left="94" w:right="8"/>
        <w:rPr>
          <w:ins w:id="5237" w:author="V2" w:date="2025-04-14T14:19:00Z" w16du:dateUtc="2025-04-14T19:19:00Z"/>
        </w:rPr>
      </w:pPr>
      <w:ins w:id="5238" w:author="V2" w:date="2025-04-14T14:19:00Z" w16du:dateUtc="2025-04-14T19:19:00Z">
        <w:r w:rsidRPr="007F7E2B">
          <w:t xml:space="preserve">The goal of the analysis of remote sensing data is to produce a time series of assessments of the value and variation of the variable </w:t>
        </w:r>
        <w:r w:rsidRPr="007F7E2B">
          <w:rPr>
            <w:rFonts w:ascii="Arial" w:eastAsia="Arial" w:hAnsi="Arial" w:cs="Arial"/>
            <w:i/>
          </w:rPr>
          <w:t>X</w:t>
        </w:r>
        <w:r w:rsidRPr="007F7E2B">
          <w:t xml:space="preserve">, or a proxy, across the area.  This data on historical values and geographic correlations of the variable will be used later in this module to assist in the projection of future values of the variable on a location specific basis. </w:t>
        </w:r>
      </w:ins>
    </w:p>
    <w:p w14:paraId="7D508FB4" w14:textId="77777777" w:rsidR="00851BB5" w:rsidRPr="007F7E2B" w:rsidRDefault="00851BB5">
      <w:pPr>
        <w:ind w:left="94" w:right="8"/>
        <w:rPr>
          <w:ins w:id="5239" w:author="V2" w:date="2025-04-14T14:19:00Z" w16du:dateUtc="2025-04-14T19:19:00Z"/>
        </w:rPr>
      </w:pPr>
      <w:ins w:id="5240" w:author="V2" w:date="2025-04-14T14:19:00Z" w16du:dateUtc="2025-04-14T19:19:00Z">
        <w:r w:rsidRPr="007F7E2B">
          <w:t xml:space="preserve">In order to maximize the value of this step, the following process must be followed: </w:t>
        </w:r>
      </w:ins>
    </w:p>
    <w:p w14:paraId="16A5ECBF" w14:textId="77777777" w:rsidR="00851BB5" w:rsidRPr="007F7E2B" w:rsidRDefault="00851BB5">
      <w:pPr>
        <w:pStyle w:val="Heading3"/>
        <w:ind w:left="715"/>
        <w:rPr>
          <w:ins w:id="5241" w:author="V2" w:date="2025-04-14T14:19:00Z" w16du:dateUtc="2025-04-14T19:19:00Z"/>
        </w:rPr>
      </w:pPr>
      <w:bookmarkStart w:id="5242" w:name="_Toc174615993"/>
      <w:bookmarkStart w:id="5243" w:name="_Toc174616409"/>
      <w:bookmarkStart w:id="5244" w:name="_Toc180594134"/>
      <w:bookmarkStart w:id="5245" w:name="_Toc180594541"/>
      <w:ins w:id="5246" w:author="V2" w:date="2025-04-14T14:19:00Z" w16du:dateUtc="2025-04-14T19:19:00Z">
        <w:r w:rsidRPr="007F7E2B">
          <w:t>Step 7c.1: Identification of the probable rate of change and historic period of change</w:t>
        </w:r>
        <w:bookmarkEnd w:id="5242"/>
        <w:bookmarkEnd w:id="5243"/>
        <w:bookmarkEnd w:id="5244"/>
        <w:bookmarkEnd w:id="5245"/>
        <w:r w:rsidRPr="007F7E2B">
          <w:t xml:space="preserve"> </w:t>
        </w:r>
      </w:ins>
    </w:p>
    <w:p w14:paraId="767814B4" w14:textId="77777777" w:rsidR="00851BB5" w:rsidRPr="007F7E2B" w:rsidRDefault="00851BB5">
      <w:pPr>
        <w:ind w:left="708" w:right="8"/>
        <w:rPr>
          <w:ins w:id="5247" w:author="V2" w:date="2025-04-14T14:19:00Z" w16du:dateUtc="2025-04-14T19:19:00Z"/>
        </w:rPr>
      </w:pPr>
      <w:ins w:id="5248" w:author="V2" w:date="2025-04-14T14:19:00Z" w16du:dateUtc="2025-04-14T19:19:00Z">
        <w:r w:rsidRPr="007F7E2B">
          <w:t xml:space="preserve">Depending on the specific variable in question, the rates of change, and period over which the change has occurred, may vary substantially.  The project proponent must determine and document the best information or estimates that they have available on: </w:t>
        </w:r>
      </w:ins>
    </w:p>
    <w:p w14:paraId="77BF3BDE" w14:textId="77777777" w:rsidR="00851BB5" w:rsidRPr="007F7E2B" w:rsidRDefault="00851BB5" w:rsidP="00964B29">
      <w:pPr>
        <w:numPr>
          <w:ilvl w:val="0"/>
          <w:numId w:val="38"/>
        </w:numPr>
        <w:spacing w:before="0" w:after="126" w:line="271" w:lineRule="auto"/>
        <w:ind w:right="8" w:hanging="360"/>
        <w:rPr>
          <w:ins w:id="5249" w:author="V2" w:date="2025-04-14T14:19:00Z" w16du:dateUtc="2025-04-14T19:19:00Z"/>
        </w:rPr>
      </w:pPr>
      <w:ins w:id="5250" w:author="V2" w:date="2025-04-14T14:19:00Z" w16du:dateUtc="2025-04-14T19:19:00Z">
        <w:r w:rsidRPr="007F7E2B">
          <w:t xml:space="preserve">When the change from the reference condition began, if a reference condition exists for the variable.  (See Step 8a below for a discussion of the reference condition.) </w:t>
        </w:r>
      </w:ins>
    </w:p>
    <w:p w14:paraId="7E68A4DD" w14:textId="77777777" w:rsidR="00851BB5" w:rsidRPr="007F7E2B" w:rsidRDefault="00851BB5" w:rsidP="00964B29">
      <w:pPr>
        <w:numPr>
          <w:ilvl w:val="0"/>
          <w:numId w:val="38"/>
        </w:numPr>
        <w:spacing w:before="0" w:after="126" w:line="271" w:lineRule="auto"/>
        <w:ind w:right="8" w:hanging="360"/>
        <w:rPr>
          <w:ins w:id="5251" w:author="V2" w:date="2025-04-14T14:19:00Z" w16du:dateUtc="2025-04-14T19:19:00Z"/>
        </w:rPr>
      </w:pPr>
      <w:ins w:id="5252" w:author="V2" w:date="2025-04-14T14:19:00Z" w16du:dateUtc="2025-04-14T19:19:00Z">
        <w:r w:rsidRPr="007F7E2B">
          <w:t xml:space="preserve">How long the variable took to reach a state approximately like that currently existing, for a specific location.   </w:t>
        </w:r>
      </w:ins>
    </w:p>
    <w:p w14:paraId="0F899DCF" w14:textId="77777777" w:rsidR="00851BB5" w:rsidRPr="007F7E2B" w:rsidRDefault="00851BB5" w:rsidP="00964B29">
      <w:pPr>
        <w:numPr>
          <w:ilvl w:val="0"/>
          <w:numId w:val="38"/>
        </w:numPr>
        <w:spacing w:before="0" w:after="126" w:line="271" w:lineRule="auto"/>
        <w:ind w:right="8" w:hanging="360"/>
        <w:rPr>
          <w:ins w:id="5253" w:author="V2" w:date="2025-04-14T14:19:00Z" w16du:dateUtc="2025-04-14T19:19:00Z"/>
        </w:rPr>
      </w:pPr>
      <w:ins w:id="5254" w:author="V2" w:date="2025-04-14T14:19:00Z" w16du:dateUtc="2025-04-14T19:19:00Z">
        <w:r w:rsidRPr="007F7E2B">
          <w:lastRenderedPageBreak/>
          <w:t xml:space="preserve">Whether the variable has now reached a relatively stable condition at any place within the area, or whether significant change is still occurring everywhere. </w:t>
        </w:r>
      </w:ins>
    </w:p>
    <w:p w14:paraId="2D77DADA" w14:textId="77777777" w:rsidR="00851BB5" w:rsidRPr="007F7E2B" w:rsidRDefault="00851BB5">
      <w:pPr>
        <w:ind w:left="708" w:right="8"/>
        <w:rPr>
          <w:ins w:id="5255" w:author="V2" w:date="2025-04-14T14:19:00Z" w16du:dateUtc="2025-04-14T19:19:00Z"/>
        </w:rPr>
      </w:pPr>
      <w:ins w:id="5256" w:author="V2" w:date="2025-04-14T14:19:00Z" w16du:dateUtc="2025-04-14T19:19:00Z">
        <w:r w:rsidRPr="007F7E2B">
          <w:t xml:space="preserve">Based on this data, the project proponent must determine what the time period is over which they will need to analyze the value of the variable to be able to determine reasonably the rates and trajectory of change for a given location, and for the area as a whole.  This period does not need to encompass the whole history of change in the variable, but should be sufficiently large to encompass a significant portion of the history of change.  The time period may also be significantly constrained by the availability of remote sensing imagery, based on the work undertaken in 7c.2 below. </w:t>
        </w:r>
      </w:ins>
    </w:p>
    <w:p w14:paraId="6A13B010" w14:textId="77777777" w:rsidR="00851BB5" w:rsidRPr="007F7E2B" w:rsidRDefault="00851BB5">
      <w:pPr>
        <w:pStyle w:val="Heading3"/>
        <w:ind w:left="715"/>
        <w:rPr>
          <w:ins w:id="5257" w:author="V2" w:date="2025-04-14T14:19:00Z" w16du:dateUtc="2025-04-14T19:19:00Z"/>
        </w:rPr>
      </w:pPr>
      <w:bookmarkStart w:id="5258" w:name="_Toc174615994"/>
      <w:bookmarkStart w:id="5259" w:name="_Toc174616410"/>
      <w:bookmarkStart w:id="5260" w:name="_Toc180594135"/>
      <w:bookmarkStart w:id="5261" w:name="_Toc180594542"/>
      <w:ins w:id="5262" w:author="V2" w:date="2025-04-14T14:19:00Z" w16du:dateUtc="2025-04-14T19:19:00Z">
        <w:r w:rsidRPr="007F7E2B">
          <w:t>Step 7c.2: Location of the available remote sensing resources</w:t>
        </w:r>
        <w:bookmarkEnd w:id="5258"/>
        <w:bookmarkEnd w:id="5259"/>
        <w:bookmarkEnd w:id="5260"/>
        <w:bookmarkEnd w:id="5261"/>
        <w:r w:rsidRPr="007F7E2B">
          <w:t xml:space="preserve"> </w:t>
        </w:r>
      </w:ins>
    </w:p>
    <w:p w14:paraId="105651F9" w14:textId="77777777" w:rsidR="00851BB5" w:rsidRPr="007F7E2B" w:rsidRDefault="00851BB5">
      <w:pPr>
        <w:ind w:left="708" w:right="8"/>
        <w:rPr>
          <w:ins w:id="5263" w:author="V2" w:date="2025-04-14T14:19:00Z" w16du:dateUtc="2025-04-14T19:19:00Z"/>
        </w:rPr>
      </w:pPr>
      <w:ins w:id="5264" w:author="V2" w:date="2025-04-14T14:19:00Z" w16du:dateUtc="2025-04-14T19:19:00Z">
        <w:r w:rsidRPr="007F7E2B">
          <w:t xml:space="preserve">Identify the time span over which there are available remote sensing images.  These could include satellite images and aerial photography.  It is also possible in some cases that this could include ground-based photography where enough location identifiers are present to allow georeferencing of some features. </w:t>
        </w:r>
      </w:ins>
    </w:p>
    <w:p w14:paraId="5A93701B" w14:textId="77777777" w:rsidR="00851BB5" w:rsidRPr="007F7E2B" w:rsidRDefault="00851BB5">
      <w:pPr>
        <w:ind w:left="708" w:right="8"/>
        <w:rPr>
          <w:ins w:id="5265" w:author="V2" w:date="2025-04-14T14:19:00Z" w16du:dateUtc="2025-04-14T19:19:00Z"/>
        </w:rPr>
      </w:pPr>
      <w:ins w:id="5266" w:author="V2" w:date="2025-04-14T14:19:00Z" w16du:dateUtc="2025-04-14T19:19:00Z">
        <w:r w:rsidRPr="007F7E2B">
          <w:t xml:space="preserve">If the available resources will not adequately capture a meaningful proportion of the period of change defined in 7c.1 above, go to Step 8.  Otherwise, select specific images which cover the time period.  Ideally images will be relatively evenly spaced.  A minimum of three images from different times (beginning and middle of the time period, and a current image) must be used if available.  In many instances, using 4 images may be useful, allowing more scope for truthing of extrapolated rates and locations of change in the variable. </w:t>
        </w:r>
      </w:ins>
    </w:p>
    <w:p w14:paraId="6540B3EB" w14:textId="77777777" w:rsidR="00851BB5" w:rsidRPr="007F7E2B" w:rsidRDefault="00851BB5">
      <w:pPr>
        <w:pStyle w:val="Heading3"/>
        <w:ind w:left="715"/>
        <w:rPr>
          <w:ins w:id="5267" w:author="V2" w:date="2025-04-14T14:19:00Z" w16du:dateUtc="2025-04-14T19:19:00Z"/>
        </w:rPr>
      </w:pPr>
      <w:bookmarkStart w:id="5268" w:name="_Toc174615995"/>
      <w:bookmarkStart w:id="5269" w:name="_Toc174616411"/>
      <w:bookmarkStart w:id="5270" w:name="_Toc180594136"/>
      <w:bookmarkStart w:id="5271" w:name="_Toc180594543"/>
      <w:ins w:id="5272" w:author="V2" w:date="2025-04-14T14:19:00Z" w16du:dateUtc="2025-04-14T19:19:00Z">
        <w:r w:rsidRPr="007F7E2B">
          <w:t>Step 7c.3: Pre-processing</w:t>
        </w:r>
        <w:bookmarkEnd w:id="5268"/>
        <w:bookmarkEnd w:id="5269"/>
        <w:bookmarkEnd w:id="5270"/>
        <w:bookmarkEnd w:id="5271"/>
        <w:r w:rsidRPr="007F7E2B">
          <w:t xml:space="preserve"> </w:t>
        </w:r>
      </w:ins>
    </w:p>
    <w:p w14:paraId="7E431EBA" w14:textId="77777777" w:rsidR="00851BB5" w:rsidRPr="007F7E2B" w:rsidRDefault="00851BB5">
      <w:pPr>
        <w:ind w:left="708" w:right="8"/>
        <w:rPr>
          <w:ins w:id="5273" w:author="V2" w:date="2025-04-14T14:19:00Z" w16du:dateUtc="2025-04-14T19:19:00Z"/>
        </w:rPr>
      </w:pPr>
      <w:ins w:id="5274" w:author="V2" w:date="2025-04-14T14:19:00Z" w16du:dateUtc="2025-04-14T19:19:00Z">
        <w:r w:rsidRPr="007F7E2B">
          <w:t xml:space="preserve">Pre-processing typically includes: </w:t>
        </w:r>
      </w:ins>
    </w:p>
    <w:p w14:paraId="6FFEB609" w14:textId="77777777" w:rsidR="00851BB5" w:rsidRPr="007F7E2B" w:rsidRDefault="00851BB5" w:rsidP="00964B29">
      <w:pPr>
        <w:numPr>
          <w:ilvl w:val="0"/>
          <w:numId w:val="39"/>
        </w:numPr>
        <w:spacing w:before="0" w:after="5" w:line="271" w:lineRule="auto"/>
        <w:ind w:right="8" w:hanging="360"/>
        <w:rPr>
          <w:ins w:id="5275" w:author="V2" w:date="2025-04-14T14:19:00Z" w16du:dateUtc="2025-04-14T19:19:00Z"/>
        </w:rPr>
      </w:pPr>
      <w:ins w:id="5276" w:author="V2" w:date="2025-04-14T14:19:00Z" w16du:dateUtc="2025-04-14T19:19:00Z">
        <w:r w:rsidRPr="007F7E2B">
          <w:rPr>
            <w:u w:val="single" w:color="000000"/>
          </w:rPr>
          <w:t>Geometric corrections</w:t>
        </w:r>
        <w:r w:rsidRPr="007F7E2B">
          <w:t xml:space="preserve"> to ensure that images in a time series correlate properly to each other and to other Geographical Information System (GIS) maps used in the analysis (i.e. </w:t>
        </w:r>
      </w:ins>
    </w:p>
    <w:p w14:paraId="199A69D6" w14:textId="77777777" w:rsidR="00851BB5" w:rsidRPr="007F7E2B" w:rsidRDefault="00851BB5">
      <w:pPr>
        <w:ind w:left="1443" w:right="8"/>
        <w:rPr>
          <w:ins w:id="5277" w:author="V2" w:date="2025-04-14T14:19:00Z" w16du:dateUtc="2025-04-14T19:19:00Z"/>
        </w:rPr>
      </w:pPr>
      <w:ins w:id="5278" w:author="V2" w:date="2025-04-14T14:19:00Z" w16du:dateUtc="2025-04-14T19:19:00Z">
        <w:r w:rsidRPr="007F7E2B">
          <w:t xml:space="preserve">for post-classification stratification). The average location error between two images should be &lt; 1 pixel, to allow utilization of automated change detection systems. </w:t>
        </w:r>
      </w:ins>
    </w:p>
    <w:p w14:paraId="53DB063D" w14:textId="77777777" w:rsidR="00851BB5" w:rsidRPr="007F7E2B" w:rsidRDefault="00851BB5" w:rsidP="00964B29">
      <w:pPr>
        <w:numPr>
          <w:ilvl w:val="0"/>
          <w:numId w:val="39"/>
        </w:numPr>
        <w:spacing w:before="0" w:after="126" w:line="271" w:lineRule="auto"/>
        <w:ind w:right="8" w:hanging="360"/>
        <w:rPr>
          <w:ins w:id="5279" w:author="V2" w:date="2025-04-14T14:19:00Z" w16du:dateUtc="2025-04-14T19:19:00Z"/>
        </w:rPr>
      </w:pPr>
      <w:ins w:id="5280" w:author="V2" w:date="2025-04-14T14:19:00Z" w16du:dateUtc="2025-04-14T19:19:00Z">
        <w:r w:rsidRPr="007F7E2B">
          <w:rPr>
            <w:u w:val="single" w:color="000000"/>
          </w:rPr>
          <w:t>Cloud and shadow removal</w:t>
        </w:r>
        <w:r w:rsidRPr="007F7E2B">
          <w:t xml:space="preserve"> using additional sources of data (e.g. Radar, aerial photographs, field-surveys).  In general images with more than 10% cloud cover within the area being analyzed should have cloud and shadow removal done, or should be discarded.</w:t>
        </w:r>
        <w:r w:rsidRPr="007F7E2B">
          <w:rPr>
            <w:vertAlign w:val="superscript"/>
          </w:rPr>
          <w:footnoteReference w:id="6"/>
        </w:r>
        <w:r w:rsidRPr="007F7E2B">
          <w:t xml:space="preserve"> </w:t>
        </w:r>
      </w:ins>
    </w:p>
    <w:p w14:paraId="148B47A7" w14:textId="77777777" w:rsidR="00851BB5" w:rsidRPr="007F7E2B" w:rsidRDefault="00851BB5" w:rsidP="00964B29">
      <w:pPr>
        <w:numPr>
          <w:ilvl w:val="0"/>
          <w:numId w:val="39"/>
        </w:numPr>
        <w:spacing w:before="0" w:after="126" w:line="271" w:lineRule="auto"/>
        <w:ind w:right="8" w:hanging="360"/>
        <w:rPr>
          <w:ins w:id="5282" w:author="V2" w:date="2025-04-14T14:19:00Z" w16du:dateUtc="2025-04-14T19:19:00Z"/>
        </w:rPr>
      </w:pPr>
      <w:ins w:id="5283" w:author="V2" w:date="2025-04-14T14:19:00Z" w16du:dateUtc="2025-04-14T19:19:00Z">
        <w:r w:rsidRPr="007F7E2B">
          <w:rPr>
            <w:u w:val="single" w:color="000000"/>
          </w:rPr>
          <w:lastRenderedPageBreak/>
          <w:t>Radiometric corrections</w:t>
        </w:r>
        <w:r w:rsidRPr="007F7E2B">
          <w:rPr>
            <w:rFonts w:ascii="Arial" w:eastAsia="Arial" w:hAnsi="Arial" w:cs="Arial"/>
            <w:i/>
          </w:rPr>
          <w:t xml:space="preserve"> </w:t>
        </w:r>
        <w:r w:rsidRPr="007F7E2B">
          <w:t xml:space="preserve">may be necessary (depending on the change-detection technique used) to ensure that similar objects have the same spectral response in multitemporal datasets. </w:t>
        </w:r>
      </w:ins>
    </w:p>
    <w:p w14:paraId="3E487DF3" w14:textId="77777777" w:rsidR="00851BB5" w:rsidRPr="007F7E2B" w:rsidRDefault="00851BB5" w:rsidP="00964B29">
      <w:pPr>
        <w:numPr>
          <w:ilvl w:val="0"/>
          <w:numId w:val="39"/>
        </w:numPr>
        <w:spacing w:before="0" w:after="137" w:line="259" w:lineRule="auto"/>
        <w:ind w:right="8" w:hanging="360"/>
        <w:rPr>
          <w:ins w:id="5284" w:author="V2" w:date="2025-04-14T14:19:00Z" w16du:dateUtc="2025-04-14T19:19:00Z"/>
        </w:rPr>
      </w:pPr>
      <w:ins w:id="5285" w:author="V2" w:date="2025-04-14T14:19:00Z" w16du:dateUtc="2025-04-14T19:19:00Z">
        <w:r w:rsidRPr="007F7E2B">
          <w:rPr>
            <w:u w:val="single" w:color="000000"/>
          </w:rPr>
          <w:t>Reduction of haze</w:t>
        </w:r>
        <w:r w:rsidRPr="007F7E2B">
          <w:t xml:space="preserve">, as needed. </w:t>
        </w:r>
      </w:ins>
    </w:p>
    <w:p w14:paraId="7E14BA86" w14:textId="77777777" w:rsidR="00851BB5" w:rsidRPr="007F7E2B" w:rsidRDefault="00851BB5">
      <w:pPr>
        <w:ind w:left="708" w:right="8"/>
        <w:rPr>
          <w:ins w:id="5286" w:author="V2" w:date="2025-04-14T14:19:00Z" w16du:dateUtc="2025-04-14T19:19:00Z"/>
        </w:rPr>
      </w:pPr>
      <w:ins w:id="5287" w:author="V2" w:date="2025-04-14T14:19:00Z" w16du:dateUtc="2025-04-14T19:19:00Z">
        <w:r w:rsidRPr="007F7E2B">
          <w:t xml:space="preserve">See Chapter 3 of the GOFC-GOLD sourcebook on RED (Brown </w:t>
        </w:r>
        <w:r w:rsidRPr="007F7E2B">
          <w:rPr>
            <w:rFonts w:ascii="Arial" w:eastAsia="Arial" w:hAnsi="Arial" w:cs="Arial"/>
            <w:i/>
          </w:rPr>
          <w:t>et al.,</w:t>
        </w:r>
        <w:r w:rsidRPr="007F7E2B">
          <w:t xml:space="preserve"> 2007) or consult experts and literature for further guidance on pre-processing techniques.  </w:t>
        </w:r>
      </w:ins>
    </w:p>
    <w:p w14:paraId="7C44B26B" w14:textId="77777777" w:rsidR="00851BB5" w:rsidRPr="007F7E2B" w:rsidRDefault="00851BB5">
      <w:pPr>
        <w:spacing w:after="244"/>
        <w:ind w:left="708" w:right="8"/>
        <w:rPr>
          <w:ins w:id="5288" w:author="V2" w:date="2025-04-14T14:19:00Z" w16du:dateUtc="2025-04-14T19:19:00Z"/>
        </w:rPr>
      </w:pPr>
      <w:ins w:id="5289" w:author="V2" w:date="2025-04-14T14:19:00Z" w16du:dateUtc="2025-04-14T19:19:00Z">
        <w:r w:rsidRPr="007F7E2B">
          <w:t>Duly record all pre-processing steps for later reporting.</w:t>
        </w:r>
        <w:r w:rsidRPr="007F7E2B">
          <w:rPr>
            <w:rFonts w:ascii="Arial" w:eastAsia="Arial" w:hAnsi="Arial" w:cs="Arial"/>
            <w:b/>
          </w:rPr>
          <w:t xml:space="preserve"> </w:t>
        </w:r>
      </w:ins>
    </w:p>
    <w:p w14:paraId="727DA9EE" w14:textId="77777777" w:rsidR="00851BB5" w:rsidRPr="007F7E2B" w:rsidRDefault="00851BB5">
      <w:pPr>
        <w:pStyle w:val="Heading3"/>
        <w:ind w:left="715"/>
        <w:rPr>
          <w:ins w:id="5290" w:author="V2" w:date="2025-04-14T14:19:00Z" w16du:dateUtc="2025-04-14T19:19:00Z"/>
        </w:rPr>
      </w:pPr>
      <w:bookmarkStart w:id="5291" w:name="_Toc174615996"/>
      <w:bookmarkStart w:id="5292" w:name="_Toc174616412"/>
      <w:bookmarkStart w:id="5293" w:name="_Toc180594137"/>
      <w:bookmarkStart w:id="5294" w:name="_Toc180594544"/>
      <w:ins w:id="5295" w:author="V2" w:date="2025-04-14T14:19:00Z" w16du:dateUtc="2025-04-14T19:19:00Z">
        <w:r w:rsidRPr="007F7E2B">
          <w:t>Step 7c.4: Interpretation and classification</w:t>
        </w:r>
        <w:bookmarkEnd w:id="5291"/>
        <w:bookmarkEnd w:id="5292"/>
        <w:bookmarkEnd w:id="5293"/>
        <w:bookmarkEnd w:id="5294"/>
        <w:r w:rsidRPr="007F7E2B">
          <w:t xml:space="preserve"> </w:t>
        </w:r>
      </w:ins>
    </w:p>
    <w:p w14:paraId="59ED016D" w14:textId="77777777" w:rsidR="00851BB5" w:rsidRPr="007F7E2B" w:rsidRDefault="00851BB5">
      <w:pPr>
        <w:ind w:left="708" w:right="8"/>
        <w:rPr>
          <w:ins w:id="5296" w:author="V2" w:date="2025-04-14T14:19:00Z" w16du:dateUtc="2025-04-14T19:19:00Z"/>
        </w:rPr>
      </w:pPr>
      <w:ins w:id="5297" w:author="V2" w:date="2025-04-14T14:19:00Z" w16du:dateUtc="2025-04-14T19:19:00Z">
        <w:r w:rsidRPr="007F7E2B">
          <w:t xml:space="preserve">Two main categories of change detection exist and can be used (see IPCC 2006 GL AFOLU, Chapter 3A.2.4): </w:t>
        </w:r>
      </w:ins>
    </w:p>
    <w:p w14:paraId="745C9713" w14:textId="77777777" w:rsidR="00851BB5" w:rsidRPr="007F7E2B" w:rsidRDefault="00851BB5" w:rsidP="00964B29">
      <w:pPr>
        <w:numPr>
          <w:ilvl w:val="0"/>
          <w:numId w:val="40"/>
        </w:numPr>
        <w:spacing w:before="0" w:after="126" w:line="271" w:lineRule="auto"/>
        <w:ind w:right="8" w:hanging="360"/>
        <w:rPr>
          <w:ins w:id="5298" w:author="V2" w:date="2025-04-14T14:19:00Z" w16du:dateUtc="2025-04-14T19:19:00Z"/>
        </w:rPr>
      </w:pPr>
      <w:ins w:id="5299" w:author="V2" w:date="2025-04-14T14:19:00Z" w16du:dateUtc="2025-04-14T19:19:00Z">
        <w:r w:rsidRPr="007F7E2B">
          <w:rPr>
            <w:u w:val="single" w:color="000000"/>
          </w:rPr>
          <w:t>Post-classification change detection</w:t>
        </w:r>
        <w:r w:rsidRPr="007F7E2B">
          <w:t xml:space="preserve">: Two maps are generated for two different time points and then compared to detect changes in the variable being examined. The techniques are straightforward but are also sensitive to inconsistencies in interpretation and classification of the value of the variable. </w:t>
        </w:r>
      </w:ins>
    </w:p>
    <w:p w14:paraId="1F1CA3FF" w14:textId="77777777" w:rsidR="00851BB5" w:rsidRPr="007F7E2B" w:rsidRDefault="00851BB5" w:rsidP="00964B29">
      <w:pPr>
        <w:numPr>
          <w:ilvl w:val="0"/>
          <w:numId w:val="40"/>
        </w:numPr>
        <w:spacing w:before="0" w:after="126" w:line="271" w:lineRule="auto"/>
        <w:ind w:right="8" w:hanging="360"/>
        <w:rPr>
          <w:ins w:id="5300" w:author="V2" w:date="2025-04-14T14:19:00Z" w16du:dateUtc="2025-04-14T19:19:00Z"/>
        </w:rPr>
      </w:pPr>
      <w:ins w:id="5301" w:author="V2" w:date="2025-04-14T14:19:00Z" w16du:dateUtc="2025-04-14T19:19:00Z">
        <w:r w:rsidRPr="007F7E2B">
          <w:rPr>
            <w:u w:val="single" w:color="000000"/>
          </w:rPr>
          <w:t>Pre-classification change detection:</w:t>
        </w:r>
        <w:r w:rsidRPr="007F7E2B">
          <w:t xml:space="preserve"> These are more sophisticated approaches to change detection. They also require more pre-processing of the data (i.e. radiometric corrections). The basic approach is to compare by statistical methods the spectral response of the ground using two data sets acquired at different dates to detect the locations where a change has occurred and then to allocate different patterns of spectral change to specific types of change in the variable. This approach is less sensitive to interpretation inconsistencies but the methods involved are less straightforward and require access to the original unclassified remotely sensed data. </w:t>
        </w:r>
      </w:ins>
    </w:p>
    <w:p w14:paraId="28CC3D4A" w14:textId="77777777" w:rsidR="00851BB5" w:rsidRPr="007F7E2B" w:rsidRDefault="00851BB5">
      <w:pPr>
        <w:ind w:left="708" w:right="8"/>
        <w:rPr>
          <w:ins w:id="5302" w:author="V2" w:date="2025-04-14T14:19:00Z" w16du:dateUtc="2025-04-14T19:19:00Z"/>
        </w:rPr>
      </w:pPr>
      <w:ins w:id="5303" w:author="V2" w:date="2025-04-14T14:19:00Z" w16du:dateUtc="2025-04-14T19:19:00Z">
        <w:r w:rsidRPr="007F7E2B">
          <w:t xml:space="preserve">As several methods are available to derive maps of changes in the variables from multi-temporal data sets, no specific method is recommended here. As general guidance: </w:t>
        </w:r>
      </w:ins>
    </w:p>
    <w:p w14:paraId="3E57F695" w14:textId="77777777" w:rsidR="00851BB5" w:rsidRPr="007F7E2B" w:rsidRDefault="00851BB5" w:rsidP="00964B29">
      <w:pPr>
        <w:numPr>
          <w:ilvl w:val="0"/>
          <w:numId w:val="41"/>
        </w:numPr>
        <w:spacing w:before="0" w:after="126" w:line="271" w:lineRule="auto"/>
        <w:ind w:right="8" w:hanging="360"/>
        <w:rPr>
          <w:ins w:id="5304" w:author="V2" w:date="2025-04-14T14:19:00Z" w16du:dateUtc="2025-04-14T19:19:00Z"/>
        </w:rPr>
      </w:pPr>
      <w:ins w:id="5305" w:author="V2" w:date="2025-04-14T14:19:00Z" w16du:dateUtc="2025-04-14T19:19:00Z">
        <w:r w:rsidRPr="007F7E2B">
          <w:t xml:space="preserve">Automated classification methods are often preferred because the interpretation is more efficient and repeatable than a visual interpretation.  However, automated classification should be carefully examined for potential systematic errors.  If such errors are not correctable, manual classification may be required.  Particular attention should be paid to possible errors caused by combinations of terrain and time of day causing differences in spectrum or brightness which are not correlated with any change on the ground. </w:t>
        </w:r>
      </w:ins>
    </w:p>
    <w:p w14:paraId="4F9B7C88" w14:textId="77777777" w:rsidR="00851BB5" w:rsidRPr="007F7E2B" w:rsidRDefault="00851BB5" w:rsidP="00964B29">
      <w:pPr>
        <w:numPr>
          <w:ilvl w:val="0"/>
          <w:numId w:val="41"/>
        </w:numPr>
        <w:spacing w:before="0" w:after="126" w:line="271" w:lineRule="auto"/>
        <w:ind w:right="8" w:hanging="360"/>
        <w:rPr>
          <w:ins w:id="5306" w:author="V2" w:date="2025-04-14T14:19:00Z" w16du:dateUtc="2025-04-14T19:19:00Z"/>
        </w:rPr>
      </w:pPr>
      <w:ins w:id="5307" w:author="V2" w:date="2025-04-14T14:19:00Z" w16du:dateUtc="2025-04-14T19:19:00Z">
        <w:r w:rsidRPr="007F7E2B">
          <w:t xml:space="preserve">Independent interpretation of multi-temporal images should be avoided (but is not forbidden). </w:t>
        </w:r>
      </w:ins>
    </w:p>
    <w:p w14:paraId="1B055569" w14:textId="77777777" w:rsidR="00851BB5" w:rsidRPr="007F7E2B" w:rsidRDefault="00851BB5" w:rsidP="00964B29">
      <w:pPr>
        <w:numPr>
          <w:ilvl w:val="0"/>
          <w:numId w:val="41"/>
        </w:numPr>
        <w:spacing w:before="0" w:after="126" w:line="271" w:lineRule="auto"/>
        <w:ind w:right="8" w:hanging="360"/>
        <w:rPr>
          <w:ins w:id="5308" w:author="V2" w:date="2025-04-14T14:19:00Z" w16du:dateUtc="2025-04-14T19:19:00Z"/>
        </w:rPr>
      </w:pPr>
      <w:ins w:id="5309" w:author="V2" w:date="2025-04-14T14:19:00Z" w16du:dateUtc="2025-04-14T19:19:00Z">
        <w:r w:rsidRPr="007F7E2B">
          <w:t xml:space="preserve">Interpretation is usually more accurate when it focuses on change detection with interdependent assessment of two multi-temporal images together. A technique that may be effective is image segmentation followed by supervised object classification. </w:t>
        </w:r>
      </w:ins>
    </w:p>
    <w:p w14:paraId="36AA551E" w14:textId="77777777" w:rsidR="00851BB5" w:rsidRPr="007F7E2B" w:rsidRDefault="00851BB5" w:rsidP="00964B29">
      <w:pPr>
        <w:numPr>
          <w:ilvl w:val="0"/>
          <w:numId w:val="41"/>
        </w:numPr>
        <w:spacing w:before="0" w:after="126" w:line="271" w:lineRule="auto"/>
        <w:ind w:right="8" w:hanging="360"/>
        <w:rPr>
          <w:ins w:id="5310" w:author="V2" w:date="2025-04-14T14:19:00Z" w16du:dateUtc="2025-04-14T19:19:00Z"/>
        </w:rPr>
      </w:pPr>
      <w:ins w:id="5311" w:author="V2" w:date="2025-04-14T14:19:00Z" w16du:dateUtc="2025-04-14T19:19:00Z">
        <w:r w:rsidRPr="007F7E2B">
          <w:t xml:space="preserve">Minimum mapping unit should be determined based on the resolution of the images. </w:t>
        </w:r>
      </w:ins>
    </w:p>
    <w:p w14:paraId="3F902DAD" w14:textId="77777777" w:rsidR="00851BB5" w:rsidRPr="007F7E2B" w:rsidRDefault="00851BB5" w:rsidP="00964B29">
      <w:pPr>
        <w:numPr>
          <w:ilvl w:val="0"/>
          <w:numId w:val="41"/>
        </w:numPr>
        <w:spacing w:before="0" w:after="126" w:line="271" w:lineRule="auto"/>
        <w:ind w:right="8" w:hanging="360"/>
        <w:rPr>
          <w:ins w:id="5312" w:author="V2" w:date="2025-04-14T14:19:00Z" w16du:dateUtc="2025-04-14T19:19:00Z"/>
        </w:rPr>
      </w:pPr>
      <w:ins w:id="5313" w:author="V2" w:date="2025-04-14T14:19:00Z" w16du:dateUtc="2025-04-14T19:19:00Z">
        <w:r w:rsidRPr="007F7E2B">
          <w:lastRenderedPageBreak/>
          <w:t>See Chapter 3 of the GOFC-GOLD sourcebook on RED (GOFC-GOLD, 2009)</w:t>
        </w:r>
        <w:r w:rsidRPr="007F7E2B">
          <w:rPr>
            <w:vertAlign w:val="superscript"/>
          </w:rPr>
          <w:footnoteReference w:id="7"/>
        </w:r>
        <w:r w:rsidRPr="007F7E2B">
          <w:t xml:space="preserve"> or consult experts and literature for further guidance on methods to analyze change in variables using remotely sensed data. </w:t>
        </w:r>
      </w:ins>
    </w:p>
    <w:p w14:paraId="19350E28" w14:textId="77777777" w:rsidR="00851BB5" w:rsidRPr="007F7E2B" w:rsidRDefault="00851BB5" w:rsidP="00964B29">
      <w:pPr>
        <w:numPr>
          <w:ilvl w:val="0"/>
          <w:numId w:val="41"/>
        </w:numPr>
        <w:spacing w:before="0" w:after="126" w:line="271" w:lineRule="auto"/>
        <w:ind w:right="8" w:hanging="360"/>
        <w:rPr>
          <w:ins w:id="5315" w:author="V2" w:date="2025-04-14T14:19:00Z" w16du:dateUtc="2025-04-14T19:19:00Z"/>
        </w:rPr>
      </w:pPr>
      <w:ins w:id="5316" w:author="V2" w:date="2025-04-14T14:19:00Z" w16du:dateUtc="2025-04-14T19:19:00Z">
        <w:r w:rsidRPr="007F7E2B">
          <w:t xml:space="preserve">Typically, remote sensing results should be stated in terms of value classes rather than values.  For instance, if the variable being assessed is ground cover, cover classes should be defined.  (For instance, 80% to 100% cover, 50% to 80% cover, etc.)  The value classes defined should be classes which are expected to be reliably distinguished from the remote sensing.  </w:t>
        </w:r>
      </w:ins>
    </w:p>
    <w:p w14:paraId="236CD2E0" w14:textId="77777777" w:rsidR="00851BB5" w:rsidRPr="007F7E2B" w:rsidRDefault="00851BB5">
      <w:pPr>
        <w:spacing w:after="7"/>
        <w:ind w:left="708" w:right="8"/>
        <w:rPr>
          <w:ins w:id="5317" w:author="V2" w:date="2025-04-14T14:19:00Z" w16du:dateUtc="2025-04-14T19:19:00Z"/>
        </w:rPr>
      </w:pPr>
      <w:ins w:id="5318" w:author="V2" w:date="2025-04-14T14:19:00Z" w16du:dateUtc="2025-04-14T19:19:00Z">
        <w:r w:rsidRPr="007F7E2B">
          <w:t xml:space="preserve">Duly record all interpretation and classification steps for later reporting. </w:t>
        </w:r>
      </w:ins>
    </w:p>
    <w:p w14:paraId="20E293A6" w14:textId="77777777" w:rsidR="00851BB5" w:rsidRPr="007F7E2B" w:rsidRDefault="00851BB5">
      <w:pPr>
        <w:spacing w:after="137" w:line="259" w:lineRule="auto"/>
        <w:ind w:left="727"/>
        <w:rPr>
          <w:ins w:id="5319" w:author="V2" w:date="2025-04-14T14:19:00Z" w16du:dateUtc="2025-04-14T19:19:00Z"/>
        </w:rPr>
      </w:pPr>
      <w:ins w:id="5320" w:author="V2" w:date="2025-04-14T14:19:00Z" w16du:dateUtc="2025-04-14T19:19:00Z">
        <w:r w:rsidRPr="007F7E2B">
          <w:rPr>
            <w:rFonts w:ascii="Arial" w:eastAsia="Arial" w:hAnsi="Arial" w:cs="Arial"/>
            <w:b/>
          </w:rPr>
          <w:t xml:space="preserve"> </w:t>
        </w:r>
      </w:ins>
    </w:p>
    <w:p w14:paraId="2F470A97" w14:textId="77777777" w:rsidR="00851BB5" w:rsidRPr="007F7E2B" w:rsidRDefault="00851BB5">
      <w:pPr>
        <w:pStyle w:val="Heading3"/>
        <w:ind w:left="715"/>
        <w:rPr>
          <w:ins w:id="5321" w:author="V2" w:date="2025-04-14T14:19:00Z" w16du:dateUtc="2025-04-14T19:19:00Z"/>
        </w:rPr>
      </w:pPr>
      <w:bookmarkStart w:id="5322" w:name="_Toc174615997"/>
      <w:bookmarkStart w:id="5323" w:name="_Toc174616413"/>
      <w:bookmarkStart w:id="5324" w:name="_Toc180594138"/>
      <w:bookmarkStart w:id="5325" w:name="_Toc180594545"/>
      <w:ins w:id="5326" w:author="V2" w:date="2025-04-14T14:19:00Z" w16du:dateUtc="2025-04-14T19:19:00Z">
        <w:r w:rsidRPr="007F7E2B">
          <w:t>Step 7c.5: Post-processing</w:t>
        </w:r>
        <w:bookmarkEnd w:id="5322"/>
        <w:bookmarkEnd w:id="5323"/>
        <w:bookmarkEnd w:id="5324"/>
        <w:bookmarkEnd w:id="5325"/>
        <w:r w:rsidRPr="007F7E2B">
          <w:t xml:space="preserve"> </w:t>
        </w:r>
      </w:ins>
    </w:p>
    <w:p w14:paraId="536E210A" w14:textId="77777777" w:rsidR="00851BB5" w:rsidRPr="007F7E2B" w:rsidRDefault="00851BB5">
      <w:pPr>
        <w:ind w:left="708" w:right="8"/>
        <w:rPr>
          <w:ins w:id="5327" w:author="V2" w:date="2025-04-14T14:19:00Z" w16du:dateUtc="2025-04-14T19:19:00Z"/>
        </w:rPr>
      </w:pPr>
      <w:ins w:id="5328" w:author="V2" w:date="2025-04-14T14:19:00Z" w16du:dateUtc="2025-04-14T19:19:00Z">
        <w:r w:rsidRPr="007F7E2B">
          <w:t xml:space="preserve">Post-processing includes the use of non-spectral data to further assess differences in the variable across time and across the landscape. Post-classification stratification can be performed efficiently using GIS. </w:t>
        </w:r>
      </w:ins>
    </w:p>
    <w:p w14:paraId="42F662D6" w14:textId="77777777" w:rsidR="00851BB5" w:rsidRPr="007F7E2B" w:rsidRDefault="00851BB5">
      <w:pPr>
        <w:ind w:left="708" w:right="8"/>
        <w:rPr>
          <w:ins w:id="5329" w:author="V2" w:date="2025-04-14T14:19:00Z" w16du:dateUtc="2025-04-14T19:19:00Z"/>
        </w:rPr>
      </w:pPr>
      <w:ins w:id="5330" w:author="V2" w:date="2025-04-14T14:19:00Z" w16du:dateUtc="2025-04-14T19:19:00Z">
        <w:r w:rsidRPr="007F7E2B">
          <w:t xml:space="preserve">Current remote sensing technology may be unable to accurately discriminate certain changes in the variable. Where there is likely to be a wide variation in the value of the variable that has not been picked up from the remote sensing work, other data sources must be integrated into the GIS at this point, such as: </w:t>
        </w:r>
      </w:ins>
    </w:p>
    <w:p w14:paraId="013A7C4B" w14:textId="77777777" w:rsidR="00851BB5" w:rsidRPr="007F7E2B" w:rsidRDefault="00851BB5" w:rsidP="00964B29">
      <w:pPr>
        <w:numPr>
          <w:ilvl w:val="0"/>
          <w:numId w:val="42"/>
        </w:numPr>
        <w:spacing w:before="0" w:after="126" w:line="271" w:lineRule="auto"/>
        <w:ind w:right="8" w:hanging="360"/>
        <w:rPr>
          <w:ins w:id="5331" w:author="V2" w:date="2025-04-14T14:19:00Z" w16du:dateUtc="2025-04-14T19:19:00Z"/>
        </w:rPr>
      </w:pPr>
      <w:ins w:id="5332" w:author="V2" w:date="2025-04-14T14:19:00Z" w16du:dateUtc="2025-04-14T19:19:00Z">
        <w:r w:rsidRPr="007F7E2B">
          <w:t xml:space="preserve">Biophysical criteria (e.g. climate or ecological zone, soil and vegetation type, elevation, rainfall and aspect); </w:t>
        </w:r>
      </w:ins>
    </w:p>
    <w:p w14:paraId="3BBF06D6" w14:textId="77777777" w:rsidR="00851BB5" w:rsidRPr="007F7E2B" w:rsidRDefault="00851BB5" w:rsidP="00964B29">
      <w:pPr>
        <w:numPr>
          <w:ilvl w:val="0"/>
          <w:numId w:val="42"/>
        </w:numPr>
        <w:spacing w:before="0" w:after="265" w:line="271" w:lineRule="auto"/>
        <w:ind w:right="8" w:hanging="360"/>
        <w:rPr>
          <w:ins w:id="5333" w:author="V2" w:date="2025-04-14T14:19:00Z" w16du:dateUtc="2025-04-14T19:19:00Z"/>
        </w:rPr>
      </w:pPr>
      <w:ins w:id="5334" w:author="V2" w:date="2025-04-14T14:19:00Z" w16du:dateUtc="2025-04-14T19:19:00Z">
        <w:r w:rsidRPr="007F7E2B">
          <w:t xml:space="preserve">Disturbance indicators (e.g. vicinity to roads and concession areas); </w:t>
        </w:r>
      </w:ins>
    </w:p>
    <w:p w14:paraId="2A76256C" w14:textId="77777777" w:rsidR="00851BB5" w:rsidRPr="007F7E2B" w:rsidRDefault="00851BB5">
      <w:pPr>
        <w:spacing w:line="259" w:lineRule="auto"/>
        <w:rPr>
          <w:ins w:id="5335" w:author="V2" w:date="2025-04-14T14:19:00Z" w16du:dateUtc="2025-04-14T19:19:00Z"/>
        </w:rPr>
      </w:pPr>
      <w:ins w:id="5336" w:author="V2" w:date="2025-04-14T14:19:00Z" w16du:dateUtc="2025-04-14T19:19:00Z">
        <w:r w:rsidRPr="007F7E2B">
          <w:rPr>
            <w:sz w:val="22"/>
          </w:rPr>
          <w:t xml:space="preserve"> </w:t>
        </w:r>
      </w:ins>
    </w:p>
    <w:p w14:paraId="118671D6" w14:textId="77777777" w:rsidR="00851BB5" w:rsidRPr="007F7E2B" w:rsidRDefault="00851BB5" w:rsidP="00964B29">
      <w:pPr>
        <w:numPr>
          <w:ilvl w:val="0"/>
          <w:numId w:val="42"/>
        </w:numPr>
        <w:spacing w:before="0" w:line="368" w:lineRule="auto"/>
        <w:ind w:right="8" w:hanging="360"/>
        <w:rPr>
          <w:ins w:id="5337" w:author="V2" w:date="2025-04-14T14:19:00Z" w16du:dateUtc="2025-04-14T19:19:00Z"/>
        </w:rPr>
      </w:pPr>
      <w:ins w:id="5338" w:author="V2" w:date="2025-04-14T14:19:00Z" w16du:dateUtc="2025-04-14T19:19:00Z">
        <w:r w:rsidRPr="007F7E2B">
          <w:t xml:space="preserve">Land management categories (e.g. protected forest and indigenous reserve); and/or, </w:t>
        </w:r>
        <w:r w:rsidRPr="007F7E2B">
          <w:rPr>
            <w:rFonts w:ascii="Segoe UI Symbol" w:eastAsia="Segoe UI Symbol" w:hAnsi="Segoe UI Symbol" w:cs="Segoe UI Symbol"/>
          </w:rPr>
          <w:t></w:t>
        </w:r>
        <w:r w:rsidRPr="007F7E2B">
          <w:t xml:space="preserve"> </w:t>
        </w:r>
        <w:r w:rsidRPr="007F7E2B">
          <w:tab/>
          <w:t xml:space="preserve">Other criteria relevant to differences in the variable. </w:t>
        </w:r>
      </w:ins>
    </w:p>
    <w:p w14:paraId="6DC9CACC" w14:textId="77777777" w:rsidR="00851BB5" w:rsidRPr="007F7E2B" w:rsidRDefault="00851BB5">
      <w:pPr>
        <w:ind w:left="708" w:right="8"/>
        <w:rPr>
          <w:ins w:id="5339" w:author="V2" w:date="2025-04-14T14:19:00Z" w16du:dateUtc="2025-04-14T19:19:00Z"/>
        </w:rPr>
      </w:pPr>
      <w:ins w:id="5340" w:author="V2" w:date="2025-04-14T14:19:00Z" w16du:dateUtc="2025-04-14T19:19:00Z">
        <w:r w:rsidRPr="007F7E2B">
          <w:t xml:space="preserve">Duly record all post-processing steps for later reporting. </w:t>
        </w:r>
      </w:ins>
    </w:p>
    <w:p w14:paraId="7175ECD1" w14:textId="77777777" w:rsidR="00851BB5" w:rsidRPr="007F7E2B" w:rsidRDefault="00851BB5">
      <w:pPr>
        <w:ind w:left="708" w:right="8"/>
        <w:rPr>
          <w:ins w:id="5341" w:author="V2" w:date="2025-04-14T14:19:00Z" w16du:dateUtc="2025-04-14T19:19:00Z"/>
        </w:rPr>
      </w:pPr>
      <w:ins w:id="5342" w:author="V2" w:date="2025-04-14T14:19:00Z" w16du:dateUtc="2025-04-14T19:19:00Z">
        <w:r w:rsidRPr="007F7E2B">
          <w:t xml:space="preserve">At the end of Step 7c.5, the following products must be prepared: </w:t>
        </w:r>
      </w:ins>
    </w:p>
    <w:p w14:paraId="540AFFBE" w14:textId="77777777" w:rsidR="00851BB5" w:rsidRPr="007F7E2B" w:rsidRDefault="00851BB5" w:rsidP="00964B29">
      <w:pPr>
        <w:numPr>
          <w:ilvl w:val="0"/>
          <w:numId w:val="43"/>
        </w:numPr>
        <w:spacing w:before="0" w:after="126" w:line="271" w:lineRule="auto"/>
        <w:ind w:right="8" w:hanging="360"/>
        <w:rPr>
          <w:ins w:id="5343" w:author="V2" w:date="2025-04-14T14:19:00Z" w16du:dateUtc="2025-04-14T19:19:00Z"/>
        </w:rPr>
      </w:pPr>
      <w:ins w:id="5344" w:author="V2" w:date="2025-04-14T14:19:00Z" w16du:dateUtc="2025-04-14T19:19:00Z">
        <w:r w:rsidRPr="007F7E2B">
          <w:t xml:space="preserve">A map for each date analyzed, showing the estimated values of the variable across the area. </w:t>
        </w:r>
      </w:ins>
    </w:p>
    <w:p w14:paraId="4501F291" w14:textId="77777777" w:rsidR="00851BB5" w:rsidRPr="007F7E2B" w:rsidRDefault="00851BB5" w:rsidP="00964B29">
      <w:pPr>
        <w:numPr>
          <w:ilvl w:val="0"/>
          <w:numId w:val="43"/>
        </w:numPr>
        <w:spacing w:before="0" w:after="126" w:line="271" w:lineRule="auto"/>
        <w:ind w:right="8" w:hanging="360"/>
        <w:rPr>
          <w:ins w:id="5345" w:author="V2" w:date="2025-04-14T14:19:00Z" w16du:dateUtc="2025-04-14T19:19:00Z"/>
        </w:rPr>
      </w:pPr>
      <w:ins w:id="5346" w:author="V2" w:date="2025-04-14T14:19:00Z" w16du:dateUtc="2025-04-14T19:19:00Z">
        <w:r w:rsidRPr="007F7E2B">
          <w:t xml:space="preserve">A change map, showing the change in the value or value class of the variable from each date to the next date analyzed for each point or area analyzed.  Many projects will have some level of </w:t>
        </w:r>
        <w:r w:rsidRPr="007F7E2B">
          <w:lastRenderedPageBreak/>
          <w:t xml:space="preserve">no-data areas because of cloud-cover. In this case, change rates must be calculated for each time step based only on areas that were not cloud-obscured in either date in question. </w:t>
        </w:r>
      </w:ins>
    </w:p>
    <w:p w14:paraId="76C376A5" w14:textId="77777777" w:rsidR="00851BB5" w:rsidRPr="007F7E2B" w:rsidRDefault="00851BB5" w:rsidP="00964B29">
      <w:pPr>
        <w:numPr>
          <w:ilvl w:val="0"/>
          <w:numId w:val="43"/>
        </w:numPr>
        <w:spacing w:before="0" w:after="126" w:line="271" w:lineRule="auto"/>
        <w:ind w:right="8" w:hanging="360"/>
        <w:rPr>
          <w:ins w:id="5347" w:author="V2" w:date="2025-04-14T14:19:00Z" w16du:dateUtc="2025-04-14T19:19:00Z"/>
        </w:rPr>
      </w:pPr>
      <w:ins w:id="5348" w:author="V2" w:date="2025-04-14T14:19:00Z" w16du:dateUtc="2025-04-14T19:19:00Z">
        <w:r w:rsidRPr="007F7E2B">
          <w:t xml:space="preserve">A change matrix for each change map. The matrix will be a table showing, for each classification of the variable on the first date, how many hectares were in that classification, what classifications those hectares fell into on the second date. </w:t>
        </w:r>
      </w:ins>
    </w:p>
    <w:p w14:paraId="43AB8D34" w14:textId="77777777" w:rsidR="00851BB5" w:rsidRPr="007F7E2B" w:rsidRDefault="00851BB5">
      <w:pPr>
        <w:pStyle w:val="Heading3"/>
        <w:ind w:left="715"/>
        <w:rPr>
          <w:ins w:id="5349" w:author="V2" w:date="2025-04-14T14:19:00Z" w16du:dateUtc="2025-04-14T19:19:00Z"/>
        </w:rPr>
      </w:pPr>
      <w:bookmarkStart w:id="5350" w:name="_Toc174615998"/>
      <w:bookmarkStart w:id="5351" w:name="_Toc174616414"/>
      <w:bookmarkStart w:id="5352" w:name="_Toc180594139"/>
      <w:bookmarkStart w:id="5353" w:name="_Toc180594546"/>
      <w:ins w:id="5354" w:author="V2" w:date="2025-04-14T14:19:00Z" w16du:dateUtc="2025-04-14T19:19:00Z">
        <w:r w:rsidRPr="007F7E2B">
          <w:t>Step 7c.6: Map accuracy assessment</w:t>
        </w:r>
        <w:bookmarkEnd w:id="5350"/>
        <w:bookmarkEnd w:id="5351"/>
        <w:bookmarkEnd w:id="5352"/>
        <w:bookmarkEnd w:id="5353"/>
        <w:r w:rsidRPr="007F7E2B">
          <w:t xml:space="preserve"> </w:t>
        </w:r>
      </w:ins>
    </w:p>
    <w:p w14:paraId="2754E812" w14:textId="77777777" w:rsidR="00851BB5" w:rsidRPr="007F7E2B" w:rsidRDefault="00851BB5">
      <w:pPr>
        <w:ind w:left="708" w:right="8"/>
        <w:rPr>
          <w:ins w:id="5355" w:author="V2" w:date="2025-04-14T14:19:00Z" w16du:dateUtc="2025-04-14T19:19:00Z"/>
        </w:rPr>
      </w:pPr>
      <w:ins w:id="5356" w:author="V2" w:date="2025-04-14T14:19:00Z" w16du:dateUtc="2025-04-14T19:19:00Z">
        <w:r w:rsidRPr="007F7E2B">
          <w:t xml:space="preserve">Project proponents must demonstrate the accuracy of the maps through a verifiable accuracy assessment. The accuracy assessment should be demonstrated with the following procedure.  </w:t>
        </w:r>
      </w:ins>
    </w:p>
    <w:p w14:paraId="7F57CEC1" w14:textId="77777777" w:rsidR="00851BB5" w:rsidRPr="007F7E2B" w:rsidRDefault="00851BB5">
      <w:pPr>
        <w:ind w:left="708" w:right="8"/>
        <w:rPr>
          <w:ins w:id="5357" w:author="V2" w:date="2025-04-14T14:19:00Z" w16du:dateUtc="2025-04-14T19:19:00Z"/>
        </w:rPr>
      </w:pPr>
      <w:ins w:id="5358" w:author="V2" w:date="2025-04-14T14:19:00Z" w16du:dateUtc="2025-04-14T19:19:00Z">
        <w:r w:rsidRPr="007F7E2B">
          <w:t xml:space="preserve">The accuracy assessment should be undertaken by comparing the value or value class of the variable as mapped with the actual value or value class of the variable as determined from other sources. This is most likely to be undertaken on the mapping of the current conditions, where ground based work can be undertaken to confirm the value of the variable.  A number of sample points on the map and their corresponding correct classification (as determined by groundsurveys or interpretation of higher resolution data) should be assessed.   </w:t>
        </w:r>
      </w:ins>
    </w:p>
    <w:p w14:paraId="66A3C89C" w14:textId="77777777" w:rsidR="00851BB5" w:rsidRPr="007F7E2B" w:rsidRDefault="00851BB5">
      <w:pPr>
        <w:ind w:left="708" w:right="8"/>
        <w:rPr>
          <w:ins w:id="5359" w:author="V2" w:date="2025-04-14T14:19:00Z" w16du:dateUtc="2025-04-14T19:19:00Z"/>
        </w:rPr>
      </w:pPr>
      <w:ins w:id="5360" w:author="V2" w:date="2025-04-14T14:19:00Z" w16du:dateUtc="2025-04-14T19:19:00Z">
        <w:r w:rsidRPr="007F7E2B">
          <w:t xml:space="preserve">The minimum overall accuracy of the map assessed should be 90%.  In other words, not less than 90% of the randomly selected sample points should be correctly classified.  Furthermore, examination of the incorrectly classified sample points should not reveal a systematic error with an identifiable cause.  For instance, if most of the points incorrectly classified as grassland were actually shrubland, and the error resulted from topographically caused changes in spectrum or luminosity, the classification work should be redone to correct for this systematic error. </w:t>
        </w:r>
      </w:ins>
    </w:p>
    <w:p w14:paraId="3453E44F" w14:textId="77777777" w:rsidR="00851BB5" w:rsidRPr="007F7E2B" w:rsidRDefault="00851BB5">
      <w:pPr>
        <w:ind w:left="708" w:right="8"/>
        <w:rPr>
          <w:ins w:id="5361" w:author="V2" w:date="2025-04-14T14:19:00Z" w16du:dateUtc="2025-04-14T19:19:00Z"/>
        </w:rPr>
      </w:pPr>
      <w:ins w:id="5362" w:author="V2" w:date="2025-04-14T14:19:00Z" w16du:dateUtc="2025-04-14T19:19:00Z">
        <w:r w:rsidRPr="007F7E2B">
          <w:t>Where the mapping shows a number of different value classes for the variable (for instance, 100% ground cover, 70% ground cover, etc.), the minimum classification accuracy for each of these value classes on the map should be 80%. If the classification of a class is lower than 80%, consider merging the class with other classes</w:t>
        </w:r>
        <w:r w:rsidRPr="007F7E2B">
          <w:rPr>
            <w:vertAlign w:val="superscript"/>
          </w:rPr>
          <w:footnoteReference w:id="8"/>
        </w:r>
        <w:r w:rsidRPr="007F7E2B">
          <w:t xml:space="preserve">; Thus for instance if ground cover is being classified and if the  100% cover and 70% cover classes are difficult to distinguish and often misclassified, consider combining the two categories.  Again, in this case, where random checking shows systematic error with an identifiable cause, the work should be redone. </w:t>
        </w:r>
      </w:ins>
    </w:p>
    <w:p w14:paraId="116A8A29" w14:textId="77777777" w:rsidR="00851BB5" w:rsidRPr="007F7E2B" w:rsidRDefault="00851BB5">
      <w:pPr>
        <w:spacing w:after="376"/>
        <w:ind w:left="708" w:right="8"/>
        <w:rPr>
          <w:ins w:id="5364" w:author="V2" w:date="2025-04-14T14:19:00Z" w16du:dateUtc="2025-04-14T19:19:00Z"/>
        </w:rPr>
      </w:pPr>
      <w:ins w:id="5365" w:author="V2" w:date="2025-04-14T14:19:00Z" w16du:dateUtc="2025-04-14T19:19:00Z">
        <w:r w:rsidRPr="007F7E2B">
          <w:t xml:space="preserve">Both commission errors (false detection of a value or value class, such as “deforestation”) and omission errors (non-detection of actual value or value class, such as “deforestation”) should be estimated and reported. </w:t>
        </w:r>
      </w:ins>
    </w:p>
    <w:p w14:paraId="3F430A1B" w14:textId="77777777" w:rsidR="00851BB5" w:rsidRPr="007F7E2B" w:rsidRDefault="00851BB5">
      <w:pPr>
        <w:spacing w:line="259" w:lineRule="auto"/>
        <w:rPr>
          <w:ins w:id="5366" w:author="V2" w:date="2025-04-14T14:19:00Z" w16du:dateUtc="2025-04-14T19:19:00Z"/>
        </w:rPr>
      </w:pPr>
      <w:ins w:id="5367" w:author="V2" w:date="2025-04-14T14:19:00Z" w16du:dateUtc="2025-04-14T19:19:00Z">
        <w:r w:rsidRPr="007F7E2B">
          <w:rPr>
            <w:sz w:val="22"/>
          </w:rPr>
          <w:t xml:space="preserve"> </w:t>
        </w:r>
      </w:ins>
    </w:p>
    <w:p w14:paraId="09E78507" w14:textId="77777777" w:rsidR="00851BB5" w:rsidRPr="007F7E2B" w:rsidRDefault="00851BB5">
      <w:pPr>
        <w:ind w:left="708" w:right="8"/>
        <w:rPr>
          <w:ins w:id="5368" w:author="V2" w:date="2025-04-14T14:19:00Z" w16du:dateUtc="2025-04-14T19:19:00Z"/>
        </w:rPr>
      </w:pPr>
      <w:ins w:id="5369" w:author="V2" w:date="2025-04-14T14:19:00Z" w16du:dateUtc="2025-04-14T19:19:00Z">
        <w:r w:rsidRPr="007F7E2B">
          <w:lastRenderedPageBreak/>
          <w:t xml:space="preserve">The “goodness of fit” measure should include an assessment of the correct estimation of the quantity of change and an assessment of the correct location of change. To measure the degree to which a simulated map agrees with a reality map with respect to both location and quantity of pixels, Kappa-for-location and Kappa-for-quantity can be used, respectively (Pontius, 2000). </w:t>
        </w:r>
      </w:ins>
    </w:p>
    <w:p w14:paraId="11E72182" w14:textId="77777777" w:rsidR="00851BB5" w:rsidRPr="007F7E2B" w:rsidRDefault="00851BB5">
      <w:pPr>
        <w:ind w:left="708" w:right="8"/>
        <w:rPr>
          <w:ins w:id="5370" w:author="V2" w:date="2025-04-14T14:19:00Z" w16du:dateUtc="2025-04-14T19:19:00Z"/>
        </w:rPr>
      </w:pPr>
      <w:ins w:id="5371" w:author="V2" w:date="2025-04-14T14:19:00Z" w16du:dateUtc="2025-04-14T19:19:00Z">
        <w:r w:rsidRPr="007F7E2B">
          <w:t xml:space="preserve">Where the assessment of map accuracy requires merging or eliminating value classes to achieve the required map accuracy, the definitions of the value classes must be adjusted accordingly. The final maps and the value class definitions must be consistent. </w:t>
        </w:r>
      </w:ins>
    </w:p>
    <w:p w14:paraId="6AFD2209" w14:textId="77777777" w:rsidR="00851BB5" w:rsidRPr="007F7E2B" w:rsidRDefault="00851BB5">
      <w:pPr>
        <w:pStyle w:val="Heading3"/>
        <w:ind w:left="715"/>
        <w:rPr>
          <w:ins w:id="5372" w:author="V2" w:date="2025-04-14T14:19:00Z" w16du:dateUtc="2025-04-14T19:19:00Z"/>
        </w:rPr>
      </w:pPr>
      <w:bookmarkStart w:id="5373" w:name="_Toc174615999"/>
      <w:bookmarkStart w:id="5374" w:name="_Toc174616415"/>
      <w:bookmarkStart w:id="5375" w:name="_Toc180594140"/>
      <w:bookmarkStart w:id="5376" w:name="_Toc180594547"/>
      <w:ins w:id="5377" w:author="V2" w:date="2025-04-14T14:19:00Z" w16du:dateUtc="2025-04-14T19:19:00Z">
        <w:r w:rsidRPr="007F7E2B">
          <w:t>Step 7c.7: Preparation of a remote sensing method as an annex to the project description</w:t>
        </w:r>
        <w:bookmarkEnd w:id="5373"/>
        <w:bookmarkEnd w:id="5374"/>
        <w:bookmarkEnd w:id="5375"/>
        <w:bookmarkEnd w:id="5376"/>
        <w:r w:rsidRPr="007F7E2B">
          <w:t xml:space="preserve"> </w:t>
        </w:r>
      </w:ins>
    </w:p>
    <w:p w14:paraId="0C0F9AC0" w14:textId="77777777" w:rsidR="00851BB5" w:rsidRPr="007F7E2B" w:rsidRDefault="00851BB5">
      <w:pPr>
        <w:ind w:left="708" w:right="8"/>
        <w:rPr>
          <w:ins w:id="5378" w:author="V2" w:date="2025-04-14T14:19:00Z" w16du:dateUtc="2025-04-14T19:19:00Z"/>
        </w:rPr>
      </w:pPr>
      <w:ins w:id="5379" w:author="V2" w:date="2025-04-14T14:19:00Z" w16du:dateUtc="2025-04-14T19:19:00Z">
        <w:r w:rsidRPr="007F7E2B">
          <w:t xml:space="preserve">Remote sensing analysis is an evolving field and will be performed several times during the project term. A consistent time-series of data must emerge from this process. </w:t>
        </w:r>
      </w:ins>
    </w:p>
    <w:p w14:paraId="4DB06561" w14:textId="77777777" w:rsidR="00851BB5" w:rsidRPr="007F7E2B" w:rsidRDefault="00851BB5">
      <w:pPr>
        <w:ind w:left="708" w:right="8"/>
        <w:rPr>
          <w:ins w:id="5380" w:author="V2" w:date="2025-04-14T14:19:00Z" w16du:dateUtc="2025-04-14T19:19:00Z"/>
        </w:rPr>
      </w:pPr>
      <w:ins w:id="5381" w:author="V2" w:date="2025-04-14T14:19:00Z" w16du:dateUtc="2025-04-14T19:19:00Z">
        <w:r w:rsidRPr="007F7E2B">
          <w:t xml:space="preserve">To achieve a consistent time-series, the risk of introducing artifacts from method change must be minimized. For this reason, the detailed methodological procedures used in pre-processing, classification, post classification processing, and accuracy assessment of the remotely sensed data, must be carefully documented in an annex to the project description. In particular, the following information must be documented: </w:t>
        </w:r>
      </w:ins>
    </w:p>
    <w:p w14:paraId="032E2BD5" w14:textId="77777777" w:rsidR="00851BB5" w:rsidRPr="007F7E2B" w:rsidRDefault="00851BB5" w:rsidP="00964B29">
      <w:pPr>
        <w:numPr>
          <w:ilvl w:val="0"/>
          <w:numId w:val="44"/>
        </w:numPr>
        <w:spacing w:before="0" w:after="126" w:line="271" w:lineRule="auto"/>
        <w:ind w:right="8" w:hanging="360"/>
        <w:rPr>
          <w:ins w:id="5382" w:author="V2" w:date="2025-04-14T14:19:00Z" w16du:dateUtc="2025-04-14T19:19:00Z"/>
        </w:rPr>
      </w:pPr>
      <w:ins w:id="5383" w:author="V2" w:date="2025-04-14T14:19:00Z" w16du:dateUtc="2025-04-14T19:19:00Z">
        <w:r w:rsidRPr="007F7E2B">
          <w:rPr>
            <w:u w:val="single" w:color="000000"/>
          </w:rPr>
          <w:t>Data sources and pre-processing</w:t>
        </w:r>
        <w:r w:rsidRPr="007F7E2B">
          <w:t xml:space="preserve">: Type, resolution, source and acquisition date of the remotely sensed data (and other data) used; geometric, radiometric and other corrections performed, if any; spectral bands and indexes used (such as NDVI); projection and parameters used to geo-reference the images; error estimate of the geometric correction; software and software version used to perform pre-processing tasks; etc. </w:t>
        </w:r>
      </w:ins>
    </w:p>
    <w:p w14:paraId="1D544BF2" w14:textId="77777777" w:rsidR="00851BB5" w:rsidRPr="007F7E2B" w:rsidRDefault="00851BB5" w:rsidP="00964B29">
      <w:pPr>
        <w:numPr>
          <w:ilvl w:val="0"/>
          <w:numId w:val="44"/>
        </w:numPr>
        <w:spacing w:before="0" w:after="126" w:line="271" w:lineRule="auto"/>
        <w:ind w:right="8" w:hanging="360"/>
        <w:rPr>
          <w:ins w:id="5384" w:author="V2" w:date="2025-04-14T14:19:00Z" w16du:dateUtc="2025-04-14T19:19:00Z"/>
        </w:rPr>
      </w:pPr>
      <w:ins w:id="5385" w:author="V2" w:date="2025-04-14T14:19:00Z" w16du:dateUtc="2025-04-14T19:19:00Z">
        <w:r w:rsidRPr="007F7E2B">
          <w:rPr>
            <w:u w:val="single" w:color="000000"/>
          </w:rPr>
          <w:t>Data classification</w:t>
        </w:r>
        <w:r w:rsidRPr="007F7E2B">
          <w:t xml:space="preserve">: Definition of the value classes; classification approach and classification algorithms; coordinates and description of the ground-truthing data collected for training purposes; ancillary data used in the classification, if any; software and software version used to perform the classification; additional spatial data and analysis used for post-classification analysis, including class subdivisions using nonspectral criteria, if any; etc. </w:t>
        </w:r>
      </w:ins>
    </w:p>
    <w:p w14:paraId="45F233EB" w14:textId="77777777" w:rsidR="00851BB5" w:rsidRPr="007F7E2B" w:rsidRDefault="00851BB5" w:rsidP="00964B29">
      <w:pPr>
        <w:numPr>
          <w:ilvl w:val="0"/>
          <w:numId w:val="44"/>
        </w:numPr>
        <w:spacing w:before="0" w:after="126" w:line="271" w:lineRule="auto"/>
        <w:ind w:right="8" w:hanging="360"/>
        <w:rPr>
          <w:ins w:id="5386" w:author="V2" w:date="2025-04-14T14:19:00Z" w16du:dateUtc="2025-04-14T19:19:00Z"/>
        </w:rPr>
      </w:pPr>
      <w:ins w:id="5387" w:author="V2" w:date="2025-04-14T14:19:00Z" w16du:dateUtc="2025-04-14T19:19:00Z">
        <w:r w:rsidRPr="007F7E2B">
          <w:rPr>
            <w:u w:val="single" w:color="000000"/>
          </w:rPr>
          <w:t>Classification accuracy assessment:</w:t>
        </w:r>
        <w:r w:rsidRPr="007F7E2B">
          <w:t xml:space="preserve"> Accuracy assessment technique used; coordinates and description of the ground-truth or high resolution data collected for classification accuracy assessment; post-processing decisions made based on the preliminary classification accuracy assessment, if any; and final classification accuracy assessment. </w:t>
        </w:r>
      </w:ins>
    </w:p>
    <w:p w14:paraId="77BEA745" w14:textId="77777777" w:rsidR="00851BB5" w:rsidRPr="007F7E2B" w:rsidRDefault="00851BB5" w:rsidP="00964B29">
      <w:pPr>
        <w:numPr>
          <w:ilvl w:val="0"/>
          <w:numId w:val="44"/>
        </w:numPr>
        <w:spacing w:before="0" w:after="126" w:line="271" w:lineRule="auto"/>
        <w:ind w:right="8" w:hanging="360"/>
        <w:rPr>
          <w:ins w:id="5388" w:author="V2" w:date="2025-04-14T14:19:00Z" w16du:dateUtc="2025-04-14T19:19:00Z"/>
        </w:rPr>
      </w:pPr>
      <w:ins w:id="5389" w:author="V2" w:date="2025-04-14T14:19:00Z" w16du:dateUtc="2025-04-14T19:19:00Z">
        <w:r w:rsidRPr="007F7E2B">
          <w:rPr>
            <w:u w:val="single" w:color="000000"/>
          </w:rPr>
          <w:t>Method changes:</w:t>
        </w:r>
        <w:r w:rsidRPr="007F7E2B">
          <w:t xml:space="preserve"> If in subsequent monitoring periods changes will be made to the original remote sensing method: </w:t>
        </w:r>
      </w:ins>
    </w:p>
    <w:p w14:paraId="6823E74B" w14:textId="77777777" w:rsidR="00851BB5" w:rsidRPr="007F7E2B" w:rsidRDefault="00851BB5" w:rsidP="00964B29">
      <w:pPr>
        <w:numPr>
          <w:ilvl w:val="1"/>
          <w:numId w:val="44"/>
        </w:numPr>
        <w:spacing w:before="0" w:after="126" w:line="271" w:lineRule="auto"/>
        <w:ind w:right="97" w:hanging="361"/>
        <w:rPr>
          <w:ins w:id="5390" w:author="V2" w:date="2025-04-14T14:19:00Z" w16du:dateUtc="2025-04-14T19:19:00Z"/>
        </w:rPr>
      </w:pPr>
      <w:ins w:id="5391" w:author="V2" w:date="2025-04-14T14:19:00Z" w16du:dateUtc="2025-04-14T19:19:00Z">
        <w:r w:rsidRPr="007F7E2B">
          <w:t xml:space="preserve">Each change and its justification must be explained and recorded; and </w:t>
        </w:r>
      </w:ins>
    </w:p>
    <w:p w14:paraId="446D115F" w14:textId="77777777" w:rsidR="00851BB5" w:rsidRPr="007F7E2B" w:rsidRDefault="00851BB5" w:rsidP="00964B29">
      <w:pPr>
        <w:numPr>
          <w:ilvl w:val="1"/>
          <w:numId w:val="44"/>
        </w:numPr>
        <w:spacing w:before="0" w:line="279" w:lineRule="auto"/>
        <w:ind w:right="97" w:hanging="361"/>
        <w:rPr>
          <w:ins w:id="5392" w:author="V2" w:date="2025-04-14T14:19:00Z" w16du:dateUtc="2025-04-14T19:19:00Z"/>
        </w:rPr>
      </w:pPr>
      <w:ins w:id="5393" w:author="V2" w:date="2025-04-14T14:19:00Z" w16du:dateUtc="2025-04-14T19:19:00Z">
        <w:r w:rsidRPr="007F7E2B">
          <w:lastRenderedPageBreak/>
          <w:t>When methods change, at the moment of change, the</w:t>
        </w:r>
        <w:r w:rsidRPr="007F7E2B">
          <w:rPr>
            <w:rFonts w:ascii="Arial" w:eastAsia="Arial" w:hAnsi="Arial" w:cs="Arial"/>
            <w:b/>
          </w:rPr>
          <w:t xml:space="preserve"> </w:t>
        </w:r>
        <w:r w:rsidRPr="007F7E2B">
          <w:t>entire time-series of past estimates that is needed to update the baseline must be recalculated using the new method.</w:t>
        </w:r>
        <w:r w:rsidRPr="007F7E2B">
          <w:rPr>
            <w:rFonts w:ascii="Arial" w:eastAsia="Arial" w:hAnsi="Arial" w:cs="Arial"/>
            <w:b/>
          </w:rPr>
          <w:t xml:space="preserve"> </w:t>
        </w:r>
      </w:ins>
    </w:p>
    <w:p w14:paraId="27403D49" w14:textId="77777777" w:rsidR="00851BB5" w:rsidRPr="007F7E2B" w:rsidRDefault="00851BB5">
      <w:pPr>
        <w:spacing w:after="17" w:line="259" w:lineRule="auto"/>
        <w:rPr>
          <w:ins w:id="5394" w:author="V2" w:date="2025-04-14T14:19:00Z" w16du:dateUtc="2025-04-14T19:19:00Z"/>
        </w:rPr>
      </w:pPr>
      <w:ins w:id="5395" w:author="V2" w:date="2025-04-14T14:19:00Z" w16du:dateUtc="2025-04-14T19:19:00Z">
        <w:r w:rsidRPr="007F7E2B">
          <w:rPr>
            <w:rFonts w:ascii="Arial" w:eastAsia="Arial" w:hAnsi="Arial" w:cs="Arial"/>
            <w:b/>
          </w:rPr>
          <w:t xml:space="preserve"> </w:t>
        </w:r>
      </w:ins>
    </w:p>
    <w:p w14:paraId="667BCFD7" w14:textId="77777777" w:rsidR="00851BB5" w:rsidRPr="007F7E2B" w:rsidRDefault="00851BB5">
      <w:pPr>
        <w:pStyle w:val="Heading3"/>
        <w:spacing w:after="271"/>
        <w:rPr>
          <w:ins w:id="5396" w:author="V2" w:date="2025-04-14T14:19:00Z" w16du:dateUtc="2025-04-14T19:19:00Z"/>
        </w:rPr>
      </w:pPr>
      <w:bookmarkStart w:id="5397" w:name="_Toc174616000"/>
      <w:bookmarkStart w:id="5398" w:name="_Toc174616416"/>
      <w:bookmarkStart w:id="5399" w:name="_Toc180594141"/>
      <w:bookmarkStart w:id="5400" w:name="_Toc180594548"/>
      <w:ins w:id="5401" w:author="V2" w:date="2025-04-14T14:19:00Z" w16du:dateUtc="2025-04-14T19:19:00Z">
        <w:r w:rsidRPr="007F7E2B">
          <w:t>Step 8: Determine the drivers and agents influencing the variable</w:t>
        </w:r>
        <w:bookmarkEnd w:id="5397"/>
        <w:bookmarkEnd w:id="5398"/>
        <w:bookmarkEnd w:id="5399"/>
        <w:bookmarkEnd w:id="5400"/>
        <w:r w:rsidRPr="007F7E2B">
          <w:t xml:space="preserve"> </w:t>
        </w:r>
      </w:ins>
    </w:p>
    <w:p w14:paraId="36E15F65" w14:textId="77777777" w:rsidR="00851BB5" w:rsidRPr="007F7E2B" w:rsidRDefault="00851BB5">
      <w:pPr>
        <w:ind w:right="8"/>
        <w:rPr>
          <w:ins w:id="5402" w:author="V2" w:date="2025-04-14T14:19:00Z" w16du:dateUtc="2025-04-14T19:19:00Z"/>
        </w:rPr>
      </w:pPr>
      <w:ins w:id="5403" w:author="V2" w:date="2025-04-14T14:19:00Z" w16du:dateUtc="2025-04-14T19:19:00Z">
        <w:r w:rsidRPr="007F7E2B">
          <w:rPr>
            <w:rFonts w:ascii="Arial" w:eastAsia="Arial" w:hAnsi="Arial" w:cs="Arial"/>
            <w:b/>
          </w:rPr>
          <w:t>Goal</w:t>
        </w:r>
        <w:r w:rsidRPr="007F7E2B">
          <w:t xml:space="preserve">: Determine the drivers and agents influencing the variable.  Document the steps taken, data sources used, and degree and sources of potential uncertainty. </w:t>
        </w:r>
      </w:ins>
    </w:p>
    <w:p w14:paraId="7F157BEE" w14:textId="77777777" w:rsidR="00851BB5" w:rsidRPr="007F7E2B" w:rsidRDefault="00851BB5">
      <w:pPr>
        <w:ind w:right="8"/>
        <w:rPr>
          <w:ins w:id="5404" w:author="V2" w:date="2025-04-14T14:19:00Z" w16du:dateUtc="2025-04-14T19:19:00Z"/>
        </w:rPr>
      </w:pPr>
      <w:ins w:id="5405" w:author="V2" w:date="2025-04-14T14:19:00Z" w16du:dateUtc="2025-04-14T19:19:00Z">
        <w:r w:rsidRPr="007F7E2B">
          <w:rPr>
            <w:rFonts w:ascii="Arial" w:eastAsia="Arial" w:hAnsi="Arial" w:cs="Arial"/>
            <w:b/>
          </w:rPr>
          <w:t>Methods and guidance</w:t>
        </w:r>
        <w:r w:rsidRPr="007F7E2B">
          <w:t xml:space="preserve">:  This step is not required for planned or controlled variables, since we know who is driving change in the variables in those cases, and can enquire directly as to what they are planning and why. This is only required for systematic variables. </w:t>
        </w:r>
      </w:ins>
    </w:p>
    <w:p w14:paraId="76405C48" w14:textId="77777777" w:rsidR="00851BB5" w:rsidRPr="007F7E2B" w:rsidRDefault="00851BB5">
      <w:pPr>
        <w:spacing w:after="32"/>
        <w:ind w:right="8"/>
        <w:rPr>
          <w:ins w:id="5406" w:author="V2" w:date="2025-04-14T14:19:00Z" w16du:dateUtc="2025-04-14T19:19:00Z"/>
        </w:rPr>
      </w:pPr>
      <w:ins w:id="5407" w:author="V2" w:date="2025-04-14T14:19:00Z" w16du:dateUtc="2025-04-14T19:19:00Z">
        <w:r w:rsidRPr="007F7E2B">
          <w:t xml:space="preserve">For systemic variables, understanding why the variable </w:t>
        </w:r>
        <w:r w:rsidRPr="007F7E2B">
          <w:rPr>
            <w:rFonts w:ascii="Arial" w:eastAsia="Arial" w:hAnsi="Arial" w:cs="Arial"/>
            <w:i/>
          </w:rPr>
          <w:t>X</w:t>
        </w:r>
        <w:r w:rsidRPr="007F7E2B">
          <w:t xml:space="preserve"> has the values it does, what is driving changes in the variable </w:t>
        </w:r>
        <w:r w:rsidRPr="007F7E2B">
          <w:rPr>
            <w:rFonts w:ascii="Arial" w:eastAsia="Arial" w:hAnsi="Arial" w:cs="Arial"/>
            <w:i/>
          </w:rPr>
          <w:t>X</w:t>
        </w:r>
        <w:r w:rsidRPr="007F7E2B">
          <w:t xml:space="preserve"> (drivers and underlying causes), and “who” is acting in ways that change the variable </w:t>
        </w:r>
        <w:r w:rsidRPr="007F7E2B">
          <w:rPr>
            <w:rFonts w:ascii="Arial" w:eastAsia="Arial" w:hAnsi="Arial" w:cs="Arial"/>
            <w:i/>
          </w:rPr>
          <w:t>X</w:t>
        </w:r>
        <w:r w:rsidRPr="007F7E2B">
          <w:t xml:space="preserve"> </w:t>
        </w:r>
      </w:ins>
    </w:p>
    <w:p w14:paraId="1E213C0E" w14:textId="77777777" w:rsidR="00851BB5" w:rsidRPr="007F7E2B" w:rsidRDefault="00851BB5">
      <w:pPr>
        <w:ind w:right="8"/>
        <w:rPr>
          <w:ins w:id="5408" w:author="V2" w:date="2025-04-14T14:19:00Z" w16du:dateUtc="2025-04-14T19:19:00Z"/>
        </w:rPr>
      </w:pPr>
      <w:ins w:id="5409" w:author="V2" w:date="2025-04-14T14:19:00Z" w16du:dateUtc="2025-04-14T19:19:00Z">
        <w:r w:rsidRPr="007F7E2B">
          <w:t xml:space="preserve">(the “agents”) is necessary for two main reasons: (i) Estimating the quantity and location of future change in the variable </w:t>
        </w:r>
        <w:r w:rsidRPr="007F7E2B">
          <w:rPr>
            <w:rFonts w:ascii="Arial" w:eastAsia="Arial" w:hAnsi="Arial" w:cs="Arial"/>
            <w:i/>
          </w:rPr>
          <w:t>X</w:t>
        </w:r>
        <w:r w:rsidRPr="007F7E2B">
          <w:t xml:space="preserve">; and (ii) Designing effective measures to change the future trajectory of </w:t>
        </w:r>
        <w:r w:rsidRPr="007F7E2B">
          <w:rPr>
            <w:rFonts w:ascii="Arial" w:eastAsia="Arial" w:hAnsi="Arial" w:cs="Arial"/>
            <w:i/>
          </w:rPr>
          <w:t>X</w:t>
        </w:r>
        <w:r w:rsidRPr="007F7E2B">
          <w:t xml:space="preserve">, if this is one of the project goals (for instance, increasing soil carbon).  Understanding the drivers, causes and agents may also be critical to designing project activities and leakage prevention measures. </w:t>
        </w:r>
      </w:ins>
    </w:p>
    <w:p w14:paraId="7C09AF56" w14:textId="77777777" w:rsidR="00851BB5" w:rsidRPr="007F7E2B" w:rsidRDefault="00851BB5">
      <w:pPr>
        <w:ind w:right="8"/>
        <w:rPr>
          <w:ins w:id="5410" w:author="V2" w:date="2025-04-14T14:19:00Z" w16du:dateUtc="2025-04-14T19:19:00Z"/>
        </w:rPr>
      </w:pPr>
      <w:ins w:id="5411" w:author="V2" w:date="2025-04-14T14:19:00Z" w16du:dateUtc="2025-04-14T19:19:00Z">
        <w:r w:rsidRPr="007F7E2B">
          <w:t>This analysis must be performed through the following six sub-steps</w:t>
        </w:r>
        <w:r w:rsidRPr="007F7E2B">
          <w:rPr>
            <w:vertAlign w:val="superscript"/>
          </w:rPr>
          <w:footnoteReference w:id="9"/>
        </w:r>
        <w:r w:rsidRPr="007F7E2B">
          <w:t xml:space="preserve">: </w:t>
        </w:r>
      </w:ins>
    </w:p>
    <w:p w14:paraId="1A9876AC" w14:textId="77777777" w:rsidR="00851BB5" w:rsidRPr="007F7E2B" w:rsidRDefault="00851BB5" w:rsidP="00964B29">
      <w:pPr>
        <w:numPr>
          <w:ilvl w:val="0"/>
          <w:numId w:val="45"/>
        </w:numPr>
        <w:spacing w:before="0" w:after="126" w:line="271" w:lineRule="auto"/>
        <w:ind w:right="8" w:hanging="360"/>
        <w:rPr>
          <w:ins w:id="5413" w:author="V2" w:date="2025-04-14T14:19:00Z" w16du:dateUtc="2025-04-14T19:19:00Z"/>
        </w:rPr>
      </w:pPr>
      <w:ins w:id="5414" w:author="V2" w:date="2025-04-14T14:19:00Z" w16du:dateUtc="2025-04-14T19:19:00Z">
        <w:r w:rsidRPr="007F7E2B">
          <w:t xml:space="preserve">Identification of the reference condition of the variable </w:t>
        </w:r>
      </w:ins>
    </w:p>
    <w:p w14:paraId="660D64D9" w14:textId="77777777" w:rsidR="00851BB5" w:rsidRPr="007F7E2B" w:rsidRDefault="00851BB5" w:rsidP="00964B29">
      <w:pPr>
        <w:numPr>
          <w:ilvl w:val="0"/>
          <w:numId w:val="45"/>
        </w:numPr>
        <w:spacing w:before="0" w:after="126" w:line="271" w:lineRule="auto"/>
        <w:ind w:right="8" w:hanging="360"/>
        <w:rPr>
          <w:ins w:id="5415" w:author="V2" w:date="2025-04-14T14:19:00Z" w16du:dateUtc="2025-04-14T19:19:00Z"/>
        </w:rPr>
      </w:pPr>
      <w:ins w:id="5416" w:author="V2" w:date="2025-04-14T14:19:00Z" w16du:dateUtc="2025-04-14T19:19:00Z">
        <w:r w:rsidRPr="007F7E2B">
          <w:t xml:space="preserve">Identification of agents of change in the variable; </w:t>
        </w:r>
      </w:ins>
    </w:p>
    <w:p w14:paraId="2AE2B3CC" w14:textId="77777777" w:rsidR="00851BB5" w:rsidRPr="007F7E2B" w:rsidRDefault="00851BB5" w:rsidP="00964B29">
      <w:pPr>
        <w:numPr>
          <w:ilvl w:val="0"/>
          <w:numId w:val="45"/>
        </w:numPr>
        <w:spacing w:before="0" w:after="126" w:line="271" w:lineRule="auto"/>
        <w:ind w:right="8" w:hanging="360"/>
        <w:rPr>
          <w:ins w:id="5417" w:author="V2" w:date="2025-04-14T14:19:00Z" w16du:dateUtc="2025-04-14T19:19:00Z"/>
        </w:rPr>
      </w:pPr>
      <w:ins w:id="5418" w:author="V2" w:date="2025-04-14T14:19:00Z" w16du:dateUtc="2025-04-14T19:19:00Z">
        <w:r w:rsidRPr="007F7E2B">
          <w:t xml:space="preserve">Identification of drivers of change in the variable; </w:t>
        </w:r>
      </w:ins>
    </w:p>
    <w:p w14:paraId="56186037" w14:textId="77777777" w:rsidR="00851BB5" w:rsidRPr="007F7E2B" w:rsidRDefault="00851BB5" w:rsidP="00964B29">
      <w:pPr>
        <w:numPr>
          <w:ilvl w:val="0"/>
          <w:numId w:val="45"/>
        </w:numPr>
        <w:spacing w:before="0" w:after="126" w:line="271" w:lineRule="auto"/>
        <w:ind w:right="8" w:hanging="360"/>
        <w:rPr>
          <w:ins w:id="5419" w:author="V2" w:date="2025-04-14T14:19:00Z" w16du:dateUtc="2025-04-14T19:19:00Z"/>
        </w:rPr>
      </w:pPr>
      <w:ins w:id="5420" w:author="V2" w:date="2025-04-14T14:19:00Z" w16du:dateUtc="2025-04-14T19:19:00Z">
        <w:r w:rsidRPr="007F7E2B">
          <w:t xml:space="preserve">Identification of underlying causes; </w:t>
        </w:r>
      </w:ins>
    </w:p>
    <w:p w14:paraId="00300649" w14:textId="77777777" w:rsidR="00851BB5" w:rsidRPr="007F7E2B" w:rsidRDefault="00851BB5" w:rsidP="00964B29">
      <w:pPr>
        <w:numPr>
          <w:ilvl w:val="0"/>
          <w:numId w:val="45"/>
        </w:numPr>
        <w:spacing w:before="0" w:after="126" w:line="271" w:lineRule="auto"/>
        <w:ind w:right="8" w:hanging="360"/>
        <w:rPr>
          <w:ins w:id="5421" w:author="V2" w:date="2025-04-14T14:19:00Z" w16du:dateUtc="2025-04-14T19:19:00Z"/>
        </w:rPr>
      </w:pPr>
      <w:ins w:id="5422" w:author="V2" w:date="2025-04-14T14:19:00Z" w16du:dateUtc="2025-04-14T19:19:00Z">
        <w:r w:rsidRPr="007F7E2B">
          <w:t xml:space="preserve">Analysis of chain of events leading to changes in the variable; </w:t>
        </w:r>
        <w:r w:rsidRPr="007F7E2B">
          <w:tab/>
          <w:t xml:space="preserve"> </w:t>
        </w:r>
      </w:ins>
    </w:p>
    <w:p w14:paraId="4D6DCC00" w14:textId="77777777" w:rsidR="00851BB5" w:rsidRPr="007F7E2B" w:rsidRDefault="00851BB5" w:rsidP="00964B29">
      <w:pPr>
        <w:numPr>
          <w:ilvl w:val="0"/>
          <w:numId w:val="45"/>
        </w:numPr>
        <w:spacing w:before="0" w:after="2" w:line="271" w:lineRule="auto"/>
        <w:ind w:right="8" w:hanging="360"/>
        <w:rPr>
          <w:ins w:id="5423" w:author="V2" w:date="2025-04-14T14:19:00Z" w16du:dateUtc="2025-04-14T19:19:00Z"/>
        </w:rPr>
      </w:pPr>
      <w:ins w:id="5424" w:author="V2" w:date="2025-04-14T14:19:00Z" w16du:dateUtc="2025-04-14T19:19:00Z">
        <w:r w:rsidRPr="007F7E2B">
          <w:t xml:space="preserve">Conclusion </w:t>
        </w:r>
      </w:ins>
    </w:p>
    <w:p w14:paraId="0837FFA9" w14:textId="77777777" w:rsidR="00851BB5" w:rsidRPr="007F7E2B" w:rsidRDefault="00851BB5">
      <w:pPr>
        <w:spacing w:after="134" w:line="259" w:lineRule="auto"/>
        <w:ind w:left="1440"/>
        <w:rPr>
          <w:ins w:id="5425" w:author="V2" w:date="2025-04-14T14:19:00Z" w16du:dateUtc="2025-04-14T19:19:00Z"/>
        </w:rPr>
      </w:pPr>
      <w:ins w:id="5426" w:author="V2" w:date="2025-04-14T14:19:00Z" w16du:dateUtc="2025-04-14T19:19:00Z">
        <w:r w:rsidRPr="007F7E2B">
          <w:t xml:space="preserve"> </w:t>
        </w:r>
      </w:ins>
    </w:p>
    <w:p w14:paraId="6757A838" w14:textId="77777777" w:rsidR="00851BB5" w:rsidRPr="007F7E2B" w:rsidRDefault="00851BB5">
      <w:pPr>
        <w:pStyle w:val="Heading3"/>
        <w:rPr>
          <w:ins w:id="5427" w:author="V2" w:date="2025-04-14T14:19:00Z" w16du:dateUtc="2025-04-14T19:19:00Z"/>
        </w:rPr>
      </w:pPr>
      <w:bookmarkStart w:id="5428" w:name="_Toc174616001"/>
      <w:bookmarkStart w:id="5429" w:name="_Toc174616417"/>
      <w:bookmarkStart w:id="5430" w:name="_Toc180594142"/>
      <w:bookmarkStart w:id="5431" w:name="_Toc180594549"/>
      <w:ins w:id="5432" w:author="V2" w:date="2025-04-14T14:19:00Z" w16du:dateUtc="2025-04-14T19:19:00Z">
        <w:r w:rsidRPr="007F7E2B">
          <w:lastRenderedPageBreak/>
          <w:t>Step 8a: Identification of the reference condition of the variable</w:t>
        </w:r>
        <w:bookmarkEnd w:id="5428"/>
        <w:bookmarkEnd w:id="5429"/>
        <w:bookmarkEnd w:id="5430"/>
        <w:bookmarkEnd w:id="5431"/>
        <w:r w:rsidRPr="007F7E2B">
          <w:t xml:space="preserve"> </w:t>
        </w:r>
      </w:ins>
    </w:p>
    <w:p w14:paraId="28DD6488" w14:textId="77777777" w:rsidR="00851BB5" w:rsidRPr="007F7E2B" w:rsidRDefault="00851BB5">
      <w:pPr>
        <w:ind w:right="8"/>
        <w:rPr>
          <w:ins w:id="5433" w:author="V2" w:date="2025-04-14T14:19:00Z" w16du:dateUtc="2025-04-14T19:19:00Z"/>
        </w:rPr>
      </w:pPr>
      <w:ins w:id="5434" w:author="V2" w:date="2025-04-14T14:19:00Z" w16du:dateUtc="2025-04-14T19:19:00Z">
        <w:r w:rsidRPr="007F7E2B">
          <w:t xml:space="preserve">This step is to be undertaken only for location specific variables.  If the variable in question is process specific, proceed to Step 8b. </w:t>
        </w:r>
      </w:ins>
    </w:p>
    <w:p w14:paraId="5066765E" w14:textId="77777777" w:rsidR="00851BB5" w:rsidRPr="007F7E2B" w:rsidRDefault="00851BB5">
      <w:pPr>
        <w:ind w:right="8"/>
        <w:rPr>
          <w:ins w:id="5435" w:author="V2" w:date="2025-04-14T14:19:00Z" w16du:dateUtc="2025-04-14T19:19:00Z"/>
        </w:rPr>
      </w:pPr>
      <w:ins w:id="5436" w:author="V2" w:date="2025-04-14T14:19:00Z" w16du:dateUtc="2025-04-14T19:19:00Z">
        <w:r w:rsidRPr="007F7E2B">
          <w:t xml:space="preserve">For location specific variables, identify the reference condition, which is often the expected condition of the ecosystem after the completion of the project.  The reference condition should be similar to some condition which existed at a prior time, before ecosystem degradation occurred, and which serves to define the target which the project hopes to achieve.  For instance, if the project is expected to improve soil carbon through the removal of invasive trees and non-native species, and the re-establishment of native grasslands, the reference condition is probably the condition of the site prior to invasion of woody and non-native plants, and the degradation of the grasslands. Identify as well a reference time, which is the time in the past at which the reference condition existed.  The project proponent must document: </w:t>
        </w:r>
      </w:ins>
    </w:p>
    <w:p w14:paraId="05D7E080" w14:textId="77777777" w:rsidR="00851BB5" w:rsidRPr="007F7E2B" w:rsidRDefault="00851BB5" w:rsidP="00964B29">
      <w:pPr>
        <w:numPr>
          <w:ilvl w:val="0"/>
          <w:numId w:val="46"/>
        </w:numPr>
        <w:spacing w:before="0" w:after="119" w:line="259" w:lineRule="auto"/>
        <w:ind w:right="81" w:hanging="360"/>
        <w:rPr>
          <w:ins w:id="5437" w:author="V2" w:date="2025-04-14T14:19:00Z" w16du:dateUtc="2025-04-14T19:19:00Z"/>
        </w:rPr>
      </w:pPr>
      <w:ins w:id="5438" w:author="V2" w:date="2025-04-14T14:19:00Z" w16du:dateUtc="2025-04-14T19:19:00Z">
        <w:r w:rsidRPr="007F7E2B">
          <w:t xml:space="preserve">When in the past the project area was in a condition similar to the desired condition. </w:t>
        </w:r>
      </w:ins>
    </w:p>
    <w:p w14:paraId="45CC34A3" w14:textId="77777777" w:rsidR="00851BB5" w:rsidRPr="007F7E2B" w:rsidRDefault="00851BB5" w:rsidP="00964B29">
      <w:pPr>
        <w:numPr>
          <w:ilvl w:val="0"/>
          <w:numId w:val="46"/>
        </w:numPr>
        <w:spacing w:before="0" w:after="126" w:line="271" w:lineRule="auto"/>
        <w:ind w:right="81" w:hanging="360"/>
        <w:rPr>
          <w:ins w:id="5439" w:author="V2" w:date="2025-04-14T14:19:00Z" w16du:dateUtc="2025-04-14T19:19:00Z"/>
        </w:rPr>
      </w:pPr>
      <w:ins w:id="5440" w:author="V2" w:date="2025-04-14T14:19:00Z" w16du:dateUtc="2025-04-14T19:19:00Z">
        <w:r w:rsidRPr="007F7E2B">
          <w:t xml:space="preserve">What the project area looked like at that time, in terms of species composition, soil characteristics, ecosystem processes, etc. </w:t>
        </w:r>
      </w:ins>
    </w:p>
    <w:p w14:paraId="460C3C83" w14:textId="77777777" w:rsidR="00851BB5" w:rsidRPr="007F7E2B" w:rsidRDefault="00851BB5">
      <w:pPr>
        <w:ind w:right="8"/>
        <w:rPr>
          <w:ins w:id="5441" w:author="V2" w:date="2025-04-14T14:19:00Z" w16du:dateUtc="2025-04-14T19:19:00Z"/>
        </w:rPr>
      </w:pPr>
      <w:ins w:id="5442" w:author="V2" w:date="2025-04-14T14:19:00Z" w16du:dateUtc="2025-04-14T19:19:00Z">
        <w:r w:rsidRPr="007F7E2B">
          <w:t xml:space="preserve">This reference time may be a time prior to the commencement of intensive management by humans, or under some earlier management regime, or at some time in the past under the current management regime. </w:t>
        </w:r>
      </w:ins>
    </w:p>
    <w:p w14:paraId="5E7A4BA0" w14:textId="77777777" w:rsidR="00851BB5" w:rsidRPr="007F7E2B" w:rsidRDefault="00851BB5">
      <w:pPr>
        <w:ind w:right="8"/>
        <w:rPr>
          <w:ins w:id="5443" w:author="V2" w:date="2025-04-14T14:19:00Z" w16du:dateUtc="2025-04-14T19:19:00Z"/>
        </w:rPr>
      </w:pPr>
      <w:ins w:id="5444" w:author="V2" w:date="2025-04-14T14:19:00Z" w16du:dateUtc="2025-04-14T19:19:00Z">
        <w:r w:rsidRPr="007F7E2B">
          <w:t xml:space="preserve">Document what evidence there is to support the selection of the reference time, and what evidence there is of the condition of the project area at that time. </w:t>
        </w:r>
      </w:ins>
    </w:p>
    <w:p w14:paraId="14B41165" w14:textId="77777777" w:rsidR="00851BB5" w:rsidRPr="007F7E2B" w:rsidRDefault="00851BB5">
      <w:pPr>
        <w:ind w:right="8"/>
        <w:rPr>
          <w:ins w:id="5445" w:author="V2" w:date="2025-04-14T14:19:00Z" w16du:dateUtc="2025-04-14T19:19:00Z"/>
        </w:rPr>
      </w:pPr>
      <w:ins w:id="5446" w:author="V2" w:date="2025-04-14T14:19:00Z" w16du:dateUtc="2025-04-14T19:19:00Z">
        <w:r w:rsidRPr="007F7E2B">
          <w:t xml:space="preserve">Global change may make identification of reference conditions and reference times within the area very difficult (e.g., if changes in precipitation patterns mean that the species mix in the future will be different than that which has ever existed in the past within the area.)  In this case the reference condition should be the condition which existed prior to the commencement of significantly degrading activities in the area, even if this condition is unlikely to be achieved in the future. </w:t>
        </w:r>
      </w:ins>
    </w:p>
    <w:p w14:paraId="5B0C021E" w14:textId="77777777" w:rsidR="00851BB5" w:rsidRPr="007F7E2B" w:rsidRDefault="00851BB5">
      <w:pPr>
        <w:ind w:right="8"/>
        <w:rPr>
          <w:ins w:id="5447" w:author="V2" w:date="2025-04-14T14:19:00Z" w16du:dateUtc="2025-04-14T19:19:00Z"/>
        </w:rPr>
      </w:pPr>
      <w:ins w:id="5448" w:author="V2" w:date="2025-04-14T14:19:00Z" w16du:dateUtc="2025-04-14T19:19:00Z">
        <w:r w:rsidRPr="007F7E2B">
          <w:t>Note that in some cases the reference condition may be the present condition.  For instance, where degradation of an ecosystem has not yet occurred, but is forecast to occur in the future, the reference condition is the current condition.</w:t>
        </w:r>
        <w:r w:rsidRPr="007F7E2B">
          <w:rPr>
            <w:rFonts w:ascii="Arial" w:eastAsia="Arial" w:hAnsi="Arial" w:cs="Arial"/>
            <w:b/>
          </w:rPr>
          <w:t xml:space="preserve"> </w:t>
        </w:r>
      </w:ins>
    </w:p>
    <w:p w14:paraId="76BA1C1A" w14:textId="77777777" w:rsidR="00851BB5" w:rsidRPr="007F7E2B" w:rsidRDefault="00851BB5">
      <w:pPr>
        <w:pStyle w:val="Heading3"/>
        <w:rPr>
          <w:ins w:id="5449" w:author="V2" w:date="2025-04-14T14:19:00Z" w16du:dateUtc="2025-04-14T19:19:00Z"/>
        </w:rPr>
      </w:pPr>
      <w:bookmarkStart w:id="5450" w:name="_Toc174616002"/>
      <w:bookmarkStart w:id="5451" w:name="_Toc174616418"/>
      <w:bookmarkStart w:id="5452" w:name="_Toc180594143"/>
      <w:bookmarkStart w:id="5453" w:name="_Toc180594550"/>
      <w:ins w:id="5454" w:author="V2" w:date="2025-04-14T14:19:00Z" w16du:dateUtc="2025-04-14T19:19:00Z">
        <w:r w:rsidRPr="007F7E2B">
          <w:t>Step 8b: Identification of agents of change</w:t>
        </w:r>
        <w:bookmarkEnd w:id="5450"/>
        <w:bookmarkEnd w:id="5451"/>
        <w:bookmarkEnd w:id="5452"/>
        <w:bookmarkEnd w:id="5453"/>
        <w:r w:rsidRPr="007F7E2B">
          <w:t xml:space="preserve"> </w:t>
        </w:r>
      </w:ins>
    </w:p>
    <w:p w14:paraId="5CD4FE2A" w14:textId="77777777" w:rsidR="00851BB5" w:rsidRPr="007F7E2B" w:rsidRDefault="00851BB5">
      <w:pPr>
        <w:ind w:right="8"/>
        <w:rPr>
          <w:ins w:id="5455" w:author="V2" w:date="2025-04-14T14:19:00Z" w16du:dateUtc="2025-04-14T19:19:00Z"/>
        </w:rPr>
      </w:pPr>
      <w:ins w:id="5456" w:author="V2" w:date="2025-04-14T14:19:00Z" w16du:dateUtc="2025-04-14T19:19:00Z">
        <w:r w:rsidRPr="007F7E2B">
          <w:t>Identify the main agent groups of change in the variable</w:t>
        </w:r>
        <w:r w:rsidRPr="007F7E2B">
          <w:rPr>
            <w:rFonts w:ascii="Arial" w:eastAsia="Arial" w:hAnsi="Arial" w:cs="Arial"/>
            <w:i/>
          </w:rPr>
          <w:t xml:space="preserve"> X</w:t>
        </w:r>
        <w:r w:rsidRPr="007F7E2B">
          <w:t xml:space="preserve"> (e.g.farmers, ranchers, loggers, planners or recreational users) and their relative importance (i.e. the amount of historical change in the variable </w:t>
        </w:r>
        <w:r w:rsidRPr="007F7E2B">
          <w:rPr>
            <w:rFonts w:ascii="Arial" w:eastAsia="Arial" w:hAnsi="Arial" w:cs="Arial"/>
            <w:i/>
          </w:rPr>
          <w:t>X</w:t>
        </w:r>
        <w:r w:rsidRPr="007F7E2B">
          <w:t xml:space="preserve"> that can be attributed to each of them).   </w:t>
        </w:r>
      </w:ins>
    </w:p>
    <w:p w14:paraId="722780AC" w14:textId="77777777" w:rsidR="00851BB5" w:rsidRPr="007F7E2B" w:rsidRDefault="00851BB5">
      <w:pPr>
        <w:ind w:right="8"/>
        <w:rPr>
          <w:ins w:id="5457" w:author="V2" w:date="2025-04-14T14:19:00Z" w16du:dateUtc="2025-04-14T19:19:00Z"/>
        </w:rPr>
      </w:pPr>
      <w:ins w:id="5458" w:author="V2" w:date="2025-04-14T14:19:00Z" w16du:dateUtc="2025-04-14T19:19:00Z">
        <w:r w:rsidRPr="007F7E2B">
          <w:t xml:space="preserve">For location specific variables, the agents identified must include those identified as responsible for the change of the condition of the area from the reference condition to the current condition, but may also </w:t>
        </w:r>
        <w:r w:rsidRPr="007F7E2B">
          <w:lastRenderedPageBreak/>
          <w:t xml:space="preserve">include other agents, including those who may be tending to drive the land back toward the reference condition. </w:t>
        </w:r>
      </w:ins>
    </w:p>
    <w:p w14:paraId="70804A81" w14:textId="77777777" w:rsidR="00851BB5" w:rsidRPr="007F7E2B" w:rsidRDefault="00851BB5">
      <w:pPr>
        <w:ind w:right="8"/>
        <w:rPr>
          <w:ins w:id="5459" w:author="V2" w:date="2025-04-14T14:19:00Z" w16du:dateUtc="2025-04-14T19:19:00Z"/>
        </w:rPr>
      </w:pPr>
      <w:ins w:id="5460" w:author="V2" w:date="2025-04-14T14:19:00Z" w16du:dateUtc="2025-04-14T19:19:00Z">
        <w:r w:rsidRPr="007F7E2B">
          <w:t xml:space="preserve">For process specific variables, the agents identified must include those responsible for undertaking or maintaining the processes. </w:t>
        </w:r>
      </w:ins>
    </w:p>
    <w:p w14:paraId="04B7392B" w14:textId="77777777" w:rsidR="00851BB5" w:rsidRPr="007F7E2B" w:rsidRDefault="00851BB5">
      <w:pPr>
        <w:ind w:right="8"/>
        <w:rPr>
          <w:ins w:id="5461" w:author="V2" w:date="2025-04-14T14:19:00Z" w16du:dateUtc="2025-04-14T19:19:00Z"/>
        </w:rPr>
      </w:pPr>
      <w:ins w:id="5462" w:author="V2" w:date="2025-04-14T14:19:00Z" w16du:dateUtc="2025-04-14T19:19:00Z">
        <w:r w:rsidRPr="007F7E2B">
          <w:t xml:space="preserve">Agents identified should have relatively direct influence on the changes in the variable.  Thus for instance a farmer on the land, or a zoning committee establishing land use guidelines, or an upwind industrial plant releasing emissions causing acid rain to fall on the area could be an agent, but a consumer buying meat produced on the land would probably not be.  For this reason, it is possible that for some variables there will be no agents.  For instance, if the variable in question is precipitation, which may vary as global warming occurs, the people responsible for global warming (all of us, more or less!) would not be agents. </w:t>
        </w:r>
      </w:ins>
    </w:p>
    <w:p w14:paraId="0418D54E" w14:textId="77777777" w:rsidR="00851BB5" w:rsidRPr="007F7E2B" w:rsidRDefault="00851BB5">
      <w:pPr>
        <w:ind w:right="8"/>
        <w:rPr>
          <w:ins w:id="5463" w:author="V2" w:date="2025-04-14T14:19:00Z" w16du:dateUtc="2025-04-14T19:19:00Z"/>
        </w:rPr>
      </w:pPr>
      <w:ins w:id="5464" w:author="V2" w:date="2025-04-14T14:19:00Z" w16du:dateUtc="2025-04-14T19:19:00Z">
        <w:r w:rsidRPr="007F7E2B">
          <w:t xml:space="preserve">Agents identified should have actual influence over changes in the variable.  Thus for instance if a zoning committee establishes guidelines for land use, but they are almost never followed, the zoning committee is not be an agent. </w:t>
        </w:r>
      </w:ins>
    </w:p>
    <w:p w14:paraId="47BBCB08" w14:textId="77777777" w:rsidR="00851BB5" w:rsidRPr="007F7E2B" w:rsidRDefault="00851BB5">
      <w:pPr>
        <w:ind w:right="8"/>
        <w:rPr>
          <w:ins w:id="5465" w:author="V2" w:date="2025-04-14T14:19:00Z" w16du:dateUtc="2025-04-14T19:19:00Z"/>
        </w:rPr>
      </w:pPr>
      <w:ins w:id="5466" w:author="V2" w:date="2025-04-14T14:19:00Z" w16du:dateUtc="2025-04-14T19:19:00Z">
        <w:r w:rsidRPr="007F7E2B">
          <w:t xml:space="preserve">To do this identification, use existing studies, historical records, maps, expert-consultations, field-surveys and other verifiable sources of information, as needed.   </w:t>
        </w:r>
      </w:ins>
    </w:p>
    <w:p w14:paraId="0A68C681" w14:textId="77777777" w:rsidR="00851BB5" w:rsidRPr="007F7E2B" w:rsidRDefault="00851BB5">
      <w:pPr>
        <w:ind w:right="8"/>
        <w:rPr>
          <w:ins w:id="5467" w:author="V2" w:date="2025-04-14T14:19:00Z" w16du:dateUtc="2025-04-14T19:19:00Z"/>
        </w:rPr>
      </w:pPr>
      <w:ins w:id="5468" w:author="V2" w:date="2025-04-14T14:19:00Z" w16du:dateUtc="2025-04-14T19:19:00Z">
        <w:r w:rsidRPr="007F7E2B">
          <w:t xml:space="preserve">Determine the relative importance of each agent identified.  Rate importance only in terms of the amount of direct influence that they have over events within the project area which will cause or inhibit changes in the variable. </w:t>
        </w:r>
      </w:ins>
    </w:p>
    <w:p w14:paraId="7093F91C" w14:textId="77777777" w:rsidR="00851BB5" w:rsidRPr="007F7E2B" w:rsidRDefault="00851BB5">
      <w:pPr>
        <w:ind w:right="8"/>
        <w:rPr>
          <w:ins w:id="5469" w:author="V2" w:date="2025-04-14T14:19:00Z" w16du:dateUtc="2025-04-14T19:19:00Z"/>
        </w:rPr>
      </w:pPr>
      <w:ins w:id="5470" w:author="V2" w:date="2025-04-14T14:19:00Z" w16du:dateUtc="2025-04-14T19:19:00Z">
        <w:r w:rsidRPr="007F7E2B">
          <w:t>If the relative importance of different agents is spatially correlated (e.g. small farmers are concentrated in the hills, while ranchers are on the plains), it may be useful to stratify the area</w:t>
        </w:r>
        <w:r w:rsidRPr="007F7E2B">
          <w:rPr>
            <w:rFonts w:ascii="Arial" w:eastAsia="Arial" w:hAnsi="Arial" w:cs="Arial"/>
            <w:i/>
          </w:rPr>
          <w:t xml:space="preserve"> </w:t>
        </w:r>
        <w:r w:rsidRPr="007F7E2B">
          <w:t xml:space="preserve">accordingly, in order to recognize the different effects on the variable of the different agents. </w:t>
        </w:r>
      </w:ins>
    </w:p>
    <w:p w14:paraId="77C8947D" w14:textId="77777777" w:rsidR="00851BB5" w:rsidRPr="007F7E2B" w:rsidRDefault="00851BB5">
      <w:pPr>
        <w:ind w:right="8"/>
        <w:rPr>
          <w:ins w:id="5471" w:author="V2" w:date="2025-04-14T14:19:00Z" w16du:dateUtc="2025-04-14T19:19:00Z"/>
        </w:rPr>
      </w:pPr>
      <w:ins w:id="5472" w:author="V2" w:date="2025-04-14T14:19:00Z" w16du:dateUtc="2025-04-14T19:19:00Z">
        <w:r w:rsidRPr="007F7E2B">
          <w:t xml:space="preserve">For each identified agent group, provide the following information: </w:t>
        </w:r>
      </w:ins>
    </w:p>
    <w:p w14:paraId="64F58036" w14:textId="77777777" w:rsidR="00851BB5" w:rsidRPr="007F7E2B" w:rsidRDefault="00851BB5" w:rsidP="00964B29">
      <w:pPr>
        <w:numPr>
          <w:ilvl w:val="0"/>
          <w:numId w:val="47"/>
        </w:numPr>
        <w:spacing w:before="0" w:after="126" w:line="271" w:lineRule="auto"/>
        <w:ind w:right="8" w:hanging="360"/>
        <w:rPr>
          <w:ins w:id="5473" w:author="V2" w:date="2025-04-14T14:19:00Z" w16du:dateUtc="2025-04-14T19:19:00Z"/>
        </w:rPr>
      </w:pPr>
      <w:ins w:id="5474" w:author="V2" w:date="2025-04-14T14:19:00Z" w16du:dateUtc="2025-04-14T19:19:00Z">
        <w:r w:rsidRPr="007F7E2B">
          <w:t xml:space="preserve">Name of the main agent group or agent. </w:t>
        </w:r>
      </w:ins>
    </w:p>
    <w:p w14:paraId="39447AC0" w14:textId="77777777" w:rsidR="00851BB5" w:rsidRPr="007F7E2B" w:rsidRDefault="00851BB5" w:rsidP="00964B29">
      <w:pPr>
        <w:numPr>
          <w:ilvl w:val="0"/>
          <w:numId w:val="47"/>
        </w:numPr>
        <w:spacing w:before="0" w:after="126" w:line="271" w:lineRule="auto"/>
        <w:ind w:right="8" w:hanging="360"/>
        <w:rPr>
          <w:ins w:id="5475" w:author="V2" w:date="2025-04-14T14:19:00Z" w16du:dateUtc="2025-04-14T19:19:00Z"/>
        </w:rPr>
      </w:pPr>
      <w:ins w:id="5476" w:author="V2" w:date="2025-04-14T14:19:00Z" w16du:dateUtc="2025-04-14T19:19:00Z">
        <w:r w:rsidRPr="007F7E2B">
          <w:t xml:space="preserve">Description of what the agent does to cause or inhibit change in the value of the variable </w:t>
        </w:r>
        <w:r w:rsidRPr="007F7E2B">
          <w:rPr>
            <w:rFonts w:ascii="Arial" w:eastAsia="Arial" w:hAnsi="Arial" w:cs="Arial"/>
            <w:i/>
          </w:rPr>
          <w:t>X.</w:t>
        </w:r>
        <w:r w:rsidRPr="007F7E2B">
          <w:t xml:space="preserve"> </w:t>
        </w:r>
      </w:ins>
    </w:p>
    <w:p w14:paraId="1325D724" w14:textId="77777777" w:rsidR="00851BB5" w:rsidRPr="007F7E2B" w:rsidRDefault="00851BB5" w:rsidP="00964B29">
      <w:pPr>
        <w:numPr>
          <w:ilvl w:val="0"/>
          <w:numId w:val="47"/>
        </w:numPr>
        <w:spacing w:before="0" w:after="126" w:line="271" w:lineRule="auto"/>
        <w:ind w:right="8" w:hanging="360"/>
        <w:rPr>
          <w:ins w:id="5477" w:author="V2" w:date="2025-04-14T14:19:00Z" w16du:dateUtc="2025-04-14T19:19:00Z"/>
        </w:rPr>
      </w:pPr>
      <w:ins w:id="5478" w:author="V2" w:date="2025-04-14T14:19:00Z" w16du:dateUtc="2025-04-14T19:19:00Z">
        <w:r w:rsidRPr="007F7E2B">
          <w:t xml:space="preserve">Brief description of the main social, economic, cultural and other relevant features of each main agent group. Limit the description to aspects that are relevant to understand why the agent group is deforesting. </w:t>
        </w:r>
      </w:ins>
    </w:p>
    <w:p w14:paraId="2DBB4D2E" w14:textId="77777777" w:rsidR="00851BB5" w:rsidRPr="007F7E2B" w:rsidRDefault="00851BB5" w:rsidP="00964B29">
      <w:pPr>
        <w:numPr>
          <w:ilvl w:val="0"/>
          <w:numId w:val="47"/>
        </w:numPr>
        <w:spacing w:before="0" w:after="126" w:line="271" w:lineRule="auto"/>
        <w:ind w:right="8" w:hanging="360"/>
        <w:rPr>
          <w:ins w:id="5479" w:author="V2" w:date="2025-04-14T14:19:00Z" w16du:dateUtc="2025-04-14T19:19:00Z"/>
        </w:rPr>
      </w:pPr>
      <w:ins w:id="5480" w:author="V2" w:date="2025-04-14T14:19:00Z" w16du:dateUtc="2025-04-14T19:19:00Z">
        <w:r w:rsidRPr="007F7E2B">
          <w:t xml:space="preserve">Brief assessment of the most likely development of the population size or influence of the identified main agent groups. </w:t>
        </w:r>
      </w:ins>
    </w:p>
    <w:p w14:paraId="058CB408" w14:textId="77777777" w:rsidR="00851BB5" w:rsidRPr="007F7E2B" w:rsidRDefault="00851BB5" w:rsidP="00964B29">
      <w:pPr>
        <w:numPr>
          <w:ilvl w:val="0"/>
          <w:numId w:val="47"/>
        </w:numPr>
        <w:spacing w:before="0" w:after="126" w:line="271" w:lineRule="auto"/>
        <w:ind w:right="8" w:hanging="360"/>
        <w:rPr>
          <w:ins w:id="5481" w:author="V2" w:date="2025-04-14T14:19:00Z" w16du:dateUtc="2025-04-14T19:19:00Z"/>
        </w:rPr>
      </w:pPr>
      <w:ins w:id="5482" w:author="V2" w:date="2025-04-14T14:19:00Z" w16du:dateUtc="2025-04-14T19:19:00Z">
        <w:r w:rsidRPr="007F7E2B">
          <w:t>Statistics on historical change in the variable attributable to each main agent group in the area.</w:t>
        </w:r>
        <w:r w:rsidRPr="007F7E2B">
          <w:rPr>
            <w:rFonts w:ascii="Arial" w:eastAsia="Arial" w:hAnsi="Arial" w:cs="Arial"/>
            <w:b/>
          </w:rPr>
          <w:t xml:space="preserve"> </w:t>
        </w:r>
      </w:ins>
    </w:p>
    <w:p w14:paraId="01E353FA" w14:textId="77777777" w:rsidR="00851BB5" w:rsidRPr="007F7E2B" w:rsidRDefault="00851BB5">
      <w:pPr>
        <w:spacing w:after="137" w:line="259" w:lineRule="auto"/>
        <w:rPr>
          <w:ins w:id="5483" w:author="V2" w:date="2025-04-14T14:19:00Z" w16du:dateUtc="2025-04-14T19:19:00Z"/>
        </w:rPr>
      </w:pPr>
      <w:ins w:id="5484" w:author="V2" w:date="2025-04-14T14:19:00Z" w16du:dateUtc="2025-04-14T19:19:00Z">
        <w:r w:rsidRPr="007F7E2B">
          <w:rPr>
            <w:rFonts w:ascii="Arial" w:eastAsia="Arial" w:hAnsi="Arial" w:cs="Arial"/>
            <w:b/>
          </w:rPr>
          <w:t xml:space="preserve"> </w:t>
        </w:r>
      </w:ins>
    </w:p>
    <w:p w14:paraId="091952B9" w14:textId="77777777" w:rsidR="00851BB5" w:rsidRPr="007F7E2B" w:rsidRDefault="00851BB5">
      <w:pPr>
        <w:pStyle w:val="Heading3"/>
        <w:rPr>
          <w:ins w:id="5485" w:author="V2" w:date="2025-04-14T14:19:00Z" w16du:dateUtc="2025-04-14T19:19:00Z"/>
        </w:rPr>
      </w:pPr>
      <w:bookmarkStart w:id="5486" w:name="_Toc174616003"/>
      <w:bookmarkStart w:id="5487" w:name="_Toc174616419"/>
      <w:bookmarkStart w:id="5488" w:name="_Toc180594144"/>
      <w:bookmarkStart w:id="5489" w:name="_Toc180594551"/>
      <w:ins w:id="5490" w:author="V2" w:date="2025-04-14T14:19:00Z" w16du:dateUtc="2025-04-14T19:19:00Z">
        <w:r w:rsidRPr="007F7E2B">
          <w:lastRenderedPageBreak/>
          <w:t>Step 8c: Identification of drivers of change in the variable</w:t>
        </w:r>
        <w:bookmarkEnd w:id="5486"/>
        <w:bookmarkEnd w:id="5487"/>
        <w:bookmarkEnd w:id="5488"/>
        <w:bookmarkEnd w:id="5489"/>
        <w:r w:rsidRPr="007F7E2B">
          <w:t xml:space="preserve"> </w:t>
        </w:r>
      </w:ins>
    </w:p>
    <w:p w14:paraId="2B873FD4" w14:textId="77777777" w:rsidR="00851BB5" w:rsidRPr="007F7E2B" w:rsidRDefault="00851BB5">
      <w:pPr>
        <w:ind w:right="8"/>
        <w:rPr>
          <w:ins w:id="5491" w:author="V2" w:date="2025-04-14T14:19:00Z" w16du:dateUtc="2025-04-14T19:19:00Z"/>
        </w:rPr>
      </w:pPr>
      <w:ins w:id="5492" w:author="V2" w:date="2025-04-14T14:19:00Z" w16du:dateUtc="2025-04-14T19:19:00Z">
        <w:r w:rsidRPr="007F7E2B">
          <w:t xml:space="preserve">For each identified agent group, analyze factors that drive their decisions. The goal is to identify the immediate causes of change in the variable, both historically and currently.  Where no agents were identified in Step 8b, go to Step 8d. </w:t>
        </w:r>
      </w:ins>
    </w:p>
    <w:p w14:paraId="7EA87075" w14:textId="77777777" w:rsidR="00851BB5" w:rsidRPr="007F7E2B" w:rsidRDefault="00851BB5">
      <w:pPr>
        <w:ind w:right="8"/>
        <w:rPr>
          <w:ins w:id="5493" w:author="V2" w:date="2025-04-14T14:19:00Z" w16du:dateUtc="2025-04-14T19:19:00Z"/>
        </w:rPr>
      </w:pPr>
      <w:ins w:id="5494" w:author="V2" w:date="2025-04-14T14:19:00Z" w16du:dateUtc="2025-04-14T19:19:00Z">
        <w:r w:rsidRPr="007F7E2B">
          <w:t xml:space="preserve">Two sets of driver variables have to be distinguished: </w:t>
        </w:r>
      </w:ins>
    </w:p>
    <w:p w14:paraId="1EEF4243" w14:textId="77777777" w:rsidR="00851BB5" w:rsidRPr="007F7E2B" w:rsidRDefault="00851BB5" w:rsidP="00964B29">
      <w:pPr>
        <w:numPr>
          <w:ilvl w:val="0"/>
          <w:numId w:val="48"/>
        </w:numPr>
        <w:spacing w:before="0" w:after="126" w:line="271" w:lineRule="auto"/>
        <w:ind w:right="69" w:hanging="360"/>
        <w:rPr>
          <w:ins w:id="5495" w:author="V2" w:date="2025-04-14T14:19:00Z" w16du:dateUtc="2025-04-14T19:19:00Z"/>
        </w:rPr>
      </w:pPr>
      <w:ins w:id="5496" w:author="V2" w:date="2025-04-14T14:19:00Z" w16du:dateUtc="2025-04-14T19:19:00Z">
        <w:r w:rsidRPr="007F7E2B">
          <w:t xml:space="preserve">Drivers explaining the quantity of change in the variable, such as: </w:t>
        </w:r>
      </w:ins>
    </w:p>
    <w:p w14:paraId="5BCDC90C" w14:textId="77777777" w:rsidR="00851BB5" w:rsidRPr="007F7E2B" w:rsidRDefault="00851BB5" w:rsidP="00964B29">
      <w:pPr>
        <w:numPr>
          <w:ilvl w:val="1"/>
          <w:numId w:val="48"/>
        </w:numPr>
        <w:spacing w:before="0" w:after="72" w:line="271" w:lineRule="auto"/>
        <w:ind w:right="8" w:hanging="360"/>
        <w:rPr>
          <w:ins w:id="5497" w:author="V2" w:date="2025-04-14T14:19:00Z" w16du:dateUtc="2025-04-14T19:19:00Z"/>
        </w:rPr>
      </w:pPr>
      <w:ins w:id="5498" w:author="V2" w:date="2025-04-14T14:19:00Z" w16du:dateUtc="2025-04-14T19:19:00Z">
        <w:r w:rsidRPr="007F7E2B">
          <w:t xml:space="preserve">Prices of agricultural products, </w:t>
        </w:r>
      </w:ins>
    </w:p>
    <w:p w14:paraId="00A6C0DB" w14:textId="77777777" w:rsidR="00851BB5" w:rsidRPr="007F7E2B" w:rsidRDefault="00851BB5" w:rsidP="00964B29">
      <w:pPr>
        <w:numPr>
          <w:ilvl w:val="1"/>
          <w:numId w:val="48"/>
        </w:numPr>
        <w:spacing w:before="0" w:after="70" w:line="271" w:lineRule="auto"/>
        <w:ind w:right="8" w:hanging="360"/>
        <w:rPr>
          <w:ins w:id="5499" w:author="V2" w:date="2025-04-14T14:19:00Z" w16du:dateUtc="2025-04-14T19:19:00Z"/>
        </w:rPr>
      </w:pPr>
      <w:ins w:id="5500" w:author="V2" w:date="2025-04-14T14:19:00Z" w16du:dateUtc="2025-04-14T19:19:00Z">
        <w:r w:rsidRPr="007F7E2B">
          <w:t xml:space="preserve">Costs of agricultural inputs, </w:t>
        </w:r>
      </w:ins>
    </w:p>
    <w:p w14:paraId="18414FD4" w14:textId="77777777" w:rsidR="00851BB5" w:rsidRPr="007F7E2B" w:rsidRDefault="00851BB5" w:rsidP="00964B29">
      <w:pPr>
        <w:numPr>
          <w:ilvl w:val="1"/>
          <w:numId w:val="48"/>
        </w:numPr>
        <w:spacing w:before="0" w:after="22" w:line="335" w:lineRule="auto"/>
        <w:ind w:right="8" w:hanging="360"/>
        <w:rPr>
          <w:ins w:id="5501" w:author="V2" w:date="2025-04-14T14:19:00Z" w16du:dateUtc="2025-04-14T19:19:00Z"/>
        </w:rPr>
      </w:pPr>
      <w:ins w:id="5502" w:author="V2" w:date="2025-04-14T14:19:00Z" w16du:dateUtc="2025-04-14T19:19:00Z">
        <w:r w:rsidRPr="007F7E2B">
          <w:t xml:space="preserve">Population density, or </w:t>
        </w:r>
        <w:r w:rsidRPr="007F7E2B">
          <w:rPr>
            <w:rFonts w:ascii="Segoe UI Symbol" w:eastAsia="Segoe UI Symbol" w:hAnsi="Segoe UI Symbol" w:cs="Segoe UI Symbol"/>
          </w:rPr>
          <w:t></w:t>
        </w:r>
        <w:r w:rsidRPr="007F7E2B">
          <w:t xml:space="preserve"> </w:t>
        </w:r>
        <w:r w:rsidRPr="007F7E2B">
          <w:tab/>
          <w:t xml:space="preserve">Rural wages. </w:t>
        </w:r>
      </w:ins>
    </w:p>
    <w:p w14:paraId="1CA02952" w14:textId="77777777" w:rsidR="00851BB5" w:rsidRPr="007F7E2B" w:rsidRDefault="00851BB5" w:rsidP="00964B29">
      <w:pPr>
        <w:numPr>
          <w:ilvl w:val="0"/>
          <w:numId w:val="48"/>
        </w:numPr>
        <w:spacing w:before="0" w:line="271" w:lineRule="auto"/>
        <w:ind w:right="69" w:hanging="360"/>
        <w:rPr>
          <w:ins w:id="5503" w:author="V2" w:date="2025-04-14T14:19:00Z" w16du:dateUtc="2025-04-14T19:19:00Z"/>
        </w:rPr>
      </w:pPr>
      <w:ins w:id="5504" w:author="V2" w:date="2025-04-14T14:19:00Z" w16du:dateUtc="2025-04-14T19:19:00Z">
        <w:r w:rsidRPr="007F7E2B">
          <w:t xml:space="preserve">For location specific variables, identify the drivers explaining the location of change, also called </w:t>
        </w:r>
        <w:r w:rsidRPr="007F7E2B">
          <w:rPr>
            <w:sz w:val="13"/>
          </w:rPr>
          <w:t>6</w:t>
        </w:r>
      </w:ins>
    </w:p>
    <w:p w14:paraId="475E01B2" w14:textId="77777777" w:rsidR="00851BB5" w:rsidRPr="007F7E2B" w:rsidRDefault="00851BB5">
      <w:pPr>
        <w:ind w:left="708" w:right="8"/>
        <w:rPr>
          <w:ins w:id="5505" w:author="V2" w:date="2025-04-14T14:19:00Z" w16du:dateUtc="2025-04-14T19:19:00Z"/>
        </w:rPr>
      </w:pPr>
      <w:ins w:id="5506" w:author="V2" w:date="2025-04-14T14:19:00Z" w16du:dateUtc="2025-04-14T19:19:00Z">
        <w:r w:rsidRPr="007F7E2B">
          <w:t xml:space="preserve">“predisposing factors” (de Jong, 2007 ), such as: </w:t>
        </w:r>
      </w:ins>
    </w:p>
    <w:p w14:paraId="7C73F61F" w14:textId="77777777" w:rsidR="00851BB5" w:rsidRPr="007F7E2B" w:rsidRDefault="00851BB5" w:rsidP="00964B29">
      <w:pPr>
        <w:numPr>
          <w:ilvl w:val="1"/>
          <w:numId w:val="48"/>
        </w:numPr>
        <w:spacing w:before="0" w:after="73" w:line="271" w:lineRule="auto"/>
        <w:ind w:right="8" w:hanging="360"/>
        <w:rPr>
          <w:ins w:id="5507" w:author="V2" w:date="2025-04-14T14:19:00Z" w16du:dateUtc="2025-04-14T19:19:00Z"/>
        </w:rPr>
      </w:pPr>
      <w:ins w:id="5508" w:author="V2" w:date="2025-04-14T14:19:00Z" w16du:dateUtc="2025-04-14T19:19:00Z">
        <w:r w:rsidRPr="007F7E2B">
          <w:t xml:space="preserve">Accessibility (such as vicinity to existing roads, railroads, navigable rivers and coastal lines), </w:t>
        </w:r>
      </w:ins>
    </w:p>
    <w:p w14:paraId="07B5ED5D" w14:textId="77777777" w:rsidR="00851BB5" w:rsidRPr="007F7E2B" w:rsidRDefault="00851BB5" w:rsidP="00964B29">
      <w:pPr>
        <w:numPr>
          <w:ilvl w:val="1"/>
          <w:numId w:val="48"/>
        </w:numPr>
        <w:spacing w:before="0" w:after="70" w:line="271" w:lineRule="auto"/>
        <w:ind w:right="8" w:hanging="360"/>
        <w:rPr>
          <w:ins w:id="5509" w:author="V2" w:date="2025-04-14T14:19:00Z" w16du:dateUtc="2025-04-14T19:19:00Z"/>
        </w:rPr>
      </w:pPr>
      <w:ins w:id="5510" w:author="V2" w:date="2025-04-14T14:19:00Z" w16du:dateUtc="2025-04-14T19:19:00Z">
        <w:r w:rsidRPr="007F7E2B">
          <w:t xml:space="preserve">Slope, </w:t>
        </w:r>
      </w:ins>
    </w:p>
    <w:p w14:paraId="695FC40D" w14:textId="77777777" w:rsidR="00851BB5" w:rsidRPr="007F7E2B" w:rsidRDefault="00851BB5" w:rsidP="00964B29">
      <w:pPr>
        <w:numPr>
          <w:ilvl w:val="1"/>
          <w:numId w:val="48"/>
        </w:numPr>
        <w:spacing w:before="0" w:after="69" w:line="271" w:lineRule="auto"/>
        <w:ind w:right="8" w:hanging="360"/>
        <w:rPr>
          <w:ins w:id="5511" w:author="V2" w:date="2025-04-14T14:19:00Z" w16du:dateUtc="2025-04-14T19:19:00Z"/>
        </w:rPr>
      </w:pPr>
      <w:ins w:id="5512" w:author="V2" w:date="2025-04-14T14:19:00Z" w16du:dateUtc="2025-04-14T19:19:00Z">
        <w:r w:rsidRPr="007F7E2B">
          <w:t xml:space="preserve">Proximity to markets, </w:t>
        </w:r>
      </w:ins>
    </w:p>
    <w:p w14:paraId="19F11A90" w14:textId="77777777" w:rsidR="00851BB5" w:rsidRPr="007F7E2B" w:rsidRDefault="00851BB5" w:rsidP="00964B29">
      <w:pPr>
        <w:numPr>
          <w:ilvl w:val="1"/>
          <w:numId w:val="48"/>
        </w:numPr>
        <w:spacing w:before="0" w:after="99" w:line="271" w:lineRule="auto"/>
        <w:ind w:right="8" w:hanging="360"/>
        <w:rPr>
          <w:ins w:id="5513" w:author="V2" w:date="2025-04-14T14:19:00Z" w16du:dateUtc="2025-04-14T19:19:00Z"/>
        </w:rPr>
      </w:pPr>
      <w:ins w:id="5514" w:author="V2" w:date="2025-04-14T14:19:00Z" w16du:dateUtc="2025-04-14T19:19:00Z">
        <w:r w:rsidRPr="007F7E2B">
          <w:t xml:space="preserve">Proximity to existing or industrial facilities (e.g. sawmills, pulp and paper mills or agricultural products processing facilities), </w:t>
        </w:r>
      </w:ins>
    </w:p>
    <w:p w14:paraId="5194D91C" w14:textId="77777777" w:rsidR="00851BB5" w:rsidRPr="007F7E2B" w:rsidRDefault="00851BB5" w:rsidP="00964B29">
      <w:pPr>
        <w:numPr>
          <w:ilvl w:val="1"/>
          <w:numId w:val="48"/>
        </w:numPr>
        <w:spacing w:before="0" w:after="69" w:line="271" w:lineRule="auto"/>
        <w:ind w:right="8" w:hanging="360"/>
        <w:rPr>
          <w:ins w:id="5515" w:author="V2" w:date="2025-04-14T14:19:00Z" w16du:dateUtc="2025-04-14T19:19:00Z"/>
        </w:rPr>
      </w:pPr>
      <w:ins w:id="5516" w:author="V2" w:date="2025-04-14T14:19:00Z" w16du:dateUtc="2025-04-14T19:19:00Z">
        <w:r w:rsidRPr="007F7E2B">
          <w:t xml:space="preserve">Proximity to water, </w:t>
        </w:r>
      </w:ins>
    </w:p>
    <w:p w14:paraId="5659D5FF" w14:textId="77777777" w:rsidR="00851BB5" w:rsidRPr="007F7E2B" w:rsidRDefault="00851BB5" w:rsidP="00964B29">
      <w:pPr>
        <w:numPr>
          <w:ilvl w:val="1"/>
          <w:numId w:val="48"/>
        </w:numPr>
        <w:spacing w:before="0" w:after="70" w:line="271" w:lineRule="auto"/>
        <w:ind w:right="8" w:hanging="360"/>
        <w:rPr>
          <w:ins w:id="5517" w:author="V2" w:date="2025-04-14T14:19:00Z" w16du:dateUtc="2025-04-14T19:19:00Z"/>
        </w:rPr>
      </w:pPr>
      <w:ins w:id="5518" w:author="V2" w:date="2025-04-14T14:19:00Z" w16du:dateUtc="2025-04-14T19:19:00Z">
        <w:r w:rsidRPr="007F7E2B">
          <w:t xml:space="preserve">Proximity to existing settlements, </w:t>
        </w:r>
      </w:ins>
    </w:p>
    <w:p w14:paraId="4F7374C6" w14:textId="77777777" w:rsidR="00851BB5" w:rsidRPr="007F7E2B" w:rsidRDefault="00851BB5" w:rsidP="00964B29">
      <w:pPr>
        <w:numPr>
          <w:ilvl w:val="1"/>
          <w:numId w:val="48"/>
        </w:numPr>
        <w:spacing w:before="0" w:after="69" w:line="271" w:lineRule="auto"/>
        <w:ind w:right="8" w:hanging="360"/>
        <w:rPr>
          <w:ins w:id="5519" w:author="V2" w:date="2025-04-14T14:19:00Z" w16du:dateUtc="2025-04-14T19:19:00Z"/>
        </w:rPr>
      </w:pPr>
      <w:ins w:id="5520" w:author="V2" w:date="2025-04-14T14:19:00Z" w16du:dateUtc="2025-04-14T19:19:00Z">
        <w:r w:rsidRPr="007F7E2B">
          <w:t xml:space="preserve">Land title history, </w:t>
        </w:r>
      </w:ins>
    </w:p>
    <w:p w14:paraId="1B53A14E" w14:textId="77777777" w:rsidR="00851BB5" w:rsidRPr="007F7E2B" w:rsidRDefault="00851BB5" w:rsidP="00964B29">
      <w:pPr>
        <w:numPr>
          <w:ilvl w:val="1"/>
          <w:numId w:val="48"/>
        </w:numPr>
        <w:spacing w:before="0" w:after="69" w:line="271" w:lineRule="auto"/>
        <w:ind w:right="8" w:hanging="360"/>
        <w:rPr>
          <w:ins w:id="5521" w:author="V2" w:date="2025-04-14T14:19:00Z" w16du:dateUtc="2025-04-14T19:19:00Z"/>
        </w:rPr>
      </w:pPr>
      <w:ins w:id="5522" w:author="V2" w:date="2025-04-14T14:19:00Z" w16du:dateUtc="2025-04-14T19:19:00Z">
        <w:r w:rsidRPr="007F7E2B">
          <w:t xml:space="preserve">Differences in soil depth, fertility, precipitation, or </w:t>
        </w:r>
      </w:ins>
    </w:p>
    <w:p w14:paraId="725FEAD9" w14:textId="77777777" w:rsidR="00851BB5" w:rsidRPr="007F7E2B" w:rsidRDefault="00851BB5" w:rsidP="00964B29">
      <w:pPr>
        <w:numPr>
          <w:ilvl w:val="1"/>
          <w:numId w:val="48"/>
        </w:numPr>
        <w:spacing w:before="0" w:after="217" w:line="271" w:lineRule="auto"/>
        <w:ind w:right="8" w:hanging="360"/>
        <w:rPr>
          <w:ins w:id="5523" w:author="V2" w:date="2025-04-14T14:19:00Z" w16du:dateUtc="2025-04-14T19:19:00Z"/>
        </w:rPr>
      </w:pPr>
      <w:ins w:id="5524" w:author="V2" w:date="2025-04-14T14:19:00Z" w16du:dateUtc="2025-04-14T19:19:00Z">
        <w:r w:rsidRPr="007F7E2B">
          <w:t>Management category of the land (e.g. National Park or indigenous reserve).</w:t>
        </w:r>
        <w:r w:rsidRPr="007F7E2B">
          <w:rPr>
            <w:rFonts w:ascii="Arial" w:eastAsia="Arial" w:hAnsi="Arial" w:cs="Arial"/>
            <w:i/>
          </w:rPr>
          <w:t xml:space="preserve"> </w:t>
        </w:r>
      </w:ins>
    </w:p>
    <w:p w14:paraId="64C18BE7" w14:textId="77777777" w:rsidR="00851BB5" w:rsidRPr="007F7E2B" w:rsidRDefault="00851BB5">
      <w:pPr>
        <w:ind w:right="8"/>
        <w:rPr>
          <w:ins w:id="5525" w:author="V2" w:date="2025-04-14T14:19:00Z" w16du:dateUtc="2025-04-14T19:19:00Z"/>
        </w:rPr>
      </w:pPr>
      <w:ins w:id="5526" w:author="V2" w:date="2025-04-14T14:19:00Z" w16du:dateUtc="2025-04-14T19:19:00Z">
        <w:r w:rsidRPr="007F7E2B">
          <w:t xml:space="preserve">For each of these two sets of variables: </w:t>
        </w:r>
      </w:ins>
    </w:p>
    <w:p w14:paraId="70210D88" w14:textId="77777777" w:rsidR="00851BB5" w:rsidRPr="007F7E2B" w:rsidRDefault="00851BB5" w:rsidP="00964B29">
      <w:pPr>
        <w:numPr>
          <w:ilvl w:val="0"/>
          <w:numId w:val="49"/>
        </w:numPr>
        <w:spacing w:before="0" w:after="126" w:line="271" w:lineRule="auto"/>
        <w:ind w:right="8" w:hanging="360"/>
        <w:rPr>
          <w:ins w:id="5527" w:author="V2" w:date="2025-04-14T14:19:00Z" w16du:dateUtc="2025-04-14T19:19:00Z"/>
        </w:rPr>
      </w:pPr>
      <w:ins w:id="5528" w:author="V2" w:date="2025-04-14T14:19:00Z" w16du:dateUtc="2025-04-14T19:19:00Z">
        <w:r w:rsidRPr="007F7E2B">
          <w:t xml:space="preserve">List key drivers and provide any relevant source of information that provides evidence that the identified drivers influence change in the variable. </w:t>
        </w:r>
      </w:ins>
    </w:p>
    <w:p w14:paraId="3F111AD5" w14:textId="77777777" w:rsidR="00851BB5" w:rsidRPr="007F7E2B" w:rsidRDefault="00851BB5" w:rsidP="00964B29">
      <w:pPr>
        <w:numPr>
          <w:ilvl w:val="0"/>
          <w:numId w:val="49"/>
        </w:numPr>
        <w:spacing w:before="0" w:after="126" w:line="271" w:lineRule="auto"/>
        <w:ind w:right="8" w:hanging="360"/>
        <w:rPr>
          <w:ins w:id="5529" w:author="V2" w:date="2025-04-14T14:19:00Z" w16du:dateUtc="2025-04-14T19:19:00Z"/>
        </w:rPr>
      </w:pPr>
      <w:ins w:id="5530" w:author="V2" w:date="2025-04-14T14:19:00Z" w16du:dateUtc="2025-04-14T19:19:00Z">
        <w:r w:rsidRPr="007F7E2B">
          <w:t xml:space="preserve">Briefly describe for each main agent group identified how the key drivers have and will most likely impact on each agent group’s decisions and actions. </w:t>
        </w:r>
      </w:ins>
    </w:p>
    <w:p w14:paraId="0E3F441C" w14:textId="77777777" w:rsidR="00851BB5" w:rsidRPr="007F7E2B" w:rsidRDefault="00851BB5" w:rsidP="00964B29">
      <w:pPr>
        <w:numPr>
          <w:ilvl w:val="0"/>
          <w:numId w:val="49"/>
        </w:numPr>
        <w:spacing w:before="0" w:after="612" w:line="271" w:lineRule="auto"/>
        <w:ind w:right="8" w:hanging="360"/>
        <w:rPr>
          <w:ins w:id="5531" w:author="V2" w:date="2025-04-14T14:19:00Z" w16du:dateUtc="2025-04-14T19:19:00Z"/>
        </w:rPr>
      </w:pPr>
      <w:ins w:id="5532" w:author="V2" w:date="2025-04-14T14:19:00Z" w16du:dateUtc="2025-04-14T19:19:00Z">
        <w:r w:rsidRPr="007F7E2B">
          <w:t xml:space="preserve">For each identified key driver provide information about its likely future development, by providing any relevant source of information. </w:t>
        </w:r>
      </w:ins>
    </w:p>
    <w:p w14:paraId="2C249AC6" w14:textId="77777777" w:rsidR="00851BB5" w:rsidRPr="007F7E2B" w:rsidRDefault="00851BB5">
      <w:pPr>
        <w:spacing w:line="259" w:lineRule="auto"/>
        <w:rPr>
          <w:ins w:id="5533" w:author="V2" w:date="2025-04-14T14:19:00Z" w16du:dateUtc="2025-04-14T19:19:00Z"/>
        </w:rPr>
      </w:pPr>
      <w:ins w:id="5534" w:author="V2" w:date="2025-04-14T14:19:00Z" w16du:dateUtc="2025-04-14T19:19:00Z">
        <w:r w:rsidRPr="007F7E2B">
          <w:rPr>
            <w:strike/>
            <w:sz w:val="22"/>
          </w:rPr>
          <w:t xml:space="preserve">                                                         </w:t>
        </w:r>
        <w:r w:rsidRPr="007F7E2B">
          <w:rPr>
            <w:sz w:val="22"/>
          </w:rPr>
          <w:t xml:space="preserve"> </w:t>
        </w:r>
      </w:ins>
    </w:p>
    <w:p w14:paraId="1352650A" w14:textId="77777777" w:rsidR="00851BB5" w:rsidRPr="007F7E2B" w:rsidRDefault="00851BB5">
      <w:pPr>
        <w:spacing w:after="165" w:line="391" w:lineRule="auto"/>
        <w:ind w:right="172"/>
        <w:rPr>
          <w:ins w:id="5535" w:author="V2" w:date="2025-04-14T14:19:00Z" w16du:dateUtc="2025-04-14T19:19:00Z"/>
        </w:rPr>
      </w:pPr>
      <w:ins w:id="5536" w:author="V2" w:date="2025-04-14T14:19:00Z" w16du:dateUtc="2025-04-14T19:19:00Z">
        <w:r w:rsidRPr="007F7E2B">
          <w:rPr>
            <w:sz w:val="22"/>
          </w:rPr>
          <w:t xml:space="preserve"> </w:t>
        </w:r>
        <w:r w:rsidRPr="007F7E2B">
          <w:rPr>
            <w:sz w:val="12"/>
          </w:rPr>
          <w:t xml:space="preserve">6 </w:t>
        </w:r>
        <w:r w:rsidRPr="007F7E2B">
          <w:rPr>
            <w:sz w:val="18"/>
          </w:rPr>
          <w:t xml:space="preserve"> De Jong, B.H.J.; Bazan, E. Esquivel; Quechulpa Montalvo, S.  Application Of The Climafor Baseline To Determine Leakage: The Case Of Scolel Te. Lawrence Berkeley National Laboratory, 2007. </w:t>
        </w:r>
      </w:ins>
    </w:p>
    <w:p w14:paraId="5AFAF292" w14:textId="77777777" w:rsidR="00851BB5" w:rsidRPr="007F7E2B" w:rsidRDefault="00851BB5">
      <w:pPr>
        <w:spacing w:line="259" w:lineRule="auto"/>
        <w:rPr>
          <w:ins w:id="5537" w:author="V2" w:date="2025-04-14T14:19:00Z" w16du:dateUtc="2025-04-14T19:19:00Z"/>
        </w:rPr>
      </w:pPr>
      <w:ins w:id="5538" w:author="V2" w:date="2025-04-14T14:19:00Z" w16du:dateUtc="2025-04-14T19:19:00Z">
        <w:r w:rsidRPr="007F7E2B">
          <w:rPr>
            <w:rFonts w:ascii="Times New Roman" w:eastAsia="Times New Roman" w:hAnsi="Times New Roman" w:cs="Times New Roman"/>
          </w:rPr>
          <w:lastRenderedPageBreak/>
          <w:t xml:space="preserve"> </w:t>
        </w:r>
      </w:ins>
    </w:p>
    <w:p w14:paraId="68389EE2" w14:textId="77777777" w:rsidR="00851BB5" w:rsidRPr="007F7E2B" w:rsidRDefault="00851BB5" w:rsidP="00964B29">
      <w:pPr>
        <w:numPr>
          <w:ilvl w:val="0"/>
          <w:numId w:val="49"/>
        </w:numPr>
        <w:spacing w:before="0" w:after="126" w:line="271" w:lineRule="auto"/>
        <w:ind w:right="8" w:hanging="360"/>
        <w:rPr>
          <w:ins w:id="5539" w:author="V2" w:date="2025-04-14T14:19:00Z" w16du:dateUtc="2025-04-14T19:19:00Z"/>
        </w:rPr>
      </w:pPr>
      <w:ins w:id="5540" w:author="V2" w:date="2025-04-14T14:19:00Z" w16du:dateUtc="2025-04-14T19:19:00Z">
        <w:r w:rsidRPr="007F7E2B">
          <w:t xml:space="preserve">For each identified driver briefly describe the project measures that will be implemented to address them, if applicable. </w:t>
        </w:r>
      </w:ins>
    </w:p>
    <w:p w14:paraId="5F3427C1" w14:textId="77777777" w:rsidR="00851BB5" w:rsidRPr="007F7E2B" w:rsidRDefault="00851BB5" w:rsidP="00964B29">
      <w:pPr>
        <w:numPr>
          <w:ilvl w:val="0"/>
          <w:numId w:val="49"/>
        </w:numPr>
        <w:spacing w:before="0" w:after="126" w:line="271" w:lineRule="auto"/>
        <w:ind w:right="8" w:hanging="360"/>
        <w:rPr>
          <w:ins w:id="5541" w:author="V2" w:date="2025-04-14T14:19:00Z" w16du:dateUtc="2025-04-14T19:19:00Z"/>
        </w:rPr>
      </w:pPr>
      <w:ins w:id="5542" w:author="V2" w:date="2025-04-14T14:19:00Z" w16du:dateUtc="2025-04-14T19:19:00Z">
        <w:r w:rsidRPr="007F7E2B">
          <w:t xml:space="preserve">Rank the identified drivers in terms of the degree of influence that they have had and are expected to have on change in the variable. </w:t>
        </w:r>
      </w:ins>
    </w:p>
    <w:p w14:paraId="6EE60747" w14:textId="77777777" w:rsidR="00851BB5" w:rsidRPr="007F7E2B" w:rsidRDefault="00851BB5">
      <w:pPr>
        <w:spacing w:after="137" w:line="259" w:lineRule="auto"/>
        <w:rPr>
          <w:ins w:id="5543" w:author="V2" w:date="2025-04-14T14:19:00Z" w16du:dateUtc="2025-04-14T19:19:00Z"/>
        </w:rPr>
      </w:pPr>
      <w:ins w:id="5544" w:author="V2" w:date="2025-04-14T14:19:00Z" w16du:dateUtc="2025-04-14T19:19:00Z">
        <w:r w:rsidRPr="007F7E2B">
          <w:rPr>
            <w:rFonts w:ascii="Arial" w:eastAsia="Arial" w:hAnsi="Arial" w:cs="Arial"/>
            <w:b/>
          </w:rPr>
          <w:t xml:space="preserve"> </w:t>
        </w:r>
      </w:ins>
    </w:p>
    <w:p w14:paraId="09B22BC7" w14:textId="77777777" w:rsidR="00851BB5" w:rsidRPr="007F7E2B" w:rsidRDefault="00851BB5">
      <w:pPr>
        <w:pStyle w:val="Heading3"/>
        <w:spacing w:after="171"/>
        <w:rPr>
          <w:ins w:id="5545" w:author="V2" w:date="2025-04-14T14:19:00Z" w16du:dateUtc="2025-04-14T19:19:00Z"/>
        </w:rPr>
      </w:pPr>
      <w:bookmarkStart w:id="5546" w:name="_Toc174616004"/>
      <w:bookmarkStart w:id="5547" w:name="_Toc174616420"/>
      <w:bookmarkStart w:id="5548" w:name="_Toc180594145"/>
      <w:bookmarkStart w:id="5549" w:name="_Toc180594552"/>
      <w:ins w:id="5550" w:author="V2" w:date="2025-04-14T14:19:00Z" w16du:dateUtc="2025-04-14T19:19:00Z">
        <w:r w:rsidRPr="007F7E2B">
          <w:t>Step 8d: Identification of underlying causes of change in the variable</w:t>
        </w:r>
        <w:r w:rsidRPr="007F7E2B">
          <w:rPr>
            <w:rFonts w:ascii="Arial" w:eastAsia="Arial" w:hAnsi="Arial" w:cs="Arial"/>
            <w:i/>
          </w:rPr>
          <w:t xml:space="preserve"> X</w:t>
        </w:r>
        <w:bookmarkEnd w:id="5546"/>
        <w:bookmarkEnd w:id="5547"/>
        <w:bookmarkEnd w:id="5548"/>
        <w:bookmarkEnd w:id="5549"/>
        <w:r w:rsidRPr="007F7E2B">
          <w:t xml:space="preserve"> </w:t>
        </w:r>
      </w:ins>
    </w:p>
    <w:p w14:paraId="134623DF" w14:textId="77777777" w:rsidR="00851BB5" w:rsidRPr="007F7E2B" w:rsidRDefault="00851BB5">
      <w:pPr>
        <w:ind w:right="8"/>
        <w:rPr>
          <w:ins w:id="5551" w:author="V2" w:date="2025-04-14T14:19:00Z" w16du:dateUtc="2025-04-14T19:19:00Z"/>
        </w:rPr>
      </w:pPr>
      <w:ins w:id="5552" w:author="V2" w:date="2025-04-14T14:19:00Z" w16du:dateUtc="2025-04-14T19:19:00Z">
        <w:r w:rsidRPr="007F7E2B">
          <w:t xml:space="preserve">The agents’ characteristics and decisions, or the changes in the variables themselves, where no agents are identified, are themselves determined by broader forces, the underlying causes of change, such as: </w:t>
        </w:r>
      </w:ins>
    </w:p>
    <w:p w14:paraId="04DAECCB" w14:textId="77777777" w:rsidR="00851BB5" w:rsidRPr="007F7E2B" w:rsidRDefault="00851BB5" w:rsidP="00964B29">
      <w:pPr>
        <w:numPr>
          <w:ilvl w:val="0"/>
          <w:numId w:val="50"/>
        </w:numPr>
        <w:spacing w:before="0" w:after="126" w:line="271" w:lineRule="auto"/>
        <w:ind w:right="8" w:hanging="360"/>
        <w:rPr>
          <w:ins w:id="5553" w:author="V2" w:date="2025-04-14T14:19:00Z" w16du:dateUtc="2025-04-14T19:19:00Z"/>
        </w:rPr>
      </w:pPr>
      <w:ins w:id="5554" w:author="V2" w:date="2025-04-14T14:19:00Z" w16du:dateUtc="2025-04-14T19:19:00Z">
        <w:r w:rsidRPr="007F7E2B">
          <w:t xml:space="preserve">Land-use policies and their enforcement, </w:t>
        </w:r>
      </w:ins>
    </w:p>
    <w:p w14:paraId="5DBAE5DC" w14:textId="77777777" w:rsidR="00851BB5" w:rsidRPr="007F7E2B" w:rsidRDefault="00851BB5" w:rsidP="00964B29">
      <w:pPr>
        <w:numPr>
          <w:ilvl w:val="0"/>
          <w:numId w:val="50"/>
        </w:numPr>
        <w:spacing w:before="0" w:after="126" w:line="271" w:lineRule="auto"/>
        <w:ind w:right="8" w:hanging="360"/>
        <w:rPr>
          <w:ins w:id="5555" w:author="V2" w:date="2025-04-14T14:19:00Z" w16du:dateUtc="2025-04-14T19:19:00Z"/>
        </w:rPr>
      </w:pPr>
      <w:ins w:id="5556" w:author="V2" w:date="2025-04-14T14:19:00Z" w16du:dateUtc="2025-04-14T19:19:00Z">
        <w:r w:rsidRPr="007F7E2B">
          <w:t xml:space="preserve">Population pressure, </w:t>
        </w:r>
      </w:ins>
    </w:p>
    <w:p w14:paraId="66111903" w14:textId="77777777" w:rsidR="00851BB5" w:rsidRPr="007F7E2B" w:rsidRDefault="00851BB5" w:rsidP="00964B29">
      <w:pPr>
        <w:numPr>
          <w:ilvl w:val="0"/>
          <w:numId w:val="50"/>
        </w:numPr>
        <w:spacing w:before="0" w:after="126" w:line="271" w:lineRule="auto"/>
        <w:ind w:right="8" w:hanging="360"/>
        <w:rPr>
          <w:ins w:id="5557" w:author="V2" w:date="2025-04-14T14:19:00Z" w16du:dateUtc="2025-04-14T19:19:00Z"/>
        </w:rPr>
      </w:pPr>
      <w:ins w:id="5558" w:author="V2" w:date="2025-04-14T14:19:00Z" w16du:dateUtc="2025-04-14T19:19:00Z">
        <w:r w:rsidRPr="007F7E2B">
          <w:t xml:space="preserve">Poverty and wealth, </w:t>
        </w:r>
      </w:ins>
    </w:p>
    <w:p w14:paraId="38F97E1A" w14:textId="77777777" w:rsidR="00851BB5" w:rsidRPr="007F7E2B" w:rsidRDefault="00851BB5" w:rsidP="00964B29">
      <w:pPr>
        <w:numPr>
          <w:ilvl w:val="0"/>
          <w:numId w:val="50"/>
        </w:numPr>
        <w:spacing w:before="0" w:after="126" w:line="271" w:lineRule="auto"/>
        <w:ind w:right="8" w:hanging="360"/>
        <w:rPr>
          <w:ins w:id="5559" w:author="V2" w:date="2025-04-14T14:19:00Z" w16du:dateUtc="2025-04-14T19:19:00Z"/>
        </w:rPr>
      </w:pPr>
      <w:ins w:id="5560" w:author="V2" w:date="2025-04-14T14:19:00Z" w16du:dateUtc="2025-04-14T19:19:00Z">
        <w:r w:rsidRPr="007F7E2B">
          <w:t xml:space="preserve">War and other types of conflicts, </w:t>
        </w:r>
      </w:ins>
    </w:p>
    <w:p w14:paraId="56678881" w14:textId="77777777" w:rsidR="00851BB5" w:rsidRPr="007F7E2B" w:rsidRDefault="00851BB5" w:rsidP="00964B29">
      <w:pPr>
        <w:numPr>
          <w:ilvl w:val="0"/>
          <w:numId w:val="50"/>
        </w:numPr>
        <w:spacing w:before="0" w:after="126" w:line="271" w:lineRule="auto"/>
        <w:ind w:right="8" w:hanging="360"/>
        <w:rPr>
          <w:ins w:id="5561" w:author="V2" w:date="2025-04-14T14:19:00Z" w16du:dateUtc="2025-04-14T19:19:00Z"/>
        </w:rPr>
      </w:pPr>
      <w:ins w:id="5562" w:author="V2" w:date="2025-04-14T14:19:00Z" w16du:dateUtc="2025-04-14T19:19:00Z">
        <w:r w:rsidRPr="007F7E2B">
          <w:t xml:space="preserve">Property regime, or </w:t>
        </w:r>
      </w:ins>
    </w:p>
    <w:p w14:paraId="5CECADA1" w14:textId="77777777" w:rsidR="00851BB5" w:rsidRPr="007F7E2B" w:rsidRDefault="00851BB5" w:rsidP="00964B29">
      <w:pPr>
        <w:numPr>
          <w:ilvl w:val="0"/>
          <w:numId w:val="50"/>
        </w:numPr>
        <w:spacing w:before="0" w:after="95" w:line="271" w:lineRule="auto"/>
        <w:ind w:right="8" w:hanging="360"/>
        <w:rPr>
          <w:ins w:id="5563" w:author="V2" w:date="2025-04-14T14:19:00Z" w16du:dateUtc="2025-04-14T19:19:00Z"/>
        </w:rPr>
      </w:pPr>
      <w:ins w:id="5564" w:author="V2" w:date="2025-04-14T14:19:00Z" w16du:dateUtc="2025-04-14T19:19:00Z">
        <w:r w:rsidRPr="007F7E2B">
          <w:t xml:space="preserve">Spread of invasive species. </w:t>
        </w:r>
      </w:ins>
    </w:p>
    <w:p w14:paraId="7ECDE17C" w14:textId="77777777" w:rsidR="00851BB5" w:rsidRPr="007F7E2B" w:rsidRDefault="00851BB5">
      <w:pPr>
        <w:ind w:right="8"/>
        <w:rPr>
          <w:ins w:id="5565" w:author="V2" w:date="2025-04-14T14:19:00Z" w16du:dateUtc="2025-04-14T19:19:00Z"/>
        </w:rPr>
      </w:pPr>
      <w:ins w:id="5566" w:author="V2" w:date="2025-04-14T14:19:00Z" w16du:dateUtc="2025-04-14T19:19:00Z">
        <w:r w:rsidRPr="007F7E2B">
          <w:t xml:space="preserve">Document these causes using the following steps: </w:t>
        </w:r>
      </w:ins>
    </w:p>
    <w:p w14:paraId="3B5056BF" w14:textId="77777777" w:rsidR="00851BB5" w:rsidRPr="007F7E2B" w:rsidRDefault="00851BB5" w:rsidP="00964B29">
      <w:pPr>
        <w:numPr>
          <w:ilvl w:val="0"/>
          <w:numId w:val="51"/>
        </w:numPr>
        <w:spacing w:before="0" w:after="126" w:line="271" w:lineRule="auto"/>
        <w:ind w:right="8" w:hanging="360"/>
        <w:rPr>
          <w:ins w:id="5567" w:author="V2" w:date="2025-04-14T14:19:00Z" w16du:dateUtc="2025-04-14T19:19:00Z"/>
        </w:rPr>
      </w:pPr>
      <w:ins w:id="5568" w:author="V2" w:date="2025-04-14T14:19:00Z" w16du:dateUtc="2025-04-14T19:19:00Z">
        <w:r w:rsidRPr="007F7E2B">
          <w:t xml:space="preserve">List the key underlying causes and cite any relevant source of information that provides evidence that the identified factors are an underlying cause for change in the variable. </w:t>
        </w:r>
      </w:ins>
    </w:p>
    <w:p w14:paraId="141CAB3D" w14:textId="77777777" w:rsidR="00851BB5" w:rsidRPr="007F7E2B" w:rsidRDefault="00851BB5" w:rsidP="00964B29">
      <w:pPr>
        <w:numPr>
          <w:ilvl w:val="0"/>
          <w:numId w:val="51"/>
        </w:numPr>
        <w:spacing w:before="0" w:after="126" w:line="271" w:lineRule="auto"/>
        <w:ind w:right="8" w:hanging="360"/>
        <w:rPr>
          <w:ins w:id="5569" w:author="V2" w:date="2025-04-14T14:19:00Z" w16du:dateUtc="2025-04-14T19:19:00Z"/>
        </w:rPr>
      </w:pPr>
      <w:ins w:id="5570" w:author="V2" w:date="2025-04-14T14:19:00Z" w16du:dateUtc="2025-04-14T19:19:00Z">
        <w:r w:rsidRPr="007F7E2B">
          <w:t xml:space="preserve">Briefly describe how each key underlying cause determines or influences the key drivers identified in Step 8c and the decisions of the main agent groups identified in Step 8b, if agents and drivers have been identified. </w:t>
        </w:r>
      </w:ins>
    </w:p>
    <w:p w14:paraId="2AE21270" w14:textId="77777777" w:rsidR="00851BB5" w:rsidRPr="007F7E2B" w:rsidRDefault="00851BB5" w:rsidP="00964B29">
      <w:pPr>
        <w:numPr>
          <w:ilvl w:val="0"/>
          <w:numId w:val="51"/>
        </w:numPr>
        <w:spacing w:before="0" w:after="126" w:line="271" w:lineRule="auto"/>
        <w:ind w:right="8" w:hanging="360"/>
        <w:rPr>
          <w:ins w:id="5571" w:author="V2" w:date="2025-04-14T14:19:00Z" w16du:dateUtc="2025-04-14T19:19:00Z"/>
        </w:rPr>
      </w:pPr>
      <w:ins w:id="5572" w:author="V2" w:date="2025-04-14T14:19:00Z" w16du:dateUtc="2025-04-14T19:19:00Z">
        <w:r w:rsidRPr="007F7E2B">
          <w:t xml:space="preserve">For each identified key underlying cause provide information about its likely future development, by citing any relevant source of information. </w:t>
        </w:r>
      </w:ins>
    </w:p>
    <w:p w14:paraId="3DEA0CE8" w14:textId="77777777" w:rsidR="00851BB5" w:rsidRPr="007F7E2B" w:rsidRDefault="00851BB5" w:rsidP="00964B29">
      <w:pPr>
        <w:numPr>
          <w:ilvl w:val="0"/>
          <w:numId w:val="51"/>
        </w:numPr>
        <w:spacing w:before="0" w:after="166" w:line="271" w:lineRule="auto"/>
        <w:ind w:right="8" w:hanging="360"/>
        <w:rPr>
          <w:ins w:id="5573" w:author="V2" w:date="2025-04-14T14:19:00Z" w16du:dateUtc="2025-04-14T19:19:00Z"/>
        </w:rPr>
      </w:pPr>
      <w:ins w:id="5574" w:author="V2" w:date="2025-04-14T14:19:00Z" w16du:dateUtc="2025-04-14T19:19:00Z">
        <w:r w:rsidRPr="007F7E2B">
          <w:t xml:space="preserve">For each identified underlying cause describe the project measures that will be implemented to address them, if applicable.  </w:t>
        </w:r>
      </w:ins>
    </w:p>
    <w:p w14:paraId="56FDFF4A" w14:textId="77777777" w:rsidR="00851BB5" w:rsidRPr="007F7E2B" w:rsidRDefault="00851BB5" w:rsidP="00964B29">
      <w:pPr>
        <w:numPr>
          <w:ilvl w:val="0"/>
          <w:numId w:val="51"/>
        </w:numPr>
        <w:spacing w:before="0" w:after="219" w:line="271" w:lineRule="auto"/>
        <w:ind w:right="8" w:hanging="360"/>
        <w:rPr>
          <w:ins w:id="5575" w:author="V2" w:date="2025-04-14T14:19:00Z" w16du:dateUtc="2025-04-14T19:19:00Z"/>
        </w:rPr>
      </w:pPr>
      <w:ins w:id="5576" w:author="V2" w:date="2025-04-14T14:19:00Z" w16du:dateUtc="2025-04-14T19:19:00Z">
        <w:r w:rsidRPr="007F7E2B">
          <w:t>Rank the identified causes in terms of their historic and expected future impact on change of the variable.</w:t>
        </w:r>
        <w:r w:rsidRPr="007F7E2B">
          <w:rPr>
            <w:sz w:val="22"/>
          </w:rPr>
          <w:t xml:space="preserve"> </w:t>
        </w:r>
      </w:ins>
    </w:p>
    <w:p w14:paraId="6937A002" w14:textId="77777777" w:rsidR="00851BB5" w:rsidRPr="007F7E2B" w:rsidRDefault="00851BB5">
      <w:pPr>
        <w:pStyle w:val="Heading3"/>
        <w:rPr>
          <w:ins w:id="5577" w:author="V2" w:date="2025-04-14T14:19:00Z" w16du:dateUtc="2025-04-14T19:19:00Z"/>
        </w:rPr>
      </w:pPr>
      <w:bookmarkStart w:id="5578" w:name="_Toc174616005"/>
      <w:bookmarkStart w:id="5579" w:name="_Toc174616421"/>
      <w:bookmarkStart w:id="5580" w:name="_Toc180594146"/>
      <w:bookmarkStart w:id="5581" w:name="_Toc180594553"/>
      <w:ins w:id="5582" w:author="V2" w:date="2025-04-14T14:19:00Z" w16du:dateUtc="2025-04-14T19:19:00Z">
        <w:r w:rsidRPr="007F7E2B">
          <w:t xml:space="preserve">Step 8e: Analysis of chain of events leading to change in the variable </w:t>
        </w:r>
        <w:r w:rsidRPr="007F7E2B">
          <w:rPr>
            <w:rFonts w:ascii="Arial" w:eastAsia="Arial" w:hAnsi="Arial" w:cs="Arial"/>
            <w:i/>
          </w:rPr>
          <w:t>X</w:t>
        </w:r>
        <w:bookmarkEnd w:id="5578"/>
        <w:bookmarkEnd w:id="5579"/>
        <w:bookmarkEnd w:id="5580"/>
        <w:bookmarkEnd w:id="5581"/>
        <w:r w:rsidRPr="007F7E2B">
          <w:t xml:space="preserve"> </w:t>
        </w:r>
      </w:ins>
    </w:p>
    <w:p w14:paraId="16025CAC" w14:textId="77777777" w:rsidR="00851BB5" w:rsidRPr="007F7E2B" w:rsidRDefault="00851BB5">
      <w:pPr>
        <w:spacing w:after="218"/>
        <w:ind w:right="8"/>
        <w:rPr>
          <w:ins w:id="5583" w:author="V2" w:date="2025-04-14T14:19:00Z" w16du:dateUtc="2025-04-14T19:19:00Z"/>
        </w:rPr>
      </w:pPr>
      <w:ins w:id="5584" w:author="V2" w:date="2025-04-14T14:19:00Z" w16du:dateUtc="2025-04-14T19:19:00Z">
        <w:r w:rsidRPr="007F7E2B">
          <w:t xml:space="preserve">Analyze the relations between main agent groups, key drivers and underlying causes and explain the sequence of events that typically leads to or inhibits change in the variable. Determine the relative ranking of importance of the agents, drivers and causes.  Consult local experts, literature and other sources of </w:t>
        </w:r>
        <w:r w:rsidRPr="007F7E2B">
          <w:lastRenderedPageBreak/>
          <w:t xml:space="preserve">information, as necessary. Briefly summarize the results of this analysis in the project description. At the end, provide a concluding statement from the above analysis (Steps 3.1-3.4) about the most likely future evolution of the variable </w:t>
        </w:r>
        <w:r w:rsidRPr="007F7E2B">
          <w:rPr>
            <w:rFonts w:ascii="Arial" w:eastAsia="Arial" w:hAnsi="Arial" w:cs="Arial"/>
            <w:i/>
          </w:rPr>
          <w:t>X</w:t>
        </w:r>
        <w:r w:rsidRPr="007F7E2B">
          <w:t xml:space="preserve"> in the area.</w:t>
        </w:r>
        <w:r w:rsidRPr="007F7E2B">
          <w:rPr>
            <w:sz w:val="22"/>
          </w:rPr>
          <w:t xml:space="preserve"> </w:t>
        </w:r>
      </w:ins>
    </w:p>
    <w:p w14:paraId="73A9F432" w14:textId="77777777" w:rsidR="00851BB5" w:rsidRPr="007F7E2B" w:rsidRDefault="00851BB5">
      <w:pPr>
        <w:pStyle w:val="Heading3"/>
        <w:rPr>
          <w:ins w:id="5585" w:author="V2" w:date="2025-04-14T14:19:00Z" w16du:dateUtc="2025-04-14T19:19:00Z"/>
        </w:rPr>
      </w:pPr>
      <w:bookmarkStart w:id="5586" w:name="_Toc174616006"/>
      <w:bookmarkStart w:id="5587" w:name="_Toc174616422"/>
      <w:bookmarkStart w:id="5588" w:name="_Toc180594147"/>
      <w:bookmarkStart w:id="5589" w:name="_Toc180594554"/>
      <w:ins w:id="5590" w:author="V2" w:date="2025-04-14T14:19:00Z" w16du:dateUtc="2025-04-14T19:19:00Z">
        <w:r w:rsidRPr="007F7E2B">
          <w:t>Step 8f: Conclusion</w:t>
        </w:r>
        <w:bookmarkEnd w:id="5586"/>
        <w:bookmarkEnd w:id="5587"/>
        <w:bookmarkEnd w:id="5588"/>
        <w:bookmarkEnd w:id="5589"/>
        <w:r w:rsidRPr="007F7E2B">
          <w:t xml:space="preserve"> </w:t>
        </w:r>
      </w:ins>
    </w:p>
    <w:p w14:paraId="5A0A0777" w14:textId="77777777" w:rsidR="00851BB5" w:rsidRPr="007F7E2B" w:rsidRDefault="00851BB5">
      <w:pPr>
        <w:ind w:right="8"/>
        <w:rPr>
          <w:ins w:id="5591" w:author="V2" w:date="2025-04-14T14:19:00Z" w16du:dateUtc="2025-04-14T19:19:00Z"/>
        </w:rPr>
      </w:pPr>
      <w:ins w:id="5592" w:author="V2" w:date="2025-04-14T14:19:00Z" w16du:dateUtc="2025-04-14T19:19:00Z">
        <w:r w:rsidRPr="007F7E2B">
          <w:t xml:space="preserve">Step 8 must conclude with a statement about whether the available evidence about the most likely future trend in change in the variable </w:t>
        </w:r>
        <w:r w:rsidRPr="007F7E2B">
          <w:rPr>
            <w:rFonts w:ascii="Arial" w:eastAsia="Arial" w:hAnsi="Arial" w:cs="Arial"/>
            <w:i/>
          </w:rPr>
          <w:t>X</w:t>
        </w:r>
        <w:r w:rsidRPr="007F7E2B">
          <w:t xml:space="preserve"> within the area is: </w:t>
        </w:r>
      </w:ins>
    </w:p>
    <w:p w14:paraId="4DCD503F" w14:textId="77777777" w:rsidR="00851BB5" w:rsidRPr="007F7E2B" w:rsidRDefault="00851BB5" w:rsidP="00964B29">
      <w:pPr>
        <w:numPr>
          <w:ilvl w:val="0"/>
          <w:numId w:val="52"/>
        </w:numPr>
        <w:spacing w:before="0" w:after="126" w:line="271" w:lineRule="auto"/>
        <w:ind w:right="8" w:hanging="360"/>
        <w:rPr>
          <w:ins w:id="5593" w:author="V2" w:date="2025-04-14T14:19:00Z" w16du:dateUtc="2025-04-14T19:19:00Z"/>
        </w:rPr>
      </w:pPr>
      <w:ins w:id="5594" w:author="V2" w:date="2025-04-14T14:19:00Z" w16du:dateUtc="2025-04-14T19:19:00Z">
        <w:r w:rsidRPr="007F7E2B">
          <w:t xml:space="preserve">Inconclusive; or </w:t>
        </w:r>
      </w:ins>
    </w:p>
    <w:p w14:paraId="588C6FEE" w14:textId="77777777" w:rsidR="00851BB5" w:rsidRPr="007F7E2B" w:rsidRDefault="00851BB5" w:rsidP="00964B29">
      <w:pPr>
        <w:numPr>
          <w:ilvl w:val="0"/>
          <w:numId w:val="52"/>
        </w:numPr>
        <w:spacing w:before="0" w:after="126" w:line="271" w:lineRule="auto"/>
        <w:ind w:right="8" w:hanging="360"/>
        <w:rPr>
          <w:ins w:id="5595" w:author="V2" w:date="2025-04-14T14:19:00Z" w16du:dateUtc="2025-04-14T19:19:00Z"/>
        </w:rPr>
      </w:pPr>
      <w:ins w:id="5596" w:author="V2" w:date="2025-04-14T14:19:00Z" w16du:dateUtc="2025-04-14T19:19:00Z">
        <w:r w:rsidRPr="007F7E2B">
          <w:t xml:space="preserve">Conclusive.  In order to be conclusive, the analysis of chain of events undertaken in Step 8e must show that at minimum 80% of the identified drivers, agents and causes are tending to drive the future trend in change in the variable </w:t>
        </w:r>
        <w:r w:rsidRPr="007F7E2B">
          <w:rPr>
            <w:rFonts w:ascii="Arial" w:eastAsia="Arial" w:hAnsi="Arial" w:cs="Arial"/>
            <w:i/>
          </w:rPr>
          <w:t>X</w:t>
        </w:r>
        <w:r w:rsidRPr="007F7E2B">
          <w:t xml:space="preserve"> in the same direction, and that the relative ranking points to these drivers agents and causes as being the key drivers of change. </w:t>
        </w:r>
      </w:ins>
    </w:p>
    <w:p w14:paraId="1EAEDEA5" w14:textId="77777777" w:rsidR="00851BB5" w:rsidRPr="007F7E2B" w:rsidRDefault="00851BB5">
      <w:pPr>
        <w:spacing w:after="242"/>
        <w:ind w:right="8"/>
        <w:rPr>
          <w:ins w:id="5597" w:author="V2" w:date="2025-04-14T14:19:00Z" w16du:dateUtc="2025-04-14T19:19:00Z"/>
        </w:rPr>
      </w:pPr>
      <w:ins w:id="5598" w:author="V2" w:date="2025-04-14T14:19:00Z" w16du:dateUtc="2025-04-14T19:19:00Z">
        <w:r w:rsidRPr="007F7E2B">
          <w:t xml:space="preserve">In the case where the evidence is conclusive, state whether the weight of the available evidence is sufficient to allow quantitative estimation of the future value of the variable, and if so, why. </w:t>
        </w:r>
      </w:ins>
    </w:p>
    <w:p w14:paraId="35A029F9" w14:textId="77777777" w:rsidR="00851BB5" w:rsidRPr="007F7E2B" w:rsidRDefault="00851BB5">
      <w:pPr>
        <w:spacing w:after="14" w:line="259" w:lineRule="auto"/>
        <w:rPr>
          <w:ins w:id="5599" w:author="V2" w:date="2025-04-14T14:19:00Z" w16du:dateUtc="2025-04-14T19:19:00Z"/>
        </w:rPr>
      </w:pPr>
      <w:ins w:id="5600" w:author="V2" w:date="2025-04-14T14:19:00Z" w16du:dateUtc="2025-04-14T19:19:00Z">
        <w:r w:rsidRPr="007F7E2B">
          <w:rPr>
            <w:rFonts w:ascii="Arial" w:eastAsia="Arial" w:hAnsi="Arial" w:cs="Arial"/>
            <w:b/>
          </w:rPr>
          <w:t xml:space="preserve"> </w:t>
        </w:r>
      </w:ins>
    </w:p>
    <w:p w14:paraId="5C76FA9D" w14:textId="77777777" w:rsidR="00851BB5" w:rsidRPr="007F7E2B" w:rsidRDefault="00851BB5">
      <w:pPr>
        <w:pStyle w:val="Heading3"/>
        <w:spacing w:after="271"/>
        <w:rPr>
          <w:ins w:id="5601" w:author="V2" w:date="2025-04-14T14:19:00Z" w16du:dateUtc="2025-04-14T19:19:00Z"/>
        </w:rPr>
      </w:pPr>
      <w:bookmarkStart w:id="5602" w:name="_Toc174616007"/>
      <w:bookmarkStart w:id="5603" w:name="_Toc174616423"/>
      <w:bookmarkStart w:id="5604" w:name="_Toc180594148"/>
      <w:bookmarkStart w:id="5605" w:name="_Toc180594555"/>
      <w:ins w:id="5606" w:author="V2" w:date="2025-04-14T14:19:00Z" w16du:dateUtc="2025-04-14T19:19:00Z">
        <w:r w:rsidRPr="007F7E2B">
          <w:t>Step 9: Reassess the category of variable being projected</w:t>
        </w:r>
        <w:bookmarkEnd w:id="5602"/>
        <w:bookmarkEnd w:id="5603"/>
        <w:bookmarkEnd w:id="5604"/>
        <w:bookmarkEnd w:id="5605"/>
        <w:r w:rsidRPr="007F7E2B">
          <w:t xml:space="preserve"> </w:t>
        </w:r>
      </w:ins>
    </w:p>
    <w:p w14:paraId="5B794BF9" w14:textId="77777777" w:rsidR="00851BB5" w:rsidRPr="007F7E2B" w:rsidRDefault="00851BB5">
      <w:pPr>
        <w:spacing w:after="6"/>
        <w:ind w:right="8"/>
        <w:rPr>
          <w:ins w:id="5607" w:author="V2" w:date="2025-04-14T14:19:00Z" w16du:dateUtc="2025-04-14T19:19:00Z"/>
        </w:rPr>
      </w:pPr>
      <w:ins w:id="5608" w:author="V2" w:date="2025-04-14T14:19:00Z" w16du:dateUtc="2025-04-14T19:19:00Z">
        <w:r w:rsidRPr="007F7E2B">
          <w:rPr>
            <w:rFonts w:ascii="Arial" w:eastAsia="Arial" w:hAnsi="Arial" w:cs="Arial"/>
            <w:b/>
          </w:rPr>
          <w:t xml:space="preserve">Goal:  </w:t>
        </w:r>
        <w:r w:rsidRPr="007F7E2B">
          <w:t xml:space="preserve">Based on the work undertaken in the previous steps, reassess whether the previous determination of the category of the variable, undertaken in Step 3, remains correct, or whether information gathered in subsequent steps makes it likely that the variable should fall into a different category than that originally determined.  Document the steps and data used to make this determination. </w:t>
        </w:r>
      </w:ins>
    </w:p>
    <w:p w14:paraId="576481B9" w14:textId="77777777" w:rsidR="00851BB5" w:rsidRPr="007F7E2B" w:rsidRDefault="00851BB5">
      <w:pPr>
        <w:spacing w:after="14" w:line="259" w:lineRule="auto"/>
        <w:rPr>
          <w:ins w:id="5609" w:author="V2" w:date="2025-04-14T14:19:00Z" w16du:dateUtc="2025-04-14T19:19:00Z"/>
        </w:rPr>
      </w:pPr>
      <w:ins w:id="5610" w:author="V2" w:date="2025-04-14T14:19:00Z" w16du:dateUtc="2025-04-14T19:19:00Z">
        <w:r w:rsidRPr="007F7E2B">
          <w:t xml:space="preserve"> </w:t>
        </w:r>
      </w:ins>
    </w:p>
    <w:p w14:paraId="45D1701F" w14:textId="77777777" w:rsidR="00851BB5" w:rsidRPr="007F7E2B" w:rsidRDefault="00851BB5">
      <w:pPr>
        <w:spacing w:after="7"/>
        <w:ind w:right="8"/>
        <w:rPr>
          <w:ins w:id="5611" w:author="V2" w:date="2025-04-14T14:19:00Z" w16du:dateUtc="2025-04-14T19:19:00Z"/>
        </w:rPr>
      </w:pPr>
      <w:ins w:id="5612" w:author="V2" w:date="2025-04-14T14:19:00Z" w16du:dateUtc="2025-04-14T19:19:00Z">
        <w:r w:rsidRPr="007F7E2B">
          <w:rPr>
            <w:rFonts w:ascii="Arial" w:eastAsia="Arial" w:hAnsi="Arial" w:cs="Arial"/>
            <w:b/>
          </w:rPr>
          <w:t>Methods and guidance</w:t>
        </w:r>
        <w:r w:rsidRPr="007F7E2B">
          <w:t xml:space="preserve">:  The category of the variable being examined was determined on a preliminary basis in Step 3.  However, work undertaken in Step 8 may cause a reassessment of the category of the variable.  As well, many variables fall into more than one category, based on the types of drivers, agents and causes influencing that variable. For each identified driver, agent or cause, note the expected degree of influence on the value of the variable </w:t>
        </w:r>
        <w:r w:rsidRPr="007F7E2B">
          <w:rPr>
            <w:rFonts w:ascii="Arial" w:eastAsia="Arial" w:hAnsi="Arial" w:cs="Arial"/>
            <w:i/>
          </w:rPr>
          <w:t>X</w:t>
        </w:r>
        <w:r w:rsidRPr="007F7E2B">
          <w:t xml:space="preserve"> that it has, as determined in Step 8. </w:t>
        </w:r>
      </w:ins>
    </w:p>
    <w:p w14:paraId="0EC72DE8" w14:textId="77777777" w:rsidR="00851BB5" w:rsidRPr="007F7E2B" w:rsidRDefault="00851BB5">
      <w:pPr>
        <w:spacing w:after="17" w:line="259" w:lineRule="auto"/>
        <w:rPr>
          <w:ins w:id="5613" w:author="V2" w:date="2025-04-14T14:19:00Z" w16du:dateUtc="2025-04-14T19:19:00Z"/>
        </w:rPr>
      </w:pPr>
      <w:ins w:id="5614" w:author="V2" w:date="2025-04-14T14:19:00Z" w16du:dateUtc="2025-04-14T19:19:00Z">
        <w:r w:rsidRPr="007F7E2B">
          <w:t xml:space="preserve"> </w:t>
        </w:r>
      </w:ins>
    </w:p>
    <w:p w14:paraId="0A38CC31" w14:textId="77777777" w:rsidR="00851BB5" w:rsidRPr="007F7E2B" w:rsidRDefault="00851BB5">
      <w:pPr>
        <w:spacing w:after="17"/>
        <w:ind w:right="8"/>
        <w:rPr>
          <w:ins w:id="5615" w:author="V2" w:date="2025-04-14T14:19:00Z" w16du:dateUtc="2025-04-14T19:19:00Z"/>
        </w:rPr>
      </w:pPr>
      <w:ins w:id="5616" w:author="V2" w:date="2025-04-14T14:19:00Z" w16du:dateUtc="2025-04-14T19:19:00Z">
        <w:r w:rsidRPr="007F7E2B">
          <w:t xml:space="preserve">The category of the variable is determined by identifying the degree of importance of the agents, drivers and causes falling to each of the three categories – controlled, planned and systemic, using the flowing decision key, as follows: </w:t>
        </w:r>
      </w:ins>
    </w:p>
    <w:p w14:paraId="3FFE1C0A" w14:textId="77777777" w:rsidR="00851BB5" w:rsidRPr="007F7E2B" w:rsidRDefault="00851BB5" w:rsidP="00964B29">
      <w:pPr>
        <w:numPr>
          <w:ilvl w:val="0"/>
          <w:numId w:val="53"/>
        </w:numPr>
        <w:spacing w:before="0" w:after="17" w:line="271" w:lineRule="auto"/>
        <w:ind w:right="89" w:hanging="360"/>
        <w:rPr>
          <w:ins w:id="5617" w:author="V2" w:date="2025-04-14T14:19:00Z" w16du:dateUtc="2025-04-14T19:19:00Z"/>
        </w:rPr>
      </w:pPr>
      <w:ins w:id="5618" w:author="V2" w:date="2025-04-14T14:19:00Z" w16du:dateUtc="2025-04-14T19:19:00Z">
        <w:r w:rsidRPr="007F7E2B">
          <w:lastRenderedPageBreak/>
          <w:t xml:space="preserve">If substantial control (control of more than 75% of the change in the variable) in the future under the scenario being examined is exerted by the project proponent or by agents under his or her control, then the variable is controlled.  If not, then: </w:t>
        </w:r>
      </w:ins>
    </w:p>
    <w:p w14:paraId="128673DE" w14:textId="77777777" w:rsidR="00851BB5" w:rsidRPr="007F7E2B" w:rsidRDefault="00851BB5" w:rsidP="00964B29">
      <w:pPr>
        <w:numPr>
          <w:ilvl w:val="0"/>
          <w:numId w:val="53"/>
        </w:numPr>
        <w:spacing w:before="0" w:after="208" w:line="271" w:lineRule="auto"/>
        <w:ind w:right="89" w:hanging="360"/>
        <w:rPr>
          <w:ins w:id="5619" w:author="V2" w:date="2025-04-14T14:19:00Z" w16du:dateUtc="2025-04-14T19:19:00Z"/>
        </w:rPr>
      </w:pPr>
      <w:ins w:id="5620" w:author="V2" w:date="2025-04-14T14:19:00Z" w16du:dateUtc="2025-04-14T19:19:00Z">
        <w:r w:rsidRPr="007F7E2B">
          <w:t xml:space="preserve">If substantial control (control of more than 75% of the change in the variable) in the future under the scenario being examined is exerted by one or more known agents who act independently of the project proponent, and who have the direct ability to cause or influence the change in the variable, the variable is planned.  If not, then </w:t>
        </w:r>
        <w:r w:rsidRPr="007F7E2B">
          <w:rPr>
            <w:rFonts w:ascii="Segoe UI Symbol" w:eastAsia="Segoe UI Symbol" w:hAnsi="Segoe UI Symbol" w:cs="Segoe UI Symbol"/>
          </w:rPr>
          <w:t></w:t>
        </w:r>
        <w:r w:rsidRPr="007F7E2B">
          <w:t xml:space="preserve"> </w:t>
        </w:r>
        <w:r w:rsidRPr="007F7E2B">
          <w:tab/>
          <w:t>The variable is systemic.</w:t>
        </w:r>
        <w:r w:rsidRPr="007F7E2B">
          <w:rPr>
            <w:rFonts w:ascii="Arial" w:eastAsia="Arial" w:hAnsi="Arial" w:cs="Arial"/>
            <w:b/>
          </w:rPr>
          <w:t xml:space="preserve"> </w:t>
        </w:r>
      </w:ins>
    </w:p>
    <w:p w14:paraId="4B17C305" w14:textId="77777777" w:rsidR="00851BB5" w:rsidRPr="007F7E2B" w:rsidRDefault="00851BB5">
      <w:pPr>
        <w:pStyle w:val="Heading3"/>
        <w:spacing w:after="271"/>
        <w:rPr>
          <w:ins w:id="5621" w:author="V2" w:date="2025-04-14T14:19:00Z" w16du:dateUtc="2025-04-14T19:19:00Z"/>
        </w:rPr>
      </w:pPr>
      <w:bookmarkStart w:id="5622" w:name="_Toc174616008"/>
      <w:bookmarkStart w:id="5623" w:name="_Toc174616424"/>
      <w:bookmarkStart w:id="5624" w:name="_Toc180594149"/>
      <w:bookmarkStart w:id="5625" w:name="_Toc180594556"/>
      <w:ins w:id="5626" w:author="V2" w:date="2025-04-14T14:19:00Z" w16du:dateUtc="2025-04-14T19:19:00Z">
        <w:r w:rsidRPr="007F7E2B">
          <w:t xml:space="preserve">Step 10 Analysis of constraints to future values of the variable </w:t>
        </w:r>
        <w:r w:rsidRPr="007F7E2B">
          <w:rPr>
            <w:rFonts w:ascii="Arial" w:eastAsia="Arial" w:hAnsi="Arial" w:cs="Arial"/>
            <w:i/>
          </w:rPr>
          <w:t>X</w:t>
        </w:r>
        <w:bookmarkEnd w:id="5622"/>
        <w:bookmarkEnd w:id="5623"/>
        <w:bookmarkEnd w:id="5624"/>
        <w:bookmarkEnd w:id="5625"/>
        <w:r w:rsidRPr="007F7E2B">
          <w:t xml:space="preserve"> </w:t>
        </w:r>
      </w:ins>
    </w:p>
    <w:p w14:paraId="69A17992" w14:textId="77777777" w:rsidR="00851BB5" w:rsidRPr="007F7E2B" w:rsidRDefault="00851BB5">
      <w:pPr>
        <w:ind w:right="8"/>
        <w:rPr>
          <w:ins w:id="5627" w:author="V2" w:date="2025-04-14T14:19:00Z" w16du:dateUtc="2025-04-14T19:19:00Z"/>
        </w:rPr>
      </w:pPr>
      <w:ins w:id="5628" w:author="V2" w:date="2025-04-14T14:19:00Z" w16du:dateUtc="2025-04-14T19:19:00Z">
        <w:r w:rsidRPr="007F7E2B">
          <w:rPr>
            <w:rFonts w:ascii="Arial" w:eastAsia="Arial" w:hAnsi="Arial" w:cs="Arial"/>
            <w:b/>
          </w:rPr>
          <w:t>Goal</w:t>
        </w:r>
        <w:r w:rsidRPr="007F7E2B">
          <w:t xml:space="preserve">:  Determine what physical, social, economic or other constraints exist which limit the possible values of the variable.  Document the data and methods used to make these determinations. </w:t>
        </w:r>
      </w:ins>
    </w:p>
    <w:p w14:paraId="72C1BF4F" w14:textId="77777777" w:rsidR="00851BB5" w:rsidRPr="007F7E2B" w:rsidRDefault="00851BB5">
      <w:pPr>
        <w:ind w:right="8"/>
        <w:rPr>
          <w:ins w:id="5629" w:author="V2" w:date="2025-04-14T14:19:00Z" w16du:dateUtc="2025-04-14T19:19:00Z"/>
        </w:rPr>
      </w:pPr>
      <w:ins w:id="5630" w:author="V2" w:date="2025-04-14T14:19:00Z" w16du:dateUtc="2025-04-14T19:19:00Z">
        <w:r w:rsidRPr="007F7E2B">
          <w:rPr>
            <w:rFonts w:ascii="Arial" w:eastAsia="Arial" w:hAnsi="Arial" w:cs="Arial"/>
            <w:b/>
          </w:rPr>
          <w:t>Methods and guidance:</w:t>
        </w:r>
        <w:r w:rsidRPr="007F7E2B">
          <w:rPr>
            <w:rFonts w:ascii="Arial" w:eastAsia="Arial" w:hAnsi="Arial" w:cs="Arial"/>
            <w:b/>
            <w:i/>
          </w:rPr>
          <w:t xml:space="preserve"> </w:t>
        </w:r>
        <w:r w:rsidRPr="007F7E2B">
          <w:t xml:space="preserve">Projection of future values for the variable must recognize any limits which exist to the upper or lower plausible values of the variable.  These constraints can be caused by physical, biological, logistical, economic or other limitations.  For example: </w:t>
        </w:r>
      </w:ins>
    </w:p>
    <w:p w14:paraId="0DD541C6" w14:textId="77777777" w:rsidR="00851BB5" w:rsidRPr="007F7E2B" w:rsidRDefault="00851BB5" w:rsidP="00964B29">
      <w:pPr>
        <w:numPr>
          <w:ilvl w:val="0"/>
          <w:numId w:val="54"/>
        </w:numPr>
        <w:spacing w:before="0" w:after="126" w:line="271" w:lineRule="auto"/>
        <w:ind w:right="8" w:hanging="360"/>
        <w:rPr>
          <w:ins w:id="5631" w:author="V2" w:date="2025-04-14T14:19:00Z" w16du:dateUtc="2025-04-14T19:19:00Z"/>
        </w:rPr>
      </w:pPr>
      <w:ins w:id="5632" w:author="V2" w:date="2025-04-14T14:19:00Z" w16du:dateUtc="2025-04-14T19:19:00Z">
        <w:r w:rsidRPr="007F7E2B">
          <w:rPr>
            <w:u w:val="single" w:color="000000"/>
          </w:rPr>
          <w:t>Land use constraints</w:t>
        </w:r>
        <w:r w:rsidRPr="007F7E2B">
          <w:t>: If changes in the variable result in whole or part from human activities or management, there may be biophysical and infrastructure constraints (soil, climate, elevation, slope, distance to roads, supply of an input etc.) that limit the geographical area where</w:t>
        </w:r>
        <w:r w:rsidRPr="007F7E2B">
          <w:rPr>
            <w:rFonts w:ascii="Arial" w:eastAsia="Arial" w:hAnsi="Arial" w:cs="Arial"/>
            <w:i/>
          </w:rPr>
          <w:t xml:space="preserve"> </w:t>
        </w:r>
        <w:r w:rsidRPr="007F7E2B">
          <w:t xml:space="preserve">the management or activity could plausibly take place. These constraints could act by creating absolute limits, or by creating limits perceived by the main agents of change. </w:t>
        </w:r>
      </w:ins>
    </w:p>
    <w:p w14:paraId="4948F703" w14:textId="77777777" w:rsidR="00851BB5" w:rsidRPr="007F7E2B" w:rsidRDefault="00851BB5" w:rsidP="00964B29">
      <w:pPr>
        <w:numPr>
          <w:ilvl w:val="0"/>
          <w:numId w:val="54"/>
        </w:numPr>
        <w:spacing w:before="0" w:after="126" w:line="271" w:lineRule="auto"/>
        <w:ind w:right="8" w:hanging="360"/>
        <w:rPr>
          <w:ins w:id="5633" w:author="V2" w:date="2025-04-14T14:19:00Z" w16du:dateUtc="2025-04-14T19:19:00Z"/>
        </w:rPr>
      </w:pPr>
      <w:ins w:id="5634" w:author="V2" w:date="2025-04-14T14:19:00Z" w16du:dateUtc="2025-04-14T19:19:00Z">
        <w:r w:rsidRPr="007F7E2B">
          <w:rPr>
            <w:u w:val="single" w:color="000000"/>
          </w:rPr>
          <w:t>Economic constraints:</w:t>
        </w:r>
        <w:r w:rsidRPr="007F7E2B">
          <w:t xml:space="preserve">  Even if there are no immediate biophysical constraints, there may be limits to resources which slow the pace of change, or some change could plausibly occur, but would in fact result in uneconomic activities, and therefore are unlikely to occur.   </w:t>
        </w:r>
      </w:ins>
    </w:p>
    <w:p w14:paraId="0F38FCC5" w14:textId="77777777" w:rsidR="00851BB5" w:rsidRPr="007F7E2B" w:rsidRDefault="00851BB5" w:rsidP="00964B29">
      <w:pPr>
        <w:numPr>
          <w:ilvl w:val="0"/>
          <w:numId w:val="54"/>
        </w:numPr>
        <w:spacing w:before="0" w:after="126" w:line="271" w:lineRule="auto"/>
        <w:ind w:right="8" w:hanging="360"/>
        <w:rPr>
          <w:ins w:id="5635" w:author="V2" w:date="2025-04-14T14:19:00Z" w16du:dateUtc="2025-04-14T19:19:00Z"/>
        </w:rPr>
      </w:pPr>
      <w:ins w:id="5636" w:author="V2" w:date="2025-04-14T14:19:00Z" w16du:dateUtc="2025-04-14T19:19:00Z">
        <w:r w:rsidRPr="007F7E2B">
          <w:rPr>
            <w:u w:val="single" w:color="000000"/>
          </w:rPr>
          <w:t>Physical constraints</w:t>
        </w:r>
        <w:r w:rsidRPr="007F7E2B">
          <w:t xml:space="preserve">: There may be physical limits to the possible values which the variable can take. </w:t>
        </w:r>
      </w:ins>
    </w:p>
    <w:p w14:paraId="1845BA68" w14:textId="77777777" w:rsidR="00851BB5" w:rsidRPr="007F7E2B" w:rsidRDefault="00851BB5" w:rsidP="00964B29">
      <w:pPr>
        <w:numPr>
          <w:ilvl w:val="0"/>
          <w:numId w:val="54"/>
        </w:numPr>
        <w:spacing w:before="0" w:after="7" w:line="271" w:lineRule="auto"/>
        <w:ind w:right="8" w:hanging="360"/>
        <w:rPr>
          <w:ins w:id="5637" w:author="V2" w:date="2025-04-14T14:19:00Z" w16du:dateUtc="2025-04-14T19:19:00Z"/>
        </w:rPr>
      </w:pPr>
      <w:ins w:id="5638" w:author="V2" w:date="2025-04-14T14:19:00Z" w16du:dateUtc="2025-04-14T19:19:00Z">
        <w:r w:rsidRPr="007F7E2B">
          <w:rPr>
            <w:u w:val="single" w:color="000000"/>
          </w:rPr>
          <w:t>Institutional constraints:</w:t>
        </w:r>
        <w:r w:rsidRPr="007F7E2B">
          <w:t xml:space="preserve">  An activity leading to change in the variable may be possible and economically viable, but forbidden by laws which are enforced, or by custom, or may be made unlikely by limits in institutional capacity. </w:t>
        </w:r>
      </w:ins>
    </w:p>
    <w:p w14:paraId="460CDB08" w14:textId="77777777" w:rsidR="00851BB5" w:rsidRPr="007F7E2B" w:rsidRDefault="00851BB5">
      <w:pPr>
        <w:spacing w:after="17" w:line="259" w:lineRule="auto"/>
        <w:rPr>
          <w:ins w:id="5639" w:author="V2" w:date="2025-04-14T14:19:00Z" w16du:dateUtc="2025-04-14T19:19:00Z"/>
        </w:rPr>
      </w:pPr>
      <w:ins w:id="5640" w:author="V2" w:date="2025-04-14T14:19:00Z" w16du:dateUtc="2025-04-14T19:19:00Z">
        <w:r w:rsidRPr="007F7E2B">
          <w:t xml:space="preserve"> </w:t>
        </w:r>
      </w:ins>
    </w:p>
    <w:p w14:paraId="763BA509" w14:textId="77777777" w:rsidR="00851BB5" w:rsidRPr="007F7E2B" w:rsidRDefault="00851BB5">
      <w:pPr>
        <w:ind w:right="8"/>
        <w:rPr>
          <w:ins w:id="5641" w:author="V2" w:date="2025-04-14T14:19:00Z" w16du:dateUtc="2025-04-14T19:19:00Z"/>
        </w:rPr>
      </w:pPr>
      <w:ins w:id="5642" w:author="V2" w:date="2025-04-14T14:19:00Z" w16du:dateUtc="2025-04-14T19:19:00Z">
        <w:r w:rsidRPr="007F7E2B">
          <w:t xml:space="preserve">Limits may be of two sorts: </w:t>
        </w:r>
      </w:ins>
    </w:p>
    <w:p w14:paraId="69373005" w14:textId="77777777" w:rsidR="00851BB5" w:rsidRPr="007F7E2B" w:rsidRDefault="00851BB5" w:rsidP="00964B29">
      <w:pPr>
        <w:numPr>
          <w:ilvl w:val="0"/>
          <w:numId w:val="55"/>
        </w:numPr>
        <w:spacing w:before="0" w:after="17" w:line="271" w:lineRule="auto"/>
        <w:ind w:right="8" w:hanging="360"/>
        <w:rPr>
          <w:ins w:id="5643" w:author="V2" w:date="2025-04-14T14:19:00Z" w16du:dateUtc="2025-04-14T19:19:00Z"/>
        </w:rPr>
      </w:pPr>
      <w:ins w:id="5644" w:author="V2" w:date="2025-04-14T14:19:00Z" w16du:dateUtc="2025-04-14T19:19:00Z">
        <w:r w:rsidRPr="007F7E2B">
          <w:rPr>
            <w:u w:val="single" w:color="000000"/>
          </w:rPr>
          <w:t>Absolute</w:t>
        </w:r>
        <w:r w:rsidRPr="007F7E2B">
          <w:t xml:space="preserve">.  Absolute limits are points beyond which the variable cannot go (for instance, soil carbon levels less than zero), or is quite unlikely to go (for instance, tree biomass accumulations above the limits set by the ecosystem and the species mix).  Note that limits to variables such as tree biomass may not be absolute – for instance, an ecosystem could at times exceed the normal maximum value – but can be treated as such for the purposes of projecting values of the variable, since exceeding these limits is relatively unlikely. </w:t>
        </w:r>
      </w:ins>
    </w:p>
    <w:p w14:paraId="053A236F" w14:textId="77777777" w:rsidR="00851BB5" w:rsidRPr="007F7E2B" w:rsidRDefault="00851BB5" w:rsidP="00964B29">
      <w:pPr>
        <w:numPr>
          <w:ilvl w:val="0"/>
          <w:numId w:val="55"/>
        </w:numPr>
        <w:spacing w:before="0" w:after="8" w:line="271" w:lineRule="auto"/>
        <w:ind w:right="8" w:hanging="360"/>
        <w:rPr>
          <w:ins w:id="5645" w:author="V2" w:date="2025-04-14T14:19:00Z" w16du:dateUtc="2025-04-14T19:19:00Z"/>
        </w:rPr>
      </w:pPr>
      <w:ins w:id="5646" w:author="V2" w:date="2025-04-14T14:19:00Z" w16du:dateUtc="2025-04-14T19:19:00Z">
        <w:r w:rsidRPr="007F7E2B">
          <w:rPr>
            <w:u w:val="single" w:color="000000"/>
          </w:rPr>
          <w:lastRenderedPageBreak/>
          <w:t>Break points</w:t>
        </w:r>
        <w:r w:rsidRPr="007F7E2B">
          <w:t xml:space="preserve">. Break point limits are limits at which the rate of change of the variable will change.  For instance: </w:t>
        </w:r>
      </w:ins>
    </w:p>
    <w:p w14:paraId="226E1738" w14:textId="77777777" w:rsidR="00851BB5" w:rsidRPr="007F7E2B" w:rsidRDefault="00851BB5" w:rsidP="00964B29">
      <w:pPr>
        <w:numPr>
          <w:ilvl w:val="1"/>
          <w:numId w:val="55"/>
        </w:numPr>
        <w:spacing w:before="0" w:after="8" w:line="271" w:lineRule="auto"/>
        <w:ind w:right="8" w:hanging="360"/>
        <w:rPr>
          <w:ins w:id="5647" w:author="V2" w:date="2025-04-14T14:19:00Z" w16du:dateUtc="2025-04-14T19:19:00Z"/>
        </w:rPr>
      </w:pPr>
      <w:ins w:id="5648" w:author="V2" w:date="2025-04-14T14:19:00Z" w16du:dateUtc="2025-04-14T19:19:00Z">
        <w:r w:rsidRPr="007F7E2B">
          <w:t xml:space="preserve">A situation in which change in a variable beyond a certain value requires a different biological process with different process rates than that occurring before the breakpoint was reached.   </w:t>
        </w:r>
      </w:ins>
    </w:p>
    <w:p w14:paraId="747D742A" w14:textId="77777777" w:rsidR="00851BB5" w:rsidRPr="007F7E2B" w:rsidRDefault="00851BB5" w:rsidP="00964B29">
      <w:pPr>
        <w:numPr>
          <w:ilvl w:val="1"/>
          <w:numId w:val="55"/>
        </w:numPr>
        <w:spacing w:before="0" w:after="126" w:line="271" w:lineRule="auto"/>
        <w:ind w:right="8" w:hanging="360"/>
        <w:rPr>
          <w:ins w:id="5649" w:author="V2" w:date="2025-04-14T14:19:00Z" w16du:dateUtc="2025-04-14T19:19:00Z"/>
        </w:rPr>
      </w:pPr>
      <w:ins w:id="5650" w:author="V2" w:date="2025-04-14T14:19:00Z" w16du:dateUtc="2025-04-14T19:19:00Z">
        <w:r w:rsidRPr="007F7E2B">
          <w:t xml:space="preserve">There exists a point at which all of the good agricultural land will have been deforested, after which different agents will undertake deforestation of marginal land for a different use and at a different rate. </w:t>
        </w:r>
      </w:ins>
    </w:p>
    <w:p w14:paraId="0BDE71A3" w14:textId="77777777" w:rsidR="00851BB5" w:rsidRPr="007F7E2B" w:rsidRDefault="00851BB5">
      <w:pPr>
        <w:spacing w:after="5"/>
        <w:ind w:right="8"/>
        <w:rPr>
          <w:ins w:id="5651" w:author="V2" w:date="2025-04-14T14:19:00Z" w16du:dateUtc="2025-04-14T19:19:00Z"/>
        </w:rPr>
      </w:pPr>
      <w:ins w:id="5652" w:author="V2" w:date="2025-04-14T14:19:00Z" w16du:dateUtc="2025-04-14T19:19:00Z">
        <w:r w:rsidRPr="007F7E2B">
          <w:t xml:space="preserve">The project proponent must research and document the likely constraints to the plausible values of the variable.  These may be very simple (for instance, the project cannot burn less than no fuel) or they may be very complex (for instance limits to deforestation within a broad landscape with many land use processes under way).  Some variables may also be effectively unlimited in their upper, lower, or both values.  Note also that some variables may have both absolute limits and break points prior to reaching the absolute limit. </w:t>
        </w:r>
      </w:ins>
    </w:p>
    <w:p w14:paraId="6FBA2FC9" w14:textId="77777777" w:rsidR="00851BB5" w:rsidRPr="007F7E2B" w:rsidRDefault="00851BB5">
      <w:pPr>
        <w:spacing w:after="12" w:line="259" w:lineRule="auto"/>
        <w:rPr>
          <w:ins w:id="5653" w:author="V2" w:date="2025-04-14T14:19:00Z" w16du:dateUtc="2025-04-14T19:19:00Z"/>
        </w:rPr>
      </w:pPr>
      <w:ins w:id="5654" w:author="V2" w:date="2025-04-14T14:19:00Z" w16du:dateUtc="2025-04-14T19:19:00Z">
        <w:r w:rsidRPr="007F7E2B">
          <w:t xml:space="preserve"> </w:t>
        </w:r>
      </w:ins>
    </w:p>
    <w:p w14:paraId="54C82D5A" w14:textId="77777777" w:rsidR="00851BB5" w:rsidRPr="007F7E2B" w:rsidRDefault="00851BB5">
      <w:pPr>
        <w:pStyle w:val="Heading3"/>
        <w:spacing w:after="271"/>
        <w:rPr>
          <w:ins w:id="5655" w:author="V2" w:date="2025-04-14T14:19:00Z" w16du:dateUtc="2025-04-14T19:19:00Z"/>
        </w:rPr>
      </w:pPr>
      <w:bookmarkStart w:id="5656" w:name="_Toc174616009"/>
      <w:bookmarkStart w:id="5657" w:name="_Toc174616425"/>
      <w:bookmarkStart w:id="5658" w:name="_Toc180594150"/>
      <w:bookmarkStart w:id="5659" w:name="_Toc180594557"/>
      <w:ins w:id="5660" w:author="V2" w:date="2025-04-14T14:19:00Z" w16du:dateUtc="2025-04-14T19:19:00Z">
        <w:r w:rsidRPr="007F7E2B">
          <w:t>Step 11: Projection of controlled variables</w:t>
        </w:r>
        <w:bookmarkEnd w:id="5656"/>
        <w:bookmarkEnd w:id="5657"/>
        <w:bookmarkEnd w:id="5658"/>
        <w:bookmarkEnd w:id="5659"/>
        <w:r w:rsidRPr="007F7E2B">
          <w:t xml:space="preserve"> </w:t>
        </w:r>
      </w:ins>
    </w:p>
    <w:p w14:paraId="1E80AEF0" w14:textId="77777777" w:rsidR="00851BB5" w:rsidRPr="007F7E2B" w:rsidRDefault="00851BB5">
      <w:pPr>
        <w:spacing w:after="245"/>
        <w:ind w:right="8"/>
        <w:rPr>
          <w:ins w:id="5661" w:author="V2" w:date="2025-04-14T14:19:00Z" w16du:dateUtc="2025-04-14T19:19:00Z"/>
        </w:rPr>
      </w:pPr>
      <w:ins w:id="5662" w:author="V2" w:date="2025-04-14T14:19:00Z" w16du:dateUtc="2025-04-14T19:19:00Z">
        <w:r w:rsidRPr="007F7E2B">
          <w:rPr>
            <w:rFonts w:ascii="Arial" w:eastAsia="Arial" w:hAnsi="Arial" w:cs="Arial"/>
            <w:b/>
          </w:rPr>
          <w:t>Goal</w:t>
        </w:r>
        <w:r w:rsidRPr="007F7E2B">
          <w:t xml:space="preserve">: Based on the work undertaken in the previous steps, prepare a projection of the most probable future value of the controlled variable over the required time period.  Results must consist of a time series of values, with not more than 5 years between each projected value.  Document the methods and data used to make this projection.  Document the risk and degree of impact of any possible uncertainties or variations in actions or conditions, and the resulting range of uncertainty in the value of the variable at each time point. </w:t>
        </w:r>
      </w:ins>
    </w:p>
    <w:p w14:paraId="49C3ED7A" w14:textId="77777777" w:rsidR="00851BB5" w:rsidRPr="007F7E2B" w:rsidRDefault="00851BB5">
      <w:pPr>
        <w:spacing w:after="7"/>
        <w:ind w:right="8"/>
        <w:rPr>
          <w:ins w:id="5663" w:author="V2" w:date="2025-04-14T14:19:00Z" w16du:dateUtc="2025-04-14T19:19:00Z"/>
        </w:rPr>
      </w:pPr>
      <w:ins w:id="5664" w:author="V2" w:date="2025-04-14T14:19:00Z" w16du:dateUtc="2025-04-14T19:19:00Z">
        <w:r w:rsidRPr="007F7E2B">
          <w:rPr>
            <w:rFonts w:ascii="Arial" w:eastAsia="Arial" w:hAnsi="Arial" w:cs="Arial"/>
            <w:b/>
          </w:rPr>
          <w:t>Methods and guidance</w:t>
        </w:r>
        <w:r w:rsidRPr="007F7E2B">
          <w:t xml:space="preserve">: Controlled variables will generally be projected as part of the completion of the ex-ante project scenario projection (Task 3 in module </w:t>
        </w:r>
        <w:r w:rsidRPr="007F7E2B">
          <w:rPr>
            <w:rFonts w:ascii="Arial" w:eastAsia="Arial" w:hAnsi="Arial" w:cs="Arial"/>
            <w:i/>
          </w:rPr>
          <w:t>VM0021 Soil Carbon Quantification Methodology</w:t>
        </w:r>
        <w:r w:rsidRPr="007F7E2B">
          <w:t>).  In this case, projection of the variable will reflect the project’s planned actions and results.  Project proponents should make these projections based on a project plan which considers feasibility, costs, and potential performance risks.  Projected values of the variable must reflect these considerations.</w:t>
        </w:r>
        <w:r w:rsidRPr="007F7E2B">
          <w:rPr>
            <w:rFonts w:ascii="Arial" w:eastAsia="Arial" w:hAnsi="Arial" w:cs="Arial"/>
            <w:i/>
          </w:rPr>
          <w:t xml:space="preserve"> </w:t>
        </w:r>
      </w:ins>
    </w:p>
    <w:p w14:paraId="7C7A3550" w14:textId="77777777" w:rsidR="00851BB5" w:rsidRPr="007F7E2B" w:rsidRDefault="00851BB5">
      <w:pPr>
        <w:spacing w:line="259" w:lineRule="auto"/>
        <w:rPr>
          <w:ins w:id="5665" w:author="V2" w:date="2025-04-14T14:19:00Z" w16du:dateUtc="2025-04-14T19:19:00Z"/>
        </w:rPr>
      </w:pPr>
      <w:ins w:id="5666" w:author="V2" w:date="2025-04-14T14:19:00Z" w16du:dateUtc="2025-04-14T19:19:00Z">
        <w:r w:rsidRPr="007F7E2B">
          <w:t xml:space="preserve"> </w:t>
        </w:r>
      </w:ins>
    </w:p>
    <w:p w14:paraId="775C2FA7" w14:textId="77777777" w:rsidR="00851BB5" w:rsidRPr="007F7E2B" w:rsidRDefault="00851BB5">
      <w:pPr>
        <w:spacing w:after="5"/>
        <w:ind w:right="8"/>
        <w:rPr>
          <w:ins w:id="5667" w:author="V2" w:date="2025-04-14T14:19:00Z" w16du:dateUtc="2025-04-14T19:19:00Z"/>
        </w:rPr>
      </w:pPr>
      <w:ins w:id="5668" w:author="V2" w:date="2025-04-14T14:19:00Z" w16du:dateUtc="2025-04-14T19:19:00Z">
        <w:r w:rsidRPr="007F7E2B">
          <w:t xml:space="preserve">In rare circumstances, controlled variables may occur in projections made as part of Task 2 in </w:t>
        </w:r>
        <w:r w:rsidRPr="007F7E2B">
          <w:rPr>
            <w:rFonts w:ascii="Arial" w:eastAsia="Arial" w:hAnsi="Arial" w:cs="Arial"/>
            <w:i/>
          </w:rPr>
          <w:t>VM0021 Soil Carbon Quantification Methodology</w:t>
        </w:r>
        <w:r w:rsidRPr="007F7E2B">
          <w:t xml:space="preserve">, the ex-ante baseline.  In these cases, project proponents must independently verify that the projected values of the variables are consistent with those which would be expected were the variable systemic or planned, rather than controlled. Project proponents are therefore required to complete the work laid out in Steps 5, 6 or 7 as appropriate, 8 and 9, and 12 or 13 as appropriate, and must demonstrate that the projected values of the variable are no less conservative than those which would be projected if the variable were systemic. </w:t>
        </w:r>
      </w:ins>
    </w:p>
    <w:p w14:paraId="269D0198" w14:textId="77777777" w:rsidR="00851BB5" w:rsidRPr="007F7E2B" w:rsidRDefault="00851BB5">
      <w:pPr>
        <w:spacing w:after="21" w:line="259" w:lineRule="auto"/>
        <w:ind w:left="1133"/>
        <w:rPr>
          <w:ins w:id="5669" w:author="V2" w:date="2025-04-14T14:19:00Z" w16du:dateUtc="2025-04-14T19:19:00Z"/>
        </w:rPr>
      </w:pPr>
      <w:ins w:id="5670" w:author="V2" w:date="2025-04-14T14:19:00Z" w16du:dateUtc="2025-04-14T19:19:00Z">
        <w:r w:rsidRPr="007F7E2B">
          <w:rPr>
            <w:rFonts w:ascii="Arial" w:eastAsia="Arial" w:hAnsi="Arial" w:cs="Arial"/>
            <w:i/>
          </w:rPr>
          <w:t xml:space="preserve"> </w:t>
        </w:r>
      </w:ins>
    </w:p>
    <w:p w14:paraId="7052FBA8" w14:textId="77777777" w:rsidR="00851BB5" w:rsidRPr="007F7E2B" w:rsidRDefault="00851BB5">
      <w:pPr>
        <w:spacing w:after="12" w:line="259" w:lineRule="auto"/>
        <w:rPr>
          <w:ins w:id="5671" w:author="V2" w:date="2025-04-14T14:19:00Z" w16du:dateUtc="2025-04-14T19:19:00Z"/>
        </w:rPr>
      </w:pPr>
      <w:ins w:id="5672" w:author="V2" w:date="2025-04-14T14:19:00Z" w16du:dateUtc="2025-04-14T19:19:00Z">
        <w:r w:rsidRPr="007F7E2B">
          <w:lastRenderedPageBreak/>
          <w:t xml:space="preserve"> </w:t>
        </w:r>
      </w:ins>
    </w:p>
    <w:p w14:paraId="3A8D5B43" w14:textId="77777777" w:rsidR="00851BB5" w:rsidRPr="007F7E2B" w:rsidRDefault="00851BB5">
      <w:pPr>
        <w:pStyle w:val="Heading3"/>
        <w:spacing w:after="271"/>
        <w:rPr>
          <w:ins w:id="5673" w:author="V2" w:date="2025-04-14T14:19:00Z" w16du:dateUtc="2025-04-14T19:19:00Z"/>
        </w:rPr>
      </w:pPr>
      <w:bookmarkStart w:id="5674" w:name="_Toc174616010"/>
      <w:bookmarkStart w:id="5675" w:name="_Toc174616426"/>
      <w:bookmarkStart w:id="5676" w:name="_Toc180594151"/>
      <w:bookmarkStart w:id="5677" w:name="_Toc180594558"/>
      <w:ins w:id="5678" w:author="V2" w:date="2025-04-14T14:19:00Z" w16du:dateUtc="2025-04-14T19:19:00Z">
        <w:r w:rsidRPr="007F7E2B">
          <w:t>Step 12: Projection of planned variables</w:t>
        </w:r>
        <w:bookmarkEnd w:id="5674"/>
        <w:bookmarkEnd w:id="5675"/>
        <w:bookmarkEnd w:id="5676"/>
        <w:bookmarkEnd w:id="5677"/>
        <w:r w:rsidRPr="007F7E2B">
          <w:t xml:space="preserve"> </w:t>
        </w:r>
      </w:ins>
    </w:p>
    <w:p w14:paraId="5BF2DD4C" w14:textId="77777777" w:rsidR="00851BB5" w:rsidRPr="007F7E2B" w:rsidRDefault="00851BB5">
      <w:pPr>
        <w:spacing w:after="6"/>
        <w:ind w:right="8"/>
        <w:rPr>
          <w:ins w:id="5679" w:author="V2" w:date="2025-04-14T14:19:00Z" w16du:dateUtc="2025-04-14T19:19:00Z"/>
        </w:rPr>
      </w:pPr>
      <w:ins w:id="5680" w:author="V2" w:date="2025-04-14T14:19:00Z" w16du:dateUtc="2025-04-14T19:19:00Z">
        <w:r w:rsidRPr="007F7E2B">
          <w:rPr>
            <w:rFonts w:ascii="Arial" w:eastAsia="Arial" w:hAnsi="Arial" w:cs="Arial"/>
            <w:b/>
          </w:rPr>
          <w:t>Goal</w:t>
        </w:r>
        <w:r w:rsidRPr="007F7E2B">
          <w:t xml:space="preserve">: Based on the work undertaken in the previous steps, prepare a projection of the most probable future value of the planned variable over the required time period.  Results must consist of a time series of values, with not more than 5 years between each projected value.  Document the methods and data used to make this projection.  Document the risk and degree of impact of any possible uncertainties or variations in actions or conditions, and the resulting range of uncertainty in the value of the variable at each time point. </w:t>
        </w:r>
      </w:ins>
    </w:p>
    <w:p w14:paraId="0F20A326" w14:textId="77777777" w:rsidR="00851BB5" w:rsidRPr="007F7E2B" w:rsidRDefault="00851BB5">
      <w:pPr>
        <w:spacing w:after="17" w:line="259" w:lineRule="auto"/>
        <w:ind w:left="720"/>
        <w:rPr>
          <w:ins w:id="5681" w:author="V2" w:date="2025-04-14T14:19:00Z" w16du:dateUtc="2025-04-14T19:19:00Z"/>
        </w:rPr>
      </w:pPr>
      <w:ins w:id="5682" w:author="V2" w:date="2025-04-14T14:19:00Z" w16du:dateUtc="2025-04-14T19:19:00Z">
        <w:r w:rsidRPr="007F7E2B">
          <w:rPr>
            <w:rFonts w:ascii="Arial" w:eastAsia="Arial" w:hAnsi="Arial" w:cs="Arial"/>
            <w:b/>
          </w:rPr>
          <w:t xml:space="preserve"> </w:t>
        </w:r>
      </w:ins>
    </w:p>
    <w:p w14:paraId="721FA9EA" w14:textId="77777777" w:rsidR="00851BB5" w:rsidRPr="007F7E2B" w:rsidRDefault="00851BB5">
      <w:pPr>
        <w:spacing w:after="27"/>
        <w:ind w:right="8"/>
        <w:rPr>
          <w:ins w:id="5683" w:author="V2" w:date="2025-04-14T14:19:00Z" w16du:dateUtc="2025-04-14T19:19:00Z"/>
        </w:rPr>
      </w:pPr>
      <w:ins w:id="5684" w:author="V2" w:date="2025-04-14T14:19:00Z" w16du:dateUtc="2025-04-14T19:19:00Z">
        <w:r w:rsidRPr="007F7E2B">
          <w:rPr>
            <w:rFonts w:ascii="Arial" w:eastAsia="Arial" w:hAnsi="Arial" w:cs="Arial"/>
            <w:b/>
          </w:rPr>
          <w:t>Methods and Guidance</w:t>
        </w:r>
        <w:r w:rsidRPr="007F7E2B">
          <w:t xml:space="preserve">: Planned variables occur when specific agents not under the control of the proponent have stated plans for the value of the variable.  These stated plans may be used as the projected values providing the following conditions are met: </w:t>
        </w:r>
      </w:ins>
    </w:p>
    <w:p w14:paraId="43C6704A" w14:textId="77777777" w:rsidR="00851BB5" w:rsidRPr="007F7E2B" w:rsidRDefault="00851BB5" w:rsidP="00964B29">
      <w:pPr>
        <w:numPr>
          <w:ilvl w:val="0"/>
          <w:numId w:val="56"/>
        </w:numPr>
        <w:spacing w:before="0" w:after="7" w:line="271" w:lineRule="auto"/>
        <w:ind w:right="8" w:hanging="360"/>
        <w:rPr>
          <w:ins w:id="5685" w:author="V2" w:date="2025-04-14T14:19:00Z" w16du:dateUtc="2025-04-14T19:19:00Z"/>
        </w:rPr>
      </w:pPr>
      <w:ins w:id="5686" w:author="V2" w:date="2025-04-14T14:19:00Z" w16du:dateUtc="2025-04-14T19:19:00Z">
        <w:r w:rsidRPr="007F7E2B">
          <w:t xml:space="preserve">The stated plans are feasible given the agent’s abilities and resources. </w:t>
        </w:r>
      </w:ins>
    </w:p>
    <w:p w14:paraId="2ECEB182" w14:textId="77777777" w:rsidR="00851BB5" w:rsidRPr="007F7E2B" w:rsidRDefault="00851BB5" w:rsidP="00964B29">
      <w:pPr>
        <w:numPr>
          <w:ilvl w:val="0"/>
          <w:numId w:val="56"/>
        </w:numPr>
        <w:spacing w:before="0" w:after="7" w:line="271" w:lineRule="auto"/>
        <w:ind w:right="8" w:hanging="360"/>
        <w:rPr>
          <w:ins w:id="5687" w:author="V2" w:date="2025-04-14T14:19:00Z" w16du:dateUtc="2025-04-14T19:19:00Z"/>
        </w:rPr>
      </w:pPr>
      <w:ins w:id="5688" w:author="V2" w:date="2025-04-14T14:19:00Z" w16du:dateUtc="2025-04-14T19:19:00Z">
        <w:r w:rsidRPr="007F7E2B">
          <w:t xml:space="preserve">The stated plans are consistent with local, regional, or sectoral practice and history.  In order to demonstrate this, the project proponent may need to undertake some or all of the work outlined in Steps 5 through 9 of this module. </w:t>
        </w:r>
      </w:ins>
    </w:p>
    <w:p w14:paraId="4A7C8DE9" w14:textId="77777777" w:rsidR="00851BB5" w:rsidRPr="007F7E2B" w:rsidRDefault="00851BB5" w:rsidP="00964B29">
      <w:pPr>
        <w:numPr>
          <w:ilvl w:val="0"/>
          <w:numId w:val="56"/>
        </w:numPr>
        <w:spacing w:before="0" w:after="5" w:line="271" w:lineRule="auto"/>
        <w:ind w:right="8" w:hanging="360"/>
        <w:rPr>
          <w:ins w:id="5689" w:author="V2" w:date="2025-04-14T14:19:00Z" w16du:dateUtc="2025-04-14T19:19:00Z"/>
        </w:rPr>
      </w:pPr>
      <w:ins w:id="5690" w:author="V2" w:date="2025-04-14T14:19:00Z" w16du:dateUtc="2025-04-14T19:19:00Z">
        <w:r w:rsidRPr="007F7E2B">
          <w:t xml:space="preserve">The stated plans were made prior to the commencement of the design of the carbon project.  If this is not the case, the project proponent must demonstrate that the plans were made independent of, and ideally without knowledge of, the carbon project. </w:t>
        </w:r>
      </w:ins>
    </w:p>
    <w:p w14:paraId="275CFAA3" w14:textId="77777777" w:rsidR="00851BB5" w:rsidRPr="007F7E2B" w:rsidRDefault="00851BB5" w:rsidP="00964B29">
      <w:pPr>
        <w:numPr>
          <w:ilvl w:val="0"/>
          <w:numId w:val="56"/>
        </w:numPr>
        <w:spacing w:before="0" w:after="7" w:line="271" w:lineRule="auto"/>
        <w:ind w:right="8" w:hanging="360"/>
        <w:rPr>
          <w:ins w:id="5691" w:author="V2" w:date="2025-04-14T14:19:00Z" w16du:dateUtc="2025-04-14T19:19:00Z"/>
        </w:rPr>
      </w:pPr>
      <w:ins w:id="5692" w:author="V2" w:date="2025-04-14T14:19:00Z" w16du:dateUtc="2025-04-14T19:19:00Z">
        <w:r w:rsidRPr="007F7E2B">
          <w:t xml:space="preserve">The agent making the plans does not stand to gain directly from the carbon project, and it can be demonstrated that the plans were not made in the expectation of such a gain. </w:t>
        </w:r>
      </w:ins>
    </w:p>
    <w:p w14:paraId="350814A2" w14:textId="77777777" w:rsidR="00851BB5" w:rsidRPr="007F7E2B" w:rsidRDefault="00851BB5">
      <w:pPr>
        <w:spacing w:after="17" w:line="259" w:lineRule="auto"/>
        <w:rPr>
          <w:ins w:id="5693" w:author="V2" w:date="2025-04-14T14:19:00Z" w16du:dateUtc="2025-04-14T19:19:00Z"/>
        </w:rPr>
      </w:pPr>
      <w:ins w:id="5694" w:author="V2" w:date="2025-04-14T14:19:00Z" w16du:dateUtc="2025-04-14T19:19:00Z">
        <w:r w:rsidRPr="007F7E2B">
          <w:t xml:space="preserve"> </w:t>
        </w:r>
      </w:ins>
    </w:p>
    <w:p w14:paraId="120C6764" w14:textId="77777777" w:rsidR="00851BB5" w:rsidRPr="007F7E2B" w:rsidRDefault="00851BB5">
      <w:pPr>
        <w:spacing w:after="11"/>
        <w:ind w:right="8"/>
        <w:rPr>
          <w:ins w:id="5695" w:author="V2" w:date="2025-04-14T14:19:00Z" w16du:dateUtc="2025-04-14T19:19:00Z"/>
        </w:rPr>
      </w:pPr>
      <w:ins w:id="5696" w:author="V2" w:date="2025-04-14T14:19:00Z" w16du:dateUtc="2025-04-14T19:19:00Z">
        <w:r w:rsidRPr="007F7E2B">
          <w:t xml:space="preserve">If these conditions cannot be met, project proponents are required to demonstrate that the projected values of the variable based on the agent’s plans are no less conservative than those which would be projected if the variable were systemic, and must therefore complete the work laid out in Steps 5, 6 or 7 as appropriate, 8 and 9, and 12 or 13 as appropriate. </w:t>
        </w:r>
      </w:ins>
    </w:p>
    <w:p w14:paraId="00E72752" w14:textId="77777777" w:rsidR="00851BB5" w:rsidRPr="007F7E2B" w:rsidRDefault="00851BB5">
      <w:pPr>
        <w:spacing w:line="277" w:lineRule="auto"/>
        <w:ind w:right="8172"/>
        <w:rPr>
          <w:ins w:id="5697" w:author="V2" w:date="2025-04-14T14:19:00Z" w16du:dateUtc="2025-04-14T19:19:00Z"/>
        </w:rPr>
      </w:pPr>
      <w:ins w:id="5698" w:author="V2" w:date="2025-04-14T14:19:00Z" w16du:dateUtc="2025-04-14T19:19:00Z">
        <w:r w:rsidRPr="007F7E2B">
          <w:t xml:space="preserve">  </w:t>
        </w:r>
      </w:ins>
    </w:p>
    <w:p w14:paraId="3EDC2CE9" w14:textId="77777777" w:rsidR="00851BB5" w:rsidRPr="007F7E2B" w:rsidRDefault="00851BB5">
      <w:pPr>
        <w:pStyle w:val="Heading3"/>
        <w:spacing w:after="271"/>
        <w:rPr>
          <w:ins w:id="5699" w:author="V2" w:date="2025-04-14T14:19:00Z" w16du:dateUtc="2025-04-14T19:19:00Z"/>
        </w:rPr>
      </w:pPr>
      <w:bookmarkStart w:id="5700" w:name="_Toc174616011"/>
      <w:bookmarkStart w:id="5701" w:name="_Toc174616427"/>
      <w:bookmarkStart w:id="5702" w:name="_Toc180594152"/>
      <w:bookmarkStart w:id="5703" w:name="_Toc180594559"/>
      <w:ins w:id="5704" w:author="V2" w:date="2025-04-14T14:19:00Z" w16du:dateUtc="2025-04-14T19:19:00Z">
        <w:r w:rsidRPr="007F7E2B">
          <w:t>Step 13: Projection of process specific systemic variables</w:t>
        </w:r>
        <w:bookmarkEnd w:id="5700"/>
        <w:bookmarkEnd w:id="5701"/>
        <w:bookmarkEnd w:id="5702"/>
        <w:bookmarkEnd w:id="5703"/>
        <w:r w:rsidRPr="007F7E2B">
          <w:t xml:space="preserve"> </w:t>
        </w:r>
      </w:ins>
    </w:p>
    <w:p w14:paraId="1FB3C25C" w14:textId="77777777" w:rsidR="00851BB5" w:rsidRPr="007F7E2B" w:rsidRDefault="00851BB5">
      <w:pPr>
        <w:spacing w:after="6"/>
        <w:ind w:right="8"/>
        <w:rPr>
          <w:ins w:id="5705" w:author="V2" w:date="2025-04-14T14:19:00Z" w16du:dateUtc="2025-04-14T19:19:00Z"/>
        </w:rPr>
      </w:pPr>
      <w:ins w:id="5706" w:author="V2" w:date="2025-04-14T14:19:00Z" w16du:dateUtc="2025-04-14T19:19:00Z">
        <w:r w:rsidRPr="007F7E2B">
          <w:rPr>
            <w:rFonts w:ascii="Arial" w:eastAsia="Arial" w:hAnsi="Arial" w:cs="Arial"/>
            <w:b/>
          </w:rPr>
          <w:t>Goal</w:t>
        </w:r>
        <w:r w:rsidRPr="007F7E2B">
          <w:t>:</w:t>
        </w:r>
        <w:r w:rsidRPr="007F7E2B">
          <w:rPr>
            <w:rFonts w:ascii="Arial" w:eastAsia="Arial" w:hAnsi="Arial" w:cs="Arial"/>
            <w:i/>
          </w:rPr>
          <w:t xml:space="preserve"> </w:t>
        </w:r>
        <w:r w:rsidRPr="007F7E2B">
          <w:t xml:space="preserve">Based on the work undertaken in the previous steps, prepare a projection of the most probable future value of the process specific variable over the required time period.  Results must consist of a time series of values, with not more than 5 years between each projected value.  Document the methods and data used to make this projection.  Document the risk and degree of impact of any possible uncertainties or variations in actions or conditions, and the resulting range of uncertainty in the value of the variable at each time point. </w:t>
        </w:r>
      </w:ins>
    </w:p>
    <w:p w14:paraId="4E340EF3" w14:textId="77777777" w:rsidR="00851BB5" w:rsidRPr="007F7E2B" w:rsidRDefault="00851BB5">
      <w:pPr>
        <w:spacing w:after="17" w:line="259" w:lineRule="auto"/>
        <w:rPr>
          <w:ins w:id="5707" w:author="V2" w:date="2025-04-14T14:19:00Z" w16du:dateUtc="2025-04-14T19:19:00Z"/>
        </w:rPr>
      </w:pPr>
      <w:ins w:id="5708" w:author="V2" w:date="2025-04-14T14:19:00Z" w16du:dateUtc="2025-04-14T19:19:00Z">
        <w:r w:rsidRPr="007F7E2B">
          <w:rPr>
            <w:rFonts w:ascii="Arial" w:eastAsia="Arial" w:hAnsi="Arial" w:cs="Arial"/>
            <w:b/>
          </w:rPr>
          <w:lastRenderedPageBreak/>
          <w:t xml:space="preserve"> </w:t>
        </w:r>
      </w:ins>
    </w:p>
    <w:p w14:paraId="3E2E5DB7" w14:textId="77777777" w:rsidR="00851BB5" w:rsidRPr="007F7E2B" w:rsidRDefault="00851BB5">
      <w:pPr>
        <w:ind w:right="8"/>
        <w:rPr>
          <w:ins w:id="5709" w:author="V2" w:date="2025-04-14T14:19:00Z" w16du:dateUtc="2025-04-14T19:19:00Z"/>
        </w:rPr>
      </w:pPr>
      <w:ins w:id="5710" w:author="V2" w:date="2025-04-14T14:19:00Z" w16du:dateUtc="2025-04-14T19:19:00Z">
        <w:r w:rsidRPr="007F7E2B">
          <w:rPr>
            <w:rFonts w:ascii="Arial" w:eastAsia="Arial" w:hAnsi="Arial" w:cs="Arial"/>
            <w:b/>
          </w:rPr>
          <w:t>Methods and guidance</w:t>
        </w:r>
        <w:r w:rsidRPr="007F7E2B">
          <w:t xml:space="preserve">:  Projection of process specific systemic variables must be undertaken using one of three techniques for projecting the future values of the variable.  </w:t>
        </w:r>
      </w:ins>
    </w:p>
    <w:p w14:paraId="13CDFC5E" w14:textId="77777777" w:rsidR="00851BB5" w:rsidRPr="007F7E2B" w:rsidRDefault="00851BB5" w:rsidP="00964B29">
      <w:pPr>
        <w:numPr>
          <w:ilvl w:val="0"/>
          <w:numId w:val="57"/>
        </w:numPr>
        <w:spacing w:before="0" w:after="126" w:line="271" w:lineRule="auto"/>
        <w:ind w:right="8" w:hanging="360"/>
        <w:rPr>
          <w:ins w:id="5711" w:author="V2" w:date="2025-04-14T14:19:00Z" w16du:dateUtc="2025-04-14T19:19:00Z"/>
        </w:rPr>
      </w:pPr>
      <w:ins w:id="5712" w:author="V2" w:date="2025-04-14T14:19:00Z" w16du:dateUtc="2025-04-14T19:19:00Z">
        <w:r w:rsidRPr="007F7E2B">
          <w:rPr>
            <w:u w:val="single" w:color="000000"/>
          </w:rPr>
          <w:t>Linear extrapolation</w:t>
        </w:r>
        <w:r w:rsidRPr="007F7E2B">
          <w:t xml:space="preserve">: Projection of the existing trajectory of change in the value of the variable into the future.  In general, this is the simplest approach.  This approach is applicable where the project proponent believes that the drivers, agents and causes leading to change in the variable within the stratum are likely to remain relatively unchanged in the future. </w:t>
        </w:r>
      </w:ins>
    </w:p>
    <w:p w14:paraId="60574F2E" w14:textId="77777777" w:rsidR="00851BB5" w:rsidRPr="007F7E2B" w:rsidRDefault="00851BB5" w:rsidP="00964B29">
      <w:pPr>
        <w:numPr>
          <w:ilvl w:val="0"/>
          <w:numId w:val="57"/>
        </w:numPr>
        <w:spacing w:before="0" w:after="126" w:line="271" w:lineRule="auto"/>
        <w:ind w:right="8" w:hanging="360"/>
        <w:rPr>
          <w:ins w:id="5713" w:author="V2" w:date="2025-04-14T14:19:00Z" w16du:dateUtc="2025-04-14T19:19:00Z"/>
        </w:rPr>
      </w:pPr>
      <w:ins w:id="5714" w:author="V2" w:date="2025-04-14T14:19:00Z" w16du:dateUtc="2025-04-14T19:19:00Z">
        <w:r w:rsidRPr="007F7E2B">
          <w:rPr>
            <w:u w:val="single" w:color="000000"/>
          </w:rPr>
          <w:t>Modified trajectory</w:t>
        </w:r>
        <w:r w:rsidRPr="007F7E2B">
          <w:t xml:space="preserve">: Projection of the future values of the variable based on the existing trajectory, modified to reflect the expected impacts of changes in one or two relatively independent drivers, agents or causes.  This technique is much less complex than the modeled technique, while still integrating the effects of expected changes in the factors influencing the variable. </w:t>
        </w:r>
      </w:ins>
    </w:p>
    <w:p w14:paraId="108577EC" w14:textId="77777777" w:rsidR="00851BB5" w:rsidRPr="007F7E2B" w:rsidRDefault="00851BB5" w:rsidP="00964B29">
      <w:pPr>
        <w:numPr>
          <w:ilvl w:val="0"/>
          <w:numId w:val="57"/>
        </w:numPr>
        <w:spacing w:before="0" w:after="126" w:line="271" w:lineRule="auto"/>
        <w:ind w:right="8" w:hanging="360"/>
        <w:rPr>
          <w:ins w:id="5715" w:author="V2" w:date="2025-04-14T14:19:00Z" w16du:dateUtc="2025-04-14T19:19:00Z"/>
        </w:rPr>
      </w:pPr>
      <w:ins w:id="5716" w:author="V2" w:date="2025-04-14T14:19:00Z" w16du:dateUtc="2025-04-14T19:19:00Z">
        <w:r w:rsidRPr="007F7E2B">
          <w:rPr>
            <w:u w:val="single" w:color="000000"/>
          </w:rPr>
          <w:t>Modeled</w:t>
        </w:r>
        <w:r w:rsidRPr="007F7E2B">
          <w:t xml:space="preserve">: Projection of future values of the variable based on a function or model which integrates the impacts of multiple drivers, agents and causes on the variable.  This technique is typically highly data intensive, since the project proponent must have enough data on past changes in the variable and changes in drivers, agents and causes to determine the causal relationships within the system.  When this technique is used, the data on past values of the variable is used to develop and truth the model.  This technique may be particularly suitable where existing models have been developed and peer reviewed in the scientific literature for forecasting changes in the variable.  Currently, models such as Geomod are useful for modeling of this sort, but project proponents should use the best available models currently available at the time of the project. </w:t>
        </w:r>
      </w:ins>
    </w:p>
    <w:p w14:paraId="6B5654E6" w14:textId="77777777" w:rsidR="00851BB5" w:rsidRPr="007F7E2B" w:rsidRDefault="00851BB5">
      <w:pPr>
        <w:spacing w:after="242"/>
        <w:ind w:right="8"/>
        <w:rPr>
          <w:ins w:id="5717" w:author="V2" w:date="2025-04-14T14:19:00Z" w16du:dateUtc="2025-04-14T19:19:00Z"/>
        </w:rPr>
      </w:pPr>
      <w:ins w:id="5718" w:author="V2" w:date="2025-04-14T14:19:00Z" w16du:dateUtc="2025-04-14T19:19:00Z">
        <w:r w:rsidRPr="007F7E2B">
          <w:t xml:space="preserve">Based on the data generated on the variable, the processes influencing its value, and the degree to which knowledge of the processes leading to change in the variable exists, choose the most suitable technique, and document the reasons for the choice. </w:t>
        </w:r>
        <w:r w:rsidRPr="007F7E2B">
          <w:rPr>
            <w:rFonts w:ascii="Arial" w:eastAsia="Arial" w:hAnsi="Arial" w:cs="Arial"/>
            <w:b/>
          </w:rPr>
          <w:t xml:space="preserve"> </w:t>
        </w:r>
      </w:ins>
    </w:p>
    <w:p w14:paraId="6A03F649" w14:textId="77777777" w:rsidR="00851BB5" w:rsidRPr="007F7E2B" w:rsidRDefault="00851BB5">
      <w:pPr>
        <w:pStyle w:val="Heading3"/>
        <w:rPr>
          <w:ins w:id="5719" w:author="V2" w:date="2025-04-14T14:19:00Z" w16du:dateUtc="2025-04-14T19:19:00Z"/>
        </w:rPr>
      </w:pPr>
      <w:bookmarkStart w:id="5720" w:name="_Toc174616012"/>
      <w:bookmarkStart w:id="5721" w:name="_Toc174616428"/>
      <w:bookmarkStart w:id="5722" w:name="_Toc180594153"/>
      <w:bookmarkStart w:id="5723" w:name="_Toc180594560"/>
      <w:ins w:id="5724" w:author="V2" w:date="2025-04-14T14:19:00Z" w16du:dateUtc="2025-04-14T19:19:00Z">
        <w:r w:rsidRPr="007F7E2B">
          <w:t>Step 13b: Linear extrapolation</w:t>
        </w:r>
        <w:bookmarkEnd w:id="5720"/>
        <w:bookmarkEnd w:id="5721"/>
        <w:bookmarkEnd w:id="5722"/>
        <w:bookmarkEnd w:id="5723"/>
        <w:r w:rsidRPr="007F7E2B">
          <w:t xml:space="preserve"> </w:t>
        </w:r>
      </w:ins>
    </w:p>
    <w:p w14:paraId="350C3CBD" w14:textId="77777777" w:rsidR="00851BB5" w:rsidRPr="007F7E2B" w:rsidRDefault="00851BB5">
      <w:pPr>
        <w:ind w:right="8"/>
        <w:rPr>
          <w:ins w:id="5725" w:author="V2" w:date="2025-04-14T14:19:00Z" w16du:dateUtc="2025-04-14T19:19:00Z"/>
        </w:rPr>
      </w:pPr>
      <w:ins w:id="5726" w:author="V2" w:date="2025-04-14T14:19:00Z" w16du:dateUtc="2025-04-14T19:19:00Z">
        <w:r w:rsidRPr="007F7E2B">
          <w:t>The linear extrapolation method is used where the project proponent has evidence to support the supposition that the existing trend line of change in the variable will continue into the future.  Thus for instance if non-tree woody biomass has been increasing steadily at a rate of 0.01 t /ha/yr throughout the historic period examined, the project proponent may propose that this will continue into the future.  The linear extrapolation may be based on a straight line, as in the example given, or may be based on a curve extracted from the historic information.  The steps in the linear extrapolation method are:</w:t>
        </w:r>
        <w:r w:rsidRPr="007F7E2B">
          <w:rPr>
            <w:rFonts w:ascii="Arial" w:eastAsia="Arial" w:hAnsi="Arial" w:cs="Arial"/>
            <w:b/>
          </w:rPr>
          <w:t xml:space="preserve"> </w:t>
        </w:r>
      </w:ins>
    </w:p>
    <w:p w14:paraId="3182FFEB" w14:textId="77777777" w:rsidR="00851BB5" w:rsidRPr="007F7E2B" w:rsidRDefault="00851BB5">
      <w:pPr>
        <w:pStyle w:val="Heading3"/>
        <w:ind w:left="715"/>
        <w:rPr>
          <w:ins w:id="5727" w:author="V2" w:date="2025-04-14T14:19:00Z" w16du:dateUtc="2025-04-14T19:19:00Z"/>
        </w:rPr>
      </w:pPr>
      <w:bookmarkStart w:id="5728" w:name="_Toc174616013"/>
      <w:bookmarkStart w:id="5729" w:name="_Toc174616429"/>
      <w:bookmarkStart w:id="5730" w:name="_Toc180594154"/>
      <w:bookmarkStart w:id="5731" w:name="_Toc180594561"/>
      <w:ins w:id="5732" w:author="V2" w:date="2025-04-14T14:19:00Z" w16du:dateUtc="2025-04-14T19:19:00Z">
        <w:r w:rsidRPr="007F7E2B">
          <w:t>Step 13b.1: Project existing curve</w:t>
        </w:r>
        <w:bookmarkEnd w:id="5728"/>
        <w:bookmarkEnd w:id="5729"/>
        <w:bookmarkEnd w:id="5730"/>
        <w:bookmarkEnd w:id="5731"/>
        <w:r w:rsidRPr="007F7E2B">
          <w:t xml:space="preserve"> </w:t>
        </w:r>
      </w:ins>
    </w:p>
    <w:p w14:paraId="09A0AB5F" w14:textId="77777777" w:rsidR="00851BB5" w:rsidRPr="007F7E2B" w:rsidRDefault="00851BB5">
      <w:pPr>
        <w:ind w:left="708" w:right="8"/>
        <w:rPr>
          <w:ins w:id="5733" w:author="V2" w:date="2025-04-14T14:19:00Z" w16du:dateUtc="2025-04-14T19:19:00Z"/>
        </w:rPr>
      </w:pPr>
      <w:ins w:id="5734" w:author="V2" w:date="2025-04-14T14:19:00Z" w16du:dateUtc="2025-04-14T19:19:00Z">
        <w:r w:rsidRPr="007F7E2B">
          <w:t xml:space="preserve">Based on the curve extrapolated from the historic data, project values for the variable </w:t>
        </w:r>
        <w:r w:rsidRPr="007F7E2B">
          <w:rPr>
            <w:rFonts w:ascii="Arial" w:eastAsia="Arial" w:hAnsi="Arial" w:cs="Arial"/>
            <w:i/>
          </w:rPr>
          <w:t>X</w:t>
        </w:r>
        <w:r w:rsidRPr="007F7E2B">
          <w:t xml:space="preserve"> in the stratum for each future time point analyzed within the project crediting period. </w:t>
        </w:r>
      </w:ins>
    </w:p>
    <w:p w14:paraId="73DB1C8C" w14:textId="77777777" w:rsidR="00851BB5" w:rsidRPr="007F7E2B" w:rsidRDefault="00851BB5">
      <w:pPr>
        <w:pStyle w:val="Heading3"/>
        <w:ind w:left="715"/>
        <w:rPr>
          <w:ins w:id="5735" w:author="V2" w:date="2025-04-14T14:19:00Z" w16du:dateUtc="2025-04-14T19:19:00Z"/>
        </w:rPr>
      </w:pPr>
      <w:bookmarkStart w:id="5736" w:name="_Toc174616014"/>
      <w:bookmarkStart w:id="5737" w:name="_Toc174616430"/>
      <w:bookmarkStart w:id="5738" w:name="_Toc180594155"/>
      <w:bookmarkStart w:id="5739" w:name="_Toc180594562"/>
      <w:ins w:id="5740" w:author="V2" w:date="2025-04-14T14:19:00Z" w16du:dateUtc="2025-04-14T19:19:00Z">
        <w:r w:rsidRPr="007F7E2B">
          <w:lastRenderedPageBreak/>
          <w:t>Step 13b.2: Check for conservatism</w:t>
        </w:r>
        <w:bookmarkEnd w:id="5736"/>
        <w:bookmarkEnd w:id="5737"/>
        <w:bookmarkEnd w:id="5738"/>
        <w:bookmarkEnd w:id="5739"/>
        <w:r w:rsidRPr="007F7E2B">
          <w:t xml:space="preserve"> </w:t>
        </w:r>
      </w:ins>
    </w:p>
    <w:p w14:paraId="37E31A2D" w14:textId="77777777" w:rsidR="00851BB5" w:rsidRPr="007F7E2B" w:rsidRDefault="00851BB5">
      <w:pPr>
        <w:ind w:left="708" w:right="8"/>
        <w:rPr>
          <w:ins w:id="5741" w:author="V2" w:date="2025-04-14T14:19:00Z" w16du:dateUtc="2025-04-14T19:19:00Z"/>
        </w:rPr>
      </w:pPr>
      <w:ins w:id="5742" w:author="V2" w:date="2025-04-14T14:19:00Z" w16du:dateUtc="2025-04-14T19:19:00Z">
        <w:r w:rsidRPr="007F7E2B">
          <w:t xml:space="preserve">Based on the analysis of agents, drivers and causes, the project proponent must determine and document whether there are any reasonably possible changes in the status of these factors which might cause the use of the trajectory to be non-conservative.  If any such factors are noted, the project proponent must use the modified trajectory method given in Step 13c, or the modeled method given in Step 13d, rather than the linear extrapolation method. </w:t>
        </w:r>
      </w:ins>
    </w:p>
    <w:p w14:paraId="1E6FF8CE" w14:textId="77777777" w:rsidR="00851BB5" w:rsidRPr="007F7E2B" w:rsidRDefault="00851BB5">
      <w:pPr>
        <w:pStyle w:val="Heading3"/>
        <w:ind w:left="715"/>
        <w:rPr>
          <w:ins w:id="5743" w:author="V2" w:date="2025-04-14T14:19:00Z" w16du:dateUtc="2025-04-14T19:19:00Z"/>
        </w:rPr>
      </w:pPr>
      <w:bookmarkStart w:id="5744" w:name="_Toc174616015"/>
      <w:bookmarkStart w:id="5745" w:name="_Toc174616431"/>
      <w:bookmarkStart w:id="5746" w:name="_Toc180594156"/>
      <w:bookmarkStart w:id="5747" w:name="_Toc180594563"/>
      <w:ins w:id="5748" w:author="V2" w:date="2025-04-14T14:19:00Z" w16du:dateUtc="2025-04-14T19:19:00Z">
        <w:r w:rsidRPr="007F7E2B">
          <w:t>Step 13b.3: Check for limits of possible values of the variable</w:t>
        </w:r>
        <w:bookmarkEnd w:id="5744"/>
        <w:bookmarkEnd w:id="5745"/>
        <w:bookmarkEnd w:id="5746"/>
        <w:bookmarkEnd w:id="5747"/>
        <w:r w:rsidRPr="007F7E2B">
          <w:t xml:space="preserve"> </w:t>
        </w:r>
      </w:ins>
    </w:p>
    <w:p w14:paraId="48A8C31D" w14:textId="77777777" w:rsidR="00851BB5" w:rsidRPr="007F7E2B" w:rsidRDefault="00851BB5">
      <w:pPr>
        <w:ind w:left="708" w:right="8"/>
        <w:rPr>
          <w:ins w:id="5749" w:author="V2" w:date="2025-04-14T14:19:00Z" w16du:dateUtc="2025-04-14T19:19:00Z"/>
        </w:rPr>
      </w:pPr>
      <w:ins w:id="5750" w:author="V2" w:date="2025-04-14T14:19:00Z" w16du:dateUtc="2025-04-14T19:19:00Z">
        <w:r w:rsidRPr="007F7E2B">
          <w:t xml:space="preserve">Based on the work undertaken in Step 9, check whether the values for X based on the linear extrapolation reach a limit of the possible values of the variable.  If no limit is reached, use the values derived from the historic curve as the projected values of the variable. </w:t>
        </w:r>
      </w:ins>
    </w:p>
    <w:p w14:paraId="0D5205EE" w14:textId="77777777" w:rsidR="00851BB5" w:rsidRPr="007F7E2B" w:rsidRDefault="00851BB5">
      <w:pPr>
        <w:ind w:left="708" w:right="8"/>
        <w:rPr>
          <w:ins w:id="5751" w:author="V2" w:date="2025-04-14T14:19:00Z" w16du:dateUtc="2025-04-14T19:19:00Z"/>
        </w:rPr>
      </w:pPr>
      <w:ins w:id="5752" w:author="V2" w:date="2025-04-14T14:19:00Z" w16du:dateUtc="2025-04-14T19:19:00Z">
        <w:r w:rsidRPr="007F7E2B">
          <w:t xml:space="preserve">If an absolute limit is reached, all values of the variable above an upper limit or below a lower limit must default to the limit value, and the revised values are the projected values. </w:t>
        </w:r>
      </w:ins>
    </w:p>
    <w:p w14:paraId="1EBA3F80" w14:textId="77777777" w:rsidR="00851BB5" w:rsidRPr="007F7E2B" w:rsidRDefault="00851BB5">
      <w:pPr>
        <w:spacing w:after="242"/>
        <w:ind w:left="708" w:right="8"/>
        <w:rPr>
          <w:ins w:id="5753" w:author="V2" w:date="2025-04-14T14:19:00Z" w16du:dateUtc="2025-04-14T19:19:00Z"/>
        </w:rPr>
      </w:pPr>
      <w:ins w:id="5754" w:author="V2" w:date="2025-04-14T14:19:00Z" w16du:dateUtc="2025-04-14T19:19:00Z">
        <w:r w:rsidRPr="007F7E2B">
          <w:t>If a break point is reached, the project proponent must adjust the future curve from that point onwards to reflect the altered dynamics of the variable beyond the breakpoint, and repeat Steps 1 through 3 for this new curve.</w:t>
        </w:r>
        <w:r w:rsidRPr="007F7E2B">
          <w:rPr>
            <w:rFonts w:ascii="Arial" w:eastAsia="Arial" w:hAnsi="Arial" w:cs="Arial"/>
            <w:b/>
          </w:rPr>
          <w:t xml:space="preserve"> </w:t>
        </w:r>
      </w:ins>
    </w:p>
    <w:p w14:paraId="6A22C247" w14:textId="77777777" w:rsidR="00851BB5" w:rsidRPr="007F7E2B" w:rsidRDefault="00851BB5">
      <w:pPr>
        <w:pStyle w:val="Heading3"/>
        <w:rPr>
          <w:ins w:id="5755" w:author="V2" w:date="2025-04-14T14:19:00Z" w16du:dateUtc="2025-04-14T19:19:00Z"/>
        </w:rPr>
      </w:pPr>
      <w:bookmarkStart w:id="5756" w:name="_Toc174616016"/>
      <w:bookmarkStart w:id="5757" w:name="_Toc174616432"/>
      <w:bookmarkStart w:id="5758" w:name="_Toc180594157"/>
      <w:bookmarkStart w:id="5759" w:name="_Toc180594564"/>
      <w:ins w:id="5760" w:author="V2" w:date="2025-04-14T14:19:00Z" w16du:dateUtc="2025-04-14T19:19:00Z">
        <w:r w:rsidRPr="007F7E2B">
          <w:t>Step 13c: Modified trajectory</w:t>
        </w:r>
        <w:bookmarkEnd w:id="5756"/>
        <w:bookmarkEnd w:id="5757"/>
        <w:bookmarkEnd w:id="5758"/>
        <w:bookmarkEnd w:id="5759"/>
        <w:r w:rsidRPr="007F7E2B">
          <w:t xml:space="preserve"> </w:t>
        </w:r>
      </w:ins>
    </w:p>
    <w:p w14:paraId="52840126" w14:textId="77777777" w:rsidR="00851BB5" w:rsidRPr="007F7E2B" w:rsidRDefault="00851BB5">
      <w:pPr>
        <w:ind w:right="8"/>
        <w:rPr>
          <w:ins w:id="5761" w:author="V2" w:date="2025-04-14T14:19:00Z" w16du:dateUtc="2025-04-14T19:19:00Z"/>
        </w:rPr>
      </w:pPr>
      <w:ins w:id="5762" w:author="V2" w:date="2025-04-14T14:19:00Z" w16du:dateUtc="2025-04-14T19:19:00Z">
        <w:r w:rsidRPr="007F7E2B">
          <w:t xml:space="preserve">The modified trajectory technique uses the same steps and methods as those given in section 13b for the linear extrapolation technique above, except that the following steps are undertaken prior to undertaking Step 13b.1: </w:t>
        </w:r>
      </w:ins>
    </w:p>
    <w:p w14:paraId="2D2CE31A" w14:textId="77777777" w:rsidR="00851BB5" w:rsidRPr="007F7E2B" w:rsidRDefault="00851BB5">
      <w:pPr>
        <w:spacing w:after="139" w:line="259" w:lineRule="auto"/>
        <w:ind w:left="715" w:hanging="10"/>
        <w:rPr>
          <w:ins w:id="5763" w:author="V2" w:date="2025-04-14T14:19:00Z" w16du:dateUtc="2025-04-14T19:19:00Z"/>
        </w:rPr>
      </w:pPr>
      <w:ins w:id="5764" w:author="V2" w:date="2025-04-14T14:19:00Z" w16du:dateUtc="2025-04-14T19:19:00Z">
        <w:r w:rsidRPr="007F7E2B">
          <w:rPr>
            <w:rFonts w:ascii="Arial" w:eastAsia="Arial" w:hAnsi="Arial" w:cs="Arial"/>
            <w:b/>
          </w:rPr>
          <w:t xml:space="preserve">Step 13c.1: Identify modifiers </w:t>
        </w:r>
      </w:ins>
    </w:p>
    <w:p w14:paraId="2E111D2F" w14:textId="77777777" w:rsidR="00851BB5" w:rsidRPr="007F7E2B" w:rsidRDefault="00851BB5">
      <w:pPr>
        <w:ind w:left="708" w:right="8"/>
        <w:rPr>
          <w:ins w:id="5765" w:author="V2" w:date="2025-04-14T14:19:00Z" w16du:dateUtc="2025-04-14T19:19:00Z"/>
        </w:rPr>
      </w:pPr>
      <w:ins w:id="5766" w:author="V2" w:date="2025-04-14T14:19:00Z" w16du:dateUtc="2025-04-14T19:19:00Z">
        <w:r w:rsidRPr="007F7E2B">
          <w:t xml:space="preserve">Identify the key drivers, agents or causes which are expected to modify the trajectory. </w:t>
        </w:r>
      </w:ins>
    </w:p>
    <w:p w14:paraId="61996B84" w14:textId="77777777" w:rsidR="00851BB5" w:rsidRPr="007F7E2B" w:rsidRDefault="00851BB5">
      <w:pPr>
        <w:pStyle w:val="Heading3"/>
        <w:ind w:left="715"/>
        <w:rPr>
          <w:ins w:id="5767" w:author="V2" w:date="2025-04-14T14:19:00Z" w16du:dateUtc="2025-04-14T19:19:00Z"/>
        </w:rPr>
      </w:pPr>
      <w:bookmarkStart w:id="5768" w:name="_Toc174616017"/>
      <w:bookmarkStart w:id="5769" w:name="_Toc174616433"/>
      <w:bookmarkStart w:id="5770" w:name="_Toc180594158"/>
      <w:bookmarkStart w:id="5771" w:name="_Toc180594565"/>
      <w:ins w:id="5772" w:author="V2" w:date="2025-04-14T14:19:00Z" w16du:dateUtc="2025-04-14T19:19:00Z">
        <w:r w:rsidRPr="007F7E2B">
          <w:t>Step 13c.2: Assess conditions of effect</w:t>
        </w:r>
        <w:bookmarkEnd w:id="5768"/>
        <w:bookmarkEnd w:id="5769"/>
        <w:bookmarkEnd w:id="5770"/>
        <w:bookmarkEnd w:id="5771"/>
        <w:r w:rsidRPr="007F7E2B">
          <w:t xml:space="preserve"> </w:t>
        </w:r>
      </w:ins>
    </w:p>
    <w:p w14:paraId="55BE7FD1" w14:textId="77777777" w:rsidR="00851BB5" w:rsidRPr="007F7E2B" w:rsidRDefault="00851BB5">
      <w:pPr>
        <w:ind w:left="708" w:right="8"/>
        <w:rPr>
          <w:ins w:id="5773" w:author="V2" w:date="2025-04-14T14:19:00Z" w16du:dateUtc="2025-04-14T19:19:00Z"/>
        </w:rPr>
      </w:pPr>
      <w:ins w:id="5774" w:author="V2" w:date="2025-04-14T14:19:00Z" w16du:dateUtc="2025-04-14T19:19:00Z">
        <w:r w:rsidRPr="007F7E2B">
          <w:t xml:space="preserve">Assess the conditions under which each identified driver, agent or causes is expected to modify the trajectory. </w:t>
        </w:r>
      </w:ins>
    </w:p>
    <w:p w14:paraId="083A5F1A" w14:textId="77777777" w:rsidR="00851BB5" w:rsidRPr="007F7E2B" w:rsidRDefault="00851BB5">
      <w:pPr>
        <w:pStyle w:val="Heading3"/>
        <w:ind w:left="715"/>
        <w:rPr>
          <w:ins w:id="5775" w:author="V2" w:date="2025-04-14T14:19:00Z" w16du:dateUtc="2025-04-14T19:19:00Z"/>
        </w:rPr>
      </w:pPr>
      <w:bookmarkStart w:id="5776" w:name="_Toc174616018"/>
      <w:bookmarkStart w:id="5777" w:name="_Toc174616434"/>
      <w:bookmarkStart w:id="5778" w:name="_Toc180594159"/>
      <w:bookmarkStart w:id="5779" w:name="_Toc180594566"/>
      <w:ins w:id="5780" w:author="V2" w:date="2025-04-14T14:19:00Z" w16du:dateUtc="2025-04-14T19:19:00Z">
        <w:r w:rsidRPr="007F7E2B">
          <w:t>Step 13c.3: Document expected future values</w:t>
        </w:r>
        <w:bookmarkEnd w:id="5776"/>
        <w:bookmarkEnd w:id="5777"/>
        <w:bookmarkEnd w:id="5778"/>
        <w:bookmarkEnd w:id="5779"/>
        <w:r w:rsidRPr="007F7E2B">
          <w:t xml:space="preserve"> </w:t>
        </w:r>
      </w:ins>
    </w:p>
    <w:p w14:paraId="425F2AAF" w14:textId="77777777" w:rsidR="00851BB5" w:rsidRPr="007F7E2B" w:rsidRDefault="00851BB5">
      <w:pPr>
        <w:ind w:left="708" w:right="8"/>
        <w:rPr>
          <w:ins w:id="5781" w:author="V2" w:date="2025-04-14T14:19:00Z" w16du:dateUtc="2025-04-14T19:19:00Z"/>
        </w:rPr>
      </w:pPr>
      <w:ins w:id="5782" w:author="V2" w:date="2025-04-14T14:19:00Z" w16du:dateUtc="2025-04-14T19:19:00Z">
        <w:r w:rsidRPr="007F7E2B">
          <w:t>Document the expected future values of the drivers, agents or causes.  Demonstrate that these projected values are supported by assessments by independent agencies or parties, or that they are derived from documented assessments of related drivers or causes.  Demonstrate that the projected future values of the drivers and causes are conservative projections.</w:t>
        </w:r>
        <w:r w:rsidRPr="007F7E2B">
          <w:rPr>
            <w:rFonts w:ascii="Arial" w:eastAsia="Arial" w:hAnsi="Arial" w:cs="Arial"/>
            <w:b/>
          </w:rPr>
          <w:t xml:space="preserve"> </w:t>
        </w:r>
      </w:ins>
    </w:p>
    <w:p w14:paraId="57F544EE" w14:textId="77777777" w:rsidR="00851BB5" w:rsidRPr="007F7E2B" w:rsidRDefault="00851BB5">
      <w:pPr>
        <w:pStyle w:val="Heading3"/>
        <w:ind w:left="715"/>
        <w:rPr>
          <w:ins w:id="5783" w:author="V2" w:date="2025-04-14T14:19:00Z" w16du:dateUtc="2025-04-14T19:19:00Z"/>
        </w:rPr>
      </w:pPr>
      <w:bookmarkStart w:id="5784" w:name="_Toc174616019"/>
      <w:bookmarkStart w:id="5785" w:name="_Toc174616435"/>
      <w:bookmarkStart w:id="5786" w:name="_Toc180594160"/>
      <w:bookmarkStart w:id="5787" w:name="_Toc180594567"/>
      <w:ins w:id="5788" w:author="V2" w:date="2025-04-14T14:19:00Z" w16du:dateUtc="2025-04-14T19:19:00Z">
        <w:r w:rsidRPr="007F7E2B">
          <w:lastRenderedPageBreak/>
          <w:t>Step 13c.4: Modify the trajectory</w:t>
        </w:r>
        <w:bookmarkEnd w:id="5784"/>
        <w:bookmarkEnd w:id="5785"/>
        <w:bookmarkEnd w:id="5786"/>
        <w:bookmarkEnd w:id="5787"/>
        <w:r w:rsidRPr="007F7E2B">
          <w:t xml:space="preserve"> </w:t>
        </w:r>
      </w:ins>
    </w:p>
    <w:p w14:paraId="776231A1" w14:textId="77777777" w:rsidR="00851BB5" w:rsidRPr="007F7E2B" w:rsidRDefault="00851BB5">
      <w:pPr>
        <w:ind w:left="708" w:right="8"/>
        <w:rPr>
          <w:ins w:id="5789" w:author="V2" w:date="2025-04-14T14:19:00Z" w16du:dateUtc="2025-04-14T19:19:00Z"/>
        </w:rPr>
      </w:pPr>
      <w:ins w:id="5790" w:author="V2" w:date="2025-04-14T14:19:00Z" w16du:dateUtc="2025-04-14T19:19:00Z">
        <w:r w:rsidRPr="007F7E2B">
          <w:t>Modify the trajectory of the variable based on those projected future values of the drivers, agents or variables which are well backed by independent projections, interpreted conservatively.</w:t>
        </w:r>
        <w:r w:rsidRPr="007F7E2B">
          <w:rPr>
            <w:rFonts w:ascii="Arial" w:eastAsia="Arial" w:hAnsi="Arial" w:cs="Arial"/>
            <w:b/>
          </w:rPr>
          <w:t xml:space="preserve"> </w:t>
        </w:r>
      </w:ins>
    </w:p>
    <w:p w14:paraId="0D16DF28" w14:textId="77777777" w:rsidR="00851BB5" w:rsidRPr="007F7E2B" w:rsidRDefault="00851BB5">
      <w:pPr>
        <w:pStyle w:val="Heading3"/>
        <w:rPr>
          <w:ins w:id="5791" w:author="V2" w:date="2025-04-14T14:19:00Z" w16du:dateUtc="2025-04-14T19:19:00Z"/>
        </w:rPr>
      </w:pPr>
      <w:bookmarkStart w:id="5792" w:name="_Toc174616020"/>
      <w:bookmarkStart w:id="5793" w:name="_Toc174616436"/>
      <w:bookmarkStart w:id="5794" w:name="_Toc180594161"/>
      <w:bookmarkStart w:id="5795" w:name="_Toc180594568"/>
      <w:ins w:id="5796" w:author="V2" w:date="2025-04-14T14:19:00Z" w16du:dateUtc="2025-04-14T19:19:00Z">
        <w:r w:rsidRPr="007F7E2B">
          <w:t>Step 13d: Modeled Step 13d.1: Current conditions</w:t>
        </w:r>
        <w:bookmarkEnd w:id="5792"/>
        <w:bookmarkEnd w:id="5793"/>
        <w:bookmarkEnd w:id="5794"/>
        <w:bookmarkEnd w:id="5795"/>
        <w:r w:rsidRPr="007F7E2B">
          <w:t xml:space="preserve"> </w:t>
        </w:r>
      </w:ins>
    </w:p>
    <w:p w14:paraId="417BCA23" w14:textId="77777777" w:rsidR="00851BB5" w:rsidRPr="007F7E2B" w:rsidRDefault="00851BB5">
      <w:pPr>
        <w:ind w:left="708" w:right="8"/>
        <w:rPr>
          <w:ins w:id="5797" w:author="V2" w:date="2025-04-14T14:19:00Z" w16du:dateUtc="2025-04-14T19:19:00Z"/>
        </w:rPr>
      </w:pPr>
      <w:ins w:id="5798" w:author="V2" w:date="2025-04-14T14:19:00Z" w16du:dateUtc="2025-04-14T19:19:00Z">
        <w:r w:rsidRPr="007F7E2B">
          <w:t xml:space="preserve">Document the current condition of all significant agents and drivers. The modeled approach depends on clear knowledge of the conditions and trends in the agents and drivers influencing the variable.  The project proponent must document the current conditions of these drivers and variables.  Any information on the past status of the drivers and variables, derived from studies, oral history, government statistics, the remote sensing analysis undertaken in Step 7, and other sources used to determine past status must be documented. </w:t>
        </w:r>
      </w:ins>
    </w:p>
    <w:p w14:paraId="45067AEE" w14:textId="77777777" w:rsidR="00851BB5" w:rsidRPr="007F7E2B" w:rsidRDefault="00851BB5">
      <w:pPr>
        <w:pStyle w:val="Heading3"/>
        <w:ind w:left="715"/>
        <w:rPr>
          <w:ins w:id="5799" w:author="V2" w:date="2025-04-14T14:19:00Z" w16du:dateUtc="2025-04-14T19:19:00Z"/>
        </w:rPr>
      </w:pPr>
      <w:bookmarkStart w:id="5800" w:name="_Toc174616021"/>
      <w:bookmarkStart w:id="5801" w:name="_Toc174616437"/>
      <w:bookmarkStart w:id="5802" w:name="_Toc180594162"/>
      <w:bookmarkStart w:id="5803" w:name="_Toc180594569"/>
      <w:ins w:id="5804" w:author="V2" w:date="2025-04-14T14:19:00Z" w16du:dateUtc="2025-04-14T19:19:00Z">
        <w:r w:rsidRPr="007F7E2B">
          <w:t>Step 13d.2: Correlation</w:t>
        </w:r>
        <w:bookmarkEnd w:id="5800"/>
        <w:bookmarkEnd w:id="5801"/>
        <w:bookmarkEnd w:id="5802"/>
        <w:bookmarkEnd w:id="5803"/>
        <w:r w:rsidRPr="007F7E2B">
          <w:t xml:space="preserve"> </w:t>
        </w:r>
      </w:ins>
    </w:p>
    <w:p w14:paraId="24A6CA9D" w14:textId="77777777" w:rsidR="00851BB5" w:rsidRPr="007F7E2B" w:rsidRDefault="00851BB5">
      <w:pPr>
        <w:ind w:left="708" w:right="8"/>
        <w:rPr>
          <w:ins w:id="5805" w:author="V2" w:date="2025-04-14T14:19:00Z" w16du:dateUtc="2025-04-14T19:19:00Z"/>
        </w:rPr>
      </w:pPr>
      <w:ins w:id="5806" w:author="V2" w:date="2025-04-14T14:19:00Z" w16du:dateUtc="2025-04-14T19:19:00Z">
        <w:r w:rsidRPr="007F7E2B">
          <w:t xml:space="preserve">Determine correlation between values of the variable and identified agents and drivers.  Quantitative relationships must now be derived between the drivers and agents and the values of the variable.  Typically this will involve some form of multi-factorial analysis.  This step should rely to some degree on existing studies of the drivers of change in the variable, but must also include an analysis of these relationships based on the historic documentation of change in the value of the variable, determined in Steps 6 and 7, and the historic trends in the drivers, determined in Step 8. </w:t>
        </w:r>
      </w:ins>
    </w:p>
    <w:p w14:paraId="2DB7ADD2" w14:textId="77777777" w:rsidR="00851BB5" w:rsidRPr="007F7E2B" w:rsidRDefault="00851BB5">
      <w:pPr>
        <w:pStyle w:val="Heading3"/>
        <w:ind w:left="715"/>
        <w:rPr>
          <w:ins w:id="5807" w:author="V2" w:date="2025-04-14T14:19:00Z" w16du:dateUtc="2025-04-14T19:19:00Z"/>
        </w:rPr>
      </w:pPr>
      <w:bookmarkStart w:id="5808" w:name="_Toc174616022"/>
      <w:bookmarkStart w:id="5809" w:name="_Toc174616438"/>
      <w:bookmarkStart w:id="5810" w:name="_Toc180594163"/>
      <w:bookmarkStart w:id="5811" w:name="_Toc180594570"/>
      <w:ins w:id="5812" w:author="V2" w:date="2025-04-14T14:19:00Z" w16du:dateUtc="2025-04-14T19:19:00Z">
        <w:r w:rsidRPr="007F7E2B">
          <w:t>Step 13d.3: Modeling</w:t>
        </w:r>
        <w:bookmarkEnd w:id="5808"/>
        <w:bookmarkEnd w:id="5809"/>
        <w:bookmarkEnd w:id="5810"/>
        <w:bookmarkEnd w:id="5811"/>
        <w:r w:rsidRPr="007F7E2B">
          <w:t xml:space="preserve"> </w:t>
        </w:r>
      </w:ins>
    </w:p>
    <w:p w14:paraId="7A942162" w14:textId="77777777" w:rsidR="00851BB5" w:rsidRPr="007F7E2B" w:rsidRDefault="00851BB5">
      <w:pPr>
        <w:ind w:left="708" w:right="8"/>
        <w:rPr>
          <w:ins w:id="5813" w:author="V2" w:date="2025-04-14T14:19:00Z" w16du:dateUtc="2025-04-14T19:19:00Z"/>
        </w:rPr>
      </w:pPr>
      <w:ins w:id="5814" w:author="V2" w:date="2025-04-14T14:19:00Z" w16du:dateUtc="2025-04-14T19:19:00Z">
        <w:r w:rsidRPr="007F7E2B">
          <w:t xml:space="preserve">Model expected current conditions based on these correlations.  Based on the current conditions of the agents and drivers, and the proposed model, a projection of current conditions from the model must be undertaken to determine how well it correlates with the actual current values of the variable.   </w:t>
        </w:r>
      </w:ins>
    </w:p>
    <w:p w14:paraId="1FD1B37A" w14:textId="77777777" w:rsidR="00851BB5" w:rsidRPr="007F7E2B" w:rsidRDefault="00851BB5">
      <w:pPr>
        <w:pStyle w:val="Heading3"/>
        <w:ind w:left="715"/>
        <w:rPr>
          <w:ins w:id="5815" w:author="V2" w:date="2025-04-14T14:19:00Z" w16du:dateUtc="2025-04-14T19:19:00Z"/>
        </w:rPr>
      </w:pPr>
      <w:bookmarkStart w:id="5816" w:name="_Toc174616023"/>
      <w:bookmarkStart w:id="5817" w:name="_Toc174616439"/>
      <w:bookmarkStart w:id="5818" w:name="_Toc180594164"/>
      <w:bookmarkStart w:id="5819" w:name="_Toc180594571"/>
      <w:ins w:id="5820" w:author="V2" w:date="2025-04-14T14:19:00Z" w16du:dateUtc="2025-04-14T19:19:00Z">
        <w:r w:rsidRPr="007F7E2B">
          <w:t>Step 13d.4: Review</w:t>
        </w:r>
        <w:bookmarkEnd w:id="5816"/>
        <w:bookmarkEnd w:id="5817"/>
        <w:bookmarkEnd w:id="5818"/>
        <w:bookmarkEnd w:id="5819"/>
        <w:r w:rsidRPr="007F7E2B">
          <w:t xml:space="preserve"> </w:t>
        </w:r>
      </w:ins>
    </w:p>
    <w:p w14:paraId="4ADF00FF" w14:textId="77777777" w:rsidR="00851BB5" w:rsidRPr="007F7E2B" w:rsidRDefault="00851BB5">
      <w:pPr>
        <w:ind w:left="708" w:right="8"/>
        <w:rPr>
          <w:ins w:id="5821" w:author="V2" w:date="2025-04-14T14:19:00Z" w16du:dateUtc="2025-04-14T19:19:00Z"/>
        </w:rPr>
      </w:pPr>
      <w:ins w:id="5822" w:author="V2" w:date="2025-04-14T14:19:00Z" w16du:dateUtc="2025-04-14T19:19:00Z">
        <w:r w:rsidRPr="007F7E2B">
          <w:t xml:space="preserve">Identify discrepancies, look for possible causes, finalize model.   If tests of the model or models show significant discrepancies from actual conditions, or appear to forecast conditions which are highly improbable in the future, the models must be re-examined, and corrections made.  The assumptions behind all elements of the model, and the reasons for all changes made to it, must be documented. </w:t>
        </w:r>
      </w:ins>
    </w:p>
    <w:p w14:paraId="683620E2" w14:textId="77777777" w:rsidR="00851BB5" w:rsidRPr="007F7E2B" w:rsidRDefault="00851BB5">
      <w:pPr>
        <w:pStyle w:val="Heading3"/>
        <w:ind w:left="715"/>
        <w:rPr>
          <w:ins w:id="5823" w:author="V2" w:date="2025-04-14T14:19:00Z" w16du:dateUtc="2025-04-14T19:19:00Z"/>
        </w:rPr>
      </w:pPr>
      <w:bookmarkStart w:id="5824" w:name="_Toc174616024"/>
      <w:bookmarkStart w:id="5825" w:name="_Toc174616440"/>
      <w:bookmarkStart w:id="5826" w:name="_Toc180594165"/>
      <w:bookmarkStart w:id="5827" w:name="_Toc180594572"/>
      <w:ins w:id="5828" w:author="V2" w:date="2025-04-14T14:19:00Z" w16du:dateUtc="2025-04-14T19:19:00Z">
        <w:r w:rsidRPr="007F7E2B">
          <w:t>Step 13d.5: Project</w:t>
        </w:r>
        <w:bookmarkEnd w:id="5824"/>
        <w:bookmarkEnd w:id="5825"/>
        <w:bookmarkEnd w:id="5826"/>
        <w:bookmarkEnd w:id="5827"/>
        <w:r w:rsidRPr="007F7E2B">
          <w:t xml:space="preserve"> </w:t>
        </w:r>
      </w:ins>
    </w:p>
    <w:p w14:paraId="7F986DAB" w14:textId="77777777" w:rsidR="00851BB5" w:rsidRPr="007F7E2B" w:rsidRDefault="00851BB5">
      <w:pPr>
        <w:spacing w:after="5"/>
        <w:ind w:left="708" w:right="8"/>
        <w:rPr>
          <w:ins w:id="5829" w:author="V2" w:date="2025-04-14T14:19:00Z" w16du:dateUtc="2025-04-14T19:19:00Z"/>
        </w:rPr>
      </w:pPr>
      <w:ins w:id="5830" w:author="V2" w:date="2025-04-14T14:19:00Z" w16du:dateUtc="2025-04-14T19:19:00Z">
        <w:r w:rsidRPr="007F7E2B">
          <w:t xml:space="preserve">Conservatively determine expected future values of drivers and agents used as model inputs for the first monitoring period, and project values of the variable for that time.  Determine the future values of drivers and agents for the first monitoring period.  The reasons for the projections of these values, and </w:t>
        </w:r>
        <w:r w:rsidRPr="007F7E2B">
          <w:lastRenderedPageBreak/>
          <w:t xml:space="preserve">a justification of the conservativeness of these projections, must be documented.  Based on these projected values, determine the value or values of the variable at the time of the first future verification period. </w:t>
        </w:r>
      </w:ins>
    </w:p>
    <w:p w14:paraId="15B424B9" w14:textId="77777777" w:rsidR="00851BB5" w:rsidRPr="007F7E2B" w:rsidRDefault="00851BB5">
      <w:pPr>
        <w:spacing w:after="17" w:line="259" w:lineRule="auto"/>
        <w:ind w:left="720"/>
        <w:rPr>
          <w:ins w:id="5831" w:author="V2" w:date="2025-04-14T14:19:00Z" w16du:dateUtc="2025-04-14T19:19:00Z"/>
        </w:rPr>
      </w:pPr>
      <w:ins w:id="5832" w:author="V2" w:date="2025-04-14T14:19:00Z" w16du:dateUtc="2025-04-14T19:19:00Z">
        <w:r w:rsidRPr="007F7E2B">
          <w:t xml:space="preserve"> </w:t>
        </w:r>
      </w:ins>
    </w:p>
    <w:p w14:paraId="3AF17A64" w14:textId="77777777" w:rsidR="00851BB5" w:rsidRPr="007F7E2B" w:rsidRDefault="00851BB5">
      <w:pPr>
        <w:pStyle w:val="Heading3"/>
        <w:spacing w:after="19"/>
        <w:ind w:left="715"/>
        <w:rPr>
          <w:ins w:id="5833" w:author="V2" w:date="2025-04-14T14:19:00Z" w16du:dateUtc="2025-04-14T19:19:00Z"/>
        </w:rPr>
      </w:pPr>
      <w:bookmarkStart w:id="5834" w:name="_Toc174616025"/>
      <w:bookmarkStart w:id="5835" w:name="_Toc174616441"/>
      <w:bookmarkStart w:id="5836" w:name="_Toc180594166"/>
      <w:bookmarkStart w:id="5837" w:name="_Toc180594573"/>
      <w:ins w:id="5838" w:author="V2" w:date="2025-04-14T14:19:00Z" w16du:dateUtc="2025-04-14T19:19:00Z">
        <w:r w:rsidRPr="007F7E2B">
          <w:t>Step 13d.6: Create a time series</w:t>
        </w:r>
        <w:bookmarkEnd w:id="5834"/>
        <w:bookmarkEnd w:id="5835"/>
        <w:bookmarkEnd w:id="5836"/>
        <w:bookmarkEnd w:id="5837"/>
        <w:r w:rsidRPr="007F7E2B">
          <w:t xml:space="preserve"> </w:t>
        </w:r>
      </w:ins>
    </w:p>
    <w:p w14:paraId="5CF1161C" w14:textId="77777777" w:rsidR="00851BB5" w:rsidRPr="007F7E2B" w:rsidRDefault="00851BB5">
      <w:pPr>
        <w:spacing w:after="5"/>
        <w:ind w:left="708" w:right="8"/>
        <w:rPr>
          <w:ins w:id="5839" w:author="V2" w:date="2025-04-14T14:19:00Z" w16du:dateUtc="2025-04-14T19:19:00Z"/>
        </w:rPr>
      </w:pPr>
      <w:ins w:id="5840" w:author="V2" w:date="2025-04-14T14:19:00Z" w16du:dateUtc="2025-04-14T19:19:00Z">
        <w:r w:rsidRPr="007F7E2B">
          <w:t xml:space="preserve">Repeat Step 13d.5 for each future monitoring period.  The result will be a series of values covering at least the entire project crediting period. </w:t>
        </w:r>
      </w:ins>
    </w:p>
    <w:p w14:paraId="27EA0A76" w14:textId="77777777" w:rsidR="00851BB5" w:rsidRPr="007F7E2B" w:rsidRDefault="00851BB5">
      <w:pPr>
        <w:spacing w:after="12" w:line="259" w:lineRule="auto"/>
        <w:ind w:left="720"/>
        <w:rPr>
          <w:ins w:id="5841" w:author="V2" w:date="2025-04-14T14:19:00Z" w16du:dateUtc="2025-04-14T19:19:00Z"/>
        </w:rPr>
      </w:pPr>
      <w:ins w:id="5842" w:author="V2" w:date="2025-04-14T14:19:00Z" w16du:dateUtc="2025-04-14T19:19:00Z">
        <w:r w:rsidRPr="007F7E2B">
          <w:t xml:space="preserve"> </w:t>
        </w:r>
      </w:ins>
    </w:p>
    <w:p w14:paraId="58A025FC" w14:textId="77777777" w:rsidR="00851BB5" w:rsidRPr="007F7E2B" w:rsidRDefault="00851BB5">
      <w:pPr>
        <w:pStyle w:val="Heading3"/>
        <w:tabs>
          <w:tab w:val="center" w:pos="5761"/>
        </w:tabs>
        <w:spacing w:after="278"/>
        <w:rPr>
          <w:ins w:id="5843" w:author="V2" w:date="2025-04-14T14:19:00Z" w16du:dateUtc="2025-04-14T19:19:00Z"/>
        </w:rPr>
      </w:pPr>
      <w:bookmarkStart w:id="5844" w:name="_Toc174616026"/>
      <w:bookmarkStart w:id="5845" w:name="_Toc174616442"/>
      <w:bookmarkStart w:id="5846" w:name="_Toc180594167"/>
      <w:bookmarkStart w:id="5847" w:name="_Toc180594574"/>
      <w:ins w:id="5848" w:author="V2" w:date="2025-04-14T14:19:00Z" w16du:dateUtc="2025-04-14T19:19:00Z">
        <w:r w:rsidRPr="007F7E2B">
          <w:t>Step 14: Projection of location specific systemic variables</w:t>
        </w:r>
        <w:bookmarkEnd w:id="5844"/>
        <w:bookmarkEnd w:id="5845"/>
        <w:bookmarkEnd w:id="5846"/>
        <w:bookmarkEnd w:id="5847"/>
        <w:r w:rsidRPr="007F7E2B">
          <w:t xml:space="preserve"> </w:t>
        </w:r>
        <w:r w:rsidRPr="007F7E2B">
          <w:tab/>
          <w:t xml:space="preserve"> </w:t>
        </w:r>
      </w:ins>
    </w:p>
    <w:p w14:paraId="12DE1B94" w14:textId="77777777" w:rsidR="00851BB5" w:rsidRPr="007F7E2B" w:rsidRDefault="00851BB5">
      <w:pPr>
        <w:ind w:right="8"/>
        <w:rPr>
          <w:ins w:id="5849" w:author="V2" w:date="2025-04-14T14:19:00Z" w16du:dateUtc="2025-04-14T19:19:00Z"/>
        </w:rPr>
      </w:pPr>
      <w:ins w:id="5850" w:author="V2" w:date="2025-04-14T14:19:00Z" w16du:dateUtc="2025-04-14T19:19:00Z">
        <w:r w:rsidRPr="007F7E2B">
          <w:rPr>
            <w:rFonts w:ascii="Arial" w:eastAsia="Arial" w:hAnsi="Arial" w:cs="Arial"/>
            <w:b/>
          </w:rPr>
          <w:t>Goal</w:t>
        </w:r>
        <w:r w:rsidRPr="007F7E2B">
          <w:t xml:space="preserve">: Based on the work undertaken in the previous steps, prepare a projection of the most probable future value of the location specific systemic variable over the required time period.  Results must consist of a time series of values, with not more than 5 years between each projected value.  Document the methods and data used to make this projection.  Document the risk and degree of impact of any possible uncertainties or variations in actions or conditions, and the resulting range of uncertainty in the value of the variable at each time point. </w:t>
        </w:r>
      </w:ins>
    </w:p>
    <w:p w14:paraId="6DD4A6DF" w14:textId="77777777" w:rsidR="00851BB5" w:rsidRPr="007F7E2B" w:rsidRDefault="00851BB5">
      <w:pPr>
        <w:ind w:right="8"/>
        <w:rPr>
          <w:ins w:id="5851" w:author="V2" w:date="2025-04-14T14:19:00Z" w16du:dateUtc="2025-04-14T19:19:00Z"/>
        </w:rPr>
      </w:pPr>
      <w:ins w:id="5852" w:author="V2" w:date="2025-04-14T14:19:00Z" w16du:dateUtc="2025-04-14T19:19:00Z">
        <w:r w:rsidRPr="007F7E2B">
          <w:rPr>
            <w:rFonts w:ascii="Arial" w:eastAsia="Arial" w:hAnsi="Arial" w:cs="Arial"/>
            <w:b/>
          </w:rPr>
          <w:t>Methods and guidance</w:t>
        </w:r>
        <w:r w:rsidRPr="007F7E2B">
          <w:t xml:space="preserve">: The objective of this step is to project, for each future time period of interest, the estimated value of the variable </w:t>
        </w:r>
        <w:r w:rsidRPr="007F7E2B">
          <w:rPr>
            <w:rFonts w:ascii="Arial" w:eastAsia="Arial" w:hAnsi="Arial" w:cs="Arial"/>
            <w:i/>
          </w:rPr>
          <w:t>X</w:t>
        </w:r>
        <w:r w:rsidRPr="007F7E2B">
          <w:t xml:space="preserve"> across the area.   </w:t>
        </w:r>
      </w:ins>
    </w:p>
    <w:p w14:paraId="1212BC5D" w14:textId="77777777" w:rsidR="00851BB5" w:rsidRPr="007F7E2B" w:rsidRDefault="00851BB5">
      <w:pPr>
        <w:ind w:right="8"/>
        <w:rPr>
          <w:ins w:id="5853" w:author="V2" w:date="2025-04-14T14:19:00Z" w16du:dateUtc="2025-04-14T19:19:00Z"/>
        </w:rPr>
      </w:pPr>
      <w:ins w:id="5854" w:author="V2" w:date="2025-04-14T14:19:00Z" w16du:dateUtc="2025-04-14T19:19:00Z">
        <w:r w:rsidRPr="007F7E2B">
          <w:t xml:space="preserve">Depending on the nature of the variable, projections must be made either: </w:t>
        </w:r>
      </w:ins>
    </w:p>
    <w:p w14:paraId="73D0FF4B" w14:textId="77777777" w:rsidR="00851BB5" w:rsidRPr="007F7E2B" w:rsidRDefault="00851BB5" w:rsidP="00964B29">
      <w:pPr>
        <w:numPr>
          <w:ilvl w:val="0"/>
          <w:numId w:val="58"/>
        </w:numPr>
        <w:spacing w:before="0" w:after="126" w:line="271" w:lineRule="auto"/>
        <w:ind w:right="8" w:hanging="360"/>
        <w:rPr>
          <w:ins w:id="5855" w:author="V2" w:date="2025-04-14T14:19:00Z" w16du:dateUtc="2025-04-14T19:19:00Z"/>
        </w:rPr>
      </w:pPr>
      <w:ins w:id="5856" w:author="V2" w:date="2025-04-14T14:19:00Z" w16du:dateUtc="2025-04-14T19:19:00Z">
        <w:r w:rsidRPr="007F7E2B">
          <w:t xml:space="preserve">Using a stratified approach, where the values of the variable at any given point in time will be projected to be the same for all locations within the stratum area. </w:t>
        </w:r>
      </w:ins>
    </w:p>
    <w:p w14:paraId="33DED356" w14:textId="77777777" w:rsidR="00851BB5" w:rsidRPr="007F7E2B" w:rsidRDefault="00851BB5" w:rsidP="00964B29">
      <w:pPr>
        <w:numPr>
          <w:ilvl w:val="0"/>
          <w:numId w:val="58"/>
        </w:numPr>
        <w:spacing w:before="0" w:after="126" w:line="271" w:lineRule="auto"/>
        <w:ind w:right="8" w:hanging="360"/>
        <w:rPr>
          <w:ins w:id="5857" w:author="V2" w:date="2025-04-14T14:19:00Z" w16du:dateUtc="2025-04-14T19:19:00Z"/>
        </w:rPr>
      </w:pPr>
      <w:ins w:id="5858" w:author="V2" w:date="2025-04-14T14:19:00Z" w16du:dateUtc="2025-04-14T19:19:00Z">
        <w:r w:rsidRPr="007F7E2B">
          <w:t xml:space="preserve">Using a location specific approach, where variation in the value of the variable across the area will be quantified down to some minimum polygon size or pixel resolution.  In this case the analysis may still be undertaken on a stratum by stratum basis, but the projected values of the variable will vary within a given stratum. </w:t>
        </w:r>
      </w:ins>
    </w:p>
    <w:p w14:paraId="065E6416" w14:textId="77777777" w:rsidR="00851BB5" w:rsidRPr="007F7E2B" w:rsidRDefault="00851BB5">
      <w:pPr>
        <w:ind w:right="8"/>
        <w:rPr>
          <w:ins w:id="5859" w:author="V2" w:date="2025-04-14T14:19:00Z" w16du:dateUtc="2025-04-14T19:19:00Z"/>
        </w:rPr>
      </w:pPr>
      <w:ins w:id="5860" w:author="V2" w:date="2025-04-14T14:19:00Z" w16du:dateUtc="2025-04-14T19:19:00Z">
        <w:r w:rsidRPr="007F7E2B">
          <w:t xml:space="preserve">In general, it is strongly recommended within this methodology, to use a stratified approach.  In many cases the amount of data, knowledge of systemic processes and patterns, and the sophistication of the modeling required to achieve projection using the location specific approach will exceed what can reasonably be provided.  However, variables may exist for which meaningful stratification is difficult to achieve, and for which modeling capacity may make the location specific approach suitable. </w:t>
        </w:r>
      </w:ins>
    </w:p>
    <w:p w14:paraId="6E324B4C" w14:textId="77777777" w:rsidR="00851BB5" w:rsidRPr="007F7E2B" w:rsidRDefault="00851BB5">
      <w:pPr>
        <w:ind w:right="8"/>
        <w:rPr>
          <w:ins w:id="5861" w:author="V2" w:date="2025-04-14T14:19:00Z" w16du:dateUtc="2025-04-14T19:19:00Z"/>
        </w:rPr>
      </w:pPr>
      <w:ins w:id="5862" w:author="V2" w:date="2025-04-14T14:19:00Z" w16du:dateUtc="2025-04-14T19:19:00Z">
        <w:r w:rsidRPr="007F7E2B">
          <w:t xml:space="preserve">The outputs for the two approaches will therefore be: </w:t>
        </w:r>
      </w:ins>
    </w:p>
    <w:p w14:paraId="1A7FA25D" w14:textId="77777777" w:rsidR="00851BB5" w:rsidRPr="007F7E2B" w:rsidRDefault="00851BB5" w:rsidP="00964B29">
      <w:pPr>
        <w:numPr>
          <w:ilvl w:val="0"/>
          <w:numId w:val="58"/>
        </w:numPr>
        <w:spacing w:before="0" w:after="126" w:line="271" w:lineRule="auto"/>
        <w:ind w:right="8" w:hanging="360"/>
        <w:rPr>
          <w:ins w:id="5863" w:author="V2" w:date="2025-04-14T14:19:00Z" w16du:dateUtc="2025-04-14T19:19:00Z"/>
        </w:rPr>
      </w:pPr>
      <w:ins w:id="5864" w:author="V2" w:date="2025-04-14T14:19:00Z" w16du:dateUtc="2025-04-14T19:19:00Z">
        <w:r w:rsidRPr="007F7E2B">
          <w:t xml:space="preserve">For the stratified approach, a map of the projected stratification for the variable for each time period analyzed, and a value for the variable for each stratum for each time period analyzed.  </w:t>
        </w:r>
        <w:r w:rsidRPr="007F7E2B">
          <w:lastRenderedPageBreak/>
          <w:t xml:space="preserve">Because in many cases the values of the drivers for the variable may change from time period to time period, the stratification can also change through time.  Thus for example if the variable in question is the percentage of area deforested, the strata will be established based on differences in the deforestation rate, and each stratum will have an associated total area deforested,  associated percentage area deforested, and annual percentage deforestation rate.  If population is one of the drivers of deforestation, and if future changes in the location of population in the area are forecast, stratification may also change over time. </w:t>
        </w:r>
      </w:ins>
    </w:p>
    <w:p w14:paraId="2D849816" w14:textId="77777777" w:rsidR="00851BB5" w:rsidRPr="007F7E2B" w:rsidRDefault="00851BB5" w:rsidP="00964B29">
      <w:pPr>
        <w:numPr>
          <w:ilvl w:val="0"/>
          <w:numId w:val="58"/>
        </w:numPr>
        <w:spacing w:before="0" w:after="126" w:line="271" w:lineRule="auto"/>
        <w:ind w:right="8" w:hanging="360"/>
        <w:rPr>
          <w:ins w:id="5865" w:author="V2" w:date="2025-04-14T14:19:00Z" w16du:dateUtc="2025-04-14T19:19:00Z"/>
        </w:rPr>
      </w:pPr>
      <w:ins w:id="5866" w:author="V2" w:date="2025-04-14T14:19:00Z" w16du:dateUtc="2025-04-14T19:19:00Z">
        <w:r w:rsidRPr="007F7E2B">
          <w:t xml:space="preserve">For the location specific approach, a map of the locations at which specific values of the variable are projected to exist, shown either as pixels or as polygons. And an associated value for the variable for each pixel or polygon. </w:t>
        </w:r>
      </w:ins>
    </w:p>
    <w:p w14:paraId="52CB56B6" w14:textId="77777777" w:rsidR="00851BB5" w:rsidRPr="007F7E2B" w:rsidRDefault="00851BB5">
      <w:pPr>
        <w:spacing w:after="137" w:line="259" w:lineRule="auto"/>
        <w:rPr>
          <w:ins w:id="5867" w:author="V2" w:date="2025-04-14T14:19:00Z" w16du:dateUtc="2025-04-14T19:19:00Z"/>
        </w:rPr>
      </w:pPr>
      <w:ins w:id="5868" w:author="V2" w:date="2025-04-14T14:19:00Z" w16du:dateUtc="2025-04-14T19:19:00Z">
        <w:r w:rsidRPr="007F7E2B">
          <w:rPr>
            <w:rFonts w:ascii="Arial" w:eastAsia="Arial" w:hAnsi="Arial" w:cs="Arial"/>
            <w:b/>
          </w:rPr>
          <w:t xml:space="preserve"> </w:t>
        </w:r>
      </w:ins>
    </w:p>
    <w:p w14:paraId="5DCA7256" w14:textId="77777777" w:rsidR="00851BB5" w:rsidRPr="007F7E2B" w:rsidRDefault="00851BB5">
      <w:pPr>
        <w:pStyle w:val="Heading3"/>
        <w:rPr>
          <w:ins w:id="5869" w:author="V2" w:date="2025-04-14T14:19:00Z" w16du:dateUtc="2025-04-14T19:19:00Z"/>
        </w:rPr>
      </w:pPr>
      <w:bookmarkStart w:id="5870" w:name="_Toc174616027"/>
      <w:bookmarkStart w:id="5871" w:name="_Toc174616443"/>
      <w:bookmarkStart w:id="5872" w:name="_Toc180594168"/>
      <w:bookmarkStart w:id="5873" w:name="_Toc180594575"/>
      <w:ins w:id="5874" w:author="V2" w:date="2025-04-14T14:19:00Z" w16du:dateUtc="2025-04-14T19:19:00Z">
        <w:r w:rsidRPr="007F7E2B">
          <w:t>Step 14a: Determine the approach to be used</w:t>
        </w:r>
        <w:bookmarkEnd w:id="5870"/>
        <w:bookmarkEnd w:id="5871"/>
        <w:bookmarkEnd w:id="5872"/>
        <w:bookmarkEnd w:id="5873"/>
        <w:r w:rsidRPr="007F7E2B">
          <w:t xml:space="preserve"> </w:t>
        </w:r>
      </w:ins>
    </w:p>
    <w:p w14:paraId="3A912E80" w14:textId="77777777" w:rsidR="00851BB5" w:rsidRPr="007F7E2B" w:rsidRDefault="00851BB5">
      <w:pPr>
        <w:ind w:right="8"/>
        <w:rPr>
          <w:ins w:id="5875" w:author="V2" w:date="2025-04-14T14:19:00Z" w16du:dateUtc="2025-04-14T19:19:00Z"/>
        </w:rPr>
      </w:pPr>
      <w:ins w:id="5876" w:author="V2" w:date="2025-04-14T14:19:00Z" w16du:dateUtc="2025-04-14T19:19:00Z">
        <w:r w:rsidRPr="007F7E2B">
          <w:t xml:space="preserve">The project proponent must choose whether to use the stratified approach or the location specific approach.  As discussed above, the stratified approach is recommended in most cases. </w:t>
        </w:r>
      </w:ins>
    </w:p>
    <w:p w14:paraId="6EB1B57F" w14:textId="77777777" w:rsidR="00851BB5" w:rsidRPr="007F7E2B" w:rsidRDefault="00851BB5">
      <w:pPr>
        <w:ind w:right="8"/>
        <w:rPr>
          <w:ins w:id="5877" w:author="V2" w:date="2025-04-14T14:19:00Z" w16du:dateUtc="2025-04-14T19:19:00Z"/>
        </w:rPr>
      </w:pPr>
      <w:ins w:id="5878" w:author="V2" w:date="2025-04-14T14:19:00Z" w16du:dateUtc="2025-04-14T19:19:00Z">
        <w:r w:rsidRPr="007F7E2B">
          <w:t xml:space="preserve">The exception to this guidance may occur if the project proponent believes that the location (as versus the quantity) of changes in the value of the variable is highly correlated with a single driver.  For instance, if deforestation is highly correlated with land quality, the project proponent may be able to extrapolate the likely locations of deforestation by projecting that the best land will be deforested first. </w:t>
        </w:r>
      </w:ins>
    </w:p>
    <w:p w14:paraId="328CB08A" w14:textId="77777777" w:rsidR="00851BB5" w:rsidRPr="007F7E2B" w:rsidRDefault="00851BB5">
      <w:pPr>
        <w:pStyle w:val="Heading3"/>
        <w:rPr>
          <w:ins w:id="5879" w:author="V2" w:date="2025-04-14T14:19:00Z" w16du:dateUtc="2025-04-14T19:19:00Z"/>
        </w:rPr>
      </w:pPr>
      <w:bookmarkStart w:id="5880" w:name="_Toc174616028"/>
      <w:bookmarkStart w:id="5881" w:name="_Toc174616444"/>
      <w:bookmarkStart w:id="5882" w:name="_Toc180594169"/>
      <w:bookmarkStart w:id="5883" w:name="_Toc180594576"/>
      <w:ins w:id="5884" w:author="V2" w:date="2025-04-14T14:19:00Z" w16du:dateUtc="2025-04-14T19:19:00Z">
        <w:r w:rsidRPr="007F7E2B">
          <w:t>Step 14b Determine proposed projection technique</w:t>
        </w:r>
        <w:bookmarkEnd w:id="5880"/>
        <w:bookmarkEnd w:id="5881"/>
        <w:bookmarkEnd w:id="5882"/>
        <w:bookmarkEnd w:id="5883"/>
        <w:r w:rsidRPr="007F7E2B">
          <w:t xml:space="preserve"> </w:t>
        </w:r>
      </w:ins>
    </w:p>
    <w:p w14:paraId="5A5D6B15" w14:textId="77777777" w:rsidR="00851BB5" w:rsidRPr="007F7E2B" w:rsidRDefault="00851BB5">
      <w:pPr>
        <w:ind w:right="8"/>
        <w:rPr>
          <w:ins w:id="5885" w:author="V2" w:date="2025-04-14T14:19:00Z" w16du:dateUtc="2025-04-14T19:19:00Z"/>
        </w:rPr>
      </w:pPr>
      <w:ins w:id="5886" w:author="V2" w:date="2025-04-14T14:19:00Z" w16du:dateUtc="2025-04-14T19:19:00Z">
        <w:r w:rsidRPr="007F7E2B">
          <w:t xml:space="preserve">Three techniques for projecting the future values of the variable may be used: </w:t>
        </w:r>
      </w:ins>
    </w:p>
    <w:p w14:paraId="4CE1F35F" w14:textId="77777777" w:rsidR="00851BB5" w:rsidRPr="007F7E2B" w:rsidRDefault="00851BB5" w:rsidP="00964B29">
      <w:pPr>
        <w:numPr>
          <w:ilvl w:val="0"/>
          <w:numId w:val="59"/>
        </w:numPr>
        <w:spacing w:before="0" w:after="126" w:line="271" w:lineRule="auto"/>
        <w:ind w:right="8" w:hanging="360"/>
        <w:rPr>
          <w:ins w:id="5887" w:author="V2" w:date="2025-04-14T14:19:00Z" w16du:dateUtc="2025-04-14T19:19:00Z"/>
        </w:rPr>
      </w:pPr>
      <w:ins w:id="5888" w:author="V2" w:date="2025-04-14T14:19:00Z" w16du:dateUtc="2025-04-14T19:19:00Z">
        <w:r w:rsidRPr="007F7E2B">
          <w:rPr>
            <w:u w:val="single" w:color="000000"/>
          </w:rPr>
          <w:t>Linear extrapolation</w:t>
        </w:r>
        <w:r w:rsidRPr="007F7E2B">
          <w:t xml:space="preserve">: Projection of the existing trajectory of change in the value of the variable into the future.  In general, this is the simplest approach.  This approach is applicable where the project proponent believes that the drivers, agents and causes leading to change in the variable within the stratum are likely to remain relatively unchanged in the future. </w:t>
        </w:r>
      </w:ins>
    </w:p>
    <w:p w14:paraId="13426F30" w14:textId="77777777" w:rsidR="00851BB5" w:rsidRPr="007F7E2B" w:rsidRDefault="00851BB5" w:rsidP="00964B29">
      <w:pPr>
        <w:numPr>
          <w:ilvl w:val="0"/>
          <w:numId w:val="59"/>
        </w:numPr>
        <w:spacing w:before="0" w:after="126" w:line="271" w:lineRule="auto"/>
        <w:ind w:right="8" w:hanging="360"/>
        <w:rPr>
          <w:ins w:id="5889" w:author="V2" w:date="2025-04-14T14:19:00Z" w16du:dateUtc="2025-04-14T19:19:00Z"/>
        </w:rPr>
      </w:pPr>
      <w:ins w:id="5890" w:author="V2" w:date="2025-04-14T14:19:00Z" w16du:dateUtc="2025-04-14T19:19:00Z">
        <w:r w:rsidRPr="007F7E2B">
          <w:rPr>
            <w:u w:val="single" w:color="000000"/>
          </w:rPr>
          <w:t>Modified trajectory</w:t>
        </w:r>
        <w:r w:rsidRPr="007F7E2B">
          <w:t xml:space="preserve">: Projection of the future values of the variable based on the existing trajectory, modified to reflect the expected impacts of changes in one or two relatively independent drivers, agents or causes.  This technique is much less complex than the modeled technique, while still integrating the effects of expected changes in the factors influencing the variable. </w:t>
        </w:r>
      </w:ins>
    </w:p>
    <w:p w14:paraId="76B03896" w14:textId="77777777" w:rsidR="00851BB5" w:rsidRPr="007F7E2B" w:rsidRDefault="00851BB5" w:rsidP="00964B29">
      <w:pPr>
        <w:numPr>
          <w:ilvl w:val="0"/>
          <w:numId w:val="59"/>
        </w:numPr>
        <w:spacing w:before="0" w:after="126" w:line="271" w:lineRule="auto"/>
        <w:ind w:right="8" w:hanging="360"/>
        <w:rPr>
          <w:ins w:id="5891" w:author="V2" w:date="2025-04-14T14:19:00Z" w16du:dateUtc="2025-04-14T19:19:00Z"/>
        </w:rPr>
      </w:pPr>
      <w:ins w:id="5892" w:author="V2" w:date="2025-04-14T14:19:00Z" w16du:dateUtc="2025-04-14T19:19:00Z">
        <w:r w:rsidRPr="007F7E2B">
          <w:rPr>
            <w:u w:val="single" w:color="000000"/>
          </w:rPr>
          <w:t>Modeled</w:t>
        </w:r>
        <w:r w:rsidRPr="007F7E2B">
          <w:t xml:space="preserve">: Projection of future values of the variable based on a function or model which integrates the impacts of multiple drivers, agents and causes on the variable.  This technique is typically highly data intensive, since the project proponent must have enough data on past changes in the variable and changes in drivers, agents and causes to determine the causal relationships within the system.  When this technique is used, the data on past values of the variable is used to develop and truth </w:t>
        </w:r>
        <w:r w:rsidRPr="007F7E2B">
          <w:lastRenderedPageBreak/>
          <w:t xml:space="preserve">the model.  This technique may be particularly suitable where existing models have been developed and peer reviewed in the scientific literature for forecasting changes in the variable. </w:t>
        </w:r>
      </w:ins>
    </w:p>
    <w:p w14:paraId="6177BC84" w14:textId="77777777" w:rsidR="00851BB5" w:rsidRPr="007F7E2B" w:rsidRDefault="00851BB5">
      <w:pPr>
        <w:ind w:right="8"/>
        <w:rPr>
          <w:ins w:id="5893" w:author="V2" w:date="2025-04-14T14:19:00Z" w16du:dateUtc="2025-04-14T19:19:00Z"/>
        </w:rPr>
      </w:pPr>
      <w:ins w:id="5894" w:author="V2" w:date="2025-04-14T14:19:00Z" w16du:dateUtc="2025-04-14T19:19:00Z">
        <w:r w:rsidRPr="007F7E2B">
          <w:t>Based on the data generated on the variable, the processes influencing its value, and the degree to which knowledge of the processes leading to change in the variable exists, choose the most suitable technique, and document the reasons for the choice.</w:t>
        </w:r>
        <w:r w:rsidRPr="007F7E2B">
          <w:rPr>
            <w:rFonts w:ascii="Arial" w:eastAsia="Arial" w:hAnsi="Arial" w:cs="Arial"/>
            <w:b/>
          </w:rPr>
          <w:t xml:space="preserve"> </w:t>
        </w:r>
      </w:ins>
    </w:p>
    <w:p w14:paraId="4987EEB1" w14:textId="77777777" w:rsidR="00851BB5" w:rsidRPr="007F7E2B" w:rsidRDefault="00851BB5">
      <w:pPr>
        <w:pStyle w:val="Heading3"/>
        <w:rPr>
          <w:ins w:id="5895" w:author="V2" w:date="2025-04-14T14:19:00Z" w16du:dateUtc="2025-04-14T19:19:00Z"/>
        </w:rPr>
      </w:pPr>
      <w:bookmarkStart w:id="5896" w:name="_Toc174616029"/>
      <w:bookmarkStart w:id="5897" w:name="_Toc174616445"/>
      <w:bookmarkStart w:id="5898" w:name="_Toc180594170"/>
      <w:bookmarkStart w:id="5899" w:name="_Toc180594577"/>
      <w:ins w:id="5900" w:author="V2" w:date="2025-04-14T14:19:00Z" w16du:dateUtc="2025-04-14T19:19:00Z">
        <w:r w:rsidRPr="007F7E2B">
          <w:t>Step 14c: Check stratification</w:t>
        </w:r>
        <w:bookmarkEnd w:id="5896"/>
        <w:bookmarkEnd w:id="5897"/>
        <w:bookmarkEnd w:id="5898"/>
        <w:bookmarkEnd w:id="5899"/>
        <w:r w:rsidRPr="007F7E2B">
          <w:t xml:space="preserve"> </w:t>
        </w:r>
      </w:ins>
    </w:p>
    <w:p w14:paraId="7EDCD4DD" w14:textId="77777777" w:rsidR="00851BB5" w:rsidRPr="007F7E2B" w:rsidRDefault="00851BB5">
      <w:pPr>
        <w:ind w:right="8"/>
        <w:rPr>
          <w:ins w:id="5901" w:author="V2" w:date="2025-04-14T14:19:00Z" w16du:dateUtc="2025-04-14T19:19:00Z"/>
        </w:rPr>
      </w:pPr>
      <w:ins w:id="5902" w:author="V2" w:date="2025-04-14T14:19:00Z" w16du:dateUtc="2025-04-14T19:19:00Z">
        <w:r w:rsidRPr="007F7E2B">
          <w:t xml:space="preserve">At this point review the proposed stratification of the area. Based on the data gathered to this point, the choices of approach and technique must be undertaken, based on the following guidance: </w:t>
        </w:r>
      </w:ins>
    </w:p>
    <w:p w14:paraId="78DF16F2" w14:textId="77777777" w:rsidR="00851BB5" w:rsidRPr="007F7E2B" w:rsidRDefault="00851BB5" w:rsidP="00964B29">
      <w:pPr>
        <w:numPr>
          <w:ilvl w:val="0"/>
          <w:numId w:val="60"/>
        </w:numPr>
        <w:spacing w:before="0" w:after="126" w:line="271" w:lineRule="auto"/>
        <w:ind w:right="8" w:hanging="360"/>
        <w:rPr>
          <w:ins w:id="5903" w:author="V2" w:date="2025-04-14T14:19:00Z" w16du:dateUtc="2025-04-14T19:19:00Z"/>
        </w:rPr>
      </w:pPr>
      <w:ins w:id="5904" w:author="V2" w:date="2025-04-14T14:19:00Z" w16du:dateUtc="2025-04-14T19:19:00Z">
        <w:r w:rsidRPr="007F7E2B">
          <w:t xml:space="preserve">If either the linear extrapolation technique or the modified trajectory technique has been chosen, ensure that the stratification recognizes any changes in drivers, agents or causes across the area that are likely to result in significant changes in the value of the variable.  It is highly recommended that if these techniques are used, a stratified approach should also be used, making it important to ensure that the strata reflect the significant drivers, agents and causes. </w:t>
        </w:r>
      </w:ins>
    </w:p>
    <w:p w14:paraId="21803B13" w14:textId="77777777" w:rsidR="00851BB5" w:rsidRPr="007F7E2B" w:rsidRDefault="00851BB5" w:rsidP="00964B29">
      <w:pPr>
        <w:numPr>
          <w:ilvl w:val="0"/>
          <w:numId w:val="60"/>
        </w:numPr>
        <w:spacing w:before="0" w:after="242" w:line="271" w:lineRule="auto"/>
        <w:ind w:right="8" w:hanging="360"/>
        <w:rPr>
          <w:ins w:id="5905" w:author="V2" w:date="2025-04-14T14:19:00Z" w16du:dateUtc="2025-04-14T19:19:00Z"/>
        </w:rPr>
      </w:pPr>
      <w:ins w:id="5906" w:author="V2" w:date="2025-04-14T14:19:00Z" w16du:dateUtc="2025-04-14T19:19:00Z">
        <w:r w:rsidRPr="007F7E2B">
          <w:t>If the modeled technique has been chosen, and the location specific approach will be used, project proponents may consider reducing the number of strata to reflect the fact that the model will account for many of the changes in drivers, agents and causes across the area, and the locations of change will be determined at a substratum level.  It is possible that if the modeled technique and location specific approach are used, the entire area of interest can be considered a single stratum, unless the differences in processes across the area require the preparation of more than one model.</w:t>
        </w:r>
        <w:r w:rsidRPr="007F7E2B">
          <w:rPr>
            <w:rFonts w:ascii="Arial" w:eastAsia="Arial" w:hAnsi="Arial" w:cs="Arial"/>
            <w:b/>
          </w:rPr>
          <w:t xml:space="preserve"> </w:t>
        </w:r>
      </w:ins>
    </w:p>
    <w:p w14:paraId="4F6716CD" w14:textId="77777777" w:rsidR="00851BB5" w:rsidRPr="007F7E2B" w:rsidRDefault="00851BB5">
      <w:pPr>
        <w:pStyle w:val="Heading3"/>
        <w:rPr>
          <w:ins w:id="5907" w:author="V2" w:date="2025-04-14T14:19:00Z" w16du:dateUtc="2025-04-14T19:19:00Z"/>
        </w:rPr>
      </w:pPr>
      <w:bookmarkStart w:id="5908" w:name="_Toc174616030"/>
      <w:bookmarkStart w:id="5909" w:name="_Toc174616446"/>
      <w:bookmarkStart w:id="5910" w:name="_Toc180594171"/>
      <w:bookmarkStart w:id="5911" w:name="_Toc180594578"/>
      <w:ins w:id="5912" w:author="V2" w:date="2025-04-14T14:19:00Z" w16du:dateUtc="2025-04-14T19:19:00Z">
        <w:r w:rsidRPr="007F7E2B">
          <w:t>Step 14d: Linear extrapolation</w:t>
        </w:r>
        <w:bookmarkEnd w:id="5908"/>
        <w:bookmarkEnd w:id="5909"/>
        <w:bookmarkEnd w:id="5910"/>
        <w:bookmarkEnd w:id="5911"/>
        <w:r w:rsidRPr="007F7E2B">
          <w:t xml:space="preserve"> </w:t>
        </w:r>
      </w:ins>
    </w:p>
    <w:p w14:paraId="40E29A94" w14:textId="77777777" w:rsidR="00851BB5" w:rsidRPr="007F7E2B" w:rsidRDefault="00851BB5">
      <w:pPr>
        <w:ind w:right="8"/>
        <w:rPr>
          <w:ins w:id="5913" w:author="V2" w:date="2025-04-14T14:19:00Z" w16du:dateUtc="2025-04-14T19:19:00Z"/>
        </w:rPr>
      </w:pPr>
      <w:ins w:id="5914" w:author="V2" w:date="2025-04-14T14:19:00Z" w16du:dateUtc="2025-04-14T19:19:00Z">
        <w:r w:rsidRPr="007F7E2B">
          <w:t xml:space="preserve">The linear extrapolation method is used where the project proponent has evidence to support the supposition that the existing trend line of change in the variable will continue into the future.  Thus for instance if non-tree woody biomass has been increasing steadily at a rate of 0.01 t /ha/yr throughout the historic period examined, the project proponent may propose that this will continue into the future.  The linear extrapolation may be based on a straight line, as in the example given, or may be based on a curve extracted from the historic information.  The steps in the linear extrapolation method are: </w:t>
        </w:r>
      </w:ins>
    </w:p>
    <w:p w14:paraId="5050ED04" w14:textId="77777777" w:rsidR="00851BB5" w:rsidRPr="007F7E2B" w:rsidRDefault="00851BB5">
      <w:pPr>
        <w:pStyle w:val="Heading3"/>
        <w:ind w:left="715"/>
        <w:rPr>
          <w:ins w:id="5915" w:author="V2" w:date="2025-04-14T14:19:00Z" w16du:dateUtc="2025-04-14T19:19:00Z"/>
        </w:rPr>
      </w:pPr>
      <w:bookmarkStart w:id="5916" w:name="_Toc174616031"/>
      <w:bookmarkStart w:id="5917" w:name="_Toc174616447"/>
      <w:bookmarkStart w:id="5918" w:name="_Toc180594172"/>
      <w:bookmarkStart w:id="5919" w:name="_Toc180594579"/>
      <w:ins w:id="5920" w:author="V2" w:date="2025-04-14T14:19:00Z" w16du:dateUtc="2025-04-14T19:19:00Z">
        <w:r w:rsidRPr="007F7E2B">
          <w:t>Step 14d.1: Project existing curve</w:t>
        </w:r>
        <w:bookmarkEnd w:id="5916"/>
        <w:bookmarkEnd w:id="5917"/>
        <w:bookmarkEnd w:id="5918"/>
        <w:bookmarkEnd w:id="5919"/>
        <w:r w:rsidRPr="007F7E2B">
          <w:t xml:space="preserve"> </w:t>
        </w:r>
      </w:ins>
    </w:p>
    <w:p w14:paraId="4BA196B5" w14:textId="77777777" w:rsidR="00851BB5" w:rsidRPr="007F7E2B" w:rsidRDefault="00851BB5">
      <w:pPr>
        <w:ind w:left="708" w:right="8"/>
        <w:rPr>
          <w:ins w:id="5921" w:author="V2" w:date="2025-04-14T14:19:00Z" w16du:dateUtc="2025-04-14T19:19:00Z"/>
        </w:rPr>
      </w:pPr>
      <w:ins w:id="5922" w:author="V2" w:date="2025-04-14T14:19:00Z" w16du:dateUtc="2025-04-14T19:19:00Z">
        <w:r w:rsidRPr="007F7E2B">
          <w:t xml:space="preserve">Based on the curve extrapolated from the historic data, project values for the variable </w:t>
        </w:r>
        <w:r w:rsidRPr="007F7E2B">
          <w:rPr>
            <w:rFonts w:ascii="Arial" w:eastAsia="Arial" w:hAnsi="Arial" w:cs="Arial"/>
            <w:i/>
          </w:rPr>
          <w:t>X</w:t>
        </w:r>
        <w:r w:rsidRPr="007F7E2B">
          <w:t xml:space="preserve"> in the stratum for each future time point analyzed within the project crediting period. </w:t>
        </w:r>
      </w:ins>
    </w:p>
    <w:p w14:paraId="111F78F2" w14:textId="77777777" w:rsidR="00851BB5" w:rsidRPr="007F7E2B" w:rsidRDefault="00851BB5">
      <w:pPr>
        <w:pStyle w:val="Heading3"/>
        <w:ind w:left="715"/>
        <w:rPr>
          <w:ins w:id="5923" w:author="V2" w:date="2025-04-14T14:19:00Z" w16du:dateUtc="2025-04-14T19:19:00Z"/>
        </w:rPr>
      </w:pPr>
      <w:bookmarkStart w:id="5924" w:name="_Toc174616032"/>
      <w:bookmarkStart w:id="5925" w:name="_Toc174616448"/>
      <w:bookmarkStart w:id="5926" w:name="_Toc180594173"/>
      <w:bookmarkStart w:id="5927" w:name="_Toc180594580"/>
      <w:ins w:id="5928" w:author="V2" w:date="2025-04-14T14:19:00Z" w16du:dateUtc="2025-04-14T19:19:00Z">
        <w:r w:rsidRPr="007F7E2B">
          <w:lastRenderedPageBreak/>
          <w:t>Step 14d.2: Check for conservatism</w:t>
        </w:r>
        <w:bookmarkEnd w:id="5924"/>
        <w:bookmarkEnd w:id="5925"/>
        <w:bookmarkEnd w:id="5926"/>
        <w:bookmarkEnd w:id="5927"/>
        <w:r w:rsidRPr="007F7E2B">
          <w:t xml:space="preserve"> </w:t>
        </w:r>
      </w:ins>
    </w:p>
    <w:p w14:paraId="7F6F918F" w14:textId="77777777" w:rsidR="00851BB5" w:rsidRPr="007F7E2B" w:rsidRDefault="00851BB5">
      <w:pPr>
        <w:ind w:left="708" w:right="8"/>
        <w:rPr>
          <w:ins w:id="5929" w:author="V2" w:date="2025-04-14T14:19:00Z" w16du:dateUtc="2025-04-14T19:19:00Z"/>
        </w:rPr>
      </w:pPr>
      <w:ins w:id="5930" w:author="V2" w:date="2025-04-14T14:19:00Z" w16du:dateUtc="2025-04-14T19:19:00Z">
        <w:r w:rsidRPr="007F7E2B">
          <w:t xml:space="preserve">Based on the analysis of agents, drivers and causes, the project proponent must determine and document whether there are any reasonably possible changes in the status of these factors which might cause the use of the trajectory to be non-conservative.  If any such factors are noted, the project proponent must use the modified trajectory method given in Step 14e, or the modeled method given in Step 14f, rather than the linear extrapolation method. </w:t>
        </w:r>
      </w:ins>
    </w:p>
    <w:p w14:paraId="76301D3F" w14:textId="77777777" w:rsidR="00851BB5" w:rsidRPr="007F7E2B" w:rsidRDefault="00851BB5">
      <w:pPr>
        <w:pStyle w:val="Heading3"/>
        <w:ind w:left="715"/>
        <w:rPr>
          <w:ins w:id="5931" w:author="V2" w:date="2025-04-14T14:19:00Z" w16du:dateUtc="2025-04-14T19:19:00Z"/>
        </w:rPr>
      </w:pPr>
      <w:bookmarkStart w:id="5932" w:name="_Toc174616033"/>
      <w:bookmarkStart w:id="5933" w:name="_Toc174616449"/>
      <w:bookmarkStart w:id="5934" w:name="_Toc180594174"/>
      <w:bookmarkStart w:id="5935" w:name="_Toc180594581"/>
      <w:ins w:id="5936" w:author="V2" w:date="2025-04-14T14:19:00Z" w16du:dateUtc="2025-04-14T19:19:00Z">
        <w:r w:rsidRPr="007F7E2B">
          <w:t>Step 14d.3: Check for limits of possible values of the variable</w:t>
        </w:r>
        <w:bookmarkEnd w:id="5932"/>
        <w:bookmarkEnd w:id="5933"/>
        <w:bookmarkEnd w:id="5934"/>
        <w:bookmarkEnd w:id="5935"/>
        <w:r w:rsidRPr="007F7E2B">
          <w:t xml:space="preserve"> </w:t>
        </w:r>
      </w:ins>
    </w:p>
    <w:p w14:paraId="2EDEF54C" w14:textId="77777777" w:rsidR="00851BB5" w:rsidRPr="007F7E2B" w:rsidRDefault="00851BB5">
      <w:pPr>
        <w:ind w:left="708" w:right="8"/>
        <w:rPr>
          <w:ins w:id="5937" w:author="V2" w:date="2025-04-14T14:19:00Z" w16du:dateUtc="2025-04-14T19:19:00Z"/>
        </w:rPr>
      </w:pPr>
      <w:ins w:id="5938" w:author="V2" w:date="2025-04-14T14:19:00Z" w16du:dateUtc="2025-04-14T19:19:00Z">
        <w:r w:rsidRPr="007F7E2B">
          <w:t xml:space="preserve">Based on the work undertaken in Step 9, check whether the values for X based on the linear extrapolation reaches the limit of the possible values of X.  If no limit is reached, use the values derived from the historic curve as the projected values of the variable. </w:t>
        </w:r>
      </w:ins>
    </w:p>
    <w:p w14:paraId="3A751E61" w14:textId="77777777" w:rsidR="00851BB5" w:rsidRPr="007F7E2B" w:rsidRDefault="00851BB5">
      <w:pPr>
        <w:ind w:left="708" w:right="8"/>
        <w:rPr>
          <w:ins w:id="5939" w:author="V2" w:date="2025-04-14T14:19:00Z" w16du:dateUtc="2025-04-14T19:19:00Z"/>
        </w:rPr>
      </w:pPr>
      <w:ins w:id="5940" w:author="V2" w:date="2025-04-14T14:19:00Z" w16du:dateUtc="2025-04-14T19:19:00Z">
        <w:r w:rsidRPr="007F7E2B">
          <w:t xml:space="preserve">If an absolute limit is reached, all values of the variable above an upper limit or below a lower limit must default to the limit value, and the revised values are the projected values. </w:t>
        </w:r>
      </w:ins>
    </w:p>
    <w:p w14:paraId="3A1B4ACD" w14:textId="77777777" w:rsidR="00851BB5" w:rsidRPr="007F7E2B" w:rsidRDefault="00851BB5">
      <w:pPr>
        <w:ind w:left="708" w:right="8"/>
        <w:rPr>
          <w:ins w:id="5941" w:author="V2" w:date="2025-04-14T14:19:00Z" w16du:dateUtc="2025-04-14T19:19:00Z"/>
        </w:rPr>
      </w:pPr>
      <w:ins w:id="5942" w:author="V2" w:date="2025-04-14T14:19:00Z" w16du:dateUtc="2025-04-14T19:19:00Z">
        <w:r w:rsidRPr="007F7E2B">
          <w:t xml:space="preserve">If a break point is reached, the project proponent must adjust the future curve from that point onwards to reflect the altered dynamics of the variable beyond the breakpoint, and repeat Steps 1 through 3 for this new curve. </w:t>
        </w:r>
      </w:ins>
    </w:p>
    <w:p w14:paraId="441172F7" w14:textId="77777777" w:rsidR="00851BB5" w:rsidRPr="007F7E2B" w:rsidRDefault="00851BB5">
      <w:pPr>
        <w:spacing w:after="242"/>
        <w:ind w:left="708" w:right="8"/>
        <w:rPr>
          <w:ins w:id="5943" w:author="V2" w:date="2025-04-14T14:19:00Z" w16du:dateUtc="2025-04-14T19:19:00Z"/>
        </w:rPr>
      </w:pPr>
      <w:ins w:id="5944" w:author="V2" w:date="2025-04-14T14:19:00Z" w16du:dateUtc="2025-04-14T19:19:00Z">
        <w:r w:rsidRPr="007F7E2B">
          <w:t>If the values of the variable are being determined using a stratified approach, no further work is required.  Since linear extrapolation does not depend on modeling which would allow the calculation of specific values for a specific point, the location specific approach should not be used.  The one exception might be in the case of a variable of only two possible values (for instance, deforested or not deforested), with location specific breakpoints such as good soil quality versus marginal soil quality.  Even in these cases, it is recommended that the projections be undertaken on a stratified basis, with the stratification adjusted to recognize the location specific breakpoints.  If however, the project proponent believes that use of a location specific approach is required, they must undertake the work described in Step14f to develop the modeling tools to allow location of the changes in the values of the variable within the stratum.</w:t>
        </w:r>
        <w:r w:rsidRPr="007F7E2B">
          <w:rPr>
            <w:rFonts w:ascii="Arial" w:eastAsia="Arial" w:hAnsi="Arial" w:cs="Arial"/>
            <w:b/>
          </w:rPr>
          <w:t xml:space="preserve"> </w:t>
        </w:r>
      </w:ins>
    </w:p>
    <w:p w14:paraId="6C74350F" w14:textId="77777777" w:rsidR="00851BB5" w:rsidRPr="007F7E2B" w:rsidRDefault="00851BB5">
      <w:pPr>
        <w:pStyle w:val="Heading3"/>
        <w:rPr>
          <w:ins w:id="5945" w:author="V2" w:date="2025-04-14T14:19:00Z" w16du:dateUtc="2025-04-14T19:19:00Z"/>
        </w:rPr>
      </w:pPr>
      <w:bookmarkStart w:id="5946" w:name="_Toc174616034"/>
      <w:bookmarkStart w:id="5947" w:name="_Toc174616450"/>
      <w:bookmarkStart w:id="5948" w:name="_Toc180594175"/>
      <w:bookmarkStart w:id="5949" w:name="_Toc180594582"/>
      <w:ins w:id="5950" w:author="V2" w:date="2025-04-14T14:19:00Z" w16du:dateUtc="2025-04-14T19:19:00Z">
        <w:r w:rsidRPr="007F7E2B">
          <w:t>Step 14e: Modified trajectory</w:t>
        </w:r>
        <w:bookmarkEnd w:id="5946"/>
        <w:bookmarkEnd w:id="5947"/>
        <w:bookmarkEnd w:id="5948"/>
        <w:bookmarkEnd w:id="5949"/>
        <w:r w:rsidRPr="007F7E2B">
          <w:t xml:space="preserve"> </w:t>
        </w:r>
      </w:ins>
    </w:p>
    <w:p w14:paraId="41247DA8" w14:textId="77777777" w:rsidR="00851BB5" w:rsidRPr="007F7E2B" w:rsidRDefault="00851BB5">
      <w:pPr>
        <w:ind w:right="8"/>
        <w:rPr>
          <w:ins w:id="5951" w:author="V2" w:date="2025-04-14T14:19:00Z" w16du:dateUtc="2025-04-14T19:19:00Z"/>
        </w:rPr>
      </w:pPr>
      <w:ins w:id="5952" w:author="V2" w:date="2025-04-14T14:19:00Z" w16du:dateUtc="2025-04-14T19:19:00Z">
        <w:r w:rsidRPr="007F7E2B">
          <w:t xml:space="preserve">The modified trajectory technique uses the same steps and methods as those given in Step 14d for the linear extrapolation technique above, except that the following steps are undertaken prior to undertaking Step 14d.1. </w:t>
        </w:r>
      </w:ins>
    </w:p>
    <w:p w14:paraId="2FF55D97" w14:textId="77777777" w:rsidR="00851BB5" w:rsidRPr="007F7E2B" w:rsidRDefault="00851BB5">
      <w:pPr>
        <w:spacing w:after="139" w:line="259" w:lineRule="auto"/>
        <w:ind w:left="715" w:hanging="10"/>
        <w:rPr>
          <w:ins w:id="5953" w:author="V2" w:date="2025-04-14T14:19:00Z" w16du:dateUtc="2025-04-14T19:19:00Z"/>
        </w:rPr>
      </w:pPr>
      <w:ins w:id="5954" w:author="V2" w:date="2025-04-14T14:19:00Z" w16du:dateUtc="2025-04-14T19:19:00Z">
        <w:r w:rsidRPr="007F7E2B">
          <w:rPr>
            <w:rFonts w:ascii="Arial" w:eastAsia="Arial" w:hAnsi="Arial" w:cs="Arial"/>
            <w:b/>
          </w:rPr>
          <w:t xml:space="preserve">Step 14e.1: Key modifiers </w:t>
        </w:r>
      </w:ins>
    </w:p>
    <w:p w14:paraId="73142F3C" w14:textId="77777777" w:rsidR="00851BB5" w:rsidRPr="007F7E2B" w:rsidRDefault="00851BB5">
      <w:pPr>
        <w:ind w:left="708" w:right="8"/>
        <w:rPr>
          <w:ins w:id="5955" w:author="V2" w:date="2025-04-14T14:19:00Z" w16du:dateUtc="2025-04-14T19:19:00Z"/>
        </w:rPr>
      </w:pPr>
      <w:ins w:id="5956" w:author="V2" w:date="2025-04-14T14:19:00Z" w16du:dateUtc="2025-04-14T19:19:00Z">
        <w:r w:rsidRPr="007F7E2B">
          <w:t xml:space="preserve">Identify the key drivers, agents or causes which are expected to modify the trajectory. </w:t>
        </w:r>
      </w:ins>
    </w:p>
    <w:p w14:paraId="686518A4" w14:textId="77777777" w:rsidR="00851BB5" w:rsidRPr="007F7E2B" w:rsidRDefault="00851BB5">
      <w:pPr>
        <w:pStyle w:val="Heading3"/>
        <w:ind w:left="715"/>
        <w:rPr>
          <w:ins w:id="5957" w:author="V2" w:date="2025-04-14T14:19:00Z" w16du:dateUtc="2025-04-14T19:19:00Z"/>
        </w:rPr>
      </w:pPr>
      <w:bookmarkStart w:id="5958" w:name="_Toc174616035"/>
      <w:bookmarkStart w:id="5959" w:name="_Toc174616451"/>
      <w:bookmarkStart w:id="5960" w:name="_Toc180594176"/>
      <w:bookmarkStart w:id="5961" w:name="_Toc180594583"/>
      <w:ins w:id="5962" w:author="V2" w:date="2025-04-14T14:19:00Z" w16du:dateUtc="2025-04-14T19:19:00Z">
        <w:r w:rsidRPr="007F7E2B">
          <w:lastRenderedPageBreak/>
          <w:t>Step 14e.2: Modifying conditions</w:t>
        </w:r>
        <w:bookmarkEnd w:id="5958"/>
        <w:bookmarkEnd w:id="5959"/>
        <w:bookmarkEnd w:id="5960"/>
        <w:bookmarkEnd w:id="5961"/>
        <w:r w:rsidRPr="007F7E2B">
          <w:t xml:space="preserve"> </w:t>
        </w:r>
      </w:ins>
    </w:p>
    <w:p w14:paraId="096F318F" w14:textId="77777777" w:rsidR="00851BB5" w:rsidRPr="007F7E2B" w:rsidRDefault="00851BB5">
      <w:pPr>
        <w:ind w:left="708" w:right="8"/>
        <w:rPr>
          <w:ins w:id="5963" w:author="V2" w:date="2025-04-14T14:19:00Z" w16du:dateUtc="2025-04-14T19:19:00Z"/>
        </w:rPr>
      </w:pPr>
      <w:ins w:id="5964" w:author="V2" w:date="2025-04-14T14:19:00Z" w16du:dateUtc="2025-04-14T19:19:00Z">
        <w:r w:rsidRPr="007F7E2B">
          <w:t xml:space="preserve">Assess the conditions under which each identified driver, agent or causes is expected to modify the trajectory. </w:t>
        </w:r>
      </w:ins>
    </w:p>
    <w:p w14:paraId="09CCF699" w14:textId="77777777" w:rsidR="00851BB5" w:rsidRPr="007F7E2B" w:rsidRDefault="00851BB5">
      <w:pPr>
        <w:pStyle w:val="Heading3"/>
        <w:ind w:left="715"/>
        <w:rPr>
          <w:ins w:id="5965" w:author="V2" w:date="2025-04-14T14:19:00Z" w16du:dateUtc="2025-04-14T19:19:00Z"/>
        </w:rPr>
      </w:pPr>
      <w:bookmarkStart w:id="5966" w:name="_Toc174616036"/>
      <w:bookmarkStart w:id="5967" w:name="_Toc174616452"/>
      <w:bookmarkStart w:id="5968" w:name="_Toc180594177"/>
      <w:bookmarkStart w:id="5969" w:name="_Toc180594584"/>
      <w:ins w:id="5970" w:author="V2" w:date="2025-04-14T14:19:00Z" w16du:dateUtc="2025-04-14T19:19:00Z">
        <w:r w:rsidRPr="007F7E2B">
          <w:t>Step 14e.3: Expected future values</w:t>
        </w:r>
        <w:bookmarkEnd w:id="5966"/>
        <w:bookmarkEnd w:id="5967"/>
        <w:bookmarkEnd w:id="5968"/>
        <w:bookmarkEnd w:id="5969"/>
        <w:r w:rsidRPr="007F7E2B">
          <w:t xml:space="preserve"> </w:t>
        </w:r>
      </w:ins>
    </w:p>
    <w:p w14:paraId="171CEF2D" w14:textId="77777777" w:rsidR="00851BB5" w:rsidRPr="007F7E2B" w:rsidRDefault="00851BB5">
      <w:pPr>
        <w:ind w:left="708" w:right="8"/>
        <w:rPr>
          <w:ins w:id="5971" w:author="V2" w:date="2025-04-14T14:19:00Z" w16du:dateUtc="2025-04-14T19:19:00Z"/>
        </w:rPr>
      </w:pPr>
      <w:ins w:id="5972" w:author="V2" w:date="2025-04-14T14:19:00Z" w16du:dateUtc="2025-04-14T19:19:00Z">
        <w:r w:rsidRPr="007F7E2B">
          <w:t xml:space="preserve">Document the expected future values of the drivers, agents or causes.  Demonstrate that these projected values are supported by assessments by independent agencies or parties, or that they are derived from documented assessments of related drivers or causes.  Demonstrate that the projected future values of the drivers and causes are conservative projections. </w:t>
        </w:r>
      </w:ins>
    </w:p>
    <w:p w14:paraId="4C104F8A" w14:textId="77777777" w:rsidR="00851BB5" w:rsidRPr="007F7E2B" w:rsidRDefault="00851BB5">
      <w:pPr>
        <w:pStyle w:val="Heading3"/>
        <w:ind w:left="715"/>
        <w:rPr>
          <w:ins w:id="5973" w:author="V2" w:date="2025-04-14T14:19:00Z" w16du:dateUtc="2025-04-14T19:19:00Z"/>
        </w:rPr>
      </w:pPr>
      <w:bookmarkStart w:id="5974" w:name="_Toc174616037"/>
      <w:bookmarkStart w:id="5975" w:name="_Toc174616453"/>
      <w:bookmarkStart w:id="5976" w:name="_Toc180594178"/>
      <w:bookmarkStart w:id="5977" w:name="_Toc180594585"/>
      <w:ins w:id="5978" w:author="V2" w:date="2025-04-14T14:19:00Z" w16du:dateUtc="2025-04-14T19:19:00Z">
        <w:r w:rsidRPr="007F7E2B">
          <w:t>Step 14e.4: Modify</w:t>
        </w:r>
        <w:bookmarkEnd w:id="5974"/>
        <w:bookmarkEnd w:id="5975"/>
        <w:bookmarkEnd w:id="5976"/>
        <w:bookmarkEnd w:id="5977"/>
        <w:r w:rsidRPr="007F7E2B">
          <w:t xml:space="preserve"> </w:t>
        </w:r>
      </w:ins>
    </w:p>
    <w:p w14:paraId="28C831D5" w14:textId="77777777" w:rsidR="00851BB5" w:rsidRPr="007F7E2B" w:rsidRDefault="00851BB5">
      <w:pPr>
        <w:spacing w:after="242"/>
        <w:ind w:left="708" w:right="8"/>
        <w:rPr>
          <w:ins w:id="5979" w:author="V2" w:date="2025-04-14T14:19:00Z" w16du:dateUtc="2025-04-14T19:19:00Z"/>
        </w:rPr>
      </w:pPr>
      <w:ins w:id="5980" w:author="V2" w:date="2025-04-14T14:19:00Z" w16du:dateUtc="2025-04-14T19:19:00Z">
        <w:r w:rsidRPr="007F7E2B">
          <w:t>Modify the trajectory of the variable based on those projected future values of the drivers, agents or variables which are well backed by independent projections, interpreted conservatively.</w:t>
        </w:r>
        <w:r w:rsidRPr="007F7E2B">
          <w:rPr>
            <w:rFonts w:ascii="Arial" w:eastAsia="Arial" w:hAnsi="Arial" w:cs="Arial"/>
            <w:b/>
          </w:rPr>
          <w:t xml:space="preserve"> </w:t>
        </w:r>
      </w:ins>
    </w:p>
    <w:p w14:paraId="232C83E9" w14:textId="77777777" w:rsidR="00851BB5" w:rsidRPr="007F7E2B" w:rsidRDefault="00851BB5">
      <w:pPr>
        <w:pStyle w:val="Heading3"/>
        <w:rPr>
          <w:ins w:id="5981" w:author="V2" w:date="2025-04-14T14:19:00Z" w16du:dateUtc="2025-04-14T19:19:00Z"/>
        </w:rPr>
      </w:pPr>
      <w:bookmarkStart w:id="5982" w:name="_Toc174616038"/>
      <w:bookmarkStart w:id="5983" w:name="_Toc174616454"/>
      <w:bookmarkStart w:id="5984" w:name="_Toc180594179"/>
      <w:bookmarkStart w:id="5985" w:name="_Toc180594586"/>
      <w:ins w:id="5986" w:author="V2" w:date="2025-04-14T14:19:00Z" w16du:dateUtc="2025-04-14T19:19:00Z">
        <w:r w:rsidRPr="007F7E2B">
          <w:t>Step 14f: Modeled Step 14f.1: Current conditions</w:t>
        </w:r>
        <w:bookmarkEnd w:id="5982"/>
        <w:bookmarkEnd w:id="5983"/>
        <w:bookmarkEnd w:id="5984"/>
        <w:bookmarkEnd w:id="5985"/>
        <w:r w:rsidRPr="007F7E2B">
          <w:t xml:space="preserve"> </w:t>
        </w:r>
      </w:ins>
    </w:p>
    <w:p w14:paraId="7DCD38B7" w14:textId="77777777" w:rsidR="00851BB5" w:rsidRPr="007F7E2B" w:rsidRDefault="00851BB5">
      <w:pPr>
        <w:ind w:left="708" w:right="8"/>
        <w:rPr>
          <w:ins w:id="5987" w:author="V2" w:date="2025-04-14T14:19:00Z" w16du:dateUtc="2025-04-14T19:19:00Z"/>
        </w:rPr>
      </w:pPr>
      <w:ins w:id="5988" w:author="V2" w:date="2025-04-14T14:19:00Z" w16du:dateUtc="2025-04-14T19:19:00Z">
        <w:r w:rsidRPr="007F7E2B">
          <w:t>Map or document the current condition of all significant agents and drivers.  The modeled approach depends on clear knowledge of the conditions and trends in the agents and drivers influencing the variable.  The project proponent must document the current conditions of these drivers and variables.  Any information on the past status of the drivers and variables, derived from studies, oral history, government statistics, the remote sensing analysis undertaken in Step 7, and other sources must also be documented.</w:t>
        </w:r>
        <w:r w:rsidRPr="007F7E2B">
          <w:rPr>
            <w:rFonts w:ascii="Arial" w:eastAsia="Arial" w:hAnsi="Arial" w:cs="Arial"/>
            <w:b/>
          </w:rPr>
          <w:t xml:space="preserve"> </w:t>
        </w:r>
      </w:ins>
    </w:p>
    <w:p w14:paraId="4505B1BA" w14:textId="77777777" w:rsidR="00851BB5" w:rsidRPr="007F7E2B" w:rsidRDefault="00851BB5">
      <w:pPr>
        <w:pStyle w:val="Heading3"/>
        <w:ind w:left="715"/>
        <w:rPr>
          <w:ins w:id="5989" w:author="V2" w:date="2025-04-14T14:19:00Z" w16du:dateUtc="2025-04-14T19:19:00Z"/>
        </w:rPr>
      </w:pPr>
      <w:bookmarkStart w:id="5990" w:name="_Toc174616039"/>
      <w:bookmarkStart w:id="5991" w:name="_Toc174616455"/>
      <w:bookmarkStart w:id="5992" w:name="_Toc180594180"/>
      <w:bookmarkStart w:id="5993" w:name="_Toc180594587"/>
      <w:ins w:id="5994" w:author="V2" w:date="2025-04-14T14:19:00Z" w16du:dateUtc="2025-04-14T19:19:00Z">
        <w:r w:rsidRPr="007F7E2B">
          <w:t>Step 14f.2: Correlate</w:t>
        </w:r>
        <w:bookmarkEnd w:id="5990"/>
        <w:bookmarkEnd w:id="5991"/>
        <w:bookmarkEnd w:id="5992"/>
        <w:bookmarkEnd w:id="5993"/>
        <w:r w:rsidRPr="007F7E2B">
          <w:t xml:space="preserve"> </w:t>
        </w:r>
      </w:ins>
    </w:p>
    <w:p w14:paraId="0680001F" w14:textId="77777777" w:rsidR="00851BB5" w:rsidRPr="007F7E2B" w:rsidRDefault="00851BB5">
      <w:pPr>
        <w:ind w:left="708" w:right="8"/>
        <w:rPr>
          <w:ins w:id="5995" w:author="V2" w:date="2025-04-14T14:19:00Z" w16du:dateUtc="2025-04-14T19:19:00Z"/>
        </w:rPr>
      </w:pPr>
      <w:ins w:id="5996" w:author="V2" w:date="2025-04-14T14:19:00Z" w16du:dateUtc="2025-04-14T19:19:00Z">
        <w:r w:rsidRPr="007F7E2B">
          <w:t xml:space="preserve">Determine correlation between values of the variable and identified agents and drivers.  Quantitative relationships must now be derived between the drivers and agents and the values of the variable.  Typically this will involve some form of multi-factorial analysis.  This step may rely to some degree on existing studies of the drivers of change in the variable, but must also include an analysis of these relationships based on the historic documentation of change in the value of the variable, determined in Steps 6 and 7, and the historic trends in the drivers, determined in Step 8. </w:t>
        </w:r>
      </w:ins>
    </w:p>
    <w:p w14:paraId="779146AD" w14:textId="77777777" w:rsidR="00851BB5" w:rsidRPr="007F7E2B" w:rsidRDefault="00851BB5">
      <w:pPr>
        <w:pStyle w:val="Heading3"/>
        <w:ind w:left="715"/>
        <w:rPr>
          <w:ins w:id="5997" w:author="V2" w:date="2025-04-14T14:19:00Z" w16du:dateUtc="2025-04-14T19:19:00Z"/>
        </w:rPr>
      </w:pPr>
      <w:bookmarkStart w:id="5998" w:name="_Toc174616040"/>
      <w:bookmarkStart w:id="5999" w:name="_Toc174616456"/>
      <w:bookmarkStart w:id="6000" w:name="_Toc180594181"/>
      <w:bookmarkStart w:id="6001" w:name="_Toc180594588"/>
      <w:ins w:id="6002" w:author="V2" w:date="2025-04-14T14:19:00Z" w16du:dateUtc="2025-04-14T19:19:00Z">
        <w:r w:rsidRPr="007F7E2B">
          <w:t>Step 14f.3: Check model against current conditions</w:t>
        </w:r>
        <w:bookmarkEnd w:id="5998"/>
        <w:bookmarkEnd w:id="5999"/>
        <w:bookmarkEnd w:id="6000"/>
        <w:bookmarkEnd w:id="6001"/>
        <w:r w:rsidRPr="007F7E2B">
          <w:t xml:space="preserve"> </w:t>
        </w:r>
      </w:ins>
    </w:p>
    <w:p w14:paraId="1B515B81" w14:textId="77777777" w:rsidR="00851BB5" w:rsidRPr="007F7E2B" w:rsidRDefault="00851BB5">
      <w:pPr>
        <w:ind w:left="708" w:right="8"/>
        <w:rPr>
          <w:ins w:id="6003" w:author="V2" w:date="2025-04-14T14:19:00Z" w16du:dateUtc="2025-04-14T19:19:00Z"/>
        </w:rPr>
      </w:pPr>
      <w:ins w:id="6004" w:author="V2" w:date="2025-04-14T14:19:00Z" w16du:dateUtc="2025-04-14T19:19:00Z">
        <w:r w:rsidRPr="007F7E2B">
          <w:t xml:space="preserve">Model expected current conditions based on these correlations.  Based on the current conditions of the agents and drivers, and the proposed model, a projection of current conditions from the model must be undertaken to determine how well it correlates with the actual current values of the variable.  Note that the model derived and developed in Step 14f.2 and this step may be unique for each </w:t>
        </w:r>
        <w:r w:rsidRPr="007F7E2B">
          <w:lastRenderedPageBreak/>
          <w:t xml:space="preserve">stratum, or may be the same across all strata, in which case the differences in the strata will arise solely from differences in the values of one or more agents or drivers between the strata. </w:t>
        </w:r>
      </w:ins>
    </w:p>
    <w:p w14:paraId="1B3012B2" w14:textId="77777777" w:rsidR="00851BB5" w:rsidRPr="007F7E2B" w:rsidRDefault="00851BB5">
      <w:pPr>
        <w:pStyle w:val="Heading3"/>
        <w:ind w:left="715"/>
        <w:rPr>
          <w:ins w:id="6005" w:author="V2" w:date="2025-04-14T14:19:00Z" w16du:dateUtc="2025-04-14T19:19:00Z"/>
        </w:rPr>
      </w:pPr>
      <w:bookmarkStart w:id="6006" w:name="_Toc174616041"/>
      <w:bookmarkStart w:id="6007" w:name="_Toc174616457"/>
      <w:bookmarkStart w:id="6008" w:name="_Toc180594182"/>
      <w:bookmarkStart w:id="6009" w:name="_Toc180594589"/>
      <w:ins w:id="6010" w:author="V2" w:date="2025-04-14T14:19:00Z" w16du:dateUtc="2025-04-14T19:19:00Z">
        <w:r w:rsidRPr="007F7E2B">
          <w:t>Step 14f.4: Review and revise model</w:t>
        </w:r>
        <w:bookmarkEnd w:id="6006"/>
        <w:bookmarkEnd w:id="6007"/>
        <w:bookmarkEnd w:id="6008"/>
        <w:bookmarkEnd w:id="6009"/>
        <w:r w:rsidRPr="007F7E2B">
          <w:t xml:space="preserve">  </w:t>
        </w:r>
      </w:ins>
    </w:p>
    <w:p w14:paraId="1E49FE4C" w14:textId="77777777" w:rsidR="00851BB5" w:rsidRPr="007F7E2B" w:rsidRDefault="00851BB5">
      <w:pPr>
        <w:ind w:left="708" w:right="8"/>
        <w:rPr>
          <w:ins w:id="6011" w:author="V2" w:date="2025-04-14T14:19:00Z" w16du:dateUtc="2025-04-14T19:19:00Z"/>
        </w:rPr>
      </w:pPr>
      <w:ins w:id="6012" w:author="V2" w:date="2025-04-14T14:19:00Z" w16du:dateUtc="2025-04-14T19:19:00Z">
        <w:r w:rsidRPr="007F7E2B">
          <w:t xml:space="preserve">Identify discrepancies, look for possible causes, finalize model if tests of the model or models show significant discrepancies from actual conditions, or appear to forecast conditions which are highly improbable in the future, the models must be re-examined, and corrections made.  The assumptions behind all elements of the model, and the reasons for all changes made to it, must be documented. </w:t>
        </w:r>
      </w:ins>
    </w:p>
    <w:p w14:paraId="17AD75F7" w14:textId="77777777" w:rsidR="00851BB5" w:rsidRPr="007F7E2B" w:rsidRDefault="00851BB5">
      <w:pPr>
        <w:pStyle w:val="Heading3"/>
        <w:ind w:left="715"/>
        <w:rPr>
          <w:ins w:id="6013" w:author="V2" w:date="2025-04-14T14:19:00Z" w16du:dateUtc="2025-04-14T19:19:00Z"/>
        </w:rPr>
      </w:pPr>
      <w:bookmarkStart w:id="6014" w:name="_Toc174616042"/>
      <w:bookmarkStart w:id="6015" w:name="_Toc174616458"/>
      <w:bookmarkStart w:id="6016" w:name="_Toc180594183"/>
      <w:bookmarkStart w:id="6017" w:name="_Toc180594590"/>
      <w:ins w:id="6018" w:author="V2" w:date="2025-04-14T14:19:00Z" w16du:dateUtc="2025-04-14T19:19:00Z">
        <w:r w:rsidRPr="007F7E2B">
          <w:t>Step 14f.5: Model future values</w:t>
        </w:r>
        <w:bookmarkEnd w:id="6014"/>
        <w:bookmarkEnd w:id="6015"/>
        <w:bookmarkEnd w:id="6016"/>
        <w:bookmarkEnd w:id="6017"/>
        <w:r w:rsidRPr="007F7E2B">
          <w:t xml:space="preserve"> </w:t>
        </w:r>
      </w:ins>
    </w:p>
    <w:p w14:paraId="74933BBA" w14:textId="77777777" w:rsidR="00851BB5" w:rsidRPr="007F7E2B" w:rsidRDefault="00851BB5">
      <w:pPr>
        <w:ind w:left="708" w:right="8"/>
        <w:rPr>
          <w:ins w:id="6019" w:author="V2" w:date="2025-04-14T14:19:00Z" w16du:dateUtc="2025-04-14T19:19:00Z"/>
        </w:rPr>
      </w:pPr>
      <w:ins w:id="6020" w:author="V2" w:date="2025-04-14T14:19:00Z" w16du:dateUtc="2025-04-14T19:19:00Z">
        <w:r w:rsidRPr="007F7E2B">
          <w:t xml:space="preserve">Conservatively determine expected future values of drivers and agents used as model inputs for the first monitoring period, and project values of the variable for that time.  Determine the future values of drivers and agents for the first monitoring period.  The reasons for the projections of these values, and a justification of the conservativeness of these projections, must be documented.  Based on these projected values, determine the value or values of the variable at the time of the first future verification period. </w:t>
        </w:r>
      </w:ins>
    </w:p>
    <w:p w14:paraId="4F6734D9" w14:textId="77777777" w:rsidR="00851BB5" w:rsidRPr="007F7E2B" w:rsidRDefault="00851BB5">
      <w:pPr>
        <w:pStyle w:val="Heading3"/>
        <w:ind w:left="715"/>
        <w:rPr>
          <w:ins w:id="6021" w:author="V2" w:date="2025-04-14T14:19:00Z" w16du:dateUtc="2025-04-14T19:19:00Z"/>
        </w:rPr>
      </w:pPr>
      <w:bookmarkStart w:id="6022" w:name="_Toc174616043"/>
      <w:bookmarkStart w:id="6023" w:name="_Toc174616459"/>
      <w:bookmarkStart w:id="6024" w:name="_Toc180594184"/>
      <w:bookmarkStart w:id="6025" w:name="_Toc180594591"/>
      <w:ins w:id="6026" w:author="V2" w:date="2025-04-14T14:19:00Z" w16du:dateUtc="2025-04-14T19:19:00Z">
        <w:r w:rsidRPr="007F7E2B">
          <w:t>Step 14f.6: Project stratification changes</w:t>
        </w:r>
        <w:bookmarkEnd w:id="6022"/>
        <w:bookmarkEnd w:id="6023"/>
        <w:bookmarkEnd w:id="6024"/>
        <w:bookmarkEnd w:id="6025"/>
        <w:r w:rsidRPr="007F7E2B">
          <w:t xml:space="preserve"> </w:t>
        </w:r>
      </w:ins>
    </w:p>
    <w:p w14:paraId="4563406C" w14:textId="77777777" w:rsidR="00851BB5" w:rsidRPr="007F7E2B" w:rsidRDefault="00851BB5">
      <w:pPr>
        <w:ind w:left="708" w:right="8"/>
        <w:rPr>
          <w:ins w:id="6027" w:author="V2" w:date="2025-04-14T14:19:00Z" w16du:dateUtc="2025-04-14T19:19:00Z"/>
        </w:rPr>
      </w:pPr>
      <w:ins w:id="6028" w:author="V2" w:date="2025-04-14T14:19:00Z" w16du:dateUtc="2025-04-14T19:19:00Z">
        <w:r w:rsidRPr="007F7E2B">
          <w:t xml:space="preserve">For variables which are being projected on a stratified basis, project the location of any changes in the stratification which may result from the modeling or from projected changes in drivers or agents. </w:t>
        </w:r>
      </w:ins>
    </w:p>
    <w:p w14:paraId="0BAB560A" w14:textId="77777777" w:rsidR="00851BB5" w:rsidRPr="007F7E2B" w:rsidRDefault="00851BB5">
      <w:pPr>
        <w:pStyle w:val="Heading3"/>
        <w:ind w:left="715"/>
        <w:rPr>
          <w:ins w:id="6029" w:author="V2" w:date="2025-04-14T14:19:00Z" w16du:dateUtc="2025-04-14T19:19:00Z"/>
        </w:rPr>
      </w:pPr>
      <w:bookmarkStart w:id="6030" w:name="_Toc174616044"/>
      <w:bookmarkStart w:id="6031" w:name="_Toc174616460"/>
      <w:bookmarkStart w:id="6032" w:name="_Toc180594185"/>
      <w:bookmarkStart w:id="6033" w:name="_Toc180594592"/>
      <w:ins w:id="6034" w:author="V2" w:date="2025-04-14T14:19:00Z" w16du:dateUtc="2025-04-14T19:19:00Z">
        <w:r w:rsidRPr="007F7E2B">
          <w:t>Step 14f.7: Project location specific values</w:t>
        </w:r>
        <w:bookmarkEnd w:id="6030"/>
        <w:bookmarkEnd w:id="6031"/>
        <w:bookmarkEnd w:id="6032"/>
        <w:bookmarkEnd w:id="6033"/>
        <w:r w:rsidRPr="007F7E2B">
          <w:rPr>
            <w:rFonts w:ascii="Arial" w:eastAsia="Arial" w:hAnsi="Arial" w:cs="Arial"/>
            <w:b w:val="0"/>
          </w:rPr>
          <w:t xml:space="preserve"> </w:t>
        </w:r>
      </w:ins>
    </w:p>
    <w:p w14:paraId="47107933" w14:textId="77777777" w:rsidR="00851BB5" w:rsidRPr="007F7E2B" w:rsidRDefault="00851BB5">
      <w:pPr>
        <w:spacing w:after="5"/>
        <w:ind w:left="708" w:right="8"/>
        <w:rPr>
          <w:ins w:id="6035" w:author="V2" w:date="2025-04-14T14:19:00Z" w16du:dateUtc="2025-04-14T19:19:00Z"/>
        </w:rPr>
      </w:pPr>
      <w:ins w:id="6036" w:author="V2" w:date="2025-04-14T14:19:00Z" w16du:dateUtc="2025-04-14T19:19:00Z">
        <w:r w:rsidRPr="007F7E2B">
          <w:t xml:space="preserve">For variables which are being projected on a located basis, project the value of the variable for each point or polygon.  These projections can be accomplished using programs such as Geomod, or custom programs or approaches. </w:t>
        </w:r>
      </w:ins>
    </w:p>
    <w:p w14:paraId="5E0682E0" w14:textId="77777777" w:rsidR="00851BB5" w:rsidRPr="007F7E2B" w:rsidRDefault="00851BB5">
      <w:pPr>
        <w:spacing w:after="14" w:line="259" w:lineRule="auto"/>
        <w:ind w:left="720"/>
        <w:rPr>
          <w:ins w:id="6037" w:author="V2" w:date="2025-04-14T14:19:00Z" w16du:dateUtc="2025-04-14T19:19:00Z"/>
        </w:rPr>
      </w:pPr>
      <w:ins w:id="6038" w:author="V2" w:date="2025-04-14T14:19:00Z" w16du:dateUtc="2025-04-14T19:19:00Z">
        <w:r w:rsidRPr="007F7E2B">
          <w:t xml:space="preserve"> </w:t>
        </w:r>
      </w:ins>
    </w:p>
    <w:p w14:paraId="3AD7B40D" w14:textId="77777777" w:rsidR="00851BB5" w:rsidRPr="007F7E2B" w:rsidRDefault="00851BB5">
      <w:pPr>
        <w:pStyle w:val="Heading3"/>
        <w:ind w:left="715"/>
        <w:rPr>
          <w:ins w:id="6039" w:author="V2" w:date="2025-04-14T14:19:00Z" w16du:dateUtc="2025-04-14T19:19:00Z"/>
        </w:rPr>
      </w:pPr>
      <w:bookmarkStart w:id="6040" w:name="_Toc174616045"/>
      <w:bookmarkStart w:id="6041" w:name="_Toc174616461"/>
      <w:bookmarkStart w:id="6042" w:name="_Toc180594186"/>
      <w:bookmarkStart w:id="6043" w:name="_Toc180594593"/>
      <w:ins w:id="6044" w:author="V2" w:date="2025-04-14T14:19:00Z" w16du:dateUtc="2025-04-14T19:19:00Z">
        <w:r w:rsidRPr="007F7E2B">
          <w:t>Step 14f.8: Model a time sequence</w:t>
        </w:r>
        <w:bookmarkEnd w:id="6040"/>
        <w:bookmarkEnd w:id="6041"/>
        <w:bookmarkEnd w:id="6042"/>
        <w:bookmarkEnd w:id="6043"/>
        <w:r w:rsidRPr="007F7E2B">
          <w:rPr>
            <w:rFonts w:ascii="Arial" w:eastAsia="Arial" w:hAnsi="Arial" w:cs="Arial"/>
            <w:b w:val="0"/>
          </w:rPr>
          <w:t xml:space="preserve"> </w:t>
        </w:r>
      </w:ins>
    </w:p>
    <w:p w14:paraId="0023270D" w14:textId="77777777" w:rsidR="00851BB5" w:rsidRPr="007F7E2B" w:rsidRDefault="00851BB5">
      <w:pPr>
        <w:spacing w:after="5"/>
        <w:ind w:left="708" w:right="8"/>
        <w:rPr>
          <w:ins w:id="6045" w:author="V2" w:date="2025-04-14T14:19:00Z" w16du:dateUtc="2025-04-14T19:19:00Z"/>
        </w:rPr>
      </w:pPr>
      <w:ins w:id="6046" w:author="V2" w:date="2025-04-14T14:19:00Z" w16du:dateUtc="2025-04-14T19:19:00Z">
        <w:r w:rsidRPr="007F7E2B">
          <w:t xml:space="preserve">Repeat Step 14f.5, 14f.6, and, if used, 14f.7 for each future monitoring period.  The result will be a series of values covering at least the entire project crediting period. </w:t>
        </w:r>
      </w:ins>
    </w:p>
    <w:p w14:paraId="5F9DC668" w14:textId="77777777" w:rsidR="00851BB5" w:rsidRPr="007F7E2B" w:rsidRDefault="00851BB5">
      <w:pPr>
        <w:spacing w:line="259" w:lineRule="auto"/>
        <w:rPr>
          <w:ins w:id="6047" w:author="V2" w:date="2025-04-14T14:19:00Z" w16du:dateUtc="2025-04-14T19:19:00Z"/>
        </w:rPr>
      </w:pPr>
      <w:ins w:id="6048" w:author="V2" w:date="2025-04-14T14:19:00Z" w16du:dateUtc="2025-04-14T19:19:00Z">
        <w:r w:rsidRPr="007F7E2B">
          <w:t xml:space="preserve"> </w:t>
        </w:r>
      </w:ins>
    </w:p>
    <w:p w14:paraId="42D175D3" w14:textId="77777777" w:rsidR="00851BB5" w:rsidRPr="007F7E2B" w:rsidRDefault="00851BB5">
      <w:pPr>
        <w:spacing w:after="27" w:line="259" w:lineRule="auto"/>
        <w:rPr>
          <w:ins w:id="6049" w:author="V2" w:date="2025-04-14T14:19:00Z" w16du:dateUtc="2025-04-14T19:19:00Z"/>
        </w:rPr>
      </w:pPr>
      <w:ins w:id="6050" w:author="V2" w:date="2025-04-14T14:19:00Z" w16du:dateUtc="2025-04-14T19:19:00Z">
        <w:r w:rsidRPr="007F7E2B">
          <w:t xml:space="preserve"> </w:t>
        </w:r>
      </w:ins>
    </w:p>
    <w:p w14:paraId="78A1F30B" w14:textId="77777777" w:rsidR="00851BB5" w:rsidRPr="007F7E2B" w:rsidRDefault="00851BB5">
      <w:pPr>
        <w:pStyle w:val="Heading1"/>
        <w:tabs>
          <w:tab w:val="center" w:pos="1489"/>
        </w:tabs>
        <w:spacing w:after="28"/>
        <w:ind w:left="-15"/>
        <w:rPr>
          <w:ins w:id="6051" w:author="V2" w:date="2025-04-14T14:19:00Z" w16du:dateUtc="2025-04-14T19:19:00Z"/>
        </w:rPr>
      </w:pPr>
      <w:bookmarkStart w:id="6052" w:name="_Toc174616046"/>
      <w:bookmarkStart w:id="6053" w:name="_Toc174616462"/>
      <w:bookmarkStart w:id="6054" w:name="_Toc180594187"/>
      <w:bookmarkStart w:id="6055" w:name="_Toc180594594"/>
      <w:bookmarkStart w:id="6056" w:name="_Toc48472"/>
      <w:ins w:id="6057" w:author="V2" w:date="2025-04-14T14:19:00Z" w16du:dateUtc="2025-04-14T19:19:00Z">
        <w:r w:rsidRPr="007F7E2B">
          <w:lastRenderedPageBreak/>
          <w:t>6</w:t>
        </w:r>
        <w:r w:rsidRPr="007F7E2B">
          <w:rPr>
            <w:rFonts w:ascii="Arial" w:eastAsia="Arial" w:hAnsi="Arial" w:cs="Arial"/>
          </w:rPr>
          <w:t xml:space="preserve"> </w:t>
        </w:r>
        <w:r w:rsidRPr="007F7E2B">
          <w:rPr>
            <w:rFonts w:ascii="Arial" w:eastAsia="Arial" w:hAnsi="Arial" w:cs="Arial"/>
          </w:rPr>
          <w:tab/>
        </w:r>
        <w:r w:rsidRPr="007F7E2B">
          <w:t>PARAMETERS</w:t>
        </w:r>
        <w:bookmarkEnd w:id="6052"/>
        <w:bookmarkEnd w:id="6053"/>
        <w:bookmarkEnd w:id="6054"/>
        <w:bookmarkEnd w:id="6055"/>
        <w:r w:rsidRPr="007F7E2B">
          <w:t xml:space="preserve"> </w:t>
        </w:r>
        <w:bookmarkEnd w:id="6056"/>
      </w:ins>
    </w:p>
    <w:tbl>
      <w:tblPr>
        <w:tblStyle w:val="TableGrid0"/>
        <w:tblW w:w="8641" w:type="dxa"/>
        <w:tblInd w:w="714" w:type="dxa"/>
        <w:tblCellMar>
          <w:top w:w="28" w:type="dxa"/>
          <w:left w:w="114" w:type="dxa"/>
          <w:right w:w="115" w:type="dxa"/>
        </w:tblCellMar>
        <w:tblLook w:val="04A0" w:firstRow="1" w:lastRow="0" w:firstColumn="1" w:lastColumn="0" w:noHBand="0" w:noVBand="1"/>
      </w:tblPr>
      <w:tblGrid>
        <w:gridCol w:w="4049"/>
        <w:gridCol w:w="4592"/>
      </w:tblGrid>
      <w:tr w:rsidR="00851BB5" w:rsidRPr="007F7E2B" w14:paraId="2B7899B3" w14:textId="77777777">
        <w:trPr>
          <w:trHeight w:val="493"/>
          <w:ins w:id="6058"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7F5F390" w14:textId="77777777" w:rsidR="00851BB5" w:rsidRPr="007F7E2B" w:rsidRDefault="00851BB5">
            <w:pPr>
              <w:spacing w:line="259" w:lineRule="auto"/>
              <w:rPr>
                <w:ins w:id="6059" w:author="V2" w:date="2025-04-14T14:19:00Z" w16du:dateUtc="2025-04-14T19:19:00Z"/>
              </w:rPr>
            </w:pPr>
            <w:ins w:id="6060" w:author="V2" w:date="2025-04-14T14:19:00Z" w16du:dateUtc="2025-04-14T19:19:00Z">
              <w:r w:rsidRPr="007F7E2B">
                <w:rPr>
                  <w:sz w:val="22"/>
                </w:rPr>
                <w:t>Data Unit / Parameter:</w:t>
              </w:r>
              <w:r w:rsidRPr="007F7E2B">
                <w:rPr>
                  <w:sz w:val="22"/>
                  <w:vertAlign w:val="superscript"/>
                </w:rPr>
                <w:t xml:space="preserve"> </w:t>
              </w:r>
            </w:ins>
          </w:p>
        </w:tc>
        <w:tc>
          <w:tcPr>
            <w:tcW w:w="4592" w:type="dxa"/>
            <w:tcBorders>
              <w:top w:val="single" w:sz="4" w:space="0" w:color="000000"/>
              <w:left w:val="single" w:sz="4" w:space="0" w:color="000000"/>
              <w:bottom w:val="single" w:sz="4" w:space="0" w:color="000000"/>
              <w:right w:val="single" w:sz="4" w:space="0" w:color="000000"/>
            </w:tcBorders>
          </w:tcPr>
          <w:p w14:paraId="318DE435" w14:textId="77777777" w:rsidR="00851BB5" w:rsidRPr="007F7E2B" w:rsidRDefault="00851BB5">
            <w:pPr>
              <w:spacing w:line="259" w:lineRule="auto"/>
              <w:ind w:left="1"/>
              <w:rPr>
                <w:ins w:id="6061" w:author="V2" w:date="2025-04-14T14:19:00Z" w16du:dateUtc="2025-04-14T19:19:00Z"/>
              </w:rPr>
            </w:pPr>
            <w:ins w:id="6062" w:author="V2" w:date="2025-04-14T14:19:00Z" w16du:dateUtc="2025-04-14T19:19:00Z">
              <w:r w:rsidRPr="007F7E2B">
                <w:rPr>
                  <w:rFonts w:ascii="Arial" w:eastAsia="Arial" w:hAnsi="Arial" w:cs="Arial"/>
                  <w:i/>
                </w:rPr>
                <w:t>X</w:t>
              </w:r>
              <w:r w:rsidRPr="007F7E2B">
                <w:rPr>
                  <w:rFonts w:ascii="Arial" w:eastAsia="Arial" w:hAnsi="Arial" w:cs="Arial"/>
                  <w:b/>
                </w:rPr>
                <w:t xml:space="preserve"> </w:t>
              </w:r>
            </w:ins>
          </w:p>
        </w:tc>
      </w:tr>
      <w:tr w:rsidR="00851BB5" w:rsidRPr="007F7E2B" w14:paraId="3F248878" w14:textId="77777777">
        <w:trPr>
          <w:trHeight w:val="346"/>
          <w:ins w:id="6063"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CAD36B4" w14:textId="77777777" w:rsidR="00851BB5" w:rsidRPr="007F7E2B" w:rsidRDefault="00851BB5">
            <w:pPr>
              <w:spacing w:line="259" w:lineRule="auto"/>
              <w:rPr>
                <w:ins w:id="6064" w:author="V2" w:date="2025-04-14T14:19:00Z" w16du:dateUtc="2025-04-14T19:19:00Z"/>
              </w:rPr>
            </w:pPr>
            <w:ins w:id="6065"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2C186697" w14:textId="77777777" w:rsidR="00851BB5" w:rsidRPr="007F7E2B" w:rsidRDefault="00851BB5">
            <w:pPr>
              <w:spacing w:line="259" w:lineRule="auto"/>
              <w:ind w:left="1"/>
              <w:rPr>
                <w:ins w:id="6066" w:author="V2" w:date="2025-04-14T14:19:00Z" w16du:dateUtc="2025-04-14T19:19:00Z"/>
              </w:rPr>
            </w:pPr>
            <w:ins w:id="6067" w:author="V2" w:date="2025-04-14T14:19:00Z" w16du:dateUtc="2025-04-14T19:19:00Z">
              <w:r w:rsidRPr="007F7E2B">
                <w:t xml:space="preserve">Varies </w:t>
              </w:r>
            </w:ins>
          </w:p>
        </w:tc>
      </w:tr>
      <w:tr w:rsidR="00851BB5" w:rsidRPr="007F7E2B" w14:paraId="1580069F" w14:textId="77777777">
        <w:trPr>
          <w:trHeight w:val="622"/>
          <w:ins w:id="6068"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79446B9" w14:textId="77777777" w:rsidR="00851BB5" w:rsidRPr="007F7E2B" w:rsidRDefault="00851BB5">
            <w:pPr>
              <w:spacing w:line="259" w:lineRule="auto"/>
              <w:rPr>
                <w:ins w:id="6069" w:author="V2" w:date="2025-04-14T14:19:00Z" w16du:dateUtc="2025-04-14T19:19:00Z"/>
              </w:rPr>
            </w:pPr>
            <w:ins w:id="6070"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0E6A0CF7" w14:textId="77777777" w:rsidR="00851BB5" w:rsidRPr="007F7E2B" w:rsidRDefault="00851BB5">
            <w:pPr>
              <w:spacing w:line="259" w:lineRule="auto"/>
              <w:ind w:left="1"/>
              <w:rPr>
                <w:ins w:id="6071" w:author="V2" w:date="2025-04-14T14:19:00Z" w16du:dateUtc="2025-04-14T19:19:00Z"/>
              </w:rPr>
            </w:pPr>
            <w:ins w:id="6072" w:author="V2" w:date="2025-04-14T14:19:00Z" w16du:dateUtc="2025-04-14T19:19:00Z">
              <w:r w:rsidRPr="007F7E2B">
                <w:t xml:space="preserve">The variable for which a projection of future values is being made </w:t>
              </w:r>
            </w:ins>
          </w:p>
        </w:tc>
      </w:tr>
      <w:tr w:rsidR="00851BB5" w:rsidRPr="007F7E2B" w14:paraId="774961A4" w14:textId="77777777">
        <w:trPr>
          <w:trHeight w:val="622"/>
          <w:ins w:id="6073"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6B8ABFA6" w14:textId="77777777" w:rsidR="00851BB5" w:rsidRPr="007F7E2B" w:rsidRDefault="00851BB5">
            <w:pPr>
              <w:spacing w:line="259" w:lineRule="auto"/>
              <w:rPr>
                <w:ins w:id="6074" w:author="V2" w:date="2025-04-14T14:19:00Z" w16du:dateUtc="2025-04-14T19:19:00Z"/>
              </w:rPr>
            </w:pPr>
            <w:ins w:id="6075"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44E744DB" w14:textId="77777777" w:rsidR="00851BB5" w:rsidRPr="007F7E2B" w:rsidRDefault="00851BB5">
            <w:pPr>
              <w:spacing w:line="259" w:lineRule="auto"/>
              <w:ind w:left="1"/>
              <w:rPr>
                <w:ins w:id="6076" w:author="V2" w:date="2025-04-14T14:19:00Z" w16du:dateUtc="2025-04-14T19:19:00Z"/>
              </w:rPr>
            </w:pPr>
            <w:ins w:id="6077" w:author="V2" w:date="2025-04-14T14:19:00Z" w16du:dateUtc="2025-04-14T19:19:00Z">
              <w:r w:rsidRPr="007F7E2B">
                <w:t xml:space="preserve">Future values determined using the methods given in the module </w:t>
              </w:r>
            </w:ins>
          </w:p>
        </w:tc>
      </w:tr>
      <w:tr w:rsidR="00851BB5" w:rsidRPr="007F7E2B" w14:paraId="49272EAD" w14:textId="77777777">
        <w:trPr>
          <w:trHeight w:val="898"/>
          <w:ins w:id="6078"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5533D9D9" w14:textId="77777777" w:rsidR="00851BB5" w:rsidRPr="007F7E2B" w:rsidRDefault="00851BB5">
            <w:pPr>
              <w:spacing w:line="259" w:lineRule="auto"/>
              <w:ind w:right="2"/>
              <w:rPr>
                <w:ins w:id="6079" w:author="V2" w:date="2025-04-14T14:19:00Z" w16du:dateUtc="2025-04-14T19:19:00Z"/>
              </w:rPr>
            </w:pPr>
            <w:ins w:id="6080"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41392AAE" w14:textId="77777777" w:rsidR="00851BB5" w:rsidRPr="007F7E2B" w:rsidRDefault="00851BB5">
            <w:pPr>
              <w:spacing w:line="259" w:lineRule="auto"/>
              <w:ind w:left="1"/>
              <w:rPr>
                <w:ins w:id="6081" w:author="V2" w:date="2025-04-14T14:19:00Z" w16du:dateUtc="2025-04-14T19:19:00Z"/>
              </w:rPr>
            </w:pPr>
            <w:ins w:id="6082" w:author="V2" w:date="2025-04-14T14:19:00Z" w16du:dateUtc="2025-04-14T19:19:00Z">
              <w:r w:rsidRPr="007F7E2B">
                <w:t xml:space="preserve">N/A </w:t>
              </w:r>
            </w:ins>
          </w:p>
        </w:tc>
      </w:tr>
      <w:tr w:rsidR="00851BB5" w:rsidRPr="007F7E2B" w14:paraId="33ECBDD7" w14:textId="77777777">
        <w:trPr>
          <w:trHeight w:val="344"/>
          <w:ins w:id="6083"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F36780A" w14:textId="77777777" w:rsidR="00851BB5" w:rsidRPr="007F7E2B" w:rsidRDefault="00851BB5">
            <w:pPr>
              <w:spacing w:line="259" w:lineRule="auto"/>
              <w:rPr>
                <w:ins w:id="6084" w:author="V2" w:date="2025-04-14T14:19:00Z" w16du:dateUtc="2025-04-14T19:19:00Z"/>
              </w:rPr>
            </w:pPr>
            <w:ins w:id="6085"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67A805A0" w14:textId="77777777" w:rsidR="00851BB5" w:rsidRPr="007F7E2B" w:rsidRDefault="00851BB5">
            <w:pPr>
              <w:spacing w:line="259" w:lineRule="auto"/>
              <w:ind w:left="1"/>
              <w:rPr>
                <w:ins w:id="6086" w:author="V2" w:date="2025-04-14T14:19:00Z" w16du:dateUtc="2025-04-14T19:19:00Z"/>
              </w:rPr>
            </w:pPr>
            <w:ins w:id="6087" w:author="V2" w:date="2025-04-14T14:19:00Z" w16du:dateUtc="2025-04-14T19:19:00Z">
              <w:r w:rsidRPr="007F7E2B">
                <w:t xml:space="preserve"> </w:t>
              </w:r>
            </w:ins>
          </w:p>
        </w:tc>
      </w:tr>
    </w:tbl>
    <w:p w14:paraId="1C3BBE78" w14:textId="77777777" w:rsidR="00851BB5" w:rsidRPr="007F7E2B" w:rsidRDefault="00851BB5">
      <w:pPr>
        <w:spacing w:after="304" w:line="259" w:lineRule="auto"/>
        <w:rPr>
          <w:ins w:id="6088" w:author="V2" w:date="2025-04-14T14:19:00Z" w16du:dateUtc="2025-04-14T19:19:00Z"/>
        </w:rPr>
      </w:pPr>
      <w:ins w:id="6089" w:author="V2" w:date="2025-04-14T14:19:00Z" w16du:dateUtc="2025-04-14T19:19:00Z">
        <w:r w:rsidRPr="007F7E2B">
          <w:rPr>
            <w:sz w:val="22"/>
          </w:rPr>
          <w:t xml:space="preserve"> </w:t>
        </w:r>
      </w:ins>
    </w:p>
    <w:p w14:paraId="3B06C182" w14:textId="77777777" w:rsidR="00851BB5" w:rsidRPr="007F7E2B" w:rsidRDefault="00851BB5">
      <w:pPr>
        <w:pStyle w:val="Heading1"/>
        <w:tabs>
          <w:tab w:val="center" w:pos="2964"/>
        </w:tabs>
        <w:ind w:left="-15"/>
        <w:rPr>
          <w:ins w:id="6090" w:author="V2" w:date="2025-04-14T14:19:00Z" w16du:dateUtc="2025-04-14T19:19:00Z"/>
        </w:rPr>
      </w:pPr>
      <w:bookmarkStart w:id="6091" w:name="_Toc174616047"/>
      <w:bookmarkStart w:id="6092" w:name="_Toc174616463"/>
      <w:bookmarkStart w:id="6093" w:name="_Toc180594188"/>
      <w:bookmarkStart w:id="6094" w:name="_Toc180594595"/>
      <w:bookmarkStart w:id="6095" w:name="_Toc48473"/>
      <w:ins w:id="6096" w:author="V2" w:date="2025-04-14T14:19:00Z" w16du:dateUtc="2025-04-14T19:19:00Z">
        <w:r w:rsidRPr="007F7E2B">
          <w:t>7</w:t>
        </w:r>
        <w:r w:rsidRPr="007F7E2B">
          <w:rPr>
            <w:rFonts w:ascii="Arial" w:eastAsia="Arial" w:hAnsi="Arial" w:cs="Arial"/>
          </w:rPr>
          <w:t xml:space="preserve"> </w:t>
        </w:r>
        <w:r w:rsidRPr="007F7E2B">
          <w:rPr>
            <w:rFonts w:ascii="Arial" w:eastAsia="Arial" w:hAnsi="Arial" w:cs="Arial"/>
          </w:rPr>
          <w:tab/>
        </w:r>
        <w:r w:rsidRPr="007F7E2B">
          <w:t>REFERENCES AND OTHER INFORMATION</w:t>
        </w:r>
        <w:bookmarkEnd w:id="6091"/>
        <w:bookmarkEnd w:id="6092"/>
        <w:bookmarkEnd w:id="6093"/>
        <w:bookmarkEnd w:id="6094"/>
        <w:r w:rsidRPr="007F7E2B">
          <w:t xml:space="preserve"> </w:t>
        </w:r>
        <w:bookmarkEnd w:id="6095"/>
      </w:ins>
    </w:p>
    <w:p w14:paraId="0D3A6FBF" w14:textId="77777777" w:rsidR="00851BB5" w:rsidRPr="007F7E2B" w:rsidRDefault="00851BB5">
      <w:pPr>
        <w:spacing w:after="268"/>
        <w:ind w:right="8"/>
        <w:rPr>
          <w:ins w:id="6097" w:author="V2" w:date="2025-04-14T14:19:00Z" w16du:dateUtc="2025-04-14T19:19:00Z"/>
        </w:rPr>
      </w:pPr>
      <w:ins w:id="6098" w:author="V2" w:date="2025-04-14T14:19:00Z" w16du:dateUtc="2025-04-14T19:19:00Z">
        <w:r w:rsidRPr="007F7E2B">
          <w:t xml:space="preserve">GOFC-GOLD, 2009, Reducing greenhouse gas emissions from deforestation and degradation in developing countries: a sourcebook of methods and procedures for monitoring, measuring and reporting, GOFC-GOLD Report version COP14-2,49 (GOFC-GOLD Project Office, Natural Resources Canada, Alberta, Canada) </w:t>
        </w:r>
      </w:ins>
    </w:p>
    <w:p w14:paraId="15DDABDC" w14:textId="77777777" w:rsidR="00851BB5" w:rsidRPr="007F7E2B" w:rsidRDefault="00851BB5">
      <w:pPr>
        <w:spacing w:after="257"/>
        <w:ind w:right="8"/>
        <w:rPr>
          <w:ins w:id="6099" w:author="V2" w:date="2025-04-14T14:19:00Z" w16du:dateUtc="2025-04-14T19:19:00Z"/>
        </w:rPr>
      </w:pPr>
      <w:ins w:id="6100" w:author="V2" w:date="2025-04-14T14:19:00Z" w16du:dateUtc="2025-04-14T19:19:00Z">
        <w:r w:rsidRPr="007F7E2B">
          <w:t xml:space="preserve">De Jong, B.H.J.; Bazan, E. Esquivel; Quechulpa Montalvo, S. (2007) Application Of “The Climafor Baseline” To Determine Leakage: The Case Of Scolel Te. Lawrence Berkeley National Laboratory http://escholarship.org/uc/item/3f68q2wh;jsessionid=5EC491008DE4BE3DAC334979C0DB9370#page-1 (last visited 16-09-2011) </w:t>
        </w:r>
      </w:ins>
    </w:p>
    <w:p w14:paraId="7416D69C" w14:textId="77777777" w:rsidR="00851BB5" w:rsidRPr="007F7E2B" w:rsidRDefault="00851BB5">
      <w:pPr>
        <w:spacing w:after="187"/>
        <w:ind w:right="8"/>
        <w:rPr>
          <w:ins w:id="6101" w:author="V2" w:date="2025-04-14T14:19:00Z" w16du:dateUtc="2025-04-14T19:19:00Z"/>
        </w:rPr>
      </w:pPr>
      <w:ins w:id="6102" w:author="V2" w:date="2025-04-14T14:19:00Z" w16du:dateUtc="2025-04-14T19:19:00Z">
        <w:r w:rsidRPr="007F7E2B">
          <w:t>Angelsen and Kaimowitz (1999) Rethinking the Causes of Deforestation: Lessons from Economic Models,</w:t>
        </w:r>
        <w:r w:rsidRPr="007F7E2B">
          <w:rPr>
            <w:sz w:val="22"/>
          </w:rPr>
          <w:t xml:space="preserve"> </w:t>
        </w:r>
        <w:r w:rsidRPr="007F7E2B">
          <w:t xml:space="preserve">World Bank Res Obs 14 (1): 73-98. </w:t>
        </w:r>
      </w:ins>
    </w:p>
    <w:p w14:paraId="2B3407A6" w14:textId="77777777" w:rsidR="00851BB5" w:rsidRPr="007F7E2B" w:rsidRDefault="00851BB5">
      <w:pPr>
        <w:spacing w:after="253"/>
        <w:ind w:right="8"/>
        <w:rPr>
          <w:ins w:id="6103" w:author="V2" w:date="2025-04-14T14:19:00Z" w16du:dateUtc="2025-04-14T19:19:00Z"/>
        </w:rPr>
      </w:pPr>
      <w:ins w:id="6104" w:author="V2" w:date="2025-04-14T14:19:00Z" w16du:dateUtc="2025-04-14T19:19:00Z">
        <w:r w:rsidRPr="007F7E2B">
          <w:t xml:space="preserve">Chomitz, K. M., G. A. B. Da Fonseca, K. Alger, D. M. Stoms, M. Honzák, E. Charlotte Landau, T. S. Thomas, W. Wayt Thomas, and F. Davis. 2006. Viable reserve networks arise from individual landholder responses to conservation incentives. Ecology and Society 11(2): 40. (Last visited: 19-09-2011 URL: </w:t>
        </w:r>
        <w:r>
          <w:fldChar w:fldCharType="begin"/>
        </w:r>
        <w:r>
          <w:instrText>HYPERLINK "http://www.ecologyandsociety.org/vol11/iss2/art40/" \h</w:instrText>
        </w:r>
        <w:r>
          <w:fldChar w:fldCharType="separate"/>
        </w:r>
        <w:r w:rsidRPr="007F7E2B">
          <w:t>http://www.ecologyandsociety.org/vol11/iss2/art40/</w:t>
        </w:r>
        <w:r>
          <w:fldChar w:fldCharType="end"/>
        </w:r>
        <w:r>
          <w:fldChar w:fldCharType="begin"/>
        </w:r>
        <w:r>
          <w:instrText>HYPERLINK "http://www.ecologyandsociety.org/vol11/iss2/art40/" \h</w:instrText>
        </w:r>
        <w:r>
          <w:fldChar w:fldCharType="separate"/>
        </w:r>
        <w:r w:rsidRPr="007F7E2B">
          <w:t>)</w:t>
        </w:r>
        <w:r>
          <w:fldChar w:fldCharType="end"/>
        </w:r>
        <w:r w:rsidRPr="007F7E2B">
          <w:t xml:space="preserve"> </w:t>
        </w:r>
      </w:ins>
    </w:p>
    <w:p w14:paraId="06163137" w14:textId="77777777" w:rsidR="00851BB5" w:rsidRPr="007F7E2B" w:rsidRDefault="00851BB5">
      <w:pPr>
        <w:spacing w:after="5" w:line="259" w:lineRule="auto"/>
        <w:ind w:left="-5" w:hanging="10"/>
        <w:rPr>
          <w:ins w:id="6105" w:author="V2" w:date="2025-04-14T14:19:00Z" w16du:dateUtc="2025-04-14T19:19:00Z"/>
        </w:rPr>
      </w:pPr>
      <w:ins w:id="6106" w:author="V2" w:date="2025-04-14T14:19:00Z" w16du:dateUtc="2025-04-14T19:19:00Z">
        <w:r w:rsidRPr="007F7E2B">
          <w:t xml:space="preserve">VCS methodology </w:t>
        </w:r>
        <w:r w:rsidRPr="007F7E2B">
          <w:rPr>
            <w:rFonts w:ascii="Arial" w:eastAsia="Arial" w:hAnsi="Arial" w:cs="Arial"/>
            <w:i/>
          </w:rPr>
          <w:t>VM0015 Methodology for Avoided Unplanned Deforestation</w:t>
        </w:r>
        <w:r w:rsidRPr="007F7E2B">
          <w:t xml:space="preserve">  </w:t>
        </w:r>
      </w:ins>
    </w:p>
    <w:p w14:paraId="1C6AD084" w14:textId="77777777" w:rsidR="00851BB5" w:rsidRPr="007F7E2B" w:rsidRDefault="00851BB5">
      <w:pPr>
        <w:pStyle w:val="Heading2"/>
        <w:spacing w:after="48"/>
        <w:rPr>
          <w:ins w:id="6107" w:author="V2" w:date="2025-04-14T14:19:00Z" w16du:dateUtc="2025-04-14T19:19:00Z"/>
        </w:rPr>
      </w:pPr>
      <w:bookmarkStart w:id="6108" w:name="_Toc174616048"/>
      <w:bookmarkStart w:id="6109" w:name="_Toc174616464"/>
      <w:bookmarkStart w:id="6110" w:name="_Toc180594189"/>
      <w:bookmarkStart w:id="6111" w:name="_Toc180594596"/>
      <w:ins w:id="6112" w:author="V2" w:date="2025-04-14T14:19:00Z" w16du:dateUtc="2025-04-14T19:19:00Z">
        <w:r w:rsidRPr="007F7E2B">
          <w:rPr>
            <w:rFonts w:ascii="Arial" w:eastAsia="Arial" w:hAnsi="Arial" w:cs="Arial"/>
            <w:color w:val="004B6B"/>
          </w:rPr>
          <w:lastRenderedPageBreak/>
          <w:t>DOCUMENT HISTORY</w:t>
        </w:r>
        <w:bookmarkEnd w:id="6108"/>
        <w:bookmarkEnd w:id="6109"/>
        <w:bookmarkEnd w:id="6110"/>
        <w:bookmarkEnd w:id="6111"/>
        <w:r w:rsidRPr="007F7E2B">
          <w:rPr>
            <w:rFonts w:ascii="Arial" w:eastAsia="Arial" w:hAnsi="Arial" w:cs="Arial"/>
            <w:color w:val="004B6B"/>
          </w:rPr>
          <w:t xml:space="preserve"> </w:t>
        </w:r>
      </w:ins>
    </w:p>
    <w:p w14:paraId="48CE2102" w14:textId="77777777" w:rsidR="00851BB5" w:rsidRPr="007F7E2B" w:rsidRDefault="00851BB5">
      <w:pPr>
        <w:spacing w:line="259" w:lineRule="auto"/>
        <w:rPr>
          <w:ins w:id="6113" w:author="V2" w:date="2025-04-14T14:19:00Z" w16du:dateUtc="2025-04-14T19:19:00Z"/>
        </w:rPr>
      </w:pPr>
      <w:ins w:id="6114" w:author="V2" w:date="2025-04-14T14:19:00Z" w16du:dateUtc="2025-04-14T19:19:00Z">
        <w:r w:rsidRPr="007F7E2B">
          <w:rPr>
            <w:color w:val="004B6B"/>
          </w:rPr>
          <w:t xml:space="preserve"> </w:t>
        </w:r>
      </w:ins>
    </w:p>
    <w:tbl>
      <w:tblPr>
        <w:tblStyle w:val="TableGrid0"/>
        <w:tblW w:w="9124" w:type="dxa"/>
        <w:tblInd w:w="-107" w:type="dxa"/>
        <w:tblCellMar>
          <w:top w:w="7" w:type="dxa"/>
          <w:left w:w="107" w:type="dxa"/>
          <w:right w:w="115" w:type="dxa"/>
        </w:tblCellMar>
        <w:tblLook w:val="04A0" w:firstRow="1" w:lastRow="0" w:firstColumn="1" w:lastColumn="0" w:noHBand="0" w:noVBand="1"/>
      </w:tblPr>
      <w:tblGrid>
        <w:gridCol w:w="1103"/>
        <w:gridCol w:w="1480"/>
        <w:gridCol w:w="6541"/>
      </w:tblGrid>
      <w:tr w:rsidR="00851BB5" w:rsidRPr="007F7E2B" w14:paraId="60D72FC6" w14:textId="77777777">
        <w:trPr>
          <w:trHeight w:val="404"/>
          <w:ins w:id="6115"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shd w:val="clear" w:color="auto" w:fill="B6D3E4"/>
          </w:tcPr>
          <w:p w14:paraId="26D52764" w14:textId="77777777" w:rsidR="00851BB5" w:rsidRPr="007F7E2B" w:rsidRDefault="00851BB5">
            <w:pPr>
              <w:spacing w:line="259" w:lineRule="auto"/>
              <w:rPr>
                <w:ins w:id="6116" w:author="V2" w:date="2025-04-14T14:19:00Z" w16du:dateUtc="2025-04-14T19:19:00Z"/>
              </w:rPr>
            </w:pPr>
            <w:ins w:id="6117" w:author="V2" w:date="2025-04-14T14:19:00Z" w16du:dateUtc="2025-04-14T19:19:00Z">
              <w:r w:rsidRPr="007F7E2B">
                <w:rPr>
                  <w:rFonts w:ascii="Arial" w:eastAsia="Arial" w:hAnsi="Arial" w:cs="Arial"/>
                  <w:b/>
                </w:rPr>
                <w:t xml:space="preserve">Version </w:t>
              </w:r>
            </w:ins>
          </w:p>
        </w:tc>
        <w:tc>
          <w:tcPr>
            <w:tcW w:w="1487" w:type="dxa"/>
            <w:tcBorders>
              <w:top w:val="single" w:sz="4" w:space="0" w:color="000000"/>
              <w:left w:val="single" w:sz="4" w:space="0" w:color="000000"/>
              <w:bottom w:val="single" w:sz="4" w:space="0" w:color="000000"/>
              <w:right w:val="single" w:sz="4" w:space="0" w:color="000000"/>
            </w:tcBorders>
            <w:shd w:val="clear" w:color="auto" w:fill="B6D3E4"/>
          </w:tcPr>
          <w:p w14:paraId="5A54DCC0" w14:textId="77777777" w:rsidR="00851BB5" w:rsidRPr="007F7E2B" w:rsidRDefault="00851BB5">
            <w:pPr>
              <w:spacing w:line="259" w:lineRule="auto"/>
              <w:ind w:left="1"/>
              <w:rPr>
                <w:ins w:id="6118" w:author="V2" w:date="2025-04-14T14:19:00Z" w16du:dateUtc="2025-04-14T19:19:00Z"/>
              </w:rPr>
            </w:pPr>
            <w:ins w:id="6119" w:author="V2" w:date="2025-04-14T14:19:00Z" w16du:dateUtc="2025-04-14T19:19:00Z">
              <w:r w:rsidRPr="007F7E2B">
                <w:rPr>
                  <w:rFonts w:ascii="Arial" w:eastAsia="Arial" w:hAnsi="Arial" w:cs="Arial"/>
                  <w:b/>
                </w:rPr>
                <w:t xml:space="preserve">Date </w:t>
              </w:r>
            </w:ins>
          </w:p>
        </w:tc>
        <w:tc>
          <w:tcPr>
            <w:tcW w:w="6587" w:type="dxa"/>
            <w:tcBorders>
              <w:top w:val="single" w:sz="4" w:space="0" w:color="000000"/>
              <w:left w:val="single" w:sz="4" w:space="0" w:color="000000"/>
              <w:bottom w:val="single" w:sz="4" w:space="0" w:color="000000"/>
              <w:right w:val="single" w:sz="4" w:space="0" w:color="000000"/>
            </w:tcBorders>
            <w:shd w:val="clear" w:color="auto" w:fill="B6D3E4"/>
          </w:tcPr>
          <w:p w14:paraId="04A59F26" w14:textId="77777777" w:rsidR="00851BB5" w:rsidRPr="007F7E2B" w:rsidRDefault="00851BB5">
            <w:pPr>
              <w:spacing w:line="259" w:lineRule="auto"/>
              <w:rPr>
                <w:ins w:id="6120" w:author="V2" w:date="2025-04-14T14:19:00Z" w16du:dateUtc="2025-04-14T19:19:00Z"/>
              </w:rPr>
            </w:pPr>
            <w:ins w:id="6121" w:author="V2" w:date="2025-04-14T14:19:00Z" w16du:dateUtc="2025-04-14T19:19:00Z">
              <w:r w:rsidRPr="007F7E2B">
                <w:rPr>
                  <w:rFonts w:ascii="Arial" w:eastAsia="Arial" w:hAnsi="Arial" w:cs="Arial"/>
                  <w:b/>
                </w:rPr>
                <w:t xml:space="preserve">Comment </w:t>
              </w:r>
            </w:ins>
          </w:p>
        </w:tc>
      </w:tr>
      <w:tr w:rsidR="00851BB5" w:rsidRPr="007F7E2B" w14:paraId="45054A61" w14:textId="77777777">
        <w:trPr>
          <w:trHeight w:val="366"/>
          <w:ins w:id="6122"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tcPr>
          <w:p w14:paraId="3A5096E5" w14:textId="77777777" w:rsidR="00851BB5" w:rsidRPr="007F7E2B" w:rsidRDefault="00851BB5">
            <w:pPr>
              <w:spacing w:line="259" w:lineRule="auto"/>
              <w:rPr>
                <w:ins w:id="6123" w:author="V2" w:date="2025-04-14T14:19:00Z" w16du:dateUtc="2025-04-14T19:19:00Z"/>
              </w:rPr>
            </w:pPr>
            <w:ins w:id="6124" w:author="V2" w:date="2025-04-14T14:19:00Z" w16du:dateUtc="2025-04-14T19:19:00Z">
              <w:r w:rsidRPr="007F7E2B">
                <w:t xml:space="preserve">v1.0 </w:t>
              </w:r>
            </w:ins>
          </w:p>
        </w:tc>
        <w:tc>
          <w:tcPr>
            <w:tcW w:w="1487" w:type="dxa"/>
            <w:tcBorders>
              <w:top w:val="single" w:sz="4" w:space="0" w:color="000000"/>
              <w:left w:val="single" w:sz="4" w:space="0" w:color="000000"/>
              <w:bottom w:val="single" w:sz="4" w:space="0" w:color="000000"/>
              <w:right w:val="single" w:sz="4" w:space="0" w:color="000000"/>
            </w:tcBorders>
          </w:tcPr>
          <w:p w14:paraId="40B9B279" w14:textId="77777777" w:rsidR="00851BB5" w:rsidRPr="007F7E2B" w:rsidRDefault="00851BB5">
            <w:pPr>
              <w:spacing w:line="259" w:lineRule="auto"/>
              <w:ind w:left="1"/>
              <w:rPr>
                <w:ins w:id="6125" w:author="V2" w:date="2025-04-14T14:19:00Z" w16du:dateUtc="2025-04-14T19:19:00Z"/>
              </w:rPr>
            </w:pPr>
            <w:ins w:id="6126" w:author="V2" w:date="2025-04-14T14:19:00Z" w16du:dateUtc="2025-04-14T19:19:00Z">
              <w:r w:rsidRPr="007F7E2B">
                <w:t xml:space="preserve">16 Nov 2012 </w:t>
              </w:r>
            </w:ins>
          </w:p>
        </w:tc>
        <w:tc>
          <w:tcPr>
            <w:tcW w:w="6587" w:type="dxa"/>
            <w:tcBorders>
              <w:top w:val="single" w:sz="4" w:space="0" w:color="000000"/>
              <w:left w:val="single" w:sz="4" w:space="0" w:color="000000"/>
              <w:bottom w:val="single" w:sz="4" w:space="0" w:color="000000"/>
              <w:right w:val="single" w:sz="4" w:space="0" w:color="000000"/>
            </w:tcBorders>
          </w:tcPr>
          <w:p w14:paraId="2F009949" w14:textId="77777777" w:rsidR="00851BB5" w:rsidRPr="007F7E2B" w:rsidRDefault="00851BB5">
            <w:pPr>
              <w:spacing w:line="259" w:lineRule="auto"/>
              <w:rPr>
                <w:ins w:id="6127" w:author="V2" w:date="2025-04-14T14:19:00Z" w16du:dateUtc="2025-04-14T19:19:00Z"/>
              </w:rPr>
            </w:pPr>
            <w:ins w:id="6128" w:author="V2" w:date="2025-04-14T14:19:00Z" w16du:dateUtc="2025-04-14T19:19:00Z">
              <w:r w:rsidRPr="007F7E2B">
                <w:t xml:space="preserve">Initial version released </w:t>
              </w:r>
            </w:ins>
          </w:p>
        </w:tc>
      </w:tr>
    </w:tbl>
    <w:p w14:paraId="7703424D" w14:textId="77777777" w:rsidR="00851BB5" w:rsidRPr="007F7E2B" w:rsidRDefault="00851BB5">
      <w:pPr>
        <w:spacing w:line="259" w:lineRule="auto"/>
        <w:rPr>
          <w:ins w:id="6129" w:author="V2" w:date="2025-04-14T14:19:00Z" w16du:dateUtc="2025-04-14T19:19:00Z"/>
        </w:rPr>
      </w:pPr>
      <w:ins w:id="6130" w:author="V2" w:date="2025-04-14T14:19:00Z" w16du:dateUtc="2025-04-14T19:19:00Z">
        <w:r w:rsidRPr="007F7E2B">
          <w:t xml:space="preserve"> </w:t>
        </w:r>
      </w:ins>
    </w:p>
    <w:p w14:paraId="673AE741" w14:textId="29DCEE97" w:rsidR="00DA40CE" w:rsidRPr="007F7E2B" w:rsidRDefault="00DA40CE">
      <w:pPr>
        <w:spacing w:before="0" w:after="160" w:line="259" w:lineRule="auto"/>
        <w:rPr>
          <w:ins w:id="6131" w:author="V2" w:date="2025-04-14T14:19:00Z" w16du:dateUtc="2025-04-14T19:19:00Z"/>
        </w:rPr>
      </w:pPr>
    </w:p>
    <w:p w14:paraId="73A5F5E2" w14:textId="77777777" w:rsidR="00DA40CE" w:rsidRPr="007F7E2B" w:rsidRDefault="00DA40CE">
      <w:pPr>
        <w:spacing w:before="0" w:after="160" w:line="259" w:lineRule="auto"/>
        <w:rPr>
          <w:ins w:id="6132" w:author="V2" w:date="2025-04-14T14:19:00Z" w16du:dateUtc="2025-04-14T19:19:00Z"/>
        </w:rPr>
      </w:pPr>
    </w:p>
    <w:p w14:paraId="0F60F827" w14:textId="77777777" w:rsidR="00DA40CE" w:rsidRPr="007F7E2B" w:rsidRDefault="00DA40CE">
      <w:pPr>
        <w:spacing w:before="0" w:after="160" w:line="259" w:lineRule="auto"/>
        <w:rPr>
          <w:ins w:id="6133" w:author="V2" w:date="2025-04-14T14:19:00Z" w16du:dateUtc="2025-04-14T19:19:00Z"/>
        </w:rPr>
      </w:pPr>
    </w:p>
    <w:p w14:paraId="6634464A" w14:textId="77777777" w:rsidR="00DA40CE" w:rsidRPr="007F7E2B" w:rsidRDefault="00DA40CE">
      <w:pPr>
        <w:spacing w:before="0" w:after="160" w:line="259" w:lineRule="auto"/>
        <w:rPr>
          <w:ins w:id="6134" w:author="V2" w:date="2025-04-14T14:19:00Z" w16du:dateUtc="2025-04-14T19:19:00Z"/>
        </w:rPr>
      </w:pPr>
    </w:p>
    <w:p w14:paraId="13DCF23B" w14:textId="77777777" w:rsidR="00DA40CE" w:rsidRPr="007F7E2B" w:rsidRDefault="00DA40CE">
      <w:pPr>
        <w:spacing w:before="0" w:after="160" w:line="259" w:lineRule="auto"/>
        <w:rPr>
          <w:ins w:id="6135" w:author="V2" w:date="2025-04-14T14:19:00Z" w16du:dateUtc="2025-04-14T19:19:00Z"/>
        </w:rPr>
      </w:pPr>
    </w:p>
    <w:p w14:paraId="6CB0BD23" w14:textId="77777777" w:rsidR="00DA40CE" w:rsidRPr="007F7E2B" w:rsidRDefault="00DA40CE">
      <w:pPr>
        <w:spacing w:before="0" w:after="160" w:line="259" w:lineRule="auto"/>
        <w:rPr>
          <w:ins w:id="6136" w:author="V2" w:date="2025-04-14T14:19:00Z" w16du:dateUtc="2025-04-14T19:19:00Z"/>
        </w:rPr>
      </w:pPr>
    </w:p>
    <w:p w14:paraId="79FEC360" w14:textId="0119AD6C" w:rsidR="00851BB5" w:rsidRPr="007F7E2B" w:rsidRDefault="00851BB5">
      <w:pPr>
        <w:spacing w:before="0" w:after="160" w:line="259" w:lineRule="auto"/>
        <w:rPr>
          <w:ins w:id="6137" w:author="V2" w:date="2025-04-14T14:19:00Z" w16du:dateUtc="2025-04-14T19:19:00Z"/>
        </w:rPr>
      </w:pPr>
    </w:p>
    <w:p w14:paraId="6F476ECA" w14:textId="77777777" w:rsidR="00E04171" w:rsidRPr="007F7E2B" w:rsidRDefault="00E04171" w:rsidP="00E04171">
      <w:pPr>
        <w:rPr>
          <w:ins w:id="6138" w:author="V2" w:date="2025-04-14T14:19:00Z" w16du:dateUtc="2025-04-14T19:19:00Z"/>
        </w:rPr>
      </w:pPr>
    </w:p>
    <w:p w14:paraId="5E0786B1" w14:textId="77777777" w:rsidR="00E04171" w:rsidRPr="007F7E2B" w:rsidRDefault="00E04171" w:rsidP="00E04171">
      <w:pPr>
        <w:rPr>
          <w:ins w:id="6139" w:author="V2" w:date="2025-04-14T14:19:00Z" w16du:dateUtc="2025-04-14T19:19:00Z"/>
        </w:rPr>
      </w:pPr>
    </w:p>
    <w:p w14:paraId="40A43A3E" w14:textId="77777777" w:rsidR="00E04171" w:rsidRPr="007F7E2B" w:rsidRDefault="00E04171" w:rsidP="00E04171">
      <w:pPr>
        <w:rPr>
          <w:ins w:id="6140" w:author="V2" w:date="2025-04-14T14:19:00Z" w16du:dateUtc="2025-04-14T19:19:00Z"/>
        </w:rPr>
      </w:pPr>
    </w:p>
    <w:p w14:paraId="7F9232DA" w14:textId="77777777" w:rsidR="00E04171" w:rsidRPr="007F7E2B" w:rsidRDefault="00E04171" w:rsidP="00E04171">
      <w:pPr>
        <w:rPr>
          <w:ins w:id="6141" w:author="V2" w:date="2025-04-14T14:19:00Z" w16du:dateUtc="2025-04-14T19:19:00Z"/>
        </w:rPr>
      </w:pPr>
    </w:p>
    <w:p w14:paraId="295DF514" w14:textId="77777777" w:rsidR="00E04171" w:rsidRPr="007F7E2B" w:rsidRDefault="00E04171" w:rsidP="00E04171">
      <w:pPr>
        <w:rPr>
          <w:ins w:id="6142" w:author="V2" w:date="2025-04-14T14:19:00Z" w16du:dateUtc="2025-04-14T19:19:00Z"/>
        </w:rPr>
      </w:pPr>
    </w:p>
    <w:p w14:paraId="6B4ACB06" w14:textId="77777777" w:rsidR="00E04171" w:rsidRPr="007F7E2B" w:rsidRDefault="00E04171" w:rsidP="00E04171">
      <w:pPr>
        <w:rPr>
          <w:ins w:id="6143" w:author="V2" w:date="2025-04-14T14:19:00Z" w16du:dateUtc="2025-04-14T19:19:00Z"/>
        </w:rPr>
      </w:pPr>
    </w:p>
    <w:p w14:paraId="6923DAF0" w14:textId="77777777" w:rsidR="00E04171" w:rsidRPr="007F7E2B" w:rsidRDefault="00E04171" w:rsidP="00E04171">
      <w:pPr>
        <w:rPr>
          <w:ins w:id="6144" w:author="V2" w:date="2025-04-14T14:19:00Z" w16du:dateUtc="2025-04-14T19:19:00Z"/>
        </w:rPr>
      </w:pPr>
    </w:p>
    <w:p w14:paraId="66F908ED" w14:textId="77777777" w:rsidR="00E04171" w:rsidRPr="007F7E2B" w:rsidRDefault="00E04171" w:rsidP="00E04171">
      <w:pPr>
        <w:rPr>
          <w:ins w:id="6145" w:author="V2" w:date="2025-04-14T14:19:00Z" w16du:dateUtc="2025-04-14T19:19:00Z"/>
        </w:rPr>
      </w:pPr>
    </w:p>
    <w:p w14:paraId="422F2893" w14:textId="77777777" w:rsidR="00E04171" w:rsidRPr="007F7E2B" w:rsidRDefault="00E04171" w:rsidP="00E04171">
      <w:pPr>
        <w:rPr>
          <w:ins w:id="6146" w:author="V2" w:date="2025-04-14T14:19:00Z" w16du:dateUtc="2025-04-14T19:19:00Z"/>
        </w:rPr>
      </w:pPr>
    </w:p>
    <w:p w14:paraId="437CC3C8" w14:textId="77777777" w:rsidR="00E04171" w:rsidRPr="007F7E2B" w:rsidRDefault="00E04171" w:rsidP="00E04171">
      <w:pPr>
        <w:rPr>
          <w:ins w:id="6147" w:author="V2" w:date="2025-04-14T14:19:00Z" w16du:dateUtc="2025-04-14T19:19:00Z"/>
        </w:rPr>
      </w:pPr>
    </w:p>
    <w:p w14:paraId="544ACC91" w14:textId="77777777" w:rsidR="00E04171" w:rsidRPr="007F7E2B" w:rsidRDefault="00E04171" w:rsidP="00E04171">
      <w:pPr>
        <w:rPr>
          <w:ins w:id="6148" w:author="V2" w:date="2025-04-14T14:19:00Z" w16du:dateUtc="2025-04-14T19:19:00Z"/>
        </w:rPr>
      </w:pPr>
    </w:p>
    <w:p w14:paraId="21C3F1FD" w14:textId="77777777" w:rsidR="00E04171" w:rsidRPr="007F7E2B" w:rsidRDefault="00E04171" w:rsidP="00E04171">
      <w:pPr>
        <w:rPr>
          <w:ins w:id="6149" w:author="V2" w:date="2025-04-14T14:19:00Z" w16du:dateUtc="2025-04-14T19:19:00Z"/>
        </w:rPr>
      </w:pPr>
    </w:p>
    <w:p w14:paraId="46662BB9" w14:textId="77777777" w:rsidR="00E04171" w:rsidRPr="007F7E2B" w:rsidRDefault="00E04171" w:rsidP="00E04171">
      <w:pPr>
        <w:rPr>
          <w:ins w:id="6150" w:author="V2" w:date="2025-04-14T14:19:00Z" w16du:dateUtc="2025-04-14T19:19:00Z"/>
        </w:rPr>
      </w:pPr>
    </w:p>
    <w:p w14:paraId="51A3DD26" w14:textId="77777777" w:rsidR="00E04171" w:rsidRPr="007F7E2B" w:rsidRDefault="00E04171" w:rsidP="00E04171">
      <w:pPr>
        <w:rPr>
          <w:ins w:id="6151" w:author="V2" w:date="2025-04-14T14:19:00Z" w16du:dateUtc="2025-04-14T19:19:00Z"/>
        </w:rPr>
      </w:pPr>
    </w:p>
    <w:p w14:paraId="122357E5" w14:textId="276B1225" w:rsidR="00E04171" w:rsidRPr="007F7E2B" w:rsidRDefault="00E04171" w:rsidP="00614CA8">
      <w:pPr>
        <w:rPr>
          <w:ins w:id="6152" w:author="V2" w:date="2025-04-14T14:19:00Z" w16du:dateUtc="2025-04-14T19:19:00Z"/>
        </w:rPr>
      </w:pPr>
      <w:ins w:id="6153" w:author="V2" w:date="2025-04-14T14:19:00Z" w16du:dateUtc="2025-04-14T19:19:00Z">
        <w:r w:rsidRPr="007F7E2B">
          <w:rPr>
            <w:rFonts w:ascii="Arial" w:eastAsia="Arial" w:hAnsi="Arial" w:cs="Arial"/>
            <w:i/>
            <w:color w:val="7F7F7F"/>
          </w:rPr>
          <w:t xml:space="preserve"> </w:t>
        </w:r>
      </w:ins>
    </w:p>
    <w:p w14:paraId="690C1D9D" w14:textId="77777777" w:rsidR="00F87E83" w:rsidRPr="007F7E2B" w:rsidRDefault="00E04171" w:rsidP="00E04171">
      <w:pPr>
        <w:spacing w:after="201" w:line="259" w:lineRule="auto"/>
        <w:ind w:left="56"/>
        <w:jc w:val="center"/>
        <w:rPr>
          <w:ins w:id="6154" w:author="V2" w:date="2025-04-14T14:19:00Z" w16du:dateUtc="2025-04-14T19:19:00Z"/>
          <w:sz w:val="40"/>
        </w:rPr>
      </w:pPr>
      <w:ins w:id="6155" w:author="V2" w:date="2025-04-14T14:19:00Z" w16du:dateUtc="2025-04-14T19:19:00Z">
        <w:r w:rsidRPr="007F7E2B">
          <w:rPr>
            <w:rFonts w:ascii="Arial" w:eastAsia="Arial" w:hAnsi="Arial" w:cs="Arial"/>
            <w:i/>
            <w:color w:val="7F7F7F"/>
          </w:rPr>
          <w:t xml:space="preserve"> </w:t>
        </w:r>
        <w:bookmarkStart w:id="6156" w:name="TRS_3"/>
        <w:bookmarkEnd w:id="6156"/>
        <w:r w:rsidRPr="007F7E2B">
          <w:rPr>
            <w:sz w:val="40"/>
          </w:rPr>
          <w:t xml:space="preserve">TRS-3 </w:t>
        </w:r>
      </w:ins>
    </w:p>
    <w:p w14:paraId="3282A3AB" w14:textId="35E9E53D" w:rsidR="00E04171" w:rsidRPr="007F7E2B" w:rsidRDefault="00E04171" w:rsidP="00614CA8">
      <w:pPr>
        <w:spacing w:after="201" w:line="259" w:lineRule="auto"/>
        <w:ind w:left="56"/>
        <w:jc w:val="center"/>
        <w:rPr>
          <w:ins w:id="6157" w:author="V2" w:date="2025-04-14T14:19:00Z" w16du:dateUtc="2025-04-14T19:19:00Z"/>
        </w:rPr>
      </w:pPr>
      <w:ins w:id="6158" w:author="V2" w:date="2025-04-14T14:19:00Z" w16du:dateUtc="2025-04-14T19:19:00Z">
        <w:r w:rsidRPr="007F7E2B">
          <w:rPr>
            <w:sz w:val="40"/>
          </w:rPr>
          <w:t xml:space="preserve">METHODS TO DETERMINE  THE PROJECT BOUNDARY  </w:t>
        </w:r>
      </w:ins>
    </w:p>
    <w:p w14:paraId="58CD97C8" w14:textId="77777777" w:rsidR="00E04171" w:rsidRPr="007F7E2B" w:rsidRDefault="00E04171">
      <w:pPr>
        <w:spacing w:after="86" w:line="259" w:lineRule="auto"/>
        <w:ind w:left="112"/>
        <w:jc w:val="center"/>
        <w:rPr>
          <w:ins w:id="6159" w:author="V2" w:date="2025-04-14T14:19:00Z" w16du:dateUtc="2025-04-14T19:19:00Z"/>
        </w:rPr>
      </w:pPr>
      <w:ins w:id="6160" w:author="V2" w:date="2025-04-14T14:19:00Z" w16du:dateUtc="2025-04-14T19:19:00Z">
        <w:r w:rsidRPr="007F7E2B">
          <w:rPr>
            <w:sz w:val="40"/>
          </w:rPr>
          <w:t xml:space="preserve"> </w:t>
        </w:r>
      </w:ins>
    </w:p>
    <w:p w14:paraId="6244CA7E" w14:textId="77777777" w:rsidR="00E04171" w:rsidRPr="007F7E2B" w:rsidRDefault="00E04171">
      <w:pPr>
        <w:spacing w:after="218" w:line="259" w:lineRule="auto"/>
        <w:ind w:left="3227" w:right="3217"/>
        <w:jc w:val="center"/>
        <w:rPr>
          <w:ins w:id="6161" w:author="V2" w:date="2025-04-14T14:19:00Z" w16du:dateUtc="2025-04-14T19:19:00Z"/>
        </w:rPr>
      </w:pPr>
      <w:ins w:id="6162" w:author="V2" w:date="2025-04-14T14:19:00Z" w16du:dateUtc="2025-04-14T19:19:00Z">
        <w:r w:rsidRPr="007F7E2B">
          <w:t xml:space="preserve">Version 1.0 </w:t>
        </w:r>
      </w:ins>
    </w:p>
    <w:p w14:paraId="041920C3" w14:textId="77777777" w:rsidR="00E04171" w:rsidRPr="007F7E2B" w:rsidRDefault="00E04171">
      <w:pPr>
        <w:spacing w:line="451" w:lineRule="auto"/>
        <w:ind w:left="3227" w:right="3153"/>
        <w:jc w:val="center"/>
        <w:rPr>
          <w:ins w:id="6163" w:author="V2" w:date="2025-04-14T14:19:00Z" w16du:dateUtc="2025-04-14T19:19:00Z"/>
        </w:rPr>
      </w:pPr>
      <w:ins w:id="6164" w:author="V2" w:date="2025-04-14T14:19:00Z" w16du:dateUtc="2025-04-14T19:19:00Z">
        <w:r w:rsidRPr="007F7E2B">
          <w:t xml:space="preserve">16 November 2012 Sectoral Scope 14 </w:t>
        </w:r>
      </w:ins>
    </w:p>
    <w:p w14:paraId="530A9C46" w14:textId="77777777" w:rsidR="00E04171" w:rsidRPr="007F7E2B" w:rsidRDefault="00E04171">
      <w:pPr>
        <w:spacing w:after="232" w:line="259" w:lineRule="auto"/>
        <w:ind w:left="112"/>
        <w:jc w:val="center"/>
        <w:rPr>
          <w:ins w:id="6165" w:author="V2" w:date="2025-04-14T14:19:00Z" w16du:dateUtc="2025-04-14T19:19:00Z"/>
        </w:rPr>
      </w:pPr>
      <w:ins w:id="6166" w:author="V2" w:date="2025-04-14T14:19:00Z" w16du:dateUtc="2025-04-14T19:19:00Z">
        <w:r w:rsidRPr="007F7E2B">
          <w:rPr>
            <w:sz w:val="40"/>
          </w:rPr>
          <w:t xml:space="preserve"> </w:t>
        </w:r>
      </w:ins>
    </w:p>
    <w:p w14:paraId="591A158D" w14:textId="6EB99CF6" w:rsidR="00E04171" w:rsidRPr="007F7E2B" w:rsidRDefault="00E04171">
      <w:pPr>
        <w:spacing w:after="61" w:line="259" w:lineRule="auto"/>
        <w:ind w:left="112"/>
        <w:jc w:val="center"/>
        <w:rPr>
          <w:ins w:id="6167" w:author="V2" w:date="2025-04-14T14:19:00Z" w16du:dateUtc="2025-04-14T19:19:00Z"/>
        </w:rPr>
      </w:pPr>
      <w:ins w:id="6168" w:author="V2" w:date="2025-04-14T14:19:00Z" w16du:dateUtc="2025-04-14T19:19:00Z">
        <w:r w:rsidRPr="007F7E2B">
          <w:rPr>
            <w:sz w:val="40"/>
          </w:rPr>
          <w:t xml:space="preserve"> </w:t>
        </w:r>
      </w:ins>
    </w:p>
    <w:p w14:paraId="58B9A02E" w14:textId="77777777" w:rsidR="00E04171" w:rsidRPr="007F7E2B" w:rsidRDefault="00E04171">
      <w:pPr>
        <w:spacing w:after="168" w:line="259" w:lineRule="auto"/>
        <w:ind w:left="61"/>
        <w:jc w:val="center"/>
        <w:rPr>
          <w:ins w:id="6169" w:author="V2" w:date="2025-04-14T14:19:00Z" w16du:dateUtc="2025-04-14T19:19:00Z"/>
        </w:rPr>
      </w:pPr>
      <w:ins w:id="6170" w:author="V2" w:date="2025-04-14T14:19:00Z" w16du:dateUtc="2025-04-14T19:19:00Z">
        <w:r w:rsidRPr="007F7E2B">
          <w:rPr>
            <w:noProof/>
          </w:rPr>
          <w:drawing>
            <wp:inline distT="0" distB="0" distL="0" distR="0" wp14:anchorId="3277AD4C" wp14:editId="3440006C">
              <wp:extent cx="1526540" cy="43561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6"/>
                      <a:stretch>
                        <a:fillRect/>
                      </a:stretch>
                    </pic:blipFill>
                    <pic:spPr>
                      <a:xfrm>
                        <a:off x="0" y="0"/>
                        <a:ext cx="1526540" cy="435610"/>
                      </a:xfrm>
                      <a:prstGeom prst="rect">
                        <a:avLst/>
                      </a:prstGeom>
                    </pic:spPr>
                  </pic:pic>
                </a:graphicData>
              </a:graphic>
            </wp:inline>
          </w:drawing>
        </w:r>
        <w:r w:rsidRPr="007F7E2B">
          <w:rPr>
            <w:sz w:val="22"/>
          </w:rPr>
          <w:t xml:space="preserve"> </w:t>
        </w:r>
      </w:ins>
    </w:p>
    <w:p w14:paraId="6442FC5F" w14:textId="77777777" w:rsidR="00E04171" w:rsidRPr="007F7E2B" w:rsidRDefault="00E04171">
      <w:pPr>
        <w:spacing w:after="5844" w:line="259" w:lineRule="auto"/>
        <w:ind w:right="2296"/>
        <w:jc w:val="right"/>
        <w:rPr>
          <w:ins w:id="6171" w:author="V2" w:date="2025-04-14T14:19:00Z" w16du:dateUtc="2025-04-14T19:19:00Z"/>
          <w:sz w:val="22"/>
        </w:rPr>
      </w:pPr>
      <w:ins w:id="6172" w:author="V2" w:date="2025-04-14T14:19:00Z" w16du:dateUtc="2025-04-14T19:19:00Z">
        <w:r w:rsidRPr="007F7E2B">
          <w:rPr>
            <w:sz w:val="22"/>
          </w:rPr>
          <w:t xml:space="preserve">Document Prepared by: The Earth Partners LLC. </w:t>
        </w:r>
      </w:ins>
    </w:p>
    <w:p w14:paraId="563B969B" w14:textId="77777777" w:rsidR="00E04171" w:rsidRPr="007F7E2B" w:rsidRDefault="00E04171">
      <w:pPr>
        <w:spacing w:after="5844" w:line="259" w:lineRule="auto"/>
        <w:ind w:right="2296"/>
        <w:jc w:val="right"/>
        <w:rPr>
          <w:ins w:id="6173" w:author="V2" w:date="2025-04-14T14:19:00Z" w16du:dateUtc="2025-04-14T19:19:00Z"/>
        </w:rPr>
      </w:pPr>
    </w:p>
    <w:p w14:paraId="78D8A56B" w14:textId="77777777" w:rsidR="00E04171" w:rsidRPr="007F7E2B" w:rsidRDefault="00E04171">
      <w:pPr>
        <w:spacing w:line="259" w:lineRule="auto"/>
        <w:rPr>
          <w:ins w:id="6174" w:author="V2" w:date="2025-04-14T14:19:00Z" w16du:dateUtc="2025-04-14T19:19:00Z"/>
        </w:rPr>
      </w:pPr>
      <w:ins w:id="6175" w:author="V2" w:date="2025-04-14T14:19:00Z" w16du:dateUtc="2025-04-14T19:19:00Z">
        <w:r w:rsidRPr="007F7E2B">
          <w:rPr>
            <w:sz w:val="22"/>
          </w:rPr>
          <w:lastRenderedPageBreak/>
          <w:t xml:space="preserve"> </w:t>
        </w:r>
      </w:ins>
    </w:p>
    <w:bookmarkStart w:id="6176" w:name="_Toc180594597" w:displacedByCustomXml="next"/>
    <w:bookmarkStart w:id="6177" w:name="_Toc180594190" w:displacedByCustomXml="next"/>
    <w:bookmarkStart w:id="6178" w:name="_Toc174616049" w:displacedByCustomXml="next"/>
    <w:bookmarkStart w:id="6179" w:name="_Toc174616465" w:displacedByCustomXml="next"/>
    <w:sdt>
      <w:sdtPr>
        <w:rPr>
          <w:b w:val="0"/>
          <w:color w:val="000000"/>
          <w:sz w:val="20"/>
          <w:szCs w:val="24"/>
        </w:rPr>
        <w:id w:val="-1646809432"/>
        <w:docPartObj>
          <w:docPartGallery w:val="Table of Contents"/>
        </w:docPartObj>
      </w:sdtPr>
      <w:sdtEndPr>
        <w:rPr>
          <w:color w:val="auto"/>
          <w:sz w:val="24"/>
        </w:rPr>
      </w:sdtEndPr>
      <w:sdtContent>
        <w:p w14:paraId="2A4F0311" w14:textId="77777777" w:rsidR="00E04171" w:rsidRPr="007F7E2B" w:rsidRDefault="00E04171">
          <w:pPr>
            <w:pStyle w:val="Heading2"/>
            <w:spacing w:after="223"/>
            <w:ind w:left="-5"/>
            <w:rPr>
              <w:ins w:id="6180" w:author="V2" w:date="2025-04-14T14:19:00Z" w16du:dateUtc="2025-04-14T19:19:00Z"/>
            </w:rPr>
          </w:pPr>
          <w:ins w:id="6181" w:author="V2" w:date="2025-04-14T14:19:00Z" w16du:dateUtc="2025-04-14T19:19:00Z">
            <w:r w:rsidRPr="007F7E2B">
              <w:t>Table of Contents</w:t>
            </w:r>
            <w:bookmarkEnd w:id="6179"/>
            <w:bookmarkEnd w:id="6178"/>
            <w:bookmarkEnd w:id="6177"/>
            <w:bookmarkEnd w:id="6176"/>
            <w:r w:rsidRPr="007F7E2B">
              <w:t xml:space="preserve"> </w:t>
            </w:r>
          </w:ins>
        </w:p>
        <w:p w14:paraId="34356D22" w14:textId="77777777" w:rsidR="00E04171" w:rsidRPr="007F7E2B" w:rsidRDefault="00E04171">
          <w:pPr>
            <w:pStyle w:val="TOC1"/>
            <w:tabs>
              <w:tab w:val="right" w:leader="dot" w:pos="9361"/>
            </w:tabs>
            <w:rPr>
              <w:ins w:id="6182" w:author="V2" w:date="2025-04-14T14:19:00Z" w16du:dateUtc="2025-04-14T19:19:00Z"/>
            </w:rPr>
          </w:pPr>
          <w:ins w:id="6183" w:author="V2" w:date="2025-04-14T14:19:00Z" w16du:dateUtc="2025-04-14T19:19:00Z">
            <w:r w:rsidRPr="007F7E2B">
              <w:fldChar w:fldCharType="begin"/>
            </w:r>
            <w:r w:rsidRPr="007F7E2B">
              <w:instrText xml:space="preserve"> TOC \o "1-1" \h \z \u </w:instrText>
            </w:r>
            <w:r w:rsidRPr="007F7E2B">
              <w:fldChar w:fldCharType="separate"/>
            </w:r>
            <w:r>
              <w:fldChar w:fldCharType="begin"/>
            </w:r>
            <w:r>
              <w:instrText>HYPERLINK \l "_Toc10345" \h</w:instrText>
            </w:r>
            <w:r>
              <w:fldChar w:fldCharType="separate"/>
            </w:r>
            <w:r w:rsidRPr="007F7E2B">
              <w:t>1</w:t>
            </w:r>
            <w:r w:rsidRPr="007F7E2B">
              <w:rPr>
                <w:sz w:val="22"/>
              </w:rPr>
              <w:t xml:space="preserve">  </w:t>
            </w:r>
            <w:r w:rsidRPr="007F7E2B">
              <w:t>SOURCES</w:t>
            </w:r>
            <w:r w:rsidRPr="007F7E2B">
              <w:tab/>
            </w:r>
            <w:r w:rsidRPr="007F7E2B">
              <w:fldChar w:fldCharType="begin"/>
            </w:r>
            <w:r w:rsidRPr="007F7E2B">
              <w:instrText>PAGEREF _Toc10345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00A86F8C" w14:textId="77777777" w:rsidR="00E04171" w:rsidRPr="007F7E2B" w:rsidRDefault="00E04171">
          <w:pPr>
            <w:pStyle w:val="TOC1"/>
            <w:tabs>
              <w:tab w:val="right" w:leader="dot" w:pos="9361"/>
            </w:tabs>
            <w:rPr>
              <w:ins w:id="6184" w:author="V2" w:date="2025-04-14T14:19:00Z" w16du:dateUtc="2025-04-14T19:19:00Z"/>
            </w:rPr>
          </w:pPr>
          <w:ins w:id="6185" w:author="V2" w:date="2025-04-14T14:19:00Z" w16du:dateUtc="2025-04-14T19:19:00Z">
            <w:r>
              <w:fldChar w:fldCharType="begin"/>
            </w:r>
            <w:r>
              <w:instrText>HYPERLINK \l "_Toc10346" \h</w:instrText>
            </w:r>
            <w:r>
              <w:fldChar w:fldCharType="separate"/>
            </w:r>
            <w:r w:rsidRPr="007F7E2B">
              <w:t>2</w:t>
            </w:r>
            <w:r w:rsidRPr="007F7E2B">
              <w:rPr>
                <w:sz w:val="22"/>
              </w:rPr>
              <w:t xml:space="preserve">  </w:t>
            </w:r>
            <w:r w:rsidRPr="007F7E2B">
              <w:t>SUMMARY DESCRIPTION OF THE MODULE</w:t>
            </w:r>
            <w:r w:rsidRPr="007F7E2B">
              <w:tab/>
            </w:r>
            <w:r w:rsidRPr="007F7E2B">
              <w:fldChar w:fldCharType="begin"/>
            </w:r>
            <w:r w:rsidRPr="007F7E2B">
              <w:instrText>PAGEREF _Toc10346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58CBF831" w14:textId="77777777" w:rsidR="00E04171" w:rsidRPr="007F7E2B" w:rsidRDefault="00E04171">
          <w:pPr>
            <w:pStyle w:val="TOC1"/>
            <w:tabs>
              <w:tab w:val="right" w:leader="dot" w:pos="9361"/>
            </w:tabs>
            <w:rPr>
              <w:ins w:id="6186" w:author="V2" w:date="2025-04-14T14:19:00Z" w16du:dateUtc="2025-04-14T19:19:00Z"/>
            </w:rPr>
          </w:pPr>
          <w:ins w:id="6187" w:author="V2" w:date="2025-04-14T14:19:00Z" w16du:dateUtc="2025-04-14T19:19:00Z">
            <w:r>
              <w:fldChar w:fldCharType="begin"/>
            </w:r>
            <w:r>
              <w:instrText>HYPERLINK \l "_Toc10347" \h</w:instrText>
            </w:r>
            <w:r>
              <w:fldChar w:fldCharType="separate"/>
            </w:r>
            <w:r w:rsidRPr="007F7E2B">
              <w:t>3</w:t>
            </w:r>
            <w:r w:rsidRPr="007F7E2B">
              <w:rPr>
                <w:sz w:val="22"/>
              </w:rPr>
              <w:t xml:space="preserve">  </w:t>
            </w:r>
            <w:r w:rsidRPr="007F7E2B">
              <w:t>DEFINITIONS</w:t>
            </w:r>
            <w:r w:rsidRPr="007F7E2B">
              <w:tab/>
            </w:r>
            <w:r w:rsidRPr="007F7E2B">
              <w:fldChar w:fldCharType="begin"/>
            </w:r>
            <w:r w:rsidRPr="007F7E2B">
              <w:instrText>PAGEREF _Toc10347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23FD61B2" w14:textId="77777777" w:rsidR="00E04171" w:rsidRPr="007F7E2B" w:rsidRDefault="00E04171">
          <w:pPr>
            <w:pStyle w:val="TOC1"/>
            <w:tabs>
              <w:tab w:val="right" w:leader="dot" w:pos="9361"/>
            </w:tabs>
            <w:rPr>
              <w:ins w:id="6188" w:author="V2" w:date="2025-04-14T14:19:00Z" w16du:dateUtc="2025-04-14T19:19:00Z"/>
            </w:rPr>
          </w:pPr>
          <w:ins w:id="6189" w:author="V2" w:date="2025-04-14T14:19:00Z" w16du:dateUtc="2025-04-14T19:19:00Z">
            <w:r>
              <w:fldChar w:fldCharType="begin"/>
            </w:r>
            <w:r>
              <w:instrText>HYPERLINK \l "_Toc10348" \h</w:instrText>
            </w:r>
            <w:r>
              <w:fldChar w:fldCharType="separate"/>
            </w:r>
            <w:r w:rsidRPr="007F7E2B">
              <w:t>4</w:t>
            </w:r>
            <w:r w:rsidRPr="007F7E2B">
              <w:rPr>
                <w:sz w:val="22"/>
              </w:rPr>
              <w:t xml:space="preserve">  </w:t>
            </w:r>
            <w:r w:rsidRPr="007F7E2B">
              <w:t>APPLICABILITY CONDITIONS</w:t>
            </w:r>
            <w:r w:rsidRPr="007F7E2B">
              <w:tab/>
            </w:r>
            <w:r w:rsidRPr="007F7E2B">
              <w:fldChar w:fldCharType="begin"/>
            </w:r>
            <w:r w:rsidRPr="007F7E2B">
              <w:instrText>PAGEREF _Toc10348 \h</w:instrText>
            </w:r>
            <w:r w:rsidRPr="007F7E2B">
              <w:fldChar w:fldCharType="separate"/>
            </w:r>
            <w:r w:rsidRPr="007F7E2B">
              <w:rPr>
                <w:rFonts w:ascii="Arial" w:eastAsia="Arial" w:hAnsi="Arial" w:cs="Arial"/>
                <w:color w:val="000000"/>
                <w:sz w:val="20"/>
              </w:rPr>
              <w:t xml:space="preserve">3 </w:t>
            </w:r>
            <w:r w:rsidRPr="007F7E2B">
              <w:fldChar w:fldCharType="end"/>
            </w:r>
            <w:r>
              <w:fldChar w:fldCharType="end"/>
            </w:r>
          </w:ins>
        </w:p>
        <w:p w14:paraId="4A99AC33" w14:textId="77777777" w:rsidR="00E04171" w:rsidRPr="007F7E2B" w:rsidRDefault="00E04171">
          <w:pPr>
            <w:pStyle w:val="TOC1"/>
            <w:tabs>
              <w:tab w:val="right" w:leader="dot" w:pos="9361"/>
            </w:tabs>
            <w:rPr>
              <w:ins w:id="6190" w:author="V2" w:date="2025-04-14T14:19:00Z" w16du:dateUtc="2025-04-14T19:19:00Z"/>
            </w:rPr>
          </w:pPr>
          <w:ins w:id="6191" w:author="V2" w:date="2025-04-14T14:19:00Z" w16du:dateUtc="2025-04-14T19:19:00Z">
            <w:r>
              <w:fldChar w:fldCharType="begin"/>
            </w:r>
            <w:r>
              <w:instrText>HYPERLINK \l "_Toc10349" \h</w:instrText>
            </w:r>
            <w:r>
              <w:fldChar w:fldCharType="separate"/>
            </w:r>
            <w:r w:rsidRPr="007F7E2B">
              <w:t>5</w:t>
            </w:r>
            <w:r w:rsidRPr="007F7E2B">
              <w:rPr>
                <w:sz w:val="22"/>
              </w:rPr>
              <w:t xml:space="preserve">  </w:t>
            </w:r>
            <w:r w:rsidRPr="007F7E2B">
              <w:t>PROCEDURES</w:t>
            </w:r>
            <w:r w:rsidRPr="007F7E2B">
              <w:tab/>
            </w:r>
            <w:r w:rsidRPr="007F7E2B">
              <w:fldChar w:fldCharType="begin"/>
            </w:r>
            <w:r w:rsidRPr="007F7E2B">
              <w:instrText>PAGEREF _Toc10349 \h</w:instrText>
            </w:r>
            <w:r w:rsidRPr="007F7E2B">
              <w:fldChar w:fldCharType="separate"/>
            </w:r>
            <w:r w:rsidRPr="007F7E2B">
              <w:rPr>
                <w:rFonts w:ascii="Arial" w:eastAsia="Arial" w:hAnsi="Arial" w:cs="Arial"/>
                <w:color w:val="000000"/>
                <w:sz w:val="20"/>
              </w:rPr>
              <w:t xml:space="preserve">3 </w:t>
            </w:r>
            <w:r w:rsidRPr="007F7E2B">
              <w:fldChar w:fldCharType="end"/>
            </w:r>
            <w:r>
              <w:fldChar w:fldCharType="end"/>
            </w:r>
          </w:ins>
        </w:p>
        <w:p w14:paraId="047005C2" w14:textId="77777777" w:rsidR="00E04171" w:rsidRPr="007F7E2B" w:rsidRDefault="00E04171">
          <w:pPr>
            <w:pStyle w:val="TOC1"/>
            <w:tabs>
              <w:tab w:val="right" w:leader="dot" w:pos="9361"/>
            </w:tabs>
            <w:rPr>
              <w:ins w:id="6192" w:author="V2" w:date="2025-04-14T14:19:00Z" w16du:dateUtc="2025-04-14T19:19:00Z"/>
            </w:rPr>
          </w:pPr>
          <w:ins w:id="6193" w:author="V2" w:date="2025-04-14T14:19:00Z" w16du:dateUtc="2025-04-14T19:19:00Z">
            <w:r>
              <w:fldChar w:fldCharType="begin"/>
            </w:r>
            <w:r>
              <w:instrText>HYPERLINK \l "_Toc10350" \h</w:instrText>
            </w:r>
            <w:r>
              <w:fldChar w:fldCharType="separate"/>
            </w:r>
            <w:r w:rsidRPr="007F7E2B">
              <w:t>6</w:t>
            </w:r>
            <w:r w:rsidRPr="007F7E2B">
              <w:rPr>
                <w:sz w:val="22"/>
              </w:rPr>
              <w:t xml:space="preserve">  </w:t>
            </w:r>
            <w:r w:rsidRPr="007F7E2B">
              <w:t>PARAMETERS</w:t>
            </w:r>
            <w:r w:rsidRPr="007F7E2B">
              <w:tab/>
            </w:r>
            <w:r w:rsidRPr="007F7E2B">
              <w:fldChar w:fldCharType="begin"/>
            </w:r>
            <w:r w:rsidRPr="007F7E2B">
              <w:instrText>PAGEREF _Toc10350 \h</w:instrText>
            </w:r>
            <w:r w:rsidRPr="007F7E2B">
              <w:fldChar w:fldCharType="separate"/>
            </w:r>
            <w:r w:rsidRPr="007F7E2B">
              <w:rPr>
                <w:rFonts w:ascii="Arial" w:eastAsia="Arial" w:hAnsi="Arial" w:cs="Arial"/>
                <w:color w:val="000000"/>
                <w:sz w:val="20"/>
              </w:rPr>
              <w:t xml:space="preserve">5 </w:t>
            </w:r>
            <w:r w:rsidRPr="007F7E2B">
              <w:fldChar w:fldCharType="end"/>
            </w:r>
            <w:r>
              <w:fldChar w:fldCharType="end"/>
            </w:r>
          </w:ins>
        </w:p>
        <w:p w14:paraId="5899A629" w14:textId="77777777" w:rsidR="00E04171" w:rsidRPr="007F7E2B" w:rsidRDefault="00E04171">
          <w:pPr>
            <w:pStyle w:val="TOC1"/>
            <w:tabs>
              <w:tab w:val="right" w:leader="dot" w:pos="9361"/>
            </w:tabs>
            <w:rPr>
              <w:ins w:id="6194" w:author="V2" w:date="2025-04-14T14:19:00Z" w16du:dateUtc="2025-04-14T19:19:00Z"/>
            </w:rPr>
          </w:pPr>
          <w:ins w:id="6195" w:author="V2" w:date="2025-04-14T14:19:00Z" w16du:dateUtc="2025-04-14T19:19:00Z">
            <w:r>
              <w:fldChar w:fldCharType="begin"/>
            </w:r>
            <w:r>
              <w:instrText>HYPERLINK \l "_Toc10351" \h</w:instrText>
            </w:r>
            <w:r>
              <w:fldChar w:fldCharType="separate"/>
            </w:r>
            <w:r w:rsidRPr="007F7E2B">
              <w:t>7</w:t>
            </w:r>
            <w:r w:rsidRPr="007F7E2B">
              <w:rPr>
                <w:sz w:val="22"/>
              </w:rPr>
              <w:t xml:space="preserve">  </w:t>
            </w:r>
            <w:r w:rsidRPr="007F7E2B">
              <w:t>REFERENCES AND OTHER INFORMATION</w:t>
            </w:r>
            <w:r w:rsidRPr="007F7E2B">
              <w:tab/>
            </w:r>
            <w:r w:rsidRPr="007F7E2B">
              <w:fldChar w:fldCharType="begin"/>
            </w:r>
            <w:r w:rsidRPr="007F7E2B">
              <w:instrText>PAGEREF _Toc10351 \h</w:instrText>
            </w:r>
            <w:r w:rsidRPr="007F7E2B">
              <w:fldChar w:fldCharType="separate"/>
            </w:r>
            <w:r w:rsidRPr="007F7E2B">
              <w:rPr>
                <w:rFonts w:ascii="Arial" w:eastAsia="Arial" w:hAnsi="Arial" w:cs="Arial"/>
                <w:color w:val="000000"/>
                <w:sz w:val="20"/>
              </w:rPr>
              <w:t xml:space="preserve">5 </w:t>
            </w:r>
            <w:r w:rsidRPr="007F7E2B">
              <w:fldChar w:fldCharType="end"/>
            </w:r>
            <w:r>
              <w:fldChar w:fldCharType="end"/>
            </w:r>
          </w:ins>
        </w:p>
        <w:p w14:paraId="19886610" w14:textId="66128016" w:rsidR="00E04171" w:rsidRPr="007F7E2B" w:rsidRDefault="00E04171">
          <w:pPr>
            <w:rPr>
              <w:ins w:id="6196" w:author="V2" w:date="2025-04-14T14:19:00Z" w16du:dateUtc="2025-04-14T19:19:00Z"/>
            </w:rPr>
          </w:pPr>
          <w:ins w:id="6197" w:author="V2" w:date="2025-04-14T14:19:00Z" w16du:dateUtc="2025-04-14T19:19:00Z">
            <w:r w:rsidRPr="007F7E2B">
              <w:fldChar w:fldCharType="end"/>
            </w:r>
          </w:ins>
        </w:p>
      </w:sdtContent>
    </w:sdt>
    <w:p w14:paraId="20C02E42" w14:textId="77777777" w:rsidR="00E04171" w:rsidRPr="007F7E2B" w:rsidRDefault="00E04171">
      <w:pPr>
        <w:spacing w:line="259" w:lineRule="auto"/>
        <w:rPr>
          <w:ins w:id="6198" w:author="V2" w:date="2025-04-14T14:19:00Z" w16du:dateUtc="2025-04-14T19:19:00Z"/>
        </w:rPr>
      </w:pPr>
      <w:ins w:id="6199" w:author="V2" w:date="2025-04-14T14:19:00Z" w16du:dateUtc="2025-04-14T19:19:00Z">
        <w:r w:rsidRPr="007F7E2B">
          <w:rPr>
            <w:sz w:val="22"/>
          </w:rPr>
          <w:t xml:space="preserve"> </w:t>
        </w:r>
        <w:r w:rsidRPr="007F7E2B">
          <w:br w:type="page"/>
        </w:r>
      </w:ins>
    </w:p>
    <w:p w14:paraId="07BB6788" w14:textId="77777777" w:rsidR="00E04171" w:rsidRPr="007F7E2B" w:rsidRDefault="00E04171">
      <w:pPr>
        <w:pStyle w:val="Heading1"/>
        <w:tabs>
          <w:tab w:val="center" w:pos="1264"/>
        </w:tabs>
        <w:ind w:left="-15"/>
        <w:rPr>
          <w:ins w:id="6200" w:author="V2" w:date="2025-04-14T14:19:00Z" w16du:dateUtc="2025-04-14T19:19:00Z"/>
        </w:rPr>
      </w:pPr>
      <w:bookmarkStart w:id="6201" w:name="_Toc174616050"/>
      <w:bookmarkStart w:id="6202" w:name="_Toc174616466"/>
      <w:bookmarkStart w:id="6203" w:name="_Toc180594191"/>
      <w:bookmarkStart w:id="6204" w:name="_Toc180594598"/>
      <w:bookmarkStart w:id="6205" w:name="_Toc10345"/>
      <w:ins w:id="6206" w:author="V2" w:date="2025-04-14T14:19:00Z" w16du:dateUtc="2025-04-14T19:19:00Z">
        <w:r w:rsidRPr="007F7E2B">
          <w:lastRenderedPageBreak/>
          <w:t xml:space="preserve">1 </w:t>
        </w:r>
        <w:r w:rsidRPr="007F7E2B">
          <w:tab/>
          <w:t>SOURCES</w:t>
        </w:r>
        <w:bookmarkEnd w:id="6201"/>
        <w:bookmarkEnd w:id="6202"/>
        <w:bookmarkEnd w:id="6203"/>
        <w:bookmarkEnd w:id="6204"/>
        <w:r w:rsidRPr="007F7E2B">
          <w:t xml:space="preserve"> </w:t>
        </w:r>
        <w:bookmarkEnd w:id="6205"/>
      </w:ins>
    </w:p>
    <w:p w14:paraId="3B7F7FCF" w14:textId="77777777" w:rsidR="00E04171" w:rsidRPr="007F7E2B" w:rsidRDefault="00E04171">
      <w:pPr>
        <w:spacing w:after="190"/>
        <w:ind w:left="-5"/>
        <w:rPr>
          <w:ins w:id="6207" w:author="V2" w:date="2025-04-14T14:19:00Z" w16du:dateUtc="2025-04-14T19:19:00Z"/>
        </w:rPr>
      </w:pPr>
      <w:ins w:id="6208" w:author="V2" w:date="2025-04-14T14:19:00Z" w16du:dateUtc="2025-04-14T19:19:00Z">
        <w:r w:rsidRPr="007F7E2B">
          <w:t xml:space="preserve">Adapted from: Draft Methodology for Estimating Reductions of GHG Emissions from Mosaic Deforestation, author Lucio Pedroni </w:t>
        </w:r>
      </w:ins>
    </w:p>
    <w:p w14:paraId="2556F2E8" w14:textId="77777777" w:rsidR="00E04171" w:rsidRPr="007F7E2B" w:rsidRDefault="00E04171">
      <w:pPr>
        <w:spacing w:after="183" w:line="259" w:lineRule="auto"/>
        <w:ind w:left="-5"/>
        <w:rPr>
          <w:ins w:id="6209" w:author="V2" w:date="2025-04-14T14:19:00Z" w16du:dateUtc="2025-04-14T19:19:00Z"/>
        </w:rPr>
      </w:pPr>
      <w:ins w:id="6210" w:author="V2" w:date="2025-04-14T14:19:00Z" w16du:dateUtc="2025-04-14T19:19:00Z">
        <w:r w:rsidRPr="007F7E2B">
          <w:t xml:space="preserve">VCS methodology </w:t>
        </w:r>
        <w:r w:rsidRPr="007F7E2B">
          <w:rPr>
            <w:rFonts w:ascii="Arial" w:eastAsia="Arial" w:hAnsi="Arial" w:cs="Arial"/>
            <w:i/>
          </w:rPr>
          <w:t>VM0015 Methodology for Avoided Unplanned Deforestation</w:t>
        </w:r>
        <w:r w:rsidRPr="007F7E2B">
          <w:t xml:space="preserve"> </w:t>
        </w:r>
      </w:ins>
    </w:p>
    <w:p w14:paraId="13B1656E" w14:textId="77777777" w:rsidR="00E04171" w:rsidRPr="007F7E2B" w:rsidRDefault="00E04171">
      <w:pPr>
        <w:ind w:left="-5"/>
        <w:rPr>
          <w:ins w:id="6211" w:author="V2" w:date="2025-04-14T14:19:00Z" w16du:dateUtc="2025-04-14T19:19:00Z"/>
        </w:rPr>
      </w:pPr>
      <w:ins w:id="6212" w:author="V2" w:date="2025-04-14T14:19:00Z" w16du:dateUtc="2025-04-14T19:19:00Z">
        <w:r w:rsidRPr="007F7E2B">
          <w:t xml:space="preserve">Brown, S., F. Achard, R. de Fries, G. Grassi, N. Harris, M. Herold, D. Mollicone, D. Pandey, T. Pearson, </w:t>
        </w:r>
      </w:ins>
    </w:p>
    <w:p w14:paraId="178CFAD0" w14:textId="77777777" w:rsidR="00E04171" w:rsidRPr="007F7E2B" w:rsidRDefault="00E04171">
      <w:pPr>
        <w:spacing w:line="289" w:lineRule="auto"/>
        <w:ind w:left="-5"/>
        <w:rPr>
          <w:ins w:id="6213" w:author="V2" w:date="2025-04-14T14:19:00Z" w16du:dateUtc="2025-04-14T19:19:00Z"/>
        </w:rPr>
      </w:pPr>
      <w:ins w:id="6214" w:author="V2" w:date="2025-04-14T14:19:00Z" w16du:dateUtc="2025-04-14T19:19:00Z">
        <w:r w:rsidRPr="007F7E2B">
          <w:t xml:space="preserve">D. Shoch, 2007. Reducing Greenhouse Gas Emission from Deforestation and Degradation in Developing Countries: A Sourcebook of Methods and Procedures for Monitoring, Measuring and Reporting (Draft Version, 10.November, 2007). </w:t>
        </w:r>
      </w:ins>
    </w:p>
    <w:p w14:paraId="167ECCD7" w14:textId="77777777" w:rsidR="00E04171" w:rsidRPr="007F7E2B" w:rsidRDefault="00E04171">
      <w:pPr>
        <w:spacing w:after="240" w:line="259" w:lineRule="auto"/>
        <w:rPr>
          <w:ins w:id="6215" w:author="V2" w:date="2025-04-14T14:19:00Z" w16du:dateUtc="2025-04-14T19:19:00Z"/>
        </w:rPr>
      </w:pPr>
      <w:ins w:id="6216" w:author="V2" w:date="2025-04-14T14:19:00Z" w16du:dateUtc="2025-04-14T19:19:00Z">
        <w:r w:rsidRPr="007F7E2B">
          <w:t xml:space="preserve"> </w:t>
        </w:r>
      </w:ins>
    </w:p>
    <w:p w14:paraId="19850E54" w14:textId="77777777" w:rsidR="00E04171" w:rsidRPr="007F7E2B" w:rsidRDefault="00E04171">
      <w:pPr>
        <w:pStyle w:val="Heading1"/>
        <w:tabs>
          <w:tab w:val="center" w:pos="3013"/>
        </w:tabs>
        <w:ind w:left="-15"/>
        <w:rPr>
          <w:ins w:id="6217" w:author="V2" w:date="2025-04-14T14:19:00Z" w16du:dateUtc="2025-04-14T19:19:00Z"/>
        </w:rPr>
      </w:pPr>
      <w:bookmarkStart w:id="6218" w:name="_Toc174616051"/>
      <w:bookmarkStart w:id="6219" w:name="_Toc174616467"/>
      <w:bookmarkStart w:id="6220" w:name="_Toc180594192"/>
      <w:bookmarkStart w:id="6221" w:name="_Toc180594599"/>
      <w:bookmarkStart w:id="6222" w:name="_Toc10346"/>
      <w:ins w:id="6223" w:author="V2" w:date="2025-04-14T14:19:00Z" w16du:dateUtc="2025-04-14T19:19:00Z">
        <w:r w:rsidRPr="007F7E2B">
          <w:t xml:space="preserve">2 </w:t>
        </w:r>
        <w:r w:rsidRPr="007F7E2B">
          <w:tab/>
          <w:t>SUMMARY DESCRIPTION OF THE MODULE</w:t>
        </w:r>
        <w:bookmarkEnd w:id="6218"/>
        <w:bookmarkEnd w:id="6219"/>
        <w:bookmarkEnd w:id="6220"/>
        <w:bookmarkEnd w:id="6221"/>
        <w:r w:rsidRPr="007F7E2B">
          <w:t xml:space="preserve"> </w:t>
        </w:r>
        <w:bookmarkEnd w:id="6222"/>
      </w:ins>
    </w:p>
    <w:p w14:paraId="2083652A" w14:textId="77777777" w:rsidR="00E04171" w:rsidRPr="007F7E2B" w:rsidRDefault="00E04171">
      <w:pPr>
        <w:spacing w:line="289" w:lineRule="auto"/>
        <w:ind w:left="-5"/>
        <w:rPr>
          <w:ins w:id="6224" w:author="V2" w:date="2025-04-14T14:19:00Z" w16du:dateUtc="2025-04-14T19:19:00Z"/>
        </w:rPr>
      </w:pPr>
      <w:ins w:id="6225" w:author="V2" w:date="2025-04-14T14:19:00Z" w16du:dateUtc="2025-04-14T19:19:00Z">
        <w:r w:rsidRPr="007F7E2B">
          <w:t xml:space="preserve">The module sets out the methods and standards by which the temporal and spatial boundaries of the project are to be defined and documented, and the criteria for selecting carbon pools and GHG emissions to be monitored.  </w:t>
        </w:r>
      </w:ins>
    </w:p>
    <w:p w14:paraId="6BCCBC05" w14:textId="77777777" w:rsidR="00E04171" w:rsidRPr="007F7E2B" w:rsidRDefault="00E04171">
      <w:pPr>
        <w:spacing w:after="285" w:line="259" w:lineRule="auto"/>
        <w:ind w:left="720"/>
        <w:rPr>
          <w:ins w:id="6226" w:author="V2" w:date="2025-04-14T14:19:00Z" w16du:dateUtc="2025-04-14T19:19:00Z"/>
        </w:rPr>
      </w:pPr>
      <w:ins w:id="6227" w:author="V2" w:date="2025-04-14T14:19:00Z" w16du:dateUtc="2025-04-14T19:19:00Z">
        <w:r w:rsidRPr="007F7E2B">
          <w:t xml:space="preserve"> </w:t>
        </w:r>
      </w:ins>
    </w:p>
    <w:p w14:paraId="2855FBC3" w14:textId="77777777" w:rsidR="00E04171" w:rsidRPr="007F7E2B" w:rsidRDefault="00E04171">
      <w:pPr>
        <w:pStyle w:val="Heading1"/>
        <w:tabs>
          <w:tab w:val="center" w:pos="1417"/>
        </w:tabs>
        <w:ind w:left="-15"/>
        <w:rPr>
          <w:ins w:id="6228" w:author="V2" w:date="2025-04-14T14:19:00Z" w16du:dateUtc="2025-04-14T19:19:00Z"/>
        </w:rPr>
      </w:pPr>
      <w:bookmarkStart w:id="6229" w:name="_Toc174616052"/>
      <w:bookmarkStart w:id="6230" w:name="_Toc174616468"/>
      <w:bookmarkStart w:id="6231" w:name="_Toc180594193"/>
      <w:bookmarkStart w:id="6232" w:name="_Toc180594600"/>
      <w:bookmarkStart w:id="6233" w:name="_Toc10347"/>
      <w:ins w:id="6234" w:author="V2" w:date="2025-04-14T14:19:00Z" w16du:dateUtc="2025-04-14T19:19:00Z">
        <w:r w:rsidRPr="007F7E2B">
          <w:t xml:space="preserve">3 </w:t>
        </w:r>
        <w:r w:rsidRPr="007F7E2B">
          <w:tab/>
          <w:t>DEFINITIONS</w:t>
        </w:r>
        <w:bookmarkEnd w:id="6229"/>
        <w:bookmarkEnd w:id="6230"/>
        <w:bookmarkEnd w:id="6231"/>
        <w:bookmarkEnd w:id="6232"/>
        <w:r w:rsidRPr="007F7E2B">
          <w:t xml:space="preserve"> </w:t>
        </w:r>
        <w:bookmarkEnd w:id="6233"/>
      </w:ins>
    </w:p>
    <w:tbl>
      <w:tblPr>
        <w:tblStyle w:val="TableGrid0"/>
        <w:tblW w:w="9077" w:type="dxa"/>
        <w:tblInd w:w="108" w:type="dxa"/>
        <w:tblLook w:val="04A0" w:firstRow="1" w:lastRow="0" w:firstColumn="1" w:lastColumn="0" w:noHBand="0" w:noVBand="1"/>
      </w:tblPr>
      <w:tblGrid>
        <w:gridCol w:w="2007"/>
        <w:gridCol w:w="7070"/>
      </w:tblGrid>
      <w:tr w:rsidR="00E04171" w:rsidRPr="007F7E2B" w14:paraId="0E3B377B" w14:textId="77777777">
        <w:trPr>
          <w:trHeight w:val="628"/>
          <w:ins w:id="6235" w:author="V2" w:date="2025-04-14T14:19:00Z" w16du:dateUtc="2025-04-14T19:19:00Z"/>
        </w:trPr>
        <w:tc>
          <w:tcPr>
            <w:tcW w:w="2007" w:type="dxa"/>
            <w:tcBorders>
              <w:top w:val="nil"/>
              <w:left w:val="nil"/>
              <w:bottom w:val="nil"/>
              <w:right w:val="nil"/>
            </w:tcBorders>
          </w:tcPr>
          <w:p w14:paraId="05A829B5" w14:textId="77777777" w:rsidR="00E04171" w:rsidRPr="007F7E2B" w:rsidRDefault="00E04171">
            <w:pPr>
              <w:spacing w:line="259" w:lineRule="auto"/>
              <w:rPr>
                <w:ins w:id="6236" w:author="V2" w:date="2025-04-14T14:19:00Z" w16du:dateUtc="2025-04-14T19:19:00Z"/>
              </w:rPr>
            </w:pPr>
            <w:ins w:id="6237" w:author="V2" w:date="2025-04-14T14:19:00Z" w16du:dateUtc="2025-04-14T19:19:00Z">
              <w:r w:rsidRPr="007F7E2B">
                <w:rPr>
                  <w:rFonts w:ascii="Arial" w:eastAsia="Arial" w:hAnsi="Arial" w:cs="Arial"/>
                  <w:b/>
                </w:rPr>
                <w:t xml:space="preserve">Baseline: </w:t>
              </w:r>
            </w:ins>
          </w:p>
        </w:tc>
        <w:tc>
          <w:tcPr>
            <w:tcW w:w="7070" w:type="dxa"/>
            <w:tcBorders>
              <w:top w:val="nil"/>
              <w:left w:val="nil"/>
              <w:bottom w:val="nil"/>
              <w:right w:val="nil"/>
            </w:tcBorders>
          </w:tcPr>
          <w:p w14:paraId="1F54AB45" w14:textId="77777777" w:rsidR="00E04171" w:rsidRPr="007F7E2B" w:rsidRDefault="00E04171">
            <w:pPr>
              <w:spacing w:line="259" w:lineRule="auto"/>
              <w:ind w:left="120"/>
              <w:rPr>
                <w:ins w:id="6238" w:author="V2" w:date="2025-04-14T14:19:00Z" w16du:dateUtc="2025-04-14T19:19:00Z"/>
              </w:rPr>
            </w:pPr>
            <w:ins w:id="6239" w:author="V2" w:date="2025-04-14T14:19:00Z" w16du:dateUtc="2025-04-14T19:19:00Z">
              <w:r w:rsidRPr="007F7E2B">
                <w:t xml:space="preserve">The total amount of carbon within the project boundary in absence of the project. </w:t>
              </w:r>
            </w:ins>
          </w:p>
        </w:tc>
      </w:tr>
      <w:tr w:rsidR="00E04171" w:rsidRPr="007F7E2B" w14:paraId="7CCCE907" w14:textId="77777777">
        <w:trPr>
          <w:trHeight w:val="768"/>
          <w:ins w:id="6240" w:author="V2" w:date="2025-04-14T14:19:00Z" w16du:dateUtc="2025-04-14T19:19:00Z"/>
        </w:trPr>
        <w:tc>
          <w:tcPr>
            <w:tcW w:w="2007" w:type="dxa"/>
            <w:tcBorders>
              <w:top w:val="nil"/>
              <w:left w:val="nil"/>
              <w:bottom w:val="nil"/>
              <w:right w:val="nil"/>
            </w:tcBorders>
          </w:tcPr>
          <w:p w14:paraId="10CC331E" w14:textId="77777777" w:rsidR="00E04171" w:rsidRPr="007F7E2B" w:rsidRDefault="00E04171">
            <w:pPr>
              <w:spacing w:line="259" w:lineRule="auto"/>
              <w:rPr>
                <w:ins w:id="6241" w:author="V2" w:date="2025-04-14T14:19:00Z" w16du:dateUtc="2025-04-14T19:19:00Z"/>
              </w:rPr>
            </w:pPr>
            <w:ins w:id="6242" w:author="V2" w:date="2025-04-14T14:19:00Z" w16du:dateUtc="2025-04-14T19:19:00Z">
              <w:r w:rsidRPr="007F7E2B">
                <w:rPr>
                  <w:rFonts w:ascii="Arial" w:eastAsia="Arial" w:hAnsi="Arial" w:cs="Arial"/>
                  <w:b/>
                </w:rPr>
                <w:t xml:space="preserve">Baseline Scenario: </w:t>
              </w:r>
            </w:ins>
          </w:p>
        </w:tc>
        <w:tc>
          <w:tcPr>
            <w:tcW w:w="7070" w:type="dxa"/>
            <w:tcBorders>
              <w:top w:val="nil"/>
              <w:left w:val="nil"/>
              <w:bottom w:val="nil"/>
              <w:right w:val="nil"/>
            </w:tcBorders>
            <w:vAlign w:val="center"/>
          </w:tcPr>
          <w:p w14:paraId="04D1B9AE" w14:textId="77777777" w:rsidR="00E04171" w:rsidRPr="007F7E2B" w:rsidRDefault="00E04171">
            <w:pPr>
              <w:spacing w:line="259" w:lineRule="auto"/>
              <w:ind w:left="120"/>
              <w:rPr>
                <w:ins w:id="6243" w:author="V2" w:date="2025-04-14T14:19:00Z" w16du:dateUtc="2025-04-14T19:19:00Z"/>
              </w:rPr>
            </w:pPr>
            <w:ins w:id="6244" w:author="V2" w:date="2025-04-14T14:19:00Z" w16du:dateUtc="2025-04-14T19:19:00Z">
              <w:r w:rsidRPr="007F7E2B">
                <w:t>The most likely sequence of events and actions which would be expected to occur within the project boundary in the absence of the project.</w:t>
              </w:r>
              <w:r w:rsidRPr="007F7E2B">
                <w:rPr>
                  <w:rFonts w:ascii="Arial" w:eastAsia="Arial" w:hAnsi="Arial" w:cs="Arial"/>
                  <w:b/>
                </w:rPr>
                <w:t xml:space="preserve"> </w:t>
              </w:r>
              <w:r w:rsidRPr="007F7E2B">
                <w:t xml:space="preserve"> </w:t>
              </w:r>
            </w:ins>
          </w:p>
        </w:tc>
      </w:tr>
      <w:tr w:rsidR="00E04171" w:rsidRPr="007F7E2B" w14:paraId="46C68865" w14:textId="77777777">
        <w:trPr>
          <w:trHeight w:val="2357"/>
          <w:ins w:id="6245" w:author="V2" w:date="2025-04-14T14:19:00Z" w16du:dateUtc="2025-04-14T19:19:00Z"/>
        </w:trPr>
        <w:tc>
          <w:tcPr>
            <w:tcW w:w="2007" w:type="dxa"/>
            <w:tcBorders>
              <w:top w:val="nil"/>
              <w:left w:val="nil"/>
              <w:bottom w:val="nil"/>
              <w:right w:val="nil"/>
            </w:tcBorders>
          </w:tcPr>
          <w:p w14:paraId="5C14A0CF" w14:textId="77777777" w:rsidR="00E04171" w:rsidRPr="007F7E2B" w:rsidRDefault="00E04171">
            <w:pPr>
              <w:spacing w:after="19" w:line="259" w:lineRule="auto"/>
              <w:rPr>
                <w:ins w:id="6246" w:author="V2" w:date="2025-04-14T14:19:00Z" w16du:dateUtc="2025-04-14T19:19:00Z"/>
              </w:rPr>
            </w:pPr>
            <w:ins w:id="6247" w:author="V2" w:date="2025-04-14T14:19:00Z" w16du:dateUtc="2025-04-14T19:19:00Z">
              <w:r w:rsidRPr="007F7E2B">
                <w:rPr>
                  <w:rFonts w:ascii="Arial" w:eastAsia="Arial" w:hAnsi="Arial" w:cs="Arial"/>
                  <w:b/>
                </w:rPr>
                <w:t xml:space="preserve">Directly </w:t>
              </w:r>
            </w:ins>
          </w:p>
          <w:p w14:paraId="1E6A1B5D" w14:textId="77777777" w:rsidR="00E04171" w:rsidRPr="007F7E2B" w:rsidRDefault="00E04171">
            <w:pPr>
              <w:spacing w:line="259" w:lineRule="auto"/>
              <w:rPr>
                <w:ins w:id="6248" w:author="V2" w:date="2025-04-14T14:19:00Z" w16du:dateUtc="2025-04-14T19:19:00Z"/>
              </w:rPr>
            </w:pPr>
            <w:ins w:id="6249" w:author="V2" w:date="2025-04-14T14:19:00Z" w16du:dateUtc="2025-04-14T19:19:00Z">
              <w:r w:rsidRPr="007F7E2B">
                <w:rPr>
                  <w:rFonts w:ascii="Arial" w:eastAsia="Arial" w:hAnsi="Arial" w:cs="Arial"/>
                  <w:b/>
                </w:rPr>
                <w:t xml:space="preserve">Attributable: </w:t>
              </w:r>
            </w:ins>
          </w:p>
        </w:tc>
        <w:tc>
          <w:tcPr>
            <w:tcW w:w="7070" w:type="dxa"/>
            <w:tcBorders>
              <w:top w:val="nil"/>
              <w:left w:val="nil"/>
              <w:bottom w:val="nil"/>
              <w:right w:val="nil"/>
            </w:tcBorders>
            <w:vAlign w:val="center"/>
          </w:tcPr>
          <w:p w14:paraId="67A8836B" w14:textId="77777777" w:rsidR="00E04171" w:rsidRPr="007F7E2B" w:rsidRDefault="00E04171">
            <w:pPr>
              <w:spacing w:line="259" w:lineRule="auto"/>
              <w:ind w:left="120"/>
              <w:rPr>
                <w:ins w:id="6250" w:author="V2" w:date="2025-04-14T14:19:00Z" w16du:dateUtc="2025-04-14T19:19:00Z"/>
              </w:rPr>
            </w:pPr>
            <w:ins w:id="6251" w:author="V2" w:date="2025-04-14T14:19:00Z" w16du:dateUtc="2025-04-14T19:19:00Z">
              <w:r w:rsidRPr="007F7E2B">
                <w:t xml:space="preserve">The change or effect occurs as result of a chain of causal events linking the change or effect to an event, or to the actions of an agent.  Each of the causal events or conditions in the chain must be primarily and directly caused by the previous event in the chain.  Analysis of the linkages in the chain should show that for each one, the previous event is at least 75% responsible for the next event.  For this reason, the relationship between an event, or the actions of an agent, and the </w:t>
              </w:r>
              <w:r w:rsidRPr="007F7E2B">
                <w:lastRenderedPageBreak/>
                <w:t xml:space="preserve">directly attributable effect, typically consist of not more than a few causal linkages. </w:t>
              </w:r>
            </w:ins>
          </w:p>
        </w:tc>
      </w:tr>
      <w:tr w:rsidR="00E04171" w:rsidRPr="007F7E2B" w14:paraId="269333E6" w14:textId="77777777">
        <w:trPr>
          <w:trHeight w:val="504"/>
          <w:ins w:id="6252" w:author="V2" w:date="2025-04-14T14:19:00Z" w16du:dateUtc="2025-04-14T19:19:00Z"/>
        </w:trPr>
        <w:tc>
          <w:tcPr>
            <w:tcW w:w="2007" w:type="dxa"/>
            <w:tcBorders>
              <w:top w:val="nil"/>
              <w:left w:val="nil"/>
              <w:bottom w:val="nil"/>
              <w:right w:val="nil"/>
            </w:tcBorders>
            <w:vAlign w:val="center"/>
          </w:tcPr>
          <w:p w14:paraId="496B7371" w14:textId="77777777" w:rsidR="00E04171" w:rsidRPr="007F7E2B" w:rsidRDefault="00E04171">
            <w:pPr>
              <w:spacing w:line="259" w:lineRule="auto"/>
              <w:rPr>
                <w:ins w:id="6253" w:author="V2" w:date="2025-04-14T14:19:00Z" w16du:dateUtc="2025-04-14T19:19:00Z"/>
              </w:rPr>
            </w:pPr>
            <w:ins w:id="6254" w:author="V2" w:date="2025-04-14T14:19:00Z" w16du:dateUtc="2025-04-14T19:19:00Z">
              <w:r w:rsidRPr="007F7E2B">
                <w:rPr>
                  <w:rFonts w:ascii="Arial" w:eastAsia="Arial" w:hAnsi="Arial" w:cs="Arial"/>
                  <w:b/>
                </w:rPr>
                <w:lastRenderedPageBreak/>
                <w:t xml:space="preserve">Ex-ante: </w:t>
              </w:r>
            </w:ins>
          </w:p>
        </w:tc>
        <w:tc>
          <w:tcPr>
            <w:tcW w:w="7070" w:type="dxa"/>
            <w:tcBorders>
              <w:top w:val="nil"/>
              <w:left w:val="nil"/>
              <w:bottom w:val="nil"/>
              <w:right w:val="nil"/>
            </w:tcBorders>
            <w:vAlign w:val="center"/>
          </w:tcPr>
          <w:p w14:paraId="3A388D58" w14:textId="77777777" w:rsidR="00E04171" w:rsidRPr="007F7E2B" w:rsidRDefault="00E04171">
            <w:pPr>
              <w:spacing w:line="259" w:lineRule="auto"/>
              <w:ind w:left="120"/>
              <w:rPr>
                <w:ins w:id="6255" w:author="V2" w:date="2025-04-14T14:19:00Z" w16du:dateUtc="2025-04-14T19:19:00Z"/>
              </w:rPr>
            </w:pPr>
            <w:ins w:id="6256" w:author="V2" w:date="2025-04-14T14:19:00Z" w16du:dateUtc="2025-04-14T19:19:00Z">
              <w:r w:rsidRPr="007F7E2B">
                <w:t xml:space="preserve">Before the fact. Projection of values or conditions in the future. </w:t>
              </w:r>
            </w:ins>
          </w:p>
        </w:tc>
      </w:tr>
      <w:tr w:rsidR="00E04171" w:rsidRPr="007F7E2B" w14:paraId="5789E971" w14:textId="77777777">
        <w:trPr>
          <w:trHeight w:val="504"/>
          <w:ins w:id="6257" w:author="V2" w:date="2025-04-14T14:19:00Z" w16du:dateUtc="2025-04-14T19:19:00Z"/>
        </w:trPr>
        <w:tc>
          <w:tcPr>
            <w:tcW w:w="2007" w:type="dxa"/>
            <w:tcBorders>
              <w:top w:val="nil"/>
              <w:left w:val="nil"/>
              <w:bottom w:val="nil"/>
              <w:right w:val="nil"/>
            </w:tcBorders>
            <w:vAlign w:val="center"/>
          </w:tcPr>
          <w:p w14:paraId="783ACA9B" w14:textId="77777777" w:rsidR="00E04171" w:rsidRPr="007F7E2B" w:rsidRDefault="00E04171">
            <w:pPr>
              <w:spacing w:line="259" w:lineRule="auto"/>
              <w:rPr>
                <w:ins w:id="6258" w:author="V2" w:date="2025-04-14T14:19:00Z" w16du:dateUtc="2025-04-14T19:19:00Z"/>
              </w:rPr>
            </w:pPr>
            <w:ins w:id="6259" w:author="V2" w:date="2025-04-14T14:19:00Z" w16du:dateUtc="2025-04-14T19:19:00Z">
              <w:r w:rsidRPr="007F7E2B">
                <w:rPr>
                  <w:rFonts w:ascii="Arial" w:eastAsia="Arial" w:hAnsi="Arial" w:cs="Arial"/>
                  <w:b/>
                </w:rPr>
                <w:t xml:space="preserve">Ex-post:  </w:t>
              </w:r>
            </w:ins>
          </w:p>
        </w:tc>
        <w:tc>
          <w:tcPr>
            <w:tcW w:w="7070" w:type="dxa"/>
            <w:tcBorders>
              <w:top w:val="nil"/>
              <w:left w:val="nil"/>
              <w:bottom w:val="nil"/>
              <w:right w:val="nil"/>
            </w:tcBorders>
            <w:vAlign w:val="center"/>
          </w:tcPr>
          <w:p w14:paraId="027B842A" w14:textId="77777777" w:rsidR="00E04171" w:rsidRPr="007F7E2B" w:rsidRDefault="00E04171">
            <w:pPr>
              <w:spacing w:line="259" w:lineRule="auto"/>
              <w:ind w:left="120"/>
              <w:rPr>
                <w:ins w:id="6260" w:author="V2" w:date="2025-04-14T14:19:00Z" w16du:dateUtc="2025-04-14T19:19:00Z"/>
              </w:rPr>
            </w:pPr>
            <w:ins w:id="6261" w:author="V2" w:date="2025-04-14T14:19:00Z" w16du:dateUtc="2025-04-14T19:19:00Z">
              <w:r w:rsidRPr="007F7E2B">
                <w:t xml:space="preserve">After the fact. Estimation of values or conditions in the present or past. </w:t>
              </w:r>
            </w:ins>
          </w:p>
        </w:tc>
      </w:tr>
      <w:tr w:rsidR="00E04171" w:rsidRPr="007F7E2B" w14:paraId="1CF1786E" w14:textId="77777777">
        <w:trPr>
          <w:trHeight w:val="515"/>
          <w:ins w:id="6262" w:author="V2" w:date="2025-04-14T14:19:00Z" w16du:dateUtc="2025-04-14T19:19:00Z"/>
        </w:trPr>
        <w:tc>
          <w:tcPr>
            <w:tcW w:w="2007" w:type="dxa"/>
            <w:tcBorders>
              <w:top w:val="nil"/>
              <w:left w:val="nil"/>
              <w:bottom w:val="nil"/>
              <w:right w:val="nil"/>
            </w:tcBorders>
            <w:vAlign w:val="center"/>
          </w:tcPr>
          <w:p w14:paraId="60CD7801" w14:textId="77777777" w:rsidR="00E04171" w:rsidRPr="007F7E2B" w:rsidRDefault="00E04171">
            <w:pPr>
              <w:spacing w:line="259" w:lineRule="auto"/>
              <w:rPr>
                <w:ins w:id="6263" w:author="V2" w:date="2025-04-14T14:19:00Z" w16du:dateUtc="2025-04-14T19:19:00Z"/>
              </w:rPr>
            </w:pPr>
            <w:ins w:id="6264" w:author="V2" w:date="2025-04-14T14:19:00Z" w16du:dateUtc="2025-04-14T19:19:00Z">
              <w:r w:rsidRPr="007F7E2B">
                <w:rPr>
                  <w:rFonts w:ascii="Arial" w:eastAsia="Arial" w:hAnsi="Arial" w:cs="Arial"/>
                  <w:b/>
                </w:rPr>
                <w:t xml:space="preserve">Leakage: </w:t>
              </w:r>
            </w:ins>
          </w:p>
        </w:tc>
        <w:tc>
          <w:tcPr>
            <w:tcW w:w="7070" w:type="dxa"/>
            <w:tcBorders>
              <w:top w:val="nil"/>
              <w:left w:val="nil"/>
              <w:bottom w:val="nil"/>
              <w:right w:val="nil"/>
            </w:tcBorders>
            <w:vAlign w:val="center"/>
          </w:tcPr>
          <w:p w14:paraId="4581BB0B" w14:textId="77777777" w:rsidR="00E04171" w:rsidRPr="007F7E2B" w:rsidRDefault="00E04171">
            <w:pPr>
              <w:spacing w:line="259" w:lineRule="auto"/>
              <w:ind w:left="120"/>
              <w:rPr>
                <w:ins w:id="6265" w:author="V2" w:date="2025-04-14T14:19:00Z" w16du:dateUtc="2025-04-14T19:19:00Z"/>
              </w:rPr>
            </w:pPr>
            <w:ins w:id="6266" w:author="V2" w:date="2025-04-14T14:19:00Z" w16du:dateUtc="2025-04-14T19:19:00Z">
              <w:r w:rsidRPr="007F7E2B">
                <w:t xml:space="preserve">See </w:t>
              </w:r>
              <w:r w:rsidRPr="007F7E2B">
                <w:rPr>
                  <w:rFonts w:ascii="Arial" w:eastAsia="Arial" w:hAnsi="Arial" w:cs="Arial"/>
                  <w:i/>
                </w:rPr>
                <w:t>VCS Program Definitions</w:t>
              </w:r>
              <w:r w:rsidRPr="007F7E2B">
                <w:t xml:space="preserve">.  </w:t>
              </w:r>
            </w:ins>
          </w:p>
        </w:tc>
      </w:tr>
      <w:tr w:rsidR="00E04171" w:rsidRPr="007F7E2B" w14:paraId="0E05AFD0" w14:textId="77777777">
        <w:trPr>
          <w:trHeight w:val="784"/>
          <w:ins w:id="6267" w:author="V2" w:date="2025-04-14T14:19:00Z" w16du:dateUtc="2025-04-14T19:19:00Z"/>
        </w:trPr>
        <w:tc>
          <w:tcPr>
            <w:tcW w:w="2007" w:type="dxa"/>
            <w:tcBorders>
              <w:top w:val="nil"/>
              <w:left w:val="nil"/>
              <w:bottom w:val="nil"/>
              <w:right w:val="nil"/>
            </w:tcBorders>
          </w:tcPr>
          <w:p w14:paraId="76A5C8DB" w14:textId="77777777" w:rsidR="00E04171" w:rsidRPr="007F7E2B" w:rsidRDefault="00E04171">
            <w:pPr>
              <w:spacing w:line="259" w:lineRule="auto"/>
              <w:rPr>
                <w:ins w:id="6268" w:author="V2" w:date="2025-04-14T14:19:00Z" w16du:dateUtc="2025-04-14T19:19:00Z"/>
              </w:rPr>
            </w:pPr>
            <w:ins w:id="6269" w:author="V2" w:date="2025-04-14T14:19:00Z" w16du:dateUtc="2025-04-14T19:19:00Z">
              <w:r w:rsidRPr="007F7E2B">
                <w:rPr>
                  <w:rFonts w:ascii="Arial" w:eastAsia="Arial" w:hAnsi="Arial" w:cs="Arial"/>
                  <w:b/>
                </w:rPr>
                <w:t xml:space="preserve">Project Area: </w:t>
              </w:r>
            </w:ins>
          </w:p>
        </w:tc>
        <w:tc>
          <w:tcPr>
            <w:tcW w:w="7070" w:type="dxa"/>
            <w:tcBorders>
              <w:top w:val="nil"/>
              <w:left w:val="nil"/>
              <w:bottom w:val="nil"/>
              <w:right w:val="nil"/>
            </w:tcBorders>
            <w:vAlign w:val="center"/>
          </w:tcPr>
          <w:p w14:paraId="511782E7" w14:textId="77777777" w:rsidR="00E04171" w:rsidRPr="007F7E2B" w:rsidRDefault="00E04171">
            <w:pPr>
              <w:spacing w:line="259" w:lineRule="auto"/>
              <w:ind w:left="120"/>
              <w:rPr>
                <w:ins w:id="6270" w:author="V2" w:date="2025-04-14T14:19:00Z" w16du:dateUtc="2025-04-14T19:19:00Z"/>
              </w:rPr>
            </w:pPr>
            <w:ins w:id="6271" w:author="V2" w:date="2025-04-14T14:19:00Z" w16du:dateUtc="2025-04-14T19:19:00Z">
              <w:r w:rsidRPr="007F7E2B">
                <w:t xml:space="preserve">The area or areas of land on which the project proponent will undertake the project activities. </w:t>
              </w:r>
            </w:ins>
          </w:p>
        </w:tc>
      </w:tr>
      <w:tr w:rsidR="00E04171" w:rsidRPr="007F7E2B" w14:paraId="544F1F1E" w14:textId="77777777">
        <w:trPr>
          <w:trHeight w:val="767"/>
          <w:ins w:id="6272" w:author="V2" w:date="2025-04-14T14:19:00Z" w16du:dateUtc="2025-04-14T19:19:00Z"/>
        </w:trPr>
        <w:tc>
          <w:tcPr>
            <w:tcW w:w="2007" w:type="dxa"/>
            <w:tcBorders>
              <w:top w:val="nil"/>
              <w:left w:val="nil"/>
              <w:bottom w:val="nil"/>
              <w:right w:val="nil"/>
            </w:tcBorders>
            <w:vAlign w:val="center"/>
          </w:tcPr>
          <w:p w14:paraId="0B367484" w14:textId="77777777" w:rsidR="00E04171" w:rsidRPr="007F7E2B" w:rsidRDefault="00E04171">
            <w:pPr>
              <w:spacing w:line="259" w:lineRule="auto"/>
              <w:rPr>
                <w:ins w:id="6273" w:author="V2" w:date="2025-04-14T14:19:00Z" w16du:dateUtc="2025-04-14T19:19:00Z"/>
              </w:rPr>
            </w:pPr>
            <w:ins w:id="6274" w:author="V2" w:date="2025-04-14T14:19:00Z" w16du:dateUtc="2025-04-14T19:19:00Z">
              <w:r w:rsidRPr="007F7E2B">
                <w:rPr>
                  <w:rFonts w:ascii="Arial" w:eastAsia="Arial" w:hAnsi="Arial" w:cs="Arial"/>
                  <w:b/>
                </w:rPr>
                <w:t xml:space="preserve">Project Crediting Period:  </w:t>
              </w:r>
            </w:ins>
          </w:p>
        </w:tc>
        <w:tc>
          <w:tcPr>
            <w:tcW w:w="7070" w:type="dxa"/>
            <w:tcBorders>
              <w:top w:val="nil"/>
              <w:left w:val="nil"/>
              <w:bottom w:val="nil"/>
              <w:right w:val="nil"/>
            </w:tcBorders>
          </w:tcPr>
          <w:p w14:paraId="43209709" w14:textId="77777777" w:rsidR="00E04171" w:rsidRPr="007F7E2B" w:rsidRDefault="00E04171">
            <w:pPr>
              <w:spacing w:line="259" w:lineRule="auto"/>
              <w:ind w:left="120"/>
              <w:rPr>
                <w:ins w:id="6275" w:author="V2" w:date="2025-04-14T14:19:00Z" w16du:dateUtc="2025-04-14T19:19:00Z"/>
              </w:rPr>
            </w:pPr>
            <w:ins w:id="6276" w:author="V2" w:date="2025-04-14T14:19:00Z" w16du:dateUtc="2025-04-14T19:19:00Z">
              <w:r w:rsidRPr="007F7E2B">
                <w:t xml:space="preserve">See </w:t>
              </w:r>
              <w:r w:rsidRPr="007F7E2B">
                <w:rPr>
                  <w:rFonts w:ascii="Arial" w:eastAsia="Arial" w:hAnsi="Arial" w:cs="Arial"/>
                  <w:i/>
                </w:rPr>
                <w:t>VCS Program Definitions</w:t>
              </w:r>
              <w:r w:rsidRPr="007F7E2B">
                <w:t xml:space="preserve">.  </w:t>
              </w:r>
            </w:ins>
          </w:p>
        </w:tc>
      </w:tr>
      <w:tr w:rsidR="00E04171" w:rsidRPr="007F7E2B" w14:paraId="1C7D802D" w14:textId="77777777">
        <w:trPr>
          <w:trHeight w:val="365"/>
          <w:ins w:id="6277" w:author="V2" w:date="2025-04-14T14:19:00Z" w16du:dateUtc="2025-04-14T19:19:00Z"/>
        </w:trPr>
        <w:tc>
          <w:tcPr>
            <w:tcW w:w="2007" w:type="dxa"/>
            <w:tcBorders>
              <w:top w:val="nil"/>
              <w:left w:val="nil"/>
              <w:bottom w:val="nil"/>
              <w:right w:val="nil"/>
            </w:tcBorders>
            <w:vAlign w:val="bottom"/>
          </w:tcPr>
          <w:p w14:paraId="7A699C7C" w14:textId="77777777" w:rsidR="00E04171" w:rsidRPr="007F7E2B" w:rsidRDefault="00E04171">
            <w:pPr>
              <w:spacing w:line="259" w:lineRule="auto"/>
              <w:rPr>
                <w:ins w:id="6278" w:author="V2" w:date="2025-04-14T14:19:00Z" w16du:dateUtc="2025-04-14T19:19:00Z"/>
              </w:rPr>
            </w:pPr>
            <w:ins w:id="6279" w:author="V2" w:date="2025-04-14T14:19:00Z" w16du:dateUtc="2025-04-14T19:19:00Z">
              <w:r w:rsidRPr="007F7E2B">
                <w:rPr>
                  <w:rFonts w:ascii="Arial" w:eastAsia="Arial" w:hAnsi="Arial" w:cs="Arial"/>
                  <w:b/>
                </w:rPr>
                <w:t xml:space="preserve">Project Scenario: </w:t>
              </w:r>
            </w:ins>
          </w:p>
        </w:tc>
        <w:tc>
          <w:tcPr>
            <w:tcW w:w="7070" w:type="dxa"/>
            <w:tcBorders>
              <w:top w:val="nil"/>
              <w:left w:val="nil"/>
              <w:bottom w:val="nil"/>
              <w:right w:val="nil"/>
            </w:tcBorders>
            <w:vAlign w:val="bottom"/>
          </w:tcPr>
          <w:p w14:paraId="40A5320A" w14:textId="77777777" w:rsidR="00E04171" w:rsidRPr="007F7E2B" w:rsidRDefault="00E04171">
            <w:pPr>
              <w:spacing w:line="259" w:lineRule="auto"/>
              <w:ind w:left="120"/>
              <w:rPr>
                <w:ins w:id="6280" w:author="V2" w:date="2025-04-14T14:19:00Z" w16du:dateUtc="2025-04-14T19:19:00Z"/>
              </w:rPr>
            </w:pPr>
            <w:ins w:id="6281" w:author="V2" w:date="2025-04-14T14:19:00Z" w16du:dateUtc="2025-04-14T19:19:00Z">
              <w:r w:rsidRPr="007F7E2B">
                <w:t xml:space="preserve">The actions and events which are expected to occur as a result of </w:t>
              </w:r>
            </w:ins>
          </w:p>
        </w:tc>
      </w:tr>
    </w:tbl>
    <w:p w14:paraId="15AB1052" w14:textId="77777777" w:rsidR="00E04171" w:rsidRPr="007F7E2B" w:rsidRDefault="00E04171">
      <w:pPr>
        <w:spacing w:after="41"/>
        <w:ind w:left="2245"/>
        <w:rPr>
          <w:ins w:id="6282" w:author="V2" w:date="2025-04-14T14:19:00Z" w16du:dateUtc="2025-04-14T19:19:00Z"/>
        </w:rPr>
      </w:pPr>
      <w:ins w:id="6283" w:author="V2" w:date="2025-04-14T14:19:00Z" w16du:dateUtc="2025-04-14T19:19:00Z">
        <w:r w:rsidRPr="007F7E2B">
          <w:t xml:space="preserve">implementing the project. </w:t>
        </w:r>
      </w:ins>
    </w:p>
    <w:tbl>
      <w:tblPr>
        <w:tblStyle w:val="TableGrid0"/>
        <w:tblW w:w="9123" w:type="dxa"/>
        <w:tblInd w:w="108" w:type="dxa"/>
        <w:tblLook w:val="04A0" w:firstRow="1" w:lastRow="0" w:firstColumn="1" w:lastColumn="0" w:noHBand="0" w:noVBand="1"/>
      </w:tblPr>
      <w:tblGrid>
        <w:gridCol w:w="2127"/>
        <w:gridCol w:w="6996"/>
      </w:tblGrid>
      <w:tr w:rsidR="00E04171" w:rsidRPr="007F7E2B" w14:paraId="42AD4F3F" w14:textId="77777777">
        <w:trPr>
          <w:trHeight w:val="363"/>
          <w:ins w:id="6284" w:author="V2" w:date="2025-04-14T14:19:00Z" w16du:dateUtc="2025-04-14T19:19:00Z"/>
        </w:trPr>
        <w:tc>
          <w:tcPr>
            <w:tcW w:w="2127" w:type="dxa"/>
            <w:tcBorders>
              <w:top w:val="nil"/>
              <w:left w:val="nil"/>
              <w:bottom w:val="nil"/>
              <w:right w:val="nil"/>
            </w:tcBorders>
          </w:tcPr>
          <w:p w14:paraId="5E9DE8B0" w14:textId="77777777" w:rsidR="00E04171" w:rsidRPr="007F7E2B" w:rsidRDefault="00E04171">
            <w:pPr>
              <w:spacing w:line="259" w:lineRule="auto"/>
              <w:rPr>
                <w:ins w:id="6285" w:author="V2" w:date="2025-04-14T14:19:00Z" w16du:dateUtc="2025-04-14T19:19:00Z"/>
              </w:rPr>
            </w:pPr>
            <w:ins w:id="6286" w:author="V2" w:date="2025-04-14T14:19:00Z" w16du:dateUtc="2025-04-14T19:19:00Z">
              <w:r w:rsidRPr="007F7E2B">
                <w:rPr>
                  <w:rFonts w:ascii="Arial" w:eastAsia="Arial" w:hAnsi="Arial" w:cs="Arial"/>
                  <w:b/>
                </w:rPr>
                <w:t xml:space="preserve">Project Start Date: </w:t>
              </w:r>
            </w:ins>
          </w:p>
        </w:tc>
        <w:tc>
          <w:tcPr>
            <w:tcW w:w="6996" w:type="dxa"/>
            <w:tcBorders>
              <w:top w:val="nil"/>
              <w:left w:val="nil"/>
              <w:bottom w:val="nil"/>
              <w:right w:val="nil"/>
            </w:tcBorders>
          </w:tcPr>
          <w:p w14:paraId="6AF48C0A" w14:textId="77777777" w:rsidR="00E04171" w:rsidRPr="007F7E2B" w:rsidRDefault="00E04171">
            <w:pPr>
              <w:spacing w:line="259" w:lineRule="auto"/>
              <w:rPr>
                <w:ins w:id="6287" w:author="V2" w:date="2025-04-14T14:19:00Z" w16du:dateUtc="2025-04-14T19:19:00Z"/>
              </w:rPr>
            </w:pPr>
            <w:ins w:id="6288" w:author="V2" w:date="2025-04-14T14:19:00Z" w16du:dateUtc="2025-04-14T19:19:00Z">
              <w:r w:rsidRPr="007F7E2B">
                <w:t xml:space="preserve">See </w:t>
              </w:r>
              <w:r w:rsidRPr="007F7E2B">
                <w:rPr>
                  <w:rFonts w:ascii="Arial" w:eastAsia="Arial" w:hAnsi="Arial" w:cs="Arial"/>
                  <w:i/>
                </w:rPr>
                <w:t>VCS Program Definitions</w:t>
              </w:r>
              <w:r w:rsidRPr="007F7E2B">
                <w:t xml:space="preserve">.  </w:t>
              </w:r>
            </w:ins>
          </w:p>
        </w:tc>
      </w:tr>
      <w:tr w:rsidR="00E04171" w:rsidRPr="007F7E2B" w14:paraId="10E2FE9C" w14:textId="77777777">
        <w:trPr>
          <w:trHeight w:val="1954"/>
          <w:ins w:id="6289" w:author="V2" w:date="2025-04-14T14:19:00Z" w16du:dateUtc="2025-04-14T19:19:00Z"/>
        </w:trPr>
        <w:tc>
          <w:tcPr>
            <w:tcW w:w="2127" w:type="dxa"/>
            <w:tcBorders>
              <w:top w:val="nil"/>
              <w:left w:val="nil"/>
              <w:bottom w:val="nil"/>
              <w:right w:val="nil"/>
            </w:tcBorders>
          </w:tcPr>
          <w:p w14:paraId="0DC60838" w14:textId="77777777" w:rsidR="00E04171" w:rsidRPr="007F7E2B" w:rsidRDefault="00E04171">
            <w:pPr>
              <w:spacing w:line="259" w:lineRule="auto"/>
              <w:rPr>
                <w:ins w:id="6290" w:author="V2" w:date="2025-04-14T14:19:00Z" w16du:dateUtc="2025-04-14T19:19:00Z"/>
              </w:rPr>
            </w:pPr>
            <w:ins w:id="6291" w:author="V2" w:date="2025-04-14T14:19:00Z" w16du:dateUtc="2025-04-14T19:19:00Z">
              <w:r w:rsidRPr="007F7E2B">
                <w:rPr>
                  <w:rFonts w:ascii="Arial" w:eastAsia="Arial" w:hAnsi="Arial" w:cs="Arial"/>
                  <w:b/>
                </w:rPr>
                <w:t xml:space="preserve">Significant: </w:t>
              </w:r>
            </w:ins>
          </w:p>
        </w:tc>
        <w:tc>
          <w:tcPr>
            <w:tcW w:w="6996" w:type="dxa"/>
            <w:tcBorders>
              <w:top w:val="nil"/>
              <w:left w:val="nil"/>
              <w:bottom w:val="nil"/>
              <w:right w:val="nil"/>
            </w:tcBorders>
            <w:vAlign w:val="bottom"/>
          </w:tcPr>
          <w:p w14:paraId="01360824" w14:textId="77777777" w:rsidR="00E04171" w:rsidRPr="007F7E2B" w:rsidRDefault="00E04171">
            <w:pPr>
              <w:spacing w:line="259" w:lineRule="auto"/>
              <w:rPr>
                <w:ins w:id="6292" w:author="V2" w:date="2025-04-14T14:19:00Z" w16du:dateUtc="2025-04-14T19:19:00Z"/>
              </w:rPr>
            </w:pPr>
            <w:ins w:id="6293" w:author="V2" w:date="2025-04-14T14:19:00Z" w16du:dateUtc="2025-04-14T19:19:00Z">
              <w:r w:rsidRPr="007F7E2B">
                <w:t xml:space="preserve">A pool or source is significant if it does not meet the criteria for being deemed </w:t>
              </w:r>
              <w:r w:rsidRPr="007F7E2B">
                <w:rPr>
                  <w:rFonts w:ascii="Arial" w:eastAsia="Arial" w:hAnsi="Arial" w:cs="Arial"/>
                  <w:i/>
                </w:rPr>
                <w:t>de minimus</w:t>
              </w:r>
              <w:r w:rsidRPr="007F7E2B">
                <w:t xml:space="preserve">.  Specific carbon pools and GHG sources, including carbon pools and GHG sources that cause project and leakage emissions, may be deemed </w:t>
              </w:r>
              <w:r w:rsidRPr="007F7E2B">
                <w:rPr>
                  <w:rFonts w:ascii="Arial" w:eastAsia="Arial" w:hAnsi="Arial" w:cs="Arial"/>
                  <w:i/>
                </w:rPr>
                <w:t>de minimis</w:t>
              </w:r>
              <w:r w:rsidRPr="007F7E2B">
                <w:t xml:space="preserve"> and do not have to be accounted for if together the omitted decrease in carbon stocks (in carbon pools) or increase in GHG emissions (from GHG sources) amounts to less than five percent of the total GHG benefit generated by the project. </w:t>
              </w:r>
            </w:ins>
          </w:p>
        </w:tc>
      </w:tr>
    </w:tbl>
    <w:p w14:paraId="6F4E5C9E" w14:textId="77777777" w:rsidR="00E04171" w:rsidRPr="007F7E2B" w:rsidRDefault="00E04171">
      <w:pPr>
        <w:pStyle w:val="Heading1"/>
        <w:tabs>
          <w:tab w:val="center" w:pos="2273"/>
        </w:tabs>
        <w:ind w:left="-15"/>
        <w:rPr>
          <w:ins w:id="6294" w:author="V2" w:date="2025-04-14T14:19:00Z" w16du:dateUtc="2025-04-14T19:19:00Z"/>
        </w:rPr>
      </w:pPr>
      <w:bookmarkStart w:id="6295" w:name="_Toc174616053"/>
      <w:bookmarkStart w:id="6296" w:name="_Toc174616469"/>
      <w:bookmarkStart w:id="6297" w:name="_Toc180594194"/>
      <w:bookmarkStart w:id="6298" w:name="_Toc180594601"/>
      <w:bookmarkStart w:id="6299" w:name="_Toc10348"/>
      <w:ins w:id="6300" w:author="V2" w:date="2025-04-14T14:19:00Z" w16du:dateUtc="2025-04-14T19:19:00Z">
        <w:r w:rsidRPr="007F7E2B">
          <w:t xml:space="preserve">4 </w:t>
        </w:r>
        <w:r w:rsidRPr="007F7E2B">
          <w:tab/>
          <w:t>APPLICABILITY CONDITIONS</w:t>
        </w:r>
        <w:bookmarkEnd w:id="6295"/>
        <w:bookmarkEnd w:id="6296"/>
        <w:bookmarkEnd w:id="6297"/>
        <w:bookmarkEnd w:id="6298"/>
        <w:r w:rsidRPr="007F7E2B">
          <w:t xml:space="preserve"> </w:t>
        </w:r>
        <w:bookmarkEnd w:id="6299"/>
      </w:ins>
    </w:p>
    <w:p w14:paraId="2C441CB6" w14:textId="77777777" w:rsidR="00E04171" w:rsidRPr="007F7E2B" w:rsidRDefault="00E04171">
      <w:pPr>
        <w:spacing w:after="279"/>
        <w:ind w:left="-5"/>
        <w:rPr>
          <w:ins w:id="6301" w:author="V2" w:date="2025-04-14T14:19:00Z" w16du:dateUtc="2025-04-14T19:19:00Z"/>
        </w:rPr>
      </w:pPr>
      <w:ins w:id="6302" w:author="V2" w:date="2025-04-14T14:19:00Z" w16du:dateUtc="2025-04-14T19:19:00Z">
        <w:r w:rsidRPr="007F7E2B">
          <w:t xml:space="preserve">None  </w:t>
        </w:r>
      </w:ins>
    </w:p>
    <w:p w14:paraId="4C0E455D" w14:textId="77777777" w:rsidR="00E04171" w:rsidRPr="007F7E2B" w:rsidRDefault="00E04171">
      <w:pPr>
        <w:pStyle w:val="Heading1"/>
        <w:tabs>
          <w:tab w:val="center" w:pos="1495"/>
        </w:tabs>
        <w:ind w:left="-15"/>
        <w:rPr>
          <w:ins w:id="6303" w:author="V2" w:date="2025-04-14T14:19:00Z" w16du:dateUtc="2025-04-14T19:19:00Z"/>
        </w:rPr>
      </w:pPr>
      <w:bookmarkStart w:id="6304" w:name="_Toc174616054"/>
      <w:bookmarkStart w:id="6305" w:name="_Toc174616470"/>
      <w:bookmarkStart w:id="6306" w:name="_Toc180594195"/>
      <w:bookmarkStart w:id="6307" w:name="_Toc180594602"/>
      <w:bookmarkStart w:id="6308" w:name="_Toc10349"/>
      <w:ins w:id="6309" w:author="V2" w:date="2025-04-14T14:19:00Z" w16du:dateUtc="2025-04-14T19:19:00Z">
        <w:r w:rsidRPr="007F7E2B">
          <w:lastRenderedPageBreak/>
          <w:t xml:space="preserve">5 </w:t>
        </w:r>
        <w:r w:rsidRPr="007F7E2B">
          <w:tab/>
          <w:t>PROCEDURES</w:t>
        </w:r>
        <w:bookmarkEnd w:id="6304"/>
        <w:bookmarkEnd w:id="6305"/>
        <w:bookmarkEnd w:id="6306"/>
        <w:bookmarkEnd w:id="6307"/>
        <w:r w:rsidRPr="007F7E2B">
          <w:t xml:space="preserve"> </w:t>
        </w:r>
        <w:bookmarkEnd w:id="6308"/>
      </w:ins>
    </w:p>
    <w:p w14:paraId="5A87D30E" w14:textId="77777777" w:rsidR="00E04171" w:rsidRPr="007F7E2B" w:rsidRDefault="00E04171">
      <w:pPr>
        <w:ind w:left="-5"/>
        <w:rPr>
          <w:ins w:id="6310" w:author="V2" w:date="2025-04-14T14:19:00Z" w16du:dateUtc="2025-04-14T19:19:00Z"/>
        </w:rPr>
      </w:pPr>
      <w:ins w:id="6311" w:author="V2" w:date="2025-04-14T14:19:00Z" w16du:dateUtc="2025-04-14T19:19:00Z">
        <w:r w:rsidRPr="007F7E2B">
          <w:t xml:space="preserve">The procedures described in the sub-sections below entail the following inputs and outputs.  </w:t>
        </w:r>
      </w:ins>
    </w:p>
    <w:p w14:paraId="27B8AADC" w14:textId="77777777" w:rsidR="00E04171" w:rsidRPr="007F7E2B" w:rsidRDefault="00E04171">
      <w:pPr>
        <w:spacing w:line="259" w:lineRule="auto"/>
        <w:rPr>
          <w:ins w:id="6312" w:author="V2" w:date="2025-04-14T14:19:00Z" w16du:dateUtc="2025-04-14T19:19:00Z"/>
        </w:rPr>
      </w:pPr>
      <w:ins w:id="6313" w:author="V2" w:date="2025-04-14T14:19:00Z" w16du:dateUtc="2025-04-14T19:19:00Z">
        <w:r w:rsidRPr="007F7E2B">
          <w:t xml:space="preserve"> </w:t>
        </w:r>
      </w:ins>
    </w:p>
    <w:p w14:paraId="727F8D8A" w14:textId="77777777" w:rsidR="00E04171" w:rsidRPr="007F7E2B" w:rsidRDefault="00E04171">
      <w:pPr>
        <w:ind w:left="-5"/>
        <w:rPr>
          <w:ins w:id="6314" w:author="V2" w:date="2025-04-14T14:19:00Z" w16du:dateUtc="2025-04-14T19:19:00Z"/>
        </w:rPr>
      </w:pPr>
      <w:ins w:id="6315" w:author="V2" w:date="2025-04-14T14:19:00Z" w16du:dateUtc="2025-04-14T19:19:00Z">
        <w:r w:rsidRPr="007F7E2B">
          <w:t xml:space="preserve">Inputs:  </w:t>
        </w:r>
      </w:ins>
    </w:p>
    <w:p w14:paraId="2265DC3F" w14:textId="77777777" w:rsidR="00E04171" w:rsidRPr="007F7E2B" w:rsidRDefault="00E04171" w:rsidP="00964B29">
      <w:pPr>
        <w:numPr>
          <w:ilvl w:val="0"/>
          <w:numId w:val="61"/>
        </w:numPr>
        <w:spacing w:before="0" w:after="4" w:line="249" w:lineRule="auto"/>
        <w:ind w:hanging="360"/>
        <w:jc w:val="both"/>
        <w:rPr>
          <w:ins w:id="6316" w:author="V2" w:date="2025-04-14T14:19:00Z" w16du:dateUtc="2025-04-14T19:19:00Z"/>
        </w:rPr>
      </w:pPr>
      <w:ins w:id="6317" w:author="V2" w:date="2025-04-14T14:19:00Z" w16du:dateUtc="2025-04-14T19:19:00Z">
        <w:r w:rsidRPr="007F7E2B">
          <w:t xml:space="preserve">General knowledge of project area and expected conditions under the baseline and project scenarios; </w:t>
        </w:r>
      </w:ins>
    </w:p>
    <w:p w14:paraId="38BF3321" w14:textId="77777777" w:rsidR="00E04171" w:rsidRPr="007F7E2B" w:rsidRDefault="00E04171" w:rsidP="00964B29">
      <w:pPr>
        <w:numPr>
          <w:ilvl w:val="0"/>
          <w:numId w:val="61"/>
        </w:numPr>
        <w:spacing w:before="0" w:after="4" w:line="249" w:lineRule="auto"/>
        <w:ind w:hanging="360"/>
        <w:jc w:val="both"/>
        <w:rPr>
          <w:ins w:id="6318" w:author="V2" w:date="2025-04-14T14:19:00Z" w16du:dateUtc="2025-04-14T19:19:00Z"/>
        </w:rPr>
      </w:pPr>
      <w:ins w:id="6319" w:author="V2" w:date="2025-04-14T14:19:00Z" w16du:dateUtc="2025-04-14T19:19:00Z">
        <w:r w:rsidRPr="007F7E2B">
          <w:t xml:space="preserve">Maps of the region within which the project occurs, ideally consisting of layers in a GIS showing geographic and cultural features; </w:t>
        </w:r>
      </w:ins>
    </w:p>
    <w:p w14:paraId="1A195574" w14:textId="77777777" w:rsidR="00E04171" w:rsidRPr="007F7E2B" w:rsidRDefault="00E04171" w:rsidP="00964B29">
      <w:pPr>
        <w:numPr>
          <w:ilvl w:val="0"/>
          <w:numId w:val="61"/>
        </w:numPr>
        <w:spacing w:before="0" w:after="4" w:line="249" w:lineRule="auto"/>
        <w:ind w:hanging="360"/>
        <w:jc w:val="both"/>
        <w:rPr>
          <w:ins w:id="6320" w:author="V2" w:date="2025-04-14T14:19:00Z" w16du:dateUtc="2025-04-14T19:19:00Z"/>
        </w:rPr>
      </w:pPr>
      <w:ins w:id="6321" w:author="V2" w:date="2025-04-14T14:19:00Z" w16du:dateUtc="2025-04-14T19:19:00Z">
        <w:r w:rsidRPr="007F7E2B">
          <w:t xml:space="preserve">Geo-referenced data points delineating the project area; and, </w:t>
        </w:r>
      </w:ins>
    </w:p>
    <w:p w14:paraId="58EFFC29" w14:textId="77777777" w:rsidR="00E04171" w:rsidRPr="007F7E2B" w:rsidRDefault="00E04171" w:rsidP="00964B29">
      <w:pPr>
        <w:numPr>
          <w:ilvl w:val="0"/>
          <w:numId w:val="61"/>
        </w:numPr>
        <w:spacing w:before="0" w:after="4" w:line="249" w:lineRule="auto"/>
        <w:ind w:hanging="360"/>
        <w:jc w:val="both"/>
        <w:rPr>
          <w:ins w:id="6322" w:author="V2" w:date="2025-04-14T14:19:00Z" w16du:dateUtc="2025-04-14T19:19:00Z"/>
        </w:rPr>
      </w:pPr>
      <w:ins w:id="6323" w:author="V2" w:date="2025-04-14T14:19:00Z" w16du:dateUtc="2025-04-14T19:19:00Z">
        <w:r w:rsidRPr="007F7E2B">
          <w:t xml:space="preserve">Knowledge of the range of the permissible project crediting periods as set out in the latest version of the </w:t>
        </w:r>
        <w:r w:rsidRPr="007F7E2B">
          <w:rPr>
            <w:rFonts w:ascii="Arial" w:eastAsia="Arial" w:hAnsi="Arial" w:cs="Arial"/>
            <w:i/>
          </w:rPr>
          <w:t>VCS Standard.</w:t>
        </w:r>
        <w:r w:rsidRPr="007F7E2B">
          <w:t xml:space="preserve"> </w:t>
        </w:r>
      </w:ins>
    </w:p>
    <w:p w14:paraId="09A99381" w14:textId="77777777" w:rsidR="00E04171" w:rsidRPr="007F7E2B" w:rsidRDefault="00E04171">
      <w:pPr>
        <w:spacing w:line="259" w:lineRule="auto"/>
        <w:ind w:left="720"/>
        <w:rPr>
          <w:ins w:id="6324" w:author="V2" w:date="2025-04-14T14:19:00Z" w16du:dateUtc="2025-04-14T19:19:00Z"/>
        </w:rPr>
      </w:pPr>
      <w:ins w:id="6325" w:author="V2" w:date="2025-04-14T14:19:00Z" w16du:dateUtc="2025-04-14T19:19:00Z">
        <w:r w:rsidRPr="007F7E2B">
          <w:t xml:space="preserve"> </w:t>
        </w:r>
      </w:ins>
    </w:p>
    <w:p w14:paraId="498C70D6" w14:textId="77777777" w:rsidR="00E04171" w:rsidRPr="007F7E2B" w:rsidRDefault="00E04171">
      <w:pPr>
        <w:ind w:left="-5"/>
        <w:rPr>
          <w:ins w:id="6326" w:author="V2" w:date="2025-04-14T14:19:00Z" w16du:dateUtc="2025-04-14T19:19:00Z"/>
        </w:rPr>
      </w:pPr>
      <w:ins w:id="6327" w:author="V2" w:date="2025-04-14T14:19:00Z" w16du:dateUtc="2025-04-14T19:19:00Z">
        <w:r w:rsidRPr="007F7E2B">
          <w:t xml:space="preserve">Outputs: </w:t>
        </w:r>
      </w:ins>
    </w:p>
    <w:p w14:paraId="2BD1ABB1" w14:textId="77777777" w:rsidR="00E04171" w:rsidRPr="007F7E2B" w:rsidRDefault="00E04171" w:rsidP="00964B29">
      <w:pPr>
        <w:numPr>
          <w:ilvl w:val="0"/>
          <w:numId w:val="61"/>
        </w:numPr>
        <w:spacing w:before="0" w:after="4" w:line="249" w:lineRule="auto"/>
        <w:ind w:hanging="360"/>
        <w:jc w:val="both"/>
        <w:rPr>
          <w:ins w:id="6328" w:author="V2" w:date="2025-04-14T14:19:00Z" w16du:dateUtc="2025-04-14T19:19:00Z"/>
        </w:rPr>
      </w:pPr>
      <w:ins w:id="6329" w:author="V2" w:date="2025-04-14T14:19:00Z" w16du:dateUtc="2025-04-14T19:19:00Z">
        <w:r w:rsidRPr="007F7E2B">
          <w:t xml:space="preserve">Geo-referenced definition of the project area; </w:t>
        </w:r>
      </w:ins>
    </w:p>
    <w:p w14:paraId="25B478FF" w14:textId="77777777" w:rsidR="00E04171" w:rsidRPr="007F7E2B" w:rsidRDefault="00E04171" w:rsidP="00964B29">
      <w:pPr>
        <w:numPr>
          <w:ilvl w:val="0"/>
          <w:numId w:val="61"/>
        </w:numPr>
        <w:spacing w:before="0" w:after="4" w:line="249" w:lineRule="auto"/>
        <w:ind w:hanging="360"/>
        <w:jc w:val="both"/>
        <w:rPr>
          <w:ins w:id="6330" w:author="V2" w:date="2025-04-14T14:19:00Z" w16du:dateUtc="2025-04-14T19:19:00Z"/>
        </w:rPr>
      </w:pPr>
      <w:ins w:id="6331" w:author="V2" w:date="2025-04-14T14:19:00Z" w16du:dateUtc="2025-04-14T19:19:00Z">
        <w:r w:rsidRPr="007F7E2B">
          <w:t xml:space="preserve">Documented project start date; </w:t>
        </w:r>
      </w:ins>
    </w:p>
    <w:p w14:paraId="1792A45C" w14:textId="77777777" w:rsidR="00E04171" w:rsidRPr="007F7E2B" w:rsidRDefault="00E04171" w:rsidP="00964B29">
      <w:pPr>
        <w:numPr>
          <w:ilvl w:val="0"/>
          <w:numId w:val="61"/>
        </w:numPr>
        <w:spacing w:before="0" w:after="4" w:line="249" w:lineRule="auto"/>
        <w:ind w:hanging="360"/>
        <w:jc w:val="both"/>
        <w:rPr>
          <w:ins w:id="6332" w:author="V2" w:date="2025-04-14T14:19:00Z" w16du:dateUtc="2025-04-14T19:19:00Z"/>
        </w:rPr>
      </w:pPr>
      <w:ins w:id="6333" w:author="V2" w:date="2025-04-14T14:19:00Z" w16du:dateUtc="2025-04-14T19:19:00Z">
        <w:r w:rsidRPr="007F7E2B">
          <w:t xml:space="preserve">Documented choice of project crediting period; </w:t>
        </w:r>
      </w:ins>
    </w:p>
    <w:p w14:paraId="6FB8091A" w14:textId="77777777" w:rsidR="00E04171" w:rsidRPr="007F7E2B" w:rsidRDefault="00E04171" w:rsidP="00964B29">
      <w:pPr>
        <w:numPr>
          <w:ilvl w:val="0"/>
          <w:numId w:val="61"/>
        </w:numPr>
        <w:spacing w:before="0" w:after="4" w:line="249" w:lineRule="auto"/>
        <w:ind w:hanging="360"/>
        <w:jc w:val="both"/>
        <w:rPr>
          <w:ins w:id="6334" w:author="V2" w:date="2025-04-14T14:19:00Z" w16du:dateUtc="2025-04-14T19:19:00Z"/>
        </w:rPr>
      </w:pPr>
      <w:ins w:id="6335" w:author="V2" w:date="2025-04-14T14:19:00Z" w16du:dateUtc="2025-04-14T19:19:00Z">
        <w:r w:rsidRPr="007F7E2B">
          <w:t xml:space="preserve">Documented projection of the monitoring periods; </w:t>
        </w:r>
      </w:ins>
    </w:p>
    <w:p w14:paraId="024226AE" w14:textId="77777777" w:rsidR="00E04171" w:rsidRPr="007F7E2B" w:rsidRDefault="00E04171" w:rsidP="00964B29">
      <w:pPr>
        <w:numPr>
          <w:ilvl w:val="0"/>
          <w:numId w:val="61"/>
        </w:numPr>
        <w:spacing w:before="0" w:after="4" w:line="249" w:lineRule="auto"/>
        <w:ind w:hanging="360"/>
        <w:jc w:val="both"/>
        <w:rPr>
          <w:ins w:id="6336" w:author="V2" w:date="2025-04-14T14:19:00Z" w16du:dateUtc="2025-04-14T19:19:00Z"/>
        </w:rPr>
      </w:pPr>
      <w:ins w:id="6337" w:author="V2" w:date="2025-04-14T14:19:00Z" w16du:dateUtc="2025-04-14T19:19:00Z">
        <w:r w:rsidRPr="007F7E2B">
          <w:t xml:space="preserve">Documented choice of carbon pools to be accounted; and, </w:t>
        </w:r>
      </w:ins>
    </w:p>
    <w:p w14:paraId="3ED29AFB" w14:textId="77777777" w:rsidR="00E04171" w:rsidRPr="007F7E2B" w:rsidRDefault="00E04171" w:rsidP="00964B29">
      <w:pPr>
        <w:numPr>
          <w:ilvl w:val="0"/>
          <w:numId w:val="61"/>
        </w:numPr>
        <w:spacing w:before="0" w:after="4" w:line="249" w:lineRule="auto"/>
        <w:ind w:hanging="360"/>
        <w:jc w:val="both"/>
        <w:rPr>
          <w:ins w:id="6338" w:author="V2" w:date="2025-04-14T14:19:00Z" w16du:dateUtc="2025-04-14T19:19:00Z"/>
        </w:rPr>
      </w:pPr>
      <w:ins w:id="6339" w:author="V2" w:date="2025-04-14T14:19:00Z" w16du:dateUtc="2025-04-14T19:19:00Z">
        <w:r w:rsidRPr="007F7E2B">
          <w:t xml:space="preserve">Documented choice of sources of GHG emissions to be accounted. </w:t>
        </w:r>
      </w:ins>
    </w:p>
    <w:p w14:paraId="30906AC0" w14:textId="77777777" w:rsidR="00E04171" w:rsidRPr="007F7E2B" w:rsidRDefault="00E04171">
      <w:pPr>
        <w:spacing w:line="259" w:lineRule="auto"/>
        <w:ind w:left="1440"/>
        <w:rPr>
          <w:ins w:id="6340" w:author="V2" w:date="2025-04-14T14:19:00Z" w16du:dateUtc="2025-04-14T19:19:00Z"/>
        </w:rPr>
      </w:pPr>
      <w:ins w:id="6341" w:author="V2" w:date="2025-04-14T14:19:00Z" w16du:dateUtc="2025-04-14T19:19:00Z">
        <w:r w:rsidRPr="007F7E2B">
          <w:t xml:space="preserve"> </w:t>
        </w:r>
      </w:ins>
    </w:p>
    <w:p w14:paraId="2F5C10E2" w14:textId="77777777" w:rsidR="00E04171" w:rsidRPr="007F7E2B" w:rsidRDefault="00E04171">
      <w:pPr>
        <w:pStyle w:val="Heading3"/>
        <w:tabs>
          <w:tab w:val="center" w:pos="1469"/>
        </w:tabs>
        <w:ind w:left="-15"/>
        <w:rPr>
          <w:ins w:id="6342" w:author="V2" w:date="2025-04-14T14:19:00Z" w16du:dateUtc="2025-04-14T19:19:00Z"/>
        </w:rPr>
      </w:pPr>
      <w:bookmarkStart w:id="6343" w:name="_Toc174616055"/>
      <w:bookmarkStart w:id="6344" w:name="_Toc174616471"/>
      <w:bookmarkStart w:id="6345" w:name="_Toc180594196"/>
      <w:bookmarkStart w:id="6346" w:name="_Toc180594603"/>
      <w:ins w:id="6347" w:author="V2" w:date="2025-04-14T14:19:00Z" w16du:dateUtc="2025-04-14T19:19:00Z">
        <w:r w:rsidRPr="007F7E2B">
          <w:t xml:space="preserve">5.1 </w:t>
        </w:r>
        <w:r w:rsidRPr="007F7E2B">
          <w:tab/>
          <w:t>Spatial boundaries</w:t>
        </w:r>
        <w:bookmarkEnd w:id="6343"/>
        <w:bookmarkEnd w:id="6344"/>
        <w:bookmarkEnd w:id="6345"/>
        <w:bookmarkEnd w:id="6346"/>
        <w:r w:rsidRPr="007F7E2B">
          <w:t xml:space="preserve"> </w:t>
        </w:r>
      </w:ins>
    </w:p>
    <w:p w14:paraId="7A006C5D" w14:textId="77777777" w:rsidR="00E04171" w:rsidRPr="007F7E2B" w:rsidRDefault="00E04171">
      <w:pPr>
        <w:spacing w:after="231"/>
        <w:ind w:left="-5"/>
        <w:rPr>
          <w:ins w:id="6348" w:author="V2" w:date="2025-04-14T14:19:00Z" w16du:dateUtc="2025-04-14T19:19:00Z"/>
        </w:rPr>
      </w:pPr>
      <w:ins w:id="6349" w:author="V2" w:date="2025-04-14T14:19:00Z" w16du:dateUtc="2025-04-14T19:19:00Z">
        <w:r w:rsidRPr="007F7E2B">
          <w:t xml:space="preserve">Define the boundaries of the following spatial feature:  </w:t>
        </w:r>
      </w:ins>
    </w:p>
    <w:p w14:paraId="7D4A29D0" w14:textId="77777777" w:rsidR="00E04171" w:rsidRPr="007F7E2B" w:rsidRDefault="00E04171">
      <w:pPr>
        <w:tabs>
          <w:tab w:val="center" w:pos="1285"/>
        </w:tabs>
        <w:spacing w:after="164"/>
        <w:ind w:left="-15"/>
        <w:rPr>
          <w:ins w:id="6350" w:author="V2" w:date="2025-04-14T14:19:00Z" w16du:dateUtc="2025-04-14T19:19:00Z"/>
        </w:rPr>
      </w:pPr>
      <w:ins w:id="6351" w:author="V2" w:date="2025-04-14T14:19:00Z" w16du:dateUtc="2025-04-14T19:19:00Z">
        <w:r w:rsidRPr="007F7E2B">
          <w:rPr>
            <w:rFonts w:ascii="Arial" w:eastAsia="Arial" w:hAnsi="Arial" w:cs="Arial"/>
            <w:b/>
          </w:rPr>
          <w:t xml:space="preserve">5.1.1 </w:t>
        </w:r>
        <w:r w:rsidRPr="007F7E2B">
          <w:rPr>
            <w:rFonts w:ascii="Arial" w:eastAsia="Arial" w:hAnsi="Arial" w:cs="Arial"/>
            <w:b/>
          </w:rPr>
          <w:tab/>
        </w:r>
        <w:r w:rsidRPr="007F7E2B">
          <w:t xml:space="preserve">Project area:  </w:t>
        </w:r>
      </w:ins>
    </w:p>
    <w:p w14:paraId="2132FE7C" w14:textId="77777777" w:rsidR="00E04171" w:rsidRPr="007F7E2B" w:rsidRDefault="00E04171">
      <w:pPr>
        <w:spacing w:after="114"/>
        <w:ind w:left="730"/>
        <w:rPr>
          <w:ins w:id="6352" w:author="V2" w:date="2025-04-14T14:19:00Z" w16du:dateUtc="2025-04-14T19:19:00Z"/>
        </w:rPr>
      </w:pPr>
      <w:ins w:id="6353" w:author="V2" w:date="2025-04-14T14:19:00Z" w16du:dateUtc="2025-04-14T19:19:00Z">
        <w:r w:rsidRPr="007F7E2B">
          <w:t xml:space="preserve">The project area is the area or areas of land on which the project proponent will undertake the project activities. Lands on which the project activity will not be undertaken cannot be included in the project area. </w:t>
        </w:r>
      </w:ins>
    </w:p>
    <w:p w14:paraId="3C59A082" w14:textId="77777777" w:rsidR="00E04171" w:rsidRPr="007F7E2B" w:rsidRDefault="00E04171">
      <w:pPr>
        <w:ind w:left="730"/>
        <w:rPr>
          <w:ins w:id="6354" w:author="V2" w:date="2025-04-14T14:19:00Z" w16du:dateUtc="2025-04-14T19:19:00Z"/>
        </w:rPr>
      </w:pPr>
      <w:ins w:id="6355" w:author="V2" w:date="2025-04-14T14:19:00Z" w16du:dateUtc="2025-04-14T19:19:00Z">
        <w:r w:rsidRPr="007F7E2B">
          <w:t xml:space="preserve">Describe and justify the criteria used to define the boundary of the project area. Use appropriate sources of spatial data for each of these criteria, such as remotely sensed data, field information, and other verifiable sources of information meeting the requirements laid out in the latest version of the </w:t>
        </w:r>
        <w:r w:rsidRPr="007F7E2B">
          <w:rPr>
            <w:rFonts w:ascii="Arial" w:eastAsia="Arial" w:hAnsi="Arial" w:cs="Arial"/>
            <w:i/>
          </w:rPr>
          <w:t>VCS Standard</w:t>
        </w:r>
        <w:r w:rsidRPr="007F7E2B">
          <w:t xml:space="preserve">. </w:t>
        </w:r>
      </w:ins>
    </w:p>
    <w:p w14:paraId="556F5D50" w14:textId="77777777" w:rsidR="00E04171" w:rsidRPr="007F7E2B" w:rsidRDefault="00E04171">
      <w:pPr>
        <w:ind w:left="730"/>
        <w:rPr>
          <w:ins w:id="6356" w:author="V2" w:date="2025-04-14T14:19:00Z" w16du:dateUtc="2025-04-14T19:19:00Z"/>
        </w:rPr>
      </w:pPr>
      <w:ins w:id="6357" w:author="V2" w:date="2025-04-14T14:19:00Z" w16du:dateUtc="2025-04-14T19:19:00Z">
        <w:r w:rsidRPr="007F7E2B">
          <w:lastRenderedPageBreak/>
          <w:t xml:space="preserve">Provide project location in KML file and geodetic polygons, as well as additional shape files, maps, GPS coordinates or any other location information that allows the identification of the boundaries unambiguously and with a reasonable level of certainty.   </w:t>
        </w:r>
      </w:ins>
    </w:p>
    <w:p w14:paraId="2C5BA7D8" w14:textId="77777777" w:rsidR="00E04171" w:rsidRPr="007F7E2B" w:rsidRDefault="00E04171">
      <w:pPr>
        <w:spacing w:line="259" w:lineRule="auto"/>
        <w:ind w:left="720"/>
        <w:rPr>
          <w:ins w:id="6358" w:author="V2" w:date="2025-04-14T14:19:00Z" w16du:dateUtc="2025-04-14T19:19:00Z"/>
        </w:rPr>
      </w:pPr>
      <w:ins w:id="6359" w:author="V2" w:date="2025-04-14T14:19:00Z" w16du:dateUtc="2025-04-14T19:19:00Z">
        <w:r w:rsidRPr="007F7E2B">
          <w:rPr>
            <w:rFonts w:ascii="Arial" w:eastAsia="Arial" w:hAnsi="Arial" w:cs="Arial"/>
            <w:b/>
          </w:rPr>
          <w:t xml:space="preserve"> </w:t>
        </w:r>
      </w:ins>
    </w:p>
    <w:p w14:paraId="5342E4E1" w14:textId="77777777" w:rsidR="00E04171" w:rsidRPr="007F7E2B" w:rsidRDefault="00E04171">
      <w:pPr>
        <w:pStyle w:val="Heading3"/>
        <w:tabs>
          <w:tab w:val="center" w:pos="1591"/>
        </w:tabs>
        <w:ind w:left="-15"/>
        <w:rPr>
          <w:ins w:id="6360" w:author="V2" w:date="2025-04-14T14:19:00Z" w16du:dateUtc="2025-04-14T19:19:00Z"/>
        </w:rPr>
      </w:pPr>
      <w:bookmarkStart w:id="6361" w:name="_Toc174616056"/>
      <w:bookmarkStart w:id="6362" w:name="_Toc174616472"/>
      <w:bookmarkStart w:id="6363" w:name="_Toc180594197"/>
      <w:bookmarkStart w:id="6364" w:name="_Toc180594604"/>
      <w:ins w:id="6365" w:author="V2" w:date="2025-04-14T14:19:00Z" w16du:dateUtc="2025-04-14T19:19:00Z">
        <w:r w:rsidRPr="007F7E2B">
          <w:t xml:space="preserve">5.2 </w:t>
        </w:r>
        <w:r w:rsidRPr="007F7E2B">
          <w:tab/>
          <w:t>Temporal boundaries</w:t>
        </w:r>
        <w:bookmarkEnd w:id="6361"/>
        <w:bookmarkEnd w:id="6362"/>
        <w:bookmarkEnd w:id="6363"/>
        <w:bookmarkEnd w:id="6364"/>
        <w:r w:rsidRPr="007F7E2B">
          <w:t xml:space="preserve"> </w:t>
        </w:r>
      </w:ins>
    </w:p>
    <w:p w14:paraId="48537CA8" w14:textId="77777777" w:rsidR="00E04171" w:rsidRPr="007F7E2B" w:rsidRDefault="00E04171">
      <w:pPr>
        <w:spacing w:after="231"/>
        <w:ind w:left="-5"/>
        <w:rPr>
          <w:ins w:id="6366" w:author="V2" w:date="2025-04-14T14:19:00Z" w16du:dateUtc="2025-04-14T19:19:00Z"/>
        </w:rPr>
      </w:pPr>
      <w:ins w:id="6367" w:author="V2" w:date="2025-04-14T14:19:00Z" w16du:dateUtc="2025-04-14T19:19:00Z">
        <w:r w:rsidRPr="007F7E2B">
          <w:t xml:space="preserve">Define the temporal boundaries listed below:  </w:t>
        </w:r>
      </w:ins>
    </w:p>
    <w:p w14:paraId="45E2089B" w14:textId="77777777" w:rsidR="00E04171" w:rsidRPr="007F7E2B" w:rsidRDefault="00E04171">
      <w:pPr>
        <w:tabs>
          <w:tab w:val="center" w:pos="3027"/>
        </w:tabs>
        <w:spacing w:after="164"/>
        <w:ind w:left="-15"/>
        <w:rPr>
          <w:ins w:id="6368" w:author="V2" w:date="2025-04-14T14:19:00Z" w16du:dateUtc="2025-04-14T19:19:00Z"/>
        </w:rPr>
      </w:pPr>
      <w:ins w:id="6369" w:author="V2" w:date="2025-04-14T14:19:00Z" w16du:dateUtc="2025-04-14T19:19:00Z">
        <w:r w:rsidRPr="007F7E2B">
          <w:rPr>
            <w:rFonts w:ascii="Arial" w:eastAsia="Arial" w:hAnsi="Arial" w:cs="Arial"/>
            <w:b/>
          </w:rPr>
          <w:t xml:space="preserve">5.2.1 </w:t>
        </w:r>
        <w:r w:rsidRPr="007F7E2B">
          <w:rPr>
            <w:rFonts w:ascii="Arial" w:eastAsia="Arial" w:hAnsi="Arial" w:cs="Arial"/>
            <w:b/>
          </w:rPr>
          <w:tab/>
        </w:r>
        <w:r w:rsidRPr="007F7E2B">
          <w:t xml:space="preserve">Project start date and end date of the project activity </w:t>
        </w:r>
      </w:ins>
    </w:p>
    <w:p w14:paraId="0B70F868" w14:textId="77777777" w:rsidR="00E04171" w:rsidRPr="007F7E2B" w:rsidRDefault="00E04171">
      <w:pPr>
        <w:spacing w:after="237"/>
        <w:ind w:left="718"/>
        <w:rPr>
          <w:ins w:id="6370" w:author="V2" w:date="2025-04-14T14:19:00Z" w16du:dateUtc="2025-04-14T19:19:00Z"/>
        </w:rPr>
      </w:pPr>
      <w:ins w:id="6371" w:author="V2" w:date="2025-04-14T14:19:00Z" w16du:dateUtc="2025-04-14T19:19:00Z">
        <w:r w:rsidRPr="007F7E2B">
          <w:t xml:space="preserve">The duration of the project activity must fall within the permissible range as set out in the most recent version of the </w:t>
        </w:r>
        <w:r w:rsidRPr="007F7E2B">
          <w:rPr>
            <w:rFonts w:ascii="Arial" w:eastAsia="Arial" w:hAnsi="Arial" w:cs="Arial"/>
            <w:i/>
          </w:rPr>
          <w:t>VCS Standard</w:t>
        </w:r>
        <w:r w:rsidRPr="007F7E2B">
          <w:t xml:space="preserve">. </w:t>
        </w:r>
      </w:ins>
    </w:p>
    <w:p w14:paraId="07F655F2" w14:textId="77777777" w:rsidR="00E04171" w:rsidRPr="007F7E2B" w:rsidRDefault="00E04171">
      <w:pPr>
        <w:tabs>
          <w:tab w:val="center" w:pos="3215"/>
        </w:tabs>
        <w:spacing w:after="164"/>
        <w:ind w:left="-15"/>
        <w:rPr>
          <w:ins w:id="6372" w:author="V2" w:date="2025-04-14T14:19:00Z" w16du:dateUtc="2025-04-14T19:19:00Z"/>
        </w:rPr>
      </w:pPr>
      <w:ins w:id="6373" w:author="V2" w:date="2025-04-14T14:19:00Z" w16du:dateUtc="2025-04-14T19:19:00Z">
        <w:r w:rsidRPr="007F7E2B">
          <w:rPr>
            <w:rFonts w:ascii="Arial" w:eastAsia="Arial" w:hAnsi="Arial" w:cs="Arial"/>
            <w:b/>
          </w:rPr>
          <w:t xml:space="preserve">5.2.2 </w:t>
        </w:r>
        <w:r w:rsidRPr="007F7E2B">
          <w:rPr>
            <w:rFonts w:ascii="Arial" w:eastAsia="Arial" w:hAnsi="Arial" w:cs="Arial"/>
            <w:b/>
          </w:rPr>
          <w:tab/>
        </w:r>
        <w:r w:rsidRPr="007F7E2B">
          <w:t xml:space="preserve">Starting date and end date of the project crediting period </w:t>
        </w:r>
      </w:ins>
    </w:p>
    <w:p w14:paraId="104BE62E" w14:textId="77777777" w:rsidR="00E04171" w:rsidRPr="007F7E2B" w:rsidRDefault="00E04171">
      <w:pPr>
        <w:spacing w:after="234"/>
        <w:ind w:left="718"/>
        <w:rPr>
          <w:ins w:id="6374" w:author="V2" w:date="2025-04-14T14:19:00Z" w16du:dateUtc="2025-04-14T19:19:00Z"/>
        </w:rPr>
      </w:pPr>
      <w:ins w:id="6375" w:author="V2" w:date="2025-04-14T14:19:00Z" w16du:dateUtc="2025-04-14T19:19:00Z">
        <w:r w:rsidRPr="007F7E2B">
          <w:t xml:space="preserve">The crediting period must fall within the permissible range as set out in the most recent version of the </w:t>
        </w:r>
        <w:r w:rsidRPr="007F7E2B">
          <w:rPr>
            <w:rFonts w:ascii="Arial" w:eastAsia="Arial" w:hAnsi="Arial" w:cs="Arial"/>
            <w:i/>
          </w:rPr>
          <w:t>VCS Standard</w:t>
        </w:r>
        <w:r w:rsidRPr="007F7E2B">
          <w:t xml:space="preserve">. </w:t>
        </w:r>
      </w:ins>
    </w:p>
    <w:p w14:paraId="4ACA2E34" w14:textId="77777777" w:rsidR="00E04171" w:rsidRPr="007F7E2B" w:rsidRDefault="00E04171">
      <w:pPr>
        <w:tabs>
          <w:tab w:val="center" w:pos="1491"/>
        </w:tabs>
        <w:spacing w:after="164"/>
        <w:ind w:left="-15"/>
        <w:rPr>
          <w:ins w:id="6376" w:author="V2" w:date="2025-04-14T14:19:00Z" w16du:dateUtc="2025-04-14T19:19:00Z"/>
        </w:rPr>
      </w:pPr>
      <w:ins w:id="6377" w:author="V2" w:date="2025-04-14T14:19:00Z" w16du:dateUtc="2025-04-14T19:19:00Z">
        <w:r w:rsidRPr="007F7E2B">
          <w:rPr>
            <w:rFonts w:ascii="Arial" w:eastAsia="Arial" w:hAnsi="Arial" w:cs="Arial"/>
            <w:b/>
          </w:rPr>
          <w:t xml:space="preserve">5.2.3 </w:t>
        </w:r>
        <w:r w:rsidRPr="007F7E2B">
          <w:rPr>
            <w:rFonts w:ascii="Arial" w:eastAsia="Arial" w:hAnsi="Arial" w:cs="Arial"/>
            <w:b/>
          </w:rPr>
          <w:tab/>
        </w:r>
        <w:r w:rsidRPr="007F7E2B">
          <w:t xml:space="preserve">Monitoring period </w:t>
        </w:r>
      </w:ins>
    </w:p>
    <w:p w14:paraId="495B6345" w14:textId="77777777" w:rsidR="00E04171" w:rsidRPr="007F7E2B" w:rsidRDefault="00E04171">
      <w:pPr>
        <w:spacing w:after="111"/>
        <w:ind w:left="718"/>
        <w:rPr>
          <w:ins w:id="6378" w:author="V2" w:date="2025-04-14T14:19:00Z" w16du:dateUtc="2025-04-14T19:19:00Z"/>
        </w:rPr>
      </w:pPr>
      <w:ins w:id="6379" w:author="V2" w:date="2025-04-14T14:19:00Z" w16du:dateUtc="2025-04-14T19:19:00Z">
        <w:r w:rsidRPr="007F7E2B">
          <w:t xml:space="preserve">The minimum duration of a monitoring period is one year.  </w:t>
        </w:r>
      </w:ins>
    </w:p>
    <w:p w14:paraId="51FC3ADD" w14:textId="77777777" w:rsidR="00E04171" w:rsidRPr="007F7E2B" w:rsidRDefault="00E04171">
      <w:pPr>
        <w:spacing w:line="259" w:lineRule="auto"/>
        <w:ind w:left="720"/>
        <w:rPr>
          <w:ins w:id="6380" w:author="V2" w:date="2025-04-14T14:19:00Z" w16du:dateUtc="2025-04-14T19:19:00Z"/>
        </w:rPr>
      </w:pPr>
      <w:ins w:id="6381" w:author="V2" w:date="2025-04-14T14:19:00Z" w16du:dateUtc="2025-04-14T19:19:00Z">
        <w:r w:rsidRPr="007F7E2B">
          <w:t xml:space="preserve"> </w:t>
        </w:r>
      </w:ins>
    </w:p>
    <w:p w14:paraId="546B003C" w14:textId="77777777" w:rsidR="00E04171" w:rsidRPr="007F7E2B" w:rsidRDefault="00E04171">
      <w:pPr>
        <w:pStyle w:val="Heading3"/>
        <w:tabs>
          <w:tab w:val="center" w:pos="1219"/>
        </w:tabs>
        <w:ind w:left="-15"/>
        <w:rPr>
          <w:ins w:id="6382" w:author="V2" w:date="2025-04-14T14:19:00Z" w16du:dateUtc="2025-04-14T19:19:00Z"/>
        </w:rPr>
      </w:pPr>
      <w:bookmarkStart w:id="6383" w:name="_Toc174616057"/>
      <w:bookmarkStart w:id="6384" w:name="_Toc174616473"/>
      <w:bookmarkStart w:id="6385" w:name="_Toc180594198"/>
      <w:bookmarkStart w:id="6386" w:name="_Toc180594605"/>
      <w:ins w:id="6387" w:author="V2" w:date="2025-04-14T14:19:00Z" w16du:dateUtc="2025-04-14T19:19:00Z">
        <w:r w:rsidRPr="007F7E2B">
          <w:t xml:space="preserve">5.3 </w:t>
        </w:r>
        <w:r w:rsidRPr="007F7E2B">
          <w:tab/>
          <w:t>Carbon pools</w:t>
        </w:r>
        <w:bookmarkEnd w:id="6383"/>
        <w:bookmarkEnd w:id="6384"/>
        <w:bookmarkEnd w:id="6385"/>
        <w:bookmarkEnd w:id="6386"/>
        <w:r w:rsidRPr="007F7E2B">
          <w:t xml:space="preserve">  </w:t>
        </w:r>
      </w:ins>
    </w:p>
    <w:p w14:paraId="27F4D05F" w14:textId="77777777" w:rsidR="00E04171" w:rsidRPr="007F7E2B" w:rsidRDefault="00E04171">
      <w:pPr>
        <w:spacing w:after="114"/>
        <w:ind w:left="-5"/>
        <w:rPr>
          <w:ins w:id="6388" w:author="V2" w:date="2025-04-14T14:19:00Z" w16du:dateUtc="2025-04-14T19:19:00Z"/>
        </w:rPr>
      </w:pPr>
      <w:ins w:id="6389" w:author="V2" w:date="2025-04-14T14:19:00Z" w16du:dateUtc="2025-04-14T19:19:00Z">
        <w:r w:rsidRPr="007F7E2B">
          <w:t xml:space="preserve">Selection of carbon pools to be accounted must conform with requirements for the project type, given in the most current version of the VCS document </w:t>
        </w:r>
        <w:r w:rsidRPr="007F7E2B">
          <w:rPr>
            <w:rFonts w:ascii="Arial" w:eastAsia="Arial" w:hAnsi="Arial" w:cs="Arial"/>
            <w:i/>
          </w:rPr>
          <w:t>Agriculture, Forestry and Other Land Use (AFOLU) Requirements</w:t>
        </w:r>
        <w:r w:rsidRPr="007F7E2B">
          <w:t xml:space="preserve">. </w:t>
        </w:r>
      </w:ins>
    </w:p>
    <w:p w14:paraId="75EA866E" w14:textId="77777777" w:rsidR="00E04171" w:rsidRPr="007F7E2B" w:rsidRDefault="00E04171">
      <w:pPr>
        <w:spacing w:after="123"/>
        <w:ind w:left="-5"/>
        <w:rPr>
          <w:ins w:id="6390" w:author="V2" w:date="2025-04-14T14:19:00Z" w16du:dateUtc="2025-04-14T19:19:00Z"/>
        </w:rPr>
      </w:pPr>
      <w:ins w:id="6391" w:author="V2" w:date="2025-04-14T14:19:00Z" w16du:dateUtc="2025-04-14T19:19:00Z">
        <w:r w:rsidRPr="007F7E2B">
          <w:t xml:space="preserve">Where pools are indicated as optional in the </w:t>
        </w:r>
        <w:r w:rsidRPr="007F7E2B">
          <w:rPr>
            <w:rFonts w:ascii="Arial" w:eastAsia="Arial" w:hAnsi="Arial" w:cs="Arial"/>
            <w:i/>
          </w:rPr>
          <w:t>AFOLU Requirements</w:t>
        </w:r>
        <w:r w:rsidRPr="007F7E2B">
          <w:t xml:space="preserve">, further guidance on the selection of carbon pools can be found in the GOFC-GOLD sourcebook (Brown </w:t>
        </w:r>
        <w:r w:rsidRPr="007F7E2B">
          <w:rPr>
            <w:rFonts w:ascii="Arial" w:eastAsia="Arial" w:hAnsi="Arial" w:cs="Arial"/>
            <w:i/>
          </w:rPr>
          <w:t>et al.</w:t>
        </w:r>
        <w:r w:rsidRPr="007F7E2B">
          <w:t>, 2007)</w:t>
        </w:r>
        <w:r w:rsidRPr="007F7E2B">
          <w:rPr>
            <w:vertAlign w:val="superscript"/>
          </w:rPr>
          <w:footnoteReference w:id="10"/>
        </w:r>
        <w:r w:rsidRPr="007F7E2B">
          <w:t xml:space="preserve">. </w:t>
        </w:r>
      </w:ins>
    </w:p>
    <w:p w14:paraId="41341376" w14:textId="77777777" w:rsidR="00E04171" w:rsidRPr="007F7E2B" w:rsidRDefault="00E04171">
      <w:pPr>
        <w:spacing w:line="259" w:lineRule="auto"/>
        <w:ind w:left="720"/>
        <w:rPr>
          <w:ins w:id="6395" w:author="V2" w:date="2025-04-14T14:19:00Z" w16du:dateUtc="2025-04-14T19:19:00Z"/>
        </w:rPr>
      </w:pPr>
      <w:ins w:id="6396" w:author="V2" w:date="2025-04-14T14:19:00Z" w16du:dateUtc="2025-04-14T19:19:00Z">
        <w:r w:rsidRPr="007F7E2B">
          <w:t xml:space="preserve"> </w:t>
        </w:r>
      </w:ins>
    </w:p>
    <w:p w14:paraId="05DB661F" w14:textId="77777777" w:rsidR="00E04171" w:rsidRPr="007F7E2B" w:rsidRDefault="00E04171">
      <w:pPr>
        <w:pStyle w:val="Heading3"/>
        <w:tabs>
          <w:tab w:val="center" w:pos="1864"/>
        </w:tabs>
        <w:ind w:left="-15"/>
        <w:rPr>
          <w:ins w:id="6397" w:author="V2" w:date="2025-04-14T14:19:00Z" w16du:dateUtc="2025-04-14T19:19:00Z"/>
        </w:rPr>
      </w:pPr>
      <w:bookmarkStart w:id="6398" w:name="_Toc174616058"/>
      <w:bookmarkStart w:id="6399" w:name="_Toc174616474"/>
      <w:bookmarkStart w:id="6400" w:name="_Toc180594199"/>
      <w:bookmarkStart w:id="6401" w:name="_Toc180594606"/>
      <w:ins w:id="6402" w:author="V2" w:date="2025-04-14T14:19:00Z" w16du:dateUtc="2025-04-14T19:19:00Z">
        <w:r w:rsidRPr="007F7E2B">
          <w:lastRenderedPageBreak/>
          <w:t xml:space="preserve">5.4 </w:t>
        </w:r>
        <w:r w:rsidRPr="007F7E2B">
          <w:tab/>
          <w:t>Sources of GHG emissions</w:t>
        </w:r>
        <w:bookmarkEnd w:id="6398"/>
        <w:bookmarkEnd w:id="6399"/>
        <w:bookmarkEnd w:id="6400"/>
        <w:bookmarkEnd w:id="6401"/>
        <w:r w:rsidRPr="007F7E2B">
          <w:t xml:space="preserve"> </w:t>
        </w:r>
      </w:ins>
    </w:p>
    <w:p w14:paraId="4CE954FB" w14:textId="77777777" w:rsidR="00E04171" w:rsidRPr="007F7E2B" w:rsidRDefault="00E04171">
      <w:pPr>
        <w:spacing w:after="229"/>
        <w:ind w:left="-5"/>
        <w:rPr>
          <w:ins w:id="6403" w:author="V2" w:date="2025-04-14T14:19:00Z" w16du:dateUtc="2025-04-14T19:19:00Z"/>
        </w:rPr>
      </w:pPr>
      <w:ins w:id="6404" w:author="V2" w:date="2025-04-14T14:19:00Z" w16du:dateUtc="2025-04-14T19:19:00Z">
        <w:r w:rsidRPr="007F7E2B">
          <w:t xml:space="preserve">The four sources of GHG emissions listed in Table 2 are eligible. The inclusion of a source is to be decided (TBD) by the project proponent taking into account the specific project circumstances and the guidance provided below. </w:t>
        </w:r>
      </w:ins>
    </w:p>
    <w:p w14:paraId="2E6DF0FC" w14:textId="77777777" w:rsidR="00E04171" w:rsidRPr="007F7E2B" w:rsidRDefault="00E04171">
      <w:pPr>
        <w:ind w:left="-5"/>
        <w:rPr>
          <w:ins w:id="6405" w:author="V2" w:date="2025-04-14T14:19:00Z" w16du:dateUtc="2025-04-14T19:19:00Z"/>
        </w:rPr>
      </w:pPr>
      <w:ins w:id="6406" w:author="V2" w:date="2025-04-14T14:19:00Z" w16du:dateUtc="2025-04-14T19:19:00Z">
        <w:r w:rsidRPr="007F7E2B">
          <w:rPr>
            <w:rFonts w:ascii="Arial" w:eastAsia="Arial" w:hAnsi="Arial" w:cs="Arial"/>
            <w:b/>
          </w:rPr>
          <w:t xml:space="preserve">Table 2.  </w:t>
        </w:r>
        <w:r w:rsidRPr="007F7E2B">
          <w:t xml:space="preserve">Sources and GHG included or excluded within the project boundary  </w:t>
        </w:r>
      </w:ins>
    </w:p>
    <w:tbl>
      <w:tblPr>
        <w:tblStyle w:val="TableGrid0"/>
        <w:tblW w:w="8647" w:type="dxa"/>
        <w:tblInd w:w="709" w:type="dxa"/>
        <w:tblCellMar>
          <w:top w:w="6" w:type="dxa"/>
          <w:left w:w="71" w:type="dxa"/>
          <w:right w:w="79" w:type="dxa"/>
        </w:tblCellMar>
        <w:tblLook w:val="04A0" w:firstRow="1" w:lastRow="0" w:firstColumn="1" w:lastColumn="0" w:noHBand="0" w:noVBand="1"/>
      </w:tblPr>
      <w:tblGrid>
        <w:gridCol w:w="1827"/>
        <w:gridCol w:w="705"/>
        <w:gridCol w:w="1260"/>
        <w:gridCol w:w="4855"/>
      </w:tblGrid>
      <w:tr w:rsidR="00E04171" w:rsidRPr="007F7E2B" w14:paraId="55C6D722" w14:textId="77777777">
        <w:trPr>
          <w:trHeight w:val="698"/>
          <w:ins w:id="6407" w:author="V2" w:date="2025-04-14T14:19:00Z" w16du:dateUtc="2025-04-14T19:19:00Z"/>
        </w:trPr>
        <w:tc>
          <w:tcPr>
            <w:tcW w:w="1843" w:type="dxa"/>
            <w:tcBorders>
              <w:top w:val="single" w:sz="4" w:space="0" w:color="000000"/>
              <w:left w:val="single" w:sz="4" w:space="0" w:color="000000"/>
              <w:bottom w:val="single" w:sz="4" w:space="0" w:color="000000"/>
              <w:right w:val="single" w:sz="4" w:space="0" w:color="000000"/>
            </w:tcBorders>
            <w:shd w:val="clear" w:color="auto" w:fill="DBE5F1"/>
          </w:tcPr>
          <w:p w14:paraId="4AC2B82E" w14:textId="77777777" w:rsidR="00E04171" w:rsidRPr="007F7E2B" w:rsidRDefault="00E04171">
            <w:pPr>
              <w:spacing w:line="259" w:lineRule="auto"/>
              <w:rPr>
                <w:ins w:id="6408" w:author="V2" w:date="2025-04-14T14:19:00Z" w16du:dateUtc="2025-04-14T19:19:00Z"/>
              </w:rPr>
            </w:pPr>
            <w:ins w:id="6409" w:author="V2" w:date="2025-04-14T14:19:00Z" w16du:dateUtc="2025-04-14T19:19:00Z">
              <w:r w:rsidRPr="007F7E2B">
                <w:rPr>
                  <w:rFonts w:ascii="Arial" w:eastAsia="Arial" w:hAnsi="Arial" w:cs="Arial"/>
                  <w:b/>
                </w:rPr>
                <w:t xml:space="preserve">Sources </w:t>
              </w:r>
            </w:ins>
          </w:p>
        </w:tc>
        <w:tc>
          <w:tcPr>
            <w:tcW w:w="708" w:type="dxa"/>
            <w:tcBorders>
              <w:top w:val="single" w:sz="4" w:space="0" w:color="000000"/>
              <w:left w:val="single" w:sz="4" w:space="0" w:color="000000"/>
              <w:bottom w:val="single" w:sz="4" w:space="0" w:color="000000"/>
              <w:right w:val="single" w:sz="4" w:space="0" w:color="000000"/>
            </w:tcBorders>
            <w:shd w:val="clear" w:color="auto" w:fill="DBE5F1"/>
          </w:tcPr>
          <w:p w14:paraId="2B20A53D" w14:textId="77777777" w:rsidR="00E04171" w:rsidRPr="007F7E2B" w:rsidRDefault="00E04171">
            <w:pPr>
              <w:spacing w:line="259" w:lineRule="auto"/>
              <w:ind w:left="1"/>
              <w:rPr>
                <w:ins w:id="6410" w:author="V2" w:date="2025-04-14T14:19:00Z" w16du:dateUtc="2025-04-14T19:19:00Z"/>
              </w:rPr>
            </w:pPr>
            <w:ins w:id="6411" w:author="V2" w:date="2025-04-14T14:19:00Z" w16du:dateUtc="2025-04-14T19:19:00Z">
              <w:r w:rsidRPr="007F7E2B">
                <w:rPr>
                  <w:rFonts w:ascii="Arial" w:eastAsia="Arial" w:hAnsi="Arial" w:cs="Arial"/>
                  <w:b/>
                </w:rPr>
                <w:t xml:space="preserve">Gas </w:t>
              </w:r>
            </w:ins>
          </w:p>
        </w:tc>
        <w:tc>
          <w:tcPr>
            <w:tcW w:w="1136" w:type="dxa"/>
            <w:tcBorders>
              <w:top w:val="single" w:sz="4" w:space="0" w:color="000000"/>
              <w:left w:val="single" w:sz="4" w:space="0" w:color="000000"/>
              <w:bottom w:val="single" w:sz="4" w:space="0" w:color="000000"/>
              <w:right w:val="single" w:sz="4" w:space="0" w:color="000000"/>
            </w:tcBorders>
            <w:shd w:val="clear" w:color="auto" w:fill="DBE5F1"/>
          </w:tcPr>
          <w:p w14:paraId="1E6FD78D" w14:textId="77777777" w:rsidR="00E04171" w:rsidRPr="007F7E2B" w:rsidRDefault="00E04171">
            <w:pPr>
              <w:spacing w:line="259" w:lineRule="auto"/>
              <w:ind w:left="56"/>
              <w:rPr>
                <w:ins w:id="6412" w:author="V2" w:date="2025-04-14T14:19:00Z" w16du:dateUtc="2025-04-14T19:19:00Z"/>
              </w:rPr>
            </w:pPr>
            <w:ins w:id="6413" w:author="V2" w:date="2025-04-14T14:19:00Z" w16du:dateUtc="2025-04-14T19:19:00Z">
              <w:r w:rsidRPr="007F7E2B">
                <w:rPr>
                  <w:rFonts w:ascii="Arial" w:eastAsia="Arial" w:hAnsi="Arial" w:cs="Arial"/>
                  <w:b/>
                </w:rPr>
                <w:t>Included/</w:t>
              </w:r>
            </w:ins>
          </w:p>
          <w:p w14:paraId="43ACED27" w14:textId="77777777" w:rsidR="00E04171" w:rsidRPr="007F7E2B" w:rsidRDefault="00E04171">
            <w:pPr>
              <w:spacing w:line="259" w:lineRule="auto"/>
              <w:jc w:val="center"/>
              <w:rPr>
                <w:ins w:id="6414" w:author="V2" w:date="2025-04-14T14:19:00Z" w16du:dateUtc="2025-04-14T19:19:00Z"/>
              </w:rPr>
            </w:pPr>
            <w:ins w:id="6415" w:author="V2" w:date="2025-04-14T14:19:00Z" w16du:dateUtc="2025-04-14T19:19:00Z">
              <w:r w:rsidRPr="007F7E2B">
                <w:rPr>
                  <w:rFonts w:ascii="Arial" w:eastAsia="Arial" w:hAnsi="Arial" w:cs="Arial"/>
                  <w:b/>
                </w:rPr>
                <w:t xml:space="preserve">TBD/ excluded </w:t>
              </w:r>
            </w:ins>
          </w:p>
        </w:tc>
        <w:tc>
          <w:tcPr>
            <w:tcW w:w="4961" w:type="dxa"/>
            <w:tcBorders>
              <w:top w:val="single" w:sz="4" w:space="0" w:color="000000"/>
              <w:left w:val="single" w:sz="4" w:space="0" w:color="000000"/>
              <w:bottom w:val="single" w:sz="4" w:space="0" w:color="000000"/>
              <w:right w:val="single" w:sz="4" w:space="0" w:color="000000"/>
            </w:tcBorders>
            <w:shd w:val="clear" w:color="auto" w:fill="DBE5F1"/>
          </w:tcPr>
          <w:p w14:paraId="5C12BC18" w14:textId="77777777" w:rsidR="00E04171" w:rsidRPr="007F7E2B" w:rsidRDefault="00E04171">
            <w:pPr>
              <w:spacing w:line="259" w:lineRule="auto"/>
              <w:ind w:left="1"/>
              <w:rPr>
                <w:ins w:id="6416" w:author="V2" w:date="2025-04-14T14:19:00Z" w16du:dateUtc="2025-04-14T19:19:00Z"/>
              </w:rPr>
            </w:pPr>
            <w:ins w:id="6417" w:author="V2" w:date="2025-04-14T14:19:00Z" w16du:dateUtc="2025-04-14T19:19:00Z">
              <w:r w:rsidRPr="007F7E2B">
                <w:rPr>
                  <w:rFonts w:ascii="Arial" w:eastAsia="Arial" w:hAnsi="Arial" w:cs="Arial"/>
                  <w:b/>
                </w:rPr>
                <w:t xml:space="preserve">Justification / Explanation of choice </w:t>
              </w:r>
            </w:ins>
          </w:p>
        </w:tc>
      </w:tr>
      <w:tr w:rsidR="00E04171" w:rsidRPr="007F7E2B" w14:paraId="51831CB4" w14:textId="77777777">
        <w:trPr>
          <w:trHeight w:val="241"/>
          <w:ins w:id="6418" w:author="V2" w:date="2025-04-14T14:19:00Z" w16du:dateUtc="2025-04-14T19:19:00Z"/>
        </w:trPr>
        <w:tc>
          <w:tcPr>
            <w:tcW w:w="1843" w:type="dxa"/>
            <w:vMerge w:val="restart"/>
            <w:tcBorders>
              <w:top w:val="single" w:sz="4" w:space="0" w:color="000000"/>
              <w:left w:val="single" w:sz="4" w:space="0" w:color="000000"/>
              <w:bottom w:val="single" w:sz="4" w:space="0" w:color="000000"/>
              <w:right w:val="single" w:sz="4" w:space="0" w:color="000000"/>
            </w:tcBorders>
            <w:vAlign w:val="center"/>
          </w:tcPr>
          <w:p w14:paraId="48381B34" w14:textId="77777777" w:rsidR="00E04171" w:rsidRPr="007F7E2B" w:rsidRDefault="00E04171">
            <w:pPr>
              <w:spacing w:line="259" w:lineRule="auto"/>
              <w:rPr>
                <w:ins w:id="6419" w:author="V2" w:date="2025-04-14T14:19:00Z" w16du:dateUtc="2025-04-14T19:19:00Z"/>
              </w:rPr>
            </w:pPr>
            <w:ins w:id="6420" w:author="V2" w:date="2025-04-14T14:19:00Z" w16du:dateUtc="2025-04-14T19:19:00Z">
              <w:r w:rsidRPr="007F7E2B">
                <w:t xml:space="preserve">Biomass burning </w:t>
              </w:r>
            </w:ins>
          </w:p>
        </w:tc>
        <w:tc>
          <w:tcPr>
            <w:tcW w:w="708" w:type="dxa"/>
            <w:tcBorders>
              <w:top w:val="single" w:sz="4" w:space="0" w:color="000000"/>
              <w:left w:val="single" w:sz="4" w:space="0" w:color="000000"/>
              <w:bottom w:val="single" w:sz="4" w:space="0" w:color="000000"/>
              <w:right w:val="single" w:sz="4" w:space="0" w:color="000000"/>
            </w:tcBorders>
          </w:tcPr>
          <w:p w14:paraId="2B786A4A" w14:textId="77777777" w:rsidR="00E04171" w:rsidRPr="007F7E2B" w:rsidRDefault="00E04171">
            <w:pPr>
              <w:spacing w:line="259" w:lineRule="auto"/>
              <w:ind w:left="1"/>
              <w:rPr>
                <w:ins w:id="6421" w:author="V2" w:date="2025-04-14T14:19:00Z" w16du:dateUtc="2025-04-14T19:19:00Z"/>
              </w:rPr>
            </w:pPr>
            <w:ins w:id="6422" w:author="V2" w:date="2025-04-14T14:19:00Z" w16du:dateUtc="2025-04-14T19:19:00Z">
              <w:r w:rsidRPr="007F7E2B">
                <w:t>CO</w:t>
              </w:r>
              <w:r w:rsidRPr="007F7E2B">
                <w:rPr>
                  <w:vertAlign w:val="subscript"/>
                </w:rPr>
                <w:t>2</w:t>
              </w:r>
              <w:r w:rsidRPr="007F7E2B">
                <w:t xml:space="preserve"> </w:t>
              </w:r>
            </w:ins>
          </w:p>
        </w:tc>
        <w:tc>
          <w:tcPr>
            <w:tcW w:w="1136" w:type="dxa"/>
            <w:tcBorders>
              <w:top w:val="single" w:sz="4" w:space="0" w:color="000000"/>
              <w:left w:val="single" w:sz="4" w:space="0" w:color="000000"/>
              <w:bottom w:val="single" w:sz="4" w:space="0" w:color="000000"/>
              <w:right w:val="single" w:sz="4" w:space="0" w:color="000000"/>
            </w:tcBorders>
          </w:tcPr>
          <w:p w14:paraId="45926EE7" w14:textId="77777777" w:rsidR="00E04171" w:rsidRPr="007F7E2B" w:rsidRDefault="00E04171">
            <w:pPr>
              <w:spacing w:line="259" w:lineRule="auto"/>
              <w:ind w:left="85"/>
              <w:rPr>
                <w:ins w:id="6423" w:author="V2" w:date="2025-04-14T14:19:00Z" w16du:dateUtc="2025-04-14T19:19:00Z"/>
              </w:rPr>
            </w:pPr>
            <w:ins w:id="6424" w:author="V2" w:date="2025-04-14T14:19:00Z" w16du:dateUtc="2025-04-14T19:19:00Z">
              <w:r w:rsidRPr="007F7E2B">
                <w:t xml:space="preserve">Excluded </w:t>
              </w:r>
            </w:ins>
          </w:p>
        </w:tc>
        <w:tc>
          <w:tcPr>
            <w:tcW w:w="4961" w:type="dxa"/>
            <w:tcBorders>
              <w:top w:val="single" w:sz="4" w:space="0" w:color="000000"/>
              <w:left w:val="single" w:sz="4" w:space="0" w:color="000000"/>
              <w:bottom w:val="single" w:sz="4" w:space="0" w:color="000000"/>
              <w:right w:val="single" w:sz="4" w:space="0" w:color="000000"/>
            </w:tcBorders>
          </w:tcPr>
          <w:p w14:paraId="1DB55B7A" w14:textId="77777777" w:rsidR="00E04171" w:rsidRPr="007F7E2B" w:rsidRDefault="00E04171">
            <w:pPr>
              <w:spacing w:line="259" w:lineRule="auto"/>
              <w:ind w:left="1"/>
              <w:rPr>
                <w:ins w:id="6425" w:author="V2" w:date="2025-04-14T14:19:00Z" w16du:dateUtc="2025-04-14T19:19:00Z"/>
              </w:rPr>
            </w:pPr>
            <w:ins w:id="6426" w:author="V2" w:date="2025-04-14T14:19:00Z" w16du:dateUtc="2025-04-14T19:19:00Z">
              <w:r w:rsidRPr="007F7E2B">
                <w:t xml:space="preserve">Counted as carbon stock change </w:t>
              </w:r>
            </w:ins>
          </w:p>
        </w:tc>
      </w:tr>
      <w:tr w:rsidR="00E04171" w:rsidRPr="007F7E2B" w14:paraId="49BB3A81" w14:textId="77777777">
        <w:trPr>
          <w:trHeight w:val="240"/>
          <w:ins w:id="6427" w:author="V2" w:date="2025-04-14T14:19:00Z" w16du:dateUtc="2025-04-14T19:19:00Z"/>
        </w:trPr>
        <w:tc>
          <w:tcPr>
            <w:tcW w:w="0" w:type="auto"/>
            <w:vMerge/>
            <w:tcBorders>
              <w:top w:val="nil"/>
              <w:left w:val="single" w:sz="4" w:space="0" w:color="000000"/>
              <w:bottom w:val="nil"/>
              <w:right w:val="single" w:sz="4" w:space="0" w:color="000000"/>
            </w:tcBorders>
          </w:tcPr>
          <w:p w14:paraId="2DF106E0" w14:textId="77777777" w:rsidR="00E04171" w:rsidRPr="007F7E2B" w:rsidRDefault="00E04171">
            <w:pPr>
              <w:spacing w:after="160" w:line="259" w:lineRule="auto"/>
              <w:rPr>
                <w:ins w:id="6428" w:author="V2" w:date="2025-04-14T14:19:00Z" w16du:dateUtc="2025-04-14T19:19:00Z"/>
              </w:rPr>
            </w:pPr>
          </w:p>
        </w:tc>
        <w:tc>
          <w:tcPr>
            <w:tcW w:w="708" w:type="dxa"/>
            <w:tcBorders>
              <w:top w:val="single" w:sz="4" w:space="0" w:color="000000"/>
              <w:left w:val="single" w:sz="4" w:space="0" w:color="000000"/>
              <w:bottom w:val="single" w:sz="4" w:space="0" w:color="000000"/>
              <w:right w:val="single" w:sz="4" w:space="0" w:color="000000"/>
            </w:tcBorders>
          </w:tcPr>
          <w:p w14:paraId="12A17EEB" w14:textId="77777777" w:rsidR="00E04171" w:rsidRPr="007F7E2B" w:rsidRDefault="00E04171">
            <w:pPr>
              <w:spacing w:line="259" w:lineRule="auto"/>
              <w:ind w:left="1"/>
              <w:rPr>
                <w:ins w:id="6429" w:author="V2" w:date="2025-04-14T14:19:00Z" w16du:dateUtc="2025-04-14T19:19:00Z"/>
              </w:rPr>
            </w:pPr>
            <w:ins w:id="6430" w:author="V2" w:date="2025-04-14T14:19:00Z" w16du:dateUtc="2025-04-14T19:19:00Z">
              <w:r w:rsidRPr="007F7E2B">
                <w:t>CH</w:t>
              </w:r>
              <w:r w:rsidRPr="007F7E2B">
                <w:rPr>
                  <w:vertAlign w:val="subscript"/>
                </w:rPr>
                <w:t>4</w:t>
              </w:r>
              <w:r w:rsidRPr="007F7E2B">
                <w:t xml:space="preserve"> </w:t>
              </w:r>
            </w:ins>
          </w:p>
        </w:tc>
        <w:tc>
          <w:tcPr>
            <w:tcW w:w="1136" w:type="dxa"/>
            <w:tcBorders>
              <w:top w:val="single" w:sz="4" w:space="0" w:color="000000"/>
              <w:left w:val="single" w:sz="4" w:space="0" w:color="000000"/>
              <w:bottom w:val="single" w:sz="4" w:space="0" w:color="000000"/>
              <w:right w:val="single" w:sz="4" w:space="0" w:color="000000"/>
            </w:tcBorders>
          </w:tcPr>
          <w:p w14:paraId="588EB20B" w14:textId="77777777" w:rsidR="00E04171" w:rsidRPr="007F7E2B" w:rsidRDefault="00E04171">
            <w:pPr>
              <w:spacing w:line="259" w:lineRule="auto"/>
              <w:ind w:left="8"/>
              <w:jc w:val="center"/>
              <w:rPr>
                <w:ins w:id="6431" w:author="V2" w:date="2025-04-14T14:19:00Z" w16du:dateUtc="2025-04-14T19:19:00Z"/>
              </w:rPr>
            </w:pPr>
            <w:ins w:id="6432" w:author="V2" w:date="2025-04-14T14:19:00Z" w16du:dateUtc="2025-04-14T19:19:00Z">
              <w:r w:rsidRPr="007F7E2B">
                <w:t xml:space="preserve">TBD </w:t>
              </w:r>
            </w:ins>
          </w:p>
        </w:tc>
        <w:tc>
          <w:tcPr>
            <w:tcW w:w="4961" w:type="dxa"/>
            <w:tcBorders>
              <w:top w:val="single" w:sz="4" w:space="0" w:color="000000"/>
              <w:left w:val="single" w:sz="4" w:space="0" w:color="000000"/>
              <w:bottom w:val="single" w:sz="4" w:space="0" w:color="000000"/>
              <w:right w:val="single" w:sz="4" w:space="0" w:color="000000"/>
            </w:tcBorders>
          </w:tcPr>
          <w:p w14:paraId="7551446F" w14:textId="77777777" w:rsidR="00E04171" w:rsidRPr="007F7E2B" w:rsidRDefault="00E04171">
            <w:pPr>
              <w:spacing w:line="259" w:lineRule="auto"/>
              <w:ind w:left="1"/>
              <w:rPr>
                <w:ins w:id="6433" w:author="V2" w:date="2025-04-14T14:19:00Z" w16du:dateUtc="2025-04-14T19:19:00Z"/>
              </w:rPr>
            </w:pPr>
            <w:ins w:id="6434" w:author="V2" w:date="2025-04-14T14:19:00Z" w16du:dateUtc="2025-04-14T19:19:00Z">
              <w:r w:rsidRPr="007F7E2B">
                <w:t xml:space="preserve"> </w:t>
              </w:r>
            </w:ins>
          </w:p>
        </w:tc>
      </w:tr>
      <w:tr w:rsidR="00E04171" w:rsidRPr="007F7E2B" w14:paraId="0B534C59" w14:textId="77777777">
        <w:trPr>
          <w:trHeight w:val="240"/>
          <w:ins w:id="6435" w:author="V2" w:date="2025-04-14T14:19:00Z" w16du:dateUtc="2025-04-14T19:19:00Z"/>
        </w:trPr>
        <w:tc>
          <w:tcPr>
            <w:tcW w:w="0" w:type="auto"/>
            <w:vMerge/>
            <w:tcBorders>
              <w:top w:val="nil"/>
              <w:left w:val="single" w:sz="4" w:space="0" w:color="000000"/>
              <w:bottom w:val="single" w:sz="4" w:space="0" w:color="000000"/>
              <w:right w:val="single" w:sz="4" w:space="0" w:color="000000"/>
            </w:tcBorders>
          </w:tcPr>
          <w:p w14:paraId="2EC03B29" w14:textId="77777777" w:rsidR="00E04171" w:rsidRPr="007F7E2B" w:rsidRDefault="00E04171">
            <w:pPr>
              <w:spacing w:after="160" w:line="259" w:lineRule="auto"/>
              <w:rPr>
                <w:ins w:id="6436" w:author="V2" w:date="2025-04-14T14:19:00Z" w16du:dateUtc="2025-04-14T19:19:00Z"/>
              </w:rPr>
            </w:pPr>
          </w:p>
        </w:tc>
        <w:tc>
          <w:tcPr>
            <w:tcW w:w="708" w:type="dxa"/>
            <w:tcBorders>
              <w:top w:val="single" w:sz="4" w:space="0" w:color="000000"/>
              <w:left w:val="single" w:sz="4" w:space="0" w:color="000000"/>
              <w:bottom w:val="single" w:sz="4" w:space="0" w:color="000000"/>
              <w:right w:val="single" w:sz="4" w:space="0" w:color="000000"/>
            </w:tcBorders>
          </w:tcPr>
          <w:p w14:paraId="1FAA54A3" w14:textId="77777777" w:rsidR="00E04171" w:rsidRPr="007F7E2B" w:rsidRDefault="00E04171">
            <w:pPr>
              <w:spacing w:line="259" w:lineRule="auto"/>
              <w:ind w:left="1"/>
              <w:rPr>
                <w:ins w:id="6437" w:author="V2" w:date="2025-04-14T14:19:00Z" w16du:dateUtc="2025-04-14T19:19:00Z"/>
              </w:rPr>
            </w:pPr>
            <w:ins w:id="6438" w:author="V2" w:date="2025-04-14T14:19:00Z" w16du:dateUtc="2025-04-14T19:19:00Z">
              <w:r w:rsidRPr="007F7E2B">
                <w:t>N</w:t>
              </w:r>
              <w:r w:rsidRPr="007F7E2B">
                <w:rPr>
                  <w:vertAlign w:val="subscript"/>
                </w:rPr>
                <w:t>2</w:t>
              </w:r>
              <w:r w:rsidRPr="007F7E2B">
                <w:t xml:space="preserve">O </w:t>
              </w:r>
            </w:ins>
          </w:p>
        </w:tc>
        <w:tc>
          <w:tcPr>
            <w:tcW w:w="1136" w:type="dxa"/>
            <w:tcBorders>
              <w:top w:val="single" w:sz="4" w:space="0" w:color="000000"/>
              <w:left w:val="single" w:sz="4" w:space="0" w:color="000000"/>
              <w:bottom w:val="single" w:sz="4" w:space="0" w:color="000000"/>
              <w:right w:val="single" w:sz="4" w:space="0" w:color="000000"/>
            </w:tcBorders>
          </w:tcPr>
          <w:p w14:paraId="647DA24A" w14:textId="77777777" w:rsidR="00E04171" w:rsidRPr="007F7E2B" w:rsidRDefault="00E04171">
            <w:pPr>
              <w:spacing w:line="259" w:lineRule="auto"/>
              <w:ind w:left="8"/>
              <w:jc w:val="center"/>
              <w:rPr>
                <w:ins w:id="6439" w:author="V2" w:date="2025-04-14T14:19:00Z" w16du:dateUtc="2025-04-14T19:19:00Z"/>
              </w:rPr>
            </w:pPr>
            <w:ins w:id="6440" w:author="V2" w:date="2025-04-14T14:19:00Z" w16du:dateUtc="2025-04-14T19:19:00Z">
              <w:r w:rsidRPr="007F7E2B">
                <w:t xml:space="preserve">TBD </w:t>
              </w:r>
            </w:ins>
          </w:p>
        </w:tc>
        <w:tc>
          <w:tcPr>
            <w:tcW w:w="4961" w:type="dxa"/>
            <w:tcBorders>
              <w:top w:val="single" w:sz="4" w:space="0" w:color="000000"/>
              <w:left w:val="single" w:sz="4" w:space="0" w:color="000000"/>
              <w:bottom w:val="single" w:sz="4" w:space="0" w:color="000000"/>
              <w:right w:val="single" w:sz="4" w:space="0" w:color="000000"/>
            </w:tcBorders>
          </w:tcPr>
          <w:p w14:paraId="42C7F01C" w14:textId="77777777" w:rsidR="00E04171" w:rsidRPr="007F7E2B" w:rsidRDefault="00E04171">
            <w:pPr>
              <w:spacing w:line="259" w:lineRule="auto"/>
              <w:ind w:left="1"/>
              <w:rPr>
                <w:ins w:id="6441" w:author="V2" w:date="2025-04-14T14:19:00Z" w16du:dateUtc="2025-04-14T19:19:00Z"/>
              </w:rPr>
            </w:pPr>
            <w:ins w:id="6442" w:author="V2" w:date="2025-04-14T14:19:00Z" w16du:dateUtc="2025-04-14T19:19:00Z">
              <w:r w:rsidRPr="007F7E2B">
                <w:t xml:space="preserve"> </w:t>
              </w:r>
            </w:ins>
          </w:p>
        </w:tc>
      </w:tr>
      <w:tr w:rsidR="00E04171" w:rsidRPr="007F7E2B" w14:paraId="2D9BB176" w14:textId="77777777">
        <w:trPr>
          <w:trHeight w:val="240"/>
          <w:ins w:id="6443" w:author="V2" w:date="2025-04-14T14:19:00Z" w16du:dateUtc="2025-04-14T19:19:00Z"/>
        </w:trPr>
        <w:tc>
          <w:tcPr>
            <w:tcW w:w="1843" w:type="dxa"/>
            <w:vMerge w:val="restart"/>
            <w:tcBorders>
              <w:top w:val="single" w:sz="4" w:space="0" w:color="000000"/>
              <w:left w:val="single" w:sz="4" w:space="0" w:color="000000"/>
              <w:bottom w:val="single" w:sz="4" w:space="0" w:color="000000"/>
              <w:right w:val="single" w:sz="4" w:space="0" w:color="000000"/>
            </w:tcBorders>
          </w:tcPr>
          <w:p w14:paraId="15A4B492" w14:textId="77777777" w:rsidR="00E04171" w:rsidRPr="007F7E2B" w:rsidRDefault="00E04171">
            <w:pPr>
              <w:spacing w:line="259" w:lineRule="auto"/>
              <w:rPr>
                <w:ins w:id="6444" w:author="V2" w:date="2025-04-14T14:19:00Z" w16du:dateUtc="2025-04-14T19:19:00Z"/>
              </w:rPr>
            </w:pPr>
            <w:ins w:id="6445" w:author="V2" w:date="2025-04-14T14:19:00Z" w16du:dateUtc="2025-04-14T19:19:00Z">
              <w:r w:rsidRPr="007F7E2B">
                <w:t xml:space="preserve">Combustion of fossil fuels by vehicles </w:t>
              </w:r>
            </w:ins>
          </w:p>
        </w:tc>
        <w:tc>
          <w:tcPr>
            <w:tcW w:w="708" w:type="dxa"/>
            <w:tcBorders>
              <w:top w:val="single" w:sz="4" w:space="0" w:color="000000"/>
              <w:left w:val="single" w:sz="4" w:space="0" w:color="000000"/>
              <w:bottom w:val="single" w:sz="4" w:space="0" w:color="000000"/>
              <w:right w:val="single" w:sz="4" w:space="0" w:color="000000"/>
            </w:tcBorders>
          </w:tcPr>
          <w:p w14:paraId="6AB00E64" w14:textId="77777777" w:rsidR="00E04171" w:rsidRPr="007F7E2B" w:rsidRDefault="00E04171">
            <w:pPr>
              <w:spacing w:line="259" w:lineRule="auto"/>
              <w:ind w:left="1"/>
              <w:rPr>
                <w:ins w:id="6446" w:author="V2" w:date="2025-04-14T14:19:00Z" w16du:dateUtc="2025-04-14T19:19:00Z"/>
              </w:rPr>
            </w:pPr>
            <w:ins w:id="6447" w:author="V2" w:date="2025-04-14T14:19:00Z" w16du:dateUtc="2025-04-14T19:19:00Z">
              <w:r w:rsidRPr="007F7E2B">
                <w:t>CO</w:t>
              </w:r>
              <w:r w:rsidRPr="007F7E2B">
                <w:rPr>
                  <w:vertAlign w:val="subscript"/>
                </w:rPr>
                <w:t>2</w:t>
              </w:r>
              <w:r w:rsidRPr="007F7E2B">
                <w:t xml:space="preserve"> </w:t>
              </w:r>
            </w:ins>
          </w:p>
        </w:tc>
        <w:tc>
          <w:tcPr>
            <w:tcW w:w="1136" w:type="dxa"/>
            <w:tcBorders>
              <w:top w:val="single" w:sz="4" w:space="0" w:color="000000"/>
              <w:left w:val="single" w:sz="4" w:space="0" w:color="000000"/>
              <w:bottom w:val="single" w:sz="4" w:space="0" w:color="000000"/>
              <w:right w:val="single" w:sz="4" w:space="0" w:color="000000"/>
            </w:tcBorders>
          </w:tcPr>
          <w:p w14:paraId="7F250BDC" w14:textId="77777777" w:rsidR="00E04171" w:rsidRPr="007F7E2B" w:rsidRDefault="00E04171">
            <w:pPr>
              <w:spacing w:line="259" w:lineRule="auto"/>
              <w:ind w:left="8"/>
              <w:jc w:val="center"/>
              <w:rPr>
                <w:ins w:id="6448" w:author="V2" w:date="2025-04-14T14:19:00Z" w16du:dateUtc="2025-04-14T19:19:00Z"/>
              </w:rPr>
            </w:pPr>
            <w:ins w:id="6449" w:author="V2" w:date="2025-04-14T14:19:00Z" w16du:dateUtc="2025-04-14T19:19:00Z">
              <w:r w:rsidRPr="007F7E2B">
                <w:t xml:space="preserve">TBD </w:t>
              </w:r>
            </w:ins>
          </w:p>
        </w:tc>
        <w:tc>
          <w:tcPr>
            <w:tcW w:w="4961" w:type="dxa"/>
            <w:tcBorders>
              <w:top w:val="single" w:sz="4" w:space="0" w:color="000000"/>
              <w:left w:val="single" w:sz="4" w:space="0" w:color="000000"/>
              <w:bottom w:val="single" w:sz="4" w:space="0" w:color="000000"/>
              <w:right w:val="single" w:sz="4" w:space="0" w:color="000000"/>
            </w:tcBorders>
          </w:tcPr>
          <w:p w14:paraId="4B44E896" w14:textId="77777777" w:rsidR="00E04171" w:rsidRPr="007F7E2B" w:rsidRDefault="00E04171">
            <w:pPr>
              <w:spacing w:line="259" w:lineRule="auto"/>
              <w:ind w:left="1"/>
              <w:rPr>
                <w:ins w:id="6450" w:author="V2" w:date="2025-04-14T14:19:00Z" w16du:dateUtc="2025-04-14T19:19:00Z"/>
              </w:rPr>
            </w:pPr>
            <w:ins w:id="6451" w:author="V2" w:date="2025-04-14T14:19:00Z" w16du:dateUtc="2025-04-14T19:19:00Z">
              <w:r w:rsidRPr="007F7E2B">
                <w:t xml:space="preserve"> </w:t>
              </w:r>
            </w:ins>
          </w:p>
        </w:tc>
      </w:tr>
      <w:tr w:rsidR="00E04171" w:rsidRPr="007F7E2B" w14:paraId="74A5CF4F" w14:textId="77777777">
        <w:trPr>
          <w:trHeight w:val="301"/>
          <w:ins w:id="6452" w:author="V2" w:date="2025-04-14T14:19:00Z" w16du:dateUtc="2025-04-14T19:19:00Z"/>
        </w:trPr>
        <w:tc>
          <w:tcPr>
            <w:tcW w:w="0" w:type="auto"/>
            <w:vMerge/>
            <w:tcBorders>
              <w:top w:val="nil"/>
              <w:left w:val="single" w:sz="4" w:space="0" w:color="000000"/>
              <w:bottom w:val="nil"/>
              <w:right w:val="single" w:sz="4" w:space="0" w:color="000000"/>
            </w:tcBorders>
          </w:tcPr>
          <w:p w14:paraId="48F3D615" w14:textId="77777777" w:rsidR="00E04171" w:rsidRPr="007F7E2B" w:rsidRDefault="00E04171">
            <w:pPr>
              <w:spacing w:after="160" w:line="259" w:lineRule="auto"/>
              <w:rPr>
                <w:ins w:id="6453" w:author="V2" w:date="2025-04-14T14:19:00Z" w16du:dateUtc="2025-04-14T19:19:00Z"/>
              </w:rPr>
            </w:pPr>
          </w:p>
        </w:tc>
        <w:tc>
          <w:tcPr>
            <w:tcW w:w="708" w:type="dxa"/>
            <w:tcBorders>
              <w:top w:val="single" w:sz="4" w:space="0" w:color="000000"/>
              <w:left w:val="single" w:sz="4" w:space="0" w:color="000000"/>
              <w:bottom w:val="single" w:sz="4" w:space="0" w:color="000000"/>
              <w:right w:val="single" w:sz="4" w:space="0" w:color="000000"/>
            </w:tcBorders>
          </w:tcPr>
          <w:p w14:paraId="4D68B1C7" w14:textId="77777777" w:rsidR="00E04171" w:rsidRPr="007F7E2B" w:rsidRDefault="00E04171">
            <w:pPr>
              <w:spacing w:line="259" w:lineRule="auto"/>
              <w:ind w:left="1"/>
              <w:rPr>
                <w:ins w:id="6454" w:author="V2" w:date="2025-04-14T14:19:00Z" w16du:dateUtc="2025-04-14T19:19:00Z"/>
              </w:rPr>
            </w:pPr>
            <w:ins w:id="6455" w:author="V2" w:date="2025-04-14T14:19:00Z" w16du:dateUtc="2025-04-14T19:19:00Z">
              <w:r w:rsidRPr="007F7E2B">
                <w:t>CH</w:t>
              </w:r>
              <w:r w:rsidRPr="007F7E2B">
                <w:rPr>
                  <w:vertAlign w:val="subscript"/>
                </w:rPr>
                <w:t>4</w:t>
              </w:r>
              <w:r w:rsidRPr="007F7E2B">
                <w:t xml:space="preserve"> </w:t>
              </w:r>
            </w:ins>
          </w:p>
        </w:tc>
        <w:tc>
          <w:tcPr>
            <w:tcW w:w="1136" w:type="dxa"/>
            <w:tcBorders>
              <w:top w:val="single" w:sz="4" w:space="0" w:color="000000"/>
              <w:left w:val="single" w:sz="4" w:space="0" w:color="000000"/>
              <w:bottom w:val="single" w:sz="4" w:space="0" w:color="000000"/>
              <w:right w:val="single" w:sz="4" w:space="0" w:color="000000"/>
            </w:tcBorders>
          </w:tcPr>
          <w:p w14:paraId="44790A71" w14:textId="77777777" w:rsidR="00E04171" w:rsidRPr="007F7E2B" w:rsidRDefault="00E04171">
            <w:pPr>
              <w:spacing w:line="259" w:lineRule="auto"/>
              <w:ind w:left="85"/>
              <w:rPr>
                <w:ins w:id="6456" w:author="V2" w:date="2025-04-14T14:19:00Z" w16du:dateUtc="2025-04-14T19:19:00Z"/>
              </w:rPr>
            </w:pPr>
            <w:ins w:id="6457" w:author="V2" w:date="2025-04-14T14:19:00Z" w16du:dateUtc="2025-04-14T19:19:00Z">
              <w:r w:rsidRPr="007F7E2B">
                <w:t xml:space="preserve">Excluded </w:t>
              </w:r>
            </w:ins>
          </w:p>
        </w:tc>
        <w:tc>
          <w:tcPr>
            <w:tcW w:w="4961" w:type="dxa"/>
            <w:tcBorders>
              <w:top w:val="single" w:sz="4" w:space="0" w:color="000000"/>
              <w:left w:val="single" w:sz="4" w:space="0" w:color="000000"/>
              <w:bottom w:val="single" w:sz="4" w:space="0" w:color="000000"/>
              <w:right w:val="single" w:sz="4" w:space="0" w:color="000000"/>
            </w:tcBorders>
          </w:tcPr>
          <w:p w14:paraId="72926125" w14:textId="77777777" w:rsidR="00E04171" w:rsidRPr="007F7E2B" w:rsidRDefault="00E04171">
            <w:pPr>
              <w:spacing w:line="259" w:lineRule="auto"/>
              <w:ind w:left="1"/>
              <w:rPr>
                <w:ins w:id="6458" w:author="V2" w:date="2025-04-14T14:19:00Z" w16du:dateUtc="2025-04-14T19:19:00Z"/>
              </w:rPr>
            </w:pPr>
            <w:ins w:id="6459" w:author="V2" w:date="2025-04-14T14:19:00Z" w16du:dateUtc="2025-04-14T19:19:00Z">
              <w:r w:rsidRPr="007F7E2B">
                <w:t xml:space="preserve">Not a significant source </w:t>
              </w:r>
            </w:ins>
          </w:p>
        </w:tc>
      </w:tr>
      <w:tr w:rsidR="00E04171" w:rsidRPr="007F7E2B" w14:paraId="0E2F74A3" w14:textId="77777777">
        <w:trPr>
          <w:trHeight w:val="240"/>
          <w:ins w:id="6460" w:author="V2" w:date="2025-04-14T14:19:00Z" w16du:dateUtc="2025-04-14T19:19:00Z"/>
        </w:trPr>
        <w:tc>
          <w:tcPr>
            <w:tcW w:w="0" w:type="auto"/>
            <w:vMerge/>
            <w:tcBorders>
              <w:top w:val="nil"/>
              <w:left w:val="single" w:sz="4" w:space="0" w:color="000000"/>
              <w:bottom w:val="single" w:sz="4" w:space="0" w:color="000000"/>
              <w:right w:val="single" w:sz="4" w:space="0" w:color="000000"/>
            </w:tcBorders>
          </w:tcPr>
          <w:p w14:paraId="180F081B" w14:textId="77777777" w:rsidR="00E04171" w:rsidRPr="007F7E2B" w:rsidRDefault="00E04171">
            <w:pPr>
              <w:spacing w:after="160" w:line="259" w:lineRule="auto"/>
              <w:rPr>
                <w:ins w:id="6461" w:author="V2" w:date="2025-04-14T14:19:00Z" w16du:dateUtc="2025-04-14T19:19:00Z"/>
              </w:rPr>
            </w:pPr>
          </w:p>
        </w:tc>
        <w:tc>
          <w:tcPr>
            <w:tcW w:w="708" w:type="dxa"/>
            <w:tcBorders>
              <w:top w:val="single" w:sz="4" w:space="0" w:color="000000"/>
              <w:left w:val="single" w:sz="4" w:space="0" w:color="000000"/>
              <w:bottom w:val="single" w:sz="4" w:space="0" w:color="000000"/>
              <w:right w:val="single" w:sz="4" w:space="0" w:color="000000"/>
            </w:tcBorders>
          </w:tcPr>
          <w:p w14:paraId="13B6B7C6" w14:textId="77777777" w:rsidR="00E04171" w:rsidRPr="007F7E2B" w:rsidRDefault="00E04171">
            <w:pPr>
              <w:spacing w:line="259" w:lineRule="auto"/>
              <w:ind w:left="1"/>
              <w:rPr>
                <w:ins w:id="6462" w:author="V2" w:date="2025-04-14T14:19:00Z" w16du:dateUtc="2025-04-14T19:19:00Z"/>
              </w:rPr>
            </w:pPr>
            <w:ins w:id="6463" w:author="V2" w:date="2025-04-14T14:19:00Z" w16du:dateUtc="2025-04-14T19:19:00Z">
              <w:r w:rsidRPr="007F7E2B">
                <w:t>N</w:t>
              </w:r>
              <w:r w:rsidRPr="007F7E2B">
                <w:rPr>
                  <w:vertAlign w:val="subscript"/>
                </w:rPr>
                <w:t>2</w:t>
              </w:r>
              <w:r w:rsidRPr="007F7E2B">
                <w:t xml:space="preserve">O </w:t>
              </w:r>
            </w:ins>
          </w:p>
        </w:tc>
        <w:tc>
          <w:tcPr>
            <w:tcW w:w="1136" w:type="dxa"/>
            <w:tcBorders>
              <w:top w:val="single" w:sz="4" w:space="0" w:color="000000"/>
              <w:left w:val="single" w:sz="4" w:space="0" w:color="000000"/>
              <w:bottom w:val="single" w:sz="4" w:space="0" w:color="000000"/>
              <w:right w:val="single" w:sz="4" w:space="0" w:color="000000"/>
            </w:tcBorders>
          </w:tcPr>
          <w:p w14:paraId="63B4D0BD" w14:textId="77777777" w:rsidR="00E04171" w:rsidRPr="007F7E2B" w:rsidRDefault="00E04171">
            <w:pPr>
              <w:spacing w:line="259" w:lineRule="auto"/>
              <w:ind w:left="85"/>
              <w:rPr>
                <w:ins w:id="6464" w:author="V2" w:date="2025-04-14T14:19:00Z" w16du:dateUtc="2025-04-14T19:19:00Z"/>
              </w:rPr>
            </w:pPr>
            <w:ins w:id="6465" w:author="V2" w:date="2025-04-14T14:19:00Z" w16du:dateUtc="2025-04-14T19:19:00Z">
              <w:r w:rsidRPr="007F7E2B">
                <w:t xml:space="preserve">Excluded </w:t>
              </w:r>
            </w:ins>
          </w:p>
        </w:tc>
        <w:tc>
          <w:tcPr>
            <w:tcW w:w="4961" w:type="dxa"/>
            <w:tcBorders>
              <w:top w:val="single" w:sz="4" w:space="0" w:color="000000"/>
              <w:left w:val="single" w:sz="4" w:space="0" w:color="000000"/>
              <w:bottom w:val="single" w:sz="4" w:space="0" w:color="000000"/>
              <w:right w:val="single" w:sz="4" w:space="0" w:color="000000"/>
            </w:tcBorders>
          </w:tcPr>
          <w:p w14:paraId="2AB8CA23" w14:textId="77777777" w:rsidR="00E04171" w:rsidRPr="007F7E2B" w:rsidRDefault="00E04171">
            <w:pPr>
              <w:spacing w:line="259" w:lineRule="auto"/>
              <w:ind w:left="1"/>
              <w:rPr>
                <w:ins w:id="6466" w:author="V2" w:date="2025-04-14T14:19:00Z" w16du:dateUtc="2025-04-14T19:19:00Z"/>
              </w:rPr>
            </w:pPr>
            <w:ins w:id="6467" w:author="V2" w:date="2025-04-14T14:19:00Z" w16du:dateUtc="2025-04-14T19:19:00Z">
              <w:r w:rsidRPr="007F7E2B">
                <w:t xml:space="preserve">Not a significant source </w:t>
              </w:r>
            </w:ins>
          </w:p>
        </w:tc>
      </w:tr>
      <w:tr w:rsidR="00E04171" w:rsidRPr="007F7E2B" w14:paraId="60460CDB" w14:textId="77777777">
        <w:trPr>
          <w:trHeight w:val="929"/>
          <w:ins w:id="6468" w:author="V2" w:date="2025-04-14T14:19:00Z" w16du:dateUtc="2025-04-14T19:19:00Z"/>
        </w:trPr>
        <w:tc>
          <w:tcPr>
            <w:tcW w:w="1843" w:type="dxa"/>
            <w:vMerge w:val="restart"/>
            <w:tcBorders>
              <w:top w:val="single" w:sz="4" w:space="0" w:color="000000"/>
              <w:left w:val="single" w:sz="4" w:space="0" w:color="000000"/>
              <w:bottom w:val="single" w:sz="4" w:space="0" w:color="000000"/>
              <w:right w:val="single" w:sz="4" w:space="0" w:color="000000"/>
            </w:tcBorders>
            <w:vAlign w:val="center"/>
          </w:tcPr>
          <w:p w14:paraId="4D9A5579" w14:textId="77777777" w:rsidR="00E04171" w:rsidRPr="007F7E2B" w:rsidRDefault="00E04171">
            <w:pPr>
              <w:spacing w:line="259" w:lineRule="auto"/>
              <w:rPr>
                <w:ins w:id="6469" w:author="V2" w:date="2025-04-14T14:19:00Z" w16du:dateUtc="2025-04-14T19:19:00Z"/>
              </w:rPr>
            </w:pPr>
            <w:ins w:id="6470" w:author="V2" w:date="2025-04-14T14:19:00Z" w16du:dateUtc="2025-04-14T19:19:00Z">
              <w:r w:rsidRPr="007F7E2B">
                <w:t xml:space="preserve">Emissions from livestock husbandry </w:t>
              </w:r>
            </w:ins>
          </w:p>
        </w:tc>
        <w:tc>
          <w:tcPr>
            <w:tcW w:w="708" w:type="dxa"/>
            <w:tcBorders>
              <w:top w:val="single" w:sz="4" w:space="0" w:color="000000"/>
              <w:left w:val="single" w:sz="4" w:space="0" w:color="000000"/>
              <w:bottom w:val="single" w:sz="4" w:space="0" w:color="000000"/>
              <w:right w:val="single" w:sz="4" w:space="0" w:color="000000"/>
            </w:tcBorders>
          </w:tcPr>
          <w:p w14:paraId="34CDEF01" w14:textId="77777777" w:rsidR="00E04171" w:rsidRPr="007F7E2B" w:rsidRDefault="00E04171">
            <w:pPr>
              <w:spacing w:line="259" w:lineRule="auto"/>
              <w:rPr>
                <w:ins w:id="6471" w:author="V2" w:date="2025-04-14T14:19:00Z" w16du:dateUtc="2025-04-14T19:19:00Z"/>
              </w:rPr>
            </w:pPr>
            <w:ins w:id="6472" w:author="V2" w:date="2025-04-14T14:19:00Z" w16du:dateUtc="2025-04-14T19:19:00Z">
              <w:r w:rsidRPr="007F7E2B">
                <w:t>CO</w:t>
              </w:r>
              <w:r w:rsidRPr="007F7E2B">
                <w:rPr>
                  <w:vertAlign w:val="subscript"/>
                </w:rPr>
                <w:t>2</w:t>
              </w:r>
              <w:r w:rsidRPr="007F7E2B">
                <w:t xml:space="preserve"> </w:t>
              </w:r>
            </w:ins>
          </w:p>
        </w:tc>
        <w:tc>
          <w:tcPr>
            <w:tcW w:w="1136" w:type="dxa"/>
            <w:tcBorders>
              <w:top w:val="single" w:sz="4" w:space="0" w:color="000000"/>
              <w:left w:val="single" w:sz="4" w:space="0" w:color="000000"/>
              <w:bottom w:val="single" w:sz="4" w:space="0" w:color="000000"/>
              <w:right w:val="single" w:sz="4" w:space="0" w:color="000000"/>
            </w:tcBorders>
          </w:tcPr>
          <w:p w14:paraId="5B56D05B" w14:textId="77777777" w:rsidR="00E04171" w:rsidRPr="007F7E2B" w:rsidRDefault="00E04171">
            <w:pPr>
              <w:spacing w:line="259" w:lineRule="auto"/>
              <w:ind w:left="84"/>
              <w:rPr>
                <w:ins w:id="6473" w:author="V2" w:date="2025-04-14T14:19:00Z" w16du:dateUtc="2025-04-14T19:19:00Z"/>
              </w:rPr>
            </w:pPr>
            <w:ins w:id="6474" w:author="V2" w:date="2025-04-14T14:19:00Z" w16du:dateUtc="2025-04-14T19:19:00Z">
              <w:r w:rsidRPr="007F7E2B">
                <w:t xml:space="preserve">Excluded </w:t>
              </w:r>
            </w:ins>
          </w:p>
        </w:tc>
        <w:tc>
          <w:tcPr>
            <w:tcW w:w="4961" w:type="dxa"/>
            <w:tcBorders>
              <w:top w:val="single" w:sz="4" w:space="0" w:color="000000"/>
              <w:left w:val="single" w:sz="4" w:space="0" w:color="000000"/>
              <w:bottom w:val="single" w:sz="4" w:space="0" w:color="000000"/>
              <w:right w:val="single" w:sz="4" w:space="0" w:color="000000"/>
            </w:tcBorders>
          </w:tcPr>
          <w:p w14:paraId="2C84087A" w14:textId="77777777" w:rsidR="00E04171" w:rsidRPr="007F7E2B" w:rsidRDefault="00E04171">
            <w:pPr>
              <w:spacing w:line="259" w:lineRule="auto"/>
              <w:rPr>
                <w:ins w:id="6475" w:author="V2" w:date="2025-04-14T14:19:00Z" w16du:dateUtc="2025-04-14T19:19:00Z"/>
              </w:rPr>
            </w:pPr>
            <w:ins w:id="6476" w:author="V2" w:date="2025-04-14T14:19:00Z" w16du:dateUtc="2025-04-14T19:19:00Z">
              <w:r w:rsidRPr="007F7E2B">
                <w:t xml:space="preserve">Carbon content is assumed to be sourced from renewable carbon pools with a cycle of less than 1 year, and thus no net addition to atmospheric carbon occurs </w:t>
              </w:r>
            </w:ins>
          </w:p>
        </w:tc>
      </w:tr>
      <w:tr w:rsidR="00E04171" w:rsidRPr="007F7E2B" w14:paraId="5B2F4B7C" w14:textId="77777777">
        <w:trPr>
          <w:trHeight w:val="240"/>
          <w:ins w:id="6477" w:author="V2" w:date="2025-04-14T14:19:00Z" w16du:dateUtc="2025-04-14T19:19:00Z"/>
        </w:trPr>
        <w:tc>
          <w:tcPr>
            <w:tcW w:w="0" w:type="auto"/>
            <w:vMerge/>
            <w:tcBorders>
              <w:top w:val="nil"/>
              <w:left w:val="single" w:sz="4" w:space="0" w:color="000000"/>
              <w:bottom w:val="nil"/>
              <w:right w:val="single" w:sz="4" w:space="0" w:color="000000"/>
            </w:tcBorders>
          </w:tcPr>
          <w:p w14:paraId="7A6813E8" w14:textId="77777777" w:rsidR="00E04171" w:rsidRPr="007F7E2B" w:rsidRDefault="00E04171">
            <w:pPr>
              <w:spacing w:after="160" w:line="259" w:lineRule="auto"/>
              <w:rPr>
                <w:ins w:id="6478" w:author="V2" w:date="2025-04-14T14:19:00Z" w16du:dateUtc="2025-04-14T19:19:00Z"/>
              </w:rPr>
            </w:pPr>
          </w:p>
        </w:tc>
        <w:tc>
          <w:tcPr>
            <w:tcW w:w="708" w:type="dxa"/>
            <w:tcBorders>
              <w:top w:val="single" w:sz="4" w:space="0" w:color="000000"/>
              <w:left w:val="single" w:sz="4" w:space="0" w:color="000000"/>
              <w:bottom w:val="single" w:sz="4" w:space="0" w:color="000000"/>
              <w:right w:val="single" w:sz="4" w:space="0" w:color="000000"/>
            </w:tcBorders>
          </w:tcPr>
          <w:p w14:paraId="05D0B022" w14:textId="77777777" w:rsidR="00E04171" w:rsidRPr="007F7E2B" w:rsidRDefault="00E04171">
            <w:pPr>
              <w:spacing w:line="259" w:lineRule="auto"/>
              <w:rPr>
                <w:ins w:id="6479" w:author="V2" w:date="2025-04-14T14:19:00Z" w16du:dateUtc="2025-04-14T19:19:00Z"/>
              </w:rPr>
            </w:pPr>
            <w:ins w:id="6480" w:author="V2" w:date="2025-04-14T14:19:00Z" w16du:dateUtc="2025-04-14T19:19:00Z">
              <w:r w:rsidRPr="007F7E2B">
                <w:t>CH</w:t>
              </w:r>
              <w:r w:rsidRPr="007F7E2B">
                <w:rPr>
                  <w:vertAlign w:val="subscript"/>
                </w:rPr>
                <w:t>4</w:t>
              </w:r>
              <w:r w:rsidRPr="007F7E2B">
                <w:t xml:space="preserve"> </w:t>
              </w:r>
            </w:ins>
          </w:p>
        </w:tc>
        <w:tc>
          <w:tcPr>
            <w:tcW w:w="1136" w:type="dxa"/>
            <w:tcBorders>
              <w:top w:val="single" w:sz="4" w:space="0" w:color="000000"/>
              <w:left w:val="single" w:sz="4" w:space="0" w:color="000000"/>
              <w:bottom w:val="single" w:sz="4" w:space="0" w:color="000000"/>
              <w:right w:val="single" w:sz="4" w:space="0" w:color="000000"/>
            </w:tcBorders>
          </w:tcPr>
          <w:p w14:paraId="3201BDC7" w14:textId="77777777" w:rsidR="00E04171" w:rsidRPr="007F7E2B" w:rsidRDefault="00E04171">
            <w:pPr>
              <w:spacing w:line="259" w:lineRule="auto"/>
              <w:ind w:left="28"/>
              <w:jc w:val="center"/>
              <w:rPr>
                <w:ins w:id="6481" w:author="V2" w:date="2025-04-14T14:19:00Z" w16du:dateUtc="2025-04-14T19:19:00Z"/>
              </w:rPr>
            </w:pPr>
            <w:ins w:id="6482" w:author="V2" w:date="2025-04-14T14:19:00Z" w16du:dateUtc="2025-04-14T19:19:00Z">
              <w:r w:rsidRPr="007F7E2B">
                <w:t xml:space="preserve">TBD </w:t>
              </w:r>
            </w:ins>
          </w:p>
        </w:tc>
        <w:tc>
          <w:tcPr>
            <w:tcW w:w="4961" w:type="dxa"/>
            <w:tcBorders>
              <w:top w:val="single" w:sz="4" w:space="0" w:color="000000"/>
              <w:left w:val="single" w:sz="4" w:space="0" w:color="000000"/>
              <w:bottom w:val="single" w:sz="4" w:space="0" w:color="000000"/>
              <w:right w:val="single" w:sz="4" w:space="0" w:color="000000"/>
            </w:tcBorders>
          </w:tcPr>
          <w:p w14:paraId="07DA4254" w14:textId="77777777" w:rsidR="00E04171" w:rsidRPr="007F7E2B" w:rsidRDefault="00E04171">
            <w:pPr>
              <w:spacing w:line="259" w:lineRule="auto"/>
              <w:rPr>
                <w:ins w:id="6483" w:author="V2" w:date="2025-04-14T14:19:00Z" w16du:dateUtc="2025-04-14T19:19:00Z"/>
              </w:rPr>
            </w:pPr>
            <w:ins w:id="6484" w:author="V2" w:date="2025-04-14T14:19:00Z" w16du:dateUtc="2025-04-14T19:19:00Z">
              <w:r w:rsidRPr="007F7E2B">
                <w:t xml:space="preserve"> </w:t>
              </w:r>
            </w:ins>
          </w:p>
        </w:tc>
      </w:tr>
      <w:tr w:rsidR="00E04171" w:rsidRPr="007F7E2B" w14:paraId="7AA291CB" w14:textId="77777777">
        <w:trPr>
          <w:trHeight w:val="240"/>
          <w:ins w:id="6485" w:author="V2" w:date="2025-04-14T14:19:00Z" w16du:dateUtc="2025-04-14T19:19:00Z"/>
        </w:trPr>
        <w:tc>
          <w:tcPr>
            <w:tcW w:w="0" w:type="auto"/>
            <w:vMerge/>
            <w:tcBorders>
              <w:top w:val="nil"/>
              <w:left w:val="single" w:sz="4" w:space="0" w:color="000000"/>
              <w:bottom w:val="single" w:sz="4" w:space="0" w:color="000000"/>
              <w:right w:val="single" w:sz="4" w:space="0" w:color="000000"/>
            </w:tcBorders>
          </w:tcPr>
          <w:p w14:paraId="406FAC03" w14:textId="77777777" w:rsidR="00E04171" w:rsidRPr="007F7E2B" w:rsidRDefault="00E04171">
            <w:pPr>
              <w:spacing w:after="160" w:line="259" w:lineRule="auto"/>
              <w:rPr>
                <w:ins w:id="6486" w:author="V2" w:date="2025-04-14T14:19:00Z" w16du:dateUtc="2025-04-14T19:19:00Z"/>
              </w:rPr>
            </w:pPr>
          </w:p>
        </w:tc>
        <w:tc>
          <w:tcPr>
            <w:tcW w:w="708" w:type="dxa"/>
            <w:tcBorders>
              <w:top w:val="single" w:sz="4" w:space="0" w:color="000000"/>
              <w:left w:val="single" w:sz="4" w:space="0" w:color="000000"/>
              <w:bottom w:val="single" w:sz="4" w:space="0" w:color="000000"/>
              <w:right w:val="single" w:sz="4" w:space="0" w:color="000000"/>
            </w:tcBorders>
          </w:tcPr>
          <w:p w14:paraId="1726D25F" w14:textId="77777777" w:rsidR="00E04171" w:rsidRPr="007F7E2B" w:rsidRDefault="00E04171">
            <w:pPr>
              <w:spacing w:line="259" w:lineRule="auto"/>
              <w:rPr>
                <w:ins w:id="6487" w:author="V2" w:date="2025-04-14T14:19:00Z" w16du:dateUtc="2025-04-14T19:19:00Z"/>
              </w:rPr>
            </w:pPr>
            <w:ins w:id="6488" w:author="V2" w:date="2025-04-14T14:19:00Z" w16du:dateUtc="2025-04-14T19:19:00Z">
              <w:r w:rsidRPr="007F7E2B">
                <w:t>N</w:t>
              </w:r>
              <w:r w:rsidRPr="007F7E2B">
                <w:rPr>
                  <w:vertAlign w:val="subscript"/>
                </w:rPr>
                <w:t>2</w:t>
              </w:r>
              <w:r w:rsidRPr="007F7E2B">
                <w:t xml:space="preserve">O </w:t>
              </w:r>
            </w:ins>
          </w:p>
        </w:tc>
        <w:tc>
          <w:tcPr>
            <w:tcW w:w="1136" w:type="dxa"/>
            <w:tcBorders>
              <w:top w:val="single" w:sz="4" w:space="0" w:color="000000"/>
              <w:left w:val="single" w:sz="4" w:space="0" w:color="000000"/>
              <w:bottom w:val="single" w:sz="4" w:space="0" w:color="000000"/>
              <w:right w:val="single" w:sz="4" w:space="0" w:color="000000"/>
            </w:tcBorders>
          </w:tcPr>
          <w:p w14:paraId="476153D6" w14:textId="77777777" w:rsidR="00E04171" w:rsidRPr="007F7E2B" w:rsidRDefault="00E04171">
            <w:pPr>
              <w:spacing w:line="259" w:lineRule="auto"/>
              <w:ind w:left="28"/>
              <w:jc w:val="center"/>
              <w:rPr>
                <w:ins w:id="6489" w:author="V2" w:date="2025-04-14T14:19:00Z" w16du:dateUtc="2025-04-14T19:19:00Z"/>
              </w:rPr>
            </w:pPr>
            <w:ins w:id="6490" w:author="V2" w:date="2025-04-14T14:19:00Z" w16du:dateUtc="2025-04-14T19:19:00Z">
              <w:r w:rsidRPr="007F7E2B">
                <w:t xml:space="preserve">TBD </w:t>
              </w:r>
            </w:ins>
          </w:p>
        </w:tc>
        <w:tc>
          <w:tcPr>
            <w:tcW w:w="4961" w:type="dxa"/>
            <w:tcBorders>
              <w:top w:val="single" w:sz="4" w:space="0" w:color="000000"/>
              <w:left w:val="single" w:sz="4" w:space="0" w:color="000000"/>
              <w:bottom w:val="single" w:sz="4" w:space="0" w:color="000000"/>
              <w:right w:val="single" w:sz="4" w:space="0" w:color="000000"/>
            </w:tcBorders>
          </w:tcPr>
          <w:p w14:paraId="7BDA23F6" w14:textId="77777777" w:rsidR="00E04171" w:rsidRPr="007F7E2B" w:rsidRDefault="00E04171">
            <w:pPr>
              <w:spacing w:line="259" w:lineRule="auto"/>
              <w:rPr>
                <w:ins w:id="6491" w:author="V2" w:date="2025-04-14T14:19:00Z" w16du:dateUtc="2025-04-14T19:19:00Z"/>
              </w:rPr>
            </w:pPr>
            <w:ins w:id="6492" w:author="V2" w:date="2025-04-14T14:19:00Z" w16du:dateUtc="2025-04-14T19:19:00Z">
              <w:r w:rsidRPr="007F7E2B">
                <w:t xml:space="preserve"> </w:t>
              </w:r>
            </w:ins>
          </w:p>
        </w:tc>
      </w:tr>
      <w:tr w:rsidR="00E04171" w:rsidRPr="007F7E2B" w14:paraId="71FD0BA5" w14:textId="77777777">
        <w:trPr>
          <w:trHeight w:val="240"/>
          <w:ins w:id="6493" w:author="V2" w:date="2025-04-14T14:19:00Z" w16du:dateUtc="2025-04-14T19:19:00Z"/>
        </w:trPr>
        <w:tc>
          <w:tcPr>
            <w:tcW w:w="1843" w:type="dxa"/>
            <w:vMerge w:val="restart"/>
            <w:tcBorders>
              <w:top w:val="single" w:sz="4" w:space="0" w:color="000000"/>
              <w:left w:val="single" w:sz="4" w:space="0" w:color="000000"/>
              <w:bottom w:val="single" w:sz="4" w:space="0" w:color="000000"/>
              <w:right w:val="single" w:sz="4" w:space="0" w:color="000000"/>
            </w:tcBorders>
          </w:tcPr>
          <w:p w14:paraId="49C01BA5" w14:textId="77777777" w:rsidR="00E04171" w:rsidRPr="007F7E2B" w:rsidRDefault="00E04171">
            <w:pPr>
              <w:spacing w:line="259" w:lineRule="auto"/>
              <w:rPr>
                <w:ins w:id="6494" w:author="V2" w:date="2025-04-14T14:19:00Z" w16du:dateUtc="2025-04-14T19:19:00Z"/>
              </w:rPr>
            </w:pPr>
            <w:ins w:id="6495" w:author="V2" w:date="2025-04-14T14:19:00Z" w16du:dateUtc="2025-04-14T19:19:00Z">
              <w:r w:rsidRPr="007F7E2B">
                <w:t xml:space="preserve">Emissions of nitrogen captured by nitrogen fixing plants </w:t>
              </w:r>
            </w:ins>
          </w:p>
        </w:tc>
        <w:tc>
          <w:tcPr>
            <w:tcW w:w="708" w:type="dxa"/>
            <w:tcBorders>
              <w:top w:val="single" w:sz="4" w:space="0" w:color="000000"/>
              <w:left w:val="single" w:sz="4" w:space="0" w:color="000000"/>
              <w:bottom w:val="single" w:sz="4" w:space="0" w:color="000000"/>
              <w:right w:val="single" w:sz="4" w:space="0" w:color="000000"/>
            </w:tcBorders>
          </w:tcPr>
          <w:p w14:paraId="69F16F5E" w14:textId="77777777" w:rsidR="00E04171" w:rsidRPr="007F7E2B" w:rsidRDefault="00E04171">
            <w:pPr>
              <w:spacing w:line="259" w:lineRule="auto"/>
              <w:rPr>
                <w:ins w:id="6496" w:author="V2" w:date="2025-04-14T14:19:00Z" w16du:dateUtc="2025-04-14T19:19:00Z"/>
              </w:rPr>
            </w:pPr>
            <w:ins w:id="6497" w:author="V2" w:date="2025-04-14T14:19:00Z" w16du:dateUtc="2025-04-14T19:19:00Z">
              <w:r w:rsidRPr="007F7E2B">
                <w:t>CO</w:t>
              </w:r>
              <w:r w:rsidRPr="007F7E2B">
                <w:rPr>
                  <w:vertAlign w:val="subscript"/>
                </w:rPr>
                <w:t>2</w:t>
              </w:r>
              <w:r w:rsidRPr="007F7E2B">
                <w:t xml:space="preserve"> </w:t>
              </w:r>
            </w:ins>
          </w:p>
        </w:tc>
        <w:tc>
          <w:tcPr>
            <w:tcW w:w="1136" w:type="dxa"/>
            <w:tcBorders>
              <w:top w:val="single" w:sz="4" w:space="0" w:color="000000"/>
              <w:left w:val="single" w:sz="4" w:space="0" w:color="000000"/>
              <w:bottom w:val="single" w:sz="4" w:space="0" w:color="000000"/>
              <w:right w:val="single" w:sz="4" w:space="0" w:color="000000"/>
            </w:tcBorders>
          </w:tcPr>
          <w:p w14:paraId="6E4A4E99" w14:textId="77777777" w:rsidR="00E04171" w:rsidRPr="007F7E2B" w:rsidRDefault="00E04171">
            <w:pPr>
              <w:spacing w:line="259" w:lineRule="auto"/>
              <w:ind w:left="84"/>
              <w:rPr>
                <w:ins w:id="6498" w:author="V2" w:date="2025-04-14T14:19:00Z" w16du:dateUtc="2025-04-14T19:19:00Z"/>
              </w:rPr>
            </w:pPr>
            <w:ins w:id="6499" w:author="V2" w:date="2025-04-14T14:19:00Z" w16du:dateUtc="2025-04-14T19:19:00Z">
              <w:r w:rsidRPr="007F7E2B">
                <w:t xml:space="preserve">Excluded </w:t>
              </w:r>
            </w:ins>
          </w:p>
        </w:tc>
        <w:tc>
          <w:tcPr>
            <w:tcW w:w="4961" w:type="dxa"/>
            <w:tcBorders>
              <w:top w:val="single" w:sz="4" w:space="0" w:color="000000"/>
              <w:left w:val="single" w:sz="4" w:space="0" w:color="000000"/>
              <w:bottom w:val="single" w:sz="4" w:space="0" w:color="000000"/>
              <w:right w:val="single" w:sz="4" w:space="0" w:color="000000"/>
            </w:tcBorders>
          </w:tcPr>
          <w:p w14:paraId="33B6418A" w14:textId="77777777" w:rsidR="00E04171" w:rsidRPr="007F7E2B" w:rsidRDefault="00E04171">
            <w:pPr>
              <w:spacing w:line="259" w:lineRule="auto"/>
              <w:rPr>
                <w:ins w:id="6500" w:author="V2" w:date="2025-04-14T14:19:00Z" w16du:dateUtc="2025-04-14T19:19:00Z"/>
              </w:rPr>
            </w:pPr>
            <w:ins w:id="6501" w:author="V2" w:date="2025-04-14T14:19:00Z" w16du:dateUtc="2025-04-14T19:19:00Z">
              <w:r w:rsidRPr="007F7E2B">
                <w:t xml:space="preserve">Not a significant source </w:t>
              </w:r>
            </w:ins>
          </w:p>
        </w:tc>
      </w:tr>
      <w:tr w:rsidR="00E04171" w:rsidRPr="007F7E2B" w14:paraId="0F17B527" w14:textId="77777777">
        <w:trPr>
          <w:trHeight w:val="300"/>
          <w:ins w:id="6502" w:author="V2" w:date="2025-04-14T14:19:00Z" w16du:dateUtc="2025-04-14T19:19:00Z"/>
        </w:trPr>
        <w:tc>
          <w:tcPr>
            <w:tcW w:w="0" w:type="auto"/>
            <w:vMerge/>
            <w:tcBorders>
              <w:top w:val="nil"/>
              <w:left w:val="single" w:sz="4" w:space="0" w:color="000000"/>
              <w:bottom w:val="nil"/>
              <w:right w:val="single" w:sz="4" w:space="0" w:color="000000"/>
            </w:tcBorders>
          </w:tcPr>
          <w:p w14:paraId="13B4A1D8" w14:textId="77777777" w:rsidR="00E04171" w:rsidRPr="007F7E2B" w:rsidRDefault="00E04171">
            <w:pPr>
              <w:spacing w:after="160" w:line="259" w:lineRule="auto"/>
              <w:rPr>
                <w:ins w:id="6503" w:author="V2" w:date="2025-04-14T14:19:00Z" w16du:dateUtc="2025-04-14T19:19:00Z"/>
              </w:rPr>
            </w:pPr>
          </w:p>
        </w:tc>
        <w:tc>
          <w:tcPr>
            <w:tcW w:w="708" w:type="dxa"/>
            <w:tcBorders>
              <w:top w:val="single" w:sz="4" w:space="0" w:color="000000"/>
              <w:left w:val="single" w:sz="4" w:space="0" w:color="000000"/>
              <w:bottom w:val="single" w:sz="4" w:space="0" w:color="000000"/>
              <w:right w:val="single" w:sz="4" w:space="0" w:color="000000"/>
            </w:tcBorders>
          </w:tcPr>
          <w:p w14:paraId="13B19A56" w14:textId="77777777" w:rsidR="00E04171" w:rsidRPr="007F7E2B" w:rsidRDefault="00E04171">
            <w:pPr>
              <w:spacing w:line="259" w:lineRule="auto"/>
              <w:rPr>
                <w:ins w:id="6504" w:author="V2" w:date="2025-04-14T14:19:00Z" w16du:dateUtc="2025-04-14T19:19:00Z"/>
              </w:rPr>
            </w:pPr>
            <w:ins w:id="6505" w:author="V2" w:date="2025-04-14T14:19:00Z" w16du:dateUtc="2025-04-14T19:19:00Z">
              <w:r w:rsidRPr="007F7E2B">
                <w:t>CH</w:t>
              </w:r>
              <w:r w:rsidRPr="007F7E2B">
                <w:rPr>
                  <w:vertAlign w:val="subscript"/>
                </w:rPr>
                <w:t>4</w:t>
              </w:r>
              <w:r w:rsidRPr="007F7E2B">
                <w:t xml:space="preserve"> </w:t>
              </w:r>
            </w:ins>
          </w:p>
        </w:tc>
        <w:tc>
          <w:tcPr>
            <w:tcW w:w="1136" w:type="dxa"/>
            <w:tcBorders>
              <w:top w:val="single" w:sz="4" w:space="0" w:color="000000"/>
              <w:left w:val="single" w:sz="4" w:space="0" w:color="000000"/>
              <w:bottom w:val="single" w:sz="4" w:space="0" w:color="000000"/>
              <w:right w:val="single" w:sz="4" w:space="0" w:color="000000"/>
            </w:tcBorders>
          </w:tcPr>
          <w:p w14:paraId="1F7A97EE" w14:textId="77777777" w:rsidR="00E04171" w:rsidRPr="007F7E2B" w:rsidRDefault="00E04171">
            <w:pPr>
              <w:spacing w:line="259" w:lineRule="auto"/>
              <w:ind w:left="84"/>
              <w:rPr>
                <w:ins w:id="6506" w:author="V2" w:date="2025-04-14T14:19:00Z" w16du:dateUtc="2025-04-14T19:19:00Z"/>
              </w:rPr>
            </w:pPr>
            <w:ins w:id="6507" w:author="V2" w:date="2025-04-14T14:19:00Z" w16du:dateUtc="2025-04-14T19:19:00Z">
              <w:r w:rsidRPr="007F7E2B">
                <w:t xml:space="preserve">Excluded </w:t>
              </w:r>
            </w:ins>
          </w:p>
        </w:tc>
        <w:tc>
          <w:tcPr>
            <w:tcW w:w="4961" w:type="dxa"/>
            <w:tcBorders>
              <w:top w:val="single" w:sz="4" w:space="0" w:color="000000"/>
              <w:left w:val="single" w:sz="4" w:space="0" w:color="000000"/>
              <w:bottom w:val="single" w:sz="4" w:space="0" w:color="000000"/>
              <w:right w:val="single" w:sz="4" w:space="0" w:color="000000"/>
            </w:tcBorders>
          </w:tcPr>
          <w:p w14:paraId="3D235243" w14:textId="77777777" w:rsidR="00E04171" w:rsidRPr="007F7E2B" w:rsidRDefault="00E04171">
            <w:pPr>
              <w:spacing w:line="259" w:lineRule="auto"/>
              <w:rPr>
                <w:ins w:id="6508" w:author="V2" w:date="2025-04-14T14:19:00Z" w16du:dateUtc="2025-04-14T19:19:00Z"/>
              </w:rPr>
            </w:pPr>
            <w:ins w:id="6509" w:author="V2" w:date="2025-04-14T14:19:00Z" w16du:dateUtc="2025-04-14T19:19:00Z">
              <w:r w:rsidRPr="007F7E2B">
                <w:t xml:space="preserve">Not a significant source </w:t>
              </w:r>
            </w:ins>
          </w:p>
        </w:tc>
      </w:tr>
      <w:tr w:rsidR="00E04171" w:rsidRPr="007F7E2B" w14:paraId="189C4BE4" w14:textId="77777777">
        <w:trPr>
          <w:trHeight w:val="391"/>
          <w:ins w:id="6510" w:author="V2" w:date="2025-04-14T14:19:00Z" w16du:dateUtc="2025-04-14T19:19:00Z"/>
        </w:trPr>
        <w:tc>
          <w:tcPr>
            <w:tcW w:w="0" w:type="auto"/>
            <w:vMerge/>
            <w:tcBorders>
              <w:top w:val="nil"/>
              <w:left w:val="single" w:sz="4" w:space="0" w:color="000000"/>
              <w:bottom w:val="single" w:sz="4" w:space="0" w:color="000000"/>
              <w:right w:val="single" w:sz="4" w:space="0" w:color="000000"/>
            </w:tcBorders>
          </w:tcPr>
          <w:p w14:paraId="1B8D405C" w14:textId="77777777" w:rsidR="00E04171" w:rsidRPr="007F7E2B" w:rsidRDefault="00E04171">
            <w:pPr>
              <w:spacing w:after="160" w:line="259" w:lineRule="auto"/>
              <w:rPr>
                <w:ins w:id="6511" w:author="V2" w:date="2025-04-14T14:19:00Z" w16du:dateUtc="2025-04-14T19:19:00Z"/>
              </w:rPr>
            </w:pPr>
          </w:p>
        </w:tc>
        <w:tc>
          <w:tcPr>
            <w:tcW w:w="708" w:type="dxa"/>
            <w:tcBorders>
              <w:top w:val="single" w:sz="4" w:space="0" w:color="000000"/>
              <w:left w:val="single" w:sz="4" w:space="0" w:color="000000"/>
              <w:bottom w:val="single" w:sz="4" w:space="0" w:color="000000"/>
              <w:right w:val="single" w:sz="4" w:space="0" w:color="000000"/>
            </w:tcBorders>
          </w:tcPr>
          <w:p w14:paraId="14EABCD3" w14:textId="77777777" w:rsidR="00E04171" w:rsidRPr="007F7E2B" w:rsidRDefault="00E04171">
            <w:pPr>
              <w:spacing w:line="259" w:lineRule="auto"/>
              <w:rPr>
                <w:ins w:id="6512" w:author="V2" w:date="2025-04-14T14:19:00Z" w16du:dateUtc="2025-04-14T19:19:00Z"/>
              </w:rPr>
            </w:pPr>
            <w:ins w:id="6513" w:author="V2" w:date="2025-04-14T14:19:00Z" w16du:dateUtc="2025-04-14T19:19:00Z">
              <w:r w:rsidRPr="007F7E2B">
                <w:t>N</w:t>
              </w:r>
              <w:r w:rsidRPr="007F7E2B">
                <w:rPr>
                  <w:vertAlign w:val="subscript"/>
                </w:rPr>
                <w:t>2</w:t>
              </w:r>
              <w:r w:rsidRPr="007F7E2B">
                <w:t xml:space="preserve">O </w:t>
              </w:r>
            </w:ins>
          </w:p>
        </w:tc>
        <w:tc>
          <w:tcPr>
            <w:tcW w:w="1136" w:type="dxa"/>
            <w:tcBorders>
              <w:top w:val="single" w:sz="4" w:space="0" w:color="000000"/>
              <w:left w:val="single" w:sz="4" w:space="0" w:color="000000"/>
              <w:bottom w:val="single" w:sz="4" w:space="0" w:color="000000"/>
              <w:right w:val="single" w:sz="4" w:space="0" w:color="000000"/>
            </w:tcBorders>
          </w:tcPr>
          <w:p w14:paraId="0C5AB55C" w14:textId="77777777" w:rsidR="00E04171" w:rsidRPr="007F7E2B" w:rsidRDefault="00E04171">
            <w:pPr>
              <w:spacing w:line="259" w:lineRule="auto"/>
              <w:ind w:left="28"/>
              <w:jc w:val="center"/>
              <w:rPr>
                <w:ins w:id="6514" w:author="V2" w:date="2025-04-14T14:19:00Z" w16du:dateUtc="2025-04-14T19:19:00Z"/>
              </w:rPr>
            </w:pPr>
            <w:ins w:id="6515" w:author="V2" w:date="2025-04-14T14:19:00Z" w16du:dateUtc="2025-04-14T19:19:00Z">
              <w:r w:rsidRPr="007F7E2B">
                <w:t xml:space="preserve">TBD </w:t>
              </w:r>
            </w:ins>
          </w:p>
        </w:tc>
        <w:tc>
          <w:tcPr>
            <w:tcW w:w="4961" w:type="dxa"/>
            <w:tcBorders>
              <w:top w:val="single" w:sz="4" w:space="0" w:color="000000"/>
              <w:left w:val="single" w:sz="4" w:space="0" w:color="000000"/>
              <w:bottom w:val="single" w:sz="4" w:space="0" w:color="000000"/>
              <w:right w:val="single" w:sz="4" w:space="0" w:color="000000"/>
            </w:tcBorders>
          </w:tcPr>
          <w:p w14:paraId="0EEC4193" w14:textId="77777777" w:rsidR="00E04171" w:rsidRPr="007F7E2B" w:rsidRDefault="00E04171">
            <w:pPr>
              <w:spacing w:line="259" w:lineRule="auto"/>
              <w:rPr>
                <w:ins w:id="6516" w:author="V2" w:date="2025-04-14T14:19:00Z" w16du:dateUtc="2025-04-14T19:19:00Z"/>
              </w:rPr>
            </w:pPr>
            <w:ins w:id="6517" w:author="V2" w:date="2025-04-14T14:19:00Z" w16du:dateUtc="2025-04-14T19:19:00Z">
              <w:r w:rsidRPr="007F7E2B">
                <w:t xml:space="preserve"> </w:t>
              </w:r>
            </w:ins>
          </w:p>
        </w:tc>
      </w:tr>
    </w:tbl>
    <w:p w14:paraId="3F18391A" w14:textId="77777777" w:rsidR="00E04171" w:rsidRPr="007F7E2B" w:rsidRDefault="00E04171">
      <w:pPr>
        <w:spacing w:after="103" w:line="259" w:lineRule="auto"/>
        <w:rPr>
          <w:ins w:id="6518" w:author="V2" w:date="2025-04-14T14:19:00Z" w16du:dateUtc="2025-04-14T19:19:00Z"/>
        </w:rPr>
      </w:pPr>
      <w:ins w:id="6519" w:author="V2" w:date="2025-04-14T14:19:00Z" w16du:dateUtc="2025-04-14T19:19:00Z">
        <w:r w:rsidRPr="007F7E2B">
          <w:t xml:space="preserve"> </w:t>
        </w:r>
      </w:ins>
    </w:p>
    <w:p w14:paraId="1F537B08" w14:textId="77777777" w:rsidR="00E04171" w:rsidRPr="007F7E2B" w:rsidRDefault="00E04171">
      <w:pPr>
        <w:spacing w:after="129"/>
        <w:ind w:left="-5"/>
        <w:rPr>
          <w:ins w:id="6520" w:author="V2" w:date="2025-04-14T14:19:00Z" w16du:dateUtc="2025-04-14T19:19:00Z"/>
        </w:rPr>
      </w:pPr>
      <w:ins w:id="6521" w:author="V2" w:date="2025-04-14T14:19:00Z" w16du:dateUtc="2025-04-14T19:19:00Z">
        <w:r w:rsidRPr="007F7E2B">
          <w:t xml:space="preserve">Any source noted as TBD above, and which will emit significantly more GHGs under the project scenario, as compared with the baseline scenario, must be included in the project boundary.  Where accounting is not required, the decision on which sources of GHG emission to select depends on presence or absence of </w:t>
        </w:r>
        <w:r w:rsidRPr="007F7E2B">
          <w:lastRenderedPageBreak/>
          <w:t xml:space="preserve">emissions from specific sources, available financial resources, ease and cost of measurement, the magnitude of potential change and the principle of conservativeness. The following guidance is given: </w:t>
        </w:r>
      </w:ins>
    </w:p>
    <w:p w14:paraId="60A39A8D" w14:textId="77777777" w:rsidR="00E04171" w:rsidRPr="007F7E2B" w:rsidRDefault="00E04171" w:rsidP="00964B29">
      <w:pPr>
        <w:numPr>
          <w:ilvl w:val="0"/>
          <w:numId w:val="62"/>
        </w:numPr>
        <w:spacing w:before="0" w:after="129" w:line="249" w:lineRule="auto"/>
        <w:ind w:hanging="360"/>
        <w:jc w:val="both"/>
        <w:rPr>
          <w:ins w:id="6522" w:author="V2" w:date="2025-04-14T14:19:00Z" w16du:dateUtc="2025-04-14T19:19:00Z"/>
        </w:rPr>
      </w:pPr>
      <w:ins w:id="6523" w:author="V2" w:date="2025-04-14T14:19:00Z" w16du:dateUtc="2025-04-14T19:19:00Z">
        <w:r w:rsidRPr="007F7E2B">
          <w:t xml:space="preserve">Sources of GHG emissions that are not significant according to the validated ex ante assessment do not need not to be monitored ex post. </w:t>
        </w:r>
      </w:ins>
    </w:p>
    <w:p w14:paraId="7F6CF959" w14:textId="77777777" w:rsidR="00E04171" w:rsidRPr="007F7E2B" w:rsidRDefault="00E04171" w:rsidP="00964B29">
      <w:pPr>
        <w:numPr>
          <w:ilvl w:val="0"/>
          <w:numId w:val="62"/>
        </w:numPr>
        <w:spacing w:before="0" w:after="4" w:line="249" w:lineRule="auto"/>
        <w:ind w:hanging="360"/>
        <w:jc w:val="both"/>
        <w:rPr>
          <w:ins w:id="6524" w:author="V2" w:date="2025-04-14T14:19:00Z" w16du:dateUtc="2025-04-14T19:19:00Z"/>
        </w:rPr>
      </w:pPr>
      <w:ins w:id="6525" w:author="V2" w:date="2025-04-14T14:19:00Z" w16du:dateUtc="2025-04-14T19:19:00Z">
        <w:r w:rsidRPr="007F7E2B">
          <w:t xml:space="preserve">Changes in GHG emissions not associated with carbon stock changes are considered permanent, while carbon stock changes are considered non-permanent under the VCS. For this reason, accounting of changes in carbon stocks and of GHG emissions must be kept separate at all times in this methodology. </w:t>
        </w:r>
      </w:ins>
    </w:p>
    <w:p w14:paraId="12A6BB47" w14:textId="77777777" w:rsidR="00E04171" w:rsidRPr="007F7E2B" w:rsidRDefault="00E04171">
      <w:pPr>
        <w:spacing w:after="190" w:line="259" w:lineRule="auto"/>
        <w:rPr>
          <w:ins w:id="6526" w:author="V2" w:date="2025-04-14T14:19:00Z" w16du:dateUtc="2025-04-14T19:19:00Z"/>
        </w:rPr>
      </w:pPr>
      <w:ins w:id="6527" w:author="V2" w:date="2025-04-14T14:19:00Z" w16du:dateUtc="2025-04-14T19:19:00Z">
        <w:r w:rsidRPr="007F7E2B">
          <w:t xml:space="preserve"> </w:t>
        </w:r>
      </w:ins>
    </w:p>
    <w:p w14:paraId="216B54A8" w14:textId="77777777" w:rsidR="00E04171" w:rsidRPr="007F7E2B" w:rsidRDefault="00E04171">
      <w:pPr>
        <w:pStyle w:val="Heading1"/>
        <w:tabs>
          <w:tab w:val="center" w:pos="1489"/>
        </w:tabs>
        <w:ind w:left="-15"/>
        <w:rPr>
          <w:ins w:id="6528" w:author="V2" w:date="2025-04-14T14:19:00Z" w16du:dateUtc="2025-04-14T19:19:00Z"/>
        </w:rPr>
      </w:pPr>
      <w:bookmarkStart w:id="6529" w:name="_Toc174616059"/>
      <w:bookmarkStart w:id="6530" w:name="_Toc174616475"/>
      <w:bookmarkStart w:id="6531" w:name="_Toc180594200"/>
      <w:bookmarkStart w:id="6532" w:name="_Toc180594607"/>
      <w:bookmarkStart w:id="6533" w:name="_Toc10350"/>
      <w:ins w:id="6534" w:author="V2" w:date="2025-04-14T14:19:00Z" w16du:dateUtc="2025-04-14T19:19:00Z">
        <w:r w:rsidRPr="007F7E2B">
          <w:t xml:space="preserve">6 </w:t>
        </w:r>
        <w:r w:rsidRPr="007F7E2B">
          <w:tab/>
          <w:t>PARAMETERS</w:t>
        </w:r>
        <w:bookmarkEnd w:id="6529"/>
        <w:bookmarkEnd w:id="6530"/>
        <w:bookmarkEnd w:id="6531"/>
        <w:bookmarkEnd w:id="6532"/>
        <w:r w:rsidRPr="007F7E2B">
          <w:t xml:space="preserve"> </w:t>
        </w:r>
        <w:bookmarkEnd w:id="6533"/>
      </w:ins>
    </w:p>
    <w:p w14:paraId="2D9B7DE9" w14:textId="77777777" w:rsidR="00E04171" w:rsidRPr="007F7E2B" w:rsidRDefault="00E04171">
      <w:pPr>
        <w:spacing w:after="17" w:line="259" w:lineRule="auto"/>
        <w:rPr>
          <w:ins w:id="6535" w:author="V2" w:date="2025-04-14T14:19:00Z" w16du:dateUtc="2025-04-14T19:19:00Z"/>
        </w:rPr>
      </w:pPr>
      <w:ins w:id="6536" w:author="V2" w:date="2025-04-14T14:19:00Z" w16du:dateUtc="2025-04-14T19:19:00Z">
        <w:r w:rsidRPr="007F7E2B">
          <w:t xml:space="preserve"> </w:t>
        </w:r>
      </w:ins>
    </w:p>
    <w:p w14:paraId="413A150F" w14:textId="77777777" w:rsidR="00E04171" w:rsidRPr="007F7E2B" w:rsidRDefault="00E04171">
      <w:pPr>
        <w:spacing w:after="28"/>
        <w:ind w:left="-5"/>
        <w:rPr>
          <w:ins w:id="6537" w:author="V2" w:date="2025-04-14T14:19:00Z" w16du:dateUtc="2025-04-14T19:19:00Z"/>
        </w:rPr>
      </w:pPr>
      <w:ins w:id="6538" w:author="V2" w:date="2025-04-14T14:19:00Z" w16du:dateUtc="2025-04-14T19:19:00Z">
        <w:r w:rsidRPr="007F7E2B">
          <w:t xml:space="preserve">None </w:t>
        </w:r>
      </w:ins>
    </w:p>
    <w:p w14:paraId="6C46A9E0" w14:textId="77777777" w:rsidR="00E04171" w:rsidRPr="007F7E2B" w:rsidRDefault="00E04171">
      <w:pPr>
        <w:spacing w:after="271" w:line="259" w:lineRule="auto"/>
        <w:rPr>
          <w:ins w:id="6539" w:author="V2" w:date="2025-04-14T14:19:00Z" w16du:dateUtc="2025-04-14T19:19:00Z"/>
        </w:rPr>
      </w:pPr>
      <w:ins w:id="6540" w:author="V2" w:date="2025-04-14T14:19:00Z" w16du:dateUtc="2025-04-14T19:19:00Z">
        <w:r w:rsidRPr="007F7E2B">
          <w:t xml:space="preserve"> </w:t>
        </w:r>
      </w:ins>
    </w:p>
    <w:p w14:paraId="6DEFF6E0" w14:textId="77777777" w:rsidR="00E04171" w:rsidRPr="007F7E2B" w:rsidRDefault="00E04171">
      <w:pPr>
        <w:pStyle w:val="Heading1"/>
        <w:tabs>
          <w:tab w:val="center" w:pos="2964"/>
        </w:tabs>
        <w:ind w:left="-15"/>
        <w:rPr>
          <w:ins w:id="6541" w:author="V2" w:date="2025-04-14T14:19:00Z" w16du:dateUtc="2025-04-14T19:19:00Z"/>
        </w:rPr>
      </w:pPr>
      <w:bookmarkStart w:id="6542" w:name="_Toc174616060"/>
      <w:bookmarkStart w:id="6543" w:name="_Toc174616476"/>
      <w:bookmarkStart w:id="6544" w:name="_Toc180594201"/>
      <w:bookmarkStart w:id="6545" w:name="_Toc180594608"/>
      <w:bookmarkStart w:id="6546" w:name="_Toc10351"/>
      <w:ins w:id="6547" w:author="V2" w:date="2025-04-14T14:19:00Z" w16du:dateUtc="2025-04-14T19:19:00Z">
        <w:r w:rsidRPr="007F7E2B">
          <w:t xml:space="preserve">7 </w:t>
        </w:r>
        <w:r w:rsidRPr="007F7E2B">
          <w:tab/>
          <w:t>REFERENCES AND OTHER INFORMATION</w:t>
        </w:r>
        <w:bookmarkEnd w:id="6542"/>
        <w:bookmarkEnd w:id="6543"/>
        <w:bookmarkEnd w:id="6544"/>
        <w:bookmarkEnd w:id="6545"/>
        <w:r w:rsidRPr="007F7E2B">
          <w:t xml:space="preserve"> </w:t>
        </w:r>
        <w:bookmarkEnd w:id="6546"/>
      </w:ins>
    </w:p>
    <w:p w14:paraId="29DEDCFF" w14:textId="77777777" w:rsidR="00E04171" w:rsidRPr="007F7E2B" w:rsidRDefault="00E04171">
      <w:pPr>
        <w:spacing w:after="240" w:line="289" w:lineRule="auto"/>
        <w:ind w:left="-5"/>
        <w:rPr>
          <w:ins w:id="6548" w:author="V2" w:date="2025-04-14T14:19:00Z" w16du:dateUtc="2025-04-14T19:19:00Z"/>
        </w:rPr>
      </w:pPr>
      <w:ins w:id="6549" w:author="V2" w:date="2025-04-14T14:19:00Z" w16du:dateUtc="2025-04-14T19:19:00Z">
        <w:r w:rsidRPr="007F7E2B">
          <w:t xml:space="preserve">GOFC-GOLD, 2009, Reducing greenhouse gas emissions from deforestation and degradation in developing countries: a sourcebook of methods and procedures for monitoring, measuring and reporting, GOFC-GOLD Report version COP14-2,49 (GOFC-GOLD Project Office, Natural Resources Canada, Alberta, Canada)  </w:t>
        </w:r>
      </w:ins>
    </w:p>
    <w:p w14:paraId="65D0F295" w14:textId="77777777" w:rsidR="00E04171" w:rsidRPr="007F7E2B" w:rsidRDefault="00E04171">
      <w:pPr>
        <w:spacing w:after="183" w:line="259" w:lineRule="auto"/>
        <w:ind w:left="-5"/>
        <w:rPr>
          <w:ins w:id="6550" w:author="V2" w:date="2025-04-14T14:19:00Z" w16du:dateUtc="2025-04-14T19:19:00Z"/>
        </w:rPr>
      </w:pPr>
      <w:ins w:id="6551" w:author="V2" w:date="2025-04-14T14:19:00Z" w16du:dateUtc="2025-04-14T19:19:00Z">
        <w:r w:rsidRPr="007F7E2B">
          <w:t>VCS methodology</w:t>
        </w:r>
        <w:r w:rsidRPr="007F7E2B">
          <w:rPr>
            <w:rFonts w:ascii="Arial" w:eastAsia="Arial" w:hAnsi="Arial" w:cs="Arial"/>
            <w:i/>
          </w:rPr>
          <w:t>VM0015 Methodology for Avoided Unplanned Deforestation</w:t>
        </w:r>
        <w:r w:rsidRPr="007F7E2B">
          <w:t xml:space="preserve"> </w:t>
        </w:r>
      </w:ins>
    </w:p>
    <w:p w14:paraId="1BF73711" w14:textId="77777777" w:rsidR="00E04171" w:rsidRPr="007F7E2B" w:rsidRDefault="00E04171">
      <w:pPr>
        <w:pStyle w:val="Heading2"/>
        <w:spacing w:after="48"/>
        <w:rPr>
          <w:ins w:id="6552" w:author="V2" w:date="2025-04-14T14:19:00Z" w16du:dateUtc="2025-04-14T19:19:00Z"/>
        </w:rPr>
      </w:pPr>
      <w:bookmarkStart w:id="6553" w:name="_Toc174616061"/>
      <w:bookmarkStart w:id="6554" w:name="_Toc174616477"/>
      <w:bookmarkStart w:id="6555" w:name="_Toc180594202"/>
      <w:bookmarkStart w:id="6556" w:name="_Toc180594609"/>
      <w:ins w:id="6557" w:author="V2" w:date="2025-04-14T14:19:00Z" w16du:dateUtc="2025-04-14T19:19:00Z">
        <w:r w:rsidRPr="007F7E2B">
          <w:rPr>
            <w:color w:val="004B6B"/>
          </w:rPr>
          <w:t>DOCUMENT HISTORY</w:t>
        </w:r>
        <w:bookmarkEnd w:id="6553"/>
        <w:bookmarkEnd w:id="6554"/>
        <w:bookmarkEnd w:id="6555"/>
        <w:bookmarkEnd w:id="6556"/>
        <w:r w:rsidRPr="007F7E2B">
          <w:rPr>
            <w:color w:val="004B6B"/>
          </w:rPr>
          <w:t xml:space="preserve"> </w:t>
        </w:r>
      </w:ins>
    </w:p>
    <w:p w14:paraId="76084118" w14:textId="77777777" w:rsidR="00E04171" w:rsidRPr="007F7E2B" w:rsidRDefault="00E04171">
      <w:pPr>
        <w:spacing w:line="259" w:lineRule="auto"/>
        <w:rPr>
          <w:ins w:id="6558" w:author="V2" w:date="2025-04-14T14:19:00Z" w16du:dateUtc="2025-04-14T19:19:00Z"/>
        </w:rPr>
      </w:pPr>
      <w:ins w:id="6559" w:author="V2" w:date="2025-04-14T14:19:00Z" w16du:dateUtc="2025-04-14T19:19:00Z">
        <w:r w:rsidRPr="007F7E2B">
          <w:rPr>
            <w:color w:val="004B6B"/>
          </w:rPr>
          <w:t xml:space="preserve"> </w:t>
        </w:r>
      </w:ins>
    </w:p>
    <w:tbl>
      <w:tblPr>
        <w:tblStyle w:val="TableGrid0"/>
        <w:tblW w:w="9124" w:type="dxa"/>
        <w:tblInd w:w="-107" w:type="dxa"/>
        <w:tblCellMar>
          <w:top w:w="7" w:type="dxa"/>
          <w:left w:w="107" w:type="dxa"/>
          <w:right w:w="115" w:type="dxa"/>
        </w:tblCellMar>
        <w:tblLook w:val="04A0" w:firstRow="1" w:lastRow="0" w:firstColumn="1" w:lastColumn="0" w:noHBand="0" w:noVBand="1"/>
      </w:tblPr>
      <w:tblGrid>
        <w:gridCol w:w="1103"/>
        <w:gridCol w:w="1480"/>
        <w:gridCol w:w="6541"/>
      </w:tblGrid>
      <w:tr w:rsidR="00E04171" w:rsidRPr="007F7E2B" w14:paraId="570DBBC5" w14:textId="77777777">
        <w:trPr>
          <w:trHeight w:val="404"/>
          <w:ins w:id="6560"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shd w:val="clear" w:color="auto" w:fill="B6D3E4"/>
          </w:tcPr>
          <w:p w14:paraId="35B61F38" w14:textId="77777777" w:rsidR="00E04171" w:rsidRPr="007F7E2B" w:rsidRDefault="00E04171">
            <w:pPr>
              <w:spacing w:line="259" w:lineRule="auto"/>
              <w:rPr>
                <w:ins w:id="6561" w:author="V2" w:date="2025-04-14T14:19:00Z" w16du:dateUtc="2025-04-14T19:19:00Z"/>
              </w:rPr>
            </w:pPr>
            <w:ins w:id="6562" w:author="V2" w:date="2025-04-14T14:19:00Z" w16du:dateUtc="2025-04-14T19:19:00Z">
              <w:r w:rsidRPr="007F7E2B">
                <w:rPr>
                  <w:rFonts w:ascii="Arial" w:eastAsia="Arial" w:hAnsi="Arial" w:cs="Arial"/>
                  <w:b/>
                </w:rPr>
                <w:t xml:space="preserve">Version </w:t>
              </w:r>
            </w:ins>
          </w:p>
        </w:tc>
        <w:tc>
          <w:tcPr>
            <w:tcW w:w="1487" w:type="dxa"/>
            <w:tcBorders>
              <w:top w:val="single" w:sz="4" w:space="0" w:color="000000"/>
              <w:left w:val="single" w:sz="4" w:space="0" w:color="000000"/>
              <w:bottom w:val="single" w:sz="4" w:space="0" w:color="000000"/>
              <w:right w:val="single" w:sz="4" w:space="0" w:color="000000"/>
            </w:tcBorders>
            <w:shd w:val="clear" w:color="auto" w:fill="B6D3E4"/>
          </w:tcPr>
          <w:p w14:paraId="26D87798" w14:textId="77777777" w:rsidR="00E04171" w:rsidRPr="007F7E2B" w:rsidRDefault="00E04171">
            <w:pPr>
              <w:spacing w:line="259" w:lineRule="auto"/>
              <w:ind w:left="1"/>
              <w:rPr>
                <w:ins w:id="6563" w:author="V2" w:date="2025-04-14T14:19:00Z" w16du:dateUtc="2025-04-14T19:19:00Z"/>
              </w:rPr>
            </w:pPr>
            <w:ins w:id="6564" w:author="V2" w:date="2025-04-14T14:19:00Z" w16du:dateUtc="2025-04-14T19:19:00Z">
              <w:r w:rsidRPr="007F7E2B">
                <w:rPr>
                  <w:rFonts w:ascii="Arial" w:eastAsia="Arial" w:hAnsi="Arial" w:cs="Arial"/>
                  <w:b/>
                </w:rPr>
                <w:t xml:space="preserve">Date </w:t>
              </w:r>
            </w:ins>
          </w:p>
        </w:tc>
        <w:tc>
          <w:tcPr>
            <w:tcW w:w="6587" w:type="dxa"/>
            <w:tcBorders>
              <w:top w:val="single" w:sz="4" w:space="0" w:color="000000"/>
              <w:left w:val="single" w:sz="4" w:space="0" w:color="000000"/>
              <w:bottom w:val="single" w:sz="4" w:space="0" w:color="000000"/>
              <w:right w:val="single" w:sz="4" w:space="0" w:color="000000"/>
            </w:tcBorders>
            <w:shd w:val="clear" w:color="auto" w:fill="B6D3E4"/>
          </w:tcPr>
          <w:p w14:paraId="5970CA4C" w14:textId="77777777" w:rsidR="00E04171" w:rsidRPr="007F7E2B" w:rsidRDefault="00E04171">
            <w:pPr>
              <w:spacing w:line="259" w:lineRule="auto"/>
              <w:rPr>
                <w:ins w:id="6565" w:author="V2" w:date="2025-04-14T14:19:00Z" w16du:dateUtc="2025-04-14T19:19:00Z"/>
              </w:rPr>
            </w:pPr>
            <w:ins w:id="6566" w:author="V2" w:date="2025-04-14T14:19:00Z" w16du:dateUtc="2025-04-14T19:19:00Z">
              <w:r w:rsidRPr="007F7E2B">
                <w:rPr>
                  <w:rFonts w:ascii="Arial" w:eastAsia="Arial" w:hAnsi="Arial" w:cs="Arial"/>
                  <w:b/>
                </w:rPr>
                <w:t xml:space="preserve">Comment </w:t>
              </w:r>
            </w:ins>
          </w:p>
        </w:tc>
      </w:tr>
      <w:tr w:rsidR="00E04171" w:rsidRPr="007F7E2B" w14:paraId="66F8C210" w14:textId="77777777">
        <w:trPr>
          <w:trHeight w:val="366"/>
          <w:ins w:id="6567"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tcPr>
          <w:p w14:paraId="44E95F90" w14:textId="77777777" w:rsidR="00E04171" w:rsidRPr="007F7E2B" w:rsidRDefault="00E04171">
            <w:pPr>
              <w:spacing w:line="259" w:lineRule="auto"/>
              <w:rPr>
                <w:ins w:id="6568" w:author="V2" w:date="2025-04-14T14:19:00Z" w16du:dateUtc="2025-04-14T19:19:00Z"/>
              </w:rPr>
            </w:pPr>
            <w:ins w:id="6569" w:author="V2" w:date="2025-04-14T14:19:00Z" w16du:dateUtc="2025-04-14T19:19:00Z">
              <w:r w:rsidRPr="007F7E2B">
                <w:t xml:space="preserve">v1.0 </w:t>
              </w:r>
            </w:ins>
          </w:p>
        </w:tc>
        <w:tc>
          <w:tcPr>
            <w:tcW w:w="1487" w:type="dxa"/>
            <w:tcBorders>
              <w:top w:val="single" w:sz="4" w:space="0" w:color="000000"/>
              <w:left w:val="single" w:sz="4" w:space="0" w:color="000000"/>
              <w:bottom w:val="single" w:sz="4" w:space="0" w:color="000000"/>
              <w:right w:val="single" w:sz="4" w:space="0" w:color="000000"/>
            </w:tcBorders>
          </w:tcPr>
          <w:p w14:paraId="4803FFD6" w14:textId="77777777" w:rsidR="00E04171" w:rsidRPr="007F7E2B" w:rsidRDefault="00E04171">
            <w:pPr>
              <w:spacing w:line="259" w:lineRule="auto"/>
              <w:ind w:left="1"/>
              <w:rPr>
                <w:ins w:id="6570" w:author="V2" w:date="2025-04-14T14:19:00Z" w16du:dateUtc="2025-04-14T19:19:00Z"/>
              </w:rPr>
            </w:pPr>
            <w:ins w:id="6571" w:author="V2" w:date="2025-04-14T14:19:00Z" w16du:dateUtc="2025-04-14T19:19:00Z">
              <w:r w:rsidRPr="007F7E2B">
                <w:t xml:space="preserve">16 Nov 2012 </w:t>
              </w:r>
            </w:ins>
          </w:p>
        </w:tc>
        <w:tc>
          <w:tcPr>
            <w:tcW w:w="6587" w:type="dxa"/>
            <w:tcBorders>
              <w:top w:val="single" w:sz="4" w:space="0" w:color="000000"/>
              <w:left w:val="single" w:sz="4" w:space="0" w:color="000000"/>
              <w:bottom w:val="single" w:sz="4" w:space="0" w:color="000000"/>
              <w:right w:val="single" w:sz="4" w:space="0" w:color="000000"/>
            </w:tcBorders>
          </w:tcPr>
          <w:p w14:paraId="5C7A9D7E" w14:textId="77777777" w:rsidR="00E04171" w:rsidRPr="007F7E2B" w:rsidRDefault="00E04171">
            <w:pPr>
              <w:spacing w:line="259" w:lineRule="auto"/>
              <w:rPr>
                <w:ins w:id="6572" w:author="V2" w:date="2025-04-14T14:19:00Z" w16du:dateUtc="2025-04-14T19:19:00Z"/>
              </w:rPr>
            </w:pPr>
            <w:ins w:id="6573" w:author="V2" w:date="2025-04-14T14:19:00Z" w16du:dateUtc="2025-04-14T19:19:00Z">
              <w:r w:rsidRPr="007F7E2B">
                <w:t xml:space="preserve">Initial version released </w:t>
              </w:r>
            </w:ins>
          </w:p>
        </w:tc>
      </w:tr>
    </w:tbl>
    <w:p w14:paraId="7039D11A" w14:textId="77777777" w:rsidR="00E04171" w:rsidRPr="007F7E2B" w:rsidRDefault="00E04171">
      <w:pPr>
        <w:spacing w:after="237" w:line="259" w:lineRule="auto"/>
        <w:rPr>
          <w:ins w:id="6574" w:author="V2" w:date="2025-04-14T14:19:00Z" w16du:dateUtc="2025-04-14T19:19:00Z"/>
        </w:rPr>
      </w:pPr>
      <w:ins w:id="6575" w:author="V2" w:date="2025-04-14T14:19:00Z" w16du:dateUtc="2025-04-14T19:19:00Z">
        <w:r w:rsidRPr="007F7E2B">
          <w:t xml:space="preserve"> </w:t>
        </w:r>
      </w:ins>
    </w:p>
    <w:p w14:paraId="7517C4DC" w14:textId="77777777" w:rsidR="00E04171" w:rsidRPr="007F7E2B" w:rsidRDefault="00E04171">
      <w:pPr>
        <w:spacing w:line="259" w:lineRule="auto"/>
        <w:rPr>
          <w:ins w:id="6576" w:author="V2" w:date="2025-04-14T14:19:00Z" w16du:dateUtc="2025-04-14T19:19:00Z"/>
        </w:rPr>
      </w:pPr>
      <w:ins w:id="6577" w:author="V2" w:date="2025-04-14T14:19:00Z" w16du:dateUtc="2025-04-14T19:19:00Z">
        <w:r w:rsidRPr="007F7E2B">
          <w:t xml:space="preserve"> </w:t>
        </w:r>
      </w:ins>
    </w:p>
    <w:p w14:paraId="67AD5EC6" w14:textId="77777777" w:rsidR="00DA40CE" w:rsidRPr="007F7E2B" w:rsidRDefault="00DA40CE">
      <w:pPr>
        <w:spacing w:before="0" w:after="160" w:line="259" w:lineRule="auto"/>
        <w:rPr>
          <w:ins w:id="6578" w:author="V2" w:date="2025-04-14T14:19:00Z" w16du:dateUtc="2025-04-14T19:19:00Z"/>
        </w:rPr>
      </w:pPr>
    </w:p>
    <w:p w14:paraId="5FCFCD27" w14:textId="77777777" w:rsidR="00DA40CE" w:rsidRPr="007F7E2B" w:rsidRDefault="00DA40CE">
      <w:pPr>
        <w:spacing w:before="0" w:after="160" w:line="259" w:lineRule="auto"/>
        <w:rPr>
          <w:ins w:id="6579" w:author="V2" w:date="2025-04-14T14:19:00Z" w16du:dateUtc="2025-04-14T19:19:00Z"/>
        </w:rPr>
      </w:pPr>
    </w:p>
    <w:p w14:paraId="517F3DF9" w14:textId="77777777" w:rsidR="00DA40CE" w:rsidRPr="007F7E2B" w:rsidRDefault="00DA40CE">
      <w:pPr>
        <w:spacing w:before="0" w:after="160" w:line="259" w:lineRule="auto"/>
        <w:rPr>
          <w:ins w:id="6580" w:author="V2" w:date="2025-04-14T14:19:00Z" w16du:dateUtc="2025-04-14T19:19:00Z"/>
        </w:rPr>
      </w:pPr>
    </w:p>
    <w:p w14:paraId="5DD3C3E9" w14:textId="77777777" w:rsidR="00DA40CE" w:rsidRPr="007F7E2B" w:rsidRDefault="00DA40CE">
      <w:pPr>
        <w:spacing w:before="0" w:after="160" w:line="259" w:lineRule="auto"/>
        <w:rPr>
          <w:ins w:id="6581" w:author="V2" w:date="2025-04-14T14:19:00Z" w16du:dateUtc="2025-04-14T19:19:00Z"/>
        </w:rPr>
      </w:pPr>
    </w:p>
    <w:p w14:paraId="13ACC020" w14:textId="77777777" w:rsidR="00DA40CE" w:rsidRPr="007F7E2B" w:rsidRDefault="00DA40CE">
      <w:pPr>
        <w:spacing w:before="0" w:after="160" w:line="259" w:lineRule="auto"/>
        <w:rPr>
          <w:ins w:id="6582" w:author="V2" w:date="2025-04-14T14:19:00Z" w16du:dateUtc="2025-04-14T19:19:00Z"/>
        </w:rPr>
      </w:pPr>
    </w:p>
    <w:p w14:paraId="45F076E2" w14:textId="77777777" w:rsidR="00DA40CE" w:rsidRPr="007F7E2B" w:rsidRDefault="00DA40CE">
      <w:pPr>
        <w:spacing w:before="0" w:after="160" w:line="259" w:lineRule="auto"/>
        <w:rPr>
          <w:ins w:id="6583" w:author="V2" w:date="2025-04-14T14:19:00Z" w16du:dateUtc="2025-04-14T19:19:00Z"/>
        </w:rPr>
      </w:pPr>
    </w:p>
    <w:p w14:paraId="66FB9C2D" w14:textId="77777777" w:rsidR="00DA40CE" w:rsidRPr="007F7E2B" w:rsidRDefault="00DA40CE">
      <w:pPr>
        <w:spacing w:before="0" w:after="160" w:line="259" w:lineRule="auto"/>
        <w:rPr>
          <w:ins w:id="6584" w:author="V2" w:date="2025-04-14T14:19:00Z" w16du:dateUtc="2025-04-14T19:19:00Z"/>
        </w:rPr>
      </w:pPr>
    </w:p>
    <w:p w14:paraId="5D6D00BC" w14:textId="77777777" w:rsidR="00DA40CE" w:rsidRPr="007F7E2B" w:rsidRDefault="00DA40CE">
      <w:pPr>
        <w:spacing w:before="0" w:after="160" w:line="259" w:lineRule="auto"/>
        <w:rPr>
          <w:ins w:id="6585" w:author="V2" w:date="2025-04-14T14:19:00Z" w16du:dateUtc="2025-04-14T19:19:00Z"/>
        </w:rPr>
      </w:pPr>
    </w:p>
    <w:p w14:paraId="1116C08A" w14:textId="77777777" w:rsidR="00E04171" w:rsidRPr="007F7E2B" w:rsidRDefault="00E04171">
      <w:pPr>
        <w:spacing w:line="259" w:lineRule="auto"/>
        <w:ind w:left="720"/>
        <w:rPr>
          <w:ins w:id="6586" w:author="V2" w:date="2025-04-14T14:19:00Z" w16du:dateUtc="2025-04-14T19:19:00Z"/>
        </w:rPr>
      </w:pPr>
      <w:ins w:id="6587" w:author="V2" w:date="2025-04-14T14:19:00Z" w16du:dateUtc="2025-04-14T19:19:00Z">
        <w:r w:rsidRPr="007F7E2B">
          <w:rPr>
            <w:rFonts w:ascii="Times New Roman" w:eastAsia="Times New Roman" w:hAnsi="Times New Roman" w:cs="Times New Roman"/>
          </w:rPr>
          <w:t xml:space="preserve"> </w:t>
        </w:r>
      </w:ins>
    </w:p>
    <w:p w14:paraId="30E53431" w14:textId="77777777" w:rsidR="00E04171" w:rsidRPr="007F7E2B" w:rsidRDefault="00E04171">
      <w:pPr>
        <w:spacing w:after="291" w:line="259" w:lineRule="auto"/>
        <w:ind w:left="720"/>
        <w:rPr>
          <w:ins w:id="6588" w:author="V2" w:date="2025-04-14T14:19:00Z" w16du:dateUtc="2025-04-14T19:19:00Z"/>
        </w:rPr>
      </w:pPr>
      <w:ins w:id="6589" w:author="V2" w:date="2025-04-14T14:19:00Z" w16du:dateUtc="2025-04-14T19:19:00Z">
        <w:r w:rsidRPr="007F7E2B">
          <w:t xml:space="preserve"> </w:t>
        </w:r>
      </w:ins>
    </w:p>
    <w:p w14:paraId="64100F45" w14:textId="77777777" w:rsidR="00E04171" w:rsidRPr="007F7E2B" w:rsidRDefault="00E04171">
      <w:pPr>
        <w:spacing w:after="160" w:line="259" w:lineRule="auto"/>
        <w:ind w:left="360"/>
        <w:rPr>
          <w:ins w:id="6590" w:author="V2" w:date="2025-04-14T14:19:00Z" w16du:dateUtc="2025-04-14T19:19:00Z"/>
        </w:rPr>
      </w:pPr>
      <w:ins w:id="6591" w:author="V2" w:date="2025-04-14T14:19:00Z" w16du:dateUtc="2025-04-14T19:19:00Z">
        <w:r w:rsidRPr="007F7E2B">
          <w:rPr>
            <w:sz w:val="48"/>
          </w:rPr>
          <w:t xml:space="preserve"> </w:t>
        </w:r>
      </w:ins>
    </w:p>
    <w:p w14:paraId="5726B13E" w14:textId="77777777" w:rsidR="00E04171" w:rsidRPr="007F7E2B" w:rsidRDefault="00E04171">
      <w:pPr>
        <w:spacing w:after="232" w:line="259" w:lineRule="auto"/>
        <w:ind w:left="2413"/>
        <w:rPr>
          <w:ins w:id="6592" w:author="V2" w:date="2025-04-14T14:19:00Z" w16du:dateUtc="2025-04-14T19:19:00Z"/>
        </w:rPr>
      </w:pPr>
      <w:bookmarkStart w:id="6593" w:name="VMD_0021"/>
      <w:bookmarkEnd w:id="6593"/>
      <w:ins w:id="6594" w:author="V2" w:date="2025-04-14T14:19:00Z" w16du:dateUtc="2025-04-14T19:19:00Z">
        <w:r w:rsidRPr="007F7E2B">
          <w:rPr>
            <w:sz w:val="40"/>
          </w:rPr>
          <w:t xml:space="preserve">VCS MODULE VMD0021 </w:t>
        </w:r>
      </w:ins>
    </w:p>
    <w:p w14:paraId="026A75F0" w14:textId="77777777" w:rsidR="00E04171" w:rsidRPr="007F7E2B" w:rsidRDefault="00E04171">
      <w:pPr>
        <w:spacing w:after="197"/>
        <w:ind w:left="1078" w:right="1287"/>
        <w:jc w:val="center"/>
        <w:rPr>
          <w:ins w:id="6595" w:author="V2" w:date="2025-04-14T14:19:00Z" w16du:dateUtc="2025-04-14T19:19:00Z"/>
        </w:rPr>
      </w:pPr>
      <w:ins w:id="6596" w:author="V2" w:date="2025-04-14T14:19:00Z" w16du:dateUtc="2025-04-14T19:19:00Z">
        <w:r w:rsidRPr="007F7E2B">
          <w:rPr>
            <w:sz w:val="40"/>
          </w:rPr>
          <w:t xml:space="preserve">ESTIMATION OF STOCKS IN THE  SOIL CARBON POOL </w:t>
        </w:r>
      </w:ins>
    </w:p>
    <w:p w14:paraId="493B2691" w14:textId="77777777" w:rsidR="00E04171" w:rsidRPr="007F7E2B" w:rsidRDefault="00E04171">
      <w:pPr>
        <w:spacing w:after="86" w:line="259" w:lineRule="auto"/>
        <w:ind w:right="317"/>
        <w:jc w:val="center"/>
        <w:rPr>
          <w:ins w:id="6597" w:author="V2" w:date="2025-04-14T14:19:00Z" w16du:dateUtc="2025-04-14T19:19:00Z"/>
        </w:rPr>
      </w:pPr>
      <w:ins w:id="6598" w:author="V2" w:date="2025-04-14T14:19:00Z" w16du:dateUtc="2025-04-14T19:19:00Z">
        <w:r w:rsidRPr="007F7E2B">
          <w:rPr>
            <w:noProof/>
            <w:sz w:val="22"/>
          </w:rPr>
          <mc:AlternateContent>
            <mc:Choice Requires="wpg">
              <w:drawing>
                <wp:anchor distT="0" distB="0" distL="114300" distR="114300" simplePos="0" relativeHeight="251658256" behindDoc="0" locked="0" layoutInCell="1" allowOverlap="1" wp14:anchorId="1CFB54ED" wp14:editId="637E54CC">
                  <wp:simplePos x="0" y="0"/>
                  <wp:positionH relativeFrom="page">
                    <wp:posOffset>914400</wp:posOffset>
                  </wp:positionH>
                  <wp:positionV relativeFrom="page">
                    <wp:posOffset>454025</wp:posOffset>
                  </wp:positionV>
                  <wp:extent cx="5983224" cy="289581"/>
                  <wp:effectExtent l="0" t="0" r="0" b="0"/>
                  <wp:wrapTopAndBottom/>
                  <wp:docPr id="47750" name="Group 47750"/>
                  <wp:cNvGraphicFramePr/>
                  <a:graphic xmlns:a="http://schemas.openxmlformats.org/drawingml/2006/main">
                    <a:graphicData uri="http://schemas.microsoft.com/office/word/2010/wordprocessingGroup">
                      <wpg:wgp>
                        <wpg:cNvGrpSpPr/>
                        <wpg:grpSpPr>
                          <a:xfrm>
                            <a:off x="0" y="0"/>
                            <a:ext cx="5983224" cy="289581"/>
                            <a:chOff x="0" y="0"/>
                            <a:chExt cx="5983224" cy="289581"/>
                          </a:xfrm>
                        </wpg:grpSpPr>
                        <pic:pic xmlns:pic="http://schemas.openxmlformats.org/drawingml/2006/picture">
                          <pic:nvPicPr>
                            <pic:cNvPr id="7" name="Picture 7"/>
                            <pic:cNvPicPr/>
                          </pic:nvPicPr>
                          <pic:blipFill>
                            <a:blip r:embed="rId79"/>
                            <a:stretch>
                              <a:fillRect/>
                            </a:stretch>
                          </pic:blipFill>
                          <pic:spPr>
                            <a:xfrm>
                              <a:off x="0" y="0"/>
                              <a:ext cx="932815" cy="247015"/>
                            </a:xfrm>
                            <a:prstGeom prst="rect">
                              <a:avLst/>
                            </a:prstGeom>
                          </pic:spPr>
                        </pic:pic>
                        <wps:wsp>
                          <wps:cNvPr id="8" name="Rectangle 8"/>
                          <wps:cNvSpPr/>
                          <wps:spPr>
                            <a:xfrm>
                              <a:off x="932942" y="85647"/>
                              <a:ext cx="65888" cy="264422"/>
                            </a:xfrm>
                            <a:prstGeom prst="rect">
                              <a:avLst/>
                            </a:prstGeom>
                            <a:ln>
                              <a:noFill/>
                            </a:ln>
                          </wps:spPr>
                          <wps:txbx>
                            <w:txbxContent>
                              <w:p w14:paraId="7D8DAE95" w14:textId="77777777" w:rsidR="00E04171" w:rsidRDefault="00E04171">
                                <w:pPr>
                                  <w:spacing w:after="160" w:line="259" w:lineRule="auto"/>
                                  <w:rPr>
                                    <w:ins w:id="6599" w:author="V2" w:date="2025-04-14T14:19:00Z" w16du:dateUtc="2025-04-14T19:19:00Z"/>
                                  </w:rPr>
                                </w:pPr>
                                <w:ins w:id="6600" w:author="V2" w:date="2025-04-14T14:19:00Z" w16du:dateUtc="2025-04-14T19:19:00Z">
                                  <w:r>
                                    <w:rPr>
                                      <w:color w:val="005B82"/>
                                      <w:sz w:val="28"/>
                                    </w:rPr>
                                    <w:t xml:space="preserve"> </w:t>
                                  </w:r>
                                </w:ins>
                              </w:p>
                            </w:txbxContent>
                          </wps:txbx>
                          <wps:bodyPr horzOverflow="overflow" vert="horz" lIns="0" tIns="0" rIns="0" bIns="0" rtlCol="0">
                            <a:noAutofit/>
                          </wps:bodyPr>
                        </wps:wsp>
                        <wps:wsp>
                          <wps:cNvPr id="9" name="Rectangle 9"/>
                          <wps:cNvSpPr/>
                          <wps:spPr>
                            <a:xfrm>
                              <a:off x="4185793" y="63579"/>
                              <a:ext cx="1199363" cy="300582"/>
                            </a:xfrm>
                            <a:prstGeom prst="rect">
                              <a:avLst/>
                            </a:prstGeom>
                            <a:ln>
                              <a:noFill/>
                            </a:ln>
                          </wps:spPr>
                          <wps:txbx>
                            <w:txbxContent>
                              <w:p w14:paraId="3F6F810A" w14:textId="77777777" w:rsidR="00E04171" w:rsidRDefault="00E04171">
                                <w:pPr>
                                  <w:spacing w:after="160" w:line="259" w:lineRule="auto"/>
                                  <w:rPr>
                                    <w:ins w:id="6601" w:author="V2" w:date="2025-04-14T14:19:00Z" w16du:dateUtc="2025-04-14T19:19:00Z"/>
                                  </w:rPr>
                                </w:pPr>
                                <w:ins w:id="6602" w:author="V2" w:date="2025-04-14T14:19:00Z" w16du:dateUtc="2025-04-14T19:19:00Z">
                                  <w:r>
                                    <w:rPr>
                                      <w:color w:val="005B82"/>
                                      <w:sz w:val="32"/>
                                    </w:rPr>
                                    <w:t>VMD0021</w:t>
                                  </w:r>
                                </w:ins>
                              </w:p>
                            </w:txbxContent>
                          </wps:txbx>
                          <wps:bodyPr horzOverflow="overflow" vert="horz" lIns="0" tIns="0" rIns="0" bIns="0" rtlCol="0">
                            <a:noAutofit/>
                          </wps:bodyPr>
                        </wps:wsp>
                        <wps:wsp>
                          <wps:cNvPr id="47745" name="Rectangle 47745"/>
                          <wps:cNvSpPr/>
                          <wps:spPr>
                            <a:xfrm>
                              <a:off x="5088382" y="109093"/>
                              <a:ext cx="56314" cy="226002"/>
                            </a:xfrm>
                            <a:prstGeom prst="rect">
                              <a:avLst/>
                            </a:prstGeom>
                            <a:ln>
                              <a:noFill/>
                            </a:ln>
                          </wps:spPr>
                          <wps:txbx>
                            <w:txbxContent>
                              <w:p w14:paraId="33B640AA" w14:textId="77777777" w:rsidR="00E04171" w:rsidRDefault="00E04171">
                                <w:pPr>
                                  <w:spacing w:after="160" w:line="259" w:lineRule="auto"/>
                                  <w:rPr>
                                    <w:ins w:id="6603" w:author="V2" w:date="2025-04-14T14:19:00Z" w16du:dateUtc="2025-04-14T19:19:00Z"/>
                                  </w:rPr>
                                </w:pPr>
                                <w:ins w:id="6604" w:author="V2" w:date="2025-04-14T14:19:00Z" w16du:dateUtc="2025-04-14T19:19:00Z">
                                  <w:r>
                                    <w:rPr>
                                      <w:color w:val="005B82"/>
                                    </w:rPr>
                                    <w:t>:</w:t>
                                  </w:r>
                                </w:ins>
                              </w:p>
                            </w:txbxContent>
                          </wps:txbx>
                          <wps:bodyPr horzOverflow="overflow" vert="horz" lIns="0" tIns="0" rIns="0" bIns="0" rtlCol="0">
                            <a:noAutofit/>
                          </wps:bodyPr>
                        </wps:wsp>
                        <wps:wsp>
                          <wps:cNvPr id="47746" name="Rectangle 47746"/>
                          <wps:cNvSpPr/>
                          <wps:spPr>
                            <a:xfrm>
                              <a:off x="5131054" y="109093"/>
                              <a:ext cx="56314" cy="226002"/>
                            </a:xfrm>
                            <a:prstGeom prst="rect">
                              <a:avLst/>
                            </a:prstGeom>
                            <a:ln>
                              <a:noFill/>
                            </a:ln>
                          </wps:spPr>
                          <wps:txbx>
                            <w:txbxContent>
                              <w:p w14:paraId="71DB800A" w14:textId="77777777" w:rsidR="00E04171" w:rsidRDefault="00E04171">
                                <w:pPr>
                                  <w:spacing w:after="160" w:line="259" w:lineRule="auto"/>
                                  <w:rPr>
                                    <w:ins w:id="6605" w:author="V2" w:date="2025-04-14T14:19:00Z" w16du:dateUtc="2025-04-14T19:19:00Z"/>
                                  </w:rPr>
                                </w:pPr>
                                <w:ins w:id="6606" w:author="V2" w:date="2025-04-14T14:19:00Z" w16du:dateUtc="2025-04-14T19:19:00Z">
                                  <w:r>
                                    <w:rPr>
                                      <w:color w:val="005B82"/>
                                    </w:rPr>
                                    <w:t xml:space="preserve"> </w:t>
                                  </w:r>
                                </w:ins>
                              </w:p>
                            </w:txbxContent>
                          </wps:txbx>
                          <wps:bodyPr horzOverflow="overflow" vert="horz" lIns="0" tIns="0" rIns="0" bIns="0" rtlCol="0">
                            <a:noAutofit/>
                          </wps:bodyPr>
                        </wps:wsp>
                        <wps:wsp>
                          <wps:cNvPr id="11" name="Rectangle 11"/>
                          <wps:cNvSpPr/>
                          <wps:spPr>
                            <a:xfrm>
                              <a:off x="5173726" y="109093"/>
                              <a:ext cx="1025419" cy="226002"/>
                            </a:xfrm>
                            <a:prstGeom prst="rect">
                              <a:avLst/>
                            </a:prstGeom>
                            <a:ln>
                              <a:noFill/>
                            </a:ln>
                          </wps:spPr>
                          <wps:txbx>
                            <w:txbxContent>
                              <w:p w14:paraId="0CCBE803" w14:textId="77777777" w:rsidR="00E04171" w:rsidRDefault="00E04171">
                                <w:pPr>
                                  <w:spacing w:after="160" w:line="259" w:lineRule="auto"/>
                                  <w:rPr>
                                    <w:ins w:id="6607" w:author="V2" w:date="2025-04-14T14:19:00Z" w16du:dateUtc="2025-04-14T19:19:00Z"/>
                                  </w:rPr>
                                </w:pPr>
                                <w:ins w:id="6608" w:author="V2" w:date="2025-04-14T14:19:00Z" w16du:dateUtc="2025-04-14T19:19:00Z">
                                  <w:r>
                                    <w:rPr>
                                      <w:color w:val="005B82"/>
                                    </w:rPr>
                                    <w:t>Version 1.0</w:t>
                                  </w:r>
                                </w:ins>
                              </w:p>
                            </w:txbxContent>
                          </wps:txbx>
                          <wps:bodyPr horzOverflow="overflow" vert="horz" lIns="0" tIns="0" rIns="0" bIns="0" rtlCol="0">
                            <a:noAutofit/>
                          </wps:bodyPr>
                        </wps:wsp>
                        <wps:wsp>
                          <wps:cNvPr id="12" name="Rectangle 12"/>
                          <wps:cNvSpPr/>
                          <wps:spPr>
                            <a:xfrm>
                              <a:off x="5945124" y="111226"/>
                              <a:ext cx="50673" cy="224380"/>
                            </a:xfrm>
                            <a:prstGeom prst="rect">
                              <a:avLst/>
                            </a:prstGeom>
                            <a:ln>
                              <a:noFill/>
                            </a:ln>
                          </wps:spPr>
                          <wps:txbx>
                            <w:txbxContent>
                              <w:p w14:paraId="05906F9E" w14:textId="77777777" w:rsidR="00E04171" w:rsidRDefault="00E04171">
                                <w:pPr>
                                  <w:spacing w:after="160" w:line="259" w:lineRule="auto"/>
                                  <w:rPr>
                                    <w:ins w:id="6609" w:author="V2" w:date="2025-04-14T14:19:00Z" w16du:dateUtc="2025-04-14T19:19:00Z"/>
                                  </w:rPr>
                                </w:pPr>
                                <w:ins w:id="6610" w:author="V2" w:date="2025-04-14T14:19:00Z" w16du:dateUtc="2025-04-14T19:19:00Z">
                                  <w:r>
                                    <w:rPr>
                                      <w:rFonts w:ascii="Times New Roman" w:eastAsia="Times New Roman" w:hAnsi="Times New Roman" w:cs="Times New Roman"/>
                                    </w:rPr>
                                    <w:t xml:space="preserve"> </w:t>
                                  </w:r>
                                </w:ins>
                              </w:p>
                            </w:txbxContent>
                          </wps:txbx>
                          <wps:bodyPr horzOverflow="overflow" vert="horz" lIns="0" tIns="0" rIns="0" bIns="0" rtlCol="0">
                            <a:noAutofit/>
                          </wps:bodyPr>
                        </wps:wsp>
                        <wps:wsp>
                          <wps:cNvPr id="62685" name="Shape 62685"/>
                          <wps:cNvSpPr/>
                          <wps:spPr>
                            <a:xfrm>
                              <a:off x="305" y="265302"/>
                              <a:ext cx="5944871" cy="13716"/>
                            </a:xfrm>
                            <a:custGeom>
                              <a:avLst/>
                              <a:gdLst/>
                              <a:ahLst/>
                              <a:cxnLst/>
                              <a:rect l="0" t="0" r="0" b="0"/>
                              <a:pathLst>
                                <a:path w="5944871" h="13716">
                                  <a:moveTo>
                                    <a:pt x="0" y="0"/>
                                  </a:moveTo>
                                  <a:lnTo>
                                    <a:pt x="5944871" y="0"/>
                                  </a:lnTo>
                                  <a:lnTo>
                                    <a:pt x="5944871" y="13716"/>
                                  </a:lnTo>
                                  <a:lnTo>
                                    <a:pt x="0" y="13716"/>
                                  </a:lnTo>
                                  <a:lnTo>
                                    <a:pt x="0" y="0"/>
                                  </a:lnTo>
                                </a:path>
                              </a:pathLst>
                            </a:custGeom>
                            <a:ln w="0" cap="flat">
                              <a:miter lim="127000"/>
                            </a:ln>
                          </wps:spPr>
                          <wps:style>
                            <a:lnRef idx="0">
                              <a:srgbClr val="000000">
                                <a:alpha val="0"/>
                              </a:srgbClr>
                            </a:lnRef>
                            <a:fillRef idx="1">
                              <a:srgbClr val="005B82"/>
                            </a:fillRef>
                            <a:effectRef idx="0">
                              <a:scrgbClr r="0" g="0" b="0"/>
                            </a:effectRef>
                            <a:fontRef idx="none"/>
                          </wps:style>
                          <wps:bodyPr/>
                        </wps:wsp>
                      </wpg:wgp>
                    </a:graphicData>
                  </a:graphic>
                </wp:anchor>
              </w:drawing>
            </mc:Choice>
            <mc:Fallback>
              <w:pict>
                <v:group w14:anchorId="1CFB54ED" id="Group 47750" o:spid="_x0000_s1038" style="position:absolute;left:0;text-align:left;margin-left:1in;margin-top:35.75pt;width:471.1pt;height:22.8pt;z-index:251658256;mso-position-horizontal-relative:page;mso-position-vertical-relative:page" coordsize="59832,289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">
                  <v:shape id="Picture 7" o:spid="_x0000_s1039" type="#_x0000_t75" style="position:absolute;width:9328;height:24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">
                    <v:imagedata r:id="rId80" o:title=""/>
                  </v:shape>
                  <v:rect id="Rectangle 8" o:spid="_x0000_s1040" style="position:absolute;left:9329;top:856;width:659;height:26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" filled="f" stroked="f">
                    <v:textbox inset="0,0,0,0">
                      <w:txbxContent>
                        <w:p w14:paraId="7D8DAE95" w14:textId="77777777" w:rsidR="00E04171" w:rsidRDefault="00E04171">
                          <w:pPr>
                            <w:spacing w:after="160" w:line="259" w:lineRule="auto"/>
                            <w:rPr>
                              <w:ins w:id="6611" w:author="V2" w:date="2025-04-14T14:19:00Z" w16du:dateUtc="2025-04-14T19:19:00Z"/>
                            </w:rPr>
                          </w:pPr>
                          <w:ins w:id="6612" w:author="V2" w:date="2025-04-14T14:19:00Z" w16du:dateUtc="2025-04-14T19:19:00Z">
                            <w:r>
                              <w:rPr>
                                <w:color w:val="005B82"/>
                                <w:sz w:val="28"/>
                              </w:rPr>
                              <w:t xml:space="preserve"> </w:t>
                            </w:r>
                          </w:ins>
                        </w:p>
                      </w:txbxContent>
                    </v:textbox>
                  </v:rect>
                  <v:rect id="Rectangle 9" o:spid="_x0000_s1041" style="position:absolute;left:41857;top:635;width:11994;height:30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" filled="f" stroked="f">
                    <v:textbox inset="0,0,0,0">
                      <w:txbxContent>
                        <w:p w14:paraId="3F6F810A" w14:textId="77777777" w:rsidR="00E04171" w:rsidRDefault="00E04171">
                          <w:pPr>
                            <w:spacing w:after="160" w:line="259" w:lineRule="auto"/>
                            <w:rPr>
                              <w:ins w:id="6613" w:author="V2" w:date="2025-04-14T14:19:00Z" w16du:dateUtc="2025-04-14T19:19:00Z"/>
                            </w:rPr>
                          </w:pPr>
                          <w:ins w:id="6614" w:author="V2" w:date="2025-04-14T14:19:00Z" w16du:dateUtc="2025-04-14T19:19:00Z">
                            <w:r>
                              <w:rPr>
                                <w:color w:val="005B82"/>
                                <w:sz w:val="32"/>
                              </w:rPr>
                              <w:t>VMD0021</w:t>
                            </w:r>
                          </w:ins>
                        </w:p>
                      </w:txbxContent>
                    </v:textbox>
                  </v:rect>
                  <v:rect id="Rectangle 47745" o:spid="_x0000_s1042" style="position:absolute;left:50883;top:1090;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" filled="f" stroked="f">
                    <v:textbox inset="0,0,0,0">
                      <w:txbxContent>
                        <w:p w14:paraId="33B640AA" w14:textId="77777777" w:rsidR="00E04171" w:rsidRDefault="00E04171">
                          <w:pPr>
                            <w:spacing w:after="160" w:line="259" w:lineRule="auto"/>
                            <w:rPr>
                              <w:ins w:id="6615" w:author="V2" w:date="2025-04-14T14:19:00Z" w16du:dateUtc="2025-04-14T19:19:00Z"/>
                            </w:rPr>
                          </w:pPr>
                          <w:ins w:id="6616" w:author="V2" w:date="2025-04-14T14:19:00Z" w16du:dateUtc="2025-04-14T19:19:00Z">
                            <w:r>
                              <w:rPr>
                                <w:color w:val="005B82"/>
                              </w:rPr>
                              <w:t>:</w:t>
                            </w:r>
                          </w:ins>
                        </w:p>
                      </w:txbxContent>
                    </v:textbox>
                  </v:rect>
                  <v:rect id="Rectangle 47746" o:spid="_x0000_s1043" style="position:absolute;left:51310;top:1090;width:563;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" filled="f" stroked="f">
                    <v:textbox inset="0,0,0,0">
                      <w:txbxContent>
                        <w:p w14:paraId="71DB800A" w14:textId="77777777" w:rsidR="00E04171" w:rsidRDefault="00E04171">
                          <w:pPr>
                            <w:spacing w:after="160" w:line="259" w:lineRule="auto"/>
                            <w:rPr>
                              <w:ins w:id="6617" w:author="V2" w:date="2025-04-14T14:19:00Z" w16du:dateUtc="2025-04-14T19:19:00Z"/>
                            </w:rPr>
                          </w:pPr>
                          <w:ins w:id="6618" w:author="V2" w:date="2025-04-14T14:19:00Z" w16du:dateUtc="2025-04-14T19:19:00Z">
                            <w:r>
                              <w:rPr>
                                <w:color w:val="005B82"/>
                              </w:rPr>
                              <w:t xml:space="preserve"> </w:t>
                            </w:r>
                          </w:ins>
                        </w:p>
                      </w:txbxContent>
                    </v:textbox>
                  </v:rect>
                  <v:rect id="Rectangle 11" o:spid="_x0000_s1044" style="position:absolute;left:51737;top:1090;width:10254;height:22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" filled="f" stroked="f">
                    <v:textbox inset="0,0,0,0">
                      <w:txbxContent>
                        <w:p w14:paraId="0CCBE803" w14:textId="77777777" w:rsidR="00E04171" w:rsidRDefault="00E04171">
                          <w:pPr>
                            <w:spacing w:after="160" w:line="259" w:lineRule="auto"/>
                            <w:rPr>
                              <w:ins w:id="6619" w:author="V2" w:date="2025-04-14T14:19:00Z" w16du:dateUtc="2025-04-14T19:19:00Z"/>
                            </w:rPr>
                          </w:pPr>
                          <w:ins w:id="6620" w:author="V2" w:date="2025-04-14T14:19:00Z" w16du:dateUtc="2025-04-14T19:19:00Z">
                            <w:r>
                              <w:rPr>
                                <w:color w:val="005B82"/>
                              </w:rPr>
                              <w:t>Version 1.0</w:t>
                            </w:r>
                          </w:ins>
                        </w:p>
                      </w:txbxContent>
                    </v:textbox>
                  </v:rect>
                  <v:rect id="Rectangle 12" o:spid="_x0000_s1045" style="position:absolute;left:59451;top:1112;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" filled="f" stroked="f">
                    <v:textbox inset="0,0,0,0">
                      <w:txbxContent>
                        <w:p w14:paraId="05906F9E" w14:textId="77777777" w:rsidR="00E04171" w:rsidRDefault="00E04171">
                          <w:pPr>
                            <w:spacing w:after="160" w:line="259" w:lineRule="auto"/>
                            <w:rPr>
                              <w:ins w:id="6621" w:author="V2" w:date="2025-04-14T14:19:00Z" w16du:dateUtc="2025-04-14T19:19:00Z"/>
                            </w:rPr>
                          </w:pPr>
                          <w:ins w:id="6622" w:author="V2" w:date="2025-04-14T14:19:00Z" w16du:dateUtc="2025-04-14T19:19:00Z">
                            <w:r>
                              <w:rPr>
                                <w:rFonts w:ascii="Times New Roman" w:eastAsia="Times New Roman" w:hAnsi="Times New Roman" w:cs="Times New Roman"/>
                              </w:rPr>
                              <w:t xml:space="preserve"> </w:t>
                            </w:r>
                          </w:ins>
                        </w:p>
                      </w:txbxContent>
                    </v:textbox>
                  </v:rect>
                  <v:shape id="Shape 62685" o:spid="_x0000_s1046" style="position:absolute;left:3;top:2653;width:59448;height:137;visibility:visible;mso-wrap-style:square;v-text-anchor:top" coordsize="5944871,137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" path="m,l5944871,r,13716l,13716,,e" fillcolor="#005b82" stroked="f" strokeweight="0">
                    <v:stroke miterlimit="83231f" joinstyle="miter"/>
                    <v:path arrowok="t" textboxrect="0,0,5944871,13716"/>
                  </v:shape>
                  <w10:wrap type="topAndBottom" anchorx="page" anchory="page"/>
                </v:group>
              </w:pict>
            </mc:Fallback>
          </mc:AlternateContent>
        </w:r>
        <w:r w:rsidRPr="007F7E2B">
          <w:rPr>
            <w:sz w:val="40"/>
          </w:rPr>
          <w:t xml:space="preserve"> </w:t>
        </w:r>
      </w:ins>
    </w:p>
    <w:p w14:paraId="7D437339" w14:textId="77777777" w:rsidR="00E04171" w:rsidRPr="007F7E2B" w:rsidRDefault="00E04171">
      <w:pPr>
        <w:spacing w:after="218" w:line="259" w:lineRule="auto"/>
        <w:ind w:left="3227" w:right="3646"/>
        <w:jc w:val="center"/>
        <w:rPr>
          <w:ins w:id="6623" w:author="V2" w:date="2025-04-14T14:19:00Z" w16du:dateUtc="2025-04-14T19:19:00Z"/>
        </w:rPr>
      </w:pPr>
      <w:ins w:id="6624" w:author="V2" w:date="2025-04-14T14:19:00Z" w16du:dateUtc="2025-04-14T19:19:00Z">
        <w:r w:rsidRPr="007F7E2B">
          <w:t xml:space="preserve">Version 1.0 </w:t>
        </w:r>
      </w:ins>
    </w:p>
    <w:p w14:paraId="1FA84DCA" w14:textId="77777777" w:rsidR="00E04171" w:rsidRPr="007F7E2B" w:rsidRDefault="00E04171">
      <w:pPr>
        <w:spacing w:line="451" w:lineRule="auto"/>
        <w:ind w:left="3227" w:right="3582"/>
        <w:jc w:val="center"/>
        <w:rPr>
          <w:ins w:id="6625" w:author="V2" w:date="2025-04-14T14:19:00Z" w16du:dateUtc="2025-04-14T19:19:00Z"/>
        </w:rPr>
      </w:pPr>
      <w:ins w:id="6626" w:author="V2" w:date="2025-04-14T14:19:00Z" w16du:dateUtc="2025-04-14T19:19:00Z">
        <w:r w:rsidRPr="007F7E2B">
          <w:t xml:space="preserve">16 November 2012 Sectoral Scope 14 </w:t>
        </w:r>
      </w:ins>
    </w:p>
    <w:p w14:paraId="16BD106F" w14:textId="77777777" w:rsidR="00E04171" w:rsidRPr="007F7E2B" w:rsidRDefault="00E04171">
      <w:pPr>
        <w:spacing w:after="232" w:line="259" w:lineRule="auto"/>
        <w:ind w:right="317"/>
        <w:jc w:val="center"/>
        <w:rPr>
          <w:ins w:id="6627" w:author="V2" w:date="2025-04-14T14:19:00Z" w16du:dateUtc="2025-04-14T19:19:00Z"/>
        </w:rPr>
      </w:pPr>
      <w:ins w:id="6628" w:author="V2" w:date="2025-04-14T14:19:00Z" w16du:dateUtc="2025-04-14T19:19:00Z">
        <w:r w:rsidRPr="007F7E2B">
          <w:rPr>
            <w:sz w:val="40"/>
          </w:rPr>
          <w:t xml:space="preserve"> </w:t>
        </w:r>
      </w:ins>
    </w:p>
    <w:p w14:paraId="6E2C21D4" w14:textId="77777777" w:rsidR="00E04171" w:rsidRPr="007F7E2B" w:rsidRDefault="00E04171">
      <w:pPr>
        <w:spacing w:after="44" w:line="259" w:lineRule="auto"/>
        <w:ind w:right="317"/>
        <w:jc w:val="center"/>
        <w:rPr>
          <w:ins w:id="6629" w:author="V2" w:date="2025-04-14T14:19:00Z" w16du:dateUtc="2025-04-14T19:19:00Z"/>
        </w:rPr>
      </w:pPr>
      <w:ins w:id="6630" w:author="V2" w:date="2025-04-14T14:19:00Z" w16du:dateUtc="2025-04-14T19:19:00Z">
        <w:r w:rsidRPr="007F7E2B">
          <w:rPr>
            <w:sz w:val="40"/>
          </w:rPr>
          <w:t xml:space="preserve"> </w:t>
        </w:r>
      </w:ins>
    </w:p>
    <w:p w14:paraId="2E1AA200" w14:textId="77777777" w:rsidR="00E04171" w:rsidRPr="007F7E2B" w:rsidRDefault="00E04171">
      <w:pPr>
        <w:spacing w:after="173" w:line="259" w:lineRule="auto"/>
        <w:ind w:right="374"/>
        <w:jc w:val="center"/>
        <w:rPr>
          <w:ins w:id="6631" w:author="V2" w:date="2025-04-14T14:19:00Z" w16du:dateUtc="2025-04-14T19:19:00Z"/>
        </w:rPr>
      </w:pPr>
      <w:ins w:id="6632" w:author="V2" w:date="2025-04-14T14:19:00Z" w16du:dateUtc="2025-04-14T19:19:00Z">
        <w:r w:rsidRPr="007F7E2B">
          <w:rPr>
            <w:noProof/>
          </w:rPr>
          <w:drawing>
            <wp:inline distT="0" distB="0" distL="0" distR="0" wp14:anchorId="21F55C5D" wp14:editId="5CE52956">
              <wp:extent cx="1526540" cy="435610"/>
              <wp:effectExtent l="0" t="0" r="0" b="0"/>
              <wp:docPr id="1082369156" name="Picture 108236915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6"/>
                      <a:stretch>
                        <a:fillRect/>
                      </a:stretch>
                    </pic:blipFill>
                    <pic:spPr>
                      <a:xfrm>
                        <a:off x="0" y="0"/>
                        <a:ext cx="1526540" cy="435610"/>
                      </a:xfrm>
                      <a:prstGeom prst="rect">
                        <a:avLst/>
                      </a:prstGeom>
                    </pic:spPr>
                  </pic:pic>
                </a:graphicData>
              </a:graphic>
            </wp:inline>
          </w:drawing>
        </w:r>
        <w:r w:rsidRPr="007F7E2B">
          <w:t xml:space="preserve"> </w:t>
        </w:r>
      </w:ins>
    </w:p>
    <w:p w14:paraId="4EC5A7B3" w14:textId="77777777" w:rsidR="00E04171" w:rsidRPr="007F7E2B" w:rsidRDefault="00E04171">
      <w:pPr>
        <w:ind w:right="431"/>
        <w:rPr>
          <w:ins w:id="6633" w:author="V2" w:date="2025-04-14T14:19:00Z" w16du:dateUtc="2025-04-14T19:19:00Z"/>
        </w:rPr>
      </w:pPr>
      <w:ins w:id="6634" w:author="V2" w:date="2025-04-14T14:19:00Z" w16du:dateUtc="2025-04-14T19:19:00Z">
        <w:r w:rsidRPr="007F7E2B">
          <w:t xml:space="preserve">Document Prepared by: The Earth Partners LLC. </w:t>
        </w:r>
      </w:ins>
    </w:p>
    <w:sdt>
      <w:sdtPr>
        <w:id w:val="-1171019542"/>
        <w:docPartObj>
          <w:docPartGallery w:val="Table of Contents"/>
        </w:docPartObj>
      </w:sdtPr>
      <w:sdtEndPr/>
      <w:sdtContent>
        <w:p w14:paraId="0FBF65BB" w14:textId="77777777" w:rsidR="00E04171" w:rsidRPr="007F7E2B" w:rsidRDefault="00E04171">
          <w:pPr>
            <w:spacing w:after="219" w:line="259" w:lineRule="auto"/>
            <w:rPr>
              <w:ins w:id="6635" w:author="V2" w:date="2025-04-14T14:19:00Z" w16du:dateUtc="2025-04-14T19:19:00Z"/>
            </w:rPr>
          </w:pPr>
          <w:ins w:id="6636" w:author="V2" w:date="2025-04-14T14:19:00Z" w16du:dateUtc="2025-04-14T19:19:00Z">
            <w:r w:rsidRPr="007F7E2B">
              <w:rPr>
                <w:rFonts w:ascii="Arial" w:eastAsia="Arial" w:hAnsi="Arial" w:cs="Arial"/>
                <w:b/>
                <w:color w:val="005B82"/>
              </w:rPr>
              <w:t xml:space="preserve">Table of Contents </w:t>
            </w:r>
          </w:ins>
        </w:p>
        <w:p w14:paraId="3CAE7965" w14:textId="77777777" w:rsidR="00E04171" w:rsidRPr="007F7E2B" w:rsidRDefault="00E04171">
          <w:pPr>
            <w:pStyle w:val="TOC1"/>
            <w:tabs>
              <w:tab w:val="right" w:leader="dot" w:pos="9791"/>
            </w:tabs>
            <w:rPr>
              <w:ins w:id="6637" w:author="V2" w:date="2025-04-14T14:19:00Z" w16du:dateUtc="2025-04-14T19:19:00Z"/>
            </w:rPr>
          </w:pPr>
          <w:ins w:id="6638" w:author="V2" w:date="2025-04-14T14:19:00Z" w16du:dateUtc="2025-04-14T19:19:00Z">
            <w:r w:rsidRPr="007F7E2B">
              <w:fldChar w:fldCharType="begin"/>
            </w:r>
            <w:r w:rsidRPr="007F7E2B">
              <w:instrText xml:space="preserve"> TOC \o "1-1" \h \z \u </w:instrText>
            </w:r>
            <w:r w:rsidRPr="007F7E2B">
              <w:fldChar w:fldCharType="separate"/>
            </w:r>
            <w:r>
              <w:fldChar w:fldCharType="begin"/>
            </w:r>
            <w:r>
              <w:instrText>HYPERLINK \l "_Toc62215" \h</w:instrText>
            </w:r>
            <w:r>
              <w:fldChar w:fldCharType="separate"/>
            </w:r>
            <w:r w:rsidRPr="007F7E2B">
              <w:t>1</w:t>
            </w:r>
            <w:r w:rsidRPr="007F7E2B">
              <w:rPr>
                <w:rFonts w:ascii="Calibri" w:hAnsi="Calibri"/>
                <w:sz w:val="22"/>
              </w:rPr>
              <w:t xml:space="preserve">  </w:t>
            </w:r>
            <w:r w:rsidRPr="007F7E2B">
              <w:t>SOURCES</w:t>
            </w:r>
            <w:r w:rsidRPr="007F7E2B">
              <w:tab/>
            </w:r>
            <w:r w:rsidRPr="007F7E2B">
              <w:fldChar w:fldCharType="begin"/>
            </w:r>
            <w:r w:rsidRPr="007F7E2B">
              <w:instrText>PAGEREF _Toc62215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0C73F5F4" w14:textId="77777777" w:rsidR="00E04171" w:rsidRPr="007F7E2B" w:rsidRDefault="00E04171">
          <w:pPr>
            <w:pStyle w:val="TOC1"/>
            <w:tabs>
              <w:tab w:val="right" w:leader="dot" w:pos="9791"/>
            </w:tabs>
            <w:rPr>
              <w:ins w:id="6639" w:author="V2" w:date="2025-04-14T14:19:00Z" w16du:dateUtc="2025-04-14T19:19:00Z"/>
            </w:rPr>
          </w:pPr>
          <w:ins w:id="6640" w:author="V2" w:date="2025-04-14T14:19:00Z" w16du:dateUtc="2025-04-14T19:19:00Z">
            <w:r>
              <w:fldChar w:fldCharType="begin"/>
            </w:r>
            <w:r>
              <w:instrText>HYPERLINK \l "_Toc62216" \h</w:instrText>
            </w:r>
            <w:r>
              <w:fldChar w:fldCharType="separate"/>
            </w:r>
            <w:r w:rsidRPr="007F7E2B">
              <w:t>2</w:t>
            </w:r>
            <w:r w:rsidRPr="007F7E2B">
              <w:rPr>
                <w:rFonts w:ascii="Calibri" w:hAnsi="Calibri"/>
                <w:sz w:val="22"/>
              </w:rPr>
              <w:t xml:space="preserve">  </w:t>
            </w:r>
            <w:r w:rsidRPr="007F7E2B">
              <w:t>SUMMARY DESCRIPTION OF THE MODULE</w:t>
            </w:r>
            <w:r w:rsidRPr="007F7E2B">
              <w:tab/>
            </w:r>
            <w:r w:rsidRPr="007F7E2B">
              <w:fldChar w:fldCharType="begin"/>
            </w:r>
            <w:r w:rsidRPr="007F7E2B">
              <w:instrText>PAGEREF _Toc62216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57AF5872" w14:textId="77777777" w:rsidR="00E04171" w:rsidRPr="007F7E2B" w:rsidRDefault="00E04171">
          <w:pPr>
            <w:pStyle w:val="TOC1"/>
            <w:tabs>
              <w:tab w:val="right" w:leader="dot" w:pos="9791"/>
            </w:tabs>
            <w:rPr>
              <w:ins w:id="6641" w:author="V2" w:date="2025-04-14T14:19:00Z" w16du:dateUtc="2025-04-14T19:19:00Z"/>
            </w:rPr>
          </w:pPr>
          <w:ins w:id="6642" w:author="V2" w:date="2025-04-14T14:19:00Z" w16du:dateUtc="2025-04-14T19:19:00Z">
            <w:r>
              <w:fldChar w:fldCharType="begin"/>
            </w:r>
            <w:r>
              <w:instrText>HYPERLINK \l "_Toc62217" \h</w:instrText>
            </w:r>
            <w:r>
              <w:fldChar w:fldCharType="separate"/>
            </w:r>
            <w:r w:rsidRPr="007F7E2B">
              <w:t>3</w:t>
            </w:r>
            <w:r w:rsidRPr="007F7E2B">
              <w:rPr>
                <w:rFonts w:ascii="Calibri" w:hAnsi="Calibri"/>
                <w:sz w:val="22"/>
              </w:rPr>
              <w:t xml:space="preserve">  </w:t>
            </w:r>
            <w:r w:rsidRPr="007F7E2B">
              <w:t>DEFINITIONS</w:t>
            </w:r>
            <w:r w:rsidRPr="007F7E2B">
              <w:tab/>
            </w:r>
            <w:r w:rsidRPr="007F7E2B">
              <w:fldChar w:fldCharType="begin"/>
            </w:r>
            <w:r w:rsidRPr="007F7E2B">
              <w:instrText>PAGEREF _Toc62217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7CE10033" w14:textId="77777777" w:rsidR="00E04171" w:rsidRPr="007F7E2B" w:rsidRDefault="00E04171">
          <w:pPr>
            <w:pStyle w:val="TOC1"/>
            <w:tabs>
              <w:tab w:val="right" w:leader="dot" w:pos="9791"/>
            </w:tabs>
            <w:rPr>
              <w:ins w:id="6643" w:author="V2" w:date="2025-04-14T14:19:00Z" w16du:dateUtc="2025-04-14T19:19:00Z"/>
            </w:rPr>
          </w:pPr>
          <w:ins w:id="6644" w:author="V2" w:date="2025-04-14T14:19:00Z" w16du:dateUtc="2025-04-14T19:19:00Z">
            <w:r>
              <w:lastRenderedPageBreak/>
              <w:fldChar w:fldCharType="begin"/>
            </w:r>
            <w:r>
              <w:instrText>HYPERLINK \l "_Toc62218" \h</w:instrText>
            </w:r>
            <w:r>
              <w:fldChar w:fldCharType="separate"/>
            </w:r>
            <w:r w:rsidRPr="007F7E2B">
              <w:t>4</w:t>
            </w:r>
            <w:r w:rsidRPr="007F7E2B">
              <w:rPr>
                <w:rFonts w:ascii="Calibri" w:hAnsi="Calibri"/>
                <w:sz w:val="22"/>
              </w:rPr>
              <w:t xml:space="preserve">  </w:t>
            </w:r>
            <w:r w:rsidRPr="007F7E2B">
              <w:t>APPLICABILITY CONDITIONS</w:t>
            </w:r>
            <w:r w:rsidRPr="007F7E2B">
              <w:tab/>
            </w:r>
            <w:r w:rsidRPr="007F7E2B">
              <w:fldChar w:fldCharType="begin"/>
            </w:r>
            <w:r w:rsidRPr="007F7E2B">
              <w:instrText>PAGEREF _Toc62218 \h</w:instrText>
            </w:r>
            <w:r w:rsidRPr="007F7E2B">
              <w:fldChar w:fldCharType="separate"/>
            </w:r>
            <w:r w:rsidRPr="007F7E2B">
              <w:rPr>
                <w:rFonts w:ascii="Arial" w:eastAsia="Arial" w:hAnsi="Arial" w:cs="Arial"/>
                <w:color w:val="000000"/>
                <w:sz w:val="20"/>
              </w:rPr>
              <w:t xml:space="preserve">3 </w:t>
            </w:r>
            <w:r w:rsidRPr="007F7E2B">
              <w:fldChar w:fldCharType="end"/>
            </w:r>
            <w:r>
              <w:fldChar w:fldCharType="end"/>
            </w:r>
          </w:ins>
        </w:p>
        <w:p w14:paraId="5ED1AF38" w14:textId="77777777" w:rsidR="00E04171" w:rsidRPr="007F7E2B" w:rsidRDefault="00E04171">
          <w:pPr>
            <w:pStyle w:val="TOC1"/>
            <w:tabs>
              <w:tab w:val="right" w:leader="dot" w:pos="9791"/>
            </w:tabs>
            <w:rPr>
              <w:ins w:id="6645" w:author="V2" w:date="2025-04-14T14:19:00Z" w16du:dateUtc="2025-04-14T19:19:00Z"/>
            </w:rPr>
          </w:pPr>
          <w:ins w:id="6646" w:author="V2" w:date="2025-04-14T14:19:00Z" w16du:dateUtc="2025-04-14T19:19:00Z">
            <w:r>
              <w:fldChar w:fldCharType="begin"/>
            </w:r>
            <w:r>
              <w:instrText>HYPERLINK \l "_Toc62219" \h</w:instrText>
            </w:r>
            <w:r>
              <w:fldChar w:fldCharType="separate"/>
            </w:r>
            <w:r w:rsidRPr="007F7E2B">
              <w:t>5</w:t>
            </w:r>
            <w:r w:rsidRPr="007F7E2B">
              <w:rPr>
                <w:rFonts w:ascii="Calibri" w:hAnsi="Calibri"/>
                <w:sz w:val="22"/>
              </w:rPr>
              <w:t xml:space="preserve">  </w:t>
            </w:r>
            <w:r w:rsidRPr="007F7E2B">
              <w:t>PROCEDURES</w:t>
            </w:r>
            <w:r w:rsidRPr="007F7E2B">
              <w:tab/>
            </w:r>
            <w:r w:rsidRPr="007F7E2B">
              <w:fldChar w:fldCharType="begin"/>
            </w:r>
            <w:r w:rsidRPr="007F7E2B">
              <w:instrText>PAGEREF _Toc62219 \h</w:instrText>
            </w:r>
            <w:r w:rsidRPr="007F7E2B">
              <w:fldChar w:fldCharType="separate"/>
            </w:r>
            <w:r w:rsidRPr="007F7E2B">
              <w:rPr>
                <w:rFonts w:ascii="Arial" w:eastAsia="Arial" w:hAnsi="Arial" w:cs="Arial"/>
                <w:color w:val="000000"/>
                <w:sz w:val="20"/>
              </w:rPr>
              <w:t xml:space="preserve">3 </w:t>
            </w:r>
            <w:r w:rsidRPr="007F7E2B">
              <w:fldChar w:fldCharType="end"/>
            </w:r>
            <w:r>
              <w:fldChar w:fldCharType="end"/>
            </w:r>
          </w:ins>
        </w:p>
        <w:p w14:paraId="2D3BD994" w14:textId="77777777" w:rsidR="00E04171" w:rsidRPr="007F7E2B" w:rsidRDefault="00E04171">
          <w:pPr>
            <w:pStyle w:val="TOC1"/>
            <w:tabs>
              <w:tab w:val="right" w:leader="dot" w:pos="9791"/>
            </w:tabs>
            <w:rPr>
              <w:ins w:id="6647" w:author="V2" w:date="2025-04-14T14:19:00Z" w16du:dateUtc="2025-04-14T19:19:00Z"/>
            </w:rPr>
          </w:pPr>
          <w:ins w:id="6648" w:author="V2" w:date="2025-04-14T14:19:00Z" w16du:dateUtc="2025-04-14T19:19:00Z">
            <w:r>
              <w:fldChar w:fldCharType="begin"/>
            </w:r>
            <w:r>
              <w:instrText>HYPERLINK \l "_Toc62220" \h</w:instrText>
            </w:r>
            <w:r>
              <w:fldChar w:fldCharType="separate"/>
            </w:r>
            <w:r w:rsidRPr="007F7E2B">
              <w:t>6</w:t>
            </w:r>
            <w:r w:rsidRPr="007F7E2B">
              <w:rPr>
                <w:rFonts w:ascii="Calibri" w:hAnsi="Calibri"/>
                <w:sz w:val="22"/>
              </w:rPr>
              <w:t xml:space="preserve">  </w:t>
            </w:r>
            <w:r w:rsidRPr="007F7E2B">
              <w:t>PARAMETERS</w:t>
            </w:r>
            <w:r w:rsidRPr="007F7E2B">
              <w:tab/>
            </w:r>
            <w:r w:rsidRPr="007F7E2B">
              <w:fldChar w:fldCharType="begin"/>
            </w:r>
            <w:r w:rsidRPr="007F7E2B">
              <w:instrText>PAGEREF _Toc62220 \h</w:instrText>
            </w:r>
            <w:r w:rsidRPr="007F7E2B">
              <w:fldChar w:fldCharType="separate"/>
            </w:r>
            <w:r w:rsidRPr="007F7E2B">
              <w:rPr>
                <w:rFonts w:ascii="Arial" w:eastAsia="Arial" w:hAnsi="Arial" w:cs="Arial"/>
                <w:color w:val="000000"/>
                <w:sz w:val="20"/>
              </w:rPr>
              <w:t xml:space="preserve">24 </w:t>
            </w:r>
            <w:r w:rsidRPr="007F7E2B">
              <w:fldChar w:fldCharType="end"/>
            </w:r>
            <w:r>
              <w:fldChar w:fldCharType="end"/>
            </w:r>
          </w:ins>
        </w:p>
        <w:p w14:paraId="6C16BB42" w14:textId="77777777" w:rsidR="00E04171" w:rsidRPr="007F7E2B" w:rsidRDefault="00E04171">
          <w:pPr>
            <w:pStyle w:val="TOC1"/>
            <w:tabs>
              <w:tab w:val="right" w:leader="dot" w:pos="9791"/>
            </w:tabs>
            <w:rPr>
              <w:ins w:id="6649" w:author="V2" w:date="2025-04-14T14:19:00Z" w16du:dateUtc="2025-04-14T19:19:00Z"/>
            </w:rPr>
          </w:pPr>
          <w:ins w:id="6650" w:author="V2" w:date="2025-04-14T14:19:00Z" w16du:dateUtc="2025-04-14T19:19:00Z">
            <w:r>
              <w:fldChar w:fldCharType="begin"/>
            </w:r>
            <w:r>
              <w:instrText>HYPERLINK \l "_Toc62221" \h</w:instrText>
            </w:r>
            <w:r>
              <w:fldChar w:fldCharType="separate"/>
            </w:r>
            <w:r w:rsidRPr="007F7E2B">
              <w:t>7</w:t>
            </w:r>
            <w:r w:rsidRPr="007F7E2B">
              <w:rPr>
                <w:rFonts w:ascii="Calibri" w:hAnsi="Calibri"/>
                <w:sz w:val="22"/>
              </w:rPr>
              <w:t xml:space="preserve">  </w:t>
            </w:r>
            <w:r w:rsidRPr="007F7E2B">
              <w:t>REFERENCES AND OTHER INFORMATION</w:t>
            </w:r>
            <w:r w:rsidRPr="007F7E2B">
              <w:tab/>
            </w:r>
            <w:r w:rsidRPr="007F7E2B">
              <w:fldChar w:fldCharType="begin"/>
            </w:r>
            <w:r w:rsidRPr="007F7E2B">
              <w:instrText>PAGEREF _Toc62221 \h</w:instrText>
            </w:r>
            <w:r w:rsidRPr="007F7E2B">
              <w:fldChar w:fldCharType="separate"/>
            </w:r>
            <w:r w:rsidRPr="007F7E2B">
              <w:rPr>
                <w:rFonts w:ascii="Arial" w:eastAsia="Arial" w:hAnsi="Arial" w:cs="Arial"/>
                <w:color w:val="000000"/>
                <w:sz w:val="20"/>
              </w:rPr>
              <w:t xml:space="preserve">30 </w:t>
            </w:r>
            <w:r w:rsidRPr="007F7E2B">
              <w:fldChar w:fldCharType="end"/>
            </w:r>
            <w:r>
              <w:fldChar w:fldCharType="end"/>
            </w:r>
          </w:ins>
        </w:p>
        <w:p w14:paraId="3F1AD188" w14:textId="1006E5C7" w:rsidR="00E04171" w:rsidRPr="007F7E2B" w:rsidRDefault="00E04171">
          <w:pPr>
            <w:rPr>
              <w:ins w:id="6651" w:author="V2" w:date="2025-04-14T14:19:00Z" w16du:dateUtc="2025-04-14T19:19:00Z"/>
            </w:rPr>
          </w:pPr>
          <w:ins w:id="6652" w:author="V2" w:date="2025-04-14T14:19:00Z" w16du:dateUtc="2025-04-14T19:19:00Z">
            <w:r w:rsidRPr="007F7E2B">
              <w:fldChar w:fldCharType="end"/>
            </w:r>
          </w:ins>
        </w:p>
      </w:sdtContent>
    </w:sdt>
    <w:p w14:paraId="02E5204F" w14:textId="77777777" w:rsidR="00E04171" w:rsidRPr="007F7E2B" w:rsidRDefault="00E04171">
      <w:pPr>
        <w:spacing w:line="259" w:lineRule="auto"/>
        <w:ind w:left="720"/>
        <w:rPr>
          <w:ins w:id="6653" w:author="V2" w:date="2025-04-14T14:19:00Z" w16du:dateUtc="2025-04-14T19:19:00Z"/>
        </w:rPr>
      </w:pPr>
      <w:ins w:id="6654" w:author="V2" w:date="2025-04-14T14:19:00Z" w16du:dateUtc="2025-04-14T19:19:00Z">
        <w:r w:rsidRPr="007F7E2B">
          <w:rPr>
            <w:rFonts w:ascii="Arial" w:eastAsia="Arial" w:hAnsi="Arial" w:cs="Arial"/>
            <w:b/>
            <w:color w:val="229ECF"/>
          </w:rPr>
          <w:t xml:space="preserve"> </w:t>
        </w:r>
        <w:r w:rsidRPr="007F7E2B">
          <w:br w:type="page"/>
        </w:r>
      </w:ins>
    </w:p>
    <w:p w14:paraId="2B151845" w14:textId="77777777" w:rsidR="00E04171" w:rsidRPr="007F7E2B" w:rsidRDefault="00E04171">
      <w:pPr>
        <w:pStyle w:val="Heading1"/>
        <w:tabs>
          <w:tab w:val="center" w:pos="1264"/>
        </w:tabs>
        <w:ind w:left="-15"/>
        <w:rPr>
          <w:ins w:id="6655" w:author="V2" w:date="2025-04-14T14:19:00Z" w16du:dateUtc="2025-04-14T19:19:00Z"/>
        </w:rPr>
      </w:pPr>
      <w:bookmarkStart w:id="6656" w:name="_Toc174616062"/>
      <w:bookmarkStart w:id="6657" w:name="_Toc174616478"/>
      <w:bookmarkStart w:id="6658" w:name="_Toc180594203"/>
      <w:bookmarkStart w:id="6659" w:name="_Toc180594610"/>
      <w:bookmarkStart w:id="6660" w:name="_Toc62215"/>
      <w:ins w:id="6661" w:author="V2" w:date="2025-04-14T14:19:00Z" w16du:dateUtc="2025-04-14T19:19:00Z">
        <w:r w:rsidRPr="007F7E2B">
          <w:lastRenderedPageBreak/>
          <w:t>1</w:t>
        </w:r>
        <w:r w:rsidRPr="007F7E2B">
          <w:rPr>
            <w:rFonts w:ascii="Arial" w:eastAsia="Arial" w:hAnsi="Arial" w:cs="Arial"/>
          </w:rPr>
          <w:t xml:space="preserve"> </w:t>
        </w:r>
        <w:r w:rsidRPr="007F7E2B">
          <w:rPr>
            <w:rFonts w:ascii="Arial" w:eastAsia="Arial" w:hAnsi="Arial" w:cs="Arial"/>
          </w:rPr>
          <w:tab/>
        </w:r>
        <w:r w:rsidRPr="007F7E2B">
          <w:t>SOURCES</w:t>
        </w:r>
        <w:bookmarkEnd w:id="6656"/>
        <w:bookmarkEnd w:id="6657"/>
        <w:bookmarkEnd w:id="6658"/>
        <w:bookmarkEnd w:id="6659"/>
        <w:r w:rsidRPr="007F7E2B">
          <w:t xml:space="preserve"> </w:t>
        </w:r>
        <w:bookmarkEnd w:id="6660"/>
      </w:ins>
    </w:p>
    <w:p w14:paraId="6350D0EE" w14:textId="77777777" w:rsidR="00E04171" w:rsidRPr="007F7E2B" w:rsidRDefault="00E04171">
      <w:pPr>
        <w:spacing w:after="300"/>
        <w:ind w:left="-5" w:right="431"/>
        <w:rPr>
          <w:ins w:id="6662" w:author="V2" w:date="2025-04-14T14:19:00Z" w16du:dateUtc="2025-04-14T19:19:00Z"/>
        </w:rPr>
      </w:pPr>
      <w:ins w:id="6663" w:author="V2" w:date="2025-04-14T14:19:00Z" w16du:dateUtc="2025-04-14T19:19:00Z">
        <w:r w:rsidRPr="007F7E2B">
          <w:t xml:space="preserve">None </w:t>
        </w:r>
      </w:ins>
    </w:p>
    <w:p w14:paraId="2E6C1E57" w14:textId="77777777" w:rsidR="00E04171" w:rsidRPr="007F7E2B" w:rsidRDefault="00E04171">
      <w:pPr>
        <w:pStyle w:val="Heading1"/>
        <w:tabs>
          <w:tab w:val="center" w:pos="3013"/>
        </w:tabs>
        <w:ind w:left="-15"/>
        <w:rPr>
          <w:ins w:id="6664" w:author="V2" w:date="2025-04-14T14:19:00Z" w16du:dateUtc="2025-04-14T19:19:00Z"/>
        </w:rPr>
      </w:pPr>
      <w:bookmarkStart w:id="6665" w:name="_Toc174616063"/>
      <w:bookmarkStart w:id="6666" w:name="_Toc174616479"/>
      <w:bookmarkStart w:id="6667" w:name="_Toc180594204"/>
      <w:bookmarkStart w:id="6668" w:name="_Toc180594611"/>
      <w:bookmarkStart w:id="6669" w:name="_Toc62216"/>
      <w:ins w:id="6670" w:author="V2" w:date="2025-04-14T14:19:00Z" w16du:dateUtc="2025-04-14T19:19:00Z">
        <w:r w:rsidRPr="007F7E2B">
          <w:t>2</w:t>
        </w:r>
        <w:r w:rsidRPr="007F7E2B">
          <w:rPr>
            <w:rFonts w:ascii="Arial" w:eastAsia="Arial" w:hAnsi="Arial" w:cs="Arial"/>
          </w:rPr>
          <w:t xml:space="preserve"> </w:t>
        </w:r>
        <w:r w:rsidRPr="007F7E2B">
          <w:rPr>
            <w:rFonts w:ascii="Arial" w:eastAsia="Arial" w:hAnsi="Arial" w:cs="Arial"/>
          </w:rPr>
          <w:tab/>
        </w:r>
        <w:r w:rsidRPr="007F7E2B">
          <w:t>SUMMARY DESCRIPTION OF THE MODULE</w:t>
        </w:r>
        <w:bookmarkEnd w:id="6665"/>
        <w:bookmarkEnd w:id="6666"/>
        <w:bookmarkEnd w:id="6667"/>
        <w:bookmarkEnd w:id="6668"/>
        <w:r w:rsidRPr="007F7E2B">
          <w:t xml:space="preserve"> </w:t>
        </w:r>
        <w:bookmarkEnd w:id="6669"/>
      </w:ins>
    </w:p>
    <w:p w14:paraId="04D4CE52" w14:textId="77777777" w:rsidR="00E04171" w:rsidRPr="007F7E2B" w:rsidRDefault="00E04171">
      <w:pPr>
        <w:spacing w:after="299"/>
        <w:ind w:left="-5" w:right="431"/>
        <w:rPr>
          <w:ins w:id="6671" w:author="V2" w:date="2025-04-14T14:19:00Z" w16du:dateUtc="2025-04-14T19:19:00Z"/>
        </w:rPr>
      </w:pPr>
      <w:ins w:id="6672" w:author="V2" w:date="2025-04-14T14:19:00Z" w16du:dateUtc="2025-04-14T19:19:00Z">
        <w:r w:rsidRPr="007F7E2B">
          <w:t xml:space="preserve">This module provides the methods to be used to estimate the required number of soil plots in each stratum, design and establish the plots, determine the carbon stock in the soil carbon pool, and check the statistical rigor of the results. </w:t>
        </w:r>
      </w:ins>
    </w:p>
    <w:p w14:paraId="72FBC3AD" w14:textId="77777777" w:rsidR="00E04171" w:rsidRPr="007F7E2B" w:rsidRDefault="00E04171">
      <w:pPr>
        <w:pStyle w:val="Heading1"/>
        <w:tabs>
          <w:tab w:val="center" w:pos="1417"/>
        </w:tabs>
        <w:ind w:left="-15"/>
        <w:rPr>
          <w:ins w:id="6673" w:author="V2" w:date="2025-04-14T14:19:00Z" w16du:dateUtc="2025-04-14T19:19:00Z"/>
        </w:rPr>
      </w:pPr>
      <w:bookmarkStart w:id="6674" w:name="_Toc174616064"/>
      <w:bookmarkStart w:id="6675" w:name="_Toc174616480"/>
      <w:bookmarkStart w:id="6676" w:name="_Toc180594205"/>
      <w:bookmarkStart w:id="6677" w:name="_Toc180594612"/>
      <w:bookmarkStart w:id="6678" w:name="_Toc62217"/>
      <w:ins w:id="6679" w:author="V2" w:date="2025-04-14T14:19:00Z" w16du:dateUtc="2025-04-14T19:19:00Z">
        <w:r w:rsidRPr="007F7E2B">
          <w:t>3</w:t>
        </w:r>
        <w:r w:rsidRPr="007F7E2B">
          <w:rPr>
            <w:rFonts w:ascii="Arial" w:eastAsia="Arial" w:hAnsi="Arial" w:cs="Arial"/>
          </w:rPr>
          <w:t xml:space="preserve"> </w:t>
        </w:r>
        <w:r w:rsidRPr="007F7E2B">
          <w:rPr>
            <w:rFonts w:ascii="Arial" w:eastAsia="Arial" w:hAnsi="Arial" w:cs="Arial"/>
          </w:rPr>
          <w:tab/>
        </w:r>
        <w:r w:rsidRPr="007F7E2B">
          <w:t>DEFINITIONS</w:t>
        </w:r>
        <w:bookmarkEnd w:id="6674"/>
        <w:bookmarkEnd w:id="6675"/>
        <w:bookmarkEnd w:id="6676"/>
        <w:bookmarkEnd w:id="6677"/>
        <w:r w:rsidRPr="007F7E2B">
          <w:t xml:space="preserve"> </w:t>
        </w:r>
        <w:bookmarkEnd w:id="6678"/>
      </w:ins>
    </w:p>
    <w:tbl>
      <w:tblPr>
        <w:tblStyle w:val="TableGrid0"/>
        <w:tblW w:w="9123" w:type="dxa"/>
        <w:tblInd w:w="108" w:type="dxa"/>
        <w:tblLook w:val="04A0" w:firstRow="1" w:lastRow="0" w:firstColumn="1" w:lastColumn="0" w:noHBand="0" w:noVBand="1"/>
      </w:tblPr>
      <w:tblGrid>
        <w:gridCol w:w="2977"/>
        <w:gridCol w:w="6146"/>
      </w:tblGrid>
      <w:tr w:rsidR="00E04171" w:rsidRPr="007F7E2B" w14:paraId="7536117E" w14:textId="77777777">
        <w:trPr>
          <w:trHeight w:val="364"/>
          <w:ins w:id="6680" w:author="V2" w:date="2025-04-14T14:19:00Z" w16du:dateUtc="2025-04-14T19:19:00Z"/>
        </w:trPr>
        <w:tc>
          <w:tcPr>
            <w:tcW w:w="2977" w:type="dxa"/>
            <w:tcBorders>
              <w:top w:val="nil"/>
              <w:left w:val="nil"/>
              <w:bottom w:val="nil"/>
              <w:right w:val="nil"/>
            </w:tcBorders>
          </w:tcPr>
          <w:p w14:paraId="3F8EC446" w14:textId="77777777" w:rsidR="00E04171" w:rsidRPr="007F7E2B" w:rsidRDefault="00E04171">
            <w:pPr>
              <w:spacing w:line="259" w:lineRule="auto"/>
              <w:rPr>
                <w:ins w:id="6681" w:author="V2" w:date="2025-04-14T14:19:00Z" w16du:dateUtc="2025-04-14T19:19:00Z"/>
              </w:rPr>
            </w:pPr>
            <w:ins w:id="6682" w:author="V2" w:date="2025-04-14T14:19:00Z" w16du:dateUtc="2025-04-14T19:19:00Z">
              <w:r w:rsidRPr="007F7E2B">
                <w:rPr>
                  <w:rFonts w:ascii="Arial" w:eastAsia="Arial" w:hAnsi="Arial" w:cs="Arial"/>
                  <w:b/>
                </w:rPr>
                <w:t xml:space="preserve">Carbon Project: </w:t>
              </w:r>
            </w:ins>
          </w:p>
        </w:tc>
        <w:tc>
          <w:tcPr>
            <w:tcW w:w="6147" w:type="dxa"/>
            <w:tcBorders>
              <w:top w:val="nil"/>
              <w:left w:val="nil"/>
              <w:bottom w:val="nil"/>
              <w:right w:val="nil"/>
            </w:tcBorders>
          </w:tcPr>
          <w:p w14:paraId="630C9828" w14:textId="77777777" w:rsidR="00E04171" w:rsidRPr="007F7E2B" w:rsidRDefault="00E04171">
            <w:pPr>
              <w:spacing w:line="259" w:lineRule="auto"/>
              <w:rPr>
                <w:ins w:id="6683" w:author="V2" w:date="2025-04-14T14:19:00Z" w16du:dateUtc="2025-04-14T19:19:00Z"/>
              </w:rPr>
            </w:pPr>
            <w:ins w:id="6684" w:author="V2" w:date="2025-04-14T14:19:00Z" w16du:dateUtc="2025-04-14T19:19:00Z">
              <w:r w:rsidRPr="007F7E2B">
                <w:t xml:space="preserve">See </w:t>
              </w:r>
              <w:r w:rsidRPr="007F7E2B">
                <w:rPr>
                  <w:rFonts w:ascii="Arial" w:eastAsia="Arial" w:hAnsi="Arial" w:cs="Arial"/>
                  <w:i/>
                </w:rPr>
                <w:t>VCS Program Definitions</w:t>
              </w:r>
              <w:r w:rsidRPr="007F7E2B">
                <w:t xml:space="preserve"> for “project”. </w:t>
              </w:r>
            </w:ins>
          </w:p>
        </w:tc>
      </w:tr>
      <w:tr w:rsidR="00E04171" w:rsidRPr="007F7E2B" w14:paraId="00CE585F" w14:textId="77777777">
        <w:trPr>
          <w:trHeight w:val="1035"/>
          <w:ins w:id="6685" w:author="V2" w:date="2025-04-14T14:19:00Z" w16du:dateUtc="2025-04-14T19:19:00Z"/>
        </w:trPr>
        <w:tc>
          <w:tcPr>
            <w:tcW w:w="2977" w:type="dxa"/>
            <w:tcBorders>
              <w:top w:val="nil"/>
              <w:left w:val="nil"/>
              <w:bottom w:val="nil"/>
              <w:right w:val="nil"/>
            </w:tcBorders>
          </w:tcPr>
          <w:p w14:paraId="3649FC3F" w14:textId="77777777" w:rsidR="00E04171" w:rsidRPr="007F7E2B" w:rsidRDefault="00E04171">
            <w:pPr>
              <w:spacing w:line="259" w:lineRule="auto"/>
              <w:rPr>
                <w:ins w:id="6686" w:author="V2" w:date="2025-04-14T14:19:00Z" w16du:dateUtc="2025-04-14T19:19:00Z"/>
              </w:rPr>
            </w:pPr>
            <w:ins w:id="6687" w:author="V2" w:date="2025-04-14T14:19:00Z" w16du:dateUtc="2025-04-14T19:19:00Z">
              <w:r w:rsidRPr="007F7E2B">
                <w:rPr>
                  <w:rFonts w:ascii="Arial" w:eastAsia="Arial" w:hAnsi="Arial" w:cs="Arial"/>
                  <w:b/>
                </w:rPr>
                <w:t xml:space="preserve">Coarse Fragments: </w:t>
              </w:r>
            </w:ins>
          </w:p>
        </w:tc>
        <w:tc>
          <w:tcPr>
            <w:tcW w:w="6147" w:type="dxa"/>
            <w:tcBorders>
              <w:top w:val="nil"/>
              <w:left w:val="nil"/>
              <w:bottom w:val="nil"/>
              <w:right w:val="nil"/>
            </w:tcBorders>
            <w:vAlign w:val="center"/>
          </w:tcPr>
          <w:p w14:paraId="4F5EBEE6" w14:textId="77777777" w:rsidR="00E04171" w:rsidRPr="007F7E2B" w:rsidRDefault="00E04171">
            <w:pPr>
              <w:spacing w:line="259" w:lineRule="auto"/>
              <w:ind w:right="255"/>
              <w:jc w:val="both"/>
              <w:rPr>
                <w:ins w:id="6688" w:author="V2" w:date="2025-04-14T14:19:00Z" w16du:dateUtc="2025-04-14T19:19:00Z"/>
              </w:rPr>
            </w:pPr>
            <w:ins w:id="6689" w:author="V2" w:date="2025-04-14T14:19:00Z" w16du:dateUtc="2025-04-14T19:19:00Z">
              <w:r w:rsidRPr="007F7E2B">
                <w:t xml:space="preserve">Pieces of rock or cemented soils &gt; 2mm in diameter, and therefore too large to pass through the screen used in the laboratory prior to laboratory analyses.  </w:t>
              </w:r>
            </w:ins>
          </w:p>
        </w:tc>
      </w:tr>
      <w:tr w:rsidR="00E04171" w:rsidRPr="007F7E2B" w14:paraId="7D9AF6B5" w14:textId="77777777">
        <w:trPr>
          <w:trHeight w:val="769"/>
          <w:ins w:id="6690" w:author="V2" w:date="2025-04-14T14:19:00Z" w16du:dateUtc="2025-04-14T19:19:00Z"/>
        </w:trPr>
        <w:tc>
          <w:tcPr>
            <w:tcW w:w="2977" w:type="dxa"/>
            <w:tcBorders>
              <w:top w:val="nil"/>
              <w:left w:val="nil"/>
              <w:bottom w:val="nil"/>
              <w:right w:val="nil"/>
            </w:tcBorders>
          </w:tcPr>
          <w:p w14:paraId="0720EDB0" w14:textId="77777777" w:rsidR="00E04171" w:rsidRPr="007F7E2B" w:rsidRDefault="00E04171">
            <w:pPr>
              <w:spacing w:line="259" w:lineRule="auto"/>
              <w:rPr>
                <w:ins w:id="6691" w:author="V2" w:date="2025-04-14T14:19:00Z" w16du:dateUtc="2025-04-14T19:19:00Z"/>
              </w:rPr>
            </w:pPr>
            <w:ins w:id="6692" w:author="V2" w:date="2025-04-14T14:19:00Z" w16du:dateUtc="2025-04-14T19:19:00Z">
              <w:r w:rsidRPr="007F7E2B">
                <w:rPr>
                  <w:rFonts w:ascii="Arial" w:eastAsia="Arial" w:hAnsi="Arial" w:cs="Arial"/>
                  <w:b/>
                </w:rPr>
                <w:t xml:space="preserve">Embedded Boulders: </w:t>
              </w:r>
            </w:ins>
          </w:p>
        </w:tc>
        <w:tc>
          <w:tcPr>
            <w:tcW w:w="6147" w:type="dxa"/>
            <w:tcBorders>
              <w:top w:val="nil"/>
              <w:left w:val="nil"/>
              <w:bottom w:val="nil"/>
              <w:right w:val="nil"/>
            </w:tcBorders>
            <w:vAlign w:val="center"/>
          </w:tcPr>
          <w:p w14:paraId="154B1CC2" w14:textId="77777777" w:rsidR="00E04171" w:rsidRPr="007F7E2B" w:rsidRDefault="00E04171">
            <w:pPr>
              <w:spacing w:line="259" w:lineRule="auto"/>
              <w:rPr>
                <w:ins w:id="6693" w:author="V2" w:date="2025-04-14T14:19:00Z" w16du:dateUtc="2025-04-14T19:19:00Z"/>
              </w:rPr>
            </w:pPr>
            <w:ins w:id="6694" w:author="V2" w:date="2025-04-14T14:19:00Z" w16du:dateUtc="2025-04-14T19:19:00Z">
              <w:r w:rsidRPr="007F7E2B">
                <w:t xml:space="preserve">Rocks which are free of the bedrock, and at least partly embedded in the soil, but which are too large to move manually.  </w:t>
              </w:r>
            </w:ins>
          </w:p>
        </w:tc>
      </w:tr>
      <w:tr w:rsidR="00E04171" w:rsidRPr="007F7E2B" w14:paraId="44C5EA2D" w14:textId="77777777">
        <w:trPr>
          <w:trHeight w:val="504"/>
          <w:ins w:id="6695" w:author="V2" w:date="2025-04-14T14:19:00Z" w16du:dateUtc="2025-04-14T19:19:00Z"/>
        </w:trPr>
        <w:tc>
          <w:tcPr>
            <w:tcW w:w="2977" w:type="dxa"/>
            <w:tcBorders>
              <w:top w:val="nil"/>
              <w:left w:val="nil"/>
              <w:bottom w:val="nil"/>
              <w:right w:val="nil"/>
            </w:tcBorders>
            <w:vAlign w:val="center"/>
          </w:tcPr>
          <w:p w14:paraId="3CF7771A" w14:textId="77777777" w:rsidR="00E04171" w:rsidRPr="007F7E2B" w:rsidRDefault="00E04171">
            <w:pPr>
              <w:spacing w:line="259" w:lineRule="auto"/>
              <w:rPr>
                <w:ins w:id="6696" w:author="V2" w:date="2025-04-14T14:19:00Z" w16du:dateUtc="2025-04-14T19:19:00Z"/>
              </w:rPr>
            </w:pPr>
            <w:ins w:id="6697" w:author="V2" w:date="2025-04-14T14:19:00Z" w16du:dateUtc="2025-04-14T19:19:00Z">
              <w:r w:rsidRPr="007F7E2B">
                <w:rPr>
                  <w:rFonts w:ascii="Arial" w:eastAsia="Arial" w:hAnsi="Arial" w:cs="Arial"/>
                  <w:b/>
                </w:rPr>
                <w:t xml:space="preserve">Ex-ante: </w:t>
              </w:r>
            </w:ins>
          </w:p>
        </w:tc>
        <w:tc>
          <w:tcPr>
            <w:tcW w:w="6147" w:type="dxa"/>
            <w:tcBorders>
              <w:top w:val="nil"/>
              <w:left w:val="nil"/>
              <w:bottom w:val="nil"/>
              <w:right w:val="nil"/>
            </w:tcBorders>
            <w:vAlign w:val="center"/>
          </w:tcPr>
          <w:p w14:paraId="7CA0ED8B" w14:textId="77777777" w:rsidR="00E04171" w:rsidRPr="007F7E2B" w:rsidRDefault="00E04171">
            <w:pPr>
              <w:spacing w:line="259" w:lineRule="auto"/>
              <w:rPr>
                <w:ins w:id="6698" w:author="V2" w:date="2025-04-14T14:19:00Z" w16du:dateUtc="2025-04-14T19:19:00Z"/>
              </w:rPr>
            </w:pPr>
            <w:ins w:id="6699" w:author="V2" w:date="2025-04-14T14:19:00Z" w16du:dateUtc="2025-04-14T19:19:00Z">
              <w:r w:rsidRPr="007F7E2B">
                <w:t xml:space="preserve">Before the fact.  Projection of values or conditions in the future. </w:t>
              </w:r>
            </w:ins>
          </w:p>
        </w:tc>
      </w:tr>
      <w:tr w:rsidR="00E04171" w:rsidRPr="007F7E2B" w14:paraId="0344FEB8" w14:textId="77777777">
        <w:trPr>
          <w:trHeight w:val="769"/>
          <w:ins w:id="6700" w:author="V2" w:date="2025-04-14T14:19:00Z" w16du:dateUtc="2025-04-14T19:19:00Z"/>
        </w:trPr>
        <w:tc>
          <w:tcPr>
            <w:tcW w:w="2977" w:type="dxa"/>
            <w:tcBorders>
              <w:top w:val="nil"/>
              <w:left w:val="nil"/>
              <w:bottom w:val="nil"/>
              <w:right w:val="nil"/>
            </w:tcBorders>
          </w:tcPr>
          <w:p w14:paraId="77B5A3C6" w14:textId="77777777" w:rsidR="00E04171" w:rsidRPr="007F7E2B" w:rsidRDefault="00E04171">
            <w:pPr>
              <w:spacing w:line="259" w:lineRule="auto"/>
              <w:rPr>
                <w:ins w:id="6701" w:author="V2" w:date="2025-04-14T14:19:00Z" w16du:dateUtc="2025-04-14T19:19:00Z"/>
              </w:rPr>
            </w:pPr>
            <w:ins w:id="6702" w:author="V2" w:date="2025-04-14T14:19:00Z" w16du:dateUtc="2025-04-14T19:19:00Z">
              <w:r w:rsidRPr="007F7E2B">
                <w:rPr>
                  <w:rFonts w:ascii="Arial" w:eastAsia="Arial" w:hAnsi="Arial" w:cs="Arial"/>
                  <w:b/>
                </w:rPr>
                <w:t xml:space="preserve">Large Coarse Fragments: </w:t>
              </w:r>
            </w:ins>
          </w:p>
        </w:tc>
        <w:tc>
          <w:tcPr>
            <w:tcW w:w="6147" w:type="dxa"/>
            <w:tcBorders>
              <w:top w:val="nil"/>
              <w:left w:val="nil"/>
              <w:bottom w:val="nil"/>
              <w:right w:val="nil"/>
            </w:tcBorders>
            <w:vAlign w:val="center"/>
          </w:tcPr>
          <w:p w14:paraId="0E58E48F" w14:textId="77777777" w:rsidR="00E04171" w:rsidRPr="007F7E2B" w:rsidRDefault="00E04171">
            <w:pPr>
              <w:spacing w:line="259" w:lineRule="auto"/>
              <w:rPr>
                <w:ins w:id="6703" w:author="V2" w:date="2025-04-14T14:19:00Z" w16du:dateUtc="2025-04-14T19:19:00Z"/>
              </w:rPr>
            </w:pPr>
            <w:ins w:id="6704" w:author="V2" w:date="2025-04-14T14:19:00Z" w16du:dateUtc="2025-04-14T19:19:00Z">
              <w:r w:rsidRPr="007F7E2B">
                <w:t xml:space="preserve">Coarse fragments greater than 10 mm in diameter, and therefore too large to be included in the bulk density sample. </w:t>
              </w:r>
            </w:ins>
          </w:p>
        </w:tc>
      </w:tr>
      <w:tr w:rsidR="00E04171" w:rsidRPr="007F7E2B" w14:paraId="44111EDE" w14:textId="77777777">
        <w:trPr>
          <w:trHeight w:val="770"/>
          <w:ins w:id="6705" w:author="V2" w:date="2025-04-14T14:19:00Z" w16du:dateUtc="2025-04-14T19:19:00Z"/>
        </w:trPr>
        <w:tc>
          <w:tcPr>
            <w:tcW w:w="2977" w:type="dxa"/>
            <w:tcBorders>
              <w:top w:val="nil"/>
              <w:left w:val="nil"/>
              <w:bottom w:val="nil"/>
              <w:right w:val="nil"/>
            </w:tcBorders>
          </w:tcPr>
          <w:p w14:paraId="08EC983D" w14:textId="77777777" w:rsidR="00E04171" w:rsidRPr="007F7E2B" w:rsidRDefault="00E04171">
            <w:pPr>
              <w:spacing w:line="259" w:lineRule="auto"/>
              <w:rPr>
                <w:ins w:id="6706" w:author="V2" w:date="2025-04-14T14:19:00Z" w16du:dateUtc="2025-04-14T19:19:00Z"/>
              </w:rPr>
            </w:pPr>
            <w:ins w:id="6707" w:author="V2" w:date="2025-04-14T14:19:00Z" w16du:dateUtc="2025-04-14T19:19:00Z">
              <w:r w:rsidRPr="007F7E2B">
                <w:rPr>
                  <w:rFonts w:ascii="Arial" w:eastAsia="Arial" w:hAnsi="Arial" w:cs="Arial"/>
                  <w:b/>
                </w:rPr>
                <w:t xml:space="preserve">Long Lived: </w:t>
              </w:r>
            </w:ins>
          </w:p>
        </w:tc>
        <w:tc>
          <w:tcPr>
            <w:tcW w:w="6147" w:type="dxa"/>
            <w:tcBorders>
              <w:top w:val="nil"/>
              <w:left w:val="nil"/>
              <w:bottom w:val="nil"/>
              <w:right w:val="nil"/>
            </w:tcBorders>
            <w:vAlign w:val="center"/>
          </w:tcPr>
          <w:p w14:paraId="779902E6" w14:textId="77777777" w:rsidR="00E04171" w:rsidRPr="007F7E2B" w:rsidRDefault="00E04171">
            <w:pPr>
              <w:spacing w:line="259" w:lineRule="auto"/>
              <w:rPr>
                <w:ins w:id="6708" w:author="V2" w:date="2025-04-14T14:19:00Z" w16du:dateUtc="2025-04-14T19:19:00Z"/>
              </w:rPr>
            </w:pPr>
            <w:ins w:id="6709" w:author="V2" w:date="2025-04-14T14:19:00Z" w16du:dateUtc="2025-04-14T19:19:00Z">
              <w:r w:rsidRPr="007F7E2B">
                <w:t xml:space="preserve">Carbon which is in a form such that more than 80% of the carbon will remain in the soil for more than 10 years. </w:t>
              </w:r>
            </w:ins>
          </w:p>
        </w:tc>
      </w:tr>
      <w:tr w:rsidR="00E04171" w:rsidRPr="007F7E2B" w14:paraId="69AC4972" w14:textId="77777777">
        <w:trPr>
          <w:trHeight w:val="504"/>
          <w:ins w:id="6710" w:author="V2" w:date="2025-04-14T14:19:00Z" w16du:dateUtc="2025-04-14T19:19:00Z"/>
        </w:trPr>
        <w:tc>
          <w:tcPr>
            <w:tcW w:w="2977" w:type="dxa"/>
            <w:tcBorders>
              <w:top w:val="nil"/>
              <w:left w:val="nil"/>
              <w:bottom w:val="nil"/>
              <w:right w:val="nil"/>
            </w:tcBorders>
            <w:vAlign w:val="center"/>
          </w:tcPr>
          <w:p w14:paraId="5FD9F5CD" w14:textId="77777777" w:rsidR="00E04171" w:rsidRPr="007F7E2B" w:rsidRDefault="00E04171">
            <w:pPr>
              <w:spacing w:line="259" w:lineRule="auto"/>
              <w:rPr>
                <w:ins w:id="6711" w:author="V2" w:date="2025-04-14T14:19:00Z" w16du:dateUtc="2025-04-14T19:19:00Z"/>
              </w:rPr>
            </w:pPr>
            <w:ins w:id="6712" w:author="V2" w:date="2025-04-14T14:19:00Z" w16du:dateUtc="2025-04-14T19:19:00Z">
              <w:r w:rsidRPr="007F7E2B">
                <w:rPr>
                  <w:rFonts w:ascii="Arial" w:eastAsia="Arial" w:hAnsi="Arial" w:cs="Arial"/>
                  <w:b/>
                </w:rPr>
                <w:t xml:space="preserve">Monitoring Interval: </w:t>
              </w:r>
            </w:ins>
          </w:p>
        </w:tc>
        <w:tc>
          <w:tcPr>
            <w:tcW w:w="6147" w:type="dxa"/>
            <w:tcBorders>
              <w:top w:val="nil"/>
              <w:left w:val="nil"/>
              <w:bottom w:val="nil"/>
              <w:right w:val="nil"/>
            </w:tcBorders>
            <w:vAlign w:val="center"/>
          </w:tcPr>
          <w:p w14:paraId="47B79A6E" w14:textId="77777777" w:rsidR="00E04171" w:rsidRPr="007F7E2B" w:rsidRDefault="00E04171">
            <w:pPr>
              <w:spacing w:line="259" w:lineRule="auto"/>
              <w:rPr>
                <w:ins w:id="6713" w:author="V2" w:date="2025-04-14T14:19:00Z" w16du:dateUtc="2025-04-14T19:19:00Z"/>
              </w:rPr>
            </w:pPr>
            <w:ins w:id="6714" w:author="V2" w:date="2025-04-14T14:19:00Z" w16du:dateUtc="2025-04-14T19:19:00Z">
              <w:r w:rsidRPr="007F7E2B">
                <w:t xml:space="preserve">The length of time between monitoring events. </w:t>
              </w:r>
            </w:ins>
          </w:p>
        </w:tc>
      </w:tr>
      <w:tr w:rsidR="00E04171" w:rsidRPr="007F7E2B" w14:paraId="1128AF11" w14:textId="77777777">
        <w:trPr>
          <w:trHeight w:val="364"/>
          <w:ins w:id="6715" w:author="V2" w:date="2025-04-14T14:19:00Z" w16du:dateUtc="2025-04-14T19:19:00Z"/>
        </w:trPr>
        <w:tc>
          <w:tcPr>
            <w:tcW w:w="2977" w:type="dxa"/>
            <w:tcBorders>
              <w:top w:val="nil"/>
              <w:left w:val="nil"/>
              <w:bottom w:val="nil"/>
              <w:right w:val="nil"/>
            </w:tcBorders>
            <w:vAlign w:val="bottom"/>
          </w:tcPr>
          <w:p w14:paraId="118A924D" w14:textId="77777777" w:rsidR="00E04171" w:rsidRPr="007F7E2B" w:rsidRDefault="00E04171">
            <w:pPr>
              <w:spacing w:line="259" w:lineRule="auto"/>
              <w:rPr>
                <w:ins w:id="6716" w:author="V2" w:date="2025-04-14T14:19:00Z" w16du:dateUtc="2025-04-14T19:19:00Z"/>
              </w:rPr>
            </w:pPr>
            <w:ins w:id="6717" w:author="V2" w:date="2025-04-14T14:19:00Z" w16du:dateUtc="2025-04-14T19:19:00Z">
              <w:r w:rsidRPr="007F7E2B">
                <w:rPr>
                  <w:rFonts w:ascii="Arial" w:eastAsia="Arial" w:hAnsi="Arial" w:cs="Arial"/>
                  <w:b/>
                </w:rPr>
                <w:t xml:space="preserve">Organic Soil </w:t>
              </w:r>
            </w:ins>
          </w:p>
        </w:tc>
        <w:tc>
          <w:tcPr>
            <w:tcW w:w="6147" w:type="dxa"/>
            <w:tcBorders>
              <w:top w:val="nil"/>
              <w:left w:val="nil"/>
              <w:bottom w:val="nil"/>
              <w:right w:val="nil"/>
            </w:tcBorders>
            <w:vAlign w:val="bottom"/>
          </w:tcPr>
          <w:p w14:paraId="0C1B5F6E" w14:textId="77777777" w:rsidR="00E04171" w:rsidRPr="007F7E2B" w:rsidRDefault="00E04171">
            <w:pPr>
              <w:spacing w:line="259" w:lineRule="auto"/>
              <w:rPr>
                <w:ins w:id="6718" w:author="V2" w:date="2025-04-14T14:19:00Z" w16du:dateUtc="2025-04-14T19:19:00Z"/>
              </w:rPr>
            </w:pPr>
            <w:ins w:id="6719" w:author="V2" w:date="2025-04-14T14:19:00Z" w16du:dateUtc="2025-04-14T19:19:00Z">
              <w:r w:rsidRPr="007F7E2B">
                <w:t xml:space="preserve">Soils are organic if they: </w:t>
              </w:r>
            </w:ins>
          </w:p>
        </w:tc>
      </w:tr>
    </w:tbl>
    <w:p w14:paraId="60D0EA2D" w14:textId="77777777" w:rsidR="00E04171" w:rsidRPr="007F7E2B" w:rsidRDefault="00E04171" w:rsidP="00964B29">
      <w:pPr>
        <w:numPr>
          <w:ilvl w:val="0"/>
          <w:numId w:val="63"/>
        </w:numPr>
        <w:spacing w:before="0" w:after="127" w:line="271" w:lineRule="auto"/>
        <w:ind w:right="466" w:hanging="10"/>
        <w:rPr>
          <w:ins w:id="6720" w:author="V2" w:date="2025-04-14T14:19:00Z" w16du:dateUtc="2025-04-14T19:19:00Z"/>
        </w:rPr>
      </w:pPr>
      <w:ins w:id="6721" w:author="V2" w:date="2025-04-14T14:19:00Z" w16du:dateUtc="2025-04-14T19:19:00Z">
        <w:r w:rsidRPr="007F7E2B">
          <w:t xml:space="preserve">Are saturated with water for less than 30 days (cumulative) per year in normal years and are not artificially drained, but contain more than 20 percent (by weight) organic carbon; or </w:t>
        </w:r>
      </w:ins>
    </w:p>
    <w:p w14:paraId="49B4B9BB" w14:textId="77777777" w:rsidR="00E04171" w:rsidRPr="007F7E2B" w:rsidRDefault="00E04171" w:rsidP="00964B29">
      <w:pPr>
        <w:numPr>
          <w:ilvl w:val="0"/>
          <w:numId w:val="63"/>
        </w:numPr>
        <w:spacing w:before="0" w:after="130" w:line="271" w:lineRule="auto"/>
        <w:ind w:right="466" w:hanging="10"/>
        <w:rPr>
          <w:ins w:id="6722" w:author="V2" w:date="2025-04-14T14:19:00Z" w16du:dateUtc="2025-04-14T19:19:00Z"/>
        </w:rPr>
      </w:pPr>
      <w:ins w:id="6723" w:author="V2" w:date="2025-04-14T14:19:00Z" w16du:dateUtc="2025-04-14T19:19:00Z">
        <w:r w:rsidRPr="007F7E2B">
          <w:lastRenderedPageBreak/>
          <w:t xml:space="preserve">Are saturated with water for 30 days or more cumulative in normal years (or are artificially drained) and, excluding live roots, have an organic carbon content (by weight) which is:  </w:t>
        </w:r>
      </w:ins>
    </w:p>
    <w:p w14:paraId="35461EAA" w14:textId="77777777" w:rsidR="00E04171" w:rsidRPr="007F7E2B" w:rsidRDefault="00E04171" w:rsidP="00964B29">
      <w:pPr>
        <w:numPr>
          <w:ilvl w:val="1"/>
          <w:numId w:val="63"/>
        </w:numPr>
        <w:spacing w:before="0" w:after="127" w:line="271" w:lineRule="auto"/>
        <w:ind w:right="543" w:hanging="379"/>
        <w:rPr>
          <w:ins w:id="6724" w:author="V2" w:date="2025-04-14T14:19:00Z" w16du:dateUtc="2025-04-14T19:19:00Z"/>
        </w:rPr>
      </w:pPr>
      <w:ins w:id="6725" w:author="V2" w:date="2025-04-14T14:19:00Z" w16du:dateUtc="2025-04-14T19:19:00Z">
        <w:r w:rsidRPr="007F7E2B">
          <w:t xml:space="preserve">18 percent or more, if the mineral fraction contains 60 percent or more clay; or  </w:t>
        </w:r>
      </w:ins>
    </w:p>
    <w:p w14:paraId="5E133087" w14:textId="77777777" w:rsidR="00E04171" w:rsidRPr="007F7E2B" w:rsidRDefault="00E04171" w:rsidP="00964B29">
      <w:pPr>
        <w:numPr>
          <w:ilvl w:val="1"/>
          <w:numId w:val="63"/>
        </w:numPr>
        <w:spacing w:before="0" w:after="135" w:line="259" w:lineRule="auto"/>
        <w:ind w:right="543" w:hanging="379"/>
        <w:rPr>
          <w:ins w:id="6726" w:author="V2" w:date="2025-04-14T14:19:00Z" w16du:dateUtc="2025-04-14T19:19:00Z"/>
        </w:rPr>
      </w:pPr>
      <w:ins w:id="6727" w:author="V2" w:date="2025-04-14T14:19:00Z" w16du:dateUtc="2025-04-14T19:19:00Z">
        <w:r w:rsidRPr="007F7E2B">
          <w:t xml:space="preserve">At least 12 percent, if the mineral fraction contains no clay; or  </w:t>
        </w:r>
      </w:ins>
    </w:p>
    <w:p w14:paraId="2139A3E8" w14:textId="77777777" w:rsidR="00E04171" w:rsidRPr="007F7E2B" w:rsidRDefault="00E04171" w:rsidP="00964B29">
      <w:pPr>
        <w:numPr>
          <w:ilvl w:val="1"/>
          <w:numId w:val="63"/>
        </w:numPr>
        <w:spacing w:before="0" w:after="204" w:line="271" w:lineRule="auto"/>
        <w:ind w:right="543" w:hanging="379"/>
        <w:rPr>
          <w:ins w:id="6728" w:author="V2" w:date="2025-04-14T14:19:00Z" w16du:dateUtc="2025-04-14T19:19:00Z"/>
        </w:rPr>
      </w:pPr>
      <w:ins w:id="6729" w:author="V2" w:date="2025-04-14T14:19:00Z" w16du:dateUtc="2025-04-14T19:19:00Z">
        <w:r w:rsidRPr="007F7E2B">
          <w:t xml:space="preserve">Greater than 12 percent plus 0.1 multiplied by the clay percentage (12%+0.1*clay%), if the mineral fraction contains less than 60% clay. </w:t>
        </w:r>
        <w:r w:rsidRPr="007F7E2B">
          <w:rPr>
            <w:sz w:val="2"/>
          </w:rPr>
          <w:t xml:space="preserve"> </w:t>
        </w:r>
      </w:ins>
    </w:p>
    <w:tbl>
      <w:tblPr>
        <w:tblStyle w:val="TableGrid0"/>
        <w:tblW w:w="9155" w:type="dxa"/>
        <w:tblInd w:w="108" w:type="dxa"/>
        <w:tblLook w:val="04A0" w:firstRow="1" w:lastRow="0" w:firstColumn="1" w:lastColumn="0" w:noHBand="0" w:noVBand="1"/>
      </w:tblPr>
      <w:tblGrid>
        <w:gridCol w:w="2977"/>
        <w:gridCol w:w="6178"/>
      </w:tblGrid>
      <w:tr w:rsidR="00E04171" w:rsidRPr="007F7E2B" w14:paraId="5FCD17F5" w14:textId="77777777">
        <w:trPr>
          <w:trHeight w:val="364"/>
          <w:ins w:id="6730" w:author="V2" w:date="2025-04-14T14:19:00Z" w16du:dateUtc="2025-04-14T19:19:00Z"/>
        </w:trPr>
        <w:tc>
          <w:tcPr>
            <w:tcW w:w="2977" w:type="dxa"/>
            <w:tcBorders>
              <w:top w:val="nil"/>
              <w:left w:val="nil"/>
              <w:bottom w:val="nil"/>
              <w:right w:val="nil"/>
            </w:tcBorders>
          </w:tcPr>
          <w:p w14:paraId="3B51AE3C" w14:textId="77777777" w:rsidR="00E04171" w:rsidRPr="007F7E2B" w:rsidRDefault="00E04171">
            <w:pPr>
              <w:spacing w:line="259" w:lineRule="auto"/>
              <w:rPr>
                <w:ins w:id="6731" w:author="V2" w:date="2025-04-14T14:19:00Z" w16du:dateUtc="2025-04-14T19:19:00Z"/>
              </w:rPr>
            </w:pPr>
            <w:ins w:id="6732" w:author="V2" w:date="2025-04-14T14:19:00Z" w16du:dateUtc="2025-04-14T19:19:00Z">
              <w:r w:rsidRPr="007F7E2B">
                <w:rPr>
                  <w:rFonts w:ascii="Arial" w:eastAsia="Arial" w:hAnsi="Arial" w:cs="Arial"/>
                  <w:b/>
                </w:rPr>
                <w:t xml:space="preserve">Pedogenic: </w:t>
              </w:r>
            </w:ins>
          </w:p>
        </w:tc>
        <w:tc>
          <w:tcPr>
            <w:tcW w:w="6179" w:type="dxa"/>
            <w:tcBorders>
              <w:top w:val="nil"/>
              <w:left w:val="nil"/>
              <w:bottom w:val="nil"/>
              <w:right w:val="nil"/>
            </w:tcBorders>
          </w:tcPr>
          <w:p w14:paraId="4795FB0E" w14:textId="77777777" w:rsidR="00E04171" w:rsidRPr="007F7E2B" w:rsidRDefault="00E04171">
            <w:pPr>
              <w:spacing w:line="259" w:lineRule="auto"/>
              <w:rPr>
                <w:ins w:id="6733" w:author="V2" w:date="2025-04-14T14:19:00Z" w16du:dateUtc="2025-04-14T19:19:00Z"/>
              </w:rPr>
            </w:pPr>
            <w:ins w:id="6734" w:author="V2" w:date="2025-04-14T14:19:00Z" w16du:dateUtc="2025-04-14T19:19:00Z">
              <w:r w:rsidRPr="007F7E2B">
                <w:t xml:space="preserve">Arising from processes occurring within the soil. </w:t>
              </w:r>
            </w:ins>
          </w:p>
        </w:tc>
      </w:tr>
      <w:tr w:rsidR="00E04171" w:rsidRPr="007F7E2B" w14:paraId="53616243" w14:textId="77777777">
        <w:trPr>
          <w:trHeight w:val="504"/>
          <w:ins w:id="6735" w:author="V2" w:date="2025-04-14T14:19:00Z" w16du:dateUtc="2025-04-14T19:19:00Z"/>
        </w:trPr>
        <w:tc>
          <w:tcPr>
            <w:tcW w:w="2977" w:type="dxa"/>
            <w:tcBorders>
              <w:top w:val="nil"/>
              <w:left w:val="nil"/>
              <w:bottom w:val="nil"/>
              <w:right w:val="nil"/>
            </w:tcBorders>
            <w:vAlign w:val="center"/>
          </w:tcPr>
          <w:p w14:paraId="5A1D03F8" w14:textId="77777777" w:rsidR="00E04171" w:rsidRPr="007F7E2B" w:rsidRDefault="00E04171">
            <w:pPr>
              <w:spacing w:line="259" w:lineRule="auto"/>
              <w:rPr>
                <w:ins w:id="6736" w:author="V2" w:date="2025-04-14T14:19:00Z" w16du:dateUtc="2025-04-14T19:19:00Z"/>
              </w:rPr>
            </w:pPr>
            <w:ins w:id="6737" w:author="V2" w:date="2025-04-14T14:19:00Z" w16du:dateUtc="2025-04-14T19:19:00Z">
              <w:r w:rsidRPr="007F7E2B">
                <w:rPr>
                  <w:rFonts w:ascii="Arial" w:eastAsia="Arial" w:hAnsi="Arial" w:cs="Arial"/>
                  <w:b/>
                </w:rPr>
                <w:t xml:space="preserve">Pedogenic Carbonate: </w:t>
              </w:r>
            </w:ins>
          </w:p>
        </w:tc>
        <w:tc>
          <w:tcPr>
            <w:tcW w:w="6179" w:type="dxa"/>
            <w:tcBorders>
              <w:top w:val="nil"/>
              <w:left w:val="nil"/>
              <w:bottom w:val="nil"/>
              <w:right w:val="nil"/>
            </w:tcBorders>
            <w:vAlign w:val="center"/>
          </w:tcPr>
          <w:p w14:paraId="262E2580" w14:textId="77777777" w:rsidR="00E04171" w:rsidRPr="007F7E2B" w:rsidRDefault="00E04171">
            <w:pPr>
              <w:spacing w:line="259" w:lineRule="auto"/>
              <w:rPr>
                <w:ins w:id="6738" w:author="V2" w:date="2025-04-14T14:19:00Z" w16du:dateUtc="2025-04-14T19:19:00Z"/>
              </w:rPr>
            </w:pPr>
            <w:ins w:id="6739" w:author="V2" w:date="2025-04-14T14:19:00Z" w16du:dateUtc="2025-04-14T19:19:00Z">
              <w:r w:rsidRPr="007F7E2B">
                <w:t xml:space="preserve">Inorganic carbon derived from ongoing soil processes. </w:t>
              </w:r>
            </w:ins>
          </w:p>
        </w:tc>
      </w:tr>
      <w:tr w:rsidR="00E04171" w:rsidRPr="007F7E2B" w14:paraId="3CC513D9" w14:textId="77777777">
        <w:trPr>
          <w:trHeight w:val="768"/>
          <w:ins w:id="6740" w:author="V2" w:date="2025-04-14T14:19:00Z" w16du:dateUtc="2025-04-14T19:19:00Z"/>
        </w:trPr>
        <w:tc>
          <w:tcPr>
            <w:tcW w:w="2977" w:type="dxa"/>
            <w:tcBorders>
              <w:top w:val="nil"/>
              <w:left w:val="nil"/>
              <w:bottom w:val="nil"/>
              <w:right w:val="nil"/>
            </w:tcBorders>
          </w:tcPr>
          <w:p w14:paraId="5A03781C" w14:textId="77777777" w:rsidR="00E04171" w:rsidRPr="007F7E2B" w:rsidRDefault="00E04171">
            <w:pPr>
              <w:spacing w:line="259" w:lineRule="auto"/>
              <w:rPr>
                <w:ins w:id="6741" w:author="V2" w:date="2025-04-14T14:19:00Z" w16du:dateUtc="2025-04-14T19:19:00Z"/>
              </w:rPr>
            </w:pPr>
            <w:ins w:id="6742" w:author="V2" w:date="2025-04-14T14:19:00Z" w16du:dateUtc="2025-04-14T19:19:00Z">
              <w:r w:rsidRPr="007F7E2B">
                <w:rPr>
                  <w:rFonts w:ascii="Arial" w:eastAsia="Arial" w:hAnsi="Arial" w:cs="Arial"/>
                  <w:b/>
                </w:rPr>
                <w:t xml:space="preserve">Project Area: </w:t>
              </w:r>
            </w:ins>
          </w:p>
        </w:tc>
        <w:tc>
          <w:tcPr>
            <w:tcW w:w="6179" w:type="dxa"/>
            <w:tcBorders>
              <w:top w:val="nil"/>
              <w:left w:val="nil"/>
              <w:bottom w:val="nil"/>
              <w:right w:val="nil"/>
            </w:tcBorders>
            <w:vAlign w:val="center"/>
          </w:tcPr>
          <w:p w14:paraId="5223A6DB" w14:textId="77777777" w:rsidR="00E04171" w:rsidRPr="007F7E2B" w:rsidRDefault="00E04171">
            <w:pPr>
              <w:spacing w:line="259" w:lineRule="auto"/>
              <w:rPr>
                <w:ins w:id="6743" w:author="V2" w:date="2025-04-14T14:19:00Z" w16du:dateUtc="2025-04-14T19:19:00Z"/>
              </w:rPr>
            </w:pPr>
            <w:ins w:id="6744" w:author="V2" w:date="2025-04-14T14:19:00Z" w16du:dateUtc="2025-04-14T19:19:00Z">
              <w:r w:rsidRPr="007F7E2B">
                <w:t xml:space="preserve">The area or areas of land on which the project proponent will undertake the project activities. </w:t>
              </w:r>
            </w:ins>
          </w:p>
        </w:tc>
      </w:tr>
      <w:tr w:rsidR="00E04171" w:rsidRPr="007F7E2B" w14:paraId="4C2A6251" w14:textId="77777777">
        <w:trPr>
          <w:trHeight w:val="1034"/>
          <w:ins w:id="6745" w:author="V2" w:date="2025-04-14T14:19:00Z" w16du:dateUtc="2025-04-14T19:19:00Z"/>
        </w:trPr>
        <w:tc>
          <w:tcPr>
            <w:tcW w:w="2977" w:type="dxa"/>
            <w:tcBorders>
              <w:top w:val="nil"/>
              <w:left w:val="nil"/>
              <w:bottom w:val="nil"/>
              <w:right w:val="nil"/>
            </w:tcBorders>
          </w:tcPr>
          <w:p w14:paraId="6F974212" w14:textId="77777777" w:rsidR="00E04171" w:rsidRPr="007F7E2B" w:rsidRDefault="00E04171">
            <w:pPr>
              <w:spacing w:line="259" w:lineRule="auto"/>
              <w:rPr>
                <w:ins w:id="6746" w:author="V2" w:date="2025-04-14T14:19:00Z" w16du:dateUtc="2025-04-14T19:19:00Z"/>
              </w:rPr>
            </w:pPr>
            <w:ins w:id="6747" w:author="V2" w:date="2025-04-14T14:19:00Z" w16du:dateUtc="2025-04-14T19:19:00Z">
              <w:r w:rsidRPr="007F7E2B">
                <w:rPr>
                  <w:rFonts w:ascii="Arial" w:eastAsia="Arial" w:hAnsi="Arial" w:cs="Arial"/>
                  <w:b/>
                </w:rPr>
                <w:t xml:space="preserve">Reference Condition: </w:t>
              </w:r>
            </w:ins>
          </w:p>
        </w:tc>
        <w:tc>
          <w:tcPr>
            <w:tcW w:w="6179" w:type="dxa"/>
            <w:tcBorders>
              <w:top w:val="nil"/>
              <w:left w:val="nil"/>
              <w:bottom w:val="nil"/>
              <w:right w:val="nil"/>
            </w:tcBorders>
            <w:vAlign w:val="center"/>
          </w:tcPr>
          <w:p w14:paraId="18CEAF5E" w14:textId="77777777" w:rsidR="00E04171" w:rsidRPr="007F7E2B" w:rsidRDefault="00E04171">
            <w:pPr>
              <w:spacing w:line="259" w:lineRule="auto"/>
              <w:rPr>
                <w:ins w:id="6748" w:author="V2" w:date="2025-04-14T14:19:00Z" w16du:dateUtc="2025-04-14T19:19:00Z"/>
              </w:rPr>
            </w:pPr>
            <w:ins w:id="6749" w:author="V2" w:date="2025-04-14T14:19:00Z" w16du:dateUtc="2025-04-14T19:19:00Z">
              <w:r w:rsidRPr="007F7E2B">
                <w:t xml:space="preserve">A condition of the ecosystem which is believed to have existed at some time, and which reasonably approximates the intended condition which will exist if the project is successful. </w:t>
              </w:r>
            </w:ins>
          </w:p>
        </w:tc>
      </w:tr>
      <w:tr w:rsidR="00E04171" w:rsidRPr="007F7E2B" w14:paraId="3DE5DA23" w14:textId="77777777">
        <w:trPr>
          <w:trHeight w:val="768"/>
          <w:ins w:id="6750" w:author="V2" w:date="2025-04-14T14:19:00Z" w16du:dateUtc="2025-04-14T19:19:00Z"/>
        </w:trPr>
        <w:tc>
          <w:tcPr>
            <w:tcW w:w="2977" w:type="dxa"/>
            <w:tcBorders>
              <w:top w:val="nil"/>
              <w:left w:val="nil"/>
              <w:bottom w:val="nil"/>
              <w:right w:val="nil"/>
            </w:tcBorders>
          </w:tcPr>
          <w:p w14:paraId="110AADF9" w14:textId="77777777" w:rsidR="00E04171" w:rsidRPr="007F7E2B" w:rsidRDefault="00E04171">
            <w:pPr>
              <w:spacing w:line="259" w:lineRule="auto"/>
              <w:rPr>
                <w:ins w:id="6751" w:author="V2" w:date="2025-04-14T14:19:00Z" w16du:dateUtc="2025-04-14T19:19:00Z"/>
              </w:rPr>
            </w:pPr>
            <w:ins w:id="6752" w:author="V2" w:date="2025-04-14T14:19:00Z" w16du:dateUtc="2025-04-14T19:19:00Z">
              <w:r w:rsidRPr="007F7E2B">
                <w:rPr>
                  <w:rFonts w:ascii="Arial" w:eastAsia="Arial" w:hAnsi="Arial" w:cs="Arial"/>
                  <w:b/>
                </w:rPr>
                <w:t xml:space="preserve">Small Coarse Fragments: </w:t>
              </w:r>
            </w:ins>
          </w:p>
        </w:tc>
        <w:tc>
          <w:tcPr>
            <w:tcW w:w="6179" w:type="dxa"/>
            <w:tcBorders>
              <w:top w:val="nil"/>
              <w:left w:val="nil"/>
              <w:bottom w:val="nil"/>
              <w:right w:val="nil"/>
            </w:tcBorders>
            <w:vAlign w:val="center"/>
          </w:tcPr>
          <w:p w14:paraId="61C0D630" w14:textId="77777777" w:rsidR="00E04171" w:rsidRPr="007F7E2B" w:rsidRDefault="00E04171">
            <w:pPr>
              <w:spacing w:line="259" w:lineRule="auto"/>
              <w:rPr>
                <w:ins w:id="6753" w:author="V2" w:date="2025-04-14T14:19:00Z" w16du:dateUtc="2025-04-14T19:19:00Z"/>
              </w:rPr>
            </w:pPr>
            <w:ins w:id="6754" w:author="V2" w:date="2025-04-14T14:19:00Z" w16du:dateUtc="2025-04-14T19:19:00Z">
              <w:r w:rsidRPr="007F7E2B">
                <w:t xml:space="preserve">Coarse fragments between 2mm and  10 mm in diameter, and therefore small enough to be included in the bulk density sample. </w:t>
              </w:r>
            </w:ins>
          </w:p>
        </w:tc>
      </w:tr>
      <w:tr w:rsidR="00E04171" w:rsidRPr="007F7E2B" w14:paraId="64A67CAF" w14:textId="77777777">
        <w:trPr>
          <w:trHeight w:val="1832"/>
          <w:ins w:id="6755" w:author="V2" w:date="2025-04-14T14:19:00Z" w16du:dateUtc="2025-04-14T19:19:00Z"/>
        </w:trPr>
        <w:tc>
          <w:tcPr>
            <w:tcW w:w="2977" w:type="dxa"/>
            <w:tcBorders>
              <w:top w:val="nil"/>
              <w:left w:val="nil"/>
              <w:bottom w:val="nil"/>
              <w:right w:val="nil"/>
            </w:tcBorders>
          </w:tcPr>
          <w:p w14:paraId="35EE3D5E" w14:textId="77777777" w:rsidR="00E04171" w:rsidRPr="007F7E2B" w:rsidRDefault="00E04171">
            <w:pPr>
              <w:spacing w:line="259" w:lineRule="auto"/>
              <w:rPr>
                <w:ins w:id="6756" w:author="V2" w:date="2025-04-14T14:19:00Z" w16du:dateUtc="2025-04-14T19:19:00Z"/>
              </w:rPr>
            </w:pPr>
            <w:ins w:id="6757" w:author="V2" w:date="2025-04-14T14:19:00Z" w16du:dateUtc="2025-04-14T19:19:00Z">
              <w:r w:rsidRPr="007F7E2B">
                <w:rPr>
                  <w:rFonts w:ascii="Arial" w:eastAsia="Arial" w:hAnsi="Arial" w:cs="Arial"/>
                  <w:b/>
                </w:rPr>
                <w:t xml:space="preserve">Soil Types:  </w:t>
              </w:r>
            </w:ins>
          </w:p>
        </w:tc>
        <w:tc>
          <w:tcPr>
            <w:tcW w:w="6179" w:type="dxa"/>
            <w:tcBorders>
              <w:top w:val="nil"/>
              <w:left w:val="nil"/>
              <w:bottom w:val="nil"/>
              <w:right w:val="nil"/>
            </w:tcBorders>
            <w:vAlign w:val="center"/>
          </w:tcPr>
          <w:p w14:paraId="0FB51206" w14:textId="77777777" w:rsidR="00E04171" w:rsidRPr="007F7E2B" w:rsidRDefault="00E04171">
            <w:pPr>
              <w:spacing w:line="277" w:lineRule="auto"/>
              <w:rPr>
                <w:ins w:id="6758" w:author="V2" w:date="2025-04-14T14:19:00Z" w16du:dateUtc="2025-04-14T19:19:00Z"/>
              </w:rPr>
            </w:pPr>
            <w:ins w:id="6759" w:author="V2" w:date="2025-04-14T14:19:00Z" w16du:dateUtc="2025-04-14T19:19:00Z">
              <w:r w:rsidRPr="007F7E2B">
                <w:t xml:space="preserve">(Or Soil series) The lowest category of U.S. system of soil taxonomy; a conceptualized class of soil bodies (polypedons) that have limits and ranges more restrictive than all higher taxa. Each soil type has soil layers with similar soil color, texture, structure, Ph consistence as </w:t>
              </w:r>
            </w:ins>
          </w:p>
          <w:p w14:paraId="30811F9C" w14:textId="77777777" w:rsidR="00E04171" w:rsidRPr="007F7E2B" w:rsidRDefault="00E04171">
            <w:pPr>
              <w:spacing w:line="259" w:lineRule="auto"/>
              <w:rPr>
                <w:ins w:id="6760" w:author="V2" w:date="2025-04-14T14:19:00Z" w16du:dateUtc="2025-04-14T19:19:00Z"/>
              </w:rPr>
            </w:pPr>
            <w:ins w:id="6761" w:author="V2" w:date="2025-04-14T14:19:00Z" w16du:dateUtc="2025-04-14T19:19:00Z">
              <w:r w:rsidRPr="007F7E2B">
                <w:t xml:space="preserve">well as mineral and chemical composition.   Standardized soil type/series classification systems must be used where available. </w:t>
              </w:r>
            </w:ins>
          </w:p>
        </w:tc>
      </w:tr>
      <w:tr w:rsidR="00E04171" w:rsidRPr="007F7E2B" w14:paraId="522D94ED" w14:textId="77777777">
        <w:trPr>
          <w:trHeight w:val="792"/>
          <w:ins w:id="6762" w:author="V2" w:date="2025-04-14T14:19:00Z" w16du:dateUtc="2025-04-14T19:19:00Z"/>
        </w:trPr>
        <w:tc>
          <w:tcPr>
            <w:tcW w:w="2977" w:type="dxa"/>
            <w:tcBorders>
              <w:top w:val="nil"/>
              <w:left w:val="nil"/>
              <w:bottom w:val="nil"/>
              <w:right w:val="nil"/>
            </w:tcBorders>
          </w:tcPr>
          <w:p w14:paraId="620A3DAF" w14:textId="77777777" w:rsidR="00E04171" w:rsidRPr="007F7E2B" w:rsidRDefault="00E04171">
            <w:pPr>
              <w:spacing w:line="259" w:lineRule="auto"/>
              <w:rPr>
                <w:ins w:id="6763" w:author="V2" w:date="2025-04-14T14:19:00Z" w16du:dateUtc="2025-04-14T19:19:00Z"/>
              </w:rPr>
            </w:pPr>
            <w:ins w:id="6764" w:author="V2" w:date="2025-04-14T14:19:00Z" w16du:dateUtc="2025-04-14T19:19:00Z">
              <w:r w:rsidRPr="007F7E2B">
                <w:rPr>
                  <w:rFonts w:ascii="Arial" w:eastAsia="Arial" w:hAnsi="Arial" w:cs="Arial"/>
                  <w:b/>
                </w:rPr>
                <w:t xml:space="preserve">Soil Layer: </w:t>
              </w:r>
            </w:ins>
          </w:p>
        </w:tc>
        <w:tc>
          <w:tcPr>
            <w:tcW w:w="6179" w:type="dxa"/>
            <w:tcBorders>
              <w:top w:val="nil"/>
              <w:left w:val="nil"/>
              <w:bottom w:val="nil"/>
              <w:right w:val="nil"/>
            </w:tcBorders>
            <w:vAlign w:val="center"/>
          </w:tcPr>
          <w:p w14:paraId="3DED42EF" w14:textId="77777777" w:rsidR="00E04171" w:rsidRPr="007F7E2B" w:rsidRDefault="00E04171">
            <w:pPr>
              <w:spacing w:line="259" w:lineRule="auto"/>
              <w:rPr>
                <w:ins w:id="6765" w:author="V2" w:date="2025-04-14T14:19:00Z" w16du:dateUtc="2025-04-14T19:19:00Z"/>
              </w:rPr>
            </w:pPr>
            <w:ins w:id="6766" w:author="V2" w:date="2025-04-14T14:19:00Z" w16du:dateUtc="2025-04-14T19:19:00Z">
              <w:r w:rsidRPr="007F7E2B">
                <w:t xml:space="preserve">Layer of soil whose physical, chemical and/or biological characteristics distinctively differ from the layers below and/or above. </w:t>
              </w:r>
            </w:ins>
          </w:p>
        </w:tc>
      </w:tr>
      <w:tr w:rsidR="00E04171" w:rsidRPr="007F7E2B" w14:paraId="153A7858" w14:textId="77777777">
        <w:trPr>
          <w:trHeight w:val="1440"/>
          <w:ins w:id="6767" w:author="V2" w:date="2025-04-14T14:19:00Z" w16du:dateUtc="2025-04-14T19:19:00Z"/>
        </w:trPr>
        <w:tc>
          <w:tcPr>
            <w:tcW w:w="2977" w:type="dxa"/>
            <w:tcBorders>
              <w:top w:val="nil"/>
              <w:left w:val="nil"/>
              <w:bottom w:val="nil"/>
              <w:right w:val="nil"/>
            </w:tcBorders>
          </w:tcPr>
          <w:p w14:paraId="39B73A97" w14:textId="77777777" w:rsidR="00E04171" w:rsidRPr="007F7E2B" w:rsidRDefault="00E04171">
            <w:pPr>
              <w:spacing w:line="259" w:lineRule="auto"/>
              <w:rPr>
                <w:ins w:id="6768" w:author="V2" w:date="2025-04-14T14:19:00Z" w16du:dateUtc="2025-04-14T19:19:00Z"/>
              </w:rPr>
            </w:pPr>
            <w:ins w:id="6769" w:author="V2" w:date="2025-04-14T14:19:00Z" w16du:dateUtc="2025-04-14T19:19:00Z">
              <w:r w:rsidRPr="007F7E2B">
                <w:rPr>
                  <w:rFonts w:ascii="Arial" w:eastAsia="Arial" w:hAnsi="Arial" w:cs="Arial"/>
                  <w:b/>
                </w:rPr>
                <w:lastRenderedPageBreak/>
                <w:t xml:space="preserve">Stratification: </w:t>
              </w:r>
            </w:ins>
          </w:p>
        </w:tc>
        <w:tc>
          <w:tcPr>
            <w:tcW w:w="6179" w:type="dxa"/>
            <w:tcBorders>
              <w:top w:val="nil"/>
              <w:left w:val="nil"/>
              <w:bottom w:val="nil"/>
              <w:right w:val="nil"/>
            </w:tcBorders>
            <w:vAlign w:val="bottom"/>
          </w:tcPr>
          <w:p w14:paraId="454F7B50" w14:textId="77777777" w:rsidR="00E04171" w:rsidRPr="007F7E2B" w:rsidRDefault="00E04171">
            <w:pPr>
              <w:spacing w:line="259" w:lineRule="auto"/>
              <w:rPr>
                <w:ins w:id="6770" w:author="V2" w:date="2025-04-14T14:19:00Z" w16du:dateUtc="2025-04-14T19:19:00Z"/>
              </w:rPr>
            </w:pPr>
            <w:ins w:id="6771" w:author="V2" w:date="2025-04-14T14:19:00Z" w16du:dateUtc="2025-04-14T19:19:00Z">
              <w:r w:rsidRPr="007F7E2B">
                <w:t>The division of an area into sub-units (strata) which are relatively homogenous for the value of the variable on which the stratification is based,</w:t>
              </w:r>
              <w:r w:rsidRPr="007F7E2B">
                <w:rPr>
                  <w:rFonts w:ascii="Calibri" w:eastAsia="Calibri" w:hAnsi="Calibri" w:cs="Calibri"/>
                </w:rPr>
                <w:t xml:space="preserve"> </w:t>
              </w:r>
              <w:r w:rsidRPr="007F7E2B">
                <w:t xml:space="preserve">which are repeatable in the landscape, and could reasonably be expected to be similarly identified and classified by different people. </w:t>
              </w:r>
            </w:ins>
          </w:p>
        </w:tc>
      </w:tr>
    </w:tbl>
    <w:p w14:paraId="7F2777FF" w14:textId="77777777" w:rsidR="00E04171" w:rsidRPr="007F7E2B" w:rsidRDefault="00E04171">
      <w:pPr>
        <w:spacing w:after="309" w:line="259" w:lineRule="auto"/>
        <w:rPr>
          <w:ins w:id="6772" w:author="V2" w:date="2025-04-14T14:19:00Z" w16du:dateUtc="2025-04-14T19:19:00Z"/>
        </w:rPr>
      </w:pPr>
      <w:ins w:id="6773" w:author="V2" w:date="2025-04-14T14:19:00Z" w16du:dateUtc="2025-04-14T19:19:00Z">
        <w:r w:rsidRPr="007F7E2B">
          <w:t xml:space="preserve"> </w:t>
        </w:r>
      </w:ins>
    </w:p>
    <w:p w14:paraId="28335C09" w14:textId="77777777" w:rsidR="00E04171" w:rsidRPr="007F7E2B" w:rsidRDefault="00E04171">
      <w:pPr>
        <w:pStyle w:val="Heading1"/>
        <w:tabs>
          <w:tab w:val="center" w:pos="2273"/>
        </w:tabs>
        <w:ind w:left="-15"/>
        <w:rPr>
          <w:ins w:id="6774" w:author="V2" w:date="2025-04-14T14:19:00Z" w16du:dateUtc="2025-04-14T19:19:00Z"/>
        </w:rPr>
      </w:pPr>
      <w:bookmarkStart w:id="6775" w:name="_Toc174616065"/>
      <w:bookmarkStart w:id="6776" w:name="_Toc174616481"/>
      <w:bookmarkStart w:id="6777" w:name="_Toc180594206"/>
      <w:bookmarkStart w:id="6778" w:name="_Toc180594613"/>
      <w:bookmarkStart w:id="6779" w:name="_Toc62218"/>
      <w:ins w:id="6780" w:author="V2" w:date="2025-04-14T14:19:00Z" w16du:dateUtc="2025-04-14T19:19:00Z">
        <w:r w:rsidRPr="007F7E2B">
          <w:t>4</w:t>
        </w:r>
        <w:r w:rsidRPr="007F7E2B">
          <w:rPr>
            <w:rFonts w:ascii="Arial" w:eastAsia="Arial" w:hAnsi="Arial" w:cs="Arial"/>
          </w:rPr>
          <w:t xml:space="preserve"> </w:t>
        </w:r>
        <w:r w:rsidRPr="007F7E2B">
          <w:rPr>
            <w:rFonts w:ascii="Arial" w:eastAsia="Arial" w:hAnsi="Arial" w:cs="Arial"/>
          </w:rPr>
          <w:tab/>
        </w:r>
        <w:r w:rsidRPr="007F7E2B">
          <w:t>APPLICABILITY CONDITIONS</w:t>
        </w:r>
        <w:bookmarkEnd w:id="6775"/>
        <w:bookmarkEnd w:id="6776"/>
        <w:bookmarkEnd w:id="6777"/>
        <w:bookmarkEnd w:id="6778"/>
        <w:r w:rsidRPr="007F7E2B">
          <w:t xml:space="preserve"> </w:t>
        </w:r>
        <w:bookmarkEnd w:id="6779"/>
      </w:ins>
    </w:p>
    <w:p w14:paraId="555E9C69" w14:textId="77777777" w:rsidR="00E04171" w:rsidRPr="007F7E2B" w:rsidRDefault="00E04171">
      <w:pPr>
        <w:spacing w:after="259"/>
        <w:ind w:left="-5" w:right="431"/>
        <w:rPr>
          <w:ins w:id="6781" w:author="V2" w:date="2025-04-14T14:19:00Z" w16du:dateUtc="2025-04-14T19:19:00Z"/>
        </w:rPr>
      </w:pPr>
      <w:ins w:id="6782" w:author="V2" w:date="2025-04-14T14:19:00Z" w16du:dateUtc="2025-04-14T19:19:00Z">
        <w:r w:rsidRPr="007F7E2B">
          <w:t xml:space="preserve">This module is not applicable for sampling or estimation of soil carbon content in organic soils.   </w:t>
        </w:r>
      </w:ins>
    </w:p>
    <w:p w14:paraId="29A34B80" w14:textId="77777777" w:rsidR="00E04171" w:rsidRPr="007F7E2B" w:rsidRDefault="00E04171">
      <w:pPr>
        <w:pStyle w:val="Heading1"/>
        <w:tabs>
          <w:tab w:val="center" w:pos="1495"/>
        </w:tabs>
        <w:spacing w:after="247"/>
        <w:ind w:left="-15"/>
        <w:rPr>
          <w:ins w:id="6783" w:author="V2" w:date="2025-04-14T14:19:00Z" w16du:dateUtc="2025-04-14T19:19:00Z"/>
        </w:rPr>
      </w:pPr>
      <w:bookmarkStart w:id="6784" w:name="_Toc174616066"/>
      <w:bookmarkStart w:id="6785" w:name="_Toc174616482"/>
      <w:bookmarkStart w:id="6786" w:name="_Toc180594207"/>
      <w:bookmarkStart w:id="6787" w:name="_Toc180594614"/>
      <w:bookmarkStart w:id="6788" w:name="_Toc62219"/>
      <w:ins w:id="6789" w:author="V2" w:date="2025-04-14T14:19:00Z" w16du:dateUtc="2025-04-14T19:19:00Z">
        <w:r w:rsidRPr="007F7E2B">
          <w:rPr>
            <w:rFonts w:ascii="Arial" w:eastAsia="Arial" w:hAnsi="Arial" w:cs="Arial"/>
          </w:rPr>
          <w:t xml:space="preserve">5 </w:t>
        </w:r>
        <w:r w:rsidRPr="007F7E2B">
          <w:rPr>
            <w:rFonts w:ascii="Arial" w:eastAsia="Arial" w:hAnsi="Arial" w:cs="Arial"/>
          </w:rPr>
          <w:tab/>
          <w:t>PROCEDURES</w:t>
        </w:r>
        <w:bookmarkEnd w:id="6784"/>
        <w:bookmarkEnd w:id="6785"/>
        <w:bookmarkEnd w:id="6786"/>
        <w:bookmarkEnd w:id="6787"/>
        <w:r w:rsidRPr="007F7E2B">
          <w:rPr>
            <w:rFonts w:ascii="Arial" w:eastAsia="Arial" w:hAnsi="Arial" w:cs="Arial"/>
          </w:rPr>
          <w:t xml:space="preserve"> </w:t>
        </w:r>
        <w:bookmarkEnd w:id="6788"/>
      </w:ins>
    </w:p>
    <w:p w14:paraId="789441CB" w14:textId="77777777" w:rsidR="00E04171" w:rsidRPr="007F7E2B" w:rsidRDefault="00E04171">
      <w:pPr>
        <w:pStyle w:val="Heading3"/>
        <w:spacing w:after="265"/>
        <w:ind w:left="-5" w:right="268"/>
        <w:rPr>
          <w:ins w:id="6790" w:author="V2" w:date="2025-04-14T14:19:00Z" w16du:dateUtc="2025-04-14T19:19:00Z"/>
        </w:rPr>
      </w:pPr>
      <w:bookmarkStart w:id="6791" w:name="_Toc174616067"/>
      <w:bookmarkStart w:id="6792" w:name="_Toc174616483"/>
      <w:bookmarkStart w:id="6793" w:name="_Toc180594208"/>
      <w:bookmarkStart w:id="6794" w:name="_Toc180594615"/>
      <w:ins w:id="6795" w:author="V2" w:date="2025-04-14T14:19:00Z" w16du:dateUtc="2025-04-14T19:19:00Z">
        <w:r w:rsidRPr="007F7E2B">
          <w:t>Introduction</w:t>
        </w:r>
        <w:bookmarkEnd w:id="6791"/>
        <w:bookmarkEnd w:id="6792"/>
        <w:bookmarkEnd w:id="6793"/>
        <w:bookmarkEnd w:id="6794"/>
        <w:r w:rsidRPr="007F7E2B">
          <w:t xml:space="preserve"> </w:t>
        </w:r>
      </w:ins>
    </w:p>
    <w:p w14:paraId="6AACEFD8" w14:textId="34139BA0" w:rsidR="00E04171" w:rsidRPr="007F7E2B" w:rsidRDefault="00E04171">
      <w:pPr>
        <w:ind w:left="-5" w:right="431"/>
        <w:rPr>
          <w:ins w:id="6796" w:author="V2" w:date="2025-04-14T14:19:00Z" w16du:dateUtc="2025-04-14T19:19:00Z"/>
        </w:rPr>
      </w:pPr>
      <w:ins w:id="6797" w:author="V2" w:date="2025-04-14T14:19:00Z" w16du:dateUtc="2025-04-14T19:19:00Z">
        <w:r w:rsidRPr="007F7E2B">
          <w:t>The goal of soil sampling is to gather information on soil carbon concentrations with statistical rigor sufficient to permit estimation of the total soil carbon per unit area.  Soil sampling must always be conducted on a stratified basis, using the stratification procedures laid out in the module</w:t>
        </w:r>
        <w:r w:rsidRPr="007F7E2B">
          <w:rPr>
            <w:rFonts w:ascii="Arial" w:eastAsia="Arial" w:hAnsi="Arial" w:cs="Arial"/>
            <w:i/>
          </w:rPr>
          <w:t xml:space="preserve"> </w:t>
        </w:r>
        <w:r w:rsidR="00111949" w:rsidRPr="007F7E2B">
          <w:rPr>
            <w:rFonts w:ascii="Arial" w:eastAsia="Arial" w:hAnsi="Arial" w:cs="Arial"/>
            <w:i/>
          </w:rPr>
          <w:t>TRS-1</w:t>
        </w:r>
        <w:r w:rsidRPr="007F7E2B">
          <w:rPr>
            <w:rFonts w:ascii="Arial" w:eastAsia="Arial" w:hAnsi="Arial" w:cs="Arial"/>
            <w:i/>
          </w:rPr>
          <w:t xml:space="preserve"> Methods to determine stratification</w:t>
        </w:r>
        <w:r w:rsidRPr="007F7E2B">
          <w:t xml:space="preserve">.  During stratification, existing data such as soil maps, landforms classes, slopes steepness, slope aspects, land cover classifications, and data from previous soil surveys are gathered.  The actual work of stratification and estimating soil carbon using this module is undertaken on an overlapping basis, as data from work undertaken in each module refines the work undertaken in the other module. </w:t>
        </w:r>
      </w:ins>
    </w:p>
    <w:p w14:paraId="077A2F47" w14:textId="77777777" w:rsidR="00E04171" w:rsidRPr="007F7E2B" w:rsidRDefault="00E04171">
      <w:pPr>
        <w:ind w:left="-5" w:right="431"/>
        <w:rPr>
          <w:ins w:id="6798" w:author="V2" w:date="2025-04-14T14:19:00Z" w16du:dateUtc="2025-04-14T19:19:00Z"/>
        </w:rPr>
      </w:pPr>
      <w:ins w:id="6799" w:author="V2" w:date="2025-04-14T14:19:00Z" w16du:dateUtc="2025-04-14T19:19:00Z">
        <w:r w:rsidRPr="007F7E2B">
          <w:t>Stratification</w:t>
        </w:r>
        <w:r w:rsidRPr="007F7E2B">
          <w:rPr>
            <w:i/>
          </w:rPr>
          <w:t xml:space="preserve"> </w:t>
        </w:r>
        <w:r w:rsidRPr="007F7E2B">
          <w:t>for soil carbon sampling must consider at minimum the following variables</w:t>
        </w:r>
        <w:r w:rsidRPr="007F7E2B">
          <w:rPr>
            <w:rFonts w:ascii="Arial" w:eastAsia="Arial" w:hAnsi="Arial" w:cs="Arial"/>
            <w:i/>
          </w:rPr>
          <w:t xml:space="preserve">: </w:t>
        </w:r>
      </w:ins>
    </w:p>
    <w:p w14:paraId="7574694B" w14:textId="77777777" w:rsidR="00E04171" w:rsidRPr="007F7E2B" w:rsidRDefault="00E04171" w:rsidP="00964B29">
      <w:pPr>
        <w:numPr>
          <w:ilvl w:val="0"/>
          <w:numId w:val="64"/>
        </w:numPr>
        <w:spacing w:before="0" w:after="108" w:line="271" w:lineRule="auto"/>
        <w:ind w:right="431" w:hanging="360"/>
        <w:rPr>
          <w:ins w:id="6800" w:author="V2" w:date="2025-04-14T14:19:00Z" w16du:dateUtc="2025-04-14T19:19:00Z"/>
        </w:rPr>
      </w:pPr>
      <w:ins w:id="6801" w:author="V2" w:date="2025-04-14T14:19:00Z" w16du:dateUtc="2025-04-14T19:19:00Z">
        <w:r w:rsidRPr="007F7E2B">
          <w:t xml:space="preserve">Existing soil classifications and mapping </w:t>
        </w:r>
      </w:ins>
    </w:p>
    <w:p w14:paraId="0DF84C6C" w14:textId="77777777" w:rsidR="00E04171" w:rsidRPr="007F7E2B" w:rsidRDefault="00E04171" w:rsidP="00964B29">
      <w:pPr>
        <w:numPr>
          <w:ilvl w:val="0"/>
          <w:numId w:val="64"/>
        </w:numPr>
        <w:spacing w:before="0" w:after="112" w:line="271" w:lineRule="auto"/>
        <w:ind w:right="431" w:hanging="360"/>
        <w:rPr>
          <w:ins w:id="6802" w:author="V2" w:date="2025-04-14T14:19:00Z" w16du:dateUtc="2025-04-14T19:19:00Z"/>
        </w:rPr>
      </w:pPr>
      <w:ins w:id="6803" w:author="V2" w:date="2025-04-14T14:19:00Z" w16du:dateUtc="2025-04-14T19:19:00Z">
        <w:r w:rsidRPr="007F7E2B">
          <w:t xml:space="preserve">Soil texture, mineralogy and parent material </w:t>
        </w:r>
      </w:ins>
    </w:p>
    <w:p w14:paraId="09988D8D" w14:textId="77777777" w:rsidR="00E04171" w:rsidRPr="007F7E2B" w:rsidRDefault="00E04171" w:rsidP="00964B29">
      <w:pPr>
        <w:numPr>
          <w:ilvl w:val="0"/>
          <w:numId w:val="64"/>
        </w:numPr>
        <w:spacing w:before="0" w:after="110" w:line="271" w:lineRule="auto"/>
        <w:ind w:right="431" w:hanging="360"/>
        <w:rPr>
          <w:ins w:id="6804" w:author="V2" w:date="2025-04-14T14:19:00Z" w16du:dateUtc="2025-04-14T19:19:00Z"/>
        </w:rPr>
      </w:pPr>
      <w:ins w:id="6805" w:author="V2" w:date="2025-04-14T14:19:00Z" w16du:dateUtc="2025-04-14T19:19:00Z">
        <w:r w:rsidRPr="007F7E2B">
          <w:t xml:space="preserve">Soil profile depth </w:t>
        </w:r>
      </w:ins>
    </w:p>
    <w:p w14:paraId="3C7B042F" w14:textId="77777777" w:rsidR="00E04171" w:rsidRPr="007F7E2B" w:rsidRDefault="00E04171" w:rsidP="00964B29">
      <w:pPr>
        <w:numPr>
          <w:ilvl w:val="0"/>
          <w:numId w:val="64"/>
        </w:numPr>
        <w:spacing w:before="0" w:after="99" w:line="271" w:lineRule="auto"/>
        <w:ind w:right="431" w:hanging="360"/>
        <w:rPr>
          <w:ins w:id="6806" w:author="V2" w:date="2025-04-14T14:19:00Z" w16du:dateUtc="2025-04-14T19:19:00Z"/>
        </w:rPr>
      </w:pPr>
      <w:ins w:id="6807" w:author="V2" w:date="2025-04-14T14:19:00Z" w16du:dateUtc="2025-04-14T19:19:00Z">
        <w:r w:rsidRPr="007F7E2B">
          <w:t xml:space="preserve">Geomorphic position and related soil processes, including, but not limited to: </w:t>
        </w:r>
      </w:ins>
    </w:p>
    <w:p w14:paraId="565C4E1F" w14:textId="77777777" w:rsidR="00E04171" w:rsidRPr="007F7E2B" w:rsidRDefault="00E04171" w:rsidP="00964B29">
      <w:pPr>
        <w:numPr>
          <w:ilvl w:val="1"/>
          <w:numId w:val="64"/>
        </w:numPr>
        <w:spacing w:before="0" w:line="425" w:lineRule="auto"/>
        <w:ind w:right="2663" w:hanging="360"/>
        <w:rPr>
          <w:ins w:id="6808" w:author="V2" w:date="2025-04-14T14:19:00Z" w16du:dateUtc="2025-04-14T19:19:00Z"/>
        </w:rPr>
      </w:pPr>
      <w:ins w:id="6809" w:author="V2" w:date="2025-04-14T14:19:00Z" w16du:dateUtc="2025-04-14T19:19:00Z">
        <w:r w:rsidRPr="007F7E2B">
          <w:t xml:space="preserve">surface shape (concavity/convexity),  </w:t>
        </w:r>
        <w:r w:rsidRPr="007F7E2B">
          <w:rPr>
            <w:rFonts w:ascii="Courier New" w:eastAsia="Courier New" w:hAnsi="Courier New" w:cs="Courier New"/>
          </w:rPr>
          <w:t>o</w:t>
        </w:r>
        <w:r w:rsidRPr="007F7E2B">
          <w:t xml:space="preserve"> </w:t>
        </w:r>
        <w:r w:rsidRPr="007F7E2B">
          <w:tab/>
          <w:t xml:space="preserve">slope position,  </w:t>
        </w:r>
      </w:ins>
    </w:p>
    <w:p w14:paraId="2E2DED4E" w14:textId="77777777" w:rsidR="00E04171" w:rsidRPr="007F7E2B" w:rsidRDefault="00E04171" w:rsidP="00964B29">
      <w:pPr>
        <w:numPr>
          <w:ilvl w:val="1"/>
          <w:numId w:val="64"/>
        </w:numPr>
        <w:spacing w:before="0" w:after="12" w:line="423" w:lineRule="auto"/>
        <w:ind w:right="2663" w:hanging="360"/>
        <w:rPr>
          <w:ins w:id="6810" w:author="V2" w:date="2025-04-14T14:19:00Z" w16du:dateUtc="2025-04-14T19:19:00Z"/>
        </w:rPr>
      </w:pPr>
      <w:ins w:id="6811" w:author="V2" w:date="2025-04-14T14:19:00Z" w16du:dateUtc="2025-04-14T19:19:00Z">
        <w:r w:rsidRPr="007F7E2B">
          <w:t xml:space="preserve">rates of erosion and deposition,  </w:t>
        </w:r>
        <w:r w:rsidRPr="007F7E2B">
          <w:rPr>
            <w:rFonts w:ascii="Courier New" w:eastAsia="Courier New" w:hAnsi="Courier New" w:cs="Courier New"/>
          </w:rPr>
          <w:t>o</w:t>
        </w:r>
        <w:r w:rsidRPr="007F7E2B">
          <w:t xml:space="preserve"> </w:t>
        </w:r>
        <w:r w:rsidRPr="007F7E2B">
          <w:tab/>
          <w:t xml:space="preserve">drainage and water regime, </w:t>
        </w:r>
      </w:ins>
    </w:p>
    <w:p w14:paraId="32F58E59" w14:textId="77777777" w:rsidR="00E04171" w:rsidRPr="007F7E2B" w:rsidRDefault="00E04171" w:rsidP="00964B29">
      <w:pPr>
        <w:numPr>
          <w:ilvl w:val="0"/>
          <w:numId w:val="64"/>
        </w:numPr>
        <w:spacing w:before="0" w:after="98" w:line="271" w:lineRule="auto"/>
        <w:ind w:right="431" w:hanging="360"/>
        <w:rPr>
          <w:ins w:id="6812" w:author="V2" w:date="2025-04-14T14:19:00Z" w16du:dateUtc="2025-04-14T19:19:00Z"/>
        </w:rPr>
      </w:pPr>
      <w:ins w:id="6813" w:author="V2" w:date="2025-04-14T14:19:00Z" w16du:dateUtc="2025-04-14T19:19:00Z">
        <w:r w:rsidRPr="007F7E2B">
          <w:t xml:space="preserve">Ecology, plant community, and related soil processes, including, but not limited to:   </w:t>
        </w:r>
      </w:ins>
    </w:p>
    <w:p w14:paraId="1162AAFA" w14:textId="77777777" w:rsidR="00E04171" w:rsidRPr="007F7E2B" w:rsidRDefault="00E04171" w:rsidP="00964B29">
      <w:pPr>
        <w:numPr>
          <w:ilvl w:val="1"/>
          <w:numId w:val="64"/>
        </w:numPr>
        <w:spacing w:before="0" w:after="124" w:line="271" w:lineRule="auto"/>
        <w:ind w:right="2663" w:hanging="360"/>
        <w:rPr>
          <w:ins w:id="6814" w:author="V2" w:date="2025-04-14T14:19:00Z" w16du:dateUtc="2025-04-14T19:19:00Z"/>
        </w:rPr>
      </w:pPr>
      <w:ins w:id="6815" w:author="V2" w:date="2025-04-14T14:19:00Z" w16du:dateUtc="2025-04-14T19:19:00Z">
        <w:r w:rsidRPr="007F7E2B">
          <w:lastRenderedPageBreak/>
          <w:t xml:space="preserve">Factors which may influence nutrient cycling and inputs, such as nitrogen fixation, rooting intensity and depth, and biomass turnover, </w:t>
        </w:r>
      </w:ins>
    </w:p>
    <w:p w14:paraId="1145E69B" w14:textId="77777777" w:rsidR="00E04171" w:rsidRPr="007F7E2B" w:rsidRDefault="00E04171" w:rsidP="00964B29">
      <w:pPr>
        <w:numPr>
          <w:ilvl w:val="1"/>
          <w:numId w:val="64"/>
        </w:numPr>
        <w:spacing w:before="0" w:after="139" w:line="271" w:lineRule="auto"/>
        <w:ind w:right="2663" w:hanging="360"/>
        <w:rPr>
          <w:ins w:id="6816" w:author="V2" w:date="2025-04-14T14:19:00Z" w16du:dateUtc="2025-04-14T19:19:00Z"/>
        </w:rPr>
      </w:pPr>
      <w:ins w:id="6817" w:author="V2" w:date="2025-04-14T14:19:00Z" w16du:dateUtc="2025-04-14T19:19:00Z">
        <w:r w:rsidRPr="007F7E2B">
          <w:t xml:space="preserve">Factors which may influence rates of plant mortality and forms of carbon input, such as differences in fire intensity/frequency associated with differences in ecology or plant community. </w:t>
        </w:r>
      </w:ins>
    </w:p>
    <w:p w14:paraId="41AC7B1C" w14:textId="77777777" w:rsidR="00E04171" w:rsidRPr="007F7E2B" w:rsidRDefault="00E04171" w:rsidP="00964B29">
      <w:pPr>
        <w:numPr>
          <w:ilvl w:val="0"/>
          <w:numId w:val="64"/>
        </w:numPr>
        <w:spacing w:before="0" w:after="108" w:line="271" w:lineRule="auto"/>
        <w:ind w:right="431" w:hanging="360"/>
        <w:rPr>
          <w:ins w:id="6818" w:author="V2" w:date="2025-04-14T14:19:00Z" w16du:dateUtc="2025-04-14T19:19:00Z"/>
        </w:rPr>
      </w:pPr>
      <w:ins w:id="6819" w:author="V2" w:date="2025-04-14T14:19:00Z" w16du:dateUtc="2025-04-14T19:19:00Z">
        <w:r w:rsidRPr="007F7E2B">
          <w:t xml:space="preserve">Land use and management history and duration </w:t>
        </w:r>
      </w:ins>
    </w:p>
    <w:p w14:paraId="10FBC0DC" w14:textId="77777777" w:rsidR="00E04171" w:rsidRPr="007F7E2B" w:rsidRDefault="00E04171" w:rsidP="00964B29">
      <w:pPr>
        <w:numPr>
          <w:ilvl w:val="0"/>
          <w:numId w:val="64"/>
        </w:numPr>
        <w:spacing w:before="0" w:after="97" w:line="271" w:lineRule="auto"/>
        <w:ind w:right="431" w:hanging="360"/>
        <w:rPr>
          <w:ins w:id="6820" w:author="V2" w:date="2025-04-14T14:19:00Z" w16du:dateUtc="2025-04-14T19:19:00Z"/>
        </w:rPr>
      </w:pPr>
      <w:ins w:id="6821" w:author="V2" w:date="2025-04-14T14:19:00Z" w16du:dateUtc="2025-04-14T19:19:00Z">
        <w:r w:rsidRPr="007F7E2B">
          <w:t xml:space="preserve">Fire history and landscape modifications  </w:t>
        </w:r>
      </w:ins>
    </w:p>
    <w:p w14:paraId="252269AD" w14:textId="77777777" w:rsidR="00E04171" w:rsidRPr="007F7E2B" w:rsidRDefault="00E04171">
      <w:pPr>
        <w:ind w:left="-5" w:right="431"/>
        <w:rPr>
          <w:ins w:id="6822" w:author="V2" w:date="2025-04-14T14:19:00Z" w16du:dateUtc="2025-04-14T19:19:00Z"/>
        </w:rPr>
      </w:pPr>
      <w:ins w:id="6823" w:author="V2" w:date="2025-04-14T14:19:00Z" w16du:dateUtc="2025-04-14T19:19:00Z">
        <w:r w:rsidRPr="007F7E2B">
          <w:t xml:space="preserve">Soil sampling must be undertaken using a permanent sample plot technique, and a plot design which allows repeated sampling without bias resulting from disturbance caused by previous sampling.  Sampling must be undertaken using the following 6 steps: </w:t>
        </w:r>
      </w:ins>
    </w:p>
    <w:p w14:paraId="343CDCB4" w14:textId="77777777" w:rsidR="00E04171" w:rsidRPr="007F7E2B" w:rsidRDefault="00E04171" w:rsidP="00964B29">
      <w:pPr>
        <w:numPr>
          <w:ilvl w:val="0"/>
          <w:numId w:val="65"/>
        </w:numPr>
        <w:spacing w:before="0" w:after="8" w:line="271" w:lineRule="auto"/>
        <w:ind w:right="431" w:hanging="360"/>
        <w:rPr>
          <w:ins w:id="6824" w:author="V2" w:date="2025-04-14T14:19:00Z" w16du:dateUtc="2025-04-14T19:19:00Z"/>
        </w:rPr>
      </w:pPr>
      <w:ins w:id="6825" w:author="V2" w:date="2025-04-14T14:19:00Z" w16du:dateUtc="2025-04-14T19:19:00Z">
        <w:r w:rsidRPr="007F7E2B">
          <w:t xml:space="preserve">Land reconnaissance and presampling </w:t>
        </w:r>
      </w:ins>
    </w:p>
    <w:p w14:paraId="1DEBAA7A" w14:textId="77777777" w:rsidR="00E04171" w:rsidRPr="007F7E2B" w:rsidRDefault="00E04171" w:rsidP="00964B29">
      <w:pPr>
        <w:numPr>
          <w:ilvl w:val="0"/>
          <w:numId w:val="65"/>
        </w:numPr>
        <w:spacing w:before="0" w:after="7" w:line="271" w:lineRule="auto"/>
        <w:ind w:right="431" w:hanging="360"/>
        <w:rPr>
          <w:ins w:id="6826" w:author="V2" w:date="2025-04-14T14:19:00Z" w16du:dateUtc="2025-04-14T19:19:00Z"/>
        </w:rPr>
      </w:pPr>
      <w:ins w:id="6827" w:author="V2" w:date="2025-04-14T14:19:00Z" w16du:dateUtc="2025-04-14T19:19:00Z">
        <w:r w:rsidRPr="007F7E2B">
          <w:t xml:space="preserve">Selection of sampling parameters </w:t>
        </w:r>
      </w:ins>
    </w:p>
    <w:p w14:paraId="74F7CFED" w14:textId="77777777" w:rsidR="00E04171" w:rsidRPr="007F7E2B" w:rsidRDefault="00E04171" w:rsidP="00964B29">
      <w:pPr>
        <w:numPr>
          <w:ilvl w:val="0"/>
          <w:numId w:val="65"/>
        </w:numPr>
        <w:spacing w:before="0" w:after="10" w:line="271" w:lineRule="auto"/>
        <w:ind w:right="431" w:hanging="360"/>
        <w:rPr>
          <w:ins w:id="6828" w:author="V2" w:date="2025-04-14T14:19:00Z" w16du:dateUtc="2025-04-14T19:19:00Z"/>
        </w:rPr>
      </w:pPr>
      <w:ins w:id="6829" w:author="V2" w:date="2025-04-14T14:19:00Z" w16du:dateUtc="2025-04-14T19:19:00Z">
        <w:r w:rsidRPr="007F7E2B">
          <w:t xml:space="preserve">Identification of sampling requirements </w:t>
        </w:r>
      </w:ins>
    </w:p>
    <w:p w14:paraId="61F0AD7C" w14:textId="77777777" w:rsidR="00E04171" w:rsidRPr="007F7E2B" w:rsidRDefault="00E04171" w:rsidP="00964B29">
      <w:pPr>
        <w:numPr>
          <w:ilvl w:val="0"/>
          <w:numId w:val="65"/>
        </w:numPr>
        <w:spacing w:before="0" w:after="7" w:line="271" w:lineRule="auto"/>
        <w:ind w:right="431" w:hanging="360"/>
        <w:rPr>
          <w:ins w:id="6830" w:author="V2" w:date="2025-04-14T14:19:00Z" w16du:dateUtc="2025-04-14T19:19:00Z"/>
        </w:rPr>
      </w:pPr>
      <w:ins w:id="6831" w:author="V2" w:date="2025-04-14T14:19:00Z" w16du:dateUtc="2025-04-14T19:19:00Z">
        <w:r w:rsidRPr="007F7E2B">
          <w:t xml:space="preserve">Sampling </w:t>
        </w:r>
      </w:ins>
    </w:p>
    <w:p w14:paraId="693C4796" w14:textId="77777777" w:rsidR="00E04171" w:rsidRPr="007F7E2B" w:rsidRDefault="00E04171" w:rsidP="00964B29">
      <w:pPr>
        <w:numPr>
          <w:ilvl w:val="0"/>
          <w:numId w:val="65"/>
        </w:numPr>
        <w:spacing w:before="0" w:after="7" w:line="271" w:lineRule="auto"/>
        <w:ind w:right="431" w:hanging="360"/>
        <w:rPr>
          <w:ins w:id="6832" w:author="V2" w:date="2025-04-14T14:19:00Z" w16du:dateUtc="2025-04-14T19:19:00Z"/>
        </w:rPr>
      </w:pPr>
      <w:ins w:id="6833" w:author="V2" w:date="2025-04-14T14:19:00Z" w16du:dateUtc="2025-04-14T19:19:00Z">
        <w:r w:rsidRPr="007F7E2B">
          <w:t xml:space="preserve">Laboratory procedures and quality assurance </w:t>
        </w:r>
      </w:ins>
    </w:p>
    <w:p w14:paraId="489321A7" w14:textId="77777777" w:rsidR="00E04171" w:rsidRPr="007F7E2B" w:rsidRDefault="00E04171" w:rsidP="00964B29">
      <w:pPr>
        <w:numPr>
          <w:ilvl w:val="0"/>
          <w:numId w:val="65"/>
        </w:numPr>
        <w:spacing w:before="0" w:after="7" w:line="271" w:lineRule="auto"/>
        <w:ind w:right="431" w:hanging="360"/>
        <w:rPr>
          <w:ins w:id="6834" w:author="V2" w:date="2025-04-14T14:19:00Z" w16du:dateUtc="2025-04-14T19:19:00Z"/>
        </w:rPr>
      </w:pPr>
      <w:ins w:id="6835" w:author="V2" w:date="2025-04-14T14:19:00Z" w16du:dateUtc="2025-04-14T19:19:00Z">
        <w:r w:rsidRPr="007F7E2B">
          <w:t xml:space="preserve">Data verification and calculation </w:t>
        </w:r>
      </w:ins>
    </w:p>
    <w:p w14:paraId="4F7EED8B" w14:textId="77777777" w:rsidR="00E04171" w:rsidRPr="007F7E2B" w:rsidRDefault="00E04171">
      <w:pPr>
        <w:spacing w:after="12" w:line="259" w:lineRule="auto"/>
        <w:ind w:left="720"/>
        <w:rPr>
          <w:ins w:id="6836" w:author="V2" w:date="2025-04-14T14:19:00Z" w16du:dateUtc="2025-04-14T19:19:00Z"/>
        </w:rPr>
      </w:pPr>
      <w:ins w:id="6837" w:author="V2" w:date="2025-04-14T14:19:00Z" w16du:dateUtc="2025-04-14T19:19:00Z">
        <w:r w:rsidRPr="007F7E2B">
          <w:t xml:space="preserve"> </w:t>
        </w:r>
      </w:ins>
    </w:p>
    <w:p w14:paraId="536BBA39" w14:textId="77777777" w:rsidR="00E04171" w:rsidRPr="007F7E2B" w:rsidRDefault="00E04171">
      <w:pPr>
        <w:pStyle w:val="Heading3"/>
        <w:spacing w:after="265"/>
        <w:ind w:left="-5" w:right="268"/>
        <w:rPr>
          <w:ins w:id="6838" w:author="V2" w:date="2025-04-14T14:19:00Z" w16du:dateUtc="2025-04-14T19:19:00Z"/>
        </w:rPr>
      </w:pPr>
      <w:bookmarkStart w:id="6839" w:name="_Toc174616068"/>
      <w:bookmarkStart w:id="6840" w:name="_Toc174616484"/>
      <w:bookmarkStart w:id="6841" w:name="_Toc180594209"/>
      <w:bookmarkStart w:id="6842" w:name="_Toc180594616"/>
      <w:ins w:id="6843" w:author="V2" w:date="2025-04-14T14:19:00Z" w16du:dateUtc="2025-04-14T19:19:00Z">
        <w:r w:rsidRPr="007F7E2B">
          <w:t>Conditions under which inorganic carbon is accounted</w:t>
        </w:r>
        <w:bookmarkEnd w:id="6839"/>
        <w:bookmarkEnd w:id="6840"/>
        <w:bookmarkEnd w:id="6841"/>
        <w:bookmarkEnd w:id="6842"/>
        <w:r w:rsidRPr="007F7E2B">
          <w:t xml:space="preserve"> </w:t>
        </w:r>
      </w:ins>
    </w:p>
    <w:p w14:paraId="66D3F68B" w14:textId="77777777" w:rsidR="00E04171" w:rsidRPr="007F7E2B" w:rsidRDefault="00E04171">
      <w:pPr>
        <w:spacing w:after="17"/>
        <w:ind w:left="-5" w:right="431"/>
        <w:rPr>
          <w:ins w:id="6844" w:author="V2" w:date="2025-04-14T14:19:00Z" w16du:dateUtc="2025-04-14T19:19:00Z"/>
        </w:rPr>
      </w:pPr>
      <w:ins w:id="6845" w:author="V2" w:date="2025-04-14T14:19:00Z" w16du:dateUtc="2025-04-14T19:19:00Z">
        <w:r w:rsidRPr="007F7E2B">
          <w:t xml:space="preserve">This method contains guidance for quantification of both organic and inorganic carbon in soils.  However, in many cases changes in inorganic carbon content are slow and unlikely to be significant.  Furthermore, accurate estimation of reductions in atmospheric GHGs due to accretion of inorganic carbon may be difficult, for several reasons: </w:t>
        </w:r>
      </w:ins>
    </w:p>
    <w:p w14:paraId="6CA62A87" w14:textId="77777777" w:rsidR="00E04171" w:rsidRPr="007F7E2B" w:rsidRDefault="00E04171" w:rsidP="00964B29">
      <w:pPr>
        <w:numPr>
          <w:ilvl w:val="0"/>
          <w:numId w:val="66"/>
        </w:numPr>
        <w:spacing w:before="0" w:after="16" w:line="271" w:lineRule="auto"/>
        <w:ind w:right="431" w:hanging="360"/>
        <w:rPr>
          <w:ins w:id="6846" w:author="V2" w:date="2025-04-14T14:19:00Z" w16du:dateUtc="2025-04-14T19:19:00Z"/>
        </w:rPr>
      </w:pPr>
      <w:ins w:id="6847" w:author="V2" w:date="2025-04-14T14:19:00Z" w16du:dateUtc="2025-04-14T19:19:00Z">
        <w:r w:rsidRPr="007F7E2B">
          <w:t xml:space="preserve">Carbonates may be transported from other locations in dust, or in solution, and increases in carbonates in the soil may therefore not represent the formation of new carbonates. </w:t>
        </w:r>
      </w:ins>
    </w:p>
    <w:p w14:paraId="3DBA7CCC" w14:textId="77777777" w:rsidR="00E04171" w:rsidRPr="007F7E2B" w:rsidRDefault="00E04171" w:rsidP="00964B29">
      <w:pPr>
        <w:numPr>
          <w:ilvl w:val="0"/>
          <w:numId w:val="66"/>
        </w:numPr>
        <w:spacing w:before="0" w:after="13" w:line="271" w:lineRule="auto"/>
        <w:ind w:right="431" w:hanging="360"/>
        <w:rPr>
          <w:ins w:id="6848" w:author="V2" w:date="2025-04-14T14:19:00Z" w16du:dateUtc="2025-04-14T19:19:00Z"/>
        </w:rPr>
      </w:pPr>
      <w:ins w:id="6849" w:author="V2" w:date="2025-04-14T14:19:00Z" w16du:dateUtc="2025-04-14T19:19:00Z">
        <w:r w:rsidRPr="007F7E2B">
          <w:t xml:space="preserve">Available calcium or magnesium for the formation of carbonates may be derived from the breakdown of carbonates at another location. </w:t>
        </w:r>
      </w:ins>
    </w:p>
    <w:p w14:paraId="36526C69" w14:textId="77777777" w:rsidR="00E04171" w:rsidRPr="007F7E2B" w:rsidRDefault="00E04171">
      <w:pPr>
        <w:spacing w:after="7"/>
        <w:ind w:left="-5" w:right="431"/>
        <w:rPr>
          <w:ins w:id="6850" w:author="V2" w:date="2025-04-14T14:19:00Z" w16du:dateUtc="2025-04-14T19:19:00Z"/>
        </w:rPr>
      </w:pPr>
      <w:ins w:id="6851" w:author="V2" w:date="2025-04-14T14:19:00Z" w16du:dateUtc="2025-04-14T19:19:00Z">
        <w:r w:rsidRPr="007F7E2B">
          <w:t xml:space="preserve">In general, therefore, it is recommended not to account inorganic carbon under most project scenarios, with the following exceptions: </w:t>
        </w:r>
      </w:ins>
    </w:p>
    <w:p w14:paraId="1315CADE" w14:textId="77777777" w:rsidR="00E04171" w:rsidRPr="007F7E2B" w:rsidRDefault="00E04171" w:rsidP="00964B29">
      <w:pPr>
        <w:numPr>
          <w:ilvl w:val="0"/>
          <w:numId w:val="67"/>
        </w:numPr>
        <w:spacing w:before="0" w:after="5" w:line="271" w:lineRule="auto"/>
        <w:ind w:right="431" w:hanging="360"/>
        <w:rPr>
          <w:ins w:id="6852" w:author="V2" w:date="2025-04-14T14:19:00Z" w16du:dateUtc="2025-04-14T19:19:00Z"/>
        </w:rPr>
      </w:pPr>
      <w:ins w:id="6853" w:author="V2" w:date="2025-04-14T14:19:00Z" w16du:dateUtc="2025-04-14T19:19:00Z">
        <w:r w:rsidRPr="007F7E2B">
          <w:t xml:space="preserve">Inorganic carbon must be accounted where project activities are likely to lead to changes in soil chemistry or processes (for instance, increased acidity in the soil), which may be expected to lead to the breakdown of carbonates and the release of carbon compounds to the atmosphere.  For instance, under some management regimes ammonium sulfate fertilizer may be added to high pH </w:t>
        </w:r>
        <w:r w:rsidRPr="007F7E2B">
          <w:lastRenderedPageBreak/>
          <w:t xml:space="preserve">soils with the goal of reducing pH to a 6.5 to 7.5 range.  This pH change will tend to result in the breakdown of inorganic soil carbon and the release of carbon compounds to the atmosphere. </w:t>
        </w:r>
      </w:ins>
    </w:p>
    <w:p w14:paraId="46146E81" w14:textId="77777777" w:rsidR="00E04171" w:rsidRPr="007F7E2B" w:rsidRDefault="00E04171" w:rsidP="00964B29">
      <w:pPr>
        <w:numPr>
          <w:ilvl w:val="0"/>
          <w:numId w:val="67"/>
        </w:numPr>
        <w:spacing w:before="0" w:after="7" w:line="271" w:lineRule="auto"/>
        <w:ind w:right="431" w:hanging="360"/>
        <w:rPr>
          <w:ins w:id="6854" w:author="V2" w:date="2025-04-14T14:19:00Z" w16du:dateUtc="2025-04-14T19:19:00Z"/>
        </w:rPr>
      </w:pPr>
      <w:ins w:id="6855" w:author="V2" w:date="2025-04-14T14:19:00Z" w16du:dateUtc="2025-04-14T19:19:00Z">
        <w:r w:rsidRPr="007F7E2B">
          <w:t xml:space="preserve">Inorganic carbon may be accounted where it can be demonstrated that: </w:t>
        </w:r>
      </w:ins>
    </w:p>
    <w:p w14:paraId="18E02C1F" w14:textId="77777777" w:rsidR="00E04171" w:rsidRPr="007F7E2B" w:rsidRDefault="00E04171" w:rsidP="00964B29">
      <w:pPr>
        <w:numPr>
          <w:ilvl w:val="1"/>
          <w:numId w:val="67"/>
        </w:numPr>
        <w:spacing w:before="0" w:after="6" w:line="271" w:lineRule="auto"/>
        <w:ind w:right="431" w:hanging="360"/>
        <w:rPr>
          <w:ins w:id="6856" w:author="V2" w:date="2025-04-14T14:19:00Z" w16du:dateUtc="2025-04-14T19:19:00Z"/>
        </w:rPr>
      </w:pPr>
      <w:ins w:id="6857" w:author="V2" w:date="2025-04-14T14:19:00Z" w16du:dateUtc="2025-04-14T19:19:00Z">
        <w:r w:rsidRPr="007F7E2B">
          <w:t xml:space="preserve">Increases in inorganic carbon in the soil are not the result of the transport of carbonates from outside the project area, or from below the sampled depth, for instance through irrigation or percolation. </w:t>
        </w:r>
      </w:ins>
    </w:p>
    <w:p w14:paraId="6B097242" w14:textId="77777777" w:rsidR="00E04171" w:rsidRPr="007F7E2B" w:rsidRDefault="00E04171" w:rsidP="00964B29">
      <w:pPr>
        <w:numPr>
          <w:ilvl w:val="1"/>
          <w:numId w:val="67"/>
        </w:numPr>
        <w:spacing w:before="0" w:after="5" w:line="271" w:lineRule="auto"/>
        <w:ind w:right="431" w:hanging="360"/>
        <w:rPr>
          <w:ins w:id="6858" w:author="V2" w:date="2025-04-14T14:19:00Z" w16du:dateUtc="2025-04-14T19:19:00Z"/>
        </w:rPr>
      </w:pPr>
      <w:ins w:id="6859" w:author="V2" w:date="2025-04-14T14:19:00Z" w16du:dateUtc="2025-04-14T19:19:00Z">
        <w:r w:rsidRPr="007F7E2B">
          <w:t>Calcium and magnesium for the formation of carbonates are not sourced from breakdown of carbonates outside the project area</w:t>
        </w:r>
        <w:r w:rsidRPr="007F7E2B">
          <w:rPr>
            <w:rFonts w:ascii="Arial" w:eastAsia="Arial" w:hAnsi="Arial" w:cs="Arial"/>
            <w:i/>
          </w:rPr>
          <w:t xml:space="preserve"> </w:t>
        </w:r>
        <w:r w:rsidRPr="007F7E2B">
          <w:t xml:space="preserve">or below the sampled depth. </w:t>
        </w:r>
      </w:ins>
    </w:p>
    <w:p w14:paraId="64713560" w14:textId="77777777" w:rsidR="00E04171" w:rsidRPr="007F7E2B" w:rsidRDefault="00E04171">
      <w:pPr>
        <w:ind w:left="730" w:right="431"/>
        <w:rPr>
          <w:ins w:id="6860" w:author="V2" w:date="2025-04-14T14:19:00Z" w16du:dateUtc="2025-04-14T19:19:00Z"/>
        </w:rPr>
      </w:pPr>
      <w:ins w:id="6861" w:author="V2" w:date="2025-04-14T14:19:00Z" w16du:dateUtc="2025-04-14T19:19:00Z">
        <w:r w:rsidRPr="007F7E2B">
          <w:t xml:space="preserve">In either case, projection of a baseline for inorganic carbon must take into account the full range of carbonate formation, transport and breakdown processes and environmental conditions.  If possible, and if suitable sites are available, strong consideration should be given to the use of a monitored baseline in addition to the ex-ante estimation, due to the complexity of inorganic carbon processes. </w:t>
        </w:r>
      </w:ins>
    </w:p>
    <w:p w14:paraId="66199730" w14:textId="77777777" w:rsidR="00E04171" w:rsidRPr="007F7E2B" w:rsidRDefault="00E04171">
      <w:pPr>
        <w:spacing w:line="259" w:lineRule="auto"/>
        <w:ind w:left="360"/>
        <w:rPr>
          <w:ins w:id="6862" w:author="V2" w:date="2025-04-14T14:19:00Z" w16du:dateUtc="2025-04-14T19:19:00Z"/>
        </w:rPr>
      </w:pPr>
      <w:ins w:id="6863" w:author="V2" w:date="2025-04-14T14:19:00Z" w16du:dateUtc="2025-04-14T19:19:00Z">
        <w:r w:rsidRPr="007F7E2B">
          <w:t xml:space="preserve"> </w:t>
        </w:r>
      </w:ins>
    </w:p>
    <w:p w14:paraId="7EC9FB2E" w14:textId="77777777" w:rsidR="00E04171" w:rsidRPr="007F7E2B" w:rsidRDefault="00E04171">
      <w:pPr>
        <w:spacing w:line="259" w:lineRule="auto"/>
        <w:ind w:left="360"/>
        <w:rPr>
          <w:ins w:id="6864" w:author="V2" w:date="2025-04-14T14:19:00Z" w16du:dateUtc="2025-04-14T19:19:00Z"/>
        </w:rPr>
      </w:pPr>
      <w:ins w:id="6865" w:author="V2" w:date="2025-04-14T14:19:00Z" w16du:dateUtc="2025-04-14T19:19:00Z">
        <w:r w:rsidRPr="007F7E2B">
          <w:t xml:space="preserve"> </w:t>
        </w:r>
      </w:ins>
    </w:p>
    <w:p w14:paraId="25B5FF63" w14:textId="77777777" w:rsidR="00E04171" w:rsidRPr="007F7E2B" w:rsidRDefault="00E04171">
      <w:pPr>
        <w:pStyle w:val="Heading3"/>
        <w:spacing w:after="263"/>
        <w:ind w:left="-5" w:right="268"/>
        <w:rPr>
          <w:ins w:id="6866" w:author="V2" w:date="2025-04-14T14:19:00Z" w16du:dateUtc="2025-04-14T19:19:00Z"/>
        </w:rPr>
      </w:pPr>
      <w:bookmarkStart w:id="6867" w:name="_Toc174616069"/>
      <w:bookmarkStart w:id="6868" w:name="_Toc174616485"/>
      <w:bookmarkStart w:id="6869" w:name="_Toc180594210"/>
      <w:bookmarkStart w:id="6870" w:name="_Toc180594617"/>
      <w:ins w:id="6871" w:author="V2" w:date="2025-04-14T14:19:00Z" w16du:dateUtc="2025-04-14T19:19:00Z">
        <w:r w:rsidRPr="007F7E2B">
          <w:t>Step 1: Land reconnaissance and pre-sampling</w:t>
        </w:r>
        <w:bookmarkEnd w:id="6867"/>
        <w:bookmarkEnd w:id="6868"/>
        <w:bookmarkEnd w:id="6869"/>
        <w:bookmarkEnd w:id="6870"/>
        <w:r w:rsidRPr="007F7E2B">
          <w:t xml:space="preserve"> </w:t>
        </w:r>
      </w:ins>
    </w:p>
    <w:p w14:paraId="52132D30" w14:textId="77777777" w:rsidR="00E04171" w:rsidRPr="007F7E2B" w:rsidRDefault="00E04171">
      <w:pPr>
        <w:ind w:left="-5" w:right="431"/>
        <w:rPr>
          <w:ins w:id="6872" w:author="V2" w:date="2025-04-14T14:19:00Z" w16du:dateUtc="2025-04-14T19:19:00Z"/>
        </w:rPr>
      </w:pPr>
      <w:ins w:id="6873" w:author="V2" w:date="2025-04-14T14:19:00Z" w16du:dateUtc="2025-04-14T19:19:00Z">
        <w:r w:rsidRPr="007F7E2B">
          <w:rPr>
            <w:rFonts w:ascii="Arial" w:eastAsia="Arial" w:hAnsi="Arial" w:cs="Arial"/>
            <w:b/>
          </w:rPr>
          <w:t>Goal</w:t>
        </w:r>
        <w:r w:rsidRPr="007F7E2B">
          <w:t xml:space="preserve">: Production of a qualitative assessment of soil carbon variation based on landscape processes and factors, and stratified sampling. </w:t>
        </w:r>
      </w:ins>
    </w:p>
    <w:p w14:paraId="44B97B6E" w14:textId="77777777" w:rsidR="00E04171" w:rsidRPr="007F7E2B" w:rsidRDefault="00E04171">
      <w:pPr>
        <w:spacing w:after="183"/>
        <w:ind w:left="-5" w:right="431"/>
        <w:rPr>
          <w:ins w:id="6874" w:author="V2" w:date="2025-04-14T14:19:00Z" w16du:dateUtc="2025-04-14T19:19:00Z"/>
        </w:rPr>
      </w:pPr>
      <w:ins w:id="6875" w:author="V2" w:date="2025-04-14T14:19:00Z" w16du:dateUtc="2025-04-14T19:19:00Z">
        <w:r w:rsidRPr="007F7E2B">
          <w:rPr>
            <w:rFonts w:ascii="Arial" w:eastAsia="Arial" w:hAnsi="Arial" w:cs="Arial"/>
            <w:b/>
          </w:rPr>
          <w:t>Product</w:t>
        </w:r>
        <w:r w:rsidRPr="007F7E2B">
          <w:t>: Information on the expected values and distribution of soil carbon across the</w:t>
        </w:r>
        <w:r w:rsidRPr="007F7E2B">
          <w:rPr>
            <w:rFonts w:ascii="Arial" w:eastAsia="Arial" w:hAnsi="Arial" w:cs="Arial"/>
            <w:i/>
          </w:rPr>
          <w:t xml:space="preserve"> </w:t>
        </w:r>
        <w:r w:rsidRPr="007F7E2B">
          <w:t>project area.</w:t>
        </w:r>
        <w:r w:rsidRPr="007F7E2B">
          <w:rPr>
            <w:i/>
          </w:rPr>
          <w:t xml:space="preserve"> </w:t>
        </w:r>
      </w:ins>
    </w:p>
    <w:p w14:paraId="1AC10181" w14:textId="77777777" w:rsidR="00E04171" w:rsidRPr="007F7E2B" w:rsidRDefault="00E04171">
      <w:pPr>
        <w:ind w:left="-5" w:right="431"/>
        <w:rPr>
          <w:ins w:id="6876" w:author="V2" w:date="2025-04-14T14:19:00Z" w16du:dateUtc="2025-04-14T19:19:00Z"/>
        </w:rPr>
      </w:pPr>
      <w:ins w:id="6877" w:author="V2" w:date="2025-04-14T14:19:00Z" w16du:dateUtc="2025-04-14T19:19:00Z">
        <w:r w:rsidRPr="007F7E2B">
          <w:rPr>
            <w:rFonts w:ascii="Arial" w:eastAsia="Arial" w:hAnsi="Arial" w:cs="Arial"/>
            <w:b/>
          </w:rPr>
          <w:t>Method</w:t>
        </w:r>
        <w:r w:rsidRPr="007F7E2B">
          <w:rPr>
            <w:b/>
          </w:rPr>
          <w:t xml:space="preserve">: </w:t>
        </w:r>
        <w:r w:rsidRPr="007F7E2B">
          <w:t>In this step, the</w:t>
        </w:r>
        <w:r w:rsidRPr="007F7E2B">
          <w:rPr>
            <w:rFonts w:ascii="Arial" w:eastAsia="Arial" w:hAnsi="Arial" w:cs="Arial"/>
            <w:i/>
          </w:rPr>
          <w:t xml:space="preserve"> </w:t>
        </w:r>
        <w:r w:rsidRPr="007F7E2B">
          <w:t xml:space="preserve">project area and, if used the reference region, are formally reconnoitered to understand the variability in site conditions in each major soil type (typically major soil types are derived from existing regional or national level soil classification systems, and associated mapping).  </w:t>
        </w:r>
      </w:ins>
    </w:p>
    <w:p w14:paraId="796383D5" w14:textId="77777777" w:rsidR="00E04171" w:rsidRPr="007F7E2B" w:rsidRDefault="00E04171">
      <w:pPr>
        <w:ind w:left="-5" w:right="431"/>
        <w:rPr>
          <w:ins w:id="6878" w:author="V2" w:date="2025-04-14T14:19:00Z" w16du:dateUtc="2025-04-14T19:19:00Z"/>
        </w:rPr>
      </w:pPr>
      <w:ins w:id="6879" w:author="V2" w:date="2025-04-14T14:19:00Z" w16du:dateUtc="2025-04-14T19:19:00Z">
        <w:r w:rsidRPr="007F7E2B">
          <w:t xml:space="preserve">For the purpose of preparing an ex-ante estimation of soil carbon levels under the project scenario in Task 3, it may also be desirable to locate and presample reference areas during this step. Sampling of reference area locations where conditions reasonably resemble the soil conditions expected to occur under the project scenario may increase the accuracy of ex-ante projections.  </w:t>
        </w:r>
      </w:ins>
    </w:p>
    <w:p w14:paraId="79C577A3" w14:textId="77777777" w:rsidR="00E04171" w:rsidRPr="007F7E2B" w:rsidRDefault="00E04171">
      <w:pPr>
        <w:ind w:left="-5" w:right="431"/>
        <w:rPr>
          <w:ins w:id="6880" w:author="V2" w:date="2025-04-14T14:19:00Z" w16du:dateUtc="2025-04-14T19:19:00Z"/>
        </w:rPr>
      </w:pPr>
      <w:ins w:id="6881" w:author="V2" w:date="2025-04-14T14:19:00Z" w16du:dateUtc="2025-04-14T19:19:00Z">
        <w:r w:rsidRPr="007F7E2B">
          <w:t xml:space="preserve">Organize and implement field reconnaissance to observe site conditions, soil types, vegetation types and land uses in the project area, and reference region. During the field visit, mark areas on the aerial photographs (or other maps) that represent a conspicuous difference in the condition of vegetation and soils in each major proposed stratum, fence lines and agricultural field boundaries which may be management unit boundaries, and other conspicuous physical and ecological differences of the land. The reconnaissance must be systematic, and will begin to provide some understanding of changes in soil characteristics across the project area. </w:t>
        </w:r>
      </w:ins>
    </w:p>
    <w:p w14:paraId="278BB2C2" w14:textId="77777777" w:rsidR="00E04171" w:rsidRPr="007F7E2B" w:rsidRDefault="00E04171">
      <w:pPr>
        <w:ind w:left="-5" w:right="431"/>
        <w:rPr>
          <w:ins w:id="6882" w:author="V2" w:date="2025-04-14T14:19:00Z" w16du:dateUtc="2025-04-14T19:19:00Z"/>
        </w:rPr>
      </w:pPr>
      <w:ins w:id="6883" w:author="V2" w:date="2025-04-14T14:19:00Z" w16du:dateUtc="2025-04-14T19:19:00Z">
        <w:r w:rsidRPr="007F7E2B">
          <w:lastRenderedPageBreak/>
          <w:t xml:space="preserve">The goal of this step is to bring greater definition to the soil and vegetation conditions found in each proposed stratum.  This information must be used to refine stratification and plan sampling strategy and intensity. </w:t>
        </w:r>
      </w:ins>
    </w:p>
    <w:p w14:paraId="355590C6" w14:textId="77777777" w:rsidR="00E04171" w:rsidRPr="007F7E2B" w:rsidRDefault="00E04171" w:rsidP="00964B29">
      <w:pPr>
        <w:numPr>
          <w:ilvl w:val="0"/>
          <w:numId w:val="68"/>
        </w:numPr>
        <w:spacing w:before="0" w:after="204" w:line="271" w:lineRule="auto"/>
        <w:ind w:right="431" w:hanging="360"/>
        <w:rPr>
          <w:ins w:id="6884" w:author="V2" w:date="2025-04-14T14:19:00Z" w16du:dateUtc="2025-04-14T19:19:00Z"/>
        </w:rPr>
      </w:pPr>
      <w:ins w:id="6885" w:author="V2" w:date="2025-04-14T14:19:00Z" w16du:dateUtc="2025-04-14T19:19:00Z">
        <w:r w:rsidRPr="007F7E2B">
          <w:t xml:space="preserve">Pre-sampling Strategy: In each proposed stratum, during the reconnaissance period, complete a satisfactory number of soil sampling investigations (follow the procedures in Step 3 below) to determine whether or not the existing proposed stratification of the site is supported in the field, and to gather some information on the range of variation within the project area  and stratum.  The location of the plots during this step should be determined by deliberate selection of areas thought to be typical of a given proposed stratum, rather than by random or systematic sampling, and statistical assessment of the plot results need not be undertaken.  </w:t>
        </w:r>
      </w:ins>
    </w:p>
    <w:p w14:paraId="2E9FBCAB" w14:textId="77777777" w:rsidR="00E04171" w:rsidRPr="007F7E2B" w:rsidRDefault="00E04171" w:rsidP="00964B29">
      <w:pPr>
        <w:numPr>
          <w:ilvl w:val="0"/>
          <w:numId w:val="68"/>
        </w:numPr>
        <w:spacing w:before="0" w:after="5" w:line="271" w:lineRule="auto"/>
        <w:ind w:right="431" w:hanging="360"/>
        <w:rPr>
          <w:ins w:id="6886" w:author="V2" w:date="2025-04-14T14:19:00Z" w16du:dateUtc="2025-04-14T19:19:00Z"/>
        </w:rPr>
      </w:pPr>
      <w:ins w:id="6887" w:author="V2" w:date="2025-04-14T14:19:00Z" w16du:dateUtc="2025-04-14T19:19:00Z">
        <w:r w:rsidRPr="007F7E2B">
          <w:t xml:space="preserve">Pre-sampling Soils: In each area sampled, record the soil layers, textural characterization and associated depths of each sample. In each location, triplicate soil pits or probe samples will be required to affirm this characterization following the procedures as in Step 4.  </w:t>
        </w:r>
      </w:ins>
    </w:p>
    <w:p w14:paraId="4115C390" w14:textId="77777777" w:rsidR="00E04171" w:rsidRPr="007F7E2B" w:rsidRDefault="00E04171" w:rsidP="00964B29">
      <w:pPr>
        <w:numPr>
          <w:ilvl w:val="0"/>
          <w:numId w:val="68"/>
        </w:numPr>
        <w:spacing w:before="0" w:after="6" w:line="271" w:lineRule="auto"/>
        <w:ind w:right="431" w:hanging="360"/>
        <w:rPr>
          <w:ins w:id="6888" w:author="V2" w:date="2025-04-14T14:19:00Z" w16du:dateUtc="2025-04-14T19:19:00Z"/>
        </w:rPr>
      </w:pPr>
      <w:ins w:id="6889" w:author="V2" w:date="2025-04-14T14:19:00Z" w16du:dateUtc="2025-04-14T19:19:00Z">
        <w:r w:rsidRPr="007F7E2B">
          <w:t xml:space="preserve">Recording Vegetation: In each area sampled, record vegetation composition.  The goal is to identify vegetation species and their corresponding percent cover values and communities which may be indicators of soil conditions.  Recording vegetation during this phase is aimed at fine tuning soil classification, and not at developing a vegetation classification. </w:t>
        </w:r>
      </w:ins>
    </w:p>
    <w:p w14:paraId="7AFC442D" w14:textId="77777777" w:rsidR="00E04171" w:rsidRPr="007F7E2B" w:rsidRDefault="00E04171">
      <w:pPr>
        <w:spacing w:after="17" w:line="259" w:lineRule="auto"/>
        <w:ind w:left="720"/>
        <w:rPr>
          <w:ins w:id="6890" w:author="V2" w:date="2025-04-14T14:19:00Z" w16du:dateUtc="2025-04-14T19:19:00Z"/>
        </w:rPr>
      </w:pPr>
      <w:ins w:id="6891" w:author="V2" w:date="2025-04-14T14:19:00Z" w16du:dateUtc="2025-04-14T19:19:00Z">
        <w:r w:rsidRPr="007F7E2B">
          <w:t xml:space="preserve"> </w:t>
        </w:r>
      </w:ins>
    </w:p>
    <w:p w14:paraId="3AD05C86" w14:textId="716A6762" w:rsidR="00E04171" w:rsidRPr="007F7E2B" w:rsidRDefault="00E04171">
      <w:pPr>
        <w:spacing w:after="6"/>
        <w:ind w:left="-5" w:right="431"/>
        <w:rPr>
          <w:ins w:id="6892" w:author="V2" w:date="2025-04-14T14:19:00Z" w16du:dateUtc="2025-04-14T19:19:00Z"/>
        </w:rPr>
      </w:pPr>
      <w:ins w:id="6893" w:author="V2" w:date="2025-04-14T14:19:00Z" w16du:dateUtc="2025-04-14T19:19:00Z">
        <w:r w:rsidRPr="007F7E2B">
          <w:t xml:space="preserve">Following pre-sampling, revise the proposed stratification as required, following the techniques given in the module </w:t>
        </w:r>
        <w:r w:rsidR="00111949" w:rsidRPr="007F7E2B">
          <w:rPr>
            <w:rFonts w:ascii="Arial" w:eastAsia="Arial" w:hAnsi="Arial" w:cs="Arial"/>
            <w:i/>
          </w:rPr>
          <w:t>TRS-1</w:t>
        </w:r>
        <w:r w:rsidRPr="007F7E2B">
          <w:rPr>
            <w:rFonts w:ascii="Arial" w:eastAsia="Arial" w:hAnsi="Arial" w:cs="Arial"/>
            <w:i/>
          </w:rPr>
          <w:t xml:space="preserve"> Methods to determine stratification</w:t>
        </w:r>
        <w:r w:rsidRPr="007F7E2B">
          <w:t xml:space="preserve">.  Note also that pre-sampling may be used to identify and eliminate areas containing organic soils, which may be sampled using the methods given below, but must not be accounted using this module. </w:t>
        </w:r>
      </w:ins>
    </w:p>
    <w:p w14:paraId="667A42FD" w14:textId="77777777" w:rsidR="00E04171" w:rsidRPr="007F7E2B" w:rsidRDefault="00E04171">
      <w:pPr>
        <w:spacing w:after="17" w:line="259" w:lineRule="auto"/>
        <w:rPr>
          <w:ins w:id="6894" w:author="V2" w:date="2025-04-14T14:19:00Z" w16du:dateUtc="2025-04-14T19:19:00Z"/>
        </w:rPr>
      </w:pPr>
      <w:ins w:id="6895" w:author="V2" w:date="2025-04-14T14:19:00Z" w16du:dateUtc="2025-04-14T19:19:00Z">
        <w:r w:rsidRPr="007F7E2B">
          <w:t xml:space="preserve"> </w:t>
        </w:r>
      </w:ins>
    </w:p>
    <w:p w14:paraId="7B68DA98" w14:textId="77777777" w:rsidR="00E04171" w:rsidRPr="007F7E2B" w:rsidRDefault="00E04171">
      <w:pPr>
        <w:spacing w:after="12" w:line="259" w:lineRule="auto"/>
        <w:ind w:left="1133"/>
        <w:rPr>
          <w:ins w:id="6896" w:author="V2" w:date="2025-04-14T14:19:00Z" w16du:dateUtc="2025-04-14T19:19:00Z"/>
        </w:rPr>
      </w:pPr>
      <w:ins w:id="6897" w:author="V2" w:date="2025-04-14T14:19:00Z" w16du:dateUtc="2025-04-14T19:19:00Z">
        <w:r w:rsidRPr="007F7E2B">
          <w:t xml:space="preserve"> </w:t>
        </w:r>
      </w:ins>
    </w:p>
    <w:p w14:paraId="0096EEA3" w14:textId="77777777" w:rsidR="00E04171" w:rsidRPr="007F7E2B" w:rsidRDefault="00E04171">
      <w:pPr>
        <w:pStyle w:val="Heading3"/>
        <w:spacing w:after="263"/>
        <w:ind w:left="-5" w:right="268"/>
        <w:rPr>
          <w:ins w:id="6898" w:author="V2" w:date="2025-04-14T14:19:00Z" w16du:dateUtc="2025-04-14T19:19:00Z"/>
        </w:rPr>
      </w:pPr>
      <w:bookmarkStart w:id="6899" w:name="_Toc174616070"/>
      <w:bookmarkStart w:id="6900" w:name="_Toc174616486"/>
      <w:bookmarkStart w:id="6901" w:name="_Toc180594211"/>
      <w:bookmarkStart w:id="6902" w:name="_Toc180594618"/>
      <w:ins w:id="6903" w:author="V2" w:date="2025-04-14T14:19:00Z" w16du:dateUtc="2025-04-14T19:19:00Z">
        <w:r w:rsidRPr="007F7E2B">
          <w:t>Step 2: Selection of sampling parameters</w:t>
        </w:r>
        <w:bookmarkEnd w:id="6899"/>
        <w:bookmarkEnd w:id="6900"/>
        <w:bookmarkEnd w:id="6901"/>
        <w:bookmarkEnd w:id="6902"/>
        <w:r w:rsidRPr="007F7E2B">
          <w:t xml:space="preserve"> </w:t>
        </w:r>
      </w:ins>
    </w:p>
    <w:p w14:paraId="394D889B" w14:textId="77777777" w:rsidR="00E04171" w:rsidRPr="007F7E2B" w:rsidRDefault="00E04171">
      <w:pPr>
        <w:ind w:left="-5" w:right="431"/>
        <w:rPr>
          <w:ins w:id="6904" w:author="V2" w:date="2025-04-14T14:19:00Z" w16du:dateUtc="2025-04-14T19:19:00Z"/>
        </w:rPr>
      </w:pPr>
      <w:ins w:id="6905" w:author="V2" w:date="2025-04-14T14:19:00Z" w16du:dateUtc="2025-04-14T19:19:00Z">
        <w:r w:rsidRPr="007F7E2B">
          <w:rPr>
            <w:rFonts w:ascii="Arial" w:eastAsia="Arial" w:hAnsi="Arial" w:cs="Arial"/>
            <w:b/>
          </w:rPr>
          <w:t>Goal</w:t>
        </w:r>
        <w:r w:rsidRPr="007F7E2B">
          <w:t xml:space="preserve">: Determination of the sampling parameters. </w:t>
        </w:r>
      </w:ins>
    </w:p>
    <w:p w14:paraId="6E7E6E49" w14:textId="77777777" w:rsidR="00E04171" w:rsidRPr="007F7E2B" w:rsidRDefault="00E04171">
      <w:pPr>
        <w:spacing w:after="184"/>
        <w:ind w:left="-5" w:right="431"/>
        <w:rPr>
          <w:ins w:id="6906" w:author="V2" w:date="2025-04-14T14:19:00Z" w16du:dateUtc="2025-04-14T19:19:00Z"/>
        </w:rPr>
      </w:pPr>
      <w:ins w:id="6907" w:author="V2" w:date="2025-04-14T14:19:00Z" w16du:dateUtc="2025-04-14T19:19:00Z">
        <w:r w:rsidRPr="007F7E2B">
          <w:rPr>
            <w:rFonts w:ascii="Arial" w:eastAsia="Arial" w:hAnsi="Arial" w:cs="Arial"/>
            <w:b/>
          </w:rPr>
          <w:t>Product</w:t>
        </w:r>
        <w:r w:rsidRPr="007F7E2B">
          <w:t xml:space="preserve">: Requirements for sampling intensity and depth, and calculated depth </w:t>
        </w:r>
      </w:ins>
    </w:p>
    <w:p w14:paraId="0359D2DF" w14:textId="77777777" w:rsidR="00E04171" w:rsidRPr="007F7E2B" w:rsidRDefault="00E04171">
      <w:pPr>
        <w:spacing w:after="186" w:line="269" w:lineRule="auto"/>
        <w:ind w:left="-5" w:right="268"/>
        <w:rPr>
          <w:ins w:id="6908" w:author="V2" w:date="2025-04-14T14:19:00Z" w16du:dateUtc="2025-04-14T19:19:00Z"/>
        </w:rPr>
      </w:pPr>
      <w:ins w:id="6909" w:author="V2" w:date="2025-04-14T14:19:00Z" w16du:dateUtc="2025-04-14T19:19:00Z">
        <w:r w:rsidRPr="007F7E2B">
          <w:rPr>
            <w:rFonts w:ascii="Arial" w:eastAsia="Arial" w:hAnsi="Arial" w:cs="Arial"/>
            <w:b/>
          </w:rPr>
          <w:t>Method</w:t>
        </w:r>
        <w:r w:rsidRPr="007F7E2B">
          <w:rPr>
            <w:b/>
          </w:rPr>
          <w:t xml:space="preserve">: </w:t>
        </w:r>
      </w:ins>
    </w:p>
    <w:p w14:paraId="27FB5B4D" w14:textId="77777777" w:rsidR="00E04171" w:rsidRPr="007F7E2B" w:rsidRDefault="00E04171">
      <w:pPr>
        <w:pStyle w:val="Heading4"/>
        <w:ind w:left="-5"/>
        <w:rPr>
          <w:ins w:id="6910" w:author="V2" w:date="2025-04-14T14:19:00Z" w16du:dateUtc="2025-04-14T19:19:00Z"/>
        </w:rPr>
      </w:pPr>
      <w:ins w:id="6911" w:author="V2" w:date="2025-04-14T14:19:00Z" w16du:dateUtc="2025-04-14T19:19:00Z">
        <w:r w:rsidRPr="007F7E2B">
          <w:t xml:space="preserve">Determining sampling intensity </w:t>
        </w:r>
      </w:ins>
    </w:p>
    <w:p w14:paraId="70EA6BD7" w14:textId="77777777" w:rsidR="00E04171" w:rsidRPr="007F7E2B" w:rsidRDefault="00E04171">
      <w:pPr>
        <w:spacing w:after="6"/>
        <w:ind w:left="-5" w:right="431"/>
        <w:rPr>
          <w:ins w:id="6912" w:author="V2" w:date="2025-04-14T14:19:00Z" w16du:dateUtc="2025-04-14T19:19:00Z"/>
        </w:rPr>
      </w:pPr>
      <w:ins w:id="6913" w:author="V2" w:date="2025-04-14T14:19:00Z" w16du:dateUtc="2025-04-14T19:19:00Z">
        <w:r w:rsidRPr="007F7E2B">
          <w:t xml:space="preserve">The number of plots depends on the variation in soil carbon levels, the required level of accuracy and the length of the </w:t>
        </w:r>
        <w:r w:rsidRPr="007F7E2B">
          <w:rPr>
            <w:rFonts w:ascii="Arial" w:eastAsia="Arial" w:hAnsi="Arial" w:cs="Arial"/>
            <w:i/>
          </w:rPr>
          <w:t>monitoring interval</w:t>
        </w:r>
        <w:r w:rsidRPr="007F7E2B">
          <w:t xml:space="preserve">.  Based on the pre-sampling work, select an initial number of plots for each stratum.  The goal is to install enough plots to meet the required statistical rigor, as discussed in Step </w:t>
        </w:r>
        <w:r w:rsidRPr="007F7E2B">
          <w:lastRenderedPageBreak/>
          <w:t xml:space="preserve">6.4 below. The project proponent may use a number of statistical methods to estimate the expected number of plots required, including those given in  Wenger (1984), and in the CDM A/R Methodological Tool </w:t>
        </w:r>
        <w:r w:rsidRPr="007F7E2B">
          <w:rPr>
            <w:rFonts w:ascii="Arial" w:eastAsia="Arial" w:hAnsi="Arial" w:cs="Arial"/>
            <w:i/>
          </w:rPr>
          <w:t>Calculation of the number of sample plots for measurements within A/R CDM project activities</w:t>
        </w:r>
        <w:r w:rsidRPr="007F7E2B">
          <w:t xml:space="preserve"> (ARAM Tool 03 Version 02 or later version).  </w:t>
        </w:r>
      </w:ins>
    </w:p>
    <w:p w14:paraId="6C381342" w14:textId="77777777" w:rsidR="00E04171" w:rsidRPr="007F7E2B" w:rsidRDefault="00E04171">
      <w:pPr>
        <w:spacing w:after="17" w:line="259" w:lineRule="auto"/>
        <w:ind w:left="720"/>
        <w:rPr>
          <w:ins w:id="6914" w:author="V2" w:date="2025-04-14T14:19:00Z" w16du:dateUtc="2025-04-14T19:19:00Z"/>
        </w:rPr>
      </w:pPr>
      <w:ins w:id="6915" w:author="V2" w:date="2025-04-14T14:19:00Z" w16du:dateUtc="2025-04-14T19:19:00Z">
        <w:r w:rsidRPr="007F7E2B">
          <w:t xml:space="preserve"> </w:t>
        </w:r>
      </w:ins>
    </w:p>
    <w:p w14:paraId="3E47CA6E" w14:textId="77777777" w:rsidR="00E04171" w:rsidRPr="007F7E2B" w:rsidRDefault="00E04171">
      <w:pPr>
        <w:spacing w:after="6"/>
        <w:ind w:left="-5" w:right="431"/>
        <w:rPr>
          <w:ins w:id="6916" w:author="V2" w:date="2025-04-14T14:19:00Z" w16du:dateUtc="2025-04-14T19:19:00Z"/>
        </w:rPr>
      </w:pPr>
      <w:ins w:id="6917" w:author="V2" w:date="2025-04-14T14:19:00Z" w16du:dateUtc="2025-04-14T19:19:00Z">
        <w:r w:rsidRPr="007F7E2B">
          <w:t xml:space="preserve">It is possible to reasonably modify (e.g. increase or decrease) the sample size after the pre-sampling or first monitoring event based on the actual variation of the carbon stock changes determined from taking the initial samples.  However, the goal is to install sufficient baseline sample plots such that repeated monitoring of these plots can also encompass anticipated increases in variation over time. </w:t>
        </w:r>
      </w:ins>
    </w:p>
    <w:p w14:paraId="632DB6C0" w14:textId="77777777" w:rsidR="00E04171" w:rsidRPr="007F7E2B" w:rsidRDefault="00E04171">
      <w:pPr>
        <w:spacing w:after="17" w:line="259" w:lineRule="auto"/>
        <w:ind w:left="720"/>
        <w:rPr>
          <w:ins w:id="6918" w:author="V2" w:date="2025-04-14T14:19:00Z" w16du:dateUtc="2025-04-14T19:19:00Z"/>
        </w:rPr>
      </w:pPr>
      <w:ins w:id="6919" w:author="V2" w:date="2025-04-14T14:19:00Z" w16du:dateUtc="2025-04-14T19:19:00Z">
        <w:r w:rsidRPr="007F7E2B">
          <w:t xml:space="preserve"> </w:t>
        </w:r>
      </w:ins>
    </w:p>
    <w:p w14:paraId="6BC8C6F4" w14:textId="77777777" w:rsidR="00E04171" w:rsidRPr="007F7E2B" w:rsidRDefault="00E04171">
      <w:pPr>
        <w:pStyle w:val="Heading4"/>
        <w:ind w:left="-5"/>
        <w:rPr>
          <w:ins w:id="6920" w:author="V2" w:date="2025-04-14T14:19:00Z" w16du:dateUtc="2025-04-14T19:19:00Z"/>
        </w:rPr>
      </w:pPr>
      <w:ins w:id="6921" w:author="V2" w:date="2025-04-14T14:19:00Z" w16du:dateUtc="2025-04-14T19:19:00Z">
        <w:r w:rsidRPr="007F7E2B">
          <w:t xml:space="preserve">Determining calculated depth and sampling depth </w:t>
        </w:r>
      </w:ins>
    </w:p>
    <w:p w14:paraId="10856B5D" w14:textId="77777777" w:rsidR="00E04171" w:rsidRPr="007F7E2B" w:rsidRDefault="00E04171">
      <w:pPr>
        <w:ind w:left="-5" w:right="431"/>
        <w:rPr>
          <w:ins w:id="6922" w:author="V2" w:date="2025-04-14T14:19:00Z" w16du:dateUtc="2025-04-14T19:19:00Z"/>
        </w:rPr>
      </w:pPr>
      <w:ins w:id="6923" w:author="V2" w:date="2025-04-14T14:19:00Z" w16du:dateUtc="2025-04-14T19:19:00Z">
        <w:r w:rsidRPr="007F7E2B">
          <w:rPr>
            <w:rFonts w:ascii="Arial" w:eastAsia="Arial" w:hAnsi="Arial" w:cs="Arial"/>
            <w:b/>
          </w:rPr>
          <w:t>Calculated Depth:</w:t>
        </w:r>
        <w:r w:rsidRPr="007F7E2B">
          <w:t xml:space="preserve"> For each stratum, determine the calculated depth.  This is the depth which will be used in the calculation of total soil carbon.  This depth must be determined based on the following criteria: </w:t>
        </w:r>
      </w:ins>
    </w:p>
    <w:p w14:paraId="697497D7" w14:textId="77777777" w:rsidR="00E04171" w:rsidRPr="007F7E2B" w:rsidRDefault="00E04171" w:rsidP="00964B29">
      <w:pPr>
        <w:numPr>
          <w:ilvl w:val="0"/>
          <w:numId w:val="69"/>
        </w:numPr>
        <w:spacing w:before="0" w:after="204" w:line="271" w:lineRule="auto"/>
        <w:ind w:right="431" w:hanging="360"/>
        <w:rPr>
          <w:ins w:id="6924" w:author="V2" w:date="2025-04-14T14:19:00Z" w16du:dateUtc="2025-04-14T19:19:00Z"/>
        </w:rPr>
      </w:pPr>
      <w:ins w:id="6925" w:author="V2" w:date="2025-04-14T14:19:00Z" w16du:dateUtc="2025-04-14T19:19:00Z">
        <w:r w:rsidRPr="007F7E2B">
          <w:t xml:space="preserve">The calculated depth must be set to a depth great enough to capture at least 90% of the expected change in soil carbon resulting from the project activity as compared with the projected soil carbon change under the baseline scenario within the project crediting period, or 2m, whichever is less.  Identification of the depth above which 90% of the change is expected to occur must be based on current research which has examined changes at depth, since much of the older research limited sampling to 30 cm or less, and did not quantify soil carbon dynamics at depth. Project proponents must start from an expectation of a 1m calculated depth, and adjust to reflect the particular dynamics of the project area. Thus, for instance, if research shows that 90% </w:t>
        </w:r>
      </w:ins>
    </w:p>
    <w:p w14:paraId="38F1F0C4" w14:textId="77777777" w:rsidR="00E04171" w:rsidRPr="007F7E2B" w:rsidRDefault="00E04171">
      <w:pPr>
        <w:spacing w:after="137"/>
        <w:ind w:left="730" w:right="431"/>
        <w:rPr>
          <w:ins w:id="6926" w:author="V2" w:date="2025-04-14T14:19:00Z" w16du:dateUtc="2025-04-14T19:19:00Z"/>
        </w:rPr>
      </w:pPr>
      <w:ins w:id="6927" w:author="V2" w:date="2025-04-14T14:19:00Z" w16du:dateUtc="2025-04-14T19:19:00Z">
        <w:r w:rsidRPr="007F7E2B">
          <w:t xml:space="preserve">of the change in soil carbon resulting from the implementation of the project activity within the project crediting period is expected to occur in the upper 70 cm of the soil, the calculated depth might be set at 70 cm.  Determination of the calculated depth must be undertaken based on the available literature, reference area measurements and knowledge of changes in soil carbon under the ecological and treatment conditions expected to apply.  Note that some treatments may result in increases in soil carbon in some soil layers, and decreases in soil carbon in others.  If this is the case, it is critical to capture both layers in the calculations.   </w:t>
        </w:r>
      </w:ins>
    </w:p>
    <w:p w14:paraId="34AE6AFE" w14:textId="77777777" w:rsidR="00E04171" w:rsidRPr="007F7E2B" w:rsidRDefault="00E04171" w:rsidP="00964B29">
      <w:pPr>
        <w:numPr>
          <w:ilvl w:val="0"/>
          <w:numId w:val="69"/>
        </w:numPr>
        <w:spacing w:before="0" w:after="137" w:line="271" w:lineRule="auto"/>
        <w:ind w:right="431" w:hanging="360"/>
        <w:rPr>
          <w:ins w:id="6928" w:author="V2" w:date="2025-04-14T14:19:00Z" w16du:dateUtc="2025-04-14T19:19:00Z"/>
        </w:rPr>
      </w:pPr>
      <w:ins w:id="6929" w:author="V2" w:date="2025-04-14T14:19:00Z" w16du:dateUtc="2025-04-14T19:19:00Z">
        <w:r w:rsidRPr="007F7E2B">
          <w:t xml:space="preserve">While bedrock or cemented layers may limit the total depth of the soil in some plots to less than the chosen calculated depth, soil depth in a majority of the plots must be expected to be greater than or equal to the calculated depth. </w:t>
        </w:r>
      </w:ins>
    </w:p>
    <w:p w14:paraId="224B594F" w14:textId="77777777" w:rsidR="00E04171" w:rsidRPr="007F7E2B" w:rsidRDefault="00E04171" w:rsidP="00964B29">
      <w:pPr>
        <w:numPr>
          <w:ilvl w:val="0"/>
          <w:numId w:val="69"/>
        </w:numPr>
        <w:spacing w:before="0" w:after="125" w:line="271" w:lineRule="auto"/>
        <w:ind w:right="431" w:hanging="360"/>
        <w:rPr>
          <w:ins w:id="6930" w:author="V2" w:date="2025-04-14T14:19:00Z" w16du:dateUtc="2025-04-14T19:19:00Z"/>
        </w:rPr>
      </w:pPr>
      <w:ins w:id="6931" w:author="V2" w:date="2025-04-14T14:19:00Z" w16du:dateUtc="2025-04-14T19:19:00Z">
        <w:r w:rsidRPr="007F7E2B">
          <w:lastRenderedPageBreak/>
          <w:t xml:space="preserve">The calculated depth must be less than the sampled depth, with the exception of individual plots in which the sampled depth is restricted by bedrock or a cemented layer, in which case the calculated depth may be equal to the sampled depth for that plot. </w:t>
        </w:r>
      </w:ins>
    </w:p>
    <w:p w14:paraId="3FADE6AB" w14:textId="77777777" w:rsidR="00E04171" w:rsidRPr="007F7E2B" w:rsidRDefault="00E04171">
      <w:pPr>
        <w:ind w:left="-5" w:right="431"/>
        <w:rPr>
          <w:ins w:id="6932" w:author="V2" w:date="2025-04-14T14:19:00Z" w16du:dateUtc="2025-04-14T19:19:00Z"/>
        </w:rPr>
      </w:pPr>
      <w:ins w:id="6933" w:author="V2" w:date="2025-04-14T14:19:00Z" w16du:dateUtc="2025-04-14T19:19:00Z">
        <w:r w:rsidRPr="007F7E2B">
          <w:t xml:space="preserve">The calculated depth must be set for each stratum.  However, note that within a stratum the actual depth used in the calculations may vary from plot to plot and from time to time due to one of the following conditions: </w:t>
        </w:r>
      </w:ins>
    </w:p>
    <w:p w14:paraId="0D770617" w14:textId="77777777" w:rsidR="00E04171" w:rsidRPr="007F7E2B" w:rsidRDefault="00E04171" w:rsidP="00964B29">
      <w:pPr>
        <w:numPr>
          <w:ilvl w:val="0"/>
          <w:numId w:val="69"/>
        </w:numPr>
        <w:spacing w:before="0" w:after="110" w:line="271" w:lineRule="auto"/>
        <w:ind w:right="431" w:hanging="360"/>
        <w:rPr>
          <w:ins w:id="6934" w:author="V2" w:date="2025-04-14T14:19:00Z" w16du:dateUtc="2025-04-14T19:19:00Z"/>
        </w:rPr>
      </w:pPr>
      <w:ins w:id="6935" w:author="V2" w:date="2025-04-14T14:19:00Z" w16du:dateUtc="2025-04-14T19:19:00Z">
        <w:r w:rsidRPr="007F7E2B">
          <w:t xml:space="preserve">Presence of bedrock or a cemented layer at a depth shallower than the calculated depth. </w:t>
        </w:r>
      </w:ins>
    </w:p>
    <w:p w14:paraId="2A315D46" w14:textId="77777777" w:rsidR="00E04171" w:rsidRPr="007F7E2B" w:rsidRDefault="00E04171" w:rsidP="00964B29">
      <w:pPr>
        <w:numPr>
          <w:ilvl w:val="0"/>
          <w:numId w:val="69"/>
        </w:numPr>
        <w:spacing w:before="0" w:after="95" w:line="271" w:lineRule="auto"/>
        <w:ind w:right="431" w:hanging="360"/>
        <w:rPr>
          <w:ins w:id="6936" w:author="V2" w:date="2025-04-14T14:19:00Z" w16du:dateUtc="2025-04-14T19:19:00Z"/>
        </w:rPr>
      </w:pPr>
      <w:ins w:id="6937" w:author="V2" w:date="2025-04-14T14:19:00Z" w16du:dateUtc="2025-04-14T19:19:00Z">
        <w:r w:rsidRPr="007F7E2B">
          <w:t xml:space="preserve">Changes in soil depth or bulk density, as discussed in Steps 3.1 and 6 below. </w:t>
        </w:r>
      </w:ins>
    </w:p>
    <w:p w14:paraId="42D413C1" w14:textId="77777777" w:rsidR="00E04171" w:rsidRPr="007F7E2B" w:rsidRDefault="00E04171">
      <w:pPr>
        <w:ind w:left="-5" w:right="431"/>
        <w:rPr>
          <w:ins w:id="6938" w:author="V2" w:date="2025-04-14T14:19:00Z" w16du:dateUtc="2025-04-14T19:19:00Z"/>
        </w:rPr>
      </w:pPr>
      <w:ins w:id="6939" w:author="V2" w:date="2025-04-14T14:19:00Z" w16du:dateUtc="2025-04-14T19:19:00Z">
        <w:r w:rsidRPr="007F7E2B">
          <w:rPr>
            <w:rFonts w:ascii="Arial" w:eastAsia="Arial" w:hAnsi="Arial" w:cs="Arial"/>
            <w:b/>
          </w:rPr>
          <w:t>Sampling Depth</w:t>
        </w:r>
        <w:r w:rsidRPr="007F7E2B">
          <w:t xml:space="preserve">: The chosen sampling depth must be greater than the calculated depth, to allow for detection of change caused by the project in deeper layers, and to allow for changes in soil characteristics over time, as discussed in Step 6. Note that as with the calculated depth, the actual depth sampled may be less than the chosen sampling depth if bedrock or cemented layers are present which prevent deeper sampling. Sampling depth must be great enough to ensure that all soil layers where significant changes in soil carbon may occur are sampled.   For instance: </w:t>
        </w:r>
      </w:ins>
    </w:p>
    <w:p w14:paraId="5D06BE56" w14:textId="77777777" w:rsidR="00E04171" w:rsidRPr="007F7E2B" w:rsidRDefault="00E04171" w:rsidP="00964B29">
      <w:pPr>
        <w:numPr>
          <w:ilvl w:val="0"/>
          <w:numId w:val="69"/>
        </w:numPr>
        <w:spacing w:before="0" w:after="270" w:line="271" w:lineRule="auto"/>
        <w:ind w:right="431" w:hanging="360"/>
        <w:rPr>
          <w:ins w:id="6940" w:author="V2" w:date="2025-04-14T14:19:00Z" w16du:dateUtc="2025-04-14T19:19:00Z"/>
        </w:rPr>
      </w:pPr>
      <w:ins w:id="6941" w:author="V2" w:date="2025-04-14T14:19:00Z" w16du:dateUtc="2025-04-14T19:19:00Z">
        <w:r w:rsidRPr="007F7E2B">
          <w:t xml:space="preserve">In sites where tillage has been or will be practiced, sampling depth must be great enough to sample both those layers where tillage is occurring, as well as at least one layer below the maximum depth of the tillage, or the crop rooting depth, whichever is greater, to capture effects of downward migration of soil carbon from the tillage and rooting layer. </w:t>
        </w:r>
      </w:ins>
    </w:p>
    <w:p w14:paraId="66C0C04F" w14:textId="77777777" w:rsidR="00E04171" w:rsidRPr="007F7E2B" w:rsidRDefault="00E04171" w:rsidP="00964B29">
      <w:pPr>
        <w:numPr>
          <w:ilvl w:val="0"/>
          <w:numId w:val="69"/>
        </w:numPr>
        <w:spacing w:before="0" w:after="244" w:line="271" w:lineRule="auto"/>
        <w:ind w:right="431" w:hanging="360"/>
        <w:rPr>
          <w:ins w:id="6942" w:author="V2" w:date="2025-04-14T14:19:00Z" w16du:dateUtc="2025-04-14T19:19:00Z"/>
        </w:rPr>
      </w:pPr>
      <w:ins w:id="6943" w:author="V2" w:date="2025-04-14T14:19:00Z" w16du:dateUtc="2025-04-14T19:19:00Z">
        <w:r w:rsidRPr="007F7E2B">
          <w:t xml:space="preserve">In untilled sites, sampling must be deep enough to capture the “C” layer – the soil layer consisting of un-weathered parent material with little organic input.  However, where the “C” layer begins more than 2 meters below the soil surface, sampling depth may be limited to 2 meters. </w:t>
        </w:r>
      </w:ins>
    </w:p>
    <w:p w14:paraId="0B9E7317" w14:textId="77777777" w:rsidR="00E04171" w:rsidRPr="007F7E2B" w:rsidRDefault="00E04171">
      <w:pPr>
        <w:ind w:left="-5" w:right="431"/>
        <w:rPr>
          <w:ins w:id="6944" w:author="V2" w:date="2025-04-14T14:19:00Z" w16du:dateUtc="2025-04-14T19:19:00Z"/>
        </w:rPr>
      </w:pPr>
      <w:ins w:id="6945" w:author="V2" w:date="2025-04-14T14:19:00Z" w16du:dateUtc="2025-04-14T19:19:00Z">
        <w:r w:rsidRPr="007F7E2B">
          <w:t xml:space="preserve">In some cases the examples given above might lead to excessive sampling depths – for instance, in alluvial soils where repeated depositions of soil lead to very deep layers of organically modified soils.  In such cases, sampling depth need not be greater than 2 meters.  Typically sampling depth should be 10 – 20% greater than calculated depth, to allow for changes in soil density during subsequent sampling events.   </w:t>
        </w:r>
      </w:ins>
    </w:p>
    <w:p w14:paraId="58B1EB68" w14:textId="77777777" w:rsidR="00E04171" w:rsidRPr="007F7E2B" w:rsidRDefault="00E04171">
      <w:pPr>
        <w:spacing w:after="5"/>
        <w:ind w:left="-5" w:right="431"/>
        <w:rPr>
          <w:ins w:id="6946" w:author="V2" w:date="2025-04-14T14:19:00Z" w16du:dateUtc="2025-04-14T19:19:00Z"/>
        </w:rPr>
      </w:pPr>
      <w:ins w:id="6947" w:author="V2" w:date="2025-04-14T14:19:00Z" w16du:dateUtc="2025-04-14T19:19:00Z">
        <w:r w:rsidRPr="007F7E2B">
          <w:t xml:space="preserve">Field reconnaissance and digging of a few test pits or probe samples may be required to determine the appropriate sampling depth.  The goal of this reconnaissance is to identify the depth to which active and significant modification of the soil carbon is occurring due to both natural and anthropogenic processes.  Identifying the depth will therefore require knowledge of the processes impacting the soil, and the reconnaissance will consist of identifying the depth at which these processes are occurring, and will require on expert judgment.  Indicators may include process indicators such as active rooting, tillage disturbance, soil color changes indicating active carbon accumulation or leaching, textural changes resulting from mobilization of fine fractions, etc. </w:t>
        </w:r>
      </w:ins>
    </w:p>
    <w:p w14:paraId="3CA0DB82" w14:textId="77777777" w:rsidR="00E04171" w:rsidRPr="007F7E2B" w:rsidRDefault="00E04171">
      <w:pPr>
        <w:spacing w:after="12" w:line="259" w:lineRule="auto"/>
        <w:ind w:left="1133"/>
        <w:rPr>
          <w:ins w:id="6948" w:author="V2" w:date="2025-04-14T14:19:00Z" w16du:dateUtc="2025-04-14T19:19:00Z"/>
        </w:rPr>
      </w:pPr>
      <w:ins w:id="6949" w:author="V2" w:date="2025-04-14T14:19:00Z" w16du:dateUtc="2025-04-14T19:19:00Z">
        <w:r w:rsidRPr="007F7E2B">
          <w:t xml:space="preserve"> </w:t>
        </w:r>
      </w:ins>
    </w:p>
    <w:p w14:paraId="0211E532" w14:textId="77777777" w:rsidR="00E04171" w:rsidRPr="007F7E2B" w:rsidRDefault="00E04171">
      <w:pPr>
        <w:pStyle w:val="Heading3"/>
        <w:spacing w:after="259"/>
        <w:ind w:left="705" w:right="268" w:hanging="720"/>
        <w:rPr>
          <w:ins w:id="6950" w:author="V2" w:date="2025-04-14T14:19:00Z" w16du:dateUtc="2025-04-14T19:19:00Z"/>
        </w:rPr>
      </w:pPr>
      <w:bookmarkStart w:id="6951" w:name="_Toc174616071"/>
      <w:bookmarkStart w:id="6952" w:name="_Toc174616487"/>
      <w:bookmarkStart w:id="6953" w:name="_Toc180594212"/>
      <w:bookmarkStart w:id="6954" w:name="_Toc180594619"/>
      <w:ins w:id="6955" w:author="V2" w:date="2025-04-14T14:19:00Z" w16du:dateUtc="2025-04-14T19:19:00Z">
        <w:r w:rsidRPr="007F7E2B">
          <w:lastRenderedPageBreak/>
          <w:t>Step 3: Identification of sampling requirements where soil processes exist which may generate inaccuracies in the estimation of soil carbon</w:t>
        </w:r>
        <w:bookmarkEnd w:id="6951"/>
        <w:bookmarkEnd w:id="6952"/>
        <w:bookmarkEnd w:id="6953"/>
        <w:bookmarkEnd w:id="6954"/>
        <w:r w:rsidRPr="007F7E2B">
          <w:t xml:space="preserve"> </w:t>
        </w:r>
      </w:ins>
    </w:p>
    <w:p w14:paraId="03924FE9" w14:textId="77777777" w:rsidR="00E04171" w:rsidRPr="007F7E2B" w:rsidRDefault="00E04171">
      <w:pPr>
        <w:ind w:left="-5" w:right="431"/>
        <w:rPr>
          <w:ins w:id="6956" w:author="V2" w:date="2025-04-14T14:19:00Z" w16du:dateUtc="2025-04-14T19:19:00Z"/>
        </w:rPr>
      </w:pPr>
      <w:ins w:id="6957" w:author="V2" w:date="2025-04-14T14:19:00Z" w16du:dateUtc="2025-04-14T19:19:00Z">
        <w:r w:rsidRPr="007F7E2B">
          <w:rPr>
            <w:rFonts w:ascii="Arial" w:eastAsia="Arial" w:hAnsi="Arial" w:cs="Arial"/>
            <w:b/>
          </w:rPr>
          <w:t>Goal</w:t>
        </w:r>
        <w:r w:rsidRPr="007F7E2B">
          <w:t xml:space="preserve">: Determination of the sampling requirements where soil processes could result in inaccuracies in estimation of GHG effects. </w:t>
        </w:r>
      </w:ins>
    </w:p>
    <w:p w14:paraId="1F105F96" w14:textId="77777777" w:rsidR="00E04171" w:rsidRPr="007F7E2B" w:rsidRDefault="00E04171">
      <w:pPr>
        <w:spacing w:after="242" w:line="219" w:lineRule="auto"/>
        <w:ind w:left="-5" w:right="431"/>
        <w:rPr>
          <w:ins w:id="6958" w:author="V2" w:date="2025-04-14T14:19:00Z" w16du:dateUtc="2025-04-14T19:19:00Z"/>
        </w:rPr>
      </w:pPr>
      <w:ins w:id="6959" w:author="V2" w:date="2025-04-14T14:19:00Z" w16du:dateUtc="2025-04-14T19:19:00Z">
        <w:r w:rsidRPr="007F7E2B">
          <w:rPr>
            <w:rFonts w:ascii="Arial" w:eastAsia="Arial" w:hAnsi="Arial" w:cs="Arial"/>
            <w:b/>
          </w:rPr>
          <w:t>Product</w:t>
        </w:r>
        <w:r w:rsidRPr="007F7E2B">
          <w:t xml:space="preserve">: Sampling methods which will allow for the adjustments required to compensate for changes in soil density or depth. </w:t>
        </w:r>
      </w:ins>
    </w:p>
    <w:p w14:paraId="522FC1F7" w14:textId="77777777" w:rsidR="00E04171" w:rsidRPr="007F7E2B" w:rsidRDefault="00E04171">
      <w:pPr>
        <w:spacing w:after="184" w:line="269" w:lineRule="auto"/>
        <w:ind w:left="-5" w:right="268"/>
        <w:rPr>
          <w:ins w:id="6960" w:author="V2" w:date="2025-04-14T14:19:00Z" w16du:dateUtc="2025-04-14T19:19:00Z"/>
        </w:rPr>
      </w:pPr>
      <w:ins w:id="6961" w:author="V2" w:date="2025-04-14T14:19:00Z" w16du:dateUtc="2025-04-14T19:19:00Z">
        <w:r w:rsidRPr="007F7E2B">
          <w:rPr>
            <w:rFonts w:ascii="Arial" w:eastAsia="Arial" w:hAnsi="Arial" w:cs="Arial"/>
            <w:b/>
          </w:rPr>
          <w:t>Method</w:t>
        </w:r>
        <w:r w:rsidRPr="007F7E2B">
          <w:rPr>
            <w:b/>
          </w:rPr>
          <w:t xml:space="preserve">: </w:t>
        </w:r>
      </w:ins>
    </w:p>
    <w:p w14:paraId="0D311270" w14:textId="77777777" w:rsidR="00E04171" w:rsidRPr="007F7E2B" w:rsidRDefault="00E04171">
      <w:pPr>
        <w:ind w:left="-5" w:right="431"/>
        <w:rPr>
          <w:ins w:id="6962" w:author="V2" w:date="2025-04-14T14:19:00Z" w16du:dateUtc="2025-04-14T19:19:00Z"/>
        </w:rPr>
      </w:pPr>
      <w:ins w:id="6963" w:author="V2" w:date="2025-04-14T14:19:00Z" w16du:dateUtc="2025-04-14T19:19:00Z">
        <w:r w:rsidRPr="007F7E2B">
          <w:t xml:space="preserve">Soils are dynamic systems whose properties, such as density, chemistry, depth, and other variables can change over time.  The goal of this methodology is to allow accurate estimation of that total amount of carbon in the soils of a site, and changes in that total carbon.  Amounts of carbon are determined based on the following 3 key variables: </w:t>
        </w:r>
      </w:ins>
    </w:p>
    <w:p w14:paraId="2E9D0B7C" w14:textId="77777777" w:rsidR="00E04171" w:rsidRPr="007F7E2B" w:rsidRDefault="00E04171" w:rsidP="00964B29">
      <w:pPr>
        <w:numPr>
          <w:ilvl w:val="0"/>
          <w:numId w:val="70"/>
        </w:numPr>
        <w:spacing w:before="0" w:after="108" w:line="271" w:lineRule="auto"/>
        <w:ind w:right="431" w:hanging="360"/>
        <w:rPr>
          <w:ins w:id="6964" w:author="V2" w:date="2025-04-14T14:19:00Z" w16du:dateUtc="2025-04-14T19:19:00Z"/>
        </w:rPr>
      </w:pPr>
      <w:ins w:id="6965" w:author="V2" w:date="2025-04-14T14:19:00Z" w16du:dateUtc="2025-04-14T19:19:00Z">
        <w:r w:rsidRPr="007F7E2B">
          <w:t xml:space="preserve">The amount of carbon in the soil as a percentage of the mass of the soil. </w:t>
        </w:r>
      </w:ins>
    </w:p>
    <w:p w14:paraId="59CE61BF" w14:textId="77777777" w:rsidR="00E04171" w:rsidRPr="007F7E2B" w:rsidRDefault="00E04171" w:rsidP="00964B29">
      <w:pPr>
        <w:numPr>
          <w:ilvl w:val="0"/>
          <w:numId w:val="70"/>
        </w:numPr>
        <w:spacing w:before="0" w:after="110" w:line="271" w:lineRule="auto"/>
        <w:ind w:right="431" w:hanging="360"/>
        <w:rPr>
          <w:ins w:id="6966" w:author="V2" w:date="2025-04-14T14:19:00Z" w16du:dateUtc="2025-04-14T19:19:00Z"/>
        </w:rPr>
      </w:pPr>
      <w:ins w:id="6967" w:author="V2" w:date="2025-04-14T14:19:00Z" w16du:dateUtc="2025-04-14T19:19:00Z">
        <w:r w:rsidRPr="007F7E2B">
          <w:t xml:space="preserve">The density of the soil (the amount of soil mass per unit volume). </w:t>
        </w:r>
      </w:ins>
    </w:p>
    <w:p w14:paraId="5D88C416" w14:textId="77777777" w:rsidR="00E04171" w:rsidRPr="007F7E2B" w:rsidRDefault="00E04171" w:rsidP="00964B29">
      <w:pPr>
        <w:numPr>
          <w:ilvl w:val="0"/>
          <w:numId w:val="70"/>
        </w:numPr>
        <w:spacing w:before="0" w:after="97" w:line="271" w:lineRule="auto"/>
        <w:ind w:right="431" w:hanging="360"/>
        <w:rPr>
          <w:ins w:id="6968" w:author="V2" w:date="2025-04-14T14:19:00Z" w16du:dateUtc="2025-04-14T19:19:00Z"/>
        </w:rPr>
      </w:pPr>
      <w:ins w:id="6969" w:author="V2" w:date="2025-04-14T14:19:00Z" w16du:dateUtc="2025-04-14T19:19:00Z">
        <w:r w:rsidRPr="007F7E2B">
          <w:t xml:space="preserve">The volume of soil for which calculations are being done (the depth times the surface area). </w:t>
        </w:r>
      </w:ins>
    </w:p>
    <w:p w14:paraId="62D768D1" w14:textId="77777777" w:rsidR="00E04171" w:rsidRPr="007F7E2B" w:rsidRDefault="00E04171">
      <w:pPr>
        <w:ind w:left="-5" w:right="431"/>
        <w:rPr>
          <w:ins w:id="6970" w:author="V2" w:date="2025-04-14T14:19:00Z" w16du:dateUtc="2025-04-14T19:19:00Z"/>
        </w:rPr>
      </w:pPr>
      <w:ins w:id="6971" w:author="V2" w:date="2025-04-14T14:19:00Z" w16du:dateUtc="2025-04-14T19:19:00Z">
        <w:r w:rsidRPr="007F7E2B">
          <w:t xml:space="preserve">The goal of the sampling and calculation methods given in this module is to allow the accurate estimation of changes in atmospheric carbon resulting from changes in soil carbon.  For this reason, it is critical to ensure that calculations do not result in erroneous estimations of the amount of carbon removed from or emitted to the atmosphere from soil processes.  Such errors may occur for a variety of reasons.  The most common potential causes of errors are: </w:t>
        </w:r>
      </w:ins>
    </w:p>
    <w:p w14:paraId="7CDCF82F" w14:textId="77777777" w:rsidR="00E04171" w:rsidRPr="007F7E2B" w:rsidRDefault="00E04171" w:rsidP="00964B29">
      <w:pPr>
        <w:numPr>
          <w:ilvl w:val="0"/>
          <w:numId w:val="71"/>
        </w:numPr>
        <w:spacing w:before="0" w:after="247" w:line="271" w:lineRule="auto"/>
        <w:ind w:right="431" w:hanging="360"/>
        <w:rPr>
          <w:ins w:id="6972" w:author="V2" w:date="2025-04-14T14:19:00Z" w16du:dateUtc="2025-04-14T19:19:00Z"/>
        </w:rPr>
      </w:pPr>
      <w:ins w:id="6973" w:author="V2" w:date="2025-04-14T14:19:00Z" w16du:dateUtc="2025-04-14T19:19:00Z">
        <w:r w:rsidRPr="007F7E2B">
          <w:t xml:space="preserve">Changes in soil density (compaction, accrual of organic matter, tillage, etc.); </w:t>
        </w:r>
      </w:ins>
    </w:p>
    <w:p w14:paraId="442A103F" w14:textId="77777777" w:rsidR="00E04171" w:rsidRPr="007F7E2B" w:rsidRDefault="00E04171" w:rsidP="00964B29">
      <w:pPr>
        <w:numPr>
          <w:ilvl w:val="0"/>
          <w:numId w:val="71"/>
        </w:numPr>
        <w:spacing w:before="0" w:after="250" w:line="271" w:lineRule="auto"/>
        <w:ind w:right="431" w:hanging="360"/>
        <w:rPr>
          <w:ins w:id="6974" w:author="V2" w:date="2025-04-14T14:19:00Z" w16du:dateUtc="2025-04-14T19:19:00Z"/>
        </w:rPr>
      </w:pPr>
      <w:ins w:id="6975" w:author="V2" w:date="2025-04-14T14:19:00Z" w16du:dateUtc="2025-04-14T19:19:00Z">
        <w:r w:rsidRPr="007F7E2B">
          <w:t xml:space="preserve">Apparent changes in soil depth resulting from sampling methods; or, </w:t>
        </w:r>
      </w:ins>
    </w:p>
    <w:p w14:paraId="1CBE0D64" w14:textId="77777777" w:rsidR="00E04171" w:rsidRPr="007F7E2B" w:rsidRDefault="00E04171" w:rsidP="00964B29">
      <w:pPr>
        <w:numPr>
          <w:ilvl w:val="0"/>
          <w:numId w:val="71"/>
        </w:numPr>
        <w:spacing w:before="0" w:after="247" w:line="271" w:lineRule="auto"/>
        <w:ind w:right="431" w:hanging="360"/>
        <w:rPr>
          <w:ins w:id="6976" w:author="V2" w:date="2025-04-14T14:19:00Z" w16du:dateUtc="2025-04-14T19:19:00Z"/>
        </w:rPr>
      </w:pPr>
      <w:ins w:id="6977" w:author="V2" w:date="2025-04-14T14:19:00Z" w16du:dateUtc="2025-04-14T19:19:00Z">
        <w:r w:rsidRPr="007F7E2B">
          <w:t xml:space="preserve">Actual changes in soil depth resulting from erosion or deposition of soils. </w:t>
        </w:r>
      </w:ins>
    </w:p>
    <w:p w14:paraId="42147A43" w14:textId="77777777" w:rsidR="00E04171" w:rsidRPr="007F7E2B" w:rsidRDefault="00E04171">
      <w:pPr>
        <w:ind w:left="-5" w:right="431"/>
        <w:rPr>
          <w:ins w:id="6978" w:author="V2" w:date="2025-04-14T14:19:00Z" w16du:dateUtc="2025-04-14T19:19:00Z"/>
        </w:rPr>
      </w:pPr>
      <w:ins w:id="6979" w:author="V2" w:date="2025-04-14T14:19:00Z" w16du:dateUtc="2025-04-14T19:19:00Z">
        <w:r w:rsidRPr="007F7E2B">
          <w:t xml:space="preserve">The calculation methods to be used are to ensure that false attributions of change in atmospheric carbon do not result from these potential causes of error given in Step 6.  However, for changes in soil density and erosion or deposition, changes in sampling technique may need to be undertaken, as detailed below. </w:t>
        </w:r>
      </w:ins>
    </w:p>
    <w:p w14:paraId="26A33A60" w14:textId="77777777" w:rsidR="00E04171" w:rsidRPr="007F7E2B" w:rsidRDefault="00E04171">
      <w:pPr>
        <w:pStyle w:val="Heading3"/>
        <w:ind w:left="-5" w:right="268"/>
        <w:rPr>
          <w:ins w:id="6980" w:author="V2" w:date="2025-04-14T14:19:00Z" w16du:dateUtc="2025-04-14T19:19:00Z"/>
        </w:rPr>
      </w:pPr>
      <w:bookmarkStart w:id="6981" w:name="_Toc174616072"/>
      <w:bookmarkStart w:id="6982" w:name="_Toc174616488"/>
      <w:bookmarkStart w:id="6983" w:name="_Toc180594213"/>
      <w:bookmarkStart w:id="6984" w:name="_Toc180594620"/>
      <w:ins w:id="6985" w:author="V2" w:date="2025-04-14T14:19:00Z" w16du:dateUtc="2025-04-14T19:19:00Z">
        <w:r w:rsidRPr="007F7E2B">
          <w:t>Step 3.1 Changes in soil density</w:t>
        </w:r>
        <w:bookmarkEnd w:id="6981"/>
        <w:bookmarkEnd w:id="6982"/>
        <w:bookmarkEnd w:id="6983"/>
        <w:bookmarkEnd w:id="6984"/>
        <w:r w:rsidRPr="007F7E2B">
          <w:t xml:space="preserve"> </w:t>
        </w:r>
      </w:ins>
    </w:p>
    <w:p w14:paraId="5F034D24" w14:textId="77777777" w:rsidR="00E04171" w:rsidRPr="007F7E2B" w:rsidRDefault="00E04171">
      <w:pPr>
        <w:ind w:left="-5" w:right="431"/>
        <w:rPr>
          <w:ins w:id="6986" w:author="V2" w:date="2025-04-14T14:19:00Z" w16du:dateUtc="2025-04-14T19:19:00Z"/>
        </w:rPr>
      </w:pPr>
      <w:ins w:id="6987" w:author="V2" w:date="2025-04-14T14:19:00Z" w16du:dateUtc="2025-04-14T19:19:00Z">
        <w:r w:rsidRPr="007F7E2B">
          <w:t xml:space="preserve">Changes in soil density may occur when soils are subject to treatments such as compaction or tillage, or compositional changes such as that which can occur with increased organic matter.  These processes may result in more or less soil being present to the calculated depth, and may thus result in incorrect estimation of the total amount of soil carbon present if not corrected.  Where such events are identified as a possible process resulting from the project activity or existing soil processes, the calculated depth </w:t>
        </w:r>
        <w:r w:rsidRPr="007F7E2B">
          <w:lastRenderedPageBreak/>
          <w:t xml:space="preserve">may increase over time, and thus the sampling depth must be set to a depth great enough to ensure that sampling captures the data required for the calculations after changes in soil density have occurred. </w:t>
        </w:r>
      </w:ins>
    </w:p>
    <w:p w14:paraId="1CB336DF" w14:textId="77777777" w:rsidR="00E04171" w:rsidRPr="007F7E2B" w:rsidRDefault="00E04171">
      <w:pPr>
        <w:pStyle w:val="Heading3"/>
        <w:ind w:left="-5" w:right="268"/>
        <w:rPr>
          <w:ins w:id="6988" w:author="V2" w:date="2025-04-14T14:19:00Z" w16du:dateUtc="2025-04-14T19:19:00Z"/>
        </w:rPr>
      </w:pPr>
      <w:bookmarkStart w:id="6989" w:name="_Toc174616073"/>
      <w:bookmarkStart w:id="6990" w:name="_Toc174616489"/>
      <w:bookmarkStart w:id="6991" w:name="_Toc180594214"/>
      <w:bookmarkStart w:id="6992" w:name="_Toc180594621"/>
      <w:ins w:id="6993" w:author="V2" w:date="2025-04-14T14:19:00Z" w16du:dateUtc="2025-04-14T19:19:00Z">
        <w:r w:rsidRPr="007F7E2B">
          <w:t>Step 3.2 Actual changes in soil depth resulting from erosion or deposition of soils</w:t>
        </w:r>
        <w:bookmarkEnd w:id="6989"/>
        <w:bookmarkEnd w:id="6990"/>
        <w:bookmarkEnd w:id="6991"/>
        <w:bookmarkEnd w:id="6992"/>
        <w:r w:rsidRPr="007F7E2B">
          <w:t xml:space="preserve"> </w:t>
        </w:r>
      </w:ins>
    </w:p>
    <w:p w14:paraId="224CC5DB" w14:textId="77777777" w:rsidR="00E04171" w:rsidRPr="007F7E2B" w:rsidRDefault="00E04171">
      <w:pPr>
        <w:ind w:left="-5" w:right="431"/>
        <w:rPr>
          <w:ins w:id="6994" w:author="V2" w:date="2025-04-14T14:19:00Z" w16du:dateUtc="2025-04-14T19:19:00Z"/>
        </w:rPr>
      </w:pPr>
      <w:ins w:id="6995" w:author="V2" w:date="2025-04-14T14:19:00Z" w16du:dateUtc="2025-04-14T19:19:00Z">
        <w:r w:rsidRPr="007F7E2B">
          <w:t xml:space="preserve">Where erosion or deposition is expected to occur under the project scenario, project proponents must monitor changes in soil depth arising from these causes, to be able to account for these processes when undertaking calculations.  Several techniques may be used, including: </w:t>
        </w:r>
      </w:ins>
    </w:p>
    <w:p w14:paraId="764F28EA" w14:textId="77777777" w:rsidR="00E04171" w:rsidRPr="007F7E2B" w:rsidRDefault="00E04171" w:rsidP="00964B29">
      <w:pPr>
        <w:numPr>
          <w:ilvl w:val="0"/>
          <w:numId w:val="72"/>
        </w:numPr>
        <w:spacing w:before="0" w:after="245" w:line="271" w:lineRule="auto"/>
        <w:ind w:right="431" w:hanging="360"/>
        <w:rPr>
          <w:ins w:id="6996" w:author="V2" w:date="2025-04-14T14:19:00Z" w16du:dateUtc="2025-04-14T19:19:00Z"/>
        </w:rPr>
      </w:pPr>
      <w:ins w:id="6997" w:author="V2" w:date="2025-04-14T14:19:00Z" w16du:dateUtc="2025-04-14T19:19:00Z">
        <w:r w:rsidRPr="007F7E2B">
          <w:t xml:space="preserve">Installation of pins: Using the plot layout given in Step 4.1 below, select a point which is not expected to be sampled.  At this point, during the first sampling of the plot, install a metal rod surface just flush with the top of the mineral soil layer.  The metal rod should be longer than the calculated depth, or equal to the depth to bedrock or a cemented layer, whichever is less. </w:t>
        </w:r>
      </w:ins>
    </w:p>
    <w:p w14:paraId="55E1885A" w14:textId="77777777" w:rsidR="00E04171" w:rsidRPr="007F7E2B" w:rsidRDefault="00E04171">
      <w:pPr>
        <w:spacing w:after="5"/>
        <w:ind w:left="730" w:right="431"/>
        <w:rPr>
          <w:ins w:id="6998" w:author="V2" w:date="2025-04-14T14:19:00Z" w16du:dateUtc="2025-04-14T19:19:00Z"/>
        </w:rPr>
      </w:pPr>
      <w:ins w:id="6999" w:author="V2" w:date="2025-04-14T14:19:00Z" w16du:dateUtc="2025-04-14T19:19:00Z">
        <w:r w:rsidRPr="007F7E2B">
          <w:t xml:space="preserve">During each sampling, the metal rod must be relocated, and the amount of erosion or deposition (the length of the rod exposed, or the amount of soil above the top of the metal rod) measured. </w:t>
        </w:r>
      </w:ins>
    </w:p>
    <w:p w14:paraId="4838BB89" w14:textId="77777777" w:rsidR="00E04171" w:rsidRPr="007F7E2B" w:rsidRDefault="00E04171">
      <w:pPr>
        <w:spacing w:after="245"/>
        <w:ind w:left="730" w:right="431"/>
        <w:rPr>
          <w:ins w:id="7000" w:author="V2" w:date="2025-04-14T14:19:00Z" w16du:dateUtc="2025-04-14T19:19:00Z"/>
        </w:rPr>
      </w:pPr>
      <w:ins w:id="7001" w:author="V2" w:date="2025-04-14T14:19:00Z" w16du:dateUtc="2025-04-14T19:19:00Z">
        <w:r w:rsidRPr="007F7E2B">
          <w:t xml:space="preserve">Care must be taken not to disturb the soil in the area of the rod during each sampling event.  Where deposition or accrual has occurred, measurement of the depth of the soil on top of the rod should wherever possible be undertaken using a thin metal probe, to minimize the disturbance of the soil.  Where disturbance occurs, the soil must be replaced after measurement. </w:t>
        </w:r>
      </w:ins>
    </w:p>
    <w:p w14:paraId="437F649D" w14:textId="77777777" w:rsidR="00E04171" w:rsidRPr="007F7E2B" w:rsidRDefault="00E04171">
      <w:pPr>
        <w:spacing w:after="257"/>
        <w:ind w:left="730" w:right="431"/>
        <w:rPr>
          <w:ins w:id="7002" w:author="V2" w:date="2025-04-14T14:19:00Z" w16du:dateUtc="2025-04-14T19:19:00Z"/>
        </w:rPr>
      </w:pPr>
      <w:ins w:id="7003" w:author="V2" w:date="2025-04-14T14:19:00Z" w16du:dateUtc="2025-04-14T19:19:00Z">
        <w:r w:rsidRPr="007F7E2B">
          <w:t xml:space="preserve">Note that this technique must not be used where frost heave is expected to occur, or in expansive clay soils, since these processes may change the vertical location of the metal rod, leading to false results. </w:t>
        </w:r>
      </w:ins>
    </w:p>
    <w:p w14:paraId="0943BFD1" w14:textId="77777777" w:rsidR="00E04171" w:rsidRPr="007F7E2B" w:rsidRDefault="00E04171" w:rsidP="00964B29">
      <w:pPr>
        <w:numPr>
          <w:ilvl w:val="0"/>
          <w:numId w:val="72"/>
        </w:numPr>
        <w:spacing w:before="0" w:after="256" w:line="271" w:lineRule="auto"/>
        <w:ind w:right="431" w:hanging="360"/>
        <w:rPr>
          <w:ins w:id="7004" w:author="V2" w:date="2025-04-14T14:19:00Z" w16du:dateUtc="2025-04-14T19:19:00Z"/>
        </w:rPr>
      </w:pPr>
      <w:ins w:id="7005" w:author="V2" w:date="2025-04-14T14:19:00Z" w16du:dateUtc="2025-04-14T19:19:00Z">
        <w:r w:rsidRPr="007F7E2B">
          <w:t xml:space="preserve">Use ground based surveying techniques from known elevation markers to determine changes in elevation to sub centimeter accuracy. </w:t>
        </w:r>
      </w:ins>
    </w:p>
    <w:p w14:paraId="0722742B" w14:textId="77777777" w:rsidR="00E04171" w:rsidRPr="007F7E2B" w:rsidRDefault="00E04171" w:rsidP="00964B29">
      <w:pPr>
        <w:numPr>
          <w:ilvl w:val="0"/>
          <w:numId w:val="72"/>
        </w:numPr>
        <w:spacing w:before="0" w:after="204" w:line="271" w:lineRule="auto"/>
        <w:ind w:right="431" w:hanging="360"/>
        <w:rPr>
          <w:ins w:id="7006" w:author="V2" w:date="2025-04-14T14:19:00Z" w16du:dateUtc="2025-04-14T19:19:00Z"/>
        </w:rPr>
      </w:pPr>
      <w:ins w:id="7007" w:author="V2" w:date="2025-04-14T14:19:00Z" w16du:dateUtc="2025-04-14T19:19:00Z">
        <w:r w:rsidRPr="007F7E2B">
          <w:t xml:space="preserve">Use GPS to determine changes in elevation to sub centimeter accuracy. </w:t>
        </w:r>
      </w:ins>
    </w:p>
    <w:p w14:paraId="4FCF54C9" w14:textId="77777777" w:rsidR="00E04171" w:rsidRPr="007F7E2B" w:rsidRDefault="00E04171">
      <w:pPr>
        <w:ind w:left="-5" w:right="431"/>
        <w:rPr>
          <w:ins w:id="7008" w:author="V2" w:date="2025-04-14T14:19:00Z" w16du:dateUtc="2025-04-14T19:19:00Z"/>
        </w:rPr>
      </w:pPr>
      <w:ins w:id="7009" w:author="V2" w:date="2025-04-14T14:19:00Z" w16du:dateUtc="2025-04-14T19:19:00Z">
        <w:r w:rsidRPr="007F7E2B">
          <w:t xml:space="preserve">Along with these techniques, soil profile descriptions must be re-measured by soil layers using standard data forms and procedures given below to determine changes in soil profile and strata thicknesses.  </w:t>
        </w:r>
      </w:ins>
    </w:p>
    <w:p w14:paraId="5FF48194" w14:textId="77777777" w:rsidR="00E04171" w:rsidRPr="007F7E2B" w:rsidRDefault="00E04171">
      <w:pPr>
        <w:spacing w:after="6"/>
        <w:ind w:left="-5" w:right="431"/>
        <w:rPr>
          <w:ins w:id="7010" w:author="V2" w:date="2025-04-14T14:19:00Z" w16du:dateUtc="2025-04-14T19:19:00Z"/>
        </w:rPr>
      </w:pPr>
      <w:ins w:id="7011" w:author="V2" w:date="2025-04-14T14:19:00Z" w16du:dateUtc="2025-04-14T19:19:00Z">
        <w:r w:rsidRPr="007F7E2B">
          <w:t xml:space="preserve">At the same time the bulk density must be estimated using standard techniques given below to distinguish between erosion or deposition and changes soil depth caused by compaction or decompaction, tillage, expanding clays, or other causes. </w:t>
        </w:r>
      </w:ins>
    </w:p>
    <w:p w14:paraId="421BED72" w14:textId="77777777" w:rsidR="00E04171" w:rsidRPr="007F7E2B" w:rsidRDefault="00E04171">
      <w:pPr>
        <w:spacing w:after="17" w:line="259" w:lineRule="auto"/>
        <w:ind w:left="1418"/>
        <w:rPr>
          <w:ins w:id="7012" w:author="V2" w:date="2025-04-14T14:19:00Z" w16du:dateUtc="2025-04-14T19:19:00Z"/>
        </w:rPr>
      </w:pPr>
      <w:ins w:id="7013" w:author="V2" w:date="2025-04-14T14:19:00Z" w16du:dateUtc="2025-04-14T19:19:00Z">
        <w:r w:rsidRPr="007F7E2B">
          <w:t xml:space="preserve"> </w:t>
        </w:r>
      </w:ins>
    </w:p>
    <w:p w14:paraId="447110B8" w14:textId="77777777" w:rsidR="00E04171" w:rsidRPr="007F7E2B" w:rsidRDefault="00E04171">
      <w:pPr>
        <w:spacing w:after="12" w:line="259" w:lineRule="auto"/>
        <w:ind w:left="1418"/>
        <w:rPr>
          <w:ins w:id="7014" w:author="V2" w:date="2025-04-14T14:19:00Z" w16du:dateUtc="2025-04-14T19:19:00Z"/>
        </w:rPr>
      </w:pPr>
      <w:ins w:id="7015" w:author="V2" w:date="2025-04-14T14:19:00Z" w16du:dateUtc="2025-04-14T19:19:00Z">
        <w:r w:rsidRPr="007F7E2B">
          <w:t xml:space="preserve"> </w:t>
        </w:r>
      </w:ins>
    </w:p>
    <w:p w14:paraId="409B48AC" w14:textId="77777777" w:rsidR="00E04171" w:rsidRPr="007F7E2B" w:rsidRDefault="00E04171">
      <w:pPr>
        <w:pStyle w:val="Heading3"/>
        <w:spacing w:after="263"/>
        <w:ind w:left="-5" w:right="268"/>
        <w:rPr>
          <w:ins w:id="7016" w:author="V2" w:date="2025-04-14T14:19:00Z" w16du:dateUtc="2025-04-14T19:19:00Z"/>
        </w:rPr>
      </w:pPr>
      <w:bookmarkStart w:id="7017" w:name="_Toc174616074"/>
      <w:bookmarkStart w:id="7018" w:name="_Toc174616490"/>
      <w:bookmarkStart w:id="7019" w:name="_Toc180594215"/>
      <w:bookmarkStart w:id="7020" w:name="_Toc180594622"/>
      <w:ins w:id="7021" w:author="V2" w:date="2025-04-14T14:19:00Z" w16du:dateUtc="2025-04-14T19:19:00Z">
        <w:r w:rsidRPr="007F7E2B">
          <w:lastRenderedPageBreak/>
          <w:t>Step 4. Sampling</w:t>
        </w:r>
        <w:bookmarkEnd w:id="7017"/>
        <w:bookmarkEnd w:id="7018"/>
        <w:bookmarkEnd w:id="7019"/>
        <w:bookmarkEnd w:id="7020"/>
        <w:r w:rsidRPr="007F7E2B">
          <w:t xml:space="preserve"> </w:t>
        </w:r>
      </w:ins>
    </w:p>
    <w:p w14:paraId="203FC28E" w14:textId="77777777" w:rsidR="00E04171" w:rsidRPr="007F7E2B" w:rsidRDefault="00E04171">
      <w:pPr>
        <w:ind w:left="-5" w:right="431"/>
        <w:rPr>
          <w:ins w:id="7022" w:author="V2" w:date="2025-04-14T14:19:00Z" w16du:dateUtc="2025-04-14T19:19:00Z"/>
        </w:rPr>
      </w:pPr>
      <w:ins w:id="7023" w:author="V2" w:date="2025-04-14T14:19:00Z" w16du:dateUtc="2025-04-14T19:19:00Z">
        <w:r w:rsidRPr="007F7E2B">
          <w:rPr>
            <w:rFonts w:ascii="Arial" w:eastAsia="Arial" w:hAnsi="Arial" w:cs="Arial"/>
            <w:b/>
          </w:rPr>
          <w:t>Goal</w:t>
        </w:r>
        <w:r w:rsidRPr="007F7E2B">
          <w:t xml:space="preserve">: Collection of data which will allow the calculation of a quantitative estimate of soil carbon variation to the degree of statistical precision specified in Step 6.5. </w:t>
        </w:r>
      </w:ins>
    </w:p>
    <w:p w14:paraId="491793C8" w14:textId="77777777" w:rsidR="00E04171" w:rsidRPr="007F7E2B" w:rsidRDefault="00E04171">
      <w:pPr>
        <w:spacing w:after="234"/>
        <w:ind w:left="-5" w:right="431"/>
        <w:rPr>
          <w:ins w:id="7024" w:author="V2" w:date="2025-04-14T14:19:00Z" w16du:dateUtc="2025-04-14T19:19:00Z"/>
        </w:rPr>
      </w:pPr>
      <w:ins w:id="7025" w:author="V2" w:date="2025-04-14T14:19:00Z" w16du:dateUtc="2025-04-14T19:19:00Z">
        <w:r w:rsidRPr="007F7E2B">
          <w:rPr>
            <w:rFonts w:ascii="Arial" w:eastAsia="Arial" w:hAnsi="Arial" w:cs="Arial"/>
            <w:b/>
          </w:rPr>
          <w:t>Product</w:t>
        </w:r>
        <w:r w:rsidRPr="007F7E2B">
          <w:t xml:space="preserve">: Plot data on total soil carbon, and organic and inorganic soil carbon separately. </w:t>
        </w:r>
      </w:ins>
    </w:p>
    <w:p w14:paraId="288D4376" w14:textId="77777777" w:rsidR="00E04171" w:rsidRPr="007F7E2B" w:rsidRDefault="00E04171">
      <w:pPr>
        <w:spacing w:after="181" w:line="269" w:lineRule="auto"/>
        <w:ind w:left="-5" w:right="268"/>
        <w:rPr>
          <w:ins w:id="7026" w:author="V2" w:date="2025-04-14T14:19:00Z" w16du:dateUtc="2025-04-14T19:19:00Z"/>
        </w:rPr>
      </w:pPr>
      <w:ins w:id="7027" w:author="V2" w:date="2025-04-14T14:19:00Z" w16du:dateUtc="2025-04-14T19:19:00Z">
        <w:r w:rsidRPr="007F7E2B">
          <w:rPr>
            <w:rFonts w:ascii="Arial" w:eastAsia="Arial" w:hAnsi="Arial" w:cs="Arial"/>
            <w:b/>
          </w:rPr>
          <w:t>Method</w:t>
        </w:r>
        <w:r w:rsidRPr="007F7E2B">
          <w:rPr>
            <w:b/>
          </w:rPr>
          <w:t xml:space="preserve">: </w:t>
        </w:r>
      </w:ins>
    </w:p>
    <w:p w14:paraId="4E61DD9C" w14:textId="77777777" w:rsidR="00E04171" w:rsidRPr="007F7E2B" w:rsidRDefault="00E04171">
      <w:pPr>
        <w:pStyle w:val="Heading3"/>
        <w:ind w:left="-5" w:right="268"/>
        <w:rPr>
          <w:ins w:id="7028" w:author="V2" w:date="2025-04-14T14:19:00Z" w16du:dateUtc="2025-04-14T19:19:00Z"/>
        </w:rPr>
      </w:pPr>
      <w:bookmarkStart w:id="7029" w:name="_Toc174616075"/>
      <w:bookmarkStart w:id="7030" w:name="_Toc174616491"/>
      <w:bookmarkStart w:id="7031" w:name="_Toc180594216"/>
      <w:bookmarkStart w:id="7032" w:name="_Toc180594623"/>
      <w:ins w:id="7033" w:author="V2" w:date="2025-04-14T14:19:00Z" w16du:dateUtc="2025-04-14T19:19:00Z">
        <w:r w:rsidRPr="007F7E2B">
          <w:t>Step 4.1 Locating plots</w:t>
        </w:r>
        <w:bookmarkEnd w:id="7029"/>
        <w:bookmarkEnd w:id="7030"/>
        <w:bookmarkEnd w:id="7031"/>
        <w:bookmarkEnd w:id="7032"/>
        <w:r w:rsidRPr="007F7E2B">
          <w:t xml:space="preserve">  </w:t>
        </w:r>
      </w:ins>
    </w:p>
    <w:p w14:paraId="1B7F780D" w14:textId="77777777" w:rsidR="00E04171" w:rsidRPr="007F7E2B" w:rsidRDefault="00E04171">
      <w:pPr>
        <w:ind w:left="-5" w:right="431"/>
        <w:rPr>
          <w:ins w:id="7034" w:author="V2" w:date="2025-04-14T14:19:00Z" w16du:dateUtc="2025-04-14T19:19:00Z"/>
        </w:rPr>
      </w:pPr>
      <w:ins w:id="7035" w:author="V2" w:date="2025-04-14T14:19:00Z" w16du:dateUtc="2025-04-14T19:19:00Z">
        <w:r w:rsidRPr="007F7E2B">
          <w:t xml:space="preserve">To avoid subjective choice of plot locations (plot centers, plot reference points, movement of plot centers to more “convenient” positions), the permanent sample plots must be located randomly or systematically with a random start within each identified stratum.  The geographical position (GPS coordinate); administrative location, and stratum of each plot must be recorded and archived.  Also, the sampling plots are to be distributed proportionately. For example, if one stratum consists of three geographically separated sites, then the following steps should be undertaken: </w:t>
        </w:r>
      </w:ins>
    </w:p>
    <w:p w14:paraId="042D3E0D" w14:textId="77777777" w:rsidR="00E04171" w:rsidRPr="007F7E2B" w:rsidRDefault="00E04171" w:rsidP="00964B29">
      <w:pPr>
        <w:numPr>
          <w:ilvl w:val="0"/>
          <w:numId w:val="73"/>
        </w:numPr>
        <w:spacing w:before="0" w:after="259" w:line="271" w:lineRule="auto"/>
        <w:ind w:right="431" w:hanging="360"/>
        <w:rPr>
          <w:ins w:id="7036" w:author="V2" w:date="2025-04-14T14:19:00Z" w16du:dateUtc="2025-04-14T19:19:00Z"/>
        </w:rPr>
      </w:pPr>
      <w:ins w:id="7037" w:author="V2" w:date="2025-04-14T14:19:00Z" w16du:dateUtc="2025-04-14T19:19:00Z">
        <w:r w:rsidRPr="007F7E2B">
          <w:t xml:space="preserve">Divide the total stratum area by the number of expected necessary plots, resulting in the average area per plot. </w:t>
        </w:r>
      </w:ins>
    </w:p>
    <w:p w14:paraId="56B23C75" w14:textId="77777777" w:rsidR="00E04171" w:rsidRPr="007F7E2B" w:rsidRDefault="00E04171" w:rsidP="00964B29">
      <w:pPr>
        <w:numPr>
          <w:ilvl w:val="0"/>
          <w:numId w:val="73"/>
        </w:numPr>
        <w:spacing w:before="0" w:after="244" w:line="271" w:lineRule="auto"/>
        <w:ind w:right="431" w:hanging="360"/>
        <w:rPr>
          <w:ins w:id="7038" w:author="V2" w:date="2025-04-14T14:19:00Z" w16du:dateUtc="2025-04-14T19:19:00Z"/>
        </w:rPr>
      </w:pPr>
      <w:ins w:id="7039" w:author="V2" w:date="2025-04-14T14:19:00Z" w16du:dateUtc="2025-04-14T19:19:00Z">
        <w:r w:rsidRPr="007F7E2B">
          <w:t xml:space="preserve">Divide the area of each site within the stratum by this average area per plot, and assign the integer part of the result to this site. e.g., if the division results in 6.3 plots, then 6 plots are assigned to this site and 0.3 plots are carried over to the next site, or strata and so on. </w:t>
        </w:r>
      </w:ins>
    </w:p>
    <w:p w14:paraId="0EC63624" w14:textId="77777777" w:rsidR="00E04171" w:rsidRPr="007F7E2B" w:rsidRDefault="00E04171">
      <w:pPr>
        <w:ind w:left="-5" w:right="431"/>
        <w:rPr>
          <w:ins w:id="7040" w:author="V2" w:date="2025-04-14T14:19:00Z" w16du:dateUtc="2025-04-14T19:19:00Z"/>
        </w:rPr>
      </w:pPr>
      <w:ins w:id="7041" w:author="V2" w:date="2025-04-14T14:19:00Z" w16du:dateUtc="2025-04-14T19:19:00Z">
        <w:r w:rsidRPr="007F7E2B">
          <w:t xml:space="preserve">Random location of plots can be accomplished in one of two ways: </w:t>
        </w:r>
      </w:ins>
    </w:p>
    <w:p w14:paraId="6517AA30" w14:textId="77777777" w:rsidR="00E04171" w:rsidRPr="007F7E2B" w:rsidRDefault="00E04171" w:rsidP="00964B29">
      <w:pPr>
        <w:numPr>
          <w:ilvl w:val="0"/>
          <w:numId w:val="73"/>
        </w:numPr>
        <w:spacing w:before="0" w:after="138" w:line="271" w:lineRule="auto"/>
        <w:ind w:right="431" w:hanging="360"/>
        <w:rPr>
          <w:ins w:id="7042" w:author="V2" w:date="2025-04-14T14:19:00Z" w16du:dateUtc="2025-04-14T19:19:00Z"/>
        </w:rPr>
      </w:pPr>
      <w:ins w:id="7043" w:author="V2" w:date="2025-04-14T14:19:00Z" w16du:dateUtc="2025-04-14T19:19:00Z">
        <w:r w:rsidRPr="007F7E2B">
          <w:t xml:space="preserve">Locate plots systematically with a random start.  In this case the plots are located using a systematic method – usually on a grid, with the location of the first points on the grid determined randomly.  This must be undertaken prior to field work, with the plot locations specified on a map or aerial photos, and locations specified either as distance and direction from a known point or as a GPS coordinate.  </w:t>
        </w:r>
      </w:ins>
    </w:p>
    <w:p w14:paraId="57E8EC98" w14:textId="77777777" w:rsidR="00E04171" w:rsidRPr="007F7E2B" w:rsidRDefault="00E04171" w:rsidP="00964B29">
      <w:pPr>
        <w:numPr>
          <w:ilvl w:val="0"/>
          <w:numId w:val="73"/>
        </w:numPr>
        <w:spacing w:before="0" w:after="121" w:line="271" w:lineRule="auto"/>
        <w:ind w:right="431" w:hanging="360"/>
        <w:rPr>
          <w:ins w:id="7044" w:author="V2" w:date="2025-04-14T14:19:00Z" w16du:dateUtc="2025-04-14T19:19:00Z"/>
        </w:rPr>
      </w:pPr>
      <w:ins w:id="7045" w:author="V2" w:date="2025-04-14T14:19:00Z" w16du:dateUtc="2025-04-14T19:19:00Z">
        <w:r w:rsidRPr="007F7E2B">
          <w:t xml:space="preserve">Locate individual plots randomly, using a randomization procedure in a GIS to specify the coordinates of each plot. </w:t>
        </w:r>
      </w:ins>
    </w:p>
    <w:p w14:paraId="1DC97869" w14:textId="77777777" w:rsidR="00E04171" w:rsidRPr="007F7E2B" w:rsidRDefault="00E04171">
      <w:pPr>
        <w:pStyle w:val="Heading3"/>
        <w:ind w:left="-5" w:right="268"/>
        <w:rPr>
          <w:ins w:id="7046" w:author="V2" w:date="2025-04-14T14:19:00Z" w16du:dateUtc="2025-04-14T19:19:00Z"/>
        </w:rPr>
      </w:pPr>
      <w:bookmarkStart w:id="7047" w:name="_Toc174616076"/>
      <w:bookmarkStart w:id="7048" w:name="_Toc174616492"/>
      <w:bookmarkStart w:id="7049" w:name="_Toc180594217"/>
      <w:bookmarkStart w:id="7050" w:name="_Toc180594624"/>
      <w:ins w:id="7051" w:author="V2" w:date="2025-04-14T14:19:00Z" w16du:dateUtc="2025-04-14T19:19:00Z">
        <w:r w:rsidRPr="007F7E2B">
          <w:t>Timing of sampling</w:t>
        </w:r>
        <w:bookmarkEnd w:id="7047"/>
        <w:bookmarkEnd w:id="7048"/>
        <w:bookmarkEnd w:id="7049"/>
        <w:bookmarkEnd w:id="7050"/>
        <w:r w:rsidRPr="007F7E2B">
          <w:t xml:space="preserve"> </w:t>
        </w:r>
      </w:ins>
    </w:p>
    <w:p w14:paraId="551D0AEB" w14:textId="77777777" w:rsidR="00E04171" w:rsidRPr="007F7E2B" w:rsidRDefault="00E04171">
      <w:pPr>
        <w:ind w:left="-5" w:right="431"/>
        <w:rPr>
          <w:ins w:id="7052" w:author="V2" w:date="2025-04-14T14:19:00Z" w16du:dateUtc="2025-04-14T19:19:00Z"/>
        </w:rPr>
      </w:pPr>
      <w:ins w:id="7053" w:author="V2" w:date="2025-04-14T14:19:00Z" w16du:dateUtc="2025-04-14T19:19:00Z">
        <w:r w:rsidRPr="007F7E2B">
          <w:t xml:space="preserve">In addition to random location of the plots, it is critical that plot sampling is undertaken at the same time of year each time repeat sampling at permanent sample plots is undertaken.  The goal is to sample the plots under, to the greatest degree possible, the same ecological and treatment conditions with each repeat sampling. Thus the day and month of establishment of permanent sample plots, and the ecological conditions existing at that time, must be recorded.  Future samples at these plots should be established within 15 days of the same day and month in the year in which the plots are resampled, unless </w:t>
        </w:r>
        <w:r w:rsidRPr="007F7E2B">
          <w:lastRenderedPageBreak/>
          <w:t xml:space="preserve">significantly changed ecological or treatment conditions (for instance a very late spring, late tillage, etc.) mandate a greater gap between the initial sampling date and a specific later repeat sampling date. </w:t>
        </w:r>
      </w:ins>
    </w:p>
    <w:p w14:paraId="5638AABE" w14:textId="77777777" w:rsidR="00E04171" w:rsidRPr="007F7E2B" w:rsidRDefault="00E04171">
      <w:pPr>
        <w:pStyle w:val="Heading3"/>
        <w:ind w:left="-5" w:right="268"/>
        <w:rPr>
          <w:ins w:id="7054" w:author="V2" w:date="2025-04-14T14:19:00Z" w16du:dateUtc="2025-04-14T19:19:00Z"/>
        </w:rPr>
      </w:pPr>
      <w:bookmarkStart w:id="7055" w:name="_Toc174616077"/>
      <w:bookmarkStart w:id="7056" w:name="_Toc174616493"/>
      <w:bookmarkStart w:id="7057" w:name="_Toc180594218"/>
      <w:bookmarkStart w:id="7058" w:name="_Toc180594625"/>
      <w:ins w:id="7059" w:author="V2" w:date="2025-04-14T14:19:00Z" w16du:dateUtc="2025-04-14T19:19:00Z">
        <w:r w:rsidRPr="007F7E2B">
          <w:t>Step 4.2 Soil Sampling Plot Design</w:t>
        </w:r>
        <w:bookmarkEnd w:id="7055"/>
        <w:bookmarkEnd w:id="7056"/>
        <w:bookmarkEnd w:id="7057"/>
        <w:bookmarkEnd w:id="7058"/>
        <w:r w:rsidRPr="007F7E2B">
          <w:t xml:space="preserve">  </w:t>
        </w:r>
      </w:ins>
    </w:p>
    <w:p w14:paraId="56FB1EE7" w14:textId="77777777" w:rsidR="00E04171" w:rsidRPr="007F7E2B" w:rsidRDefault="00E04171">
      <w:pPr>
        <w:ind w:left="-5" w:right="431"/>
        <w:rPr>
          <w:ins w:id="7060" w:author="V2" w:date="2025-04-14T14:19:00Z" w16du:dateUtc="2025-04-14T19:19:00Z"/>
        </w:rPr>
      </w:pPr>
      <w:ins w:id="7061" w:author="V2" w:date="2025-04-14T14:19:00Z" w16du:dateUtc="2025-04-14T19:19:00Z">
        <w:r w:rsidRPr="007F7E2B">
          <w:t xml:space="preserve">The sampling plot is designed to allow for very efficient installation and permanent field marking to ensure it can be relocated and re-sampled in the future. The design is shaped in circular form, that typically fits natural patch sizes in the field better then square or rectangular or linear plot shapes. Figure 1 shows the dimensions and provides an example of how individual soil sampling locations within the plot could be randomly sampled using several different soil sampling methods, and resampled over time to accommodate resampling. The plot is designed to accommodate at least three soil sampling methods: the use of soil core sampling technologies and extraction; the use of dug soil pits where rocks, roots and unconsolidated substrate conditions do not allow core sampling to be effective; and, the use of newer insitu methods that involve inserting direct reading probes into the soil without necessarily having to extract soil samples en-mass as the core and pits methods, and correlations between these methods.  </w:t>
        </w:r>
      </w:ins>
    </w:p>
    <w:p w14:paraId="7ADD62A0" w14:textId="77777777" w:rsidR="00E04171" w:rsidRPr="007F7E2B" w:rsidRDefault="00E04171">
      <w:pPr>
        <w:ind w:left="-5" w:right="431"/>
        <w:rPr>
          <w:ins w:id="7062" w:author="V2" w:date="2025-04-14T14:19:00Z" w16du:dateUtc="2025-04-14T19:19:00Z"/>
        </w:rPr>
      </w:pPr>
      <w:ins w:id="7063" w:author="V2" w:date="2025-04-14T14:19:00Z" w16du:dateUtc="2025-04-14T19:19:00Z">
        <w:r w:rsidRPr="007F7E2B">
          <w:t xml:space="preserve">The plot design physically separates these three intervention methods and by following the instruction below, no interaction, bias, or violation of statistical independence occurs. </w:t>
        </w:r>
      </w:ins>
    </w:p>
    <w:p w14:paraId="1A1D84BF" w14:textId="77777777" w:rsidR="00E04171" w:rsidRPr="007F7E2B" w:rsidRDefault="00E04171">
      <w:pPr>
        <w:spacing w:line="259" w:lineRule="auto"/>
        <w:rPr>
          <w:ins w:id="7064" w:author="V2" w:date="2025-04-14T14:19:00Z" w16du:dateUtc="2025-04-14T19:19:00Z"/>
        </w:rPr>
      </w:pPr>
      <w:ins w:id="7065" w:author="V2" w:date="2025-04-14T14:19:00Z" w16du:dateUtc="2025-04-14T19:19:00Z">
        <w:r w:rsidRPr="007F7E2B">
          <w:t xml:space="preserve"> </w:t>
        </w:r>
      </w:ins>
    </w:p>
    <w:p w14:paraId="797A4729" w14:textId="77777777" w:rsidR="00E04171" w:rsidRPr="007F7E2B" w:rsidRDefault="00E04171">
      <w:pPr>
        <w:spacing w:line="259" w:lineRule="auto"/>
        <w:ind w:right="551"/>
        <w:jc w:val="right"/>
        <w:rPr>
          <w:ins w:id="7066" w:author="V2" w:date="2025-04-14T14:19:00Z" w16du:dateUtc="2025-04-14T19:19:00Z"/>
        </w:rPr>
      </w:pPr>
      <w:ins w:id="7067" w:author="V2" w:date="2025-04-14T14:19:00Z" w16du:dateUtc="2025-04-14T19:19:00Z">
        <w:r w:rsidRPr="007F7E2B">
          <w:rPr>
            <w:noProof/>
          </w:rPr>
          <w:drawing>
            <wp:inline distT="0" distB="0" distL="0" distR="0" wp14:anchorId="5E6FA201" wp14:editId="7BA6F16D">
              <wp:extent cx="5485131" cy="3927475"/>
              <wp:effectExtent l="0" t="0" r="0" b="0"/>
              <wp:docPr id="1714" name="Picture 1714"/>
              <wp:cNvGraphicFramePr/>
              <a:graphic xmlns:a="http://schemas.openxmlformats.org/drawingml/2006/main">
                <a:graphicData uri="http://schemas.openxmlformats.org/drawingml/2006/picture">
                  <pic:pic xmlns:pic="http://schemas.openxmlformats.org/drawingml/2006/picture">
                    <pic:nvPicPr>
                      <pic:cNvPr id="1714" name="Picture 1714"/>
                      <pic:cNvPicPr/>
                    </pic:nvPicPr>
                    <pic:blipFill>
                      <a:blip r:embed="rId81"/>
                      <a:stretch>
                        <a:fillRect/>
                      </a:stretch>
                    </pic:blipFill>
                    <pic:spPr>
                      <a:xfrm>
                        <a:off x="0" y="0"/>
                        <a:ext cx="5485131" cy="3927475"/>
                      </a:xfrm>
                      <a:prstGeom prst="rect">
                        <a:avLst/>
                      </a:prstGeom>
                    </pic:spPr>
                  </pic:pic>
                </a:graphicData>
              </a:graphic>
            </wp:inline>
          </w:drawing>
        </w:r>
        <w:r w:rsidRPr="007F7E2B">
          <w:t xml:space="preserve"> </w:t>
        </w:r>
      </w:ins>
    </w:p>
    <w:p w14:paraId="6308DD70" w14:textId="77777777" w:rsidR="00E04171" w:rsidRPr="007F7E2B" w:rsidRDefault="00E04171">
      <w:pPr>
        <w:spacing w:after="38" w:line="240" w:lineRule="auto"/>
        <w:ind w:left="720" w:right="369"/>
        <w:rPr>
          <w:ins w:id="7068" w:author="V2" w:date="2025-04-14T14:19:00Z" w16du:dateUtc="2025-04-14T19:19:00Z"/>
        </w:rPr>
      </w:pPr>
      <w:ins w:id="7069" w:author="V2" w:date="2025-04-14T14:19:00Z" w16du:dateUtc="2025-04-14T19:19:00Z">
        <w:r w:rsidRPr="007F7E2B">
          <w:rPr>
            <w:sz w:val="16"/>
          </w:rPr>
          <w:lastRenderedPageBreak/>
          <w:t xml:space="preserve">Figure 1.  Layout of core and soil pit sampling site marking.  Permanent plots centers and key radial end points allows easy metal detector relocation, re-measuring and gives statistical robustness and power. </w:t>
        </w:r>
      </w:ins>
    </w:p>
    <w:p w14:paraId="6624011B" w14:textId="77777777" w:rsidR="00E04171" w:rsidRPr="007F7E2B" w:rsidRDefault="00E04171">
      <w:pPr>
        <w:spacing w:after="216" w:line="259" w:lineRule="auto"/>
        <w:rPr>
          <w:ins w:id="7070" w:author="V2" w:date="2025-04-14T14:19:00Z" w16du:dateUtc="2025-04-14T19:19:00Z"/>
        </w:rPr>
      </w:pPr>
      <w:ins w:id="7071" w:author="V2" w:date="2025-04-14T14:19:00Z" w16du:dateUtc="2025-04-14T19:19:00Z">
        <w:r w:rsidRPr="007F7E2B">
          <w:t xml:space="preserve"> </w:t>
        </w:r>
      </w:ins>
    </w:p>
    <w:p w14:paraId="0E4B4679" w14:textId="77777777" w:rsidR="00E04171" w:rsidRPr="007F7E2B" w:rsidRDefault="00E04171">
      <w:pPr>
        <w:pStyle w:val="Heading3"/>
        <w:ind w:left="-5" w:right="268"/>
        <w:rPr>
          <w:ins w:id="7072" w:author="V2" w:date="2025-04-14T14:19:00Z" w16du:dateUtc="2025-04-14T19:19:00Z"/>
        </w:rPr>
      </w:pPr>
      <w:bookmarkStart w:id="7073" w:name="_Toc174616078"/>
      <w:bookmarkStart w:id="7074" w:name="_Toc174616494"/>
      <w:bookmarkStart w:id="7075" w:name="_Toc180594219"/>
      <w:bookmarkStart w:id="7076" w:name="_Toc180594626"/>
      <w:ins w:id="7077" w:author="V2" w:date="2025-04-14T14:19:00Z" w16du:dateUtc="2025-04-14T19:19:00Z">
        <w:r w:rsidRPr="007F7E2B">
          <w:t>Step 4.3 Initial Plot Establishment and Subsequent Relocations Steps</w:t>
        </w:r>
        <w:bookmarkEnd w:id="7073"/>
        <w:bookmarkEnd w:id="7074"/>
        <w:bookmarkEnd w:id="7075"/>
        <w:bookmarkEnd w:id="7076"/>
        <w:r w:rsidRPr="007F7E2B">
          <w:t xml:space="preserve"> </w:t>
        </w:r>
      </w:ins>
    </w:p>
    <w:p w14:paraId="78DB4561" w14:textId="77777777" w:rsidR="00E04171" w:rsidRPr="007F7E2B" w:rsidRDefault="00E04171">
      <w:pPr>
        <w:spacing w:after="137"/>
        <w:ind w:left="730" w:right="431"/>
        <w:rPr>
          <w:ins w:id="7078" w:author="V2" w:date="2025-04-14T14:19:00Z" w16du:dateUtc="2025-04-14T19:19:00Z"/>
        </w:rPr>
      </w:pPr>
      <w:ins w:id="7079" w:author="V2" w:date="2025-04-14T14:19:00Z" w16du:dateUtc="2025-04-14T19:19:00Z">
        <w:r w:rsidRPr="007F7E2B">
          <w:rPr>
            <w:rFonts w:ascii="Arial" w:eastAsia="Arial" w:hAnsi="Arial" w:cs="Arial"/>
            <w:b/>
          </w:rPr>
          <w:t>Step 4.3a</w:t>
        </w:r>
        <w:r w:rsidRPr="007F7E2B">
          <w:t xml:space="preserve"> </w:t>
        </w:r>
        <w:r w:rsidRPr="007F7E2B">
          <w:rPr>
            <w:rFonts w:ascii="Arial" w:eastAsia="Arial" w:hAnsi="Arial" w:cs="Arial"/>
            <w:b/>
          </w:rPr>
          <w:t>Plot location:</w:t>
        </w:r>
        <w:r w:rsidRPr="007F7E2B">
          <w:t xml:space="preserve"> Using a handheld GPS with sub-meter accuracy, walk to the coordinates determined during Step 4.1, which locates the plot center. Achieving sub-meter accuracy may require use of control points (points with a known location).  During initial plot establishment, install re-locatable marker.  This marker may consist of: </w:t>
        </w:r>
      </w:ins>
    </w:p>
    <w:p w14:paraId="0F0187A3" w14:textId="77777777" w:rsidR="00E04171" w:rsidRPr="007F7E2B" w:rsidRDefault="00E04171" w:rsidP="00964B29">
      <w:pPr>
        <w:numPr>
          <w:ilvl w:val="0"/>
          <w:numId w:val="74"/>
        </w:numPr>
        <w:spacing w:before="0" w:after="138" w:line="271" w:lineRule="auto"/>
        <w:ind w:right="431" w:hanging="360"/>
        <w:rPr>
          <w:ins w:id="7080" w:author="V2" w:date="2025-04-14T14:19:00Z" w16du:dateUtc="2025-04-14T19:19:00Z"/>
        </w:rPr>
      </w:pPr>
      <w:ins w:id="7081" w:author="V2" w:date="2025-04-14T14:19:00Z" w16du:dateUtc="2025-04-14T19:19:00Z">
        <w:r w:rsidRPr="007F7E2B">
          <w:t xml:space="preserve">A 15-20 cm long by 0.25-0.50 cm diameter steel or iron rebar stake or  20-30 cm wire stake flag pins inserted into the soil  at the plot center, and in the other locations as indicated in the sample plot figure.  The rebar or wire stake pin must be completely buried by a minimum of 3-5 cm of soil to prevent discovery and damage to this marker, or injury to wildlife, livestock or humans, and vehicle tires in the future.  This method should only be used where management does not include use of implements which could displace the center marker, or be damaged by the marker </w:t>
        </w:r>
      </w:ins>
    </w:p>
    <w:p w14:paraId="48BD332F" w14:textId="77777777" w:rsidR="00E04171" w:rsidRPr="007F7E2B" w:rsidRDefault="00E04171" w:rsidP="00964B29">
      <w:pPr>
        <w:numPr>
          <w:ilvl w:val="0"/>
          <w:numId w:val="74"/>
        </w:numPr>
        <w:spacing w:before="0" w:after="139" w:line="271" w:lineRule="auto"/>
        <w:ind w:right="431" w:hanging="360"/>
        <w:rPr>
          <w:ins w:id="7082" w:author="V2" w:date="2025-04-14T14:19:00Z" w16du:dateUtc="2025-04-14T19:19:00Z"/>
        </w:rPr>
      </w:pPr>
      <w:ins w:id="7083" w:author="V2" w:date="2025-04-14T14:19:00Z" w16du:dateUtc="2025-04-14T19:19:00Z">
        <w:r w:rsidRPr="007F7E2B">
          <w:t xml:space="preserve">A power line marker or similar detectable marker buried 30 to 50 cm deep (at least 1.5 times the depth of expected disturbance) at the plot center where management disturbance (tillage or other activities) is possible. </w:t>
        </w:r>
      </w:ins>
    </w:p>
    <w:p w14:paraId="1D616A0B" w14:textId="77777777" w:rsidR="00E04171" w:rsidRPr="007F7E2B" w:rsidRDefault="00E04171" w:rsidP="00964B29">
      <w:pPr>
        <w:numPr>
          <w:ilvl w:val="0"/>
          <w:numId w:val="74"/>
        </w:numPr>
        <w:spacing w:before="0" w:after="204" w:line="271" w:lineRule="auto"/>
        <w:ind w:right="431" w:hanging="360"/>
        <w:rPr>
          <w:ins w:id="7084" w:author="V2" w:date="2025-04-14T14:19:00Z" w16du:dateUtc="2025-04-14T19:19:00Z"/>
        </w:rPr>
      </w:pPr>
      <w:ins w:id="7085" w:author="V2" w:date="2025-04-14T14:19:00Z" w16du:dateUtc="2025-04-14T19:19:00Z">
        <w:r w:rsidRPr="007F7E2B">
          <w:t xml:space="preserve">A surface marker outside the plot area along a fence line or other location where disturbance is unlikely.  In this case the distance and direction from the marker to the plot center must be accurately determined and recorded. </w:t>
        </w:r>
      </w:ins>
    </w:p>
    <w:p w14:paraId="3D2DE4EA" w14:textId="77777777" w:rsidR="00E04171" w:rsidRPr="007F7E2B" w:rsidRDefault="00E04171">
      <w:pPr>
        <w:ind w:left="730" w:right="431"/>
        <w:rPr>
          <w:ins w:id="7086" w:author="V2" w:date="2025-04-14T14:19:00Z" w16du:dateUtc="2025-04-14T19:19:00Z"/>
        </w:rPr>
      </w:pPr>
      <w:ins w:id="7087" w:author="V2" w:date="2025-04-14T14:19:00Z" w16du:dateUtc="2025-04-14T19:19:00Z">
        <w:r w:rsidRPr="007F7E2B">
          <w:t xml:space="preserve">If the sample plot location falls in an area of exposed bedrock or impermeable parent material (for instance compacted till) or an impermeable man made material (for instance a road surface), determine whether the area is representative (more than 5% of the stratum area is composed of areas of this type).  If the area is representative, the sample plot must not be moved.  On the other hand, if the area is anomalous (less than 5% of the stratum area is composed of areas of this type), the entire sample plot may be systematically relocated by moving the plot to a randomly located point, unless the project scenario includes activities which are expected to rebuild soil systems in locations of exposed bedrock or impermeable parent material. </w:t>
        </w:r>
      </w:ins>
    </w:p>
    <w:p w14:paraId="24B3B256" w14:textId="77777777" w:rsidR="00E04171" w:rsidRPr="007F7E2B" w:rsidRDefault="00E04171">
      <w:pPr>
        <w:ind w:left="730" w:right="431"/>
        <w:rPr>
          <w:ins w:id="7088" w:author="V2" w:date="2025-04-14T14:19:00Z" w16du:dateUtc="2025-04-14T19:19:00Z"/>
        </w:rPr>
      </w:pPr>
      <w:ins w:id="7089" w:author="V2" w:date="2025-04-14T14:19:00Z" w16du:dateUtc="2025-04-14T19:19:00Z">
        <w:r w:rsidRPr="007F7E2B">
          <w:t xml:space="preserve">When previously established plots are being re-sampled, a metal detector may be required to locate the exact location of the plot center and north stakes.  Where an erosion measurement point has also been established, both the plot center stake and the erosion monitoring point must be found, to ensure that the correct stake is identified as the plot center. </w:t>
        </w:r>
      </w:ins>
    </w:p>
    <w:p w14:paraId="1CCD521B" w14:textId="77777777" w:rsidR="00E04171" w:rsidRPr="007F7E2B" w:rsidRDefault="00E04171">
      <w:pPr>
        <w:ind w:left="730" w:right="431"/>
        <w:rPr>
          <w:ins w:id="7090" w:author="V2" w:date="2025-04-14T14:19:00Z" w16du:dateUtc="2025-04-14T19:19:00Z"/>
        </w:rPr>
      </w:pPr>
      <w:ins w:id="7091" w:author="V2" w:date="2025-04-14T14:19:00Z" w16du:dateUtc="2025-04-14T19:19:00Z">
        <w:r w:rsidRPr="007F7E2B">
          <w:rPr>
            <w:rFonts w:ascii="Arial" w:eastAsia="Arial" w:hAnsi="Arial" w:cs="Arial"/>
            <w:b/>
          </w:rPr>
          <w:t>Step 4.3b Plot layout</w:t>
        </w:r>
        <w:r w:rsidRPr="007F7E2B">
          <w:t xml:space="preserve">: Laying out the plot in the field may be undertaken using the following steps: </w:t>
        </w:r>
      </w:ins>
    </w:p>
    <w:p w14:paraId="0BD38684" w14:textId="77777777" w:rsidR="00E04171" w:rsidRPr="007F7E2B" w:rsidRDefault="00E04171">
      <w:pPr>
        <w:ind w:left="1450" w:right="431"/>
        <w:rPr>
          <w:ins w:id="7092" w:author="V2" w:date="2025-04-14T14:19:00Z" w16du:dateUtc="2025-04-14T19:19:00Z"/>
        </w:rPr>
      </w:pPr>
      <w:ins w:id="7093" w:author="V2" w:date="2025-04-14T14:19:00Z" w16du:dateUtc="2025-04-14T19:19:00Z">
        <w:r w:rsidRPr="007F7E2B">
          <w:rPr>
            <w:rFonts w:ascii="Arial" w:eastAsia="Arial" w:hAnsi="Arial" w:cs="Arial"/>
            <w:b/>
          </w:rPr>
          <w:lastRenderedPageBreak/>
          <w:t>Step 4.3b1</w:t>
        </w:r>
        <w:r w:rsidRPr="007F7E2B">
          <w:t xml:space="preserve"> Mark the center point of the plot using the techniques described in Step 4.3a below. </w:t>
        </w:r>
      </w:ins>
    </w:p>
    <w:p w14:paraId="4CDC2BFA" w14:textId="77777777" w:rsidR="00E04171" w:rsidRPr="007F7E2B" w:rsidRDefault="00E04171">
      <w:pPr>
        <w:spacing w:line="218" w:lineRule="auto"/>
        <w:ind w:left="1450" w:right="431"/>
        <w:rPr>
          <w:ins w:id="7094" w:author="V2" w:date="2025-04-14T14:19:00Z" w16du:dateUtc="2025-04-14T19:19:00Z"/>
        </w:rPr>
      </w:pPr>
      <w:ins w:id="7095" w:author="V2" w:date="2025-04-14T14:19:00Z" w16du:dateUtc="2025-04-14T19:19:00Z">
        <w:r w:rsidRPr="007F7E2B">
          <w:rPr>
            <w:rFonts w:ascii="Arial" w:eastAsia="Arial" w:hAnsi="Arial" w:cs="Arial"/>
            <w:b/>
          </w:rPr>
          <w:t>Step 4.3b2</w:t>
        </w:r>
        <w:r w:rsidRPr="007F7E2B">
          <w:t xml:space="preserve"> Secure one end of a precut and graduated tape or rope at the center stake and pull the tape or rope taught and strait on a magnetic north bearing (bearing of 360) </w:t>
        </w:r>
      </w:ins>
    </w:p>
    <w:p w14:paraId="358FEE3D" w14:textId="77777777" w:rsidR="00E04171" w:rsidRPr="007F7E2B" w:rsidRDefault="00E04171">
      <w:pPr>
        <w:ind w:left="1450" w:right="431"/>
        <w:rPr>
          <w:ins w:id="7096" w:author="V2" w:date="2025-04-14T14:19:00Z" w16du:dateUtc="2025-04-14T19:19:00Z"/>
        </w:rPr>
      </w:pPr>
      <w:ins w:id="7097" w:author="V2" w:date="2025-04-14T14:19:00Z" w16du:dateUtc="2025-04-14T19:19:00Z">
        <w:r w:rsidRPr="007F7E2B">
          <w:rPr>
            <w:rFonts w:ascii="Arial" w:eastAsia="Arial" w:hAnsi="Arial" w:cs="Arial"/>
            <w:b/>
          </w:rPr>
          <w:t>Step 4.3b3</w:t>
        </w:r>
        <w:r w:rsidRPr="007F7E2B">
          <w:t xml:space="preserve"> Sight back over the tape or rope and ensure the back bearing registers a 180 degree magnetic north bearing. Adjust position as necessary to achieve this alignment of the tape/rope over the 180 degree back bearing. </w:t>
        </w:r>
      </w:ins>
    </w:p>
    <w:p w14:paraId="6DB35A85" w14:textId="77777777" w:rsidR="00E04171" w:rsidRPr="007F7E2B" w:rsidRDefault="00E04171">
      <w:pPr>
        <w:ind w:left="1450" w:right="431"/>
        <w:rPr>
          <w:ins w:id="7098" w:author="V2" w:date="2025-04-14T14:19:00Z" w16du:dateUtc="2025-04-14T19:19:00Z"/>
        </w:rPr>
      </w:pPr>
      <w:ins w:id="7099" w:author="V2" w:date="2025-04-14T14:19:00Z" w16du:dateUtc="2025-04-14T19:19:00Z">
        <w:r w:rsidRPr="007F7E2B">
          <w:rPr>
            <w:rFonts w:ascii="Arial" w:eastAsia="Arial" w:hAnsi="Arial" w:cs="Arial"/>
            <w:b/>
          </w:rPr>
          <w:t>Step 4.3b4</w:t>
        </w:r>
        <w:r w:rsidRPr="007F7E2B">
          <w:t xml:space="preserve"> Establish the direct north stake point with another pounded rebar stake or buried marker, installed as in Step 4.3a. For relocating a formerly established north stake, use the same GPS and metal detector technique for relocating the metal center stakes. </w:t>
        </w:r>
      </w:ins>
    </w:p>
    <w:p w14:paraId="14A4A1A5" w14:textId="77777777" w:rsidR="00E04171" w:rsidRPr="007F7E2B" w:rsidRDefault="00E04171">
      <w:pPr>
        <w:ind w:left="1450" w:right="431"/>
        <w:rPr>
          <w:ins w:id="7100" w:author="V2" w:date="2025-04-14T14:19:00Z" w16du:dateUtc="2025-04-14T19:19:00Z"/>
        </w:rPr>
      </w:pPr>
      <w:ins w:id="7101" w:author="V2" w:date="2025-04-14T14:19:00Z" w16du:dateUtc="2025-04-14T19:19:00Z">
        <w:r w:rsidRPr="007F7E2B">
          <w:rPr>
            <w:rFonts w:ascii="Arial" w:eastAsia="Arial" w:hAnsi="Arial" w:cs="Arial"/>
            <w:b/>
          </w:rPr>
          <w:t>Step 4.3b5</w:t>
        </w:r>
        <w:r w:rsidRPr="007F7E2B">
          <w:t xml:space="preserve"> Establish the direct south point, located 3 meters south of the center point. Use the pre-measured tape or rope that is pulled to align the center of the length over the center stake and north end over the north stake. Flag the south end location with a temporary wire stake flag. </w:t>
        </w:r>
      </w:ins>
    </w:p>
    <w:p w14:paraId="0AD9FE34" w14:textId="77777777" w:rsidR="00E04171" w:rsidRPr="007F7E2B" w:rsidRDefault="00E04171">
      <w:pPr>
        <w:ind w:left="1450" w:right="431"/>
        <w:rPr>
          <w:ins w:id="7102" w:author="V2" w:date="2025-04-14T14:19:00Z" w16du:dateUtc="2025-04-14T19:19:00Z"/>
        </w:rPr>
      </w:pPr>
      <w:ins w:id="7103" w:author="V2" w:date="2025-04-14T14:19:00Z" w16du:dateUtc="2025-04-14T19:19:00Z">
        <w:r w:rsidRPr="007F7E2B">
          <w:rPr>
            <w:rFonts w:ascii="Arial" w:eastAsia="Arial" w:hAnsi="Arial" w:cs="Arial"/>
            <w:b/>
          </w:rPr>
          <w:t>Step 4.3b6</w:t>
        </w:r>
        <w:r w:rsidRPr="007F7E2B">
          <w:t xml:space="preserve"> Establish the 6 meter long radial that is magnetically aligned with the east (90 deg) to west (270 deg) compass bearings. Stretch the rope or tape taught between endpoint stake temporary flags and center the tape over the center plot stake. </w:t>
        </w:r>
      </w:ins>
    </w:p>
    <w:p w14:paraId="67F9BA66" w14:textId="77777777" w:rsidR="00E04171" w:rsidRPr="007F7E2B" w:rsidRDefault="00E04171">
      <w:pPr>
        <w:ind w:left="1450" w:right="431"/>
        <w:rPr>
          <w:ins w:id="7104" w:author="V2" w:date="2025-04-14T14:19:00Z" w16du:dateUtc="2025-04-14T19:19:00Z"/>
        </w:rPr>
      </w:pPr>
      <w:ins w:id="7105" w:author="V2" w:date="2025-04-14T14:19:00Z" w16du:dateUtc="2025-04-14T19:19:00Z">
        <w:r w:rsidRPr="007F7E2B">
          <w:rPr>
            <w:rFonts w:ascii="Arial" w:eastAsia="Arial" w:hAnsi="Arial" w:cs="Arial"/>
            <w:b/>
          </w:rPr>
          <w:t>Step 4.3b7</w:t>
        </w:r>
        <w:r w:rsidRPr="007F7E2B">
          <w:t xml:space="preserve"> Establish the 6 meter long northeast (45 deg) to southwest (225 deg) tape or rope using the same method as in Step 4.2e. </w:t>
        </w:r>
      </w:ins>
    </w:p>
    <w:p w14:paraId="7270CD05" w14:textId="77777777" w:rsidR="00E04171" w:rsidRPr="007F7E2B" w:rsidRDefault="00E04171">
      <w:pPr>
        <w:ind w:left="1450" w:right="431"/>
        <w:rPr>
          <w:ins w:id="7106" w:author="V2" w:date="2025-04-14T14:19:00Z" w16du:dateUtc="2025-04-14T19:19:00Z"/>
        </w:rPr>
      </w:pPr>
      <w:ins w:id="7107" w:author="V2" w:date="2025-04-14T14:19:00Z" w16du:dateUtc="2025-04-14T19:19:00Z">
        <w:r w:rsidRPr="007F7E2B">
          <w:rPr>
            <w:rFonts w:ascii="Arial" w:eastAsia="Arial" w:hAnsi="Arial" w:cs="Arial"/>
            <w:b/>
          </w:rPr>
          <w:t>Step 4.3b8</w:t>
        </w:r>
        <w:r w:rsidRPr="007F7E2B">
          <w:t xml:space="preserve"> Establish the 6 meter long northwest (315 degrees) to southeast (135 deg) tape or rope using the same method as in Step 4.2e. </w:t>
        </w:r>
      </w:ins>
    </w:p>
    <w:p w14:paraId="6C761D38" w14:textId="77777777" w:rsidR="00E04171" w:rsidRPr="007F7E2B" w:rsidRDefault="00E04171">
      <w:pPr>
        <w:ind w:left="730" w:right="431"/>
        <w:rPr>
          <w:ins w:id="7108" w:author="V2" w:date="2025-04-14T14:19:00Z" w16du:dateUtc="2025-04-14T19:19:00Z"/>
        </w:rPr>
      </w:pPr>
      <w:ins w:id="7109" w:author="V2" w:date="2025-04-14T14:19:00Z" w16du:dateUtc="2025-04-14T19:19:00Z">
        <w:r w:rsidRPr="007F7E2B">
          <w:rPr>
            <w:rFonts w:ascii="Arial" w:eastAsia="Arial" w:hAnsi="Arial" w:cs="Arial"/>
            <w:b/>
          </w:rPr>
          <w:t>Step 4.3c</w:t>
        </w:r>
        <w:r w:rsidRPr="007F7E2B">
          <w:t xml:space="preserve"> </w:t>
        </w:r>
        <w:r w:rsidRPr="007F7E2B">
          <w:rPr>
            <w:rFonts w:ascii="Arial" w:eastAsia="Arial" w:hAnsi="Arial" w:cs="Arial"/>
            <w:b/>
          </w:rPr>
          <w:t>Sampling point relocation</w:t>
        </w:r>
        <w:r w:rsidRPr="007F7E2B">
          <w:t xml:space="preserve"> The goal is to ensure that previous sampled points within a plot are not re-sampled on subsequent resampling events.  Prior to commencing with plot installation, randomly select pit or core sample locations (an example is shown in Figure 1) for each planned sampling event.  Five, to as many as eight, of the points within the plot should be sampled during each sampling event.  If the planned number of sampling events requires more sample points than those shown in the diagram, the plot may be expanded or the number of sample points sampled per event can be reduced to a minimum of three.  An additional point sampled at each sampling event will be a soil pit.  If obstacles, such as large surficial rocks or trees, which have soil underneath them within the sampling depth, prevent collecting samples at designated points, it may be necessary to move sampling locations. For core samples, adjust by moving the center of the core sample in 5 centimeter increments north of prior designated point(s). For pits, randomly choose another of the pit sampling locations, shown on Figure 1. If, on the other hand, an outcrop of bedrock or compacted material, or an embedded boulder (a large </w:t>
        </w:r>
        <w:r w:rsidRPr="007F7E2B">
          <w:lastRenderedPageBreak/>
          <w:t xml:space="preserve">rock extending down to below the sampling depth) prevents collecting samples, the sampling point should not be moved, and the soil depth should be recorded as zero.  Note that results from such sampling points must only be used in determining the average soil depth used in the calculations, and must not be used in the determination of average soil carbon percentage within the stratum. </w:t>
        </w:r>
      </w:ins>
    </w:p>
    <w:p w14:paraId="0A4BD679" w14:textId="77777777" w:rsidR="00E04171" w:rsidRPr="007F7E2B" w:rsidRDefault="00E04171">
      <w:pPr>
        <w:ind w:left="730" w:right="431"/>
        <w:rPr>
          <w:ins w:id="7110" w:author="V2" w:date="2025-04-14T14:19:00Z" w16du:dateUtc="2025-04-14T19:19:00Z"/>
        </w:rPr>
      </w:pPr>
      <w:ins w:id="7111" w:author="V2" w:date="2025-04-14T14:19:00Z" w16du:dateUtc="2025-04-14T19:19:00Z">
        <w:r w:rsidRPr="007F7E2B">
          <w:rPr>
            <w:rFonts w:ascii="Arial" w:eastAsia="Arial" w:hAnsi="Arial" w:cs="Arial"/>
            <w:b/>
          </w:rPr>
          <w:t xml:space="preserve">Step 4.3d Plot maintenance and records: </w:t>
        </w:r>
        <w:r w:rsidRPr="007F7E2B">
          <w:t xml:space="preserve">To ensure independence among samples from the first and all subsequent soil sampling events, no extracted soil materials must be deposited on the surface of the sample plot. The soils removed from pits will be used to backfill the pits and backfill or cap the boreholes. During the sampling process the project proponent must ensure that even small amounts of soils or other materials are not accidently dropped from the core or shovel used during sampling onto other areas of the sampling plot. </w:t>
        </w:r>
      </w:ins>
    </w:p>
    <w:p w14:paraId="1A6F8D71" w14:textId="77777777" w:rsidR="00E04171" w:rsidRPr="007F7E2B" w:rsidRDefault="00E04171">
      <w:pPr>
        <w:ind w:left="730" w:right="431"/>
        <w:rPr>
          <w:ins w:id="7112" w:author="V2" w:date="2025-04-14T14:19:00Z" w16du:dateUtc="2025-04-14T19:19:00Z"/>
        </w:rPr>
      </w:pPr>
      <w:ins w:id="7113" w:author="V2" w:date="2025-04-14T14:19:00Z" w16du:dateUtc="2025-04-14T19:19:00Z">
        <w:r w:rsidRPr="007F7E2B">
          <w:t xml:space="preserve">Denote on the sample plot diagram and record which sampling points and pit locations have been sampled during each sampling period. Accurate recording of which sample points are actually sampled is necessary as points sampled in the field may be different than the a-priori randomly selected sample points. Also, record when adjustments are made to respond to rock, bedrock, tree roots, not being able to find a sample point, or where changes in the sample point justify it as atypical or modified from other representative conditions in the sample plot. </w:t>
        </w:r>
      </w:ins>
    </w:p>
    <w:p w14:paraId="4491E558" w14:textId="77777777" w:rsidR="00E04171" w:rsidRPr="007F7E2B" w:rsidRDefault="00E04171">
      <w:pPr>
        <w:ind w:left="730" w:right="431"/>
        <w:rPr>
          <w:ins w:id="7114" w:author="V2" w:date="2025-04-14T14:19:00Z" w16du:dateUtc="2025-04-14T19:19:00Z"/>
        </w:rPr>
      </w:pPr>
      <w:ins w:id="7115" w:author="V2" w:date="2025-04-14T14:19:00Z" w16du:dateUtc="2025-04-14T19:19:00Z">
        <w:r w:rsidRPr="007F7E2B">
          <w:t xml:space="preserve">Sampling methods must remain constant from one measurement round to the next. </w:t>
        </w:r>
      </w:ins>
    </w:p>
    <w:p w14:paraId="2C182AC6" w14:textId="77777777" w:rsidR="00E04171" w:rsidRPr="007F7E2B" w:rsidRDefault="00E04171">
      <w:pPr>
        <w:ind w:left="730" w:right="431"/>
        <w:rPr>
          <w:ins w:id="7116" w:author="V2" w:date="2025-04-14T14:19:00Z" w16du:dateUtc="2025-04-14T19:19:00Z"/>
        </w:rPr>
      </w:pPr>
      <w:ins w:id="7117" w:author="V2" w:date="2025-04-14T14:19:00Z" w16du:dateUtc="2025-04-14T19:19:00Z">
        <w:r w:rsidRPr="007F7E2B">
          <w:rPr>
            <w:rFonts w:ascii="Arial" w:eastAsia="Arial" w:hAnsi="Arial" w:cs="Arial"/>
            <w:b/>
          </w:rPr>
          <w:t>Step 4.3e Recording of soil layers</w:t>
        </w:r>
        <w:r w:rsidRPr="007F7E2B">
          <w:t xml:space="preserve">: At each sampling location, use either a sampling probe (a 1 to 8 cm diameter stainless steel probe with a functional length equal to or greater than the sampling depth) or a shovel to extract or expose soil layer samples for observations, recording the depth of each soil layer.  At minimum these must include depths of surficial humus layers, “A” and “B” layers, interbedded layers, hydrological indicators such as mottling or gleying, and depth to the “C” layer.  Additionally, any other soil information commonly used to determine soil types in national, regional or local soil classification systems should be collected. For each soil layer record the texture, colours (using a Munsel standard colour book), hydrological indicators (e.g. mottles, reduction indicators), and the thickness. The sequence of soil layers must be determined down to the sampling depth.     </w:t>
        </w:r>
      </w:ins>
    </w:p>
    <w:p w14:paraId="362DC48C" w14:textId="77777777" w:rsidR="00E04171" w:rsidRPr="007F7E2B" w:rsidRDefault="00E04171">
      <w:pPr>
        <w:ind w:left="730" w:right="431"/>
        <w:rPr>
          <w:ins w:id="7118" w:author="V2" w:date="2025-04-14T14:19:00Z" w16du:dateUtc="2025-04-14T19:19:00Z"/>
        </w:rPr>
      </w:pPr>
      <w:ins w:id="7119" w:author="V2" w:date="2025-04-14T14:19:00Z" w16du:dateUtc="2025-04-14T19:19:00Z">
        <w:r w:rsidRPr="007F7E2B">
          <w:t xml:space="preserve">Soil sampling will be undertaken using either core probe samples (may include power auger and core samples, etc.), or soil pits.  Use soil pits if roots, rock or unconsolidated substrates do not allow the sampling and collection of soil samples using core probe samples, as defined above.  </w:t>
        </w:r>
      </w:ins>
    </w:p>
    <w:p w14:paraId="14DA07CD" w14:textId="77777777" w:rsidR="00E04171" w:rsidRPr="007F7E2B" w:rsidRDefault="00E04171">
      <w:pPr>
        <w:ind w:left="730" w:right="431"/>
        <w:rPr>
          <w:ins w:id="7120" w:author="V2" w:date="2025-04-14T14:19:00Z" w16du:dateUtc="2025-04-14T19:19:00Z"/>
        </w:rPr>
      </w:pPr>
      <w:ins w:id="7121" w:author="V2" w:date="2025-04-14T14:19:00Z" w16du:dateUtc="2025-04-14T19:19:00Z">
        <w:r w:rsidRPr="007F7E2B">
          <w:rPr>
            <w:rFonts w:ascii="Arial" w:eastAsia="Arial" w:hAnsi="Arial" w:cs="Arial"/>
            <w:b/>
          </w:rPr>
          <w:t xml:space="preserve">Step 4.3f Sampling soil carbon and bulk density: </w:t>
        </w:r>
        <w:r w:rsidRPr="007F7E2B">
          <w:t xml:space="preserve">From each sample point, collect a separate soil sample from each soil layer. Place each sample in a plastic bag which is labeled with sample plot sample point and layer identification code, to ensure identification for later processing and analysis. </w:t>
        </w:r>
        <w:r w:rsidRPr="007F7E2B">
          <w:rPr>
            <w:rFonts w:ascii="Arial" w:eastAsia="Arial" w:hAnsi="Arial" w:cs="Arial"/>
            <w:b/>
          </w:rPr>
          <w:t xml:space="preserve"> </w:t>
        </w:r>
      </w:ins>
    </w:p>
    <w:p w14:paraId="0B6A0E41" w14:textId="77777777" w:rsidR="00E04171" w:rsidRPr="007F7E2B" w:rsidRDefault="00E04171">
      <w:pPr>
        <w:ind w:left="730" w:right="431"/>
        <w:rPr>
          <w:ins w:id="7122" w:author="V2" w:date="2025-04-14T14:19:00Z" w16du:dateUtc="2025-04-14T19:19:00Z"/>
        </w:rPr>
      </w:pPr>
      <w:ins w:id="7123" w:author="V2" w:date="2025-04-14T14:19:00Z" w16du:dateUtc="2025-04-14T19:19:00Z">
        <w:r w:rsidRPr="007F7E2B">
          <w:lastRenderedPageBreak/>
          <w:t xml:space="preserve">Additionally, for each soil layer, collect a single composite soil sample that combines equal amounts of soil from each of the three sampling points within the plot.  Alternatively, the composite sample for each plot can also be created by removing from each previously bagged core or pit substrates sample, a homogenized subsample which is then added to the composite sample bag and labeled as above to record the plot number, composited strata layer, and date. The composite and individual collected samples will be submitted to analytical laboratories for carbon and other analyses. </w:t>
        </w:r>
      </w:ins>
    </w:p>
    <w:p w14:paraId="7EB191BA" w14:textId="77777777" w:rsidR="00E04171" w:rsidRPr="007F7E2B" w:rsidRDefault="00E04171">
      <w:pPr>
        <w:ind w:left="730" w:right="431"/>
        <w:rPr>
          <w:ins w:id="7124" w:author="V2" w:date="2025-04-14T14:19:00Z" w16du:dateUtc="2025-04-14T19:19:00Z"/>
        </w:rPr>
      </w:pPr>
      <w:ins w:id="7125" w:author="V2" w:date="2025-04-14T14:19:00Z" w16du:dateUtc="2025-04-14T19:19:00Z">
        <w:r w:rsidRPr="007F7E2B">
          <w:t xml:space="preserve">To allow determination of the bulk density of each layer of soil, collect a known volume of undisturbed soil from each sampled soil layer within the plot.  Typically this can be achieved by pressing a soil can of known volume into an undisturbed section of soil from the intact sides of a pit, or cutting a section of known length out of a sufficiently large diameter core sample and bagging it.  Where soils are cohesive, this may require carving a block of soil to precisely fit the sampling can. Bulk density canisters need to be of a size appropriate to capture inherent soil structure variance such as found where aggregated soil structures are found. Typically, a canister of 74-150 cubic centimeters is adequate for this purpose.  Regardless of soil sampling method, the goal is to extract intact sections that have not been compressed or altered by the sampling methodology and equipment, that are representative of each of the soil strata present, and to ensure that bulk density sampling, used to determine carbon content by soil volume, is accurate. </w:t>
        </w:r>
      </w:ins>
    </w:p>
    <w:p w14:paraId="7D307CA9" w14:textId="77777777" w:rsidR="00E04171" w:rsidRPr="007F7E2B" w:rsidRDefault="00E04171">
      <w:pPr>
        <w:ind w:left="730" w:right="431"/>
        <w:rPr>
          <w:ins w:id="7126" w:author="V2" w:date="2025-04-14T14:19:00Z" w16du:dateUtc="2025-04-14T19:19:00Z"/>
        </w:rPr>
      </w:pPr>
      <w:ins w:id="7127" w:author="V2" w:date="2025-04-14T14:19:00Z" w16du:dateUtc="2025-04-14T19:19:00Z">
        <w:r w:rsidRPr="007F7E2B">
          <w:rPr>
            <w:rFonts w:ascii="Arial" w:eastAsia="Arial" w:hAnsi="Arial" w:cs="Arial"/>
            <w:b/>
          </w:rPr>
          <w:t xml:space="preserve">Step 4.3g Sampling coarse fragment content: </w:t>
        </w:r>
        <w:r w:rsidRPr="007F7E2B">
          <w:t xml:space="preserve">Where soils contain a significant component of </w:t>
        </w:r>
        <w:r w:rsidRPr="007F7E2B">
          <w:rPr>
            <w:rFonts w:ascii="Arial" w:eastAsia="Arial" w:hAnsi="Arial" w:cs="Arial"/>
            <w:i/>
          </w:rPr>
          <w:t>coarse fragments</w:t>
        </w:r>
        <w:r w:rsidRPr="007F7E2B">
          <w:t xml:space="preserve"> (rock and cemented fragments larger than the screen size used in the laboratory prior to testing for soil carbon), the percentage of the soil composed of these fragments must be determined. One or both of the two methods given below should be used, depending on the size of the </w:t>
        </w:r>
        <w:r w:rsidRPr="007F7E2B">
          <w:rPr>
            <w:rFonts w:ascii="Arial" w:eastAsia="Arial" w:hAnsi="Arial" w:cs="Arial"/>
            <w:i/>
          </w:rPr>
          <w:t>coarse fragments</w:t>
        </w:r>
        <w:r w:rsidRPr="007F7E2B">
          <w:t xml:space="preserve"> present: </w:t>
        </w:r>
      </w:ins>
    </w:p>
    <w:p w14:paraId="482B5568" w14:textId="77777777" w:rsidR="00E04171" w:rsidRPr="007F7E2B" w:rsidRDefault="00E04171">
      <w:pPr>
        <w:pStyle w:val="Heading3"/>
        <w:ind w:left="1428" w:right="268"/>
        <w:rPr>
          <w:ins w:id="7128" w:author="V2" w:date="2025-04-14T14:19:00Z" w16du:dateUtc="2025-04-14T19:19:00Z"/>
        </w:rPr>
      </w:pPr>
      <w:bookmarkStart w:id="7129" w:name="_Toc174616079"/>
      <w:bookmarkStart w:id="7130" w:name="_Toc174616495"/>
      <w:bookmarkStart w:id="7131" w:name="_Toc180594220"/>
      <w:bookmarkStart w:id="7132" w:name="_Toc180594627"/>
      <w:ins w:id="7133" w:author="V2" w:date="2025-04-14T14:19:00Z" w16du:dateUtc="2025-04-14T19:19:00Z">
        <w:r w:rsidRPr="007F7E2B">
          <w:t>Small coarse fragments (Coarse fragments between 2mm and 10 mm in diameter, and therefore small enough to be included in the bulk density sample)</w:t>
        </w:r>
        <w:bookmarkEnd w:id="7129"/>
        <w:bookmarkEnd w:id="7130"/>
        <w:bookmarkEnd w:id="7131"/>
        <w:bookmarkEnd w:id="7132"/>
        <w:r w:rsidRPr="007F7E2B">
          <w:t xml:space="preserve">  </w:t>
        </w:r>
      </w:ins>
    </w:p>
    <w:p w14:paraId="417853EB" w14:textId="77777777" w:rsidR="00E04171" w:rsidRPr="007F7E2B" w:rsidRDefault="00E04171">
      <w:pPr>
        <w:spacing w:after="6"/>
        <w:ind w:left="1428" w:right="431"/>
        <w:rPr>
          <w:ins w:id="7134" w:author="V2" w:date="2025-04-14T14:19:00Z" w16du:dateUtc="2025-04-14T19:19:00Z"/>
        </w:rPr>
      </w:pPr>
      <w:ins w:id="7135" w:author="V2" w:date="2025-04-14T14:19:00Z" w16du:dateUtc="2025-04-14T19:19:00Z">
        <w:r w:rsidRPr="007F7E2B">
          <w:t xml:space="preserve">Where soil contains significant amounts of coarse fragments small enough to be included in the bulk density sample, the mass of the bulk density sample without the coarse fragments must be determined.  This is done either in an eligible laboratory, or in the field, by screening the bulk density samples.  Determination must be done separately for each soil layer. </w:t>
        </w:r>
      </w:ins>
    </w:p>
    <w:p w14:paraId="40382FBE" w14:textId="77777777" w:rsidR="00E04171" w:rsidRPr="007F7E2B" w:rsidRDefault="00E04171">
      <w:pPr>
        <w:spacing w:after="14" w:line="259" w:lineRule="auto"/>
        <w:ind w:left="1702"/>
        <w:rPr>
          <w:ins w:id="7136" w:author="V2" w:date="2025-04-14T14:19:00Z" w16du:dateUtc="2025-04-14T19:19:00Z"/>
        </w:rPr>
      </w:pPr>
      <w:ins w:id="7137" w:author="V2" w:date="2025-04-14T14:19:00Z" w16du:dateUtc="2025-04-14T19:19:00Z">
        <w:r w:rsidRPr="007F7E2B">
          <w:t xml:space="preserve"> </w:t>
        </w:r>
      </w:ins>
    </w:p>
    <w:p w14:paraId="468C6FE7" w14:textId="77777777" w:rsidR="00E04171" w:rsidRPr="007F7E2B" w:rsidRDefault="00E04171">
      <w:pPr>
        <w:pStyle w:val="Heading3"/>
        <w:ind w:left="1428" w:right="268"/>
        <w:rPr>
          <w:ins w:id="7138" w:author="V2" w:date="2025-04-14T14:19:00Z" w16du:dateUtc="2025-04-14T19:19:00Z"/>
        </w:rPr>
      </w:pPr>
      <w:bookmarkStart w:id="7139" w:name="_Toc174616080"/>
      <w:bookmarkStart w:id="7140" w:name="_Toc174616496"/>
      <w:bookmarkStart w:id="7141" w:name="_Toc180594221"/>
      <w:bookmarkStart w:id="7142" w:name="_Toc180594628"/>
      <w:ins w:id="7143" w:author="V2" w:date="2025-04-14T14:19:00Z" w16du:dateUtc="2025-04-14T19:19:00Z">
        <w:r w:rsidRPr="007F7E2B">
          <w:lastRenderedPageBreak/>
          <w:t>Large coarse fragments (Coarse fragments greater than 10 mm in diameter, and therefore too large to be included in the bulk density sample, but not too large to move)</w:t>
        </w:r>
        <w:bookmarkEnd w:id="7139"/>
        <w:bookmarkEnd w:id="7140"/>
        <w:bookmarkEnd w:id="7141"/>
        <w:bookmarkEnd w:id="7142"/>
        <w:r w:rsidRPr="007F7E2B">
          <w:t xml:space="preserve"> </w:t>
        </w:r>
      </w:ins>
    </w:p>
    <w:p w14:paraId="14ADCFA1" w14:textId="77777777" w:rsidR="00E04171" w:rsidRPr="007F7E2B" w:rsidRDefault="00E04171">
      <w:pPr>
        <w:ind w:left="1450" w:right="431"/>
        <w:rPr>
          <w:ins w:id="7144" w:author="V2" w:date="2025-04-14T14:19:00Z" w16du:dateUtc="2025-04-14T19:19:00Z"/>
        </w:rPr>
      </w:pPr>
      <w:ins w:id="7145" w:author="V2" w:date="2025-04-14T14:19:00Z" w16du:dateUtc="2025-04-14T19:19:00Z">
        <w:r w:rsidRPr="007F7E2B">
          <w:t xml:space="preserve">Where soils contain significant amounts of coarse fragments too large to be contained in the bulk density sample, the percentage of the volume of the soil composed of these fragments must be determined.  Typically this can be accomplished by excavating soil from a hole of known volume, containing a minimum of 25 kg of soil, screening out the coarse fragments meeting the specified size criteria, and determining the volume of these fragments using water displacement, conversion from weight to volume, or other techniques.  This determination must be done separately for each soil layer.  Note that these coarse fragments do not include large embedded boulders, which are accounted as described in Step 4.3b above. </w:t>
        </w:r>
      </w:ins>
    </w:p>
    <w:p w14:paraId="6B031DBD" w14:textId="77777777" w:rsidR="00E04171" w:rsidRPr="007F7E2B" w:rsidRDefault="00E04171">
      <w:pPr>
        <w:spacing w:line="259" w:lineRule="auto"/>
        <w:ind w:left="1702"/>
        <w:rPr>
          <w:ins w:id="7146" w:author="V2" w:date="2025-04-14T14:19:00Z" w16du:dateUtc="2025-04-14T19:19:00Z"/>
        </w:rPr>
      </w:pPr>
      <w:ins w:id="7147" w:author="V2" w:date="2025-04-14T14:19:00Z" w16du:dateUtc="2025-04-14T19:19:00Z">
        <w:r w:rsidRPr="007F7E2B">
          <w:t xml:space="preserve"> </w:t>
        </w:r>
      </w:ins>
    </w:p>
    <w:p w14:paraId="7198DC16" w14:textId="77777777" w:rsidR="00E04171" w:rsidRPr="007F7E2B" w:rsidRDefault="00E04171">
      <w:pPr>
        <w:pStyle w:val="Heading3"/>
        <w:spacing w:after="263"/>
        <w:ind w:left="-5" w:right="268"/>
        <w:rPr>
          <w:ins w:id="7148" w:author="V2" w:date="2025-04-14T14:19:00Z" w16du:dateUtc="2025-04-14T19:19:00Z"/>
        </w:rPr>
      </w:pPr>
      <w:bookmarkStart w:id="7149" w:name="_Toc174616081"/>
      <w:bookmarkStart w:id="7150" w:name="_Toc174616497"/>
      <w:bookmarkStart w:id="7151" w:name="_Toc180594222"/>
      <w:bookmarkStart w:id="7152" w:name="_Toc180594629"/>
      <w:ins w:id="7153" w:author="V2" w:date="2025-04-14T14:19:00Z" w16du:dateUtc="2025-04-14T19:19:00Z">
        <w:r w:rsidRPr="007F7E2B">
          <w:t>Step 5 Soil Sample Preparation and Laboratory Procedures</w:t>
        </w:r>
        <w:bookmarkEnd w:id="7149"/>
        <w:bookmarkEnd w:id="7150"/>
        <w:bookmarkEnd w:id="7151"/>
        <w:bookmarkEnd w:id="7152"/>
        <w:r w:rsidRPr="007F7E2B">
          <w:t xml:space="preserve"> </w:t>
        </w:r>
      </w:ins>
    </w:p>
    <w:p w14:paraId="10401EB9" w14:textId="77777777" w:rsidR="00E04171" w:rsidRPr="007F7E2B" w:rsidRDefault="00E04171">
      <w:pPr>
        <w:ind w:left="-5" w:right="431"/>
        <w:rPr>
          <w:ins w:id="7154" w:author="V2" w:date="2025-04-14T14:19:00Z" w16du:dateUtc="2025-04-14T19:19:00Z"/>
        </w:rPr>
      </w:pPr>
      <w:ins w:id="7155" w:author="V2" w:date="2025-04-14T14:19:00Z" w16du:dateUtc="2025-04-14T19:19:00Z">
        <w:r w:rsidRPr="007F7E2B">
          <w:rPr>
            <w:rFonts w:ascii="Arial" w:eastAsia="Arial" w:hAnsi="Arial" w:cs="Arial"/>
            <w:b/>
          </w:rPr>
          <w:t>Goal</w:t>
        </w:r>
        <w:r w:rsidRPr="007F7E2B">
          <w:t xml:space="preserve">: Completion of laboratory tests on soil properties. </w:t>
        </w:r>
      </w:ins>
    </w:p>
    <w:p w14:paraId="06E753E3" w14:textId="77777777" w:rsidR="00E04171" w:rsidRPr="007F7E2B" w:rsidRDefault="00E04171">
      <w:pPr>
        <w:ind w:left="-5" w:right="431"/>
        <w:rPr>
          <w:ins w:id="7156" w:author="V2" w:date="2025-04-14T14:19:00Z" w16du:dateUtc="2025-04-14T19:19:00Z"/>
        </w:rPr>
      </w:pPr>
      <w:ins w:id="7157" w:author="V2" w:date="2025-04-14T14:19:00Z" w16du:dateUtc="2025-04-14T19:19:00Z">
        <w:r w:rsidRPr="007F7E2B">
          <w:rPr>
            <w:rFonts w:ascii="Arial" w:eastAsia="Arial" w:hAnsi="Arial" w:cs="Arial"/>
            <w:b/>
          </w:rPr>
          <w:t>Product</w:t>
        </w:r>
        <w:r w:rsidRPr="007F7E2B">
          <w:t xml:space="preserve">: Accurate soil test results for measured soil properties. </w:t>
        </w:r>
      </w:ins>
    </w:p>
    <w:p w14:paraId="7389D32D" w14:textId="77777777" w:rsidR="00E04171" w:rsidRPr="007F7E2B" w:rsidRDefault="00E04171">
      <w:pPr>
        <w:spacing w:after="181" w:line="269" w:lineRule="auto"/>
        <w:ind w:left="-5" w:right="268"/>
        <w:rPr>
          <w:ins w:id="7158" w:author="V2" w:date="2025-04-14T14:19:00Z" w16du:dateUtc="2025-04-14T19:19:00Z"/>
        </w:rPr>
      </w:pPr>
      <w:ins w:id="7159" w:author="V2" w:date="2025-04-14T14:19:00Z" w16du:dateUtc="2025-04-14T19:19:00Z">
        <w:r w:rsidRPr="007F7E2B">
          <w:rPr>
            <w:rFonts w:ascii="Arial" w:eastAsia="Arial" w:hAnsi="Arial" w:cs="Arial"/>
            <w:b/>
          </w:rPr>
          <w:t>Method</w:t>
        </w:r>
        <w:r w:rsidRPr="007F7E2B">
          <w:rPr>
            <w:b/>
          </w:rPr>
          <w:t xml:space="preserve">: </w:t>
        </w:r>
      </w:ins>
    </w:p>
    <w:p w14:paraId="09774988" w14:textId="77777777" w:rsidR="00E04171" w:rsidRPr="007F7E2B" w:rsidRDefault="00E04171">
      <w:pPr>
        <w:pStyle w:val="Heading3"/>
        <w:ind w:left="-5" w:right="268"/>
        <w:rPr>
          <w:ins w:id="7160" w:author="V2" w:date="2025-04-14T14:19:00Z" w16du:dateUtc="2025-04-14T19:19:00Z"/>
        </w:rPr>
      </w:pPr>
      <w:bookmarkStart w:id="7161" w:name="_Toc174616082"/>
      <w:bookmarkStart w:id="7162" w:name="_Toc174616498"/>
      <w:bookmarkStart w:id="7163" w:name="_Toc180594223"/>
      <w:bookmarkStart w:id="7164" w:name="_Toc180594630"/>
      <w:ins w:id="7165" w:author="V2" w:date="2025-04-14T14:19:00Z" w16du:dateUtc="2025-04-14T19:19:00Z">
        <w:r w:rsidRPr="007F7E2B">
          <w:t>Step 5.1 Soil Sample Preparation</w:t>
        </w:r>
        <w:bookmarkEnd w:id="7161"/>
        <w:bookmarkEnd w:id="7162"/>
        <w:bookmarkEnd w:id="7163"/>
        <w:bookmarkEnd w:id="7164"/>
        <w:r w:rsidRPr="007F7E2B">
          <w:t xml:space="preserve"> </w:t>
        </w:r>
      </w:ins>
    </w:p>
    <w:p w14:paraId="404C9456" w14:textId="77777777" w:rsidR="00E04171" w:rsidRPr="007F7E2B" w:rsidRDefault="00E04171">
      <w:pPr>
        <w:ind w:left="-5" w:right="431"/>
        <w:rPr>
          <w:ins w:id="7166" w:author="V2" w:date="2025-04-14T14:19:00Z" w16du:dateUtc="2025-04-14T19:19:00Z"/>
        </w:rPr>
      </w:pPr>
      <w:ins w:id="7167" w:author="V2" w:date="2025-04-14T14:19:00Z" w16du:dateUtc="2025-04-14T19:19:00Z">
        <w:r w:rsidRPr="007F7E2B">
          <w:t xml:space="preserve">All samples need to be inventoried, labeled and packaged for shipping to ensure they are accurately recorded, and to ready the samples for laboratory analyses and archival preservation.  </w:t>
        </w:r>
      </w:ins>
    </w:p>
    <w:p w14:paraId="54E38E58" w14:textId="77777777" w:rsidR="00E04171" w:rsidRPr="007F7E2B" w:rsidRDefault="00E04171">
      <w:pPr>
        <w:ind w:left="-5" w:right="431"/>
        <w:rPr>
          <w:ins w:id="7168" w:author="V2" w:date="2025-04-14T14:19:00Z" w16du:dateUtc="2025-04-14T19:19:00Z"/>
        </w:rPr>
      </w:pPr>
      <w:ins w:id="7169" w:author="V2" w:date="2025-04-14T14:19:00Z" w16du:dateUtc="2025-04-14T19:19:00Z">
        <w:r w:rsidRPr="007F7E2B">
          <w:rPr>
            <w:rFonts w:ascii="Arial" w:eastAsia="Arial" w:hAnsi="Arial" w:cs="Arial"/>
            <w:b/>
            <w:i/>
          </w:rPr>
          <w:t>Sample preparation.</w:t>
        </w:r>
        <w:r w:rsidRPr="007F7E2B">
          <w:t xml:space="preserve">  If the nitrogen content of the soils is to be tested, freeze soil samples prior to delivery of the samples to a laboratory. Specimens need to be delivered to the testing laboratory immediately or at least as fast as possible once sample labeling is completed and the soil sample is recorded in a tracking system. Soil sample drying is done by the laboratory to which the samples are to be delivered, using repeated weighing to achieve and demonstrate constant dried weight is achieved which is required for bulk density precision.  Note that for some soils (some clays and volcanic soils in particular) achieving a constant weight may be difficult without high heat drying.  In that case, a subset of the soil sample should be weighed, dried at high heat, and weighed again, and a correction factor for the soil density derived from this subsample.  Details of this procedure are found in the manual: </w:t>
        </w:r>
        <w:r w:rsidRPr="007F7E2B">
          <w:rPr>
            <w:rFonts w:ascii="Arial" w:eastAsia="Arial" w:hAnsi="Arial" w:cs="Arial"/>
            <w:i/>
          </w:rPr>
          <w:t>Soil Survey Laboratory Methods Manual</w:t>
        </w:r>
        <w:r w:rsidRPr="007F7E2B">
          <w:t xml:space="preserve"> (USDA 2004).  </w:t>
        </w:r>
      </w:ins>
    </w:p>
    <w:p w14:paraId="38D89D69" w14:textId="77777777" w:rsidR="00E04171" w:rsidRPr="007F7E2B" w:rsidRDefault="00E04171">
      <w:pPr>
        <w:ind w:left="-5" w:right="431"/>
        <w:rPr>
          <w:ins w:id="7170" w:author="V2" w:date="2025-04-14T14:19:00Z" w16du:dateUtc="2025-04-14T19:19:00Z"/>
        </w:rPr>
      </w:pPr>
      <w:ins w:id="7171" w:author="V2" w:date="2025-04-14T14:19:00Z" w16du:dateUtc="2025-04-14T19:19:00Z">
        <w:r w:rsidRPr="007F7E2B">
          <w:rPr>
            <w:rFonts w:ascii="Arial" w:eastAsia="Arial" w:hAnsi="Arial" w:cs="Arial"/>
            <w:b/>
            <w:i/>
          </w:rPr>
          <w:lastRenderedPageBreak/>
          <w:t>Bulk Density.</w:t>
        </w:r>
        <w:r w:rsidRPr="007F7E2B">
          <w:t xml:space="preserve"> Measure the volume and initial wet and achieved final dry weight of the soils in the bulk density samples, and calculate the weight per unit volume based on these measurements.   Screen the bulk density sample and determine the weight per unit volume of soil without the </w:t>
        </w:r>
        <w:r w:rsidRPr="007F7E2B">
          <w:rPr>
            <w:rFonts w:ascii="Arial" w:eastAsia="Arial" w:hAnsi="Arial" w:cs="Arial"/>
            <w:i/>
          </w:rPr>
          <w:t>coarse fragments</w:t>
        </w:r>
        <w:r w:rsidRPr="007F7E2B">
          <w:t xml:space="preserve">, as discussed in Step 4.3f above. </w:t>
        </w:r>
      </w:ins>
    </w:p>
    <w:p w14:paraId="691B9E02" w14:textId="77777777" w:rsidR="00E04171" w:rsidRPr="007F7E2B" w:rsidRDefault="00E04171">
      <w:pPr>
        <w:ind w:left="-5" w:right="431"/>
        <w:rPr>
          <w:ins w:id="7172" w:author="V2" w:date="2025-04-14T14:19:00Z" w16du:dateUtc="2025-04-14T19:19:00Z"/>
        </w:rPr>
      </w:pPr>
      <w:ins w:id="7173" w:author="V2" w:date="2025-04-14T14:19:00Z" w16du:dateUtc="2025-04-14T19:19:00Z">
        <w:r w:rsidRPr="007F7E2B">
          <w:rPr>
            <w:rFonts w:ascii="Arial" w:eastAsia="Arial" w:hAnsi="Arial" w:cs="Arial"/>
            <w:b/>
            <w:i/>
          </w:rPr>
          <w:t>Chain of Custody.</w:t>
        </w:r>
        <w:r w:rsidRPr="007F7E2B">
          <w:t xml:space="preserve"> For fresh or dried samples, submit a chain of custody form to the soil testing laboratory and ensure that the laboratory maintains the chain of custody records.   </w:t>
        </w:r>
      </w:ins>
    </w:p>
    <w:p w14:paraId="63899CE6" w14:textId="77777777" w:rsidR="00E04171" w:rsidRPr="007F7E2B" w:rsidRDefault="00E04171">
      <w:pPr>
        <w:ind w:left="-5" w:right="431"/>
        <w:rPr>
          <w:ins w:id="7174" w:author="V2" w:date="2025-04-14T14:19:00Z" w16du:dateUtc="2025-04-14T19:19:00Z"/>
        </w:rPr>
      </w:pPr>
      <w:ins w:id="7175" w:author="V2" w:date="2025-04-14T14:19:00Z" w16du:dateUtc="2025-04-14T19:19:00Z">
        <w:r w:rsidRPr="007F7E2B">
          <w:rPr>
            <w:rFonts w:ascii="Arial" w:eastAsia="Arial" w:hAnsi="Arial" w:cs="Arial"/>
            <w:b/>
            <w:i/>
          </w:rPr>
          <w:t>QA/QC.</w:t>
        </w:r>
        <w:r w:rsidRPr="007F7E2B">
          <w:t xml:space="preserve"> The chosen soil testing laboratory must have a rigorous Quality Assurance program that meets or exceeds the US EPA QA/QC requirements or similar international standards for laboratory procedures, analysis reproducibility, and chain of custody. The laboratory must also provide a document that defines the pre-analysis sample processing procedures, and the specific chemistry test methods they use at the laboratory, including the minimum detention limits for each constituent analyzed.  </w:t>
        </w:r>
      </w:ins>
    </w:p>
    <w:p w14:paraId="31550C28" w14:textId="77777777" w:rsidR="00E04171" w:rsidRPr="007F7E2B" w:rsidRDefault="00E04171">
      <w:pPr>
        <w:ind w:left="-5" w:right="431"/>
        <w:rPr>
          <w:ins w:id="7176" w:author="V2" w:date="2025-04-14T14:19:00Z" w16du:dateUtc="2025-04-14T19:19:00Z"/>
        </w:rPr>
      </w:pPr>
      <w:ins w:id="7177" w:author="V2" w:date="2025-04-14T14:19:00Z" w16du:dateUtc="2025-04-14T19:19:00Z">
        <w:r w:rsidRPr="007F7E2B">
          <w:rPr>
            <w:rFonts w:ascii="Arial" w:eastAsia="Arial" w:hAnsi="Arial" w:cs="Arial"/>
            <w:b/>
            <w:i/>
          </w:rPr>
          <w:t>Sample Archiving</w:t>
        </w:r>
        <w:r w:rsidRPr="007F7E2B">
          <w:t xml:space="preserve">. Samples must be large enough to permit future re-testing. To do so, make arrangements with the chosen laboratory to create archival quantity samples. Archived samples must be either completely dried or frozen, to prevent ongoing biological activity from changing soil carbon densities, or their chemistry.  Archived samples of all soil samples submitted should be kept at minimum until completion of the next verification.  Additionally, a sufficient number of samples from each sampling event to cover the range of conditions expected to be found in the project area under the project scenario should be stored for the life of the project to allow recalibration of results where future advances in soil testing methods may result in potential loss of comparability between results. </w:t>
        </w:r>
      </w:ins>
    </w:p>
    <w:p w14:paraId="26C023E3" w14:textId="77777777" w:rsidR="00E04171" w:rsidRPr="007F7E2B" w:rsidRDefault="00E04171">
      <w:pPr>
        <w:pStyle w:val="Heading3"/>
        <w:ind w:left="-5" w:right="268"/>
        <w:rPr>
          <w:ins w:id="7178" w:author="V2" w:date="2025-04-14T14:19:00Z" w16du:dateUtc="2025-04-14T19:19:00Z"/>
        </w:rPr>
      </w:pPr>
      <w:bookmarkStart w:id="7179" w:name="_Toc174616083"/>
      <w:bookmarkStart w:id="7180" w:name="_Toc174616499"/>
      <w:bookmarkStart w:id="7181" w:name="_Toc180594224"/>
      <w:bookmarkStart w:id="7182" w:name="_Toc180594631"/>
      <w:ins w:id="7183" w:author="V2" w:date="2025-04-14T14:19:00Z" w16du:dateUtc="2025-04-14T19:19:00Z">
        <w:r w:rsidRPr="007F7E2B">
          <w:t>Step 5.2 Laboratory Procedures</w:t>
        </w:r>
        <w:bookmarkEnd w:id="7179"/>
        <w:bookmarkEnd w:id="7180"/>
        <w:bookmarkEnd w:id="7181"/>
        <w:bookmarkEnd w:id="7182"/>
        <w:r w:rsidRPr="007F7E2B">
          <w:t xml:space="preserve"> </w:t>
        </w:r>
      </w:ins>
    </w:p>
    <w:p w14:paraId="342D8EA3" w14:textId="77777777" w:rsidR="00E04171" w:rsidRPr="007F7E2B" w:rsidRDefault="00E04171">
      <w:pPr>
        <w:ind w:left="-5" w:right="431"/>
        <w:rPr>
          <w:ins w:id="7184" w:author="V2" w:date="2025-04-14T14:19:00Z" w16du:dateUtc="2025-04-14T19:19:00Z"/>
        </w:rPr>
      </w:pPr>
      <w:ins w:id="7185" w:author="V2" w:date="2025-04-14T14:19:00Z" w16du:dateUtc="2025-04-14T19:19:00Z">
        <w:r w:rsidRPr="007F7E2B">
          <w:t xml:space="preserve">All laboratory procedures must follow the methods given in the most current version of the following manual: </w:t>
        </w:r>
        <w:r w:rsidRPr="007F7E2B">
          <w:rPr>
            <w:rFonts w:ascii="Arial" w:eastAsia="Arial" w:hAnsi="Arial" w:cs="Arial"/>
            <w:i/>
          </w:rPr>
          <w:t xml:space="preserve">Soil Survey Laboratory Methods Manual, </w:t>
        </w:r>
        <w:r w:rsidRPr="007F7E2B">
          <w:t xml:space="preserve">Soil Survey Investigations Report No. 42, Version 4.0 by the USDA Natural Resources Conservation Service, dated November 2004, or a standard of equivalent rigor.  </w:t>
        </w:r>
      </w:ins>
    </w:p>
    <w:p w14:paraId="52C5CE84" w14:textId="77777777" w:rsidR="00E04171" w:rsidRPr="007F7E2B" w:rsidRDefault="00E04171">
      <w:pPr>
        <w:pStyle w:val="Heading4"/>
        <w:ind w:left="-5"/>
        <w:rPr>
          <w:ins w:id="7186" w:author="V2" w:date="2025-04-14T14:19:00Z" w16du:dateUtc="2025-04-14T19:19:00Z"/>
        </w:rPr>
      </w:pPr>
      <w:ins w:id="7187" w:author="V2" w:date="2025-04-14T14:19:00Z" w16du:dateUtc="2025-04-14T19:19:00Z">
        <w:r w:rsidRPr="007F7E2B">
          <w:t>Precision Levels</w:t>
        </w:r>
        <w:r w:rsidRPr="007F7E2B">
          <w:rPr>
            <w:rFonts w:ascii="Arial" w:eastAsia="Arial" w:hAnsi="Arial" w:cs="Arial"/>
            <w:b w:val="0"/>
          </w:rPr>
          <w:t xml:space="preserve">  </w:t>
        </w:r>
      </w:ins>
    </w:p>
    <w:p w14:paraId="09908CDA" w14:textId="77777777" w:rsidR="00E04171" w:rsidRPr="007F7E2B" w:rsidRDefault="00E04171">
      <w:pPr>
        <w:ind w:left="-5" w:right="431"/>
        <w:rPr>
          <w:ins w:id="7188" w:author="V2" w:date="2025-04-14T14:19:00Z" w16du:dateUtc="2025-04-14T19:19:00Z"/>
        </w:rPr>
      </w:pPr>
      <w:ins w:id="7189" w:author="V2" w:date="2025-04-14T14:19:00Z" w16du:dateUtc="2025-04-14T19:19:00Z">
        <w:r w:rsidRPr="007F7E2B">
          <w:t xml:space="preserve">Two forms of testing error may occur at the lab: systematic and specific.  The laboratory must meet the following precision levels: </w:t>
        </w:r>
      </w:ins>
    </w:p>
    <w:p w14:paraId="09783415" w14:textId="77777777" w:rsidR="00E04171" w:rsidRPr="007F7E2B" w:rsidRDefault="00E04171">
      <w:pPr>
        <w:ind w:left="730" w:right="431"/>
        <w:rPr>
          <w:ins w:id="7190" w:author="V2" w:date="2025-04-14T14:19:00Z" w16du:dateUtc="2025-04-14T19:19:00Z"/>
        </w:rPr>
      </w:pPr>
      <w:ins w:id="7191" w:author="V2" w:date="2025-04-14T14:19:00Z" w16du:dateUtc="2025-04-14T19:19:00Z">
        <w:r w:rsidRPr="007F7E2B">
          <w:rPr>
            <w:rFonts w:ascii="Arial" w:eastAsia="Arial" w:hAnsi="Arial" w:cs="Arial"/>
            <w:b/>
            <w:i/>
          </w:rPr>
          <w:t>Systematic Error.</w:t>
        </w:r>
        <w:r w:rsidRPr="007F7E2B">
          <w:t xml:space="preserve">  Systematic error occurs when instrument miscalibration or other problems result in consistent errors in results. Laboratories must demonstrate that in testing of standardized control samples the difference between the sample results and the known carbon content is not greater than +/- 2% of the known carbon content of the control sample. </w:t>
        </w:r>
      </w:ins>
    </w:p>
    <w:p w14:paraId="6372B589" w14:textId="77777777" w:rsidR="00E04171" w:rsidRPr="007F7E2B" w:rsidRDefault="00E04171">
      <w:pPr>
        <w:ind w:left="730" w:right="431"/>
        <w:rPr>
          <w:ins w:id="7192" w:author="V2" w:date="2025-04-14T14:19:00Z" w16du:dateUtc="2025-04-14T19:19:00Z"/>
        </w:rPr>
      </w:pPr>
      <w:ins w:id="7193" w:author="V2" w:date="2025-04-14T14:19:00Z" w16du:dateUtc="2025-04-14T19:19:00Z">
        <w:r w:rsidRPr="007F7E2B">
          <w:rPr>
            <w:rFonts w:ascii="Arial" w:eastAsia="Arial" w:hAnsi="Arial" w:cs="Arial"/>
            <w:b/>
            <w:i/>
          </w:rPr>
          <w:t>Specific Error.</w:t>
        </w:r>
        <w:r w:rsidRPr="007F7E2B">
          <w:t xml:space="preserve">  Specific error occurs when testing of a given sample results in incorrect results, even though no systematic error is present. In order to test for specific errors, split a homogenized </w:t>
        </w:r>
        <w:r w:rsidRPr="007F7E2B">
          <w:lastRenderedPageBreak/>
          <w:t xml:space="preserve">sample and submit both split samples labeled differently. Compare test results between the two subsamples and determine the specific error. Differences between split samples must not be greater than 10% of the greater of the two reported results. </w:t>
        </w:r>
      </w:ins>
    </w:p>
    <w:p w14:paraId="42AB338B" w14:textId="77777777" w:rsidR="00E04171" w:rsidRPr="007F7E2B" w:rsidRDefault="00E04171">
      <w:pPr>
        <w:spacing w:after="7"/>
        <w:ind w:left="-5" w:right="431"/>
        <w:rPr>
          <w:ins w:id="7194" w:author="V2" w:date="2025-04-14T14:19:00Z" w16du:dateUtc="2025-04-14T19:19:00Z"/>
        </w:rPr>
      </w:pPr>
      <w:ins w:id="7195" w:author="V2" w:date="2025-04-14T14:19:00Z" w16du:dateUtc="2025-04-14T19:19:00Z">
        <w:r w:rsidRPr="007F7E2B">
          <w:t xml:space="preserve">As a standard procedure, for projects with a small number of samples (≤50) at least 10% of the samples must be split and independently tested and compared. For projects with larger sample sets (&gt;100), no less than 10 samples must be split and independently tested.  </w:t>
        </w:r>
      </w:ins>
    </w:p>
    <w:p w14:paraId="3CE52F1E" w14:textId="77777777" w:rsidR="00E04171" w:rsidRPr="007F7E2B" w:rsidRDefault="00E04171">
      <w:pPr>
        <w:spacing w:after="12" w:line="259" w:lineRule="auto"/>
        <w:ind w:left="1702"/>
        <w:rPr>
          <w:ins w:id="7196" w:author="V2" w:date="2025-04-14T14:19:00Z" w16du:dateUtc="2025-04-14T19:19:00Z"/>
        </w:rPr>
      </w:pPr>
      <w:ins w:id="7197" w:author="V2" w:date="2025-04-14T14:19:00Z" w16du:dateUtc="2025-04-14T19:19:00Z">
        <w:r w:rsidRPr="007F7E2B">
          <w:t xml:space="preserve"> </w:t>
        </w:r>
      </w:ins>
    </w:p>
    <w:p w14:paraId="3F4D60A6" w14:textId="77777777" w:rsidR="00E04171" w:rsidRPr="007F7E2B" w:rsidRDefault="00E04171">
      <w:pPr>
        <w:pStyle w:val="Heading3"/>
        <w:spacing w:after="263"/>
        <w:ind w:left="-5" w:right="268"/>
        <w:rPr>
          <w:ins w:id="7198" w:author="V2" w:date="2025-04-14T14:19:00Z" w16du:dateUtc="2025-04-14T19:19:00Z"/>
        </w:rPr>
      </w:pPr>
      <w:bookmarkStart w:id="7199" w:name="_Toc174616084"/>
      <w:bookmarkStart w:id="7200" w:name="_Toc174616500"/>
      <w:bookmarkStart w:id="7201" w:name="_Toc180594225"/>
      <w:bookmarkStart w:id="7202" w:name="_Toc180594632"/>
      <w:ins w:id="7203" w:author="V2" w:date="2025-04-14T14:19:00Z" w16du:dateUtc="2025-04-14T19:19:00Z">
        <w:r w:rsidRPr="007F7E2B">
          <w:t>Step 6 Analytical Laboratory Data Checking and Calculation</w:t>
        </w:r>
        <w:bookmarkEnd w:id="7199"/>
        <w:bookmarkEnd w:id="7200"/>
        <w:bookmarkEnd w:id="7201"/>
        <w:bookmarkEnd w:id="7202"/>
        <w:r w:rsidRPr="007F7E2B">
          <w:t xml:space="preserve"> </w:t>
        </w:r>
      </w:ins>
    </w:p>
    <w:p w14:paraId="1681967A" w14:textId="77777777" w:rsidR="00E04171" w:rsidRPr="007F7E2B" w:rsidRDefault="00E04171">
      <w:pPr>
        <w:ind w:left="-5" w:right="431"/>
        <w:rPr>
          <w:ins w:id="7204" w:author="V2" w:date="2025-04-14T14:19:00Z" w16du:dateUtc="2025-04-14T19:19:00Z"/>
        </w:rPr>
      </w:pPr>
      <w:ins w:id="7205" w:author="V2" w:date="2025-04-14T14:19:00Z" w16du:dateUtc="2025-04-14T19:19:00Z">
        <w:r w:rsidRPr="007F7E2B">
          <w:rPr>
            <w:rFonts w:ascii="Arial" w:eastAsia="Arial" w:hAnsi="Arial" w:cs="Arial"/>
            <w:b/>
          </w:rPr>
          <w:t>Goal</w:t>
        </w:r>
        <w:r w:rsidRPr="007F7E2B">
          <w:t xml:space="preserve">: Accurate calculation of soil parameters based on laboratory results. </w:t>
        </w:r>
      </w:ins>
    </w:p>
    <w:p w14:paraId="04767574" w14:textId="77777777" w:rsidR="00E04171" w:rsidRPr="007F7E2B" w:rsidRDefault="00E04171">
      <w:pPr>
        <w:spacing w:after="237" w:line="221" w:lineRule="auto"/>
        <w:ind w:left="-5" w:right="431"/>
        <w:rPr>
          <w:ins w:id="7206" w:author="V2" w:date="2025-04-14T14:19:00Z" w16du:dateUtc="2025-04-14T19:19:00Z"/>
        </w:rPr>
      </w:pPr>
      <w:ins w:id="7207" w:author="V2" w:date="2025-04-14T14:19:00Z" w16du:dateUtc="2025-04-14T19:19:00Z">
        <w:r w:rsidRPr="007F7E2B">
          <w:rPr>
            <w:rFonts w:ascii="Arial" w:eastAsia="Arial" w:hAnsi="Arial" w:cs="Arial"/>
            <w:b/>
          </w:rPr>
          <w:t>Product</w:t>
        </w:r>
        <w:r w:rsidRPr="007F7E2B">
          <w:t xml:space="preserve">: Laboratory results which are quality checked, and calculated soil parameters based on the laboratory results. </w:t>
        </w:r>
      </w:ins>
    </w:p>
    <w:p w14:paraId="4F84A048" w14:textId="77777777" w:rsidR="00E04171" w:rsidRPr="007F7E2B" w:rsidRDefault="00E04171">
      <w:pPr>
        <w:spacing w:after="183" w:line="269" w:lineRule="auto"/>
        <w:ind w:left="-5" w:right="268"/>
        <w:rPr>
          <w:ins w:id="7208" w:author="V2" w:date="2025-04-14T14:19:00Z" w16du:dateUtc="2025-04-14T19:19:00Z"/>
        </w:rPr>
      </w:pPr>
      <w:ins w:id="7209" w:author="V2" w:date="2025-04-14T14:19:00Z" w16du:dateUtc="2025-04-14T19:19:00Z">
        <w:r w:rsidRPr="007F7E2B">
          <w:rPr>
            <w:rFonts w:ascii="Arial" w:eastAsia="Arial" w:hAnsi="Arial" w:cs="Arial"/>
            <w:b/>
          </w:rPr>
          <w:t>Method</w:t>
        </w:r>
        <w:r w:rsidRPr="007F7E2B">
          <w:rPr>
            <w:b/>
          </w:rPr>
          <w:t xml:space="preserve">: </w:t>
        </w:r>
      </w:ins>
    </w:p>
    <w:p w14:paraId="2E05CC63" w14:textId="77777777" w:rsidR="00E04171" w:rsidRPr="007F7E2B" w:rsidRDefault="00E04171">
      <w:pPr>
        <w:pStyle w:val="Heading3"/>
        <w:ind w:left="-5" w:right="268"/>
        <w:rPr>
          <w:ins w:id="7210" w:author="V2" w:date="2025-04-14T14:19:00Z" w16du:dateUtc="2025-04-14T19:19:00Z"/>
        </w:rPr>
      </w:pPr>
      <w:bookmarkStart w:id="7211" w:name="_Toc174616085"/>
      <w:bookmarkStart w:id="7212" w:name="_Toc174616501"/>
      <w:bookmarkStart w:id="7213" w:name="_Toc180594226"/>
      <w:bookmarkStart w:id="7214" w:name="_Toc180594633"/>
      <w:ins w:id="7215" w:author="V2" w:date="2025-04-14T14:19:00Z" w16du:dateUtc="2025-04-14T19:19:00Z">
        <w:r w:rsidRPr="007F7E2B">
          <w:t>Step 6.1 Data checking</w:t>
        </w:r>
        <w:bookmarkEnd w:id="7211"/>
        <w:bookmarkEnd w:id="7212"/>
        <w:bookmarkEnd w:id="7213"/>
        <w:bookmarkEnd w:id="7214"/>
        <w:r w:rsidRPr="007F7E2B">
          <w:t xml:space="preserve">  </w:t>
        </w:r>
      </w:ins>
    </w:p>
    <w:p w14:paraId="2F7ED0D3" w14:textId="77777777" w:rsidR="00E04171" w:rsidRPr="007F7E2B" w:rsidRDefault="00E04171">
      <w:pPr>
        <w:ind w:left="-5" w:right="431"/>
        <w:rPr>
          <w:ins w:id="7216" w:author="V2" w:date="2025-04-14T14:19:00Z" w16du:dateUtc="2025-04-14T19:19:00Z"/>
        </w:rPr>
      </w:pPr>
      <w:ins w:id="7217" w:author="V2" w:date="2025-04-14T14:19:00Z" w16du:dateUtc="2025-04-14T19:19:00Z">
        <w:r w:rsidRPr="007F7E2B">
          <w:t xml:space="preserve">Evaluate if all reported values are within the expected data ranges based on prior analysis and reports.  Identify any that appear aberrant. Review the quality of the variances from the split blind samples. If results do not indicate that the estimated soil carbon levels of the split samples are from the same population or soil setting (10% variance with a 90% confidence interval). Retesting of soil samples may be required. These tests must be undertaken for soils collected from the same soil type, slope, vegetation cover typing, based on the </w:t>
        </w:r>
        <w:r w:rsidRPr="007F7E2B">
          <w:rPr>
            <w:rFonts w:ascii="Arial" w:eastAsia="Arial" w:hAnsi="Arial" w:cs="Arial"/>
            <w:i/>
          </w:rPr>
          <w:t>stratification</w:t>
        </w:r>
        <w:r w:rsidRPr="007F7E2B">
          <w:t xml:space="preserve"> described in the introduction and Step 1 of this module. </w:t>
        </w:r>
      </w:ins>
    </w:p>
    <w:p w14:paraId="2F1E06D8" w14:textId="77777777" w:rsidR="00E04171" w:rsidRPr="007F7E2B" w:rsidRDefault="00E04171">
      <w:pPr>
        <w:ind w:left="-5" w:right="431"/>
        <w:rPr>
          <w:ins w:id="7218" w:author="V2" w:date="2025-04-14T14:19:00Z" w16du:dateUtc="2025-04-14T19:19:00Z"/>
        </w:rPr>
      </w:pPr>
      <w:ins w:id="7219" w:author="V2" w:date="2025-04-14T14:19:00Z" w16du:dateUtc="2025-04-14T19:19:00Z">
        <w:r w:rsidRPr="007F7E2B">
          <w:t xml:space="preserve">Conclude which points appear to be outlier data points with what appear to be significantly skewed or divergent reported data outside the range of similarity to other data point results. If these are present in the data set, reasons for the variance must be determined based on the plot characteristics. Based on this analysis, one of the following options must be followed: </w:t>
        </w:r>
      </w:ins>
    </w:p>
    <w:p w14:paraId="2DF95E4B" w14:textId="77777777" w:rsidR="00E04171" w:rsidRPr="007F7E2B" w:rsidRDefault="00E04171" w:rsidP="00964B29">
      <w:pPr>
        <w:numPr>
          <w:ilvl w:val="0"/>
          <w:numId w:val="75"/>
        </w:numPr>
        <w:spacing w:before="0" w:after="136" w:line="271" w:lineRule="auto"/>
        <w:ind w:right="431" w:hanging="360"/>
        <w:rPr>
          <w:ins w:id="7220" w:author="V2" w:date="2025-04-14T14:19:00Z" w16du:dateUtc="2025-04-14T19:19:00Z"/>
        </w:rPr>
      </w:pPr>
      <w:ins w:id="7221" w:author="V2" w:date="2025-04-14T14:19:00Z" w16du:dateUtc="2025-04-14T19:19:00Z">
        <w:r w:rsidRPr="007F7E2B">
          <w:t xml:space="preserve">If no significant differences in plot characteristics are found, compared with other plots in the stratum, the results must be retained and used in calculations for the stratum.   </w:t>
        </w:r>
      </w:ins>
    </w:p>
    <w:p w14:paraId="52A32435" w14:textId="77777777" w:rsidR="00E04171" w:rsidRPr="007F7E2B" w:rsidRDefault="00E04171" w:rsidP="00964B29">
      <w:pPr>
        <w:numPr>
          <w:ilvl w:val="0"/>
          <w:numId w:val="75"/>
        </w:numPr>
        <w:spacing w:before="0" w:after="204" w:line="271" w:lineRule="auto"/>
        <w:ind w:right="431" w:hanging="360"/>
        <w:rPr>
          <w:ins w:id="7222" w:author="V2" w:date="2025-04-14T14:19:00Z" w16du:dateUtc="2025-04-14T19:19:00Z"/>
        </w:rPr>
      </w:pPr>
      <w:ins w:id="7223" w:author="V2" w:date="2025-04-14T14:19:00Z" w16du:dateUtc="2025-04-14T19:19:00Z">
        <w:r w:rsidRPr="007F7E2B">
          <w:t xml:space="preserve">If significant differences in plot characteristics are found, and these characteristics resemble the characteristics of another stratum, the plot may be re-assigned to the other stratum. </w:t>
        </w:r>
      </w:ins>
    </w:p>
    <w:p w14:paraId="57B0F199" w14:textId="77777777" w:rsidR="00E04171" w:rsidRPr="007F7E2B" w:rsidRDefault="00E04171" w:rsidP="00964B29">
      <w:pPr>
        <w:numPr>
          <w:ilvl w:val="0"/>
          <w:numId w:val="75"/>
        </w:numPr>
        <w:spacing w:before="0" w:after="124" w:line="271" w:lineRule="auto"/>
        <w:ind w:right="431" w:hanging="360"/>
        <w:rPr>
          <w:ins w:id="7224" w:author="V2" w:date="2025-04-14T14:19:00Z" w16du:dateUtc="2025-04-14T19:19:00Z"/>
        </w:rPr>
      </w:pPr>
      <w:ins w:id="7225" w:author="V2" w:date="2025-04-14T14:19:00Z" w16du:dateUtc="2025-04-14T19:19:00Z">
        <w:r w:rsidRPr="007F7E2B">
          <w:t xml:space="preserve">If significant and highly anomalous differences in plot characteristics are found, and it can be demonstrated that these anomalous characteristics are unique and do not exist elsewhere within the stratum, the plot may be deleted. </w:t>
        </w:r>
      </w:ins>
    </w:p>
    <w:p w14:paraId="3A316D73" w14:textId="77777777" w:rsidR="00E04171" w:rsidRPr="007F7E2B" w:rsidRDefault="00E04171">
      <w:pPr>
        <w:ind w:left="-5" w:right="431"/>
        <w:rPr>
          <w:ins w:id="7226" w:author="V2" w:date="2025-04-14T14:19:00Z" w16du:dateUtc="2025-04-14T19:19:00Z"/>
        </w:rPr>
      </w:pPr>
      <w:ins w:id="7227" w:author="V2" w:date="2025-04-14T14:19:00Z" w16du:dateUtc="2025-04-14T19:19:00Z">
        <w:r w:rsidRPr="007F7E2B">
          <w:lastRenderedPageBreak/>
          <w:t xml:space="preserve">Request retesting by the laboratory of archived samples if some results appear to be aberrant and cannot be explained. </w:t>
        </w:r>
      </w:ins>
    </w:p>
    <w:p w14:paraId="154099B7" w14:textId="77777777" w:rsidR="00E04171" w:rsidRPr="007F7E2B" w:rsidRDefault="00E04171">
      <w:pPr>
        <w:pStyle w:val="Heading3"/>
        <w:ind w:left="-5" w:right="268"/>
        <w:rPr>
          <w:ins w:id="7228" w:author="V2" w:date="2025-04-14T14:19:00Z" w16du:dateUtc="2025-04-14T19:19:00Z"/>
        </w:rPr>
      </w:pPr>
      <w:bookmarkStart w:id="7229" w:name="_Toc174616086"/>
      <w:bookmarkStart w:id="7230" w:name="_Toc174616502"/>
      <w:bookmarkStart w:id="7231" w:name="_Toc180594227"/>
      <w:bookmarkStart w:id="7232" w:name="_Toc180594634"/>
      <w:ins w:id="7233" w:author="V2" w:date="2025-04-14T14:19:00Z" w16du:dateUtc="2025-04-14T19:19:00Z">
        <w:r w:rsidRPr="007F7E2B">
          <w:t>Step 6.2 Adjustment of variables</w:t>
        </w:r>
        <w:bookmarkEnd w:id="7229"/>
        <w:bookmarkEnd w:id="7230"/>
        <w:bookmarkEnd w:id="7231"/>
        <w:bookmarkEnd w:id="7232"/>
        <w:r w:rsidRPr="007F7E2B">
          <w:t xml:space="preserve">  </w:t>
        </w:r>
      </w:ins>
    </w:p>
    <w:p w14:paraId="6A55B926" w14:textId="77777777" w:rsidR="00E04171" w:rsidRPr="007F7E2B" w:rsidRDefault="00E04171">
      <w:pPr>
        <w:ind w:left="-5" w:right="431"/>
        <w:rPr>
          <w:ins w:id="7234" w:author="V2" w:date="2025-04-14T14:19:00Z" w16du:dateUtc="2025-04-14T19:19:00Z"/>
        </w:rPr>
      </w:pPr>
      <w:ins w:id="7235" w:author="V2" w:date="2025-04-14T14:19:00Z" w16du:dateUtc="2025-04-14T19:19:00Z">
        <w:r w:rsidRPr="007F7E2B">
          <w:t xml:space="preserve">As discussed in Step 3, certain soil processes (compaction, accrual, erosion, deposition, etc.) have the potential to result in errors in estimation of the changes in atmospheric carbon resulting from soil carbon fluxes.  The following methods must be used to reduce the risk of errors in estimation when using the equations given above.  Note that in some cases more than one of these soil altering processes may be present, and more than one method may be needed to reduce the risk of errors in calculation of soil carbon.  In such cases, the project proponent must justify the suite of methods used, and demonstrate that the methods will not to result in an overestimation of the reductions in atmospheric carbon resulting from the project. </w:t>
        </w:r>
      </w:ins>
    </w:p>
    <w:p w14:paraId="75ACE56E" w14:textId="77777777" w:rsidR="00E04171" w:rsidRPr="007F7E2B" w:rsidRDefault="00E04171">
      <w:pPr>
        <w:pStyle w:val="Heading3"/>
        <w:ind w:left="730" w:right="268"/>
        <w:rPr>
          <w:ins w:id="7236" w:author="V2" w:date="2025-04-14T14:19:00Z" w16du:dateUtc="2025-04-14T19:19:00Z"/>
        </w:rPr>
      </w:pPr>
      <w:bookmarkStart w:id="7237" w:name="_Toc174616087"/>
      <w:bookmarkStart w:id="7238" w:name="_Toc174616503"/>
      <w:bookmarkStart w:id="7239" w:name="_Toc180594228"/>
      <w:bookmarkStart w:id="7240" w:name="_Toc180594635"/>
      <w:ins w:id="7241" w:author="V2" w:date="2025-04-14T14:19:00Z" w16du:dateUtc="2025-04-14T19:19:00Z">
        <w:r w:rsidRPr="007F7E2B">
          <w:t>Step 6.2a Changes in soil density</w:t>
        </w:r>
        <w:bookmarkEnd w:id="7237"/>
        <w:bookmarkEnd w:id="7238"/>
        <w:bookmarkEnd w:id="7239"/>
        <w:bookmarkEnd w:id="7240"/>
        <w:r w:rsidRPr="007F7E2B">
          <w:t xml:space="preserve">   </w:t>
        </w:r>
      </w:ins>
    </w:p>
    <w:p w14:paraId="04EAAC1E" w14:textId="53E913C5" w:rsidR="00E04171" w:rsidRPr="007F7E2B" w:rsidRDefault="00F34C66">
      <w:pPr>
        <w:spacing w:after="250"/>
        <w:ind w:left="730" w:right="431"/>
        <w:rPr>
          <w:ins w:id="7242" w:author="V2" w:date="2025-04-14T14:19:00Z" w16du:dateUtc="2025-04-14T19:19:00Z"/>
        </w:rPr>
      </w:pPr>
      <w:ins w:id="7243" w:author="V2" w:date="2025-04-14T14:19:00Z" w16du:dateUtc="2025-04-14T19:19:00Z">
        <w:r w:rsidRPr="007F7E2B">
          <w:rPr>
            <w:rFonts w:ascii="Times New Roman" w:eastAsia="Times New Roman" w:hAnsi="Times New Roman" w:cs="Times New Roman"/>
            <w:i/>
            <w:noProof/>
            <w:sz w:val="21"/>
            <w:vertAlign w:val="subscript"/>
          </w:rPr>
          <w:drawing>
            <wp:anchor distT="0" distB="0" distL="114300" distR="114300" simplePos="0" relativeHeight="251709494" behindDoc="1" locked="0" layoutInCell="1" allowOverlap="1" wp14:anchorId="5A1988DA" wp14:editId="7B9505C0">
              <wp:simplePos x="0" y="0"/>
              <wp:positionH relativeFrom="column">
                <wp:posOffset>393700</wp:posOffset>
              </wp:positionH>
              <wp:positionV relativeFrom="paragraph">
                <wp:posOffset>1402715</wp:posOffset>
              </wp:positionV>
              <wp:extent cx="1854295" cy="533427"/>
              <wp:effectExtent l="0" t="0" r="0" b="0"/>
              <wp:wrapTight wrapText="bothSides">
                <wp:wrapPolygon edited="0">
                  <wp:start x="0" y="0"/>
                  <wp:lineTo x="0" y="20829"/>
                  <wp:lineTo x="21304" y="20829"/>
                  <wp:lineTo x="21304" y="0"/>
                  <wp:lineTo x="0" y="0"/>
                </wp:wrapPolygon>
              </wp:wrapTight>
              <wp:docPr id="1663973058" name="Picture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73058" name="Picture 1" descr="A black and white logo&#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1854295" cy="533427"/>
                      </a:xfrm>
                      <a:prstGeom prst="rect">
                        <a:avLst/>
                      </a:prstGeom>
                    </pic:spPr>
                  </pic:pic>
                </a:graphicData>
              </a:graphic>
              <wp14:sizeRelH relativeFrom="page">
                <wp14:pctWidth>0</wp14:pctWidth>
              </wp14:sizeRelH>
              <wp14:sizeRelV relativeFrom="page">
                <wp14:pctHeight>0</wp14:pctHeight>
              </wp14:sizeRelV>
            </wp:anchor>
          </w:drawing>
        </w:r>
        <w:r w:rsidR="00E04171" w:rsidRPr="007F7E2B">
          <w:t xml:space="preserve">Changes in soil density may occur as a result of compaction or decompaction.  For each sampling point where the sampling depth was not restricted by bedrock or a cemented layer, and for each sampling time after the initial sampling, if the soil density (bulk density) changes by more than 5% from the first sampling event to subsequent sampling events, the calculated depth for that plot must be adjusted such that the factor </w:t>
        </w:r>
        <w:r w:rsidR="00E04171" w:rsidRPr="007F7E2B">
          <w:rPr>
            <w:rFonts w:ascii="Arial" w:eastAsia="Arial" w:hAnsi="Arial" w:cs="Arial"/>
            <w:i/>
          </w:rPr>
          <w:t xml:space="preserve">ts </w:t>
        </w:r>
        <w:r w:rsidR="00E04171" w:rsidRPr="007F7E2B">
          <w:t xml:space="preserve">is the same for each sampling period, where </w:t>
        </w:r>
        <w:r w:rsidR="00E04171" w:rsidRPr="007F7E2B">
          <w:rPr>
            <w:rFonts w:ascii="Arial" w:eastAsia="Arial" w:hAnsi="Arial" w:cs="Arial"/>
            <w:i/>
          </w:rPr>
          <w:t>ts</w:t>
        </w:r>
        <w:r w:rsidR="00E04171" w:rsidRPr="007F7E2B">
          <w:t xml:space="preserve"> is calculated as follows: </w:t>
        </w:r>
      </w:ins>
    </w:p>
    <w:p w14:paraId="39D9B7D1" w14:textId="6A54D7D6" w:rsidR="00E04171" w:rsidRPr="007F7E2B" w:rsidRDefault="00E04171" w:rsidP="00F34C66">
      <w:pPr>
        <w:tabs>
          <w:tab w:val="center" w:pos="1200"/>
          <w:tab w:val="center" w:pos="2405"/>
          <w:tab w:val="center" w:pos="3257"/>
          <w:tab w:val="center" w:pos="9153"/>
        </w:tabs>
        <w:spacing w:line="259" w:lineRule="auto"/>
        <w:rPr>
          <w:ins w:id="7244" w:author="V2" w:date="2025-04-14T14:19:00Z" w16du:dateUtc="2025-04-14T19:19:00Z"/>
        </w:rPr>
      </w:pPr>
      <w:ins w:id="7245" w:author="V2" w:date="2025-04-14T14:19:00Z" w16du:dateUtc="2025-04-14T19:19:00Z">
        <w:r w:rsidRPr="007F7E2B">
          <w:rPr>
            <w:rFonts w:ascii="Times New Roman" w:eastAsia="Times New Roman" w:hAnsi="Times New Roman" w:cs="Times New Roman"/>
            <w:i/>
            <w:sz w:val="21"/>
            <w:vertAlign w:val="subscript"/>
          </w:rPr>
          <w:tab/>
        </w:r>
        <w:r w:rsidRPr="007F7E2B">
          <w:t xml:space="preserve">(5.1) </w:t>
        </w:r>
      </w:ins>
    </w:p>
    <w:tbl>
      <w:tblPr>
        <w:tblStyle w:val="TableGrid0"/>
        <w:tblW w:w="8280" w:type="dxa"/>
        <w:tblInd w:w="720" w:type="dxa"/>
        <w:tblCellMar>
          <w:top w:w="23" w:type="dxa"/>
          <w:bottom w:w="16" w:type="dxa"/>
        </w:tblCellMar>
        <w:tblLook w:val="04A0" w:firstRow="1" w:lastRow="0" w:firstColumn="1" w:lastColumn="0" w:noHBand="0" w:noVBand="1"/>
      </w:tblPr>
      <w:tblGrid>
        <w:gridCol w:w="1621"/>
        <w:gridCol w:w="472"/>
        <w:gridCol w:w="6187"/>
      </w:tblGrid>
      <w:tr w:rsidR="00E04171" w:rsidRPr="007F7E2B" w14:paraId="0F3D0853" w14:textId="77777777">
        <w:trPr>
          <w:trHeight w:val="2015"/>
          <w:ins w:id="7246" w:author="V2" w:date="2025-04-14T14:19:00Z" w16du:dateUtc="2025-04-14T19:19:00Z"/>
        </w:trPr>
        <w:tc>
          <w:tcPr>
            <w:tcW w:w="1621" w:type="dxa"/>
            <w:tcBorders>
              <w:top w:val="nil"/>
              <w:left w:val="nil"/>
              <w:bottom w:val="nil"/>
              <w:right w:val="nil"/>
            </w:tcBorders>
          </w:tcPr>
          <w:p w14:paraId="706D9A40" w14:textId="77777777" w:rsidR="00E04171" w:rsidRPr="007F7E2B" w:rsidRDefault="00E04171">
            <w:pPr>
              <w:tabs>
                <w:tab w:val="center" w:pos="1394"/>
              </w:tabs>
              <w:spacing w:line="259" w:lineRule="auto"/>
              <w:rPr>
                <w:ins w:id="7247" w:author="V2" w:date="2025-04-14T14:19:00Z" w16du:dateUtc="2025-04-14T19:19:00Z"/>
              </w:rPr>
            </w:pPr>
            <w:ins w:id="7248" w:author="V2" w:date="2025-04-14T14:19:00Z" w16du:dateUtc="2025-04-14T19:19:00Z">
              <w:r w:rsidRPr="007F7E2B">
                <w:rPr>
                  <w:rFonts w:ascii="Calibri" w:eastAsia="Calibri" w:hAnsi="Calibri" w:cs="Calibri"/>
                </w:rPr>
                <w:t xml:space="preserve"> </w:t>
              </w:r>
              <w:r w:rsidRPr="007F7E2B">
                <w:rPr>
                  <w:rFonts w:ascii="Calibri" w:eastAsia="Calibri" w:hAnsi="Calibri" w:cs="Calibri"/>
                </w:rPr>
                <w:tab/>
              </w:r>
              <w:r w:rsidRPr="007F7E2B">
                <w:rPr>
                  <w:rFonts w:ascii="Times New Roman" w:eastAsia="Times New Roman" w:hAnsi="Times New Roman" w:cs="Times New Roman"/>
                  <w:i/>
                  <w:sz w:val="14"/>
                </w:rPr>
                <w:t>l</w:t>
              </w:r>
            </w:ins>
          </w:p>
          <w:p w14:paraId="37C37479" w14:textId="77777777" w:rsidR="00E04171" w:rsidRPr="007F7E2B" w:rsidRDefault="00E04171">
            <w:pPr>
              <w:spacing w:after="213" w:line="259" w:lineRule="auto"/>
              <w:ind w:left="720"/>
              <w:rPr>
                <w:ins w:id="7249" w:author="V2" w:date="2025-04-14T14:19:00Z" w16du:dateUtc="2025-04-14T19:19:00Z"/>
              </w:rPr>
            </w:pPr>
            <w:ins w:id="7250" w:author="V2" w:date="2025-04-14T14:19:00Z" w16du:dateUtc="2025-04-14T19:19:00Z">
              <w:r w:rsidRPr="007F7E2B">
                <w:t xml:space="preserve">Where </w:t>
              </w:r>
            </w:ins>
          </w:p>
          <w:p w14:paraId="60581D19" w14:textId="77777777" w:rsidR="00E04171" w:rsidRPr="007F7E2B" w:rsidRDefault="00E04171">
            <w:pPr>
              <w:spacing w:after="17" w:line="365" w:lineRule="auto"/>
              <w:ind w:left="720" w:right="535"/>
              <w:rPr>
                <w:ins w:id="7251" w:author="V2" w:date="2025-04-14T14:19:00Z" w16du:dateUtc="2025-04-14T19:19:00Z"/>
              </w:rPr>
            </w:pPr>
            <w:ins w:id="7252" w:author="V2" w:date="2025-04-14T14:19:00Z" w16du:dateUtc="2025-04-14T19:19:00Z">
              <w:r w:rsidRPr="007F7E2B">
                <w:rPr>
                  <w:rFonts w:ascii="Arial" w:eastAsia="Arial" w:hAnsi="Arial" w:cs="Arial"/>
                  <w:i/>
                </w:rPr>
                <w:t>ts</w:t>
              </w:r>
              <w:r w:rsidRPr="007F7E2B">
                <w:t xml:space="preserve">   </w:t>
              </w:r>
              <w:r w:rsidRPr="007F7E2B">
                <w:rPr>
                  <w:rFonts w:ascii="Arial" w:eastAsia="Arial" w:hAnsi="Arial" w:cs="Arial"/>
                  <w:i/>
                </w:rPr>
                <w:t>l</w:t>
              </w:r>
              <w:r w:rsidRPr="007F7E2B">
                <w:t xml:space="preserve">   </w:t>
              </w:r>
            </w:ins>
          </w:p>
          <w:p w14:paraId="2F612B70" w14:textId="77777777" w:rsidR="00E04171" w:rsidRPr="007F7E2B" w:rsidRDefault="00E04171">
            <w:pPr>
              <w:spacing w:line="259" w:lineRule="auto"/>
              <w:ind w:left="720"/>
              <w:rPr>
                <w:ins w:id="7253" w:author="V2" w:date="2025-04-14T14:19:00Z" w16du:dateUtc="2025-04-14T19:19:00Z"/>
              </w:rPr>
            </w:pPr>
            <w:ins w:id="7254" w:author="V2" w:date="2025-04-14T14:19:00Z" w16du:dateUtc="2025-04-14T19:19:00Z">
              <w:r w:rsidRPr="007F7E2B">
                <w:rPr>
                  <w:rFonts w:ascii="Arial" w:eastAsia="Arial" w:hAnsi="Arial" w:cs="Arial"/>
                  <w:i/>
                </w:rPr>
                <w:t>sd</w:t>
              </w:r>
              <w:r w:rsidRPr="007F7E2B">
                <w:rPr>
                  <w:rFonts w:ascii="Arial" w:eastAsia="Arial" w:hAnsi="Arial" w:cs="Arial"/>
                  <w:i/>
                  <w:vertAlign w:val="subscript"/>
                </w:rPr>
                <w:t>l</w:t>
              </w:r>
              <w:r w:rsidRPr="007F7E2B">
                <w:rPr>
                  <w:rFonts w:ascii="Arial" w:eastAsia="Arial" w:hAnsi="Arial" w:cs="Arial"/>
                  <w:i/>
                </w:rPr>
                <w:t xml:space="preserve">  </w:t>
              </w:r>
              <w:r w:rsidRPr="007F7E2B">
                <w:t xml:space="preserve"> sdens</w:t>
              </w:r>
              <w:r w:rsidRPr="007F7E2B">
                <w:rPr>
                  <w:vertAlign w:val="subscript"/>
                </w:rPr>
                <w:t>l</w:t>
              </w:r>
              <w:r w:rsidRPr="007F7E2B">
                <w:t xml:space="preserve">   </w:t>
              </w:r>
            </w:ins>
          </w:p>
        </w:tc>
        <w:tc>
          <w:tcPr>
            <w:tcW w:w="472" w:type="dxa"/>
            <w:tcBorders>
              <w:top w:val="nil"/>
              <w:left w:val="nil"/>
              <w:bottom w:val="nil"/>
              <w:right w:val="nil"/>
            </w:tcBorders>
            <w:vAlign w:val="bottom"/>
          </w:tcPr>
          <w:p w14:paraId="3DCC3BFB" w14:textId="77777777" w:rsidR="00E04171" w:rsidRPr="007F7E2B" w:rsidRDefault="00E04171">
            <w:pPr>
              <w:spacing w:after="101" w:line="259" w:lineRule="auto"/>
              <w:rPr>
                <w:ins w:id="7255" w:author="V2" w:date="2025-04-14T14:19:00Z" w16du:dateUtc="2025-04-14T19:19:00Z"/>
              </w:rPr>
            </w:pPr>
            <w:ins w:id="7256" w:author="V2" w:date="2025-04-14T14:19:00Z" w16du:dateUtc="2025-04-14T19:19:00Z">
              <w:r w:rsidRPr="007F7E2B">
                <w:t xml:space="preserve">=   </w:t>
              </w:r>
            </w:ins>
          </w:p>
          <w:p w14:paraId="5F25F349" w14:textId="77777777" w:rsidR="00E04171" w:rsidRPr="007F7E2B" w:rsidRDefault="00E04171">
            <w:pPr>
              <w:spacing w:after="103" w:line="259" w:lineRule="auto"/>
              <w:rPr>
                <w:ins w:id="7257" w:author="V2" w:date="2025-04-14T14:19:00Z" w16du:dateUtc="2025-04-14T19:19:00Z"/>
              </w:rPr>
            </w:pPr>
            <w:ins w:id="7258" w:author="V2" w:date="2025-04-14T14:19:00Z" w16du:dateUtc="2025-04-14T19:19:00Z">
              <w:r w:rsidRPr="007F7E2B">
                <w:t xml:space="preserve">=   </w:t>
              </w:r>
            </w:ins>
          </w:p>
          <w:p w14:paraId="4DF30EF6" w14:textId="77777777" w:rsidR="00E04171" w:rsidRPr="007F7E2B" w:rsidRDefault="00E04171">
            <w:pPr>
              <w:spacing w:after="105" w:line="259" w:lineRule="auto"/>
              <w:rPr>
                <w:ins w:id="7259" w:author="V2" w:date="2025-04-14T14:19:00Z" w16du:dateUtc="2025-04-14T19:19:00Z"/>
              </w:rPr>
            </w:pPr>
            <w:ins w:id="7260" w:author="V2" w:date="2025-04-14T14:19:00Z" w16du:dateUtc="2025-04-14T19:19:00Z">
              <w:r w:rsidRPr="007F7E2B">
                <w:t xml:space="preserve">=   </w:t>
              </w:r>
            </w:ins>
          </w:p>
          <w:p w14:paraId="0091CC3D" w14:textId="77777777" w:rsidR="00E04171" w:rsidRPr="007F7E2B" w:rsidRDefault="00E04171">
            <w:pPr>
              <w:spacing w:line="259" w:lineRule="auto"/>
              <w:rPr>
                <w:ins w:id="7261" w:author="V2" w:date="2025-04-14T14:19:00Z" w16du:dateUtc="2025-04-14T19:19:00Z"/>
              </w:rPr>
            </w:pPr>
            <w:ins w:id="7262" w:author="V2" w:date="2025-04-14T14:19:00Z" w16du:dateUtc="2025-04-14T19:19:00Z">
              <w:r w:rsidRPr="007F7E2B">
                <w:t xml:space="preserve">=   </w:t>
              </w:r>
            </w:ins>
          </w:p>
        </w:tc>
        <w:tc>
          <w:tcPr>
            <w:tcW w:w="6187" w:type="dxa"/>
            <w:tcBorders>
              <w:top w:val="nil"/>
              <w:left w:val="nil"/>
              <w:bottom w:val="nil"/>
              <w:right w:val="nil"/>
            </w:tcBorders>
            <w:vAlign w:val="bottom"/>
          </w:tcPr>
          <w:p w14:paraId="7454DD9B" w14:textId="77777777" w:rsidR="00E04171" w:rsidRPr="007F7E2B" w:rsidRDefault="00E04171">
            <w:pPr>
              <w:spacing w:after="130" w:line="259" w:lineRule="auto"/>
              <w:ind w:left="159"/>
              <w:rPr>
                <w:ins w:id="7263" w:author="V2" w:date="2025-04-14T14:19:00Z" w16du:dateUtc="2025-04-14T19:19:00Z"/>
              </w:rPr>
            </w:pPr>
            <w:ins w:id="7264" w:author="V2" w:date="2025-04-14T14:19:00Z" w16du:dateUtc="2025-04-14T19:19:00Z">
              <w:r w:rsidRPr="007F7E2B">
                <w:t>The total mass of soil in a 1 cm</w:t>
              </w:r>
              <w:r w:rsidRPr="007F7E2B">
                <w:rPr>
                  <w:vertAlign w:val="superscript"/>
                </w:rPr>
                <w:t>2</w:t>
              </w:r>
              <w:r w:rsidRPr="007F7E2B">
                <w:t xml:space="preserve"> column, g/cm</w:t>
              </w:r>
              <w:r w:rsidRPr="007F7E2B">
                <w:rPr>
                  <w:vertAlign w:val="superscript"/>
                </w:rPr>
                <w:t>3</w:t>
              </w:r>
              <w:r w:rsidRPr="007F7E2B">
                <w:t xml:space="preserve"> </w:t>
              </w:r>
            </w:ins>
          </w:p>
          <w:p w14:paraId="76C66BE8" w14:textId="77777777" w:rsidR="00E04171" w:rsidRPr="007F7E2B" w:rsidRDefault="00E04171">
            <w:pPr>
              <w:spacing w:after="103" w:line="259" w:lineRule="auto"/>
              <w:ind w:left="159"/>
              <w:rPr>
                <w:ins w:id="7265" w:author="V2" w:date="2025-04-14T14:19:00Z" w16du:dateUtc="2025-04-14T19:19:00Z"/>
              </w:rPr>
            </w:pPr>
            <w:ins w:id="7266" w:author="V2" w:date="2025-04-14T14:19:00Z" w16du:dateUtc="2025-04-14T19:19:00Z">
              <w:r w:rsidRPr="007F7E2B">
                <w:t xml:space="preserve">The soil layers found in the plot </w:t>
              </w:r>
            </w:ins>
          </w:p>
          <w:p w14:paraId="35269E8A" w14:textId="77777777" w:rsidR="00E04171" w:rsidRPr="007F7E2B" w:rsidRDefault="00E04171">
            <w:pPr>
              <w:spacing w:after="130" w:line="259" w:lineRule="auto"/>
              <w:ind w:left="159"/>
              <w:rPr>
                <w:ins w:id="7267" w:author="V2" w:date="2025-04-14T14:19:00Z" w16du:dateUtc="2025-04-14T19:19:00Z"/>
              </w:rPr>
            </w:pPr>
            <w:ins w:id="7268" w:author="V2" w:date="2025-04-14T14:19:00Z" w16du:dateUtc="2025-04-14T19:19:00Z">
              <w:r w:rsidRPr="007F7E2B">
                <w:t xml:space="preserve">The depth (thickness) of soil layer x above the calculated depth, cm </w:t>
              </w:r>
            </w:ins>
          </w:p>
          <w:p w14:paraId="259CE655" w14:textId="77777777" w:rsidR="00E04171" w:rsidRPr="007F7E2B" w:rsidRDefault="00E04171">
            <w:pPr>
              <w:spacing w:line="259" w:lineRule="auto"/>
              <w:ind w:left="159"/>
              <w:rPr>
                <w:ins w:id="7269" w:author="V2" w:date="2025-04-14T14:19:00Z" w16du:dateUtc="2025-04-14T19:19:00Z"/>
              </w:rPr>
            </w:pPr>
            <w:ins w:id="7270" w:author="V2" w:date="2025-04-14T14:19:00Z" w16du:dateUtc="2025-04-14T19:19:00Z">
              <w:r w:rsidRPr="007F7E2B">
                <w:t>The bulk density of soil layer x, g/cm</w:t>
              </w:r>
              <w:r w:rsidRPr="007F7E2B">
                <w:rPr>
                  <w:vertAlign w:val="superscript"/>
                </w:rPr>
                <w:t>3</w:t>
              </w:r>
              <w:r w:rsidRPr="007F7E2B">
                <w:t xml:space="preserve"> </w:t>
              </w:r>
            </w:ins>
          </w:p>
        </w:tc>
      </w:tr>
    </w:tbl>
    <w:p w14:paraId="33750988" w14:textId="77777777" w:rsidR="00E04171" w:rsidRPr="007F7E2B" w:rsidRDefault="00E04171">
      <w:pPr>
        <w:spacing w:after="216" w:line="259" w:lineRule="auto"/>
        <w:ind w:left="720"/>
        <w:rPr>
          <w:ins w:id="7271" w:author="V2" w:date="2025-04-14T14:19:00Z" w16du:dateUtc="2025-04-14T19:19:00Z"/>
        </w:rPr>
      </w:pPr>
      <w:ins w:id="7272" w:author="V2" w:date="2025-04-14T14:19:00Z" w16du:dateUtc="2025-04-14T19:19:00Z">
        <w:r w:rsidRPr="007F7E2B">
          <w:t xml:space="preserve"> </w:t>
        </w:r>
      </w:ins>
    </w:p>
    <w:p w14:paraId="2BFB74C8" w14:textId="77777777" w:rsidR="00E04171" w:rsidRPr="007F7E2B" w:rsidRDefault="00E04171">
      <w:pPr>
        <w:ind w:left="1450" w:right="431"/>
        <w:rPr>
          <w:ins w:id="7273" w:author="V2" w:date="2025-04-14T14:19:00Z" w16du:dateUtc="2025-04-14T19:19:00Z"/>
        </w:rPr>
      </w:pPr>
      <w:ins w:id="7274" w:author="V2" w:date="2025-04-14T14:19:00Z" w16du:dateUtc="2025-04-14T19:19:00Z">
        <w:r w:rsidRPr="007F7E2B">
          <w:t xml:space="preserve">Example: </w:t>
        </w:r>
      </w:ins>
    </w:p>
    <w:p w14:paraId="68BBF658" w14:textId="77777777" w:rsidR="00E04171" w:rsidRPr="007F7E2B" w:rsidRDefault="00E04171">
      <w:pPr>
        <w:spacing w:after="243"/>
        <w:ind w:left="1450" w:right="431"/>
        <w:rPr>
          <w:ins w:id="7275" w:author="V2" w:date="2025-04-14T14:19:00Z" w16du:dateUtc="2025-04-14T19:19:00Z"/>
        </w:rPr>
      </w:pPr>
      <w:ins w:id="7276" w:author="V2" w:date="2025-04-14T14:19:00Z" w16du:dateUtc="2025-04-14T19:19:00Z">
        <w:r w:rsidRPr="007F7E2B">
          <w:t xml:space="preserve">For the project, a calculated depth is 30 cm has been chosen.  During the first sampling the soil is found to consist of two layers, as shown in table 6.3.1 below </w:t>
        </w:r>
      </w:ins>
    </w:p>
    <w:p w14:paraId="0DE67812" w14:textId="77777777" w:rsidR="00E04171" w:rsidRPr="007F7E2B" w:rsidRDefault="00E04171">
      <w:pPr>
        <w:spacing w:after="55"/>
        <w:ind w:left="1512" w:right="431"/>
        <w:rPr>
          <w:ins w:id="7277" w:author="V2" w:date="2025-04-14T14:19:00Z" w16du:dateUtc="2025-04-14T19:19:00Z"/>
        </w:rPr>
      </w:pPr>
      <w:ins w:id="7278" w:author="V2" w:date="2025-04-14T14:19:00Z" w16du:dateUtc="2025-04-14T19:19:00Z">
        <w:r w:rsidRPr="007F7E2B">
          <w:lastRenderedPageBreak/>
          <w:t xml:space="preserve">Sampling time 1 </w:t>
        </w:r>
      </w:ins>
    </w:p>
    <w:p w14:paraId="5D9905CE" w14:textId="77777777" w:rsidR="00E04171" w:rsidRPr="007F7E2B" w:rsidRDefault="00E04171">
      <w:pPr>
        <w:ind w:right="431"/>
        <w:rPr>
          <w:ins w:id="7279" w:author="V2" w:date="2025-04-14T14:19:00Z" w16du:dateUtc="2025-04-14T19:19:00Z"/>
        </w:rPr>
      </w:pPr>
      <w:ins w:id="7280" w:author="V2" w:date="2025-04-14T14:19:00Z" w16du:dateUtc="2025-04-14T19:19:00Z">
        <w:r w:rsidRPr="007F7E2B">
          <w:t xml:space="preserve">Thickness above the </w:t>
        </w:r>
      </w:ins>
    </w:p>
    <w:p w14:paraId="5280A3AD" w14:textId="77777777" w:rsidR="00E04171" w:rsidRPr="007F7E2B" w:rsidRDefault="00E04171">
      <w:pPr>
        <w:tabs>
          <w:tab w:val="center" w:pos="2922"/>
          <w:tab w:val="center" w:pos="5555"/>
        </w:tabs>
        <w:spacing w:after="31"/>
        <w:rPr>
          <w:ins w:id="7281" w:author="V2" w:date="2025-04-14T14:19:00Z" w16du:dateUtc="2025-04-14T19:19:00Z"/>
        </w:rPr>
      </w:pPr>
      <w:ins w:id="7282" w:author="V2" w:date="2025-04-14T14:19:00Z" w16du:dateUtc="2025-04-14T19:19:00Z">
        <w:r w:rsidRPr="007F7E2B">
          <w:rPr>
            <w:sz w:val="22"/>
          </w:rPr>
          <w:tab/>
        </w:r>
        <w:r w:rsidRPr="007F7E2B">
          <w:t xml:space="preserve">Soil layer calculated depth, cm </w:t>
        </w:r>
        <w:r w:rsidRPr="007F7E2B">
          <w:tab/>
          <w:t xml:space="preserve">Bulk Density, g/cm3 </w:t>
        </w:r>
      </w:ins>
    </w:p>
    <w:tbl>
      <w:tblPr>
        <w:tblStyle w:val="TableGrid0"/>
        <w:tblpPr w:vertAnchor="text" w:tblpX="2353" w:tblpY="-50"/>
        <w:tblOverlap w:val="never"/>
        <w:tblW w:w="4410" w:type="dxa"/>
        <w:tblInd w:w="0" w:type="dxa"/>
        <w:tblCellMar>
          <w:top w:w="50" w:type="dxa"/>
          <w:left w:w="115" w:type="dxa"/>
          <w:right w:w="115" w:type="dxa"/>
        </w:tblCellMar>
        <w:tblLook w:val="04A0" w:firstRow="1" w:lastRow="0" w:firstColumn="1" w:lastColumn="0" w:noHBand="0" w:noVBand="1"/>
      </w:tblPr>
      <w:tblGrid>
        <w:gridCol w:w="2160"/>
        <w:gridCol w:w="2250"/>
      </w:tblGrid>
      <w:tr w:rsidR="00E04171" w:rsidRPr="007F7E2B" w14:paraId="6C46CA56" w14:textId="77777777">
        <w:trPr>
          <w:trHeight w:val="281"/>
          <w:ins w:id="7283" w:author="V2" w:date="2025-04-14T14:19:00Z" w16du:dateUtc="2025-04-14T19:19:00Z"/>
        </w:trPr>
        <w:tc>
          <w:tcPr>
            <w:tcW w:w="2160" w:type="dxa"/>
            <w:tcBorders>
              <w:top w:val="single" w:sz="4" w:space="0" w:color="000000"/>
              <w:left w:val="single" w:sz="4" w:space="0" w:color="000000"/>
              <w:bottom w:val="single" w:sz="4" w:space="0" w:color="000000"/>
              <w:right w:val="single" w:sz="4" w:space="0" w:color="000000"/>
            </w:tcBorders>
          </w:tcPr>
          <w:p w14:paraId="2C13F6A5" w14:textId="77777777" w:rsidR="00E04171" w:rsidRPr="007F7E2B" w:rsidRDefault="00E04171">
            <w:pPr>
              <w:spacing w:line="259" w:lineRule="auto"/>
              <w:ind w:left="941"/>
              <w:jc w:val="center"/>
              <w:rPr>
                <w:ins w:id="7284" w:author="V2" w:date="2025-04-14T14:19:00Z" w16du:dateUtc="2025-04-14T19:19:00Z"/>
              </w:rPr>
            </w:pPr>
            <w:ins w:id="7285" w:author="V2" w:date="2025-04-14T14:19:00Z" w16du:dateUtc="2025-04-14T19:19:00Z">
              <w:r w:rsidRPr="007F7E2B">
                <w:t xml:space="preserve">20 </w:t>
              </w:r>
            </w:ins>
          </w:p>
        </w:tc>
        <w:tc>
          <w:tcPr>
            <w:tcW w:w="2249" w:type="dxa"/>
            <w:tcBorders>
              <w:top w:val="single" w:sz="4" w:space="0" w:color="000000"/>
              <w:left w:val="single" w:sz="4" w:space="0" w:color="000000"/>
              <w:bottom w:val="single" w:sz="4" w:space="0" w:color="000000"/>
              <w:right w:val="single" w:sz="4" w:space="0" w:color="000000"/>
            </w:tcBorders>
          </w:tcPr>
          <w:p w14:paraId="14E9E6C5" w14:textId="77777777" w:rsidR="00E04171" w:rsidRPr="007F7E2B" w:rsidRDefault="00E04171">
            <w:pPr>
              <w:spacing w:line="259" w:lineRule="auto"/>
              <w:ind w:left="724"/>
              <w:jc w:val="center"/>
              <w:rPr>
                <w:ins w:id="7286" w:author="V2" w:date="2025-04-14T14:19:00Z" w16du:dateUtc="2025-04-14T19:19:00Z"/>
              </w:rPr>
            </w:pPr>
            <w:ins w:id="7287" w:author="V2" w:date="2025-04-14T14:19:00Z" w16du:dateUtc="2025-04-14T19:19:00Z">
              <w:r w:rsidRPr="007F7E2B">
                <w:t xml:space="preserve">1.1 </w:t>
              </w:r>
            </w:ins>
          </w:p>
        </w:tc>
      </w:tr>
      <w:tr w:rsidR="00E04171" w:rsidRPr="007F7E2B" w14:paraId="62443F8D" w14:textId="77777777">
        <w:trPr>
          <w:trHeight w:val="281"/>
          <w:ins w:id="7288" w:author="V2" w:date="2025-04-14T14:19:00Z" w16du:dateUtc="2025-04-14T19:19:00Z"/>
        </w:trPr>
        <w:tc>
          <w:tcPr>
            <w:tcW w:w="2160" w:type="dxa"/>
            <w:tcBorders>
              <w:top w:val="single" w:sz="4" w:space="0" w:color="000000"/>
              <w:left w:val="single" w:sz="4" w:space="0" w:color="000000"/>
              <w:bottom w:val="single" w:sz="4" w:space="0" w:color="000000"/>
              <w:right w:val="single" w:sz="4" w:space="0" w:color="000000"/>
            </w:tcBorders>
          </w:tcPr>
          <w:p w14:paraId="72CD3CFA" w14:textId="77777777" w:rsidR="00E04171" w:rsidRPr="007F7E2B" w:rsidRDefault="00E04171">
            <w:pPr>
              <w:spacing w:line="259" w:lineRule="auto"/>
              <w:ind w:left="941"/>
              <w:jc w:val="center"/>
              <w:rPr>
                <w:ins w:id="7289" w:author="V2" w:date="2025-04-14T14:19:00Z" w16du:dateUtc="2025-04-14T19:19:00Z"/>
              </w:rPr>
            </w:pPr>
            <w:ins w:id="7290" w:author="V2" w:date="2025-04-14T14:19:00Z" w16du:dateUtc="2025-04-14T19:19:00Z">
              <w:r w:rsidRPr="007F7E2B">
                <w:t xml:space="preserve">10 </w:t>
              </w:r>
            </w:ins>
          </w:p>
        </w:tc>
        <w:tc>
          <w:tcPr>
            <w:tcW w:w="2249" w:type="dxa"/>
            <w:tcBorders>
              <w:top w:val="single" w:sz="4" w:space="0" w:color="000000"/>
              <w:left w:val="single" w:sz="4" w:space="0" w:color="000000"/>
              <w:bottom w:val="single" w:sz="4" w:space="0" w:color="000000"/>
              <w:right w:val="single" w:sz="4" w:space="0" w:color="000000"/>
            </w:tcBorders>
          </w:tcPr>
          <w:p w14:paraId="46A926D9" w14:textId="77777777" w:rsidR="00E04171" w:rsidRPr="007F7E2B" w:rsidRDefault="00E04171">
            <w:pPr>
              <w:spacing w:line="259" w:lineRule="auto"/>
              <w:ind w:left="724"/>
              <w:jc w:val="center"/>
              <w:rPr>
                <w:ins w:id="7291" w:author="V2" w:date="2025-04-14T14:19:00Z" w16du:dateUtc="2025-04-14T19:19:00Z"/>
              </w:rPr>
            </w:pPr>
            <w:ins w:id="7292" w:author="V2" w:date="2025-04-14T14:19:00Z" w16du:dateUtc="2025-04-14T19:19:00Z">
              <w:r w:rsidRPr="007F7E2B">
                <w:t xml:space="preserve">1.2 </w:t>
              </w:r>
            </w:ins>
          </w:p>
        </w:tc>
      </w:tr>
    </w:tbl>
    <w:p w14:paraId="6F46F390" w14:textId="77777777" w:rsidR="00E04171" w:rsidRPr="007F7E2B" w:rsidRDefault="00E04171">
      <w:pPr>
        <w:spacing w:after="24"/>
        <w:ind w:left="1512" w:right="3028"/>
        <w:rPr>
          <w:ins w:id="7293" w:author="V2" w:date="2025-04-14T14:19:00Z" w16du:dateUtc="2025-04-14T19:19:00Z"/>
        </w:rPr>
      </w:pPr>
      <w:ins w:id="7294" w:author="V2" w:date="2025-04-14T14:19:00Z" w16du:dateUtc="2025-04-14T19:19:00Z">
        <w:r w:rsidRPr="007F7E2B">
          <w:t xml:space="preserve">A </w:t>
        </w:r>
      </w:ins>
    </w:p>
    <w:p w14:paraId="0FFAD85F" w14:textId="77777777" w:rsidR="00E04171" w:rsidRPr="007F7E2B" w:rsidRDefault="00E04171">
      <w:pPr>
        <w:spacing w:after="10"/>
        <w:ind w:left="1512" w:right="3028"/>
        <w:rPr>
          <w:ins w:id="7295" w:author="V2" w:date="2025-04-14T14:19:00Z" w16du:dateUtc="2025-04-14T19:19:00Z"/>
        </w:rPr>
      </w:pPr>
      <w:ins w:id="7296" w:author="V2" w:date="2025-04-14T14:19:00Z" w16du:dateUtc="2025-04-14T19:19:00Z">
        <w:r w:rsidRPr="007F7E2B">
          <w:t xml:space="preserve">B </w:t>
        </w:r>
      </w:ins>
    </w:p>
    <w:p w14:paraId="254B6E22" w14:textId="77777777" w:rsidR="00E04171" w:rsidRPr="007F7E2B" w:rsidRDefault="00E04171">
      <w:pPr>
        <w:tabs>
          <w:tab w:val="center" w:pos="3663"/>
          <w:tab w:val="center" w:pos="5028"/>
        </w:tabs>
        <w:spacing w:after="94" w:line="259" w:lineRule="auto"/>
        <w:rPr>
          <w:ins w:id="7297" w:author="V2" w:date="2025-04-14T14:19:00Z" w16du:dateUtc="2025-04-14T19:19:00Z"/>
        </w:rPr>
      </w:pPr>
      <w:ins w:id="7298" w:author="V2" w:date="2025-04-14T14:19:00Z" w16du:dateUtc="2025-04-14T19:19:00Z">
        <w:r w:rsidRPr="007F7E2B">
          <w:rPr>
            <w:sz w:val="22"/>
          </w:rPr>
          <w:tab/>
        </w:r>
        <w:r w:rsidRPr="007F7E2B">
          <w:t xml:space="preserve"> </w:t>
        </w:r>
        <w:r w:rsidRPr="007F7E2B">
          <w:rPr>
            <w:rFonts w:ascii="Arial" w:eastAsia="Arial" w:hAnsi="Arial" w:cs="Arial"/>
            <w:i/>
          </w:rPr>
          <w:t xml:space="preserve"> </w:t>
        </w:r>
        <w:r w:rsidRPr="007F7E2B">
          <w:rPr>
            <w:rFonts w:ascii="Arial" w:eastAsia="Arial" w:hAnsi="Arial" w:cs="Arial"/>
            <w:i/>
          </w:rPr>
          <w:tab/>
          <w:t>ts</w:t>
        </w:r>
        <w:r w:rsidRPr="007F7E2B">
          <w:t xml:space="preserve">=34 </w:t>
        </w:r>
      </w:ins>
    </w:p>
    <w:p w14:paraId="59CCDBFA" w14:textId="77777777" w:rsidR="00E04171" w:rsidRPr="007F7E2B" w:rsidRDefault="00E04171">
      <w:pPr>
        <w:spacing w:after="10" w:line="250" w:lineRule="auto"/>
        <w:ind w:left="2082" w:right="2119"/>
        <w:rPr>
          <w:ins w:id="7299" w:author="V2" w:date="2025-04-14T14:19:00Z" w16du:dateUtc="2025-04-14T19:19:00Z"/>
        </w:rPr>
      </w:pPr>
      <w:ins w:id="7300" w:author="V2" w:date="2025-04-14T14:19:00Z" w16du:dateUtc="2025-04-14T19:19:00Z">
        <w:r w:rsidRPr="007F7E2B">
          <w:rPr>
            <w:sz w:val="18"/>
          </w:rPr>
          <w:t xml:space="preserve">Table 6.2.1 T=1 sampling </w:t>
        </w:r>
      </w:ins>
    </w:p>
    <w:p w14:paraId="231FE68E" w14:textId="77777777" w:rsidR="00E04171" w:rsidRPr="007F7E2B" w:rsidRDefault="00E04171">
      <w:pPr>
        <w:spacing w:line="259" w:lineRule="auto"/>
        <w:rPr>
          <w:ins w:id="7301" w:author="V2" w:date="2025-04-14T14:19:00Z" w16du:dateUtc="2025-04-14T19:19:00Z"/>
        </w:rPr>
      </w:pPr>
      <w:ins w:id="7302" w:author="V2" w:date="2025-04-14T14:19:00Z" w16du:dateUtc="2025-04-14T19:19:00Z">
        <w:r w:rsidRPr="007F7E2B">
          <w:t xml:space="preserve"> </w:t>
        </w:r>
      </w:ins>
    </w:p>
    <w:p w14:paraId="19DC9C2C" w14:textId="77777777" w:rsidR="00E04171" w:rsidRPr="007F7E2B" w:rsidRDefault="00E04171">
      <w:pPr>
        <w:spacing w:after="26"/>
        <w:ind w:left="1450" w:right="431"/>
        <w:rPr>
          <w:ins w:id="7303" w:author="V2" w:date="2025-04-14T14:19:00Z" w16du:dateUtc="2025-04-14T19:19:00Z"/>
        </w:rPr>
      </w:pPr>
      <w:ins w:id="7304" w:author="V2" w:date="2025-04-14T14:19:00Z" w16du:dateUtc="2025-04-14T19:19:00Z">
        <w:r w:rsidRPr="007F7E2B">
          <w:t>During the second sampling, the soil is found to be as follows:</w:t>
        </w:r>
        <w:r w:rsidRPr="007F7E2B">
          <w:rPr>
            <w:rFonts w:ascii="Arial" w:eastAsia="Arial" w:hAnsi="Arial" w:cs="Arial"/>
            <w:i/>
          </w:rPr>
          <w:t xml:space="preserve"> </w:t>
        </w:r>
      </w:ins>
    </w:p>
    <w:p w14:paraId="3F5FFB82" w14:textId="77777777" w:rsidR="00E04171" w:rsidRPr="007F7E2B" w:rsidRDefault="00E04171">
      <w:pPr>
        <w:spacing w:line="259" w:lineRule="auto"/>
        <w:rPr>
          <w:ins w:id="7305" w:author="V2" w:date="2025-04-14T14:19:00Z" w16du:dateUtc="2025-04-14T19:19:00Z"/>
        </w:rPr>
      </w:pPr>
      <w:ins w:id="7306" w:author="V2" w:date="2025-04-14T14:19:00Z" w16du:dateUtc="2025-04-14T19:19:00Z">
        <w:r w:rsidRPr="007F7E2B">
          <w:t xml:space="preserve"> </w:t>
        </w:r>
      </w:ins>
    </w:p>
    <w:p w14:paraId="6040748E" w14:textId="77777777" w:rsidR="00E04171" w:rsidRPr="007F7E2B" w:rsidRDefault="00E04171">
      <w:pPr>
        <w:ind w:left="1524" w:right="431"/>
        <w:rPr>
          <w:ins w:id="7307" w:author="V2" w:date="2025-04-14T14:19:00Z" w16du:dateUtc="2025-04-14T19:19:00Z"/>
        </w:rPr>
      </w:pPr>
      <w:ins w:id="7308" w:author="V2" w:date="2025-04-14T14:19:00Z" w16du:dateUtc="2025-04-14T19:19:00Z">
        <w:r w:rsidRPr="007F7E2B">
          <w:t xml:space="preserve">Sampling time 2 </w:t>
        </w:r>
      </w:ins>
    </w:p>
    <w:p w14:paraId="23C44C9F" w14:textId="77777777" w:rsidR="00E04171" w:rsidRPr="007F7E2B" w:rsidRDefault="00E04171">
      <w:pPr>
        <w:ind w:left="2514" w:right="431"/>
        <w:rPr>
          <w:ins w:id="7309" w:author="V2" w:date="2025-04-14T14:19:00Z" w16du:dateUtc="2025-04-14T19:19:00Z"/>
        </w:rPr>
      </w:pPr>
      <w:ins w:id="7310" w:author="V2" w:date="2025-04-14T14:19:00Z" w16du:dateUtc="2025-04-14T19:19:00Z">
        <w:r w:rsidRPr="007F7E2B">
          <w:t xml:space="preserve">Thickness above the </w:t>
        </w:r>
      </w:ins>
    </w:p>
    <w:p w14:paraId="3CBC2BDB" w14:textId="77777777" w:rsidR="00E04171" w:rsidRPr="007F7E2B" w:rsidRDefault="00E04171">
      <w:pPr>
        <w:tabs>
          <w:tab w:val="center" w:pos="2924"/>
          <w:tab w:val="center" w:pos="5586"/>
        </w:tabs>
        <w:spacing w:after="31"/>
        <w:rPr>
          <w:ins w:id="7311" w:author="V2" w:date="2025-04-14T14:19:00Z" w16du:dateUtc="2025-04-14T19:19:00Z"/>
        </w:rPr>
      </w:pPr>
      <w:ins w:id="7312" w:author="V2" w:date="2025-04-14T14:19:00Z" w16du:dateUtc="2025-04-14T19:19:00Z">
        <w:r w:rsidRPr="007F7E2B">
          <w:rPr>
            <w:sz w:val="22"/>
          </w:rPr>
          <w:tab/>
        </w:r>
        <w:r w:rsidRPr="007F7E2B">
          <w:t xml:space="preserve">Soil layer calculated depth, cm </w:t>
        </w:r>
        <w:r w:rsidRPr="007F7E2B">
          <w:tab/>
          <w:t xml:space="preserve">Bulk Density, g/cm3 </w:t>
        </w:r>
      </w:ins>
    </w:p>
    <w:tbl>
      <w:tblPr>
        <w:tblStyle w:val="TableGrid0"/>
        <w:tblpPr w:vertAnchor="text" w:tblpX="2362" w:tblpY="-50"/>
        <w:tblOverlap w:val="never"/>
        <w:tblW w:w="4412" w:type="dxa"/>
        <w:tblInd w:w="0" w:type="dxa"/>
        <w:tblCellMar>
          <w:top w:w="41" w:type="dxa"/>
          <w:left w:w="115" w:type="dxa"/>
          <w:right w:w="115" w:type="dxa"/>
        </w:tblCellMar>
        <w:tblLook w:val="04A0" w:firstRow="1" w:lastRow="0" w:firstColumn="1" w:lastColumn="0" w:noHBand="0" w:noVBand="1"/>
      </w:tblPr>
      <w:tblGrid>
        <w:gridCol w:w="2160"/>
        <w:gridCol w:w="2252"/>
      </w:tblGrid>
      <w:tr w:rsidR="00E04171" w:rsidRPr="007F7E2B" w14:paraId="63F09B1C" w14:textId="77777777">
        <w:trPr>
          <w:trHeight w:val="281"/>
          <w:ins w:id="7313" w:author="V2" w:date="2025-04-14T14:19:00Z" w16du:dateUtc="2025-04-14T19:19:00Z"/>
        </w:trPr>
        <w:tc>
          <w:tcPr>
            <w:tcW w:w="2160" w:type="dxa"/>
            <w:tcBorders>
              <w:top w:val="single" w:sz="4" w:space="0" w:color="000000"/>
              <w:left w:val="single" w:sz="4" w:space="0" w:color="000000"/>
              <w:bottom w:val="single" w:sz="4" w:space="0" w:color="000000"/>
              <w:right w:val="single" w:sz="4" w:space="0" w:color="000000"/>
            </w:tcBorders>
          </w:tcPr>
          <w:p w14:paraId="19EB3DF6" w14:textId="77777777" w:rsidR="00E04171" w:rsidRPr="007F7E2B" w:rsidRDefault="00E04171">
            <w:pPr>
              <w:spacing w:line="259" w:lineRule="auto"/>
              <w:ind w:left="941"/>
              <w:jc w:val="center"/>
              <w:rPr>
                <w:ins w:id="7314" w:author="V2" w:date="2025-04-14T14:19:00Z" w16du:dateUtc="2025-04-14T19:19:00Z"/>
              </w:rPr>
            </w:pPr>
            <w:ins w:id="7315" w:author="V2" w:date="2025-04-14T14:19:00Z" w16du:dateUtc="2025-04-14T19:19:00Z">
              <w:r w:rsidRPr="007F7E2B">
                <w:t xml:space="preserve">22 </w:t>
              </w:r>
            </w:ins>
          </w:p>
        </w:tc>
        <w:tc>
          <w:tcPr>
            <w:tcW w:w="2252" w:type="dxa"/>
            <w:tcBorders>
              <w:top w:val="single" w:sz="4" w:space="0" w:color="000000"/>
              <w:left w:val="single" w:sz="4" w:space="0" w:color="000000"/>
              <w:bottom w:val="single" w:sz="4" w:space="0" w:color="000000"/>
              <w:right w:val="single" w:sz="4" w:space="0" w:color="000000"/>
            </w:tcBorders>
          </w:tcPr>
          <w:p w14:paraId="70B4D231" w14:textId="77777777" w:rsidR="00E04171" w:rsidRPr="007F7E2B" w:rsidRDefault="00E04171">
            <w:pPr>
              <w:spacing w:line="259" w:lineRule="auto"/>
              <w:ind w:left="557"/>
              <w:jc w:val="center"/>
              <w:rPr>
                <w:ins w:id="7316" w:author="V2" w:date="2025-04-14T14:19:00Z" w16du:dateUtc="2025-04-14T19:19:00Z"/>
              </w:rPr>
            </w:pPr>
            <w:ins w:id="7317" w:author="V2" w:date="2025-04-14T14:19:00Z" w16du:dateUtc="2025-04-14T19:19:00Z">
              <w:r w:rsidRPr="007F7E2B">
                <w:t xml:space="preserve">1 </w:t>
              </w:r>
            </w:ins>
          </w:p>
        </w:tc>
      </w:tr>
      <w:tr w:rsidR="00E04171" w:rsidRPr="007F7E2B" w14:paraId="1A1DC4DC" w14:textId="77777777">
        <w:trPr>
          <w:trHeight w:val="269"/>
          <w:ins w:id="7318" w:author="V2" w:date="2025-04-14T14:19:00Z" w16du:dateUtc="2025-04-14T19:19:00Z"/>
        </w:trPr>
        <w:tc>
          <w:tcPr>
            <w:tcW w:w="2160" w:type="dxa"/>
            <w:tcBorders>
              <w:top w:val="single" w:sz="4" w:space="0" w:color="000000"/>
              <w:left w:val="single" w:sz="4" w:space="0" w:color="000000"/>
              <w:bottom w:val="single" w:sz="4" w:space="0" w:color="000000"/>
              <w:right w:val="single" w:sz="4" w:space="0" w:color="000000"/>
            </w:tcBorders>
          </w:tcPr>
          <w:p w14:paraId="207B5E03" w14:textId="77777777" w:rsidR="00E04171" w:rsidRPr="007F7E2B" w:rsidRDefault="00E04171">
            <w:pPr>
              <w:spacing w:line="259" w:lineRule="auto"/>
              <w:ind w:left="941"/>
              <w:jc w:val="center"/>
              <w:rPr>
                <w:ins w:id="7319" w:author="V2" w:date="2025-04-14T14:19:00Z" w16du:dateUtc="2025-04-14T19:19:00Z"/>
              </w:rPr>
            </w:pPr>
            <w:ins w:id="7320" w:author="V2" w:date="2025-04-14T14:19:00Z" w16du:dateUtc="2025-04-14T19:19:00Z">
              <w:r w:rsidRPr="007F7E2B">
                <w:t xml:space="preserve">10 </w:t>
              </w:r>
            </w:ins>
          </w:p>
        </w:tc>
        <w:tc>
          <w:tcPr>
            <w:tcW w:w="2252" w:type="dxa"/>
            <w:tcBorders>
              <w:top w:val="single" w:sz="4" w:space="0" w:color="000000"/>
              <w:left w:val="single" w:sz="4" w:space="0" w:color="000000"/>
              <w:bottom w:val="single" w:sz="4" w:space="0" w:color="000000"/>
              <w:right w:val="single" w:sz="4" w:space="0" w:color="000000"/>
            </w:tcBorders>
          </w:tcPr>
          <w:p w14:paraId="37D24E97" w14:textId="77777777" w:rsidR="00E04171" w:rsidRPr="007F7E2B" w:rsidRDefault="00E04171">
            <w:pPr>
              <w:spacing w:line="259" w:lineRule="auto"/>
              <w:ind w:left="722"/>
              <w:jc w:val="center"/>
              <w:rPr>
                <w:ins w:id="7321" w:author="V2" w:date="2025-04-14T14:19:00Z" w16du:dateUtc="2025-04-14T19:19:00Z"/>
              </w:rPr>
            </w:pPr>
            <w:ins w:id="7322" w:author="V2" w:date="2025-04-14T14:19:00Z" w16du:dateUtc="2025-04-14T19:19:00Z">
              <w:r w:rsidRPr="007F7E2B">
                <w:t xml:space="preserve">1.1 </w:t>
              </w:r>
            </w:ins>
          </w:p>
        </w:tc>
      </w:tr>
    </w:tbl>
    <w:p w14:paraId="0315E2C6" w14:textId="77777777" w:rsidR="00E04171" w:rsidRPr="007F7E2B" w:rsidRDefault="00E04171">
      <w:pPr>
        <w:spacing w:after="11"/>
        <w:ind w:left="1524" w:right="3016"/>
        <w:rPr>
          <w:ins w:id="7323" w:author="V2" w:date="2025-04-14T14:19:00Z" w16du:dateUtc="2025-04-14T19:19:00Z"/>
        </w:rPr>
      </w:pPr>
      <w:ins w:id="7324" w:author="V2" w:date="2025-04-14T14:19:00Z" w16du:dateUtc="2025-04-14T19:19:00Z">
        <w:r w:rsidRPr="007F7E2B">
          <w:t xml:space="preserve">A B </w:t>
        </w:r>
      </w:ins>
    </w:p>
    <w:p w14:paraId="79A977E7" w14:textId="77777777" w:rsidR="00E04171" w:rsidRPr="007F7E2B" w:rsidRDefault="00E04171">
      <w:pPr>
        <w:tabs>
          <w:tab w:val="center" w:pos="2931"/>
          <w:tab w:val="center" w:pos="5149"/>
          <w:tab w:val="center" w:pos="6157"/>
        </w:tabs>
        <w:spacing w:after="94" w:line="259" w:lineRule="auto"/>
        <w:rPr>
          <w:ins w:id="7325" w:author="V2" w:date="2025-04-14T14:19:00Z" w16du:dateUtc="2025-04-14T19:19:00Z"/>
        </w:rPr>
      </w:pPr>
      <w:ins w:id="7326" w:author="V2" w:date="2025-04-14T14:19:00Z" w16du:dateUtc="2025-04-14T19:19:00Z">
        <w:r w:rsidRPr="007F7E2B">
          <w:rPr>
            <w:sz w:val="22"/>
          </w:rPr>
          <w:tab/>
        </w:r>
        <w:r w:rsidRPr="007F7E2B">
          <w:t xml:space="preserve"> </w:t>
        </w:r>
        <w:r w:rsidRPr="007F7E2B">
          <w:tab/>
        </w:r>
        <w:r w:rsidRPr="007F7E2B">
          <w:rPr>
            <w:rFonts w:ascii="Arial" w:eastAsia="Arial" w:hAnsi="Arial" w:cs="Arial"/>
            <w:i/>
          </w:rPr>
          <w:t>ts</w:t>
        </w:r>
        <w:r w:rsidRPr="007F7E2B">
          <w:t xml:space="preserve"> =30.8</w:t>
        </w:r>
        <w:r w:rsidRPr="007F7E2B">
          <w:rPr>
            <w:rFonts w:ascii="Arial" w:eastAsia="Arial" w:hAnsi="Arial" w:cs="Arial"/>
            <w:i/>
          </w:rPr>
          <w:t xml:space="preserve"> </w:t>
        </w:r>
        <w:r w:rsidRPr="007F7E2B">
          <w:rPr>
            <w:rFonts w:ascii="Arial" w:eastAsia="Arial" w:hAnsi="Arial" w:cs="Arial"/>
            <w:i/>
          </w:rPr>
          <w:tab/>
        </w:r>
        <w:r w:rsidRPr="007F7E2B">
          <w:t xml:space="preserve"> </w:t>
        </w:r>
      </w:ins>
    </w:p>
    <w:p w14:paraId="7569DF0A" w14:textId="77777777" w:rsidR="00E04171" w:rsidRPr="007F7E2B" w:rsidRDefault="00E04171">
      <w:pPr>
        <w:spacing w:after="62" w:line="250" w:lineRule="auto"/>
        <w:ind w:left="2082" w:right="2119"/>
        <w:rPr>
          <w:ins w:id="7327" w:author="V2" w:date="2025-04-14T14:19:00Z" w16du:dateUtc="2025-04-14T19:19:00Z"/>
        </w:rPr>
      </w:pPr>
      <w:ins w:id="7328" w:author="V2" w:date="2025-04-14T14:19:00Z" w16du:dateUtc="2025-04-14T19:19:00Z">
        <w:r w:rsidRPr="007F7E2B">
          <w:rPr>
            <w:sz w:val="18"/>
          </w:rPr>
          <w:t xml:space="preserve">Table 6.2.2 T=2 sampling </w:t>
        </w:r>
      </w:ins>
    </w:p>
    <w:p w14:paraId="799E78CB" w14:textId="77777777" w:rsidR="00E04171" w:rsidRPr="007F7E2B" w:rsidRDefault="00E04171">
      <w:pPr>
        <w:spacing w:line="259" w:lineRule="auto"/>
        <w:rPr>
          <w:ins w:id="7329" w:author="V2" w:date="2025-04-14T14:19:00Z" w16du:dateUtc="2025-04-14T19:19:00Z"/>
        </w:rPr>
      </w:pPr>
      <w:ins w:id="7330" w:author="V2" w:date="2025-04-14T14:19:00Z" w16du:dateUtc="2025-04-14T19:19:00Z">
        <w:r w:rsidRPr="007F7E2B">
          <w:t xml:space="preserve"> </w:t>
        </w:r>
      </w:ins>
    </w:p>
    <w:p w14:paraId="4F8CEED1" w14:textId="77777777" w:rsidR="00E04171" w:rsidRPr="007F7E2B" w:rsidRDefault="00E04171">
      <w:pPr>
        <w:spacing w:after="243"/>
        <w:ind w:left="1450" w:right="431"/>
        <w:rPr>
          <w:ins w:id="7331" w:author="V2" w:date="2025-04-14T14:19:00Z" w16du:dateUtc="2025-04-14T19:19:00Z"/>
        </w:rPr>
      </w:pPr>
      <w:ins w:id="7332" w:author="V2" w:date="2025-04-14T14:19:00Z" w16du:dateUtc="2025-04-14T19:19:00Z">
        <w:r w:rsidRPr="007F7E2B">
          <w:t xml:space="preserve">Because the soil bulk density has changed, the total amount of soil above the calculated depth has changed – in this case it has gone down, due to decompaction. The calculated depth must therefore be adjusted, to ensure that calculations are based on the same amount of soil.  In this case, the new calculated depth will be 32.9, as shown in the table 6.3.3. </w:t>
        </w:r>
      </w:ins>
    </w:p>
    <w:p w14:paraId="6CB2B77E" w14:textId="77777777" w:rsidR="00E04171" w:rsidRPr="007F7E2B" w:rsidRDefault="00E04171">
      <w:pPr>
        <w:ind w:left="1520" w:right="431"/>
        <w:rPr>
          <w:ins w:id="7333" w:author="V2" w:date="2025-04-14T14:19:00Z" w16du:dateUtc="2025-04-14T19:19:00Z"/>
        </w:rPr>
      </w:pPr>
      <w:ins w:id="7334" w:author="V2" w:date="2025-04-14T14:19:00Z" w16du:dateUtc="2025-04-14T19:19:00Z">
        <w:r w:rsidRPr="007F7E2B">
          <w:t xml:space="preserve">Sampling time 2, adjusted </w:t>
        </w:r>
      </w:ins>
    </w:p>
    <w:p w14:paraId="1F36485F" w14:textId="77777777" w:rsidR="00E04171" w:rsidRPr="007F7E2B" w:rsidRDefault="00E04171">
      <w:pPr>
        <w:ind w:left="2552" w:right="431"/>
        <w:rPr>
          <w:ins w:id="7335" w:author="V2" w:date="2025-04-14T14:19:00Z" w16du:dateUtc="2025-04-14T19:19:00Z"/>
        </w:rPr>
      </w:pPr>
      <w:ins w:id="7336" w:author="V2" w:date="2025-04-14T14:19:00Z" w16du:dateUtc="2025-04-14T19:19:00Z">
        <w:r w:rsidRPr="007F7E2B">
          <w:t xml:space="preserve">Thickness above the </w:t>
        </w:r>
      </w:ins>
    </w:p>
    <w:p w14:paraId="00833810" w14:textId="77777777" w:rsidR="00E04171" w:rsidRPr="007F7E2B" w:rsidRDefault="00E04171">
      <w:pPr>
        <w:tabs>
          <w:tab w:val="center" w:pos="2941"/>
          <w:tab w:val="center" w:pos="5533"/>
        </w:tabs>
        <w:spacing w:after="31"/>
        <w:rPr>
          <w:ins w:id="7337" w:author="V2" w:date="2025-04-14T14:19:00Z" w16du:dateUtc="2025-04-14T19:19:00Z"/>
        </w:rPr>
      </w:pPr>
      <w:ins w:id="7338" w:author="V2" w:date="2025-04-14T14:19:00Z" w16du:dateUtc="2025-04-14T19:19:00Z">
        <w:r w:rsidRPr="007F7E2B">
          <w:rPr>
            <w:sz w:val="22"/>
          </w:rPr>
          <w:tab/>
        </w:r>
        <w:r w:rsidRPr="007F7E2B">
          <w:t xml:space="preserve">Soil layer calculated depth, cm </w:t>
        </w:r>
        <w:r w:rsidRPr="007F7E2B">
          <w:tab/>
          <w:t xml:space="preserve">Bulk Density, g/cm3 </w:t>
        </w:r>
      </w:ins>
    </w:p>
    <w:tbl>
      <w:tblPr>
        <w:tblStyle w:val="TableGrid0"/>
        <w:tblpPr w:vertAnchor="text" w:tblpX="2360" w:tblpY="-50"/>
        <w:tblOverlap w:val="never"/>
        <w:tblW w:w="4357" w:type="dxa"/>
        <w:tblInd w:w="0" w:type="dxa"/>
        <w:tblCellMar>
          <w:top w:w="38" w:type="dxa"/>
          <w:left w:w="1272" w:type="dxa"/>
          <w:right w:w="115" w:type="dxa"/>
        </w:tblCellMar>
        <w:tblLook w:val="04A0" w:firstRow="1" w:lastRow="0" w:firstColumn="1" w:lastColumn="0" w:noHBand="0" w:noVBand="1"/>
      </w:tblPr>
      <w:tblGrid>
        <w:gridCol w:w="2130"/>
        <w:gridCol w:w="2227"/>
      </w:tblGrid>
      <w:tr w:rsidR="00E04171" w:rsidRPr="007F7E2B" w14:paraId="68977DCA" w14:textId="77777777">
        <w:trPr>
          <w:trHeight w:val="281"/>
          <w:ins w:id="7339" w:author="V2" w:date="2025-04-14T14:19:00Z" w16du:dateUtc="2025-04-14T19:19:00Z"/>
        </w:trPr>
        <w:tc>
          <w:tcPr>
            <w:tcW w:w="2108" w:type="dxa"/>
            <w:tcBorders>
              <w:top w:val="single" w:sz="4" w:space="0" w:color="000000"/>
              <w:left w:val="single" w:sz="4" w:space="0" w:color="000000"/>
              <w:bottom w:val="single" w:sz="4" w:space="0" w:color="000000"/>
              <w:right w:val="single" w:sz="4" w:space="0" w:color="000000"/>
            </w:tcBorders>
          </w:tcPr>
          <w:p w14:paraId="450A5F3B" w14:textId="77777777" w:rsidR="00E04171" w:rsidRPr="007F7E2B" w:rsidRDefault="00E04171">
            <w:pPr>
              <w:spacing w:line="259" w:lineRule="auto"/>
              <w:ind w:right="499"/>
              <w:jc w:val="center"/>
              <w:rPr>
                <w:ins w:id="7340" w:author="V2" w:date="2025-04-14T14:19:00Z" w16du:dateUtc="2025-04-14T19:19:00Z"/>
              </w:rPr>
            </w:pPr>
            <w:ins w:id="7341" w:author="V2" w:date="2025-04-14T14:19:00Z" w16du:dateUtc="2025-04-14T19:19:00Z">
              <w:r w:rsidRPr="007F7E2B">
                <w:lastRenderedPageBreak/>
                <w:t xml:space="preserve">22 </w:t>
              </w:r>
            </w:ins>
          </w:p>
        </w:tc>
        <w:tc>
          <w:tcPr>
            <w:tcW w:w="2249" w:type="dxa"/>
            <w:tcBorders>
              <w:top w:val="single" w:sz="4" w:space="0" w:color="000000"/>
              <w:left w:val="single" w:sz="4" w:space="0" w:color="000000"/>
              <w:bottom w:val="single" w:sz="4" w:space="0" w:color="000000"/>
              <w:right w:val="single" w:sz="4" w:space="0" w:color="000000"/>
            </w:tcBorders>
          </w:tcPr>
          <w:p w14:paraId="39F434B9" w14:textId="77777777" w:rsidR="00E04171" w:rsidRPr="007F7E2B" w:rsidRDefault="00E04171">
            <w:pPr>
              <w:spacing w:line="259" w:lineRule="auto"/>
              <w:ind w:right="588"/>
              <w:jc w:val="center"/>
              <w:rPr>
                <w:ins w:id="7342" w:author="V2" w:date="2025-04-14T14:19:00Z" w16du:dateUtc="2025-04-14T19:19:00Z"/>
              </w:rPr>
            </w:pPr>
            <w:ins w:id="7343" w:author="V2" w:date="2025-04-14T14:19:00Z" w16du:dateUtc="2025-04-14T19:19:00Z">
              <w:r w:rsidRPr="007F7E2B">
                <w:t xml:space="preserve">1 </w:t>
              </w:r>
            </w:ins>
          </w:p>
        </w:tc>
      </w:tr>
      <w:tr w:rsidR="00E04171" w:rsidRPr="007F7E2B" w14:paraId="0DDC2116" w14:textId="77777777">
        <w:trPr>
          <w:trHeight w:val="269"/>
          <w:ins w:id="7344" w:author="V2" w:date="2025-04-14T14:19:00Z" w16du:dateUtc="2025-04-14T19:19:00Z"/>
        </w:trPr>
        <w:tc>
          <w:tcPr>
            <w:tcW w:w="2108" w:type="dxa"/>
            <w:tcBorders>
              <w:top w:val="single" w:sz="4" w:space="0" w:color="000000"/>
              <w:left w:val="single" w:sz="4" w:space="0" w:color="000000"/>
              <w:bottom w:val="single" w:sz="4" w:space="0" w:color="000000"/>
              <w:right w:val="single" w:sz="4" w:space="0" w:color="000000"/>
            </w:tcBorders>
          </w:tcPr>
          <w:p w14:paraId="16C18D65" w14:textId="77777777" w:rsidR="00E04171" w:rsidRPr="007F7E2B" w:rsidRDefault="00E04171">
            <w:pPr>
              <w:spacing w:line="259" w:lineRule="auto"/>
              <w:rPr>
                <w:ins w:id="7345" w:author="V2" w:date="2025-04-14T14:19:00Z" w16du:dateUtc="2025-04-14T19:19:00Z"/>
              </w:rPr>
            </w:pPr>
            <w:ins w:id="7346" w:author="V2" w:date="2025-04-14T14:19:00Z" w16du:dateUtc="2025-04-14T19:19:00Z">
              <w:r w:rsidRPr="007F7E2B">
                <w:t xml:space="preserve">10.9 </w:t>
              </w:r>
            </w:ins>
          </w:p>
        </w:tc>
        <w:tc>
          <w:tcPr>
            <w:tcW w:w="2249" w:type="dxa"/>
            <w:tcBorders>
              <w:top w:val="single" w:sz="4" w:space="0" w:color="000000"/>
              <w:left w:val="single" w:sz="4" w:space="0" w:color="000000"/>
              <w:bottom w:val="single" w:sz="4" w:space="0" w:color="000000"/>
              <w:right w:val="single" w:sz="4" w:space="0" w:color="000000"/>
            </w:tcBorders>
          </w:tcPr>
          <w:p w14:paraId="1A5A1B75" w14:textId="77777777" w:rsidR="00E04171" w:rsidRPr="007F7E2B" w:rsidRDefault="00E04171">
            <w:pPr>
              <w:spacing w:line="259" w:lineRule="auto"/>
              <w:ind w:right="423"/>
              <w:jc w:val="center"/>
              <w:rPr>
                <w:ins w:id="7347" w:author="V2" w:date="2025-04-14T14:19:00Z" w16du:dateUtc="2025-04-14T19:19:00Z"/>
              </w:rPr>
            </w:pPr>
            <w:ins w:id="7348" w:author="V2" w:date="2025-04-14T14:19:00Z" w16du:dateUtc="2025-04-14T19:19:00Z">
              <w:r w:rsidRPr="007F7E2B">
                <w:t xml:space="preserve">1.1 </w:t>
              </w:r>
            </w:ins>
          </w:p>
        </w:tc>
      </w:tr>
    </w:tbl>
    <w:p w14:paraId="50EE0AB4" w14:textId="77777777" w:rsidR="00E04171" w:rsidRPr="007F7E2B" w:rsidRDefault="00E04171">
      <w:pPr>
        <w:spacing w:after="12"/>
        <w:ind w:left="1520" w:right="3074"/>
        <w:rPr>
          <w:ins w:id="7349" w:author="V2" w:date="2025-04-14T14:19:00Z" w16du:dateUtc="2025-04-14T19:19:00Z"/>
        </w:rPr>
      </w:pPr>
      <w:ins w:id="7350" w:author="V2" w:date="2025-04-14T14:19:00Z" w16du:dateUtc="2025-04-14T19:19:00Z">
        <w:r w:rsidRPr="007F7E2B">
          <w:t xml:space="preserve">A </w:t>
        </w:r>
      </w:ins>
    </w:p>
    <w:p w14:paraId="571D80B1" w14:textId="77777777" w:rsidR="00E04171" w:rsidRPr="007F7E2B" w:rsidRDefault="00E04171">
      <w:pPr>
        <w:spacing w:after="13"/>
        <w:ind w:left="1520" w:right="3074"/>
        <w:rPr>
          <w:ins w:id="7351" w:author="V2" w:date="2025-04-14T14:19:00Z" w16du:dateUtc="2025-04-14T19:19:00Z"/>
        </w:rPr>
      </w:pPr>
      <w:ins w:id="7352" w:author="V2" w:date="2025-04-14T14:19:00Z" w16du:dateUtc="2025-04-14T19:19:00Z">
        <w:r w:rsidRPr="007F7E2B">
          <w:t xml:space="preserve">B </w:t>
        </w:r>
      </w:ins>
    </w:p>
    <w:p w14:paraId="21DEF652" w14:textId="77777777" w:rsidR="00E04171" w:rsidRPr="007F7E2B" w:rsidRDefault="00E04171">
      <w:pPr>
        <w:tabs>
          <w:tab w:val="center" w:pos="3675"/>
          <w:tab w:val="center" w:pos="5137"/>
          <w:tab w:val="center" w:pos="6248"/>
        </w:tabs>
        <w:spacing w:after="94" w:line="259" w:lineRule="auto"/>
        <w:rPr>
          <w:ins w:id="7353" w:author="V2" w:date="2025-04-14T14:19:00Z" w16du:dateUtc="2025-04-14T19:19:00Z"/>
        </w:rPr>
      </w:pPr>
      <w:ins w:id="7354" w:author="V2" w:date="2025-04-14T14:19:00Z" w16du:dateUtc="2025-04-14T19:19:00Z">
        <w:r w:rsidRPr="007F7E2B">
          <w:rPr>
            <w:sz w:val="22"/>
          </w:rPr>
          <w:tab/>
        </w:r>
        <w:r w:rsidRPr="007F7E2B">
          <w:t xml:space="preserve"> </w:t>
        </w:r>
        <w:r w:rsidRPr="007F7E2B">
          <w:tab/>
        </w:r>
        <w:r w:rsidRPr="007F7E2B">
          <w:rPr>
            <w:rFonts w:ascii="Arial" w:eastAsia="Arial" w:hAnsi="Arial" w:cs="Arial"/>
            <w:i/>
          </w:rPr>
          <w:t>ts</w:t>
        </w:r>
        <w:r w:rsidRPr="007F7E2B">
          <w:t xml:space="preserve"> =34.0</w:t>
        </w:r>
        <w:r w:rsidRPr="007F7E2B">
          <w:rPr>
            <w:rFonts w:ascii="Arial" w:eastAsia="Arial" w:hAnsi="Arial" w:cs="Arial"/>
            <w:i/>
          </w:rPr>
          <w:t xml:space="preserve"> </w:t>
        </w:r>
        <w:r w:rsidRPr="007F7E2B">
          <w:rPr>
            <w:rFonts w:ascii="Arial" w:eastAsia="Arial" w:hAnsi="Arial" w:cs="Arial"/>
            <w:i/>
          </w:rPr>
          <w:tab/>
        </w:r>
        <w:r w:rsidRPr="007F7E2B">
          <w:t xml:space="preserve"> </w:t>
        </w:r>
      </w:ins>
    </w:p>
    <w:p w14:paraId="019C7079" w14:textId="77777777" w:rsidR="00E04171" w:rsidRPr="007F7E2B" w:rsidRDefault="00E04171">
      <w:pPr>
        <w:spacing w:after="278" w:line="250" w:lineRule="auto"/>
        <w:ind w:left="2082" w:right="349"/>
        <w:rPr>
          <w:ins w:id="7355" w:author="V2" w:date="2025-04-14T14:19:00Z" w16du:dateUtc="2025-04-14T19:19:00Z"/>
        </w:rPr>
      </w:pPr>
      <w:ins w:id="7356" w:author="V2" w:date="2025-04-14T14:19:00Z" w16du:dateUtc="2025-04-14T19:19:00Z">
        <w:r w:rsidRPr="007F7E2B">
          <w:rPr>
            <w:sz w:val="18"/>
          </w:rPr>
          <w:t xml:space="preserve">Table 6.2.3 T=2 sampling, with calculated depth adjusted, such that </w:t>
        </w:r>
        <w:r w:rsidRPr="007F7E2B">
          <w:rPr>
            <w:rFonts w:ascii="Arial" w:eastAsia="Arial" w:hAnsi="Arial" w:cs="Arial"/>
            <w:i/>
            <w:sz w:val="18"/>
          </w:rPr>
          <w:t>ts</w:t>
        </w:r>
        <w:r w:rsidRPr="007F7E2B">
          <w:rPr>
            <w:sz w:val="18"/>
          </w:rPr>
          <w:t xml:space="preserve"> for time 2 = </w:t>
        </w:r>
        <w:r w:rsidRPr="007F7E2B">
          <w:rPr>
            <w:rFonts w:ascii="Arial" w:eastAsia="Arial" w:hAnsi="Arial" w:cs="Arial"/>
            <w:i/>
            <w:sz w:val="18"/>
          </w:rPr>
          <w:t>ts</w:t>
        </w:r>
        <w:r w:rsidRPr="007F7E2B">
          <w:rPr>
            <w:sz w:val="18"/>
          </w:rPr>
          <w:t xml:space="preserve"> for time 1 </w:t>
        </w:r>
      </w:ins>
    </w:p>
    <w:p w14:paraId="69938CC6" w14:textId="77777777" w:rsidR="00E04171" w:rsidRPr="007F7E2B" w:rsidRDefault="00E04171">
      <w:pPr>
        <w:ind w:left="1450" w:right="431"/>
        <w:rPr>
          <w:ins w:id="7357" w:author="V2" w:date="2025-04-14T14:19:00Z" w16du:dateUtc="2025-04-14T19:19:00Z"/>
        </w:rPr>
      </w:pPr>
      <w:ins w:id="7358" w:author="V2" w:date="2025-04-14T14:19:00Z" w16du:dateUtc="2025-04-14T19:19:00Z">
        <w:r w:rsidRPr="007F7E2B">
          <w:t xml:space="preserve">Note that if the new calculated depth extends below the bottom of the lowest soil layer calculated at time T=1 (in this case stratum B), the thickness of that soil layer must be the thickness found in the field, and data from the next soil layer down must be used for the remaining depth.  For this reason it is critical to ensure that sampling in the field includes a substantial depth below the expected calculated depth as decompaction could potentially occur. </w:t>
        </w:r>
      </w:ins>
    </w:p>
    <w:p w14:paraId="5C8C7852" w14:textId="77777777" w:rsidR="00E04171" w:rsidRPr="007F7E2B" w:rsidRDefault="00E04171">
      <w:pPr>
        <w:pStyle w:val="Heading3"/>
        <w:ind w:left="730" w:right="268"/>
        <w:rPr>
          <w:ins w:id="7359" w:author="V2" w:date="2025-04-14T14:19:00Z" w16du:dateUtc="2025-04-14T19:19:00Z"/>
        </w:rPr>
      </w:pPr>
      <w:bookmarkStart w:id="7360" w:name="_Toc174616088"/>
      <w:bookmarkStart w:id="7361" w:name="_Toc174616504"/>
      <w:bookmarkStart w:id="7362" w:name="_Toc180594229"/>
      <w:bookmarkStart w:id="7363" w:name="_Toc180594636"/>
      <w:ins w:id="7364" w:author="V2" w:date="2025-04-14T14:19:00Z" w16du:dateUtc="2025-04-14T19:19:00Z">
        <w:r w:rsidRPr="007F7E2B">
          <w:t>Step 6.2b Changes in the amount of soil present</w:t>
        </w:r>
        <w:bookmarkEnd w:id="7360"/>
        <w:bookmarkEnd w:id="7361"/>
        <w:bookmarkEnd w:id="7362"/>
        <w:bookmarkEnd w:id="7363"/>
        <w:r w:rsidRPr="007F7E2B">
          <w:t xml:space="preserve"> </w:t>
        </w:r>
      </w:ins>
    </w:p>
    <w:p w14:paraId="13F0D8C7" w14:textId="77777777" w:rsidR="00E04171" w:rsidRPr="007F7E2B" w:rsidRDefault="00E04171">
      <w:pPr>
        <w:ind w:left="730" w:right="431"/>
        <w:rPr>
          <w:ins w:id="7365" w:author="V2" w:date="2025-04-14T14:19:00Z" w16du:dateUtc="2025-04-14T19:19:00Z"/>
        </w:rPr>
      </w:pPr>
      <w:ins w:id="7366" w:author="V2" w:date="2025-04-14T14:19:00Z" w16du:dateUtc="2025-04-14T19:19:00Z">
        <w:r w:rsidRPr="007F7E2B">
          <w:t xml:space="preserve">Changes in the amount of soil present may occur through processes of erosion or deposition, or through the planned addition of soil amendments such as char.  Where such processes are predictable (for instance, where regular alluvial deposition of soils occurs within a floodplain), their amount and location must be projected when preparing the baseline carbon estimates for the project.  Also, where such processes are predictable, project proponents must ensure that plots are distributed to be reasonably representative of the range of erosion and deposition processes within the site.  For instance, if a rolling agricultural site sees regular movements of soil from steeper areas of the topography to valleys and benches during intense rainstorms, plots must be located to representatively capture both the steeper erosion areas and the flatter deposition zones.  In some cases these two areas may be separate strata, in which case plots will automatically be representative.  In other cases, however, the impact of other processes and factors on soil carbon may be so much greater than this movement of soil that both the steeper and flatter areas fall within a single stratum, and the plots within that stratum must to be representative of that diversity. </w:t>
        </w:r>
      </w:ins>
    </w:p>
    <w:p w14:paraId="19B90EDB" w14:textId="77777777" w:rsidR="00E04171" w:rsidRPr="007F7E2B" w:rsidRDefault="00E04171">
      <w:pPr>
        <w:spacing w:after="160"/>
        <w:ind w:left="730" w:right="431"/>
        <w:rPr>
          <w:ins w:id="7367" w:author="V2" w:date="2025-04-14T14:19:00Z" w16du:dateUtc="2025-04-14T19:19:00Z"/>
        </w:rPr>
      </w:pPr>
      <w:ins w:id="7368" w:author="V2" w:date="2025-04-14T14:19:00Z" w16du:dateUtc="2025-04-14T19:19:00Z">
        <w:r w:rsidRPr="007F7E2B">
          <w:rPr>
            <w:rFonts w:ascii="Arial" w:eastAsia="Arial" w:hAnsi="Arial" w:cs="Arial"/>
            <w:b/>
            <w:i/>
          </w:rPr>
          <w:t>Soil Amendment</w:t>
        </w:r>
        <w:r w:rsidRPr="007F7E2B">
          <w:t xml:space="preserve">: Where changes in the amount of soil result from the addition of amendments, no changes in sampling depths or calculation depths should be undertaken to adjust for the amendment.  However, note that amendment may result in changes in bulk density which may result in adjustments to the calculated depth as described in Step 6.3a above. </w:t>
        </w:r>
      </w:ins>
    </w:p>
    <w:p w14:paraId="6B7BA2C0" w14:textId="77777777" w:rsidR="00E04171" w:rsidRPr="007F7E2B" w:rsidRDefault="00E04171">
      <w:pPr>
        <w:ind w:left="730" w:right="431"/>
        <w:rPr>
          <w:ins w:id="7369" w:author="V2" w:date="2025-04-14T14:19:00Z" w16du:dateUtc="2025-04-14T19:19:00Z"/>
        </w:rPr>
      </w:pPr>
      <w:ins w:id="7370" w:author="V2" w:date="2025-04-14T14:19:00Z" w16du:dateUtc="2025-04-14T19:19:00Z">
        <w:r w:rsidRPr="007F7E2B">
          <w:rPr>
            <w:rFonts w:ascii="Arial" w:eastAsia="Arial" w:hAnsi="Arial" w:cs="Arial"/>
            <w:b/>
            <w:i/>
          </w:rPr>
          <w:t>Erosion</w:t>
        </w:r>
        <w:r w:rsidRPr="007F7E2B">
          <w:rPr>
            <w:rFonts w:ascii="Arial" w:eastAsia="Arial" w:hAnsi="Arial" w:cs="Arial"/>
            <w:b/>
          </w:rPr>
          <w:t>:</w:t>
        </w:r>
        <w:r w:rsidRPr="007F7E2B">
          <w:t xml:space="preserve">  Erosion events occurring within the project area</w:t>
        </w:r>
        <w:r w:rsidRPr="007F7E2B">
          <w:rPr>
            <w:rFonts w:ascii="Arial" w:eastAsia="Arial" w:hAnsi="Arial" w:cs="Arial"/>
            <w:i/>
          </w:rPr>
          <w:t xml:space="preserve"> </w:t>
        </w:r>
        <w:r w:rsidRPr="007F7E2B">
          <w:t xml:space="preserve">may consist of small specific events (for instance, a small slippage), or may consist of large areas of sheet erosion or other comparable processes.  Where plots within a stratum fall in small, unrepresentative (&lt;1/(number of plots times 2)% of the stratum area) erosion areas, the plots must be dropped.  On the other hand, where erosion covers a larger portion of the stratum area, plots must be retained.  Project proponents </w:t>
        </w:r>
        <w:r w:rsidRPr="007F7E2B">
          <w:lastRenderedPageBreak/>
          <w:t xml:space="preserve">may choose either to continue to include the erosion area within the existing stratum, if the erosion impacts were relatively small, or to create a new stratum consisting of the eroded area, where the impacts of the erosion event were greater. Creation of a new stratum may lead to a requirement to install new permanent sample plots to ensure that the new strata meet statistical requirements. </w:t>
        </w:r>
      </w:ins>
    </w:p>
    <w:p w14:paraId="011F8CA0" w14:textId="77777777" w:rsidR="00E04171" w:rsidRPr="007F7E2B" w:rsidRDefault="00E04171">
      <w:pPr>
        <w:ind w:left="730" w:right="431"/>
        <w:rPr>
          <w:ins w:id="7371" w:author="V2" w:date="2025-04-14T14:19:00Z" w16du:dateUtc="2025-04-14T19:19:00Z"/>
        </w:rPr>
      </w:pPr>
      <w:ins w:id="7372" w:author="V2" w:date="2025-04-14T14:19:00Z" w16du:dateUtc="2025-04-14T19:19:00Z">
        <w:r w:rsidRPr="007F7E2B">
          <w:t xml:space="preserve">Where changes in soil depth result from erosion, the amount and form of carbon released to the atmosphere as a result of the erosion process may vary widely, depending on the nature to the erosion event, the degree of separation of the carbon fraction of the soil from the mineral fraction of the soil during the erosion event, and the nature of the location where the carbon fraction of the eroded soil is eventually deposited.  Due to these uncertainties, no changes to the calculated or sampled depths may be made after the erosion event, unless the event takes place in an area with a bedrock or cemented layer which restricts the sampling depth, in which case erosion may by default reduce the calculated and sampled depths. </w:t>
        </w:r>
        <w:r w:rsidRPr="007F7E2B">
          <w:rPr>
            <w:rFonts w:ascii="Arial" w:eastAsia="Arial" w:hAnsi="Arial" w:cs="Arial"/>
            <w:i/>
          </w:rPr>
          <w:t xml:space="preserve"> </w:t>
        </w:r>
      </w:ins>
    </w:p>
    <w:p w14:paraId="326286C1" w14:textId="77777777" w:rsidR="00E04171" w:rsidRPr="007F7E2B" w:rsidRDefault="00E04171">
      <w:pPr>
        <w:ind w:left="730" w:right="431"/>
        <w:rPr>
          <w:ins w:id="7373" w:author="V2" w:date="2025-04-14T14:19:00Z" w16du:dateUtc="2025-04-14T19:19:00Z"/>
        </w:rPr>
      </w:pPr>
      <w:ins w:id="7374" w:author="V2" w:date="2025-04-14T14:19:00Z" w16du:dateUtc="2025-04-14T19:19:00Z">
        <w:r w:rsidRPr="007F7E2B">
          <w:t xml:space="preserve">The one exception to this rule will occur in the case that the sampling subsequent to the erosion event finds a new soil layer, high in carbonates, or consisting of a buried surface soil horizon, at the bottom of the sample.  In such cases the actual carbon percentage of this layer must not be used, and the carbon content of the layer must be calculated using the carbon percentage found in the layer immediately above it. </w:t>
        </w:r>
      </w:ins>
    </w:p>
    <w:p w14:paraId="08D86F89" w14:textId="77777777" w:rsidR="00E04171" w:rsidRPr="007F7E2B" w:rsidRDefault="00E04171">
      <w:pPr>
        <w:ind w:left="730" w:right="431"/>
        <w:rPr>
          <w:ins w:id="7375" w:author="V2" w:date="2025-04-14T14:19:00Z" w16du:dateUtc="2025-04-14T19:19:00Z"/>
        </w:rPr>
      </w:pPr>
      <w:ins w:id="7376" w:author="V2" w:date="2025-04-14T14:19:00Z" w16du:dateUtc="2025-04-14T19:19:00Z">
        <w:r w:rsidRPr="007F7E2B">
          <w:rPr>
            <w:rFonts w:ascii="Arial" w:eastAsia="Arial" w:hAnsi="Arial" w:cs="Arial"/>
            <w:b/>
            <w:i/>
          </w:rPr>
          <w:t>Deposition:</w:t>
        </w:r>
        <w:r w:rsidRPr="007F7E2B">
          <w:t xml:space="preserve">  As with erosion, deposition may occur in small localized areas (for instance, at the tail of a slide) or across a broader area, as in the case of wide alluvial deposition zones.  The same rules must be followed for elimination or retention of a plot falling into a deposition area, and restratification where necessary, as those given above for erosion.   </w:t>
        </w:r>
      </w:ins>
    </w:p>
    <w:p w14:paraId="723B9C71" w14:textId="77777777" w:rsidR="00E04171" w:rsidRPr="007F7E2B" w:rsidRDefault="00E04171">
      <w:pPr>
        <w:ind w:left="730" w:right="431"/>
        <w:rPr>
          <w:ins w:id="7377" w:author="V2" w:date="2025-04-14T14:19:00Z" w16du:dateUtc="2025-04-14T19:19:00Z"/>
        </w:rPr>
      </w:pPr>
      <w:ins w:id="7378" w:author="V2" w:date="2025-04-14T14:19:00Z" w16du:dateUtc="2025-04-14T19:19:00Z">
        <w:r w:rsidRPr="007F7E2B">
          <w:t xml:space="preserve">Where changes in soil depth result from deposition, total sampling and calculation depths must not be changed.  Where sampling and calculation depths were restricted by bedrock or cemented layers, subsequent sampling and calculations must only be undertaken to the depths previously used, even though more soil is now present.   </w:t>
        </w:r>
      </w:ins>
    </w:p>
    <w:p w14:paraId="73ED900C" w14:textId="77777777" w:rsidR="00E04171" w:rsidRPr="007F7E2B" w:rsidRDefault="00E04171">
      <w:pPr>
        <w:ind w:left="730" w:right="431"/>
        <w:rPr>
          <w:ins w:id="7379" w:author="V2" w:date="2025-04-14T14:19:00Z" w16du:dateUtc="2025-04-14T19:19:00Z"/>
        </w:rPr>
      </w:pPr>
      <w:ins w:id="7380" w:author="V2" w:date="2025-04-14T14:19:00Z" w16du:dateUtc="2025-04-14T19:19:00Z">
        <w:r w:rsidRPr="007F7E2B">
          <w:t xml:space="preserve">Note that both deposition and erosion may result in changes in the nature and sequence of soil layers within the sample. </w:t>
        </w:r>
      </w:ins>
    </w:p>
    <w:p w14:paraId="7BBC21A7" w14:textId="77777777" w:rsidR="00E04171" w:rsidRPr="007F7E2B" w:rsidRDefault="00E04171">
      <w:pPr>
        <w:pStyle w:val="Heading3"/>
        <w:ind w:left="730" w:right="268"/>
        <w:rPr>
          <w:ins w:id="7381" w:author="V2" w:date="2025-04-14T14:19:00Z" w16du:dateUtc="2025-04-14T19:19:00Z"/>
        </w:rPr>
      </w:pPr>
      <w:bookmarkStart w:id="7382" w:name="_Toc174616089"/>
      <w:bookmarkStart w:id="7383" w:name="_Toc174616505"/>
      <w:bookmarkStart w:id="7384" w:name="_Toc180594230"/>
      <w:bookmarkStart w:id="7385" w:name="_Toc180594637"/>
      <w:ins w:id="7386" w:author="V2" w:date="2025-04-14T14:19:00Z" w16du:dateUtc="2025-04-14T19:19:00Z">
        <w:r w:rsidRPr="007F7E2B">
          <w:t>Step 6.2c Apparent changes in the amount of soil present where bedrock or cemented layers are present</w:t>
        </w:r>
        <w:bookmarkEnd w:id="7382"/>
        <w:bookmarkEnd w:id="7383"/>
        <w:bookmarkEnd w:id="7384"/>
        <w:bookmarkEnd w:id="7385"/>
        <w:r w:rsidRPr="007F7E2B">
          <w:t xml:space="preserve"> </w:t>
        </w:r>
      </w:ins>
    </w:p>
    <w:p w14:paraId="7B640943" w14:textId="77777777" w:rsidR="00E04171" w:rsidRPr="007F7E2B" w:rsidRDefault="00E04171">
      <w:pPr>
        <w:ind w:left="730" w:right="431"/>
        <w:rPr>
          <w:ins w:id="7387" w:author="V2" w:date="2025-04-14T14:19:00Z" w16du:dateUtc="2025-04-14T19:19:00Z"/>
        </w:rPr>
      </w:pPr>
      <w:ins w:id="7388" w:author="V2" w:date="2025-04-14T14:19:00Z" w16du:dateUtc="2025-04-14T19:19:00Z">
        <w:r w:rsidRPr="007F7E2B">
          <w:t xml:space="preserve">Where soil sampling depths are restricted by bedrock or cemented layers, the sampling depth may change from point to point within a plot, even though no actual change in the amount of soil present, and no compaction or decompaction, has occurred.  For instance, the depth to bedrock of the three sampling points at a given plot might be as follows: </w:t>
        </w:r>
      </w:ins>
    </w:p>
    <w:p w14:paraId="47C44A72" w14:textId="77777777" w:rsidR="00E04171" w:rsidRPr="007F7E2B" w:rsidRDefault="00E04171">
      <w:pPr>
        <w:spacing w:line="259" w:lineRule="auto"/>
        <w:rPr>
          <w:ins w:id="7389" w:author="V2" w:date="2025-04-14T14:19:00Z" w16du:dateUtc="2025-04-14T19:19:00Z"/>
        </w:rPr>
      </w:pPr>
      <w:ins w:id="7390" w:author="V2" w:date="2025-04-14T14:19:00Z" w16du:dateUtc="2025-04-14T19:19:00Z">
        <w:r w:rsidRPr="007F7E2B">
          <w:lastRenderedPageBreak/>
          <w:t xml:space="preserve"> </w:t>
        </w:r>
      </w:ins>
    </w:p>
    <w:p w14:paraId="5068E209" w14:textId="77777777" w:rsidR="00E04171" w:rsidRPr="007F7E2B" w:rsidRDefault="00E04171">
      <w:pPr>
        <w:spacing w:after="10" w:line="250" w:lineRule="auto"/>
        <w:ind w:left="5046" w:right="2119"/>
        <w:rPr>
          <w:ins w:id="7391" w:author="V2" w:date="2025-04-14T14:19:00Z" w16du:dateUtc="2025-04-14T19:19:00Z"/>
        </w:rPr>
      </w:pPr>
      <w:ins w:id="7392" w:author="V2" w:date="2025-04-14T14:19:00Z" w16du:dateUtc="2025-04-14T19:19:00Z">
        <w:r w:rsidRPr="007F7E2B">
          <w:rPr>
            <w:sz w:val="18"/>
          </w:rPr>
          <w:t xml:space="preserve">Changes in values between first </w:t>
        </w:r>
      </w:ins>
    </w:p>
    <w:p w14:paraId="62B45F50" w14:textId="77777777" w:rsidR="00E04171" w:rsidRPr="007F7E2B" w:rsidRDefault="00E04171">
      <w:pPr>
        <w:tabs>
          <w:tab w:val="center" w:pos="1399"/>
          <w:tab w:val="center" w:pos="1702"/>
          <w:tab w:val="center" w:pos="3451"/>
          <w:tab w:val="center" w:pos="6081"/>
        </w:tabs>
        <w:spacing w:after="167" w:line="250" w:lineRule="auto"/>
        <w:rPr>
          <w:ins w:id="7393" w:author="V2" w:date="2025-04-14T14:19:00Z" w16du:dateUtc="2025-04-14T19:19:00Z"/>
        </w:rPr>
      </w:pPr>
      <w:ins w:id="7394" w:author="V2" w:date="2025-04-14T14:19:00Z" w16du:dateUtc="2025-04-14T19:19:00Z">
        <w:r w:rsidRPr="007F7E2B">
          <w:rPr>
            <w:sz w:val="22"/>
          </w:rPr>
          <w:tab/>
        </w:r>
        <w:r w:rsidRPr="007F7E2B">
          <w:rPr>
            <w:sz w:val="18"/>
          </w:rPr>
          <w:t xml:space="preserve"> </w:t>
        </w:r>
        <w:r w:rsidRPr="007F7E2B">
          <w:rPr>
            <w:sz w:val="18"/>
          </w:rPr>
          <w:tab/>
          <w:t xml:space="preserve"> </w:t>
        </w:r>
        <w:r w:rsidRPr="007F7E2B">
          <w:rPr>
            <w:sz w:val="18"/>
          </w:rPr>
          <w:tab/>
          <w:t xml:space="preserve">Total Sampling depths, cm </w:t>
        </w:r>
        <w:r w:rsidRPr="007F7E2B">
          <w:rPr>
            <w:sz w:val="18"/>
          </w:rPr>
          <w:tab/>
          <w:t xml:space="preserve">and second sampling time </w:t>
        </w:r>
      </w:ins>
    </w:p>
    <w:p w14:paraId="3CB97D6B" w14:textId="77777777" w:rsidR="00E04171" w:rsidRPr="007F7E2B" w:rsidRDefault="00E04171">
      <w:pPr>
        <w:tabs>
          <w:tab w:val="center" w:pos="1702"/>
          <w:tab w:val="center" w:pos="2947"/>
          <w:tab w:val="center" w:pos="4016"/>
          <w:tab w:val="center" w:pos="5447"/>
        </w:tabs>
        <w:spacing w:after="10" w:line="250" w:lineRule="auto"/>
        <w:rPr>
          <w:ins w:id="7395" w:author="V2" w:date="2025-04-14T14:19:00Z" w16du:dateUtc="2025-04-14T19:19:00Z"/>
        </w:rPr>
      </w:pPr>
      <w:ins w:id="7396" w:author="V2" w:date="2025-04-14T14:19:00Z" w16du:dateUtc="2025-04-14T19:19:00Z">
        <w:r w:rsidRPr="007F7E2B">
          <w:rPr>
            <w:sz w:val="22"/>
          </w:rPr>
          <w:tab/>
        </w:r>
        <w:r w:rsidRPr="007F7E2B">
          <w:rPr>
            <w:sz w:val="18"/>
          </w:rPr>
          <w:t xml:space="preserve"> </w:t>
        </w:r>
        <w:r w:rsidRPr="007F7E2B">
          <w:rPr>
            <w:sz w:val="18"/>
          </w:rPr>
          <w:tab/>
          <w:t xml:space="preserve">First sampling </w:t>
        </w:r>
        <w:r w:rsidRPr="007F7E2B">
          <w:rPr>
            <w:sz w:val="18"/>
          </w:rPr>
          <w:tab/>
          <w:t xml:space="preserve">Second </w:t>
        </w:r>
        <w:r w:rsidRPr="007F7E2B">
          <w:rPr>
            <w:sz w:val="18"/>
          </w:rPr>
          <w:tab/>
          <w:t xml:space="preserve">Erosion or </w:t>
        </w:r>
      </w:ins>
    </w:p>
    <w:p w14:paraId="330D474A" w14:textId="77777777" w:rsidR="00E04171" w:rsidRPr="007F7E2B" w:rsidRDefault="00E04171">
      <w:pPr>
        <w:tabs>
          <w:tab w:val="center" w:pos="1704"/>
          <w:tab w:val="center" w:pos="2009"/>
          <w:tab w:val="center" w:pos="2557"/>
          <w:tab w:val="center" w:pos="4267"/>
          <w:tab w:val="center" w:pos="5447"/>
          <w:tab w:val="center" w:pos="6847"/>
        </w:tabs>
        <w:spacing w:after="135" w:line="250" w:lineRule="auto"/>
        <w:rPr>
          <w:ins w:id="7397" w:author="V2" w:date="2025-04-14T14:19:00Z" w16du:dateUtc="2025-04-14T19:19:00Z"/>
        </w:rPr>
      </w:pPr>
      <w:ins w:id="7398" w:author="V2" w:date="2025-04-14T14:19:00Z" w16du:dateUtc="2025-04-14T19:19:00Z">
        <w:r w:rsidRPr="007F7E2B">
          <w:rPr>
            <w:sz w:val="22"/>
          </w:rPr>
          <w:tab/>
        </w:r>
        <w:r w:rsidRPr="007F7E2B">
          <w:rPr>
            <w:sz w:val="18"/>
          </w:rPr>
          <w:t xml:space="preserve">Sample </w:t>
        </w:r>
        <w:r w:rsidRPr="007F7E2B">
          <w:rPr>
            <w:sz w:val="18"/>
          </w:rPr>
          <w:tab/>
          <w:t xml:space="preserve"> </w:t>
        </w:r>
        <w:r w:rsidRPr="007F7E2B">
          <w:rPr>
            <w:sz w:val="18"/>
          </w:rPr>
          <w:tab/>
          <w:t xml:space="preserve">time </w:t>
        </w:r>
        <w:r w:rsidRPr="007F7E2B">
          <w:rPr>
            <w:sz w:val="18"/>
          </w:rPr>
          <w:tab/>
          <w:t xml:space="preserve">sampling time </w:t>
        </w:r>
        <w:r w:rsidRPr="007F7E2B">
          <w:rPr>
            <w:sz w:val="18"/>
          </w:rPr>
          <w:tab/>
          <w:t xml:space="preserve">deposition </w:t>
        </w:r>
        <w:r w:rsidRPr="007F7E2B">
          <w:rPr>
            <w:sz w:val="18"/>
          </w:rPr>
          <w:tab/>
          <w:t xml:space="preserve">Bulk density </w:t>
        </w:r>
      </w:ins>
    </w:p>
    <w:tbl>
      <w:tblPr>
        <w:tblStyle w:val="TableGrid0"/>
        <w:tblpPr w:vertAnchor="text" w:tblpX="2372" w:tblpY="-72"/>
        <w:tblOverlap w:val="never"/>
        <w:tblW w:w="5300" w:type="dxa"/>
        <w:tblInd w:w="0" w:type="dxa"/>
        <w:tblCellMar>
          <w:top w:w="72" w:type="dxa"/>
          <w:left w:w="14" w:type="dxa"/>
          <w:right w:w="115" w:type="dxa"/>
        </w:tblCellMar>
        <w:tblLook w:val="04A0" w:firstRow="1" w:lastRow="0" w:firstColumn="1" w:lastColumn="0" w:noHBand="0" w:noVBand="1"/>
      </w:tblPr>
      <w:tblGrid>
        <w:gridCol w:w="1325"/>
        <w:gridCol w:w="1325"/>
        <w:gridCol w:w="1325"/>
        <w:gridCol w:w="1325"/>
      </w:tblGrid>
      <w:tr w:rsidR="00E04171" w:rsidRPr="007F7E2B" w14:paraId="60674904" w14:textId="77777777">
        <w:trPr>
          <w:trHeight w:val="278"/>
          <w:ins w:id="7399" w:author="V2" w:date="2025-04-14T14:19:00Z" w16du:dateUtc="2025-04-14T19:19:00Z"/>
        </w:trPr>
        <w:tc>
          <w:tcPr>
            <w:tcW w:w="1325" w:type="dxa"/>
            <w:tcBorders>
              <w:top w:val="single" w:sz="4" w:space="0" w:color="000000"/>
              <w:left w:val="single" w:sz="4" w:space="0" w:color="000000"/>
              <w:bottom w:val="single" w:sz="4" w:space="0" w:color="000000"/>
              <w:right w:val="single" w:sz="4" w:space="0" w:color="000000"/>
            </w:tcBorders>
          </w:tcPr>
          <w:p w14:paraId="1F74BE6C" w14:textId="77777777" w:rsidR="00E04171" w:rsidRPr="007F7E2B" w:rsidRDefault="00E04171">
            <w:pPr>
              <w:spacing w:line="259" w:lineRule="auto"/>
              <w:rPr>
                <w:ins w:id="7400" w:author="V2" w:date="2025-04-14T14:19:00Z" w16du:dateUtc="2025-04-14T19:19:00Z"/>
              </w:rPr>
            </w:pPr>
            <w:ins w:id="7401" w:author="V2" w:date="2025-04-14T14:19:00Z" w16du:dateUtc="2025-04-14T19:19:00Z">
              <w:r w:rsidRPr="007F7E2B">
                <w:rPr>
                  <w:sz w:val="18"/>
                </w:rPr>
                <w:t xml:space="preserve">28 </w:t>
              </w:r>
            </w:ins>
          </w:p>
        </w:tc>
        <w:tc>
          <w:tcPr>
            <w:tcW w:w="1325" w:type="dxa"/>
            <w:tcBorders>
              <w:top w:val="single" w:sz="4" w:space="0" w:color="000000"/>
              <w:left w:val="single" w:sz="4" w:space="0" w:color="000000"/>
              <w:bottom w:val="single" w:sz="4" w:space="0" w:color="000000"/>
              <w:right w:val="single" w:sz="4" w:space="0" w:color="000000"/>
            </w:tcBorders>
          </w:tcPr>
          <w:p w14:paraId="5CB9F539" w14:textId="77777777" w:rsidR="00E04171" w:rsidRPr="007F7E2B" w:rsidRDefault="00E04171">
            <w:pPr>
              <w:spacing w:line="259" w:lineRule="auto"/>
              <w:rPr>
                <w:ins w:id="7402" w:author="V2" w:date="2025-04-14T14:19:00Z" w16du:dateUtc="2025-04-14T19:19:00Z"/>
              </w:rPr>
            </w:pPr>
            <w:ins w:id="7403" w:author="V2" w:date="2025-04-14T14:19:00Z" w16du:dateUtc="2025-04-14T19:19:00Z">
              <w:r w:rsidRPr="007F7E2B">
                <w:rPr>
                  <w:sz w:val="18"/>
                </w:rPr>
                <w:t xml:space="preserve">29 </w:t>
              </w:r>
            </w:ins>
          </w:p>
        </w:tc>
        <w:tc>
          <w:tcPr>
            <w:tcW w:w="1325" w:type="dxa"/>
            <w:tcBorders>
              <w:top w:val="single" w:sz="4" w:space="0" w:color="000000"/>
              <w:left w:val="single" w:sz="4" w:space="0" w:color="000000"/>
              <w:bottom w:val="single" w:sz="4" w:space="0" w:color="000000"/>
              <w:right w:val="single" w:sz="4" w:space="0" w:color="000000"/>
            </w:tcBorders>
          </w:tcPr>
          <w:p w14:paraId="65016A31" w14:textId="77777777" w:rsidR="00E04171" w:rsidRPr="007F7E2B" w:rsidRDefault="00E04171">
            <w:pPr>
              <w:spacing w:line="259" w:lineRule="auto"/>
              <w:rPr>
                <w:ins w:id="7404" w:author="V2" w:date="2025-04-14T14:19:00Z" w16du:dateUtc="2025-04-14T19:19:00Z"/>
              </w:rPr>
            </w:pPr>
            <w:ins w:id="7405" w:author="V2" w:date="2025-04-14T14:19:00Z" w16du:dateUtc="2025-04-14T19:19:00Z">
              <w:r w:rsidRPr="007F7E2B">
                <w:rPr>
                  <w:sz w:val="18"/>
                </w:rPr>
                <w:t xml:space="preserve">No </w:t>
              </w:r>
            </w:ins>
          </w:p>
        </w:tc>
        <w:tc>
          <w:tcPr>
            <w:tcW w:w="1325" w:type="dxa"/>
            <w:tcBorders>
              <w:top w:val="single" w:sz="4" w:space="0" w:color="000000"/>
              <w:left w:val="single" w:sz="4" w:space="0" w:color="000000"/>
              <w:bottom w:val="single" w:sz="4" w:space="0" w:color="000000"/>
              <w:right w:val="single" w:sz="4" w:space="0" w:color="000000"/>
            </w:tcBorders>
          </w:tcPr>
          <w:p w14:paraId="0253B584" w14:textId="77777777" w:rsidR="00E04171" w:rsidRPr="007F7E2B" w:rsidRDefault="00E04171">
            <w:pPr>
              <w:spacing w:line="259" w:lineRule="auto"/>
              <w:rPr>
                <w:ins w:id="7406" w:author="V2" w:date="2025-04-14T14:19:00Z" w16du:dateUtc="2025-04-14T19:19:00Z"/>
              </w:rPr>
            </w:pPr>
            <w:ins w:id="7407" w:author="V2" w:date="2025-04-14T14:19:00Z" w16du:dateUtc="2025-04-14T19:19:00Z">
              <w:r w:rsidRPr="007F7E2B">
                <w:rPr>
                  <w:sz w:val="18"/>
                </w:rPr>
                <w:t xml:space="preserve">No </w:t>
              </w:r>
            </w:ins>
          </w:p>
        </w:tc>
      </w:tr>
      <w:tr w:rsidR="00E04171" w:rsidRPr="007F7E2B" w14:paraId="65B3C55F" w14:textId="77777777">
        <w:trPr>
          <w:trHeight w:val="281"/>
          <w:ins w:id="7408" w:author="V2" w:date="2025-04-14T14:19:00Z" w16du:dateUtc="2025-04-14T19:19:00Z"/>
        </w:trPr>
        <w:tc>
          <w:tcPr>
            <w:tcW w:w="1325" w:type="dxa"/>
            <w:tcBorders>
              <w:top w:val="single" w:sz="4" w:space="0" w:color="000000"/>
              <w:left w:val="single" w:sz="4" w:space="0" w:color="000000"/>
              <w:bottom w:val="single" w:sz="4" w:space="0" w:color="000000"/>
              <w:right w:val="single" w:sz="4" w:space="0" w:color="000000"/>
            </w:tcBorders>
          </w:tcPr>
          <w:p w14:paraId="756903E8" w14:textId="77777777" w:rsidR="00E04171" w:rsidRPr="007F7E2B" w:rsidRDefault="00E04171">
            <w:pPr>
              <w:spacing w:line="259" w:lineRule="auto"/>
              <w:rPr>
                <w:ins w:id="7409" w:author="V2" w:date="2025-04-14T14:19:00Z" w16du:dateUtc="2025-04-14T19:19:00Z"/>
              </w:rPr>
            </w:pPr>
            <w:ins w:id="7410" w:author="V2" w:date="2025-04-14T14:19:00Z" w16du:dateUtc="2025-04-14T19:19:00Z">
              <w:r w:rsidRPr="007F7E2B">
                <w:rPr>
                  <w:sz w:val="18"/>
                </w:rPr>
                <w:t xml:space="preserve">24 </w:t>
              </w:r>
            </w:ins>
          </w:p>
        </w:tc>
        <w:tc>
          <w:tcPr>
            <w:tcW w:w="1325" w:type="dxa"/>
            <w:tcBorders>
              <w:top w:val="single" w:sz="4" w:space="0" w:color="000000"/>
              <w:left w:val="single" w:sz="4" w:space="0" w:color="000000"/>
              <w:bottom w:val="single" w:sz="4" w:space="0" w:color="000000"/>
              <w:right w:val="single" w:sz="4" w:space="0" w:color="000000"/>
            </w:tcBorders>
          </w:tcPr>
          <w:p w14:paraId="58C7C9E0" w14:textId="77777777" w:rsidR="00E04171" w:rsidRPr="007F7E2B" w:rsidRDefault="00E04171">
            <w:pPr>
              <w:spacing w:line="259" w:lineRule="auto"/>
              <w:rPr>
                <w:ins w:id="7411" w:author="V2" w:date="2025-04-14T14:19:00Z" w16du:dateUtc="2025-04-14T19:19:00Z"/>
              </w:rPr>
            </w:pPr>
            <w:ins w:id="7412" w:author="V2" w:date="2025-04-14T14:19:00Z" w16du:dateUtc="2025-04-14T19:19:00Z">
              <w:r w:rsidRPr="007F7E2B">
                <w:rPr>
                  <w:sz w:val="18"/>
                </w:rPr>
                <w:t xml:space="preserve">26 </w:t>
              </w:r>
            </w:ins>
          </w:p>
        </w:tc>
        <w:tc>
          <w:tcPr>
            <w:tcW w:w="1325" w:type="dxa"/>
            <w:tcBorders>
              <w:top w:val="single" w:sz="4" w:space="0" w:color="000000"/>
              <w:left w:val="single" w:sz="4" w:space="0" w:color="000000"/>
              <w:bottom w:val="single" w:sz="4" w:space="0" w:color="000000"/>
              <w:right w:val="single" w:sz="4" w:space="0" w:color="000000"/>
            </w:tcBorders>
          </w:tcPr>
          <w:p w14:paraId="0398741D" w14:textId="77777777" w:rsidR="00E04171" w:rsidRPr="007F7E2B" w:rsidRDefault="00E04171">
            <w:pPr>
              <w:spacing w:line="259" w:lineRule="auto"/>
              <w:rPr>
                <w:ins w:id="7413" w:author="V2" w:date="2025-04-14T14:19:00Z" w16du:dateUtc="2025-04-14T19:19:00Z"/>
              </w:rPr>
            </w:pPr>
            <w:ins w:id="7414" w:author="V2" w:date="2025-04-14T14:19:00Z" w16du:dateUtc="2025-04-14T19:19:00Z">
              <w:r w:rsidRPr="007F7E2B">
                <w:rPr>
                  <w:sz w:val="18"/>
                </w:rPr>
                <w:t xml:space="preserve">No </w:t>
              </w:r>
            </w:ins>
          </w:p>
        </w:tc>
        <w:tc>
          <w:tcPr>
            <w:tcW w:w="1325" w:type="dxa"/>
            <w:tcBorders>
              <w:top w:val="single" w:sz="4" w:space="0" w:color="000000"/>
              <w:left w:val="single" w:sz="4" w:space="0" w:color="000000"/>
              <w:bottom w:val="single" w:sz="4" w:space="0" w:color="000000"/>
              <w:right w:val="single" w:sz="4" w:space="0" w:color="000000"/>
            </w:tcBorders>
          </w:tcPr>
          <w:p w14:paraId="0AAB38EE" w14:textId="77777777" w:rsidR="00E04171" w:rsidRPr="007F7E2B" w:rsidRDefault="00E04171">
            <w:pPr>
              <w:spacing w:line="259" w:lineRule="auto"/>
              <w:rPr>
                <w:ins w:id="7415" w:author="V2" w:date="2025-04-14T14:19:00Z" w16du:dateUtc="2025-04-14T19:19:00Z"/>
              </w:rPr>
            </w:pPr>
            <w:ins w:id="7416" w:author="V2" w:date="2025-04-14T14:19:00Z" w16du:dateUtc="2025-04-14T19:19:00Z">
              <w:r w:rsidRPr="007F7E2B">
                <w:rPr>
                  <w:sz w:val="18"/>
                </w:rPr>
                <w:t xml:space="preserve">No </w:t>
              </w:r>
            </w:ins>
          </w:p>
        </w:tc>
      </w:tr>
      <w:tr w:rsidR="00E04171" w:rsidRPr="007F7E2B" w14:paraId="59C17AEB" w14:textId="77777777">
        <w:trPr>
          <w:trHeight w:val="281"/>
          <w:ins w:id="7417" w:author="V2" w:date="2025-04-14T14:19:00Z" w16du:dateUtc="2025-04-14T19:19:00Z"/>
        </w:trPr>
        <w:tc>
          <w:tcPr>
            <w:tcW w:w="1325" w:type="dxa"/>
            <w:tcBorders>
              <w:top w:val="single" w:sz="4" w:space="0" w:color="000000"/>
              <w:left w:val="single" w:sz="4" w:space="0" w:color="000000"/>
              <w:bottom w:val="single" w:sz="4" w:space="0" w:color="000000"/>
              <w:right w:val="single" w:sz="4" w:space="0" w:color="000000"/>
            </w:tcBorders>
          </w:tcPr>
          <w:p w14:paraId="3CA7AF38" w14:textId="77777777" w:rsidR="00E04171" w:rsidRPr="007F7E2B" w:rsidRDefault="00E04171">
            <w:pPr>
              <w:spacing w:line="259" w:lineRule="auto"/>
              <w:rPr>
                <w:ins w:id="7418" w:author="V2" w:date="2025-04-14T14:19:00Z" w16du:dateUtc="2025-04-14T19:19:00Z"/>
              </w:rPr>
            </w:pPr>
            <w:ins w:id="7419" w:author="V2" w:date="2025-04-14T14:19:00Z" w16du:dateUtc="2025-04-14T19:19:00Z">
              <w:r w:rsidRPr="007F7E2B">
                <w:rPr>
                  <w:sz w:val="18"/>
                </w:rPr>
                <w:t xml:space="preserve">27 </w:t>
              </w:r>
            </w:ins>
          </w:p>
        </w:tc>
        <w:tc>
          <w:tcPr>
            <w:tcW w:w="1325" w:type="dxa"/>
            <w:tcBorders>
              <w:top w:val="single" w:sz="4" w:space="0" w:color="000000"/>
              <w:left w:val="single" w:sz="4" w:space="0" w:color="000000"/>
              <w:bottom w:val="single" w:sz="4" w:space="0" w:color="000000"/>
              <w:right w:val="single" w:sz="4" w:space="0" w:color="000000"/>
            </w:tcBorders>
          </w:tcPr>
          <w:p w14:paraId="07F9CBCB" w14:textId="77777777" w:rsidR="00E04171" w:rsidRPr="007F7E2B" w:rsidRDefault="00E04171">
            <w:pPr>
              <w:spacing w:line="259" w:lineRule="auto"/>
              <w:rPr>
                <w:ins w:id="7420" w:author="V2" w:date="2025-04-14T14:19:00Z" w16du:dateUtc="2025-04-14T19:19:00Z"/>
              </w:rPr>
            </w:pPr>
            <w:ins w:id="7421" w:author="V2" w:date="2025-04-14T14:19:00Z" w16du:dateUtc="2025-04-14T19:19:00Z">
              <w:r w:rsidRPr="007F7E2B">
                <w:rPr>
                  <w:sz w:val="18"/>
                </w:rPr>
                <w:t xml:space="preserve">30 </w:t>
              </w:r>
            </w:ins>
          </w:p>
        </w:tc>
        <w:tc>
          <w:tcPr>
            <w:tcW w:w="1325" w:type="dxa"/>
            <w:tcBorders>
              <w:top w:val="single" w:sz="4" w:space="0" w:color="000000"/>
              <w:left w:val="single" w:sz="4" w:space="0" w:color="000000"/>
              <w:bottom w:val="single" w:sz="4" w:space="0" w:color="000000"/>
              <w:right w:val="single" w:sz="4" w:space="0" w:color="000000"/>
            </w:tcBorders>
          </w:tcPr>
          <w:p w14:paraId="150BD30F" w14:textId="77777777" w:rsidR="00E04171" w:rsidRPr="007F7E2B" w:rsidRDefault="00E04171">
            <w:pPr>
              <w:spacing w:line="259" w:lineRule="auto"/>
              <w:rPr>
                <w:ins w:id="7422" w:author="V2" w:date="2025-04-14T14:19:00Z" w16du:dateUtc="2025-04-14T19:19:00Z"/>
              </w:rPr>
            </w:pPr>
            <w:ins w:id="7423" w:author="V2" w:date="2025-04-14T14:19:00Z" w16du:dateUtc="2025-04-14T19:19:00Z">
              <w:r w:rsidRPr="007F7E2B">
                <w:rPr>
                  <w:sz w:val="18"/>
                </w:rPr>
                <w:t xml:space="preserve">No </w:t>
              </w:r>
            </w:ins>
          </w:p>
        </w:tc>
        <w:tc>
          <w:tcPr>
            <w:tcW w:w="1325" w:type="dxa"/>
            <w:tcBorders>
              <w:top w:val="single" w:sz="4" w:space="0" w:color="000000"/>
              <w:left w:val="single" w:sz="4" w:space="0" w:color="000000"/>
              <w:bottom w:val="single" w:sz="4" w:space="0" w:color="000000"/>
              <w:right w:val="single" w:sz="4" w:space="0" w:color="000000"/>
            </w:tcBorders>
          </w:tcPr>
          <w:p w14:paraId="01ACB5A7" w14:textId="77777777" w:rsidR="00E04171" w:rsidRPr="007F7E2B" w:rsidRDefault="00E04171">
            <w:pPr>
              <w:spacing w:line="259" w:lineRule="auto"/>
              <w:rPr>
                <w:ins w:id="7424" w:author="V2" w:date="2025-04-14T14:19:00Z" w16du:dateUtc="2025-04-14T19:19:00Z"/>
              </w:rPr>
            </w:pPr>
            <w:ins w:id="7425" w:author="V2" w:date="2025-04-14T14:19:00Z" w16du:dateUtc="2025-04-14T19:19:00Z">
              <w:r w:rsidRPr="007F7E2B">
                <w:rPr>
                  <w:sz w:val="18"/>
                </w:rPr>
                <w:t xml:space="preserve">No </w:t>
              </w:r>
            </w:ins>
          </w:p>
        </w:tc>
      </w:tr>
    </w:tbl>
    <w:p w14:paraId="6E956C80" w14:textId="77777777" w:rsidR="00E04171" w:rsidRPr="007F7E2B" w:rsidRDefault="00E04171">
      <w:pPr>
        <w:spacing w:after="10" w:line="250" w:lineRule="auto"/>
        <w:ind w:left="1394" w:right="2119"/>
        <w:rPr>
          <w:ins w:id="7426" w:author="V2" w:date="2025-04-14T14:19:00Z" w16du:dateUtc="2025-04-14T19:19:00Z"/>
        </w:rPr>
      </w:pPr>
      <w:ins w:id="7427" w:author="V2" w:date="2025-04-14T14:19:00Z" w16du:dateUtc="2025-04-14T19:19:00Z">
        <w:r w:rsidRPr="007F7E2B">
          <w:rPr>
            <w:sz w:val="18"/>
          </w:rPr>
          <w:t xml:space="preserve">1 </w:t>
        </w:r>
      </w:ins>
    </w:p>
    <w:p w14:paraId="75706741" w14:textId="77777777" w:rsidR="00E04171" w:rsidRPr="007F7E2B" w:rsidRDefault="00E04171">
      <w:pPr>
        <w:spacing w:line="259" w:lineRule="auto"/>
        <w:ind w:left="1702" w:right="2119"/>
        <w:rPr>
          <w:ins w:id="7428" w:author="V2" w:date="2025-04-14T14:19:00Z" w16du:dateUtc="2025-04-14T19:19:00Z"/>
        </w:rPr>
      </w:pPr>
      <w:ins w:id="7429" w:author="V2" w:date="2025-04-14T14:19:00Z" w16du:dateUtc="2025-04-14T19:19:00Z">
        <w:r w:rsidRPr="007F7E2B">
          <w:rPr>
            <w:sz w:val="18"/>
          </w:rPr>
          <w:t xml:space="preserve"> </w:t>
        </w:r>
      </w:ins>
    </w:p>
    <w:p w14:paraId="74361315" w14:textId="77777777" w:rsidR="00E04171" w:rsidRPr="007F7E2B" w:rsidRDefault="00E04171">
      <w:pPr>
        <w:spacing w:after="10" w:line="250" w:lineRule="auto"/>
        <w:ind w:left="1394" w:right="2119"/>
        <w:rPr>
          <w:ins w:id="7430" w:author="V2" w:date="2025-04-14T14:19:00Z" w16du:dateUtc="2025-04-14T19:19:00Z"/>
        </w:rPr>
      </w:pPr>
      <w:ins w:id="7431" w:author="V2" w:date="2025-04-14T14:19:00Z" w16du:dateUtc="2025-04-14T19:19:00Z">
        <w:r w:rsidRPr="007F7E2B">
          <w:rPr>
            <w:sz w:val="18"/>
          </w:rPr>
          <w:t xml:space="preserve">2 </w:t>
        </w:r>
      </w:ins>
    </w:p>
    <w:p w14:paraId="5987112D" w14:textId="77777777" w:rsidR="00E04171" w:rsidRPr="007F7E2B" w:rsidRDefault="00E04171">
      <w:pPr>
        <w:spacing w:line="259" w:lineRule="auto"/>
        <w:ind w:left="1702" w:right="2119"/>
        <w:rPr>
          <w:ins w:id="7432" w:author="V2" w:date="2025-04-14T14:19:00Z" w16du:dateUtc="2025-04-14T19:19:00Z"/>
        </w:rPr>
      </w:pPr>
      <w:ins w:id="7433" w:author="V2" w:date="2025-04-14T14:19:00Z" w16du:dateUtc="2025-04-14T19:19:00Z">
        <w:r w:rsidRPr="007F7E2B">
          <w:rPr>
            <w:sz w:val="18"/>
          </w:rPr>
          <w:t xml:space="preserve"> </w:t>
        </w:r>
      </w:ins>
    </w:p>
    <w:p w14:paraId="2DAAD1A0" w14:textId="77777777" w:rsidR="00E04171" w:rsidRPr="007F7E2B" w:rsidRDefault="00E04171">
      <w:pPr>
        <w:spacing w:after="10" w:line="250" w:lineRule="auto"/>
        <w:ind w:left="1394" w:right="2119"/>
        <w:rPr>
          <w:ins w:id="7434" w:author="V2" w:date="2025-04-14T14:19:00Z" w16du:dateUtc="2025-04-14T19:19:00Z"/>
        </w:rPr>
      </w:pPr>
      <w:ins w:id="7435" w:author="V2" w:date="2025-04-14T14:19:00Z" w16du:dateUtc="2025-04-14T19:19:00Z">
        <w:r w:rsidRPr="007F7E2B">
          <w:rPr>
            <w:sz w:val="18"/>
          </w:rPr>
          <w:t xml:space="preserve">3 </w:t>
        </w:r>
      </w:ins>
    </w:p>
    <w:p w14:paraId="0D38BEA5" w14:textId="77777777" w:rsidR="00E04171" w:rsidRPr="007F7E2B" w:rsidRDefault="00E04171">
      <w:pPr>
        <w:tabs>
          <w:tab w:val="center" w:pos="1599"/>
          <w:tab w:val="center" w:pos="2487"/>
          <w:tab w:val="center" w:pos="3811"/>
          <w:tab w:val="center" w:pos="5036"/>
          <w:tab w:val="center" w:pos="6361"/>
        </w:tabs>
        <w:spacing w:after="107" w:line="250" w:lineRule="auto"/>
        <w:rPr>
          <w:ins w:id="7436" w:author="V2" w:date="2025-04-14T14:19:00Z" w16du:dateUtc="2025-04-14T19:19:00Z"/>
        </w:rPr>
      </w:pPr>
      <w:ins w:id="7437" w:author="V2" w:date="2025-04-14T14:19:00Z" w16du:dateUtc="2025-04-14T19:19:00Z">
        <w:r w:rsidRPr="007F7E2B">
          <w:rPr>
            <w:sz w:val="18"/>
          </w:rPr>
          <w:t xml:space="preserve"> </w:t>
        </w:r>
        <w:r w:rsidRPr="007F7E2B">
          <w:rPr>
            <w:sz w:val="18"/>
          </w:rPr>
          <w:tab/>
          <w:t xml:space="preserve">Total </w:t>
        </w:r>
        <w:r w:rsidRPr="007F7E2B">
          <w:rPr>
            <w:sz w:val="18"/>
          </w:rPr>
          <w:tab/>
          <w:t xml:space="preserve">79 </w:t>
        </w:r>
        <w:r w:rsidRPr="007F7E2B">
          <w:rPr>
            <w:sz w:val="18"/>
          </w:rPr>
          <w:tab/>
          <w:t xml:space="preserve">85 </w:t>
        </w:r>
        <w:r w:rsidRPr="007F7E2B">
          <w:rPr>
            <w:sz w:val="18"/>
          </w:rPr>
          <w:tab/>
          <w:t xml:space="preserve"> </w:t>
        </w:r>
        <w:r w:rsidRPr="007F7E2B">
          <w:rPr>
            <w:sz w:val="18"/>
          </w:rPr>
          <w:tab/>
          <w:t xml:space="preserve"> </w:t>
        </w:r>
      </w:ins>
    </w:p>
    <w:p w14:paraId="54F67969" w14:textId="77777777" w:rsidR="00E04171" w:rsidRPr="007F7E2B" w:rsidRDefault="00E04171">
      <w:pPr>
        <w:spacing w:after="103" w:line="259" w:lineRule="auto"/>
        <w:rPr>
          <w:ins w:id="7438" w:author="V2" w:date="2025-04-14T14:19:00Z" w16du:dateUtc="2025-04-14T19:19:00Z"/>
        </w:rPr>
      </w:pPr>
      <w:ins w:id="7439" w:author="V2" w:date="2025-04-14T14:19:00Z" w16du:dateUtc="2025-04-14T19:19:00Z">
        <w:r w:rsidRPr="007F7E2B">
          <w:rPr>
            <w:sz w:val="18"/>
          </w:rPr>
          <w:t xml:space="preserve"> </w:t>
        </w:r>
      </w:ins>
    </w:p>
    <w:p w14:paraId="0E9C9733" w14:textId="77777777" w:rsidR="00E04171" w:rsidRPr="007F7E2B" w:rsidRDefault="00E04171">
      <w:pPr>
        <w:spacing w:after="10" w:line="250" w:lineRule="auto"/>
        <w:ind w:left="1394" w:right="131"/>
        <w:rPr>
          <w:ins w:id="7440" w:author="V2" w:date="2025-04-14T14:19:00Z" w16du:dateUtc="2025-04-14T19:19:00Z"/>
        </w:rPr>
      </w:pPr>
      <w:ins w:id="7441" w:author="V2" w:date="2025-04-14T14:19:00Z" w16du:dateUtc="2025-04-14T19:19:00Z">
        <w:r w:rsidRPr="007F7E2B">
          <w:rPr>
            <w:sz w:val="18"/>
          </w:rPr>
          <w:t>Table 6.2.4 Changes in sampling depths between two sampling times, due to different depths to bedrock at different points within the plot</w:t>
        </w:r>
        <w:r w:rsidRPr="007F7E2B">
          <w:rPr>
            <w:rFonts w:ascii="Arial" w:eastAsia="Arial" w:hAnsi="Arial" w:cs="Arial"/>
            <w:b/>
            <w:sz w:val="16"/>
          </w:rPr>
          <w:t xml:space="preserve">. </w:t>
        </w:r>
      </w:ins>
    </w:p>
    <w:p w14:paraId="28614224" w14:textId="77777777" w:rsidR="00E04171" w:rsidRPr="007F7E2B" w:rsidRDefault="00E04171">
      <w:pPr>
        <w:spacing w:after="28" w:line="259" w:lineRule="auto"/>
        <w:rPr>
          <w:ins w:id="7442" w:author="V2" w:date="2025-04-14T14:19:00Z" w16du:dateUtc="2025-04-14T19:19:00Z"/>
        </w:rPr>
      </w:pPr>
      <w:ins w:id="7443" w:author="V2" w:date="2025-04-14T14:19:00Z" w16du:dateUtc="2025-04-14T19:19:00Z">
        <w:r w:rsidRPr="007F7E2B">
          <w:rPr>
            <w:rFonts w:ascii="Arial" w:eastAsia="Arial" w:hAnsi="Arial" w:cs="Arial"/>
            <w:b/>
            <w:sz w:val="16"/>
          </w:rPr>
          <w:t xml:space="preserve"> </w:t>
        </w:r>
      </w:ins>
    </w:p>
    <w:p w14:paraId="363324EA" w14:textId="77777777" w:rsidR="00E04171" w:rsidRPr="007F7E2B" w:rsidRDefault="00E04171">
      <w:pPr>
        <w:ind w:left="730" w:right="431"/>
        <w:rPr>
          <w:ins w:id="7444" w:author="V2" w:date="2025-04-14T14:19:00Z" w16du:dateUtc="2025-04-14T19:19:00Z"/>
        </w:rPr>
      </w:pPr>
      <w:ins w:id="7445" w:author="V2" w:date="2025-04-14T14:19:00Z" w16du:dateUtc="2025-04-14T19:19:00Z">
        <w:r w:rsidRPr="007F7E2B">
          <w:t>If significant</w:t>
        </w:r>
        <w:r w:rsidRPr="007F7E2B">
          <w:rPr>
            <w:rFonts w:ascii="Arial" w:eastAsia="Arial" w:hAnsi="Arial" w:cs="Arial"/>
            <w:i/>
          </w:rPr>
          <w:t xml:space="preserve"> </w:t>
        </w:r>
        <w:r w:rsidRPr="007F7E2B">
          <w:t>changes in bulk density have occurred, or significant</w:t>
        </w:r>
        <w:r w:rsidRPr="007F7E2B">
          <w:rPr>
            <w:rFonts w:ascii="Arial" w:eastAsia="Arial" w:hAnsi="Arial" w:cs="Arial"/>
            <w:i/>
          </w:rPr>
          <w:t xml:space="preserve"> </w:t>
        </w:r>
        <w:r w:rsidRPr="007F7E2B">
          <w:t>deposition or erosion is found, adjustments to the calculated depth must be made using the methods given in Steps 6.3a or 6.3b, as applicable.  However, if, as in the example given, no such significant</w:t>
        </w:r>
        <w:r w:rsidRPr="007F7E2B">
          <w:rPr>
            <w:rFonts w:ascii="Arial" w:eastAsia="Arial" w:hAnsi="Arial" w:cs="Arial"/>
            <w:i/>
          </w:rPr>
          <w:t xml:space="preserve"> </w:t>
        </w:r>
        <w:r w:rsidRPr="007F7E2B">
          <w:t xml:space="preserve">changes are found, then the layer depths and total calculation depth used in the calculations for the first sampling time must also be used in the calculations for the second sampling time as well, in place of the actual measurements from the second sampling time, to eliminate false attributions of changes in total carbon resulting from different depths to bedrock or cemented layers across the plot. </w:t>
        </w:r>
      </w:ins>
    </w:p>
    <w:p w14:paraId="631BE392" w14:textId="77777777" w:rsidR="00E04171" w:rsidRPr="007F7E2B" w:rsidRDefault="00E04171">
      <w:pPr>
        <w:spacing w:after="14" w:line="259" w:lineRule="auto"/>
        <w:rPr>
          <w:ins w:id="7446" w:author="V2" w:date="2025-04-14T14:19:00Z" w16du:dateUtc="2025-04-14T19:19:00Z"/>
        </w:rPr>
      </w:pPr>
      <w:ins w:id="7447" w:author="V2" w:date="2025-04-14T14:19:00Z" w16du:dateUtc="2025-04-14T19:19:00Z">
        <w:r w:rsidRPr="007F7E2B">
          <w:t xml:space="preserve"> </w:t>
        </w:r>
      </w:ins>
    </w:p>
    <w:p w14:paraId="3FF64B94" w14:textId="77777777" w:rsidR="00E04171" w:rsidRPr="007F7E2B" w:rsidRDefault="00E04171">
      <w:pPr>
        <w:pStyle w:val="Heading3"/>
        <w:ind w:left="-5" w:right="268"/>
        <w:rPr>
          <w:ins w:id="7448" w:author="V2" w:date="2025-04-14T14:19:00Z" w16du:dateUtc="2025-04-14T19:19:00Z"/>
        </w:rPr>
      </w:pPr>
      <w:bookmarkStart w:id="7449" w:name="_Toc174616090"/>
      <w:bookmarkStart w:id="7450" w:name="_Toc174616506"/>
      <w:bookmarkStart w:id="7451" w:name="_Toc180594231"/>
      <w:bookmarkStart w:id="7452" w:name="_Toc180594638"/>
      <w:ins w:id="7453" w:author="V2" w:date="2025-04-14T14:19:00Z" w16du:dateUtc="2025-04-14T19:19:00Z">
        <w:r w:rsidRPr="007F7E2B">
          <w:t>Step 6.3 Accounting for soil carbon added as amendments</w:t>
        </w:r>
        <w:bookmarkEnd w:id="7449"/>
        <w:bookmarkEnd w:id="7450"/>
        <w:bookmarkEnd w:id="7451"/>
        <w:bookmarkEnd w:id="7452"/>
        <w:r w:rsidRPr="007F7E2B">
          <w:t xml:space="preserve"> </w:t>
        </w:r>
      </w:ins>
    </w:p>
    <w:p w14:paraId="66BE4A0D" w14:textId="77777777" w:rsidR="00E04171" w:rsidRPr="007F7E2B" w:rsidRDefault="00E04171">
      <w:pPr>
        <w:ind w:left="-5" w:right="431"/>
        <w:rPr>
          <w:ins w:id="7454" w:author="V2" w:date="2025-04-14T14:19:00Z" w16du:dateUtc="2025-04-14T19:19:00Z"/>
        </w:rPr>
      </w:pPr>
      <w:ins w:id="7455" w:author="V2" w:date="2025-04-14T14:19:00Z" w16du:dateUtc="2025-04-14T19:19:00Z">
        <w:r w:rsidRPr="007F7E2B">
          <w:t xml:space="preserve">Some treatments, such as the addition of lime, char or manure to the soil, may directly add carbon to the soil.  Adjustments to calculations of soil carbon may be required, depending on the source of the amendment. </w:t>
        </w:r>
      </w:ins>
    </w:p>
    <w:p w14:paraId="2D2BB408" w14:textId="77777777" w:rsidR="00E04171" w:rsidRPr="007F7E2B" w:rsidRDefault="00E04171">
      <w:pPr>
        <w:pStyle w:val="Heading3"/>
        <w:ind w:left="730" w:right="268"/>
        <w:rPr>
          <w:ins w:id="7456" w:author="V2" w:date="2025-04-14T14:19:00Z" w16du:dateUtc="2025-04-14T19:19:00Z"/>
        </w:rPr>
      </w:pPr>
      <w:bookmarkStart w:id="7457" w:name="_Toc174616091"/>
      <w:bookmarkStart w:id="7458" w:name="_Toc174616507"/>
      <w:bookmarkStart w:id="7459" w:name="_Toc180594232"/>
      <w:bookmarkStart w:id="7460" w:name="_Toc180594639"/>
      <w:ins w:id="7461" w:author="V2" w:date="2025-04-14T14:19:00Z" w16du:dateUtc="2025-04-14T19:19:00Z">
        <w:r w:rsidRPr="007F7E2B">
          <w:t>Step 6.3a Amendments sourced within the project area</w:t>
        </w:r>
        <w:bookmarkEnd w:id="7457"/>
        <w:bookmarkEnd w:id="7458"/>
        <w:bookmarkEnd w:id="7459"/>
        <w:bookmarkEnd w:id="7460"/>
        <w:r w:rsidRPr="007F7E2B">
          <w:t xml:space="preserve">   </w:t>
        </w:r>
      </w:ins>
    </w:p>
    <w:p w14:paraId="00A6728C" w14:textId="77777777" w:rsidR="00E04171" w:rsidRPr="007F7E2B" w:rsidRDefault="00E04171">
      <w:pPr>
        <w:spacing w:after="228" w:line="259" w:lineRule="auto"/>
        <w:ind w:left="10" w:right="476"/>
        <w:jc w:val="right"/>
        <w:rPr>
          <w:ins w:id="7462" w:author="V2" w:date="2025-04-14T14:19:00Z" w16du:dateUtc="2025-04-14T19:19:00Z"/>
        </w:rPr>
      </w:pPr>
      <w:ins w:id="7463" w:author="V2" w:date="2025-04-14T14:19:00Z" w16du:dateUtc="2025-04-14T19:19:00Z">
        <w:r w:rsidRPr="007F7E2B">
          <w:t xml:space="preserve">Amendments are considered to be sourced within the project area under the following conditions: </w:t>
        </w:r>
      </w:ins>
    </w:p>
    <w:p w14:paraId="0C851DF5" w14:textId="77777777" w:rsidR="00E04171" w:rsidRPr="007F7E2B" w:rsidRDefault="00E04171" w:rsidP="00964B29">
      <w:pPr>
        <w:numPr>
          <w:ilvl w:val="0"/>
          <w:numId w:val="76"/>
        </w:numPr>
        <w:spacing w:before="0" w:after="138" w:line="271" w:lineRule="auto"/>
        <w:ind w:right="431" w:hanging="360"/>
        <w:rPr>
          <w:ins w:id="7464" w:author="V2" w:date="2025-04-14T14:19:00Z" w16du:dateUtc="2025-04-14T19:19:00Z"/>
        </w:rPr>
      </w:pPr>
      <w:ins w:id="7465" w:author="V2" w:date="2025-04-14T14:19:00Z" w16du:dateUtc="2025-04-14T19:19:00Z">
        <w:r w:rsidRPr="007F7E2B">
          <w:lastRenderedPageBreak/>
          <w:t xml:space="preserve">For amendments other than manure, at least 95% of the biomass carbon must be sourced from within the project area, and must come from an accounted carbon pool.  Thus for instance if char is derived from living biomass grown within the project area, and living biomass pools are accounted, the amendment is considered to be sourced within the project area. This will be the case even if the biomass is processed into char outside of the project area. On the other hand, if lime is sourced from within the physical boundaries of the project area, but comes from rock deposits or other sources which are not accounted pools, it cannot be considered to be sourced from the project area for the purposes of carbon accounting. </w:t>
        </w:r>
      </w:ins>
    </w:p>
    <w:p w14:paraId="69DB0337" w14:textId="77777777" w:rsidR="00E04171" w:rsidRPr="007F7E2B" w:rsidRDefault="00E04171" w:rsidP="00964B29">
      <w:pPr>
        <w:numPr>
          <w:ilvl w:val="0"/>
          <w:numId w:val="76"/>
        </w:numPr>
        <w:spacing w:before="0" w:after="125" w:line="271" w:lineRule="auto"/>
        <w:ind w:right="431" w:hanging="360"/>
        <w:rPr>
          <w:ins w:id="7466" w:author="V2" w:date="2025-04-14T14:19:00Z" w16du:dateUtc="2025-04-14T19:19:00Z"/>
        </w:rPr>
      </w:pPr>
      <w:ins w:id="7467" w:author="V2" w:date="2025-04-14T14:19:00Z" w16du:dateUtc="2025-04-14T19:19:00Z">
        <w:r w:rsidRPr="007F7E2B">
          <w:t xml:space="preserve">For manure, the feedstock used for the animals must be at least 80% sourced within the project area.  The percentage of feedstock sourced within the project area will be measured based on annual calorific value available to the animals. It is not required that the animals themselves be kept within the project area. </w:t>
        </w:r>
      </w:ins>
    </w:p>
    <w:p w14:paraId="121737B4" w14:textId="77777777" w:rsidR="00E04171" w:rsidRPr="007F7E2B" w:rsidRDefault="00E04171">
      <w:pPr>
        <w:ind w:left="730" w:right="431"/>
        <w:rPr>
          <w:ins w:id="7468" w:author="V2" w:date="2025-04-14T14:19:00Z" w16du:dateUtc="2025-04-14T19:19:00Z"/>
        </w:rPr>
      </w:pPr>
      <w:ins w:id="7469" w:author="V2" w:date="2025-04-14T14:19:00Z" w16du:dateUtc="2025-04-14T19:19:00Z">
        <w:r w:rsidRPr="007F7E2B">
          <w:t xml:space="preserve">Where amendments meet the criteria given above, no adjustment to the soil carbon estimates is required.  However, the following qualifications on emissions should be noted: </w:t>
        </w:r>
      </w:ins>
    </w:p>
    <w:p w14:paraId="1FC0A09A" w14:textId="77777777" w:rsidR="00E04171" w:rsidRPr="007F7E2B" w:rsidRDefault="00E04171" w:rsidP="00964B29">
      <w:pPr>
        <w:numPr>
          <w:ilvl w:val="0"/>
          <w:numId w:val="76"/>
        </w:numPr>
        <w:spacing w:before="0" w:after="137" w:line="271" w:lineRule="auto"/>
        <w:ind w:right="431" w:hanging="360"/>
        <w:rPr>
          <w:ins w:id="7470" w:author="V2" w:date="2025-04-14T14:19:00Z" w16du:dateUtc="2025-04-14T19:19:00Z"/>
        </w:rPr>
      </w:pPr>
      <w:ins w:id="7471" w:author="V2" w:date="2025-04-14T14:19:00Z" w16du:dateUtc="2025-04-14T19:19:00Z">
        <w:r w:rsidRPr="007F7E2B">
          <w:t>If the processing of biomass into char, compost, or similar materials, or the processing of lime occurs within the project are</w:t>
        </w:r>
        <w:r w:rsidRPr="007F7E2B">
          <w:rPr>
            <w:rFonts w:ascii="Arial" w:eastAsia="Arial" w:hAnsi="Arial" w:cs="Arial"/>
            <w:i/>
          </w:rPr>
          <w:t>a</w:t>
        </w:r>
        <w:r w:rsidRPr="007F7E2B">
          <w:t xml:space="preserve">, all emissions from the processing must be accounted as project emissions. </w:t>
        </w:r>
      </w:ins>
    </w:p>
    <w:p w14:paraId="3BDDEDDE" w14:textId="77777777" w:rsidR="00E04171" w:rsidRPr="007F7E2B" w:rsidRDefault="00E04171" w:rsidP="00964B29">
      <w:pPr>
        <w:numPr>
          <w:ilvl w:val="0"/>
          <w:numId w:val="76"/>
        </w:numPr>
        <w:spacing w:before="0" w:after="136" w:line="271" w:lineRule="auto"/>
        <w:ind w:right="431" w:hanging="360"/>
        <w:rPr>
          <w:ins w:id="7472" w:author="V2" w:date="2025-04-14T14:19:00Z" w16du:dateUtc="2025-04-14T19:19:00Z"/>
        </w:rPr>
      </w:pPr>
      <w:ins w:id="7473" w:author="V2" w:date="2025-04-14T14:19:00Z" w16du:dateUtc="2025-04-14T19:19:00Z">
        <w:r w:rsidRPr="007F7E2B">
          <w:t xml:space="preserve">If the processing of biomass into char, compost or similar materials, or the processing of lime occurs outside of the project area, the emissions must be accounted as leakage. </w:t>
        </w:r>
      </w:ins>
    </w:p>
    <w:p w14:paraId="4BFB20C9" w14:textId="77777777" w:rsidR="00E04171" w:rsidRPr="007F7E2B" w:rsidRDefault="00E04171" w:rsidP="00964B29">
      <w:pPr>
        <w:numPr>
          <w:ilvl w:val="0"/>
          <w:numId w:val="76"/>
        </w:numPr>
        <w:spacing w:before="0" w:after="125" w:line="271" w:lineRule="auto"/>
        <w:ind w:right="431" w:hanging="360"/>
        <w:rPr>
          <w:ins w:id="7474" w:author="V2" w:date="2025-04-14T14:19:00Z" w16du:dateUtc="2025-04-14T19:19:00Z"/>
        </w:rPr>
      </w:pPr>
      <w:ins w:id="7475" w:author="V2" w:date="2025-04-14T14:19:00Z" w16du:dateUtc="2025-04-14T19:19:00Z">
        <w:r w:rsidRPr="007F7E2B">
          <w:t xml:space="preserve">If the animals from which the manure is sourced are kept within the project area, their emissions will be accounted as required in this methodology.  If the animals from which the manure is sourced are kept outside of the project area, their emissions must be accounted as leakage.  Where only a portion of the manure from these animals is used as soil amendment within the project area, the emissions may be prorated based on the percentage of the total manure used within the project area. </w:t>
        </w:r>
      </w:ins>
    </w:p>
    <w:p w14:paraId="7C258F44" w14:textId="77777777" w:rsidR="00E04171" w:rsidRPr="007F7E2B" w:rsidRDefault="00E04171">
      <w:pPr>
        <w:spacing w:after="210" w:line="269" w:lineRule="auto"/>
        <w:ind w:left="730" w:right="268"/>
        <w:rPr>
          <w:ins w:id="7476" w:author="V2" w:date="2025-04-14T14:19:00Z" w16du:dateUtc="2025-04-14T19:19:00Z"/>
        </w:rPr>
      </w:pPr>
      <w:ins w:id="7477" w:author="V2" w:date="2025-04-14T14:19:00Z" w16du:dateUtc="2025-04-14T19:19:00Z">
        <w:r w:rsidRPr="007F7E2B">
          <w:rPr>
            <w:rFonts w:ascii="Arial" w:eastAsia="Arial" w:hAnsi="Arial" w:cs="Arial"/>
            <w:b/>
          </w:rPr>
          <w:t xml:space="preserve">Step 6.3b Amendments sourced outside of the project area:  </w:t>
        </w:r>
      </w:ins>
    </w:p>
    <w:p w14:paraId="47F61226" w14:textId="77777777" w:rsidR="00E04171" w:rsidRPr="007F7E2B" w:rsidRDefault="00E04171">
      <w:pPr>
        <w:ind w:left="730" w:right="431"/>
        <w:rPr>
          <w:ins w:id="7478" w:author="V2" w:date="2025-04-14T14:19:00Z" w16du:dateUtc="2025-04-14T19:19:00Z"/>
        </w:rPr>
      </w:pPr>
      <w:ins w:id="7479" w:author="V2" w:date="2025-04-14T14:19:00Z" w16du:dateUtc="2025-04-14T19:19:00Z">
        <w:r w:rsidRPr="007F7E2B">
          <w:t xml:space="preserve">Where carboniferous amendments are sourced from biological or non-biological sources outside the project area, a deduction must be made from the calculated soil carbon as follows: </w:t>
        </w:r>
      </w:ins>
    </w:p>
    <w:p w14:paraId="46230BC1" w14:textId="77777777" w:rsidR="00E04171" w:rsidRPr="007F7E2B" w:rsidRDefault="00E04171" w:rsidP="00964B29">
      <w:pPr>
        <w:numPr>
          <w:ilvl w:val="0"/>
          <w:numId w:val="76"/>
        </w:numPr>
        <w:spacing w:before="0" w:after="153" w:line="271" w:lineRule="auto"/>
        <w:ind w:right="431" w:hanging="360"/>
        <w:rPr>
          <w:ins w:id="7480" w:author="V2" w:date="2025-04-14T14:19:00Z" w16du:dateUtc="2025-04-14T19:19:00Z"/>
        </w:rPr>
      </w:pPr>
      <w:ins w:id="7481" w:author="V2" w:date="2025-04-14T14:19:00Z" w16du:dateUtc="2025-04-14T19:19:00Z">
        <w:r w:rsidRPr="007F7E2B">
          <w:t xml:space="preserve">Where amendments are long lived, meaning that at least 80% of the carbon in the amendment tends to remain in the soil for more than 10 years – for instance, where the amendment is char – 100% of the carbon content of the amendment must be deducted from the calculation of soil carbon in Step 6.6.  </w:t>
        </w:r>
      </w:ins>
    </w:p>
    <w:p w14:paraId="4986BDAF" w14:textId="77777777" w:rsidR="00E04171" w:rsidRPr="007F7E2B" w:rsidRDefault="00E04171" w:rsidP="00964B29">
      <w:pPr>
        <w:numPr>
          <w:ilvl w:val="0"/>
          <w:numId w:val="76"/>
        </w:numPr>
        <w:spacing w:before="0" w:after="125" w:line="271" w:lineRule="auto"/>
        <w:ind w:right="431" w:hanging="360"/>
        <w:rPr>
          <w:ins w:id="7482" w:author="V2" w:date="2025-04-14T14:19:00Z" w16du:dateUtc="2025-04-14T19:19:00Z"/>
        </w:rPr>
      </w:pPr>
      <w:ins w:id="7483" w:author="V2" w:date="2025-04-14T14:19:00Z" w16du:dateUtc="2025-04-14T19:19:00Z">
        <w:r w:rsidRPr="007F7E2B">
          <w:t xml:space="preserve">Where amendments are not “long lived” – for instance, where the amendment is manure, 80% of the carbon in amendment must be deducted from the calculation of soil carbon in Step 6.6, unless the project proponent can show scientific evidence demonstrating that less </w:t>
        </w:r>
        <w:r w:rsidRPr="007F7E2B">
          <w:lastRenderedPageBreak/>
          <w:t xml:space="preserve">than 80% of the carbon derived from the amendment will remain in the soil 10 years after application, in which case a percentage of the carbon contained in the amendment may be deducted.  The percentage used must be conservative, based on the available scientific literature. </w:t>
        </w:r>
      </w:ins>
    </w:p>
    <w:p w14:paraId="5127C2DB" w14:textId="77777777" w:rsidR="00E04171" w:rsidRPr="007F7E2B" w:rsidRDefault="00E04171">
      <w:pPr>
        <w:ind w:left="730" w:right="431"/>
        <w:rPr>
          <w:ins w:id="7484" w:author="V2" w:date="2025-04-14T14:19:00Z" w16du:dateUtc="2025-04-14T19:19:00Z"/>
        </w:rPr>
      </w:pPr>
      <w:ins w:id="7485" w:author="V2" w:date="2025-04-14T14:19:00Z" w16du:dateUtc="2025-04-14T19:19:00Z">
        <w:r w:rsidRPr="007F7E2B">
          <w:t xml:space="preserve">In either case the deduction need not be made if it can be shown that at least 95% of carbon in the  amendment comes from a source within the project area  of another carbon project, and the source biomass pool is being accounted in that project.  In this case, if the emissions from processing the amendment are not being accounted within the other carbon project, they must be accounted as leakage within this project. </w:t>
        </w:r>
      </w:ins>
    </w:p>
    <w:p w14:paraId="7D6B350E" w14:textId="77777777" w:rsidR="00E04171" w:rsidRPr="007F7E2B" w:rsidRDefault="00E04171">
      <w:pPr>
        <w:spacing w:after="210" w:line="269" w:lineRule="auto"/>
        <w:ind w:left="-5" w:right="268"/>
        <w:rPr>
          <w:ins w:id="7486" w:author="V2" w:date="2025-04-14T14:19:00Z" w16du:dateUtc="2025-04-14T19:19:00Z"/>
        </w:rPr>
      </w:pPr>
      <w:ins w:id="7487" w:author="V2" w:date="2025-04-14T14:19:00Z" w16du:dateUtc="2025-04-14T19:19:00Z">
        <w:r w:rsidRPr="007F7E2B">
          <w:rPr>
            <w:rFonts w:ascii="Arial" w:eastAsia="Arial" w:hAnsi="Arial" w:cs="Arial"/>
            <w:b/>
          </w:rPr>
          <w:t>Step 6.4 Data Calculation: Total soil carbon</w:t>
        </w:r>
        <w:r w:rsidRPr="007F7E2B">
          <w:t xml:space="preserve">:  </w:t>
        </w:r>
      </w:ins>
    </w:p>
    <w:p w14:paraId="14DF50B3" w14:textId="77777777" w:rsidR="00E04171" w:rsidRPr="007F7E2B" w:rsidRDefault="00E04171">
      <w:pPr>
        <w:spacing w:after="174"/>
        <w:ind w:left="-5" w:right="431"/>
        <w:rPr>
          <w:ins w:id="7488" w:author="V2" w:date="2025-04-14T14:19:00Z" w16du:dateUtc="2025-04-14T19:19:00Z"/>
        </w:rPr>
      </w:pPr>
      <w:ins w:id="7489" w:author="V2" w:date="2025-04-14T14:19:00Z" w16du:dateUtc="2025-04-14T19:19:00Z">
        <w:r w:rsidRPr="007F7E2B">
          <w:t xml:space="preserve">Subject to the guidance given in step 6.3, the following equation is used to calculate soil carbon per unit area.   </w:t>
        </w:r>
      </w:ins>
    </w:p>
    <w:p w14:paraId="069EC35F" w14:textId="41227F1F" w:rsidR="00C5217E" w:rsidRPr="007F7E2B" w:rsidRDefault="00C5217E">
      <w:pPr>
        <w:spacing w:after="174"/>
        <w:ind w:left="-5" w:right="431"/>
        <w:rPr>
          <w:ins w:id="7490" w:author="V2" w:date="2025-04-14T14:19:00Z" w16du:dateUtc="2025-04-14T19:19:00Z"/>
        </w:rPr>
      </w:pPr>
      <w:ins w:id="7491" w:author="V2" w:date="2025-04-14T14:19:00Z" w16du:dateUtc="2025-04-14T19:19:00Z">
        <w:r w:rsidRPr="007F7E2B">
          <w:rPr>
            <w:noProof/>
          </w:rPr>
          <w:drawing>
            <wp:inline distT="0" distB="0" distL="0" distR="0" wp14:anchorId="63739570" wp14:editId="4CBEAB58">
              <wp:extent cx="6858000" cy="485775"/>
              <wp:effectExtent l="0" t="0" r="0" b="9525"/>
              <wp:docPr id="61976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61893" name=""/>
                      <pic:cNvPicPr/>
                    </pic:nvPicPr>
                    <pic:blipFill>
                      <a:blip r:embed="rId83"/>
                      <a:stretch>
                        <a:fillRect/>
                      </a:stretch>
                    </pic:blipFill>
                    <pic:spPr>
                      <a:xfrm>
                        <a:off x="0" y="0"/>
                        <a:ext cx="6858000" cy="485775"/>
                      </a:xfrm>
                      <a:prstGeom prst="rect">
                        <a:avLst/>
                      </a:prstGeom>
                    </pic:spPr>
                  </pic:pic>
                </a:graphicData>
              </a:graphic>
            </wp:inline>
          </w:drawing>
        </w:r>
      </w:ins>
    </w:p>
    <w:p w14:paraId="19216C16" w14:textId="7549574D" w:rsidR="00E04171" w:rsidRPr="007F7E2B" w:rsidRDefault="00C5217E" w:rsidP="00C5217E">
      <w:pPr>
        <w:tabs>
          <w:tab w:val="center" w:pos="9153"/>
        </w:tabs>
        <w:spacing w:line="259" w:lineRule="auto"/>
        <w:jc w:val="right"/>
        <w:rPr>
          <w:ins w:id="7492" w:author="V2" w:date="2025-04-14T14:19:00Z" w16du:dateUtc="2025-04-14T19:19:00Z"/>
        </w:rPr>
      </w:pPr>
      <w:ins w:id="7493" w:author="V2" w:date="2025-04-14T14:19:00Z" w16du:dateUtc="2025-04-14T19:19:00Z">
        <w:r w:rsidRPr="007F7E2B">
          <w:t xml:space="preserve"> </w:t>
        </w:r>
        <w:r w:rsidR="00E04171" w:rsidRPr="007F7E2B">
          <w:t xml:space="preserve">(5.2) </w:t>
        </w:r>
      </w:ins>
    </w:p>
    <w:p w14:paraId="323C46DC" w14:textId="77777777" w:rsidR="00E04171" w:rsidRPr="007F7E2B" w:rsidRDefault="00E04171">
      <w:pPr>
        <w:spacing w:after="235"/>
        <w:ind w:left="1090" w:right="431"/>
        <w:rPr>
          <w:ins w:id="7494" w:author="V2" w:date="2025-04-14T14:19:00Z" w16du:dateUtc="2025-04-14T19:19:00Z"/>
        </w:rPr>
      </w:pPr>
      <w:ins w:id="7495" w:author="V2" w:date="2025-04-14T14:19:00Z" w16du:dateUtc="2025-04-14T19:19:00Z">
        <w:r w:rsidRPr="007F7E2B">
          <w:t xml:space="preserve">Where </w:t>
        </w:r>
      </w:ins>
    </w:p>
    <w:p w14:paraId="4808BAF9" w14:textId="77777777" w:rsidR="00C6618B" w:rsidRPr="007F7E2B" w:rsidRDefault="00E04171">
      <w:pPr>
        <w:spacing w:line="383" w:lineRule="auto"/>
        <w:ind w:left="1090" w:right="1543"/>
        <w:rPr>
          <w:ins w:id="7496" w:author="V2" w:date="2025-04-14T14:19:00Z" w16du:dateUtc="2025-04-14T19:19:00Z"/>
        </w:rPr>
      </w:pPr>
      <w:ins w:id="7497" w:author="V2" w:date="2025-04-14T14:19:00Z" w16du:dateUtc="2025-04-14T19:19:00Z">
        <w:r w:rsidRPr="007F7E2B">
          <w:rPr>
            <w:rFonts w:ascii="Arial" w:eastAsia="Arial" w:hAnsi="Arial" w:cs="Arial"/>
            <w:i/>
          </w:rPr>
          <w:t>SC</w:t>
        </w:r>
        <w:r w:rsidRPr="007F7E2B">
          <w:rPr>
            <w:rFonts w:ascii="Arial" w:eastAsia="Arial" w:hAnsi="Arial" w:cs="Arial"/>
            <w:i/>
            <w:vertAlign w:val="subscript"/>
          </w:rPr>
          <w:t>y</w:t>
        </w:r>
        <w:r w:rsidRPr="007F7E2B">
          <w:t xml:space="preserve">   </w:t>
        </w:r>
        <w:r w:rsidRPr="007F7E2B">
          <w:tab/>
          <w:t xml:space="preserve">=  </w:t>
        </w:r>
        <w:r w:rsidRPr="007F7E2B">
          <w:tab/>
          <w:t>Total measured soil carbon per square meter at plot y, kg/m</w:t>
        </w:r>
        <w:r w:rsidRPr="007F7E2B">
          <w:rPr>
            <w:vertAlign w:val="superscript"/>
          </w:rPr>
          <w:t>2</w:t>
        </w:r>
        <w:r w:rsidRPr="007F7E2B">
          <w:t xml:space="preserve"> </w:t>
        </w:r>
      </w:ins>
    </w:p>
    <w:p w14:paraId="4D77289C" w14:textId="66C016A7" w:rsidR="00E04171" w:rsidRPr="007F7E2B" w:rsidRDefault="00E04171">
      <w:pPr>
        <w:spacing w:line="383" w:lineRule="auto"/>
        <w:ind w:left="1090" w:right="1543"/>
        <w:rPr>
          <w:ins w:id="7498" w:author="V2" w:date="2025-04-14T14:19:00Z" w16du:dateUtc="2025-04-14T19:19:00Z"/>
        </w:rPr>
      </w:pPr>
      <w:ins w:id="7499" w:author="V2" w:date="2025-04-14T14:19:00Z" w16du:dateUtc="2025-04-14T19:19:00Z">
        <w:r w:rsidRPr="007F7E2B">
          <w:rPr>
            <w:rFonts w:ascii="Arial" w:eastAsia="Arial" w:hAnsi="Arial" w:cs="Arial"/>
            <w:i/>
          </w:rPr>
          <w:t>x</w:t>
        </w:r>
        <w:r w:rsidRPr="007F7E2B">
          <w:t xml:space="preserve">   </w:t>
        </w:r>
        <w:r w:rsidR="00C6618B" w:rsidRPr="007F7E2B">
          <w:tab/>
        </w:r>
        <w:r w:rsidRPr="007F7E2B">
          <w:tab/>
          <w:t xml:space="preserve">=   </w:t>
        </w:r>
        <w:r w:rsidRPr="007F7E2B">
          <w:tab/>
          <w:t xml:space="preserve">The number of soil layers measured </w:t>
        </w:r>
        <w:r w:rsidRPr="007F7E2B">
          <w:rPr>
            <w:rFonts w:ascii="Arial" w:eastAsia="Arial" w:hAnsi="Arial" w:cs="Arial"/>
            <w:i/>
          </w:rPr>
          <w:t>l</w:t>
        </w:r>
        <w:r w:rsidRPr="007F7E2B">
          <w:t xml:space="preserve">   </w:t>
        </w:r>
        <w:r w:rsidRPr="007F7E2B">
          <w:tab/>
          <w:t xml:space="preserve">=   </w:t>
        </w:r>
        <w:r w:rsidRPr="007F7E2B">
          <w:tab/>
          <w:t xml:space="preserve">Soil layers </w:t>
        </w:r>
      </w:ins>
    </w:p>
    <w:tbl>
      <w:tblPr>
        <w:tblStyle w:val="TableGrid0"/>
        <w:tblW w:w="8325" w:type="dxa"/>
        <w:tblInd w:w="1080" w:type="dxa"/>
        <w:tblLook w:val="04A0" w:firstRow="1" w:lastRow="0" w:firstColumn="1" w:lastColumn="0" w:noHBand="0" w:noVBand="1"/>
      </w:tblPr>
      <w:tblGrid>
        <w:gridCol w:w="1047"/>
        <w:gridCol w:w="754"/>
        <w:gridCol w:w="6524"/>
      </w:tblGrid>
      <w:tr w:rsidR="00E04171" w:rsidRPr="007F7E2B" w14:paraId="7B12DCF3" w14:textId="77777777">
        <w:trPr>
          <w:trHeight w:val="516"/>
          <w:ins w:id="7500" w:author="V2" w:date="2025-04-14T14:19:00Z" w16du:dateUtc="2025-04-14T19:19:00Z"/>
        </w:trPr>
        <w:tc>
          <w:tcPr>
            <w:tcW w:w="1047" w:type="dxa"/>
            <w:tcBorders>
              <w:top w:val="nil"/>
              <w:left w:val="nil"/>
              <w:bottom w:val="nil"/>
              <w:right w:val="nil"/>
            </w:tcBorders>
          </w:tcPr>
          <w:p w14:paraId="6F5DB579" w14:textId="77777777" w:rsidR="00E04171" w:rsidRPr="007F7E2B" w:rsidRDefault="00E04171">
            <w:pPr>
              <w:spacing w:line="259" w:lineRule="auto"/>
              <w:rPr>
                <w:ins w:id="7501" w:author="V2" w:date="2025-04-14T14:19:00Z" w16du:dateUtc="2025-04-14T19:19:00Z"/>
              </w:rPr>
            </w:pPr>
            <w:ins w:id="7502" w:author="V2" w:date="2025-04-14T14:19:00Z" w16du:dateUtc="2025-04-14T19:19:00Z">
              <w:r w:rsidRPr="007F7E2B">
                <w:rPr>
                  <w:rFonts w:ascii="Arial" w:eastAsia="Arial" w:hAnsi="Arial" w:cs="Arial"/>
                  <w:i/>
                </w:rPr>
                <w:t>sd</w:t>
              </w:r>
              <w:r w:rsidRPr="007F7E2B">
                <w:rPr>
                  <w:rFonts w:ascii="Arial" w:eastAsia="Arial" w:hAnsi="Arial" w:cs="Arial"/>
                  <w:i/>
                  <w:vertAlign w:val="subscript"/>
                </w:rPr>
                <w:t>l</w:t>
              </w:r>
              <w:r w:rsidRPr="007F7E2B">
                <w:rPr>
                  <w:rFonts w:ascii="Arial" w:eastAsia="Arial" w:hAnsi="Arial" w:cs="Arial"/>
                  <w:i/>
                </w:rPr>
                <w:t xml:space="preserve"> </w:t>
              </w:r>
              <w:r w:rsidRPr="007F7E2B">
                <w:t xml:space="preserve">  </w:t>
              </w:r>
            </w:ins>
          </w:p>
        </w:tc>
        <w:tc>
          <w:tcPr>
            <w:tcW w:w="754" w:type="dxa"/>
            <w:tcBorders>
              <w:top w:val="nil"/>
              <w:left w:val="nil"/>
              <w:bottom w:val="nil"/>
              <w:right w:val="nil"/>
            </w:tcBorders>
          </w:tcPr>
          <w:p w14:paraId="7907C3C3" w14:textId="77777777" w:rsidR="00E04171" w:rsidRPr="007F7E2B" w:rsidRDefault="00E04171">
            <w:pPr>
              <w:spacing w:line="259" w:lineRule="auto"/>
              <w:rPr>
                <w:ins w:id="7503" w:author="V2" w:date="2025-04-14T14:19:00Z" w16du:dateUtc="2025-04-14T19:19:00Z"/>
              </w:rPr>
            </w:pPr>
            <w:ins w:id="7504" w:author="V2" w:date="2025-04-14T14:19:00Z" w16du:dateUtc="2025-04-14T19:19:00Z">
              <w:r w:rsidRPr="007F7E2B">
                <w:t xml:space="preserve">=   </w:t>
              </w:r>
            </w:ins>
          </w:p>
        </w:tc>
        <w:tc>
          <w:tcPr>
            <w:tcW w:w="6524" w:type="dxa"/>
            <w:tcBorders>
              <w:top w:val="nil"/>
              <w:left w:val="nil"/>
              <w:bottom w:val="nil"/>
              <w:right w:val="nil"/>
            </w:tcBorders>
          </w:tcPr>
          <w:p w14:paraId="39EE03C1" w14:textId="77777777" w:rsidR="00E04171" w:rsidRPr="007F7E2B" w:rsidRDefault="00E04171">
            <w:pPr>
              <w:spacing w:line="259" w:lineRule="auto"/>
              <w:rPr>
                <w:ins w:id="7505" w:author="V2" w:date="2025-04-14T14:19:00Z" w16du:dateUtc="2025-04-14T19:19:00Z"/>
              </w:rPr>
            </w:pPr>
            <w:ins w:id="7506" w:author="V2" w:date="2025-04-14T14:19:00Z" w16du:dateUtc="2025-04-14T19:19:00Z">
              <w:r w:rsidRPr="007F7E2B">
                <w:t xml:space="preserve">The average depth (thickness) of soil layer x found in the sampling points within the plot, cm </w:t>
              </w:r>
            </w:ins>
          </w:p>
        </w:tc>
      </w:tr>
      <w:tr w:rsidR="00E04171" w:rsidRPr="007F7E2B" w14:paraId="06ADB1B0" w14:textId="77777777">
        <w:trPr>
          <w:trHeight w:val="349"/>
          <w:ins w:id="7507" w:author="V2" w:date="2025-04-14T14:19:00Z" w16du:dateUtc="2025-04-14T19:19:00Z"/>
        </w:trPr>
        <w:tc>
          <w:tcPr>
            <w:tcW w:w="1047" w:type="dxa"/>
            <w:tcBorders>
              <w:top w:val="nil"/>
              <w:left w:val="nil"/>
              <w:bottom w:val="nil"/>
              <w:right w:val="nil"/>
            </w:tcBorders>
          </w:tcPr>
          <w:p w14:paraId="1DB34E51" w14:textId="77777777" w:rsidR="00E04171" w:rsidRPr="007F7E2B" w:rsidRDefault="00E04171">
            <w:pPr>
              <w:spacing w:line="259" w:lineRule="auto"/>
              <w:rPr>
                <w:ins w:id="7508" w:author="V2" w:date="2025-04-14T14:19:00Z" w16du:dateUtc="2025-04-14T19:19:00Z"/>
              </w:rPr>
            </w:pPr>
            <w:ins w:id="7509" w:author="V2" w:date="2025-04-14T14:19:00Z" w16du:dateUtc="2025-04-14T19:19:00Z">
              <w:r w:rsidRPr="007F7E2B">
                <w:rPr>
                  <w:rFonts w:ascii="Arial" w:eastAsia="Arial" w:hAnsi="Arial" w:cs="Arial"/>
                  <w:i/>
                </w:rPr>
                <w:t xml:space="preserve">LCF% </w:t>
              </w:r>
            </w:ins>
          </w:p>
        </w:tc>
        <w:tc>
          <w:tcPr>
            <w:tcW w:w="754" w:type="dxa"/>
            <w:tcBorders>
              <w:top w:val="nil"/>
              <w:left w:val="nil"/>
              <w:bottom w:val="nil"/>
              <w:right w:val="nil"/>
            </w:tcBorders>
          </w:tcPr>
          <w:p w14:paraId="02D02C9B" w14:textId="77777777" w:rsidR="00E04171" w:rsidRPr="007F7E2B" w:rsidRDefault="00E04171">
            <w:pPr>
              <w:spacing w:line="259" w:lineRule="auto"/>
              <w:rPr>
                <w:ins w:id="7510" w:author="V2" w:date="2025-04-14T14:19:00Z" w16du:dateUtc="2025-04-14T19:19:00Z"/>
              </w:rPr>
            </w:pPr>
            <w:ins w:id="7511" w:author="V2" w:date="2025-04-14T14:19:00Z" w16du:dateUtc="2025-04-14T19:19:00Z">
              <w:r w:rsidRPr="007F7E2B">
                <w:t xml:space="preserve">=  </w:t>
              </w:r>
            </w:ins>
          </w:p>
        </w:tc>
        <w:tc>
          <w:tcPr>
            <w:tcW w:w="6524" w:type="dxa"/>
            <w:tcBorders>
              <w:top w:val="nil"/>
              <w:left w:val="nil"/>
              <w:bottom w:val="nil"/>
              <w:right w:val="nil"/>
            </w:tcBorders>
          </w:tcPr>
          <w:p w14:paraId="074BEC1C" w14:textId="77777777" w:rsidR="00E04171" w:rsidRPr="007F7E2B" w:rsidRDefault="00E04171">
            <w:pPr>
              <w:spacing w:line="259" w:lineRule="auto"/>
              <w:rPr>
                <w:ins w:id="7512" w:author="V2" w:date="2025-04-14T14:19:00Z" w16du:dateUtc="2025-04-14T19:19:00Z"/>
              </w:rPr>
            </w:pPr>
            <w:ins w:id="7513" w:author="V2" w:date="2025-04-14T14:19:00Z" w16du:dateUtc="2025-04-14T19:19:00Z">
              <w:r w:rsidRPr="007F7E2B">
                <w:t xml:space="preserve">The % of soil volume composed of large coarse fragments, % </w:t>
              </w:r>
            </w:ins>
          </w:p>
        </w:tc>
      </w:tr>
      <w:tr w:rsidR="00E04171" w:rsidRPr="007F7E2B" w14:paraId="366E1A65" w14:textId="77777777">
        <w:trPr>
          <w:trHeight w:val="582"/>
          <w:ins w:id="7514" w:author="V2" w:date="2025-04-14T14:19:00Z" w16du:dateUtc="2025-04-14T19:19:00Z"/>
        </w:trPr>
        <w:tc>
          <w:tcPr>
            <w:tcW w:w="1047" w:type="dxa"/>
            <w:tcBorders>
              <w:top w:val="nil"/>
              <w:left w:val="nil"/>
              <w:bottom w:val="nil"/>
              <w:right w:val="nil"/>
            </w:tcBorders>
          </w:tcPr>
          <w:p w14:paraId="50866A4B" w14:textId="77777777" w:rsidR="00E04171" w:rsidRPr="007F7E2B" w:rsidRDefault="00E04171">
            <w:pPr>
              <w:spacing w:line="259" w:lineRule="auto"/>
              <w:rPr>
                <w:ins w:id="7515" w:author="V2" w:date="2025-04-14T14:19:00Z" w16du:dateUtc="2025-04-14T19:19:00Z"/>
              </w:rPr>
            </w:pPr>
            <w:ins w:id="7516" w:author="V2" w:date="2025-04-14T14:19:00Z" w16du:dateUtc="2025-04-14T19:19:00Z">
              <w:r w:rsidRPr="007F7E2B">
                <w:rPr>
                  <w:rFonts w:ascii="Arial" w:eastAsia="Arial" w:hAnsi="Arial" w:cs="Arial"/>
                  <w:i/>
                </w:rPr>
                <w:t>sdens</w:t>
              </w:r>
              <w:r w:rsidRPr="007F7E2B">
                <w:rPr>
                  <w:rFonts w:ascii="Arial" w:eastAsia="Arial" w:hAnsi="Arial" w:cs="Arial"/>
                  <w:i/>
                  <w:vertAlign w:val="subscript"/>
                </w:rPr>
                <w:t>l</w:t>
              </w:r>
              <w:r w:rsidRPr="007F7E2B">
                <w:t xml:space="preserve">   </w:t>
              </w:r>
            </w:ins>
          </w:p>
        </w:tc>
        <w:tc>
          <w:tcPr>
            <w:tcW w:w="754" w:type="dxa"/>
            <w:tcBorders>
              <w:top w:val="nil"/>
              <w:left w:val="nil"/>
              <w:bottom w:val="nil"/>
              <w:right w:val="nil"/>
            </w:tcBorders>
          </w:tcPr>
          <w:p w14:paraId="4FA8A720" w14:textId="77777777" w:rsidR="00E04171" w:rsidRPr="007F7E2B" w:rsidRDefault="00E04171">
            <w:pPr>
              <w:spacing w:line="259" w:lineRule="auto"/>
              <w:rPr>
                <w:ins w:id="7517" w:author="V2" w:date="2025-04-14T14:19:00Z" w16du:dateUtc="2025-04-14T19:19:00Z"/>
              </w:rPr>
            </w:pPr>
            <w:ins w:id="7518" w:author="V2" w:date="2025-04-14T14:19:00Z" w16du:dateUtc="2025-04-14T19:19:00Z">
              <w:r w:rsidRPr="007F7E2B">
                <w:t xml:space="preserve">=   </w:t>
              </w:r>
            </w:ins>
          </w:p>
        </w:tc>
        <w:tc>
          <w:tcPr>
            <w:tcW w:w="6524" w:type="dxa"/>
            <w:tcBorders>
              <w:top w:val="nil"/>
              <w:left w:val="nil"/>
              <w:bottom w:val="nil"/>
              <w:right w:val="nil"/>
            </w:tcBorders>
          </w:tcPr>
          <w:p w14:paraId="14204E72" w14:textId="77777777" w:rsidR="00E04171" w:rsidRPr="007F7E2B" w:rsidRDefault="00E04171">
            <w:pPr>
              <w:spacing w:line="259" w:lineRule="auto"/>
              <w:rPr>
                <w:ins w:id="7519" w:author="V2" w:date="2025-04-14T14:19:00Z" w16du:dateUtc="2025-04-14T19:19:00Z"/>
              </w:rPr>
            </w:pPr>
            <w:ins w:id="7520" w:author="V2" w:date="2025-04-14T14:19:00Z" w16du:dateUtc="2025-04-14T19:19:00Z">
              <w:r w:rsidRPr="007F7E2B">
                <w:t>The average oven dry bulk density of soil layer x after removal of coarse fragments, found in the sampling points within the plot, g/cm</w:t>
              </w:r>
              <w:r w:rsidRPr="007F7E2B">
                <w:rPr>
                  <w:vertAlign w:val="superscript"/>
                </w:rPr>
                <w:t>3</w:t>
              </w:r>
              <w:r w:rsidRPr="007F7E2B">
                <w:t xml:space="preserve"> </w:t>
              </w:r>
            </w:ins>
          </w:p>
        </w:tc>
      </w:tr>
      <w:tr w:rsidR="00E04171" w:rsidRPr="007F7E2B" w14:paraId="7F76C8B2" w14:textId="77777777">
        <w:trPr>
          <w:trHeight w:val="581"/>
          <w:ins w:id="7521" w:author="V2" w:date="2025-04-14T14:19:00Z" w16du:dateUtc="2025-04-14T19:19:00Z"/>
        </w:trPr>
        <w:tc>
          <w:tcPr>
            <w:tcW w:w="1047" w:type="dxa"/>
            <w:tcBorders>
              <w:top w:val="nil"/>
              <w:left w:val="nil"/>
              <w:bottom w:val="nil"/>
              <w:right w:val="nil"/>
            </w:tcBorders>
          </w:tcPr>
          <w:p w14:paraId="38F76A43" w14:textId="77777777" w:rsidR="00E04171" w:rsidRPr="007F7E2B" w:rsidRDefault="00E04171">
            <w:pPr>
              <w:spacing w:line="259" w:lineRule="auto"/>
              <w:rPr>
                <w:ins w:id="7522" w:author="V2" w:date="2025-04-14T14:19:00Z" w16du:dateUtc="2025-04-14T19:19:00Z"/>
              </w:rPr>
            </w:pPr>
            <w:ins w:id="7523" w:author="V2" w:date="2025-04-14T14:19:00Z" w16du:dateUtc="2025-04-14T19:19:00Z">
              <w:r w:rsidRPr="007F7E2B">
                <w:rPr>
                  <w:rFonts w:ascii="Arial" w:eastAsia="Arial" w:hAnsi="Arial" w:cs="Arial"/>
                  <w:i/>
                </w:rPr>
                <w:t>%osc</w:t>
              </w:r>
              <w:r w:rsidRPr="007F7E2B">
                <w:rPr>
                  <w:rFonts w:ascii="Arial" w:eastAsia="Arial" w:hAnsi="Arial" w:cs="Arial"/>
                  <w:i/>
                  <w:vertAlign w:val="subscript"/>
                </w:rPr>
                <w:t>l</w:t>
              </w:r>
              <w:r w:rsidRPr="007F7E2B">
                <w:t xml:space="preserve">  </w:t>
              </w:r>
            </w:ins>
          </w:p>
        </w:tc>
        <w:tc>
          <w:tcPr>
            <w:tcW w:w="754" w:type="dxa"/>
            <w:tcBorders>
              <w:top w:val="nil"/>
              <w:left w:val="nil"/>
              <w:bottom w:val="nil"/>
              <w:right w:val="nil"/>
            </w:tcBorders>
          </w:tcPr>
          <w:p w14:paraId="06B45074" w14:textId="77777777" w:rsidR="00E04171" w:rsidRPr="007F7E2B" w:rsidRDefault="00E04171">
            <w:pPr>
              <w:spacing w:line="259" w:lineRule="auto"/>
              <w:rPr>
                <w:ins w:id="7524" w:author="V2" w:date="2025-04-14T14:19:00Z" w16du:dateUtc="2025-04-14T19:19:00Z"/>
              </w:rPr>
            </w:pPr>
            <w:ins w:id="7525" w:author="V2" w:date="2025-04-14T14:19:00Z" w16du:dateUtc="2025-04-14T19:19:00Z">
              <w:r w:rsidRPr="007F7E2B">
                <w:t xml:space="preserve">=   </w:t>
              </w:r>
            </w:ins>
          </w:p>
        </w:tc>
        <w:tc>
          <w:tcPr>
            <w:tcW w:w="6524" w:type="dxa"/>
            <w:tcBorders>
              <w:top w:val="nil"/>
              <w:left w:val="nil"/>
              <w:bottom w:val="nil"/>
              <w:right w:val="nil"/>
            </w:tcBorders>
          </w:tcPr>
          <w:p w14:paraId="4E7F29E3" w14:textId="77777777" w:rsidR="00E04171" w:rsidRPr="007F7E2B" w:rsidRDefault="00E04171">
            <w:pPr>
              <w:spacing w:line="259" w:lineRule="auto"/>
              <w:rPr>
                <w:ins w:id="7526" w:author="V2" w:date="2025-04-14T14:19:00Z" w16du:dateUtc="2025-04-14T19:19:00Z"/>
              </w:rPr>
            </w:pPr>
            <w:ins w:id="7527" w:author="V2" w:date="2025-04-14T14:19:00Z" w16du:dateUtc="2025-04-14T19:19:00Z">
              <w:r w:rsidRPr="007F7E2B">
                <w:t xml:space="preserve">The average mass of organic soil carbon in layer x, as a percentage of the total mass of the samples, as measured in the laboratory, % </w:t>
              </w:r>
            </w:ins>
          </w:p>
        </w:tc>
      </w:tr>
      <w:tr w:rsidR="00E04171" w:rsidRPr="007F7E2B" w14:paraId="136789BB" w14:textId="77777777">
        <w:trPr>
          <w:trHeight w:val="580"/>
          <w:ins w:id="7528" w:author="V2" w:date="2025-04-14T14:19:00Z" w16du:dateUtc="2025-04-14T19:19:00Z"/>
        </w:trPr>
        <w:tc>
          <w:tcPr>
            <w:tcW w:w="1047" w:type="dxa"/>
            <w:tcBorders>
              <w:top w:val="nil"/>
              <w:left w:val="nil"/>
              <w:bottom w:val="nil"/>
              <w:right w:val="nil"/>
            </w:tcBorders>
          </w:tcPr>
          <w:p w14:paraId="0AFE4FB3" w14:textId="77777777" w:rsidR="00E04171" w:rsidRPr="007F7E2B" w:rsidRDefault="00E04171">
            <w:pPr>
              <w:spacing w:line="259" w:lineRule="auto"/>
              <w:rPr>
                <w:ins w:id="7529" w:author="V2" w:date="2025-04-14T14:19:00Z" w16du:dateUtc="2025-04-14T19:19:00Z"/>
              </w:rPr>
            </w:pPr>
            <w:ins w:id="7530" w:author="V2" w:date="2025-04-14T14:19:00Z" w16du:dateUtc="2025-04-14T19:19:00Z">
              <w:r w:rsidRPr="007F7E2B">
                <w:t>iscg</w:t>
              </w:r>
              <w:r w:rsidRPr="007F7E2B">
                <w:rPr>
                  <w:vertAlign w:val="subscript"/>
                </w:rPr>
                <w:t>l</w:t>
              </w:r>
              <w:r w:rsidRPr="007F7E2B">
                <w:t xml:space="preserve">   </w:t>
              </w:r>
            </w:ins>
          </w:p>
        </w:tc>
        <w:tc>
          <w:tcPr>
            <w:tcW w:w="754" w:type="dxa"/>
            <w:tcBorders>
              <w:top w:val="nil"/>
              <w:left w:val="nil"/>
              <w:bottom w:val="nil"/>
              <w:right w:val="nil"/>
            </w:tcBorders>
          </w:tcPr>
          <w:p w14:paraId="59444364" w14:textId="77777777" w:rsidR="00E04171" w:rsidRPr="007F7E2B" w:rsidRDefault="00E04171">
            <w:pPr>
              <w:spacing w:line="259" w:lineRule="auto"/>
              <w:rPr>
                <w:ins w:id="7531" w:author="V2" w:date="2025-04-14T14:19:00Z" w16du:dateUtc="2025-04-14T19:19:00Z"/>
              </w:rPr>
            </w:pPr>
            <w:ins w:id="7532" w:author="V2" w:date="2025-04-14T14:19:00Z" w16du:dateUtc="2025-04-14T19:19:00Z">
              <w:r w:rsidRPr="007F7E2B">
                <w:t xml:space="preserve">=   </w:t>
              </w:r>
            </w:ins>
          </w:p>
        </w:tc>
        <w:tc>
          <w:tcPr>
            <w:tcW w:w="6524" w:type="dxa"/>
            <w:tcBorders>
              <w:top w:val="nil"/>
              <w:left w:val="nil"/>
              <w:bottom w:val="nil"/>
              <w:right w:val="nil"/>
            </w:tcBorders>
          </w:tcPr>
          <w:p w14:paraId="2ADA4A77" w14:textId="77777777" w:rsidR="00E04171" w:rsidRPr="007F7E2B" w:rsidRDefault="00E04171">
            <w:pPr>
              <w:spacing w:line="259" w:lineRule="auto"/>
              <w:rPr>
                <w:ins w:id="7533" w:author="V2" w:date="2025-04-14T14:19:00Z" w16du:dateUtc="2025-04-14T19:19:00Z"/>
              </w:rPr>
            </w:pPr>
            <w:ins w:id="7534" w:author="V2" w:date="2025-04-14T14:19:00Z" w16du:dateUtc="2025-04-14T19:19:00Z">
              <w:r w:rsidRPr="007F7E2B">
                <w:t>The average mass of CO</w:t>
              </w:r>
              <w:r w:rsidRPr="007F7E2B">
                <w:rPr>
                  <w:vertAlign w:val="subscript"/>
                </w:rPr>
                <w:t xml:space="preserve">2  </w:t>
              </w:r>
              <w:r w:rsidRPr="007F7E2B">
                <w:t xml:space="preserve">emitted from the soil samples during acid testing, g </w:t>
              </w:r>
            </w:ins>
          </w:p>
        </w:tc>
      </w:tr>
      <w:tr w:rsidR="00E04171" w:rsidRPr="007F7E2B" w14:paraId="74ED8A3B" w14:textId="77777777">
        <w:trPr>
          <w:trHeight w:val="359"/>
          <w:ins w:id="7535" w:author="V2" w:date="2025-04-14T14:19:00Z" w16du:dateUtc="2025-04-14T19:19:00Z"/>
        </w:trPr>
        <w:tc>
          <w:tcPr>
            <w:tcW w:w="1047" w:type="dxa"/>
            <w:tcBorders>
              <w:top w:val="nil"/>
              <w:left w:val="nil"/>
              <w:bottom w:val="nil"/>
              <w:right w:val="nil"/>
            </w:tcBorders>
          </w:tcPr>
          <w:p w14:paraId="061B7DE4" w14:textId="77777777" w:rsidR="00E04171" w:rsidRPr="007F7E2B" w:rsidRDefault="00E04171">
            <w:pPr>
              <w:spacing w:line="259" w:lineRule="auto"/>
              <w:rPr>
                <w:ins w:id="7536" w:author="V2" w:date="2025-04-14T14:19:00Z" w16du:dateUtc="2025-04-14T19:19:00Z"/>
              </w:rPr>
            </w:pPr>
            <w:ins w:id="7537" w:author="V2" w:date="2025-04-14T14:19:00Z" w16du:dateUtc="2025-04-14T19:19:00Z">
              <w:r w:rsidRPr="007F7E2B">
                <w:t>m</w:t>
              </w:r>
              <w:r w:rsidRPr="007F7E2B">
                <w:rPr>
                  <w:vertAlign w:val="subscript"/>
                </w:rPr>
                <w:t>iscl</w:t>
              </w:r>
              <w:r w:rsidRPr="007F7E2B">
                <w:t xml:space="preserve">   </w:t>
              </w:r>
            </w:ins>
          </w:p>
        </w:tc>
        <w:tc>
          <w:tcPr>
            <w:tcW w:w="754" w:type="dxa"/>
            <w:tcBorders>
              <w:top w:val="nil"/>
              <w:left w:val="nil"/>
              <w:bottom w:val="nil"/>
              <w:right w:val="nil"/>
            </w:tcBorders>
          </w:tcPr>
          <w:p w14:paraId="67B934B8" w14:textId="77777777" w:rsidR="00E04171" w:rsidRPr="007F7E2B" w:rsidRDefault="00E04171">
            <w:pPr>
              <w:spacing w:line="259" w:lineRule="auto"/>
              <w:rPr>
                <w:ins w:id="7538" w:author="V2" w:date="2025-04-14T14:19:00Z" w16du:dateUtc="2025-04-14T19:19:00Z"/>
              </w:rPr>
            </w:pPr>
            <w:ins w:id="7539" w:author="V2" w:date="2025-04-14T14:19:00Z" w16du:dateUtc="2025-04-14T19:19:00Z">
              <w:r w:rsidRPr="007F7E2B">
                <w:t xml:space="preserve">=   </w:t>
              </w:r>
            </w:ins>
          </w:p>
        </w:tc>
        <w:tc>
          <w:tcPr>
            <w:tcW w:w="6524" w:type="dxa"/>
            <w:tcBorders>
              <w:top w:val="nil"/>
              <w:left w:val="nil"/>
              <w:bottom w:val="nil"/>
              <w:right w:val="nil"/>
            </w:tcBorders>
          </w:tcPr>
          <w:p w14:paraId="47286D15" w14:textId="77777777" w:rsidR="00E04171" w:rsidRPr="007F7E2B" w:rsidRDefault="00E04171">
            <w:pPr>
              <w:spacing w:line="259" w:lineRule="auto"/>
              <w:rPr>
                <w:ins w:id="7540" w:author="V2" w:date="2025-04-14T14:19:00Z" w16du:dateUtc="2025-04-14T19:19:00Z"/>
              </w:rPr>
            </w:pPr>
            <w:ins w:id="7541" w:author="V2" w:date="2025-04-14T14:19:00Z" w16du:dateUtc="2025-04-14T19:19:00Z">
              <w:r w:rsidRPr="007F7E2B">
                <w:t xml:space="preserve">The average mass of the samples tested using acid testing , g. </w:t>
              </w:r>
              <w:r w:rsidRPr="007F7E2B">
                <w:rPr>
                  <w:rFonts w:ascii="Arial" w:eastAsia="Arial" w:hAnsi="Arial" w:cs="Arial"/>
                  <w:i/>
                </w:rPr>
                <w:t xml:space="preserve"> </w:t>
              </w:r>
            </w:ins>
          </w:p>
        </w:tc>
      </w:tr>
      <w:tr w:rsidR="00E04171" w:rsidRPr="007F7E2B" w14:paraId="4E46388F" w14:textId="77777777">
        <w:trPr>
          <w:trHeight w:val="295"/>
          <w:ins w:id="7542" w:author="V2" w:date="2025-04-14T14:19:00Z" w16du:dateUtc="2025-04-14T19:19:00Z"/>
        </w:trPr>
        <w:tc>
          <w:tcPr>
            <w:tcW w:w="1047" w:type="dxa"/>
            <w:tcBorders>
              <w:top w:val="nil"/>
              <w:left w:val="nil"/>
              <w:bottom w:val="nil"/>
              <w:right w:val="nil"/>
            </w:tcBorders>
          </w:tcPr>
          <w:p w14:paraId="57DCDDD6" w14:textId="77777777" w:rsidR="00E04171" w:rsidRPr="007F7E2B" w:rsidRDefault="00E04171">
            <w:pPr>
              <w:spacing w:line="259" w:lineRule="auto"/>
              <w:rPr>
                <w:ins w:id="7543" w:author="V2" w:date="2025-04-14T14:19:00Z" w16du:dateUtc="2025-04-14T19:19:00Z"/>
              </w:rPr>
            </w:pPr>
            <w:ins w:id="7544" w:author="V2" w:date="2025-04-14T14:19:00Z" w16du:dateUtc="2025-04-14T19:19:00Z">
              <w:r w:rsidRPr="007F7E2B">
                <w:lastRenderedPageBreak/>
                <w:t xml:space="preserve">12/44   </w:t>
              </w:r>
            </w:ins>
          </w:p>
        </w:tc>
        <w:tc>
          <w:tcPr>
            <w:tcW w:w="754" w:type="dxa"/>
            <w:tcBorders>
              <w:top w:val="nil"/>
              <w:left w:val="nil"/>
              <w:bottom w:val="nil"/>
              <w:right w:val="nil"/>
            </w:tcBorders>
          </w:tcPr>
          <w:p w14:paraId="4F3743DE" w14:textId="77777777" w:rsidR="00E04171" w:rsidRPr="007F7E2B" w:rsidRDefault="00E04171">
            <w:pPr>
              <w:spacing w:line="259" w:lineRule="auto"/>
              <w:rPr>
                <w:ins w:id="7545" w:author="V2" w:date="2025-04-14T14:19:00Z" w16du:dateUtc="2025-04-14T19:19:00Z"/>
              </w:rPr>
            </w:pPr>
            <w:ins w:id="7546" w:author="V2" w:date="2025-04-14T14:19:00Z" w16du:dateUtc="2025-04-14T19:19:00Z">
              <w:r w:rsidRPr="007F7E2B">
                <w:t xml:space="preserve">=   </w:t>
              </w:r>
            </w:ins>
          </w:p>
        </w:tc>
        <w:tc>
          <w:tcPr>
            <w:tcW w:w="6524" w:type="dxa"/>
            <w:tcBorders>
              <w:top w:val="nil"/>
              <w:left w:val="nil"/>
              <w:bottom w:val="nil"/>
              <w:right w:val="nil"/>
            </w:tcBorders>
          </w:tcPr>
          <w:p w14:paraId="16336F6C" w14:textId="77777777" w:rsidR="00E04171" w:rsidRPr="007F7E2B" w:rsidRDefault="00E04171">
            <w:pPr>
              <w:spacing w:line="259" w:lineRule="auto"/>
              <w:rPr>
                <w:ins w:id="7547" w:author="V2" w:date="2025-04-14T14:19:00Z" w16du:dateUtc="2025-04-14T19:19:00Z"/>
              </w:rPr>
            </w:pPr>
            <w:ins w:id="7548" w:author="V2" w:date="2025-04-14T14:19:00Z" w16du:dateUtc="2025-04-14T19:19:00Z">
              <w:r w:rsidRPr="007F7E2B">
                <w:t>Conversion from CO</w:t>
              </w:r>
              <w:r w:rsidRPr="007F7E2B">
                <w:rPr>
                  <w:vertAlign w:val="subscript"/>
                </w:rPr>
                <w:t>2</w:t>
              </w:r>
              <w:r w:rsidRPr="007F7E2B">
                <w:t xml:space="preserve"> to C </w:t>
              </w:r>
            </w:ins>
          </w:p>
        </w:tc>
      </w:tr>
    </w:tbl>
    <w:p w14:paraId="76F493DF" w14:textId="77777777" w:rsidR="00E04171" w:rsidRPr="007F7E2B" w:rsidRDefault="00E04171">
      <w:pPr>
        <w:spacing w:line="259" w:lineRule="auto"/>
        <w:rPr>
          <w:ins w:id="7549" w:author="V2" w:date="2025-04-14T14:19:00Z" w16du:dateUtc="2025-04-14T19:19:00Z"/>
        </w:rPr>
      </w:pPr>
      <w:ins w:id="7550" w:author="V2" w:date="2025-04-14T14:19:00Z" w16du:dateUtc="2025-04-14T19:19:00Z">
        <w:r w:rsidRPr="007F7E2B">
          <w:t xml:space="preserve"> </w:t>
        </w:r>
      </w:ins>
    </w:p>
    <w:p w14:paraId="1FD9CE9F" w14:textId="07E48975" w:rsidR="00E04171" w:rsidRPr="007F7E2B" w:rsidRDefault="00CE148B">
      <w:pPr>
        <w:spacing w:after="316"/>
        <w:ind w:left="-5" w:right="431"/>
        <w:rPr>
          <w:ins w:id="7551" w:author="V2" w:date="2025-04-14T14:19:00Z" w16du:dateUtc="2025-04-14T19:19:00Z"/>
        </w:rPr>
      </w:pPr>
      <w:ins w:id="7552" w:author="V2" w:date="2025-04-14T14:19:00Z" w16du:dateUtc="2025-04-14T19:19:00Z">
        <w:r w:rsidRPr="007F7E2B">
          <w:rPr>
            <w:noProof/>
          </w:rPr>
          <w:drawing>
            <wp:anchor distT="0" distB="0" distL="114300" distR="114300" simplePos="0" relativeHeight="251710518" behindDoc="1" locked="0" layoutInCell="1" allowOverlap="1" wp14:anchorId="298D89A0" wp14:editId="48234C69">
              <wp:simplePos x="0" y="0"/>
              <wp:positionH relativeFrom="column">
                <wp:posOffset>3143250</wp:posOffset>
              </wp:positionH>
              <wp:positionV relativeFrom="paragraph">
                <wp:posOffset>732155</wp:posOffset>
              </wp:positionV>
              <wp:extent cx="717550" cy="292100"/>
              <wp:effectExtent l="0" t="0" r="6350" b="0"/>
              <wp:wrapTight wrapText="bothSides">
                <wp:wrapPolygon edited="0">
                  <wp:start x="0" y="0"/>
                  <wp:lineTo x="0" y="19722"/>
                  <wp:lineTo x="21218" y="19722"/>
                  <wp:lineTo x="21218" y="0"/>
                  <wp:lineTo x="0" y="0"/>
                </wp:wrapPolygon>
              </wp:wrapTight>
              <wp:docPr id="183837052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70527" name="Picture 1" descr="A black text on a white background&#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717550" cy="292100"/>
                      </a:xfrm>
                      <a:prstGeom prst="rect">
                        <a:avLst/>
                      </a:prstGeom>
                    </pic:spPr>
                  </pic:pic>
                </a:graphicData>
              </a:graphic>
              <wp14:sizeRelH relativeFrom="page">
                <wp14:pctWidth>0</wp14:pctWidth>
              </wp14:sizeRelH>
              <wp14:sizeRelV relativeFrom="page">
                <wp14:pctHeight>0</wp14:pctHeight>
              </wp14:sizeRelV>
            </wp:anchor>
          </w:drawing>
        </w:r>
        <w:r w:rsidR="00E04171" w:rsidRPr="007F7E2B">
          <w:t xml:space="preserve">Note: The depth </w:t>
        </w:r>
        <w:r w:rsidR="00E04171" w:rsidRPr="007F7E2B">
          <w:rPr>
            <w:rFonts w:ascii="Arial" w:eastAsia="Arial" w:hAnsi="Arial" w:cs="Arial"/>
            <w:i/>
          </w:rPr>
          <w:t>sd</w:t>
        </w:r>
        <w:r w:rsidR="00E04171" w:rsidRPr="007F7E2B">
          <w:rPr>
            <w:rFonts w:ascii="Arial" w:eastAsia="Arial" w:hAnsi="Arial" w:cs="Arial"/>
            <w:i/>
            <w:vertAlign w:val="subscript"/>
          </w:rPr>
          <w:t>x</w:t>
        </w:r>
        <w:r w:rsidR="00E04171" w:rsidRPr="007F7E2B">
          <w:t xml:space="preserve"> of the bottom-most measured soil layer is the thickness of that layer from the top of the layer to the calculated depth, or to bedrock or a cemented layer, whichever is less. </w:t>
        </w:r>
      </w:ins>
    </w:p>
    <w:p w14:paraId="01D85FF0" w14:textId="5BFF126D" w:rsidR="00E04171" w:rsidRPr="007F7E2B" w:rsidRDefault="00E04171">
      <w:pPr>
        <w:spacing w:after="55" w:line="427" w:lineRule="auto"/>
        <w:ind w:left="-5" w:right="431"/>
        <w:rPr>
          <w:ins w:id="7553" w:author="V2" w:date="2025-04-14T14:19:00Z" w16du:dateUtc="2025-04-14T19:19:00Z"/>
        </w:rPr>
      </w:pPr>
      <w:ins w:id="7554" w:author="V2" w:date="2025-04-14T14:19:00Z" w16du:dateUtc="2025-04-14T19:19:00Z">
        <w:r w:rsidRPr="007F7E2B">
          <w:t xml:space="preserve">Note:  The laboratory will often provide the term as a single value, percentage inorganic carbon.  </w:t>
        </w:r>
      </w:ins>
    </w:p>
    <w:p w14:paraId="64E53A2D" w14:textId="77777777" w:rsidR="00E04171" w:rsidRPr="007F7E2B" w:rsidRDefault="00E04171">
      <w:pPr>
        <w:ind w:left="-5" w:right="431"/>
        <w:rPr>
          <w:ins w:id="7555" w:author="V2" w:date="2025-04-14T14:19:00Z" w16du:dateUtc="2025-04-14T19:19:00Z"/>
        </w:rPr>
      </w:pPr>
      <w:ins w:id="7556" w:author="V2" w:date="2025-04-14T14:19:00Z" w16du:dateUtc="2025-04-14T19:19:00Z">
        <w:r w:rsidRPr="007F7E2B">
          <w:t xml:space="preserve">Note: As discussed in the introduction, where changes in inorganic carbon are not expected to be significant, only organic carbon may be accounted.   </w:t>
        </w:r>
      </w:ins>
    </w:p>
    <w:p w14:paraId="48F5AED6" w14:textId="77777777" w:rsidR="00E04171" w:rsidRPr="007F7E2B" w:rsidRDefault="00E04171">
      <w:pPr>
        <w:ind w:left="-5" w:right="431"/>
        <w:rPr>
          <w:ins w:id="7557" w:author="V2" w:date="2025-04-14T14:19:00Z" w16du:dateUtc="2025-04-14T19:19:00Z"/>
        </w:rPr>
      </w:pPr>
      <w:ins w:id="7558" w:author="V2" w:date="2025-04-14T14:19:00Z" w16du:dateUtc="2025-04-14T19:19:00Z">
        <w:r w:rsidRPr="007F7E2B">
          <w:t>Note: %osc</w:t>
        </w:r>
        <w:r w:rsidRPr="007F7E2B">
          <w:rPr>
            <w:vertAlign w:val="subscript"/>
          </w:rPr>
          <w:t>l</w:t>
        </w:r>
        <w:r w:rsidRPr="007F7E2B">
          <w:t xml:space="preserve"> and iscg</w:t>
        </w:r>
        <w:r w:rsidRPr="007F7E2B">
          <w:rPr>
            <w:vertAlign w:val="subscript"/>
          </w:rPr>
          <w:t>l</w:t>
        </w:r>
        <w:r w:rsidRPr="007F7E2B">
          <w:t xml:space="preserve"> will be the average value determined from the samples submitted to the laboratory for that plot.  If one or more sampling points within the plot have no soil (exposed bedrock, for instance), no sample will be submitted, and the sampling point will not be included when calculating %osc</w:t>
        </w:r>
        <w:r w:rsidRPr="007F7E2B">
          <w:rPr>
            <w:vertAlign w:val="subscript"/>
          </w:rPr>
          <w:t>l</w:t>
        </w:r>
        <w:r w:rsidRPr="007F7E2B">
          <w:t xml:space="preserve"> and iscg</w:t>
        </w:r>
        <w:r w:rsidRPr="007F7E2B">
          <w:rPr>
            <w:vertAlign w:val="subscript"/>
          </w:rPr>
          <w:t xml:space="preserve">l. </w:t>
        </w:r>
      </w:ins>
    </w:p>
    <w:p w14:paraId="14411419" w14:textId="77777777" w:rsidR="00E04171" w:rsidRPr="007F7E2B" w:rsidRDefault="00E04171">
      <w:pPr>
        <w:spacing w:after="15" w:line="259" w:lineRule="auto"/>
        <w:ind w:left="1080"/>
        <w:rPr>
          <w:ins w:id="7559" w:author="V2" w:date="2025-04-14T14:19:00Z" w16du:dateUtc="2025-04-14T19:19:00Z"/>
        </w:rPr>
      </w:pPr>
      <w:ins w:id="7560" w:author="V2" w:date="2025-04-14T14:19:00Z" w16du:dateUtc="2025-04-14T19:19:00Z">
        <w:r w:rsidRPr="007F7E2B">
          <w:t xml:space="preserve"> </w:t>
        </w:r>
      </w:ins>
    </w:p>
    <w:p w14:paraId="1FACBA15" w14:textId="77777777" w:rsidR="00E04171" w:rsidRPr="007F7E2B" w:rsidRDefault="00E04171">
      <w:pPr>
        <w:pStyle w:val="Heading3"/>
        <w:ind w:left="-5" w:right="268"/>
        <w:rPr>
          <w:ins w:id="7561" w:author="V2" w:date="2025-04-14T14:19:00Z" w16du:dateUtc="2025-04-14T19:19:00Z"/>
        </w:rPr>
      </w:pPr>
      <w:bookmarkStart w:id="7562" w:name="_Toc174616092"/>
      <w:bookmarkStart w:id="7563" w:name="_Toc174616508"/>
      <w:bookmarkStart w:id="7564" w:name="_Toc180594233"/>
      <w:bookmarkStart w:id="7565" w:name="_Toc180594640"/>
      <w:ins w:id="7566" w:author="V2" w:date="2025-04-14T14:19:00Z" w16du:dateUtc="2025-04-14T19:19:00Z">
        <w:r w:rsidRPr="007F7E2B">
          <w:t>Step 6.5 Statistical Calculations</w:t>
        </w:r>
        <w:bookmarkEnd w:id="7562"/>
        <w:bookmarkEnd w:id="7563"/>
        <w:bookmarkEnd w:id="7564"/>
        <w:bookmarkEnd w:id="7565"/>
        <w:r w:rsidRPr="007F7E2B">
          <w:t xml:space="preserve"> </w:t>
        </w:r>
      </w:ins>
    </w:p>
    <w:p w14:paraId="406B778B" w14:textId="77777777" w:rsidR="00E04171" w:rsidRPr="007F7E2B" w:rsidRDefault="00E04171">
      <w:pPr>
        <w:ind w:left="-5" w:right="431"/>
        <w:rPr>
          <w:ins w:id="7567" w:author="V2" w:date="2025-04-14T14:19:00Z" w16du:dateUtc="2025-04-14T19:19:00Z"/>
        </w:rPr>
      </w:pPr>
      <w:ins w:id="7568" w:author="V2" w:date="2025-04-14T14:19:00Z" w16du:dateUtc="2025-04-14T19:19:00Z">
        <w:r w:rsidRPr="007F7E2B">
          <w:t>Calculate the standard deviation and the confidence interval for total carbon for each stratum.  If soils contain significant</w:t>
        </w:r>
        <w:r w:rsidRPr="007F7E2B">
          <w:rPr>
            <w:rFonts w:ascii="Arial" w:eastAsia="Arial" w:hAnsi="Arial" w:cs="Arial"/>
            <w:i/>
          </w:rPr>
          <w:t xml:space="preserve"> </w:t>
        </w:r>
        <w:r w:rsidRPr="007F7E2B">
          <w:t xml:space="preserve">amounts of inorganic soil carbon, and these amounts are not expected to change, statistical calculations must be undertaken based on the amount of organic soil carbon only, to avoid the masking effects of the large and static pool of inorganic soil carbon.  In these cases only organic soil carbon may be accounted and reported, and the portion of the equation accounting inorganic carbon must be set to 0.   </w:t>
        </w:r>
      </w:ins>
    </w:p>
    <w:p w14:paraId="75D5E702" w14:textId="77777777" w:rsidR="00E04171" w:rsidRPr="007F7E2B" w:rsidRDefault="00E04171">
      <w:pPr>
        <w:ind w:left="-5" w:right="431"/>
        <w:rPr>
          <w:ins w:id="7569" w:author="V2" w:date="2025-04-14T14:19:00Z" w16du:dateUtc="2025-04-14T19:19:00Z"/>
        </w:rPr>
      </w:pPr>
      <w:ins w:id="7570" w:author="V2" w:date="2025-04-14T14:19:00Z" w16du:dateUtc="2025-04-14T19:19:00Z">
        <w:r w:rsidRPr="007F7E2B">
          <w:t xml:space="preserve">Where the confidence interval exceeds +/- 10% with 90% confidence, project proponents may undertake one of three actions: </w:t>
        </w:r>
      </w:ins>
    </w:p>
    <w:p w14:paraId="2A0C3DED" w14:textId="7FED4F11" w:rsidR="00E04171" w:rsidRPr="007F7E2B" w:rsidRDefault="00E04171" w:rsidP="00964B29">
      <w:pPr>
        <w:numPr>
          <w:ilvl w:val="0"/>
          <w:numId w:val="77"/>
        </w:numPr>
        <w:spacing w:before="0" w:line="271" w:lineRule="auto"/>
        <w:ind w:right="431" w:hanging="360"/>
        <w:rPr>
          <w:ins w:id="7571" w:author="V2" w:date="2025-04-14T14:19:00Z" w16du:dateUtc="2025-04-14T19:19:00Z"/>
        </w:rPr>
      </w:pPr>
      <w:ins w:id="7572" w:author="V2" w:date="2025-04-14T14:19:00Z" w16du:dateUtc="2025-04-14T19:19:00Z">
        <w:r w:rsidRPr="007F7E2B">
          <w:t xml:space="preserve">Re-stratify: Where the variance in the samples appears to be correlated to geographic or other factors, re-stratification should be considered, as discussed in module </w:t>
        </w:r>
        <w:r w:rsidR="00111949" w:rsidRPr="007F7E2B">
          <w:rPr>
            <w:rFonts w:ascii="Arial" w:eastAsia="Arial" w:hAnsi="Arial" w:cs="Arial"/>
            <w:i/>
          </w:rPr>
          <w:t>TRS-1</w:t>
        </w:r>
        <w:r w:rsidRPr="007F7E2B">
          <w:rPr>
            <w:rFonts w:ascii="Arial" w:eastAsia="Arial" w:hAnsi="Arial" w:cs="Arial"/>
            <w:i/>
          </w:rPr>
          <w:t xml:space="preserve"> Methods to Determine Stratification</w:t>
        </w:r>
        <w:r w:rsidRPr="007F7E2B">
          <w:t>.  If re-stratification is undertaken, confidence intervals must be recalculated for the new strata.  Re-stratification will require the installation of further randomly or systematically located plots if the confidence interval in one of the new strata fails to meet the required confidence standards, unless the project proponent elects to use option c for that stratum.</w:t>
        </w:r>
        <w:r w:rsidRPr="007F7E2B">
          <w:rPr>
            <w:rFonts w:ascii="Arial" w:eastAsia="Arial" w:hAnsi="Arial" w:cs="Arial"/>
            <w:b/>
          </w:rPr>
          <w:t xml:space="preserve"> </w:t>
        </w:r>
      </w:ins>
    </w:p>
    <w:p w14:paraId="32B06CDD" w14:textId="77777777" w:rsidR="00E04171" w:rsidRPr="007F7E2B" w:rsidRDefault="00E04171" w:rsidP="00964B29">
      <w:pPr>
        <w:numPr>
          <w:ilvl w:val="0"/>
          <w:numId w:val="77"/>
        </w:numPr>
        <w:spacing w:before="0" w:after="204" w:line="271" w:lineRule="auto"/>
        <w:ind w:right="431" w:hanging="360"/>
        <w:rPr>
          <w:ins w:id="7573" w:author="V2" w:date="2025-04-14T14:19:00Z" w16du:dateUtc="2025-04-14T19:19:00Z"/>
        </w:rPr>
      </w:pPr>
      <w:ins w:id="7574" w:author="V2" w:date="2025-04-14T14:19:00Z" w16du:dateUtc="2025-04-14T19:19:00Z">
        <w:r w:rsidRPr="007F7E2B">
          <w:t xml:space="preserve">Increase the number of plots: Where the variance appears to be inherent to and distributed across the stratum, the project proponent may choose to install further plots.  An estimate of the </w:t>
        </w:r>
        <w:r w:rsidRPr="007F7E2B">
          <w:lastRenderedPageBreak/>
          <w:t xml:space="preserve">required number of further plots must be calculated, using the equation below (3), and further plots installed, located systematically or randomly.  </w:t>
        </w:r>
        <w:r w:rsidRPr="007F7E2B">
          <w:rPr>
            <w:b/>
          </w:rPr>
          <w:t xml:space="preserve"> </w:t>
        </w:r>
      </w:ins>
    </w:p>
    <w:p w14:paraId="354D23DE" w14:textId="77777777" w:rsidR="00E04171" w:rsidRPr="007F7E2B" w:rsidRDefault="00E04171">
      <w:pPr>
        <w:spacing w:after="28" w:line="259" w:lineRule="auto"/>
        <w:ind w:left="360"/>
        <w:rPr>
          <w:ins w:id="7575" w:author="V2" w:date="2025-04-14T14:19:00Z" w16du:dateUtc="2025-04-14T19:19:00Z"/>
        </w:rPr>
      </w:pPr>
      <w:ins w:id="7576" w:author="V2" w:date="2025-04-14T14:19:00Z" w16du:dateUtc="2025-04-14T19:19:00Z">
        <w:r w:rsidRPr="007F7E2B">
          <w:rPr>
            <w:b/>
          </w:rPr>
          <w:t xml:space="preserve"> </w:t>
        </w:r>
      </w:ins>
    </w:p>
    <w:p w14:paraId="6B65BD5C" w14:textId="5A9A5DF1" w:rsidR="00E04171" w:rsidRPr="007F7E2B" w:rsidRDefault="004129BE">
      <w:pPr>
        <w:tabs>
          <w:tab w:val="center" w:pos="2094"/>
          <w:tab w:val="center" w:pos="3601"/>
          <w:tab w:val="center" w:pos="4321"/>
          <w:tab w:val="center" w:pos="5041"/>
          <w:tab w:val="center" w:pos="5761"/>
          <w:tab w:val="center" w:pos="6481"/>
          <w:tab w:val="center" w:pos="7202"/>
          <w:tab w:val="center" w:pos="7922"/>
          <w:tab w:val="center" w:pos="8846"/>
        </w:tabs>
        <w:spacing w:line="259" w:lineRule="auto"/>
        <w:rPr>
          <w:ins w:id="7577" w:author="V2" w:date="2025-04-14T14:19:00Z" w16du:dateUtc="2025-04-14T19:19:00Z"/>
        </w:rPr>
      </w:pPr>
      <w:ins w:id="7578" w:author="V2" w:date="2025-04-14T14:19:00Z" w16du:dateUtc="2025-04-14T19:19:00Z">
        <w:r w:rsidRPr="007F7E2B">
          <w:rPr>
            <w:noProof/>
            <w:sz w:val="22"/>
          </w:rPr>
          <w:drawing>
            <wp:anchor distT="0" distB="0" distL="114300" distR="114300" simplePos="0" relativeHeight="251711542" behindDoc="1" locked="0" layoutInCell="1" allowOverlap="1" wp14:anchorId="6639058B" wp14:editId="5510D0B5">
              <wp:simplePos x="0" y="0"/>
              <wp:positionH relativeFrom="column">
                <wp:posOffset>596900</wp:posOffset>
              </wp:positionH>
              <wp:positionV relativeFrom="paragraph">
                <wp:posOffset>46990</wp:posOffset>
              </wp:positionV>
              <wp:extent cx="1847850" cy="596900"/>
              <wp:effectExtent l="0" t="0" r="0" b="0"/>
              <wp:wrapTight wrapText="bothSides">
                <wp:wrapPolygon edited="0">
                  <wp:start x="0" y="0"/>
                  <wp:lineTo x="0" y="20681"/>
                  <wp:lineTo x="21377" y="20681"/>
                  <wp:lineTo x="21377" y="0"/>
                  <wp:lineTo x="0" y="0"/>
                </wp:wrapPolygon>
              </wp:wrapTight>
              <wp:docPr id="1994160041"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47850" cy="596900"/>
                      </a:xfrm>
                      <a:prstGeom prst="rect">
                        <a:avLst/>
                      </a:prstGeom>
                      <a:noFill/>
                    </pic:spPr>
                  </pic:pic>
                </a:graphicData>
              </a:graphic>
              <wp14:sizeRelH relativeFrom="page">
                <wp14:pctWidth>0</wp14:pctWidth>
              </wp14:sizeRelH>
              <wp14:sizeRelV relativeFrom="page">
                <wp14:pctHeight>0</wp14:pctHeight>
              </wp14:sizeRelV>
            </wp:anchor>
          </w:drawing>
        </w:r>
        <w:r w:rsidR="00E04171" w:rsidRPr="007F7E2B">
          <w:rPr>
            <w:sz w:val="22"/>
          </w:rPr>
          <w:tab/>
        </w:r>
        <w:r w:rsidR="00E04171" w:rsidRPr="007F7E2B">
          <w:tab/>
          <w:t xml:space="preserve"> </w:t>
        </w:r>
        <w:r w:rsidR="00E04171" w:rsidRPr="007F7E2B">
          <w:tab/>
          <w:t xml:space="preserve"> </w:t>
        </w:r>
        <w:r w:rsidR="00E04171" w:rsidRPr="007F7E2B">
          <w:tab/>
          <w:t xml:space="preserve"> </w:t>
        </w:r>
        <w:r w:rsidR="00E04171" w:rsidRPr="007F7E2B">
          <w:tab/>
          <w:t xml:space="preserve"> </w:t>
        </w:r>
        <w:r w:rsidR="00E04171" w:rsidRPr="007F7E2B">
          <w:tab/>
          <w:t xml:space="preserve"> </w:t>
        </w:r>
        <w:r w:rsidR="00E04171" w:rsidRPr="007F7E2B">
          <w:tab/>
          <w:t xml:space="preserve">(5.3) </w:t>
        </w:r>
      </w:ins>
    </w:p>
    <w:tbl>
      <w:tblPr>
        <w:tblStyle w:val="TableGrid0"/>
        <w:tblW w:w="8979" w:type="dxa"/>
        <w:tblInd w:w="0" w:type="dxa"/>
        <w:tblLook w:val="04A0" w:firstRow="1" w:lastRow="0" w:firstColumn="1" w:lastColumn="0" w:noHBand="0" w:noVBand="1"/>
      </w:tblPr>
      <w:tblGrid>
        <w:gridCol w:w="2072"/>
        <w:gridCol w:w="752"/>
        <w:gridCol w:w="6155"/>
      </w:tblGrid>
      <w:tr w:rsidR="00E04171" w:rsidRPr="007F7E2B" w14:paraId="5AC03DDA" w14:textId="77777777">
        <w:trPr>
          <w:trHeight w:val="569"/>
          <w:ins w:id="7579" w:author="V2" w:date="2025-04-14T14:19:00Z" w16du:dateUtc="2025-04-14T19:19:00Z"/>
        </w:trPr>
        <w:tc>
          <w:tcPr>
            <w:tcW w:w="2072" w:type="dxa"/>
            <w:tcBorders>
              <w:top w:val="nil"/>
              <w:left w:val="nil"/>
              <w:bottom w:val="nil"/>
              <w:right w:val="nil"/>
            </w:tcBorders>
          </w:tcPr>
          <w:p w14:paraId="391E57BA" w14:textId="77777777" w:rsidR="00E04171" w:rsidRPr="007F7E2B" w:rsidRDefault="00E04171">
            <w:pPr>
              <w:spacing w:line="259" w:lineRule="auto"/>
              <w:rPr>
                <w:ins w:id="7580" w:author="V2" w:date="2025-04-14T14:19:00Z" w16du:dateUtc="2025-04-14T19:19:00Z"/>
              </w:rPr>
            </w:pPr>
            <w:ins w:id="7581" w:author="V2" w:date="2025-04-14T14:19:00Z" w16du:dateUtc="2025-04-14T19:19:00Z">
              <w:r w:rsidRPr="007F7E2B">
                <w:rPr>
                  <w:rFonts w:ascii="Calibri" w:eastAsia="Calibri" w:hAnsi="Calibri" w:cs="Calibri"/>
                </w:rPr>
                <w:t xml:space="preserve"> </w:t>
              </w:r>
            </w:ins>
          </w:p>
          <w:p w14:paraId="5C184439" w14:textId="77777777" w:rsidR="00E04171" w:rsidRPr="007F7E2B" w:rsidRDefault="00E04171">
            <w:pPr>
              <w:spacing w:line="259" w:lineRule="auto"/>
              <w:ind w:left="1171"/>
              <w:rPr>
                <w:ins w:id="7582" w:author="V2" w:date="2025-04-14T14:19:00Z" w16du:dateUtc="2025-04-14T19:19:00Z"/>
              </w:rPr>
            </w:pPr>
            <w:ins w:id="7583" w:author="V2" w:date="2025-04-14T14:19:00Z" w16du:dateUtc="2025-04-14T19:19:00Z">
              <w:r w:rsidRPr="007F7E2B">
                <w:t xml:space="preserve">Where </w:t>
              </w:r>
            </w:ins>
          </w:p>
        </w:tc>
        <w:tc>
          <w:tcPr>
            <w:tcW w:w="752" w:type="dxa"/>
            <w:tcBorders>
              <w:top w:val="nil"/>
              <w:left w:val="nil"/>
              <w:bottom w:val="nil"/>
              <w:right w:val="nil"/>
            </w:tcBorders>
          </w:tcPr>
          <w:p w14:paraId="29FE2DC1" w14:textId="77777777" w:rsidR="00E04171" w:rsidRPr="007F7E2B" w:rsidRDefault="00E04171">
            <w:pPr>
              <w:spacing w:after="160" w:line="259" w:lineRule="auto"/>
              <w:rPr>
                <w:ins w:id="7584" w:author="V2" w:date="2025-04-14T14:19:00Z" w16du:dateUtc="2025-04-14T19:19:00Z"/>
              </w:rPr>
            </w:pPr>
          </w:p>
        </w:tc>
        <w:tc>
          <w:tcPr>
            <w:tcW w:w="6155" w:type="dxa"/>
            <w:tcBorders>
              <w:top w:val="nil"/>
              <w:left w:val="nil"/>
              <w:bottom w:val="nil"/>
              <w:right w:val="nil"/>
            </w:tcBorders>
          </w:tcPr>
          <w:p w14:paraId="172DFFEF" w14:textId="77777777" w:rsidR="00E04171" w:rsidRPr="007F7E2B" w:rsidRDefault="00E04171">
            <w:pPr>
              <w:spacing w:after="160" w:line="259" w:lineRule="auto"/>
              <w:rPr>
                <w:ins w:id="7585" w:author="V2" w:date="2025-04-14T14:19:00Z" w16du:dateUtc="2025-04-14T19:19:00Z"/>
              </w:rPr>
            </w:pPr>
          </w:p>
        </w:tc>
      </w:tr>
      <w:tr w:rsidR="00E04171" w:rsidRPr="007F7E2B" w14:paraId="1A4199B5" w14:textId="77777777">
        <w:trPr>
          <w:trHeight w:val="404"/>
          <w:ins w:id="7586" w:author="V2" w:date="2025-04-14T14:19:00Z" w16du:dateUtc="2025-04-14T19:19:00Z"/>
        </w:trPr>
        <w:tc>
          <w:tcPr>
            <w:tcW w:w="2072" w:type="dxa"/>
            <w:tcBorders>
              <w:top w:val="nil"/>
              <w:left w:val="nil"/>
              <w:bottom w:val="nil"/>
              <w:right w:val="nil"/>
            </w:tcBorders>
          </w:tcPr>
          <w:p w14:paraId="1C11BFB8" w14:textId="77777777" w:rsidR="00E04171" w:rsidRPr="007F7E2B" w:rsidRDefault="00E04171">
            <w:pPr>
              <w:spacing w:line="259" w:lineRule="auto"/>
              <w:ind w:left="414"/>
              <w:jc w:val="center"/>
              <w:rPr>
                <w:ins w:id="7587" w:author="V2" w:date="2025-04-14T14:19:00Z" w16du:dateUtc="2025-04-14T19:19:00Z"/>
              </w:rPr>
            </w:pPr>
            <w:ins w:id="7588" w:author="V2" w:date="2025-04-14T14:19:00Z" w16du:dateUtc="2025-04-14T19:19:00Z">
              <w:r w:rsidRPr="007F7E2B">
                <w:rPr>
                  <w:rFonts w:ascii="Arial" w:eastAsia="Arial" w:hAnsi="Arial" w:cs="Arial"/>
                  <w:i/>
                </w:rPr>
                <w:t>N</w:t>
              </w:r>
              <w:r w:rsidRPr="007F7E2B">
                <w:t xml:space="preserve"> </w:t>
              </w:r>
            </w:ins>
          </w:p>
        </w:tc>
        <w:tc>
          <w:tcPr>
            <w:tcW w:w="752" w:type="dxa"/>
            <w:tcBorders>
              <w:top w:val="nil"/>
              <w:left w:val="nil"/>
              <w:bottom w:val="nil"/>
              <w:right w:val="nil"/>
            </w:tcBorders>
          </w:tcPr>
          <w:p w14:paraId="6FF4C26B" w14:textId="77777777" w:rsidR="00E04171" w:rsidRPr="007F7E2B" w:rsidRDefault="00E04171">
            <w:pPr>
              <w:spacing w:line="259" w:lineRule="auto"/>
              <w:rPr>
                <w:ins w:id="7589" w:author="V2" w:date="2025-04-14T14:19:00Z" w16du:dateUtc="2025-04-14T19:19:00Z"/>
              </w:rPr>
            </w:pPr>
            <w:ins w:id="7590" w:author="V2" w:date="2025-04-14T14:19:00Z" w16du:dateUtc="2025-04-14T19:19:00Z">
              <w:r w:rsidRPr="007F7E2B">
                <w:t xml:space="preserve">=  </w:t>
              </w:r>
            </w:ins>
          </w:p>
        </w:tc>
        <w:tc>
          <w:tcPr>
            <w:tcW w:w="6155" w:type="dxa"/>
            <w:tcBorders>
              <w:top w:val="nil"/>
              <w:left w:val="nil"/>
              <w:bottom w:val="nil"/>
              <w:right w:val="nil"/>
            </w:tcBorders>
          </w:tcPr>
          <w:p w14:paraId="1BD37524" w14:textId="77777777" w:rsidR="00E04171" w:rsidRPr="007F7E2B" w:rsidRDefault="00E04171">
            <w:pPr>
              <w:spacing w:line="259" w:lineRule="auto"/>
              <w:ind w:left="57"/>
              <w:rPr>
                <w:ins w:id="7591" w:author="V2" w:date="2025-04-14T14:19:00Z" w16du:dateUtc="2025-04-14T19:19:00Z"/>
              </w:rPr>
            </w:pPr>
            <w:ins w:id="7592" w:author="V2" w:date="2025-04-14T14:19:00Z" w16du:dateUtc="2025-04-14T19:19:00Z">
              <w:r w:rsidRPr="007F7E2B">
                <w:t xml:space="preserve">Total number of plots expected to be required </w:t>
              </w:r>
            </w:ins>
          </w:p>
        </w:tc>
      </w:tr>
      <w:tr w:rsidR="00E04171" w:rsidRPr="007F7E2B" w14:paraId="4AAC7C5D" w14:textId="77777777">
        <w:trPr>
          <w:trHeight w:val="582"/>
          <w:ins w:id="7593" w:author="V2" w:date="2025-04-14T14:19:00Z" w16du:dateUtc="2025-04-14T19:19:00Z"/>
        </w:trPr>
        <w:tc>
          <w:tcPr>
            <w:tcW w:w="2072" w:type="dxa"/>
            <w:tcBorders>
              <w:top w:val="nil"/>
              <w:left w:val="nil"/>
              <w:bottom w:val="nil"/>
              <w:right w:val="nil"/>
            </w:tcBorders>
          </w:tcPr>
          <w:p w14:paraId="61B26DFF" w14:textId="77777777" w:rsidR="00E04171" w:rsidRPr="007F7E2B" w:rsidRDefault="00E04171">
            <w:pPr>
              <w:spacing w:line="259" w:lineRule="auto"/>
              <w:ind w:left="326"/>
              <w:jc w:val="center"/>
              <w:rPr>
                <w:ins w:id="7594" w:author="V2" w:date="2025-04-14T14:19:00Z" w16du:dateUtc="2025-04-14T19:19:00Z"/>
              </w:rPr>
            </w:pPr>
            <w:ins w:id="7595" w:author="V2" w:date="2025-04-14T14:19:00Z" w16du:dateUtc="2025-04-14T19:19:00Z">
              <w:r w:rsidRPr="007F7E2B">
                <w:rPr>
                  <w:rFonts w:ascii="Arial" w:eastAsia="Arial" w:hAnsi="Arial" w:cs="Arial"/>
                  <w:i/>
                </w:rPr>
                <w:t>t</w:t>
              </w:r>
              <w:r w:rsidRPr="007F7E2B">
                <w:t xml:space="preserve"> </w:t>
              </w:r>
            </w:ins>
          </w:p>
        </w:tc>
        <w:tc>
          <w:tcPr>
            <w:tcW w:w="752" w:type="dxa"/>
            <w:tcBorders>
              <w:top w:val="nil"/>
              <w:left w:val="nil"/>
              <w:bottom w:val="nil"/>
              <w:right w:val="nil"/>
            </w:tcBorders>
          </w:tcPr>
          <w:p w14:paraId="1532C726" w14:textId="77777777" w:rsidR="00E04171" w:rsidRPr="007F7E2B" w:rsidRDefault="00E04171">
            <w:pPr>
              <w:spacing w:line="259" w:lineRule="auto"/>
              <w:rPr>
                <w:ins w:id="7596" w:author="V2" w:date="2025-04-14T14:19:00Z" w16du:dateUtc="2025-04-14T19:19:00Z"/>
              </w:rPr>
            </w:pPr>
            <w:ins w:id="7597" w:author="V2" w:date="2025-04-14T14:19:00Z" w16du:dateUtc="2025-04-14T19:19:00Z">
              <w:r w:rsidRPr="007F7E2B">
                <w:t xml:space="preserve">=  </w:t>
              </w:r>
            </w:ins>
          </w:p>
        </w:tc>
        <w:tc>
          <w:tcPr>
            <w:tcW w:w="6155" w:type="dxa"/>
            <w:tcBorders>
              <w:top w:val="nil"/>
              <w:left w:val="nil"/>
              <w:bottom w:val="nil"/>
              <w:right w:val="nil"/>
            </w:tcBorders>
          </w:tcPr>
          <w:p w14:paraId="580ECBC7" w14:textId="77777777" w:rsidR="00E04171" w:rsidRPr="007F7E2B" w:rsidRDefault="00E04171">
            <w:pPr>
              <w:spacing w:line="259" w:lineRule="auto"/>
              <w:ind w:left="57"/>
              <w:rPr>
                <w:ins w:id="7598" w:author="V2" w:date="2025-04-14T14:19:00Z" w16du:dateUtc="2025-04-14T19:19:00Z"/>
              </w:rPr>
            </w:pPr>
            <w:ins w:id="7599" w:author="V2" w:date="2025-04-14T14:19:00Z" w16du:dateUtc="2025-04-14T19:19:00Z">
              <w:r w:rsidRPr="007F7E2B">
                <w:t xml:space="preserve">Student t-test 0.90 value for n-1, n being the number of plots already established </w:t>
              </w:r>
            </w:ins>
          </w:p>
        </w:tc>
      </w:tr>
      <w:tr w:rsidR="00E04171" w:rsidRPr="007F7E2B" w14:paraId="0FF3F27A" w14:textId="77777777">
        <w:trPr>
          <w:trHeight w:val="348"/>
          <w:ins w:id="7600" w:author="V2" w:date="2025-04-14T14:19:00Z" w16du:dateUtc="2025-04-14T19:19:00Z"/>
        </w:trPr>
        <w:tc>
          <w:tcPr>
            <w:tcW w:w="2072" w:type="dxa"/>
            <w:tcBorders>
              <w:top w:val="nil"/>
              <w:left w:val="nil"/>
              <w:bottom w:val="nil"/>
              <w:right w:val="nil"/>
            </w:tcBorders>
          </w:tcPr>
          <w:p w14:paraId="562BEB47" w14:textId="77777777" w:rsidR="00E04171" w:rsidRPr="007F7E2B" w:rsidRDefault="00E04171">
            <w:pPr>
              <w:spacing w:line="259" w:lineRule="auto"/>
              <w:ind w:left="370"/>
              <w:jc w:val="center"/>
              <w:rPr>
                <w:ins w:id="7601" w:author="V2" w:date="2025-04-14T14:19:00Z" w16du:dateUtc="2025-04-14T19:19:00Z"/>
              </w:rPr>
            </w:pPr>
            <w:ins w:id="7602" w:author="V2" w:date="2025-04-14T14:19:00Z" w16du:dateUtc="2025-04-14T19:19:00Z">
              <w:r w:rsidRPr="007F7E2B">
                <w:rPr>
                  <w:rFonts w:ascii="Arial" w:eastAsia="Arial" w:hAnsi="Arial" w:cs="Arial"/>
                  <w:i/>
                </w:rPr>
                <w:t>s</w:t>
              </w:r>
              <w:r w:rsidRPr="007F7E2B">
                <w:t xml:space="preserve"> </w:t>
              </w:r>
            </w:ins>
          </w:p>
        </w:tc>
        <w:tc>
          <w:tcPr>
            <w:tcW w:w="752" w:type="dxa"/>
            <w:tcBorders>
              <w:top w:val="nil"/>
              <w:left w:val="nil"/>
              <w:bottom w:val="nil"/>
              <w:right w:val="nil"/>
            </w:tcBorders>
          </w:tcPr>
          <w:p w14:paraId="6DEDE76B" w14:textId="77777777" w:rsidR="00E04171" w:rsidRPr="007F7E2B" w:rsidRDefault="00E04171">
            <w:pPr>
              <w:spacing w:line="259" w:lineRule="auto"/>
              <w:rPr>
                <w:ins w:id="7603" w:author="V2" w:date="2025-04-14T14:19:00Z" w16du:dateUtc="2025-04-14T19:19:00Z"/>
              </w:rPr>
            </w:pPr>
            <w:ins w:id="7604" w:author="V2" w:date="2025-04-14T14:19:00Z" w16du:dateUtc="2025-04-14T19:19:00Z">
              <w:r w:rsidRPr="007F7E2B">
                <w:t xml:space="preserve">=  </w:t>
              </w:r>
            </w:ins>
          </w:p>
        </w:tc>
        <w:tc>
          <w:tcPr>
            <w:tcW w:w="6155" w:type="dxa"/>
            <w:tcBorders>
              <w:top w:val="nil"/>
              <w:left w:val="nil"/>
              <w:bottom w:val="nil"/>
              <w:right w:val="nil"/>
            </w:tcBorders>
          </w:tcPr>
          <w:p w14:paraId="5AD3F1E6" w14:textId="77777777" w:rsidR="00E04171" w:rsidRPr="007F7E2B" w:rsidRDefault="00E04171">
            <w:pPr>
              <w:spacing w:line="259" w:lineRule="auto"/>
              <w:ind w:left="57"/>
              <w:rPr>
                <w:ins w:id="7605" w:author="V2" w:date="2025-04-14T14:19:00Z" w16du:dateUtc="2025-04-14T19:19:00Z"/>
              </w:rPr>
            </w:pPr>
            <w:ins w:id="7606" w:author="V2" w:date="2025-04-14T14:19:00Z" w16du:dateUtc="2025-04-14T19:19:00Z">
              <w:r w:rsidRPr="007F7E2B">
                <w:t xml:space="preserve">Standard deviation for the existing plot values </w:t>
              </w:r>
            </w:ins>
          </w:p>
        </w:tc>
      </w:tr>
      <w:tr w:rsidR="00E04171" w:rsidRPr="007F7E2B" w14:paraId="2C68F90C" w14:textId="77777777">
        <w:trPr>
          <w:trHeight w:val="285"/>
          <w:ins w:id="7607" w:author="V2" w:date="2025-04-14T14:19:00Z" w16du:dateUtc="2025-04-14T19:19:00Z"/>
        </w:trPr>
        <w:tc>
          <w:tcPr>
            <w:tcW w:w="2072" w:type="dxa"/>
            <w:tcBorders>
              <w:top w:val="nil"/>
              <w:left w:val="nil"/>
              <w:bottom w:val="nil"/>
              <w:right w:val="nil"/>
            </w:tcBorders>
          </w:tcPr>
          <w:p w14:paraId="1CA9F7B5" w14:textId="77777777" w:rsidR="00E04171" w:rsidRPr="007F7E2B" w:rsidRDefault="00E04171">
            <w:pPr>
              <w:spacing w:line="259" w:lineRule="auto"/>
              <w:ind w:left="436"/>
              <w:jc w:val="center"/>
              <w:rPr>
                <w:ins w:id="7608" w:author="V2" w:date="2025-04-14T14:19:00Z" w16du:dateUtc="2025-04-14T19:19:00Z"/>
              </w:rPr>
            </w:pPr>
            <w:ins w:id="7609" w:author="V2" w:date="2025-04-14T14:19:00Z" w16du:dateUtc="2025-04-14T19:19:00Z">
              <w:r w:rsidRPr="007F7E2B">
                <w:rPr>
                  <w:rFonts w:ascii="Arial" w:eastAsia="Arial" w:hAnsi="Arial" w:cs="Arial"/>
                  <w:i/>
                </w:rPr>
                <w:t>m</w:t>
              </w:r>
              <w:r w:rsidRPr="007F7E2B">
                <w:t xml:space="preserve"> </w:t>
              </w:r>
            </w:ins>
          </w:p>
        </w:tc>
        <w:tc>
          <w:tcPr>
            <w:tcW w:w="752" w:type="dxa"/>
            <w:tcBorders>
              <w:top w:val="nil"/>
              <w:left w:val="nil"/>
              <w:bottom w:val="nil"/>
              <w:right w:val="nil"/>
            </w:tcBorders>
          </w:tcPr>
          <w:p w14:paraId="3F9095DF" w14:textId="77777777" w:rsidR="00E04171" w:rsidRPr="007F7E2B" w:rsidRDefault="00E04171">
            <w:pPr>
              <w:spacing w:line="259" w:lineRule="auto"/>
              <w:rPr>
                <w:ins w:id="7610" w:author="V2" w:date="2025-04-14T14:19:00Z" w16du:dateUtc="2025-04-14T19:19:00Z"/>
              </w:rPr>
            </w:pPr>
            <w:ins w:id="7611" w:author="V2" w:date="2025-04-14T14:19:00Z" w16du:dateUtc="2025-04-14T19:19:00Z">
              <w:r w:rsidRPr="007F7E2B">
                <w:t xml:space="preserve">=  </w:t>
              </w:r>
            </w:ins>
          </w:p>
        </w:tc>
        <w:tc>
          <w:tcPr>
            <w:tcW w:w="6155" w:type="dxa"/>
            <w:tcBorders>
              <w:top w:val="nil"/>
              <w:left w:val="nil"/>
              <w:bottom w:val="nil"/>
              <w:right w:val="nil"/>
            </w:tcBorders>
          </w:tcPr>
          <w:p w14:paraId="28D271EA" w14:textId="77777777" w:rsidR="00E04171" w:rsidRPr="007F7E2B" w:rsidRDefault="00E04171">
            <w:pPr>
              <w:spacing w:line="259" w:lineRule="auto"/>
              <w:ind w:left="57"/>
              <w:rPr>
                <w:ins w:id="7612" w:author="V2" w:date="2025-04-14T14:19:00Z" w16du:dateUtc="2025-04-14T19:19:00Z"/>
              </w:rPr>
            </w:pPr>
            <w:ins w:id="7613" w:author="V2" w:date="2025-04-14T14:19:00Z" w16du:dateUtc="2025-04-14T19:19:00Z">
              <w:r w:rsidRPr="007F7E2B">
                <w:t xml:space="preserve">Mean value of the variable from the existing plots </w:t>
              </w:r>
            </w:ins>
          </w:p>
        </w:tc>
      </w:tr>
    </w:tbl>
    <w:p w14:paraId="52270F6F" w14:textId="77777777" w:rsidR="00E04171" w:rsidRPr="007F7E2B" w:rsidRDefault="00E04171">
      <w:pPr>
        <w:spacing w:line="259" w:lineRule="auto"/>
        <w:rPr>
          <w:ins w:id="7614" w:author="V2" w:date="2025-04-14T14:19:00Z" w16du:dateUtc="2025-04-14T19:19:00Z"/>
        </w:rPr>
      </w:pPr>
      <w:ins w:id="7615" w:author="V2" w:date="2025-04-14T14:19:00Z" w16du:dateUtc="2025-04-14T19:19:00Z">
        <w:r w:rsidRPr="007F7E2B">
          <w:t xml:space="preserve"> </w:t>
        </w:r>
      </w:ins>
    </w:p>
    <w:p w14:paraId="3F87F981" w14:textId="77777777" w:rsidR="00E04171" w:rsidRPr="007F7E2B" w:rsidRDefault="00E04171" w:rsidP="00964B29">
      <w:pPr>
        <w:numPr>
          <w:ilvl w:val="0"/>
          <w:numId w:val="77"/>
        </w:numPr>
        <w:spacing w:before="0" w:line="271" w:lineRule="auto"/>
        <w:ind w:right="431" w:hanging="360"/>
        <w:rPr>
          <w:ins w:id="7616" w:author="V2" w:date="2025-04-14T14:19:00Z" w16du:dateUtc="2025-04-14T19:19:00Z"/>
        </w:rPr>
      </w:pPr>
      <w:ins w:id="7617" w:author="V2" w:date="2025-04-14T14:19:00Z" w16du:dateUtc="2025-04-14T19:19:00Z">
        <w:r w:rsidRPr="007F7E2B">
          <w:t>Recalculate SoilC</w:t>
        </w:r>
        <w:r w:rsidRPr="007F7E2B">
          <w:rPr>
            <w:vertAlign w:val="subscript"/>
          </w:rPr>
          <w:t>s</w:t>
        </w:r>
        <w:r w:rsidRPr="007F7E2B">
          <w:rPr>
            <w:rFonts w:ascii="Arial" w:eastAsia="Arial" w:hAnsi="Arial" w:cs="Arial"/>
            <w:b/>
          </w:rPr>
          <w:t xml:space="preserve"> </w:t>
        </w:r>
      </w:ins>
    </w:p>
    <w:p w14:paraId="5E7B9E15" w14:textId="77777777" w:rsidR="00E04171" w:rsidRPr="007F7E2B" w:rsidRDefault="00E04171">
      <w:pPr>
        <w:ind w:left="730" w:right="431"/>
        <w:rPr>
          <w:ins w:id="7618" w:author="V2" w:date="2025-04-14T14:19:00Z" w16du:dateUtc="2025-04-14T19:19:00Z"/>
        </w:rPr>
      </w:pPr>
      <w:ins w:id="7619" w:author="V2" w:date="2025-04-14T14:19:00Z" w16du:dateUtc="2025-04-14T19:19:00Z">
        <w:r w:rsidRPr="007F7E2B">
          <w:t>In some cases, due to project size or other factors, installing enough plots to meet the required confidence interval may not be economically viable.  In these cases, and provided that project proponents install a minimum of 10 plots per stratum, project proponents may proceed with data gathered to a lower confidence interval.  However, project proponents must recalculate SoilC</w:t>
        </w:r>
        <w:r w:rsidRPr="007F7E2B">
          <w:rPr>
            <w:vertAlign w:val="subscript"/>
          </w:rPr>
          <w:t>s</w:t>
        </w:r>
        <w:r w:rsidRPr="007F7E2B">
          <w:t xml:space="preserve"> (from Step 6.6 below) as follows:</w:t>
        </w:r>
        <w:r w:rsidRPr="007F7E2B">
          <w:rPr>
            <w:rFonts w:ascii="Arial" w:eastAsia="Arial" w:hAnsi="Arial" w:cs="Arial"/>
            <w:b/>
          </w:rPr>
          <w:t xml:space="preserve"> </w:t>
        </w:r>
      </w:ins>
    </w:p>
    <w:p w14:paraId="476C6BC3" w14:textId="77777777" w:rsidR="00E04171" w:rsidRPr="007F7E2B" w:rsidRDefault="00E04171">
      <w:pPr>
        <w:spacing w:line="259" w:lineRule="auto"/>
        <w:ind w:left="720"/>
        <w:rPr>
          <w:ins w:id="7620" w:author="V2" w:date="2025-04-14T14:19:00Z" w16du:dateUtc="2025-04-14T19:19:00Z"/>
        </w:rPr>
      </w:pPr>
      <w:ins w:id="7621" w:author="V2" w:date="2025-04-14T14:19:00Z" w16du:dateUtc="2025-04-14T19:19:00Z">
        <w:r w:rsidRPr="007F7E2B">
          <w:rPr>
            <w:rFonts w:ascii="Arial" w:eastAsia="Arial" w:hAnsi="Arial" w:cs="Arial"/>
            <w:b/>
          </w:rPr>
          <w:t xml:space="preserve"> </w:t>
        </w:r>
      </w:ins>
    </w:p>
    <w:p w14:paraId="256EF367" w14:textId="77777777" w:rsidR="00E04171" w:rsidRPr="007F7E2B" w:rsidRDefault="00E04171" w:rsidP="00964B29">
      <w:pPr>
        <w:numPr>
          <w:ilvl w:val="1"/>
          <w:numId w:val="78"/>
        </w:numPr>
        <w:spacing w:before="0" w:after="26" w:line="271" w:lineRule="auto"/>
        <w:ind w:right="431" w:hanging="360"/>
        <w:rPr>
          <w:ins w:id="7622" w:author="V2" w:date="2025-04-14T14:19:00Z" w16du:dateUtc="2025-04-14T19:19:00Z"/>
        </w:rPr>
      </w:pPr>
      <w:ins w:id="7623" w:author="V2" w:date="2025-04-14T14:19:00Z" w16du:dateUtc="2025-04-14T19:19:00Z">
        <w:r w:rsidRPr="007F7E2B">
          <w:t xml:space="preserve">Where sampling is undertaken prior to project start date to determine the baseline. </w:t>
        </w:r>
      </w:ins>
    </w:p>
    <w:p w14:paraId="418347FA" w14:textId="0AA06FC4" w:rsidR="00E04171" w:rsidRPr="007F7E2B" w:rsidRDefault="00E04171" w:rsidP="004129BE">
      <w:pPr>
        <w:spacing w:after="20" w:line="259" w:lineRule="auto"/>
        <w:ind w:left="1800"/>
        <w:rPr>
          <w:ins w:id="7624" w:author="V2" w:date="2025-04-14T14:19:00Z" w16du:dateUtc="2025-04-14T19:19:00Z"/>
        </w:rPr>
      </w:pPr>
      <w:ins w:id="7625" w:author="V2" w:date="2025-04-14T14:19:00Z" w16du:dateUtc="2025-04-14T19:19:00Z">
        <w:r w:rsidRPr="007F7E2B">
          <w:t xml:space="preserve"> </w:t>
        </w:r>
        <w:r w:rsidR="004129BE" w:rsidRPr="007F7E2B">
          <w:rPr>
            <w:noProof/>
          </w:rPr>
          <w:drawing>
            <wp:anchor distT="0" distB="0" distL="114300" distR="114300" simplePos="0" relativeHeight="251712566" behindDoc="1" locked="0" layoutInCell="1" allowOverlap="1" wp14:anchorId="47EC7A95" wp14:editId="7BA36443">
              <wp:simplePos x="0" y="0"/>
              <wp:positionH relativeFrom="column">
                <wp:posOffset>1174750</wp:posOffset>
              </wp:positionH>
              <wp:positionV relativeFrom="paragraph">
                <wp:posOffset>109220</wp:posOffset>
              </wp:positionV>
              <wp:extent cx="2520950" cy="419100"/>
              <wp:effectExtent l="0" t="0" r="0" b="0"/>
              <wp:wrapTight wrapText="bothSides">
                <wp:wrapPolygon edited="0">
                  <wp:start x="0" y="0"/>
                  <wp:lineTo x="0" y="20618"/>
                  <wp:lineTo x="21382" y="20618"/>
                  <wp:lineTo x="21382" y="0"/>
                  <wp:lineTo x="0" y="0"/>
                </wp:wrapPolygon>
              </wp:wrapTight>
              <wp:docPr id="2004919042"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19042" name="Picture 1" descr="A black and white text&#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2520950" cy="419100"/>
                      </a:xfrm>
                      <a:prstGeom prst="rect">
                        <a:avLst/>
                      </a:prstGeom>
                    </pic:spPr>
                  </pic:pic>
                </a:graphicData>
              </a:graphic>
              <wp14:sizeRelH relativeFrom="page">
                <wp14:pctWidth>0</wp14:pctWidth>
              </wp14:sizeRelH>
              <wp14:sizeRelV relativeFrom="page">
                <wp14:pctHeight>0</wp14:pctHeight>
              </wp14:sizeRelV>
            </wp:anchor>
          </w:drawing>
        </w:r>
        <w:r w:rsidRPr="007F7E2B">
          <w:t xml:space="preserve"> </w:t>
        </w:r>
        <w:r w:rsidRPr="007F7E2B">
          <w:tab/>
          <w:t xml:space="preserve"> </w:t>
        </w:r>
        <w:r w:rsidRPr="007F7E2B">
          <w:tab/>
          <w:t xml:space="preserve"> </w:t>
        </w:r>
        <w:r w:rsidRPr="007F7E2B">
          <w:tab/>
          <w:t xml:space="preserve"> </w:t>
        </w:r>
        <w:r w:rsidRPr="007F7E2B">
          <w:tab/>
          <w:t xml:space="preserve"> </w:t>
        </w:r>
        <w:r w:rsidRPr="007F7E2B">
          <w:tab/>
          <w:t xml:space="preserve">(5.4) </w:t>
        </w:r>
      </w:ins>
    </w:p>
    <w:p w14:paraId="646D18A9" w14:textId="77777777" w:rsidR="00E04171" w:rsidRPr="007F7E2B" w:rsidRDefault="00E04171">
      <w:pPr>
        <w:spacing w:line="259" w:lineRule="auto"/>
        <w:ind w:left="1080"/>
        <w:rPr>
          <w:ins w:id="7626" w:author="V2" w:date="2025-04-14T14:19:00Z" w16du:dateUtc="2025-04-14T19:19:00Z"/>
        </w:rPr>
      </w:pPr>
      <w:ins w:id="7627" w:author="V2" w:date="2025-04-14T14:19:00Z" w16du:dateUtc="2025-04-14T19:19:00Z">
        <w:r w:rsidRPr="007F7E2B">
          <w:t xml:space="preserve"> </w:t>
        </w:r>
      </w:ins>
    </w:p>
    <w:p w14:paraId="4857F93D" w14:textId="77777777" w:rsidR="00E04171" w:rsidRPr="007F7E2B" w:rsidRDefault="00E04171">
      <w:pPr>
        <w:spacing w:after="14"/>
        <w:ind w:left="1810" w:right="431"/>
        <w:rPr>
          <w:ins w:id="7628" w:author="V2" w:date="2025-04-14T14:19:00Z" w16du:dateUtc="2025-04-14T19:19:00Z"/>
        </w:rPr>
      </w:pPr>
      <w:ins w:id="7629" w:author="V2" w:date="2025-04-14T14:19:00Z" w16du:dateUtc="2025-04-14T19:19:00Z">
        <w:r w:rsidRPr="007F7E2B">
          <w:t xml:space="preserve">Where: </w:t>
        </w:r>
      </w:ins>
    </w:p>
    <w:p w14:paraId="72017DF0" w14:textId="77777777" w:rsidR="00E04171" w:rsidRPr="007F7E2B" w:rsidRDefault="00E04171">
      <w:pPr>
        <w:spacing w:line="379" w:lineRule="auto"/>
        <w:ind w:left="1810" w:right="1375"/>
        <w:rPr>
          <w:ins w:id="7630" w:author="V2" w:date="2025-04-14T14:19:00Z" w16du:dateUtc="2025-04-14T19:19:00Z"/>
        </w:rPr>
      </w:pPr>
      <w:ins w:id="7631" w:author="V2" w:date="2025-04-14T14:19:00Z" w16du:dateUtc="2025-04-14T19:19:00Z">
        <w:r w:rsidRPr="007F7E2B">
          <w:rPr>
            <w:rFonts w:ascii="Arial" w:eastAsia="Arial" w:hAnsi="Arial" w:cs="Arial"/>
            <w:i/>
          </w:rPr>
          <w:t>SoilC</w:t>
        </w:r>
        <w:r w:rsidRPr="007F7E2B">
          <w:rPr>
            <w:rFonts w:ascii="Arial" w:eastAsia="Arial" w:hAnsi="Arial" w:cs="Arial"/>
            <w:i/>
            <w:vertAlign w:val="subscript"/>
          </w:rPr>
          <w:t>s</w:t>
        </w:r>
        <w:r w:rsidRPr="007F7E2B">
          <w:rPr>
            <w:vertAlign w:val="subscript"/>
          </w:rPr>
          <w:t xml:space="preserve"> </w:t>
        </w:r>
        <w:r w:rsidRPr="007F7E2B">
          <w:rPr>
            <w:vertAlign w:val="subscript"/>
          </w:rPr>
          <w:tab/>
        </w:r>
        <w:r w:rsidRPr="007F7E2B">
          <w:t xml:space="preserve">=  </w:t>
        </w:r>
        <w:r w:rsidRPr="007F7E2B">
          <w:tab/>
          <w:t xml:space="preserve">Total soil carbon in stratum s, t </w:t>
        </w:r>
        <w:r w:rsidRPr="007F7E2B">
          <w:rPr>
            <w:rFonts w:ascii="Arial" w:eastAsia="Arial" w:hAnsi="Arial" w:cs="Arial"/>
            <w:i/>
          </w:rPr>
          <w:t>ci</w:t>
        </w:r>
        <w:r w:rsidRPr="007F7E2B">
          <w:t xml:space="preserve">   </w:t>
        </w:r>
        <w:r w:rsidRPr="007F7E2B">
          <w:tab/>
          <w:t xml:space="preserve">=   </w:t>
        </w:r>
        <w:r w:rsidRPr="007F7E2B">
          <w:tab/>
          <w:t xml:space="preserve">The calculated confidence interval at 90% confidence </w:t>
        </w:r>
      </w:ins>
    </w:p>
    <w:p w14:paraId="3E4945CA" w14:textId="77777777" w:rsidR="00E04171" w:rsidRPr="007F7E2B" w:rsidRDefault="00E04171">
      <w:pPr>
        <w:spacing w:after="17" w:line="259" w:lineRule="auto"/>
        <w:ind w:left="720"/>
        <w:rPr>
          <w:ins w:id="7632" w:author="V2" w:date="2025-04-14T14:19:00Z" w16du:dateUtc="2025-04-14T19:19:00Z"/>
        </w:rPr>
      </w:pPr>
      <w:ins w:id="7633" w:author="V2" w:date="2025-04-14T14:19:00Z" w16du:dateUtc="2025-04-14T19:19:00Z">
        <w:r w:rsidRPr="007F7E2B">
          <w:t xml:space="preserve"> </w:t>
        </w:r>
      </w:ins>
    </w:p>
    <w:p w14:paraId="1C073BEA" w14:textId="77777777" w:rsidR="00E04171" w:rsidRPr="007F7E2B" w:rsidRDefault="00E04171" w:rsidP="00964B29">
      <w:pPr>
        <w:numPr>
          <w:ilvl w:val="1"/>
          <w:numId w:val="78"/>
        </w:numPr>
        <w:spacing w:before="0" w:after="24" w:line="271" w:lineRule="auto"/>
        <w:ind w:right="431" w:hanging="360"/>
        <w:rPr>
          <w:ins w:id="7634" w:author="V2" w:date="2025-04-14T14:19:00Z" w16du:dateUtc="2025-04-14T19:19:00Z"/>
        </w:rPr>
      </w:pPr>
      <w:ins w:id="7635" w:author="V2" w:date="2025-04-14T14:19:00Z" w16du:dateUtc="2025-04-14T19:19:00Z">
        <w:r w:rsidRPr="007F7E2B">
          <w:t>Where sampling is undertaken after project commencement to determine soil carbon under the project scenario.</w:t>
        </w:r>
        <w:r w:rsidRPr="007F7E2B">
          <w:rPr>
            <w:rFonts w:ascii="Arial" w:eastAsia="Arial" w:hAnsi="Arial" w:cs="Arial"/>
            <w:b/>
          </w:rPr>
          <w:t xml:space="preserve"> </w:t>
        </w:r>
      </w:ins>
    </w:p>
    <w:p w14:paraId="70830592" w14:textId="26B0A6F6" w:rsidR="00E04171" w:rsidRPr="007F7E2B" w:rsidRDefault="00E04171" w:rsidP="00145BFF">
      <w:pPr>
        <w:spacing w:after="22" w:line="259" w:lineRule="auto"/>
        <w:ind w:left="1800"/>
        <w:rPr>
          <w:ins w:id="7636" w:author="V2" w:date="2025-04-14T14:19:00Z" w16du:dateUtc="2025-04-14T19:19:00Z"/>
        </w:rPr>
      </w:pPr>
      <w:ins w:id="7637" w:author="V2" w:date="2025-04-14T14:19:00Z" w16du:dateUtc="2025-04-14T19:19:00Z">
        <w:r w:rsidRPr="007F7E2B">
          <w:rPr>
            <w:b/>
          </w:rPr>
          <w:lastRenderedPageBreak/>
          <w:t xml:space="preserve"> </w:t>
        </w:r>
        <w:r w:rsidR="00145BFF" w:rsidRPr="007F7E2B">
          <w:rPr>
            <w:noProof/>
          </w:rPr>
          <w:drawing>
            <wp:anchor distT="0" distB="0" distL="114300" distR="114300" simplePos="0" relativeHeight="251713590" behindDoc="1" locked="0" layoutInCell="1" allowOverlap="1" wp14:anchorId="6201E523" wp14:editId="5D3C9CE5">
              <wp:simplePos x="0" y="0"/>
              <wp:positionH relativeFrom="column">
                <wp:posOffset>1174750</wp:posOffset>
              </wp:positionH>
              <wp:positionV relativeFrom="paragraph">
                <wp:posOffset>114300</wp:posOffset>
              </wp:positionV>
              <wp:extent cx="2571750" cy="368300"/>
              <wp:effectExtent l="0" t="0" r="0" b="0"/>
              <wp:wrapTight wrapText="bothSides">
                <wp:wrapPolygon edited="0">
                  <wp:start x="0" y="0"/>
                  <wp:lineTo x="0" y="20110"/>
                  <wp:lineTo x="21440" y="20110"/>
                  <wp:lineTo x="21440" y="0"/>
                  <wp:lineTo x="0" y="0"/>
                </wp:wrapPolygon>
              </wp:wrapTight>
              <wp:docPr id="637764161"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64161" name="Picture 1" descr="A black and white text&#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2571750" cy="368300"/>
                      </a:xfrm>
                      <a:prstGeom prst="rect">
                        <a:avLst/>
                      </a:prstGeom>
                    </pic:spPr>
                  </pic:pic>
                </a:graphicData>
              </a:graphic>
              <wp14:sizeRelH relativeFrom="page">
                <wp14:pctWidth>0</wp14:pctWidth>
              </wp14:sizeRelH>
              <wp14:sizeRelV relativeFrom="page">
                <wp14:pctHeight>0</wp14:pctHeight>
              </wp14:sizeRelV>
            </wp:anchor>
          </w:drawing>
        </w:r>
        <w:r w:rsidRPr="007F7E2B">
          <w:tab/>
          <w:t xml:space="preserve"> </w:t>
        </w:r>
        <w:r w:rsidRPr="007F7E2B">
          <w:tab/>
          <w:t xml:space="preserve"> </w:t>
        </w:r>
        <w:r w:rsidRPr="007F7E2B">
          <w:tab/>
          <w:t xml:space="preserve"> </w:t>
        </w:r>
        <w:r w:rsidRPr="007F7E2B">
          <w:tab/>
          <w:t xml:space="preserve"> </w:t>
        </w:r>
        <w:r w:rsidRPr="007F7E2B">
          <w:tab/>
          <w:t xml:space="preserve">(5.5) </w:t>
        </w:r>
      </w:ins>
    </w:p>
    <w:p w14:paraId="6D799458" w14:textId="77777777" w:rsidR="00E04171" w:rsidRPr="007F7E2B" w:rsidRDefault="00E04171">
      <w:pPr>
        <w:spacing w:line="259" w:lineRule="auto"/>
        <w:ind w:left="1080"/>
        <w:rPr>
          <w:ins w:id="7638" w:author="V2" w:date="2025-04-14T14:19:00Z" w16du:dateUtc="2025-04-14T19:19:00Z"/>
        </w:rPr>
      </w:pPr>
      <w:ins w:id="7639" w:author="V2" w:date="2025-04-14T14:19:00Z" w16du:dateUtc="2025-04-14T19:19:00Z">
        <w:r w:rsidRPr="007F7E2B">
          <w:t xml:space="preserve"> </w:t>
        </w:r>
      </w:ins>
    </w:p>
    <w:p w14:paraId="6C3CD9CB" w14:textId="77777777" w:rsidR="00E04171" w:rsidRPr="007F7E2B" w:rsidRDefault="00E04171">
      <w:pPr>
        <w:spacing w:after="14"/>
        <w:ind w:left="1810" w:right="431"/>
        <w:rPr>
          <w:ins w:id="7640" w:author="V2" w:date="2025-04-14T14:19:00Z" w16du:dateUtc="2025-04-14T19:19:00Z"/>
        </w:rPr>
      </w:pPr>
      <w:ins w:id="7641" w:author="V2" w:date="2025-04-14T14:19:00Z" w16du:dateUtc="2025-04-14T19:19:00Z">
        <w:r w:rsidRPr="007F7E2B">
          <w:t xml:space="preserve">Where </w:t>
        </w:r>
      </w:ins>
    </w:p>
    <w:p w14:paraId="757C3B40" w14:textId="77777777" w:rsidR="00E04171" w:rsidRPr="007F7E2B" w:rsidRDefault="00E04171">
      <w:pPr>
        <w:spacing w:line="380" w:lineRule="auto"/>
        <w:ind w:left="1810" w:right="1646"/>
        <w:rPr>
          <w:ins w:id="7642" w:author="V2" w:date="2025-04-14T14:19:00Z" w16du:dateUtc="2025-04-14T19:19:00Z"/>
        </w:rPr>
      </w:pPr>
      <w:ins w:id="7643" w:author="V2" w:date="2025-04-14T14:19:00Z" w16du:dateUtc="2025-04-14T19:19:00Z">
        <w:r w:rsidRPr="007F7E2B">
          <w:rPr>
            <w:rFonts w:ascii="Arial" w:eastAsia="Arial" w:hAnsi="Arial" w:cs="Arial"/>
            <w:i/>
          </w:rPr>
          <w:t>SoilC</w:t>
        </w:r>
        <w:r w:rsidRPr="007F7E2B">
          <w:rPr>
            <w:rFonts w:ascii="Arial" w:eastAsia="Arial" w:hAnsi="Arial" w:cs="Arial"/>
            <w:i/>
            <w:vertAlign w:val="subscript"/>
          </w:rPr>
          <w:t>s</w:t>
        </w:r>
        <w:r w:rsidRPr="007F7E2B">
          <w:rPr>
            <w:vertAlign w:val="subscript"/>
          </w:rPr>
          <w:t xml:space="preserve"> </w:t>
        </w:r>
        <w:r w:rsidRPr="007F7E2B">
          <w:rPr>
            <w:vertAlign w:val="subscript"/>
          </w:rPr>
          <w:tab/>
        </w:r>
        <w:r w:rsidRPr="007F7E2B">
          <w:t xml:space="preserve">=  </w:t>
        </w:r>
        <w:r w:rsidRPr="007F7E2B">
          <w:tab/>
          <w:t>Total soil carbon in stratum s, t</w:t>
        </w:r>
        <w:r w:rsidRPr="007F7E2B">
          <w:rPr>
            <w:rFonts w:ascii="Arial" w:eastAsia="Arial" w:hAnsi="Arial" w:cs="Arial"/>
            <w:i/>
          </w:rPr>
          <w:t xml:space="preserve">  ci</w:t>
        </w:r>
        <w:r w:rsidRPr="007F7E2B">
          <w:t xml:space="preserve">   </w:t>
        </w:r>
        <w:r w:rsidRPr="007F7E2B">
          <w:tab/>
          <w:t xml:space="preserve">=   </w:t>
        </w:r>
        <w:r w:rsidRPr="007F7E2B">
          <w:tab/>
          <w:t xml:space="preserve">The calculated confidence interval at 90% confidence </w:t>
        </w:r>
      </w:ins>
    </w:p>
    <w:p w14:paraId="39FA05DB" w14:textId="77777777" w:rsidR="00E04171" w:rsidRPr="007F7E2B" w:rsidRDefault="00E04171">
      <w:pPr>
        <w:spacing w:after="36" w:line="259" w:lineRule="auto"/>
        <w:ind w:left="2269"/>
        <w:rPr>
          <w:ins w:id="7644" w:author="V2" w:date="2025-04-14T14:19:00Z" w16du:dateUtc="2025-04-14T19:19:00Z"/>
        </w:rPr>
      </w:pPr>
      <w:ins w:id="7645" w:author="V2" w:date="2025-04-14T14:19:00Z" w16du:dateUtc="2025-04-14T19:19:00Z">
        <w:r w:rsidRPr="007F7E2B">
          <w:t xml:space="preserve"> </w:t>
        </w:r>
      </w:ins>
    </w:p>
    <w:p w14:paraId="47BF62EC" w14:textId="77777777" w:rsidR="00E04171" w:rsidRPr="007F7E2B" w:rsidRDefault="00E04171">
      <w:pPr>
        <w:spacing w:line="259" w:lineRule="auto"/>
        <w:ind w:left="1080"/>
        <w:rPr>
          <w:ins w:id="7646" w:author="V2" w:date="2025-04-14T14:19:00Z" w16du:dateUtc="2025-04-14T19:19:00Z"/>
        </w:rPr>
      </w:pPr>
      <w:ins w:id="7647" w:author="V2" w:date="2025-04-14T14:19:00Z" w16du:dateUtc="2025-04-14T19:19:00Z">
        <w:r w:rsidRPr="007F7E2B">
          <w:t xml:space="preserve"> </w:t>
        </w:r>
      </w:ins>
    </w:p>
    <w:p w14:paraId="1442D2B3" w14:textId="77777777" w:rsidR="00E04171" w:rsidRPr="007F7E2B" w:rsidRDefault="00E04171">
      <w:pPr>
        <w:pStyle w:val="Heading3"/>
        <w:ind w:left="-5" w:right="268"/>
        <w:rPr>
          <w:ins w:id="7648" w:author="V2" w:date="2025-04-14T14:19:00Z" w16du:dateUtc="2025-04-14T19:19:00Z"/>
        </w:rPr>
      </w:pPr>
      <w:bookmarkStart w:id="7649" w:name="_Toc174616093"/>
      <w:bookmarkStart w:id="7650" w:name="_Toc174616509"/>
      <w:bookmarkStart w:id="7651" w:name="_Toc180594234"/>
      <w:bookmarkStart w:id="7652" w:name="_Toc180594641"/>
      <w:ins w:id="7653" w:author="V2" w:date="2025-04-14T14:19:00Z" w16du:dateUtc="2025-04-14T19:19:00Z">
        <w:r w:rsidRPr="007F7E2B">
          <w:t>Step 6.6 Calculating the total accounted soil carbon for the stratum</w:t>
        </w:r>
        <w:bookmarkEnd w:id="7649"/>
        <w:bookmarkEnd w:id="7650"/>
        <w:bookmarkEnd w:id="7651"/>
        <w:bookmarkEnd w:id="7652"/>
        <w:r w:rsidRPr="007F7E2B">
          <w:t xml:space="preserve"> </w:t>
        </w:r>
      </w:ins>
    </w:p>
    <w:p w14:paraId="6299E422" w14:textId="2355E45E" w:rsidR="00E04171" w:rsidRPr="007F7E2B" w:rsidRDefault="00145BFF">
      <w:pPr>
        <w:spacing w:after="467"/>
        <w:ind w:left="-5" w:right="431"/>
        <w:rPr>
          <w:ins w:id="7654" w:author="V2" w:date="2025-04-14T14:19:00Z" w16du:dateUtc="2025-04-14T19:19:00Z"/>
        </w:rPr>
      </w:pPr>
      <w:ins w:id="7655" w:author="V2" w:date="2025-04-14T14:19:00Z" w16du:dateUtc="2025-04-14T19:19:00Z">
        <w:r w:rsidRPr="007F7E2B">
          <w:rPr>
            <w:noProof/>
            <w:sz w:val="22"/>
          </w:rPr>
          <w:drawing>
            <wp:anchor distT="0" distB="0" distL="114300" distR="114300" simplePos="0" relativeHeight="251714614" behindDoc="1" locked="0" layoutInCell="1" allowOverlap="1" wp14:anchorId="436041E8" wp14:editId="28EBDBBD">
              <wp:simplePos x="0" y="0"/>
              <wp:positionH relativeFrom="column">
                <wp:posOffset>349250</wp:posOffset>
              </wp:positionH>
              <wp:positionV relativeFrom="paragraph">
                <wp:posOffset>439420</wp:posOffset>
              </wp:positionV>
              <wp:extent cx="3473450" cy="571500"/>
              <wp:effectExtent l="0" t="0" r="0" b="0"/>
              <wp:wrapTight wrapText="bothSides">
                <wp:wrapPolygon edited="0">
                  <wp:start x="0" y="0"/>
                  <wp:lineTo x="0" y="20880"/>
                  <wp:lineTo x="21442" y="20880"/>
                  <wp:lineTo x="21442" y="0"/>
                  <wp:lineTo x="0" y="0"/>
                </wp:wrapPolygon>
              </wp:wrapTight>
              <wp:docPr id="1033795276" name="Picture 1" descr="A number of symbol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95276" name="Picture 1" descr="A number of symbols on a white background&#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3473450" cy="571500"/>
                      </a:xfrm>
                      <a:prstGeom prst="rect">
                        <a:avLst/>
                      </a:prstGeom>
                    </pic:spPr>
                  </pic:pic>
                </a:graphicData>
              </a:graphic>
              <wp14:sizeRelH relativeFrom="page">
                <wp14:pctWidth>0</wp14:pctWidth>
              </wp14:sizeRelH>
              <wp14:sizeRelV relativeFrom="page">
                <wp14:pctHeight>0</wp14:pctHeight>
              </wp14:sizeRelV>
            </wp:anchor>
          </w:drawing>
        </w:r>
        <w:r w:rsidR="00E04171" w:rsidRPr="007F7E2B">
          <w:t xml:space="preserve">The total accounted soil carbon for the stratum will be calculated using the following equation. </w:t>
        </w:r>
      </w:ins>
    </w:p>
    <w:p w14:paraId="44D1D4A7" w14:textId="55FB4369" w:rsidR="00E04171" w:rsidRPr="007F7E2B" w:rsidRDefault="00E04171">
      <w:pPr>
        <w:tabs>
          <w:tab w:val="center" w:pos="2776"/>
          <w:tab w:val="center" w:pos="5761"/>
          <w:tab w:val="center" w:pos="6481"/>
          <w:tab w:val="center" w:pos="7410"/>
        </w:tabs>
        <w:spacing w:line="259" w:lineRule="auto"/>
        <w:rPr>
          <w:ins w:id="7656" w:author="V2" w:date="2025-04-14T14:19:00Z" w16du:dateUtc="2025-04-14T19:19:00Z"/>
        </w:rPr>
      </w:pPr>
      <w:ins w:id="7657" w:author="V2" w:date="2025-04-14T14:19:00Z" w16du:dateUtc="2025-04-14T19:19:00Z">
        <w:r w:rsidRPr="007F7E2B">
          <w:rPr>
            <w:sz w:val="22"/>
          </w:rPr>
          <w:tab/>
        </w:r>
        <w:r w:rsidRPr="007F7E2B">
          <w:tab/>
          <w:t xml:space="preserve"> </w:t>
        </w:r>
        <w:r w:rsidRPr="007F7E2B">
          <w:tab/>
          <w:t xml:space="preserve"> </w:t>
        </w:r>
        <w:r w:rsidRPr="007F7E2B">
          <w:tab/>
          <w:t xml:space="preserve">(5.6) </w:t>
        </w:r>
      </w:ins>
    </w:p>
    <w:p w14:paraId="32E3ED85" w14:textId="77777777" w:rsidR="00145BFF" w:rsidRPr="007F7E2B" w:rsidRDefault="00145BFF">
      <w:pPr>
        <w:ind w:left="730" w:right="431"/>
        <w:rPr>
          <w:ins w:id="7658" w:author="V2" w:date="2025-04-14T14:19:00Z" w16du:dateUtc="2025-04-14T19:19:00Z"/>
        </w:rPr>
      </w:pPr>
    </w:p>
    <w:p w14:paraId="3407D9B1" w14:textId="78E63749" w:rsidR="00E04171" w:rsidRPr="007F7E2B" w:rsidRDefault="00E04171">
      <w:pPr>
        <w:ind w:left="730" w:right="431"/>
        <w:rPr>
          <w:ins w:id="7659" w:author="V2" w:date="2025-04-14T14:19:00Z" w16du:dateUtc="2025-04-14T19:19:00Z"/>
        </w:rPr>
      </w:pPr>
      <w:ins w:id="7660" w:author="V2" w:date="2025-04-14T14:19:00Z" w16du:dateUtc="2025-04-14T19:19:00Z">
        <w:r w:rsidRPr="007F7E2B">
          <w:t xml:space="preserve">Where </w:t>
        </w:r>
      </w:ins>
    </w:p>
    <w:p w14:paraId="2C3731EB" w14:textId="77777777" w:rsidR="00E04171" w:rsidRPr="007F7E2B" w:rsidRDefault="00E04171">
      <w:pPr>
        <w:tabs>
          <w:tab w:val="center" w:pos="1012"/>
          <w:tab w:val="center" w:pos="1678"/>
          <w:tab w:val="center" w:pos="3521"/>
        </w:tabs>
        <w:rPr>
          <w:ins w:id="7661" w:author="V2" w:date="2025-04-14T14:19:00Z" w16du:dateUtc="2025-04-14T19:19:00Z"/>
        </w:rPr>
      </w:pPr>
      <w:ins w:id="7662" w:author="V2" w:date="2025-04-14T14:19:00Z" w16du:dateUtc="2025-04-14T19:19:00Z">
        <w:r w:rsidRPr="007F7E2B">
          <w:rPr>
            <w:sz w:val="22"/>
          </w:rPr>
          <w:tab/>
        </w:r>
        <w:r w:rsidRPr="007F7E2B">
          <w:rPr>
            <w:rFonts w:ascii="Arial" w:eastAsia="Arial" w:hAnsi="Arial" w:cs="Arial"/>
            <w:i/>
          </w:rPr>
          <w:t>SoilC</w:t>
        </w:r>
        <w:r w:rsidRPr="007F7E2B">
          <w:rPr>
            <w:rFonts w:ascii="Arial" w:eastAsia="Arial" w:hAnsi="Arial" w:cs="Arial"/>
            <w:i/>
            <w:vertAlign w:val="subscript"/>
          </w:rPr>
          <w:t>s</w:t>
        </w:r>
        <w:r w:rsidRPr="007F7E2B">
          <w:rPr>
            <w:vertAlign w:val="subscript"/>
          </w:rPr>
          <w:t xml:space="preserve"> </w:t>
        </w:r>
        <w:r w:rsidRPr="007F7E2B">
          <w:rPr>
            <w:vertAlign w:val="subscript"/>
          </w:rPr>
          <w:tab/>
        </w:r>
        <w:r w:rsidRPr="007F7E2B">
          <w:t xml:space="preserve">=  </w:t>
        </w:r>
        <w:r w:rsidRPr="007F7E2B">
          <w:tab/>
          <w:t xml:space="preserve">Total soil carbon in stratum s, t </w:t>
        </w:r>
      </w:ins>
    </w:p>
    <w:tbl>
      <w:tblPr>
        <w:tblStyle w:val="TableGrid0"/>
        <w:tblW w:w="8135" w:type="dxa"/>
        <w:tblInd w:w="742" w:type="dxa"/>
        <w:tblLook w:val="04A0" w:firstRow="1" w:lastRow="0" w:firstColumn="1" w:lastColumn="0" w:noHBand="0" w:noVBand="1"/>
      </w:tblPr>
      <w:tblGrid>
        <w:gridCol w:w="878"/>
        <w:gridCol w:w="541"/>
        <w:gridCol w:w="6716"/>
      </w:tblGrid>
      <w:tr w:rsidR="00E04171" w:rsidRPr="007F7E2B" w14:paraId="69440038" w14:textId="77777777">
        <w:trPr>
          <w:trHeight w:val="294"/>
          <w:ins w:id="7663" w:author="V2" w:date="2025-04-14T14:19:00Z" w16du:dateUtc="2025-04-14T19:19:00Z"/>
        </w:trPr>
        <w:tc>
          <w:tcPr>
            <w:tcW w:w="878" w:type="dxa"/>
            <w:tcBorders>
              <w:top w:val="nil"/>
              <w:left w:val="nil"/>
              <w:bottom w:val="nil"/>
              <w:right w:val="nil"/>
            </w:tcBorders>
          </w:tcPr>
          <w:p w14:paraId="5C82DD4F" w14:textId="77777777" w:rsidR="00E04171" w:rsidRPr="007F7E2B" w:rsidRDefault="00E04171">
            <w:pPr>
              <w:spacing w:line="259" w:lineRule="auto"/>
              <w:rPr>
                <w:ins w:id="7664" w:author="V2" w:date="2025-04-14T14:19:00Z" w16du:dateUtc="2025-04-14T19:19:00Z"/>
              </w:rPr>
            </w:pPr>
            <w:ins w:id="7665" w:author="V2" w:date="2025-04-14T14:19:00Z" w16du:dateUtc="2025-04-14T19:19:00Z">
              <w:r w:rsidRPr="007F7E2B">
                <w:rPr>
                  <w:rFonts w:ascii="Arial" w:eastAsia="Arial" w:hAnsi="Arial" w:cs="Arial"/>
                  <w:i/>
                </w:rPr>
                <w:t>y</w:t>
              </w:r>
              <w:r w:rsidRPr="007F7E2B">
                <w:rPr>
                  <w:rFonts w:ascii="Arial" w:eastAsia="Arial" w:hAnsi="Arial" w:cs="Arial"/>
                  <w:i/>
                  <w:sz w:val="13"/>
                </w:rPr>
                <w:t>s</w:t>
              </w:r>
              <w:r w:rsidRPr="007F7E2B">
                <w:rPr>
                  <w:sz w:val="13"/>
                </w:rPr>
                <w:t xml:space="preserve"> </w:t>
              </w:r>
            </w:ins>
          </w:p>
        </w:tc>
        <w:tc>
          <w:tcPr>
            <w:tcW w:w="541" w:type="dxa"/>
            <w:tcBorders>
              <w:top w:val="nil"/>
              <w:left w:val="nil"/>
              <w:bottom w:val="nil"/>
              <w:right w:val="nil"/>
            </w:tcBorders>
          </w:tcPr>
          <w:p w14:paraId="237110D8" w14:textId="77777777" w:rsidR="00E04171" w:rsidRPr="007F7E2B" w:rsidRDefault="00E04171">
            <w:pPr>
              <w:spacing w:line="259" w:lineRule="auto"/>
              <w:rPr>
                <w:ins w:id="7666" w:author="V2" w:date="2025-04-14T14:19:00Z" w16du:dateUtc="2025-04-14T19:19:00Z"/>
              </w:rPr>
            </w:pPr>
            <w:ins w:id="7667" w:author="V2" w:date="2025-04-14T14:19:00Z" w16du:dateUtc="2025-04-14T19:19:00Z">
              <w:r w:rsidRPr="007F7E2B">
                <w:t xml:space="preserve">= </w:t>
              </w:r>
            </w:ins>
          </w:p>
        </w:tc>
        <w:tc>
          <w:tcPr>
            <w:tcW w:w="6716" w:type="dxa"/>
            <w:tcBorders>
              <w:top w:val="nil"/>
              <w:left w:val="nil"/>
              <w:bottom w:val="nil"/>
              <w:right w:val="nil"/>
            </w:tcBorders>
          </w:tcPr>
          <w:p w14:paraId="439FEC96" w14:textId="77777777" w:rsidR="00E04171" w:rsidRPr="007F7E2B" w:rsidRDefault="00E04171">
            <w:pPr>
              <w:spacing w:line="259" w:lineRule="auto"/>
              <w:rPr>
                <w:ins w:id="7668" w:author="V2" w:date="2025-04-14T14:19:00Z" w16du:dateUtc="2025-04-14T19:19:00Z"/>
              </w:rPr>
            </w:pPr>
            <w:ins w:id="7669" w:author="V2" w:date="2025-04-14T14:19:00Z" w16du:dateUtc="2025-04-14T19:19:00Z">
              <w:r w:rsidRPr="007F7E2B">
                <w:t xml:space="preserve">The plots in stratum s </w:t>
              </w:r>
            </w:ins>
          </w:p>
        </w:tc>
      </w:tr>
      <w:tr w:rsidR="00E04171" w:rsidRPr="007F7E2B" w14:paraId="0F88B694" w14:textId="77777777">
        <w:trPr>
          <w:trHeight w:val="330"/>
          <w:ins w:id="7670" w:author="V2" w:date="2025-04-14T14:19:00Z" w16du:dateUtc="2025-04-14T19:19:00Z"/>
        </w:trPr>
        <w:tc>
          <w:tcPr>
            <w:tcW w:w="878" w:type="dxa"/>
            <w:tcBorders>
              <w:top w:val="nil"/>
              <w:left w:val="nil"/>
              <w:bottom w:val="nil"/>
              <w:right w:val="nil"/>
            </w:tcBorders>
          </w:tcPr>
          <w:p w14:paraId="70C95A5A" w14:textId="77777777" w:rsidR="00E04171" w:rsidRPr="007F7E2B" w:rsidRDefault="00E04171">
            <w:pPr>
              <w:spacing w:line="259" w:lineRule="auto"/>
              <w:rPr>
                <w:ins w:id="7671" w:author="V2" w:date="2025-04-14T14:19:00Z" w16du:dateUtc="2025-04-14T19:19:00Z"/>
              </w:rPr>
            </w:pPr>
            <w:ins w:id="7672" w:author="V2" w:date="2025-04-14T14:19:00Z" w16du:dateUtc="2025-04-14T19:19:00Z">
              <w:r w:rsidRPr="007F7E2B">
                <w:rPr>
                  <w:rFonts w:ascii="Arial" w:eastAsia="Arial" w:hAnsi="Arial" w:cs="Arial"/>
                  <w:i/>
                </w:rPr>
                <w:t>#y</w:t>
              </w:r>
              <w:r w:rsidRPr="007F7E2B">
                <w:rPr>
                  <w:rFonts w:ascii="Arial" w:eastAsia="Arial" w:hAnsi="Arial" w:cs="Arial"/>
                  <w:i/>
                  <w:sz w:val="13"/>
                </w:rPr>
                <w:t>s</w:t>
              </w:r>
              <w:r w:rsidRPr="007F7E2B">
                <w:rPr>
                  <w:sz w:val="13"/>
                </w:rPr>
                <w:t xml:space="preserve"> </w:t>
              </w:r>
            </w:ins>
          </w:p>
        </w:tc>
        <w:tc>
          <w:tcPr>
            <w:tcW w:w="541" w:type="dxa"/>
            <w:tcBorders>
              <w:top w:val="nil"/>
              <w:left w:val="nil"/>
              <w:bottom w:val="nil"/>
              <w:right w:val="nil"/>
            </w:tcBorders>
          </w:tcPr>
          <w:p w14:paraId="779C321E" w14:textId="77777777" w:rsidR="00E04171" w:rsidRPr="007F7E2B" w:rsidRDefault="00E04171">
            <w:pPr>
              <w:spacing w:line="259" w:lineRule="auto"/>
              <w:rPr>
                <w:ins w:id="7673" w:author="V2" w:date="2025-04-14T14:19:00Z" w16du:dateUtc="2025-04-14T19:19:00Z"/>
              </w:rPr>
            </w:pPr>
            <w:ins w:id="7674" w:author="V2" w:date="2025-04-14T14:19:00Z" w16du:dateUtc="2025-04-14T19:19:00Z">
              <w:r w:rsidRPr="007F7E2B">
                <w:t xml:space="preserve">=  </w:t>
              </w:r>
            </w:ins>
          </w:p>
        </w:tc>
        <w:tc>
          <w:tcPr>
            <w:tcW w:w="6716" w:type="dxa"/>
            <w:tcBorders>
              <w:top w:val="nil"/>
              <w:left w:val="nil"/>
              <w:bottom w:val="nil"/>
              <w:right w:val="nil"/>
            </w:tcBorders>
          </w:tcPr>
          <w:p w14:paraId="3E3B99D1" w14:textId="77777777" w:rsidR="00E04171" w:rsidRPr="007F7E2B" w:rsidRDefault="00E04171">
            <w:pPr>
              <w:spacing w:line="259" w:lineRule="auto"/>
              <w:rPr>
                <w:ins w:id="7675" w:author="V2" w:date="2025-04-14T14:19:00Z" w16du:dateUtc="2025-04-14T19:19:00Z"/>
              </w:rPr>
            </w:pPr>
            <w:ins w:id="7676" w:author="V2" w:date="2025-04-14T14:19:00Z" w16du:dateUtc="2025-04-14T19:19:00Z">
              <w:r w:rsidRPr="007F7E2B">
                <w:t xml:space="preserve">The number of plots in stratum s, dimensionless </w:t>
              </w:r>
            </w:ins>
          </w:p>
        </w:tc>
      </w:tr>
      <w:tr w:rsidR="00E04171" w:rsidRPr="007F7E2B" w14:paraId="29962088" w14:textId="77777777">
        <w:trPr>
          <w:trHeight w:val="350"/>
          <w:ins w:id="7677" w:author="V2" w:date="2025-04-14T14:19:00Z" w16du:dateUtc="2025-04-14T19:19:00Z"/>
        </w:trPr>
        <w:tc>
          <w:tcPr>
            <w:tcW w:w="878" w:type="dxa"/>
            <w:tcBorders>
              <w:top w:val="nil"/>
              <w:left w:val="nil"/>
              <w:bottom w:val="nil"/>
              <w:right w:val="nil"/>
            </w:tcBorders>
          </w:tcPr>
          <w:p w14:paraId="0AD10278" w14:textId="77777777" w:rsidR="00E04171" w:rsidRPr="007F7E2B" w:rsidRDefault="00E04171">
            <w:pPr>
              <w:spacing w:line="259" w:lineRule="auto"/>
              <w:rPr>
                <w:ins w:id="7678" w:author="V2" w:date="2025-04-14T14:19:00Z" w16du:dateUtc="2025-04-14T19:19:00Z"/>
              </w:rPr>
            </w:pPr>
            <w:ins w:id="7679" w:author="V2" w:date="2025-04-14T14:19:00Z" w16du:dateUtc="2025-04-14T19:19:00Z">
              <w:r w:rsidRPr="007F7E2B">
                <w:rPr>
                  <w:rFonts w:ascii="Arial" w:eastAsia="Arial" w:hAnsi="Arial" w:cs="Arial"/>
                  <w:i/>
                </w:rPr>
                <w:t>SC</w:t>
              </w:r>
              <w:r w:rsidRPr="007F7E2B">
                <w:rPr>
                  <w:rFonts w:ascii="Arial" w:eastAsia="Arial" w:hAnsi="Arial" w:cs="Arial"/>
                  <w:i/>
                  <w:sz w:val="13"/>
                </w:rPr>
                <w:t>y</w:t>
              </w:r>
              <w:r w:rsidRPr="007F7E2B">
                <w:rPr>
                  <w:sz w:val="13"/>
                </w:rPr>
                <w:t xml:space="preserve"> </w:t>
              </w:r>
            </w:ins>
          </w:p>
        </w:tc>
        <w:tc>
          <w:tcPr>
            <w:tcW w:w="541" w:type="dxa"/>
            <w:tcBorders>
              <w:top w:val="nil"/>
              <w:left w:val="nil"/>
              <w:bottom w:val="nil"/>
              <w:right w:val="nil"/>
            </w:tcBorders>
          </w:tcPr>
          <w:p w14:paraId="0F5859A3" w14:textId="77777777" w:rsidR="00E04171" w:rsidRPr="007F7E2B" w:rsidRDefault="00E04171">
            <w:pPr>
              <w:spacing w:line="259" w:lineRule="auto"/>
              <w:rPr>
                <w:ins w:id="7680" w:author="V2" w:date="2025-04-14T14:19:00Z" w16du:dateUtc="2025-04-14T19:19:00Z"/>
              </w:rPr>
            </w:pPr>
            <w:ins w:id="7681" w:author="V2" w:date="2025-04-14T14:19:00Z" w16du:dateUtc="2025-04-14T19:19:00Z">
              <w:r w:rsidRPr="007F7E2B">
                <w:t xml:space="preserve">=  </w:t>
              </w:r>
            </w:ins>
          </w:p>
        </w:tc>
        <w:tc>
          <w:tcPr>
            <w:tcW w:w="6716" w:type="dxa"/>
            <w:tcBorders>
              <w:top w:val="nil"/>
              <w:left w:val="nil"/>
              <w:bottom w:val="nil"/>
              <w:right w:val="nil"/>
            </w:tcBorders>
          </w:tcPr>
          <w:p w14:paraId="4B7383DA" w14:textId="77777777" w:rsidR="00E04171" w:rsidRPr="007F7E2B" w:rsidRDefault="00E04171">
            <w:pPr>
              <w:spacing w:line="259" w:lineRule="auto"/>
              <w:rPr>
                <w:ins w:id="7682" w:author="V2" w:date="2025-04-14T14:19:00Z" w16du:dateUtc="2025-04-14T19:19:00Z"/>
              </w:rPr>
            </w:pPr>
            <w:ins w:id="7683" w:author="V2" w:date="2025-04-14T14:19:00Z" w16du:dateUtc="2025-04-14T19:19:00Z">
              <w:r w:rsidRPr="007F7E2B">
                <w:t>The average soil C per m</w:t>
              </w:r>
              <w:r w:rsidRPr="007F7E2B">
                <w:rPr>
                  <w:vertAlign w:val="superscript"/>
                </w:rPr>
                <w:t>2</w:t>
              </w:r>
              <w:r w:rsidRPr="007F7E2B">
                <w:t xml:space="preserve"> in plot y, kg/m</w:t>
              </w:r>
              <w:r w:rsidRPr="007F7E2B">
                <w:rPr>
                  <w:vertAlign w:val="superscript"/>
                </w:rPr>
                <w:t>2</w:t>
              </w:r>
              <w:r w:rsidRPr="007F7E2B">
                <w:t xml:space="preserve"> </w:t>
              </w:r>
            </w:ins>
          </w:p>
        </w:tc>
      </w:tr>
      <w:tr w:rsidR="00E04171" w:rsidRPr="007F7E2B" w14:paraId="647E2B0E" w14:textId="77777777">
        <w:trPr>
          <w:trHeight w:val="350"/>
          <w:ins w:id="7684" w:author="V2" w:date="2025-04-14T14:19:00Z" w16du:dateUtc="2025-04-14T19:19:00Z"/>
        </w:trPr>
        <w:tc>
          <w:tcPr>
            <w:tcW w:w="878" w:type="dxa"/>
            <w:tcBorders>
              <w:top w:val="nil"/>
              <w:left w:val="nil"/>
              <w:bottom w:val="nil"/>
              <w:right w:val="nil"/>
            </w:tcBorders>
          </w:tcPr>
          <w:p w14:paraId="7F6ACF2E" w14:textId="77777777" w:rsidR="00E04171" w:rsidRPr="007F7E2B" w:rsidRDefault="00E04171">
            <w:pPr>
              <w:spacing w:line="259" w:lineRule="auto"/>
              <w:rPr>
                <w:ins w:id="7685" w:author="V2" w:date="2025-04-14T14:19:00Z" w16du:dateUtc="2025-04-14T19:19:00Z"/>
              </w:rPr>
            </w:pPr>
            <w:ins w:id="7686" w:author="V2" w:date="2025-04-14T14:19:00Z" w16du:dateUtc="2025-04-14T19:19:00Z">
              <w:r w:rsidRPr="007F7E2B">
                <w:rPr>
                  <w:rFonts w:ascii="Arial" w:eastAsia="Arial" w:hAnsi="Arial" w:cs="Arial"/>
                  <w:i/>
                </w:rPr>
                <w:t>A</w:t>
              </w:r>
              <w:r w:rsidRPr="007F7E2B">
                <w:rPr>
                  <w:rFonts w:ascii="Arial" w:eastAsia="Arial" w:hAnsi="Arial" w:cs="Arial"/>
                  <w:i/>
                  <w:sz w:val="13"/>
                </w:rPr>
                <w:t>s</w:t>
              </w:r>
              <w:r w:rsidRPr="007F7E2B">
                <w:rPr>
                  <w:sz w:val="13"/>
                </w:rPr>
                <w:t xml:space="preserve"> </w:t>
              </w:r>
            </w:ins>
          </w:p>
        </w:tc>
        <w:tc>
          <w:tcPr>
            <w:tcW w:w="541" w:type="dxa"/>
            <w:tcBorders>
              <w:top w:val="nil"/>
              <w:left w:val="nil"/>
              <w:bottom w:val="nil"/>
              <w:right w:val="nil"/>
            </w:tcBorders>
          </w:tcPr>
          <w:p w14:paraId="3F9B0661" w14:textId="77777777" w:rsidR="00E04171" w:rsidRPr="007F7E2B" w:rsidRDefault="00E04171">
            <w:pPr>
              <w:spacing w:line="259" w:lineRule="auto"/>
              <w:rPr>
                <w:ins w:id="7687" w:author="V2" w:date="2025-04-14T14:19:00Z" w16du:dateUtc="2025-04-14T19:19:00Z"/>
              </w:rPr>
            </w:pPr>
            <w:ins w:id="7688" w:author="V2" w:date="2025-04-14T14:19:00Z" w16du:dateUtc="2025-04-14T19:19:00Z">
              <w:r w:rsidRPr="007F7E2B">
                <w:t xml:space="preserve">=  </w:t>
              </w:r>
            </w:ins>
          </w:p>
        </w:tc>
        <w:tc>
          <w:tcPr>
            <w:tcW w:w="6716" w:type="dxa"/>
            <w:tcBorders>
              <w:top w:val="nil"/>
              <w:left w:val="nil"/>
              <w:bottom w:val="nil"/>
              <w:right w:val="nil"/>
            </w:tcBorders>
          </w:tcPr>
          <w:p w14:paraId="39509C04" w14:textId="77777777" w:rsidR="00E04171" w:rsidRPr="007F7E2B" w:rsidRDefault="00E04171">
            <w:pPr>
              <w:spacing w:line="259" w:lineRule="auto"/>
              <w:rPr>
                <w:ins w:id="7689" w:author="V2" w:date="2025-04-14T14:19:00Z" w16du:dateUtc="2025-04-14T19:19:00Z"/>
              </w:rPr>
            </w:pPr>
            <w:ins w:id="7690" w:author="V2" w:date="2025-04-14T14:19:00Z" w16du:dateUtc="2025-04-14T19:19:00Z">
              <w:r w:rsidRPr="007F7E2B">
                <w:t>The area of stratum s, m</w:t>
              </w:r>
              <w:r w:rsidRPr="007F7E2B">
                <w:rPr>
                  <w:vertAlign w:val="superscript"/>
                </w:rPr>
                <w:t>2</w:t>
              </w:r>
              <w:r w:rsidRPr="007F7E2B">
                <w:t xml:space="preserve"> </w:t>
              </w:r>
            </w:ins>
          </w:p>
        </w:tc>
      </w:tr>
      <w:tr w:rsidR="00E04171" w:rsidRPr="007F7E2B" w14:paraId="11671CDD" w14:textId="77777777">
        <w:trPr>
          <w:trHeight w:val="361"/>
          <w:ins w:id="7691" w:author="V2" w:date="2025-04-14T14:19:00Z" w16du:dateUtc="2025-04-14T19:19:00Z"/>
        </w:trPr>
        <w:tc>
          <w:tcPr>
            <w:tcW w:w="878" w:type="dxa"/>
            <w:tcBorders>
              <w:top w:val="nil"/>
              <w:left w:val="nil"/>
              <w:bottom w:val="nil"/>
              <w:right w:val="nil"/>
            </w:tcBorders>
          </w:tcPr>
          <w:p w14:paraId="57469D9D" w14:textId="77777777" w:rsidR="00E04171" w:rsidRPr="007F7E2B" w:rsidRDefault="00E04171">
            <w:pPr>
              <w:spacing w:line="259" w:lineRule="auto"/>
              <w:rPr>
                <w:ins w:id="7692" w:author="V2" w:date="2025-04-14T14:19:00Z" w16du:dateUtc="2025-04-14T19:19:00Z"/>
              </w:rPr>
            </w:pPr>
            <w:ins w:id="7693" w:author="V2" w:date="2025-04-14T14:19:00Z" w16du:dateUtc="2025-04-14T19:19:00Z">
              <w:r w:rsidRPr="007F7E2B">
                <w:rPr>
                  <w:rFonts w:ascii="Arial" w:eastAsia="Arial" w:hAnsi="Arial" w:cs="Arial"/>
                  <w:i/>
                </w:rPr>
                <w:t>10</w:t>
              </w:r>
              <w:r w:rsidRPr="007F7E2B">
                <w:rPr>
                  <w:rFonts w:ascii="Arial" w:eastAsia="Arial" w:hAnsi="Arial" w:cs="Arial"/>
                  <w:i/>
                  <w:sz w:val="13"/>
                </w:rPr>
                <w:t>-3</w:t>
              </w:r>
              <w:r w:rsidRPr="007F7E2B">
                <w:rPr>
                  <w:sz w:val="13"/>
                </w:rPr>
                <w:t xml:space="preserve"> </w:t>
              </w:r>
            </w:ins>
          </w:p>
        </w:tc>
        <w:tc>
          <w:tcPr>
            <w:tcW w:w="541" w:type="dxa"/>
            <w:tcBorders>
              <w:top w:val="nil"/>
              <w:left w:val="nil"/>
              <w:bottom w:val="nil"/>
              <w:right w:val="nil"/>
            </w:tcBorders>
          </w:tcPr>
          <w:p w14:paraId="4B196E98" w14:textId="77777777" w:rsidR="00E04171" w:rsidRPr="007F7E2B" w:rsidRDefault="00E04171">
            <w:pPr>
              <w:spacing w:line="259" w:lineRule="auto"/>
              <w:rPr>
                <w:ins w:id="7694" w:author="V2" w:date="2025-04-14T14:19:00Z" w16du:dateUtc="2025-04-14T19:19:00Z"/>
              </w:rPr>
            </w:pPr>
            <w:ins w:id="7695" w:author="V2" w:date="2025-04-14T14:19:00Z" w16du:dateUtc="2025-04-14T19:19:00Z">
              <w:r w:rsidRPr="007F7E2B">
                <w:t xml:space="preserve">=  </w:t>
              </w:r>
            </w:ins>
          </w:p>
        </w:tc>
        <w:tc>
          <w:tcPr>
            <w:tcW w:w="6716" w:type="dxa"/>
            <w:tcBorders>
              <w:top w:val="nil"/>
              <w:left w:val="nil"/>
              <w:bottom w:val="nil"/>
              <w:right w:val="nil"/>
            </w:tcBorders>
          </w:tcPr>
          <w:p w14:paraId="29B49FE7" w14:textId="77777777" w:rsidR="00E04171" w:rsidRPr="007F7E2B" w:rsidRDefault="00E04171">
            <w:pPr>
              <w:spacing w:line="259" w:lineRule="auto"/>
              <w:rPr>
                <w:ins w:id="7696" w:author="V2" w:date="2025-04-14T14:19:00Z" w16du:dateUtc="2025-04-14T19:19:00Z"/>
              </w:rPr>
            </w:pPr>
            <w:ins w:id="7697" w:author="V2" w:date="2025-04-14T14:19:00Z" w16du:dateUtc="2025-04-14T19:19:00Z">
              <w:r w:rsidRPr="007F7E2B">
                <w:t xml:space="preserve">Conversion from kg to t </w:t>
              </w:r>
            </w:ins>
          </w:p>
        </w:tc>
      </w:tr>
      <w:tr w:rsidR="00E04171" w:rsidRPr="007F7E2B" w14:paraId="72CFA8EC" w14:textId="77777777">
        <w:trPr>
          <w:trHeight w:val="303"/>
          <w:ins w:id="7698" w:author="V2" w:date="2025-04-14T14:19:00Z" w16du:dateUtc="2025-04-14T19:19:00Z"/>
        </w:trPr>
        <w:tc>
          <w:tcPr>
            <w:tcW w:w="878" w:type="dxa"/>
            <w:tcBorders>
              <w:top w:val="nil"/>
              <w:left w:val="nil"/>
              <w:bottom w:val="nil"/>
              <w:right w:val="nil"/>
            </w:tcBorders>
          </w:tcPr>
          <w:p w14:paraId="3BCB09C0" w14:textId="77777777" w:rsidR="00E04171" w:rsidRPr="007F7E2B" w:rsidRDefault="00E04171">
            <w:pPr>
              <w:spacing w:line="259" w:lineRule="auto"/>
              <w:rPr>
                <w:ins w:id="7699" w:author="V2" w:date="2025-04-14T14:19:00Z" w16du:dateUtc="2025-04-14T19:19:00Z"/>
              </w:rPr>
            </w:pPr>
            <w:ins w:id="7700" w:author="V2" w:date="2025-04-14T14:19:00Z" w16du:dateUtc="2025-04-14T19:19:00Z">
              <w:r w:rsidRPr="007F7E2B">
                <w:rPr>
                  <w:rFonts w:ascii="Arial" w:eastAsia="Arial" w:hAnsi="Arial" w:cs="Arial"/>
                  <w:i/>
                </w:rPr>
                <w:t>AC</w:t>
              </w:r>
              <w:r w:rsidRPr="007F7E2B">
                <w:rPr>
                  <w:rFonts w:ascii="Arial" w:eastAsia="Arial" w:hAnsi="Arial" w:cs="Arial"/>
                  <w:i/>
                  <w:sz w:val="13"/>
                </w:rPr>
                <w:t>s,t</w:t>
              </w:r>
              <w:r w:rsidRPr="007F7E2B">
                <w:rPr>
                  <w:sz w:val="13"/>
                </w:rPr>
                <w:t xml:space="preserve"> </w:t>
              </w:r>
            </w:ins>
          </w:p>
        </w:tc>
        <w:tc>
          <w:tcPr>
            <w:tcW w:w="541" w:type="dxa"/>
            <w:tcBorders>
              <w:top w:val="nil"/>
              <w:left w:val="nil"/>
              <w:bottom w:val="nil"/>
              <w:right w:val="nil"/>
            </w:tcBorders>
          </w:tcPr>
          <w:p w14:paraId="7741DED1" w14:textId="77777777" w:rsidR="00E04171" w:rsidRPr="007F7E2B" w:rsidRDefault="00E04171">
            <w:pPr>
              <w:spacing w:line="259" w:lineRule="auto"/>
              <w:rPr>
                <w:ins w:id="7701" w:author="V2" w:date="2025-04-14T14:19:00Z" w16du:dateUtc="2025-04-14T19:19:00Z"/>
              </w:rPr>
            </w:pPr>
            <w:ins w:id="7702" w:author="V2" w:date="2025-04-14T14:19:00Z" w16du:dateUtc="2025-04-14T19:19:00Z">
              <w:r w:rsidRPr="007F7E2B">
                <w:t xml:space="preserve">=  </w:t>
              </w:r>
            </w:ins>
          </w:p>
        </w:tc>
        <w:tc>
          <w:tcPr>
            <w:tcW w:w="6716" w:type="dxa"/>
            <w:tcBorders>
              <w:top w:val="nil"/>
              <w:left w:val="nil"/>
              <w:bottom w:val="nil"/>
              <w:right w:val="nil"/>
            </w:tcBorders>
          </w:tcPr>
          <w:p w14:paraId="350DF07D" w14:textId="77777777" w:rsidR="00E04171" w:rsidRPr="007F7E2B" w:rsidRDefault="00E04171">
            <w:pPr>
              <w:spacing w:line="259" w:lineRule="auto"/>
              <w:jc w:val="both"/>
              <w:rPr>
                <w:ins w:id="7703" w:author="V2" w:date="2025-04-14T14:19:00Z" w16du:dateUtc="2025-04-14T19:19:00Z"/>
              </w:rPr>
            </w:pPr>
            <w:ins w:id="7704" w:author="V2" w:date="2025-04-14T14:19:00Z" w16du:dateUtc="2025-04-14T19:19:00Z">
              <w:r w:rsidRPr="007F7E2B">
                <w:t xml:space="preserve">Carbon added to the soil as accounted amendments in stratum s to time t, t </w:t>
              </w:r>
            </w:ins>
          </w:p>
        </w:tc>
      </w:tr>
    </w:tbl>
    <w:p w14:paraId="23906ACF" w14:textId="77777777" w:rsidR="00E04171" w:rsidRPr="007F7E2B" w:rsidRDefault="00E04171">
      <w:pPr>
        <w:spacing w:line="259" w:lineRule="auto"/>
        <w:rPr>
          <w:ins w:id="7705" w:author="V2" w:date="2025-04-14T14:19:00Z" w16du:dateUtc="2025-04-14T19:19:00Z"/>
        </w:rPr>
      </w:pPr>
      <w:ins w:id="7706" w:author="V2" w:date="2025-04-14T14:19:00Z" w16du:dateUtc="2025-04-14T19:19:00Z">
        <w:r w:rsidRPr="007F7E2B">
          <w:t xml:space="preserve"> </w:t>
        </w:r>
      </w:ins>
    </w:p>
    <w:p w14:paraId="765E5173" w14:textId="77777777" w:rsidR="00E04171" w:rsidRPr="007F7E2B" w:rsidRDefault="00E04171">
      <w:pPr>
        <w:spacing w:after="261"/>
        <w:ind w:left="-5" w:right="431"/>
        <w:rPr>
          <w:ins w:id="7707" w:author="V2" w:date="2025-04-14T14:19:00Z" w16du:dateUtc="2025-04-14T19:19:00Z"/>
        </w:rPr>
      </w:pPr>
      <w:ins w:id="7708" w:author="V2" w:date="2025-04-14T14:19:00Z" w16du:dateUtc="2025-04-14T19:19:00Z">
        <w:r w:rsidRPr="007F7E2B">
          <w:t xml:space="preserve">Note:  See Step 6.3 to determine the value of the variable </w:t>
        </w:r>
        <w:r w:rsidRPr="007F7E2B">
          <w:rPr>
            <w:rFonts w:ascii="Arial" w:eastAsia="Arial" w:hAnsi="Arial" w:cs="Arial"/>
            <w:i/>
          </w:rPr>
          <w:t>AC</w:t>
        </w:r>
        <w:r w:rsidRPr="007F7E2B">
          <w:rPr>
            <w:rFonts w:ascii="Arial" w:eastAsia="Arial" w:hAnsi="Arial" w:cs="Arial"/>
            <w:i/>
            <w:vertAlign w:val="subscript"/>
          </w:rPr>
          <w:t>y</w:t>
        </w:r>
        <w:r w:rsidRPr="007F7E2B">
          <w:t xml:space="preserve">.  The carbon in all accounted amendments applied from the start of the project to the time of the calculation must be deducted. </w:t>
        </w:r>
      </w:ins>
    </w:p>
    <w:p w14:paraId="1B67A935" w14:textId="77777777" w:rsidR="00E04171" w:rsidRPr="007F7E2B" w:rsidRDefault="00E04171">
      <w:pPr>
        <w:pStyle w:val="Heading1"/>
        <w:tabs>
          <w:tab w:val="center" w:pos="1489"/>
        </w:tabs>
        <w:spacing w:after="23"/>
        <w:ind w:left="-15"/>
        <w:rPr>
          <w:ins w:id="7709" w:author="V2" w:date="2025-04-14T14:19:00Z" w16du:dateUtc="2025-04-14T19:19:00Z"/>
        </w:rPr>
      </w:pPr>
      <w:bookmarkStart w:id="7710" w:name="_Toc174616094"/>
      <w:bookmarkStart w:id="7711" w:name="_Toc174616510"/>
      <w:bookmarkStart w:id="7712" w:name="_Toc180594235"/>
      <w:bookmarkStart w:id="7713" w:name="_Toc180594642"/>
      <w:bookmarkStart w:id="7714" w:name="_Toc62220"/>
      <w:ins w:id="7715" w:author="V2" w:date="2025-04-14T14:19:00Z" w16du:dateUtc="2025-04-14T19:19:00Z">
        <w:r w:rsidRPr="007F7E2B">
          <w:lastRenderedPageBreak/>
          <w:t>6</w:t>
        </w:r>
        <w:r w:rsidRPr="007F7E2B">
          <w:rPr>
            <w:rFonts w:ascii="Arial" w:eastAsia="Arial" w:hAnsi="Arial" w:cs="Arial"/>
          </w:rPr>
          <w:t xml:space="preserve"> </w:t>
        </w:r>
        <w:r w:rsidRPr="007F7E2B">
          <w:rPr>
            <w:rFonts w:ascii="Arial" w:eastAsia="Arial" w:hAnsi="Arial" w:cs="Arial"/>
          </w:rPr>
          <w:tab/>
          <w:t>PARAMETERS</w:t>
        </w:r>
        <w:bookmarkEnd w:id="7710"/>
        <w:bookmarkEnd w:id="7711"/>
        <w:bookmarkEnd w:id="7712"/>
        <w:bookmarkEnd w:id="7713"/>
        <w:r w:rsidRPr="007F7E2B">
          <w:t xml:space="preserve"> </w:t>
        </w:r>
        <w:bookmarkEnd w:id="7714"/>
      </w:ins>
    </w:p>
    <w:tbl>
      <w:tblPr>
        <w:tblStyle w:val="TableGrid0"/>
        <w:tblW w:w="8978" w:type="dxa"/>
        <w:tblInd w:w="-12" w:type="dxa"/>
        <w:tblCellMar>
          <w:top w:w="14" w:type="dxa"/>
          <w:left w:w="106" w:type="dxa"/>
          <w:right w:w="115" w:type="dxa"/>
        </w:tblCellMar>
        <w:tblLook w:val="04A0" w:firstRow="1" w:lastRow="0" w:firstColumn="1" w:lastColumn="0" w:noHBand="0" w:noVBand="1"/>
      </w:tblPr>
      <w:tblGrid>
        <w:gridCol w:w="4256"/>
        <w:gridCol w:w="4722"/>
      </w:tblGrid>
      <w:tr w:rsidR="00E04171" w:rsidRPr="007F7E2B" w14:paraId="4C8A650B" w14:textId="77777777">
        <w:trPr>
          <w:trHeight w:val="333"/>
          <w:ins w:id="771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2D3169D" w14:textId="77777777" w:rsidR="00E04171" w:rsidRPr="007F7E2B" w:rsidRDefault="00E04171">
            <w:pPr>
              <w:spacing w:line="259" w:lineRule="auto"/>
              <w:rPr>
                <w:ins w:id="7717" w:author="V2" w:date="2025-04-14T14:19:00Z" w16du:dateUtc="2025-04-14T19:19:00Z"/>
              </w:rPr>
            </w:pPr>
            <w:ins w:id="7718"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2717865D" w14:textId="77777777" w:rsidR="00E04171" w:rsidRPr="007F7E2B" w:rsidRDefault="00E04171">
            <w:pPr>
              <w:spacing w:line="259" w:lineRule="auto"/>
              <w:ind w:left="5"/>
              <w:rPr>
                <w:ins w:id="7719" w:author="V2" w:date="2025-04-14T14:19:00Z" w16du:dateUtc="2025-04-14T19:19:00Z"/>
              </w:rPr>
            </w:pPr>
            <w:ins w:id="7720" w:author="V2" w:date="2025-04-14T14:19:00Z" w16du:dateUtc="2025-04-14T19:19:00Z">
              <w:r w:rsidRPr="007F7E2B">
                <w:rPr>
                  <w:rFonts w:ascii="Arial" w:eastAsia="Arial" w:hAnsi="Arial" w:cs="Arial"/>
                  <w:i/>
                </w:rPr>
                <w:t xml:space="preserve">ts   </w:t>
              </w:r>
            </w:ins>
          </w:p>
        </w:tc>
      </w:tr>
      <w:tr w:rsidR="00E04171" w:rsidRPr="007F7E2B" w14:paraId="6948DF83" w14:textId="77777777">
        <w:trPr>
          <w:trHeight w:val="335"/>
          <w:ins w:id="772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45326DE" w14:textId="77777777" w:rsidR="00E04171" w:rsidRPr="007F7E2B" w:rsidRDefault="00E04171">
            <w:pPr>
              <w:spacing w:line="259" w:lineRule="auto"/>
              <w:rPr>
                <w:ins w:id="7722" w:author="V2" w:date="2025-04-14T14:19:00Z" w16du:dateUtc="2025-04-14T19:19:00Z"/>
              </w:rPr>
            </w:pPr>
            <w:ins w:id="7723"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3507049E" w14:textId="77777777" w:rsidR="00E04171" w:rsidRPr="007F7E2B" w:rsidRDefault="00E04171">
            <w:pPr>
              <w:spacing w:line="259" w:lineRule="auto"/>
              <w:ind w:left="5"/>
              <w:rPr>
                <w:ins w:id="7724" w:author="V2" w:date="2025-04-14T14:19:00Z" w16du:dateUtc="2025-04-14T19:19:00Z"/>
              </w:rPr>
            </w:pPr>
            <w:ins w:id="7725" w:author="V2" w:date="2025-04-14T14:19:00Z" w16du:dateUtc="2025-04-14T19:19:00Z">
              <w:r w:rsidRPr="007F7E2B">
                <w:rPr>
                  <w:rFonts w:ascii="Arial" w:eastAsia="Arial" w:hAnsi="Arial" w:cs="Arial"/>
                  <w:i/>
                </w:rPr>
                <w:t>g/cm</w:t>
              </w:r>
              <w:r w:rsidRPr="007F7E2B">
                <w:rPr>
                  <w:rFonts w:ascii="Arial" w:eastAsia="Arial" w:hAnsi="Arial" w:cs="Arial"/>
                  <w:i/>
                  <w:vertAlign w:val="superscript"/>
                </w:rPr>
                <w:t>3</w:t>
              </w:r>
              <w:r w:rsidRPr="007F7E2B">
                <w:rPr>
                  <w:rFonts w:ascii="Arial" w:eastAsia="Arial" w:hAnsi="Arial" w:cs="Arial"/>
                  <w:b/>
                  <w:i/>
                </w:rPr>
                <w:t xml:space="preserve"> </w:t>
              </w:r>
            </w:ins>
          </w:p>
        </w:tc>
      </w:tr>
      <w:tr w:rsidR="00E04171" w:rsidRPr="007F7E2B" w14:paraId="13DCE0C5" w14:textId="77777777">
        <w:trPr>
          <w:trHeight w:val="335"/>
          <w:ins w:id="772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BB394AF" w14:textId="77777777" w:rsidR="00E04171" w:rsidRPr="007F7E2B" w:rsidRDefault="00E04171">
            <w:pPr>
              <w:spacing w:line="259" w:lineRule="auto"/>
              <w:rPr>
                <w:ins w:id="7727" w:author="V2" w:date="2025-04-14T14:19:00Z" w16du:dateUtc="2025-04-14T19:19:00Z"/>
              </w:rPr>
            </w:pPr>
            <w:ins w:id="7728"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235BCD3A" w14:textId="77777777" w:rsidR="00E04171" w:rsidRPr="007F7E2B" w:rsidRDefault="00E04171">
            <w:pPr>
              <w:spacing w:line="259" w:lineRule="auto"/>
              <w:ind w:left="5"/>
              <w:rPr>
                <w:ins w:id="7729" w:author="V2" w:date="2025-04-14T14:19:00Z" w16du:dateUtc="2025-04-14T19:19:00Z"/>
              </w:rPr>
            </w:pPr>
            <w:ins w:id="7730" w:author="V2" w:date="2025-04-14T14:19:00Z" w16du:dateUtc="2025-04-14T19:19:00Z">
              <w:r w:rsidRPr="007F7E2B">
                <w:t xml:space="preserve">Mass of soil </w:t>
              </w:r>
            </w:ins>
          </w:p>
        </w:tc>
      </w:tr>
      <w:tr w:rsidR="00E04171" w:rsidRPr="007F7E2B" w14:paraId="7EC8680D" w14:textId="77777777">
        <w:trPr>
          <w:trHeight w:val="335"/>
          <w:ins w:id="773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BA7AFF9" w14:textId="77777777" w:rsidR="00E04171" w:rsidRPr="007F7E2B" w:rsidRDefault="00E04171">
            <w:pPr>
              <w:spacing w:line="259" w:lineRule="auto"/>
              <w:rPr>
                <w:ins w:id="7732" w:author="V2" w:date="2025-04-14T14:19:00Z" w16du:dateUtc="2025-04-14T19:19:00Z"/>
              </w:rPr>
            </w:pPr>
            <w:ins w:id="7733"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0B16A519" w14:textId="77777777" w:rsidR="00E04171" w:rsidRPr="007F7E2B" w:rsidRDefault="00E04171">
            <w:pPr>
              <w:spacing w:line="259" w:lineRule="auto"/>
              <w:ind w:left="5"/>
              <w:rPr>
                <w:ins w:id="7734" w:author="V2" w:date="2025-04-14T14:19:00Z" w16du:dateUtc="2025-04-14T19:19:00Z"/>
              </w:rPr>
            </w:pPr>
            <w:ins w:id="7735" w:author="V2" w:date="2025-04-14T14:19:00Z" w16du:dateUtc="2025-04-14T19:19:00Z">
              <w:r w:rsidRPr="007F7E2B">
                <w:t xml:space="preserve">Calculated from sampling </w:t>
              </w:r>
            </w:ins>
          </w:p>
        </w:tc>
      </w:tr>
      <w:tr w:rsidR="00E04171" w:rsidRPr="007F7E2B" w14:paraId="66A4714C" w14:textId="77777777">
        <w:trPr>
          <w:trHeight w:val="710"/>
          <w:ins w:id="773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94CAEDC" w14:textId="77777777" w:rsidR="00E04171" w:rsidRPr="007F7E2B" w:rsidRDefault="00E04171">
            <w:pPr>
              <w:spacing w:line="259" w:lineRule="auto"/>
              <w:rPr>
                <w:ins w:id="7737" w:author="V2" w:date="2025-04-14T14:19:00Z" w16du:dateUtc="2025-04-14T19:19:00Z"/>
              </w:rPr>
            </w:pPr>
            <w:ins w:id="7738"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3DDD1CBE" w14:textId="77777777" w:rsidR="00E04171" w:rsidRPr="007F7E2B" w:rsidRDefault="00E04171">
            <w:pPr>
              <w:spacing w:line="259" w:lineRule="auto"/>
              <w:ind w:left="5"/>
              <w:rPr>
                <w:ins w:id="7739" w:author="V2" w:date="2025-04-14T14:19:00Z" w16du:dateUtc="2025-04-14T19:19:00Z"/>
              </w:rPr>
            </w:pPr>
            <w:ins w:id="7740" w:author="V2" w:date="2025-04-14T14:19:00Z" w16du:dateUtc="2025-04-14T19:19:00Z">
              <w:r w:rsidRPr="007F7E2B">
                <w:t>The total mass of soil in a 1 cm</w:t>
              </w:r>
              <w:r w:rsidRPr="007F7E2B">
                <w:rPr>
                  <w:vertAlign w:val="superscript"/>
                </w:rPr>
                <w:t>2</w:t>
              </w:r>
              <w:r w:rsidRPr="007F7E2B">
                <w:t xml:space="preserve"> column to the calculated depth</w:t>
              </w:r>
              <w:r w:rsidRPr="007F7E2B">
                <w:rPr>
                  <w:rFonts w:ascii="Arial" w:eastAsia="Arial" w:hAnsi="Arial" w:cs="Arial"/>
                  <w:b/>
                </w:rPr>
                <w:t xml:space="preserve"> </w:t>
              </w:r>
            </w:ins>
          </w:p>
        </w:tc>
      </w:tr>
      <w:tr w:rsidR="00E04171" w:rsidRPr="007F7E2B" w14:paraId="71B2A937" w14:textId="77777777">
        <w:trPr>
          <w:trHeight w:val="332"/>
          <w:ins w:id="774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D9B6D5D" w14:textId="77777777" w:rsidR="00E04171" w:rsidRPr="007F7E2B" w:rsidRDefault="00E04171">
            <w:pPr>
              <w:spacing w:line="259" w:lineRule="auto"/>
              <w:rPr>
                <w:ins w:id="7742" w:author="V2" w:date="2025-04-14T14:19:00Z" w16du:dateUtc="2025-04-14T19:19:00Z"/>
              </w:rPr>
            </w:pPr>
            <w:ins w:id="7743"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5EBF732F" w14:textId="77777777" w:rsidR="00E04171" w:rsidRPr="007F7E2B" w:rsidRDefault="00E04171">
            <w:pPr>
              <w:spacing w:line="259" w:lineRule="auto"/>
              <w:ind w:left="5"/>
              <w:rPr>
                <w:ins w:id="7744" w:author="V2" w:date="2025-04-14T14:19:00Z" w16du:dateUtc="2025-04-14T19:19:00Z"/>
              </w:rPr>
            </w:pPr>
            <w:ins w:id="7745" w:author="V2" w:date="2025-04-14T14:19:00Z" w16du:dateUtc="2025-04-14T19:19:00Z">
              <w:r w:rsidRPr="007F7E2B">
                <w:rPr>
                  <w:rFonts w:ascii="Arial" w:eastAsia="Arial" w:hAnsi="Arial" w:cs="Arial"/>
                  <w:b/>
                </w:rPr>
                <w:t xml:space="preserve"> </w:t>
              </w:r>
            </w:ins>
          </w:p>
        </w:tc>
      </w:tr>
    </w:tbl>
    <w:p w14:paraId="6E128655" w14:textId="77777777" w:rsidR="00E04171" w:rsidRPr="007F7E2B" w:rsidRDefault="00E04171">
      <w:pPr>
        <w:spacing w:line="259" w:lineRule="auto"/>
        <w:ind w:left="720"/>
        <w:rPr>
          <w:ins w:id="7746" w:author="V2" w:date="2025-04-14T14:19:00Z" w16du:dateUtc="2025-04-14T19:19:00Z"/>
        </w:rPr>
      </w:pPr>
      <w:ins w:id="7747" w:author="V2" w:date="2025-04-14T14:19:00Z" w16du:dateUtc="2025-04-14T19:19:00Z">
        <w:r w:rsidRPr="007F7E2B">
          <w:t xml:space="preserve"> </w:t>
        </w:r>
      </w:ins>
    </w:p>
    <w:tbl>
      <w:tblPr>
        <w:tblStyle w:val="TableGrid0"/>
        <w:tblW w:w="8978" w:type="dxa"/>
        <w:tblInd w:w="-12" w:type="dxa"/>
        <w:tblCellMar>
          <w:top w:w="14" w:type="dxa"/>
          <w:left w:w="106" w:type="dxa"/>
          <w:right w:w="115" w:type="dxa"/>
        </w:tblCellMar>
        <w:tblLook w:val="04A0" w:firstRow="1" w:lastRow="0" w:firstColumn="1" w:lastColumn="0" w:noHBand="0" w:noVBand="1"/>
      </w:tblPr>
      <w:tblGrid>
        <w:gridCol w:w="4256"/>
        <w:gridCol w:w="4722"/>
      </w:tblGrid>
      <w:tr w:rsidR="00E04171" w:rsidRPr="007F7E2B" w14:paraId="268F391B" w14:textId="77777777">
        <w:trPr>
          <w:trHeight w:val="332"/>
          <w:ins w:id="774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7B865AF" w14:textId="77777777" w:rsidR="00E04171" w:rsidRPr="007F7E2B" w:rsidRDefault="00E04171">
            <w:pPr>
              <w:spacing w:line="259" w:lineRule="auto"/>
              <w:rPr>
                <w:ins w:id="7749" w:author="V2" w:date="2025-04-14T14:19:00Z" w16du:dateUtc="2025-04-14T19:19:00Z"/>
              </w:rPr>
            </w:pPr>
            <w:ins w:id="7750"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5821DFB0" w14:textId="77777777" w:rsidR="00E04171" w:rsidRPr="007F7E2B" w:rsidRDefault="00E04171">
            <w:pPr>
              <w:spacing w:line="259" w:lineRule="auto"/>
              <w:ind w:left="5"/>
              <w:rPr>
                <w:ins w:id="7751" w:author="V2" w:date="2025-04-14T14:19:00Z" w16du:dateUtc="2025-04-14T19:19:00Z"/>
              </w:rPr>
            </w:pPr>
            <w:ins w:id="7752" w:author="V2" w:date="2025-04-14T14:19:00Z" w16du:dateUtc="2025-04-14T19:19:00Z">
              <w:r w:rsidRPr="007F7E2B">
                <w:rPr>
                  <w:rFonts w:ascii="Arial" w:eastAsia="Arial" w:hAnsi="Arial" w:cs="Arial"/>
                  <w:i/>
                </w:rPr>
                <w:t xml:space="preserve">l </w:t>
              </w:r>
            </w:ins>
          </w:p>
        </w:tc>
      </w:tr>
      <w:tr w:rsidR="00E04171" w:rsidRPr="007F7E2B" w14:paraId="48DE898D" w14:textId="77777777">
        <w:trPr>
          <w:trHeight w:val="335"/>
          <w:ins w:id="775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F8E964D" w14:textId="77777777" w:rsidR="00E04171" w:rsidRPr="007F7E2B" w:rsidRDefault="00E04171">
            <w:pPr>
              <w:spacing w:line="259" w:lineRule="auto"/>
              <w:rPr>
                <w:ins w:id="7754" w:author="V2" w:date="2025-04-14T14:19:00Z" w16du:dateUtc="2025-04-14T19:19:00Z"/>
              </w:rPr>
            </w:pPr>
            <w:ins w:id="7755"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7C28EB79" w14:textId="77777777" w:rsidR="00E04171" w:rsidRPr="007F7E2B" w:rsidRDefault="00E04171">
            <w:pPr>
              <w:spacing w:line="259" w:lineRule="auto"/>
              <w:ind w:left="5"/>
              <w:rPr>
                <w:ins w:id="7756" w:author="V2" w:date="2025-04-14T14:19:00Z" w16du:dateUtc="2025-04-14T19:19:00Z"/>
              </w:rPr>
            </w:pPr>
            <w:ins w:id="7757" w:author="V2" w:date="2025-04-14T14:19:00Z" w16du:dateUtc="2025-04-14T19:19:00Z">
              <w:r w:rsidRPr="007F7E2B">
                <w:t>#</w:t>
              </w:r>
              <w:r w:rsidRPr="007F7E2B">
                <w:rPr>
                  <w:rFonts w:ascii="Arial" w:eastAsia="Arial" w:hAnsi="Arial" w:cs="Arial"/>
                  <w:b/>
                </w:rPr>
                <w:t xml:space="preserve"> </w:t>
              </w:r>
            </w:ins>
          </w:p>
        </w:tc>
      </w:tr>
      <w:tr w:rsidR="00E04171" w:rsidRPr="007F7E2B" w14:paraId="57E24A00" w14:textId="77777777">
        <w:trPr>
          <w:trHeight w:val="335"/>
          <w:ins w:id="775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C4FC529" w14:textId="77777777" w:rsidR="00E04171" w:rsidRPr="007F7E2B" w:rsidRDefault="00E04171">
            <w:pPr>
              <w:spacing w:line="259" w:lineRule="auto"/>
              <w:rPr>
                <w:ins w:id="7759" w:author="V2" w:date="2025-04-14T14:19:00Z" w16du:dateUtc="2025-04-14T19:19:00Z"/>
              </w:rPr>
            </w:pPr>
            <w:ins w:id="7760"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3B4B6EB1" w14:textId="77777777" w:rsidR="00E04171" w:rsidRPr="007F7E2B" w:rsidRDefault="00E04171">
            <w:pPr>
              <w:spacing w:line="259" w:lineRule="auto"/>
              <w:ind w:left="5"/>
              <w:rPr>
                <w:ins w:id="7761" w:author="V2" w:date="2025-04-14T14:19:00Z" w16du:dateUtc="2025-04-14T19:19:00Z"/>
              </w:rPr>
            </w:pPr>
            <w:ins w:id="7762" w:author="V2" w:date="2025-04-14T14:19:00Z" w16du:dateUtc="2025-04-14T19:19:00Z">
              <w:r w:rsidRPr="007F7E2B">
                <w:t>The soil layers found in the plot</w:t>
              </w:r>
              <w:r w:rsidRPr="007F7E2B">
                <w:rPr>
                  <w:rFonts w:ascii="Arial" w:eastAsia="Arial" w:hAnsi="Arial" w:cs="Arial"/>
                  <w:b/>
                </w:rPr>
                <w:t xml:space="preserve"> </w:t>
              </w:r>
            </w:ins>
          </w:p>
        </w:tc>
      </w:tr>
      <w:tr w:rsidR="00E04171" w:rsidRPr="007F7E2B" w14:paraId="7A464974" w14:textId="77777777">
        <w:trPr>
          <w:trHeight w:val="336"/>
          <w:ins w:id="776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F3DC9B4" w14:textId="77777777" w:rsidR="00E04171" w:rsidRPr="007F7E2B" w:rsidRDefault="00E04171">
            <w:pPr>
              <w:spacing w:line="259" w:lineRule="auto"/>
              <w:rPr>
                <w:ins w:id="7764" w:author="V2" w:date="2025-04-14T14:19:00Z" w16du:dateUtc="2025-04-14T19:19:00Z"/>
              </w:rPr>
            </w:pPr>
            <w:ins w:id="7765"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206FC0DB" w14:textId="77777777" w:rsidR="00E04171" w:rsidRPr="007F7E2B" w:rsidRDefault="00E04171">
            <w:pPr>
              <w:spacing w:line="259" w:lineRule="auto"/>
              <w:ind w:left="5"/>
              <w:rPr>
                <w:ins w:id="7766" w:author="V2" w:date="2025-04-14T14:19:00Z" w16du:dateUtc="2025-04-14T19:19:00Z"/>
              </w:rPr>
            </w:pPr>
            <w:ins w:id="7767" w:author="V2" w:date="2025-04-14T14:19:00Z" w16du:dateUtc="2025-04-14T19:19:00Z">
              <w:r w:rsidRPr="007F7E2B">
                <w:t xml:space="preserve">Plot data </w:t>
              </w:r>
            </w:ins>
          </w:p>
        </w:tc>
      </w:tr>
      <w:tr w:rsidR="00E04171" w:rsidRPr="007F7E2B" w14:paraId="347FF8B0" w14:textId="77777777">
        <w:trPr>
          <w:trHeight w:val="709"/>
          <w:ins w:id="776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57CD44F" w14:textId="77777777" w:rsidR="00E04171" w:rsidRPr="007F7E2B" w:rsidRDefault="00E04171">
            <w:pPr>
              <w:spacing w:line="259" w:lineRule="auto"/>
              <w:rPr>
                <w:ins w:id="7769" w:author="V2" w:date="2025-04-14T14:19:00Z" w16du:dateUtc="2025-04-14T19:19:00Z"/>
              </w:rPr>
            </w:pPr>
            <w:ins w:id="7770"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tcPr>
          <w:p w14:paraId="50E9CD90" w14:textId="77777777" w:rsidR="00E04171" w:rsidRPr="007F7E2B" w:rsidRDefault="00E04171">
            <w:pPr>
              <w:spacing w:line="259" w:lineRule="auto"/>
              <w:ind w:left="5"/>
              <w:rPr>
                <w:ins w:id="7771" w:author="V2" w:date="2025-04-14T14:19:00Z" w16du:dateUtc="2025-04-14T19:19:00Z"/>
              </w:rPr>
            </w:pPr>
            <w:ins w:id="7772" w:author="V2" w:date="2025-04-14T14:19:00Z" w16du:dateUtc="2025-04-14T19:19:00Z">
              <w:r w:rsidRPr="007F7E2B">
                <w:t xml:space="preserve">The various soil layers found in the plot, distinguished on the basis of texture, density, soil organic carbon content, or other features </w:t>
              </w:r>
            </w:ins>
          </w:p>
        </w:tc>
      </w:tr>
      <w:tr w:rsidR="00E04171" w:rsidRPr="007F7E2B" w14:paraId="262986D0" w14:textId="77777777">
        <w:trPr>
          <w:trHeight w:val="332"/>
          <w:ins w:id="777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C743694" w14:textId="77777777" w:rsidR="00E04171" w:rsidRPr="007F7E2B" w:rsidRDefault="00E04171">
            <w:pPr>
              <w:spacing w:line="259" w:lineRule="auto"/>
              <w:rPr>
                <w:ins w:id="7774" w:author="V2" w:date="2025-04-14T14:19:00Z" w16du:dateUtc="2025-04-14T19:19:00Z"/>
              </w:rPr>
            </w:pPr>
            <w:ins w:id="7775"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015E9FEA" w14:textId="77777777" w:rsidR="00E04171" w:rsidRPr="007F7E2B" w:rsidRDefault="00E04171">
            <w:pPr>
              <w:spacing w:line="259" w:lineRule="auto"/>
              <w:ind w:left="5"/>
              <w:rPr>
                <w:ins w:id="7776" w:author="V2" w:date="2025-04-14T14:19:00Z" w16du:dateUtc="2025-04-14T19:19:00Z"/>
              </w:rPr>
            </w:pPr>
            <w:ins w:id="7777" w:author="V2" w:date="2025-04-14T14:19:00Z" w16du:dateUtc="2025-04-14T19:19:00Z">
              <w:r w:rsidRPr="007F7E2B">
                <w:rPr>
                  <w:rFonts w:ascii="Arial" w:eastAsia="Arial" w:hAnsi="Arial" w:cs="Arial"/>
                  <w:b/>
                </w:rPr>
                <w:t xml:space="preserve"> </w:t>
              </w:r>
            </w:ins>
          </w:p>
        </w:tc>
      </w:tr>
    </w:tbl>
    <w:p w14:paraId="222592E3" w14:textId="77777777" w:rsidR="00E04171" w:rsidRPr="007F7E2B" w:rsidRDefault="00E04171">
      <w:pPr>
        <w:spacing w:after="1" w:line="259" w:lineRule="auto"/>
        <w:ind w:left="720"/>
        <w:rPr>
          <w:ins w:id="7778" w:author="V2" w:date="2025-04-14T14:19:00Z" w16du:dateUtc="2025-04-14T19:19:00Z"/>
        </w:rPr>
      </w:pPr>
      <w:ins w:id="7779" w:author="V2" w:date="2025-04-14T14:19:00Z" w16du:dateUtc="2025-04-14T19:19:00Z">
        <w:r w:rsidRPr="007F7E2B">
          <w:t xml:space="preserve"> </w:t>
        </w:r>
      </w:ins>
    </w:p>
    <w:tbl>
      <w:tblPr>
        <w:tblStyle w:val="TableGrid0"/>
        <w:tblW w:w="8978" w:type="dxa"/>
        <w:tblInd w:w="-12" w:type="dxa"/>
        <w:tblCellMar>
          <w:top w:w="15" w:type="dxa"/>
          <w:left w:w="106" w:type="dxa"/>
          <w:right w:w="115" w:type="dxa"/>
        </w:tblCellMar>
        <w:tblLook w:val="04A0" w:firstRow="1" w:lastRow="0" w:firstColumn="1" w:lastColumn="0" w:noHBand="0" w:noVBand="1"/>
      </w:tblPr>
      <w:tblGrid>
        <w:gridCol w:w="4256"/>
        <w:gridCol w:w="4722"/>
      </w:tblGrid>
      <w:tr w:rsidR="00E04171" w:rsidRPr="007F7E2B" w14:paraId="2ECFBAD4" w14:textId="77777777">
        <w:trPr>
          <w:trHeight w:val="332"/>
          <w:ins w:id="778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680CBB9" w14:textId="77777777" w:rsidR="00E04171" w:rsidRPr="007F7E2B" w:rsidRDefault="00E04171">
            <w:pPr>
              <w:spacing w:line="259" w:lineRule="auto"/>
              <w:rPr>
                <w:ins w:id="7781" w:author="V2" w:date="2025-04-14T14:19:00Z" w16du:dateUtc="2025-04-14T19:19:00Z"/>
              </w:rPr>
            </w:pPr>
            <w:ins w:id="7782"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66142B58" w14:textId="77777777" w:rsidR="00E04171" w:rsidRPr="007F7E2B" w:rsidRDefault="00E04171">
            <w:pPr>
              <w:spacing w:line="259" w:lineRule="auto"/>
              <w:ind w:left="5"/>
              <w:rPr>
                <w:ins w:id="7783" w:author="V2" w:date="2025-04-14T14:19:00Z" w16du:dateUtc="2025-04-14T19:19:00Z"/>
              </w:rPr>
            </w:pPr>
            <w:ins w:id="7784" w:author="V2" w:date="2025-04-14T14:19:00Z" w16du:dateUtc="2025-04-14T19:19:00Z">
              <w:r w:rsidRPr="007F7E2B">
                <w:rPr>
                  <w:rFonts w:ascii="Arial" w:eastAsia="Arial" w:hAnsi="Arial" w:cs="Arial"/>
                  <w:i/>
                </w:rPr>
                <w:t>sd</w:t>
              </w:r>
              <w:r w:rsidRPr="007F7E2B">
                <w:rPr>
                  <w:rFonts w:ascii="Arial" w:eastAsia="Arial" w:hAnsi="Arial" w:cs="Arial"/>
                  <w:i/>
                  <w:vertAlign w:val="subscript"/>
                </w:rPr>
                <w:t>x</w:t>
              </w:r>
              <w:r w:rsidRPr="007F7E2B">
                <w:rPr>
                  <w:rFonts w:ascii="Arial" w:eastAsia="Arial" w:hAnsi="Arial" w:cs="Arial"/>
                  <w:i/>
                </w:rPr>
                <w:t xml:space="preserve"> </w:t>
              </w:r>
            </w:ins>
          </w:p>
        </w:tc>
      </w:tr>
      <w:tr w:rsidR="00E04171" w:rsidRPr="007F7E2B" w14:paraId="74C86389" w14:textId="77777777">
        <w:trPr>
          <w:trHeight w:val="335"/>
          <w:ins w:id="778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23F2FBA" w14:textId="77777777" w:rsidR="00E04171" w:rsidRPr="007F7E2B" w:rsidRDefault="00E04171">
            <w:pPr>
              <w:spacing w:line="259" w:lineRule="auto"/>
              <w:rPr>
                <w:ins w:id="7786" w:author="V2" w:date="2025-04-14T14:19:00Z" w16du:dateUtc="2025-04-14T19:19:00Z"/>
              </w:rPr>
            </w:pPr>
            <w:ins w:id="7787"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7D16F52B" w14:textId="77777777" w:rsidR="00E04171" w:rsidRPr="007F7E2B" w:rsidRDefault="00E04171">
            <w:pPr>
              <w:spacing w:line="259" w:lineRule="auto"/>
              <w:ind w:left="5"/>
              <w:rPr>
                <w:ins w:id="7788" w:author="V2" w:date="2025-04-14T14:19:00Z" w16du:dateUtc="2025-04-14T19:19:00Z"/>
              </w:rPr>
            </w:pPr>
            <w:ins w:id="7789" w:author="V2" w:date="2025-04-14T14:19:00Z" w16du:dateUtc="2025-04-14T19:19:00Z">
              <w:r w:rsidRPr="007F7E2B">
                <w:rPr>
                  <w:rFonts w:ascii="Arial" w:eastAsia="Arial" w:hAnsi="Arial" w:cs="Arial"/>
                  <w:i/>
                </w:rPr>
                <w:t xml:space="preserve"> cm</w:t>
              </w:r>
              <w:r w:rsidRPr="007F7E2B">
                <w:rPr>
                  <w:rFonts w:ascii="Arial" w:eastAsia="Arial" w:hAnsi="Arial" w:cs="Arial"/>
                  <w:b/>
                  <w:i/>
                </w:rPr>
                <w:t xml:space="preserve"> </w:t>
              </w:r>
            </w:ins>
          </w:p>
        </w:tc>
      </w:tr>
      <w:tr w:rsidR="00E04171" w:rsidRPr="007F7E2B" w14:paraId="0D2EB21F" w14:textId="77777777">
        <w:trPr>
          <w:trHeight w:val="336"/>
          <w:ins w:id="779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69F74C8" w14:textId="77777777" w:rsidR="00E04171" w:rsidRPr="007F7E2B" w:rsidRDefault="00E04171">
            <w:pPr>
              <w:spacing w:line="259" w:lineRule="auto"/>
              <w:rPr>
                <w:ins w:id="7791" w:author="V2" w:date="2025-04-14T14:19:00Z" w16du:dateUtc="2025-04-14T19:19:00Z"/>
              </w:rPr>
            </w:pPr>
            <w:ins w:id="7792"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6E4FF9CA" w14:textId="77777777" w:rsidR="00E04171" w:rsidRPr="007F7E2B" w:rsidRDefault="00E04171">
            <w:pPr>
              <w:spacing w:line="259" w:lineRule="auto"/>
              <w:ind w:left="5"/>
              <w:rPr>
                <w:ins w:id="7793" w:author="V2" w:date="2025-04-14T14:19:00Z" w16du:dateUtc="2025-04-14T19:19:00Z"/>
              </w:rPr>
            </w:pPr>
            <w:ins w:id="7794" w:author="V2" w:date="2025-04-14T14:19:00Z" w16du:dateUtc="2025-04-14T19:19:00Z">
              <w:r w:rsidRPr="007F7E2B">
                <w:t xml:space="preserve">Thickness of the soil layer </w:t>
              </w:r>
            </w:ins>
          </w:p>
        </w:tc>
      </w:tr>
      <w:tr w:rsidR="00E04171" w:rsidRPr="007F7E2B" w14:paraId="535B7D66" w14:textId="77777777">
        <w:trPr>
          <w:trHeight w:val="335"/>
          <w:ins w:id="779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3740CED" w14:textId="77777777" w:rsidR="00E04171" w:rsidRPr="007F7E2B" w:rsidRDefault="00E04171">
            <w:pPr>
              <w:spacing w:line="259" w:lineRule="auto"/>
              <w:rPr>
                <w:ins w:id="7796" w:author="V2" w:date="2025-04-14T14:19:00Z" w16du:dateUtc="2025-04-14T19:19:00Z"/>
              </w:rPr>
            </w:pPr>
            <w:ins w:id="7797"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2620CCBF" w14:textId="77777777" w:rsidR="00E04171" w:rsidRPr="007F7E2B" w:rsidRDefault="00E04171">
            <w:pPr>
              <w:spacing w:line="259" w:lineRule="auto"/>
              <w:ind w:left="5"/>
              <w:rPr>
                <w:ins w:id="7798" w:author="V2" w:date="2025-04-14T14:19:00Z" w16du:dateUtc="2025-04-14T19:19:00Z"/>
              </w:rPr>
            </w:pPr>
            <w:ins w:id="7799" w:author="V2" w:date="2025-04-14T14:19:00Z" w16du:dateUtc="2025-04-14T19:19:00Z">
              <w:r w:rsidRPr="007F7E2B">
                <w:t xml:space="preserve">Plot measurement </w:t>
              </w:r>
            </w:ins>
          </w:p>
        </w:tc>
      </w:tr>
      <w:tr w:rsidR="00E04171" w:rsidRPr="007F7E2B" w14:paraId="218ED555" w14:textId="77777777">
        <w:trPr>
          <w:trHeight w:val="709"/>
          <w:ins w:id="780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7E68CDD" w14:textId="77777777" w:rsidR="00E04171" w:rsidRPr="007F7E2B" w:rsidRDefault="00E04171">
            <w:pPr>
              <w:spacing w:line="259" w:lineRule="auto"/>
              <w:rPr>
                <w:ins w:id="7801" w:author="V2" w:date="2025-04-14T14:19:00Z" w16du:dateUtc="2025-04-14T19:19:00Z"/>
              </w:rPr>
            </w:pPr>
            <w:ins w:id="7802"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62B7002E" w14:textId="77777777" w:rsidR="00E04171" w:rsidRPr="007F7E2B" w:rsidRDefault="00E04171">
            <w:pPr>
              <w:spacing w:line="259" w:lineRule="auto"/>
              <w:ind w:left="5"/>
              <w:rPr>
                <w:ins w:id="7803" w:author="V2" w:date="2025-04-14T14:19:00Z" w16du:dateUtc="2025-04-14T19:19:00Z"/>
              </w:rPr>
            </w:pPr>
            <w:ins w:id="7804" w:author="V2" w:date="2025-04-14T14:19:00Z" w16du:dateUtc="2025-04-14T19:19:00Z">
              <w:r w:rsidRPr="007F7E2B">
                <w:t xml:space="preserve">The depth (thickness) of soil layer x above the calculated depth, </w:t>
              </w:r>
              <w:r w:rsidRPr="007F7E2B">
                <w:rPr>
                  <w:rFonts w:ascii="Arial" w:eastAsia="Arial" w:hAnsi="Arial" w:cs="Arial"/>
                  <w:b/>
                </w:rPr>
                <w:t xml:space="preserve"> </w:t>
              </w:r>
            </w:ins>
          </w:p>
        </w:tc>
      </w:tr>
      <w:tr w:rsidR="00E04171" w:rsidRPr="007F7E2B" w14:paraId="17AB5A13" w14:textId="77777777">
        <w:trPr>
          <w:trHeight w:val="334"/>
          <w:ins w:id="780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F9AD193" w14:textId="77777777" w:rsidR="00E04171" w:rsidRPr="007F7E2B" w:rsidRDefault="00E04171">
            <w:pPr>
              <w:spacing w:line="259" w:lineRule="auto"/>
              <w:rPr>
                <w:ins w:id="7806" w:author="V2" w:date="2025-04-14T14:19:00Z" w16du:dateUtc="2025-04-14T19:19:00Z"/>
              </w:rPr>
            </w:pPr>
            <w:ins w:id="7807" w:author="V2" w:date="2025-04-14T14:19:00Z" w16du:dateUtc="2025-04-14T19:19:00Z">
              <w:r w:rsidRPr="007F7E2B">
                <w:lastRenderedPageBreak/>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71670157" w14:textId="77777777" w:rsidR="00E04171" w:rsidRPr="007F7E2B" w:rsidRDefault="00E04171">
            <w:pPr>
              <w:spacing w:line="259" w:lineRule="auto"/>
              <w:ind w:left="5"/>
              <w:rPr>
                <w:ins w:id="7808" w:author="V2" w:date="2025-04-14T14:19:00Z" w16du:dateUtc="2025-04-14T19:19:00Z"/>
              </w:rPr>
            </w:pPr>
            <w:ins w:id="7809" w:author="V2" w:date="2025-04-14T14:19:00Z" w16du:dateUtc="2025-04-14T19:19:00Z">
              <w:r w:rsidRPr="007F7E2B">
                <w:rPr>
                  <w:rFonts w:ascii="Arial" w:eastAsia="Arial" w:hAnsi="Arial" w:cs="Arial"/>
                  <w:b/>
                </w:rPr>
                <w:t xml:space="preserve"> </w:t>
              </w:r>
            </w:ins>
          </w:p>
        </w:tc>
      </w:tr>
    </w:tbl>
    <w:p w14:paraId="23AB3AEF" w14:textId="77777777" w:rsidR="00E04171" w:rsidRPr="007F7E2B" w:rsidRDefault="00E04171">
      <w:pPr>
        <w:spacing w:after="216" w:line="259" w:lineRule="auto"/>
        <w:ind w:left="720"/>
        <w:rPr>
          <w:ins w:id="7810" w:author="V2" w:date="2025-04-14T14:19:00Z" w16du:dateUtc="2025-04-14T19:19:00Z"/>
        </w:rPr>
      </w:pPr>
      <w:ins w:id="7811" w:author="V2" w:date="2025-04-14T14:19:00Z" w16du:dateUtc="2025-04-14T19:19:00Z">
        <w:r w:rsidRPr="007F7E2B">
          <w:t xml:space="preserve"> </w:t>
        </w:r>
      </w:ins>
    </w:p>
    <w:p w14:paraId="7B00A6DB" w14:textId="77777777" w:rsidR="00E04171" w:rsidRPr="007F7E2B" w:rsidRDefault="00E04171">
      <w:pPr>
        <w:spacing w:line="259" w:lineRule="auto"/>
        <w:ind w:left="720"/>
        <w:rPr>
          <w:ins w:id="7812" w:author="V2" w:date="2025-04-14T14:19:00Z" w16du:dateUtc="2025-04-14T19:19:00Z"/>
        </w:rPr>
      </w:pPr>
      <w:ins w:id="7813" w:author="V2" w:date="2025-04-14T14:19:00Z" w16du:dateUtc="2025-04-14T19:19:00Z">
        <w:r w:rsidRPr="007F7E2B">
          <w:t xml:space="preserve"> </w:t>
        </w:r>
      </w:ins>
    </w:p>
    <w:tbl>
      <w:tblPr>
        <w:tblStyle w:val="TableGrid0"/>
        <w:tblW w:w="8978" w:type="dxa"/>
        <w:tblInd w:w="-12" w:type="dxa"/>
        <w:tblCellMar>
          <w:top w:w="14" w:type="dxa"/>
          <w:left w:w="106" w:type="dxa"/>
          <w:right w:w="115" w:type="dxa"/>
        </w:tblCellMar>
        <w:tblLook w:val="04A0" w:firstRow="1" w:lastRow="0" w:firstColumn="1" w:lastColumn="0" w:noHBand="0" w:noVBand="1"/>
      </w:tblPr>
      <w:tblGrid>
        <w:gridCol w:w="4256"/>
        <w:gridCol w:w="4722"/>
      </w:tblGrid>
      <w:tr w:rsidR="00E04171" w:rsidRPr="007F7E2B" w14:paraId="08F76FCA" w14:textId="77777777">
        <w:trPr>
          <w:trHeight w:val="333"/>
          <w:ins w:id="781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30E1D10" w14:textId="77777777" w:rsidR="00E04171" w:rsidRPr="007F7E2B" w:rsidRDefault="00E04171">
            <w:pPr>
              <w:spacing w:line="259" w:lineRule="auto"/>
              <w:rPr>
                <w:ins w:id="7815" w:author="V2" w:date="2025-04-14T14:19:00Z" w16du:dateUtc="2025-04-14T19:19:00Z"/>
              </w:rPr>
            </w:pPr>
            <w:ins w:id="7816"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2F7DD23E" w14:textId="77777777" w:rsidR="00E04171" w:rsidRPr="007F7E2B" w:rsidRDefault="00E04171">
            <w:pPr>
              <w:spacing w:line="259" w:lineRule="auto"/>
              <w:ind w:left="5"/>
              <w:rPr>
                <w:ins w:id="7817" w:author="V2" w:date="2025-04-14T14:19:00Z" w16du:dateUtc="2025-04-14T19:19:00Z"/>
              </w:rPr>
            </w:pPr>
            <w:ins w:id="7818" w:author="V2" w:date="2025-04-14T14:19:00Z" w16du:dateUtc="2025-04-14T19:19:00Z">
              <w:r w:rsidRPr="007F7E2B">
                <w:rPr>
                  <w:rFonts w:ascii="Arial" w:eastAsia="Arial" w:hAnsi="Arial" w:cs="Arial"/>
                  <w:i/>
                </w:rPr>
                <w:t>sdens</w:t>
              </w:r>
              <w:r w:rsidRPr="007F7E2B">
                <w:rPr>
                  <w:rFonts w:ascii="Arial" w:eastAsia="Arial" w:hAnsi="Arial" w:cs="Arial"/>
                  <w:i/>
                  <w:vertAlign w:val="subscript"/>
                </w:rPr>
                <w:t>x</w:t>
              </w:r>
              <w:r w:rsidRPr="007F7E2B">
                <w:rPr>
                  <w:rFonts w:ascii="Arial" w:eastAsia="Arial" w:hAnsi="Arial" w:cs="Arial"/>
                  <w:i/>
                </w:rPr>
                <w:t xml:space="preserve"> </w:t>
              </w:r>
            </w:ins>
          </w:p>
        </w:tc>
      </w:tr>
      <w:tr w:rsidR="00E04171" w:rsidRPr="007F7E2B" w14:paraId="628BFF44" w14:textId="77777777">
        <w:trPr>
          <w:trHeight w:val="335"/>
          <w:ins w:id="781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7885501" w14:textId="77777777" w:rsidR="00E04171" w:rsidRPr="007F7E2B" w:rsidRDefault="00E04171">
            <w:pPr>
              <w:spacing w:line="259" w:lineRule="auto"/>
              <w:rPr>
                <w:ins w:id="7820" w:author="V2" w:date="2025-04-14T14:19:00Z" w16du:dateUtc="2025-04-14T19:19:00Z"/>
              </w:rPr>
            </w:pPr>
            <w:ins w:id="7821"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6431B8D0" w14:textId="77777777" w:rsidR="00E04171" w:rsidRPr="007F7E2B" w:rsidRDefault="00E04171">
            <w:pPr>
              <w:spacing w:line="259" w:lineRule="auto"/>
              <w:ind w:left="48"/>
              <w:rPr>
                <w:ins w:id="7822" w:author="V2" w:date="2025-04-14T14:19:00Z" w16du:dateUtc="2025-04-14T19:19:00Z"/>
              </w:rPr>
            </w:pPr>
            <w:ins w:id="7823" w:author="V2" w:date="2025-04-14T14:19:00Z" w16du:dateUtc="2025-04-14T19:19:00Z">
              <w:r w:rsidRPr="007F7E2B">
                <w:rPr>
                  <w:rFonts w:ascii="Arial" w:eastAsia="Arial" w:hAnsi="Arial" w:cs="Arial"/>
                  <w:i/>
                </w:rPr>
                <w:t>g/cm</w:t>
              </w:r>
              <w:r w:rsidRPr="007F7E2B">
                <w:rPr>
                  <w:rFonts w:ascii="Arial" w:eastAsia="Arial" w:hAnsi="Arial" w:cs="Arial"/>
                  <w:i/>
                  <w:vertAlign w:val="superscript"/>
                </w:rPr>
                <w:t>3</w:t>
              </w:r>
              <w:r w:rsidRPr="007F7E2B">
                <w:rPr>
                  <w:rFonts w:ascii="Arial" w:eastAsia="Arial" w:hAnsi="Arial" w:cs="Arial"/>
                  <w:b/>
                  <w:i/>
                </w:rPr>
                <w:t xml:space="preserve"> </w:t>
              </w:r>
            </w:ins>
          </w:p>
        </w:tc>
      </w:tr>
      <w:tr w:rsidR="00E04171" w:rsidRPr="007F7E2B" w14:paraId="2A83A244" w14:textId="77777777">
        <w:trPr>
          <w:trHeight w:val="335"/>
          <w:ins w:id="782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FCCCFA3" w14:textId="77777777" w:rsidR="00E04171" w:rsidRPr="007F7E2B" w:rsidRDefault="00E04171">
            <w:pPr>
              <w:spacing w:line="259" w:lineRule="auto"/>
              <w:rPr>
                <w:ins w:id="7825" w:author="V2" w:date="2025-04-14T14:19:00Z" w16du:dateUtc="2025-04-14T19:19:00Z"/>
              </w:rPr>
            </w:pPr>
            <w:ins w:id="7826"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5F466453" w14:textId="77777777" w:rsidR="00E04171" w:rsidRPr="007F7E2B" w:rsidRDefault="00E04171">
            <w:pPr>
              <w:spacing w:line="259" w:lineRule="auto"/>
              <w:ind w:left="5"/>
              <w:rPr>
                <w:ins w:id="7827" w:author="V2" w:date="2025-04-14T14:19:00Z" w16du:dateUtc="2025-04-14T19:19:00Z"/>
              </w:rPr>
            </w:pPr>
            <w:ins w:id="7828" w:author="V2" w:date="2025-04-14T14:19:00Z" w16du:dateUtc="2025-04-14T19:19:00Z">
              <w:r w:rsidRPr="007F7E2B">
                <w:t xml:space="preserve">Soil bulk density </w:t>
              </w:r>
            </w:ins>
          </w:p>
        </w:tc>
      </w:tr>
      <w:tr w:rsidR="00E04171" w:rsidRPr="007F7E2B" w14:paraId="5A859D1E" w14:textId="77777777">
        <w:trPr>
          <w:trHeight w:val="335"/>
          <w:ins w:id="782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6F4C394" w14:textId="77777777" w:rsidR="00E04171" w:rsidRPr="007F7E2B" w:rsidRDefault="00E04171">
            <w:pPr>
              <w:spacing w:line="259" w:lineRule="auto"/>
              <w:rPr>
                <w:ins w:id="7830" w:author="V2" w:date="2025-04-14T14:19:00Z" w16du:dateUtc="2025-04-14T19:19:00Z"/>
              </w:rPr>
            </w:pPr>
            <w:ins w:id="7831"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46FFB312" w14:textId="77777777" w:rsidR="00E04171" w:rsidRPr="007F7E2B" w:rsidRDefault="00E04171">
            <w:pPr>
              <w:spacing w:line="259" w:lineRule="auto"/>
              <w:ind w:left="5"/>
              <w:rPr>
                <w:ins w:id="7832" w:author="V2" w:date="2025-04-14T14:19:00Z" w16du:dateUtc="2025-04-14T19:19:00Z"/>
              </w:rPr>
            </w:pPr>
            <w:ins w:id="7833" w:author="V2" w:date="2025-04-14T14:19:00Z" w16du:dateUtc="2025-04-14T19:19:00Z">
              <w:r w:rsidRPr="007F7E2B">
                <w:t xml:space="preserve">Measured from field samples </w:t>
              </w:r>
            </w:ins>
          </w:p>
        </w:tc>
      </w:tr>
      <w:tr w:rsidR="00E04171" w:rsidRPr="007F7E2B" w14:paraId="57FB05DC" w14:textId="77777777">
        <w:trPr>
          <w:trHeight w:val="710"/>
          <w:ins w:id="783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2E97119" w14:textId="77777777" w:rsidR="00E04171" w:rsidRPr="007F7E2B" w:rsidRDefault="00E04171">
            <w:pPr>
              <w:spacing w:line="259" w:lineRule="auto"/>
              <w:rPr>
                <w:ins w:id="7835" w:author="V2" w:date="2025-04-14T14:19:00Z" w16du:dateUtc="2025-04-14T19:19:00Z"/>
              </w:rPr>
            </w:pPr>
            <w:ins w:id="7836"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60A4A6D2" w14:textId="77777777" w:rsidR="00E04171" w:rsidRPr="007F7E2B" w:rsidRDefault="00E04171">
            <w:pPr>
              <w:spacing w:after="12" w:line="259" w:lineRule="auto"/>
              <w:ind w:left="48"/>
              <w:rPr>
                <w:ins w:id="7837" w:author="V2" w:date="2025-04-14T14:19:00Z" w16du:dateUtc="2025-04-14T19:19:00Z"/>
              </w:rPr>
            </w:pPr>
            <w:ins w:id="7838" w:author="V2" w:date="2025-04-14T14:19:00Z" w16du:dateUtc="2025-04-14T19:19:00Z">
              <w:r w:rsidRPr="007F7E2B">
                <w:t xml:space="preserve">The bulk density of soil layer x,  </w:t>
              </w:r>
            </w:ins>
          </w:p>
          <w:p w14:paraId="27A09EDB" w14:textId="77777777" w:rsidR="00E04171" w:rsidRPr="007F7E2B" w:rsidRDefault="00E04171">
            <w:pPr>
              <w:spacing w:line="259" w:lineRule="auto"/>
              <w:ind w:left="5"/>
              <w:rPr>
                <w:ins w:id="7839" w:author="V2" w:date="2025-04-14T14:19:00Z" w16du:dateUtc="2025-04-14T19:19:00Z"/>
              </w:rPr>
            </w:pPr>
            <w:ins w:id="7840" w:author="V2" w:date="2025-04-14T14:19:00Z" w16du:dateUtc="2025-04-14T19:19:00Z">
              <w:r w:rsidRPr="007F7E2B">
                <w:rPr>
                  <w:rFonts w:ascii="Arial" w:eastAsia="Arial" w:hAnsi="Arial" w:cs="Arial"/>
                  <w:b/>
                </w:rPr>
                <w:t xml:space="preserve"> </w:t>
              </w:r>
            </w:ins>
          </w:p>
        </w:tc>
      </w:tr>
      <w:tr w:rsidR="00E04171" w:rsidRPr="007F7E2B" w14:paraId="56D6035D" w14:textId="77777777">
        <w:trPr>
          <w:trHeight w:val="332"/>
          <w:ins w:id="784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41C9BA4" w14:textId="77777777" w:rsidR="00E04171" w:rsidRPr="007F7E2B" w:rsidRDefault="00E04171">
            <w:pPr>
              <w:spacing w:line="259" w:lineRule="auto"/>
              <w:rPr>
                <w:ins w:id="7842" w:author="V2" w:date="2025-04-14T14:19:00Z" w16du:dateUtc="2025-04-14T19:19:00Z"/>
              </w:rPr>
            </w:pPr>
            <w:ins w:id="7843"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688BD0CC" w14:textId="77777777" w:rsidR="00E04171" w:rsidRPr="007F7E2B" w:rsidRDefault="00E04171">
            <w:pPr>
              <w:spacing w:line="259" w:lineRule="auto"/>
              <w:ind w:left="5"/>
              <w:rPr>
                <w:ins w:id="7844" w:author="V2" w:date="2025-04-14T14:19:00Z" w16du:dateUtc="2025-04-14T19:19:00Z"/>
              </w:rPr>
            </w:pPr>
            <w:ins w:id="7845" w:author="V2" w:date="2025-04-14T14:19:00Z" w16du:dateUtc="2025-04-14T19:19:00Z">
              <w:r w:rsidRPr="007F7E2B">
                <w:rPr>
                  <w:rFonts w:ascii="Arial" w:eastAsia="Arial" w:hAnsi="Arial" w:cs="Arial"/>
                  <w:b/>
                </w:rPr>
                <w:t xml:space="preserve"> </w:t>
              </w:r>
            </w:ins>
          </w:p>
        </w:tc>
      </w:tr>
    </w:tbl>
    <w:p w14:paraId="6B4BFE25" w14:textId="77777777" w:rsidR="00E04171" w:rsidRPr="007F7E2B" w:rsidRDefault="00E04171">
      <w:pPr>
        <w:spacing w:line="259" w:lineRule="auto"/>
        <w:ind w:left="720"/>
        <w:jc w:val="both"/>
        <w:rPr>
          <w:ins w:id="7846" w:author="V2" w:date="2025-04-14T14:19:00Z" w16du:dateUtc="2025-04-14T19:19:00Z"/>
        </w:rPr>
      </w:pPr>
      <w:ins w:id="7847" w:author="V2" w:date="2025-04-14T14:19:00Z" w16du:dateUtc="2025-04-14T19:19:00Z">
        <w:r w:rsidRPr="007F7E2B">
          <w:t xml:space="preserve"> </w:t>
        </w:r>
      </w:ins>
    </w:p>
    <w:tbl>
      <w:tblPr>
        <w:tblStyle w:val="TableGrid0"/>
        <w:tblW w:w="8978" w:type="dxa"/>
        <w:tblInd w:w="-12" w:type="dxa"/>
        <w:tblCellMar>
          <w:top w:w="51" w:type="dxa"/>
          <w:left w:w="106" w:type="dxa"/>
          <w:right w:w="115" w:type="dxa"/>
        </w:tblCellMar>
        <w:tblLook w:val="04A0" w:firstRow="1" w:lastRow="0" w:firstColumn="1" w:lastColumn="0" w:noHBand="0" w:noVBand="1"/>
      </w:tblPr>
      <w:tblGrid>
        <w:gridCol w:w="4256"/>
        <w:gridCol w:w="4722"/>
      </w:tblGrid>
      <w:tr w:rsidR="00E04171" w:rsidRPr="007F7E2B" w14:paraId="6D790E9D" w14:textId="77777777">
        <w:trPr>
          <w:trHeight w:val="332"/>
          <w:ins w:id="784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D61B8D7" w14:textId="77777777" w:rsidR="00E04171" w:rsidRPr="007F7E2B" w:rsidRDefault="00E04171">
            <w:pPr>
              <w:spacing w:line="259" w:lineRule="auto"/>
              <w:rPr>
                <w:ins w:id="7849" w:author="V2" w:date="2025-04-14T14:19:00Z" w16du:dateUtc="2025-04-14T19:19:00Z"/>
              </w:rPr>
            </w:pPr>
            <w:ins w:id="7850"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08FD036C" w14:textId="77777777" w:rsidR="00E04171" w:rsidRPr="007F7E2B" w:rsidRDefault="00E04171">
            <w:pPr>
              <w:spacing w:line="259" w:lineRule="auto"/>
              <w:ind w:left="5"/>
              <w:rPr>
                <w:ins w:id="7851" w:author="V2" w:date="2025-04-14T14:19:00Z" w16du:dateUtc="2025-04-14T19:19:00Z"/>
              </w:rPr>
            </w:pPr>
            <w:ins w:id="7852" w:author="V2" w:date="2025-04-14T14:19:00Z" w16du:dateUtc="2025-04-14T19:19:00Z">
              <w:r w:rsidRPr="007F7E2B">
                <w:rPr>
                  <w:rFonts w:ascii="Arial" w:eastAsia="Arial" w:hAnsi="Arial" w:cs="Arial"/>
                  <w:i/>
                </w:rPr>
                <w:t xml:space="preserve">E  </w:t>
              </w:r>
            </w:ins>
          </w:p>
        </w:tc>
      </w:tr>
      <w:tr w:rsidR="00E04171" w:rsidRPr="007F7E2B" w14:paraId="6DD09498" w14:textId="77777777">
        <w:trPr>
          <w:trHeight w:val="335"/>
          <w:ins w:id="785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83288B5" w14:textId="77777777" w:rsidR="00E04171" w:rsidRPr="007F7E2B" w:rsidRDefault="00E04171">
            <w:pPr>
              <w:spacing w:line="259" w:lineRule="auto"/>
              <w:rPr>
                <w:ins w:id="7854" w:author="V2" w:date="2025-04-14T14:19:00Z" w16du:dateUtc="2025-04-14T19:19:00Z"/>
              </w:rPr>
            </w:pPr>
            <w:ins w:id="7855"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25B36258" w14:textId="77777777" w:rsidR="00E04171" w:rsidRPr="007F7E2B" w:rsidRDefault="00E04171">
            <w:pPr>
              <w:spacing w:line="259" w:lineRule="auto"/>
              <w:ind w:left="5"/>
              <w:rPr>
                <w:ins w:id="7856" w:author="V2" w:date="2025-04-14T14:19:00Z" w16du:dateUtc="2025-04-14T19:19:00Z"/>
              </w:rPr>
            </w:pPr>
            <w:ins w:id="7857" w:author="V2" w:date="2025-04-14T14:19:00Z" w16du:dateUtc="2025-04-14T19:19:00Z">
              <w:r w:rsidRPr="007F7E2B">
                <w:t xml:space="preserve">% of the mean  </w:t>
              </w:r>
            </w:ins>
          </w:p>
        </w:tc>
      </w:tr>
      <w:tr w:rsidR="00E04171" w:rsidRPr="007F7E2B" w14:paraId="15566D6E" w14:textId="77777777">
        <w:trPr>
          <w:trHeight w:val="335"/>
          <w:ins w:id="785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5E1881F" w14:textId="77777777" w:rsidR="00E04171" w:rsidRPr="007F7E2B" w:rsidRDefault="00E04171">
            <w:pPr>
              <w:spacing w:line="259" w:lineRule="auto"/>
              <w:rPr>
                <w:ins w:id="7859" w:author="V2" w:date="2025-04-14T14:19:00Z" w16du:dateUtc="2025-04-14T19:19:00Z"/>
              </w:rPr>
            </w:pPr>
            <w:ins w:id="7860"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683005AB" w14:textId="77777777" w:rsidR="00E04171" w:rsidRPr="007F7E2B" w:rsidRDefault="00E04171">
            <w:pPr>
              <w:spacing w:line="259" w:lineRule="auto"/>
              <w:ind w:left="5"/>
              <w:rPr>
                <w:ins w:id="7861" w:author="V2" w:date="2025-04-14T14:19:00Z" w16du:dateUtc="2025-04-14T19:19:00Z"/>
              </w:rPr>
            </w:pPr>
            <w:ins w:id="7862" w:author="V2" w:date="2025-04-14T14:19:00Z" w16du:dateUtc="2025-04-14T19:19:00Z">
              <w:r w:rsidRPr="007F7E2B">
                <w:t xml:space="preserve">Allowable error </w:t>
              </w:r>
            </w:ins>
          </w:p>
        </w:tc>
      </w:tr>
      <w:tr w:rsidR="00E04171" w:rsidRPr="007F7E2B" w14:paraId="694EFFAD" w14:textId="77777777">
        <w:trPr>
          <w:trHeight w:val="336"/>
          <w:ins w:id="786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FB0D58D" w14:textId="77777777" w:rsidR="00E04171" w:rsidRPr="007F7E2B" w:rsidRDefault="00E04171">
            <w:pPr>
              <w:spacing w:line="259" w:lineRule="auto"/>
              <w:rPr>
                <w:ins w:id="7864" w:author="V2" w:date="2025-04-14T14:19:00Z" w16du:dateUtc="2025-04-14T19:19:00Z"/>
              </w:rPr>
            </w:pPr>
            <w:ins w:id="7865"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2DFD4BBB" w14:textId="77777777" w:rsidR="00E04171" w:rsidRPr="007F7E2B" w:rsidRDefault="00E04171">
            <w:pPr>
              <w:spacing w:line="259" w:lineRule="auto"/>
              <w:ind w:left="5"/>
              <w:rPr>
                <w:ins w:id="7866" w:author="V2" w:date="2025-04-14T14:19:00Z" w16du:dateUtc="2025-04-14T19:19:00Z"/>
              </w:rPr>
            </w:pPr>
            <w:ins w:id="7867" w:author="V2" w:date="2025-04-14T14:19:00Z" w16du:dateUtc="2025-04-14T19:19:00Z">
              <w:r w:rsidRPr="007F7E2B">
                <w:t xml:space="preserve">  </w:t>
              </w:r>
            </w:ins>
          </w:p>
        </w:tc>
      </w:tr>
      <w:tr w:rsidR="00E04171" w:rsidRPr="007F7E2B" w14:paraId="013F8153" w14:textId="77777777">
        <w:trPr>
          <w:trHeight w:val="799"/>
          <w:ins w:id="786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6B37946" w14:textId="77777777" w:rsidR="00E04171" w:rsidRPr="007F7E2B" w:rsidRDefault="00E04171">
            <w:pPr>
              <w:spacing w:line="259" w:lineRule="auto"/>
              <w:rPr>
                <w:ins w:id="7869" w:author="V2" w:date="2025-04-14T14:19:00Z" w16du:dateUtc="2025-04-14T19:19:00Z"/>
              </w:rPr>
            </w:pPr>
            <w:ins w:id="7870"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7E403BB5" w14:textId="77777777" w:rsidR="00E04171" w:rsidRPr="007F7E2B" w:rsidRDefault="00E04171">
            <w:pPr>
              <w:spacing w:line="259" w:lineRule="auto"/>
              <w:ind w:left="5"/>
              <w:rPr>
                <w:ins w:id="7871" w:author="V2" w:date="2025-04-14T14:19:00Z" w16du:dateUtc="2025-04-14T19:19:00Z"/>
              </w:rPr>
            </w:pPr>
            <w:ins w:id="7872" w:author="V2" w:date="2025-04-14T14:19:00Z" w16du:dateUtc="2025-04-14T19:19:00Z">
              <w:r w:rsidRPr="007F7E2B">
                <w:t xml:space="preserve">e.g. ±10% of the mean  </w:t>
              </w:r>
            </w:ins>
          </w:p>
        </w:tc>
      </w:tr>
      <w:tr w:rsidR="00E04171" w:rsidRPr="007F7E2B" w14:paraId="6A0EDEE9" w14:textId="77777777">
        <w:trPr>
          <w:trHeight w:val="332"/>
          <w:ins w:id="787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C50F649" w14:textId="77777777" w:rsidR="00E04171" w:rsidRPr="007F7E2B" w:rsidRDefault="00E04171">
            <w:pPr>
              <w:spacing w:line="259" w:lineRule="auto"/>
              <w:rPr>
                <w:ins w:id="7874" w:author="V2" w:date="2025-04-14T14:19:00Z" w16du:dateUtc="2025-04-14T19:19:00Z"/>
              </w:rPr>
            </w:pPr>
            <w:ins w:id="7875"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49054402" w14:textId="77777777" w:rsidR="00E04171" w:rsidRPr="007F7E2B" w:rsidRDefault="00E04171">
            <w:pPr>
              <w:spacing w:line="259" w:lineRule="auto"/>
              <w:ind w:left="5"/>
              <w:rPr>
                <w:ins w:id="7876" w:author="V2" w:date="2025-04-14T14:19:00Z" w16du:dateUtc="2025-04-14T19:19:00Z"/>
              </w:rPr>
            </w:pPr>
            <w:ins w:id="7877" w:author="V2" w:date="2025-04-14T14:19:00Z" w16du:dateUtc="2025-04-14T19:19:00Z">
              <w:r w:rsidRPr="007F7E2B">
                <w:t xml:space="preserve">  </w:t>
              </w:r>
            </w:ins>
          </w:p>
        </w:tc>
      </w:tr>
    </w:tbl>
    <w:p w14:paraId="578A76D8" w14:textId="77777777" w:rsidR="00E04171" w:rsidRPr="007F7E2B" w:rsidRDefault="00E04171">
      <w:pPr>
        <w:spacing w:line="259" w:lineRule="auto"/>
        <w:ind w:left="720"/>
        <w:jc w:val="both"/>
        <w:rPr>
          <w:ins w:id="7878" w:author="V2" w:date="2025-04-14T14:19:00Z" w16du:dateUtc="2025-04-14T19:19:00Z"/>
        </w:rPr>
      </w:pPr>
      <w:ins w:id="7879" w:author="V2" w:date="2025-04-14T14:19:00Z" w16du:dateUtc="2025-04-14T19:19:00Z">
        <w:r w:rsidRPr="007F7E2B">
          <w:t xml:space="preserve"> </w:t>
        </w:r>
      </w:ins>
    </w:p>
    <w:tbl>
      <w:tblPr>
        <w:tblStyle w:val="TableGrid0"/>
        <w:tblW w:w="8978" w:type="dxa"/>
        <w:tblInd w:w="-12" w:type="dxa"/>
        <w:tblCellMar>
          <w:top w:w="51" w:type="dxa"/>
          <w:left w:w="106" w:type="dxa"/>
          <w:right w:w="115" w:type="dxa"/>
        </w:tblCellMar>
        <w:tblLook w:val="04A0" w:firstRow="1" w:lastRow="0" w:firstColumn="1" w:lastColumn="0" w:noHBand="0" w:noVBand="1"/>
      </w:tblPr>
      <w:tblGrid>
        <w:gridCol w:w="4256"/>
        <w:gridCol w:w="4722"/>
      </w:tblGrid>
      <w:tr w:rsidR="00E04171" w:rsidRPr="007F7E2B" w14:paraId="6375E1A0" w14:textId="77777777">
        <w:trPr>
          <w:trHeight w:val="332"/>
          <w:ins w:id="788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5FE3361" w14:textId="77777777" w:rsidR="00E04171" w:rsidRPr="007F7E2B" w:rsidRDefault="00E04171">
            <w:pPr>
              <w:spacing w:line="259" w:lineRule="auto"/>
              <w:rPr>
                <w:ins w:id="7881" w:author="V2" w:date="2025-04-14T14:19:00Z" w16du:dateUtc="2025-04-14T19:19:00Z"/>
              </w:rPr>
            </w:pPr>
            <w:ins w:id="7882"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3405F432" w14:textId="77777777" w:rsidR="00E04171" w:rsidRPr="007F7E2B" w:rsidRDefault="00E04171">
            <w:pPr>
              <w:spacing w:line="259" w:lineRule="auto"/>
              <w:ind w:left="5"/>
              <w:rPr>
                <w:ins w:id="7883" w:author="V2" w:date="2025-04-14T14:19:00Z" w16du:dateUtc="2025-04-14T19:19:00Z"/>
              </w:rPr>
            </w:pPr>
            <w:ins w:id="7884" w:author="V2" w:date="2025-04-14T14:19:00Z" w16du:dateUtc="2025-04-14T19:19:00Z">
              <w:r w:rsidRPr="007F7E2B">
                <w:rPr>
                  <w:rFonts w:ascii="Arial" w:eastAsia="Arial" w:hAnsi="Arial" w:cs="Arial"/>
                  <w:i/>
                </w:rPr>
                <w:t xml:space="preserve">t </w:t>
              </w:r>
            </w:ins>
          </w:p>
        </w:tc>
      </w:tr>
      <w:tr w:rsidR="00E04171" w:rsidRPr="007F7E2B" w14:paraId="2C40A83F" w14:textId="77777777">
        <w:trPr>
          <w:trHeight w:val="336"/>
          <w:ins w:id="788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C5DB18F" w14:textId="77777777" w:rsidR="00E04171" w:rsidRPr="007F7E2B" w:rsidRDefault="00E04171">
            <w:pPr>
              <w:spacing w:line="259" w:lineRule="auto"/>
              <w:rPr>
                <w:ins w:id="7886" w:author="V2" w:date="2025-04-14T14:19:00Z" w16du:dateUtc="2025-04-14T19:19:00Z"/>
              </w:rPr>
            </w:pPr>
            <w:ins w:id="7887"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71718D25" w14:textId="77777777" w:rsidR="00E04171" w:rsidRPr="007F7E2B" w:rsidRDefault="00E04171">
            <w:pPr>
              <w:spacing w:line="259" w:lineRule="auto"/>
              <w:ind w:left="5"/>
              <w:rPr>
                <w:ins w:id="7888" w:author="V2" w:date="2025-04-14T14:19:00Z" w16du:dateUtc="2025-04-14T19:19:00Z"/>
              </w:rPr>
            </w:pPr>
            <w:ins w:id="7889" w:author="V2" w:date="2025-04-14T14:19:00Z" w16du:dateUtc="2025-04-14T19:19:00Z">
              <w:r w:rsidRPr="007F7E2B">
                <w:t xml:space="preserve">Dimensionless </w:t>
              </w:r>
            </w:ins>
          </w:p>
        </w:tc>
      </w:tr>
      <w:tr w:rsidR="00E04171" w:rsidRPr="007F7E2B" w14:paraId="3B163DFA" w14:textId="77777777">
        <w:trPr>
          <w:trHeight w:val="334"/>
          <w:ins w:id="789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78350A1" w14:textId="77777777" w:rsidR="00E04171" w:rsidRPr="007F7E2B" w:rsidRDefault="00E04171">
            <w:pPr>
              <w:spacing w:line="259" w:lineRule="auto"/>
              <w:rPr>
                <w:ins w:id="7891" w:author="V2" w:date="2025-04-14T14:19:00Z" w16du:dateUtc="2025-04-14T19:19:00Z"/>
              </w:rPr>
            </w:pPr>
            <w:ins w:id="7892"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13B8FEDE" w14:textId="77777777" w:rsidR="00E04171" w:rsidRPr="007F7E2B" w:rsidRDefault="00E04171">
            <w:pPr>
              <w:spacing w:line="259" w:lineRule="auto"/>
              <w:ind w:left="5"/>
              <w:rPr>
                <w:ins w:id="7893" w:author="V2" w:date="2025-04-14T14:19:00Z" w16du:dateUtc="2025-04-14T19:19:00Z"/>
              </w:rPr>
            </w:pPr>
            <w:ins w:id="7894" w:author="V2" w:date="2025-04-14T14:19:00Z" w16du:dateUtc="2025-04-14T19:19:00Z">
              <w:r w:rsidRPr="007F7E2B">
                <w:t xml:space="preserve">t value </w:t>
              </w:r>
            </w:ins>
          </w:p>
        </w:tc>
      </w:tr>
      <w:tr w:rsidR="00E04171" w:rsidRPr="007F7E2B" w14:paraId="0BECD1D3" w14:textId="77777777">
        <w:trPr>
          <w:trHeight w:val="336"/>
          <w:ins w:id="789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F54638E" w14:textId="77777777" w:rsidR="00E04171" w:rsidRPr="007F7E2B" w:rsidRDefault="00E04171">
            <w:pPr>
              <w:spacing w:line="259" w:lineRule="auto"/>
              <w:rPr>
                <w:ins w:id="7896" w:author="V2" w:date="2025-04-14T14:19:00Z" w16du:dateUtc="2025-04-14T19:19:00Z"/>
              </w:rPr>
            </w:pPr>
            <w:ins w:id="7897"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437C2038" w14:textId="77777777" w:rsidR="00E04171" w:rsidRPr="007F7E2B" w:rsidRDefault="00E04171">
            <w:pPr>
              <w:spacing w:line="259" w:lineRule="auto"/>
              <w:ind w:left="5"/>
              <w:rPr>
                <w:ins w:id="7898" w:author="V2" w:date="2025-04-14T14:19:00Z" w16du:dateUtc="2025-04-14T19:19:00Z"/>
              </w:rPr>
            </w:pPr>
            <w:ins w:id="7899" w:author="V2" w:date="2025-04-14T14:19:00Z" w16du:dateUtc="2025-04-14T19:19:00Z">
              <w:r w:rsidRPr="007F7E2B">
                <w:t xml:space="preserve">  </w:t>
              </w:r>
            </w:ins>
          </w:p>
        </w:tc>
      </w:tr>
      <w:tr w:rsidR="00E04171" w:rsidRPr="007F7E2B" w14:paraId="53EF9910" w14:textId="77777777">
        <w:trPr>
          <w:trHeight w:val="800"/>
          <w:ins w:id="790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73A3816" w14:textId="77777777" w:rsidR="00E04171" w:rsidRPr="007F7E2B" w:rsidRDefault="00E04171">
            <w:pPr>
              <w:spacing w:line="259" w:lineRule="auto"/>
              <w:rPr>
                <w:ins w:id="7901" w:author="V2" w:date="2025-04-14T14:19:00Z" w16du:dateUtc="2025-04-14T19:19:00Z"/>
              </w:rPr>
            </w:pPr>
            <w:ins w:id="7902" w:author="V2" w:date="2025-04-14T14:19:00Z" w16du:dateUtc="2025-04-14T19:19:00Z">
              <w:r w:rsidRPr="007F7E2B">
                <w:lastRenderedPageBreak/>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2F8672D1" w14:textId="77777777" w:rsidR="00E04171" w:rsidRPr="007F7E2B" w:rsidRDefault="00E04171">
            <w:pPr>
              <w:spacing w:line="259" w:lineRule="auto"/>
              <w:ind w:left="5"/>
              <w:rPr>
                <w:ins w:id="7903" w:author="V2" w:date="2025-04-14T14:19:00Z" w16du:dateUtc="2025-04-14T19:19:00Z"/>
              </w:rPr>
            </w:pPr>
            <w:ins w:id="7904" w:author="V2" w:date="2025-04-14T14:19:00Z" w16du:dateUtc="2025-04-14T19:19:00Z">
              <w:r w:rsidRPr="007F7E2B">
                <w:t xml:space="preserve">Student’s t-test value for the confidence level (e.g. 90%) </w:t>
              </w:r>
            </w:ins>
          </w:p>
        </w:tc>
      </w:tr>
      <w:tr w:rsidR="00E04171" w:rsidRPr="007F7E2B" w14:paraId="58861159" w14:textId="77777777">
        <w:trPr>
          <w:trHeight w:val="334"/>
          <w:ins w:id="790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9CFCC30" w14:textId="77777777" w:rsidR="00E04171" w:rsidRPr="007F7E2B" w:rsidRDefault="00E04171">
            <w:pPr>
              <w:spacing w:line="259" w:lineRule="auto"/>
              <w:rPr>
                <w:ins w:id="7906" w:author="V2" w:date="2025-04-14T14:19:00Z" w16du:dateUtc="2025-04-14T19:19:00Z"/>
              </w:rPr>
            </w:pPr>
            <w:ins w:id="7907"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23D90AF5" w14:textId="77777777" w:rsidR="00E04171" w:rsidRPr="007F7E2B" w:rsidRDefault="00E04171">
            <w:pPr>
              <w:spacing w:line="259" w:lineRule="auto"/>
              <w:ind w:left="5"/>
              <w:rPr>
                <w:ins w:id="7908" w:author="V2" w:date="2025-04-14T14:19:00Z" w16du:dateUtc="2025-04-14T19:19:00Z"/>
              </w:rPr>
            </w:pPr>
            <w:ins w:id="7909" w:author="V2" w:date="2025-04-14T14:19:00Z" w16du:dateUtc="2025-04-14T19:19:00Z">
              <w:r w:rsidRPr="007F7E2B">
                <w:t xml:space="preserve">  </w:t>
              </w:r>
            </w:ins>
          </w:p>
        </w:tc>
      </w:tr>
    </w:tbl>
    <w:p w14:paraId="2A5473F3" w14:textId="77777777" w:rsidR="00E04171" w:rsidRPr="007F7E2B" w:rsidRDefault="00E04171">
      <w:pPr>
        <w:spacing w:line="259" w:lineRule="auto"/>
        <w:ind w:left="720"/>
        <w:jc w:val="both"/>
        <w:rPr>
          <w:ins w:id="7910" w:author="V2" w:date="2025-04-14T14:19:00Z" w16du:dateUtc="2025-04-14T19:19:00Z"/>
        </w:rPr>
      </w:pPr>
      <w:ins w:id="7911" w:author="V2" w:date="2025-04-14T14:19:00Z" w16du:dateUtc="2025-04-14T19:19:00Z">
        <w:r w:rsidRPr="007F7E2B">
          <w:t xml:space="preserve"> </w:t>
        </w:r>
      </w:ins>
    </w:p>
    <w:tbl>
      <w:tblPr>
        <w:tblStyle w:val="TableGrid0"/>
        <w:tblW w:w="8978" w:type="dxa"/>
        <w:tblInd w:w="-12" w:type="dxa"/>
        <w:tblCellMar>
          <w:top w:w="54" w:type="dxa"/>
          <w:left w:w="106" w:type="dxa"/>
          <w:right w:w="115" w:type="dxa"/>
        </w:tblCellMar>
        <w:tblLook w:val="04A0" w:firstRow="1" w:lastRow="0" w:firstColumn="1" w:lastColumn="0" w:noHBand="0" w:noVBand="1"/>
      </w:tblPr>
      <w:tblGrid>
        <w:gridCol w:w="4256"/>
        <w:gridCol w:w="4722"/>
      </w:tblGrid>
      <w:tr w:rsidR="00E04171" w:rsidRPr="007F7E2B" w14:paraId="5880AB19" w14:textId="77777777">
        <w:trPr>
          <w:trHeight w:val="332"/>
          <w:ins w:id="791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4F10B58" w14:textId="77777777" w:rsidR="00E04171" w:rsidRPr="007F7E2B" w:rsidRDefault="00E04171">
            <w:pPr>
              <w:spacing w:line="259" w:lineRule="auto"/>
              <w:rPr>
                <w:ins w:id="7913" w:author="V2" w:date="2025-04-14T14:19:00Z" w16du:dateUtc="2025-04-14T19:19:00Z"/>
              </w:rPr>
            </w:pPr>
            <w:ins w:id="7914"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2E4CEF2F" w14:textId="77777777" w:rsidR="00E04171" w:rsidRPr="007F7E2B" w:rsidRDefault="00E04171">
            <w:pPr>
              <w:spacing w:line="259" w:lineRule="auto"/>
              <w:ind w:left="5"/>
              <w:rPr>
                <w:ins w:id="7915" w:author="V2" w:date="2025-04-14T14:19:00Z" w16du:dateUtc="2025-04-14T19:19:00Z"/>
              </w:rPr>
            </w:pPr>
            <w:ins w:id="7916" w:author="V2" w:date="2025-04-14T14:19:00Z" w16du:dateUtc="2025-04-14T19:19:00Z">
              <w:r w:rsidRPr="007F7E2B">
                <w:rPr>
                  <w:rFonts w:ascii="Arial" w:eastAsia="Arial" w:hAnsi="Arial" w:cs="Arial"/>
                  <w:i/>
                </w:rPr>
                <w:t xml:space="preserve">L  </w:t>
              </w:r>
            </w:ins>
          </w:p>
        </w:tc>
      </w:tr>
      <w:tr w:rsidR="00E04171" w:rsidRPr="007F7E2B" w14:paraId="7A44107F" w14:textId="77777777">
        <w:trPr>
          <w:trHeight w:val="336"/>
          <w:ins w:id="791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B30D3CB" w14:textId="77777777" w:rsidR="00E04171" w:rsidRPr="007F7E2B" w:rsidRDefault="00E04171">
            <w:pPr>
              <w:spacing w:line="259" w:lineRule="auto"/>
              <w:rPr>
                <w:ins w:id="7918" w:author="V2" w:date="2025-04-14T14:19:00Z" w16du:dateUtc="2025-04-14T19:19:00Z"/>
              </w:rPr>
            </w:pPr>
            <w:ins w:id="7919"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7B39FA4B" w14:textId="77777777" w:rsidR="00E04171" w:rsidRPr="007F7E2B" w:rsidRDefault="00E04171">
            <w:pPr>
              <w:spacing w:line="259" w:lineRule="auto"/>
              <w:ind w:left="5"/>
              <w:rPr>
                <w:ins w:id="7920" w:author="V2" w:date="2025-04-14T14:19:00Z" w16du:dateUtc="2025-04-14T19:19:00Z"/>
              </w:rPr>
            </w:pPr>
            <w:ins w:id="7921" w:author="V2" w:date="2025-04-14T14:19:00Z" w16du:dateUtc="2025-04-14T19:19:00Z">
              <w:r w:rsidRPr="007F7E2B">
                <w:t xml:space="preserve"># </w:t>
              </w:r>
            </w:ins>
          </w:p>
        </w:tc>
      </w:tr>
      <w:tr w:rsidR="00E04171" w:rsidRPr="007F7E2B" w14:paraId="21D20D73" w14:textId="77777777">
        <w:trPr>
          <w:trHeight w:val="335"/>
          <w:ins w:id="792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039BEB7" w14:textId="77777777" w:rsidR="00E04171" w:rsidRPr="007F7E2B" w:rsidRDefault="00E04171">
            <w:pPr>
              <w:spacing w:line="259" w:lineRule="auto"/>
              <w:rPr>
                <w:ins w:id="7923" w:author="V2" w:date="2025-04-14T14:19:00Z" w16du:dateUtc="2025-04-14T19:19:00Z"/>
              </w:rPr>
            </w:pPr>
            <w:ins w:id="7924"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62563F94" w14:textId="77777777" w:rsidR="00E04171" w:rsidRPr="007F7E2B" w:rsidRDefault="00E04171">
            <w:pPr>
              <w:spacing w:line="259" w:lineRule="auto"/>
              <w:ind w:left="5"/>
              <w:rPr>
                <w:ins w:id="7925" w:author="V2" w:date="2025-04-14T14:19:00Z" w16du:dateUtc="2025-04-14T19:19:00Z"/>
              </w:rPr>
            </w:pPr>
            <w:ins w:id="7926" w:author="V2" w:date="2025-04-14T14:19:00Z" w16du:dateUtc="2025-04-14T19:19:00Z">
              <w:r w:rsidRPr="007F7E2B">
                <w:t xml:space="preserve">Amount of strata </w:t>
              </w:r>
            </w:ins>
          </w:p>
        </w:tc>
      </w:tr>
      <w:tr w:rsidR="00E04171" w:rsidRPr="007F7E2B" w14:paraId="1DEE96EB" w14:textId="77777777">
        <w:trPr>
          <w:trHeight w:val="335"/>
          <w:ins w:id="792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25AB1D9" w14:textId="77777777" w:rsidR="00E04171" w:rsidRPr="007F7E2B" w:rsidRDefault="00E04171">
            <w:pPr>
              <w:spacing w:line="259" w:lineRule="auto"/>
              <w:rPr>
                <w:ins w:id="7928" w:author="V2" w:date="2025-04-14T14:19:00Z" w16du:dateUtc="2025-04-14T19:19:00Z"/>
              </w:rPr>
            </w:pPr>
            <w:ins w:id="7929"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3C6586BB" w14:textId="77777777" w:rsidR="00E04171" w:rsidRPr="007F7E2B" w:rsidRDefault="00E04171">
            <w:pPr>
              <w:spacing w:line="259" w:lineRule="auto"/>
              <w:ind w:left="5"/>
              <w:rPr>
                <w:ins w:id="7930" w:author="V2" w:date="2025-04-14T14:19:00Z" w16du:dateUtc="2025-04-14T19:19:00Z"/>
              </w:rPr>
            </w:pPr>
            <w:ins w:id="7931" w:author="V2" w:date="2025-04-14T14:19:00Z" w16du:dateUtc="2025-04-14T19:19:00Z">
              <w:r w:rsidRPr="007F7E2B">
                <w:t xml:space="preserve">  </w:t>
              </w:r>
            </w:ins>
          </w:p>
        </w:tc>
      </w:tr>
      <w:tr w:rsidR="00E04171" w:rsidRPr="007F7E2B" w14:paraId="7F28E934" w14:textId="77777777">
        <w:trPr>
          <w:trHeight w:val="800"/>
          <w:ins w:id="793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52066D2" w14:textId="77777777" w:rsidR="00E04171" w:rsidRPr="007F7E2B" w:rsidRDefault="00E04171">
            <w:pPr>
              <w:spacing w:line="259" w:lineRule="auto"/>
              <w:rPr>
                <w:ins w:id="7933" w:author="V2" w:date="2025-04-14T14:19:00Z" w16du:dateUtc="2025-04-14T19:19:00Z"/>
              </w:rPr>
            </w:pPr>
            <w:ins w:id="7934"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271581FF" w14:textId="77777777" w:rsidR="00E04171" w:rsidRPr="007F7E2B" w:rsidRDefault="00E04171">
            <w:pPr>
              <w:spacing w:line="259" w:lineRule="auto"/>
              <w:ind w:left="5"/>
              <w:rPr>
                <w:ins w:id="7935" w:author="V2" w:date="2025-04-14T14:19:00Z" w16du:dateUtc="2025-04-14T19:19:00Z"/>
              </w:rPr>
            </w:pPr>
            <w:ins w:id="7936" w:author="V2" w:date="2025-04-14T14:19:00Z" w16du:dateUtc="2025-04-14T19:19:00Z">
              <w:r w:rsidRPr="007F7E2B">
                <w:t xml:space="preserve">Total of number of strata types in the area to be sampled  </w:t>
              </w:r>
            </w:ins>
          </w:p>
        </w:tc>
      </w:tr>
      <w:tr w:rsidR="00E04171" w:rsidRPr="007F7E2B" w14:paraId="0314334D" w14:textId="77777777">
        <w:trPr>
          <w:trHeight w:val="334"/>
          <w:ins w:id="793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F875A5D" w14:textId="77777777" w:rsidR="00E04171" w:rsidRPr="007F7E2B" w:rsidRDefault="00E04171">
            <w:pPr>
              <w:spacing w:line="259" w:lineRule="auto"/>
              <w:rPr>
                <w:ins w:id="7938" w:author="V2" w:date="2025-04-14T14:19:00Z" w16du:dateUtc="2025-04-14T19:19:00Z"/>
              </w:rPr>
            </w:pPr>
            <w:ins w:id="7939"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66A27FF8" w14:textId="77777777" w:rsidR="00E04171" w:rsidRPr="007F7E2B" w:rsidRDefault="00E04171">
            <w:pPr>
              <w:spacing w:line="259" w:lineRule="auto"/>
              <w:ind w:left="5"/>
              <w:rPr>
                <w:ins w:id="7940" w:author="V2" w:date="2025-04-14T14:19:00Z" w16du:dateUtc="2025-04-14T19:19:00Z"/>
              </w:rPr>
            </w:pPr>
            <w:ins w:id="7941" w:author="V2" w:date="2025-04-14T14:19:00Z" w16du:dateUtc="2025-04-14T19:19:00Z">
              <w:r w:rsidRPr="007F7E2B">
                <w:t xml:space="preserve">  </w:t>
              </w:r>
            </w:ins>
          </w:p>
        </w:tc>
      </w:tr>
    </w:tbl>
    <w:p w14:paraId="3900BB28" w14:textId="77777777" w:rsidR="00E04171" w:rsidRPr="007F7E2B" w:rsidRDefault="00E04171">
      <w:pPr>
        <w:spacing w:after="218" w:line="259" w:lineRule="auto"/>
        <w:ind w:left="720"/>
        <w:jc w:val="both"/>
        <w:rPr>
          <w:ins w:id="7942" w:author="V2" w:date="2025-04-14T14:19:00Z" w16du:dateUtc="2025-04-14T19:19:00Z"/>
        </w:rPr>
      </w:pPr>
      <w:ins w:id="7943" w:author="V2" w:date="2025-04-14T14:19:00Z" w16du:dateUtc="2025-04-14T19:19:00Z">
        <w:r w:rsidRPr="007F7E2B">
          <w:t xml:space="preserve"> </w:t>
        </w:r>
      </w:ins>
    </w:p>
    <w:p w14:paraId="6C18D17C" w14:textId="77777777" w:rsidR="00E04171" w:rsidRPr="007F7E2B" w:rsidRDefault="00E04171">
      <w:pPr>
        <w:spacing w:after="216" w:line="259" w:lineRule="auto"/>
        <w:ind w:left="720"/>
        <w:jc w:val="both"/>
        <w:rPr>
          <w:ins w:id="7944" w:author="V2" w:date="2025-04-14T14:19:00Z" w16du:dateUtc="2025-04-14T19:19:00Z"/>
        </w:rPr>
      </w:pPr>
      <w:ins w:id="7945" w:author="V2" w:date="2025-04-14T14:19:00Z" w16du:dateUtc="2025-04-14T19:19:00Z">
        <w:r w:rsidRPr="007F7E2B">
          <w:t xml:space="preserve"> </w:t>
        </w:r>
      </w:ins>
    </w:p>
    <w:p w14:paraId="0F297EBB" w14:textId="77777777" w:rsidR="00E04171" w:rsidRPr="007F7E2B" w:rsidRDefault="00E04171">
      <w:pPr>
        <w:spacing w:line="259" w:lineRule="auto"/>
        <w:ind w:left="720"/>
        <w:jc w:val="both"/>
        <w:rPr>
          <w:ins w:id="7946" w:author="V2" w:date="2025-04-14T14:19:00Z" w16du:dateUtc="2025-04-14T19:19:00Z"/>
        </w:rPr>
      </w:pPr>
      <w:ins w:id="7947" w:author="V2" w:date="2025-04-14T14:19:00Z" w16du:dateUtc="2025-04-14T19:19:00Z">
        <w:r w:rsidRPr="007F7E2B">
          <w:t xml:space="preserve"> </w:t>
        </w:r>
      </w:ins>
    </w:p>
    <w:tbl>
      <w:tblPr>
        <w:tblStyle w:val="TableGrid0"/>
        <w:tblW w:w="8978" w:type="dxa"/>
        <w:tblInd w:w="-12" w:type="dxa"/>
        <w:tblCellMar>
          <w:top w:w="53" w:type="dxa"/>
          <w:left w:w="106" w:type="dxa"/>
          <w:right w:w="115" w:type="dxa"/>
        </w:tblCellMar>
        <w:tblLook w:val="04A0" w:firstRow="1" w:lastRow="0" w:firstColumn="1" w:lastColumn="0" w:noHBand="0" w:noVBand="1"/>
      </w:tblPr>
      <w:tblGrid>
        <w:gridCol w:w="4256"/>
        <w:gridCol w:w="4722"/>
      </w:tblGrid>
      <w:tr w:rsidR="00E04171" w:rsidRPr="007F7E2B" w14:paraId="4F7C0D52" w14:textId="77777777">
        <w:trPr>
          <w:trHeight w:val="333"/>
          <w:ins w:id="794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5EF8900" w14:textId="77777777" w:rsidR="00E04171" w:rsidRPr="007F7E2B" w:rsidRDefault="00E04171">
            <w:pPr>
              <w:spacing w:line="259" w:lineRule="auto"/>
              <w:rPr>
                <w:ins w:id="7949" w:author="V2" w:date="2025-04-14T14:19:00Z" w16du:dateUtc="2025-04-14T19:19:00Z"/>
              </w:rPr>
            </w:pPr>
            <w:ins w:id="7950"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1167A044" w14:textId="77777777" w:rsidR="00E04171" w:rsidRPr="007F7E2B" w:rsidRDefault="00E04171">
            <w:pPr>
              <w:spacing w:line="259" w:lineRule="auto"/>
              <w:ind w:left="5"/>
              <w:rPr>
                <w:ins w:id="7951" w:author="V2" w:date="2025-04-14T14:19:00Z" w16du:dateUtc="2025-04-14T19:19:00Z"/>
              </w:rPr>
            </w:pPr>
            <w:ins w:id="7952" w:author="V2" w:date="2025-04-14T14:19:00Z" w16du:dateUtc="2025-04-14T19:19:00Z">
              <w:r w:rsidRPr="007F7E2B">
                <w:rPr>
                  <w:rFonts w:ascii="Arial" w:eastAsia="Arial" w:hAnsi="Arial" w:cs="Arial"/>
                  <w:i/>
                </w:rPr>
                <w:t xml:space="preserve">sh  </w:t>
              </w:r>
            </w:ins>
          </w:p>
        </w:tc>
      </w:tr>
      <w:tr w:rsidR="00E04171" w:rsidRPr="007F7E2B" w14:paraId="7325793C" w14:textId="77777777">
        <w:trPr>
          <w:trHeight w:val="335"/>
          <w:ins w:id="795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517DA9A" w14:textId="77777777" w:rsidR="00E04171" w:rsidRPr="007F7E2B" w:rsidRDefault="00E04171">
            <w:pPr>
              <w:spacing w:line="259" w:lineRule="auto"/>
              <w:rPr>
                <w:ins w:id="7954" w:author="V2" w:date="2025-04-14T14:19:00Z" w16du:dateUtc="2025-04-14T19:19:00Z"/>
              </w:rPr>
            </w:pPr>
            <w:ins w:id="7955"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5F2A41A6" w14:textId="77777777" w:rsidR="00E04171" w:rsidRPr="007F7E2B" w:rsidRDefault="00E04171">
            <w:pPr>
              <w:spacing w:line="259" w:lineRule="auto"/>
              <w:ind w:left="5"/>
              <w:rPr>
                <w:ins w:id="7956" w:author="V2" w:date="2025-04-14T14:19:00Z" w16du:dateUtc="2025-04-14T19:19:00Z"/>
              </w:rPr>
            </w:pPr>
            <w:ins w:id="7957" w:author="V2" w:date="2025-04-14T14:19:00Z" w16du:dateUtc="2025-04-14T19:19:00Z">
              <w:r w:rsidRPr="007F7E2B">
                <w:t xml:space="preserve"> Depending on estimated variable </w:t>
              </w:r>
            </w:ins>
          </w:p>
        </w:tc>
      </w:tr>
      <w:tr w:rsidR="00E04171" w:rsidRPr="007F7E2B" w14:paraId="2E214387" w14:textId="77777777">
        <w:trPr>
          <w:trHeight w:val="335"/>
          <w:ins w:id="795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FA8DD44" w14:textId="77777777" w:rsidR="00E04171" w:rsidRPr="007F7E2B" w:rsidRDefault="00E04171">
            <w:pPr>
              <w:spacing w:line="259" w:lineRule="auto"/>
              <w:rPr>
                <w:ins w:id="7959" w:author="V2" w:date="2025-04-14T14:19:00Z" w16du:dateUtc="2025-04-14T19:19:00Z"/>
              </w:rPr>
            </w:pPr>
            <w:ins w:id="7960"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0C3D7E41" w14:textId="77777777" w:rsidR="00E04171" w:rsidRPr="007F7E2B" w:rsidRDefault="00E04171">
            <w:pPr>
              <w:spacing w:line="259" w:lineRule="auto"/>
              <w:ind w:left="5"/>
              <w:rPr>
                <w:ins w:id="7961" w:author="V2" w:date="2025-04-14T14:19:00Z" w16du:dateUtc="2025-04-14T19:19:00Z"/>
              </w:rPr>
            </w:pPr>
            <w:ins w:id="7962" w:author="V2" w:date="2025-04-14T14:19:00Z" w16du:dateUtc="2025-04-14T19:19:00Z">
              <w:r w:rsidRPr="007F7E2B">
                <w:t xml:space="preserve">Estimated standard deviation </w:t>
              </w:r>
            </w:ins>
          </w:p>
        </w:tc>
      </w:tr>
      <w:tr w:rsidR="00E04171" w:rsidRPr="007F7E2B" w14:paraId="4F4E48B5" w14:textId="77777777">
        <w:trPr>
          <w:trHeight w:val="335"/>
          <w:ins w:id="796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D28698F" w14:textId="77777777" w:rsidR="00E04171" w:rsidRPr="007F7E2B" w:rsidRDefault="00E04171">
            <w:pPr>
              <w:spacing w:line="259" w:lineRule="auto"/>
              <w:rPr>
                <w:ins w:id="7964" w:author="V2" w:date="2025-04-14T14:19:00Z" w16du:dateUtc="2025-04-14T19:19:00Z"/>
              </w:rPr>
            </w:pPr>
            <w:ins w:id="7965"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226672C9" w14:textId="77777777" w:rsidR="00E04171" w:rsidRPr="007F7E2B" w:rsidRDefault="00E04171">
            <w:pPr>
              <w:spacing w:line="259" w:lineRule="auto"/>
              <w:ind w:left="5"/>
              <w:rPr>
                <w:ins w:id="7966" w:author="V2" w:date="2025-04-14T14:19:00Z" w16du:dateUtc="2025-04-14T19:19:00Z"/>
              </w:rPr>
            </w:pPr>
            <w:ins w:id="7967" w:author="V2" w:date="2025-04-14T14:19:00Z" w16du:dateUtc="2025-04-14T19:19:00Z">
              <w:r w:rsidRPr="007F7E2B">
                <w:t xml:space="preserve">  </w:t>
              </w:r>
            </w:ins>
          </w:p>
        </w:tc>
      </w:tr>
      <w:tr w:rsidR="00E04171" w:rsidRPr="007F7E2B" w14:paraId="6C3BB321" w14:textId="77777777">
        <w:trPr>
          <w:trHeight w:val="800"/>
          <w:ins w:id="796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94830BB" w14:textId="77777777" w:rsidR="00E04171" w:rsidRPr="007F7E2B" w:rsidRDefault="00E04171">
            <w:pPr>
              <w:spacing w:line="259" w:lineRule="auto"/>
              <w:rPr>
                <w:ins w:id="7969" w:author="V2" w:date="2025-04-14T14:19:00Z" w16du:dateUtc="2025-04-14T19:19:00Z"/>
              </w:rPr>
            </w:pPr>
            <w:ins w:id="7970"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31823BC5" w14:textId="77777777" w:rsidR="00E04171" w:rsidRPr="007F7E2B" w:rsidRDefault="00E04171">
            <w:pPr>
              <w:spacing w:line="259" w:lineRule="auto"/>
              <w:ind w:left="5"/>
              <w:rPr>
                <w:ins w:id="7971" w:author="V2" w:date="2025-04-14T14:19:00Z" w16du:dateUtc="2025-04-14T19:19:00Z"/>
              </w:rPr>
            </w:pPr>
            <w:ins w:id="7972" w:author="V2" w:date="2025-04-14T14:19:00Z" w16du:dateUtc="2025-04-14T19:19:00Z">
              <w:r w:rsidRPr="007F7E2B">
                <w:t xml:space="preserve">estimated standard deviation of stratum h </w:t>
              </w:r>
            </w:ins>
          </w:p>
        </w:tc>
      </w:tr>
      <w:tr w:rsidR="00E04171" w:rsidRPr="007F7E2B" w14:paraId="7BD53990" w14:textId="77777777">
        <w:trPr>
          <w:trHeight w:val="332"/>
          <w:ins w:id="797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953EC87" w14:textId="77777777" w:rsidR="00E04171" w:rsidRPr="007F7E2B" w:rsidRDefault="00E04171">
            <w:pPr>
              <w:spacing w:line="259" w:lineRule="auto"/>
              <w:rPr>
                <w:ins w:id="7974" w:author="V2" w:date="2025-04-14T14:19:00Z" w16du:dateUtc="2025-04-14T19:19:00Z"/>
              </w:rPr>
            </w:pPr>
            <w:ins w:id="7975"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33A5D47B" w14:textId="77777777" w:rsidR="00E04171" w:rsidRPr="007F7E2B" w:rsidRDefault="00E04171">
            <w:pPr>
              <w:spacing w:line="259" w:lineRule="auto"/>
              <w:ind w:left="5"/>
              <w:rPr>
                <w:ins w:id="7976" w:author="V2" w:date="2025-04-14T14:19:00Z" w16du:dateUtc="2025-04-14T19:19:00Z"/>
              </w:rPr>
            </w:pPr>
            <w:ins w:id="7977" w:author="V2" w:date="2025-04-14T14:19:00Z" w16du:dateUtc="2025-04-14T19:19:00Z">
              <w:r w:rsidRPr="007F7E2B">
                <w:t xml:space="preserve">  </w:t>
              </w:r>
            </w:ins>
          </w:p>
        </w:tc>
      </w:tr>
    </w:tbl>
    <w:p w14:paraId="3E0E4312" w14:textId="77777777" w:rsidR="00E04171" w:rsidRPr="007F7E2B" w:rsidRDefault="00E04171">
      <w:pPr>
        <w:spacing w:after="1" w:line="259" w:lineRule="auto"/>
        <w:ind w:left="720"/>
        <w:jc w:val="both"/>
        <w:rPr>
          <w:ins w:id="7978" w:author="V2" w:date="2025-04-14T14:19:00Z" w16du:dateUtc="2025-04-14T19:19:00Z"/>
        </w:rPr>
      </w:pPr>
      <w:ins w:id="7979" w:author="V2" w:date="2025-04-14T14:19:00Z" w16du:dateUtc="2025-04-14T19:19:00Z">
        <w:r w:rsidRPr="007F7E2B">
          <w:t xml:space="preserve"> </w:t>
        </w:r>
      </w:ins>
    </w:p>
    <w:tbl>
      <w:tblPr>
        <w:tblStyle w:val="TableGrid0"/>
        <w:tblW w:w="8978" w:type="dxa"/>
        <w:tblInd w:w="-12" w:type="dxa"/>
        <w:tblCellMar>
          <w:top w:w="53" w:type="dxa"/>
          <w:left w:w="106" w:type="dxa"/>
          <w:right w:w="115" w:type="dxa"/>
        </w:tblCellMar>
        <w:tblLook w:val="04A0" w:firstRow="1" w:lastRow="0" w:firstColumn="1" w:lastColumn="0" w:noHBand="0" w:noVBand="1"/>
      </w:tblPr>
      <w:tblGrid>
        <w:gridCol w:w="4256"/>
        <w:gridCol w:w="4722"/>
      </w:tblGrid>
      <w:tr w:rsidR="00E04171" w:rsidRPr="007F7E2B" w14:paraId="505343A1" w14:textId="77777777">
        <w:trPr>
          <w:trHeight w:val="332"/>
          <w:ins w:id="798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42FE9D2" w14:textId="77777777" w:rsidR="00E04171" w:rsidRPr="007F7E2B" w:rsidRDefault="00E04171">
            <w:pPr>
              <w:spacing w:line="259" w:lineRule="auto"/>
              <w:rPr>
                <w:ins w:id="7981" w:author="V2" w:date="2025-04-14T14:19:00Z" w16du:dateUtc="2025-04-14T19:19:00Z"/>
              </w:rPr>
            </w:pPr>
            <w:ins w:id="7982" w:author="V2" w:date="2025-04-14T14:19:00Z" w16du:dateUtc="2025-04-14T19:19:00Z">
              <w:r w:rsidRPr="007F7E2B">
                <w:rPr>
                  <w:rFonts w:ascii="Arial" w:eastAsia="Arial" w:hAnsi="Arial" w:cs="Arial"/>
                  <w:b/>
                </w:rPr>
                <w:lastRenderedPageBreak/>
                <w:t>Data</w:t>
              </w:r>
              <w:r w:rsidRPr="007F7E2B">
                <w:t xml:space="preserve"> </w:t>
              </w:r>
              <w:r w:rsidRPr="007F7E2B">
                <w:rPr>
                  <w:rFonts w:ascii="Arial" w:eastAsia="Arial" w:hAnsi="Arial" w:cs="Arial"/>
                  <w:b/>
                </w:rPr>
                <w:t>Unit / Parameter:</w:t>
              </w:r>
              <w:r w:rsidRPr="007F7E2B">
                <w:t xml:space="preserve"> </w:t>
              </w:r>
            </w:ins>
          </w:p>
        </w:tc>
        <w:tc>
          <w:tcPr>
            <w:tcW w:w="4722" w:type="dxa"/>
            <w:tcBorders>
              <w:top w:val="single" w:sz="8" w:space="0" w:color="000000"/>
              <w:left w:val="single" w:sz="8" w:space="0" w:color="000000"/>
              <w:bottom w:val="single" w:sz="8" w:space="0" w:color="000000"/>
              <w:right w:val="single" w:sz="8" w:space="0" w:color="000000"/>
            </w:tcBorders>
          </w:tcPr>
          <w:p w14:paraId="7D2A06C9" w14:textId="77777777" w:rsidR="00E04171" w:rsidRPr="007F7E2B" w:rsidRDefault="00E04171">
            <w:pPr>
              <w:spacing w:line="259" w:lineRule="auto"/>
              <w:ind w:left="5"/>
              <w:rPr>
                <w:ins w:id="7983" w:author="V2" w:date="2025-04-14T14:19:00Z" w16du:dateUtc="2025-04-14T19:19:00Z"/>
              </w:rPr>
            </w:pPr>
            <w:ins w:id="7984" w:author="V2" w:date="2025-04-14T14:19:00Z" w16du:dateUtc="2025-04-14T19:19:00Z">
              <w:r w:rsidRPr="007F7E2B">
                <w:rPr>
                  <w:rFonts w:ascii="Arial" w:eastAsia="Arial" w:hAnsi="Arial" w:cs="Arial"/>
                  <w:i/>
                </w:rPr>
                <w:t xml:space="preserve">Ch  </w:t>
              </w:r>
            </w:ins>
          </w:p>
        </w:tc>
      </w:tr>
      <w:tr w:rsidR="00E04171" w:rsidRPr="007F7E2B" w14:paraId="163B95A7" w14:textId="77777777">
        <w:trPr>
          <w:trHeight w:val="335"/>
          <w:ins w:id="798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5566602" w14:textId="77777777" w:rsidR="00E04171" w:rsidRPr="007F7E2B" w:rsidRDefault="00E04171">
            <w:pPr>
              <w:spacing w:line="259" w:lineRule="auto"/>
              <w:rPr>
                <w:ins w:id="7986" w:author="V2" w:date="2025-04-14T14:19:00Z" w16du:dateUtc="2025-04-14T19:19:00Z"/>
              </w:rPr>
            </w:pPr>
            <w:ins w:id="7987"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7E94317D" w14:textId="77777777" w:rsidR="00E04171" w:rsidRPr="007F7E2B" w:rsidRDefault="00E04171">
            <w:pPr>
              <w:spacing w:line="259" w:lineRule="auto"/>
              <w:ind w:left="5"/>
              <w:rPr>
                <w:ins w:id="7988" w:author="V2" w:date="2025-04-14T14:19:00Z" w16du:dateUtc="2025-04-14T19:19:00Z"/>
              </w:rPr>
            </w:pPr>
            <w:ins w:id="7989" w:author="V2" w:date="2025-04-14T14:19:00Z" w16du:dateUtc="2025-04-14T19:19:00Z">
              <w:r w:rsidRPr="007F7E2B">
                <w:t xml:space="preserve">$ </w:t>
              </w:r>
            </w:ins>
          </w:p>
        </w:tc>
      </w:tr>
      <w:tr w:rsidR="00E04171" w:rsidRPr="007F7E2B" w14:paraId="699D7BD6" w14:textId="77777777">
        <w:trPr>
          <w:trHeight w:val="337"/>
          <w:ins w:id="799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6E8EA48" w14:textId="77777777" w:rsidR="00E04171" w:rsidRPr="007F7E2B" w:rsidRDefault="00E04171">
            <w:pPr>
              <w:spacing w:line="259" w:lineRule="auto"/>
              <w:rPr>
                <w:ins w:id="7991" w:author="V2" w:date="2025-04-14T14:19:00Z" w16du:dateUtc="2025-04-14T19:19:00Z"/>
              </w:rPr>
            </w:pPr>
            <w:ins w:id="7992"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307091FE" w14:textId="77777777" w:rsidR="00E04171" w:rsidRPr="007F7E2B" w:rsidRDefault="00E04171">
            <w:pPr>
              <w:spacing w:line="259" w:lineRule="auto"/>
              <w:ind w:left="5"/>
              <w:rPr>
                <w:ins w:id="7993" w:author="V2" w:date="2025-04-14T14:19:00Z" w16du:dateUtc="2025-04-14T19:19:00Z"/>
              </w:rPr>
            </w:pPr>
            <w:ins w:id="7994" w:author="V2" w:date="2025-04-14T14:19:00Z" w16du:dateUtc="2025-04-14T19:19:00Z">
              <w:r w:rsidRPr="007F7E2B">
                <w:t xml:space="preserve">Cost to select and sample a plot in the stratum </w:t>
              </w:r>
            </w:ins>
          </w:p>
        </w:tc>
      </w:tr>
      <w:tr w:rsidR="00E04171" w:rsidRPr="007F7E2B" w14:paraId="3CB4CD5C" w14:textId="77777777">
        <w:trPr>
          <w:trHeight w:val="334"/>
          <w:ins w:id="799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9A4B448" w14:textId="77777777" w:rsidR="00E04171" w:rsidRPr="007F7E2B" w:rsidRDefault="00E04171">
            <w:pPr>
              <w:spacing w:line="259" w:lineRule="auto"/>
              <w:rPr>
                <w:ins w:id="7996" w:author="V2" w:date="2025-04-14T14:19:00Z" w16du:dateUtc="2025-04-14T19:19:00Z"/>
              </w:rPr>
            </w:pPr>
            <w:ins w:id="7997"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1EA50B72" w14:textId="77777777" w:rsidR="00E04171" w:rsidRPr="007F7E2B" w:rsidRDefault="00E04171">
            <w:pPr>
              <w:spacing w:line="259" w:lineRule="auto"/>
              <w:ind w:left="5"/>
              <w:rPr>
                <w:ins w:id="7998" w:author="V2" w:date="2025-04-14T14:19:00Z" w16du:dateUtc="2025-04-14T19:19:00Z"/>
              </w:rPr>
            </w:pPr>
            <w:ins w:id="7999" w:author="V2" w:date="2025-04-14T14:19:00Z" w16du:dateUtc="2025-04-14T19:19:00Z">
              <w:r w:rsidRPr="007F7E2B">
                <w:t xml:space="preserve">  </w:t>
              </w:r>
            </w:ins>
          </w:p>
        </w:tc>
      </w:tr>
      <w:tr w:rsidR="00E04171" w:rsidRPr="007F7E2B" w14:paraId="238E2202" w14:textId="77777777">
        <w:trPr>
          <w:trHeight w:val="800"/>
          <w:ins w:id="800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F371E0E" w14:textId="77777777" w:rsidR="00E04171" w:rsidRPr="007F7E2B" w:rsidRDefault="00E04171">
            <w:pPr>
              <w:spacing w:line="259" w:lineRule="auto"/>
              <w:rPr>
                <w:ins w:id="8001" w:author="V2" w:date="2025-04-14T14:19:00Z" w16du:dateUtc="2025-04-14T19:19:00Z"/>
              </w:rPr>
            </w:pPr>
            <w:ins w:id="8002"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008904E9" w14:textId="77777777" w:rsidR="00E04171" w:rsidRPr="007F7E2B" w:rsidRDefault="00E04171">
            <w:pPr>
              <w:spacing w:line="259" w:lineRule="auto"/>
              <w:ind w:left="5"/>
              <w:rPr>
                <w:ins w:id="8003" w:author="V2" w:date="2025-04-14T14:19:00Z" w16du:dateUtc="2025-04-14T19:19:00Z"/>
              </w:rPr>
            </w:pPr>
            <w:ins w:id="8004" w:author="V2" w:date="2025-04-14T14:19:00Z" w16du:dateUtc="2025-04-14T19:19:00Z">
              <w:r w:rsidRPr="007F7E2B">
                <w:t xml:space="preserve">Cost to select and sample a plot in the stratum  </w:t>
              </w:r>
            </w:ins>
          </w:p>
        </w:tc>
      </w:tr>
      <w:tr w:rsidR="00E04171" w:rsidRPr="007F7E2B" w14:paraId="26947558" w14:textId="77777777">
        <w:trPr>
          <w:trHeight w:val="332"/>
          <w:ins w:id="800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EBB6585" w14:textId="77777777" w:rsidR="00E04171" w:rsidRPr="007F7E2B" w:rsidRDefault="00E04171">
            <w:pPr>
              <w:spacing w:line="259" w:lineRule="auto"/>
              <w:rPr>
                <w:ins w:id="8006" w:author="V2" w:date="2025-04-14T14:19:00Z" w16du:dateUtc="2025-04-14T19:19:00Z"/>
              </w:rPr>
            </w:pPr>
            <w:ins w:id="8007"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1632668A" w14:textId="77777777" w:rsidR="00E04171" w:rsidRPr="007F7E2B" w:rsidRDefault="00E04171">
            <w:pPr>
              <w:spacing w:line="259" w:lineRule="auto"/>
              <w:ind w:left="5"/>
              <w:rPr>
                <w:ins w:id="8008" w:author="V2" w:date="2025-04-14T14:19:00Z" w16du:dateUtc="2025-04-14T19:19:00Z"/>
              </w:rPr>
            </w:pPr>
            <w:ins w:id="8009" w:author="V2" w:date="2025-04-14T14:19:00Z" w16du:dateUtc="2025-04-14T19:19:00Z">
              <w:r w:rsidRPr="007F7E2B">
                <w:t xml:space="preserve">  </w:t>
              </w:r>
            </w:ins>
          </w:p>
        </w:tc>
      </w:tr>
    </w:tbl>
    <w:p w14:paraId="28666B74" w14:textId="77777777" w:rsidR="00E04171" w:rsidRPr="007F7E2B" w:rsidRDefault="00E04171">
      <w:pPr>
        <w:spacing w:after="1" w:line="259" w:lineRule="auto"/>
        <w:ind w:left="720"/>
        <w:jc w:val="both"/>
        <w:rPr>
          <w:ins w:id="8010" w:author="V2" w:date="2025-04-14T14:19:00Z" w16du:dateUtc="2025-04-14T19:19:00Z"/>
        </w:rPr>
      </w:pPr>
      <w:ins w:id="8011" w:author="V2" w:date="2025-04-14T14:19:00Z" w16du:dateUtc="2025-04-14T19:19:00Z">
        <w:r w:rsidRPr="007F7E2B">
          <w:t xml:space="preserve"> </w:t>
        </w:r>
      </w:ins>
    </w:p>
    <w:tbl>
      <w:tblPr>
        <w:tblStyle w:val="TableGrid0"/>
        <w:tblW w:w="8978" w:type="dxa"/>
        <w:tblInd w:w="-12" w:type="dxa"/>
        <w:tblCellMar>
          <w:top w:w="53" w:type="dxa"/>
          <w:left w:w="106" w:type="dxa"/>
          <w:right w:w="115" w:type="dxa"/>
        </w:tblCellMar>
        <w:tblLook w:val="04A0" w:firstRow="1" w:lastRow="0" w:firstColumn="1" w:lastColumn="0" w:noHBand="0" w:noVBand="1"/>
      </w:tblPr>
      <w:tblGrid>
        <w:gridCol w:w="4256"/>
        <w:gridCol w:w="4722"/>
      </w:tblGrid>
      <w:tr w:rsidR="00E04171" w:rsidRPr="007F7E2B" w14:paraId="34FB8CE6" w14:textId="77777777">
        <w:trPr>
          <w:trHeight w:val="332"/>
          <w:ins w:id="801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C34FEFE" w14:textId="77777777" w:rsidR="00E04171" w:rsidRPr="007F7E2B" w:rsidRDefault="00E04171">
            <w:pPr>
              <w:spacing w:line="259" w:lineRule="auto"/>
              <w:rPr>
                <w:ins w:id="8013" w:author="V2" w:date="2025-04-14T14:19:00Z" w16du:dateUtc="2025-04-14T19:19:00Z"/>
              </w:rPr>
            </w:pPr>
            <w:ins w:id="8014"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18274129" w14:textId="77777777" w:rsidR="00E04171" w:rsidRPr="007F7E2B" w:rsidRDefault="00E04171">
            <w:pPr>
              <w:spacing w:line="259" w:lineRule="auto"/>
              <w:ind w:left="5"/>
              <w:rPr>
                <w:ins w:id="8015" w:author="V2" w:date="2025-04-14T14:19:00Z" w16du:dateUtc="2025-04-14T19:19:00Z"/>
              </w:rPr>
            </w:pPr>
            <w:ins w:id="8016" w:author="V2" w:date="2025-04-14T14:19:00Z" w16du:dateUtc="2025-04-14T19:19:00Z">
              <w:r w:rsidRPr="007F7E2B">
                <w:rPr>
                  <w:rFonts w:ascii="Arial" w:eastAsia="Arial" w:hAnsi="Arial" w:cs="Arial"/>
                  <w:i/>
                </w:rPr>
                <w:t xml:space="preserve">N  </w:t>
              </w:r>
            </w:ins>
          </w:p>
        </w:tc>
      </w:tr>
      <w:tr w:rsidR="00E04171" w:rsidRPr="007F7E2B" w14:paraId="0FB01E21" w14:textId="77777777">
        <w:trPr>
          <w:trHeight w:val="335"/>
          <w:ins w:id="801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1592694" w14:textId="77777777" w:rsidR="00E04171" w:rsidRPr="007F7E2B" w:rsidRDefault="00E04171">
            <w:pPr>
              <w:spacing w:line="259" w:lineRule="auto"/>
              <w:rPr>
                <w:ins w:id="8018" w:author="V2" w:date="2025-04-14T14:19:00Z" w16du:dateUtc="2025-04-14T19:19:00Z"/>
              </w:rPr>
            </w:pPr>
            <w:ins w:id="8019"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4429B922" w14:textId="77777777" w:rsidR="00E04171" w:rsidRPr="007F7E2B" w:rsidRDefault="00E04171">
            <w:pPr>
              <w:spacing w:line="259" w:lineRule="auto"/>
              <w:ind w:left="5"/>
              <w:rPr>
                <w:ins w:id="8020" w:author="V2" w:date="2025-04-14T14:19:00Z" w16du:dateUtc="2025-04-14T19:19:00Z"/>
              </w:rPr>
            </w:pPr>
            <w:ins w:id="8021" w:author="V2" w:date="2025-04-14T14:19:00Z" w16du:dateUtc="2025-04-14T19:19:00Z">
              <w:r w:rsidRPr="007F7E2B">
                <w:t xml:space="preserve"># </w:t>
              </w:r>
            </w:ins>
          </w:p>
        </w:tc>
      </w:tr>
      <w:tr w:rsidR="00E04171" w:rsidRPr="007F7E2B" w14:paraId="4D8D5F06" w14:textId="77777777">
        <w:trPr>
          <w:trHeight w:val="336"/>
          <w:ins w:id="802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280841E" w14:textId="77777777" w:rsidR="00E04171" w:rsidRPr="007F7E2B" w:rsidRDefault="00E04171">
            <w:pPr>
              <w:spacing w:line="259" w:lineRule="auto"/>
              <w:rPr>
                <w:ins w:id="8023" w:author="V2" w:date="2025-04-14T14:19:00Z" w16du:dateUtc="2025-04-14T19:19:00Z"/>
              </w:rPr>
            </w:pPr>
            <w:ins w:id="8024"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47597293" w14:textId="77777777" w:rsidR="00E04171" w:rsidRPr="007F7E2B" w:rsidRDefault="00E04171">
            <w:pPr>
              <w:spacing w:line="259" w:lineRule="auto"/>
              <w:ind w:left="5"/>
              <w:rPr>
                <w:ins w:id="8025" w:author="V2" w:date="2025-04-14T14:19:00Z" w16du:dateUtc="2025-04-14T19:19:00Z"/>
              </w:rPr>
            </w:pPr>
            <w:ins w:id="8026" w:author="V2" w:date="2025-04-14T14:19:00Z" w16du:dateUtc="2025-04-14T19:19:00Z">
              <w:r w:rsidRPr="007F7E2B">
                <w:t xml:space="preserve">Total Number of samples  </w:t>
              </w:r>
            </w:ins>
          </w:p>
        </w:tc>
      </w:tr>
      <w:tr w:rsidR="00E04171" w:rsidRPr="007F7E2B" w14:paraId="0F84D958" w14:textId="77777777">
        <w:trPr>
          <w:trHeight w:val="335"/>
          <w:ins w:id="802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383390E" w14:textId="77777777" w:rsidR="00E04171" w:rsidRPr="007F7E2B" w:rsidRDefault="00E04171">
            <w:pPr>
              <w:spacing w:line="259" w:lineRule="auto"/>
              <w:rPr>
                <w:ins w:id="8028" w:author="V2" w:date="2025-04-14T14:19:00Z" w16du:dateUtc="2025-04-14T19:19:00Z"/>
              </w:rPr>
            </w:pPr>
            <w:ins w:id="8029"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1C3099B1" w14:textId="77777777" w:rsidR="00E04171" w:rsidRPr="007F7E2B" w:rsidRDefault="00E04171">
            <w:pPr>
              <w:spacing w:line="259" w:lineRule="auto"/>
              <w:ind w:left="5"/>
              <w:rPr>
                <w:ins w:id="8030" w:author="V2" w:date="2025-04-14T14:19:00Z" w16du:dateUtc="2025-04-14T19:19:00Z"/>
              </w:rPr>
            </w:pPr>
            <w:ins w:id="8031" w:author="V2" w:date="2025-04-14T14:19:00Z" w16du:dateUtc="2025-04-14T19:19:00Z">
              <w:r w:rsidRPr="007F7E2B">
                <w:t xml:space="preserve">  </w:t>
              </w:r>
            </w:ins>
          </w:p>
        </w:tc>
      </w:tr>
      <w:tr w:rsidR="00E04171" w:rsidRPr="007F7E2B" w14:paraId="785DEA39" w14:textId="77777777">
        <w:trPr>
          <w:trHeight w:val="800"/>
          <w:ins w:id="803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692C7BA" w14:textId="77777777" w:rsidR="00E04171" w:rsidRPr="007F7E2B" w:rsidRDefault="00E04171">
            <w:pPr>
              <w:spacing w:line="259" w:lineRule="auto"/>
              <w:rPr>
                <w:ins w:id="8033" w:author="V2" w:date="2025-04-14T14:19:00Z" w16du:dateUtc="2025-04-14T19:19:00Z"/>
              </w:rPr>
            </w:pPr>
            <w:ins w:id="8034"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780524B3" w14:textId="77777777" w:rsidR="00E04171" w:rsidRPr="007F7E2B" w:rsidRDefault="00E04171">
            <w:pPr>
              <w:spacing w:line="259" w:lineRule="auto"/>
              <w:ind w:left="5"/>
              <w:rPr>
                <w:ins w:id="8035" w:author="V2" w:date="2025-04-14T14:19:00Z" w16du:dateUtc="2025-04-14T19:19:00Z"/>
              </w:rPr>
            </w:pPr>
            <w:ins w:id="8036" w:author="V2" w:date="2025-04-14T14:19:00Z" w16du:dateUtc="2025-04-14T19:19:00Z">
              <w:r w:rsidRPr="007F7E2B">
                <w:t xml:space="preserve">Number of sample units (all strata) N=∑Nh </w:t>
              </w:r>
            </w:ins>
          </w:p>
        </w:tc>
      </w:tr>
      <w:tr w:rsidR="00E04171" w:rsidRPr="007F7E2B" w14:paraId="587FA9A0" w14:textId="77777777">
        <w:trPr>
          <w:trHeight w:val="331"/>
          <w:ins w:id="803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5EF8F02" w14:textId="77777777" w:rsidR="00E04171" w:rsidRPr="007F7E2B" w:rsidRDefault="00E04171">
            <w:pPr>
              <w:spacing w:line="259" w:lineRule="auto"/>
              <w:rPr>
                <w:ins w:id="8038" w:author="V2" w:date="2025-04-14T14:19:00Z" w16du:dateUtc="2025-04-14T19:19:00Z"/>
              </w:rPr>
            </w:pPr>
            <w:ins w:id="8039"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124E14C6" w14:textId="77777777" w:rsidR="00E04171" w:rsidRPr="007F7E2B" w:rsidRDefault="00E04171">
            <w:pPr>
              <w:spacing w:line="259" w:lineRule="auto"/>
              <w:ind w:left="5"/>
              <w:rPr>
                <w:ins w:id="8040" w:author="V2" w:date="2025-04-14T14:19:00Z" w16du:dateUtc="2025-04-14T19:19:00Z"/>
              </w:rPr>
            </w:pPr>
            <w:ins w:id="8041" w:author="V2" w:date="2025-04-14T14:19:00Z" w16du:dateUtc="2025-04-14T19:19:00Z">
              <w:r w:rsidRPr="007F7E2B">
                <w:t xml:space="preserve">  </w:t>
              </w:r>
            </w:ins>
          </w:p>
        </w:tc>
      </w:tr>
    </w:tbl>
    <w:p w14:paraId="349B33B8" w14:textId="77777777" w:rsidR="00E04171" w:rsidRPr="007F7E2B" w:rsidRDefault="00E04171">
      <w:pPr>
        <w:spacing w:after="1" w:line="259" w:lineRule="auto"/>
        <w:ind w:left="720"/>
        <w:jc w:val="both"/>
        <w:rPr>
          <w:ins w:id="8042" w:author="V2" w:date="2025-04-14T14:19:00Z" w16du:dateUtc="2025-04-14T19:19:00Z"/>
        </w:rPr>
      </w:pPr>
      <w:ins w:id="8043" w:author="V2" w:date="2025-04-14T14:19:00Z" w16du:dateUtc="2025-04-14T19:19:00Z">
        <w:r w:rsidRPr="007F7E2B">
          <w:t xml:space="preserve"> </w:t>
        </w:r>
      </w:ins>
    </w:p>
    <w:tbl>
      <w:tblPr>
        <w:tblStyle w:val="TableGrid0"/>
        <w:tblW w:w="8978" w:type="dxa"/>
        <w:tblInd w:w="-12" w:type="dxa"/>
        <w:tblCellMar>
          <w:top w:w="15" w:type="dxa"/>
          <w:left w:w="106" w:type="dxa"/>
          <w:right w:w="115" w:type="dxa"/>
        </w:tblCellMar>
        <w:tblLook w:val="04A0" w:firstRow="1" w:lastRow="0" w:firstColumn="1" w:lastColumn="0" w:noHBand="0" w:noVBand="1"/>
      </w:tblPr>
      <w:tblGrid>
        <w:gridCol w:w="4256"/>
        <w:gridCol w:w="4722"/>
      </w:tblGrid>
      <w:tr w:rsidR="00E04171" w:rsidRPr="007F7E2B" w14:paraId="426D623B" w14:textId="77777777">
        <w:trPr>
          <w:trHeight w:val="334"/>
          <w:ins w:id="804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11BF675" w14:textId="77777777" w:rsidR="00E04171" w:rsidRPr="007F7E2B" w:rsidRDefault="00E04171">
            <w:pPr>
              <w:spacing w:line="259" w:lineRule="auto"/>
              <w:rPr>
                <w:ins w:id="8045" w:author="V2" w:date="2025-04-14T14:19:00Z" w16du:dateUtc="2025-04-14T19:19:00Z"/>
              </w:rPr>
            </w:pPr>
            <w:ins w:id="8046"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68CAAD75" w14:textId="77777777" w:rsidR="00E04171" w:rsidRPr="007F7E2B" w:rsidRDefault="00E04171">
            <w:pPr>
              <w:spacing w:line="259" w:lineRule="auto"/>
              <w:ind w:left="5"/>
              <w:rPr>
                <w:ins w:id="8047" w:author="V2" w:date="2025-04-14T14:19:00Z" w16du:dateUtc="2025-04-14T19:19:00Z"/>
              </w:rPr>
            </w:pPr>
            <w:ins w:id="8048" w:author="V2" w:date="2025-04-14T14:19:00Z" w16du:dateUtc="2025-04-14T19:19:00Z">
              <w:r w:rsidRPr="007F7E2B">
                <w:rPr>
                  <w:rFonts w:ascii="Arial" w:eastAsia="Arial" w:hAnsi="Arial" w:cs="Arial"/>
                  <w:i/>
                </w:rPr>
                <w:t xml:space="preserve">Nh  </w:t>
              </w:r>
            </w:ins>
          </w:p>
        </w:tc>
      </w:tr>
      <w:tr w:rsidR="00E04171" w:rsidRPr="007F7E2B" w14:paraId="31EABD8E" w14:textId="77777777">
        <w:trPr>
          <w:trHeight w:val="334"/>
          <w:ins w:id="804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95E4D84" w14:textId="77777777" w:rsidR="00E04171" w:rsidRPr="007F7E2B" w:rsidRDefault="00E04171">
            <w:pPr>
              <w:spacing w:line="259" w:lineRule="auto"/>
              <w:rPr>
                <w:ins w:id="8050" w:author="V2" w:date="2025-04-14T14:19:00Z" w16du:dateUtc="2025-04-14T19:19:00Z"/>
              </w:rPr>
            </w:pPr>
            <w:ins w:id="8051"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31D0CA39" w14:textId="77777777" w:rsidR="00E04171" w:rsidRPr="007F7E2B" w:rsidRDefault="00E04171">
            <w:pPr>
              <w:spacing w:line="259" w:lineRule="auto"/>
              <w:ind w:left="5"/>
              <w:rPr>
                <w:ins w:id="8052" w:author="V2" w:date="2025-04-14T14:19:00Z" w16du:dateUtc="2025-04-14T19:19:00Z"/>
              </w:rPr>
            </w:pPr>
            <w:ins w:id="8053" w:author="V2" w:date="2025-04-14T14:19:00Z" w16du:dateUtc="2025-04-14T19:19:00Z">
              <w:r w:rsidRPr="007F7E2B">
                <w:t xml:space="preserve"># </w:t>
              </w:r>
            </w:ins>
          </w:p>
        </w:tc>
      </w:tr>
      <w:tr w:rsidR="00E04171" w:rsidRPr="007F7E2B" w14:paraId="647EE400" w14:textId="77777777">
        <w:trPr>
          <w:trHeight w:val="336"/>
          <w:ins w:id="805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576CA0E" w14:textId="77777777" w:rsidR="00E04171" w:rsidRPr="007F7E2B" w:rsidRDefault="00E04171">
            <w:pPr>
              <w:spacing w:line="259" w:lineRule="auto"/>
              <w:rPr>
                <w:ins w:id="8055" w:author="V2" w:date="2025-04-14T14:19:00Z" w16du:dateUtc="2025-04-14T19:19:00Z"/>
              </w:rPr>
            </w:pPr>
            <w:ins w:id="8056"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093229EB" w14:textId="77777777" w:rsidR="00E04171" w:rsidRPr="007F7E2B" w:rsidRDefault="00E04171">
            <w:pPr>
              <w:spacing w:line="259" w:lineRule="auto"/>
              <w:ind w:left="5"/>
              <w:rPr>
                <w:ins w:id="8057" w:author="V2" w:date="2025-04-14T14:19:00Z" w16du:dateUtc="2025-04-14T19:19:00Z"/>
              </w:rPr>
            </w:pPr>
            <w:ins w:id="8058" w:author="V2" w:date="2025-04-14T14:19:00Z" w16du:dateUtc="2025-04-14T19:19:00Z">
              <w:r w:rsidRPr="007F7E2B">
                <w:t xml:space="preserve">Number of samples per stratum  </w:t>
              </w:r>
            </w:ins>
          </w:p>
        </w:tc>
      </w:tr>
      <w:tr w:rsidR="00E04171" w:rsidRPr="007F7E2B" w14:paraId="52141988" w14:textId="77777777">
        <w:trPr>
          <w:trHeight w:val="270"/>
          <w:ins w:id="805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2FDC6B6" w14:textId="77777777" w:rsidR="00E04171" w:rsidRPr="007F7E2B" w:rsidRDefault="00E04171">
            <w:pPr>
              <w:spacing w:line="259" w:lineRule="auto"/>
              <w:rPr>
                <w:ins w:id="8060" w:author="V2" w:date="2025-04-14T14:19:00Z" w16du:dateUtc="2025-04-14T19:19:00Z"/>
              </w:rPr>
            </w:pPr>
            <w:ins w:id="8061"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0CBD37D8" w14:textId="77777777" w:rsidR="00E04171" w:rsidRPr="007F7E2B" w:rsidRDefault="00E04171">
            <w:pPr>
              <w:spacing w:line="259" w:lineRule="auto"/>
              <w:ind w:left="5"/>
              <w:rPr>
                <w:ins w:id="8062" w:author="V2" w:date="2025-04-14T14:19:00Z" w16du:dateUtc="2025-04-14T19:19:00Z"/>
              </w:rPr>
            </w:pPr>
            <w:ins w:id="8063" w:author="V2" w:date="2025-04-14T14:19:00Z" w16du:dateUtc="2025-04-14T19:19:00Z">
              <w:r w:rsidRPr="007F7E2B">
                <w:t xml:space="preserve">  </w:t>
              </w:r>
            </w:ins>
          </w:p>
        </w:tc>
      </w:tr>
      <w:tr w:rsidR="00E04171" w:rsidRPr="007F7E2B" w14:paraId="48392E64" w14:textId="77777777">
        <w:trPr>
          <w:trHeight w:val="710"/>
          <w:ins w:id="806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8245BDB" w14:textId="77777777" w:rsidR="00E04171" w:rsidRPr="007F7E2B" w:rsidRDefault="00E04171">
            <w:pPr>
              <w:spacing w:line="259" w:lineRule="auto"/>
              <w:rPr>
                <w:ins w:id="8065" w:author="V2" w:date="2025-04-14T14:19:00Z" w16du:dateUtc="2025-04-14T19:19:00Z"/>
              </w:rPr>
            </w:pPr>
            <w:ins w:id="8066"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tcPr>
          <w:p w14:paraId="55E4DE83" w14:textId="77777777" w:rsidR="00E04171" w:rsidRPr="007F7E2B" w:rsidRDefault="00E04171">
            <w:pPr>
              <w:spacing w:line="259" w:lineRule="auto"/>
              <w:ind w:left="5"/>
              <w:rPr>
                <w:ins w:id="8067" w:author="V2" w:date="2025-04-14T14:19:00Z" w16du:dateUtc="2025-04-14T19:19:00Z"/>
              </w:rPr>
            </w:pPr>
            <w:ins w:id="8068" w:author="V2" w:date="2025-04-14T14:19:00Z" w16du:dateUtc="2025-04-14T19:19:00Z">
              <w:r w:rsidRPr="007F7E2B">
                <w:t xml:space="preserve">Number of sample units for stratum h calculated by dividing the area of stratum h by area of each plot.  </w:t>
              </w:r>
            </w:ins>
          </w:p>
        </w:tc>
      </w:tr>
      <w:tr w:rsidR="00E04171" w:rsidRPr="007F7E2B" w14:paraId="51A505D4" w14:textId="77777777">
        <w:trPr>
          <w:trHeight w:val="334"/>
          <w:ins w:id="806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4B59442" w14:textId="77777777" w:rsidR="00E04171" w:rsidRPr="007F7E2B" w:rsidRDefault="00E04171">
            <w:pPr>
              <w:spacing w:line="259" w:lineRule="auto"/>
              <w:rPr>
                <w:ins w:id="8070" w:author="V2" w:date="2025-04-14T14:19:00Z" w16du:dateUtc="2025-04-14T19:19:00Z"/>
              </w:rPr>
            </w:pPr>
            <w:ins w:id="8071" w:author="V2" w:date="2025-04-14T14:19:00Z" w16du:dateUtc="2025-04-14T19:19:00Z">
              <w:r w:rsidRPr="007F7E2B">
                <w:lastRenderedPageBreak/>
                <w:t>Any comment:</w:t>
              </w:r>
              <w:r w:rsidRPr="007F7E2B">
                <w:rPr>
                  <w:rFonts w:ascii="Calibri" w:eastAsia="Calibri" w:hAnsi="Calibri" w:cs="Calibri"/>
                </w:rPr>
                <w:t xml:space="preserve"> </w:t>
              </w:r>
            </w:ins>
          </w:p>
        </w:tc>
        <w:tc>
          <w:tcPr>
            <w:tcW w:w="4722" w:type="dxa"/>
            <w:tcBorders>
              <w:top w:val="single" w:sz="8" w:space="0" w:color="000000"/>
              <w:left w:val="single" w:sz="8" w:space="0" w:color="000000"/>
              <w:bottom w:val="single" w:sz="8" w:space="0" w:color="000000"/>
              <w:right w:val="single" w:sz="8" w:space="0" w:color="000000"/>
            </w:tcBorders>
          </w:tcPr>
          <w:p w14:paraId="55059153" w14:textId="77777777" w:rsidR="00E04171" w:rsidRPr="007F7E2B" w:rsidRDefault="00E04171">
            <w:pPr>
              <w:spacing w:line="259" w:lineRule="auto"/>
              <w:ind w:left="5"/>
              <w:rPr>
                <w:ins w:id="8072" w:author="V2" w:date="2025-04-14T14:19:00Z" w16du:dateUtc="2025-04-14T19:19:00Z"/>
              </w:rPr>
            </w:pPr>
            <w:ins w:id="8073" w:author="V2" w:date="2025-04-14T14:19:00Z" w16du:dateUtc="2025-04-14T19:19:00Z">
              <w:r w:rsidRPr="007F7E2B">
                <w:t xml:space="preserve"> </w:t>
              </w:r>
              <w:r w:rsidRPr="007F7E2B">
                <w:rPr>
                  <w:rFonts w:ascii="Calibri" w:eastAsia="Calibri" w:hAnsi="Calibri" w:cs="Calibri"/>
                </w:rPr>
                <w:t xml:space="preserve"> </w:t>
              </w:r>
            </w:ins>
          </w:p>
        </w:tc>
      </w:tr>
    </w:tbl>
    <w:p w14:paraId="42DD6657" w14:textId="77777777" w:rsidR="00E04171" w:rsidRPr="007F7E2B" w:rsidRDefault="00E04171">
      <w:pPr>
        <w:spacing w:after="216" w:line="259" w:lineRule="auto"/>
        <w:ind w:left="720"/>
        <w:jc w:val="both"/>
        <w:rPr>
          <w:ins w:id="8074" w:author="V2" w:date="2025-04-14T14:19:00Z" w16du:dateUtc="2025-04-14T19:19:00Z"/>
        </w:rPr>
      </w:pPr>
      <w:ins w:id="8075" w:author="V2" w:date="2025-04-14T14:19:00Z" w16du:dateUtc="2025-04-14T19:19:00Z">
        <w:r w:rsidRPr="007F7E2B">
          <w:t xml:space="preserve"> </w:t>
        </w:r>
      </w:ins>
    </w:p>
    <w:p w14:paraId="42ABE6A8" w14:textId="77777777" w:rsidR="00E04171" w:rsidRPr="007F7E2B" w:rsidRDefault="00E04171">
      <w:pPr>
        <w:spacing w:after="218" w:line="259" w:lineRule="auto"/>
        <w:ind w:left="720"/>
        <w:jc w:val="both"/>
        <w:rPr>
          <w:ins w:id="8076" w:author="V2" w:date="2025-04-14T14:19:00Z" w16du:dateUtc="2025-04-14T19:19:00Z"/>
        </w:rPr>
      </w:pPr>
      <w:ins w:id="8077" w:author="V2" w:date="2025-04-14T14:19:00Z" w16du:dateUtc="2025-04-14T19:19:00Z">
        <w:r w:rsidRPr="007F7E2B">
          <w:t xml:space="preserve"> </w:t>
        </w:r>
      </w:ins>
    </w:p>
    <w:p w14:paraId="57BC86B5" w14:textId="77777777" w:rsidR="00E04171" w:rsidRPr="007F7E2B" w:rsidRDefault="00E04171">
      <w:pPr>
        <w:spacing w:line="259" w:lineRule="auto"/>
        <w:ind w:left="720"/>
        <w:jc w:val="both"/>
        <w:rPr>
          <w:ins w:id="8078" w:author="V2" w:date="2025-04-14T14:19:00Z" w16du:dateUtc="2025-04-14T19:19:00Z"/>
        </w:rPr>
      </w:pPr>
      <w:ins w:id="8079" w:author="V2" w:date="2025-04-14T14:19:00Z" w16du:dateUtc="2025-04-14T19:19:00Z">
        <w:r w:rsidRPr="007F7E2B">
          <w:t xml:space="preserve"> </w:t>
        </w:r>
      </w:ins>
    </w:p>
    <w:tbl>
      <w:tblPr>
        <w:tblStyle w:val="TableGrid0"/>
        <w:tblW w:w="8978" w:type="dxa"/>
        <w:tblInd w:w="-12" w:type="dxa"/>
        <w:tblCellMar>
          <w:top w:w="14" w:type="dxa"/>
          <w:left w:w="106" w:type="dxa"/>
          <w:right w:w="81" w:type="dxa"/>
        </w:tblCellMar>
        <w:tblLook w:val="04A0" w:firstRow="1" w:lastRow="0" w:firstColumn="1" w:lastColumn="0" w:noHBand="0" w:noVBand="1"/>
      </w:tblPr>
      <w:tblGrid>
        <w:gridCol w:w="4256"/>
        <w:gridCol w:w="4722"/>
      </w:tblGrid>
      <w:tr w:rsidR="00E04171" w:rsidRPr="007F7E2B" w14:paraId="19A025A3" w14:textId="77777777">
        <w:trPr>
          <w:trHeight w:val="333"/>
          <w:ins w:id="808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688B920" w14:textId="77777777" w:rsidR="00E04171" w:rsidRPr="007F7E2B" w:rsidRDefault="00E04171">
            <w:pPr>
              <w:spacing w:line="259" w:lineRule="auto"/>
              <w:rPr>
                <w:ins w:id="8081" w:author="V2" w:date="2025-04-14T14:19:00Z" w16du:dateUtc="2025-04-14T19:19:00Z"/>
              </w:rPr>
            </w:pPr>
            <w:ins w:id="8082"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7632E5A0" w14:textId="77777777" w:rsidR="00E04171" w:rsidRPr="007F7E2B" w:rsidRDefault="00E04171">
            <w:pPr>
              <w:spacing w:line="259" w:lineRule="auto"/>
              <w:ind w:left="5"/>
              <w:rPr>
                <w:ins w:id="8083" w:author="V2" w:date="2025-04-14T14:19:00Z" w16du:dateUtc="2025-04-14T19:19:00Z"/>
              </w:rPr>
            </w:pPr>
            <w:ins w:id="8084" w:author="V2" w:date="2025-04-14T14:19:00Z" w16du:dateUtc="2025-04-14T19:19:00Z">
              <w:r w:rsidRPr="007F7E2B">
                <w:rPr>
                  <w:rFonts w:ascii="Arial" w:eastAsia="Arial" w:hAnsi="Arial" w:cs="Arial"/>
                  <w:i/>
                </w:rPr>
                <w:t xml:space="preserve">Wh  </w:t>
              </w:r>
            </w:ins>
          </w:p>
        </w:tc>
      </w:tr>
      <w:tr w:rsidR="00E04171" w:rsidRPr="007F7E2B" w14:paraId="12024EB9" w14:textId="77777777">
        <w:trPr>
          <w:trHeight w:val="335"/>
          <w:ins w:id="808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FD09118" w14:textId="77777777" w:rsidR="00E04171" w:rsidRPr="007F7E2B" w:rsidRDefault="00E04171">
            <w:pPr>
              <w:spacing w:line="259" w:lineRule="auto"/>
              <w:rPr>
                <w:ins w:id="8086" w:author="V2" w:date="2025-04-14T14:19:00Z" w16du:dateUtc="2025-04-14T19:19:00Z"/>
              </w:rPr>
            </w:pPr>
            <w:ins w:id="8087"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6F5B0601" w14:textId="77777777" w:rsidR="00E04171" w:rsidRPr="007F7E2B" w:rsidRDefault="00E04171">
            <w:pPr>
              <w:spacing w:line="259" w:lineRule="auto"/>
              <w:ind w:left="5"/>
              <w:rPr>
                <w:ins w:id="8088" w:author="V2" w:date="2025-04-14T14:19:00Z" w16du:dateUtc="2025-04-14T19:19:00Z"/>
              </w:rPr>
            </w:pPr>
            <w:ins w:id="8089" w:author="V2" w:date="2025-04-14T14:19:00Z" w16du:dateUtc="2025-04-14T19:19:00Z">
              <w:r w:rsidRPr="007F7E2B">
                <w:t xml:space="preserve">Dimensionless  </w:t>
              </w:r>
            </w:ins>
          </w:p>
        </w:tc>
      </w:tr>
      <w:tr w:rsidR="00E04171" w:rsidRPr="007F7E2B" w14:paraId="6ED32481" w14:textId="77777777">
        <w:trPr>
          <w:trHeight w:val="480"/>
          <w:ins w:id="809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7D92DA82" w14:textId="77777777" w:rsidR="00E04171" w:rsidRPr="007F7E2B" w:rsidRDefault="00E04171">
            <w:pPr>
              <w:spacing w:line="259" w:lineRule="auto"/>
              <w:rPr>
                <w:ins w:id="8091" w:author="V2" w:date="2025-04-14T14:19:00Z" w16du:dateUtc="2025-04-14T19:19:00Z"/>
              </w:rPr>
            </w:pPr>
            <w:ins w:id="8092"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05D59C20" w14:textId="77777777" w:rsidR="00E04171" w:rsidRPr="007F7E2B" w:rsidRDefault="00E04171">
            <w:pPr>
              <w:spacing w:line="259" w:lineRule="auto"/>
              <w:ind w:left="5"/>
              <w:rPr>
                <w:ins w:id="8093" w:author="V2" w:date="2025-04-14T14:19:00Z" w16du:dateUtc="2025-04-14T19:19:00Z"/>
              </w:rPr>
            </w:pPr>
            <w:ins w:id="8094" w:author="V2" w:date="2025-04-14T14:19:00Z" w16du:dateUtc="2025-04-14T19:19:00Z">
              <w:r w:rsidRPr="007F7E2B">
                <w:t xml:space="preserve">Proportion of samples in stratum of total amount of samples </w:t>
              </w:r>
            </w:ins>
          </w:p>
        </w:tc>
      </w:tr>
      <w:tr w:rsidR="00E04171" w:rsidRPr="007F7E2B" w14:paraId="16319102" w14:textId="77777777">
        <w:trPr>
          <w:trHeight w:val="311"/>
          <w:ins w:id="809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52C6180" w14:textId="77777777" w:rsidR="00E04171" w:rsidRPr="007F7E2B" w:rsidRDefault="00E04171">
            <w:pPr>
              <w:spacing w:line="259" w:lineRule="auto"/>
              <w:rPr>
                <w:ins w:id="8096" w:author="V2" w:date="2025-04-14T14:19:00Z" w16du:dateUtc="2025-04-14T19:19:00Z"/>
              </w:rPr>
            </w:pPr>
            <w:ins w:id="8097"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02A53010" w14:textId="77777777" w:rsidR="00E04171" w:rsidRPr="007F7E2B" w:rsidRDefault="00E04171">
            <w:pPr>
              <w:spacing w:line="259" w:lineRule="auto"/>
              <w:ind w:left="5"/>
              <w:rPr>
                <w:ins w:id="8098" w:author="V2" w:date="2025-04-14T14:19:00Z" w16du:dateUtc="2025-04-14T19:19:00Z"/>
              </w:rPr>
            </w:pPr>
            <w:ins w:id="8099" w:author="V2" w:date="2025-04-14T14:19:00Z" w16du:dateUtc="2025-04-14T19:19:00Z">
              <w:r w:rsidRPr="007F7E2B">
                <w:t xml:space="preserve">  </w:t>
              </w:r>
            </w:ins>
          </w:p>
        </w:tc>
      </w:tr>
      <w:tr w:rsidR="00E04171" w:rsidRPr="007F7E2B" w14:paraId="6F8B773A" w14:textId="77777777">
        <w:trPr>
          <w:trHeight w:val="710"/>
          <w:ins w:id="810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694C03E" w14:textId="77777777" w:rsidR="00E04171" w:rsidRPr="007F7E2B" w:rsidRDefault="00E04171">
            <w:pPr>
              <w:spacing w:line="259" w:lineRule="auto"/>
              <w:ind w:right="26"/>
              <w:rPr>
                <w:ins w:id="8101" w:author="V2" w:date="2025-04-14T14:19:00Z" w16du:dateUtc="2025-04-14T19:19:00Z"/>
              </w:rPr>
            </w:pPr>
            <w:ins w:id="8102"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139FABB8" w14:textId="77777777" w:rsidR="00E04171" w:rsidRPr="007F7E2B" w:rsidRDefault="00E04171">
            <w:pPr>
              <w:spacing w:line="259" w:lineRule="auto"/>
              <w:ind w:left="5"/>
              <w:rPr>
                <w:ins w:id="8103" w:author="V2" w:date="2025-04-14T14:19:00Z" w16du:dateUtc="2025-04-14T19:19:00Z"/>
              </w:rPr>
            </w:pPr>
            <w:ins w:id="8104" w:author="V2" w:date="2025-04-14T14:19:00Z" w16du:dateUtc="2025-04-14T19:19:00Z">
              <w:r w:rsidRPr="007F7E2B">
                <w:t xml:space="preserve">Nh/N </w:t>
              </w:r>
            </w:ins>
          </w:p>
        </w:tc>
      </w:tr>
      <w:tr w:rsidR="00E04171" w:rsidRPr="007F7E2B" w14:paraId="59E60688" w14:textId="77777777">
        <w:trPr>
          <w:trHeight w:val="332"/>
          <w:ins w:id="810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469CD8D" w14:textId="77777777" w:rsidR="00E04171" w:rsidRPr="007F7E2B" w:rsidRDefault="00E04171">
            <w:pPr>
              <w:spacing w:line="259" w:lineRule="auto"/>
              <w:rPr>
                <w:ins w:id="8106" w:author="V2" w:date="2025-04-14T14:19:00Z" w16du:dateUtc="2025-04-14T19:19:00Z"/>
              </w:rPr>
            </w:pPr>
            <w:ins w:id="8107" w:author="V2" w:date="2025-04-14T14:19:00Z" w16du:dateUtc="2025-04-14T19:19:00Z">
              <w:r w:rsidRPr="007F7E2B">
                <w:t>Any comment:</w:t>
              </w:r>
              <w:r w:rsidRPr="007F7E2B">
                <w:rPr>
                  <w:rFonts w:ascii="Calibri" w:eastAsia="Calibri" w:hAnsi="Calibri" w:cs="Calibri"/>
                </w:rPr>
                <w:t xml:space="preserve"> </w:t>
              </w:r>
            </w:ins>
          </w:p>
        </w:tc>
        <w:tc>
          <w:tcPr>
            <w:tcW w:w="4722" w:type="dxa"/>
            <w:tcBorders>
              <w:top w:val="single" w:sz="8" w:space="0" w:color="000000"/>
              <w:left w:val="single" w:sz="8" w:space="0" w:color="000000"/>
              <w:bottom w:val="single" w:sz="8" w:space="0" w:color="000000"/>
              <w:right w:val="single" w:sz="8" w:space="0" w:color="000000"/>
            </w:tcBorders>
          </w:tcPr>
          <w:p w14:paraId="79FF8032" w14:textId="77777777" w:rsidR="00E04171" w:rsidRPr="007F7E2B" w:rsidRDefault="00E04171">
            <w:pPr>
              <w:spacing w:line="259" w:lineRule="auto"/>
              <w:ind w:left="5"/>
              <w:rPr>
                <w:ins w:id="8108" w:author="V2" w:date="2025-04-14T14:19:00Z" w16du:dateUtc="2025-04-14T19:19:00Z"/>
              </w:rPr>
            </w:pPr>
            <w:ins w:id="8109" w:author="V2" w:date="2025-04-14T14:19:00Z" w16du:dateUtc="2025-04-14T19:19:00Z">
              <w:r w:rsidRPr="007F7E2B">
                <w:t xml:space="preserve"> </w:t>
              </w:r>
              <w:r w:rsidRPr="007F7E2B">
                <w:rPr>
                  <w:rFonts w:ascii="Calibri" w:eastAsia="Calibri" w:hAnsi="Calibri" w:cs="Calibri"/>
                </w:rPr>
                <w:t xml:space="preserve"> </w:t>
              </w:r>
            </w:ins>
          </w:p>
        </w:tc>
      </w:tr>
    </w:tbl>
    <w:p w14:paraId="68957FB9" w14:textId="77777777" w:rsidR="00E04171" w:rsidRPr="007F7E2B" w:rsidRDefault="00E04171">
      <w:pPr>
        <w:spacing w:after="1" w:line="259" w:lineRule="auto"/>
        <w:ind w:left="720"/>
        <w:jc w:val="both"/>
        <w:rPr>
          <w:ins w:id="8110" w:author="V2" w:date="2025-04-14T14:19:00Z" w16du:dateUtc="2025-04-14T19:19:00Z"/>
        </w:rPr>
      </w:pPr>
      <w:ins w:id="8111" w:author="V2" w:date="2025-04-14T14:19:00Z" w16du:dateUtc="2025-04-14T19:19:00Z">
        <w:r w:rsidRPr="007F7E2B">
          <w:t xml:space="preserve"> </w:t>
        </w:r>
      </w:ins>
    </w:p>
    <w:tbl>
      <w:tblPr>
        <w:tblStyle w:val="TableGrid0"/>
        <w:tblW w:w="8978" w:type="dxa"/>
        <w:tblInd w:w="-12" w:type="dxa"/>
        <w:tblCellMar>
          <w:top w:w="15" w:type="dxa"/>
          <w:left w:w="106" w:type="dxa"/>
          <w:right w:w="115" w:type="dxa"/>
        </w:tblCellMar>
        <w:tblLook w:val="04A0" w:firstRow="1" w:lastRow="0" w:firstColumn="1" w:lastColumn="0" w:noHBand="0" w:noVBand="1"/>
      </w:tblPr>
      <w:tblGrid>
        <w:gridCol w:w="4256"/>
        <w:gridCol w:w="4722"/>
      </w:tblGrid>
      <w:tr w:rsidR="00E04171" w:rsidRPr="007F7E2B" w14:paraId="2BAC7EA9" w14:textId="77777777">
        <w:trPr>
          <w:trHeight w:val="542"/>
          <w:ins w:id="811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4A51C0C3" w14:textId="77777777" w:rsidR="00E04171" w:rsidRPr="007F7E2B" w:rsidRDefault="00E04171">
            <w:pPr>
              <w:spacing w:line="259" w:lineRule="auto"/>
              <w:rPr>
                <w:ins w:id="8113" w:author="V2" w:date="2025-04-14T14:19:00Z" w16du:dateUtc="2025-04-14T19:19:00Z"/>
              </w:rPr>
            </w:pPr>
            <w:ins w:id="8114"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3D5CC98A" w14:textId="77777777" w:rsidR="00E04171" w:rsidRPr="007F7E2B" w:rsidRDefault="00E04171">
            <w:pPr>
              <w:spacing w:line="259" w:lineRule="auto"/>
              <w:ind w:left="5"/>
              <w:rPr>
                <w:ins w:id="8115" w:author="V2" w:date="2025-04-14T14:19:00Z" w16du:dateUtc="2025-04-14T19:19:00Z"/>
              </w:rPr>
            </w:pPr>
            <w:ins w:id="8116" w:author="V2" w:date="2025-04-14T14:19:00Z" w16du:dateUtc="2025-04-14T19:19:00Z">
              <w:r w:rsidRPr="007F7E2B">
                <w:rPr>
                  <w:rFonts w:ascii="Arial" w:eastAsia="Arial" w:hAnsi="Arial" w:cs="Arial"/>
                  <w:i/>
                </w:rPr>
                <w:t xml:space="preserve">SCy  </w:t>
              </w:r>
            </w:ins>
          </w:p>
        </w:tc>
      </w:tr>
      <w:tr w:rsidR="00E04171" w:rsidRPr="007F7E2B" w14:paraId="65F9ADBC" w14:textId="77777777">
        <w:trPr>
          <w:trHeight w:val="335"/>
          <w:ins w:id="811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383F6D5" w14:textId="77777777" w:rsidR="00E04171" w:rsidRPr="007F7E2B" w:rsidRDefault="00E04171">
            <w:pPr>
              <w:spacing w:line="259" w:lineRule="auto"/>
              <w:rPr>
                <w:ins w:id="8118" w:author="V2" w:date="2025-04-14T14:19:00Z" w16du:dateUtc="2025-04-14T19:19:00Z"/>
              </w:rPr>
            </w:pPr>
            <w:ins w:id="8119"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48A11043" w14:textId="77777777" w:rsidR="00E04171" w:rsidRPr="007F7E2B" w:rsidRDefault="00E04171">
            <w:pPr>
              <w:spacing w:line="259" w:lineRule="auto"/>
              <w:ind w:left="5"/>
              <w:rPr>
                <w:ins w:id="8120" w:author="V2" w:date="2025-04-14T14:19:00Z" w16du:dateUtc="2025-04-14T19:19:00Z"/>
              </w:rPr>
            </w:pPr>
            <w:ins w:id="8121" w:author="V2" w:date="2025-04-14T14:19:00Z" w16du:dateUtc="2025-04-14T19:19:00Z">
              <w:r w:rsidRPr="007F7E2B">
                <w:t xml:space="preserve">kg/m2 </w:t>
              </w:r>
            </w:ins>
          </w:p>
        </w:tc>
      </w:tr>
      <w:tr w:rsidR="00E04171" w:rsidRPr="007F7E2B" w14:paraId="7718BF0F" w14:textId="77777777">
        <w:trPr>
          <w:trHeight w:val="395"/>
          <w:ins w:id="812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68AE581" w14:textId="77777777" w:rsidR="00E04171" w:rsidRPr="007F7E2B" w:rsidRDefault="00E04171">
            <w:pPr>
              <w:spacing w:line="259" w:lineRule="auto"/>
              <w:rPr>
                <w:ins w:id="8123" w:author="V2" w:date="2025-04-14T14:19:00Z" w16du:dateUtc="2025-04-14T19:19:00Z"/>
              </w:rPr>
            </w:pPr>
            <w:ins w:id="8124"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09936866" w14:textId="77777777" w:rsidR="00E04171" w:rsidRPr="007F7E2B" w:rsidRDefault="00E04171">
            <w:pPr>
              <w:spacing w:line="259" w:lineRule="auto"/>
              <w:ind w:left="5"/>
              <w:rPr>
                <w:ins w:id="8125" w:author="V2" w:date="2025-04-14T14:19:00Z" w16du:dateUtc="2025-04-14T19:19:00Z"/>
              </w:rPr>
            </w:pPr>
            <w:ins w:id="8126" w:author="V2" w:date="2025-04-14T14:19:00Z" w16du:dateUtc="2025-04-14T19:19:00Z">
              <w:r w:rsidRPr="007F7E2B">
                <w:t xml:space="preserve">Amount of carbon per m2 </w:t>
              </w:r>
            </w:ins>
          </w:p>
        </w:tc>
      </w:tr>
      <w:tr w:rsidR="00E04171" w:rsidRPr="007F7E2B" w14:paraId="6E8B5353" w14:textId="77777777">
        <w:trPr>
          <w:trHeight w:val="335"/>
          <w:ins w:id="812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B669086" w14:textId="77777777" w:rsidR="00E04171" w:rsidRPr="007F7E2B" w:rsidRDefault="00E04171">
            <w:pPr>
              <w:spacing w:line="259" w:lineRule="auto"/>
              <w:rPr>
                <w:ins w:id="8128" w:author="V2" w:date="2025-04-14T14:19:00Z" w16du:dateUtc="2025-04-14T19:19:00Z"/>
              </w:rPr>
            </w:pPr>
            <w:ins w:id="8129"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78C311B5" w14:textId="77777777" w:rsidR="00E04171" w:rsidRPr="007F7E2B" w:rsidRDefault="00E04171">
            <w:pPr>
              <w:spacing w:line="259" w:lineRule="auto"/>
              <w:ind w:left="5"/>
              <w:rPr>
                <w:ins w:id="8130" w:author="V2" w:date="2025-04-14T14:19:00Z" w16du:dateUtc="2025-04-14T19:19:00Z"/>
              </w:rPr>
            </w:pPr>
            <w:ins w:id="8131" w:author="V2" w:date="2025-04-14T14:19:00Z" w16du:dateUtc="2025-04-14T19:19:00Z">
              <w:r w:rsidRPr="007F7E2B">
                <w:t xml:space="preserve">  </w:t>
              </w:r>
            </w:ins>
          </w:p>
        </w:tc>
      </w:tr>
      <w:tr w:rsidR="00E04171" w:rsidRPr="007F7E2B" w14:paraId="554DA591" w14:textId="77777777">
        <w:trPr>
          <w:trHeight w:val="710"/>
          <w:ins w:id="813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20879AE" w14:textId="77777777" w:rsidR="00E04171" w:rsidRPr="007F7E2B" w:rsidRDefault="00E04171">
            <w:pPr>
              <w:spacing w:line="259" w:lineRule="auto"/>
              <w:rPr>
                <w:ins w:id="8133" w:author="V2" w:date="2025-04-14T14:19:00Z" w16du:dateUtc="2025-04-14T19:19:00Z"/>
              </w:rPr>
            </w:pPr>
            <w:ins w:id="8134" w:author="V2" w:date="2025-04-14T14:19:00Z" w16du:dateUtc="2025-04-14T19:19:00Z">
              <w:r w:rsidRPr="007F7E2B">
                <w:t>Justification of choice of data or description of measurement methods and procedures applied:</w:t>
              </w:r>
              <w:r w:rsidRPr="007F7E2B">
                <w:rPr>
                  <w:rFonts w:ascii="Calibri" w:eastAsia="Calibri" w:hAnsi="Calibri" w:cs="Calibri"/>
                </w:rPr>
                <w:t xml:space="preserve">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4A310305" w14:textId="77777777" w:rsidR="00E04171" w:rsidRPr="007F7E2B" w:rsidRDefault="00E04171">
            <w:pPr>
              <w:spacing w:line="259" w:lineRule="auto"/>
              <w:ind w:left="5"/>
              <w:rPr>
                <w:ins w:id="8135" w:author="V2" w:date="2025-04-14T14:19:00Z" w16du:dateUtc="2025-04-14T19:19:00Z"/>
              </w:rPr>
            </w:pPr>
            <w:ins w:id="8136" w:author="V2" w:date="2025-04-14T14:19:00Z" w16du:dateUtc="2025-04-14T19:19:00Z">
              <w:r w:rsidRPr="007F7E2B">
                <w:t>Total measured soil carbon per square meter at plot y  to a specified depth</w:t>
              </w:r>
              <w:r w:rsidRPr="007F7E2B">
                <w:rPr>
                  <w:rFonts w:ascii="Calibri" w:eastAsia="Calibri" w:hAnsi="Calibri" w:cs="Calibri"/>
                </w:rPr>
                <w:t xml:space="preserve"> </w:t>
              </w:r>
            </w:ins>
          </w:p>
        </w:tc>
      </w:tr>
      <w:tr w:rsidR="00E04171" w:rsidRPr="007F7E2B" w14:paraId="450E90DF" w14:textId="77777777">
        <w:trPr>
          <w:trHeight w:val="332"/>
          <w:ins w:id="813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ED581D8" w14:textId="77777777" w:rsidR="00E04171" w:rsidRPr="007F7E2B" w:rsidRDefault="00E04171">
            <w:pPr>
              <w:spacing w:line="259" w:lineRule="auto"/>
              <w:rPr>
                <w:ins w:id="8138" w:author="V2" w:date="2025-04-14T14:19:00Z" w16du:dateUtc="2025-04-14T19:19:00Z"/>
              </w:rPr>
            </w:pPr>
            <w:ins w:id="8139"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7FE310F5" w14:textId="77777777" w:rsidR="00E04171" w:rsidRPr="007F7E2B" w:rsidRDefault="00E04171">
            <w:pPr>
              <w:spacing w:line="259" w:lineRule="auto"/>
              <w:ind w:left="5"/>
              <w:rPr>
                <w:ins w:id="8140" w:author="V2" w:date="2025-04-14T14:19:00Z" w16du:dateUtc="2025-04-14T19:19:00Z"/>
              </w:rPr>
            </w:pPr>
            <w:ins w:id="8141" w:author="V2" w:date="2025-04-14T14:19:00Z" w16du:dateUtc="2025-04-14T19:19:00Z">
              <w:r w:rsidRPr="007F7E2B">
                <w:t xml:space="preserve"> </w:t>
              </w:r>
              <w:r w:rsidRPr="007F7E2B">
                <w:rPr>
                  <w:rFonts w:ascii="Arial" w:eastAsia="Arial" w:hAnsi="Arial" w:cs="Arial"/>
                  <w:b/>
                </w:rPr>
                <w:t xml:space="preserve"> </w:t>
              </w:r>
            </w:ins>
          </w:p>
        </w:tc>
      </w:tr>
    </w:tbl>
    <w:p w14:paraId="5AD89D3E" w14:textId="77777777" w:rsidR="00E04171" w:rsidRPr="007F7E2B" w:rsidRDefault="00E04171">
      <w:pPr>
        <w:spacing w:after="1" w:line="259" w:lineRule="auto"/>
        <w:ind w:left="720"/>
        <w:jc w:val="both"/>
        <w:rPr>
          <w:ins w:id="8142" w:author="V2" w:date="2025-04-14T14:19:00Z" w16du:dateUtc="2025-04-14T19:19:00Z"/>
        </w:rPr>
      </w:pPr>
      <w:ins w:id="8143" w:author="V2" w:date="2025-04-14T14:19:00Z" w16du:dateUtc="2025-04-14T19:19:00Z">
        <w:r w:rsidRPr="007F7E2B">
          <w:t xml:space="preserve"> </w:t>
        </w:r>
      </w:ins>
    </w:p>
    <w:tbl>
      <w:tblPr>
        <w:tblStyle w:val="TableGrid0"/>
        <w:tblW w:w="8978" w:type="dxa"/>
        <w:tblInd w:w="-12" w:type="dxa"/>
        <w:tblCellMar>
          <w:top w:w="14" w:type="dxa"/>
          <w:left w:w="106" w:type="dxa"/>
          <w:right w:w="115" w:type="dxa"/>
        </w:tblCellMar>
        <w:tblLook w:val="04A0" w:firstRow="1" w:lastRow="0" w:firstColumn="1" w:lastColumn="0" w:noHBand="0" w:noVBand="1"/>
      </w:tblPr>
      <w:tblGrid>
        <w:gridCol w:w="4256"/>
        <w:gridCol w:w="4722"/>
      </w:tblGrid>
      <w:tr w:rsidR="00E04171" w:rsidRPr="007F7E2B" w14:paraId="29C38A92" w14:textId="77777777">
        <w:trPr>
          <w:trHeight w:val="332"/>
          <w:ins w:id="814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3153262" w14:textId="77777777" w:rsidR="00E04171" w:rsidRPr="007F7E2B" w:rsidRDefault="00E04171">
            <w:pPr>
              <w:spacing w:line="259" w:lineRule="auto"/>
              <w:rPr>
                <w:ins w:id="8145" w:author="V2" w:date="2025-04-14T14:19:00Z" w16du:dateUtc="2025-04-14T19:19:00Z"/>
              </w:rPr>
            </w:pPr>
            <w:ins w:id="8146"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1F3AB1CB" w14:textId="77777777" w:rsidR="00E04171" w:rsidRPr="007F7E2B" w:rsidRDefault="00E04171">
            <w:pPr>
              <w:spacing w:line="259" w:lineRule="auto"/>
              <w:ind w:left="5"/>
              <w:rPr>
                <w:ins w:id="8147" w:author="V2" w:date="2025-04-14T14:19:00Z" w16du:dateUtc="2025-04-14T19:19:00Z"/>
              </w:rPr>
            </w:pPr>
            <w:ins w:id="8148" w:author="V2" w:date="2025-04-14T14:19:00Z" w16du:dateUtc="2025-04-14T19:19:00Z">
              <w:r w:rsidRPr="007F7E2B">
                <w:rPr>
                  <w:rFonts w:ascii="Arial" w:eastAsia="Arial" w:hAnsi="Arial" w:cs="Arial"/>
                  <w:i/>
                </w:rPr>
                <w:t xml:space="preserve">x  </w:t>
              </w:r>
            </w:ins>
          </w:p>
        </w:tc>
      </w:tr>
      <w:tr w:rsidR="00E04171" w:rsidRPr="007F7E2B" w14:paraId="6A40C2D5" w14:textId="77777777">
        <w:trPr>
          <w:trHeight w:val="335"/>
          <w:ins w:id="814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DA7C400" w14:textId="77777777" w:rsidR="00E04171" w:rsidRPr="007F7E2B" w:rsidRDefault="00E04171">
            <w:pPr>
              <w:spacing w:line="259" w:lineRule="auto"/>
              <w:rPr>
                <w:ins w:id="8150" w:author="V2" w:date="2025-04-14T14:19:00Z" w16du:dateUtc="2025-04-14T19:19:00Z"/>
              </w:rPr>
            </w:pPr>
            <w:ins w:id="8151"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38172059" w14:textId="77777777" w:rsidR="00E04171" w:rsidRPr="007F7E2B" w:rsidRDefault="00E04171">
            <w:pPr>
              <w:spacing w:line="259" w:lineRule="auto"/>
              <w:ind w:left="5"/>
              <w:rPr>
                <w:ins w:id="8152" w:author="V2" w:date="2025-04-14T14:19:00Z" w16du:dateUtc="2025-04-14T19:19:00Z"/>
              </w:rPr>
            </w:pPr>
            <w:ins w:id="8153" w:author="V2" w:date="2025-04-14T14:19:00Z" w16du:dateUtc="2025-04-14T19:19:00Z">
              <w:r w:rsidRPr="007F7E2B">
                <w:t xml:space="preserve"># </w:t>
              </w:r>
            </w:ins>
          </w:p>
        </w:tc>
      </w:tr>
      <w:tr w:rsidR="00E04171" w:rsidRPr="007F7E2B" w14:paraId="6547E85D" w14:textId="77777777">
        <w:trPr>
          <w:trHeight w:val="449"/>
          <w:ins w:id="815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517F50AD" w14:textId="77777777" w:rsidR="00E04171" w:rsidRPr="007F7E2B" w:rsidRDefault="00E04171">
            <w:pPr>
              <w:spacing w:line="259" w:lineRule="auto"/>
              <w:rPr>
                <w:ins w:id="8155" w:author="V2" w:date="2025-04-14T14:19:00Z" w16du:dateUtc="2025-04-14T19:19:00Z"/>
              </w:rPr>
            </w:pPr>
            <w:ins w:id="8156"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1C46DAE3" w14:textId="77777777" w:rsidR="00E04171" w:rsidRPr="007F7E2B" w:rsidRDefault="00E04171">
            <w:pPr>
              <w:spacing w:line="259" w:lineRule="auto"/>
              <w:ind w:left="5"/>
              <w:rPr>
                <w:ins w:id="8157" w:author="V2" w:date="2025-04-14T14:19:00Z" w16du:dateUtc="2025-04-14T19:19:00Z"/>
              </w:rPr>
            </w:pPr>
            <w:ins w:id="8158" w:author="V2" w:date="2025-04-14T14:19:00Z" w16du:dateUtc="2025-04-14T19:19:00Z">
              <w:r w:rsidRPr="007F7E2B">
                <w:t xml:space="preserve">Number of soil layers </w:t>
              </w:r>
            </w:ins>
          </w:p>
        </w:tc>
      </w:tr>
      <w:tr w:rsidR="00E04171" w:rsidRPr="007F7E2B" w14:paraId="57B9810C" w14:textId="77777777">
        <w:trPr>
          <w:trHeight w:val="336"/>
          <w:ins w:id="815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2AA36F1" w14:textId="77777777" w:rsidR="00E04171" w:rsidRPr="007F7E2B" w:rsidRDefault="00E04171">
            <w:pPr>
              <w:spacing w:line="259" w:lineRule="auto"/>
              <w:rPr>
                <w:ins w:id="8160" w:author="V2" w:date="2025-04-14T14:19:00Z" w16du:dateUtc="2025-04-14T19:19:00Z"/>
              </w:rPr>
            </w:pPr>
            <w:ins w:id="8161" w:author="V2" w:date="2025-04-14T14:19:00Z" w16du:dateUtc="2025-04-14T19:19:00Z">
              <w:r w:rsidRPr="007F7E2B">
                <w:lastRenderedPageBreak/>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270A7865" w14:textId="77777777" w:rsidR="00E04171" w:rsidRPr="007F7E2B" w:rsidRDefault="00E04171">
            <w:pPr>
              <w:spacing w:line="259" w:lineRule="auto"/>
              <w:ind w:left="5"/>
              <w:rPr>
                <w:ins w:id="8162" w:author="V2" w:date="2025-04-14T14:19:00Z" w16du:dateUtc="2025-04-14T19:19:00Z"/>
              </w:rPr>
            </w:pPr>
            <w:ins w:id="8163" w:author="V2" w:date="2025-04-14T14:19:00Z" w16du:dateUtc="2025-04-14T19:19:00Z">
              <w:r w:rsidRPr="007F7E2B">
                <w:t xml:space="preserve">  </w:t>
              </w:r>
            </w:ins>
          </w:p>
        </w:tc>
      </w:tr>
      <w:tr w:rsidR="00E04171" w:rsidRPr="007F7E2B" w14:paraId="7B6DED89" w14:textId="77777777">
        <w:trPr>
          <w:trHeight w:val="709"/>
          <w:ins w:id="816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29898B5" w14:textId="77777777" w:rsidR="00E04171" w:rsidRPr="007F7E2B" w:rsidRDefault="00E04171">
            <w:pPr>
              <w:spacing w:line="259" w:lineRule="auto"/>
              <w:rPr>
                <w:ins w:id="8165" w:author="V2" w:date="2025-04-14T14:19:00Z" w16du:dateUtc="2025-04-14T19:19:00Z"/>
              </w:rPr>
            </w:pPr>
            <w:ins w:id="8166" w:author="V2" w:date="2025-04-14T14:19:00Z" w16du:dateUtc="2025-04-14T19:19:00Z">
              <w:r w:rsidRPr="007F7E2B">
                <w:t>Justification of choice of data or description of measurement methods and procedures applied:</w:t>
              </w:r>
              <w:r w:rsidRPr="007F7E2B">
                <w:rPr>
                  <w:rFonts w:ascii="Calibri" w:eastAsia="Calibri" w:hAnsi="Calibri" w:cs="Calibri"/>
                </w:rPr>
                <w:t xml:space="preserve">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33270815" w14:textId="77777777" w:rsidR="00E04171" w:rsidRPr="007F7E2B" w:rsidRDefault="00E04171">
            <w:pPr>
              <w:spacing w:line="259" w:lineRule="auto"/>
              <w:ind w:left="5"/>
              <w:rPr>
                <w:ins w:id="8167" w:author="V2" w:date="2025-04-14T14:19:00Z" w16du:dateUtc="2025-04-14T19:19:00Z"/>
              </w:rPr>
            </w:pPr>
            <w:ins w:id="8168" w:author="V2" w:date="2025-04-14T14:19:00Z" w16du:dateUtc="2025-04-14T19:19:00Z">
              <w:r w:rsidRPr="007F7E2B">
                <w:t>Tthe number of soil layers measured</w:t>
              </w:r>
              <w:r w:rsidRPr="007F7E2B">
                <w:rPr>
                  <w:rFonts w:ascii="Calibri" w:eastAsia="Calibri" w:hAnsi="Calibri" w:cs="Calibri"/>
                </w:rPr>
                <w:t xml:space="preserve"> </w:t>
              </w:r>
            </w:ins>
          </w:p>
        </w:tc>
      </w:tr>
      <w:tr w:rsidR="00E04171" w:rsidRPr="007F7E2B" w14:paraId="4DAC9D8B" w14:textId="77777777">
        <w:trPr>
          <w:trHeight w:val="332"/>
          <w:ins w:id="816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33EA4CB" w14:textId="77777777" w:rsidR="00E04171" w:rsidRPr="007F7E2B" w:rsidRDefault="00E04171">
            <w:pPr>
              <w:spacing w:line="259" w:lineRule="auto"/>
              <w:rPr>
                <w:ins w:id="8170" w:author="V2" w:date="2025-04-14T14:19:00Z" w16du:dateUtc="2025-04-14T19:19:00Z"/>
              </w:rPr>
            </w:pPr>
            <w:ins w:id="8171"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5544DBAF" w14:textId="77777777" w:rsidR="00E04171" w:rsidRPr="007F7E2B" w:rsidRDefault="00E04171">
            <w:pPr>
              <w:spacing w:line="259" w:lineRule="auto"/>
              <w:ind w:left="5"/>
              <w:rPr>
                <w:ins w:id="8172" w:author="V2" w:date="2025-04-14T14:19:00Z" w16du:dateUtc="2025-04-14T19:19:00Z"/>
              </w:rPr>
            </w:pPr>
            <w:ins w:id="8173" w:author="V2" w:date="2025-04-14T14:19:00Z" w16du:dateUtc="2025-04-14T19:19:00Z">
              <w:r w:rsidRPr="007F7E2B">
                <w:t xml:space="preserve"> </w:t>
              </w:r>
              <w:r w:rsidRPr="007F7E2B">
                <w:rPr>
                  <w:rFonts w:ascii="Arial" w:eastAsia="Arial" w:hAnsi="Arial" w:cs="Arial"/>
                  <w:b/>
                </w:rPr>
                <w:t xml:space="preserve"> </w:t>
              </w:r>
            </w:ins>
          </w:p>
        </w:tc>
      </w:tr>
    </w:tbl>
    <w:p w14:paraId="7224B695" w14:textId="77777777" w:rsidR="00E04171" w:rsidRPr="007F7E2B" w:rsidRDefault="00E04171">
      <w:pPr>
        <w:spacing w:after="1" w:line="259" w:lineRule="auto"/>
        <w:ind w:left="720"/>
        <w:jc w:val="both"/>
        <w:rPr>
          <w:ins w:id="8174" w:author="V2" w:date="2025-04-14T14:19:00Z" w16du:dateUtc="2025-04-14T19:19:00Z"/>
        </w:rPr>
      </w:pPr>
      <w:ins w:id="8175" w:author="V2" w:date="2025-04-14T14:19:00Z" w16du:dateUtc="2025-04-14T19:19:00Z">
        <w:r w:rsidRPr="007F7E2B">
          <w:t xml:space="preserve"> </w:t>
        </w:r>
      </w:ins>
    </w:p>
    <w:tbl>
      <w:tblPr>
        <w:tblStyle w:val="TableGrid0"/>
        <w:tblW w:w="8978" w:type="dxa"/>
        <w:tblInd w:w="-12" w:type="dxa"/>
        <w:tblCellMar>
          <w:top w:w="14" w:type="dxa"/>
          <w:left w:w="106" w:type="dxa"/>
          <w:right w:w="115" w:type="dxa"/>
        </w:tblCellMar>
        <w:tblLook w:val="04A0" w:firstRow="1" w:lastRow="0" w:firstColumn="1" w:lastColumn="0" w:noHBand="0" w:noVBand="1"/>
      </w:tblPr>
      <w:tblGrid>
        <w:gridCol w:w="4256"/>
        <w:gridCol w:w="4722"/>
      </w:tblGrid>
      <w:tr w:rsidR="00E04171" w:rsidRPr="007F7E2B" w14:paraId="4306DE41" w14:textId="77777777">
        <w:trPr>
          <w:trHeight w:val="332"/>
          <w:ins w:id="817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57D7136" w14:textId="77777777" w:rsidR="00E04171" w:rsidRPr="007F7E2B" w:rsidRDefault="00E04171">
            <w:pPr>
              <w:spacing w:line="259" w:lineRule="auto"/>
              <w:rPr>
                <w:ins w:id="8177" w:author="V2" w:date="2025-04-14T14:19:00Z" w16du:dateUtc="2025-04-14T19:19:00Z"/>
              </w:rPr>
            </w:pPr>
            <w:ins w:id="8178"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386CDA7E" w14:textId="77777777" w:rsidR="00E04171" w:rsidRPr="007F7E2B" w:rsidRDefault="00E04171">
            <w:pPr>
              <w:spacing w:line="259" w:lineRule="auto"/>
              <w:ind w:left="5"/>
              <w:rPr>
                <w:ins w:id="8179" w:author="V2" w:date="2025-04-14T14:19:00Z" w16du:dateUtc="2025-04-14T19:19:00Z"/>
              </w:rPr>
            </w:pPr>
            <w:ins w:id="8180" w:author="V2" w:date="2025-04-14T14:19:00Z" w16du:dateUtc="2025-04-14T19:19:00Z">
              <w:r w:rsidRPr="007F7E2B">
                <w:rPr>
                  <w:rFonts w:ascii="Arial" w:eastAsia="Arial" w:hAnsi="Arial" w:cs="Arial"/>
                  <w:b/>
                  <w:i/>
                </w:rPr>
                <w:t xml:space="preserve">l  </w:t>
              </w:r>
            </w:ins>
          </w:p>
        </w:tc>
      </w:tr>
      <w:tr w:rsidR="00E04171" w:rsidRPr="007F7E2B" w14:paraId="1F3D4E1A" w14:textId="77777777">
        <w:trPr>
          <w:trHeight w:val="335"/>
          <w:ins w:id="818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9892C37" w14:textId="77777777" w:rsidR="00E04171" w:rsidRPr="007F7E2B" w:rsidRDefault="00E04171">
            <w:pPr>
              <w:spacing w:line="259" w:lineRule="auto"/>
              <w:rPr>
                <w:ins w:id="8182" w:author="V2" w:date="2025-04-14T14:19:00Z" w16du:dateUtc="2025-04-14T19:19:00Z"/>
              </w:rPr>
            </w:pPr>
            <w:ins w:id="8183"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1E723A8F" w14:textId="77777777" w:rsidR="00E04171" w:rsidRPr="007F7E2B" w:rsidRDefault="00E04171">
            <w:pPr>
              <w:spacing w:line="259" w:lineRule="auto"/>
              <w:ind w:left="5"/>
              <w:rPr>
                <w:ins w:id="8184" w:author="V2" w:date="2025-04-14T14:19:00Z" w16du:dateUtc="2025-04-14T19:19:00Z"/>
              </w:rPr>
            </w:pPr>
            <w:ins w:id="8185" w:author="V2" w:date="2025-04-14T14:19:00Z" w16du:dateUtc="2025-04-14T19:19:00Z">
              <w:r w:rsidRPr="007F7E2B">
                <w:t xml:space="preserve"># </w:t>
              </w:r>
            </w:ins>
          </w:p>
        </w:tc>
      </w:tr>
      <w:tr w:rsidR="00E04171" w:rsidRPr="007F7E2B" w14:paraId="5782ECEA" w14:textId="77777777">
        <w:trPr>
          <w:trHeight w:val="322"/>
          <w:ins w:id="818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DEA003C" w14:textId="77777777" w:rsidR="00E04171" w:rsidRPr="007F7E2B" w:rsidRDefault="00E04171">
            <w:pPr>
              <w:spacing w:line="259" w:lineRule="auto"/>
              <w:rPr>
                <w:ins w:id="8187" w:author="V2" w:date="2025-04-14T14:19:00Z" w16du:dateUtc="2025-04-14T19:19:00Z"/>
              </w:rPr>
            </w:pPr>
            <w:ins w:id="8188"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6517A788" w14:textId="77777777" w:rsidR="00E04171" w:rsidRPr="007F7E2B" w:rsidRDefault="00E04171">
            <w:pPr>
              <w:spacing w:line="259" w:lineRule="auto"/>
              <w:ind w:left="5"/>
              <w:rPr>
                <w:ins w:id="8189" w:author="V2" w:date="2025-04-14T14:19:00Z" w16du:dateUtc="2025-04-14T19:19:00Z"/>
              </w:rPr>
            </w:pPr>
            <w:ins w:id="8190" w:author="V2" w:date="2025-04-14T14:19:00Z" w16du:dateUtc="2025-04-14T19:19:00Z">
              <w:r w:rsidRPr="007F7E2B">
                <w:t xml:space="preserve">Soil layers </w:t>
              </w:r>
            </w:ins>
          </w:p>
        </w:tc>
      </w:tr>
      <w:tr w:rsidR="00E04171" w:rsidRPr="007F7E2B" w14:paraId="2F11D4E1" w14:textId="77777777">
        <w:trPr>
          <w:trHeight w:val="336"/>
          <w:ins w:id="819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4C7A50C" w14:textId="77777777" w:rsidR="00E04171" w:rsidRPr="007F7E2B" w:rsidRDefault="00E04171">
            <w:pPr>
              <w:spacing w:line="259" w:lineRule="auto"/>
              <w:rPr>
                <w:ins w:id="8192" w:author="V2" w:date="2025-04-14T14:19:00Z" w16du:dateUtc="2025-04-14T19:19:00Z"/>
              </w:rPr>
            </w:pPr>
            <w:ins w:id="8193"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0A13A79C" w14:textId="77777777" w:rsidR="00E04171" w:rsidRPr="007F7E2B" w:rsidRDefault="00E04171">
            <w:pPr>
              <w:spacing w:line="259" w:lineRule="auto"/>
              <w:ind w:left="5"/>
              <w:rPr>
                <w:ins w:id="8194" w:author="V2" w:date="2025-04-14T14:19:00Z" w16du:dateUtc="2025-04-14T19:19:00Z"/>
              </w:rPr>
            </w:pPr>
            <w:ins w:id="8195" w:author="V2" w:date="2025-04-14T14:19:00Z" w16du:dateUtc="2025-04-14T19:19:00Z">
              <w:r w:rsidRPr="007F7E2B">
                <w:t xml:space="preserve">  </w:t>
              </w:r>
            </w:ins>
          </w:p>
        </w:tc>
      </w:tr>
      <w:tr w:rsidR="00E04171" w:rsidRPr="007F7E2B" w14:paraId="2FA08225" w14:textId="77777777">
        <w:trPr>
          <w:trHeight w:val="711"/>
          <w:ins w:id="819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A2080F9" w14:textId="77777777" w:rsidR="00E04171" w:rsidRPr="007F7E2B" w:rsidRDefault="00E04171">
            <w:pPr>
              <w:spacing w:line="259" w:lineRule="auto"/>
              <w:rPr>
                <w:ins w:id="8197" w:author="V2" w:date="2025-04-14T14:19:00Z" w16du:dateUtc="2025-04-14T19:19:00Z"/>
              </w:rPr>
            </w:pPr>
            <w:ins w:id="8198" w:author="V2" w:date="2025-04-14T14:19:00Z" w16du:dateUtc="2025-04-14T19:19:00Z">
              <w:r w:rsidRPr="007F7E2B">
                <w:t>Justification of choice of data or description of measurement methods and procedures applied:</w:t>
              </w:r>
              <w:r w:rsidRPr="007F7E2B">
                <w:rPr>
                  <w:rFonts w:ascii="Calibri" w:eastAsia="Calibri" w:hAnsi="Calibri" w:cs="Calibri"/>
                </w:rPr>
                <w:t xml:space="preserve">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2C00A401" w14:textId="77777777" w:rsidR="00E04171" w:rsidRPr="007F7E2B" w:rsidRDefault="00E04171">
            <w:pPr>
              <w:spacing w:line="259" w:lineRule="auto"/>
              <w:ind w:left="5"/>
              <w:rPr>
                <w:ins w:id="8199" w:author="V2" w:date="2025-04-14T14:19:00Z" w16du:dateUtc="2025-04-14T19:19:00Z"/>
              </w:rPr>
            </w:pPr>
            <w:ins w:id="8200" w:author="V2" w:date="2025-04-14T14:19:00Z" w16du:dateUtc="2025-04-14T19:19:00Z">
              <w:r w:rsidRPr="007F7E2B">
                <w:t>Soil layer(s)</w:t>
              </w:r>
              <w:r w:rsidRPr="007F7E2B">
                <w:rPr>
                  <w:rFonts w:ascii="Calibri" w:eastAsia="Calibri" w:hAnsi="Calibri" w:cs="Calibri"/>
                </w:rPr>
                <w:t xml:space="preserve"> </w:t>
              </w:r>
            </w:ins>
          </w:p>
        </w:tc>
      </w:tr>
      <w:tr w:rsidR="00E04171" w:rsidRPr="007F7E2B" w14:paraId="341D3FC0" w14:textId="77777777">
        <w:trPr>
          <w:trHeight w:val="331"/>
          <w:ins w:id="820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BAD9FBB" w14:textId="77777777" w:rsidR="00E04171" w:rsidRPr="007F7E2B" w:rsidRDefault="00E04171">
            <w:pPr>
              <w:spacing w:line="259" w:lineRule="auto"/>
              <w:rPr>
                <w:ins w:id="8202" w:author="V2" w:date="2025-04-14T14:19:00Z" w16du:dateUtc="2025-04-14T19:19:00Z"/>
              </w:rPr>
            </w:pPr>
            <w:ins w:id="8203"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0ED59E0E" w14:textId="77777777" w:rsidR="00E04171" w:rsidRPr="007F7E2B" w:rsidRDefault="00E04171">
            <w:pPr>
              <w:spacing w:line="259" w:lineRule="auto"/>
              <w:ind w:left="5"/>
              <w:rPr>
                <w:ins w:id="8204" w:author="V2" w:date="2025-04-14T14:19:00Z" w16du:dateUtc="2025-04-14T19:19:00Z"/>
              </w:rPr>
            </w:pPr>
            <w:ins w:id="8205" w:author="V2" w:date="2025-04-14T14:19:00Z" w16du:dateUtc="2025-04-14T19:19:00Z">
              <w:r w:rsidRPr="007F7E2B">
                <w:t xml:space="preserve"> </w:t>
              </w:r>
              <w:r w:rsidRPr="007F7E2B">
                <w:rPr>
                  <w:rFonts w:ascii="Arial" w:eastAsia="Arial" w:hAnsi="Arial" w:cs="Arial"/>
                  <w:b/>
                </w:rPr>
                <w:t xml:space="preserve"> </w:t>
              </w:r>
            </w:ins>
          </w:p>
        </w:tc>
      </w:tr>
    </w:tbl>
    <w:p w14:paraId="61237939" w14:textId="77777777" w:rsidR="00E04171" w:rsidRPr="007F7E2B" w:rsidRDefault="00E04171">
      <w:pPr>
        <w:spacing w:after="218" w:line="259" w:lineRule="auto"/>
        <w:ind w:left="720"/>
        <w:jc w:val="both"/>
        <w:rPr>
          <w:ins w:id="8206" w:author="V2" w:date="2025-04-14T14:19:00Z" w16du:dateUtc="2025-04-14T19:19:00Z"/>
        </w:rPr>
      </w:pPr>
      <w:ins w:id="8207" w:author="V2" w:date="2025-04-14T14:19:00Z" w16du:dateUtc="2025-04-14T19:19:00Z">
        <w:r w:rsidRPr="007F7E2B">
          <w:t xml:space="preserve"> </w:t>
        </w:r>
      </w:ins>
    </w:p>
    <w:p w14:paraId="28EE5CB2" w14:textId="77777777" w:rsidR="00E04171" w:rsidRPr="007F7E2B" w:rsidRDefault="00E04171">
      <w:pPr>
        <w:spacing w:after="218" w:line="259" w:lineRule="auto"/>
        <w:ind w:left="720"/>
        <w:jc w:val="both"/>
        <w:rPr>
          <w:ins w:id="8208" w:author="V2" w:date="2025-04-14T14:19:00Z" w16du:dateUtc="2025-04-14T19:19:00Z"/>
        </w:rPr>
      </w:pPr>
      <w:ins w:id="8209" w:author="V2" w:date="2025-04-14T14:19:00Z" w16du:dateUtc="2025-04-14T19:19:00Z">
        <w:r w:rsidRPr="007F7E2B">
          <w:t xml:space="preserve"> </w:t>
        </w:r>
      </w:ins>
    </w:p>
    <w:p w14:paraId="5B66DC19" w14:textId="77777777" w:rsidR="00E04171" w:rsidRPr="007F7E2B" w:rsidRDefault="00E04171">
      <w:pPr>
        <w:spacing w:line="259" w:lineRule="auto"/>
        <w:ind w:left="720"/>
        <w:jc w:val="both"/>
        <w:rPr>
          <w:ins w:id="8210" w:author="V2" w:date="2025-04-14T14:19:00Z" w16du:dateUtc="2025-04-14T19:19:00Z"/>
        </w:rPr>
      </w:pPr>
      <w:ins w:id="8211" w:author="V2" w:date="2025-04-14T14:19:00Z" w16du:dateUtc="2025-04-14T19:19:00Z">
        <w:r w:rsidRPr="007F7E2B">
          <w:t xml:space="preserve"> </w:t>
        </w:r>
      </w:ins>
    </w:p>
    <w:tbl>
      <w:tblPr>
        <w:tblStyle w:val="TableGrid0"/>
        <w:tblW w:w="8978" w:type="dxa"/>
        <w:tblInd w:w="-12" w:type="dxa"/>
        <w:tblCellMar>
          <w:top w:w="15" w:type="dxa"/>
          <w:left w:w="106" w:type="dxa"/>
          <w:right w:w="115" w:type="dxa"/>
        </w:tblCellMar>
        <w:tblLook w:val="04A0" w:firstRow="1" w:lastRow="0" w:firstColumn="1" w:lastColumn="0" w:noHBand="0" w:noVBand="1"/>
      </w:tblPr>
      <w:tblGrid>
        <w:gridCol w:w="4256"/>
        <w:gridCol w:w="4722"/>
      </w:tblGrid>
      <w:tr w:rsidR="00E04171" w:rsidRPr="007F7E2B" w14:paraId="1ED6137F" w14:textId="77777777">
        <w:trPr>
          <w:trHeight w:val="333"/>
          <w:ins w:id="821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4169735" w14:textId="77777777" w:rsidR="00E04171" w:rsidRPr="007F7E2B" w:rsidRDefault="00E04171">
            <w:pPr>
              <w:spacing w:line="259" w:lineRule="auto"/>
              <w:rPr>
                <w:ins w:id="8213" w:author="V2" w:date="2025-04-14T14:19:00Z" w16du:dateUtc="2025-04-14T19:19:00Z"/>
              </w:rPr>
            </w:pPr>
            <w:ins w:id="8214"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41B383DA" w14:textId="77777777" w:rsidR="00E04171" w:rsidRPr="007F7E2B" w:rsidRDefault="00E04171">
            <w:pPr>
              <w:spacing w:line="259" w:lineRule="auto"/>
              <w:ind w:left="5"/>
              <w:rPr>
                <w:ins w:id="8215" w:author="V2" w:date="2025-04-14T14:19:00Z" w16du:dateUtc="2025-04-14T19:19:00Z"/>
              </w:rPr>
            </w:pPr>
            <w:ins w:id="8216" w:author="V2" w:date="2025-04-14T14:19:00Z" w16du:dateUtc="2025-04-14T19:19:00Z">
              <w:r w:rsidRPr="007F7E2B">
                <w:rPr>
                  <w:rFonts w:ascii="Arial" w:eastAsia="Arial" w:hAnsi="Arial" w:cs="Arial"/>
                  <w:i/>
                </w:rPr>
                <w:t>sd</w:t>
              </w:r>
              <w:r w:rsidRPr="007F7E2B">
                <w:rPr>
                  <w:rFonts w:ascii="Arial" w:eastAsia="Arial" w:hAnsi="Arial" w:cs="Arial"/>
                  <w:i/>
                  <w:vertAlign w:val="subscript"/>
                </w:rPr>
                <w:t>l</w:t>
              </w:r>
              <w:r w:rsidRPr="007F7E2B">
                <w:rPr>
                  <w:rFonts w:ascii="Arial" w:eastAsia="Arial" w:hAnsi="Arial" w:cs="Arial"/>
                  <w:i/>
                </w:rPr>
                <w:t xml:space="preserve">  </w:t>
              </w:r>
            </w:ins>
          </w:p>
        </w:tc>
      </w:tr>
      <w:tr w:rsidR="00E04171" w:rsidRPr="007F7E2B" w14:paraId="45B218A9" w14:textId="77777777">
        <w:trPr>
          <w:trHeight w:val="335"/>
          <w:ins w:id="821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5B6A5B0" w14:textId="77777777" w:rsidR="00E04171" w:rsidRPr="007F7E2B" w:rsidRDefault="00E04171">
            <w:pPr>
              <w:spacing w:line="259" w:lineRule="auto"/>
              <w:rPr>
                <w:ins w:id="8218" w:author="V2" w:date="2025-04-14T14:19:00Z" w16du:dateUtc="2025-04-14T19:19:00Z"/>
              </w:rPr>
            </w:pPr>
            <w:ins w:id="8219"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1AFF0D68" w14:textId="77777777" w:rsidR="00E04171" w:rsidRPr="007F7E2B" w:rsidRDefault="00E04171">
            <w:pPr>
              <w:spacing w:line="259" w:lineRule="auto"/>
              <w:ind w:left="5"/>
              <w:rPr>
                <w:ins w:id="8220" w:author="V2" w:date="2025-04-14T14:19:00Z" w16du:dateUtc="2025-04-14T19:19:00Z"/>
              </w:rPr>
            </w:pPr>
            <w:ins w:id="8221" w:author="V2" w:date="2025-04-14T14:19:00Z" w16du:dateUtc="2025-04-14T19:19:00Z">
              <w:r w:rsidRPr="007F7E2B">
                <w:t xml:space="preserve">cm </w:t>
              </w:r>
            </w:ins>
          </w:p>
        </w:tc>
      </w:tr>
      <w:tr w:rsidR="00E04171" w:rsidRPr="007F7E2B" w14:paraId="12F28385" w14:textId="77777777">
        <w:trPr>
          <w:trHeight w:val="317"/>
          <w:ins w:id="822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C68E8FB" w14:textId="77777777" w:rsidR="00E04171" w:rsidRPr="007F7E2B" w:rsidRDefault="00E04171">
            <w:pPr>
              <w:spacing w:line="259" w:lineRule="auto"/>
              <w:rPr>
                <w:ins w:id="8223" w:author="V2" w:date="2025-04-14T14:19:00Z" w16du:dateUtc="2025-04-14T19:19:00Z"/>
              </w:rPr>
            </w:pPr>
            <w:ins w:id="8224"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3FBEBA01" w14:textId="77777777" w:rsidR="00E04171" w:rsidRPr="007F7E2B" w:rsidRDefault="00E04171">
            <w:pPr>
              <w:spacing w:line="259" w:lineRule="auto"/>
              <w:ind w:left="5"/>
              <w:rPr>
                <w:ins w:id="8225" w:author="V2" w:date="2025-04-14T14:19:00Z" w16du:dateUtc="2025-04-14T19:19:00Z"/>
              </w:rPr>
            </w:pPr>
            <w:ins w:id="8226" w:author="V2" w:date="2025-04-14T14:19:00Z" w16du:dateUtc="2025-04-14T19:19:00Z">
              <w:r w:rsidRPr="007F7E2B">
                <w:t xml:space="preserve">Thickness of soil layer  </w:t>
              </w:r>
            </w:ins>
          </w:p>
        </w:tc>
      </w:tr>
      <w:tr w:rsidR="00E04171" w:rsidRPr="007F7E2B" w14:paraId="21914EF3" w14:textId="77777777">
        <w:trPr>
          <w:trHeight w:val="335"/>
          <w:ins w:id="822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CAC3FE8" w14:textId="77777777" w:rsidR="00E04171" w:rsidRPr="007F7E2B" w:rsidRDefault="00E04171">
            <w:pPr>
              <w:spacing w:line="259" w:lineRule="auto"/>
              <w:rPr>
                <w:ins w:id="8228" w:author="V2" w:date="2025-04-14T14:19:00Z" w16du:dateUtc="2025-04-14T19:19:00Z"/>
              </w:rPr>
            </w:pPr>
            <w:ins w:id="8229"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771CA921" w14:textId="77777777" w:rsidR="00E04171" w:rsidRPr="007F7E2B" w:rsidRDefault="00E04171">
            <w:pPr>
              <w:spacing w:line="259" w:lineRule="auto"/>
              <w:ind w:left="5"/>
              <w:rPr>
                <w:ins w:id="8230" w:author="V2" w:date="2025-04-14T14:19:00Z" w16du:dateUtc="2025-04-14T19:19:00Z"/>
              </w:rPr>
            </w:pPr>
            <w:ins w:id="8231" w:author="V2" w:date="2025-04-14T14:19:00Z" w16du:dateUtc="2025-04-14T19:19:00Z">
              <w:r w:rsidRPr="007F7E2B">
                <w:t xml:space="preserve">  </w:t>
              </w:r>
            </w:ins>
          </w:p>
        </w:tc>
      </w:tr>
      <w:tr w:rsidR="00E04171" w:rsidRPr="007F7E2B" w14:paraId="37012B25" w14:textId="77777777">
        <w:trPr>
          <w:trHeight w:val="710"/>
          <w:ins w:id="823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E8E92C6" w14:textId="77777777" w:rsidR="00E04171" w:rsidRPr="007F7E2B" w:rsidRDefault="00E04171">
            <w:pPr>
              <w:spacing w:line="259" w:lineRule="auto"/>
              <w:rPr>
                <w:ins w:id="8233" w:author="V2" w:date="2025-04-14T14:19:00Z" w16du:dateUtc="2025-04-14T19:19:00Z"/>
              </w:rPr>
            </w:pPr>
            <w:ins w:id="8234" w:author="V2" w:date="2025-04-14T14:19:00Z" w16du:dateUtc="2025-04-14T19:19:00Z">
              <w:r w:rsidRPr="007F7E2B">
                <w:t>Justification of choice of data or description of measurement methods and procedures applied:</w:t>
              </w:r>
              <w:r w:rsidRPr="007F7E2B">
                <w:rPr>
                  <w:rFonts w:ascii="Calibri" w:eastAsia="Calibri" w:hAnsi="Calibri" w:cs="Calibri"/>
                </w:rPr>
                <w:t xml:space="preserve">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1EA18F3F" w14:textId="77777777" w:rsidR="00E04171" w:rsidRPr="007F7E2B" w:rsidRDefault="00E04171">
            <w:pPr>
              <w:spacing w:line="259" w:lineRule="auto"/>
              <w:ind w:left="5"/>
              <w:rPr>
                <w:ins w:id="8235" w:author="V2" w:date="2025-04-14T14:19:00Z" w16du:dateUtc="2025-04-14T19:19:00Z"/>
              </w:rPr>
            </w:pPr>
            <w:ins w:id="8236" w:author="V2" w:date="2025-04-14T14:19:00Z" w16du:dateUtc="2025-04-14T19:19:00Z">
              <w:r w:rsidRPr="007F7E2B">
                <w:t>The depth (thickness) of soil layer l</w:t>
              </w:r>
              <w:r w:rsidRPr="007F7E2B">
                <w:rPr>
                  <w:rFonts w:ascii="Calibri" w:eastAsia="Calibri" w:hAnsi="Calibri" w:cs="Calibri"/>
                </w:rPr>
                <w:t xml:space="preserve"> </w:t>
              </w:r>
            </w:ins>
          </w:p>
        </w:tc>
      </w:tr>
      <w:tr w:rsidR="00E04171" w:rsidRPr="007F7E2B" w14:paraId="47CD0DF2" w14:textId="77777777">
        <w:trPr>
          <w:trHeight w:val="332"/>
          <w:ins w:id="823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2E0FA51" w14:textId="77777777" w:rsidR="00E04171" w:rsidRPr="007F7E2B" w:rsidRDefault="00E04171">
            <w:pPr>
              <w:spacing w:line="259" w:lineRule="auto"/>
              <w:rPr>
                <w:ins w:id="8238" w:author="V2" w:date="2025-04-14T14:19:00Z" w16du:dateUtc="2025-04-14T19:19:00Z"/>
              </w:rPr>
            </w:pPr>
            <w:ins w:id="8239"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4BEFC107" w14:textId="77777777" w:rsidR="00E04171" w:rsidRPr="007F7E2B" w:rsidRDefault="00E04171">
            <w:pPr>
              <w:spacing w:line="259" w:lineRule="auto"/>
              <w:ind w:left="5"/>
              <w:rPr>
                <w:ins w:id="8240" w:author="V2" w:date="2025-04-14T14:19:00Z" w16du:dateUtc="2025-04-14T19:19:00Z"/>
              </w:rPr>
            </w:pPr>
            <w:ins w:id="8241" w:author="V2" w:date="2025-04-14T14:19:00Z" w16du:dateUtc="2025-04-14T19:19:00Z">
              <w:r w:rsidRPr="007F7E2B">
                <w:t xml:space="preserve"> </w:t>
              </w:r>
              <w:r w:rsidRPr="007F7E2B">
                <w:rPr>
                  <w:rFonts w:ascii="Arial" w:eastAsia="Arial" w:hAnsi="Arial" w:cs="Arial"/>
                  <w:b/>
                </w:rPr>
                <w:t xml:space="preserve"> </w:t>
              </w:r>
            </w:ins>
          </w:p>
        </w:tc>
      </w:tr>
    </w:tbl>
    <w:p w14:paraId="209CE60A" w14:textId="77777777" w:rsidR="00E04171" w:rsidRPr="007F7E2B" w:rsidRDefault="00E04171">
      <w:pPr>
        <w:spacing w:after="1" w:line="259" w:lineRule="auto"/>
        <w:ind w:left="720"/>
        <w:jc w:val="both"/>
        <w:rPr>
          <w:ins w:id="8242" w:author="V2" w:date="2025-04-14T14:19:00Z" w16du:dateUtc="2025-04-14T19:19:00Z"/>
        </w:rPr>
      </w:pPr>
      <w:ins w:id="8243" w:author="V2" w:date="2025-04-14T14:19:00Z" w16du:dateUtc="2025-04-14T19:19:00Z">
        <w:r w:rsidRPr="007F7E2B">
          <w:t xml:space="preserve"> </w:t>
        </w:r>
      </w:ins>
    </w:p>
    <w:tbl>
      <w:tblPr>
        <w:tblStyle w:val="TableGrid0"/>
        <w:tblW w:w="8978" w:type="dxa"/>
        <w:tblInd w:w="-12" w:type="dxa"/>
        <w:tblCellMar>
          <w:top w:w="14" w:type="dxa"/>
          <w:left w:w="106" w:type="dxa"/>
          <w:right w:w="115" w:type="dxa"/>
        </w:tblCellMar>
        <w:tblLook w:val="04A0" w:firstRow="1" w:lastRow="0" w:firstColumn="1" w:lastColumn="0" w:noHBand="0" w:noVBand="1"/>
      </w:tblPr>
      <w:tblGrid>
        <w:gridCol w:w="4256"/>
        <w:gridCol w:w="4722"/>
      </w:tblGrid>
      <w:tr w:rsidR="00E04171" w:rsidRPr="007F7E2B" w14:paraId="2EE71EBC" w14:textId="77777777">
        <w:trPr>
          <w:trHeight w:val="332"/>
          <w:ins w:id="824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E31E167" w14:textId="77777777" w:rsidR="00E04171" w:rsidRPr="007F7E2B" w:rsidRDefault="00E04171">
            <w:pPr>
              <w:spacing w:line="259" w:lineRule="auto"/>
              <w:rPr>
                <w:ins w:id="8245" w:author="V2" w:date="2025-04-14T14:19:00Z" w16du:dateUtc="2025-04-14T19:19:00Z"/>
              </w:rPr>
            </w:pPr>
            <w:ins w:id="8246" w:author="V2" w:date="2025-04-14T14:19:00Z" w16du:dateUtc="2025-04-14T19:19:00Z">
              <w:r w:rsidRPr="007F7E2B">
                <w:rPr>
                  <w:rFonts w:ascii="Arial" w:eastAsia="Arial" w:hAnsi="Arial" w:cs="Arial"/>
                  <w:b/>
                </w:rPr>
                <w:lastRenderedPageBreak/>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1AA1091B" w14:textId="77777777" w:rsidR="00E04171" w:rsidRPr="007F7E2B" w:rsidRDefault="00E04171">
            <w:pPr>
              <w:spacing w:line="259" w:lineRule="auto"/>
              <w:ind w:left="5"/>
              <w:rPr>
                <w:ins w:id="8247" w:author="V2" w:date="2025-04-14T14:19:00Z" w16du:dateUtc="2025-04-14T19:19:00Z"/>
              </w:rPr>
            </w:pPr>
            <w:ins w:id="8248" w:author="V2" w:date="2025-04-14T14:19:00Z" w16du:dateUtc="2025-04-14T19:19:00Z">
              <w:r w:rsidRPr="007F7E2B">
                <w:rPr>
                  <w:rFonts w:ascii="Arial" w:eastAsia="Arial" w:hAnsi="Arial" w:cs="Arial"/>
                  <w:b/>
                </w:rPr>
                <w:t xml:space="preserve"> </w:t>
              </w:r>
              <w:r w:rsidRPr="007F7E2B">
                <w:rPr>
                  <w:rFonts w:ascii="Arial" w:eastAsia="Arial" w:hAnsi="Arial" w:cs="Arial"/>
                  <w:i/>
                </w:rPr>
                <w:t xml:space="preserve">LCF% </w:t>
              </w:r>
            </w:ins>
          </w:p>
        </w:tc>
      </w:tr>
      <w:tr w:rsidR="00E04171" w:rsidRPr="007F7E2B" w14:paraId="3C6EF0C1" w14:textId="77777777">
        <w:trPr>
          <w:trHeight w:val="335"/>
          <w:ins w:id="824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392E889" w14:textId="77777777" w:rsidR="00E04171" w:rsidRPr="007F7E2B" w:rsidRDefault="00E04171">
            <w:pPr>
              <w:spacing w:line="259" w:lineRule="auto"/>
              <w:rPr>
                <w:ins w:id="8250" w:author="V2" w:date="2025-04-14T14:19:00Z" w16du:dateUtc="2025-04-14T19:19:00Z"/>
              </w:rPr>
            </w:pPr>
            <w:ins w:id="8251"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65EFD298" w14:textId="77777777" w:rsidR="00E04171" w:rsidRPr="007F7E2B" w:rsidRDefault="00E04171">
            <w:pPr>
              <w:spacing w:line="259" w:lineRule="auto"/>
              <w:ind w:left="5"/>
              <w:rPr>
                <w:ins w:id="8252" w:author="V2" w:date="2025-04-14T14:19:00Z" w16du:dateUtc="2025-04-14T19:19:00Z"/>
              </w:rPr>
            </w:pPr>
            <w:ins w:id="8253" w:author="V2" w:date="2025-04-14T14:19:00Z" w16du:dateUtc="2025-04-14T19:19:00Z">
              <w:r w:rsidRPr="007F7E2B">
                <w:t xml:space="preserve">% </w:t>
              </w:r>
            </w:ins>
          </w:p>
        </w:tc>
      </w:tr>
      <w:tr w:rsidR="00E04171" w:rsidRPr="007F7E2B" w14:paraId="18005A4E" w14:textId="77777777">
        <w:trPr>
          <w:trHeight w:val="401"/>
          <w:ins w:id="825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716E64C" w14:textId="77777777" w:rsidR="00E04171" w:rsidRPr="007F7E2B" w:rsidRDefault="00E04171">
            <w:pPr>
              <w:spacing w:line="259" w:lineRule="auto"/>
              <w:rPr>
                <w:ins w:id="8255" w:author="V2" w:date="2025-04-14T14:19:00Z" w16du:dateUtc="2025-04-14T19:19:00Z"/>
              </w:rPr>
            </w:pPr>
            <w:ins w:id="8256"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148D9E58" w14:textId="77777777" w:rsidR="00E04171" w:rsidRPr="007F7E2B" w:rsidRDefault="00E04171">
            <w:pPr>
              <w:spacing w:line="259" w:lineRule="auto"/>
              <w:ind w:left="5"/>
              <w:rPr>
                <w:ins w:id="8257" w:author="V2" w:date="2025-04-14T14:19:00Z" w16du:dateUtc="2025-04-14T19:19:00Z"/>
              </w:rPr>
            </w:pPr>
            <w:ins w:id="8258" w:author="V2" w:date="2025-04-14T14:19:00Z" w16du:dateUtc="2025-04-14T19:19:00Z">
              <w:r w:rsidRPr="007F7E2B">
                <w:t xml:space="preserve">% of large coarse fragments </w:t>
              </w:r>
            </w:ins>
          </w:p>
        </w:tc>
      </w:tr>
      <w:tr w:rsidR="00E04171" w:rsidRPr="007F7E2B" w14:paraId="4E983873" w14:textId="77777777">
        <w:trPr>
          <w:trHeight w:val="336"/>
          <w:ins w:id="825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0952EFC" w14:textId="77777777" w:rsidR="00E04171" w:rsidRPr="007F7E2B" w:rsidRDefault="00E04171">
            <w:pPr>
              <w:spacing w:line="259" w:lineRule="auto"/>
              <w:rPr>
                <w:ins w:id="8260" w:author="V2" w:date="2025-04-14T14:19:00Z" w16du:dateUtc="2025-04-14T19:19:00Z"/>
              </w:rPr>
            </w:pPr>
            <w:ins w:id="8261"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563872C8" w14:textId="77777777" w:rsidR="00E04171" w:rsidRPr="007F7E2B" w:rsidRDefault="00E04171">
            <w:pPr>
              <w:spacing w:line="259" w:lineRule="auto"/>
              <w:ind w:left="5"/>
              <w:rPr>
                <w:ins w:id="8262" w:author="V2" w:date="2025-04-14T14:19:00Z" w16du:dateUtc="2025-04-14T19:19:00Z"/>
              </w:rPr>
            </w:pPr>
            <w:ins w:id="8263" w:author="V2" w:date="2025-04-14T14:19:00Z" w16du:dateUtc="2025-04-14T19:19:00Z">
              <w:r w:rsidRPr="007F7E2B">
                <w:t xml:space="preserve">  </w:t>
              </w:r>
            </w:ins>
          </w:p>
        </w:tc>
      </w:tr>
      <w:tr w:rsidR="00E04171" w:rsidRPr="007F7E2B" w14:paraId="6CFDB721" w14:textId="77777777">
        <w:trPr>
          <w:trHeight w:val="709"/>
          <w:ins w:id="826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0BA6CCB" w14:textId="77777777" w:rsidR="00E04171" w:rsidRPr="007F7E2B" w:rsidRDefault="00E04171">
            <w:pPr>
              <w:spacing w:line="259" w:lineRule="auto"/>
              <w:rPr>
                <w:ins w:id="8265" w:author="V2" w:date="2025-04-14T14:19:00Z" w16du:dateUtc="2025-04-14T19:19:00Z"/>
              </w:rPr>
            </w:pPr>
            <w:ins w:id="8266" w:author="V2" w:date="2025-04-14T14:19:00Z" w16du:dateUtc="2025-04-14T19:19:00Z">
              <w:r w:rsidRPr="007F7E2B">
                <w:t>Justification of choice of data or description of measurement methods and procedures applied:</w:t>
              </w:r>
              <w:r w:rsidRPr="007F7E2B">
                <w:rPr>
                  <w:rFonts w:ascii="Calibri" w:eastAsia="Calibri" w:hAnsi="Calibri" w:cs="Calibri"/>
                </w:rPr>
                <w:t xml:space="preserve">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4AEC797E" w14:textId="77777777" w:rsidR="00E04171" w:rsidRPr="007F7E2B" w:rsidRDefault="00E04171">
            <w:pPr>
              <w:spacing w:line="259" w:lineRule="auto"/>
              <w:ind w:left="5"/>
              <w:rPr>
                <w:ins w:id="8267" w:author="V2" w:date="2025-04-14T14:19:00Z" w16du:dateUtc="2025-04-14T19:19:00Z"/>
              </w:rPr>
            </w:pPr>
            <w:ins w:id="8268" w:author="V2" w:date="2025-04-14T14:19:00Z" w16du:dateUtc="2025-04-14T19:19:00Z">
              <w:r w:rsidRPr="007F7E2B">
                <w:t xml:space="preserve">The percentage of the soil volume composed of large coarse fragments </w:t>
              </w:r>
              <w:r w:rsidRPr="007F7E2B">
                <w:rPr>
                  <w:rFonts w:ascii="Calibri" w:eastAsia="Calibri" w:hAnsi="Calibri" w:cs="Calibri"/>
                </w:rPr>
                <w:t xml:space="preserve"> </w:t>
              </w:r>
            </w:ins>
          </w:p>
        </w:tc>
      </w:tr>
      <w:tr w:rsidR="00E04171" w:rsidRPr="007F7E2B" w14:paraId="3575782E" w14:textId="77777777">
        <w:trPr>
          <w:trHeight w:val="332"/>
          <w:ins w:id="826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C675D74" w14:textId="77777777" w:rsidR="00E04171" w:rsidRPr="007F7E2B" w:rsidRDefault="00E04171">
            <w:pPr>
              <w:spacing w:line="259" w:lineRule="auto"/>
              <w:rPr>
                <w:ins w:id="8270" w:author="V2" w:date="2025-04-14T14:19:00Z" w16du:dateUtc="2025-04-14T19:19:00Z"/>
              </w:rPr>
            </w:pPr>
            <w:ins w:id="8271"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04791DB6" w14:textId="77777777" w:rsidR="00E04171" w:rsidRPr="007F7E2B" w:rsidRDefault="00E04171">
            <w:pPr>
              <w:spacing w:line="259" w:lineRule="auto"/>
              <w:ind w:left="5"/>
              <w:rPr>
                <w:ins w:id="8272" w:author="V2" w:date="2025-04-14T14:19:00Z" w16du:dateUtc="2025-04-14T19:19:00Z"/>
              </w:rPr>
            </w:pPr>
            <w:ins w:id="8273" w:author="V2" w:date="2025-04-14T14:19:00Z" w16du:dateUtc="2025-04-14T19:19:00Z">
              <w:r w:rsidRPr="007F7E2B">
                <w:t xml:space="preserve"> </w:t>
              </w:r>
              <w:r w:rsidRPr="007F7E2B">
                <w:rPr>
                  <w:rFonts w:ascii="Arial" w:eastAsia="Arial" w:hAnsi="Arial" w:cs="Arial"/>
                  <w:b/>
                </w:rPr>
                <w:t xml:space="preserve"> </w:t>
              </w:r>
            </w:ins>
          </w:p>
        </w:tc>
      </w:tr>
    </w:tbl>
    <w:p w14:paraId="769044DD" w14:textId="77777777" w:rsidR="00E04171" w:rsidRPr="007F7E2B" w:rsidRDefault="00E04171">
      <w:pPr>
        <w:spacing w:after="1" w:line="259" w:lineRule="auto"/>
        <w:ind w:left="720"/>
        <w:jc w:val="both"/>
        <w:rPr>
          <w:ins w:id="8274" w:author="V2" w:date="2025-04-14T14:19:00Z" w16du:dateUtc="2025-04-14T19:19:00Z"/>
        </w:rPr>
      </w:pPr>
      <w:ins w:id="8275" w:author="V2" w:date="2025-04-14T14:19:00Z" w16du:dateUtc="2025-04-14T19:19:00Z">
        <w:r w:rsidRPr="007F7E2B">
          <w:t xml:space="preserve"> </w:t>
        </w:r>
      </w:ins>
    </w:p>
    <w:tbl>
      <w:tblPr>
        <w:tblStyle w:val="TableGrid0"/>
        <w:tblW w:w="8978" w:type="dxa"/>
        <w:tblInd w:w="-12" w:type="dxa"/>
        <w:tblCellMar>
          <w:top w:w="15" w:type="dxa"/>
          <w:left w:w="106" w:type="dxa"/>
          <w:right w:w="115" w:type="dxa"/>
        </w:tblCellMar>
        <w:tblLook w:val="04A0" w:firstRow="1" w:lastRow="0" w:firstColumn="1" w:lastColumn="0" w:noHBand="0" w:noVBand="1"/>
      </w:tblPr>
      <w:tblGrid>
        <w:gridCol w:w="4256"/>
        <w:gridCol w:w="4722"/>
      </w:tblGrid>
      <w:tr w:rsidR="00E04171" w:rsidRPr="007F7E2B" w14:paraId="527FE43E" w14:textId="77777777">
        <w:trPr>
          <w:trHeight w:val="332"/>
          <w:ins w:id="827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7AECF6B" w14:textId="77777777" w:rsidR="00E04171" w:rsidRPr="007F7E2B" w:rsidRDefault="00E04171">
            <w:pPr>
              <w:spacing w:line="259" w:lineRule="auto"/>
              <w:rPr>
                <w:ins w:id="8277" w:author="V2" w:date="2025-04-14T14:19:00Z" w16du:dateUtc="2025-04-14T19:19:00Z"/>
              </w:rPr>
            </w:pPr>
            <w:ins w:id="8278"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2857FC89" w14:textId="77777777" w:rsidR="00E04171" w:rsidRPr="007F7E2B" w:rsidRDefault="00E04171">
            <w:pPr>
              <w:spacing w:line="259" w:lineRule="auto"/>
              <w:ind w:left="5"/>
              <w:rPr>
                <w:ins w:id="8279" w:author="V2" w:date="2025-04-14T14:19:00Z" w16du:dateUtc="2025-04-14T19:19:00Z"/>
              </w:rPr>
            </w:pPr>
            <w:ins w:id="8280" w:author="V2" w:date="2025-04-14T14:19:00Z" w16du:dateUtc="2025-04-14T19:19:00Z">
              <w:r w:rsidRPr="007F7E2B">
                <w:rPr>
                  <w:rFonts w:ascii="Arial" w:eastAsia="Arial" w:hAnsi="Arial" w:cs="Arial"/>
                  <w:i/>
                </w:rPr>
                <w:t xml:space="preserve"> sdens</w:t>
              </w:r>
              <w:r w:rsidRPr="007F7E2B">
                <w:rPr>
                  <w:rFonts w:ascii="Arial" w:eastAsia="Arial" w:hAnsi="Arial" w:cs="Arial"/>
                  <w:i/>
                  <w:vertAlign w:val="subscript"/>
                </w:rPr>
                <w:t>l</w:t>
              </w:r>
              <w:r w:rsidRPr="007F7E2B">
                <w:rPr>
                  <w:rFonts w:ascii="Arial" w:eastAsia="Arial" w:hAnsi="Arial" w:cs="Arial"/>
                  <w:i/>
                </w:rPr>
                <w:t xml:space="preserve"> </w:t>
              </w:r>
            </w:ins>
          </w:p>
        </w:tc>
      </w:tr>
      <w:tr w:rsidR="00E04171" w:rsidRPr="007F7E2B" w14:paraId="6F9F964C" w14:textId="77777777">
        <w:trPr>
          <w:trHeight w:val="335"/>
          <w:ins w:id="828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F63FB83" w14:textId="77777777" w:rsidR="00E04171" w:rsidRPr="007F7E2B" w:rsidRDefault="00E04171">
            <w:pPr>
              <w:spacing w:line="259" w:lineRule="auto"/>
              <w:rPr>
                <w:ins w:id="8282" w:author="V2" w:date="2025-04-14T14:19:00Z" w16du:dateUtc="2025-04-14T19:19:00Z"/>
              </w:rPr>
            </w:pPr>
            <w:ins w:id="8283"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09B49407" w14:textId="77777777" w:rsidR="00E04171" w:rsidRPr="007F7E2B" w:rsidRDefault="00E04171">
            <w:pPr>
              <w:spacing w:line="259" w:lineRule="auto"/>
              <w:ind w:left="5"/>
              <w:rPr>
                <w:ins w:id="8284" w:author="V2" w:date="2025-04-14T14:19:00Z" w16du:dateUtc="2025-04-14T19:19:00Z"/>
              </w:rPr>
            </w:pPr>
            <w:ins w:id="8285" w:author="V2" w:date="2025-04-14T14:19:00Z" w16du:dateUtc="2025-04-14T19:19:00Z">
              <w:r w:rsidRPr="007F7E2B">
                <w:t xml:space="preserve">g/cm³ </w:t>
              </w:r>
            </w:ins>
          </w:p>
        </w:tc>
      </w:tr>
      <w:tr w:rsidR="00E04171" w:rsidRPr="007F7E2B" w14:paraId="544FE8EA" w14:textId="77777777">
        <w:trPr>
          <w:trHeight w:val="313"/>
          <w:ins w:id="828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855E5EE" w14:textId="77777777" w:rsidR="00E04171" w:rsidRPr="007F7E2B" w:rsidRDefault="00E04171">
            <w:pPr>
              <w:spacing w:line="259" w:lineRule="auto"/>
              <w:rPr>
                <w:ins w:id="8287" w:author="V2" w:date="2025-04-14T14:19:00Z" w16du:dateUtc="2025-04-14T19:19:00Z"/>
              </w:rPr>
            </w:pPr>
            <w:ins w:id="8288"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7262D345" w14:textId="77777777" w:rsidR="00E04171" w:rsidRPr="007F7E2B" w:rsidRDefault="00E04171">
            <w:pPr>
              <w:spacing w:line="259" w:lineRule="auto"/>
              <w:ind w:left="5"/>
              <w:rPr>
                <w:ins w:id="8289" w:author="V2" w:date="2025-04-14T14:19:00Z" w16du:dateUtc="2025-04-14T19:19:00Z"/>
              </w:rPr>
            </w:pPr>
            <w:ins w:id="8290" w:author="V2" w:date="2025-04-14T14:19:00Z" w16du:dateUtc="2025-04-14T19:19:00Z">
              <w:r w:rsidRPr="007F7E2B">
                <w:t xml:space="preserve">The average bulk density of soil layer l </w:t>
              </w:r>
            </w:ins>
          </w:p>
        </w:tc>
      </w:tr>
      <w:tr w:rsidR="00E04171" w:rsidRPr="007F7E2B" w14:paraId="79D9A4F0" w14:textId="77777777">
        <w:trPr>
          <w:trHeight w:val="335"/>
          <w:ins w:id="829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8A733C0" w14:textId="77777777" w:rsidR="00E04171" w:rsidRPr="007F7E2B" w:rsidRDefault="00E04171">
            <w:pPr>
              <w:spacing w:line="259" w:lineRule="auto"/>
              <w:rPr>
                <w:ins w:id="8292" w:author="V2" w:date="2025-04-14T14:19:00Z" w16du:dateUtc="2025-04-14T19:19:00Z"/>
              </w:rPr>
            </w:pPr>
            <w:ins w:id="8293"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6178FEF3" w14:textId="77777777" w:rsidR="00E04171" w:rsidRPr="007F7E2B" w:rsidRDefault="00E04171">
            <w:pPr>
              <w:spacing w:line="259" w:lineRule="auto"/>
              <w:ind w:left="5"/>
              <w:rPr>
                <w:ins w:id="8294" w:author="V2" w:date="2025-04-14T14:19:00Z" w16du:dateUtc="2025-04-14T19:19:00Z"/>
              </w:rPr>
            </w:pPr>
            <w:ins w:id="8295" w:author="V2" w:date="2025-04-14T14:19:00Z" w16du:dateUtc="2025-04-14T19:19:00Z">
              <w:r w:rsidRPr="007F7E2B">
                <w:t xml:space="preserve">  </w:t>
              </w:r>
            </w:ins>
          </w:p>
        </w:tc>
      </w:tr>
      <w:tr w:rsidR="00E04171" w:rsidRPr="007F7E2B" w14:paraId="06C686C8" w14:textId="77777777">
        <w:trPr>
          <w:trHeight w:val="711"/>
          <w:ins w:id="829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D998446" w14:textId="77777777" w:rsidR="00E04171" w:rsidRPr="007F7E2B" w:rsidRDefault="00E04171">
            <w:pPr>
              <w:spacing w:line="259" w:lineRule="auto"/>
              <w:rPr>
                <w:ins w:id="8297" w:author="V2" w:date="2025-04-14T14:19:00Z" w16du:dateUtc="2025-04-14T19:19:00Z"/>
              </w:rPr>
            </w:pPr>
            <w:ins w:id="8298" w:author="V2" w:date="2025-04-14T14:19:00Z" w16du:dateUtc="2025-04-14T19:19:00Z">
              <w:r w:rsidRPr="007F7E2B">
                <w:t>Justification of choice of data or description of measurement methods and procedures applied:</w:t>
              </w:r>
              <w:r w:rsidRPr="007F7E2B">
                <w:rPr>
                  <w:rFonts w:ascii="Calibri" w:eastAsia="Calibri" w:hAnsi="Calibri" w:cs="Calibri"/>
                </w:rPr>
                <w:t xml:space="preserve">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75743948" w14:textId="77777777" w:rsidR="00E04171" w:rsidRPr="007F7E2B" w:rsidRDefault="00E04171">
            <w:pPr>
              <w:spacing w:line="259" w:lineRule="auto"/>
              <w:ind w:left="5"/>
              <w:rPr>
                <w:ins w:id="8299" w:author="V2" w:date="2025-04-14T14:19:00Z" w16du:dateUtc="2025-04-14T19:19:00Z"/>
              </w:rPr>
            </w:pPr>
            <w:ins w:id="8300" w:author="V2" w:date="2025-04-14T14:19:00Z" w16du:dateUtc="2025-04-14T19:19:00Z">
              <w:r w:rsidRPr="007F7E2B">
                <w:t xml:space="preserve">The bulk density of soil layer l, </w:t>
              </w:r>
              <w:r w:rsidRPr="007F7E2B">
                <w:rPr>
                  <w:rFonts w:ascii="Calibri" w:eastAsia="Calibri" w:hAnsi="Calibri" w:cs="Calibri"/>
                </w:rPr>
                <w:t xml:space="preserve"> </w:t>
              </w:r>
            </w:ins>
          </w:p>
        </w:tc>
      </w:tr>
      <w:tr w:rsidR="00E04171" w:rsidRPr="007F7E2B" w14:paraId="77717040" w14:textId="77777777">
        <w:trPr>
          <w:trHeight w:val="332"/>
          <w:ins w:id="830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92D5172" w14:textId="77777777" w:rsidR="00E04171" w:rsidRPr="007F7E2B" w:rsidRDefault="00E04171">
            <w:pPr>
              <w:spacing w:line="259" w:lineRule="auto"/>
              <w:rPr>
                <w:ins w:id="8302" w:author="V2" w:date="2025-04-14T14:19:00Z" w16du:dateUtc="2025-04-14T19:19:00Z"/>
              </w:rPr>
            </w:pPr>
            <w:ins w:id="8303"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2A9A2B07" w14:textId="77777777" w:rsidR="00E04171" w:rsidRPr="007F7E2B" w:rsidRDefault="00E04171">
            <w:pPr>
              <w:spacing w:line="259" w:lineRule="auto"/>
              <w:ind w:left="5"/>
              <w:rPr>
                <w:ins w:id="8304" w:author="V2" w:date="2025-04-14T14:19:00Z" w16du:dateUtc="2025-04-14T19:19:00Z"/>
              </w:rPr>
            </w:pPr>
            <w:ins w:id="8305" w:author="V2" w:date="2025-04-14T14:19:00Z" w16du:dateUtc="2025-04-14T19:19:00Z">
              <w:r w:rsidRPr="007F7E2B">
                <w:t xml:space="preserve"> </w:t>
              </w:r>
              <w:r w:rsidRPr="007F7E2B">
                <w:rPr>
                  <w:rFonts w:ascii="Arial" w:eastAsia="Arial" w:hAnsi="Arial" w:cs="Arial"/>
                  <w:b/>
                </w:rPr>
                <w:t xml:space="preserve"> </w:t>
              </w:r>
            </w:ins>
          </w:p>
        </w:tc>
      </w:tr>
    </w:tbl>
    <w:p w14:paraId="55EC36BE" w14:textId="77777777" w:rsidR="00E04171" w:rsidRPr="007F7E2B" w:rsidRDefault="00E04171">
      <w:pPr>
        <w:spacing w:line="259" w:lineRule="auto"/>
        <w:ind w:left="720"/>
        <w:jc w:val="both"/>
        <w:rPr>
          <w:ins w:id="8306" w:author="V2" w:date="2025-04-14T14:19:00Z" w16du:dateUtc="2025-04-14T19:19:00Z"/>
        </w:rPr>
      </w:pPr>
      <w:ins w:id="8307" w:author="V2" w:date="2025-04-14T14:19:00Z" w16du:dateUtc="2025-04-14T19:19:00Z">
        <w:r w:rsidRPr="007F7E2B">
          <w:t xml:space="preserve"> </w:t>
        </w:r>
      </w:ins>
    </w:p>
    <w:tbl>
      <w:tblPr>
        <w:tblStyle w:val="TableGrid0"/>
        <w:tblW w:w="8978" w:type="dxa"/>
        <w:tblInd w:w="-12" w:type="dxa"/>
        <w:tblCellMar>
          <w:top w:w="14" w:type="dxa"/>
          <w:left w:w="106" w:type="dxa"/>
          <w:right w:w="81" w:type="dxa"/>
        </w:tblCellMar>
        <w:tblLook w:val="04A0" w:firstRow="1" w:lastRow="0" w:firstColumn="1" w:lastColumn="0" w:noHBand="0" w:noVBand="1"/>
      </w:tblPr>
      <w:tblGrid>
        <w:gridCol w:w="4256"/>
        <w:gridCol w:w="4722"/>
      </w:tblGrid>
      <w:tr w:rsidR="00E04171" w:rsidRPr="007F7E2B" w14:paraId="10BF63A7" w14:textId="77777777">
        <w:trPr>
          <w:trHeight w:val="332"/>
          <w:ins w:id="830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1FCFBA6" w14:textId="77777777" w:rsidR="00E04171" w:rsidRPr="007F7E2B" w:rsidRDefault="00E04171">
            <w:pPr>
              <w:spacing w:line="259" w:lineRule="auto"/>
              <w:rPr>
                <w:ins w:id="8309" w:author="V2" w:date="2025-04-14T14:19:00Z" w16du:dateUtc="2025-04-14T19:19:00Z"/>
              </w:rPr>
            </w:pPr>
            <w:ins w:id="8310"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414F0D56" w14:textId="77777777" w:rsidR="00E04171" w:rsidRPr="007F7E2B" w:rsidRDefault="00E04171">
            <w:pPr>
              <w:spacing w:line="259" w:lineRule="auto"/>
              <w:ind w:left="5"/>
              <w:rPr>
                <w:ins w:id="8311" w:author="V2" w:date="2025-04-14T14:19:00Z" w16du:dateUtc="2025-04-14T19:19:00Z"/>
              </w:rPr>
            </w:pPr>
            <w:ins w:id="8312" w:author="V2" w:date="2025-04-14T14:19:00Z" w16du:dateUtc="2025-04-14T19:19:00Z">
              <w:r w:rsidRPr="007F7E2B">
                <w:rPr>
                  <w:rFonts w:ascii="Arial" w:eastAsia="Arial" w:hAnsi="Arial" w:cs="Arial"/>
                  <w:i/>
                </w:rPr>
                <w:t>%osc</w:t>
              </w:r>
              <w:r w:rsidRPr="007F7E2B">
                <w:rPr>
                  <w:rFonts w:ascii="Arial" w:eastAsia="Arial" w:hAnsi="Arial" w:cs="Arial"/>
                  <w:i/>
                  <w:vertAlign w:val="subscript"/>
                </w:rPr>
                <w:t>l</w:t>
              </w:r>
              <w:r w:rsidRPr="007F7E2B">
                <w:rPr>
                  <w:rFonts w:ascii="Arial" w:eastAsia="Arial" w:hAnsi="Arial" w:cs="Arial"/>
                  <w:i/>
                </w:rPr>
                <w:t xml:space="preserve">  </w:t>
              </w:r>
            </w:ins>
          </w:p>
        </w:tc>
      </w:tr>
      <w:tr w:rsidR="00E04171" w:rsidRPr="007F7E2B" w14:paraId="6224E021" w14:textId="77777777">
        <w:trPr>
          <w:trHeight w:val="335"/>
          <w:ins w:id="831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95EB51E" w14:textId="77777777" w:rsidR="00E04171" w:rsidRPr="007F7E2B" w:rsidRDefault="00E04171">
            <w:pPr>
              <w:spacing w:line="259" w:lineRule="auto"/>
              <w:rPr>
                <w:ins w:id="8314" w:author="V2" w:date="2025-04-14T14:19:00Z" w16du:dateUtc="2025-04-14T19:19:00Z"/>
              </w:rPr>
            </w:pPr>
            <w:ins w:id="8315"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61570342" w14:textId="77777777" w:rsidR="00E04171" w:rsidRPr="007F7E2B" w:rsidRDefault="00E04171">
            <w:pPr>
              <w:spacing w:line="259" w:lineRule="auto"/>
              <w:ind w:left="5"/>
              <w:rPr>
                <w:ins w:id="8316" w:author="V2" w:date="2025-04-14T14:19:00Z" w16du:dateUtc="2025-04-14T19:19:00Z"/>
              </w:rPr>
            </w:pPr>
            <w:ins w:id="8317" w:author="V2" w:date="2025-04-14T14:19:00Z" w16du:dateUtc="2025-04-14T19:19:00Z">
              <w:r w:rsidRPr="007F7E2B">
                <w:t xml:space="preserve">% </w:t>
              </w:r>
            </w:ins>
          </w:p>
        </w:tc>
      </w:tr>
      <w:tr w:rsidR="00E04171" w:rsidRPr="007F7E2B" w14:paraId="2D6EFA4D" w14:textId="77777777">
        <w:trPr>
          <w:trHeight w:val="323"/>
          <w:ins w:id="831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BB73412" w14:textId="77777777" w:rsidR="00E04171" w:rsidRPr="007F7E2B" w:rsidRDefault="00E04171">
            <w:pPr>
              <w:spacing w:line="259" w:lineRule="auto"/>
              <w:rPr>
                <w:ins w:id="8319" w:author="V2" w:date="2025-04-14T14:19:00Z" w16du:dateUtc="2025-04-14T19:19:00Z"/>
              </w:rPr>
            </w:pPr>
            <w:ins w:id="8320"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7E556775" w14:textId="77777777" w:rsidR="00E04171" w:rsidRPr="007F7E2B" w:rsidRDefault="00E04171">
            <w:pPr>
              <w:spacing w:line="259" w:lineRule="auto"/>
              <w:ind w:left="5"/>
              <w:rPr>
                <w:ins w:id="8321" w:author="V2" w:date="2025-04-14T14:19:00Z" w16du:dateUtc="2025-04-14T19:19:00Z"/>
              </w:rPr>
            </w:pPr>
            <w:ins w:id="8322" w:author="V2" w:date="2025-04-14T14:19:00Z" w16du:dateUtc="2025-04-14T19:19:00Z">
              <w:r w:rsidRPr="007F7E2B">
                <w:t xml:space="preserve">Percentage of organic soil carbon in layer l </w:t>
              </w:r>
            </w:ins>
          </w:p>
        </w:tc>
      </w:tr>
      <w:tr w:rsidR="00E04171" w:rsidRPr="007F7E2B" w14:paraId="526E61DE" w14:textId="77777777">
        <w:trPr>
          <w:trHeight w:val="334"/>
          <w:ins w:id="832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5852D1F" w14:textId="77777777" w:rsidR="00E04171" w:rsidRPr="007F7E2B" w:rsidRDefault="00E04171">
            <w:pPr>
              <w:spacing w:line="259" w:lineRule="auto"/>
              <w:rPr>
                <w:ins w:id="8324" w:author="V2" w:date="2025-04-14T14:19:00Z" w16du:dateUtc="2025-04-14T19:19:00Z"/>
              </w:rPr>
            </w:pPr>
            <w:ins w:id="8325"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3120CD3D" w14:textId="77777777" w:rsidR="00E04171" w:rsidRPr="007F7E2B" w:rsidRDefault="00E04171">
            <w:pPr>
              <w:spacing w:line="259" w:lineRule="auto"/>
              <w:ind w:left="5"/>
              <w:rPr>
                <w:ins w:id="8326" w:author="V2" w:date="2025-04-14T14:19:00Z" w16du:dateUtc="2025-04-14T19:19:00Z"/>
              </w:rPr>
            </w:pPr>
            <w:ins w:id="8327" w:author="V2" w:date="2025-04-14T14:19:00Z" w16du:dateUtc="2025-04-14T19:19:00Z">
              <w:r w:rsidRPr="007F7E2B">
                <w:t xml:space="preserve"> Laboratory testing of field samples </w:t>
              </w:r>
            </w:ins>
          </w:p>
        </w:tc>
      </w:tr>
      <w:tr w:rsidR="00E04171" w:rsidRPr="007F7E2B" w14:paraId="323D357F" w14:textId="77777777">
        <w:trPr>
          <w:trHeight w:val="711"/>
          <w:ins w:id="832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FAD7124" w14:textId="77777777" w:rsidR="00E04171" w:rsidRPr="007F7E2B" w:rsidRDefault="00E04171">
            <w:pPr>
              <w:spacing w:line="259" w:lineRule="auto"/>
              <w:ind w:right="28"/>
              <w:rPr>
                <w:ins w:id="8329" w:author="V2" w:date="2025-04-14T14:19:00Z" w16du:dateUtc="2025-04-14T19:19:00Z"/>
              </w:rPr>
            </w:pPr>
            <w:ins w:id="8330" w:author="V2" w:date="2025-04-14T14:19:00Z" w16du:dateUtc="2025-04-14T19:19:00Z">
              <w:r w:rsidRPr="007F7E2B">
                <w:t>Justification of choice of data or description of measurement methods and procedures applied:</w:t>
              </w:r>
              <w:r w:rsidRPr="007F7E2B">
                <w:rPr>
                  <w:rFonts w:ascii="Calibri" w:eastAsia="Calibri" w:hAnsi="Calibri" w:cs="Calibri"/>
                </w:rPr>
                <w:t xml:space="preserve"> </w:t>
              </w:r>
            </w:ins>
          </w:p>
        </w:tc>
        <w:tc>
          <w:tcPr>
            <w:tcW w:w="4722" w:type="dxa"/>
            <w:tcBorders>
              <w:top w:val="single" w:sz="8" w:space="0" w:color="000000"/>
              <w:left w:val="single" w:sz="8" w:space="0" w:color="000000"/>
              <w:bottom w:val="single" w:sz="8" w:space="0" w:color="000000"/>
              <w:right w:val="single" w:sz="8" w:space="0" w:color="000000"/>
            </w:tcBorders>
          </w:tcPr>
          <w:p w14:paraId="6BDA56B4" w14:textId="77777777" w:rsidR="00E04171" w:rsidRPr="007F7E2B" w:rsidRDefault="00E04171">
            <w:pPr>
              <w:spacing w:line="259" w:lineRule="auto"/>
              <w:ind w:left="5"/>
              <w:rPr>
                <w:ins w:id="8331" w:author="V2" w:date="2025-04-14T14:19:00Z" w16du:dateUtc="2025-04-14T19:19:00Z"/>
              </w:rPr>
            </w:pPr>
            <w:ins w:id="8332" w:author="V2" w:date="2025-04-14T14:19:00Z" w16du:dateUtc="2025-04-14T19:19:00Z">
              <w:r w:rsidRPr="007F7E2B">
                <w:t>The percentage of organic soil carbon in layer l, as measured in the laboratory from soil samples collected at the plots</w:t>
              </w:r>
              <w:r w:rsidRPr="007F7E2B">
                <w:rPr>
                  <w:rFonts w:ascii="Calibri" w:eastAsia="Calibri" w:hAnsi="Calibri" w:cs="Calibri"/>
                </w:rPr>
                <w:t xml:space="preserve"> </w:t>
              </w:r>
            </w:ins>
          </w:p>
        </w:tc>
      </w:tr>
      <w:tr w:rsidR="00E04171" w:rsidRPr="007F7E2B" w14:paraId="2903B5EF" w14:textId="77777777">
        <w:trPr>
          <w:trHeight w:val="334"/>
          <w:ins w:id="833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13A1795" w14:textId="77777777" w:rsidR="00E04171" w:rsidRPr="007F7E2B" w:rsidRDefault="00E04171">
            <w:pPr>
              <w:spacing w:line="259" w:lineRule="auto"/>
              <w:rPr>
                <w:ins w:id="8334" w:author="V2" w:date="2025-04-14T14:19:00Z" w16du:dateUtc="2025-04-14T19:19:00Z"/>
              </w:rPr>
            </w:pPr>
            <w:ins w:id="8335"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5CA7B626" w14:textId="77777777" w:rsidR="00E04171" w:rsidRPr="007F7E2B" w:rsidRDefault="00E04171">
            <w:pPr>
              <w:spacing w:line="259" w:lineRule="auto"/>
              <w:ind w:left="5"/>
              <w:rPr>
                <w:ins w:id="8336" w:author="V2" w:date="2025-04-14T14:19:00Z" w16du:dateUtc="2025-04-14T19:19:00Z"/>
              </w:rPr>
            </w:pPr>
            <w:ins w:id="8337" w:author="V2" w:date="2025-04-14T14:19:00Z" w16du:dateUtc="2025-04-14T19:19:00Z">
              <w:r w:rsidRPr="007F7E2B">
                <w:t xml:space="preserve"> </w:t>
              </w:r>
              <w:r w:rsidRPr="007F7E2B">
                <w:rPr>
                  <w:rFonts w:ascii="Arial" w:eastAsia="Arial" w:hAnsi="Arial" w:cs="Arial"/>
                  <w:b/>
                </w:rPr>
                <w:t xml:space="preserve"> </w:t>
              </w:r>
            </w:ins>
          </w:p>
        </w:tc>
      </w:tr>
    </w:tbl>
    <w:p w14:paraId="0E675B68" w14:textId="77777777" w:rsidR="00E04171" w:rsidRPr="007F7E2B" w:rsidRDefault="00E04171">
      <w:pPr>
        <w:spacing w:after="216" w:line="259" w:lineRule="auto"/>
        <w:ind w:left="720"/>
        <w:jc w:val="both"/>
        <w:rPr>
          <w:ins w:id="8338" w:author="V2" w:date="2025-04-14T14:19:00Z" w16du:dateUtc="2025-04-14T19:19:00Z"/>
        </w:rPr>
      </w:pPr>
      <w:ins w:id="8339" w:author="V2" w:date="2025-04-14T14:19:00Z" w16du:dateUtc="2025-04-14T19:19:00Z">
        <w:r w:rsidRPr="007F7E2B">
          <w:lastRenderedPageBreak/>
          <w:t xml:space="preserve"> </w:t>
        </w:r>
      </w:ins>
    </w:p>
    <w:p w14:paraId="2E2A667F" w14:textId="77777777" w:rsidR="00E04171" w:rsidRPr="007F7E2B" w:rsidRDefault="00E04171">
      <w:pPr>
        <w:spacing w:after="218" w:line="259" w:lineRule="auto"/>
        <w:ind w:left="720"/>
        <w:jc w:val="both"/>
        <w:rPr>
          <w:ins w:id="8340" w:author="V2" w:date="2025-04-14T14:19:00Z" w16du:dateUtc="2025-04-14T19:19:00Z"/>
        </w:rPr>
      </w:pPr>
      <w:ins w:id="8341" w:author="V2" w:date="2025-04-14T14:19:00Z" w16du:dateUtc="2025-04-14T19:19:00Z">
        <w:r w:rsidRPr="007F7E2B">
          <w:t xml:space="preserve"> </w:t>
        </w:r>
      </w:ins>
    </w:p>
    <w:p w14:paraId="2BAAD514" w14:textId="77777777" w:rsidR="00E04171" w:rsidRPr="007F7E2B" w:rsidRDefault="00E04171">
      <w:pPr>
        <w:spacing w:after="216" w:line="259" w:lineRule="auto"/>
        <w:ind w:left="720"/>
        <w:jc w:val="both"/>
        <w:rPr>
          <w:ins w:id="8342" w:author="V2" w:date="2025-04-14T14:19:00Z" w16du:dateUtc="2025-04-14T19:19:00Z"/>
        </w:rPr>
      </w:pPr>
      <w:ins w:id="8343" w:author="V2" w:date="2025-04-14T14:19:00Z" w16du:dateUtc="2025-04-14T19:19:00Z">
        <w:r w:rsidRPr="007F7E2B">
          <w:t xml:space="preserve"> </w:t>
        </w:r>
      </w:ins>
    </w:p>
    <w:p w14:paraId="53BD29EB" w14:textId="77777777" w:rsidR="00E04171" w:rsidRPr="007F7E2B" w:rsidRDefault="00E04171">
      <w:pPr>
        <w:spacing w:line="259" w:lineRule="auto"/>
        <w:ind w:left="720"/>
        <w:jc w:val="both"/>
        <w:rPr>
          <w:ins w:id="8344" w:author="V2" w:date="2025-04-14T14:19:00Z" w16du:dateUtc="2025-04-14T19:19:00Z"/>
        </w:rPr>
      </w:pPr>
      <w:ins w:id="8345" w:author="V2" w:date="2025-04-14T14:19:00Z" w16du:dateUtc="2025-04-14T19:19:00Z">
        <w:r w:rsidRPr="007F7E2B">
          <w:t xml:space="preserve"> </w:t>
        </w:r>
      </w:ins>
    </w:p>
    <w:tbl>
      <w:tblPr>
        <w:tblStyle w:val="TableGrid0"/>
        <w:tblW w:w="8978" w:type="dxa"/>
        <w:tblInd w:w="-12" w:type="dxa"/>
        <w:tblCellMar>
          <w:top w:w="15" w:type="dxa"/>
          <w:left w:w="106" w:type="dxa"/>
          <w:right w:w="115" w:type="dxa"/>
        </w:tblCellMar>
        <w:tblLook w:val="04A0" w:firstRow="1" w:lastRow="0" w:firstColumn="1" w:lastColumn="0" w:noHBand="0" w:noVBand="1"/>
      </w:tblPr>
      <w:tblGrid>
        <w:gridCol w:w="4256"/>
        <w:gridCol w:w="4722"/>
      </w:tblGrid>
      <w:tr w:rsidR="00E04171" w:rsidRPr="007F7E2B" w14:paraId="2E21CA55" w14:textId="77777777">
        <w:trPr>
          <w:trHeight w:val="333"/>
          <w:ins w:id="834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AFE0B6B" w14:textId="77777777" w:rsidR="00E04171" w:rsidRPr="007F7E2B" w:rsidRDefault="00E04171">
            <w:pPr>
              <w:spacing w:line="259" w:lineRule="auto"/>
              <w:rPr>
                <w:ins w:id="8347" w:author="V2" w:date="2025-04-14T14:19:00Z" w16du:dateUtc="2025-04-14T19:19:00Z"/>
              </w:rPr>
            </w:pPr>
            <w:ins w:id="8348"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1F08C2B1" w14:textId="77777777" w:rsidR="00E04171" w:rsidRPr="007F7E2B" w:rsidRDefault="00E04171">
            <w:pPr>
              <w:spacing w:line="259" w:lineRule="auto"/>
              <w:ind w:left="5"/>
              <w:rPr>
                <w:ins w:id="8349" w:author="V2" w:date="2025-04-14T14:19:00Z" w16du:dateUtc="2025-04-14T19:19:00Z"/>
              </w:rPr>
            </w:pPr>
            <w:ins w:id="8350" w:author="V2" w:date="2025-04-14T14:19:00Z" w16du:dateUtc="2025-04-14T19:19:00Z">
              <w:r w:rsidRPr="007F7E2B">
                <w:rPr>
                  <w:rFonts w:ascii="Arial" w:eastAsia="Arial" w:hAnsi="Arial" w:cs="Arial"/>
                  <w:i/>
                </w:rPr>
                <w:t>iscg</w:t>
              </w:r>
              <w:r w:rsidRPr="007F7E2B">
                <w:rPr>
                  <w:rFonts w:ascii="Arial" w:eastAsia="Arial" w:hAnsi="Arial" w:cs="Arial"/>
                  <w:i/>
                  <w:vertAlign w:val="subscript"/>
                </w:rPr>
                <w:t>l</w:t>
              </w:r>
              <w:r w:rsidRPr="007F7E2B">
                <w:rPr>
                  <w:rFonts w:ascii="Arial" w:eastAsia="Arial" w:hAnsi="Arial" w:cs="Arial"/>
                  <w:i/>
                </w:rPr>
                <w:t xml:space="preserve">  </w:t>
              </w:r>
            </w:ins>
          </w:p>
        </w:tc>
      </w:tr>
      <w:tr w:rsidR="00E04171" w:rsidRPr="007F7E2B" w14:paraId="73088384" w14:textId="77777777">
        <w:trPr>
          <w:trHeight w:val="335"/>
          <w:ins w:id="835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15BE409" w14:textId="77777777" w:rsidR="00E04171" w:rsidRPr="007F7E2B" w:rsidRDefault="00E04171">
            <w:pPr>
              <w:spacing w:line="259" w:lineRule="auto"/>
              <w:rPr>
                <w:ins w:id="8352" w:author="V2" w:date="2025-04-14T14:19:00Z" w16du:dateUtc="2025-04-14T19:19:00Z"/>
              </w:rPr>
            </w:pPr>
            <w:ins w:id="8353"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1D482036" w14:textId="77777777" w:rsidR="00E04171" w:rsidRPr="007F7E2B" w:rsidRDefault="00E04171">
            <w:pPr>
              <w:spacing w:line="259" w:lineRule="auto"/>
              <w:ind w:left="5"/>
              <w:rPr>
                <w:ins w:id="8354" w:author="V2" w:date="2025-04-14T14:19:00Z" w16du:dateUtc="2025-04-14T19:19:00Z"/>
              </w:rPr>
            </w:pPr>
            <w:ins w:id="8355" w:author="V2" w:date="2025-04-14T14:19:00Z" w16du:dateUtc="2025-04-14T19:19:00Z">
              <w:r w:rsidRPr="007F7E2B">
                <w:t xml:space="preserve"> Tonnes  </w:t>
              </w:r>
            </w:ins>
          </w:p>
        </w:tc>
      </w:tr>
      <w:tr w:rsidR="00E04171" w:rsidRPr="007F7E2B" w14:paraId="40F8352C" w14:textId="77777777">
        <w:trPr>
          <w:trHeight w:val="317"/>
          <w:ins w:id="835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8AA5F3B" w14:textId="77777777" w:rsidR="00E04171" w:rsidRPr="007F7E2B" w:rsidRDefault="00E04171">
            <w:pPr>
              <w:spacing w:line="259" w:lineRule="auto"/>
              <w:rPr>
                <w:ins w:id="8357" w:author="V2" w:date="2025-04-14T14:19:00Z" w16du:dateUtc="2025-04-14T19:19:00Z"/>
              </w:rPr>
            </w:pPr>
            <w:ins w:id="8358"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2B143313" w14:textId="77777777" w:rsidR="00E04171" w:rsidRPr="007F7E2B" w:rsidRDefault="00E04171">
            <w:pPr>
              <w:spacing w:line="259" w:lineRule="auto"/>
              <w:ind w:left="5"/>
              <w:rPr>
                <w:ins w:id="8359" w:author="V2" w:date="2025-04-14T14:19:00Z" w16du:dateUtc="2025-04-14T19:19:00Z"/>
              </w:rPr>
            </w:pPr>
            <w:ins w:id="8360" w:author="V2" w:date="2025-04-14T14:19:00Z" w16du:dateUtc="2025-04-14T19:19:00Z">
              <w:r w:rsidRPr="007F7E2B">
                <w:t xml:space="preserve">Mass of inorganic soil carbon emitted as CO2  </w:t>
              </w:r>
            </w:ins>
          </w:p>
        </w:tc>
      </w:tr>
      <w:tr w:rsidR="00E04171" w:rsidRPr="007F7E2B" w14:paraId="3E8DAFF1" w14:textId="77777777">
        <w:trPr>
          <w:trHeight w:val="335"/>
          <w:ins w:id="836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D1CA796" w14:textId="77777777" w:rsidR="00E04171" w:rsidRPr="007F7E2B" w:rsidRDefault="00E04171">
            <w:pPr>
              <w:spacing w:line="259" w:lineRule="auto"/>
              <w:rPr>
                <w:ins w:id="8362" w:author="V2" w:date="2025-04-14T14:19:00Z" w16du:dateUtc="2025-04-14T19:19:00Z"/>
              </w:rPr>
            </w:pPr>
            <w:ins w:id="8363"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1F55EDBA" w14:textId="77777777" w:rsidR="00E04171" w:rsidRPr="007F7E2B" w:rsidRDefault="00E04171">
            <w:pPr>
              <w:spacing w:line="259" w:lineRule="auto"/>
              <w:ind w:left="5"/>
              <w:rPr>
                <w:ins w:id="8364" w:author="V2" w:date="2025-04-14T14:19:00Z" w16du:dateUtc="2025-04-14T19:19:00Z"/>
              </w:rPr>
            </w:pPr>
            <w:ins w:id="8365" w:author="V2" w:date="2025-04-14T14:19:00Z" w16du:dateUtc="2025-04-14T19:19:00Z">
              <w:r w:rsidRPr="007F7E2B">
                <w:t xml:space="preserve"> Laboratory testing of field samples </w:t>
              </w:r>
            </w:ins>
          </w:p>
        </w:tc>
      </w:tr>
      <w:tr w:rsidR="00E04171" w:rsidRPr="007F7E2B" w14:paraId="46BF4261" w14:textId="77777777">
        <w:trPr>
          <w:trHeight w:val="710"/>
          <w:ins w:id="836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CA3934E" w14:textId="77777777" w:rsidR="00E04171" w:rsidRPr="007F7E2B" w:rsidRDefault="00E04171">
            <w:pPr>
              <w:spacing w:line="259" w:lineRule="auto"/>
              <w:rPr>
                <w:ins w:id="8367" w:author="V2" w:date="2025-04-14T14:19:00Z" w16du:dateUtc="2025-04-14T19:19:00Z"/>
              </w:rPr>
            </w:pPr>
            <w:ins w:id="8368" w:author="V2" w:date="2025-04-14T14:19:00Z" w16du:dateUtc="2025-04-14T19:19:00Z">
              <w:r w:rsidRPr="007F7E2B">
                <w:t>Justification of choice of data or description of measurement methods and procedures applied:</w:t>
              </w:r>
              <w:r w:rsidRPr="007F7E2B">
                <w:rPr>
                  <w:rFonts w:ascii="Calibri" w:eastAsia="Calibri" w:hAnsi="Calibri" w:cs="Calibri"/>
                </w:rPr>
                <w:t xml:space="preserve">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0A57009D" w14:textId="77777777" w:rsidR="00E04171" w:rsidRPr="007F7E2B" w:rsidRDefault="00E04171">
            <w:pPr>
              <w:spacing w:line="259" w:lineRule="auto"/>
              <w:ind w:left="5"/>
              <w:rPr>
                <w:ins w:id="8369" w:author="V2" w:date="2025-04-14T14:19:00Z" w16du:dateUtc="2025-04-14T19:19:00Z"/>
              </w:rPr>
            </w:pPr>
            <w:ins w:id="8370" w:author="V2" w:date="2025-04-14T14:19:00Z" w16du:dateUtc="2025-04-14T19:19:00Z">
              <w:r w:rsidRPr="007F7E2B">
                <w:t>The mass of inorganic soil carbon emitted as CO2 during acid testing in the laboratory</w:t>
              </w:r>
              <w:r w:rsidRPr="007F7E2B">
                <w:rPr>
                  <w:rFonts w:ascii="Calibri" w:eastAsia="Calibri" w:hAnsi="Calibri" w:cs="Calibri"/>
                </w:rPr>
                <w:t xml:space="preserve"> </w:t>
              </w:r>
            </w:ins>
          </w:p>
        </w:tc>
      </w:tr>
      <w:tr w:rsidR="00E04171" w:rsidRPr="007F7E2B" w14:paraId="55E59D73" w14:textId="77777777">
        <w:trPr>
          <w:trHeight w:val="332"/>
          <w:ins w:id="837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26257AF" w14:textId="77777777" w:rsidR="00E04171" w:rsidRPr="007F7E2B" w:rsidRDefault="00E04171">
            <w:pPr>
              <w:spacing w:line="259" w:lineRule="auto"/>
              <w:rPr>
                <w:ins w:id="8372" w:author="V2" w:date="2025-04-14T14:19:00Z" w16du:dateUtc="2025-04-14T19:19:00Z"/>
              </w:rPr>
            </w:pPr>
            <w:ins w:id="8373"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01CAA341" w14:textId="77777777" w:rsidR="00E04171" w:rsidRPr="007F7E2B" w:rsidRDefault="00E04171">
            <w:pPr>
              <w:spacing w:line="259" w:lineRule="auto"/>
              <w:ind w:left="5"/>
              <w:rPr>
                <w:ins w:id="8374" w:author="V2" w:date="2025-04-14T14:19:00Z" w16du:dateUtc="2025-04-14T19:19:00Z"/>
              </w:rPr>
            </w:pPr>
            <w:ins w:id="8375" w:author="V2" w:date="2025-04-14T14:19:00Z" w16du:dateUtc="2025-04-14T19:19:00Z">
              <w:r w:rsidRPr="007F7E2B">
                <w:t xml:space="preserve"> </w:t>
              </w:r>
              <w:r w:rsidRPr="007F7E2B">
                <w:rPr>
                  <w:rFonts w:ascii="Arial" w:eastAsia="Arial" w:hAnsi="Arial" w:cs="Arial"/>
                  <w:b/>
                </w:rPr>
                <w:t xml:space="preserve"> </w:t>
              </w:r>
            </w:ins>
          </w:p>
        </w:tc>
      </w:tr>
    </w:tbl>
    <w:p w14:paraId="64D61E64" w14:textId="77777777" w:rsidR="00E04171" w:rsidRPr="007F7E2B" w:rsidRDefault="00E04171">
      <w:pPr>
        <w:spacing w:after="1" w:line="259" w:lineRule="auto"/>
        <w:ind w:left="720"/>
        <w:jc w:val="both"/>
        <w:rPr>
          <w:ins w:id="8376" w:author="V2" w:date="2025-04-14T14:19:00Z" w16du:dateUtc="2025-04-14T19:19:00Z"/>
        </w:rPr>
      </w:pPr>
      <w:ins w:id="8377" w:author="V2" w:date="2025-04-14T14:19:00Z" w16du:dateUtc="2025-04-14T19:19:00Z">
        <w:r w:rsidRPr="007F7E2B">
          <w:t xml:space="preserve"> </w:t>
        </w:r>
      </w:ins>
    </w:p>
    <w:tbl>
      <w:tblPr>
        <w:tblStyle w:val="TableGrid0"/>
        <w:tblW w:w="8978" w:type="dxa"/>
        <w:tblInd w:w="-12" w:type="dxa"/>
        <w:tblCellMar>
          <w:top w:w="15" w:type="dxa"/>
          <w:left w:w="106" w:type="dxa"/>
          <w:right w:w="115" w:type="dxa"/>
        </w:tblCellMar>
        <w:tblLook w:val="04A0" w:firstRow="1" w:lastRow="0" w:firstColumn="1" w:lastColumn="0" w:noHBand="0" w:noVBand="1"/>
      </w:tblPr>
      <w:tblGrid>
        <w:gridCol w:w="4256"/>
        <w:gridCol w:w="4722"/>
      </w:tblGrid>
      <w:tr w:rsidR="00E04171" w:rsidRPr="007F7E2B" w14:paraId="6F0D5082" w14:textId="77777777">
        <w:trPr>
          <w:trHeight w:val="542"/>
          <w:ins w:id="837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0558DC77" w14:textId="77777777" w:rsidR="00E04171" w:rsidRPr="007F7E2B" w:rsidRDefault="00E04171">
            <w:pPr>
              <w:spacing w:line="259" w:lineRule="auto"/>
              <w:rPr>
                <w:ins w:id="8379" w:author="V2" w:date="2025-04-14T14:19:00Z" w16du:dateUtc="2025-04-14T19:19:00Z"/>
              </w:rPr>
            </w:pPr>
            <w:ins w:id="8380"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3D0E778E" w14:textId="77777777" w:rsidR="00E04171" w:rsidRPr="007F7E2B" w:rsidRDefault="00E04171">
            <w:pPr>
              <w:spacing w:line="259" w:lineRule="auto"/>
              <w:ind w:left="5"/>
              <w:rPr>
                <w:ins w:id="8381" w:author="V2" w:date="2025-04-14T14:19:00Z" w16du:dateUtc="2025-04-14T19:19:00Z"/>
              </w:rPr>
            </w:pPr>
            <w:ins w:id="8382" w:author="V2" w:date="2025-04-14T14:19:00Z" w16du:dateUtc="2025-04-14T19:19:00Z">
              <w:r w:rsidRPr="007F7E2B">
                <w:rPr>
                  <w:rFonts w:ascii="Arial" w:eastAsia="Arial" w:hAnsi="Arial" w:cs="Arial"/>
                  <w:i/>
                </w:rPr>
                <w:t>m</w:t>
              </w:r>
              <w:r w:rsidRPr="007F7E2B">
                <w:rPr>
                  <w:rFonts w:ascii="Arial" w:eastAsia="Arial" w:hAnsi="Arial" w:cs="Arial"/>
                  <w:i/>
                  <w:vertAlign w:val="subscript"/>
                </w:rPr>
                <w:t>iscl</w:t>
              </w:r>
              <w:r w:rsidRPr="007F7E2B">
                <w:rPr>
                  <w:rFonts w:ascii="Arial" w:eastAsia="Arial" w:hAnsi="Arial" w:cs="Arial"/>
                  <w:i/>
                </w:rPr>
                <w:t xml:space="preserve">  </w:t>
              </w:r>
            </w:ins>
          </w:p>
        </w:tc>
      </w:tr>
      <w:tr w:rsidR="00E04171" w:rsidRPr="007F7E2B" w14:paraId="2F194170" w14:textId="77777777">
        <w:trPr>
          <w:trHeight w:val="335"/>
          <w:ins w:id="838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CD687D4" w14:textId="77777777" w:rsidR="00E04171" w:rsidRPr="007F7E2B" w:rsidRDefault="00E04171">
            <w:pPr>
              <w:spacing w:line="259" w:lineRule="auto"/>
              <w:rPr>
                <w:ins w:id="8384" w:author="V2" w:date="2025-04-14T14:19:00Z" w16du:dateUtc="2025-04-14T19:19:00Z"/>
              </w:rPr>
            </w:pPr>
            <w:ins w:id="8385"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7D25D2E9" w14:textId="77777777" w:rsidR="00E04171" w:rsidRPr="007F7E2B" w:rsidRDefault="00E04171">
            <w:pPr>
              <w:spacing w:line="259" w:lineRule="auto"/>
              <w:ind w:left="5"/>
              <w:rPr>
                <w:ins w:id="8386" w:author="V2" w:date="2025-04-14T14:19:00Z" w16du:dateUtc="2025-04-14T19:19:00Z"/>
              </w:rPr>
            </w:pPr>
            <w:ins w:id="8387" w:author="V2" w:date="2025-04-14T14:19:00Z" w16du:dateUtc="2025-04-14T19:19:00Z">
              <w:r w:rsidRPr="007F7E2B">
                <w:t xml:space="preserve">Kg </w:t>
              </w:r>
            </w:ins>
          </w:p>
        </w:tc>
      </w:tr>
      <w:tr w:rsidR="00E04171" w:rsidRPr="007F7E2B" w14:paraId="462AD7F2" w14:textId="77777777">
        <w:trPr>
          <w:trHeight w:val="333"/>
          <w:ins w:id="838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6F024D9" w14:textId="77777777" w:rsidR="00E04171" w:rsidRPr="007F7E2B" w:rsidRDefault="00E04171">
            <w:pPr>
              <w:spacing w:line="259" w:lineRule="auto"/>
              <w:rPr>
                <w:ins w:id="8389" w:author="V2" w:date="2025-04-14T14:19:00Z" w16du:dateUtc="2025-04-14T19:19:00Z"/>
              </w:rPr>
            </w:pPr>
            <w:ins w:id="8390"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75C29DC0" w14:textId="77777777" w:rsidR="00E04171" w:rsidRPr="007F7E2B" w:rsidRDefault="00E04171">
            <w:pPr>
              <w:spacing w:line="259" w:lineRule="auto"/>
              <w:ind w:left="5"/>
              <w:rPr>
                <w:ins w:id="8391" w:author="V2" w:date="2025-04-14T14:19:00Z" w16du:dateUtc="2025-04-14T19:19:00Z"/>
              </w:rPr>
            </w:pPr>
            <w:ins w:id="8392" w:author="V2" w:date="2025-04-14T14:19:00Z" w16du:dateUtc="2025-04-14T19:19:00Z">
              <w:r w:rsidRPr="007F7E2B">
                <w:t xml:space="preserve">Mass of the sample tested using acid testing </w:t>
              </w:r>
            </w:ins>
          </w:p>
        </w:tc>
      </w:tr>
      <w:tr w:rsidR="00E04171" w:rsidRPr="007F7E2B" w14:paraId="23D9E8BE" w14:textId="77777777">
        <w:trPr>
          <w:trHeight w:val="335"/>
          <w:ins w:id="839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4AB28DE" w14:textId="77777777" w:rsidR="00E04171" w:rsidRPr="007F7E2B" w:rsidRDefault="00E04171">
            <w:pPr>
              <w:spacing w:line="259" w:lineRule="auto"/>
              <w:rPr>
                <w:ins w:id="8394" w:author="V2" w:date="2025-04-14T14:19:00Z" w16du:dateUtc="2025-04-14T19:19:00Z"/>
              </w:rPr>
            </w:pPr>
            <w:ins w:id="8395"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654BB133" w14:textId="77777777" w:rsidR="00E04171" w:rsidRPr="007F7E2B" w:rsidRDefault="00E04171">
            <w:pPr>
              <w:spacing w:line="259" w:lineRule="auto"/>
              <w:ind w:left="5"/>
              <w:rPr>
                <w:ins w:id="8396" w:author="V2" w:date="2025-04-14T14:19:00Z" w16du:dateUtc="2025-04-14T19:19:00Z"/>
              </w:rPr>
            </w:pPr>
            <w:ins w:id="8397" w:author="V2" w:date="2025-04-14T14:19:00Z" w16du:dateUtc="2025-04-14T19:19:00Z">
              <w:r w:rsidRPr="007F7E2B">
                <w:t xml:space="preserve">Laboratory measurement of tested sample </w:t>
              </w:r>
            </w:ins>
          </w:p>
        </w:tc>
      </w:tr>
      <w:tr w:rsidR="00E04171" w:rsidRPr="007F7E2B" w14:paraId="43A473FF" w14:textId="77777777">
        <w:trPr>
          <w:trHeight w:val="709"/>
          <w:ins w:id="839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9C2741F" w14:textId="77777777" w:rsidR="00E04171" w:rsidRPr="007F7E2B" w:rsidRDefault="00E04171">
            <w:pPr>
              <w:spacing w:line="259" w:lineRule="auto"/>
              <w:rPr>
                <w:ins w:id="8399" w:author="V2" w:date="2025-04-14T14:19:00Z" w16du:dateUtc="2025-04-14T19:19:00Z"/>
              </w:rPr>
            </w:pPr>
            <w:ins w:id="8400" w:author="V2" w:date="2025-04-14T14:19:00Z" w16du:dateUtc="2025-04-14T19:19:00Z">
              <w:r w:rsidRPr="007F7E2B">
                <w:t>Justification of choice of data or description of measurement methods and procedures applied:</w:t>
              </w:r>
              <w:r w:rsidRPr="007F7E2B">
                <w:rPr>
                  <w:rFonts w:ascii="Calibri" w:eastAsia="Calibri" w:hAnsi="Calibri" w:cs="Calibri"/>
                </w:rPr>
                <w:t xml:space="preserve">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33EDC4D2" w14:textId="77777777" w:rsidR="00E04171" w:rsidRPr="007F7E2B" w:rsidRDefault="00E04171">
            <w:pPr>
              <w:spacing w:line="259" w:lineRule="auto"/>
              <w:ind w:left="5"/>
              <w:rPr>
                <w:ins w:id="8401" w:author="V2" w:date="2025-04-14T14:19:00Z" w16du:dateUtc="2025-04-14T19:19:00Z"/>
              </w:rPr>
            </w:pPr>
            <w:ins w:id="8402" w:author="V2" w:date="2025-04-14T14:19:00Z" w16du:dateUtc="2025-04-14T19:19:00Z">
              <w:r w:rsidRPr="007F7E2B">
                <w:t>The mass of the sample tested using acid testing in layer l</w:t>
              </w:r>
              <w:r w:rsidRPr="007F7E2B">
                <w:rPr>
                  <w:rFonts w:ascii="Calibri" w:eastAsia="Calibri" w:hAnsi="Calibri" w:cs="Calibri"/>
                </w:rPr>
                <w:t xml:space="preserve"> </w:t>
              </w:r>
            </w:ins>
          </w:p>
        </w:tc>
      </w:tr>
      <w:tr w:rsidR="00E04171" w:rsidRPr="007F7E2B" w14:paraId="2C3CD12D" w14:textId="77777777">
        <w:trPr>
          <w:trHeight w:val="334"/>
          <w:ins w:id="840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702D0F6" w14:textId="77777777" w:rsidR="00E04171" w:rsidRPr="007F7E2B" w:rsidRDefault="00E04171">
            <w:pPr>
              <w:spacing w:line="259" w:lineRule="auto"/>
              <w:rPr>
                <w:ins w:id="8404" w:author="V2" w:date="2025-04-14T14:19:00Z" w16du:dateUtc="2025-04-14T19:19:00Z"/>
              </w:rPr>
            </w:pPr>
            <w:ins w:id="8405"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6217203E" w14:textId="77777777" w:rsidR="00E04171" w:rsidRPr="007F7E2B" w:rsidRDefault="00E04171">
            <w:pPr>
              <w:spacing w:line="259" w:lineRule="auto"/>
              <w:ind w:left="5"/>
              <w:rPr>
                <w:ins w:id="8406" w:author="V2" w:date="2025-04-14T14:19:00Z" w16du:dateUtc="2025-04-14T19:19:00Z"/>
              </w:rPr>
            </w:pPr>
            <w:ins w:id="8407" w:author="V2" w:date="2025-04-14T14:19:00Z" w16du:dateUtc="2025-04-14T19:19:00Z">
              <w:r w:rsidRPr="007F7E2B">
                <w:t xml:space="preserve"> </w:t>
              </w:r>
              <w:r w:rsidRPr="007F7E2B">
                <w:rPr>
                  <w:rFonts w:ascii="Arial" w:eastAsia="Arial" w:hAnsi="Arial" w:cs="Arial"/>
                  <w:b/>
                </w:rPr>
                <w:t xml:space="preserve"> </w:t>
              </w:r>
            </w:ins>
          </w:p>
        </w:tc>
      </w:tr>
    </w:tbl>
    <w:p w14:paraId="34317F58" w14:textId="77777777" w:rsidR="00E04171" w:rsidRPr="007F7E2B" w:rsidRDefault="00E04171">
      <w:pPr>
        <w:spacing w:after="1" w:line="259" w:lineRule="auto"/>
        <w:ind w:left="720"/>
        <w:jc w:val="both"/>
        <w:rPr>
          <w:ins w:id="8408" w:author="V2" w:date="2025-04-14T14:19:00Z" w16du:dateUtc="2025-04-14T19:19:00Z"/>
        </w:rPr>
      </w:pPr>
      <w:ins w:id="8409" w:author="V2" w:date="2025-04-14T14:19:00Z" w16du:dateUtc="2025-04-14T19:19:00Z">
        <w:r w:rsidRPr="007F7E2B">
          <w:t xml:space="preserve"> </w:t>
        </w:r>
      </w:ins>
    </w:p>
    <w:tbl>
      <w:tblPr>
        <w:tblStyle w:val="TableGrid0"/>
        <w:tblW w:w="8978" w:type="dxa"/>
        <w:tblInd w:w="-12" w:type="dxa"/>
        <w:tblCellMar>
          <w:top w:w="14" w:type="dxa"/>
          <w:left w:w="106" w:type="dxa"/>
          <w:right w:w="115" w:type="dxa"/>
        </w:tblCellMar>
        <w:tblLook w:val="04A0" w:firstRow="1" w:lastRow="0" w:firstColumn="1" w:lastColumn="0" w:noHBand="0" w:noVBand="1"/>
      </w:tblPr>
      <w:tblGrid>
        <w:gridCol w:w="4256"/>
        <w:gridCol w:w="4722"/>
      </w:tblGrid>
      <w:tr w:rsidR="00E04171" w:rsidRPr="007F7E2B" w14:paraId="1081E5BA" w14:textId="77777777">
        <w:trPr>
          <w:trHeight w:val="542"/>
          <w:ins w:id="841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69EF1E32" w14:textId="77777777" w:rsidR="00E04171" w:rsidRPr="007F7E2B" w:rsidRDefault="00E04171">
            <w:pPr>
              <w:spacing w:line="259" w:lineRule="auto"/>
              <w:rPr>
                <w:ins w:id="8411" w:author="V2" w:date="2025-04-14T14:19:00Z" w16du:dateUtc="2025-04-14T19:19:00Z"/>
              </w:rPr>
            </w:pPr>
            <w:ins w:id="8412"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15664C18" w14:textId="77777777" w:rsidR="00E04171" w:rsidRPr="007F7E2B" w:rsidRDefault="00E04171">
            <w:pPr>
              <w:spacing w:line="259" w:lineRule="auto"/>
              <w:ind w:left="5"/>
              <w:rPr>
                <w:ins w:id="8413" w:author="V2" w:date="2025-04-14T14:19:00Z" w16du:dateUtc="2025-04-14T19:19:00Z"/>
              </w:rPr>
            </w:pPr>
            <w:ins w:id="8414" w:author="V2" w:date="2025-04-14T14:19:00Z" w16du:dateUtc="2025-04-14T19:19:00Z">
              <w:r w:rsidRPr="007F7E2B">
                <w:rPr>
                  <w:rFonts w:ascii="Arial" w:eastAsia="Arial" w:hAnsi="Arial" w:cs="Arial"/>
                  <w:i/>
                </w:rPr>
                <w:t xml:space="preserve">12/44 </w:t>
              </w:r>
            </w:ins>
          </w:p>
        </w:tc>
      </w:tr>
      <w:tr w:rsidR="00E04171" w:rsidRPr="007F7E2B" w14:paraId="727D7DE2" w14:textId="77777777">
        <w:trPr>
          <w:trHeight w:val="335"/>
          <w:ins w:id="841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256BC1A" w14:textId="77777777" w:rsidR="00E04171" w:rsidRPr="007F7E2B" w:rsidRDefault="00E04171">
            <w:pPr>
              <w:spacing w:line="259" w:lineRule="auto"/>
              <w:rPr>
                <w:ins w:id="8416" w:author="V2" w:date="2025-04-14T14:19:00Z" w16du:dateUtc="2025-04-14T19:19:00Z"/>
              </w:rPr>
            </w:pPr>
            <w:ins w:id="8417"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347B1FBE" w14:textId="77777777" w:rsidR="00E04171" w:rsidRPr="007F7E2B" w:rsidRDefault="00E04171">
            <w:pPr>
              <w:spacing w:line="259" w:lineRule="auto"/>
              <w:ind w:left="5"/>
              <w:rPr>
                <w:ins w:id="8418" w:author="V2" w:date="2025-04-14T14:19:00Z" w16du:dateUtc="2025-04-14T19:19:00Z"/>
              </w:rPr>
            </w:pPr>
            <w:ins w:id="8419" w:author="V2" w:date="2025-04-14T14:19:00Z" w16du:dateUtc="2025-04-14T19:19:00Z">
              <w:r w:rsidRPr="007F7E2B">
                <w:t xml:space="preserve">Dimensionless </w:t>
              </w:r>
            </w:ins>
          </w:p>
        </w:tc>
      </w:tr>
      <w:tr w:rsidR="00E04171" w:rsidRPr="007F7E2B" w14:paraId="717E4FC5" w14:textId="77777777">
        <w:trPr>
          <w:trHeight w:val="389"/>
          <w:ins w:id="842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3533A57" w14:textId="77777777" w:rsidR="00E04171" w:rsidRPr="007F7E2B" w:rsidRDefault="00E04171">
            <w:pPr>
              <w:spacing w:line="259" w:lineRule="auto"/>
              <w:rPr>
                <w:ins w:id="8421" w:author="V2" w:date="2025-04-14T14:19:00Z" w16du:dateUtc="2025-04-14T19:19:00Z"/>
              </w:rPr>
            </w:pPr>
            <w:ins w:id="8422"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3AF20388" w14:textId="77777777" w:rsidR="00E04171" w:rsidRPr="007F7E2B" w:rsidRDefault="00E04171">
            <w:pPr>
              <w:spacing w:line="259" w:lineRule="auto"/>
              <w:ind w:left="5"/>
              <w:rPr>
                <w:ins w:id="8423" w:author="V2" w:date="2025-04-14T14:19:00Z" w16du:dateUtc="2025-04-14T19:19:00Z"/>
              </w:rPr>
            </w:pPr>
            <w:ins w:id="8424" w:author="V2" w:date="2025-04-14T14:19:00Z" w16du:dateUtc="2025-04-14T19:19:00Z">
              <w:r w:rsidRPr="007F7E2B">
                <w:t xml:space="preserve">Conversion from CO2 to C </w:t>
              </w:r>
            </w:ins>
          </w:p>
        </w:tc>
      </w:tr>
      <w:tr w:rsidR="00E04171" w:rsidRPr="007F7E2B" w14:paraId="0EFF9803" w14:textId="77777777">
        <w:trPr>
          <w:trHeight w:val="335"/>
          <w:ins w:id="842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5C730D4" w14:textId="77777777" w:rsidR="00E04171" w:rsidRPr="007F7E2B" w:rsidRDefault="00E04171">
            <w:pPr>
              <w:spacing w:line="259" w:lineRule="auto"/>
              <w:rPr>
                <w:ins w:id="8426" w:author="V2" w:date="2025-04-14T14:19:00Z" w16du:dateUtc="2025-04-14T19:19:00Z"/>
              </w:rPr>
            </w:pPr>
            <w:ins w:id="8427"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15A8FD06" w14:textId="77777777" w:rsidR="00E04171" w:rsidRPr="007F7E2B" w:rsidRDefault="00E04171">
            <w:pPr>
              <w:spacing w:line="259" w:lineRule="auto"/>
              <w:ind w:left="5"/>
              <w:rPr>
                <w:ins w:id="8428" w:author="V2" w:date="2025-04-14T14:19:00Z" w16du:dateUtc="2025-04-14T19:19:00Z"/>
              </w:rPr>
            </w:pPr>
            <w:ins w:id="8429" w:author="V2" w:date="2025-04-14T14:19:00Z" w16du:dateUtc="2025-04-14T19:19:00Z">
              <w:r w:rsidRPr="007F7E2B">
                <w:t xml:space="preserve">Periodic table </w:t>
              </w:r>
            </w:ins>
          </w:p>
        </w:tc>
      </w:tr>
      <w:tr w:rsidR="00E04171" w:rsidRPr="007F7E2B" w14:paraId="7BAB52D1" w14:textId="77777777">
        <w:trPr>
          <w:trHeight w:val="710"/>
          <w:ins w:id="843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E7773D7" w14:textId="77777777" w:rsidR="00E04171" w:rsidRPr="007F7E2B" w:rsidRDefault="00E04171">
            <w:pPr>
              <w:spacing w:line="259" w:lineRule="auto"/>
              <w:rPr>
                <w:ins w:id="8431" w:author="V2" w:date="2025-04-14T14:19:00Z" w16du:dateUtc="2025-04-14T19:19:00Z"/>
              </w:rPr>
            </w:pPr>
            <w:ins w:id="8432" w:author="V2" w:date="2025-04-14T14:19:00Z" w16du:dateUtc="2025-04-14T19:19:00Z">
              <w:r w:rsidRPr="007F7E2B">
                <w:lastRenderedPageBreak/>
                <w:t>Justification of choice of data or description of measurement methods and procedures applied:</w:t>
              </w:r>
              <w:r w:rsidRPr="007F7E2B">
                <w:rPr>
                  <w:rFonts w:ascii="Calibri" w:eastAsia="Calibri" w:hAnsi="Calibri" w:cs="Calibri"/>
                </w:rPr>
                <w:t xml:space="preserve">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47A40D9E" w14:textId="77777777" w:rsidR="00E04171" w:rsidRPr="007F7E2B" w:rsidRDefault="00E04171">
            <w:pPr>
              <w:spacing w:line="259" w:lineRule="auto"/>
              <w:ind w:left="5"/>
              <w:rPr>
                <w:ins w:id="8433" w:author="V2" w:date="2025-04-14T14:19:00Z" w16du:dateUtc="2025-04-14T19:19:00Z"/>
              </w:rPr>
            </w:pPr>
            <w:ins w:id="8434" w:author="V2" w:date="2025-04-14T14:19:00Z" w16du:dateUtc="2025-04-14T19:19:00Z">
              <w:r w:rsidRPr="007F7E2B">
                <w:t>Conversion from CO2 to C</w:t>
              </w:r>
              <w:r w:rsidRPr="007F7E2B">
                <w:rPr>
                  <w:rFonts w:ascii="Calibri" w:eastAsia="Calibri" w:hAnsi="Calibri" w:cs="Calibri"/>
                </w:rPr>
                <w:t xml:space="preserve"> </w:t>
              </w:r>
            </w:ins>
          </w:p>
        </w:tc>
      </w:tr>
      <w:tr w:rsidR="00E04171" w:rsidRPr="007F7E2B" w14:paraId="0AEF96E6" w14:textId="77777777">
        <w:trPr>
          <w:trHeight w:val="332"/>
          <w:ins w:id="843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69515C2" w14:textId="77777777" w:rsidR="00E04171" w:rsidRPr="007F7E2B" w:rsidRDefault="00E04171">
            <w:pPr>
              <w:spacing w:line="259" w:lineRule="auto"/>
              <w:rPr>
                <w:ins w:id="8436" w:author="V2" w:date="2025-04-14T14:19:00Z" w16du:dateUtc="2025-04-14T19:19:00Z"/>
              </w:rPr>
            </w:pPr>
            <w:ins w:id="8437"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50709ACD" w14:textId="77777777" w:rsidR="00E04171" w:rsidRPr="007F7E2B" w:rsidRDefault="00E04171">
            <w:pPr>
              <w:spacing w:line="259" w:lineRule="auto"/>
              <w:ind w:left="5"/>
              <w:rPr>
                <w:ins w:id="8438" w:author="V2" w:date="2025-04-14T14:19:00Z" w16du:dateUtc="2025-04-14T19:19:00Z"/>
              </w:rPr>
            </w:pPr>
            <w:ins w:id="8439" w:author="V2" w:date="2025-04-14T14:19:00Z" w16du:dateUtc="2025-04-14T19:19:00Z">
              <w:r w:rsidRPr="007F7E2B">
                <w:t xml:space="preserve"> </w:t>
              </w:r>
              <w:r w:rsidRPr="007F7E2B">
                <w:rPr>
                  <w:rFonts w:ascii="Arial" w:eastAsia="Arial" w:hAnsi="Arial" w:cs="Arial"/>
                  <w:b/>
                </w:rPr>
                <w:t xml:space="preserve"> </w:t>
              </w:r>
            </w:ins>
          </w:p>
        </w:tc>
      </w:tr>
    </w:tbl>
    <w:p w14:paraId="247CA2AA" w14:textId="77777777" w:rsidR="00E04171" w:rsidRPr="007F7E2B" w:rsidRDefault="00E04171">
      <w:pPr>
        <w:spacing w:line="259" w:lineRule="auto"/>
        <w:ind w:left="720"/>
        <w:jc w:val="both"/>
        <w:rPr>
          <w:ins w:id="8440" w:author="V2" w:date="2025-04-14T14:19:00Z" w16du:dateUtc="2025-04-14T19:19:00Z"/>
        </w:rPr>
      </w:pPr>
      <w:ins w:id="8441" w:author="V2" w:date="2025-04-14T14:19:00Z" w16du:dateUtc="2025-04-14T19:19:00Z">
        <w:r w:rsidRPr="007F7E2B">
          <w:t xml:space="preserve"> </w:t>
        </w:r>
      </w:ins>
    </w:p>
    <w:tbl>
      <w:tblPr>
        <w:tblStyle w:val="TableGrid0"/>
        <w:tblW w:w="8978" w:type="dxa"/>
        <w:tblInd w:w="-12" w:type="dxa"/>
        <w:tblCellMar>
          <w:top w:w="14" w:type="dxa"/>
          <w:left w:w="106" w:type="dxa"/>
          <w:right w:w="89" w:type="dxa"/>
        </w:tblCellMar>
        <w:tblLook w:val="04A0" w:firstRow="1" w:lastRow="0" w:firstColumn="1" w:lastColumn="0" w:noHBand="0" w:noVBand="1"/>
      </w:tblPr>
      <w:tblGrid>
        <w:gridCol w:w="4256"/>
        <w:gridCol w:w="4722"/>
      </w:tblGrid>
      <w:tr w:rsidR="00E04171" w:rsidRPr="007F7E2B" w14:paraId="09EC2786" w14:textId="77777777">
        <w:trPr>
          <w:trHeight w:val="334"/>
          <w:ins w:id="844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C791492" w14:textId="77777777" w:rsidR="00E04171" w:rsidRPr="007F7E2B" w:rsidRDefault="00E04171">
            <w:pPr>
              <w:spacing w:line="259" w:lineRule="auto"/>
              <w:rPr>
                <w:ins w:id="8443" w:author="V2" w:date="2025-04-14T14:19:00Z" w16du:dateUtc="2025-04-14T19:19:00Z"/>
              </w:rPr>
            </w:pPr>
            <w:ins w:id="8444"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2C170373" w14:textId="77777777" w:rsidR="00E04171" w:rsidRPr="007F7E2B" w:rsidRDefault="00E04171">
            <w:pPr>
              <w:spacing w:line="259" w:lineRule="auto"/>
              <w:ind w:left="5"/>
              <w:rPr>
                <w:ins w:id="8445" w:author="V2" w:date="2025-04-14T14:19:00Z" w16du:dateUtc="2025-04-14T19:19:00Z"/>
              </w:rPr>
            </w:pPr>
            <w:ins w:id="8446" w:author="V2" w:date="2025-04-14T14:19:00Z" w16du:dateUtc="2025-04-14T19:19:00Z">
              <w:r w:rsidRPr="007F7E2B">
                <w:rPr>
                  <w:rFonts w:ascii="Arial" w:eastAsia="Arial" w:hAnsi="Arial" w:cs="Arial"/>
                  <w:i/>
                </w:rPr>
                <w:t>AC</w:t>
              </w:r>
              <w:r w:rsidRPr="007F7E2B">
                <w:rPr>
                  <w:rFonts w:ascii="Arial" w:eastAsia="Arial" w:hAnsi="Arial" w:cs="Arial"/>
                  <w:i/>
                  <w:vertAlign w:val="subscript"/>
                </w:rPr>
                <w:t>s,t</w:t>
              </w:r>
              <w:r w:rsidRPr="007F7E2B">
                <w:rPr>
                  <w:rFonts w:ascii="Arial" w:eastAsia="Arial" w:hAnsi="Arial" w:cs="Arial"/>
                  <w:i/>
                </w:rPr>
                <w:t xml:space="preserve">  </w:t>
              </w:r>
            </w:ins>
          </w:p>
        </w:tc>
      </w:tr>
      <w:tr w:rsidR="00E04171" w:rsidRPr="007F7E2B" w14:paraId="589A3CE6" w14:textId="77777777">
        <w:trPr>
          <w:trHeight w:val="335"/>
          <w:ins w:id="844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3B503DD" w14:textId="77777777" w:rsidR="00E04171" w:rsidRPr="007F7E2B" w:rsidRDefault="00E04171">
            <w:pPr>
              <w:spacing w:line="259" w:lineRule="auto"/>
              <w:rPr>
                <w:ins w:id="8448" w:author="V2" w:date="2025-04-14T14:19:00Z" w16du:dateUtc="2025-04-14T19:19:00Z"/>
              </w:rPr>
            </w:pPr>
            <w:ins w:id="8449"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12621A5E" w14:textId="77777777" w:rsidR="00E04171" w:rsidRPr="007F7E2B" w:rsidRDefault="00E04171">
            <w:pPr>
              <w:spacing w:line="259" w:lineRule="auto"/>
              <w:ind w:left="5"/>
              <w:rPr>
                <w:ins w:id="8450" w:author="V2" w:date="2025-04-14T14:19:00Z" w16du:dateUtc="2025-04-14T19:19:00Z"/>
              </w:rPr>
            </w:pPr>
            <w:ins w:id="8451" w:author="V2" w:date="2025-04-14T14:19:00Z" w16du:dateUtc="2025-04-14T19:19:00Z">
              <w:r w:rsidRPr="007F7E2B">
                <w:t xml:space="preserve">Tonnes </w:t>
              </w:r>
            </w:ins>
          </w:p>
        </w:tc>
      </w:tr>
      <w:tr w:rsidR="00E04171" w:rsidRPr="007F7E2B" w14:paraId="6CB6B92B" w14:textId="77777777">
        <w:trPr>
          <w:trHeight w:val="322"/>
          <w:ins w:id="845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01F1899" w14:textId="77777777" w:rsidR="00E04171" w:rsidRPr="007F7E2B" w:rsidRDefault="00E04171">
            <w:pPr>
              <w:spacing w:line="259" w:lineRule="auto"/>
              <w:rPr>
                <w:ins w:id="8453" w:author="V2" w:date="2025-04-14T14:19:00Z" w16du:dateUtc="2025-04-14T19:19:00Z"/>
              </w:rPr>
            </w:pPr>
            <w:ins w:id="8454"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33FF85A4" w14:textId="77777777" w:rsidR="00E04171" w:rsidRPr="007F7E2B" w:rsidRDefault="00E04171">
            <w:pPr>
              <w:spacing w:line="259" w:lineRule="auto"/>
              <w:ind w:left="5"/>
              <w:rPr>
                <w:ins w:id="8455" w:author="V2" w:date="2025-04-14T14:19:00Z" w16du:dateUtc="2025-04-14T19:19:00Z"/>
              </w:rPr>
            </w:pPr>
            <w:ins w:id="8456" w:author="V2" w:date="2025-04-14T14:19:00Z" w16du:dateUtc="2025-04-14T19:19:00Z">
              <w:r w:rsidRPr="007F7E2B">
                <w:t xml:space="preserve">Carbon in soil amendments </w:t>
              </w:r>
            </w:ins>
          </w:p>
        </w:tc>
      </w:tr>
      <w:tr w:rsidR="00E04171" w:rsidRPr="007F7E2B" w14:paraId="49D59D7F" w14:textId="77777777">
        <w:trPr>
          <w:trHeight w:val="480"/>
          <w:ins w:id="845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38EAA999" w14:textId="77777777" w:rsidR="00E04171" w:rsidRPr="007F7E2B" w:rsidRDefault="00E04171">
            <w:pPr>
              <w:spacing w:line="259" w:lineRule="auto"/>
              <w:rPr>
                <w:ins w:id="8458" w:author="V2" w:date="2025-04-14T14:19:00Z" w16du:dateUtc="2025-04-14T19:19:00Z"/>
              </w:rPr>
            </w:pPr>
            <w:ins w:id="8459"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1D79198B" w14:textId="77777777" w:rsidR="00E04171" w:rsidRPr="007F7E2B" w:rsidRDefault="00E04171">
            <w:pPr>
              <w:spacing w:line="259" w:lineRule="auto"/>
              <w:ind w:left="5"/>
              <w:rPr>
                <w:ins w:id="8460" w:author="V2" w:date="2025-04-14T14:19:00Z" w16du:dateUtc="2025-04-14T19:19:00Z"/>
              </w:rPr>
            </w:pPr>
            <w:ins w:id="8461" w:author="V2" w:date="2025-04-14T14:19:00Z" w16du:dateUtc="2025-04-14T19:19:00Z">
              <w:r w:rsidRPr="007F7E2B">
                <w:t xml:space="preserve"> Accounting of carbon containing soil amendments applied </w:t>
              </w:r>
            </w:ins>
          </w:p>
        </w:tc>
      </w:tr>
      <w:tr w:rsidR="00E04171" w:rsidRPr="007F7E2B" w14:paraId="4E4D05E2" w14:textId="77777777">
        <w:trPr>
          <w:trHeight w:val="711"/>
          <w:ins w:id="846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307ED3A" w14:textId="77777777" w:rsidR="00E04171" w:rsidRPr="007F7E2B" w:rsidRDefault="00E04171">
            <w:pPr>
              <w:spacing w:line="259" w:lineRule="auto"/>
              <w:ind w:right="21"/>
              <w:rPr>
                <w:ins w:id="8463" w:author="V2" w:date="2025-04-14T14:19:00Z" w16du:dateUtc="2025-04-14T19:19:00Z"/>
              </w:rPr>
            </w:pPr>
            <w:ins w:id="8464" w:author="V2" w:date="2025-04-14T14:19:00Z" w16du:dateUtc="2025-04-14T19:19:00Z">
              <w:r w:rsidRPr="007F7E2B">
                <w:t>Justification of choice of data or description of measurement methods and procedures applied:</w:t>
              </w:r>
              <w:r w:rsidRPr="007F7E2B">
                <w:rPr>
                  <w:rFonts w:ascii="Calibri" w:eastAsia="Calibri" w:hAnsi="Calibri" w:cs="Calibri"/>
                </w:rPr>
                <w:t xml:space="preserve">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0224869E" w14:textId="77777777" w:rsidR="00E04171" w:rsidRPr="007F7E2B" w:rsidRDefault="00E04171">
            <w:pPr>
              <w:spacing w:line="259" w:lineRule="auto"/>
              <w:ind w:left="5"/>
              <w:rPr>
                <w:ins w:id="8465" w:author="V2" w:date="2025-04-14T14:19:00Z" w16du:dateUtc="2025-04-14T19:19:00Z"/>
              </w:rPr>
            </w:pPr>
            <w:ins w:id="8466" w:author="V2" w:date="2025-04-14T14:19:00Z" w16du:dateUtc="2025-04-14T19:19:00Z">
              <w:r w:rsidRPr="007F7E2B">
                <w:t>Carbon added to the soil as accounted amendments to time t</w:t>
              </w:r>
              <w:r w:rsidRPr="007F7E2B">
                <w:rPr>
                  <w:rFonts w:ascii="Calibri" w:eastAsia="Calibri" w:hAnsi="Calibri" w:cs="Calibri"/>
                </w:rPr>
                <w:t xml:space="preserve"> </w:t>
              </w:r>
            </w:ins>
          </w:p>
        </w:tc>
      </w:tr>
      <w:tr w:rsidR="00E04171" w:rsidRPr="007F7E2B" w14:paraId="4B9A65F1" w14:textId="77777777">
        <w:trPr>
          <w:trHeight w:val="332"/>
          <w:ins w:id="846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BE78891" w14:textId="77777777" w:rsidR="00E04171" w:rsidRPr="007F7E2B" w:rsidRDefault="00E04171">
            <w:pPr>
              <w:spacing w:line="259" w:lineRule="auto"/>
              <w:rPr>
                <w:ins w:id="8468" w:author="V2" w:date="2025-04-14T14:19:00Z" w16du:dateUtc="2025-04-14T19:19:00Z"/>
              </w:rPr>
            </w:pPr>
            <w:ins w:id="8469"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7C6F0EDE" w14:textId="77777777" w:rsidR="00E04171" w:rsidRPr="007F7E2B" w:rsidRDefault="00E04171">
            <w:pPr>
              <w:spacing w:line="259" w:lineRule="auto"/>
              <w:ind w:left="5"/>
              <w:rPr>
                <w:ins w:id="8470" w:author="V2" w:date="2025-04-14T14:19:00Z" w16du:dateUtc="2025-04-14T19:19:00Z"/>
              </w:rPr>
            </w:pPr>
            <w:ins w:id="8471" w:author="V2" w:date="2025-04-14T14:19:00Z" w16du:dateUtc="2025-04-14T19:19:00Z">
              <w:r w:rsidRPr="007F7E2B">
                <w:t xml:space="preserve"> </w:t>
              </w:r>
              <w:r w:rsidRPr="007F7E2B">
                <w:rPr>
                  <w:rFonts w:ascii="Arial" w:eastAsia="Arial" w:hAnsi="Arial" w:cs="Arial"/>
                  <w:b/>
                </w:rPr>
                <w:t xml:space="preserve"> </w:t>
              </w:r>
            </w:ins>
          </w:p>
        </w:tc>
      </w:tr>
    </w:tbl>
    <w:p w14:paraId="7D459BCC" w14:textId="77777777" w:rsidR="00E04171" w:rsidRPr="007F7E2B" w:rsidRDefault="00E04171">
      <w:pPr>
        <w:spacing w:after="218" w:line="259" w:lineRule="auto"/>
        <w:ind w:left="720"/>
        <w:jc w:val="both"/>
        <w:rPr>
          <w:ins w:id="8472" w:author="V2" w:date="2025-04-14T14:19:00Z" w16du:dateUtc="2025-04-14T19:19:00Z"/>
        </w:rPr>
      </w:pPr>
      <w:ins w:id="8473" w:author="V2" w:date="2025-04-14T14:19:00Z" w16du:dateUtc="2025-04-14T19:19:00Z">
        <w:r w:rsidRPr="007F7E2B">
          <w:t xml:space="preserve"> </w:t>
        </w:r>
      </w:ins>
    </w:p>
    <w:p w14:paraId="7276EBB9" w14:textId="77777777" w:rsidR="00E04171" w:rsidRPr="007F7E2B" w:rsidRDefault="00E04171">
      <w:pPr>
        <w:spacing w:after="216" w:line="259" w:lineRule="auto"/>
        <w:ind w:left="720"/>
        <w:jc w:val="both"/>
        <w:rPr>
          <w:ins w:id="8474" w:author="V2" w:date="2025-04-14T14:19:00Z" w16du:dateUtc="2025-04-14T19:19:00Z"/>
        </w:rPr>
      </w:pPr>
      <w:ins w:id="8475" w:author="V2" w:date="2025-04-14T14:19:00Z" w16du:dateUtc="2025-04-14T19:19:00Z">
        <w:r w:rsidRPr="007F7E2B">
          <w:t xml:space="preserve"> </w:t>
        </w:r>
      </w:ins>
    </w:p>
    <w:p w14:paraId="573E19E8" w14:textId="77777777" w:rsidR="00E04171" w:rsidRPr="007F7E2B" w:rsidRDefault="00E04171">
      <w:pPr>
        <w:spacing w:line="259" w:lineRule="auto"/>
        <w:ind w:left="720"/>
        <w:jc w:val="both"/>
        <w:rPr>
          <w:ins w:id="8476" w:author="V2" w:date="2025-04-14T14:19:00Z" w16du:dateUtc="2025-04-14T19:19:00Z"/>
        </w:rPr>
      </w:pPr>
      <w:ins w:id="8477" w:author="V2" w:date="2025-04-14T14:19:00Z" w16du:dateUtc="2025-04-14T19:19:00Z">
        <w:r w:rsidRPr="007F7E2B">
          <w:t xml:space="preserve"> </w:t>
        </w:r>
      </w:ins>
    </w:p>
    <w:tbl>
      <w:tblPr>
        <w:tblStyle w:val="TableGrid0"/>
        <w:tblW w:w="8978" w:type="dxa"/>
        <w:tblInd w:w="-12" w:type="dxa"/>
        <w:tblCellMar>
          <w:top w:w="15" w:type="dxa"/>
          <w:left w:w="106" w:type="dxa"/>
          <w:right w:w="115" w:type="dxa"/>
        </w:tblCellMar>
        <w:tblLook w:val="04A0" w:firstRow="1" w:lastRow="0" w:firstColumn="1" w:lastColumn="0" w:noHBand="0" w:noVBand="1"/>
      </w:tblPr>
      <w:tblGrid>
        <w:gridCol w:w="4256"/>
        <w:gridCol w:w="4722"/>
      </w:tblGrid>
      <w:tr w:rsidR="00E04171" w:rsidRPr="007F7E2B" w14:paraId="483D6B99" w14:textId="77777777">
        <w:trPr>
          <w:trHeight w:val="333"/>
          <w:ins w:id="847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474C34F" w14:textId="77777777" w:rsidR="00E04171" w:rsidRPr="007F7E2B" w:rsidRDefault="00E04171">
            <w:pPr>
              <w:spacing w:line="259" w:lineRule="auto"/>
              <w:rPr>
                <w:ins w:id="8479" w:author="V2" w:date="2025-04-14T14:19:00Z" w16du:dateUtc="2025-04-14T19:19:00Z"/>
              </w:rPr>
            </w:pPr>
            <w:ins w:id="8480"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0E756201" w14:textId="77777777" w:rsidR="00E04171" w:rsidRPr="007F7E2B" w:rsidRDefault="00E04171">
            <w:pPr>
              <w:spacing w:line="259" w:lineRule="auto"/>
              <w:ind w:left="5"/>
              <w:rPr>
                <w:ins w:id="8481" w:author="V2" w:date="2025-04-14T14:19:00Z" w16du:dateUtc="2025-04-14T19:19:00Z"/>
              </w:rPr>
            </w:pPr>
            <w:ins w:id="8482" w:author="V2" w:date="2025-04-14T14:19:00Z" w16du:dateUtc="2025-04-14T19:19:00Z">
              <w:r w:rsidRPr="007F7E2B">
                <w:rPr>
                  <w:rFonts w:ascii="Arial" w:eastAsia="Arial" w:hAnsi="Arial" w:cs="Arial"/>
                  <w:i/>
                </w:rPr>
                <w:t>#y</w:t>
              </w:r>
              <w:r w:rsidRPr="007F7E2B">
                <w:rPr>
                  <w:rFonts w:ascii="Arial" w:eastAsia="Arial" w:hAnsi="Arial" w:cs="Arial"/>
                  <w:i/>
                  <w:vertAlign w:val="subscript"/>
                </w:rPr>
                <w:t>s</w:t>
              </w:r>
              <w:r w:rsidRPr="007F7E2B">
                <w:rPr>
                  <w:rFonts w:ascii="Arial" w:eastAsia="Arial" w:hAnsi="Arial" w:cs="Arial"/>
                  <w:i/>
                </w:rPr>
                <w:t xml:space="preserve"> </w:t>
              </w:r>
            </w:ins>
          </w:p>
        </w:tc>
      </w:tr>
      <w:tr w:rsidR="00E04171" w:rsidRPr="007F7E2B" w14:paraId="654B0091" w14:textId="77777777">
        <w:trPr>
          <w:trHeight w:val="335"/>
          <w:ins w:id="848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7559F00" w14:textId="77777777" w:rsidR="00E04171" w:rsidRPr="007F7E2B" w:rsidRDefault="00E04171">
            <w:pPr>
              <w:spacing w:line="259" w:lineRule="auto"/>
              <w:rPr>
                <w:ins w:id="8484" w:author="V2" w:date="2025-04-14T14:19:00Z" w16du:dateUtc="2025-04-14T19:19:00Z"/>
              </w:rPr>
            </w:pPr>
            <w:ins w:id="8485"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2AC1BBB6" w14:textId="77777777" w:rsidR="00E04171" w:rsidRPr="007F7E2B" w:rsidRDefault="00E04171">
            <w:pPr>
              <w:spacing w:line="259" w:lineRule="auto"/>
              <w:ind w:left="5"/>
              <w:rPr>
                <w:ins w:id="8486" w:author="V2" w:date="2025-04-14T14:19:00Z" w16du:dateUtc="2025-04-14T19:19:00Z"/>
              </w:rPr>
            </w:pPr>
            <w:ins w:id="8487" w:author="V2" w:date="2025-04-14T14:19:00Z" w16du:dateUtc="2025-04-14T19:19:00Z">
              <w:r w:rsidRPr="007F7E2B">
                <w:t xml:space="preserve"># </w:t>
              </w:r>
            </w:ins>
          </w:p>
        </w:tc>
      </w:tr>
      <w:tr w:rsidR="00E04171" w:rsidRPr="007F7E2B" w14:paraId="4B06C774" w14:textId="77777777">
        <w:trPr>
          <w:trHeight w:val="305"/>
          <w:ins w:id="848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961B783" w14:textId="77777777" w:rsidR="00E04171" w:rsidRPr="007F7E2B" w:rsidRDefault="00E04171">
            <w:pPr>
              <w:spacing w:line="259" w:lineRule="auto"/>
              <w:rPr>
                <w:ins w:id="8489" w:author="V2" w:date="2025-04-14T14:19:00Z" w16du:dateUtc="2025-04-14T19:19:00Z"/>
              </w:rPr>
            </w:pPr>
            <w:ins w:id="8490"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04C9C13C" w14:textId="77777777" w:rsidR="00E04171" w:rsidRPr="007F7E2B" w:rsidRDefault="00E04171">
            <w:pPr>
              <w:spacing w:line="259" w:lineRule="auto"/>
              <w:ind w:left="5"/>
              <w:rPr>
                <w:ins w:id="8491" w:author="V2" w:date="2025-04-14T14:19:00Z" w16du:dateUtc="2025-04-14T19:19:00Z"/>
              </w:rPr>
            </w:pPr>
            <w:ins w:id="8492" w:author="V2" w:date="2025-04-14T14:19:00Z" w16du:dateUtc="2025-04-14T19:19:00Z">
              <w:r w:rsidRPr="007F7E2B">
                <w:t xml:space="preserve">Number of plots </w:t>
              </w:r>
            </w:ins>
          </w:p>
        </w:tc>
      </w:tr>
      <w:tr w:rsidR="00E04171" w:rsidRPr="007F7E2B" w14:paraId="3E077084" w14:textId="77777777">
        <w:trPr>
          <w:trHeight w:val="335"/>
          <w:ins w:id="849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E1E90DE" w14:textId="77777777" w:rsidR="00E04171" w:rsidRPr="007F7E2B" w:rsidRDefault="00E04171">
            <w:pPr>
              <w:spacing w:line="259" w:lineRule="auto"/>
              <w:rPr>
                <w:ins w:id="8494" w:author="V2" w:date="2025-04-14T14:19:00Z" w16du:dateUtc="2025-04-14T19:19:00Z"/>
              </w:rPr>
            </w:pPr>
            <w:ins w:id="8495"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55A88BC9" w14:textId="77777777" w:rsidR="00E04171" w:rsidRPr="007F7E2B" w:rsidRDefault="00E04171">
            <w:pPr>
              <w:spacing w:line="259" w:lineRule="auto"/>
              <w:ind w:left="5"/>
              <w:rPr>
                <w:ins w:id="8496" w:author="V2" w:date="2025-04-14T14:19:00Z" w16du:dateUtc="2025-04-14T19:19:00Z"/>
              </w:rPr>
            </w:pPr>
            <w:ins w:id="8497" w:author="V2" w:date="2025-04-14T14:19:00Z" w16du:dateUtc="2025-04-14T19:19:00Z">
              <w:r w:rsidRPr="007F7E2B">
                <w:t xml:space="preserve">Field data </w:t>
              </w:r>
            </w:ins>
          </w:p>
        </w:tc>
      </w:tr>
      <w:tr w:rsidR="00E04171" w:rsidRPr="007F7E2B" w14:paraId="3913BF07" w14:textId="77777777">
        <w:trPr>
          <w:trHeight w:val="710"/>
          <w:ins w:id="849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E745145" w14:textId="77777777" w:rsidR="00E04171" w:rsidRPr="007F7E2B" w:rsidRDefault="00E04171">
            <w:pPr>
              <w:spacing w:line="259" w:lineRule="auto"/>
              <w:rPr>
                <w:ins w:id="8499" w:author="V2" w:date="2025-04-14T14:19:00Z" w16du:dateUtc="2025-04-14T19:19:00Z"/>
              </w:rPr>
            </w:pPr>
            <w:ins w:id="8500" w:author="V2" w:date="2025-04-14T14:19:00Z" w16du:dateUtc="2025-04-14T19:19:00Z">
              <w:r w:rsidRPr="007F7E2B">
                <w:t>Justification of choice of data or description of measurement methods and procedures applied:</w:t>
              </w:r>
              <w:r w:rsidRPr="007F7E2B">
                <w:rPr>
                  <w:rFonts w:ascii="Calibri" w:eastAsia="Calibri" w:hAnsi="Calibri" w:cs="Calibri"/>
                </w:rPr>
                <w:t xml:space="preserve">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0F5E8B54" w14:textId="77777777" w:rsidR="00E04171" w:rsidRPr="007F7E2B" w:rsidRDefault="00E04171">
            <w:pPr>
              <w:spacing w:line="259" w:lineRule="auto"/>
              <w:ind w:left="5"/>
              <w:rPr>
                <w:ins w:id="8501" w:author="V2" w:date="2025-04-14T14:19:00Z" w16du:dateUtc="2025-04-14T19:19:00Z"/>
              </w:rPr>
            </w:pPr>
            <w:ins w:id="8502" w:author="V2" w:date="2025-04-14T14:19:00Z" w16du:dateUtc="2025-04-14T19:19:00Z">
              <w:r w:rsidRPr="007F7E2B">
                <w:t>The number of plots in stratum s</w:t>
              </w:r>
              <w:r w:rsidRPr="007F7E2B">
                <w:rPr>
                  <w:rFonts w:ascii="Calibri" w:eastAsia="Calibri" w:hAnsi="Calibri" w:cs="Calibri"/>
                </w:rPr>
                <w:t xml:space="preserve"> </w:t>
              </w:r>
            </w:ins>
          </w:p>
        </w:tc>
      </w:tr>
      <w:tr w:rsidR="00E04171" w:rsidRPr="007F7E2B" w14:paraId="434AED98" w14:textId="77777777">
        <w:trPr>
          <w:trHeight w:val="332"/>
          <w:ins w:id="850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5943B25" w14:textId="77777777" w:rsidR="00E04171" w:rsidRPr="007F7E2B" w:rsidRDefault="00E04171">
            <w:pPr>
              <w:spacing w:line="259" w:lineRule="auto"/>
              <w:rPr>
                <w:ins w:id="8504" w:author="V2" w:date="2025-04-14T14:19:00Z" w16du:dateUtc="2025-04-14T19:19:00Z"/>
              </w:rPr>
            </w:pPr>
            <w:ins w:id="8505"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62ADDED8" w14:textId="77777777" w:rsidR="00E04171" w:rsidRPr="007F7E2B" w:rsidRDefault="00E04171">
            <w:pPr>
              <w:spacing w:after="160" w:line="259" w:lineRule="auto"/>
              <w:rPr>
                <w:ins w:id="8506" w:author="V2" w:date="2025-04-14T14:19:00Z" w16du:dateUtc="2025-04-14T19:19:00Z"/>
              </w:rPr>
            </w:pPr>
          </w:p>
        </w:tc>
      </w:tr>
    </w:tbl>
    <w:p w14:paraId="2C89B3FD" w14:textId="77777777" w:rsidR="00E04171" w:rsidRPr="007F7E2B" w:rsidRDefault="00E04171">
      <w:pPr>
        <w:spacing w:after="1" w:line="259" w:lineRule="auto"/>
        <w:ind w:left="720"/>
        <w:rPr>
          <w:ins w:id="8507" w:author="V2" w:date="2025-04-14T14:19:00Z" w16du:dateUtc="2025-04-14T19:19:00Z"/>
        </w:rPr>
      </w:pPr>
      <w:ins w:id="8508" w:author="V2" w:date="2025-04-14T14:19:00Z" w16du:dateUtc="2025-04-14T19:19:00Z">
        <w:r w:rsidRPr="007F7E2B">
          <w:t xml:space="preserve"> </w:t>
        </w:r>
      </w:ins>
    </w:p>
    <w:tbl>
      <w:tblPr>
        <w:tblStyle w:val="TableGrid0"/>
        <w:tblW w:w="8978" w:type="dxa"/>
        <w:tblInd w:w="-12" w:type="dxa"/>
        <w:tblCellMar>
          <w:top w:w="6" w:type="dxa"/>
          <w:left w:w="106" w:type="dxa"/>
          <w:right w:w="115" w:type="dxa"/>
        </w:tblCellMar>
        <w:tblLook w:val="04A0" w:firstRow="1" w:lastRow="0" w:firstColumn="1" w:lastColumn="0" w:noHBand="0" w:noVBand="1"/>
      </w:tblPr>
      <w:tblGrid>
        <w:gridCol w:w="4256"/>
        <w:gridCol w:w="4722"/>
      </w:tblGrid>
      <w:tr w:rsidR="00E04171" w:rsidRPr="007F7E2B" w14:paraId="51713578" w14:textId="77777777">
        <w:trPr>
          <w:trHeight w:val="332"/>
          <w:ins w:id="850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9CACD99" w14:textId="77777777" w:rsidR="00E04171" w:rsidRPr="007F7E2B" w:rsidRDefault="00E04171">
            <w:pPr>
              <w:spacing w:line="259" w:lineRule="auto"/>
              <w:rPr>
                <w:ins w:id="8510" w:author="V2" w:date="2025-04-14T14:19:00Z" w16du:dateUtc="2025-04-14T19:19:00Z"/>
              </w:rPr>
            </w:pPr>
            <w:ins w:id="8511" w:author="V2" w:date="2025-04-14T14:19:00Z" w16du:dateUtc="2025-04-14T19:19:00Z">
              <w:r w:rsidRPr="007F7E2B">
                <w:rPr>
                  <w:rFonts w:ascii="Arial" w:eastAsia="Arial" w:hAnsi="Arial" w:cs="Arial"/>
                  <w:b/>
                </w:rPr>
                <w:lastRenderedPageBreak/>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343E3482" w14:textId="77777777" w:rsidR="00E04171" w:rsidRPr="007F7E2B" w:rsidRDefault="00E04171">
            <w:pPr>
              <w:spacing w:line="259" w:lineRule="auto"/>
              <w:ind w:left="5"/>
              <w:rPr>
                <w:ins w:id="8512" w:author="V2" w:date="2025-04-14T14:19:00Z" w16du:dateUtc="2025-04-14T19:19:00Z"/>
              </w:rPr>
            </w:pPr>
            <w:ins w:id="8513" w:author="V2" w:date="2025-04-14T14:19:00Z" w16du:dateUtc="2025-04-14T19:19:00Z">
              <w:r w:rsidRPr="007F7E2B">
                <w:rPr>
                  <w:rFonts w:ascii="Arial" w:eastAsia="Arial" w:hAnsi="Arial" w:cs="Arial"/>
                  <w:i/>
                </w:rPr>
                <w:t>A</w:t>
              </w:r>
              <w:r w:rsidRPr="007F7E2B">
                <w:rPr>
                  <w:rFonts w:ascii="Arial" w:eastAsia="Arial" w:hAnsi="Arial" w:cs="Arial"/>
                  <w:i/>
                  <w:vertAlign w:val="subscript"/>
                </w:rPr>
                <w:t>s</w:t>
              </w:r>
              <w:r w:rsidRPr="007F7E2B">
                <w:rPr>
                  <w:rFonts w:ascii="Arial" w:eastAsia="Arial" w:hAnsi="Arial" w:cs="Arial"/>
                  <w:i/>
                </w:rPr>
                <w:t xml:space="preserve"> </w:t>
              </w:r>
            </w:ins>
          </w:p>
        </w:tc>
      </w:tr>
      <w:tr w:rsidR="00E04171" w:rsidRPr="007F7E2B" w14:paraId="18AC9747" w14:textId="77777777">
        <w:trPr>
          <w:trHeight w:val="335"/>
          <w:ins w:id="851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F1D190D" w14:textId="77777777" w:rsidR="00E04171" w:rsidRPr="007F7E2B" w:rsidRDefault="00E04171">
            <w:pPr>
              <w:spacing w:line="259" w:lineRule="auto"/>
              <w:rPr>
                <w:ins w:id="8515" w:author="V2" w:date="2025-04-14T14:19:00Z" w16du:dateUtc="2025-04-14T19:19:00Z"/>
              </w:rPr>
            </w:pPr>
            <w:ins w:id="8516"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1A570D79" w14:textId="77777777" w:rsidR="00E04171" w:rsidRPr="007F7E2B" w:rsidRDefault="00E04171">
            <w:pPr>
              <w:spacing w:line="259" w:lineRule="auto"/>
              <w:ind w:left="5"/>
              <w:rPr>
                <w:ins w:id="8517" w:author="V2" w:date="2025-04-14T14:19:00Z" w16du:dateUtc="2025-04-14T19:19:00Z"/>
              </w:rPr>
            </w:pPr>
            <w:ins w:id="8518" w:author="V2" w:date="2025-04-14T14:19:00Z" w16du:dateUtc="2025-04-14T19:19:00Z">
              <w:r w:rsidRPr="007F7E2B">
                <w:t>m</w:t>
              </w:r>
              <w:r w:rsidRPr="007F7E2B">
                <w:rPr>
                  <w:vertAlign w:val="superscript"/>
                </w:rPr>
                <w:t>2</w:t>
              </w:r>
              <w:r w:rsidRPr="007F7E2B">
                <w:t xml:space="preserve"> </w:t>
              </w:r>
            </w:ins>
          </w:p>
        </w:tc>
      </w:tr>
      <w:tr w:rsidR="00E04171" w:rsidRPr="007F7E2B" w14:paraId="3F7CB3B2" w14:textId="77777777">
        <w:trPr>
          <w:trHeight w:val="302"/>
          <w:ins w:id="851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0343ABD" w14:textId="77777777" w:rsidR="00E04171" w:rsidRPr="007F7E2B" w:rsidRDefault="00E04171">
            <w:pPr>
              <w:spacing w:line="259" w:lineRule="auto"/>
              <w:rPr>
                <w:ins w:id="8520" w:author="V2" w:date="2025-04-14T14:19:00Z" w16du:dateUtc="2025-04-14T19:19:00Z"/>
              </w:rPr>
            </w:pPr>
            <w:ins w:id="8521"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5EBE241F" w14:textId="77777777" w:rsidR="00E04171" w:rsidRPr="007F7E2B" w:rsidRDefault="00E04171">
            <w:pPr>
              <w:spacing w:line="259" w:lineRule="auto"/>
              <w:ind w:left="5"/>
              <w:rPr>
                <w:ins w:id="8522" w:author="V2" w:date="2025-04-14T14:19:00Z" w16du:dateUtc="2025-04-14T19:19:00Z"/>
              </w:rPr>
            </w:pPr>
            <w:ins w:id="8523" w:author="V2" w:date="2025-04-14T14:19:00Z" w16du:dateUtc="2025-04-14T19:19:00Z">
              <w:r w:rsidRPr="007F7E2B">
                <w:t xml:space="preserve">Stratum area </w:t>
              </w:r>
            </w:ins>
          </w:p>
        </w:tc>
      </w:tr>
      <w:tr w:rsidR="00E04171" w:rsidRPr="007F7E2B" w14:paraId="77A2B34F" w14:textId="77777777">
        <w:trPr>
          <w:trHeight w:val="480"/>
          <w:ins w:id="852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2E0685DD" w14:textId="77777777" w:rsidR="00E04171" w:rsidRPr="007F7E2B" w:rsidRDefault="00E04171">
            <w:pPr>
              <w:spacing w:line="259" w:lineRule="auto"/>
              <w:rPr>
                <w:ins w:id="8525" w:author="V2" w:date="2025-04-14T14:19:00Z" w16du:dateUtc="2025-04-14T19:19:00Z"/>
              </w:rPr>
            </w:pPr>
            <w:ins w:id="8526"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4B4A2CBA" w14:textId="77777777" w:rsidR="00E04171" w:rsidRPr="007F7E2B" w:rsidRDefault="00E04171">
            <w:pPr>
              <w:spacing w:line="259" w:lineRule="auto"/>
              <w:ind w:left="5"/>
              <w:rPr>
                <w:ins w:id="8527" w:author="V2" w:date="2025-04-14T14:19:00Z" w16du:dateUtc="2025-04-14T19:19:00Z"/>
              </w:rPr>
            </w:pPr>
            <w:ins w:id="8528" w:author="V2" w:date="2025-04-14T14:19:00Z" w16du:dateUtc="2025-04-14T19:19:00Z">
              <w:r w:rsidRPr="007F7E2B">
                <w:t xml:space="preserve">Measured using GPS or other means of similar accuracy </w:t>
              </w:r>
            </w:ins>
          </w:p>
        </w:tc>
      </w:tr>
      <w:tr w:rsidR="00E04171" w:rsidRPr="007F7E2B" w14:paraId="5F4CC8B7" w14:textId="77777777">
        <w:trPr>
          <w:trHeight w:val="709"/>
          <w:ins w:id="852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7C5D270" w14:textId="77777777" w:rsidR="00E04171" w:rsidRPr="007F7E2B" w:rsidRDefault="00E04171">
            <w:pPr>
              <w:spacing w:line="259" w:lineRule="auto"/>
              <w:rPr>
                <w:ins w:id="8530" w:author="V2" w:date="2025-04-14T14:19:00Z" w16du:dateUtc="2025-04-14T19:19:00Z"/>
              </w:rPr>
            </w:pPr>
            <w:ins w:id="8531"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3B26EC87" w14:textId="77777777" w:rsidR="00E04171" w:rsidRPr="007F7E2B" w:rsidRDefault="00E04171">
            <w:pPr>
              <w:spacing w:line="259" w:lineRule="auto"/>
              <w:ind w:left="5"/>
              <w:rPr>
                <w:ins w:id="8532" w:author="V2" w:date="2025-04-14T14:19:00Z" w16du:dateUtc="2025-04-14T19:19:00Z"/>
              </w:rPr>
            </w:pPr>
            <w:ins w:id="8533" w:author="V2" w:date="2025-04-14T14:19:00Z" w16du:dateUtc="2025-04-14T19:19:00Z">
              <w:r w:rsidRPr="007F7E2B">
                <w:t xml:space="preserve">The area of stratum s,  </w:t>
              </w:r>
            </w:ins>
          </w:p>
        </w:tc>
      </w:tr>
      <w:tr w:rsidR="00E04171" w:rsidRPr="007F7E2B" w14:paraId="10A5B9EA" w14:textId="77777777">
        <w:trPr>
          <w:trHeight w:val="334"/>
          <w:ins w:id="853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FBCEDDF" w14:textId="77777777" w:rsidR="00E04171" w:rsidRPr="007F7E2B" w:rsidRDefault="00E04171">
            <w:pPr>
              <w:spacing w:line="259" w:lineRule="auto"/>
              <w:rPr>
                <w:ins w:id="8535" w:author="V2" w:date="2025-04-14T14:19:00Z" w16du:dateUtc="2025-04-14T19:19:00Z"/>
              </w:rPr>
            </w:pPr>
            <w:ins w:id="8536"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2DFE523D" w14:textId="77777777" w:rsidR="00E04171" w:rsidRPr="007F7E2B" w:rsidRDefault="00E04171">
            <w:pPr>
              <w:spacing w:line="259" w:lineRule="auto"/>
              <w:ind w:left="5"/>
              <w:rPr>
                <w:ins w:id="8537" w:author="V2" w:date="2025-04-14T14:19:00Z" w16du:dateUtc="2025-04-14T19:19:00Z"/>
              </w:rPr>
            </w:pPr>
            <w:ins w:id="8538" w:author="V2" w:date="2025-04-14T14:19:00Z" w16du:dateUtc="2025-04-14T19:19:00Z">
              <w:r w:rsidRPr="007F7E2B">
                <w:t xml:space="preserve"> </w:t>
              </w:r>
            </w:ins>
          </w:p>
        </w:tc>
      </w:tr>
    </w:tbl>
    <w:p w14:paraId="40DA11FC" w14:textId="77777777" w:rsidR="00E04171" w:rsidRPr="007F7E2B" w:rsidRDefault="00E04171">
      <w:pPr>
        <w:spacing w:after="324" w:line="259" w:lineRule="auto"/>
        <w:ind w:left="706"/>
        <w:rPr>
          <w:ins w:id="8539" w:author="V2" w:date="2025-04-14T14:19:00Z" w16du:dateUtc="2025-04-14T19:19:00Z"/>
        </w:rPr>
      </w:pPr>
      <w:ins w:id="8540" w:author="V2" w:date="2025-04-14T14:19:00Z" w16du:dateUtc="2025-04-14T19:19:00Z">
        <w:r w:rsidRPr="007F7E2B">
          <w:t xml:space="preserve"> </w:t>
        </w:r>
      </w:ins>
    </w:p>
    <w:p w14:paraId="08F0D16F" w14:textId="77777777" w:rsidR="00E04171" w:rsidRPr="007F7E2B" w:rsidRDefault="00E04171">
      <w:pPr>
        <w:pStyle w:val="Heading1"/>
        <w:tabs>
          <w:tab w:val="center" w:pos="2964"/>
        </w:tabs>
        <w:ind w:left="-15"/>
        <w:rPr>
          <w:ins w:id="8541" w:author="V2" w:date="2025-04-14T14:19:00Z" w16du:dateUtc="2025-04-14T19:19:00Z"/>
        </w:rPr>
      </w:pPr>
      <w:bookmarkStart w:id="8542" w:name="_Toc174616095"/>
      <w:bookmarkStart w:id="8543" w:name="_Toc174616511"/>
      <w:bookmarkStart w:id="8544" w:name="_Toc180594236"/>
      <w:bookmarkStart w:id="8545" w:name="_Toc180594643"/>
      <w:bookmarkStart w:id="8546" w:name="_Toc62221"/>
      <w:ins w:id="8547" w:author="V2" w:date="2025-04-14T14:19:00Z" w16du:dateUtc="2025-04-14T19:19:00Z">
        <w:r w:rsidRPr="007F7E2B">
          <w:t>7</w:t>
        </w:r>
        <w:r w:rsidRPr="007F7E2B">
          <w:rPr>
            <w:rFonts w:ascii="Arial" w:eastAsia="Arial" w:hAnsi="Arial" w:cs="Arial"/>
          </w:rPr>
          <w:t xml:space="preserve"> </w:t>
        </w:r>
        <w:r w:rsidRPr="007F7E2B">
          <w:rPr>
            <w:rFonts w:ascii="Arial" w:eastAsia="Arial" w:hAnsi="Arial" w:cs="Arial"/>
          </w:rPr>
          <w:tab/>
        </w:r>
        <w:r w:rsidRPr="007F7E2B">
          <w:t>REFERENCES AND OTHER INFORMATION</w:t>
        </w:r>
        <w:bookmarkEnd w:id="8542"/>
        <w:bookmarkEnd w:id="8543"/>
        <w:bookmarkEnd w:id="8544"/>
        <w:bookmarkEnd w:id="8545"/>
        <w:r w:rsidRPr="007F7E2B">
          <w:t xml:space="preserve"> </w:t>
        </w:r>
        <w:bookmarkEnd w:id="8546"/>
      </w:ins>
    </w:p>
    <w:p w14:paraId="199F3D7C" w14:textId="77777777" w:rsidR="00E04171" w:rsidRPr="007F7E2B" w:rsidRDefault="00E04171">
      <w:pPr>
        <w:ind w:left="-5" w:right="431"/>
        <w:rPr>
          <w:ins w:id="8548" w:author="V2" w:date="2025-04-14T14:19:00Z" w16du:dateUtc="2025-04-14T19:19:00Z"/>
        </w:rPr>
      </w:pPr>
      <w:ins w:id="8549" w:author="V2" w:date="2025-04-14T14:19:00Z" w16du:dateUtc="2025-04-14T19:19:00Z">
        <w:r w:rsidRPr="007F7E2B">
          <w:t xml:space="preserve">Burt, Rebecca, Editor 2004, Soil Survey Investigation Report No. 42, Soil Survey Laboratory Methods </w:t>
        </w:r>
      </w:ins>
    </w:p>
    <w:p w14:paraId="0D066D54" w14:textId="77777777" w:rsidR="00E04171" w:rsidRPr="007F7E2B" w:rsidRDefault="00E04171">
      <w:pPr>
        <w:spacing w:after="236"/>
        <w:ind w:left="-5" w:right="431"/>
        <w:rPr>
          <w:ins w:id="8550" w:author="V2" w:date="2025-04-14T14:19:00Z" w16du:dateUtc="2025-04-14T19:19:00Z"/>
        </w:rPr>
      </w:pPr>
      <w:ins w:id="8551" w:author="V2" w:date="2025-04-14T14:19:00Z" w16du:dateUtc="2025-04-14T19:19:00Z">
        <w:r w:rsidRPr="007F7E2B">
          <w:t>Manual, version 4.0, Natural Resources Conservation Services, USDA, Lincoln, NE, 700p</w:t>
        </w:r>
        <w:r w:rsidRPr="007F7E2B">
          <w:rPr>
            <w:sz w:val="13"/>
          </w:rPr>
          <w:t>3</w:t>
        </w:r>
        <w:r w:rsidRPr="007F7E2B">
          <w:t xml:space="preserve"> </w:t>
        </w:r>
      </w:ins>
    </w:p>
    <w:p w14:paraId="4A9CFA98" w14:textId="77777777" w:rsidR="00E04171" w:rsidRPr="007F7E2B" w:rsidRDefault="00E04171">
      <w:pPr>
        <w:ind w:left="-5" w:right="431"/>
        <w:rPr>
          <w:ins w:id="8552" w:author="V2" w:date="2025-04-14T14:19:00Z" w16du:dateUtc="2025-04-14T19:19:00Z"/>
        </w:rPr>
      </w:pPr>
      <w:ins w:id="8553" w:author="V2" w:date="2025-04-14T14:19:00Z" w16du:dateUtc="2025-04-14T19:19:00Z">
        <w:r w:rsidRPr="007F7E2B">
          <w:t xml:space="preserve">Hillel, D, 1980 Fundamentals of Soil Physics, Academic Press, New York, 413 p </w:t>
        </w:r>
      </w:ins>
    </w:p>
    <w:p w14:paraId="03467336" w14:textId="77777777" w:rsidR="00E04171" w:rsidRPr="007F7E2B" w:rsidRDefault="00E04171">
      <w:pPr>
        <w:ind w:left="-5" w:right="431"/>
        <w:rPr>
          <w:ins w:id="8554" w:author="V2" w:date="2025-04-14T14:19:00Z" w16du:dateUtc="2025-04-14T19:19:00Z"/>
        </w:rPr>
      </w:pPr>
      <w:ins w:id="8555" w:author="V2" w:date="2025-04-14T14:19:00Z" w16du:dateUtc="2025-04-14T19:19:00Z">
        <w:r w:rsidRPr="007F7E2B">
          <w:t xml:space="preserve">Kabata-Pendias, A. and H. Pendias, 1985, Trace Elements in Soils and Plants. CRC press, Boca Raton, FL. 315 p </w:t>
        </w:r>
      </w:ins>
    </w:p>
    <w:p w14:paraId="40BE97DD" w14:textId="77777777" w:rsidR="00E04171" w:rsidRPr="007F7E2B" w:rsidRDefault="00E04171">
      <w:pPr>
        <w:ind w:left="-5" w:right="431"/>
        <w:rPr>
          <w:ins w:id="8556" w:author="V2" w:date="2025-04-14T14:19:00Z" w16du:dateUtc="2025-04-14T19:19:00Z"/>
        </w:rPr>
      </w:pPr>
      <w:ins w:id="8557" w:author="V2" w:date="2025-04-14T14:19:00Z" w16du:dateUtc="2025-04-14T19:19:00Z">
        <w:r w:rsidRPr="007F7E2B">
          <w:t xml:space="preserve">Lal, R., T.M. Sobecki, T. Iivari, and J.M. Kimble, 2004, Soil Degradation in the United States—Extent, Severity, and Trends. Lewis Publishers, Florida (USA), CRC Press LLC, 204 p </w:t>
        </w:r>
      </w:ins>
    </w:p>
    <w:p w14:paraId="6AD4CA6F" w14:textId="77777777" w:rsidR="00E04171" w:rsidRPr="007F7E2B" w:rsidRDefault="00E04171">
      <w:pPr>
        <w:ind w:left="-5" w:right="431"/>
        <w:rPr>
          <w:ins w:id="8558" w:author="V2" w:date="2025-04-14T14:19:00Z" w16du:dateUtc="2025-04-14T19:19:00Z"/>
        </w:rPr>
      </w:pPr>
      <w:ins w:id="8559" w:author="V2" w:date="2025-04-14T14:19:00Z" w16du:dateUtc="2025-04-14T19:19:00Z">
        <w:r w:rsidRPr="007F7E2B">
          <w:t xml:space="preserve">Lal, R, J.M. Kimble, R.F. Follett, B.A. Stewart, 2001, Assessment Methods for Soil Carbon. Lew Publishers, Florida (USA), CRC Press LLC, 676p </w:t>
        </w:r>
      </w:ins>
    </w:p>
    <w:p w14:paraId="0066EA4E" w14:textId="77777777" w:rsidR="00E04171" w:rsidRPr="007F7E2B" w:rsidRDefault="00E04171">
      <w:pPr>
        <w:ind w:left="-5" w:right="431"/>
        <w:rPr>
          <w:ins w:id="8560" w:author="V2" w:date="2025-04-14T14:19:00Z" w16du:dateUtc="2025-04-14T19:19:00Z"/>
        </w:rPr>
      </w:pPr>
      <w:ins w:id="8561" w:author="V2" w:date="2025-04-14T14:19:00Z" w16du:dateUtc="2025-04-14T19:19:00Z">
        <w:r w:rsidRPr="007F7E2B">
          <w:t xml:space="preserve">Moffitt, F, and H. Bouchard, 1975, Surveying, sixth edition. In text Educational Publishers, NY 879p </w:t>
        </w:r>
      </w:ins>
    </w:p>
    <w:p w14:paraId="07376E0F" w14:textId="77777777" w:rsidR="00E04171" w:rsidRPr="007F7E2B" w:rsidRDefault="00E04171">
      <w:pPr>
        <w:ind w:left="-5" w:right="431"/>
        <w:rPr>
          <w:ins w:id="8562" w:author="V2" w:date="2025-04-14T14:19:00Z" w16du:dateUtc="2025-04-14T19:19:00Z"/>
        </w:rPr>
      </w:pPr>
      <w:ins w:id="8563" w:author="V2" w:date="2025-04-14T14:19:00Z" w16du:dateUtc="2025-04-14T19:19:00Z">
        <w:r w:rsidRPr="007F7E2B">
          <w:t xml:space="preserve">Muller-Domboise, D. and H. Ellenberg, 1974, Aims and Methods of Vegetation Ecology, John Wiley and Sons, NY.  547p </w:t>
        </w:r>
      </w:ins>
    </w:p>
    <w:p w14:paraId="7485E002" w14:textId="77777777" w:rsidR="00E04171" w:rsidRPr="007F7E2B" w:rsidRDefault="00E04171">
      <w:pPr>
        <w:ind w:left="-5" w:right="431"/>
        <w:rPr>
          <w:ins w:id="8564" w:author="V2" w:date="2025-04-14T14:19:00Z" w16du:dateUtc="2025-04-14T19:19:00Z"/>
        </w:rPr>
      </w:pPr>
      <w:ins w:id="8565" w:author="V2" w:date="2025-04-14T14:19:00Z" w16du:dateUtc="2025-04-14T19:19:00Z">
        <w:r w:rsidRPr="007F7E2B">
          <w:t xml:space="preserve">Soil Survey Investigations Report 45, Soil Survey Laboratory Information Manual 1995, USDA, NRCS. National Soil Survey Center, Soil Survey Laboratory, Lincoln, NE, 305p </w:t>
        </w:r>
      </w:ins>
    </w:p>
    <w:p w14:paraId="4EEF9B89" w14:textId="77777777" w:rsidR="00E04171" w:rsidRPr="007F7E2B" w:rsidRDefault="00E04171">
      <w:pPr>
        <w:ind w:left="-5" w:right="431"/>
        <w:rPr>
          <w:ins w:id="8566" w:author="V2" w:date="2025-04-14T14:19:00Z" w16du:dateUtc="2025-04-14T19:19:00Z"/>
        </w:rPr>
      </w:pPr>
      <w:ins w:id="8567" w:author="V2" w:date="2025-04-14T14:19:00Z" w16du:dateUtc="2025-04-14T19:19:00Z">
        <w:r w:rsidRPr="007F7E2B">
          <w:lastRenderedPageBreak/>
          <w:t xml:space="preserve">USDA, 1999, Soil Taxonomy- A basic system of soil classification for making and interpreting soil surveys, second edition, Agricultural Handbook 436, Superintendant of Documents, USDA Government Printing Office, Washington, DC, 20402 </w:t>
        </w:r>
      </w:ins>
    </w:p>
    <w:p w14:paraId="592EBA33" w14:textId="77777777" w:rsidR="00E04171" w:rsidRPr="007F7E2B" w:rsidRDefault="00E04171">
      <w:pPr>
        <w:ind w:left="-5" w:right="431"/>
        <w:rPr>
          <w:ins w:id="8568" w:author="V2" w:date="2025-04-14T14:19:00Z" w16du:dateUtc="2025-04-14T19:19:00Z"/>
        </w:rPr>
      </w:pPr>
      <w:ins w:id="8569" w:author="V2" w:date="2025-04-14T14:19:00Z" w16du:dateUtc="2025-04-14T19:19:00Z">
        <w:r w:rsidRPr="007F7E2B">
          <w:t xml:space="preserve">USDA 2010, Field Indicators of Hydric Soils in the United States: A Guide for Identifying and Delineating Hydric Soils, Version 7.0, </w:t>
        </w:r>
      </w:ins>
    </w:p>
    <w:p w14:paraId="70AA11CA" w14:textId="77777777" w:rsidR="00E04171" w:rsidRPr="007F7E2B" w:rsidRDefault="00E04171">
      <w:pPr>
        <w:ind w:left="-5" w:right="431"/>
        <w:rPr>
          <w:ins w:id="8570" w:author="V2" w:date="2025-04-14T14:19:00Z" w16du:dateUtc="2025-04-14T19:19:00Z"/>
        </w:rPr>
      </w:pPr>
      <w:ins w:id="8571" w:author="V2" w:date="2025-04-14T14:19:00Z" w16du:dateUtc="2025-04-14T19:19:00Z">
        <w:r w:rsidRPr="007F7E2B">
          <w:t xml:space="preserve">Soil Survey Laboratory Methods Manual. Soil Survey Investigations Report No. 42, Version 4.0. Natural Resources Conservation Service, USDA, November 2004  </w:t>
        </w:r>
      </w:ins>
    </w:p>
    <w:p w14:paraId="4779555D" w14:textId="77777777" w:rsidR="00E04171" w:rsidRPr="007F7E2B" w:rsidRDefault="00E04171">
      <w:pPr>
        <w:ind w:left="-5" w:right="431"/>
        <w:rPr>
          <w:ins w:id="8572" w:author="V2" w:date="2025-04-14T14:19:00Z" w16du:dateUtc="2025-04-14T19:19:00Z"/>
        </w:rPr>
      </w:pPr>
      <w:ins w:id="8573" w:author="V2" w:date="2025-04-14T14:19:00Z" w16du:dateUtc="2025-04-14T19:19:00Z">
        <w:r w:rsidRPr="007F7E2B">
          <w:t xml:space="preserve">Wenger, K.F. (ed). 1984. Forestry handbook (2nd edition). New York: John Wiley and Sons. </w:t>
        </w:r>
      </w:ins>
    </w:p>
    <w:p w14:paraId="14CCA8AE" w14:textId="77777777" w:rsidR="00E04171" w:rsidRPr="007F7E2B" w:rsidRDefault="00E04171">
      <w:pPr>
        <w:spacing w:after="216" w:line="259" w:lineRule="auto"/>
        <w:rPr>
          <w:ins w:id="8574" w:author="V2" w:date="2025-04-14T14:19:00Z" w16du:dateUtc="2025-04-14T19:19:00Z"/>
        </w:rPr>
      </w:pPr>
      <w:ins w:id="8575" w:author="V2" w:date="2025-04-14T14:19:00Z" w16du:dateUtc="2025-04-14T19:19:00Z">
        <w:r w:rsidRPr="007F7E2B">
          <w:rPr>
            <w:rFonts w:ascii="Arial" w:eastAsia="Arial" w:hAnsi="Arial" w:cs="Arial"/>
            <w:b/>
          </w:rPr>
          <w:t xml:space="preserve"> </w:t>
        </w:r>
      </w:ins>
    </w:p>
    <w:p w14:paraId="0A6FD12A" w14:textId="77777777" w:rsidR="00E04171" w:rsidRPr="007F7E2B" w:rsidRDefault="00E04171">
      <w:pPr>
        <w:spacing w:line="259" w:lineRule="auto"/>
        <w:rPr>
          <w:ins w:id="8576" w:author="V2" w:date="2025-04-14T14:19:00Z" w16du:dateUtc="2025-04-14T19:19:00Z"/>
        </w:rPr>
      </w:pPr>
      <w:ins w:id="8577" w:author="V2" w:date="2025-04-14T14:19:00Z" w16du:dateUtc="2025-04-14T19:19:00Z">
        <w:r w:rsidRPr="007F7E2B">
          <w:rPr>
            <w:rFonts w:ascii="Arial" w:eastAsia="Arial" w:hAnsi="Arial" w:cs="Arial"/>
            <w:i/>
            <w:color w:val="808080"/>
          </w:rPr>
          <w:t xml:space="preserve"> </w:t>
        </w:r>
        <w:r w:rsidRPr="007F7E2B">
          <w:br w:type="page"/>
        </w:r>
      </w:ins>
    </w:p>
    <w:p w14:paraId="7EB7E357" w14:textId="77777777" w:rsidR="00E04171" w:rsidRPr="007F7E2B" w:rsidRDefault="00E04171">
      <w:pPr>
        <w:pStyle w:val="Heading2"/>
        <w:spacing w:after="48"/>
        <w:rPr>
          <w:ins w:id="8578" w:author="V2" w:date="2025-04-14T14:19:00Z" w16du:dateUtc="2025-04-14T19:19:00Z"/>
        </w:rPr>
      </w:pPr>
      <w:bookmarkStart w:id="8579" w:name="_Toc174616096"/>
      <w:bookmarkStart w:id="8580" w:name="_Toc174616512"/>
      <w:bookmarkStart w:id="8581" w:name="_Toc180594237"/>
      <w:bookmarkStart w:id="8582" w:name="_Toc180594644"/>
      <w:ins w:id="8583" w:author="V2" w:date="2025-04-14T14:19:00Z" w16du:dateUtc="2025-04-14T19:19:00Z">
        <w:r w:rsidRPr="007F7E2B">
          <w:rPr>
            <w:rFonts w:ascii="Arial" w:eastAsia="Arial" w:hAnsi="Arial" w:cs="Arial"/>
            <w:color w:val="004B6B"/>
          </w:rPr>
          <w:lastRenderedPageBreak/>
          <w:t>DOCUMENT HISTORY</w:t>
        </w:r>
        <w:bookmarkEnd w:id="8579"/>
        <w:bookmarkEnd w:id="8580"/>
        <w:bookmarkEnd w:id="8581"/>
        <w:bookmarkEnd w:id="8582"/>
        <w:r w:rsidRPr="007F7E2B">
          <w:rPr>
            <w:rFonts w:ascii="Arial" w:eastAsia="Arial" w:hAnsi="Arial" w:cs="Arial"/>
            <w:color w:val="004B6B"/>
          </w:rPr>
          <w:t xml:space="preserve"> </w:t>
        </w:r>
      </w:ins>
    </w:p>
    <w:p w14:paraId="6F996B73" w14:textId="77777777" w:rsidR="00E04171" w:rsidRPr="007F7E2B" w:rsidRDefault="00E04171">
      <w:pPr>
        <w:spacing w:line="259" w:lineRule="auto"/>
        <w:rPr>
          <w:ins w:id="8584" w:author="V2" w:date="2025-04-14T14:19:00Z" w16du:dateUtc="2025-04-14T19:19:00Z"/>
        </w:rPr>
      </w:pPr>
      <w:ins w:id="8585" w:author="V2" w:date="2025-04-14T14:19:00Z" w16du:dateUtc="2025-04-14T19:19:00Z">
        <w:r w:rsidRPr="007F7E2B">
          <w:rPr>
            <w:color w:val="004B6B"/>
          </w:rPr>
          <w:t xml:space="preserve"> </w:t>
        </w:r>
      </w:ins>
    </w:p>
    <w:tbl>
      <w:tblPr>
        <w:tblStyle w:val="TableGrid0"/>
        <w:tblW w:w="9124" w:type="dxa"/>
        <w:tblInd w:w="-107" w:type="dxa"/>
        <w:tblCellMar>
          <w:top w:w="6" w:type="dxa"/>
          <w:left w:w="90" w:type="dxa"/>
          <w:right w:w="115" w:type="dxa"/>
        </w:tblCellMar>
        <w:tblLook w:val="04A0" w:firstRow="1" w:lastRow="0" w:firstColumn="1" w:lastColumn="0" w:noHBand="0" w:noVBand="1"/>
      </w:tblPr>
      <w:tblGrid>
        <w:gridCol w:w="1103"/>
        <w:gridCol w:w="1481"/>
        <w:gridCol w:w="6540"/>
      </w:tblGrid>
      <w:tr w:rsidR="00E04171" w:rsidRPr="007F7E2B" w14:paraId="7CABE6B2" w14:textId="77777777">
        <w:trPr>
          <w:trHeight w:val="403"/>
          <w:ins w:id="8586"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shd w:val="clear" w:color="auto" w:fill="B6D3E4"/>
          </w:tcPr>
          <w:p w14:paraId="6BBC1BE0" w14:textId="77777777" w:rsidR="00E04171" w:rsidRPr="007F7E2B" w:rsidRDefault="00E04171">
            <w:pPr>
              <w:spacing w:line="259" w:lineRule="auto"/>
              <w:ind w:left="17"/>
              <w:rPr>
                <w:ins w:id="8587" w:author="V2" w:date="2025-04-14T14:19:00Z" w16du:dateUtc="2025-04-14T19:19:00Z"/>
              </w:rPr>
            </w:pPr>
            <w:ins w:id="8588" w:author="V2" w:date="2025-04-14T14:19:00Z" w16du:dateUtc="2025-04-14T19:19:00Z">
              <w:r w:rsidRPr="007F7E2B">
                <w:rPr>
                  <w:rFonts w:ascii="Arial" w:eastAsia="Arial" w:hAnsi="Arial" w:cs="Arial"/>
                  <w:b/>
                </w:rPr>
                <w:t xml:space="preserve">Version </w:t>
              </w:r>
            </w:ins>
          </w:p>
        </w:tc>
        <w:tc>
          <w:tcPr>
            <w:tcW w:w="1487" w:type="dxa"/>
            <w:tcBorders>
              <w:top w:val="single" w:sz="4" w:space="0" w:color="000000"/>
              <w:left w:val="single" w:sz="4" w:space="0" w:color="000000"/>
              <w:bottom w:val="single" w:sz="4" w:space="0" w:color="000000"/>
              <w:right w:val="single" w:sz="4" w:space="0" w:color="000000"/>
            </w:tcBorders>
            <w:shd w:val="clear" w:color="auto" w:fill="B6D3E4"/>
          </w:tcPr>
          <w:p w14:paraId="2A865F61" w14:textId="77777777" w:rsidR="00E04171" w:rsidRPr="007F7E2B" w:rsidRDefault="00E04171">
            <w:pPr>
              <w:spacing w:line="259" w:lineRule="auto"/>
              <w:ind w:left="47"/>
              <w:rPr>
                <w:ins w:id="8589" w:author="V2" w:date="2025-04-14T14:19:00Z" w16du:dateUtc="2025-04-14T19:19:00Z"/>
              </w:rPr>
            </w:pPr>
            <w:ins w:id="8590" w:author="V2" w:date="2025-04-14T14:19:00Z" w16du:dateUtc="2025-04-14T19:19:00Z">
              <w:r w:rsidRPr="007F7E2B">
                <w:rPr>
                  <w:rFonts w:ascii="Arial" w:eastAsia="Arial" w:hAnsi="Arial" w:cs="Arial"/>
                  <w:b/>
                </w:rPr>
                <w:t xml:space="preserve">Date </w:t>
              </w:r>
            </w:ins>
          </w:p>
        </w:tc>
        <w:tc>
          <w:tcPr>
            <w:tcW w:w="6587" w:type="dxa"/>
            <w:tcBorders>
              <w:top w:val="single" w:sz="4" w:space="0" w:color="000000"/>
              <w:left w:val="single" w:sz="4" w:space="0" w:color="000000"/>
              <w:bottom w:val="single" w:sz="4" w:space="0" w:color="000000"/>
              <w:right w:val="single" w:sz="4" w:space="0" w:color="000000"/>
            </w:tcBorders>
            <w:shd w:val="clear" w:color="auto" w:fill="B6D3E4"/>
          </w:tcPr>
          <w:p w14:paraId="0005E196" w14:textId="77777777" w:rsidR="00E04171" w:rsidRPr="007F7E2B" w:rsidRDefault="00E04171">
            <w:pPr>
              <w:spacing w:line="259" w:lineRule="auto"/>
              <w:rPr>
                <w:ins w:id="8591" w:author="V2" w:date="2025-04-14T14:19:00Z" w16du:dateUtc="2025-04-14T19:19:00Z"/>
              </w:rPr>
            </w:pPr>
            <w:ins w:id="8592" w:author="V2" w:date="2025-04-14T14:19:00Z" w16du:dateUtc="2025-04-14T19:19:00Z">
              <w:r w:rsidRPr="007F7E2B">
                <w:rPr>
                  <w:rFonts w:ascii="Arial" w:eastAsia="Arial" w:hAnsi="Arial" w:cs="Arial"/>
                  <w:b/>
                </w:rPr>
                <w:t xml:space="preserve">Comment </w:t>
              </w:r>
            </w:ins>
          </w:p>
        </w:tc>
      </w:tr>
      <w:tr w:rsidR="00E04171" w:rsidRPr="007F7E2B" w14:paraId="664B7CE8" w14:textId="77777777">
        <w:trPr>
          <w:trHeight w:val="368"/>
          <w:ins w:id="8593"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tcPr>
          <w:p w14:paraId="69BE2523" w14:textId="77777777" w:rsidR="00E04171" w:rsidRPr="007F7E2B" w:rsidRDefault="00E04171">
            <w:pPr>
              <w:spacing w:line="259" w:lineRule="auto"/>
              <w:ind w:left="17"/>
              <w:rPr>
                <w:ins w:id="8594" w:author="V2" w:date="2025-04-14T14:19:00Z" w16du:dateUtc="2025-04-14T19:19:00Z"/>
              </w:rPr>
            </w:pPr>
            <w:ins w:id="8595" w:author="V2" w:date="2025-04-14T14:19:00Z" w16du:dateUtc="2025-04-14T19:19:00Z">
              <w:r w:rsidRPr="007F7E2B">
                <w:t xml:space="preserve">v1.0 </w:t>
              </w:r>
            </w:ins>
          </w:p>
        </w:tc>
        <w:tc>
          <w:tcPr>
            <w:tcW w:w="1487" w:type="dxa"/>
            <w:tcBorders>
              <w:top w:val="single" w:sz="4" w:space="0" w:color="000000"/>
              <w:left w:val="single" w:sz="4" w:space="0" w:color="000000"/>
              <w:bottom w:val="single" w:sz="4" w:space="0" w:color="000000"/>
              <w:right w:val="single" w:sz="4" w:space="0" w:color="000000"/>
            </w:tcBorders>
          </w:tcPr>
          <w:p w14:paraId="3EA39BB0" w14:textId="77777777" w:rsidR="00E04171" w:rsidRPr="007F7E2B" w:rsidRDefault="00E04171">
            <w:pPr>
              <w:spacing w:line="259" w:lineRule="auto"/>
              <w:ind w:left="18"/>
              <w:rPr>
                <w:ins w:id="8596" w:author="V2" w:date="2025-04-14T14:19:00Z" w16du:dateUtc="2025-04-14T19:19:00Z"/>
              </w:rPr>
            </w:pPr>
            <w:ins w:id="8597" w:author="V2" w:date="2025-04-14T14:19:00Z" w16du:dateUtc="2025-04-14T19:19:00Z">
              <w:r w:rsidRPr="007F7E2B">
                <w:t xml:space="preserve">16 Nov 2012 </w:t>
              </w:r>
            </w:ins>
          </w:p>
        </w:tc>
        <w:tc>
          <w:tcPr>
            <w:tcW w:w="6587" w:type="dxa"/>
            <w:tcBorders>
              <w:top w:val="single" w:sz="4" w:space="0" w:color="000000"/>
              <w:left w:val="single" w:sz="4" w:space="0" w:color="000000"/>
              <w:bottom w:val="single" w:sz="4" w:space="0" w:color="000000"/>
              <w:right w:val="single" w:sz="4" w:space="0" w:color="000000"/>
            </w:tcBorders>
          </w:tcPr>
          <w:p w14:paraId="25987EF6" w14:textId="77777777" w:rsidR="00E04171" w:rsidRPr="007F7E2B" w:rsidRDefault="00E04171">
            <w:pPr>
              <w:spacing w:line="259" w:lineRule="auto"/>
              <w:ind w:left="17"/>
              <w:rPr>
                <w:ins w:id="8598" w:author="V2" w:date="2025-04-14T14:19:00Z" w16du:dateUtc="2025-04-14T19:19:00Z"/>
              </w:rPr>
            </w:pPr>
            <w:ins w:id="8599" w:author="V2" w:date="2025-04-14T14:19:00Z" w16du:dateUtc="2025-04-14T19:19:00Z">
              <w:r w:rsidRPr="007F7E2B">
                <w:t xml:space="preserve">Initial version released </w:t>
              </w:r>
            </w:ins>
          </w:p>
        </w:tc>
      </w:tr>
    </w:tbl>
    <w:p w14:paraId="7903AC71" w14:textId="77777777" w:rsidR="00E04171" w:rsidRPr="007F7E2B" w:rsidRDefault="00E04171">
      <w:pPr>
        <w:spacing w:line="563" w:lineRule="auto"/>
        <w:ind w:right="9004"/>
        <w:jc w:val="both"/>
        <w:rPr>
          <w:ins w:id="8600" w:author="V2" w:date="2025-04-14T14:19:00Z" w16du:dateUtc="2025-04-14T19:19:00Z"/>
        </w:rPr>
      </w:pPr>
      <w:ins w:id="8601" w:author="V2" w:date="2025-04-14T14:19:00Z" w16du:dateUtc="2025-04-14T19:19:00Z">
        <w:r w:rsidRPr="007F7E2B">
          <w:t xml:space="preserve"> </w:t>
        </w:r>
        <w:r w:rsidRPr="007F7E2B">
          <w:rPr>
            <w:color w:val="808080"/>
          </w:rPr>
          <w:t xml:space="preserve"> </w:t>
        </w:r>
      </w:ins>
    </w:p>
    <w:p w14:paraId="65C5439D" w14:textId="77777777" w:rsidR="00DA40CE" w:rsidRPr="007F7E2B" w:rsidRDefault="00DA40CE">
      <w:pPr>
        <w:spacing w:before="0" w:after="160" w:line="259" w:lineRule="auto"/>
        <w:rPr>
          <w:ins w:id="8602" w:author="V2" w:date="2025-04-14T14:19:00Z" w16du:dateUtc="2025-04-14T19:19:00Z"/>
        </w:rPr>
      </w:pPr>
    </w:p>
    <w:p w14:paraId="69508C41" w14:textId="77777777" w:rsidR="00DA40CE" w:rsidRPr="007F7E2B" w:rsidRDefault="00DA40CE">
      <w:pPr>
        <w:spacing w:before="0" w:after="160" w:line="259" w:lineRule="auto"/>
        <w:rPr>
          <w:ins w:id="8603" w:author="V2" w:date="2025-04-14T14:19:00Z" w16du:dateUtc="2025-04-14T19:19:00Z"/>
        </w:rPr>
      </w:pPr>
    </w:p>
    <w:p w14:paraId="6BF7710A" w14:textId="77777777" w:rsidR="00DA40CE" w:rsidRPr="007F7E2B" w:rsidRDefault="00DA40CE">
      <w:pPr>
        <w:spacing w:before="0" w:after="160" w:line="259" w:lineRule="auto"/>
        <w:rPr>
          <w:ins w:id="8604" w:author="V2" w:date="2025-04-14T14:19:00Z" w16du:dateUtc="2025-04-14T19:19:00Z"/>
        </w:rPr>
      </w:pPr>
    </w:p>
    <w:p w14:paraId="54EC4E5C" w14:textId="77777777" w:rsidR="00DA40CE" w:rsidRPr="007F7E2B" w:rsidRDefault="00DA40CE">
      <w:pPr>
        <w:spacing w:before="0" w:after="160" w:line="259" w:lineRule="auto"/>
        <w:rPr>
          <w:ins w:id="8605" w:author="V2" w:date="2025-04-14T14:19:00Z" w16du:dateUtc="2025-04-14T19:19:00Z"/>
        </w:rPr>
      </w:pPr>
    </w:p>
    <w:p w14:paraId="3CFB722D" w14:textId="77777777" w:rsidR="00DA40CE" w:rsidRPr="007F7E2B" w:rsidRDefault="00DA40CE">
      <w:pPr>
        <w:spacing w:before="0" w:after="160" w:line="259" w:lineRule="auto"/>
        <w:rPr>
          <w:ins w:id="8606" w:author="V2" w:date="2025-04-14T14:19:00Z" w16du:dateUtc="2025-04-14T19:19:00Z"/>
        </w:rPr>
      </w:pPr>
    </w:p>
    <w:p w14:paraId="629C5316" w14:textId="77777777" w:rsidR="00DA40CE" w:rsidRPr="007F7E2B" w:rsidRDefault="00DA40CE">
      <w:pPr>
        <w:spacing w:before="0" w:after="160" w:line="259" w:lineRule="auto"/>
        <w:rPr>
          <w:ins w:id="8607" w:author="V2" w:date="2025-04-14T14:19:00Z" w16du:dateUtc="2025-04-14T19:19:00Z"/>
        </w:rPr>
      </w:pPr>
    </w:p>
    <w:p w14:paraId="776D1549" w14:textId="77777777" w:rsidR="00DA40CE" w:rsidRPr="007F7E2B" w:rsidRDefault="00DA40CE">
      <w:pPr>
        <w:spacing w:before="0" w:after="160" w:line="259" w:lineRule="auto"/>
        <w:rPr>
          <w:ins w:id="8608" w:author="V2" w:date="2025-04-14T14:19:00Z" w16du:dateUtc="2025-04-14T19:19:00Z"/>
        </w:rPr>
      </w:pPr>
    </w:p>
    <w:p w14:paraId="763CF392" w14:textId="77777777" w:rsidR="00DA40CE" w:rsidRPr="007F7E2B" w:rsidRDefault="00DA40CE">
      <w:pPr>
        <w:spacing w:before="0" w:after="160" w:line="259" w:lineRule="auto"/>
        <w:rPr>
          <w:ins w:id="8609" w:author="V2" w:date="2025-04-14T14:19:00Z" w16du:dateUtc="2025-04-14T19:19:00Z"/>
        </w:rPr>
      </w:pPr>
    </w:p>
    <w:p w14:paraId="47BFB4F5" w14:textId="77777777" w:rsidR="00DA40CE" w:rsidRPr="007F7E2B" w:rsidRDefault="00DA40CE">
      <w:pPr>
        <w:spacing w:before="0" w:after="160" w:line="259" w:lineRule="auto"/>
        <w:rPr>
          <w:ins w:id="8610" w:author="V2" w:date="2025-04-14T14:19:00Z" w16du:dateUtc="2025-04-14T19:19:00Z"/>
        </w:rPr>
      </w:pPr>
    </w:p>
    <w:p w14:paraId="7E7B90B8" w14:textId="77777777" w:rsidR="00DA40CE" w:rsidRPr="007F7E2B" w:rsidRDefault="00DA40CE">
      <w:pPr>
        <w:spacing w:before="0" w:after="160" w:line="259" w:lineRule="auto"/>
        <w:rPr>
          <w:ins w:id="8611" w:author="V2" w:date="2025-04-14T14:19:00Z" w16du:dateUtc="2025-04-14T19:19:00Z"/>
        </w:rPr>
      </w:pPr>
    </w:p>
    <w:p w14:paraId="1A185BB9" w14:textId="77777777" w:rsidR="00DA40CE" w:rsidRPr="007F7E2B" w:rsidRDefault="00DA40CE">
      <w:pPr>
        <w:spacing w:before="0" w:after="160" w:line="259" w:lineRule="auto"/>
        <w:rPr>
          <w:ins w:id="8612" w:author="V2" w:date="2025-04-14T14:19:00Z" w16du:dateUtc="2025-04-14T19:19:00Z"/>
        </w:rPr>
      </w:pPr>
    </w:p>
    <w:p w14:paraId="2B64F499" w14:textId="77777777" w:rsidR="00851BB5" w:rsidRPr="007F7E2B" w:rsidRDefault="00851BB5">
      <w:pPr>
        <w:spacing w:before="0" w:after="160" w:line="259" w:lineRule="auto"/>
        <w:rPr>
          <w:ins w:id="8613" w:author="V2" w:date="2025-04-14T14:19:00Z" w16du:dateUtc="2025-04-14T19:19:00Z"/>
        </w:rPr>
      </w:pPr>
    </w:p>
    <w:p w14:paraId="55FBD5AE" w14:textId="77777777" w:rsidR="00851BB5" w:rsidRPr="007F7E2B" w:rsidRDefault="00851BB5">
      <w:pPr>
        <w:spacing w:before="0" w:after="160" w:line="259" w:lineRule="auto"/>
        <w:rPr>
          <w:ins w:id="8614" w:author="V2" w:date="2025-04-14T14:19:00Z" w16du:dateUtc="2025-04-14T19:19:00Z"/>
        </w:rPr>
      </w:pPr>
    </w:p>
    <w:p w14:paraId="1CE87188" w14:textId="77777777" w:rsidR="00851BB5" w:rsidRPr="007F7E2B" w:rsidRDefault="00851BB5">
      <w:pPr>
        <w:spacing w:before="0" w:after="160" w:line="259" w:lineRule="auto"/>
        <w:rPr>
          <w:ins w:id="8615" w:author="V2" w:date="2025-04-14T14:19:00Z" w16du:dateUtc="2025-04-14T19:19:00Z"/>
        </w:rPr>
      </w:pPr>
    </w:p>
    <w:p w14:paraId="7041EF1E" w14:textId="77777777" w:rsidR="00851BB5" w:rsidRPr="007F7E2B" w:rsidRDefault="00851BB5">
      <w:pPr>
        <w:spacing w:before="0" w:after="160" w:line="259" w:lineRule="auto"/>
        <w:rPr>
          <w:ins w:id="8616" w:author="V2" w:date="2025-04-14T14:19:00Z" w16du:dateUtc="2025-04-14T19:19:00Z"/>
        </w:rPr>
      </w:pPr>
    </w:p>
    <w:p w14:paraId="2B948029" w14:textId="77777777" w:rsidR="00851BB5" w:rsidRPr="007F7E2B" w:rsidRDefault="00851BB5">
      <w:pPr>
        <w:spacing w:before="0" w:after="160" w:line="259" w:lineRule="auto"/>
        <w:rPr>
          <w:ins w:id="8617" w:author="V2" w:date="2025-04-14T14:19:00Z" w16du:dateUtc="2025-04-14T19:19:00Z"/>
        </w:rPr>
      </w:pPr>
    </w:p>
    <w:p w14:paraId="180B2F65" w14:textId="77777777" w:rsidR="00851BB5" w:rsidRPr="007F7E2B" w:rsidRDefault="00851BB5">
      <w:pPr>
        <w:spacing w:before="0" w:after="160" w:line="259" w:lineRule="auto"/>
        <w:rPr>
          <w:ins w:id="8618" w:author="V2" w:date="2025-04-14T14:19:00Z" w16du:dateUtc="2025-04-14T19:19:00Z"/>
        </w:rPr>
      </w:pPr>
    </w:p>
    <w:p w14:paraId="2A08138E" w14:textId="77777777" w:rsidR="00851BB5" w:rsidRPr="007F7E2B" w:rsidRDefault="00851BB5">
      <w:pPr>
        <w:spacing w:before="0" w:after="160" w:line="259" w:lineRule="auto"/>
        <w:rPr>
          <w:ins w:id="8619" w:author="V2" w:date="2025-04-14T14:19:00Z" w16du:dateUtc="2025-04-14T19:19:00Z"/>
        </w:rPr>
      </w:pPr>
    </w:p>
    <w:p w14:paraId="642E330C" w14:textId="77777777" w:rsidR="00E04171" w:rsidRPr="007F7E2B" w:rsidRDefault="00E04171">
      <w:pPr>
        <w:spacing w:before="0" w:after="160" w:line="259" w:lineRule="auto"/>
        <w:rPr>
          <w:ins w:id="8620" w:author="V2" w:date="2025-04-14T14:19:00Z" w16du:dateUtc="2025-04-14T19:19:00Z"/>
        </w:rPr>
      </w:pPr>
    </w:p>
    <w:p w14:paraId="2A6B446C" w14:textId="77777777" w:rsidR="00E04171" w:rsidRPr="007F7E2B" w:rsidRDefault="00E04171">
      <w:pPr>
        <w:spacing w:before="0" w:after="160" w:line="259" w:lineRule="auto"/>
        <w:rPr>
          <w:ins w:id="8621" w:author="V2" w:date="2025-04-14T14:19:00Z" w16du:dateUtc="2025-04-14T19:19:00Z"/>
        </w:rPr>
      </w:pPr>
    </w:p>
    <w:p w14:paraId="5C0B9F39" w14:textId="77777777" w:rsidR="00E04171" w:rsidRPr="007F7E2B" w:rsidRDefault="00E04171">
      <w:pPr>
        <w:spacing w:before="0" w:after="160" w:line="259" w:lineRule="auto"/>
        <w:rPr>
          <w:ins w:id="8622" w:author="V2" w:date="2025-04-14T14:19:00Z" w16du:dateUtc="2025-04-14T19:19:00Z"/>
        </w:rPr>
      </w:pPr>
    </w:p>
    <w:p w14:paraId="18E8DB8B" w14:textId="77777777" w:rsidR="00E04171" w:rsidRPr="007F7E2B" w:rsidRDefault="00E04171">
      <w:pPr>
        <w:spacing w:before="0" w:after="160" w:line="259" w:lineRule="auto"/>
        <w:rPr>
          <w:ins w:id="8623" w:author="V2" w:date="2025-04-14T14:19:00Z" w16du:dateUtc="2025-04-14T19:19:00Z"/>
        </w:rPr>
      </w:pPr>
    </w:p>
    <w:p w14:paraId="4DA55F04" w14:textId="77777777" w:rsidR="00AF3A16" w:rsidRPr="007F7E2B" w:rsidRDefault="00AF3A16">
      <w:pPr>
        <w:spacing w:after="281" w:line="250" w:lineRule="auto"/>
        <w:ind w:right="9303"/>
        <w:rPr>
          <w:ins w:id="8624" w:author="V2" w:date="2025-04-14T14:19:00Z" w16du:dateUtc="2025-04-14T19:19:00Z"/>
        </w:rPr>
      </w:pPr>
      <w:ins w:id="8625" w:author="V2" w:date="2025-04-14T14:19:00Z" w16du:dateUtc="2025-04-14T19:19:00Z">
        <w:r w:rsidRPr="007F7E2B">
          <w:rPr>
            <w:rFonts w:ascii="Times New Roman" w:eastAsia="Times New Roman" w:hAnsi="Times New Roman" w:cs="Times New Roman"/>
          </w:rPr>
          <w:t xml:space="preserve"> </w:t>
        </w:r>
        <w:r w:rsidRPr="007F7E2B">
          <w:rPr>
            <w:sz w:val="22"/>
          </w:rPr>
          <w:t xml:space="preserve"> </w:t>
        </w:r>
      </w:ins>
    </w:p>
    <w:p w14:paraId="3E876254" w14:textId="52FBFD1A" w:rsidR="00AF3A16" w:rsidRPr="007F7E2B" w:rsidRDefault="00AF3A16" w:rsidP="00AF3A16">
      <w:pPr>
        <w:spacing w:after="162" w:line="259" w:lineRule="auto"/>
        <w:ind w:left="491"/>
        <w:jc w:val="center"/>
        <w:rPr>
          <w:ins w:id="8626" w:author="V2" w:date="2025-04-14T14:19:00Z" w16du:dateUtc="2025-04-14T19:19:00Z"/>
        </w:rPr>
      </w:pPr>
      <w:bookmarkStart w:id="8627" w:name="TRS_4"/>
      <w:bookmarkEnd w:id="8627"/>
      <w:ins w:id="8628" w:author="V2" w:date="2025-04-14T14:19:00Z" w16du:dateUtc="2025-04-14T19:19:00Z">
        <w:r w:rsidRPr="007F7E2B">
          <w:rPr>
            <w:sz w:val="40"/>
          </w:rPr>
          <w:t>TRS-4</w:t>
        </w:r>
      </w:ins>
    </w:p>
    <w:p w14:paraId="0A4DA3FA" w14:textId="712F4C1A" w:rsidR="00AF3A16" w:rsidRPr="007F7E2B" w:rsidRDefault="00AF3A16" w:rsidP="006D6ACB">
      <w:pPr>
        <w:spacing w:after="162" w:line="259" w:lineRule="auto"/>
        <w:ind w:left="491"/>
        <w:jc w:val="center"/>
        <w:rPr>
          <w:ins w:id="8629" w:author="V2" w:date="2025-04-14T14:19:00Z" w16du:dateUtc="2025-04-14T19:19:00Z"/>
        </w:rPr>
      </w:pPr>
      <w:ins w:id="8630" w:author="V2" w:date="2025-04-14T14:19:00Z" w16du:dateUtc="2025-04-14T19:19:00Z">
        <w:r w:rsidRPr="007F7E2B">
          <w:rPr>
            <w:sz w:val="40"/>
          </w:rPr>
          <w:t>ESTIMATION OF CARBON STOCKS IN  LIVING PLANT BIOMASS</w:t>
        </w:r>
      </w:ins>
    </w:p>
    <w:p w14:paraId="5F9864BE" w14:textId="77777777" w:rsidR="00AF3A16" w:rsidRPr="007F7E2B" w:rsidRDefault="00AF3A16">
      <w:pPr>
        <w:spacing w:after="84" w:line="259" w:lineRule="auto"/>
        <w:ind w:left="109"/>
        <w:jc w:val="center"/>
        <w:rPr>
          <w:ins w:id="8631" w:author="V2" w:date="2025-04-14T14:19:00Z" w16du:dateUtc="2025-04-14T19:19:00Z"/>
        </w:rPr>
      </w:pPr>
      <w:ins w:id="8632" w:author="V2" w:date="2025-04-14T14:19:00Z" w16du:dateUtc="2025-04-14T19:19:00Z">
        <w:r w:rsidRPr="007F7E2B">
          <w:rPr>
            <w:sz w:val="40"/>
          </w:rPr>
          <w:t xml:space="preserve"> </w:t>
        </w:r>
      </w:ins>
    </w:p>
    <w:p w14:paraId="745DAC54" w14:textId="15490991" w:rsidR="00AF3A16" w:rsidRPr="007F7E2B" w:rsidRDefault="00AF3A16">
      <w:pPr>
        <w:spacing w:after="220" w:line="259" w:lineRule="auto"/>
        <w:ind w:left="3227" w:right="3220"/>
        <w:jc w:val="center"/>
        <w:rPr>
          <w:ins w:id="8633" w:author="V2" w:date="2025-04-14T14:19:00Z" w16du:dateUtc="2025-04-14T19:19:00Z"/>
        </w:rPr>
      </w:pPr>
      <w:ins w:id="8634" w:author="V2" w:date="2025-04-14T14:19:00Z" w16du:dateUtc="2025-04-14T19:19:00Z">
        <w:r w:rsidRPr="007F7E2B">
          <w:t xml:space="preserve">Version 1.0 </w:t>
        </w:r>
      </w:ins>
    </w:p>
    <w:p w14:paraId="48A91484" w14:textId="77777777" w:rsidR="00AF3A16" w:rsidRPr="007F7E2B" w:rsidRDefault="00AF3A16">
      <w:pPr>
        <w:spacing w:line="449" w:lineRule="auto"/>
        <w:ind w:left="3227" w:right="3155"/>
        <w:jc w:val="center"/>
        <w:rPr>
          <w:ins w:id="8635" w:author="V2" w:date="2025-04-14T14:19:00Z" w16du:dateUtc="2025-04-14T19:19:00Z"/>
        </w:rPr>
      </w:pPr>
      <w:ins w:id="8636" w:author="V2" w:date="2025-04-14T14:19:00Z" w16du:dateUtc="2025-04-14T19:19:00Z">
        <w:r w:rsidRPr="007F7E2B">
          <w:t xml:space="preserve">16 November 2012 Sectoral Scope 14 </w:t>
        </w:r>
      </w:ins>
    </w:p>
    <w:p w14:paraId="1984EB7D" w14:textId="77777777" w:rsidR="00AF3A16" w:rsidRPr="007F7E2B" w:rsidRDefault="00AF3A16">
      <w:pPr>
        <w:spacing w:after="232" w:line="259" w:lineRule="auto"/>
        <w:ind w:left="109"/>
        <w:jc w:val="center"/>
        <w:rPr>
          <w:ins w:id="8637" w:author="V2" w:date="2025-04-14T14:19:00Z" w16du:dateUtc="2025-04-14T19:19:00Z"/>
        </w:rPr>
      </w:pPr>
      <w:ins w:id="8638" w:author="V2" w:date="2025-04-14T14:19:00Z" w16du:dateUtc="2025-04-14T19:19:00Z">
        <w:r w:rsidRPr="007F7E2B">
          <w:rPr>
            <w:sz w:val="40"/>
          </w:rPr>
          <w:t xml:space="preserve"> </w:t>
        </w:r>
      </w:ins>
    </w:p>
    <w:p w14:paraId="1B4AE497" w14:textId="77777777" w:rsidR="00AF3A16" w:rsidRPr="007F7E2B" w:rsidRDefault="00AF3A16">
      <w:pPr>
        <w:spacing w:after="59" w:line="259" w:lineRule="auto"/>
        <w:ind w:left="109"/>
        <w:jc w:val="center"/>
        <w:rPr>
          <w:ins w:id="8639" w:author="V2" w:date="2025-04-14T14:19:00Z" w16du:dateUtc="2025-04-14T19:19:00Z"/>
        </w:rPr>
      </w:pPr>
      <w:ins w:id="8640" w:author="V2" w:date="2025-04-14T14:19:00Z" w16du:dateUtc="2025-04-14T19:19:00Z">
        <w:r w:rsidRPr="007F7E2B">
          <w:rPr>
            <w:sz w:val="40"/>
          </w:rPr>
          <w:t xml:space="preserve"> </w:t>
        </w:r>
      </w:ins>
    </w:p>
    <w:p w14:paraId="233047F4" w14:textId="77777777" w:rsidR="00AF3A16" w:rsidRPr="007F7E2B" w:rsidRDefault="00AF3A16">
      <w:pPr>
        <w:spacing w:after="170" w:line="259" w:lineRule="auto"/>
        <w:ind w:left="58"/>
        <w:jc w:val="center"/>
        <w:rPr>
          <w:ins w:id="8641" w:author="V2" w:date="2025-04-14T14:19:00Z" w16du:dateUtc="2025-04-14T19:19:00Z"/>
        </w:rPr>
      </w:pPr>
      <w:ins w:id="8642" w:author="V2" w:date="2025-04-14T14:19:00Z" w16du:dateUtc="2025-04-14T19:19:00Z">
        <w:r w:rsidRPr="007F7E2B">
          <w:rPr>
            <w:noProof/>
          </w:rPr>
          <w:drawing>
            <wp:inline distT="0" distB="0" distL="0" distR="0" wp14:anchorId="0C22B674" wp14:editId="2ABE32B8">
              <wp:extent cx="1526540" cy="435610"/>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6"/>
                      <a:stretch>
                        <a:fillRect/>
                      </a:stretch>
                    </pic:blipFill>
                    <pic:spPr>
                      <a:xfrm>
                        <a:off x="0" y="0"/>
                        <a:ext cx="1526540" cy="435610"/>
                      </a:xfrm>
                      <a:prstGeom prst="rect">
                        <a:avLst/>
                      </a:prstGeom>
                    </pic:spPr>
                  </pic:pic>
                </a:graphicData>
              </a:graphic>
            </wp:inline>
          </w:drawing>
        </w:r>
        <w:r w:rsidRPr="007F7E2B">
          <w:rPr>
            <w:sz w:val="22"/>
          </w:rPr>
          <w:t xml:space="preserve"> </w:t>
        </w:r>
      </w:ins>
    </w:p>
    <w:p w14:paraId="0E451FFB" w14:textId="77777777" w:rsidR="00AF3A16" w:rsidRPr="007F7E2B" w:rsidRDefault="00AF3A16">
      <w:pPr>
        <w:spacing w:after="194" w:line="259" w:lineRule="auto"/>
        <w:ind w:left="2295"/>
        <w:rPr>
          <w:ins w:id="8643" w:author="V2" w:date="2025-04-14T14:19:00Z" w16du:dateUtc="2025-04-14T19:19:00Z"/>
        </w:rPr>
      </w:pPr>
      <w:ins w:id="8644" w:author="V2" w:date="2025-04-14T14:19:00Z" w16du:dateUtc="2025-04-14T19:19:00Z">
        <w:r w:rsidRPr="007F7E2B">
          <w:rPr>
            <w:sz w:val="22"/>
          </w:rPr>
          <w:t xml:space="preserve">Document Prepared by: The Earth Partners LLC. </w:t>
        </w:r>
      </w:ins>
    </w:p>
    <w:p w14:paraId="0CE8867A" w14:textId="77777777" w:rsidR="00AF3A16" w:rsidRPr="007F7E2B" w:rsidRDefault="00AF3A16">
      <w:pPr>
        <w:spacing w:line="259" w:lineRule="auto"/>
        <w:rPr>
          <w:ins w:id="8645" w:author="V2" w:date="2025-04-14T14:19:00Z" w16du:dateUtc="2025-04-14T19:19:00Z"/>
        </w:rPr>
      </w:pPr>
      <w:ins w:id="8646" w:author="V2" w:date="2025-04-14T14:19:00Z" w16du:dateUtc="2025-04-14T19:19:00Z">
        <w:r w:rsidRPr="007F7E2B">
          <w:rPr>
            <w:rFonts w:ascii="Arial" w:eastAsia="Arial" w:hAnsi="Arial" w:cs="Arial"/>
            <w:b/>
          </w:rPr>
          <w:t xml:space="preserve"> </w:t>
        </w:r>
      </w:ins>
    </w:p>
    <w:bookmarkStart w:id="8647" w:name="_Toc180594645" w:displacedByCustomXml="next"/>
    <w:bookmarkStart w:id="8648" w:name="_Toc180594238" w:displacedByCustomXml="next"/>
    <w:bookmarkStart w:id="8649" w:name="_Toc174616097" w:displacedByCustomXml="next"/>
    <w:bookmarkStart w:id="8650" w:name="_Toc174616513" w:displacedByCustomXml="next"/>
    <w:sdt>
      <w:sdtPr>
        <w:rPr>
          <w:b w:val="0"/>
          <w:color w:val="000000"/>
          <w:sz w:val="20"/>
          <w:szCs w:val="24"/>
        </w:rPr>
        <w:id w:val="1684095779"/>
        <w:docPartObj>
          <w:docPartGallery w:val="Table of Contents"/>
        </w:docPartObj>
      </w:sdtPr>
      <w:sdtEndPr>
        <w:rPr>
          <w:color w:val="auto"/>
          <w:sz w:val="24"/>
        </w:rPr>
      </w:sdtEndPr>
      <w:sdtContent>
        <w:p w14:paraId="4F7BA2D4" w14:textId="77777777" w:rsidR="00AF3A16" w:rsidRPr="007F7E2B" w:rsidRDefault="00AF3A16">
          <w:pPr>
            <w:pStyle w:val="Heading2"/>
            <w:spacing w:after="201"/>
            <w:ind w:left="-5"/>
            <w:rPr>
              <w:ins w:id="8651" w:author="V2" w:date="2025-04-14T14:19:00Z" w16du:dateUtc="2025-04-14T19:19:00Z"/>
            </w:rPr>
          </w:pPr>
          <w:ins w:id="8652" w:author="V2" w:date="2025-04-14T14:19:00Z" w16du:dateUtc="2025-04-14T19:19:00Z">
            <w:r w:rsidRPr="007F7E2B">
              <w:t>Table of Contents</w:t>
            </w:r>
            <w:bookmarkEnd w:id="8650"/>
            <w:bookmarkEnd w:id="8649"/>
            <w:bookmarkEnd w:id="8648"/>
            <w:bookmarkEnd w:id="8647"/>
            <w:r w:rsidRPr="007F7E2B">
              <w:t xml:space="preserve"> </w:t>
            </w:r>
          </w:ins>
        </w:p>
        <w:p w14:paraId="552274CF" w14:textId="77777777" w:rsidR="00AF3A16" w:rsidRPr="007F7E2B" w:rsidRDefault="00AF3A16">
          <w:pPr>
            <w:pStyle w:val="TOC1"/>
            <w:tabs>
              <w:tab w:val="right" w:leader="dot" w:pos="9364"/>
            </w:tabs>
            <w:rPr>
              <w:ins w:id="8653" w:author="V2" w:date="2025-04-14T14:19:00Z" w16du:dateUtc="2025-04-14T19:19:00Z"/>
            </w:rPr>
          </w:pPr>
          <w:ins w:id="8654" w:author="V2" w:date="2025-04-14T14:19:00Z" w16du:dateUtc="2025-04-14T19:19:00Z">
            <w:r w:rsidRPr="007F7E2B">
              <w:fldChar w:fldCharType="begin"/>
            </w:r>
            <w:r w:rsidRPr="007F7E2B">
              <w:instrText xml:space="preserve"> TOC \o "1-1" \h \z \u </w:instrText>
            </w:r>
            <w:r w:rsidRPr="007F7E2B">
              <w:fldChar w:fldCharType="separate"/>
            </w:r>
            <w:r>
              <w:fldChar w:fldCharType="begin"/>
            </w:r>
            <w:r>
              <w:instrText>HYPERLINK \l "_Toc53278" \h</w:instrText>
            </w:r>
            <w:r>
              <w:fldChar w:fldCharType="separate"/>
            </w:r>
            <w:r w:rsidRPr="007F7E2B">
              <w:t>1  SOURCES</w:t>
            </w:r>
            <w:r w:rsidRPr="007F7E2B">
              <w:tab/>
            </w:r>
            <w:r w:rsidRPr="007F7E2B">
              <w:fldChar w:fldCharType="begin"/>
            </w:r>
            <w:r w:rsidRPr="007F7E2B">
              <w:instrText>PAGEREF _Toc53278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25E80237" w14:textId="77777777" w:rsidR="00AF3A16" w:rsidRPr="007F7E2B" w:rsidRDefault="00AF3A16">
          <w:pPr>
            <w:pStyle w:val="TOC1"/>
            <w:tabs>
              <w:tab w:val="right" w:leader="dot" w:pos="9364"/>
            </w:tabs>
            <w:rPr>
              <w:ins w:id="8655" w:author="V2" w:date="2025-04-14T14:19:00Z" w16du:dateUtc="2025-04-14T19:19:00Z"/>
            </w:rPr>
          </w:pPr>
          <w:ins w:id="8656" w:author="V2" w:date="2025-04-14T14:19:00Z" w16du:dateUtc="2025-04-14T19:19:00Z">
            <w:r>
              <w:fldChar w:fldCharType="begin"/>
            </w:r>
            <w:r>
              <w:instrText>HYPERLINK \l "_Toc53279" \h</w:instrText>
            </w:r>
            <w:r>
              <w:fldChar w:fldCharType="separate"/>
            </w:r>
            <w:r w:rsidRPr="007F7E2B">
              <w:t>2  SUMMARY DESCRIPTION OF THE MODULE</w:t>
            </w:r>
            <w:r w:rsidRPr="007F7E2B">
              <w:tab/>
            </w:r>
            <w:r w:rsidRPr="007F7E2B">
              <w:fldChar w:fldCharType="begin"/>
            </w:r>
            <w:r w:rsidRPr="007F7E2B">
              <w:instrText>PAGEREF _Toc53279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50A9C9BA" w14:textId="77777777" w:rsidR="00AF3A16" w:rsidRPr="007F7E2B" w:rsidRDefault="00AF3A16">
          <w:pPr>
            <w:pStyle w:val="TOC1"/>
            <w:tabs>
              <w:tab w:val="right" w:leader="dot" w:pos="9364"/>
            </w:tabs>
            <w:rPr>
              <w:ins w:id="8657" w:author="V2" w:date="2025-04-14T14:19:00Z" w16du:dateUtc="2025-04-14T19:19:00Z"/>
            </w:rPr>
          </w:pPr>
          <w:ins w:id="8658" w:author="V2" w:date="2025-04-14T14:19:00Z" w16du:dateUtc="2025-04-14T19:19:00Z">
            <w:r>
              <w:fldChar w:fldCharType="begin"/>
            </w:r>
            <w:r>
              <w:instrText>HYPERLINK \l "_Toc53280" \h</w:instrText>
            </w:r>
            <w:r>
              <w:fldChar w:fldCharType="separate"/>
            </w:r>
            <w:r w:rsidRPr="007F7E2B">
              <w:t>3  DEFINITIONS</w:t>
            </w:r>
            <w:r w:rsidRPr="007F7E2B">
              <w:tab/>
            </w:r>
            <w:r w:rsidRPr="007F7E2B">
              <w:fldChar w:fldCharType="begin"/>
            </w:r>
            <w:r w:rsidRPr="007F7E2B">
              <w:instrText>PAGEREF _Toc53280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1CACC4EE" w14:textId="77777777" w:rsidR="00AF3A16" w:rsidRPr="007F7E2B" w:rsidRDefault="00AF3A16">
          <w:pPr>
            <w:pStyle w:val="TOC1"/>
            <w:tabs>
              <w:tab w:val="right" w:leader="dot" w:pos="9364"/>
            </w:tabs>
            <w:rPr>
              <w:ins w:id="8659" w:author="V2" w:date="2025-04-14T14:19:00Z" w16du:dateUtc="2025-04-14T19:19:00Z"/>
            </w:rPr>
          </w:pPr>
          <w:ins w:id="8660" w:author="V2" w:date="2025-04-14T14:19:00Z" w16du:dateUtc="2025-04-14T19:19:00Z">
            <w:r>
              <w:fldChar w:fldCharType="begin"/>
            </w:r>
            <w:r>
              <w:instrText>HYPERLINK \l "_Toc53281" \h</w:instrText>
            </w:r>
            <w:r>
              <w:fldChar w:fldCharType="separate"/>
            </w:r>
            <w:r w:rsidRPr="007F7E2B">
              <w:t>4  APPLICABILITY CONDITIONS</w:t>
            </w:r>
            <w:r w:rsidRPr="007F7E2B">
              <w:tab/>
            </w:r>
            <w:r w:rsidRPr="007F7E2B">
              <w:fldChar w:fldCharType="begin"/>
            </w:r>
            <w:r w:rsidRPr="007F7E2B">
              <w:instrText>PAGEREF _Toc53281 \h</w:instrText>
            </w:r>
            <w:r w:rsidRPr="007F7E2B">
              <w:fldChar w:fldCharType="separate"/>
            </w:r>
            <w:r w:rsidRPr="007F7E2B">
              <w:rPr>
                <w:rFonts w:ascii="Arial" w:eastAsia="Arial" w:hAnsi="Arial" w:cs="Arial"/>
                <w:color w:val="000000"/>
                <w:sz w:val="20"/>
              </w:rPr>
              <w:t xml:space="preserve">3 </w:t>
            </w:r>
            <w:r w:rsidRPr="007F7E2B">
              <w:fldChar w:fldCharType="end"/>
            </w:r>
            <w:r>
              <w:fldChar w:fldCharType="end"/>
            </w:r>
          </w:ins>
        </w:p>
        <w:p w14:paraId="2B0BA891" w14:textId="77777777" w:rsidR="00AF3A16" w:rsidRPr="007F7E2B" w:rsidRDefault="00AF3A16">
          <w:pPr>
            <w:pStyle w:val="TOC1"/>
            <w:tabs>
              <w:tab w:val="right" w:leader="dot" w:pos="9364"/>
            </w:tabs>
            <w:rPr>
              <w:ins w:id="8661" w:author="V2" w:date="2025-04-14T14:19:00Z" w16du:dateUtc="2025-04-14T19:19:00Z"/>
            </w:rPr>
          </w:pPr>
          <w:ins w:id="8662" w:author="V2" w:date="2025-04-14T14:19:00Z" w16du:dateUtc="2025-04-14T19:19:00Z">
            <w:r>
              <w:fldChar w:fldCharType="begin"/>
            </w:r>
            <w:r>
              <w:instrText>HYPERLINK \l "_Toc53282" \h</w:instrText>
            </w:r>
            <w:r>
              <w:fldChar w:fldCharType="separate"/>
            </w:r>
            <w:r w:rsidRPr="007F7E2B">
              <w:t>5  PROCEDURES</w:t>
            </w:r>
            <w:r w:rsidRPr="007F7E2B">
              <w:tab/>
            </w:r>
            <w:r w:rsidRPr="007F7E2B">
              <w:fldChar w:fldCharType="begin"/>
            </w:r>
            <w:r w:rsidRPr="007F7E2B">
              <w:instrText>PAGEREF _Toc53282 \h</w:instrText>
            </w:r>
            <w:r w:rsidRPr="007F7E2B">
              <w:fldChar w:fldCharType="separate"/>
            </w:r>
            <w:r w:rsidRPr="007F7E2B">
              <w:rPr>
                <w:rFonts w:ascii="Arial" w:eastAsia="Arial" w:hAnsi="Arial" w:cs="Arial"/>
                <w:color w:val="000000"/>
                <w:sz w:val="20"/>
              </w:rPr>
              <w:t xml:space="preserve">3 </w:t>
            </w:r>
            <w:r w:rsidRPr="007F7E2B">
              <w:fldChar w:fldCharType="end"/>
            </w:r>
            <w:r>
              <w:fldChar w:fldCharType="end"/>
            </w:r>
          </w:ins>
        </w:p>
        <w:p w14:paraId="794E8ECD" w14:textId="77777777" w:rsidR="00AF3A16" w:rsidRPr="007F7E2B" w:rsidRDefault="00AF3A16">
          <w:pPr>
            <w:pStyle w:val="TOC1"/>
            <w:tabs>
              <w:tab w:val="right" w:leader="dot" w:pos="9364"/>
            </w:tabs>
            <w:rPr>
              <w:ins w:id="8663" w:author="V2" w:date="2025-04-14T14:19:00Z" w16du:dateUtc="2025-04-14T19:19:00Z"/>
            </w:rPr>
          </w:pPr>
          <w:ins w:id="8664" w:author="V2" w:date="2025-04-14T14:19:00Z" w16du:dateUtc="2025-04-14T19:19:00Z">
            <w:r>
              <w:fldChar w:fldCharType="begin"/>
            </w:r>
            <w:r>
              <w:instrText>HYPERLINK \l "_Toc53283" \h</w:instrText>
            </w:r>
            <w:r>
              <w:fldChar w:fldCharType="separate"/>
            </w:r>
            <w:r w:rsidRPr="007F7E2B">
              <w:t>6  PARAMETERS</w:t>
            </w:r>
            <w:r w:rsidRPr="007F7E2B">
              <w:tab/>
            </w:r>
            <w:r w:rsidRPr="007F7E2B">
              <w:fldChar w:fldCharType="begin"/>
            </w:r>
            <w:r w:rsidRPr="007F7E2B">
              <w:instrText>PAGEREF _Toc53283 \h</w:instrText>
            </w:r>
            <w:r w:rsidRPr="007F7E2B">
              <w:fldChar w:fldCharType="separate"/>
            </w:r>
            <w:r w:rsidRPr="007F7E2B">
              <w:rPr>
                <w:rFonts w:ascii="Arial" w:eastAsia="Arial" w:hAnsi="Arial" w:cs="Arial"/>
                <w:color w:val="000000"/>
                <w:sz w:val="20"/>
              </w:rPr>
              <w:t xml:space="preserve">17 </w:t>
            </w:r>
            <w:r w:rsidRPr="007F7E2B">
              <w:fldChar w:fldCharType="end"/>
            </w:r>
            <w:r>
              <w:fldChar w:fldCharType="end"/>
            </w:r>
          </w:ins>
        </w:p>
        <w:p w14:paraId="55C93D4A" w14:textId="77777777" w:rsidR="00AF3A16" w:rsidRPr="007F7E2B" w:rsidRDefault="00AF3A16">
          <w:pPr>
            <w:pStyle w:val="TOC1"/>
            <w:tabs>
              <w:tab w:val="right" w:leader="dot" w:pos="9364"/>
            </w:tabs>
            <w:rPr>
              <w:ins w:id="8665" w:author="V2" w:date="2025-04-14T14:19:00Z" w16du:dateUtc="2025-04-14T19:19:00Z"/>
            </w:rPr>
          </w:pPr>
          <w:ins w:id="8666" w:author="V2" w:date="2025-04-14T14:19:00Z" w16du:dateUtc="2025-04-14T19:19:00Z">
            <w:r>
              <w:fldChar w:fldCharType="begin"/>
            </w:r>
            <w:r>
              <w:instrText>HYPERLINK \l "_Toc53284" \h</w:instrText>
            </w:r>
            <w:r>
              <w:fldChar w:fldCharType="separate"/>
            </w:r>
            <w:r w:rsidRPr="007F7E2B">
              <w:t>7  REFERENCES AND OTHER INFORMATION</w:t>
            </w:r>
            <w:r w:rsidRPr="007F7E2B">
              <w:tab/>
            </w:r>
            <w:r w:rsidRPr="007F7E2B">
              <w:fldChar w:fldCharType="begin"/>
            </w:r>
            <w:r w:rsidRPr="007F7E2B">
              <w:instrText>PAGEREF _Toc53284 \h</w:instrText>
            </w:r>
            <w:r w:rsidRPr="007F7E2B">
              <w:fldChar w:fldCharType="separate"/>
            </w:r>
            <w:r w:rsidRPr="007F7E2B">
              <w:rPr>
                <w:rFonts w:ascii="Arial" w:eastAsia="Arial" w:hAnsi="Arial" w:cs="Arial"/>
                <w:color w:val="000000"/>
                <w:sz w:val="20"/>
              </w:rPr>
              <w:t xml:space="preserve">25 </w:t>
            </w:r>
            <w:r w:rsidRPr="007F7E2B">
              <w:fldChar w:fldCharType="end"/>
            </w:r>
            <w:r>
              <w:fldChar w:fldCharType="end"/>
            </w:r>
          </w:ins>
        </w:p>
        <w:p w14:paraId="2441329A" w14:textId="77777777" w:rsidR="00AF3A16" w:rsidRPr="007F7E2B" w:rsidRDefault="00AF3A16">
          <w:pPr>
            <w:rPr>
              <w:ins w:id="8667" w:author="V2" w:date="2025-04-14T14:19:00Z" w16du:dateUtc="2025-04-14T19:19:00Z"/>
            </w:rPr>
          </w:pPr>
          <w:ins w:id="8668" w:author="V2" w:date="2025-04-14T14:19:00Z" w16du:dateUtc="2025-04-14T19:19:00Z">
            <w:r w:rsidRPr="007F7E2B">
              <w:fldChar w:fldCharType="end"/>
            </w:r>
          </w:ins>
        </w:p>
      </w:sdtContent>
    </w:sdt>
    <w:p w14:paraId="743EF4F1" w14:textId="77777777" w:rsidR="00AF3A16" w:rsidRPr="007F7E2B" w:rsidRDefault="00AF3A16">
      <w:pPr>
        <w:spacing w:line="259" w:lineRule="auto"/>
        <w:rPr>
          <w:ins w:id="8669" w:author="V2" w:date="2025-04-14T14:19:00Z" w16du:dateUtc="2025-04-14T19:19:00Z"/>
        </w:rPr>
      </w:pPr>
      <w:ins w:id="8670" w:author="V2" w:date="2025-04-14T14:19:00Z" w16du:dateUtc="2025-04-14T19:19:00Z">
        <w:r w:rsidRPr="007F7E2B">
          <w:rPr>
            <w:sz w:val="22"/>
          </w:rPr>
          <w:t xml:space="preserve"> </w:t>
        </w:r>
        <w:r w:rsidRPr="007F7E2B">
          <w:br w:type="page"/>
        </w:r>
      </w:ins>
    </w:p>
    <w:p w14:paraId="2E47A7D4" w14:textId="77777777" w:rsidR="00AF3A16" w:rsidRPr="007F7E2B" w:rsidRDefault="00AF3A16">
      <w:pPr>
        <w:pStyle w:val="Heading1"/>
        <w:tabs>
          <w:tab w:val="center" w:pos="1264"/>
        </w:tabs>
        <w:ind w:left="-15"/>
        <w:rPr>
          <w:ins w:id="8671" w:author="V2" w:date="2025-04-14T14:19:00Z" w16du:dateUtc="2025-04-14T19:19:00Z"/>
        </w:rPr>
      </w:pPr>
      <w:bookmarkStart w:id="8672" w:name="_Toc174616098"/>
      <w:bookmarkStart w:id="8673" w:name="_Toc174616514"/>
      <w:bookmarkStart w:id="8674" w:name="_Toc180594239"/>
      <w:bookmarkStart w:id="8675" w:name="_Toc180594646"/>
      <w:bookmarkStart w:id="8676" w:name="_Toc53278"/>
      <w:ins w:id="8677" w:author="V2" w:date="2025-04-14T14:19:00Z" w16du:dateUtc="2025-04-14T19:19:00Z">
        <w:r w:rsidRPr="007F7E2B">
          <w:lastRenderedPageBreak/>
          <w:t xml:space="preserve">1 </w:t>
        </w:r>
        <w:r w:rsidRPr="007F7E2B">
          <w:tab/>
          <w:t>SOURCES</w:t>
        </w:r>
        <w:bookmarkEnd w:id="8672"/>
        <w:bookmarkEnd w:id="8673"/>
        <w:bookmarkEnd w:id="8674"/>
        <w:bookmarkEnd w:id="8675"/>
        <w:r w:rsidRPr="007F7E2B">
          <w:t xml:space="preserve"> </w:t>
        </w:r>
        <w:bookmarkEnd w:id="8676"/>
      </w:ins>
    </w:p>
    <w:p w14:paraId="0DFE479C" w14:textId="77777777" w:rsidR="00AF3A16" w:rsidRPr="007F7E2B" w:rsidRDefault="00AF3A16">
      <w:pPr>
        <w:ind w:left="-5" w:right="1"/>
        <w:rPr>
          <w:ins w:id="8678" w:author="V2" w:date="2025-04-14T14:19:00Z" w16du:dateUtc="2025-04-14T19:19:00Z"/>
        </w:rPr>
      </w:pPr>
      <w:ins w:id="8679" w:author="V2" w:date="2025-04-14T14:19:00Z" w16du:dateUtc="2025-04-14T19:19:00Z">
        <w:r w:rsidRPr="007F7E2B">
          <w:t>Adapted from CDM AR-AM0001 (now in consolidated methodology CDM AR-ACM0002), CDM ARAM0004 Reforestation or afforestation of land currently under agricultural use</w:t>
        </w:r>
        <w:r w:rsidRPr="007F7E2B">
          <w:rPr>
            <w:rFonts w:ascii="Arial" w:eastAsia="Arial" w:hAnsi="Arial" w:cs="Arial"/>
            <w:i/>
            <w:color w:val="808080"/>
          </w:rPr>
          <w:t xml:space="preserve">.  </w:t>
        </w:r>
      </w:ins>
    </w:p>
    <w:p w14:paraId="6F0DEC1C" w14:textId="77777777" w:rsidR="00AF3A16" w:rsidRPr="007F7E2B" w:rsidRDefault="00AF3A16">
      <w:pPr>
        <w:spacing w:after="224" w:line="259" w:lineRule="auto"/>
        <w:ind w:left="-5"/>
        <w:rPr>
          <w:ins w:id="8680" w:author="V2" w:date="2025-04-14T14:19:00Z" w16du:dateUtc="2025-04-14T19:19:00Z"/>
        </w:rPr>
      </w:pPr>
      <w:ins w:id="8681" w:author="V2" w:date="2025-04-14T14:19:00Z" w16du:dateUtc="2025-04-14T19:19:00Z">
        <w:r w:rsidRPr="007F7E2B">
          <w:t xml:space="preserve">CDM A/R Methodological Tool </w:t>
        </w:r>
        <w:r w:rsidRPr="007F7E2B">
          <w:rPr>
            <w:rFonts w:ascii="Arial" w:eastAsia="Arial" w:hAnsi="Arial" w:cs="Arial"/>
            <w:i/>
          </w:rPr>
          <w:t>Calculation of the number of sample plots for measurements within A/R CDM project activities</w:t>
        </w:r>
        <w:r w:rsidRPr="007F7E2B">
          <w:t xml:space="preserve"> (Version 02) </w:t>
        </w:r>
        <w:r w:rsidRPr="007F7E2B">
          <w:rPr>
            <w:rFonts w:ascii="Arial" w:eastAsia="Arial" w:hAnsi="Arial" w:cs="Arial"/>
            <w:i/>
          </w:rPr>
          <w:t xml:space="preserve"> </w:t>
        </w:r>
      </w:ins>
    </w:p>
    <w:p w14:paraId="0427D01B" w14:textId="77777777" w:rsidR="00AF3A16" w:rsidRPr="007F7E2B" w:rsidRDefault="00AF3A16">
      <w:pPr>
        <w:spacing w:after="48" w:line="259" w:lineRule="auto"/>
        <w:ind w:left="720"/>
        <w:rPr>
          <w:ins w:id="8682" w:author="V2" w:date="2025-04-14T14:19:00Z" w16du:dateUtc="2025-04-14T19:19:00Z"/>
        </w:rPr>
      </w:pPr>
      <w:ins w:id="8683" w:author="V2" w:date="2025-04-14T14:19:00Z" w16du:dateUtc="2025-04-14T19:19:00Z">
        <w:r w:rsidRPr="007F7E2B">
          <w:rPr>
            <w:rFonts w:ascii="Arial" w:eastAsia="Arial" w:hAnsi="Arial" w:cs="Arial"/>
            <w:i/>
          </w:rPr>
          <w:t xml:space="preserve"> </w:t>
        </w:r>
      </w:ins>
    </w:p>
    <w:p w14:paraId="06675EE0" w14:textId="77777777" w:rsidR="00AF3A16" w:rsidRPr="007F7E2B" w:rsidRDefault="00AF3A16">
      <w:pPr>
        <w:pStyle w:val="Heading1"/>
        <w:tabs>
          <w:tab w:val="center" w:pos="3013"/>
        </w:tabs>
        <w:ind w:left="-15"/>
        <w:rPr>
          <w:ins w:id="8684" w:author="V2" w:date="2025-04-14T14:19:00Z" w16du:dateUtc="2025-04-14T19:19:00Z"/>
        </w:rPr>
      </w:pPr>
      <w:bookmarkStart w:id="8685" w:name="_Toc174616099"/>
      <w:bookmarkStart w:id="8686" w:name="_Toc174616515"/>
      <w:bookmarkStart w:id="8687" w:name="_Toc180594240"/>
      <w:bookmarkStart w:id="8688" w:name="_Toc180594647"/>
      <w:bookmarkStart w:id="8689" w:name="_Toc53279"/>
      <w:ins w:id="8690" w:author="V2" w:date="2025-04-14T14:19:00Z" w16du:dateUtc="2025-04-14T19:19:00Z">
        <w:r w:rsidRPr="007F7E2B">
          <w:t xml:space="preserve">2 </w:t>
        </w:r>
        <w:r w:rsidRPr="007F7E2B">
          <w:tab/>
          <w:t>SUMMARY DESCRIPTION OF THE MODULE</w:t>
        </w:r>
        <w:bookmarkEnd w:id="8685"/>
        <w:bookmarkEnd w:id="8686"/>
        <w:bookmarkEnd w:id="8687"/>
        <w:bookmarkEnd w:id="8688"/>
        <w:r w:rsidRPr="007F7E2B">
          <w:t xml:space="preserve"> </w:t>
        </w:r>
        <w:bookmarkEnd w:id="8689"/>
      </w:ins>
    </w:p>
    <w:p w14:paraId="46AF5A4B" w14:textId="77777777" w:rsidR="00AF3A16" w:rsidRPr="007F7E2B" w:rsidRDefault="00AF3A16">
      <w:pPr>
        <w:ind w:left="-5" w:right="1"/>
        <w:rPr>
          <w:ins w:id="8691" w:author="V2" w:date="2025-04-14T14:19:00Z" w16du:dateUtc="2025-04-14T19:19:00Z"/>
        </w:rPr>
      </w:pPr>
      <w:ins w:id="8692" w:author="V2" w:date="2025-04-14T14:19:00Z" w16du:dateUtc="2025-04-14T19:19:00Z">
        <w:r w:rsidRPr="007F7E2B">
          <w:t xml:space="preserve">This module provides the methods to be used to estimate the required number of living plant biomass plots in each stratum, design and establish the plots, and check the statistical rigor of the results. </w:t>
        </w:r>
      </w:ins>
    </w:p>
    <w:p w14:paraId="5027BB73" w14:textId="77777777" w:rsidR="00AF3A16" w:rsidRPr="007F7E2B" w:rsidRDefault="00AF3A16">
      <w:pPr>
        <w:spacing w:after="31" w:line="259" w:lineRule="auto"/>
        <w:ind w:left="720"/>
        <w:rPr>
          <w:ins w:id="8693" w:author="V2" w:date="2025-04-14T14:19:00Z" w16du:dateUtc="2025-04-14T19:19:00Z"/>
        </w:rPr>
      </w:pPr>
      <w:ins w:id="8694" w:author="V2" w:date="2025-04-14T14:19:00Z" w16du:dateUtc="2025-04-14T19:19:00Z">
        <w:r w:rsidRPr="007F7E2B">
          <w:t xml:space="preserve"> </w:t>
        </w:r>
      </w:ins>
    </w:p>
    <w:p w14:paraId="1F4EFA34" w14:textId="77777777" w:rsidR="00AF3A16" w:rsidRPr="007F7E2B" w:rsidRDefault="00AF3A16">
      <w:pPr>
        <w:pStyle w:val="Heading1"/>
        <w:tabs>
          <w:tab w:val="center" w:pos="1417"/>
        </w:tabs>
        <w:ind w:left="-15"/>
        <w:rPr>
          <w:ins w:id="8695" w:author="V2" w:date="2025-04-14T14:19:00Z" w16du:dateUtc="2025-04-14T19:19:00Z"/>
        </w:rPr>
      </w:pPr>
      <w:bookmarkStart w:id="8696" w:name="_Toc174616100"/>
      <w:bookmarkStart w:id="8697" w:name="_Toc174616516"/>
      <w:bookmarkStart w:id="8698" w:name="_Toc180594241"/>
      <w:bookmarkStart w:id="8699" w:name="_Toc180594648"/>
      <w:bookmarkStart w:id="8700" w:name="_Toc53280"/>
      <w:ins w:id="8701" w:author="V2" w:date="2025-04-14T14:19:00Z" w16du:dateUtc="2025-04-14T19:19:00Z">
        <w:r w:rsidRPr="007F7E2B">
          <w:t xml:space="preserve">3 </w:t>
        </w:r>
        <w:r w:rsidRPr="007F7E2B">
          <w:tab/>
          <w:t>DEFINITIONS</w:t>
        </w:r>
        <w:bookmarkEnd w:id="8696"/>
        <w:bookmarkEnd w:id="8697"/>
        <w:bookmarkEnd w:id="8698"/>
        <w:bookmarkEnd w:id="8699"/>
        <w:r w:rsidRPr="007F7E2B">
          <w:t xml:space="preserve"> </w:t>
        </w:r>
        <w:bookmarkEnd w:id="8700"/>
      </w:ins>
    </w:p>
    <w:tbl>
      <w:tblPr>
        <w:tblStyle w:val="TableGrid0"/>
        <w:tblW w:w="8824" w:type="dxa"/>
        <w:tblInd w:w="108" w:type="dxa"/>
        <w:tblLook w:val="04A0" w:firstRow="1" w:lastRow="0" w:firstColumn="1" w:lastColumn="0" w:noHBand="0" w:noVBand="1"/>
      </w:tblPr>
      <w:tblGrid>
        <w:gridCol w:w="2127"/>
        <w:gridCol w:w="6697"/>
      </w:tblGrid>
      <w:tr w:rsidR="00AF3A16" w:rsidRPr="007F7E2B" w14:paraId="1A1E3681" w14:textId="77777777">
        <w:trPr>
          <w:trHeight w:val="628"/>
          <w:ins w:id="8702" w:author="V2" w:date="2025-04-14T14:19:00Z" w16du:dateUtc="2025-04-14T19:19:00Z"/>
        </w:trPr>
        <w:tc>
          <w:tcPr>
            <w:tcW w:w="2127" w:type="dxa"/>
            <w:tcBorders>
              <w:top w:val="nil"/>
              <w:left w:val="nil"/>
              <w:bottom w:val="nil"/>
              <w:right w:val="nil"/>
            </w:tcBorders>
          </w:tcPr>
          <w:p w14:paraId="33E1650C" w14:textId="77777777" w:rsidR="00AF3A16" w:rsidRPr="007F7E2B" w:rsidRDefault="00AF3A16">
            <w:pPr>
              <w:spacing w:line="259" w:lineRule="auto"/>
              <w:jc w:val="both"/>
              <w:rPr>
                <w:ins w:id="8703" w:author="V2" w:date="2025-04-14T14:19:00Z" w16du:dateUtc="2025-04-14T19:19:00Z"/>
              </w:rPr>
            </w:pPr>
            <w:ins w:id="8704" w:author="V2" w:date="2025-04-14T14:19:00Z" w16du:dateUtc="2025-04-14T19:19:00Z">
              <w:r w:rsidRPr="007F7E2B">
                <w:rPr>
                  <w:rFonts w:ascii="Arial" w:eastAsia="Arial" w:hAnsi="Arial" w:cs="Arial"/>
                  <w:b/>
                </w:rPr>
                <w:t xml:space="preserve">Biomass Expansion Factor (BEF): </w:t>
              </w:r>
            </w:ins>
          </w:p>
        </w:tc>
        <w:tc>
          <w:tcPr>
            <w:tcW w:w="6697" w:type="dxa"/>
            <w:tcBorders>
              <w:top w:val="nil"/>
              <w:left w:val="nil"/>
              <w:bottom w:val="nil"/>
              <w:right w:val="nil"/>
            </w:tcBorders>
          </w:tcPr>
          <w:p w14:paraId="68EE5420" w14:textId="77777777" w:rsidR="00AF3A16" w:rsidRPr="007F7E2B" w:rsidRDefault="00AF3A16">
            <w:pPr>
              <w:spacing w:line="259" w:lineRule="auto"/>
              <w:rPr>
                <w:ins w:id="8705" w:author="V2" w:date="2025-04-14T14:19:00Z" w16du:dateUtc="2025-04-14T19:19:00Z"/>
              </w:rPr>
            </w:pPr>
            <w:ins w:id="8706" w:author="V2" w:date="2025-04-14T14:19:00Z" w16du:dateUtc="2025-04-14T19:19:00Z">
              <w:r w:rsidRPr="007F7E2B">
                <w:t xml:space="preserve">The ratio of the total aboveground </w:t>
              </w:r>
              <w:r w:rsidRPr="007F7E2B">
                <w:rPr>
                  <w:rFonts w:ascii="Arial" w:eastAsia="Arial" w:hAnsi="Arial" w:cs="Arial"/>
                  <w:i/>
                </w:rPr>
                <w:t>biomass</w:t>
              </w:r>
              <w:r w:rsidRPr="007F7E2B">
                <w:t xml:space="preserve"> to the measured portion of the biomass of a plant </w:t>
              </w:r>
            </w:ins>
          </w:p>
        </w:tc>
      </w:tr>
      <w:tr w:rsidR="00AF3A16" w:rsidRPr="007F7E2B" w14:paraId="681C8634" w14:textId="77777777">
        <w:trPr>
          <w:trHeight w:val="504"/>
          <w:ins w:id="8707" w:author="V2" w:date="2025-04-14T14:19:00Z" w16du:dateUtc="2025-04-14T19:19:00Z"/>
        </w:trPr>
        <w:tc>
          <w:tcPr>
            <w:tcW w:w="2127" w:type="dxa"/>
            <w:tcBorders>
              <w:top w:val="nil"/>
              <w:left w:val="nil"/>
              <w:bottom w:val="nil"/>
              <w:right w:val="nil"/>
            </w:tcBorders>
            <w:vAlign w:val="center"/>
          </w:tcPr>
          <w:p w14:paraId="141DB567" w14:textId="77777777" w:rsidR="00AF3A16" w:rsidRPr="007F7E2B" w:rsidRDefault="00AF3A16">
            <w:pPr>
              <w:spacing w:line="259" w:lineRule="auto"/>
              <w:rPr>
                <w:ins w:id="8708" w:author="V2" w:date="2025-04-14T14:19:00Z" w16du:dateUtc="2025-04-14T19:19:00Z"/>
              </w:rPr>
            </w:pPr>
            <w:ins w:id="8709" w:author="V2" w:date="2025-04-14T14:19:00Z" w16du:dateUtc="2025-04-14T19:19:00Z">
              <w:r w:rsidRPr="007F7E2B">
                <w:rPr>
                  <w:rFonts w:ascii="Arial" w:eastAsia="Arial" w:hAnsi="Arial" w:cs="Arial"/>
                  <w:b/>
                </w:rPr>
                <w:t xml:space="preserve">Ex-ante: </w:t>
              </w:r>
            </w:ins>
          </w:p>
        </w:tc>
        <w:tc>
          <w:tcPr>
            <w:tcW w:w="6697" w:type="dxa"/>
            <w:tcBorders>
              <w:top w:val="nil"/>
              <w:left w:val="nil"/>
              <w:bottom w:val="nil"/>
              <w:right w:val="nil"/>
            </w:tcBorders>
            <w:vAlign w:val="center"/>
          </w:tcPr>
          <w:p w14:paraId="52C4EF48" w14:textId="77777777" w:rsidR="00AF3A16" w:rsidRPr="007F7E2B" w:rsidRDefault="00AF3A16">
            <w:pPr>
              <w:spacing w:line="259" w:lineRule="auto"/>
              <w:rPr>
                <w:ins w:id="8710" w:author="V2" w:date="2025-04-14T14:19:00Z" w16du:dateUtc="2025-04-14T19:19:00Z"/>
              </w:rPr>
            </w:pPr>
            <w:ins w:id="8711" w:author="V2" w:date="2025-04-14T14:19:00Z" w16du:dateUtc="2025-04-14T19:19:00Z">
              <w:r w:rsidRPr="007F7E2B">
                <w:t xml:space="preserve">Before the fact.  Projection of values or conditions in the future. </w:t>
              </w:r>
            </w:ins>
          </w:p>
        </w:tc>
      </w:tr>
      <w:tr w:rsidR="00AF3A16" w:rsidRPr="007F7E2B" w14:paraId="41635FBE" w14:textId="77777777">
        <w:trPr>
          <w:trHeight w:val="504"/>
          <w:ins w:id="8712" w:author="V2" w:date="2025-04-14T14:19:00Z" w16du:dateUtc="2025-04-14T19:19:00Z"/>
        </w:trPr>
        <w:tc>
          <w:tcPr>
            <w:tcW w:w="2127" w:type="dxa"/>
            <w:tcBorders>
              <w:top w:val="nil"/>
              <w:left w:val="nil"/>
              <w:bottom w:val="nil"/>
              <w:right w:val="nil"/>
            </w:tcBorders>
            <w:vAlign w:val="center"/>
          </w:tcPr>
          <w:p w14:paraId="29556C0F" w14:textId="77777777" w:rsidR="00AF3A16" w:rsidRPr="007F7E2B" w:rsidRDefault="00AF3A16">
            <w:pPr>
              <w:spacing w:line="259" w:lineRule="auto"/>
              <w:rPr>
                <w:ins w:id="8713" w:author="V2" w:date="2025-04-14T14:19:00Z" w16du:dateUtc="2025-04-14T19:19:00Z"/>
              </w:rPr>
            </w:pPr>
            <w:ins w:id="8714" w:author="V2" w:date="2025-04-14T14:19:00Z" w16du:dateUtc="2025-04-14T19:19:00Z">
              <w:r w:rsidRPr="007F7E2B">
                <w:rPr>
                  <w:rFonts w:ascii="Arial" w:eastAsia="Arial" w:hAnsi="Arial" w:cs="Arial"/>
                  <w:b/>
                </w:rPr>
                <w:t xml:space="preserve">Ex-post:  </w:t>
              </w:r>
            </w:ins>
          </w:p>
        </w:tc>
        <w:tc>
          <w:tcPr>
            <w:tcW w:w="6697" w:type="dxa"/>
            <w:tcBorders>
              <w:top w:val="nil"/>
              <w:left w:val="nil"/>
              <w:bottom w:val="nil"/>
              <w:right w:val="nil"/>
            </w:tcBorders>
            <w:vAlign w:val="center"/>
          </w:tcPr>
          <w:p w14:paraId="4D1F35E5" w14:textId="77777777" w:rsidR="00AF3A16" w:rsidRPr="007F7E2B" w:rsidRDefault="00AF3A16">
            <w:pPr>
              <w:spacing w:line="259" w:lineRule="auto"/>
              <w:rPr>
                <w:ins w:id="8715" w:author="V2" w:date="2025-04-14T14:19:00Z" w16du:dateUtc="2025-04-14T19:19:00Z"/>
              </w:rPr>
            </w:pPr>
            <w:ins w:id="8716" w:author="V2" w:date="2025-04-14T14:19:00Z" w16du:dateUtc="2025-04-14T19:19:00Z">
              <w:r w:rsidRPr="007F7E2B">
                <w:t xml:space="preserve">After the fact.  Estimation of values or conditions in the present or past. </w:t>
              </w:r>
            </w:ins>
          </w:p>
        </w:tc>
      </w:tr>
      <w:tr w:rsidR="00AF3A16" w:rsidRPr="007F7E2B" w14:paraId="08ECC0B8" w14:textId="77777777">
        <w:trPr>
          <w:trHeight w:val="771"/>
          <w:ins w:id="8717" w:author="V2" w:date="2025-04-14T14:19:00Z" w16du:dateUtc="2025-04-14T19:19:00Z"/>
        </w:trPr>
        <w:tc>
          <w:tcPr>
            <w:tcW w:w="2127" w:type="dxa"/>
            <w:tcBorders>
              <w:top w:val="nil"/>
              <w:left w:val="nil"/>
              <w:bottom w:val="nil"/>
              <w:right w:val="nil"/>
            </w:tcBorders>
            <w:vAlign w:val="center"/>
          </w:tcPr>
          <w:p w14:paraId="1C5CD5CA" w14:textId="77777777" w:rsidR="00AF3A16" w:rsidRPr="007F7E2B" w:rsidRDefault="00AF3A16">
            <w:pPr>
              <w:spacing w:after="19" w:line="259" w:lineRule="auto"/>
              <w:rPr>
                <w:ins w:id="8718" w:author="V2" w:date="2025-04-14T14:19:00Z" w16du:dateUtc="2025-04-14T19:19:00Z"/>
              </w:rPr>
            </w:pPr>
            <w:ins w:id="8719" w:author="V2" w:date="2025-04-14T14:19:00Z" w16du:dateUtc="2025-04-14T19:19:00Z">
              <w:r w:rsidRPr="007F7E2B">
                <w:rPr>
                  <w:rFonts w:ascii="Arial" w:eastAsia="Arial" w:hAnsi="Arial" w:cs="Arial"/>
                  <w:b/>
                </w:rPr>
                <w:t xml:space="preserve">Permanent Sample </w:t>
              </w:r>
            </w:ins>
          </w:p>
          <w:p w14:paraId="30827116" w14:textId="77777777" w:rsidR="00AF3A16" w:rsidRPr="007F7E2B" w:rsidRDefault="00AF3A16">
            <w:pPr>
              <w:spacing w:line="259" w:lineRule="auto"/>
              <w:rPr>
                <w:ins w:id="8720" w:author="V2" w:date="2025-04-14T14:19:00Z" w16du:dateUtc="2025-04-14T19:19:00Z"/>
              </w:rPr>
            </w:pPr>
            <w:ins w:id="8721" w:author="V2" w:date="2025-04-14T14:19:00Z" w16du:dateUtc="2025-04-14T19:19:00Z">
              <w:r w:rsidRPr="007F7E2B">
                <w:rPr>
                  <w:rFonts w:ascii="Arial" w:eastAsia="Arial" w:hAnsi="Arial" w:cs="Arial"/>
                  <w:b/>
                </w:rPr>
                <w:t xml:space="preserve">Plots:  </w:t>
              </w:r>
            </w:ins>
          </w:p>
        </w:tc>
        <w:tc>
          <w:tcPr>
            <w:tcW w:w="6697" w:type="dxa"/>
            <w:tcBorders>
              <w:top w:val="nil"/>
              <w:left w:val="nil"/>
              <w:bottom w:val="nil"/>
              <w:right w:val="nil"/>
            </w:tcBorders>
            <w:vAlign w:val="center"/>
          </w:tcPr>
          <w:p w14:paraId="17393681" w14:textId="77777777" w:rsidR="00AF3A16" w:rsidRPr="007F7E2B" w:rsidRDefault="00AF3A16">
            <w:pPr>
              <w:spacing w:line="259" w:lineRule="auto"/>
              <w:rPr>
                <w:ins w:id="8722" w:author="V2" w:date="2025-04-14T14:19:00Z" w16du:dateUtc="2025-04-14T19:19:00Z"/>
              </w:rPr>
            </w:pPr>
            <w:ins w:id="8723" w:author="V2" w:date="2025-04-14T14:19:00Z" w16du:dateUtc="2025-04-14T19:19:00Z">
              <w:r w:rsidRPr="007F7E2B">
                <w:t xml:space="preserve">Plot being measured more than once and provide high quality, long-term, local data on growth of the existing forest for a variety of species and sites. </w:t>
              </w:r>
            </w:ins>
          </w:p>
        </w:tc>
      </w:tr>
      <w:tr w:rsidR="00AF3A16" w:rsidRPr="007F7E2B" w14:paraId="1B63BAC0" w14:textId="77777777">
        <w:trPr>
          <w:trHeight w:val="768"/>
          <w:ins w:id="8724" w:author="V2" w:date="2025-04-14T14:19:00Z" w16du:dateUtc="2025-04-14T19:19:00Z"/>
        </w:trPr>
        <w:tc>
          <w:tcPr>
            <w:tcW w:w="2127" w:type="dxa"/>
            <w:tcBorders>
              <w:top w:val="nil"/>
              <w:left w:val="nil"/>
              <w:bottom w:val="nil"/>
              <w:right w:val="nil"/>
            </w:tcBorders>
          </w:tcPr>
          <w:p w14:paraId="7DA9FBC0" w14:textId="77777777" w:rsidR="00AF3A16" w:rsidRPr="007F7E2B" w:rsidRDefault="00AF3A16">
            <w:pPr>
              <w:spacing w:line="259" w:lineRule="auto"/>
              <w:rPr>
                <w:ins w:id="8725" w:author="V2" w:date="2025-04-14T14:19:00Z" w16du:dateUtc="2025-04-14T19:19:00Z"/>
              </w:rPr>
            </w:pPr>
            <w:ins w:id="8726" w:author="V2" w:date="2025-04-14T14:19:00Z" w16du:dateUtc="2025-04-14T19:19:00Z">
              <w:r w:rsidRPr="007F7E2B">
                <w:rPr>
                  <w:rFonts w:ascii="Arial" w:eastAsia="Arial" w:hAnsi="Arial" w:cs="Arial"/>
                  <w:b/>
                </w:rPr>
                <w:t xml:space="preserve">Project Area: </w:t>
              </w:r>
            </w:ins>
          </w:p>
        </w:tc>
        <w:tc>
          <w:tcPr>
            <w:tcW w:w="6697" w:type="dxa"/>
            <w:tcBorders>
              <w:top w:val="nil"/>
              <w:left w:val="nil"/>
              <w:bottom w:val="nil"/>
              <w:right w:val="nil"/>
            </w:tcBorders>
            <w:vAlign w:val="center"/>
          </w:tcPr>
          <w:p w14:paraId="7D2BFBB1" w14:textId="77777777" w:rsidR="00AF3A16" w:rsidRPr="007F7E2B" w:rsidRDefault="00AF3A16">
            <w:pPr>
              <w:spacing w:line="259" w:lineRule="auto"/>
              <w:rPr>
                <w:ins w:id="8727" w:author="V2" w:date="2025-04-14T14:19:00Z" w16du:dateUtc="2025-04-14T19:19:00Z"/>
              </w:rPr>
            </w:pPr>
            <w:ins w:id="8728" w:author="V2" w:date="2025-04-14T14:19:00Z" w16du:dateUtc="2025-04-14T19:19:00Z">
              <w:r w:rsidRPr="007F7E2B">
                <w:t xml:space="preserve">The area of land on which the project proponent will undertake project activities.   </w:t>
              </w:r>
            </w:ins>
          </w:p>
        </w:tc>
      </w:tr>
      <w:tr w:rsidR="00AF3A16" w:rsidRPr="007F7E2B" w14:paraId="3F63E734" w14:textId="77777777">
        <w:trPr>
          <w:trHeight w:val="2092"/>
          <w:ins w:id="8729" w:author="V2" w:date="2025-04-14T14:19:00Z" w16du:dateUtc="2025-04-14T19:19:00Z"/>
        </w:trPr>
        <w:tc>
          <w:tcPr>
            <w:tcW w:w="2127" w:type="dxa"/>
            <w:tcBorders>
              <w:top w:val="nil"/>
              <w:left w:val="nil"/>
              <w:bottom w:val="nil"/>
              <w:right w:val="nil"/>
            </w:tcBorders>
          </w:tcPr>
          <w:p w14:paraId="5C001E8E" w14:textId="77777777" w:rsidR="00AF3A16" w:rsidRPr="007F7E2B" w:rsidRDefault="00AF3A16">
            <w:pPr>
              <w:spacing w:line="259" w:lineRule="auto"/>
              <w:rPr>
                <w:ins w:id="8730" w:author="V2" w:date="2025-04-14T14:19:00Z" w16du:dateUtc="2025-04-14T19:19:00Z"/>
              </w:rPr>
            </w:pPr>
            <w:ins w:id="8731" w:author="V2" w:date="2025-04-14T14:19:00Z" w16du:dateUtc="2025-04-14T19:19:00Z">
              <w:r w:rsidRPr="007F7E2B">
                <w:rPr>
                  <w:rFonts w:ascii="Arial" w:eastAsia="Arial" w:hAnsi="Arial" w:cs="Arial"/>
                  <w:b/>
                </w:rPr>
                <w:lastRenderedPageBreak/>
                <w:t xml:space="preserve">Significant: </w:t>
              </w:r>
            </w:ins>
          </w:p>
        </w:tc>
        <w:tc>
          <w:tcPr>
            <w:tcW w:w="6697" w:type="dxa"/>
            <w:tcBorders>
              <w:top w:val="nil"/>
              <w:left w:val="nil"/>
              <w:bottom w:val="nil"/>
              <w:right w:val="nil"/>
            </w:tcBorders>
            <w:vAlign w:val="center"/>
          </w:tcPr>
          <w:p w14:paraId="0BA12061" w14:textId="77777777" w:rsidR="00AF3A16" w:rsidRPr="007F7E2B" w:rsidRDefault="00AF3A16">
            <w:pPr>
              <w:spacing w:line="259" w:lineRule="auto"/>
              <w:ind w:right="21"/>
              <w:rPr>
                <w:ins w:id="8732" w:author="V2" w:date="2025-04-14T14:19:00Z" w16du:dateUtc="2025-04-14T19:19:00Z"/>
              </w:rPr>
            </w:pPr>
            <w:ins w:id="8733" w:author="V2" w:date="2025-04-14T14:19:00Z" w16du:dateUtc="2025-04-14T19:19:00Z">
              <w:r w:rsidRPr="007F7E2B">
                <w:t xml:space="preserve">A pool or source is significant if it does not meet the criteria for being deemed de minimis.  Specific carbon pools and GHG sources, including carbon pools and GHG sources that cause project and leakage emissions, may be deemed de minimis and do not have to be accounted for if together the omitted decrease in carbon stocks (in carbon pools) or increase in GHG emissions (from GHG sources) amounts to less than five percent of the total GHG benefit generated by the project. </w:t>
              </w:r>
            </w:ins>
          </w:p>
        </w:tc>
      </w:tr>
      <w:tr w:rsidR="00AF3A16" w:rsidRPr="007F7E2B" w14:paraId="64205FA2" w14:textId="77777777">
        <w:trPr>
          <w:trHeight w:val="769"/>
          <w:ins w:id="8734" w:author="V2" w:date="2025-04-14T14:19:00Z" w16du:dateUtc="2025-04-14T19:19:00Z"/>
        </w:trPr>
        <w:tc>
          <w:tcPr>
            <w:tcW w:w="2127" w:type="dxa"/>
            <w:tcBorders>
              <w:top w:val="nil"/>
              <w:left w:val="nil"/>
              <w:bottom w:val="nil"/>
              <w:right w:val="nil"/>
            </w:tcBorders>
            <w:vAlign w:val="center"/>
          </w:tcPr>
          <w:p w14:paraId="76A9980B" w14:textId="77777777" w:rsidR="00AF3A16" w:rsidRPr="007F7E2B" w:rsidRDefault="00AF3A16">
            <w:pPr>
              <w:spacing w:line="259" w:lineRule="auto"/>
              <w:rPr>
                <w:ins w:id="8735" w:author="V2" w:date="2025-04-14T14:19:00Z" w16du:dateUtc="2025-04-14T19:19:00Z"/>
              </w:rPr>
            </w:pPr>
            <w:ins w:id="8736" w:author="V2" w:date="2025-04-14T14:19:00Z" w16du:dateUtc="2025-04-14T19:19:00Z">
              <w:r w:rsidRPr="007F7E2B">
                <w:rPr>
                  <w:rFonts w:ascii="Arial" w:eastAsia="Arial" w:hAnsi="Arial" w:cs="Arial"/>
                  <w:b/>
                </w:rPr>
                <w:t xml:space="preserve">Stratum (plural strata): </w:t>
              </w:r>
            </w:ins>
          </w:p>
        </w:tc>
        <w:tc>
          <w:tcPr>
            <w:tcW w:w="6697" w:type="dxa"/>
            <w:tcBorders>
              <w:top w:val="nil"/>
              <w:left w:val="nil"/>
              <w:bottom w:val="nil"/>
              <w:right w:val="nil"/>
            </w:tcBorders>
            <w:vAlign w:val="center"/>
          </w:tcPr>
          <w:p w14:paraId="633ADC40" w14:textId="77777777" w:rsidR="00AF3A16" w:rsidRPr="007F7E2B" w:rsidRDefault="00AF3A16">
            <w:pPr>
              <w:spacing w:line="259" w:lineRule="auto"/>
              <w:rPr>
                <w:ins w:id="8737" w:author="V2" w:date="2025-04-14T14:19:00Z" w16du:dateUtc="2025-04-14T19:19:00Z"/>
              </w:rPr>
            </w:pPr>
            <w:ins w:id="8738" w:author="V2" w:date="2025-04-14T14:19:00Z" w16du:dateUtc="2025-04-14T19:19:00Z">
              <w:r w:rsidRPr="007F7E2B">
                <w:t xml:space="preserve">An area of land within which the value of a variable, and the processes leading to change in that variable, are relatively homogenous. </w:t>
              </w:r>
            </w:ins>
          </w:p>
        </w:tc>
      </w:tr>
      <w:tr w:rsidR="00AF3A16" w:rsidRPr="007F7E2B" w14:paraId="51A0ABF1" w14:textId="77777777">
        <w:trPr>
          <w:trHeight w:val="1033"/>
          <w:ins w:id="8739" w:author="V2" w:date="2025-04-14T14:19:00Z" w16du:dateUtc="2025-04-14T19:19:00Z"/>
        </w:trPr>
        <w:tc>
          <w:tcPr>
            <w:tcW w:w="2127" w:type="dxa"/>
            <w:tcBorders>
              <w:top w:val="nil"/>
              <w:left w:val="nil"/>
              <w:bottom w:val="nil"/>
              <w:right w:val="nil"/>
            </w:tcBorders>
          </w:tcPr>
          <w:p w14:paraId="4901C8A1" w14:textId="77777777" w:rsidR="00AF3A16" w:rsidRPr="007F7E2B" w:rsidRDefault="00AF3A16">
            <w:pPr>
              <w:spacing w:line="259" w:lineRule="auto"/>
              <w:rPr>
                <w:ins w:id="8740" w:author="V2" w:date="2025-04-14T14:19:00Z" w16du:dateUtc="2025-04-14T19:19:00Z"/>
              </w:rPr>
            </w:pPr>
            <w:ins w:id="8741" w:author="V2" w:date="2025-04-14T14:19:00Z" w16du:dateUtc="2025-04-14T19:19:00Z">
              <w:r w:rsidRPr="007F7E2B">
                <w:rPr>
                  <w:rFonts w:ascii="Arial" w:eastAsia="Arial" w:hAnsi="Arial" w:cs="Arial"/>
                  <w:b/>
                </w:rPr>
                <w:t xml:space="preserve">Woody Biomass: </w:t>
              </w:r>
            </w:ins>
          </w:p>
        </w:tc>
        <w:tc>
          <w:tcPr>
            <w:tcW w:w="6697" w:type="dxa"/>
            <w:tcBorders>
              <w:top w:val="nil"/>
              <w:left w:val="nil"/>
              <w:bottom w:val="nil"/>
              <w:right w:val="nil"/>
            </w:tcBorders>
            <w:vAlign w:val="center"/>
          </w:tcPr>
          <w:p w14:paraId="647AAF37" w14:textId="77777777" w:rsidR="00AF3A16" w:rsidRPr="007F7E2B" w:rsidRDefault="00AF3A16">
            <w:pPr>
              <w:spacing w:line="259" w:lineRule="auto"/>
              <w:rPr>
                <w:ins w:id="8742" w:author="V2" w:date="2025-04-14T14:19:00Z" w16du:dateUtc="2025-04-14T19:19:00Z"/>
              </w:rPr>
            </w:pPr>
            <w:ins w:id="8743" w:author="V2" w:date="2025-04-14T14:19:00Z" w16du:dateUtc="2025-04-14T19:19:00Z">
              <w:r w:rsidRPr="007F7E2B">
                <w:t xml:space="preserve">Biomass which exists primarily in the form of lignified tissues, such as that of shrubs and trees.  Typically accounting of woody biomass includes the non woody parts (leaves, etc.) of plants which contain woody biomass. </w:t>
              </w:r>
            </w:ins>
          </w:p>
        </w:tc>
      </w:tr>
      <w:tr w:rsidR="00AF3A16" w:rsidRPr="007F7E2B" w14:paraId="485354BE" w14:textId="77777777">
        <w:trPr>
          <w:trHeight w:val="365"/>
          <w:ins w:id="8744" w:author="V2" w:date="2025-04-14T14:19:00Z" w16du:dateUtc="2025-04-14T19:19:00Z"/>
        </w:trPr>
        <w:tc>
          <w:tcPr>
            <w:tcW w:w="2127" w:type="dxa"/>
            <w:tcBorders>
              <w:top w:val="nil"/>
              <w:left w:val="nil"/>
              <w:bottom w:val="nil"/>
              <w:right w:val="nil"/>
            </w:tcBorders>
            <w:vAlign w:val="bottom"/>
          </w:tcPr>
          <w:p w14:paraId="1BF12A06" w14:textId="77777777" w:rsidR="00AF3A16" w:rsidRPr="007F7E2B" w:rsidRDefault="00AF3A16">
            <w:pPr>
              <w:spacing w:line="259" w:lineRule="auto"/>
              <w:rPr>
                <w:ins w:id="8745" w:author="V2" w:date="2025-04-14T14:19:00Z" w16du:dateUtc="2025-04-14T19:19:00Z"/>
              </w:rPr>
            </w:pPr>
            <w:ins w:id="8746" w:author="V2" w:date="2025-04-14T14:19:00Z" w16du:dateUtc="2025-04-14T19:19:00Z">
              <w:r w:rsidRPr="007F7E2B">
                <w:rPr>
                  <w:rFonts w:ascii="Arial" w:eastAsia="Arial" w:hAnsi="Arial" w:cs="Arial"/>
                  <w:b/>
                </w:rPr>
                <w:t xml:space="preserve">Wood Density:  </w:t>
              </w:r>
            </w:ins>
          </w:p>
        </w:tc>
        <w:tc>
          <w:tcPr>
            <w:tcW w:w="6697" w:type="dxa"/>
            <w:tcBorders>
              <w:top w:val="nil"/>
              <w:left w:val="nil"/>
              <w:bottom w:val="nil"/>
              <w:right w:val="nil"/>
            </w:tcBorders>
            <w:vAlign w:val="bottom"/>
          </w:tcPr>
          <w:p w14:paraId="0DE5EA1F" w14:textId="77777777" w:rsidR="00AF3A16" w:rsidRPr="007F7E2B" w:rsidRDefault="00AF3A16">
            <w:pPr>
              <w:spacing w:line="259" w:lineRule="auto"/>
              <w:rPr>
                <w:ins w:id="8747" w:author="V2" w:date="2025-04-14T14:19:00Z" w16du:dateUtc="2025-04-14T19:19:00Z"/>
              </w:rPr>
            </w:pPr>
            <w:ins w:id="8748" w:author="V2" w:date="2025-04-14T14:19:00Z" w16du:dateUtc="2025-04-14T19:19:00Z">
              <w:r w:rsidRPr="007F7E2B">
                <w:t xml:space="preserve">The mass per unit volume of the dry wood of a given species. </w:t>
              </w:r>
            </w:ins>
          </w:p>
        </w:tc>
      </w:tr>
    </w:tbl>
    <w:p w14:paraId="3FE6E0AE" w14:textId="77777777" w:rsidR="00AF3A16" w:rsidRPr="007F7E2B" w:rsidRDefault="00AF3A16">
      <w:pPr>
        <w:spacing w:line="259" w:lineRule="auto"/>
        <w:rPr>
          <w:ins w:id="8749" w:author="V2" w:date="2025-04-14T14:19:00Z" w16du:dateUtc="2025-04-14T19:19:00Z"/>
        </w:rPr>
      </w:pPr>
      <w:ins w:id="8750" w:author="V2" w:date="2025-04-14T14:19:00Z" w16du:dateUtc="2025-04-14T19:19:00Z">
        <w:r w:rsidRPr="007F7E2B">
          <w:rPr>
            <w:sz w:val="22"/>
          </w:rPr>
          <w:t xml:space="preserve"> </w:t>
        </w:r>
      </w:ins>
    </w:p>
    <w:p w14:paraId="17463D05" w14:textId="77777777" w:rsidR="00AF3A16" w:rsidRPr="007F7E2B" w:rsidRDefault="00AF3A16">
      <w:pPr>
        <w:pStyle w:val="Heading1"/>
        <w:tabs>
          <w:tab w:val="center" w:pos="2273"/>
        </w:tabs>
        <w:ind w:left="-15"/>
        <w:rPr>
          <w:ins w:id="8751" w:author="V2" w:date="2025-04-14T14:19:00Z" w16du:dateUtc="2025-04-14T19:19:00Z"/>
        </w:rPr>
      </w:pPr>
      <w:bookmarkStart w:id="8752" w:name="_Toc174616101"/>
      <w:bookmarkStart w:id="8753" w:name="_Toc174616517"/>
      <w:bookmarkStart w:id="8754" w:name="_Toc180594242"/>
      <w:bookmarkStart w:id="8755" w:name="_Toc180594649"/>
      <w:bookmarkStart w:id="8756" w:name="_Toc53281"/>
      <w:ins w:id="8757" w:author="V2" w:date="2025-04-14T14:19:00Z" w16du:dateUtc="2025-04-14T19:19:00Z">
        <w:r w:rsidRPr="007F7E2B">
          <w:t xml:space="preserve">4 </w:t>
        </w:r>
        <w:r w:rsidRPr="007F7E2B">
          <w:tab/>
          <w:t>APPLICABILITY CONDITIONS</w:t>
        </w:r>
        <w:bookmarkEnd w:id="8752"/>
        <w:bookmarkEnd w:id="8753"/>
        <w:bookmarkEnd w:id="8754"/>
        <w:bookmarkEnd w:id="8755"/>
        <w:r w:rsidRPr="007F7E2B">
          <w:t xml:space="preserve"> </w:t>
        </w:r>
        <w:bookmarkEnd w:id="8756"/>
      </w:ins>
    </w:p>
    <w:p w14:paraId="7C9F9911" w14:textId="77777777" w:rsidR="00AF3A16" w:rsidRPr="007F7E2B" w:rsidRDefault="00AF3A16">
      <w:pPr>
        <w:spacing w:after="7"/>
        <w:ind w:left="-5" w:right="1"/>
        <w:rPr>
          <w:ins w:id="8758" w:author="V2" w:date="2025-04-14T14:19:00Z" w16du:dateUtc="2025-04-14T19:19:00Z"/>
        </w:rPr>
      </w:pPr>
      <w:ins w:id="8759" w:author="V2" w:date="2025-04-14T14:19:00Z" w16du:dateUtc="2025-04-14T19:19:00Z">
        <w:r w:rsidRPr="007F7E2B">
          <w:t xml:space="preserve">None  </w:t>
        </w:r>
      </w:ins>
    </w:p>
    <w:p w14:paraId="11C0207B" w14:textId="77777777" w:rsidR="00AF3A16" w:rsidRPr="007F7E2B" w:rsidRDefault="00AF3A16">
      <w:pPr>
        <w:spacing w:after="33" w:line="259" w:lineRule="auto"/>
        <w:ind w:left="720"/>
        <w:rPr>
          <w:ins w:id="8760" w:author="V2" w:date="2025-04-14T14:19:00Z" w16du:dateUtc="2025-04-14T19:19:00Z"/>
        </w:rPr>
      </w:pPr>
      <w:ins w:id="8761" w:author="V2" w:date="2025-04-14T14:19:00Z" w16du:dateUtc="2025-04-14T19:19:00Z">
        <w:r w:rsidRPr="007F7E2B">
          <w:t xml:space="preserve"> </w:t>
        </w:r>
      </w:ins>
    </w:p>
    <w:p w14:paraId="12AAD98A" w14:textId="77777777" w:rsidR="00AF3A16" w:rsidRPr="007F7E2B" w:rsidRDefault="00AF3A16">
      <w:pPr>
        <w:pStyle w:val="Heading1"/>
        <w:tabs>
          <w:tab w:val="center" w:pos="1495"/>
        </w:tabs>
        <w:ind w:left="-15"/>
        <w:rPr>
          <w:ins w:id="8762" w:author="V2" w:date="2025-04-14T14:19:00Z" w16du:dateUtc="2025-04-14T19:19:00Z"/>
        </w:rPr>
      </w:pPr>
      <w:bookmarkStart w:id="8763" w:name="_Toc174616102"/>
      <w:bookmarkStart w:id="8764" w:name="_Toc174616518"/>
      <w:bookmarkStart w:id="8765" w:name="_Toc180594243"/>
      <w:bookmarkStart w:id="8766" w:name="_Toc180594650"/>
      <w:bookmarkStart w:id="8767" w:name="_Toc53282"/>
      <w:ins w:id="8768" w:author="V2" w:date="2025-04-14T14:19:00Z" w16du:dateUtc="2025-04-14T19:19:00Z">
        <w:r w:rsidRPr="007F7E2B">
          <w:t xml:space="preserve">5 </w:t>
        </w:r>
        <w:r w:rsidRPr="007F7E2B">
          <w:tab/>
          <w:t>PROCEDURES</w:t>
        </w:r>
        <w:bookmarkEnd w:id="8763"/>
        <w:bookmarkEnd w:id="8764"/>
        <w:bookmarkEnd w:id="8765"/>
        <w:bookmarkEnd w:id="8766"/>
        <w:r w:rsidRPr="007F7E2B">
          <w:t xml:space="preserve"> </w:t>
        </w:r>
        <w:bookmarkEnd w:id="8767"/>
      </w:ins>
    </w:p>
    <w:p w14:paraId="3F684838" w14:textId="77777777" w:rsidR="00AF3A16" w:rsidRPr="007F7E2B" w:rsidRDefault="00AF3A16">
      <w:pPr>
        <w:pStyle w:val="Heading3"/>
        <w:spacing w:after="259"/>
        <w:ind w:left="-5"/>
        <w:rPr>
          <w:ins w:id="8769" w:author="V2" w:date="2025-04-14T14:19:00Z" w16du:dateUtc="2025-04-14T19:19:00Z"/>
        </w:rPr>
      </w:pPr>
      <w:bookmarkStart w:id="8770" w:name="_Toc174616103"/>
      <w:bookmarkStart w:id="8771" w:name="_Toc174616519"/>
      <w:bookmarkStart w:id="8772" w:name="_Toc180594244"/>
      <w:bookmarkStart w:id="8773" w:name="_Toc180594651"/>
      <w:ins w:id="8774" w:author="V2" w:date="2025-04-14T14:19:00Z" w16du:dateUtc="2025-04-14T19:19:00Z">
        <w:r w:rsidRPr="007F7E2B">
          <w:t>Introduction</w:t>
        </w:r>
        <w:bookmarkEnd w:id="8770"/>
        <w:bookmarkEnd w:id="8771"/>
        <w:bookmarkEnd w:id="8772"/>
        <w:bookmarkEnd w:id="8773"/>
        <w:r w:rsidRPr="007F7E2B">
          <w:t xml:space="preserve"> </w:t>
        </w:r>
      </w:ins>
    </w:p>
    <w:p w14:paraId="1EA751F4" w14:textId="77777777" w:rsidR="00AF3A16" w:rsidRPr="007F7E2B" w:rsidRDefault="00AF3A16">
      <w:pPr>
        <w:ind w:left="-5" w:right="1"/>
        <w:rPr>
          <w:ins w:id="8775" w:author="V2" w:date="2025-04-14T14:19:00Z" w16du:dateUtc="2025-04-14T19:19:00Z"/>
        </w:rPr>
      </w:pPr>
      <w:ins w:id="8776" w:author="V2" w:date="2025-04-14T14:19:00Z" w16du:dateUtc="2025-04-14T19:19:00Z">
        <w:r w:rsidRPr="007F7E2B">
          <w:t xml:space="preserve">Living vegetation may be found in a wide number of forms and distributions, including woody and nonwoody, and evenly distributed, clumped, or scattered.  A number of different techniques may be used to sample living vegetation, depending on the nature of the type and distribution. This module provides methods for three separate but related approaches to determining total living plant biomass in a stratum. Several basic variables are determined through sampling: </w:t>
        </w:r>
      </w:ins>
    </w:p>
    <w:p w14:paraId="13FFCDAB" w14:textId="77777777" w:rsidR="00AF3A16" w:rsidRPr="007F7E2B" w:rsidRDefault="00AF3A16">
      <w:pPr>
        <w:ind w:left="-5" w:right="1"/>
        <w:rPr>
          <w:ins w:id="8777" w:author="V2" w:date="2025-04-14T14:19:00Z" w16du:dateUtc="2025-04-14T19:19:00Z"/>
        </w:rPr>
      </w:pPr>
      <w:ins w:id="8778" w:author="V2" w:date="2025-04-14T14:19:00Z" w16du:dateUtc="2025-04-14T19:19:00Z">
        <w:r w:rsidRPr="007F7E2B">
          <w:t xml:space="preserve">For trees and large woody vegetation </w:t>
        </w:r>
      </w:ins>
    </w:p>
    <w:p w14:paraId="5781CC4C" w14:textId="77777777" w:rsidR="00AF3A16" w:rsidRPr="007F7E2B" w:rsidRDefault="00AF3A16" w:rsidP="00964B29">
      <w:pPr>
        <w:numPr>
          <w:ilvl w:val="0"/>
          <w:numId w:val="79"/>
        </w:numPr>
        <w:spacing w:before="0" w:line="271" w:lineRule="auto"/>
        <w:ind w:right="1" w:hanging="360"/>
        <w:rPr>
          <w:ins w:id="8779" w:author="V2" w:date="2025-04-14T14:19:00Z" w16du:dateUtc="2025-04-14T19:19:00Z"/>
        </w:rPr>
      </w:pPr>
      <w:ins w:id="8780" w:author="V2" w:date="2025-04-14T14:19:00Z" w16du:dateUtc="2025-04-14T19:19:00Z">
        <w:r w:rsidRPr="007F7E2B">
          <w:lastRenderedPageBreak/>
          <w:t xml:space="preserve">The number of trees per stratum by species or species group. </w:t>
        </w:r>
      </w:ins>
    </w:p>
    <w:p w14:paraId="29875BC6" w14:textId="77777777" w:rsidR="00AF3A16" w:rsidRPr="007F7E2B" w:rsidRDefault="00AF3A16" w:rsidP="00964B29">
      <w:pPr>
        <w:numPr>
          <w:ilvl w:val="0"/>
          <w:numId w:val="79"/>
        </w:numPr>
        <w:spacing w:before="0" w:line="271" w:lineRule="auto"/>
        <w:ind w:right="1" w:hanging="360"/>
        <w:rPr>
          <w:ins w:id="8781" w:author="V2" w:date="2025-04-14T14:19:00Z" w16du:dateUtc="2025-04-14T19:19:00Z"/>
        </w:rPr>
      </w:pPr>
      <w:ins w:id="8782" w:author="V2" w:date="2025-04-14T14:19:00Z" w16du:dateUtc="2025-04-14T19:19:00Z">
        <w:r w:rsidRPr="007F7E2B">
          <w:t xml:space="preserve">The size of the trees. </w:t>
        </w:r>
      </w:ins>
    </w:p>
    <w:p w14:paraId="48D87E71" w14:textId="77777777" w:rsidR="00AF3A16" w:rsidRPr="007F7E2B" w:rsidRDefault="00AF3A16">
      <w:pPr>
        <w:spacing w:after="17" w:line="259" w:lineRule="auto"/>
        <w:ind w:left="1440"/>
        <w:rPr>
          <w:ins w:id="8783" w:author="V2" w:date="2025-04-14T14:19:00Z" w16du:dateUtc="2025-04-14T19:19:00Z"/>
        </w:rPr>
      </w:pPr>
      <w:ins w:id="8784" w:author="V2" w:date="2025-04-14T14:19:00Z" w16du:dateUtc="2025-04-14T19:19:00Z">
        <w:r w:rsidRPr="007F7E2B">
          <w:t xml:space="preserve"> </w:t>
        </w:r>
      </w:ins>
    </w:p>
    <w:p w14:paraId="347781C7" w14:textId="77777777" w:rsidR="00AF3A16" w:rsidRPr="007F7E2B" w:rsidRDefault="00AF3A16">
      <w:pPr>
        <w:ind w:left="-5" w:right="1"/>
        <w:rPr>
          <w:ins w:id="8785" w:author="V2" w:date="2025-04-14T14:19:00Z" w16du:dateUtc="2025-04-14T19:19:00Z"/>
        </w:rPr>
      </w:pPr>
      <w:ins w:id="8786" w:author="V2" w:date="2025-04-14T14:19:00Z" w16du:dateUtc="2025-04-14T19:19:00Z">
        <w:r w:rsidRPr="007F7E2B">
          <w:t xml:space="preserve">For small woody vegetation and non-woody vegetation </w:t>
        </w:r>
      </w:ins>
    </w:p>
    <w:p w14:paraId="67BA8921" w14:textId="77777777" w:rsidR="00AF3A16" w:rsidRPr="007F7E2B" w:rsidRDefault="00AF3A16" w:rsidP="00964B29">
      <w:pPr>
        <w:numPr>
          <w:ilvl w:val="0"/>
          <w:numId w:val="79"/>
        </w:numPr>
        <w:spacing w:before="0" w:line="271" w:lineRule="auto"/>
        <w:ind w:right="1" w:hanging="360"/>
        <w:rPr>
          <w:ins w:id="8787" w:author="V2" w:date="2025-04-14T14:19:00Z" w16du:dateUtc="2025-04-14T19:19:00Z"/>
        </w:rPr>
      </w:pPr>
      <w:ins w:id="8788" w:author="V2" w:date="2025-04-14T14:19:00Z" w16du:dateUtc="2025-04-14T19:19:00Z">
        <w:r w:rsidRPr="007F7E2B">
          <w:t xml:space="preserve">The amount of aboveground biomass in a specified area. </w:t>
        </w:r>
      </w:ins>
    </w:p>
    <w:p w14:paraId="7A2BAF05" w14:textId="77777777" w:rsidR="00AF3A16" w:rsidRPr="007F7E2B" w:rsidRDefault="00AF3A16">
      <w:pPr>
        <w:spacing w:after="17" w:line="259" w:lineRule="auto"/>
        <w:ind w:left="1800"/>
        <w:rPr>
          <w:ins w:id="8789" w:author="V2" w:date="2025-04-14T14:19:00Z" w16du:dateUtc="2025-04-14T19:19:00Z"/>
        </w:rPr>
      </w:pPr>
      <w:ins w:id="8790" w:author="V2" w:date="2025-04-14T14:19:00Z" w16du:dateUtc="2025-04-14T19:19:00Z">
        <w:r w:rsidRPr="007F7E2B">
          <w:t xml:space="preserve"> </w:t>
        </w:r>
      </w:ins>
    </w:p>
    <w:p w14:paraId="78E65291" w14:textId="77777777" w:rsidR="00AF3A16" w:rsidRPr="007F7E2B" w:rsidRDefault="00AF3A16">
      <w:pPr>
        <w:ind w:left="-5" w:right="1"/>
        <w:rPr>
          <w:ins w:id="8791" w:author="V2" w:date="2025-04-14T14:19:00Z" w16du:dateUtc="2025-04-14T19:19:00Z"/>
        </w:rPr>
      </w:pPr>
      <w:ins w:id="8792" w:author="V2" w:date="2025-04-14T14:19:00Z" w16du:dateUtc="2025-04-14T19:19:00Z">
        <w:r w:rsidRPr="007F7E2B">
          <w:t xml:space="preserve">Based on these variables, total biomass will be estimated. </w:t>
        </w:r>
      </w:ins>
    </w:p>
    <w:p w14:paraId="36FA7957" w14:textId="77777777" w:rsidR="00AF3A16" w:rsidRPr="007F7E2B" w:rsidRDefault="00AF3A16">
      <w:pPr>
        <w:ind w:left="-5" w:right="1"/>
        <w:rPr>
          <w:ins w:id="8793" w:author="V2" w:date="2025-04-14T14:19:00Z" w16du:dateUtc="2025-04-14T19:19:00Z"/>
        </w:rPr>
      </w:pPr>
      <w:ins w:id="8794" w:author="V2" w:date="2025-04-14T14:19:00Z" w16du:dateUtc="2025-04-14T19:19:00Z">
        <w:r w:rsidRPr="007F7E2B">
          <w:t xml:space="preserve">Separate approaches are therefore given for sampling and calculation of biomass for trees and large woody vegetation, and for small woody and non-woody vegetation. </w:t>
        </w:r>
      </w:ins>
    </w:p>
    <w:p w14:paraId="420DD167" w14:textId="77777777" w:rsidR="00AF3A16" w:rsidRPr="007F7E2B" w:rsidRDefault="00AF3A16">
      <w:pPr>
        <w:spacing w:after="219" w:line="259" w:lineRule="auto"/>
        <w:ind w:left="-5"/>
        <w:rPr>
          <w:ins w:id="8795" w:author="V2" w:date="2025-04-14T14:19:00Z" w16du:dateUtc="2025-04-14T19:19:00Z"/>
        </w:rPr>
      </w:pPr>
      <w:ins w:id="8796" w:author="V2" w:date="2025-04-14T14:19:00Z" w16du:dateUtc="2025-04-14T19:19:00Z">
        <w:r w:rsidRPr="007F7E2B">
          <w:rPr>
            <w:rFonts w:ascii="Arial" w:eastAsia="Arial" w:hAnsi="Arial" w:cs="Arial"/>
            <w:b/>
          </w:rPr>
          <w:t xml:space="preserve">PART A: Trees and large woody vegetation </w:t>
        </w:r>
      </w:ins>
    </w:p>
    <w:p w14:paraId="27272B3F" w14:textId="77777777" w:rsidR="00AF3A16" w:rsidRPr="007F7E2B" w:rsidRDefault="00AF3A16">
      <w:pPr>
        <w:pStyle w:val="Heading3"/>
        <w:ind w:left="-5"/>
        <w:rPr>
          <w:ins w:id="8797" w:author="V2" w:date="2025-04-14T14:19:00Z" w16du:dateUtc="2025-04-14T19:19:00Z"/>
        </w:rPr>
      </w:pPr>
      <w:bookmarkStart w:id="8798" w:name="_Toc174616104"/>
      <w:bookmarkStart w:id="8799" w:name="_Toc174616520"/>
      <w:bookmarkStart w:id="8800" w:name="_Toc180594245"/>
      <w:bookmarkStart w:id="8801" w:name="_Toc180594652"/>
      <w:ins w:id="8802" w:author="V2" w:date="2025-04-14T14:19:00Z" w16du:dateUtc="2025-04-14T19:19:00Z">
        <w:r w:rsidRPr="007F7E2B">
          <w:t>Step 1: Stratification and determination of distribution</w:t>
        </w:r>
        <w:bookmarkEnd w:id="8798"/>
        <w:bookmarkEnd w:id="8799"/>
        <w:bookmarkEnd w:id="8800"/>
        <w:bookmarkEnd w:id="8801"/>
        <w:r w:rsidRPr="007F7E2B">
          <w:t xml:space="preserve"> </w:t>
        </w:r>
      </w:ins>
    </w:p>
    <w:p w14:paraId="24B2C6A9" w14:textId="54E455E9" w:rsidR="00AF3A16" w:rsidRPr="007F7E2B" w:rsidRDefault="00AF3A16">
      <w:pPr>
        <w:ind w:left="-5" w:right="1"/>
        <w:rPr>
          <w:ins w:id="8803" w:author="V2" w:date="2025-04-14T14:19:00Z" w16du:dateUtc="2025-04-14T19:19:00Z"/>
        </w:rPr>
      </w:pPr>
      <w:ins w:id="8804" w:author="V2" w:date="2025-04-14T14:19:00Z" w16du:dateUtc="2025-04-14T19:19:00Z">
        <w:r w:rsidRPr="007F7E2B">
          <w:t xml:space="preserve">Stratification of the area within the project area, and where required within the leakage belt or reference region, must be undertaken using the methods specified in module </w:t>
        </w:r>
        <w:r w:rsidR="00111949" w:rsidRPr="007F7E2B">
          <w:rPr>
            <w:rFonts w:ascii="Arial" w:eastAsia="Arial" w:hAnsi="Arial" w:cs="Arial"/>
            <w:i/>
          </w:rPr>
          <w:t>TRS-1</w:t>
        </w:r>
        <w:r w:rsidRPr="007F7E2B">
          <w:rPr>
            <w:rFonts w:ascii="Arial" w:eastAsia="Arial" w:hAnsi="Arial" w:cs="Arial"/>
            <w:i/>
          </w:rPr>
          <w:t xml:space="preserve"> Methods to Determine Stratification</w:t>
        </w:r>
        <w:r w:rsidRPr="007F7E2B">
          <w:t xml:space="preserve">.  During stratification, particular attention should be given to the species and spatial distribution, and ecological and management dynamics of the trees and large woody species. </w:t>
        </w:r>
      </w:ins>
    </w:p>
    <w:p w14:paraId="797C12C3" w14:textId="77777777" w:rsidR="00AF3A16" w:rsidRPr="007F7E2B" w:rsidRDefault="00AF3A16">
      <w:pPr>
        <w:spacing w:after="219" w:line="259" w:lineRule="auto"/>
        <w:ind w:left="-5"/>
        <w:rPr>
          <w:ins w:id="8805" w:author="V2" w:date="2025-04-14T14:19:00Z" w16du:dateUtc="2025-04-14T19:19:00Z"/>
        </w:rPr>
      </w:pPr>
      <w:ins w:id="8806" w:author="V2" w:date="2025-04-14T14:19:00Z" w16du:dateUtc="2025-04-14T19:19:00Z">
        <w:r w:rsidRPr="007F7E2B">
          <w:rPr>
            <w:rFonts w:ascii="Arial" w:eastAsia="Arial" w:hAnsi="Arial" w:cs="Arial"/>
            <w:b/>
          </w:rPr>
          <w:t xml:space="preserve">Step 2: Determination of the number, size and distribution of woody species. </w:t>
        </w:r>
      </w:ins>
    </w:p>
    <w:p w14:paraId="27E8CD16" w14:textId="77777777" w:rsidR="00AF3A16" w:rsidRPr="007F7E2B" w:rsidRDefault="00AF3A16">
      <w:pPr>
        <w:ind w:left="-5" w:right="1"/>
        <w:rPr>
          <w:ins w:id="8807" w:author="V2" w:date="2025-04-14T14:19:00Z" w16du:dateUtc="2025-04-14T19:19:00Z"/>
        </w:rPr>
      </w:pPr>
      <w:ins w:id="8808" w:author="V2" w:date="2025-04-14T14:19:00Z" w16du:dateUtc="2025-04-14T19:19:00Z">
        <w:r w:rsidRPr="007F7E2B">
          <w:t xml:space="preserve">Based on the preliminary stratification, one of three basic approaches must be used to estimate the number and size of large woody species individuals: </w:t>
        </w:r>
      </w:ins>
    </w:p>
    <w:p w14:paraId="29107D6A" w14:textId="77777777" w:rsidR="00AF3A16" w:rsidRPr="007F7E2B" w:rsidRDefault="00AF3A16">
      <w:pPr>
        <w:spacing w:after="17" w:line="259" w:lineRule="auto"/>
        <w:ind w:left="355"/>
        <w:rPr>
          <w:ins w:id="8809" w:author="V2" w:date="2025-04-14T14:19:00Z" w16du:dateUtc="2025-04-14T19:19:00Z"/>
        </w:rPr>
      </w:pPr>
      <w:ins w:id="8810" w:author="V2" w:date="2025-04-14T14:19:00Z" w16du:dateUtc="2025-04-14T19:19:00Z">
        <w:r w:rsidRPr="007F7E2B">
          <w:rPr>
            <w:rFonts w:ascii="Arial" w:eastAsia="Arial" w:hAnsi="Arial" w:cs="Arial"/>
            <w:b/>
            <w:i/>
          </w:rPr>
          <w:t xml:space="preserve">1) Census from remote sensing, plus correlation with ground sampling </w:t>
        </w:r>
      </w:ins>
    </w:p>
    <w:p w14:paraId="78A81CBA" w14:textId="77777777" w:rsidR="00AF3A16" w:rsidRPr="007F7E2B" w:rsidRDefault="00AF3A16">
      <w:pPr>
        <w:spacing w:after="17" w:line="259" w:lineRule="auto"/>
        <w:ind w:left="1080"/>
        <w:rPr>
          <w:ins w:id="8811" w:author="V2" w:date="2025-04-14T14:19:00Z" w16du:dateUtc="2025-04-14T19:19:00Z"/>
        </w:rPr>
      </w:pPr>
      <w:ins w:id="8812" w:author="V2" w:date="2025-04-14T14:19:00Z" w16du:dateUtc="2025-04-14T19:19:00Z">
        <w:r w:rsidRPr="007F7E2B">
          <w:rPr>
            <w:rFonts w:ascii="Arial" w:eastAsia="Arial" w:hAnsi="Arial" w:cs="Arial"/>
            <w:b/>
            <w:i/>
          </w:rPr>
          <w:t xml:space="preserve"> </w:t>
        </w:r>
      </w:ins>
    </w:p>
    <w:p w14:paraId="646307E0" w14:textId="77777777" w:rsidR="00AF3A16" w:rsidRPr="007F7E2B" w:rsidRDefault="00AF3A16">
      <w:pPr>
        <w:pStyle w:val="Heading3"/>
        <w:ind w:left="730"/>
        <w:rPr>
          <w:ins w:id="8813" w:author="V2" w:date="2025-04-14T14:19:00Z" w16du:dateUtc="2025-04-14T19:19:00Z"/>
        </w:rPr>
      </w:pPr>
      <w:bookmarkStart w:id="8814" w:name="_Toc174616105"/>
      <w:bookmarkStart w:id="8815" w:name="_Toc174616521"/>
      <w:bookmarkStart w:id="8816" w:name="_Toc180594246"/>
      <w:bookmarkStart w:id="8817" w:name="_Toc180594653"/>
      <w:ins w:id="8818" w:author="V2" w:date="2025-04-14T14:19:00Z" w16du:dateUtc="2025-04-14T19:19:00Z">
        <w:r w:rsidRPr="007F7E2B">
          <w:t>Determining the number of individuals</w:t>
        </w:r>
        <w:bookmarkEnd w:id="8814"/>
        <w:bookmarkEnd w:id="8815"/>
        <w:bookmarkEnd w:id="8816"/>
        <w:bookmarkEnd w:id="8817"/>
        <w:r w:rsidRPr="007F7E2B">
          <w:t xml:space="preserve"> </w:t>
        </w:r>
      </w:ins>
    </w:p>
    <w:p w14:paraId="46320367" w14:textId="6673E449" w:rsidR="00AF3A16" w:rsidRPr="007F7E2B" w:rsidRDefault="00AF3A16">
      <w:pPr>
        <w:ind w:left="730" w:right="1"/>
        <w:rPr>
          <w:ins w:id="8819" w:author="V2" w:date="2025-04-14T14:19:00Z" w16du:dateUtc="2025-04-14T19:19:00Z"/>
        </w:rPr>
      </w:pPr>
      <w:ins w:id="8820" w:author="V2" w:date="2025-04-14T14:19:00Z" w16du:dateUtc="2025-04-14T19:19:00Z">
        <w:r w:rsidRPr="007F7E2B">
          <w:t xml:space="preserve">This approach is particularly suited to sampling woody individuals where those individuals are openly distributed, or scattered, and where the individuals are mostly large enough to be detected using remote sensing and automated classification techniques.  This approach has the advantage of allowing a complete (100%) census, or estimation based on censusing of large portions of an area, to determine the number of individuals present.  This approach is also particularly suitable where remote sensing techniques based on historical images will be used in module </w:t>
        </w:r>
        <w:r w:rsidR="00111949" w:rsidRPr="007F7E2B">
          <w:rPr>
            <w:rFonts w:ascii="Arial" w:eastAsia="Arial" w:hAnsi="Arial" w:cs="Arial"/>
            <w:i/>
          </w:rPr>
          <w:t>TRS-7</w:t>
        </w:r>
        <w:r w:rsidRPr="007F7E2B">
          <w:rPr>
            <w:rFonts w:ascii="Arial" w:eastAsia="Arial" w:hAnsi="Arial" w:cs="Arial"/>
            <w:i/>
          </w:rPr>
          <w:t xml:space="preserve"> Estimation of Woody Biomass Harvesting and Utilization</w:t>
        </w:r>
        <w:r w:rsidRPr="007F7E2B">
          <w:t xml:space="preserve"> to forecast future trajectories of woody species populations. </w:t>
        </w:r>
      </w:ins>
    </w:p>
    <w:p w14:paraId="07B956E5" w14:textId="77777777" w:rsidR="00AF3A16" w:rsidRPr="007F7E2B" w:rsidRDefault="00AF3A16">
      <w:pPr>
        <w:ind w:left="730" w:right="1"/>
        <w:rPr>
          <w:ins w:id="8821" w:author="V2" w:date="2025-04-14T14:19:00Z" w16du:dateUtc="2025-04-14T19:19:00Z"/>
        </w:rPr>
      </w:pPr>
      <w:ins w:id="8822" w:author="V2" w:date="2025-04-14T14:19:00Z" w16du:dateUtc="2025-04-14T19:19:00Z">
        <w:r w:rsidRPr="007F7E2B">
          <w:lastRenderedPageBreak/>
          <w:t xml:space="preserve">Conducting a census from remote sensing typically requires the use of high resolution satellite based images (Quickbird or similar), or, preferably, aerial systems providing sub-meter resolution. </w:t>
        </w:r>
      </w:ins>
    </w:p>
    <w:p w14:paraId="6C4745D0" w14:textId="77777777" w:rsidR="00AF3A16" w:rsidRPr="007F7E2B" w:rsidRDefault="00AF3A16">
      <w:pPr>
        <w:ind w:left="730" w:right="1"/>
        <w:rPr>
          <w:ins w:id="8823" w:author="V2" w:date="2025-04-14T14:19:00Z" w16du:dateUtc="2025-04-14T19:19:00Z"/>
        </w:rPr>
      </w:pPr>
      <w:ins w:id="8824" w:author="V2" w:date="2025-04-14T14:19:00Z" w16du:dateUtc="2025-04-14T19:19:00Z">
        <w:r w:rsidRPr="007F7E2B">
          <w:t xml:space="preserve">Automated techniques to identify woody species individuals and quantify the number of individuals present can be implemented using a number of remote sensing and GIS software packages.  Specific packages are not identified in this methodology, since this is a rapidly developing field.  However, the software package chosen must have been subject to peer review for uses similar to those being applied in the project, and must be recognized as a leading software package for this purpose (For example: ECognition, ArcGIS).  Depending on the nature of the data, and the species present on the site, it may also be possible to determine the species mix from the remote sensing data.  Where this is not possible, the species mix must be determined using ground sampling. </w:t>
        </w:r>
      </w:ins>
    </w:p>
    <w:p w14:paraId="054E265D" w14:textId="77777777" w:rsidR="00AF3A16" w:rsidRPr="007F7E2B" w:rsidRDefault="00AF3A16">
      <w:pPr>
        <w:ind w:left="730" w:right="1"/>
        <w:rPr>
          <w:ins w:id="8825" w:author="V2" w:date="2025-04-14T14:19:00Z" w16du:dateUtc="2025-04-14T19:19:00Z"/>
        </w:rPr>
      </w:pPr>
      <w:ins w:id="8826" w:author="V2" w:date="2025-04-14T14:19:00Z" w16du:dateUtc="2025-04-14T19:19:00Z">
        <w:r w:rsidRPr="007F7E2B">
          <w:t xml:space="preserve">Where remote sensing techniques are used, but a 100% census is not undertaken, selection of areas to assess must be systematic and unbiased. </w:t>
        </w:r>
      </w:ins>
    </w:p>
    <w:p w14:paraId="2222838C" w14:textId="77777777" w:rsidR="00AF3A16" w:rsidRPr="007F7E2B" w:rsidRDefault="00AF3A16">
      <w:pPr>
        <w:ind w:left="730" w:right="1"/>
        <w:rPr>
          <w:ins w:id="8827" w:author="V2" w:date="2025-04-14T14:19:00Z" w16du:dateUtc="2025-04-14T19:19:00Z"/>
        </w:rPr>
      </w:pPr>
      <w:ins w:id="8828" w:author="V2" w:date="2025-04-14T14:19:00Z" w16du:dateUtc="2025-04-14T19:19:00Z">
        <w:r w:rsidRPr="007F7E2B">
          <w:t xml:space="preserve">For QA/QC purposes, error estimations of interpretations of remote sensing images must be made using other data – ideally ground sampling.  Ground sampling must be undertaken such that trees identified from remote sensing data can be located on the ground, and errors detected, such as: </w:t>
        </w:r>
      </w:ins>
    </w:p>
    <w:p w14:paraId="211D4975" w14:textId="77777777" w:rsidR="00AF3A16" w:rsidRPr="007F7E2B" w:rsidRDefault="00AF3A16" w:rsidP="00964B29">
      <w:pPr>
        <w:numPr>
          <w:ilvl w:val="0"/>
          <w:numId w:val="80"/>
        </w:numPr>
        <w:spacing w:before="0" w:line="271" w:lineRule="auto"/>
        <w:ind w:right="1" w:hanging="360"/>
        <w:rPr>
          <w:ins w:id="8829" w:author="V2" w:date="2025-04-14T14:19:00Z" w16du:dateUtc="2025-04-14T19:19:00Z"/>
        </w:rPr>
      </w:pPr>
      <w:ins w:id="8830" w:author="V2" w:date="2025-04-14T14:19:00Z" w16du:dateUtc="2025-04-14T19:19:00Z">
        <w:r w:rsidRPr="007F7E2B">
          <w:t xml:space="preserve">Trees which have been missed in the interpretation of the remote sensing data. </w:t>
        </w:r>
      </w:ins>
    </w:p>
    <w:p w14:paraId="7B97DECC" w14:textId="77777777" w:rsidR="00AF3A16" w:rsidRPr="007F7E2B" w:rsidRDefault="00AF3A16" w:rsidP="00964B29">
      <w:pPr>
        <w:numPr>
          <w:ilvl w:val="0"/>
          <w:numId w:val="80"/>
        </w:numPr>
        <w:spacing w:before="0" w:after="17" w:line="271" w:lineRule="auto"/>
        <w:ind w:right="1" w:hanging="360"/>
        <w:rPr>
          <w:ins w:id="8831" w:author="V2" w:date="2025-04-14T14:19:00Z" w16du:dateUtc="2025-04-14T19:19:00Z"/>
        </w:rPr>
      </w:pPr>
      <w:ins w:id="8832" w:author="V2" w:date="2025-04-14T14:19:00Z" w16du:dateUtc="2025-04-14T19:19:00Z">
        <w:r w:rsidRPr="007F7E2B">
          <w:t xml:space="preserve">Trees which have been identified in the remote sensing data, but which do not exist on the ground – for instance, erroneous interpretation of shadow areas as trees. </w:t>
        </w:r>
      </w:ins>
    </w:p>
    <w:p w14:paraId="0C4B3B63" w14:textId="77777777" w:rsidR="00AF3A16" w:rsidRPr="007F7E2B" w:rsidRDefault="00AF3A16" w:rsidP="00964B29">
      <w:pPr>
        <w:numPr>
          <w:ilvl w:val="0"/>
          <w:numId w:val="80"/>
        </w:numPr>
        <w:spacing w:before="0" w:after="12" w:line="271" w:lineRule="auto"/>
        <w:ind w:right="1" w:hanging="360"/>
        <w:rPr>
          <w:ins w:id="8833" w:author="V2" w:date="2025-04-14T14:19:00Z" w16du:dateUtc="2025-04-14T19:19:00Z"/>
        </w:rPr>
      </w:pPr>
      <w:ins w:id="8834" w:author="V2" w:date="2025-04-14T14:19:00Z" w16du:dateUtc="2025-04-14T19:19:00Z">
        <w:r w:rsidRPr="007F7E2B">
          <w:t xml:space="preserve">Trees identified from the remote sensing data which are actually tree clumps on the ground. </w:t>
        </w:r>
      </w:ins>
    </w:p>
    <w:p w14:paraId="3D32016F" w14:textId="77777777" w:rsidR="00AF3A16" w:rsidRPr="007F7E2B" w:rsidRDefault="00AF3A16">
      <w:pPr>
        <w:spacing w:after="17" w:line="259" w:lineRule="auto"/>
        <w:ind w:left="2161"/>
        <w:rPr>
          <w:ins w:id="8835" w:author="V2" w:date="2025-04-14T14:19:00Z" w16du:dateUtc="2025-04-14T19:19:00Z"/>
        </w:rPr>
      </w:pPr>
      <w:ins w:id="8836" w:author="V2" w:date="2025-04-14T14:19:00Z" w16du:dateUtc="2025-04-14T19:19:00Z">
        <w:r w:rsidRPr="007F7E2B">
          <w:t xml:space="preserve"> </w:t>
        </w:r>
      </w:ins>
    </w:p>
    <w:p w14:paraId="426DC934" w14:textId="77777777" w:rsidR="00AF3A16" w:rsidRPr="007F7E2B" w:rsidRDefault="00AF3A16">
      <w:pPr>
        <w:ind w:left="730" w:right="1"/>
        <w:rPr>
          <w:ins w:id="8837" w:author="V2" w:date="2025-04-14T14:19:00Z" w16du:dateUtc="2025-04-14T19:19:00Z"/>
        </w:rPr>
      </w:pPr>
      <w:ins w:id="8838" w:author="V2" w:date="2025-04-14T14:19:00Z" w16du:dateUtc="2025-04-14T19:19:00Z">
        <w:r w:rsidRPr="007F7E2B">
          <w:t xml:space="preserve">The maximum allowable error (difference between the number of trees detected from remote sensing and the actual number found on the ground) must not exceed 10%.  </w:t>
        </w:r>
      </w:ins>
    </w:p>
    <w:p w14:paraId="08CCAD7B" w14:textId="77777777" w:rsidR="00AF3A16" w:rsidRPr="007F7E2B" w:rsidRDefault="00AF3A16">
      <w:pPr>
        <w:spacing w:after="21"/>
        <w:ind w:left="730" w:right="1"/>
        <w:rPr>
          <w:ins w:id="8839" w:author="V2" w:date="2025-04-14T14:19:00Z" w16du:dateUtc="2025-04-14T19:19:00Z"/>
        </w:rPr>
      </w:pPr>
      <w:ins w:id="8840" w:author="V2" w:date="2025-04-14T14:19:00Z" w16du:dateUtc="2025-04-14T19:19:00Z">
        <w:r w:rsidRPr="007F7E2B">
          <w:t xml:space="preserve">In some cases, remote sensing may be efficient to detect individuals over a certain size, but may miss smaller individuals.  In such a case, ground sampling methods must be used to inventory the smaller woody individuals, and a check between ground samples and remote census must be undertaken to ensure that neither systematic double counting nor systematic failure to detect individuals of a given size class is occurring. </w:t>
        </w:r>
      </w:ins>
    </w:p>
    <w:p w14:paraId="2F27F624" w14:textId="77777777" w:rsidR="00AF3A16" w:rsidRPr="007F7E2B" w:rsidRDefault="00AF3A16">
      <w:pPr>
        <w:spacing w:line="259" w:lineRule="auto"/>
        <w:ind w:left="720"/>
        <w:rPr>
          <w:ins w:id="8841" w:author="V2" w:date="2025-04-14T14:19:00Z" w16du:dateUtc="2025-04-14T19:19:00Z"/>
        </w:rPr>
      </w:pPr>
      <w:ins w:id="8842" w:author="V2" w:date="2025-04-14T14:19:00Z" w16du:dateUtc="2025-04-14T19:19:00Z">
        <w:r w:rsidRPr="007F7E2B">
          <w:rPr>
            <w:sz w:val="22"/>
          </w:rPr>
          <w:t xml:space="preserve"> </w:t>
        </w:r>
      </w:ins>
    </w:p>
    <w:p w14:paraId="2B1A8E3C" w14:textId="77777777" w:rsidR="00AF3A16" w:rsidRPr="007F7E2B" w:rsidRDefault="00AF3A16">
      <w:pPr>
        <w:pStyle w:val="Heading3"/>
        <w:ind w:left="730"/>
        <w:rPr>
          <w:ins w:id="8843" w:author="V2" w:date="2025-04-14T14:19:00Z" w16du:dateUtc="2025-04-14T19:19:00Z"/>
        </w:rPr>
      </w:pPr>
      <w:bookmarkStart w:id="8844" w:name="_Toc174616106"/>
      <w:bookmarkStart w:id="8845" w:name="_Toc174616522"/>
      <w:bookmarkStart w:id="8846" w:name="_Toc180594247"/>
      <w:bookmarkStart w:id="8847" w:name="_Toc180594654"/>
      <w:ins w:id="8848" w:author="V2" w:date="2025-04-14T14:19:00Z" w16du:dateUtc="2025-04-14T19:19:00Z">
        <w:r w:rsidRPr="007F7E2B">
          <w:t>Determining the size and species of individuals</w:t>
        </w:r>
        <w:bookmarkEnd w:id="8844"/>
        <w:bookmarkEnd w:id="8845"/>
        <w:bookmarkEnd w:id="8846"/>
        <w:bookmarkEnd w:id="8847"/>
        <w:r w:rsidRPr="007F7E2B">
          <w:t xml:space="preserve"> </w:t>
        </w:r>
      </w:ins>
    </w:p>
    <w:p w14:paraId="34CF4E64" w14:textId="77777777" w:rsidR="00AF3A16" w:rsidRPr="007F7E2B" w:rsidRDefault="00AF3A16">
      <w:pPr>
        <w:ind w:left="730" w:right="1"/>
        <w:rPr>
          <w:ins w:id="8849" w:author="V2" w:date="2025-04-14T14:19:00Z" w16du:dateUtc="2025-04-14T19:19:00Z"/>
        </w:rPr>
      </w:pPr>
      <w:ins w:id="8850" w:author="V2" w:date="2025-04-14T14:19:00Z" w16du:dateUtc="2025-04-14T19:19:00Z">
        <w:r w:rsidRPr="007F7E2B">
          <w:t xml:space="preserve">Where remote sensing techniques are used to determine the number of individuals, one of the following two techniques must be used to determine the size and species of individuals: </w:t>
        </w:r>
      </w:ins>
    </w:p>
    <w:p w14:paraId="0FFF2DD2" w14:textId="77777777" w:rsidR="00AF3A16" w:rsidRPr="007F7E2B" w:rsidRDefault="00AF3A16">
      <w:pPr>
        <w:spacing w:after="7"/>
        <w:ind w:left="1090" w:right="1"/>
        <w:rPr>
          <w:ins w:id="8851" w:author="V2" w:date="2025-04-14T14:19:00Z" w16du:dateUtc="2025-04-14T19:19:00Z"/>
        </w:rPr>
      </w:pPr>
      <w:ins w:id="8852" w:author="V2" w:date="2025-04-14T14:19:00Z" w16du:dateUtc="2025-04-14T19:19:00Z">
        <w:r w:rsidRPr="007F7E2B">
          <w:t xml:space="preserve">a. Correlation to detectable canopy size classes and spectral signatures. </w:t>
        </w:r>
      </w:ins>
    </w:p>
    <w:p w14:paraId="4B8D7C73" w14:textId="77777777" w:rsidR="00AF3A16" w:rsidRPr="007F7E2B" w:rsidRDefault="00AF3A16">
      <w:pPr>
        <w:spacing w:after="17" w:line="259" w:lineRule="auto"/>
        <w:ind w:left="1440"/>
        <w:rPr>
          <w:ins w:id="8853" w:author="V2" w:date="2025-04-14T14:19:00Z" w16du:dateUtc="2025-04-14T19:19:00Z"/>
        </w:rPr>
      </w:pPr>
      <w:ins w:id="8854" w:author="V2" w:date="2025-04-14T14:19:00Z" w16du:dateUtc="2025-04-14T19:19:00Z">
        <w:r w:rsidRPr="007F7E2B">
          <w:lastRenderedPageBreak/>
          <w:t xml:space="preserve"> </w:t>
        </w:r>
      </w:ins>
    </w:p>
    <w:p w14:paraId="0DEC133C" w14:textId="77777777" w:rsidR="00AF3A16" w:rsidRPr="007F7E2B" w:rsidRDefault="00AF3A16">
      <w:pPr>
        <w:ind w:left="1450" w:right="1"/>
        <w:rPr>
          <w:ins w:id="8855" w:author="V2" w:date="2025-04-14T14:19:00Z" w16du:dateUtc="2025-04-14T19:19:00Z"/>
        </w:rPr>
      </w:pPr>
      <w:ins w:id="8856" w:author="V2" w:date="2025-04-14T14:19:00Z" w16du:dateUtc="2025-04-14T19:19:00Z">
        <w:r w:rsidRPr="007F7E2B">
          <w:t xml:space="preserve">Where remote sensing imagery has high enough resolution to permit automated classification of canopy size and spectral signatures for individuals of woody species, it may be possible to determine a function which relates canopy size and detected species to biomass in individuals.  Developing such a function requires the following steps: </w:t>
        </w:r>
      </w:ins>
    </w:p>
    <w:p w14:paraId="34AA94E7" w14:textId="77777777" w:rsidR="00AF3A16" w:rsidRPr="007F7E2B" w:rsidRDefault="00AF3A16" w:rsidP="00964B29">
      <w:pPr>
        <w:numPr>
          <w:ilvl w:val="0"/>
          <w:numId w:val="81"/>
        </w:numPr>
        <w:spacing w:before="0" w:after="125" w:line="271" w:lineRule="auto"/>
        <w:ind w:right="1" w:hanging="360"/>
        <w:rPr>
          <w:ins w:id="8857" w:author="V2" w:date="2025-04-14T14:19:00Z" w16du:dateUtc="2025-04-14T19:19:00Z"/>
        </w:rPr>
      </w:pPr>
      <w:ins w:id="8858" w:author="V2" w:date="2025-04-14T14:19:00Z" w16du:dateUtc="2025-04-14T19:19:00Z">
        <w:r w:rsidRPr="007F7E2B">
          <w:t xml:space="preserve">Division of the detectable canopy sizes into canopy size classes.  The number of classes will depend on the size variation of individuals in the woody species layer, and the resolution of the imagery, but a maximum of five or six classes must be defined.  The goal of identifying canopy size classes is to reduce the variance, and therefore the number of samples required to achieve acceptable statistical significance in correlating canopy size to biomass.  Selection of both detectable canopy size classes, as well as spectral signatures, as discussed in the step below, must be undertaken using existing peer reviewed industry standard methods.  Specific details are not given here, as this is a rapidly changing field. </w:t>
        </w:r>
      </w:ins>
    </w:p>
    <w:p w14:paraId="0F1F2CED" w14:textId="77777777" w:rsidR="00AF3A16" w:rsidRPr="007F7E2B" w:rsidRDefault="00AF3A16" w:rsidP="00964B29">
      <w:pPr>
        <w:numPr>
          <w:ilvl w:val="0"/>
          <w:numId w:val="81"/>
        </w:numPr>
        <w:spacing w:before="0" w:after="125" w:line="271" w:lineRule="auto"/>
        <w:ind w:right="1" w:hanging="360"/>
        <w:rPr>
          <w:ins w:id="8859" w:author="V2" w:date="2025-04-14T14:19:00Z" w16du:dateUtc="2025-04-14T19:19:00Z"/>
        </w:rPr>
      </w:pPr>
      <w:ins w:id="8860" w:author="V2" w:date="2025-04-14T14:19:00Z" w16du:dateUtc="2025-04-14T19:19:00Z">
        <w:r w:rsidRPr="007F7E2B">
          <w:t xml:space="preserve">Determination of the spectral signatures for individual species or groups of similar species.  Note that the ground sampling undertaken in the next step may determine that the correlation between canopy size and biomass extends across multiple species, or may in some cases apply with acceptable accuracy across all trees present on the site.  Thus the final analysis may be able to lump species together even though those species are identifiable using their spectral signature. </w:t>
        </w:r>
      </w:ins>
    </w:p>
    <w:p w14:paraId="3A0B2CC1" w14:textId="77777777" w:rsidR="00AF3A16" w:rsidRPr="007F7E2B" w:rsidRDefault="00AF3A16" w:rsidP="00964B29">
      <w:pPr>
        <w:numPr>
          <w:ilvl w:val="0"/>
          <w:numId w:val="81"/>
        </w:numPr>
        <w:spacing w:before="0" w:after="125" w:line="271" w:lineRule="auto"/>
        <w:ind w:right="1" w:hanging="360"/>
        <w:rPr>
          <w:ins w:id="8861" w:author="V2" w:date="2025-04-14T14:19:00Z" w16du:dateUtc="2025-04-14T19:19:00Z"/>
        </w:rPr>
      </w:pPr>
      <w:ins w:id="8862" w:author="V2" w:date="2025-04-14T14:19:00Z" w16du:dateUtc="2025-04-14T19:19:00Z">
        <w:r w:rsidRPr="007F7E2B">
          <w:t xml:space="preserve">Ground sampling of specific individuals, identifiable from the remote sensing, and covering the range of identifiable canopy size classes, and identified species.  Note that in this case establishment of plots containing more than 1 tree is not required, since numbers are determined from the remote sensing, and ground sampling is for determination of biomass and species identification only. </w:t>
        </w:r>
      </w:ins>
    </w:p>
    <w:p w14:paraId="59C0CBD7" w14:textId="77777777" w:rsidR="00AF3A16" w:rsidRPr="007F7E2B" w:rsidRDefault="00AF3A16" w:rsidP="00964B29">
      <w:pPr>
        <w:numPr>
          <w:ilvl w:val="0"/>
          <w:numId w:val="81"/>
        </w:numPr>
        <w:spacing w:before="0" w:after="127" w:line="271" w:lineRule="auto"/>
        <w:ind w:right="1" w:hanging="360"/>
        <w:rPr>
          <w:ins w:id="8863" w:author="V2" w:date="2025-04-14T14:19:00Z" w16du:dateUtc="2025-04-14T19:19:00Z"/>
        </w:rPr>
      </w:pPr>
      <w:ins w:id="8864" w:author="V2" w:date="2025-04-14T14:19:00Z" w16du:dateUtc="2025-04-14T19:19:00Z">
        <w:r w:rsidRPr="007F7E2B">
          <w:t xml:space="preserve">Calculation of above and below ground biomass for each sampled individual, using one of the techniques given in Step 3 below. </w:t>
        </w:r>
      </w:ins>
    </w:p>
    <w:p w14:paraId="5458EE3E" w14:textId="77777777" w:rsidR="00AF3A16" w:rsidRPr="007F7E2B" w:rsidRDefault="00AF3A16" w:rsidP="00964B29">
      <w:pPr>
        <w:numPr>
          <w:ilvl w:val="0"/>
          <w:numId w:val="81"/>
        </w:numPr>
        <w:spacing w:before="0" w:after="125" w:line="271" w:lineRule="auto"/>
        <w:ind w:right="1" w:hanging="360"/>
        <w:rPr>
          <w:ins w:id="8865" w:author="V2" w:date="2025-04-14T14:19:00Z" w16du:dateUtc="2025-04-14T19:19:00Z"/>
        </w:rPr>
      </w:pPr>
      <w:ins w:id="8866" w:author="V2" w:date="2025-04-14T14:19:00Z" w16du:dateUtc="2025-04-14T19:19:00Z">
        <w:r w:rsidRPr="007F7E2B">
          <w:t xml:space="preserve">Analysis of statistical variance in the biomass of the sampled individuals in each canopy size class. In general the error of the mean must be not more than +/- 10% at a 90% confidence level. </w:t>
        </w:r>
      </w:ins>
    </w:p>
    <w:p w14:paraId="72B89304" w14:textId="77777777" w:rsidR="00AF3A16" w:rsidRPr="007F7E2B" w:rsidRDefault="00AF3A16" w:rsidP="00964B29">
      <w:pPr>
        <w:numPr>
          <w:ilvl w:val="0"/>
          <w:numId w:val="81"/>
        </w:numPr>
        <w:spacing w:before="0" w:after="6" w:line="271" w:lineRule="auto"/>
        <w:ind w:right="1" w:hanging="360"/>
        <w:rPr>
          <w:ins w:id="8867" w:author="V2" w:date="2025-04-14T14:19:00Z" w16du:dateUtc="2025-04-14T19:19:00Z"/>
        </w:rPr>
      </w:pPr>
      <w:ins w:id="8868" w:author="V2" w:date="2025-04-14T14:19:00Z" w16du:dateUtc="2025-04-14T19:19:00Z">
        <w:r w:rsidRPr="007F7E2B">
          <w:t xml:space="preserve">If good statistical correlation based on the analysis of statistical variance is found between canopy size class and biomass, a function can be developed, and woody species biomass can be calculated from the remote sensing images. </w:t>
        </w:r>
      </w:ins>
    </w:p>
    <w:p w14:paraId="2DED0022" w14:textId="77777777" w:rsidR="00AF3A16" w:rsidRPr="007F7E2B" w:rsidRDefault="00AF3A16">
      <w:pPr>
        <w:spacing w:after="216" w:line="259" w:lineRule="auto"/>
        <w:ind w:left="360"/>
        <w:rPr>
          <w:ins w:id="8869" w:author="V2" w:date="2025-04-14T14:19:00Z" w16du:dateUtc="2025-04-14T19:19:00Z"/>
        </w:rPr>
      </w:pPr>
      <w:ins w:id="8870" w:author="V2" w:date="2025-04-14T14:19:00Z" w16du:dateUtc="2025-04-14T19:19:00Z">
        <w:r w:rsidRPr="007F7E2B">
          <w:t xml:space="preserve"> </w:t>
        </w:r>
      </w:ins>
    </w:p>
    <w:p w14:paraId="782ADF9B" w14:textId="77777777" w:rsidR="00AF3A16" w:rsidRPr="007F7E2B" w:rsidRDefault="00AF3A16">
      <w:pPr>
        <w:spacing w:after="176"/>
        <w:ind w:left="1450" w:right="1"/>
        <w:rPr>
          <w:ins w:id="8871" w:author="V2" w:date="2025-04-14T14:19:00Z" w16du:dateUtc="2025-04-14T19:19:00Z"/>
        </w:rPr>
      </w:pPr>
      <w:ins w:id="8872" w:author="V2" w:date="2025-04-14T14:19:00Z" w16du:dateUtc="2025-04-14T19:19:00Z">
        <w:r w:rsidRPr="007F7E2B">
          <w:t xml:space="preserve">Using this technique, biomass will be calculated using the following equation: </w:t>
        </w:r>
      </w:ins>
    </w:p>
    <w:p w14:paraId="1FD1338C" w14:textId="3012AAD1" w:rsidR="00AF3A16" w:rsidRPr="007F7E2B" w:rsidRDefault="000E1414">
      <w:pPr>
        <w:tabs>
          <w:tab w:val="center" w:pos="2845"/>
          <w:tab w:val="center" w:pos="3213"/>
        </w:tabs>
        <w:spacing w:after="122" w:line="265" w:lineRule="auto"/>
        <w:rPr>
          <w:ins w:id="8873" w:author="V2" w:date="2025-04-14T14:19:00Z" w16du:dateUtc="2025-04-14T19:19:00Z"/>
        </w:rPr>
      </w:pPr>
      <w:ins w:id="8874" w:author="V2" w:date="2025-04-14T14:19:00Z" w16du:dateUtc="2025-04-14T19:19:00Z">
        <w:r w:rsidRPr="007F7E2B">
          <w:rPr>
            <w:noProof/>
            <w:sz w:val="22"/>
          </w:rPr>
          <w:lastRenderedPageBreak/>
          <w:drawing>
            <wp:anchor distT="0" distB="0" distL="114300" distR="114300" simplePos="0" relativeHeight="251715638" behindDoc="1" locked="0" layoutInCell="1" allowOverlap="1" wp14:anchorId="43DFC329" wp14:editId="615AD2C0">
              <wp:simplePos x="0" y="0"/>
              <wp:positionH relativeFrom="column">
                <wp:posOffset>889000</wp:posOffset>
              </wp:positionH>
              <wp:positionV relativeFrom="paragraph">
                <wp:posOffset>170815</wp:posOffset>
              </wp:positionV>
              <wp:extent cx="3797300" cy="539750"/>
              <wp:effectExtent l="0" t="0" r="0" b="0"/>
              <wp:wrapTight wrapText="bothSides">
                <wp:wrapPolygon edited="0">
                  <wp:start x="0" y="0"/>
                  <wp:lineTo x="0" y="20584"/>
                  <wp:lineTo x="21456" y="20584"/>
                  <wp:lineTo x="21456" y="0"/>
                  <wp:lineTo x="0" y="0"/>
                </wp:wrapPolygon>
              </wp:wrapTight>
              <wp:docPr id="779158503" name="Picture 1" descr="A group of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58503" name="Picture 1" descr="A group of black letters&#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3797300" cy="539750"/>
                      </a:xfrm>
                      <a:prstGeom prst="rect">
                        <a:avLst/>
                      </a:prstGeom>
                    </pic:spPr>
                  </pic:pic>
                </a:graphicData>
              </a:graphic>
              <wp14:sizeRelH relativeFrom="page">
                <wp14:pctWidth>0</wp14:pctWidth>
              </wp14:sizeRelH>
              <wp14:sizeRelV relativeFrom="page">
                <wp14:pctHeight>0</wp14:pctHeight>
              </wp14:sizeRelV>
            </wp:anchor>
          </w:drawing>
        </w:r>
        <w:r w:rsidR="00AF3A16" w:rsidRPr="007F7E2B">
          <w:rPr>
            <w:sz w:val="22"/>
          </w:rPr>
          <w:tab/>
        </w:r>
        <w:r w:rsidR="00AF3A16" w:rsidRPr="007F7E2B">
          <w:rPr>
            <w:rFonts w:ascii="Times New Roman" w:eastAsia="Times New Roman" w:hAnsi="Times New Roman" w:cs="Times New Roman"/>
            <w:i/>
            <w:sz w:val="14"/>
          </w:rPr>
          <w:t>y</w:t>
        </w:r>
        <w:r w:rsidR="00AF3A16" w:rsidRPr="007F7E2B">
          <w:rPr>
            <w:rFonts w:ascii="Times New Roman" w:eastAsia="Times New Roman" w:hAnsi="Times New Roman" w:cs="Times New Roman"/>
            <w:i/>
            <w:sz w:val="14"/>
          </w:rPr>
          <w:tab/>
          <w:t>x</w:t>
        </w:r>
      </w:ins>
    </w:p>
    <w:p w14:paraId="37B34D9D" w14:textId="7308B4F2" w:rsidR="00AF3A16" w:rsidRPr="007F7E2B" w:rsidRDefault="00AF3A16">
      <w:pPr>
        <w:tabs>
          <w:tab w:val="center" w:pos="2415"/>
          <w:tab w:val="center" w:pos="4397"/>
          <w:tab w:val="center" w:pos="9016"/>
          <w:tab w:val="right" w:pos="9364"/>
        </w:tabs>
        <w:spacing w:line="259" w:lineRule="auto"/>
        <w:rPr>
          <w:ins w:id="8875" w:author="V2" w:date="2025-04-14T14:19:00Z" w16du:dateUtc="2025-04-14T19:19:00Z"/>
        </w:rPr>
      </w:pPr>
      <w:ins w:id="8876" w:author="V2" w:date="2025-04-14T14:19:00Z" w16du:dateUtc="2025-04-14T19:19:00Z">
        <w:r w:rsidRPr="007F7E2B">
          <w:rPr>
            <w:sz w:val="22"/>
          </w:rPr>
          <w:tab/>
        </w:r>
        <w:r w:rsidRPr="007F7E2B">
          <w:tab/>
          <w:t xml:space="preserve">     (6.1) </w:t>
        </w:r>
        <w:r w:rsidRPr="007F7E2B">
          <w:tab/>
          <w:t xml:space="preserve"> </w:t>
        </w:r>
      </w:ins>
    </w:p>
    <w:p w14:paraId="74B54C02" w14:textId="77777777" w:rsidR="00AF3A16" w:rsidRPr="007F7E2B" w:rsidRDefault="00AF3A16">
      <w:pPr>
        <w:tabs>
          <w:tab w:val="center" w:pos="2839"/>
          <w:tab w:val="center" w:pos="3209"/>
        </w:tabs>
        <w:spacing w:after="318" w:line="265" w:lineRule="auto"/>
        <w:rPr>
          <w:ins w:id="8877" w:author="V2" w:date="2025-04-14T14:19:00Z" w16du:dateUtc="2025-04-14T19:19:00Z"/>
        </w:rPr>
      </w:pPr>
      <w:ins w:id="8878" w:author="V2" w:date="2025-04-14T14:19:00Z" w16du:dateUtc="2025-04-14T19:19:00Z">
        <w:r w:rsidRPr="007F7E2B">
          <w:rPr>
            <w:sz w:val="22"/>
          </w:rPr>
          <w:tab/>
        </w:r>
        <w:r w:rsidRPr="007F7E2B">
          <w:rPr>
            <w:rFonts w:ascii="Times New Roman" w:eastAsia="Times New Roman" w:hAnsi="Times New Roman" w:cs="Times New Roman"/>
            <w:i/>
            <w:sz w:val="14"/>
          </w:rPr>
          <w:t>sg</w:t>
        </w:r>
        <w:r w:rsidRPr="007F7E2B">
          <w:rPr>
            <w:rFonts w:ascii="Times New Roman" w:eastAsia="Times New Roman" w:hAnsi="Times New Roman" w:cs="Times New Roman"/>
            <w:i/>
            <w:sz w:val="14"/>
          </w:rPr>
          <w:tab/>
          <w:t>c</w:t>
        </w:r>
      </w:ins>
    </w:p>
    <w:p w14:paraId="6A31EFF8" w14:textId="77777777" w:rsidR="00AF3A16" w:rsidRPr="007F7E2B" w:rsidRDefault="00AF3A16">
      <w:pPr>
        <w:ind w:left="1450" w:right="1"/>
        <w:rPr>
          <w:ins w:id="8879" w:author="V2" w:date="2025-04-14T14:19:00Z" w16du:dateUtc="2025-04-14T19:19:00Z"/>
        </w:rPr>
      </w:pPr>
      <w:ins w:id="8880" w:author="V2" w:date="2025-04-14T14:19:00Z" w16du:dateUtc="2025-04-14T19:19:00Z">
        <w:r w:rsidRPr="007F7E2B">
          <w:t xml:space="preserve">Where: </w:t>
        </w:r>
      </w:ins>
    </w:p>
    <w:p w14:paraId="18CFF80E" w14:textId="77777777" w:rsidR="00AF3A16" w:rsidRPr="007F7E2B" w:rsidRDefault="00AF3A16">
      <w:pPr>
        <w:tabs>
          <w:tab w:val="center" w:pos="1564"/>
          <w:tab w:val="center" w:pos="2185"/>
          <w:tab w:val="center" w:pos="4924"/>
        </w:tabs>
        <w:spacing w:after="137"/>
        <w:rPr>
          <w:ins w:id="8881" w:author="V2" w:date="2025-04-14T14:19:00Z" w16du:dateUtc="2025-04-14T19:19:00Z"/>
        </w:rPr>
      </w:pPr>
      <w:ins w:id="8882" w:author="V2" w:date="2025-04-14T14:19:00Z" w16du:dateUtc="2025-04-14T19:19:00Z">
        <w:r w:rsidRPr="007F7E2B">
          <w:rPr>
            <w:sz w:val="22"/>
          </w:rPr>
          <w:tab/>
        </w:r>
        <w:r w:rsidRPr="007F7E2B">
          <w:t>B</w:t>
        </w:r>
        <w:r w:rsidRPr="007F7E2B">
          <w:rPr>
            <w:vertAlign w:val="subscript"/>
          </w:rPr>
          <w:t xml:space="preserve">ws </w:t>
        </w:r>
        <w:r w:rsidRPr="007F7E2B">
          <w:t xml:space="preserve"> </w:t>
        </w:r>
        <w:r w:rsidRPr="007F7E2B">
          <w:tab/>
          <w:t xml:space="preserve">=   </w:t>
        </w:r>
        <w:r w:rsidRPr="007F7E2B">
          <w:tab/>
          <w:t>Total large woody biomass</w:t>
        </w:r>
        <w:r w:rsidRPr="007F7E2B">
          <w:rPr>
            <w:rFonts w:ascii="Arial" w:eastAsia="Arial" w:hAnsi="Arial" w:cs="Arial"/>
            <w:i/>
          </w:rPr>
          <w:t xml:space="preserve"> </w:t>
        </w:r>
        <w:r w:rsidRPr="007F7E2B">
          <w:t xml:space="preserve">in stratum s, tonnes </w:t>
        </w:r>
      </w:ins>
    </w:p>
    <w:p w14:paraId="7D6BE755" w14:textId="77777777" w:rsidR="00AF3A16" w:rsidRPr="007F7E2B" w:rsidRDefault="00AF3A16">
      <w:pPr>
        <w:spacing w:after="124"/>
        <w:ind w:left="2835" w:right="1" w:hanging="1417"/>
        <w:rPr>
          <w:ins w:id="8883" w:author="V2" w:date="2025-04-14T14:19:00Z" w16du:dateUtc="2025-04-14T19:19:00Z"/>
        </w:rPr>
      </w:pPr>
      <w:ins w:id="8884" w:author="V2" w:date="2025-04-14T14:19:00Z" w16du:dateUtc="2025-04-14T19:19:00Z">
        <w:r w:rsidRPr="007F7E2B">
          <w:rPr>
            <w:rFonts w:ascii="Arial" w:eastAsia="Arial" w:hAnsi="Arial" w:cs="Arial"/>
            <w:i/>
          </w:rPr>
          <w:t xml:space="preserve">bws </w:t>
        </w:r>
        <w:r w:rsidRPr="007F7E2B">
          <w:t xml:space="preserve">  </w:t>
        </w:r>
        <w:r w:rsidRPr="007F7E2B">
          <w:tab/>
          <w:t xml:space="preserve">=   </w:t>
        </w:r>
        <w:r w:rsidRPr="007F7E2B">
          <w:tab/>
          <w:t xml:space="preserve">Total woody biomass in the stratum of individuals too small to detect by remote sensing, calculated using the techniques given in section 3 below, tonnes </w:t>
        </w:r>
      </w:ins>
    </w:p>
    <w:p w14:paraId="2F969533" w14:textId="77777777" w:rsidR="00AF3A16" w:rsidRPr="007F7E2B" w:rsidRDefault="00AF3A16">
      <w:pPr>
        <w:spacing w:after="5" w:line="409" w:lineRule="auto"/>
        <w:ind w:left="1428" w:right="2866"/>
        <w:rPr>
          <w:ins w:id="8885" w:author="V2" w:date="2025-04-14T14:19:00Z" w16du:dateUtc="2025-04-14T19:19:00Z"/>
        </w:rPr>
      </w:pPr>
      <w:ins w:id="8886" w:author="V2" w:date="2025-04-14T14:19:00Z" w16du:dateUtc="2025-04-14T19:19:00Z">
        <w:r w:rsidRPr="007F7E2B">
          <w:rPr>
            <w:rFonts w:ascii="Arial" w:eastAsia="Arial" w:hAnsi="Arial" w:cs="Arial"/>
            <w:i/>
          </w:rPr>
          <w:t xml:space="preserve">sg  </w:t>
        </w:r>
        <w:r w:rsidRPr="007F7E2B">
          <w:rPr>
            <w:rFonts w:ascii="Arial" w:eastAsia="Arial" w:hAnsi="Arial" w:cs="Arial"/>
            <w:i/>
          </w:rPr>
          <w:tab/>
          <w:t xml:space="preserve">=  </w:t>
        </w:r>
        <w:r w:rsidRPr="007F7E2B">
          <w:rPr>
            <w:rFonts w:ascii="Arial" w:eastAsia="Arial" w:hAnsi="Arial" w:cs="Arial"/>
            <w:i/>
          </w:rPr>
          <w:tab/>
        </w:r>
        <w:r w:rsidRPr="007F7E2B">
          <w:t xml:space="preserve">The species or species groups </w:t>
        </w:r>
        <w:r w:rsidRPr="007F7E2B">
          <w:rPr>
            <w:rFonts w:ascii="Arial" w:eastAsia="Arial" w:hAnsi="Arial" w:cs="Arial"/>
            <w:i/>
          </w:rPr>
          <w:t xml:space="preserve">y </w:t>
        </w:r>
        <w:r w:rsidRPr="007F7E2B">
          <w:rPr>
            <w:rFonts w:ascii="Arial" w:eastAsia="Arial" w:hAnsi="Arial" w:cs="Arial"/>
            <w:i/>
          </w:rPr>
          <w:tab/>
          <w:t xml:space="preserve">=  </w:t>
        </w:r>
        <w:r w:rsidRPr="007F7E2B">
          <w:rPr>
            <w:rFonts w:ascii="Arial" w:eastAsia="Arial" w:hAnsi="Arial" w:cs="Arial"/>
            <w:i/>
          </w:rPr>
          <w:tab/>
        </w:r>
        <w:r w:rsidRPr="007F7E2B">
          <w:t>The number of species or species groups</w:t>
        </w:r>
        <w:r w:rsidRPr="007F7E2B">
          <w:rPr>
            <w:rFonts w:ascii="Arial" w:eastAsia="Arial" w:hAnsi="Arial" w:cs="Arial"/>
            <w:i/>
          </w:rPr>
          <w:t xml:space="preserve"> c </w:t>
        </w:r>
        <w:r w:rsidRPr="007F7E2B">
          <w:t xml:space="preserve">  </w:t>
        </w:r>
        <w:r w:rsidRPr="007F7E2B">
          <w:tab/>
          <w:t xml:space="preserve">=  </w:t>
        </w:r>
        <w:r w:rsidRPr="007F7E2B">
          <w:tab/>
          <w:t xml:space="preserve">The canopy size classes, non-dimensional </w:t>
        </w:r>
        <w:r w:rsidRPr="007F7E2B">
          <w:rPr>
            <w:rFonts w:ascii="Arial" w:eastAsia="Arial" w:hAnsi="Arial" w:cs="Arial"/>
            <w:i/>
          </w:rPr>
          <w:t xml:space="preserve">x    </w:t>
        </w:r>
        <w:r w:rsidRPr="007F7E2B">
          <w:rPr>
            <w:rFonts w:ascii="Arial" w:eastAsia="Arial" w:hAnsi="Arial" w:cs="Arial"/>
            <w:i/>
          </w:rPr>
          <w:tab/>
        </w:r>
        <w:r w:rsidRPr="007F7E2B">
          <w:t xml:space="preserve">=  </w:t>
        </w:r>
        <w:r w:rsidRPr="007F7E2B">
          <w:tab/>
          <w:t xml:space="preserve">The number of canopy size classes </w:t>
        </w:r>
      </w:ins>
    </w:p>
    <w:p w14:paraId="3EE69FF7" w14:textId="77777777" w:rsidR="00AF3A16" w:rsidRPr="007F7E2B" w:rsidRDefault="00AF3A16">
      <w:pPr>
        <w:spacing w:after="128"/>
        <w:ind w:left="2835" w:right="1" w:hanging="1417"/>
        <w:rPr>
          <w:ins w:id="8887" w:author="V2" w:date="2025-04-14T14:19:00Z" w16du:dateUtc="2025-04-14T19:19:00Z"/>
        </w:rPr>
      </w:pPr>
      <w:ins w:id="8888" w:author="V2" w:date="2025-04-14T14:19:00Z" w16du:dateUtc="2025-04-14T19:19:00Z">
        <w:r w:rsidRPr="007F7E2B">
          <w:rPr>
            <w:rFonts w:ascii="Arial" w:eastAsia="Arial" w:hAnsi="Arial" w:cs="Arial"/>
            <w:i/>
          </w:rPr>
          <w:t>t#</w:t>
        </w:r>
        <w:r w:rsidRPr="007F7E2B">
          <w:rPr>
            <w:rFonts w:ascii="Arial" w:eastAsia="Arial" w:hAnsi="Arial" w:cs="Arial"/>
            <w:i/>
            <w:vertAlign w:val="subscript"/>
          </w:rPr>
          <w:t>sc</w:t>
        </w:r>
        <w:r w:rsidRPr="007F7E2B">
          <w:t xml:space="preserve">   </w:t>
        </w:r>
        <w:r w:rsidRPr="007F7E2B">
          <w:tab/>
          <w:t xml:space="preserve">=  </w:t>
        </w:r>
        <w:r w:rsidRPr="007F7E2B">
          <w:tab/>
          <w:t xml:space="preserve">The number of individuals of a given species or species group and a given canopy size class in the </w:t>
        </w:r>
        <w:r w:rsidRPr="007F7E2B">
          <w:rPr>
            <w:rFonts w:ascii="Arial" w:eastAsia="Arial" w:hAnsi="Arial" w:cs="Arial"/>
            <w:i/>
          </w:rPr>
          <w:t>stratum</w:t>
        </w:r>
        <w:r w:rsidRPr="007F7E2B">
          <w:t xml:space="preserve">, non-dimensional </w:t>
        </w:r>
      </w:ins>
    </w:p>
    <w:p w14:paraId="3093A9C9" w14:textId="77777777" w:rsidR="00AF3A16" w:rsidRPr="007F7E2B" w:rsidRDefault="00AF3A16">
      <w:pPr>
        <w:spacing w:after="125"/>
        <w:ind w:left="2835" w:right="1" w:hanging="1417"/>
        <w:rPr>
          <w:ins w:id="8889" w:author="V2" w:date="2025-04-14T14:19:00Z" w16du:dateUtc="2025-04-14T19:19:00Z"/>
        </w:rPr>
      </w:pPr>
      <w:ins w:id="8890" w:author="V2" w:date="2025-04-14T14:19:00Z" w16du:dateUtc="2025-04-14T19:19:00Z">
        <w:r w:rsidRPr="007F7E2B">
          <w:rPr>
            <w:rFonts w:ascii="Arial" w:eastAsia="Arial" w:hAnsi="Arial" w:cs="Arial"/>
            <w:i/>
          </w:rPr>
          <w:t>bw</w:t>
        </w:r>
        <w:r w:rsidRPr="007F7E2B">
          <w:rPr>
            <w:rFonts w:ascii="Arial" w:eastAsia="Arial" w:hAnsi="Arial" w:cs="Arial"/>
            <w:i/>
            <w:vertAlign w:val="subscript"/>
          </w:rPr>
          <w:t>sc</w:t>
        </w:r>
        <w:r w:rsidRPr="007F7E2B">
          <w:t xml:space="preserve">  </w:t>
        </w:r>
        <w:r w:rsidRPr="007F7E2B">
          <w:tab/>
          <w:t xml:space="preserve">=  </w:t>
        </w:r>
        <w:r w:rsidRPr="007F7E2B">
          <w:tab/>
          <w:t xml:space="preserve">The average woody biomass per individual in a given canopy size class and species or species group </w:t>
        </w:r>
      </w:ins>
    </w:p>
    <w:p w14:paraId="2BE562CE" w14:textId="77777777" w:rsidR="00AF3A16" w:rsidRPr="007F7E2B" w:rsidRDefault="00AF3A16">
      <w:pPr>
        <w:tabs>
          <w:tab w:val="center" w:pos="1517"/>
          <w:tab w:val="center" w:pos="2185"/>
          <w:tab w:val="center" w:pos="3873"/>
        </w:tabs>
        <w:spacing w:after="144"/>
        <w:rPr>
          <w:ins w:id="8891" w:author="V2" w:date="2025-04-14T14:19:00Z" w16du:dateUtc="2025-04-14T19:19:00Z"/>
        </w:rPr>
      </w:pPr>
      <w:ins w:id="8892" w:author="V2" w:date="2025-04-14T14:19:00Z" w16du:dateUtc="2025-04-14T19:19:00Z">
        <w:r w:rsidRPr="007F7E2B">
          <w:rPr>
            <w:sz w:val="22"/>
          </w:rPr>
          <w:tab/>
        </w:r>
        <w:r w:rsidRPr="007F7E2B">
          <w:rPr>
            <w:rFonts w:ascii="Arial" w:eastAsia="Arial" w:hAnsi="Arial" w:cs="Arial"/>
            <w:i/>
          </w:rPr>
          <w:t>A</w:t>
        </w:r>
        <w:r w:rsidRPr="007F7E2B">
          <w:rPr>
            <w:rFonts w:ascii="Arial" w:eastAsia="Arial" w:hAnsi="Arial" w:cs="Arial"/>
            <w:i/>
            <w:vertAlign w:val="subscript"/>
          </w:rPr>
          <w:t>s</w:t>
        </w:r>
        <w:r w:rsidRPr="007F7E2B">
          <w:rPr>
            <w:rFonts w:ascii="Arial" w:eastAsia="Arial" w:hAnsi="Arial" w:cs="Arial"/>
            <w:i/>
          </w:rPr>
          <w:t xml:space="preserve">  </w:t>
        </w:r>
        <w:r w:rsidRPr="007F7E2B">
          <w:rPr>
            <w:rFonts w:ascii="Arial" w:eastAsia="Arial" w:hAnsi="Arial" w:cs="Arial"/>
            <w:i/>
          </w:rPr>
          <w:tab/>
          <w:t xml:space="preserve">=  </w:t>
        </w:r>
        <w:r w:rsidRPr="007F7E2B">
          <w:rPr>
            <w:rFonts w:ascii="Arial" w:eastAsia="Arial" w:hAnsi="Arial" w:cs="Arial"/>
            <w:i/>
          </w:rPr>
          <w:tab/>
        </w:r>
        <w:r w:rsidRPr="007F7E2B">
          <w:t xml:space="preserve">The area of the stratum </w:t>
        </w:r>
      </w:ins>
    </w:p>
    <w:p w14:paraId="1A0C4A10" w14:textId="77777777" w:rsidR="00AF3A16" w:rsidRPr="007F7E2B" w:rsidRDefault="00AF3A16">
      <w:pPr>
        <w:spacing w:after="123"/>
        <w:ind w:left="2835" w:right="1" w:hanging="1417"/>
        <w:rPr>
          <w:ins w:id="8893" w:author="V2" w:date="2025-04-14T14:19:00Z" w16du:dateUtc="2025-04-14T19:19:00Z"/>
        </w:rPr>
      </w:pPr>
      <w:ins w:id="8894" w:author="V2" w:date="2025-04-14T14:19:00Z" w16du:dateUtc="2025-04-14T19:19:00Z">
        <w:r w:rsidRPr="007F7E2B">
          <w:rPr>
            <w:rFonts w:ascii="Arial" w:eastAsia="Arial" w:hAnsi="Arial" w:cs="Arial"/>
            <w:i/>
          </w:rPr>
          <w:t>A</w:t>
        </w:r>
        <w:r w:rsidRPr="007F7E2B">
          <w:rPr>
            <w:rFonts w:ascii="Arial" w:eastAsia="Arial" w:hAnsi="Arial" w:cs="Arial"/>
            <w:i/>
            <w:vertAlign w:val="subscript"/>
          </w:rPr>
          <w:t>c</w:t>
        </w:r>
        <w:r w:rsidRPr="007F7E2B">
          <w:rPr>
            <w:rFonts w:ascii="Arial" w:eastAsia="Arial" w:hAnsi="Arial" w:cs="Arial"/>
            <w:i/>
          </w:rPr>
          <w:t xml:space="preserve">  </w:t>
        </w:r>
        <w:r w:rsidRPr="007F7E2B">
          <w:rPr>
            <w:rFonts w:ascii="Arial" w:eastAsia="Arial" w:hAnsi="Arial" w:cs="Arial"/>
            <w:i/>
          </w:rPr>
          <w:tab/>
          <w:t xml:space="preserve">= </w:t>
        </w:r>
        <w:r w:rsidRPr="007F7E2B">
          <w:rPr>
            <w:rFonts w:ascii="Arial" w:eastAsia="Arial" w:hAnsi="Arial" w:cs="Arial"/>
            <w:i/>
          </w:rPr>
          <w:tab/>
        </w:r>
        <w:r w:rsidRPr="007F7E2B">
          <w:t xml:space="preserve">The area of the portion of the stratum which was censused using remote sensing </w:t>
        </w:r>
      </w:ins>
    </w:p>
    <w:p w14:paraId="6481F764" w14:textId="77777777" w:rsidR="00AF3A16" w:rsidRPr="007F7E2B" w:rsidRDefault="00AF3A16">
      <w:pPr>
        <w:spacing w:after="19" w:line="259" w:lineRule="auto"/>
        <w:ind w:left="1764"/>
        <w:rPr>
          <w:ins w:id="8895" w:author="V2" w:date="2025-04-14T14:19:00Z" w16du:dateUtc="2025-04-14T19:19:00Z"/>
        </w:rPr>
      </w:pPr>
      <w:ins w:id="8896" w:author="V2" w:date="2025-04-14T14:19:00Z" w16du:dateUtc="2025-04-14T19:19:00Z">
        <w:r w:rsidRPr="007F7E2B">
          <w:t xml:space="preserve"> </w:t>
        </w:r>
      </w:ins>
    </w:p>
    <w:p w14:paraId="68FC9E47" w14:textId="77777777" w:rsidR="00AF3A16" w:rsidRPr="007F7E2B" w:rsidRDefault="00AF3A16">
      <w:pPr>
        <w:ind w:left="1450" w:right="1"/>
        <w:rPr>
          <w:ins w:id="8897" w:author="V2" w:date="2025-04-14T14:19:00Z" w16du:dateUtc="2025-04-14T19:19:00Z"/>
        </w:rPr>
      </w:pPr>
      <w:ins w:id="8898" w:author="V2" w:date="2025-04-14T14:19:00Z" w16du:dateUtc="2025-04-14T19:19:00Z">
        <w:r w:rsidRPr="007F7E2B">
          <w:t xml:space="preserve">As noted above, the woody species layer may also contain some individuals below a cutoff for detection by remote sensing.  Biomass for these size classes will be estimated using the plot methods given below. </w:t>
        </w:r>
      </w:ins>
    </w:p>
    <w:p w14:paraId="3E50F9A9" w14:textId="77777777" w:rsidR="00AF3A16" w:rsidRPr="007F7E2B" w:rsidRDefault="00AF3A16">
      <w:pPr>
        <w:ind w:left="1450" w:right="1"/>
        <w:rPr>
          <w:ins w:id="8899" w:author="V2" w:date="2025-04-14T14:19:00Z" w16du:dateUtc="2025-04-14T19:19:00Z"/>
        </w:rPr>
      </w:pPr>
      <w:ins w:id="8900" w:author="V2" w:date="2025-04-14T14:19:00Z" w16du:dateUtc="2025-04-14T19:19:00Z">
        <w:r w:rsidRPr="007F7E2B">
          <w:t xml:space="preserve">While this approach may require substantial sampling effort to achieve the required statistical relevance, it has the advantage of allowing direct estimation of woody species biomass from historical images.  This may significantly aid in the development of woody species biomass projections for use in estimation of long lived wood products where relevant. </w:t>
        </w:r>
      </w:ins>
    </w:p>
    <w:p w14:paraId="4386A980" w14:textId="77777777" w:rsidR="00AF3A16" w:rsidRPr="007F7E2B" w:rsidRDefault="00AF3A16">
      <w:pPr>
        <w:spacing w:after="7"/>
        <w:ind w:left="1090" w:right="1"/>
        <w:rPr>
          <w:ins w:id="8901" w:author="V2" w:date="2025-04-14T14:19:00Z" w16du:dateUtc="2025-04-14T19:19:00Z"/>
        </w:rPr>
      </w:pPr>
      <w:ins w:id="8902" w:author="V2" w:date="2025-04-14T14:19:00Z" w16du:dateUtc="2025-04-14T19:19:00Z">
        <w:r w:rsidRPr="007F7E2B">
          <w:t xml:space="preserve">b. Without canopy size class detection </w:t>
        </w:r>
      </w:ins>
    </w:p>
    <w:p w14:paraId="20217CED" w14:textId="77777777" w:rsidR="00AF3A16" w:rsidRPr="007F7E2B" w:rsidRDefault="00AF3A16">
      <w:pPr>
        <w:spacing w:after="17" w:line="259" w:lineRule="auto"/>
        <w:ind w:left="1800"/>
        <w:rPr>
          <w:ins w:id="8903" w:author="V2" w:date="2025-04-14T14:19:00Z" w16du:dateUtc="2025-04-14T19:19:00Z"/>
        </w:rPr>
      </w:pPr>
      <w:ins w:id="8904" w:author="V2" w:date="2025-04-14T14:19:00Z" w16du:dateUtc="2025-04-14T19:19:00Z">
        <w:r w:rsidRPr="007F7E2B">
          <w:t xml:space="preserve"> </w:t>
        </w:r>
      </w:ins>
    </w:p>
    <w:p w14:paraId="3FC25961" w14:textId="77777777" w:rsidR="00AF3A16" w:rsidRPr="007F7E2B" w:rsidRDefault="00AF3A16">
      <w:pPr>
        <w:ind w:left="1450" w:right="1"/>
        <w:rPr>
          <w:ins w:id="8905" w:author="V2" w:date="2025-04-14T14:19:00Z" w16du:dateUtc="2025-04-14T19:19:00Z"/>
        </w:rPr>
      </w:pPr>
      <w:ins w:id="8906" w:author="V2" w:date="2025-04-14T14:19:00Z" w16du:dateUtc="2025-04-14T19:19:00Z">
        <w:r w:rsidRPr="007F7E2B">
          <w:lastRenderedPageBreak/>
          <w:t>Where reliable correlations (measured using statistical variance of the samples taken within the canopy size class, as discussed in Step 2.1.a.1) between canopy size class and biomass are not expected or where canopy size cannot be reliably detected from remote sensing, the same techniques as those given above must be used, except that only one canopy size class, encompassing all detectable individuals, will be used.  In this case a large number of individuals may need to be sampled to reach the required statistical precision, since individuals of all sizes will be sampled</w:t>
        </w:r>
        <w:r w:rsidRPr="007F7E2B">
          <w:rPr>
            <w:sz w:val="22"/>
          </w:rPr>
          <w:t xml:space="preserve">.  </w:t>
        </w:r>
      </w:ins>
    </w:p>
    <w:p w14:paraId="1DEBAA71" w14:textId="77777777" w:rsidR="00AF3A16" w:rsidRPr="007F7E2B" w:rsidRDefault="00AF3A16">
      <w:pPr>
        <w:spacing w:line="259" w:lineRule="auto"/>
        <w:ind w:left="1800"/>
        <w:rPr>
          <w:ins w:id="8907" w:author="V2" w:date="2025-04-14T14:19:00Z" w16du:dateUtc="2025-04-14T19:19:00Z"/>
        </w:rPr>
      </w:pPr>
      <w:ins w:id="8908" w:author="V2" w:date="2025-04-14T14:19:00Z" w16du:dateUtc="2025-04-14T19:19:00Z">
        <w:r w:rsidRPr="007F7E2B">
          <w:rPr>
            <w:sz w:val="22"/>
          </w:rPr>
          <w:t xml:space="preserve"> </w:t>
        </w:r>
      </w:ins>
    </w:p>
    <w:p w14:paraId="74F68079" w14:textId="77777777" w:rsidR="00AF3A16" w:rsidRPr="007F7E2B" w:rsidRDefault="00AF3A16">
      <w:pPr>
        <w:pStyle w:val="Heading4"/>
        <w:ind w:left="355"/>
        <w:rPr>
          <w:ins w:id="8909" w:author="V2" w:date="2025-04-14T14:19:00Z" w16du:dateUtc="2025-04-14T19:19:00Z"/>
        </w:rPr>
      </w:pPr>
      <w:ins w:id="8910" w:author="V2" w:date="2025-04-14T14:19:00Z" w16du:dateUtc="2025-04-14T19:19:00Z">
        <w:r w:rsidRPr="007F7E2B">
          <w:t xml:space="preserve">2) Area from remote sensing, plus sampling </w:t>
        </w:r>
      </w:ins>
    </w:p>
    <w:p w14:paraId="2FAB907A" w14:textId="77777777" w:rsidR="00AF3A16" w:rsidRPr="007F7E2B" w:rsidRDefault="00AF3A16">
      <w:pPr>
        <w:spacing w:after="19" w:line="259" w:lineRule="auto"/>
        <w:ind w:left="720"/>
        <w:rPr>
          <w:ins w:id="8911" w:author="V2" w:date="2025-04-14T14:19:00Z" w16du:dateUtc="2025-04-14T19:19:00Z"/>
        </w:rPr>
      </w:pPr>
      <w:ins w:id="8912" w:author="V2" w:date="2025-04-14T14:19:00Z" w16du:dateUtc="2025-04-14T19:19:00Z">
        <w:r w:rsidRPr="007F7E2B">
          <w:rPr>
            <w:rFonts w:ascii="Arial" w:eastAsia="Arial" w:hAnsi="Arial" w:cs="Arial"/>
            <w:b/>
            <w:i/>
          </w:rPr>
          <w:t xml:space="preserve"> </w:t>
        </w:r>
      </w:ins>
    </w:p>
    <w:p w14:paraId="63D26F29" w14:textId="77777777" w:rsidR="00AF3A16" w:rsidRPr="007F7E2B" w:rsidRDefault="00AF3A16">
      <w:pPr>
        <w:spacing w:after="200" w:line="279" w:lineRule="auto"/>
        <w:ind w:left="720" w:right="-5"/>
        <w:jc w:val="both"/>
        <w:rPr>
          <w:ins w:id="8913" w:author="V2" w:date="2025-04-14T14:19:00Z" w16du:dateUtc="2025-04-14T19:19:00Z"/>
        </w:rPr>
      </w:pPr>
      <w:ins w:id="8914" w:author="V2" w:date="2025-04-14T14:19:00Z" w16du:dateUtc="2025-04-14T19:19:00Z">
        <w:r w:rsidRPr="007F7E2B">
          <w:t xml:space="preserve">This approach uses remote sensing to identify areas of woody species, combined with ground sampling to determine the woody species density within those areas.  It is particularly suited to clumpy distributions of woody species, where the clumps are too frequent to be efficiently stratified out as a separate stratum. </w:t>
        </w:r>
      </w:ins>
    </w:p>
    <w:p w14:paraId="1AFF65BE" w14:textId="77777777" w:rsidR="00AF3A16" w:rsidRPr="007F7E2B" w:rsidRDefault="00AF3A16">
      <w:pPr>
        <w:spacing w:after="7"/>
        <w:ind w:left="730" w:right="1"/>
        <w:rPr>
          <w:ins w:id="8915" w:author="V2" w:date="2025-04-14T14:19:00Z" w16du:dateUtc="2025-04-14T19:19:00Z"/>
        </w:rPr>
      </w:pPr>
      <w:ins w:id="8916" w:author="V2" w:date="2025-04-14T14:19:00Z" w16du:dateUtc="2025-04-14T19:19:00Z">
        <w:r w:rsidRPr="007F7E2B">
          <w:t xml:space="preserve">In this case remote sensing resources are used to delineate in a GIS the areas covered in woody species, and ground sampling is then undertaken to determine the density and biomass of individuals within these areas, using the ground sampling methods discussed below, but with sampling confined to the areas identified from the remote sensing. </w:t>
        </w:r>
      </w:ins>
    </w:p>
    <w:p w14:paraId="52EEE870" w14:textId="77777777" w:rsidR="00AF3A16" w:rsidRPr="007F7E2B" w:rsidRDefault="00AF3A16">
      <w:pPr>
        <w:spacing w:after="17" w:line="259" w:lineRule="auto"/>
        <w:ind w:left="360"/>
        <w:rPr>
          <w:ins w:id="8917" w:author="V2" w:date="2025-04-14T14:19:00Z" w16du:dateUtc="2025-04-14T19:19:00Z"/>
        </w:rPr>
      </w:pPr>
      <w:ins w:id="8918" w:author="V2" w:date="2025-04-14T14:19:00Z" w16du:dateUtc="2025-04-14T19:19:00Z">
        <w:r w:rsidRPr="007F7E2B">
          <w:t xml:space="preserve"> </w:t>
        </w:r>
      </w:ins>
    </w:p>
    <w:p w14:paraId="3257F64B" w14:textId="77777777" w:rsidR="00AF3A16" w:rsidRPr="007F7E2B" w:rsidRDefault="00AF3A16">
      <w:pPr>
        <w:pStyle w:val="Heading4"/>
        <w:ind w:left="355"/>
        <w:rPr>
          <w:ins w:id="8919" w:author="V2" w:date="2025-04-14T14:19:00Z" w16du:dateUtc="2025-04-14T19:19:00Z"/>
        </w:rPr>
      </w:pPr>
      <w:ins w:id="8920" w:author="V2" w:date="2025-04-14T14:19:00Z" w16du:dateUtc="2025-04-14T19:19:00Z">
        <w:r w:rsidRPr="007F7E2B">
          <w:t xml:space="preserve">3) Ground Sampling </w:t>
        </w:r>
      </w:ins>
    </w:p>
    <w:p w14:paraId="73905A68" w14:textId="77777777" w:rsidR="00AF3A16" w:rsidRPr="007F7E2B" w:rsidRDefault="00AF3A16">
      <w:pPr>
        <w:spacing w:after="17" w:line="259" w:lineRule="auto"/>
        <w:ind w:left="360"/>
        <w:rPr>
          <w:ins w:id="8921" w:author="V2" w:date="2025-04-14T14:19:00Z" w16du:dateUtc="2025-04-14T19:19:00Z"/>
        </w:rPr>
      </w:pPr>
      <w:ins w:id="8922" w:author="V2" w:date="2025-04-14T14:19:00Z" w16du:dateUtc="2025-04-14T19:19:00Z">
        <w:r w:rsidRPr="007F7E2B">
          <w:rPr>
            <w:rFonts w:ascii="Arial" w:eastAsia="Arial" w:hAnsi="Arial" w:cs="Arial"/>
            <w:b/>
            <w:i/>
          </w:rPr>
          <w:t xml:space="preserve"> </w:t>
        </w:r>
      </w:ins>
    </w:p>
    <w:p w14:paraId="03E94CB5" w14:textId="77777777" w:rsidR="00AF3A16" w:rsidRPr="007F7E2B" w:rsidRDefault="00AF3A16">
      <w:pPr>
        <w:ind w:left="730" w:right="1"/>
        <w:rPr>
          <w:ins w:id="8923" w:author="V2" w:date="2025-04-14T14:19:00Z" w16du:dateUtc="2025-04-14T19:19:00Z"/>
        </w:rPr>
      </w:pPr>
      <w:ins w:id="8924" w:author="V2" w:date="2025-04-14T14:19:00Z" w16du:dateUtc="2025-04-14T19:19:00Z">
        <w:r w:rsidRPr="007F7E2B">
          <w:t xml:space="preserve">Ground sampling is the most commonly used approach to estimating the number, species and size of trees present in an area.  Ground sampling is preferred for high density woody species stands, whether continuous or clumped, and for areas dominated by shrubs and small trees which are difficult to detect remotely. </w:t>
        </w:r>
      </w:ins>
    </w:p>
    <w:p w14:paraId="28307839" w14:textId="77777777" w:rsidR="00AF3A16" w:rsidRPr="007F7E2B" w:rsidRDefault="00AF3A16">
      <w:pPr>
        <w:ind w:left="730" w:right="1"/>
        <w:rPr>
          <w:ins w:id="8925" w:author="V2" w:date="2025-04-14T14:19:00Z" w16du:dateUtc="2025-04-14T19:19:00Z"/>
        </w:rPr>
      </w:pPr>
      <w:ins w:id="8926" w:author="V2" w:date="2025-04-14T14:19:00Z" w16du:dateUtc="2025-04-14T19:19:00Z">
        <w:r w:rsidRPr="007F7E2B">
          <w:t xml:space="preserve">When ground based sampling is used for sampling of woody biomass, permanent sampling plots should be used for sampling over time to measure and monitor above and below ground biomass.  Permanent sample plots are generally regarded as statistically efficient in estimating changes in forest biomass and carbon stocks because there is typically a high covariance between observations at successive sampling events.  However, the project proponent must ensure that the plots are treated in the same way as other lands within the project area (e.g., during site and soil preparation, weeding, fertilization, irrigation, or thinning).  Ideally, staff involved in management activities should not be aware of the location of monitoring plots.  Where local markers are used, these should not be visible.   </w:t>
        </w:r>
      </w:ins>
    </w:p>
    <w:p w14:paraId="6680EC96" w14:textId="77777777" w:rsidR="00AF3A16" w:rsidRPr="007F7E2B" w:rsidRDefault="00AF3A16">
      <w:pPr>
        <w:ind w:left="730" w:right="1"/>
        <w:rPr>
          <w:ins w:id="8927" w:author="V2" w:date="2025-04-14T14:19:00Z" w16du:dateUtc="2025-04-14T19:19:00Z"/>
        </w:rPr>
      </w:pPr>
      <w:ins w:id="8928" w:author="V2" w:date="2025-04-14T14:19:00Z" w16du:dateUtc="2025-04-14T19:19:00Z">
        <w:r w:rsidRPr="007F7E2B">
          <w:lastRenderedPageBreak/>
          <w:t xml:space="preserve">Plots must be established using the following guidance: </w:t>
        </w:r>
      </w:ins>
    </w:p>
    <w:p w14:paraId="7B011413" w14:textId="77777777" w:rsidR="00AF3A16" w:rsidRPr="007F7E2B" w:rsidRDefault="00AF3A16">
      <w:pPr>
        <w:pStyle w:val="Heading3"/>
        <w:ind w:left="730"/>
        <w:rPr>
          <w:ins w:id="8929" w:author="V2" w:date="2025-04-14T14:19:00Z" w16du:dateUtc="2025-04-14T19:19:00Z"/>
        </w:rPr>
      </w:pPr>
      <w:bookmarkStart w:id="8930" w:name="_Toc174616107"/>
      <w:bookmarkStart w:id="8931" w:name="_Toc174616523"/>
      <w:bookmarkStart w:id="8932" w:name="_Toc180594248"/>
      <w:bookmarkStart w:id="8933" w:name="_Toc180594655"/>
      <w:ins w:id="8934" w:author="V2" w:date="2025-04-14T14:19:00Z" w16du:dateUtc="2025-04-14T19:19:00Z">
        <w:r w:rsidRPr="007F7E2B">
          <w:t>Plot size and shape</w:t>
        </w:r>
        <w:bookmarkEnd w:id="8930"/>
        <w:bookmarkEnd w:id="8931"/>
        <w:bookmarkEnd w:id="8932"/>
        <w:bookmarkEnd w:id="8933"/>
        <w:r w:rsidRPr="007F7E2B">
          <w:t xml:space="preserve"> </w:t>
        </w:r>
      </w:ins>
    </w:p>
    <w:p w14:paraId="736C1815" w14:textId="77777777" w:rsidR="00AF3A16" w:rsidRPr="007F7E2B" w:rsidRDefault="00AF3A16" w:rsidP="00964B29">
      <w:pPr>
        <w:numPr>
          <w:ilvl w:val="0"/>
          <w:numId w:val="82"/>
        </w:numPr>
        <w:spacing w:before="0" w:after="18" w:line="271" w:lineRule="auto"/>
        <w:ind w:right="1" w:hanging="360"/>
        <w:rPr>
          <w:ins w:id="8935" w:author="V2" w:date="2025-04-14T14:19:00Z" w16du:dateUtc="2025-04-14T19:19:00Z"/>
        </w:rPr>
      </w:pPr>
      <w:ins w:id="8936" w:author="V2" w:date="2025-04-14T14:19:00Z" w16du:dateUtc="2025-04-14T19:19:00Z">
        <w:r w:rsidRPr="007F7E2B">
          <w:t>Trees: Plot size and design for the measurement of trees will vary depending on the nature of the stand.  If consisting of multiple age or size classes of trees, with different distributions for each class, nested plots may be used.  For single age stands, a single plot size should be sufficient.  The size of plots depends on the density of trees, in general between 100 m</w:t>
        </w:r>
        <w:r w:rsidRPr="007F7E2B">
          <w:rPr>
            <w:vertAlign w:val="superscript"/>
          </w:rPr>
          <w:t>2</w:t>
        </w:r>
        <w:r w:rsidRPr="007F7E2B">
          <w:t xml:space="preserve"> for dense stands and 1000 m</w:t>
        </w:r>
        <w:r w:rsidRPr="007F7E2B">
          <w:rPr>
            <w:vertAlign w:val="superscript"/>
          </w:rPr>
          <w:t>2</w:t>
        </w:r>
        <w:r w:rsidRPr="007F7E2B">
          <w:t xml:space="preserve"> for open stands.  However, larger plots capturing more trees may be more efficient in cases where access is difficult and variability high, since fewer plots may be required.  </w:t>
        </w:r>
      </w:ins>
    </w:p>
    <w:p w14:paraId="14E4CF26" w14:textId="77777777" w:rsidR="00AF3A16" w:rsidRPr="007F7E2B" w:rsidRDefault="00AF3A16" w:rsidP="00964B29">
      <w:pPr>
        <w:numPr>
          <w:ilvl w:val="0"/>
          <w:numId w:val="82"/>
        </w:numPr>
        <w:spacing w:before="0" w:after="18" w:line="271" w:lineRule="auto"/>
        <w:ind w:right="1" w:hanging="360"/>
        <w:rPr>
          <w:ins w:id="8937" w:author="V2" w:date="2025-04-14T14:19:00Z" w16du:dateUtc="2025-04-14T19:19:00Z"/>
        </w:rPr>
      </w:pPr>
      <w:ins w:id="8938" w:author="V2" w:date="2025-04-14T14:19:00Z" w16du:dateUtc="2025-04-14T19:19:00Z">
        <w:r w:rsidRPr="007F7E2B">
          <w:t>Non-tree woody vegetation: Plot area for larger non-tree woody vegetation will also depend on the distribution of the non-tree vegetation.  For relatively dense, uniform layers, a plot as small as 4 m</w:t>
        </w:r>
        <w:r w:rsidRPr="007F7E2B">
          <w:rPr>
            <w:vertAlign w:val="superscript"/>
          </w:rPr>
          <w:t>2</w:t>
        </w:r>
        <w:r w:rsidRPr="007F7E2B">
          <w:t xml:space="preserve"> may be used.  For strata with growing trees, the plots should be sub-plots of plots for measuring trees;  </w:t>
        </w:r>
      </w:ins>
    </w:p>
    <w:p w14:paraId="28EB9F7A" w14:textId="77777777" w:rsidR="00AF3A16" w:rsidRPr="007F7E2B" w:rsidRDefault="00AF3A16" w:rsidP="00964B29">
      <w:pPr>
        <w:numPr>
          <w:ilvl w:val="0"/>
          <w:numId w:val="82"/>
        </w:numPr>
        <w:spacing w:before="0" w:after="7" w:line="271" w:lineRule="auto"/>
        <w:ind w:right="1" w:hanging="360"/>
        <w:rPr>
          <w:ins w:id="8939" w:author="V2" w:date="2025-04-14T14:19:00Z" w16du:dateUtc="2025-04-14T19:19:00Z"/>
        </w:rPr>
      </w:pPr>
      <w:ins w:id="8940" w:author="V2" w:date="2025-04-14T14:19:00Z" w16du:dateUtc="2025-04-14T19:19:00Z">
        <w:r w:rsidRPr="007F7E2B">
          <w:t xml:space="preserve">Plots may be any shape, as long as shape is predetermined to avoid bias, and the plot boundaries can be reliably relocated for subsequent re-measurement.  In general, for smaller plots circular plots are often more efficient, while for larger plots square or rectangular plots are preferred. </w:t>
        </w:r>
      </w:ins>
    </w:p>
    <w:p w14:paraId="7251C769" w14:textId="77777777" w:rsidR="00AF3A16" w:rsidRPr="007F7E2B" w:rsidRDefault="00AF3A16">
      <w:pPr>
        <w:spacing w:after="17" w:line="259" w:lineRule="auto"/>
        <w:ind w:left="2252"/>
        <w:rPr>
          <w:ins w:id="8941" w:author="V2" w:date="2025-04-14T14:19:00Z" w16du:dateUtc="2025-04-14T19:19:00Z"/>
        </w:rPr>
      </w:pPr>
      <w:ins w:id="8942" w:author="V2" w:date="2025-04-14T14:19:00Z" w16du:dateUtc="2025-04-14T19:19:00Z">
        <w:r w:rsidRPr="007F7E2B">
          <w:t xml:space="preserve"> </w:t>
        </w:r>
      </w:ins>
    </w:p>
    <w:p w14:paraId="465BFAE9" w14:textId="77777777" w:rsidR="00AF3A16" w:rsidRPr="007F7E2B" w:rsidRDefault="00AF3A16">
      <w:pPr>
        <w:pStyle w:val="Heading3"/>
        <w:ind w:left="730"/>
        <w:rPr>
          <w:ins w:id="8943" w:author="V2" w:date="2025-04-14T14:19:00Z" w16du:dateUtc="2025-04-14T19:19:00Z"/>
        </w:rPr>
      </w:pPr>
      <w:bookmarkStart w:id="8944" w:name="_Toc174616108"/>
      <w:bookmarkStart w:id="8945" w:name="_Toc174616524"/>
      <w:bookmarkStart w:id="8946" w:name="_Toc180594249"/>
      <w:bookmarkStart w:id="8947" w:name="_Toc180594656"/>
      <w:ins w:id="8948" w:author="V2" w:date="2025-04-14T14:19:00Z" w16du:dateUtc="2025-04-14T19:19:00Z">
        <w:r w:rsidRPr="007F7E2B">
          <w:t>Number of Plots</w:t>
        </w:r>
        <w:bookmarkEnd w:id="8944"/>
        <w:bookmarkEnd w:id="8945"/>
        <w:bookmarkEnd w:id="8946"/>
        <w:bookmarkEnd w:id="8947"/>
        <w:r w:rsidRPr="007F7E2B">
          <w:t xml:space="preserve"> </w:t>
        </w:r>
      </w:ins>
    </w:p>
    <w:p w14:paraId="51B5888C" w14:textId="77777777" w:rsidR="00AF3A16" w:rsidRPr="007F7E2B" w:rsidRDefault="00AF3A16">
      <w:pPr>
        <w:ind w:left="730" w:right="1"/>
        <w:rPr>
          <w:ins w:id="8949" w:author="V2" w:date="2025-04-14T14:19:00Z" w16du:dateUtc="2025-04-14T19:19:00Z"/>
        </w:rPr>
      </w:pPr>
      <w:ins w:id="8950" w:author="V2" w:date="2025-04-14T14:19:00Z" w16du:dateUtc="2025-04-14T19:19:00Z">
        <w:r w:rsidRPr="007F7E2B">
          <w:t xml:space="preserve">The number of plots depends on species, density and size variability within the stratum, accuracy requirements and monitoring interval.  In this methodology the total sum of samples and the sample size is determined using the approved CDM A/R Methodological Tool </w:t>
        </w:r>
        <w:r w:rsidRPr="007F7E2B">
          <w:rPr>
            <w:rFonts w:ascii="Arial" w:eastAsia="Arial" w:hAnsi="Arial" w:cs="Arial"/>
            <w:i/>
          </w:rPr>
          <w:t>Calculation of the number of sample plots for measurements within A/R CDM project activities</w:t>
        </w:r>
        <w:r w:rsidRPr="007F7E2B">
          <w:t xml:space="preserve"> (AR-AM Tool 03 - Version 02 or later version).  </w:t>
        </w:r>
      </w:ins>
    </w:p>
    <w:p w14:paraId="3C443CC6" w14:textId="77777777" w:rsidR="00AF3A16" w:rsidRPr="007F7E2B" w:rsidRDefault="00AF3A16">
      <w:pPr>
        <w:ind w:left="730" w:right="1"/>
        <w:rPr>
          <w:ins w:id="8951" w:author="V2" w:date="2025-04-14T14:19:00Z" w16du:dateUtc="2025-04-14T19:19:00Z"/>
        </w:rPr>
      </w:pPr>
      <w:ins w:id="8952" w:author="V2" w:date="2025-04-14T14:19:00Z" w16du:dateUtc="2025-04-14T19:19:00Z">
        <w:r w:rsidRPr="007F7E2B">
          <w:t xml:space="preserve">It is possible to reasonably modify the sample size after the first monitoring event based on the actual variation of the carbon stock changes found.  </w:t>
        </w:r>
      </w:ins>
    </w:p>
    <w:p w14:paraId="20DC5092" w14:textId="77777777" w:rsidR="00AF3A16" w:rsidRPr="007F7E2B" w:rsidRDefault="00AF3A16">
      <w:pPr>
        <w:pStyle w:val="Heading3"/>
        <w:ind w:left="730"/>
        <w:rPr>
          <w:ins w:id="8953" w:author="V2" w:date="2025-04-14T14:19:00Z" w16du:dateUtc="2025-04-14T19:19:00Z"/>
        </w:rPr>
      </w:pPr>
      <w:bookmarkStart w:id="8954" w:name="_Toc174616109"/>
      <w:bookmarkStart w:id="8955" w:name="_Toc174616525"/>
      <w:bookmarkStart w:id="8956" w:name="_Toc180594250"/>
      <w:bookmarkStart w:id="8957" w:name="_Toc180594657"/>
      <w:ins w:id="8958" w:author="V2" w:date="2025-04-14T14:19:00Z" w16du:dateUtc="2025-04-14T19:19:00Z">
        <w:r w:rsidRPr="007F7E2B">
          <w:t>Plot Location</w:t>
        </w:r>
        <w:bookmarkEnd w:id="8954"/>
        <w:bookmarkEnd w:id="8955"/>
        <w:bookmarkEnd w:id="8956"/>
        <w:bookmarkEnd w:id="8957"/>
        <w:r w:rsidRPr="007F7E2B">
          <w:t xml:space="preserve"> </w:t>
        </w:r>
      </w:ins>
    </w:p>
    <w:p w14:paraId="3F0BC64F" w14:textId="77777777" w:rsidR="00AF3A16" w:rsidRPr="007F7E2B" w:rsidRDefault="00AF3A16">
      <w:pPr>
        <w:ind w:left="730" w:right="1"/>
        <w:rPr>
          <w:ins w:id="8959" w:author="V2" w:date="2025-04-14T14:19:00Z" w16du:dateUtc="2025-04-14T19:19:00Z"/>
        </w:rPr>
      </w:pPr>
      <w:ins w:id="8960" w:author="V2" w:date="2025-04-14T14:19:00Z" w16du:dateUtc="2025-04-14T19:19:00Z">
        <w:r w:rsidRPr="007F7E2B">
          <w:t xml:space="preserve">To avoid subjective choice of plot locations (plot centers, plot reference points, movement of plot centers to more “convenient” positions), the permanent sample plots must be located either systematically with a random start, or randomly using a randomization algorithm in a GIS system. Location of plots can be accomplished with the help of a GPS in the field.  The geographical position (GPS coordinate), administrative location, stratum and sub-stratum series number of each plots must be recorded and archived.  </w:t>
        </w:r>
        <w:r w:rsidRPr="007F7E2B">
          <w:rPr>
            <w:rFonts w:ascii="Arial" w:eastAsia="Arial" w:hAnsi="Arial" w:cs="Arial"/>
            <w:b/>
          </w:rPr>
          <w:t xml:space="preserve"> </w:t>
        </w:r>
      </w:ins>
    </w:p>
    <w:p w14:paraId="41C3934D" w14:textId="77777777" w:rsidR="00AF3A16" w:rsidRPr="007F7E2B" w:rsidRDefault="00AF3A16">
      <w:pPr>
        <w:ind w:left="730" w:right="1"/>
        <w:rPr>
          <w:ins w:id="8961" w:author="V2" w:date="2025-04-14T14:19:00Z" w16du:dateUtc="2025-04-14T19:19:00Z"/>
        </w:rPr>
      </w:pPr>
      <w:ins w:id="8962" w:author="V2" w:date="2025-04-14T14:19:00Z" w16du:dateUtc="2025-04-14T19:19:00Z">
        <w:r w:rsidRPr="007F7E2B">
          <w:lastRenderedPageBreak/>
          <w:t xml:space="preserve">Sampling plots should be as proportionally distributed across geographic sites as possible For example, if one </w:t>
        </w:r>
        <w:r w:rsidRPr="007F7E2B">
          <w:rPr>
            <w:rFonts w:ascii="Arial" w:eastAsia="Arial" w:hAnsi="Arial" w:cs="Arial"/>
            <w:i/>
          </w:rPr>
          <w:t>stratum</w:t>
        </w:r>
        <w:r w:rsidRPr="007F7E2B">
          <w:t xml:space="preserve"> consists of three geographically separated sites, then the project proponent could:  </w:t>
        </w:r>
      </w:ins>
    </w:p>
    <w:p w14:paraId="06F6B935" w14:textId="77777777" w:rsidR="00AF3A16" w:rsidRPr="007F7E2B" w:rsidRDefault="00AF3A16" w:rsidP="00964B29">
      <w:pPr>
        <w:numPr>
          <w:ilvl w:val="0"/>
          <w:numId w:val="83"/>
        </w:numPr>
        <w:spacing w:before="0" w:after="16" w:line="271" w:lineRule="auto"/>
        <w:ind w:right="-2" w:hanging="360"/>
        <w:rPr>
          <w:ins w:id="8963" w:author="V2" w:date="2025-04-14T14:19:00Z" w16du:dateUtc="2025-04-14T19:19:00Z"/>
        </w:rPr>
      </w:pPr>
      <w:ins w:id="8964" w:author="V2" w:date="2025-04-14T14:19:00Z" w16du:dateUtc="2025-04-14T19:19:00Z">
        <w:r w:rsidRPr="007F7E2B">
          <w:t xml:space="preserve">Divide the total stratum area by the number of plots, resulting in the average area per plot; </w:t>
        </w:r>
      </w:ins>
    </w:p>
    <w:p w14:paraId="422BDDA0" w14:textId="77777777" w:rsidR="00AF3A16" w:rsidRPr="007F7E2B" w:rsidRDefault="00AF3A16" w:rsidP="00964B29">
      <w:pPr>
        <w:numPr>
          <w:ilvl w:val="0"/>
          <w:numId w:val="83"/>
        </w:numPr>
        <w:spacing w:before="0" w:after="1" w:line="279" w:lineRule="auto"/>
        <w:ind w:right="-2" w:hanging="360"/>
        <w:rPr>
          <w:ins w:id="8965" w:author="V2" w:date="2025-04-14T14:19:00Z" w16du:dateUtc="2025-04-14T19:19:00Z"/>
        </w:rPr>
      </w:pPr>
      <w:ins w:id="8966" w:author="V2" w:date="2025-04-14T14:19:00Z" w16du:dateUtc="2025-04-14T19:19:00Z">
        <w:r w:rsidRPr="007F7E2B">
          <w:t xml:space="preserve">Divide the area of each site by this average area per plot, and assign the integer part of the result to this site. For example,  if the division results in 6.3 plots, then 6 plots are assigned to this site and 0.3 plots are carried over to the next site, and so on. </w:t>
        </w:r>
      </w:ins>
    </w:p>
    <w:p w14:paraId="27E225E2" w14:textId="77777777" w:rsidR="00AF3A16" w:rsidRPr="007F7E2B" w:rsidRDefault="00AF3A16">
      <w:pPr>
        <w:spacing w:after="214" w:line="259" w:lineRule="auto"/>
        <w:rPr>
          <w:ins w:id="8967" w:author="V2" w:date="2025-04-14T14:19:00Z" w16du:dateUtc="2025-04-14T19:19:00Z"/>
        </w:rPr>
      </w:pPr>
      <w:ins w:id="8968" w:author="V2" w:date="2025-04-14T14:19:00Z" w16du:dateUtc="2025-04-14T19:19:00Z">
        <w:r w:rsidRPr="007F7E2B">
          <w:t xml:space="preserve"> </w:t>
        </w:r>
      </w:ins>
    </w:p>
    <w:p w14:paraId="29D41204" w14:textId="77777777" w:rsidR="00AF3A16" w:rsidRPr="007F7E2B" w:rsidRDefault="00AF3A16">
      <w:pPr>
        <w:pStyle w:val="Heading3"/>
        <w:ind w:left="-5"/>
        <w:rPr>
          <w:ins w:id="8969" w:author="V2" w:date="2025-04-14T14:19:00Z" w16du:dateUtc="2025-04-14T19:19:00Z"/>
        </w:rPr>
      </w:pPr>
      <w:bookmarkStart w:id="8970" w:name="_Toc174616110"/>
      <w:bookmarkStart w:id="8971" w:name="_Toc174616526"/>
      <w:bookmarkStart w:id="8972" w:name="_Toc180594251"/>
      <w:bookmarkStart w:id="8973" w:name="_Toc180594658"/>
      <w:ins w:id="8974" w:author="V2" w:date="2025-04-14T14:19:00Z" w16du:dateUtc="2025-04-14T19:19:00Z">
        <w:r w:rsidRPr="007F7E2B">
          <w:t>Step 3: Calculation of biomass – Trees</w:t>
        </w:r>
        <w:bookmarkEnd w:id="8970"/>
        <w:bookmarkEnd w:id="8971"/>
        <w:bookmarkEnd w:id="8972"/>
        <w:bookmarkEnd w:id="8973"/>
        <w:r w:rsidRPr="007F7E2B">
          <w:t xml:space="preserve"> </w:t>
        </w:r>
      </w:ins>
    </w:p>
    <w:p w14:paraId="47C3DECC" w14:textId="77777777" w:rsidR="00AF3A16" w:rsidRPr="007F7E2B" w:rsidRDefault="00AF3A16">
      <w:pPr>
        <w:ind w:left="-5" w:right="1"/>
        <w:rPr>
          <w:ins w:id="8975" w:author="V2" w:date="2025-04-14T14:19:00Z" w16du:dateUtc="2025-04-14T19:19:00Z"/>
        </w:rPr>
      </w:pPr>
      <w:ins w:id="8976" w:author="V2" w:date="2025-04-14T14:19:00Z" w16du:dateUtc="2025-04-14T19:19:00Z">
        <w:r w:rsidRPr="007F7E2B">
          <w:t xml:space="preserve">The amount of aboveground biomass and belowground biomass in each measured tree can be estimated using either of two methods, the Allometric Equations method or the Biomass Expansion Factors (BEF) method.  </w:t>
        </w:r>
        <w:r w:rsidRPr="007F7E2B">
          <w:rPr>
            <w:color w:val="0000FF"/>
          </w:rPr>
          <w:t xml:space="preserve"> </w:t>
        </w:r>
      </w:ins>
    </w:p>
    <w:p w14:paraId="40470C8E" w14:textId="77777777" w:rsidR="00AF3A16" w:rsidRPr="007F7E2B" w:rsidRDefault="00AF3A16">
      <w:pPr>
        <w:pStyle w:val="Heading4"/>
        <w:spacing w:after="213"/>
        <w:ind w:left="10"/>
        <w:rPr>
          <w:ins w:id="8977" w:author="V2" w:date="2025-04-14T14:19:00Z" w16du:dateUtc="2025-04-14T19:19:00Z"/>
        </w:rPr>
      </w:pPr>
      <w:ins w:id="8978" w:author="V2" w:date="2025-04-14T14:19:00Z" w16du:dateUtc="2025-04-14T19:19:00Z">
        <w:r w:rsidRPr="007F7E2B">
          <w:t xml:space="preserve">Allometric method </w:t>
        </w:r>
      </w:ins>
    </w:p>
    <w:p w14:paraId="00B97244" w14:textId="77777777" w:rsidR="00AF3A16" w:rsidRPr="007F7E2B" w:rsidRDefault="00AF3A16">
      <w:pPr>
        <w:ind w:left="-5" w:right="1"/>
        <w:rPr>
          <w:ins w:id="8979" w:author="V2" w:date="2025-04-14T14:19:00Z" w16du:dateUtc="2025-04-14T19:19:00Z"/>
        </w:rPr>
      </w:pPr>
      <w:ins w:id="8980" w:author="V2" w:date="2025-04-14T14:19:00Z" w16du:dateUtc="2025-04-14T19:19:00Z">
        <w:r w:rsidRPr="007F7E2B">
          <w:rPr>
            <w:rFonts w:ascii="Arial" w:eastAsia="Arial" w:hAnsi="Arial" w:cs="Arial"/>
            <w:b/>
          </w:rPr>
          <w:t>Step a:</w:t>
        </w:r>
        <w:r w:rsidRPr="007F7E2B">
          <w:t xml:space="preserve"> Measure the diameter at breast height (DBH, at 1.3 m above ground), and preferably the height, of all the trees in the permanent sample plots</w:t>
        </w:r>
        <w:r w:rsidRPr="007F7E2B">
          <w:rPr>
            <w:rFonts w:ascii="Arial" w:eastAsia="Arial" w:hAnsi="Arial" w:cs="Arial"/>
            <w:i/>
          </w:rPr>
          <w:t xml:space="preserve"> </w:t>
        </w:r>
        <w:r w:rsidRPr="007F7E2B">
          <w:t xml:space="preserve">above a minimum DBH.  The minimum DBH varies depending on tree species and climate, for instance, the minimum DBH may be as small as 2.5 cm in arid environments where trees grow slowly, whereas it could be up to 10 cm for humid environments where trees grow rapidly (GPG-LULUCF, 2003). </w:t>
        </w:r>
      </w:ins>
    </w:p>
    <w:p w14:paraId="65614389" w14:textId="77777777" w:rsidR="00AF3A16" w:rsidRPr="007F7E2B" w:rsidRDefault="00AF3A16">
      <w:pPr>
        <w:ind w:left="-5" w:right="1"/>
        <w:rPr>
          <w:ins w:id="8981" w:author="V2" w:date="2025-04-14T14:19:00Z" w16du:dateUtc="2025-04-14T19:19:00Z"/>
        </w:rPr>
      </w:pPr>
      <w:ins w:id="8982" w:author="V2" w:date="2025-04-14T14:19:00Z" w16du:dateUtc="2025-04-14T19:19:00Z">
        <w:r w:rsidRPr="007F7E2B">
          <w:t xml:space="preserve">When first measured all trees must be tagged to permit the tracking of individual trees in plots through time. </w:t>
        </w:r>
      </w:ins>
    </w:p>
    <w:p w14:paraId="5F68DEBF" w14:textId="7E6D7F48" w:rsidR="00AF3A16" w:rsidRPr="007F7E2B" w:rsidRDefault="000E1414">
      <w:pPr>
        <w:spacing w:after="297"/>
        <w:ind w:left="-5" w:right="1"/>
        <w:rPr>
          <w:ins w:id="8983" w:author="V2" w:date="2025-04-14T14:19:00Z" w16du:dateUtc="2025-04-14T19:19:00Z"/>
        </w:rPr>
      </w:pPr>
      <w:ins w:id="8984" w:author="V2" w:date="2025-04-14T14:19:00Z" w16du:dateUtc="2025-04-14T19:19:00Z">
        <w:r w:rsidRPr="007F7E2B">
          <w:rPr>
            <w:noProof/>
            <w:sz w:val="22"/>
          </w:rPr>
          <w:drawing>
            <wp:anchor distT="0" distB="0" distL="114300" distR="114300" simplePos="0" relativeHeight="251716662" behindDoc="1" locked="0" layoutInCell="1" allowOverlap="1" wp14:anchorId="2FF52EB3" wp14:editId="2C67FF14">
              <wp:simplePos x="0" y="0"/>
              <wp:positionH relativeFrom="column">
                <wp:posOffset>254000</wp:posOffset>
              </wp:positionH>
              <wp:positionV relativeFrom="paragraph">
                <wp:posOffset>429260</wp:posOffset>
              </wp:positionV>
              <wp:extent cx="1828800" cy="425450"/>
              <wp:effectExtent l="0" t="0" r="0" b="0"/>
              <wp:wrapTight wrapText="bothSides">
                <wp:wrapPolygon edited="0">
                  <wp:start x="0" y="0"/>
                  <wp:lineTo x="0" y="20310"/>
                  <wp:lineTo x="21375" y="20310"/>
                  <wp:lineTo x="21375" y="0"/>
                  <wp:lineTo x="0" y="0"/>
                </wp:wrapPolygon>
              </wp:wrapTight>
              <wp:docPr id="534109510"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09510" name="Picture 1" descr="A black and white text&#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1828800" cy="425450"/>
                      </a:xfrm>
                      <a:prstGeom prst="rect">
                        <a:avLst/>
                      </a:prstGeom>
                    </pic:spPr>
                  </pic:pic>
                </a:graphicData>
              </a:graphic>
              <wp14:sizeRelH relativeFrom="page">
                <wp14:pctWidth>0</wp14:pctWidth>
              </wp14:sizeRelH>
              <wp14:sizeRelV relativeFrom="page">
                <wp14:pctHeight>0</wp14:pctHeight>
              </wp14:sizeRelV>
            </wp:anchor>
          </w:drawing>
        </w:r>
        <w:r w:rsidR="00AF3A16" w:rsidRPr="007F7E2B">
          <w:rPr>
            <w:rFonts w:ascii="Arial" w:eastAsia="Arial" w:hAnsi="Arial" w:cs="Arial"/>
            <w:b/>
          </w:rPr>
          <w:t>Step b:</w:t>
        </w:r>
        <w:r w:rsidR="00AF3A16" w:rsidRPr="007F7E2B">
          <w:t xml:space="preserve"> Choosing or establishing and applying appropriate allometric equations.  </w:t>
        </w:r>
      </w:ins>
    </w:p>
    <w:p w14:paraId="553633FB" w14:textId="44FECF8F" w:rsidR="00AF3A16" w:rsidRPr="007F7E2B" w:rsidRDefault="00AF3A16">
      <w:pPr>
        <w:tabs>
          <w:tab w:val="center" w:pos="1617"/>
          <w:tab w:val="center" w:pos="2223"/>
          <w:tab w:val="center" w:pos="2537"/>
          <w:tab w:val="right" w:pos="9364"/>
        </w:tabs>
        <w:spacing w:after="230" w:line="259" w:lineRule="auto"/>
        <w:rPr>
          <w:ins w:id="8985" w:author="V2" w:date="2025-04-14T14:19:00Z" w16du:dateUtc="2025-04-14T19:19:00Z"/>
        </w:rPr>
      </w:pPr>
      <w:ins w:id="8986" w:author="V2" w:date="2025-04-14T14:19:00Z" w16du:dateUtc="2025-04-14T19:19:00Z">
        <w:r w:rsidRPr="007F7E2B">
          <w:rPr>
            <w:sz w:val="22"/>
          </w:rPr>
          <w:tab/>
        </w:r>
        <w:r w:rsidR="000E1414" w:rsidRPr="007F7E2B">
          <w:t xml:space="preserve"> </w:t>
        </w:r>
        <w:r w:rsidRPr="007F7E2B">
          <w:t xml:space="preserve">(6.2) </w:t>
        </w:r>
      </w:ins>
    </w:p>
    <w:p w14:paraId="1B7501EC" w14:textId="77777777" w:rsidR="00AF3A16" w:rsidRPr="007F7E2B" w:rsidRDefault="00AF3A16">
      <w:pPr>
        <w:spacing w:after="238"/>
        <w:ind w:left="730" w:right="1"/>
        <w:rPr>
          <w:ins w:id="8987" w:author="V2" w:date="2025-04-14T14:19:00Z" w16du:dateUtc="2025-04-14T19:19:00Z"/>
        </w:rPr>
      </w:pPr>
      <w:ins w:id="8988" w:author="V2" w:date="2025-04-14T14:19:00Z" w16du:dateUtc="2025-04-14T19:19:00Z">
        <w:r w:rsidRPr="007F7E2B">
          <w:t xml:space="preserve">Where: </w:t>
        </w:r>
      </w:ins>
    </w:p>
    <w:p w14:paraId="72D77720" w14:textId="77777777" w:rsidR="00AF3A16" w:rsidRPr="007F7E2B" w:rsidRDefault="00AF3A16">
      <w:pPr>
        <w:tabs>
          <w:tab w:val="center" w:pos="929"/>
          <w:tab w:val="center" w:pos="2038"/>
          <w:tab w:val="center" w:pos="4897"/>
        </w:tabs>
        <w:spacing w:after="268"/>
        <w:rPr>
          <w:ins w:id="8989" w:author="V2" w:date="2025-04-14T14:19:00Z" w16du:dateUtc="2025-04-14T19:19:00Z"/>
        </w:rPr>
      </w:pPr>
      <w:ins w:id="8990" w:author="V2" w:date="2025-04-14T14:19:00Z" w16du:dateUtc="2025-04-14T19:19:00Z">
        <w:r w:rsidRPr="007F7E2B">
          <w:rPr>
            <w:sz w:val="22"/>
          </w:rPr>
          <w:tab/>
        </w:r>
        <w:r w:rsidRPr="007F7E2B">
          <w:t>B</w:t>
        </w:r>
        <w:r w:rsidRPr="007F7E2B">
          <w:rPr>
            <w:vertAlign w:val="subscript"/>
          </w:rPr>
          <w:t xml:space="preserve">ABs </w:t>
        </w:r>
        <w:r w:rsidRPr="007F7E2B">
          <w:rPr>
            <w:vertAlign w:val="subscript"/>
          </w:rPr>
          <w:tab/>
        </w:r>
        <w:r w:rsidRPr="007F7E2B">
          <w:t xml:space="preserve">=  </w:t>
        </w:r>
        <w:r w:rsidRPr="007F7E2B">
          <w:tab/>
          <w:t>Aboveground biomass of tree in stratum s, tonnes tree</w:t>
        </w:r>
        <w:r w:rsidRPr="007F7E2B">
          <w:rPr>
            <w:vertAlign w:val="superscript"/>
          </w:rPr>
          <w:t xml:space="preserve">-1 </w:t>
        </w:r>
      </w:ins>
    </w:p>
    <w:p w14:paraId="4F01EFE6" w14:textId="77777777" w:rsidR="00AF3A16" w:rsidRPr="007F7E2B" w:rsidRDefault="00AF3A16">
      <w:pPr>
        <w:ind w:left="2432" w:right="1" w:hanging="1688"/>
        <w:rPr>
          <w:ins w:id="8991" w:author="V2" w:date="2025-04-14T14:19:00Z" w16du:dateUtc="2025-04-14T19:19:00Z"/>
        </w:rPr>
      </w:pPr>
      <w:ins w:id="8992" w:author="V2" w:date="2025-04-14T14:19:00Z" w16du:dateUtc="2025-04-14T19:19:00Z">
        <w:r w:rsidRPr="007F7E2B">
          <w:rPr>
            <w:rFonts w:ascii="Arial" w:eastAsia="Arial" w:hAnsi="Arial" w:cs="Arial"/>
            <w:i/>
          </w:rPr>
          <w:t>f</w:t>
        </w:r>
        <w:r w:rsidRPr="007F7E2B">
          <w:rPr>
            <w:rFonts w:ascii="Arial" w:eastAsia="Arial" w:hAnsi="Arial" w:cs="Arial"/>
            <w:i/>
            <w:vertAlign w:val="subscript"/>
          </w:rPr>
          <w:t>i</w:t>
        </w:r>
        <w:r w:rsidRPr="007F7E2B">
          <w:t>(</w:t>
        </w:r>
        <w:r w:rsidRPr="007F7E2B">
          <w:rPr>
            <w:rFonts w:ascii="Arial" w:eastAsia="Arial" w:hAnsi="Arial" w:cs="Arial"/>
            <w:i/>
          </w:rPr>
          <w:t>DBH,H</w:t>
        </w:r>
        <w:r w:rsidRPr="007F7E2B">
          <w:t xml:space="preserve">) </w:t>
        </w:r>
        <w:r w:rsidRPr="007F7E2B">
          <w:tab/>
          <w:t xml:space="preserve"> =  </w:t>
        </w:r>
        <w:r w:rsidRPr="007F7E2B">
          <w:tab/>
          <w:t>An allometric equation linking aboveground biomass (tonnes tree</w:t>
        </w:r>
        <w:r w:rsidRPr="007F7E2B">
          <w:rPr>
            <w:vertAlign w:val="superscript"/>
          </w:rPr>
          <w:t>-1</w:t>
        </w:r>
        <w:r w:rsidRPr="007F7E2B">
          <w:t xml:space="preserve">) to diameter at breast height (DBH) and possibly tree height (H). </w:t>
        </w:r>
      </w:ins>
    </w:p>
    <w:p w14:paraId="185D2C57" w14:textId="77777777" w:rsidR="00AF3A16" w:rsidRPr="007F7E2B" w:rsidRDefault="00AF3A16">
      <w:pPr>
        <w:ind w:left="-5" w:right="1"/>
        <w:rPr>
          <w:ins w:id="8993" w:author="V2" w:date="2025-04-14T14:19:00Z" w16du:dateUtc="2025-04-14T19:19:00Z"/>
        </w:rPr>
      </w:pPr>
      <w:ins w:id="8994" w:author="V2" w:date="2025-04-14T14:19:00Z" w16du:dateUtc="2025-04-14T19:19:00Z">
        <w:r w:rsidRPr="007F7E2B">
          <w:t xml:space="preserve">Allometric equations produce estimates of biomass in kg per tree. </w:t>
        </w:r>
      </w:ins>
    </w:p>
    <w:p w14:paraId="497ABAA8" w14:textId="77777777" w:rsidR="00AF3A16" w:rsidRPr="007F7E2B" w:rsidRDefault="00AF3A16">
      <w:pPr>
        <w:ind w:left="-5" w:right="1"/>
        <w:rPr>
          <w:ins w:id="8995" w:author="V2" w:date="2025-04-14T14:19:00Z" w16du:dateUtc="2025-04-14T19:19:00Z"/>
        </w:rPr>
      </w:pPr>
      <w:ins w:id="8996" w:author="V2" w:date="2025-04-14T14:19:00Z" w16du:dateUtc="2025-04-14T19:19:00Z">
        <w:r w:rsidRPr="007F7E2B">
          <w:t xml:space="preserve">Preferably, the allometric equations used are locally-derived, species-specific, and peer reviewed.   </w:t>
        </w:r>
      </w:ins>
    </w:p>
    <w:p w14:paraId="04578997" w14:textId="77777777" w:rsidR="00AF3A16" w:rsidRPr="007F7E2B" w:rsidRDefault="00AF3A16">
      <w:pPr>
        <w:ind w:left="-5" w:right="1"/>
        <w:rPr>
          <w:ins w:id="8997" w:author="V2" w:date="2025-04-14T14:19:00Z" w16du:dateUtc="2025-04-14T19:19:00Z"/>
        </w:rPr>
      </w:pPr>
      <w:ins w:id="8998" w:author="V2" w:date="2025-04-14T14:19:00Z" w16du:dateUtc="2025-04-14T19:19:00Z">
        <w:r w:rsidRPr="007F7E2B">
          <w:t xml:space="preserve">When such Allometric equations are not available, Allometric equations developed from a biome-wide database, such as those in Annex 4.A.2, Tables 4.A.1 and 4.A.2 of GPG LULUCF (2003), may be used.  Where such equations are used, project proponents must verify the equation’s applicability to the project.  </w:t>
        </w:r>
        <w:r w:rsidRPr="007F7E2B">
          <w:lastRenderedPageBreak/>
          <w:t xml:space="preserve">Verification must be undertaken by destructively harvesting no less than 5 trees of the species or species group to which the equation is to be applied within the </w:t>
        </w:r>
        <w:r w:rsidRPr="007F7E2B">
          <w:rPr>
            <w:rFonts w:ascii="Arial" w:eastAsia="Arial" w:hAnsi="Arial" w:cs="Arial"/>
            <w:i/>
          </w:rPr>
          <w:t>project area</w:t>
        </w:r>
        <w:r w:rsidRPr="007F7E2B">
          <w:t xml:space="preserve"> but outside the sample plots. The biomass of these trees must be measured, and compared to the results derived from the selected equation.  If the biomass measured from the harvested trees is not more than 10% less than that predicted by the Allometric equation, it can be assumed the selected equation is suitable for the project.   </w:t>
        </w:r>
      </w:ins>
    </w:p>
    <w:p w14:paraId="2D460F11" w14:textId="77777777" w:rsidR="00AF3A16" w:rsidRPr="007F7E2B" w:rsidRDefault="00AF3A16">
      <w:pPr>
        <w:ind w:left="-5" w:right="1"/>
        <w:rPr>
          <w:ins w:id="8999" w:author="V2" w:date="2025-04-14T14:19:00Z" w16du:dateUtc="2025-04-14T19:19:00Z"/>
        </w:rPr>
      </w:pPr>
      <w:ins w:id="9000" w:author="V2" w:date="2025-04-14T14:19:00Z" w16du:dateUtc="2025-04-14T19:19:00Z">
        <w:r w:rsidRPr="007F7E2B">
          <w:t xml:space="preserve">If this is not the case, it is recommended to develop local allometric equations for the project.  In order to develop the equations, a sample of trees, representing different size classes, is destructively harvested, and the total dry biomass of each tree is determined.  The number of trees to be destructively harvested and measured depends on the range of size classes and number of species—the greater the heterogeneity the more trees are required. Finally, allometric equations are constructed relating the biomass with values from easily measured variables, such as the DBH and total height (see Chapter 4.3 in GPG LULUCF (2003)).   </w:t>
        </w:r>
      </w:ins>
    </w:p>
    <w:p w14:paraId="73BCD544" w14:textId="32D33616" w:rsidR="00AF3A16" w:rsidRPr="007F7E2B" w:rsidRDefault="00142E03">
      <w:pPr>
        <w:spacing w:after="321"/>
        <w:ind w:left="-5" w:right="1"/>
        <w:rPr>
          <w:ins w:id="9001" w:author="V2" w:date="2025-04-14T14:19:00Z" w16du:dateUtc="2025-04-14T19:19:00Z"/>
        </w:rPr>
      </w:pPr>
      <w:ins w:id="9002" w:author="V2" w:date="2025-04-14T14:19:00Z" w16du:dateUtc="2025-04-14T19:19:00Z">
        <w:r w:rsidRPr="007F7E2B">
          <w:rPr>
            <w:noProof/>
            <w:sz w:val="22"/>
          </w:rPr>
          <w:drawing>
            <wp:anchor distT="0" distB="0" distL="114300" distR="114300" simplePos="0" relativeHeight="251717686" behindDoc="1" locked="0" layoutInCell="1" allowOverlap="1" wp14:anchorId="1FC63841" wp14:editId="34A15700">
              <wp:simplePos x="0" y="0"/>
              <wp:positionH relativeFrom="column">
                <wp:posOffset>400050</wp:posOffset>
              </wp:positionH>
              <wp:positionV relativeFrom="paragraph">
                <wp:posOffset>410845</wp:posOffset>
              </wp:positionV>
              <wp:extent cx="1778000" cy="450850"/>
              <wp:effectExtent l="0" t="0" r="0" b="6350"/>
              <wp:wrapTight wrapText="bothSides">
                <wp:wrapPolygon edited="0">
                  <wp:start x="0" y="0"/>
                  <wp:lineTo x="0" y="20992"/>
                  <wp:lineTo x="21291" y="20992"/>
                  <wp:lineTo x="21291" y="0"/>
                  <wp:lineTo x="0" y="0"/>
                </wp:wrapPolygon>
              </wp:wrapTight>
              <wp:docPr id="2116595774"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95774" name="Picture 1" descr="A black text on a white background&#10;&#10;AI-generated content may be incorrect."/>
                      <pic:cNvPicPr/>
                    </pic:nvPicPr>
                    <pic:blipFill rotWithShape="1">
                      <a:blip r:embed="rId91">
                        <a:extLst>
                          <a:ext uri="{28A0092B-C50C-407E-A947-70E740481C1C}">
                            <a14:useLocalDpi xmlns:a14="http://schemas.microsoft.com/office/drawing/2010/main" val="0"/>
                          </a:ext>
                        </a:extLst>
                      </a:blip>
                      <a:srcRect t="8046" b="10344"/>
                      <a:stretch/>
                    </pic:blipFill>
                    <pic:spPr bwMode="auto">
                      <a:xfrm>
                        <a:off x="0" y="0"/>
                        <a:ext cx="1778000" cy="450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3A16" w:rsidRPr="007F7E2B">
          <w:rPr>
            <w:rFonts w:ascii="Arial" w:eastAsia="Arial" w:hAnsi="Arial" w:cs="Arial"/>
            <w:b/>
          </w:rPr>
          <w:t xml:space="preserve">Step c:  </w:t>
        </w:r>
        <w:r w:rsidR="00AF3A16" w:rsidRPr="007F7E2B">
          <w:t xml:space="preserve">Estimate belowground biomass using root to-shoot ratios and aboveground carbon stock. </w:t>
        </w:r>
        <w:r w:rsidR="00AF3A16" w:rsidRPr="007F7E2B">
          <w:rPr>
            <w:rFonts w:ascii="Arial" w:eastAsia="Arial" w:hAnsi="Arial" w:cs="Arial"/>
            <w:b/>
          </w:rPr>
          <w:t xml:space="preserve"> </w:t>
        </w:r>
      </w:ins>
    </w:p>
    <w:p w14:paraId="2E4E8698" w14:textId="508FAC56" w:rsidR="00AF3A16" w:rsidRPr="007F7E2B" w:rsidRDefault="00AF3A16">
      <w:pPr>
        <w:tabs>
          <w:tab w:val="center" w:pos="1426"/>
          <w:tab w:val="center" w:pos="2881"/>
          <w:tab w:val="center" w:pos="3601"/>
          <w:tab w:val="center" w:pos="4321"/>
          <w:tab w:val="center" w:pos="5041"/>
          <w:tab w:val="center" w:pos="5761"/>
          <w:tab w:val="center" w:pos="6481"/>
          <w:tab w:val="center" w:pos="7202"/>
          <w:tab w:val="center" w:pos="8264"/>
        </w:tabs>
        <w:spacing w:after="230" w:line="259" w:lineRule="auto"/>
        <w:rPr>
          <w:ins w:id="9003" w:author="V2" w:date="2025-04-14T14:19:00Z" w16du:dateUtc="2025-04-14T19:19:00Z"/>
        </w:rPr>
      </w:pPr>
      <w:ins w:id="9004" w:author="V2" w:date="2025-04-14T14:19:00Z" w16du:dateUtc="2025-04-14T19:19:00Z">
        <w:r w:rsidRPr="007F7E2B">
          <w:rPr>
            <w:sz w:val="22"/>
          </w:rPr>
          <w:tab/>
        </w:r>
        <w:r w:rsidRPr="007F7E2B">
          <w:rPr>
            <w:color w:val="FF0000"/>
          </w:rPr>
          <w:tab/>
          <w:t xml:space="preserve"> </w:t>
        </w:r>
        <w:r w:rsidRPr="007F7E2B">
          <w:rPr>
            <w:color w:val="FF0000"/>
          </w:rPr>
          <w:tab/>
          <w:t xml:space="preserve"> </w:t>
        </w:r>
        <w:r w:rsidRPr="007F7E2B">
          <w:rPr>
            <w:color w:val="FF0000"/>
          </w:rPr>
          <w:tab/>
          <w:t xml:space="preserve"> </w:t>
        </w:r>
        <w:r w:rsidRPr="007F7E2B">
          <w:rPr>
            <w:color w:val="FF0000"/>
          </w:rPr>
          <w:tab/>
        </w:r>
        <w:r w:rsidRPr="007F7E2B">
          <w:t xml:space="preserve"> </w:t>
        </w:r>
        <w:r w:rsidRPr="007F7E2B">
          <w:tab/>
          <w:t xml:space="preserve"> </w:t>
        </w:r>
        <w:r w:rsidRPr="007F7E2B">
          <w:tab/>
          <w:t xml:space="preserve"> </w:t>
        </w:r>
        <w:r w:rsidRPr="007F7E2B">
          <w:tab/>
          <w:t xml:space="preserve">     (6.3)</w:t>
        </w:r>
        <w:r w:rsidRPr="007F7E2B">
          <w:rPr>
            <w:color w:val="FF0000"/>
          </w:rPr>
          <w:t xml:space="preserve">  </w:t>
        </w:r>
      </w:ins>
    </w:p>
    <w:p w14:paraId="158E367C" w14:textId="77777777" w:rsidR="00AF3A16" w:rsidRPr="007F7E2B" w:rsidRDefault="00AF3A16">
      <w:pPr>
        <w:ind w:left="730" w:right="1"/>
        <w:rPr>
          <w:ins w:id="9005" w:author="V2" w:date="2025-04-14T14:19:00Z" w16du:dateUtc="2025-04-14T19:19:00Z"/>
        </w:rPr>
      </w:pPr>
      <w:ins w:id="9006" w:author="V2" w:date="2025-04-14T14:19:00Z" w16du:dateUtc="2025-04-14T19:19:00Z">
        <w:r w:rsidRPr="007F7E2B">
          <w:t xml:space="preserve">Where: </w:t>
        </w:r>
      </w:ins>
    </w:p>
    <w:p w14:paraId="0BCCEE8B" w14:textId="77777777" w:rsidR="00AF3A16" w:rsidRPr="007F7E2B" w:rsidRDefault="00AF3A16">
      <w:pPr>
        <w:tabs>
          <w:tab w:val="center" w:pos="1044"/>
          <w:tab w:val="center" w:pos="4568"/>
        </w:tabs>
        <w:spacing w:after="231"/>
        <w:rPr>
          <w:ins w:id="9007" w:author="V2" w:date="2025-04-14T14:19:00Z" w16du:dateUtc="2025-04-14T19:19:00Z"/>
        </w:rPr>
      </w:pPr>
      <w:ins w:id="9008" w:author="V2" w:date="2025-04-14T14:19:00Z" w16du:dateUtc="2025-04-14T19:19:00Z">
        <w:r w:rsidRPr="007F7E2B">
          <w:rPr>
            <w:sz w:val="22"/>
          </w:rPr>
          <w:tab/>
        </w:r>
        <w:r w:rsidRPr="007F7E2B">
          <w:t>B</w:t>
        </w:r>
        <w:r w:rsidRPr="007F7E2B">
          <w:rPr>
            <w:vertAlign w:val="subscript"/>
          </w:rPr>
          <w:t>BBs</w:t>
        </w:r>
        <w:r w:rsidRPr="007F7E2B">
          <w:t xml:space="preserve"> </w:t>
        </w:r>
        <w:r w:rsidRPr="007F7E2B">
          <w:tab/>
          <w:t xml:space="preserve">= Belowground biomass of tree in stratum s, tonnes </w:t>
        </w:r>
      </w:ins>
    </w:p>
    <w:p w14:paraId="4FE80683" w14:textId="77777777" w:rsidR="00AF3A16" w:rsidRPr="007F7E2B" w:rsidRDefault="00AF3A16">
      <w:pPr>
        <w:tabs>
          <w:tab w:val="center" w:pos="1044"/>
          <w:tab w:val="center" w:pos="4579"/>
        </w:tabs>
        <w:rPr>
          <w:ins w:id="9009" w:author="V2" w:date="2025-04-14T14:19:00Z" w16du:dateUtc="2025-04-14T19:19:00Z"/>
        </w:rPr>
      </w:pPr>
      <w:ins w:id="9010" w:author="V2" w:date="2025-04-14T14:19:00Z" w16du:dateUtc="2025-04-14T19:19:00Z">
        <w:r w:rsidRPr="007F7E2B">
          <w:rPr>
            <w:sz w:val="22"/>
          </w:rPr>
          <w:tab/>
        </w:r>
        <w:r w:rsidRPr="007F7E2B">
          <w:t>B</w:t>
        </w:r>
        <w:r w:rsidRPr="007F7E2B">
          <w:rPr>
            <w:vertAlign w:val="subscript"/>
          </w:rPr>
          <w:t xml:space="preserve">ABs </w:t>
        </w:r>
        <w:r w:rsidRPr="007F7E2B">
          <w:rPr>
            <w:vertAlign w:val="subscript"/>
          </w:rPr>
          <w:tab/>
        </w:r>
        <w:r w:rsidRPr="007F7E2B">
          <w:t xml:space="preserve">= Aboveground biomass of tree in stratum s, tonnes </w:t>
        </w:r>
      </w:ins>
    </w:p>
    <w:p w14:paraId="134EBC64" w14:textId="77777777" w:rsidR="00AF3A16" w:rsidRPr="007F7E2B" w:rsidRDefault="00AF3A16">
      <w:pPr>
        <w:tabs>
          <w:tab w:val="center" w:pos="931"/>
          <w:tab w:val="center" w:pos="3201"/>
        </w:tabs>
        <w:rPr>
          <w:ins w:id="9011" w:author="V2" w:date="2025-04-14T14:19:00Z" w16du:dateUtc="2025-04-14T19:19:00Z"/>
        </w:rPr>
      </w:pPr>
      <w:ins w:id="9012" w:author="V2" w:date="2025-04-14T14:19:00Z" w16du:dateUtc="2025-04-14T19:19:00Z">
        <w:r w:rsidRPr="007F7E2B">
          <w:rPr>
            <w:sz w:val="22"/>
          </w:rPr>
          <w:tab/>
        </w:r>
        <w:r w:rsidRPr="007F7E2B">
          <w:t xml:space="preserve">R </w:t>
        </w:r>
        <w:r w:rsidRPr="007F7E2B">
          <w:tab/>
          <w:t xml:space="preserve">= Root-to-shoot ratio  </w:t>
        </w:r>
      </w:ins>
    </w:p>
    <w:p w14:paraId="4E9DF1EA" w14:textId="77777777" w:rsidR="00AF3A16" w:rsidRPr="007F7E2B" w:rsidRDefault="00AF3A16">
      <w:pPr>
        <w:spacing w:after="5"/>
        <w:ind w:left="-5" w:right="1"/>
        <w:rPr>
          <w:ins w:id="9013" w:author="V2" w:date="2025-04-14T14:19:00Z" w16du:dateUtc="2025-04-14T19:19:00Z"/>
        </w:rPr>
      </w:pPr>
      <w:ins w:id="9014" w:author="V2" w:date="2025-04-14T14:19:00Z" w16du:dateUtc="2025-04-14T19:19:00Z">
        <w:r w:rsidRPr="007F7E2B">
          <w:t xml:space="preserve">Note that in some cases the allometric equations utilized in step b may provide direct estimates of both above and below ground biomass, in which case Step c will be unnecessary.  Where a root-to-shoot ratio is used, it must be selected based on the same criteria as those discussed in step C of the BEF method, below. </w:t>
        </w:r>
      </w:ins>
    </w:p>
    <w:p w14:paraId="1C567095" w14:textId="77777777" w:rsidR="00AF3A16" w:rsidRPr="007F7E2B" w:rsidRDefault="00AF3A16">
      <w:pPr>
        <w:spacing w:after="17" w:line="259" w:lineRule="auto"/>
        <w:rPr>
          <w:ins w:id="9015" w:author="V2" w:date="2025-04-14T14:19:00Z" w16du:dateUtc="2025-04-14T19:19:00Z"/>
        </w:rPr>
      </w:pPr>
      <w:ins w:id="9016" w:author="V2" w:date="2025-04-14T14:19:00Z" w16du:dateUtc="2025-04-14T19:19:00Z">
        <w:r w:rsidRPr="007F7E2B">
          <w:t xml:space="preserve"> </w:t>
        </w:r>
      </w:ins>
    </w:p>
    <w:p w14:paraId="3B29BE0D" w14:textId="77777777" w:rsidR="00AF3A16" w:rsidRPr="007F7E2B" w:rsidRDefault="00AF3A16">
      <w:pPr>
        <w:pStyle w:val="Heading4"/>
        <w:spacing w:after="216"/>
        <w:ind w:left="10"/>
        <w:rPr>
          <w:ins w:id="9017" w:author="V2" w:date="2025-04-14T14:19:00Z" w16du:dateUtc="2025-04-14T19:19:00Z"/>
        </w:rPr>
      </w:pPr>
      <w:ins w:id="9018" w:author="V2" w:date="2025-04-14T14:19:00Z" w16du:dateUtc="2025-04-14T19:19:00Z">
        <w:r w:rsidRPr="007F7E2B">
          <w:t xml:space="preserve">BEF Method </w:t>
        </w:r>
      </w:ins>
    </w:p>
    <w:p w14:paraId="4B6CBBDC" w14:textId="77777777" w:rsidR="00AF3A16" w:rsidRPr="007F7E2B" w:rsidRDefault="00AF3A16">
      <w:pPr>
        <w:ind w:left="-5" w:right="1"/>
        <w:rPr>
          <w:ins w:id="9019" w:author="V2" w:date="2025-04-14T14:19:00Z" w16du:dateUtc="2025-04-14T19:19:00Z"/>
        </w:rPr>
      </w:pPr>
      <w:ins w:id="9020" w:author="V2" w:date="2025-04-14T14:19:00Z" w16du:dateUtc="2025-04-14T19:19:00Z">
        <w:r w:rsidRPr="007F7E2B">
          <w:rPr>
            <w:rFonts w:ascii="Arial" w:eastAsia="Arial" w:hAnsi="Arial" w:cs="Arial"/>
            <w:b/>
          </w:rPr>
          <w:t>Step a:</w:t>
        </w:r>
        <w:r w:rsidRPr="007F7E2B">
          <w:rPr>
            <w:rFonts w:ascii="Arial" w:eastAsia="Arial" w:hAnsi="Arial" w:cs="Arial"/>
            <w:i/>
          </w:rPr>
          <w:t xml:space="preserve">  </w:t>
        </w:r>
        <w:r w:rsidRPr="007F7E2B">
          <w:t xml:space="preserve">Measure the diameter at breast height (DBH, at 1.3 m above ground), and preferably the height, of all the trees in the permanent sample plots above a minimum DBH.  The minimum DBH varies depending on tree species and climate, for instance, the minimum DBH may be as small as 2.5 cm in arid environments where trees grow slowly, whereas it could be up to 10 cm for humid environments where trees grow rapidly (GPG-LULUCF, 2003). </w:t>
        </w:r>
      </w:ins>
    </w:p>
    <w:p w14:paraId="256FB72C" w14:textId="77777777" w:rsidR="00AF3A16" w:rsidRPr="007F7E2B" w:rsidRDefault="00AF3A16">
      <w:pPr>
        <w:ind w:left="-5" w:right="1"/>
        <w:rPr>
          <w:ins w:id="9021" w:author="V2" w:date="2025-04-14T14:19:00Z" w16du:dateUtc="2025-04-14T19:19:00Z"/>
        </w:rPr>
      </w:pPr>
      <w:ins w:id="9022" w:author="V2" w:date="2025-04-14T14:19:00Z" w16du:dateUtc="2025-04-14T19:19:00Z">
        <w:r w:rsidRPr="007F7E2B">
          <w:rPr>
            <w:rFonts w:ascii="Arial" w:eastAsia="Arial" w:hAnsi="Arial" w:cs="Arial"/>
            <w:b/>
          </w:rPr>
          <w:t>Step b:</w:t>
        </w:r>
        <w:r w:rsidRPr="007F7E2B">
          <w:t xml:space="preserve"> Estimate the volume of the commercial component of trees based on locally derived equations.  It is also possible to combine step a above and this step if field instruments are used (e.g. relascope) that measure volume of each tree directly. </w:t>
        </w:r>
      </w:ins>
    </w:p>
    <w:p w14:paraId="49D2DB11" w14:textId="77777777" w:rsidR="00AF3A16" w:rsidRPr="007F7E2B" w:rsidRDefault="00AF3A16">
      <w:pPr>
        <w:ind w:left="-5" w:right="1"/>
        <w:rPr>
          <w:ins w:id="9023" w:author="V2" w:date="2025-04-14T14:19:00Z" w16du:dateUtc="2025-04-14T19:19:00Z"/>
        </w:rPr>
      </w:pPr>
      <w:ins w:id="9024" w:author="V2" w:date="2025-04-14T14:19:00Z" w16du:dateUtc="2025-04-14T19:19:00Z">
        <w:r w:rsidRPr="007F7E2B">
          <w:rPr>
            <w:rFonts w:ascii="Arial" w:eastAsia="Arial" w:hAnsi="Arial" w:cs="Arial"/>
            <w:b/>
          </w:rPr>
          <w:lastRenderedPageBreak/>
          <w:t>Step c:</w:t>
        </w:r>
        <w:r w:rsidRPr="007F7E2B">
          <w:t xml:space="preserve"> Choosing BEF and root-to-shoot ratio: The BEF and root-to-shoot ratio vary with local environmental conditions, species and age of trees, and the volume of the commercial component of trees.  These parameters can be determined by either developing a local regression equation or selecting from national inventory, Annex 3A.1 Table 3A.1.10 of GPG LULUCF (2003), or from published sources.  If a significant</w:t>
        </w:r>
        <w:r w:rsidRPr="007F7E2B">
          <w:rPr>
            <w:rFonts w:ascii="Arial" w:eastAsia="Arial" w:hAnsi="Arial" w:cs="Arial"/>
            <w:i/>
          </w:rPr>
          <w:t xml:space="preserve"> </w:t>
        </w:r>
        <w:r w:rsidRPr="007F7E2B">
          <w:t>amount of effort is required to develop local BEFs and root-to-shoot ratio, involving, for instance, harvest of trees, then it is recommended not to use this method but rather to use the resources to develop local Allometric equations as described in the Allometric method above (refers to Chapter 4.3 in GPG LULUCF, 2003).  If that is not possible either, national species specific defaults for BEF and R can be used.  Since both BEF and the root-to-shoot ratio are age dependent, it is desirable to use agedependent equations.  Stem wood volume can be very small in young stands and BEF can be very large, while for old stands BEF is usually significantly smaller.  Therefore using average BEF value may result in significant</w:t>
        </w:r>
        <w:r w:rsidRPr="007F7E2B">
          <w:rPr>
            <w:rFonts w:ascii="Arial" w:eastAsia="Arial" w:hAnsi="Arial" w:cs="Arial"/>
            <w:i/>
          </w:rPr>
          <w:t xml:space="preserve"> </w:t>
        </w:r>
        <w:r w:rsidRPr="007F7E2B">
          <w:t>errors for both young stands and old stands.  It is preferable to use allometric equations, if the equations are available, and as a second best solution, to use age-dependent BEFs (but for very young trees, multiplying a small number for stem wood with a large number for the BEF can result in significant</w:t>
        </w:r>
        <w:r w:rsidRPr="007F7E2B">
          <w:rPr>
            <w:rFonts w:ascii="Arial" w:eastAsia="Arial" w:hAnsi="Arial" w:cs="Arial"/>
            <w:i/>
          </w:rPr>
          <w:t xml:space="preserve"> </w:t>
        </w:r>
        <w:r w:rsidRPr="007F7E2B">
          <w:t xml:space="preserve">error).  </w:t>
        </w:r>
      </w:ins>
    </w:p>
    <w:p w14:paraId="392AEAFA" w14:textId="56A1FC1C" w:rsidR="00AF3A16" w:rsidRPr="007F7E2B" w:rsidRDefault="00142E03">
      <w:pPr>
        <w:spacing w:after="309"/>
        <w:ind w:left="-5" w:right="1"/>
        <w:rPr>
          <w:ins w:id="9025" w:author="V2" w:date="2025-04-14T14:19:00Z" w16du:dateUtc="2025-04-14T19:19:00Z"/>
        </w:rPr>
      </w:pPr>
      <w:ins w:id="9026" w:author="V2" w:date="2025-04-14T14:19:00Z" w16du:dateUtc="2025-04-14T19:19:00Z">
        <w:r w:rsidRPr="007F7E2B">
          <w:rPr>
            <w:noProof/>
            <w:sz w:val="22"/>
          </w:rPr>
          <w:drawing>
            <wp:anchor distT="0" distB="0" distL="114300" distR="114300" simplePos="0" relativeHeight="251718710" behindDoc="1" locked="0" layoutInCell="1" allowOverlap="1" wp14:anchorId="7DAD0AE5" wp14:editId="1DE7F111">
              <wp:simplePos x="0" y="0"/>
              <wp:positionH relativeFrom="column">
                <wp:posOffset>374650</wp:posOffset>
              </wp:positionH>
              <wp:positionV relativeFrom="paragraph">
                <wp:posOffset>730250</wp:posOffset>
              </wp:positionV>
              <wp:extent cx="1511300" cy="349250"/>
              <wp:effectExtent l="0" t="0" r="0" b="0"/>
              <wp:wrapTight wrapText="bothSides">
                <wp:wrapPolygon edited="0">
                  <wp:start x="0" y="0"/>
                  <wp:lineTo x="0" y="20029"/>
                  <wp:lineTo x="21237" y="20029"/>
                  <wp:lineTo x="21237" y="0"/>
                  <wp:lineTo x="0" y="0"/>
                </wp:wrapPolygon>
              </wp:wrapTight>
              <wp:docPr id="138368459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84595" name="Picture 1" descr="A black and white text&#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1511300" cy="349250"/>
                      </a:xfrm>
                      <a:prstGeom prst="rect">
                        <a:avLst/>
                      </a:prstGeom>
                    </pic:spPr>
                  </pic:pic>
                </a:graphicData>
              </a:graphic>
              <wp14:sizeRelH relativeFrom="page">
                <wp14:pctWidth>0</wp14:pctWidth>
              </wp14:sizeRelH>
              <wp14:sizeRelV relativeFrom="page">
                <wp14:pctHeight>0</wp14:pctHeight>
              </wp14:sizeRelV>
            </wp:anchor>
          </w:drawing>
        </w:r>
        <w:r w:rsidR="00AF3A16" w:rsidRPr="007F7E2B">
          <w:rPr>
            <w:rFonts w:ascii="Arial" w:eastAsia="Arial" w:hAnsi="Arial" w:cs="Arial"/>
            <w:b/>
          </w:rPr>
          <w:t>Step d:</w:t>
        </w:r>
        <w:r w:rsidR="00AF3A16" w:rsidRPr="007F7E2B">
          <w:t xml:space="preserve"> Converting the volume of the commercial component of trees into aboveground biomass and belowground biomass via basic wood density, BEF, root-to-shoot ratio and carbon fraction, given by</w:t>
        </w:r>
        <w:r w:rsidR="00AF3A16" w:rsidRPr="007F7E2B">
          <w:rPr>
            <w:vertAlign w:val="superscript"/>
          </w:rPr>
          <w:footnoteReference w:id="11"/>
        </w:r>
        <w:r w:rsidR="00AF3A16" w:rsidRPr="007F7E2B">
          <w:t xml:space="preserve">: </w:t>
        </w:r>
      </w:ins>
    </w:p>
    <w:p w14:paraId="3E853D74" w14:textId="40DE1CFE" w:rsidR="00AF3A16" w:rsidRPr="007F7E2B" w:rsidRDefault="00142E03">
      <w:pPr>
        <w:tabs>
          <w:tab w:val="center" w:pos="1601"/>
          <w:tab w:val="center" w:pos="1927"/>
          <w:tab w:val="center" w:pos="2501"/>
          <w:tab w:val="center" w:pos="2881"/>
          <w:tab w:val="center" w:pos="3601"/>
          <w:tab w:val="center" w:pos="4321"/>
          <w:tab w:val="center" w:pos="5041"/>
          <w:tab w:val="center" w:pos="5761"/>
          <w:tab w:val="center" w:pos="6481"/>
          <w:tab w:val="center" w:pos="7202"/>
          <w:tab w:val="center" w:pos="8126"/>
        </w:tabs>
        <w:spacing w:after="394" w:line="259" w:lineRule="auto"/>
        <w:rPr>
          <w:ins w:id="9028" w:author="V2" w:date="2025-04-14T14:19:00Z" w16du:dateUtc="2025-04-14T19:19:00Z"/>
        </w:rPr>
      </w:pPr>
      <w:ins w:id="9029"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19734" behindDoc="1" locked="0" layoutInCell="1" allowOverlap="1" wp14:anchorId="07197DF6" wp14:editId="1928DA5D">
              <wp:simplePos x="0" y="0"/>
              <wp:positionH relativeFrom="column">
                <wp:posOffset>342900</wp:posOffset>
              </wp:positionH>
              <wp:positionV relativeFrom="paragraph">
                <wp:posOffset>341630</wp:posOffset>
              </wp:positionV>
              <wp:extent cx="1447800" cy="406400"/>
              <wp:effectExtent l="0" t="0" r="0" b="0"/>
              <wp:wrapTight wrapText="bothSides">
                <wp:wrapPolygon edited="0">
                  <wp:start x="0" y="0"/>
                  <wp:lineTo x="0" y="20250"/>
                  <wp:lineTo x="21316" y="20250"/>
                  <wp:lineTo x="21316" y="0"/>
                  <wp:lineTo x="0" y="0"/>
                </wp:wrapPolygon>
              </wp:wrapTight>
              <wp:docPr id="666090823" name="Picture 1" descr="A black tex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90823" name="Picture 1" descr="A black text with a white background&#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1447800" cy="406400"/>
                      </a:xfrm>
                      <a:prstGeom prst="rect">
                        <a:avLst/>
                      </a:prstGeom>
                    </pic:spPr>
                  </pic:pic>
                </a:graphicData>
              </a:graphic>
              <wp14:sizeRelH relativeFrom="page">
                <wp14:pctWidth>0</wp14:pctWidth>
              </wp14:sizeRelH>
              <wp14:sizeRelV relativeFrom="page">
                <wp14:pctHeight>0</wp14:pctHeight>
              </wp14:sizeRelV>
            </wp:anchor>
          </w:drawing>
        </w:r>
        <w:r w:rsidR="00AF3A16" w:rsidRPr="007F7E2B">
          <w:rPr>
            <w:sz w:val="22"/>
          </w:rPr>
          <w:tab/>
        </w:r>
        <w:r w:rsidR="00AF3A16" w:rsidRPr="007F7E2B">
          <w:tab/>
          <w:t xml:space="preserve"> </w:t>
        </w:r>
        <w:r w:rsidR="00AF3A16" w:rsidRPr="007F7E2B">
          <w:tab/>
          <w:t xml:space="preserve"> </w:t>
        </w:r>
        <w:r w:rsidR="00AF3A16" w:rsidRPr="007F7E2B">
          <w:tab/>
          <w:t xml:space="preserve"> </w:t>
        </w:r>
        <w:r w:rsidR="00AF3A16" w:rsidRPr="007F7E2B">
          <w:tab/>
          <w:t xml:space="preserve"> </w:t>
        </w:r>
        <w:r w:rsidR="00AF3A16" w:rsidRPr="007F7E2B">
          <w:tab/>
          <w:t xml:space="preserve"> </w:t>
        </w:r>
        <w:r w:rsidR="00AF3A16" w:rsidRPr="007F7E2B">
          <w:tab/>
          <w:t xml:space="preserve"> </w:t>
        </w:r>
        <w:r w:rsidR="00AF3A16" w:rsidRPr="007F7E2B">
          <w:tab/>
          <w:t xml:space="preserve"> </w:t>
        </w:r>
        <w:r w:rsidR="00AF3A16" w:rsidRPr="007F7E2B">
          <w:tab/>
          <w:t xml:space="preserve">(6.4) </w:t>
        </w:r>
      </w:ins>
    </w:p>
    <w:p w14:paraId="189373AB" w14:textId="636BFD37" w:rsidR="00AF3A16" w:rsidRPr="007F7E2B" w:rsidRDefault="00AF3A16">
      <w:pPr>
        <w:tabs>
          <w:tab w:val="center" w:pos="1423"/>
          <w:tab w:val="center" w:pos="2120"/>
          <w:tab w:val="center" w:pos="2881"/>
          <w:tab w:val="center" w:pos="3601"/>
          <w:tab w:val="center" w:pos="4321"/>
          <w:tab w:val="center" w:pos="5041"/>
          <w:tab w:val="center" w:pos="5761"/>
          <w:tab w:val="center" w:pos="6481"/>
          <w:tab w:val="center" w:pos="7202"/>
          <w:tab w:val="center" w:pos="8126"/>
        </w:tabs>
        <w:spacing w:after="256"/>
        <w:rPr>
          <w:ins w:id="9030" w:author="V2" w:date="2025-04-14T14:19:00Z" w16du:dateUtc="2025-04-14T19:19:00Z"/>
        </w:rPr>
      </w:pPr>
      <w:ins w:id="9031" w:author="V2" w:date="2025-04-14T14:19:00Z" w16du:dateUtc="2025-04-14T19:19:00Z">
        <w:r w:rsidRPr="007F7E2B">
          <w:rPr>
            <w:sz w:val="22"/>
          </w:rPr>
          <w:tab/>
        </w:r>
        <w:r w:rsidRPr="007F7E2B">
          <w:t xml:space="preserve">    </w:t>
        </w:r>
        <w:r w:rsidRPr="007F7E2B">
          <w:tab/>
          <w:t xml:space="preserve"> </w:t>
        </w:r>
        <w:r w:rsidRPr="007F7E2B">
          <w:tab/>
          <w:t xml:space="preserve"> </w:t>
        </w:r>
        <w:r w:rsidRPr="007F7E2B">
          <w:tab/>
          <w:t xml:space="preserve"> </w:t>
        </w:r>
        <w:r w:rsidRPr="007F7E2B">
          <w:tab/>
          <w:t xml:space="preserve"> </w:t>
        </w:r>
        <w:r w:rsidRPr="007F7E2B">
          <w:tab/>
          <w:t xml:space="preserve"> </w:t>
        </w:r>
        <w:r w:rsidRPr="007F7E2B">
          <w:tab/>
          <w:t xml:space="preserve"> </w:t>
        </w:r>
        <w:r w:rsidRPr="007F7E2B">
          <w:tab/>
          <w:t xml:space="preserve"> </w:t>
        </w:r>
        <w:r w:rsidRPr="007F7E2B">
          <w:tab/>
          <w:t xml:space="preserve">(6.5) </w:t>
        </w:r>
      </w:ins>
    </w:p>
    <w:p w14:paraId="6BC92981" w14:textId="77777777" w:rsidR="00AF3A16" w:rsidRPr="007F7E2B" w:rsidRDefault="00AF3A16">
      <w:pPr>
        <w:ind w:left="730" w:right="1"/>
        <w:rPr>
          <w:ins w:id="9032" w:author="V2" w:date="2025-04-14T14:19:00Z" w16du:dateUtc="2025-04-14T19:19:00Z"/>
        </w:rPr>
      </w:pPr>
      <w:ins w:id="9033" w:author="V2" w:date="2025-04-14T14:19:00Z" w16du:dateUtc="2025-04-14T19:19:00Z">
        <w:r w:rsidRPr="007F7E2B">
          <w:t xml:space="preserve">Where: </w:t>
        </w:r>
      </w:ins>
    </w:p>
    <w:p w14:paraId="1F4A3785" w14:textId="77777777" w:rsidR="00AF3A16" w:rsidRPr="007F7E2B" w:rsidRDefault="00AF3A16">
      <w:pPr>
        <w:tabs>
          <w:tab w:val="center" w:pos="926"/>
          <w:tab w:val="center" w:pos="1678"/>
          <w:tab w:val="center" w:pos="3509"/>
        </w:tabs>
        <w:spacing w:after="149"/>
        <w:rPr>
          <w:ins w:id="9034" w:author="V2" w:date="2025-04-14T14:19:00Z" w16du:dateUtc="2025-04-14T19:19:00Z"/>
        </w:rPr>
      </w:pPr>
      <w:ins w:id="9035" w:author="V2" w:date="2025-04-14T14:19:00Z" w16du:dateUtc="2025-04-14T19:19:00Z">
        <w:r w:rsidRPr="007F7E2B">
          <w:rPr>
            <w:sz w:val="22"/>
          </w:rPr>
          <w:tab/>
        </w:r>
        <w:r w:rsidRPr="007F7E2B">
          <w:t>B</w:t>
        </w:r>
        <w:r w:rsidRPr="007F7E2B">
          <w:rPr>
            <w:vertAlign w:val="subscript"/>
          </w:rPr>
          <w:t>ABs</w:t>
        </w:r>
        <w:r w:rsidRPr="007F7E2B">
          <w:t xml:space="preserve"> </w:t>
        </w:r>
        <w:r w:rsidRPr="007F7E2B">
          <w:tab/>
          <w:t xml:space="preserve">=  </w:t>
        </w:r>
        <w:r w:rsidRPr="007F7E2B">
          <w:tab/>
          <w:t xml:space="preserve">Aboveground biomass, tonnes </w:t>
        </w:r>
      </w:ins>
    </w:p>
    <w:p w14:paraId="7D40B451" w14:textId="77777777" w:rsidR="00AF3A16" w:rsidRPr="007F7E2B" w:rsidRDefault="00AF3A16">
      <w:pPr>
        <w:tabs>
          <w:tab w:val="center" w:pos="926"/>
          <w:tab w:val="center" w:pos="1678"/>
          <w:tab w:val="center" w:pos="3498"/>
        </w:tabs>
        <w:spacing w:after="166"/>
        <w:rPr>
          <w:ins w:id="9036" w:author="V2" w:date="2025-04-14T14:19:00Z" w16du:dateUtc="2025-04-14T19:19:00Z"/>
        </w:rPr>
      </w:pPr>
      <w:ins w:id="9037" w:author="V2" w:date="2025-04-14T14:19:00Z" w16du:dateUtc="2025-04-14T19:19:00Z">
        <w:r w:rsidRPr="007F7E2B">
          <w:rPr>
            <w:sz w:val="22"/>
          </w:rPr>
          <w:tab/>
        </w:r>
        <w:r w:rsidRPr="007F7E2B">
          <w:t>B</w:t>
        </w:r>
        <w:r w:rsidRPr="007F7E2B">
          <w:rPr>
            <w:vertAlign w:val="subscript"/>
          </w:rPr>
          <w:t>BBs</w:t>
        </w:r>
        <w:r w:rsidRPr="007F7E2B">
          <w:t xml:space="preserve"> </w:t>
        </w:r>
        <w:r w:rsidRPr="007F7E2B">
          <w:tab/>
          <w:t xml:space="preserve">=  </w:t>
        </w:r>
        <w:r w:rsidRPr="007F7E2B">
          <w:tab/>
          <w:t xml:space="preserve">Belowground biomass, tonnes </w:t>
        </w:r>
      </w:ins>
    </w:p>
    <w:p w14:paraId="365280CF" w14:textId="77777777" w:rsidR="00AF3A16" w:rsidRPr="007F7E2B" w:rsidRDefault="00AF3A16">
      <w:pPr>
        <w:tabs>
          <w:tab w:val="center" w:pos="808"/>
          <w:tab w:val="center" w:pos="1678"/>
          <w:tab w:val="center" w:pos="3294"/>
        </w:tabs>
        <w:spacing w:after="167"/>
        <w:rPr>
          <w:ins w:id="9038" w:author="V2" w:date="2025-04-14T14:19:00Z" w16du:dateUtc="2025-04-14T19:19:00Z"/>
        </w:rPr>
      </w:pPr>
      <w:ins w:id="9039" w:author="V2" w:date="2025-04-14T14:19:00Z" w16du:dateUtc="2025-04-14T19:19:00Z">
        <w:r w:rsidRPr="007F7E2B">
          <w:rPr>
            <w:sz w:val="22"/>
          </w:rPr>
          <w:tab/>
        </w:r>
        <w:r w:rsidRPr="007F7E2B">
          <w:t xml:space="preserve">V  </w:t>
        </w:r>
        <w:r w:rsidRPr="007F7E2B">
          <w:tab/>
          <w:t xml:space="preserve">=  </w:t>
        </w:r>
        <w:r w:rsidRPr="007F7E2B">
          <w:tab/>
          <w:t>Merchantable volume, m</w:t>
        </w:r>
        <w:r w:rsidRPr="007F7E2B">
          <w:rPr>
            <w:vertAlign w:val="superscript"/>
          </w:rPr>
          <w:t>3</w:t>
        </w:r>
        <w:r w:rsidRPr="007F7E2B">
          <w:t xml:space="preserve"> </w:t>
        </w:r>
      </w:ins>
    </w:p>
    <w:p w14:paraId="162468EF" w14:textId="77777777" w:rsidR="00AF3A16" w:rsidRPr="007F7E2B" w:rsidRDefault="00AF3A16">
      <w:pPr>
        <w:spacing w:after="119"/>
        <w:ind w:left="2161" w:right="1" w:hanging="1419"/>
        <w:rPr>
          <w:ins w:id="9040" w:author="V2" w:date="2025-04-14T14:19:00Z" w16du:dateUtc="2025-04-14T19:19:00Z"/>
        </w:rPr>
      </w:pPr>
      <w:ins w:id="9041" w:author="V2" w:date="2025-04-14T14:19:00Z" w16du:dateUtc="2025-04-14T19:19:00Z">
        <w:r w:rsidRPr="007F7E2B">
          <w:t xml:space="preserve">D  </w:t>
        </w:r>
        <w:r w:rsidRPr="007F7E2B">
          <w:tab/>
          <w:t xml:space="preserve">=  </w:t>
        </w:r>
        <w:r w:rsidRPr="007F7E2B">
          <w:tab/>
          <w:t>Wood density of the species, in dry weight per unit volume, tonnes d.m.m</w:t>
        </w:r>
        <w:r w:rsidRPr="007F7E2B">
          <w:rPr>
            <w:vertAlign w:val="superscript"/>
          </w:rPr>
          <w:t>-3</w:t>
        </w:r>
        <w:r w:rsidRPr="007F7E2B">
          <w:t xml:space="preserve"> merchantable volume. </w:t>
        </w:r>
      </w:ins>
    </w:p>
    <w:p w14:paraId="0DDA433D" w14:textId="77777777" w:rsidR="00AF3A16" w:rsidRPr="007F7E2B" w:rsidRDefault="00AF3A16">
      <w:pPr>
        <w:spacing w:after="126"/>
        <w:ind w:left="2161" w:right="1" w:hanging="1419"/>
        <w:rPr>
          <w:ins w:id="9042" w:author="V2" w:date="2025-04-14T14:19:00Z" w16du:dateUtc="2025-04-14T19:19:00Z"/>
        </w:rPr>
      </w:pPr>
      <w:ins w:id="9043" w:author="V2" w:date="2025-04-14T14:19:00Z" w16du:dateUtc="2025-04-14T19:19:00Z">
        <w:r w:rsidRPr="007F7E2B">
          <w:t xml:space="preserve">BEF  </w:t>
        </w:r>
        <w:r w:rsidRPr="007F7E2B">
          <w:tab/>
          <w:t xml:space="preserve">=  </w:t>
        </w:r>
        <w:r w:rsidRPr="007F7E2B">
          <w:tab/>
        </w:r>
        <w:r w:rsidRPr="007F7E2B">
          <w:rPr>
            <w:rFonts w:ascii="Arial" w:eastAsia="Arial" w:hAnsi="Arial" w:cs="Arial"/>
            <w:i/>
          </w:rPr>
          <w:t xml:space="preserve">Biomass </w:t>
        </w:r>
        <w:r w:rsidRPr="007F7E2B">
          <w:t xml:space="preserve">expansion factor for conversion of biomass of merchantable volume to aboveground biomass, dimensionless.  </w:t>
        </w:r>
      </w:ins>
    </w:p>
    <w:p w14:paraId="0952274C" w14:textId="77777777" w:rsidR="00AF3A16" w:rsidRPr="007F7E2B" w:rsidRDefault="00AF3A16">
      <w:pPr>
        <w:tabs>
          <w:tab w:val="center" w:pos="813"/>
          <w:tab w:val="center" w:pos="1678"/>
          <w:tab w:val="center" w:pos="3675"/>
        </w:tabs>
        <w:spacing w:after="133"/>
        <w:rPr>
          <w:ins w:id="9044" w:author="V2" w:date="2025-04-14T14:19:00Z" w16du:dateUtc="2025-04-14T19:19:00Z"/>
        </w:rPr>
      </w:pPr>
      <w:ins w:id="9045" w:author="V2" w:date="2025-04-14T14:19:00Z" w16du:dateUtc="2025-04-14T19:19:00Z">
        <w:r w:rsidRPr="007F7E2B">
          <w:rPr>
            <w:sz w:val="22"/>
          </w:rPr>
          <w:tab/>
        </w:r>
        <w:r w:rsidRPr="007F7E2B">
          <w:t xml:space="preserve">R  </w:t>
        </w:r>
        <w:r w:rsidRPr="007F7E2B">
          <w:tab/>
          <w:t xml:space="preserve">=  </w:t>
        </w:r>
        <w:r w:rsidRPr="007F7E2B">
          <w:tab/>
          <w:t xml:space="preserve">Root-to-shoot ratio, dimensionless </w:t>
        </w:r>
      </w:ins>
    </w:p>
    <w:p w14:paraId="2FBA4190" w14:textId="77777777" w:rsidR="00AF3A16" w:rsidRPr="007F7E2B" w:rsidRDefault="00AF3A16">
      <w:pPr>
        <w:spacing w:after="134" w:line="259" w:lineRule="auto"/>
        <w:ind w:left="742"/>
        <w:rPr>
          <w:ins w:id="9046" w:author="V2" w:date="2025-04-14T14:19:00Z" w16du:dateUtc="2025-04-14T19:19:00Z"/>
        </w:rPr>
      </w:pPr>
      <w:ins w:id="9047" w:author="V2" w:date="2025-04-14T14:19:00Z" w16du:dateUtc="2025-04-14T19:19:00Z">
        <w:r w:rsidRPr="007F7E2B">
          <w:t xml:space="preserve"> </w:t>
        </w:r>
      </w:ins>
    </w:p>
    <w:p w14:paraId="1771F892" w14:textId="77777777" w:rsidR="00AF3A16" w:rsidRPr="007F7E2B" w:rsidRDefault="00AF3A16">
      <w:pPr>
        <w:pStyle w:val="Heading3"/>
        <w:ind w:left="-5"/>
        <w:rPr>
          <w:ins w:id="9048" w:author="V2" w:date="2025-04-14T14:19:00Z" w16du:dateUtc="2025-04-14T19:19:00Z"/>
        </w:rPr>
      </w:pPr>
      <w:bookmarkStart w:id="9049" w:name="_Toc174616111"/>
      <w:bookmarkStart w:id="9050" w:name="_Toc174616527"/>
      <w:bookmarkStart w:id="9051" w:name="_Toc180594252"/>
      <w:bookmarkStart w:id="9052" w:name="_Toc180594659"/>
      <w:ins w:id="9053" w:author="V2" w:date="2025-04-14T14:19:00Z" w16du:dateUtc="2025-04-14T19:19:00Z">
        <w:r w:rsidRPr="007F7E2B">
          <w:lastRenderedPageBreak/>
          <w:t>Step 4: Calculation of total woody biomass per plot</w:t>
        </w:r>
        <w:bookmarkEnd w:id="9049"/>
        <w:bookmarkEnd w:id="9050"/>
        <w:bookmarkEnd w:id="9051"/>
        <w:bookmarkEnd w:id="9052"/>
        <w:r w:rsidRPr="007F7E2B">
          <w:t xml:space="preserve"> </w:t>
        </w:r>
      </w:ins>
    </w:p>
    <w:p w14:paraId="0A59C8EB" w14:textId="77777777" w:rsidR="00AF3A16" w:rsidRPr="007F7E2B" w:rsidRDefault="00AF3A16">
      <w:pPr>
        <w:spacing w:after="6"/>
        <w:ind w:left="-5" w:right="1"/>
        <w:rPr>
          <w:ins w:id="9054" w:author="V2" w:date="2025-04-14T14:19:00Z" w16du:dateUtc="2025-04-14T19:19:00Z"/>
        </w:rPr>
      </w:pPr>
      <w:ins w:id="9055" w:author="V2" w:date="2025-04-14T14:19:00Z" w16du:dateUtc="2025-04-14T19:19:00Z">
        <w:r w:rsidRPr="007F7E2B">
          <w:t xml:space="preserve">Total tree biomass per plot is the sum of all above and below ground biomass in all trees within the plot.  Where nested plots or plots of different sizes for different types of woody biomass have been used, each different plot size must be calculated separately. </w:t>
        </w:r>
      </w:ins>
    </w:p>
    <w:p w14:paraId="317D849D" w14:textId="77777777" w:rsidR="00AF3A16" w:rsidRPr="007F7E2B" w:rsidRDefault="00AF3A16">
      <w:pPr>
        <w:spacing w:after="14" w:line="259" w:lineRule="auto"/>
        <w:rPr>
          <w:ins w:id="9056" w:author="V2" w:date="2025-04-14T14:19:00Z" w16du:dateUtc="2025-04-14T19:19:00Z"/>
        </w:rPr>
      </w:pPr>
      <w:ins w:id="9057" w:author="V2" w:date="2025-04-14T14:19:00Z" w16du:dateUtc="2025-04-14T19:19:00Z">
        <w:r w:rsidRPr="007F7E2B">
          <w:t xml:space="preserve"> </w:t>
        </w:r>
      </w:ins>
    </w:p>
    <w:p w14:paraId="37553914" w14:textId="77777777" w:rsidR="00AF3A16" w:rsidRPr="007F7E2B" w:rsidRDefault="00AF3A16">
      <w:pPr>
        <w:pStyle w:val="Heading3"/>
        <w:ind w:left="-5"/>
        <w:rPr>
          <w:ins w:id="9058" w:author="V2" w:date="2025-04-14T14:19:00Z" w16du:dateUtc="2025-04-14T19:19:00Z"/>
        </w:rPr>
      </w:pPr>
      <w:bookmarkStart w:id="9059" w:name="_Toc174616112"/>
      <w:bookmarkStart w:id="9060" w:name="_Toc174616528"/>
      <w:bookmarkStart w:id="9061" w:name="_Toc180594253"/>
      <w:bookmarkStart w:id="9062" w:name="_Toc180594660"/>
      <w:ins w:id="9063" w:author="V2" w:date="2025-04-14T14:19:00Z" w16du:dateUtc="2025-04-14T19:19:00Z">
        <w:r w:rsidRPr="007F7E2B">
          <w:t>Step 5: Testing statistical confidence</w:t>
        </w:r>
        <w:bookmarkEnd w:id="9059"/>
        <w:bookmarkEnd w:id="9060"/>
        <w:bookmarkEnd w:id="9061"/>
        <w:bookmarkEnd w:id="9062"/>
        <w:r w:rsidRPr="007F7E2B">
          <w:t xml:space="preserve"> </w:t>
        </w:r>
      </w:ins>
    </w:p>
    <w:p w14:paraId="5B7B7706" w14:textId="77777777" w:rsidR="00AF3A16" w:rsidRPr="007F7E2B" w:rsidRDefault="00AF3A16">
      <w:pPr>
        <w:spacing w:after="5"/>
        <w:ind w:left="-5" w:right="1"/>
        <w:rPr>
          <w:ins w:id="9064" w:author="V2" w:date="2025-04-14T14:19:00Z" w16du:dateUtc="2025-04-14T19:19:00Z"/>
        </w:rPr>
      </w:pPr>
      <w:ins w:id="9065" w:author="V2" w:date="2025-04-14T14:19:00Z" w16du:dateUtc="2025-04-14T19:19:00Z">
        <w:r w:rsidRPr="007F7E2B">
          <w:t xml:space="preserve">Calculations to test the statistical confidence of the mean must be carried out on the total above and below ground large woody biomass per plot for each stratum.  As described above, where nested or different sized plots are used, separate calculations must be done for each size or type of plot, or statistical calculations may be carried out on a per unit area basis (usually by conversion of individual plot results to per ha results prior to statistical analysis).  Confidence interval must not be greater than 10%, at a 90% confidence level, for each stratum. </w:t>
        </w:r>
      </w:ins>
    </w:p>
    <w:p w14:paraId="2A921B50" w14:textId="77777777" w:rsidR="00AF3A16" w:rsidRPr="007F7E2B" w:rsidRDefault="00AF3A16">
      <w:pPr>
        <w:spacing w:after="17" w:line="259" w:lineRule="auto"/>
        <w:rPr>
          <w:ins w:id="9066" w:author="V2" w:date="2025-04-14T14:19:00Z" w16du:dateUtc="2025-04-14T19:19:00Z"/>
        </w:rPr>
      </w:pPr>
      <w:ins w:id="9067" w:author="V2" w:date="2025-04-14T14:19:00Z" w16du:dateUtc="2025-04-14T19:19:00Z">
        <w:r w:rsidRPr="007F7E2B">
          <w:t xml:space="preserve"> </w:t>
        </w:r>
      </w:ins>
    </w:p>
    <w:p w14:paraId="422EA8C0" w14:textId="77777777" w:rsidR="00AF3A16" w:rsidRPr="007F7E2B" w:rsidRDefault="00AF3A16">
      <w:pPr>
        <w:spacing w:after="830"/>
        <w:ind w:left="-5" w:right="1"/>
        <w:rPr>
          <w:ins w:id="9068" w:author="V2" w:date="2025-04-14T14:19:00Z" w16du:dateUtc="2025-04-14T19:19:00Z"/>
        </w:rPr>
      </w:pPr>
      <w:ins w:id="9069" w:author="V2" w:date="2025-04-14T14:19:00Z" w16du:dateUtc="2025-04-14T19:19:00Z">
        <w:r w:rsidRPr="007F7E2B">
          <w:t xml:space="preserve">Where the confidence interval exceeds +/- 10% with 90% confidence, project proponents may undertake one of three actions: </w:t>
        </w:r>
      </w:ins>
    </w:p>
    <w:p w14:paraId="130C9BAE" w14:textId="77777777" w:rsidR="00AF3A16" w:rsidRPr="007F7E2B" w:rsidRDefault="00AF3A16">
      <w:pPr>
        <w:spacing w:line="259" w:lineRule="auto"/>
        <w:rPr>
          <w:ins w:id="9070" w:author="V2" w:date="2025-04-14T14:19:00Z" w16du:dateUtc="2025-04-14T19:19:00Z"/>
        </w:rPr>
      </w:pPr>
      <w:ins w:id="9071" w:author="V2" w:date="2025-04-14T14:19:00Z" w16du:dateUtc="2025-04-14T19:19:00Z">
        <w:r w:rsidRPr="007F7E2B">
          <w:rPr>
            <w:sz w:val="22"/>
          </w:rPr>
          <w:t xml:space="preserve"> </w:t>
        </w:r>
      </w:ins>
    </w:p>
    <w:p w14:paraId="65BD1217" w14:textId="3AF4D10D" w:rsidR="00AF3A16" w:rsidRPr="007F7E2B" w:rsidRDefault="00AF3A16" w:rsidP="00964B29">
      <w:pPr>
        <w:numPr>
          <w:ilvl w:val="0"/>
          <w:numId w:val="84"/>
        </w:numPr>
        <w:spacing w:before="0" w:after="1" w:line="279" w:lineRule="auto"/>
        <w:ind w:right="-5" w:hanging="451"/>
        <w:jc w:val="both"/>
        <w:rPr>
          <w:ins w:id="9072" w:author="V2" w:date="2025-04-14T14:19:00Z" w16du:dateUtc="2025-04-14T19:19:00Z"/>
        </w:rPr>
      </w:pPr>
      <w:ins w:id="9073" w:author="V2" w:date="2025-04-14T14:19:00Z" w16du:dateUtc="2025-04-14T19:19:00Z">
        <w:r w:rsidRPr="007F7E2B">
          <w:t>Re-stratify: Where the variance in the samples appears to be correlated to geographic or other factors, re-</w:t>
        </w:r>
        <w:r w:rsidRPr="007F7E2B">
          <w:rPr>
            <w:rFonts w:ascii="Arial" w:eastAsia="Arial" w:hAnsi="Arial" w:cs="Arial"/>
            <w:i/>
          </w:rPr>
          <w:t>stratification</w:t>
        </w:r>
        <w:r w:rsidRPr="007F7E2B">
          <w:t xml:space="preserve"> can be considered, as discussed in module </w:t>
        </w:r>
        <w:r w:rsidR="00111949" w:rsidRPr="007F7E2B">
          <w:rPr>
            <w:rFonts w:ascii="Arial" w:eastAsia="Arial" w:hAnsi="Arial" w:cs="Arial"/>
            <w:i/>
          </w:rPr>
          <w:t>TRS-1</w:t>
        </w:r>
        <w:r w:rsidRPr="007F7E2B">
          <w:rPr>
            <w:rFonts w:ascii="Arial" w:eastAsia="Arial" w:hAnsi="Arial" w:cs="Arial"/>
            <w:i/>
          </w:rPr>
          <w:t xml:space="preserve"> Methods to Determine Stratification</w:t>
        </w:r>
        <w:r w:rsidRPr="007F7E2B">
          <w:t xml:space="preserve">.  If re-stratification is undertaken, confidence intervals must be recalculated for the new </w:t>
        </w:r>
        <w:r w:rsidRPr="007F7E2B">
          <w:rPr>
            <w:rFonts w:ascii="Arial" w:eastAsia="Arial" w:hAnsi="Arial" w:cs="Arial"/>
            <w:i/>
          </w:rPr>
          <w:t>strata</w:t>
        </w:r>
        <w:r w:rsidRPr="007F7E2B">
          <w:t xml:space="preserve">.  Re-stratification will require the installation of further randomly or systematically located plots if the confidence interval in one of the new strata fails to meet the required confidence standards unless option C is chosen for that stratum.  </w:t>
        </w:r>
        <w:r w:rsidRPr="007F7E2B">
          <w:rPr>
            <w:rFonts w:ascii="Arial" w:eastAsia="Arial" w:hAnsi="Arial" w:cs="Arial"/>
            <w:b/>
          </w:rPr>
          <w:t xml:space="preserve"> </w:t>
        </w:r>
      </w:ins>
    </w:p>
    <w:p w14:paraId="216BD8D2" w14:textId="77777777" w:rsidR="00AF3A16" w:rsidRPr="007F7E2B" w:rsidRDefault="00AF3A16">
      <w:pPr>
        <w:spacing w:after="19" w:line="259" w:lineRule="auto"/>
        <w:ind w:left="720"/>
        <w:rPr>
          <w:ins w:id="9074" w:author="V2" w:date="2025-04-14T14:19:00Z" w16du:dateUtc="2025-04-14T19:19:00Z"/>
        </w:rPr>
      </w:pPr>
      <w:ins w:id="9075" w:author="V2" w:date="2025-04-14T14:19:00Z" w16du:dateUtc="2025-04-14T19:19:00Z">
        <w:r w:rsidRPr="007F7E2B">
          <w:rPr>
            <w:rFonts w:ascii="Arial" w:eastAsia="Arial" w:hAnsi="Arial" w:cs="Arial"/>
            <w:b/>
          </w:rPr>
          <w:t xml:space="preserve"> </w:t>
        </w:r>
      </w:ins>
    </w:p>
    <w:p w14:paraId="4169A94F" w14:textId="77777777" w:rsidR="00AF3A16" w:rsidRPr="007F7E2B" w:rsidRDefault="00AF3A16" w:rsidP="00964B29">
      <w:pPr>
        <w:numPr>
          <w:ilvl w:val="0"/>
          <w:numId w:val="84"/>
        </w:numPr>
        <w:spacing w:before="0" w:after="1" w:line="279" w:lineRule="auto"/>
        <w:ind w:right="-5" w:hanging="451"/>
        <w:jc w:val="both"/>
        <w:rPr>
          <w:ins w:id="9076" w:author="V2" w:date="2025-04-14T14:19:00Z" w16du:dateUtc="2025-04-14T19:19:00Z"/>
        </w:rPr>
      </w:pPr>
      <w:ins w:id="9077" w:author="V2" w:date="2025-04-14T14:19:00Z" w16du:dateUtc="2025-04-14T19:19:00Z">
        <w:r w:rsidRPr="007F7E2B">
          <w:t xml:space="preserve">Increase the number of plots: Where the variance appears to be inherent to and distributed across the stratum, the project proponent may choose to install further plots.  An estimate of the required number of further plots should be calculated, using the equation below (3), and further plots installed, located systematically or randomly.  </w:t>
        </w:r>
        <w:r w:rsidRPr="007F7E2B">
          <w:rPr>
            <w:rFonts w:ascii="Arial" w:eastAsia="Arial" w:hAnsi="Arial" w:cs="Arial"/>
            <w:b/>
          </w:rPr>
          <w:t xml:space="preserve"> </w:t>
        </w:r>
      </w:ins>
    </w:p>
    <w:p w14:paraId="0D911E4F" w14:textId="42613591" w:rsidR="00AF3A16" w:rsidRPr="007F7E2B" w:rsidRDefault="00D036E7">
      <w:pPr>
        <w:spacing w:after="108" w:line="259" w:lineRule="auto"/>
        <w:ind w:left="360"/>
        <w:rPr>
          <w:ins w:id="9078" w:author="V2" w:date="2025-04-14T14:19:00Z" w16du:dateUtc="2025-04-14T19:19:00Z"/>
        </w:rPr>
      </w:pPr>
      <w:ins w:id="9079"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20758" behindDoc="1" locked="0" layoutInCell="1" allowOverlap="1" wp14:anchorId="4E51ACF8" wp14:editId="36A1271A">
              <wp:simplePos x="0" y="0"/>
              <wp:positionH relativeFrom="column">
                <wp:posOffset>781050</wp:posOffset>
              </wp:positionH>
              <wp:positionV relativeFrom="paragraph">
                <wp:posOffset>312420</wp:posOffset>
              </wp:positionV>
              <wp:extent cx="1924050" cy="425450"/>
              <wp:effectExtent l="0" t="0" r="0" b="0"/>
              <wp:wrapTight wrapText="bothSides">
                <wp:wrapPolygon edited="0">
                  <wp:start x="0" y="0"/>
                  <wp:lineTo x="0" y="20310"/>
                  <wp:lineTo x="21386" y="20310"/>
                  <wp:lineTo x="21386" y="0"/>
                  <wp:lineTo x="0" y="0"/>
                </wp:wrapPolygon>
              </wp:wrapTight>
              <wp:docPr id="74868572" name="Picture 1" descr="A number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8572" name="Picture 1" descr="A number and a number&#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1924050" cy="425450"/>
                      </a:xfrm>
                      <a:prstGeom prst="rect">
                        <a:avLst/>
                      </a:prstGeom>
                    </pic:spPr>
                  </pic:pic>
                </a:graphicData>
              </a:graphic>
              <wp14:sizeRelH relativeFrom="page">
                <wp14:pctWidth>0</wp14:pctWidth>
              </wp14:sizeRelH>
              <wp14:sizeRelV relativeFrom="page">
                <wp14:pctHeight>0</wp14:pctHeight>
              </wp14:sizeRelV>
            </wp:anchor>
          </w:drawing>
        </w:r>
        <w:r w:rsidR="00AF3A16" w:rsidRPr="007F7E2B">
          <w:rPr>
            <w:rFonts w:ascii="Arial" w:eastAsia="Arial" w:hAnsi="Arial" w:cs="Arial"/>
            <w:b/>
          </w:rPr>
          <w:t xml:space="preserve"> </w:t>
        </w:r>
      </w:ins>
    </w:p>
    <w:p w14:paraId="134471AD" w14:textId="1B706862" w:rsidR="00AF3A16" w:rsidRPr="007F7E2B" w:rsidRDefault="00AF3A16">
      <w:pPr>
        <w:tabs>
          <w:tab w:val="center" w:pos="1734"/>
          <w:tab w:val="center" w:pos="3601"/>
          <w:tab w:val="center" w:pos="4321"/>
          <w:tab w:val="center" w:pos="5041"/>
          <w:tab w:val="center" w:pos="5761"/>
          <w:tab w:val="center" w:pos="6481"/>
          <w:tab w:val="center" w:pos="7202"/>
          <w:tab w:val="center" w:pos="8126"/>
        </w:tabs>
        <w:spacing w:after="10"/>
        <w:rPr>
          <w:ins w:id="9080" w:author="V2" w:date="2025-04-14T14:19:00Z" w16du:dateUtc="2025-04-14T19:19:00Z"/>
        </w:rPr>
      </w:pPr>
      <w:ins w:id="9081" w:author="V2" w:date="2025-04-14T14:19:00Z" w16du:dateUtc="2025-04-14T19:19:00Z">
        <w:r w:rsidRPr="007F7E2B">
          <w:rPr>
            <w:sz w:val="22"/>
          </w:rPr>
          <w:tab/>
        </w:r>
        <w:r w:rsidRPr="007F7E2B">
          <w:t xml:space="preserve"> </w:t>
        </w:r>
        <w:r w:rsidRPr="007F7E2B">
          <w:tab/>
          <w:t xml:space="preserve"> </w:t>
        </w:r>
        <w:r w:rsidRPr="007F7E2B">
          <w:tab/>
          <w:t xml:space="preserve"> </w:t>
        </w:r>
        <w:r w:rsidRPr="007F7E2B">
          <w:tab/>
          <w:t xml:space="preserve"> </w:t>
        </w:r>
        <w:r w:rsidRPr="007F7E2B">
          <w:tab/>
          <w:t xml:space="preserve"> </w:t>
        </w:r>
        <w:r w:rsidRPr="007F7E2B">
          <w:tab/>
          <w:t xml:space="preserve"> </w:t>
        </w:r>
        <w:r w:rsidRPr="007F7E2B">
          <w:tab/>
          <w:t xml:space="preserve">(6.6) </w:t>
        </w:r>
      </w:ins>
    </w:p>
    <w:p w14:paraId="43C9BD6F" w14:textId="77777777" w:rsidR="00AF3A16" w:rsidRPr="007F7E2B" w:rsidRDefault="00AF3A16">
      <w:pPr>
        <w:spacing w:after="19" w:line="259" w:lineRule="auto"/>
        <w:ind w:left="720"/>
        <w:rPr>
          <w:ins w:id="9082" w:author="V2" w:date="2025-04-14T14:19:00Z" w16du:dateUtc="2025-04-14T19:19:00Z"/>
        </w:rPr>
      </w:pPr>
      <w:ins w:id="9083" w:author="V2" w:date="2025-04-14T14:19:00Z" w16du:dateUtc="2025-04-14T19:19:00Z">
        <w:r w:rsidRPr="007F7E2B">
          <w:t xml:space="preserve"> </w:t>
        </w:r>
      </w:ins>
    </w:p>
    <w:p w14:paraId="2D751F05" w14:textId="77777777" w:rsidR="00AF3A16" w:rsidRPr="007F7E2B" w:rsidRDefault="00AF3A16">
      <w:pPr>
        <w:ind w:left="730" w:right="1"/>
        <w:rPr>
          <w:ins w:id="9084" w:author="V2" w:date="2025-04-14T14:19:00Z" w16du:dateUtc="2025-04-14T19:19:00Z"/>
        </w:rPr>
      </w:pPr>
      <w:ins w:id="9085" w:author="V2" w:date="2025-04-14T14:19:00Z" w16du:dateUtc="2025-04-14T19:19:00Z">
        <w:r w:rsidRPr="007F7E2B">
          <w:lastRenderedPageBreak/>
          <w:t xml:space="preserve">Where </w:t>
        </w:r>
      </w:ins>
    </w:p>
    <w:p w14:paraId="0133D88A" w14:textId="77777777" w:rsidR="00AF3A16" w:rsidRPr="007F7E2B" w:rsidRDefault="00AF3A16">
      <w:pPr>
        <w:tabs>
          <w:tab w:val="center" w:pos="792"/>
          <w:tab w:val="center" w:pos="3456"/>
        </w:tabs>
        <w:spacing w:after="133"/>
        <w:rPr>
          <w:ins w:id="9086" w:author="V2" w:date="2025-04-14T14:19:00Z" w16du:dateUtc="2025-04-14T19:19:00Z"/>
        </w:rPr>
      </w:pPr>
      <w:ins w:id="9087" w:author="V2" w:date="2025-04-14T14:19:00Z" w16du:dateUtc="2025-04-14T19:19:00Z">
        <w:r w:rsidRPr="007F7E2B">
          <w:rPr>
            <w:sz w:val="22"/>
          </w:rPr>
          <w:tab/>
        </w:r>
        <w:r w:rsidRPr="007F7E2B">
          <w:t xml:space="preserve">N </w:t>
        </w:r>
        <w:r w:rsidRPr="007F7E2B">
          <w:tab/>
          <w:t xml:space="preserve">=  Total number of plots expected to be required </w:t>
        </w:r>
      </w:ins>
    </w:p>
    <w:p w14:paraId="3D06D1D1" w14:textId="77777777" w:rsidR="00AF3A16" w:rsidRPr="007F7E2B" w:rsidRDefault="00AF3A16">
      <w:pPr>
        <w:spacing w:line="410" w:lineRule="auto"/>
        <w:ind w:left="730" w:right="634"/>
        <w:rPr>
          <w:ins w:id="9088" w:author="V2" w:date="2025-04-14T14:19:00Z" w16du:dateUtc="2025-04-14T19:19:00Z"/>
        </w:rPr>
      </w:pPr>
      <w:ins w:id="9089" w:author="V2" w:date="2025-04-14T14:19:00Z" w16du:dateUtc="2025-04-14T19:19:00Z">
        <w:r w:rsidRPr="007F7E2B">
          <w:t xml:space="preserve">t </w:t>
        </w:r>
        <w:r w:rsidRPr="007F7E2B">
          <w:tab/>
          <w:t xml:space="preserve">=  Student t-test 0.90 value for n-1, n being the number of plots already established s </w:t>
        </w:r>
        <w:r w:rsidRPr="007F7E2B">
          <w:tab/>
          <w:t xml:space="preserve">=  Standard deviation for the existing plot values m </w:t>
        </w:r>
        <w:r w:rsidRPr="007F7E2B">
          <w:tab/>
          <w:t xml:space="preserve">=  Mean value of the variable from the existing plots </w:t>
        </w:r>
      </w:ins>
    </w:p>
    <w:p w14:paraId="49AC14CB" w14:textId="77777777" w:rsidR="00AF3A16" w:rsidRPr="007F7E2B" w:rsidRDefault="00AF3A16">
      <w:pPr>
        <w:spacing w:after="31" w:line="259" w:lineRule="auto"/>
        <w:ind w:left="720"/>
        <w:rPr>
          <w:ins w:id="9090" w:author="V2" w:date="2025-04-14T14:19:00Z" w16du:dateUtc="2025-04-14T19:19:00Z"/>
        </w:rPr>
      </w:pPr>
      <w:ins w:id="9091" w:author="V2" w:date="2025-04-14T14:19:00Z" w16du:dateUtc="2025-04-14T19:19:00Z">
        <w:r w:rsidRPr="007F7E2B">
          <w:t xml:space="preserve"> </w:t>
        </w:r>
      </w:ins>
    </w:p>
    <w:p w14:paraId="69A69B31" w14:textId="77777777" w:rsidR="00AF3A16" w:rsidRPr="007F7E2B" w:rsidRDefault="00AF3A16" w:rsidP="00964B29">
      <w:pPr>
        <w:numPr>
          <w:ilvl w:val="0"/>
          <w:numId w:val="84"/>
        </w:numPr>
        <w:spacing w:before="0" w:after="16" w:line="271" w:lineRule="auto"/>
        <w:ind w:right="-5" w:hanging="451"/>
        <w:jc w:val="both"/>
        <w:rPr>
          <w:ins w:id="9092" w:author="V2" w:date="2025-04-14T14:19:00Z" w16du:dateUtc="2025-04-14T19:19:00Z"/>
        </w:rPr>
      </w:pPr>
      <w:ins w:id="9093" w:author="V2" w:date="2025-04-14T14:19:00Z" w16du:dateUtc="2025-04-14T19:19:00Z">
        <w:r w:rsidRPr="007F7E2B">
          <w:t xml:space="preserve">Recalculate </w:t>
        </w:r>
        <w:r w:rsidRPr="007F7E2B">
          <w:rPr>
            <w:rFonts w:ascii="Arial" w:eastAsia="Arial" w:hAnsi="Arial" w:cs="Arial"/>
            <w:i/>
          </w:rPr>
          <w:t>B</w:t>
        </w:r>
        <w:r w:rsidRPr="007F7E2B">
          <w:rPr>
            <w:rFonts w:ascii="Arial" w:eastAsia="Arial" w:hAnsi="Arial" w:cs="Arial"/>
            <w:i/>
            <w:vertAlign w:val="subscript"/>
          </w:rPr>
          <w:t>ws</w:t>
        </w:r>
        <w:r w:rsidRPr="007F7E2B">
          <w:rPr>
            <w:rFonts w:ascii="Arial" w:eastAsia="Arial" w:hAnsi="Arial" w:cs="Arial"/>
            <w:b/>
          </w:rPr>
          <w:t xml:space="preserve"> </w:t>
        </w:r>
      </w:ins>
    </w:p>
    <w:p w14:paraId="379C92C6" w14:textId="77777777" w:rsidR="00AF3A16" w:rsidRPr="007F7E2B" w:rsidRDefault="00AF3A16">
      <w:pPr>
        <w:spacing w:after="19" w:line="259" w:lineRule="auto"/>
        <w:rPr>
          <w:ins w:id="9094" w:author="V2" w:date="2025-04-14T14:19:00Z" w16du:dateUtc="2025-04-14T19:19:00Z"/>
        </w:rPr>
      </w:pPr>
      <w:ins w:id="9095" w:author="V2" w:date="2025-04-14T14:19:00Z" w16du:dateUtc="2025-04-14T19:19:00Z">
        <w:r w:rsidRPr="007F7E2B">
          <w:t xml:space="preserve"> </w:t>
        </w:r>
      </w:ins>
    </w:p>
    <w:p w14:paraId="0CB785F5" w14:textId="77777777" w:rsidR="00AF3A16" w:rsidRPr="007F7E2B" w:rsidRDefault="00AF3A16">
      <w:pPr>
        <w:spacing w:after="1" w:line="279" w:lineRule="auto"/>
        <w:ind w:left="720" w:right="-5"/>
        <w:jc w:val="both"/>
        <w:rPr>
          <w:ins w:id="9096" w:author="V2" w:date="2025-04-14T14:19:00Z" w16du:dateUtc="2025-04-14T19:19:00Z"/>
        </w:rPr>
      </w:pPr>
      <w:ins w:id="9097" w:author="V2" w:date="2025-04-14T14:19:00Z" w16du:dateUtc="2025-04-14T19:19:00Z">
        <w:r w:rsidRPr="007F7E2B">
          <w:t xml:space="preserve">In some cases, due to project size or other factors, installing enough plots to meet the required confidence interval may not be economically viable.  In these cases, and provided that project proponents install a minimum of 10 plots per stratum, project proponents may proceed with data gathered to a lower confidence interval.  However, project proponents must recalculate </w:t>
        </w:r>
        <w:r w:rsidRPr="007F7E2B">
          <w:rPr>
            <w:rFonts w:ascii="Arial" w:eastAsia="Arial" w:hAnsi="Arial" w:cs="Arial"/>
            <w:i/>
          </w:rPr>
          <w:t>B</w:t>
        </w:r>
        <w:r w:rsidRPr="007F7E2B">
          <w:rPr>
            <w:rFonts w:ascii="Arial" w:eastAsia="Arial" w:hAnsi="Arial" w:cs="Arial"/>
            <w:i/>
            <w:vertAlign w:val="subscript"/>
          </w:rPr>
          <w:t xml:space="preserve">wi </w:t>
        </w:r>
        <w:r w:rsidRPr="007F7E2B">
          <w:t>(from step 6 below) as follows:</w:t>
        </w:r>
        <w:r w:rsidRPr="007F7E2B">
          <w:rPr>
            <w:rFonts w:ascii="Arial" w:eastAsia="Arial" w:hAnsi="Arial" w:cs="Arial"/>
            <w:b/>
          </w:rPr>
          <w:t xml:space="preserve"> </w:t>
        </w:r>
      </w:ins>
    </w:p>
    <w:p w14:paraId="779ABB2D" w14:textId="77777777" w:rsidR="00AF3A16" w:rsidRPr="007F7E2B" w:rsidRDefault="00AF3A16">
      <w:pPr>
        <w:spacing w:after="19" w:line="259" w:lineRule="auto"/>
        <w:ind w:left="1080"/>
        <w:rPr>
          <w:ins w:id="9098" w:author="V2" w:date="2025-04-14T14:19:00Z" w16du:dateUtc="2025-04-14T19:19:00Z"/>
        </w:rPr>
      </w:pPr>
      <w:ins w:id="9099" w:author="V2" w:date="2025-04-14T14:19:00Z" w16du:dateUtc="2025-04-14T19:19:00Z">
        <w:r w:rsidRPr="007F7E2B">
          <w:rPr>
            <w:rFonts w:ascii="Arial" w:eastAsia="Arial" w:hAnsi="Arial" w:cs="Arial"/>
            <w:b/>
          </w:rPr>
          <w:t xml:space="preserve"> </w:t>
        </w:r>
      </w:ins>
    </w:p>
    <w:p w14:paraId="060BAFE0" w14:textId="4A6E0750" w:rsidR="00AF3A16" w:rsidRPr="007F7E2B" w:rsidRDefault="00AF3A16">
      <w:pPr>
        <w:spacing w:after="7"/>
        <w:ind w:left="730" w:right="1"/>
        <w:rPr>
          <w:ins w:id="9100" w:author="V2" w:date="2025-04-14T14:19:00Z" w16du:dateUtc="2025-04-14T19:19:00Z"/>
        </w:rPr>
      </w:pPr>
      <w:ins w:id="9101" w:author="V2" w:date="2025-04-14T14:19:00Z" w16du:dateUtc="2025-04-14T19:19:00Z">
        <w:r w:rsidRPr="007F7E2B">
          <w:t xml:space="preserve">1. Where sampling is undertaken prior to project commencement to determine the baseline </w:t>
        </w:r>
      </w:ins>
    </w:p>
    <w:p w14:paraId="0966E80A" w14:textId="27985579" w:rsidR="00AF3A16" w:rsidRPr="007F7E2B" w:rsidRDefault="00C346E2">
      <w:pPr>
        <w:spacing w:after="112" w:line="259" w:lineRule="auto"/>
        <w:ind w:left="1800"/>
        <w:rPr>
          <w:ins w:id="9102" w:author="V2" w:date="2025-04-14T14:19:00Z" w16du:dateUtc="2025-04-14T19:19:00Z"/>
        </w:rPr>
      </w:pPr>
      <w:ins w:id="9103" w:author="V2" w:date="2025-04-14T14:19:00Z" w16du:dateUtc="2025-04-14T19:19:00Z">
        <w:r w:rsidRPr="007F7E2B">
          <w:rPr>
            <w:rFonts w:ascii="Times New Roman" w:eastAsia="Times New Roman" w:hAnsi="Times New Roman" w:cs="Times New Roman"/>
            <w:i/>
            <w:noProof/>
            <w:color w:val="000000"/>
          </w:rPr>
          <w:drawing>
            <wp:anchor distT="0" distB="0" distL="114300" distR="114300" simplePos="0" relativeHeight="251722806" behindDoc="1" locked="0" layoutInCell="1" allowOverlap="1" wp14:anchorId="5CD77623" wp14:editId="16BEAFEB">
              <wp:simplePos x="0" y="0"/>
              <wp:positionH relativeFrom="column">
                <wp:posOffset>736600</wp:posOffset>
              </wp:positionH>
              <wp:positionV relativeFrom="paragraph">
                <wp:posOffset>393700</wp:posOffset>
              </wp:positionV>
              <wp:extent cx="2095500" cy="457200"/>
              <wp:effectExtent l="0" t="0" r="0" b="0"/>
              <wp:wrapTight wrapText="bothSides">
                <wp:wrapPolygon edited="0">
                  <wp:start x="0" y="0"/>
                  <wp:lineTo x="0" y="20700"/>
                  <wp:lineTo x="21404" y="20700"/>
                  <wp:lineTo x="21404" y="0"/>
                  <wp:lineTo x="0" y="0"/>
                </wp:wrapPolygon>
              </wp:wrapTight>
              <wp:docPr id="165490149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01499" name="Picture 1" descr="A black and white text&#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2095500" cy="457200"/>
                      </a:xfrm>
                      <a:prstGeom prst="rect">
                        <a:avLst/>
                      </a:prstGeom>
                    </pic:spPr>
                  </pic:pic>
                </a:graphicData>
              </a:graphic>
              <wp14:sizeRelH relativeFrom="page">
                <wp14:pctWidth>0</wp14:pctWidth>
              </wp14:sizeRelH>
              <wp14:sizeRelV relativeFrom="page">
                <wp14:pctHeight>0</wp14:pctHeight>
              </wp14:sizeRelV>
            </wp:anchor>
          </w:drawing>
        </w:r>
        <w:r w:rsidR="00AF3A16" w:rsidRPr="007F7E2B">
          <w:t xml:space="preserve"> </w:t>
        </w:r>
      </w:ins>
    </w:p>
    <w:p w14:paraId="4BE07BEF" w14:textId="3C691D5D" w:rsidR="00AF3A16" w:rsidRPr="007F7E2B" w:rsidRDefault="00AF3A16">
      <w:pPr>
        <w:pStyle w:val="Heading2"/>
        <w:tabs>
          <w:tab w:val="center" w:pos="2247"/>
          <w:tab w:val="center" w:pos="4321"/>
          <w:tab w:val="center" w:pos="5041"/>
          <w:tab w:val="center" w:pos="5761"/>
          <w:tab w:val="center" w:pos="6481"/>
          <w:tab w:val="center" w:pos="7406"/>
        </w:tabs>
        <w:spacing w:after="29"/>
        <w:rPr>
          <w:ins w:id="9104" w:author="V2" w:date="2025-04-14T14:19:00Z" w16du:dateUtc="2025-04-14T19:19:00Z"/>
        </w:rPr>
      </w:pPr>
      <w:bookmarkStart w:id="9105" w:name="_Toc174616113"/>
      <w:bookmarkStart w:id="9106" w:name="_Toc174616529"/>
      <w:bookmarkStart w:id="9107" w:name="_Toc180594254"/>
      <w:bookmarkStart w:id="9108" w:name="_Toc180594661"/>
      <w:ins w:id="9109" w:author="V2" w:date="2025-04-14T14:19:00Z" w16du:dateUtc="2025-04-14T19:19:00Z">
        <w:r w:rsidRPr="007F7E2B">
          <w:rPr>
            <w:b w:val="0"/>
            <w:color w:val="000000"/>
            <w:sz w:val="22"/>
          </w:rPr>
          <w:tab/>
        </w:r>
        <w:r w:rsidRPr="007F7E2B">
          <w:rPr>
            <w:rFonts w:ascii="Arial" w:eastAsia="Arial" w:hAnsi="Arial" w:cs="Arial"/>
            <w:b w:val="0"/>
            <w:color w:val="000000"/>
            <w:sz w:val="20"/>
          </w:rPr>
          <w:tab/>
          <w:t xml:space="preserve"> </w:t>
        </w:r>
        <w:r w:rsidRPr="007F7E2B">
          <w:rPr>
            <w:rFonts w:ascii="Arial" w:eastAsia="Arial" w:hAnsi="Arial" w:cs="Arial"/>
            <w:b w:val="0"/>
            <w:color w:val="000000"/>
            <w:sz w:val="20"/>
          </w:rPr>
          <w:tab/>
          <w:t xml:space="preserve"> </w:t>
        </w:r>
        <w:r w:rsidRPr="007F7E2B">
          <w:rPr>
            <w:rFonts w:ascii="Arial" w:eastAsia="Arial" w:hAnsi="Arial" w:cs="Arial"/>
            <w:b w:val="0"/>
            <w:color w:val="000000"/>
            <w:sz w:val="20"/>
          </w:rPr>
          <w:tab/>
          <w:t xml:space="preserve"> </w:t>
        </w:r>
        <w:r w:rsidRPr="007F7E2B">
          <w:rPr>
            <w:rFonts w:ascii="Arial" w:eastAsia="Arial" w:hAnsi="Arial" w:cs="Arial"/>
            <w:b w:val="0"/>
            <w:color w:val="000000"/>
            <w:sz w:val="20"/>
          </w:rPr>
          <w:tab/>
          <w:t xml:space="preserve"> </w:t>
        </w:r>
        <w:r w:rsidRPr="007F7E2B">
          <w:rPr>
            <w:rFonts w:ascii="Arial" w:eastAsia="Arial" w:hAnsi="Arial" w:cs="Arial"/>
            <w:b w:val="0"/>
            <w:color w:val="000000"/>
            <w:sz w:val="20"/>
          </w:rPr>
          <w:tab/>
          <w:t>(6.7)</w:t>
        </w:r>
        <w:bookmarkEnd w:id="9105"/>
        <w:bookmarkEnd w:id="9106"/>
        <w:bookmarkEnd w:id="9107"/>
        <w:bookmarkEnd w:id="9108"/>
        <w:r w:rsidRPr="007F7E2B">
          <w:rPr>
            <w:rFonts w:ascii="Arial" w:eastAsia="Arial" w:hAnsi="Arial" w:cs="Arial"/>
            <w:b w:val="0"/>
            <w:color w:val="000000"/>
            <w:sz w:val="20"/>
          </w:rPr>
          <w:t xml:space="preserve"> </w:t>
        </w:r>
      </w:ins>
    </w:p>
    <w:p w14:paraId="7DFF516B" w14:textId="77777777" w:rsidR="00AF3A16" w:rsidRPr="007F7E2B" w:rsidRDefault="00AF3A16">
      <w:pPr>
        <w:spacing w:after="19" w:line="259" w:lineRule="auto"/>
        <w:ind w:left="1080"/>
        <w:rPr>
          <w:ins w:id="9110" w:author="V2" w:date="2025-04-14T14:19:00Z" w16du:dateUtc="2025-04-14T19:19:00Z"/>
        </w:rPr>
      </w:pPr>
      <w:ins w:id="9111" w:author="V2" w:date="2025-04-14T14:19:00Z" w16du:dateUtc="2025-04-14T19:19:00Z">
        <w:r w:rsidRPr="007F7E2B">
          <w:t xml:space="preserve"> </w:t>
        </w:r>
      </w:ins>
    </w:p>
    <w:p w14:paraId="46E36EA8" w14:textId="77777777" w:rsidR="00AF3A16" w:rsidRPr="007F7E2B" w:rsidRDefault="00AF3A16">
      <w:pPr>
        <w:spacing w:after="16"/>
        <w:ind w:left="1090" w:right="1"/>
        <w:rPr>
          <w:ins w:id="9112" w:author="V2" w:date="2025-04-14T14:19:00Z" w16du:dateUtc="2025-04-14T19:19:00Z"/>
        </w:rPr>
      </w:pPr>
      <w:ins w:id="9113" w:author="V2" w:date="2025-04-14T14:19:00Z" w16du:dateUtc="2025-04-14T19:19:00Z">
        <w:r w:rsidRPr="007F7E2B">
          <w:t xml:space="preserve">Where: </w:t>
        </w:r>
      </w:ins>
    </w:p>
    <w:p w14:paraId="1E18F561" w14:textId="77777777" w:rsidR="00AF3A16" w:rsidRPr="007F7E2B" w:rsidRDefault="00AF3A16">
      <w:pPr>
        <w:spacing w:line="416" w:lineRule="auto"/>
        <w:ind w:left="1090" w:right="1941"/>
        <w:rPr>
          <w:ins w:id="9114" w:author="V2" w:date="2025-04-14T14:19:00Z" w16du:dateUtc="2025-04-14T19:19:00Z"/>
        </w:rPr>
      </w:pPr>
      <w:ins w:id="9115" w:author="V2" w:date="2025-04-14T14:19:00Z" w16du:dateUtc="2025-04-14T19:19:00Z">
        <w:r w:rsidRPr="007F7E2B">
          <w:rPr>
            <w:rFonts w:ascii="Arial" w:eastAsia="Arial" w:hAnsi="Arial" w:cs="Arial"/>
            <w:i/>
          </w:rPr>
          <w:t>B</w:t>
        </w:r>
        <w:r w:rsidRPr="007F7E2B">
          <w:rPr>
            <w:rFonts w:ascii="Arial" w:eastAsia="Arial" w:hAnsi="Arial" w:cs="Arial"/>
            <w:i/>
            <w:vertAlign w:val="subscript"/>
          </w:rPr>
          <w:t xml:space="preserve">ws </w:t>
        </w:r>
        <w:r w:rsidRPr="007F7E2B">
          <w:rPr>
            <w:rFonts w:ascii="Arial" w:eastAsia="Arial" w:hAnsi="Arial" w:cs="Arial"/>
            <w:i/>
            <w:vertAlign w:val="subscript"/>
          </w:rPr>
          <w:tab/>
        </w:r>
        <w:r w:rsidRPr="007F7E2B">
          <w:t xml:space="preserve">=  </w:t>
        </w:r>
        <w:r w:rsidRPr="007F7E2B">
          <w:tab/>
          <w:t xml:space="preserve">Total large woody biomass in stratum s, tonnes </w:t>
        </w:r>
        <w:r w:rsidRPr="007F7E2B">
          <w:rPr>
            <w:rFonts w:ascii="Arial" w:eastAsia="Arial" w:hAnsi="Arial" w:cs="Arial"/>
            <w:i/>
          </w:rPr>
          <w:t>ci</w:t>
        </w:r>
        <w:r w:rsidRPr="007F7E2B">
          <w:t xml:space="preserve">   </w:t>
        </w:r>
        <w:r w:rsidRPr="007F7E2B">
          <w:tab/>
          <w:t xml:space="preserve">=   </w:t>
        </w:r>
        <w:r w:rsidRPr="007F7E2B">
          <w:tab/>
          <w:t xml:space="preserve">The calculated confidence interval at 90% confidence </w:t>
        </w:r>
      </w:ins>
    </w:p>
    <w:p w14:paraId="3E8A559E" w14:textId="77777777" w:rsidR="00AF3A16" w:rsidRPr="007F7E2B" w:rsidRDefault="00AF3A16">
      <w:pPr>
        <w:spacing w:after="17" w:line="259" w:lineRule="auto"/>
        <w:rPr>
          <w:ins w:id="9116" w:author="V2" w:date="2025-04-14T14:19:00Z" w16du:dateUtc="2025-04-14T19:19:00Z"/>
        </w:rPr>
      </w:pPr>
      <w:ins w:id="9117" w:author="V2" w:date="2025-04-14T14:19:00Z" w16du:dateUtc="2025-04-14T19:19:00Z">
        <w:r w:rsidRPr="007F7E2B">
          <w:t xml:space="preserve"> </w:t>
        </w:r>
      </w:ins>
    </w:p>
    <w:p w14:paraId="5C035DE5" w14:textId="77777777" w:rsidR="00AF3A16" w:rsidRPr="007F7E2B" w:rsidRDefault="00AF3A16">
      <w:pPr>
        <w:spacing w:after="7"/>
        <w:ind w:left="1080" w:right="1" w:hanging="360"/>
        <w:rPr>
          <w:ins w:id="9118" w:author="V2" w:date="2025-04-14T14:19:00Z" w16du:dateUtc="2025-04-14T19:19:00Z"/>
        </w:rPr>
      </w:pPr>
      <w:ins w:id="9119" w:author="V2" w:date="2025-04-14T14:19:00Z" w16du:dateUtc="2025-04-14T19:19:00Z">
        <w:r w:rsidRPr="007F7E2B">
          <w:t>2. Where sampling is undertaken after project commencement to determine biomass carbon under the project scenario</w:t>
        </w:r>
        <w:r w:rsidRPr="007F7E2B">
          <w:rPr>
            <w:rFonts w:ascii="Arial" w:eastAsia="Arial" w:hAnsi="Arial" w:cs="Arial"/>
            <w:b/>
          </w:rPr>
          <w:t xml:space="preserve"> </w:t>
        </w:r>
      </w:ins>
    </w:p>
    <w:p w14:paraId="08360FAF" w14:textId="77777777" w:rsidR="00AF3A16" w:rsidRPr="007F7E2B" w:rsidRDefault="00AF3A16">
      <w:pPr>
        <w:spacing w:after="114" w:line="259" w:lineRule="auto"/>
        <w:ind w:left="1800"/>
        <w:rPr>
          <w:ins w:id="9120" w:author="V2" w:date="2025-04-14T14:19:00Z" w16du:dateUtc="2025-04-14T19:19:00Z"/>
        </w:rPr>
      </w:pPr>
      <w:ins w:id="9121" w:author="V2" w:date="2025-04-14T14:19:00Z" w16du:dateUtc="2025-04-14T19:19:00Z">
        <w:r w:rsidRPr="007F7E2B">
          <w:rPr>
            <w:rFonts w:ascii="Arial" w:eastAsia="Arial" w:hAnsi="Arial" w:cs="Arial"/>
            <w:b/>
          </w:rPr>
          <w:t xml:space="preserve"> </w:t>
        </w:r>
      </w:ins>
    </w:p>
    <w:p w14:paraId="1D0458DC" w14:textId="52F59AD4" w:rsidR="00AF3A16" w:rsidRPr="007F7E2B" w:rsidRDefault="00C346E2">
      <w:pPr>
        <w:pStyle w:val="Heading2"/>
        <w:tabs>
          <w:tab w:val="center" w:pos="2245"/>
          <w:tab w:val="center" w:pos="4321"/>
          <w:tab w:val="center" w:pos="5041"/>
          <w:tab w:val="center" w:pos="5761"/>
          <w:tab w:val="center" w:pos="6481"/>
          <w:tab w:val="center" w:pos="7406"/>
        </w:tabs>
        <w:spacing w:after="29"/>
        <w:rPr>
          <w:ins w:id="9122" w:author="V2" w:date="2025-04-14T14:19:00Z" w16du:dateUtc="2025-04-14T19:19:00Z"/>
        </w:rPr>
      </w:pPr>
      <w:bookmarkStart w:id="9123" w:name="_Toc174616114"/>
      <w:bookmarkStart w:id="9124" w:name="_Toc174616530"/>
      <w:bookmarkStart w:id="9125" w:name="_Toc180594255"/>
      <w:bookmarkStart w:id="9126" w:name="_Toc180594662"/>
      <w:ins w:id="9127" w:author="V2" w:date="2025-04-14T14:19:00Z" w16du:dateUtc="2025-04-14T19:19:00Z">
        <w:r w:rsidRPr="007F7E2B">
          <w:rPr>
            <w:rFonts w:ascii="Times New Roman" w:eastAsia="Times New Roman" w:hAnsi="Times New Roman" w:cs="Times New Roman"/>
            <w:b w:val="0"/>
            <w:i/>
            <w:noProof/>
            <w:color w:val="000000"/>
            <w:sz w:val="24"/>
          </w:rPr>
          <w:lastRenderedPageBreak/>
          <w:drawing>
            <wp:anchor distT="0" distB="0" distL="114300" distR="114300" simplePos="0" relativeHeight="251723830" behindDoc="1" locked="0" layoutInCell="1" allowOverlap="1" wp14:anchorId="012B29A6" wp14:editId="04E99801">
              <wp:simplePos x="0" y="0"/>
              <wp:positionH relativeFrom="column">
                <wp:posOffset>895350</wp:posOffset>
              </wp:positionH>
              <wp:positionV relativeFrom="paragraph">
                <wp:posOffset>67310</wp:posOffset>
              </wp:positionV>
              <wp:extent cx="2006600" cy="368300"/>
              <wp:effectExtent l="0" t="0" r="0" b="0"/>
              <wp:wrapTight wrapText="bothSides">
                <wp:wrapPolygon edited="0">
                  <wp:start x="0" y="0"/>
                  <wp:lineTo x="0" y="20110"/>
                  <wp:lineTo x="21327" y="20110"/>
                  <wp:lineTo x="21327" y="0"/>
                  <wp:lineTo x="0" y="0"/>
                </wp:wrapPolygon>
              </wp:wrapTight>
              <wp:docPr id="479398487" name="Picture 1" descr="A black and white image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98487" name="Picture 1" descr="A black and white image of a number&#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2006600" cy="368300"/>
                      </a:xfrm>
                      <a:prstGeom prst="rect">
                        <a:avLst/>
                      </a:prstGeom>
                    </pic:spPr>
                  </pic:pic>
                </a:graphicData>
              </a:graphic>
              <wp14:sizeRelH relativeFrom="page">
                <wp14:pctWidth>0</wp14:pctWidth>
              </wp14:sizeRelH>
              <wp14:sizeRelV relativeFrom="page">
                <wp14:pctHeight>0</wp14:pctHeight>
              </wp14:sizeRelV>
            </wp:anchor>
          </w:drawing>
        </w:r>
        <w:r w:rsidR="00AF3A16" w:rsidRPr="007F7E2B">
          <w:rPr>
            <w:b w:val="0"/>
            <w:color w:val="000000"/>
            <w:sz w:val="22"/>
          </w:rPr>
          <w:tab/>
        </w:r>
        <w:r w:rsidR="00AF3A16" w:rsidRPr="007F7E2B">
          <w:rPr>
            <w:rFonts w:ascii="Arial" w:eastAsia="Arial" w:hAnsi="Arial" w:cs="Arial"/>
            <w:b w:val="0"/>
            <w:color w:val="000000"/>
            <w:sz w:val="20"/>
          </w:rPr>
          <w:tab/>
          <w:t xml:space="preserve"> </w:t>
        </w:r>
        <w:r w:rsidR="00AF3A16" w:rsidRPr="007F7E2B">
          <w:rPr>
            <w:rFonts w:ascii="Arial" w:eastAsia="Arial" w:hAnsi="Arial" w:cs="Arial"/>
            <w:b w:val="0"/>
            <w:color w:val="000000"/>
            <w:sz w:val="20"/>
          </w:rPr>
          <w:tab/>
          <w:t xml:space="preserve"> </w:t>
        </w:r>
        <w:r w:rsidR="00AF3A16" w:rsidRPr="007F7E2B">
          <w:rPr>
            <w:rFonts w:ascii="Arial" w:eastAsia="Arial" w:hAnsi="Arial" w:cs="Arial"/>
            <w:b w:val="0"/>
            <w:color w:val="000000"/>
            <w:sz w:val="20"/>
          </w:rPr>
          <w:tab/>
          <w:t xml:space="preserve"> </w:t>
        </w:r>
        <w:r w:rsidR="00AF3A16" w:rsidRPr="007F7E2B">
          <w:rPr>
            <w:rFonts w:ascii="Arial" w:eastAsia="Arial" w:hAnsi="Arial" w:cs="Arial"/>
            <w:b w:val="0"/>
            <w:color w:val="000000"/>
            <w:sz w:val="20"/>
          </w:rPr>
          <w:tab/>
          <w:t xml:space="preserve"> </w:t>
        </w:r>
        <w:r w:rsidR="00AF3A16" w:rsidRPr="007F7E2B">
          <w:rPr>
            <w:rFonts w:ascii="Arial" w:eastAsia="Arial" w:hAnsi="Arial" w:cs="Arial"/>
            <w:b w:val="0"/>
            <w:color w:val="000000"/>
            <w:sz w:val="20"/>
          </w:rPr>
          <w:tab/>
          <w:t>(6.8)</w:t>
        </w:r>
        <w:bookmarkEnd w:id="9123"/>
        <w:bookmarkEnd w:id="9124"/>
        <w:bookmarkEnd w:id="9125"/>
        <w:bookmarkEnd w:id="9126"/>
        <w:r w:rsidR="00AF3A16" w:rsidRPr="007F7E2B">
          <w:rPr>
            <w:rFonts w:ascii="Arial" w:eastAsia="Arial" w:hAnsi="Arial" w:cs="Arial"/>
            <w:b w:val="0"/>
            <w:color w:val="000000"/>
            <w:sz w:val="20"/>
          </w:rPr>
          <w:t xml:space="preserve"> </w:t>
        </w:r>
      </w:ins>
    </w:p>
    <w:p w14:paraId="4AD1B0CF" w14:textId="77777777" w:rsidR="00AF3A16" w:rsidRPr="007F7E2B" w:rsidRDefault="00AF3A16">
      <w:pPr>
        <w:spacing w:after="19" w:line="259" w:lineRule="auto"/>
        <w:ind w:left="1080"/>
        <w:rPr>
          <w:ins w:id="9128" w:author="V2" w:date="2025-04-14T14:19:00Z" w16du:dateUtc="2025-04-14T19:19:00Z"/>
        </w:rPr>
      </w:pPr>
      <w:ins w:id="9129" w:author="V2" w:date="2025-04-14T14:19:00Z" w16du:dateUtc="2025-04-14T19:19:00Z">
        <w:r w:rsidRPr="007F7E2B">
          <w:t xml:space="preserve"> </w:t>
        </w:r>
      </w:ins>
    </w:p>
    <w:p w14:paraId="6978DA93" w14:textId="77777777" w:rsidR="00AF3A16" w:rsidRPr="007F7E2B" w:rsidRDefault="00AF3A16">
      <w:pPr>
        <w:spacing w:after="15"/>
        <w:ind w:left="1090" w:right="1"/>
        <w:rPr>
          <w:ins w:id="9130" w:author="V2" w:date="2025-04-14T14:19:00Z" w16du:dateUtc="2025-04-14T19:19:00Z"/>
        </w:rPr>
      </w:pPr>
      <w:ins w:id="9131" w:author="V2" w:date="2025-04-14T14:19:00Z" w16du:dateUtc="2025-04-14T19:19:00Z">
        <w:r w:rsidRPr="007F7E2B">
          <w:t xml:space="preserve">Where </w:t>
        </w:r>
      </w:ins>
    </w:p>
    <w:p w14:paraId="5C663063" w14:textId="77777777" w:rsidR="00AF3A16" w:rsidRPr="007F7E2B" w:rsidRDefault="00AF3A16">
      <w:pPr>
        <w:tabs>
          <w:tab w:val="center" w:pos="1225"/>
          <w:tab w:val="center" w:pos="2130"/>
          <w:tab w:val="center" w:pos="4789"/>
        </w:tabs>
        <w:rPr>
          <w:ins w:id="9132" w:author="V2" w:date="2025-04-14T14:19:00Z" w16du:dateUtc="2025-04-14T19:19:00Z"/>
        </w:rPr>
      </w:pPr>
      <w:ins w:id="9133" w:author="V2" w:date="2025-04-14T14:19:00Z" w16du:dateUtc="2025-04-14T19:19:00Z">
        <w:r w:rsidRPr="007F7E2B">
          <w:rPr>
            <w:sz w:val="22"/>
          </w:rPr>
          <w:tab/>
        </w:r>
        <w:r w:rsidRPr="007F7E2B">
          <w:rPr>
            <w:rFonts w:ascii="Arial" w:eastAsia="Arial" w:hAnsi="Arial" w:cs="Arial"/>
            <w:i/>
          </w:rPr>
          <w:t>B</w:t>
        </w:r>
        <w:r w:rsidRPr="007F7E2B">
          <w:rPr>
            <w:rFonts w:ascii="Arial" w:eastAsia="Arial" w:hAnsi="Arial" w:cs="Arial"/>
            <w:i/>
            <w:vertAlign w:val="subscript"/>
          </w:rPr>
          <w:t xml:space="preserve">ws </w:t>
        </w:r>
        <w:r w:rsidRPr="007F7E2B">
          <w:rPr>
            <w:rFonts w:ascii="Arial" w:eastAsia="Arial" w:hAnsi="Arial" w:cs="Arial"/>
            <w:i/>
            <w:vertAlign w:val="subscript"/>
          </w:rPr>
          <w:tab/>
        </w:r>
        <w:r w:rsidRPr="007F7E2B">
          <w:t xml:space="preserve">=  </w:t>
        </w:r>
        <w:r w:rsidRPr="007F7E2B">
          <w:tab/>
          <w:t xml:space="preserve">Total large woody biomass in stratum s, tonnes </w:t>
        </w:r>
      </w:ins>
    </w:p>
    <w:p w14:paraId="575B30E3" w14:textId="77777777" w:rsidR="00AF3A16" w:rsidRPr="007F7E2B" w:rsidRDefault="00AF3A16">
      <w:pPr>
        <w:tabs>
          <w:tab w:val="center" w:pos="1152"/>
          <w:tab w:val="center" w:pos="2130"/>
          <w:tab w:val="center" w:pos="5062"/>
        </w:tabs>
        <w:spacing w:after="14"/>
        <w:rPr>
          <w:ins w:id="9134" w:author="V2" w:date="2025-04-14T14:19:00Z" w16du:dateUtc="2025-04-14T19:19:00Z"/>
        </w:rPr>
      </w:pPr>
      <w:ins w:id="9135" w:author="V2" w:date="2025-04-14T14:19:00Z" w16du:dateUtc="2025-04-14T19:19:00Z">
        <w:r w:rsidRPr="007F7E2B">
          <w:rPr>
            <w:sz w:val="22"/>
          </w:rPr>
          <w:tab/>
        </w:r>
        <w:r w:rsidRPr="007F7E2B">
          <w:rPr>
            <w:rFonts w:ascii="Arial" w:eastAsia="Arial" w:hAnsi="Arial" w:cs="Arial"/>
            <w:i/>
          </w:rPr>
          <w:t>ci</w:t>
        </w:r>
        <w:r w:rsidRPr="007F7E2B">
          <w:t xml:space="preserve">   </w:t>
        </w:r>
        <w:r w:rsidRPr="007F7E2B">
          <w:tab/>
          <w:t xml:space="preserve">=   </w:t>
        </w:r>
        <w:r w:rsidRPr="007F7E2B">
          <w:tab/>
          <w:t xml:space="preserve">The calculated confidence interval at 90% confidence </w:t>
        </w:r>
      </w:ins>
    </w:p>
    <w:p w14:paraId="606F5605" w14:textId="77777777" w:rsidR="00AF3A16" w:rsidRPr="007F7E2B" w:rsidRDefault="00AF3A16">
      <w:pPr>
        <w:spacing w:after="17" w:line="259" w:lineRule="auto"/>
        <w:ind w:left="720"/>
        <w:rPr>
          <w:ins w:id="9136" w:author="V2" w:date="2025-04-14T14:19:00Z" w16du:dateUtc="2025-04-14T19:19:00Z"/>
        </w:rPr>
      </w:pPr>
      <w:ins w:id="9137" w:author="V2" w:date="2025-04-14T14:19:00Z" w16du:dateUtc="2025-04-14T19:19:00Z">
        <w:r w:rsidRPr="007F7E2B">
          <w:rPr>
            <w:rFonts w:ascii="Arial" w:eastAsia="Arial" w:hAnsi="Arial" w:cs="Arial"/>
            <w:b/>
          </w:rPr>
          <w:t xml:space="preserve"> </w:t>
        </w:r>
      </w:ins>
    </w:p>
    <w:p w14:paraId="2A43EAB0" w14:textId="77777777" w:rsidR="00AF3A16" w:rsidRPr="007F7E2B" w:rsidRDefault="00AF3A16">
      <w:pPr>
        <w:spacing w:after="17" w:line="259" w:lineRule="auto"/>
        <w:ind w:left="720"/>
        <w:rPr>
          <w:ins w:id="9138" w:author="V2" w:date="2025-04-14T14:19:00Z" w16du:dateUtc="2025-04-14T19:19:00Z"/>
        </w:rPr>
      </w:pPr>
      <w:ins w:id="9139" w:author="V2" w:date="2025-04-14T14:19:00Z" w16du:dateUtc="2025-04-14T19:19:00Z">
        <w:r w:rsidRPr="007F7E2B">
          <w:rPr>
            <w:rFonts w:ascii="Arial" w:eastAsia="Arial" w:hAnsi="Arial" w:cs="Arial"/>
            <w:b/>
          </w:rPr>
          <w:t xml:space="preserve"> </w:t>
        </w:r>
      </w:ins>
    </w:p>
    <w:p w14:paraId="0A8F38DC" w14:textId="77777777" w:rsidR="00AF3A16" w:rsidRPr="007F7E2B" w:rsidRDefault="00AF3A16">
      <w:pPr>
        <w:pStyle w:val="Heading3"/>
        <w:ind w:left="-5"/>
        <w:rPr>
          <w:ins w:id="9140" w:author="V2" w:date="2025-04-14T14:19:00Z" w16du:dateUtc="2025-04-14T19:19:00Z"/>
        </w:rPr>
      </w:pPr>
      <w:bookmarkStart w:id="9141" w:name="_Toc174616115"/>
      <w:bookmarkStart w:id="9142" w:name="_Toc174616531"/>
      <w:bookmarkStart w:id="9143" w:name="_Toc180594256"/>
      <w:bookmarkStart w:id="9144" w:name="_Toc180594663"/>
      <w:ins w:id="9145" w:author="V2" w:date="2025-04-14T14:19:00Z" w16du:dateUtc="2025-04-14T19:19:00Z">
        <w:r w:rsidRPr="007F7E2B">
          <w:t>Step 6: Calculation of total large woody biomass</w:t>
        </w:r>
        <w:bookmarkEnd w:id="9141"/>
        <w:bookmarkEnd w:id="9142"/>
        <w:bookmarkEnd w:id="9143"/>
        <w:bookmarkEnd w:id="9144"/>
        <w:r w:rsidRPr="007F7E2B">
          <w:t xml:space="preserve"> </w:t>
        </w:r>
      </w:ins>
    </w:p>
    <w:p w14:paraId="3384F802" w14:textId="77777777" w:rsidR="00AF3A16" w:rsidRPr="007F7E2B" w:rsidRDefault="00AF3A16">
      <w:pPr>
        <w:spacing w:after="177"/>
        <w:ind w:left="-5" w:right="1"/>
        <w:rPr>
          <w:ins w:id="9146" w:author="V2" w:date="2025-04-14T14:19:00Z" w16du:dateUtc="2025-04-14T19:19:00Z"/>
        </w:rPr>
      </w:pPr>
      <w:ins w:id="9147" w:author="V2" w:date="2025-04-14T14:19:00Z" w16du:dateUtc="2025-04-14T19:19:00Z">
        <w:r w:rsidRPr="007F7E2B">
          <w:t xml:space="preserve">The total large woody biomass for each stratum is calculated using the following equation:   </w:t>
        </w:r>
      </w:ins>
    </w:p>
    <w:p w14:paraId="0F2B4563" w14:textId="77777777" w:rsidR="00AF3A16" w:rsidRPr="007F7E2B" w:rsidRDefault="00AF3A16">
      <w:pPr>
        <w:spacing w:after="122" w:line="265" w:lineRule="auto"/>
        <w:ind w:left="1768"/>
        <w:rPr>
          <w:ins w:id="9148" w:author="V2" w:date="2025-04-14T14:19:00Z" w16du:dateUtc="2025-04-14T19:19:00Z"/>
        </w:rPr>
      </w:pPr>
      <w:ins w:id="9149" w:author="V2" w:date="2025-04-14T14:19:00Z" w16du:dateUtc="2025-04-14T19:19:00Z">
        <w:r w:rsidRPr="007F7E2B">
          <w:rPr>
            <w:rFonts w:ascii="Times New Roman" w:eastAsia="Times New Roman" w:hAnsi="Times New Roman" w:cs="Times New Roman"/>
            <w:i/>
            <w:sz w:val="14"/>
          </w:rPr>
          <w:t>z</w:t>
        </w:r>
      </w:ins>
    </w:p>
    <w:p w14:paraId="62305DC5" w14:textId="602CE6A2" w:rsidR="00AF3A16" w:rsidRPr="007F7E2B" w:rsidRDefault="000E136C" w:rsidP="000E136C">
      <w:pPr>
        <w:tabs>
          <w:tab w:val="center" w:pos="2069"/>
          <w:tab w:val="center" w:pos="4321"/>
          <w:tab w:val="center" w:pos="5041"/>
          <w:tab w:val="center" w:pos="5761"/>
          <w:tab w:val="center" w:pos="6481"/>
          <w:tab w:val="center" w:pos="7406"/>
        </w:tabs>
        <w:spacing w:line="259" w:lineRule="auto"/>
        <w:rPr>
          <w:ins w:id="9150" w:author="V2" w:date="2025-04-14T14:19:00Z" w16du:dateUtc="2025-04-14T19:19:00Z"/>
        </w:rPr>
      </w:pPr>
      <w:ins w:id="9151"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24854" behindDoc="1" locked="0" layoutInCell="1" allowOverlap="1" wp14:anchorId="3832B17C" wp14:editId="1BA2BAFB">
              <wp:simplePos x="0" y="0"/>
              <wp:positionH relativeFrom="column">
                <wp:posOffset>723900</wp:posOffset>
              </wp:positionH>
              <wp:positionV relativeFrom="paragraph">
                <wp:posOffset>0</wp:posOffset>
              </wp:positionV>
              <wp:extent cx="2444750" cy="533400"/>
              <wp:effectExtent l="0" t="0" r="0" b="0"/>
              <wp:wrapTight wrapText="bothSides">
                <wp:wrapPolygon edited="0">
                  <wp:start x="0" y="0"/>
                  <wp:lineTo x="0" y="20829"/>
                  <wp:lineTo x="21376" y="20829"/>
                  <wp:lineTo x="21376" y="0"/>
                  <wp:lineTo x="0" y="0"/>
                </wp:wrapPolygon>
              </wp:wrapTight>
              <wp:docPr id="57336224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62243" name="Picture 1" descr="A black and white text&#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444750" cy="533400"/>
                      </a:xfrm>
                      <a:prstGeom prst="rect">
                        <a:avLst/>
                      </a:prstGeom>
                    </pic:spPr>
                  </pic:pic>
                </a:graphicData>
              </a:graphic>
              <wp14:sizeRelH relativeFrom="page">
                <wp14:pctWidth>0</wp14:pctWidth>
              </wp14:sizeRelH>
              <wp14:sizeRelV relativeFrom="page">
                <wp14:pctHeight>0</wp14:pctHeight>
              </wp14:sizeRelV>
            </wp:anchor>
          </w:drawing>
        </w:r>
        <w:r w:rsidR="00AF3A16" w:rsidRPr="007F7E2B">
          <w:rPr>
            <w:sz w:val="22"/>
          </w:rPr>
          <w:tab/>
        </w:r>
        <w:r w:rsidR="00AF3A16" w:rsidRPr="007F7E2B">
          <w:tab/>
          <w:t xml:space="preserve"> </w:t>
        </w:r>
        <w:r w:rsidR="00AF3A16" w:rsidRPr="007F7E2B">
          <w:tab/>
          <w:t xml:space="preserve"> </w:t>
        </w:r>
        <w:r w:rsidR="00AF3A16" w:rsidRPr="007F7E2B">
          <w:tab/>
          <w:t xml:space="preserve"> </w:t>
        </w:r>
        <w:r w:rsidR="00AF3A16" w:rsidRPr="007F7E2B">
          <w:tab/>
          <w:t xml:space="preserve"> </w:t>
        </w:r>
        <w:r w:rsidR="00AF3A16" w:rsidRPr="007F7E2B">
          <w:tab/>
          <w:t xml:space="preserve">(6.9) </w:t>
        </w:r>
      </w:ins>
    </w:p>
    <w:tbl>
      <w:tblPr>
        <w:tblStyle w:val="TableGrid0"/>
        <w:tblW w:w="8023" w:type="dxa"/>
        <w:tblInd w:w="720" w:type="dxa"/>
        <w:tblLook w:val="04A0" w:firstRow="1" w:lastRow="0" w:firstColumn="1" w:lastColumn="0" w:noHBand="0" w:noVBand="1"/>
      </w:tblPr>
      <w:tblGrid>
        <w:gridCol w:w="646"/>
        <w:gridCol w:w="795"/>
        <w:gridCol w:w="6582"/>
      </w:tblGrid>
      <w:tr w:rsidR="00AF3A16" w:rsidRPr="007F7E2B" w14:paraId="3E3F25E1" w14:textId="77777777">
        <w:trPr>
          <w:trHeight w:val="341"/>
          <w:ins w:id="9152" w:author="V2" w:date="2025-04-14T14:19:00Z" w16du:dateUtc="2025-04-14T19:19:00Z"/>
        </w:trPr>
        <w:tc>
          <w:tcPr>
            <w:tcW w:w="1441" w:type="dxa"/>
            <w:gridSpan w:val="2"/>
            <w:tcBorders>
              <w:top w:val="nil"/>
              <w:left w:val="nil"/>
              <w:bottom w:val="nil"/>
              <w:right w:val="nil"/>
            </w:tcBorders>
          </w:tcPr>
          <w:p w14:paraId="748A3EE2" w14:textId="77777777" w:rsidR="00AF3A16" w:rsidRPr="007F7E2B" w:rsidRDefault="00AF3A16">
            <w:pPr>
              <w:spacing w:line="259" w:lineRule="auto"/>
              <w:rPr>
                <w:ins w:id="9153" w:author="V2" w:date="2025-04-14T14:19:00Z" w16du:dateUtc="2025-04-14T19:19:00Z"/>
              </w:rPr>
            </w:pPr>
            <w:ins w:id="9154" w:author="V2" w:date="2025-04-14T14:19:00Z" w16du:dateUtc="2025-04-14T19:19:00Z">
              <w:r w:rsidRPr="007F7E2B">
                <w:t xml:space="preserve">Where: </w:t>
              </w:r>
            </w:ins>
          </w:p>
        </w:tc>
        <w:tc>
          <w:tcPr>
            <w:tcW w:w="6582" w:type="dxa"/>
            <w:tcBorders>
              <w:top w:val="nil"/>
              <w:left w:val="nil"/>
              <w:bottom w:val="nil"/>
              <w:right w:val="nil"/>
            </w:tcBorders>
          </w:tcPr>
          <w:p w14:paraId="769B48A7" w14:textId="77777777" w:rsidR="00AF3A16" w:rsidRPr="007F7E2B" w:rsidRDefault="00AF3A16">
            <w:pPr>
              <w:spacing w:after="160" w:line="259" w:lineRule="auto"/>
              <w:rPr>
                <w:ins w:id="9155" w:author="V2" w:date="2025-04-14T14:19:00Z" w16du:dateUtc="2025-04-14T19:19:00Z"/>
              </w:rPr>
            </w:pPr>
          </w:p>
        </w:tc>
      </w:tr>
      <w:tr w:rsidR="00AF3A16" w:rsidRPr="007F7E2B" w14:paraId="790CA7C0" w14:textId="77777777">
        <w:trPr>
          <w:trHeight w:val="431"/>
          <w:ins w:id="9156" w:author="V2" w:date="2025-04-14T14:19:00Z" w16du:dateUtc="2025-04-14T19:19:00Z"/>
        </w:trPr>
        <w:tc>
          <w:tcPr>
            <w:tcW w:w="646" w:type="dxa"/>
            <w:tcBorders>
              <w:top w:val="nil"/>
              <w:left w:val="nil"/>
              <w:bottom w:val="nil"/>
              <w:right w:val="nil"/>
            </w:tcBorders>
          </w:tcPr>
          <w:p w14:paraId="179D0248" w14:textId="77777777" w:rsidR="00AF3A16" w:rsidRPr="007F7E2B" w:rsidRDefault="00AF3A16">
            <w:pPr>
              <w:spacing w:line="259" w:lineRule="auto"/>
              <w:ind w:left="24"/>
              <w:rPr>
                <w:ins w:id="9157" w:author="V2" w:date="2025-04-14T14:19:00Z" w16du:dateUtc="2025-04-14T19:19:00Z"/>
              </w:rPr>
            </w:pPr>
            <w:ins w:id="9158" w:author="V2" w:date="2025-04-14T14:19:00Z" w16du:dateUtc="2025-04-14T19:19:00Z">
              <w:r w:rsidRPr="007F7E2B">
                <w:rPr>
                  <w:rFonts w:ascii="Arial" w:eastAsia="Arial" w:hAnsi="Arial" w:cs="Arial"/>
                  <w:i/>
                </w:rPr>
                <w:t>B</w:t>
              </w:r>
              <w:r w:rsidRPr="007F7E2B">
                <w:rPr>
                  <w:rFonts w:ascii="Arial" w:eastAsia="Arial" w:hAnsi="Arial" w:cs="Arial"/>
                  <w:i/>
                  <w:sz w:val="13"/>
                </w:rPr>
                <w:t xml:space="preserve">ws </w:t>
              </w:r>
            </w:ins>
          </w:p>
        </w:tc>
        <w:tc>
          <w:tcPr>
            <w:tcW w:w="795" w:type="dxa"/>
            <w:tcBorders>
              <w:top w:val="nil"/>
              <w:left w:val="nil"/>
              <w:bottom w:val="nil"/>
              <w:right w:val="nil"/>
            </w:tcBorders>
          </w:tcPr>
          <w:p w14:paraId="7D6D39F4" w14:textId="77777777" w:rsidR="00AF3A16" w:rsidRPr="007F7E2B" w:rsidRDefault="00AF3A16">
            <w:pPr>
              <w:spacing w:line="259" w:lineRule="auto"/>
              <w:ind w:left="166"/>
              <w:rPr>
                <w:ins w:id="9159" w:author="V2" w:date="2025-04-14T14:19:00Z" w16du:dateUtc="2025-04-14T19:19:00Z"/>
              </w:rPr>
            </w:pPr>
            <w:ins w:id="9160" w:author="V2" w:date="2025-04-14T14:19:00Z" w16du:dateUtc="2025-04-14T19:19:00Z">
              <w:r w:rsidRPr="007F7E2B">
                <w:t xml:space="preserve">=  </w:t>
              </w:r>
            </w:ins>
          </w:p>
        </w:tc>
        <w:tc>
          <w:tcPr>
            <w:tcW w:w="6582" w:type="dxa"/>
            <w:tcBorders>
              <w:top w:val="nil"/>
              <w:left w:val="nil"/>
              <w:bottom w:val="nil"/>
              <w:right w:val="nil"/>
            </w:tcBorders>
          </w:tcPr>
          <w:p w14:paraId="62552F83" w14:textId="77777777" w:rsidR="00AF3A16" w:rsidRPr="007F7E2B" w:rsidRDefault="00AF3A16">
            <w:pPr>
              <w:spacing w:line="259" w:lineRule="auto"/>
              <w:rPr>
                <w:ins w:id="9161" w:author="V2" w:date="2025-04-14T14:19:00Z" w16du:dateUtc="2025-04-14T19:19:00Z"/>
              </w:rPr>
            </w:pPr>
            <w:ins w:id="9162" w:author="V2" w:date="2025-04-14T14:19:00Z" w16du:dateUtc="2025-04-14T19:19:00Z">
              <w:r w:rsidRPr="007F7E2B">
                <w:t xml:space="preserve">Total large woody biomass in stratum s, tonnes </w:t>
              </w:r>
            </w:ins>
          </w:p>
        </w:tc>
      </w:tr>
      <w:tr w:rsidR="00AF3A16" w:rsidRPr="007F7E2B" w14:paraId="16021319" w14:textId="77777777">
        <w:trPr>
          <w:trHeight w:val="386"/>
          <w:ins w:id="9163" w:author="V2" w:date="2025-04-14T14:19:00Z" w16du:dateUtc="2025-04-14T19:19:00Z"/>
        </w:trPr>
        <w:tc>
          <w:tcPr>
            <w:tcW w:w="646" w:type="dxa"/>
            <w:tcBorders>
              <w:top w:val="nil"/>
              <w:left w:val="nil"/>
              <w:bottom w:val="nil"/>
              <w:right w:val="nil"/>
            </w:tcBorders>
          </w:tcPr>
          <w:p w14:paraId="758C77EB" w14:textId="77777777" w:rsidR="00AF3A16" w:rsidRPr="007F7E2B" w:rsidRDefault="00AF3A16">
            <w:pPr>
              <w:spacing w:line="259" w:lineRule="auto"/>
              <w:ind w:left="24"/>
              <w:rPr>
                <w:ins w:id="9164" w:author="V2" w:date="2025-04-14T14:19:00Z" w16du:dateUtc="2025-04-14T19:19:00Z"/>
              </w:rPr>
            </w:pPr>
            <w:ins w:id="9165" w:author="V2" w:date="2025-04-14T14:19:00Z" w16du:dateUtc="2025-04-14T19:19:00Z">
              <w:r w:rsidRPr="007F7E2B">
                <w:rPr>
                  <w:rFonts w:ascii="Arial" w:eastAsia="Arial" w:hAnsi="Arial" w:cs="Arial"/>
                  <w:i/>
                </w:rPr>
                <w:t>A</w:t>
              </w:r>
              <w:r w:rsidRPr="007F7E2B">
                <w:rPr>
                  <w:rFonts w:ascii="Arial" w:eastAsia="Arial" w:hAnsi="Arial" w:cs="Arial"/>
                  <w:i/>
                  <w:vertAlign w:val="subscript"/>
                </w:rPr>
                <w:t>s</w:t>
              </w:r>
              <w:r w:rsidRPr="007F7E2B">
                <w:rPr>
                  <w:rFonts w:ascii="Arial" w:eastAsia="Arial" w:hAnsi="Arial" w:cs="Arial"/>
                  <w:i/>
                </w:rPr>
                <w:t xml:space="preserve"> </w:t>
              </w:r>
            </w:ins>
          </w:p>
        </w:tc>
        <w:tc>
          <w:tcPr>
            <w:tcW w:w="795" w:type="dxa"/>
            <w:tcBorders>
              <w:top w:val="nil"/>
              <w:left w:val="nil"/>
              <w:bottom w:val="nil"/>
              <w:right w:val="nil"/>
            </w:tcBorders>
          </w:tcPr>
          <w:p w14:paraId="28E16649" w14:textId="77777777" w:rsidR="00AF3A16" w:rsidRPr="007F7E2B" w:rsidRDefault="00AF3A16">
            <w:pPr>
              <w:spacing w:line="259" w:lineRule="auto"/>
              <w:ind w:left="166"/>
              <w:rPr>
                <w:ins w:id="9166" w:author="V2" w:date="2025-04-14T14:19:00Z" w16du:dateUtc="2025-04-14T19:19:00Z"/>
              </w:rPr>
            </w:pPr>
            <w:ins w:id="9167" w:author="V2" w:date="2025-04-14T14:19:00Z" w16du:dateUtc="2025-04-14T19:19:00Z">
              <w:r w:rsidRPr="007F7E2B">
                <w:t xml:space="preserve">=  </w:t>
              </w:r>
            </w:ins>
          </w:p>
        </w:tc>
        <w:tc>
          <w:tcPr>
            <w:tcW w:w="6582" w:type="dxa"/>
            <w:tcBorders>
              <w:top w:val="nil"/>
              <w:left w:val="nil"/>
              <w:bottom w:val="nil"/>
              <w:right w:val="nil"/>
            </w:tcBorders>
          </w:tcPr>
          <w:p w14:paraId="6A1DD85B" w14:textId="77777777" w:rsidR="00AF3A16" w:rsidRPr="007F7E2B" w:rsidRDefault="00AF3A16">
            <w:pPr>
              <w:spacing w:line="259" w:lineRule="auto"/>
              <w:rPr>
                <w:ins w:id="9168" w:author="V2" w:date="2025-04-14T14:19:00Z" w16du:dateUtc="2025-04-14T19:19:00Z"/>
              </w:rPr>
            </w:pPr>
            <w:ins w:id="9169" w:author="V2" w:date="2025-04-14T14:19:00Z" w16du:dateUtc="2025-04-14T19:19:00Z">
              <w:r w:rsidRPr="007F7E2B">
                <w:t xml:space="preserve">The area of the stratum s, hectares </w:t>
              </w:r>
            </w:ins>
          </w:p>
        </w:tc>
      </w:tr>
      <w:tr w:rsidR="00AF3A16" w:rsidRPr="007F7E2B" w14:paraId="7068D22D" w14:textId="77777777">
        <w:trPr>
          <w:trHeight w:val="377"/>
          <w:ins w:id="9170" w:author="V2" w:date="2025-04-14T14:19:00Z" w16du:dateUtc="2025-04-14T19:19:00Z"/>
        </w:trPr>
        <w:tc>
          <w:tcPr>
            <w:tcW w:w="646" w:type="dxa"/>
            <w:tcBorders>
              <w:top w:val="nil"/>
              <w:left w:val="nil"/>
              <w:bottom w:val="nil"/>
              <w:right w:val="nil"/>
            </w:tcBorders>
          </w:tcPr>
          <w:p w14:paraId="68A3591B" w14:textId="77777777" w:rsidR="00AF3A16" w:rsidRPr="007F7E2B" w:rsidRDefault="00AF3A16">
            <w:pPr>
              <w:spacing w:line="259" w:lineRule="auto"/>
              <w:ind w:left="24"/>
              <w:rPr>
                <w:ins w:id="9171" w:author="V2" w:date="2025-04-14T14:19:00Z" w16du:dateUtc="2025-04-14T19:19:00Z"/>
              </w:rPr>
            </w:pPr>
            <w:ins w:id="9172" w:author="V2" w:date="2025-04-14T14:19:00Z" w16du:dateUtc="2025-04-14T19:19:00Z">
              <w:r w:rsidRPr="007F7E2B">
                <w:rPr>
                  <w:rFonts w:ascii="Arial" w:eastAsia="Arial" w:hAnsi="Arial" w:cs="Arial"/>
                  <w:i/>
                </w:rPr>
                <w:t xml:space="preserve">p </w:t>
              </w:r>
            </w:ins>
          </w:p>
        </w:tc>
        <w:tc>
          <w:tcPr>
            <w:tcW w:w="795" w:type="dxa"/>
            <w:tcBorders>
              <w:top w:val="nil"/>
              <w:left w:val="nil"/>
              <w:bottom w:val="nil"/>
              <w:right w:val="nil"/>
            </w:tcBorders>
          </w:tcPr>
          <w:p w14:paraId="5D9E5565" w14:textId="77777777" w:rsidR="00AF3A16" w:rsidRPr="007F7E2B" w:rsidRDefault="00AF3A16">
            <w:pPr>
              <w:spacing w:line="259" w:lineRule="auto"/>
              <w:ind w:left="166"/>
              <w:rPr>
                <w:ins w:id="9173" w:author="V2" w:date="2025-04-14T14:19:00Z" w16du:dateUtc="2025-04-14T19:19:00Z"/>
              </w:rPr>
            </w:pPr>
            <w:ins w:id="9174" w:author="V2" w:date="2025-04-14T14:19:00Z" w16du:dateUtc="2025-04-14T19:19:00Z">
              <w:r w:rsidRPr="007F7E2B">
                <w:t xml:space="preserve">=  </w:t>
              </w:r>
            </w:ins>
          </w:p>
        </w:tc>
        <w:tc>
          <w:tcPr>
            <w:tcW w:w="6582" w:type="dxa"/>
            <w:tcBorders>
              <w:top w:val="nil"/>
              <w:left w:val="nil"/>
              <w:bottom w:val="nil"/>
              <w:right w:val="nil"/>
            </w:tcBorders>
          </w:tcPr>
          <w:p w14:paraId="1E3EF5CF" w14:textId="77777777" w:rsidR="00AF3A16" w:rsidRPr="007F7E2B" w:rsidRDefault="00AF3A16">
            <w:pPr>
              <w:spacing w:line="259" w:lineRule="auto"/>
              <w:rPr>
                <w:ins w:id="9175" w:author="V2" w:date="2025-04-14T14:19:00Z" w16du:dateUtc="2025-04-14T19:19:00Z"/>
              </w:rPr>
            </w:pPr>
            <w:ins w:id="9176" w:author="V2" w:date="2025-04-14T14:19:00Z" w16du:dateUtc="2025-04-14T19:19:00Z">
              <w:r w:rsidRPr="007F7E2B">
                <w:t xml:space="preserve">The different plot sizes or types </w:t>
              </w:r>
            </w:ins>
          </w:p>
        </w:tc>
      </w:tr>
      <w:tr w:rsidR="00AF3A16" w:rsidRPr="007F7E2B" w14:paraId="326211E0" w14:textId="77777777">
        <w:trPr>
          <w:trHeight w:val="384"/>
          <w:ins w:id="9177" w:author="V2" w:date="2025-04-14T14:19:00Z" w16du:dateUtc="2025-04-14T19:19:00Z"/>
        </w:trPr>
        <w:tc>
          <w:tcPr>
            <w:tcW w:w="646" w:type="dxa"/>
            <w:tcBorders>
              <w:top w:val="nil"/>
              <w:left w:val="nil"/>
              <w:bottom w:val="nil"/>
              <w:right w:val="nil"/>
            </w:tcBorders>
          </w:tcPr>
          <w:p w14:paraId="0053E93C" w14:textId="77777777" w:rsidR="00AF3A16" w:rsidRPr="007F7E2B" w:rsidRDefault="00AF3A16">
            <w:pPr>
              <w:spacing w:line="259" w:lineRule="auto"/>
              <w:ind w:left="24"/>
              <w:rPr>
                <w:ins w:id="9178" w:author="V2" w:date="2025-04-14T14:19:00Z" w16du:dateUtc="2025-04-14T19:19:00Z"/>
              </w:rPr>
            </w:pPr>
            <w:ins w:id="9179" w:author="V2" w:date="2025-04-14T14:19:00Z" w16du:dateUtc="2025-04-14T19:19:00Z">
              <w:r w:rsidRPr="007F7E2B">
                <w:rPr>
                  <w:rFonts w:ascii="Arial" w:eastAsia="Arial" w:hAnsi="Arial" w:cs="Arial"/>
                  <w:i/>
                </w:rPr>
                <w:t xml:space="preserve">z </w:t>
              </w:r>
            </w:ins>
          </w:p>
        </w:tc>
        <w:tc>
          <w:tcPr>
            <w:tcW w:w="795" w:type="dxa"/>
            <w:tcBorders>
              <w:top w:val="nil"/>
              <w:left w:val="nil"/>
              <w:bottom w:val="nil"/>
              <w:right w:val="nil"/>
            </w:tcBorders>
          </w:tcPr>
          <w:p w14:paraId="2E275107" w14:textId="77777777" w:rsidR="00AF3A16" w:rsidRPr="007F7E2B" w:rsidRDefault="00AF3A16">
            <w:pPr>
              <w:spacing w:line="259" w:lineRule="auto"/>
              <w:ind w:left="166"/>
              <w:rPr>
                <w:ins w:id="9180" w:author="V2" w:date="2025-04-14T14:19:00Z" w16du:dateUtc="2025-04-14T19:19:00Z"/>
              </w:rPr>
            </w:pPr>
            <w:ins w:id="9181" w:author="V2" w:date="2025-04-14T14:19:00Z" w16du:dateUtc="2025-04-14T19:19:00Z">
              <w:r w:rsidRPr="007F7E2B">
                <w:t xml:space="preserve">=  </w:t>
              </w:r>
            </w:ins>
          </w:p>
        </w:tc>
        <w:tc>
          <w:tcPr>
            <w:tcW w:w="6582" w:type="dxa"/>
            <w:tcBorders>
              <w:top w:val="nil"/>
              <w:left w:val="nil"/>
              <w:bottom w:val="nil"/>
              <w:right w:val="nil"/>
            </w:tcBorders>
          </w:tcPr>
          <w:p w14:paraId="355C5628" w14:textId="77777777" w:rsidR="00AF3A16" w:rsidRPr="007F7E2B" w:rsidRDefault="00AF3A16">
            <w:pPr>
              <w:spacing w:line="259" w:lineRule="auto"/>
              <w:rPr>
                <w:ins w:id="9182" w:author="V2" w:date="2025-04-14T14:19:00Z" w16du:dateUtc="2025-04-14T19:19:00Z"/>
              </w:rPr>
            </w:pPr>
            <w:ins w:id="9183" w:author="V2" w:date="2025-04-14T14:19:00Z" w16du:dateUtc="2025-04-14T19:19:00Z">
              <w:r w:rsidRPr="007F7E2B">
                <w:t xml:space="preserve">The number of plot sizes or types </w:t>
              </w:r>
            </w:ins>
          </w:p>
        </w:tc>
      </w:tr>
      <w:tr w:rsidR="00AF3A16" w:rsidRPr="007F7E2B" w14:paraId="0F1930FE" w14:textId="77777777">
        <w:trPr>
          <w:trHeight w:val="373"/>
          <w:ins w:id="9184" w:author="V2" w:date="2025-04-14T14:19:00Z" w16du:dateUtc="2025-04-14T19:19:00Z"/>
        </w:trPr>
        <w:tc>
          <w:tcPr>
            <w:tcW w:w="646" w:type="dxa"/>
            <w:tcBorders>
              <w:top w:val="nil"/>
              <w:left w:val="nil"/>
              <w:bottom w:val="nil"/>
              <w:right w:val="nil"/>
            </w:tcBorders>
          </w:tcPr>
          <w:p w14:paraId="775493F1" w14:textId="77777777" w:rsidR="00AF3A16" w:rsidRPr="007F7E2B" w:rsidRDefault="00AF3A16">
            <w:pPr>
              <w:spacing w:line="259" w:lineRule="auto"/>
              <w:ind w:left="24"/>
              <w:rPr>
                <w:ins w:id="9185" w:author="V2" w:date="2025-04-14T14:19:00Z" w16du:dateUtc="2025-04-14T19:19:00Z"/>
              </w:rPr>
            </w:pPr>
            <w:ins w:id="9186" w:author="V2" w:date="2025-04-14T14:19:00Z" w16du:dateUtc="2025-04-14T19:19:00Z">
              <w:r w:rsidRPr="007F7E2B">
                <w:rPr>
                  <w:rFonts w:ascii="Arial" w:eastAsia="Arial" w:hAnsi="Arial" w:cs="Arial"/>
                  <w:i/>
                </w:rPr>
                <w:t>B</w:t>
              </w:r>
              <w:r w:rsidRPr="007F7E2B">
                <w:rPr>
                  <w:rFonts w:ascii="Arial" w:eastAsia="Arial" w:hAnsi="Arial" w:cs="Arial"/>
                  <w:i/>
                  <w:vertAlign w:val="subscript"/>
                </w:rPr>
                <w:t>wp</w:t>
              </w:r>
              <w:r w:rsidRPr="007F7E2B">
                <w:t xml:space="preserve">   </w:t>
              </w:r>
            </w:ins>
          </w:p>
        </w:tc>
        <w:tc>
          <w:tcPr>
            <w:tcW w:w="795" w:type="dxa"/>
            <w:tcBorders>
              <w:top w:val="nil"/>
              <w:left w:val="nil"/>
              <w:bottom w:val="nil"/>
              <w:right w:val="nil"/>
            </w:tcBorders>
          </w:tcPr>
          <w:p w14:paraId="02BC6F07" w14:textId="77777777" w:rsidR="00AF3A16" w:rsidRPr="007F7E2B" w:rsidRDefault="00AF3A16">
            <w:pPr>
              <w:spacing w:line="259" w:lineRule="auto"/>
              <w:ind w:left="166"/>
              <w:rPr>
                <w:ins w:id="9187" w:author="V2" w:date="2025-04-14T14:19:00Z" w16du:dateUtc="2025-04-14T19:19:00Z"/>
              </w:rPr>
            </w:pPr>
            <w:ins w:id="9188" w:author="V2" w:date="2025-04-14T14:19:00Z" w16du:dateUtc="2025-04-14T19:19:00Z">
              <w:r w:rsidRPr="007F7E2B">
                <w:t xml:space="preserve">=  </w:t>
              </w:r>
            </w:ins>
          </w:p>
        </w:tc>
        <w:tc>
          <w:tcPr>
            <w:tcW w:w="6582" w:type="dxa"/>
            <w:tcBorders>
              <w:top w:val="nil"/>
              <w:left w:val="nil"/>
              <w:bottom w:val="nil"/>
              <w:right w:val="nil"/>
            </w:tcBorders>
          </w:tcPr>
          <w:p w14:paraId="11FC175E" w14:textId="77777777" w:rsidR="00AF3A16" w:rsidRPr="007F7E2B" w:rsidRDefault="00AF3A16">
            <w:pPr>
              <w:spacing w:line="259" w:lineRule="auto"/>
              <w:jc w:val="both"/>
              <w:rPr>
                <w:ins w:id="9189" w:author="V2" w:date="2025-04-14T14:19:00Z" w16du:dateUtc="2025-04-14T19:19:00Z"/>
              </w:rPr>
            </w:pPr>
            <w:ins w:id="9190" w:author="V2" w:date="2025-04-14T14:19:00Z" w16du:dateUtc="2025-04-14T19:19:00Z">
              <w:r w:rsidRPr="007F7E2B">
                <w:t xml:space="preserve">The average woody biomass per plot in a given plot size or type p, tonnes </w:t>
              </w:r>
            </w:ins>
          </w:p>
        </w:tc>
      </w:tr>
      <w:tr w:rsidR="00AF3A16" w:rsidRPr="007F7E2B" w14:paraId="2FC69375" w14:textId="77777777">
        <w:trPr>
          <w:trHeight w:val="330"/>
          <w:ins w:id="9191" w:author="V2" w:date="2025-04-14T14:19:00Z" w16du:dateUtc="2025-04-14T19:19:00Z"/>
        </w:trPr>
        <w:tc>
          <w:tcPr>
            <w:tcW w:w="646" w:type="dxa"/>
            <w:tcBorders>
              <w:top w:val="nil"/>
              <w:left w:val="nil"/>
              <w:bottom w:val="nil"/>
              <w:right w:val="nil"/>
            </w:tcBorders>
          </w:tcPr>
          <w:p w14:paraId="54794176" w14:textId="77777777" w:rsidR="00AF3A16" w:rsidRPr="007F7E2B" w:rsidRDefault="00AF3A16">
            <w:pPr>
              <w:spacing w:line="259" w:lineRule="auto"/>
              <w:ind w:left="24"/>
              <w:rPr>
                <w:ins w:id="9192" w:author="V2" w:date="2025-04-14T14:19:00Z" w16du:dateUtc="2025-04-14T19:19:00Z"/>
              </w:rPr>
            </w:pPr>
            <w:ins w:id="9193" w:author="V2" w:date="2025-04-14T14:19:00Z" w16du:dateUtc="2025-04-14T19:19:00Z">
              <w:r w:rsidRPr="007F7E2B">
                <w:rPr>
                  <w:rFonts w:ascii="Arial" w:eastAsia="Arial" w:hAnsi="Arial" w:cs="Arial"/>
                  <w:i/>
                </w:rPr>
                <w:t>s</w:t>
              </w:r>
              <w:r w:rsidRPr="007F7E2B">
                <w:rPr>
                  <w:rFonts w:ascii="Arial" w:eastAsia="Arial" w:hAnsi="Arial" w:cs="Arial"/>
                  <w:i/>
                  <w:vertAlign w:val="subscript"/>
                </w:rPr>
                <w:t>p</w:t>
              </w:r>
              <w:r w:rsidRPr="007F7E2B">
                <w:rPr>
                  <w:rFonts w:ascii="Arial" w:eastAsia="Arial" w:hAnsi="Arial" w:cs="Arial"/>
                  <w:i/>
                </w:rPr>
                <w:t xml:space="preserve">   </w:t>
              </w:r>
            </w:ins>
          </w:p>
        </w:tc>
        <w:tc>
          <w:tcPr>
            <w:tcW w:w="795" w:type="dxa"/>
            <w:tcBorders>
              <w:top w:val="nil"/>
              <w:left w:val="nil"/>
              <w:bottom w:val="nil"/>
              <w:right w:val="nil"/>
            </w:tcBorders>
          </w:tcPr>
          <w:p w14:paraId="4AD126C1" w14:textId="77777777" w:rsidR="00AF3A16" w:rsidRPr="007F7E2B" w:rsidRDefault="00AF3A16">
            <w:pPr>
              <w:spacing w:line="259" w:lineRule="auto"/>
              <w:ind w:left="166"/>
              <w:rPr>
                <w:ins w:id="9194" w:author="V2" w:date="2025-04-14T14:19:00Z" w16du:dateUtc="2025-04-14T19:19:00Z"/>
              </w:rPr>
            </w:pPr>
            <w:ins w:id="9195" w:author="V2" w:date="2025-04-14T14:19:00Z" w16du:dateUtc="2025-04-14T19:19:00Z">
              <w:r w:rsidRPr="007F7E2B">
                <w:rPr>
                  <w:rFonts w:ascii="Arial" w:eastAsia="Arial" w:hAnsi="Arial" w:cs="Arial"/>
                  <w:i/>
                </w:rPr>
                <w:t>=</w:t>
              </w:r>
              <w:r w:rsidRPr="007F7E2B">
                <w:t xml:space="preserve">  </w:t>
              </w:r>
            </w:ins>
          </w:p>
        </w:tc>
        <w:tc>
          <w:tcPr>
            <w:tcW w:w="6582" w:type="dxa"/>
            <w:tcBorders>
              <w:top w:val="nil"/>
              <w:left w:val="nil"/>
              <w:bottom w:val="nil"/>
              <w:right w:val="nil"/>
            </w:tcBorders>
          </w:tcPr>
          <w:p w14:paraId="54C8A09D" w14:textId="77777777" w:rsidR="00AF3A16" w:rsidRPr="007F7E2B" w:rsidRDefault="00AF3A16">
            <w:pPr>
              <w:spacing w:line="259" w:lineRule="auto"/>
              <w:rPr>
                <w:ins w:id="9196" w:author="V2" w:date="2025-04-14T14:19:00Z" w16du:dateUtc="2025-04-14T19:19:00Z"/>
              </w:rPr>
            </w:pPr>
            <w:ins w:id="9197" w:author="V2" w:date="2025-04-14T14:19:00Z" w16du:dateUtc="2025-04-14T19:19:00Z">
              <w:r w:rsidRPr="007F7E2B">
                <w:t>The size of the given plot type p, m</w:t>
              </w:r>
              <w:r w:rsidRPr="007F7E2B">
                <w:rPr>
                  <w:vertAlign w:val="superscript"/>
                </w:rPr>
                <w:t>2</w:t>
              </w:r>
              <w:r w:rsidRPr="007F7E2B">
                <w:t xml:space="preserve"> </w:t>
              </w:r>
            </w:ins>
          </w:p>
        </w:tc>
      </w:tr>
    </w:tbl>
    <w:p w14:paraId="7013C2F9" w14:textId="77777777" w:rsidR="00AF3A16" w:rsidRPr="007F7E2B" w:rsidRDefault="00AF3A16">
      <w:pPr>
        <w:spacing w:after="218" w:line="259" w:lineRule="auto"/>
        <w:rPr>
          <w:ins w:id="9198" w:author="V2" w:date="2025-04-14T14:19:00Z" w16du:dateUtc="2025-04-14T19:19:00Z"/>
        </w:rPr>
      </w:pPr>
      <w:ins w:id="9199" w:author="V2" w:date="2025-04-14T14:19:00Z" w16du:dateUtc="2025-04-14T19:19:00Z">
        <w:r w:rsidRPr="007F7E2B">
          <w:rPr>
            <w:rFonts w:ascii="Arial" w:eastAsia="Arial" w:hAnsi="Arial" w:cs="Arial"/>
            <w:b/>
          </w:rPr>
          <w:t xml:space="preserve"> </w:t>
        </w:r>
      </w:ins>
    </w:p>
    <w:p w14:paraId="412BB1A2" w14:textId="77777777" w:rsidR="00AF3A16" w:rsidRPr="007F7E2B" w:rsidRDefault="00AF3A16">
      <w:pPr>
        <w:pStyle w:val="Heading3"/>
        <w:ind w:left="-5"/>
        <w:rPr>
          <w:ins w:id="9200" w:author="V2" w:date="2025-04-14T14:19:00Z" w16du:dateUtc="2025-04-14T19:19:00Z"/>
        </w:rPr>
      </w:pPr>
      <w:bookmarkStart w:id="9201" w:name="_Toc174616116"/>
      <w:bookmarkStart w:id="9202" w:name="_Toc174616532"/>
      <w:bookmarkStart w:id="9203" w:name="_Toc180594257"/>
      <w:bookmarkStart w:id="9204" w:name="_Toc180594664"/>
      <w:ins w:id="9205" w:author="V2" w:date="2025-04-14T14:19:00Z" w16du:dateUtc="2025-04-14T19:19:00Z">
        <w:r w:rsidRPr="007F7E2B">
          <w:t>PART B: Small woody and non-woody vegetation</w:t>
        </w:r>
        <w:bookmarkEnd w:id="9201"/>
        <w:bookmarkEnd w:id="9202"/>
        <w:bookmarkEnd w:id="9203"/>
        <w:bookmarkEnd w:id="9204"/>
        <w:r w:rsidRPr="007F7E2B">
          <w:t xml:space="preserve"> </w:t>
        </w:r>
      </w:ins>
    </w:p>
    <w:p w14:paraId="444A7256" w14:textId="77777777" w:rsidR="00AF3A16" w:rsidRPr="007F7E2B" w:rsidRDefault="00AF3A16">
      <w:pPr>
        <w:ind w:left="-5" w:right="1"/>
        <w:rPr>
          <w:ins w:id="9206" w:author="V2" w:date="2025-04-14T14:19:00Z" w16du:dateUtc="2025-04-14T19:19:00Z"/>
        </w:rPr>
      </w:pPr>
      <w:ins w:id="9207" w:author="V2" w:date="2025-04-14T14:19:00Z" w16du:dateUtc="2025-04-14T19:19:00Z">
        <w:r w:rsidRPr="007F7E2B">
          <w:t xml:space="preserve">For smaller woody and non-woody vegetation a destructive sampling method must be used.  The steps in sampling and calculating biomass for smaller woody and non woody biomass are: </w:t>
        </w:r>
      </w:ins>
    </w:p>
    <w:p w14:paraId="771128F4" w14:textId="77777777" w:rsidR="00AF3A16" w:rsidRPr="007F7E2B" w:rsidRDefault="00AF3A16">
      <w:pPr>
        <w:spacing w:after="14" w:line="259" w:lineRule="auto"/>
        <w:rPr>
          <w:ins w:id="9208" w:author="V2" w:date="2025-04-14T14:19:00Z" w16du:dateUtc="2025-04-14T19:19:00Z"/>
        </w:rPr>
      </w:pPr>
      <w:ins w:id="9209" w:author="V2" w:date="2025-04-14T14:19:00Z" w16du:dateUtc="2025-04-14T19:19:00Z">
        <w:r w:rsidRPr="007F7E2B">
          <w:t xml:space="preserve"> </w:t>
        </w:r>
      </w:ins>
    </w:p>
    <w:p w14:paraId="685CFF11" w14:textId="77777777" w:rsidR="00AF3A16" w:rsidRPr="007F7E2B" w:rsidRDefault="00AF3A16">
      <w:pPr>
        <w:pStyle w:val="Heading3"/>
        <w:ind w:left="-5"/>
        <w:rPr>
          <w:ins w:id="9210" w:author="V2" w:date="2025-04-14T14:19:00Z" w16du:dateUtc="2025-04-14T19:19:00Z"/>
        </w:rPr>
      </w:pPr>
      <w:bookmarkStart w:id="9211" w:name="_Toc174616117"/>
      <w:bookmarkStart w:id="9212" w:name="_Toc174616533"/>
      <w:bookmarkStart w:id="9213" w:name="_Toc180594258"/>
      <w:bookmarkStart w:id="9214" w:name="_Toc180594665"/>
      <w:ins w:id="9215" w:author="V2" w:date="2025-04-14T14:19:00Z" w16du:dateUtc="2025-04-14T19:19:00Z">
        <w:r w:rsidRPr="007F7E2B">
          <w:lastRenderedPageBreak/>
          <w:t>Step 1: Stratification and determination of distribution</w:t>
        </w:r>
        <w:bookmarkEnd w:id="9211"/>
        <w:bookmarkEnd w:id="9212"/>
        <w:bookmarkEnd w:id="9213"/>
        <w:bookmarkEnd w:id="9214"/>
        <w:r w:rsidRPr="007F7E2B">
          <w:t xml:space="preserve"> </w:t>
        </w:r>
      </w:ins>
    </w:p>
    <w:p w14:paraId="52B214B4" w14:textId="188F03A7" w:rsidR="00AF3A16" w:rsidRPr="007F7E2B" w:rsidRDefault="00AF3A16">
      <w:pPr>
        <w:ind w:left="-5" w:right="1"/>
        <w:rPr>
          <w:ins w:id="9216" w:author="V2" w:date="2025-04-14T14:19:00Z" w16du:dateUtc="2025-04-14T19:19:00Z"/>
        </w:rPr>
      </w:pPr>
      <w:ins w:id="9217" w:author="V2" w:date="2025-04-14T14:19:00Z" w16du:dateUtc="2025-04-14T19:19:00Z">
        <w:r w:rsidRPr="007F7E2B">
          <w:t xml:space="preserve">Stratification of the area within the project area, and where required within the leakage belt or reference region, must be undertaken using the methods given in module </w:t>
        </w:r>
        <w:r w:rsidR="00111949" w:rsidRPr="007F7E2B">
          <w:rPr>
            <w:rFonts w:ascii="Arial" w:eastAsia="Arial" w:hAnsi="Arial" w:cs="Arial"/>
            <w:i/>
          </w:rPr>
          <w:t>TRS-1</w:t>
        </w:r>
        <w:r w:rsidRPr="007F7E2B">
          <w:rPr>
            <w:rFonts w:ascii="Arial" w:eastAsia="Arial" w:hAnsi="Arial" w:cs="Arial"/>
            <w:i/>
          </w:rPr>
          <w:t xml:space="preserve"> Methods to Determine Stratification</w:t>
        </w:r>
        <w:r w:rsidRPr="007F7E2B">
          <w:t xml:space="preserve">.  During stratification, particular attention must be given to the species and spatial distribution, and ecological and management dynamics of the smaller woody and non-woody vegetation. </w:t>
        </w:r>
      </w:ins>
    </w:p>
    <w:p w14:paraId="14D11BF4" w14:textId="77777777" w:rsidR="00AF3A16" w:rsidRPr="007F7E2B" w:rsidRDefault="00AF3A16">
      <w:pPr>
        <w:spacing w:after="14" w:line="259" w:lineRule="auto"/>
        <w:rPr>
          <w:ins w:id="9218" w:author="V2" w:date="2025-04-14T14:19:00Z" w16du:dateUtc="2025-04-14T19:19:00Z"/>
        </w:rPr>
      </w:pPr>
      <w:ins w:id="9219" w:author="V2" w:date="2025-04-14T14:19:00Z" w16du:dateUtc="2025-04-14T19:19:00Z">
        <w:r w:rsidRPr="007F7E2B">
          <w:t xml:space="preserve"> </w:t>
        </w:r>
      </w:ins>
    </w:p>
    <w:p w14:paraId="352A1BF5" w14:textId="77777777" w:rsidR="00AF3A16" w:rsidRPr="007F7E2B" w:rsidRDefault="00AF3A16">
      <w:pPr>
        <w:pStyle w:val="Heading3"/>
        <w:ind w:left="-5"/>
        <w:rPr>
          <w:ins w:id="9220" w:author="V2" w:date="2025-04-14T14:19:00Z" w16du:dateUtc="2025-04-14T19:19:00Z"/>
        </w:rPr>
      </w:pPr>
      <w:bookmarkStart w:id="9221" w:name="_Toc174616118"/>
      <w:bookmarkStart w:id="9222" w:name="_Toc174616534"/>
      <w:bookmarkStart w:id="9223" w:name="_Toc180594259"/>
      <w:bookmarkStart w:id="9224" w:name="_Toc180594666"/>
      <w:ins w:id="9225" w:author="V2" w:date="2025-04-14T14:19:00Z" w16du:dateUtc="2025-04-14T19:19:00Z">
        <w:r w:rsidRPr="007F7E2B">
          <w:t>Step 2: Sampling</w:t>
        </w:r>
        <w:bookmarkEnd w:id="9221"/>
        <w:bookmarkEnd w:id="9222"/>
        <w:bookmarkEnd w:id="9223"/>
        <w:bookmarkEnd w:id="9224"/>
        <w:r w:rsidRPr="007F7E2B">
          <w:t xml:space="preserve"> </w:t>
        </w:r>
      </w:ins>
    </w:p>
    <w:p w14:paraId="2B7F6850" w14:textId="77777777" w:rsidR="00AF3A16" w:rsidRPr="007F7E2B" w:rsidRDefault="00AF3A16">
      <w:pPr>
        <w:ind w:left="437" w:right="1"/>
        <w:rPr>
          <w:ins w:id="9226" w:author="V2" w:date="2025-04-14T14:19:00Z" w16du:dateUtc="2025-04-14T19:19:00Z"/>
        </w:rPr>
      </w:pPr>
      <w:ins w:id="9227" w:author="V2" w:date="2025-04-14T14:19:00Z" w16du:dateUtc="2025-04-14T19:19:00Z">
        <w:r w:rsidRPr="007F7E2B">
          <w:rPr>
            <w:rFonts w:ascii="Arial" w:eastAsia="Arial" w:hAnsi="Arial" w:cs="Arial"/>
            <w:b/>
          </w:rPr>
          <w:t>Step a</w:t>
        </w:r>
        <w:r w:rsidRPr="007F7E2B">
          <w:t xml:space="preserve">: </w:t>
        </w:r>
        <w:r w:rsidRPr="007F7E2B">
          <w:rPr>
            <w:rFonts w:ascii="Arial" w:eastAsia="Arial" w:hAnsi="Arial" w:cs="Arial"/>
            <w:b/>
          </w:rPr>
          <w:t>Plot Size</w:t>
        </w:r>
        <w:r w:rsidRPr="007F7E2B">
          <w:t xml:space="preserve">.  Destructive sampling entails the collection of all aboveground material within the plot.  As such, plots are typically relatively small, to avoid the necessity of collecting large amounts of material.  Square plots of 1m by 1m are acceptable where the material is relatively evenly distributed at the individual plant level.  Where more heterogeneous distributions are found, larger plots may be considered. </w:t>
        </w:r>
      </w:ins>
    </w:p>
    <w:p w14:paraId="51D18487" w14:textId="77777777" w:rsidR="00AF3A16" w:rsidRPr="007F7E2B" w:rsidRDefault="00AF3A16">
      <w:pPr>
        <w:ind w:left="437" w:right="1"/>
        <w:rPr>
          <w:ins w:id="9228" w:author="V2" w:date="2025-04-14T14:19:00Z" w16du:dateUtc="2025-04-14T19:19:00Z"/>
        </w:rPr>
      </w:pPr>
      <w:ins w:id="9229" w:author="V2" w:date="2025-04-14T14:19:00Z" w16du:dateUtc="2025-04-14T19:19:00Z">
        <w:r w:rsidRPr="007F7E2B">
          <w:rPr>
            <w:rFonts w:ascii="Arial" w:eastAsia="Arial" w:hAnsi="Arial" w:cs="Arial"/>
            <w:b/>
          </w:rPr>
          <w:t>Step b: Plot Location.</w:t>
        </w:r>
        <w:r w:rsidRPr="007F7E2B">
          <w:t xml:space="preserve">  Plots must be systematically or randomly distributed throughout the </w:t>
        </w:r>
        <w:r w:rsidRPr="007F7E2B">
          <w:rPr>
            <w:rFonts w:ascii="Arial" w:eastAsia="Arial" w:hAnsi="Arial" w:cs="Arial"/>
            <w:i/>
          </w:rPr>
          <w:t>stratum</w:t>
        </w:r>
        <w:r w:rsidRPr="007F7E2B">
          <w:t xml:space="preserve">.  Where large woody plants and trees are also being sampled using the methods given above, plots must be located in areas where remote sensing or ground sampling allows the individual trees and large shrubs to be clearly identified and excluded from the destructive sampling, to ensure that double counting, or missing of some biomass, does not occur.  Where destructive sampling is being undertaken in combination with permanent sample plots, the location of the destructive sampling sub-plot within the permanent sample plot must be recorded, and a new location for the destructive sampling subplot must be chosen for each subsequent re-measurement of the permanent sample plot. </w:t>
        </w:r>
      </w:ins>
    </w:p>
    <w:p w14:paraId="6DD6031C" w14:textId="77777777" w:rsidR="00AF3A16" w:rsidRPr="007F7E2B" w:rsidRDefault="00AF3A16">
      <w:pPr>
        <w:ind w:left="437" w:right="1"/>
        <w:rPr>
          <w:ins w:id="9230" w:author="V2" w:date="2025-04-14T14:19:00Z" w16du:dateUtc="2025-04-14T19:19:00Z"/>
        </w:rPr>
      </w:pPr>
      <w:ins w:id="9231" w:author="V2" w:date="2025-04-14T14:19:00Z" w16du:dateUtc="2025-04-14T19:19:00Z">
        <w:r w:rsidRPr="007F7E2B">
          <w:t xml:space="preserve">Where a significant proportion of the small woody and non-woody material being sampled is distributed in clumps or patches, notes must be taken identifying whether the plot falls in a clump or patch or in an area between clumps or patches.  If the area is highly heterogeneous due to clumpiness, it may be necessary to summarize the results separately for the clumps and the areas between the clumps, in order to reduce the number of plots required to meet statistical precision levels. </w:t>
        </w:r>
      </w:ins>
    </w:p>
    <w:p w14:paraId="464241BB" w14:textId="77777777" w:rsidR="00AF3A16" w:rsidRPr="007F7E2B" w:rsidRDefault="00AF3A16">
      <w:pPr>
        <w:ind w:left="437" w:right="1"/>
        <w:rPr>
          <w:ins w:id="9232" w:author="V2" w:date="2025-04-14T14:19:00Z" w16du:dateUtc="2025-04-14T19:19:00Z"/>
        </w:rPr>
      </w:pPr>
      <w:ins w:id="9233" w:author="V2" w:date="2025-04-14T14:19:00Z" w16du:dateUtc="2025-04-14T19:19:00Z">
        <w:r w:rsidRPr="007F7E2B">
          <w:t xml:space="preserve">If plots within clumps and outside clumps are summarized separately, the amount of area within a stratum consisting of clumps or patches must be determined.  This may be done in one of two ways: </w:t>
        </w:r>
      </w:ins>
    </w:p>
    <w:p w14:paraId="76E086CF" w14:textId="77777777" w:rsidR="00AF3A16" w:rsidRPr="007F7E2B" w:rsidRDefault="00AF3A16" w:rsidP="00964B29">
      <w:pPr>
        <w:numPr>
          <w:ilvl w:val="0"/>
          <w:numId w:val="85"/>
        </w:numPr>
        <w:spacing w:before="0" w:after="16" w:line="271" w:lineRule="auto"/>
        <w:ind w:right="1" w:hanging="360"/>
        <w:rPr>
          <w:ins w:id="9234" w:author="V2" w:date="2025-04-14T14:19:00Z" w16du:dateUtc="2025-04-14T19:19:00Z"/>
        </w:rPr>
      </w:pPr>
      <w:ins w:id="9235" w:author="V2" w:date="2025-04-14T14:19:00Z" w16du:dateUtc="2025-04-14T19:19:00Z">
        <w:r w:rsidRPr="007F7E2B">
          <w:t xml:space="preserve">From remote sensing, if the clumps or patches are clearly identifiable on remote sensing images. </w:t>
        </w:r>
      </w:ins>
    </w:p>
    <w:p w14:paraId="1EA0B846" w14:textId="77777777" w:rsidR="00AF3A16" w:rsidRPr="007F7E2B" w:rsidRDefault="00AF3A16" w:rsidP="00964B29">
      <w:pPr>
        <w:numPr>
          <w:ilvl w:val="0"/>
          <w:numId w:val="85"/>
        </w:numPr>
        <w:spacing w:before="0" w:after="7" w:line="271" w:lineRule="auto"/>
        <w:ind w:right="1" w:hanging="360"/>
        <w:rPr>
          <w:ins w:id="9236" w:author="V2" w:date="2025-04-14T14:19:00Z" w16du:dateUtc="2025-04-14T19:19:00Z"/>
        </w:rPr>
      </w:pPr>
      <w:ins w:id="9237" w:author="V2" w:date="2025-04-14T14:19:00Z" w16du:dateUtc="2025-04-14T19:19:00Z">
        <w:r w:rsidRPr="007F7E2B">
          <w:t xml:space="preserve">Using a line intersect survey.  A line intersect survey consists of lines systematically laid out and covering the stratum evenly and without bias.  Each line is walked, and notes are kept on the sections of the line which fall within clumps or patches.  The percentage of the total line length falling within a clump or patch is then the estimated percentage of the area lying in clumps or patches. </w:t>
        </w:r>
      </w:ins>
    </w:p>
    <w:p w14:paraId="16CA1FB0" w14:textId="77777777" w:rsidR="00AF3A16" w:rsidRPr="007F7E2B" w:rsidRDefault="00AF3A16">
      <w:pPr>
        <w:spacing w:after="17" w:line="259" w:lineRule="auto"/>
        <w:ind w:left="2161"/>
        <w:rPr>
          <w:ins w:id="9238" w:author="V2" w:date="2025-04-14T14:19:00Z" w16du:dateUtc="2025-04-14T19:19:00Z"/>
        </w:rPr>
      </w:pPr>
      <w:ins w:id="9239" w:author="V2" w:date="2025-04-14T14:19:00Z" w16du:dateUtc="2025-04-14T19:19:00Z">
        <w:r w:rsidRPr="007F7E2B">
          <w:lastRenderedPageBreak/>
          <w:t xml:space="preserve"> </w:t>
        </w:r>
      </w:ins>
    </w:p>
    <w:p w14:paraId="632E56A3" w14:textId="77777777" w:rsidR="00AF3A16" w:rsidRPr="007F7E2B" w:rsidRDefault="00AF3A16">
      <w:pPr>
        <w:spacing w:after="5"/>
        <w:ind w:left="437" w:right="1"/>
        <w:rPr>
          <w:ins w:id="9240" w:author="V2" w:date="2025-04-14T14:19:00Z" w16du:dateUtc="2025-04-14T19:19:00Z"/>
        </w:rPr>
      </w:pPr>
      <w:ins w:id="9241" w:author="V2" w:date="2025-04-14T14:19:00Z" w16du:dateUtc="2025-04-14T19:19:00Z">
        <w:r w:rsidRPr="007F7E2B">
          <w:rPr>
            <w:rFonts w:ascii="Arial" w:eastAsia="Arial" w:hAnsi="Arial" w:cs="Arial"/>
            <w:b/>
          </w:rPr>
          <w:t>Step c: Installation of plots and measurement of biomass</w:t>
        </w:r>
        <w:r w:rsidRPr="007F7E2B">
          <w:t xml:space="preserve">.  Within the designated plot area, all biomass which has not been accounted in a survey of trees and large woody biomass is cut and collected.  This biomass is then weighed, oven dried, and weighed again, to give both green and dry weights. Ideally the biomass is oven dried, to achieve “bone dry” conditions.  However, drying in direct sun may also be used. In case biomass samples are weighed after sun drying, small representative subsamples need to be taken from the larger sample, weighed, oven dried as described above, and weighed again to determine the level of residual moisture in the weighed sample.  The dry weights of the samples must then be adjusted accordingly, to provide an estimated oven dry weight of the biomass per plot. </w:t>
        </w:r>
      </w:ins>
    </w:p>
    <w:p w14:paraId="03BE91CC" w14:textId="77777777" w:rsidR="00AF3A16" w:rsidRPr="007F7E2B" w:rsidRDefault="00AF3A16">
      <w:pPr>
        <w:spacing w:after="19" w:line="259" w:lineRule="auto"/>
        <w:rPr>
          <w:ins w:id="9242" w:author="V2" w:date="2025-04-14T14:19:00Z" w16du:dateUtc="2025-04-14T19:19:00Z"/>
        </w:rPr>
      </w:pPr>
      <w:ins w:id="9243" w:author="V2" w:date="2025-04-14T14:19:00Z" w16du:dateUtc="2025-04-14T19:19:00Z">
        <w:r w:rsidRPr="007F7E2B">
          <w:t xml:space="preserve"> </w:t>
        </w:r>
      </w:ins>
    </w:p>
    <w:p w14:paraId="40EBE5C6" w14:textId="77777777" w:rsidR="00AF3A16" w:rsidRPr="007F7E2B" w:rsidRDefault="00AF3A16">
      <w:pPr>
        <w:spacing w:after="14" w:line="259" w:lineRule="auto"/>
        <w:rPr>
          <w:ins w:id="9244" w:author="V2" w:date="2025-04-14T14:19:00Z" w16du:dateUtc="2025-04-14T19:19:00Z"/>
        </w:rPr>
      </w:pPr>
      <w:ins w:id="9245" w:author="V2" w:date="2025-04-14T14:19:00Z" w16du:dateUtc="2025-04-14T19:19:00Z">
        <w:r w:rsidRPr="007F7E2B">
          <w:t xml:space="preserve"> </w:t>
        </w:r>
      </w:ins>
    </w:p>
    <w:p w14:paraId="34DAAC48" w14:textId="77777777" w:rsidR="00AF3A16" w:rsidRPr="007F7E2B" w:rsidRDefault="00AF3A16">
      <w:pPr>
        <w:pStyle w:val="Heading3"/>
        <w:ind w:left="-5"/>
        <w:rPr>
          <w:ins w:id="9246" w:author="V2" w:date="2025-04-14T14:19:00Z" w16du:dateUtc="2025-04-14T19:19:00Z"/>
        </w:rPr>
      </w:pPr>
      <w:bookmarkStart w:id="9247" w:name="_Toc174616119"/>
      <w:bookmarkStart w:id="9248" w:name="_Toc174616535"/>
      <w:bookmarkStart w:id="9249" w:name="_Toc180594260"/>
      <w:bookmarkStart w:id="9250" w:name="_Toc180594667"/>
      <w:ins w:id="9251" w:author="V2" w:date="2025-04-14T14:19:00Z" w16du:dateUtc="2025-04-14T19:19:00Z">
        <w:r w:rsidRPr="007F7E2B">
          <w:t>Step 3: Testing statistical confidence</w:t>
        </w:r>
        <w:bookmarkEnd w:id="9247"/>
        <w:bookmarkEnd w:id="9248"/>
        <w:bookmarkEnd w:id="9249"/>
        <w:bookmarkEnd w:id="9250"/>
        <w:r w:rsidRPr="007F7E2B">
          <w:t xml:space="preserve"> </w:t>
        </w:r>
      </w:ins>
    </w:p>
    <w:p w14:paraId="44100758" w14:textId="77777777" w:rsidR="00AF3A16" w:rsidRPr="007F7E2B" w:rsidRDefault="00AF3A16">
      <w:pPr>
        <w:spacing w:after="7"/>
        <w:ind w:left="-5" w:right="1"/>
        <w:rPr>
          <w:ins w:id="9252" w:author="V2" w:date="2025-04-14T14:19:00Z" w16du:dateUtc="2025-04-14T19:19:00Z"/>
        </w:rPr>
      </w:pPr>
      <w:ins w:id="9253" w:author="V2" w:date="2025-04-14T14:19:00Z" w16du:dateUtc="2025-04-14T19:19:00Z">
        <w:r w:rsidRPr="007F7E2B">
          <w:t xml:space="preserve">Calculations to test the statistical confidence of the mean must be carried out on the total above ground biomass per plot. The error of the mean must not be greater than 10%, at a 90% confidence level. </w:t>
        </w:r>
      </w:ins>
    </w:p>
    <w:p w14:paraId="35F695DC" w14:textId="77777777" w:rsidR="00AF3A16" w:rsidRPr="007F7E2B" w:rsidRDefault="00AF3A16">
      <w:pPr>
        <w:spacing w:after="17" w:line="259" w:lineRule="auto"/>
        <w:rPr>
          <w:ins w:id="9254" w:author="V2" w:date="2025-04-14T14:19:00Z" w16du:dateUtc="2025-04-14T19:19:00Z"/>
        </w:rPr>
      </w:pPr>
      <w:ins w:id="9255" w:author="V2" w:date="2025-04-14T14:19:00Z" w16du:dateUtc="2025-04-14T19:19:00Z">
        <w:r w:rsidRPr="007F7E2B">
          <w:t xml:space="preserve"> </w:t>
        </w:r>
      </w:ins>
    </w:p>
    <w:p w14:paraId="4FDFD90F" w14:textId="77777777" w:rsidR="00AF3A16" w:rsidRPr="007F7E2B" w:rsidRDefault="00AF3A16">
      <w:pPr>
        <w:ind w:left="-5" w:right="1"/>
        <w:rPr>
          <w:ins w:id="9256" w:author="V2" w:date="2025-04-14T14:19:00Z" w16du:dateUtc="2025-04-14T19:19:00Z"/>
        </w:rPr>
      </w:pPr>
      <w:ins w:id="9257" w:author="V2" w:date="2025-04-14T14:19:00Z" w16du:dateUtc="2025-04-14T19:19:00Z">
        <w:r w:rsidRPr="007F7E2B">
          <w:t xml:space="preserve">Where the confidence interval exceeds +/- 10% with 90% confidence, project proponents may undertake one of three actions: </w:t>
        </w:r>
      </w:ins>
    </w:p>
    <w:p w14:paraId="599700DF" w14:textId="2CF45DD4" w:rsidR="00AF3A16" w:rsidRPr="007F7E2B" w:rsidRDefault="00AF3A16" w:rsidP="00964B29">
      <w:pPr>
        <w:numPr>
          <w:ilvl w:val="0"/>
          <w:numId w:val="86"/>
        </w:numPr>
        <w:spacing w:before="0" w:after="1" w:line="279" w:lineRule="auto"/>
        <w:ind w:right="-5" w:hanging="360"/>
        <w:jc w:val="both"/>
        <w:rPr>
          <w:ins w:id="9258" w:author="V2" w:date="2025-04-14T14:19:00Z" w16du:dateUtc="2025-04-14T19:19:00Z"/>
        </w:rPr>
      </w:pPr>
      <w:ins w:id="9259" w:author="V2" w:date="2025-04-14T14:19:00Z" w16du:dateUtc="2025-04-14T19:19:00Z">
        <w:r w:rsidRPr="007F7E2B">
          <w:t xml:space="preserve">Re-stratify: Where the variance in the samples appears to be correlated to geographic or other factors, re-stratification should be considered, as discussed in module </w:t>
        </w:r>
        <w:r w:rsidR="00111949" w:rsidRPr="007F7E2B">
          <w:rPr>
            <w:rFonts w:ascii="Arial" w:eastAsia="Arial" w:hAnsi="Arial" w:cs="Arial"/>
            <w:i/>
          </w:rPr>
          <w:t>TRS-1</w:t>
        </w:r>
        <w:r w:rsidRPr="007F7E2B">
          <w:rPr>
            <w:rFonts w:ascii="Arial" w:eastAsia="Arial" w:hAnsi="Arial" w:cs="Arial"/>
            <w:i/>
          </w:rPr>
          <w:t xml:space="preserve"> Methods to Determine Stratification</w:t>
        </w:r>
        <w:r w:rsidRPr="007F7E2B">
          <w:t>. If re-stratification is undertaken, confidence intervals must be recalculated for the new strata.  Re-stratification will require the installation of further randomly or systematically located plots if the confidence interval in one of the new strata fails to meet the required confidence standards, unless option c is chosen for that stratum.</w:t>
        </w:r>
        <w:r w:rsidRPr="007F7E2B">
          <w:rPr>
            <w:rFonts w:ascii="Arial" w:eastAsia="Arial" w:hAnsi="Arial" w:cs="Arial"/>
            <w:b/>
          </w:rPr>
          <w:t xml:space="preserve"> </w:t>
        </w:r>
      </w:ins>
    </w:p>
    <w:p w14:paraId="11093E7C" w14:textId="77777777" w:rsidR="00AF3A16" w:rsidRPr="007F7E2B" w:rsidRDefault="00AF3A16">
      <w:pPr>
        <w:spacing w:after="19" w:line="259" w:lineRule="auto"/>
        <w:ind w:left="720"/>
        <w:rPr>
          <w:ins w:id="9260" w:author="V2" w:date="2025-04-14T14:19:00Z" w16du:dateUtc="2025-04-14T19:19:00Z"/>
        </w:rPr>
      </w:pPr>
      <w:ins w:id="9261" w:author="V2" w:date="2025-04-14T14:19:00Z" w16du:dateUtc="2025-04-14T19:19:00Z">
        <w:r w:rsidRPr="007F7E2B">
          <w:rPr>
            <w:rFonts w:ascii="Arial" w:eastAsia="Arial" w:hAnsi="Arial" w:cs="Arial"/>
            <w:b/>
          </w:rPr>
          <w:t xml:space="preserve"> </w:t>
        </w:r>
      </w:ins>
    </w:p>
    <w:p w14:paraId="2AAEDBDD" w14:textId="77777777" w:rsidR="00AF3A16" w:rsidRPr="007F7E2B" w:rsidRDefault="00AF3A16" w:rsidP="00964B29">
      <w:pPr>
        <w:numPr>
          <w:ilvl w:val="0"/>
          <w:numId w:val="86"/>
        </w:numPr>
        <w:spacing w:before="0" w:after="1" w:line="279" w:lineRule="auto"/>
        <w:ind w:right="-5" w:hanging="360"/>
        <w:jc w:val="both"/>
        <w:rPr>
          <w:ins w:id="9262" w:author="V2" w:date="2025-04-14T14:19:00Z" w16du:dateUtc="2025-04-14T19:19:00Z"/>
        </w:rPr>
      </w:pPr>
      <w:ins w:id="9263" w:author="V2" w:date="2025-04-14T14:19:00Z" w16du:dateUtc="2025-04-14T19:19:00Z">
        <w:r w:rsidRPr="007F7E2B">
          <w:t xml:space="preserve">Increase the number of plots: Where the variance appears to be inherent to and distributed across the stratum, the project proponent may choose to install further plots.  An estimate of the required number of further plots must be calculated, using the equation below (3), and further plots installed, located systematically or randomly.  </w:t>
        </w:r>
        <w:r w:rsidRPr="007F7E2B">
          <w:rPr>
            <w:rFonts w:ascii="Arial" w:eastAsia="Arial" w:hAnsi="Arial" w:cs="Arial"/>
            <w:b/>
          </w:rPr>
          <w:t xml:space="preserve"> </w:t>
        </w:r>
      </w:ins>
    </w:p>
    <w:p w14:paraId="11356556" w14:textId="61B0D8AD" w:rsidR="00AF3A16" w:rsidRPr="007F7E2B" w:rsidRDefault="0085169E">
      <w:pPr>
        <w:spacing w:after="108" w:line="259" w:lineRule="auto"/>
        <w:ind w:left="720"/>
        <w:rPr>
          <w:ins w:id="9264" w:author="V2" w:date="2025-04-14T14:19:00Z" w16du:dateUtc="2025-04-14T19:19:00Z"/>
        </w:rPr>
      </w:pPr>
      <w:ins w:id="9265"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25878" behindDoc="1" locked="0" layoutInCell="1" allowOverlap="1" wp14:anchorId="77FB5832" wp14:editId="6F5C5E9F">
              <wp:simplePos x="0" y="0"/>
              <wp:positionH relativeFrom="column">
                <wp:posOffset>679450</wp:posOffset>
              </wp:positionH>
              <wp:positionV relativeFrom="paragraph">
                <wp:posOffset>354965</wp:posOffset>
              </wp:positionV>
              <wp:extent cx="1892300" cy="482600"/>
              <wp:effectExtent l="0" t="0" r="0" b="0"/>
              <wp:wrapTight wrapText="bothSides">
                <wp:wrapPolygon edited="0">
                  <wp:start x="0" y="0"/>
                  <wp:lineTo x="0" y="20463"/>
                  <wp:lineTo x="21310" y="20463"/>
                  <wp:lineTo x="21310" y="0"/>
                  <wp:lineTo x="0" y="0"/>
                </wp:wrapPolygon>
              </wp:wrapTight>
              <wp:docPr id="1882742143" name="Picture 1" descr="A black tex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42143" name="Picture 1" descr="A black text with a white background&#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1892300" cy="482600"/>
                      </a:xfrm>
                      <a:prstGeom prst="rect">
                        <a:avLst/>
                      </a:prstGeom>
                    </pic:spPr>
                  </pic:pic>
                </a:graphicData>
              </a:graphic>
              <wp14:sizeRelH relativeFrom="page">
                <wp14:pctWidth>0</wp14:pctWidth>
              </wp14:sizeRelH>
              <wp14:sizeRelV relativeFrom="page">
                <wp14:pctHeight>0</wp14:pctHeight>
              </wp14:sizeRelV>
            </wp:anchor>
          </w:drawing>
        </w:r>
        <w:r w:rsidR="00AF3A16" w:rsidRPr="007F7E2B">
          <w:rPr>
            <w:rFonts w:ascii="Arial" w:eastAsia="Arial" w:hAnsi="Arial" w:cs="Arial"/>
            <w:b/>
          </w:rPr>
          <w:t xml:space="preserve"> </w:t>
        </w:r>
      </w:ins>
    </w:p>
    <w:p w14:paraId="487D429F" w14:textId="39C1FA6C" w:rsidR="00AF3A16" w:rsidRPr="007F7E2B" w:rsidRDefault="00AF3A16">
      <w:pPr>
        <w:tabs>
          <w:tab w:val="center" w:pos="1734"/>
          <w:tab w:val="center" w:pos="3601"/>
          <w:tab w:val="center" w:pos="4321"/>
          <w:tab w:val="center" w:pos="5041"/>
          <w:tab w:val="center" w:pos="5761"/>
          <w:tab w:val="center" w:pos="6481"/>
          <w:tab w:val="center" w:pos="7202"/>
          <w:tab w:val="center" w:pos="8181"/>
        </w:tabs>
        <w:spacing w:after="22" w:line="259" w:lineRule="auto"/>
        <w:rPr>
          <w:ins w:id="9266" w:author="V2" w:date="2025-04-14T14:19:00Z" w16du:dateUtc="2025-04-14T19:19:00Z"/>
        </w:rPr>
      </w:pPr>
      <w:ins w:id="9267" w:author="V2" w:date="2025-04-14T14:19:00Z" w16du:dateUtc="2025-04-14T19:19:00Z">
        <w:r w:rsidRPr="007F7E2B">
          <w:rPr>
            <w:sz w:val="22"/>
          </w:rPr>
          <w:tab/>
        </w:r>
        <w:r w:rsidRPr="007F7E2B">
          <w:t xml:space="preserve"> </w:t>
        </w:r>
        <w:r w:rsidRPr="007F7E2B">
          <w:tab/>
          <w:t xml:space="preserve"> </w:t>
        </w:r>
        <w:r w:rsidRPr="007F7E2B">
          <w:tab/>
          <w:t xml:space="preserve"> </w:t>
        </w:r>
        <w:r w:rsidRPr="007F7E2B">
          <w:tab/>
          <w:t xml:space="preserve"> </w:t>
        </w:r>
        <w:r w:rsidRPr="007F7E2B">
          <w:tab/>
          <w:t xml:space="preserve"> </w:t>
        </w:r>
        <w:r w:rsidRPr="007F7E2B">
          <w:tab/>
          <w:t xml:space="preserve"> </w:t>
        </w:r>
        <w:r w:rsidRPr="007F7E2B">
          <w:tab/>
          <w:t xml:space="preserve">(6.10) </w:t>
        </w:r>
      </w:ins>
    </w:p>
    <w:p w14:paraId="0871B850" w14:textId="77777777" w:rsidR="00AF3A16" w:rsidRPr="007F7E2B" w:rsidRDefault="00AF3A16">
      <w:pPr>
        <w:spacing w:after="17" w:line="259" w:lineRule="auto"/>
        <w:rPr>
          <w:ins w:id="9268" w:author="V2" w:date="2025-04-14T14:19:00Z" w16du:dateUtc="2025-04-14T19:19:00Z"/>
        </w:rPr>
      </w:pPr>
      <w:ins w:id="9269" w:author="V2" w:date="2025-04-14T14:19:00Z" w16du:dateUtc="2025-04-14T19:19:00Z">
        <w:r w:rsidRPr="007F7E2B">
          <w:t xml:space="preserve"> </w:t>
        </w:r>
      </w:ins>
    </w:p>
    <w:p w14:paraId="0DB893C8" w14:textId="77777777" w:rsidR="00AF3A16" w:rsidRPr="007F7E2B" w:rsidRDefault="00AF3A16">
      <w:pPr>
        <w:ind w:left="730" w:right="1"/>
        <w:rPr>
          <w:ins w:id="9270" w:author="V2" w:date="2025-04-14T14:19:00Z" w16du:dateUtc="2025-04-14T19:19:00Z"/>
        </w:rPr>
      </w:pPr>
      <w:ins w:id="9271" w:author="V2" w:date="2025-04-14T14:19:00Z" w16du:dateUtc="2025-04-14T19:19:00Z">
        <w:r w:rsidRPr="007F7E2B">
          <w:lastRenderedPageBreak/>
          <w:t xml:space="preserve">Where </w:t>
        </w:r>
      </w:ins>
    </w:p>
    <w:p w14:paraId="7D0A1467" w14:textId="77777777" w:rsidR="00AF3A16" w:rsidRPr="007F7E2B" w:rsidRDefault="00AF3A16">
      <w:pPr>
        <w:tabs>
          <w:tab w:val="center" w:pos="813"/>
          <w:tab w:val="center" w:pos="1498"/>
          <w:tab w:val="center" w:pos="4176"/>
        </w:tabs>
        <w:spacing w:after="136"/>
        <w:rPr>
          <w:ins w:id="9272" w:author="V2" w:date="2025-04-14T14:19:00Z" w16du:dateUtc="2025-04-14T19:19:00Z"/>
        </w:rPr>
      </w:pPr>
      <w:ins w:id="9273" w:author="V2" w:date="2025-04-14T14:19:00Z" w16du:dateUtc="2025-04-14T19:19:00Z">
        <w:r w:rsidRPr="007F7E2B">
          <w:rPr>
            <w:sz w:val="22"/>
          </w:rPr>
          <w:tab/>
        </w:r>
        <w:r w:rsidRPr="007F7E2B">
          <w:t xml:space="preserve">N </w:t>
        </w:r>
        <w:r w:rsidRPr="007F7E2B">
          <w:tab/>
          <w:t xml:space="preserve">=  </w:t>
        </w:r>
        <w:r w:rsidRPr="007F7E2B">
          <w:tab/>
          <w:t xml:space="preserve">Total number of plots expected to be required </w:t>
        </w:r>
      </w:ins>
    </w:p>
    <w:p w14:paraId="06BDAED4" w14:textId="77777777" w:rsidR="00AF3A16" w:rsidRPr="007F7E2B" w:rsidRDefault="00AF3A16">
      <w:pPr>
        <w:spacing w:line="409" w:lineRule="auto"/>
        <w:ind w:left="752" w:right="94"/>
        <w:rPr>
          <w:ins w:id="9274" w:author="V2" w:date="2025-04-14T14:19:00Z" w16du:dateUtc="2025-04-14T19:19:00Z"/>
        </w:rPr>
      </w:pPr>
      <w:ins w:id="9275" w:author="V2" w:date="2025-04-14T14:19:00Z" w16du:dateUtc="2025-04-14T19:19:00Z">
        <w:r w:rsidRPr="007F7E2B">
          <w:t xml:space="preserve">t </w:t>
        </w:r>
        <w:r w:rsidRPr="007F7E2B">
          <w:tab/>
          <w:t xml:space="preserve">=  </w:t>
        </w:r>
        <w:r w:rsidRPr="007F7E2B">
          <w:tab/>
          <w:t xml:space="preserve">Student t-test 0.90 value for n-1, n being the number of plots already established s </w:t>
        </w:r>
        <w:r w:rsidRPr="007F7E2B">
          <w:tab/>
          <w:t xml:space="preserve">=  </w:t>
        </w:r>
        <w:r w:rsidRPr="007F7E2B">
          <w:tab/>
          <w:t xml:space="preserve">Standard deviation for the existing plot values m </w:t>
        </w:r>
        <w:r w:rsidRPr="007F7E2B">
          <w:tab/>
          <w:t xml:space="preserve">=  </w:t>
        </w:r>
        <w:r w:rsidRPr="007F7E2B">
          <w:tab/>
          <w:t xml:space="preserve">Mean value of the variable from the existing plots </w:t>
        </w:r>
      </w:ins>
    </w:p>
    <w:p w14:paraId="35E8B4C9" w14:textId="77777777" w:rsidR="00AF3A16" w:rsidRPr="007F7E2B" w:rsidRDefault="00AF3A16">
      <w:pPr>
        <w:spacing w:after="37" w:line="259" w:lineRule="auto"/>
        <w:rPr>
          <w:ins w:id="9276" w:author="V2" w:date="2025-04-14T14:19:00Z" w16du:dateUtc="2025-04-14T19:19:00Z"/>
        </w:rPr>
      </w:pPr>
      <w:ins w:id="9277" w:author="V2" w:date="2025-04-14T14:19:00Z" w16du:dateUtc="2025-04-14T19:19:00Z">
        <w:r w:rsidRPr="007F7E2B">
          <w:t xml:space="preserve"> </w:t>
        </w:r>
      </w:ins>
    </w:p>
    <w:p w14:paraId="3B6C5E95" w14:textId="77777777" w:rsidR="00AF3A16" w:rsidRPr="007F7E2B" w:rsidRDefault="00AF3A16" w:rsidP="00964B29">
      <w:pPr>
        <w:numPr>
          <w:ilvl w:val="0"/>
          <w:numId w:val="86"/>
        </w:numPr>
        <w:spacing w:before="0" w:after="17" w:line="271" w:lineRule="auto"/>
        <w:ind w:right="-5" w:hanging="360"/>
        <w:jc w:val="both"/>
        <w:rPr>
          <w:ins w:id="9278" w:author="V2" w:date="2025-04-14T14:19:00Z" w16du:dateUtc="2025-04-14T19:19:00Z"/>
        </w:rPr>
      </w:pPr>
      <w:ins w:id="9279" w:author="V2" w:date="2025-04-14T14:19:00Z" w16du:dateUtc="2025-04-14T19:19:00Z">
        <w:r w:rsidRPr="007F7E2B">
          <w:t xml:space="preserve">Recalculate </w:t>
        </w:r>
        <w:r w:rsidRPr="007F7E2B">
          <w:rPr>
            <w:rFonts w:ascii="Arial" w:eastAsia="Arial" w:hAnsi="Arial" w:cs="Arial"/>
            <w:i/>
          </w:rPr>
          <w:t>B</w:t>
        </w:r>
        <w:r w:rsidRPr="007F7E2B">
          <w:rPr>
            <w:rFonts w:ascii="Arial" w:eastAsia="Arial" w:hAnsi="Arial" w:cs="Arial"/>
            <w:i/>
            <w:vertAlign w:val="subscript"/>
          </w:rPr>
          <w:t>sms</w:t>
        </w:r>
        <w:r w:rsidRPr="007F7E2B">
          <w:rPr>
            <w:rFonts w:ascii="Arial" w:eastAsia="Arial" w:hAnsi="Arial" w:cs="Arial"/>
            <w:b/>
          </w:rPr>
          <w:t xml:space="preserve"> </w:t>
        </w:r>
      </w:ins>
    </w:p>
    <w:p w14:paraId="4775529E" w14:textId="77777777" w:rsidR="00AF3A16" w:rsidRPr="007F7E2B" w:rsidRDefault="00AF3A16">
      <w:pPr>
        <w:spacing w:after="1" w:line="279" w:lineRule="auto"/>
        <w:ind w:left="720" w:right="-5"/>
        <w:jc w:val="both"/>
        <w:rPr>
          <w:ins w:id="9280" w:author="V2" w:date="2025-04-14T14:19:00Z" w16du:dateUtc="2025-04-14T19:19:00Z"/>
        </w:rPr>
      </w:pPr>
      <w:ins w:id="9281" w:author="V2" w:date="2025-04-14T14:19:00Z" w16du:dateUtc="2025-04-14T19:19:00Z">
        <w:r w:rsidRPr="007F7E2B">
          <w:t xml:space="preserve">In some cases, due to project size or other factors, installing enough plots to meet the required confidence interval may not be economically viable.  In these cases, and provided that project proponents install a minimum of 10 plots per stratum, project proponents may proceed with data gathered to a lower confidence interval.  However, project proponents must recalculate </w:t>
        </w:r>
        <w:r w:rsidRPr="007F7E2B">
          <w:rPr>
            <w:rFonts w:ascii="Arial" w:eastAsia="Arial" w:hAnsi="Arial" w:cs="Arial"/>
            <w:i/>
          </w:rPr>
          <w:t>B</w:t>
        </w:r>
        <w:r w:rsidRPr="007F7E2B">
          <w:rPr>
            <w:rFonts w:ascii="Arial" w:eastAsia="Arial" w:hAnsi="Arial" w:cs="Arial"/>
            <w:i/>
            <w:vertAlign w:val="subscript"/>
          </w:rPr>
          <w:t xml:space="preserve">smi </w:t>
        </w:r>
        <w:r w:rsidRPr="007F7E2B">
          <w:t>(from step 4 below) as follows:</w:t>
        </w:r>
        <w:r w:rsidRPr="007F7E2B">
          <w:rPr>
            <w:rFonts w:ascii="Arial" w:eastAsia="Arial" w:hAnsi="Arial" w:cs="Arial"/>
            <w:b/>
          </w:rPr>
          <w:t xml:space="preserve"> </w:t>
        </w:r>
      </w:ins>
    </w:p>
    <w:p w14:paraId="7AEF6517" w14:textId="77777777" w:rsidR="00AF3A16" w:rsidRPr="007F7E2B" w:rsidRDefault="00AF3A16">
      <w:pPr>
        <w:spacing w:after="19" w:line="259" w:lineRule="auto"/>
        <w:ind w:left="1080"/>
        <w:rPr>
          <w:ins w:id="9282" w:author="V2" w:date="2025-04-14T14:19:00Z" w16du:dateUtc="2025-04-14T19:19:00Z"/>
        </w:rPr>
      </w:pPr>
      <w:ins w:id="9283" w:author="V2" w:date="2025-04-14T14:19:00Z" w16du:dateUtc="2025-04-14T19:19:00Z">
        <w:r w:rsidRPr="007F7E2B">
          <w:rPr>
            <w:rFonts w:ascii="Arial" w:eastAsia="Arial" w:hAnsi="Arial" w:cs="Arial"/>
            <w:b/>
          </w:rPr>
          <w:t xml:space="preserve"> </w:t>
        </w:r>
      </w:ins>
    </w:p>
    <w:p w14:paraId="4D06208F" w14:textId="77777777" w:rsidR="00AF3A16" w:rsidRPr="007F7E2B" w:rsidRDefault="00AF3A16">
      <w:pPr>
        <w:tabs>
          <w:tab w:val="center" w:pos="1108"/>
          <w:tab w:val="right" w:pos="9364"/>
        </w:tabs>
        <w:spacing w:after="13"/>
        <w:rPr>
          <w:ins w:id="9284" w:author="V2" w:date="2025-04-14T14:19:00Z" w16du:dateUtc="2025-04-14T19:19:00Z"/>
        </w:rPr>
      </w:pPr>
      <w:ins w:id="9285" w:author="V2" w:date="2025-04-14T14:19:00Z" w16du:dateUtc="2025-04-14T19:19:00Z">
        <w:r w:rsidRPr="007F7E2B">
          <w:rPr>
            <w:sz w:val="22"/>
          </w:rPr>
          <w:tab/>
        </w:r>
        <w:r w:rsidRPr="007F7E2B">
          <w:t xml:space="preserve">i. </w:t>
        </w:r>
        <w:r w:rsidRPr="007F7E2B">
          <w:tab/>
          <w:t xml:space="preserve">Where sampling is undertaken prior to project commencement to determine the baseline </w:t>
        </w:r>
      </w:ins>
    </w:p>
    <w:p w14:paraId="7F1BFBDE" w14:textId="77777777" w:rsidR="00AF3A16" w:rsidRPr="007F7E2B" w:rsidRDefault="00AF3A16">
      <w:pPr>
        <w:spacing w:after="117" w:line="259" w:lineRule="auto"/>
        <w:ind w:left="1800"/>
        <w:rPr>
          <w:ins w:id="9286" w:author="V2" w:date="2025-04-14T14:19:00Z" w16du:dateUtc="2025-04-14T19:19:00Z"/>
        </w:rPr>
      </w:pPr>
      <w:ins w:id="9287" w:author="V2" w:date="2025-04-14T14:19:00Z" w16du:dateUtc="2025-04-14T19:19:00Z">
        <w:r w:rsidRPr="007F7E2B">
          <w:t xml:space="preserve"> </w:t>
        </w:r>
      </w:ins>
    </w:p>
    <w:p w14:paraId="6F9A5F65" w14:textId="48936670" w:rsidR="00AF3A16" w:rsidRPr="007F7E2B" w:rsidRDefault="00EF7014">
      <w:pPr>
        <w:pStyle w:val="Heading2"/>
        <w:tabs>
          <w:tab w:val="center" w:pos="2306"/>
          <w:tab w:val="center" w:pos="4321"/>
          <w:tab w:val="center" w:pos="5041"/>
          <w:tab w:val="center" w:pos="5761"/>
          <w:tab w:val="center" w:pos="6481"/>
          <w:tab w:val="center" w:pos="7461"/>
        </w:tabs>
        <w:spacing w:after="29"/>
        <w:rPr>
          <w:ins w:id="9288" w:author="V2" w:date="2025-04-14T14:19:00Z" w16du:dateUtc="2025-04-14T19:19:00Z"/>
        </w:rPr>
      </w:pPr>
      <w:bookmarkStart w:id="9289" w:name="_Toc174616120"/>
      <w:bookmarkStart w:id="9290" w:name="_Toc174616536"/>
      <w:bookmarkStart w:id="9291" w:name="_Toc180594261"/>
      <w:bookmarkStart w:id="9292" w:name="_Toc180594668"/>
      <w:ins w:id="9293" w:author="V2" w:date="2025-04-14T14:19:00Z" w16du:dateUtc="2025-04-14T19:19:00Z">
        <w:r w:rsidRPr="007F7E2B">
          <w:rPr>
            <w:rFonts w:ascii="Times New Roman" w:eastAsia="Times New Roman" w:hAnsi="Times New Roman" w:cs="Times New Roman"/>
            <w:b w:val="0"/>
            <w:i/>
            <w:noProof/>
            <w:color w:val="000000"/>
            <w:sz w:val="24"/>
          </w:rPr>
          <w:drawing>
            <wp:anchor distT="0" distB="0" distL="114300" distR="114300" simplePos="0" relativeHeight="251726902" behindDoc="1" locked="0" layoutInCell="1" allowOverlap="1" wp14:anchorId="2696128B" wp14:editId="49C621F7">
              <wp:simplePos x="0" y="0"/>
              <wp:positionH relativeFrom="column">
                <wp:posOffset>1016000</wp:posOffset>
              </wp:positionH>
              <wp:positionV relativeFrom="paragraph">
                <wp:posOffset>157480</wp:posOffset>
              </wp:positionV>
              <wp:extent cx="2171700" cy="349250"/>
              <wp:effectExtent l="0" t="0" r="0" b="0"/>
              <wp:wrapTight wrapText="bothSides">
                <wp:wrapPolygon edited="0">
                  <wp:start x="0" y="0"/>
                  <wp:lineTo x="0" y="20029"/>
                  <wp:lineTo x="21411" y="20029"/>
                  <wp:lineTo x="21411" y="0"/>
                  <wp:lineTo x="0" y="0"/>
                </wp:wrapPolygon>
              </wp:wrapTight>
              <wp:docPr id="1435444231" name="Picture 1" descr="A black and white image of a smiley face and pl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44231" name="Picture 1" descr="A black and white image of a smiley face and plus&#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171700" cy="349250"/>
                      </a:xfrm>
                      <a:prstGeom prst="rect">
                        <a:avLst/>
                      </a:prstGeom>
                    </pic:spPr>
                  </pic:pic>
                </a:graphicData>
              </a:graphic>
              <wp14:sizeRelH relativeFrom="page">
                <wp14:pctWidth>0</wp14:pctWidth>
              </wp14:sizeRelH>
              <wp14:sizeRelV relativeFrom="page">
                <wp14:pctHeight>0</wp14:pctHeight>
              </wp14:sizeRelV>
            </wp:anchor>
          </w:drawing>
        </w:r>
        <w:r w:rsidR="00AF3A16" w:rsidRPr="007F7E2B">
          <w:rPr>
            <w:b w:val="0"/>
            <w:color w:val="000000"/>
            <w:sz w:val="22"/>
          </w:rPr>
          <w:tab/>
        </w:r>
        <w:r w:rsidR="00AF3A16" w:rsidRPr="007F7E2B">
          <w:rPr>
            <w:rFonts w:ascii="Arial" w:eastAsia="Arial" w:hAnsi="Arial" w:cs="Arial"/>
            <w:b w:val="0"/>
            <w:color w:val="000000"/>
            <w:sz w:val="20"/>
          </w:rPr>
          <w:tab/>
          <w:t xml:space="preserve"> </w:t>
        </w:r>
        <w:r w:rsidR="00AF3A16" w:rsidRPr="007F7E2B">
          <w:rPr>
            <w:rFonts w:ascii="Arial" w:eastAsia="Arial" w:hAnsi="Arial" w:cs="Arial"/>
            <w:b w:val="0"/>
            <w:color w:val="000000"/>
            <w:sz w:val="20"/>
          </w:rPr>
          <w:tab/>
          <w:t xml:space="preserve"> </w:t>
        </w:r>
        <w:r w:rsidR="00AF3A16" w:rsidRPr="007F7E2B">
          <w:rPr>
            <w:rFonts w:ascii="Arial" w:eastAsia="Arial" w:hAnsi="Arial" w:cs="Arial"/>
            <w:b w:val="0"/>
            <w:color w:val="000000"/>
            <w:sz w:val="20"/>
          </w:rPr>
          <w:tab/>
          <w:t xml:space="preserve"> </w:t>
        </w:r>
        <w:r w:rsidR="00AF3A16" w:rsidRPr="007F7E2B">
          <w:rPr>
            <w:rFonts w:ascii="Arial" w:eastAsia="Arial" w:hAnsi="Arial" w:cs="Arial"/>
            <w:b w:val="0"/>
            <w:color w:val="000000"/>
            <w:sz w:val="20"/>
          </w:rPr>
          <w:tab/>
          <w:t xml:space="preserve"> </w:t>
        </w:r>
        <w:r w:rsidR="00AF3A16" w:rsidRPr="007F7E2B">
          <w:rPr>
            <w:rFonts w:ascii="Arial" w:eastAsia="Arial" w:hAnsi="Arial" w:cs="Arial"/>
            <w:b w:val="0"/>
            <w:color w:val="000000"/>
            <w:sz w:val="20"/>
          </w:rPr>
          <w:tab/>
          <w:t>(6.11)</w:t>
        </w:r>
        <w:bookmarkEnd w:id="9289"/>
        <w:bookmarkEnd w:id="9290"/>
        <w:bookmarkEnd w:id="9291"/>
        <w:bookmarkEnd w:id="9292"/>
        <w:r w:rsidR="00AF3A16" w:rsidRPr="007F7E2B">
          <w:rPr>
            <w:rFonts w:ascii="Arial" w:eastAsia="Arial" w:hAnsi="Arial" w:cs="Arial"/>
            <w:b w:val="0"/>
            <w:color w:val="000000"/>
            <w:sz w:val="20"/>
          </w:rPr>
          <w:t xml:space="preserve"> </w:t>
        </w:r>
      </w:ins>
    </w:p>
    <w:p w14:paraId="104A8754" w14:textId="77777777" w:rsidR="00AF3A16" w:rsidRPr="007F7E2B" w:rsidRDefault="00AF3A16">
      <w:pPr>
        <w:spacing w:after="17" w:line="259" w:lineRule="auto"/>
        <w:ind w:left="1080"/>
        <w:rPr>
          <w:ins w:id="9294" w:author="V2" w:date="2025-04-14T14:19:00Z" w16du:dateUtc="2025-04-14T19:19:00Z"/>
        </w:rPr>
      </w:pPr>
      <w:ins w:id="9295" w:author="V2" w:date="2025-04-14T14:19:00Z" w16du:dateUtc="2025-04-14T19:19:00Z">
        <w:r w:rsidRPr="007F7E2B">
          <w:t xml:space="preserve"> </w:t>
        </w:r>
      </w:ins>
    </w:p>
    <w:p w14:paraId="163648B5" w14:textId="77777777" w:rsidR="00AF3A16" w:rsidRPr="007F7E2B" w:rsidRDefault="00AF3A16">
      <w:pPr>
        <w:spacing w:after="12"/>
        <w:ind w:left="1428" w:right="1"/>
        <w:rPr>
          <w:ins w:id="9296" w:author="V2" w:date="2025-04-14T14:19:00Z" w16du:dateUtc="2025-04-14T19:19:00Z"/>
        </w:rPr>
      </w:pPr>
      <w:ins w:id="9297" w:author="V2" w:date="2025-04-14T14:19:00Z" w16du:dateUtc="2025-04-14T19:19:00Z">
        <w:r w:rsidRPr="007F7E2B">
          <w:t xml:space="preserve">Where: </w:t>
        </w:r>
      </w:ins>
    </w:p>
    <w:p w14:paraId="3B8FFB28" w14:textId="77777777" w:rsidR="00AF3A16" w:rsidRPr="007F7E2B" w:rsidRDefault="00AF3A16">
      <w:pPr>
        <w:spacing w:line="415" w:lineRule="auto"/>
        <w:ind w:left="1409" w:right="119"/>
        <w:rPr>
          <w:ins w:id="9298" w:author="V2" w:date="2025-04-14T14:19:00Z" w16du:dateUtc="2025-04-14T19:19:00Z"/>
        </w:rPr>
      </w:pPr>
      <w:ins w:id="9299" w:author="V2" w:date="2025-04-14T14:19:00Z" w16du:dateUtc="2025-04-14T19:19:00Z">
        <w:r w:rsidRPr="007F7E2B">
          <w:rPr>
            <w:rFonts w:ascii="Arial" w:eastAsia="Arial" w:hAnsi="Arial" w:cs="Arial"/>
            <w:i/>
          </w:rPr>
          <w:t>B</w:t>
        </w:r>
        <w:r w:rsidRPr="007F7E2B">
          <w:rPr>
            <w:rFonts w:ascii="Arial" w:eastAsia="Arial" w:hAnsi="Arial" w:cs="Arial"/>
            <w:i/>
            <w:vertAlign w:val="subscript"/>
          </w:rPr>
          <w:t>sms</w:t>
        </w:r>
        <w:r w:rsidRPr="007F7E2B">
          <w:t xml:space="preserve"> =</w:t>
        </w:r>
        <w:r w:rsidRPr="007F7E2B">
          <w:rPr>
            <w:rFonts w:ascii="Arial" w:eastAsia="Arial" w:hAnsi="Arial" w:cs="Arial"/>
            <w:i/>
          </w:rPr>
          <w:t xml:space="preserve">  </w:t>
        </w:r>
        <w:r w:rsidRPr="007F7E2B">
          <w:t xml:space="preserve">Total biomass of small woody and non-woody living vegetation in </w:t>
        </w:r>
        <w:r w:rsidRPr="007F7E2B">
          <w:rPr>
            <w:rFonts w:ascii="Arial" w:eastAsia="Arial" w:hAnsi="Arial" w:cs="Arial"/>
            <w:i/>
          </w:rPr>
          <w:t>stratum</w:t>
        </w:r>
        <w:r w:rsidRPr="007F7E2B">
          <w:t xml:space="preserve"> s, t </w:t>
        </w:r>
        <w:r w:rsidRPr="007F7E2B">
          <w:rPr>
            <w:rFonts w:ascii="Arial" w:eastAsia="Arial" w:hAnsi="Arial" w:cs="Arial"/>
            <w:i/>
          </w:rPr>
          <w:t>ci</w:t>
        </w:r>
        <w:r w:rsidRPr="007F7E2B">
          <w:t xml:space="preserve">   =   The calculated confidence interval at 90% confidence </w:t>
        </w:r>
      </w:ins>
    </w:p>
    <w:p w14:paraId="1DA2F83D" w14:textId="77777777" w:rsidR="00AF3A16" w:rsidRPr="007F7E2B" w:rsidRDefault="00AF3A16">
      <w:pPr>
        <w:spacing w:after="17" w:line="259" w:lineRule="auto"/>
        <w:rPr>
          <w:ins w:id="9300" w:author="V2" w:date="2025-04-14T14:19:00Z" w16du:dateUtc="2025-04-14T19:19:00Z"/>
        </w:rPr>
      </w:pPr>
      <w:ins w:id="9301" w:author="V2" w:date="2025-04-14T14:19:00Z" w16du:dateUtc="2025-04-14T19:19:00Z">
        <w:r w:rsidRPr="007F7E2B">
          <w:t xml:space="preserve"> </w:t>
        </w:r>
      </w:ins>
    </w:p>
    <w:p w14:paraId="1019F350" w14:textId="77777777" w:rsidR="00AF3A16" w:rsidRPr="007F7E2B" w:rsidRDefault="00AF3A16">
      <w:pPr>
        <w:spacing w:after="7"/>
        <w:ind w:left="1800" w:right="1" w:hanging="720"/>
        <w:rPr>
          <w:ins w:id="9302" w:author="V2" w:date="2025-04-14T14:19:00Z" w16du:dateUtc="2025-04-14T19:19:00Z"/>
        </w:rPr>
      </w:pPr>
      <w:ins w:id="9303" w:author="V2" w:date="2025-04-14T14:19:00Z" w16du:dateUtc="2025-04-14T19:19:00Z">
        <w:r w:rsidRPr="007F7E2B">
          <w:t>ii. Where sampling is undertaken after project commencement to determine biomass carbon under the project scenario</w:t>
        </w:r>
        <w:r w:rsidRPr="007F7E2B">
          <w:rPr>
            <w:rFonts w:ascii="Arial" w:eastAsia="Arial" w:hAnsi="Arial" w:cs="Arial"/>
            <w:b/>
          </w:rPr>
          <w:t xml:space="preserve"> </w:t>
        </w:r>
      </w:ins>
    </w:p>
    <w:p w14:paraId="4E97EB8D" w14:textId="42287346" w:rsidR="00AF3A16" w:rsidRPr="007F7E2B" w:rsidRDefault="00337C0C">
      <w:pPr>
        <w:spacing w:after="119" w:line="259" w:lineRule="auto"/>
        <w:ind w:left="1080"/>
        <w:rPr>
          <w:ins w:id="9304" w:author="V2" w:date="2025-04-14T14:19:00Z" w16du:dateUtc="2025-04-14T19:19:00Z"/>
        </w:rPr>
      </w:pPr>
      <w:ins w:id="9305" w:author="V2" w:date="2025-04-14T14:19:00Z" w16du:dateUtc="2025-04-14T19:19:00Z">
        <w:r w:rsidRPr="007F7E2B">
          <w:rPr>
            <w:noProof/>
            <w:color w:val="000000"/>
            <w:sz w:val="22"/>
          </w:rPr>
          <w:drawing>
            <wp:anchor distT="0" distB="0" distL="114300" distR="114300" simplePos="0" relativeHeight="251727926" behindDoc="1" locked="0" layoutInCell="1" allowOverlap="1" wp14:anchorId="040EF9A4" wp14:editId="7D84D386">
              <wp:simplePos x="0" y="0"/>
              <wp:positionH relativeFrom="column">
                <wp:posOffset>984250</wp:posOffset>
              </wp:positionH>
              <wp:positionV relativeFrom="paragraph">
                <wp:posOffset>379095</wp:posOffset>
              </wp:positionV>
              <wp:extent cx="2292468" cy="482625"/>
              <wp:effectExtent l="0" t="0" r="0" b="0"/>
              <wp:wrapTight wrapText="bothSides">
                <wp:wrapPolygon edited="0">
                  <wp:start x="0" y="0"/>
                  <wp:lineTo x="0" y="20463"/>
                  <wp:lineTo x="21361" y="20463"/>
                  <wp:lineTo x="21361" y="0"/>
                  <wp:lineTo x="0" y="0"/>
                </wp:wrapPolygon>
              </wp:wrapTight>
              <wp:docPr id="208053503" name="Picture 1" descr="A black and white image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3503" name="Picture 1" descr="A black and white image of a number&#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2292468" cy="482625"/>
                      </a:xfrm>
                      <a:prstGeom prst="rect">
                        <a:avLst/>
                      </a:prstGeom>
                    </pic:spPr>
                  </pic:pic>
                </a:graphicData>
              </a:graphic>
              <wp14:sizeRelH relativeFrom="page">
                <wp14:pctWidth>0</wp14:pctWidth>
              </wp14:sizeRelH>
              <wp14:sizeRelV relativeFrom="page">
                <wp14:pctHeight>0</wp14:pctHeight>
              </wp14:sizeRelV>
            </wp:anchor>
          </w:drawing>
        </w:r>
        <w:r w:rsidR="00AF3A16" w:rsidRPr="007F7E2B">
          <w:rPr>
            <w:rFonts w:ascii="Arial" w:eastAsia="Arial" w:hAnsi="Arial" w:cs="Arial"/>
            <w:b/>
          </w:rPr>
          <w:t xml:space="preserve"> </w:t>
        </w:r>
      </w:ins>
    </w:p>
    <w:p w14:paraId="35344F7F" w14:textId="332F8C5C" w:rsidR="00AF3A16" w:rsidRPr="007F7E2B" w:rsidRDefault="00AF3A16">
      <w:pPr>
        <w:pStyle w:val="Heading2"/>
        <w:tabs>
          <w:tab w:val="center" w:pos="2304"/>
          <w:tab w:val="center" w:pos="4321"/>
          <w:tab w:val="center" w:pos="5041"/>
          <w:tab w:val="center" w:pos="5761"/>
          <w:tab w:val="center" w:pos="6481"/>
          <w:tab w:val="center" w:pos="7461"/>
        </w:tabs>
        <w:spacing w:after="29"/>
        <w:rPr>
          <w:ins w:id="9306" w:author="V2" w:date="2025-04-14T14:19:00Z" w16du:dateUtc="2025-04-14T19:19:00Z"/>
        </w:rPr>
      </w:pPr>
      <w:bookmarkStart w:id="9307" w:name="_Toc174616121"/>
      <w:bookmarkStart w:id="9308" w:name="_Toc174616537"/>
      <w:bookmarkStart w:id="9309" w:name="_Toc180594262"/>
      <w:bookmarkStart w:id="9310" w:name="_Toc180594669"/>
      <w:ins w:id="9311" w:author="V2" w:date="2025-04-14T14:19:00Z" w16du:dateUtc="2025-04-14T19:19:00Z">
        <w:r w:rsidRPr="007F7E2B">
          <w:rPr>
            <w:b w:val="0"/>
            <w:color w:val="000000"/>
            <w:sz w:val="22"/>
          </w:rPr>
          <w:tab/>
        </w:r>
        <w:r w:rsidRPr="007F7E2B">
          <w:rPr>
            <w:rFonts w:ascii="Arial" w:eastAsia="Arial" w:hAnsi="Arial" w:cs="Arial"/>
            <w:b w:val="0"/>
            <w:color w:val="000000"/>
            <w:sz w:val="20"/>
          </w:rPr>
          <w:tab/>
          <w:t xml:space="preserve"> </w:t>
        </w:r>
        <w:r w:rsidRPr="007F7E2B">
          <w:rPr>
            <w:rFonts w:ascii="Arial" w:eastAsia="Arial" w:hAnsi="Arial" w:cs="Arial"/>
            <w:b w:val="0"/>
            <w:color w:val="000000"/>
            <w:sz w:val="20"/>
          </w:rPr>
          <w:tab/>
          <w:t xml:space="preserve"> </w:t>
        </w:r>
        <w:r w:rsidRPr="007F7E2B">
          <w:rPr>
            <w:rFonts w:ascii="Arial" w:eastAsia="Arial" w:hAnsi="Arial" w:cs="Arial"/>
            <w:b w:val="0"/>
            <w:color w:val="000000"/>
            <w:sz w:val="20"/>
          </w:rPr>
          <w:tab/>
          <w:t xml:space="preserve"> </w:t>
        </w:r>
        <w:r w:rsidRPr="007F7E2B">
          <w:rPr>
            <w:rFonts w:ascii="Arial" w:eastAsia="Arial" w:hAnsi="Arial" w:cs="Arial"/>
            <w:b w:val="0"/>
            <w:color w:val="000000"/>
            <w:sz w:val="20"/>
          </w:rPr>
          <w:tab/>
          <w:t xml:space="preserve"> </w:t>
        </w:r>
        <w:r w:rsidRPr="007F7E2B">
          <w:rPr>
            <w:rFonts w:ascii="Arial" w:eastAsia="Arial" w:hAnsi="Arial" w:cs="Arial"/>
            <w:b w:val="0"/>
            <w:color w:val="000000"/>
            <w:sz w:val="20"/>
          </w:rPr>
          <w:tab/>
          <w:t>(6.12)</w:t>
        </w:r>
        <w:bookmarkEnd w:id="9307"/>
        <w:bookmarkEnd w:id="9308"/>
        <w:bookmarkEnd w:id="9309"/>
        <w:bookmarkEnd w:id="9310"/>
        <w:r w:rsidRPr="007F7E2B">
          <w:rPr>
            <w:rFonts w:ascii="Arial" w:eastAsia="Arial" w:hAnsi="Arial" w:cs="Arial"/>
            <w:b w:val="0"/>
            <w:color w:val="000000"/>
            <w:sz w:val="20"/>
          </w:rPr>
          <w:t xml:space="preserve"> </w:t>
        </w:r>
      </w:ins>
    </w:p>
    <w:p w14:paraId="32DA9BB8" w14:textId="77777777" w:rsidR="00AF3A16" w:rsidRPr="007F7E2B" w:rsidRDefault="00AF3A16">
      <w:pPr>
        <w:spacing w:after="19" w:line="259" w:lineRule="auto"/>
        <w:ind w:left="1080"/>
        <w:rPr>
          <w:ins w:id="9312" w:author="V2" w:date="2025-04-14T14:19:00Z" w16du:dateUtc="2025-04-14T19:19:00Z"/>
        </w:rPr>
      </w:pPr>
      <w:ins w:id="9313" w:author="V2" w:date="2025-04-14T14:19:00Z" w16du:dateUtc="2025-04-14T19:19:00Z">
        <w:r w:rsidRPr="007F7E2B">
          <w:t xml:space="preserve"> </w:t>
        </w:r>
      </w:ins>
    </w:p>
    <w:p w14:paraId="0794C0DB" w14:textId="77777777" w:rsidR="00AF3A16" w:rsidRPr="007F7E2B" w:rsidRDefault="00AF3A16">
      <w:pPr>
        <w:spacing w:after="12"/>
        <w:ind w:left="1428" w:right="1"/>
        <w:rPr>
          <w:ins w:id="9314" w:author="V2" w:date="2025-04-14T14:19:00Z" w16du:dateUtc="2025-04-14T19:19:00Z"/>
        </w:rPr>
      </w:pPr>
      <w:ins w:id="9315" w:author="V2" w:date="2025-04-14T14:19:00Z" w16du:dateUtc="2025-04-14T19:19:00Z">
        <w:r w:rsidRPr="007F7E2B">
          <w:lastRenderedPageBreak/>
          <w:t xml:space="preserve">Where </w:t>
        </w:r>
      </w:ins>
    </w:p>
    <w:p w14:paraId="70B75152" w14:textId="77777777" w:rsidR="00AF3A16" w:rsidRPr="007F7E2B" w:rsidRDefault="00AF3A16">
      <w:pPr>
        <w:spacing w:line="415" w:lineRule="auto"/>
        <w:ind w:left="1428" w:right="102"/>
        <w:rPr>
          <w:ins w:id="9316" w:author="V2" w:date="2025-04-14T14:19:00Z" w16du:dateUtc="2025-04-14T19:19:00Z"/>
        </w:rPr>
      </w:pPr>
      <w:ins w:id="9317" w:author="V2" w:date="2025-04-14T14:19:00Z" w16du:dateUtc="2025-04-14T19:19:00Z">
        <w:r w:rsidRPr="007F7E2B">
          <w:rPr>
            <w:rFonts w:ascii="Arial" w:eastAsia="Arial" w:hAnsi="Arial" w:cs="Arial"/>
            <w:i/>
          </w:rPr>
          <w:t>B</w:t>
        </w:r>
        <w:r w:rsidRPr="007F7E2B">
          <w:rPr>
            <w:rFonts w:ascii="Arial" w:eastAsia="Arial" w:hAnsi="Arial" w:cs="Arial"/>
            <w:i/>
            <w:vertAlign w:val="subscript"/>
          </w:rPr>
          <w:t>sms</w:t>
        </w:r>
        <w:r w:rsidRPr="007F7E2B">
          <w:t xml:space="preserve"> =</w:t>
        </w:r>
        <w:r w:rsidRPr="007F7E2B">
          <w:rPr>
            <w:rFonts w:ascii="Arial" w:eastAsia="Arial" w:hAnsi="Arial" w:cs="Arial"/>
            <w:i/>
          </w:rPr>
          <w:t xml:space="preserve">  </w:t>
        </w:r>
        <w:r w:rsidRPr="007F7E2B">
          <w:t xml:space="preserve">Total biomass of small woody and non-woody living vegetation in </w:t>
        </w:r>
        <w:r w:rsidRPr="007F7E2B">
          <w:rPr>
            <w:rFonts w:ascii="Arial" w:eastAsia="Arial" w:hAnsi="Arial" w:cs="Arial"/>
            <w:i/>
          </w:rPr>
          <w:t>stratum</w:t>
        </w:r>
        <w:r w:rsidRPr="007F7E2B">
          <w:t xml:space="preserve"> s, t </w:t>
        </w:r>
        <w:r w:rsidRPr="007F7E2B">
          <w:rPr>
            <w:rFonts w:ascii="Arial" w:eastAsia="Arial" w:hAnsi="Arial" w:cs="Arial"/>
            <w:i/>
          </w:rPr>
          <w:t>ci</w:t>
        </w:r>
        <w:r w:rsidRPr="007F7E2B">
          <w:t xml:space="preserve">   =   The calculated confidence interval at 90% confidence </w:t>
        </w:r>
      </w:ins>
    </w:p>
    <w:p w14:paraId="43B7A6BB" w14:textId="77777777" w:rsidR="00AF3A16" w:rsidRPr="007F7E2B" w:rsidRDefault="00AF3A16">
      <w:pPr>
        <w:spacing w:after="17" w:line="259" w:lineRule="auto"/>
        <w:ind w:left="1440"/>
        <w:rPr>
          <w:ins w:id="9318" w:author="V2" w:date="2025-04-14T14:19:00Z" w16du:dateUtc="2025-04-14T19:19:00Z"/>
        </w:rPr>
      </w:pPr>
      <w:ins w:id="9319" w:author="V2" w:date="2025-04-14T14:19:00Z" w16du:dateUtc="2025-04-14T19:19:00Z">
        <w:r w:rsidRPr="007F7E2B">
          <w:rPr>
            <w:rFonts w:ascii="Arial" w:eastAsia="Arial" w:hAnsi="Arial" w:cs="Arial"/>
            <w:b/>
          </w:rPr>
          <w:t xml:space="preserve"> </w:t>
        </w:r>
      </w:ins>
    </w:p>
    <w:p w14:paraId="77843C28" w14:textId="77777777" w:rsidR="00AF3A16" w:rsidRPr="007F7E2B" w:rsidRDefault="00AF3A16">
      <w:pPr>
        <w:spacing w:after="19" w:line="259" w:lineRule="auto"/>
        <w:ind w:left="720"/>
        <w:rPr>
          <w:ins w:id="9320" w:author="V2" w:date="2025-04-14T14:19:00Z" w16du:dateUtc="2025-04-14T19:19:00Z"/>
        </w:rPr>
      </w:pPr>
      <w:ins w:id="9321" w:author="V2" w:date="2025-04-14T14:19:00Z" w16du:dateUtc="2025-04-14T19:19:00Z">
        <w:r w:rsidRPr="007F7E2B">
          <w:rPr>
            <w:rFonts w:ascii="Arial" w:eastAsia="Arial" w:hAnsi="Arial" w:cs="Arial"/>
            <w:b/>
          </w:rPr>
          <w:t xml:space="preserve"> </w:t>
        </w:r>
      </w:ins>
    </w:p>
    <w:p w14:paraId="2704BDC6" w14:textId="77777777" w:rsidR="00AF3A16" w:rsidRPr="007F7E2B" w:rsidRDefault="00AF3A16">
      <w:pPr>
        <w:pStyle w:val="Heading3"/>
        <w:ind w:left="-5"/>
        <w:rPr>
          <w:ins w:id="9322" w:author="V2" w:date="2025-04-14T14:19:00Z" w16du:dateUtc="2025-04-14T19:19:00Z"/>
        </w:rPr>
      </w:pPr>
      <w:bookmarkStart w:id="9323" w:name="_Toc174616122"/>
      <w:bookmarkStart w:id="9324" w:name="_Toc174616538"/>
      <w:bookmarkStart w:id="9325" w:name="_Toc180594263"/>
      <w:bookmarkStart w:id="9326" w:name="_Toc180594670"/>
      <w:ins w:id="9327" w:author="V2" w:date="2025-04-14T14:19:00Z" w16du:dateUtc="2025-04-14T19:19:00Z">
        <w:r w:rsidRPr="007F7E2B">
          <w:t>Step 4: Calculation of Total Small Woody and Non-woody Biomass</w:t>
        </w:r>
        <w:bookmarkEnd w:id="9323"/>
        <w:bookmarkEnd w:id="9324"/>
        <w:bookmarkEnd w:id="9325"/>
        <w:bookmarkEnd w:id="9326"/>
        <w:r w:rsidRPr="007F7E2B">
          <w:t xml:space="preserve"> </w:t>
        </w:r>
      </w:ins>
    </w:p>
    <w:p w14:paraId="6AF8B723" w14:textId="0F5DC8B7" w:rsidR="00AF3A16" w:rsidRPr="007F7E2B" w:rsidRDefault="002921A3" w:rsidP="002921A3">
      <w:pPr>
        <w:spacing w:after="177"/>
        <w:ind w:left="-5" w:right="1"/>
        <w:rPr>
          <w:ins w:id="9328" w:author="V2" w:date="2025-04-14T14:19:00Z" w16du:dateUtc="2025-04-14T19:19:00Z"/>
        </w:rPr>
      </w:pPr>
      <w:ins w:id="9329"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28950" behindDoc="1" locked="0" layoutInCell="1" allowOverlap="1" wp14:anchorId="51962CC7" wp14:editId="285B6037">
              <wp:simplePos x="0" y="0"/>
              <wp:positionH relativeFrom="column">
                <wp:posOffset>495300</wp:posOffset>
              </wp:positionH>
              <wp:positionV relativeFrom="paragraph">
                <wp:posOffset>312420</wp:posOffset>
              </wp:positionV>
              <wp:extent cx="2838450" cy="565150"/>
              <wp:effectExtent l="0" t="0" r="0" b="6350"/>
              <wp:wrapTight wrapText="bothSides">
                <wp:wrapPolygon edited="0">
                  <wp:start x="0" y="0"/>
                  <wp:lineTo x="0" y="21115"/>
                  <wp:lineTo x="21455" y="21115"/>
                  <wp:lineTo x="21455" y="0"/>
                  <wp:lineTo x="0" y="0"/>
                </wp:wrapPolygon>
              </wp:wrapTight>
              <wp:docPr id="80049688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96885" name="Picture 1" descr="A black text on a white background&#10;&#10;AI-generated content may be incorrect."/>
                      <pic:cNvPicPr/>
                    </pic:nvPicPr>
                    <pic:blipFill rotWithShape="1">
                      <a:blip r:embed="rId101">
                        <a:extLst>
                          <a:ext uri="{28A0092B-C50C-407E-A947-70E740481C1C}">
                            <a14:useLocalDpi xmlns:a14="http://schemas.microsoft.com/office/drawing/2010/main" val="0"/>
                          </a:ext>
                        </a:extLst>
                      </a:blip>
                      <a:srcRect b="13339"/>
                      <a:stretch/>
                    </pic:blipFill>
                    <pic:spPr bwMode="auto">
                      <a:xfrm>
                        <a:off x="0" y="0"/>
                        <a:ext cx="2838450" cy="56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3A16" w:rsidRPr="007F7E2B">
          <w:t xml:space="preserve">Total small woody and non-woody biomass per stratum is then calculated using the following equation: </w:t>
        </w:r>
      </w:ins>
    </w:p>
    <w:p w14:paraId="108EA6FA" w14:textId="16C94920" w:rsidR="002921A3" w:rsidRPr="007F7E2B" w:rsidRDefault="00AF3A16" w:rsidP="002921A3">
      <w:pPr>
        <w:tabs>
          <w:tab w:val="center" w:pos="1560"/>
          <w:tab w:val="center" w:pos="3298"/>
          <w:tab w:val="center" w:pos="5041"/>
          <w:tab w:val="center" w:pos="5761"/>
          <w:tab w:val="center" w:pos="6481"/>
          <w:tab w:val="center" w:pos="7202"/>
          <w:tab w:val="center" w:pos="8181"/>
        </w:tabs>
        <w:spacing w:line="259" w:lineRule="auto"/>
        <w:rPr>
          <w:ins w:id="9330" w:author="V2" w:date="2025-04-14T14:19:00Z" w16du:dateUtc="2025-04-14T19:19:00Z"/>
        </w:rPr>
      </w:pPr>
      <w:ins w:id="9331" w:author="V2" w:date="2025-04-14T14:19:00Z" w16du:dateUtc="2025-04-14T19:19:00Z">
        <w:r w:rsidRPr="007F7E2B">
          <w:rPr>
            <w:sz w:val="22"/>
          </w:rPr>
          <w:tab/>
        </w:r>
        <w:r w:rsidRPr="007F7E2B">
          <w:tab/>
          <w:t xml:space="preserve"> </w:t>
        </w:r>
        <w:r w:rsidRPr="007F7E2B">
          <w:tab/>
          <w:t xml:space="preserve"> </w:t>
        </w:r>
        <w:r w:rsidRPr="007F7E2B">
          <w:tab/>
          <w:t xml:space="preserve"> </w:t>
        </w:r>
        <w:r w:rsidRPr="007F7E2B">
          <w:tab/>
          <w:t xml:space="preserve"> </w:t>
        </w:r>
        <w:r w:rsidRPr="007F7E2B">
          <w:tab/>
          <w:t xml:space="preserve">(6.13) </w:t>
        </w:r>
      </w:ins>
    </w:p>
    <w:p w14:paraId="3AE3E78B" w14:textId="77777777" w:rsidR="002921A3" w:rsidRPr="007F7E2B" w:rsidRDefault="002921A3" w:rsidP="002921A3">
      <w:pPr>
        <w:ind w:right="1"/>
        <w:jc w:val="both"/>
        <w:rPr>
          <w:ins w:id="9332" w:author="V2" w:date="2025-04-14T14:19:00Z" w16du:dateUtc="2025-04-14T19:19:00Z"/>
        </w:rPr>
      </w:pPr>
    </w:p>
    <w:p w14:paraId="062BE0A2" w14:textId="4351F9AB" w:rsidR="00AF3A16" w:rsidRPr="007F7E2B" w:rsidRDefault="00AF3A16" w:rsidP="002921A3">
      <w:pPr>
        <w:ind w:right="1" w:firstLine="720"/>
        <w:jc w:val="both"/>
        <w:rPr>
          <w:ins w:id="9333" w:author="V2" w:date="2025-04-14T14:19:00Z" w16du:dateUtc="2025-04-14T19:19:00Z"/>
        </w:rPr>
      </w:pPr>
      <w:ins w:id="9334" w:author="V2" w:date="2025-04-14T14:19:00Z" w16du:dateUtc="2025-04-14T19:19:00Z">
        <w:r w:rsidRPr="007F7E2B">
          <w:t xml:space="preserve">Where: </w:t>
        </w:r>
      </w:ins>
    </w:p>
    <w:tbl>
      <w:tblPr>
        <w:tblStyle w:val="TableGrid0"/>
        <w:tblW w:w="8714" w:type="dxa"/>
        <w:tblInd w:w="742" w:type="dxa"/>
        <w:tblLook w:val="04A0" w:firstRow="1" w:lastRow="0" w:firstColumn="1" w:lastColumn="0" w:noHBand="0" w:noVBand="1"/>
      </w:tblPr>
      <w:tblGrid>
        <w:gridCol w:w="878"/>
        <w:gridCol w:w="541"/>
        <w:gridCol w:w="7295"/>
      </w:tblGrid>
      <w:tr w:rsidR="00AF3A16" w:rsidRPr="007F7E2B" w14:paraId="66A95309" w14:textId="77777777">
        <w:trPr>
          <w:trHeight w:val="311"/>
          <w:ins w:id="9335" w:author="V2" w:date="2025-04-14T14:19:00Z" w16du:dateUtc="2025-04-14T19:19:00Z"/>
        </w:trPr>
        <w:tc>
          <w:tcPr>
            <w:tcW w:w="878" w:type="dxa"/>
            <w:tcBorders>
              <w:top w:val="nil"/>
              <w:left w:val="nil"/>
              <w:bottom w:val="nil"/>
              <w:right w:val="nil"/>
            </w:tcBorders>
          </w:tcPr>
          <w:p w14:paraId="5C5549FE" w14:textId="77777777" w:rsidR="00AF3A16" w:rsidRPr="007F7E2B" w:rsidRDefault="00AF3A16">
            <w:pPr>
              <w:spacing w:line="259" w:lineRule="auto"/>
              <w:rPr>
                <w:ins w:id="9336" w:author="V2" w:date="2025-04-14T14:19:00Z" w16du:dateUtc="2025-04-14T19:19:00Z"/>
              </w:rPr>
            </w:pPr>
            <w:ins w:id="9337" w:author="V2" w:date="2025-04-14T14:19:00Z" w16du:dateUtc="2025-04-14T19:19:00Z">
              <w:r w:rsidRPr="007F7E2B">
                <w:rPr>
                  <w:rFonts w:ascii="Arial" w:eastAsia="Arial" w:hAnsi="Arial" w:cs="Arial"/>
                  <w:i/>
                </w:rPr>
                <w:t>B</w:t>
              </w:r>
              <w:r w:rsidRPr="007F7E2B">
                <w:rPr>
                  <w:rFonts w:ascii="Arial" w:eastAsia="Arial" w:hAnsi="Arial" w:cs="Arial"/>
                  <w:i/>
                  <w:sz w:val="13"/>
                </w:rPr>
                <w:t>sms</w:t>
              </w:r>
              <w:r w:rsidRPr="007F7E2B">
                <w:t xml:space="preserve"> </w:t>
              </w:r>
            </w:ins>
          </w:p>
        </w:tc>
        <w:tc>
          <w:tcPr>
            <w:tcW w:w="541" w:type="dxa"/>
            <w:tcBorders>
              <w:top w:val="nil"/>
              <w:left w:val="nil"/>
              <w:bottom w:val="nil"/>
              <w:right w:val="nil"/>
            </w:tcBorders>
          </w:tcPr>
          <w:p w14:paraId="4F047661" w14:textId="77777777" w:rsidR="00AF3A16" w:rsidRPr="007F7E2B" w:rsidRDefault="00AF3A16">
            <w:pPr>
              <w:spacing w:line="259" w:lineRule="auto"/>
              <w:rPr>
                <w:ins w:id="9338" w:author="V2" w:date="2025-04-14T14:19:00Z" w16du:dateUtc="2025-04-14T19:19:00Z"/>
              </w:rPr>
            </w:pPr>
            <w:ins w:id="9339" w:author="V2" w:date="2025-04-14T14:19:00Z" w16du:dateUtc="2025-04-14T19:19:00Z">
              <w:r w:rsidRPr="007F7E2B">
                <w:t>=</w:t>
              </w:r>
              <w:r w:rsidRPr="007F7E2B">
                <w:rPr>
                  <w:rFonts w:ascii="Arial" w:eastAsia="Arial" w:hAnsi="Arial" w:cs="Arial"/>
                  <w:i/>
                </w:rPr>
                <w:t xml:space="preserve">  </w:t>
              </w:r>
            </w:ins>
          </w:p>
        </w:tc>
        <w:tc>
          <w:tcPr>
            <w:tcW w:w="7295" w:type="dxa"/>
            <w:tcBorders>
              <w:top w:val="nil"/>
              <w:left w:val="nil"/>
              <w:bottom w:val="nil"/>
              <w:right w:val="nil"/>
            </w:tcBorders>
          </w:tcPr>
          <w:p w14:paraId="793E50A9" w14:textId="77777777" w:rsidR="00AF3A16" w:rsidRPr="007F7E2B" w:rsidRDefault="00AF3A16">
            <w:pPr>
              <w:spacing w:line="259" w:lineRule="auto"/>
              <w:rPr>
                <w:ins w:id="9340" w:author="V2" w:date="2025-04-14T14:19:00Z" w16du:dateUtc="2025-04-14T19:19:00Z"/>
              </w:rPr>
            </w:pPr>
            <w:ins w:id="9341" w:author="V2" w:date="2025-04-14T14:19:00Z" w16du:dateUtc="2025-04-14T19:19:00Z">
              <w:r w:rsidRPr="007F7E2B">
                <w:t xml:space="preserve">Total biomass of small woody and non-woody living vegetation in </w:t>
              </w:r>
              <w:r w:rsidRPr="007F7E2B">
                <w:rPr>
                  <w:rFonts w:ascii="Arial" w:eastAsia="Arial" w:hAnsi="Arial" w:cs="Arial"/>
                  <w:i/>
                </w:rPr>
                <w:t>stratum</w:t>
              </w:r>
              <w:r w:rsidRPr="007F7E2B">
                <w:t xml:space="preserve"> s, t </w:t>
              </w:r>
            </w:ins>
          </w:p>
        </w:tc>
      </w:tr>
      <w:tr w:rsidR="00AF3A16" w:rsidRPr="007F7E2B" w14:paraId="7D0FE176" w14:textId="77777777">
        <w:trPr>
          <w:trHeight w:val="377"/>
          <w:ins w:id="9342" w:author="V2" w:date="2025-04-14T14:19:00Z" w16du:dateUtc="2025-04-14T19:19:00Z"/>
        </w:trPr>
        <w:tc>
          <w:tcPr>
            <w:tcW w:w="878" w:type="dxa"/>
            <w:tcBorders>
              <w:top w:val="nil"/>
              <w:left w:val="nil"/>
              <w:bottom w:val="nil"/>
              <w:right w:val="nil"/>
            </w:tcBorders>
          </w:tcPr>
          <w:p w14:paraId="08E372FD" w14:textId="77777777" w:rsidR="00AF3A16" w:rsidRPr="007F7E2B" w:rsidRDefault="00AF3A16">
            <w:pPr>
              <w:spacing w:line="259" w:lineRule="auto"/>
              <w:rPr>
                <w:ins w:id="9343" w:author="V2" w:date="2025-04-14T14:19:00Z" w16du:dateUtc="2025-04-14T19:19:00Z"/>
              </w:rPr>
            </w:pPr>
            <w:ins w:id="9344" w:author="V2" w:date="2025-04-14T14:19:00Z" w16du:dateUtc="2025-04-14T19:19:00Z">
              <w:r w:rsidRPr="007F7E2B">
                <w:rPr>
                  <w:rFonts w:ascii="Arial" w:eastAsia="Arial" w:hAnsi="Arial" w:cs="Arial"/>
                  <w:i/>
                </w:rPr>
                <w:t xml:space="preserve">sbp </w:t>
              </w:r>
            </w:ins>
          </w:p>
        </w:tc>
        <w:tc>
          <w:tcPr>
            <w:tcW w:w="541" w:type="dxa"/>
            <w:tcBorders>
              <w:top w:val="nil"/>
              <w:left w:val="nil"/>
              <w:bottom w:val="nil"/>
              <w:right w:val="nil"/>
            </w:tcBorders>
          </w:tcPr>
          <w:p w14:paraId="18BF0AE9" w14:textId="77777777" w:rsidR="00AF3A16" w:rsidRPr="007F7E2B" w:rsidRDefault="00AF3A16">
            <w:pPr>
              <w:spacing w:line="259" w:lineRule="auto"/>
              <w:rPr>
                <w:ins w:id="9345" w:author="V2" w:date="2025-04-14T14:19:00Z" w16du:dateUtc="2025-04-14T19:19:00Z"/>
              </w:rPr>
            </w:pPr>
            <w:ins w:id="9346" w:author="V2" w:date="2025-04-14T14:19:00Z" w16du:dateUtc="2025-04-14T19:19:00Z">
              <w:r w:rsidRPr="007F7E2B">
                <w:rPr>
                  <w:rFonts w:ascii="Arial" w:eastAsia="Arial" w:hAnsi="Arial" w:cs="Arial"/>
                  <w:i/>
                </w:rPr>
                <w:t xml:space="preserve">=  </w:t>
              </w:r>
            </w:ins>
          </w:p>
        </w:tc>
        <w:tc>
          <w:tcPr>
            <w:tcW w:w="7295" w:type="dxa"/>
            <w:tcBorders>
              <w:top w:val="nil"/>
              <w:left w:val="nil"/>
              <w:bottom w:val="nil"/>
              <w:right w:val="nil"/>
            </w:tcBorders>
          </w:tcPr>
          <w:p w14:paraId="74124C8E" w14:textId="77777777" w:rsidR="00AF3A16" w:rsidRPr="007F7E2B" w:rsidRDefault="00AF3A16">
            <w:pPr>
              <w:spacing w:line="259" w:lineRule="auto"/>
              <w:rPr>
                <w:ins w:id="9347" w:author="V2" w:date="2025-04-14T14:19:00Z" w16du:dateUtc="2025-04-14T19:19:00Z"/>
              </w:rPr>
            </w:pPr>
            <w:ins w:id="9348" w:author="V2" w:date="2025-04-14T14:19:00Z" w16du:dateUtc="2025-04-14T19:19:00Z">
              <w:r w:rsidRPr="007F7E2B">
                <w:t xml:space="preserve">Small biomass plots </w:t>
              </w:r>
            </w:ins>
          </w:p>
        </w:tc>
      </w:tr>
      <w:tr w:rsidR="00AF3A16" w:rsidRPr="007F7E2B" w14:paraId="0DFFE211" w14:textId="77777777">
        <w:trPr>
          <w:trHeight w:val="385"/>
          <w:ins w:id="9349" w:author="V2" w:date="2025-04-14T14:19:00Z" w16du:dateUtc="2025-04-14T19:19:00Z"/>
        </w:trPr>
        <w:tc>
          <w:tcPr>
            <w:tcW w:w="878" w:type="dxa"/>
            <w:tcBorders>
              <w:top w:val="nil"/>
              <w:left w:val="nil"/>
              <w:bottom w:val="nil"/>
              <w:right w:val="nil"/>
            </w:tcBorders>
          </w:tcPr>
          <w:p w14:paraId="65497210" w14:textId="77777777" w:rsidR="00AF3A16" w:rsidRPr="007F7E2B" w:rsidRDefault="00AF3A16">
            <w:pPr>
              <w:spacing w:line="259" w:lineRule="auto"/>
              <w:rPr>
                <w:ins w:id="9350" w:author="V2" w:date="2025-04-14T14:19:00Z" w16du:dateUtc="2025-04-14T19:19:00Z"/>
              </w:rPr>
            </w:pPr>
            <w:ins w:id="9351" w:author="V2" w:date="2025-04-14T14:19:00Z" w16du:dateUtc="2025-04-14T19:19:00Z">
              <w:r w:rsidRPr="007F7E2B">
                <w:rPr>
                  <w:rFonts w:ascii="Arial" w:eastAsia="Arial" w:hAnsi="Arial" w:cs="Arial"/>
                  <w:i/>
                </w:rPr>
                <w:t xml:space="preserve">w </w:t>
              </w:r>
            </w:ins>
          </w:p>
        </w:tc>
        <w:tc>
          <w:tcPr>
            <w:tcW w:w="541" w:type="dxa"/>
            <w:tcBorders>
              <w:top w:val="nil"/>
              <w:left w:val="nil"/>
              <w:bottom w:val="nil"/>
              <w:right w:val="nil"/>
            </w:tcBorders>
          </w:tcPr>
          <w:p w14:paraId="4DA9B5F0" w14:textId="77777777" w:rsidR="00AF3A16" w:rsidRPr="007F7E2B" w:rsidRDefault="00AF3A16">
            <w:pPr>
              <w:spacing w:line="259" w:lineRule="auto"/>
              <w:rPr>
                <w:ins w:id="9352" w:author="V2" w:date="2025-04-14T14:19:00Z" w16du:dateUtc="2025-04-14T19:19:00Z"/>
              </w:rPr>
            </w:pPr>
            <w:ins w:id="9353" w:author="V2" w:date="2025-04-14T14:19:00Z" w16du:dateUtc="2025-04-14T19:19:00Z">
              <w:r w:rsidRPr="007F7E2B">
                <w:rPr>
                  <w:rFonts w:ascii="Arial" w:eastAsia="Arial" w:hAnsi="Arial" w:cs="Arial"/>
                  <w:i/>
                </w:rPr>
                <w:t xml:space="preserve">=  </w:t>
              </w:r>
            </w:ins>
          </w:p>
        </w:tc>
        <w:tc>
          <w:tcPr>
            <w:tcW w:w="7295" w:type="dxa"/>
            <w:tcBorders>
              <w:top w:val="nil"/>
              <w:left w:val="nil"/>
              <w:bottom w:val="nil"/>
              <w:right w:val="nil"/>
            </w:tcBorders>
          </w:tcPr>
          <w:p w14:paraId="02B5A822" w14:textId="77777777" w:rsidR="00AF3A16" w:rsidRPr="007F7E2B" w:rsidRDefault="00AF3A16">
            <w:pPr>
              <w:spacing w:line="259" w:lineRule="auto"/>
              <w:rPr>
                <w:ins w:id="9354" w:author="V2" w:date="2025-04-14T14:19:00Z" w16du:dateUtc="2025-04-14T19:19:00Z"/>
              </w:rPr>
            </w:pPr>
            <w:ins w:id="9355" w:author="V2" w:date="2025-04-14T14:19:00Z" w16du:dateUtc="2025-04-14T19:19:00Z">
              <w:r w:rsidRPr="007F7E2B">
                <w:t xml:space="preserve">Number of small biomass plots </w:t>
              </w:r>
            </w:ins>
          </w:p>
        </w:tc>
      </w:tr>
      <w:tr w:rsidR="00AF3A16" w:rsidRPr="007F7E2B" w14:paraId="6ABB5F51" w14:textId="77777777">
        <w:trPr>
          <w:trHeight w:val="392"/>
          <w:ins w:id="9356" w:author="V2" w:date="2025-04-14T14:19:00Z" w16du:dateUtc="2025-04-14T19:19:00Z"/>
        </w:trPr>
        <w:tc>
          <w:tcPr>
            <w:tcW w:w="878" w:type="dxa"/>
            <w:tcBorders>
              <w:top w:val="nil"/>
              <w:left w:val="nil"/>
              <w:bottom w:val="nil"/>
              <w:right w:val="nil"/>
            </w:tcBorders>
          </w:tcPr>
          <w:p w14:paraId="2C90651F" w14:textId="77777777" w:rsidR="00AF3A16" w:rsidRPr="007F7E2B" w:rsidRDefault="00AF3A16">
            <w:pPr>
              <w:spacing w:line="259" w:lineRule="auto"/>
              <w:rPr>
                <w:ins w:id="9357" w:author="V2" w:date="2025-04-14T14:19:00Z" w16du:dateUtc="2025-04-14T19:19:00Z"/>
              </w:rPr>
            </w:pPr>
            <w:ins w:id="9358" w:author="V2" w:date="2025-04-14T14:19:00Z" w16du:dateUtc="2025-04-14T19:19:00Z">
              <w:r w:rsidRPr="007F7E2B">
                <w:rPr>
                  <w:rFonts w:ascii="Arial" w:eastAsia="Arial" w:hAnsi="Arial" w:cs="Arial"/>
                  <w:i/>
                </w:rPr>
                <w:t>b</w:t>
              </w:r>
              <w:r w:rsidRPr="007F7E2B">
                <w:rPr>
                  <w:rFonts w:ascii="Arial" w:eastAsia="Arial" w:hAnsi="Arial" w:cs="Arial"/>
                  <w:i/>
                  <w:sz w:val="13"/>
                </w:rPr>
                <w:t xml:space="preserve">s </w:t>
              </w:r>
            </w:ins>
          </w:p>
        </w:tc>
        <w:tc>
          <w:tcPr>
            <w:tcW w:w="541" w:type="dxa"/>
            <w:tcBorders>
              <w:top w:val="nil"/>
              <w:left w:val="nil"/>
              <w:bottom w:val="nil"/>
              <w:right w:val="nil"/>
            </w:tcBorders>
          </w:tcPr>
          <w:p w14:paraId="3A84108E" w14:textId="77777777" w:rsidR="00AF3A16" w:rsidRPr="007F7E2B" w:rsidRDefault="00AF3A16">
            <w:pPr>
              <w:spacing w:line="259" w:lineRule="auto"/>
              <w:rPr>
                <w:ins w:id="9359" w:author="V2" w:date="2025-04-14T14:19:00Z" w16du:dateUtc="2025-04-14T19:19:00Z"/>
              </w:rPr>
            </w:pPr>
            <w:ins w:id="9360" w:author="V2" w:date="2025-04-14T14:19:00Z" w16du:dateUtc="2025-04-14T19:19:00Z">
              <w:r w:rsidRPr="007F7E2B">
                <w:rPr>
                  <w:rFonts w:ascii="Arial" w:eastAsia="Arial" w:hAnsi="Arial" w:cs="Arial"/>
                  <w:i/>
                </w:rPr>
                <w:t>=</w:t>
              </w:r>
              <w:r w:rsidRPr="007F7E2B">
                <w:t xml:space="preserve">  </w:t>
              </w:r>
            </w:ins>
          </w:p>
        </w:tc>
        <w:tc>
          <w:tcPr>
            <w:tcW w:w="7295" w:type="dxa"/>
            <w:tcBorders>
              <w:top w:val="nil"/>
              <w:left w:val="nil"/>
              <w:bottom w:val="nil"/>
              <w:right w:val="nil"/>
            </w:tcBorders>
          </w:tcPr>
          <w:p w14:paraId="777BFD8F" w14:textId="77777777" w:rsidR="00AF3A16" w:rsidRPr="007F7E2B" w:rsidRDefault="00AF3A16">
            <w:pPr>
              <w:spacing w:line="259" w:lineRule="auto"/>
              <w:rPr>
                <w:ins w:id="9361" w:author="V2" w:date="2025-04-14T14:19:00Z" w16du:dateUtc="2025-04-14T19:19:00Z"/>
              </w:rPr>
            </w:pPr>
            <w:ins w:id="9362" w:author="V2" w:date="2025-04-14T14:19:00Z" w16du:dateUtc="2025-04-14T19:19:00Z">
              <w:r w:rsidRPr="007F7E2B">
                <w:t xml:space="preserve">Biomass of the collected small woody and non-woody vegetation in each plot, kg </w:t>
              </w:r>
            </w:ins>
          </w:p>
        </w:tc>
      </w:tr>
      <w:tr w:rsidR="00AF3A16" w:rsidRPr="007F7E2B" w14:paraId="1632D9C3" w14:textId="77777777">
        <w:trPr>
          <w:trHeight w:val="384"/>
          <w:ins w:id="9363" w:author="V2" w:date="2025-04-14T14:19:00Z" w16du:dateUtc="2025-04-14T19:19:00Z"/>
        </w:trPr>
        <w:tc>
          <w:tcPr>
            <w:tcW w:w="878" w:type="dxa"/>
            <w:tcBorders>
              <w:top w:val="nil"/>
              <w:left w:val="nil"/>
              <w:bottom w:val="nil"/>
              <w:right w:val="nil"/>
            </w:tcBorders>
          </w:tcPr>
          <w:p w14:paraId="314496BF" w14:textId="77777777" w:rsidR="00AF3A16" w:rsidRPr="007F7E2B" w:rsidRDefault="00AF3A16">
            <w:pPr>
              <w:spacing w:line="259" w:lineRule="auto"/>
              <w:rPr>
                <w:ins w:id="9364" w:author="V2" w:date="2025-04-14T14:19:00Z" w16du:dateUtc="2025-04-14T19:19:00Z"/>
              </w:rPr>
            </w:pPr>
            <w:ins w:id="9365" w:author="V2" w:date="2025-04-14T14:19:00Z" w16du:dateUtc="2025-04-14T19:19:00Z">
              <w:r w:rsidRPr="007F7E2B">
                <w:rPr>
                  <w:rFonts w:ascii="Arial" w:eastAsia="Arial" w:hAnsi="Arial" w:cs="Arial"/>
                  <w:i/>
                </w:rPr>
                <w:t>A</w:t>
              </w:r>
              <w:r w:rsidRPr="007F7E2B">
                <w:rPr>
                  <w:rFonts w:ascii="Arial" w:eastAsia="Arial" w:hAnsi="Arial" w:cs="Arial"/>
                  <w:i/>
                  <w:vertAlign w:val="subscript"/>
                </w:rPr>
                <w:t>sbp</w:t>
              </w:r>
              <w:r w:rsidRPr="007F7E2B">
                <w:t xml:space="preserve">  </w:t>
              </w:r>
            </w:ins>
          </w:p>
        </w:tc>
        <w:tc>
          <w:tcPr>
            <w:tcW w:w="541" w:type="dxa"/>
            <w:tcBorders>
              <w:top w:val="nil"/>
              <w:left w:val="nil"/>
              <w:bottom w:val="nil"/>
              <w:right w:val="nil"/>
            </w:tcBorders>
          </w:tcPr>
          <w:p w14:paraId="2F57DB94" w14:textId="77777777" w:rsidR="00AF3A16" w:rsidRPr="007F7E2B" w:rsidRDefault="00AF3A16">
            <w:pPr>
              <w:spacing w:line="259" w:lineRule="auto"/>
              <w:rPr>
                <w:ins w:id="9366" w:author="V2" w:date="2025-04-14T14:19:00Z" w16du:dateUtc="2025-04-14T19:19:00Z"/>
              </w:rPr>
            </w:pPr>
            <w:ins w:id="9367" w:author="V2" w:date="2025-04-14T14:19:00Z" w16du:dateUtc="2025-04-14T19:19:00Z">
              <w:r w:rsidRPr="007F7E2B">
                <w:t xml:space="preserve">=  </w:t>
              </w:r>
            </w:ins>
          </w:p>
        </w:tc>
        <w:tc>
          <w:tcPr>
            <w:tcW w:w="7295" w:type="dxa"/>
            <w:tcBorders>
              <w:top w:val="nil"/>
              <w:left w:val="nil"/>
              <w:bottom w:val="nil"/>
              <w:right w:val="nil"/>
            </w:tcBorders>
          </w:tcPr>
          <w:p w14:paraId="588F8D76" w14:textId="77777777" w:rsidR="00AF3A16" w:rsidRPr="007F7E2B" w:rsidRDefault="00AF3A16">
            <w:pPr>
              <w:spacing w:line="259" w:lineRule="auto"/>
              <w:rPr>
                <w:ins w:id="9368" w:author="V2" w:date="2025-04-14T14:19:00Z" w16du:dateUtc="2025-04-14T19:19:00Z"/>
              </w:rPr>
            </w:pPr>
            <w:ins w:id="9369" w:author="V2" w:date="2025-04-14T14:19:00Z" w16du:dateUtc="2025-04-14T19:19:00Z">
              <w:r w:rsidRPr="007F7E2B">
                <w:t xml:space="preserve">Area of the small biomass plot, m2 </w:t>
              </w:r>
            </w:ins>
          </w:p>
        </w:tc>
      </w:tr>
      <w:tr w:rsidR="00AF3A16" w:rsidRPr="007F7E2B" w14:paraId="048253EB" w14:textId="77777777">
        <w:trPr>
          <w:trHeight w:val="384"/>
          <w:ins w:id="9370" w:author="V2" w:date="2025-04-14T14:19:00Z" w16du:dateUtc="2025-04-14T19:19:00Z"/>
        </w:trPr>
        <w:tc>
          <w:tcPr>
            <w:tcW w:w="878" w:type="dxa"/>
            <w:tcBorders>
              <w:top w:val="nil"/>
              <w:left w:val="nil"/>
              <w:bottom w:val="nil"/>
              <w:right w:val="nil"/>
            </w:tcBorders>
          </w:tcPr>
          <w:p w14:paraId="37D8C4EA" w14:textId="77777777" w:rsidR="00AF3A16" w:rsidRPr="007F7E2B" w:rsidRDefault="00AF3A16">
            <w:pPr>
              <w:spacing w:line="259" w:lineRule="auto"/>
              <w:rPr>
                <w:ins w:id="9371" w:author="V2" w:date="2025-04-14T14:19:00Z" w16du:dateUtc="2025-04-14T19:19:00Z"/>
              </w:rPr>
            </w:pPr>
            <w:ins w:id="9372" w:author="V2" w:date="2025-04-14T14:19:00Z" w16du:dateUtc="2025-04-14T19:19:00Z">
              <w:r w:rsidRPr="007F7E2B">
                <w:rPr>
                  <w:rFonts w:ascii="Arial" w:eastAsia="Arial" w:hAnsi="Arial" w:cs="Arial"/>
                  <w:i/>
                </w:rPr>
                <w:t>A</w:t>
              </w:r>
              <w:r w:rsidRPr="007F7E2B">
                <w:rPr>
                  <w:rFonts w:ascii="Arial" w:eastAsia="Arial" w:hAnsi="Arial" w:cs="Arial"/>
                  <w:i/>
                  <w:vertAlign w:val="subscript"/>
                </w:rPr>
                <w:t>s</w:t>
              </w:r>
              <w:r w:rsidRPr="007F7E2B">
                <w:rPr>
                  <w:rFonts w:ascii="Arial" w:eastAsia="Arial" w:hAnsi="Arial" w:cs="Arial"/>
                  <w:i/>
                </w:rPr>
                <w:t xml:space="preserve">  </w:t>
              </w:r>
            </w:ins>
          </w:p>
        </w:tc>
        <w:tc>
          <w:tcPr>
            <w:tcW w:w="541" w:type="dxa"/>
            <w:tcBorders>
              <w:top w:val="nil"/>
              <w:left w:val="nil"/>
              <w:bottom w:val="nil"/>
              <w:right w:val="nil"/>
            </w:tcBorders>
          </w:tcPr>
          <w:p w14:paraId="12070BE5" w14:textId="77777777" w:rsidR="00AF3A16" w:rsidRPr="007F7E2B" w:rsidRDefault="00AF3A16">
            <w:pPr>
              <w:spacing w:line="259" w:lineRule="auto"/>
              <w:rPr>
                <w:ins w:id="9373" w:author="V2" w:date="2025-04-14T14:19:00Z" w16du:dateUtc="2025-04-14T19:19:00Z"/>
              </w:rPr>
            </w:pPr>
            <w:ins w:id="9374" w:author="V2" w:date="2025-04-14T14:19:00Z" w16du:dateUtc="2025-04-14T19:19:00Z">
              <w:r w:rsidRPr="007F7E2B">
                <w:rPr>
                  <w:rFonts w:ascii="Arial" w:eastAsia="Arial" w:hAnsi="Arial" w:cs="Arial"/>
                  <w:i/>
                </w:rPr>
                <w:t xml:space="preserve">=  </w:t>
              </w:r>
            </w:ins>
          </w:p>
        </w:tc>
        <w:tc>
          <w:tcPr>
            <w:tcW w:w="7295" w:type="dxa"/>
            <w:tcBorders>
              <w:top w:val="nil"/>
              <w:left w:val="nil"/>
              <w:bottom w:val="nil"/>
              <w:right w:val="nil"/>
            </w:tcBorders>
          </w:tcPr>
          <w:p w14:paraId="335FFD39" w14:textId="77777777" w:rsidR="00AF3A16" w:rsidRPr="007F7E2B" w:rsidRDefault="00AF3A16">
            <w:pPr>
              <w:spacing w:line="259" w:lineRule="auto"/>
              <w:rPr>
                <w:ins w:id="9375" w:author="V2" w:date="2025-04-14T14:19:00Z" w16du:dateUtc="2025-04-14T19:19:00Z"/>
              </w:rPr>
            </w:pPr>
            <w:ins w:id="9376" w:author="V2" w:date="2025-04-14T14:19:00Z" w16du:dateUtc="2025-04-14T19:19:00Z">
              <w:r w:rsidRPr="007F7E2B">
                <w:t xml:space="preserve">The area of the stratum, hectares </w:t>
              </w:r>
            </w:ins>
          </w:p>
        </w:tc>
      </w:tr>
      <w:tr w:rsidR="00AF3A16" w:rsidRPr="007F7E2B" w14:paraId="06D0745D" w14:textId="77777777">
        <w:trPr>
          <w:trHeight w:val="311"/>
          <w:ins w:id="9377" w:author="V2" w:date="2025-04-14T14:19:00Z" w16du:dateUtc="2025-04-14T19:19:00Z"/>
        </w:trPr>
        <w:tc>
          <w:tcPr>
            <w:tcW w:w="878" w:type="dxa"/>
            <w:tcBorders>
              <w:top w:val="nil"/>
              <w:left w:val="nil"/>
              <w:bottom w:val="nil"/>
              <w:right w:val="nil"/>
            </w:tcBorders>
          </w:tcPr>
          <w:p w14:paraId="16DA1A8B" w14:textId="77777777" w:rsidR="00AF3A16" w:rsidRPr="007F7E2B" w:rsidRDefault="00AF3A16">
            <w:pPr>
              <w:spacing w:line="259" w:lineRule="auto"/>
              <w:rPr>
                <w:ins w:id="9378" w:author="V2" w:date="2025-04-14T14:19:00Z" w16du:dateUtc="2025-04-14T19:19:00Z"/>
              </w:rPr>
            </w:pPr>
            <w:ins w:id="9379" w:author="V2" w:date="2025-04-14T14:19:00Z" w16du:dateUtc="2025-04-14T19:19:00Z">
              <w:r w:rsidRPr="007F7E2B">
                <w:rPr>
                  <w:rFonts w:ascii="Arial" w:eastAsia="Arial" w:hAnsi="Arial" w:cs="Arial"/>
                  <w:i/>
                </w:rPr>
                <w:t>R</w:t>
              </w:r>
              <w:r w:rsidRPr="007F7E2B">
                <w:rPr>
                  <w:rFonts w:ascii="Arial" w:eastAsia="Arial" w:hAnsi="Arial" w:cs="Arial"/>
                  <w:i/>
                  <w:vertAlign w:val="subscript"/>
                </w:rPr>
                <w:t>s</w:t>
              </w:r>
              <w:r w:rsidRPr="007F7E2B">
                <w:rPr>
                  <w:rFonts w:ascii="Arial" w:eastAsia="Arial" w:hAnsi="Arial" w:cs="Arial"/>
                  <w:i/>
                </w:rPr>
                <w:t xml:space="preserve">  </w:t>
              </w:r>
            </w:ins>
          </w:p>
        </w:tc>
        <w:tc>
          <w:tcPr>
            <w:tcW w:w="541" w:type="dxa"/>
            <w:tcBorders>
              <w:top w:val="nil"/>
              <w:left w:val="nil"/>
              <w:bottom w:val="nil"/>
              <w:right w:val="nil"/>
            </w:tcBorders>
          </w:tcPr>
          <w:p w14:paraId="4838F480" w14:textId="77777777" w:rsidR="00AF3A16" w:rsidRPr="007F7E2B" w:rsidRDefault="00AF3A16">
            <w:pPr>
              <w:spacing w:line="259" w:lineRule="auto"/>
              <w:rPr>
                <w:ins w:id="9380" w:author="V2" w:date="2025-04-14T14:19:00Z" w16du:dateUtc="2025-04-14T19:19:00Z"/>
              </w:rPr>
            </w:pPr>
            <w:ins w:id="9381" w:author="V2" w:date="2025-04-14T14:19:00Z" w16du:dateUtc="2025-04-14T19:19:00Z">
              <w:r w:rsidRPr="007F7E2B">
                <w:rPr>
                  <w:rFonts w:ascii="Arial" w:eastAsia="Arial" w:hAnsi="Arial" w:cs="Arial"/>
                  <w:i/>
                </w:rPr>
                <w:t xml:space="preserve">=  </w:t>
              </w:r>
            </w:ins>
          </w:p>
        </w:tc>
        <w:tc>
          <w:tcPr>
            <w:tcW w:w="7295" w:type="dxa"/>
            <w:tcBorders>
              <w:top w:val="nil"/>
              <w:left w:val="nil"/>
              <w:bottom w:val="nil"/>
              <w:right w:val="nil"/>
            </w:tcBorders>
          </w:tcPr>
          <w:p w14:paraId="4C08C092" w14:textId="77777777" w:rsidR="00AF3A16" w:rsidRPr="007F7E2B" w:rsidRDefault="00AF3A16">
            <w:pPr>
              <w:spacing w:line="259" w:lineRule="auto"/>
              <w:jc w:val="both"/>
              <w:rPr>
                <w:ins w:id="9382" w:author="V2" w:date="2025-04-14T14:19:00Z" w16du:dateUtc="2025-04-14T19:19:00Z"/>
              </w:rPr>
            </w:pPr>
            <w:ins w:id="9383" w:author="V2" w:date="2025-04-14T14:19:00Z" w16du:dateUtc="2025-04-14T19:19:00Z">
              <w:r w:rsidRPr="007F7E2B">
                <w:t xml:space="preserve">A root-to-shoot ratio for the small woody and non-woody biomass, Dimensionless  </w:t>
              </w:r>
            </w:ins>
          </w:p>
        </w:tc>
      </w:tr>
    </w:tbl>
    <w:p w14:paraId="060CC6AA" w14:textId="77777777" w:rsidR="00AF3A16" w:rsidRPr="007F7E2B" w:rsidRDefault="00AF3A16">
      <w:pPr>
        <w:ind w:left="730" w:right="1"/>
        <w:rPr>
          <w:ins w:id="9384" w:author="V2" w:date="2025-04-14T14:19:00Z" w16du:dateUtc="2025-04-14T19:19:00Z"/>
        </w:rPr>
      </w:pPr>
      <w:ins w:id="9385" w:author="V2" w:date="2025-04-14T14:19:00Z" w16du:dateUtc="2025-04-14T19:19:00Z">
        <w:r w:rsidRPr="007F7E2B">
          <w:t xml:space="preserve">Notes: </w:t>
        </w:r>
      </w:ins>
    </w:p>
    <w:p w14:paraId="332E280C" w14:textId="77777777" w:rsidR="00AF3A16" w:rsidRPr="007F7E2B" w:rsidRDefault="00AF3A16" w:rsidP="00964B29">
      <w:pPr>
        <w:numPr>
          <w:ilvl w:val="0"/>
          <w:numId w:val="87"/>
        </w:numPr>
        <w:spacing w:before="0" w:after="5" w:line="271" w:lineRule="auto"/>
        <w:ind w:right="1" w:hanging="360"/>
        <w:rPr>
          <w:ins w:id="9386" w:author="V2" w:date="2025-04-14T14:19:00Z" w16du:dateUtc="2025-04-14T19:19:00Z"/>
        </w:rPr>
      </w:pPr>
      <w:ins w:id="9387" w:author="V2" w:date="2025-04-14T14:19:00Z" w16du:dateUtc="2025-04-14T19:19:00Z">
        <w:r w:rsidRPr="007F7E2B">
          <w:t xml:space="preserve">Where distribution of biomass has been clumpy or patchy, it may be necessary to undertake the calculation twice, once for the clumps or patches, and once for the areas between the clumps or patches, and then to sum the results.  In this case, the area </w:t>
        </w:r>
        <w:r w:rsidRPr="007F7E2B">
          <w:rPr>
            <w:rFonts w:ascii="Arial" w:eastAsia="Arial" w:hAnsi="Arial" w:cs="Arial"/>
            <w:i/>
          </w:rPr>
          <w:t>A</w:t>
        </w:r>
        <w:r w:rsidRPr="007F7E2B">
          <w:t xml:space="preserve"> will be the area of the patches, or the area between the patches, as relevant. </w:t>
        </w:r>
      </w:ins>
    </w:p>
    <w:p w14:paraId="0CC3285C" w14:textId="77777777" w:rsidR="00AF3A16" w:rsidRPr="007F7E2B" w:rsidRDefault="00AF3A16" w:rsidP="00964B29">
      <w:pPr>
        <w:numPr>
          <w:ilvl w:val="0"/>
          <w:numId w:val="87"/>
        </w:numPr>
        <w:spacing w:before="0" w:after="10" w:line="271" w:lineRule="auto"/>
        <w:ind w:right="1" w:hanging="360"/>
        <w:rPr>
          <w:ins w:id="9388" w:author="V2" w:date="2025-04-14T14:19:00Z" w16du:dateUtc="2025-04-14T19:19:00Z"/>
        </w:rPr>
      </w:pPr>
      <w:ins w:id="9389" w:author="V2" w:date="2025-04-14T14:19:00Z" w16du:dateUtc="2025-04-14T19:19:00Z">
        <w:r w:rsidRPr="007F7E2B">
          <w:t xml:space="preserve">Determination of the root-to-shoot ratio </w:t>
        </w:r>
        <w:r w:rsidRPr="007F7E2B">
          <w:rPr>
            <w:rFonts w:ascii="Arial" w:eastAsia="Arial" w:hAnsi="Arial" w:cs="Arial"/>
            <w:i/>
          </w:rPr>
          <w:t>R</w:t>
        </w:r>
        <w:r w:rsidRPr="007F7E2B">
          <w:rPr>
            <w:rFonts w:ascii="Arial" w:eastAsia="Arial" w:hAnsi="Arial" w:cs="Arial"/>
            <w:i/>
            <w:vertAlign w:val="subscript"/>
          </w:rPr>
          <w:t>s</w:t>
        </w:r>
        <w:r w:rsidRPr="007F7E2B">
          <w:t xml:space="preserve"> for highly heterogeneous species mixes may be complex.  Where different species sampled have different root-to-shoot ratios, the most conservative (smallest) root-to-shoot ratio must be used for the calculations.  In many cases, root-to-shoot ratios can be found in the scientific literature.  However, consideration should also be </w:t>
        </w:r>
        <w:r w:rsidRPr="007F7E2B">
          <w:lastRenderedPageBreak/>
          <w:t>given to undertaking excavation and weighing of dry root and top weight for species where good root-to-shoot ratios are not found in the literature</w:t>
        </w:r>
        <w:r w:rsidRPr="007F7E2B">
          <w:rPr>
            <w:vertAlign w:val="superscript"/>
          </w:rPr>
          <w:footnoteReference w:id="12"/>
        </w:r>
        <w:r w:rsidRPr="007F7E2B">
          <w:t xml:space="preserve">, and where the proponent has reason to believe that the species in question may vary significantly from other species.  Since undertaking this measurement may be extremely difficult, the proponent may alternately propose a root-to-shoot ratio for the species which is demonstrably conservative (for instance, which is lower than the known root-to-shoot ratio for the most comparable species). </w:t>
        </w:r>
      </w:ins>
    </w:p>
    <w:p w14:paraId="35EFF64A" w14:textId="77777777" w:rsidR="00AF3A16" w:rsidRPr="007F7E2B" w:rsidRDefault="00AF3A16">
      <w:pPr>
        <w:spacing w:after="216" w:line="259" w:lineRule="auto"/>
        <w:ind w:left="720"/>
        <w:rPr>
          <w:ins w:id="9391" w:author="V2" w:date="2025-04-14T14:19:00Z" w16du:dateUtc="2025-04-14T19:19:00Z"/>
        </w:rPr>
      </w:pPr>
      <w:ins w:id="9392" w:author="V2" w:date="2025-04-14T14:19:00Z" w16du:dateUtc="2025-04-14T19:19:00Z">
        <w:r w:rsidRPr="007F7E2B">
          <w:t xml:space="preserve"> </w:t>
        </w:r>
      </w:ins>
    </w:p>
    <w:p w14:paraId="51C83672" w14:textId="77777777" w:rsidR="00AF3A16" w:rsidRPr="007F7E2B" w:rsidRDefault="00AF3A16">
      <w:pPr>
        <w:pStyle w:val="Heading3"/>
        <w:ind w:left="-5"/>
        <w:rPr>
          <w:ins w:id="9393" w:author="V2" w:date="2025-04-14T14:19:00Z" w16du:dateUtc="2025-04-14T19:19:00Z"/>
        </w:rPr>
      </w:pPr>
      <w:bookmarkStart w:id="9394" w:name="_Toc174616123"/>
      <w:bookmarkStart w:id="9395" w:name="_Toc174616539"/>
      <w:bookmarkStart w:id="9396" w:name="_Toc180594264"/>
      <w:bookmarkStart w:id="9397" w:name="_Toc180594671"/>
      <w:ins w:id="9398" w:author="V2" w:date="2025-04-14T14:19:00Z" w16du:dateUtc="2025-04-14T19:19:00Z">
        <w:r w:rsidRPr="007F7E2B">
          <w:t>PART C: Total Living Biomass</w:t>
        </w:r>
        <w:bookmarkEnd w:id="9394"/>
        <w:bookmarkEnd w:id="9395"/>
        <w:bookmarkEnd w:id="9396"/>
        <w:bookmarkEnd w:id="9397"/>
        <w:r w:rsidRPr="007F7E2B">
          <w:rPr>
            <w:rFonts w:ascii="Arial" w:eastAsia="Arial" w:hAnsi="Arial" w:cs="Arial"/>
            <w:b w:val="0"/>
          </w:rPr>
          <w:t xml:space="preserve"> </w:t>
        </w:r>
      </w:ins>
    </w:p>
    <w:p w14:paraId="08DD8AC9" w14:textId="77777777" w:rsidR="00AF3A16" w:rsidRPr="007F7E2B" w:rsidRDefault="00AF3A16">
      <w:pPr>
        <w:spacing w:after="318"/>
        <w:ind w:left="-5" w:right="1"/>
        <w:rPr>
          <w:ins w:id="9399" w:author="V2" w:date="2025-04-14T14:19:00Z" w16du:dateUtc="2025-04-14T19:19:00Z"/>
        </w:rPr>
      </w:pPr>
      <w:ins w:id="9400" w:author="V2" w:date="2025-04-14T14:19:00Z" w16du:dateUtc="2025-04-14T19:19:00Z">
        <w:r w:rsidRPr="007F7E2B">
          <w:t xml:space="preserve">Total living biomass in a stratum is the sum of the tree and large woody biomass, as calculated in Part A, and the small woody and non-woody biomass, as calculated in Part B: </w:t>
        </w:r>
      </w:ins>
    </w:p>
    <w:p w14:paraId="3621EC8E" w14:textId="485EB271" w:rsidR="00AF3A16" w:rsidRPr="007F7E2B" w:rsidRDefault="00AF3A16">
      <w:pPr>
        <w:tabs>
          <w:tab w:val="center" w:pos="1446"/>
          <w:tab w:val="center" w:pos="2881"/>
          <w:tab w:val="center" w:pos="3601"/>
          <w:tab w:val="center" w:pos="4321"/>
          <w:tab w:val="center" w:pos="5041"/>
          <w:tab w:val="center" w:pos="5761"/>
          <w:tab w:val="center" w:pos="6481"/>
          <w:tab w:val="center" w:pos="7202"/>
          <w:tab w:val="center" w:pos="7922"/>
          <w:tab w:val="center" w:pos="8902"/>
        </w:tabs>
        <w:rPr>
          <w:ins w:id="9401" w:author="V2" w:date="2025-04-14T14:19:00Z" w16du:dateUtc="2025-04-14T19:19:00Z"/>
        </w:rPr>
      </w:pPr>
      <w:ins w:id="9402" w:author="V2" w:date="2025-04-14T14:19:00Z" w16du:dateUtc="2025-04-14T19:19:00Z">
        <w:r w:rsidRPr="007F7E2B">
          <w:rPr>
            <w:sz w:val="22"/>
          </w:rPr>
          <w:tab/>
        </w:r>
        <w:r w:rsidR="005628D5" w:rsidRPr="007F7E2B">
          <w:rPr>
            <w:rFonts w:ascii="Times New Roman" w:eastAsia="Times New Roman" w:hAnsi="Times New Roman" w:cs="Times New Roman"/>
            <w:i/>
            <w:noProof/>
          </w:rPr>
          <w:drawing>
            <wp:anchor distT="0" distB="0" distL="114300" distR="114300" simplePos="0" relativeHeight="251729974" behindDoc="1" locked="0" layoutInCell="1" allowOverlap="1" wp14:anchorId="73F06AF2" wp14:editId="52051E13">
              <wp:simplePos x="0" y="0"/>
              <wp:positionH relativeFrom="column">
                <wp:posOffset>241300</wp:posOffset>
              </wp:positionH>
              <wp:positionV relativeFrom="paragraph">
                <wp:posOffset>2540</wp:posOffset>
              </wp:positionV>
              <wp:extent cx="1358900" cy="406400"/>
              <wp:effectExtent l="0" t="0" r="0" b="0"/>
              <wp:wrapTight wrapText="bothSides">
                <wp:wrapPolygon edited="0">
                  <wp:start x="0" y="0"/>
                  <wp:lineTo x="0" y="20250"/>
                  <wp:lineTo x="21196" y="20250"/>
                  <wp:lineTo x="21196" y="0"/>
                  <wp:lineTo x="0" y="0"/>
                </wp:wrapPolygon>
              </wp:wrapTight>
              <wp:docPr id="204438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81221" name=""/>
                      <pic:cNvPicPr/>
                    </pic:nvPicPr>
                    <pic:blipFill>
                      <a:blip r:embed="rId102">
                        <a:extLst>
                          <a:ext uri="{28A0092B-C50C-407E-A947-70E740481C1C}">
                            <a14:useLocalDpi xmlns:a14="http://schemas.microsoft.com/office/drawing/2010/main" val="0"/>
                          </a:ext>
                        </a:extLst>
                      </a:blip>
                      <a:stretch>
                        <a:fillRect/>
                      </a:stretch>
                    </pic:blipFill>
                    <pic:spPr>
                      <a:xfrm>
                        <a:off x="0" y="0"/>
                        <a:ext cx="1358900" cy="406400"/>
                      </a:xfrm>
                      <a:prstGeom prst="rect">
                        <a:avLst/>
                      </a:prstGeom>
                    </pic:spPr>
                  </pic:pic>
                </a:graphicData>
              </a:graphic>
              <wp14:sizeRelH relativeFrom="page">
                <wp14:pctWidth>0</wp14:pctWidth>
              </wp14:sizeRelH>
              <wp14:sizeRelV relativeFrom="page">
                <wp14:pctHeight>0</wp14:pctHeight>
              </wp14:sizeRelV>
            </wp:anchor>
          </w:drawing>
        </w:r>
        <w:r w:rsidRPr="007F7E2B">
          <w:t xml:space="preserve"> </w:t>
        </w:r>
        <w:r w:rsidRPr="007F7E2B">
          <w:tab/>
          <w:t xml:space="preserve"> </w:t>
        </w:r>
        <w:r w:rsidRPr="007F7E2B">
          <w:tab/>
          <w:t xml:space="preserve"> </w:t>
        </w:r>
        <w:r w:rsidRPr="007F7E2B">
          <w:tab/>
          <w:t xml:space="preserve"> </w:t>
        </w:r>
        <w:r w:rsidRPr="007F7E2B">
          <w:tab/>
          <w:t xml:space="preserve"> </w:t>
        </w:r>
        <w:r w:rsidRPr="007F7E2B">
          <w:tab/>
          <w:t xml:space="preserve"> </w:t>
        </w:r>
        <w:r w:rsidRPr="007F7E2B">
          <w:tab/>
          <w:t xml:space="preserve"> </w:t>
        </w:r>
        <w:r w:rsidRPr="007F7E2B">
          <w:tab/>
          <w:t xml:space="preserve"> </w:t>
        </w:r>
        <w:r w:rsidRPr="007F7E2B">
          <w:tab/>
          <w:t xml:space="preserve">(6.14) </w:t>
        </w:r>
      </w:ins>
    </w:p>
    <w:p w14:paraId="0C543F4B" w14:textId="77777777" w:rsidR="005628D5" w:rsidRPr="007F7E2B" w:rsidRDefault="005628D5">
      <w:pPr>
        <w:ind w:left="730" w:right="1"/>
        <w:rPr>
          <w:ins w:id="9403" w:author="V2" w:date="2025-04-14T14:19:00Z" w16du:dateUtc="2025-04-14T19:19:00Z"/>
        </w:rPr>
      </w:pPr>
    </w:p>
    <w:p w14:paraId="4E7CCB84" w14:textId="6C8A2FAF" w:rsidR="00AF3A16" w:rsidRPr="007F7E2B" w:rsidRDefault="00AF3A16">
      <w:pPr>
        <w:ind w:left="730" w:right="1"/>
        <w:rPr>
          <w:ins w:id="9404" w:author="V2" w:date="2025-04-14T14:19:00Z" w16du:dateUtc="2025-04-14T19:19:00Z"/>
        </w:rPr>
      </w:pPr>
      <w:ins w:id="9405" w:author="V2" w:date="2025-04-14T14:19:00Z" w16du:dateUtc="2025-04-14T19:19:00Z">
        <w:r w:rsidRPr="007F7E2B">
          <w:t xml:space="preserve">Where: </w:t>
        </w:r>
      </w:ins>
    </w:p>
    <w:tbl>
      <w:tblPr>
        <w:tblStyle w:val="TableGrid0"/>
        <w:tblW w:w="7175" w:type="dxa"/>
        <w:tblInd w:w="744" w:type="dxa"/>
        <w:tblCellMar>
          <w:bottom w:w="6" w:type="dxa"/>
        </w:tblCellMar>
        <w:tblLook w:val="04A0" w:firstRow="1" w:lastRow="0" w:firstColumn="1" w:lastColumn="0" w:noHBand="0" w:noVBand="1"/>
      </w:tblPr>
      <w:tblGrid>
        <w:gridCol w:w="876"/>
        <w:gridCol w:w="541"/>
        <w:gridCol w:w="5758"/>
      </w:tblGrid>
      <w:tr w:rsidR="00AF3A16" w:rsidRPr="007F7E2B" w14:paraId="5D52DE7F" w14:textId="77777777">
        <w:trPr>
          <w:trHeight w:val="312"/>
          <w:ins w:id="9406" w:author="V2" w:date="2025-04-14T14:19:00Z" w16du:dateUtc="2025-04-14T19:19:00Z"/>
        </w:trPr>
        <w:tc>
          <w:tcPr>
            <w:tcW w:w="876" w:type="dxa"/>
            <w:tcBorders>
              <w:top w:val="nil"/>
              <w:left w:val="nil"/>
              <w:bottom w:val="nil"/>
              <w:right w:val="nil"/>
            </w:tcBorders>
          </w:tcPr>
          <w:p w14:paraId="24986F2E" w14:textId="77777777" w:rsidR="00AF3A16" w:rsidRPr="007F7E2B" w:rsidRDefault="00AF3A16">
            <w:pPr>
              <w:spacing w:line="259" w:lineRule="auto"/>
              <w:rPr>
                <w:ins w:id="9407" w:author="V2" w:date="2025-04-14T14:19:00Z" w16du:dateUtc="2025-04-14T19:19:00Z"/>
              </w:rPr>
            </w:pPr>
            <w:ins w:id="9408" w:author="V2" w:date="2025-04-14T14:19:00Z" w16du:dateUtc="2025-04-14T19:19:00Z">
              <w:r w:rsidRPr="007F7E2B">
                <w:rPr>
                  <w:rFonts w:ascii="Arial" w:eastAsia="Arial" w:hAnsi="Arial" w:cs="Arial"/>
                  <w:i/>
                </w:rPr>
                <w:t>B</w:t>
              </w:r>
              <w:r w:rsidRPr="007F7E2B">
                <w:rPr>
                  <w:rFonts w:ascii="Arial" w:eastAsia="Arial" w:hAnsi="Arial" w:cs="Arial"/>
                  <w:i/>
                  <w:sz w:val="13"/>
                </w:rPr>
                <w:t>s</w:t>
              </w:r>
              <w:r w:rsidRPr="007F7E2B">
                <w:rPr>
                  <w:sz w:val="13"/>
                </w:rPr>
                <w:t xml:space="preserve"> </w:t>
              </w:r>
            </w:ins>
          </w:p>
        </w:tc>
        <w:tc>
          <w:tcPr>
            <w:tcW w:w="541" w:type="dxa"/>
            <w:tcBorders>
              <w:top w:val="nil"/>
              <w:left w:val="nil"/>
              <w:bottom w:val="nil"/>
              <w:right w:val="nil"/>
            </w:tcBorders>
          </w:tcPr>
          <w:p w14:paraId="06EE0497" w14:textId="77777777" w:rsidR="00AF3A16" w:rsidRPr="007F7E2B" w:rsidRDefault="00AF3A16">
            <w:pPr>
              <w:spacing w:line="259" w:lineRule="auto"/>
              <w:rPr>
                <w:ins w:id="9409" w:author="V2" w:date="2025-04-14T14:19:00Z" w16du:dateUtc="2025-04-14T19:19:00Z"/>
              </w:rPr>
            </w:pPr>
            <w:ins w:id="9410" w:author="V2" w:date="2025-04-14T14:19:00Z" w16du:dateUtc="2025-04-14T19:19:00Z">
              <w:r w:rsidRPr="007F7E2B">
                <w:t xml:space="preserve">=   </w:t>
              </w:r>
            </w:ins>
          </w:p>
        </w:tc>
        <w:tc>
          <w:tcPr>
            <w:tcW w:w="5759" w:type="dxa"/>
            <w:tcBorders>
              <w:top w:val="nil"/>
              <w:left w:val="nil"/>
              <w:bottom w:val="nil"/>
              <w:right w:val="nil"/>
            </w:tcBorders>
          </w:tcPr>
          <w:p w14:paraId="7432D644" w14:textId="77777777" w:rsidR="00AF3A16" w:rsidRPr="007F7E2B" w:rsidRDefault="00AF3A16">
            <w:pPr>
              <w:spacing w:line="259" w:lineRule="auto"/>
              <w:rPr>
                <w:ins w:id="9411" w:author="V2" w:date="2025-04-14T14:19:00Z" w16du:dateUtc="2025-04-14T19:19:00Z"/>
              </w:rPr>
            </w:pPr>
            <w:ins w:id="9412" w:author="V2" w:date="2025-04-14T14:19:00Z" w16du:dateUtc="2025-04-14T19:19:00Z">
              <w:r w:rsidRPr="007F7E2B">
                <w:t xml:space="preserve">Total biomass in stratum s, t </w:t>
              </w:r>
            </w:ins>
          </w:p>
        </w:tc>
      </w:tr>
      <w:tr w:rsidR="00AF3A16" w:rsidRPr="007F7E2B" w14:paraId="1490744C" w14:textId="77777777">
        <w:trPr>
          <w:trHeight w:val="385"/>
          <w:ins w:id="9413" w:author="V2" w:date="2025-04-14T14:19:00Z" w16du:dateUtc="2025-04-14T19:19:00Z"/>
        </w:trPr>
        <w:tc>
          <w:tcPr>
            <w:tcW w:w="876" w:type="dxa"/>
            <w:tcBorders>
              <w:top w:val="nil"/>
              <w:left w:val="nil"/>
              <w:bottom w:val="nil"/>
              <w:right w:val="nil"/>
            </w:tcBorders>
          </w:tcPr>
          <w:p w14:paraId="4F2E8846" w14:textId="77777777" w:rsidR="00AF3A16" w:rsidRPr="007F7E2B" w:rsidRDefault="00AF3A16">
            <w:pPr>
              <w:spacing w:line="259" w:lineRule="auto"/>
              <w:rPr>
                <w:ins w:id="9414" w:author="V2" w:date="2025-04-14T14:19:00Z" w16du:dateUtc="2025-04-14T19:19:00Z"/>
              </w:rPr>
            </w:pPr>
            <w:ins w:id="9415" w:author="V2" w:date="2025-04-14T14:19:00Z" w16du:dateUtc="2025-04-14T19:19:00Z">
              <w:r w:rsidRPr="007F7E2B">
                <w:rPr>
                  <w:rFonts w:ascii="Arial" w:eastAsia="Arial" w:hAnsi="Arial" w:cs="Arial"/>
                  <w:i/>
                </w:rPr>
                <w:t>B</w:t>
              </w:r>
              <w:r w:rsidRPr="007F7E2B">
                <w:rPr>
                  <w:rFonts w:ascii="Arial" w:eastAsia="Arial" w:hAnsi="Arial" w:cs="Arial"/>
                  <w:i/>
                  <w:sz w:val="13"/>
                </w:rPr>
                <w:t>ws</w:t>
              </w:r>
              <w:r w:rsidRPr="007F7E2B">
                <w:t xml:space="preserve">  </w:t>
              </w:r>
            </w:ins>
          </w:p>
        </w:tc>
        <w:tc>
          <w:tcPr>
            <w:tcW w:w="541" w:type="dxa"/>
            <w:tcBorders>
              <w:top w:val="nil"/>
              <w:left w:val="nil"/>
              <w:bottom w:val="nil"/>
              <w:right w:val="nil"/>
            </w:tcBorders>
          </w:tcPr>
          <w:p w14:paraId="472ED2FA" w14:textId="77777777" w:rsidR="00AF3A16" w:rsidRPr="007F7E2B" w:rsidRDefault="00AF3A16">
            <w:pPr>
              <w:spacing w:line="259" w:lineRule="auto"/>
              <w:rPr>
                <w:ins w:id="9416" w:author="V2" w:date="2025-04-14T14:19:00Z" w16du:dateUtc="2025-04-14T19:19:00Z"/>
              </w:rPr>
            </w:pPr>
            <w:ins w:id="9417" w:author="V2" w:date="2025-04-14T14:19:00Z" w16du:dateUtc="2025-04-14T19:19:00Z">
              <w:r w:rsidRPr="007F7E2B">
                <w:t xml:space="preserve">=   </w:t>
              </w:r>
            </w:ins>
          </w:p>
        </w:tc>
        <w:tc>
          <w:tcPr>
            <w:tcW w:w="5759" w:type="dxa"/>
            <w:tcBorders>
              <w:top w:val="nil"/>
              <w:left w:val="nil"/>
              <w:bottom w:val="nil"/>
              <w:right w:val="nil"/>
            </w:tcBorders>
          </w:tcPr>
          <w:p w14:paraId="6A6089B9" w14:textId="77777777" w:rsidR="00AF3A16" w:rsidRPr="007F7E2B" w:rsidRDefault="00AF3A16">
            <w:pPr>
              <w:spacing w:line="259" w:lineRule="auto"/>
              <w:rPr>
                <w:ins w:id="9418" w:author="V2" w:date="2025-04-14T14:19:00Z" w16du:dateUtc="2025-04-14T19:19:00Z"/>
              </w:rPr>
            </w:pPr>
            <w:ins w:id="9419" w:author="V2" w:date="2025-04-14T14:19:00Z" w16du:dateUtc="2025-04-14T19:19:00Z">
              <w:r w:rsidRPr="007F7E2B">
                <w:t>Total large woody biomass, t</w:t>
              </w:r>
              <w:r w:rsidRPr="007F7E2B">
                <w:rPr>
                  <w:rFonts w:ascii="Arial" w:eastAsia="Arial" w:hAnsi="Arial" w:cs="Arial"/>
                  <w:b/>
                </w:rPr>
                <w:t xml:space="preserve">  </w:t>
              </w:r>
            </w:ins>
          </w:p>
        </w:tc>
      </w:tr>
      <w:tr w:rsidR="00AF3A16" w:rsidRPr="007F7E2B" w14:paraId="67F62E9B" w14:textId="77777777">
        <w:trPr>
          <w:trHeight w:val="313"/>
          <w:ins w:id="9420" w:author="V2" w:date="2025-04-14T14:19:00Z" w16du:dateUtc="2025-04-14T19:19:00Z"/>
        </w:trPr>
        <w:tc>
          <w:tcPr>
            <w:tcW w:w="876" w:type="dxa"/>
            <w:tcBorders>
              <w:top w:val="nil"/>
              <w:left w:val="nil"/>
              <w:bottom w:val="nil"/>
              <w:right w:val="nil"/>
            </w:tcBorders>
            <w:vAlign w:val="bottom"/>
          </w:tcPr>
          <w:p w14:paraId="04CA4548" w14:textId="77777777" w:rsidR="00AF3A16" w:rsidRPr="007F7E2B" w:rsidRDefault="00AF3A16">
            <w:pPr>
              <w:spacing w:line="259" w:lineRule="auto"/>
              <w:rPr>
                <w:ins w:id="9421" w:author="V2" w:date="2025-04-14T14:19:00Z" w16du:dateUtc="2025-04-14T19:19:00Z"/>
              </w:rPr>
            </w:pPr>
            <w:ins w:id="9422" w:author="V2" w:date="2025-04-14T14:19:00Z" w16du:dateUtc="2025-04-14T19:19:00Z">
              <w:r w:rsidRPr="007F7E2B">
                <w:rPr>
                  <w:rFonts w:ascii="Arial" w:eastAsia="Arial" w:hAnsi="Arial" w:cs="Arial"/>
                  <w:i/>
                </w:rPr>
                <w:t>B</w:t>
              </w:r>
              <w:r w:rsidRPr="007F7E2B">
                <w:rPr>
                  <w:rFonts w:ascii="Arial" w:eastAsia="Arial" w:hAnsi="Arial" w:cs="Arial"/>
                  <w:i/>
                  <w:sz w:val="13"/>
                </w:rPr>
                <w:t>sms</w:t>
              </w:r>
              <w:r w:rsidRPr="007F7E2B">
                <w:rPr>
                  <w:sz w:val="13"/>
                </w:rPr>
                <w:t xml:space="preserve"> </w:t>
              </w:r>
            </w:ins>
          </w:p>
        </w:tc>
        <w:tc>
          <w:tcPr>
            <w:tcW w:w="541" w:type="dxa"/>
            <w:tcBorders>
              <w:top w:val="nil"/>
              <w:left w:val="nil"/>
              <w:bottom w:val="nil"/>
              <w:right w:val="nil"/>
            </w:tcBorders>
          </w:tcPr>
          <w:p w14:paraId="5ED07B13" w14:textId="77777777" w:rsidR="00AF3A16" w:rsidRPr="007F7E2B" w:rsidRDefault="00AF3A16">
            <w:pPr>
              <w:spacing w:line="259" w:lineRule="auto"/>
              <w:rPr>
                <w:ins w:id="9423" w:author="V2" w:date="2025-04-14T14:19:00Z" w16du:dateUtc="2025-04-14T19:19:00Z"/>
              </w:rPr>
            </w:pPr>
            <w:ins w:id="9424" w:author="V2" w:date="2025-04-14T14:19:00Z" w16du:dateUtc="2025-04-14T19:19:00Z">
              <w:r w:rsidRPr="007F7E2B">
                <w:t>=</w:t>
              </w:r>
              <w:r w:rsidRPr="007F7E2B">
                <w:rPr>
                  <w:rFonts w:ascii="Arial" w:eastAsia="Arial" w:hAnsi="Arial" w:cs="Arial"/>
                  <w:i/>
                </w:rPr>
                <w:t xml:space="preserve">   </w:t>
              </w:r>
            </w:ins>
          </w:p>
        </w:tc>
        <w:tc>
          <w:tcPr>
            <w:tcW w:w="5759" w:type="dxa"/>
            <w:tcBorders>
              <w:top w:val="nil"/>
              <w:left w:val="nil"/>
              <w:bottom w:val="nil"/>
              <w:right w:val="nil"/>
            </w:tcBorders>
          </w:tcPr>
          <w:p w14:paraId="7F0E7046" w14:textId="77777777" w:rsidR="00AF3A16" w:rsidRPr="007F7E2B" w:rsidRDefault="00AF3A16">
            <w:pPr>
              <w:spacing w:line="259" w:lineRule="auto"/>
              <w:jc w:val="both"/>
              <w:rPr>
                <w:ins w:id="9425" w:author="V2" w:date="2025-04-14T14:19:00Z" w16du:dateUtc="2025-04-14T19:19:00Z"/>
              </w:rPr>
            </w:pPr>
            <w:ins w:id="9426" w:author="V2" w:date="2025-04-14T14:19:00Z" w16du:dateUtc="2025-04-14T19:19:00Z">
              <w:r w:rsidRPr="007F7E2B">
                <w:t xml:space="preserve">Total biomass of small woody and non-woody living vegetation, t </w:t>
              </w:r>
            </w:ins>
          </w:p>
        </w:tc>
      </w:tr>
    </w:tbl>
    <w:p w14:paraId="6A66CFD7" w14:textId="77777777" w:rsidR="00AF3A16" w:rsidRPr="007F7E2B" w:rsidRDefault="00AF3A16">
      <w:pPr>
        <w:spacing w:line="259" w:lineRule="auto"/>
        <w:rPr>
          <w:ins w:id="9427" w:author="V2" w:date="2025-04-14T14:19:00Z" w16du:dateUtc="2025-04-14T19:19:00Z"/>
        </w:rPr>
      </w:pPr>
      <w:ins w:id="9428" w:author="V2" w:date="2025-04-14T14:19:00Z" w16du:dateUtc="2025-04-14T19:19:00Z">
        <w:r w:rsidRPr="007F7E2B">
          <w:rPr>
            <w:sz w:val="22"/>
          </w:rPr>
          <w:t xml:space="preserve"> </w:t>
        </w:r>
      </w:ins>
    </w:p>
    <w:p w14:paraId="05405BA7" w14:textId="77777777" w:rsidR="00AF3A16" w:rsidRPr="007F7E2B" w:rsidRDefault="00AF3A16">
      <w:pPr>
        <w:spacing w:line="259" w:lineRule="auto"/>
        <w:rPr>
          <w:ins w:id="9429" w:author="V2" w:date="2025-04-14T14:19:00Z" w16du:dateUtc="2025-04-14T19:19:00Z"/>
        </w:rPr>
      </w:pPr>
      <w:ins w:id="9430" w:author="V2" w:date="2025-04-14T14:19:00Z" w16du:dateUtc="2025-04-14T19:19:00Z">
        <w:r w:rsidRPr="007F7E2B">
          <w:br w:type="page"/>
        </w:r>
      </w:ins>
    </w:p>
    <w:p w14:paraId="1108C267" w14:textId="77777777" w:rsidR="00AF3A16" w:rsidRPr="007F7E2B" w:rsidRDefault="00AF3A16">
      <w:pPr>
        <w:pStyle w:val="Heading1"/>
        <w:tabs>
          <w:tab w:val="center" w:pos="1489"/>
        </w:tabs>
        <w:spacing w:after="27"/>
        <w:ind w:left="-15"/>
        <w:rPr>
          <w:ins w:id="9431" w:author="V2" w:date="2025-04-14T14:19:00Z" w16du:dateUtc="2025-04-14T19:19:00Z"/>
        </w:rPr>
      </w:pPr>
      <w:bookmarkStart w:id="9432" w:name="_Toc174616124"/>
      <w:bookmarkStart w:id="9433" w:name="_Toc174616540"/>
      <w:bookmarkStart w:id="9434" w:name="_Toc180594265"/>
      <w:bookmarkStart w:id="9435" w:name="_Toc180594672"/>
      <w:bookmarkStart w:id="9436" w:name="_Toc53283"/>
      <w:ins w:id="9437" w:author="V2" w:date="2025-04-14T14:19:00Z" w16du:dateUtc="2025-04-14T19:19:00Z">
        <w:r w:rsidRPr="007F7E2B">
          <w:lastRenderedPageBreak/>
          <w:t xml:space="preserve">6 </w:t>
        </w:r>
        <w:r w:rsidRPr="007F7E2B">
          <w:tab/>
          <w:t>PARAMETERS</w:t>
        </w:r>
        <w:bookmarkEnd w:id="9432"/>
        <w:bookmarkEnd w:id="9433"/>
        <w:bookmarkEnd w:id="9434"/>
        <w:bookmarkEnd w:id="9435"/>
        <w:r w:rsidRPr="007F7E2B">
          <w:rPr>
            <w:rFonts w:ascii="Arial" w:eastAsia="Arial" w:hAnsi="Arial" w:cs="Arial"/>
            <w:b w:val="0"/>
          </w:rPr>
          <w:t xml:space="preserve"> </w:t>
        </w:r>
        <w:bookmarkEnd w:id="9436"/>
      </w:ins>
    </w:p>
    <w:tbl>
      <w:tblPr>
        <w:tblStyle w:val="TableGrid0"/>
        <w:tblW w:w="8641" w:type="dxa"/>
        <w:tblInd w:w="721" w:type="dxa"/>
        <w:tblCellMar>
          <w:top w:w="29" w:type="dxa"/>
          <w:left w:w="107" w:type="dxa"/>
          <w:right w:w="67" w:type="dxa"/>
        </w:tblCellMar>
        <w:tblLook w:val="04A0" w:firstRow="1" w:lastRow="0" w:firstColumn="1" w:lastColumn="0" w:noHBand="0" w:noVBand="1"/>
      </w:tblPr>
      <w:tblGrid>
        <w:gridCol w:w="4049"/>
        <w:gridCol w:w="4592"/>
      </w:tblGrid>
      <w:tr w:rsidR="00AF3A16" w:rsidRPr="007F7E2B" w14:paraId="6528DF12" w14:textId="77777777">
        <w:trPr>
          <w:trHeight w:val="493"/>
          <w:ins w:id="9438"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816ADC1" w14:textId="77777777" w:rsidR="00AF3A16" w:rsidRPr="007F7E2B" w:rsidRDefault="00AF3A16">
            <w:pPr>
              <w:spacing w:line="259" w:lineRule="auto"/>
              <w:rPr>
                <w:ins w:id="9439" w:author="V2" w:date="2025-04-14T14:19:00Z" w16du:dateUtc="2025-04-14T19:19:00Z"/>
              </w:rPr>
            </w:pPr>
            <w:ins w:id="9440"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tcPr>
          <w:p w14:paraId="391491C4" w14:textId="77777777" w:rsidR="00AF3A16" w:rsidRPr="007F7E2B" w:rsidRDefault="00AF3A16">
            <w:pPr>
              <w:spacing w:line="259" w:lineRule="auto"/>
              <w:ind w:left="1"/>
              <w:rPr>
                <w:ins w:id="9441" w:author="V2" w:date="2025-04-14T14:19:00Z" w16du:dateUtc="2025-04-14T19:19:00Z"/>
              </w:rPr>
            </w:pPr>
            <w:ins w:id="9442" w:author="V2" w:date="2025-04-14T14:19:00Z" w16du:dateUtc="2025-04-14T19:19:00Z">
              <w:r w:rsidRPr="007F7E2B">
                <w:rPr>
                  <w:rFonts w:ascii="Arial" w:eastAsia="Arial" w:hAnsi="Arial" w:cs="Arial"/>
                  <w:i/>
                </w:rPr>
                <w:t>bw</w:t>
              </w:r>
              <w:r w:rsidRPr="007F7E2B">
                <w:rPr>
                  <w:rFonts w:ascii="Arial" w:eastAsia="Arial" w:hAnsi="Arial" w:cs="Arial"/>
                  <w:i/>
                  <w:vertAlign w:val="subscript"/>
                </w:rPr>
                <w:t>sc</w:t>
              </w:r>
              <w:r w:rsidRPr="007F7E2B">
                <w:rPr>
                  <w:rFonts w:ascii="Arial" w:eastAsia="Arial" w:hAnsi="Arial" w:cs="Arial"/>
                  <w:b/>
                </w:rPr>
                <w:t xml:space="preserve"> </w:t>
              </w:r>
            </w:ins>
          </w:p>
        </w:tc>
      </w:tr>
      <w:tr w:rsidR="00AF3A16" w:rsidRPr="007F7E2B" w14:paraId="300A2EF6" w14:textId="77777777">
        <w:trPr>
          <w:trHeight w:val="346"/>
          <w:ins w:id="9443"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6C02B1B1" w14:textId="77777777" w:rsidR="00AF3A16" w:rsidRPr="007F7E2B" w:rsidRDefault="00AF3A16">
            <w:pPr>
              <w:spacing w:line="259" w:lineRule="auto"/>
              <w:rPr>
                <w:ins w:id="9444" w:author="V2" w:date="2025-04-14T14:19:00Z" w16du:dateUtc="2025-04-14T19:19:00Z"/>
              </w:rPr>
            </w:pPr>
            <w:ins w:id="9445"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3E67D2AE" w14:textId="77777777" w:rsidR="00AF3A16" w:rsidRPr="007F7E2B" w:rsidRDefault="00AF3A16">
            <w:pPr>
              <w:spacing w:line="259" w:lineRule="auto"/>
              <w:ind w:left="1"/>
              <w:rPr>
                <w:ins w:id="9446" w:author="V2" w:date="2025-04-14T14:19:00Z" w16du:dateUtc="2025-04-14T19:19:00Z"/>
              </w:rPr>
            </w:pPr>
            <w:ins w:id="9447" w:author="V2" w:date="2025-04-14T14:19:00Z" w16du:dateUtc="2025-04-14T19:19:00Z">
              <w:r w:rsidRPr="007F7E2B">
                <w:t>Tonnes</w:t>
              </w:r>
              <w:r w:rsidRPr="007F7E2B">
                <w:rPr>
                  <w:rFonts w:ascii="Arial" w:eastAsia="Arial" w:hAnsi="Arial" w:cs="Arial"/>
                  <w:i/>
                </w:rPr>
                <w:t xml:space="preserve"> </w:t>
              </w:r>
              <w:r w:rsidRPr="007F7E2B">
                <w:t xml:space="preserve"> </w:t>
              </w:r>
            </w:ins>
          </w:p>
        </w:tc>
      </w:tr>
      <w:tr w:rsidR="00AF3A16" w:rsidRPr="007F7E2B" w14:paraId="58E7A0F4" w14:textId="77777777">
        <w:trPr>
          <w:trHeight w:val="622"/>
          <w:ins w:id="9448"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1B84D5D" w14:textId="77777777" w:rsidR="00AF3A16" w:rsidRPr="007F7E2B" w:rsidRDefault="00AF3A16">
            <w:pPr>
              <w:spacing w:line="259" w:lineRule="auto"/>
              <w:rPr>
                <w:ins w:id="9449" w:author="V2" w:date="2025-04-14T14:19:00Z" w16du:dateUtc="2025-04-14T19:19:00Z"/>
              </w:rPr>
            </w:pPr>
            <w:ins w:id="9450"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667CB2E3" w14:textId="77777777" w:rsidR="00AF3A16" w:rsidRPr="007F7E2B" w:rsidRDefault="00AF3A16">
            <w:pPr>
              <w:spacing w:line="259" w:lineRule="auto"/>
              <w:ind w:left="1"/>
              <w:rPr>
                <w:ins w:id="9451" w:author="V2" w:date="2025-04-14T14:19:00Z" w16du:dateUtc="2025-04-14T19:19:00Z"/>
              </w:rPr>
            </w:pPr>
            <w:ins w:id="9452" w:author="V2" w:date="2025-04-14T14:19:00Z" w16du:dateUtc="2025-04-14T19:19:00Z">
              <w:r w:rsidRPr="007F7E2B">
                <w:t>The average</w:t>
              </w:r>
              <w:r w:rsidRPr="007F7E2B">
                <w:rPr>
                  <w:rFonts w:ascii="Arial" w:eastAsia="Arial" w:hAnsi="Arial" w:cs="Arial"/>
                  <w:i/>
                </w:rPr>
                <w:t xml:space="preserve"> </w:t>
              </w:r>
              <w:r w:rsidRPr="007F7E2B">
                <w:t>woody biomass</w:t>
              </w:r>
              <w:r w:rsidRPr="007F7E2B">
                <w:rPr>
                  <w:rFonts w:ascii="Arial" w:eastAsia="Arial" w:hAnsi="Arial" w:cs="Arial"/>
                  <w:i/>
                </w:rPr>
                <w:t xml:space="preserve"> </w:t>
              </w:r>
              <w:r w:rsidRPr="007F7E2B">
                <w:t xml:space="preserve">per individual per species in a given canopy size class </w:t>
              </w:r>
            </w:ins>
          </w:p>
        </w:tc>
      </w:tr>
      <w:tr w:rsidR="00AF3A16" w:rsidRPr="007F7E2B" w14:paraId="328CE7D6" w14:textId="77777777">
        <w:trPr>
          <w:trHeight w:val="346"/>
          <w:ins w:id="9453"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9169F76" w14:textId="77777777" w:rsidR="00AF3A16" w:rsidRPr="007F7E2B" w:rsidRDefault="00AF3A16">
            <w:pPr>
              <w:spacing w:line="259" w:lineRule="auto"/>
              <w:rPr>
                <w:ins w:id="9454" w:author="V2" w:date="2025-04-14T14:19:00Z" w16du:dateUtc="2025-04-14T19:19:00Z"/>
              </w:rPr>
            </w:pPr>
            <w:ins w:id="9455"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03F03E26" w14:textId="77777777" w:rsidR="00AF3A16" w:rsidRPr="007F7E2B" w:rsidRDefault="00AF3A16">
            <w:pPr>
              <w:spacing w:line="259" w:lineRule="auto"/>
              <w:ind w:left="1"/>
              <w:rPr>
                <w:ins w:id="9456" w:author="V2" w:date="2025-04-14T14:19:00Z" w16du:dateUtc="2025-04-14T19:19:00Z"/>
              </w:rPr>
            </w:pPr>
            <w:ins w:id="9457" w:author="V2" w:date="2025-04-14T14:19:00Z" w16du:dateUtc="2025-04-14T19:19:00Z">
              <w:r w:rsidRPr="007F7E2B">
                <w:t xml:space="preserve">Estimation from ground sampling </w:t>
              </w:r>
            </w:ins>
          </w:p>
        </w:tc>
      </w:tr>
      <w:tr w:rsidR="00AF3A16" w:rsidRPr="007F7E2B" w14:paraId="1F5FAAAE" w14:textId="77777777">
        <w:trPr>
          <w:trHeight w:val="1175"/>
          <w:ins w:id="9458"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62A6C0C6" w14:textId="77777777" w:rsidR="00AF3A16" w:rsidRPr="007F7E2B" w:rsidRDefault="00AF3A16">
            <w:pPr>
              <w:spacing w:line="259" w:lineRule="auto"/>
              <w:rPr>
                <w:ins w:id="9459" w:author="V2" w:date="2025-04-14T14:19:00Z" w16du:dateUtc="2025-04-14T19:19:00Z"/>
              </w:rPr>
            </w:pPr>
            <w:ins w:id="9460"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323E6970" w14:textId="77777777" w:rsidR="00AF3A16" w:rsidRPr="007F7E2B" w:rsidRDefault="00AF3A16">
            <w:pPr>
              <w:spacing w:line="259" w:lineRule="auto"/>
              <w:ind w:left="1"/>
              <w:rPr>
                <w:ins w:id="9461" w:author="V2" w:date="2025-04-14T14:19:00Z" w16du:dateUtc="2025-04-14T19:19:00Z"/>
              </w:rPr>
            </w:pPr>
            <w:ins w:id="9462" w:author="V2" w:date="2025-04-14T14:19:00Z" w16du:dateUtc="2025-04-14T19:19:00Z">
              <w:r w:rsidRPr="007F7E2B">
                <w:t xml:space="preserve">Single tree sampling of individuals identified and randomly chosen from remote sensing, using standard field mensuration methods given in the methodology </w:t>
              </w:r>
            </w:ins>
          </w:p>
        </w:tc>
      </w:tr>
      <w:tr w:rsidR="00AF3A16" w:rsidRPr="007F7E2B" w14:paraId="196DFB2D" w14:textId="77777777">
        <w:trPr>
          <w:trHeight w:val="346"/>
          <w:ins w:id="9463"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3423A982" w14:textId="77777777" w:rsidR="00AF3A16" w:rsidRPr="007F7E2B" w:rsidRDefault="00AF3A16">
            <w:pPr>
              <w:spacing w:line="259" w:lineRule="auto"/>
              <w:rPr>
                <w:ins w:id="9464" w:author="V2" w:date="2025-04-14T14:19:00Z" w16du:dateUtc="2025-04-14T19:19:00Z"/>
              </w:rPr>
            </w:pPr>
            <w:ins w:id="9465"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572AA0F7" w14:textId="77777777" w:rsidR="00AF3A16" w:rsidRPr="007F7E2B" w:rsidRDefault="00AF3A16">
            <w:pPr>
              <w:spacing w:line="259" w:lineRule="auto"/>
              <w:ind w:left="1"/>
              <w:rPr>
                <w:ins w:id="9466" w:author="V2" w:date="2025-04-14T14:19:00Z" w16du:dateUtc="2025-04-14T19:19:00Z"/>
              </w:rPr>
            </w:pPr>
            <w:ins w:id="9467" w:author="V2" w:date="2025-04-14T14:19:00Z" w16du:dateUtc="2025-04-14T19:19:00Z">
              <w:r w:rsidRPr="007F7E2B">
                <w:t xml:space="preserve"> </w:t>
              </w:r>
            </w:ins>
          </w:p>
        </w:tc>
      </w:tr>
    </w:tbl>
    <w:p w14:paraId="2B499FDA" w14:textId="77777777" w:rsidR="00AF3A16" w:rsidRPr="007F7E2B" w:rsidRDefault="00AF3A16">
      <w:pPr>
        <w:spacing w:line="259" w:lineRule="auto"/>
        <w:ind w:left="706"/>
        <w:rPr>
          <w:ins w:id="9468" w:author="V2" w:date="2025-04-14T14:19:00Z" w16du:dateUtc="2025-04-14T19:19:00Z"/>
        </w:rPr>
      </w:pPr>
      <w:ins w:id="9469" w:author="V2" w:date="2025-04-14T14:19:00Z" w16du:dateUtc="2025-04-14T19:19:00Z">
        <w:r w:rsidRPr="007F7E2B">
          <w:rPr>
            <w:sz w:val="22"/>
          </w:rPr>
          <w:t xml:space="preserve"> </w:t>
        </w:r>
      </w:ins>
    </w:p>
    <w:tbl>
      <w:tblPr>
        <w:tblStyle w:val="TableGrid0"/>
        <w:tblW w:w="8641" w:type="dxa"/>
        <w:tblInd w:w="721" w:type="dxa"/>
        <w:tblCellMar>
          <w:top w:w="29" w:type="dxa"/>
          <w:left w:w="107" w:type="dxa"/>
          <w:right w:w="62" w:type="dxa"/>
        </w:tblCellMar>
        <w:tblLook w:val="04A0" w:firstRow="1" w:lastRow="0" w:firstColumn="1" w:lastColumn="0" w:noHBand="0" w:noVBand="1"/>
      </w:tblPr>
      <w:tblGrid>
        <w:gridCol w:w="4049"/>
        <w:gridCol w:w="4592"/>
      </w:tblGrid>
      <w:tr w:rsidR="00AF3A16" w:rsidRPr="007F7E2B" w14:paraId="7B4B2515" w14:textId="77777777">
        <w:trPr>
          <w:trHeight w:val="493"/>
          <w:ins w:id="9470"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2863201" w14:textId="77777777" w:rsidR="00AF3A16" w:rsidRPr="007F7E2B" w:rsidRDefault="00AF3A16">
            <w:pPr>
              <w:spacing w:line="259" w:lineRule="auto"/>
              <w:rPr>
                <w:ins w:id="9471" w:author="V2" w:date="2025-04-14T14:19:00Z" w16du:dateUtc="2025-04-14T19:19:00Z"/>
              </w:rPr>
            </w:pPr>
            <w:ins w:id="9472"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tcPr>
          <w:p w14:paraId="313938F7" w14:textId="77777777" w:rsidR="00AF3A16" w:rsidRPr="007F7E2B" w:rsidRDefault="00AF3A16">
            <w:pPr>
              <w:spacing w:line="259" w:lineRule="auto"/>
              <w:ind w:left="1"/>
              <w:rPr>
                <w:ins w:id="9473" w:author="V2" w:date="2025-04-14T14:19:00Z" w16du:dateUtc="2025-04-14T19:19:00Z"/>
              </w:rPr>
            </w:pPr>
            <w:ins w:id="9474" w:author="V2" w:date="2025-04-14T14:19:00Z" w16du:dateUtc="2025-04-14T19:19:00Z">
              <w:r w:rsidRPr="007F7E2B">
                <w:rPr>
                  <w:rFonts w:ascii="Arial" w:eastAsia="Arial" w:hAnsi="Arial" w:cs="Arial"/>
                  <w:i/>
                </w:rPr>
                <w:t>C</w:t>
              </w:r>
              <w:r w:rsidRPr="007F7E2B">
                <w:rPr>
                  <w:rFonts w:ascii="Arial" w:eastAsia="Arial" w:hAnsi="Arial" w:cs="Arial"/>
                  <w:b/>
                </w:rPr>
                <w:t xml:space="preserve"> </w:t>
              </w:r>
            </w:ins>
          </w:p>
        </w:tc>
      </w:tr>
      <w:tr w:rsidR="00AF3A16" w:rsidRPr="007F7E2B" w14:paraId="2A462A96" w14:textId="77777777">
        <w:trPr>
          <w:trHeight w:val="346"/>
          <w:ins w:id="9475"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0CDA902B" w14:textId="77777777" w:rsidR="00AF3A16" w:rsidRPr="007F7E2B" w:rsidRDefault="00AF3A16">
            <w:pPr>
              <w:spacing w:line="259" w:lineRule="auto"/>
              <w:rPr>
                <w:ins w:id="9476" w:author="V2" w:date="2025-04-14T14:19:00Z" w16du:dateUtc="2025-04-14T19:19:00Z"/>
              </w:rPr>
            </w:pPr>
            <w:ins w:id="9477"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37D966B6" w14:textId="77777777" w:rsidR="00AF3A16" w:rsidRPr="007F7E2B" w:rsidRDefault="00AF3A16">
            <w:pPr>
              <w:spacing w:line="259" w:lineRule="auto"/>
              <w:ind w:left="1"/>
              <w:rPr>
                <w:ins w:id="9478" w:author="V2" w:date="2025-04-14T14:19:00Z" w16du:dateUtc="2025-04-14T19:19:00Z"/>
              </w:rPr>
            </w:pPr>
            <w:ins w:id="9479" w:author="V2" w:date="2025-04-14T14:19:00Z" w16du:dateUtc="2025-04-14T19:19:00Z">
              <w:r w:rsidRPr="007F7E2B">
                <w:t xml:space="preserve">Dimensionless </w:t>
              </w:r>
            </w:ins>
          </w:p>
        </w:tc>
      </w:tr>
      <w:tr w:rsidR="00AF3A16" w:rsidRPr="007F7E2B" w14:paraId="45F87043" w14:textId="77777777">
        <w:trPr>
          <w:trHeight w:val="346"/>
          <w:ins w:id="9480"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60DC877E" w14:textId="77777777" w:rsidR="00AF3A16" w:rsidRPr="007F7E2B" w:rsidRDefault="00AF3A16">
            <w:pPr>
              <w:spacing w:line="259" w:lineRule="auto"/>
              <w:rPr>
                <w:ins w:id="9481" w:author="V2" w:date="2025-04-14T14:19:00Z" w16du:dateUtc="2025-04-14T19:19:00Z"/>
              </w:rPr>
            </w:pPr>
            <w:ins w:id="9482"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0746E629" w14:textId="77777777" w:rsidR="00AF3A16" w:rsidRPr="007F7E2B" w:rsidRDefault="00AF3A16">
            <w:pPr>
              <w:spacing w:line="259" w:lineRule="auto"/>
              <w:ind w:left="1"/>
              <w:rPr>
                <w:ins w:id="9483" w:author="V2" w:date="2025-04-14T14:19:00Z" w16du:dateUtc="2025-04-14T19:19:00Z"/>
              </w:rPr>
            </w:pPr>
            <w:ins w:id="9484" w:author="V2" w:date="2025-04-14T14:19:00Z" w16du:dateUtc="2025-04-14T19:19:00Z">
              <w:r w:rsidRPr="007F7E2B">
                <w:t xml:space="preserve">Canopy size classes </w:t>
              </w:r>
            </w:ins>
          </w:p>
        </w:tc>
      </w:tr>
      <w:tr w:rsidR="00AF3A16" w:rsidRPr="007F7E2B" w14:paraId="4BA7CE38" w14:textId="77777777">
        <w:trPr>
          <w:trHeight w:val="346"/>
          <w:ins w:id="9485"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66F78B1C" w14:textId="77777777" w:rsidR="00AF3A16" w:rsidRPr="007F7E2B" w:rsidRDefault="00AF3A16">
            <w:pPr>
              <w:spacing w:line="259" w:lineRule="auto"/>
              <w:rPr>
                <w:ins w:id="9486" w:author="V2" w:date="2025-04-14T14:19:00Z" w16du:dateUtc="2025-04-14T19:19:00Z"/>
              </w:rPr>
            </w:pPr>
            <w:ins w:id="9487"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41A0AA08" w14:textId="77777777" w:rsidR="00AF3A16" w:rsidRPr="007F7E2B" w:rsidRDefault="00AF3A16">
            <w:pPr>
              <w:spacing w:line="259" w:lineRule="auto"/>
              <w:ind w:left="1"/>
              <w:rPr>
                <w:ins w:id="9488" w:author="V2" w:date="2025-04-14T14:19:00Z" w16du:dateUtc="2025-04-14T19:19:00Z"/>
              </w:rPr>
            </w:pPr>
            <w:ins w:id="9489" w:author="V2" w:date="2025-04-14T14:19:00Z" w16du:dateUtc="2025-04-14T19:19:00Z">
              <w:r w:rsidRPr="007F7E2B">
                <w:t xml:space="preserve">Remote sensing imagery </w:t>
              </w:r>
            </w:ins>
          </w:p>
        </w:tc>
      </w:tr>
      <w:tr w:rsidR="00AF3A16" w:rsidRPr="007F7E2B" w14:paraId="2E504C10" w14:textId="77777777">
        <w:trPr>
          <w:trHeight w:val="1174"/>
          <w:ins w:id="9490"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F9F27F6" w14:textId="77777777" w:rsidR="00AF3A16" w:rsidRPr="007F7E2B" w:rsidRDefault="00AF3A16">
            <w:pPr>
              <w:spacing w:line="259" w:lineRule="auto"/>
              <w:rPr>
                <w:ins w:id="9491" w:author="V2" w:date="2025-04-14T14:19:00Z" w16du:dateUtc="2025-04-14T19:19:00Z"/>
              </w:rPr>
            </w:pPr>
            <w:ins w:id="9492"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17CCFE9B" w14:textId="77777777" w:rsidR="00AF3A16" w:rsidRPr="007F7E2B" w:rsidRDefault="00AF3A16">
            <w:pPr>
              <w:spacing w:line="259" w:lineRule="auto"/>
              <w:ind w:left="1"/>
              <w:rPr>
                <w:ins w:id="9493" w:author="V2" w:date="2025-04-14T14:19:00Z" w16du:dateUtc="2025-04-14T19:19:00Z"/>
              </w:rPr>
            </w:pPr>
            <w:ins w:id="9494" w:author="V2" w:date="2025-04-14T14:19:00Z" w16du:dateUtc="2025-04-14T19:19:00Z">
              <w:r w:rsidRPr="007F7E2B">
                <w:t xml:space="preserve">Determined by dividing the range of canopy sizes detectable from remote sensing imagery into groupings based on the distribution of canopy sizes found. </w:t>
              </w:r>
            </w:ins>
          </w:p>
        </w:tc>
      </w:tr>
      <w:tr w:rsidR="00AF3A16" w:rsidRPr="007F7E2B" w14:paraId="2D73C839" w14:textId="77777777">
        <w:trPr>
          <w:trHeight w:val="346"/>
          <w:ins w:id="9495"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5982CDCA" w14:textId="77777777" w:rsidR="00AF3A16" w:rsidRPr="007F7E2B" w:rsidRDefault="00AF3A16">
            <w:pPr>
              <w:spacing w:line="259" w:lineRule="auto"/>
              <w:rPr>
                <w:ins w:id="9496" w:author="V2" w:date="2025-04-14T14:19:00Z" w16du:dateUtc="2025-04-14T19:19:00Z"/>
              </w:rPr>
            </w:pPr>
            <w:ins w:id="9497"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0A1D9F45" w14:textId="77777777" w:rsidR="00AF3A16" w:rsidRPr="007F7E2B" w:rsidRDefault="00AF3A16">
            <w:pPr>
              <w:spacing w:line="259" w:lineRule="auto"/>
              <w:ind w:left="1"/>
              <w:rPr>
                <w:ins w:id="9498" w:author="V2" w:date="2025-04-14T14:19:00Z" w16du:dateUtc="2025-04-14T19:19:00Z"/>
              </w:rPr>
            </w:pPr>
            <w:ins w:id="9499" w:author="V2" w:date="2025-04-14T14:19:00Z" w16du:dateUtc="2025-04-14T19:19:00Z">
              <w:r w:rsidRPr="007F7E2B">
                <w:t xml:space="preserve"> </w:t>
              </w:r>
            </w:ins>
          </w:p>
        </w:tc>
      </w:tr>
    </w:tbl>
    <w:p w14:paraId="4DD50859" w14:textId="77777777" w:rsidR="00AF3A16" w:rsidRPr="007F7E2B" w:rsidRDefault="00AF3A16">
      <w:pPr>
        <w:spacing w:line="259" w:lineRule="auto"/>
        <w:ind w:left="706"/>
        <w:rPr>
          <w:ins w:id="9500" w:author="V2" w:date="2025-04-14T14:19:00Z" w16du:dateUtc="2025-04-14T19:19:00Z"/>
        </w:rPr>
      </w:pPr>
      <w:ins w:id="9501" w:author="V2" w:date="2025-04-14T14:19:00Z" w16du:dateUtc="2025-04-14T19:19:00Z">
        <w:r w:rsidRPr="007F7E2B">
          <w:rPr>
            <w:sz w:val="22"/>
          </w:rPr>
          <w:t xml:space="preserve"> </w:t>
        </w:r>
      </w:ins>
    </w:p>
    <w:tbl>
      <w:tblPr>
        <w:tblStyle w:val="TableGrid0"/>
        <w:tblW w:w="8641" w:type="dxa"/>
        <w:tblInd w:w="721" w:type="dxa"/>
        <w:tblCellMar>
          <w:top w:w="27" w:type="dxa"/>
          <w:left w:w="107" w:type="dxa"/>
          <w:right w:w="67" w:type="dxa"/>
        </w:tblCellMar>
        <w:tblLook w:val="04A0" w:firstRow="1" w:lastRow="0" w:firstColumn="1" w:lastColumn="0" w:noHBand="0" w:noVBand="1"/>
      </w:tblPr>
      <w:tblGrid>
        <w:gridCol w:w="4049"/>
        <w:gridCol w:w="4592"/>
      </w:tblGrid>
      <w:tr w:rsidR="00AF3A16" w:rsidRPr="007F7E2B" w14:paraId="7BD64EFA" w14:textId="77777777">
        <w:trPr>
          <w:trHeight w:val="492"/>
          <w:ins w:id="9502"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00AE2FC7" w14:textId="77777777" w:rsidR="00AF3A16" w:rsidRPr="007F7E2B" w:rsidRDefault="00AF3A16">
            <w:pPr>
              <w:spacing w:line="259" w:lineRule="auto"/>
              <w:rPr>
                <w:ins w:id="9503" w:author="V2" w:date="2025-04-14T14:19:00Z" w16du:dateUtc="2025-04-14T19:19:00Z"/>
              </w:rPr>
            </w:pPr>
            <w:ins w:id="9504"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tcPr>
          <w:p w14:paraId="356B98EB" w14:textId="77777777" w:rsidR="00AF3A16" w:rsidRPr="007F7E2B" w:rsidRDefault="00AF3A16">
            <w:pPr>
              <w:spacing w:line="259" w:lineRule="auto"/>
              <w:ind w:left="1"/>
              <w:rPr>
                <w:ins w:id="9505" w:author="V2" w:date="2025-04-14T14:19:00Z" w16du:dateUtc="2025-04-14T19:19:00Z"/>
              </w:rPr>
            </w:pPr>
            <w:ins w:id="9506" w:author="V2" w:date="2025-04-14T14:19:00Z" w16du:dateUtc="2025-04-14T19:19:00Z">
              <w:r w:rsidRPr="007F7E2B">
                <w:rPr>
                  <w:rFonts w:ascii="Arial" w:eastAsia="Arial" w:hAnsi="Arial" w:cs="Arial"/>
                  <w:i/>
                </w:rPr>
                <w:t>X</w:t>
              </w:r>
              <w:r w:rsidRPr="007F7E2B">
                <w:rPr>
                  <w:rFonts w:ascii="Arial" w:eastAsia="Arial" w:hAnsi="Arial" w:cs="Arial"/>
                  <w:b/>
                </w:rPr>
                <w:t xml:space="preserve"> </w:t>
              </w:r>
            </w:ins>
          </w:p>
        </w:tc>
      </w:tr>
      <w:tr w:rsidR="00AF3A16" w:rsidRPr="007F7E2B" w14:paraId="701A4289" w14:textId="77777777">
        <w:trPr>
          <w:trHeight w:val="347"/>
          <w:ins w:id="9507"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67A0CFCB" w14:textId="77777777" w:rsidR="00AF3A16" w:rsidRPr="007F7E2B" w:rsidRDefault="00AF3A16">
            <w:pPr>
              <w:spacing w:line="259" w:lineRule="auto"/>
              <w:rPr>
                <w:ins w:id="9508" w:author="V2" w:date="2025-04-14T14:19:00Z" w16du:dateUtc="2025-04-14T19:19:00Z"/>
              </w:rPr>
            </w:pPr>
            <w:ins w:id="9509"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1F508C12" w14:textId="77777777" w:rsidR="00AF3A16" w:rsidRPr="007F7E2B" w:rsidRDefault="00AF3A16">
            <w:pPr>
              <w:spacing w:line="259" w:lineRule="auto"/>
              <w:ind w:left="1"/>
              <w:rPr>
                <w:ins w:id="9510" w:author="V2" w:date="2025-04-14T14:19:00Z" w16du:dateUtc="2025-04-14T19:19:00Z"/>
              </w:rPr>
            </w:pPr>
            <w:ins w:id="9511" w:author="V2" w:date="2025-04-14T14:19:00Z" w16du:dateUtc="2025-04-14T19:19:00Z">
              <w:r w:rsidRPr="007F7E2B">
                <w:rPr>
                  <w:rFonts w:ascii="Arial" w:eastAsia="Arial" w:hAnsi="Arial" w:cs="Arial"/>
                  <w:i/>
                </w:rPr>
                <w:t xml:space="preserve"># </w:t>
              </w:r>
            </w:ins>
          </w:p>
        </w:tc>
      </w:tr>
      <w:tr w:rsidR="00AF3A16" w:rsidRPr="007F7E2B" w14:paraId="3AA8B6F8" w14:textId="77777777">
        <w:trPr>
          <w:trHeight w:val="346"/>
          <w:ins w:id="9512"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3A778438" w14:textId="77777777" w:rsidR="00AF3A16" w:rsidRPr="007F7E2B" w:rsidRDefault="00AF3A16">
            <w:pPr>
              <w:spacing w:line="259" w:lineRule="auto"/>
              <w:rPr>
                <w:ins w:id="9513" w:author="V2" w:date="2025-04-14T14:19:00Z" w16du:dateUtc="2025-04-14T19:19:00Z"/>
              </w:rPr>
            </w:pPr>
            <w:ins w:id="9514"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16183B54" w14:textId="77777777" w:rsidR="00AF3A16" w:rsidRPr="007F7E2B" w:rsidRDefault="00AF3A16">
            <w:pPr>
              <w:spacing w:line="259" w:lineRule="auto"/>
              <w:ind w:left="1"/>
              <w:rPr>
                <w:ins w:id="9515" w:author="V2" w:date="2025-04-14T14:19:00Z" w16du:dateUtc="2025-04-14T19:19:00Z"/>
              </w:rPr>
            </w:pPr>
            <w:ins w:id="9516" w:author="V2" w:date="2025-04-14T14:19:00Z" w16du:dateUtc="2025-04-14T19:19:00Z">
              <w:r w:rsidRPr="007F7E2B">
                <w:t xml:space="preserve">The number of canopy size classes </w:t>
              </w:r>
            </w:ins>
          </w:p>
        </w:tc>
      </w:tr>
      <w:tr w:rsidR="00AF3A16" w:rsidRPr="007F7E2B" w14:paraId="544CD33C" w14:textId="77777777">
        <w:trPr>
          <w:trHeight w:val="346"/>
          <w:ins w:id="9517"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5801D6F" w14:textId="77777777" w:rsidR="00AF3A16" w:rsidRPr="007F7E2B" w:rsidRDefault="00AF3A16">
            <w:pPr>
              <w:spacing w:line="259" w:lineRule="auto"/>
              <w:rPr>
                <w:ins w:id="9518" w:author="V2" w:date="2025-04-14T14:19:00Z" w16du:dateUtc="2025-04-14T19:19:00Z"/>
              </w:rPr>
            </w:pPr>
            <w:ins w:id="9519"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4EF62741" w14:textId="77777777" w:rsidR="00AF3A16" w:rsidRPr="007F7E2B" w:rsidRDefault="00AF3A16">
            <w:pPr>
              <w:spacing w:line="259" w:lineRule="auto"/>
              <w:ind w:left="1"/>
              <w:rPr>
                <w:ins w:id="9520" w:author="V2" w:date="2025-04-14T14:19:00Z" w16du:dateUtc="2025-04-14T19:19:00Z"/>
              </w:rPr>
            </w:pPr>
            <w:ins w:id="9521" w:author="V2" w:date="2025-04-14T14:19:00Z" w16du:dateUtc="2025-04-14T19:19:00Z">
              <w:r w:rsidRPr="007F7E2B">
                <w:t xml:space="preserve">Remote sensing imagery </w:t>
              </w:r>
            </w:ins>
          </w:p>
        </w:tc>
      </w:tr>
      <w:tr w:rsidR="00AF3A16" w:rsidRPr="007F7E2B" w14:paraId="0BF9D54A" w14:textId="77777777">
        <w:trPr>
          <w:trHeight w:val="898"/>
          <w:ins w:id="9522"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25090D8" w14:textId="77777777" w:rsidR="00AF3A16" w:rsidRPr="007F7E2B" w:rsidRDefault="00AF3A16">
            <w:pPr>
              <w:spacing w:line="259" w:lineRule="auto"/>
              <w:rPr>
                <w:ins w:id="9523" w:author="V2" w:date="2025-04-14T14:19:00Z" w16du:dateUtc="2025-04-14T19:19:00Z"/>
              </w:rPr>
            </w:pPr>
            <w:ins w:id="9524" w:author="V2" w:date="2025-04-14T14:19:00Z" w16du:dateUtc="2025-04-14T19:19:00Z">
              <w:r w:rsidRPr="007F7E2B">
                <w:lastRenderedPageBreak/>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07D18577" w14:textId="77777777" w:rsidR="00AF3A16" w:rsidRPr="007F7E2B" w:rsidRDefault="00AF3A16">
            <w:pPr>
              <w:spacing w:line="259" w:lineRule="auto"/>
              <w:ind w:left="1"/>
              <w:rPr>
                <w:ins w:id="9525" w:author="V2" w:date="2025-04-14T14:19:00Z" w16du:dateUtc="2025-04-14T19:19:00Z"/>
              </w:rPr>
            </w:pPr>
            <w:ins w:id="9526" w:author="V2" w:date="2025-04-14T14:19:00Z" w16du:dateUtc="2025-04-14T19:19:00Z">
              <w:r w:rsidRPr="007F7E2B">
                <w:t xml:space="preserve">The number of canopy size classes </w:t>
              </w:r>
              <w:r w:rsidRPr="007F7E2B">
                <w:rPr>
                  <w:rFonts w:ascii="Arial" w:eastAsia="Arial" w:hAnsi="Arial" w:cs="Arial"/>
                  <w:i/>
                </w:rPr>
                <w:t xml:space="preserve">c </w:t>
              </w:r>
              <w:r w:rsidRPr="007F7E2B">
                <w:t xml:space="preserve">determined using the methods described for that variable </w:t>
              </w:r>
            </w:ins>
          </w:p>
        </w:tc>
      </w:tr>
      <w:tr w:rsidR="00AF3A16" w:rsidRPr="007F7E2B" w14:paraId="6DBC682B" w14:textId="77777777">
        <w:trPr>
          <w:trHeight w:val="344"/>
          <w:ins w:id="9527"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0A782E0F" w14:textId="77777777" w:rsidR="00AF3A16" w:rsidRPr="007F7E2B" w:rsidRDefault="00AF3A16">
            <w:pPr>
              <w:spacing w:line="259" w:lineRule="auto"/>
              <w:rPr>
                <w:ins w:id="9528" w:author="V2" w:date="2025-04-14T14:19:00Z" w16du:dateUtc="2025-04-14T19:19:00Z"/>
              </w:rPr>
            </w:pPr>
            <w:ins w:id="9529"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3F8BB570" w14:textId="77777777" w:rsidR="00AF3A16" w:rsidRPr="007F7E2B" w:rsidRDefault="00AF3A16">
            <w:pPr>
              <w:spacing w:line="259" w:lineRule="auto"/>
              <w:ind w:left="1"/>
              <w:rPr>
                <w:ins w:id="9530" w:author="V2" w:date="2025-04-14T14:19:00Z" w16du:dateUtc="2025-04-14T19:19:00Z"/>
              </w:rPr>
            </w:pPr>
            <w:ins w:id="9531" w:author="V2" w:date="2025-04-14T14:19:00Z" w16du:dateUtc="2025-04-14T19:19:00Z">
              <w:r w:rsidRPr="007F7E2B">
                <w:t xml:space="preserve"> </w:t>
              </w:r>
            </w:ins>
          </w:p>
        </w:tc>
      </w:tr>
    </w:tbl>
    <w:p w14:paraId="6FF53BB2" w14:textId="77777777" w:rsidR="00AF3A16" w:rsidRPr="007F7E2B" w:rsidRDefault="00AF3A16">
      <w:pPr>
        <w:spacing w:after="274" w:line="259" w:lineRule="auto"/>
        <w:ind w:left="706"/>
        <w:rPr>
          <w:ins w:id="9532" w:author="V2" w:date="2025-04-14T14:19:00Z" w16du:dateUtc="2025-04-14T19:19:00Z"/>
        </w:rPr>
      </w:pPr>
      <w:ins w:id="9533" w:author="V2" w:date="2025-04-14T14:19:00Z" w16du:dateUtc="2025-04-14T19:19:00Z">
        <w:r w:rsidRPr="007F7E2B">
          <w:rPr>
            <w:sz w:val="22"/>
          </w:rPr>
          <w:t xml:space="preserve"> </w:t>
        </w:r>
      </w:ins>
    </w:p>
    <w:p w14:paraId="2E000218" w14:textId="77777777" w:rsidR="00AF3A16" w:rsidRPr="007F7E2B" w:rsidRDefault="00AF3A16">
      <w:pPr>
        <w:spacing w:after="271" w:line="259" w:lineRule="auto"/>
        <w:ind w:left="706"/>
        <w:rPr>
          <w:ins w:id="9534" w:author="V2" w:date="2025-04-14T14:19:00Z" w16du:dateUtc="2025-04-14T19:19:00Z"/>
        </w:rPr>
      </w:pPr>
      <w:ins w:id="9535" w:author="V2" w:date="2025-04-14T14:19:00Z" w16du:dateUtc="2025-04-14T19:19:00Z">
        <w:r w:rsidRPr="007F7E2B">
          <w:rPr>
            <w:sz w:val="22"/>
          </w:rPr>
          <w:t xml:space="preserve"> </w:t>
        </w:r>
      </w:ins>
    </w:p>
    <w:p w14:paraId="515D11E2" w14:textId="77777777" w:rsidR="00AF3A16" w:rsidRPr="007F7E2B" w:rsidRDefault="00AF3A16">
      <w:pPr>
        <w:spacing w:after="271" w:line="259" w:lineRule="auto"/>
        <w:ind w:left="706"/>
        <w:rPr>
          <w:ins w:id="9536" w:author="V2" w:date="2025-04-14T14:19:00Z" w16du:dateUtc="2025-04-14T19:19:00Z"/>
        </w:rPr>
      </w:pPr>
      <w:ins w:id="9537" w:author="V2" w:date="2025-04-14T14:19:00Z" w16du:dateUtc="2025-04-14T19:19:00Z">
        <w:r w:rsidRPr="007F7E2B">
          <w:rPr>
            <w:sz w:val="22"/>
          </w:rPr>
          <w:t xml:space="preserve"> </w:t>
        </w:r>
      </w:ins>
    </w:p>
    <w:p w14:paraId="7A83E9A8" w14:textId="77777777" w:rsidR="00AF3A16" w:rsidRPr="007F7E2B" w:rsidRDefault="00AF3A16">
      <w:pPr>
        <w:spacing w:line="259" w:lineRule="auto"/>
        <w:ind w:left="706"/>
        <w:rPr>
          <w:ins w:id="9538" w:author="V2" w:date="2025-04-14T14:19:00Z" w16du:dateUtc="2025-04-14T19:19:00Z"/>
        </w:rPr>
      </w:pPr>
      <w:ins w:id="9539" w:author="V2" w:date="2025-04-14T14:19:00Z" w16du:dateUtc="2025-04-14T19:19:00Z">
        <w:r w:rsidRPr="007F7E2B">
          <w:rPr>
            <w:sz w:val="22"/>
          </w:rPr>
          <w:t xml:space="preserve"> </w:t>
        </w:r>
      </w:ins>
    </w:p>
    <w:tbl>
      <w:tblPr>
        <w:tblStyle w:val="TableGrid0"/>
        <w:tblW w:w="8641" w:type="dxa"/>
        <w:tblInd w:w="721" w:type="dxa"/>
        <w:tblCellMar>
          <w:top w:w="29" w:type="dxa"/>
          <w:left w:w="107" w:type="dxa"/>
          <w:right w:w="65" w:type="dxa"/>
        </w:tblCellMar>
        <w:tblLook w:val="04A0" w:firstRow="1" w:lastRow="0" w:firstColumn="1" w:lastColumn="0" w:noHBand="0" w:noVBand="1"/>
      </w:tblPr>
      <w:tblGrid>
        <w:gridCol w:w="4049"/>
        <w:gridCol w:w="4592"/>
      </w:tblGrid>
      <w:tr w:rsidR="00AF3A16" w:rsidRPr="007F7E2B" w14:paraId="140A98F5" w14:textId="77777777">
        <w:trPr>
          <w:trHeight w:val="491"/>
          <w:ins w:id="9540"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31A7DB14" w14:textId="77777777" w:rsidR="00AF3A16" w:rsidRPr="007F7E2B" w:rsidRDefault="00AF3A16">
            <w:pPr>
              <w:spacing w:line="259" w:lineRule="auto"/>
              <w:rPr>
                <w:ins w:id="9541" w:author="V2" w:date="2025-04-14T14:19:00Z" w16du:dateUtc="2025-04-14T19:19:00Z"/>
              </w:rPr>
            </w:pPr>
            <w:ins w:id="9542"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tcPr>
          <w:p w14:paraId="0F8C4A49" w14:textId="77777777" w:rsidR="00AF3A16" w:rsidRPr="007F7E2B" w:rsidRDefault="00AF3A16">
            <w:pPr>
              <w:spacing w:line="259" w:lineRule="auto"/>
              <w:ind w:left="1"/>
              <w:rPr>
                <w:ins w:id="9543" w:author="V2" w:date="2025-04-14T14:19:00Z" w16du:dateUtc="2025-04-14T19:19:00Z"/>
              </w:rPr>
            </w:pPr>
            <w:ins w:id="9544" w:author="V2" w:date="2025-04-14T14:19:00Z" w16du:dateUtc="2025-04-14T19:19:00Z">
              <w:r w:rsidRPr="007F7E2B">
                <w:rPr>
                  <w:rFonts w:ascii="Arial" w:eastAsia="Arial" w:hAnsi="Arial" w:cs="Arial"/>
                  <w:i/>
                </w:rPr>
                <w:t>Sg</w:t>
              </w:r>
              <w:r w:rsidRPr="007F7E2B">
                <w:rPr>
                  <w:rFonts w:ascii="Arial" w:eastAsia="Arial" w:hAnsi="Arial" w:cs="Arial"/>
                  <w:b/>
                </w:rPr>
                <w:t xml:space="preserve"> </w:t>
              </w:r>
            </w:ins>
          </w:p>
        </w:tc>
      </w:tr>
      <w:tr w:rsidR="00AF3A16" w:rsidRPr="007F7E2B" w14:paraId="1AA95508" w14:textId="77777777">
        <w:trPr>
          <w:trHeight w:val="347"/>
          <w:ins w:id="9545"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59A9896" w14:textId="77777777" w:rsidR="00AF3A16" w:rsidRPr="007F7E2B" w:rsidRDefault="00AF3A16">
            <w:pPr>
              <w:spacing w:line="259" w:lineRule="auto"/>
              <w:rPr>
                <w:ins w:id="9546" w:author="V2" w:date="2025-04-14T14:19:00Z" w16du:dateUtc="2025-04-14T19:19:00Z"/>
              </w:rPr>
            </w:pPr>
            <w:ins w:id="9547"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46DCAB6D" w14:textId="77777777" w:rsidR="00AF3A16" w:rsidRPr="007F7E2B" w:rsidRDefault="00AF3A16">
            <w:pPr>
              <w:spacing w:line="259" w:lineRule="auto"/>
              <w:ind w:left="1"/>
              <w:rPr>
                <w:ins w:id="9548" w:author="V2" w:date="2025-04-14T14:19:00Z" w16du:dateUtc="2025-04-14T19:19:00Z"/>
              </w:rPr>
            </w:pPr>
            <w:ins w:id="9549" w:author="V2" w:date="2025-04-14T14:19:00Z" w16du:dateUtc="2025-04-14T19:19:00Z">
              <w:r w:rsidRPr="007F7E2B">
                <w:t>Dimensionless</w:t>
              </w:r>
              <w:r w:rsidRPr="007F7E2B">
                <w:rPr>
                  <w:rFonts w:ascii="Arial" w:eastAsia="Arial" w:hAnsi="Arial" w:cs="Arial"/>
                  <w:i/>
                </w:rPr>
                <w:t xml:space="preserve"> </w:t>
              </w:r>
            </w:ins>
          </w:p>
        </w:tc>
      </w:tr>
      <w:tr w:rsidR="00AF3A16" w:rsidRPr="007F7E2B" w14:paraId="294ED5B5" w14:textId="77777777">
        <w:trPr>
          <w:trHeight w:val="347"/>
          <w:ins w:id="9550"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6D2FE4FA" w14:textId="77777777" w:rsidR="00AF3A16" w:rsidRPr="007F7E2B" w:rsidRDefault="00AF3A16">
            <w:pPr>
              <w:spacing w:line="259" w:lineRule="auto"/>
              <w:rPr>
                <w:ins w:id="9551" w:author="V2" w:date="2025-04-14T14:19:00Z" w16du:dateUtc="2025-04-14T19:19:00Z"/>
              </w:rPr>
            </w:pPr>
            <w:ins w:id="9552"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61703930" w14:textId="77777777" w:rsidR="00AF3A16" w:rsidRPr="007F7E2B" w:rsidRDefault="00AF3A16">
            <w:pPr>
              <w:spacing w:line="259" w:lineRule="auto"/>
              <w:ind w:left="1"/>
              <w:rPr>
                <w:ins w:id="9553" w:author="V2" w:date="2025-04-14T14:19:00Z" w16du:dateUtc="2025-04-14T19:19:00Z"/>
              </w:rPr>
            </w:pPr>
            <w:ins w:id="9554" w:author="V2" w:date="2025-04-14T14:19:00Z" w16du:dateUtc="2025-04-14T19:19:00Z">
              <w:r w:rsidRPr="007F7E2B">
                <w:t xml:space="preserve">The individual tree species or species groups </w:t>
              </w:r>
            </w:ins>
          </w:p>
        </w:tc>
      </w:tr>
      <w:tr w:rsidR="00AF3A16" w:rsidRPr="007F7E2B" w14:paraId="28B50EFB" w14:textId="77777777">
        <w:trPr>
          <w:trHeight w:val="622"/>
          <w:ins w:id="9555"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5069507A" w14:textId="77777777" w:rsidR="00AF3A16" w:rsidRPr="007F7E2B" w:rsidRDefault="00AF3A16">
            <w:pPr>
              <w:spacing w:line="259" w:lineRule="auto"/>
              <w:rPr>
                <w:ins w:id="9556" w:author="V2" w:date="2025-04-14T14:19:00Z" w16du:dateUtc="2025-04-14T19:19:00Z"/>
              </w:rPr>
            </w:pPr>
            <w:ins w:id="9557"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73413C59" w14:textId="77777777" w:rsidR="00AF3A16" w:rsidRPr="007F7E2B" w:rsidRDefault="00AF3A16">
            <w:pPr>
              <w:spacing w:line="259" w:lineRule="auto"/>
              <w:ind w:left="1"/>
              <w:jc w:val="both"/>
              <w:rPr>
                <w:ins w:id="9558" w:author="V2" w:date="2025-04-14T14:19:00Z" w16du:dateUtc="2025-04-14T19:19:00Z"/>
              </w:rPr>
            </w:pPr>
            <w:ins w:id="9559" w:author="V2" w:date="2025-04-14T14:19:00Z" w16du:dateUtc="2025-04-14T19:19:00Z">
              <w:r w:rsidRPr="007F7E2B">
                <w:t xml:space="preserve">Determined by the proponent based on techniques described below. </w:t>
              </w:r>
            </w:ins>
          </w:p>
        </w:tc>
      </w:tr>
      <w:tr w:rsidR="00AF3A16" w:rsidRPr="007F7E2B" w14:paraId="075BFF24" w14:textId="77777777">
        <w:trPr>
          <w:trHeight w:val="1174"/>
          <w:ins w:id="9560"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50C7558" w14:textId="77777777" w:rsidR="00AF3A16" w:rsidRPr="007F7E2B" w:rsidRDefault="00AF3A16">
            <w:pPr>
              <w:spacing w:line="259" w:lineRule="auto"/>
              <w:rPr>
                <w:ins w:id="9561" w:author="V2" w:date="2025-04-14T14:19:00Z" w16du:dateUtc="2025-04-14T19:19:00Z"/>
              </w:rPr>
            </w:pPr>
            <w:ins w:id="9562"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09FE99B9" w14:textId="77777777" w:rsidR="00AF3A16" w:rsidRPr="007F7E2B" w:rsidRDefault="00AF3A16">
            <w:pPr>
              <w:spacing w:line="259" w:lineRule="auto"/>
              <w:ind w:left="1"/>
              <w:rPr>
                <w:ins w:id="9563" w:author="V2" w:date="2025-04-14T14:19:00Z" w16du:dateUtc="2025-04-14T19:19:00Z"/>
              </w:rPr>
            </w:pPr>
            <w:ins w:id="9564" w:author="V2" w:date="2025-04-14T14:19:00Z" w16du:dateUtc="2025-04-14T19:19:00Z">
              <w:r w:rsidRPr="007F7E2B">
                <w:t xml:space="preserve">Combination of remote sensing and ground surveys to identify species or species groups which are distinguishable in remote sensed imagery using spectral signature, form, etc. </w:t>
              </w:r>
            </w:ins>
          </w:p>
        </w:tc>
      </w:tr>
      <w:tr w:rsidR="00AF3A16" w:rsidRPr="007F7E2B" w14:paraId="03645534" w14:textId="77777777">
        <w:trPr>
          <w:trHeight w:val="344"/>
          <w:ins w:id="9565"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6F57ACA4" w14:textId="77777777" w:rsidR="00AF3A16" w:rsidRPr="007F7E2B" w:rsidRDefault="00AF3A16">
            <w:pPr>
              <w:spacing w:line="259" w:lineRule="auto"/>
              <w:rPr>
                <w:ins w:id="9566" w:author="V2" w:date="2025-04-14T14:19:00Z" w16du:dateUtc="2025-04-14T19:19:00Z"/>
              </w:rPr>
            </w:pPr>
            <w:ins w:id="9567"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118701FF" w14:textId="77777777" w:rsidR="00AF3A16" w:rsidRPr="007F7E2B" w:rsidRDefault="00AF3A16">
            <w:pPr>
              <w:spacing w:line="259" w:lineRule="auto"/>
              <w:ind w:left="1"/>
              <w:rPr>
                <w:ins w:id="9568" w:author="V2" w:date="2025-04-14T14:19:00Z" w16du:dateUtc="2025-04-14T19:19:00Z"/>
              </w:rPr>
            </w:pPr>
            <w:ins w:id="9569" w:author="V2" w:date="2025-04-14T14:19:00Z" w16du:dateUtc="2025-04-14T19:19:00Z">
              <w:r w:rsidRPr="007F7E2B">
                <w:t xml:space="preserve"> </w:t>
              </w:r>
            </w:ins>
          </w:p>
        </w:tc>
      </w:tr>
    </w:tbl>
    <w:p w14:paraId="3B255CE5" w14:textId="77777777" w:rsidR="00AF3A16" w:rsidRPr="007F7E2B" w:rsidRDefault="00AF3A16">
      <w:pPr>
        <w:spacing w:line="259" w:lineRule="auto"/>
        <w:ind w:right="8609"/>
        <w:jc w:val="right"/>
        <w:rPr>
          <w:ins w:id="9570" w:author="V2" w:date="2025-04-14T14:19:00Z" w16du:dateUtc="2025-04-14T19:19:00Z"/>
        </w:rPr>
      </w:pPr>
      <w:ins w:id="9571" w:author="V2" w:date="2025-04-14T14:19:00Z" w16du:dateUtc="2025-04-14T19:19:00Z">
        <w:r w:rsidRPr="007F7E2B">
          <w:rPr>
            <w:sz w:val="22"/>
          </w:rPr>
          <w:t xml:space="preserve"> </w:t>
        </w:r>
      </w:ins>
    </w:p>
    <w:tbl>
      <w:tblPr>
        <w:tblStyle w:val="TableGrid0"/>
        <w:tblW w:w="8641" w:type="dxa"/>
        <w:tblInd w:w="721" w:type="dxa"/>
        <w:tblCellMar>
          <w:top w:w="26" w:type="dxa"/>
          <w:left w:w="107" w:type="dxa"/>
          <w:right w:w="67" w:type="dxa"/>
        </w:tblCellMar>
        <w:tblLook w:val="04A0" w:firstRow="1" w:lastRow="0" w:firstColumn="1" w:lastColumn="0" w:noHBand="0" w:noVBand="1"/>
      </w:tblPr>
      <w:tblGrid>
        <w:gridCol w:w="4049"/>
        <w:gridCol w:w="4592"/>
      </w:tblGrid>
      <w:tr w:rsidR="00AF3A16" w:rsidRPr="007F7E2B" w14:paraId="460D31BF" w14:textId="77777777">
        <w:trPr>
          <w:trHeight w:val="493"/>
          <w:ins w:id="9572"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3698F17" w14:textId="77777777" w:rsidR="00AF3A16" w:rsidRPr="007F7E2B" w:rsidRDefault="00AF3A16">
            <w:pPr>
              <w:spacing w:line="259" w:lineRule="auto"/>
              <w:rPr>
                <w:ins w:id="9573" w:author="V2" w:date="2025-04-14T14:19:00Z" w16du:dateUtc="2025-04-14T19:19:00Z"/>
              </w:rPr>
            </w:pPr>
            <w:ins w:id="9574"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tcPr>
          <w:p w14:paraId="23A32D4A" w14:textId="77777777" w:rsidR="00AF3A16" w:rsidRPr="007F7E2B" w:rsidRDefault="00AF3A16">
            <w:pPr>
              <w:spacing w:line="259" w:lineRule="auto"/>
              <w:ind w:left="1"/>
              <w:rPr>
                <w:ins w:id="9575" w:author="V2" w:date="2025-04-14T14:19:00Z" w16du:dateUtc="2025-04-14T19:19:00Z"/>
              </w:rPr>
            </w:pPr>
            <w:ins w:id="9576" w:author="V2" w:date="2025-04-14T14:19:00Z" w16du:dateUtc="2025-04-14T19:19:00Z">
              <w:r w:rsidRPr="007F7E2B">
                <w:rPr>
                  <w:rFonts w:ascii="Arial" w:eastAsia="Arial" w:hAnsi="Arial" w:cs="Arial"/>
                  <w:i/>
                </w:rPr>
                <w:t>Y</w:t>
              </w:r>
              <w:r w:rsidRPr="007F7E2B">
                <w:rPr>
                  <w:rFonts w:ascii="Arial" w:eastAsia="Arial" w:hAnsi="Arial" w:cs="Arial"/>
                  <w:b/>
                </w:rPr>
                <w:t xml:space="preserve"> </w:t>
              </w:r>
            </w:ins>
          </w:p>
        </w:tc>
      </w:tr>
      <w:tr w:rsidR="00AF3A16" w:rsidRPr="007F7E2B" w14:paraId="661EF354" w14:textId="77777777">
        <w:trPr>
          <w:trHeight w:val="346"/>
          <w:ins w:id="9577"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033A3944" w14:textId="77777777" w:rsidR="00AF3A16" w:rsidRPr="007F7E2B" w:rsidRDefault="00AF3A16">
            <w:pPr>
              <w:spacing w:line="259" w:lineRule="auto"/>
              <w:rPr>
                <w:ins w:id="9578" w:author="V2" w:date="2025-04-14T14:19:00Z" w16du:dateUtc="2025-04-14T19:19:00Z"/>
              </w:rPr>
            </w:pPr>
            <w:ins w:id="9579"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6BB3A71D" w14:textId="77777777" w:rsidR="00AF3A16" w:rsidRPr="007F7E2B" w:rsidRDefault="00AF3A16">
            <w:pPr>
              <w:spacing w:line="259" w:lineRule="auto"/>
              <w:ind w:left="1"/>
              <w:rPr>
                <w:ins w:id="9580" w:author="V2" w:date="2025-04-14T14:19:00Z" w16du:dateUtc="2025-04-14T19:19:00Z"/>
              </w:rPr>
            </w:pPr>
            <w:ins w:id="9581" w:author="V2" w:date="2025-04-14T14:19:00Z" w16du:dateUtc="2025-04-14T19:19:00Z">
              <w:r w:rsidRPr="007F7E2B">
                <w:rPr>
                  <w:rFonts w:ascii="Arial" w:eastAsia="Arial" w:hAnsi="Arial" w:cs="Arial"/>
                  <w:i/>
                </w:rPr>
                <w:t xml:space="preserve"># </w:t>
              </w:r>
            </w:ins>
          </w:p>
        </w:tc>
      </w:tr>
      <w:tr w:rsidR="00AF3A16" w:rsidRPr="007F7E2B" w14:paraId="5AE9C035" w14:textId="77777777">
        <w:trPr>
          <w:trHeight w:val="623"/>
          <w:ins w:id="9582"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C69CEBB" w14:textId="77777777" w:rsidR="00AF3A16" w:rsidRPr="007F7E2B" w:rsidRDefault="00AF3A16">
            <w:pPr>
              <w:spacing w:line="259" w:lineRule="auto"/>
              <w:rPr>
                <w:ins w:id="9583" w:author="V2" w:date="2025-04-14T14:19:00Z" w16du:dateUtc="2025-04-14T19:19:00Z"/>
              </w:rPr>
            </w:pPr>
            <w:ins w:id="9584"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122CC762" w14:textId="77777777" w:rsidR="00AF3A16" w:rsidRPr="007F7E2B" w:rsidRDefault="00AF3A16">
            <w:pPr>
              <w:spacing w:line="259" w:lineRule="auto"/>
              <w:ind w:left="1"/>
              <w:rPr>
                <w:ins w:id="9585" w:author="V2" w:date="2025-04-14T14:19:00Z" w16du:dateUtc="2025-04-14T19:19:00Z"/>
              </w:rPr>
            </w:pPr>
            <w:ins w:id="9586" w:author="V2" w:date="2025-04-14T14:19:00Z" w16du:dateUtc="2025-04-14T19:19:00Z">
              <w:r w:rsidRPr="007F7E2B">
                <w:t xml:space="preserve">The number of species or species groups distinguished </w:t>
              </w:r>
            </w:ins>
          </w:p>
        </w:tc>
      </w:tr>
      <w:tr w:rsidR="00AF3A16" w:rsidRPr="007F7E2B" w14:paraId="355D1310" w14:textId="77777777">
        <w:trPr>
          <w:trHeight w:val="347"/>
          <w:ins w:id="9587"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547FA7A4" w14:textId="77777777" w:rsidR="00AF3A16" w:rsidRPr="007F7E2B" w:rsidRDefault="00AF3A16">
            <w:pPr>
              <w:spacing w:line="259" w:lineRule="auto"/>
              <w:rPr>
                <w:ins w:id="9588" w:author="V2" w:date="2025-04-14T14:19:00Z" w16du:dateUtc="2025-04-14T19:19:00Z"/>
              </w:rPr>
            </w:pPr>
            <w:ins w:id="9589"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404F181E" w14:textId="77777777" w:rsidR="00AF3A16" w:rsidRPr="007F7E2B" w:rsidRDefault="00AF3A16">
            <w:pPr>
              <w:spacing w:line="259" w:lineRule="auto"/>
              <w:ind w:left="1"/>
              <w:rPr>
                <w:ins w:id="9590" w:author="V2" w:date="2025-04-14T14:19:00Z" w16du:dateUtc="2025-04-14T19:19:00Z"/>
              </w:rPr>
            </w:pPr>
            <w:ins w:id="9591" w:author="V2" w:date="2025-04-14T14:19:00Z" w16du:dateUtc="2025-04-14T19:19:00Z">
              <w:r w:rsidRPr="007F7E2B">
                <w:t xml:space="preserve">Remote sensing and ground truthing </w:t>
              </w:r>
            </w:ins>
          </w:p>
        </w:tc>
      </w:tr>
      <w:tr w:rsidR="00AF3A16" w:rsidRPr="007F7E2B" w14:paraId="2416ED94" w14:textId="77777777">
        <w:trPr>
          <w:trHeight w:val="898"/>
          <w:ins w:id="9592"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EB11053" w14:textId="77777777" w:rsidR="00AF3A16" w:rsidRPr="007F7E2B" w:rsidRDefault="00AF3A16">
            <w:pPr>
              <w:spacing w:line="259" w:lineRule="auto"/>
              <w:rPr>
                <w:ins w:id="9593" w:author="V2" w:date="2025-04-14T14:19:00Z" w16du:dateUtc="2025-04-14T19:19:00Z"/>
              </w:rPr>
            </w:pPr>
            <w:ins w:id="9594"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79CC0CE0" w14:textId="77777777" w:rsidR="00AF3A16" w:rsidRPr="007F7E2B" w:rsidRDefault="00AF3A16">
            <w:pPr>
              <w:spacing w:line="259" w:lineRule="auto"/>
              <w:ind w:left="1"/>
              <w:rPr>
                <w:ins w:id="9595" w:author="V2" w:date="2025-04-14T14:19:00Z" w16du:dateUtc="2025-04-14T19:19:00Z"/>
              </w:rPr>
            </w:pPr>
            <w:ins w:id="9596" w:author="V2" w:date="2025-04-14T14:19:00Z" w16du:dateUtc="2025-04-14T19:19:00Z">
              <w:r w:rsidRPr="007F7E2B">
                <w:t xml:space="preserve">The number of canopy size classes </w:t>
              </w:r>
              <w:r w:rsidRPr="007F7E2B">
                <w:rPr>
                  <w:rFonts w:ascii="Arial" w:eastAsia="Arial" w:hAnsi="Arial" w:cs="Arial"/>
                  <w:i/>
                </w:rPr>
                <w:t xml:space="preserve">s </w:t>
              </w:r>
              <w:r w:rsidRPr="007F7E2B">
                <w:t xml:space="preserve">determined using the methods described for that variable </w:t>
              </w:r>
            </w:ins>
          </w:p>
        </w:tc>
      </w:tr>
      <w:tr w:rsidR="00AF3A16" w:rsidRPr="007F7E2B" w14:paraId="237DE962" w14:textId="77777777">
        <w:trPr>
          <w:trHeight w:val="344"/>
          <w:ins w:id="9597"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EA51884" w14:textId="77777777" w:rsidR="00AF3A16" w:rsidRPr="007F7E2B" w:rsidRDefault="00AF3A16">
            <w:pPr>
              <w:spacing w:line="259" w:lineRule="auto"/>
              <w:rPr>
                <w:ins w:id="9598" w:author="V2" w:date="2025-04-14T14:19:00Z" w16du:dateUtc="2025-04-14T19:19:00Z"/>
              </w:rPr>
            </w:pPr>
            <w:ins w:id="9599" w:author="V2" w:date="2025-04-14T14:19:00Z" w16du:dateUtc="2025-04-14T19:19:00Z">
              <w:r w:rsidRPr="007F7E2B">
                <w:lastRenderedPageBreak/>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3EAA39F3" w14:textId="77777777" w:rsidR="00AF3A16" w:rsidRPr="007F7E2B" w:rsidRDefault="00AF3A16">
            <w:pPr>
              <w:spacing w:line="259" w:lineRule="auto"/>
              <w:ind w:left="1"/>
              <w:rPr>
                <w:ins w:id="9600" w:author="V2" w:date="2025-04-14T14:19:00Z" w16du:dateUtc="2025-04-14T19:19:00Z"/>
              </w:rPr>
            </w:pPr>
            <w:ins w:id="9601" w:author="V2" w:date="2025-04-14T14:19:00Z" w16du:dateUtc="2025-04-14T19:19:00Z">
              <w:r w:rsidRPr="007F7E2B">
                <w:t xml:space="preserve"> </w:t>
              </w:r>
            </w:ins>
          </w:p>
        </w:tc>
      </w:tr>
    </w:tbl>
    <w:p w14:paraId="306F20BB" w14:textId="77777777" w:rsidR="00AF3A16" w:rsidRPr="007F7E2B" w:rsidRDefault="00AF3A16">
      <w:pPr>
        <w:spacing w:line="259" w:lineRule="auto"/>
        <w:ind w:right="8609"/>
        <w:jc w:val="right"/>
        <w:rPr>
          <w:ins w:id="9602" w:author="V2" w:date="2025-04-14T14:19:00Z" w16du:dateUtc="2025-04-14T19:19:00Z"/>
        </w:rPr>
      </w:pPr>
      <w:ins w:id="9603" w:author="V2" w:date="2025-04-14T14:19:00Z" w16du:dateUtc="2025-04-14T19:19:00Z">
        <w:r w:rsidRPr="007F7E2B">
          <w:rPr>
            <w:sz w:val="22"/>
          </w:rPr>
          <w:t xml:space="preserve"> </w:t>
        </w:r>
      </w:ins>
    </w:p>
    <w:tbl>
      <w:tblPr>
        <w:tblStyle w:val="TableGrid0"/>
        <w:tblW w:w="8641" w:type="dxa"/>
        <w:tblInd w:w="721" w:type="dxa"/>
        <w:tblCellMar>
          <w:top w:w="29" w:type="dxa"/>
          <w:left w:w="107" w:type="dxa"/>
          <w:right w:w="67" w:type="dxa"/>
        </w:tblCellMar>
        <w:tblLook w:val="04A0" w:firstRow="1" w:lastRow="0" w:firstColumn="1" w:lastColumn="0" w:noHBand="0" w:noVBand="1"/>
      </w:tblPr>
      <w:tblGrid>
        <w:gridCol w:w="4049"/>
        <w:gridCol w:w="4592"/>
      </w:tblGrid>
      <w:tr w:rsidR="00AF3A16" w:rsidRPr="007F7E2B" w14:paraId="5C3716B3" w14:textId="77777777">
        <w:trPr>
          <w:trHeight w:val="492"/>
          <w:ins w:id="9604"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32476E64" w14:textId="77777777" w:rsidR="00AF3A16" w:rsidRPr="007F7E2B" w:rsidRDefault="00AF3A16">
            <w:pPr>
              <w:spacing w:line="259" w:lineRule="auto"/>
              <w:rPr>
                <w:ins w:id="9605" w:author="V2" w:date="2025-04-14T14:19:00Z" w16du:dateUtc="2025-04-14T19:19:00Z"/>
              </w:rPr>
            </w:pPr>
            <w:ins w:id="9606"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tcPr>
          <w:p w14:paraId="7962BE9A" w14:textId="77777777" w:rsidR="00AF3A16" w:rsidRPr="007F7E2B" w:rsidRDefault="00AF3A16">
            <w:pPr>
              <w:spacing w:line="259" w:lineRule="auto"/>
              <w:ind w:left="1"/>
              <w:rPr>
                <w:ins w:id="9607" w:author="V2" w:date="2025-04-14T14:19:00Z" w16du:dateUtc="2025-04-14T19:19:00Z"/>
              </w:rPr>
            </w:pPr>
            <w:ins w:id="9608" w:author="V2" w:date="2025-04-14T14:19:00Z" w16du:dateUtc="2025-04-14T19:19:00Z">
              <w:r w:rsidRPr="007F7E2B">
                <w:rPr>
                  <w:rFonts w:ascii="Arial" w:eastAsia="Arial" w:hAnsi="Arial" w:cs="Arial"/>
                  <w:i/>
                </w:rPr>
                <w:t>t#</w:t>
              </w:r>
              <w:r w:rsidRPr="007F7E2B">
                <w:rPr>
                  <w:rFonts w:ascii="Arial" w:eastAsia="Arial" w:hAnsi="Arial" w:cs="Arial"/>
                  <w:i/>
                  <w:vertAlign w:val="subscript"/>
                </w:rPr>
                <w:t>sc</w:t>
              </w:r>
              <w:r w:rsidRPr="007F7E2B">
                <w:t xml:space="preserve">  </w:t>
              </w:r>
              <w:r w:rsidRPr="007F7E2B">
                <w:rPr>
                  <w:rFonts w:ascii="Arial" w:eastAsia="Arial" w:hAnsi="Arial" w:cs="Arial"/>
                  <w:b/>
                </w:rPr>
                <w:t xml:space="preserve"> </w:t>
              </w:r>
            </w:ins>
          </w:p>
        </w:tc>
      </w:tr>
      <w:tr w:rsidR="00AF3A16" w:rsidRPr="007F7E2B" w14:paraId="5B906EE8" w14:textId="77777777">
        <w:trPr>
          <w:trHeight w:val="346"/>
          <w:ins w:id="9609"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86EBB80" w14:textId="77777777" w:rsidR="00AF3A16" w:rsidRPr="007F7E2B" w:rsidRDefault="00AF3A16">
            <w:pPr>
              <w:spacing w:line="259" w:lineRule="auto"/>
              <w:rPr>
                <w:ins w:id="9610" w:author="V2" w:date="2025-04-14T14:19:00Z" w16du:dateUtc="2025-04-14T19:19:00Z"/>
              </w:rPr>
            </w:pPr>
            <w:ins w:id="9611"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5B1BFB9C" w14:textId="77777777" w:rsidR="00AF3A16" w:rsidRPr="007F7E2B" w:rsidRDefault="00AF3A16">
            <w:pPr>
              <w:spacing w:line="259" w:lineRule="auto"/>
              <w:ind w:left="1"/>
              <w:rPr>
                <w:ins w:id="9612" w:author="V2" w:date="2025-04-14T14:19:00Z" w16du:dateUtc="2025-04-14T19:19:00Z"/>
              </w:rPr>
            </w:pPr>
            <w:ins w:id="9613" w:author="V2" w:date="2025-04-14T14:19:00Z" w16du:dateUtc="2025-04-14T19:19:00Z">
              <w:r w:rsidRPr="007F7E2B">
                <w:t xml:space="preserve">Dimensionless </w:t>
              </w:r>
            </w:ins>
          </w:p>
        </w:tc>
      </w:tr>
      <w:tr w:rsidR="00AF3A16" w:rsidRPr="007F7E2B" w14:paraId="7ADD31C1" w14:textId="77777777">
        <w:trPr>
          <w:trHeight w:val="898"/>
          <w:ins w:id="9614"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EFB8EF3" w14:textId="77777777" w:rsidR="00AF3A16" w:rsidRPr="007F7E2B" w:rsidRDefault="00AF3A16">
            <w:pPr>
              <w:spacing w:line="259" w:lineRule="auto"/>
              <w:rPr>
                <w:ins w:id="9615" w:author="V2" w:date="2025-04-14T14:19:00Z" w16du:dateUtc="2025-04-14T19:19:00Z"/>
              </w:rPr>
            </w:pPr>
            <w:ins w:id="9616"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23A7E3DC" w14:textId="77777777" w:rsidR="00AF3A16" w:rsidRPr="007F7E2B" w:rsidRDefault="00AF3A16">
            <w:pPr>
              <w:spacing w:line="259" w:lineRule="auto"/>
              <w:ind w:left="1"/>
              <w:rPr>
                <w:ins w:id="9617" w:author="V2" w:date="2025-04-14T14:19:00Z" w16du:dateUtc="2025-04-14T19:19:00Z"/>
              </w:rPr>
            </w:pPr>
            <w:ins w:id="9618" w:author="V2" w:date="2025-04-14T14:19:00Z" w16du:dateUtc="2025-04-14T19:19:00Z">
              <w:r w:rsidRPr="007F7E2B">
                <w:t xml:space="preserve">The number of individuals of a given species or species group and a given canopy size class in the stratum, no dimension </w:t>
              </w:r>
            </w:ins>
          </w:p>
        </w:tc>
      </w:tr>
      <w:tr w:rsidR="00AF3A16" w:rsidRPr="007F7E2B" w14:paraId="458FB108" w14:textId="77777777">
        <w:trPr>
          <w:trHeight w:val="347"/>
          <w:ins w:id="9619"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2CABA38" w14:textId="77777777" w:rsidR="00AF3A16" w:rsidRPr="007F7E2B" w:rsidRDefault="00AF3A16">
            <w:pPr>
              <w:spacing w:line="259" w:lineRule="auto"/>
              <w:rPr>
                <w:ins w:id="9620" w:author="V2" w:date="2025-04-14T14:19:00Z" w16du:dateUtc="2025-04-14T19:19:00Z"/>
              </w:rPr>
            </w:pPr>
            <w:ins w:id="9621"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0656A8A0" w14:textId="77777777" w:rsidR="00AF3A16" w:rsidRPr="007F7E2B" w:rsidRDefault="00AF3A16">
            <w:pPr>
              <w:spacing w:line="259" w:lineRule="auto"/>
              <w:ind w:left="1"/>
              <w:rPr>
                <w:ins w:id="9622" w:author="V2" w:date="2025-04-14T14:19:00Z" w16du:dateUtc="2025-04-14T19:19:00Z"/>
              </w:rPr>
            </w:pPr>
            <w:ins w:id="9623" w:author="V2" w:date="2025-04-14T14:19:00Z" w16du:dateUtc="2025-04-14T19:19:00Z">
              <w:r w:rsidRPr="007F7E2B">
                <w:t xml:space="preserve">Remote sensing imagery </w:t>
              </w:r>
            </w:ins>
          </w:p>
        </w:tc>
      </w:tr>
      <w:tr w:rsidR="00AF3A16" w:rsidRPr="007F7E2B" w14:paraId="149AFB3E" w14:textId="77777777">
        <w:trPr>
          <w:trHeight w:val="899"/>
          <w:ins w:id="9624"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34874E82" w14:textId="77777777" w:rsidR="00AF3A16" w:rsidRPr="007F7E2B" w:rsidRDefault="00AF3A16">
            <w:pPr>
              <w:spacing w:line="259" w:lineRule="auto"/>
              <w:rPr>
                <w:ins w:id="9625" w:author="V2" w:date="2025-04-14T14:19:00Z" w16du:dateUtc="2025-04-14T19:19:00Z"/>
              </w:rPr>
            </w:pPr>
            <w:ins w:id="9626"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45DB9975" w14:textId="77777777" w:rsidR="00AF3A16" w:rsidRPr="007F7E2B" w:rsidRDefault="00AF3A16">
            <w:pPr>
              <w:spacing w:line="259" w:lineRule="auto"/>
              <w:ind w:left="1" w:right="30"/>
              <w:rPr>
                <w:ins w:id="9627" w:author="V2" w:date="2025-04-14T14:19:00Z" w16du:dateUtc="2025-04-14T19:19:00Z"/>
              </w:rPr>
            </w:pPr>
            <w:ins w:id="9628" w:author="V2" w:date="2025-04-14T14:19:00Z" w16du:dateUtc="2025-04-14T19:19:00Z">
              <w:r w:rsidRPr="007F7E2B">
                <w:t xml:space="preserve">Count of individuals from remote sensing imagery </w:t>
              </w:r>
            </w:ins>
          </w:p>
        </w:tc>
      </w:tr>
      <w:tr w:rsidR="00AF3A16" w:rsidRPr="007F7E2B" w14:paraId="77791ADC" w14:textId="77777777">
        <w:trPr>
          <w:trHeight w:val="344"/>
          <w:ins w:id="9629"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8A535EB" w14:textId="77777777" w:rsidR="00AF3A16" w:rsidRPr="007F7E2B" w:rsidRDefault="00AF3A16">
            <w:pPr>
              <w:spacing w:line="259" w:lineRule="auto"/>
              <w:rPr>
                <w:ins w:id="9630" w:author="V2" w:date="2025-04-14T14:19:00Z" w16du:dateUtc="2025-04-14T19:19:00Z"/>
              </w:rPr>
            </w:pPr>
            <w:ins w:id="9631"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15123B49" w14:textId="77777777" w:rsidR="00AF3A16" w:rsidRPr="007F7E2B" w:rsidRDefault="00AF3A16">
            <w:pPr>
              <w:spacing w:line="259" w:lineRule="auto"/>
              <w:ind w:left="1"/>
              <w:rPr>
                <w:ins w:id="9632" w:author="V2" w:date="2025-04-14T14:19:00Z" w16du:dateUtc="2025-04-14T19:19:00Z"/>
              </w:rPr>
            </w:pPr>
            <w:ins w:id="9633" w:author="V2" w:date="2025-04-14T14:19:00Z" w16du:dateUtc="2025-04-14T19:19:00Z">
              <w:r w:rsidRPr="007F7E2B">
                <w:t xml:space="preserve"> </w:t>
              </w:r>
            </w:ins>
          </w:p>
        </w:tc>
      </w:tr>
    </w:tbl>
    <w:p w14:paraId="7C0864BA" w14:textId="77777777" w:rsidR="00AF3A16" w:rsidRPr="007F7E2B" w:rsidRDefault="00AF3A16">
      <w:pPr>
        <w:spacing w:after="271" w:line="259" w:lineRule="auto"/>
        <w:rPr>
          <w:ins w:id="9634" w:author="V2" w:date="2025-04-14T14:19:00Z" w16du:dateUtc="2025-04-14T19:19:00Z"/>
        </w:rPr>
      </w:pPr>
      <w:ins w:id="9635" w:author="V2" w:date="2025-04-14T14:19:00Z" w16du:dateUtc="2025-04-14T19:19:00Z">
        <w:r w:rsidRPr="007F7E2B">
          <w:rPr>
            <w:sz w:val="22"/>
          </w:rPr>
          <w:t xml:space="preserve"> </w:t>
        </w:r>
      </w:ins>
    </w:p>
    <w:p w14:paraId="690D28AE" w14:textId="77777777" w:rsidR="00AF3A16" w:rsidRPr="007F7E2B" w:rsidRDefault="00AF3A16">
      <w:pPr>
        <w:spacing w:after="271" w:line="259" w:lineRule="auto"/>
        <w:rPr>
          <w:ins w:id="9636" w:author="V2" w:date="2025-04-14T14:19:00Z" w16du:dateUtc="2025-04-14T19:19:00Z"/>
        </w:rPr>
      </w:pPr>
      <w:ins w:id="9637" w:author="V2" w:date="2025-04-14T14:19:00Z" w16du:dateUtc="2025-04-14T19:19:00Z">
        <w:r w:rsidRPr="007F7E2B">
          <w:rPr>
            <w:sz w:val="22"/>
          </w:rPr>
          <w:t xml:space="preserve"> </w:t>
        </w:r>
      </w:ins>
    </w:p>
    <w:p w14:paraId="38DE97D1" w14:textId="77777777" w:rsidR="00AF3A16" w:rsidRPr="007F7E2B" w:rsidRDefault="00AF3A16">
      <w:pPr>
        <w:spacing w:after="273" w:line="259" w:lineRule="auto"/>
        <w:rPr>
          <w:ins w:id="9638" w:author="V2" w:date="2025-04-14T14:19:00Z" w16du:dateUtc="2025-04-14T19:19:00Z"/>
        </w:rPr>
      </w:pPr>
      <w:ins w:id="9639" w:author="V2" w:date="2025-04-14T14:19:00Z" w16du:dateUtc="2025-04-14T19:19:00Z">
        <w:r w:rsidRPr="007F7E2B">
          <w:rPr>
            <w:sz w:val="22"/>
          </w:rPr>
          <w:t xml:space="preserve"> </w:t>
        </w:r>
      </w:ins>
    </w:p>
    <w:p w14:paraId="4E730963" w14:textId="77777777" w:rsidR="00AF3A16" w:rsidRPr="007F7E2B" w:rsidRDefault="00AF3A16">
      <w:pPr>
        <w:spacing w:line="259" w:lineRule="auto"/>
        <w:rPr>
          <w:ins w:id="9640" w:author="V2" w:date="2025-04-14T14:19:00Z" w16du:dateUtc="2025-04-14T19:19:00Z"/>
        </w:rPr>
      </w:pPr>
      <w:ins w:id="9641" w:author="V2" w:date="2025-04-14T14:19:00Z" w16du:dateUtc="2025-04-14T19:19:00Z">
        <w:r w:rsidRPr="007F7E2B">
          <w:rPr>
            <w:sz w:val="22"/>
          </w:rPr>
          <w:t xml:space="preserve"> </w:t>
        </w:r>
      </w:ins>
    </w:p>
    <w:tbl>
      <w:tblPr>
        <w:tblStyle w:val="TableGrid0"/>
        <w:tblW w:w="8641" w:type="dxa"/>
        <w:tblInd w:w="721" w:type="dxa"/>
        <w:tblCellMar>
          <w:top w:w="26" w:type="dxa"/>
          <w:left w:w="107" w:type="dxa"/>
          <w:right w:w="67" w:type="dxa"/>
        </w:tblCellMar>
        <w:tblLook w:val="04A0" w:firstRow="1" w:lastRow="0" w:firstColumn="1" w:lastColumn="0" w:noHBand="0" w:noVBand="1"/>
      </w:tblPr>
      <w:tblGrid>
        <w:gridCol w:w="4049"/>
        <w:gridCol w:w="4592"/>
      </w:tblGrid>
      <w:tr w:rsidR="00AF3A16" w:rsidRPr="007F7E2B" w14:paraId="72B07486" w14:textId="77777777">
        <w:trPr>
          <w:trHeight w:val="491"/>
          <w:ins w:id="9642"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E3BFA5A" w14:textId="77777777" w:rsidR="00AF3A16" w:rsidRPr="007F7E2B" w:rsidRDefault="00AF3A16">
            <w:pPr>
              <w:spacing w:line="259" w:lineRule="auto"/>
              <w:rPr>
                <w:ins w:id="9643" w:author="V2" w:date="2025-04-14T14:19:00Z" w16du:dateUtc="2025-04-14T19:19:00Z"/>
              </w:rPr>
            </w:pPr>
            <w:ins w:id="9644"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tcPr>
          <w:p w14:paraId="4E000AF0" w14:textId="77777777" w:rsidR="00AF3A16" w:rsidRPr="007F7E2B" w:rsidRDefault="00AF3A16">
            <w:pPr>
              <w:spacing w:line="259" w:lineRule="auto"/>
              <w:ind w:left="1"/>
              <w:rPr>
                <w:ins w:id="9645" w:author="V2" w:date="2025-04-14T14:19:00Z" w16du:dateUtc="2025-04-14T19:19:00Z"/>
              </w:rPr>
            </w:pPr>
            <w:ins w:id="9646" w:author="V2" w:date="2025-04-14T14:19:00Z" w16du:dateUtc="2025-04-14T19:19:00Z">
              <w:r w:rsidRPr="007F7E2B">
                <w:rPr>
                  <w:rFonts w:ascii="Arial" w:eastAsia="Arial" w:hAnsi="Arial" w:cs="Arial"/>
                  <w:i/>
                </w:rPr>
                <w:t>Bws</w:t>
              </w:r>
              <w:r w:rsidRPr="007F7E2B">
                <w:rPr>
                  <w:rFonts w:ascii="Arial" w:eastAsia="Arial" w:hAnsi="Arial" w:cs="Arial"/>
                  <w:b/>
                </w:rPr>
                <w:t xml:space="preserve"> </w:t>
              </w:r>
            </w:ins>
          </w:p>
        </w:tc>
      </w:tr>
      <w:tr w:rsidR="00AF3A16" w:rsidRPr="007F7E2B" w14:paraId="523DF69C" w14:textId="77777777">
        <w:trPr>
          <w:trHeight w:val="347"/>
          <w:ins w:id="9647"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67322A0" w14:textId="77777777" w:rsidR="00AF3A16" w:rsidRPr="007F7E2B" w:rsidRDefault="00AF3A16">
            <w:pPr>
              <w:spacing w:line="259" w:lineRule="auto"/>
              <w:rPr>
                <w:ins w:id="9648" w:author="V2" w:date="2025-04-14T14:19:00Z" w16du:dateUtc="2025-04-14T19:19:00Z"/>
              </w:rPr>
            </w:pPr>
            <w:ins w:id="9649"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3A044E55" w14:textId="77777777" w:rsidR="00AF3A16" w:rsidRPr="007F7E2B" w:rsidRDefault="00AF3A16">
            <w:pPr>
              <w:spacing w:line="259" w:lineRule="auto"/>
              <w:ind w:left="1"/>
              <w:rPr>
                <w:ins w:id="9650" w:author="V2" w:date="2025-04-14T14:19:00Z" w16du:dateUtc="2025-04-14T19:19:00Z"/>
              </w:rPr>
            </w:pPr>
            <w:ins w:id="9651" w:author="V2" w:date="2025-04-14T14:19:00Z" w16du:dateUtc="2025-04-14T19:19:00Z">
              <w:r w:rsidRPr="007F7E2B">
                <w:rPr>
                  <w:rFonts w:ascii="Arial" w:eastAsia="Arial" w:hAnsi="Arial" w:cs="Arial"/>
                  <w:i/>
                </w:rPr>
                <w:t>T</w:t>
              </w:r>
              <w:r w:rsidRPr="007F7E2B">
                <w:t xml:space="preserve">onnes </w:t>
              </w:r>
            </w:ins>
          </w:p>
        </w:tc>
      </w:tr>
      <w:tr w:rsidR="00AF3A16" w:rsidRPr="007F7E2B" w14:paraId="4153F5F6" w14:textId="77777777">
        <w:trPr>
          <w:trHeight w:val="623"/>
          <w:ins w:id="9652"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E2A8F72" w14:textId="77777777" w:rsidR="00AF3A16" w:rsidRPr="007F7E2B" w:rsidRDefault="00AF3A16">
            <w:pPr>
              <w:spacing w:line="259" w:lineRule="auto"/>
              <w:rPr>
                <w:ins w:id="9653" w:author="V2" w:date="2025-04-14T14:19:00Z" w16du:dateUtc="2025-04-14T19:19:00Z"/>
              </w:rPr>
            </w:pPr>
            <w:ins w:id="9654"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31CDDAE9" w14:textId="77777777" w:rsidR="00AF3A16" w:rsidRPr="007F7E2B" w:rsidRDefault="00AF3A16">
            <w:pPr>
              <w:spacing w:line="259" w:lineRule="auto"/>
              <w:ind w:left="1"/>
              <w:jc w:val="both"/>
              <w:rPr>
                <w:ins w:id="9655" w:author="V2" w:date="2025-04-14T14:19:00Z" w16du:dateUtc="2025-04-14T19:19:00Z"/>
              </w:rPr>
            </w:pPr>
            <w:ins w:id="9656" w:author="V2" w:date="2025-04-14T14:19:00Z" w16du:dateUtc="2025-04-14T19:19:00Z">
              <w:r w:rsidRPr="007F7E2B">
                <w:t xml:space="preserve">Total woody biomass in the stratum of individuals too small to detect by remote sensing,  </w:t>
              </w:r>
            </w:ins>
          </w:p>
        </w:tc>
      </w:tr>
      <w:tr w:rsidR="00AF3A16" w:rsidRPr="007F7E2B" w14:paraId="167FBA9B" w14:textId="77777777">
        <w:trPr>
          <w:trHeight w:val="346"/>
          <w:ins w:id="9657"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D0FA5A0" w14:textId="77777777" w:rsidR="00AF3A16" w:rsidRPr="007F7E2B" w:rsidRDefault="00AF3A16">
            <w:pPr>
              <w:spacing w:line="259" w:lineRule="auto"/>
              <w:rPr>
                <w:ins w:id="9658" w:author="V2" w:date="2025-04-14T14:19:00Z" w16du:dateUtc="2025-04-14T19:19:00Z"/>
              </w:rPr>
            </w:pPr>
            <w:ins w:id="9659"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6C51BAFF" w14:textId="77777777" w:rsidR="00AF3A16" w:rsidRPr="007F7E2B" w:rsidRDefault="00AF3A16">
            <w:pPr>
              <w:spacing w:line="259" w:lineRule="auto"/>
              <w:ind w:left="1"/>
              <w:rPr>
                <w:ins w:id="9660" w:author="V2" w:date="2025-04-14T14:19:00Z" w16du:dateUtc="2025-04-14T19:19:00Z"/>
              </w:rPr>
            </w:pPr>
            <w:ins w:id="9661" w:author="V2" w:date="2025-04-14T14:19:00Z" w16du:dateUtc="2025-04-14T19:19:00Z">
              <w:r w:rsidRPr="007F7E2B">
                <w:t xml:space="preserve">Estimated using field surveys </w:t>
              </w:r>
            </w:ins>
          </w:p>
        </w:tc>
      </w:tr>
      <w:tr w:rsidR="00AF3A16" w:rsidRPr="007F7E2B" w14:paraId="346C032A" w14:textId="77777777">
        <w:trPr>
          <w:trHeight w:val="898"/>
          <w:ins w:id="9662"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3D268A6D" w14:textId="77777777" w:rsidR="00AF3A16" w:rsidRPr="007F7E2B" w:rsidRDefault="00AF3A16">
            <w:pPr>
              <w:spacing w:line="259" w:lineRule="auto"/>
              <w:rPr>
                <w:ins w:id="9663" w:author="V2" w:date="2025-04-14T14:19:00Z" w16du:dateUtc="2025-04-14T19:19:00Z"/>
              </w:rPr>
            </w:pPr>
            <w:ins w:id="9664"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0A994155" w14:textId="77777777" w:rsidR="00AF3A16" w:rsidRPr="007F7E2B" w:rsidRDefault="00AF3A16">
            <w:pPr>
              <w:spacing w:line="259" w:lineRule="auto"/>
              <w:ind w:left="1"/>
              <w:rPr>
                <w:ins w:id="9665" w:author="V2" w:date="2025-04-14T14:19:00Z" w16du:dateUtc="2025-04-14T19:19:00Z"/>
              </w:rPr>
            </w:pPr>
            <w:ins w:id="9666" w:author="V2" w:date="2025-04-14T14:19:00Z" w16du:dateUtc="2025-04-14T19:19:00Z">
              <w:r w:rsidRPr="007F7E2B">
                <w:t xml:space="preserve">Calculated using the techniques given in section C of this methodology </w:t>
              </w:r>
            </w:ins>
          </w:p>
        </w:tc>
      </w:tr>
      <w:tr w:rsidR="00AF3A16" w:rsidRPr="007F7E2B" w14:paraId="4C2EFACD" w14:textId="77777777">
        <w:trPr>
          <w:trHeight w:val="344"/>
          <w:ins w:id="9667"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EC23F52" w14:textId="77777777" w:rsidR="00AF3A16" w:rsidRPr="007F7E2B" w:rsidRDefault="00AF3A16">
            <w:pPr>
              <w:spacing w:line="259" w:lineRule="auto"/>
              <w:rPr>
                <w:ins w:id="9668" w:author="V2" w:date="2025-04-14T14:19:00Z" w16du:dateUtc="2025-04-14T19:19:00Z"/>
              </w:rPr>
            </w:pPr>
            <w:ins w:id="9669"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6D03F731" w14:textId="77777777" w:rsidR="00AF3A16" w:rsidRPr="007F7E2B" w:rsidRDefault="00AF3A16">
            <w:pPr>
              <w:spacing w:line="259" w:lineRule="auto"/>
              <w:ind w:left="1"/>
              <w:rPr>
                <w:ins w:id="9670" w:author="V2" w:date="2025-04-14T14:19:00Z" w16du:dateUtc="2025-04-14T19:19:00Z"/>
              </w:rPr>
            </w:pPr>
            <w:ins w:id="9671" w:author="V2" w:date="2025-04-14T14:19:00Z" w16du:dateUtc="2025-04-14T19:19:00Z">
              <w:r w:rsidRPr="007F7E2B">
                <w:t xml:space="preserve"> </w:t>
              </w:r>
            </w:ins>
          </w:p>
        </w:tc>
      </w:tr>
    </w:tbl>
    <w:p w14:paraId="415868CF" w14:textId="77777777" w:rsidR="00AF3A16" w:rsidRPr="007F7E2B" w:rsidRDefault="00AF3A16">
      <w:pPr>
        <w:spacing w:line="259" w:lineRule="auto"/>
        <w:ind w:right="8481"/>
        <w:jc w:val="right"/>
        <w:rPr>
          <w:ins w:id="9672" w:author="V2" w:date="2025-04-14T14:19:00Z" w16du:dateUtc="2025-04-14T19:19:00Z"/>
        </w:rPr>
      </w:pPr>
      <w:ins w:id="9673" w:author="V2" w:date="2025-04-14T14:19:00Z" w16du:dateUtc="2025-04-14T19:19:00Z">
        <w:r w:rsidRPr="007F7E2B">
          <w:t xml:space="preserve"> </w:t>
        </w:r>
      </w:ins>
    </w:p>
    <w:tbl>
      <w:tblPr>
        <w:tblStyle w:val="TableGrid0"/>
        <w:tblW w:w="8641" w:type="dxa"/>
        <w:tblInd w:w="721" w:type="dxa"/>
        <w:tblCellMar>
          <w:top w:w="26" w:type="dxa"/>
          <w:left w:w="107" w:type="dxa"/>
          <w:right w:w="66" w:type="dxa"/>
        </w:tblCellMar>
        <w:tblLook w:val="04A0" w:firstRow="1" w:lastRow="0" w:firstColumn="1" w:lastColumn="0" w:noHBand="0" w:noVBand="1"/>
      </w:tblPr>
      <w:tblGrid>
        <w:gridCol w:w="4049"/>
        <w:gridCol w:w="4592"/>
      </w:tblGrid>
      <w:tr w:rsidR="00AF3A16" w:rsidRPr="007F7E2B" w14:paraId="5F187D67" w14:textId="77777777">
        <w:trPr>
          <w:trHeight w:val="494"/>
          <w:ins w:id="9674"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7B99AF9" w14:textId="77777777" w:rsidR="00AF3A16" w:rsidRPr="007F7E2B" w:rsidRDefault="00AF3A16">
            <w:pPr>
              <w:spacing w:line="259" w:lineRule="auto"/>
              <w:rPr>
                <w:ins w:id="9675" w:author="V2" w:date="2025-04-14T14:19:00Z" w16du:dateUtc="2025-04-14T19:19:00Z"/>
              </w:rPr>
            </w:pPr>
            <w:ins w:id="9676" w:author="V2" w:date="2025-04-14T14:19:00Z" w16du:dateUtc="2025-04-14T19:19:00Z">
              <w:r w:rsidRPr="007F7E2B">
                <w:rPr>
                  <w:sz w:val="22"/>
                </w:rPr>
                <w:lastRenderedPageBreak/>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vAlign w:val="center"/>
          </w:tcPr>
          <w:p w14:paraId="267B3121" w14:textId="77777777" w:rsidR="00AF3A16" w:rsidRPr="007F7E2B" w:rsidRDefault="00AF3A16">
            <w:pPr>
              <w:spacing w:line="259" w:lineRule="auto"/>
              <w:ind w:left="1"/>
              <w:rPr>
                <w:ins w:id="9677" w:author="V2" w:date="2025-04-14T14:19:00Z" w16du:dateUtc="2025-04-14T19:19:00Z"/>
              </w:rPr>
            </w:pPr>
            <w:ins w:id="9678" w:author="V2" w:date="2025-04-14T14:19:00Z" w16du:dateUtc="2025-04-14T19:19:00Z">
              <w:r w:rsidRPr="007F7E2B">
                <w:rPr>
                  <w:rFonts w:ascii="Arial" w:eastAsia="Arial" w:hAnsi="Arial" w:cs="Arial"/>
                  <w:i/>
                </w:rPr>
                <w:t>B</w:t>
              </w:r>
              <w:r w:rsidRPr="007F7E2B">
                <w:rPr>
                  <w:rFonts w:ascii="Arial" w:eastAsia="Arial" w:hAnsi="Arial" w:cs="Arial"/>
                  <w:i/>
                  <w:sz w:val="13"/>
                </w:rPr>
                <w:t>ws</w:t>
              </w:r>
              <w:r w:rsidRPr="007F7E2B">
                <w:rPr>
                  <w:rFonts w:ascii="Arial" w:eastAsia="Arial" w:hAnsi="Arial" w:cs="Arial"/>
                  <w:b/>
                </w:rPr>
                <w:t xml:space="preserve"> </w:t>
              </w:r>
            </w:ins>
          </w:p>
        </w:tc>
      </w:tr>
      <w:tr w:rsidR="00AF3A16" w:rsidRPr="007F7E2B" w14:paraId="18AF2D88" w14:textId="77777777">
        <w:trPr>
          <w:trHeight w:val="346"/>
          <w:ins w:id="9679"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98FBE05" w14:textId="77777777" w:rsidR="00AF3A16" w:rsidRPr="007F7E2B" w:rsidRDefault="00AF3A16">
            <w:pPr>
              <w:spacing w:line="259" w:lineRule="auto"/>
              <w:rPr>
                <w:ins w:id="9680" w:author="V2" w:date="2025-04-14T14:19:00Z" w16du:dateUtc="2025-04-14T19:19:00Z"/>
              </w:rPr>
            </w:pPr>
            <w:ins w:id="9681"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2A79AB59" w14:textId="77777777" w:rsidR="00AF3A16" w:rsidRPr="007F7E2B" w:rsidRDefault="00AF3A16">
            <w:pPr>
              <w:spacing w:line="259" w:lineRule="auto"/>
              <w:ind w:left="1"/>
              <w:rPr>
                <w:ins w:id="9682" w:author="V2" w:date="2025-04-14T14:19:00Z" w16du:dateUtc="2025-04-14T19:19:00Z"/>
              </w:rPr>
            </w:pPr>
            <w:ins w:id="9683" w:author="V2" w:date="2025-04-14T14:19:00Z" w16du:dateUtc="2025-04-14T19:19:00Z">
              <w:r w:rsidRPr="007F7E2B">
                <w:rPr>
                  <w:rFonts w:ascii="Arial" w:eastAsia="Arial" w:hAnsi="Arial" w:cs="Arial"/>
                  <w:i/>
                </w:rPr>
                <w:t>T</w:t>
              </w:r>
              <w:r w:rsidRPr="007F7E2B">
                <w:t xml:space="preserve"> </w:t>
              </w:r>
            </w:ins>
          </w:p>
        </w:tc>
      </w:tr>
      <w:tr w:rsidR="00AF3A16" w:rsidRPr="007F7E2B" w14:paraId="4FDF7C6B" w14:textId="77777777">
        <w:trPr>
          <w:trHeight w:val="346"/>
          <w:ins w:id="9684"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37276BA" w14:textId="77777777" w:rsidR="00AF3A16" w:rsidRPr="007F7E2B" w:rsidRDefault="00AF3A16">
            <w:pPr>
              <w:spacing w:line="259" w:lineRule="auto"/>
              <w:rPr>
                <w:ins w:id="9685" w:author="V2" w:date="2025-04-14T14:19:00Z" w16du:dateUtc="2025-04-14T19:19:00Z"/>
              </w:rPr>
            </w:pPr>
            <w:ins w:id="9686"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29417984" w14:textId="77777777" w:rsidR="00AF3A16" w:rsidRPr="007F7E2B" w:rsidRDefault="00AF3A16">
            <w:pPr>
              <w:spacing w:line="259" w:lineRule="auto"/>
              <w:ind w:left="1"/>
              <w:rPr>
                <w:ins w:id="9687" w:author="V2" w:date="2025-04-14T14:19:00Z" w16du:dateUtc="2025-04-14T19:19:00Z"/>
              </w:rPr>
            </w:pPr>
            <w:ins w:id="9688" w:author="V2" w:date="2025-04-14T14:19:00Z" w16du:dateUtc="2025-04-14T19:19:00Z">
              <w:r w:rsidRPr="007F7E2B">
                <w:t xml:space="preserve">Total large woody biomass per stratum </w:t>
              </w:r>
            </w:ins>
          </w:p>
        </w:tc>
      </w:tr>
      <w:tr w:rsidR="00AF3A16" w:rsidRPr="007F7E2B" w14:paraId="57BC7E31" w14:textId="77777777">
        <w:trPr>
          <w:trHeight w:val="347"/>
          <w:ins w:id="9689"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BB4E8F1" w14:textId="77777777" w:rsidR="00AF3A16" w:rsidRPr="007F7E2B" w:rsidRDefault="00AF3A16">
            <w:pPr>
              <w:spacing w:line="259" w:lineRule="auto"/>
              <w:rPr>
                <w:ins w:id="9690" w:author="V2" w:date="2025-04-14T14:19:00Z" w16du:dateUtc="2025-04-14T19:19:00Z"/>
              </w:rPr>
            </w:pPr>
            <w:ins w:id="9691"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765937BE" w14:textId="77777777" w:rsidR="00AF3A16" w:rsidRPr="007F7E2B" w:rsidRDefault="00AF3A16">
            <w:pPr>
              <w:spacing w:line="259" w:lineRule="auto"/>
              <w:ind w:left="1"/>
              <w:rPr>
                <w:ins w:id="9692" w:author="V2" w:date="2025-04-14T14:19:00Z" w16du:dateUtc="2025-04-14T19:19:00Z"/>
              </w:rPr>
            </w:pPr>
            <w:ins w:id="9693" w:author="V2" w:date="2025-04-14T14:19:00Z" w16du:dateUtc="2025-04-14T19:19:00Z">
              <w:r w:rsidRPr="007F7E2B">
                <w:t xml:space="preserve">Calculated </w:t>
              </w:r>
            </w:ins>
          </w:p>
        </w:tc>
      </w:tr>
      <w:tr w:rsidR="00AF3A16" w:rsidRPr="007F7E2B" w14:paraId="021C7BDB" w14:textId="77777777">
        <w:trPr>
          <w:trHeight w:val="898"/>
          <w:ins w:id="9694"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541F58A" w14:textId="77777777" w:rsidR="00AF3A16" w:rsidRPr="007F7E2B" w:rsidRDefault="00AF3A16">
            <w:pPr>
              <w:spacing w:line="259" w:lineRule="auto"/>
              <w:rPr>
                <w:ins w:id="9695" w:author="V2" w:date="2025-04-14T14:19:00Z" w16du:dateUtc="2025-04-14T19:19:00Z"/>
              </w:rPr>
            </w:pPr>
            <w:ins w:id="9696"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7E75A3DE" w14:textId="77777777" w:rsidR="00AF3A16" w:rsidRPr="007F7E2B" w:rsidRDefault="00AF3A16">
            <w:pPr>
              <w:spacing w:line="259" w:lineRule="auto"/>
              <w:ind w:left="1"/>
              <w:rPr>
                <w:ins w:id="9697" w:author="V2" w:date="2025-04-14T14:19:00Z" w16du:dateUtc="2025-04-14T19:19:00Z"/>
              </w:rPr>
            </w:pPr>
            <w:ins w:id="9698" w:author="V2" w:date="2025-04-14T14:19:00Z" w16du:dateUtc="2025-04-14T19:19:00Z">
              <w:r w:rsidRPr="007F7E2B">
                <w:t xml:space="preserve">Calculated using equation 6.1 </w:t>
              </w:r>
            </w:ins>
          </w:p>
        </w:tc>
      </w:tr>
      <w:tr w:rsidR="00AF3A16" w:rsidRPr="007F7E2B" w14:paraId="5C7277C0" w14:textId="77777777">
        <w:trPr>
          <w:trHeight w:val="346"/>
          <w:ins w:id="9699"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9C82BF2" w14:textId="77777777" w:rsidR="00AF3A16" w:rsidRPr="007F7E2B" w:rsidRDefault="00AF3A16">
            <w:pPr>
              <w:spacing w:line="259" w:lineRule="auto"/>
              <w:rPr>
                <w:ins w:id="9700" w:author="V2" w:date="2025-04-14T14:19:00Z" w16du:dateUtc="2025-04-14T19:19:00Z"/>
              </w:rPr>
            </w:pPr>
            <w:ins w:id="9701"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2F4A9CEA" w14:textId="77777777" w:rsidR="00AF3A16" w:rsidRPr="007F7E2B" w:rsidRDefault="00AF3A16">
            <w:pPr>
              <w:spacing w:line="259" w:lineRule="auto"/>
              <w:ind w:left="1"/>
              <w:rPr>
                <w:ins w:id="9702" w:author="V2" w:date="2025-04-14T14:19:00Z" w16du:dateUtc="2025-04-14T19:19:00Z"/>
              </w:rPr>
            </w:pPr>
            <w:ins w:id="9703" w:author="V2" w:date="2025-04-14T14:19:00Z" w16du:dateUtc="2025-04-14T19:19:00Z">
              <w:r w:rsidRPr="007F7E2B">
                <w:t xml:space="preserve"> </w:t>
              </w:r>
            </w:ins>
          </w:p>
        </w:tc>
      </w:tr>
    </w:tbl>
    <w:p w14:paraId="2E68EA2D" w14:textId="77777777" w:rsidR="00AF3A16" w:rsidRPr="007F7E2B" w:rsidRDefault="00AF3A16">
      <w:pPr>
        <w:spacing w:line="259" w:lineRule="auto"/>
        <w:ind w:left="706"/>
        <w:rPr>
          <w:ins w:id="9704" w:author="V2" w:date="2025-04-14T14:19:00Z" w16du:dateUtc="2025-04-14T19:19:00Z"/>
        </w:rPr>
      </w:pPr>
      <w:ins w:id="9705" w:author="V2" w:date="2025-04-14T14:19:00Z" w16du:dateUtc="2025-04-14T19:19:00Z">
        <w:r w:rsidRPr="007F7E2B">
          <w:rPr>
            <w:sz w:val="22"/>
          </w:rPr>
          <w:t xml:space="preserve"> </w:t>
        </w:r>
      </w:ins>
    </w:p>
    <w:tbl>
      <w:tblPr>
        <w:tblStyle w:val="TableGrid0"/>
        <w:tblW w:w="8641" w:type="dxa"/>
        <w:tblInd w:w="721" w:type="dxa"/>
        <w:tblCellMar>
          <w:top w:w="29" w:type="dxa"/>
          <w:left w:w="107" w:type="dxa"/>
          <w:right w:w="66" w:type="dxa"/>
        </w:tblCellMar>
        <w:tblLook w:val="04A0" w:firstRow="1" w:lastRow="0" w:firstColumn="1" w:lastColumn="0" w:noHBand="0" w:noVBand="1"/>
      </w:tblPr>
      <w:tblGrid>
        <w:gridCol w:w="4049"/>
        <w:gridCol w:w="4592"/>
      </w:tblGrid>
      <w:tr w:rsidR="00AF3A16" w:rsidRPr="007F7E2B" w14:paraId="1575A2BA" w14:textId="77777777">
        <w:trPr>
          <w:trHeight w:val="493"/>
          <w:ins w:id="9706"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09EC89A2" w14:textId="77777777" w:rsidR="00AF3A16" w:rsidRPr="007F7E2B" w:rsidRDefault="00AF3A16">
            <w:pPr>
              <w:spacing w:line="259" w:lineRule="auto"/>
              <w:rPr>
                <w:ins w:id="9707" w:author="V2" w:date="2025-04-14T14:19:00Z" w16du:dateUtc="2025-04-14T19:19:00Z"/>
              </w:rPr>
            </w:pPr>
            <w:ins w:id="9708"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tcPr>
          <w:p w14:paraId="5268B1B1" w14:textId="77777777" w:rsidR="00AF3A16" w:rsidRPr="007F7E2B" w:rsidRDefault="00AF3A16">
            <w:pPr>
              <w:spacing w:line="259" w:lineRule="auto"/>
              <w:ind w:left="1"/>
              <w:rPr>
                <w:ins w:id="9709" w:author="V2" w:date="2025-04-14T14:19:00Z" w16du:dateUtc="2025-04-14T19:19:00Z"/>
              </w:rPr>
            </w:pPr>
            <w:ins w:id="9710" w:author="V2" w:date="2025-04-14T14:19:00Z" w16du:dateUtc="2025-04-14T19:19:00Z">
              <w:r w:rsidRPr="007F7E2B">
                <w:rPr>
                  <w:rFonts w:ascii="Arial" w:eastAsia="Arial" w:hAnsi="Arial" w:cs="Arial"/>
                  <w:i/>
                </w:rPr>
                <w:t>A</w:t>
              </w:r>
              <w:r w:rsidRPr="007F7E2B">
                <w:rPr>
                  <w:rFonts w:ascii="Arial" w:eastAsia="Arial" w:hAnsi="Arial" w:cs="Arial"/>
                  <w:i/>
                  <w:vertAlign w:val="subscript"/>
                </w:rPr>
                <w:t>s</w:t>
              </w:r>
              <w:r w:rsidRPr="007F7E2B">
                <w:rPr>
                  <w:rFonts w:ascii="Arial" w:eastAsia="Arial" w:hAnsi="Arial" w:cs="Arial"/>
                  <w:b/>
                </w:rPr>
                <w:t xml:space="preserve"> </w:t>
              </w:r>
            </w:ins>
          </w:p>
        </w:tc>
      </w:tr>
      <w:tr w:rsidR="00AF3A16" w:rsidRPr="007F7E2B" w14:paraId="4AFA311E" w14:textId="77777777">
        <w:trPr>
          <w:trHeight w:val="346"/>
          <w:ins w:id="9711"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5CF081BA" w14:textId="77777777" w:rsidR="00AF3A16" w:rsidRPr="007F7E2B" w:rsidRDefault="00AF3A16">
            <w:pPr>
              <w:spacing w:line="259" w:lineRule="auto"/>
              <w:rPr>
                <w:ins w:id="9712" w:author="V2" w:date="2025-04-14T14:19:00Z" w16du:dateUtc="2025-04-14T19:19:00Z"/>
              </w:rPr>
            </w:pPr>
            <w:ins w:id="9713"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11AD9357" w14:textId="77777777" w:rsidR="00AF3A16" w:rsidRPr="007F7E2B" w:rsidRDefault="00AF3A16">
            <w:pPr>
              <w:spacing w:line="259" w:lineRule="auto"/>
              <w:ind w:left="1"/>
              <w:rPr>
                <w:ins w:id="9714" w:author="V2" w:date="2025-04-14T14:19:00Z" w16du:dateUtc="2025-04-14T19:19:00Z"/>
              </w:rPr>
            </w:pPr>
            <w:ins w:id="9715" w:author="V2" w:date="2025-04-14T14:19:00Z" w16du:dateUtc="2025-04-14T19:19:00Z">
              <w:r w:rsidRPr="007F7E2B">
                <w:t>Hectares</w:t>
              </w:r>
              <w:r w:rsidRPr="007F7E2B">
                <w:rPr>
                  <w:vertAlign w:val="subscript"/>
                </w:rPr>
                <w:t xml:space="preserve"> </w:t>
              </w:r>
            </w:ins>
          </w:p>
        </w:tc>
      </w:tr>
      <w:tr w:rsidR="00AF3A16" w:rsidRPr="007F7E2B" w14:paraId="306DDB5E" w14:textId="77777777">
        <w:trPr>
          <w:trHeight w:val="346"/>
          <w:ins w:id="9716"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B3B34CB" w14:textId="77777777" w:rsidR="00AF3A16" w:rsidRPr="007F7E2B" w:rsidRDefault="00AF3A16">
            <w:pPr>
              <w:spacing w:line="259" w:lineRule="auto"/>
              <w:rPr>
                <w:ins w:id="9717" w:author="V2" w:date="2025-04-14T14:19:00Z" w16du:dateUtc="2025-04-14T19:19:00Z"/>
              </w:rPr>
            </w:pPr>
            <w:ins w:id="9718"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29655B57" w14:textId="77777777" w:rsidR="00AF3A16" w:rsidRPr="007F7E2B" w:rsidRDefault="00AF3A16">
            <w:pPr>
              <w:spacing w:line="259" w:lineRule="auto"/>
              <w:ind w:left="1"/>
              <w:rPr>
                <w:ins w:id="9719" w:author="V2" w:date="2025-04-14T14:19:00Z" w16du:dateUtc="2025-04-14T19:19:00Z"/>
              </w:rPr>
            </w:pPr>
            <w:ins w:id="9720" w:author="V2" w:date="2025-04-14T14:19:00Z" w16du:dateUtc="2025-04-14T19:19:00Z">
              <w:r w:rsidRPr="007F7E2B">
                <w:t xml:space="preserve">Area of the stratum </w:t>
              </w:r>
            </w:ins>
          </w:p>
        </w:tc>
      </w:tr>
      <w:tr w:rsidR="00AF3A16" w:rsidRPr="007F7E2B" w14:paraId="61E18960" w14:textId="77777777">
        <w:trPr>
          <w:trHeight w:val="346"/>
          <w:ins w:id="9721"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018578EC" w14:textId="77777777" w:rsidR="00AF3A16" w:rsidRPr="007F7E2B" w:rsidRDefault="00AF3A16">
            <w:pPr>
              <w:spacing w:line="259" w:lineRule="auto"/>
              <w:rPr>
                <w:ins w:id="9722" w:author="V2" w:date="2025-04-14T14:19:00Z" w16du:dateUtc="2025-04-14T19:19:00Z"/>
              </w:rPr>
            </w:pPr>
            <w:ins w:id="9723"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787CAC0E" w14:textId="77777777" w:rsidR="00AF3A16" w:rsidRPr="007F7E2B" w:rsidRDefault="00AF3A16">
            <w:pPr>
              <w:spacing w:line="259" w:lineRule="auto"/>
              <w:ind w:left="1"/>
              <w:rPr>
                <w:ins w:id="9724" w:author="V2" w:date="2025-04-14T14:19:00Z" w16du:dateUtc="2025-04-14T19:19:00Z"/>
              </w:rPr>
            </w:pPr>
            <w:ins w:id="9725" w:author="V2" w:date="2025-04-14T14:19:00Z" w16du:dateUtc="2025-04-14T19:19:00Z">
              <w:r w:rsidRPr="007F7E2B">
                <w:t xml:space="preserve">Measured </w:t>
              </w:r>
            </w:ins>
          </w:p>
        </w:tc>
      </w:tr>
      <w:tr w:rsidR="00AF3A16" w:rsidRPr="007F7E2B" w14:paraId="4A2AD8F8" w14:textId="77777777">
        <w:trPr>
          <w:trHeight w:val="899"/>
          <w:ins w:id="9726"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46009A9" w14:textId="77777777" w:rsidR="00AF3A16" w:rsidRPr="007F7E2B" w:rsidRDefault="00AF3A16">
            <w:pPr>
              <w:spacing w:line="259" w:lineRule="auto"/>
              <w:rPr>
                <w:ins w:id="9727" w:author="V2" w:date="2025-04-14T14:19:00Z" w16du:dateUtc="2025-04-14T19:19:00Z"/>
              </w:rPr>
            </w:pPr>
            <w:ins w:id="9728"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135F4D72" w14:textId="77777777" w:rsidR="00AF3A16" w:rsidRPr="007F7E2B" w:rsidRDefault="00AF3A16">
            <w:pPr>
              <w:spacing w:line="259" w:lineRule="auto"/>
              <w:ind w:left="1"/>
              <w:rPr>
                <w:ins w:id="9729" w:author="V2" w:date="2025-04-14T14:19:00Z" w16du:dateUtc="2025-04-14T19:19:00Z"/>
              </w:rPr>
            </w:pPr>
            <w:ins w:id="9730" w:author="V2" w:date="2025-04-14T14:19:00Z" w16du:dateUtc="2025-04-14T19:19:00Z">
              <w:r w:rsidRPr="007F7E2B">
                <w:t xml:space="preserve">Measured from ground surveys or cartography </w:t>
              </w:r>
            </w:ins>
          </w:p>
        </w:tc>
      </w:tr>
      <w:tr w:rsidR="00AF3A16" w:rsidRPr="007F7E2B" w14:paraId="2739A382" w14:textId="77777777">
        <w:trPr>
          <w:trHeight w:val="344"/>
          <w:ins w:id="9731"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68D271AA" w14:textId="77777777" w:rsidR="00AF3A16" w:rsidRPr="007F7E2B" w:rsidRDefault="00AF3A16">
            <w:pPr>
              <w:spacing w:line="259" w:lineRule="auto"/>
              <w:rPr>
                <w:ins w:id="9732" w:author="V2" w:date="2025-04-14T14:19:00Z" w16du:dateUtc="2025-04-14T19:19:00Z"/>
              </w:rPr>
            </w:pPr>
            <w:ins w:id="9733"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6C5F8336" w14:textId="77777777" w:rsidR="00AF3A16" w:rsidRPr="007F7E2B" w:rsidRDefault="00AF3A16">
            <w:pPr>
              <w:spacing w:line="259" w:lineRule="auto"/>
              <w:ind w:left="1"/>
              <w:rPr>
                <w:ins w:id="9734" w:author="V2" w:date="2025-04-14T14:19:00Z" w16du:dateUtc="2025-04-14T19:19:00Z"/>
              </w:rPr>
            </w:pPr>
            <w:ins w:id="9735" w:author="V2" w:date="2025-04-14T14:19:00Z" w16du:dateUtc="2025-04-14T19:19:00Z">
              <w:r w:rsidRPr="007F7E2B">
                <w:t xml:space="preserve"> </w:t>
              </w:r>
            </w:ins>
          </w:p>
        </w:tc>
      </w:tr>
    </w:tbl>
    <w:p w14:paraId="6942737D" w14:textId="77777777" w:rsidR="00AF3A16" w:rsidRPr="007F7E2B" w:rsidRDefault="00AF3A16">
      <w:pPr>
        <w:spacing w:line="259" w:lineRule="auto"/>
        <w:ind w:left="706"/>
        <w:rPr>
          <w:ins w:id="9736" w:author="V2" w:date="2025-04-14T14:19:00Z" w16du:dateUtc="2025-04-14T19:19:00Z"/>
        </w:rPr>
      </w:pPr>
      <w:ins w:id="9737" w:author="V2" w:date="2025-04-14T14:19:00Z" w16du:dateUtc="2025-04-14T19:19:00Z">
        <w:r w:rsidRPr="007F7E2B">
          <w:rPr>
            <w:sz w:val="22"/>
          </w:rPr>
          <w:t xml:space="preserve"> </w:t>
        </w:r>
      </w:ins>
    </w:p>
    <w:tbl>
      <w:tblPr>
        <w:tblStyle w:val="TableGrid0"/>
        <w:tblW w:w="8641" w:type="dxa"/>
        <w:tblInd w:w="721" w:type="dxa"/>
        <w:tblCellMar>
          <w:top w:w="29" w:type="dxa"/>
          <w:left w:w="107" w:type="dxa"/>
          <w:right w:w="67" w:type="dxa"/>
        </w:tblCellMar>
        <w:tblLook w:val="04A0" w:firstRow="1" w:lastRow="0" w:firstColumn="1" w:lastColumn="0" w:noHBand="0" w:noVBand="1"/>
      </w:tblPr>
      <w:tblGrid>
        <w:gridCol w:w="4049"/>
        <w:gridCol w:w="4592"/>
      </w:tblGrid>
      <w:tr w:rsidR="00AF3A16" w:rsidRPr="007F7E2B" w14:paraId="66237D6C" w14:textId="77777777">
        <w:trPr>
          <w:trHeight w:val="493"/>
          <w:ins w:id="9738"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35556444" w14:textId="77777777" w:rsidR="00AF3A16" w:rsidRPr="007F7E2B" w:rsidRDefault="00AF3A16">
            <w:pPr>
              <w:spacing w:line="259" w:lineRule="auto"/>
              <w:rPr>
                <w:ins w:id="9739" w:author="V2" w:date="2025-04-14T14:19:00Z" w16du:dateUtc="2025-04-14T19:19:00Z"/>
              </w:rPr>
            </w:pPr>
            <w:ins w:id="9740"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tcPr>
          <w:p w14:paraId="27F46716" w14:textId="77777777" w:rsidR="00AF3A16" w:rsidRPr="007F7E2B" w:rsidRDefault="00AF3A16">
            <w:pPr>
              <w:spacing w:line="259" w:lineRule="auto"/>
              <w:ind w:left="1"/>
              <w:rPr>
                <w:ins w:id="9741" w:author="V2" w:date="2025-04-14T14:19:00Z" w16du:dateUtc="2025-04-14T19:19:00Z"/>
              </w:rPr>
            </w:pPr>
            <w:ins w:id="9742" w:author="V2" w:date="2025-04-14T14:19:00Z" w16du:dateUtc="2025-04-14T19:19:00Z">
              <w:r w:rsidRPr="007F7E2B">
                <w:rPr>
                  <w:rFonts w:ascii="Arial" w:eastAsia="Arial" w:hAnsi="Arial" w:cs="Arial"/>
                  <w:i/>
                </w:rPr>
                <w:t>A</w:t>
              </w:r>
              <w:r w:rsidRPr="007F7E2B">
                <w:rPr>
                  <w:rFonts w:ascii="Arial" w:eastAsia="Arial" w:hAnsi="Arial" w:cs="Arial"/>
                  <w:i/>
                  <w:vertAlign w:val="subscript"/>
                </w:rPr>
                <w:t>c</w:t>
              </w:r>
              <w:r w:rsidRPr="007F7E2B">
                <w:rPr>
                  <w:rFonts w:ascii="Arial" w:eastAsia="Arial" w:hAnsi="Arial" w:cs="Arial"/>
                  <w:b/>
                </w:rPr>
                <w:t xml:space="preserve"> </w:t>
              </w:r>
            </w:ins>
          </w:p>
        </w:tc>
      </w:tr>
      <w:tr w:rsidR="00AF3A16" w:rsidRPr="007F7E2B" w14:paraId="235F5365" w14:textId="77777777">
        <w:trPr>
          <w:trHeight w:val="346"/>
          <w:ins w:id="9743"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A8F8E8B" w14:textId="77777777" w:rsidR="00AF3A16" w:rsidRPr="007F7E2B" w:rsidRDefault="00AF3A16">
            <w:pPr>
              <w:spacing w:line="259" w:lineRule="auto"/>
              <w:rPr>
                <w:ins w:id="9744" w:author="V2" w:date="2025-04-14T14:19:00Z" w16du:dateUtc="2025-04-14T19:19:00Z"/>
              </w:rPr>
            </w:pPr>
            <w:ins w:id="9745"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705C636E" w14:textId="77777777" w:rsidR="00AF3A16" w:rsidRPr="007F7E2B" w:rsidRDefault="00AF3A16">
            <w:pPr>
              <w:spacing w:line="259" w:lineRule="auto"/>
              <w:ind w:left="1"/>
              <w:rPr>
                <w:ins w:id="9746" w:author="V2" w:date="2025-04-14T14:19:00Z" w16du:dateUtc="2025-04-14T19:19:00Z"/>
              </w:rPr>
            </w:pPr>
            <w:ins w:id="9747" w:author="V2" w:date="2025-04-14T14:19:00Z" w16du:dateUtc="2025-04-14T19:19:00Z">
              <w:r w:rsidRPr="007F7E2B">
                <w:t>m</w:t>
              </w:r>
              <w:r w:rsidRPr="007F7E2B">
                <w:rPr>
                  <w:sz w:val="13"/>
                </w:rPr>
                <w:t>2</w:t>
              </w:r>
              <w:r w:rsidRPr="007F7E2B">
                <w:rPr>
                  <w:rFonts w:ascii="Arial" w:eastAsia="Arial" w:hAnsi="Arial" w:cs="Arial"/>
                  <w:i/>
                  <w:sz w:val="20"/>
                  <w:vertAlign w:val="subscript"/>
                </w:rPr>
                <w:t xml:space="preserve"> </w:t>
              </w:r>
            </w:ins>
          </w:p>
        </w:tc>
      </w:tr>
      <w:tr w:rsidR="00AF3A16" w:rsidRPr="007F7E2B" w14:paraId="7482DF56" w14:textId="77777777">
        <w:trPr>
          <w:trHeight w:val="346"/>
          <w:ins w:id="9748"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B0F1AD7" w14:textId="77777777" w:rsidR="00AF3A16" w:rsidRPr="007F7E2B" w:rsidRDefault="00AF3A16">
            <w:pPr>
              <w:spacing w:line="259" w:lineRule="auto"/>
              <w:rPr>
                <w:ins w:id="9749" w:author="V2" w:date="2025-04-14T14:19:00Z" w16du:dateUtc="2025-04-14T19:19:00Z"/>
              </w:rPr>
            </w:pPr>
            <w:ins w:id="9750"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2D857915" w14:textId="77777777" w:rsidR="00AF3A16" w:rsidRPr="007F7E2B" w:rsidRDefault="00AF3A16">
            <w:pPr>
              <w:spacing w:line="259" w:lineRule="auto"/>
              <w:ind w:left="1"/>
              <w:rPr>
                <w:ins w:id="9751" w:author="V2" w:date="2025-04-14T14:19:00Z" w16du:dateUtc="2025-04-14T19:19:00Z"/>
              </w:rPr>
            </w:pPr>
            <w:ins w:id="9752" w:author="V2" w:date="2025-04-14T14:19:00Z" w16du:dateUtc="2025-04-14T19:19:00Z">
              <w:r w:rsidRPr="007F7E2B">
                <w:t xml:space="preserve">Area of the portion of the stratum censused </w:t>
              </w:r>
            </w:ins>
          </w:p>
        </w:tc>
      </w:tr>
      <w:tr w:rsidR="00AF3A16" w:rsidRPr="007F7E2B" w14:paraId="689168C3" w14:textId="77777777">
        <w:trPr>
          <w:trHeight w:val="346"/>
          <w:ins w:id="9753"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5BBED5BC" w14:textId="77777777" w:rsidR="00AF3A16" w:rsidRPr="007F7E2B" w:rsidRDefault="00AF3A16">
            <w:pPr>
              <w:spacing w:line="259" w:lineRule="auto"/>
              <w:rPr>
                <w:ins w:id="9754" w:author="V2" w:date="2025-04-14T14:19:00Z" w16du:dateUtc="2025-04-14T19:19:00Z"/>
              </w:rPr>
            </w:pPr>
            <w:ins w:id="9755"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431A71ED" w14:textId="77777777" w:rsidR="00AF3A16" w:rsidRPr="007F7E2B" w:rsidRDefault="00AF3A16">
            <w:pPr>
              <w:spacing w:line="259" w:lineRule="auto"/>
              <w:ind w:left="1"/>
              <w:rPr>
                <w:ins w:id="9756" w:author="V2" w:date="2025-04-14T14:19:00Z" w16du:dateUtc="2025-04-14T19:19:00Z"/>
              </w:rPr>
            </w:pPr>
            <w:ins w:id="9757" w:author="V2" w:date="2025-04-14T14:19:00Z" w16du:dateUtc="2025-04-14T19:19:00Z">
              <w:r w:rsidRPr="007F7E2B">
                <w:t xml:space="preserve">Measured </w:t>
              </w:r>
            </w:ins>
          </w:p>
        </w:tc>
      </w:tr>
      <w:tr w:rsidR="00AF3A16" w:rsidRPr="007F7E2B" w14:paraId="00BABC69" w14:textId="77777777">
        <w:trPr>
          <w:trHeight w:val="898"/>
          <w:ins w:id="9758"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D6CEE9C" w14:textId="77777777" w:rsidR="00AF3A16" w:rsidRPr="007F7E2B" w:rsidRDefault="00AF3A16">
            <w:pPr>
              <w:spacing w:line="259" w:lineRule="auto"/>
              <w:rPr>
                <w:ins w:id="9759" w:author="V2" w:date="2025-04-14T14:19:00Z" w16du:dateUtc="2025-04-14T19:19:00Z"/>
              </w:rPr>
            </w:pPr>
            <w:ins w:id="9760"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470AB47B" w14:textId="77777777" w:rsidR="00AF3A16" w:rsidRPr="007F7E2B" w:rsidRDefault="00AF3A16">
            <w:pPr>
              <w:spacing w:line="259" w:lineRule="auto"/>
              <w:ind w:left="1"/>
              <w:rPr>
                <w:ins w:id="9761" w:author="V2" w:date="2025-04-14T14:19:00Z" w16du:dateUtc="2025-04-14T19:19:00Z"/>
              </w:rPr>
            </w:pPr>
            <w:ins w:id="9762" w:author="V2" w:date="2025-04-14T14:19:00Z" w16du:dateUtc="2025-04-14T19:19:00Z">
              <w:r w:rsidRPr="007F7E2B">
                <w:t xml:space="preserve">Measured from cartography </w:t>
              </w:r>
            </w:ins>
          </w:p>
        </w:tc>
      </w:tr>
      <w:tr w:rsidR="00AF3A16" w:rsidRPr="007F7E2B" w14:paraId="663FC0B4" w14:textId="77777777">
        <w:trPr>
          <w:trHeight w:val="346"/>
          <w:ins w:id="9763"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6DAC6F0" w14:textId="77777777" w:rsidR="00AF3A16" w:rsidRPr="007F7E2B" w:rsidRDefault="00AF3A16">
            <w:pPr>
              <w:spacing w:line="259" w:lineRule="auto"/>
              <w:rPr>
                <w:ins w:id="9764" w:author="V2" w:date="2025-04-14T14:19:00Z" w16du:dateUtc="2025-04-14T19:19:00Z"/>
              </w:rPr>
            </w:pPr>
            <w:ins w:id="9765"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620EA0E8" w14:textId="77777777" w:rsidR="00AF3A16" w:rsidRPr="007F7E2B" w:rsidRDefault="00AF3A16">
            <w:pPr>
              <w:spacing w:line="259" w:lineRule="auto"/>
              <w:ind w:left="1"/>
              <w:rPr>
                <w:ins w:id="9766" w:author="V2" w:date="2025-04-14T14:19:00Z" w16du:dateUtc="2025-04-14T19:19:00Z"/>
              </w:rPr>
            </w:pPr>
            <w:ins w:id="9767" w:author="V2" w:date="2025-04-14T14:19:00Z" w16du:dateUtc="2025-04-14T19:19:00Z">
              <w:r w:rsidRPr="007F7E2B">
                <w:t xml:space="preserve"> </w:t>
              </w:r>
            </w:ins>
          </w:p>
        </w:tc>
      </w:tr>
    </w:tbl>
    <w:p w14:paraId="36D0A86F" w14:textId="77777777" w:rsidR="00AF3A16" w:rsidRPr="007F7E2B" w:rsidRDefault="00AF3A16">
      <w:pPr>
        <w:spacing w:line="259" w:lineRule="auto"/>
        <w:ind w:left="706"/>
        <w:rPr>
          <w:ins w:id="9768" w:author="V2" w:date="2025-04-14T14:19:00Z" w16du:dateUtc="2025-04-14T19:19:00Z"/>
        </w:rPr>
      </w:pPr>
      <w:ins w:id="9769" w:author="V2" w:date="2025-04-14T14:19:00Z" w16du:dateUtc="2025-04-14T19:19:00Z">
        <w:r w:rsidRPr="007F7E2B">
          <w:rPr>
            <w:sz w:val="22"/>
          </w:rPr>
          <w:lastRenderedPageBreak/>
          <w:t xml:space="preserve"> </w:t>
        </w:r>
      </w:ins>
    </w:p>
    <w:tbl>
      <w:tblPr>
        <w:tblStyle w:val="TableGrid0"/>
        <w:tblW w:w="8641" w:type="dxa"/>
        <w:tblInd w:w="721" w:type="dxa"/>
        <w:tblCellMar>
          <w:top w:w="25" w:type="dxa"/>
          <w:left w:w="107" w:type="dxa"/>
          <w:right w:w="67" w:type="dxa"/>
        </w:tblCellMar>
        <w:tblLook w:val="04A0" w:firstRow="1" w:lastRow="0" w:firstColumn="1" w:lastColumn="0" w:noHBand="0" w:noVBand="1"/>
      </w:tblPr>
      <w:tblGrid>
        <w:gridCol w:w="4049"/>
        <w:gridCol w:w="4592"/>
      </w:tblGrid>
      <w:tr w:rsidR="00AF3A16" w:rsidRPr="007F7E2B" w14:paraId="1E43DD23" w14:textId="77777777">
        <w:trPr>
          <w:trHeight w:val="491"/>
          <w:ins w:id="9770"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DDA8B81" w14:textId="77777777" w:rsidR="00AF3A16" w:rsidRPr="007F7E2B" w:rsidRDefault="00AF3A16">
            <w:pPr>
              <w:spacing w:line="259" w:lineRule="auto"/>
              <w:rPr>
                <w:ins w:id="9771" w:author="V2" w:date="2025-04-14T14:19:00Z" w16du:dateUtc="2025-04-14T19:19:00Z"/>
              </w:rPr>
            </w:pPr>
            <w:ins w:id="9772"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vAlign w:val="center"/>
          </w:tcPr>
          <w:p w14:paraId="4426C441" w14:textId="77777777" w:rsidR="00AF3A16" w:rsidRPr="007F7E2B" w:rsidRDefault="00AF3A16">
            <w:pPr>
              <w:spacing w:line="259" w:lineRule="auto"/>
              <w:ind w:left="1"/>
              <w:rPr>
                <w:ins w:id="9773" w:author="V2" w:date="2025-04-14T14:19:00Z" w16du:dateUtc="2025-04-14T19:19:00Z"/>
              </w:rPr>
            </w:pPr>
            <w:ins w:id="9774" w:author="V2" w:date="2025-04-14T14:19:00Z" w16du:dateUtc="2025-04-14T19:19:00Z">
              <w:r w:rsidRPr="007F7E2B">
                <w:rPr>
                  <w:rFonts w:ascii="Arial" w:eastAsia="Arial" w:hAnsi="Arial" w:cs="Arial"/>
                  <w:i/>
                </w:rPr>
                <w:t>B</w:t>
              </w:r>
              <w:r w:rsidRPr="007F7E2B">
                <w:rPr>
                  <w:rFonts w:ascii="Arial" w:eastAsia="Arial" w:hAnsi="Arial" w:cs="Arial"/>
                  <w:i/>
                  <w:sz w:val="13"/>
                </w:rPr>
                <w:t>ABs</w:t>
              </w:r>
              <w:r w:rsidRPr="007F7E2B">
                <w:rPr>
                  <w:rFonts w:ascii="Arial" w:eastAsia="Arial" w:hAnsi="Arial" w:cs="Arial"/>
                  <w:b/>
                </w:rPr>
                <w:t xml:space="preserve"> </w:t>
              </w:r>
            </w:ins>
          </w:p>
        </w:tc>
      </w:tr>
      <w:tr w:rsidR="00AF3A16" w:rsidRPr="007F7E2B" w14:paraId="0F68C4B9" w14:textId="77777777">
        <w:trPr>
          <w:trHeight w:val="347"/>
          <w:ins w:id="9775"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C87544B" w14:textId="77777777" w:rsidR="00AF3A16" w:rsidRPr="007F7E2B" w:rsidRDefault="00AF3A16">
            <w:pPr>
              <w:spacing w:line="259" w:lineRule="auto"/>
              <w:rPr>
                <w:ins w:id="9776" w:author="V2" w:date="2025-04-14T14:19:00Z" w16du:dateUtc="2025-04-14T19:19:00Z"/>
              </w:rPr>
            </w:pPr>
            <w:ins w:id="9777"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5EB98D26" w14:textId="77777777" w:rsidR="00AF3A16" w:rsidRPr="007F7E2B" w:rsidRDefault="00AF3A16">
            <w:pPr>
              <w:spacing w:line="259" w:lineRule="auto"/>
              <w:ind w:left="1"/>
              <w:rPr>
                <w:ins w:id="9778" w:author="V2" w:date="2025-04-14T14:19:00Z" w16du:dateUtc="2025-04-14T19:19:00Z"/>
              </w:rPr>
            </w:pPr>
            <w:ins w:id="9779" w:author="V2" w:date="2025-04-14T14:19:00Z" w16du:dateUtc="2025-04-14T19:19:00Z">
              <w:r w:rsidRPr="007F7E2B">
                <w:t>tonnes tree</w:t>
              </w:r>
              <w:r w:rsidRPr="007F7E2B">
                <w:rPr>
                  <w:vertAlign w:val="superscript"/>
                </w:rPr>
                <w:t>-1</w:t>
              </w:r>
              <w:r w:rsidRPr="007F7E2B">
                <w:rPr>
                  <w:rFonts w:ascii="Arial" w:eastAsia="Arial" w:hAnsi="Arial" w:cs="Arial"/>
                  <w:i/>
                </w:rPr>
                <w:t xml:space="preserve"> </w:t>
              </w:r>
            </w:ins>
          </w:p>
        </w:tc>
      </w:tr>
      <w:tr w:rsidR="00AF3A16" w:rsidRPr="007F7E2B" w14:paraId="50254B06" w14:textId="77777777">
        <w:trPr>
          <w:trHeight w:val="347"/>
          <w:ins w:id="9780"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14F9F7C" w14:textId="77777777" w:rsidR="00AF3A16" w:rsidRPr="007F7E2B" w:rsidRDefault="00AF3A16">
            <w:pPr>
              <w:spacing w:line="259" w:lineRule="auto"/>
              <w:rPr>
                <w:ins w:id="9781" w:author="V2" w:date="2025-04-14T14:19:00Z" w16du:dateUtc="2025-04-14T19:19:00Z"/>
              </w:rPr>
            </w:pPr>
            <w:ins w:id="9782"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26A62D51" w14:textId="77777777" w:rsidR="00AF3A16" w:rsidRPr="007F7E2B" w:rsidRDefault="00AF3A16">
            <w:pPr>
              <w:spacing w:line="259" w:lineRule="auto"/>
              <w:ind w:left="1"/>
              <w:rPr>
                <w:ins w:id="9783" w:author="V2" w:date="2025-04-14T14:19:00Z" w16du:dateUtc="2025-04-14T19:19:00Z"/>
              </w:rPr>
            </w:pPr>
            <w:ins w:id="9784" w:author="V2" w:date="2025-04-14T14:19:00Z" w16du:dateUtc="2025-04-14T19:19:00Z">
              <w:r w:rsidRPr="007F7E2B">
                <w:t xml:space="preserve">Aboveground biomass of tree in stratum s </w:t>
              </w:r>
            </w:ins>
          </w:p>
        </w:tc>
      </w:tr>
      <w:tr w:rsidR="00AF3A16" w:rsidRPr="007F7E2B" w14:paraId="6DA20C83" w14:textId="77777777">
        <w:trPr>
          <w:trHeight w:val="346"/>
          <w:ins w:id="9785"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1BC13C6" w14:textId="77777777" w:rsidR="00AF3A16" w:rsidRPr="007F7E2B" w:rsidRDefault="00AF3A16">
            <w:pPr>
              <w:spacing w:line="259" w:lineRule="auto"/>
              <w:rPr>
                <w:ins w:id="9786" w:author="V2" w:date="2025-04-14T14:19:00Z" w16du:dateUtc="2025-04-14T19:19:00Z"/>
              </w:rPr>
            </w:pPr>
            <w:ins w:id="9787"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674F70AA" w14:textId="77777777" w:rsidR="00AF3A16" w:rsidRPr="007F7E2B" w:rsidRDefault="00AF3A16">
            <w:pPr>
              <w:spacing w:line="259" w:lineRule="auto"/>
              <w:ind w:left="1"/>
              <w:rPr>
                <w:ins w:id="9788" w:author="V2" w:date="2025-04-14T14:19:00Z" w16du:dateUtc="2025-04-14T19:19:00Z"/>
              </w:rPr>
            </w:pPr>
            <w:ins w:id="9789" w:author="V2" w:date="2025-04-14T14:19:00Z" w16du:dateUtc="2025-04-14T19:19:00Z">
              <w:r w:rsidRPr="007F7E2B">
                <w:t xml:space="preserve">Calculated </w:t>
              </w:r>
            </w:ins>
          </w:p>
        </w:tc>
      </w:tr>
      <w:tr w:rsidR="00AF3A16" w:rsidRPr="007F7E2B" w14:paraId="38BDFDAA" w14:textId="77777777">
        <w:trPr>
          <w:trHeight w:val="898"/>
          <w:ins w:id="9790"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CC6E6DC" w14:textId="77777777" w:rsidR="00AF3A16" w:rsidRPr="007F7E2B" w:rsidRDefault="00AF3A16">
            <w:pPr>
              <w:spacing w:line="259" w:lineRule="auto"/>
              <w:rPr>
                <w:ins w:id="9791" w:author="V2" w:date="2025-04-14T14:19:00Z" w16du:dateUtc="2025-04-14T19:19:00Z"/>
              </w:rPr>
            </w:pPr>
            <w:ins w:id="9792"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75938E10" w14:textId="77777777" w:rsidR="00AF3A16" w:rsidRPr="007F7E2B" w:rsidRDefault="00AF3A16">
            <w:pPr>
              <w:spacing w:line="259" w:lineRule="auto"/>
              <w:ind w:left="1"/>
              <w:rPr>
                <w:ins w:id="9793" w:author="V2" w:date="2025-04-14T14:19:00Z" w16du:dateUtc="2025-04-14T19:19:00Z"/>
              </w:rPr>
            </w:pPr>
            <w:ins w:id="9794" w:author="V2" w:date="2025-04-14T14:19:00Z" w16du:dateUtc="2025-04-14T19:19:00Z">
              <w:r w:rsidRPr="007F7E2B">
                <w:t xml:space="preserve">Calculated using an allometric equation linking a measurable (usually diameter breast height) to total tree biomass </w:t>
              </w:r>
            </w:ins>
          </w:p>
        </w:tc>
      </w:tr>
      <w:tr w:rsidR="00AF3A16" w:rsidRPr="007F7E2B" w14:paraId="7CE79607" w14:textId="77777777">
        <w:trPr>
          <w:trHeight w:val="344"/>
          <w:ins w:id="9795"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6BB9345A" w14:textId="77777777" w:rsidR="00AF3A16" w:rsidRPr="007F7E2B" w:rsidRDefault="00AF3A16">
            <w:pPr>
              <w:spacing w:line="259" w:lineRule="auto"/>
              <w:rPr>
                <w:ins w:id="9796" w:author="V2" w:date="2025-04-14T14:19:00Z" w16du:dateUtc="2025-04-14T19:19:00Z"/>
              </w:rPr>
            </w:pPr>
            <w:ins w:id="9797"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3B1A597B" w14:textId="77777777" w:rsidR="00AF3A16" w:rsidRPr="007F7E2B" w:rsidRDefault="00AF3A16">
            <w:pPr>
              <w:spacing w:line="259" w:lineRule="auto"/>
              <w:ind w:left="1"/>
              <w:rPr>
                <w:ins w:id="9798" w:author="V2" w:date="2025-04-14T14:19:00Z" w16du:dateUtc="2025-04-14T19:19:00Z"/>
              </w:rPr>
            </w:pPr>
            <w:ins w:id="9799" w:author="V2" w:date="2025-04-14T14:19:00Z" w16du:dateUtc="2025-04-14T19:19:00Z">
              <w:r w:rsidRPr="007F7E2B">
                <w:t xml:space="preserve"> </w:t>
              </w:r>
            </w:ins>
          </w:p>
        </w:tc>
      </w:tr>
    </w:tbl>
    <w:p w14:paraId="5B737C48" w14:textId="77777777" w:rsidR="00AF3A16" w:rsidRPr="007F7E2B" w:rsidRDefault="00AF3A16">
      <w:pPr>
        <w:spacing w:line="259" w:lineRule="auto"/>
        <w:ind w:left="706"/>
        <w:jc w:val="both"/>
        <w:rPr>
          <w:ins w:id="9800" w:author="V2" w:date="2025-04-14T14:19:00Z" w16du:dateUtc="2025-04-14T19:19:00Z"/>
        </w:rPr>
      </w:pPr>
      <w:ins w:id="9801" w:author="V2" w:date="2025-04-14T14:19:00Z" w16du:dateUtc="2025-04-14T19:19:00Z">
        <w:r w:rsidRPr="007F7E2B">
          <w:rPr>
            <w:sz w:val="22"/>
          </w:rPr>
          <w:t xml:space="preserve"> </w:t>
        </w:r>
      </w:ins>
    </w:p>
    <w:tbl>
      <w:tblPr>
        <w:tblStyle w:val="TableGrid0"/>
        <w:tblW w:w="8641" w:type="dxa"/>
        <w:tblInd w:w="721" w:type="dxa"/>
        <w:tblCellMar>
          <w:top w:w="29" w:type="dxa"/>
          <w:left w:w="107" w:type="dxa"/>
          <w:right w:w="67" w:type="dxa"/>
        </w:tblCellMar>
        <w:tblLook w:val="04A0" w:firstRow="1" w:lastRow="0" w:firstColumn="1" w:lastColumn="0" w:noHBand="0" w:noVBand="1"/>
      </w:tblPr>
      <w:tblGrid>
        <w:gridCol w:w="4049"/>
        <w:gridCol w:w="4592"/>
      </w:tblGrid>
      <w:tr w:rsidR="00AF3A16" w:rsidRPr="007F7E2B" w14:paraId="13458622" w14:textId="77777777">
        <w:trPr>
          <w:trHeight w:val="491"/>
          <w:ins w:id="9802"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873CC2A" w14:textId="77777777" w:rsidR="00AF3A16" w:rsidRPr="007F7E2B" w:rsidRDefault="00AF3A16">
            <w:pPr>
              <w:spacing w:line="259" w:lineRule="auto"/>
              <w:rPr>
                <w:ins w:id="9803" w:author="V2" w:date="2025-04-14T14:19:00Z" w16du:dateUtc="2025-04-14T19:19:00Z"/>
              </w:rPr>
            </w:pPr>
            <w:ins w:id="9804"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vAlign w:val="center"/>
          </w:tcPr>
          <w:p w14:paraId="0D6C6AAF" w14:textId="77777777" w:rsidR="00AF3A16" w:rsidRPr="007F7E2B" w:rsidRDefault="00AF3A16">
            <w:pPr>
              <w:spacing w:line="259" w:lineRule="auto"/>
              <w:ind w:left="1"/>
              <w:rPr>
                <w:ins w:id="9805" w:author="V2" w:date="2025-04-14T14:19:00Z" w16du:dateUtc="2025-04-14T19:19:00Z"/>
              </w:rPr>
            </w:pPr>
            <w:ins w:id="9806" w:author="V2" w:date="2025-04-14T14:19:00Z" w16du:dateUtc="2025-04-14T19:19:00Z">
              <w:r w:rsidRPr="007F7E2B">
                <w:rPr>
                  <w:rFonts w:ascii="Arial" w:eastAsia="Arial" w:hAnsi="Arial" w:cs="Arial"/>
                  <w:i/>
                </w:rPr>
                <w:t>B</w:t>
              </w:r>
              <w:r w:rsidRPr="007F7E2B">
                <w:rPr>
                  <w:rFonts w:ascii="Arial" w:eastAsia="Arial" w:hAnsi="Arial" w:cs="Arial"/>
                  <w:i/>
                  <w:sz w:val="13"/>
                </w:rPr>
                <w:t>BBs</w:t>
              </w:r>
              <w:r w:rsidRPr="007F7E2B">
                <w:rPr>
                  <w:rFonts w:ascii="Arial" w:eastAsia="Arial" w:hAnsi="Arial" w:cs="Arial"/>
                  <w:b/>
                </w:rPr>
                <w:t xml:space="preserve"> </w:t>
              </w:r>
            </w:ins>
          </w:p>
        </w:tc>
      </w:tr>
      <w:tr w:rsidR="00AF3A16" w:rsidRPr="007F7E2B" w14:paraId="10D20D62" w14:textId="77777777">
        <w:trPr>
          <w:trHeight w:val="346"/>
          <w:ins w:id="9807"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6D376F8F" w14:textId="77777777" w:rsidR="00AF3A16" w:rsidRPr="007F7E2B" w:rsidRDefault="00AF3A16">
            <w:pPr>
              <w:spacing w:line="259" w:lineRule="auto"/>
              <w:rPr>
                <w:ins w:id="9808" w:author="V2" w:date="2025-04-14T14:19:00Z" w16du:dateUtc="2025-04-14T19:19:00Z"/>
              </w:rPr>
            </w:pPr>
            <w:ins w:id="9809"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02BFBD69" w14:textId="77777777" w:rsidR="00AF3A16" w:rsidRPr="007F7E2B" w:rsidRDefault="00AF3A16">
            <w:pPr>
              <w:spacing w:line="259" w:lineRule="auto"/>
              <w:ind w:left="1"/>
              <w:rPr>
                <w:ins w:id="9810" w:author="V2" w:date="2025-04-14T14:19:00Z" w16du:dateUtc="2025-04-14T19:19:00Z"/>
              </w:rPr>
            </w:pPr>
            <w:ins w:id="9811" w:author="V2" w:date="2025-04-14T14:19:00Z" w16du:dateUtc="2025-04-14T19:19:00Z">
              <w:r w:rsidRPr="007F7E2B">
                <w:t>Tonnes</w:t>
              </w:r>
              <w:r w:rsidRPr="007F7E2B">
                <w:rPr>
                  <w:rFonts w:ascii="Arial" w:eastAsia="Arial" w:hAnsi="Arial" w:cs="Arial"/>
                  <w:i/>
                </w:rPr>
                <w:t xml:space="preserve">  </w:t>
              </w:r>
            </w:ins>
          </w:p>
        </w:tc>
      </w:tr>
      <w:tr w:rsidR="00AF3A16" w:rsidRPr="007F7E2B" w14:paraId="214C6897" w14:textId="77777777">
        <w:trPr>
          <w:trHeight w:val="347"/>
          <w:ins w:id="9812"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655830D5" w14:textId="77777777" w:rsidR="00AF3A16" w:rsidRPr="007F7E2B" w:rsidRDefault="00AF3A16">
            <w:pPr>
              <w:spacing w:line="259" w:lineRule="auto"/>
              <w:rPr>
                <w:ins w:id="9813" w:author="V2" w:date="2025-04-14T14:19:00Z" w16du:dateUtc="2025-04-14T19:19:00Z"/>
              </w:rPr>
            </w:pPr>
            <w:ins w:id="9814"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0356501F" w14:textId="77777777" w:rsidR="00AF3A16" w:rsidRPr="007F7E2B" w:rsidRDefault="00AF3A16">
            <w:pPr>
              <w:spacing w:line="259" w:lineRule="auto"/>
              <w:ind w:left="1"/>
              <w:rPr>
                <w:ins w:id="9815" w:author="V2" w:date="2025-04-14T14:19:00Z" w16du:dateUtc="2025-04-14T19:19:00Z"/>
              </w:rPr>
            </w:pPr>
            <w:ins w:id="9816" w:author="V2" w:date="2025-04-14T14:19:00Z" w16du:dateUtc="2025-04-14T19:19:00Z">
              <w:r w:rsidRPr="007F7E2B">
                <w:t xml:space="preserve">Belowground biomass of tree in stratum s </w:t>
              </w:r>
            </w:ins>
          </w:p>
        </w:tc>
      </w:tr>
      <w:tr w:rsidR="00AF3A16" w:rsidRPr="007F7E2B" w14:paraId="57AD4EE3" w14:textId="77777777">
        <w:trPr>
          <w:trHeight w:val="347"/>
          <w:ins w:id="9817"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0B552C98" w14:textId="77777777" w:rsidR="00AF3A16" w:rsidRPr="007F7E2B" w:rsidRDefault="00AF3A16">
            <w:pPr>
              <w:spacing w:line="259" w:lineRule="auto"/>
              <w:rPr>
                <w:ins w:id="9818" w:author="V2" w:date="2025-04-14T14:19:00Z" w16du:dateUtc="2025-04-14T19:19:00Z"/>
              </w:rPr>
            </w:pPr>
            <w:ins w:id="9819"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5D9C7E7C" w14:textId="77777777" w:rsidR="00AF3A16" w:rsidRPr="007F7E2B" w:rsidRDefault="00AF3A16">
            <w:pPr>
              <w:spacing w:line="259" w:lineRule="auto"/>
              <w:ind w:left="1"/>
              <w:rPr>
                <w:ins w:id="9820" w:author="V2" w:date="2025-04-14T14:19:00Z" w16du:dateUtc="2025-04-14T19:19:00Z"/>
              </w:rPr>
            </w:pPr>
            <w:ins w:id="9821" w:author="V2" w:date="2025-04-14T14:19:00Z" w16du:dateUtc="2025-04-14T19:19:00Z">
              <w:r w:rsidRPr="007F7E2B">
                <w:t xml:space="preserve">Calculated </w:t>
              </w:r>
            </w:ins>
          </w:p>
        </w:tc>
      </w:tr>
      <w:tr w:rsidR="00AF3A16" w:rsidRPr="007F7E2B" w14:paraId="116A5266" w14:textId="77777777">
        <w:trPr>
          <w:trHeight w:val="898"/>
          <w:ins w:id="9822"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EB82D43" w14:textId="77777777" w:rsidR="00AF3A16" w:rsidRPr="007F7E2B" w:rsidRDefault="00AF3A16">
            <w:pPr>
              <w:spacing w:line="259" w:lineRule="auto"/>
              <w:rPr>
                <w:ins w:id="9823" w:author="V2" w:date="2025-04-14T14:19:00Z" w16du:dateUtc="2025-04-14T19:19:00Z"/>
              </w:rPr>
            </w:pPr>
            <w:ins w:id="9824"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6AAD322A" w14:textId="77777777" w:rsidR="00AF3A16" w:rsidRPr="007F7E2B" w:rsidRDefault="00AF3A16">
            <w:pPr>
              <w:spacing w:line="259" w:lineRule="auto"/>
              <w:ind w:left="1"/>
              <w:rPr>
                <w:ins w:id="9825" w:author="V2" w:date="2025-04-14T14:19:00Z" w16du:dateUtc="2025-04-14T19:19:00Z"/>
              </w:rPr>
            </w:pPr>
            <w:ins w:id="9826" w:author="V2" w:date="2025-04-14T14:19:00Z" w16du:dateUtc="2025-04-14T19:19:00Z">
              <w:r w:rsidRPr="007F7E2B">
                <w:t xml:space="preserve">Calculated using a root-to-shoot ratio </w:t>
              </w:r>
            </w:ins>
          </w:p>
        </w:tc>
      </w:tr>
      <w:tr w:rsidR="00AF3A16" w:rsidRPr="007F7E2B" w14:paraId="29C51803" w14:textId="77777777">
        <w:trPr>
          <w:trHeight w:val="344"/>
          <w:ins w:id="9827"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36E7BE10" w14:textId="77777777" w:rsidR="00AF3A16" w:rsidRPr="007F7E2B" w:rsidRDefault="00AF3A16">
            <w:pPr>
              <w:spacing w:line="259" w:lineRule="auto"/>
              <w:rPr>
                <w:ins w:id="9828" w:author="V2" w:date="2025-04-14T14:19:00Z" w16du:dateUtc="2025-04-14T19:19:00Z"/>
              </w:rPr>
            </w:pPr>
            <w:ins w:id="9829"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73734FB0" w14:textId="77777777" w:rsidR="00AF3A16" w:rsidRPr="007F7E2B" w:rsidRDefault="00AF3A16">
            <w:pPr>
              <w:spacing w:line="259" w:lineRule="auto"/>
              <w:ind w:left="1"/>
              <w:rPr>
                <w:ins w:id="9830" w:author="V2" w:date="2025-04-14T14:19:00Z" w16du:dateUtc="2025-04-14T19:19:00Z"/>
              </w:rPr>
            </w:pPr>
            <w:ins w:id="9831" w:author="V2" w:date="2025-04-14T14:19:00Z" w16du:dateUtc="2025-04-14T19:19:00Z">
              <w:r w:rsidRPr="007F7E2B">
                <w:t xml:space="preserve"> </w:t>
              </w:r>
            </w:ins>
          </w:p>
        </w:tc>
      </w:tr>
    </w:tbl>
    <w:p w14:paraId="0936F559" w14:textId="77777777" w:rsidR="00AF3A16" w:rsidRPr="007F7E2B" w:rsidRDefault="00AF3A16">
      <w:pPr>
        <w:spacing w:line="259" w:lineRule="auto"/>
        <w:ind w:left="706"/>
        <w:jc w:val="both"/>
        <w:rPr>
          <w:ins w:id="9832" w:author="V2" w:date="2025-04-14T14:19:00Z" w16du:dateUtc="2025-04-14T19:19:00Z"/>
        </w:rPr>
      </w:pPr>
      <w:ins w:id="9833" w:author="V2" w:date="2025-04-14T14:19:00Z" w16du:dateUtc="2025-04-14T19:19:00Z">
        <w:r w:rsidRPr="007F7E2B">
          <w:rPr>
            <w:sz w:val="22"/>
          </w:rPr>
          <w:t xml:space="preserve"> </w:t>
        </w:r>
      </w:ins>
    </w:p>
    <w:tbl>
      <w:tblPr>
        <w:tblStyle w:val="TableGrid0"/>
        <w:tblW w:w="8641" w:type="dxa"/>
        <w:tblInd w:w="721" w:type="dxa"/>
        <w:tblCellMar>
          <w:top w:w="29" w:type="dxa"/>
          <w:left w:w="107" w:type="dxa"/>
          <w:right w:w="36" w:type="dxa"/>
        </w:tblCellMar>
        <w:tblLook w:val="04A0" w:firstRow="1" w:lastRow="0" w:firstColumn="1" w:lastColumn="0" w:noHBand="0" w:noVBand="1"/>
      </w:tblPr>
      <w:tblGrid>
        <w:gridCol w:w="4049"/>
        <w:gridCol w:w="4592"/>
      </w:tblGrid>
      <w:tr w:rsidR="00AF3A16" w:rsidRPr="007F7E2B" w14:paraId="0A431A14" w14:textId="77777777">
        <w:trPr>
          <w:trHeight w:val="492"/>
          <w:ins w:id="9834"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C6F0B09" w14:textId="77777777" w:rsidR="00AF3A16" w:rsidRPr="007F7E2B" w:rsidRDefault="00AF3A16">
            <w:pPr>
              <w:spacing w:line="259" w:lineRule="auto"/>
              <w:rPr>
                <w:ins w:id="9835" w:author="V2" w:date="2025-04-14T14:19:00Z" w16du:dateUtc="2025-04-14T19:19:00Z"/>
              </w:rPr>
            </w:pPr>
            <w:ins w:id="9836"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tcPr>
          <w:p w14:paraId="6B07187B" w14:textId="77777777" w:rsidR="00AF3A16" w:rsidRPr="007F7E2B" w:rsidRDefault="00AF3A16">
            <w:pPr>
              <w:spacing w:line="259" w:lineRule="auto"/>
              <w:ind w:left="1"/>
              <w:rPr>
                <w:ins w:id="9837" w:author="V2" w:date="2025-04-14T14:19:00Z" w16du:dateUtc="2025-04-14T19:19:00Z"/>
              </w:rPr>
            </w:pPr>
            <w:ins w:id="9838" w:author="V2" w:date="2025-04-14T14:19:00Z" w16du:dateUtc="2025-04-14T19:19:00Z">
              <w:r w:rsidRPr="007F7E2B">
                <w:rPr>
                  <w:rFonts w:ascii="Arial" w:eastAsia="Arial" w:hAnsi="Arial" w:cs="Arial"/>
                  <w:i/>
                  <w:sz w:val="22"/>
                </w:rPr>
                <w:t>R</w:t>
              </w:r>
              <w:r w:rsidRPr="007F7E2B">
                <w:rPr>
                  <w:rFonts w:ascii="Arial" w:eastAsia="Arial" w:hAnsi="Arial" w:cs="Arial"/>
                  <w:b/>
                </w:rPr>
                <w:t xml:space="preserve"> </w:t>
              </w:r>
            </w:ins>
          </w:p>
        </w:tc>
      </w:tr>
      <w:tr w:rsidR="00AF3A16" w:rsidRPr="007F7E2B" w14:paraId="7CFDC35B" w14:textId="77777777">
        <w:trPr>
          <w:trHeight w:val="346"/>
          <w:ins w:id="9839"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B4C1A40" w14:textId="77777777" w:rsidR="00AF3A16" w:rsidRPr="007F7E2B" w:rsidRDefault="00AF3A16">
            <w:pPr>
              <w:spacing w:line="259" w:lineRule="auto"/>
              <w:rPr>
                <w:ins w:id="9840" w:author="V2" w:date="2025-04-14T14:19:00Z" w16du:dateUtc="2025-04-14T19:19:00Z"/>
              </w:rPr>
            </w:pPr>
            <w:ins w:id="9841"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4197F0CD" w14:textId="77777777" w:rsidR="00AF3A16" w:rsidRPr="007F7E2B" w:rsidRDefault="00AF3A16">
            <w:pPr>
              <w:spacing w:line="259" w:lineRule="auto"/>
              <w:ind w:left="1"/>
              <w:rPr>
                <w:ins w:id="9842" w:author="V2" w:date="2025-04-14T14:19:00Z" w16du:dateUtc="2025-04-14T19:19:00Z"/>
              </w:rPr>
            </w:pPr>
            <w:ins w:id="9843" w:author="V2" w:date="2025-04-14T14:19:00Z" w16du:dateUtc="2025-04-14T19:19:00Z">
              <w:r w:rsidRPr="007F7E2B">
                <w:t xml:space="preserve">Dimensionless </w:t>
              </w:r>
              <w:r w:rsidRPr="007F7E2B">
                <w:rPr>
                  <w:rFonts w:ascii="Arial" w:eastAsia="Arial" w:hAnsi="Arial" w:cs="Arial"/>
                  <w:i/>
                </w:rPr>
                <w:t xml:space="preserve"> </w:t>
              </w:r>
            </w:ins>
          </w:p>
        </w:tc>
      </w:tr>
      <w:tr w:rsidR="00AF3A16" w:rsidRPr="007F7E2B" w14:paraId="1D0CEA01" w14:textId="77777777">
        <w:trPr>
          <w:trHeight w:val="622"/>
          <w:ins w:id="9844"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E3C86ED" w14:textId="77777777" w:rsidR="00AF3A16" w:rsidRPr="007F7E2B" w:rsidRDefault="00AF3A16">
            <w:pPr>
              <w:spacing w:line="259" w:lineRule="auto"/>
              <w:rPr>
                <w:ins w:id="9845" w:author="V2" w:date="2025-04-14T14:19:00Z" w16du:dateUtc="2025-04-14T19:19:00Z"/>
              </w:rPr>
            </w:pPr>
            <w:ins w:id="9846"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6310F827" w14:textId="77777777" w:rsidR="00AF3A16" w:rsidRPr="007F7E2B" w:rsidRDefault="00AF3A16">
            <w:pPr>
              <w:spacing w:line="259" w:lineRule="auto"/>
              <w:ind w:left="1"/>
              <w:rPr>
                <w:ins w:id="9847" w:author="V2" w:date="2025-04-14T14:19:00Z" w16du:dateUtc="2025-04-14T19:19:00Z"/>
              </w:rPr>
            </w:pPr>
            <w:ins w:id="9848" w:author="V2" w:date="2025-04-14T14:19:00Z" w16du:dateUtc="2025-04-14T19:19:00Z">
              <w:r w:rsidRPr="007F7E2B">
                <w:t xml:space="preserve">Root-to-shoot ratio for the given species or species group and size/age class </w:t>
              </w:r>
            </w:ins>
          </w:p>
        </w:tc>
      </w:tr>
      <w:tr w:rsidR="00AF3A16" w:rsidRPr="007F7E2B" w14:paraId="7D2E8438" w14:textId="77777777">
        <w:trPr>
          <w:trHeight w:val="347"/>
          <w:ins w:id="9849"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379E92E" w14:textId="77777777" w:rsidR="00AF3A16" w:rsidRPr="007F7E2B" w:rsidRDefault="00AF3A16">
            <w:pPr>
              <w:spacing w:line="259" w:lineRule="auto"/>
              <w:rPr>
                <w:ins w:id="9850" w:author="V2" w:date="2025-04-14T14:19:00Z" w16du:dateUtc="2025-04-14T19:19:00Z"/>
              </w:rPr>
            </w:pPr>
            <w:ins w:id="9851"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46F341C2" w14:textId="77777777" w:rsidR="00AF3A16" w:rsidRPr="007F7E2B" w:rsidRDefault="00AF3A16">
            <w:pPr>
              <w:spacing w:line="259" w:lineRule="auto"/>
              <w:ind w:left="1"/>
              <w:rPr>
                <w:ins w:id="9852" w:author="V2" w:date="2025-04-14T14:19:00Z" w16du:dateUtc="2025-04-14T19:19:00Z"/>
              </w:rPr>
            </w:pPr>
            <w:ins w:id="9853" w:author="V2" w:date="2025-04-14T14:19:00Z" w16du:dateUtc="2025-04-14T19:19:00Z">
              <w:r w:rsidRPr="007F7E2B">
                <w:t xml:space="preserve">Existing data or measurement </w:t>
              </w:r>
            </w:ins>
          </w:p>
        </w:tc>
      </w:tr>
      <w:tr w:rsidR="00AF3A16" w:rsidRPr="007F7E2B" w14:paraId="3CE0A436" w14:textId="77777777">
        <w:trPr>
          <w:trHeight w:val="899"/>
          <w:ins w:id="9854"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C9342E3" w14:textId="77777777" w:rsidR="00AF3A16" w:rsidRPr="007F7E2B" w:rsidRDefault="00AF3A16">
            <w:pPr>
              <w:spacing w:line="259" w:lineRule="auto"/>
              <w:rPr>
                <w:ins w:id="9855" w:author="V2" w:date="2025-04-14T14:19:00Z" w16du:dateUtc="2025-04-14T19:19:00Z"/>
              </w:rPr>
            </w:pPr>
            <w:ins w:id="9856"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387A0A0F" w14:textId="77777777" w:rsidR="00AF3A16" w:rsidRPr="007F7E2B" w:rsidRDefault="00AF3A16">
            <w:pPr>
              <w:spacing w:line="259" w:lineRule="auto"/>
              <w:ind w:left="1" w:right="20"/>
              <w:rPr>
                <w:ins w:id="9857" w:author="V2" w:date="2025-04-14T14:19:00Z" w16du:dateUtc="2025-04-14T19:19:00Z"/>
              </w:rPr>
            </w:pPr>
            <w:ins w:id="9858" w:author="V2" w:date="2025-04-14T14:19:00Z" w16du:dateUtc="2025-04-14T19:19:00Z">
              <w:r w:rsidRPr="007F7E2B">
                <w:t xml:space="preserve">Derived from existing data where appropriate data exists.  In some cases some </w:t>
              </w:r>
              <w:r w:rsidRPr="007F7E2B">
                <w:lastRenderedPageBreak/>
                <w:t xml:space="preserve">destructive sampling may be required to determine this ratio.  </w:t>
              </w:r>
            </w:ins>
          </w:p>
        </w:tc>
      </w:tr>
      <w:tr w:rsidR="00AF3A16" w:rsidRPr="007F7E2B" w14:paraId="77103597" w14:textId="77777777">
        <w:trPr>
          <w:trHeight w:val="344"/>
          <w:ins w:id="9859"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1087F64" w14:textId="77777777" w:rsidR="00AF3A16" w:rsidRPr="007F7E2B" w:rsidRDefault="00AF3A16">
            <w:pPr>
              <w:spacing w:line="259" w:lineRule="auto"/>
              <w:rPr>
                <w:ins w:id="9860" w:author="V2" w:date="2025-04-14T14:19:00Z" w16du:dateUtc="2025-04-14T19:19:00Z"/>
              </w:rPr>
            </w:pPr>
            <w:ins w:id="9861" w:author="V2" w:date="2025-04-14T14:19:00Z" w16du:dateUtc="2025-04-14T19:19:00Z">
              <w:r w:rsidRPr="007F7E2B">
                <w:lastRenderedPageBreak/>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0E0BD5A8" w14:textId="77777777" w:rsidR="00AF3A16" w:rsidRPr="007F7E2B" w:rsidRDefault="00AF3A16">
            <w:pPr>
              <w:spacing w:line="259" w:lineRule="auto"/>
              <w:ind w:left="1"/>
              <w:rPr>
                <w:ins w:id="9862" w:author="V2" w:date="2025-04-14T14:19:00Z" w16du:dateUtc="2025-04-14T19:19:00Z"/>
              </w:rPr>
            </w:pPr>
            <w:ins w:id="9863" w:author="V2" w:date="2025-04-14T14:19:00Z" w16du:dateUtc="2025-04-14T19:19:00Z">
              <w:r w:rsidRPr="007F7E2B">
                <w:t xml:space="preserve"> </w:t>
              </w:r>
            </w:ins>
          </w:p>
        </w:tc>
      </w:tr>
    </w:tbl>
    <w:p w14:paraId="43E4DE76" w14:textId="77777777" w:rsidR="00AF3A16" w:rsidRPr="007F7E2B" w:rsidRDefault="00AF3A16">
      <w:pPr>
        <w:spacing w:after="8" w:line="259" w:lineRule="auto"/>
        <w:ind w:left="706"/>
        <w:jc w:val="both"/>
        <w:rPr>
          <w:ins w:id="9864" w:author="V2" w:date="2025-04-14T14:19:00Z" w16du:dateUtc="2025-04-14T19:19:00Z"/>
        </w:rPr>
      </w:pPr>
      <w:ins w:id="9865" w:author="V2" w:date="2025-04-14T14:19:00Z" w16du:dateUtc="2025-04-14T19:19:00Z">
        <w:r w:rsidRPr="007F7E2B">
          <w:rPr>
            <w:sz w:val="22"/>
          </w:rPr>
          <w:t xml:space="preserve"> </w:t>
        </w:r>
      </w:ins>
    </w:p>
    <w:tbl>
      <w:tblPr>
        <w:tblStyle w:val="TableGrid0"/>
        <w:tblW w:w="8641" w:type="dxa"/>
        <w:tblInd w:w="721" w:type="dxa"/>
        <w:tblCellMar>
          <w:top w:w="1" w:type="dxa"/>
          <w:left w:w="107" w:type="dxa"/>
          <w:right w:w="67" w:type="dxa"/>
        </w:tblCellMar>
        <w:tblLook w:val="04A0" w:firstRow="1" w:lastRow="0" w:firstColumn="1" w:lastColumn="0" w:noHBand="0" w:noVBand="1"/>
      </w:tblPr>
      <w:tblGrid>
        <w:gridCol w:w="4049"/>
        <w:gridCol w:w="4592"/>
      </w:tblGrid>
      <w:tr w:rsidR="00AF3A16" w:rsidRPr="007F7E2B" w14:paraId="5095BE0D" w14:textId="77777777">
        <w:trPr>
          <w:trHeight w:val="346"/>
          <w:ins w:id="9866"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3E373167" w14:textId="77777777" w:rsidR="00AF3A16" w:rsidRPr="007F7E2B" w:rsidRDefault="00AF3A16">
            <w:pPr>
              <w:spacing w:line="259" w:lineRule="auto"/>
              <w:rPr>
                <w:ins w:id="9867" w:author="V2" w:date="2025-04-14T14:19:00Z" w16du:dateUtc="2025-04-14T19:19:00Z"/>
              </w:rPr>
            </w:pPr>
            <w:ins w:id="9868" w:author="V2" w:date="2025-04-14T14:19:00Z" w16du:dateUtc="2025-04-14T19:19:00Z">
              <w:r w:rsidRPr="007F7E2B">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tcPr>
          <w:p w14:paraId="666F22C5" w14:textId="77777777" w:rsidR="00AF3A16" w:rsidRPr="007F7E2B" w:rsidRDefault="00AF3A16">
            <w:pPr>
              <w:spacing w:line="259" w:lineRule="auto"/>
              <w:ind w:left="1"/>
              <w:rPr>
                <w:ins w:id="9869" w:author="V2" w:date="2025-04-14T14:19:00Z" w16du:dateUtc="2025-04-14T19:19:00Z"/>
              </w:rPr>
            </w:pPr>
            <w:ins w:id="9870" w:author="V2" w:date="2025-04-14T14:19:00Z" w16du:dateUtc="2025-04-14T19:19:00Z">
              <w:r w:rsidRPr="007F7E2B">
                <w:rPr>
                  <w:rFonts w:ascii="Arial" w:eastAsia="Arial" w:hAnsi="Arial" w:cs="Arial"/>
                  <w:i/>
                </w:rPr>
                <w:t>V</w:t>
              </w:r>
              <w:r w:rsidRPr="007F7E2B">
                <w:t xml:space="preserve"> </w:t>
              </w:r>
            </w:ins>
          </w:p>
        </w:tc>
      </w:tr>
      <w:tr w:rsidR="00AF3A16" w:rsidRPr="007F7E2B" w14:paraId="5F268734" w14:textId="77777777">
        <w:trPr>
          <w:trHeight w:val="347"/>
          <w:ins w:id="9871"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BA8D470" w14:textId="77777777" w:rsidR="00AF3A16" w:rsidRPr="007F7E2B" w:rsidRDefault="00AF3A16">
            <w:pPr>
              <w:spacing w:line="259" w:lineRule="auto"/>
              <w:rPr>
                <w:ins w:id="9872" w:author="V2" w:date="2025-04-14T14:19:00Z" w16du:dateUtc="2025-04-14T19:19:00Z"/>
              </w:rPr>
            </w:pPr>
            <w:ins w:id="9873"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36EA8CC1" w14:textId="77777777" w:rsidR="00AF3A16" w:rsidRPr="007F7E2B" w:rsidRDefault="00AF3A16">
            <w:pPr>
              <w:spacing w:line="259" w:lineRule="auto"/>
              <w:ind w:left="1"/>
              <w:rPr>
                <w:ins w:id="9874" w:author="V2" w:date="2025-04-14T14:19:00Z" w16du:dateUtc="2025-04-14T19:19:00Z"/>
              </w:rPr>
            </w:pPr>
            <w:ins w:id="9875" w:author="V2" w:date="2025-04-14T14:19:00Z" w16du:dateUtc="2025-04-14T19:19:00Z">
              <w:r w:rsidRPr="007F7E2B">
                <w:t>m</w:t>
              </w:r>
              <w:r w:rsidRPr="007F7E2B">
                <w:rPr>
                  <w:vertAlign w:val="superscript"/>
                </w:rPr>
                <w:t>3</w:t>
              </w:r>
              <w:r w:rsidRPr="007F7E2B">
                <w:rPr>
                  <w:rFonts w:ascii="Arial" w:eastAsia="Arial" w:hAnsi="Arial" w:cs="Arial"/>
                  <w:i/>
                </w:rPr>
                <w:t xml:space="preserve"> </w:t>
              </w:r>
            </w:ins>
          </w:p>
        </w:tc>
      </w:tr>
      <w:tr w:rsidR="00AF3A16" w:rsidRPr="007F7E2B" w14:paraId="33252CFB" w14:textId="77777777">
        <w:trPr>
          <w:trHeight w:val="346"/>
          <w:ins w:id="9876"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641DAD7B" w14:textId="77777777" w:rsidR="00AF3A16" w:rsidRPr="007F7E2B" w:rsidRDefault="00AF3A16">
            <w:pPr>
              <w:spacing w:line="259" w:lineRule="auto"/>
              <w:rPr>
                <w:ins w:id="9877" w:author="V2" w:date="2025-04-14T14:19:00Z" w16du:dateUtc="2025-04-14T19:19:00Z"/>
              </w:rPr>
            </w:pPr>
            <w:ins w:id="9878"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61952E7C" w14:textId="77777777" w:rsidR="00AF3A16" w:rsidRPr="007F7E2B" w:rsidRDefault="00AF3A16">
            <w:pPr>
              <w:spacing w:line="259" w:lineRule="auto"/>
              <w:ind w:left="1"/>
              <w:rPr>
                <w:ins w:id="9879" w:author="V2" w:date="2025-04-14T14:19:00Z" w16du:dateUtc="2025-04-14T19:19:00Z"/>
              </w:rPr>
            </w:pPr>
            <w:ins w:id="9880" w:author="V2" w:date="2025-04-14T14:19:00Z" w16du:dateUtc="2025-04-14T19:19:00Z">
              <w:r w:rsidRPr="007F7E2B">
                <w:t xml:space="preserve">Merchantable volume </w:t>
              </w:r>
            </w:ins>
          </w:p>
        </w:tc>
      </w:tr>
      <w:tr w:rsidR="00AF3A16" w:rsidRPr="007F7E2B" w14:paraId="4A0321EF" w14:textId="77777777">
        <w:trPr>
          <w:trHeight w:val="346"/>
          <w:ins w:id="9881"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343B5C2C" w14:textId="77777777" w:rsidR="00AF3A16" w:rsidRPr="007F7E2B" w:rsidRDefault="00AF3A16">
            <w:pPr>
              <w:spacing w:line="259" w:lineRule="auto"/>
              <w:rPr>
                <w:ins w:id="9882" w:author="V2" w:date="2025-04-14T14:19:00Z" w16du:dateUtc="2025-04-14T19:19:00Z"/>
              </w:rPr>
            </w:pPr>
            <w:ins w:id="9883"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644BC64B" w14:textId="77777777" w:rsidR="00AF3A16" w:rsidRPr="007F7E2B" w:rsidRDefault="00AF3A16">
            <w:pPr>
              <w:spacing w:line="259" w:lineRule="auto"/>
              <w:ind w:left="1"/>
              <w:rPr>
                <w:ins w:id="9884" w:author="V2" w:date="2025-04-14T14:19:00Z" w16du:dateUtc="2025-04-14T19:19:00Z"/>
              </w:rPr>
            </w:pPr>
            <w:ins w:id="9885" w:author="V2" w:date="2025-04-14T14:19:00Z" w16du:dateUtc="2025-04-14T19:19:00Z">
              <w:r w:rsidRPr="007F7E2B">
                <w:t xml:space="preserve">Calculated </w:t>
              </w:r>
            </w:ins>
          </w:p>
        </w:tc>
      </w:tr>
      <w:tr w:rsidR="00AF3A16" w:rsidRPr="007F7E2B" w14:paraId="531C233E" w14:textId="77777777">
        <w:trPr>
          <w:trHeight w:val="898"/>
          <w:ins w:id="9886"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5399CDF" w14:textId="77777777" w:rsidR="00AF3A16" w:rsidRPr="007F7E2B" w:rsidRDefault="00AF3A16">
            <w:pPr>
              <w:spacing w:line="259" w:lineRule="auto"/>
              <w:rPr>
                <w:ins w:id="9887" w:author="V2" w:date="2025-04-14T14:19:00Z" w16du:dateUtc="2025-04-14T19:19:00Z"/>
              </w:rPr>
            </w:pPr>
            <w:ins w:id="9888"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3E44090E" w14:textId="77777777" w:rsidR="00AF3A16" w:rsidRPr="007F7E2B" w:rsidRDefault="00AF3A16">
            <w:pPr>
              <w:spacing w:line="259" w:lineRule="auto"/>
              <w:ind w:left="1"/>
              <w:rPr>
                <w:ins w:id="9889" w:author="V2" w:date="2025-04-14T14:19:00Z" w16du:dateUtc="2025-04-14T19:19:00Z"/>
              </w:rPr>
            </w:pPr>
            <w:ins w:id="9890" w:author="V2" w:date="2025-04-14T14:19:00Z" w16du:dateUtc="2025-04-14T19:19:00Z">
              <w:r w:rsidRPr="007F7E2B">
                <w:t xml:space="preserve">Calculated from field measurements </w:t>
              </w:r>
            </w:ins>
          </w:p>
        </w:tc>
      </w:tr>
      <w:tr w:rsidR="00AF3A16" w:rsidRPr="007F7E2B" w14:paraId="277C0358" w14:textId="77777777">
        <w:trPr>
          <w:trHeight w:val="344"/>
          <w:ins w:id="9891"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980F476" w14:textId="77777777" w:rsidR="00AF3A16" w:rsidRPr="007F7E2B" w:rsidRDefault="00AF3A16">
            <w:pPr>
              <w:spacing w:line="259" w:lineRule="auto"/>
              <w:rPr>
                <w:ins w:id="9892" w:author="V2" w:date="2025-04-14T14:19:00Z" w16du:dateUtc="2025-04-14T19:19:00Z"/>
              </w:rPr>
            </w:pPr>
            <w:ins w:id="9893"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632F4522" w14:textId="77777777" w:rsidR="00AF3A16" w:rsidRPr="007F7E2B" w:rsidRDefault="00AF3A16">
            <w:pPr>
              <w:spacing w:line="259" w:lineRule="auto"/>
              <w:ind w:left="1"/>
              <w:rPr>
                <w:ins w:id="9894" w:author="V2" w:date="2025-04-14T14:19:00Z" w16du:dateUtc="2025-04-14T19:19:00Z"/>
              </w:rPr>
            </w:pPr>
            <w:ins w:id="9895" w:author="V2" w:date="2025-04-14T14:19:00Z" w16du:dateUtc="2025-04-14T19:19:00Z">
              <w:r w:rsidRPr="007F7E2B">
                <w:t xml:space="preserve"> </w:t>
              </w:r>
            </w:ins>
          </w:p>
        </w:tc>
      </w:tr>
    </w:tbl>
    <w:p w14:paraId="5B990036" w14:textId="77777777" w:rsidR="00AF3A16" w:rsidRPr="007F7E2B" w:rsidRDefault="00AF3A16">
      <w:pPr>
        <w:spacing w:line="259" w:lineRule="auto"/>
        <w:ind w:left="706"/>
        <w:jc w:val="both"/>
        <w:rPr>
          <w:ins w:id="9896" w:author="V2" w:date="2025-04-14T14:19:00Z" w16du:dateUtc="2025-04-14T19:19:00Z"/>
        </w:rPr>
      </w:pPr>
      <w:ins w:id="9897" w:author="V2" w:date="2025-04-14T14:19:00Z" w16du:dateUtc="2025-04-14T19:19:00Z">
        <w:r w:rsidRPr="007F7E2B">
          <w:rPr>
            <w:sz w:val="22"/>
          </w:rPr>
          <w:t xml:space="preserve"> </w:t>
        </w:r>
      </w:ins>
    </w:p>
    <w:tbl>
      <w:tblPr>
        <w:tblStyle w:val="TableGrid0"/>
        <w:tblW w:w="8641" w:type="dxa"/>
        <w:tblInd w:w="721" w:type="dxa"/>
        <w:tblCellMar>
          <w:top w:w="27" w:type="dxa"/>
          <w:left w:w="107" w:type="dxa"/>
          <w:right w:w="67" w:type="dxa"/>
        </w:tblCellMar>
        <w:tblLook w:val="04A0" w:firstRow="1" w:lastRow="0" w:firstColumn="1" w:lastColumn="0" w:noHBand="0" w:noVBand="1"/>
      </w:tblPr>
      <w:tblGrid>
        <w:gridCol w:w="4049"/>
        <w:gridCol w:w="4592"/>
      </w:tblGrid>
      <w:tr w:rsidR="00AF3A16" w:rsidRPr="007F7E2B" w14:paraId="65BD4F70" w14:textId="77777777">
        <w:trPr>
          <w:trHeight w:val="491"/>
          <w:ins w:id="9898"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7AA0F21" w14:textId="77777777" w:rsidR="00AF3A16" w:rsidRPr="007F7E2B" w:rsidRDefault="00AF3A16">
            <w:pPr>
              <w:spacing w:line="259" w:lineRule="auto"/>
              <w:rPr>
                <w:ins w:id="9899" w:author="V2" w:date="2025-04-14T14:19:00Z" w16du:dateUtc="2025-04-14T19:19:00Z"/>
              </w:rPr>
            </w:pPr>
            <w:ins w:id="9900"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tcPr>
          <w:p w14:paraId="721333F6" w14:textId="77777777" w:rsidR="00AF3A16" w:rsidRPr="007F7E2B" w:rsidRDefault="00AF3A16">
            <w:pPr>
              <w:spacing w:line="259" w:lineRule="auto"/>
              <w:ind w:left="1"/>
              <w:rPr>
                <w:ins w:id="9901" w:author="V2" w:date="2025-04-14T14:19:00Z" w16du:dateUtc="2025-04-14T19:19:00Z"/>
              </w:rPr>
            </w:pPr>
            <w:ins w:id="9902" w:author="V2" w:date="2025-04-14T14:19:00Z" w16du:dateUtc="2025-04-14T19:19:00Z">
              <w:r w:rsidRPr="007F7E2B">
                <w:rPr>
                  <w:rFonts w:ascii="Arial" w:eastAsia="Arial" w:hAnsi="Arial" w:cs="Arial"/>
                  <w:i/>
                </w:rPr>
                <w:t>D</w:t>
              </w:r>
              <w:r w:rsidRPr="007F7E2B">
                <w:rPr>
                  <w:rFonts w:ascii="Arial" w:eastAsia="Arial" w:hAnsi="Arial" w:cs="Arial"/>
                  <w:b/>
                </w:rPr>
                <w:t xml:space="preserve"> </w:t>
              </w:r>
            </w:ins>
          </w:p>
        </w:tc>
      </w:tr>
      <w:tr w:rsidR="00AF3A16" w:rsidRPr="007F7E2B" w14:paraId="51FE5329" w14:textId="77777777">
        <w:trPr>
          <w:trHeight w:val="347"/>
          <w:ins w:id="9903"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A9D6B42" w14:textId="77777777" w:rsidR="00AF3A16" w:rsidRPr="007F7E2B" w:rsidRDefault="00AF3A16">
            <w:pPr>
              <w:spacing w:line="259" w:lineRule="auto"/>
              <w:rPr>
                <w:ins w:id="9904" w:author="V2" w:date="2025-04-14T14:19:00Z" w16du:dateUtc="2025-04-14T19:19:00Z"/>
              </w:rPr>
            </w:pPr>
            <w:ins w:id="9905"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74288835" w14:textId="77777777" w:rsidR="00AF3A16" w:rsidRPr="007F7E2B" w:rsidRDefault="00AF3A16">
            <w:pPr>
              <w:spacing w:line="259" w:lineRule="auto"/>
              <w:ind w:left="1"/>
              <w:rPr>
                <w:ins w:id="9906" w:author="V2" w:date="2025-04-14T14:19:00Z" w16du:dateUtc="2025-04-14T19:19:00Z"/>
              </w:rPr>
            </w:pPr>
            <w:ins w:id="9907" w:author="V2" w:date="2025-04-14T14:19:00Z" w16du:dateUtc="2025-04-14T19:19:00Z">
              <w:r w:rsidRPr="007F7E2B">
                <w:t>Tonnes d.m.m</w:t>
              </w:r>
              <w:r w:rsidRPr="007F7E2B">
                <w:rPr>
                  <w:vertAlign w:val="superscript"/>
                </w:rPr>
                <w:t>-3</w:t>
              </w:r>
              <w:r w:rsidRPr="007F7E2B">
                <w:t xml:space="preserve"> merchantable volume.</w:t>
              </w:r>
              <w:r w:rsidRPr="007F7E2B">
                <w:rPr>
                  <w:rFonts w:ascii="Arial" w:eastAsia="Arial" w:hAnsi="Arial" w:cs="Arial"/>
                  <w:i/>
                </w:rPr>
                <w:t xml:space="preserve"> </w:t>
              </w:r>
            </w:ins>
          </w:p>
        </w:tc>
      </w:tr>
      <w:tr w:rsidR="00AF3A16" w:rsidRPr="007F7E2B" w14:paraId="36B37BBF" w14:textId="77777777">
        <w:trPr>
          <w:trHeight w:val="347"/>
          <w:ins w:id="9908"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4C93A1E" w14:textId="77777777" w:rsidR="00AF3A16" w:rsidRPr="007F7E2B" w:rsidRDefault="00AF3A16">
            <w:pPr>
              <w:spacing w:line="259" w:lineRule="auto"/>
              <w:rPr>
                <w:ins w:id="9909" w:author="V2" w:date="2025-04-14T14:19:00Z" w16du:dateUtc="2025-04-14T19:19:00Z"/>
              </w:rPr>
            </w:pPr>
            <w:ins w:id="9910"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56C74BCA" w14:textId="77777777" w:rsidR="00AF3A16" w:rsidRPr="007F7E2B" w:rsidRDefault="00AF3A16">
            <w:pPr>
              <w:spacing w:line="259" w:lineRule="auto"/>
              <w:ind w:left="1"/>
              <w:rPr>
                <w:ins w:id="9911" w:author="V2" w:date="2025-04-14T14:19:00Z" w16du:dateUtc="2025-04-14T19:19:00Z"/>
              </w:rPr>
            </w:pPr>
            <w:ins w:id="9912" w:author="V2" w:date="2025-04-14T14:19:00Z" w16du:dateUtc="2025-04-14T19:19:00Z">
              <w:r w:rsidRPr="007F7E2B">
                <w:t xml:space="preserve">Wood density for the species </w:t>
              </w:r>
            </w:ins>
          </w:p>
        </w:tc>
      </w:tr>
      <w:tr w:rsidR="00AF3A16" w:rsidRPr="007F7E2B" w14:paraId="71B90A9A" w14:textId="77777777">
        <w:trPr>
          <w:trHeight w:val="346"/>
          <w:ins w:id="9913"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E9F0F6D" w14:textId="77777777" w:rsidR="00AF3A16" w:rsidRPr="007F7E2B" w:rsidRDefault="00AF3A16">
            <w:pPr>
              <w:spacing w:line="259" w:lineRule="auto"/>
              <w:rPr>
                <w:ins w:id="9914" w:author="V2" w:date="2025-04-14T14:19:00Z" w16du:dateUtc="2025-04-14T19:19:00Z"/>
              </w:rPr>
            </w:pPr>
            <w:ins w:id="9915"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571F958C" w14:textId="77777777" w:rsidR="00AF3A16" w:rsidRPr="007F7E2B" w:rsidRDefault="00AF3A16">
            <w:pPr>
              <w:spacing w:line="259" w:lineRule="auto"/>
              <w:ind w:left="1"/>
              <w:rPr>
                <w:ins w:id="9916" w:author="V2" w:date="2025-04-14T14:19:00Z" w16du:dateUtc="2025-04-14T19:19:00Z"/>
              </w:rPr>
            </w:pPr>
            <w:ins w:id="9917" w:author="V2" w:date="2025-04-14T14:19:00Z" w16du:dateUtc="2025-04-14T19:19:00Z">
              <w:r w:rsidRPr="007F7E2B">
                <w:t xml:space="preserve">Existing data </w:t>
              </w:r>
            </w:ins>
          </w:p>
        </w:tc>
      </w:tr>
      <w:tr w:rsidR="00AF3A16" w:rsidRPr="007F7E2B" w14:paraId="0D75288B" w14:textId="77777777">
        <w:trPr>
          <w:trHeight w:val="898"/>
          <w:ins w:id="9918"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62D8A19E" w14:textId="77777777" w:rsidR="00AF3A16" w:rsidRPr="007F7E2B" w:rsidRDefault="00AF3A16">
            <w:pPr>
              <w:spacing w:line="259" w:lineRule="auto"/>
              <w:rPr>
                <w:ins w:id="9919" w:author="V2" w:date="2025-04-14T14:19:00Z" w16du:dateUtc="2025-04-14T19:19:00Z"/>
              </w:rPr>
            </w:pPr>
            <w:ins w:id="9920"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2BBD04FD" w14:textId="77777777" w:rsidR="00AF3A16" w:rsidRPr="007F7E2B" w:rsidRDefault="00AF3A16">
            <w:pPr>
              <w:spacing w:line="259" w:lineRule="auto"/>
              <w:ind w:left="1" w:right="32"/>
              <w:rPr>
                <w:ins w:id="9921" w:author="V2" w:date="2025-04-14T14:19:00Z" w16du:dateUtc="2025-04-14T19:19:00Z"/>
              </w:rPr>
            </w:pPr>
            <w:ins w:id="9922" w:author="V2" w:date="2025-04-14T14:19:00Z" w16du:dateUtc="2025-04-14T19:19:00Z">
              <w:r w:rsidRPr="007F7E2B">
                <w:t xml:space="preserve">Derived from existing data for wood density of the species.  Preferably from local research. </w:t>
              </w:r>
            </w:ins>
          </w:p>
        </w:tc>
      </w:tr>
      <w:tr w:rsidR="00AF3A16" w:rsidRPr="007F7E2B" w14:paraId="02C1B931" w14:textId="77777777">
        <w:trPr>
          <w:trHeight w:val="344"/>
          <w:ins w:id="9923"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62A10CAC" w14:textId="77777777" w:rsidR="00AF3A16" w:rsidRPr="007F7E2B" w:rsidRDefault="00AF3A16">
            <w:pPr>
              <w:spacing w:line="259" w:lineRule="auto"/>
              <w:rPr>
                <w:ins w:id="9924" w:author="V2" w:date="2025-04-14T14:19:00Z" w16du:dateUtc="2025-04-14T19:19:00Z"/>
              </w:rPr>
            </w:pPr>
            <w:ins w:id="9925"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57701AD1" w14:textId="77777777" w:rsidR="00AF3A16" w:rsidRPr="007F7E2B" w:rsidRDefault="00AF3A16">
            <w:pPr>
              <w:spacing w:line="259" w:lineRule="auto"/>
              <w:ind w:left="1"/>
              <w:rPr>
                <w:ins w:id="9926" w:author="V2" w:date="2025-04-14T14:19:00Z" w16du:dateUtc="2025-04-14T19:19:00Z"/>
              </w:rPr>
            </w:pPr>
            <w:ins w:id="9927" w:author="V2" w:date="2025-04-14T14:19:00Z" w16du:dateUtc="2025-04-14T19:19:00Z">
              <w:r w:rsidRPr="007F7E2B">
                <w:t xml:space="preserve"> </w:t>
              </w:r>
            </w:ins>
          </w:p>
        </w:tc>
      </w:tr>
    </w:tbl>
    <w:p w14:paraId="5CEA4A8A" w14:textId="77777777" w:rsidR="00AF3A16" w:rsidRPr="007F7E2B" w:rsidRDefault="00AF3A16">
      <w:pPr>
        <w:spacing w:line="259" w:lineRule="auto"/>
        <w:ind w:right="8609"/>
        <w:jc w:val="right"/>
        <w:rPr>
          <w:ins w:id="9928" w:author="V2" w:date="2025-04-14T14:19:00Z" w16du:dateUtc="2025-04-14T19:19:00Z"/>
        </w:rPr>
      </w:pPr>
      <w:ins w:id="9929" w:author="V2" w:date="2025-04-14T14:19:00Z" w16du:dateUtc="2025-04-14T19:19:00Z">
        <w:r w:rsidRPr="007F7E2B">
          <w:rPr>
            <w:sz w:val="22"/>
          </w:rPr>
          <w:t xml:space="preserve"> </w:t>
        </w:r>
      </w:ins>
    </w:p>
    <w:tbl>
      <w:tblPr>
        <w:tblStyle w:val="TableGrid0"/>
        <w:tblW w:w="8641" w:type="dxa"/>
        <w:tblInd w:w="721" w:type="dxa"/>
        <w:tblCellMar>
          <w:top w:w="29" w:type="dxa"/>
          <w:left w:w="107" w:type="dxa"/>
          <w:right w:w="66" w:type="dxa"/>
        </w:tblCellMar>
        <w:tblLook w:val="04A0" w:firstRow="1" w:lastRow="0" w:firstColumn="1" w:lastColumn="0" w:noHBand="0" w:noVBand="1"/>
      </w:tblPr>
      <w:tblGrid>
        <w:gridCol w:w="4049"/>
        <w:gridCol w:w="4592"/>
      </w:tblGrid>
      <w:tr w:rsidR="00AF3A16" w:rsidRPr="007F7E2B" w14:paraId="3EC65910" w14:textId="77777777">
        <w:trPr>
          <w:trHeight w:val="491"/>
          <w:ins w:id="9930"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33A83C0" w14:textId="77777777" w:rsidR="00AF3A16" w:rsidRPr="007F7E2B" w:rsidRDefault="00AF3A16">
            <w:pPr>
              <w:spacing w:line="259" w:lineRule="auto"/>
              <w:rPr>
                <w:ins w:id="9931" w:author="V2" w:date="2025-04-14T14:19:00Z" w16du:dateUtc="2025-04-14T19:19:00Z"/>
              </w:rPr>
            </w:pPr>
            <w:ins w:id="9932"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tcPr>
          <w:p w14:paraId="16DD31A6" w14:textId="77777777" w:rsidR="00AF3A16" w:rsidRPr="007F7E2B" w:rsidRDefault="00AF3A16">
            <w:pPr>
              <w:spacing w:line="259" w:lineRule="auto"/>
              <w:ind w:left="1"/>
              <w:rPr>
                <w:ins w:id="9933" w:author="V2" w:date="2025-04-14T14:19:00Z" w16du:dateUtc="2025-04-14T19:19:00Z"/>
              </w:rPr>
            </w:pPr>
            <w:ins w:id="9934" w:author="V2" w:date="2025-04-14T14:19:00Z" w16du:dateUtc="2025-04-14T19:19:00Z">
              <w:r w:rsidRPr="007F7E2B">
                <w:rPr>
                  <w:rFonts w:ascii="Arial" w:eastAsia="Arial" w:hAnsi="Arial" w:cs="Arial"/>
                  <w:i/>
                </w:rPr>
                <w:t>BEF</w:t>
              </w:r>
              <w:r w:rsidRPr="007F7E2B">
                <w:rPr>
                  <w:rFonts w:ascii="Arial" w:eastAsia="Arial" w:hAnsi="Arial" w:cs="Arial"/>
                  <w:b/>
                </w:rPr>
                <w:t xml:space="preserve"> </w:t>
              </w:r>
            </w:ins>
          </w:p>
        </w:tc>
      </w:tr>
      <w:tr w:rsidR="00AF3A16" w:rsidRPr="007F7E2B" w14:paraId="5CCD1A9F" w14:textId="77777777">
        <w:trPr>
          <w:trHeight w:val="346"/>
          <w:ins w:id="9935"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5A5397A6" w14:textId="77777777" w:rsidR="00AF3A16" w:rsidRPr="007F7E2B" w:rsidRDefault="00AF3A16">
            <w:pPr>
              <w:spacing w:line="259" w:lineRule="auto"/>
              <w:rPr>
                <w:ins w:id="9936" w:author="V2" w:date="2025-04-14T14:19:00Z" w16du:dateUtc="2025-04-14T19:19:00Z"/>
              </w:rPr>
            </w:pPr>
            <w:ins w:id="9937"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53ED972A" w14:textId="77777777" w:rsidR="00AF3A16" w:rsidRPr="007F7E2B" w:rsidRDefault="00AF3A16">
            <w:pPr>
              <w:spacing w:line="259" w:lineRule="auto"/>
              <w:ind w:left="1"/>
              <w:rPr>
                <w:ins w:id="9938" w:author="V2" w:date="2025-04-14T14:19:00Z" w16du:dateUtc="2025-04-14T19:19:00Z"/>
              </w:rPr>
            </w:pPr>
            <w:ins w:id="9939" w:author="V2" w:date="2025-04-14T14:19:00Z" w16du:dateUtc="2025-04-14T19:19:00Z">
              <w:r w:rsidRPr="007F7E2B">
                <w:t>Dimensionless</w:t>
              </w:r>
              <w:r w:rsidRPr="007F7E2B">
                <w:rPr>
                  <w:rFonts w:ascii="Arial" w:eastAsia="Arial" w:hAnsi="Arial" w:cs="Arial"/>
                  <w:i/>
                </w:rPr>
                <w:t xml:space="preserve">  </w:t>
              </w:r>
            </w:ins>
          </w:p>
        </w:tc>
      </w:tr>
      <w:tr w:rsidR="00AF3A16" w:rsidRPr="007F7E2B" w14:paraId="1E63ABDF" w14:textId="77777777">
        <w:trPr>
          <w:trHeight w:val="623"/>
          <w:ins w:id="9940"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38322F9" w14:textId="77777777" w:rsidR="00AF3A16" w:rsidRPr="007F7E2B" w:rsidRDefault="00AF3A16">
            <w:pPr>
              <w:spacing w:line="259" w:lineRule="auto"/>
              <w:rPr>
                <w:ins w:id="9941" w:author="V2" w:date="2025-04-14T14:19:00Z" w16du:dateUtc="2025-04-14T19:19:00Z"/>
              </w:rPr>
            </w:pPr>
            <w:ins w:id="9942"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18E182CD" w14:textId="77777777" w:rsidR="00AF3A16" w:rsidRPr="007F7E2B" w:rsidRDefault="00AF3A16">
            <w:pPr>
              <w:spacing w:line="259" w:lineRule="auto"/>
              <w:ind w:left="1"/>
              <w:rPr>
                <w:ins w:id="9943" w:author="V2" w:date="2025-04-14T14:19:00Z" w16du:dateUtc="2025-04-14T19:19:00Z"/>
              </w:rPr>
            </w:pPr>
            <w:ins w:id="9944" w:author="V2" w:date="2025-04-14T14:19:00Z" w16du:dateUtc="2025-04-14T19:19:00Z">
              <w:r w:rsidRPr="007F7E2B">
                <w:t xml:space="preserve">Biomass expansion factor applicable to the species or species group </w:t>
              </w:r>
            </w:ins>
          </w:p>
        </w:tc>
      </w:tr>
      <w:tr w:rsidR="00AF3A16" w:rsidRPr="007F7E2B" w14:paraId="779B115D" w14:textId="77777777">
        <w:trPr>
          <w:trHeight w:val="347"/>
          <w:ins w:id="9945"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0C542BB" w14:textId="77777777" w:rsidR="00AF3A16" w:rsidRPr="007F7E2B" w:rsidRDefault="00AF3A16">
            <w:pPr>
              <w:spacing w:line="259" w:lineRule="auto"/>
              <w:rPr>
                <w:ins w:id="9946" w:author="V2" w:date="2025-04-14T14:19:00Z" w16du:dateUtc="2025-04-14T19:19:00Z"/>
              </w:rPr>
            </w:pPr>
            <w:ins w:id="9947" w:author="V2" w:date="2025-04-14T14:19:00Z" w16du:dateUtc="2025-04-14T19:19:00Z">
              <w:r w:rsidRPr="007F7E2B">
                <w:lastRenderedPageBreak/>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5A9DED07" w14:textId="77777777" w:rsidR="00AF3A16" w:rsidRPr="007F7E2B" w:rsidRDefault="00AF3A16">
            <w:pPr>
              <w:spacing w:line="259" w:lineRule="auto"/>
              <w:ind w:left="1"/>
              <w:rPr>
                <w:ins w:id="9948" w:author="V2" w:date="2025-04-14T14:19:00Z" w16du:dateUtc="2025-04-14T19:19:00Z"/>
              </w:rPr>
            </w:pPr>
            <w:ins w:id="9949" w:author="V2" w:date="2025-04-14T14:19:00Z" w16du:dateUtc="2025-04-14T19:19:00Z">
              <w:r w:rsidRPr="007F7E2B">
                <w:t xml:space="preserve">Existing research or destructive sampling </w:t>
              </w:r>
            </w:ins>
          </w:p>
        </w:tc>
      </w:tr>
      <w:tr w:rsidR="00AF3A16" w:rsidRPr="007F7E2B" w14:paraId="710FB8EB" w14:textId="77777777">
        <w:trPr>
          <w:trHeight w:val="1450"/>
          <w:ins w:id="9950"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2F6053D" w14:textId="77777777" w:rsidR="00AF3A16" w:rsidRPr="007F7E2B" w:rsidRDefault="00AF3A16">
            <w:pPr>
              <w:spacing w:line="259" w:lineRule="auto"/>
              <w:rPr>
                <w:ins w:id="9951" w:author="V2" w:date="2025-04-14T14:19:00Z" w16du:dateUtc="2025-04-14T19:19:00Z"/>
              </w:rPr>
            </w:pPr>
            <w:ins w:id="9952"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0333B0BB" w14:textId="77777777" w:rsidR="00AF3A16" w:rsidRPr="007F7E2B" w:rsidRDefault="00AF3A16">
            <w:pPr>
              <w:spacing w:line="259" w:lineRule="auto"/>
              <w:ind w:left="1"/>
              <w:rPr>
                <w:ins w:id="9953" w:author="V2" w:date="2025-04-14T14:19:00Z" w16du:dateUtc="2025-04-14T19:19:00Z"/>
              </w:rPr>
            </w:pPr>
            <w:ins w:id="9954" w:author="V2" w:date="2025-04-14T14:19:00Z" w16du:dateUtc="2025-04-14T19:19:00Z">
              <w:r w:rsidRPr="007F7E2B">
                <w:t xml:space="preserve">These parameters can be determined by either developing a local regression equation or selecting from national inventory, Annex 3A.1 Table 3A.1.10 of GPG LULUCF, or from published sources. </w:t>
              </w:r>
            </w:ins>
          </w:p>
        </w:tc>
      </w:tr>
      <w:tr w:rsidR="00AF3A16" w:rsidRPr="007F7E2B" w14:paraId="0387E4ED" w14:textId="77777777">
        <w:trPr>
          <w:trHeight w:val="344"/>
          <w:ins w:id="9955"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0335F80D" w14:textId="77777777" w:rsidR="00AF3A16" w:rsidRPr="007F7E2B" w:rsidRDefault="00AF3A16">
            <w:pPr>
              <w:spacing w:line="259" w:lineRule="auto"/>
              <w:rPr>
                <w:ins w:id="9956" w:author="V2" w:date="2025-04-14T14:19:00Z" w16du:dateUtc="2025-04-14T19:19:00Z"/>
              </w:rPr>
            </w:pPr>
            <w:ins w:id="9957"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4879CBAF" w14:textId="77777777" w:rsidR="00AF3A16" w:rsidRPr="007F7E2B" w:rsidRDefault="00AF3A16">
            <w:pPr>
              <w:spacing w:line="259" w:lineRule="auto"/>
              <w:ind w:left="1"/>
              <w:rPr>
                <w:ins w:id="9958" w:author="V2" w:date="2025-04-14T14:19:00Z" w16du:dateUtc="2025-04-14T19:19:00Z"/>
              </w:rPr>
            </w:pPr>
            <w:ins w:id="9959" w:author="V2" w:date="2025-04-14T14:19:00Z" w16du:dateUtc="2025-04-14T19:19:00Z">
              <w:r w:rsidRPr="007F7E2B">
                <w:t xml:space="preserve"> </w:t>
              </w:r>
            </w:ins>
          </w:p>
        </w:tc>
      </w:tr>
    </w:tbl>
    <w:p w14:paraId="0F66153E" w14:textId="77777777" w:rsidR="00AF3A16" w:rsidRPr="007F7E2B" w:rsidRDefault="00AF3A16">
      <w:pPr>
        <w:spacing w:line="259" w:lineRule="auto"/>
        <w:ind w:right="8609"/>
        <w:jc w:val="right"/>
        <w:rPr>
          <w:ins w:id="9960" w:author="V2" w:date="2025-04-14T14:19:00Z" w16du:dateUtc="2025-04-14T19:19:00Z"/>
        </w:rPr>
      </w:pPr>
      <w:ins w:id="9961" w:author="V2" w:date="2025-04-14T14:19:00Z" w16du:dateUtc="2025-04-14T19:19:00Z">
        <w:r w:rsidRPr="007F7E2B">
          <w:rPr>
            <w:sz w:val="22"/>
          </w:rPr>
          <w:t xml:space="preserve"> </w:t>
        </w:r>
      </w:ins>
    </w:p>
    <w:tbl>
      <w:tblPr>
        <w:tblStyle w:val="TableGrid0"/>
        <w:tblW w:w="8641" w:type="dxa"/>
        <w:tblInd w:w="721" w:type="dxa"/>
        <w:tblCellMar>
          <w:top w:w="26" w:type="dxa"/>
          <w:left w:w="107" w:type="dxa"/>
          <w:right w:w="67" w:type="dxa"/>
        </w:tblCellMar>
        <w:tblLook w:val="04A0" w:firstRow="1" w:lastRow="0" w:firstColumn="1" w:lastColumn="0" w:noHBand="0" w:noVBand="1"/>
      </w:tblPr>
      <w:tblGrid>
        <w:gridCol w:w="4049"/>
        <w:gridCol w:w="4592"/>
      </w:tblGrid>
      <w:tr w:rsidR="00AF3A16" w:rsidRPr="007F7E2B" w14:paraId="73D3B7A0" w14:textId="77777777">
        <w:trPr>
          <w:trHeight w:val="492"/>
          <w:ins w:id="9962"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5A49A764" w14:textId="77777777" w:rsidR="00AF3A16" w:rsidRPr="007F7E2B" w:rsidRDefault="00AF3A16">
            <w:pPr>
              <w:spacing w:line="259" w:lineRule="auto"/>
              <w:rPr>
                <w:ins w:id="9963" w:author="V2" w:date="2025-04-14T14:19:00Z" w16du:dateUtc="2025-04-14T19:19:00Z"/>
              </w:rPr>
            </w:pPr>
            <w:ins w:id="9964"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tcPr>
          <w:p w14:paraId="56A78630" w14:textId="77777777" w:rsidR="00AF3A16" w:rsidRPr="007F7E2B" w:rsidRDefault="00AF3A16">
            <w:pPr>
              <w:spacing w:line="259" w:lineRule="auto"/>
              <w:ind w:left="1"/>
              <w:rPr>
                <w:ins w:id="9965" w:author="V2" w:date="2025-04-14T14:19:00Z" w16du:dateUtc="2025-04-14T19:19:00Z"/>
              </w:rPr>
            </w:pPr>
            <w:ins w:id="9966" w:author="V2" w:date="2025-04-14T14:19:00Z" w16du:dateUtc="2025-04-14T19:19:00Z">
              <w:r w:rsidRPr="007F7E2B">
                <w:rPr>
                  <w:rFonts w:ascii="Arial" w:eastAsia="Arial" w:hAnsi="Arial" w:cs="Arial"/>
                  <w:i/>
                </w:rPr>
                <w:t>P</w:t>
              </w:r>
              <w:r w:rsidRPr="007F7E2B">
                <w:rPr>
                  <w:rFonts w:ascii="Arial" w:eastAsia="Arial" w:hAnsi="Arial" w:cs="Arial"/>
                  <w:b/>
                </w:rPr>
                <w:t xml:space="preserve"> </w:t>
              </w:r>
            </w:ins>
          </w:p>
        </w:tc>
      </w:tr>
      <w:tr w:rsidR="00AF3A16" w:rsidRPr="007F7E2B" w14:paraId="43056D87" w14:textId="77777777">
        <w:trPr>
          <w:trHeight w:val="346"/>
          <w:ins w:id="9967"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C386D50" w14:textId="77777777" w:rsidR="00AF3A16" w:rsidRPr="007F7E2B" w:rsidRDefault="00AF3A16">
            <w:pPr>
              <w:spacing w:line="259" w:lineRule="auto"/>
              <w:rPr>
                <w:ins w:id="9968" w:author="V2" w:date="2025-04-14T14:19:00Z" w16du:dateUtc="2025-04-14T19:19:00Z"/>
              </w:rPr>
            </w:pPr>
            <w:ins w:id="9969"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3BC65707" w14:textId="77777777" w:rsidR="00AF3A16" w:rsidRPr="007F7E2B" w:rsidRDefault="00AF3A16">
            <w:pPr>
              <w:spacing w:line="259" w:lineRule="auto"/>
              <w:ind w:left="1"/>
              <w:rPr>
                <w:ins w:id="9970" w:author="V2" w:date="2025-04-14T14:19:00Z" w16du:dateUtc="2025-04-14T19:19:00Z"/>
              </w:rPr>
            </w:pPr>
            <w:ins w:id="9971" w:author="V2" w:date="2025-04-14T14:19:00Z" w16du:dateUtc="2025-04-14T19:19:00Z">
              <w:r w:rsidRPr="007F7E2B">
                <w:rPr>
                  <w:rFonts w:ascii="Arial" w:eastAsia="Arial" w:hAnsi="Arial" w:cs="Arial"/>
                  <w:i/>
                </w:rPr>
                <w:t xml:space="preserve"># </w:t>
              </w:r>
            </w:ins>
          </w:p>
        </w:tc>
      </w:tr>
      <w:tr w:rsidR="00AF3A16" w:rsidRPr="007F7E2B" w14:paraId="44244CC8" w14:textId="77777777">
        <w:trPr>
          <w:trHeight w:val="346"/>
          <w:ins w:id="9972"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247A08C" w14:textId="77777777" w:rsidR="00AF3A16" w:rsidRPr="007F7E2B" w:rsidRDefault="00AF3A16">
            <w:pPr>
              <w:spacing w:line="259" w:lineRule="auto"/>
              <w:rPr>
                <w:ins w:id="9973" w:author="V2" w:date="2025-04-14T14:19:00Z" w16du:dateUtc="2025-04-14T19:19:00Z"/>
              </w:rPr>
            </w:pPr>
            <w:ins w:id="9974"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50E6DFCB" w14:textId="77777777" w:rsidR="00AF3A16" w:rsidRPr="007F7E2B" w:rsidRDefault="00AF3A16">
            <w:pPr>
              <w:spacing w:line="259" w:lineRule="auto"/>
              <w:ind w:left="1"/>
              <w:rPr>
                <w:ins w:id="9975" w:author="V2" w:date="2025-04-14T14:19:00Z" w16du:dateUtc="2025-04-14T19:19:00Z"/>
              </w:rPr>
            </w:pPr>
            <w:ins w:id="9976" w:author="V2" w:date="2025-04-14T14:19:00Z" w16du:dateUtc="2025-04-14T19:19:00Z">
              <w:r w:rsidRPr="007F7E2B">
                <w:t xml:space="preserve">The different plot sizes or types </w:t>
              </w:r>
            </w:ins>
          </w:p>
        </w:tc>
      </w:tr>
      <w:tr w:rsidR="00AF3A16" w:rsidRPr="007F7E2B" w14:paraId="17EB61E3" w14:textId="77777777">
        <w:trPr>
          <w:trHeight w:val="347"/>
          <w:ins w:id="9977"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3FA26CEC" w14:textId="77777777" w:rsidR="00AF3A16" w:rsidRPr="007F7E2B" w:rsidRDefault="00AF3A16">
            <w:pPr>
              <w:spacing w:line="259" w:lineRule="auto"/>
              <w:rPr>
                <w:ins w:id="9978" w:author="V2" w:date="2025-04-14T14:19:00Z" w16du:dateUtc="2025-04-14T19:19:00Z"/>
              </w:rPr>
            </w:pPr>
            <w:ins w:id="9979"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55397286" w14:textId="77777777" w:rsidR="00AF3A16" w:rsidRPr="007F7E2B" w:rsidRDefault="00AF3A16">
            <w:pPr>
              <w:spacing w:line="259" w:lineRule="auto"/>
              <w:ind w:left="1"/>
              <w:rPr>
                <w:ins w:id="9980" w:author="V2" w:date="2025-04-14T14:19:00Z" w16du:dateUtc="2025-04-14T19:19:00Z"/>
              </w:rPr>
            </w:pPr>
            <w:ins w:id="9981" w:author="V2" w:date="2025-04-14T14:19:00Z" w16du:dateUtc="2025-04-14T19:19:00Z">
              <w:r w:rsidRPr="007F7E2B">
                <w:t xml:space="preserve">Field survey </w:t>
              </w:r>
            </w:ins>
          </w:p>
        </w:tc>
      </w:tr>
      <w:tr w:rsidR="00AF3A16" w:rsidRPr="007F7E2B" w14:paraId="78D0078A" w14:textId="77777777">
        <w:trPr>
          <w:trHeight w:val="899"/>
          <w:ins w:id="9982"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3C1707D3" w14:textId="77777777" w:rsidR="00AF3A16" w:rsidRPr="007F7E2B" w:rsidRDefault="00AF3A16">
            <w:pPr>
              <w:spacing w:line="259" w:lineRule="auto"/>
              <w:rPr>
                <w:ins w:id="9983" w:author="V2" w:date="2025-04-14T14:19:00Z" w16du:dateUtc="2025-04-14T19:19:00Z"/>
              </w:rPr>
            </w:pPr>
            <w:ins w:id="9984"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5A93F2A2" w14:textId="77777777" w:rsidR="00AF3A16" w:rsidRPr="007F7E2B" w:rsidRDefault="00AF3A16">
            <w:pPr>
              <w:spacing w:line="259" w:lineRule="auto"/>
              <w:ind w:left="1"/>
              <w:rPr>
                <w:ins w:id="9985" w:author="V2" w:date="2025-04-14T14:19:00Z" w16du:dateUtc="2025-04-14T19:19:00Z"/>
              </w:rPr>
            </w:pPr>
            <w:ins w:id="9986" w:author="V2" w:date="2025-04-14T14:19:00Z" w16du:dateUtc="2025-04-14T19:19:00Z">
              <w:r w:rsidRPr="007F7E2B">
                <w:t xml:space="preserve">The different plot sizes or types used to measure biomass of different size classes, determined by the proponent to meet statistical requirements </w:t>
              </w:r>
            </w:ins>
          </w:p>
        </w:tc>
      </w:tr>
      <w:tr w:rsidR="00AF3A16" w:rsidRPr="007F7E2B" w14:paraId="4BF5908A" w14:textId="77777777">
        <w:trPr>
          <w:trHeight w:val="344"/>
          <w:ins w:id="9987"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5FBE3F67" w14:textId="77777777" w:rsidR="00AF3A16" w:rsidRPr="007F7E2B" w:rsidRDefault="00AF3A16">
            <w:pPr>
              <w:spacing w:line="259" w:lineRule="auto"/>
              <w:rPr>
                <w:ins w:id="9988" w:author="V2" w:date="2025-04-14T14:19:00Z" w16du:dateUtc="2025-04-14T19:19:00Z"/>
              </w:rPr>
            </w:pPr>
            <w:ins w:id="9989"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20933F71" w14:textId="77777777" w:rsidR="00AF3A16" w:rsidRPr="007F7E2B" w:rsidRDefault="00AF3A16">
            <w:pPr>
              <w:spacing w:line="259" w:lineRule="auto"/>
              <w:ind w:left="1"/>
              <w:rPr>
                <w:ins w:id="9990" w:author="V2" w:date="2025-04-14T14:19:00Z" w16du:dateUtc="2025-04-14T19:19:00Z"/>
              </w:rPr>
            </w:pPr>
            <w:ins w:id="9991" w:author="V2" w:date="2025-04-14T14:19:00Z" w16du:dateUtc="2025-04-14T19:19:00Z">
              <w:r w:rsidRPr="007F7E2B">
                <w:t xml:space="preserve"> </w:t>
              </w:r>
            </w:ins>
          </w:p>
        </w:tc>
      </w:tr>
    </w:tbl>
    <w:p w14:paraId="26B6EAB5" w14:textId="77777777" w:rsidR="00AF3A16" w:rsidRPr="007F7E2B" w:rsidRDefault="00AF3A16">
      <w:pPr>
        <w:spacing w:line="259" w:lineRule="auto"/>
        <w:rPr>
          <w:ins w:id="9992" w:author="V2" w:date="2025-04-14T14:19:00Z" w16du:dateUtc="2025-04-14T19:19:00Z"/>
        </w:rPr>
      </w:pPr>
      <w:ins w:id="9993" w:author="V2" w:date="2025-04-14T14:19:00Z" w16du:dateUtc="2025-04-14T19:19:00Z">
        <w:r w:rsidRPr="007F7E2B">
          <w:rPr>
            <w:sz w:val="22"/>
          </w:rPr>
          <w:t xml:space="preserve"> </w:t>
        </w:r>
      </w:ins>
    </w:p>
    <w:tbl>
      <w:tblPr>
        <w:tblStyle w:val="TableGrid0"/>
        <w:tblW w:w="8641" w:type="dxa"/>
        <w:tblInd w:w="721" w:type="dxa"/>
        <w:tblCellMar>
          <w:top w:w="26" w:type="dxa"/>
          <w:left w:w="107" w:type="dxa"/>
          <w:right w:w="67" w:type="dxa"/>
        </w:tblCellMar>
        <w:tblLook w:val="04A0" w:firstRow="1" w:lastRow="0" w:firstColumn="1" w:lastColumn="0" w:noHBand="0" w:noVBand="1"/>
      </w:tblPr>
      <w:tblGrid>
        <w:gridCol w:w="4049"/>
        <w:gridCol w:w="4592"/>
      </w:tblGrid>
      <w:tr w:rsidR="00AF3A16" w:rsidRPr="007F7E2B" w14:paraId="573B4E27" w14:textId="77777777">
        <w:trPr>
          <w:trHeight w:val="493"/>
          <w:ins w:id="9994"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5256DCCC" w14:textId="77777777" w:rsidR="00AF3A16" w:rsidRPr="007F7E2B" w:rsidRDefault="00AF3A16">
            <w:pPr>
              <w:spacing w:line="259" w:lineRule="auto"/>
              <w:rPr>
                <w:ins w:id="9995" w:author="V2" w:date="2025-04-14T14:19:00Z" w16du:dateUtc="2025-04-14T19:19:00Z"/>
              </w:rPr>
            </w:pPr>
            <w:ins w:id="9996"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tcPr>
          <w:p w14:paraId="69615D0B" w14:textId="77777777" w:rsidR="00AF3A16" w:rsidRPr="007F7E2B" w:rsidRDefault="00AF3A16">
            <w:pPr>
              <w:spacing w:line="259" w:lineRule="auto"/>
              <w:ind w:left="1"/>
              <w:rPr>
                <w:ins w:id="9997" w:author="V2" w:date="2025-04-14T14:19:00Z" w16du:dateUtc="2025-04-14T19:19:00Z"/>
              </w:rPr>
            </w:pPr>
            <w:ins w:id="9998" w:author="V2" w:date="2025-04-14T14:19:00Z" w16du:dateUtc="2025-04-14T19:19:00Z">
              <w:r w:rsidRPr="007F7E2B">
                <w:rPr>
                  <w:rFonts w:ascii="Arial" w:eastAsia="Arial" w:hAnsi="Arial" w:cs="Arial"/>
                  <w:i/>
                </w:rPr>
                <w:t>Z</w:t>
              </w:r>
              <w:r w:rsidRPr="007F7E2B">
                <w:rPr>
                  <w:rFonts w:ascii="Arial" w:eastAsia="Arial" w:hAnsi="Arial" w:cs="Arial"/>
                  <w:b/>
                </w:rPr>
                <w:t xml:space="preserve"> </w:t>
              </w:r>
            </w:ins>
          </w:p>
        </w:tc>
      </w:tr>
      <w:tr w:rsidR="00AF3A16" w:rsidRPr="007F7E2B" w14:paraId="55C9162D" w14:textId="77777777">
        <w:trPr>
          <w:trHeight w:val="346"/>
          <w:ins w:id="9999"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932223C" w14:textId="77777777" w:rsidR="00AF3A16" w:rsidRPr="007F7E2B" w:rsidRDefault="00AF3A16">
            <w:pPr>
              <w:spacing w:line="259" w:lineRule="auto"/>
              <w:rPr>
                <w:ins w:id="10000" w:author="V2" w:date="2025-04-14T14:19:00Z" w16du:dateUtc="2025-04-14T19:19:00Z"/>
              </w:rPr>
            </w:pPr>
            <w:ins w:id="10001"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33581923" w14:textId="77777777" w:rsidR="00AF3A16" w:rsidRPr="007F7E2B" w:rsidRDefault="00AF3A16">
            <w:pPr>
              <w:spacing w:line="259" w:lineRule="auto"/>
              <w:ind w:left="1"/>
              <w:rPr>
                <w:ins w:id="10002" w:author="V2" w:date="2025-04-14T14:19:00Z" w16du:dateUtc="2025-04-14T19:19:00Z"/>
              </w:rPr>
            </w:pPr>
            <w:ins w:id="10003" w:author="V2" w:date="2025-04-14T14:19:00Z" w16du:dateUtc="2025-04-14T19:19:00Z">
              <w:r w:rsidRPr="007F7E2B">
                <w:rPr>
                  <w:rFonts w:ascii="Arial" w:eastAsia="Arial" w:hAnsi="Arial" w:cs="Arial"/>
                  <w:i/>
                </w:rPr>
                <w:t xml:space="preserve"># </w:t>
              </w:r>
            </w:ins>
          </w:p>
        </w:tc>
      </w:tr>
      <w:tr w:rsidR="00AF3A16" w:rsidRPr="007F7E2B" w14:paraId="5DBA501C" w14:textId="77777777">
        <w:trPr>
          <w:trHeight w:val="346"/>
          <w:ins w:id="10004"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E649A9C" w14:textId="77777777" w:rsidR="00AF3A16" w:rsidRPr="007F7E2B" w:rsidRDefault="00AF3A16">
            <w:pPr>
              <w:spacing w:line="259" w:lineRule="auto"/>
              <w:rPr>
                <w:ins w:id="10005" w:author="V2" w:date="2025-04-14T14:19:00Z" w16du:dateUtc="2025-04-14T19:19:00Z"/>
              </w:rPr>
            </w:pPr>
            <w:ins w:id="10006"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148C197B" w14:textId="77777777" w:rsidR="00AF3A16" w:rsidRPr="007F7E2B" w:rsidRDefault="00AF3A16">
            <w:pPr>
              <w:spacing w:line="259" w:lineRule="auto"/>
              <w:ind w:left="1"/>
              <w:rPr>
                <w:ins w:id="10007" w:author="V2" w:date="2025-04-14T14:19:00Z" w16du:dateUtc="2025-04-14T19:19:00Z"/>
              </w:rPr>
            </w:pPr>
            <w:ins w:id="10008" w:author="V2" w:date="2025-04-14T14:19:00Z" w16du:dateUtc="2025-04-14T19:19:00Z">
              <w:r w:rsidRPr="007F7E2B">
                <w:t xml:space="preserve">The number of plot sizes or types </w:t>
              </w:r>
              <w:r w:rsidRPr="007F7E2B">
                <w:rPr>
                  <w:rFonts w:ascii="Arial" w:eastAsia="Arial" w:hAnsi="Arial" w:cs="Arial"/>
                  <w:i/>
                </w:rPr>
                <w:t>p</w:t>
              </w:r>
              <w:r w:rsidRPr="007F7E2B">
                <w:t xml:space="preserve"> </w:t>
              </w:r>
            </w:ins>
          </w:p>
        </w:tc>
      </w:tr>
      <w:tr w:rsidR="00AF3A16" w:rsidRPr="007F7E2B" w14:paraId="52F7AAEC" w14:textId="77777777">
        <w:trPr>
          <w:trHeight w:val="346"/>
          <w:ins w:id="10009"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FA02680" w14:textId="77777777" w:rsidR="00AF3A16" w:rsidRPr="007F7E2B" w:rsidRDefault="00AF3A16">
            <w:pPr>
              <w:spacing w:line="259" w:lineRule="auto"/>
              <w:rPr>
                <w:ins w:id="10010" w:author="V2" w:date="2025-04-14T14:19:00Z" w16du:dateUtc="2025-04-14T19:19:00Z"/>
              </w:rPr>
            </w:pPr>
            <w:ins w:id="10011"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4DF1DEA8" w14:textId="77777777" w:rsidR="00AF3A16" w:rsidRPr="007F7E2B" w:rsidRDefault="00AF3A16">
            <w:pPr>
              <w:spacing w:line="259" w:lineRule="auto"/>
              <w:ind w:left="1"/>
              <w:rPr>
                <w:ins w:id="10012" w:author="V2" w:date="2025-04-14T14:19:00Z" w16du:dateUtc="2025-04-14T19:19:00Z"/>
              </w:rPr>
            </w:pPr>
            <w:ins w:id="10013" w:author="V2" w:date="2025-04-14T14:19:00Z" w16du:dateUtc="2025-04-14T19:19:00Z">
              <w:r w:rsidRPr="007F7E2B">
                <w:t xml:space="preserve">Field survey </w:t>
              </w:r>
            </w:ins>
          </w:p>
        </w:tc>
      </w:tr>
      <w:tr w:rsidR="00AF3A16" w:rsidRPr="007F7E2B" w14:paraId="0E1EAEB0" w14:textId="77777777">
        <w:trPr>
          <w:trHeight w:val="899"/>
          <w:ins w:id="10014"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0264FC0D" w14:textId="77777777" w:rsidR="00AF3A16" w:rsidRPr="007F7E2B" w:rsidRDefault="00AF3A16">
            <w:pPr>
              <w:spacing w:line="259" w:lineRule="auto"/>
              <w:rPr>
                <w:ins w:id="10015" w:author="V2" w:date="2025-04-14T14:19:00Z" w16du:dateUtc="2025-04-14T19:19:00Z"/>
              </w:rPr>
            </w:pPr>
            <w:ins w:id="10016"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772629CE" w14:textId="77777777" w:rsidR="00AF3A16" w:rsidRPr="007F7E2B" w:rsidRDefault="00AF3A16">
            <w:pPr>
              <w:spacing w:line="259" w:lineRule="auto"/>
              <w:ind w:left="1"/>
              <w:rPr>
                <w:ins w:id="10017" w:author="V2" w:date="2025-04-14T14:19:00Z" w16du:dateUtc="2025-04-14T19:19:00Z"/>
              </w:rPr>
            </w:pPr>
            <w:ins w:id="10018" w:author="V2" w:date="2025-04-14T14:19:00Z" w16du:dateUtc="2025-04-14T19:19:00Z">
              <w:r w:rsidRPr="007F7E2B">
                <w:t xml:space="preserve">Count of the number of plot sizes or types used for large woody vegetation </w:t>
              </w:r>
            </w:ins>
          </w:p>
        </w:tc>
      </w:tr>
      <w:tr w:rsidR="00AF3A16" w:rsidRPr="007F7E2B" w14:paraId="32EEFC55" w14:textId="77777777">
        <w:trPr>
          <w:trHeight w:val="346"/>
          <w:ins w:id="10019"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A20613D" w14:textId="77777777" w:rsidR="00AF3A16" w:rsidRPr="007F7E2B" w:rsidRDefault="00AF3A16">
            <w:pPr>
              <w:spacing w:line="259" w:lineRule="auto"/>
              <w:rPr>
                <w:ins w:id="10020" w:author="V2" w:date="2025-04-14T14:19:00Z" w16du:dateUtc="2025-04-14T19:19:00Z"/>
              </w:rPr>
            </w:pPr>
            <w:ins w:id="10021"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573F500E" w14:textId="77777777" w:rsidR="00AF3A16" w:rsidRPr="007F7E2B" w:rsidRDefault="00AF3A16">
            <w:pPr>
              <w:spacing w:line="259" w:lineRule="auto"/>
              <w:ind w:left="1"/>
              <w:rPr>
                <w:ins w:id="10022" w:author="V2" w:date="2025-04-14T14:19:00Z" w16du:dateUtc="2025-04-14T19:19:00Z"/>
              </w:rPr>
            </w:pPr>
            <w:ins w:id="10023" w:author="V2" w:date="2025-04-14T14:19:00Z" w16du:dateUtc="2025-04-14T19:19:00Z">
              <w:r w:rsidRPr="007F7E2B">
                <w:t xml:space="preserve"> </w:t>
              </w:r>
            </w:ins>
          </w:p>
        </w:tc>
      </w:tr>
    </w:tbl>
    <w:p w14:paraId="15531B27" w14:textId="77777777" w:rsidR="00AF3A16" w:rsidRPr="007F7E2B" w:rsidRDefault="00AF3A16">
      <w:pPr>
        <w:spacing w:line="259" w:lineRule="auto"/>
        <w:rPr>
          <w:ins w:id="10024" w:author="V2" w:date="2025-04-14T14:19:00Z" w16du:dateUtc="2025-04-14T19:19:00Z"/>
        </w:rPr>
      </w:pPr>
      <w:ins w:id="10025" w:author="V2" w:date="2025-04-14T14:19:00Z" w16du:dateUtc="2025-04-14T19:19:00Z">
        <w:r w:rsidRPr="007F7E2B">
          <w:rPr>
            <w:sz w:val="22"/>
          </w:rPr>
          <w:t xml:space="preserve"> </w:t>
        </w:r>
      </w:ins>
    </w:p>
    <w:tbl>
      <w:tblPr>
        <w:tblStyle w:val="TableGrid0"/>
        <w:tblW w:w="8641" w:type="dxa"/>
        <w:tblInd w:w="721" w:type="dxa"/>
        <w:tblCellMar>
          <w:top w:w="26" w:type="dxa"/>
          <w:left w:w="107" w:type="dxa"/>
          <w:right w:w="67" w:type="dxa"/>
        </w:tblCellMar>
        <w:tblLook w:val="04A0" w:firstRow="1" w:lastRow="0" w:firstColumn="1" w:lastColumn="0" w:noHBand="0" w:noVBand="1"/>
      </w:tblPr>
      <w:tblGrid>
        <w:gridCol w:w="4049"/>
        <w:gridCol w:w="4592"/>
      </w:tblGrid>
      <w:tr w:rsidR="00AF3A16" w:rsidRPr="007F7E2B" w14:paraId="247904B7" w14:textId="77777777">
        <w:trPr>
          <w:trHeight w:val="491"/>
          <w:ins w:id="10026"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30456B94" w14:textId="77777777" w:rsidR="00AF3A16" w:rsidRPr="007F7E2B" w:rsidRDefault="00AF3A16">
            <w:pPr>
              <w:spacing w:line="259" w:lineRule="auto"/>
              <w:rPr>
                <w:ins w:id="10027" w:author="V2" w:date="2025-04-14T14:19:00Z" w16du:dateUtc="2025-04-14T19:19:00Z"/>
              </w:rPr>
            </w:pPr>
            <w:ins w:id="10028" w:author="V2" w:date="2025-04-14T14:19:00Z" w16du:dateUtc="2025-04-14T19:19:00Z">
              <w:r w:rsidRPr="007F7E2B">
                <w:rPr>
                  <w:sz w:val="22"/>
                </w:rPr>
                <w:lastRenderedPageBreak/>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vAlign w:val="center"/>
          </w:tcPr>
          <w:p w14:paraId="723CE062" w14:textId="77777777" w:rsidR="00AF3A16" w:rsidRPr="007F7E2B" w:rsidRDefault="00AF3A16">
            <w:pPr>
              <w:spacing w:line="259" w:lineRule="auto"/>
              <w:ind w:left="1"/>
              <w:rPr>
                <w:ins w:id="10029" w:author="V2" w:date="2025-04-14T14:19:00Z" w16du:dateUtc="2025-04-14T19:19:00Z"/>
              </w:rPr>
            </w:pPr>
            <w:ins w:id="10030" w:author="V2" w:date="2025-04-14T14:19:00Z" w16du:dateUtc="2025-04-14T19:19:00Z">
              <w:r w:rsidRPr="007F7E2B">
                <w:rPr>
                  <w:rFonts w:ascii="Arial" w:eastAsia="Arial" w:hAnsi="Arial" w:cs="Arial"/>
                  <w:i/>
                </w:rPr>
                <w:t>B</w:t>
              </w:r>
              <w:r w:rsidRPr="007F7E2B">
                <w:rPr>
                  <w:rFonts w:ascii="Arial" w:eastAsia="Arial" w:hAnsi="Arial" w:cs="Arial"/>
                  <w:i/>
                  <w:sz w:val="13"/>
                </w:rPr>
                <w:t>wi</w:t>
              </w:r>
              <w:r w:rsidRPr="007F7E2B">
                <w:rPr>
                  <w:rFonts w:ascii="Arial" w:eastAsia="Arial" w:hAnsi="Arial" w:cs="Arial"/>
                  <w:b/>
                </w:rPr>
                <w:t xml:space="preserve"> </w:t>
              </w:r>
            </w:ins>
          </w:p>
        </w:tc>
      </w:tr>
      <w:tr w:rsidR="00AF3A16" w:rsidRPr="007F7E2B" w14:paraId="55D58681" w14:textId="77777777">
        <w:trPr>
          <w:trHeight w:val="347"/>
          <w:ins w:id="10031"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51B6B6B9" w14:textId="77777777" w:rsidR="00AF3A16" w:rsidRPr="007F7E2B" w:rsidRDefault="00AF3A16">
            <w:pPr>
              <w:spacing w:line="259" w:lineRule="auto"/>
              <w:rPr>
                <w:ins w:id="10032" w:author="V2" w:date="2025-04-14T14:19:00Z" w16du:dateUtc="2025-04-14T19:19:00Z"/>
              </w:rPr>
            </w:pPr>
            <w:ins w:id="10033"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698CB3AB" w14:textId="77777777" w:rsidR="00AF3A16" w:rsidRPr="007F7E2B" w:rsidRDefault="00AF3A16">
            <w:pPr>
              <w:spacing w:line="259" w:lineRule="auto"/>
              <w:ind w:left="1"/>
              <w:rPr>
                <w:ins w:id="10034" w:author="V2" w:date="2025-04-14T14:19:00Z" w16du:dateUtc="2025-04-14T19:19:00Z"/>
              </w:rPr>
            </w:pPr>
            <w:ins w:id="10035" w:author="V2" w:date="2025-04-14T14:19:00Z" w16du:dateUtc="2025-04-14T19:19:00Z">
              <w:r w:rsidRPr="007F7E2B">
                <w:rPr>
                  <w:rFonts w:ascii="Arial" w:eastAsia="Arial" w:hAnsi="Arial" w:cs="Arial"/>
                  <w:i/>
                </w:rPr>
                <w:t xml:space="preserve">Tonnes </w:t>
              </w:r>
            </w:ins>
          </w:p>
        </w:tc>
      </w:tr>
      <w:tr w:rsidR="00AF3A16" w:rsidRPr="007F7E2B" w14:paraId="16EA1F7D" w14:textId="77777777">
        <w:trPr>
          <w:trHeight w:val="623"/>
          <w:ins w:id="10036"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B95E577" w14:textId="77777777" w:rsidR="00AF3A16" w:rsidRPr="007F7E2B" w:rsidRDefault="00AF3A16">
            <w:pPr>
              <w:spacing w:line="259" w:lineRule="auto"/>
              <w:rPr>
                <w:ins w:id="10037" w:author="V2" w:date="2025-04-14T14:19:00Z" w16du:dateUtc="2025-04-14T19:19:00Z"/>
              </w:rPr>
            </w:pPr>
            <w:ins w:id="10038"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409107EE" w14:textId="77777777" w:rsidR="00AF3A16" w:rsidRPr="007F7E2B" w:rsidRDefault="00AF3A16">
            <w:pPr>
              <w:spacing w:line="259" w:lineRule="auto"/>
              <w:ind w:left="1"/>
              <w:rPr>
                <w:ins w:id="10039" w:author="V2" w:date="2025-04-14T14:19:00Z" w16du:dateUtc="2025-04-14T19:19:00Z"/>
              </w:rPr>
            </w:pPr>
            <w:ins w:id="10040" w:author="V2" w:date="2025-04-14T14:19:00Z" w16du:dateUtc="2025-04-14T19:19:00Z">
              <w:r w:rsidRPr="007F7E2B">
                <w:t xml:space="preserve">The average woody biomass per plot in a given plot size or type i </w:t>
              </w:r>
            </w:ins>
          </w:p>
        </w:tc>
      </w:tr>
      <w:tr w:rsidR="00AF3A16" w:rsidRPr="007F7E2B" w14:paraId="258E5BE7" w14:textId="77777777">
        <w:trPr>
          <w:trHeight w:val="346"/>
          <w:ins w:id="10041"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EC6B2B6" w14:textId="77777777" w:rsidR="00AF3A16" w:rsidRPr="007F7E2B" w:rsidRDefault="00AF3A16">
            <w:pPr>
              <w:spacing w:line="259" w:lineRule="auto"/>
              <w:rPr>
                <w:ins w:id="10042" w:author="V2" w:date="2025-04-14T14:19:00Z" w16du:dateUtc="2025-04-14T19:19:00Z"/>
              </w:rPr>
            </w:pPr>
            <w:ins w:id="10043"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17C2C1B8" w14:textId="77777777" w:rsidR="00AF3A16" w:rsidRPr="007F7E2B" w:rsidRDefault="00AF3A16">
            <w:pPr>
              <w:spacing w:line="259" w:lineRule="auto"/>
              <w:ind w:left="1"/>
              <w:rPr>
                <w:ins w:id="10044" w:author="V2" w:date="2025-04-14T14:19:00Z" w16du:dateUtc="2025-04-14T19:19:00Z"/>
              </w:rPr>
            </w:pPr>
            <w:ins w:id="10045" w:author="V2" w:date="2025-04-14T14:19:00Z" w16du:dateUtc="2025-04-14T19:19:00Z">
              <w:r w:rsidRPr="007F7E2B">
                <w:t xml:space="preserve">Plot measurements </w:t>
              </w:r>
            </w:ins>
          </w:p>
        </w:tc>
      </w:tr>
      <w:tr w:rsidR="00AF3A16" w:rsidRPr="007F7E2B" w14:paraId="3DA03821" w14:textId="77777777">
        <w:trPr>
          <w:trHeight w:val="898"/>
          <w:ins w:id="10046"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61687F43" w14:textId="77777777" w:rsidR="00AF3A16" w:rsidRPr="007F7E2B" w:rsidRDefault="00AF3A16">
            <w:pPr>
              <w:spacing w:line="259" w:lineRule="auto"/>
              <w:rPr>
                <w:ins w:id="10047" w:author="V2" w:date="2025-04-14T14:19:00Z" w16du:dateUtc="2025-04-14T19:19:00Z"/>
              </w:rPr>
            </w:pPr>
            <w:ins w:id="10048"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00E71F16" w14:textId="77777777" w:rsidR="00AF3A16" w:rsidRPr="007F7E2B" w:rsidRDefault="00AF3A16">
            <w:pPr>
              <w:spacing w:line="259" w:lineRule="auto"/>
              <w:ind w:left="1"/>
              <w:rPr>
                <w:ins w:id="10049" w:author="V2" w:date="2025-04-14T14:19:00Z" w16du:dateUtc="2025-04-14T19:19:00Z"/>
              </w:rPr>
            </w:pPr>
            <w:ins w:id="10050" w:author="V2" w:date="2025-04-14T14:19:00Z" w16du:dateUtc="2025-04-14T19:19:00Z">
              <w:r w:rsidRPr="007F7E2B">
                <w:t xml:space="preserve">Estimation from plot measurements using methods given in the methodology </w:t>
              </w:r>
            </w:ins>
          </w:p>
        </w:tc>
      </w:tr>
      <w:tr w:rsidR="00AF3A16" w:rsidRPr="007F7E2B" w14:paraId="61B8D82C" w14:textId="77777777">
        <w:trPr>
          <w:trHeight w:val="344"/>
          <w:ins w:id="10051"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696191D" w14:textId="77777777" w:rsidR="00AF3A16" w:rsidRPr="007F7E2B" w:rsidRDefault="00AF3A16">
            <w:pPr>
              <w:spacing w:line="259" w:lineRule="auto"/>
              <w:rPr>
                <w:ins w:id="10052" w:author="V2" w:date="2025-04-14T14:19:00Z" w16du:dateUtc="2025-04-14T19:19:00Z"/>
              </w:rPr>
            </w:pPr>
            <w:ins w:id="10053"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074E4BA6" w14:textId="77777777" w:rsidR="00AF3A16" w:rsidRPr="007F7E2B" w:rsidRDefault="00AF3A16">
            <w:pPr>
              <w:spacing w:line="259" w:lineRule="auto"/>
              <w:ind w:left="1"/>
              <w:rPr>
                <w:ins w:id="10054" w:author="V2" w:date="2025-04-14T14:19:00Z" w16du:dateUtc="2025-04-14T19:19:00Z"/>
              </w:rPr>
            </w:pPr>
            <w:ins w:id="10055" w:author="V2" w:date="2025-04-14T14:19:00Z" w16du:dateUtc="2025-04-14T19:19:00Z">
              <w:r w:rsidRPr="007F7E2B">
                <w:t xml:space="preserve"> </w:t>
              </w:r>
            </w:ins>
          </w:p>
        </w:tc>
      </w:tr>
    </w:tbl>
    <w:p w14:paraId="0B4A0B05" w14:textId="77777777" w:rsidR="00AF3A16" w:rsidRPr="007F7E2B" w:rsidRDefault="00AF3A16">
      <w:pPr>
        <w:spacing w:line="259" w:lineRule="auto"/>
        <w:ind w:right="8609"/>
        <w:jc w:val="right"/>
        <w:rPr>
          <w:ins w:id="10056" w:author="V2" w:date="2025-04-14T14:19:00Z" w16du:dateUtc="2025-04-14T19:19:00Z"/>
        </w:rPr>
      </w:pPr>
      <w:ins w:id="10057" w:author="V2" w:date="2025-04-14T14:19:00Z" w16du:dateUtc="2025-04-14T19:19:00Z">
        <w:r w:rsidRPr="007F7E2B">
          <w:rPr>
            <w:sz w:val="22"/>
          </w:rPr>
          <w:t xml:space="preserve"> </w:t>
        </w:r>
      </w:ins>
    </w:p>
    <w:tbl>
      <w:tblPr>
        <w:tblStyle w:val="TableGrid0"/>
        <w:tblW w:w="8641" w:type="dxa"/>
        <w:tblInd w:w="721" w:type="dxa"/>
        <w:tblCellMar>
          <w:top w:w="19" w:type="dxa"/>
          <w:left w:w="107" w:type="dxa"/>
          <w:right w:w="67" w:type="dxa"/>
        </w:tblCellMar>
        <w:tblLook w:val="04A0" w:firstRow="1" w:lastRow="0" w:firstColumn="1" w:lastColumn="0" w:noHBand="0" w:noVBand="1"/>
      </w:tblPr>
      <w:tblGrid>
        <w:gridCol w:w="4049"/>
        <w:gridCol w:w="4592"/>
      </w:tblGrid>
      <w:tr w:rsidR="00AF3A16" w:rsidRPr="007F7E2B" w14:paraId="1F436E8D" w14:textId="77777777">
        <w:trPr>
          <w:trHeight w:val="491"/>
          <w:ins w:id="10058"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32957C09" w14:textId="77777777" w:rsidR="00AF3A16" w:rsidRPr="007F7E2B" w:rsidRDefault="00AF3A16">
            <w:pPr>
              <w:spacing w:line="259" w:lineRule="auto"/>
              <w:rPr>
                <w:ins w:id="10059" w:author="V2" w:date="2025-04-14T14:19:00Z" w16du:dateUtc="2025-04-14T19:19:00Z"/>
              </w:rPr>
            </w:pPr>
            <w:ins w:id="10060"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tcPr>
          <w:p w14:paraId="2BC4281B" w14:textId="77777777" w:rsidR="00AF3A16" w:rsidRPr="007F7E2B" w:rsidRDefault="00AF3A16">
            <w:pPr>
              <w:tabs>
                <w:tab w:val="center" w:pos="541"/>
              </w:tabs>
              <w:spacing w:line="259" w:lineRule="auto"/>
              <w:rPr>
                <w:ins w:id="10061" w:author="V2" w:date="2025-04-14T14:19:00Z" w16du:dateUtc="2025-04-14T19:19:00Z"/>
              </w:rPr>
            </w:pPr>
            <w:ins w:id="10062" w:author="V2" w:date="2025-04-14T14:19:00Z" w16du:dateUtc="2025-04-14T19:19:00Z">
              <w:r w:rsidRPr="007F7E2B">
                <w:rPr>
                  <w:rFonts w:ascii="Arial" w:eastAsia="Arial" w:hAnsi="Arial" w:cs="Arial"/>
                  <w:i/>
                </w:rPr>
                <w:t>s</w:t>
              </w:r>
              <w:r w:rsidRPr="007F7E2B">
                <w:rPr>
                  <w:rFonts w:ascii="Arial" w:eastAsia="Arial" w:hAnsi="Arial" w:cs="Arial"/>
                  <w:i/>
                  <w:vertAlign w:val="subscript"/>
                </w:rPr>
                <w:t>p</w:t>
              </w:r>
              <w:r w:rsidRPr="007F7E2B">
                <w:rPr>
                  <w:rFonts w:ascii="Arial" w:eastAsia="Arial" w:hAnsi="Arial" w:cs="Arial"/>
                  <w:i/>
                </w:rPr>
                <w:t xml:space="preserve">  </w:t>
              </w:r>
              <w:r w:rsidRPr="007F7E2B">
                <w:rPr>
                  <w:rFonts w:ascii="Arial" w:eastAsia="Arial" w:hAnsi="Arial" w:cs="Arial"/>
                  <w:i/>
                  <w:sz w:val="22"/>
                </w:rPr>
                <w:t xml:space="preserve"> </w:t>
              </w:r>
              <w:r w:rsidRPr="007F7E2B">
                <w:rPr>
                  <w:rFonts w:ascii="Arial" w:eastAsia="Arial" w:hAnsi="Arial" w:cs="Arial"/>
                  <w:i/>
                  <w:sz w:val="22"/>
                </w:rPr>
                <w:tab/>
              </w:r>
              <w:r w:rsidRPr="007F7E2B">
                <w:rPr>
                  <w:rFonts w:ascii="Arial" w:eastAsia="Arial" w:hAnsi="Arial" w:cs="Arial"/>
                  <w:b/>
                </w:rPr>
                <w:t xml:space="preserve"> </w:t>
              </w:r>
            </w:ins>
          </w:p>
        </w:tc>
      </w:tr>
      <w:tr w:rsidR="00AF3A16" w:rsidRPr="007F7E2B" w14:paraId="6F8DD259" w14:textId="77777777">
        <w:trPr>
          <w:trHeight w:val="346"/>
          <w:ins w:id="10063"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8F4C96C" w14:textId="77777777" w:rsidR="00AF3A16" w:rsidRPr="007F7E2B" w:rsidRDefault="00AF3A16">
            <w:pPr>
              <w:spacing w:line="259" w:lineRule="auto"/>
              <w:rPr>
                <w:ins w:id="10064" w:author="V2" w:date="2025-04-14T14:19:00Z" w16du:dateUtc="2025-04-14T19:19:00Z"/>
              </w:rPr>
            </w:pPr>
            <w:ins w:id="10065"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61E028E5" w14:textId="77777777" w:rsidR="00AF3A16" w:rsidRPr="007F7E2B" w:rsidRDefault="00AF3A16">
            <w:pPr>
              <w:spacing w:line="259" w:lineRule="auto"/>
              <w:ind w:left="1"/>
              <w:rPr>
                <w:ins w:id="10066" w:author="V2" w:date="2025-04-14T14:19:00Z" w16du:dateUtc="2025-04-14T19:19:00Z"/>
              </w:rPr>
            </w:pPr>
            <w:ins w:id="10067" w:author="V2" w:date="2025-04-14T14:19:00Z" w16du:dateUtc="2025-04-14T19:19:00Z">
              <w:r w:rsidRPr="007F7E2B">
                <w:t>m</w:t>
              </w:r>
              <w:r w:rsidRPr="007F7E2B">
                <w:rPr>
                  <w:vertAlign w:val="superscript"/>
                </w:rPr>
                <w:t>2</w:t>
              </w:r>
              <w:r w:rsidRPr="007F7E2B">
                <w:rPr>
                  <w:rFonts w:ascii="Arial" w:eastAsia="Arial" w:hAnsi="Arial" w:cs="Arial"/>
                  <w:i/>
                </w:rPr>
                <w:t xml:space="preserve"> </w:t>
              </w:r>
            </w:ins>
          </w:p>
        </w:tc>
      </w:tr>
      <w:tr w:rsidR="00AF3A16" w:rsidRPr="007F7E2B" w14:paraId="0A02EF84" w14:textId="77777777">
        <w:trPr>
          <w:trHeight w:val="347"/>
          <w:ins w:id="10068"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ECB9585" w14:textId="77777777" w:rsidR="00AF3A16" w:rsidRPr="007F7E2B" w:rsidRDefault="00AF3A16">
            <w:pPr>
              <w:spacing w:line="259" w:lineRule="auto"/>
              <w:rPr>
                <w:ins w:id="10069" w:author="V2" w:date="2025-04-14T14:19:00Z" w16du:dateUtc="2025-04-14T19:19:00Z"/>
              </w:rPr>
            </w:pPr>
            <w:ins w:id="10070"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5333EC74" w14:textId="77777777" w:rsidR="00AF3A16" w:rsidRPr="007F7E2B" w:rsidRDefault="00AF3A16">
            <w:pPr>
              <w:spacing w:line="259" w:lineRule="auto"/>
              <w:ind w:left="1"/>
              <w:rPr>
                <w:ins w:id="10071" w:author="V2" w:date="2025-04-14T14:19:00Z" w16du:dateUtc="2025-04-14T19:19:00Z"/>
              </w:rPr>
            </w:pPr>
            <w:ins w:id="10072" w:author="V2" w:date="2025-04-14T14:19:00Z" w16du:dateUtc="2025-04-14T19:19:00Z">
              <w:r w:rsidRPr="007F7E2B">
                <w:t xml:space="preserve">The size of the given plot type p </w:t>
              </w:r>
            </w:ins>
          </w:p>
        </w:tc>
      </w:tr>
      <w:tr w:rsidR="00AF3A16" w:rsidRPr="007F7E2B" w14:paraId="0D29C498" w14:textId="77777777">
        <w:trPr>
          <w:trHeight w:val="347"/>
          <w:ins w:id="10073"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DAB5878" w14:textId="77777777" w:rsidR="00AF3A16" w:rsidRPr="007F7E2B" w:rsidRDefault="00AF3A16">
            <w:pPr>
              <w:spacing w:line="259" w:lineRule="auto"/>
              <w:rPr>
                <w:ins w:id="10074" w:author="V2" w:date="2025-04-14T14:19:00Z" w16du:dateUtc="2025-04-14T19:19:00Z"/>
              </w:rPr>
            </w:pPr>
            <w:ins w:id="10075"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216DD24E" w14:textId="77777777" w:rsidR="00AF3A16" w:rsidRPr="007F7E2B" w:rsidRDefault="00AF3A16">
            <w:pPr>
              <w:spacing w:line="259" w:lineRule="auto"/>
              <w:ind w:left="1"/>
              <w:rPr>
                <w:ins w:id="10076" w:author="V2" w:date="2025-04-14T14:19:00Z" w16du:dateUtc="2025-04-14T19:19:00Z"/>
              </w:rPr>
            </w:pPr>
            <w:ins w:id="10077" w:author="V2" w:date="2025-04-14T14:19:00Z" w16du:dateUtc="2025-04-14T19:19:00Z">
              <w:r w:rsidRPr="007F7E2B">
                <w:t xml:space="preserve">Field survey </w:t>
              </w:r>
            </w:ins>
          </w:p>
        </w:tc>
      </w:tr>
      <w:tr w:rsidR="00AF3A16" w:rsidRPr="007F7E2B" w14:paraId="14D75E4E" w14:textId="77777777">
        <w:trPr>
          <w:trHeight w:val="1174"/>
          <w:ins w:id="10078"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667AEEC" w14:textId="77777777" w:rsidR="00AF3A16" w:rsidRPr="007F7E2B" w:rsidRDefault="00AF3A16">
            <w:pPr>
              <w:spacing w:line="259" w:lineRule="auto"/>
              <w:rPr>
                <w:ins w:id="10079" w:author="V2" w:date="2025-04-14T14:19:00Z" w16du:dateUtc="2025-04-14T19:19:00Z"/>
              </w:rPr>
            </w:pPr>
            <w:ins w:id="10080"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22AE53F3" w14:textId="77777777" w:rsidR="00AF3A16" w:rsidRPr="007F7E2B" w:rsidRDefault="00AF3A16">
            <w:pPr>
              <w:spacing w:line="259" w:lineRule="auto"/>
              <w:ind w:left="1"/>
              <w:rPr>
                <w:ins w:id="10081" w:author="V2" w:date="2025-04-14T14:19:00Z" w16du:dateUtc="2025-04-14T19:19:00Z"/>
              </w:rPr>
            </w:pPr>
            <w:ins w:id="10082" w:author="V2" w:date="2025-04-14T14:19:00Z" w16du:dateUtc="2025-04-14T19:19:00Z">
              <w:r w:rsidRPr="007F7E2B">
                <w:t xml:space="preserve">The size of the different plot sizes or types used to measure biomass of different size classes is determined by the proponent to meet statistical requirements </w:t>
              </w:r>
            </w:ins>
          </w:p>
        </w:tc>
      </w:tr>
      <w:tr w:rsidR="00AF3A16" w:rsidRPr="007F7E2B" w14:paraId="07D23084" w14:textId="77777777">
        <w:trPr>
          <w:trHeight w:val="344"/>
          <w:ins w:id="10083"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549A5B0" w14:textId="77777777" w:rsidR="00AF3A16" w:rsidRPr="007F7E2B" w:rsidRDefault="00AF3A16">
            <w:pPr>
              <w:spacing w:line="259" w:lineRule="auto"/>
              <w:rPr>
                <w:ins w:id="10084" w:author="V2" w:date="2025-04-14T14:19:00Z" w16du:dateUtc="2025-04-14T19:19:00Z"/>
              </w:rPr>
            </w:pPr>
            <w:ins w:id="10085"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15661221" w14:textId="77777777" w:rsidR="00AF3A16" w:rsidRPr="007F7E2B" w:rsidRDefault="00AF3A16">
            <w:pPr>
              <w:spacing w:line="259" w:lineRule="auto"/>
              <w:ind w:left="1"/>
              <w:rPr>
                <w:ins w:id="10086" w:author="V2" w:date="2025-04-14T14:19:00Z" w16du:dateUtc="2025-04-14T19:19:00Z"/>
              </w:rPr>
            </w:pPr>
            <w:ins w:id="10087" w:author="V2" w:date="2025-04-14T14:19:00Z" w16du:dateUtc="2025-04-14T19:19:00Z">
              <w:r w:rsidRPr="007F7E2B">
                <w:t xml:space="preserve"> </w:t>
              </w:r>
            </w:ins>
          </w:p>
        </w:tc>
      </w:tr>
    </w:tbl>
    <w:p w14:paraId="259BF818" w14:textId="77777777" w:rsidR="00AF3A16" w:rsidRPr="007F7E2B" w:rsidRDefault="00AF3A16">
      <w:pPr>
        <w:spacing w:line="259" w:lineRule="auto"/>
        <w:ind w:right="8609"/>
        <w:jc w:val="right"/>
        <w:rPr>
          <w:ins w:id="10088" w:author="V2" w:date="2025-04-14T14:19:00Z" w16du:dateUtc="2025-04-14T19:19:00Z"/>
        </w:rPr>
      </w:pPr>
      <w:ins w:id="10089" w:author="V2" w:date="2025-04-14T14:19:00Z" w16du:dateUtc="2025-04-14T19:19:00Z">
        <w:r w:rsidRPr="007F7E2B">
          <w:rPr>
            <w:sz w:val="22"/>
          </w:rPr>
          <w:t xml:space="preserve"> </w:t>
        </w:r>
      </w:ins>
    </w:p>
    <w:tbl>
      <w:tblPr>
        <w:tblStyle w:val="TableGrid0"/>
        <w:tblW w:w="8641" w:type="dxa"/>
        <w:tblInd w:w="721" w:type="dxa"/>
        <w:tblCellMar>
          <w:top w:w="26" w:type="dxa"/>
          <w:left w:w="107" w:type="dxa"/>
          <w:right w:w="67" w:type="dxa"/>
        </w:tblCellMar>
        <w:tblLook w:val="04A0" w:firstRow="1" w:lastRow="0" w:firstColumn="1" w:lastColumn="0" w:noHBand="0" w:noVBand="1"/>
      </w:tblPr>
      <w:tblGrid>
        <w:gridCol w:w="4049"/>
        <w:gridCol w:w="4592"/>
      </w:tblGrid>
      <w:tr w:rsidR="00AF3A16" w:rsidRPr="007F7E2B" w14:paraId="4331B72B" w14:textId="77777777">
        <w:trPr>
          <w:trHeight w:val="492"/>
          <w:ins w:id="10090"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6B8976C6" w14:textId="77777777" w:rsidR="00AF3A16" w:rsidRPr="007F7E2B" w:rsidRDefault="00AF3A16">
            <w:pPr>
              <w:spacing w:line="259" w:lineRule="auto"/>
              <w:rPr>
                <w:ins w:id="10091" w:author="V2" w:date="2025-04-14T14:19:00Z" w16du:dateUtc="2025-04-14T19:19:00Z"/>
              </w:rPr>
            </w:pPr>
            <w:ins w:id="10092"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vAlign w:val="center"/>
          </w:tcPr>
          <w:p w14:paraId="139E83C4" w14:textId="77777777" w:rsidR="00AF3A16" w:rsidRPr="007F7E2B" w:rsidRDefault="00AF3A16">
            <w:pPr>
              <w:spacing w:line="259" w:lineRule="auto"/>
              <w:ind w:left="1"/>
              <w:rPr>
                <w:ins w:id="10093" w:author="V2" w:date="2025-04-14T14:19:00Z" w16du:dateUtc="2025-04-14T19:19:00Z"/>
              </w:rPr>
            </w:pPr>
            <w:ins w:id="10094" w:author="V2" w:date="2025-04-14T14:19:00Z" w16du:dateUtc="2025-04-14T19:19:00Z">
              <w:r w:rsidRPr="007F7E2B">
                <w:rPr>
                  <w:rFonts w:ascii="Arial" w:eastAsia="Arial" w:hAnsi="Arial" w:cs="Arial"/>
                  <w:i/>
                </w:rPr>
                <w:t>B</w:t>
              </w:r>
              <w:r w:rsidRPr="007F7E2B">
                <w:rPr>
                  <w:rFonts w:ascii="Arial" w:eastAsia="Arial" w:hAnsi="Arial" w:cs="Arial"/>
                  <w:i/>
                  <w:sz w:val="13"/>
                </w:rPr>
                <w:t>sms</w:t>
              </w:r>
              <w:r w:rsidRPr="007F7E2B">
                <w:rPr>
                  <w:rFonts w:ascii="Arial" w:eastAsia="Arial" w:hAnsi="Arial" w:cs="Arial"/>
                  <w:b/>
                </w:rPr>
                <w:t xml:space="preserve"> </w:t>
              </w:r>
            </w:ins>
          </w:p>
        </w:tc>
      </w:tr>
      <w:tr w:rsidR="00AF3A16" w:rsidRPr="007F7E2B" w14:paraId="46C7E07F" w14:textId="77777777">
        <w:trPr>
          <w:trHeight w:val="346"/>
          <w:ins w:id="10095"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654CB29A" w14:textId="77777777" w:rsidR="00AF3A16" w:rsidRPr="007F7E2B" w:rsidRDefault="00AF3A16">
            <w:pPr>
              <w:spacing w:line="259" w:lineRule="auto"/>
              <w:rPr>
                <w:ins w:id="10096" w:author="V2" w:date="2025-04-14T14:19:00Z" w16du:dateUtc="2025-04-14T19:19:00Z"/>
              </w:rPr>
            </w:pPr>
            <w:ins w:id="10097"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4A6CB0CF" w14:textId="77777777" w:rsidR="00AF3A16" w:rsidRPr="007F7E2B" w:rsidRDefault="00AF3A16">
            <w:pPr>
              <w:spacing w:line="259" w:lineRule="auto"/>
              <w:ind w:left="1"/>
              <w:rPr>
                <w:ins w:id="10098" w:author="V2" w:date="2025-04-14T14:19:00Z" w16du:dateUtc="2025-04-14T19:19:00Z"/>
              </w:rPr>
            </w:pPr>
            <w:ins w:id="10099" w:author="V2" w:date="2025-04-14T14:19:00Z" w16du:dateUtc="2025-04-14T19:19:00Z">
              <w:r w:rsidRPr="007F7E2B">
                <w:rPr>
                  <w:rFonts w:ascii="Arial" w:eastAsia="Arial" w:hAnsi="Arial" w:cs="Arial"/>
                  <w:i/>
                </w:rPr>
                <w:t xml:space="preserve">T </w:t>
              </w:r>
            </w:ins>
          </w:p>
        </w:tc>
      </w:tr>
      <w:tr w:rsidR="00AF3A16" w:rsidRPr="007F7E2B" w14:paraId="6F871630" w14:textId="77777777">
        <w:trPr>
          <w:trHeight w:val="622"/>
          <w:ins w:id="10100"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CFC462B" w14:textId="77777777" w:rsidR="00AF3A16" w:rsidRPr="007F7E2B" w:rsidRDefault="00AF3A16">
            <w:pPr>
              <w:spacing w:line="259" w:lineRule="auto"/>
              <w:rPr>
                <w:ins w:id="10101" w:author="V2" w:date="2025-04-14T14:19:00Z" w16du:dateUtc="2025-04-14T19:19:00Z"/>
              </w:rPr>
            </w:pPr>
            <w:ins w:id="10102"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751CDE3F" w14:textId="77777777" w:rsidR="00AF3A16" w:rsidRPr="007F7E2B" w:rsidRDefault="00AF3A16">
            <w:pPr>
              <w:spacing w:line="259" w:lineRule="auto"/>
              <w:ind w:left="1"/>
              <w:rPr>
                <w:ins w:id="10103" w:author="V2" w:date="2025-04-14T14:19:00Z" w16du:dateUtc="2025-04-14T19:19:00Z"/>
              </w:rPr>
            </w:pPr>
            <w:ins w:id="10104" w:author="V2" w:date="2025-04-14T14:19:00Z" w16du:dateUtc="2025-04-14T19:19:00Z">
              <w:r w:rsidRPr="007F7E2B">
                <w:t xml:space="preserve">Estimated total biomass of small woody and nonwoody living vegetation in stratum s </w:t>
              </w:r>
            </w:ins>
          </w:p>
        </w:tc>
      </w:tr>
      <w:tr w:rsidR="00AF3A16" w:rsidRPr="007F7E2B" w14:paraId="70852E60" w14:textId="77777777">
        <w:trPr>
          <w:trHeight w:val="347"/>
          <w:ins w:id="10105"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C6B20A8" w14:textId="77777777" w:rsidR="00AF3A16" w:rsidRPr="007F7E2B" w:rsidRDefault="00AF3A16">
            <w:pPr>
              <w:spacing w:line="259" w:lineRule="auto"/>
              <w:rPr>
                <w:ins w:id="10106" w:author="V2" w:date="2025-04-14T14:19:00Z" w16du:dateUtc="2025-04-14T19:19:00Z"/>
              </w:rPr>
            </w:pPr>
            <w:ins w:id="10107"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24D09231" w14:textId="77777777" w:rsidR="00AF3A16" w:rsidRPr="007F7E2B" w:rsidRDefault="00AF3A16">
            <w:pPr>
              <w:spacing w:line="259" w:lineRule="auto"/>
              <w:ind w:left="1"/>
              <w:rPr>
                <w:ins w:id="10108" w:author="V2" w:date="2025-04-14T14:19:00Z" w16du:dateUtc="2025-04-14T19:19:00Z"/>
              </w:rPr>
            </w:pPr>
            <w:ins w:id="10109" w:author="V2" w:date="2025-04-14T14:19:00Z" w16du:dateUtc="2025-04-14T19:19:00Z">
              <w:r w:rsidRPr="007F7E2B">
                <w:t xml:space="preserve">Calculated estimate from field sampling </w:t>
              </w:r>
            </w:ins>
          </w:p>
        </w:tc>
      </w:tr>
      <w:tr w:rsidR="00AF3A16" w:rsidRPr="007F7E2B" w14:paraId="2FCAF1C9" w14:textId="77777777">
        <w:trPr>
          <w:trHeight w:val="899"/>
          <w:ins w:id="10110"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0510B24" w14:textId="77777777" w:rsidR="00AF3A16" w:rsidRPr="007F7E2B" w:rsidRDefault="00AF3A16">
            <w:pPr>
              <w:spacing w:line="259" w:lineRule="auto"/>
              <w:rPr>
                <w:ins w:id="10111" w:author="V2" w:date="2025-04-14T14:19:00Z" w16du:dateUtc="2025-04-14T19:19:00Z"/>
              </w:rPr>
            </w:pPr>
            <w:ins w:id="10112" w:author="V2" w:date="2025-04-14T14:19:00Z" w16du:dateUtc="2025-04-14T19:19:00Z">
              <w:r w:rsidRPr="007F7E2B">
                <w:lastRenderedPageBreak/>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00253E12" w14:textId="77777777" w:rsidR="00AF3A16" w:rsidRPr="007F7E2B" w:rsidRDefault="00AF3A16">
            <w:pPr>
              <w:spacing w:line="259" w:lineRule="auto"/>
              <w:ind w:left="1"/>
              <w:rPr>
                <w:ins w:id="10113" w:author="V2" w:date="2025-04-14T14:19:00Z" w16du:dateUtc="2025-04-14T19:19:00Z"/>
              </w:rPr>
            </w:pPr>
            <w:ins w:id="10114" w:author="V2" w:date="2025-04-14T14:19:00Z" w16du:dateUtc="2025-04-14T19:19:00Z">
              <w:r w:rsidRPr="007F7E2B">
                <w:t xml:space="preserve">Estimate calculated from field sampling using the equations given in the methodology </w:t>
              </w:r>
            </w:ins>
          </w:p>
        </w:tc>
      </w:tr>
      <w:tr w:rsidR="00AF3A16" w:rsidRPr="007F7E2B" w14:paraId="04EEFE77" w14:textId="77777777">
        <w:trPr>
          <w:trHeight w:val="344"/>
          <w:ins w:id="10115"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7AA7D2C" w14:textId="77777777" w:rsidR="00AF3A16" w:rsidRPr="007F7E2B" w:rsidRDefault="00AF3A16">
            <w:pPr>
              <w:spacing w:line="259" w:lineRule="auto"/>
              <w:rPr>
                <w:ins w:id="10116" w:author="V2" w:date="2025-04-14T14:19:00Z" w16du:dateUtc="2025-04-14T19:19:00Z"/>
              </w:rPr>
            </w:pPr>
            <w:ins w:id="10117"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0290B7FC" w14:textId="77777777" w:rsidR="00AF3A16" w:rsidRPr="007F7E2B" w:rsidRDefault="00AF3A16">
            <w:pPr>
              <w:spacing w:line="259" w:lineRule="auto"/>
              <w:ind w:left="1"/>
              <w:rPr>
                <w:ins w:id="10118" w:author="V2" w:date="2025-04-14T14:19:00Z" w16du:dateUtc="2025-04-14T19:19:00Z"/>
              </w:rPr>
            </w:pPr>
            <w:ins w:id="10119" w:author="V2" w:date="2025-04-14T14:19:00Z" w16du:dateUtc="2025-04-14T19:19:00Z">
              <w:r w:rsidRPr="007F7E2B">
                <w:t xml:space="preserve"> </w:t>
              </w:r>
            </w:ins>
          </w:p>
        </w:tc>
      </w:tr>
    </w:tbl>
    <w:p w14:paraId="5FA4CC62" w14:textId="77777777" w:rsidR="00AF3A16" w:rsidRPr="007F7E2B" w:rsidRDefault="00AF3A16">
      <w:pPr>
        <w:spacing w:after="31" w:line="259" w:lineRule="auto"/>
        <w:ind w:right="8609"/>
        <w:jc w:val="right"/>
        <w:rPr>
          <w:ins w:id="10120" w:author="V2" w:date="2025-04-14T14:19:00Z" w16du:dateUtc="2025-04-14T19:19:00Z"/>
        </w:rPr>
      </w:pPr>
      <w:ins w:id="10121" w:author="V2" w:date="2025-04-14T14:19:00Z" w16du:dateUtc="2025-04-14T19:19:00Z">
        <w:r w:rsidRPr="007F7E2B">
          <w:rPr>
            <w:sz w:val="22"/>
          </w:rPr>
          <w:t xml:space="preserve"> </w:t>
        </w:r>
      </w:ins>
    </w:p>
    <w:p w14:paraId="5041C26E" w14:textId="77777777" w:rsidR="00AF3A16" w:rsidRPr="007F7E2B" w:rsidRDefault="00AF3A16">
      <w:pPr>
        <w:spacing w:after="31" w:line="259" w:lineRule="auto"/>
        <w:ind w:right="8609"/>
        <w:jc w:val="right"/>
        <w:rPr>
          <w:ins w:id="10122" w:author="V2" w:date="2025-04-14T14:19:00Z" w16du:dateUtc="2025-04-14T19:19:00Z"/>
        </w:rPr>
      </w:pPr>
      <w:ins w:id="10123" w:author="V2" w:date="2025-04-14T14:19:00Z" w16du:dateUtc="2025-04-14T19:19:00Z">
        <w:r w:rsidRPr="007F7E2B">
          <w:rPr>
            <w:sz w:val="22"/>
          </w:rPr>
          <w:t xml:space="preserve"> </w:t>
        </w:r>
      </w:ins>
    </w:p>
    <w:p w14:paraId="05CCC3AA" w14:textId="77777777" w:rsidR="00AF3A16" w:rsidRPr="007F7E2B" w:rsidRDefault="00AF3A16">
      <w:pPr>
        <w:spacing w:after="33" w:line="259" w:lineRule="auto"/>
        <w:ind w:right="8609"/>
        <w:jc w:val="right"/>
        <w:rPr>
          <w:ins w:id="10124" w:author="V2" w:date="2025-04-14T14:19:00Z" w16du:dateUtc="2025-04-14T19:19:00Z"/>
        </w:rPr>
      </w:pPr>
      <w:ins w:id="10125" w:author="V2" w:date="2025-04-14T14:19:00Z" w16du:dateUtc="2025-04-14T19:19:00Z">
        <w:r w:rsidRPr="007F7E2B">
          <w:rPr>
            <w:sz w:val="22"/>
          </w:rPr>
          <w:t xml:space="preserve"> </w:t>
        </w:r>
      </w:ins>
    </w:p>
    <w:p w14:paraId="1B7B1219" w14:textId="77777777" w:rsidR="00AF3A16" w:rsidRPr="007F7E2B" w:rsidRDefault="00AF3A16">
      <w:pPr>
        <w:spacing w:after="31" w:line="259" w:lineRule="auto"/>
        <w:ind w:right="8609"/>
        <w:jc w:val="right"/>
        <w:rPr>
          <w:ins w:id="10126" w:author="V2" w:date="2025-04-14T14:19:00Z" w16du:dateUtc="2025-04-14T19:19:00Z"/>
        </w:rPr>
      </w:pPr>
      <w:ins w:id="10127" w:author="V2" w:date="2025-04-14T14:19:00Z" w16du:dateUtc="2025-04-14T19:19:00Z">
        <w:r w:rsidRPr="007F7E2B">
          <w:rPr>
            <w:sz w:val="22"/>
          </w:rPr>
          <w:t xml:space="preserve"> </w:t>
        </w:r>
      </w:ins>
    </w:p>
    <w:p w14:paraId="5B720B8B" w14:textId="77777777" w:rsidR="00AF3A16" w:rsidRPr="007F7E2B" w:rsidRDefault="00AF3A16">
      <w:pPr>
        <w:spacing w:after="31" w:line="259" w:lineRule="auto"/>
        <w:ind w:right="8609"/>
        <w:jc w:val="right"/>
        <w:rPr>
          <w:ins w:id="10128" w:author="V2" w:date="2025-04-14T14:19:00Z" w16du:dateUtc="2025-04-14T19:19:00Z"/>
        </w:rPr>
      </w:pPr>
      <w:ins w:id="10129" w:author="V2" w:date="2025-04-14T14:19:00Z" w16du:dateUtc="2025-04-14T19:19:00Z">
        <w:r w:rsidRPr="007F7E2B">
          <w:rPr>
            <w:sz w:val="22"/>
          </w:rPr>
          <w:t xml:space="preserve"> </w:t>
        </w:r>
      </w:ins>
    </w:p>
    <w:p w14:paraId="4131B1C2" w14:textId="77777777" w:rsidR="00AF3A16" w:rsidRPr="007F7E2B" w:rsidRDefault="00AF3A16">
      <w:pPr>
        <w:spacing w:after="33" w:line="259" w:lineRule="auto"/>
        <w:ind w:right="8609"/>
        <w:jc w:val="right"/>
        <w:rPr>
          <w:ins w:id="10130" w:author="V2" w:date="2025-04-14T14:19:00Z" w16du:dateUtc="2025-04-14T19:19:00Z"/>
        </w:rPr>
      </w:pPr>
      <w:ins w:id="10131" w:author="V2" w:date="2025-04-14T14:19:00Z" w16du:dateUtc="2025-04-14T19:19:00Z">
        <w:r w:rsidRPr="007F7E2B">
          <w:rPr>
            <w:sz w:val="22"/>
          </w:rPr>
          <w:t xml:space="preserve"> </w:t>
        </w:r>
      </w:ins>
    </w:p>
    <w:p w14:paraId="2A7D2649" w14:textId="77777777" w:rsidR="00AF3A16" w:rsidRPr="007F7E2B" w:rsidRDefault="00AF3A16">
      <w:pPr>
        <w:spacing w:line="259" w:lineRule="auto"/>
        <w:ind w:right="8609"/>
        <w:jc w:val="right"/>
        <w:rPr>
          <w:ins w:id="10132" w:author="V2" w:date="2025-04-14T14:19:00Z" w16du:dateUtc="2025-04-14T19:19:00Z"/>
        </w:rPr>
      </w:pPr>
      <w:ins w:id="10133" w:author="V2" w:date="2025-04-14T14:19:00Z" w16du:dateUtc="2025-04-14T19:19:00Z">
        <w:r w:rsidRPr="007F7E2B">
          <w:rPr>
            <w:sz w:val="22"/>
          </w:rPr>
          <w:t xml:space="preserve"> </w:t>
        </w:r>
      </w:ins>
    </w:p>
    <w:tbl>
      <w:tblPr>
        <w:tblStyle w:val="TableGrid0"/>
        <w:tblW w:w="8641" w:type="dxa"/>
        <w:tblInd w:w="721" w:type="dxa"/>
        <w:tblCellMar>
          <w:top w:w="26" w:type="dxa"/>
          <w:left w:w="107" w:type="dxa"/>
          <w:right w:w="67" w:type="dxa"/>
        </w:tblCellMar>
        <w:tblLook w:val="04A0" w:firstRow="1" w:lastRow="0" w:firstColumn="1" w:lastColumn="0" w:noHBand="0" w:noVBand="1"/>
      </w:tblPr>
      <w:tblGrid>
        <w:gridCol w:w="4049"/>
        <w:gridCol w:w="4592"/>
      </w:tblGrid>
      <w:tr w:rsidR="00AF3A16" w:rsidRPr="007F7E2B" w14:paraId="43720EAE" w14:textId="77777777">
        <w:trPr>
          <w:trHeight w:val="491"/>
          <w:ins w:id="10134"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E328AF3" w14:textId="77777777" w:rsidR="00AF3A16" w:rsidRPr="007F7E2B" w:rsidRDefault="00AF3A16">
            <w:pPr>
              <w:spacing w:line="259" w:lineRule="auto"/>
              <w:rPr>
                <w:ins w:id="10135" w:author="V2" w:date="2025-04-14T14:19:00Z" w16du:dateUtc="2025-04-14T19:19:00Z"/>
              </w:rPr>
            </w:pPr>
            <w:ins w:id="10136"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tcPr>
          <w:p w14:paraId="14094A3F" w14:textId="77777777" w:rsidR="00AF3A16" w:rsidRPr="007F7E2B" w:rsidRDefault="00AF3A16">
            <w:pPr>
              <w:spacing w:line="259" w:lineRule="auto"/>
              <w:ind w:left="1"/>
              <w:rPr>
                <w:ins w:id="10137" w:author="V2" w:date="2025-04-14T14:19:00Z" w16du:dateUtc="2025-04-14T19:19:00Z"/>
              </w:rPr>
            </w:pPr>
            <w:ins w:id="10138" w:author="V2" w:date="2025-04-14T14:19:00Z" w16du:dateUtc="2025-04-14T19:19:00Z">
              <w:r w:rsidRPr="007F7E2B">
                <w:rPr>
                  <w:rFonts w:ascii="Arial" w:eastAsia="Arial" w:hAnsi="Arial" w:cs="Arial"/>
                  <w:i/>
                </w:rPr>
                <w:t xml:space="preserve">sbp </w:t>
              </w:r>
              <w:r w:rsidRPr="007F7E2B">
                <w:rPr>
                  <w:rFonts w:ascii="Arial" w:eastAsia="Arial" w:hAnsi="Arial" w:cs="Arial"/>
                  <w:b/>
                </w:rPr>
                <w:t xml:space="preserve"> </w:t>
              </w:r>
            </w:ins>
          </w:p>
        </w:tc>
      </w:tr>
      <w:tr w:rsidR="00AF3A16" w:rsidRPr="007F7E2B" w14:paraId="451DC9EC" w14:textId="77777777">
        <w:trPr>
          <w:trHeight w:val="347"/>
          <w:ins w:id="10139"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09AA011B" w14:textId="77777777" w:rsidR="00AF3A16" w:rsidRPr="007F7E2B" w:rsidRDefault="00AF3A16">
            <w:pPr>
              <w:spacing w:line="259" w:lineRule="auto"/>
              <w:rPr>
                <w:ins w:id="10140" w:author="V2" w:date="2025-04-14T14:19:00Z" w16du:dateUtc="2025-04-14T19:19:00Z"/>
              </w:rPr>
            </w:pPr>
            <w:ins w:id="10141"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59F91EC1" w14:textId="77777777" w:rsidR="00AF3A16" w:rsidRPr="007F7E2B" w:rsidRDefault="00AF3A16">
            <w:pPr>
              <w:spacing w:line="259" w:lineRule="auto"/>
              <w:ind w:left="1"/>
              <w:rPr>
                <w:ins w:id="10142" w:author="V2" w:date="2025-04-14T14:19:00Z" w16du:dateUtc="2025-04-14T19:19:00Z"/>
              </w:rPr>
            </w:pPr>
            <w:ins w:id="10143" w:author="V2" w:date="2025-04-14T14:19:00Z" w16du:dateUtc="2025-04-14T19:19:00Z">
              <w:r w:rsidRPr="007F7E2B">
                <w:rPr>
                  <w:rFonts w:ascii="Arial" w:eastAsia="Arial" w:hAnsi="Arial" w:cs="Arial"/>
                  <w:i/>
                </w:rPr>
                <w:t xml:space="preserve"># </w:t>
              </w:r>
            </w:ins>
          </w:p>
        </w:tc>
      </w:tr>
      <w:tr w:rsidR="00AF3A16" w:rsidRPr="007F7E2B" w14:paraId="2F718879" w14:textId="77777777">
        <w:trPr>
          <w:trHeight w:val="347"/>
          <w:ins w:id="10144"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2D84D96" w14:textId="77777777" w:rsidR="00AF3A16" w:rsidRPr="007F7E2B" w:rsidRDefault="00AF3A16">
            <w:pPr>
              <w:spacing w:line="259" w:lineRule="auto"/>
              <w:rPr>
                <w:ins w:id="10145" w:author="V2" w:date="2025-04-14T14:19:00Z" w16du:dateUtc="2025-04-14T19:19:00Z"/>
              </w:rPr>
            </w:pPr>
            <w:ins w:id="10146"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5F2527B7" w14:textId="77777777" w:rsidR="00AF3A16" w:rsidRPr="007F7E2B" w:rsidRDefault="00AF3A16">
            <w:pPr>
              <w:spacing w:line="259" w:lineRule="auto"/>
              <w:ind w:left="1"/>
              <w:rPr>
                <w:ins w:id="10147" w:author="V2" w:date="2025-04-14T14:19:00Z" w16du:dateUtc="2025-04-14T19:19:00Z"/>
              </w:rPr>
            </w:pPr>
            <w:ins w:id="10148" w:author="V2" w:date="2025-04-14T14:19:00Z" w16du:dateUtc="2025-04-14T19:19:00Z">
              <w:r w:rsidRPr="007F7E2B">
                <w:t xml:space="preserve">Small biomass plots </w:t>
              </w:r>
            </w:ins>
          </w:p>
        </w:tc>
      </w:tr>
      <w:tr w:rsidR="00AF3A16" w:rsidRPr="007F7E2B" w14:paraId="1D9F50DC" w14:textId="77777777">
        <w:trPr>
          <w:trHeight w:val="346"/>
          <w:ins w:id="10149"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318D6080" w14:textId="77777777" w:rsidR="00AF3A16" w:rsidRPr="007F7E2B" w:rsidRDefault="00AF3A16">
            <w:pPr>
              <w:spacing w:line="259" w:lineRule="auto"/>
              <w:rPr>
                <w:ins w:id="10150" w:author="V2" w:date="2025-04-14T14:19:00Z" w16du:dateUtc="2025-04-14T19:19:00Z"/>
              </w:rPr>
            </w:pPr>
            <w:ins w:id="10151"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17BBE079" w14:textId="77777777" w:rsidR="00AF3A16" w:rsidRPr="007F7E2B" w:rsidRDefault="00AF3A16">
            <w:pPr>
              <w:spacing w:line="259" w:lineRule="auto"/>
              <w:ind w:left="1"/>
              <w:rPr>
                <w:ins w:id="10152" w:author="V2" w:date="2025-04-14T14:19:00Z" w16du:dateUtc="2025-04-14T19:19:00Z"/>
              </w:rPr>
            </w:pPr>
            <w:ins w:id="10153" w:author="V2" w:date="2025-04-14T14:19:00Z" w16du:dateUtc="2025-04-14T19:19:00Z">
              <w:r w:rsidRPr="007F7E2B">
                <w:t xml:space="preserve">Field survey </w:t>
              </w:r>
            </w:ins>
          </w:p>
        </w:tc>
      </w:tr>
      <w:tr w:rsidR="00AF3A16" w:rsidRPr="007F7E2B" w14:paraId="419FA8FB" w14:textId="77777777">
        <w:trPr>
          <w:trHeight w:val="898"/>
          <w:ins w:id="10154"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03EDC5AB" w14:textId="77777777" w:rsidR="00AF3A16" w:rsidRPr="007F7E2B" w:rsidRDefault="00AF3A16">
            <w:pPr>
              <w:spacing w:line="259" w:lineRule="auto"/>
              <w:rPr>
                <w:ins w:id="10155" w:author="V2" w:date="2025-04-14T14:19:00Z" w16du:dateUtc="2025-04-14T19:19:00Z"/>
              </w:rPr>
            </w:pPr>
            <w:ins w:id="10156"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53C4D802" w14:textId="77777777" w:rsidR="00AF3A16" w:rsidRPr="007F7E2B" w:rsidRDefault="00AF3A16">
            <w:pPr>
              <w:spacing w:line="259" w:lineRule="auto"/>
              <w:ind w:left="1"/>
              <w:rPr>
                <w:ins w:id="10157" w:author="V2" w:date="2025-04-14T14:19:00Z" w16du:dateUtc="2025-04-14T19:19:00Z"/>
              </w:rPr>
            </w:pPr>
            <w:ins w:id="10158" w:author="V2" w:date="2025-04-14T14:19:00Z" w16du:dateUtc="2025-04-14T19:19:00Z">
              <w:r w:rsidRPr="007F7E2B">
                <w:t xml:space="preserve">Number of plots determined by statistical requirements </w:t>
              </w:r>
            </w:ins>
          </w:p>
        </w:tc>
      </w:tr>
      <w:tr w:rsidR="00AF3A16" w:rsidRPr="007F7E2B" w14:paraId="1A1F289F" w14:textId="77777777">
        <w:trPr>
          <w:trHeight w:val="344"/>
          <w:ins w:id="10159"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5228060" w14:textId="77777777" w:rsidR="00AF3A16" w:rsidRPr="007F7E2B" w:rsidRDefault="00AF3A16">
            <w:pPr>
              <w:spacing w:line="259" w:lineRule="auto"/>
              <w:rPr>
                <w:ins w:id="10160" w:author="V2" w:date="2025-04-14T14:19:00Z" w16du:dateUtc="2025-04-14T19:19:00Z"/>
              </w:rPr>
            </w:pPr>
            <w:ins w:id="10161"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37A39886" w14:textId="77777777" w:rsidR="00AF3A16" w:rsidRPr="007F7E2B" w:rsidRDefault="00AF3A16">
            <w:pPr>
              <w:spacing w:line="259" w:lineRule="auto"/>
              <w:ind w:left="1"/>
              <w:rPr>
                <w:ins w:id="10162" w:author="V2" w:date="2025-04-14T14:19:00Z" w16du:dateUtc="2025-04-14T19:19:00Z"/>
              </w:rPr>
            </w:pPr>
            <w:ins w:id="10163" w:author="V2" w:date="2025-04-14T14:19:00Z" w16du:dateUtc="2025-04-14T19:19:00Z">
              <w:r w:rsidRPr="007F7E2B">
                <w:t xml:space="preserve"> </w:t>
              </w:r>
            </w:ins>
          </w:p>
        </w:tc>
      </w:tr>
    </w:tbl>
    <w:p w14:paraId="38660A5E" w14:textId="77777777" w:rsidR="00AF3A16" w:rsidRPr="007F7E2B" w:rsidRDefault="00AF3A16">
      <w:pPr>
        <w:spacing w:line="259" w:lineRule="auto"/>
        <w:ind w:right="8609"/>
        <w:jc w:val="right"/>
        <w:rPr>
          <w:ins w:id="10164" w:author="V2" w:date="2025-04-14T14:19:00Z" w16du:dateUtc="2025-04-14T19:19:00Z"/>
        </w:rPr>
      </w:pPr>
      <w:ins w:id="10165" w:author="V2" w:date="2025-04-14T14:19:00Z" w16du:dateUtc="2025-04-14T19:19:00Z">
        <w:r w:rsidRPr="007F7E2B">
          <w:rPr>
            <w:sz w:val="22"/>
          </w:rPr>
          <w:t xml:space="preserve"> </w:t>
        </w:r>
      </w:ins>
    </w:p>
    <w:tbl>
      <w:tblPr>
        <w:tblStyle w:val="TableGrid0"/>
        <w:tblW w:w="8641" w:type="dxa"/>
        <w:tblInd w:w="721" w:type="dxa"/>
        <w:tblCellMar>
          <w:top w:w="27" w:type="dxa"/>
          <w:left w:w="107" w:type="dxa"/>
          <w:right w:w="67" w:type="dxa"/>
        </w:tblCellMar>
        <w:tblLook w:val="04A0" w:firstRow="1" w:lastRow="0" w:firstColumn="1" w:lastColumn="0" w:noHBand="0" w:noVBand="1"/>
      </w:tblPr>
      <w:tblGrid>
        <w:gridCol w:w="4049"/>
        <w:gridCol w:w="4592"/>
      </w:tblGrid>
      <w:tr w:rsidR="00AF3A16" w:rsidRPr="007F7E2B" w14:paraId="40F9D29D" w14:textId="77777777">
        <w:trPr>
          <w:trHeight w:val="491"/>
          <w:ins w:id="10166"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3DA8913D" w14:textId="77777777" w:rsidR="00AF3A16" w:rsidRPr="007F7E2B" w:rsidRDefault="00AF3A16">
            <w:pPr>
              <w:spacing w:line="259" w:lineRule="auto"/>
              <w:rPr>
                <w:ins w:id="10167" w:author="V2" w:date="2025-04-14T14:19:00Z" w16du:dateUtc="2025-04-14T19:19:00Z"/>
              </w:rPr>
            </w:pPr>
            <w:ins w:id="10168"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tcPr>
          <w:p w14:paraId="06D8A9E1" w14:textId="77777777" w:rsidR="00AF3A16" w:rsidRPr="007F7E2B" w:rsidRDefault="00AF3A16">
            <w:pPr>
              <w:spacing w:line="259" w:lineRule="auto"/>
              <w:ind w:left="1"/>
              <w:rPr>
                <w:ins w:id="10169" w:author="V2" w:date="2025-04-14T14:19:00Z" w16du:dateUtc="2025-04-14T19:19:00Z"/>
              </w:rPr>
            </w:pPr>
            <w:ins w:id="10170" w:author="V2" w:date="2025-04-14T14:19:00Z" w16du:dateUtc="2025-04-14T19:19:00Z">
              <w:r w:rsidRPr="007F7E2B">
                <w:rPr>
                  <w:rFonts w:ascii="Arial" w:eastAsia="Arial" w:hAnsi="Arial" w:cs="Arial"/>
                  <w:i/>
                </w:rPr>
                <w:t>W</w:t>
              </w:r>
              <w:r w:rsidRPr="007F7E2B">
                <w:rPr>
                  <w:rFonts w:ascii="Arial" w:eastAsia="Arial" w:hAnsi="Arial" w:cs="Arial"/>
                  <w:b/>
                </w:rPr>
                <w:t xml:space="preserve"> </w:t>
              </w:r>
            </w:ins>
          </w:p>
        </w:tc>
      </w:tr>
      <w:tr w:rsidR="00AF3A16" w:rsidRPr="007F7E2B" w14:paraId="60984B29" w14:textId="77777777">
        <w:trPr>
          <w:trHeight w:val="346"/>
          <w:ins w:id="10171"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B119B83" w14:textId="77777777" w:rsidR="00AF3A16" w:rsidRPr="007F7E2B" w:rsidRDefault="00AF3A16">
            <w:pPr>
              <w:spacing w:line="259" w:lineRule="auto"/>
              <w:rPr>
                <w:ins w:id="10172" w:author="V2" w:date="2025-04-14T14:19:00Z" w16du:dateUtc="2025-04-14T19:19:00Z"/>
              </w:rPr>
            </w:pPr>
            <w:ins w:id="10173"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7D87DF8E" w14:textId="77777777" w:rsidR="00AF3A16" w:rsidRPr="007F7E2B" w:rsidRDefault="00AF3A16">
            <w:pPr>
              <w:spacing w:line="259" w:lineRule="auto"/>
              <w:ind w:left="1"/>
              <w:rPr>
                <w:ins w:id="10174" w:author="V2" w:date="2025-04-14T14:19:00Z" w16du:dateUtc="2025-04-14T19:19:00Z"/>
              </w:rPr>
            </w:pPr>
            <w:ins w:id="10175" w:author="V2" w:date="2025-04-14T14:19:00Z" w16du:dateUtc="2025-04-14T19:19:00Z">
              <w:r w:rsidRPr="007F7E2B">
                <w:rPr>
                  <w:rFonts w:ascii="Arial" w:eastAsia="Arial" w:hAnsi="Arial" w:cs="Arial"/>
                  <w:i/>
                </w:rPr>
                <w:t xml:space="preserve"># </w:t>
              </w:r>
            </w:ins>
          </w:p>
        </w:tc>
      </w:tr>
      <w:tr w:rsidR="00AF3A16" w:rsidRPr="007F7E2B" w14:paraId="6090128F" w14:textId="77777777">
        <w:trPr>
          <w:trHeight w:val="347"/>
          <w:ins w:id="10176"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D885868" w14:textId="77777777" w:rsidR="00AF3A16" w:rsidRPr="007F7E2B" w:rsidRDefault="00AF3A16">
            <w:pPr>
              <w:spacing w:line="259" w:lineRule="auto"/>
              <w:rPr>
                <w:ins w:id="10177" w:author="V2" w:date="2025-04-14T14:19:00Z" w16du:dateUtc="2025-04-14T19:19:00Z"/>
              </w:rPr>
            </w:pPr>
            <w:ins w:id="10178"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02B478EF" w14:textId="77777777" w:rsidR="00AF3A16" w:rsidRPr="007F7E2B" w:rsidRDefault="00AF3A16">
            <w:pPr>
              <w:spacing w:line="259" w:lineRule="auto"/>
              <w:ind w:left="1"/>
              <w:rPr>
                <w:ins w:id="10179" w:author="V2" w:date="2025-04-14T14:19:00Z" w16du:dateUtc="2025-04-14T19:19:00Z"/>
              </w:rPr>
            </w:pPr>
            <w:ins w:id="10180" w:author="V2" w:date="2025-04-14T14:19:00Z" w16du:dateUtc="2025-04-14T19:19:00Z">
              <w:r w:rsidRPr="007F7E2B">
                <w:t xml:space="preserve">Number of small biomass plots </w:t>
              </w:r>
            </w:ins>
          </w:p>
        </w:tc>
      </w:tr>
      <w:tr w:rsidR="00AF3A16" w:rsidRPr="007F7E2B" w14:paraId="1542AF0B" w14:textId="77777777">
        <w:trPr>
          <w:trHeight w:val="347"/>
          <w:ins w:id="10181"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224D876" w14:textId="77777777" w:rsidR="00AF3A16" w:rsidRPr="007F7E2B" w:rsidRDefault="00AF3A16">
            <w:pPr>
              <w:spacing w:line="259" w:lineRule="auto"/>
              <w:rPr>
                <w:ins w:id="10182" w:author="V2" w:date="2025-04-14T14:19:00Z" w16du:dateUtc="2025-04-14T19:19:00Z"/>
              </w:rPr>
            </w:pPr>
            <w:ins w:id="10183"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2A90EF8D" w14:textId="77777777" w:rsidR="00AF3A16" w:rsidRPr="007F7E2B" w:rsidRDefault="00AF3A16">
            <w:pPr>
              <w:spacing w:line="259" w:lineRule="auto"/>
              <w:ind w:left="1"/>
              <w:rPr>
                <w:ins w:id="10184" w:author="V2" w:date="2025-04-14T14:19:00Z" w16du:dateUtc="2025-04-14T19:19:00Z"/>
              </w:rPr>
            </w:pPr>
            <w:ins w:id="10185" w:author="V2" w:date="2025-04-14T14:19:00Z" w16du:dateUtc="2025-04-14T19:19:00Z">
              <w:r w:rsidRPr="007F7E2B">
                <w:t xml:space="preserve">Field survey </w:t>
              </w:r>
            </w:ins>
          </w:p>
        </w:tc>
      </w:tr>
      <w:tr w:rsidR="00AF3A16" w:rsidRPr="007F7E2B" w14:paraId="333E0DF8" w14:textId="77777777">
        <w:trPr>
          <w:trHeight w:val="898"/>
          <w:ins w:id="10186"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3A420307" w14:textId="77777777" w:rsidR="00AF3A16" w:rsidRPr="007F7E2B" w:rsidRDefault="00AF3A16">
            <w:pPr>
              <w:spacing w:line="259" w:lineRule="auto"/>
              <w:rPr>
                <w:ins w:id="10187" w:author="V2" w:date="2025-04-14T14:19:00Z" w16du:dateUtc="2025-04-14T19:19:00Z"/>
              </w:rPr>
            </w:pPr>
            <w:ins w:id="10188" w:author="V2" w:date="2025-04-14T14:19:00Z" w16du:dateUtc="2025-04-14T19:19:00Z">
              <w:r w:rsidRPr="007F7E2B">
                <w:lastRenderedPageBreak/>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117AE8B4" w14:textId="77777777" w:rsidR="00AF3A16" w:rsidRPr="007F7E2B" w:rsidRDefault="00AF3A16">
            <w:pPr>
              <w:spacing w:line="259" w:lineRule="auto"/>
              <w:ind w:left="1"/>
              <w:rPr>
                <w:ins w:id="10189" w:author="V2" w:date="2025-04-14T14:19:00Z" w16du:dateUtc="2025-04-14T19:19:00Z"/>
              </w:rPr>
            </w:pPr>
            <w:ins w:id="10190" w:author="V2" w:date="2025-04-14T14:19:00Z" w16du:dateUtc="2025-04-14T19:19:00Z">
              <w:r w:rsidRPr="007F7E2B">
                <w:t xml:space="preserve">Number of plots determined by statistical requirements </w:t>
              </w:r>
            </w:ins>
          </w:p>
        </w:tc>
      </w:tr>
      <w:tr w:rsidR="00AF3A16" w:rsidRPr="007F7E2B" w14:paraId="498767DD" w14:textId="77777777">
        <w:trPr>
          <w:trHeight w:val="344"/>
          <w:ins w:id="10191"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6EAAAEFE" w14:textId="77777777" w:rsidR="00AF3A16" w:rsidRPr="007F7E2B" w:rsidRDefault="00AF3A16">
            <w:pPr>
              <w:spacing w:line="259" w:lineRule="auto"/>
              <w:rPr>
                <w:ins w:id="10192" w:author="V2" w:date="2025-04-14T14:19:00Z" w16du:dateUtc="2025-04-14T19:19:00Z"/>
              </w:rPr>
            </w:pPr>
            <w:ins w:id="10193"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2508468D" w14:textId="77777777" w:rsidR="00AF3A16" w:rsidRPr="007F7E2B" w:rsidRDefault="00AF3A16">
            <w:pPr>
              <w:spacing w:line="259" w:lineRule="auto"/>
              <w:ind w:left="1"/>
              <w:rPr>
                <w:ins w:id="10194" w:author="V2" w:date="2025-04-14T14:19:00Z" w16du:dateUtc="2025-04-14T19:19:00Z"/>
              </w:rPr>
            </w:pPr>
            <w:ins w:id="10195" w:author="V2" w:date="2025-04-14T14:19:00Z" w16du:dateUtc="2025-04-14T19:19:00Z">
              <w:r w:rsidRPr="007F7E2B">
                <w:t xml:space="preserve"> </w:t>
              </w:r>
            </w:ins>
          </w:p>
        </w:tc>
      </w:tr>
    </w:tbl>
    <w:p w14:paraId="6AA85E8D" w14:textId="77777777" w:rsidR="00AF3A16" w:rsidRPr="007F7E2B" w:rsidRDefault="00AF3A16">
      <w:pPr>
        <w:spacing w:line="259" w:lineRule="auto"/>
        <w:rPr>
          <w:ins w:id="10196" w:author="V2" w:date="2025-04-14T14:19:00Z" w16du:dateUtc="2025-04-14T19:19:00Z"/>
        </w:rPr>
      </w:pPr>
      <w:ins w:id="10197" w:author="V2" w:date="2025-04-14T14:19:00Z" w16du:dateUtc="2025-04-14T19:19:00Z">
        <w:r w:rsidRPr="007F7E2B">
          <w:rPr>
            <w:sz w:val="22"/>
          </w:rPr>
          <w:t xml:space="preserve"> </w:t>
        </w:r>
      </w:ins>
    </w:p>
    <w:tbl>
      <w:tblPr>
        <w:tblStyle w:val="TableGrid0"/>
        <w:tblW w:w="8641" w:type="dxa"/>
        <w:tblInd w:w="721" w:type="dxa"/>
        <w:tblCellMar>
          <w:top w:w="29" w:type="dxa"/>
          <w:left w:w="107" w:type="dxa"/>
          <w:right w:w="67" w:type="dxa"/>
        </w:tblCellMar>
        <w:tblLook w:val="04A0" w:firstRow="1" w:lastRow="0" w:firstColumn="1" w:lastColumn="0" w:noHBand="0" w:noVBand="1"/>
      </w:tblPr>
      <w:tblGrid>
        <w:gridCol w:w="4049"/>
        <w:gridCol w:w="4592"/>
      </w:tblGrid>
      <w:tr w:rsidR="00AF3A16" w:rsidRPr="007F7E2B" w14:paraId="63190EDB" w14:textId="77777777">
        <w:trPr>
          <w:trHeight w:val="492"/>
          <w:ins w:id="10198"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58403C2F" w14:textId="77777777" w:rsidR="00AF3A16" w:rsidRPr="007F7E2B" w:rsidRDefault="00AF3A16">
            <w:pPr>
              <w:spacing w:line="259" w:lineRule="auto"/>
              <w:rPr>
                <w:ins w:id="10199" w:author="V2" w:date="2025-04-14T14:19:00Z" w16du:dateUtc="2025-04-14T19:19:00Z"/>
              </w:rPr>
            </w:pPr>
            <w:ins w:id="10200"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tcPr>
          <w:p w14:paraId="3351C5AB" w14:textId="77777777" w:rsidR="00AF3A16" w:rsidRPr="007F7E2B" w:rsidRDefault="00AF3A16">
            <w:pPr>
              <w:spacing w:line="259" w:lineRule="auto"/>
              <w:ind w:left="1"/>
              <w:rPr>
                <w:ins w:id="10201" w:author="V2" w:date="2025-04-14T14:19:00Z" w16du:dateUtc="2025-04-14T19:19:00Z"/>
              </w:rPr>
            </w:pPr>
            <w:ins w:id="10202" w:author="V2" w:date="2025-04-14T14:19:00Z" w16du:dateUtc="2025-04-14T19:19:00Z">
              <w:r w:rsidRPr="007F7E2B">
                <w:rPr>
                  <w:rFonts w:ascii="Arial" w:eastAsia="Arial" w:hAnsi="Arial" w:cs="Arial"/>
                  <w:i/>
                </w:rPr>
                <w:t>b</w:t>
              </w:r>
              <w:r w:rsidRPr="007F7E2B">
                <w:rPr>
                  <w:rFonts w:ascii="Arial" w:eastAsia="Arial" w:hAnsi="Arial" w:cs="Arial"/>
                  <w:i/>
                  <w:vertAlign w:val="subscript"/>
                </w:rPr>
                <w:t>s</w:t>
              </w:r>
              <w:r w:rsidRPr="007F7E2B">
                <w:rPr>
                  <w:rFonts w:ascii="Arial" w:eastAsia="Arial" w:hAnsi="Arial" w:cs="Arial"/>
                  <w:b/>
                </w:rPr>
                <w:t xml:space="preserve"> </w:t>
              </w:r>
            </w:ins>
          </w:p>
        </w:tc>
      </w:tr>
      <w:tr w:rsidR="00AF3A16" w:rsidRPr="007F7E2B" w14:paraId="127CECF4" w14:textId="77777777">
        <w:trPr>
          <w:trHeight w:val="346"/>
          <w:ins w:id="10203"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535BCA50" w14:textId="77777777" w:rsidR="00AF3A16" w:rsidRPr="007F7E2B" w:rsidRDefault="00AF3A16">
            <w:pPr>
              <w:spacing w:line="259" w:lineRule="auto"/>
              <w:rPr>
                <w:ins w:id="10204" w:author="V2" w:date="2025-04-14T14:19:00Z" w16du:dateUtc="2025-04-14T19:19:00Z"/>
              </w:rPr>
            </w:pPr>
            <w:ins w:id="10205"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036D4857" w14:textId="77777777" w:rsidR="00AF3A16" w:rsidRPr="007F7E2B" w:rsidRDefault="00AF3A16">
            <w:pPr>
              <w:spacing w:line="259" w:lineRule="auto"/>
              <w:ind w:left="1"/>
              <w:rPr>
                <w:ins w:id="10206" w:author="V2" w:date="2025-04-14T14:19:00Z" w16du:dateUtc="2025-04-14T19:19:00Z"/>
              </w:rPr>
            </w:pPr>
            <w:ins w:id="10207" w:author="V2" w:date="2025-04-14T14:19:00Z" w16du:dateUtc="2025-04-14T19:19:00Z">
              <w:r w:rsidRPr="007F7E2B">
                <w:t>kg</w:t>
              </w:r>
              <w:r w:rsidRPr="007F7E2B">
                <w:rPr>
                  <w:rFonts w:ascii="Arial" w:eastAsia="Arial" w:hAnsi="Arial" w:cs="Arial"/>
                  <w:i/>
                </w:rPr>
                <w:t xml:space="preserve">  </w:t>
              </w:r>
            </w:ins>
          </w:p>
        </w:tc>
      </w:tr>
      <w:tr w:rsidR="00AF3A16" w:rsidRPr="007F7E2B" w14:paraId="6C32024C" w14:textId="77777777">
        <w:trPr>
          <w:trHeight w:val="622"/>
          <w:ins w:id="10208"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5D9AFAB8" w14:textId="77777777" w:rsidR="00AF3A16" w:rsidRPr="007F7E2B" w:rsidRDefault="00AF3A16">
            <w:pPr>
              <w:spacing w:line="259" w:lineRule="auto"/>
              <w:rPr>
                <w:ins w:id="10209" w:author="V2" w:date="2025-04-14T14:19:00Z" w16du:dateUtc="2025-04-14T19:19:00Z"/>
              </w:rPr>
            </w:pPr>
            <w:ins w:id="10210"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1D9159E2" w14:textId="77777777" w:rsidR="00AF3A16" w:rsidRPr="007F7E2B" w:rsidRDefault="00AF3A16">
            <w:pPr>
              <w:spacing w:line="259" w:lineRule="auto"/>
              <w:ind w:left="1"/>
              <w:rPr>
                <w:ins w:id="10211" w:author="V2" w:date="2025-04-14T14:19:00Z" w16du:dateUtc="2025-04-14T19:19:00Z"/>
              </w:rPr>
            </w:pPr>
            <w:ins w:id="10212" w:author="V2" w:date="2025-04-14T14:19:00Z" w16du:dateUtc="2025-04-14T19:19:00Z">
              <w:r w:rsidRPr="007F7E2B">
                <w:t xml:space="preserve">biomass of the collected small woody and nonwoody vegetation in each plot </w:t>
              </w:r>
            </w:ins>
          </w:p>
        </w:tc>
      </w:tr>
      <w:tr w:rsidR="00AF3A16" w:rsidRPr="007F7E2B" w14:paraId="2F924784" w14:textId="77777777">
        <w:trPr>
          <w:trHeight w:val="347"/>
          <w:ins w:id="10213"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558F1D96" w14:textId="77777777" w:rsidR="00AF3A16" w:rsidRPr="007F7E2B" w:rsidRDefault="00AF3A16">
            <w:pPr>
              <w:spacing w:line="259" w:lineRule="auto"/>
              <w:rPr>
                <w:ins w:id="10214" w:author="V2" w:date="2025-04-14T14:19:00Z" w16du:dateUtc="2025-04-14T19:19:00Z"/>
              </w:rPr>
            </w:pPr>
            <w:ins w:id="10215"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6E6EE69F" w14:textId="77777777" w:rsidR="00AF3A16" w:rsidRPr="007F7E2B" w:rsidRDefault="00AF3A16">
            <w:pPr>
              <w:spacing w:line="259" w:lineRule="auto"/>
              <w:ind w:left="1"/>
              <w:rPr>
                <w:ins w:id="10216" w:author="V2" w:date="2025-04-14T14:19:00Z" w16du:dateUtc="2025-04-14T19:19:00Z"/>
              </w:rPr>
            </w:pPr>
            <w:ins w:id="10217" w:author="V2" w:date="2025-04-14T14:19:00Z" w16du:dateUtc="2025-04-14T19:19:00Z">
              <w:r w:rsidRPr="007F7E2B">
                <w:t xml:space="preserve">Field survey </w:t>
              </w:r>
            </w:ins>
          </w:p>
        </w:tc>
      </w:tr>
      <w:tr w:rsidR="00AF3A16" w:rsidRPr="007F7E2B" w14:paraId="437959A1" w14:textId="77777777">
        <w:trPr>
          <w:trHeight w:val="899"/>
          <w:ins w:id="10218"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9CE6035" w14:textId="77777777" w:rsidR="00AF3A16" w:rsidRPr="007F7E2B" w:rsidRDefault="00AF3A16">
            <w:pPr>
              <w:spacing w:line="259" w:lineRule="auto"/>
              <w:rPr>
                <w:ins w:id="10219" w:author="V2" w:date="2025-04-14T14:19:00Z" w16du:dateUtc="2025-04-14T19:19:00Z"/>
              </w:rPr>
            </w:pPr>
            <w:ins w:id="10220"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1D4D8F26" w14:textId="77777777" w:rsidR="00AF3A16" w:rsidRPr="007F7E2B" w:rsidRDefault="00AF3A16">
            <w:pPr>
              <w:spacing w:line="259" w:lineRule="auto"/>
              <w:ind w:left="1"/>
              <w:rPr>
                <w:ins w:id="10221" w:author="V2" w:date="2025-04-14T14:19:00Z" w16du:dateUtc="2025-04-14T19:19:00Z"/>
              </w:rPr>
            </w:pPr>
            <w:ins w:id="10222" w:author="V2" w:date="2025-04-14T14:19:00Z" w16du:dateUtc="2025-04-14T19:19:00Z">
              <w:r w:rsidRPr="007F7E2B">
                <w:t xml:space="preserve">Dry weight of biomass collected from each plot </w:t>
              </w:r>
            </w:ins>
          </w:p>
        </w:tc>
      </w:tr>
      <w:tr w:rsidR="00AF3A16" w:rsidRPr="007F7E2B" w14:paraId="5339D8A8" w14:textId="77777777">
        <w:trPr>
          <w:trHeight w:val="344"/>
          <w:ins w:id="10223"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1705181" w14:textId="77777777" w:rsidR="00AF3A16" w:rsidRPr="007F7E2B" w:rsidRDefault="00AF3A16">
            <w:pPr>
              <w:spacing w:line="259" w:lineRule="auto"/>
              <w:rPr>
                <w:ins w:id="10224" w:author="V2" w:date="2025-04-14T14:19:00Z" w16du:dateUtc="2025-04-14T19:19:00Z"/>
              </w:rPr>
            </w:pPr>
            <w:ins w:id="10225"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6CF3776F" w14:textId="77777777" w:rsidR="00AF3A16" w:rsidRPr="007F7E2B" w:rsidRDefault="00AF3A16">
            <w:pPr>
              <w:spacing w:line="259" w:lineRule="auto"/>
              <w:ind w:left="1"/>
              <w:rPr>
                <w:ins w:id="10226" w:author="V2" w:date="2025-04-14T14:19:00Z" w16du:dateUtc="2025-04-14T19:19:00Z"/>
              </w:rPr>
            </w:pPr>
            <w:ins w:id="10227" w:author="V2" w:date="2025-04-14T14:19:00Z" w16du:dateUtc="2025-04-14T19:19:00Z">
              <w:r w:rsidRPr="007F7E2B">
                <w:t xml:space="preserve"> </w:t>
              </w:r>
            </w:ins>
          </w:p>
        </w:tc>
      </w:tr>
    </w:tbl>
    <w:p w14:paraId="6D397E45" w14:textId="77777777" w:rsidR="00AF3A16" w:rsidRPr="007F7E2B" w:rsidRDefault="00AF3A16">
      <w:pPr>
        <w:spacing w:line="259" w:lineRule="auto"/>
        <w:ind w:right="8609"/>
        <w:jc w:val="right"/>
        <w:rPr>
          <w:ins w:id="10228" w:author="V2" w:date="2025-04-14T14:19:00Z" w16du:dateUtc="2025-04-14T19:19:00Z"/>
        </w:rPr>
      </w:pPr>
      <w:ins w:id="10229" w:author="V2" w:date="2025-04-14T14:19:00Z" w16du:dateUtc="2025-04-14T19:19:00Z">
        <w:r w:rsidRPr="007F7E2B">
          <w:rPr>
            <w:sz w:val="22"/>
          </w:rPr>
          <w:t xml:space="preserve"> </w:t>
        </w:r>
      </w:ins>
    </w:p>
    <w:tbl>
      <w:tblPr>
        <w:tblStyle w:val="TableGrid0"/>
        <w:tblW w:w="8641" w:type="dxa"/>
        <w:tblInd w:w="721" w:type="dxa"/>
        <w:tblCellMar>
          <w:top w:w="12" w:type="dxa"/>
          <w:left w:w="107" w:type="dxa"/>
          <w:right w:w="67" w:type="dxa"/>
        </w:tblCellMar>
        <w:tblLook w:val="04A0" w:firstRow="1" w:lastRow="0" w:firstColumn="1" w:lastColumn="0" w:noHBand="0" w:noVBand="1"/>
      </w:tblPr>
      <w:tblGrid>
        <w:gridCol w:w="4049"/>
        <w:gridCol w:w="4592"/>
      </w:tblGrid>
      <w:tr w:rsidR="00AF3A16" w:rsidRPr="007F7E2B" w14:paraId="4936B496" w14:textId="77777777">
        <w:trPr>
          <w:trHeight w:val="870"/>
          <w:ins w:id="10230"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51AE03B8" w14:textId="77777777" w:rsidR="00AF3A16" w:rsidRPr="007F7E2B" w:rsidRDefault="00AF3A16">
            <w:pPr>
              <w:spacing w:line="259" w:lineRule="auto"/>
              <w:rPr>
                <w:ins w:id="10231" w:author="V2" w:date="2025-04-14T14:19:00Z" w16du:dateUtc="2025-04-14T19:19:00Z"/>
              </w:rPr>
            </w:pPr>
            <w:ins w:id="10232"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tcPr>
          <w:p w14:paraId="1BD17DFE" w14:textId="77777777" w:rsidR="00AF3A16" w:rsidRPr="007F7E2B" w:rsidRDefault="00AF3A16">
            <w:pPr>
              <w:spacing w:after="217" w:line="259" w:lineRule="auto"/>
              <w:ind w:left="1"/>
              <w:rPr>
                <w:ins w:id="10233" w:author="V2" w:date="2025-04-14T14:19:00Z" w16du:dateUtc="2025-04-14T19:19:00Z"/>
              </w:rPr>
            </w:pPr>
            <w:ins w:id="10234" w:author="V2" w:date="2025-04-14T14:19:00Z" w16du:dateUtc="2025-04-14T19:19:00Z">
              <w:r w:rsidRPr="007F7E2B">
                <w:rPr>
                  <w:rFonts w:ascii="Arial" w:eastAsia="Arial" w:hAnsi="Arial" w:cs="Arial"/>
                  <w:i/>
                </w:rPr>
                <w:t>A</w:t>
              </w:r>
              <w:r w:rsidRPr="007F7E2B">
                <w:rPr>
                  <w:rFonts w:ascii="Arial" w:eastAsia="Arial" w:hAnsi="Arial" w:cs="Arial"/>
                  <w:i/>
                  <w:vertAlign w:val="subscript"/>
                </w:rPr>
                <w:t>sbp</w:t>
              </w:r>
              <w:r w:rsidRPr="007F7E2B">
                <w:t xml:space="preserve">  </w:t>
              </w:r>
            </w:ins>
          </w:p>
          <w:p w14:paraId="4EDB2C13" w14:textId="77777777" w:rsidR="00AF3A16" w:rsidRPr="007F7E2B" w:rsidRDefault="00AF3A16">
            <w:pPr>
              <w:spacing w:line="259" w:lineRule="auto"/>
              <w:ind w:left="1"/>
              <w:rPr>
                <w:ins w:id="10235" w:author="V2" w:date="2025-04-14T14:19:00Z" w16du:dateUtc="2025-04-14T19:19:00Z"/>
              </w:rPr>
            </w:pPr>
            <w:ins w:id="10236" w:author="V2" w:date="2025-04-14T14:19:00Z" w16du:dateUtc="2025-04-14T19:19:00Z">
              <w:r w:rsidRPr="007F7E2B">
                <w:rPr>
                  <w:rFonts w:ascii="Arial" w:eastAsia="Arial" w:hAnsi="Arial" w:cs="Arial"/>
                  <w:b/>
                </w:rPr>
                <w:t xml:space="preserve"> </w:t>
              </w:r>
            </w:ins>
          </w:p>
        </w:tc>
      </w:tr>
      <w:tr w:rsidR="00AF3A16" w:rsidRPr="007F7E2B" w14:paraId="6C9D8520" w14:textId="77777777">
        <w:trPr>
          <w:trHeight w:val="476"/>
          <w:ins w:id="10237"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52BAB69B" w14:textId="77777777" w:rsidR="00AF3A16" w:rsidRPr="007F7E2B" w:rsidRDefault="00AF3A16">
            <w:pPr>
              <w:spacing w:line="259" w:lineRule="auto"/>
              <w:rPr>
                <w:ins w:id="10238" w:author="V2" w:date="2025-04-14T14:19:00Z" w16du:dateUtc="2025-04-14T19:19:00Z"/>
              </w:rPr>
            </w:pPr>
            <w:ins w:id="10239"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5FFC4986" w14:textId="77777777" w:rsidR="00AF3A16" w:rsidRPr="007F7E2B" w:rsidRDefault="00AF3A16">
            <w:pPr>
              <w:spacing w:line="259" w:lineRule="auto"/>
              <w:ind w:left="1"/>
              <w:rPr>
                <w:ins w:id="10240" w:author="V2" w:date="2025-04-14T14:19:00Z" w16du:dateUtc="2025-04-14T19:19:00Z"/>
              </w:rPr>
            </w:pPr>
            <w:ins w:id="10241" w:author="V2" w:date="2025-04-14T14:19:00Z" w16du:dateUtc="2025-04-14T19:19:00Z">
              <w:r w:rsidRPr="007F7E2B">
                <w:t>m2</w:t>
              </w:r>
              <w:r w:rsidRPr="007F7E2B">
                <w:rPr>
                  <w:rFonts w:ascii="Arial" w:eastAsia="Arial" w:hAnsi="Arial" w:cs="Arial"/>
                  <w:i/>
                </w:rPr>
                <w:t xml:space="preserve"> </w:t>
              </w:r>
            </w:ins>
          </w:p>
        </w:tc>
      </w:tr>
      <w:tr w:rsidR="00AF3A16" w:rsidRPr="007F7E2B" w14:paraId="712FE4CA" w14:textId="77777777">
        <w:trPr>
          <w:trHeight w:val="346"/>
          <w:ins w:id="10242"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2090898" w14:textId="77777777" w:rsidR="00AF3A16" w:rsidRPr="007F7E2B" w:rsidRDefault="00AF3A16">
            <w:pPr>
              <w:spacing w:line="259" w:lineRule="auto"/>
              <w:rPr>
                <w:ins w:id="10243" w:author="V2" w:date="2025-04-14T14:19:00Z" w16du:dateUtc="2025-04-14T19:19:00Z"/>
              </w:rPr>
            </w:pPr>
            <w:ins w:id="10244"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5F9BA5AE" w14:textId="77777777" w:rsidR="00AF3A16" w:rsidRPr="007F7E2B" w:rsidRDefault="00AF3A16">
            <w:pPr>
              <w:spacing w:line="259" w:lineRule="auto"/>
              <w:ind w:left="1"/>
              <w:rPr>
                <w:ins w:id="10245" w:author="V2" w:date="2025-04-14T14:19:00Z" w16du:dateUtc="2025-04-14T19:19:00Z"/>
              </w:rPr>
            </w:pPr>
            <w:ins w:id="10246" w:author="V2" w:date="2025-04-14T14:19:00Z" w16du:dateUtc="2025-04-14T19:19:00Z">
              <w:r w:rsidRPr="007F7E2B">
                <w:t xml:space="preserve">Area of the small biomass plot </w:t>
              </w:r>
            </w:ins>
          </w:p>
        </w:tc>
      </w:tr>
      <w:tr w:rsidR="00AF3A16" w:rsidRPr="007F7E2B" w14:paraId="3B21EC1B" w14:textId="77777777">
        <w:trPr>
          <w:trHeight w:val="346"/>
          <w:ins w:id="10247"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55691EC1" w14:textId="77777777" w:rsidR="00AF3A16" w:rsidRPr="007F7E2B" w:rsidRDefault="00AF3A16">
            <w:pPr>
              <w:spacing w:line="259" w:lineRule="auto"/>
              <w:rPr>
                <w:ins w:id="10248" w:author="V2" w:date="2025-04-14T14:19:00Z" w16du:dateUtc="2025-04-14T19:19:00Z"/>
              </w:rPr>
            </w:pPr>
            <w:ins w:id="10249"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3CCDB83E" w14:textId="77777777" w:rsidR="00AF3A16" w:rsidRPr="007F7E2B" w:rsidRDefault="00AF3A16">
            <w:pPr>
              <w:spacing w:line="259" w:lineRule="auto"/>
              <w:ind w:left="1"/>
              <w:rPr>
                <w:ins w:id="10250" w:author="V2" w:date="2025-04-14T14:19:00Z" w16du:dateUtc="2025-04-14T19:19:00Z"/>
              </w:rPr>
            </w:pPr>
            <w:ins w:id="10251" w:author="V2" w:date="2025-04-14T14:19:00Z" w16du:dateUtc="2025-04-14T19:19:00Z">
              <w:r w:rsidRPr="007F7E2B">
                <w:t xml:space="preserve">Field survey </w:t>
              </w:r>
            </w:ins>
          </w:p>
        </w:tc>
      </w:tr>
      <w:tr w:rsidR="00AF3A16" w:rsidRPr="007F7E2B" w14:paraId="1BF6D56B" w14:textId="77777777">
        <w:trPr>
          <w:trHeight w:val="898"/>
          <w:ins w:id="10252"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1F6B8986" w14:textId="77777777" w:rsidR="00AF3A16" w:rsidRPr="007F7E2B" w:rsidRDefault="00AF3A16">
            <w:pPr>
              <w:spacing w:line="259" w:lineRule="auto"/>
              <w:rPr>
                <w:ins w:id="10253" w:author="V2" w:date="2025-04-14T14:19:00Z" w16du:dateUtc="2025-04-14T19:19:00Z"/>
              </w:rPr>
            </w:pPr>
            <w:ins w:id="10254"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7B87989E" w14:textId="77777777" w:rsidR="00AF3A16" w:rsidRPr="007F7E2B" w:rsidRDefault="00AF3A16">
            <w:pPr>
              <w:spacing w:line="259" w:lineRule="auto"/>
              <w:ind w:left="1"/>
              <w:rPr>
                <w:ins w:id="10255" w:author="V2" w:date="2025-04-14T14:19:00Z" w16du:dateUtc="2025-04-14T19:19:00Z"/>
              </w:rPr>
            </w:pPr>
            <w:ins w:id="10256" w:author="V2" w:date="2025-04-14T14:19:00Z" w16du:dateUtc="2025-04-14T19:19:00Z">
              <w:r w:rsidRPr="007F7E2B">
                <w:t xml:space="preserve">Area of the plot used is determined by the small vegetation density in the stratum </w:t>
              </w:r>
            </w:ins>
          </w:p>
        </w:tc>
      </w:tr>
      <w:tr w:rsidR="00AF3A16" w:rsidRPr="007F7E2B" w14:paraId="6130C5B3" w14:textId="77777777">
        <w:trPr>
          <w:trHeight w:val="344"/>
          <w:ins w:id="10257"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676632A0" w14:textId="77777777" w:rsidR="00AF3A16" w:rsidRPr="007F7E2B" w:rsidRDefault="00AF3A16">
            <w:pPr>
              <w:spacing w:line="259" w:lineRule="auto"/>
              <w:rPr>
                <w:ins w:id="10258" w:author="V2" w:date="2025-04-14T14:19:00Z" w16du:dateUtc="2025-04-14T19:19:00Z"/>
              </w:rPr>
            </w:pPr>
            <w:ins w:id="10259"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56B10C46" w14:textId="77777777" w:rsidR="00AF3A16" w:rsidRPr="007F7E2B" w:rsidRDefault="00AF3A16">
            <w:pPr>
              <w:spacing w:line="259" w:lineRule="auto"/>
              <w:ind w:left="1"/>
              <w:rPr>
                <w:ins w:id="10260" w:author="V2" w:date="2025-04-14T14:19:00Z" w16du:dateUtc="2025-04-14T19:19:00Z"/>
              </w:rPr>
            </w:pPr>
            <w:ins w:id="10261" w:author="V2" w:date="2025-04-14T14:19:00Z" w16du:dateUtc="2025-04-14T19:19:00Z">
              <w:r w:rsidRPr="007F7E2B">
                <w:t xml:space="preserve"> </w:t>
              </w:r>
            </w:ins>
          </w:p>
        </w:tc>
      </w:tr>
    </w:tbl>
    <w:p w14:paraId="271D4FED" w14:textId="77777777" w:rsidR="00AF3A16" w:rsidRPr="007F7E2B" w:rsidRDefault="00AF3A16">
      <w:pPr>
        <w:spacing w:line="259" w:lineRule="auto"/>
        <w:ind w:right="8609"/>
        <w:jc w:val="right"/>
        <w:rPr>
          <w:ins w:id="10262" w:author="V2" w:date="2025-04-14T14:19:00Z" w16du:dateUtc="2025-04-14T19:19:00Z"/>
        </w:rPr>
      </w:pPr>
      <w:ins w:id="10263" w:author="V2" w:date="2025-04-14T14:19:00Z" w16du:dateUtc="2025-04-14T19:19:00Z">
        <w:r w:rsidRPr="007F7E2B">
          <w:rPr>
            <w:sz w:val="22"/>
          </w:rPr>
          <w:t xml:space="preserve"> </w:t>
        </w:r>
      </w:ins>
    </w:p>
    <w:tbl>
      <w:tblPr>
        <w:tblStyle w:val="TableGrid0"/>
        <w:tblW w:w="8641" w:type="dxa"/>
        <w:tblInd w:w="721" w:type="dxa"/>
        <w:tblCellMar>
          <w:top w:w="29" w:type="dxa"/>
          <w:left w:w="107" w:type="dxa"/>
          <w:right w:w="67" w:type="dxa"/>
        </w:tblCellMar>
        <w:tblLook w:val="04A0" w:firstRow="1" w:lastRow="0" w:firstColumn="1" w:lastColumn="0" w:noHBand="0" w:noVBand="1"/>
      </w:tblPr>
      <w:tblGrid>
        <w:gridCol w:w="4049"/>
        <w:gridCol w:w="4592"/>
      </w:tblGrid>
      <w:tr w:rsidR="00AF3A16" w:rsidRPr="007F7E2B" w14:paraId="72E661CD" w14:textId="77777777">
        <w:trPr>
          <w:trHeight w:val="493"/>
          <w:ins w:id="10264"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A900028" w14:textId="77777777" w:rsidR="00AF3A16" w:rsidRPr="007F7E2B" w:rsidRDefault="00AF3A16">
            <w:pPr>
              <w:spacing w:line="259" w:lineRule="auto"/>
              <w:rPr>
                <w:ins w:id="10265" w:author="V2" w:date="2025-04-14T14:19:00Z" w16du:dateUtc="2025-04-14T19:19:00Z"/>
              </w:rPr>
            </w:pPr>
            <w:ins w:id="10266"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tcPr>
          <w:p w14:paraId="7162B5D3" w14:textId="77777777" w:rsidR="00AF3A16" w:rsidRPr="007F7E2B" w:rsidRDefault="00AF3A16">
            <w:pPr>
              <w:spacing w:line="259" w:lineRule="auto"/>
              <w:ind w:left="1"/>
              <w:rPr>
                <w:ins w:id="10267" w:author="V2" w:date="2025-04-14T14:19:00Z" w16du:dateUtc="2025-04-14T19:19:00Z"/>
              </w:rPr>
            </w:pPr>
            <w:ins w:id="10268" w:author="V2" w:date="2025-04-14T14:19:00Z" w16du:dateUtc="2025-04-14T19:19:00Z">
              <w:r w:rsidRPr="007F7E2B">
                <w:rPr>
                  <w:rFonts w:ascii="Arial" w:eastAsia="Arial" w:hAnsi="Arial" w:cs="Arial"/>
                  <w:i/>
                </w:rPr>
                <w:t>R</w:t>
              </w:r>
              <w:r w:rsidRPr="007F7E2B">
                <w:rPr>
                  <w:rFonts w:ascii="Arial" w:eastAsia="Arial" w:hAnsi="Arial" w:cs="Arial"/>
                  <w:i/>
                  <w:vertAlign w:val="subscript"/>
                </w:rPr>
                <w:t>s</w:t>
              </w:r>
              <w:r w:rsidRPr="007F7E2B">
                <w:rPr>
                  <w:rFonts w:ascii="Arial" w:eastAsia="Arial" w:hAnsi="Arial" w:cs="Arial"/>
                  <w:b/>
                </w:rPr>
                <w:t xml:space="preserve"> </w:t>
              </w:r>
            </w:ins>
          </w:p>
        </w:tc>
      </w:tr>
      <w:tr w:rsidR="00AF3A16" w:rsidRPr="007F7E2B" w14:paraId="191AA1EA" w14:textId="77777777">
        <w:trPr>
          <w:trHeight w:val="346"/>
          <w:ins w:id="10269"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0B42E2F2" w14:textId="77777777" w:rsidR="00AF3A16" w:rsidRPr="007F7E2B" w:rsidRDefault="00AF3A16">
            <w:pPr>
              <w:spacing w:line="259" w:lineRule="auto"/>
              <w:rPr>
                <w:ins w:id="10270" w:author="V2" w:date="2025-04-14T14:19:00Z" w16du:dateUtc="2025-04-14T19:19:00Z"/>
              </w:rPr>
            </w:pPr>
            <w:ins w:id="10271"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20091FEE" w14:textId="77777777" w:rsidR="00AF3A16" w:rsidRPr="007F7E2B" w:rsidRDefault="00AF3A16">
            <w:pPr>
              <w:spacing w:line="259" w:lineRule="auto"/>
              <w:ind w:left="1"/>
              <w:rPr>
                <w:ins w:id="10272" w:author="V2" w:date="2025-04-14T14:19:00Z" w16du:dateUtc="2025-04-14T19:19:00Z"/>
              </w:rPr>
            </w:pPr>
            <w:ins w:id="10273" w:author="V2" w:date="2025-04-14T14:19:00Z" w16du:dateUtc="2025-04-14T19:19:00Z">
              <w:r w:rsidRPr="007F7E2B">
                <w:t xml:space="preserve">Dimensionless </w:t>
              </w:r>
              <w:r w:rsidRPr="007F7E2B">
                <w:rPr>
                  <w:rFonts w:ascii="Arial" w:eastAsia="Arial" w:hAnsi="Arial" w:cs="Arial"/>
                  <w:i/>
                </w:rPr>
                <w:t xml:space="preserve"> </w:t>
              </w:r>
            </w:ins>
          </w:p>
        </w:tc>
      </w:tr>
      <w:tr w:rsidR="00AF3A16" w:rsidRPr="007F7E2B" w14:paraId="321DF2ED" w14:textId="77777777">
        <w:trPr>
          <w:trHeight w:val="622"/>
          <w:ins w:id="10274"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2DC2472E" w14:textId="77777777" w:rsidR="00AF3A16" w:rsidRPr="007F7E2B" w:rsidRDefault="00AF3A16">
            <w:pPr>
              <w:spacing w:line="259" w:lineRule="auto"/>
              <w:rPr>
                <w:ins w:id="10275" w:author="V2" w:date="2025-04-14T14:19:00Z" w16du:dateUtc="2025-04-14T19:19:00Z"/>
              </w:rPr>
            </w:pPr>
            <w:ins w:id="10276" w:author="V2" w:date="2025-04-14T14:19:00Z" w16du:dateUtc="2025-04-14T19:19:00Z">
              <w:r w:rsidRPr="007F7E2B">
                <w:lastRenderedPageBreak/>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113179E5" w14:textId="77777777" w:rsidR="00AF3A16" w:rsidRPr="007F7E2B" w:rsidRDefault="00AF3A16">
            <w:pPr>
              <w:spacing w:line="259" w:lineRule="auto"/>
              <w:ind w:left="1"/>
              <w:jc w:val="both"/>
              <w:rPr>
                <w:ins w:id="10277" w:author="V2" w:date="2025-04-14T14:19:00Z" w16du:dateUtc="2025-04-14T19:19:00Z"/>
              </w:rPr>
            </w:pPr>
            <w:ins w:id="10278" w:author="V2" w:date="2025-04-14T14:19:00Z" w16du:dateUtc="2025-04-14T19:19:00Z">
              <w:r w:rsidRPr="007F7E2B">
                <w:t xml:space="preserve">Root-to-shoot ratio for the small woody and nonwoody biomass </w:t>
              </w:r>
            </w:ins>
          </w:p>
        </w:tc>
      </w:tr>
      <w:tr w:rsidR="00AF3A16" w:rsidRPr="007F7E2B" w14:paraId="5EED81B0" w14:textId="77777777">
        <w:trPr>
          <w:trHeight w:val="346"/>
          <w:ins w:id="10279"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41FD326F" w14:textId="77777777" w:rsidR="00AF3A16" w:rsidRPr="007F7E2B" w:rsidRDefault="00AF3A16">
            <w:pPr>
              <w:spacing w:line="259" w:lineRule="auto"/>
              <w:rPr>
                <w:ins w:id="10280" w:author="V2" w:date="2025-04-14T14:19:00Z" w16du:dateUtc="2025-04-14T19:19:00Z"/>
              </w:rPr>
            </w:pPr>
            <w:ins w:id="10281"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298498FA" w14:textId="77777777" w:rsidR="00AF3A16" w:rsidRPr="007F7E2B" w:rsidRDefault="00AF3A16">
            <w:pPr>
              <w:spacing w:line="259" w:lineRule="auto"/>
              <w:ind w:left="1"/>
              <w:rPr>
                <w:ins w:id="10282" w:author="V2" w:date="2025-04-14T14:19:00Z" w16du:dateUtc="2025-04-14T19:19:00Z"/>
              </w:rPr>
            </w:pPr>
            <w:ins w:id="10283" w:author="V2" w:date="2025-04-14T14:19:00Z" w16du:dateUtc="2025-04-14T19:19:00Z">
              <w:r w:rsidRPr="007F7E2B">
                <w:t xml:space="preserve">Existing data or destructive field sampling </w:t>
              </w:r>
            </w:ins>
          </w:p>
        </w:tc>
      </w:tr>
      <w:tr w:rsidR="00AF3A16" w:rsidRPr="007F7E2B" w14:paraId="2026CC0C" w14:textId="77777777">
        <w:trPr>
          <w:trHeight w:val="5591"/>
          <w:ins w:id="10284"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58953918" w14:textId="77777777" w:rsidR="00AF3A16" w:rsidRPr="007F7E2B" w:rsidRDefault="00AF3A16">
            <w:pPr>
              <w:spacing w:line="259" w:lineRule="auto"/>
              <w:rPr>
                <w:ins w:id="10285" w:author="V2" w:date="2025-04-14T14:19:00Z" w16du:dateUtc="2025-04-14T19:19:00Z"/>
              </w:rPr>
            </w:pPr>
            <w:ins w:id="10286"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6FBC26BB" w14:textId="77777777" w:rsidR="00AF3A16" w:rsidRPr="007F7E2B" w:rsidRDefault="00AF3A16">
            <w:pPr>
              <w:spacing w:line="259" w:lineRule="auto"/>
              <w:ind w:left="1" w:right="45"/>
              <w:rPr>
                <w:ins w:id="10287" w:author="V2" w:date="2025-04-14T14:19:00Z" w16du:dateUtc="2025-04-14T19:19:00Z"/>
              </w:rPr>
            </w:pPr>
            <w:ins w:id="10288" w:author="V2" w:date="2025-04-14T14:19:00Z" w16du:dateUtc="2025-04-14T19:19:00Z">
              <w:r w:rsidRPr="007F7E2B">
                <w:t xml:space="preserve">Determination of the root-to-shoot ratio </w:t>
              </w:r>
              <w:r w:rsidRPr="007F7E2B">
                <w:rPr>
                  <w:rFonts w:ascii="Arial" w:eastAsia="Arial" w:hAnsi="Arial" w:cs="Arial"/>
                  <w:i/>
                </w:rPr>
                <w:t>R</w:t>
              </w:r>
              <w:r w:rsidRPr="007F7E2B">
                <w:rPr>
                  <w:rFonts w:ascii="Arial" w:eastAsia="Arial" w:hAnsi="Arial" w:cs="Arial"/>
                  <w:i/>
                  <w:vertAlign w:val="subscript"/>
                </w:rPr>
                <w:t>s</w:t>
              </w:r>
              <w:r w:rsidRPr="007F7E2B">
                <w:t xml:space="preserve"> for highly heterogeneous species mixes may be complex.  Where different species sampled have different root-to-shoot ratios, the most conservative (smallest) root-to-shoot ratio must be used for the calculations.  In many cases, root-to-shoot ratios can be found in the scientific literature.  However, consideration should also be given to undertaking excavation and weighing of dry root and top weight for species where good root-to-shoot ratios are not found in the literature, and where the project proponent has reason to believe that the species in question may vary significantly from other species.  Since undertaking this measurement may be extremely difficult, the project proponent may alternately propose a root-to-shoot ratio for the species which is demonstrably conservative (for instance, which is lower than the known root-to-shoot ratio for the most comparable species). </w:t>
              </w:r>
            </w:ins>
          </w:p>
        </w:tc>
      </w:tr>
      <w:tr w:rsidR="00AF3A16" w:rsidRPr="007F7E2B" w14:paraId="53984C46" w14:textId="77777777">
        <w:trPr>
          <w:trHeight w:val="344"/>
          <w:ins w:id="10289"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0B6EA26F" w14:textId="77777777" w:rsidR="00AF3A16" w:rsidRPr="007F7E2B" w:rsidRDefault="00AF3A16">
            <w:pPr>
              <w:spacing w:line="259" w:lineRule="auto"/>
              <w:rPr>
                <w:ins w:id="10290" w:author="V2" w:date="2025-04-14T14:19:00Z" w16du:dateUtc="2025-04-14T19:19:00Z"/>
              </w:rPr>
            </w:pPr>
            <w:ins w:id="10291"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2E5A2709" w14:textId="77777777" w:rsidR="00AF3A16" w:rsidRPr="007F7E2B" w:rsidRDefault="00AF3A16">
            <w:pPr>
              <w:spacing w:line="259" w:lineRule="auto"/>
              <w:ind w:left="1"/>
              <w:rPr>
                <w:ins w:id="10292" w:author="V2" w:date="2025-04-14T14:19:00Z" w16du:dateUtc="2025-04-14T19:19:00Z"/>
              </w:rPr>
            </w:pPr>
            <w:ins w:id="10293" w:author="V2" w:date="2025-04-14T14:19:00Z" w16du:dateUtc="2025-04-14T19:19:00Z">
              <w:r w:rsidRPr="007F7E2B">
                <w:t xml:space="preserve"> </w:t>
              </w:r>
            </w:ins>
          </w:p>
        </w:tc>
      </w:tr>
    </w:tbl>
    <w:p w14:paraId="14B308A0" w14:textId="77777777" w:rsidR="00AF3A16" w:rsidRPr="007F7E2B" w:rsidRDefault="00AF3A16">
      <w:pPr>
        <w:spacing w:line="259" w:lineRule="auto"/>
        <w:ind w:right="8609"/>
        <w:jc w:val="right"/>
        <w:rPr>
          <w:ins w:id="10294" w:author="V2" w:date="2025-04-14T14:19:00Z" w16du:dateUtc="2025-04-14T19:19:00Z"/>
        </w:rPr>
      </w:pPr>
      <w:ins w:id="10295" w:author="V2" w:date="2025-04-14T14:19:00Z" w16du:dateUtc="2025-04-14T19:19:00Z">
        <w:r w:rsidRPr="007F7E2B">
          <w:rPr>
            <w:sz w:val="22"/>
          </w:rPr>
          <w:t xml:space="preserve"> </w:t>
        </w:r>
      </w:ins>
    </w:p>
    <w:tbl>
      <w:tblPr>
        <w:tblStyle w:val="TableGrid0"/>
        <w:tblW w:w="8641" w:type="dxa"/>
        <w:tblInd w:w="721" w:type="dxa"/>
        <w:tblCellMar>
          <w:top w:w="29" w:type="dxa"/>
          <w:left w:w="107" w:type="dxa"/>
          <w:right w:w="67" w:type="dxa"/>
        </w:tblCellMar>
        <w:tblLook w:val="04A0" w:firstRow="1" w:lastRow="0" w:firstColumn="1" w:lastColumn="0" w:noHBand="0" w:noVBand="1"/>
      </w:tblPr>
      <w:tblGrid>
        <w:gridCol w:w="4049"/>
        <w:gridCol w:w="4592"/>
      </w:tblGrid>
      <w:tr w:rsidR="00AF3A16" w:rsidRPr="007F7E2B" w14:paraId="758E2DBC" w14:textId="77777777">
        <w:trPr>
          <w:trHeight w:val="491"/>
          <w:ins w:id="10296"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335EAAE2" w14:textId="77777777" w:rsidR="00AF3A16" w:rsidRPr="007F7E2B" w:rsidRDefault="00AF3A16">
            <w:pPr>
              <w:spacing w:line="259" w:lineRule="auto"/>
              <w:rPr>
                <w:ins w:id="10297" w:author="V2" w:date="2025-04-14T14:19:00Z" w16du:dateUtc="2025-04-14T19:19:00Z"/>
              </w:rPr>
            </w:pPr>
            <w:ins w:id="10298" w:author="V2" w:date="2025-04-14T14:19:00Z" w16du:dateUtc="2025-04-14T19:19:00Z">
              <w:r w:rsidRPr="007F7E2B">
                <w:rPr>
                  <w:sz w:val="22"/>
                </w:rPr>
                <w:t xml:space="preserve">Data Unit / Parameter: </w:t>
              </w:r>
            </w:ins>
          </w:p>
        </w:tc>
        <w:tc>
          <w:tcPr>
            <w:tcW w:w="4592" w:type="dxa"/>
            <w:tcBorders>
              <w:top w:val="single" w:sz="4" w:space="0" w:color="000000"/>
              <w:left w:val="single" w:sz="4" w:space="0" w:color="000000"/>
              <w:bottom w:val="single" w:sz="4" w:space="0" w:color="000000"/>
              <w:right w:val="single" w:sz="4" w:space="0" w:color="000000"/>
            </w:tcBorders>
          </w:tcPr>
          <w:p w14:paraId="51CE61E3" w14:textId="77777777" w:rsidR="00AF3A16" w:rsidRPr="007F7E2B" w:rsidRDefault="00AF3A16">
            <w:pPr>
              <w:spacing w:line="259" w:lineRule="auto"/>
              <w:ind w:left="1"/>
              <w:rPr>
                <w:ins w:id="10299" w:author="V2" w:date="2025-04-14T14:19:00Z" w16du:dateUtc="2025-04-14T19:19:00Z"/>
              </w:rPr>
            </w:pPr>
            <w:ins w:id="10300" w:author="V2" w:date="2025-04-14T14:19:00Z" w16du:dateUtc="2025-04-14T19:19:00Z">
              <w:r w:rsidRPr="007F7E2B">
                <w:rPr>
                  <w:rFonts w:ascii="Arial" w:eastAsia="Arial" w:hAnsi="Arial" w:cs="Arial"/>
                  <w:i/>
                </w:rPr>
                <w:t>B</w:t>
              </w:r>
              <w:r w:rsidRPr="007F7E2B">
                <w:rPr>
                  <w:rFonts w:ascii="Arial" w:eastAsia="Arial" w:hAnsi="Arial" w:cs="Arial"/>
                  <w:i/>
                  <w:vertAlign w:val="subscript"/>
                </w:rPr>
                <w:t>i</w:t>
              </w:r>
              <w:r w:rsidRPr="007F7E2B">
                <w:rPr>
                  <w:rFonts w:ascii="Arial" w:eastAsia="Arial" w:hAnsi="Arial" w:cs="Arial"/>
                  <w:b/>
                </w:rPr>
                <w:t xml:space="preserve"> </w:t>
              </w:r>
            </w:ins>
          </w:p>
        </w:tc>
      </w:tr>
      <w:tr w:rsidR="00AF3A16" w:rsidRPr="007F7E2B" w14:paraId="7BE7C600" w14:textId="77777777">
        <w:trPr>
          <w:trHeight w:val="347"/>
          <w:ins w:id="10301"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6A7D7131" w14:textId="77777777" w:rsidR="00AF3A16" w:rsidRPr="007F7E2B" w:rsidRDefault="00AF3A16">
            <w:pPr>
              <w:spacing w:line="259" w:lineRule="auto"/>
              <w:rPr>
                <w:ins w:id="10302" w:author="V2" w:date="2025-04-14T14:19:00Z" w16du:dateUtc="2025-04-14T19:19:00Z"/>
              </w:rPr>
            </w:pPr>
            <w:ins w:id="10303"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696C5438" w14:textId="77777777" w:rsidR="00AF3A16" w:rsidRPr="007F7E2B" w:rsidRDefault="00AF3A16">
            <w:pPr>
              <w:spacing w:line="259" w:lineRule="auto"/>
              <w:ind w:left="1"/>
              <w:rPr>
                <w:ins w:id="10304" w:author="V2" w:date="2025-04-14T14:19:00Z" w16du:dateUtc="2025-04-14T19:19:00Z"/>
              </w:rPr>
            </w:pPr>
            <w:ins w:id="10305" w:author="V2" w:date="2025-04-14T14:19:00Z" w16du:dateUtc="2025-04-14T19:19:00Z">
              <w:r w:rsidRPr="007F7E2B">
                <w:t>t</w:t>
              </w:r>
              <w:r w:rsidRPr="007F7E2B">
                <w:rPr>
                  <w:rFonts w:ascii="Arial" w:eastAsia="Arial" w:hAnsi="Arial" w:cs="Arial"/>
                  <w:i/>
                </w:rPr>
                <w:t xml:space="preserve">  </w:t>
              </w:r>
            </w:ins>
          </w:p>
        </w:tc>
      </w:tr>
      <w:tr w:rsidR="00AF3A16" w:rsidRPr="007F7E2B" w14:paraId="3A5C98BB" w14:textId="77777777">
        <w:trPr>
          <w:trHeight w:val="347"/>
          <w:ins w:id="10306"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05A3F028" w14:textId="77777777" w:rsidR="00AF3A16" w:rsidRPr="007F7E2B" w:rsidRDefault="00AF3A16">
            <w:pPr>
              <w:spacing w:line="259" w:lineRule="auto"/>
              <w:rPr>
                <w:ins w:id="10307" w:author="V2" w:date="2025-04-14T14:19:00Z" w16du:dateUtc="2025-04-14T19:19:00Z"/>
              </w:rPr>
            </w:pPr>
            <w:ins w:id="10308"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7D40CF46" w14:textId="77777777" w:rsidR="00AF3A16" w:rsidRPr="007F7E2B" w:rsidRDefault="00AF3A16">
            <w:pPr>
              <w:spacing w:line="259" w:lineRule="auto"/>
              <w:ind w:left="1"/>
              <w:rPr>
                <w:ins w:id="10309" w:author="V2" w:date="2025-04-14T14:19:00Z" w16du:dateUtc="2025-04-14T19:19:00Z"/>
              </w:rPr>
            </w:pPr>
            <w:ins w:id="10310" w:author="V2" w:date="2025-04-14T14:19:00Z" w16du:dateUtc="2025-04-14T19:19:00Z">
              <w:r w:rsidRPr="007F7E2B">
                <w:t xml:space="preserve">Total biomass in stratum s  </w:t>
              </w:r>
            </w:ins>
          </w:p>
        </w:tc>
      </w:tr>
      <w:tr w:rsidR="00AF3A16" w:rsidRPr="007F7E2B" w14:paraId="75694E14" w14:textId="77777777">
        <w:trPr>
          <w:trHeight w:val="346"/>
          <w:ins w:id="10311"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0D5C11C8" w14:textId="77777777" w:rsidR="00AF3A16" w:rsidRPr="007F7E2B" w:rsidRDefault="00AF3A16">
            <w:pPr>
              <w:spacing w:line="259" w:lineRule="auto"/>
              <w:rPr>
                <w:ins w:id="10312" w:author="V2" w:date="2025-04-14T14:19:00Z" w16du:dateUtc="2025-04-14T19:19:00Z"/>
              </w:rPr>
            </w:pPr>
            <w:ins w:id="10313"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2022E2F3" w14:textId="77777777" w:rsidR="00AF3A16" w:rsidRPr="007F7E2B" w:rsidRDefault="00AF3A16">
            <w:pPr>
              <w:spacing w:line="259" w:lineRule="auto"/>
              <w:ind w:left="1"/>
              <w:rPr>
                <w:ins w:id="10314" w:author="V2" w:date="2025-04-14T14:19:00Z" w16du:dateUtc="2025-04-14T19:19:00Z"/>
              </w:rPr>
            </w:pPr>
            <w:ins w:id="10315" w:author="V2" w:date="2025-04-14T14:19:00Z" w16du:dateUtc="2025-04-14T19:19:00Z">
              <w:r w:rsidRPr="007F7E2B">
                <w:t xml:space="preserve">Summed from estimated data </w:t>
              </w:r>
            </w:ins>
          </w:p>
        </w:tc>
      </w:tr>
      <w:tr w:rsidR="00AF3A16" w:rsidRPr="007F7E2B" w14:paraId="2BB276CC" w14:textId="77777777">
        <w:trPr>
          <w:trHeight w:val="898"/>
          <w:ins w:id="10316"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63E5523F" w14:textId="77777777" w:rsidR="00AF3A16" w:rsidRPr="007F7E2B" w:rsidRDefault="00AF3A16">
            <w:pPr>
              <w:spacing w:line="259" w:lineRule="auto"/>
              <w:rPr>
                <w:ins w:id="10317" w:author="V2" w:date="2025-04-14T14:19:00Z" w16du:dateUtc="2025-04-14T19:19:00Z"/>
              </w:rPr>
            </w:pPr>
            <w:ins w:id="10318" w:author="V2" w:date="2025-04-14T14:19:00Z" w16du:dateUtc="2025-04-14T19:19:00Z">
              <w:r w:rsidRPr="007F7E2B">
                <w:lastRenderedPageBreak/>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6F9113D3" w14:textId="77777777" w:rsidR="00AF3A16" w:rsidRPr="007F7E2B" w:rsidRDefault="00AF3A16">
            <w:pPr>
              <w:spacing w:line="259" w:lineRule="auto"/>
              <w:ind w:left="1"/>
              <w:rPr>
                <w:ins w:id="10319" w:author="V2" w:date="2025-04-14T14:19:00Z" w16du:dateUtc="2025-04-14T19:19:00Z"/>
              </w:rPr>
            </w:pPr>
            <w:ins w:id="10320" w:author="V2" w:date="2025-04-14T14:19:00Z" w16du:dateUtc="2025-04-14T19:19:00Z">
              <w:r w:rsidRPr="007F7E2B">
                <w:t xml:space="preserve">Summed from estimations of total large woody biomass and total small woody and non-woody biomass in the stratum </w:t>
              </w:r>
            </w:ins>
          </w:p>
        </w:tc>
      </w:tr>
      <w:tr w:rsidR="00AF3A16" w:rsidRPr="007F7E2B" w14:paraId="065FCC0E" w14:textId="77777777">
        <w:trPr>
          <w:trHeight w:val="344"/>
          <w:ins w:id="10321" w:author="V2" w:date="2025-04-14T14:19:00Z" w16du:dateUtc="2025-04-14T19:19:00Z"/>
        </w:trPr>
        <w:tc>
          <w:tcPr>
            <w:tcW w:w="4049" w:type="dxa"/>
            <w:tcBorders>
              <w:top w:val="single" w:sz="4" w:space="0" w:color="000000"/>
              <w:left w:val="single" w:sz="4" w:space="0" w:color="000000"/>
              <w:bottom w:val="single" w:sz="4" w:space="0" w:color="000000"/>
              <w:right w:val="single" w:sz="4" w:space="0" w:color="000000"/>
            </w:tcBorders>
            <w:shd w:val="clear" w:color="auto" w:fill="C2D7E0"/>
          </w:tcPr>
          <w:p w14:paraId="78842E5F" w14:textId="77777777" w:rsidR="00AF3A16" w:rsidRPr="007F7E2B" w:rsidRDefault="00AF3A16">
            <w:pPr>
              <w:spacing w:line="259" w:lineRule="auto"/>
              <w:rPr>
                <w:ins w:id="10322" w:author="V2" w:date="2025-04-14T14:19:00Z" w16du:dateUtc="2025-04-14T19:19:00Z"/>
              </w:rPr>
            </w:pPr>
            <w:ins w:id="10323"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01F3F08C" w14:textId="77777777" w:rsidR="00AF3A16" w:rsidRPr="007F7E2B" w:rsidRDefault="00AF3A16">
            <w:pPr>
              <w:spacing w:line="259" w:lineRule="auto"/>
              <w:ind w:left="1"/>
              <w:rPr>
                <w:ins w:id="10324" w:author="V2" w:date="2025-04-14T14:19:00Z" w16du:dateUtc="2025-04-14T19:19:00Z"/>
              </w:rPr>
            </w:pPr>
            <w:ins w:id="10325" w:author="V2" w:date="2025-04-14T14:19:00Z" w16du:dateUtc="2025-04-14T19:19:00Z">
              <w:r w:rsidRPr="007F7E2B">
                <w:t xml:space="preserve"> </w:t>
              </w:r>
            </w:ins>
          </w:p>
        </w:tc>
      </w:tr>
    </w:tbl>
    <w:p w14:paraId="2423FA79" w14:textId="77777777" w:rsidR="00AF3A16" w:rsidRPr="007F7E2B" w:rsidRDefault="00AF3A16">
      <w:pPr>
        <w:spacing w:line="259" w:lineRule="auto"/>
        <w:rPr>
          <w:ins w:id="10326" w:author="V2" w:date="2025-04-14T14:19:00Z" w16du:dateUtc="2025-04-14T19:19:00Z"/>
        </w:rPr>
      </w:pPr>
      <w:ins w:id="10327" w:author="V2" w:date="2025-04-14T14:19:00Z" w16du:dateUtc="2025-04-14T19:19:00Z">
        <w:r w:rsidRPr="007F7E2B">
          <w:rPr>
            <w:sz w:val="22"/>
          </w:rPr>
          <w:t xml:space="preserve"> </w:t>
        </w:r>
      </w:ins>
    </w:p>
    <w:p w14:paraId="134CC612" w14:textId="77777777" w:rsidR="00AF3A16" w:rsidRPr="007F7E2B" w:rsidRDefault="00AF3A16">
      <w:pPr>
        <w:pStyle w:val="Heading1"/>
        <w:tabs>
          <w:tab w:val="center" w:pos="2964"/>
        </w:tabs>
        <w:ind w:left="-15"/>
        <w:rPr>
          <w:ins w:id="10328" w:author="V2" w:date="2025-04-14T14:19:00Z" w16du:dateUtc="2025-04-14T19:19:00Z"/>
        </w:rPr>
      </w:pPr>
      <w:bookmarkStart w:id="10329" w:name="_Toc174616125"/>
      <w:bookmarkStart w:id="10330" w:name="_Toc174616541"/>
      <w:bookmarkStart w:id="10331" w:name="_Toc180594266"/>
      <w:bookmarkStart w:id="10332" w:name="_Toc180594673"/>
      <w:bookmarkStart w:id="10333" w:name="_Toc53284"/>
      <w:ins w:id="10334" w:author="V2" w:date="2025-04-14T14:19:00Z" w16du:dateUtc="2025-04-14T19:19:00Z">
        <w:r w:rsidRPr="007F7E2B">
          <w:t xml:space="preserve">7 </w:t>
        </w:r>
        <w:r w:rsidRPr="007F7E2B">
          <w:tab/>
          <w:t>REFERENCES AND OTHER INFORMATION</w:t>
        </w:r>
        <w:bookmarkEnd w:id="10329"/>
        <w:bookmarkEnd w:id="10330"/>
        <w:bookmarkEnd w:id="10331"/>
        <w:bookmarkEnd w:id="10332"/>
        <w:r w:rsidRPr="007F7E2B">
          <w:t xml:space="preserve"> </w:t>
        </w:r>
        <w:bookmarkEnd w:id="10333"/>
      </w:ins>
    </w:p>
    <w:p w14:paraId="03576E22" w14:textId="77777777" w:rsidR="00AF3A16" w:rsidRPr="007F7E2B" w:rsidRDefault="00AF3A16" w:rsidP="00FA020B">
      <w:pPr>
        <w:spacing w:after="7"/>
        <w:ind w:left="720" w:right="1"/>
        <w:rPr>
          <w:ins w:id="10335" w:author="V2" w:date="2025-04-14T14:19:00Z" w16du:dateUtc="2025-04-14T19:19:00Z"/>
        </w:rPr>
      </w:pPr>
      <w:ins w:id="10336" w:author="V2" w:date="2025-04-14T14:19:00Z" w16du:dateUtc="2025-04-14T19:19:00Z">
        <w:r w:rsidRPr="007F7E2B">
          <w:t>CDM AR-AM0001 (now in consolidated methodology CDM AR-ACM0002) AR-ACM0002:  http://cdm.unfccc.int/UserManagement/FileStorage/CDM_ACM2B3FZAKHOM5TPX6WC19NDFFPT4J3Y</w:t>
        </w:r>
      </w:ins>
    </w:p>
    <w:p w14:paraId="4C28B20E" w14:textId="77777777" w:rsidR="00AF3A16" w:rsidRPr="007F7E2B" w:rsidRDefault="00AF3A16" w:rsidP="00FA020B">
      <w:pPr>
        <w:ind w:left="-5" w:right="1" w:firstLine="725"/>
        <w:rPr>
          <w:ins w:id="10337" w:author="V2" w:date="2025-04-14T14:19:00Z" w16du:dateUtc="2025-04-14T19:19:00Z"/>
        </w:rPr>
      </w:pPr>
      <w:ins w:id="10338" w:author="V2" w:date="2025-04-14T14:19:00Z" w16du:dateUtc="2025-04-14T19:19:00Z">
        <w:r w:rsidRPr="007F7E2B">
          <w:t xml:space="preserve">E (visited 18-05-2010). </w:t>
        </w:r>
      </w:ins>
    </w:p>
    <w:p w14:paraId="50439EE9" w14:textId="77777777" w:rsidR="00AF3A16" w:rsidRPr="007F7E2B" w:rsidRDefault="00AF3A16" w:rsidP="00FA020B">
      <w:pPr>
        <w:spacing w:after="200" w:line="279" w:lineRule="auto"/>
        <w:ind w:left="720" w:right="315"/>
        <w:jc w:val="both"/>
        <w:rPr>
          <w:ins w:id="10339" w:author="V2" w:date="2025-04-14T14:19:00Z" w16du:dateUtc="2025-04-14T19:19:00Z"/>
        </w:rPr>
      </w:pPr>
      <w:ins w:id="10340" w:author="V2" w:date="2025-04-14T14:19:00Z" w16du:dateUtc="2025-04-14T19:19:00Z">
        <w:r w:rsidRPr="007F7E2B">
          <w:rPr>
            <w:noProof/>
            <w:sz w:val="22"/>
          </w:rPr>
          <mc:AlternateContent>
            <mc:Choice Requires="wpg">
              <w:drawing>
                <wp:anchor distT="0" distB="0" distL="114300" distR="114300" simplePos="0" relativeHeight="251658264" behindDoc="0" locked="0" layoutInCell="1" allowOverlap="1" wp14:anchorId="57E62D02" wp14:editId="345994C5">
                  <wp:simplePos x="0" y="0"/>
                  <wp:positionH relativeFrom="page">
                    <wp:posOffset>800405</wp:posOffset>
                  </wp:positionH>
                  <wp:positionV relativeFrom="page">
                    <wp:posOffset>3188538</wp:posOffset>
                  </wp:positionV>
                  <wp:extent cx="9144" cy="495605"/>
                  <wp:effectExtent l="0" t="0" r="0" b="0"/>
                  <wp:wrapSquare wrapText="bothSides"/>
                  <wp:docPr id="42095" name="Group 42095"/>
                  <wp:cNvGraphicFramePr/>
                  <a:graphic xmlns:a="http://schemas.openxmlformats.org/drawingml/2006/main">
                    <a:graphicData uri="http://schemas.microsoft.com/office/word/2010/wordprocessingGroup">
                      <wpg:wgp>
                        <wpg:cNvGrpSpPr/>
                        <wpg:grpSpPr>
                          <a:xfrm>
                            <a:off x="0" y="0"/>
                            <a:ext cx="9144" cy="495605"/>
                            <a:chOff x="0" y="0"/>
                            <a:chExt cx="9144" cy="495605"/>
                          </a:xfrm>
                        </wpg:grpSpPr>
                        <wps:wsp>
                          <wps:cNvPr id="53885" name="Shape 53885"/>
                          <wps:cNvSpPr/>
                          <wps:spPr>
                            <a:xfrm>
                              <a:off x="0" y="0"/>
                              <a:ext cx="9144" cy="320345"/>
                            </a:xfrm>
                            <a:custGeom>
                              <a:avLst/>
                              <a:gdLst/>
                              <a:ahLst/>
                              <a:cxnLst/>
                              <a:rect l="0" t="0" r="0" b="0"/>
                              <a:pathLst>
                                <a:path w="9144" h="320345">
                                  <a:moveTo>
                                    <a:pt x="0" y="0"/>
                                  </a:moveTo>
                                  <a:lnTo>
                                    <a:pt x="9144" y="0"/>
                                  </a:lnTo>
                                  <a:lnTo>
                                    <a:pt x="9144" y="320345"/>
                                  </a:lnTo>
                                  <a:lnTo>
                                    <a:pt x="0" y="3203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886" name="Shape 53886"/>
                          <wps:cNvSpPr/>
                          <wps:spPr>
                            <a:xfrm>
                              <a:off x="0" y="320345"/>
                              <a:ext cx="9144" cy="175260"/>
                            </a:xfrm>
                            <a:custGeom>
                              <a:avLst/>
                              <a:gdLst/>
                              <a:ahLst/>
                              <a:cxnLst/>
                              <a:rect l="0" t="0" r="0" b="0"/>
                              <a:pathLst>
                                <a:path w="9144" h="175260">
                                  <a:moveTo>
                                    <a:pt x="0" y="0"/>
                                  </a:moveTo>
                                  <a:lnTo>
                                    <a:pt x="9144" y="0"/>
                                  </a:lnTo>
                                  <a:lnTo>
                                    <a:pt x="9144" y="175260"/>
                                  </a:lnTo>
                                  <a:lnTo>
                                    <a:pt x="0" y="175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95BBF17" id="Group 42095" o:spid="_x0000_s1026" style="position:absolute;margin-left:63pt;margin-top:251.05pt;width:.7pt;height:39pt;z-index:251658264;mso-position-horizontal-relative:page;mso-position-vertical-relative:page" coordsize="9144,495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">
                  <v:shape id="Shape 53885" o:spid="_x0000_s1027" style="position:absolute;width:9144;height:320345;visibility:visible;mso-wrap-style:square;v-text-anchor:top" coordsize="9144,320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" path="m,l9144,r,320345l,320345,,e" fillcolor="black" stroked="f" strokeweight="0">
                    <v:stroke miterlimit="83231f" joinstyle="miter"/>
                    <v:path arrowok="t" textboxrect="0,0,9144,320345"/>
                  </v:shape>
                  <v:shape id="Shape 53886" o:spid="_x0000_s1028" style="position:absolute;top:320345;width:9144;height:175260;visibility:visible;mso-wrap-style:square;v-text-anchor:top" coordsize="9144,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" path="m,l9144,r,175260l,175260,,e" fillcolor="black" stroked="f" strokeweight="0">
                    <v:stroke miterlimit="83231f" joinstyle="miter"/>
                    <v:path arrowok="t" textboxrect="0,0,9144,175260"/>
                  </v:shape>
                  <w10:wrap type="square" anchorx="page" anchory="page"/>
                </v:group>
              </w:pict>
            </mc:Fallback>
          </mc:AlternateContent>
        </w:r>
        <w:r w:rsidRPr="007F7E2B">
          <w:t xml:space="preserve">CDM AR-AM0004  Reforestation or afforestation of land currently under agricultural use. ARAM 004 http://cdm.unfccc.int/UserManagement/FileStorage/KYBDLQFMI6R20X58OGH3Z71N9TSU4A (visited 18-05-2010). </w:t>
        </w:r>
      </w:ins>
    </w:p>
    <w:p w14:paraId="4D342E4E" w14:textId="66B8FA6E" w:rsidR="00AF3A16" w:rsidRPr="007F7E2B" w:rsidRDefault="00AF3A16" w:rsidP="00FA020B">
      <w:pPr>
        <w:spacing w:after="242"/>
        <w:ind w:left="720" w:right="1"/>
        <w:rPr>
          <w:ins w:id="10341" w:author="V2" w:date="2025-04-14T14:19:00Z" w16du:dateUtc="2025-04-14T19:19:00Z"/>
        </w:rPr>
      </w:pPr>
      <w:ins w:id="10342" w:author="V2" w:date="2025-04-14T14:19:00Z" w16du:dateUtc="2025-04-14T19:19:00Z">
        <w:r w:rsidRPr="007F7E2B">
          <w:t>IPCC, 2003, GPG-LULUCF (</w:t>
        </w:r>
        <w:r w:rsidR="00404C99">
          <w:fldChar w:fldCharType="begin"/>
        </w:r>
        <w:r w:rsidR="00404C99">
          <w:instrText>HYPERLINK "http://www.ipcc-nggip.iges.or.jp/public/gpglulucf/gpglulucf_contents.html"</w:instrText>
        </w:r>
        <w:r w:rsidR="00404C99">
          <w:fldChar w:fldCharType="separate"/>
        </w:r>
        <w:r w:rsidR="00404C99" w:rsidRPr="007F7E2B">
          <w:rPr>
            <w:rStyle w:val="Hyperlink"/>
          </w:rPr>
          <w:t>http://www.ipcc-nggip.iges.or.jp/public/gpglulucf/gpglulucf_contents.html</w:t>
        </w:r>
        <w:r w:rsidR="00404C99">
          <w:fldChar w:fldCharType="end"/>
        </w:r>
        <w:r w:rsidRPr="007F7E2B">
          <w:t xml:space="preserve">, lastvisited 14-09-2011) </w:t>
        </w:r>
      </w:ins>
    </w:p>
    <w:p w14:paraId="65E1421F" w14:textId="77777777" w:rsidR="00AF3A16" w:rsidRPr="007F7E2B" w:rsidRDefault="00AF3A16" w:rsidP="00FA020B">
      <w:pPr>
        <w:spacing w:after="20" w:line="259" w:lineRule="auto"/>
        <w:ind w:left="720"/>
        <w:rPr>
          <w:ins w:id="10343" w:author="V2" w:date="2025-04-14T14:19:00Z" w16du:dateUtc="2025-04-14T19:19:00Z"/>
        </w:rPr>
      </w:pPr>
      <w:ins w:id="10344" w:author="V2" w:date="2025-04-14T14:19:00Z" w16du:dateUtc="2025-04-14T19:19:00Z">
        <w:r w:rsidRPr="007F7E2B">
          <w:t xml:space="preserve">CDM A/R Methodological Tool </w:t>
        </w:r>
        <w:r w:rsidRPr="007F7E2B">
          <w:rPr>
            <w:rFonts w:ascii="Arial" w:eastAsia="Arial" w:hAnsi="Arial" w:cs="Arial"/>
            <w:i/>
          </w:rPr>
          <w:t xml:space="preserve">Calculation of the number of sample plots for measurements within A/R </w:t>
        </w:r>
      </w:ins>
    </w:p>
    <w:p w14:paraId="0DB28CA9" w14:textId="77777777" w:rsidR="00AF3A16" w:rsidRPr="007F7E2B" w:rsidRDefault="00AF3A16" w:rsidP="00FA020B">
      <w:pPr>
        <w:ind w:left="-5" w:right="1" w:firstLine="725"/>
        <w:rPr>
          <w:ins w:id="10345" w:author="V2" w:date="2025-04-14T14:19:00Z" w16du:dateUtc="2025-04-14T19:19:00Z"/>
        </w:rPr>
      </w:pPr>
      <w:ins w:id="10346" w:author="V2" w:date="2025-04-14T14:19:00Z" w16du:dateUtc="2025-04-14T19:19:00Z">
        <w:r w:rsidRPr="007F7E2B">
          <w:rPr>
            <w:rFonts w:ascii="Arial" w:eastAsia="Arial" w:hAnsi="Arial" w:cs="Arial"/>
            <w:i/>
          </w:rPr>
          <w:t>CDM project activities</w:t>
        </w:r>
        <w:r w:rsidRPr="007F7E2B">
          <w:t xml:space="preserve"> (AR-AM Tool 03 - Version 02 or later version)</w:t>
        </w:r>
        <w:r w:rsidRPr="007F7E2B">
          <w:rPr>
            <w:color w:val="FF0101"/>
          </w:rPr>
          <w:t xml:space="preserve"> </w:t>
        </w:r>
        <w:r w:rsidRPr="007F7E2B">
          <w:br w:type="page"/>
        </w:r>
      </w:ins>
    </w:p>
    <w:p w14:paraId="15CAEA5E" w14:textId="77777777" w:rsidR="00AF3A16" w:rsidRPr="007F7E2B" w:rsidRDefault="00AF3A16">
      <w:pPr>
        <w:pStyle w:val="Heading3"/>
        <w:spacing w:after="48"/>
        <w:rPr>
          <w:ins w:id="10347" w:author="V2" w:date="2025-04-14T14:19:00Z" w16du:dateUtc="2025-04-14T19:19:00Z"/>
        </w:rPr>
      </w:pPr>
      <w:bookmarkStart w:id="10348" w:name="_Toc174616126"/>
      <w:bookmarkStart w:id="10349" w:name="_Toc174616542"/>
      <w:bookmarkStart w:id="10350" w:name="_Toc180594267"/>
      <w:bookmarkStart w:id="10351" w:name="_Toc180594674"/>
      <w:ins w:id="10352" w:author="V2" w:date="2025-04-14T14:19:00Z" w16du:dateUtc="2025-04-14T19:19:00Z">
        <w:r w:rsidRPr="007F7E2B">
          <w:rPr>
            <w:color w:val="004B6B"/>
            <w:sz w:val="22"/>
          </w:rPr>
          <w:lastRenderedPageBreak/>
          <w:t>DOCUMENT HISTORY</w:t>
        </w:r>
        <w:bookmarkEnd w:id="10348"/>
        <w:bookmarkEnd w:id="10349"/>
        <w:bookmarkEnd w:id="10350"/>
        <w:bookmarkEnd w:id="10351"/>
        <w:r w:rsidRPr="007F7E2B">
          <w:rPr>
            <w:color w:val="004B6B"/>
            <w:sz w:val="22"/>
          </w:rPr>
          <w:t xml:space="preserve"> </w:t>
        </w:r>
      </w:ins>
    </w:p>
    <w:p w14:paraId="248DC9C1" w14:textId="77777777" w:rsidR="00AF3A16" w:rsidRPr="007F7E2B" w:rsidRDefault="00AF3A16">
      <w:pPr>
        <w:spacing w:line="259" w:lineRule="auto"/>
        <w:rPr>
          <w:ins w:id="10353" w:author="V2" w:date="2025-04-14T14:19:00Z" w16du:dateUtc="2025-04-14T19:19:00Z"/>
        </w:rPr>
      </w:pPr>
      <w:ins w:id="10354" w:author="V2" w:date="2025-04-14T14:19:00Z" w16du:dateUtc="2025-04-14T19:19:00Z">
        <w:r w:rsidRPr="007F7E2B">
          <w:rPr>
            <w:color w:val="004B6B"/>
          </w:rPr>
          <w:t xml:space="preserve"> </w:t>
        </w:r>
      </w:ins>
    </w:p>
    <w:tbl>
      <w:tblPr>
        <w:tblStyle w:val="TableGrid0"/>
        <w:tblW w:w="9124" w:type="dxa"/>
        <w:tblInd w:w="-107" w:type="dxa"/>
        <w:tblCellMar>
          <w:top w:w="6" w:type="dxa"/>
          <w:left w:w="107" w:type="dxa"/>
          <w:right w:w="115" w:type="dxa"/>
        </w:tblCellMar>
        <w:tblLook w:val="04A0" w:firstRow="1" w:lastRow="0" w:firstColumn="1" w:lastColumn="0" w:noHBand="0" w:noVBand="1"/>
      </w:tblPr>
      <w:tblGrid>
        <w:gridCol w:w="1103"/>
        <w:gridCol w:w="1480"/>
        <w:gridCol w:w="6541"/>
      </w:tblGrid>
      <w:tr w:rsidR="00AF3A16" w:rsidRPr="007F7E2B" w14:paraId="234FE42D" w14:textId="77777777">
        <w:trPr>
          <w:trHeight w:val="403"/>
          <w:ins w:id="10355"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shd w:val="clear" w:color="auto" w:fill="B6D3E4"/>
          </w:tcPr>
          <w:p w14:paraId="6E81AE07" w14:textId="77777777" w:rsidR="00AF3A16" w:rsidRPr="007F7E2B" w:rsidRDefault="00AF3A16">
            <w:pPr>
              <w:spacing w:line="259" w:lineRule="auto"/>
              <w:rPr>
                <w:ins w:id="10356" w:author="V2" w:date="2025-04-14T14:19:00Z" w16du:dateUtc="2025-04-14T19:19:00Z"/>
              </w:rPr>
            </w:pPr>
            <w:ins w:id="10357" w:author="V2" w:date="2025-04-14T14:19:00Z" w16du:dateUtc="2025-04-14T19:19:00Z">
              <w:r w:rsidRPr="007F7E2B">
                <w:rPr>
                  <w:rFonts w:ascii="Arial" w:eastAsia="Arial" w:hAnsi="Arial" w:cs="Arial"/>
                  <w:b/>
                </w:rPr>
                <w:t xml:space="preserve">Version </w:t>
              </w:r>
            </w:ins>
          </w:p>
        </w:tc>
        <w:tc>
          <w:tcPr>
            <w:tcW w:w="1487" w:type="dxa"/>
            <w:tcBorders>
              <w:top w:val="single" w:sz="4" w:space="0" w:color="000000"/>
              <w:left w:val="single" w:sz="4" w:space="0" w:color="000000"/>
              <w:bottom w:val="single" w:sz="4" w:space="0" w:color="000000"/>
              <w:right w:val="single" w:sz="4" w:space="0" w:color="000000"/>
            </w:tcBorders>
            <w:shd w:val="clear" w:color="auto" w:fill="B6D3E4"/>
          </w:tcPr>
          <w:p w14:paraId="7FFE363B" w14:textId="77777777" w:rsidR="00AF3A16" w:rsidRPr="007F7E2B" w:rsidRDefault="00AF3A16">
            <w:pPr>
              <w:spacing w:line="259" w:lineRule="auto"/>
              <w:ind w:left="1"/>
              <w:rPr>
                <w:ins w:id="10358" w:author="V2" w:date="2025-04-14T14:19:00Z" w16du:dateUtc="2025-04-14T19:19:00Z"/>
              </w:rPr>
            </w:pPr>
            <w:ins w:id="10359" w:author="V2" w:date="2025-04-14T14:19:00Z" w16du:dateUtc="2025-04-14T19:19:00Z">
              <w:r w:rsidRPr="007F7E2B">
                <w:rPr>
                  <w:rFonts w:ascii="Arial" w:eastAsia="Arial" w:hAnsi="Arial" w:cs="Arial"/>
                  <w:b/>
                </w:rPr>
                <w:t xml:space="preserve">Date </w:t>
              </w:r>
            </w:ins>
          </w:p>
        </w:tc>
        <w:tc>
          <w:tcPr>
            <w:tcW w:w="6587" w:type="dxa"/>
            <w:tcBorders>
              <w:top w:val="single" w:sz="4" w:space="0" w:color="000000"/>
              <w:left w:val="single" w:sz="4" w:space="0" w:color="000000"/>
              <w:bottom w:val="single" w:sz="4" w:space="0" w:color="000000"/>
              <w:right w:val="single" w:sz="4" w:space="0" w:color="000000"/>
            </w:tcBorders>
            <w:shd w:val="clear" w:color="auto" w:fill="B6D3E4"/>
          </w:tcPr>
          <w:p w14:paraId="567360A8" w14:textId="77777777" w:rsidR="00AF3A16" w:rsidRPr="007F7E2B" w:rsidRDefault="00AF3A16">
            <w:pPr>
              <w:spacing w:line="259" w:lineRule="auto"/>
              <w:rPr>
                <w:ins w:id="10360" w:author="V2" w:date="2025-04-14T14:19:00Z" w16du:dateUtc="2025-04-14T19:19:00Z"/>
              </w:rPr>
            </w:pPr>
            <w:ins w:id="10361" w:author="V2" w:date="2025-04-14T14:19:00Z" w16du:dateUtc="2025-04-14T19:19:00Z">
              <w:r w:rsidRPr="007F7E2B">
                <w:rPr>
                  <w:rFonts w:ascii="Arial" w:eastAsia="Arial" w:hAnsi="Arial" w:cs="Arial"/>
                  <w:b/>
                </w:rPr>
                <w:t xml:space="preserve">Comment </w:t>
              </w:r>
            </w:ins>
          </w:p>
        </w:tc>
      </w:tr>
      <w:tr w:rsidR="00AF3A16" w:rsidRPr="007F7E2B" w14:paraId="5F353A79" w14:textId="77777777">
        <w:trPr>
          <w:trHeight w:val="368"/>
          <w:ins w:id="10362"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tcPr>
          <w:p w14:paraId="4AF14F57" w14:textId="77777777" w:rsidR="00AF3A16" w:rsidRPr="007F7E2B" w:rsidRDefault="00AF3A16">
            <w:pPr>
              <w:spacing w:line="259" w:lineRule="auto"/>
              <w:rPr>
                <w:ins w:id="10363" w:author="V2" w:date="2025-04-14T14:19:00Z" w16du:dateUtc="2025-04-14T19:19:00Z"/>
              </w:rPr>
            </w:pPr>
            <w:ins w:id="10364" w:author="V2" w:date="2025-04-14T14:19:00Z" w16du:dateUtc="2025-04-14T19:19:00Z">
              <w:r w:rsidRPr="007F7E2B">
                <w:t xml:space="preserve">v1.0 </w:t>
              </w:r>
            </w:ins>
          </w:p>
        </w:tc>
        <w:tc>
          <w:tcPr>
            <w:tcW w:w="1487" w:type="dxa"/>
            <w:tcBorders>
              <w:top w:val="single" w:sz="4" w:space="0" w:color="000000"/>
              <w:left w:val="single" w:sz="4" w:space="0" w:color="000000"/>
              <w:bottom w:val="single" w:sz="4" w:space="0" w:color="000000"/>
              <w:right w:val="single" w:sz="4" w:space="0" w:color="000000"/>
            </w:tcBorders>
          </w:tcPr>
          <w:p w14:paraId="267D90E7" w14:textId="77777777" w:rsidR="00AF3A16" w:rsidRPr="007F7E2B" w:rsidRDefault="00AF3A16">
            <w:pPr>
              <w:spacing w:line="259" w:lineRule="auto"/>
              <w:ind w:left="1"/>
              <w:rPr>
                <w:ins w:id="10365" w:author="V2" w:date="2025-04-14T14:19:00Z" w16du:dateUtc="2025-04-14T19:19:00Z"/>
              </w:rPr>
            </w:pPr>
            <w:ins w:id="10366" w:author="V2" w:date="2025-04-14T14:19:00Z" w16du:dateUtc="2025-04-14T19:19:00Z">
              <w:r w:rsidRPr="007F7E2B">
                <w:t xml:space="preserve">16 Nov 2012 </w:t>
              </w:r>
            </w:ins>
          </w:p>
        </w:tc>
        <w:tc>
          <w:tcPr>
            <w:tcW w:w="6587" w:type="dxa"/>
            <w:tcBorders>
              <w:top w:val="single" w:sz="4" w:space="0" w:color="000000"/>
              <w:left w:val="single" w:sz="4" w:space="0" w:color="000000"/>
              <w:bottom w:val="single" w:sz="4" w:space="0" w:color="000000"/>
              <w:right w:val="single" w:sz="4" w:space="0" w:color="000000"/>
            </w:tcBorders>
          </w:tcPr>
          <w:p w14:paraId="3A2CAEA8" w14:textId="77777777" w:rsidR="00AF3A16" w:rsidRPr="007F7E2B" w:rsidRDefault="00AF3A16">
            <w:pPr>
              <w:spacing w:line="259" w:lineRule="auto"/>
              <w:rPr>
                <w:ins w:id="10367" w:author="V2" w:date="2025-04-14T14:19:00Z" w16du:dateUtc="2025-04-14T19:19:00Z"/>
              </w:rPr>
            </w:pPr>
            <w:ins w:id="10368" w:author="V2" w:date="2025-04-14T14:19:00Z" w16du:dateUtc="2025-04-14T19:19:00Z">
              <w:r w:rsidRPr="007F7E2B">
                <w:t xml:space="preserve">Initial version released </w:t>
              </w:r>
            </w:ins>
          </w:p>
        </w:tc>
      </w:tr>
    </w:tbl>
    <w:p w14:paraId="18110CD3" w14:textId="77777777" w:rsidR="00AF3A16" w:rsidRPr="007F7E2B" w:rsidRDefault="00AF3A16">
      <w:pPr>
        <w:spacing w:after="235" w:line="259" w:lineRule="auto"/>
        <w:rPr>
          <w:ins w:id="10369" w:author="V2" w:date="2025-04-14T14:19:00Z" w16du:dateUtc="2025-04-14T19:19:00Z"/>
        </w:rPr>
      </w:pPr>
      <w:ins w:id="10370" w:author="V2" w:date="2025-04-14T14:19:00Z" w16du:dateUtc="2025-04-14T19:19:00Z">
        <w:r w:rsidRPr="007F7E2B">
          <w:t xml:space="preserve"> </w:t>
        </w:r>
      </w:ins>
    </w:p>
    <w:p w14:paraId="6125BE76" w14:textId="77777777" w:rsidR="00AF3A16" w:rsidRPr="007F7E2B" w:rsidRDefault="00AF3A16">
      <w:pPr>
        <w:spacing w:line="259" w:lineRule="auto"/>
        <w:rPr>
          <w:ins w:id="10371" w:author="V2" w:date="2025-04-14T14:19:00Z" w16du:dateUtc="2025-04-14T19:19:00Z"/>
        </w:rPr>
      </w:pPr>
      <w:ins w:id="10372" w:author="V2" w:date="2025-04-14T14:19:00Z" w16du:dateUtc="2025-04-14T19:19:00Z">
        <w:r w:rsidRPr="007F7E2B">
          <w:rPr>
            <w:rFonts w:ascii="Arial" w:eastAsia="Arial" w:hAnsi="Arial" w:cs="Arial"/>
            <w:i/>
            <w:color w:val="808080"/>
          </w:rPr>
          <w:t xml:space="preserve"> </w:t>
        </w:r>
      </w:ins>
    </w:p>
    <w:p w14:paraId="366C9528" w14:textId="77777777" w:rsidR="00E04171" w:rsidRPr="007F7E2B" w:rsidRDefault="00E04171">
      <w:pPr>
        <w:spacing w:before="0" w:after="160" w:line="259" w:lineRule="auto"/>
        <w:rPr>
          <w:ins w:id="10373" w:author="V2" w:date="2025-04-14T14:19:00Z" w16du:dateUtc="2025-04-14T19:19:00Z"/>
        </w:rPr>
      </w:pPr>
    </w:p>
    <w:p w14:paraId="4A7123C6" w14:textId="77777777" w:rsidR="00E04171" w:rsidRPr="007F7E2B" w:rsidRDefault="00E04171">
      <w:pPr>
        <w:spacing w:before="0" w:after="160" w:line="259" w:lineRule="auto"/>
        <w:rPr>
          <w:ins w:id="10374" w:author="V2" w:date="2025-04-14T14:19:00Z" w16du:dateUtc="2025-04-14T19:19:00Z"/>
        </w:rPr>
      </w:pPr>
    </w:p>
    <w:p w14:paraId="502A211C" w14:textId="77777777" w:rsidR="00E04171" w:rsidRPr="007F7E2B" w:rsidRDefault="00E04171">
      <w:pPr>
        <w:spacing w:before="0" w:after="160" w:line="259" w:lineRule="auto"/>
        <w:rPr>
          <w:ins w:id="10375" w:author="V2" w:date="2025-04-14T14:19:00Z" w16du:dateUtc="2025-04-14T19:19:00Z"/>
        </w:rPr>
      </w:pPr>
    </w:p>
    <w:p w14:paraId="3636C1FA" w14:textId="77777777" w:rsidR="00E04171" w:rsidRPr="007F7E2B" w:rsidRDefault="00E04171">
      <w:pPr>
        <w:spacing w:before="0" w:after="160" w:line="259" w:lineRule="auto"/>
        <w:rPr>
          <w:ins w:id="10376" w:author="V2" w:date="2025-04-14T14:19:00Z" w16du:dateUtc="2025-04-14T19:19:00Z"/>
        </w:rPr>
      </w:pPr>
    </w:p>
    <w:p w14:paraId="3251997D" w14:textId="77777777" w:rsidR="00E04171" w:rsidRPr="007F7E2B" w:rsidRDefault="00E04171">
      <w:pPr>
        <w:spacing w:before="0" w:after="160" w:line="259" w:lineRule="auto"/>
        <w:rPr>
          <w:ins w:id="10377" w:author="V2" w:date="2025-04-14T14:19:00Z" w16du:dateUtc="2025-04-14T19:19:00Z"/>
        </w:rPr>
      </w:pPr>
    </w:p>
    <w:p w14:paraId="2599559F" w14:textId="77777777" w:rsidR="00DA40CE" w:rsidRPr="007F7E2B" w:rsidRDefault="00DA40CE">
      <w:pPr>
        <w:spacing w:before="0" w:after="160" w:line="259" w:lineRule="auto"/>
        <w:rPr>
          <w:ins w:id="10378" w:author="V2" w:date="2025-04-14T14:19:00Z" w16du:dateUtc="2025-04-14T19:19:00Z"/>
        </w:rPr>
      </w:pPr>
    </w:p>
    <w:p w14:paraId="2DE3770A" w14:textId="77777777" w:rsidR="00E04171" w:rsidRPr="007F7E2B" w:rsidRDefault="00E04171">
      <w:pPr>
        <w:spacing w:before="0" w:after="160" w:line="259" w:lineRule="auto"/>
        <w:rPr>
          <w:ins w:id="10379" w:author="V2" w:date="2025-04-14T14:19:00Z" w16du:dateUtc="2025-04-14T19:19:00Z"/>
        </w:rPr>
      </w:pPr>
    </w:p>
    <w:p w14:paraId="4B197004" w14:textId="77777777" w:rsidR="00E04171" w:rsidRPr="007F7E2B" w:rsidRDefault="00E04171">
      <w:pPr>
        <w:spacing w:before="0" w:after="160" w:line="259" w:lineRule="auto"/>
        <w:rPr>
          <w:ins w:id="10380" w:author="V2" w:date="2025-04-14T14:19:00Z" w16du:dateUtc="2025-04-14T19:19:00Z"/>
        </w:rPr>
      </w:pPr>
    </w:p>
    <w:p w14:paraId="3BB3118F" w14:textId="77777777" w:rsidR="00E04171" w:rsidRPr="007F7E2B" w:rsidRDefault="00E04171">
      <w:pPr>
        <w:spacing w:before="0" w:after="160" w:line="259" w:lineRule="auto"/>
        <w:rPr>
          <w:ins w:id="10381" w:author="V2" w:date="2025-04-14T14:19:00Z" w16du:dateUtc="2025-04-14T19:19:00Z"/>
        </w:rPr>
      </w:pPr>
    </w:p>
    <w:p w14:paraId="4D5451D1" w14:textId="77777777" w:rsidR="00E04171" w:rsidRPr="007F7E2B" w:rsidRDefault="00E04171">
      <w:pPr>
        <w:spacing w:before="0" w:after="160" w:line="259" w:lineRule="auto"/>
        <w:rPr>
          <w:ins w:id="10382" w:author="V2" w:date="2025-04-14T14:19:00Z" w16du:dateUtc="2025-04-14T19:19:00Z"/>
        </w:rPr>
      </w:pPr>
    </w:p>
    <w:p w14:paraId="0ED28A43" w14:textId="77777777" w:rsidR="00E04171" w:rsidRPr="007F7E2B" w:rsidRDefault="00E04171">
      <w:pPr>
        <w:spacing w:before="0" w:after="160" w:line="259" w:lineRule="auto"/>
        <w:rPr>
          <w:ins w:id="10383" w:author="V2" w:date="2025-04-14T14:19:00Z" w16du:dateUtc="2025-04-14T19:19:00Z"/>
        </w:rPr>
      </w:pPr>
    </w:p>
    <w:p w14:paraId="5F16FF48" w14:textId="77777777" w:rsidR="00E04171" w:rsidRPr="007F7E2B" w:rsidRDefault="00E04171">
      <w:pPr>
        <w:spacing w:before="0" w:after="160" w:line="259" w:lineRule="auto"/>
        <w:rPr>
          <w:ins w:id="10384" w:author="V2" w:date="2025-04-14T14:19:00Z" w16du:dateUtc="2025-04-14T19:19:00Z"/>
        </w:rPr>
      </w:pPr>
    </w:p>
    <w:p w14:paraId="5B352052" w14:textId="77777777" w:rsidR="00E04171" w:rsidRPr="007F7E2B" w:rsidRDefault="00E04171">
      <w:pPr>
        <w:spacing w:before="0" w:after="160" w:line="259" w:lineRule="auto"/>
        <w:rPr>
          <w:ins w:id="10385" w:author="V2" w:date="2025-04-14T14:19:00Z" w16du:dateUtc="2025-04-14T19:19:00Z"/>
        </w:rPr>
      </w:pPr>
    </w:p>
    <w:p w14:paraId="46B7AB5D" w14:textId="77777777" w:rsidR="00E04171" w:rsidRPr="007F7E2B" w:rsidRDefault="00E04171">
      <w:pPr>
        <w:spacing w:before="0" w:after="160" w:line="259" w:lineRule="auto"/>
        <w:rPr>
          <w:ins w:id="10386" w:author="V2" w:date="2025-04-14T14:19:00Z" w16du:dateUtc="2025-04-14T19:19:00Z"/>
        </w:rPr>
      </w:pPr>
    </w:p>
    <w:p w14:paraId="7772F056" w14:textId="77777777" w:rsidR="00E04171" w:rsidRPr="007F7E2B" w:rsidRDefault="00E04171">
      <w:pPr>
        <w:spacing w:before="0" w:after="160" w:line="259" w:lineRule="auto"/>
        <w:rPr>
          <w:ins w:id="10387" w:author="V2" w:date="2025-04-14T14:19:00Z" w16du:dateUtc="2025-04-14T19:19:00Z"/>
        </w:rPr>
      </w:pPr>
    </w:p>
    <w:p w14:paraId="7F2A33A5" w14:textId="77777777" w:rsidR="00E04171" w:rsidRPr="007F7E2B" w:rsidRDefault="00E04171">
      <w:pPr>
        <w:spacing w:before="0" w:after="160" w:line="259" w:lineRule="auto"/>
        <w:rPr>
          <w:ins w:id="10388" w:author="V2" w:date="2025-04-14T14:19:00Z" w16du:dateUtc="2025-04-14T19:19:00Z"/>
        </w:rPr>
      </w:pPr>
    </w:p>
    <w:p w14:paraId="1BEA3443" w14:textId="77777777" w:rsidR="00E04171" w:rsidRPr="007F7E2B" w:rsidRDefault="00E04171">
      <w:pPr>
        <w:spacing w:before="0" w:after="160" w:line="259" w:lineRule="auto"/>
        <w:rPr>
          <w:ins w:id="10389" w:author="V2" w:date="2025-04-14T14:19:00Z" w16du:dateUtc="2025-04-14T19:19:00Z"/>
        </w:rPr>
      </w:pPr>
    </w:p>
    <w:p w14:paraId="5BAA4258" w14:textId="77777777" w:rsidR="00E04171" w:rsidRPr="007F7E2B" w:rsidRDefault="00E04171">
      <w:pPr>
        <w:spacing w:before="0" w:after="160" w:line="259" w:lineRule="auto"/>
        <w:rPr>
          <w:ins w:id="10390" w:author="V2" w:date="2025-04-14T14:19:00Z" w16du:dateUtc="2025-04-14T19:19:00Z"/>
        </w:rPr>
      </w:pPr>
    </w:p>
    <w:p w14:paraId="3F021876" w14:textId="77777777" w:rsidR="00E04171" w:rsidRPr="007F7E2B" w:rsidRDefault="00E04171">
      <w:pPr>
        <w:spacing w:before="0" w:after="160" w:line="259" w:lineRule="auto"/>
        <w:rPr>
          <w:ins w:id="10391" w:author="V2" w:date="2025-04-14T14:19:00Z" w16du:dateUtc="2025-04-14T19:19:00Z"/>
        </w:rPr>
      </w:pPr>
    </w:p>
    <w:p w14:paraId="67A16A62" w14:textId="77777777" w:rsidR="00E04171" w:rsidRPr="007F7E2B" w:rsidRDefault="00E04171">
      <w:pPr>
        <w:spacing w:before="0" w:after="160" w:line="259" w:lineRule="auto"/>
        <w:rPr>
          <w:ins w:id="10392" w:author="V2" w:date="2025-04-14T14:19:00Z" w16du:dateUtc="2025-04-14T19:19:00Z"/>
        </w:rPr>
      </w:pPr>
    </w:p>
    <w:p w14:paraId="72EF9C93" w14:textId="77777777" w:rsidR="00E04171" w:rsidRPr="007F7E2B" w:rsidRDefault="00E04171">
      <w:pPr>
        <w:spacing w:before="0" w:after="160" w:line="259" w:lineRule="auto"/>
        <w:rPr>
          <w:ins w:id="10393" w:author="V2" w:date="2025-04-14T14:19:00Z" w16du:dateUtc="2025-04-14T19:19:00Z"/>
        </w:rPr>
      </w:pPr>
    </w:p>
    <w:p w14:paraId="2438A797" w14:textId="1297FFF4" w:rsidR="00AF3A16" w:rsidRPr="007F7E2B" w:rsidRDefault="00AF3A16" w:rsidP="006D6ACB">
      <w:pPr>
        <w:spacing w:after="39" w:line="250" w:lineRule="auto"/>
        <w:ind w:right="9300"/>
        <w:rPr>
          <w:ins w:id="10394" w:author="V2" w:date="2025-04-14T14:19:00Z" w16du:dateUtc="2025-04-14T19:19:00Z"/>
        </w:rPr>
      </w:pPr>
    </w:p>
    <w:p w14:paraId="51C1BE56" w14:textId="1104D5B0" w:rsidR="00AF3A16" w:rsidRPr="007F7E2B" w:rsidRDefault="00AF3A16" w:rsidP="006D6ACB">
      <w:pPr>
        <w:spacing w:after="232" w:line="259" w:lineRule="auto"/>
        <w:jc w:val="center"/>
        <w:rPr>
          <w:ins w:id="10395" w:author="V2" w:date="2025-04-14T14:19:00Z" w16du:dateUtc="2025-04-14T19:19:00Z"/>
        </w:rPr>
      </w:pPr>
      <w:bookmarkStart w:id="10396" w:name="TRS_5"/>
      <w:bookmarkEnd w:id="10396"/>
      <w:ins w:id="10397" w:author="V2" w:date="2025-04-14T14:19:00Z" w16du:dateUtc="2025-04-14T19:19:00Z">
        <w:r w:rsidRPr="007F7E2B">
          <w:rPr>
            <w:sz w:val="40"/>
          </w:rPr>
          <w:t>TRS-5</w:t>
        </w:r>
      </w:ins>
    </w:p>
    <w:p w14:paraId="170139F2" w14:textId="09525ED2" w:rsidR="00AF3A16" w:rsidRPr="007F7E2B" w:rsidRDefault="00AF3A16" w:rsidP="006D6ACB">
      <w:pPr>
        <w:spacing w:after="232" w:line="259" w:lineRule="auto"/>
        <w:jc w:val="center"/>
        <w:rPr>
          <w:ins w:id="10398" w:author="V2" w:date="2025-04-14T14:19:00Z" w16du:dateUtc="2025-04-14T19:19:00Z"/>
        </w:rPr>
      </w:pPr>
      <w:ins w:id="10399" w:author="V2" w:date="2025-04-14T14:19:00Z" w16du:dateUtc="2025-04-14T19:19:00Z">
        <w:r w:rsidRPr="007F7E2B">
          <w:rPr>
            <w:sz w:val="40"/>
          </w:rPr>
          <w:t>ESTIMATION OF CARBON STOCKS IN  THE LITTER  POOL</w:t>
        </w:r>
      </w:ins>
    </w:p>
    <w:p w14:paraId="2518A499" w14:textId="77777777" w:rsidR="00AF3A16" w:rsidRPr="007F7E2B" w:rsidRDefault="00AF3A16">
      <w:pPr>
        <w:spacing w:after="16" w:line="259" w:lineRule="auto"/>
        <w:ind w:left="134"/>
        <w:jc w:val="center"/>
        <w:rPr>
          <w:ins w:id="10400" w:author="V2" w:date="2025-04-14T14:19:00Z" w16du:dateUtc="2025-04-14T19:19:00Z"/>
        </w:rPr>
      </w:pPr>
      <w:ins w:id="10401" w:author="V2" w:date="2025-04-14T14:19:00Z" w16du:dateUtc="2025-04-14T19:19:00Z">
        <w:r w:rsidRPr="007F7E2B">
          <w:rPr>
            <w:sz w:val="48"/>
          </w:rPr>
          <w:t xml:space="preserve"> </w:t>
        </w:r>
      </w:ins>
    </w:p>
    <w:p w14:paraId="3D6F5773" w14:textId="77777777" w:rsidR="00AF3A16" w:rsidRPr="007F7E2B" w:rsidRDefault="00AF3A16">
      <w:pPr>
        <w:spacing w:after="218" w:line="259" w:lineRule="auto"/>
        <w:ind w:left="3227" w:right="3218"/>
        <w:jc w:val="center"/>
        <w:rPr>
          <w:ins w:id="10402" w:author="V2" w:date="2025-04-14T14:19:00Z" w16du:dateUtc="2025-04-14T19:19:00Z"/>
        </w:rPr>
      </w:pPr>
      <w:ins w:id="10403" w:author="V2" w:date="2025-04-14T14:19:00Z" w16du:dateUtc="2025-04-14T19:19:00Z">
        <w:r w:rsidRPr="007F7E2B">
          <w:t xml:space="preserve">Version 1.0 </w:t>
        </w:r>
      </w:ins>
    </w:p>
    <w:p w14:paraId="737AB6C2" w14:textId="77777777" w:rsidR="00AF3A16" w:rsidRPr="007F7E2B" w:rsidRDefault="00AF3A16">
      <w:pPr>
        <w:spacing w:line="451" w:lineRule="auto"/>
        <w:ind w:left="3227" w:right="3153"/>
        <w:jc w:val="center"/>
        <w:rPr>
          <w:ins w:id="10404" w:author="V2" w:date="2025-04-14T14:19:00Z" w16du:dateUtc="2025-04-14T19:19:00Z"/>
        </w:rPr>
      </w:pPr>
      <w:ins w:id="10405" w:author="V2" w:date="2025-04-14T14:19:00Z" w16du:dateUtc="2025-04-14T19:19:00Z">
        <w:r w:rsidRPr="007F7E2B">
          <w:t xml:space="preserve">16 November 2012 Sectoral Scope 14 </w:t>
        </w:r>
      </w:ins>
    </w:p>
    <w:p w14:paraId="45C22477" w14:textId="77777777" w:rsidR="00AF3A16" w:rsidRPr="007F7E2B" w:rsidRDefault="00AF3A16">
      <w:pPr>
        <w:spacing w:after="232" w:line="259" w:lineRule="auto"/>
        <w:ind w:left="112"/>
        <w:jc w:val="center"/>
        <w:rPr>
          <w:ins w:id="10406" w:author="V2" w:date="2025-04-14T14:19:00Z" w16du:dateUtc="2025-04-14T19:19:00Z"/>
        </w:rPr>
      </w:pPr>
      <w:ins w:id="10407" w:author="V2" w:date="2025-04-14T14:19:00Z" w16du:dateUtc="2025-04-14T19:19:00Z">
        <w:r w:rsidRPr="007F7E2B">
          <w:rPr>
            <w:sz w:val="40"/>
          </w:rPr>
          <w:t xml:space="preserve"> </w:t>
        </w:r>
      </w:ins>
    </w:p>
    <w:p w14:paraId="43FDC9F7" w14:textId="2EF92C39" w:rsidR="00AF3A16" w:rsidRPr="007F7E2B" w:rsidRDefault="00AF3A16">
      <w:pPr>
        <w:spacing w:after="61" w:line="259" w:lineRule="auto"/>
        <w:ind w:left="112"/>
        <w:jc w:val="center"/>
        <w:rPr>
          <w:ins w:id="10408" w:author="V2" w:date="2025-04-14T14:19:00Z" w16du:dateUtc="2025-04-14T19:19:00Z"/>
        </w:rPr>
      </w:pPr>
      <w:ins w:id="10409" w:author="V2" w:date="2025-04-14T14:19:00Z" w16du:dateUtc="2025-04-14T19:19:00Z">
        <w:r w:rsidRPr="007F7E2B">
          <w:rPr>
            <w:sz w:val="40"/>
          </w:rPr>
          <w:t xml:space="preserve"> </w:t>
        </w:r>
      </w:ins>
    </w:p>
    <w:p w14:paraId="7A39CF4F" w14:textId="77777777" w:rsidR="00AF3A16" w:rsidRPr="007F7E2B" w:rsidRDefault="00AF3A16">
      <w:pPr>
        <w:spacing w:after="167" w:line="259" w:lineRule="auto"/>
        <w:ind w:left="61"/>
        <w:jc w:val="center"/>
        <w:rPr>
          <w:ins w:id="10410" w:author="V2" w:date="2025-04-14T14:19:00Z" w16du:dateUtc="2025-04-14T19:19:00Z"/>
        </w:rPr>
      </w:pPr>
      <w:ins w:id="10411" w:author="V2" w:date="2025-04-14T14:19:00Z" w16du:dateUtc="2025-04-14T19:19:00Z">
        <w:r w:rsidRPr="007F7E2B">
          <w:rPr>
            <w:noProof/>
          </w:rPr>
          <w:drawing>
            <wp:inline distT="0" distB="0" distL="0" distR="0" wp14:anchorId="6E28DEB0" wp14:editId="30F3F1B0">
              <wp:extent cx="1526540" cy="435610"/>
              <wp:effectExtent l="0" t="0" r="0" b="0"/>
              <wp:docPr id="1311233993" name="Picture 1311233993"/>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6"/>
                      <a:stretch>
                        <a:fillRect/>
                      </a:stretch>
                    </pic:blipFill>
                    <pic:spPr>
                      <a:xfrm>
                        <a:off x="0" y="0"/>
                        <a:ext cx="1526540" cy="435610"/>
                      </a:xfrm>
                      <a:prstGeom prst="rect">
                        <a:avLst/>
                      </a:prstGeom>
                    </pic:spPr>
                  </pic:pic>
                </a:graphicData>
              </a:graphic>
            </wp:inline>
          </w:drawing>
        </w:r>
        <w:r w:rsidRPr="007F7E2B">
          <w:rPr>
            <w:sz w:val="22"/>
          </w:rPr>
          <w:t xml:space="preserve"> </w:t>
        </w:r>
      </w:ins>
    </w:p>
    <w:p w14:paraId="16D30DF3" w14:textId="77777777" w:rsidR="00AF3A16" w:rsidRPr="007F7E2B" w:rsidRDefault="00AF3A16">
      <w:pPr>
        <w:spacing w:after="196" w:line="259" w:lineRule="auto"/>
        <w:ind w:left="2295"/>
        <w:rPr>
          <w:ins w:id="10412" w:author="V2" w:date="2025-04-14T14:19:00Z" w16du:dateUtc="2025-04-14T19:19:00Z"/>
        </w:rPr>
      </w:pPr>
      <w:ins w:id="10413" w:author="V2" w:date="2025-04-14T14:19:00Z" w16du:dateUtc="2025-04-14T19:19:00Z">
        <w:r w:rsidRPr="007F7E2B">
          <w:rPr>
            <w:sz w:val="22"/>
          </w:rPr>
          <w:t xml:space="preserve">Document Prepared by: The Earth Partners LLC. </w:t>
        </w:r>
      </w:ins>
    </w:p>
    <w:p w14:paraId="39CAEDAF" w14:textId="77777777" w:rsidR="00AF3A16" w:rsidRPr="007F7E2B" w:rsidRDefault="00AF3A16">
      <w:pPr>
        <w:spacing w:after="5216" w:line="259" w:lineRule="auto"/>
        <w:rPr>
          <w:ins w:id="10414" w:author="V2" w:date="2025-04-14T14:19:00Z" w16du:dateUtc="2025-04-14T19:19:00Z"/>
          <w:rFonts w:ascii="Arial" w:eastAsia="Arial" w:hAnsi="Arial" w:cs="Arial"/>
          <w:b/>
        </w:rPr>
      </w:pPr>
      <w:ins w:id="10415" w:author="V2" w:date="2025-04-14T14:19:00Z" w16du:dateUtc="2025-04-14T19:19:00Z">
        <w:r w:rsidRPr="007F7E2B">
          <w:rPr>
            <w:rFonts w:ascii="Arial" w:eastAsia="Arial" w:hAnsi="Arial" w:cs="Arial"/>
            <w:b/>
          </w:rPr>
          <w:t xml:space="preserve"> </w:t>
        </w:r>
      </w:ins>
    </w:p>
    <w:p w14:paraId="2F91D6F7" w14:textId="77777777" w:rsidR="00AF3A16" w:rsidRPr="007F7E2B" w:rsidRDefault="00AF3A16">
      <w:pPr>
        <w:spacing w:after="5216" w:line="259" w:lineRule="auto"/>
        <w:rPr>
          <w:ins w:id="10416" w:author="V2" w:date="2025-04-14T14:19:00Z" w16du:dateUtc="2025-04-14T19:19:00Z"/>
        </w:rPr>
      </w:pPr>
    </w:p>
    <w:p w14:paraId="390D1436" w14:textId="77777777" w:rsidR="00AF3A16" w:rsidRPr="007F7E2B" w:rsidRDefault="00AF3A16">
      <w:pPr>
        <w:spacing w:line="259" w:lineRule="auto"/>
        <w:rPr>
          <w:ins w:id="10417" w:author="V2" w:date="2025-04-14T14:19:00Z" w16du:dateUtc="2025-04-14T19:19:00Z"/>
        </w:rPr>
      </w:pPr>
      <w:ins w:id="10418" w:author="V2" w:date="2025-04-14T14:19:00Z" w16du:dateUtc="2025-04-14T19:19:00Z">
        <w:r w:rsidRPr="007F7E2B">
          <w:rPr>
            <w:sz w:val="22"/>
          </w:rPr>
          <w:lastRenderedPageBreak/>
          <w:t xml:space="preserve"> </w:t>
        </w:r>
      </w:ins>
    </w:p>
    <w:sdt>
      <w:sdtPr>
        <w:id w:val="-864132453"/>
        <w:docPartObj>
          <w:docPartGallery w:val="Table of Contents"/>
        </w:docPartObj>
      </w:sdtPr>
      <w:sdtEndPr/>
      <w:sdtContent>
        <w:p w14:paraId="45CD39F4" w14:textId="77777777" w:rsidR="00AF3A16" w:rsidRPr="007F7E2B" w:rsidRDefault="00AF3A16">
          <w:pPr>
            <w:spacing w:after="221" w:line="259" w:lineRule="auto"/>
            <w:ind w:left="-5"/>
            <w:rPr>
              <w:ins w:id="10419" w:author="V2" w:date="2025-04-14T14:19:00Z" w16du:dateUtc="2025-04-14T19:19:00Z"/>
            </w:rPr>
          </w:pPr>
          <w:ins w:id="10420" w:author="V2" w:date="2025-04-14T14:19:00Z" w16du:dateUtc="2025-04-14T19:19:00Z">
            <w:r w:rsidRPr="007F7E2B">
              <w:rPr>
                <w:rFonts w:ascii="Arial" w:eastAsia="Arial" w:hAnsi="Arial" w:cs="Arial"/>
                <w:b/>
                <w:color w:val="005B82"/>
                <w:sz w:val="22"/>
              </w:rPr>
              <w:t xml:space="preserve">Table of Contents </w:t>
            </w:r>
          </w:ins>
        </w:p>
        <w:p w14:paraId="6D35136A" w14:textId="77777777" w:rsidR="00AF3A16" w:rsidRPr="007F7E2B" w:rsidRDefault="00AF3A16">
          <w:pPr>
            <w:pStyle w:val="TOC1"/>
            <w:tabs>
              <w:tab w:val="right" w:leader="dot" w:pos="9362"/>
            </w:tabs>
            <w:rPr>
              <w:ins w:id="10421" w:author="V2" w:date="2025-04-14T14:19:00Z" w16du:dateUtc="2025-04-14T19:19:00Z"/>
            </w:rPr>
          </w:pPr>
          <w:ins w:id="10422" w:author="V2" w:date="2025-04-14T14:19:00Z" w16du:dateUtc="2025-04-14T19:19:00Z">
            <w:r w:rsidRPr="007F7E2B">
              <w:fldChar w:fldCharType="begin"/>
            </w:r>
            <w:r w:rsidRPr="007F7E2B">
              <w:instrText xml:space="preserve"> TOC \o "1-1" \h \z \u </w:instrText>
            </w:r>
            <w:r w:rsidRPr="007F7E2B">
              <w:fldChar w:fldCharType="separate"/>
            </w:r>
            <w:r>
              <w:fldChar w:fldCharType="begin"/>
            </w:r>
            <w:r>
              <w:instrText>HYPERLINK \l "_Toc28979" \h</w:instrText>
            </w:r>
            <w:r>
              <w:fldChar w:fldCharType="separate"/>
            </w:r>
            <w:r w:rsidRPr="007F7E2B">
              <w:t>1</w:t>
            </w:r>
            <w:r w:rsidRPr="007F7E2B">
              <w:rPr>
                <w:rFonts w:ascii="Arial" w:eastAsia="Arial" w:hAnsi="Arial" w:cs="Arial"/>
                <w:sz w:val="22"/>
              </w:rPr>
              <w:t xml:space="preserve">  </w:t>
            </w:r>
            <w:r w:rsidRPr="007F7E2B">
              <w:t>SOURCES</w:t>
            </w:r>
            <w:r w:rsidRPr="007F7E2B">
              <w:tab/>
            </w:r>
            <w:r w:rsidRPr="007F7E2B">
              <w:fldChar w:fldCharType="begin"/>
            </w:r>
            <w:r w:rsidRPr="007F7E2B">
              <w:instrText>PAGEREF _Toc28979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2836B82E" w14:textId="77777777" w:rsidR="00AF3A16" w:rsidRPr="007F7E2B" w:rsidRDefault="00AF3A16">
          <w:pPr>
            <w:pStyle w:val="TOC1"/>
            <w:tabs>
              <w:tab w:val="right" w:leader="dot" w:pos="9362"/>
            </w:tabs>
            <w:rPr>
              <w:ins w:id="10423" w:author="V2" w:date="2025-04-14T14:19:00Z" w16du:dateUtc="2025-04-14T19:19:00Z"/>
            </w:rPr>
          </w:pPr>
          <w:ins w:id="10424" w:author="V2" w:date="2025-04-14T14:19:00Z" w16du:dateUtc="2025-04-14T19:19:00Z">
            <w:r>
              <w:fldChar w:fldCharType="begin"/>
            </w:r>
            <w:r>
              <w:instrText>HYPERLINK \l "_Toc28980" \h</w:instrText>
            </w:r>
            <w:r>
              <w:fldChar w:fldCharType="separate"/>
            </w:r>
            <w:r w:rsidRPr="007F7E2B">
              <w:t>2</w:t>
            </w:r>
            <w:r w:rsidRPr="007F7E2B">
              <w:rPr>
                <w:rFonts w:ascii="Arial" w:eastAsia="Arial" w:hAnsi="Arial" w:cs="Arial"/>
                <w:sz w:val="22"/>
              </w:rPr>
              <w:t xml:space="preserve">  </w:t>
            </w:r>
            <w:r w:rsidRPr="007F7E2B">
              <w:t>SUMMARY DESCRIPTION OF THE MODULE</w:t>
            </w:r>
            <w:r w:rsidRPr="007F7E2B">
              <w:tab/>
            </w:r>
            <w:r w:rsidRPr="007F7E2B">
              <w:fldChar w:fldCharType="begin"/>
            </w:r>
            <w:r w:rsidRPr="007F7E2B">
              <w:instrText>PAGEREF _Toc28980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56447B20" w14:textId="77777777" w:rsidR="00AF3A16" w:rsidRPr="007F7E2B" w:rsidRDefault="00AF3A16">
          <w:pPr>
            <w:pStyle w:val="TOC1"/>
            <w:tabs>
              <w:tab w:val="right" w:leader="dot" w:pos="9362"/>
            </w:tabs>
            <w:rPr>
              <w:ins w:id="10425" w:author="V2" w:date="2025-04-14T14:19:00Z" w16du:dateUtc="2025-04-14T19:19:00Z"/>
            </w:rPr>
          </w:pPr>
          <w:ins w:id="10426" w:author="V2" w:date="2025-04-14T14:19:00Z" w16du:dateUtc="2025-04-14T19:19:00Z">
            <w:r>
              <w:fldChar w:fldCharType="begin"/>
            </w:r>
            <w:r>
              <w:instrText>HYPERLINK \l "_Toc28981" \h</w:instrText>
            </w:r>
            <w:r>
              <w:fldChar w:fldCharType="separate"/>
            </w:r>
            <w:r w:rsidRPr="007F7E2B">
              <w:t>3</w:t>
            </w:r>
            <w:r w:rsidRPr="007F7E2B">
              <w:rPr>
                <w:rFonts w:ascii="Arial" w:eastAsia="Arial" w:hAnsi="Arial" w:cs="Arial"/>
                <w:sz w:val="22"/>
              </w:rPr>
              <w:t xml:space="preserve">  </w:t>
            </w:r>
            <w:r w:rsidRPr="007F7E2B">
              <w:t>DEFINITIONS</w:t>
            </w:r>
            <w:r w:rsidRPr="007F7E2B">
              <w:tab/>
            </w:r>
            <w:r w:rsidRPr="007F7E2B">
              <w:fldChar w:fldCharType="begin"/>
            </w:r>
            <w:r w:rsidRPr="007F7E2B">
              <w:instrText>PAGEREF _Toc28981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1C34603B" w14:textId="77777777" w:rsidR="00AF3A16" w:rsidRPr="007F7E2B" w:rsidRDefault="00AF3A16">
          <w:pPr>
            <w:pStyle w:val="TOC1"/>
            <w:tabs>
              <w:tab w:val="right" w:leader="dot" w:pos="9362"/>
            </w:tabs>
            <w:rPr>
              <w:ins w:id="10427" w:author="V2" w:date="2025-04-14T14:19:00Z" w16du:dateUtc="2025-04-14T19:19:00Z"/>
            </w:rPr>
          </w:pPr>
          <w:ins w:id="10428" w:author="V2" w:date="2025-04-14T14:19:00Z" w16du:dateUtc="2025-04-14T19:19:00Z">
            <w:r>
              <w:fldChar w:fldCharType="begin"/>
            </w:r>
            <w:r>
              <w:instrText>HYPERLINK \l "_Toc28982" \h</w:instrText>
            </w:r>
            <w:r>
              <w:fldChar w:fldCharType="separate"/>
            </w:r>
            <w:r w:rsidRPr="007F7E2B">
              <w:t>4</w:t>
            </w:r>
            <w:r w:rsidRPr="007F7E2B">
              <w:rPr>
                <w:rFonts w:ascii="Arial" w:eastAsia="Arial" w:hAnsi="Arial" w:cs="Arial"/>
                <w:sz w:val="22"/>
              </w:rPr>
              <w:t xml:space="preserve">  </w:t>
            </w:r>
            <w:r w:rsidRPr="007F7E2B">
              <w:t>APPLICABILITY CONDITIONS</w:t>
            </w:r>
            <w:r w:rsidRPr="007F7E2B">
              <w:tab/>
            </w:r>
            <w:r w:rsidRPr="007F7E2B">
              <w:fldChar w:fldCharType="begin"/>
            </w:r>
            <w:r w:rsidRPr="007F7E2B">
              <w:instrText>PAGEREF _Toc28982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205C769A" w14:textId="77777777" w:rsidR="00AF3A16" w:rsidRPr="007F7E2B" w:rsidRDefault="00AF3A16">
          <w:pPr>
            <w:pStyle w:val="TOC1"/>
            <w:tabs>
              <w:tab w:val="right" w:leader="dot" w:pos="9362"/>
            </w:tabs>
            <w:rPr>
              <w:ins w:id="10429" w:author="V2" w:date="2025-04-14T14:19:00Z" w16du:dateUtc="2025-04-14T19:19:00Z"/>
            </w:rPr>
          </w:pPr>
          <w:ins w:id="10430" w:author="V2" w:date="2025-04-14T14:19:00Z" w16du:dateUtc="2025-04-14T19:19:00Z">
            <w:r>
              <w:fldChar w:fldCharType="begin"/>
            </w:r>
            <w:r>
              <w:instrText>HYPERLINK \l "_Toc28983" \h</w:instrText>
            </w:r>
            <w:r>
              <w:fldChar w:fldCharType="separate"/>
            </w:r>
            <w:r w:rsidRPr="007F7E2B">
              <w:t>5</w:t>
            </w:r>
            <w:r w:rsidRPr="007F7E2B">
              <w:rPr>
                <w:rFonts w:ascii="Arial" w:eastAsia="Arial" w:hAnsi="Arial" w:cs="Arial"/>
                <w:sz w:val="22"/>
              </w:rPr>
              <w:t xml:space="preserve">  </w:t>
            </w:r>
            <w:r w:rsidRPr="007F7E2B">
              <w:t>PROCEDURES</w:t>
            </w:r>
            <w:r w:rsidRPr="007F7E2B">
              <w:tab/>
            </w:r>
            <w:r w:rsidRPr="007F7E2B">
              <w:fldChar w:fldCharType="begin"/>
            </w:r>
            <w:r w:rsidRPr="007F7E2B">
              <w:instrText>PAGEREF _Toc28983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163EAA25" w14:textId="77777777" w:rsidR="00AF3A16" w:rsidRPr="007F7E2B" w:rsidRDefault="00AF3A16">
          <w:pPr>
            <w:pStyle w:val="TOC1"/>
            <w:tabs>
              <w:tab w:val="right" w:leader="dot" w:pos="9362"/>
            </w:tabs>
            <w:rPr>
              <w:ins w:id="10431" w:author="V2" w:date="2025-04-14T14:19:00Z" w16du:dateUtc="2025-04-14T19:19:00Z"/>
            </w:rPr>
          </w:pPr>
          <w:ins w:id="10432" w:author="V2" w:date="2025-04-14T14:19:00Z" w16du:dateUtc="2025-04-14T19:19:00Z">
            <w:r>
              <w:fldChar w:fldCharType="begin"/>
            </w:r>
            <w:r>
              <w:instrText>HYPERLINK \l "_Toc28984" \h</w:instrText>
            </w:r>
            <w:r>
              <w:fldChar w:fldCharType="separate"/>
            </w:r>
            <w:r w:rsidRPr="007F7E2B">
              <w:t>6</w:t>
            </w:r>
            <w:r w:rsidRPr="007F7E2B">
              <w:rPr>
                <w:rFonts w:ascii="Arial" w:eastAsia="Arial" w:hAnsi="Arial" w:cs="Arial"/>
                <w:sz w:val="22"/>
              </w:rPr>
              <w:t xml:space="preserve">  </w:t>
            </w:r>
            <w:r w:rsidRPr="007F7E2B">
              <w:t>PARAMETERS</w:t>
            </w:r>
            <w:r w:rsidRPr="007F7E2B">
              <w:tab/>
            </w:r>
            <w:r w:rsidRPr="007F7E2B">
              <w:fldChar w:fldCharType="begin"/>
            </w:r>
            <w:r w:rsidRPr="007F7E2B">
              <w:instrText>PAGEREF _Toc28984 \h</w:instrText>
            </w:r>
            <w:r w:rsidRPr="007F7E2B">
              <w:fldChar w:fldCharType="separate"/>
            </w:r>
            <w:r w:rsidRPr="007F7E2B">
              <w:rPr>
                <w:rFonts w:ascii="Arial" w:eastAsia="Arial" w:hAnsi="Arial" w:cs="Arial"/>
                <w:color w:val="000000"/>
                <w:sz w:val="20"/>
              </w:rPr>
              <w:t xml:space="preserve">9 </w:t>
            </w:r>
            <w:r w:rsidRPr="007F7E2B">
              <w:fldChar w:fldCharType="end"/>
            </w:r>
            <w:r>
              <w:fldChar w:fldCharType="end"/>
            </w:r>
          </w:ins>
        </w:p>
        <w:p w14:paraId="7D1209C1" w14:textId="77777777" w:rsidR="00AF3A16" w:rsidRPr="007F7E2B" w:rsidRDefault="00AF3A16">
          <w:pPr>
            <w:pStyle w:val="TOC1"/>
            <w:tabs>
              <w:tab w:val="right" w:leader="dot" w:pos="9362"/>
            </w:tabs>
            <w:rPr>
              <w:ins w:id="10433" w:author="V2" w:date="2025-04-14T14:19:00Z" w16du:dateUtc="2025-04-14T19:19:00Z"/>
            </w:rPr>
          </w:pPr>
          <w:ins w:id="10434" w:author="V2" w:date="2025-04-14T14:19:00Z" w16du:dateUtc="2025-04-14T19:19:00Z">
            <w:r>
              <w:fldChar w:fldCharType="begin"/>
            </w:r>
            <w:r>
              <w:instrText>HYPERLINK \l "_Toc28985" \h</w:instrText>
            </w:r>
            <w:r>
              <w:fldChar w:fldCharType="separate"/>
            </w:r>
            <w:r w:rsidRPr="007F7E2B">
              <w:t>7</w:t>
            </w:r>
            <w:r w:rsidRPr="007F7E2B">
              <w:rPr>
                <w:rFonts w:ascii="Arial" w:eastAsia="Arial" w:hAnsi="Arial" w:cs="Arial"/>
                <w:sz w:val="22"/>
              </w:rPr>
              <w:t xml:space="preserve">  </w:t>
            </w:r>
            <w:r w:rsidRPr="007F7E2B">
              <w:t>REFERENCES AND OTHER INFORMATION</w:t>
            </w:r>
            <w:r w:rsidRPr="007F7E2B">
              <w:tab/>
            </w:r>
            <w:r w:rsidRPr="007F7E2B">
              <w:fldChar w:fldCharType="begin"/>
            </w:r>
            <w:r w:rsidRPr="007F7E2B">
              <w:instrText>PAGEREF _Toc28985 \h</w:instrText>
            </w:r>
            <w:r w:rsidRPr="007F7E2B">
              <w:fldChar w:fldCharType="separate"/>
            </w:r>
            <w:r w:rsidRPr="007F7E2B">
              <w:rPr>
                <w:rFonts w:ascii="Arial" w:eastAsia="Arial" w:hAnsi="Arial" w:cs="Arial"/>
                <w:color w:val="000000"/>
                <w:sz w:val="20"/>
              </w:rPr>
              <w:t xml:space="preserve">12 </w:t>
            </w:r>
            <w:r w:rsidRPr="007F7E2B">
              <w:fldChar w:fldCharType="end"/>
            </w:r>
            <w:r>
              <w:fldChar w:fldCharType="end"/>
            </w:r>
          </w:ins>
        </w:p>
        <w:p w14:paraId="380D39C9" w14:textId="77777777" w:rsidR="00AF3A16" w:rsidRPr="007F7E2B" w:rsidRDefault="00AF3A16">
          <w:pPr>
            <w:rPr>
              <w:ins w:id="10435" w:author="V2" w:date="2025-04-14T14:19:00Z" w16du:dateUtc="2025-04-14T19:19:00Z"/>
            </w:rPr>
          </w:pPr>
          <w:ins w:id="10436" w:author="V2" w:date="2025-04-14T14:19:00Z" w16du:dateUtc="2025-04-14T19:19:00Z">
            <w:r w:rsidRPr="007F7E2B">
              <w:fldChar w:fldCharType="end"/>
            </w:r>
          </w:ins>
        </w:p>
      </w:sdtContent>
    </w:sdt>
    <w:p w14:paraId="6E6E937B" w14:textId="77777777" w:rsidR="00AF3A16" w:rsidRPr="007F7E2B" w:rsidRDefault="00AF3A16">
      <w:pPr>
        <w:spacing w:line="259" w:lineRule="auto"/>
        <w:ind w:left="720"/>
        <w:rPr>
          <w:ins w:id="10437" w:author="V2" w:date="2025-04-14T14:19:00Z" w16du:dateUtc="2025-04-14T19:19:00Z"/>
        </w:rPr>
      </w:pPr>
      <w:ins w:id="10438" w:author="V2" w:date="2025-04-14T14:19:00Z" w16du:dateUtc="2025-04-14T19:19:00Z">
        <w:r w:rsidRPr="007F7E2B">
          <w:rPr>
            <w:rFonts w:ascii="Arial" w:eastAsia="Arial" w:hAnsi="Arial" w:cs="Arial"/>
            <w:i/>
            <w:color w:val="7F7F7F"/>
          </w:rPr>
          <w:t xml:space="preserve"> </w:t>
        </w:r>
        <w:r w:rsidRPr="007F7E2B">
          <w:br w:type="page"/>
        </w:r>
      </w:ins>
    </w:p>
    <w:p w14:paraId="231CD01E" w14:textId="77777777" w:rsidR="00AF3A16" w:rsidRPr="007F7E2B" w:rsidRDefault="00AF3A16">
      <w:pPr>
        <w:pStyle w:val="Heading1"/>
        <w:tabs>
          <w:tab w:val="center" w:pos="1264"/>
        </w:tabs>
        <w:spacing w:after="250"/>
        <w:ind w:left="-15"/>
        <w:rPr>
          <w:ins w:id="10439" w:author="V2" w:date="2025-04-14T14:19:00Z" w16du:dateUtc="2025-04-14T19:19:00Z"/>
        </w:rPr>
      </w:pPr>
      <w:bookmarkStart w:id="10440" w:name="_Toc174616127"/>
      <w:bookmarkStart w:id="10441" w:name="_Toc174616543"/>
      <w:bookmarkStart w:id="10442" w:name="_Toc180594268"/>
      <w:bookmarkStart w:id="10443" w:name="_Toc180594675"/>
      <w:bookmarkStart w:id="10444" w:name="_Toc28979"/>
      <w:ins w:id="10445" w:author="V2" w:date="2025-04-14T14:19:00Z" w16du:dateUtc="2025-04-14T19:19:00Z">
        <w:r w:rsidRPr="007F7E2B">
          <w:rPr>
            <w:rFonts w:ascii="Arial" w:eastAsia="Arial" w:hAnsi="Arial" w:cs="Arial"/>
            <w:color w:val="005B82"/>
            <w:sz w:val="22"/>
          </w:rPr>
          <w:lastRenderedPageBreak/>
          <w:t xml:space="preserve">1 </w:t>
        </w:r>
        <w:r w:rsidRPr="007F7E2B">
          <w:rPr>
            <w:rFonts w:ascii="Arial" w:eastAsia="Arial" w:hAnsi="Arial" w:cs="Arial"/>
            <w:color w:val="005B82"/>
            <w:sz w:val="22"/>
          </w:rPr>
          <w:tab/>
          <w:t>SOURCES</w:t>
        </w:r>
        <w:bookmarkEnd w:id="10440"/>
        <w:bookmarkEnd w:id="10441"/>
        <w:bookmarkEnd w:id="10442"/>
        <w:bookmarkEnd w:id="10443"/>
        <w:r w:rsidRPr="007F7E2B">
          <w:rPr>
            <w:rFonts w:ascii="Arial" w:eastAsia="Arial" w:hAnsi="Arial" w:cs="Arial"/>
            <w:color w:val="005B82"/>
            <w:sz w:val="22"/>
          </w:rPr>
          <w:t xml:space="preserve"> </w:t>
        </w:r>
        <w:bookmarkEnd w:id="10444"/>
      </w:ins>
    </w:p>
    <w:p w14:paraId="2368E13F" w14:textId="77777777" w:rsidR="00AF3A16" w:rsidRPr="007F7E2B" w:rsidRDefault="00AF3A16">
      <w:pPr>
        <w:spacing w:after="267"/>
        <w:rPr>
          <w:ins w:id="10446" w:author="V2" w:date="2025-04-14T14:19:00Z" w16du:dateUtc="2025-04-14T19:19:00Z"/>
        </w:rPr>
      </w:pPr>
      <w:ins w:id="10447" w:author="V2" w:date="2025-04-14T14:19:00Z" w16du:dateUtc="2025-04-14T19:19:00Z">
        <w:r w:rsidRPr="007F7E2B">
          <w:t xml:space="preserve">None </w:t>
        </w:r>
      </w:ins>
    </w:p>
    <w:p w14:paraId="0995F945" w14:textId="77777777" w:rsidR="00AF3A16" w:rsidRPr="007F7E2B" w:rsidRDefault="00AF3A16">
      <w:pPr>
        <w:pStyle w:val="Heading1"/>
        <w:tabs>
          <w:tab w:val="center" w:pos="3013"/>
        </w:tabs>
        <w:spacing w:after="250"/>
        <w:ind w:left="-15"/>
        <w:rPr>
          <w:ins w:id="10448" w:author="V2" w:date="2025-04-14T14:19:00Z" w16du:dateUtc="2025-04-14T19:19:00Z"/>
        </w:rPr>
      </w:pPr>
      <w:bookmarkStart w:id="10449" w:name="_Toc174616128"/>
      <w:bookmarkStart w:id="10450" w:name="_Toc174616544"/>
      <w:bookmarkStart w:id="10451" w:name="_Toc180594269"/>
      <w:bookmarkStart w:id="10452" w:name="_Toc180594676"/>
      <w:bookmarkStart w:id="10453" w:name="_Toc28980"/>
      <w:ins w:id="10454" w:author="V2" w:date="2025-04-14T14:19:00Z" w16du:dateUtc="2025-04-14T19:19:00Z">
        <w:r w:rsidRPr="007F7E2B">
          <w:rPr>
            <w:rFonts w:ascii="Arial" w:eastAsia="Arial" w:hAnsi="Arial" w:cs="Arial"/>
            <w:color w:val="005B82"/>
            <w:sz w:val="22"/>
          </w:rPr>
          <w:t xml:space="preserve">2 </w:t>
        </w:r>
        <w:r w:rsidRPr="007F7E2B">
          <w:rPr>
            <w:rFonts w:ascii="Arial" w:eastAsia="Arial" w:hAnsi="Arial" w:cs="Arial"/>
            <w:color w:val="005B82"/>
            <w:sz w:val="22"/>
          </w:rPr>
          <w:tab/>
          <w:t>SUMMARY DESCRIPTION OF THE MODULE</w:t>
        </w:r>
        <w:bookmarkEnd w:id="10449"/>
        <w:bookmarkEnd w:id="10450"/>
        <w:bookmarkEnd w:id="10451"/>
        <w:bookmarkEnd w:id="10452"/>
        <w:r w:rsidRPr="007F7E2B">
          <w:rPr>
            <w:rFonts w:ascii="Arial" w:eastAsia="Arial" w:hAnsi="Arial" w:cs="Arial"/>
            <w:color w:val="005B82"/>
            <w:sz w:val="22"/>
          </w:rPr>
          <w:t xml:space="preserve"> </w:t>
        </w:r>
        <w:bookmarkEnd w:id="10453"/>
      </w:ins>
    </w:p>
    <w:p w14:paraId="59887533" w14:textId="77777777" w:rsidR="00AF3A16" w:rsidRPr="007F7E2B" w:rsidRDefault="00AF3A16">
      <w:pPr>
        <w:spacing w:after="297"/>
        <w:rPr>
          <w:ins w:id="10455" w:author="V2" w:date="2025-04-14T14:19:00Z" w16du:dateUtc="2025-04-14T19:19:00Z"/>
        </w:rPr>
      </w:pPr>
      <w:ins w:id="10456" w:author="V2" w:date="2025-04-14T14:19:00Z" w16du:dateUtc="2025-04-14T19:19:00Z">
        <w:r w:rsidRPr="007F7E2B">
          <w:t xml:space="preserve">The module consists of methods for  sampling litter pools for continuous and point source litter types, estimating the total litter biomass within an area and calculating the carbon content of the liter pool. </w:t>
        </w:r>
      </w:ins>
    </w:p>
    <w:p w14:paraId="63051B03" w14:textId="77777777" w:rsidR="00AF3A16" w:rsidRPr="007F7E2B" w:rsidRDefault="00AF3A16">
      <w:pPr>
        <w:pStyle w:val="Heading1"/>
        <w:tabs>
          <w:tab w:val="center" w:pos="1417"/>
        </w:tabs>
        <w:spacing w:after="12"/>
        <w:ind w:left="-15"/>
        <w:rPr>
          <w:ins w:id="10457" w:author="V2" w:date="2025-04-14T14:19:00Z" w16du:dateUtc="2025-04-14T19:19:00Z"/>
        </w:rPr>
      </w:pPr>
      <w:bookmarkStart w:id="10458" w:name="_Toc174616129"/>
      <w:bookmarkStart w:id="10459" w:name="_Toc174616545"/>
      <w:bookmarkStart w:id="10460" w:name="_Toc180594270"/>
      <w:bookmarkStart w:id="10461" w:name="_Toc180594677"/>
      <w:bookmarkStart w:id="10462" w:name="_Toc28981"/>
      <w:ins w:id="10463" w:author="V2" w:date="2025-04-14T14:19:00Z" w16du:dateUtc="2025-04-14T19:19:00Z">
        <w:r w:rsidRPr="007F7E2B">
          <w:rPr>
            <w:rFonts w:ascii="Arial" w:eastAsia="Arial" w:hAnsi="Arial" w:cs="Arial"/>
            <w:color w:val="005B82"/>
            <w:sz w:val="22"/>
          </w:rPr>
          <w:t xml:space="preserve">3 </w:t>
        </w:r>
        <w:r w:rsidRPr="007F7E2B">
          <w:rPr>
            <w:rFonts w:ascii="Arial" w:eastAsia="Arial" w:hAnsi="Arial" w:cs="Arial"/>
            <w:color w:val="005B82"/>
            <w:sz w:val="22"/>
          </w:rPr>
          <w:tab/>
          <w:t>DEFINITIONS</w:t>
        </w:r>
        <w:bookmarkEnd w:id="10458"/>
        <w:bookmarkEnd w:id="10459"/>
        <w:bookmarkEnd w:id="10460"/>
        <w:bookmarkEnd w:id="10461"/>
        <w:r w:rsidRPr="007F7E2B">
          <w:rPr>
            <w:rFonts w:ascii="Arial" w:eastAsia="Arial" w:hAnsi="Arial" w:cs="Arial"/>
            <w:color w:val="005B82"/>
            <w:sz w:val="22"/>
          </w:rPr>
          <w:t xml:space="preserve"> </w:t>
        </w:r>
        <w:bookmarkEnd w:id="10462"/>
      </w:ins>
    </w:p>
    <w:tbl>
      <w:tblPr>
        <w:tblStyle w:val="TableGrid0"/>
        <w:tblW w:w="8346" w:type="dxa"/>
        <w:tblInd w:w="0" w:type="dxa"/>
        <w:tblLook w:val="04A0" w:firstRow="1" w:lastRow="0" w:firstColumn="1" w:lastColumn="0" w:noHBand="0" w:noVBand="1"/>
      </w:tblPr>
      <w:tblGrid>
        <w:gridCol w:w="2115"/>
        <w:gridCol w:w="6231"/>
      </w:tblGrid>
      <w:tr w:rsidR="00AF3A16" w:rsidRPr="007F7E2B" w14:paraId="50414342" w14:textId="77777777">
        <w:trPr>
          <w:trHeight w:val="344"/>
          <w:ins w:id="10464" w:author="V2" w:date="2025-04-14T14:19:00Z" w16du:dateUtc="2025-04-14T19:19:00Z"/>
        </w:trPr>
        <w:tc>
          <w:tcPr>
            <w:tcW w:w="2115" w:type="dxa"/>
            <w:tcBorders>
              <w:top w:val="nil"/>
              <w:left w:val="nil"/>
              <w:bottom w:val="nil"/>
              <w:right w:val="nil"/>
            </w:tcBorders>
          </w:tcPr>
          <w:p w14:paraId="55EA3B19" w14:textId="77777777" w:rsidR="00AF3A16" w:rsidRPr="007F7E2B" w:rsidRDefault="00AF3A16">
            <w:pPr>
              <w:spacing w:line="259" w:lineRule="auto"/>
              <w:rPr>
                <w:ins w:id="10465" w:author="V2" w:date="2025-04-14T14:19:00Z" w16du:dateUtc="2025-04-14T19:19:00Z"/>
              </w:rPr>
            </w:pPr>
            <w:ins w:id="10466" w:author="V2" w:date="2025-04-14T14:19:00Z" w16du:dateUtc="2025-04-14T19:19:00Z">
              <w:r w:rsidRPr="007F7E2B">
                <w:rPr>
                  <w:rFonts w:ascii="Arial" w:eastAsia="Arial" w:hAnsi="Arial" w:cs="Arial"/>
                  <w:b/>
                </w:rPr>
                <w:t xml:space="preserve">Litter:  </w:t>
              </w:r>
            </w:ins>
          </w:p>
        </w:tc>
        <w:tc>
          <w:tcPr>
            <w:tcW w:w="6231" w:type="dxa"/>
            <w:tcBorders>
              <w:top w:val="nil"/>
              <w:left w:val="nil"/>
              <w:bottom w:val="nil"/>
              <w:right w:val="nil"/>
            </w:tcBorders>
          </w:tcPr>
          <w:p w14:paraId="15EA1556" w14:textId="77777777" w:rsidR="00AF3A16" w:rsidRPr="007F7E2B" w:rsidRDefault="00AF3A16">
            <w:pPr>
              <w:spacing w:line="259" w:lineRule="auto"/>
              <w:ind w:left="154"/>
              <w:rPr>
                <w:ins w:id="10467" w:author="V2" w:date="2025-04-14T14:19:00Z" w16du:dateUtc="2025-04-14T19:19:00Z"/>
              </w:rPr>
            </w:pPr>
            <w:ins w:id="10468" w:author="V2" w:date="2025-04-14T14:19:00Z" w16du:dateUtc="2025-04-14T19:19:00Z">
              <w:r w:rsidRPr="007F7E2B">
                <w:t xml:space="preserve">See </w:t>
              </w:r>
              <w:r w:rsidRPr="007F7E2B">
                <w:rPr>
                  <w:rFonts w:ascii="Arial" w:eastAsia="Arial" w:hAnsi="Arial" w:cs="Arial"/>
                  <w:i/>
                </w:rPr>
                <w:t>VCS Program Definitions.</w:t>
              </w:r>
              <w:r w:rsidRPr="007F7E2B">
                <w:t xml:space="preserve"> </w:t>
              </w:r>
            </w:ins>
          </w:p>
        </w:tc>
      </w:tr>
      <w:tr w:rsidR="00AF3A16" w:rsidRPr="007F7E2B" w14:paraId="638B517E" w14:textId="77777777">
        <w:trPr>
          <w:trHeight w:val="1405"/>
          <w:ins w:id="10469" w:author="V2" w:date="2025-04-14T14:19:00Z" w16du:dateUtc="2025-04-14T19:19:00Z"/>
        </w:trPr>
        <w:tc>
          <w:tcPr>
            <w:tcW w:w="2115" w:type="dxa"/>
            <w:tcBorders>
              <w:top w:val="nil"/>
              <w:left w:val="nil"/>
              <w:bottom w:val="nil"/>
              <w:right w:val="nil"/>
            </w:tcBorders>
          </w:tcPr>
          <w:p w14:paraId="72BE0B99" w14:textId="77777777" w:rsidR="00AF3A16" w:rsidRPr="007F7E2B" w:rsidRDefault="00AF3A16">
            <w:pPr>
              <w:spacing w:line="259" w:lineRule="auto"/>
              <w:rPr>
                <w:ins w:id="10470" w:author="V2" w:date="2025-04-14T14:19:00Z" w16du:dateUtc="2025-04-14T19:19:00Z"/>
              </w:rPr>
            </w:pPr>
            <w:ins w:id="10471" w:author="V2" w:date="2025-04-14T14:19:00Z" w16du:dateUtc="2025-04-14T19:19:00Z">
              <w:r w:rsidRPr="007F7E2B">
                <w:rPr>
                  <w:rFonts w:ascii="Arial" w:eastAsia="Arial" w:hAnsi="Arial" w:cs="Arial"/>
                  <w:b/>
                </w:rPr>
                <w:t xml:space="preserve">Stratification: </w:t>
              </w:r>
            </w:ins>
          </w:p>
        </w:tc>
        <w:tc>
          <w:tcPr>
            <w:tcW w:w="6231" w:type="dxa"/>
            <w:tcBorders>
              <w:top w:val="nil"/>
              <w:left w:val="nil"/>
              <w:bottom w:val="nil"/>
              <w:right w:val="nil"/>
            </w:tcBorders>
            <w:vAlign w:val="bottom"/>
          </w:tcPr>
          <w:p w14:paraId="7FCFD780" w14:textId="77777777" w:rsidR="00AF3A16" w:rsidRPr="007F7E2B" w:rsidRDefault="00AF3A16">
            <w:pPr>
              <w:spacing w:line="259" w:lineRule="auto"/>
              <w:ind w:left="154" w:right="57"/>
              <w:jc w:val="both"/>
              <w:rPr>
                <w:ins w:id="10472" w:author="V2" w:date="2025-04-14T14:19:00Z" w16du:dateUtc="2025-04-14T19:19:00Z"/>
              </w:rPr>
            </w:pPr>
            <w:ins w:id="10473" w:author="V2" w:date="2025-04-14T14:19:00Z" w16du:dateUtc="2025-04-14T19:19:00Z">
              <w:r w:rsidRPr="007F7E2B">
                <w:t xml:space="preserve">The division of an area into sub-units (strata) which are relatively homogenous for the value of the variable on which the stratification is based, which are repeatable in the landscape, and could reasonably be expected to be similarly identified and classified by different people. </w:t>
              </w:r>
            </w:ins>
          </w:p>
        </w:tc>
      </w:tr>
    </w:tbl>
    <w:p w14:paraId="72C242AF" w14:textId="77777777" w:rsidR="00AF3A16" w:rsidRPr="007F7E2B" w:rsidRDefault="00AF3A16">
      <w:pPr>
        <w:pStyle w:val="Heading1"/>
        <w:tabs>
          <w:tab w:val="center" w:pos="2273"/>
        </w:tabs>
        <w:spacing w:after="250"/>
        <w:ind w:left="-15"/>
        <w:rPr>
          <w:ins w:id="10474" w:author="V2" w:date="2025-04-14T14:19:00Z" w16du:dateUtc="2025-04-14T19:19:00Z"/>
        </w:rPr>
      </w:pPr>
      <w:bookmarkStart w:id="10475" w:name="_Toc174616130"/>
      <w:bookmarkStart w:id="10476" w:name="_Toc174616546"/>
      <w:bookmarkStart w:id="10477" w:name="_Toc180594271"/>
      <w:bookmarkStart w:id="10478" w:name="_Toc180594678"/>
      <w:bookmarkStart w:id="10479" w:name="_Toc28982"/>
      <w:ins w:id="10480" w:author="V2" w:date="2025-04-14T14:19:00Z" w16du:dateUtc="2025-04-14T19:19:00Z">
        <w:r w:rsidRPr="007F7E2B">
          <w:rPr>
            <w:rFonts w:ascii="Arial" w:eastAsia="Arial" w:hAnsi="Arial" w:cs="Arial"/>
            <w:color w:val="005B82"/>
            <w:sz w:val="22"/>
          </w:rPr>
          <w:t xml:space="preserve">4 </w:t>
        </w:r>
        <w:r w:rsidRPr="007F7E2B">
          <w:rPr>
            <w:rFonts w:ascii="Arial" w:eastAsia="Arial" w:hAnsi="Arial" w:cs="Arial"/>
            <w:color w:val="005B82"/>
            <w:sz w:val="22"/>
          </w:rPr>
          <w:tab/>
          <w:t>APPLICABILITY CONDITIONS</w:t>
        </w:r>
        <w:bookmarkEnd w:id="10475"/>
        <w:bookmarkEnd w:id="10476"/>
        <w:bookmarkEnd w:id="10477"/>
        <w:bookmarkEnd w:id="10478"/>
        <w:r w:rsidRPr="007F7E2B">
          <w:rPr>
            <w:rFonts w:ascii="Arial" w:eastAsia="Arial" w:hAnsi="Arial" w:cs="Arial"/>
            <w:color w:val="005B82"/>
            <w:sz w:val="22"/>
          </w:rPr>
          <w:t xml:space="preserve"> </w:t>
        </w:r>
        <w:bookmarkEnd w:id="10479"/>
      </w:ins>
    </w:p>
    <w:p w14:paraId="218533B4" w14:textId="77777777" w:rsidR="00AF3A16" w:rsidRPr="007F7E2B" w:rsidRDefault="00AF3A16">
      <w:pPr>
        <w:spacing w:after="270"/>
        <w:rPr>
          <w:ins w:id="10481" w:author="V2" w:date="2025-04-14T14:19:00Z" w16du:dateUtc="2025-04-14T19:19:00Z"/>
        </w:rPr>
      </w:pPr>
      <w:ins w:id="10482" w:author="V2" w:date="2025-04-14T14:19:00Z" w16du:dateUtc="2025-04-14T19:19:00Z">
        <w:r w:rsidRPr="007F7E2B">
          <w:t xml:space="preserve">None </w:t>
        </w:r>
      </w:ins>
    </w:p>
    <w:p w14:paraId="0E1D4B3F" w14:textId="77777777" w:rsidR="00AF3A16" w:rsidRPr="007F7E2B" w:rsidRDefault="00AF3A16">
      <w:pPr>
        <w:pStyle w:val="Heading1"/>
        <w:tabs>
          <w:tab w:val="center" w:pos="1495"/>
        </w:tabs>
        <w:spacing w:after="249"/>
        <w:ind w:left="-15"/>
        <w:rPr>
          <w:ins w:id="10483" w:author="V2" w:date="2025-04-14T14:19:00Z" w16du:dateUtc="2025-04-14T19:19:00Z"/>
        </w:rPr>
      </w:pPr>
      <w:bookmarkStart w:id="10484" w:name="_Toc174616131"/>
      <w:bookmarkStart w:id="10485" w:name="_Toc174616547"/>
      <w:bookmarkStart w:id="10486" w:name="_Toc180594272"/>
      <w:bookmarkStart w:id="10487" w:name="_Toc180594679"/>
      <w:bookmarkStart w:id="10488" w:name="_Toc28983"/>
      <w:ins w:id="10489" w:author="V2" w:date="2025-04-14T14:19:00Z" w16du:dateUtc="2025-04-14T19:19:00Z">
        <w:r w:rsidRPr="007F7E2B">
          <w:rPr>
            <w:rFonts w:ascii="Arial" w:eastAsia="Arial" w:hAnsi="Arial" w:cs="Arial"/>
            <w:color w:val="005B82"/>
            <w:sz w:val="22"/>
          </w:rPr>
          <w:t xml:space="preserve">5 </w:t>
        </w:r>
        <w:r w:rsidRPr="007F7E2B">
          <w:rPr>
            <w:rFonts w:ascii="Arial" w:eastAsia="Arial" w:hAnsi="Arial" w:cs="Arial"/>
            <w:color w:val="005B82"/>
            <w:sz w:val="22"/>
          </w:rPr>
          <w:tab/>
          <w:t>PROCEDURES</w:t>
        </w:r>
        <w:bookmarkEnd w:id="10484"/>
        <w:bookmarkEnd w:id="10485"/>
        <w:bookmarkEnd w:id="10486"/>
        <w:bookmarkEnd w:id="10487"/>
        <w:r w:rsidRPr="007F7E2B">
          <w:rPr>
            <w:rFonts w:ascii="Arial" w:eastAsia="Arial" w:hAnsi="Arial" w:cs="Arial"/>
            <w:color w:val="005B82"/>
            <w:sz w:val="21"/>
          </w:rPr>
          <w:t xml:space="preserve"> </w:t>
        </w:r>
        <w:bookmarkEnd w:id="10488"/>
      </w:ins>
    </w:p>
    <w:p w14:paraId="14DC74F9" w14:textId="09457DB2" w:rsidR="00AF3A16" w:rsidRPr="007F7E2B" w:rsidRDefault="00AF3A16">
      <w:pPr>
        <w:rPr>
          <w:ins w:id="10490" w:author="V2" w:date="2025-04-14T14:19:00Z" w16du:dateUtc="2025-04-14T19:19:00Z"/>
        </w:rPr>
      </w:pPr>
      <w:ins w:id="10491" w:author="V2" w:date="2025-04-14T14:19:00Z" w16du:dateUtc="2025-04-14T19:19:00Z">
        <w:r w:rsidRPr="007F7E2B">
          <w:t xml:space="preserve">Litter for the purposes of this methodology includes all dead organic matter lying on the surface and less than 4 cm in diameter.  Organic matter greater than 4 cm in diameter will be accounted using the module </w:t>
        </w:r>
        <w:r w:rsidR="00111949" w:rsidRPr="007F7E2B">
          <w:rPr>
            <w:rFonts w:ascii="Arial" w:eastAsia="Arial" w:hAnsi="Arial" w:cs="Arial"/>
            <w:i/>
          </w:rPr>
          <w:t>TRS-6</w:t>
        </w:r>
        <w:r w:rsidRPr="007F7E2B">
          <w:rPr>
            <w:rFonts w:ascii="Arial" w:eastAsia="Arial" w:hAnsi="Arial" w:cs="Arial"/>
            <w:i/>
          </w:rPr>
          <w:t xml:space="preserve"> Estimation of carbon stocks in the dead wood pool. </w:t>
        </w:r>
      </w:ins>
    </w:p>
    <w:p w14:paraId="68803A10" w14:textId="77777777" w:rsidR="00AF3A16" w:rsidRPr="007F7E2B" w:rsidRDefault="00AF3A16">
      <w:pPr>
        <w:spacing w:after="21" w:line="259" w:lineRule="auto"/>
        <w:rPr>
          <w:ins w:id="10492" w:author="V2" w:date="2025-04-14T14:19:00Z" w16du:dateUtc="2025-04-14T19:19:00Z"/>
        </w:rPr>
      </w:pPr>
      <w:ins w:id="10493" w:author="V2" w:date="2025-04-14T14:19:00Z" w16du:dateUtc="2025-04-14T19:19:00Z">
        <w:r w:rsidRPr="007F7E2B">
          <w:rPr>
            <w:rFonts w:ascii="Arial" w:eastAsia="Arial" w:hAnsi="Arial" w:cs="Arial"/>
            <w:i/>
          </w:rPr>
          <w:t xml:space="preserve"> </w:t>
        </w:r>
      </w:ins>
    </w:p>
    <w:p w14:paraId="1A406E34" w14:textId="77777777" w:rsidR="00AF3A16" w:rsidRPr="007F7E2B" w:rsidRDefault="00AF3A16">
      <w:pPr>
        <w:rPr>
          <w:ins w:id="10494" w:author="V2" w:date="2025-04-14T14:19:00Z" w16du:dateUtc="2025-04-14T19:19:00Z"/>
        </w:rPr>
      </w:pPr>
      <w:ins w:id="10495" w:author="V2" w:date="2025-04-14T14:19:00Z" w16du:dateUtc="2025-04-14T19:19:00Z">
        <w:r w:rsidRPr="007F7E2B">
          <w:t xml:space="preserve">Three types of litter distribution can occur: </w:t>
        </w:r>
      </w:ins>
    </w:p>
    <w:p w14:paraId="34D07411" w14:textId="77777777" w:rsidR="00AF3A16" w:rsidRPr="007F7E2B" w:rsidRDefault="00AF3A16">
      <w:pPr>
        <w:spacing w:after="30" w:line="259" w:lineRule="auto"/>
        <w:ind w:left="720"/>
        <w:rPr>
          <w:ins w:id="10496" w:author="V2" w:date="2025-04-14T14:19:00Z" w16du:dateUtc="2025-04-14T19:19:00Z"/>
        </w:rPr>
      </w:pPr>
      <w:ins w:id="10497" w:author="V2" w:date="2025-04-14T14:19:00Z" w16du:dateUtc="2025-04-14T19:19:00Z">
        <w:r w:rsidRPr="007F7E2B">
          <w:t xml:space="preserve"> </w:t>
        </w:r>
      </w:ins>
    </w:p>
    <w:p w14:paraId="3C018C57" w14:textId="77777777" w:rsidR="00AF3A16" w:rsidRPr="007F7E2B" w:rsidRDefault="00AF3A16" w:rsidP="00964B29">
      <w:pPr>
        <w:numPr>
          <w:ilvl w:val="0"/>
          <w:numId w:val="88"/>
        </w:numPr>
        <w:spacing w:before="0" w:after="6" w:line="270" w:lineRule="auto"/>
        <w:ind w:hanging="360"/>
        <w:rPr>
          <w:ins w:id="10498" w:author="V2" w:date="2025-04-14T14:19:00Z" w16du:dateUtc="2025-04-14T19:19:00Z"/>
        </w:rPr>
      </w:pPr>
      <w:ins w:id="10499" w:author="V2" w:date="2025-04-14T14:19:00Z" w16du:dateUtc="2025-04-14T19:19:00Z">
        <w:r w:rsidRPr="007F7E2B">
          <w:t xml:space="preserve">Dispersed – Litter is present throughout the area more or less evenly.  For instance, litter derived from grasses and forbs will often be dispersed throughout the area where the grass is growing. </w:t>
        </w:r>
      </w:ins>
    </w:p>
    <w:p w14:paraId="2271A91E" w14:textId="77777777" w:rsidR="00AF3A16" w:rsidRPr="007F7E2B" w:rsidRDefault="00AF3A16" w:rsidP="00964B29">
      <w:pPr>
        <w:numPr>
          <w:ilvl w:val="0"/>
          <w:numId w:val="88"/>
        </w:numPr>
        <w:spacing w:before="0" w:after="6" w:line="270" w:lineRule="auto"/>
        <w:ind w:hanging="360"/>
        <w:rPr>
          <w:ins w:id="10500" w:author="V2" w:date="2025-04-14T14:19:00Z" w16du:dateUtc="2025-04-14T19:19:00Z"/>
        </w:rPr>
      </w:pPr>
      <w:ins w:id="10501" w:author="V2" w:date="2025-04-14T14:19:00Z" w16du:dateUtc="2025-04-14T19:19:00Z">
        <w:r w:rsidRPr="007F7E2B">
          <w:t xml:space="preserve">Accumulated – Litter has been accumulated in specific locations, typically by the action of wind or water, or by human action. </w:t>
        </w:r>
      </w:ins>
    </w:p>
    <w:p w14:paraId="7D71B09F" w14:textId="77777777" w:rsidR="00AF3A16" w:rsidRPr="007F7E2B" w:rsidRDefault="00AF3A16" w:rsidP="00964B29">
      <w:pPr>
        <w:numPr>
          <w:ilvl w:val="0"/>
          <w:numId w:val="88"/>
        </w:numPr>
        <w:spacing w:before="0" w:after="6" w:line="270" w:lineRule="auto"/>
        <w:ind w:hanging="360"/>
        <w:rPr>
          <w:ins w:id="10502" w:author="V2" w:date="2025-04-14T14:19:00Z" w16du:dateUtc="2025-04-14T19:19:00Z"/>
        </w:rPr>
      </w:pPr>
      <w:ins w:id="10503" w:author="V2" w:date="2025-04-14T14:19:00Z" w16du:dateUtc="2025-04-14T19:19:00Z">
        <w:r w:rsidRPr="007F7E2B">
          <w:t xml:space="preserve">Point source – Litter originates from a point source which is not uniformly distributed throughout the area, such as a tree in a savanna ecosystem.  Point source litter is distributed around the source, and may not occur at all in gaps where no source is present. </w:t>
        </w:r>
      </w:ins>
    </w:p>
    <w:p w14:paraId="0D91C3F8" w14:textId="77777777" w:rsidR="00AF3A16" w:rsidRPr="007F7E2B" w:rsidRDefault="00AF3A16">
      <w:pPr>
        <w:spacing w:after="17" w:line="259" w:lineRule="auto"/>
        <w:ind w:left="720"/>
        <w:rPr>
          <w:ins w:id="10504" w:author="V2" w:date="2025-04-14T14:19:00Z" w16du:dateUtc="2025-04-14T19:19:00Z"/>
        </w:rPr>
      </w:pPr>
      <w:ins w:id="10505" w:author="V2" w:date="2025-04-14T14:19:00Z" w16du:dateUtc="2025-04-14T19:19:00Z">
        <w:r w:rsidRPr="007F7E2B">
          <w:lastRenderedPageBreak/>
          <w:t xml:space="preserve"> </w:t>
        </w:r>
      </w:ins>
    </w:p>
    <w:p w14:paraId="2C17AC7B" w14:textId="77777777" w:rsidR="00AF3A16" w:rsidRPr="007F7E2B" w:rsidRDefault="00AF3A16">
      <w:pPr>
        <w:rPr>
          <w:ins w:id="10506" w:author="V2" w:date="2025-04-14T14:19:00Z" w16du:dateUtc="2025-04-14T19:19:00Z"/>
        </w:rPr>
      </w:pPr>
      <w:ins w:id="10507" w:author="V2" w:date="2025-04-14T14:19:00Z" w16du:dateUtc="2025-04-14T19:19:00Z">
        <w:r w:rsidRPr="007F7E2B">
          <w:t xml:space="preserve">Measurement of litter accumulations must be undertaken differently for each type of litter.  Prior to collection of litter data, the area must be stratified to reflect differences in biological community or physical conditions which may lead to different amounts or patterns of litter accumulation.   Where more than one type of litter is found in a single stratum (for instance in the case of a savanna with scattered trees, where both dispersed and point source litter may be found), more than one form of measurement and estimation method should be used in a single stratum.   </w:t>
        </w:r>
      </w:ins>
    </w:p>
    <w:p w14:paraId="2340A4AE" w14:textId="77777777" w:rsidR="00AF3A16" w:rsidRPr="007F7E2B" w:rsidRDefault="00AF3A16">
      <w:pPr>
        <w:spacing w:after="17" w:line="259" w:lineRule="auto"/>
        <w:rPr>
          <w:ins w:id="10508" w:author="V2" w:date="2025-04-14T14:19:00Z" w16du:dateUtc="2025-04-14T19:19:00Z"/>
        </w:rPr>
      </w:pPr>
      <w:ins w:id="10509" w:author="V2" w:date="2025-04-14T14:19:00Z" w16du:dateUtc="2025-04-14T19:19:00Z">
        <w:r w:rsidRPr="007F7E2B">
          <w:t xml:space="preserve"> </w:t>
        </w:r>
      </w:ins>
    </w:p>
    <w:p w14:paraId="01FA7152" w14:textId="77777777" w:rsidR="00AF3A16" w:rsidRPr="007F7E2B" w:rsidRDefault="00AF3A16">
      <w:pPr>
        <w:rPr>
          <w:ins w:id="10510" w:author="V2" w:date="2025-04-14T14:19:00Z" w16du:dateUtc="2025-04-14T19:19:00Z"/>
        </w:rPr>
      </w:pPr>
      <w:ins w:id="10511" w:author="V2" w:date="2025-04-14T14:19:00Z" w16du:dateUtc="2025-04-14T19:19:00Z">
        <w:r w:rsidRPr="007F7E2B">
          <w:t xml:space="preserve">Therefore the total litter biomass for a stratum will be </w:t>
        </w:r>
      </w:ins>
    </w:p>
    <w:p w14:paraId="7FD9FC8D" w14:textId="77777777" w:rsidR="00AF3A16" w:rsidRPr="007F7E2B" w:rsidRDefault="00AF3A16">
      <w:pPr>
        <w:spacing w:line="259" w:lineRule="auto"/>
        <w:rPr>
          <w:ins w:id="10512" w:author="V2" w:date="2025-04-14T14:19:00Z" w16du:dateUtc="2025-04-14T19:19:00Z"/>
        </w:rPr>
      </w:pPr>
      <w:ins w:id="10513" w:author="V2" w:date="2025-04-14T14:19:00Z" w16du:dateUtc="2025-04-14T19:19:00Z">
        <w:r w:rsidRPr="007F7E2B">
          <w:t xml:space="preserve"> </w:t>
        </w:r>
      </w:ins>
    </w:p>
    <w:p w14:paraId="68BA9C0B" w14:textId="0343185D" w:rsidR="00AF3A16" w:rsidRPr="007F7E2B" w:rsidRDefault="00E33C46">
      <w:pPr>
        <w:tabs>
          <w:tab w:val="center" w:pos="1660"/>
          <w:tab w:val="center" w:pos="2881"/>
          <w:tab w:val="center" w:pos="3601"/>
          <w:tab w:val="center" w:pos="4321"/>
          <w:tab w:val="center" w:pos="5041"/>
          <w:tab w:val="center" w:pos="5761"/>
          <w:tab w:val="center" w:pos="6481"/>
          <w:tab w:val="center" w:pos="7489"/>
        </w:tabs>
        <w:spacing w:after="46" w:line="259" w:lineRule="auto"/>
        <w:rPr>
          <w:ins w:id="10514" w:author="V2" w:date="2025-04-14T14:19:00Z" w16du:dateUtc="2025-04-14T19:19:00Z"/>
        </w:rPr>
      </w:pPr>
      <w:ins w:id="10515"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30998" behindDoc="1" locked="0" layoutInCell="1" allowOverlap="1" wp14:anchorId="7CBF4D31" wp14:editId="7BBA3262">
              <wp:simplePos x="0" y="0"/>
              <wp:positionH relativeFrom="column">
                <wp:posOffset>260350</wp:posOffset>
              </wp:positionH>
              <wp:positionV relativeFrom="paragraph">
                <wp:posOffset>101600</wp:posOffset>
              </wp:positionV>
              <wp:extent cx="1911350" cy="476250"/>
              <wp:effectExtent l="0" t="0" r="0" b="0"/>
              <wp:wrapTight wrapText="bothSides">
                <wp:wrapPolygon edited="0">
                  <wp:start x="0" y="0"/>
                  <wp:lineTo x="0" y="20736"/>
                  <wp:lineTo x="21313" y="20736"/>
                  <wp:lineTo x="21313" y="0"/>
                  <wp:lineTo x="0" y="0"/>
                </wp:wrapPolygon>
              </wp:wrapTight>
              <wp:docPr id="204434978" name="Picture 1" descr="A black text with a plus and b pl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4978" name="Picture 1" descr="A black text with a plus and b plus&#10;&#10;AI-generated content may be incorrect."/>
                      <pic:cNvPicPr/>
                    </pic:nvPicPr>
                    <pic:blipFill>
                      <a:blip r:embed="rId103">
                        <a:extLst>
                          <a:ext uri="{28A0092B-C50C-407E-A947-70E740481C1C}">
                            <a14:useLocalDpi xmlns:a14="http://schemas.microsoft.com/office/drawing/2010/main" val="0"/>
                          </a:ext>
                        </a:extLst>
                      </a:blip>
                      <a:stretch>
                        <a:fillRect/>
                      </a:stretch>
                    </pic:blipFill>
                    <pic:spPr>
                      <a:xfrm>
                        <a:off x="0" y="0"/>
                        <a:ext cx="1911350" cy="476250"/>
                      </a:xfrm>
                      <a:prstGeom prst="rect">
                        <a:avLst/>
                      </a:prstGeom>
                    </pic:spPr>
                  </pic:pic>
                </a:graphicData>
              </a:graphic>
              <wp14:sizeRelH relativeFrom="page">
                <wp14:pctWidth>0</wp14:pctWidth>
              </wp14:sizeRelH>
              <wp14:sizeRelV relativeFrom="page">
                <wp14:pctHeight>0</wp14:pctHeight>
              </wp14:sizeRelV>
            </wp:anchor>
          </w:drawing>
        </w:r>
        <w:r w:rsidR="00AF3A16" w:rsidRPr="007F7E2B">
          <w:rPr>
            <w:sz w:val="22"/>
          </w:rPr>
          <w:tab/>
        </w:r>
        <w:r w:rsidR="00AF3A16" w:rsidRPr="007F7E2B">
          <w:tab/>
          <w:t xml:space="preserve"> </w:t>
        </w:r>
        <w:r w:rsidR="00AF3A16" w:rsidRPr="007F7E2B">
          <w:tab/>
          <w:t xml:space="preserve"> </w:t>
        </w:r>
        <w:r w:rsidR="00AF3A16" w:rsidRPr="007F7E2B">
          <w:tab/>
          <w:t xml:space="preserve"> </w:t>
        </w:r>
        <w:r w:rsidR="00AF3A16" w:rsidRPr="007F7E2B">
          <w:tab/>
          <w:t xml:space="preserve"> </w:t>
        </w:r>
        <w:r w:rsidR="00AF3A16" w:rsidRPr="007F7E2B">
          <w:tab/>
          <w:t xml:space="preserve">   (7.1) </w:t>
        </w:r>
      </w:ins>
    </w:p>
    <w:p w14:paraId="5A013546" w14:textId="77777777" w:rsidR="00AF3A16" w:rsidRPr="007F7E2B" w:rsidRDefault="00AF3A16">
      <w:pPr>
        <w:spacing w:after="19" w:line="259" w:lineRule="auto"/>
        <w:ind w:left="720"/>
        <w:rPr>
          <w:ins w:id="10516" w:author="V2" w:date="2025-04-14T14:19:00Z" w16du:dateUtc="2025-04-14T19:19:00Z"/>
        </w:rPr>
      </w:pPr>
      <w:ins w:id="10517" w:author="V2" w:date="2025-04-14T14:19:00Z" w16du:dateUtc="2025-04-14T19:19:00Z">
        <w:r w:rsidRPr="007F7E2B">
          <w:t xml:space="preserve"> </w:t>
        </w:r>
      </w:ins>
    </w:p>
    <w:p w14:paraId="7B65B21E" w14:textId="77777777" w:rsidR="00AF3A16" w:rsidRPr="007F7E2B" w:rsidRDefault="00AF3A16">
      <w:pPr>
        <w:ind w:left="737"/>
        <w:rPr>
          <w:ins w:id="10518" w:author="V2" w:date="2025-04-14T14:19:00Z" w16du:dateUtc="2025-04-14T19:19:00Z"/>
        </w:rPr>
      </w:pPr>
      <w:ins w:id="10519" w:author="V2" w:date="2025-04-14T14:19:00Z" w16du:dateUtc="2025-04-14T19:19:00Z">
        <w:r w:rsidRPr="007F7E2B">
          <w:t xml:space="preserve">Where: </w:t>
        </w:r>
      </w:ins>
    </w:p>
    <w:p w14:paraId="076F1420" w14:textId="77777777" w:rsidR="00AF3A16" w:rsidRPr="007F7E2B" w:rsidRDefault="00AF3A16">
      <w:pPr>
        <w:spacing w:line="259" w:lineRule="auto"/>
        <w:rPr>
          <w:ins w:id="10520" w:author="V2" w:date="2025-04-14T14:19:00Z" w16du:dateUtc="2025-04-14T19:19:00Z"/>
        </w:rPr>
      </w:pPr>
      <w:ins w:id="10521" w:author="V2" w:date="2025-04-14T14:19:00Z" w16du:dateUtc="2025-04-14T19:19:00Z">
        <w:r w:rsidRPr="007F7E2B">
          <w:t xml:space="preserve"> </w:t>
        </w:r>
      </w:ins>
    </w:p>
    <w:tbl>
      <w:tblPr>
        <w:tblStyle w:val="TableGrid0"/>
        <w:tblW w:w="5096" w:type="dxa"/>
        <w:tblInd w:w="744" w:type="dxa"/>
        <w:tblLook w:val="04A0" w:firstRow="1" w:lastRow="0" w:firstColumn="1" w:lastColumn="0" w:noHBand="0" w:noVBand="1"/>
      </w:tblPr>
      <w:tblGrid>
        <w:gridCol w:w="876"/>
        <w:gridCol w:w="541"/>
        <w:gridCol w:w="3679"/>
      </w:tblGrid>
      <w:tr w:rsidR="00AF3A16" w:rsidRPr="007F7E2B" w14:paraId="4F3F13CF" w14:textId="77777777">
        <w:trPr>
          <w:trHeight w:val="311"/>
          <w:ins w:id="10522" w:author="V2" w:date="2025-04-14T14:19:00Z" w16du:dateUtc="2025-04-14T19:19:00Z"/>
        </w:trPr>
        <w:tc>
          <w:tcPr>
            <w:tcW w:w="876" w:type="dxa"/>
            <w:tcBorders>
              <w:top w:val="nil"/>
              <w:left w:val="nil"/>
              <w:bottom w:val="nil"/>
              <w:right w:val="nil"/>
            </w:tcBorders>
          </w:tcPr>
          <w:p w14:paraId="4B63C067" w14:textId="77777777" w:rsidR="00AF3A16" w:rsidRPr="007F7E2B" w:rsidRDefault="00AF3A16">
            <w:pPr>
              <w:spacing w:line="259" w:lineRule="auto"/>
              <w:rPr>
                <w:ins w:id="10523" w:author="V2" w:date="2025-04-14T14:19:00Z" w16du:dateUtc="2025-04-14T19:19:00Z"/>
              </w:rPr>
            </w:pPr>
            <w:ins w:id="10524" w:author="V2" w:date="2025-04-14T14:19:00Z" w16du:dateUtc="2025-04-14T19:19:00Z">
              <w:r w:rsidRPr="007F7E2B">
                <w:rPr>
                  <w:rFonts w:ascii="Arial" w:eastAsia="Arial" w:hAnsi="Arial" w:cs="Arial"/>
                  <w:i/>
                </w:rPr>
                <w:t>Bl</w:t>
              </w:r>
              <w:r w:rsidRPr="007F7E2B">
                <w:rPr>
                  <w:rFonts w:ascii="Arial" w:eastAsia="Arial" w:hAnsi="Arial" w:cs="Arial"/>
                  <w:i/>
                  <w:vertAlign w:val="subscript"/>
                </w:rPr>
                <w:t>s</w:t>
              </w:r>
              <w:r w:rsidRPr="007F7E2B">
                <w:rPr>
                  <w:rFonts w:ascii="Arial" w:eastAsia="Arial" w:hAnsi="Arial" w:cs="Arial"/>
                  <w:i/>
                </w:rPr>
                <w:t xml:space="preserve"> </w:t>
              </w:r>
            </w:ins>
          </w:p>
        </w:tc>
        <w:tc>
          <w:tcPr>
            <w:tcW w:w="541" w:type="dxa"/>
            <w:tcBorders>
              <w:top w:val="nil"/>
              <w:left w:val="nil"/>
              <w:bottom w:val="nil"/>
              <w:right w:val="nil"/>
            </w:tcBorders>
          </w:tcPr>
          <w:p w14:paraId="4CD912C6" w14:textId="77777777" w:rsidR="00AF3A16" w:rsidRPr="007F7E2B" w:rsidRDefault="00AF3A16">
            <w:pPr>
              <w:spacing w:line="259" w:lineRule="auto"/>
              <w:rPr>
                <w:ins w:id="10525" w:author="V2" w:date="2025-04-14T14:19:00Z" w16du:dateUtc="2025-04-14T19:19:00Z"/>
              </w:rPr>
            </w:pPr>
            <w:ins w:id="10526" w:author="V2" w:date="2025-04-14T14:19:00Z" w16du:dateUtc="2025-04-14T19:19:00Z">
              <w:r w:rsidRPr="007F7E2B">
                <w:t xml:space="preserve">=   </w:t>
              </w:r>
            </w:ins>
          </w:p>
        </w:tc>
        <w:tc>
          <w:tcPr>
            <w:tcW w:w="3680" w:type="dxa"/>
            <w:tcBorders>
              <w:top w:val="nil"/>
              <w:left w:val="nil"/>
              <w:bottom w:val="nil"/>
              <w:right w:val="nil"/>
            </w:tcBorders>
          </w:tcPr>
          <w:p w14:paraId="3EB20A39" w14:textId="77777777" w:rsidR="00AF3A16" w:rsidRPr="007F7E2B" w:rsidRDefault="00AF3A16">
            <w:pPr>
              <w:spacing w:line="259" w:lineRule="auto"/>
              <w:rPr>
                <w:ins w:id="10527" w:author="V2" w:date="2025-04-14T14:19:00Z" w16du:dateUtc="2025-04-14T19:19:00Z"/>
              </w:rPr>
            </w:pPr>
            <w:ins w:id="10528" w:author="V2" w:date="2025-04-14T14:19:00Z" w16du:dateUtc="2025-04-14T19:19:00Z">
              <w:r w:rsidRPr="007F7E2B">
                <w:t xml:space="preserve">Litter biomass per stratum, t </w:t>
              </w:r>
            </w:ins>
          </w:p>
        </w:tc>
      </w:tr>
      <w:tr w:rsidR="00AF3A16" w:rsidRPr="007F7E2B" w14:paraId="7B1FE361" w14:textId="77777777">
        <w:trPr>
          <w:trHeight w:val="384"/>
          <w:ins w:id="10529" w:author="V2" w:date="2025-04-14T14:19:00Z" w16du:dateUtc="2025-04-14T19:19:00Z"/>
        </w:trPr>
        <w:tc>
          <w:tcPr>
            <w:tcW w:w="876" w:type="dxa"/>
            <w:tcBorders>
              <w:top w:val="nil"/>
              <w:left w:val="nil"/>
              <w:bottom w:val="nil"/>
              <w:right w:val="nil"/>
            </w:tcBorders>
          </w:tcPr>
          <w:p w14:paraId="41E7C3A4" w14:textId="77777777" w:rsidR="00AF3A16" w:rsidRPr="007F7E2B" w:rsidRDefault="00AF3A16">
            <w:pPr>
              <w:spacing w:line="259" w:lineRule="auto"/>
              <w:rPr>
                <w:ins w:id="10530" w:author="V2" w:date="2025-04-14T14:19:00Z" w16du:dateUtc="2025-04-14T19:19:00Z"/>
              </w:rPr>
            </w:pPr>
            <w:ins w:id="10531" w:author="V2" w:date="2025-04-14T14:19:00Z" w16du:dateUtc="2025-04-14T19:19:00Z">
              <w:r w:rsidRPr="007F7E2B">
                <w:rPr>
                  <w:rFonts w:ascii="Arial" w:eastAsia="Arial" w:hAnsi="Arial" w:cs="Arial"/>
                  <w:i/>
                </w:rPr>
                <w:t>B</w:t>
              </w:r>
              <w:r w:rsidRPr="007F7E2B">
                <w:rPr>
                  <w:rFonts w:ascii="Arial" w:eastAsia="Arial" w:hAnsi="Arial" w:cs="Arial"/>
                  <w:i/>
                  <w:vertAlign w:val="subscript"/>
                </w:rPr>
                <w:t>ld</w:t>
              </w:r>
              <w:r w:rsidRPr="007F7E2B">
                <w:t xml:space="preserve">   </w:t>
              </w:r>
            </w:ins>
          </w:p>
        </w:tc>
        <w:tc>
          <w:tcPr>
            <w:tcW w:w="541" w:type="dxa"/>
            <w:tcBorders>
              <w:top w:val="nil"/>
              <w:left w:val="nil"/>
              <w:bottom w:val="nil"/>
              <w:right w:val="nil"/>
            </w:tcBorders>
          </w:tcPr>
          <w:p w14:paraId="73494371" w14:textId="77777777" w:rsidR="00AF3A16" w:rsidRPr="007F7E2B" w:rsidRDefault="00AF3A16">
            <w:pPr>
              <w:spacing w:line="259" w:lineRule="auto"/>
              <w:rPr>
                <w:ins w:id="10532" w:author="V2" w:date="2025-04-14T14:19:00Z" w16du:dateUtc="2025-04-14T19:19:00Z"/>
              </w:rPr>
            </w:pPr>
            <w:ins w:id="10533" w:author="V2" w:date="2025-04-14T14:19:00Z" w16du:dateUtc="2025-04-14T19:19:00Z">
              <w:r w:rsidRPr="007F7E2B">
                <w:t xml:space="preserve">=  </w:t>
              </w:r>
            </w:ins>
          </w:p>
        </w:tc>
        <w:tc>
          <w:tcPr>
            <w:tcW w:w="3680" w:type="dxa"/>
            <w:tcBorders>
              <w:top w:val="nil"/>
              <w:left w:val="nil"/>
              <w:bottom w:val="nil"/>
              <w:right w:val="nil"/>
            </w:tcBorders>
          </w:tcPr>
          <w:p w14:paraId="5CAD3039" w14:textId="77777777" w:rsidR="00AF3A16" w:rsidRPr="007F7E2B" w:rsidRDefault="00AF3A16">
            <w:pPr>
              <w:spacing w:line="259" w:lineRule="auto"/>
              <w:rPr>
                <w:ins w:id="10534" w:author="V2" w:date="2025-04-14T14:19:00Z" w16du:dateUtc="2025-04-14T19:19:00Z"/>
              </w:rPr>
            </w:pPr>
            <w:ins w:id="10535" w:author="V2" w:date="2025-04-14T14:19:00Z" w16du:dateUtc="2025-04-14T19:19:00Z">
              <w:r w:rsidRPr="007F7E2B">
                <w:t xml:space="preserve">Dispersed litter biomass per stratum, t </w:t>
              </w:r>
            </w:ins>
          </w:p>
        </w:tc>
      </w:tr>
      <w:tr w:rsidR="00AF3A16" w:rsidRPr="007F7E2B" w14:paraId="0BBBBC0F" w14:textId="77777777">
        <w:trPr>
          <w:trHeight w:val="385"/>
          <w:ins w:id="10536" w:author="V2" w:date="2025-04-14T14:19:00Z" w16du:dateUtc="2025-04-14T19:19:00Z"/>
        </w:trPr>
        <w:tc>
          <w:tcPr>
            <w:tcW w:w="876" w:type="dxa"/>
            <w:tcBorders>
              <w:top w:val="nil"/>
              <w:left w:val="nil"/>
              <w:bottom w:val="nil"/>
              <w:right w:val="nil"/>
            </w:tcBorders>
          </w:tcPr>
          <w:p w14:paraId="1162F6EE" w14:textId="77777777" w:rsidR="00AF3A16" w:rsidRPr="007F7E2B" w:rsidRDefault="00AF3A16">
            <w:pPr>
              <w:spacing w:line="259" w:lineRule="auto"/>
              <w:rPr>
                <w:ins w:id="10537" w:author="V2" w:date="2025-04-14T14:19:00Z" w16du:dateUtc="2025-04-14T19:19:00Z"/>
              </w:rPr>
            </w:pPr>
            <w:ins w:id="10538" w:author="V2" w:date="2025-04-14T14:19:00Z" w16du:dateUtc="2025-04-14T19:19:00Z">
              <w:r w:rsidRPr="007F7E2B">
                <w:rPr>
                  <w:rFonts w:ascii="Arial" w:eastAsia="Arial" w:hAnsi="Arial" w:cs="Arial"/>
                  <w:i/>
                </w:rPr>
                <w:t>B</w:t>
              </w:r>
              <w:r w:rsidRPr="007F7E2B">
                <w:rPr>
                  <w:rFonts w:ascii="Arial" w:eastAsia="Arial" w:hAnsi="Arial" w:cs="Arial"/>
                  <w:i/>
                  <w:vertAlign w:val="subscript"/>
                </w:rPr>
                <w:t>la</w:t>
              </w:r>
              <w:r w:rsidRPr="007F7E2B">
                <w:t xml:space="preserve">   </w:t>
              </w:r>
            </w:ins>
          </w:p>
        </w:tc>
        <w:tc>
          <w:tcPr>
            <w:tcW w:w="541" w:type="dxa"/>
            <w:tcBorders>
              <w:top w:val="nil"/>
              <w:left w:val="nil"/>
              <w:bottom w:val="nil"/>
              <w:right w:val="nil"/>
            </w:tcBorders>
          </w:tcPr>
          <w:p w14:paraId="1CA7B126" w14:textId="77777777" w:rsidR="00AF3A16" w:rsidRPr="007F7E2B" w:rsidRDefault="00AF3A16">
            <w:pPr>
              <w:spacing w:line="259" w:lineRule="auto"/>
              <w:rPr>
                <w:ins w:id="10539" w:author="V2" w:date="2025-04-14T14:19:00Z" w16du:dateUtc="2025-04-14T19:19:00Z"/>
              </w:rPr>
            </w:pPr>
            <w:ins w:id="10540" w:author="V2" w:date="2025-04-14T14:19:00Z" w16du:dateUtc="2025-04-14T19:19:00Z">
              <w:r w:rsidRPr="007F7E2B">
                <w:t xml:space="preserve">=   </w:t>
              </w:r>
            </w:ins>
          </w:p>
        </w:tc>
        <w:tc>
          <w:tcPr>
            <w:tcW w:w="3680" w:type="dxa"/>
            <w:tcBorders>
              <w:top w:val="nil"/>
              <w:left w:val="nil"/>
              <w:bottom w:val="nil"/>
              <w:right w:val="nil"/>
            </w:tcBorders>
          </w:tcPr>
          <w:p w14:paraId="6843CA7B" w14:textId="77777777" w:rsidR="00AF3A16" w:rsidRPr="007F7E2B" w:rsidRDefault="00AF3A16">
            <w:pPr>
              <w:spacing w:line="259" w:lineRule="auto"/>
              <w:jc w:val="both"/>
              <w:rPr>
                <w:ins w:id="10541" w:author="V2" w:date="2025-04-14T14:19:00Z" w16du:dateUtc="2025-04-14T19:19:00Z"/>
              </w:rPr>
            </w:pPr>
            <w:ins w:id="10542" w:author="V2" w:date="2025-04-14T14:19:00Z" w16du:dateUtc="2025-04-14T19:19:00Z">
              <w:r w:rsidRPr="007F7E2B">
                <w:t xml:space="preserve">Accumulated litter biomass per stratum, t </w:t>
              </w:r>
            </w:ins>
          </w:p>
        </w:tc>
      </w:tr>
      <w:tr w:rsidR="00AF3A16" w:rsidRPr="007F7E2B" w14:paraId="68EB4C70" w14:textId="77777777">
        <w:trPr>
          <w:trHeight w:val="312"/>
          <w:ins w:id="10543" w:author="V2" w:date="2025-04-14T14:19:00Z" w16du:dateUtc="2025-04-14T19:19:00Z"/>
        </w:trPr>
        <w:tc>
          <w:tcPr>
            <w:tcW w:w="876" w:type="dxa"/>
            <w:tcBorders>
              <w:top w:val="nil"/>
              <w:left w:val="nil"/>
              <w:bottom w:val="nil"/>
              <w:right w:val="nil"/>
            </w:tcBorders>
          </w:tcPr>
          <w:p w14:paraId="3C2A4A17" w14:textId="77777777" w:rsidR="00AF3A16" w:rsidRPr="007F7E2B" w:rsidRDefault="00AF3A16">
            <w:pPr>
              <w:spacing w:line="259" w:lineRule="auto"/>
              <w:rPr>
                <w:ins w:id="10544" w:author="V2" w:date="2025-04-14T14:19:00Z" w16du:dateUtc="2025-04-14T19:19:00Z"/>
              </w:rPr>
            </w:pPr>
            <w:ins w:id="10545" w:author="V2" w:date="2025-04-14T14:19:00Z" w16du:dateUtc="2025-04-14T19:19:00Z">
              <w:r w:rsidRPr="007F7E2B">
                <w:rPr>
                  <w:rFonts w:ascii="Arial" w:eastAsia="Arial" w:hAnsi="Arial" w:cs="Arial"/>
                  <w:i/>
                </w:rPr>
                <w:t>B</w:t>
              </w:r>
              <w:r w:rsidRPr="007F7E2B">
                <w:rPr>
                  <w:rFonts w:ascii="Arial" w:eastAsia="Arial" w:hAnsi="Arial" w:cs="Arial"/>
                  <w:i/>
                  <w:vertAlign w:val="subscript"/>
                </w:rPr>
                <w:t>lp</w:t>
              </w:r>
              <w:r w:rsidRPr="007F7E2B">
                <w:t xml:space="preserve">   </w:t>
              </w:r>
            </w:ins>
          </w:p>
        </w:tc>
        <w:tc>
          <w:tcPr>
            <w:tcW w:w="541" w:type="dxa"/>
            <w:tcBorders>
              <w:top w:val="nil"/>
              <w:left w:val="nil"/>
              <w:bottom w:val="nil"/>
              <w:right w:val="nil"/>
            </w:tcBorders>
          </w:tcPr>
          <w:p w14:paraId="3D692880" w14:textId="77777777" w:rsidR="00AF3A16" w:rsidRPr="007F7E2B" w:rsidRDefault="00AF3A16">
            <w:pPr>
              <w:spacing w:line="259" w:lineRule="auto"/>
              <w:rPr>
                <w:ins w:id="10546" w:author="V2" w:date="2025-04-14T14:19:00Z" w16du:dateUtc="2025-04-14T19:19:00Z"/>
              </w:rPr>
            </w:pPr>
            <w:ins w:id="10547" w:author="V2" w:date="2025-04-14T14:19:00Z" w16du:dateUtc="2025-04-14T19:19:00Z">
              <w:r w:rsidRPr="007F7E2B">
                <w:t xml:space="preserve">=   </w:t>
              </w:r>
            </w:ins>
          </w:p>
        </w:tc>
        <w:tc>
          <w:tcPr>
            <w:tcW w:w="3680" w:type="dxa"/>
            <w:tcBorders>
              <w:top w:val="nil"/>
              <w:left w:val="nil"/>
              <w:bottom w:val="nil"/>
              <w:right w:val="nil"/>
            </w:tcBorders>
          </w:tcPr>
          <w:p w14:paraId="06438FAB" w14:textId="77777777" w:rsidR="00AF3A16" w:rsidRPr="007F7E2B" w:rsidRDefault="00AF3A16">
            <w:pPr>
              <w:spacing w:line="259" w:lineRule="auto"/>
              <w:jc w:val="both"/>
              <w:rPr>
                <w:ins w:id="10548" w:author="V2" w:date="2025-04-14T14:19:00Z" w16du:dateUtc="2025-04-14T19:19:00Z"/>
              </w:rPr>
            </w:pPr>
            <w:ins w:id="10549" w:author="V2" w:date="2025-04-14T14:19:00Z" w16du:dateUtc="2025-04-14T19:19:00Z">
              <w:r w:rsidRPr="007F7E2B">
                <w:t xml:space="preserve">Point source litter biomass per stratum, t </w:t>
              </w:r>
            </w:ins>
          </w:p>
        </w:tc>
      </w:tr>
    </w:tbl>
    <w:p w14:paraId="25E0632B" w14:textId="77777777" w:rsidR="00AF3A16" w:rsidRPr="007F7E2B" w:rsidRDefault="00AF3A16">
      <w:pPr>
        <w:spacing w:after="17" w:line="259" w:lineRule="auto"/>
        <w:ind w:left="360"/>
        <w:rPr>
          <w:ins w:id="10550" w:author="V2" w:date="2025-04-14T14:19:00Z" w16du:dateUtc="2025-04-14T19:19:00Z"/>
        </w:rPr>
      </w:pPr>
      <w:ins w:id="10551" w:author="V2" w:date="2025-04-14T14:19:00Z" w16du:dateUtc="2025-04-14T19:19:00Z">
        <w:r w:rsidRPr="007F7E2B">
          <w:t xml:space="preserve"> </w:t>
        </w:r>
      </w:ins>
    </w:p>
    <w:p w14:paraId="2C49337A" w14:textId="77777777" w:rsidR="00AF3A16" w:rsidRPr="007F7E2B" w:rsidRDefault="00AF3A16">
      <w:pPr>
        <w:rPr>
          <w:ins w:id="10552" w:author="V2" w:date="2025-04-14T14:19:00Z" w16du:dateUtc="2025-04-14T19:19:00Z"/>
        </w:rPr>
      </w:pPr>
      <w:ins w:id="10553" w:author="V2" w:date="2025-04-14T14:19:00Z" w16du:dateUtc="2025-04-14T19:19:00Z">
        <w:r w:rsidRPr="007F7E2B">
          <w:t xml:space="preserve">The types of litter are accounted as follows: </w:t>
        </w:r>
      </w:ins>
    </w:p>
    <w:p w14:paraId="0F489468" w14:textId="77777777" w:rsidR="00AF3A16" w:rsidRPr="007F7E2B" w:rsidRDefault="00AF3A16">
      <w:pPr>
        <w:spacing w:after="14" w:line="259" w:lineRule="auto"/>
        <w:rPr>
          <w:ins w:id="10554" w:author="V2" w:date="2025-04-14T14:19:00Z" w16du:dateUtc="2025-04-14T19:19:00Z"/>
        </w:rPr>
      </w:pPr>
      <w:ins w:id="10555" w:author="V2" w:date="2025-04-14T14:19:00Z" w16du:dateUtc="2025-04-14T19:19:00Z">
        <w:r w:rsidRPr="007F7E2B">
          <w:t xml:space="preserve"> </w:t>
        </w:r>
      </w:ins>
    </w:p>
    <w:p w14:paraId="6E721F63" w14:textId="77777777" w:rsidR="00AF3A16" w:rsidRPr="007F7E2B" w:rsidRDefault="00AF3A16">
      <w:pPr>
        <w:pStyle w:val="Heading3"/>
        <w:ind w:left="-5"/>
        <w:rPr>
          <w:ins w:id="10556" w:author="V2" w:date="2025-04-14T14:19:00Z" w16du:dateUtc="2025-04-14T19:19:00Z"/>
        </w:rPr>
      </w:pPr>
      <w:bookmarkStart w:id="10557" w:name="_Toc174616132"/>
      <w:bookmarkStart w:id="10558" w:name="_Toc174616548"/>
      <w:bookmarkStart w:id="10559" w:name="_Toc180594273"/>
      <w:bookmarkStart w:id="10560" w:name="_Toc180594680"/>
      <w:ins w:id="10561" w:author="V2" w:date="2025-04-14T14:19:00Z" w16du:dateUtc="2025-04-14T19:19:00Z">
        <w:r w:rsidRPr="007F7E2B">
          <w:t>1) Dispersed</w:t>
        </w:r>
        <w:bookmarkEnd w:id="10557"/>
        <w:bookmarkEnd w:id="10558"/>
        <w:bookmarkEnd w:id="10559"/>
        <w:bookmarkEnd w:id="10560"/>
        <w:r w:rsidRPr="007F7E2B">
          <w:t xml:space="preserve"> </w:t>
        </w:r>
      </w:ins>
    </w:p>
    <w:p w14:paraId="2B2B0F5A" w14:textId="77777777" w:rsidR="00AF3A16" w:rsidRPr="007F7E2B" w:rsidRDefault="00AF3A16">
      <w:pPr>
        <w:spacing w:after="19" w:line="259" w:lineRule="auto"/>
        <w:ind w:left="360"/>
        <w:rPr>
          <w:ins w:id="10562" w:author="V2" w:date="2025-04-14T14:19:00Z" w16du:dateUtc="2025-04-14T19:19:00Z"/>
        </w:rPr>
      </w:pPr>
      <w:ins w:id="10563" w:author="V2" w:date="2025-04-14T14:19:00Z" w16du:dateUtc="2025-04-14T19:19:00Z">
        <w:r w:rsidRPr="007F7E2B">
          <w:rPr>
            <w:rFonts w:ascii="Arial" w:eastAsia="Arial" w:hAnsi="Arial" w:cs="Arial"/>
            <w:b/>
          </w:rPr>
          <w:t xml:space="preserve"> </w:t>
        </w:r>
      </w:ins>
    </w:p>
    <w:p w14:paraId="2DF8C93C" w14:textId="77777777" w:rsidR="00AF3A16" w:rsidRPr="007F7E2B" w:rsidRDefault="00AF3A16">
      <w:pPr>
        <w:ind w:left="370"/>
        <w:rPr>
          <w:ins w:id="10564" w:author="V2" w:date="2025-04-14T14:19:00Z" w16du:dateUtc="2025-04-14T19:19:00Z"/>
        </w:rPr>
      </w:pPr>
      <w:ins w:id="10565" w:author="V2" w:date="2025-04-14T14:19:00Z" w16du:dateUtc="2025-04-14T19:19:00Z">
        <w:r w:rsidRPr="007F7E2B">
          <w:t xml:space="preserve">Dispersed litter types must be sampled using area collection plots.  Plots must be distributed randomly or systematically, and may be associated with other types of plots such as soil plots.  Because litter does vary </w:t>
        </w:r>
        <w:r w:rsidRPr="007F7E2B">
          <w:lastRenderedPageBreak/>
          <w:t xml:space="preserve">seasonally, it is critical that repeated litter plots be put into place on approximately the same date each time samples are taken to minimize seasonal variability. </w:t>
        </w:r>
      </w:ins>
    </w:p>
    <w:p w14:paraId="3C4CDEF6" w14:textId="77777777" w:rsidR="00AF3A16" w:rsidRPr="007F7E2B" w:rsidRDefault="00AF3A16">
      <w:pPr>
        <w:spacing w:after="17" w:line="259" w:lineRule="auto"/>
        <w:ind w:left="360"/>
        <w:rPr>
          <w:ins w:id="10566" w:author="V2" w:date="2025-04-14T14:19:00Z" w16du:dateUtc="2025-04-14T19:19:00Z"/>
        </w:rPr>
      </w:pPr>
      <w:ins w:id="10567" w:author="V2" w:date="2025-04-14T14:19:00Z" w16du:dateUtc="2025-04-14T19:19:00Z">
        <w:r w:rsidRPr="007F7E2B">
          <w:t xml:space="preserve"> </w:t>
        </w:r>
      </w:ins>
    </w:p>
    <w:p w14:paraId="6C1246E0" w14:textId="77777777" w:rsidR="00AF3A16" w:rsidRPr="007F7E2B" w:rsidRDefault="00AF3A16">
      <w:pPr>
        <w:ind w:left="370"/>
        <w:rPr>
          <w:ins w:id="10568" w:author="V2" w:date="2025-04-14T14:19:00Z" w16du:dateUtc="2025-04-14T19:19:00Z"/>
        </w:rPr>
      </w:pPr>
      <w:ins w:id="10569" w:author="V2" w:date="2025-04-14T14:19:00Z" w16du:dateUtc="2025-04-14T19:19:00Z">
        <w:r w:rsidRPr="007F7E2B">
          <w:t xml:space="preserve">Typically, a one square meter frame is laid on the ground, and all the litter within the frame is collected.  Collected material must not include living biomass.  Litter collected must include all dead biomass, both standing and fallen.  Where very small or very large amounts of litter are found, other sizes of plots may be used.  The collected litter is oven dried, and weighed.  Within a given stratum, sufficient plots must be installed to meet the statistical requirements identified in the section on statistics below.  Litter biomass from dispersed litter types is calculated using the following equation:  </w:t>
        </w:r>
      </w:ins>
    </w:p>
    <w:p w14:paraId="1435F278" w14:textId="77777777" w:rsidR="00AF3A16" w:rsidRPr="007F7E2B" w:rsidRDefault="00AF3A16">
      <w:pPr>
        <w:spacing w:after="128" w:line="259" w:lineRule="auto"/>
        <w:ind w:left="360"/>
        <w:rPr>
          <w:ins w:id="10570" w:author="V2" w:date="2025-04-14T14:19:00Z" w16du:dateUtc="2025-04-14T19:19:00Z"/>
        </w:rPr>
      </w:pPr>
      <w:ins w:id="10571" w:author="V2" w:date="2025-04-14T14:19:00Z" w16du:dateUtc="2025-04-14T19:19:00Z">
        <w:r w:rsidRPr="007F7E2B">
          <w:t xml:space="preserve"> </w:t>
        </w:r>
      </w:ins>
    </w:p>
    <w:p w14:paraId="74A39911" w14:textId="0F3C8E43" w:rsidR="00AF3A16" w:rsidRPr="007F7E2B" w:rsidRDefault="00261B7D" w:rsidP="00261B7D">
      <w:pPr>
        <w:pStyle w:val="Heading2"/>
        <w:tabs>
          <w:tab w:val="center" w:pos="1996"/>
          <w:tab w:val="center" w:pos="3601"/>
          <w:tab w:val="center" w:pos="4321"/>
          <w:tab w:val="center" w:pos="5041"/>
          <w:tab w:val="center" w:pos="5761"/>
          <w:tab w:val="center" w:pos="6481"/>
          <w:tab w:val="center" w:pos="7489"/>
        </w:tabs>
        <w:spacing w:after="64"/>
        <w:jc w:val="right"/>
        <w:rPr>
          <w:ins w:id="10572" w:author="V2" w:date="2025-04-14T14:19:00Z" w16du:dateUtc="2025-04-14T19:19:00Z"/>
        </w:rPr>
      </w:pPr>
      <w:ins w:id="10573" w:author="V2" w:date="2025-04-14T14:19:00Z" w16du:dateUtc="2025-04-14T19:19:00Z">
        <w:r w:rsidRPr="007F7E2B">
          <w:rPr>
            <w:noProof/>
          </w:rPr>
          <w:drawing>
            <wp:anchor distT="0" distB="0" distL="114300" distR="114300" simplePos="0" relativeHeight="251732022" behindDoc="1" locked="0" layoutInCell="1" allowOverlap="1" wp14:anchorId="212A5385" wp14:editId="7F759008">
              <wp:simplePos x="0" y="0"/>
              <wp:positionH relativeFrom="column">
                <wp:posOffset>577850</wp:posOffset>
              </wp:positionH>
              <wp:positionV relativeFrom="paragraph">
                <wp:posOffset>24765</wp:posOffset>
              </wp:positionV>
              <wp:extent cx="2387723" cy="463574"/>
              <wp:effectExtent l="0" t="0" r="0" b="0"/>
              <wp:wrapTight wrapText="bothSides">
                <wp:wrapPolygon edited="0">
                  <wp:start x="0" y="0"/>
                  <wp:lineTo x="0" y="20416"/>
                  <wp:lineTo x="21370" y="20416"/>
                  <wp:lineTo x="21370" y="0"/>
                  <wp:lineTo x="0" y="0"/>
                </wp:wrapPolygon>
              </wp:wrapTight>
              <wp:docPr id="145363416"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3416" name="Picture 1" descr="A black and white text&#10;&#10;AI-generated content may be incorrect."/>
                      <pic:cNvPicPr/>
                    </pic:nvPicPr>
                    <pic:blipFill>
                      <a:blip r:embed="rId104">
                        <a:extLst>
                          <a:ext uri="{28A0092B-C50C-407E-A947-70E740481C1C}">
                            <a14:useLocalDpi xmlns:a14="http://schemas.microsoft.com/office/drawing/2010/main" val="0"/>
                          </a:ext>
                        </a:extLst>
                      </a:blip>
                      <a:stretch>
                        <a:fillRect/>
                      </a:stretch>
                    </pic:blipFill>
                    <pic:spPr>
                      <a:xfrm>
                        <a:off x="0" y="0"/>
                        <a:ext cx="2387723" cy="463574"/>
                      </a:xfrm>
                      <a:prstGeom prst="rect">
                        <a:avLst/>
                      </a:prstGeom>
                    </pic:spPr>
                  </pic:pic>
                </a:graphicData>
              </a:graphic>
              <wp14:sizeRelH relativeFrom="page">
                <wp14:pctWidth>0</wp14:pctWidth>
              </wp14:sizeRelH>
              <wp14:sizeRelV relativeFrom="page">
                <wp14:pctHeight>0</wp14:pctHeight>
              </wp14:sizeRelV>
            </wp:anchor>
          </w:drawing>
        </w:r>
        <w:r w:rsidR="00AF3A16" w:rsidRPr="007F7E2B">
          <w:rPr>
            <w:sz w:val="22"/>
          </w:rPr>
          <w:tab/>
        </w:r>
        <w:bookmarkStart w:id="10574" w:name="_Toc174616133"/>
        <w:bookmarkStart w:id="10575" w:name="_Toc174616549"/>
        <w:bookmarkStart w:id="10576" w:name="_Toc180594274"/>
        <w:bookmarkStart w:id="10577" w:name="_Toc180594681"/>
        <w:r w:rsidR="00AF3A16" w:rsidRPr="007F7E2B">
          <w:rPr>
            <w:rFonts w:ascii="Arial" w:eastAsia="Arial" w:hAnsi="Arial" w:cs="Arial"/>
            <w:sz w:val="20"/>
          </w:rPr>
          <w:tab/>
          <w:t xml:space="preserve"> </w:t>
        </w:r>
        <w:r w:rsidR="00AF3A16" w:rsidRPr="007F7E2B">
          <w:rPr>
            <w:rFonts w:ascii="Arial" w:eastAsia="Arial" w:hAnsi="Arial" w:cs="Arial"/>
            <w:sz w:val="20"/>
          </w:rPr>
          <w:tab/>
          <w:t xml:space="preserve"> </w:t>
        </w:r>
        <w:r w:rsidR="00AF3A16" w:rsidRPr="007F7E2B">
          <w:rPr>
            <w:rFonts w:ascii="Arial" w:eastAsia="Arial" w:hAnsi="Arial" w:cs="Arial"/>
            <w:sz w:val="20"/>
          </w:rPr>
          <w:tab/>
          <w:t xml:space="preserve"> </w:t>
        </w:r>
        <w:r w:rsidR="00AF3A16" w:rsidRPr="007F7E2B">
          <w:rPr>
            <w:rFonts w:ascii="Arial" w:eastAsia="Arial" w:hAnsi="Arial" w:cs="Arial"/>
            <w:sz w:val="20"/>
          </w:rPr>
          <w:tab/>
        </w:r>
        <w:r w:rsidR="00AF3A16" w:rsidRPr="007F7E2B">
          <w:rPr>
            <w:rFonts w:ascii="Arial" w:eastAsia="Arial" w:hAnsi="Arial" w:cs="Arial"/>
            <w:b w:val="0"/>
            <w:bCs/>
            <w:sz w:val="20"/>
          </w:rPr>
          <w:t xml:space="preserve">   (7.2)</w:t>
        </w:r>
        <w:bookmarkEnd w:id="10574"/>
        <w:bookmarkEnd w:id="10575"/>
        <w:bookmarkEnd w:id="10576"/>
        <w:bookmarkEnd w:id="10577"/>
        <w:r w:rsidR="00AF3A16" w:rsidRPr="007F7E2B">
          <w:rPr>
            <w:rFonts w:ascii="Arial" w:eastAsia="Arial" w:hAnsi="Arial" w:cs="Arial"/>
            <w:sz w:val="20"/>
          </w:rPr>
          <w:t xml:space="preserve"> </w:t>
        </w:r>
      </w:ins>
    </w:p>
    <w:p w14:paraId="43341936" w14:textId="77777777" w:rsidR="00AF3A16" w:rsidRPr="007F7E2B" w:rsidRDefault="00AF3A16">
      <w:pPr>
        <w:spacing w:after="17" w:line="259" w:lineRule="auto"/>
        <w:ind w:left="720"/>
        <w:rPr>
          <w:ins w:id="10578" w:author="V2" w:date="2025-04-14T14:19:00Z" w16du:dateUtc="2025-04-14T19:19:00Z"/>
        </w:rPr>
      </w:pPr>
      <w:ins w:id="10579" w:author="V2" w:date="2025-04-14T14:19:00Z" w16du:dateUtc="2025-04-14T19:19:00Z">
        <w:r w:rsidRPr="007F7E2B">
          <w:t xml:space="preserve"> </w:t>
        </w:r>
      </w:ins>
    </w:p>
    <w:p w14:paraId="40B80628" w14:textId="77777777" w:rsidR="00AF3A16" w:rsidRPr="007F7E2B" w:rsidRDefault="00AF3A16">
      <w:pPr>
        <w:ind w:left="737"/>
        <w:rPr>
          <w:ins w:id="10580" w:author="V2" w:date="2025-04-14T14:19:00Z" w16du:dateUtc="2025-04-14T19:19:00Z"/>
        </w:rPr>
      </w:pPr>
      <w:ins w:id="10581" w:author="V2" w:date="2025-04-14T14:19:00Z" w16du:dateUtc="2025-04-14T19:19:00Z">
        <w:r w:rsidRPr="007F7E2B">
          <w:t xml:space="preserve">Where: </w:t>
        </w:r>
      </w:ins>
    </w:p>
    <w:p w14:paraId="6ED108B1" w14:textId="77777777" w:rsidR="00AF3A16" w:rsidRPr="007F7E2B" w:rsidRDefault="00AF3A16">
      <w:pPr>
        <w:spacing w:after="19" w:line="259" w:lineRule="auto"/>
        <w:ind w:left="2161"/>
        <w:rPr>
          <w:ins w:id="10582" w:author="V2" w:date="2025-04-14T14:19:00Z" w16du:dateUtc="2025-04-14T19:19:00Z"/>
        </w:rPr>
      </w:pPr>
      <w:ins w:id="10583" w:author="V2" w:date="2025-04-14T14:19:00Z" w16du:dateUtc="2025-04-14T19:19:00Z">
        <w:r w:rsidRPr="007F7E2B">
          <w:t xml:space="preserve"> </w:t>
        </w:r>
      </w:ins>
    </w:p>
    <w:p w14:paraId="6447582C" w14:textId="77777777" w:rsidR="00AF3A16" w:rsidRPr="007F7E2B" w:rsidRDefault="00AF3A16">
      <w:pPr>
        <w:tabs>
          <w:tab w:val="center" w:pos="836"/>
          <w:tab w:val="center" w:pos="1589"/>
          <w:tab w:val="center" w:pos="3845"/>
        </w:tabs>
        <w:spacing w:after="144"/>
        <w:rPr>
          <w:ins w:id="10584" w:author="V2" w:date="2025-04-14T14:19:00Z" w16du:dateUtc="2025-04-14T19:19:00Z"/>
        </w:rPr>
      </w:pPr>
      <w:ins w:id="10585" w:author="V2" w:date="2025-04-14T14:19:00Z" w16du:dateUtc="2025-04-14T19:19:00Z">
        <w:r w:rsidRPr="007F7E2B">
          <w:rPr>
            <w:sz w:val="22"/>
          </w:rPr>
          <w:tab/>
        </w:r>
        <w:r w:rsidRPr="007F7E2B">
          <w:rPr>
            <w:rFonts w:ascii="Arial" w:eastAsia="Arial" w:hAnsi="Arial" w:cs="Arial"/>
            <w:i/>
          </w:rPr>
          <w:t>B</w:t>
        </w:r>
        <w:r w:rsidRPr="007F7E2B">
          <w:rPr>
            <w:rFonts w:ascii="Arial" w:eastAsia="Arial" w:hAnsi="Arial" w:cs="Arial"/>
            <w:i/>
            <w:vertAlign w:val="subscript"/>
          </w:rPr>
          <w:t>ld</w:t>
        </w:r>
        <w:r w:rsidRPr="007F7E2B">
          <w:t xml:space="preserve">   </w:t>
        </w:r>
        <w:r w:rsidRPr="007F7E2B">
          <w:tab/>
          <w:t xml:space="preserve">=   </w:t>
        </w:r>
        <w:r w:rsidRPr="007F7E2B">
          <w:tab/>
          <w:t xml:space="preserve">Dispersed litter biomass per stratum, t </w:t>
        </w:r>
      </w:ins>
    </w:p>
    <w:p w14:paraId="200E8327" w14:textId="77777777" w:rsidR="00AF3A16" w:rsidRPr="007F7E2B" w:rsidRDefault="00AF3A16">
      <w:pPr>
        <w:tabs>
          <w:tab w:val="center" w:pos="786"/>
          <w:tab w:val="center" w:pos="1589"/>
          <w:tab w:val="center" w:pos="3176"/>
        </w:tabs>
        <w:spacing w:after="140"/>
        <w:rPr>
          <w:ins w:id="10586" w:author="V2" w:date="2025-04-14T14:19:00Z" w16du:dateUtc="2025-04-14T19:19:00Z"/>
        </w:rPr>
      </w:pPr>
      <w:ins w:id="10587" w:author="V2" w:date="2025-04-14T14:19:00Z" w16du:dateUtc="2025-04-14T19:19:00Z">
        <w:r w:rsidRPr="007F7E2B">
          <w:rPr>
            <w:sz w:val="22"/>
          </w:rPr>
          <w:tab/>
        </w:r>
        <w:r w:rsidRPr="007F7E2B">
          <w:rPr>
            <w:rFonts w:ascii="Arial" w:eastAsia="Arial" w:hAnsi="Arial" w:cs="Arial"/>
            <w:i/>
          </w:rPr>
          <w:t>A</w:t>
        </w:r>
        <w:r w:rsidRPr="007F7E2B">
          <w:t xml:space="preserve">   </w:t>
        </w:r>
        <w:r w:rsidRPr="007F7E2B">
          <w:tab/>
          <w:t xml:space="preserve">=   </w:t>
        </w:r>
        <w:r w:rsidRPr="007F7E2B">
          <w:tab/>
          <w:t xml:space="preserve">Stratum area, hectares </w:t>
        </w:r>
      </w:ins>
    </w:p>
    <w:p w14:paraId="3929460F" w14:textId="77777777" w:rsidR="00261B7D" w:rsidRPr="007F7E2B" w:rsidRDefault="00AF3A16">
      <w:pPr>
        <w:spacing w:after="27" w:line="415" w:lineRule="auto"/>
        <w:ind w:left="737" w:right="3031"/>
        <w:rPr>
          <w:ins w:id="10588" w:author="V2" w:date="2025-04-14T14:19:00Z" w16du:dateUtc="2025-04-14T19:19:00Z"/>
        </w:rPr>
      </w:pPr>
      <w:ins w:id="10589" w:author="V2" w:date="2025-04-14T14:19:00Z" w16du:dateUtc="2025-04-14T19:19:00Z">
        <w:r w:rsidRPr="007F7E2B">
          <w:rPr>
            <w:rFonts w:ascii="Arial" w:eastAsia="Arial" w:hAnsi="Arial" w:cs="Arial"/>
            <w:i/>
          </w:rPr>
          <w:t>L</w:t>
        </w:r>
        <w:r w:rsidRPr="007F7E2B">
          <w:rPr>
            <w:rFonts w:ascii="Arial" w:eastAsia="Arial" w:hAnsi="Arial" w:cs="Arial"/>
            <w:i/>
            <w:vertAlign w:val="subscript"/>
          </w:rPr>
          <w:t>w</w:t>
        </w:r>
        <w:r w:rsidRPr="007F7E2B">
          <w:rPr>
            <w:vertAlign w:val="subscript"/>
          </w:rPr>
          <w:t xml:space="preserve"> </w:t>
        </w:r>
        <w:r w:rsidRPr="007F7E2B">
          <w:t xml:space="preserve">  </w:t>
        </w:r>
        <w:r w:rsidRPr="007F7E2B">
          <w:tab/>
          <w:t xml:space="preserve">=   </w:t>
        </w:r>
        <w:r w:rsidRPr="007F7E2B">
          <w:tab/>
          <w:t xml:space="preserve">Total dry litter weight of the collected litter, kg </w:t>
        </w:r>
      </w:ins>
    </w:p>
    <w:p w14:paraId="67CA299C" w14:textId="4B3B333B" w:rsidR="00AF3A16" w:rsidRPr="007F7E2B" w:rsidRDefault="00AF3A16">
      <w:pPr>
        <w:spacing w:after="27" w:line="415" w:lineRule="auto"/>
        <w:ind w:left="737" w:right="3031"/>
        <w:rPr>
          <w:ins w:id="10590" w:author="V2" w:date="2025-04-14T14:19:00Z" w16du:dateUtc="2025-04-14T19:19:00Z"/>
        </w:rPr>
      </w:pPr>
      <w:ins w:id="10591" w:author="V2" w:date="2025-04-14T14:19:00Z" w16du:dateUtc="2025-04-14T19:19:00Z">
        <w:r w:rsidRPr="007F7E2B">
          <w:rPr>
            <w:rFonts w:ascii="Arial" w:eastAsia="Arial" w:hAnsi="Arial" w:cs="Arial"/>
            <w:i/>
          </w:rPr>
          <w:t>n</w:t>
        </w:r>
        <w:r w:rsidRPr="007F7E2B">
          <w:t xml:space="preserve">   </w:t>
        </w:r>
        <w:r w:rsidRPr="007F7E2B">
          <w:tab/>
          <w:t xml:space="preserve">=   </w:t>
        </w:r>
        <w:r w:rsidRPr="007F7E2B">
          <w:tab/>
          <w:t xml:space="preserve">Number of litter plots, # </w:t>
        </w:r>
      </w:ins>
    </w:p>
    <w:p w14:paraId="51AB3996" w14:textId="77777777" w:rsidR="00AF3A16" w:rsidRPr="007F7E2B" w:rsidRDefault="00AF3A16">
      <w:pPr>
        <w:tabs>
          <w:tab w:val="center" w:pos="866"/>
          <w:tab w:val="center" w:pos="1589"/>
          <w:tab w:val="center" w:pos="3397"/>
        </w:tabs>
        <w:spacing w:after="153"/>
        <w:rPr>
          <w:ins w:id="10592" w:author="V2" w:date="2025-04-14T14:19:00Z" w16du:dateUtc="2025-04-14T19:19:00Z"/>
        </w:rPr>
      </w:pPr>
      <w:ins w:id="10593" w:author="V2" w:date="2025-04-14T14:19:00Z" w16du:dateUtc="2025-04-14T19:19:00Z">
        <w:r w:rsidRPr="007F7E2B">
          <w:rPr>
            <w:sz w:val="22"/>
          </w:rPr>
          <w:tab/>
        </w:r>
        <w:r w:rsidRPr="007F7E2B">
          <w:rPr>
            <w:rFonts w:ascii="Arial" w:eastAsia="Arial" w:hAnsi="Arial" w:cs="Arial"/>
            <w:i/>
          </w:rPr>
          <w:t>PS</w:t>
        </w:r>
        <w:r w:rsidRPr="007F7E2B">
          <w:rPr>
            <w:rFonts w:ascii="Arial" w:eastAsia="Arial" w:hAnsi="Arial" w:cs="Arial"/>
            <w:i/>
            <w:vertAlign w:val="subscript"/>
          </w:rPr>
          <w:t>l</w:t>
        </w:r>
        <w:r w:rsidRPr="007F7E2B">
          <w:t xml:space="preserve">  </w:t>
        </w:r>
        <w:r w:rsidRPr="007F7E2B">
          <w:tab/>
          <w:t xml:space="preserve">=   </w:t>
        </w:r>
        <w:r w:rsidRPr="007F7E2B">
          <w:tab/>
          <w:t>Plot size of the litter plot, m</w:t>
        </w:r>
        <w:r w:rsidRPr="007F7E2B">
          <w:rPr>
            <w:vertAlign w:val="superscript"/>
          </w:rPr>
          <w:t>2</w:t>
        </w:r>
        <w:r w:rsidRPr="007F7E2B">
          <w:t xml:space="preserve"> </w:t>
        </w:r>
      </w:ins>
    </w:p>
    <w:p w14:paraId="30CD0942" w14:textId="77777777" w:rsidR="00AF3A16" w:rsidRPr="007F7E2B" w:rsidRDefault="00AF3A16">
      <w:pPr>
        <w:spacing w:after="17" w:line="259" w:lineRule="auto"/>
        <w:rPr>
          <w:ins w:id="10594" w:author="V2" w:date="2025-04-14T14:19:00Z" w16du:dateUtc="2025-04-14T19:19:00Z"/>
        </w:rPr>
      </w:pPr>
      <w:ins w:id="10595" w:author="V2" w:date="2025-04-14T14:19:00Z" w16du:dateUtc="2025-04-14T19:19:00Z">
        <w:r w:rsidRPr="007F7E2B">
          <w:t xml:space="preserve"> </w:t>
        </w:r>
      </w:ins>
    </w:p>
    <w:p w14:paraId="44E8F3AE" w14:textId="77777777" w:rsidR="00AF3A16" w:rsidRPr="007F7E2B" w:rsidRDefault="00AF3A16">
      <w:pPr>
        <w:pStyle w:val="Heading3"/>
        <w:ind w:left="-5"/>
        <w:rPr>
          <w:ins w:id="10596" w:author="V2" w:date="2025-04-14T14:19:00Z" w16du:dateUtc="2025-04-14T19:19:00Z"/>
        </w:rPr>
      </w:pPr>
      <w:bookmarkStart w:id="10597" w:name="_Toc174616134"/>
      <w:bookmarkStart w:id="10598" w:name="_Toc174616550"/>
      <w:bookmarkStart w:id="10599" w:name="_Toc180594275"/>
      <w:bookmarkStart w:id="10600" w:name="_Toc180594682"/>
      <w:ins w:id="10601" w:author="V2" w:date="2025-04-14T14:19:00Z" w16du:dateUtc="2025-04-14T19:19:00Z">
        <w:r w:rsidRPr="007F7E2B">
          <w:t>2) Accumulated</w:t>
        </w:r>
        <w:bookmarkEnd w:id="10597"/>
        <w:bookmarkEnd w:id="10598"/>
        <w:bookmarkEnd w:id="10599"/>
        <w:bookmarkEnd w:id="10600"/>
        <w:r w:rsidRPr="007F7E2B">
          <w:t xml:space="preserve"> </w:t>
        </w:r>
      </w:ins>
    </w:p>
    <w:p w14:paraId="37D937B9" w14:textId="77777777" w:rsidR="00AF3A16" w:rsidRPr="007F7E2B" w:rsidRDefault="00AF3A16">
      <w:pPr>
        <w:spacing w:after="17" w:line="259" w:lineRule="auto"/>
        <w:ind w:left="720"/>
        <w:rPr>
          <w:ins w:id="10602" w:author="V2" w:date="2025-04-14T14:19:00Z" w16du:dateUtc="2025-04-14T19:19:00Z"/>
        </w:rPr>
      </w:pPr>
      <w:ins w:id="10603" w:author="V2" w:date="2025-04-14T14:19:00Z" w16du:dateUtc="2025-04-14T19:19:00Z">
        <w:r w:rsidRPr="007F7E2B">
          <w:t xml:space="preserve"> </w:t>
        </w:r>
      </w:ins>
    </w:p>
    <w:p w14:paraId="233B820F" w14:textId="77777777" w:rsidR="00AF3A16" w:rsidRPr="007F7E2B" w:rsidRDefault="00AF3A16">
      <w:pPr>
        <w:ind w:left="370"/>
        <w:rPr>
          <w:ins w:id="10604" w:author="V2" w:date="2025-04-14T14:19:00Z" w16du:dateUtc="2025-04-14T19:19:00Z"/>
        </w:rPr>
      </w:pPr>
      <w:ins w:id="10605" w:author="V2" w:date="2025-04-14T14:19:00Z" w16du:dateUtc="2025-04-14T19:19:00Z">
        <w:r w:rsidRPr="007F7E2B">
          <w:t xml:space="preserve">Accumulated litter must be measured using the same methods and equations as dispersed litter, with the following differences: </w:t>
        </w:r>
      </w:ins>
    </w:p>
    <w:p w14:paraId="3CF948B9" w14:textId="77777777" w:rsidR="00AF3A16" w:rsidRPr="007F7E2B" w:rsidRDefault="00AF3A16">
      <w:pPr>
        <w:spacing w:after="31" w:line="259" w:lineRule="auto"/>
        <w:ind w:left="360"/>
        <w:rPr>
          <w:ins w:id="10606" w:author="V2" w:date="2025-04-14T14:19:00Z" w16du:dateUtc="2025-04-14T19:19:00Z"/>
        </w:rPr>
      </w:pPr>
      <w:ins w:id="10607" w:author="V2" w:date="2025-04-14T14:19:00Z" w16du:dateUtc="2025-04-14T19:19:00Z">
        <w:r w:rsidRPr="007F7E2B">
          <w:t xml:space="preserve"> </w:t>
        </w:r>
      </w:ins>
    </w:p>
    <w:p w14:paraId="4267C1CA" w14:textId="77777777" w:rsidR="00AF3A16" w:rsidRPr="007F7E2B" w:rsidRDefault="00AF3A16">
      <w:pPr>
        <w:ind w:left="1087" w:hanging="360"/>
        <w:rPr>
          <w:ins w:id="10608" w:author="V2" w:date="2025-04-14T14:19:00Z" w16du:dateUtc="2025-04-14T19:19:00Z"/>
        </w:rPr>
      </w:pPr>
      <w:ins w:id="10609" w:author="V2" w:date="2025-04-14T14:19:00Z" w16du:dateUtc="2025-04-14T19:19:00Z">
        <w:r w:rsidRPr="007F7E2B">
          <w:rPr>
            <w:rFonts w:ascii="Segoe UI Symbol" w:eastAsia="Segoe UI Symbol" w:hAnsi="Segoe UI Symbol" w:cs="Segoe UI Symbol"/>
          </w:rPr>
          <w:t></w:t>
        </w:r>
        <w:r w:rsidRPr="007F7E2B">
          <w:t xml:space="preserve"> </w:t>
        </w:r>
        <w:r w:rsidRPr="007F7E2B">
          <w:tab/>
          <w:t xml:space="preserve">The percentage of the area of the stratum covered in accumulated litter must be estimated. Depending on the type of litter accumulation it may be possible using very high resolution </w:t>
        </w:r>
      </w:ins>
    </w:p>
    <w:p w14:paraId="21824165" w14:textId="77777777" w:rsidR="00AF3A16" w:rsidRPr="007F7E2B" w:rsidRDefault="00AF3A16">
      <w:pPr>
        <w:spacing w:after="17" w:line="259" w:lineRule="auto"/>
        <w:ind w:right="57"/>
        <w:jc w:val="right"/>
        <w:rPr>
          <w:ins w:id="10610" w:author="V2" w:date="2025-04-14T14:19:00Z" w16du:dateUtc="2025-04-14T19:19:00Z"/>
        </w:rPr>
      </w:pPr>
      <w:ins w:id="10611" w:author="V2" w:date="2025-04-14T14:19:00Z" w16du:dateUtc="2025-04-14T19:19:00Z">
        <w:r w:rsidRPr="007F7E2B">
          <w:lastRenderedPageBreak/>
          <w:t xml:space="preserve">(sub centimeter multi-spectral) remote sensing to directly detect the litter accumulations, or to </w:t>
        </w:r>
      </w:ins>
    </w:p>
    <w:p w14:paraId="1D137F75" w14:textId="77777777" w:rsidR="00AF3A16" w:rsidRPr="007F7E2B" w:rsidRDefault="00AF3A16">
      <w:pPr>
        <w:ind w:left="1090"/>
        <w:rPr>
          <w:ins w:id="10612" w:author="V2" w:date="2025-04-14T14:19:00Z" w16du:dateUtc="2025-04-14T19:19:00Z"/>
        </w:rPr>
      </w:pPr>
      <w:ins w:id="10613" w:author="V2" w:date="2025-04-14T14:19:00Z" w16du:dateUtc="2025-04-14T19:19:00Z">
        <w:r w:rsidRPr="007F7E2B">
          <w:t xml:space="preserve">map conditions such as lee pockets where litter accumulates.  Where remote sensing cannot detect litter accumulations, the percentage of the stratum area covered in accumulated litter must be estimated by walking a systematic or random path across the stratum, and maintaining line intersect notes to note the beginning and ending points each time the path crosses a litter accumulation. If the line intersect method is used, the percentage of the line crossing accumulated litter will be the percentage of the area accounted as having accumulated area, and the area covered by accumulated litter is therefore estimated as: </w:t>
        </w:r>
      </w:ins>
    </w:p>
    <w:p w14:paraId="100D7516" w14:textId="77777777" w:rsidR="00AF3A16" w:rsidRPr="007F7E2B" w:rsidRDefault="00AF3A16">
      <w:pPr>
        <w:spacing w:after="17" w:line="259" w:lineRule="auto"/>
        <w:ind w:left="1080"/>
        <w:rPr>
          <w:ins w:id="10614" w:author="V2" w:date="2025-04-14T14:19:00Z" w16du:dateUtc="2025-04-14T19:19:00Z"/>
        </w:rPr>
      </w:pPr>
      <w:ins w:id="10615" w:author="V2" w:date="2025-04-14T14:19:00Z" w16du:dateUtc="2025-04-14T19:19:00Z">
        <w:r w:rsidRPr="007F7E2B">
          <w:t xml:space="preserve"> </w:t>
        </w:r>
      </w:ins>
    </w:p>
    <w:p w14:paraId="6F518EB4" w14:textId="28DBDBB2" w:rsidR="00AF3A16" w:rsidRPr="007F7E2B" w:rsidRDefault="009F3F0F">
      <w:pPr>
        <w:spacing w:after="115" w:line="259" w:lineRule="auto"/>
        <w:ind w:left="2161"/>
        <w:rPr>
          <w:ins w:id="10616" w:author="V2" w:date="2025-04-14T14:19:00Z" w16du:dateUtc="2025-04-14T19:19:00Z"/>
        </w:rPr>
      </w:pPr>
      <w:ins w:id="10617"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33046" behindDoc="1" locked="0" layoutInCell="1" allowOverlap="1" wp14:anchorId="4CFB94BC" wp14:editId="663D878B">
              <wp:simplePos x="0" y="0"/>
              <wp:positionH relativeFrom="column">
                <wp:posOffset>977900</wp:posOffset>
              </wp:positionH>
              <wp:positionV relativeFrom="paragraph">
                <wp:posOffset>349250</wp:posOffset>
              </wp:positionV>
              <wp:extent cx="1530350" cy="425450"/>
              <wp:effectExtent l="0" t="0" r="0" b="0"/>
              <wp:wrapTight wrapText="bothSides">
                <wp:wrapPolygon edited="0">
                  <wp:start x="0" y="0"/>
                  <wp:lineTo x="0" y="20310"/>
                  <wp:lineTo x="21241" y="20310"/>
                  <wp:lineTo x="21241" y="0"/>
                  <wp:lineTo x="0" y="0"/>
                </wp:wrapPolygon>
              </wp:wrapTight>
              <wp:docPr id="440885930" name="Picture 1" descr="A black tex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85930" name="Picture 1" descr="A black text with a white background&#10;&#10;AI-generated content may be incorrect."/>
                      <pic:cNvPicPr/>
                    </pic:nvPicPr>
                    <pic:blipFill>
                      <a:blip r:embed="rId105">
                        <a:extLst>
                          <a:ext uri="{28A0092B-C50C-407E-A947-70E740481C1C}">
                            <a14:useLocalDpi xmlns:a14="http://schemas.microsoft.com/office/drawing/2010/main" val="0"/>
                          </a:ext>
                        </a:extLst>
                      </a:blip>
                      <a:stretch>
                        <a:fillRect/>
                      </a:stretch>
                    </pic:blipFill>
                    <pic:spPr>
                      <a:xfrm>
                        <a:off x="0" y="0"/>
                        <a:ext cx="1530350" cy="425450"/>
                      </a:xfrm>
                      <a:prstGeom prst="rect">
                        <a:avLst/>
                      </a:prstGeom>
                    </pic:spPr>
                  </pic:pic>
                </a:graphicData>
              </a:graphic>
              <wp14:sizeRelH relativeFrom="page">
                <wp14:pctWidth>0</wp14:pctWidth>
              </wp14:sizeRelH>
              <wp14:sizeRelV relativeFrom="page">
                <wp14:pctHeight>0</wp14:pctHeight>
              </wp14:sizeRelV>
            </wp:anchor>
          </w:drawing>
        </w:r>
        <w:r w:rsidR="00AF3A16" w:rsidRPr="007F7E2B">
          <w:t xml:space="preserve"> </w:t>
        </w:r>
      </w:ins>
    </w:p>
    <w:p w14:paraId="26DC74B2" w14:textId="587AE1F3" w:rsidR="00AF3A16" w:rsidRPr="007F7E2B" w:rsidRDefault="00AF3A16">
      <w:pPr>
        <w:tabs>
          <w:tab w:val="center" w:pos="2197"/>
          <w:tab w:val="center" w:pos="3601"/>
          <w:tab w:val="center" w:pos="4321"/>
          <w:tab w:val="center" w:pos="5041"/>
          <w:tab w:val="center" w:pos="5761"/>
          <w:tab w:val="center" w:pos="6686"/>
        </w:tabs>
        <w:rPr>
          <w:ins w:id="10618" w:author="V2" w:date="2025-04-14T14:19:00Z" w16du:dateUtc="2025-04-14T19:19:00Z"/>
        </w:rPr>
      </w:pPr>
      <w:ins w:id="10619" w:author="V2" w:date="2025-04-14T14:19:00Z" w16du:dateUtc="2025-04-14T19:19:00Z">
        <w:r w:rsidRPr="007F7E2B">
          <w:rPr>
            <w:sz w:val="22"/>
          </w:rPr>
          <w:tab/>
        </w:r>
        <w:r w:rsidRPr="007F7E2B">
          <w:tab/>
          <w:t xml:space="preserve"> </w:t>
        </w:r>
        <w:r w:rsidRPr="007F7E2B">
          <w:tab/>
          <w:t xml:space="preserve"> </w:t>
        </w:r>
        <w:r w:rsidRPr="007F7E2B">
          <w:tab/>
          <w:t xml:space="preserve"> </w:t>
        </w:r>
        <w:r w:rsidRPr="007F7E2B">
          <w:tab/>
          <w:t xml:space="preserve"> </w:t>
        </w:r>
        <w:r w:rsidR="009F3F0F" w:rsidRPr="007F7E2B">
          <w:tab/>
        </w:r>
        <w:r w:rsidR="009F3F0F" w:rsidRPr="007F7E2B">
          <w:tab/>
        </w:r>
        <w:r w:rsidRPr="007F7E2B">
          <w:tab/>
          <w:t xml:space="preserve">(7.3) </w:t>
        </w:r>
      </w:ins>
    </w:p>
    <w:p w14:paraId="72759A51" w14:textId="77777777" w:rsidR="00AF3A16" w:rsidRPr="007F7E2B" w:rsidRDefault="00AF3A16">
      <w:pPr>
        <w:spacing w:after="17" w:line="259" w:lineRule="auto"/>
        <w:ind w:left="2161"/>
        <w:rPr>
          <w:ins w:id="10620" w:author="V2" w:date="2025-04-14T14:19:00Z" w16du:dateUtc="2025-04-14T19:19:00Z"/>
        </w:rPr>
      </w:pPr>
      <w:ins w:id="10621" w:author="V2" w:date="2025-04-14T14:19:00Z" w16du:dateUtc="2025-04-14T19:19:00Z">
        <w:r w:rsidRPr="007F7E2B">
          <w:t xml:space="preserve"> </w:t>
        </w:r>
      </w:ins>
    </w:p>
    <w:p w14:paraId="24AE0479" w14:textId="77777777" w:rsidR="00AF3A16" w:rsidRPr="007F7E2B" w:rsidRDefault="00AF3A16">
      <w:pPr>
        <w:ind w:left="1450"/>
        <w:rPr>
          <w:ins w:id="10622" w:author="V2" w:date="2025-04-14T14:19:00Z" w16du:dateUtc="2025-04-14T19:19:00Z"/>
        </w:rPr>
      </w:pPr>
      <w:ins w:id="10623" w:author="V2" w:date="2025-04-14T14:19:00Z" w16du:dateUtc="2025-04-14T19:19:00Z">
        <w:r w:rsidRPr="007F7E2B">
          <w:t xml:space="preserve">Where: </w:t>
        </w:r>
      </w:ins>
    </w:p>
    <w:p w14:paraId="42EE50ED" w14:textId="77777777" w:rsidR="00AF3A16" w:rsidRPr="007F7E2B" w:rsidRDefault="00AF3A16">
      <w:pPr>
        <w:tabs>
          <w:tab w:val="center" w:pos="1556"/>
          <w:tab w:val="center" w:pos="2130"/>
          <w:tab w:val="center" w:pos="4850"/>
        </w:tabs>
        <w:spacing w:after="146"/>
        <w:rPr>
          <w:ins w:id="10624" w:author="V2" w:date="2025-04-14T14:19:00Z" w16du:dateUtc="2025-04-14T19:19:00Z"/>
        </w:rPr>
      </w:pPr>
      <w:ins w:id="10625" w:author="V2" w:date="2025-04-14T14:19:00Z" w16du:dateUtc="2025-04-14T19:19:00Z">
        <w:r w:rsidRPr="007F7E2B">
          <w:rPr>
            <w:sz w:val="22"/>
          </w:rPr>
          <w:tab/>
        </w:r>
        <w:r w:rsidRPr="007F7E2B">
          <w:rPr>
            <w:rFonts w:ascii="Arial" w:eastAsia="Arial" w:hAnsi="Arial" w:cs="Arial"/>
            <w:i/>
          </w:rPr>
          <w:t>A</w:t>
        </w:r>
        <w:r w:rsidRPr="007F7E2B">
          <w:rPr>
            <w:rFonts w:ascii="Arial" w:eastAsia="Arial" w:hAnsi="Arial" w:cs="Arial"/>
            <w:i/>
            <w:vertAlign w:val="subscript"/>
          </w:rPr>
          <w:t>al</w:t>
        </w:r>
        <w:r w:rsidRPr="007F7E2B">
          <w:rPr>
            <w:rFonts w:ascii="Arial" w:eastAsia="Arial" w:hAnsi="Arial" w:cs="Arial"/>
            <w:i/>
          </w:rPr>
          <w:t xml:space="preserve"> </w:t>
        </w:r>
        <w:r w:rsidRPr="007F7E2B">
          <w:rPr>
            <w:rFonts w:ascii="Arial" w:eastAsia="Arial" w:hAnsi="Arial" w:cs="Arial"/>
            <w:i/>
          </w:rPr>
          <w:tab/>
        </w:r>
        <w:r w:rsidRPr="007F7E2B">
          <w:t xml:space="preserve">=   </w:t>
        </w:r>
        <w:r w:rsidRPr="007F7E2B">
          <w:tab/>
          <w:t xml:space="preserve">The area covered with accumulated litter, hectares </w:t>
        </w:r>
      </w:ins>
    </w:p>
    <w:p w14:paraId="4BA36C10" w14:textId="77777777" w:rsidR="00AF3A16" w:rsidRPr="007F7E2B" w:rsidRDefault="00AF3A16">
      <w:pPr>
        <w:spacing w:after="121"/>
        <w:ind w:left="2612" w:hanging="1172"/>
        <w:rPr>
          <w:ins w:id="10626" w:author="V2" w:date="2025-04-14T14:19:00Z" w16du:dateUtc="2025-04-14T19:19:00Z"/>
        </w:rPr>
      </w:pPr>
      <w:ins w:id="10627" w:author="V2" w:date="2025-04-14T14:19:00Z" w16du:dateUtc="2025-04-14T19:19:00Z">
        <w:r w:rsidRPr="007F7E2B">
          <w:rPr>
            <w:rFonts w:ascii="Arial" w:eastAsia="Arial" w:hAnsi="Arial" w:cs="Arial"/>
            <w:i/>
          </w:rPr>
          <w:t>LI%</w:t>
        </w:r>
        <w:r w:rsidRPr="007F7E2B">
          <w:rPr>
            <w:rFonts w:ascii="Arial" w:eastAsia="Arial" w:hAnsi="Arial" w:cs="Arial"/>
            <w:i/>
            <w:vertAlign w:val="subscript"/>
          </w:rPr>
          <w:t>al</w:t>
        </w:r>
        <w:r w:rsidRPr="007F7E2B">
          <w:t xml:space="preserve"> =  </w:t>
        </w:r>
        <w:r w:rsidRPr="007F7E2B">
          <w:tab/>
          <w:t xml:space="preserve">The percentage of the traverse line which covers accumulated litter areas, non-dimensional </w:t>
        </w:r>
      </w:ins>
    </w:p>
    <w:p w14:paraId="57758517" w14:textId="77777777" w:rsidR="00AF3A16" w:rsidRPr="007F7E2B" w:rsidRDefault="00AF3A16">
      <w:pPr>
        <w:tabs>
          <w:tab w:val="center" w:pos="1506"/>
          <w:tab w:val="center" w:pos="2130"/>
          <w:tab w:val="center" w:pos="3627"/>
        </w:tabs>
        <w:spacing w:after="136"/>
        <w:rPr>
          <w:ins w:id="10628" w:author="V2" w:date="2025-04-14T14:19:00Z" w16du:dateUtc="2025-04-14T19:19:00Z"/>
        </w:rPr>
      </w:pPr>
      <w:ins w:id="10629" w:author="V2" w:date="2025-04-14T14:19:00Z" w16du:dateUtc="2025-04-14T19:19:00Z">
        <w:r w:rsidRPr="007F7E2B">
          <w:rPr>
            <w:sz w:val="22"/>
          </w:rPr>
          <w:tab/>
        </w:r>
        <w:r w:rsidRPr="007F7E2B">
          <w:rPr>
            <w:rFonts w:ascii="Arial" w:eastAsia="Arial" w:hAnsi="Arial" w:cs="Arial"/>
            <w:i/>
          </w:rPr>
          <w:t>A</w:t>
        </w:r>
        <w:r w:rsidRPr="007F7E2B">
          <w:t xml:space="preserve"> </w:t>
        </w:r>
        <w:r w:rsidRPr="007F7E2B">
          <w:tab/>
          <w:t xml:space="preserve">=   </w:t>
        </w:r>
        <w:r w:rsidRPr="007F7E2B">
          <w:tab/>
          <w:t xml:space="preserve">Stratum area, hectares </w:t>
        </w:r>
      </w:ins>
    </w:p>
    <w:p w14:paraId="527FB70B" w14:textId="77777777" w:rsidR="00AF3A16" w:rsidRPr="007F7E2B" w:rsidRDefault="00AF3A16">
      <w:pPr>
        <w:spacing w:after="29" w:line="259" w:lineRule="auto"/>
        <w:ind w:left="2161"/>
        <w:rPr>
          <w:ins w:id="10630" w:author="V2" w:date="2025-04-14T14:19:00Z" w16du:dateUtc="2025-04-14T19:19:00Z"/>
        </w:rPr>
      </w:pPr>
      <w:ins w:id="10631" w:author="V2" w:date="2025-04-14T14:19:00Z" w16du:dateUtc="2025-04-14T19:19:00Z">
        <w:r w:rsidRPr="007F7E2B">
          <w:t xml:space="preserve"> </w:t>
        </w:r>
      </w:ins>
    </w:p>
    <w:p w14:paraId="089E0C39" w14:textId="77777777" w:rsidR="00AF3A16" w:rsidRPr="007F7E2B" w:rsidRDefault="00AF3A16">
      <w:pPr>
        <w:ind w:left="1087" w:hanging="360"/>
        <w:rPr>
          <w:ins w:id="10632" w:author="V2" w:date="2025-04-14T14:19:00Z" w16du:dateUtc="2025-04-14T19:19:00Z"/>
        </w:rPr>
      </w:pPr>
      <w:ins w:id="10633" w:author="V2" w:date="2025-04-14T14:19:00Z" w16du:dateUtc="2025-04-14T19:19:00Z">
        <w:r w:rsidRPr="007F7E2B">
          <w:rPr>
            <w:rFonts w:ascii="Segoe UI Symbol" w:eastAsia="Segoe UI Symbol" w:hAnsi="Segoe UI Symbol" w:cs="Segoe UI Symbol"/>
          </w:rPr>
          <w:t></w:t>
        </w:r>
        <w:r w:rsidRPr="007F7E2B">
          <w:t xml:space="preserve"> </w:t>
        </w:r>
        <w:r w:rsidRPr="007F7E2B">
          <w:tab/>
          <w:t xml:space="preserve">The same sample plots as those used for dispersed litter must be used.  However, plots must be located only in areas of accumulated litter.  As above, sufficient plots must be installed to meet the statistical requirements identified in the section on statistics below. </w:t>
        </w:r>
      </w:ins>
    </w:p>
    <w:p w14:paraId="32479769" w14:textId="77777777" w:rsidR="00AF3A16" w:rsidRPr="007F7E2B" w:rsidRDefault="00AF3A16">
      <w:pPr>
        <w:spacing w:after="19" w:line="259" w:lineRule="auto"/>
        <w:ind w:left="1440"/>
        <w:rPr>
          <w:ins w:id="10634" w:author="V2" w:date="2025-04-14T14:19:00Z" w16du:dateUtc="2025-04-14T19:19:00Z"/>
        </w:rPr>
      </w:pPr>
      <w:ins w:id="10635" w:author="V2" w:date="2025-04-14T14:19:00Z" w16du:dateUtc="2025-04-14T19:19:00Z">
        <w:r w:rsidRPr="007F7E2B">
          <w:t xml:space="preserve"> </w:t>
        </w:r>
      </w:ins>
    </w:p>
    <w:p w14:paraId="7F887387" w14:textId="77777777" w:rsidR="00AF3A16" w:rsidRPr="007F7E2B" w:rsidRDefault="00AF3A16">
      <w:pPr>
        <w:ind w:left="370"/>
        <w:rPr>
          <w:ins w:id="10636" w:author="V2" w:date="2025-04-14T14:19:00Z" w16du:dateUtc="2025-04-14T19:19:00Z"/>
        </w:rPr>
      </w:pPr>
      <w:ins w:id="10637" w:author="V2" w:date="2025-04-14T14:19:00Z" w16du:dateUtc="2025-04-14T19:19:00Z">
        <w:r w:rsidRPr="007F7E2B">
          <w:t xml:space="preserve">Accumulated litter is therefore calculated using the following equation: </w:t>
        </w:r>
      </w:ins>
    </w:p>
    <w:p w14:paraId="30C500D3" w14:textId="77777777" w:rsidR="00AF3A16" w:rsidRPr="007F7E2B" w:rsidRDefault="00AF3A16">
      <w:pPr>
        <w:spacing w:after="136" w:line="259" w:lineRule="auto"/>
        <w:ind w:left="720"/>
        <w:rPr>
          <w:ins w:id="10638" w:author="V2" w:date="2025-04-14T14:19:00Z" w16du:dateUtc="2025-04-14T19:19:00Z"/>
        </w:rPr>
      </w:pPr>
      <w:ins w:id="10639" w:author="V2" w:date="2025-04-14T14:19:00Z" w16du:dateUtc="2025-04-14T19:19:00Z">
        <w:r w:rsidRPr="007F7E2B">
          <w:t xml:space="preserve"> </w:t>
        </w:r>
      </w:ins>
    </w:p>
    <w:p w14:paraId="10BD5F05" w14:textId="5772FD9B" w:rsidR="00AF3A16" w:rsidRPr="007F7E2B" w:rsidRDefault="005D5D46">
      <w:pPr>
        <w:tabs>
          <w:tab w:val="center" w:pos="2056"/>
          <w:tab w:val="center" w:pos="4321"/>
          <w:tab w:val="center" w:pos="5041"/>
          <w:tab w:val="center" w:pos="5761"/>
          <w:tab w:val="center" w:pos="6481"/>
          <w:tab w:val="center" w:pos="7406"/>
        </w:tabs>
        <w:spacing w:after="58" w:line="259" w:lineRule="auto"/>
        <w:rPr>
          <w:ins w:id="10640" w:author="V2" w:date="2025-04-14T14:19:00Z" w16du:dateUtc="2025-04-14T19:19:00Z"/>
        </w:rPr>
      </w:pPr>
      <w:ins w:id="10641"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34070" behindDoc="1" locked="0" layoutInCell="1" allowOverlap="1" wp14:anchorId="1CDE177E" wp14:editId="582BAC3A">
              <wp:simplePos x="0" y="0"/>
              <wp:positionH relativeFrom="column">
                <wp:posOffset>482600</wp:posOffset>
              </wp:positionH>
              <wp:positionV relativeFrom="paragraph">
                <wp:posOffset>41910</wp:posOffset>
              </wp:positionV>
              <wp:extent cx="2438400" cy="438150"/>
              <wp:effectExtent l="0" t="0" r="0" b="0"/>
              <wp:wrapTight wrapText="bothSides">
                <wp:wrapPolygon edited="0">
                  <wp:start x="0" y="0"/>
                  <wp:lineTo x="0" y="20661"/>
                  <wp:lineTo x="21431" y="20661"/>
                  <wp:lineTo x="21431" y="0"/>
                  <wp:lineTo x="0" y="0"/>
                </wp:wrapPolygon>
              </wp:wrapTight>
              <wp:docPr id="222986177"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86177" name="Picture 1" descr="A black and white text&#10;&#10;AI-generated content may be incorrect."/>
                      <pic:cNvPicPr/>
                    </pic:nvPicPr>
                    <pic:blipFill>
                      <a:blip r:embed="rId106">
                        <a:extLst>
                          <a:ext uri="{28A0092B-C50C-407E-A947-70E740481C1C}">
                            <a14:useLocalDpi xmlns:a14="http://schemas.microsoft.com/office/drawing/2010/main" val="0"/>
                          </a:ext>
                        </a:extLst>
                      </a:blip>
                      <a:stretch>
                        <a:fillRect/>
                      </a:stretch>
                    </pic:blipFill>
                    <pic:spPr>
                      <a:xfrm>
                        <a:off x="0" y="0"/>
                        <a:ext cx="2438400" cy="438150"/>
                      </a:xfrm>
                      <a:prstGeom prst="rect">
                        <a:avLst/>
                      </a:prstGeom>
                    </pic:spPr>
                  </pic:pic>
                </a:graphicData>
              </a:graphic>
              <wp14:sizeRelH relativeFrom="page">
                <wp14:pctWidth>0</wp14:pctWidth>
              </wp14:sizeRelH>
              <wp14:sizeRelV relativeFrom="page">
                <wp14:pctHeight>0</wp14:pctHeight>
              </wp14:sizeRelV>
            </wp:anchor>
          </w:drawing>
        </w:r>
        <w:r w:rsidR="00AF3A16" w:rsidRPr="007F7E2B">
          <w:rPr>
            <w:sz w:val="22"/>
          </w:rPr>
          <w:tab/>
        </w:r>
        <w:r w:rsidR="00AF3A16" w:rsidRPr="007F7E2B">
          <w:tab/>
          <w:t xml:space="preserve"> </w:t>
        </w:r>
        <w:r w:rsidR="00AF3A16" w:rsidRPr="007F7E2B">
          <w:tab/>
          <w:t xml:space="preserve"> </w:t>
        </w:r>
        <w:r w:rsidR="00AF3A16" w:rsidRPr="007F7E2B">
          <w:tab/>
          <w:t xml:space="preserve"> </w:t>
        </w:r>
        <w:r w:rsidR="00AF3A16" w:rsidRPr="007F7E2B">
          <w:tab/>
          <w:t xml:space="preserve"> </w:t>
        </w:r>
        <w:r w:rsidR="00AF3A16" w:rsidRPr="007F7E2B">
          <w:tab/>
          <w:t xml:space="preserve">(7.4) </w:t>
        </w:r>
      </w:ins>
    </w:p>
    <w:p w14:paraId="4BF2F76A" w14:textId="77777777" w:rsidR="00AF3A16" w:rsidRPr="007F7E2B" w:rsidRDefault="00AF3A16">
      <w:pPr>
        <w:spacing w:after="17" w:line="259" w:lineRule="auto"/>
        <w:ind w:left="720"/>
        <w:rPr>
          <w:ins w:id="10642" w:author="V2" w:date="2025-04-14T14:19:00Z" w16du:dateUtc="2025-04-14T19:19:00Z"/>
        </w:rPr>
      </w:pPr>
      <w:ins w:id="10643" w:author="V2" w:date="2025-04-14T14:19:00Z" w16du:dateUtc="2025-04-14T19:19:00Z">
        <w:r w:rsidRPr="007F7E2B">
          <w:t xml:space="preserve"> </w:t>
        </w:r>
      </w:ins>
    </w:p>
    <w:p w14:paraId="430A8AFA" w14:textId="77777777" w:rsidR="00AF3A16" w:rsidRPr="007F7E2B" w:rsidRDefault="00AF3A16">
      <w:pPr>
        <w:ind w:left="737"/>
        <w:rPr>
          <w:ins w:id="10644" w:author="V2" w:date="2025-04-14T14:19:00Z" w16du:dateUtc="2025-04-14T19:19:00Z"/>
        </w:rPr>
      </w:pPr>
      <w:ins w:id="10645" w:author="V2" w:date="2025-04-14T14:19:00Z" w16du:dateUtc="2025-04-14T19:19:00Z">
        <w:r w:rsidRPr="007F7E2B">
          <w:t xml:space="preserve">Where: </w:t>
        </w:r>
      </w:ins>
    </w:p>
    <w:p w14:paraId="06828120" w14:textId="77777777" w:rsidR="00AF3A16" w:rsidRPr="007F7E2B" w:rsidRDefault="00AF3A16">
      <w:pPr>
        <w:spacing w:line="259" w:lineRule="auto"/>
        <w:rPr>
          <w:ins w:id="10646" w:author="V2" w:date="2025-04-14T14:19:00Z" w16du:dateUtc="2025-04-14T19:19:00Z"/>
        </w:rPr>
      </w:pPr>
      <w:ins w:id="10647" w:author="V2" w:date="2025-04-14T14:19:00Z" w16du:dateUtc="2025-04-14T19:19:00Z">
        <w:r w:rsidRPr="007F7E2B">
          <w:t xml:space="preserve"> </w:t>
        </w:r>
      </w:ins>
    </w:p>
    <w:tbl>
      <w:tblPr>
        <w:tblStyle w:val="TableGrid0"/>
        <w:tblW w:w="7221" w:type="dxa"/>
        <w:tblInd w:w="720" w:type="dxa"/>
        <w:tblLook w:val="04A0" w:firstRow="1" w:lastRow="0" w:firstColumn="1" w:lastColumn="0" w:noHBand="0" w:noVBand="1"/>
      </w:tblPr>
      <w:tblGrid>
        <w:gridCol w:w="720"/>
        <w:gridCol w:w="721"/>
        <w:gridCol w:w="5780"/>
      </w:tblGrid>
      <w:tr w:rsidR="00AF3A16" w:rsidRPr="007F7E2B" w14:paraId="6DD847E2" w14:textId="77777777">
        <w:trPr>
          <w:trHeight w:val="312"/>
          <w:ins w:id="10648" w:author="V2" w:date="2025-04-14T14:19:00Z" w16du:dateUtc="2025-04-14T19:19:00Z"/>
        </w:trPr>
        <w:tc>
          <w:tcPr>
            <w:tcW w:w="720" w:type="dxa"/>
            <w:tcBorders>
              <w:top w:val="nil"/>
              <w:left w:val="nil"/>
              <w:bottom w:val="nil"/>
              <w:right w:val="nil"/>
            </w:tcBorders>
          </w:tcPr>
          <w:p w14:paraId="57A0561B" w14:textId="77777777" w:rsidR="00AF3A16" w:rsidRPr="007F7E2B" w:rsidRDefault="00AF3A16">
            <w:pPr>
              <w:spacing w:line="259" w:lineRule="auto"/>
              <w:rPr>
                <w:ins w:id="10649" w:author="V2" w:date="2025-04-14T14:19:00Z" w16du:dateUtc="2025-04-14T19:19:00Z"/>
              </w:rPr>
            </w:pPr>
            <w:ins w:id="10650" w:author="V2" w:date="2025-04-14T14:19:00Z" w16du:dateUtc="2025-04-14T19:19:00Z">
              <w:r w:rsidRPr="007F7E2B">
                <w:rPr>
                  <w:rFonts w:ascii="Arial" w:eastAsia="Arial" w:hAnsi="Arial" w:cs="Arial"/>
                  <w:i/>
                </w:rPr>
                <w:lastRenderedPageBreak/>
                <w:t>B</w:t>
              </w:r>
              <w:r w:rsidRPr="007F7E2B">
                <w:rPr>
                  <w:rFonts w:ascii="Arial" w:eastAsia="Arial" w:hAnsi="Arial" w:cs="Arial"/>
                  <w:i/>
                  <w:vertAlign w:val="subscript"/>
                </w:rPr>
                <w:t>la</w:t>
              </w:r>
              <w:r w:rsidRPr="007F7E2B">
                <w:t xml:space="preserve">   </w:t>
              </w:r>
            </w:ins>
          </w:p>
        </w:tc>
        <w:tc>
          <w:tcPr>
            <w:tcW w:w="721" w:type="dxa"/>
            <w:tcBorders>
              <w:top w:val="nil"/>
              <w:left w:val="nil"/>
              <w:bottom w:val="nil"/>
              <w:right w:val="nil"/>
            </w:tcBorders>
          </w:tcPr>
          <w:p w14:paraId="3D142D77" w14:textId="77777777" w:rsidR="00AF3A16" w:rsidRPr="007F7E2B" w:rsidRDefault="00AF3A16">
            <w:pPr>
              <w:spacing w:line="259" w:lineRule="auto"/>
              <w:rPr>
                <w:ins w:id="10651" w:author="V2" w:date="2025-04-14T14:19:00Z" w16du:dateUtc="2025-04-14T19:19:00Z"/>
              </w:rPr>
            </w:pPr>
            <w:ins w:id="10652" w:author="V2" w:date="2025-04-14T14:19:00Z" w16du:dateUtc="2025-04-14T19:19:00Z">
              <w:r w:rsidRPr="007F7E2B">
                <w:t xml:space="preserve">= </w:t>
              </w:r>
            </w:ins>
          </w:p>
        </w:tc>
        <w:tc>
          <w:tcPr>
            <w:tcW w:w="5780" w:type="dxa"/>
            <w:tcBorders>
              <w:top w:val="nil"/>
              <w:left w:val="nil"/>
              <w:bottom w:val="nil"/>
              <w:right w:val="nil"/>
            </w:tcBorders>
          </w:tcPr>
          <w:p w14:paraId="4A20F809" w14:textId="77777777" w:rsidR="00AF3A16" w:rsidRPr="007F7E2B" w:rsidRDefault="00AF3A16">
            <w:pPr>
              <w:spacing w:line="259" w:lineRule="auto"/>
              <w:rPr>
                <w:ins w:id="10653" w:author="V2" w:date="2025-04-14T14:19:00Z" w16du:dateUtc="2025-04-14T19:19:00Z"/>
              </w:rPr>
            </w:pPr>
            <w:ins w:id="10654" w:author="V2" w:date="2025-04-14T14:19:00Z" w16du:dateUtc="2025-04-14T19:19:00Z">
              <w:r w:rsidRPr="007F7E2B">
                <w:t xml:space="preserve">Accumulated litter biomass per stratum, t </w:t>
              </w:r>
            </w:ins>
          </w:p>
        </w:tc>
      </w:tr>
      <w:tr w:rsidR="00AF3A16" w:rsidRPr="007F7E2B" w14:paraId="36E42195" w14:textId="77777777">
        <w:trPr>
          <w:trHeight w:val="385"/>
          <w:ins w:id="10655" w:author="V2" w:date="2025-04-14T14:19:00Z" w16du:dateUtc="2025-04-14T19:19:00Z"/>
        </w:trPr>
        <w:tc>
          <w:tcPr>
            <w:tcW w:w="720" w:type="dxa"/>
            <w:tcBorders>
              <w:top w:val="nil"/>
              <w:left w:val="nil"/>
              <w:bottom w:val="nil"/>
              <w:right w:val="nil"/>
            </w:tcBorders>
          </w:tcPr>
          <w:p w14:paraId="1D4AA868" w14:textId="77777777" w:rsidR="00AF3A16" w:rsidRPr="007F7E2B" w:rsidRDefault="00AF3A16">
            <w:pPr>
              <w:spacing w:line="259" w:lineRule="auto"/>
              <w:rPr>
                <w:ins w:id="10656" w:author="V2" w:date="2025-04-14T14:19:00Z" w16du:dateUtc="2025-04-14T19:19:00Z"/>
              </w:rPr>
            </w:pPr>
            <w:ins w:id="10657" w:author="V2" w:date="2025-04-14T14:19:00Z" w16du:dateUtc="2025-04-14T19:19:00Z">
              <w:r w:rsidRPr="007F7E2B">
                <w:rPr>
                  <w:rFonts w:ascii="Arial" w:eastAsia="Arial" w:hAnsi="Arial" w:cs="Arial"/>
                  <w:i/>
                </w:rPr>
                <w:t>A</w:t>
              </w:r>
              <w:r w:rsidRPr="007F7E2B">
                <w:rPr>
                  <w:rFonts w:ascii="Arial" w:eastAsia="Arial" w:hAnsi="Arial" w:cs="Arial"/>
                  <w:i/>
                  <w:vertAlign w:val="subscript"/>
                </w:rPr>
                <w:t>al</w:t>
              </w:r>
              <w:r w:rsidRPr="007F7E2B">
                <w:t xml:space="preserve">   </w:t>
              </w:r>
            </w:ins>
          </w:p>
        </w:tc>
        <w:tc>
          <w:tcPr>
            <w:tcW w:w="721" w:type="dxa"/>
            <w:tcBorders>
              <w:top w:val="nil"/>
              <w:left w:val="nil"/>
              <w:bottom w:val="nil"/>
              <w:right w:val="nil"/>
            </w:tcBorders>
          </w:tcPr>
          <w:p w14:paraId="542B68A2" w14:textId="77777777" w:rsidR="00AF3A16" w:rsidRPr="007F7E2B" w:rsidRDefault="00AF3A16">
            <w:pPr>
              <w:spacing w:line="259" w:lineRule="auto"/>
              <w:rPr>
                <w:ins w:id="10658" w:author="V2" w:date="2025-04-14T14:19:00Z" w16du:dateUtc="2025-04-14T19:19:00Z"/>
              </w:rPr>
            </w:pPr>
            <w:ins w:id="10659" w:author="V2" w:date="2025-04-14T14:19:00Z" w16du:dateUtc="2025-04-14T19:19:00Z">
              <w:r w:rsidRPr="007F7E2B">
                <w:t xml:space="preserve">= </w:t>
              </w:r>
            </w:ins>
          </w:p>
        </w:tc>
        <w:tc>
          <w:tcPr>
            <w:tcW w:w="5780" w:type="dxa"/>
            <w:tcBorders>
              <w:top w:val="nil"/>
              <w:left w:val="nil"/>
              <w:bottom w:val="nil"/>
              <w:right w:val="nil"/>
            </w:tcBorders>
          </w:tcPr>
          <w:p w14:paraId="2059FA4D" w14:textId="77777777" w:rsidR="00AF3A16" w:rsidRPr="007F7E2B" w:rsidRDefault="00AF3A16">
            <w:pPr>
              <w:spacing w:line="259" w:lineRule="auto"/>
              <w:jc w:val="both"/>
              <w:rPr>
                <w:ins w:id="10660" w:author="V2" w:date="2025-04-14T14:19:00Z" w16du:dateUtc="2025-04-14T19:19:00Z"/>
              </w:rPr>
            </w:pPr>
            <w:ins w:id="10661" w:author="V2" w:date="2025-04-14T14:19:00Z" w16du:dateUtc="2025-04-14T19:19:00Z">
              <w:r w:rsidRPr="007F7E2B">
                <w:t xml:space="preserve">Area within the stratum covered with accumulated litter, hectares </w:t>
              </w:r>
            </w:ins>
          </w:p>
        </w:tc>
      </w:tr>
      <w:tr w:rsidR="00AF3A16" w:rsidRPr="007F7E2B" w14:paraId="66A7C7E1" w14:textId="77777777">
        <w:trPr>
          <w:trHeight w:val="384"/>
          <w:ins w:id="10662" w:author="V2" w:date="2025-04-14T14:19:00Z" w16du:dateUtc="2025-04-14T19:19:00Z"/>
        </w:trPr>
        <w:tc>
          <w:tcPr>
            <w:tcW w:w="720" w:type="dxa"/>
            <w:tcBorders>
              <w:top w:val="nil"/>
              <w:left w:val="nil"/>
              <w:bottom w:val="nil"/>
              <w:right w:val="nil"/>
            </w:tcBorders>
          </w:tcPr>
          <w:p w14:paraId="68E92126" w14:textId="77777777" w:rsidR="00AF3A16" w:rsidRPr="007F7E2B" w:rsidRDefault="00AF3A16">
            <w:pPr>
              <w:spacing w:line="259" w:lineRule="auto"/>
              <w:rPr>
                <w:ins w:id="10663" w:author="V2" w:date="2025-04-14T14:19:00Z" w16du:dateUtc="2025-04-14T19:19:00Z"/>
              </w:rPr>
            </w:pPr>
            <w:ins w:id="10664" w:author="V2" w:date="2025-04-14T14:19:00Z" w16du:dateUtc="2025-04-14T19:19:00Z">
              <w:r w:rsidRPr="007F7E2B">
                <w:rPr>
                  <w:rFonts w:ascii="Arial" w:eastAsia="Arial" w:hAnsi="Arial" w:cs="Arial"/>
                  <w:i/>
                </w:rPr>
                <w:t>L</w:t>
              </w:r>
              <w:r w:rsidRPr="007F7E2B">
                <w:rPr>
                  <w:rFonts w:ascii="Arial" w:eastAsia="Arial" w:hAnsi="Arial" w:cs="Arial"/>
                  <w:i/>
                  <w:sz w:val="13"/>
                </w:rPr>
                <w:t>w</w:t>
              </w:r>
              <w:r w:rsidRPr="007F7E2B">
                <w:rPr>
                  <w:sz w:val="13"/>
                </w:rPr>
                <w:t xml:space="preserve"> </w:t>
              </w:r>
              <w:r w:rsidRPr="007F7E2B">
                <w:t xml:space="preserve">  </w:t>
              </w:r>
            </w:ins>
          </w:p>
        </w:tc>
        <w:tc>
          <w:tcPr>
            <w:tcW w:w="721" w:type="dxa"/>
            <w:tcBorders>
              <w:top w:val="nil"/>
              <w:left w:val="nil"/>
              <w:bottom w:val="nil"/>
              <w:right w:val="nil"/>
            </w:tcBorders>
          </w:tcPr>
          <w:p w14:paraId="52A9AEB5" w14:textId="77777777" w:rsidR="00AF3A16" w:rsidRPr="007F7E2B" w:rsidRDefault="00AF3A16">
            <w:pPr>
              <w:spacing w:line="259" w:lineRule="auto"/>
              <w:rPr>
                <w:ins w:id="10665" w:author="V2" w:date="2025-04-14T14:19:00Z" w16du:dateUtc="2025-04-14T19:19:00Z"/>
              </w:rPr>
            </w:pPr>
            <w:ins w:id="10666" w:author="V2" w:date="2025-04-14T14:19:00Z" w16du:dateUtc="2025-04-14T19:19:00Z">
              <w:r w:rsidRPr="007F7E2B">
                <w:t xml:space="preserve">= </w:t>
              </w:r>
            </w:ins>
          </w:p>
        </w:tc>
        <w:tc>
          <w:tcPr>
            <w:tcW w:w="5780" w:type="dxa"/>
            <w:tcBorders>
              <w:top w:val="nil"/>
              <w:left w:val="nil"/>
              <w:bottom w:val="nil"/>
              <w:right w:val="nil"/>
            </w:tcBorders>
          </w:tcPr>
          <w:p w14:paraId="52A031EA" w14:textId="77777777" w:rsidR="00AF3A16" w:rsidRPr="007F7E2B" w:rsidRDefault="00AF3A16">
            <w:pPr>
              <w:spacing w:line="259" w:lineRule="auto"/>
              <w:rPr>
                <w:ins w:id="10667" w:author="V2" w:date="2025-04-14T14:19:00Z" w16du:dateUtc="2025-04-14T19:19:00Z"/>
              </w:rPr>
            </w:pPr>
            <w:ins w:id="10668" w:author="V2" w:date="2025-04-14T14:19:00Z" w16du:dateUtc="2025-04-14T19:19:00Z">
              <w:r w:rsidRPr="007F7E2B">
                <w:t xml:space="preserve">Total dry litter weight of the collected litter, kg </w:t>
              </w:r>
            </w:ins>
          </w:p>
        </w:tc>
      </w:tr>
      <w:tr w:rsidR="00AF3A16" w:rsidRPr="007F7E2B" w14:paraId="344DBED3" w14:textId="77777777">
        <w:trPr>
          <w:trHeight w:val="357"/>
          <w:ins w:id="10669" w:author="V2" w:date="2025-04-14T14:19:00Z" w16du:dateUtc="2025-04-14T19:19:00Z"/>
        </w:trPr>
        <w:tc>
          <w:tcPr>
            <w:tcW w:w="720" w:type="dxa"/>
            <w:tcBorders>
              <w:top w:val="nil"/>
              <w:left w:val="nil"/>
              <w:bottom w:val="nil"/>
              <w:right w:val="nil"/>
            </w:tcBorders>
          </w:tcPr>
          <w:p w14:paraId="4DABF5D4" w14:textId="77777777" w:rsidR="00AF3A16" w:rsidRPr="007F7E2B" w:rsidRDefault="00AF3A16">
            <w:pPr>
              <w:spacing w:line="259" w:lineRule="auto"/>
              <w:rPr>
                <w:ins w:id="10670" w:author="V2" w:date="2025-04-14T14:19:00Z" w16du:dateUtc="2025-04-14T19:19:00Z"/>
              </w:rPr>
            </w:pPr>
            <w:ins w:id="10671" w:author="V2" w:date="2025-04-14T14:19:00Z" w16du:dateUtc="2025-04-14T19:19:00Z">
              <w:r w:rsidRPr="007F7E2B">
                <w:rPr>
                  <w:rFonts w:ascii="Arial" w:eastAsia="Arial" w:hAnsi="Arial" w:cs="Arial"/>
                  <w:i/>
                </w:rPr>
                <w:t>n</w:t>
              </w:r>
              <w:r w:rsidRPr="007F7E2B">
                <w:t xml:space="preserve">   </w:t>
              </w:r>
            </w:ins>
          </w:p>
        </w:tc>
        <w:tc>
          <w:tcPr>
            <w:tcW w:w="721" w:type="dxa"/>
            <w:tcBorders>
              <w:top w:val="nil"/>
              <w:left w:val="nil"/>
              <w:bottom w:val="nil"/>
              <w:right w:val="nil"/>
            </w:tcBorders>
          </w:tcPr>
          <w:p w14:paraId="59029FDA" w14:textId="77777777" w:rsidR="00AF3A16" w:rsidRPr="007F7E2B" w:rsidRDefault="00AF3A16">
            <w:pPr>
              <w:spacing w:line="259" w:lineRule="auto"/>
              <w:rPr>
                <w:ins w:id="10672" w:author="V2" w:date="2025-04-14T14:19:00Z" w16du:dateUtc="2025-04-14T19:19:00Z"/>
              </w:rPr>
            </w:pPr>
            <w:ins w:id="10673" w:author="V2" w:date="2025-04-14T14:19:00Z" w16du:dateUtc="2025-04-14T19:19:00Z">
              <w:r w:rsidRPr="007F7E2B">
                <w:t xml:space="preserve">= </w:t>
              </w:r>
            </w:ins>
          </w:p>
        </w:tc>
        <w:tc>
          <w:tcPr>
            <w:tcW w:w="5780" w:type="dxa"/>
            <w:tcBorders>
              <w:top w:val="nil"/>
              <w:left w:val="nil"/>
              <w:bottom w:val="nil"/>
              <w:right w:val="nil"/>
            </w:tcBorders>
          </w:tcPr>
          <w:p w14:paraId="54BB663B" w14:textId="77777777" w:rsidR="00AF3A16" w:rsidRPr="007F7E2B" w:rsidRDefault="00AF3A16">
            <w:pPr>
              <w:spacing w:line="259" w:lineRule="auto"/>
              <w:rPr>
                <w:ins w:id="10674" w:author="V2" w:date="2025-04-14T14:19:00Z" w16du:dateUtc="2025-04-14T19:19:00Z"/>
              </w:rPr>
            </w:pPr>
            <w:ins w:id="10675" w:author="V2" w:date="2025-04-14T14:19:00Z" w16du:dateUtc="2025-04-14T19:19:00Z">
              <w:r w:rsidRPr="007F7E2B">
                <w:t xml:space="preserve">Number of litter plots, # </w:t>
              </w:r>
            </w:ins>
          </w:p>
        </w:tc>
      </w:tr>
      <w:tr w:rsidR="00AF3A16" w:rsidRPr="007F7E2B" w14:paraId="0FBD94A3" w14:textId="77777777">
        <w:trPr>
          <w:trHeight w:val="338"/>
          <w:ins w:id="10676" w:author="V2" w:date="2025-04-14T14:19:00Z" w16du:dateUtc="2025-04-14T19:19:00Z"/>
        </w:trPr>
        <w:tc>
          <w:tcPr>
            <w:tcW w:w="720" w:type="dxa"/>
            <w:tcBorders>
              <w:top w:val="nil"/>
              <w:left w:val="nil"/>
              <w:bottom w:val="nil"/>
              <w:right w:val="nil"/>
            </w:tcBorders>
          </w:tcPr>
          <w:p w14:paraId="259E72E1" w14:textId="77777777" w:rsidR="00AF3A16" w:rsidRPr="007F7E2B" w:rsidRDefault="00AF3A16">
            <w:pPr>
              <w:spacing w:line="259" w:lineRule="auto"/>
              <w:rPr>
                <w:ins w:id="10677" w:author="V2" w:date="2025-04-14T14:19:00Z" w16du:dateUtc="2025-04-14T19:19:00Z"/>
              </w:rPr>
            </w:pPr>
            <w:ins w:id="10678" w:author="V2" w:date="2025-04-14T14:19:00Z" w16du:dateUtc="2025-04-14T19:19:00Z">
              <w:r w:rsidRPr="007F7E2B">
                <w:rPr>
                  <w:rFonts w:ascii="Arial" w:eastAsia="Arial" w:hAnsi="Arial" w:cs="Arial"/>
                  <w:i/>
                </w:rPr>
                <w:t>PS</w:t>
              </w:r>
              <w:r w:rsidRPr="007F7E2B">
                <w:rPr>
                  <w:rFonts w:ascii="Arial" w:eastAsia="Arial" w:hAnsi="Arial" w:cs="Arial"/>
                  <w:i/>
                  <w:vertAlign w:val="subscript"/>
                </w:rPr>
                <w:t>l</w:t>
              </w:r>
              <w:r w:rsidRPr="007F7E2B">
                <w:t xml:space="preserve">   </w:t>
              </w:r>
            </w:ins>
          </w:p>
        </w:tc>
        <w:tc>
          <w:tcPr>
            <w:tcW w:w="721" w:type="dxa"/>
            <w:tcBorders>
              <w:top w:val="nil"/>
              <w:left w:val="nil"/>
              <w:bottom w:val="nil"/>
              <w:right w:val="nil"/>
            </w:tcBorders>
          </w:tcPr>
          <w:p w14:paraId="4AA9ED7E" w14:textId="77777777" w:rsidR="00AF3A16" w:rsidRPr="007F7E2B" w:rsidRDefault="00AF3A16">
            <w:pPr>
              <w:spacing w:line="259" w:lineRule="auto"/>
              <w:rPr>
                <w:ins w:id="10679" w:author="V2" w:date="2025-04-14T14:19:00Z" w16du:dateUtc="2025-04-14T19:19:00Z"/>
              </w:rPr>
            </w:pPr>
            <w:ins w:id="10680" w:author="V2" w:date="2025-04-14T14:19:00Z" w16du:dateUtc="2025-04-14T19:19:00Z">
              <w:r w:rsidRPr="007F7E2B">
                <w:t xml:space="preserve">= </w:t>
              </w:r>
            </w:ins>
          </w:p>
        </w:tc>
        <w:tc>
          <w:tcPr>
            <w:tcW w:w="5780" w:type="dxa"/>
            <w:tcBorders>
              <w:top w:val="nil"/>
              <w:left w:val="nil"/>
              <w:bottom w:val="nil"/>
              <w:right w:val="nil"/>
            </w:tcBorders>
          </w:tcPr>
          <w:p w14:paraId="7408C6BF" w14:textId="77777777" w:rsidR="00AF3A16" w:rsidRPr="007F7E2B" w:rsidRDefault="00AF3A16">
            <w:pPr>
              <w:spacing w:line="259" w:lineRule="auto"/>
              <w:rPr>
                <w:ins w:id="10681" w:author="V2" w:date="2025-04-14T14:19:00Z" w16du:dateUtc="2025-04-14T19:19:00Z"/>
              </w:rPr>
            </w:pPr>
            <w:ins w:id="10682" w:author="V2" w:date="2025-04-14T14:19:00Z" w16du:dateUtc="2025-04-14T19:19:00Z">
              <w:r w:rsidRPr="007F7E2B">
                <w:t>Plot size of the litter plot, m</w:t>
              </w:r>
              <w:r w:rsidRPr="007F7E2B">
                <w:rPr>
                  <w:vertAlign w:val="superscript"/>
                </w:rPr>
                <w:t>2</w:t>
              </w:r>
              <w:r w:rsidRPr="007F7E2B">
                <w:t xml:space="preserve"> </w:t>
              </w:r>
            </w:ins>
          </w:p>
        </w:tc>
      </w:tr>
    </w:tbl>
    <w:p w14:paraId="76FBDF71" w14:textId="77777777" w:rsidR="00AF3A16" w:rsidRPr="007F7E2B" w:rsidRDefault="00AF3A16">
      <w:pPr>
        <w:spacing w:after="137" w:line="259" w:lineRule="auto"/>
        <w:rPr>
          <w:ins w:id="10683" w:author="V2" w:date="2025-04-14T14:19:00Z" w16du:dateUtc="2025-04-14T19:19:00Z"/>
        </w:rPr>
      </w:pPr>
      <w:ins w:id="10684" w:author="V2" w:date="2025-04-14T14:19:00Z" w16du:dateUtc="2025-04-14T19:19:00Z">
        <w:r w:rsidRPr="007F7E2B">
          <w:t xml:space="preserve"> </w:t>
        </w:r>
      </w:ins>
    </w:p>
    <w:p w14:paraId="37B7F507" w14:textId="77777777" w:rsidR="00AF3A16" w:rsidRPr="007F7E2B" w:rsidRDefault="00AF3A16">
      <w:pPr>
        <w:pStyle w:val="Heading3"/>
        <w:ind w:left="-5"/>
        <w:rPr>
          <w:ins w:id="10685" w:author="V2" w:date="2025-04-14T14:19:00Z" w16du:dateUtc="2025-04-14T19:19:00Z"/>
        </w:rPr>
      </w:pPr>
      <w:bookmarkStart w:id="10686" w:name="_Toc174616135"/>
      <w:bookmarkStart w:id="10687" w:name="_Toc174616551"/>
      <w:bookmarkStart w:id="10688" w:name="_Toc180594276"/>
      <w:bookmarkStart w:id="10689" w:name="_Toc180594683"/>
      <w:ins w:id="10690" w:author="V2" w:date="2025-04-14T14:19:00Z" w16du:dateUtc="2025-04-14T19:19:00Z">
        <w:r w:rsidRPr="007F7E2B">
          <w:t>3) Point source</w:t>
        </w:r>
        <w:bookmarkEnd w:id="10686"/>
        <w:bookmarkEnd w:id="10687"/>
        <w:bookmarkEnd w:id="10688"/>
        <w:bookmarkEnd w:id="10689"/>
        <w:r w:rsidRPr="007F7E2B">
          <w:t xml:space="preserve"> </w:t>
        </w:r>
      </w:ins>
    </w:p>
    <w:p w14:paraId="273FD480" w14:textId="77777777" w:rsidR="00AF3A16" w:rsidRPr="007F7E2B" w:rsidRDefault="00AF3A16">
      <w:pPr>
        <w:spacing w:after="20" w:line="259" w:lineRule="auto"/>
        <w:ind w:left="720"/>
        <w:rPr>
          <w:ins w:id="10691" w:author="V2" w:date="2025-04-14T14:19:00Z" w16du:dateUtc="2025-04-14T19:19:00Z"/>
        </w:rPr>
      </w:pPr>
      <w:ins w:id="10692" w:author="V2" w:date="2025-04-14T14:19:00Z" w16du:dateUtc="2025-04-14T19:19:00Z">
        <w:r w:rsidRPr="007F7E2B">
          <w:rPr>
            <w:rFonts w:ascii="Arial" w:eastAsia="Arial" w:hAnsi="Arial" w:cs="Arial"/>
            <w:b/>
          </w:rPr>
          <w:t xml:space="preserve"> </w:t>
        </w:r>
      </w:ins>
    </w:p>
    <w:p w14:paraId="56C80CDD" w14:textId="77777777" w:rsidR="00AF3A16" w:rsidRPr="007F7E2B" w:rsidRDefault="00AF3A16">
      <w:pPr>
        <w:ind w:left="370"/>
        <w:rPr>
          <w:ins w:id="10693" w:author="V2" w:date="2025-04-14T14:19:00Z" w16du:dateUtc="2025-04-14T19:19:00Z"/>
        </w:rPr>
      </w:pPr>
      <w:ins w:id="10694" w:author="V2" w:date="2025-04-14T14:19:00Z" w16du:dateUtc="2025-04-14T19:19:00Z">
        <w:r w:rsidRPr="007F7E2B">
          <w:t xml:space="preserve">Point source litter will typically be found surrounding the litter source, such as a tree.  Litter accumulations will often vary in depth from the center to the perimeter of the area under and around the source.  Thus measurements must be undertaken using the following steps: </w:t>
        </w:r>
      </w:ins>
    </w:p>
    <w:p w14:paraId="53A2565F" w14:textId="77777777" w:rsidR="00AF3A16" w:rsidRPr="007F7E2B" w:rsidRDefault="00AF3A16">
      <w:pPr>
        <w:spacing w:after="19" w:line="259" w:lineRule="auto"/>
        <w:ind w:left="360"/>
        <w:rPr>
          <w:ins w:id="10695" w:author="V2" w:date="2025-04-14T14:19:00Z" w16du:dateUtc="2025-04-14T19:19:00Z"/>
        </w:rPr>
      </w:pPr>
      <w:ins w:id="10696" w:author="V2" w:date="2025-04-14T14:19:00Z" w16du:dateUtc="2025-04-14T19:19:00Z">
        <w:r w:rsidRPr="007F7E2B">
          <w:t xml:space="preserve"> </w:t>
        </w:r>
      </w:ins>
    </w:p>
    <w:p w14:paraId="15D85D6C" w14:textId="77777777" w:rsidR="00AF3A16" w:rsidRPr="007F7E2B" w:rsidRDefault="00AF3A16" w:rsidP="00964B29">
      <w:pPr>
        <w:numPr>
          <w:ilvl w:val="0"/>
          <w:numId w:val="89"/>
        </w:numPr>
        <w:spacing w:before="0" w:after="6" w:line="270" w:lineRule="auto"/>
        <w:ind w:hanging="360"/>
        <w:rPr>
          <w:ins w:id="10697" w:author="V2" w:date="2025-04-14T14:19:00Z" w16du:dateUtc="2025-04-14T19:19:00Z"/>
        </w:rPr>
      </w:pPr>
      <w:ins w:id="10698" w:author="V2" w:date="2025-04-14T14:19:00Z" w16du:dateUtc="2025-04-14T19:19:00Z">
        <w:r w:rsidRPr="007F7E2B">
          <w:t xml:space="preserve">Determine the minimum size of sources with litter accumulations. </w:t>
        </w:r>
      </w:ins>
    </w:p>
    <w:p w14:paraId="2884A2B8" w14:textId="77777777" w:rsidR="00AF3A16" w:rsidRPr="007F7E2B" w:rsidRDefault="00AF3A16">
      <w:pPr>
        <w:spacing w:line="259" w:lineRule="auto"/>
        <w:ind w:left="1080"/>
        <w:rPr>
          <w:ins w:id="10699" w:author="V2" w:date="2025-04-14T14:19:00Z" w16du:dateUtc="2025-04-14T19:19:00Z"/>
        </w:rPr>
      </w:pPr>
      <w:ins w:id="10700" w:author="V2" w:date="2025-04-14T14:19:00Z" w16du:dateUtc="2025-04-14T19:19:00Z">
        <w:r w:rsidRPr="007F7E2B">
          <w:t xml:space="preserve"> </w:t>
        </w:r>
      </w:ins>
    </w:p>
    <w:p w14:paraId="03634650" w14:textId="77777777" w:rsidR="00AF3A16" w:rsidRPr="007F7E2B" w:rsidRDefault="00AF3A16">
      <w:pPr>
        <w:ind w:left="1090"/>
        <w:rPr>
          <w:ins w:id="10701" w:author="V2" w:date="2025-04-14T14:19:00Z" w16du:dateUtc="2025-04-14T19:19:00Z"/>
        </w:rPr>
      </w:pPr>
      <w:ins w:id="10702" w:author="V2" w:date="2025-04-14T14:19:00Z" w16du:dateUtc="2025-04-14T19:19:00Z">
        <w:r w:rsidRPr="007F7E2B">
          <w:t xml:space="preserve">In many cases, below a certain minimum size trees or other sources will have no measurable litter accumulation.  If this is true, determine whether inventory data for the sources will allow sources below the minimum size to be typed out and removed from the inventory or not. </w:t>
        </w:r>
      </w:ins>
    </w:p>
    <w:p w14:paraId="128D19E5" w14:textId="77777777" w:rsidR="00AF3A16" w:rsidRPr="007F7E2B" w:rsidRDefault="00AF3A16">
      <w:pPr>
        <w:spacing w:after="17" w:line="259" w:lineRule="auto"/>
        <w:ind w:left="1440"/>
        <w:rPr>
          <w:ins w:id="10703" w:author="V2" w:date="2025-04-14T14:19:00Z" w16du:dateUtc="2025-04-14T19:19:00Z"/>
        </w:rPr>
      </w:pPr>
      <w:ins w:id="10704" w:author="V2" w:date="2025-04-14T14:19:00Z" w16du:dateUtc="2025-04-14T19:19:00Z">
        <w:r w:rsidRPr="007F7E2B">
          <w:t xml:space="preserve"> </w:t>
        </w:r>
      </w:ins>
    </w:p>
    <w:p w14:paraId="4A272DD3" w14:textId="77777777" w:rsidR="00AF3A16" w:rsidRPr="007F7E2B" w:rsidRDefault="00AF3A16" w:rsidP="00964B29">
      <w:pPr>
        <w:numPr>
          <w:ilvl w:val="0"/>
          <w:numId w:val="89"/>
        </w:numPr>
        <w:spacing w:before="0" w:after="6" w:line="270" w:lineRule="auto"/>
        <w:ind w:hanging="360"/>
        <w:rPr>
          <w:ins w:id="10705" w:author="V2" w:date="2025-04-14T14:19:00Z" w16du:dateUtc="2025-04-14T19:19:00Z"/>
        </w:rPr>
      </w:pPr>
      <w:ins w:id="10706" w:author="V2" w:date="2025-04-14T14:19:00Z" w16du:dateUtc="2025-04-14T19:19:00Z">
        <w:r w:rsidRPr="007F7E2B">
          <w:t xml:space="preserve">Estimate the number of sources per hectare. </w:t>
        </w:r>
      </w:ins>
    </w:p>
    <w:p w14:paraId="5C15C401" w14:textId="77777777" w:rsidR="00AF3A16" w:rsidRPr="007F7E2B" w:rsidRDefault="00AF3A16">
      <w:pPr>
        <w:spacing w:after="17" w:line="259" w:lineRule="auto"/>
        <w:ind w:left="1080"/>
        <w:rPr>
          <w:ins w:id="10707" w:author="V2" w:date="2025-04-14T14:19:00Z" w16du:dateUtc="2025-04-14T19:19:00Z"/>
        </w:rPr>
      </w:pPr>
      <w:ins w:id="10708" w:author="V2" w:date="2025-04-14T14:19:00Z" w16du:dateUtc="2025-04-14T19:19:00Z">
        <w:r w:rsidRPr="007F7E2B">
          <w:t xml:space="preserve"> </w:t>
        </w:r>
      </w:ins>
    </w:p>
    <w:p w14:paraId="4A0D37B9" w14:textId="354C11C3" w:rsidR="00AF3A16" w:rsidRPr="007F7E2B" w:rsidRDefault="00AF3A16">
      <w:pPr>
        <w:ind w:left="1090"/>
        <w:rPr>
          <w:ins w:id="10709" w:author="V2" w:date="2025-04-14T14:19:00Z" w16du:dateUtc="2025-04-14T19:19:00Z"/>
        </w:rPr>
      </w:pPr>
      <w:ins w:id="10710" w:author="V2" w:date="2025-04-14T14:19:00Z" w16du:dateUtc="2025-04-14T19:19:00Z">
        <w:r w:rsidRPr="007F7E2B">
          <w:t xml:space="preserve">Point source litter arises from discrete, non-continuous sources such as scattered trees.  The number of sources per hectare must be estimated using any of the survey techniques noted in module </w:t>
        </w:r>
        <w:r w:rsidR="00111949" w:rsidRPr="007F7E2B">
          <w:rPr>
            <w:rFonts w:ascii="Arial" w:eastAsia="Arial" w:hAnsi="Arial" w:cs="Arial"/>
            <w:i/>
          </w:rPr>
          <w:t>TRS-4</w:t>
        </w:r>
        <w:r w:rsidRPr="007F7E2B">
          <w:rPr>
            <w:rFonts w:ascii="Arial" w:eastAsia="Arial" w:hAnsi="Arial" w:cs="Arial"/>
            <w:i/>
          </w:rPr>
          <w:t xml:space="preserve"> Estimation of Carbon Stocks in Living Plant Biomass</w:t>
        </w:r>
        <w:r w:rsidRPr="007F7E2B">
          <w:t xml:space="preserve">.  Depending on the outcome of Step 1, the estimate of the number of sources may exclude sources that are below a certain minimum size. </w:t>
        </w:r>
      </w:ins>
    </w:p>
    <w:p w14:paraId="781F9A7B" w14:textId="77777777" w:rsidR="00AF3A16" w:rsidRPr="007F7E2B" w:rsidRDefault="00AF3A16">
      <w:pPr>
        <w:spacing w:after="17" w:line="259" w:lineRule="auto"/>
        <w:ind w:left="1440"/>
        <w:rPr>
          <w:ins w:id="10711" w:author="V2" w:date="2025-04-14T14:19:00Z" w16du:dateUtc="2025-04-14T19:19:00Z"/>
        </w:rPr>
      </w:pPr>
      <w:ins w:id="10712" w:author="V2" w:date="2025-04-14T14:19:00Z" w16du:dateUtc="2025-04-14T19:19:00Z">
        <w:r w:rsidRPr="007F7E2B">
          <w:t xml:space="preserve"> </w:t>
        </w:r>
      </w:ins>
    </w:p>
    <w:p w14:paraId="6F765E90" w14:textId="77777777" w:rsidR="00AF3A16" w:rsidRPr="007F7E2B" w:rsidRDefault="00AF3A16" w:rsidP="00964B29">
      <w:pPr>
        <w:numPr>
          <w:ilvl w:val="0"/>
          <w:numId w:val="89"/>
        </w:numPr>
        <w:spacing w:before="0" w:after="6" w:line="270" w:lineRule="auto"/>
        <w:ind w:hanging="360"/>
        <w:rPr>
          <w:ins w:id="10713" w:author="V2" w:date="2025-04-14T14:19:00Z" w16du:dateUtc="2025-04-14T19:19:00Z"/>
        </w:rPr>
      </w:pPr>
      <w:ins w:id="10714" w:author="V2" w:date="2025-04-14T14:19:00Z" w16du:dateUtc="2025-04-14T19:19:00Z">
        <w:r w:rsidRPr="007F7E2B">
          <w:t xml:space="preserve">Sample the litter depths. </w:t>
        </w:r>
      </w:ins>
    </w:p>
    <w:p w14:paraId="2B169A26" w14:textId="77777777" w:rsidR="00AF3A16" w:rsidRPr="007F7E2B" w:rsidRDefault="00AF3A16">
      <w:pPr>
        <w:spacing w:after="17" w:line="259" w:lineRule="auto"/>
        <w:ind w:left="1080"/>
        <w:rPr>
          <w:ins w:id="10715" w:author="V2" w:date="2025-04-14T14:19:00Z" w16du:dateUtc="2025-04-14T19:19:00Z"/>
        </w:rPr>
      </w:pPr>
      <w:ins w:id="10716" w:author="V2" w:date="2025-04-14T14:19:00Z" w16du:dateUtc="2025-04-14T19:19:00Z">
        <w:r w:rsidRPr="007F7E2B">
          <w:t xml:space="preserve"> </w:t>
        </w:r>
      </w:ins>
    </w:p>
    <w:p w14:paraId="1D246392" w14:textId="77777777" w:rsidR="00AF3A16" w:rsidRPr="007F7E2B" w:rsidRDefault="00AF3A16">
      <w:pPr>
        <w:ind w:left="1090"/>
        <w:rPr>
          <w:ins w:id="10717" w:author="V2" w:date="2025-04-14T14:19:00Z" w16du:dateUtc="2025-04-14T19:19:00Z"/>
        </w:rPr>
      </w:pPr>
      <w:ins w:id="10718" w:author="V2" w:date="2025-04-14T14:19:00Z" w16du:dateUtc="2025-04-14T19:19:00Z">
        <w:r w:rsidRPr="007F7E2B">
          <w:lastRenderedPageBreak/>
          <w:t xml:space="preserve">Point source litter is typically distributed under and/or around the source, with litter depths varying with the distance from the source.   </w:t>
        </w:r>
      </w:ins>
    </w:p>
    <w:p w14:paraId="180CA19F" w14:textId="77777777" w:rsidR="00AF3A16" w:rsidRPr="007F7E2B" w:rsidRDefault="00AF3A16">
      <w:pPr>
        <w:spacing w:after="14" w:line="259" w:lineRule="auto"/>
        <w:ind w:left="1080"/>
        <w:rPr>
          <w:ins w:id="10719" w:author="V2" w:date="2025-04-14T14:19:00Z" w16du:dateUtc="2025-04-14T19:19:00Z"/>
        </w:rPr>
      </w:pPr>
      <w:ins w:id="10720" w:author="V2" w:date="2025-04-14T14:19:00Z" w16du:dateUtc="2025-04-14T19:19:00Z">
        <w:r w:rsidRPr="007F7E2B">
          <w:t xml:space="preserve"> </w:t>
        </w:r>
      </w:ins>
    </w:p>
    <w:p w14:paraId="37A1127A" w14:textId="77777777" w:rsidR="00AF3A16" w:rsidRPr="007F7E2B" w:rsidRDefault="00AF3A16">
      <w:pPr>
        <w:ind w:left="1090"/>
        <w:rPr>
          <w:ins w:id="10721" w:author="V2" w:date="2025-04-14T14:19:00Z" w16du:dateUtc="2025-04-14T19:19:00Z"/>
        </w:rPr>
      </w:pPr>
      <w:ins w:id="10722" w:author="V2" w:date="2025-04-14T14:19:00Z" w16du:dateUtc="2025-04-14T19:19:00Z">
        <w:r w:rsidRPr="007F7E2B">
          <w:t>The following steps must be used to sample the litter</w:t>
        </w:r>
        <w:r w:rsidRPr="007F7E2B">
          <w:rPr>
            <w:rFonts w:ascii="Arial" w:eastAsia="Arial" w:hAnsi="Arial" w:cs="Arial"/>
            <w:i/>
          </w:rPr>
          <w:t xml:space="preserve">: </w:t>
        </w:r>
      </w:ins>
    </w:p>
    <w:p w14:paraId="394E9143" w14:textId="77777777" w:rsidR="00AF3A16" w:rsidRPr="007F7E2B" w:rsidRDefault="00AF3A16">
      <w:pPr>
        <w:spacing w:after="17" w:line="259" w:lineRule="auto"/>
        <w:ind w:left="1440"/>
        <w:rPr>
          <w:ins w:id="10723" w:author="V2" w:date="2025-04-14T14:19:00Z" w16du:dateUtc="2025-04-14T19:19:00Z"/>
        </w:rPr>
      </w:pPr>
      <w:ins w:id="10724" w:author="V2" w:date="2025-04-14T14:19:00Z" w16du:dateUtc="2025-04-14T19:19:00Z">
        <w:r w:rsidRPr="007F7E2B">
          <w:t xml:space="preserve"> </w:t>
        </w:r>
      </w:ins>
    </w:p>
    <w:p w14:paraId="162780FF" w14:textId="77777777" w:rsidR="00AF3A16" w:rsidRPr="007F7E2B" w:rsidRDefault="00AF3A16" w:rsidP="00964B29">
      <w:pPr>
        <w:numPr>
          <w:ilvl w:val="1"/>
          <w:numId w:val="89"/>
        </w:numPr>
        <w:spacing w:before="0" w:after="6" w:line="270" w:lineRule="auto"/>
        <w:ind w:hanging="550"/>
        <w:rPr>
          <w:ins w:id="10725" w:author="V2" w:date="2025-04-14T14:19:00Z" w16du:dateUtc="2025-04-14T19:19:00Z"/>
        </w:rPr>
      </w:pPr>
      <w:ins w:id="10726" w:author="V2" w:date="2025-04-14T14:19:00Z" w16du:dateUtc="2025-04-14T19:19:00Z">
        <w:r w:rsidRPr="007F7E2B">
          <w:t xml:space="preserve">Select sample sources.  Sources must be selected systematically or randomly, and may, for example, be selected based on a selection rule at plots established for other measurements.  If sources below a minimum size have been eliminated from the inventory in Step 2, these sources must not be selected.  Based on field experience, amounts of point source litter vary widely from point to point.  Thus project proponents are not expected to meet statistical precision requirements for this type of litter.  However, project proponents are required to demonstrate that the points sources sample are representative of the range of sizes of sources.  A minimum of 30 point sources must be sampled for each stratum where point source litter exists. </w:t>
        </w:r>
      </w:ins>
    </w:p>
    <w:p w14:paraId="048C7F52" w14:textId="77777777" w:rsidR="00AF3A16" w:rsidRPr="007F7E2B" w:rsidRDefault="00AF3A16">
      <w:pPr>
        <w:spacing w:after="17" w:line="259" w:lineRule="auto"/>
        <w:ind w:left="1800"/>
        <w:rPr>
          <w:ins w:id="10727" w:author="V2" w:date="2025-04-14T14:19:00Z" w16du:dateUtc="2025-04-14T19:19:00Z"/>
        </w:rPr>
      </w:pPr>
      <w:ins w:id="10728" w:author="V2" w:date="2025-04-14T14:19:00Z" w16du:dateUtc="2025-04-14T19:19:00Z">
        <w:r w:rsidRPr="007F7E2B">
          <w:t xml:space="preserve"> </w:t>
        </w:r>
      </w:ins>
    </w:p>
    <w:p w14:paraId="1CFD279C" w14:textId="77777777" w:rsidR="00AF3A16" w:rsidRPr="007F7E2B" w:rsidRDefault="00AF3A16" w:rsidP="00964B29">
      <w:pPr>
        <w:numPr>
          <w:ilvl w:val="1"/>
          <w:numId w:val="89"/>
        </w:numPr>
        <w:spacing w:before="0" w:after="6" w:line="270" w:lineRule="auto"/>
        <w:ind w:hanging="550"/>
        <w:rPr>
          <w:ins w:id="10729" w:author="V2" w:date="2025-04-14T14:19:00Z" w16du:dateUtc="2025-04-14T19:19:00Z"/>
        </w:rPr>
      </w:pPr>
      <w:ins w:id="10730" w:author="V2" w:date="2025-04-14T14:19:00Z" w16du:dateUtc="2025-04-14T19:19:00Z">
        <w:r w:rsidRPr="007F7E2B">
          <w:t xml:space="preserve">Lay out a sample line.  The sample line must run in a preselected direction (for instance a cardinal point) from the center of the source. </w:t>
        </w:r>
      </w:ins>
    </w:p>
    <w:p w14:paraId="36E555B4" w14:textId="77777777" w:rsidR="00AF3A16" w:rsidRPr="007F7E2B" w:rsidRDefault="00AF3A16">
      <w:pPr>
        <w:spacing w:after="17" w:line="259" w:lineRule="auto"/>
        <w:ind w:left="1800"/>
        <w:rPr>
          <w:ins w:id="10731" w:author="V2" w:date="2025-04-14T14:19:00Z" w16du:dateUtc="2025-04-14T19:19:00Z"/>
        </w:rPr>
      </w:pPr>
      <w:ins w:id="10732" w:author="V2" w:date="2025-04-14T14:19:00Z" w16du:dateUtc="2025-04-14T19:19:00Z">
        <w:r w:rsidRPr="007F7E2B">
          <w:t xml:space="preserve"> </w:t>
        </w:r>
      </w:ins>
    </w:p>
    <w:p w14:paraId="17159F8D" w14:textId="77777777" w:rsidR="00AF3A16" w:rsidRPr="007F7E2B" w:rsidRDefault="00AF3A16" w:rsidP="00964B29">
      <w:pPr>
        <w:numPr>
          <w:ilvl w:val="1"/>
          <w:numId w:val="89"/>
        </w:numPr>
        <w:spacing w:before="0" w:after="6" w:line="270" w:lineRule="auto"/>
        <w:ind w:hanging="550"/>
        <w:rPr>
          <w:ins w:id="10733" w:author="V2" w:date="2025-04-14T14:19:00Z" w16du:dateUtc="2025-04-14T19:19:00Z"/>
        </w:rPr>
      </w:pPr>
      <w:ins w:id="10734" w:author="V2" w:date="2025-04-14T14:19:00Z" w16du:dateUtc="2025-04-14T19:19:00Z">
        <w:r w:rsidRPr="007F7E2B">
          <w:t xml:space="preserve">Measure the litter depth. Litter depth must be measured at a series of preselected distances from the center. The first distance from the center will always be the radius of the stem of the point source.  Within this radius the litter depth will be zero. Beyond that point distances shall be systematic and predetermined (measurements taken every 30 cm, for example).  Measurements must be continued outward from the point source until litter from this source makes up less than 50% of the litter found.  Measured litter depths must  not include any layer of litter from other sources which may lie on top of the litter from the source in question, but will include such litter embedded within the litter layer   </w:t>
        </w:r>
      </w:ins>
    </w:p>
    <w:p w14:paraId="3396B0CD" w14:textId="77777777" w:rsidR="00AF3A16" w:rsidRPr="007F7E2B" w:rsidRDefault="00AF3A16">
      <w:pPr>
        <w:spacing w:after="17" w:line="259" w:lineRule="auto"/>
        <w:ind w:left="1440"/>
        <w:rPr>
          <w:ins w:id="10735" w:author="V2" w:date="2025-04-14T14:19:00Z" w16du:dateUtc="2025-04-14T19:19:00Z"/>
        </w:rPr>
      </w:pPr>
      <w:ins w:id="10736" w:author="V2" w:date="2025-04-14T14:19:00Z" w16du:dateUtc="2025-04-14T19:19:00Z">
        <w:r w:rsidRPr="007F7E2B">
          <w:t xml:space="preserve"> </w:t>
        </w:r>
      </w:ins>
    </w:p>
    <w:p w14:paraId="37097460" w14:textId="77777777" w:rsidR="00AF3A16" w:rsidRPr="007F7E2B" w:rsidRDefault="00AF3A16" w:rsidP="00964B29">
      <w:pPr>
        <w:numPr>
          <w:ilvl w:val="0"/>
          <w:numId w:val="89"/>
        </w:numPr>
        <w:spacing w:before="0" w:after="6" w:line="270" w:lineRule="auto"/>
        <w:ind w:hanging="360"/>
        <w:rPr>
          <w:ins w:id="10737" w:author="V2" w:date="2025-04-14T14:19:00Z" w16du:dateUtc="2025-04-14T19:19:00Z"/>
        </w:rPr>
      </w:pPr>
      <w:ins w:id="10738" w:author="V2" w:date="2025-04-14T14:19:00Z" w16du:dateUtc="2025-04-14T19:19:00Z">
        <w:r w:rsidRPr="007F7E2B">
          <w:t xml:space="preserve">Determine the litter density. </w:t>
        </w:r>
      </w:ins>
    </w:p>
    <w:p w14:paraId="00C260CB" w14:textId="77777777" w:rsidR="00AF3A16" w:rsidRPr="007F7E2B" w:rsidRDefault="00AF3A16">
      <w:pPr>
        <w:spacing w:after="20" w:line="259" w:lineRule="auto"/>
        <w:ind w:left="1080"/>
        <w:rPr>
          <w:ins w:id="10739" w:author="V2" w:date="2025-04-14T14:19:00Z" w16du:dateUtc="2025-04-14T19:19:00Z"/>
        </w:rPr>
      </w:pPr>
      <w:ins w:id="10740" w:author="V2" w:date="2025-04-14T14:19:00Z" w16du:dateUtc="2025-04-14T19:19:00Z">
        <w:r w:rsidRPr="007F7E2B">
          <w:rPr>
            <w:rFonts w:ascii="Arial" w:eastAsia="Arial" w:hAnsi="Arial" w:cs="Arial"/>
            <w:i/>
          </w:rPr>
          <w:t xml:space="preserve"> </w:t>
        </w:r>
      </w:ins>
    </w:p>
    <w:p w14:paraId="3C07FE06" w14:textId="77777777" w:rsidR="00AF3A16" w:rsidRPr="007F7E2B" w:rsidRDefault="00AF3A16">
      <w:pPr>
        <w:ind w:left="1090"/>
        <w:rPr>
          <w:ins w:id="10741" w:author="V2" w:date="2025-04-14T14:19:00Z" w16du:dateUtc="2025-04-14T19:19:00Z"/>
        </w:rPr>
      </w:pPr>
      <w:ins w:id="10742" w:author="V2" w:date="2025-04-14T14:19:00Z" w16du:dateUtc="2025-04-14T19:19:00Z">
        <w:r w:rsidRPr="007F7E2B">
          <w:t xml:space="preserve">Litter density must be determined by sampling a constant volume of undisturbed litter – for instance by pressing a can of known volume upside down into the litter to fill the can.  The resulting litter samples must be totally dried, and weighed to determine a weight per unit volume. </w:t>
        </w:r>
      </w:ins>
    </w:p>
    <w:p w14:paraId="19A90174" w14:textId="77777777" w:rsidR="00AF3A16" w:rsidRPr="007F7E2B" w:rsidRDefault="00AF3A16">
      <w:pPr>
        <w:spacing w:line="259" w:lineRule="auto"/>
        <w:ind w:left="1080"/>
        <w:rPr>
          <w:ins w:id="10743" w:author="V2" w:date="2025-04-14T14:19:00Z" w16du:dateUtc="2025-04-14T19:19:00Z"/>
        </w:rPr>
      </w:pPr>
      <w:ins w:id="10744" w:author="V2" w:date="2025-04-14T14:19:00Z" w16du:dateUtc="2025-04-14T19:19:00Z">
        <w:r w:rsidRPr="007F7E2B">
          <w:t xml:space="preserve"> </w:t>
        </w:r>
      </w:ins>
    </w:p>
    <w:p w14:paraId="03A972D8" w14:textId="77777777" w:rsidR="00AF3A16" w:rsidRPr="007F7E2B" w:rsidRDefault="00AF3A16" w:rsidP="00964B29">
      <w:pPr>
        <w:numPr>
          <w:ilvl w:val="0"/>
          <w:numId w:val="89"/>
        </w:numPr>
        <w:spacing w:before="0" w:after="6" w:line="270" w:lineRule="auto"/>
        <w:ind w:hanging="360"/>
        <w:rPr>
          <w:ins w:id="10745" w:author="V2" w:date="2025-04-14T14:19:00Z" w16du:dateUtc="2025-04-14T19:19:00Z"/>
        </w:rPr>
      </w:pPr>
      <w:ins w:id="10746" w:author="V2" w:date="2025-04-14T14:19:00Z" w16du:dateUtc="2025-04-14T19:19:00Z">
        <w:r w:rsidRPr="007F7E2B">
          <w:lastRenderedPageBreak/>
          <w:t xml:space="preserve">Calculate the total point source litter biomass at each sampled point source based on calculation of the volume of litter in a series of rings beginning at the source and moving outward, using the following equation: </w:t>
        </w:r>
      </w:ins>
    </w:p>
    <w:p w14:paraId="16A788AF" w14:textId="77777777" w:rsidR="00AF3A16" w:rsidRPr="007F7E2B" w:rsidRDefault="00AF3A16">
      <w:pPr>
        <w:spacing w:line="259" w:lineRule="auto"/>
        <w:ind w:left="1440"/>
        <w:rPr>
          <w:ins w:id="10747" w:author="V2" w:date="2025-04-14T14:19:00Z" w16du:dateUtc="2025-04-14T19:19:00Z"/>
        </w:rPr>
      </w:pPr>
      <w:ins w:id="10748" w:author="V2" w:date="2025-04-14T14:19:00Z" w16du:dateUtc="2025-04-14T19:19:00Z">
        <w:r w:rsidRPr="007F7E2B">
          <w:t xml:space="preserve"> </w:t>
        </w:r>
      </w:ins>
    </w:p>
    <w:p w14:paraId="34336E9A" w14:textId="77777777" w:rsidR="00AF3A16" w:rsidRPr="007F7E2B" w:rsidRDefault="00AF3A16">
      <w:pPr>
        <w:spacing w:after="114" w:line="259" w:lineRule="auto"/>
        <w:ind w:left="253"/>
        <w:jc w:val="center"/>
        <w:rPr>
          <w:ins w:id="10749" w:author="V2" w:date="2025-04-14T14:19:00Z" w16du:dateUtc="2025-04-14T19:19:00Z"/>
        </w:rPr>
      </w:pPr>
      <w:ins w:id="10750" w:author="V2" w:date="2025-04-14T14:19:00Z" w16du:dateUtc="2025-04-14T19:19:00Z">
        <w:r w:rsidRPr="007F7E2B">
          <w:rPr>
            <w:rFonts w:ascii="Times New Roman" w:eastAsia="Times New Roman" w:hAnsi="Times New Roman" w:cs="Times New Roman"/>
            <w:i/>
            <w:sz w:val="14"/>
          </w:rPr>
          <w:t>z</w:t>
        </w:r>
      </w:ins>
    </w:p>
    <w:p w14:paraId="3426D94C" w14:textId="44385C3F" w:rsidR="00AF3A16" w:rsidRPr="007F7E2B" w:rsidRDefault="00CD7991">
      <w:pPr>
        <w:tabs>
          <w:tab w:val="center" w:pos="4518"/>
          <w:tab w:val="center" w:pos="7989"/>
          <w:tab w:val="right" w:pos="9362"/>
        </w:tabs>
        <w:spacing w:line="259" w:lineRule="auto"/>
        <w:rPr>
          <w:ins w:id="10751" w:author="V2" w:date="2025-04-14T14:19:00Z" w16du:dateUtc="2025-04-14T19:19:00Z"/>
        </w:rPr>
      </w:pPr>
      <w:ins w:id="10752"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35094" behindDoc="1" locked="0" layoutInCell="1" allowOverlap="1" wp14:anchorId="540C0F8B" wp14:editId="48333D8E">
              <wp:simplePos x="0" y="0"/>
              <wp:positionH relativeFrom="column">
                <wp:posOffset>101600</wp:posOffset>
              </wp:positionH>
              <wp:positionV relativeFrom="paragraph">
                <wp:posOffset>141605</wp:posOffset>
              </wp:positionV>
              <wp:extent cx="6045200" cy="596900"/>
              <wp:effectExtent l="0" t="0" r="0" b="0"/>
              <wp:wrapTight wrapText="bothSides">
                <wp:wrapPolygon edited="0">
                  <wp:start x="0" y="0"/>
                  <wp:lineTo x="0" y="20681"/>
                  <wp:lineTo x="21509" y="20681"/>
                  <wp:lineTo x="21509" y="0"/>
                  <wp:lineTo x="0" y="0"/>
                </wp:wrapPolygon>
              </wp:wrapTight>
              <wp:docPr id="1164276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6845" name=""/>
                      <pic:cNvPicPr/>
                    </pic:nvPicPr>
                    <pic:blipFill>
                      <a:blip r:embed="rId107">
                        <a:extLst>
                          <a:ext uri="{28A0092B-C50C-407E-A947-70E740481C1C}">
                            <a14:useLocalDpi xmlns:a14="http://schemas.microsoft.com/office/drawing/2010/main" val="0"/>
                          </a:ext>
                        </a:extLst>
                      </a:blip>
                      <a:stretch>
                        <a:fillRect/>
                      </a:stretch>
                    </pic:blipFill>
                    <pic:spPr>
                      <a:xfrm>
                        <a:off x="0" y="0"/>
                        <a:ext cx="6045200" cy="596900"/>
                      </a:xfrm>
                      <a:prstGeom prst="rect">
                        <a:avLst/>
                      </a:prstGeom>
                    </pic:spPr>
                  </pic:pic>
                </a:graphicData>
              </a:graphic>
              <wp14:sizeRelH relativeFrom="page">
                <wp14:pctWidth>0</wp14:pctWidth>
              </wp14:sizeRelH>
              <wp14:sizeRelV relativeFrom="page">
                <wp14:pctHeight>0</wp14:pctHeight>
              </wp14:sizeRelV>
            </wp:anchor>
          </w:drawing>
        </w:r>
        <w:r w:rsidR="00AF3A16" w:rsidRPr="007F7E2B">
          <w:rPr>
            <w:sz w:val="22"/>
          </w:rPr>
          <w:tab/>
        </w:r>
        <w:r w:rsidR="00AF3A16" w:rsidRPr="007F7E2B">
          <w:tab/>
          <w:t xml:space="preserve">   (7.5) </w:t>
        </w:r>
      </w:ins>
    </w:p>
    <w:p w14:paraId="516AF9CC" w14:textId="77777777" w:rsidR="00AF3A16" w:rsidRPr="007F7E2B" w:rsidRDefault="00AF3A16">
      <w:pPr>
        <w:spacing w:after="15" w:line="259" w:lineRule="auto"/>
        <w:ind w:left="1425" w:right="4506" w:firstLine="3337"/>
        <w:rPr>
          <w:ins w:id="10753" w:author="V2" w:date="2025-04-14T14:19:00Z" w16du:dateUtc="2025-04-14T19:19:00Z"/>
        </w:rPr>
      </w:pPr>
      <w:ins w:id="10754" w:author="V2" w:date="2025-04-14T14:19:00Z" w16du:dateUtc="2025-04-14T19:19:00Z">
        <w:r w:rsidRPr="007F7E2B">
          <w:rPr>
            <w:rFonts w:ascii="Times New Roman" w:eastAsia="Times New Roman" w:hAnsi="Times New Roman" w:cs="Times New Roman"/>
            <w:i/>
            <w:sz w:val="14"/>
          </w:rPr>
          <w:t xml:space="preserve">x </w:t>
        </w:r>
        <w:r w:rsidRPr="007F7E2B">
          <w:t xml:space="preserve"> </w:t>
        </w:r>
      </w:ins>
    </w:p>
    <w:p w14:paraId="0FFDE200" w14:textId="77777777" w:rsidR="00AF3A16" w:rsidRPr="007F7E2B" w:rsidRDefault="00AF3A16">
      <w:pPr>
        <w:ind w:left="1090"/>
        <w:rPr>
          <w:ins w:id="10755" w:author="V2" w:date="2025-04-14T14:19:00Z" w16du:dateUtc="2025-04-14T19:19:00Z"/>
        </w:rPr>
      </w:pPr>
      <w:ins w:id="10756" w:author="V2" w:date="2025-04-14T14:19:00Z" w16du:dateUtc="2025-04-14T19:19:00Z">
        <w:r w:rsidRPr="007F7E2B">
          <w:t xml:space="preserve">Where: </w:t>
        </w:r>
      </w:ins>
    </w:p>
    <w:p w14:paraId="19D3DA24" w14:textId="77777777" w:rsidR="00AF3A16" w:rsidRPr="007F7E2B" w:rsidRDefault="00AF3A16">
      <w:pPr>
        <w:spacing w:after="20" w:line="259" w:lineRule="auto"/>
        <w:ind w:left="1440"/>
        <w:rPr>
          <w:ins w:id="10757" w:author="V2" w:date="2025-04-14T14:19:00Z" w16du:dateUtc="2025-04-14T19:19:00Z"/>
        </w:rPr>
      </w:pPr>
      <w:ins w:id="10758" w:author="V2" w:date="2025-04-14T14:19:00Z" w16du:dateUtc="2025-04-14T19:19:00Z">
        <w:r w:rsidRPr="007F7E2B">
          <w:t xml:space="preserve"> </w:t>
        </w:r>
      </w:ins>
    </w:p>
    <w:p w14:paraId="719E2895" w14:textId="77777777" w:rsidR="00CD7991" w:rsidRPr="007F7E2B" w:rsidRDefault="00AF3A16">
      <w:pPr>
        <w:spacing w:line="419" w:lineRule="auto"/>
        <w:ind w:left="1090" w:right="1289"/>
        <w:rPr>
          <w:ins w:id="10759" w:author="V2" w:date="2025-04-14T14:19:00Z" w16du:dateUtc="2025-04-14T19:19:00Z"/>
        </w:rPr>
      </w:pPr>
      <w:ins w:id="10760" w:author="V2" w:date="2025-04-14T14:19:00Z" w16du:dateUtc="2025-04-14T19:19:00Z">
        <w:r w:rsidRPr="007F7E2B">
          <w:rPr>
            <w:rFonts w:ascii="Arial" w:eastAsia="Arial" w:hAnsi="Arial" w:cs="Arial"/>
            <w:i/>
          </w:rPr>
          <w:t>B</w:t>
        </w:r>
        <w:r w:rsidRPr="007F7E2B">
          <w:rPr>
            <w:rFonts w:ascii="Arial" w:eastAsia="Arial" w:hAnsi="Arial" w:cs="Arial"/>
            <w:i/>
            <w:vertAlign w:val="subscript"/>
          </w:rPr>
          <w:t>lpy</w:t>
        </w:r>
        <w:r w:rsidRPr="007F7E2B">
          <w:t xml:space="preserve">   </w:t>
        </w:r>
        <w:r w:rsidRPr="007F7E2B">
          <w:tab/>
          <w:t xml:space="preserve">= </w:t>
        </w:r>
        <w:r w:rsidRPr="007F7E2B">
          <w:tab/>
          <w:t xml:space="preserve">Total point source litter biomass at sampled point source </w:t>
        </w:r>
        <w:r w:rsidRPr="007F7E2B">
          <w:rPr>
            <w:rFonts w:ascii="Arial" w:eastAsia="Arial" w:hAnsi="Arial" w:cs="Arial"/>
            <w:i/>
          </w:rPr>
          <w:t>y</w:t>
        </w:r>
        <w:r w:rsidRPr="007F7E2B">
          <w:t xml:space="preserve">, t </w:t>
        </w:r>
      </w:ins>
    </w:p>
    <w:p w14:paraId="6F645D22" w14:textId="20CCF34A" w:rsidR="00AF3A16" w:rsidRPr="007F7E2B" w:rsidRDefault="00AF3A16">
      <w:pPr>
        <w:spacing w:line="419" w:lineRule="auto"/>
        <w:ind w:left="1090" w:right="1289"/>
        <w:rPr>
          <w:ins w:id="10761" w:author="V2" w:date="2025-04-14T14:19:00Z" w16du:dateUtc="2025-04-14T19:19:00Z"/>
        </w:rPr>
      </w:pPr>
      <w:ins w:id="10762" w:author="V2" w:date="2025-04-14T14:19:00Z" w16du:dateUtc="2025-04-14T19:19:00Z">
        <w:r w:rsidRPr="007F7E2B">
          <w:rPr>
            <w:rFonts w:ascii="Arial" w:eastAsia="Arial" w:hAnsi="Arial" w:cs="Arial"/>
            <w:i/>
          </w:rPr>
          <w:t>D</w:t>
        </w:r>
        <w:r w:rsidRPr="007F7E2B">
          <w:rPr>
            <w:rFonts w:ascii="Arial" w:eastAsia="Arial" w:hAnsi="Arial" w:cs="Arial"/>
            <w:i/>
            <w:vertAlign w:val="subscript"/>
          </w:rPr>
          <w:t>l</w:t>
        </w:r>
        <w:r w:rsidRPr="007F7E2B">
          <w:t xml:space="preserve">   </w:t>
        </w:r>
        <w:r w:rsidRPr="007F7E2B">
          <w:tab/>
          <w:t xml:space="preserve">= </w:t>
        </w:r>
        <w:r w:rsidRPr="007F7E2B">
          <w:tab/>
          <w:t xml:space="preserve">Density of the litter, g/cm3 </w:t>
        </w:r>
      </w:ins>
    </w:p>
    <w:p w14:paraId="7855DB2F" w14:textId="77777777" w:rsidR="00AF3A16" w:rsidRPr="007F7E2B" w:rsidRDefault="00AF3A16">
      <w:pPr>
        <w:spacing w:after="130"/>
        <w:ind w:left="2521" w:hanging="1441"/>
        <w:rPr>
          <w:ins w:id="10763" w:author="V2" w:date="2025-04-14T14:19:00Z" w16du:dateUtc="2025-04-14T19:19:00Z"/>
        </w:rPr>
      </w:pPr>
      <w:ins w:id="10764" w:author="V2" w:date="2025-04-14T14:19:00Z" w16du:dateUtc="2025-04-14T19:19:00Z">
        <w:r w:rsidRPr="007F7E2B">
          <w:rPr>
            <w:rFonts w:ascii="Arial" w:eastAsia="Arial" w:hAnsi="Arial" w:cs="Arial"/>
            <w:i/>
          </w:rPr>
          <w:t>dp</w:t>
        </w:r>
        <w:r w:rsidRPr="007F7E2B">
          <w:rPr>
            <w:rFonts w:ascii="Arial" w:eastAsia="Arial" w:hAnsi="Arial" w:cs="Arial"/>
            <w:i/>
            <w:vertAlign w:val="subscript"/>
          </w:rPr>
          <w:t>x</w:t>
        </w:r>
        <w:r w:rsidRPr="007F7E2B">
          <w:t xml:space="preserve">   </w:t>
        </w:r>
        <w:r w:rsidRPr="007F7E2B">
          <w:tab/>
          <w:t xml:space="preserve">= </w:t>
        </w:r>
        <w:r w:rsidRPr="007F7E2B">
          <w:tab/>
          <w:t xml:space="preserve">The depth of the litter layer at measurement point x (point 1 being closest to the center of the source), averaged across all of the samples, cm </w:t>
        </w:r>
      </w:ins>
    </w:p>
    <w:p w14:paraId="10048175" w14:textId="77777777" w:rsidR="00CD7991" w:rsidRPr="007F7E2B" w:rsidRDefault="00AF3A16">
      <w:pPr>
        <w:spacing w:after="29" w:line="370" w:lineRule="auto"/>
        <w:ind w:left="1090" w:right="211"/>
        <w:rPr>
          <w:ins w:id="10765" w:author="V2" w:date="2025-04-14T14:19:00Z" w16du:dateUtc="2025-04-14T19:19:00Z"/>
        </w:rPr>
      </w:pPr>
      <w:ins w:id="10766" w:author="V2" w:date="2025-04-14T14:19:00Z" w16du:dateUtc="2025-04-14T19:19:00Z">
        <w:r w:rsidRPr="007F7E2B">
          <w:rPr>
            <w:rFonts w:ascii="Arial" w:eastAsia="Arial" w:hAnsi="Arial" w:cs="Arial"/>
            <w:i/>
          </w:rPr>
          <w:t>r</w:t>
        </w:r>
        <w:r w:rsidRPr="007F7E2B">
          <w:rPr>
            <w:rFonts w:ascii="Arial" w:eastAsia="Arial" w:hAnsi="Arial" w:cs="Arial"/>
            <w:i/>
            <w:vertAlign w:val="subscript"/>
          </w:rPr>
          <w:t>x</w:t>
        </w:r>
        <w:r w:rsidRPr="007F7E2B">
          <w:rPr>
            <w:vertAlign w:val="subscript"/>
          </w:rPr>
          <w:t xml:space="preserve"> </w:t>
        </w:r>
        <w:r w:rsidRPr="007F7E2B">
          <w:t xml:space="preserve">  </w:t>
        </w:r>
        <w:r w:rsidRPr="007F7E2B">
          <w:tab/>
          <w:t xml:space="preserve">= </w:t>
        </w:r>
        <w:r w:rsidRPr="007F7E2B">
          <w:tab/>
          <w:t xml:space="preserve">The distance from the center to measurement point x, cm </w:t>
        </w:r>
      </w:ins>
    </w:p>
    <w:p w14:paraId="1696509E" w14:textId="77777777" w:rsidR="00CD7991" w:rsidRPr="007F7E2B" w:rsidRDefault="00AF3A16">
      <w:pPr>
        <w:spacing w:after="29" w:line="370" w:lineRule="auto"/>
        <w:ind w:left="1090" w:right="211"/>
        <w:rPr>
          <w:ins w:id="10767" w:author="V2" w:date="2025-04-14T14:19:00Z" w16du:dateUtc="2025-04-14T19:19:00Z"/>
        </w:rPr>
      </w:pPr>
      <w:ins w:id="10768" w:author="V2" w:date="2025-04-14T14:19:00Z" w16du:dateUtc="2025-04-14T19:19:00Z">
        <w:r w:rsidRPr="007F7E2B">
          <w:rPr>
            <w:rFonts w:ascii="Arial" w:eastAsia="Arial" w:hAnsi="Arial" w:cs="Arial"/>
            <w:i/>
          </w:rPr>
          <w:t xml:space="preserve">rs </w:t>
        </w:r>
        <w:r w:rsidRPr="007F7E2B">
          <w:rPr>
            <w:rFonts w:ascii="Arial" w:eastAsia="Arial" w:hAnsi="Arial" w:cs="Arial"/>
            <w:i/>
          </w:rPr>
          <w:tab/>
          <w:t xml:space="preserve">= </w:t>
        </w:r>
        <w:r w:rsidRPr="007F7E2B">
          <w:rPr>
            <w:rFonts w:ascii="Arial" w:eastAsia="Arial" w:hAnsi="Arial" w:cs="Arial"/>
            <w:i/>
          </w:rPr>
          <w:tab/>
        </w:r>
        <w:r w:rsidRPr="007F7E2B">
          <w:t xml:space="preserve">The radius of the stem of the litter source.  If there is no stem, rs=0 </w:t>
        </w:r>
      </w:ins>
    </w:p>
    <w:p w14:paraId="10C68167" w14:textId="3E031055" w:rsidR="00AF3A16" w:rsidRPr="007F7E2B" w:rsidRDefault="00AF3A16">
      <w:pPr>
        <w:spacing w:after="29" w:line="370" w:lineRule="auto"/>
        <w:ind w:left="1090" w:right="211"/>
        <w:rPr>
          <w:ins w:id="10769" w:author="V2" w:date="2025-04-14T14:19:00Z" w16du:dateUtc="2025-04-14T19:19:00Z"/>
        </w:rPr>
      </w:pPr>
      <w:ins w:id="10770" w:author="V2" w:date="2025-04-14T14:19:00Z" w16du:dateUtc="2025-04-14T19:19:00Z">
        <w:r w:rsidRPr="007F7E2B">
          <w:rPr>
            <w:rFonts w:ascii="Arial" w:eastAsia="Arial" w:hAnsi="Arial" w:cs="Arial"/>
            <w:i/>
          </w:rPr>
          <w:t xml:space="preserve">x </w:t>
        </w:r>
        <w:r w:rsidRPr="007F7E2B">
          <w:rPr>
            <w:rFonts w:ascii="Arial" w:eastAsia="Arial" w:hAnsi="Arial" w:cs="Arial"/>
            <w:i/>
          </w:rPr>
          <w:tab/>
          <w:t xml:space="preserve">= </w:t>
        </w:r>
        <w:r w:rsidRPr="007F7E2B">
          <w:rPr>
            <w:rFonts w:ascii="Arial" w:eastAsia="Arial" w:hAnsi="Arial" w:cs="Arial"/>
            <w:i/>
          </w:rPr>
          <w:tab/>
        </w:r>
        <w:r w:rsidRPr="007F7E2B">
          <w:t xml:space="preserve">The number of the measurement point, with point 1 being the closest to the center of the source </w:t>
        </w:r>
      </w:ins>
    </w:p>
    <w:p w14:paraId="2A5F127A" w14:textId="77777777" w:rsidR="00AF3A16" w:rsidRPr="007F7E2B" w:rsidRDefault="00AF3A16">
      <w:pPr>
        <w:tabs>
          <w:tab w:val="center" w:pos="1130"/>
          <w:tab w:val="center" w:pos="1949"/>
          <w:tab w:val="center" w:pos="5280"/>
        </w:tabs>
        <w:spacing w:after="136"/>
        <w:rPr>
          <w:ins w:id="10771" w:author="V2" w:date="2025-04-14T14:19:00Z" w16du:dateUtc="2025-04-14T19:19:00Z"/>
        </w:rPr>
      </w:pPr>
      <w:ins w:id="10772" w:author="V2" w:date="2025-04-14T14:19:00Z" w16du:dateUtc="2025-04-14T19:19:00Z">
        <w:r w:rsidRPr="007F7E2B">
          <w:rPr>
            <w:sz w:val="22"/>
          </w:rPr>
          <w:tab/>
        </w:r>
        <w:r w:rsidRPr="007F7E2B">
          <w:rPr>
            <w:rFonts w:ascii="Arial" w:eastAsia="Arial" w:hAnsi="Arial" w:cs="Arial"/>
            <w:i/>
          </w:rPr>
          <w:t xml:space="preserve">z </w:t>
        </w:r>
        <w:r w:rsidRPr="007F7E2B">
          <w:rPr>
            <w:rFonts w:ascii="Arial" w:eastAsia="Arial" w:hAnsi="Arial" w:cs="Arial"/>
            <w:i/>
          </w:rPr>
          <w:tab/>
          <w:t xml:space="preserve">= </w:t>
        </w:r>
        <w:r w:rsidRPr="007F7E2B">
          <w:rPr>
            <w:rFonts w:ascii="Arial" w:eastAsia="Arial" w:hAnsi="Arial" w:cs="Arial"/>
            <w:i/>
          </w:rPr>
          <w:tab/>
        </w:r>
        <w:r w:rsidRPr="007F7E2B">
          <w:t xml:space="preserve">The number of the measurement point farthest from the center </w:t>
        </w:r>
      </w:ins>
    </w:p>
    <w:p w14:paraId="1C54A5CB" w14:textId="77777777" w:rsidR="00AF3A16" w:rsidRPr="007F7E2B" w:rsidRDefault="00AF3A16">
      <w:pPr>
        <w:spacing w:after="22" w:line="259" w:lineRule="auto"/>
        <w:ind w:left="1418"/>
        <w:rPr>
          <w:ins w:id="10773" w:author="V2" w:date="2025-04-14T14:19:00Z" w16du:dateUtc="2025-04-14T19:19:00Z"/>
        </w:rPr>
      </w:pPr>
      <w:ins w:id="10774" w:author="V2" w:date="2025-04-14T14:19:00Z" w16du:dateUtc="2025-04-14T19:19:00Z">
        <w:r w:rsidRPr="007F7E2B">
          <w:rPr>
            <w:rFonts w:ascii="Arial" w:eastAsia="Arial" w:hAnsi="Arial" w:cs="Arial"/>
            <w:b/>
          </w:rPr>
          <w:t xml:space="preserve"> </w:t>
        </w:r>
      </w:ins>
    </w:p>
    <w:p w14:paraId="76691D8E" w14:textId="77777777" w:rsidR="00AF3A16" w:rsidRPr="007F7E2B" w:rsidRDefault="00AF3A16">
      <w:pPr>
        <w:ind w:left="1090"/>
        <w:rPr>
          <w:ins w:id="10775" w:author="V2" w:date="2025-04-14T14:19:00Z" w16du:dateUtc="2025-04-14T19:19:00Z"/>
        </w:rPr>
      </w:pPr>
      <w:ins w:id="10776" w:author="V2" w:date="2025-04-14T14:19:00Z" w16du:dateUtc="2025-04-14T19:19:00Z">
        <w:r w:rsidRPr="007F7E2B">
          <w:t xml:space="preserve">Statistical calculations for point source litter must be calculated based on </w:t>
        </w:r>
        <w:r w:rsidRPr="007F7E2B">
          <w:rPr>
            <w:rFonts w:ascii="Arial" w:eastAsia="Arial" w:hAnsi="Arial" w:cs="Arial"/>
            <w:i/>
          </w:rPr>
          <w:t>B</w:t>
        </w:r>
        <w:r w:rsidRPr="007F7E2B">
          <w:rPr>
            <w:rFonts w:ascii="Arial" w:eastAsia="Arial" w:hAnsi="Arial" w:cs="Arial"/>
            <w:i/>
            <w:vertAlign w:val="subscript"/>
          </w:rPr>
          <w:t>lpy</w:t>
        </w:r>
        <w:r w:rsidRPr="007F7E2B">
          <w:t xml:space="preserve"> following the guidance given in the section on statistical calculations below:</w:t>
        </w:r>
        <w:r w:rsidRPr="007F7E2B">
          <w:rPr>
            <w:rFonts w:ascii="Arial" w:eastAsia="Arial" w:hAnsi="Arial" w:cs="Arial"/>
            <w:b/>
          </w:rPr>
          <w:t xml:space="preserve"> </w:t>
        </w:r>
      </w:ins>
    </w:p>
    <w:p w14:paraId="399FD55C" w14:textId="77777777" w:rsidR="00AF3A16" w:rsidRPr="007F7E2B" w:rsidRDefault="00AF3A16">
      <w:pPr>
        <w:spacing w:after="19" w:line="259" w:lineRule="auto"/>
        <w:rPr>
          <w:ins w:id="10777" w:author="V2" w:date="2025-04-14T14:19:00Z" w16du:dateUtc="2025-04-14T19:19:00Z"/>
        </w:rPr>
      </w:pPr>
      <w:ins w:id="10778" w:author="V2" w:date="2025-04-14T14:19:00Z" w16du:dateUtc="2025-04-14T19:19:00Z">
        <w:r w:rsidRPr="007F7E2B">
          <w:rPr>
            <w:rFonts w:ascii="Arial" w:eastAsia="Arial" w:hAnsi="Arial" w:cs="Arial"/>
            <w:b/>
          </w:rPr>
          <w:t xml:space="preserve"> </w:t>
        </w:r>
      </w:ins>
    </w:p>
    <w:p w14:paraId="43C8FF2A" w14:textId="77777777" w:rsidR="00AF3A16" w:rsidRPr="007F7E2B" w:rsidRDefault="00AF3A16" w:rsidP="00964B29">
      <w:pPr>
        <w:numPr>
          <w:ilvl w:val="0"/>
          <w:numId w:val="89"/>
        </w:numPr>
        <w:spacing w:before="0" w:after="6" w:line="270" w:lineRule="auto"/>
        <w:ind w:hanging="360"/>
        <w:rPr>
          <w:ins w:id="10779" w:author="V2" w:date="2025-04-14T14:19:00Z" w16du:dateUtc="2025-04-14T19:19:00Z"/>
        </w:rPr>
      </w:pPr>
      <w:ins w:id="10780" w:author="V2" w:date="2025-04-14T14:19:00Z" w16du:dateUtc="2025-04-14T19:19:00Z">
        <w:r w:rsidRPr="007F7E2B">
          <w:t xml:space="preserve">Calculate the total point source litter in the stratum </w:t>
        </w:r>
      </w:ins>
    </w:p>
    <w:p w14:paraId="10F1D8CF" w14:textId="4AC76FBB" w:rsidR="00AF3A16" w:rsidRPr="007F7E2B" w:rsidRDefault="00AE1417">
      <w:pPr>
        <w:spacing w:after="138" w:line="259" w:lineRule="auto"/>
        <w:ind w:left="1440"/>
        <w:rPr>
          <w:ins w:id="10781" w:author="V2" w:date="2025-04-14T14:19:00Z" w16du:dateUtc="2025-04-14T19:19:00Z"/>
        </w:rPr>
      </w:pPr>
      <w:ins w:id="10782" w:author="V2" w:date="2025-04-14T14:19:00Z" w16du:dateUtc="2025-04-14T19:19:00Z">
        <w:r w:rsidRPr="007F7E2B">
          <w:rPr>
            <w:noProof/>
          </w:rPr>
          <w:lastRenderedPageBreak/>
          <w:drawing>
            <wp:anchor distT="0" distB="0" distL="114300" distR="114300" simplePos="0" relativeHeight="251736118" behindDoc="1" locked="0" layoutInCell="1" allowOverlap="1" wp14:anchorId="77F5D828" wp14:editId="1583874D">
              <wp:simplePos x="0" y="0"/>
              <wp:positionH relativeFrom="column">
                <wp:posOffset>730250</wp:posOffset>
              </wp:positionH>
              <wp:positionV relativeFrom="paragraph">
                <wp:posOffset>295275</wp:posOffset>
              </wp:positionV>
              <wp:extent cx="2216150" cy="514350"/>
              <wp:effectExtent l="0" t="0" r="0" b="0"/>
              <wp:wrapTight wrapText="bothSides">
                <wp:wrapPolygon edited="0">
                  <wp:start x="0" y="0"/>
                  <wp:lineTo x="0" y="20800"/>
                  <wp:lineTo x="21352" y="20800"/>
                  <wp:lineTo x="21352" y="0"/>
                  <wp:lineTo x="0" y="0"/>
                </wp:wrapPolygon>
              </wp:wrapTight>
              <wp:docPr id="434908248" name="Picture 1" descr="A number and symbol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08248" name="Picture 1" descr="A number and symbol on a white background&#10;&#10;AI-generated content may be incorrect."/>
                      <pic:cNvPicPr/>
                    </pic:nvPicPr>
                    <pic:blipFill>
                      <a:blip r:embed="rId108">
                        <a:extLst>
                          <a:ext uri="{28A0092B-C50C-407E-A947-70E740481C1C}">
                            <a14:useLocalDpi xmlns:a14="http://schemas.microsoft.com/office/drawing/2010/main" val="0"/>
                          </a:ext>
                        </a:extLst>
                      </a:blip>
                      <a:stretch>
                        <a:fillRect/>
                      </a:stretch>
                    </pic:blipFill>
                    <pic:spPr>
                      <a:xfrm>
                        <a:off x="0" y="0"/>
                        <a:ext cx="2216150" cy="514350"/>
                      </a:xfrm>
                      <a:prstGeom prst="rect">
                        <a:avLst/>
                      </a:prstGeom>
                    </pic:spPr>
                  </pic:pic>
                </a:graphicData>
              </a:graphic>
              <wp14:sizeRelH relativeFrom="page">
                <wp14:pctWidth>0</wp14:pctWidth>
              </wp14:sizeRelH>
              <wp14:sizeRelV relativeFrom="page">
                <wp14:pctHeight>0</wp14:pctHeight>
              </wp14:sizeRelV>
            </wp:anchor>
          </w:drawing>
        </w:r>
        <w:r w:rsidR="00AF3A16" w:rsidRPr="007F7E2B">
          <w:t xml:space="preserve"> </w:t>
        </w:r>
      </w:ins>
    </w:p>
    <w:p w14:paraId="29173BEA" w14:textId="4CCC0ACE" w:rsidR="00AF3A16" w:rsidRPr="007F7E2B" w:rsidRDefault="00AF3A16">
      <w:pPr>
        <w:pStyle w:val="Heading2"/>
        <w:tabs>
          <w:tab w:val="center" w:pos="1658"/>
          <w:tab w:val="center" w:pos="2841"/>
          <w:tab w:val="center" w:pos="4321"/>
          <w:tab w:val="center" w:pos="5041"/>
          <w:tab w:val="center" w:pos="5761"/>
          <w:tab w:val="center" w:pos="6481"/>
          <w:tab w:val="center" w:pos="7406"/>
        </w:tabs>
        <w:rPr>
          <w:ins w:id="10783" w:author="V2" w:date="2025-04-14T14:19:00Z" w16du:dateUtc="2025-04-14T19:19:00Z"/>
        </w:rPr>
      </w:pPr>
      <w:ins w:id="10784" w:author="V2" w:date="2025-04-14T14:19:00Z" w16du:dateUtc="2025-04-14T19:19:00Z">
        <w:r w:rsidRPr="007F7E2B">
          <w:rPr>
            <w:sz w:val="22"/>
          </w:rPr>
          <w:tab/>
        </w:r>
        <w:bookmarkStart w:id="10785" w:name="_Toc174616136"/>
        <w:bookmarkStart w:id="10786" w:name="_Toc174616552"/>
        <w:bookmarkStart w:id="10787" w:name="_Toc180594277"/>
        <w:bookmarkStart w:id="10788" w:name="_Toc180594684"/>
        <w:r w:rsidRPr="007F7E2B">
          <w:rPr>
            <w:rFonts w:ascii="Arial" w:eastAsia="Arial" w:hAnsi="Arial" w:cs="Arial"/>
            <w:sz w:val="20"/>
          </w:rPr>
          <w:tab/>
          <w:t xml:space="preserve"> </w:t>
        </w:r>
        <w:r w:rsidRPr="007F7E2B">
          <w:rPr>
            <w:rFonts w:ascii="Arial" w:eastAsia="Arial" w:hAnsi="Arial" w:cs="Arial"/>
            <w:sz w:val="20"/>
          </w:rPr>
          <w:tab/>
          <w:t xml:space="preserve"> </w:t>
        </w:r>
        <w:r w:rsidRPr="007F7E2B">
          <w:rPr>
            <w:rFonts w:ascii="Arial" w:eastAsia="Arial" w:hAnsi="Arial" w:cs="Arial"/>
            <w:sz w:val="20"/>
          </w:rPr>
          <w:tab/>
          <w:t xml:space="preserve"> </w:t>
        </w:r>
        <w:r w:rsidRPr="007F7E2B">
          <w:rPr>
            <w:rFonts w:ascii="Arial" w:eastAsia="Arial" w:hAnsi="Arial" w:cs="Arial"/>
            <w:sz w:val="20"/>
          </w:rPr>
          <w:tab/>
          <w:t xml:space="preserve"> </w:t>
        </w:r>
        <w:r w:rsidRPr="007F7E2B">
          <w:rPr>
            <w:rFonts w:ascii="Arial" w:eastAsia="Arial" w:hAnsi="Arial" w:cs="Arial"/>
            <w:sz w:val="20"/>
          </w:rPr>
          <w:tab/>
        </w:r>
        <w:r w:rsidRPr="007F7E2B">
          <w:rPr>
            <w:rFonts w:ascii="Arial" w:eastAsia="Arial" w:hAnsi="Arial" w:cs="Arial"/>
            <w:b w:val="0"/>
            <w:bCs/>
            <w:sz w:val="20"/>
          </w:rPr>
          <w:t>(7.6)</w:t>
        </w:r>
        <w:bookmarkEnd w:id="10785"/>
        <w:bookmarkEnd w:id="10786"/>
        <w:bookmarkEnd w:id="10787"/>
        <w:bookmarkEnd w:id="10788"/>
        <w:r w:rsidRPr="007F7E2B">
          <w:rPr>
            <w:rFonts w:ascii="Arial" w:eastAsia="Arial" w:hAnsi="Arial" w:cs="Arial"/>
            <w:sz w:val="20"/>
          </w:rPr>
          <w:t xml:space="preserve"> </w:t>
        </w:r>
      </w:ins>
    </w:p>
    <w:p w14:paraId="7B625B1E" w14:textId="77777777" w:rsidR="00AF3A16" w:rsidRPr="007F7E2B" w:rsidRDefault="00AF3A16">
      <w:pPr>
        <w:spacing w:after="119" w:line="259" w:lineRule="auto"/>
        <w:ind w:left="2951" w:right="4506"/>
        <w:rPr>
          <w:ins w:id="10789" w:author="V2" w:date="2025-04-14T14:19:00Z" w16du:dateUtc="2025-04-14T19:19:00Z"/>
        </w:rPr>
      </w:pPr>
      <w:ins w:id="10790" w:author="V2" w:date="2025-04-14T14:19:00Z" w16du:dateUtc="2025-04-14T19:19:00Z">
        <w:r w:rsidRPr="007F7E2B">
          <w:rPr>
            <w:rFonts w:ascii="Times New Roman" w:eastAsia="Times New Roman" w:hAnsi="Times New Roman" w:cs="Times New Roman"/>
            <w:i/>
            <w:sz w:val="14"/>
          </w:rPr>
          <w:t>y</w:t>
        </w:r>
      </w:ins>
    </w:p>
    <w:p w14:paraId="074E894F" w14:textId="77777777" w:rsidR="00AF3A16" w:rsidRPr="007F7E2B" w:rsidRDefault="00AF3A16">
      <w:pPr>
        <w:ind w:left="1090"/>
        <w:rPr>
          <w:ins w:id="10791" w:author="V2" w:date="2025-04-14T14:19:00Z" w16du:dateUtc="2025-04-14T19:19:00Z"/>
        </w:rPr>
      </w:pPr>
      <w:ins w:id="10792" w:author="V2" w:date="2025-04-14T14:19:00Z" w16du:dateUtc="2025-04-14T19:19:00Z">
        <w:r w:rsidRPr="007F7E2B">
          <w:t xml:space="preserve">Where: </w:t>
        </w:r>
      </w:ins>
    </w:p>
    <w:p w14:paraId="6AF65577" w14:textId="77777777" w:rsidR="00AF3A16" w:rsidRPr="007F7E2B" w:rsidRDefault="00AF3A16">
      <w:pPr>
        <w:spacing w:after="19" w:line="259" w:lineRule="auto"/>
        <w:ind w:left="1440"/>
        <w:rPr>
          <w:ins w:id="10793" w:author="V2" w:date="2025-04-14T14:19:00Z" w16du:dateUtc="2025-04-14T19:19:00Z"/>
        </w:rPr>
      </w:pPr>
      <w:ins w:id="10794" w:author="V2" w:date="2025-04-14T14:19:00Z" w16du:dateUtc="2025-04-14T19:19:00Z">
        <w:r w:rsidRPr="007F7E2B">
          <w:t xml:space="preserve"> </w:t>
        </w:r>
      </w:ins>
    </w:p>
    <w:p w14:paraId="0739B829" w14:textId="77777777" w:rsidR="00AF3A16" w:rsidRPr="007F7E2B" w:rsidRDefault="00AF3A16">
      <w:pPr>
        <w:tabs>
          <w:tab w:val="center" w:pos="1196"/>
          <w:tab w:val="center" w:pos="2185"/>
          <w:tab w:val="center" w:pos="4649"/>
        </w:tabs>
        <w:spacing w:after="146"/>
        <w:rPr>
          <w:ins w:id="10795" w:author="V2" w:date="2025-04-14T14:19:00Z" w16du:dateUtc="2025-04-14T19:19:00Z"/>
        </w:rPr>
      </w:pPr>
      <w:ins w:id="10796" w:author="V2" w:date="2025-04-14T14:19:00Z" w16du:dateUtc="2025-04-14T19:19:00Z">
        <w:r w:rsidRPr="007F7E2B">
          <w:rPr>
            <w:sz w:val="22"/>
          </w:rPr>
          <w:tab/>
        </w:r>
        <w:r w:rsidRPr="007F7E2B">
          <w:rPr>
            <w:rFonts w:ascii="Arial" w:eastAsia="Arial" w:hAnsi="Arial" w:cs="Arial"/>
            <w:i/>
          </w:rPr>
          <w:t>B</w:t>
        </w:r>
        <w:r w:rsidRPr="007F7E2B">
          <w:rPr>
            <w:rFonts w:ascii="Arial" w:eastAsia="Arial" w:hAnsi="Arial" w:cs="Arial"/>
            <w:i/>
            <w:vertAlign w:val="subscript"/>
          </w:rPr>
          <w:t>lp</w:t>
        </w:r>
        <w:r w:rsidRPr="007F7E2B">
          <w:t xml:space="preserve">   </w:t>
        </w:r>
        <w:r w:rsidRPr="007F7E2B">
          <w:tab/>
          <w:t xml:space="preserve">= </w:t>
        </w:r>
        <w:r w:rsidRPr="007F7E2B">
          <w:tab/>
          <w:t xml:space="preserve">Total point source litter biomass in the stratum, t </w:t>
        </w:r>
      </w:ins>
    </w:p>
    <w:p w14:paraId="2624767F" w14:textId="77777777" w:rsidR="00AE1417" w:rsidRPr="007F7E2B" w:rsidRDefault="00AF3A16">
      <w:pPr>
        <w:spacing w:line="417" w:lineRule="auto"/>
        <w:ind w:left="1090" w:right="1362"/>
        <w:rPr>
          <w:ins w:id="10797" w:author="V2" w:date="2025-04-14T14:19:00Z" w16du:dateUtc="2025-04-14T19:19:00Z"/>
        </w:rPr>
      </w:pPr>
      <w:ins w:id="10798" w:author="V2" w:date="2025-04-14T14:19:00Z" w16du:dateUtc="2025-04-14T19:19:00Z">
        <w:r w:rsidRPr="007F7E2B">
          <w:rPr>
            <w:rFonts w:ascii="Arial" w:eastAsia="Arial" w:hAnsi="Arial" w:cs="Arial"/>
            <w:i/>
          </w:rPr>
          <w:t>B</w:t>
        </w:r>
        <w:r w:rsidRPr="007F7E2B">
          <w:rPr>
            <w:rFonts w:ascii="Arial" w:eastAsia="Arial" w:hAnsi="Arial" w:cs="Arial"/>
            <w:i/>
            <w:vertAlign w:val="subscript"/>
          </w:rPr>
          <w:t>lpy</w:t>
        </w:r>
        <w:r w:rsidRPr="007F7E2B">
          <w:t xml:space="preserve">   </w:t>
        </w:r>
        <w:r w:rsidRPr="007F7E2B">
          <w:tab/>
          <w:t xml:space="preserve">= </w:t>
        </w:r>
        <w:r w:rsidRPr="007F7E2B">
          <w:tab/>
          <w:t xml:space="preserve">Total point source litter biomass at sampled point source </w:t>
        </w:r>
        <w:r w:rsidRPr="007F7E2B">
          <w:rPr>
            <w:rFonts w:ascii="Arial" w:eastAsia="Arial" w:hAnsi="Arial" w:cs="Arial"/>
            <w:i/>
          </w:rPr>
          <w:t>y</w:t>
        </w:r>
        <w:r w:rsidRPr="007F7E2B">
          <w:t xml:space="preserve">, t </w:t>
        </w:r>
      </w:ins>
    </w:p>
    <w:p w14:paraId="4C5AAF2C" w14:textId="736C8B2F" w:rsidR="00AF3A16" w:rsidRPr="007F7E2B" w:rsidRDefault="00AF3A16">
      <w:pPr>
        <w:spacing w:line="417" w:lineRule="auto"/>
        <w:ind w:left="1090" w:right="1362"/>
        <w:rPr>
          <w:ins w:id="10799" w:author="V2" w:date="2025-04-14T14:19:00Z" w16du:dateUtc="2025-04-14T19:19:00Z"/>
        </w:rPr>
      </w:pPr>
      <w:ins w:id="10800" w:author="V2" w:date="2025-04-14T14:19:00Z" w16du:dateUtc="2025-04-14T19:19:00Z">
        <w:r w:rsidRPr="007F7E2B">
          <w:rPr>
            <w:rFonts w:ascii="Arial" w:eastAsia="Arial" w:hAnsi="Arial" w:cs="Arial"/>
            <w:i/>
          </w:rPr>
          <w:t>z</w:t>
        </w:r>
        <w:r w:rsidRPr="007F7E2B">
          <w:t xml:space="preserve">   </w:t>
        </w:r>
        <w:r w:rsidRPr="007F7E2B">
          <w:tab/>
          <w:t xml:space="preserve">= </w:t>
        </w:r>
        <w:r w:rsidRPr="007F7E2B">
          <w:tab/>
          <w:t xml:space="preserve">The number of sample points </w:t>
        </w:r>
      </w:ins>
    </w:p>
    <w:p w14:paraId="4DFF0041" w14:textId="77777777" w:rsidR="00AF3A16" w:rsidRPr="007F7E2B" w:rsidRDefault="00AF3A16">
      <w:pPr>
        <w:tabs>
          <w:tab w:val="center" w:pos="1146"/>
          <w:tab w:val="center" w:pos="2185"/>
          <w:tab w:val="center" w:pos="3537"/>
        </w:tabs>
        <w:spacing w:after="136"/>
        <w:rPr>
          <w:ins w:id="10801" w:author="V2" w:date="2025-04-14T14:19:00Z" w16du:dateUtc="2025-04-14T19:19:00Z"/>
        </w:rPr>
      </w:pPr>
      <w:ins w:id="10802" w:author="V2" w:date="2025-04-14T14:19:00Z" w16du:dateUtc="2025-04-14T19:19:00Z">
        <w:r w:rsidRPr="007F7E2B">
          <w:rPr>
            <w:sz w:val="22"/>
          </w:rPr>
          <w:tab/>
        </w:r>
        <w:r w:rsidRPr="007F7E2B">
          <w:rPr>
            <w:rFonts w:ascii="Arial" w:eastAsia="Arial" w:hAnsi="Arial" w:cs="Arial"/>
            <w:i/>
          </w:rPr>
          <w:t>A</w:t>
        </w:r>
        <w:r w:rsidRPr="007F7E2B">
          <w:t xml:space="preserve">   </w:t>
        </w:r>
        <w:r w:rsidRPr="007F7E2B">
          <w:tab/>
          <w:t xml:space="preserve">= </w:t>
        </w:r>
        <w:r w:rsidRPr="007F7E2B">
          <w:tab/>
          <w:t xml:space="preserve">Area of the stratum, ha </w:t>
        </w:r>
      </w:ins>
    </w:p>
    <w:p w14:paraId="4AB98C36" w14:textId="77777777" w:rsidR="00AF3A16" w:rsidRPr="007F7E2B" w:rsidRDefault="00AF3A16">
      <w:pPr>
        <w:tabs>
          <w:tab w:val="center" w:pos="1268"/>
          <w:tab w:val="center" w:pos="2185"/>
          <w:tab w:val="center" w:pos="4813"/>
        </w:tabs>
        <w:spacing w:after="134"/>
        <w:rPr>
          <w:ins w:id="10803" w:author="V2" w:date="2025-04-14T14:19:00Z" w16du:dateUtc="2025-04-14T19:19:00Z"/>
        </w:rPr>
      </w:pPr>
      <w:ins w:id="10804" w:author="V2" w:date="2025-04-14T14:19:00Z" w16du:dateUtc="2025-04-14T19:19:00Z">
        <w:r w:rsidRPr="007F7E2B">
          <w:rPr>
            <w:sz w:val="22"/>
          </w:rPr>
          <w:tab/>
        </w:r>
        <w:r w:rsidRPr="007F7E2B">
          <w:rPr>
            <w:rFonts w:ascii="Arial" w:eastAsia="Arial" w:hAnsi="Arial" w:cs="Arial"/>
            <w:i/>
          </w:rPr>
          <w:t xml:space="preserve">PS#   </w:t>
        </w:r>
        <w:r w:rsidRPr="007F7E2B">
          <w:rPr>
            <w:rFonts w:ascii="Arial" w:eastAsia="Arial" w:hAnsi="Arial" w:cs="Arial"/>
            <w:i/>
          </w:rPr>
          <w:tab/>
          <w:t xml:space="preserve">= </w:t>
        </w:r>
        <w:r w:rsidRPr="007F7E2B">
          <w:rPr>
            <w:rFonts w:ascii="Arial" w:eastAsia="Arial" w:hAnsi="Arial" w:cs="Arial"/>
            <w:i/>
          </w:rPr>
          <w:tab/>
        </w:r>
        <w:r w:rsidRPr="007F7E2B">
          <w:t xml:space="preserve">The number of accounted point sources per hectare </w:t>
        </w:r>
      </w:ins>
    </w:p>
    <w:p w14:paraId="4B44E236" w14:textId="77777777" w:rsidR="00AF3A16" w:rsidRPr="007F7E2B" w:rsidRDefault="00AF3A16">
      <w:pPr>
        <w:spacing w:after="17" w:line="259" w:lineRule="auto"/>
        <w:rPr>
          <w:ins w:id="10805" w:author="V2" w:date="2025-04-14T14:19:00Z" w16du:dateUtc="2025-04-14T19:19:00Z"/>
        </w:rPr>
      </w:pPr>
      <w:ins w:id="10806" w:author="V2" w:date="2025-04-14T14:19:00Z" w16du:dateUtc="2025-04-14T19:19:00Z">
        <w:r w:rsidRPr="007F7E2B">
          <w:rPr>
            <w:rFonts w:ascii="Arial" w:eastAsia="Arial" w:hAnsi="Arial" w:cs="Arial"/>
            <w:b/>
          </w:rPr>
          <w:t xml:space="preserve"> </w:t>
        </w:r>
      </w:ins>
    </w:p>
    <w:p w14:paraId="2CA70F5B" w14:textId="77777777" w:rsidR="00AF3A16" w:rsidRPr="007F7E2B" w:rsidRDefault="00AF3A16">
      <w:pPr>
        <w:pStyle w:val="Heading3"/>
        <w:ind w:left="-5"/>
        <w:rPr>
          <w:ins w:id="10807" w:author="V2" w:date="2025-04-14T14:19:00Z" w16du:dateUtc="2025-04-14T19:19:00Z"/>
        </w:rPr>
      </w:pPr>
      <w:bookmarkStart w:id="10808" w:name="_Toc174616137"/>
      <w:bookmarkStart w:id="10809" w:name="_Toc174616553"/>
      <w:bookmarkStart w:id="10810" w:name="_Toc180594278"/>
      <w:bookmarkStart w:id="10811" w:name="_Toc180594685"/>
      <w:ins w:id="10812" w:author="V2" w:date="2025-04-14T14:19:00Z" w16du:dateUtc="2025-04-14T19:19:00Z">
        <w:r w:rsidRPr="007F7E2B">
          <w:t>Statistical Calculations</w:t>
        </w:r>
        <w:bookmarkEnd w:id="10808"/>
        <w:bookmarkEnd w:id="10809"/>
        <w:bookmarkEnd w:id="10810"/>
        <w:bookmarkEnd w:id="10811"/>
        <w:r w:rsidRPr="007F7E2B">
          <w:t xml:space="preserve"> </w:t>
        </w:r>
      </w:ins>
    </w:p>
    <w:p w14:paraId="2004D274" w14:textId="77777777" w:rsidR="00AF3A16" w:rsidRPr="007F7E2B" w:rsidRDefault="00AF3A16">
      <w:pPr>
        <w:spacing w:after="19" w:line="259" w:lineRule="auto"/>
        <w:ind w:left="427"/>
        <w:rPr>
          <w:ins w:id="10813" w:author="V2" w:date="2025-04-14T14:19:00Z" w16du:dateUtc="2025-04-14T19:19:00Z"/>
        </w:rPr>
      </w:pPr>
      <w:ins w:id="10814" w:author="V2" w:date="2025-04-14T14:19:00Z" w16du:dateUtc="2025-04-14T19:19:00Z">
        <w:r w:rsidRPr="007F7E2B">
          <w:rPr>
            <w:rFonts w:ascii="Arial" w:eastAsia="Arial" w:hAnsi="Arial" w:cs="Arial"/>
            <w:b/>
          </w:rPr>
          <w:t xml:space="preserve"> </w:t>
        </w:r>
      </w:ins>
    </w:p>
    <w:p w14:paraId="740A6F0C" w14:textId="77777777" w:rsidR="00AF3A16" w:rsidRPr="007F7E2B" w:rsidRDefault="00AF3A16">
      <w:pPr>
        <w:spacing w:after="204"/>
        <w:rPr>
          <w:ins w:id="10815" w:author="V2" w:date="2025-04-14T14:19:00Z" w16du:dateUtc="2025-04-14T19:19:00Z"/>
        </w:rPr>
      </w:pPr>
      <w:ins w:id="10816" w:author="V2" w:date="2025-04-14T14:19:00Z" w16du:dateUtc="2025-04-14T19:19:00Z">
        <w:r w:rsidRPr="007F7E2B">
          <w:t xml:space="preserve">Calculate the standard deviation and the confidence interval for total carbon for each type of litter independently.  Where the confidence interval exceeds +/- 10% with 90% confidence for any of the litter types within the stratum, project proponents must undertake one or more of the following three actions: </w:t>
        </w:r>
      </w:ins>
    </w:p>
    <w:p w14:paraId="4F53276E" w14:textId="301DFC96" w:rsidR="00AF3A16" w:rsidRPr="007F7E2B" w:rsidRDefault="00AF3A16" w:rsidP="00964B29">
      <w:pPr>
        <w:numPr>
          <w:ilvl w:val="0"/>
          <w:numId w:val="90"/>
        </w:numPr>
        <w:spacing w:before="0" w:after="3" w:line="279" w:lineRule="auto"/>
        <w:ind w:right="-12" w:hanging="360"/>
        <w:jc w:val="both"/>
        <w:rPr>
          <w:ins w:id="10817" w:author="V2" w:date="2025-04-14T14:19:00Z" w16du:dateUtc="2025-04-14T19:19:00Z"/>
        </w:rPr>
      </w:pPr>
      <w:ins w:id="10818" w:author="V2" w:date="2025-04-14T14:19:00Z" w16du:dateUtc="2025-04-14T19:19:00Z">
        <w:r w:rsidRPr="007F7E2B">
          <w:t xml:space="preserve">Re-stratify: Where the variance in the samples appears to be correlated to geographic or other factors, re-stratification can be considered, as discussed in module </w:t>
        </w:r>
        <w:r w:rsidR="00111949" w:rsidRPr="007F7E2B">
          <w:rPr>
            <w:rFonts w:ascii="Arial" w:eastAsia="Arial" w:hAnsi="Arial" w:cs="Arial"/>
            <w:i/>
          </w:rPr>
          <w:t>TRS-1</w:t>
        </w:r>
        <w:r w:rsidRPr="007F7E2B">
          <w:rPr>
            <w:rFonts w:ascii="Arial" w:eastAsia="Arial" w:hAnsi="Arial" w:cs="Arial"/>
            <w:i/>
          </w:rPr>
          <w:t xml:space="preserve"> Methods to Determine Stratification</w:t>
        </w:r>
        <w:r w:rsidRPr="007F7E2B">
          <w:t xml:space="preserve">. If re-stratification is undertaken, confidence intervals must be recalculated for the new strata.  Re-stratification requires the installation of further randomly or systematically located plots if the confidence interval in one of the new strata fails to meet the required confidence standards, unless the project proponent chooses to utilize option c, below, for that stratum.  </w:t>
        </w:r>
        <w:r w:rsidRPr="007F7E2B">
          <w:rPr>
            <w:rFonts w:ascii="Arial" w:eastAsia="Arial" w:hAnsi="Arial" w:cs="Arial"/>
            <w:b/>
          </w:rPr>
          <w:t xml:space="preserve"> </w:t>
        </w:r>
      </w:ins>
    </w:p>
    <w:p w14:paraId="441C7B68" w14:textId="77777777" w:rsidR="00AF3A16" w:rsidRPr="007F7E2B" w:rsidRDefault="00AF3A16">
      <w:pPr>
        <w:spacing w:after="17" w:line="259" w:lineRule="auto"/>
        <w:ind w:left="720"/>
        <w:rPr>
          <w:ins w:id="10819" w:author="V2" w:date="2025-04-14T14:19:00Z" w16du:dateUtc="2025-04-14T19:19:00Z"/>
        </w:rPr>
      </w:pPr>
      <w:ins w:id="10820" w:author="V2" w:date="2025-04-14T14:19:00Z" w16du:dateUtc="2025-04-14T19:19:00Z">
        <w:r w:rsidRPr="007F7E2B">
          <w:t xml:space="preserve"> </w:t>
        </w:r>
      </w:ins>
    </w:p>
    <w:p w14:paraId="13B71376" w14:textId="77777777" w:rsidR="00AF3A16" w:rsidRPr="007F7E2B" w:rsidRDefault="00AF3A16" w:rsidP="00964B29">
      <w:pPr>
        <w:numPr>
          <w:ilvl w:val="0"/>
          <w:numId w:val="90"/>
        </w:numPr>
        <w:spacing w:before="0" w:after="3" w:line="279" w:lineRule="auto"/>
        <w:ind w:right="-12" w:hanging="360"/>
        <w:jc w:val="both"/>
        <w:rPr>
          <w:ins w:id="10821" w:author="V2" w:date="2025-04-14T14:19:00Z" w16du:dateUtc="2025-04-14T19:19:00Z"/>
        </w:rPr>
      </w:pPr>
      <w:ins w:id="10822" w:author="V2" w:date="2025-04-14T14:19:00Z" w16du:dateUtc="2025-04-14T19:19:00Z">
        <w:r w:rsidRPr="007F7E2B">
          <w:t xml:space="preserve">Increase the number of plots: Where the variance appears to be inherent to and distributed across the stratum, the project proponent may choose to install further plots.  An estimate of the required number of further plots must be calculated, using the equation below (3), and further plots installed, located systematically or randomly.  </w:t>
        </w:r>
        <w:r w:rsidRPr="007F7E2B">
          <w:rPr>
            <w:rFonts w:ascii="Arial" w:eastAsia="Arial" w:hAnsi="Arial" w:cs="Arial"/>
            <w:b/>
          </w:rPr>
          <w:t xml:space="preserve"> </w:t>
        </w:r>
      </w:ins>
    </w:p>
    <w:p w14:paraId="71723EB3" w14:textId="0351E83A" w:rsidR="00AF3A16" w:rsidRPr="007F7E2B" w:rsidRDefault="00034F6E">
      <w:pPr>
        <w:spacing w:after="63" w:line="259" w:lineRule="auto"/>
        <w:ind w:left="360"/>
        <w:rPr>
          <w:ins w:id="10823" w:author="V2" w:date="2025-04-14T14:19:00Z" w16du:dateUtc="2025-04-14T19:19:00Z"/>
        </w:rPr>
      </w:pPr>
      <w:ins w:id="10824" w:author="V2" w:date="2025-04-14T14:19:00Z" w16du:dateUtc="2025-04-14T19:19:00Z">
        <w:r w:rsidRPr="007F7E2B">
          <w:rPr>
            <w:rFonts w:ascii="Times New Roman" w:eastAsia="Times New Roman" w:hAnsi="Times New Roman" w:cs="Times New Roman"/>
            <w:i/>
            <w:noProof/>
          </w:rPr>
          <w:lastRenderedPageBreak/>
          <w:drawing>
            <wp:anchor distT="0" distB="0" distL="114300" distR="114300" simplePos="0" relativeHeight="251737142" behindDoc="1" locked="0" layoutInCell="1" allowOverlap="1" wp14:anchorId="2BB4DB29" wp14:editId="1D7B4C7B">
              <wp:simplePos x="0" y="0"/>
              <wp:positionH relativeFrom="column">
                <wp:posOffset>514350</wp:posOffset>
              </wp:positionH>
              <wp:positionV relativeFrom="paragraph">
                <wp:posOffset>330200</wp:posOffset>
              </wp:positionV>
              <wp:extent cx="1778000" cy="457200"/>
              <wp:effectExtent l="0" t="0" r="0" b="0"/>
              <wp:wrapTight wrapText="bothSides">
                <wp:wrapPolygon edited="0">
                  <wp:start x="0" y="0"/>
                  <wp:lineTo x="0" y="20700"/>
                  <wp:lineTo x="21291" y="20700"/>
                  <wp:lineTo x="21291" y="0"/>
                  <wp:lineTo x="0" y="0"/>
                </wp:wrapPolygon>
              </wp:wrapTight>
              <wp:docPr id="105014080" name="Picture 1" descr="A black tex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4080" name="Picture 1" descr="A black text with a white background&#10;&#10;AI-generated content may be incorrect."/>
                      <pic:cNvPicPr/>
                    </pic:nvPicPr>
                    <pic:blipFill>
                      <a:blip r:embed="rId109">
                        <a:extLst>
                          <a:ext uri="{28A0092B-C50C-407E-A947-70E740481C1C}">
                            <a14:useLocalDpi xmlns:a14="http://schemas.microsoft.com/office/drawing/2010/main" val="0"/>
                          </a:ext>
                        </a:extLst>
                      </a:blip>
                      <a:stretch>
                        <a:fillRect/>
                      </a:stretch>
                    </pic:blipFill>
                    <pic:spPr>
                      <a:xfrm>
                        <a:off x="0" y="0"/>
                        <a:ext cx="1778000" cy="457200"/>
                      </a:xfrm>
                      <a:prstGeom prst="rect">
                        <a:avLst/>
                      </a:prstGeom>
                    </pic:spPr>
                  </pic:pic>
                </a:graphicData>
              </a:graphic>
              <wp14:sizeRelH relativeFrom="page">
                <wp14:pctWidth>0</wp14:pctWidth>
              </wp14:sizeRelH>
              <wp14:sizeRelV relativeFrom="page">
                <wp14:pctHeight>0</wp14:pctHeight>
              </wp14:sizeRelV>
            </wp:anchor>
          </w:drawing>
        </w:r>
        <w:r w:rsidR="00AF3A16" w:rsidRPr="007F7E2B">
          <w:rPr>
            <w:rFonts w:ascii="Arial" w:eastAsia="Arial" w:hAnsi="Arial" w:cs="Arial"/>
            <w:b/>
          </w:rPr>
          <w:t xml:space="preserve"> </w:t>
        </w:r>
      </w:ins>
    </w:p>
    <w:p w14:paraId="46DC5901" w14:textId="4D7B03E9" w:rsidR="00AF3A16" w:rsidRPr="007F7E2B" w:rsidRDefault="00AF3A16">
      <w:pPr>
        <w:tabs>
          <w:tab w:val="center" w:pos="1734"/>
          <w:tab w:val="center" w:pos="3601"/>
          <w:tab w:val="center" w:pos="4321"/>
          <w:tab w:val="center" w:pos="5041"/>
          <w:tab w:val="center" w:pos="5761"/>
          <w:tab w:val="center" w:pos="6481"/>
          <w:tab w:val="center" w:pos="7406"/>
        </w:tabs>
        <w:spacing w:after="46"/>
        <w:rPr>
          <w:ins w:id="10825" w:author="V2" w:date="2025-04-14T14:19:00Z" w16du:dateUtc="2025-04-14T19:19:00Z"/>
        </w:rPr>
      </w:pPr>
      <w:ins w:id="10826" w:author="V2" w:date="2025-04-14T14:19:00Z" w16du:dateUtc="2025-04-14T19:19:00Z">
        <w:r w:rsidRPr="007F7E2B">
          <w:rPr>
            <w:sz w:val="22"/>
          </w:rPr>
          <w:tab/>
        </w:r>
        <w:r w:rsidRPr="007F7E2B">
          <w:tab/>
          <w:t xml:space="preserve"> </w:t>
        </w:r>
        <w:r w:rsidRPr="007F7E2B">
          <w:tab/>
          <w:t xml:space="preserve"> </w:t>
        </w:r>
        <w:r w:rsidRPr="007F7E2B">
          <w:tab/>
          <w:t xml:space="preserve"> </w:t>
        </w:r>
        <w:r w:rsidRPr="007F7E2B">
          <w:tab/>
          <w:t xml:space="preserve"> </w:t>
        </w:r>
        <w:r w:rsidRPr="007F7E2B">
          <w:tab/>
          <w:t xml:space="preserve"> </w:t>
        </w:r>
        <w:r w:rsidRPr="007F7E2B">
          <w:tab/>
          <w:t xml:space="preserve">(7.7) </w:t>
        </w:r>
      </w:ins>
    </w:p>
    <w:p w14:paraId="0E4F5E7F" w14:textId="77777777" w:rsidR="00AF3A16" w:rsidRPr="007F7E2B" w:rsidRDefault="00AF3A16">
      <w:pPr>
        <w:spacing w:line="259" w:lineRule="auto"/>
        <w:rPr>
          <w:ins w:id="10827" w:author="V2" w:date="2025-04-14T14:19:00Z" w16du:dateUtc="2025-04-14T19:19:00Z"/>
        </w:rPr>
      </w:pPr>
      <w:ins w:id="10828" w:author="V2" w:date="2025-04-14T14:19:00Z" w16du:dateUtc="2025-04-14T19:19:00Z">
        <w:r w:rsidRPr="007F7E2B">
          <w:t xml:space="preserve"> </w:t>
        </w:r>
      </w:ins>
    </w:p>
    <w:p w14:paraId="15E8ED87" w14:textId="77777777" w:rsidR="00AF3A16" w:rsidRPr="007F7E2B" w:rsidRDefault="00AF3A16">
      <w:pPr>
        <w:spacing w:after="207"/>
        <w:ind w:left="737"/>
        <w:rPr>
          <w:ins w:id="10829" w:author="V2" w:date="2025-04-14T14:19:00Z" w16du:dateUtc="2025-04-14T19:19:00Z"/>
        </w:rPr>
      </w:pPr>
      <w:ins w:id="10830" w:author="V2" w:date="2025-04-14T14:19:00Z" w16du:dateUtc="2025-04-14T19:19:00Z">
        <w:r w:rsidRPr="007F7E2B">
          <w:t xml:space="preserve">Where </w:t>
        </w:r>
      </w:ins>
    </w:p>
    <w:p w14:paraId="23ED2125" w14:textId="77777777" w:rsidR="00AF3A16" w:rsidRPr="007F7E2B" w:rsidRDefault="00AF3A16">
      <w:pPr>
        <w:tabs>
          <w:tab w:val="center" w:pos="813"/>
          <w:tab w:val="center" w:pos="1589"/>
          <w:tab w:val="center" w:pos="4176"/>
        </w:tabs>
        <w:spacing w:after="134"/>
        <w:rPr>
          <w:ins w:id="10831" w:author="V2" w:date="2025-04-14T14:19:00Z" w16du:dateUtc="2025-04-14T19:19:00Z"/>
        </w:rPr>
      </w:pPr>
      <w:ins w:id="10832" w:author="V2" w:date="2025-04-14T14:19:00Z" w16du:dateUtc="2025-04-14T19:19:00Z">
        <w:r w:rsidRPr="007F7E2B">
          <w:rPr>
            <w:sz w:val="22"/>
          </w:rPr>
          <w:tab/>
        </w:r>
        <w:r w:rsidRPr="007F7E2B">
          <w:t xml:space="preserve">N </w:t>
        </w:r>
        <w:r w:rsidRPr="007F7E2B">
          <w:tab/>
          <w:t xml:space="preserve">=  </w:t>
        </w:r>
        <w:r w:rsidRPr="007F7E2B">
          <w:tab/>
          <w:t xml:space="preserve">Total number of plots expected to be required </w:t>
        </w:r>
      </w:ins>
    </w:p>
    <w:p w14:paraId="04B46BC6" w14:textId="77777777" w:rsidR="00034F6E" w:rsidRPr="007F7E2B" w:rsidRDefault="00AF3A16">
      <w:pPr>
        <w:spacing w:after="35" w:line="410" w:lineRule="auto"/>
        <w:ind w:left="737" w:right="91"/>
        <w:rPr>
          <w:ins w:id="10833" w:author="V2" w:date="2025-04-14T14:19:00Z" w16du:dateUtc="2025-04-14T19:19:00Z"/>
        </w:rPr>
      </w:pPr>
      <w:ins w:id="10834" w:author="V2" w:date="2025-04-14T14:19:00Z" w16du:dateUtc="2025-04-14T19:19:00Z">
        <w:r w:rsidRPr="007F7E2B">
          <w:t xml:space="preserve">t </w:t>
        </w:r>
        <w:r w:rsidRPr="007F7E2B">
          <w:tab/>
          <w:t xml:space="preserve">=  </w:t>
        </w:r>
        <w:r w:rsidRPr="007F7E2B">
          <w:tab/>
          <w:t xml:space="preserve">Student t-test 0.90 value for n-1, n being the number of plots already established </w:t>
        </w:r>
      </w:ins>
    </w:p>
    <w:p w14:paraId="0C870D21" w14:textId="4D4900E7" w:rsidR="00034F6E" w:rsidRPr="007F7E2B" w:rsidRDefault="00AF3A16">
      <w:pPr>
        <w:spacing w:after="35" w:line="410" w:lineRule="auto"/>
        <w:ind w:left="737" w:right="91"/>
        <w:rPr>
          <w:ins w:id="10835" w:author="V2" w:date="2025-04-14T14:19:00Z" w16du:dateUtc="2025-04-14T19:19:00Z"/>
        </w:rPr>
      </w:pPr>
      <w:ins w:id="10836" w:author="V2" w:date="2025-04-14T14:19:00Z" w16du:dateUtc="2025-04-14T19:19:00Z">
        <w:r w:rsidRPr="007F7E2B">
          <w:t xml:space="preserve">s </w:t>
        </w:r>
        <w:r w:rsidRPr="007F7E2B">
          <w:tab/>
          <w:t xml:space="preserve">=  </w:t>
        </w:r>
        <w:r w:rsidRPr="007F7E2B">
          <w:tab/>
          <w:t xml:space="preserve">Standard deviation for the existing plot values </w:t>
        </w:r>
      </w:ins>
    </w:p>
    <w:p w14:paraId="5B1D5EC2" w14:textId="1E10FB57" w:rsidR="00AF3A16" w:rsidRPr="007F7E2B" w:rsidRDefault="00AF3A16">
      <w:pPr>
        <w:spacing w:after="35" w:line="410" w:lineRule="auto"/>
        <w:ind w:left="737" w:right="91"/>
        <w:rPr>
          <w:ins w:id="10837" w:author="V2" w:date="2025-04-14T14:19:00Z" w16du:dateUtc="2025-04-14T19:19:00Z"/>
        </w:rPr>
      </w:pPr>
      <w:ins w:id="10838" w:author="V2" w:date="2025-04-14T14:19:00Z" w16du:dateUtc="2025-04-14T19:19:00Z">
        <w:r w:rsidRPr="007F7E2B">
          <w:t xml:space="preserve">m </w:t>
        </w:r>
        <w:r w:rsidRPr="007F7E2B">
          <w:tab/>
          <w:t xml:space="preserve">=  </w:t>
        </w:r>
        <w:r w:rsidRPr="007F7E2B">
          <w:tab/>
          <w:t xml:space="preserve">Mean value of the variable from the existing plots </w:t>
        </w:r>
      </w:ins>
    </w:p>
    <w:p w14:paraId="10C91BE9" w14:textId="77777777" w:rsidR="00AF3A16" w:rsidRPr="007F7E2B" w:rsidRDefault="00AF3A16">
      <w:pPr>
        <w:spacing w:line="259" w:lineRule="auto"/>
        <w:rPr>
          <w:ins w:id="10839" w:author="V2" w:date="2025-04-14T14:19:00Z" w16du:dateUtc="2025-04-14T19:19:00Z"/>
        </w:rPr>
      </w:pPr>
      <w:ins w:id="10840" w:author="V2" w:date="2025-04-14T14:19:00Z" w16du:dateUtc="2025-04-14T19:19:00Z">
        <w:r w:rsidRPr="007F7E2B">
          <w:t xml:space="preserve"> </w:t>
        </w:r>
      </w:ins>
    </w:p>
    <w:p w14:paraId="0E406E8C" w14:textId="77777777" w:rsidR="00AF3A16" w:rsidRPr="007F7E2B" w:rsidRDefault="00AF3A16" w:rsidP="00964B29">
      <w:pPr>
        <w:numPr>
          <w:ilvl w:val="0"/>
          <w:numId w:val="90"/>
        </w:numPr>
        <w:spacing w:before="0" w:after="3" w:line="279" w:lineRule="auto"/>
        <w:ind w:right="-12" w:hanging="360"/>
        <w:jc w:val="both"/>
        <w:rPr>
          <w:ins w:id="10841" w:author="V2" w:date="2025-04-14T14:19:00Z" w16du:dateUtc="2025-04-14T19:19:00Z"/>
        </w:rPr>
      </w:pPr>
      <w:ins w:id="10842" w:author="V2" w:date="2025-04-14T14:19:00Z" w16du:dateUtc="2025-04-14T19:19:00Z">
        <w:r w:rsidRPr="007F7E2B">
          <w:t xml:space="preserve">Recalculate the value of </w:t>
        </w:r>
        <w:r w:rsidRPr="007F7E2B">
          <w:rPr>
            <w:rFonts w:ascii="Arial" w:eastAsia="Arial" w:hAnsi="Arial" w:cs="Arial"/>
            <w:i/>
          </w:rPr>
          <w:t>B</w:t>
        </w:r>
        <w:r w:rsidRPr="007F7E2B">
          <w:rPr>
            <w:rFonts w:ascii="Arial" w:eastAsia="Arial" w:hAnsi="Arial" w:cs="Arial"/>
            <w:i/>
            <w:vertAlign w:val="subscript"/>
          </w:rPr>
          <w:t>ld</w:t>
        </w:r>
        <w:r w:rsidRPr="007F7E2B">
          <w:t xml:space="preserve">, </w:t>
        </w:r>
        <w:r w:rsidRPr="007F7E2B">
          <w:rPr>
            <w:rFonts w:ascii="Arial" w:eastAsia="Arial" w:hAnsi="Arial" w:cs="Arial"/>
            <w:i/>
          </w:rPr>
          <w:t>B</w:t>
        </w:r>
        <w:r w:rsidRPr="007F7E2B">
          <w:rPr>
            <w:rFonts w:ascii="Arial" w:eastAsia="Arial" w:hAnsi="Arial" w:cs="Arial"/>
            <w:i/>
            <w:vertAlign w:val="subscript"/>
          </w:rPr>
          <w:t>la</w:t>
        </w:r>
        <w:r w:rsidRPr="007F7E2B">
          <w:t xml:space="preserve"> or </w:t>
        </w:r>
        <w:r w:rsidRPr="007F7E2B">
          <w:rPr>
            <w:rFonts w:ascii="Arial" w:eastAsia="Arial" w:hAnsi="Arial" w:cs="Arial"/>
            <w:i/>
          </w:rPr>
          <w:t>B</w:t>
        </w:r>
        <w:r w:rsidRPr="007F7E2B">
          <w:rPr>
            <w:rFonts w:ascii="Arial" w:eastAsia="Arial" w:hAnsi="Arial" w:cs="Arial"/>
            <w:i/>
            <w:vertAlign w:val="subscript"/>
          </w:rPr>
          <w:t>lp</w:t>
        </w:r>
        <w:r w:rsidRPr="007F7E2B">
          <w:t xml:space="preserve">: In some cases, due to project size or other factors, installing enough plots to meet the required confidence interval for a given litter type may not be economically viable.  In these cases, project proponents can proceed with data gathered to a lower confidence interval if an appropriate confidence deduction is taken. </w:t>
        </w:r>
      </w:ins>
    </w:p>
    <w:p w14:paraId="58DDAD7A" w14:textId="77777777" w:rsidR="00AF3A16" w:rsidRPr="007F7E2B" w:rsidRDefault="00AF3A16">
      <w:pPr>
        <w:spacing w:after="17" w:line="259" w:lineRule="auto"/>
        <w:ind w:left="708"/>
        <w:rPr>
          <w:ins w:id="10843" w:author="V2" w:date="2025-04-14T14:19:00Z" w16du:dateUtc="2025-04-14T19:19:00Z"/>
        </w:rPr>
      </w:pPr>
      <w:ins w:id="10844" w:author="V2" w:date="2025-04-14T14:19:00Z" w16du:dateUtc="2025-04-14T19:19:00Z">
        <w:r w:rsidRPr="007F7E2B">
          <w:t xml:space="preserve">  </w:t>
        </w:r>
      </w:ins>
    </w:p>
    <w:p w14:paraId="4B54F923" w14:textId="77777777" w:rsidR="00AF3A16" w:rsidRPr="007F7E2B" w:rsidRDefault="00AF3A16">
      <w:pPr>
        <w:spacing w:after="3" w:line="279" w:lineRule="auto"/>
        <w:ind w:left="708" w:right="-12"/>
        <w:jc w:val="both"/>
        <w:rPr>
          <w:ins w:id="10845" w:author="V2" w:date="2025-04-14T14:19:00Z" w16du:dateUtc="2025-04-14T19:19:00Z"/>
        </w:rPr>
      </w:pPr>
      <w:ins w:id="10846" w:author="V2" w:date="2025-04-14T14:19:00Z" w16du:dateUtc="2025-04-14T19:19:00Z">
        <w:r w:rsidRPr="007F7E2B">
          <w:t xml:space="preserve">Increasing uncertainty caused by the reduced confidence interval will result in a deduction as determined by the </w:t>
        </w:r>
        <w:r w:rsidRPr="007F7E2B">
          <w:rPr>
            <w:rFonts w:ascii="Arial" w:eastAsia="Arial" w:hAnsi="Arial" w:cs="Arial"/>
            <w:i/>
          </w:rPr>
          <w:t>VCS Standard v3.4</w:t>
        </w:r>
        <w:r w:rsidRPr="007F7E2B">
          <w:t xml:space="preserve"> or most recent version. The project proponents must recalculate the total estimated biomass for the relevant litter type (</w:t>
        </w:r>
        <w:r w:rsidRPr="007F7E2B">
          <w:rPr>
            <w:rFonts w:ascii="Arial" w:eastAsia="Arial" w:hAnsi="Arial" w:cs="Arial"/>
            <w:i/>
          </w:rPr>
          <w:t>B</w:t>
        </w:r>
        <w:r w:rsidRPr="007F7E2B">
          <w:rPr>
            <w:rFonts w:ascii="Arial" w:eastAsia="Arial" w:hAnsi="Arial" w:cs="Arial"/>
            <w:i/>
            <w:vertAlign w:val="subscript"/>
          </w:rPr>
          <w:t xml:space="preserve">l, </w:t>
        </w:r>
        <w:r w:rsidRPr="007F7E2B">
          <w:rPr>
            <w:rFonts w:ascii="Arial" w:eastAsia="Arial" w:hAnsi="Arial" w:cs="Arial"/>
            <w:i/>
          </w:rPr>
          <w:t>B</w:t>
        </w:r>
        <w:r w:rsidRPr="007F7E2B">
          <w:rPr>
            <w:rFonts w:ascii="Arial" w:eastAsia="Arial" w:hAnsi="Arial" w:cs="Arial"/>
            <w:i/>
            <w:vertAlign w:val="subscript"/>
          </w:rPr>
          <w:t>la</w:t>
        </w:r>
        <w:r w:rsidRPr="007F7E2B">
          <w:t xml:space="preserve"> or </w:t>
        </w:r>
        <w:r w:rsidRPr="007F7E2B">
          <w:rPr>
            <w:rFonts w:ascii="Arial" w:eastAsia="Arial" w:hAnsi="Arial" w:cs="Arial"/>
            <w:i/>
          </w:rPr>
          <w:t>B</w:t>
        </w:r>
        <w:r w:rsidRPr="007F7E2B">
          <w:rPr>
            <w:rFonts w:ascii="Arial" w:eastAsia="Arial" w:hAnsi="Arial" w:cs="Arial"/>
            <w:i/>
            <w:vertAlign w:val="subscript"/>
          </w:rPr>
          <w:t>lp</w:t>
        </w:r>
        <w:r w:rsidRPr="007F7E2B">
          <w:t>) as follows:</w:t>
        </w:r>
        <w:r w:rsidRPr="007F7E2B">
          <w:rPr>
            <w:rFonts w:ascii="Arial" w:eastAsia="Arial" w:hAnsi="Arial" w:cs="Arial"/>
            <w:b/>
          </w:rPr>
          <w:t xml:space="preserve"> </w:t>
        </w:r>
      </w:ins>
    </w:p>
    <w:p w14:paraId="15E68910" w14:textId="77777777" w:rsidR="00AF3A16" w:rsidRPr="007F7E2B" w:rsidRDefault="00AF3A16">
      <w:pPr>
        <w:spacing w:after="19" w:line="259" w:lineRule="auto"/>
        <w:ind w:left="1080"/>
        <w:rPr>
          <w:ins w:id="10847" w:author="V2" w:date="2025-04-14T14:19:00Z" w16du:dateUtc="2025-04-14T19:19:00Z"/>
        </w:rPr>
      </w:pPr>
      <w:ins w:id="10848" w:author="V2" w:date="2025-04-14T14:19:00Z" w16du:dateUtc="2025-04-14T19:19:00Z">
        <w:r w:rsidRPr="007F7E2B">
          <w:rPr>
            <w:rFonts w:ascii="Arial" w:eastAsia="Arial" w:hAnsi="Arial" w:cs="Arial"/>
            <w:b/>
          </w:rPr>
          <w:t xml:space="preserve"> </w:t>
        </w:r>
      </w:ins>
    </w:p>
    <w:p w14:paraId="4824DA04" w14:textId="77777777" w:rsidR="00AF3A16" w:rsidRPr="007F7E2B" w:rsidRDefault="00AF3A16">
      <w:pPr>
        <w:spacing w:after="17" w:line="259" w:lineRule="auto"/>
        <w:ind w:right="57"/>
        <w:jc w:val="right"/>
        <w:rPr>
          <w:ins w:id="10849" w:author="V2" w:date="2025-04-14T14:19:00Z" w16du:dateUtc="2025-04-14T19:19:00Z"/>
        </w:rPr>
      </w:pPr>
      <w:ins w:id="10850" w:author="V2" w:date="2025-04-14T14:19:00Z" w16du:dateUtc="2025-04-14T19:19:00Z">
        <w:r w:rsidRPr="007F7E2B">
          <w:t xml:space="preserve">1. Where sampling is undertaken prior to project commencement to determine the baseline: </w:t>
        </w:r>
      </w:ins>
    </w:p>
    <w:p w14:paraId="48CCB5ED" w14:textId="3E089EA1" w:rsidR="00AF3A16" w:rsidRPr="007F7E2B" w:rsidRDefault="000F29DC">
      <w:pPr>
        <w:spacing w:after="62" w:line="259" w:lineRule="auto"/>
        <w:ind w:left="360"/>
        <w:rPr>
          <w:ins w:id="10851" w:author="V2" w:date="2025-04-14T14:19:00Z" w16du:dateUtc="2025-04-14T19:19:00Z"/>
        </w:rPr>
      </w:pPr>
      <w:ins w:id="10852" w:author="V2" w:date="2025-04-14T14:19:00Z" w16du:dateUtc="2025-04-14T19:19:00Z">
        <w:r w:rsidRPr="007F7E2B">
          <w:rPr>
            <w:noProof/>
          </w:rPr>
          <w:drawing>
            <wp:anchor distT="0" distB="0" distL="114300" distR="114300" simplePos="0" relativeHeight="251738166" behindDoc="1" locked="0" layoutInCell="1" allowOverlap="1" wp14:anchorId="0D433A93" wp14:editId="7C37007D">
              <wp:simplePos x="0" y="0"/>
              <wp:positionH relativeFrom="column">
                <wp:posOffset>1174750</wp:posOffset>
              </wp:positionH>
              <wp:positionV relativeFrom="paragraph">
                <wp:posOffset>346075</wp:posOffset>
              </wp:positionV>
              <wp:extent cx="2171700" cy="425450"/>
              <wp:effectExtent l="0" t="0" r="0" b="0"/>
              <wp:wrapTight wrapText="bothSides">
                <wp:wrapPolygon edited="0">
                  <wp:start x="0" y="0"/>
                  <wp:lineTo x="0" y="20310"/>
                  <wp:lineTo x="21411" y="20310"/>
                  <wp:lineTo x="21411" y="0"/>
                  <wp:lineTo x="0" y="0"/>
                </wp:wrapPolygon>
              </wp:wrapTight>
              <wp:docPr id="1541276751" name="Picture 1" descr="A black text with a black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76751" name="Picture 1" descr="A black text with a black circle&#10;&#10;AI-generated content may be incorrect."/>
                      <pic:cNvPicPr/>
                    </pic:nvPicPr>
                    <pic:blipFill>
                      <a:blip r:embed="rId110">
                        <a:extLst>
                          <a:ext uri="{28A0092B-C50C-407E-A947-70E740481C1C}">
                            <a14:useLocalDpi xmlns:a14="http://schemas.microsoft.com/office/drawing/2010/main" val="0"/>
                          </a:ext>
                        </a:extLst>
                      </a:blip>
                      <a:stretch>
                        <a:fillRect/>
                      </a:stretch>
                    </pic:blipFill>
                    <pic:spPr>
                      <a:xfrm>
                        <a:off x="0" y="0"/>
                        <a:ext cx="2171700" cy="425450"/>
                      </a:xfrm>
                      <a:prstGeom prst="rect">
                        <a:avLst/>
                      </a:prstGeom>
                    </pic:spPr>
                  </pic:pic>
                </a:graphicData>
              </a:graphic>
              <wp14:sizeRelH relativeFrom="page">
                <wp14:pctWidth>0</wp14:pctWidth>
              </wp14:sizeRelH>
              <wp14:sizeRelV relativeFrom="page">
                <wp14:pctHeight>0</wp14:pctHeight>
              </wp14:sizeRelV>
            </wp:anchor>
          </w:drawing>
        </w:r>
        <w:r w:rsidR="00AF3A16" w:rsidRPr="007F7E2B">
          <w:t xml:space="preserve"> </w:t>
        </w:r>
      </w:ins>
    </w:p>
    <w:p w14:paraId="706C2334" w14:textId="18E90244" w:rsidR="00AF3A16" w:rsidRPr="007F7E2B" w:rsidRDefault="00AF3A16">
      <w:pPr>
        <w:pStyle w:val="Heading2"/>
        <w:tabs>
          <w:tab w:val="center" w:pos="2701"/>
          <w:tab w:val="center" w:pos="4321"/>
          <w:tab w:val="center" w:pos="5041"/>
          <w:tab w:val="center" w:pos="5761"/>
          <w:tab w:val="center" w:pos="6481"/>
          <w:tab w:val="center" w:pos="7202"/>
          <w:tab w:val="center" w:pos="8126"/>
        </w:tabs>
        <w:rPr>
          <w:ins w:id="10853" w:author="V2" w:date="2025-04-14T14:19:00Z" w16du:dateUtc="2025-04-14T19:19:00Z"/>
        </w:rPr>
      </w:pPr>
      <w:bookmarkStart w:id="10854" w:name="_Toc174616138"/>
      <w:bookmarkStart w:id="10855" w:name="_Toc174616554"/>
      <w:bookmarkStart w:id="10856" w:name="_Toc180594279"/>
      <w:bookmarkStart w:id="10857" w:name="_Toc180594686"/>
      <w:ins w:id="10858" w:author="V2" w:date="2025-04-14T14:19:00Z" w16du:dateUtc="2025-04-14T19:19:00Z">
        <w:r w:rsidRPr="007F7E2B">
          <w:rPr>
            <w:sz w:val="22"/>
          </w:rPr>
          <w:tab/>
        </w:r>
        <w:r w:rsidRPr="007F7E2B">
          <w:rPr>
            <w:rFonts w:ascii="Arial" w:eastAsia="Arial" w:hAnsi="Arial" w:cs="Arial"/>
            <w:sz w:val="20"/>
          </w:rPr>
          <w:t xml:space="preserve"> </w:t>
        </w:r>
        <w:r w:rsidRPr="007F7E2B">
          <w:rPr>
            <w:rFonts w:ascii="Arial" w:eastAsia="Arial" w:hAnsi="Arial" w:cs="Arial"/>
            <w:sz w:val="20"/>
          </w:rPr>
          <w:tab/>
          <w:t xml:space="preserve"> </w:t>
        </w:r>
        <w:r w:rsidRPr="007F7E2B">
          <w:rPr>
            <w:rFonts w:ascii="Arial" w:eastAsia="Arial" w:hAnsi="Arial" w:cs="Arial"/>
            <w:sz w:val="20"/>
          </w:rPr>
          <w:tab/>
          <w:t xml:space="preserve"> </w:t>
        </w:r>
        <w:r w:rsidRPr="007F7E2B">
          <w:rPr>
            <w:rFonts w:ascii="Arial" w:eastAsia="Arial" w:hAnsi="Arial" w:cs="Arial"/>
            <w:sz w:val="20"/>
          </w:rPr>
          <w:tab/>
          <w:t xml:space="preserve"> </w:t>
        </w:r>
        <w:r w:rsidRPr="007F7E2B">
          <w:rPr>
            <w:rFonts w:ascii="Arial" w:eastAsia="Arial" w:hAnsi="Arial" w:cs="Arial"/>
            <w:sz w:val="20"/>
          </w:rPr>
          <w:tab/>
        </w:r>
        <w:r w:rsidRPr="007F7E2B">
          <w:rPr>
            <w:rFonts w:ascii="Arial" w:eastAsia="Arial" w:hAnsi="Arial" w:cs="Arial"/>
            <w:b w:val="0"/>
            <w:bCs/>
            <w:sz w:val="20"/>
          </w:rPr>
          <w:t xml:space="preserve"> </w:t>
        </w:r>
        <w:r w:rsidRPr="007F7E2B">
          <w:rPr>
            <w:rFonts w:ascii="Arial" w:eastAsia="Arial" w:hAnsi="Arial" w:cs="Arial"/>
            <w:b w:val="0"/>
            <w:bCs/>
            <w:sz w:val="20"/>
          </w:rPr>
          <w:tab/>
          <w:t>(7.8)</w:t>
        </w:r>
        <w:bookmarkEnd w:id="10854"/>
        <w:bookmarkEnd w:id="10855"/>
        <w:bookmarkEnd w:id="10856"/>
        <w:bookmarkEnd w:id="10857"/>
        <w:r w:rsidRPr="007F7E2B">
          <w:rPr>
            <w:rFonts w:ascii="Arial" w:eastAsia="Arial" w:hAnsi="Arial" w:cs="Arial"/>
            <w:sz w:val="20"/>
          </w:rPr>
          <w:t xml:space="preserve"> </w:t>
        </w:r>
      </w:ins>
    </w:p>
    <w:p w14:paraId="7F8F877C" w14:textId="77777777" w:rsidR="00AF3A16" w:rsidRPr="007F7E2B" w:rsidRDefault="00AF3A16">
      <w:pPr>
        <w:spacing w:after="17" w:line="259" w:lineRule="auto"/>
        <w:ind w:left="1058"/>
        <w:rPr>
          <w:ins w:id="10859" w:author="V2" w:date="2025-04-14T14:19:00Z" w16du:dateUtc="2025-04-14T19:19:00Z"/>
        </w:rPr>
      </w:pPr>
      <w:ins w:id="10860" w:author="V2" w:date="2025-04-14T14:19:00Z" w16du:dateUtc="2025-04-14T19:19:00Z">
        <w:r w:rsidRPr="007F7E2B">
          <w:t xml:space="preserve"> </w:t>
        </w:r>
      </w:ins>
    </w:p>
    <w:p w14:paraId="0D7ED80F" w14:textId="77777777" w:rsidR="000F29DC" w:rsidRPr="007F7E2B" w:rsidRDefault="00AF3A16">
      <w:pPr>
        <w:spacing w:after="71" w:line="355" w:lineRule="auto"/>
        <w:ind w:left="1428" w:right="1758"/>
        <w:rPr>
          <w:ins w:id="10861" w:author="V2" w:date="2025-04-14T14:19:00Z" w16du:dateUtc="2025-04-14T19:19:00Z"/>
        </w:rPr>
      </w:pPr>
      <w:ins w:id="10862" w:author="V2" w:date="2025-04-14T14:19:00Z" w16du:dateUtc="2025-04-14T19:19:00Z">
        <w:r w:rsidRPr="007F7E2B">
          <w:t xml:space="preserve">Where: </w:t>
        </w:r>
        <w:r w:rsidRPr="007F7E2B">
          <w:rPr>
            <w:rFonts w:ascii="Arial" w:eastAsia="Arial" w:hAnsi="Arial" w:cs="Arial"/>
            <w:i/>
          </w:rPr>
          <w:t>total</w:t>
        </w:r>
        <w:r w:rsidRPr="007F7E2B">
          <w:t xml:space="preserve"> </w:t>
        </w:r>
        <w:r w:rsidRPr="007F7E2B">
          <w:tab/>
          <w:t xml:space="preserve">=   </w:t>
        </w:r>
        <w:r w:rsidRPr="007F7E2B">
          <w:tab/>
        </w:r>
        <w:r w:rsidRPr="007F7E2B">
          <w:rPr>
            <w:rFonts w:ascii="Arial" w:eastAsia="Arial" w:hAnsi="Arial" w:cs="Arial"/>
            <w:i/>
          </w:rPr>
          <w:t>B</w:t>
        </w:r>
        <w:r w:rsidRPr="007F7E2B">
          <w:rPr>
            <w:rFonts w:ascii="Arial" w:eastAsia="Arial" w:hAnsi="Arial" w:cs="Arial"/>
            <w:i/>
            <w:vertAlign w:val="subscript"/>
          </w:rPr>
          <w:t>ld</w:t>
        </w:r>
        <w:r w:rsidRPr="007F7E2B">
          <w:rPr>
            <w:rFonts w:ascii="Arial" w:eastAsia="Arial" w:hAnsi="Arial" w:cs="Arial"/>
            <w:i/>
          </w:rPr>
          <w:t>,</w:t>
        </w:r>
        <w:r w:rsidRPr="007F7E2B">
          <w:rPr>
            <w:rFonts w:ascii="Arial" w:eastAsia="Arial" w:hAnsi="Arial" w:cs="Arial"/>
            <w:i/>
            <w:vertAlign w:val="subscript"/>
          </w:rPr>
          <w:t xml:space="preserve"> </w:t>
        </w:r>
        <w:r w:rsidRPr="007F7E2B">
          <w:rPr>
            <w:rFonts w:ascii="Arial" w:eastAsia="Arial" w:hAnsi="Arial" w:cs="Arial"/>
            <w:i/>
          </w:rPr>
          <w:t>B</w:t>
        </w:r>
        <w:r w:rsidRPr="007F7E2B">
          <w:rPr>
            <w:rFonts w:ascii="Arial" w:eastAsia="Arial" w:hAnsi="Arial" w:cs="Arial"/>
            <w:i/>
            <w:vertAlign w:val="subscript"/>
          </w:rPr>
          <w:t>la</w:t>
        </w:r>
        <w:r w:rsidRPr="007F7E2B">
          <w:t xml:space="preserve"> or </w:t>
        </w:r>
        <w:r w:rsidRPr="007F7E2B">
          <w:rPr>
            <w:rFonts w:ascii="Arial" w:eastAsia="Arial" w:hAnsi="Arial" w:cs="Arial"/>
            <w:i/>
          </w:rPr>
          <w:t>B</w:t>
        </w:r>
        <w:r w:rsidRPr="007F7E2B">
          <w:rPr>
            <w:rFonts w:ascii="Arial" w:eastAsia="Arial" w:hAnsi="Arial" w:cs="Arial"/>
            <w:i/>
            <w:vertAlign w:val="subscript"/>
          </w:rPr>
          <w:t>lp</w:t>
        </w:r>
        <w:r w:rsidRPr="007F7E2B">
          <w:t xml:space="preserve">   </w:t>
        </w:r>
      </w:ins>
    </w:p>
    <w:p w14:paraId="404D9B28" w14:textId="3F752E52" w:rsidR="00AF3A16" w:rsidRPr="007F7E2B" w:rsidRDefault="00AF3A16">
      <w:pPr>
        <w:spacing w:after="71" w:line="355" w:lineRule="auto"/>
        <w:ind w:left="1428" w:right="1758"/>
        <w:rPr>
          <w:ins w:id="10863" w:author="V2" w:date="2025-04-14T14:19:00Z" w16du:dateUtc="2025-04-14T19:19:00Z"/>
        </w:rPr>
      </w:pPr>
      <w:ins w:id="10864" w:author="V2" w:date="2025-04-14T14:19:00Z" w16du:dateUtc="2025-04-14T19:19:00Z">
        <w:r w:rsidRPr="007F7E2B">
          <w:rPr>
            <w:rFonts w:ascii="Arial" w:eastAsia="Arial" w:hAnsi="Arial" w:cs="Arial"/>
            <w:i/>
          </w:rPr>
          <w:t>ci</w:t>
        </w:r>
        <w:r w:rsidRPr="007F7E2B">
          <w:t xml:space="preserve">   </w:t>
        </w:r>
        <w:r w:rsidRPr="007F7E2B">
          <w:tab/>
          <w:t xml:space="preserve">=   </w:t>
        </w:r>
        <w:r w:rsidRPr="007F7E2B">
          <w:tab/>
          <w:t xml:space="preserve">The calculated confidence interval at 90% confidence </w:t>
        </w:r>
      </w:ins>
    </w:p>
    <w:p w14:paraId="7C4611CA" w14:textId="77777777" w:rsidR="00AF3A16" w:rsidRPr="007F7E2B" w:rsidRDefault="00AF3A16">
      <w:pPr>
        <w:spacing w:line="259" w:lineRule="auto"/>
        <w:rPr>
          <w:ins w:id="10865" w:author="V2" w:date="2025-04-14T14:19:00Z" w16du:dateUtc="2025-04-14T19:19:00Z"/>
        </w:rPr>
      </w:pPr>
      <w:ins w:id="10866" w:author="V2" w:date="2025-04-14T14:19:00Z" w16du:dateUtc="2025-04-14T19:19:00Z">
        <w:r w:rsidRPr="007F7E2B">
          <w:rPr>
            <w:sz w:val="22"/>
          </w:rPr>
          <w:t xml:space="preserve"> </w:t>
        </w:r>
      </w:ins>
    </w:p>
    <w:p w14:paraId="27255E6E" w14:textId="77777777" w:rsidR="00AF3A16" w:rsidRPr="007F7E2B" w:rsidRDefault="00AF3A16">
      <w:pPr>
        <w:ind w:left="1418" w:hanging="360"/>
        <w:rPr>
          <w:ins w:id="10867" w:author="V2" w:date="2025-04-14T14:19:00Z" w16du:dateUtc="2025-04-14T19:19:00Z"/>
        </w:rPr>
      </w:pPr>
      <w:ins w:id="10868" w:author="V2" w:date="2025-04-14T14:19:00Z" w16du:dateUtc="2025-04-14T19:19:00Z">
        <w:r w:rsidRPr="007F7E2B">
          <w:lastRenderedPageBreak/>
          <w:t>2. Where sampling is undertaken after project commencement to determine carbon under the project scenario:</w:t>
        </w:r>
        <w:r w:rsidRPr="007F7E2B">
          <w:rPr>
            <w:rFonts w:ascii="Arial" w:eastAsia="Arial" w:hAnsi="Arial" w:cs="Arial"/>
            <w:b/>
          </w:rPr>
          <w:t xml:space="preserve"> </w:t>
        </w:r>
      </w:ins>
    </w:p>
    <w:p w14:paraId="5FA4791A" w14:textId="5D8F8372" w:rsidR="00AF3A16" w:rsidRPr="007F7E2B" w:rsidRDefault="007254FC">
      <w:pPr>
        <w:spacing w:after="67" w:line="259" w:lineRule="auto"/>
        <w:ind w:left="1418"/>
        <w:rPr>
          <w:ins w:id="10869" w:author="V2" w:date="2025-04-14T14:19:00Z" w16du:dateUtc="2025-04-14T19:19:00Z"/>
        </w:rPr>
      </w:pPr>
      <w:ins w:id="10870" w:author="V2" w:date="2025-04-14T14:19:00Z" w16du:dateUtc="2025-04-14T19:19:00Z">
        <w:r w:rsidRPr="007F7E2B">
          <w:rPr>
            <w:noProof/>
          </w:rPr>
          <w:drawing>
            <wp:anchor distT="0" distB="0" distL="114300" distR="114300" simplePos="0" relativeHeight="251739190" behindDoc="1" locked="0" layoutInCell="1" allowOverlap="1" wp14:anchorId="5DF71D9F" wp14:editId="023CE268">
              <wp:simplePos x="0" y="0"/>
              <wp:positionH relativeFrom="column">
                <wp:posOffset>939800</wp:posOffset>
              </wp:positionH>
              <wp:positionV relativeFrom="paragraph">
                <wp:posOffset>347980</wp:posOffset>
              </wp:positionV>
              <wp:extent cx="2228850" cy="425450"/>
              <wp:effectExtent l="0" t="0" r="0" b="0"/>
              <wp:wrapTight wrapText="bothSides">
                <wp:wrapPolygon edited="0">
                  <wp:start x="0" y="0"/>
                  <wp:lineTo x="0" y="20310"/>
                  <wp:lineTo x="21415" y="20310"/>
                  <wp:lineTo x="21415" y="0"/>
                  <wp:lineTo x="0" y="0"/>
                </wp:wrapPolygon>
              </wp:wrapTight>
              <wp:docPr id="519930826"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30826" name="Picture 1" descr="A black and white text&#10;&#10;AI-generated content may be incorrect."/>
                      <pic:cNvPicPr/>
                    </pic:nvPicPr>
                    <pic:blipFill>
                      <a:blip r:embed="rId111">
                        <a:extLst>
                          <a:ext uri="{28A0092B-C50C-407E-A947-70E740481C1C}">
                            <a14:useLocalDpi xmlns:a14="http://schemas.microsoft.com/office/drawing/2010/main" val="0"/>
                          </a:ext>
                        </a:extLst>
                      </a:blip>
                      <a:stretch>
                        <a:fillRect/>
                      </a:stretch>
                    </pic:blipFill>
                    <pic:spPr>
                      <a:xfrm>
                        <a:off x="0" y="0"/>
                        <a:ext cx="2228850" cy="425450"/>
                      </a:xfrm>
                      <a:prstGeom prst="rect">
                        <a:avLst/>
                      </a:prstGeom>
                    </pic:spPr>
                  </pic:pic>
                </a:graphicData>
              </a:graphic>
              <wp14:sizeRelH relativeFrom="page">
                <wp14:pctWidth>0</wp14:pctWidth>
              </wp14:sizeRelH>
              <wp14:sizeRelV relativeFrom="page">
                <wp14:pctHeight>0</wp14:pctHeight>
              </wp14:sizeRelV>
            </wp:anchor>
          </w:drawing>
        </w:r>
        <w:r w:rsidR="00AF3A16" w:rsidRPr="007F7E2B">
          <w:rPr>
            <w:rFonts w:ascii="Arial" w:eastAsia="Arial" w:hAnsi="Arial" w:cs="Arial"/>
            <w:b/>
          </w:rPr>
          <w:t xml:space="preserve"> </w:t>
        </w:r>
      </w:ins>
    </w:p>
    <w:p w14:paraId="43C6BDCD" w14:textId="673B0083" w:rsidR="00AF3A16" w:rsidRPr="007F7E2B" w:rsidRDefault="00AF3A16">
      <w:pPr>
        <w:pStyle w:val="Heading2"/>
        <w:tabs>
          <w:tab w:val="center" w:pos="2699"/>
          <w:tab w:val="center" w:pos="4321"/>
          <w:tab w:val="center" w:pos="5041"/>
          <w:tab w:val="center" w:pos="5761"/>
          <w:tab w:val="center" w:pos="6481"/>
          <w:tab w:val="center" w:pos="7202"/>
          <w:tab w:val="center" w:pos="8126"/>
        </w:tabs>
        <w:rPr>
          <w:ins w:id="10871" w:author="V2" w:date="2025-04-14T14:19:00Z" w16du:dateUtc="2025-04-14T19:19:00Z"/>
          <w:b w:val="0"/>
          <w:bCs/>
        </w:rPr>
      </w:pPr>
      <w:bookmarkStart w:id="10872" w:name="_Toc174616139"/>
      <w:bookmarkStart w:id="10873" w:name="_Toc174616555"/>
      <w:bookmarkStart w:id="10874" w:name="_Toc180594280"/>
      <w:bookmarkStart w:id="10875" w:name="_Toc180594687"/>
      <w:ins w:id="10876" w:author="V2" w:date="2025-04-14T14:19:00Z" w16du:dateUtc="2025-04-14T19:19:00Z">
        <w:r w:rsidRPr="007F7E2B">
          <w:rPr>
            <w:sz w:val="22"/>
          </w:rPr>
          <w:tab/>
        </w:r>
        <w:r w:rsidRPr="007F7E2B">
          <w:rPr>
            <w:rFonts w:ascii="Arial" w:eastAsia="Arial" w:hAnsi="Arial" w:cs="Arial"/>
            <w:sz w:val="20"/>
          </w:rPr>
          <w:tab/>
          <w:t xml:space="preserve"> </w:t>
        </w:r>
        <w:r w:rsidRPr="007F7E2B">
          <w:rPr>
            <w:rFonts w:ascii="Arial" w:eastAsia="Arial" w:hAnsi="Arial" w:cs="Arial"/>
            <w:sz w:val="20"/>
          </w:rPr>
          <w:tab/>
          <w:t xml:space="preserve"> </w:t>
        </w:r>
        <w:r w:rsidRPr="007F7E2B">
          <w:rPr>
            <w:rFonts w:ascii="Arial" w:eastAsia="Arial" w:hAnsi="Arial" w:cs="Arial"/>
            <w:sz w:val="20"/>
          </w:rPr>
          <w:tab/>
          <w:t xml:space="preserve"> </w:t>
        </w:r>
        <w:r w:rsidRPr="007F7E2B">
          <w:rPr>
            <w:rFonts w:ascii="Arial" w:eastAsia="Arial" w:hAnsi="Arial" w:cs="Arial"/>
            <w:sz w:val="20"/>
          </w:rPr>
          <w:tab/>
          <w:t xml:space="preserve"> </w:t>
        </w:r>
        <w:r w:rsidRPr="007F7E2B">
          <w:rPr>
            <w:rFonts w:ascii="Arial" w:eastAsia="Arial" w:hAnsi="Arial" w:cs="Arial"/>
            <w:sz w:val="20"/>
          </w:rPr>
          <w:tab/>
        </w:r>
        <w:r w:rsidRPr="007F7E2B">
          <w:rPr>
            <w:rFonts w:ascii="Arial" w:eastAsia="Arial" w:hAnsi="Arial" w:cs="Arial"/>
            <w:b w:val="0"/>
            <w:bCs/>
            <w:sz w:val="20"/>
          </w:rPr>
          <w:t>(7.9)</w:t>
        </w:r>
        <w:bookmarkEnd w:id="10872"/>
        <w:bookmarkEnd w:id="10873"/>
        <w:bookmarkEnd w:id="10874"/>
        <w:bookmarkEnd w:id="10875"/>
        <w:r w:rsidRPr="007F7E2B">
          <w:rPr>
            <w:rFonts w:ascii="Arial" w:eastAsia="Arial" w:hAnsi="Arial" w:cs="Arial"/>
            <w:b w:val="0"/>
            <w:bCs/>
            <w:sz w:val="20"/>
          </w:rPr>
          <w:t xml:space="preserve"> </w:t>
        </w:r>
      </w:ins>
    </w:p>
    <w:p w14:paraId="3A6C35C5" w14:textId="77777777" w:rsidR="00AF3A16" w:rsidRPr="007F7E2B" w:rsidRDefault="00AF3A16">
      <w:pPr>
        <w:spacing w:after="19" w:line="259" w:lineRule="auto"/>
        <w:ind w:left="1418"/>
        <w:rPr>
          <w:ins w:id="10877" w:author="V2" w:date="2025-04-14T14:19:00Z" w16du:dateUtc="2025-04-14T19:19:00Z"/>
        </w:rPr>
      </w:pPr>
      <w:ins w:id="10878" w:author="V2" w:date="2025-04-14T14:19:00Z" w16du:dateUtc="2025-04-14T19:19:00Z">
        <w:r w:rsidRPr="007F7E2B">
          <w:t xml:space="preserve"> </w:t>
        </w:r>
      </w:ins>
    </w:p>
    <w:p w14:paraId="6457874D" w14:textId="77777777" w:rsidR="00AF3A16" w:rsidRPr="007F7E2B" w:rsidRDefault="00AF3A16">
      <w:pPr>
        <w:spacing w:after="31"/>
        <w:ind w:left="1428"/>
        <w:rPr>
          <w:ins w:id="10879" w:author="V2" w:date="2025-04-14T14:19:00Z" w16du:dateUtc="2025-04-14T19:19:00Z"/>
        </w:rPr>
      </w:pPr>
      <w:ins w:id="10880" w:author="V2" w:date="2025-04-14T14:19:00Z" w16du:dateUtc="2025-04-14T19:19:00Z">
        <w:r w:rsidRPr="007F7E2B">
          <w:t xml:space="preserve">Where </w:t>
        </w:r>
      </w:ins>
    </w:p>
    <w:p w14:paraId="0CEE92C8" w14:textId="77777777" w:rsidR="00AF3A16" w:rsidRPr="007F7E2B" w:rsidRDefault="00AF3A16">
      <w:pPr>
        <w:tabs>
          <w:tab w:val="center" w:pos="1607"/>
          <w:tab w:val="center" w:pos="2185"/>
          <w:tab w:val="center" w:pos="3412"/>
        </w:tabs>
        <w:spacing w:line="259" w:lineRule="auto"/>
        <w:rPr>
          <w:ins w:id="10881" w:author="V2" w:date="2025-04-14T14:19:00Z" w16du:dateUtc="2025-04-14T19:19:00Z"/>
        </w:rPr>
      </w:pPr>
      <w:ins w:id="10882" w:author="V2" w:date="2025-04-14T14:19:00Z" w16du:dateUtc="2025-04-14T19:19:00Z">
        <w:r w:rsidRPr="007F7E2B">
          <w:rPr>
            <w:sz w:val="22"/>
          </w:rPr>
          <w:tab/>
        </w:r>
        <w:r w:rsidRPr="007F7E2B">
          <w:rPr>
            <w:rFonts w:ascii="Arial" w:eastAsia="Arial" w:hAnsi="Arial" w:cs="Arial"/>
            <w:i/>
          </w:rPr>
          <w:t>total</w:t>
        </w:r>
        <w:r w:rsidRPr="007F7E2B">
          <w:t xml:space="preserve"> </w:t>
        </w:r>
        <w:r w:rsidRPr="007F7E2B">
          <w:tab/>
          <w:t xml:space="preserve">=   </w:t>
        </w:r>
        <w:r w:rsidRPr="007F7E2B">
          <w:tab/>
        </w:r>
        <w:r w:rsidRPr="007F7E2B">
          <w:rPr>
            <w:rFonts w:ascii="Arial" w:eastAsia="Arial" w:hAnsi="Arial" w:cs="Arial"/>
            <w:i/>
          </w:rPr>
          <w:t>B</w:t>
        </w:r>
        <w:r w:rsidRPr="007F7E2B">
          <w:rPr>
            <w:rFonts w:ascii="Arial" w:eastAsia="Arial" w:hAnsi="Arial" w:cs="Arial"/>
            <w:i/>
            <w:vertAlign w:val="subscript"/>
          </w:rPr>
          <w:t xml:space="preserve">ld, </w:t>
        </w:r>
        <w:r w:rsidRPr="007F7E2B">
          <w:rPr>
            <w:rFonts w:ascii="Arial" w:eastAsia="Arial" w:hAnsi="Arial" w:cs="Arial"/>
            <w:i/>
          </w:rPr>
          <w:t>B</w:t>
        </w:r>
        <w:r w:rsidRPr="007F7E2B">
          <w:rPr>
            <w:rFonts w:ascii="Arial" w:eastAsia="Arial" w:hAnsi="Arial" w:cs="Arial"/>
            <w:i/>
            <w:vertAlign w:val="subscript"/>
          </w:rPr>
          <w:t>la</w:t>
        </w:r>
        <w:r w:rsidRPr="007F7E2B">
          <w:t xml:space="preserve"> or </w:t>
        </w:r>
        <w:r w:rsidRPr="007F7E2B">
          <w:rPr>
            <w:rFonts w:ascii="Arial" w:eastAsia="Arial" w:hAnsi="Arial" w:cs="Arial"/>
            <w:i/>
          </w:rPr>
          <w:t>B</w:t>
        </w:r>
        <w:r w:rsidRPr="007F7E2B">
          <w:rPr>
            <w:rFonts w:ascii="Arial" w:eastAsia="Arial" w:hAnsi="Arial" w:cs="Arial"/>
            <w:i/>
            <w:vertAlign w:val="subscript"/>
          </w:rPr>
          <w:t>lp</w:t>
        </w:r>
        <w:r w:rsidRPr="007F7E2B">
          <w:t xml:space="preserve">   </w:t>
        </w:r>
      </w:ins>
    </w:p>
    <w:p w14:paraId="3781B529" w14:textId="77777777" w:rsidR="00AF3A16" w:rsidRPr="007F7E2B" w:rsidRDefault="00AF3A16">
      <w:pPr>
        <w:tabs>
          <w:tab w:val="center" w:pos="1491"/>
          <w:tab w:val="center" w:pos="2185"/>
          <w:tab w:val="center" w:pos="5242"/>
        </w:tabs>
        <w:rPr>
          <w:ins w:id="10883" w:author="V2" w:date="2025-04-14T14:19:00Z" w16du:dateUtc="2025-04-14T19:19:00Z"/>
        </w:rPr>
      </w:pPr>
      <w:ins w:id="10884" w:author="V2" w:date="2025-04-14T14:19:00Z" w16du:dateUtc="2025-04-14T19:19:00Z">
        <w:r w:rsidRPr="007F7E2B">
          <w:rPr>
            <w:sz w:val="22"/>
          </w:rPr>
          <w:tab/>
        </w:r>
        <w:r w:rsidRPr="007F7E2B">
          <w:rPr>
            <w:rFonts w:ascii="Arial" w:eastAsia="Arial" w:hAnsi="Arial" w:cs="Arial"/>
            <w:i/>
          </w:rPr>
          <w:t>ci</w:t>
        </w:r>
        <w:r w:rsidRPr="007F7E2B">
          <w:t xml:space="preserve">   </w:t>
        </w:r>
        <w:r w:rsidRPr="007F7E2B">
          <w:tab/>
          <w:t xml:space="preserve">=   </w:t>
        </w:r>
        <w:r w:rsidRPr="007F7E2B">
          <w:tab/>
          <w:t xml:space="preserve">The calculated confidence interval at 90% confidence </w:t>
        </w:r>
        <w:r w:rsidRPr="007F7E2B">
          <w:br w:type="page"/>
        </w:r>
      </w:ins>
    </w:p>
    <w:p w14:paraId="060FA9B5" w14:textId="77777777" w:rsidR="00AF3A16" w:rsidRPr="007F7E2B" w:rsidRDefault="00AF3A16">
      <w:pPr>
        <w:pStyle w:val="Heading1"/>
        <w:tabs>
          <w:tab w:val="center" w:pos="1489"/>
        </w:tabs>
        <w:spacing w:after="20"/>
        <w:ind w:left="-15"/>
        <w:rPr>
          <w:ins w:id="10885" w:author="V2" w:date="2025-04-14T14:19:00Z" w16du:dateUtc="2025-04-14T19:19:00Z"/>
        </w:rPr>
      </w:pPr>
      <w:bookmarkStart w:id="10886" w:name="_Toc174616140"/>
      <w:bookmarkStart w:id="10887" w:name="_Toc174616556"/>
      <w:bookmarkStart w:id="10888" w:name="_Toc180594281"/>
      <w:bookmarkStart w:id="10889" w:name="_Toc180594688"/>
      <w:bookmarkStart w:id="10890" w:name="_Toc28984"/>
      <w:ins w:id="10891" w:author="V2" w:date="2025-04-14T14:19:00Z" w16du:dateUtc="2025-04-14T19:19:00Z">
        <w:r w:rsidRPr="007F7E2B">
          <w:rPr>
            <w:rFonts w:ascii="Arial" w:eastAsia="Arial" w:hAnsi="Arial" w:cs="Arial"/>
            <w:color w:val="005B82"/>
            <w:sz w:val="22"/>
          </w:rPr>
          <w:t xml:space="preserve">6 </w:t>
        </w:r>
        <w:r w:rsidRPr="007F7E2B">
          <w:rPr>
            <w:rFonts w:ascii="Arial" w:eastAsia="Arial" w:hAnsi="Arial" w:cs="Arial"/>
            <w:color w:val="005B82"/>
            <w:sz w:val="22"/>
          </w:rPr>
          <w:tab/>
          <w:t>PARAMETERS</w:t>
        </w:r>
        <w:bookmarkEnd w:id="10886"/>
        <w:bookmarkEnd w:id="10887"/>
        <w:bookmarkEnd w:id="10888"/>
        <w:bookmarkEnd w:id="10889"/>
        <w:r w:rsidRPr="007F7E2B">
          <w:rPr>
            <w:rFonts w:ascii="Arial" w:eastAsia="Arial" w:hAnsi="Arial" w:cs="Arial"/>
            <w:color w:val="005B82"/>
            <w:sz w:val="22"/>
          </w:rPr>
          <w:t xml:space="preserve"> </w:t>
        </w:r>
        <w:bookmarkEnd w:id="10890"/>
      </w:ins>
    </w:p>
    <w:tbl>
      <w:tblPr>
        <w:tblStyle w:val="TableGrid0"/>
        <w:tblW w:w="8980" w:type="dxa"/>
        <w:tblInd w:w="614" w:type="dxa"/>
        <w:tblCellMar>
          <w:top w:w="43" w:type="dxa"/>
          <w:left w:w="106" w:type="dxa"/>
          <w:right w:w="115" w:type="dxa"/>
        </w:tblCellMar>
        <w:tblLook w:val="04A0" w:firstRow="1" w:lastRow="0" w:firstColumn="1" w:lastColumn="0" w:noHBand="0" w:noVBand="1"/>
      </w:tblPr>
      <w:tblGrid>
        <w:gridCol w:w="4256"/>
        <w:gridCol w:w="4724"/>
      </w:tblGrid>
      <w:tr w:rsidR="00AF3A16" w:rsidRPr="007F7E2B" w14:paraId="5096BEA8" w14:textId="77777777">
        <w:trPr>
          <w:trHeight w:val="378"/>
          <w:ins w:id="1089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1EE46FE" w14:textId="77777777" w:rsidR="00AF3A16" w:rsidRPr="007F7E2B" w:rsidRDefault="00AF3A16">
            <w:pPr>
              <w:spacing w:line="259" w:lineRule="auto"/>
              <w:rPr>
                <w:ins w:id="10893" w:author="V2" w:date="2025-04-14T14:19:00Z" w16du:dateUtc="2025-04-14T19:19:00Z"/>
              </w:rPr>
            </w:pPr>
            <w:ins w:id="10894" w:author="V2" w:date="2025-04-14T14:19:00Z" w16du:dateUtc="2025-04-14T19:19:00Z">
              <w:r w:rsidRPr="007F7E2B">
                <w:rPr>
                  <w:sz w:val="22"/>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4D2647A1" w14:textId="77777777" w:rsidR="00AF3A16" w:rsidRPr="007F7E2B" w:rsidRDefault="00AF3A16">
            <w:pPr>
              <w:spacing w:line="259" w:lineRule="auto"/>
              <w:ind w:left="48"/>
              <w:rPr>
                <w:ins w:id="10895" w:author="V2" w:date="2025-04-14T14:19:00Z" w16du:dateUtc="2025-04-14T19:19:00Z"/>
              </w:rPr>
            </w:pPr>
            <w:ins w:id="10896" w:author="V2" w:date="2025-04-14T14:19:00Z" w16du:dateUtc="2025-04-14T19:19:00Z">
              <w:r w:rsidRPr="007F7E2B">
                <w:rPr>
                  <w:rFonts w:ascii="Times New Roman" w:eastAsia="Times New Roman" w:hAnsi="Times New Roman" w:cs="Times New Roman"/>
                  <w:i/>
                </w:rPr>
                <w:t>Bl</w:t>
              </w:r>
              <w:r w:rsidRPr="007F7E2B">
                <w:rPr>
                  <w:rFonts w:ascii="Times New Roman" w:eastAsia="Times New Roman" w:hAnsi="Times New Roman" w:cs="Times New Roman"/>
                  <w:i/>
                  <w:sz w:val="21"/>
                  <w:vertAlign w:val="subscript"/>
                </w:rPr>
                <w:t>s</w:t>
              </w:r>
              <w:r w:rsidRPr="007F7E2B">
                <w:rPr>
                  <w:rFonts w:ascii="Arial" w:eastAsia="Arial" w:hAnsi="Arial" w:cs="Arial"/>
                  <w:b/>
                </w:rPr>
                <w:t xml:space="preserve"> </w:t>
              </w:r>
            </w:ins>
          </w:p>
        </w:tc>
      </w:tr>
      <w:tr w:rsidR="00AF3A16" w:rsidRPr="007F7E2B" w14:paraId="21FCD432" w14:textId="77777777">
        <w:trPr>
          <w:trHeight w:val="335"/>
          <w:ins w:id="1089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21D24B3" w14:textId="77777777" w:rsidR="00AF3A16" w:rsidRPr="007F7E2B" w:rsidRDefault="00AF3A16">
            <w:pPr>
              <w:spacing w:line="259" w:lineRule="auto"/>
              <w:rPr>
                <w:ins w:id="10898" w:author="V2" w:date="2025-04-14T14:19:00Z" w16du:dateUtc="2025-04-14T19:19:00Z"/>
              </w:rPr>
            </w:pPr>
            <w:ins w:id="10899"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7315AF8E" w14:textId="77777777" w:rsidR="00AF3A16" w:rsidRPr="007F7E2B" w:rsidRDefault="00AF3A16">
            <w:pPr>
              <w:spacing w:line="259" w:lineRule="auto"/>
              <w:ind w:left="5"/>
              <w:rPr>
                <w:ins w:id="10900" w:author="V2" w:date="2025-04-14T14:19:00Z" w16du:dateUtc="2025-04-14T19:19:00Z"/>
              </w:rPr>
            </w:pPr>
            <w:ins w:id="10901" w:author="V2" w:date="2025-04-14T14:19:00Z" w16du:dateUtc="2025-04-14T19:19:00Z">
              <w:r w:rsidRPr="007F7E2B">
                <w:t xml:space="preserve">t </w:t>
              </w:r>
            </w:ins>
          </w:p>
        </w:tc>
      </w:tr>
      <w:tr w:rsidR="00AF3A16" w:rsidRPr="007F7E2B" w14:paraId="239429BF" w14:textId="77777777">
        <w:trPr>
          <w:trHeight w:val="335"/>
          <w:ins w:id="1090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B655482" w14:textId="77777777" w:rsidR="00AF3A16" w:rsidRPr="007F7E2B" w:rsidRDefault="00AF3A16">
            <w:pPr>
              <w:spacing w:line="259" w:lineRule="auto"/>
              <w:rPr>
                <w:ins w:id="10903" w:author="V2" w:date="2025-04-14T14:19:00Z" w16du:dateUtc="2025-04-14T19:19:00Z"/>
              </w:rPr>
            </w:pPr>
            <w:ins w:id="10904"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7967F0F7" w14:textId="77777777" w:rsidR="00AF3A16" w:rsidRPr="007F7E2B" w:rsidRDefault="00AF3A16">
            <w:pPr>
              <w:spacing w:line="259" w:lineRule="auto"/>
              <w:ind w:left="5"/>
              <w:rPr>
                <w:ins w:id="10905" w:author="V2" w:date="2025-04-14T14:19:00Z" w16du:dateUtc="2025-04-14T19:19:00Z"/>
              </w:rPr>
            </w:pPr>
            <w:ins w:id="10906" w:author="V2" w:date="2025-04-14T14:19:00Z" w16du:dateUtc="2025-04-14T19:19:00Z">
              <w:r w:rsidRPr="007F7E2B">
                <w:t xml:space="preserve">Litter biomass per stratum  </w:t>
              </w:r>
            </w:ins>
          </w:p>
        </w:tc>
      </w:tr>
      <w:tr w:rsidR="00AF3A16" w:rsidRPr="007F7E2B" w14:paraId="005DC596" w14:textId="77777777">
        <w:trPr>
          <w:trHeight w:val="335"/>
          <w:ins w:id="1090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6123B2A" w14:textId="77777777" w:rsidR="00AF3A16" w:rsidRPr="007F7E2B" w:rsidRDefault="00AF3A16">
            <w:pPr>
              <w:spacing w:line="259" w:lineRule="auto"/>
              <w:rPr>
                <w:ins w:id="10908" w:author="V2" w:date="2025-04-14T14:19:00Z" w16du:dateUtc="2025-04-14T19:19:00Z"/>
              </w:rPr>
            </w:pPr>
            <w:ins w:id="10909"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04746545" w14:textId="77777777" w:rsidR="00AF3A16" w:rsidRPr="007F7E2B" w:rsidRDefault="00AF3A16">
            <w:pPr>
              <w:spacing w:line="259" w:lineRule="auto"/>
              <w:ind w:left="5"/>
              <w:rPr>
                <w:ins w:id="10910" w:author="V2" w:date="2025-04-14T14:19:00Z" w16du:dateUtc="2025-04-14T19:19:00Z"/>
              </w:rPr>
            </w:pPr>
            <w:ins w:id="10911" w:author="V2" w:date="2025-04-14T14:19:00Z" w16du:dateUtc="2025-04-14T19:19:00Z">
              <w:r w:rsidRPr="007F7E2B">
                <w:t xml:space="preserve">Calculated </w:t>
              </w:r>
            </w:ins>
          </w:p>
        </w:tc>
      </w:tr>
      <w:tr w:rsidR="00AF3A16" w:rsidRPr="007F7E2B" w14:paraId="640986DF" w14:textId="77777777">
        <w:trPr>
          <w:trHeight w:val="800"/>
          <w:ins w:id="1091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871C3D7" w14:textId="77777777" w:rsidR="00AF3A16" w:rsidRPr="007F7E2B" w:rsidRDefault="00AF3A16">
            <w:pPr>
              <w:spacing w:line="259" w:lineRule="auto"/>
              <w:rPr>
                <w:ins w:id="10913" w:author="V2" w:date="2025-04-14T14:19:00Z" w16du:dateUtc="2025-04-14T19:19:00Z"/>
              </w:rPr>
            </w:pPr>
            <w:ins w:id="10914"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2F72D95D" w14:textId="77777777" w:rsidR="00AF3A16" w:rsidRPr="007F7E2B" w:rsidRDefault="00AF3A16">
            <w:pPr>
              <w:spacing w:line="259" w:lineRule="auto"/>
              <w:ind w:left="5"/>
              <w:rPr>
                <w:ins w:id="10915" w:author="V2" w:date="2025-04-14T14:19:00Z" w16du:dateUtc="2025-04-14T19:19:00Z"/>
              </w:rPr>
            </w:pPr>
            <w:ins w:id="10916" w:author="V2" w:date="2025-04-14T14:19:00Z" w16du:dateUtc="2025-04-14T19:19:00Z">
              <w:r w:rsidRPr="007F7E2B">
                <w:t xml:space="preserve">Litter biomass per stratum </w:t>
              </w:r>
            </w:ins>
          </w:p>
        </w:tc>
      </w:tr>
      <w:tr w:rsidR="00AF3A16" w:rsidRPr="007F7E2B" w14:paraId="76AB0472" w14:textId="77777777">
        <w:trPr>
          <w:trHeight w:val="332"/>
          <w:ins w:id="1091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C87FACB" w14:textId="77777777" w:rsidR="00AF3A16" w:rsidRPr="007F7E2B" w:rsidRDefault="00AF3A16">
            <w:pPr>
              <w:spacing w:line="259" w:lineRule="auto"/>
              <w:rPr>
                <w:ins w:id="10918" w:author="V2" w:date="2025-04-14T14:19:00Z" w16du:dateUtc="2025-04-14T19:19:00Z"/>
              </w:rPr>
            </w:pPr>
            <w:ins w:id="10919"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67AD1928" w14:textId="77777777" w:rsidR="00AF3A16" w:rsidRPr="007F7E2B" w:rsidRDefault="00AF3A16">
            <w:pPr>
              <w:spacing w:line="259" w:lineRule="auto"/>
              <w:ind w:left="5"/>
              <w:rPr>
                <w:ins w:id="10920" w:author="V2" w:date="2025-04-14T14:19:00Z" w16du:dateUtc="2025-04-14T19:19:00Z"/>
              </w:rPr>
            </w:pPr>
            <w:ins w:id="10921" w:author="V2" w:date="2025-04-14T14:19:00Z" w16du:dateUtc="2025-04-14T19:19:00Z">
              <w:r w:rsidRPr="007F7E2B">
                <w:t xml:space="preserve">  </w:t>
              </w:r>
            </w:ins>
          </w:p>
        </w:tc>
      </w:tr>
      <w:tr w:rsidR="00AF3A16" w:rsidRPr="007F7E2B" w14:paraId="421954A6" w14:textId="77777777">
        <w:trPr>
          <w:trHeight w:val="333"/>
          <w:ins w:id="1092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9D67F5B" w14:textId="77777777" w:rsidR="00AF3A16" w:rsidRPr="007F7E2B" w:rsidRDefault="00AF3A16">
            <w:pPr>
              <w:spacing w:line="259" w:lineRule="auto"/>
              <w:rPr>
                <w:ins w:id="10923" w:author="V2" w:date="2025-04-14T14:19:00Z" w16du:dateUtc="2025-04-14T19:19:00Z"/>
              </w:rPr>
            </w:pPr>
            <w:ins w:id="10924" w:author="V2" w:date="2025-04-14T14:19:00Z" w16du:dateUtc="2025-04-14T19:19:00Z">
              <w:r w:rsidRPr="007F7E2B">
                <w:rPr>
                  <w:sz w:val="22"/>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54E075F0" w14:textId="77777777" w:rsidR="00AF3A16" w:rsidRPr="007F7E2B" w:rsidRDefault="00AF3A16">
            <w:pPr>
              <w:spacing w:line="259" w:lineRule="auto"/>
              <w:ind w:left="5"/>
              <w:rPr>
                <w:ins w:id="10925" w:author="V2" w:date="2025-04-14T14:19:00Z" w16du:dateUtc="2025-04-14T19:19:00Z"/>
              </w:rPr>
            </w:pPr>
            <w:ins w:id="10926" w:author="V2" w:date="2025-04-14T14:19:00Z" w16du:dateUtc="2025-04-14T19:19:00Z">
              <w:r w:rsidRPr="007F7E2B">
                <w:t>B</w:t>
              </w:r>
              <w:r w:rsidRPr="007F7E2B">
                <w:rPr>
                  <w:vertAlign w:val="subscript"/>
                </w:rPr>
                <w:t>ld</w:t>
              </w:r>
              <w:r w:rsidRPr="007F7E2B">
                <w:rPr>
                  <w:rFonts w:ascii="Arial" w:eastAsia="Arial" w:hAnsi="Arial" w:cs="Arial"/>
                  <w:b/>
                </w:rPr>
                <w:t xml:space="preserve">  </w:t>
              </w:r>
            </w:ins>
          </w:p>
        </w:tc>
      </w:tr>
      <w:tr w:rsidR="00AF3A16" w:rsidRPr="007F7E2B" w14:paraId="4BF544D5" w14:textId="77777777">
        <w:trPr>
          <w:trHeight w:val="336"/>
          <w:ins w:id="1092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0D143B0" w14:textId="77777777" w:rsidR="00AF3A16" w:rsidRPr="007F7E2B" w:rsidRDefault="00AF3A16">
            <w:pPr>
              <w:spacing w:line="259" w:lineRule="auto"/>
              <w:rPr>
                <w:ins w:id="10928" w:author="V2" w:date="2025-04-14T14:19:00Z" w16du:dateUtc="2025-04-14T19:19:00Z"/>
              </w:rPr>
            </w:pPr>
            <w:ins w:id="10929"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571E998B" w14:textId="77777777" w:rsidR="00AF3A16" w:rsidRPr="007F7E2B" w:rsidRDefault="00AF3A16">
            <w:pPr>
              <w:spacing w:line="259" w:lineRule="auto"/>
              <w:ind w:left="5"/>
              <w:rPr>
                <w:ins w:id="10930" w:author="V2" w:date="2025-04-14T14:19:00Z" w16du:dateUtc="2025-04-14T19:19:00Z"/>
              </w:rPr>
            </w:pPr>
            <w:ins w:id="10931" w:author="V2" w:date="2025-04-14T14:19:00Z" w16du:dateUtc="2025-04-14T19:19:00Z">
              <w:r w:rsidRPr="007F7E2B">
                <w:t xml:space="preserve">t </w:t>
              </w:r>
            </w:ins>
          </w:p>
        </w:tc>
      </w:tr>
      <w:tr w:rsidR="00AF3A16" w:rsidRPr="007F7E2B" w14:paraId="386B0056" w14:textId="77777777">
        <w:trPr>
          <w:trHeight w:val="335"/>
          <w:ins w:id="1093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B5E8954" w14:textId="77777777" w:rsidR="00AF3A16" w:rsidRPr="007F7E2B" w:rsidRDefault="00AF3A16">
            <w:pPr>
              <w:spacing w:line="259" w:lineRule="auto"/>
              <w:rPr>
                <w:ins w:id="10933" w:author="V2" w:date="2025-04-14T14:19:00Z" w16du:dateUtc="2025-04-14T19:19:00Z"/>
              </w:rPr>
            </w:pPr>
            <w:ins w:id="10934"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14C72F37" w14:textId="77777777" w:rsidR="00AF3A16" w:rsidRPr="007F7E2B" w:rsidRDefault="00AF3A16">
            <w:pPr>
              <w:spacing w:line="259" w:lineRule="auto"/>
              <w:ind w:left="5"/>
              <w:rPr>
                <w:ins w:id="10935" w:author="V2" w:date="2025-04-14T14:19:00Z" w16du:dateUtc="2025-04-14T19:19:00Z"/>
              </w:rPr>
            </w:pPr>
            <w:ins w:id="10936" w:author="V2" w:date="2025-04-14T14:19:00Z" w16du:dateUtc="2025-04-14T19:19:00Z">
              <w:r w:rsidRPr="007F7E2B">
                <w:t xml:space="preserve">Dispersed litter biomass per stratum </w:t>
              </w:r>
            </w:ins>
          </w:p>
        </w:tc>
      </w:tr>
      <w:tr w:rsidR="00AF3A16" w:rsidRPr="007F7E2B" w14:paraId="7EC97EE1" w14:textId="77777777">
        <w:trPr>
          <w:trHeight w:val="335"/>
          <w:ins w:id="1093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BF8B549" w14:textId="77777777" w:rsidR="00AF3A16" w:rsidRPr="007F7E2B" w:rsidRDefault="00AF3A16">
            <w:pPr>
              <w:spacing w:line="259" w:lineRule="auto"/>
              <w:rPr>
                <w:ins w:id="10938" w:author="V2" w:date="2025-04-14T14:19:00Z" w16du:dateUtc="2025-04-14T19:19:00Z"/>
              </w:rPr>
            </w:pPr>
            <w:ins w:id="10939"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0F4FADC1" w14:textId="77777777" w:rsidR="00AF3A16" w:rsidRPr="007F7E2B" w:rsidRDefault="00AF3A16">
            <w:pPr>
              <w:spacing w:line="259" w:lineRule="auto"/>
              <w:ind w:left="5"/>
              <w:rPr>
                <w:ins w:id="10940" w:author="V2" w:date="2025-04-14T14:19:00Z" w16du:dateUtc="2025-04-14T19:19:00Z"/>
              </w:rPr>
            </w:pPr>
            <w:ins w:id="10941" w:author="V2" w:date="2025-04-14T14:19:00Z" w16du:dateUtc="2025-04-14T19:19:00Z">
              <w:r w:rsidRPr="007F7E2B">
                <w:t xml:space="preserve">Calculated  </w:t>
              </w:r>
            </w:ins>
          </w:p>
        </w:tc>
      </w:tr>
      <w:tr w:rsidR="00AF3A16" w:rsidRPr="007F7E2B" w14:paraId="43D79F53" w14:textId="77777777">
        <w:trPr>
          <w:trHeight w:val="799"/>
          <w:ins w:id="1094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3157FAB" w14:textId="77777777" w:rsidR="00AF3A16" w:rsidRPr="007F7E2B" w:rsidRDefault="00AF3A16">
            <w:pPr>
              <w:spacing w:line="259" w:lineRule="auto"/>
              <w:rPr>
                <w:ins w:id="10943" w:author="V2" w:date="2025-04-14T14:19:00Z" w16du:dateUtc="2025-04-14T19:19:00Z"/>
              </w:rPr>
            </w:pPr>
            <w:ins w:id="10944"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3ACF7566" w14:textId="77777777" w:rsidR="00AF3A16" w:rsidRPr="007F7E2B" w:rsidRDefault="00AF3A16">
            <w:pPr>
              <w:spacing w:line="259" w:lineRule="auto"/>
              <w:ind w:left="5"/>
              <w:rPr>
                <w:ins w:id="10945" w:author="V2" w:date="2025-04-14T14:19:00Z" w16du:dateUtc="2025-04-14T19:19:00Z"/>
              </w:rPr>
            </w:pPr>
            <w:ins w:id="10946" w:author="V2" w:date="2025-04-14T14:19:00Z" w16du:dateUtc="2025-04-14T19:19:00Z">
              <w:r w:rsidRPr="007F7E2B">
                <w:t xml:space="preserve">Dispersed litter biomass per stratum </w:t>
              </w:r>
            </w:ins>
          </w:p>
        </w:tc>
      </w:tr>
      <w:tr w:rsidR="00AF3A16" w:rsidRPr="007F7E2B" w14:paraId="29FE3AB5" w14:textId="77777777">
        <w:trPr>
          <w:trHeight w:val="334"/>
          <w:ins w:id="1094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20801C1" w14:textId="77777777" w:rsidR="00AF3A16" w:rsidRPr="007F7E2B" w:rsidRDefault="00AF3A16">
            <w:pPr>
              <w:spacing w:line="259" w:lineRule="auto"/>
              <w:rPr>
                <w:ins w:id="10948" w:author="V2" w:date="2025-04-14T14:19:00Z" w16du:dateUtc="2025-04-14T19:19:00Z"/>
              </w:rPr>
            </w:pPr>
            <w:ins w:id="10949"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48381158" w14:textId="77777777" w:rsidR="00AF3A16" w:rsidRPr="007F7E2B" w:rsidRDefault="00AF3A16">
            <w:pPr>
              <w:spacing w:line="259" w:lineRule="auto"/>
              <w:ind w:left="5"/>
              <w:rPr>
                <w:ins w:id="10950" w:author="V2" w:date="2025-04-14T14:19:00Z" w16du:dateUtc="2025-04-14T19:19:00Z"/>
              </w:rPr>
            </w:pPr>
            <w:ins w:id="10951" w:author="V2" w:date="2025-04-14T14:19:00Z" w16du:dateUtc="2025-04-14T19:19:00Z">
              <w:r w:rsidRPr="007F7E2B">
                <w:t xml:space="preserve">  </w:t>
              </w:r>
            </w:ins>
          </w:p>
        </w:tc>
      </w:tr>
      <w:tr w:rsidR="00AF3A16" w:rsidRPr="007F7E2B" w14:paraId="4F135030" w14:textId="77777777">
        <w:trPr>
          <w:trHeight w:val="332"/>
          <w:ins w:id="1095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91EEE26" w14:textId="77777777" w:rsidR="00AF3A16" w:rsidRPr="007F7E2B" w:rsidRDefault="00AF3A16">
            <w:pPr>
              <w:spacing w:line="259" w:lineRule="auto"/>
              <w:rPr>
                <w:ins w:id="10953" w:author="V2" w:date="2025-04-14T14:19:00Z" w16du:dateUtc="2025-04-14T19:19:00Z"/>
              </w:rPr>
            </w:pPr>
            <w:ins w:id="10954" w:author="V2" w:date="2025-04-14T14:19:00Z" w16du:dateUtc="2025-04-14T19:19:00Z">
              <w:r w:rsidRPr="007F7E2B">
                <w:rPr>
                  <w:sz w:val="22"/>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52A2EAB7" w14:textId="77777777" w:rsidR="00AF3A16" w:rsidRPr="007F7E2B" w:rsidRDefault="00AF3A16">
            <w:pPr>
              <w:spacing w:line="259" w:lineRule="auto"/>
              <w:ind w:left="5"/>
              <w:rPr>
                <w:ins w:id="10955" w:author="V2" w:date="2025-04-14T14:19:00Z" w16du:dateUtc="2025-04-14T19:19:00Z"/>
              </w:rPr>
            </w:pPr>
            <w:ins w:id="10956" w:author="V2" w:date="2025-04-14T14:19:00Z" w16du:dateUtc="2025-04-14T19:19:00Z">
              <w:r w:rsidRPr="007F7E2B">
                <w:t>B</w:t>
              </w:r>
              <w:r w:rsidRPr="007F7E2B">
                <w:rPr>
                  <w:vertAlign w:val="subscript"/>
                </w:rPr>
                <w:t>la</w:t>
              </w:r>
              <w:r w:rsidRPr="007F7E2B">
                <w:rPr>
                  <w:rFonts w:ascii="Arial" w:eastAsia="Arial" w:hAnsi="Arial" w:cs="Arial"/>
                  <w:b/>
                </w:rPr>
                <w:t xml:space="preserve">  </w:t>
              </w:r>
            </w:ins>
          </w:p>
        </w:tc>
      </w:tr>
      <w:tr w:rsidR="00AF3A16" w:rsidRPr="007F7E2B" w14:paraId="3FF09A7E" w14:textId="77777777">
        <w:trPr>
          <w:trHeight w:val="335"/>
          <w:ins w:id="1095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2F815E2" w14:textId="77777777" w:rsidR="00AF3A16" w:rsidRPr="007F7E2B" w:rsidRDefault="00AF3A16">
            <w:pPr>
              <w:spacing w:line="259" w:lineRule="auto"/>
              <w:rPr>
                <w:ins w:id="10958" w:author="V2" w:date="2025-04-14T14:19:00Z" w16du:dateUtc="2025-04-14T19:19:00Z"/>
              </w:rPr>
            </w:pPr>
            <w:ins w:id="10959"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726C4DC6" w14:textId="77777777" w:rsidR="00AF3A16" w:rsidRPr="007F7E2B" w:rsidRDefault="00AF3A16">
            <w:pPr>
              <w:spacing w:line="259" w:lineRule="auto"/>
              <w:ind w:left="5"/>
              <w:rPr>
                <w:ins w:id="10960" w:author="V2" w:date="2025-04-14T14:19:00Z" w16du:dateUtc="2025-04-14T19:19:00Z"/>
              </w:rPr>
            </w:pPr>
            <w:ins w:id="10961" w:author="V2" w:date="2025-04-14T14:19:00Z" w16du:dateUtc="2025-04-14T19:19:00Z">
              <w:r w:rsidRPr="007F7E2B">
                <w:t xml:space="preserve">t </w:t>
              </w:r>
            </w:ins>
          </w:p>
        </w:tc>
      </w:tr>
      <w:tr w:rsidR="00AF3A16" w:rsidRPr="007F7E2B" w14:paraId="63DAF25C" w14:textId="77777777">
        <w:trPr>
          <w:trHeight w:val="335"/>
          <w:ins w:id="1096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C63AD77" w14:textId="77777777" w:rsidR="00AF3A16" w:rsidRPr="007F7E2B" w:rsidRDefault="00AF3A16">
            <w:pPr>
              <w:spacing w:line="259" w:lineRule="auto"/>
              <w:rPr>
                <w:ins w:id="10963" w:author="V2" w:date="2025-04-14T14:19:00Z" w16du:dateUtc="2025-04-14T19:19:00Z"/>
              </w:rPr>
            </w:pPr>
            <w:ins w:id="10964"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670271F7" w14:textId="77777777" w:rsidR="00AF3A16" w:rsidRPr="007F7E2B" w:rsidRDefault="00AF3A16">
            <w:pPr>
              <w:spacing w:line="259" w:lineRule="auto"/>
              <w:ind w:left="5"/>
              <w:rPr>
                <w:ins w:id="10965" w:author="V2" w:date="2025-04-14T14:19:00Z" w16du:dateUtc="2025-04-14T19:19:00Z"/>
              </w:rPr>
            </w:pPr>
            <w:ins w:id="10966" w:author="V2" w:date="2025-04-14T14:19:00Z" w16du:dateUtc="2025-04-14T19:19:00Z">
              <w:r w:rsidRPr="007F7E2B">
                <w:t xml:space="preserve">Accumulated litter biomass per stratum </w:t>
              </w:r>
            </w:ins>
          </w:p>
        </w:tc>
      </w:tr>
      <w:tr w:rsidR="00AF3A16" w:rsidRPr="007F7E2B" w14:paraId="560C758A" w14:textId="77777777">
        <w:trPr>
          <w:trHeight w:val="336"/>
          <w:ins w:id="1096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190A742" w14:textId="77777777" w:rsidR="00AF3A16" w:rsidRPr="007F7E2B" w:rsidRDefault="00AF3A16">
            <w:pPr>
              <w:spacing w:line="259" w:lineRule="auto"/>
              <w:rPr>
                <w:ins w:id="10968" w:author="V2" w:date="2025-04-14T14:19:00Z" w16du:dateUtc="2025-04-14T19:19:00Z"/>
              </w:rPr>
            </w:pPr>
            <w:ins w:id="10969"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056D8824" w14:textId="77777777" w:rsidR="00AF3A16" w:rsidRPr="007F7E2B" w:rsidRDefault="00AF3A16">
            <w:pPr>
              <w:spacing w:line="259" w:lineRule="auto"/>
              <w:ind w:left="5"/>
              <w:rPr>
                <w:ins w:id="10970" w:author="V2" w:date="2025-04-14T14:19:00Z" w16du:dateUtc="2025-04-14T19:19:00Z"/>
              </w:rPr>
            </w:pPr>
            <w:ins w:id="10971" w:author="V2" w:date="2025-04-14T14:19:00Z" w16du:dateUtc="2025-04-14T19:19:00Z">
              <w:r w:rsidRPr="007F7E2B">
                <w:t xml:space="preserve">Calculated </w:t>
              </w:r>
            </w:ins>
          </w:p>
        </w:tc>
      </w:tr>
      <w:tr w:rsidR="00AF3A16" w:rsidRPr="007F7E2B" w14:paraId="0112A092" w14:textId="77777777">
        <w:trPr>
          <w:trHeight w:val="799"/>
          <w:ins w:id="1097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7060C45" w14:textId="77777777" w:rsidR="00AF3A16" w:rsidRPr="007F7E2B" w:rsidRDefault="00AF3A16">
            <w:pPr>
              <w:spacing w:line="259" w:lineRule="auto"/>
              <w:rPr>
                <w:ins w:id="10973" w:author="V2" w:date="2025-04-14T14:19:00Z" w16du:dateUtc="2025-04-14T19:19:00Z"/>
              </w:rPr>
            </w:pPr>
            <w:ins w:id="10974"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7E11846F" w14:textId="77777777" w:rsidR="00AF3A16" w:rsidRPr="007F7E2B" w:rsidRDefault="00AF3A16">
            <w:pPr>
              <w:spacing w:line="259" w:lineRule="auto"/>
              <w:ind w:left="5"/>
              <w:rPr>
                <w:ins w:id="10975" w:author="V2" w:date="2025-04-14T14:19:00Z" w16du:dateUtc="2025-04-14T19:19:00Z"/>
              </w:rPr>
            </w:pPr>
            <w:ins w:id="10976" w:author="V2" w:date="2025-04-14T14:19:00Z" w16du:dateUtc="2025-04-14T19:19:00Z">
              <w:r w:rsidRPr="007F7E2B">
                <w:t xml:space="preserve">Accumulated litter biomass per stratum </w:t>
              </w:r>
            </w:ins>
          </w:p>
        </w:tc>
      </w:tr>
      <w:tr w:rsidR="00AF3A16" w:rsidRPr="007F7E2B" w14:paraId="6EA114C2" w14:textId="77777777">
        <w:trPr>
          <w:trHeight w:val="334"/>
          <w:ins w:id="1097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2A6B976" w14:textId="77777777" w:rsidR="00AF3A16" w:rsidRPr="007F7E2B" w:rsidRDefault="00AF3A16">
            <w:pPr>
              <w:spacing w:line="259" w:lineRule="auto"/>
              <w:rPr>
                <w:ins w:id="10978" w:author="V2" w:date="2025-04-14T14:19:00Z" w16du:dateUtc="2025-04-14T19:19:00Z"/>
              </w:rPr>
            </w:pPr>
            <w:ins w:id="10979" w:author="V2" w:date="2025-04-14T14:19:00Z" w16du:dateUtc="2025-04-14T19:19:00Z">
              <w:r w:rsidRPr="007F7E2B">
                <w:lastRenderedPageBreak/>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1125B518" w14:textId="77777777" w:rsidR="00AF3A16" w:rsidRPr="007F7E2B" w:rsidRDefault="00AF3A16">
            <w:pPr>
              <w:spacing w:line="259" w:lineRule="auto"/>
              <w:ind w:left="5"/>
              <w:rPr>
                <w:ins w:id="10980" w:author="V2" w:date="2025-04-14T14:19:00Z" w16du:dateUtc="2025-04-14T19:19:00Z"/>
              </w:rPr>
            </w:pPr>
            <w:ins w:id="10981" w:author="V2" w:date="2025-04-14T14:19:00Z" w16du:dateUtc="2025-04-14T19:19:00Z">
              <w:r w:rsidRPr="007F7E2B">
                <w:t xml:space="preserve">  </w:t>
              </w:r>
            </w:ins>
          </w:p>
        </w:tc>
      </w:tr>
      <w:tr w:rsidR="00AF3A16" w:rsidRPr="007F7E2B" w14:paraId="56F611ED" w14:textId="77777777">
        <w:trPr>
          <w:trHeight w:val="332"/>
          <w:ins w:id="1098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4A65BC6" w14:textId="77777777" w:rsidR="00AF3A16" w:rsidRPr="007F7E2B" w:rsidRDefault="00AF3A16">
            <w:pPr>
              <w:spacing w:line="259" w:lineRule="auto"/>
              <w:rPr>
                <w:ins w:id="10983" w:author="V2" w:date="2025-04-14T14:19:00Z" w16du:dateUtc="2025-04-14T19:19:00Z"/>
              </w:rPr>
            </w:pPr>
            <w:ins w:id="10984" w:author="V2" w:date="2025-04-14T14:19:00Z" w16du:dateUtc="2025-04-14T19:19:00Z">
              <w:r w:rsidRPr="007F7E2B">
                <w:rPr>
                  <w:sz w:val="22"/>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6D1B9A29" w14:textId="77777777" w:rsidR="00AF3A16" w:rsidRPr="007F7E2B" w:rsidRDefault="00AF3A16">
            <w:pPr>
              <w:spacing w:line="259" w:lineRule="auto"/>
              <w:ind w:left="5"/>
              <w:rPr>
                <w:ins w:id="10985" w:author="V2" w:date="2025-04-14T14:19:00Z" w16du:dateUtc="2025-04-14T19:19:00Z"/>
              </w:rPr>
            </w:pPr>
            <w:ins w:id="10986" w:author="V2" w:date="2025-04-14T14:19:00Z" w16du:dateUtc="2025-04-14T19:19:00Z">
              <w:r w:rsidRPr="007F7E2B">
                <w:t>B</w:t>
              </w:r>
              <w:r w:rsidRPr="007F7E2B">
                <w:rPr>
                  <w:vertAlign w:val="subscript"/>
                </w:rPr>
                <w:t>lp</w:t>
              </w:r>
              <w:r w:rsidRPr="007F7E2B">
                <w:rPr>
                  <w:rFonts w:ascii="Arial" w:eastAsia="Arial" w:hAnsi="Arial" w:cs="Arial"/>
                  <w:b/>
                </w:rPr>
                <w:t xml:space="preserve">  </w:t>
              </w:r>
            </w:ins>
          </w:p>
        </w:tc>
      </w:tr>
      <w:tr w:rsidR="00AF3A16" w:rsidRPr="007F7E2B" w14:paraId="799D6CE0" w14:textId="77777777">
        <w:trPr>
          <w:trHeight w:val="335"/>
          <w:ins w:id="1098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91A94D4" w14:textId="77777777" w:rsidR="00AF3A16" w:rsidRPr="007F7E2B" w:rsidRDefault="00AF3A16">
            <w:pPr>
              <w:spacing w:line="259" w:lineRule="auto"/>
              <w:rPr>
                <w:ins w:id="10988" w:author="V2" w:date="2025-04-14T14:19:00Z" w16du:dateUtc="2025-04-14T19:19:00Z"/>
              </w:rPr>
            </w:pPr>
            <w:ins w:id="10989"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4BCC59CA" w14:textId="77777777" w:rsidR="00AF3A16" w:rsidRPr="007F7E2B" w:rsidRDefault="00AF3A16">
            <w:pPr>
              <w:spacing w:line="259" w:lineRule="auto"/>
              <w:ind w:left="5"/>
              <w:rPr>
                <w:ins w:id="10990" w:author="V2" w:date="2025-04-14T14:19:00Z" w16du:dateUtc="2025-04-14T19:19:00Z"/>
              </w:rPr>
            </w:pPr>
            <w:ins w:id="10991" w:author="V2" w:date="2025-04-14T14:19:00Z" w16du:dateUtc="2025-04-14T19:19:00Z">
              <w:r w:rsidRPr="007F7E2B">
                <w:t xml:space="preserve">t </w:t>
              </w:r>
            </w:ins>
          </w:p>
        </w:tc>
      </w:tr>
      <w:tr w:rsidR="00AF3A16" w:rsidRPr="007F7E2B" w14:paraId="6CD154D7" w14:textId="77777777">
        <w:trPr>
          <w:trHeight w:val="336"/>
          <w:ins w:id="1099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766CD0E" w14:textId="77777777" w:rsidR="00AF3A16" w:rsidRPr="007F7E2B" w:rsidRDefault="00AF3A16">
            <w:pPr>
              <w:spacing w:line="259" w:lineRule="auto"/>
              <w:rPr>
                <w:ins w:id="10993" w:author="V2" w:date="2025-04-14T14:19:00Z" w16du:dateUtc="2025-04-14T19:19:00Z"/>
              </w:rPr>
            </w:pPr>
            <w:ins w:id="10994"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2DD55958" w14:textId="77777777" w:rsidR="00AF3A16" w:rsidRPr="007F7E2B" w:rsidRDefault="00AF3A16">
            <w:pPr>
              <w:spacing w:line="259" w:lineRule="auto"/>
              <w:ind w:left="5"/>
              <w:rPr>
                <w:ins w:id="10995" w:author="V2" w:date="2025-04-14T14:19:00Z" w16du:dateUtc="2025-04-14T19:19:00Z"/>
              </w:rPr>
            </w:pPr>
            <w:ins w:id="10996" w:author="V2" w:date="2025-04-14T14:19:00Z" w16du:dateUtc="2025-04-14T19:19:00Z">
              <w:r w:rsidRPr="007F7E2B">
                <w:t xml:space="preserve">Point source litter biomass per stratum </w:t>
              </w:r>
            </w:ins>
          </w:p>
        </w:tc>
      </w:tr>
      <w:tr w:rsidR="00AF3A16" w:rsidRPr="007F7E2B" w14:paraId="2A50028C" w14:textId="77777777">
        <w:trPr>
          <w:trHeight w:val="334"/>
          <w:ins w:id="1099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5B0AE13" w14:textId="77777777" w:rsidR="00AF3A16" w:rsidRPr="007F7E2B" w:rsidRDefault="00AF3A16">
            <w:pPr>
              <w:spacing w:line="259" w:lineRule="auto"/>
              <w:rPr>
                <w:ins w:id="10998" w:author="V2" w:date="2025-04-14T14:19:00Z" w16du:dateUtc="2025-04-14T19:19:00Z"/>
              </w:rPr>
            </w:pPr>
            <w:ins w:id="10999"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5612CD04" w14:textId="77777777" w:rsidR="00AF3A16" w:rsidRPr="007F7E2B" w:rsidRDefault="00AF3A16">
            <w:pPr>
              <w:spacing w:line="259" w:lineRule="auto"/>
              <w:ind w:left="5"/>
              <w:rPr>
                <w:ins w:id="11000" w:author="V2" w:date="2025-04-14T14:19:00Z" w16du:dateUtc="2025-04-14T19:19:00Z"/>
              </w:rPr>
            </w:pPr>
            <w:ins w:id="11001" w:author="V2" w:date="2025-04-14T14:19:00Z" w16du:dateUtc="2025-04-14T19:19:00Z">
              <w:r w:rsidRPr="007F7E2B">
                <w:t xml:space="preserve">Calculated </w:t>
              </w:r>
            </w:ins>
          </w:p>
        </w:tc>
      </w:tr>
      <w:tr w:rsidR="00AF3A16" w:rsidRPr="007F7E2B" w14:paraId="33B17D4A" w14:textId="77777777">
        <w:trPr>
          <w:trHeight w:val="801"/>
          <w:ins w:id="1100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A7E8482" w14:textId="77777777" w:rsidR="00AF3A16" w:rsidRPr="007F7E2B" w:rsidRDefault="00AF3A16">
            <w:pPr>
              <w:spacing w:line="259" w:lineRule="auto"/>
              <w:rPr>
                <w:ins w:id="11003" w:author="V2" w:date="2025-04-14T14:19:00Z" w16du:dateUtc="2025-04-14T19:19:00Z"/>
              </w:rPr>
            </w:pPr>
            <w:ins w:id="11004"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42AE4C4A" w14:textId="77777777" w:rsidR="00AF3A16" w:rsidRPr="007F7E2B" w:rsidRDefault="00AF3A16">
            <w:pPr>
              <w:spacing w:line="259" w:lineRule="auto"/>
              <w:ind w:left="5"/>
              <w:rPr>
                <w:ins w:id="11005" w:author="V2" w:date="2025-04-14T14:19:00Z" w16du:dateUtc="2025-04-14T19:19:00Z"/>
              </w:rPr>
            </w:pPr>
            <w:ins w:id="11006" w:author="V2" w:date="2025-04-14T14:19:00Z" w16du:dateUtc="2025-04-14T19:19:00Z">
              <w:r w:rsidRPr="007F7E2B">
                <w:t xml:space="preserve">point source litter biomass per stratum </w:t>
              </w:r>
            </w:ins>
          </w:p>
        </w:tc>
      </w:tr>
      <w:tr w:rsidR="00AF3A16" w:rsidRPr="007F7E2B" w14:paraId="0FA7F972" w14:textId="77777777">
        <w:trPr>
          <w:trHeight w:val="332"/>
          <w:ins w:id="1100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6E0"/>
          </w:tcPr>
          <w:p w14:paraId="3B204185" w14:textId="77777777" w:rsidR="00AF3A16" w:rsidRPr="007F7E2B" w:rsidRDefault="00AF3A16">
            <w:pPr>
              <w:spacing w:line="259" w:lineRule="auto"/>
              <w:rPr>
                <w:ins w:id="11008" w:author="V2" w:date="2025-04-14T14:19:00Z" w16du:dateUtc="2025-04-14T19:19:00Z"/>
              </w:rPr>
            </w:pPr>
            <w:ins w:id="11009"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5F7E69A6" w14:textId="77777777" w:rsidR="00AF3A16" w:rsidRPr="007F7E2B" w:rsidRDefault="00AF3A16">
            <w:pPr>
              <w:spacing w:line="259" w:lineRule="auto"/>
              <w:ind w:left="5"/>
              <w:rPr>
                <w:ins w:id="11010" w:author="V2" w:date="2025-04-14T14:19:00Z" w16du:dateUtc="2025-04-14T19:19:00Z"/>
              </w:rPr>
            </w:pPr>
            <w:ins w:id="11011" w:author="V2" w:date="2025-04-14T14:19:00Z" w16du:dateUtc="2025-04-14T19:19:00Z">
              <w:r w:rsidRPr="007F7E2B">
                <w:t xml:space="preserve">  </w:t>
              </w:r>
            </w:ins>
          </w:p>
        </w:tc>
      </w:tr>
    </w:tbl>
    <w:p w14:paraId="3A1952B8" w14:textId="77777777" w:rsidR="00AF3A16" w:rsidRPr="007F7E2B" w:rsidRDefault="00AF3A16">
      <w:pPr>
        <w:spacing w:after="218" w:line="259" w:lineRule="auto"/>
        <w:rPr>
          <w:ins w:id="11012" w:author="V2" w:date="2025-04-14T14:19:00Z" w16du:dateUtc="2025-04-14T19:19:00Z"/>
        </w:rPr>
      </w:pPr>
      <w:ins w:id="11013" w:author="V2" w:date="2025-04-14T14:19:00Z" w16du:dateUtc="2025-04-14T19:19:00Z">
        <w:r w:rsidRPr="007F7E2B">
          <w:rPr>
            <w:sz w:val="22"/>
          </w:rPr>
          <w:t xml:space="preserve"> </w:t>
        </w:r>
      </w:ins>
    </w:p>
    <w:p w14:paraId="7887418B" w14:textId="77777777" w:rsidR="00AF3A16" w:rsidRPr="007F7E2B" w:rsidRDefault="00AF3A16">
      <w:pPr>
        <w:spacing w:after="218" w:line="259" w:lineRule="auto"/>
        <w:rPr>
          <w:ins w:id="11014" w:author="V2" w:date="2025-04-14T14:19:00Z" w16du:dateUtc="2025-04-14T19:19:00Z"/>
        </w:rPr>
      </w:pPr>
      <w:ins w:id="11015" w:author="V2" w:date="2025-04-14T14:19:00Z" w16du:dateUtc="2025-04-14T19:19:00Z">
        <w:r w:rsidRPr="007F7E2B">
          <w:rPr>
            <w:sz w:val="22"/>
          </w:rPr>
          <w:t xml:space="preserve"> </w:t>
        </w:r>
      </w:ins>
    </w:p>
    <w:p w14:paraId="77EA767E" w14:textId="77777777" w:rsidR="00AF3A16" w:rsidRPr="007F7E2B" w:rsidRDefault="00AF3A16">
      <w:pPr>
        <w:spacing w:line="259" w:lineRule="auto"/>
        <w:rPr>
          <w:ins w:id="11016" w:author="V2" w:date="2025-04-14T14:19:00Z" w16du:dateUtc="2025-04-14T19:19:00Z"/>
        </w:rPr>
      </w:pPr>
      <w:ins w:id="11017" w:author="V2" w:date="2025-04-14T14:19:00Z" w16du:dateUtc="2025-04-14T19:19:00Z">
        <w:r w:rsidRPr="007F7E2B">
          <w:rPr>
            <w:sz w:val="22"/>
          </w:rPr>
          <w:t xml:space="preserve"> </w:t>
        </w:r>
      </w:ins>
    </w:p>
    <w:p w14:paraId="78D0A97E" w14:textId="77777777" w:rsidR="00AF3A16" w:rsidRPr="007F7E2B" w:rsidRDefault="00AF3A16">
      <w:pPr>
        <w:spacing w:line="259" w:lineRule="auto"/>
        <w:ind w:left="-1440" w:right="10802"/>
        <w:rPr>
          <w:ins w:id="11018" w:author="V2" w:date="2025-04-14T14:19:00Z" w16du:dateUtc="2025-04-14T19:19:00Z"/>
        </w:rPr>
      </w:pPr>
    </w:p>
    <w:tbl>
      <w:tblPr>
        <w:tblStyle w:val="TableGrid0"/>
        <w:tblW w:w="8982" w:type="dxa"/>
        <w:tblInd w:w="613" w:type="dxa"/>
        <w:tblCellMar>
          <w:top w:w="9" w:type="dxa"/>
          <w:left w:w="106" w:type="dxa"/>
          <w:right w:w="101" w:type="dxa"/>
        </w:tblCellMar>
        <w:tblLook w:val="04A0" w:firstRow="1" w:lastRow="0" w:firstColumn="1" w:lastColumn="0" w:noHBand="0" w:noVBand="1"/>
      </w:tblPr>
      <w:tblGrid>
        <w:gridCol w:w="6"/>
        <w:gridCol w:w="4250"/>
        <w:gridCol w:w="6"/>
        <w:gridCol w:w="4714"/>
        <w:gridCol w:w="6"/>
      </w:tblGrid>
      <w:tr w:rsidR="00AF3A16" w:rsidRPr="007F7E2B" w14:paraId="4C25987D" w14:textId="77777777">
        <w:trPr>
          <w:gridAfter w:val="1"/>
          <w:wAfter w:w="6" w:type="dxa"/>
          <w:trHeight w:val="323"/>
          <w:ins w:id="11019" w:author="V2" w:date="2025-04-14T14:19:00Z" w16du:dateUtc="2025-04-14T19:19:00Z"/>
        </w:trPr>
        <w:tc>
          <w:tcPr>
            <w:tcW w:w="4259" w:type="dxa"/>
            <w:gridSpan w:val="2"/>
            <w:tcBorders>
              <w:top w:val="single" w:sz="4" w:space="0" w:color="000000"/>
              <w:left w:val="single" w:sz="4" w:space="0" w:color="000000"/>
              <w:bottom w:val="single" w:sz="4" w:space="0" w:color="000000"/>
              <w:right w:val="single" w:sz="4" w:space="0" w:color="000000"/>
            </w:tcBorders>
            <w:shd w:val="clear" w:color="auto" w:fill="C2D6E0"/>
          </w:tcPr>
          <w:p w14:paraId="7803525D" w14:textId="77777777" w:rsidR="00AF3A16" w:rsidRPr="007F7E2B" w:rsidRDefault="00AF3A16">
            <w:pPr>
              <w:spacing w:line="259" w:lineRule="auto"/>
              <w:rPr>
                <w:ins w:id="11020" w:author="V2" w:date="2025-04-14T14:19:00Z" w16du:dateUtc="2025-04-14T19:19:00Z"/>
              </w:rPr>
            </w:pPr>
            <w:ins w:id="11021" w:author="V2" w:date="2025-04-14T14:19:00Z" w16du:dateUtc="2025-04-14T19:19:00Z">
              <w:r w:rsidRPr="007F7E2B">
                <w:rPr>
                  <w:sz w:val="22"/>
                </w:rPr>
                <w:t xml:space="preserve">Data Unit / Parameter: </w:t>
              </w:r>
            </w:ins>
          </w:p>
        </w:tc>
        <w:tc>
          <w:tcPr>
            <w:tcW w:w="4723" w:type="dxa"/>
            <w:gridSpan w:val="2"/>
            <w:tcBorders>
              <w:top w:val="single" w:sz="4" w:space="0" w:color="000000"/>
              <w:left w:val="single" w:sz="4" w:space="0" w:color="000000"/>
              <w:bottom w:val="single" w:sz="4" w:space="0" w:color="000000"/>
              <w:right w:val="single" w:sz="4" w:space="0" w:color="000000"/>
            </w:tcBorders>
          </w:tcPr>
          <w:p w14:paraId="327BA2E9" w14:textId="77777777" w:rsidR="00AF3A16" w:rsidRPr="007F7E2B" w:rsidRDefault="00AF3A16">
            <w:pPr>
              <w:spacing w:line="259" w:lineRule="auto"/>
              <w:ind w:left="2"/>
              <w:rPr>
                <w:ins w:id="11022" w:author="V2" w:date="2025-04-14T14:19:00Z" w16du:dateUtc="2025-04-14T19:19:00Z"/>
              </w:rPr>
            </w:pPr>
            <w:ins w:id="11023" w:author="V2" w:date="2025-04-14T14:19:00Z" w16du:dateUtc="2025-04-14T19:19:00Z">
              <w:r w:rsidRPr="007F7E2B">
                <w:t>B</w:t>
              </w:r>
              <w:r w:rsidRPr="007F7E2B">
                <w:rPr>
                  <w:vertAlign w:val="subscript"/>
                </w:rPr>
                <w:t>lpy</w:t>
              </w:r>
              <w:r w:rsidRPr="007F7E2B">
                <w:rPr>
                  <w:rFonts w:ascii="Arial" w:eastAsia="Arial" w:hAnsi="Arial" w:cs="Arial"/>
                  <w:b/>
                </w:rPr>
                <w:t xml:space="preserve"> </w:t>
              </w:r>
              <w:r w:rsidRPr="007F7E2B">
                <w:rPr>
                  <w:sz w:val="22"/>
                </w:rPr>
                <w:t xml:space="preserve"> </w:t>
              </w:r>
            </w:ins>
          </w:p>
        </w:tc>
      </w:tr>
      <w:tr w:rsidR="00AF3A16" w:rsidRPr="007F7E2B" w14:paraId="1F1523CE" w14:textId="77777777">
        <w:trPr>
          <w:gridAfter w:val="1"/>
          <w:wAfter w:w="6" w:type="dxa"/>
          <w:trHeight w:val="325"/>
          <w:ins w:id="11024" w:author="V2" w:date="2025-04-14T14:19:00Z" w16du:dateUtc="2025-04-14T19:19:00Z"/>
        </w:trPr>
        <w:tc>
          <w:tcPr>
            <w:tcW w:w="4259" w:type="dxa"/>
            <w:gridSpan w:val="2"/>
            <w:tcBorders>
              <w:top w:val="single" w:sz="4" w:space="0" w:color="000000"/>
              <w:left w:val="single" w:sz="4" w:space="0" w:color="000000"/>
              <w:bottom w:val="single" w:sz="4" w:space="0" w:color="000000"/>
              <w:right w:val="single" w:sz="4" w:space="0" w:color="000000"/>
            </w:tcBorders>
            <w:shd w:val="clear" w:color="auto" w:fill="C2D6E0"/>
          </w:tcPr>
          <w:p w14:paraId="5957D710" w14:textId="77777777" w:rsidR="00AF3A16" w:rsidRPr="007F7E2B" w:rsidRDefault="00AF3A16">
            <w:pPr>
              <w:spacing w:line="259" w:lineRule="auto"/>
              <w:rPr>
                <w:ins w:id="11025" w:author="V2" w:date="2025-04-14T14:19:00Z" w16du:dateUtc="2025-04-14T19:19:00Z"/>
              </w:rPr>
            </w:pPr>
            <w:ins w:id="11026" w:author="V2" w:date="2025-04-14T14:19:00Z" w16du:dateUtc="2025-04-14T19:19:00Z">
              <w:r w:rsidRPr="007F7E2B">
                <w:t>Data unit:</w:t>
              </w:r>
              <w:r w:rsidRPr="007F7E2B">
                <w:rPr>
                  <w:sz w:val="22"/>
                </w:rPr>
                <w:t xml:space="preserve"> </w:t>
              </w:r>
            </w:ins>
          </w:p>
        </w:tc>
        <w:tc>
          <w:tcPr>
            <w:tcW w:w="4723" w:type="dxa"/>
            <w:gridSpan w:val="2"/>
            <w:tcBorders>
              <w:top w:val="single" w:sz="4" w:space="0" w:color="000000"/>
              <w:left w:val="single" w:sz="4" w:space="0" w:color="000000"/>
              <w:bottom w:val="single" w:sz="4" w:space="0" w:color="000000"/>
              <w:right w:val="single" w:sz="4" w:space="0" w:color="000000"/>
            </w:tcBorders>
          </w:tcPr>
          <w:p w14:paraId="19E270FC" w14:textId="77777777" w:rsidR="00AF3A16" w:rsidRPr="007F7E2B" w:rsidRDefault="00AF3A16">
            <w:pPr>
              <w:spacing w:line="259" w:lineRule="auto"/>
              <w:ind w:left="2"/>
              <w:rPr>
                <w:ins w:id="11027" w:author="V2" w:date="2025-04-14T14:19:00Z" w16du:dateUtc="2025-04-14T19:19:00Z"/>
              </w:rPr>
            </w:pPr>
            <w:ins w:id="11028" w:author="V2" w:date="2025-04-14T14:19:00Z" w16du:dateUtc="2025-04-14T19:19:00Z">
              <w:r w:rsidRPr="007F7E2B">
                <w:t>t</w:t>
              </w:r>
              <w:r w:rsidRPr="007F7E2B">
                <w:rPr>
                  <w:sz w:val="22"/>
                </w:rPr>
                <w:t xml:space="preserve"> </w:t>
              </w:r>
            </w:ins>
          </w:p>
        </w:tc>
      </w:tr>
      <w:tr w:rsidR="00AF3A16" w:rsidRPr="007F7E2B" w14:paraId="5C3435FF" w14:textId="77777777">
        <w:trPr>
          <w:gridAfter w:val="1"/>
          <w:wAfter w:w="6" w:type="dxa"/>
          <w:trHeight w:val="469"/>
          <w:ins w:id="11029" w:author="V2" w:date="2025-04-14T14:19:00Z" w16du:dateUtc="2025-04-14T19:19:00Z"/>
        </w:trPr>
        <w:tc>
          <w:tcPr>
            <w:tcW w:w="4259" w:type="dxa"/>
            <w:gridSpan w:val="2"/>
            <w:tcBorders>
              <w:top w:val="single" w:sz="4" w:space="0" w:color="000000"/>
              <w:left w:val="single" w:sz="4" w:space="0" w:color="000000"/>
              <w:bottom w:val="single" w:sz="4" w:space="0" w:color="000000"/>
              <w:right w:val="single" w:sz="4" w:space="0" w:color="000000"/>
            </w:tcBorders>
            <w:shd w:val="clear" w:color="auto" w:fill="C2D6E0"/>
            <w:vAlign w:val="center"/>
          </w:tcPr>
          <w:p w14:paraId="090B486B" w14:textId="77777777" w:rsidR="00AF3A16" w:rsidRPr="007F7E2B" w:rsidRDefault="00AF3A16">
            <w:pPr>
              <w:spacing w:line="259" w:lineRule="auto"/>
              <w:rPr>
                <w:ins w:id="11030" w:author="V2" w:date="2025-04-14T14:19:00Z" w16du:dateUtc="2025-04-14T19:19:00Z"/>
              </w:rPr>
            </w:pPr>
            <w:ins w:id="11031" w:author="V2" w:date="2025-04-14T14:19:00Z" w16du:dateUtc="2025-04-14T19:19:00Z">
              <w:r w:rsidRPr="007F7E2B">
                <w:t>Description:</w:t>
              </w:r>
              <w:r w:rsidRPr="007F7E2B">
                <w:rPr>
                  <w:sz w:val="22"/>
                </w:rPr>
                <w:t xml:space="preserve"> </w:t>
              </w:r>
            </w:ins>
          </w:p>
        </w:tc>
        <w:tc>
          <w:tcPr>
            <w:tcW w:w="4723" w:type="dxa"/>
            <w:gridSpan w:val="2"/>
            <w:tcBorders>
              <w:top w:val="single" w:sz="4" w:space="0" w:color="000000"/>
              <w:left w:val="single" w:sz="4" w:space="0" w:color="000000"/>
              <w:bottom w:val="single" w:sz="4" w:space="0" w:color="000000"/>
              <w:right w:val="single" w:sz="4" w:space="0" w:color="000000"/>
            </w:tcBorders>
          </w:tcPr>
          <w:p w14:paraId="10E5D54A" w14:textId="77777777" w:rsidR="00AF3A16" w:rsidRPr="007F7E2B" w:rsidRDefault="00AF3A16">
            <w:pPr>
              <w:spacing w:line="259" w:lineRule="auto"/>
              <w:ind w:left="2"/>
              <w:rPr>
                <w:ins w:id="11032" w:author="V2" w:date="2025-04-14T14:19:00Z" w16du:dateUtc="2025-04-14T19:19:00Z"/>
              </w:rPr>
            </w:pPr>
            <w:ins w:id="11033" w:author="V2" w:date="2025-04-14T14:19:00Z" w16du:dateUtc="2025-04-14T19:19:00Z">
              <w:r w:rsidRPr="007F7E2B">
                <w:t>Point source litter biomass per sampled point source</w:t>
              </w:r>
              <w:r w:rsidRPr="007F7E2B">
                <w:rPr>
                  <w:sz w:val="22"/>
                </w:rPr>
                <w:t xml:space="preserve"> </w:t>
              </w:r>
            </w:ins>
          </w:p>
        </w:tc>
      </w:tr>
      <w:tr w:rsidR="00AF3A16" w:rsidRPr="007F7E2B" w14:paraId="463A7131" w14:textId="77777777">
        <w:trPr>
          <w:gridAfter w:val="1"/>
          <w:wAfter w:w="6" w:type="dxa"/>
          <w:trHeight w:val="326"/>
          <w:ins w:id="11034" w:author="V2" w:date="2025-04-14T14:19:00Z" w16du:dateUtc="2025-04-14T19:19:00Z"/>
        </w:trPr>
        <w:tc>
          <w:tcPr>
            <w:tcW w:w="4259" w:type="dxa"/>
            <w:gridSpan w:val="2"/>
            <w:tcBorders>
              <w:top w:val="single" w:sz="4" w:space="0" w:color="000000"/>
              <w:left w:val="single" w:sz="4" w:space="0" w:color="000000"/>
              <w:bottom w:val="single" w:sz="4" w:space="0" w:color="000000"/>
              <w:right w:val="single" w:sz="4" w:space="0" w:color="000000"/>
            </w:tcBorders>
            <w:shd w:val="clear" w:color="auto" w:fill="C2D6E0"/>
          </w:tcPr>
          <w:p w14:paraId="5A0867BA" w14:textId="77777777" w:rsidR="00AF3A16" w:rsidRPr="007F7E2B" w:rsidRDefault="00AF3A16">
            <w:pPr>
              <w:spacing w:line="259" w:lineRule="auto"/>
              <w:rPr>
                <w:ins w:id="11035" w:author="V2" w:date="2025-04-14T14:19:00Z" w16du:dateUtc="2025-04-14T19:19:00Z"/>
              </w:rPr>
            </w:pPr>
            <w:ins w:id="11036" w:author="V2" w:date="2025-04-14T14:19:00Z" w16du:dateUtc="2025-04-14T19:19:00Z">
              <w:r w:rsidRPr="007F7E2B">
                <w:t>Source of data:</w:t>
              </w:r>
              <w:r w:rsidRPr="007F7E2B">
                <w:rPr>
                  <w:sz w:val="22"/>
                </w:rPr>
                <w:t xml:space="preserve"> </w:t>
              </w:r>
            </w:ins>
          </w:p>
        </w:tc>
        <w:tc>
          <w:tcPr>
            <w:tcW w:w="4723" w:type="dxa"/>
            <w:gridSpan w:val="2"/>
            <w:tcBorders>
              <w:top w:val="single" w:sz="4" w:space="0" w:color="000000"/>
              <w:left w:val="single" w:sz="4" w:space="0" w:color="000000"/>
              <w:bottom w:val="single" w:sz="4" w:space="0" w:color="000000"/>
              <w:right w:val="single" w:sz="4" w:space="0" w:color="000000"/>
            </w:tcBorders>
          </w:tcPr>
          <w:p w14:paraId="0F804096" w14:textId="77777777" w:rsidR="00AF3A16" w:rsidRPr="007F7E2B" w:rsidRDefault="00AF3A16">
            <w:pPr>
              <w:spacing w:line="259" w:lineRule="auto"/>
              <w:ind w:left="2"/>
              <w:rPr>
                <w:ins w:id="11037" w:author="V2" w:date="2025-04-14T14:19:00Z" w16du:dateUtc="2025-04-14T19:19:00Z"/>
              </w:rPr>
            </w:pPr>
            <w:ins w:id="11038" w:author="V2" w:date="2025-04-14T14:19:00Z" w16du:dateUtc="2025-04-14T19:19:00Z">
              <w:r w:rsidRPr="007F7E2B">
                <w:t>Calculated</w:t>
              </w:r>
              <w:r w:rsidRPr="007F7E2B">
                <w:rPr>
                  <w:sz w:val="22"/>
                </w:rPr>
                <w:t xml:space="preserve"> </w:t>
              </w:r>
            </w:ins>
          </w:p>
        </w:tc>
      </w:tr>
      <w:tr w:rsidR="00AF3A16" w:rsidRPr="007F7E2B" w14:paraId="2C749A2A" w14:textId="77777777">
        <w:trPr>
          <w:gridAfter w:val="1"/>
          <w:wAfter w:w="6" w:type="dxa"/>
          <w:trHeight w:val="700"/>
          <w:ins w:id="11039" w:author="V2" w:date="2025-04-14T14:19:00Z" w16du:dateUtc="2025-04-14T19:19:00Z"/>
        </w:trPr>
        <w:tc>
          <w:tcPr>
            <w:tcW w:w="4259" w:type="dxa"/>
            <w:gridSpan w:val="2"/>
            <w:tcBorders>
              <w:top w:val="single" w:sz="4" w:space="0" w:color="000000"/>
              <w:left w:val="single" w:sz="4" w:space="0" w:color="000000"/>
              <w:bottom w:val="single" w:sz="4" w:space="0" w:color="000000"/>
              <w:right w:val="single" w:sz="4" w:space="0" w:color="000000"/>
            </w:tcBorders>
            <w:shd w:val="clear" w:color="auto" w:fill="C2D6E0"/>
          </w:tcPr>
          <w:p w14:paraId="4B152F34" w14:textId="77777777" w:rsidR="00AF3A16" w:rsidRPr="007F7E2B" w:rsidRDefault="00AF3A16">
            <w:pPr>
              <w:spacing w:line="259" w:lineRule="auto"/>
              <w:rPr>
                <w:ins w:id="11040" w:author="V2" w:date="2025-04-14T14:19:00Z" w16du:dateUtc="2025-04-14T19:19:00Z"/>
              </w:rPr>
            </w:pPr>
            <w:ins w:id="11041" w:author="V2" w:date="2025-04-14T14:19:00Z" w16du:dateUtc="2025-04-14T19:19:00Z">
              <w:r w:rsidRPr="007F7E2B">
                <w:t>Justification of choice of data or description of measurement methods and procedures applied:</w:t>
              </w:r>
              <w:r w:rsidRPr="007F7E2B">
                <w:rPr>
                  <w:sz w:val="22"/>
                </w:rPr>
                <w:t xml:space="preserve"> </w:t>
              </w:r>
            </w:ins>
          </w:p>
        </w:tc>
        <w:tc>
          <w:tcPr>
            <w:tcW w:w="4723" w:type="dxa"/>
            <w:gridSpan w:val="2"/>
            <w:tcBorders>
              <w:top w:val="single" w:sz="4" w:space="0" w:color="000000"/>
              <w:left w:val="single" w:sz="4" w:space="0" w:color="000000"/>
              <w:bottom w:val="single" w:sz="4" w:space="0" w:color="000000"/>
              <w:right w:val="single" w:sz="4" w:space="0" w:color="000000"/>
            </w:tcBorders>
            <w:vAlign w:val="center"/>
          </w:tcPr>
          <w:p w14:paraId="06C0C5E5" w14:textId="77777777" w:rsidR="00AF3A16" w:rsidRPr="007F7E2B" w:rsidRDefault="00AF3A16">
            <w:pPr>
              <w:spacing w:line="259" w:lineRule="auto"/>
              <w:ind w:left="2"/>
              <w:rPr>
                <w:ins w:id="11042" w:author="V2" w:date="2025-04-14T14:19:00Z" w16du:dateUtc="2025-04-14T19:19:00Z"/>
              </w:rPr>
            </w:pPr>
            <w:ins w:id="11043" w:author="V2" w:date="2025-04-14T14:19:00Z" w16du:dateUtc="2025-04-14T19:19:00Z">
              <w:r w:rsidRPr="007F7E2B">
                <w:t>point source litter biomass per stratum</w:t>
              </w:r>
              <w:r w:rsidRPr="007F7E2B">
                <w:rPr>
                  <w:sz w:val="22"/>
                </w:rPr>
                <w:t xml:space="preserve"> </w:t>
              </w:r>
            </w:ins>
          </w:p>
        </w:tc>
      </w:tr>
      <w:tr w:rsidR="00AF3A16" w:rsidRPr="007F7E2B" w14:paraId="6F358C1A" w14:textId="77777777">
        <w:trPr>
          <w:gridAfter w:val="1"/>
          <w:wAfter w:w="6" w:type="dxa"/>
          <w:trHeight w:val="324"/>
          <w:ins w:id="11044" w:author="V2" w:date="2025-04-14T14:19:00Z" w16du:dateUtc="2025-04-14T19:19:00Z"/>
        </w:trPr>
        <w:tc>
          <w:tcPr>
            <w:tcW w:w="4259" w:type="dxa"/>
            <w:gridSpan w:val="2"/>
            <w:tcBorders>
              <w:top w:val="single" w:sz="4" w:space="0" w:color="000000"/>
              <w:left w:val="single" w:sz="4" w:space="0" w:color="000000"/>
              <w:bottom w:val="single" w:sz="4" w:space="0" w:color="000000"/>
              <w:right w:val="single" w:sz="4" w:space="0" w:color="000000"/>
            </w:tcBorders>
            <w:shd w:val="clear" w:color="auto" w:fill="C2D6E0"/>
          </w:tcPr>
          <w:p w14:paraId="104B0B09" w14:textId="77777777" w:rsidR="00AF3A16" w:rsidRPr="007F7E2B" w:rsidRDefault="00AF3A16">
            <w:pPr>
              <w:spacing w:line="259" w:lineRule="auto"/>
              <w:rPr>
                <w:ins w:id="11045" w:author="V2" w:date="2025-04-14T14:19:00Z" w16du:dateUtc="2025-04-14T19:19:00Z"/>
              </w:rPr>
            </w:pPr>
            <w:ins w:id="11046" w:author="V2" w:date="2025-04-14T14:19:00Z" w16du:dateUtc="2025-04-14T19:19:00Z">
              <w:r w:rsidRPr="007F7E2B">
                <w:t>Any comment:</w:t>
              </w:r>
              <w:r w:rsidRPr="007F7E2B">
                <w:rPr>
                  <w:sz w:val="22"/>
                </w:rPr>
                <w:t xml:space="preserve"> </w:t>
              </w:r>
            </w:ins>
          </w:p>
        </w:tc>
        <w:tc>
          <w:tcPr>
            <w:tcW w:w="4723" w:type="dxa"/>
            <w:gridSpan w:val="2"/>
            <w:tcBorders>
              <w:top w:val="single" w:sz="4" w:space="0" w:color="000000"/>
              <w:left w:val="single" w:sz="4" w:space="0" w:color="000000"/>
              <w:bottom w:val="single" w:sz="4" w:space="0" w:color="000000"/>
              <w:right w:val="single" w:sz="4" w:space="0" w:color="000000"/>
            </w:tcBorders>
          </w:tcPr>
          <w:p w14:paraId="29F32094" w14:textId="77777777" w:rsidR="00AF3A16" w:rsidRPr="007F7E2B" w:rsidRDefault="00AF3A16">
            <w:pPr>
              <w:spacing w:line="259" w:lineRule="auto"/>
              <w:ind w:left="2"/>
              <w:rPr>
                <w:ins w:id="11047" w:author="V2" w:date="2025-04-14T14:19:00Z" w16du:dateUtc="2025-04-14T19:19:00Z"/>
              </w:rPr>
            </w:pPr>
            <w:ins w:id="11048" w:author="V2" w:date="2025-04-14T14:19:00Z" w16du:dateUtc="2025-04-14T19:19:00Z">
              <w:r w:rsidRPr="007F7E2B">
                <w:t xml:space="preserve"> </w:t>
              </w:r>
              <w:r w:rsidRPr="007F7E2B">
                <w:rPr>
                  <w:sz w:val="22"/>
                </w:rPr>
                <w:t xml:space="preserve"> </w:t>
              </w:r>
            </w:ins>
          </w:p>
        </w:tc>
      </w:tr>
      <w:tr w:rsidR="00AF3A16" w:rsidRPr="007F7E2B" w14:paraId="1B877F29" w14:textId="77777777">
        <w:trPr>
          <w:gridBefore w:val="1"/>
          <w:wBefore w:w="6" w:type="dxa"/>
          <w:trHeight w:val="332"/>
          <w:ins w:id="11049"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744CC671" w14:textId="77777777" w:rsidR="00AF3A16" w:rsidRPr="007F7E2B" w:rsidRDefault="00AF3A16">
            <w:pPr>
              <w:spacing w:line="259" w:lineRule="auto"/>
              <w:rPr>
                <w:ins w:id="11050" w:author="V2" w:date="2025-04-14T14:19:00Z" w16du:dateUtc="2025-04-14T19:19:00Z"/>
              </w:rPr>
            </w:pPr>
            <w:ins w:id="11051" w:author="V2" w:date="2025-04-14T14:19:00Z" w16du:dateUtc="2025-04-14T19:19:00Z">
              <w:r w:rsidRPr="007F7E2B">
                <w:rPr>
                  <w:sz w:val="22"/>
                </w:rPr>
                <w:t xml:space="preserve">Data Unit / Parameter: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4065C6C6" w14:textId="77777777" w:rsidR="00AF3A16" w:rsidRPr="007F7E2B" w:rsidRDefault="00AF3A16">
            <w:pPr>
              <w:spacing w:line="259" w:lineRule="auto"/>
              <w:ind w:left="5"/>
              <w:rPr>
                <w:ins w:id="11052" w:author="V2" w:date="2025-04-14T14:19:00Z" w16du:dateUtc="2025-04-14T19:19:00Z"/>
              </w:rPr>
            </w:pPr>
            <w:ins w:id="11053" w:author="V2" w:date="2025-04-14T14:19:00Z" w16du:dateUtc="2025-04-14T19:19:00Z">
              <w:r w:rsidRPr="007F7E2B">
                <w:t>A</w:t>
              </w:r>
              <w:r w:rsidRPr="007F7E2B">
                <w:rPr>
                  <w:rFonts w:ascii="Arial" w:eastAsia="Arial" w:hAnsi="Arial" w:cs="Arial"/>
                  <w:b/>
                </w:rPr>
                <w:t xml:space="preserve">  </w:t>
              </w:r>
            </w:ins>
          </w:p>
        </w:tc>
      </w:tr>
      <w:tr w:rsidR="00AF3A16" w:rsidRPr="007F7E2B" w14:paraId="4EF30545" w14:textId="77777777">
        <w:trPr>
          <w:gridBefore w:val="1"/>
          <w:wBefore w:w="6" w:type="dxa"/>
          <w:trHeight w:val="335"/>
          <w:ins w:id="11054"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38260A95" w14:textId="77777777" w:rsidR="00AF3A16" w:rsidRPr="007F7E2B" w:rsidRDefault="00AF3A16">
            <w:pPr>
              <w:spacing w:line="259" w:lineRule="auto"/>
              <w:rPr>
                <w:ins w:id="11055" w:author="V2" w:date="2025-04-14T14:19:00Z" w16du:dateUtc="2025-04-14T19:19:00Z"/>
              </w:rPr>
            </w:pPr>
            <w:ins w:id="11056" w:author="V2" w:date="2025-04-14T14:19:00Z" w16du:dateUtc="2025-04-14T19:19:00Z">
              <w:r w:rsidRPr="007F7E2B">
                <w:t xml:space="preserve">Data unit: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2670C2EF" w14:textId="77777777" w:rsidR="00AF3A16" w:rsidRPr="007F7E2B" w:rsidRDefault="00AF3A16">
            <w:pPr>
              <w:spacing w:line="259" w:lineRule="auto"/>
              <w:ind w:left="5"/>
              <w:rPr>
                <w:ins w:id="11057" w:author="V2" w:date="2025-04-14T14:19:00Z" w16du:dateUtc="2025-04-14T19:19:00Z"/>
              </w:rPr>
            </w:pPr>
            <w:ins w:id="11058" w:author="V2" w:date="2025-04-14T14:19:00Z" w16du:dateUtc="2025-04-14T19:19:00Z">
              <w:r w:rsidRPr="007F7E2B">
                <w:t xml:space="preserve">Hectares </w:t>
              </w:r>
            </w:ins>
          </w:p>
        </w:tc>
      </w:tr>
      <w:tr w:rsidR="00AF3A16" w:rsidRPr="007F7E2B" w14:paraId="1FC87DF7" w14:textId="77777777">
        <w:trPr>
          <w:gridBefore w:val="1"/>
          <w:wBefore w:w="6" w:type="dxa"/>
          <w:trHeight w:val="335"/>
          <w:ins w:id="11059"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5C1DF59E" w14:textId="77777777" w:rsidR="00AF3A16" w:rsidRPr="007F7E2B" w:rsidRDefault="00AF3A16">
            <w:pPr>
              <w:spacing w:line="259" w:lineRule="auto"/>
              <w:rPr>
                <w:ins w:id="11060" w:author="V2" w:date="2025-04-14T14:19:00Z" w16du:dateUtc="2025-04-14T19:19:00Z"/>
              </w:rPr>
            </w:pPr>
            <w:ins w:id="11061" w:author="V2" w:date="2025-04-14T14:19:00Z" w16du:dateUtc="2025-04-14T19:19:00Z">
              <w:r w:rsidRPr="007F7E2B">
                <w:t xml:space="preserve">Description: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0464882B" w14:textId="77777777" w:rsidR="00AF3A16" w:rsidRPr="007F7E2B" w:rsidRDefault="00AF3A16">
            <w:pPr>
              <w:spacing w:line="259" w:lineRule="auto"/>
              <w:ind w:left="5"/>
              <w:rPr>
                <w:ins w:id="11062" w:author="V2" w:date="2025-04-14T14:19:00Z" w16du:dateUtc="2025-04-14T19:19:00Z"/>
              </w:rPr>
            </w:pPr>
            <w:ins w:id="11063" w:author="V2" w:date="2025-04-14T14:19:00Z" w16du:dateUtc="2025-04-14T19:19:00Z">
              <w:r w:rsidRPr="007F7E2B">
                <w:t xml:space="preserve">Stratum area </w:t>
              </w:r>
            </w:ins>
          </w:p>
        </w:tc>
      </w:tr>
      <w:tr w:rsidR="00AF3A16" w:rsidRPr="007F7E2B" w14:paraId="00B73C22" w14:textId="77777777">
        <w:trPr>
          <w:gridBefore w:val="1"/>
          <w:wBefore w:w="6" w:type="dxa"/>
          <w:trHeight w:val="336"/>
          <w:ins w:id="11064"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699523E0" w14:textId="77777777" w:rsidR="00AF3A16" w:rsidRPr="007F7E2B" w:rsidRDefault="00AF3A16">
            <w:pPr>
              <w:spacing w:line="259" w:lineRule="auto"/>
              <w:rPr>
                <w:ins w:id="11065" w:author="V2" w:date="2025-04-14T14:19:00Z" w16du:dateUtc="2025-04-14T19:19:00Z"/>
              </w:rPr>
            </w:pPr>
            <w:ins w:id="11066" w:author="V2" w:date="2025-04-14T14:19:00Z" w16du:dateUtc="2025-04-14T19:19:00Z">
              <w:r w:rsidRPr="007F7E2B">
                <w:lastRenderedPageBreak/>
                <w:t xml:space="preserve">Source of data: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198E3C97" w14:textId="77777777" w:rsidR="00AF3A16" w:rsidRPr="007F7E2B" w:rsidRDefault="00AF3A16">
            <w:pPr>
              <w:spacing w:line="259" w:lineRule="auto"/>
              <w:ind w:left="5"/>
              <w:rPr>
                <w:ins w:id="11067" w:author="V2" w:date="2025-04-14T14:19:00Z" w16du:dateUtc="2025-04-14T19:19:00Z"/>
              </w:rPr>
            </w:pPr>
            <w:ins w:id="11068" w:author="V2" w:date="2025-04-14T14:19:00Z" w16du:dateUtc="2025-04-14T19:19:00Z">
              <w:r w:rsidRPr="007F7E2B">
                <w:t xml:space="preserve">From field surveys or remote sensing </w:t>
              </w:r>
            </w:ins>
          </w:p>
        </w:tc>
      </w:tr>
      <w:tr w:rsidR="00AF3A16" w:rsidRPr="007F7E2B" w14:paraId="54AA8BFD" w14:textId="77777777">
        <w:trPr>
          <w:gridBefore w:val="1"/>
          <w:wBefore w:w="6" w:type="dxa"/>
          <w:trHeight w:val="799"/>
          <w:ins w:id="11069"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108A9E93" w14:textId="77777777" w:rsidR="00AF3A16" w:rsidRPr="007F7E2B" w:rsidRDefault="00AF3A16">
            <w:pPr>
              <w:spacing w:line="259" w:lineRule="auto"/>
              <w:rPr>
                <w:ins w:id="11070" w:author="V2" w:date="2025-04-14T14:19:00Z" w16du:dateUtc="2025-04-14T19:19:00Z"/>
              </w:rPr>
            </w:pPr>
            <w:ins w:id="11071" w:author="V2" w:date="2025-04-14T14:19:00Z" w16du:dateUtc="2025-04-14T19:19:00Z">
              <w:r w:rsidRPr="007F7E2B">
                <w:t xml:space="preserve">Justification of choice of data or description of measurement methods and procedures applied: </w:t>
              </w:r>
            </w:ins>
          </w:p>
        </w:tc>
        <w:tc>
          <w:tcPr>
            <w:tcW w:w="4723" w:type="dxa"/>
            <w:gridSpan w:val="2"/>
            <w:tcBorders>
              <w:top w:val="single" w:sz="8" w:space="0" w:color="000000"/>
              <w:left w:val="single" w:sz="8" w:space="0" w:color="000000"/>
              <w:bottom w:val="single" w:sz="8" w:space="0" w:color="000000"/>
              <w:right w:val="single" w:sz="8" w:space="0" w:color="000000"/>
            </w:tcBorders>
            <w:vAlign w:val="center"/>
          </w:tcPr>
          <w:p w14:paraId="30F2260D" w14:textId="77777777" w:rsidR="00AF3A16" w:rsidRPr="007F7E2B" w:rsidRDefault="00AF3A16">
            <w:pPr>
              <w:spacing w:line="259" w:lineRule="auto"/>
              <w:ind w:left="5"/>
              <w:rPr>
                <w:ins w:id="11072" w:author="V2" w:date="2025-04-14T14:19:00Z" w16du:dateUtc="2025-04-14T19:19:00Z"/>
              </w:rPr>
            </w:pPr>
            <w:ins w:id="11073" w:author="V2" w:date="2025-04-14T14:19:00Z" w16du:dateUtc="2025-04-14T19:19:00Z">
              <w:r w:rsidRPr="007F7E2B">
                <w:t xml:space="preserve">Stratum area </w:t>
              </w:r>
            </w:ins>
          </w:p>
        </w:tc>
      </w:tr>
      <w:tr w:rsidR="00AF3A16" w:rsidRPr="007F7E2B" w14:paraId="2976610A" w14:textId="77777777">
        <w:trPr>
          <w:gridBefore w:val="1"/>
          <w:wBefore w:w="6" w:type="dxa"/>
          <w:trHeight w:val="331"/>
          <w:ins w:id="11074"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2DC94124" w14:textId="77777777" w:rsidR="00AF3A16" w:rsidRPr="007F7E2B" w:rsidRDefault="00AF3A16">
            <w:pPr>
              <w:spacing w:line="259" w:lineRule="auto"/>
              <w:rPr>
                <w:ins w:id="11075" w:author="V2" w:date="2025-04-14T14:19:00Z" w16du:dateUtc="2025-04-14T19:19:00Z"/>
              </w:rPr>
            </w:pPr>
            <w:ins w:id="11076" w:author="V2" w:date="2025-04-14T14:19:00Z" w16du:dateUtc="2025-04-14T19:19:00Z">
              <w:r w:rsidRPr="007F7E2B">
                <w:t xml:space="preserve">Any comment: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1CD4C42B" w14:textId="77777777" w:rsidR="00AF3A16" w:rsidRPr="007F7E2B" w:rsidRDefault="00AF3A16">
            <w:pPr>
              <w:spacing w:line="259" w:lineRule="auto"/>
              <w:ind w:left="5"/>
              <w:rPr>
                <w:ins w:id="11077" w:author="V2" w:date="2025-04-14T14:19:00Z" w16du:dateUtc="2025-04-14T19:19:00Z"/>
              </w:rPr>
            </w:pPr>
            <w:ins w:id="11078" w:author="V2" w:date="2025-04-14T14:19:00Z" w16du:dateUtc="2025-04-14T19:19:00Z">
              <w:r w:rsidRPr="007F7E2B">
                <w:t xml:space="preserve">  </w:t>
              </w:r>
            </w:ins>
          </w:p>
        </w:tc>
      </w:tr>
      <w:tr w:rsidR="00AF3A16" w:rsidRPr="007F7E2B" w14:paraId="144CB696" w14:textId="77777777">
        <w:trPr>
          <w:gridBefore w:val="1"/>
          <w:wBefore w:w="6" w:type="dxa"/>
          <w:trHeight w:val="334"/>
          <w:ins w:id="11079"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3D75980C" w14:textId="77777777" w:rsidR="00AF3A16" w:rsidRPr="007F7E2B" w:rsidRDefault="00AF3A16">
            <w:pPr>
              <w:spacing w:line="259" w:lineRule="auto"/>
              <w:rPr>
                <w:ins w:id="11080" w:author="V2" w:date="2025-04-14T14:19:00Z" w16du:dateUtc="2025-04-14T19:19:00Z"/>
              </w:rPr>
            </w:pPr>
            <w:ins w:id="11081" w:author="V2" w:date="2025-04-14T14:19:00Z" w16du:dateUtc="2025-04-14T19:19:00Z">
              <w:r w:rsidRPr="007F7E2B">
                <w:rPr>
                  <w:sz w:val="22"/>
                </w:rPr>
                <w:t xml:space="preserve">Data Unit / Parameter: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6356CEE9" w14:textId="77777777" w:rsidR="00AF3A16" w:rsidRPr="007F7E2B" w:rsidRDefault="00AF3A16">
            <w:pPr>
              <w:spacing w:line="259" w:lineRule="auto"/>
              <w:ind w:left="5"/>
              <w:rPr>
                <w:ins w:id="11082" w:author="V2" w:date="2025-04-14T14:19:00Z" w16du:dateUtc="2025-04-14T19:19:00Z"/>
              </w:rPr>
            </w:pPr>
            <w:ins w:id="11083" w:author="V2" w:date="2025-04-14T14:19:00Z" w16du:dateUtc="2025-04-14T19:19:00Z">
              <w:r w:rsidRPr="007F7E2B">
                <w:t>L</w:t>
              </w:r>
              <w:r w:rsidRPr="007F7E2B">
                <w:rPr>
                  <w:vertAlign w:val="subscript"/>
                </w:rPr>
                <w:t>w</w:t>
              </w:r>
              <w:r w:rsidRPr="007F7E2B">
                <w:rPr>
                  <w:rFonts w:ascii="Arial" w:eastAsia="Arial" w:hAnsi="Arial" w:cs="Arial"/>
                  <w:b/>
                </w:rPr>
                <w:t xml:space="preserve">  </w:t>
              </w:r>
            </w:ins>
          </w:p>
        </w:tc>
      </w:tr>
      <w:tr w:rsidR="00AF3A16" w:rsidRPr="007F7E2B" w14:paraId="0D5A9C10" w14:textId="77777777">
        <w:trPr>
          <w:gridBefore w:val="1"/>
          <w:wBefore w:w="6" w:type="dxa"/>
          <w:trHeight w:val="335"/>
          <w:ins w:id="11084"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5E054838" w14:textId="77777777" w:rsidR="00AF3A16" w:rsidRPr="007F7E2B" w:rsidRDefault="00AF3A16">
            <w:pPr>
              <w:spacing w:line="259" w:lineRule="auto"/>
              <w:rPr>
                <w:ins w:id="11085" w:author="V2" w:date="2025-04-14T14:19:00Z" w16du:dateUtc="2025-04-14T19:19:00Z"/>
              </w:rPr>
            </w:pPr>
            <w:ins w:id="11086" w:author="V2" w:date="2025-04-14T14:19:00Z" w16du:dateUtc="2025-04-14T19:19:00Z">
              <w:r w:rsidRPr="007F7E2B">
                <w:t xml:space="preserve">Data unit: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0BB0813C" w14:textId="77777777" w:rsidR="00AF3A16" w:rsidRPr="007F7E2B" w:rsidRDefault="00AF3A16">
            <w:pPr>
              <w:spacing w:line="259" w:lineRule="auto"/>
              <w:ind w:left="5"/>
              <w:rPr>
                <w:ins w:id="11087" w:author="V2" w:date="2025-04-14T14:19:00Z" w16du:dateUtc="2025-04-14T19:19:00Z"/>
              </w:rPr>
            </w:pPr>
            <w:ins w:id="11088" w:author="V2" w:date="2025-04-14T14:19:00Z" w16du:dateUtc="2025-04-14T19:19:00Z">
              <w:r w:rsidRPr="007F7E2B">
                <w:t xml:space="preserve">Kg </w:t>
              </w:r>
            </w:ins>
          </w:p>
        </w:tc>
      </w:tr>
      <w:tr w:rsidR="00AF3A16" w:rsidRPr="007F7E2B" w14:paraId="42A45847" w14:textId="77777777">
        <w:trPr>
          <w:gridBefore w:val="1"/>
          <w:wBefore w:w="6" w:type="dxa"/>
          <w:trHeight w:val="335"/>
          <w:ins w:id="11089"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6821CD4E" w14:textId="77777777" w:rsidR="00AF3A16" w:rsidRPr="007F7E2B" w:rsidRDefault="00AF3A16">
            <w:pPr>
              <w:spacing w:line="259" w:lineRule="auto"/>
              <w:rPr>
                <w:ins w:id="11090" w:author="V2" w:date="2025-04-14T14:19:00Z" w16du:dateUtc="2025-04-14T19:19:00Z"/>
              </w:rPr>
            </w:pPr>
            <w:ins w:id="11091" w:author="V2" w:date="2025-04-14T14:19:00Z" w16du:dateUtc="2025-04-14T19:19:00Z">
              <w:r w:rsidRPr="007F7E2B">
                <w:t xml:space="preserve">Description: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73CE0BB7" w14:textId="77777777" w:rsidR="00AF3A16" w:rsidRPr="007F7E2B" w:rsidRDefault="00AF3A16">
            <w:pPr>
              <w:spacing w:line="259" w:lineRule="auto"/>
              <w:ind w:left="5"/>
              <w:rPr>
                <w:ins w:id="11092" w:author="V2" w:date="2025-04-14T14:19:00Z" w16du:dateUtc="2025-04-14T19:19:00Z"/>
              </w:rPr>
            </w:pPr>
            <w:ins w:id="11093" w:author="V2" w:date="2025-04-14T14:19:00Z" w16du:dateUtc="2025-04-14T19:19:00Z">
              <w:r w:rsidRPr="007F7E2B">
                <w:t xml:space="preserve">Total dry weight of the collected litter </w:t>
              </w:r>
            </w:ins>
          </w:p>
        </w:tc>
      </w:tr>
      <w:tr w:rsidR="00AF3A16" w:rsidRPr="007F7E2B" w14:paraId="368BE981" w14:textId="77777777">
        <w:trPr>
          <w:gridBefore w:val="1"/>
          <w:wBefore w:w="6" w:type="dxa"/>
          <w:trHeight w:val="335"/>
          <w:ins w:id="11094"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35DB6BBE" w14:textId="77777777" w:rsidR="00AF3A16" w:rsidRPr="007F7E2B" w:rsidRDefault="00AF3A16">
            <w:pPr>
              <w:spacing w:line="259" w:lineRule="auto"/>
              <w:rPr>
                <w:ins w:id="11095" w:author="V2" w:date="2025-04-14T14:19:00Z" w16du:dateUtc="2025-04-14T19:19:00Z"/>
              </w:rPr>
            </w:pPr>
            <w:ins w:id="11096" w:author="V2" w:date="2025-04-14T14:19:00Z" w16du:dateUtc="2025-04-14T19:19:00Z">
              <w:r w:rsidRPr="007F7E2B">
                <w:t xml:space="preserve">Source of data: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3DC12A98" w14:textId="77777777" w:rsidR="00AF3A16" w:rsidRPr="007F7E2B" w:rsidRDefault="00AF3A16">
            <w:pPr>
              <w:spacing w:line="259" w:lineRule="auto"/>
              <w:ind w:left="5"/>
              <w:rPr>
                <w:ins w:id="11097" w:author="V2" w:date="2025-04-14T14:19:00Z" w16du:dateUtc="2025-04-14T19:19:00Z"/>
              </w:rPr>
            </w:pPr>
            <w:ins w:id="11098" w:author="V2" w:date="2025-04-14T14:19:00Z" w16du:dateUtc="2025-04-14T19:19:00Z">
              <w:r w:rsidRPr="007F7E2B">
                <w:t xml:space="preserve">Field survey </w:t>
              </w:r>
            </w:ins>
          </w:p>
        </w:tc>
      </w:tr>
      <w:tr w:rsidR="00AF3A16" w:rsidRPr="007F7E2B" w14:paraId="254C5455" w14:textId="77777777">
        <w:trPr>
          <w:gridBefore w:val="1"/>
          <w:wBefore w:w="6" w:type="dxa"/>
          <w:trHeight w:val="801"/>
          <w:ins w:id="11099"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3089BD00" w14:textId="77777777" w:rsidR="00AF3A16" w:rsidRPr="007F7E2B" w:rsidRDefault="00AF3A16">
            <w:pPr>
              <w:spacing w:line="259" w:lineRule="auto"/>
              <w:rPr>
                <w:ins w:id="11100" w:author="V2" w:date="2025-04-14T14:19:00Z" w16du:dateUtc="2025-04-14T19:19:00Z"/>
              </w:rPr>
            </w:pPr>
            <w:ins w:id="11101" w:author="V2" w:date="2025-04-14T14:19:00Z" w16du:dateUtc="2025-04-14T19:19:00Z">
              <w:r w:rsidRPr="007F7E2B">
                <w:t xml:space="preserve">Justification of choice of data or description of measurement methods and procedures applied: </w:t>
              </w:r>
            </w:ins>
          </w:p>
        </w:tc>
        <w:tc>
          <w:tcPr>
            <w:tcW w:w="4723" w:type="dxa"/>
            <w:gridSpan w:val="2"/>
            <w:tcBorders>
              <w:top w:val="single" w:sz="8" w:space="0" w:color="000000"/>
              <w:left w:val="single" w:sz="8" w:space="0" w:color="000000"/>
              <w:bottom w:val="single" w:sz="8" w:space="0" w:color="000000"/>
              <w:right w:val="single" w:sz="8" w:space="0" w:color="000000"/>
            </w:tcBorders>
            <w:vAlign w:val="center"/>
          </w:tcPr>
          <w:p w14:paraId="2F247940" w14:textId="77777777" w:rsidR="00AF3A16" w:rsidRPr="007F7E2B" w:rsidRDefault="00AF3A16">
            <w:pPr>
              <w:spacing w:line="259" w:lineRule="auto"/>
              <w:ind w:left="5"/>
              <w:rPr>
                <w:ins w:id="11102" w:author="V2" w:date="2025-04-14T14:19:00Z" w16du:dateUtc="2025-04-14T19:19:00Z"/>
              </w:rPr>
            </w:pPr>
            <w:ins w:id="11103" w:author="V2" w:date="2025-04-14T14:19:00Z" w16du:dateUtc="2025-04-14T19:19:00Z">
              <w:r w:rsidRPr="007F7E2B">
                <w:t xml:space="preserve">Total dry weight of the collected litter </w:t>
              </w:r>
            </w:ins>
          </w:p>
        </w:tc>
      </w:tr>
      <w:tr w:rsidR="00AF3A16" w:rsidRPr="007F7E2B" w14:paraId="6BBBF1FE" w14:textId="77777777">
        <w:trPr>
          <w:gridBefore w:val="1"/>
          <w:wBefore w:w="6" w:type="dxa"/>
          <w:trHeight w:val="331"/>
          <w:ins w:id="11104"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7C4C10AD" w14:textId="77777777" w:rsidR="00AF3A16" w:rsidRPr="007F7E2B" w:rsidRDefault="00AF3A16">
            <w:pPr>
              <w:spacing w:line="259" w:lineRule="auto"/>
              <w:rPr>
                <w:ins w:id="11105" w:author="V2" w:date="2025-04-14T14:19:00Z" w16du:dateUtc="2025-04-14T19:19:00Z"/>
              </w:rPr>
            </w:pPr>
            <w:ins w:id="11106" w:author="V2" w:date="2025-04-14T14:19:00Z" w16du:dateUtc="2025-04-14T19:19:00Z">
              <w:r w:rsidRPr="007F7E2B">
                <w:t xml:space="preserve">Any comment: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0D28A7D9" w14:textId="77777777" w:rsidR="00AF3A16" w:rsidRPr="007F7E2B" w:rsidRDefault="00AF3A16">
            <w:pPr>
              <w:spacing w:line="259" w:lineRule="auto"/>
              <w:ind w:left="5"/>
              <w:rPr>
                <w:ins w:id="11107" w:author="V2" w:date="2025-04-14T14:19:00Z" w16du:dateUtc="2025-04-14T19:19:00Z"/>
              </w:rPr>
            </w:pPr>
            <w:ins w:id="11108" w:author="V2" w:date="2025-04-14T14:19:00Z" w16du:dateUtc="2025-04-14T19:19:00Z">
              <w:r w:rsidRPr="007F7E2B">
                <w:t xml:space="preserve">  </w:t>
              </w:r>
            </w:ins>
          </w:p>
        </w:tc>
      </w:tr>
      <w:tr w:rsidR="00AF3A16" w:rsidRPr="007F7E2B" w14:paraId="4EFE8BA0" w14:textId="77777777">
        <w:trPr>
          <w:gridBefore w:val="1"/>
          <w:wBefore w:w="6" w:type="dxa"/>
          <w:trHeight w:val="332"/>
          <w:ins w:id="11109"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243F8606" w14:textId="77777777" w:rsidR="00AF3A16" w:rsidRPr="007F7E2B" w:rsidRDefault="00AF3A16">
            <w:pPr>
              <w:spacing w:line="259" w:lineRule="auto"/>
              <w:rPr>
                <w:ins w:id="11110" w:author="V2" w:date="2025-04-14T14:19:00Z" w16du:dateUtc="2025-04-14T19:19:00Z"/>
              </w:rPr>
            </w:pPr>
            <w:ins w:id="11111" w:author="V2" w:date="2025-04-14T14:19:00Z" w16du:dateUtc="2025-04-14T19:19:00Z">
              <w:r w:rsidRPr="007F7E2B">
                <w:rPr>
                  <w:sz w:val="22"/>
                </w:rPr>
                <w:t xml:space="preserve">Data Unit / Parameter: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34056B9F" w14:textId="77777777" w:rsidR="00AF3A16" w:rsidRPr="007F7E2B" w:rsidRDefault="00AF3A16">
            <w:pPr>
              <w:spacing w:line="259" w:lineRule="auto"/>
              <w:ind w:left="5"/>
              <w:rPr>
                <w:ins w:id="11112" w:author="V2" w:date="2025-04-14T14:19:00Z" w16du:dateUtc="2025-04-14T19:19:00Z"/>
              </w:rPr>
            </w:pPr>
            <w:ins w:id="11113" w:author="V2" w:date="2025-04-14T14:19:00Z" w16du:dateUtc="2025-04-14T19:19:00Z">
              <w:r w:rsidRPr="007F7E2B">
                <w:t>n</w:t>
              </w:r>
              <w:r w:rsidRPr="007F7E2B">
                <w:rPr>
                  <w:rFonts w:ascii="Arial" w:eastAsia="Arial" w:hAnsi="Arial" w:cs="Arial"/>
                  <w:b/>
                </w:rPr>
                <w:t xml:space="preserve">  </w:t>
              </w:r>
            </w:ins>
          </w:p>
        </w:tc>
      </w:tr>
      <w:tr w:rsidR="00AF3A16" w:rsidRPr="007F7E2B" w14:paraId="2F0C37F9" w14:textId="77777777">
        <w:trPr>
          <w:gridBefore w:val="1"/>
          <w:wBefore w:w="6" w:type="dxa"/>
          <w:trHeight w:val="335"/>
          <w:ins w:id="11114"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163F634D" w14:textId="77777777" w:rsidR="00AF3A16" w:rsidRPr="007F7E2B" w:rsidRDefault="00AF3A16">
            <w:pPr>
              <w:spacing w:line="259" w:lineRule="auto"/>
              <w:rPr>
                <w:ins w:id="11115" w:author="V2" w:date="2025-04-14T14:19:00Z" w16du:dateUtc="2025-04-14T19:19:00Z"/>
              </w:rPr>
            </w:pPr>
            <w:ins w:id="11116" w:author="V2" w:date="2025-04-14T14:19:00Z" w16du:dateUtc="2025-04-14T19:19:00Z">
              <w:r w:rsidRPr="007F7E2B">
                <w:t xml:space="preserve">Data unit: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18D14336" w14:textId="77777777" w:rsidR="00AF3A16" w:rsidRPr="007F7E2B" w:rsidRDefault="00AF3A16">
            <w:pPr>
              <w:spacing w:line="259" w:lineRule="auto"/>
              <w:ind w:left="5"/>
              <w:rPr>
                <w:ins w:id="11117" w:author="V2" w:date="2025-04-14T14:19:00Z" w16du:dateUtc="2025-04-14T19:19:00Z"/>
              </w:rPr>
            </w:pPr>
            <w:ins w:id="11118" w:author="V2" w:date="2025-04-14T14:19:00Z" w16du:dateUtc="2025-04-14T19:19:00Z">
              <w:r w:rsidRPr="007F7E2B">
                <w:t xml:space="preserve"># </w:t>
              </w:r>
            </w:ins>
          </w:p>
        </w:tc>
      </w:tr>
      <w:tr w:rsidR="00AF3A16" w:rsidRPr="007F7E2B" w14:paraId="38E02148" w14:textId="77777777">
        <w:trPr>
          <w:gridBefore w:val="1"/>
          <w:wBefore w:w="6" w:type="dxa"/>
          <w:trHeight w:val="336"/>
          <w:ins w:id="11119"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02CC1EA2" w14:textId="77777777" w:rsidR="00AF3A16" w:rsidRPr="007F7E2B" w:rsidRDefault="00AF3A16">
            <w:pPr>
              <w:spacing w:line="259" w:lineRule="auto"/>
              <w:rPr>
                <w:ins w:id="11120" w:author="V2" w:date="2025-04-14T14:19:00Z" w16du:dateUtc="2025-04-14T19:19:00Z"/>
              </w:rPr>
            </w:pPr>
            <w:ins w:id="11121" w:author="V2" w:date="2025-04-14T14:19:00Z" w16du:dateUtc="2025-04-14T19:19:00Z">
              <w:r w:rsidRPr="007F7E2B">
                <w:t xml:space="preserve">Description: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6BBFD1CA" w14:textId="77777777" w:rsidR="00AF3A16" w:rsidRPr="007F7E2B" w:rsidRDefault="00AF3A16">
            <w:pPr>
              <w:spacing w:line="259" w:lineRule="auto"/>
              <w:ind w:left="5"/>
              <w:rPr>
                <w:ins w:id="11122" w:author="V2" w:date="2025-04-14T14:19:00Z" w16du:dateUtc="2025-04-14T19:19:00Z"/>
              </w:rPr>
            </w:pPr>
            <w:ins w:id="11123" w:author="V2" w:date="2025-04-14T14:19:00Z" w16du:dateUtc="2025-04-14T19:19:00Z">
              <w:r w:rsidRPr="007F7E2B">
                <w:t xml:space="preserve">Number of litter plots </w:t>
              </w:r>
            </w:ins>
          </w:p>
        </w:tc>
      </w:tr>
      <w:tr w:rsidR="00AF3A16" w:rsidRPr="007F7E2B" w14:paraId="06907005" w14:textId="77777777">
        <w:trPr>
          <w:gridBefore w:val="1"/>
          <w:wBefore w:w="6" w:type="dxa"/>
          <w:trHeight w:val="335"/>
          <w:ins w:id="11124"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09698B1F" w14:textId="77777777" w:rsidR="00AF3A16" w:rsidRPr="007F7E2B" w:rsidRDefault="00AF3A16">
            <w:pPr>
              <w:spacing w:line="259" w:lineRule="auto"/>
              <w:rPr>
                <w:ins w:id="11125" w:author="V2" w:date="2025-04-14T14:19:00Z" w16du:dateUtc="2025-04-14T19:19:00Z"/>
              </w:rPr>
            </w:pPr>
            <w:ins w:id="11126" w:author="V2" w:date="2025-04-14T14:19:00Z" w16du:dateUtc="2025-04-14T19:19:00Z">
              <w:r w:rsidRPr="007F7E2B">
                <w:t xml:space="preserve">Source of data: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310ACE13" w14:textId="77777777" w:rsidR="00AF3A16" w:rsidRPr="007F7E2B" w:rsidRDefault="00AF3A16">
            <w:pPr>
              <w:spacing w:line="259" w:lineRule="auto"/>
              <w:ind w:left="5"/>
              <w:rPr>
                <w:ins w:id="11127" w:author="V2" w:date="2025-04-14T14:19:00Z" w16du:dateUtc="2025-04-14T19:19:00Z"/>
              </w:rPr>
            </w:pPr>
            <w:ins w:id="11128" w:author="V2" w:date="2025-04-14T14:19:00Z" w16du:dateUtc="2025-04-14T19:19:00Z">
              <w:r w:rsidRPr="007F7E2B">
                <w:t xml:space="preserve">Field survey </w:t>
              </w:r>
            </w:ins>
          </w:p>
        </w:tc>
      </w:tr>
      <w:tr w:rsidR="00AF3A16" w:rsidRPr="007F7E2B" w14:paraId="3E0EF479" w14:textId="77777777">
        <w:trPr>
          <w:gridBefore w:val="1"/>
          <w:wBefore w:w="6" w:type="dxa"/>
          <w:trHeight w:val="800"/>
          <w:ins w:id="11129"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6E261D5F" w14:textId="77777777" w:rsidR="00AF3A16" w:rsidRPr="007F7E2B" w:rsidRDefault="00AF3A16">
            <w:pPr>
              <w:spacing w:line="259" w:lineRule="auto"/>
              <w:rPr>
                <w:ins w:id="11130" w:author="V2" w:date="2025-04-14T14:19:00Z" w16du:dateUtc="2025-04-14T19:19:00Z"/>
              </w:rPr>
            </w:pPr>
            <w:ins w:id="11131" w:author="V2" w:date="2025-04-14T14:19:00Z" w16du:dateUtc="2025-04-14T19:19:00Z">
              <w:r w:rsidRPr="007F7E2B">
                <w:t xml:space="preserve">Justification of choice of data or description of measurement methods and procedures applied: </w:t>
              </w:r>
            </w:ins>
          </w:p>
        </w:tc>
        <w:tc>
          <w:tcPr>
            <w:tcW w:w="4723" w:type="dxa"/>
            <w:gridSpan w:val="2"/>
            <w:tcBorders>
              <w:top w:val="single" w:sz="8" w:space="0" w:color="000000"/>
              <w:left w:val="single" w:sz="8" w:space="0" w:color="000000"/>
              <w:bottom w:val="single" w:sz="8" w:space="0" w:color="000000"/>
              <w:right w:val="single" w:sz="8" w:space="0" w:color="000000"/>
            </w:tcBorders>
            <w:vAlign w:val="center"/>
          </w:tcPr>
          <w:p w14:paraId="4741B022" w14:textId="77777777" w:rsidR="00AF3A16" w:rsidRPr="007F7E2B" w:rsidRDefault="00AF3A16">
            <w:pPr>
              <w:spacing w:line="259" w:lineRule="auto"/>
              <w:ind w:left="5"/>
              <w:rPr>
                <w:ins w:id="11132" w:author="V2" w:date="2025-04-14T14:19:00Z" w16du:dateUtc="2025-04-14T19:19:00Z"/>
              </w:rPr>
            </w:pPr>
            <w:ins w:id="11133" w:author="V2" w:date="2025-04-14T14:19:00Z" w16du:dateUtc="2025-04-14T19:19:00Z">
              <w:r w:rsidRPr="007F7E2B">
                <w:t xml:space="preserve">Number of litter plots </w:t>
              </w:r>
            </w:ins>
          </w:p>
        </w:tc>
      </w:tr>
      <w:tr w:rsidR="00AF3A16" w:rsidRPr="007F7E2B" w14:paraId="0C4D6009" w14:textId="77777777">
        <w:trPr>
          <w:gridBefore w:val="1"/>
          <w:wBefore w:w="6" w:type="dxa"/>
          <w:trHeight w:val="332"/>
          <w:ins w:id="11134"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5EC5A3EA" w14:textId="77777777" w:rsidR="00AF3A16" w:rsidRPr="007F7E2B" w:rsidRDefault="00AF3A16">
            <w:pPr>
              <w:spacing w:line="259" w:lineRule="auto"/>
              <w:rPr>
                <w:ins w:id="11135" w:author="V2" w:date="2025-04-14T14:19:00Z" w16du:dateUtc="2025-04-14T19:19:00Z"/>
              </w:rPr>
            </w:pPr>
            <w:ins w:id="11136" w:author="V2" w:date="2025-04-14T14:19:00Z" w16du:dateUtc="2025-04-14T19:19:00Z">
              <w:r w:rsidRPr="007F7E2B">
                <w:t xml:space="preserve">Any comment: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5F2E3FAB" w14:textId="77777777" w:rsidR="00AF3A16" w:rsidRPr="007F7E2B" w:rsidRDefault="00AF3A16">
            <w:pPr>
              <w:spacing w:line="259" w:lineRule="auto"/>
              <w:ind w:left="5"/>
              <w:rPr>
                <w:ins w:id="11137" w:author="V2" w:date="2025-04-14T14:19:00Z" w16du:dateUtc="2025-04-14T19:19:00Z"/>
              </w:rPr>
            </w:pPr>
            <w:ins w:id="11138" w:author="V2" w:date="2025-04-14T14:19:00Z" w16du:dateUtc="2025-04-14T19:19:00Z">
              <w:r w:rsidRPr="007F7E2B">
                <w:t xml:space="preserve">  </w:t>
              </w:r>
            </w:ins>
          </w:p>
        </w:tc>
      </w:tr>
      <w:tr w:rsidR="00AF3A16" w:rsidRPr="007F7E2B" w14:paraId="324B14B8" w14:textId="77777777">
        <w:trPr>
          <w:gridBefore w:val="1"/>
          <w:wBefore w:w="6" w:type="dxa"/>
          <w:trHeight w:val="333"/>
          <w:ins w:id="11139"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0F69F5BD" w14:textId="77777777" w:rsidR="00AF3A16" w:rsidRPr="007F7E2B" w:rsidRDefault="00AF3A16">
            <w:pPr>
              <w:spacing w:line="259" w:lineRule="auto"/>
              <w:rPr>
                <w:ins w:id="11140" w:author="V2" w:date="2025-04-14T14:19:00Z" w16du:dateUtc="2025-04-14T19:19:00Z"/>
              </w:rPr>
            </w:pPr>
            <w:ins w:id="11141" w:author="V2" w:date="2025-04-14T14:19:00Z" w16du:dateUtc="2025-04-14T19:19:00Z">
              <w:r w:rsidRPr="007F7E2B">
                <w:rPr>
                  <w:sz w:val="22"/>
                </w:rPr>
                <w:t xml:space="preserve">Data Unit / Parameter: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6F051D89" w14:textId="77777777" w:rsidR="00AF3A16" w:rsidRPr="007F7E2B" w:rsidRDefault="00AF3A16">
            <w:pPr>
              <w:spacing w:line="259" w:lineRule="auto"/>
              <w:ind w:left="5"/>
              <w:rPr>
                <w:ins w:id="11142" w:author="V2" w:date="2025-04-14T14:19:00Z" w16du:dateUtc="2025-04-14T19:19:00Z"/>
              </w:rPr>
            </w:pPr>
            <w:ins w:id="11143" w:author="V2" w:date="2025-04-14T14:19:00Z" w16du:dateUtc="2025-04-14T19:19:00Z">
              <w:r w:rsidRPr="007F7E2B">
                <w:t>PS</w:t>
              </w:r>
              <w:r w:rsidRPr="007F7E2B">
                <w:rPr>
                  <w:vertAlign w:val="subscript"/>
                </w:rPr>
                <w:t>l</w:t>
              </w:r>
              <w:r w:rsidRPr="007F7E2B">
                <w:rPr>
                  <w:rFonts w:ascii="Arial" w:eastAsia="Arial" w:hAnsi="Arial" w:cs="Arial"/>
                  <w:b/>
                </w:rPr>
                <w:t xml:space="preserve">  </w:t>
              </w:r>
            </w:ins>
          </w:p>
        </w:tc>
      </w:tr>
      <w:tr w:rsidR="00AF3A16" w:rsidRPr="007F7E2B" w14:paraId="33502C7E" w14:textId="77777777">
        <w:trPr>
          <w:gridBefore w:val="1"/>
          <w:wBefore w:w="6" w:type="dxa"/>
          <w:trHeight w:val="335"/>
          <w:ins w:id="11144"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0566ABBE" w14:textId="77777777" w:rsidR="00AF3A16" w:rsidRPr="007F7E2B" w:rsidRDefault="00AF3A16">
            <w:pPr>
              <w:spacing w:line="259" w:lineRule="auto"/>
              <w:rPr>
                <w:ins w:id="11145" w:author="V2" w:date="2025-04-14T14:19:00Z" w16du:dateUtc="2025-04-14T19:19:00Z"/>
              </w:rPr>
            </w:pPr>
            <w:ins w:id="11146" w:author="V2" w:date="2025-04-14T14:19:00Z" w16du:dateUtc="2025-04-14T19:19:00Z">
              <w:r w:rsidRPr="007F7E2B">
                <w:t xml:space="preserve">Data unit: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4ED743C8" w14:textId="77777777" w:rsidR="00AF3A16" w:rsidRPr="007F7E2B" w:rsidRDefault="00AF3A16">
            <w:pPr>
              <w:spacing w:line="259" w:lineRule="auto"/>
              <w:ind w:left="5"/>
              <w:rPr>
                <w:ins w:id="11147" w:author="V2" w:date="2025-04-14T14:19:00Z" w16du:dateUtc="2025-04-14T19:19:00Z"/>
              </w:rPr>
            </w:pPr>
            <w:ins w:id="11148" w:author="V2" w:date="2025-04-14T14:19:00Z" w16du:dateUtc="2025-04-14T19:19:00Z">
              <w:r w:rsidRPr="007F7E2B">
                <w:t>m</w:t>
              </w:r>
              <w:r w:rsidRPr="007F7E2B">
                <w:rPr>
                  <w:vertAlign w:val="superscript"/>
                </w:rPr>
                <w:t>2</w:t>
              </w:r>
              <w:r w:rsidRPr="007F7E2B">
                <w:t xml:space="preserve"> </w:t>
              </w:r>
            </w:ins>
          </w:p>
        </w:tc>
      </w:tr>
      <w:tr w:rsidR="00AF3A16" w:rsidRPr="007F7E2B" w14:paraId="22C2CB32" w14:textId="77777777">
        <w:trPr>
          <w:gridBefore w:val="1"/>
          <w:wBefore w:w="6" w:type="dxa"/>
          <w:trHeight w:val="335"/>
          <w:ins w:id="11149"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25C7B9A3" w14:textId="77777777" w:rsidR="00AF3A16" w:rsidRPr="007F7E2B" w:rsidRDefault="00AF3A16">
            <w:pPr>
              <w:spacing w:line="259" w:lineRule="auto"/>
              <w:rPr>
                <w:ins w:id="11150" w:author="V2" w:date="2025-04-14T14:19:00Z" w16du:dateUtc="2025-04-14T19:19:00Z"/>
              </w:rPr>
            </w:pPr>
            <w:ins w:id="11151" w:author="V2" w:date="2025-04-14T14:19:00Z" w16du:dateUtc="2025-04-14T19:19:00Z">
              <w:r w:rsidRPr="007F7E2B">
                <w:t xml:space="preserve">Description: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7A297036" w14:textId="77777777" w:rsidR="00AF3A16" w:rsidRPr="007F7E2B" w:rsidRDefault="00AF3A16">
            <w:pPr>
              <w:spacing w:line="259" w:lineRule="auto"/>
              <w:ind w:left="5"/>
              <w:rPr>
                <w:ins w:id="11152" w:author="V2" w:date="2025-04-14T14:19:00Z" w16du:dateUtc="2025-04-14T19:19:00Z"/>
              </w:rPr>
            </w:pPr>
            <w:ins w:id="11153" w:author="V2" w:date="2025-04-14T14:19:00Z" w16du:dateUtc="2025-04-14T19:19:00Z">
              <w:r w:rsidRPr="007F7E2B">
                <w:t xml:space="preserve">Plot size of the litter plot </w:t>
              </w:r>
            </w:ins>
          </w:p>
        </w:tc>
      </w:tr>
      <w:tr w:rsidR="00AF3A16" w:rsidRPr="007F7E2B" w14:paraId="4E974BD3" w14:textId="77777777">
        <w:trPr>
          <w:gridBefore w:val="1"/>
          <w:wBefore w:w="6" w:type="dxa"/>
          <w:trHeight w:val="335"/>
          <w:ins w:id="11154"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25F9EF25" w14:textId="77777777" w:rsidR="00AF3A16" w:rsidRPr="007F7E2B" w:rsidRDefault="00AF3A16">
            <w:pPr>
              <w:spacing w:line="259" w:lineRule="auto"/>
              <w:rPr>
                <w:ins w:id="11155" w:author="V2" w:date="2025-04-14T14:19:00Z" w16du:dateUtc="2025-04-14T19:19:00Z"/>
              </w:rPr>
            </w:pPr>
            <w:ins w:id="11156" w:author="V2" w:date="2025-04-14T14:19:00Z" w16du:dateUtc="2025-04-14T19:19:00Z">
              <w:r w:rsidRPr="007F7E2B">
                <w:t xml:space="preserve">Source of data: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005817D7" w14:textId="77777777" w:rsidR="00AF3A16" w:rsidRPr="007F7E2B" w:rsidRDefault="00AF3A16">
            <w:pPr>
              <w:spacing w:line="259" w:lineRule="auto"/>
              <w:ind w:left="5"/>
              <w:rPr>
                <w:ins w:id="11157" w:author="V2" w:date="2025-04-14T14:19:00Z" w16du:dateUtc="2025-04-14T19:19:00Z"/>
              </w:rPr>
            </w:pPr>
            <w:ins w:id="11158" w:author="V2" w:date="2025-04-14T14:19:00Z" w16du:dateUtc="2025-04-14T19:19:00Z">
              <w:r w:rsidRPr="007F7E2B">
                <w:t xml:space="preserve">Field survey </w:t>
              </w:r>
            </w:ins>
          </w:p>
        </w:tc>
      </w:tr>
      <w:tr w:rsidR="00AF3A16" w:rsidRPr="007F7E2B" w14:paraId="201AD9E0" w14:textId="77777777">
        <w:trPr>
          <w:gridBefore w:val="1"/>
          <w:wBefore w:w="6" w:type="dxa"/>
          <w:trHeight w:val="800"/>
          <w:ins w:id="11159"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1D44CAC0" w14:textId="77777777" w:rsidR="00AF3A16" w:rsidRPr="007F7E2B" w:rsidRDefault="00AF3A16">
            <w:pPr>
              <w:spacing w:line="259" w:lineRule="auto"/>
              <w:rPr>
                <w:ins w:id="11160" w:author="V2" w:date="2025-04-14T14:19:00Z" w16du:dateUtc="2025-04-14T19:19:00Z"/>
              </w:rPr>
            </w:pPr>
            <w:ins w:id="11161" w:author="V2" w:date="2025-04-14T14:19:00Z" w16du:dateUtc="2025-04-14T19:19:00Z">
              <w:r w:rsidRPr="007F7E2B">
                <w:lastRenderedPageBreak/>
                <w:t xml:space="preserve">Justification of choice of data or description of measurement methods and procedures applied: </w:t>
              </w:r>
            </w:ins>
          </w:p>
        </w:tc>
        <w:tc>
          <w:tcPr>
            <w:tcW w:w="4723" w:type="dxa"/>
            <w:gridSpan w:val="2"/>
            <w:tcBorders>
              <w:top w:val="single" w:sz="8" w:space="0" w:color="000000"/>
              <w:left w:val="single" w:sz="8" w:space="0" w:color="000000"/>
              <w:bottom w:val="single" w:sz="8" w:space="0" w:color="000000"/>
              <w:right w:val="single" w:sz="8" w:space="0" w:color="000000"/>
            </w:tcBorders>
            <w:vAlign w:val="center"/>
          </w:tcPr>
          <w:p w14:paraId="7322FB98" w14:textId="77777777" w:rsidR="00AF3A16" w:rsidRPr="007F7E2B" w:rsidRDefault="00AF3A16">
            <w:pPr>
              <w:spacing w:line="259" w:lineRule="auto"/>
              <w:ind w:left="5"/>
              <w:rPr>
                <w:ins w:id="11162" w:author="V2" w:date="2025-04-14T14:19:00Z" w16du:dateUtc="2025-04-14T19:19:00Z"/>
              </w:rPr>
            </w:pPr>
            <w:ins w:id="11163" w:author="V2" w:date="2025-04-14T14:19:00Z" w16du:dateUtc="2025-04-14T19:19:00Z">
              <w:r w:rsidRPr="007F7E2B">
                <w:t xml:space="preserve">Plot size of the litter plot </w:t>
              </w:r>
            </w:ins>
          </w:p>
        </w:tc>
      </w:tr>
      <w:tr w:rsidR="00AF3A16" w:rsidRPr="007F7E2B" w14:paraId="2635E23D" w14:textId="77777777">
        <w:trPr>
          <w:gridBefore w:val="1"/>
          <w:wBefore w:w="6" w:type="dxa"/>
          <w:trHeight w:val="332"/>
          <w:ins w:id="11164"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41253054" w14:textId="77777777" w:rsidR="00AF3A16" w:rsidRPr="007F7E2B" w:rsidRDefault="00AF3A16">
            <w:pPr>
              <w:spacing w:line="259" w:lineRule="auto"/>
              <w:rPr>
                <w:ins w:id="11165" w:author="V2" w:date="2025-04-14T14:19:00Z" w16du:dateUtc="2025-04-14T19:19:00Z"/>
              </w:rPr>
            </w:pPr>
            <w:ins w:id="11166" w:author="V2" w:date="2025-04-14T14:19:00Z" w16du:dateUtc="2025-04-14T19:19:00Z">
              <w:r w:rsidRPr="007F7E2B">
                <w:t xml:space="preserve">Any comment: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4ABBEB12" w14:textId="77777777" w:rsidR="00AF3A16" w:rsidRPr="007F7E2B" w:rsidRDefault="00AF3A16">
            <w:pPr>
              <w:spacing w:line="259" w:lineRule="auto"/>
              <w:ind w:left="5"/>
              <w:rPr>
                <w:ins w:id="11167" w:author="V2" w:date="2025-04-14T14:19:00Z" w16du:dateUtc="2025-04-14T19:19:00Z"/>
              </w:rPr>
            </w:pPr>
            <w:ins w:id="11168" w:author="V2" w:date="2025-04-14T14:19:00Z" w16du:dateUtc="2025-04-14T19:19:00Z">
              <w:r w:rsidRPr="007F7E2B">
                <w:t xml:space="preserve">  </w:t>
              </w:r>
            </w:ins>
          </w:p>
        </w:tc>
      </w:tr>
      <w:tr w:rsidR="00AF3A16" w:rsidRPr="007F7E2B" w14:paraId="2FB363D5" w14:textId="77777777">
        <w:trPr>
          <w:gridBefore w:val="1"/>
          <w:wBefore w:w="6" w:type="dxa"/>
          <w:trHeight w:val="332"/>
          <w:ins w:id="11169"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7C3509AF" w14:textId="77777777" w:rsidR="00AF3A16" w:rsidRPr="007F7E2B" w:rsidRDefault="00AF3A16">
            <w:pPr>
              <w:spacing w:line="259" w:lineRule="auto"/>
              <w:rPr>
                <w:ins w:id="11170" w:author="V2" w:date="2025-04-14T14:19:00Z" w16du:dateUtc="2025-04-14T19:19:00Z"/>
              </w:rPr>
            </w:pPr>
            <w:ins w:id="11171" w:author="V2" w:date="2025-04-14T14:19:00Z" w16du:dateUtc="2025-04-14T19:19:00Z">
              <w:r w:rsidRPr="007F7E2B">
                <w:rPr>
                  <w:sz w:val="22"/>
                </w:rPr>
                <w:t xml:space="preserve">Data Unit / Parameter: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19C18260" w14:textId="77777777" w:rsidR="00AF3A16" w:rsidRPr="007F7E2B" w:rsidRDefault="00AF3A16">
            <w:pPr>
              <w:spacing w:line="259" w:lineRule="auto"/>
              <w:ind w:left="5"/>
              <w:rPr>
                <w:ins w:id="11172" w:author="V2" w:date="2025-04-14T14:19:00Z" w16du:dateUtc="2025-04-14T19:19:00Z"/>
              </w:rPr>
            </w:pPr>
            <w:ins w:id="11173" w:author="V2" w:date="2025-04-14T14:19:00Z" w16du:dateUtc="2025-04-14T19:19:00Z">
              <w:r w:rsidRPr="007F7E2B">
                <w:t>A</w:t>
              </w:r>
              <w:r w:rsidRPr="007F7E2B">
                <w:rPr>
                  <w:vertAlign w:val="subscript"/>
                </w:rPr>
                <w:t>al</w:t>
              </w:r>
              <w:r w:rsidRPr="007F7E2B">
                <w:rPr>
                  <w:rFonts w:ascii="Arial" w:eastAsia="Arial" w:hAnsi="Arial" w:cs="Arial"/>
                  <w:b/>
                </w:rPr>
                <w:t xml:space="preserve">  </w:t>
              </w:r>
            </w:ins>
          </w:p>
        </w:tc>
      </w:tr>
      <w:tr w:rsidR="00AF3A16" w:rsidRPr="007F7E2B" w14:paraId="27239214" w14:textId="77777777">
        <w:trPr>
          <w:gridBefore w:val="1"/>
          <w:wBefore w:w="6" w:type="dxa"/>
          <w:trHeight w:val="336"/>
          <w:ins w:id="11174"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1009BCBF" w14:textId="77777777" w:rsidR="00AF3A16" w:rsidRPr="007F7E2B" w:rsidRDefault="00AF3A16">
            <w:pPr>
              <w:spacing w:line="259" w:lineRule="auto"/>
              <w:rPr>
                <w:ins w:id="11175" w:author="V2" w:date="2025-04-14T14:19:00Z" w16du:dateUtc="2025-04-14T19:19:00Z"/>
              </w:rPr>
            </w:pPr>
            <w:ins w:id="11176" w:author="V2" w:date="2025-04-14T14:19:00Z" w16du:dateUtc="2025-04-14T19:19:00Z">
              <w:r w:rsidRPr="007F7E2B">
                <w:t xml:space="preserve">Data unit: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609AA11C" w14:textId="77777777" w:rsidR="00AF3A16" w:rsidRPr="007F7E2B" w:rsidRDefault="00AF3A16">
            <w:pPr>
              <w:spacing w:line="259" w:lineRule="auto"/>
              <w:ind w:left="5"/>
              <w:rPr>
                <w:ins w:id="11177" w:author="V2" w:date="2025-04-14T14:19:00Z" w16du:dateUtc="2025-04-14T19:19:00Z"/>
              </w:rPr>
            </w:pPr>
            <w:ins w:id="11178" w:author="V2" w:date="2025-04-14T14:19:00Z" w16du:dateUtc="2025-04-14T19:19:00Z">
              <w:r w:rsidRPr="007F7E2B">
                <w:t xml:space="preserve">Hectares </w:t>
              </w:r>
            </w:ins>
          </w:p>
        </w:tc>
      </w:tr>
      <w:tr w:rsidR="00AF3A16" w:rsidRPr="007F7E2B" w14:paraId="7D742931" w14:textId="77777777">
        <w:trPr>
          <w:gridBefore w:val="1"/>
          <w:wBefore w:w="6" w:type="dxa"/>
          <w:trHeight w:val="545"/>
          <w:ins w:id="11179"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vAlign w:val="center"/>
          </w:tcPr>
          <w:p w14:paraId="1AA7DA1E" w14:textId="77777777" w:rsidR="00AF3A16" w:rsidRPr="007F7E2B" w:rsidRDefault="00AF3A16">
            <w:pPr>
              <w:spacing w:line="259" w:lineRule="auto"/>
              <w:rPr>
                <w:ins w:id="11180" w:author="V2" w:date="2025-04-14T14:19:00Z" w16du:dateUtc="2025-04-14T19:19:00Z"/>
              </w:rPr>
            </w:pPr>
            <w:ins w:id="11181" w:author="V2" w:date="2025-04-14T14:19:00Z" w16du:dateUtc="2025-04-14T19:19:00Z">
              <w:r w:rsidRPr="007F7E2B">
                <w:t xml:space="preserve">Description: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34676400" w14:textId="77777777" w:rsidR="00AF3A16" w:rsidRPr="007F7E2B" w:rsidRDefault="00AF3A16">
            <w:pPr>
              <w:spacing w:line="259" w:lineRule="auto"/>
              <w:ind w:left="5"/>
              <w:rPr>
                <w:ins w:id="11182" w:author="V2" w:date="2025-04-14T14:19:00Z" w16du:dateUtc="2025-04-14T19:19:00Z"/>
              </w:rPr>
            </w:pPr>
            <w:ins w:id="11183" w:author="V2" w:date="2025-04-14T14:19:00Z" w16du:dateUtc="2025-04-14T19:19:00Z">
              <w:r w:rsidRPr="007F7E2B">
                <w:t xml:space="preserve">Area within the stratum covered with accumulated litter </w:t>
              </w:r>
            </w:ins>
          </w:p>
        </w:tc>
      </w:tr>
      <w:tr w:rsidR="00AF3A16" w:rsidRPr="007F7E2B" w14:paraId="1CFBAC4E" w14:textId="77777777">
        <w:trPr>
          <w:gridBefore w:val="1"/>
          <w:wBefore w:w="6" w:type="dxa"/>
          <w:trHeight w:val="335"/>
          <w:ins w:id="11184"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6C5D2ACB" w14:textId="77777777" w:rsidR="00AF3A16" w:rsidRPr="007F7E2B" w:rsidRDefault="00AF3A16">
            <w:pPr>
              <w:spacing w:line="259" w:lineRule="auto"/>
              <w:rPr>
                <w:ins w:id="11185" w:author="V2" w:date="2025-04-14T14:19:00Z" w16du:dateUtc="2025-04-14T19:19:00Z"/>
              </w:rPr>
            </w:pPr>
            <w:ins w:id="11186" w:author="V2" w:date="2025-04-14T14:19:00Z" w16du:dateUtc="2025-04-14T19:19:00Z">
              <w:r w:rsidRPr="007F7E2B">
                <w:t xml:space="preserve">Source of data: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4D3FA076" w14:textId="77777777" w:rsidR="00AF3A16" w:rsidRPr="007F7E2B" w:rsidRDefault="00AF3A16">
            <w:pPr>
              <w:spacing w:line="259" w:lineRule="auto"/>
              <w:ind w:left="5"/>
              <w:rPr>
                <w:ins w:id="11187" w:author="V2" w:date="2025-04-14T14:19:00Z" w16du:dateUtc="2025-04-14T19:19:00Z"/>
              </w:rPr>
            </w:pPr>
            <w:ins w:id="11188" w:author="V2" w:date="2025-04-14T14:19:00Z" w16du:dateUtc="2025-04-14T19:19:00Z">
              <w:r w:rsidRPr="007F7E2B">
                <w:t xml:space="preserve">Field Survey or remote sensing </w:t>
              </w:r>
            </w:ins>
          </w:p>
        </w:tc>
      </w:tr>
      <w:tr w:rsidR="00AF3A16" w:rsidRPr="007F7E2B" w14:paraId="2A62F8F2" w14:textId="77777777">
        <w:trPr>
          <w:gridBefore w:val="1"/>
          <w:wBefore w:w="6" w:type="dxa"/>
          <w:trHeight w:val="800"/>
          <w:ins w:id="11189"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7E0DF337" w14:textId="77777777" w:rsidR="00AF3A16" w:rsidRPr="007F7E2B" w:rsidRDefault="00AF3A16">
            <w:pPr>
              <w:spacing w:line="259" w:lineRule="auto"/>
              <w:rPr>
                <w:ins w:id="11190" w:author="V2" w:date="2025-04-14T14:19:00Z" w16du:dateUtc="2025-04-14T19:19:00Z"/>
              </w:rPr>
            </w:pPr>
            <w:ins w:id="11191" w:author="V2" w:date="2025-04-14T14:19:00Z" w16du:dateUtc="2025-04-14T19:19:00Z">
              <w:r w:rsidRPr="007F7E2B">
                <w:t xml:space="preserve">Justification of choice of data or description of measurement methods and procedures applied: </w:t>
              </w:r>
            </w:ins>
          </w:p>
        </w:tc>
        <w:tc>
          <w:tcPr>
            <w:tcW w:w="4723" w:type="dxa"/>
            <w:gridSpan w:val="2"/>
            <w:tcBorders>
              <w:top w:val="single" w:sz="8" w:space="0" w:color="000000"/>
              <w:left w:val="single" w:sz="8" w:space="0" w:color="000000"/>
              <w:bottom w:val="single" w:sz="8" w:space="0" w:color="000000"/>
              <w:right w:val="single" w:sz="8" w:space="0" w:color="000000"/>
            </w:tcBorders>
            <w:vAlign w:val="center"/>
          </w:tcPr>
          <w:p w14:paraId="78387EBC" w14:textId="77777777" w:rsidR="00AF3A16" w:rsidRPr="007F7E2B" w:rsidRDefault="00AF3A16">
            <w:pPr>
              <w:spacing w:line="259" w:lineRule="auto"/>
              <w:ind w:left="5"/>
              <w:rPr>
                <w:ins w:id="11192" w:author="V2" w:date="2025-04-14T14:19:00Z" w16du:dateUtc="2025-04-14T19:19:00Z"/>
              </w:rPr>
            </w:pPr>
            <w:ins w:id="11193" w:author="V2" w:date="2025-04-14T14:19:00Z" w16du:dateUtc="2025-04-14T19:19:00Z">
              <w:r w:rsidRPr="007F7E2B">
                <w:t xml:space="preserve">Area within the stratum covered with accumulated litter </w:t>
              </w:r>
            </w:ins>
          </w:p>
        </w:tc>
      </w:tr>
      <w:tr w:rsidR="00AF3A16" w:rsidRPr="007F7E2B" w14:paraId="60F9536D" w14:textId="77777777">
        <w:trPr>
          <w:gridBefore w:val="1"/>
          <w:wBefore w:w="6" w:type="dxa"/>
          <w:trHeight w:val="331"/>
          <w:ins w:id="11194"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31F51F20" w14:textId="77777777" w:rsidR="00AF3A16" w:rsidRPr="007F7E2B" w:rsidRDefault="00AF3A16">
            <w:pPr>
              <w:spacing w:line="259" w:lineRule="auto"/>
              <w:rPr>
                <w:ins w:id="11195" w:author="V2" w:date="2025-04-14T14:19:00Z" w16du:dateUtc="2025-04-14T19:19:00Z"/>
              </w:rPr>
            </w:pPr>
            <w:ins w:id="11196" w:author="V2" w:date="2025-04-14T14:19:00Z" w16du:dateUtc="2025-04-14T19:19:00Z">
              <w:r w:rsidRPr="007F7E2B">
                <w:t xml:space="preserve">Any comment: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23B7E5D8" w14:textId="77777777" w:rsidR="00AF3A16" w:rsidRPr="007F7E2B" w:rsidRDefault="00AF3A16">
            <w:pPr>
              <w:spacing w:line="259" w:lineRule="auto"/>
              <w:ind w:left="5"/>
              <w:rPr>
                <w:ins w:id="11197" w:author="V2" w:date="2025-04-14T14:19:00Z" w16du:dateUtc="2025-04-14T19:19:00Z"/>
              </w:rPr>
            </w:pPr>
            <w:ins w:id="11198" w:author="V2" w:date="2025-04-14T14:19:00Z" w16du:dateUtc="2025-04-14T19:19:00Z">
              <w:r w:rsidRPr="007F7E2B">
                <w:t xml:space="preserve">  </w:t>
              </w:r>
            </w:ins>
          </w:p>
        </w:tc>
      </w:tr>
      <w:tr w:rsidR="00AF3A16" w:rsidRPr="007F7E2B" w14:paraId="526386EF" w14:textId="77777777">
        <w:trPr>
          <w:gridBefore w:val="1"/>
          <w:wBefore w:w="6" w:type="dxa"/>
          <w:trHeight w:val="332"/>
          <w:ins w:id="11199"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58027322" w14:textId="77777777" w:rsidR="00AF3A16" w:rsidRPr="007F7E2B" w:rsidRDefault="00AF3A16">
            <w:pPr>
              <w:spacing w:line="259" w:lineRule="auto"/>
              <w:rPr>
                <w:ins w:id="11200" w:author="V2" w:date="2025-04-14T14:19:00Z" w16du:dateUtc="2025-04-14T19:19:00Z"/>
              </w:rPr>
            </w:pPr>
            <w:ins w:id="11201" w:author="V2" w:date="2025-04-14T14:19:00Z" w16du:dateUtc="2025-04-14T19:19:00Z">
              <w:r w:rsidRPr="007F7E2B">
                <w:rPr>
                  <w:sz w:val="22"/>
                </w:rPr>
                <w:t xml:space="preserve">Data Unit / Parameter: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7107C6D3" w14:textId="77777777" w:rsidR="00AF3A16" w:rsidRPr="007F7E2B" w:rsidRDefault="00AF3A16">
            <w:pPr>
              <w:spacing w:line="259" w:lineRule="auto"/>
              <w:ind w:left="5"/>
              <w:rPr>
                <w:ins w:id="11202" w:author="V2" w:date="2025-04-14T14:19:00Z" w16du:dateUtc="2025-04-14T19:19:00Z"/>
              </w:rPr>
            </w:pPr>
            <w:ins w:id="11203" w:author="V2" w:date="2025-04-14T14:19:00Z" w16du:dateUtc="2025-04-14T19:19:00Z">
              <w:r w:rsidRPr="007F7E2B">
                <w:t>z</w:t>
              </w:r>
              <w:r w:rsidRPr="007F7E2B">
                <w:rPr>
                  <w:rFonts w:ascii="Arial" w:eastAsia="Arial" w:hAnsi="Arial" w:cs="Arial"/>
                  <w:b/>
                </w:rPr>
                <w:t xml:space="preserve">  </w:t>
              </w:r>
            </w:ins>
          </w:p>
        </w:tc>
      </w:tr>
      <w:tr w:rsidR="00AF3A16" w:rsidRPr="007F7E2B" w14:paraId="101E53DD" w14:textId="77777777">
        <w:trPr>
          <w:gridBefore w:val="1"/>
          <w:wBefore w:w="6" w:type="dxa"/>
          <w:trHeight w:val="335"/>
          <w:ins w:id="11204"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4F3C6972" w14:textId="77777777" w:rsidR="00AF3A16" w:rsidRPr="007F7E2B" w:rsidRDefault="00AF3A16">
            <w:pPr>
              <w:spacing w:line="259" w:lineRule="auto"/>
              <w:rPr>
                <w:ins w:id="11205" w:author="V2" w:date="2025-04-14T14:19:00Z" w16du:dateUtc="2025-04-14T19:19:00Z"/>
              </w:rPr>
            </w:pPr>
            <w:ins w:id="11206" w:author="V2" w:date="2025-04-14T14:19:00Z" w16du:dateUtc="2025-04-14T19:19:00Z">
              <w:r w:rsidRPr="007F7E2B">
                <w:t xml:space="preserve">Data unit: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5BA62676" w14:textId="77777777" w:rsidR="00AF3A16" w:rsidRPr="007F7E2B" w:rsidRDefault="00AF3A16">
            <w:pPr>
              <w:spacing w:line="259" w:lineRule="auto"/>
              <w:ind w:left="5"/>
              <w:rPr>
                <w:ins w:id="11207" w:author="V2" w:date="2025-04-14T14:19:00Z" w16du:dateUtc="2025-04-14T19:19:00Z"/>
              </w:rPr>
            </w:pPr>
            <w:ins w:id="11208" w:author="V2" w:date="2025-04-14T14:19:00Z" w16du:dateUtc="2025-04-14T19:19:00Z">
              <w:r w:rsidRPr="007F7E2B">
                <w:t xml:space="preserve"># </w:t>
              </w:r>
            </w:ins>
          </w:p>
        </w:tc>
      </w:tr>
      <w:tr w:rsidR="00AF3A16" w:rsidRPr="007F7E2B" w14:paraId="505D6D81" w14:textId="77777777">
        <w:trPr>
          <w:gridBefore w:val="1"/>
          <w:wBefore w:w="6" w:type="dxa"/>
          <w:trHeight w:val="480"/>
          <w:ins w:id="11209"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vAlign w:val="center"/>
          </w:tcPr>
          <w:p w14:paraId="7683F456" w14:textId="77777777" w:rsidR="00AF3A16" w:rsidRPr="007F7E2B" w:rsidRDefault="00AF3A16">
            <w:pPr>
              <w:spacing w:line="259" w:lineRule="auto"/>
              <w:rPr>
                <w:ins w:id="11210" w:author="V2" w:date="2025-04-14T14:19:00Z" w16du:dateUtc="2025-04-14T19:19:00Z"/>
              </w:rPr>
            </w:pPr>
            <w:ins w:id="11211" w:author="V2" w:date="2025-04-14T14:19:00Z" w16du:dateUtc="2025-04-14T19:19:00Z">
              <w:r w:rsidRPr="007F7E2B">
                <w:t xml:space="preserve">Description: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3F418A24" w14:textId="77777777" w:rsidR="00AF3A16" w:rsidRPr="007F7E2B" w:rsidRDefault="00AF3A16">
            <w:pPr>
              <w:spacing w:line="259" w:lineRule="auto"/>
              <w:ind w:left="5"/>
              <w:rPr>
                <w:ins w:id="11212" w:author="V2" w:date="2025-04-14T14:19:00Z" w16du:dateUtc="2025-04-14T19:19:00Z"/>
              </w:rPr>
            </w:pPr>
            <w:ins w:id="11213" w:author="V2" w:date="2025-04-14T14:19:00Z" w16du:dateUtc="2025-04-14T19:19:00Z">
              <w:r w:rsidRPr="007F7E2B">
                <w:t xml:space="preserve">number of sample points for point source litter sampling  </w:t>
              </w:r>
            </w:ins>
          </w:p>
        </w:tc>
      </w:tr>
      <w:tr w:rsidR="00AF3A16" w:rsidRPr="007F7E2B" w14:paraId="6B7D5A41" w14:textId="77777777">
        <w:trPr>
          <w:gridBefore w:val="1"/>
          <w:wBefore w:w="6" w:type="dxa"/>
          <w:trHeight w:val="336"/>
          <w:ins w:id="11214"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2B3ED351" w14:textId="77777777" w:rsidR="00AF3A16" w:rsidRPr="007F7E2B" w:rsidRDefault="00AF3A16">
            <w:pPr>
              <w:spacing w:line="259" w:lineRule="auto"/>
              <w:rPr>
                <w:ins w:id="11215" w:author="V2" w:date="2025-04-14T14:19:00Z" w16du:dateUtc="2025-04-14T19:19:00Z"/>
              </w:rPr>
            </w:pPr>
            <w:ins w:id="11216" w:author="V2" w:date="2025-04-14T14:19:00Z" w16du:dateUtc="2025-04-14T19:19:00Z">
              <w:r w:rsidRPr="007F7E2B">
                <w:t xml:space="preserve">Source of data: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243DA205" w14:textId="77777777" w:rsidR="00AF3A16" w:rsidRPr="007F7E2B" w:rsidRDefault="00AF3A16">
            <w:pPr>
              <w:spacing w:line="259" w:lineRule="auto"/>
              <w:ind w:left="5"/>
              <w:rPr>
                <w:ins w:id="11217" w:author="V2" w:date="2025-04-14T14:19:00Z" w16du:dateUtc="2025-04-14T19:19:00Z"/>
              </w:rPr>
            </w:pPr>
            <w:ins w:id="11218" w:author="V2" w:date="2025-04-14T14:19:00Z" w16du:dateUtc="2025-04-14T19:19:00Z">
              <w:r w:rsidRPr="007F7E2B">
                <w:t xml:space="preserve">Field survey </w:t>
              </w:r>
            </w:ins>
          </w:p>
        </w:tc>
      </w:tr>
      <w:tr w:rsidR="00AF3A16" w:rsidRPr="007F7E2B" w14:paraId="47686904" w14:textId="77777777">
        <w:trPr>
          <w:gridBefore w:val="1"/>
          <w:wBefore w:w="6" w:type="dxa"/>
          <w:trHeight w:val="799"/>
          <w:ins w:id="11219"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42FC518B" w14:textId="77777777" w:rsidR="00AF3A16" w:rsidRPr="007F7E2B" w:rsidRDefault="00AF3A16">
            <w:pPr>
              <w:spacing w:line="259" w:lineRule="auto"/>
              <w:ind w:right="9"/>
              <w:rPr>
                <w:ins w:id="11220" w:author="V2" w:date="2025-04-14T14:19:00Z" w16du:dateUtc="2025-04-14T19:19:00Z"/>
              </w:rPr>
            </w:pPr>
            <w:ins w:id="11221" w:author="V2" w:date="2025-04-14T14:19:00Z" w16du:dateUtc="2025-04-14T19:19:00Z">
              <w:r w:rsidRPr="007F7E2B">
                <w:t xml:space="preserve">Justification of choice of data or description of measurement methods and procedures applied: </w:t>
              </w:r>
            </w:ins>
          </w:p>
        </w:tc>
        <w:tc>
          <w:tcPr>
            <w:tcW w:w="4723" w:type="dxa"/>
            <w:gridSpan w:val="2"/>
            <w:tcBorders>
              <w:top w:val="single" w:sz="8" w:space="0" w:color="000000"/>
              <w:left w:val="single" w:sz="8" w:space="0" w:color="000000"/>
              <w:bottom w:val="single" w:sz="8" w:space="0" w:color="000000"/>
              <w:right w:val="single" w:sz="8" w:space="0" w:color="000000"/>
            </w:tcBorders>
            <w:vAlign w:val="center"/>
          </w:tcPr>
          <w:p w14:paraId="64D12AEB" w14:textId="77777777" w:rsidR="00AF3A16" w:rsidRPr="007F7E2B" w:rsidRDefault="00AF3A16">
            <w:pPr>
              <w:spacing w:line="259" w:lineRule="auto"/>
              <w:ind w:left="5"/>
              <w:rPr>
                <w:ins w:id="11222" w:author="V2" w:date="2025-04-14T14:19:00Z" w16du:dateUtc="2025-04-14T19:19:00Z"/>
              </w:rPr>
            </w:pPr>
            <w:ins w:id="11223" w:author="V2" w:date="2025-04-14T14:19:00Z" w16du:dateUtc="2025-04-14T19:19:00Z">
              <w:r w:rsidRPr="007F7E2B">
                <w:t xml:space="preserve">The number of sample points for point source litter sampling at a given source </w:t>
              </w:r>
            </w:ins>
          </w:p>
        </w:tc>
      </w:tr>
      <w:tr w:rsidR="00AF3A16" w:rsidRPr="007F7E2B" w14:paraId="197A36AA" w14:textId="77777777">
        <w:trPr>
          <w:gridBefore w:val="1"/>
          <w:wBefore w:w="6" w:type="dxa"/>
          <w:trHeight w:val="331"/>
          <w:ins w:id="11224"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0B918AA9" w14:textId="77777777" w:rsidR="00AF3A16" w:rsidRPr="007F7E2B" w:rsidRDefault="00AF3A16">
            <w:pPr>
              <w:spacing w:line="259" w:lineRule="auto"/>
              <w:rPr>
                <w:ins w:id="11225" w:author="V2" w:date="2025-04-14T14:19:00Z" w16du:dateUtc="2025-04-14T19:19:00Z"/>
              </w:rPr>
            </w:pPr>
            <w:ins w:id="11226" w:author="V2" w:date="2025-04-14T14:19:00Z" w16du:dateUtc="2025-04-14T19:19:00Z">
              <w:r w:rsidRPr="007F7E2B">
                <w:t xml:space="preserve">Any comment: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69811E74" w14:textId="77777777" w:rsidR="00AF3A16" w:rsidRPr="007F7E2B" w:rsidRDefault="00AF3A16">
            <w:pPr>
              <w:spacing w:line="259" w:lineRule="auto"/>
              <w:ind w:left="5"/>
              <w:rPr>
                <w:ins w:id="11227" w:author="V2" w:date="2025-04-14T14:19:00Z" w16du:dateUtc="2025-04-14T19:19:00Z"/>
              </w:rPr>
            </w:pPr>
            <w:ins w:id="11228" w:author="V2" w:date="2025-04-14T14:19:00Z" w16du:dateUtc="2025-04-14T19:19:00Z">
              <w:r w:rsidRPr="007F7E2B">
                <w:t xml:space="preserve">  </w:t>
              </w:r>
            </w:ins>
          </w:p>
        </w:tc>
      </w:tr>
      <w:tr w:rsidR="00AF3A16" w:rsidRPr="007F7E2B" w14:paraId="14437578" w14:textId="77777777">
        <w:trPr>
          <w:gridBefore w:val="1"/>
          <w:wBefore w:w="6" w:type="dxa"/>
          <w:trHeight w:val="334"/>
          <w:ins w:id="11229"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008FC82A" w14:textId="77777777" w:rsidR="00AF3A16" w:rsidRPr="007F7E2B" w:rsidRDefault="00AF3A16">
            <w:pPr>
              <w:spacing w:line="259" w:lineRule="auto"/>
              <w:rPr>
                <w:ins w:id="11230" w:author="V2" w:date="2025-04-14T14:19:00Z" w16du:dateUtc="2025-04-14T19:19:00Z"/>
              </w:rPr>
            </w:pPr>
            <w:ins w:id="11231" w:author="V2" w:date="2025-04-14T14:19:00Z" w16du:dateUtc="2025-04-14T19:19:00Z">
              <w:r w:rsidRPr="007F7E2B">
                <w:rPr>
                  <w:sz w:val="22"/>
                </w:rPr>
                <w:t xml:space="preserve">Data Unit / Parameter: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26FEB3C6" w14:textId="77777777" w:rsidR="00AF3A16" w:rsidRPr="007F7E2B" w:rsidRDefault="00AF3A16">
            <w:pPr>
              <w:spacing w:line="259" w:lineRule="auto"/>
              <w:ind w:left="5"/>
              <w:rPr>
                <w:ins w:id="11232" w:author="V2" w:date="2025-04-14T14:19:00Z" w16du:dateUtc="2025-04-14T19:19:00Z"/>
              </w:rPr>
            </w:pPr>
            <w:ins w:id="11233" w:author="V2" w:date="2025-04-14T14:19:00Z" w16du:dateUtc="2025-04-14T19:19:00Z">
              <w:r w:rsidRPr="007F7E2B">
                <w:t>D</w:t>
              </w:r>
              <w:r w:rsidRPr="007F7E2B">
                <w:rPr>
                  <w:vertAlign w:val="subscript"/>
                </w:rPr>
                <w:t>l</w:t>
              </w:r>
              <w:r w:rsidRPr="007F7E2B">
                <w:rPr>
                  <w:rFonts w:ascii="Arial" w:eastAsia="Arial" w:hAnsi="Arial" w:cs="Arial"/>
                  <w:b/>
                </w:rPr>
                <w:t xml:space="preserve">  </w:t>
              </w:r>
            </w:ins>
          </w:p>
        </w:tc>
      </w:tr>
      <w:tr w:rsidR="00AF3A16" w:rsidRPr="007F7E2B" w14:paraId="615AF2A4" w14:textId="77777777">
        <w:trPr>
          <w:gridBefore w:val="1"/>
          <w:wBefore w:w="6" w:type="dxa"/>
          <w:trHeight w:val="335"/>
          <w:ins w:id="11234"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7AFE46F5" w14:textId="77777777" w:rsidR="00AF3A16" w:rsidRPr="007F7E2B" w:rsidRDefault="00AF3A16">
            <w:pPr>
              <w:spacing w:line="259" w:lineRule="auto"/>
              <w:rPr>
                <w:ins w:id="11235" w:author="V2" w:date="2025-04-14T14:19:00Z" w16du:dateUtc="2025-04-14T19:19:00Z"/>
              </w:rPr>
            </w:pPr>
            <w:ins w:id="11236" w:author="V2" w:date="2025-04-14T14:19:00Z" w16du:dateUtc="2025-04-14T19:19:00Z">
              <w:r w:rsidRPr="007F7E2B">
                <w:t xml:space="preserve">Data unit: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07F51CB5" w14:textId="77777777" w:rsidR="00AF3A16" w:rsidRPr="007F7E2B" w:rsidRDefault="00AF3A16">
            <w:pPr>
              <w:spacing w:line="259" w:lineRule="auto"/>
              <w:ind w:left="5"/>
              <w:rPr>
                <w:ins w:id="11237" w:author="V2" w:date="2025-04-14T14:19:00Z" w16du:dateUtc="2025-04-14T19:19:00Z"/>
              </w:rPr>
            </w:pPr>
            <w:ins w:id="11238" w:author="V2" w:date="2025-04-14T14:19:00Z" w16du:dateUtc="2025-04-14T19:19:00Z">
              <w:r w:rsidRPr="007F7E2B">
                <w:t>g/cm</w:t>
              </w:r>
              <w:r w:rsidRPr="007F7E2B">
                <w:rPr>
                  <w:vertAlign w:val="superscript"/>
                </w:rPr>
                <w:t>3</w:t>
              </w:r>
              <w:r w:rsidRPr="007F7E2B">
                <w:t xml:space="preserve"> </w:t>
              </w:r>
            </w:ins>
          </w:p>
        </w:tc>
      </w:tr>
      <w:tr w:rsidR="00AF3A16" w:rsidRPr="007F7E2B" w14:paraId="4BE6ADC3" w14:textId="77777777">
        <w:trPr>
          <w:gridBefore w:val="1"/>
          <w:wBefore w:w="6" w:type="dxa"/>
          <w:trHeight w:val="335"/>
          <w:ins w:id="11239"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791B61D4" w14:textId="77777777" w:rsidR="00AF3A16" w:rsidRPr="007F7E2B" w:rsidRDefault="00AF3A16">
            <w:pPr>
              <w:spacing w:line="259" w:lineRule="auto"/>
              <w:rPr>
                <w:ins w:id="11240" w:author="V2" w:date="2025-04-14T14:19:00Z" w16du:dateUtc="2025-04-14T19:19:00Z"/>
              </w:rPr>
            </w:pPr>
            <w:ins w:id="11241" w:author="V2" w:date="2025-04-14T14:19:00Z" w16du:dateUtc="2025-04-14T19:19:00Z">
              <w:r w:rsidRPr="007F7E2B">
                <w:t xml:space="preserve">Description: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2A850391" w14:textId="77777777" w:rsidR="00AF3A16" w:rsidRPr="007F7E2B" w:rsidRDefault="00AF3A16">
            <w:pPr>
              <w:spacing w:line="259" w:lineRule="auto"/>
              <w:ind w:left="5"/>
              <w:rPr>
                <w:ins w:id="11242" w:author="V2" w:date="2025-04-14T14:19:00Z" w16du:dateUtc="2025-04-14T19:19:00Z"/>
              </w:rPr>
            </w:pPr>
            <w:ins w:id="11243" w:author="V2" w:date="2025-04-14T14:19:00Z" w16du:dateUtc="2025-04-14T19:19:00Z">
              <w:r w:rsidRPr="007F7E2B">
                <w:t xml:space="preserve">Density of the litter </w:t>
              </w:r>
            </w:ins>
          </w:p>
        </w:tc>
      </w:tr>
      <w:tr w:rsidR="00AF3A16" w:rsidRPr="007F7E2B" w14:paraId="786B1B55" w14:textId="77777777">
        <w:trPr>
          <w:gridBefore w:val="1"/>
          <w:wBefore w:w="6" w:type="dxa"/>
          <w:trHeight w:val="335"/>
          <w:ins w:id="11244"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6BA4F4BE" w14:textId="77777777" w:rsidR="00AF3A16" w:rsidRPr="007F7E2B" w:rsidRDefault="00AF3A16">
            <w:pPr>
              <w:spacing w:line="259" w:lineRule="auto"/>
              <w:rPr>
                <w:ins w:id="11245" w:author="V2" w:date="2025-04-14T14:19:00Z" w16du:dateUtc="2025-04-14T19:19:00Z"/>
              </w:rPr>
            </w:pPr>
            <w:ins w:id="11246" w:author="V2" w:date="2025-04-14T14:19:00Z" w16du:dateUtc="2025-04-14T19:19:00Z">
              <w:r w:rsidRPr="007F7E2B">
                <w:t xml:space="preserve">Source of data: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324E143C" w14:textId="77777777" w:rsidR="00AF3A16" w:rsidRPr="007F7E2B" w:rsidRDefault="00AF3A16">
            <w:pPr>
              <w:spacing w:line="259" w:lineRule="auto"/>
              <w:ind w:left="5"/>
              <w:rPr>
                <w:ins w:id="11247" w:author="V2" w:date="2025-04-14T14:19:00Z" w16du:dateUtc="2025-04-14T19:19:00Z"/>
              </w:rPr>
            </w:pPr>
            <w:ins w:id="11248" w:author="V2" w:date="2025-04-14T14:19:00Z" w16du:dateUtc="2025-04-14T19:19:00Z">
              <w:r w:rsidRPr="007F7E2B">
                <w:t xml:space="preserve">Laboratory measurement of field samples </w:t>
              </w:r>
            </w:ins>
          </w:p>
        </w:tc>
      </w:tr>
      <w:tr w:rsidR="00AF3A16" w:rsidRPr="007F7E2B" w14:paraId="3C099CB7" w14:textId="77777777">
        <w:trPr>
          <w:gridBefore w:val="1"/>
          <w:wBefore w:w="6" w:type="dxa"/>
          <w:trHeight w:val="801"/>
          <w:ins w:id="11249"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40048E68" w14:textId="77777777" w:rsidR="00AF3A16" w:rsidRPr="007F7E2B" w:rsidRDefault="00AF3A16">
            <w:pPr>
              <w:spacing w:line="259" w:lineRule="auto"/>
              <w:rPr>
                <w:ins w:id="11250" w:author="V2" w:date="2025-04-14T14:19:00Z" w16du:dateUtc="2025-04-14T19:19:00Z"/>
              </w:rPr>
            </w:pPr>
            <w:ins w:id="11251" w:author="V2" w:date="2025-04-14T14:19:00Z" w16du:dateUtc="2025-04-14T19:19:00Z">
              <w:r w:rsidRPr="007F7E2B">
                <w:lastRenderedPageBreak/>
                <w:t xml:space="preserve">Justification of choice of data or description of measurement methods and procedures applied: </w:t>
              </w:r>
            </w:ins>
          </w:p>
        </w:tc>
        <w:tc>
          <w:tcPr>
            <w:tcW w:w="4723" w:type="dxa"/>
            <w:gridSpan w:val="2"/>
            <w:tcBorders>
              <w:top w:val="single" w:sz="8" w:space="0" w:color="000000"/>
              <w:left w:val="single" w:sz="8" w:space="0" w:color="000000"/>
              <w:bottom w:val="single" w:sz="8" w:space="0" w:color="000000"/>
              <w:right w:val="single" w:sz="8" w:space="0" w:color="000000"/>
            </w:tcBorders>
            <w:vAlign w:val="center"/>
          </w:tcPr>
          <w:p w14:paraId="09D7EF72" w14:textId="77777777" w:rsidR="00AF3A16" w:rsidRPr="007F7E2B" w:rsidRDefault="00AF3A16">
            <w:pPr>
              <w:spacing w:line="259" w:lineRule="auto"/>
              <w:ind w:left="5"/>
              <w:rPr>
                <w:ins w:id="11252" w:author="V2" w:date="2025-04-14T14:19:00Z" w16du:dateUtc="2025-04-14T19:19:00Z"/>
              </w:rPr>
            </w:pPr>
            <w:ins w:id="11253" w:author="V2" w:date="2025-04-14T14:19:00Z" w16du:dateUtc="2025-04-14T19:19:00Z">
              <w:r w:rsidRPr="007F7E2B">
                <w:t xml:space="preserve">Density of the litter collected at the point source sampling points </w:t>
              </w:r>
            </w:ins>
          </w:p>
        </w:tc>
      </w:tr>
      <w:tr w:rsidR="00AF3A16" w:rsidRPr="007F7E2B" w14:paraId="555AD948" w14:textId="77777777">
        <w:trPr>
          <w:gridBefore w:val="1"/>
          <w:wBefore w:w="6" w:type="dxa"/>
          <w:trHeight w:val="332"/>
          <w:ins w:id="11254" w:author="V2" w:date="2025-04-14T14:19:00Z" w16du:dateUtc="2025-04-14T19:19:00Z"/>
        </w:trPr>
        <w:tc>
          <w:tcPr>
            <w:tcW w:w="4259" w:type="dxa"/>
            <w:gridSpan w:val="2"/>
            <w:tcBorders>
              <w:top w:val="single" w:sz="8" w:space="0" w:color="000000"/>
              <w:left w:val="single" w:sz="8" w:space="0" w:color="000000"/>
              <w:bottom w:val="single" w:sz="8" w:space="0" w:color="000000"/>
              <w:right w:val="single" w:sz="8" w:space="0" w:color="000000"/>
            </w:tcBorders>
            <w:shd w:val="clear" w:color="auto" w:fill="C2D7E0"/>
          </w:tcPr>
          <w:p w14:paraId="57CDEA14" w14:textId="77777777" w:rsidR="00AF3A16" w:rsidRPr="007F7E2B" w:rsidRDefault="00AF3A16">
            <w:pPr>
              <w:spacing w:line="259" w:lineRule="auto"/>
              <w:rPr>
                <w:ins w:id="11255" w:author="V2" w:date="2025-04-14T14:19:00Z" w16du:dateUtc="2025-04-14T19:19:00Z"/>
              </w:rPr>
            </w:pPr>
            <w:ins w:id="11256" w:author="V2" w:date="2025-04-14T14:19:00Z" w16du:dateUtc="2025-04-14T19:19:00Z">
              <w:r w:rsidRPr="007F7E2B">
                <w:t xml:space="preserve">Any comment: </w:t>
              </w:r>
            </w:ins>
          </w:p>
        </w:tc>
        <w:tc>
          <w:tcPr>
            <w:tcW w:w="4723" w:type="dxa"/>
            <w:gridSpan w:val="2"/>
            <w:tcBorders>
              <w:top w:val="single" w:sz="8" w:space="0" w:color="000000"/>
              <w:left w:val="single" w:sz="8" w:space="0" w:color="000000"/>
              <w:bottom w:val="single" w:sz="8" w:space="0" w:color="000000"/>
              <w:right w:val="single" w:sz="8" w:space="0" w:color="000000"/>
            </w:tcBorders>
          </w:tcPr>
          <w:p w14:paraId="1199D3B1" w14:textId="77777777" w:rsidR="00AF3A16" w:rsidRPr="007F7E2B" w:rsidRDefault="00AF3A16">
            <w:pPr>
              <w:spacing w:line="259" w:lineRule="auto"/>
              <w:ind w:left="5"/>
              <w:rPr>
                <w:ins w:id="11257" w:author="V2" w:date="2025-04-14T14:19:00Z" w16du:dateUtc="2025-04-14T19:19:00Z"/>
              </w:rPr>
            </w:pPr>
            <w:ins w:id="11258" w:author="V2" w:date="2025-04-14T14:19:00Z" w16du:dateUtc="2025-04-14T19:19:00Z">
              <w:r w:rsidRPr="007F7E2B">
                <w:t xml:space="preserve">  </w:t>
              </w:r>
            </w:ins>
          </w:p>
        </w:tc>
      </w:tr>
    </w:tbl>
    <w:p w14:paraId="194E90E6" w14:textId="77777777" w:rsidR="00AF3A16" w:rsidRPr="007F7E2B" w:rsidRDefault="00AF3A16">
      <w:pPr>
        <w:spacing w:after="215" w:line="259" w:lineRule="auto"/>
        <w:jc w:val="both"/>
        <w:rPr>
          <w:ins w:id="11259" w:author="V2" w:date="2025-04-14T14:19:00Z" w16du:dateUtc="2025-04-14T19:19:00Z"/>
        </w:rPr>
      </w:pPr>
      <w:ins w:id="11260" w:author="V2" w:date="2025-04-14T14:19:00Z" w16du:dateUtc="2025-04-14T19:19:00Z">
        <w:r w:rsidRPr="007F7E2B">
          <w:rPr>
            <w:sz w:val="22"/>
          </w:rPr>
          <w:t xml:space="preserve"> </w:t>
        </w:r>
      </w:ins>
    </w:p>
    <w:p w14:paraId="7619970D" w14:textId="77777777" w:rsidR="00AF3A16" w:rsidRPr="007F7E2B" w:rsidRDefault="00AF3A16">
      <w:pPr>
        <w:spacing w:after="218" w:line="259" w:lineRule="auto"/>
        <w:jc w:val="both"/>
        <w:rPr>
          <w:ins w:id="11261" w:author="V2" w:date="2025-04-14T14:19:00Z" w16du:dateUtc="2025-04-14T19:19:00Z"/>
        </w:rPr>
      </w:pPr>
      <w:ins w:id="11262" w:author="V2" w:date="2025-04-14T14:19:00Z" w16du:dateUtc="2025-04-14T19:19:00Z">
        <w:r w:rsidRPr="007F7E2B">
          <w:rPr>
            <w:sz w:val="22"/>
          </w:rPr>
          <w:t xml:space="preserve"> </w:t>
        </w:r>
      </w:ins>
    </w:p>
    <w:p w14:paraId="4EC4C336" w14:textId="77777777" w:rsidR="00AF3A16" w:rsidRPr="007F7E2B" w:rsidRDefault="00AF3A16">
      <w:pPr>
        <w:spacing w:line="259" w:lineRule="auto"/>
        <w:jc w:val="both"/>
        <w:rPr>
          <w:ins w:id="11263" w:author="V2" w:date="2025-04-14T14:19:00Z" w16du:dateUtc="2025-04-14T19:19:00Z"/>
        </w:rPr>
      </w:pPr>
      <w:ins w:id="11264" w:author="V2" w:date="2025-04-14T14:19:00Z" w16du:dateUtc="2025-04-14T19:19:00Z">
        <w:r w:rsidRPr="007F7E2B">
          <w:rPr>
            <w:sz w:val="22"/>
          </w:rPr>
          <w:t xml:space="preserve"> </w:t>
        </w:r>
      </w:ins>
    </w:p>
    <w:tbl>
      <w:tblPr>
        <w:tblStyle w:val="TableGrid0"/>
        <w:tblW w:w="8980" w:type="dxa"/>
        <w:tblInd w:w="614" w:type="dxa"/>
        <w:tblCellMar>
          <w:top w:w="43" w:type="dxa"/>
          <w:left w:w="106" w:type="dxa"/>
          <w:right w:w="115" w:type="dxa"/>
        </w:tblCellMar>
        <w:tblLook w:val="04A0" w:firstRow="1" w:lastRow="0" w:firstColumn="1" w:lastColumn="0" w:noHBand="0" w:noVBand="1"/>
      </w:tblPr>
      <w:tblGrid>
        <w:gridCol w:w="4256"/>
        <w:gridCol w:w="4724"/>
      </w:tblGrid>
      <w:tr w:rsidR="00AF3A16" w:rsidRPr="007F7E2B" w14:paraId="1F9C9C63" w14:textId="77777777">
        <w:trPr>
          <w:trHeight w:val="333"/>
          <w:ins w:id="1126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D81C143" w14:textId="77777777" w:rsidR="00AF3A16" w:rsidRPr="007F7E2B" w:rsidRDefault="00AF3A16">
            <w:pPr>
              <w:spacing w:line="259" w:lineRule="auto"/>
              <w:rPr>
                <w:ins w:id="11266" w:author="V2" w:date="2025-04-14T14:19:00Z" w16du:dateUtc="2025-04-14T19:19:00Z"/>
              </w:rPr>
            </w:pPr>
            <w:ins w:id="11267" w:author="V2" w:date="2025-04-14T14:19:00Z" w16du:dateUtc="2025-04-14T19:19:00Z">
              <w:r w:rsidRPr="007F7E2B">
                <w:rPr>
                  <w:sz w:val="22"/>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25E00E98" w14:textId="77777777" w:rsidR="00AF3A16" w:rsidRPr="007F7E2B" w:rsidRDefault="00AF3A16">
            <w:pPr>
              <w:spacing w:line="259" w:lineRule="auto"/>
              <w:ind w:left="5"/>
              <w:rPr>
                <w:ins w:id="11268" w:author="V2" w:date="2025-04-14T14:19:00Z" w16du:dateUtc="2025-04-14T19:19:00Z"/>
              </w:rPr>
            </w:pPr>
            <w:ins w:id="11269" w:author="V2" w:date="2025-04-14T14:19:00Z" w16du:dateUtc="2025-04-14T19:19:00Z">
              <w:r w:rsidRPr="007F7E2B">
                <w:t>PS#</w:t>
              </w:r>
              <w:r w:rsidRPr="007F7E2B">
                <w:rPr>
                  <w:rFonts w:ascii="Arial" w:eastAsia="Arial" w:hAnsi="Arial" w:cs="Arial"/>
                  <w:b/>
                </w:rPr>
                <w:t xml:space="preserve">  </w:t>
              </w:r>
            </w:ins>
          </w:p>
        </w:tc>
      </w:tr>
      <w:tr w:rsidR="00AF3A16" w:rsidRPr="007F7E2B" w14:paraId="627DFEB5" w14:textId="77777777">
        <w:trPr>
          <w:trHeight w:val="335"/>
          <w:ins w:id="1127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6283A29" w14:textId="77777777" w:rsidR="00AF3A16" w:rsidRPr="007F7E2B" w:rsidRDefault="00AF3A16">
            <w:pPr>
              <w:spacing w:line="259" w:lineRule="auto"/>
              <w:rPr>
                <w:ins w:id="11271" w:author="V2" w:date="2025-04-14T14:19:00Z" w16du:dateUtc="2025-04-14T19:19:00Z"/>
              </w:rPr>
            </w:pPr>
            <w:ins w:id="11272"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604C1993" w14:textId="77777777" w:rsidR="00AF3A16" w:rsidRPr="007F7E2B" w:rsidRDefault="00AF3A16">
            <w:pPr>
              <w:spacing w:line="259" w:lineRule="auto"/>
              <w:ind w:left="5"/>
              <w:rPr>
                <w:ins w:id="11273" w:author="V2" w:date="2025-04-14T14:19:00Z" w16du:dateUtc="2025-04-14T19:19:00Z"/>
              </w:rPr>
            </w:pPr>
            <w:ins w:id="11274" w:author="V2" w:date="2025-04-14T14:19:00Z" w16du:dateUtc="2025-04-14T19:19:00Z">
              <w:r w:rsidRPr="007F7E2B">
                <w:t xml:space="preserve"># </w:t>
              </w:r>
            </w:ins>
          </w:p>
        </w:tc>
      </w:tr>
      <w:tr w:rsidR="00AF3A16" w:rsidRPr="007F7E2B" w14:paraId="7CCCE1B8" w14:textId="77777777">
        <w:trPr>
          <w:trHeight w:val="335"/>
          <w:ins w:id="1127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6A14B96" w14:textId="77777777" w:rsidR="00AF3A16" w:rsidRPr="007F7E2B" w:rsidRDefault="00AF3A16">
            <w:pPr>
              <w:spacing w:line="259" w:lineRule="auto"/>
              <w:rPr>
                <w:ins w:id="11276" w:author="V2" w:date="2025-04-14T14:19:00Z" w16du:dateUtc="2025-04-14T19:19:00Z"/>
              </w:rPr>
            </w:pPr>
            <w:ins w:id="11277"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44DD6733" w14:textId="77777777" w:rsidR="00AF3A16" w:rsidRPr="007F7E2B" w:rsidRDefault="00AF3A16">
            <w:pPr>
              <w:spacing w:line="259" w:lineRule="auto"/>
              <w:ind w:left="5"/>
              <w:rPr>
                <w:ins w:id="11278" w:author="V2" w:date="2025-04-14T14:19:00Z" w16du:dateUtc="2025-04-14T19:19:00Z"/>
              </w:rPr>
            </w:pPr>
            <w:ins w:id="11279" w:author="V2" w:date="2025-04-14T14:19:00Z" w16du:dateUtc="2025-04-14T19:19:00Z">
              <w:r w:rsidRPr="007F7E2B">
                <w:t xml:space="preserve">Number of accounted point sources per hectare </w:t>
              </w:r>
            </w:ins>
          </w:p>
        </w:tc>
      </w:tr>
      <w:tr w:rsidR="00AF3A16" w:rsidRPr="007F7E2B" w14:paraId="4C9145C1" w14:textId="77777777">
        <w:trPr>
          <w:trHeight w:val="335"/>
          <w:ins w:id="1128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AFC5A03" w14:textId="77777777" w:rsidR="00AF3A16" w:rsidRPr="007F7E2B" w:rsidRDefault="00AF3A16">
            <w:pPr>
              <w:spacing w:line="259" w:lineRule="auto"/>
              <w:rPr>
                <w:ins w:id="11281" w:author="V2" w:date="2025-04-14T14:19:00Z" w16du:dateUtc="2025-04-14T19:19:00Z"/>
              </w:rPr>
            </w:pPr>
            <w:ins w:id="11282"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1E15FCD5" w14:textId="77777777" w:rsidR="00AF3A16" w:rsidRPr="007F7E2B" w:rsidRDefault="00AF3A16">
            <w:pPr>
              <w:spacing w:line="259" w:lineRule="auto"/>
              <w:ind w:left="5"/>
              <w:rPr>
                <w:ins w:id="11283" w:author="V2" w:date="2025-04-14T14:19:00Z" w16du:dateUtc="2025-04-14T19:19:00Z"/>
              </w:rPr>
            </w:pPr>
            <w:ins w:id="11284" w:author="V2" w:date="2025-04-14T14:19:00Z" w16du:dateUtc="2025-04-14T19:19:00Z">
              <w:r w:rsidRPr="007F7E2B">
                <w:t xml:space="preserve">Field survey or remote sensing </w:t>
              </w:r>
            </w:ins>
          </w:p>
        </w:tc>
      </w:tr>
      <w:tr w:rsidR="00AF3A16" w:rsidRPr="007F7E2B" w14:paraId="7503A2AB" w14:textId="77777777">
        <w:trPr>
          <w:trHeight w:val="800"/>
          <w:ins w:id="1128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C2DD6CD" w14:textId="77777777" w:rsidR="00AF3A16" w:rsidRPr="007F7E2B" w:rsidRDefault="00AF3A16">
            <w:pPr>
              <w:spacing w:line="259" w:lineRule="auto"/>
              <w:rPr>
                <w:ins w:id="11286" w:author="V2" w:date="2025-04-14T14:19:00Z" w16du:dateUtc="2025-04-14T19:19:00Z"/>
              </w:rPr>
            </w:pPr>
            <w:ins w:id="11287"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05966093" w14:textId="77777777" w:rsidR="00AF3A16" w:rsidRPr="007F7E2B" w:rsidRDefault="00AF3A16">
            <w:pPr>
              <w:spacing w:line="259" w:lineRule="auto"/>
              <w:ind w:left="5"/>
              <w:rPr>
                <w:ins w:id="11288" w:author="V2" w:date="2025-04-14T14:19:00Z" w16du:dateUtc="2025-04-14T19:19:00Z"/>
              </w:rPr>
            </w:pPr>
            <w:ins w:id="11289" w:author="V2" w:date="2025-04-14T14:19:00Z" w16du:dateUtc="2025-04-14T19:19:00Z">
              <w:r w:rsidRPr="007F7E2B">
                <w:t xml:space="preserve">The number of accounted point sources per hectare </w:t>
              </w:r>
            </w:ins>
          </w:p>
        </w:tc>
      </w:tr>
      <w:tr w:rsidR="00AF3A16" w:rsidRPr="007F7E2B" w14:paraId="7AB85ED2" w14:textId="77777777">
        <w:trPr>
          <w:trHeight w:val="332"/>
          <w:ins w:id="1129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7846DF6" w14:textId="77777777" w:rsidR="00AF3A16" w:rsidRPr="007F7E2B" w:rsidRDefault="00AF3A16">
            <w:pPr>
              <w:spacing w:line="259" w:lineRule="auto"/>
              <w:rPr>
                <w:ins w:id="11291" w:author="V2" w:date="2025-04-14T14:19:00Z" w16du:dateUtc="2025-04-14T19:19:00Z"/>
              </w:rPr>
            </w:pPr>
            <w:ins w:id="11292"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1E7B4951" w14:textId="77777777" w:rsidR="00AF3A16" w:rsidRPr="007F7E2B" w:rsidRDefault="00AF3A16">
            <w:pPr>
              <w:spacing w:line="259" w:lineRule="auto"/>
              <w:ind w:left="5"/>
              <w:rPr>
                <w:ins w:id="11293" w:author="V2" w:date="2025-04-14T14:19:00Z" w16du:dateUtc="2025-04-14T19:19:00Z"/>
              </w:rPr>
            </w:pPr>
            <w:ins w:id="11294" w:author="V2" w:date="2025-04-14T14:19:00Z" w16du:dateUtc="2025-04-14T19:19:00Z">
              <w:r w:rsidRPr="007F7E2B">
                <w:t xml:space="preserve">  </w:t>
              </w:r>
            </w:ins>
          </w:p>
        </w:tc>
      </w:tr>
      <w:tr w:rsidR="00AF3A16" w:rsidRPr="007F7E2B" w14:paraId="579B96E4" w14:textId="77777777">
        <w:trPr>
          <w:trHeight w:val="332"/>
          <w:ins w:id="1129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E1A998D" w14:textId="77777777" w:rsidR="00AF3A16" w:rsidRPr="007F7E2B" w:rsidRDefault="00AF3A16">
            <w:pPr>
              <w:spacing w:line="259" w:lineRule="auto"/>
              <w:rPr>
                <w:ins w:id="11296" w:author="V2" w:date="2025-04-14T14:19:00Z" w16du:dateUtc="2025-04-14T19:19:00Z"/>
              </w:rPr>
            </w:pPr>
            <w:ins w:id="11297" w:author="V2" w:date="2025-04-14T14:19:00Z" w16du:dateUtc="2025-04-14T19:19:00Z">
              <w:r w:rsidRPr="007F7E2B">
                <w:rPr>
                  <w:sz w:val="22"/>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2D81620F" w14:textId="77777777" w:rsidR="00AF3A16" w:rsidRPr="007F7E2B" w:rsidRDefault="00AF3A16">
            <w:pPr>
              <w:spacing w:line="259" w:lineRule="auto"/>
              <w:ind w:left="5"/>
              <w:rPr>
                <w:ins w:id="11298" w:author="V2" w:date="2025-04-14T14:19:00Z" w16du:dateUtc="2025-04-14T19:19:00Z"/>
              </w:rPr>
            </w:pPr>
            <w:ins w:id="11299" w:author="V2" w:date="2025-04-14T14:19:00Z" w16du:dateUtc="2025-04-14T19:19:00Z">
              <w:r w:rsidRPr="007F7E2B">
                <w:t>Dp</w:t>
              </w:r>
              <w:r w:rsidRPr="007F7E2B">
                <w:rPr>
                  <w:vertAlign w:val="subscript"/>
                </w:rPr>
                <w:t>x</w:t>
              </w:r>
              <w:r w:rsidRPr="007F7E2B">
                <w:rPr>
                  <w:rFonts w:ascii="Arial" w:eastAsia="Arial" w:hAnsi="Arial" w:cs="Arial"/>
                  <w:b/>
                </w:rPr>
                <w:t xml:space="preserve"> </w:t>
              </w:r>
            </w:ins>
          </w:p>
        </w:tc>
      </w:tr>
      <w:tr w:rsidR="00AF3A16" w:rsidRPr="007F7E2B" w14:paraId="0C4CCF33" w14:textId="77777777">
        <w:trPr>
          <w:trHeight w:val="336"/>
          <w:ins w:id="1130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6F88093" w14:textId="77777777" w:rsidR="00AF3A16" w:rsidRPr="007F7E2B" w:rsidRDefault="00AF3A16">
            <w:pPr>
              <w:spacing w:line="259" w:lineRule="auto"/>
              <w:rPr>
                <w:ins w:id="11301" w:author="V2" w:date="2025-04-14T14:19:00Z" w16du:dateUtc="2025-04-14T19:19:00Z"/>
              </w:rPr>
            </w:pPr>
            <w:ins w:id="11302"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06692F6B" w14:textId="77777777" w:rsidR="00AF3A16" w:rsidRPr="007F7E2B" w:rsidRDefault="00AF3A16">
            <w:pPr>
              <w:spacing w:line="259" w:lineRule="auto"/>
              <w:ind w:left="5"/>
              <w:rPr>
                <w:ins w:id="11303" w:author="V2" w:date="2025-04-14T14:19:00Z" w16du:dateUtc="2025-04-14T19:19:00Z"/>
              </w:rPr>
            </w:pPr>
            <w:ins w:id="11304" w:author="V2" w:date="2025-04-14T14:19:00Z" w16du:dateUtc="2025-04-14T19:19:00Z">
              <w:r w:rsidRPr="007F7E2B">
                <w:t xml:space="preserve">cm </w:t>
              </w:r>
            </w:ins>
          </w:p>
        </w:tc>
      </w:tr>
      <w:tr w:rsidR="00AF3A16" w:rsidRPr="007F7E2B" w14:paraId="216D3003" w14:textId="77777777">
        <w:trPr>
          <w:trHeight w:val="335"/>
          <w:ins w:id="1130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9B59B42" w14:textId="77777777" w:rsidR="00AF3A16" w:rsidRPr="007F7E2B" w:rsidRDefault="00AF3A16">
            <w:pPr>
              <w:spacing w:line="259" w:lineRule="auto"/>
              <w:rPr>
                <w:ins w:id="11306" w:author="V2" w:date="2025-04-14T14:19:00Z" w16du:dateUtc="2025-04-14T19:19:00Z"/>
              </w:rPr>
            </w:pPr>
            <w:ins w:id="11307"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47123AF9" w14:textId="77777777" w:rsidR="00AF3A16" w:rsidRPr="007F7E2B" w:rsidRDefault="00AF3A16">
            <w:pPr>
              <w:spacing w:line="259" w:lineRule="auto"/>
              <w:ind w:left="5"/>
              <w:rPr>
                <w:ins w:id="11308" w:author="V2" w:date="2025-04-14T14:19:00Z" w16du:dateUtc="2025-04-14T19:19:00Z"/>
              </w:rPr>
            </w:pPr>
            <w:ins w:id="11309" w:author="V2" w:date="2025-04-14T14:19:00Z" w16du:dateUtc="2025-04-14T19:19:00Z">
              <w:r w:rsidRPr="007F7E2B">
                <w:t xml:space="preserve">Depth of the litter layer at measurement point x  </w:t>
              </w:r>
            </w:ins>
          </w:p>
        </w:tc>
      </w:tr>
      <w:tr w:rsidR="00AF3A16" w:rsidRPr="007F7E2B" w14:paraId="7A2B67E7" w14:textId="77777777">
        <w:trPr>
          <w:trHeight w:val="335"/>
          <w:ins w:id="1131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4D7967D" w14:textId="77777777" w:rsidR="00AF3A16" w:rsidRPr="007F7E2B" w:rsidRDefault="00AF3A16">
            <w:pPr>
              <w:spacing w:line="259" w:lineRule="auto"/>
              <w:rPr>
                <w:ins w:id="11311" w:author="V2" w:date="2025-04-14T14:19:00Z" w16du:dateUtc="2025-04-14T19:19:00Z"/>
              </w:rPr>
            </w:pPr>
            <w:ins w:id="11312"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0DB52A7B" w14:textId="77777777" w:rsidR="00AF3A16" w:rsidRPr="007F7E2B" w:rsidRDefault="00AF3A16">
            <w:pPr>
              <w:spacing w:line="259" w:lineRule="auto"/>
              <w:ind w:left="5"/>
              <w:rPr>
                <w:ins w:id="11313" w:author="V2" w:date="2025-04-14T14:19:00Z" w16du:dateUtc="2025-04-14T19:19:00Z"/>
              </w:rPr>
            </w:pPr>
            <w:ins w:id="11314" w:author="V2" w:date="2025-04-14T14:19:00Z" w16du:dateUtc="2025-04-14T19:19:00Z">
              <w:r w:rsidRPr="007F7E2B">
                <w:t xml:space="preserve">Field survey </w:t>
              </w:r>
            </w:ins>
          </w:p>
        </w:tc>
      </w:tr>
      <w:tr w:rsidR="00AF3A16" w:rsidRPr="007F7E2B" w14:paraId="3DF8E29D" w14:textId="77777777">
        <w:trPr>
          <w:trHeight w:val="799"/>
          <w:ins w:id="1131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E3E0419" w14:textId="77777777" w:rsidR="00AF3A16" w:rsidRPr="007F7E2B" w:rsidRDefault="00AF3A16">
            <w:pPr>
              <w:spacing w:line="259" w:lineRule="auto"/>
              <w:rPr>
                <w:ins w:id="11316" w:author="V2" w:date="2025-04-14T14:19:00Z" w16du:dateUtc="2025-04-14T19:19:00Z"/>
              </w:rPr>
            </w:pPr>
            <w:ins w:id="11317"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tcPr>
          <w:p w14:paraId="5C302499" w14:textId="77777777" w:rsidR="00AF3A16" w:rsidRPr="007F7E2B" w:rsidRDefault="00AF3A16">
            <w:pPr>
              <w:spacing w:line="259" w:lineRule="auto"/>
              <w:ind w:left="5"/>
              <w:rPr>
                <w:ins w:id="11318" w:author="V2" w:date="2025-04-14T14:19:00Z" w16du:dateUtc="2025-04-14T19:19:00Z"/>
              </w:rPr>
            </w:pPr>
            <w:ins w:id="11319" w:author="V2" w:date="2025-04-14T14:19:00Z" w16du:dateUtc="2025-04-14T19:19:00Z">
              <w:r w:rsidRPr="007F7E2B">
                <w:t xml:space="preserve">The depth of the litter layer at measurement point x (point 1 being closest to the center of the source), averaged across all of the samples, </w:t>
              </w:r>
            </w:ins>
          </w:p>
        </w:tc>
      </w:tr>
      <w:tr w:rsidR="00AF3A16" w:rsidRPr="007F7E2B" w14:paraId="1E17F82D" w14:textId="77777777">
        <w:trPr>
          <w:trHeight w:val="334"/>
          <w:ins w:id="1132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01A837F" w14:textId="77777777" w:rsidR="00AF3A16" w:rsidRPr="007F7E2B" w:rsidRDefault="00AF3A16">
            <w:pPr>
              <w:spacing w:line="259" w:lineRule="auto"/>
              <w:rPr>
                <w:ins w:id="11321" w:author="V2" w:date="2025-04-14T14:19:00Z" w16du:dateUtc="2025-04-14T19:19:00Z"/>
              </w:rPr>
            </w:pPr>
            <w:ins w:id="11322"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6433462C" w14:textId="77777777" w:rsidR="00AF3A16" w:rsidRPr="007F7E2B" w:rsidRDefault="00AF3A16">
            <w:pPr>
              <w:spacing w:line="259" w:lineRule="auto"/>
              <w:ind w:left="5"/>
              <w:rPr>
                <w:ins w:id="11323" w:author="V2" w:date="2025-04-14T14:19:00Z" w16du:dateUtc="2025-04-14T19:19:00Z"/>
              </w:rPr>
            </w:pPr>
            <w:ins w:id="11324" w:author="V2" w:date="2025-04-14T14:19:00Z" w16du:dateUtc="2025-04-14T19:19:00Z">
              <w:r w:rsidRPr="007F7E2B">
                <w:t xml:space="preserve">  </w:t>
              </w:r>
            </w:ins>
          </w:p>
        </w:tc>
      </w:tr>
      <w:tr w:rsidR="00AF3A16" w:rsidRPr="007F7E2B" w14:paraId="224C449F" w14:textId="77777777">
        <w:trPr>
          <w:trHeight w:val="332"/>
          <w:ins w:id="1132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898A94C" w14:textId="77777777" w:rsidR="00AF3A16" w:rsidRPr="007F7E2B" w:rsidRDefault="00AF3A16">
            <w:pPr>
              <w:spacing w:line="259" w:lineRule="auto"/>
              <w:rPr>
                <w:ins w:id="11326" w:author="V2" w:date="2025-04-14T14:19:00Z" w16du:dateUtc="2025-04-14T19:19:00Z"/>
              </w:rPr>
            </w:pPr>
            <w:ins w:id="11327" w:author="V2" w:date="2025-04-14T14:19:00Z" w16du:dateUtc="2025-04-14T19:19:00Z">
              <w:r w:rsidRPr="007F7E2B">
                <w:rPr>
                  <w:sz w:val="22"/>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33A37F02" w14:textId="77777777" w:rsidR="00AF3A16" w:rsidRPr="007F7E2B" w:rsidRDefault="00AF3A16">
            <w:pPr>
              <w:spacing w:line="259" w:lineRule="auto"/>
              <w:ind w:left="5"/>
              <w:rPr>
                <w:ins w:id="11328" w:author="V2" w:date="2025-04-14T14:19:00Z" w16du:dateUtc="2025-04-14T19:19:00Z"/>
              </w:rPr>
            </w:pPr>
            <w:ins w:id="11329" w:author="V2" w:date="2025-04-14T14:19:00Z" w16du:dateUtc="2025-04-14T19:19:00Z">
              <w:r w:rsidRPr="007F7E2B">
                <w:t>r</w:t>
              </w:r>
              <w:r w:rsidRPr="007F7E2B">
                <w:rPr>
                  <w:vertAlign w:val="subscript"/>
                </w:rPr>
                <w:t>x</w:t>
              </w:r>
              <w:r w:rsidRPr="007F7E2B">
                <w:rPr>
                  <w:rFonts w:ascii="Arial" w:eastAsia="Arial" w:hAnsi="Arial" w:cs="Arial"/>
                  <w:b/>
                </w:rPr>
                <w:t xml:space="preserve">  </w:t>
              </w:r>
            </w:ins>
          </w:p>
        </w:tc>
      </w:tr>
      <w:tr w:rsidR="00AF3A16" w:rsidRPr="007F7E2B" w14:paraId="2FFA460D" w14:textId="77777777">
        <w:trPr>
          <w:trHeight w:val="335"/>
          <w:ins w:id="1133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2F159E2" w14:textId="77777777" w:rsidR="00AF3A16" w:rsidRPr="007F7E2B" w:rsidRDefault="00AF3A16">
            <w:pPr>
              <w:spacing w:line="259" w:lineRule="auto"/>
              <w:rPr>
                <w:ins w:id="11331" w:author="V2" w:date="2025-04-14T14:19:00Z" w16du:dateUtc="2025-04-14T19:19:00Z"/>
              </w:rPr>
            </w:pPr>
            <w:ins w:id="11332" w:author="V2" w:date="2025-04-14T14:19:00Z" w16du:dateUtc="2025-04-14T19:19:00Z">
              <w:r w:rsidRPr="007F7E2B">
                <w:lastRenderedPageBreak/>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60120FF0" w14:textId="77777777" w:rsidR="00AF3A16" w:rsidRPr="007F7E2B" w:rsidRDefault="00AF3A16">
            <w:pPr>
              <w:spacing w:line="259" w:lineRule="auto"/>
              <w:ind w:left="5"/>
              <w:rPr>
                <w:ins w:id="11333" w:author="V2" w:date="2025-04-14T14:19:00Z" w16du:dateUtc="2025-04-14T19:19:00Z"/>
              </w:rPr>
            </w:pPr>
            <w:ins w:id="11334" w:author="V2" w:date="2025-04-14T14:19:00Z" w16du:dateUtc="2025-04-14T19:19:00Z">
              <w:r w:rsidRPr="007F7E2B">
                <w:t xml:space="preserve">cm </w:t>
              </w:r>
            </w:ins>
          </w:p>
        </w:tc>
      </w:tr>
      <w:tr w:rsidR="00AF3A16" w:rsidRPr="007F7E2B" w14:paraId="0A077D37" w14:textId="77777777">
        <w:trPr>
          <w:trHeight w:val="335"/>
          <w:ins w:id="1133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F5E2EB9" w14:textId="77777777" w:rsidR="00AF3A16" w:rsidRPr="007F7E2B" w:rsidRDefault="00AF3A16">
            <w:pPr>
              <w:spacing w:line="259" w:lineRule="auto"/>
              <w:rPr>
                <w:ins w:id="11336" w:author="V2" w:date="2025-04-14T14:19:00Z" w16du:dateUtc="2025-04-14T19:19:00Z"/>
              </w:rPr>
            </w:pPr>
            <w:ins w:id="11337"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4B334C6B" w14:textId="77777777" w:rsidR="00AF3A16" w:rsidRPr="007F7E2B" w:rsidRDefault="00AF3A16">
            <w:pPr>
              <w:spacing w:line="259" w:lineRule="auto"/>
              <w:ind w:left="5"/>
              <w:rPr>
                <w:ins w:id="11338" w:author="V2" w:date="2025-04-14T14:19:00Z" w16du:dateUtc="2025-04-14T19:19:00Z"/>
              </w:rPr>
            </w:pPr>
            <w:ins w:id="11339" w:author="V2" w:date="2025-04-14T14:19:00Z" w16du:dateUtc="2025-04-14T19:19:00Z">
              <w:r w:rsidRPr="007F7E2B">
                <w:t xml:space="preserve">Distance from the center to measurement point x </w:t>
              </w:r>
            </w:ins>
          </w:p>
        </w:tc>
      </w:tr>
      <w:tr w:rsidR="00AF3A16" w:rsidRPr="007F7E2B" w14:paraId="195CA11A" w14:textId="77777777">
        <w:trPr>
          <w:trHeight w:val="336"/>
          <w:ins w:id="1134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C5B6060" w14:textId="77777777" w:rsidR="00AF3A16" w:rsidRPr="007F7E2B" w:rsidRDefault="00AF3A16">
            <w:pPr>
              <w:spacing w:line="259" w:lineRule="auto"/>
              <w:rPr>
                <w:ins w:id="11341" w:author="V2" w:date="2025-04-14T14:19:00Z" w16du:dateUtc="2025-04-14T19:19:00Z"/>
              </w:rPr>
            </w:pPr>
            <w:ins w:id="11342"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388D21F6" w14:textId="77777777" w:rsidR="00AF3A16" w:rsidRPr="007F7E2B" w:rsidRDefault="00AF3A16">
            <w:pPr>
              <w:spacing w:line="259" w:lineRule="auto"/>
              <w:ind w:left="5"/>
              <w:rPr>
                <w:ins w:id="11343" w:author="V2" w:date="2025-04-14T14:19:00Z" w16du:dateUtc="2025-04-14T19:19:00Z"/>
              </w:rPr>
            </w:pPr>
            <w:ins w:id="11344" w:author="V2" w:date="2025-04-14T14:19:00Z" w16du:dateUtc="2025-04-14T19:19:00Z">
              <w:r w:rsidRPr="007F7E2B">
                <w:t xml:space="preserve">Field survey </w:t>
              </w:r>
            </w:ins>
          </w:p>
        </w:tc>
      </w:tr>
      <w:tr w:rsidR="00AF3A16" w:rsidRPr="007F7E2B" w14:paraId="7C7144ED" w14:textId="77777777">
        <w:trPr>
          <w:trHeight w:val="800"/>
          <w:ins w:id="1134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19D27E8" w14:textId="77777777" w:rsidR="00AF3A16" w:rsidRPr="007F7E2B" w:rsidRDefault="00AF3A16">
            <w:pPr>
              <w:spacing w:line="259" w:lineRule="auto"/>
              <w:rPr>
                <w:ins w:id="11346" w:author="V2" w:date="2025-04-14T14:19:00Z" w16du:dateUtc="2025-04-14T19:19:00Z"/>
              </w:rPr>
            </w:pPr>
            <w:ins w:id="11347"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5510B15E" w14:textId="77777777" w:rsidR="00AF3A16" w:rsidRPr="007F7E2B" w:rsidRDefault="00AF3A16">
            <w:pPr>
              <w:spacing w:line="259" w:lineRule="auto"/>
              <w:ind w:left="5"/>
              <w:rPr>
                <w:ins w:id="11348" w:author="V2" w:date="2025-04-14T14:19:00Z" w16du:dateUtc="2025-04-14T19:19:00Z"/>
              </w:rPr>
            </w:pPr>
            <w:ins w:id="11349" w:author="V2" w:date="2025-04-14T14:19:00Z" w16du:dateUtc="2025-04-14T19:19:00Z">
              <w:r w:rsidRPr="007F7E2B">
                <w:t xml:space="preserve">The distance from the center to measurement point x for each point source sampling point </w:t>
              </w:r>
            </w:ins>
          </w:p>
        </w:tc>
      </w:tr>
      <w:tr w:rsidR="00AF3A16" w:rsidRPr="007F7E2B" w14:paraId="3A294A09" w14:textId="77777777">
        <w:trPr>
          <w:trHeight w:val="334"/>
          <w:ins w:id="1135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06E39E0" w14:textId="77777777" w:rsidR="00AF3A16" w:rsidRPr="007F7E2B" w:rsidRDefault="00AF3A16">
            <w:pPr>
              <w:spacing w:line="259" w:lineRule="auto"/>
              <w:rPr>
                <w:ins w:id="11351" w:author="V2" w:date="2025-04-14T14:19:00Z" w16du:dateUtc="2025-04-14T19:19:00Z"/>
              </w:rPr>
            </w:pPr>
            <w:ins w:id="11352"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3FAF10EE" w14:textId="77777777" w:rsidR="00AF3A16" w:rsidRPr="007F7E2B" w:rsidRDefault="00AF3A16">
            <w:pPr>
              <w:spacing w:line="259" w:lineRule="auto"/>
              <w:ind w:left="5"/>
              <w:rPr>
                <w:ins w:id="11353" w:author="V2" w:date="2025-04-14T14:19:00Z" w16du:dateUtc="2025-04-14T19:19:00Z"/>
              </w:rPr>
            </w:pPr>
            <w:ins w:id="11354" w:author="V2" w:date="2025-04-14T14:19:00Z" w16du:dateUtc="2025-04-14T19:19:00Z">
              <w:r w:rsidRPr="007F7E2B">
                <w:t xml:space="preserve">  </w:t>
              </w:r>
            </w:ins>
          </w:p>
        </w:tc>
      </w:tr>
    </w:tbl>
    <w:p w14:paraId="5D0A115C" w14:textId="77777777" w:rsidR="00AF3A16" w:rsidRPr="007F7E2B" w:rsidRDefault="00AF3A16">
      <w:pPr>
        <w:spacing w:after="304" w:line="259" w:lineRule="auto"/>
        <w:rPr>
          <w:ins w:id="11355" w:author="V2" w:date="2025-04-14T14:19:00Z" w16du:dateUtc="2025-04-14T19:19:00Z"/>
        </w:rPr>
      </w:pPr>
      <w:ins w:id="11356" w:author="V2" w:date="2025-04-14T14:19:00Z" w16du:dateUtc="2025-04-14T19:19:00Z">
        <w:r w:rsidRPr="007F7E2B">
          <w:rPr>
            <w:sz w:val="22"/>
          </w:rPr>
          <w:t xml:space="preserve"> </w:t>
        </w:r>
      </w:ins>
    </w:p>
    <w:p w14:paraId="6648EB4F" w14:textId="77777777" w:rsidR="00AF3A16" w:rsidRPr="007F7E2B" w:rsidRDefault="00AF3A16">
      <w:pPr>
        <w:pStyle w:val="Heading1"/>
        <w:tabs>
          <w:tab w:val="center" w:pos="2963"/>
        </w:tabs>
        <w:spacing w:after="250"/>
        <w:ind w:left="-15"/>
        <w:rPr>
          <w:ins w:id="11357" w:author="V2" w:date="2025-04-14T14:19:00Z" w16du:dateUtc="2025-04-14T19:19:00Z"/>
        </w:rPr>
      </w:pPr>
      <w:bookmarkStart w:id="11358" w:name="_Toc174616141"/>
      <w:bookmarkStart w:id="11359" w:name="_Toc174616557"/>
      <w:bookmarkStart w:id="11360" w:name="_Toc180594282"/>
      <w:bookmarkStart w:id="11361" w:name="_Toc180594689"/>
      <w:bookmarkStart w:id="11362" w:name="_Toc28985"/>
      <w:ins w:id="11363" w:author="V2" w:date="2025-04-14T14:19:00Z" w16du:dateUtc="2025-04-14T19:19:00Z">
        <w:r w:rsidRPr="007F7E2B">
          <w:rPr>
            <w:rFonts w:ascii="Arial" w:eastAsia="Arial" w:hAnsi="Arial" w:cs="Arial"/>
            <w:color w:val="005B82"/>
            <w:sz w:val="22"/>
          </w:rPr>
          <w:t xml:space="preserve">7 </w:t>
        </w:r>
        <w:r w:rsidRPr="007F7E2B">
          <w:rPr>
            <w:rFonts w:ascii="Arial" w:eastAsia="Arial" w:hAnsi="Arial" w:cs="Arial"/>
            <w:color w:val="005B82"/>
            <w:sz w:val="22"/>
          </w:rPr>
          <w:tab/>
          <w:t>REFERENCES AND OTHER INFORMATION</w:t>
        </w:r>
        <w:bookmarkEnd w:id="11358"/>
        <w:bookmarkEnd w:id="11359"/>
        <w:bookmarkEnd w:id="11360"/>
        <w:bookmarkEnd w:id="11361"/>
        <w:r w:rsidRPr="007F7E2B">
          <w:rPr>
            <w:rFonts w:ascii="Arial" w:eastAsia="Arial" w:hAnsi="Arial" w:cs="Arial"/>
            <w:color w:val="005B82"/>
            <w:sz w:val="22"/>
          </w:rPr>
          <w:t xml:space="preserve"> </w:t>
        </w:r>
        <w:bookmarkEnd w:id="11362"/>
      </w:ins>
    </w:p>
    <w:p w14:paraId="16781D54" w14:textId="77777777" w:rsidR="00AF3A16" w:rsidRPr="007F7E2B" w:rsidRDefault="00AF3A16">
      <w:pPr>
        <w:rPr>
          <w:ins w:id="11364" w:author="V2" w:date="2025-04-14T14:19:00Z" w16du:dateUtc="2025-04-14T19:19:00Z"/>
        </w:rPr>
      </w:pPr>
      <w:ins w:id="11365" w:author="V2" w:date="2025-04-14T14:19:00Z" w16du:dateUtc="2025-04-14T19:19:00Z">
        <w:r w:rsidRPr="007F7E2B">
          <w:t xml:space="preserve">None </w:t>
        </w:r>
      </w:ins>
    </w:p>
    <w:p w14:paraId="1909DB03" w14:textId="77777777" w:rsidR="00AF3A16" w:rsidRPr="007F7E2B" w:rsidRDefault="00AF3A16">
      <w:pPr>
        <w:pStyle w:val="Heading3"/>
        <w:spacing w:after="48"/>
        <w:rPr>
          <w:ins w:id="11366" w:author="V2" w:date="2025-04-14T14:19:00Z" w16du:dateUtc="2025-04-14T19:19:00Z"/>
        </w:rPr>
      </w:pPr>
      <w:bookmarkStart w:id="11367" w:name="_Toc174616142"/>
      <w:bookmarkStart w:id="11368" w:name="_Toc174616558"/>
      <w:bookmarkStart w:id="11369" w:name="_Toc180594283"/>
      <w:bookmarkStart w:id="11370" w:name="_Toc180594690"/>
      <w:ins w:id="11371" w:author="V2" w:date="2025-04-14T14:19:00Z" w16du:dateUtc="2025-04-14T19:19:00Z">
        <w:r w:rsidRPr="007F7E2B">
          <w:rPr>
            <w:color w:val="004B6B"/>
            <w:sz w:val="22"/>
          </w:rPr>
          <w:t>DOCUMENT HISTORY</w:t>
        </w:r>
        <w:bookmarkEnd w:id="11367"/>
        <w:bookmarkEnd w:id="11368"/>
        <w:bookmarkEnd w:id="11369"/>
        <w:bookmarkEnd w:id="11370"/>
        <w:r w:rsidRPr="007F7E2B">
          <w:rPr>
            <w:color w:val="004B6B"/>
            <w:sz w:val="22"/>
          </w:rPr>
          <w:t xml:space="preserve"> </w:t>
        </w:r>
      </w:ins>
    </w:p>
    <w:p w14:paraId="2A23BE1C" w14:textId="77777777" w:rsidR="00AF3A16" w:rsidRPr="007F7E2B" w:rsidRDefault="00AF3A16">
      <w:pPr>
        <w:spacing w:line="259" w:lineRule="auto"/>
        <w:rPr>
          <w:ins w:id="11372" w:author="V2" w:date="2025-04-14T14:19:00Z" w16du:dateUtc="2025-04-14T19:19:00Z"/>
        </w:rPr>
      </w:pPr>
      <w:ins w:id="11373" w:author="V2" w:date="2025-04-14T14:19:00Z" w16du:dateUtc="2025-04-14T19:19:00Z">
        <w:r w:rsidRPr="007F7E2B">
          <w:rPr>
            <w:color w:val="004B6B"/>
          </w:rPr>
          <w:t xml:space="preserve"> </w:t>
        </w:r>
      </w:ins>
    </w:p>
    <w:tbl>
      <w:tblPr>
        <w:tblStyle w:val="TableGrid0"/>
        <w:tblW w:w="9124" w:type="dxa"/>
        <w:tblInd w:w="-107" w:type="dxa"/>
        <w:tblCellMar>
          <w:top w:w="6" w:type="dxa"/>
          <w:left w:w="107" w:type="dxa"/>
          <w:right w:w="115" w:type="dxa"/>
        </w:tblCellMar>
        <w:tblLook w:val="04A0" w:firstRow="1" w:lastRow="0" w:firstColumn="1" w:lastColumn="0" w:noHBand="0" w:noVBand="1"/>
      </w:tblPr>
      <w:tblGrid>
        <w:gridCol w:w="1103"/>
        <w:gridCol w:w="1480"/>
        <w:gridCol w:w="6541"/>
      </w:tblGrid>
      <w:tr w:rsidR="00AF3A16" w:rsidRPr="007F7E2B" w14:paraId="6BC8C924" w14:textId="77777777">
        <w:trPr>
          <w:trHeight w:val="403"/>
          <w:ins w:id="11374"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shd w:val="clear" w:color="auto" w:fill="B6D3E4"/>
          </w:tcPr>
          <w:p w14:paraId="3840FE9B" w14:textId="77777777" w:rsidR="00AF3A16" w:rsidRPr="007F7E2B" w:rsidRDefault="00AF3A16">
            <w:pPr>
              <w:spacing w:line="259" w:lineRule="auto"/>
              <w:rPr>
                <w:ins w:id="11375" w:author="V2" w:date="2025-04-14T14:19:00Z" w16du:dateUtc="2025-04-14T19:19:00Z"/>
              </w:rPr>
            </w:pPr>
            <w:ins w:id="11376" w:author="V2" w:date="2025-04-14T14:19:00Z" w16du:dateUtc="2025-04-14T19:19:00Z">
              <w:r w:rsidRPr="007F7E2B">
                <w:rPr>
                  <w:rFonts w:ascii="Arial" w:eastAsia="Arial" w:hAnsi="Arial" w:cs="Arial"/>
                  <w:b/>
                </w:rPr>
                <w:t xml:space="preserve">Version </w:t>
              </w:r>
            </w:ins>
          </w:p>
        </w:tc>
        <w:tc>
          <w:tcPr>
            <w:tcW w:w="1487" w:type="dxa"/>
            <w:tcBorders>
              <w:top w:val="single" w:sz="4" w:space="0" w:color="000000"/>
              <w:left w:val="single" w:sz="4" w:space="0" w:color="000000"/>
              <w:bottom w:val="single" w:sz="4" w:space="0" w:color="000000"/>
              <w:right w:val="single" w:sz="4" w:space="0" w:color="000000"/>
            </w:tcBorders>
            <w:shd w:val="clear" w:color="auto" w:fill="B6D3E4"/>
          </w:tcPr>
          <w:p w14:paraId="30745042" w14:textId="77777777" w:rsidR="00AF3A16" w:rsidRPr="007F7E2B" w:rsidRDefault="00AF3A16">
            <w:pPr>
              <w:spacing w:line="259" w:lineRule="auto"/>
              <w:ind w:left="1"/>
              <w:rPr>
                <w:ins w:id="11377" w:author="V2" w:date="2025-04-14T14:19:00Z" w16du:dateUtc="2025-04-14T19:19:00Z"/>
              </w:rPr>
            </w:pPr>
            <w:ins w:id="11378" w:author="V2" w:date="2025-04-14T14:19:00Z" w16du:dateUtc="2025-04-14T19:19:00Z">
              <w:r w:rsidRPr="007F7E2B">
                <w:rPr>
                  <w:rFonts w:ascii="Arial" w:eastAsia="Arial" w:hAnsi="Arial" w:cs="Arial"/>
                  <w:b/>
                </w:rPr>
                <w:t xml:space="preserve">Date </w:t>
              </w:r>
            </w:ins>
          </w:p>
        </w:tc>
        <w:tc>
          <w:tcPr>
            <w:tcW w:w="6587" w:type="dxa"/>
            <w:tcBorders>
              <w:top w:val="single" w:sz="4" w:space="0" w:color="000000"/>
              <w:left w:val="single" w:sz="4" w:space="0" w:color="000000"/>
              <w:bottom w:val="single" w:sz="4" w:space="0" w:color="000000"/>
              <w:right w:val="single" w:sz="4" w:space="0" w:color="000000"/>
            </w:tcBorders>
            <w:shd w:val="clear" w:color="auto" w:fill="B6D3E4"/>
          </w:tcPr>
          <w:p w14:paraId="7937C68B" w14:textId="77777777" w:rsidR="00AF3A16" w:rsidRPr="007F7E2B" w:rsidRDefault="00AF3A16">
            <w:pPr>
              <w:spacing w:line="259" w:lineRule="auto"/>
              <w:rPr>
                <w:ins w:id="11379" w:author="V2" w:date="2025-04-14T14:19:00Z" w16du:dateUtc="2025-04-14T19:19:00Z"/>
              </w:rPr>
            </w:pPr>
            <w:ins w:id="11380" w:author="V2" w:date="2025-04-14T14:19:00Z" w16du:dateUtc="2025-04-14T19:19:00Z">
              <w:r w:rsidRPr="007F7E2B">
                <w:rPr>
                  <w:rFonts w:ascii="Arial" w:eastAsia="Arial" w:hAnsi="Arial" w:cs="Arial"/>
                  <w:b/>
                </w:rPr>
                <w:t xml:space="preserve">Comment </w:t>
              </w:r>
            </w:ins>
          </w:p>
        </w:tc>
      </w:tr>
      <w:tr w:rsidR="00AF3A16" w:rsidRPr="007F7E2B" w14:paraId="090C5BAA" w14:textId="77777777">
        <w:trPr>
          <w:trHeight w:val="368"/>
          <w:ins w:id="11381"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tcPr>
          <w:p w14:paraId="10D953A8" w14:textId="77777777" w:rsidR="00AF3A16" w:rsidRPr="007F7E2B" w:rsidRDefault="00AF3A16">
            <w:pPr>
              <w:spacing w:line="259" w:lineRule="auto"/>
              <w:rPr>
                <w:ins w:id="11382" w:author="V2" w:date="2025-04-14T14:19:00Z" w16du:dateUtc="2025-04-14T19:19:00Z"/>
              </w:rPr>
            </w:pPr>
            <w:ins w:id="11383" w:author="V2" w:date="2025-04-14T14:19:00Z" w16du:dateUtc="2025-04-14T19:19:00Z">
              <w:r w:rsidRPr="007F7E2B">
                <w:t xml:space="preserve">v1.0 </w:t>
              </w:r>
            </w:ins>
          </w:p>
        </w:tc>
        <w:tc>
          <w:tcPr>
            <w:tcW w:w="1487" w:type="dxa"/>
            <w:tcBorders>
              <w:top w:val="single" w:sz="4" w:space="0" w:color="000000"/>
              <w:left w:val="single" w:sz="4" w:space="0" w:color="000000"/>
              <w:bottom w:val="single" w:sz="4" w:space="0" w:color="000000"/>
              <w:right w:val="single" w:sz="4" w:space="0" w:color="000000"/>
            </w:tcBorders>
          </w:tcPr>
          <w:p w14:paraId="7C6B04F5" w14:textId="77777777" w:rsidR="00AF3A16" w:rsidRPr="007F7E2B" w:rsidRDefault="00AF3A16">
            <w:pPr>
              <w:spacing w:line="259" w:lineRule="auto"/>
              <w:ind w:left="1"/>
              <w:rPr>
                <w:ins w:id="11384" w:author="V2" w:date="2025-04-14T14:19:00Z" w16du:dateUtc="2025-04-14T19:19:00Z"/>
              </w:rPr>
            </w:pPr>
            <w:ins w:id="11385" w:author="V2" w:date="2025-04-14T14:19:00Z" w16du:dateUtc="2025-04-14T19:19:00Z">
              <w:r w:rsidRPr="007F7E2B">
                <w:t xml:space="preserve">16 Nov 2012 </w:t>
              </w:r>
            </w:ins>
          </w:p>
        </w:tc>
        <w:tc>
          <w:tcPr>
            <w:tcW w:w="6587" w:type="dxa"/>
            <w:tcBorders>
              <w:top w:val="single" w:sz="4" w:space="0" w:color="000000"/>
              <w:left w:val="single" w:sz="4" w:space="0" w:color="000000"/>
              <w:bottom w:val="single" w:sz="4" w:space="0" w:color="000000"/>
              <w:right w:val="single" w:sz="4" w:space="0" w:color="000000"/>
            </w:tcBorders>
          </w:tcPr>
          <w:p w14:paraId="30AA1C4C" w14:textId="77777777" w:rsidR="00AF3A16" w:rsidRPr="007F7E2B" w:rsidRDefault="00AF3A16">
            <w:pPr>
              <w:spacing w:line="259" w:lineRule="auto"/>
              <w:rPr>
                <w:ins w:id="11386" w:author="V2" w:date="2025-04-14T14:19:00Z" w16du:dateUtc="2025-04-14T19:19:00Z"/>
              </w:rPr>
            </w:pPr>
            <w:ins w:id="11387" w:author="V2" w:date="2025-04-14T14:19:00Z" w16du:dateUtc="2025-04-14T19:19:00Z">
              <w:r w:rsidRPr="007F7E2B">
                <w:t xml:space="preserve">Initial version released </w:t>
              </w:r>
            </w:ins>
          </w:p>
        </w:tc>
      </w:tr>
    </w:tbl>
    <w:p w14:paraId="3A254A3F" w14:textId="77777777" w:rsidR="00AF3A16" w:rsidRPr="007F7E2B" w:rsidRDefault="00AF3A16">
      <w:pPr>
        <w:spacing w:line="259" w:lineRule="auto"/>
        <w:rPr>
          <w:ins w:id="11388" w:author="V2" w:date="2025-04-14T14:19:00Z" w16du:dateUtc="2025-04-14T19:19:00Z"/>
        </w:rPr>
      </w:pPr>
      <w:ins w:id="11389" w:author="V2" w:date="2025-04-14T14:19:00Z" w16du:dateUtc="2025-04-14T19:19:00Z">
        <w:r w:rsidRPr="007F7E2B">
          <w:t xml:space="preserve"> </w:t>
        </w:r>
      </w:ins>
    </w:p>
    <w:p w14:paraId="4E29C635" w14:textId="77777777" w:rsidR="00E04171" w:rsidRPr="007F7E2B" w:rsidRDefault="00E04171">
      <w:pPr>
        <w:spacing w:before="0" w:after="160" w:line="259" w:lineRule="auto"/>
        <w:rPr>
          <w:ins w:id="11390" w:author="V2" w:date="2025-04-14T14:19:00Z" w16du:dateUtc="2025-04-14T19:19:00Z"/>
        </w:rPr>
      </w:pPr>
    </w:p>
    <w:p w14:paraId="29374D8D" w14:textId="77777777" w:rsidR="00E04171" w:rsidRPr="007F7E2B" w:rsidRDefault="00E04171">
      <w:pPr>
        <w:spacing w:before="0" w:after="160" w:line="259" w:lineRule="auto"/>
        <w:rPr>
          <w:ins w:id="11391" w:author="V2" w:date="2025-04-14T14:19:00Z" w16du:dateUtc="2025-04-14T19:19:00Z"/>
        </w:rPr>
      </w:pPr>
    </w:p>
    <w:p w14:paraId="4B625BC8" w14:textId="77777777" w:rsidR="00712354" w:rsidRPr="007F7E2B" w:rsidRDefault="00712354" w:rsidP="00712354">
      <w:pPr>
        <w:rPr>
          <w:ins w:id="11392" w:author="V2" w:date="2025-04-14T14:19:00Z" w16du:dateUtc="2025-04-14T19:19:00Z"/>
        </w:rPr>
      </w:pPr>
    </w:p>
    <w:p w14:paraId="3AC69BC5" w14:textId="77777777" w:rsidR="00712354" w:rsidRPr="007F7E2B" w:rsidRDefault="00712354" w:rsidP="00712354">
      <w:pPr>
        <w:rPr>
          <w:ins w:id="11393" w:author="V2" w:date="2025-04-14T14:19:00Z" w16du:dateUtc="2025-04-14T19:19:00Z"/>
        </w:rPr>
      </w:pPr>
    </w:p>
    <w:p w14:paraId="2F91F69A" w14:textId="77777777" w:rsidR="00712354" w:rsidRPr="007F7E2B" w:rsidRDefault="00712354" w:rsidP="00712354">
      <w:pPr>
        <w:rPr>
          <w:ins w:id="11394" w:author="V2" w:date="2025-04-14T14:19:00Z" w16du:dateUtc="2025-04-14T19:19:00Z"/>
        </w:rPr>
      </w:pPr>
    </w:p>
    <w:p w14:paraId="345812ED" w14:textId="77777777" w:rsidR="00712354" w:rsidRPr="007F7E2B" w:rsidRDefault="00712354" w:rsidP="00712354">
      <w:pPr>
        <w:rPr>
          <w:ins w:id="11395" w:author="V2" w:date="2025-04-14T14:19:00Z" w16du:dateUtc="2025-04-14T19:19:00Z"/>
        </w:rPr>
      </w:pPr>
    </w:p>
    <w:p w14:paraId="294CC34E" w14:textId="77777777" w:rsidR="00712354" w:rsidRPr="007F7E2B" w:rsidRDefault="00712354" w:rsidP="00712354">
      <w:pPr>
        <w:rPr>
          <w:ins w:id="11396" w:author="V2" w:date="2025-04-14T14:19:00Z" w16du:dateUtc="2025-04-14T19:19:00Z"/>
        </w:rPr>
      </w:pPr>
    </w:p>
    <w:p w14:paraId="296E9E4B" w14:textId="77777777" w:rsidR="00712354" w:rsidRPr="007F7E2B" w:rsidRDefault="00712354" w:rsidP="00712354">
      <w:pPr>
        <w:rPr>
          <w:ins w:id="11397" w:author="V2" w:date="2025-04-14T14:19:00Z" w16du:dateUtc="2025-04-14T19:19:00Z"/>
        </w:rPr>
      </w:pPr>
    </w:p>
    <w:p w14:paraId="6131FFD6" w14:textId="77777777" w:rsidR="00712354" w:rsidRPr="007F7E2B" w:rsidRDefault="00712354" w:rsidP="00712354">
      <w:pPr>
        <w:rPr>
          <w:ins w:id="11398" w:author="V2" w:date="2025-04-14T14:19:00Z" w16du:dateUtc="2025-04-14T19:19:00Z"/>
        </w:rPr>
      </w:pPr>
    </w:p>
    <w:p w14:paraId="20959366" w14:textId="77777777" w:rsidR="00712354" w:rsidRPr="007F7E2B" w:rsidRDefault="00712354" w:rsidP="00712354">
      <w:pPr>
        <w:rPr>
          <w:ins w:id="11399" w:author="V2" w:date="2025-04-14T14:19:00Z" w16du:dateUtc="2025-04-14T19:19:00Z"/>
        </w:rPr>
      </w:pPr>
    </w:p>
    <w:p w14:paraId="4BB3C9B1" w14:textId="77777777" w:rsidR="00712354" w:rsidRPr="007F7E2B" w:rsidRDefault="00712354" w:rsidP="00712354">
      <w:pPr>
        <w:rPr>
          <w:ins w:id="11400" w:author="V2" w:date="2025-04-14T14:19:00Z" w16du:dateUtc="2025-04-14T19:19:00Z"/>
        </w:rPr>
      </w:pPr>
    </w:p>
    <w:p w14:paraId="31E93EBB" w14:textId="77777777" w:rsidR="00712354" w:rsidRPr="007F7E2B" w:rsidRDefault="00712354" w:rsidP="00712354">
      <w:pPr>
        <w:rPr>
          <w:ins w:id="11401" w:author="V2" w:date="2025-04-14T14:19:00Z" w16du:dateUtc="2025-04-14T19:19:00Z"/>
        </w:rPr>
      </w:pPr>
    </w:p>
    <w:p w14:paraId="6E0B5C21" w14:textId="77777777" w:rsidR="00712354" w:rsidRPr="007F7E2B" w:rsidRDefault="00712354" w:rsidP="00712354">
      <w:pPr>
        <w:rPr>
          <w:ins w:id="11402" w:author="V2" w:date="2025-04-14T14:19:00Z" w16du:dateUtc="2025-04-14T19:19:00Z"/>
        </w:rPr>
      </w:pPr>
    </w:p>
    <w:p w14:paraId="58D50635" w14:textId="77777777" w:rsidR="00712354" w:rsidRPr="007F7E2B" w:rsidRDefault="00712354" w:rsidP="00712354">
      <w:pPr>
        <w:rPr>
          <w:ins w:id="11403" w:author="V2" w:date="2025-04-14T14:19:00Z" w16du:dateUtc="2025-04-14T19:19:00Z"/>
        </w:rPr>
      </w:pPr>
    </w:p>
    <w:p w14:paraId="58AD0695" w14:textId="2D5CB694" w:rsidR="00712354" w:rsidRPr="007F7E2B" w:rsidRDefault="00712354" w:rsidP="006D6ACB">
      <w:pPr>
        <w:rPr>
          <w:ins w:id="11404" w:author="V2" w:date="2025-04-14T14:19:00Z" w16du:dateUtc="2025-04-14T19:19:00Z"/>
        </w:rPr>
      </w:pPr>
      <w:ins w:id="11405" w:author="V2" w:date="2025-04-14T14:19:00Z" w16du:dateUtc="2025-04-14T19:19:00Z">
        <w:r w:rsidRPr="007F7E2B">
          <w:rPr>
            <w:sz w:val="48"/>
          </w:rPr>
          <w:t xml:space="preserve"> </w:t>
        </w:r>
      </w:ins>
    </w:p>
    <w:p w14:paraId="00E25A79" w14:textId="1711B605" w:rsidR="00712354" w:rsidRPr="007F7E2B" w:rsidRDefault="00712354">
      <w:pPr>
        <w:spacing w:after="136" w:line="268" w:lineRule="auto"/>
        <w:ind w:left="708" w:right="667"/>
        <w:jc w:val="center"/>
        <w:rPr>
          <w:ins w:id="11406" w:author="V2" w:date="2025-04-14T14:19:00Z" w16du:dateUtc="2025-04-14T19:19:00Z"/>
        </w:rPr>
      </w:pPr>
      <w:bookmarkStart w:id="11407" w:name="TRS_6"/>
      <w:bookmarkEnd w:id="11407"/>
      <w:ins w:id="11408" w:author="V2" w:date="2025-04-14T14:19:00Z" w16du:dateUtc="2025-04-14T19:19:00Z">
        <w:r w:rsidRPr="007F7E2B">
          <w:rPr>
            <w:sz w:val="40"/>
          </w:rPr>
          <w:t>TRS-6</w:t>
        </w:r>
      </w:ins>
    </w:p>
    <w:p w14:paraId="06B58D5B" w14:textId="77777777" w:rsidR="00712354" w:rsidRPr="007F7E2B" w:rsidRDefault="00712354">
      <w:pPr>
        <w:spacing w:after="209" w:line="268" w:lineRule="auto"/>
        <w:ind w:left="708" w:right="446"/>
        <w:jc w:val="center"/>
        <w:rPr>
          <w:ins w:id="11409" w:author="V2" w:date="2025-04-14T14:19:00Z" w16du:dateUtc="2025-04-14T19:19:00Z"/>
        </w:rPr>
      </w:pPr>
      <w:ins w:id="11410" w:author="V2" w:date="2025-04-14T14:19:00Z" w16du:dateUtc="2025-04-14T19:19:00Z">
        <w:r w:rsidRPr="007F7E2B">
          <w:rPr>
            <w:sz w:val="40"/>
          </w:rPr>
          <w:t xml:space="preserve">ESTIMATION OF CARBON STOCKS IN  THE DEAD WOOD POOL </w:t>
        </w:r>
      </w:ins>
    </w:p>
    <w:p w14:paraId="7DFC94C7" w14:textId="629D8C29" w:rsidR="00712354" w:rsidRPr="007F7E2B" w:rsidRDefault="00712354">
      <w:pPr>
        <w:spacing w:after="16" w:line="259" w:lineRule="auto"/>
        <w:ind w:left="164"/>
        <w:jc w:val="center"/>
        <w:rPr>
          <w:ins w:id="11411" w:author="V2" w:date="2025-04-14T14:19:00Z" w16du:dateUtc="2025-04-14T19:19:00Z"/>
        </w:rPr>
      </w:pPr>
      <w:ins w:id="11412" w:author="V2" w:date="2025-04-14T14:19:00Z" w16du:dateUtc="2025-04-14T19:19:00Z">
        <w:r w:rsidRPr="007F7E2B">
          <w:rPr>
            <w:sz w:val="48"/>
          </w:rPr>
          <w:t xml:space="preserve"> </w:t>
        </w:r>
      </w:ins>
    </w:p>
    <w:p w14:paraId="5DE48EE3" w14:textId="77777777" w:rsidR="00712354" w:rsidRPr="007F7E2B" w:rsidRDefault="00712354">
      <w:pPr>
        <w:spacing w:after="219" w:line="259" w:lineRule="auto"/>
        <w:ind w:left="40"/>
        <w:jc w:val="center"/>
        <w:rPr>
          <w:ins w:id="11413" w:author="V2" w:date="2025-04-14T14:19:00Z" w16du:dateUtc="2025-04-14T19:19:00Z"/>
        </w:rPr>
      </w:pPr>
      <w:ins w:id="11414" w:author="V2" w:date="2025-04-14T14:19:00Z" w16du:dateUtc="2025-04-14T19:19:00Z">
        <w:r w:rsidRPr="007F7E2B">
          <w:t xml:space="preserve">Version 1.0 </w:t>
        </w:r>
      </w:ins>
    </w:p>
    <w:p w14:paraId="244A94FA" w14:textId="77777777" w:rsidR="00712354" w:rsidRPr="007F7E2B" w:rsidRDefault="00712354">
      <w:pPr>
        <w:spacing w:after="219" w:line="259" w:lineRule="auto"/>
        <w:ind w:left="40" w:right="3"/>
        <w:jc w:val="center"/>
        <w:rPr>
          <w:ins w:id="11415" w:author="V2" w:date="2025-04-14T14:19:00Z" w16du:dateUtc="2025-04-14T19:19:00Z"/>
        </w:rPr>
      </w:pPr>
      <w:ins w:id="11416" w:author="V2" w:date="2025-04-14T14:19:00Z" w16du:dateUtc="2025-04-14T19:19:00Z">
        <w:r w:rsidRPr="007F7E2B">
          <w:t xml:space="preserve">16 November 2012 </w:t>
        </w:r>
      </w:ins>
    </w:p>
    <w:p w14:paraId="5C41ED9F" w14:textId="77777777" w:rsidR="00712354" w:rsidRPr="007F7E2B" w:rsidRDefault="00712354">
      <w:pPr>
        <w:spacing w:after="219" w:line="259" w:lineRule="auto"/>
        <w:ind w:left="40" w:right="2"/>
        <w:jc w:val="center"/>
        <w:rPr>
          <w:ins w:id="11417" w:author="V2" w:date="2025-04-14T14:19:00Z" w16du:dateUtc="2025-04-14T19:19:00Z"/>
        </w:rPr>
      </w:pPr>
      <w:ins w:id="11418" w:author="V2" w:date="2025-04-14T14:19:00Z" w16du:dateUtc="2025-04-14T19:19:00Z">
        <w:r w:rsidRPr="007F7E2B">
          <w:t xml:space="preserve">Sectoral Scope 14 </w:t>
        </w:r>
      </w:ins>
    </w:p>
    <w:p w14:paraId="6845CC71" w14:textId="77777777" w:rsidR="00712354" w:rsidRPr="007F7E2B" w:rsidRDefault="00712354">
      <w:pPr>
        <w:spacing w:after="288" w:line="259" w:lineRule="auto"/>
        <w:ind w:left="97"/>
        <w:jc w:val="center"/>
        <w:rPr>
          <w:ins w:id="11419" w:author="V2" w:date="2025-04-14T14:19:00Z" w16du:dateUtc="2025-04-14T19:19:00Z"/>
        </w:rPr>
      </w:pPr>
      <w:ins w:id="11420" w:author="V2" w:date="2025-04-14T14:19:00Z" w16du:dateUtc="2025-04-14T19:19:00Z">
        <w:r w:rsidRPr="007F7E2B">
          <w:t xml:space="preserve"> </w:t>
        </w:r>
      </w:ins>
    </w:p>
    <w:p w14:paraId="58C10987" w14:textId="77777777" w:rsidR="00712354" w:rsidRPr="007F7E2B" w:rsidRDefault="00712354">
      <w:pPr>
        <w:spacing w:line="259" w:lineRule="auto"/>
        <w:ind w:left="142"/>
        <w:jc w:val="center"/>
        <w:rPr>
          <w:ins w:id="11421" w:author="V2" w:date="2025-04-14T14:19:00Z" w16du:dateUtc="2025-04-14T19:19:00Z"/>
        </w:rPr>
      </w:pPr>
      <w:ins w:id="11422" w:author="V2" w:date="2025-04-14T14:19:00Z" w16du:dateUtc="2025-04-14T19:19:00Z">
        <w:r w:rsidRPr="007F7E2B">
          <w:rPr>
            <w:sz w:val="40"/>
          </w:rPr>
          <w:t xml:space="preserve"> </w:t>
        </w:r>
      </w:ins>
    </w:p>
    <w:p w14:paraId="00977144" w14:textId="77777777" w:rsidR="00712354" w:rsidRPr="007F7E2B" w:rsidRDefault="00712354">
      <w:pPr>
        <w:spacing w:after="96" w:line="259" w:lineRule="auto"/>
        <w:ind w:left="85"/>
        <w:jc w:val="center"/>
        <w:rPr>
          <w:ins w:id="11423" w:author="V2" w:date="2025-04-14T14:19:00Z" w16du:dateUtc="2025-04-14T19:19:00Z"/>
        </w:rPr>
      </w:pPr>
      <w:ins w:id="11424" w:author="V2" w:date="2025-04-14T14:19:00Z" w16du:dateUtc="2025-04-14T19:19:00Z">
        <w:r w:rsidRPr="007F7E2B">
          <w:rPr>
            <w:noProof/>
          </w:rPr>
          <w:drawing>
            <wp:inline distT="0" distB="0" distL="0" distR="0" wp14:anchorId="5D8CA0F3" wp14:editId="77076862">
              <wp:extent cx="1526540" cy="436245"/>
              <wp:effectExtent l="0" t="0" r="0" b="0"/>
              <wp:docPr id="1035007856" name="Picture 103500785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6"/>
                      <a:stretch>
                        <a:fillRect/>
                      </a:stretch>
                    </pic:blipFill>
                    <pic:spPr>
                      <a:xfrm>
                        <a:off x="0" y="0"/>
                        <a:ext cx="1526540" cy="436245"/>
                      </a:xfrm>
                      <a:prstGeom prst="rect">
                        <a:avLst/>
                      </a:prstGeom>
                    </pic:spPr>
                  </pic:pic>
                </a:graphicData>
              </a:graphic>
            </wp:inline>
          </w:drawing>
        </w:r>
        <w:r w:rsidRPr="007F7E2B">
          <w:t xml:space="preserve"> </w:t>
        </w:r>
      </w:ins>
    </w:p>
    <w:p w14:paraId="4CE0DC6C" w14:textId="77777777" w:rsidR="00712354" w:rsidRPr="007F7E2B" w:rsidRDefault="00712354">
      <w:pPr>
        <w:spacing w:line="259" w:lineRule="auto"/>
        <w:ind w:left="23"/>
        <w:jc w:val="center"/>
        <w:rPr>
          <w:ins w:id="11425" w:author="V2" w:date="2025-04-14T14:19:00Z" w16du:dateUtc="2025-04-14T19:19:00Z"/>
        </w:rPr>
      </w:pPr>
      <w:ins w:id="11426" w:author="V2" w:date="2025-04-14T14:19:00Z" w16du:dateUtc="2025-04-14T19:19:00Z">
        <w:r w:rsidRPr="007F7E2B">
          <w:t xml:space="preserve">Document Prepared by: The Earth Partners LLC. </w:t>
        </w:r>
      </w:ins>
    </w:p>
    <w:p w14:paraId="786ECDAC" w14:textId="77777777" w:rsidR="00712354" w:rsidRPr="007F7E2B" w:rsidRDefault="00712354">
      <w:pPr>
        <w:spacing w:line="259" w:lineRule="auto"/>
        <w:ind w:left="23"/>
        <w:jc w:val="center"/>
        <w:rPr>
          <w:ins w:id="11427" w:author="V2" w:date="2025-04-14T14:19:00Z" w16du:dateUtc="2025-04-14T19:19:00Z"/>
        </w:rPr>
      </w:pPr>
    </w:p>
    <w:p w14:paraId="663E2B8D" w14:textId="77777777" w:rsidR="00712354" w:rsidRPr="007F7E2B" w:rsidRDefault="00712354">
      <w:pPr>
        <w:spacing w:line="259" w:lineRule="auto"/>
        <w:ind w:left="23"/>
        <w:jc w:val="center"/>
        <w:rPr>
          <w:ins w:id="11428" w:author="V2" w:date="2025-04-14T14:19:00Z" w16du:dateUtc="2025-04-14T19:19:00Z"/>
        </w:rPr>
      </w:pPr>
    </w:p>
    <w:p w14:paraId="43F02135" w14:textId="77777777" w:rsidR="00712354" w:rsidRPr="007F7E2B" w:rsidRDefault="00712354">
      <w:pPr>
        <w:spacing w:line="259" w:lineRule="auto"/>
        <w:ind w:left="23"/>
        <w:jc w:val="center"/>
        <w:rPr>
          <w:ins w:id="11429" w:author="V2" w:date="2025-04-14T14:19:00Z" w16du:dateUtc="2025-04-14T19:19:00Z"/>
        </w:rPr>
      </w:pPr>
    </w:p>
    <w:p w14:paraId="775C766D" w14:textId="77777777" w:rsidR="00712354" w:rsidRPr="007F7E2B" w:rsidRDefault="00712354">
      <w:pPr>
        <w:spacing w:line="259" w:lineRule="auto"/>
        <w:ind w:left="23"/>
        <w:jc w:val="center"/>
        <w:rPr>
          <w:ins w:id="11430" w:author="V2" w:date="2025-04-14T14:19:00Z" w16du:dateUtc="2025-04-14T19:19:00Z"/>
        </w:rPr>
      </w:pPr>
    </w:p>
    <w:p w14:paraId="51ACCDE0" w14:textId="77777777" w:rsidR="00712354" w:rsidRPr="007F7E2B" w:rsidRDefault="00712354">
      <w:pPr>
        <w:spacing w:line="259" w:lineRule="auto"/>
        <w:ind w:left="23"/>
        <w:jc w:val="center"/>
        <w:rPr>
          <w:ins w:id="11431" w:author="V2" w:date="2025-04-14T14:19:00Z" w16du:dateUtc="2025-04-14T19:19:00Z"/>
        </w:rPr>
      </w:pPr>
    </w:p>
    <w:p w14:paraId="0660FD94" w14:textId="77777777" w:rsidR="00712354" w:rsidRPr="007F7E2B" w:rsidRDefault="00712354">
      <w:pPr>
        <w:spacing w:line="259" w:lineRule="auto"/>
        <w:ind w:left="23"/>
        <w:jc w:val="center"/>
        <w:rPr>
          <w:ins w:id="11432" w:author="V2" w:date="2025-04-14T14:19:00Z" w16du:dateUtc="2025-04-14T19:19:00Z"/>
        </w:rPr>
      </w:pPr>
    </w:p>
    <w:p w14:paraId="03C14214" w14:textId="77777777" w:rsidR="00712354" w:rsidRPr="007F7E2B" w:rsidRDefault="00712354">
      <w:pPr>
        <w:spacing w:line="259" w:lineRule="auto"/>
        <w:ind w:left="23"/>
        <w:jc w:val="center"/>
        <w:rPr>
          <w:ins w:id="11433" w:author="V2" w:date="2025-04-14T14:19:00Z" w16du:dateUtc="2025-04-14T19:19:00Z"/>
        </w:rPr>
      </w:pPr>
    </w:p>
    <w:p w14:paraId="23F638BB" w14:textId="77777777" w:rsidR="00712354" w:rsidRPr="007F7E2B" w:rsidRDefault="00712354">
      <w:pPr>
        <w:spacing w:line="259" w:lineRule="auto"/>
        <w:ind w:left="23"/>
        <w:jc w:val="center"/>
        <w:rPr>
          <w:ins w:id="11434" w:author="V2" w:date="2025-04-14T14:19:00Z" w16du:dateUtc="2025-04-14T19:19:00Z"/>
        </w:rPr>
      </w:pPr>
    </w:p>
    <w:p w14:paraId="18FFE78C" w14:textId="77777777" w:rsidR="00712354" w:rsidRPr="007F7E2B" w:rsidRDefault="00712354">
      <w:pPr>
        <w:spacing w:line="259" w:lineRule="auto"/>
        <w:ind w:left="23"/>
        <w:jc w:val="center"/>
        <w:rPr>
          <w:ins w:id="11435" w:author="V2" w:date="2025-04-14T14:19:00Z" w16du:dateUtc="2025-04-14T19:19:00Z"/>
        </w:rPr>
      </w:pPr>
    </w:p>
    <w:p w14:paraId="5DDAC753" w14:textId="77777777" w:rsidR="00712354" w:rsidRPr="007F7E2B" w:rsidRDefault="00712354">
      <w:pPr>
        <w:spacing w:line="259" w:lineRule="auto"/>
        <w:ind w:left="23"/>
        <w:jc w:val="center"/>
        <w:rPr>
          <w:ins w:id="11436" w:author="V2" w:date="2025-04-14T14:19:00Z" w16du:dateUtc="2025-04-14T19:19:00Z"/>
        </w:rPr>
      </w:pPr>
    </w:p>
    <w:p w14:paraId="67BDAE55" w14:textId="77777777" w:rsidR="00712354" w:rsidRPr="007F7E2B" w:rsidRDefault="00712354">
      <w:pPr>
        <w:spacing w:line="259" w:lineRule="auto"/>
        <w:ind w:left="23"/>
        <w:jc w:val="center"/>
        <w:rPr>
          <w:ins w:id="11437" w:author="V2" w:date="2025-04-14T14:19:00Z" w16du:dateUtc="2025-04-14T19:19:00Z"/>
        </w:rPr>
      </w:pPr>
    </w:p>
    <w:p w14:paraId="0B6B53A2" w14:textId="77777777" w:rsidR="00712354" w:rsidRPr="007F7E2B" w:rsidRDefault="00712354">
      <w:pPr>
        <w:spacing w:line="259" w:lineRule="auto"/>
        <w:ind w:left="23"/>
        <w:jc w:val="center"/>
        <w:rPr>
          <w:ins w:id="11438" w:author="V2" w:date="2025-04-14T14:19:00Z" w16du:dateUtc="2025-04-14T19:19:00Z"/>
        </w:rPr>
      </w:pPr>
    </w:p>
    <w:p w14:paraId="61E18727" w14:textId="77777777" w:rsidR="00712354" w:rsidRPr="007F7E2B" w:rsidRDefault="00712354">
      <w:pPr>
        <w:spacing w:line="259" w:lineRule="auto"/>
        <w:ind w:left="23"/>
        <w:jc w:val="center"/>
        <w:rPr>
          <w:ins w:id="11439" w:author="V2" w:date="2025-04-14T14:19:00Z" w16du:dateUtc="2025-04-14T19:19:00Z"/>
        </w:rPr>
      </w:pPr>
    </w:p>
    <w:sdt>
      <w:sdtPr>
        <w:id w:val="-627248755"/>
        <w:docPartObj>
          <w:docPartGallery w:val="Table of Contents"/>
        </w:docPartObj>
      </w:sdtPr>
      <w:sdtEndPr/>
      <w:sdtContent>
        <w:p w14:paraId="69750734" w14:textId="77777777" w:rsidR="00712354" w:rsidRPr="007F7E2B" w:rsidRDefault="00712354">
          <w:pPr>
            <w:spacing w:after="141" w:line="259" w:lineRule="auto"/>
            <w:ind w:left="17"/>
            <w:rPr>
              <w:ins w:id="11440" w:author="V2" w:date="2025-04-14T14:19:00Z" w16du:dateUtc="2025-04-14T19:19:00Z"/>
            </w:rPr>
          </w:pPr>
          <w:ins w:id="11441" w:author="V2" w:date="2025-04-14T14:19:00Z" w16du:dateUtc="2025-04-14T19:19:00Z">
            <w:r w:rsidRPr="007F7E2B">
              <w:rPr>
                <w:rFonts w:ascii="Arial" w:eastAsia="Arial" w:hAnsi="Arial" w:cs="Arial"/>
                <w:b/>
                <w:color w:val="005B82"/>
                <w:sz w:val="22"/>
              </w:rPr>
              <w:t xml:space="preserve">TABLE OF CONTENTS </w:t>
            </w:r>
          </w:ins>
        </w:p>
        <w:p w14:paraId="49A257BE" w14:textId="77777777" w:rsidR="00712354" w:rsidRPr="007F7E2B" w:rsidRDefault="00712354">
          <w:pPr>
            <w:pStyle w:val="TOC1"/>
            <w:tabs>
              <w:tab w:val="right" w:leader="dot" w:pos="9374"/>
            </w:tabs>
            <w:rPr>
              <w:ins w:id="11442" w:author="V2" w:date="2025-04-14T14:19:00Z" w16du:dateUtc="2025-04-14T19:19:00Z"/>
            </w:rPr>
          </w:pPr>
          <w:ins w:id="11443" w:author="V2" w:date="2025-04-14T14:19:00Z" w16du:dateUtc="2025-04-14T19:19:00Z">
            <w:r w:rsidRPr="007F7E2B">
              <w:fldChar w:fldCharType="begin"/>
            </w:r>
            <w:r w:rsidRPr="007F7E2B">
              <w:instrText xml:space="preserve"> TOC \o "1-1" \h \z \u </w:instrText>
            </w:r>
            <w:r w:rsidRPr="007F7E2B">
              <w:fldChar w:fldCharType="separate"/>
            </w:r>
            <w:r>
              <w:fldChar w:fldCharType="begin"/>
            </w:r>
            <w:r>
              <w:instrText>HYPERLINK \l "_Toc44315" \h</w:instrText>
            </w:r>
            <w:r>
              <w:fldChar w:fldCharType="separate"/>
            </w:r>
            <w:r w:rsidRPr="007F7E2B">
              <w:t>1</w:t>
            </w:r>
            <w:r w:rsidRPr="007F7E2B">
              <w:rPr>
                <w:rFonts w:ascii="Arial" w:eastAsia="Arial" w:hAnsi="Arial" w:cs="Arial"/>
                <w:sz w:val="22"/>
              </w:rPr>
              <w:t xml:space="preserve">  </w:t>
            </w:r>
            <w:r w:rsidRPr="007F7E2B">
              <w:t>SOURCES</w:t>
            </w:r>
            <w:r w:rsidRPr="007F7E2B">
              <w:tab/>
            </w:r>
            <w:r w:rsidRPr="007F7E2B">
              <w:fldChar w:fldCharType="begin"/>
            </w:r>
            <w:r w:rsidRPr="007F7E2B">
              <w:instrText>PAGEREF _Toc44315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740CE58B" w14:textId="77777777" w:rsidR="00712354" w:rsidRPr="007F7E2B" w:rsidRDefault="00712354">
          <w:pPr>
            <w:pStyle w:val="TOC1"/>
            <w:tabs>
              <w:tab w:val="right" w:leader="dot" w:pos="9374"/>
            </w:tabs>
            <w:rPr>
              <w:ins w:id="11444" w:author="V2" w:date="2025-04-14T14:19:00Z" w16du:dateUtc="2025-04-14T19:19:00Z"/>
            </w:rPr>
          </w:pPr>
          <w:ins w:id="11445" w:author="V2" w:date="2025-04-14T14:19:00Z" w16du:dateUtc="2025-04-14T19:19:00Z">
            <w:r>
              <w:fldChar w:fldCharType="begin"/>
            </w:r>
            <w:r>
              <w:instrText>HYPERLINK \l "_Toc44316" \h</w:instrText>
            </w:r>
            <w:r>
              <w:fldChar w:fldCharType="separate"/>
            </w:r>
            <w:r w:rsidRPr="007F7E2B">
              <w:t>2</w:t>
            </w:r>
            <w:r w:rsidRPr="007F7E2B">
              <w:rPr>
                <w:rFonts w:ascii="Arial" w:eastAsia="Arial" w:hAnsi="Arial" w:cs="Arial"/>
                <w:sz w:val="22"/>
              </w:rPr>
              <w:t xml:space="preserve">  </w:t>
            </w:r>
            <w:r w:rsidRPr="007F7E2B">
              <w:t>SUMMARY DESCRIPTION OF THE MODULE</w:t>
            </w:r>
            <w:r w:rsidRPr="007F7E2B">
              <w:tab/>
            </w:r>
            <w:r w:rsidRPr="007F7E2B">
              <w:fldChar w:fldCharType="begin"/>
            </w:r>
            <w:r w:rsidRPr="007F7E2B">
              <w:instrText>PAGEREF _Toc44316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2DCEF750" w14:textId="77777777" w:rsidR="00712354" w:rsidRPr="007F7E2B" w:rsidRDefault="00712354">
          <w:pPr>
            <w:pStyle w:val="TOC1"/>
            <w:tabs>
              <w:tab w:val="right" w:leader="dot" w:pos="9374"/>
            </w:tabs>
            <w:rPr>
              <w:ins w:id="11446" w:author="V2" w:date="2025-04-14T14:19:00Z" w16du:dateUtc="2025-04-14T19:19:00Z"/>
            </w:rPr>
          </w:pPr>
          <w:ins w:id="11447" w:author="V2" w:date="2025-04-14T14:19:00Z" w16du:dateUtc="2025-04-14T19:19:00Z">
            <w:r>
              <w:fldChar w:fldCharType="begin"/>
            </w:r>
            <w:r>
              <w:instrText>HYPERLINK \l "_Toc44317" \h</w:instrText>
            </w:r>
            <w:r>
              <w:fldChar w:fldCharType="separate"/>
            </w:r>
            <w:r w:rsidRPr="007F7E2B">
              <w:t>3</w:t>
            </w:r>
            <w:r w:rsidRPr="007F7E2B">
              <w:rPr>
                <w:rFonts w:ascii="Arial" w:eastAsia="Arial" w:hAnsi="Arial" w:cs="Arial"/>
                <w:sz w:val="22"/>
              </w:rPr>
              <w:t xml:space="preserve">  </w:t>
            </w:r>
            <w:r w:rsidRPr="007F7E2B">
              <w:t>DEFINITIONS</w:t>
            </w:r>
            <w:r w:rsidRPr="007F7E2B">
              <w:tab/>
            </w:r>
            <w:r w:rsidRPr="007F7E2B">
              <w:fldChar w:fldCharType="begin"/>
            </w:r>
            <w:r w:rsidRPr="007F7E2B">
              <w:instrText>PAGEREF _Toc44317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77F28E9A" w14:textId="77777777" w:rsidR="00712354" w:rsidRPr="007F7E2B" w:rsidRDefault="00712354">
          <w:pPr>
            <w:pStyle w:val="TOC1"/>
            <w:tabs>
              <w:tab w:val="right" w:leader="dot" w:pos="9374"/>
            </w:tabs>
            <w:rPr>
              <w:ins w:id="11448" w:author="V2" w:date="2025-04-14T14:19:00Z" w16du:dateUtc="2025-04-14T19:19:00Z"/>
            </w:rPr>
          </w:pPr>
          <w:ins w:id="11449" w:author="V2" w:date="2025-04-14T14:19:00Z" w16du:dateUtc="2025-04-14T19:19:00Z">
            <w:r>
              <w:fldChar w:fldCharType="begin"/>
            </w:r>
            <w:r>
              <w:instrText>HYPERLINK \l "_Toc44318" \h</w:instrText>
            </w:r>
            <w:r>
              <w:fldChar w:fldCharType="separate"/>
            </w:r>
            <w:r w:rsidRPr="007F7E2B">
              <w:t>4</w:t>
            </w:r>
            <w:r w:rsidRPr="007F7E2B">
              <w:rPr>
                <w:rFonts w:ascii="Arial" w:eastAsia="Arial" w:hAnsi="Arial" w:cs="Arial"/>
                <w:sz w:val="22"/>
              </w:rPr>
              <w:t xml:space="preserve">  </w:t>
            </w:r>
            <w:r w:rsidRPr="007F7E2B">
              <w:t>APPLICABILITY CONDITIONS</w:t>
            </w:r>
            <w:r w:rsidRPr="007F7E2B">
              <w:tab/>
            </w:r>
            <w:r w:rsidRPr="007F7E2B">
              <w:fldChar w:fldCharType="begin"/>
            </w:r>
            <w:r w:rsidRPr="007F7E2B">
              <w:instrText>PAGEREF _Toc44318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2F55A248" w14:textId="77777777" w:rsidR="00712354" w:rsidRPr="007F7E2B" w:rsidRDefault="00712354">
          <w:pPr>
            <w:pStyle w:val="TOC1"/>
            <w:tabs>
              <w:tab w:val="right" w:leader="dot" w:pos="9374"/>
            </w:tabs>
            <w:rPr>
              <w:ins w:id="11450" w:author="V2" w:date="2025-04-14T14:19:00Z" w16du:dateUtc="2025-04-14T19:19:00Z"/>
            </w:rPr>
          </w:pPr>
          <w:ins w:id="11451" w:author="V2" w:date="2025-04-14T14:19:00Z" w16du:dateUtc="2025-04-14T19:19:00Z">
            <w:r>
              <w:fldChar w:fldCharType="begin"/>
            </w:r>
            <w:r>
              <w:instrText>HYPERLINK \l "_Toc44319" \h</w:instrText>
            </w:r>
            <w:r>
              <w:fldChar w:fldCharType="separate"/>
            </w:r>
            <w:r w:rsidRPr="007F7E2B">
              <w:t>5</w:t>
            </w:r>
            <w:r w:rsidRPr="007F7E2B">
              <w:rPr>
                <w:rFonts w:ascii="Arial" w:eastAsia="Arial" w:hAnsi="Arial" w:cs="Arial"/>
                <w:sz w:val="22"/>
              </w:rPr>
              <w:t xml:space="preserve">  </w:t>
            </w:r>
            <w:r w:rsidRPr="007F7E2B">
              <w:t>PROCEDURES</w:t>
            </w:r>
            <w:r w:rsidRPr="007F7E2B">
              <w:tab/>
            </w:r>
            <w:r w:rsidRPr="007F7E2B">
              <w:fldChar w:fldCharType="begin"/>
            </w:r>
            <w:r w:rsidRPr="007F7E2B">
              <w:instrText>PAGEREF _Toc44319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033F7336" w14:textId="77777777" w:rsidR="00712354" w:rsidRPr="007F7E2B" w:rsidRDefault="00712354">
          <w:pPr>
            <w:pStyle w:val="TOC1"/>
            <w:tabs>
              <w:tab w:val="right" w:leader="dot" w:pos="9374"/>
            </w:tabs>
            <w:rPr>
              <w:ins w:id="11452" w:author="V2" w:date="2025-04-14T14:19:00Z" w16du:dateUtc="2025-04-14T19:19:00Z"/>
            </w:rPr>
          </w:pPr>
          <w:ins w:id="11453" w:author="V2" w:date="2025-04-14T14:19:00Z" w16du:dateUtc="2025-04-14T19:19:00Z">
            <w:r>
              <w:fldChar w:fldCharType="begin"/>
            </w:r>
            <w:r>
              <w:instrText>HYPERLINK \l "_Toc44320" \h</w:instrText>
            </w:r>
            <w:r>
              <w:fldChar w:fldCharType="separate"/>
            </w:r>
            <w:r w:rsidRPr="007F7E2B">
              <w:t>6</w:t>
            </w:r>
            <w:r w:rsidRPr="007F7E2B">
              <w:rPr>
                <w:rFonts w:ascii="Arial" w:eastAsia="Arial" w:hAnsi="Arial" w:cs="Arial"/>
                <w:sz w:val="22"/>
              </w:rPr>
              <w:t xml:space="preserve">  </w:t>
            </w:r>
            <w:r w:rsidRPr="007F7E2B">
              <w:t>PARAMETERS</w:t>
            </w:r>
            <w:r w:rsidRPr="007F7E2B">
              <w:tab/>
            </w:r>
            <w:r w:rsidRPr="007F7E2B">
              <w:fldChar w:fldCharType="begin"/>
            </w:r>
            <w:r w:rsidRPr="007F7E2B">
              <w:instrText>PAGEREF _Toc44320 \h</w:instrText>
            </w:r>
            <w:r w:rsidRPr="007F7E2B">
              <w:fldChar w:fldCharType="separate"/>
            </w:r>
            <w:r w:rsidRPr="007F7E2B">
              <w:rPr>
                <w:rFonts w:ascii="Arial" w:eastAsia="Arial" w:hAnsi="Arial" w:cs="Arial"/>
                <w:color w:val="000000"/>
                <w:sz w:val="20"/>
              </w:rPr>
              <w:t xml:space="preserve">7 </w:t>
            </w:r>
            <w:r w:rsidRPr="007F7E2B">
              <w:fldChar w:fldCharType="end"/>
            </w:r>
            <w:r>
              <w:fldChar w:fldCharType="end"/>
            </w:r>
          </w:ins>
        </w:p>
        <w:p w14:paraId="343383EF" w14:textId="77777777" w:rsidR="00712354" w:rsidRPr="007F7E2B" w:rsidRDefault="00712354">
          <w:pPr>
            <w:pStyle w:val="TOC1"/>
            <w:tabs>
              <w:tab w:val="right" w:leader="dot" w:pos="9374"/>
            </w:tabs>
            <w:rPr>
              <w:ins w:id="11454" w:author="V2" w:date="2025-04-14T14:19:00Z" w16du:dateUtc="2025-04-14T19:19:00Z"/>
            </w:rPr>
          </w:pPr>
          <w:ins w:id="11455" w:author="V2" w:date="2025-04-14T14:19:00Z" w16du:dateUtc="2025-04-14T19:19:00Z">
            <w:r>
              <w:fldChar w:fldCharType="begin"/>
            </w:r>
            <w:r>
              <w:instrText>HYPERLINK \l "_Toc44321" \h</w:instrText>
            </w:r>
            <w:r>
              <w:fldChar w:fldCharType="separate"/>
            </w:r>
            <w:r w:rsidRPr="007F7E2B">
              <w:t>7</w:t>
            </w:r>
            <w:r w:rsidRPr="007F7E2B">
              <w:rPr>
                <w:rFonts w:ascii="Arial" w:eastAsia="Arial" w:hAnsi="Arial" w:cs="Arial"/>
                <w:sz w:val="22"/>
              </w:rPr>
              <w:t xml:space="preserve">  </w:t>
            </w:r>
            <w:r w:rsidRPr="007F7E2B">
              <w:t>REFERENCES AND OTHER INFORMATION</w:t>
            </w:r>
            <w:r w:rsidRPr="007F7E2B">
              <w:tab/>
            </w:r>
            <w:r w:rsidRPr="007F7E2B">
              <w:fldChar w:fldCharType="begin"/>
            </w:r>
            <w:r w:rsidRPr="007F7E2B">
              <w:instrText>PAGEREF _Toc44321 \h</w:instrText>
            </w:r>
            <w:r w:rsidRPr="007F7E2B">
              <w:fldChar w:fldCharType="separate"/>
            </w:r>
            <w:r w:rsidRPr="007F7E2B">
              <w:rPr>
                <w:rFonts w:ascii="Arial" w:eastAsia="Arial" w:hAnsi="Arial" w:cs="Arial"/>
                <w:color w:val="000000"/>
                <w:sz w:val="20"/>
              </w:rPr>
              <w:t xml:space="preserve">15 </w:t>
            </w:r>
            <w:r w:rsidRPr="007F7E2B">
              <w:fldChar w:fldCharType="end"/>
            </w:r>
            <w:r>
              <w:fldChar w:fldCharType="end"/>
            </w:r>
          </w:ins>
        </w:p>
        <w:p w14:paraId="37592CD6" w14:textId="77777777" w:rsidR="00712354" w:rsidRPr="007F7E2B" w:rsidRDefault="00712354">
          <w:pPr>
            <w:rPr>
              <w:ins w:id="11456" w:author="V2" w:date="2025-04-14T14:19:00Z" w16du:dateUtc="2025-04-14T19:19:00Z"/>
            </w:rPr>
          </w:pPr>
          <w:ins w:id="11457" w:author="V2" w:date="2025-04-14T14:19:00Z" w16du:dateUtc="2025-04-14T19:19:00Z">
            <w:r w:rsidRPr="007F7E2B">
              <w:fldChar w:fldCharType="end"/>
            </w:r>
          </w:ins>
        </w:p>
      </w:sdtContent>
    </w:sdt>
    <w:p w14:paraId="7319E362" w14:textId="77777777" w:rsidR="00712354" w:rsidRPr="007F7E2B" w:rsidRDefault="00712354">
      <w:pPr>
        <w:spacing w:line="259" w:lineRule="auto"/>
        <w:ind w:left="22"/>
        <w:rPr>
          <w:ins w:id="11458" w:author="V2" w:date="2025-04-14T14:19:00Z" w16du:dateUtc="2025-04-14T19:19:00Z"/>
        </w:rPr>
      </w:pPr>
      <w:ins w:id="11459" w:author="V2" w:date="2025-04-14T14:19:00Z" w16du:dateUtc="2025-04-14T19:19:00Z">
        <w:r w:rsidRPr="007F7E2B">
          <w:t xml:space="preserve"> </w:t>
        </w:r>
        <w:r w:rsidRPr="007F7E2B">
          <w:br w:type="page"/>
        </w:r>
      </w:ins>
    </w:p>
    <w:p w14:paraId="4335180B" w14:textId="77777777" w:rsidR="00712354" w:rsidRPr="007F7E2B" w:rsidRDefault="00712354">
      <w:pPr>
        <w:pStyle w:val="Heading1"/>
        <w:tabs>
          <w:tab w:val="center" w:pos="1285"/>
        </w:tabs>
        <w:spacing w:after="249"/>
        <w:rPr>
          <w:ins w:id="11460" w:author="V2" w:date="2025-04-14T14:19:00Z" w16du:dateUtc="2025-04-14T19:19:00Z"/>
        </w:rPr>
      </w:pPr>
      <w:bookmarkStart w:id="11461" w:name="_Toc174616143"/>
      <w:bookmarkStart w:id="11462" w:name="_Toc174616559"/>
      <w:bookmarkStart w:id="11463" w:name="_Toc180594284"/>
      <w:bookmarkStart w:id="11464" w:name="_Toc180594691"/>
      <w:bookmarkStart w:id="11465" w:name="_Toc44315"/>
      <w:ins w:id="11466" w:author="V2" w:date="2025-04-14T14:19:00Z" w16du:dateUtc="2025-04-14T19:19:00Z">
        <w:r w:rsidRPr="007F7E2B">
          <w:rPr>
            <w:color w:val="005B82"/>
            <w:sz w:val="22"/>
          </w:rPr>
          <w:t xml:space="preserve">1 </w:t>
        </w:r>
        <w:r w:rsidRPr="007F7E2B">
          <w:rPr>
            <w:color w:val="005B82"/>
            <w:sz w:val="22"/>
          </w:rPr>
          <w:tab/>
          <w:t>SOURCES</w:t>
        </w:r>
        <w:bookmarkEnd w:id="11461"/>
        <w:bookmarkEnd w:id="11462"/>
        <w:bookmarkEnd w:id="11463"/>
        <w:bookmarkEnd w:id="11464"/>
        <w:r w:rsidRPr="007F7E2B">
          <w:rPr>
            <w:color w:val="005B82"/>
            <w:sz w:val="22"/>
          </w:rPr>
          <w:t xml:space="preserve"> </w:t>
        </w:r>
        <w:bookmarkEnd w:id="11465"/>
      </w:ins>
    </w:p>
    <w:p w14:paraId="66E83822" w14:textId="77777777" w:rsidR="00712354" w:rsidRPr="007F7E2B" w:rsidRDefault="00712354">
      <w:pPr>
        <w:spacing w:after="142"/>
        <w:ind w:left="17"/>
        <w:rPr>
          <w:ins w:id="11467" w:author="V2" w:date="2025-04-14T14:19:00Z" w16du:dateUtc="2025-04-14T19:19:00Z"/>
        </w:rPr>
      </w:pPr>
      <w:ins w:id="11468" w:author="V2" w:date="2025-04-14T14:19:00Z" w16du:dateUtc="2025-04-14T19:19:00Z">
        <w:r w:rsidRPr="007F7E2B">
          <w:t xml:space="preserve">None </w:t>
        </w:r>
      </w:ins>
    </w:p>
    <w:p w14:paraId="75BE5DE5" w14:textId="77777777" w:rsidR="00712354" w:rsidRPr="007F7E2B" w:rsidRDefault="00712354">
      <w:pPr>
        <w:pStyle w:val="Heading1"/>
        <w:tabs>
          <w:tab w:val="center" w:pos="3035"/>
        </w:tabs>
        <w:spacing w:after="249"/>
        <w:rPr>
          <w:ins w:id="11469" w:author="V2" w:date="2025-04-14T14:19:00Z" w16du:dateUtc="2025-04-14T19:19:00Z"/>
        </w:rPr>
      </w:pPr>
      <w:bookmarkStart w:id="11470" w:name="_Toc174616144"/>
      <w:bookmarkStart w:id="11471" w:name="_Toc174616560"/>
      <w:bookmarkStart w:id="11472" w:name="_Toc180594285"/>
      <w:bookmarkStart w:id="11473" w:name="_Toc180594692"/>
      <w:bookmarkStart w:id="11474" w:name="_Toc44316"/>
      <w:ins w:id="11475" w:author="V2" w:date="2025-04-14T14:19:00Z" w16du:dateUtc="2025-04-14T19:19:00Z">
        <w:r w:rsidRPr="007F7E2B">
          <w:rPr>
            <w:color w:val="005B82"/>
            <w:sz w:val="22"/>
          </w:rPr>
          <w:t xml:space="preserve">2 </w:t>
        </w:r>
        <w:r w:rsidRPr="007F7E2B">
          <w:rPr>
            <w:color w:val="005B82"/>
            <w:sz w:val="22"/>
          </w:rPr>
          <w:tab/>
          <w:t>SUMMARY DESCRIPTION OF THE MODULE</w:t>
        </w:r>
        <w:bookmarkEnd w:id="11470"/>
        <w:bookmarkEnd w:id="11471"/>
        <w:bookmarkEnd w:id="11472"/>
        <w:bookmarkEnd w:id="11473"/>
        <w:r w:rsidRPr="007F7E2B">
          <w:rPr>
            <w:color w:val="005B82"/>
            <w:sz w:val="22"/>
          </w:rPr>
          <w:t xml:space="preserve"> </w:t>
        </w:r>
        <w:bookmarkEnd w:id="11474"/>
      </w:ins>
    </w:p>
    <w:p w14:paraId="23250976" w14:textId="77777777" w:rsidR="00712354" w:rsidRPr="007F7E2B" w:rsidRDefault="00712354">
      <w:pPr>
        <w:ind w:left="17"/>
        <w:rPr>
          <w:ins w:id="11476" w:author="V2" w:date="2025-04-14T14:19:00Z" w16du:dateUtc="2025-04-14T19:19:00Z"/>
        </w:rPr>
      </w:pPr>
      <w:ins w:id="11477" w:author="V2" w:date="2025-04-14T14:19:00Z" w16du:dateUtc="2025-04-14T19:19:00Z">
        <w:r w:rsidRPr="007F7E2B">
          <w:t xml:space="preserve">The module consists of methods for sampling and calculating dead wood biomass where dead wood is distributed across the stratum, as well as where it is concentrated in piles or windrows. </w:t>
        </w:r>
      </w:ins>
    </w:p>
    <w:p w14:paraId="5EE8C3AA" w14:textId="77777777" w:rsidR="00712354" w:rsidRPr="007F7E2B" w:rsidRDefault="00712354">
      <w:pPr>
        <w:spacing w:after="151" w:line="259" w:lineRule="auto"/>
        <w:ind w:left="22"/>
        <w:rPr>
          <w:ins w:id="11478" w:author="V2" w:date="2025-04-14T14:19:00Z" w16du:dateUtc="2025-04-14T19:19:00Z"/>
        </w:rPr>
      </w:pPr>
      <w:ins w:id="11479" w:author="V2" w:date="2025-04-14T14:19:00Z" w16du:dateUtc="2025-04-14T19:19:00Z">
        <w:r w:rsidRPr="007F7E2B">
          <w:t xml:space="preserve"> </w:t>
        </w:r>
      </w:ins>
    </w:p>
    <w:p w14:paraId="22A73BC2" w14:textId="77777777" w:rsidR="00712354" w:rsidRPr="007F7E2B" w:rsidRDefault="00712354">
      <w:pPr>
        <w:pStyle w:val="Heading1"/>
        <w:tabs>
          <w:tab w:val="center" w:pos="1439"/>
        </w:tabs>
        <w:spacing w:after="133"/>
        <w:rPr>
          <w:ins w:id="11480" w:author="V2" w:date="2025-04-14T14:19:00Z" w16du:dateUtc="2025-04-14T19:19:00Z"/>
        </w:rPr>
      </w:pPr>
      <w:bookmarkStart w:id="11481" w:name="_Toc174616145"/>
      <w:bookmarkStart w:id="11482" w:name="_Toc174616561"/>
      <w:bookmarkStart w:id="11483" w:name="_Toc180594286"/>
      <w:bookmarkStart w:id="11484" w:name="_Toc180594693"/>
      <w:bookmarkStart w:id="11485" w:name="_Toc44317"/>
      <w:ins w:id="11486" w:author="V2" w:date="2025-04-14T14:19:00Z" w16du:dateUtc="2025-04-14T19:19:00Z">
        <w:r w:rsidRPr="007F7E2B">
          <w:rPr>
            <w:color w:val="005B82"/>
            <w:sz w:val="22"/>
          </w:rPr>
          <w:t xml:space="preserve">3 </w:t>
        </w:r>
        <w:r w:rsidRPr="007F7E2B">
          <w:rPr>
            <w:color w:val="005B82"/>
            <w:sz w:val="22"/>
          </w:rPr>
          <w:tab/>
          <w:t>DEFINITIONS</w:t>
        </w:r>
        <w:bookmarkEnd w:id="11481"/>
        <w:bookmarkEnd w:id="11482"/>
        <w:bookmarkEnd w:id="11483"/>
        <w:bookmarkEnd w:id="11484"/>
        <w:r w:rsidRPr="007F7E2B">
          <w:rPr>
            <w:color w:val="005B82"/>
            <w:sz w:val="22"/>
          </w:rPr>
          <w:t xml:space="preserve"> </w:t>
        </w:r>
        <w:bookmarkEnd w:id="11485"/>
      </w:ins>
    </w:p>
    <w:tbl>
      <w:tblPr>
        <w:tblStyle w:val="TableGrid0"/>
        <w:tblW w:w="9105" w:type="dxa"/>
        <w:tblInd w:w="22" w:type="dxa"/>
        <w:tblLook w:val="04A0" w:firstRow="1" w:lastRow="0" w:firstColumn="1" w:lastColumn="0" w:noHBand="0" w:noVBand="1"/>
      </w:tblPr>
      <w:tblGrid>
        <w:gridCol w:w="2115"/>
        <w:gridCol w:w="6990"/>
      </w:tblGrid>
      <w:tr w:rsidR="00712354" w:rsidRPr="007F7E2B" w14:paraId="58175705" w14:textId="77777777">
        <w:trPr>
          <w:trHeight w:val="304"/>
          <w:ins w:id="11487" w:author="V2" w:date="2025-04-14T14:19:00Z" w16du:dateUtc="2025-04-14T19:19:00Z"/>
        </w:trPr>
        <w:tc>
          <w:tcPr>
            <w:tcW w:w="2115" w:type="dxa"/>
            <w:tcBorders>
              <w:top w:val="nil"/>
              <w:left w:val="nil"/>
              <w:bottom w:val="nil"/>
              <w:right w:val="nil"/>
            </w:tcBorders>
          </w:tcPr>
          <w:p w14:paraId="04AC43A4" w14:textId="77777777" w:rsidR="00712354" w:rsidRPr="007F7E2B" w:rsidRDefault="00712354">
            <w:pPr>
              <w:spacing w:line="259" w:lineRule="auto"/>
              <w:rPr>
                <w:ins w:id="11488" w:author="V2" w:date="2025-04-14T14:19:00Z" w16du:dateUtc="2025-04-14T19:19:00Z"/>
              </w:rPr>
            </w:pPr>
            <w:ins w:id="11489" w:author="V2" w:date="2025-04-14T14:19:00Z" w16du:dateUtc="2025-04-14T19:19:00Z">
              <w:r w:rsidRPr="007F7E2B">
                <w:rPr>
                  <w:rFonts w:ascii="Arial" w:eastAsia="Arial" w:hAnsi="Arial" w:cs="Arial"/>
                  <w:b/>
                </w:rPr>
                <w:t xml:space="preserve">Dead Wood:  </w:t>
              </w:r>
            </w:ins>
          </w:p>
        </w:tc>
        <w:tc>
          <w:tcPr>
            <w:tcW w:w="6990" w:type="dxa"/>
            <w:tcBorders>
              <w:top w:val="nil"/>
              <w:left w:val="nil"/>
              <w:bottom w:val="nil"/>
              <w:right w:val="nil"/>
            </w:tcBorders>
          </w:tcPr>
          <w:p w14:paraId="5FABACF7" w14:textId="77777777" w:rsidR="00712354" w:rsidRPr="007F7E2B" w:rsidRDefault="00712354">
            <w:pPr>
              <w:spacing w:line="259" w:lineRule="auto"/>
              <w:ind w:left="12"/>
              <w:rPr>
                <w:ins w:id="11490" w:author="V2" w:date="2025-04-14T14:19:00Z" w16du:dateUtc="2025-04-14T19:19:00Z"/>
              </w:rPr>
            </w:pPr>
            <w:ins w:id="11491" w:author="V2" w:date="2025-04-14T14:19:00Z" w16du:dateUtc="2025-04-14T19:19:00Z">
              <w:r w:rsidRPr="007F7E2B">
                <w:t xml:space="preserve">See </w:t>
              </w:r>
              <w:r w:rsidRPr="007F7E2B">
                <w:rPr>
                  <w:rFonts w:ascii="Arial" w:eastAsia="Arial" w:hAnsi="Arial" w:cs="Arial"/>
                  <w:i/>
                </w:rPr>
                <w:t>VCS Program Definitions.</w:t>
              </w:r>
              <w:r w:rsidRPr="007F7E2B">
                <w:t xml:space="preserve">  </w:t>
              </w:r>
            </w:ins>
          </w:p>
        </w:tc>
      </w:tr>
      <w:tr w:rsidR="00712354" w:rsidRPr="007F7E2B" w14:paraId="07CF6490" w14:textId="77777777">
        <w:trPr>
          <w:trHeight w:val="651"/>
          <w:ins w:id="11492" w:author="V2" w:date="2025-04-14T14:19:00Z" w16du:dateUtc="2025-04-14T19:19:00Z"/>
        </w:trPr>
        <w:tc>
          <w:tcPr>
            <w:tcW w:w="2115" w:type="dxa"/>
            <w:tcBorders>
              <w:top w:val="nil"/>
              <w:left w:val="nil"/>
              <w:bottom w:val="nil"/>
              <w:right w:val="nil"/>
            </w:tcBorders>
          </w:tcPr>
          <w:p w14:paraId="12724C1C" w14:textId="77777777" w:rsidR="00712354" w:rsidRPr="007F7E2B" w:rsidRDefault="00712354">
            <w:pPr>
              <w:spacing w:line="259" w:lineRule="auto"/>
              <w:rPr>
                <w:ins w:id="11493" w:author="V2" w:date="2025-04-14T14:19:00Z" w16du:dateUtc="2025-04-14T19:19:00Z"/>
              </w:rPr>
            </w:pPr>
            <w:ins w:id="11494" w:author="V2" w:date="2025-04-14T14:19:00Z" w16du:dateUtc="2025-04-14T19:19:00Z">
              <w:r w:rsidRPr="007F7E2B">
                <w:rPr>
                  <w:rFonts w:ascii="Arial" w:eastAsia="Arial" w:hAnsi="Arial" w:cs="Arial"/>
                  <w:b/>
                </w:rPr>
                <w:t xml:space="preserve">Project Area: </w:t>
              </w:r>
            </w:ins>
          </w:p>
        </w:tc>
        <w:tc>
          <w:tcPr>
            <w:tcW w:w="6990" w:type="dxa"/>
            <w:tcBorders>
              <w:top w:val="nil"/>
              <w:left w:val="nil"/>
              <w:bottom w:val="nil"/>
              <w:right w:val="nil"/>
            </w:tcBorders>
          </w:tcPr>
          <w:p w14:paraId="45DE9A39" w14:textId="77777777" w:rsidR="00712354" w:rsidRPr="007F7E2B" w:rsidRDefault="00712354">
            <w:pPr>
              <w:spacing w:line="259" w:lineRule="auto"/>
              <w:ind w:left="12"/>
              <w:rPr>
                <w:ins w:id="11495" w:author="V2" w:date="2025-04-14T14:19:00Z" w16du:dateUtc="2025-04-14T19:19:00Z"/>
              </w:rPr>
            </w:pPr>
            <w:ins w:id="11496" w:author="V2" w:date="2025-04-14T14:19:00Z" w16du:dateUtc="2025-04-14T19:19:00Z">
              <w:r w:rsidRPr="007F7E2B">
                <w:t xml:space="preserve">The area or areas of land on which the project proponent will undertake the project activities. </w:t>
              </w:r>
            </w:ins>
          </w:p>
        </w:tc>
      </w:tr>
      <w:tr w:rsidR="00712354" w:rsidRPr="007F7E2B" w14:paraId="46F9E240" w14:textId="77777777">
        <w:trPr>
          <w:trHeight w:val="1099"/>
          <w:ins w:id="11497" w:author="V2" w:date="2025-04-14T14:19:00Z" w16du:dateUtc="2025-04-14T19:19:00Z"/>
        </w:trPr>
        <w:tc>
          <w:tcPr>
            <w:tcW w:w="2115" w:type="dxa"/>
            <w:tcBorders>
              <w:top w:val="nil"/>
              <w:left w:val="nil"/>
              <w:bottom w:val="nil"/>
              <w:right w:val="nil"/>
            </w:tcBorders>
          </w:tcPr>
          <w:p w14:paraId="3A519259" w14:textId="77777777" w:rsidR="00712354" w:rsidRPr="007F7E2B" w:rsidRDefault="00712354">
            <w:pPr>
              <w:spacing w:line="259" w:lineRule="auto"/>
              <w:rPr>
                <w:ins w:id="11498" w:author="V2" w:date="2025-04-14T14:19:00Z" w16du:dateUtc="2025-04-14T19:19:00Z"/>
              </w:rPr>
            </w:pPr>
            <w:ins w:id="11499" w:author="V2" w:date="2025-04-14T14:19:00Z" w16du:dateUtc="2025-04-14T19:19:00Z">
              <w:r w:rsidRPr="007F7E2B">
                <w:rPr>
                  <w:rFonts w:ascii="Arial" w:eastAsia="Arial" w:hAnsi="Arial" w:cs="Arial"/>
                  <w:b/>
                </w:rPr>
                <w:t xml:space="preserve">Stratification: </w:t>
              </w:r>
            </w:ins>
          </w:p>
        </w:tc>
        <w:tc>
          <w:tcPr>
            <w:tcW w:w="6990" w:type="dxa"/>
            <w:tcBorders>
              <w:top w:val="nil"/>
              <w:left w:val="nil"/>
              <w:bottom w:val="nil"/>
              <w:right w:val="nil"/>
            </w:tcBorders>
          </w:tcPr>
          <w:p w14:paraId="66683659" w14:textId="77777777" w:rsidR="00712354" w:rsidRPr="007F7E2B" w:rsidRDefault="00712354">
            <w:pPr>
              <w:spacing w:line="259" w:lineRule="auto"/>
              <w:ind w:left="12"/>
              <w:rPr>
                <w:ins w:id="11500" w:author="V2" w:date="2025-04-14T14:19:00Z" w16du:dateUtc="2025-04-14T19:19:00Z"/>
              </w:rPr>
            </w:pPr>
            <w:ins w:id="11501" w:author="V2" w:date="2025-04-14T14:19:00Z" w16du:dateUtc="2025-04-14T19:19:00Z">
              <w:r w:rsidRPr="007F7E2B">
                <w:t>The division of an area into sub-units (strata) which are relatively homogenous for the value of the variable on which the stratification is based,</w:t>
              </w:r>
              <w:r w:rsidRPr="007F7E2B">
                <w:rPr>
                  <w:rFonts w:ascii="Calibri" w:eastAsia="Calibri" w:hAnsi="Calibri" w:cs="Calibri"/>
                </w:rPr>
                <w:t xml:space="preserve"> </w:t>
              </w:r>
              <w:r w:rsidRPr="007F7E2B">
                <w:t xml:space="preserve">which are repeatable in the landscape, and could reasonably be expected to be similarly identified and classified by different people. </w:t>
              </w:r>
            </w:ins>
          </w:p>
        </w:tc>
      </w:tr>
    </w:tbl>
    <w:p w14:paraId="7B699CFE" w14:textId="77777777" w:rsidR="00712354" w:rsidRPr="007F7E2B" w:rsidRDefault="00712354">
      <w:pPr>
        <w:pStyle w:val="Heading1"/>
        <w:tabs>
          <w:tab w:val="center" w:pos="2294"/>
        </w:tabs>
        <w:spacing w:after="249"/>
        <w:rPr>
          <w:ins w:id="11502" w:author="V2" w:date="2025-04-14T14:19:00Z" w16du:dateUtc="2025-04-14T19:19:00Z"/>
        </w:rPr>
      </w:pPr>
      <w:bookmarkStart w:id="11503" w:name="_Toc174616146"/>
      <w:bookmarkStart w:id="11504" w:name="_Toc174616562"/>
      <w:bookmarkStart w:id="11505" w:name="_Toc180594287"/>
      <w:bookmarkStart w:id="11506" w:name="_Toc180594694"/>
      <w:bookmarkStart w:id="11507" w:name="_Toc44318"/>
      <w:ins w:id="11508" w:author="V2" w:date="2025-04-14T14:19:00Z" w16du:dateUtc="2025-04-14T19:19:00Z">
        <w:r w:rsidRPr="007F7E2B">
          <w:rPr>
            <w:color w:val="005B82"/>
            <w:sz w:val="22"/>
          </w:rPr>
          <w:t xml:space="preserve">4 </w:t>
        </w:r>
        <w:r w:rsidRPr="007F7E2B">
          <w:rPr>
            <w:color w:val="005B82"/>
            <w:sz w:val="22"/>
          </w:rPr>
          <w:tab/>
          <w:t>APPLICABILITY CONDITIONS</w:t>
        </w:r>
        <w:bookmarkEnd w:id="11503"/>
        <w:bookmarkEnd w:id="11504"/>
        <w:bookmarkEnd w:id="11505"/>
        <w:bookmarkEnd w:id="11506"/>
        <w:r w:rsidRPr="007F7E2B">
          <w:rPr>
            <w:color w:val="005B82"/>
            <w:sz w:val="22"/>
          </w:rPr>
          <w:t xml:space="preserve"> </w:t>
        </w:r>
        <w:bookmarkEnd w:id="11507"/>
      </w:ins>
    </w:p>
    <w:p w14:paraId="1DB8C41F" w14:textId="77777777" w:rsidR="00712354" w:rsidRPr="007F7E2B" w:rsidRDefault="00712354">
      <w:pPr>
        <w:spacing w:after="142"/>
        <w:ind w:left="17"/>
        <w:rPr>
          <w:ins w:id="11509" w:author="V2" w:date="2025-04-14T14:19:00Z" w16du:dateUtc="2025-04-14T19:19:00Z"/>
        </w:rPr>
      </w:pPr>
      <w:ins w:id="11510" w:author="V2" w:date="2025-04-14T14:19:00Z" w16du:dateUtc="2025-04-14T19:19:00Z">
        <w:r w:rsidRPr="007F7E2B">
          <w:t xml:space="preserve">None  </w:t>
        </w:r>
      </w:ins>
    </w:p>
    <w:p w14:paraId="544898E0" w14:textId="77777777" w:rsidR="00712354" w:rsidRPr="007F7E2B" w:rsidRDefault="00712354">
      <w:pPr>
        <w:pStyle w:val="Heading1"/>
        <w:tabs>
          <w:tab w:val="center" w:pos="1517"/>
        </w:tabs>
        <w:spacing w:after="249"/>
        <w:rPr>
          <w:ins w:id="11511" w:author="V2" w:date="2025-04-14T14:19:00Z" w16du:dateUtc="2025-04-14T19:19:00Z"/>
        </w:rPr>
      </w:pPr>
      <w:bookmarkStart w:id="11512" w:name="_Toc174616147"/>
      <w:bookmarkStart w:id="11513" w:name="_Toc174616563"/>
      <w:bookmarkStart w:id="11514" w:name="_Toc180594288"/>
      <w:bookmarkStart w:id="11515" w:name="_Toc180594695"/>
      <w:bookmarkStart w:id="11516" w:name="_Toc44319"/>
      <w:ins w:id="11517" w:author="V2" w:date="2025-04-14T14:19:00Z" w16du:dateUtc="2025-04-14T19:19:00Z">
        <w:r w:rsidRPr="007F7E2B">
          <w:rPr>
            <w:color w:val="005B82"/>
            <w:sz w:val="22"/>
          </w:rPr>
          <w:t xml:space="preserve">5 </w:t>
        </w:r>
        <w:r w:rsidRPr="007F7E2B">
          <w:rPr>
            <w:color w:val="005B82"/>
            <w:sz w:val="22"/>
          </w:rPr>
          <w:tab/>
          <w:t>PROCEDURES</w:t>
        </w:r>
        <w:bookmarkEnd w:id="11512"/>
        <w:bookmarkEnd w:id="11513"/>
        <w:bookmarkEnd w:id="11514"/>
        <w:bookmarkEnd w:id="11515"/>
        <w:r w:rsidRPr="007F7E2B">
          <w:rPr>
            <w:color w:val="005B82"/>
            <w:sz w:val="22"/>
          </w:rPr>
          <w:t xml:space="preserve"> </w:t>
        </w:r>
        <w:bookmarkEnd w:id="11516"/>
      </w:ins>
    </w:p>
    <w:p w14:paraId="001DAB63" w14:textId="77777777" w:rsidR="00712354" w:rsidRPr="007F7E2B" w:rsidRDefault="00712354">
      <w:pPr>
        <w:pStyle w:val="Heading3"/>
        <w:ind w:left="17"/>
        <w:rPr>
          <w:ins w:id="11518" w:author="V2" w:date="2025-04-14T14:19:00Z" w16du:dateUtc="2025-04-14T19:19:00Z"/>
        </w:rPr>
      </w:pPr>
      <w:bookmarkStart w:id="11519" w:name="_Toc174616148"/>
      <w:bookmarkStart w:id="11520" w:name="_Toc174616564"/>
      <w:bookmarkStart w:id="11521" w:name="_Toc180594289"/>
      <w:bookmarkStart w:id="11522" w:name="_Toc180594696"/>
      <w:ins w:id="11523" w:author="V2" w:date="2025-04-14T14:19:00Z" w16du:dateUtc="2025-04-14T19:19:00Z">
        <w:r w:rsidRPr="007F7E2B">
          <w:t>Introduction</w:t>
        </w:r>
        <w:bookmarkEnd w:id="11519"/>
        <w:bookmarkEnd w:id="11520"/>
        <w:bookmarkEnd w:id="11521"/>
        <w:bookmarkEnd w:id="11522"/>
        <w:r w:rsidRPr="007F7E2B">
          <w:t xml:space="preserve"> </w:t>
        </w:r>
      </w:ins>
    </w:p>
    <w:p w14:paraId="0D44988F" w14:textId="77777777" w:rsidR="00712354" w:rsidRPr="007F7E2B" w:rsidRDefault="00712354">
      <w:pPr>
        <w:spacing w:after="19" w:line="259" w:lineRule="auto"/>
        <w:ind w:left="742"/>
        <w:rPr>
          <w:ins w:id="11524" w:author="V2" w:date="2025-04-14T14:19:00Z" w16du:dateUtc="2025-04-14T19:19:00Z"/>
        </w:rPr>
      </w:pPr>
      <w:ins w:id="11525" w:author="V2" w:date="2025-04-14T14:19:00Z" w16du:dateUtc="2025-04-14T19:19:00Z">
        <w:r w:rsidRPr="007F7E2B">
          <w:rPr>
            <w:rFonts w:ascii="Arial" w:eastAsia="Arial" w:hAnsi="Arial" w:cs="Arial"/>
            <w:b/>
          </w:rPr>
          <w:t xml:space="preserve"> </w:t>
        </w:r>
      </w:ins>
    </w:p>
    <w:p w14:paraId="1B9D6425" w14:textId="77777777" w:rsidR="00712354" w:rsidRPr="007F7E2B" w:rsidRDefault="00712354">
      <w:pPr>
        <w:ind w:left="17"/>
        <w:rPr>
          <w:ins w:id="11526" w:author="V2" w:date="2025-04-14T14:19:00Z" w16du:dateUtc="2025-04-14T19:19:00Z"/>
        </w:rPr>
      </w:pPr>
      <w:ins w:id="11527" w:author="V2" w:date="2025-04-14T14:19:00Z" w16du:dateUtc="2025-04-14T19:19:00Z">
        <w:r w:rsidRPr="007F7E2B">
          <w:t xml:space="preserve">Dead wood will be found in one of two conditions: </w:t>
        </w:r>
      </w:ins>
    </w:p>
    <w:p w14:paraId="00179828" w14:textId="77777777" w:rsidR="00712354" w:rsidRPr="007F7E2B" w:rsidRDefault="00712354" w:rsidP="00964B29">
      <w:pPr>
        <w:numPr>
          <w:ilvl w:val="0"/>
          <w:numId w:val="91"/>
        </w:numPr>
        <w:spacing w:before="0" w:after="33" w:line="270" w:lineRule="auto"/>
        <w:ind w:hanging="360"/>
        <w:rPr>
          <w:ins w:id="11528" w:author="V2" w:date="2025-04-14T14:19:00Z" w16du:dateUtc="2025-04-14T19:19:00Z"/>
        </w:rPr>
      </w:pPr>
      <w:ins w:id="11529" w:author="V2" w:date="2025-04-14T14:19:00Z" w16du:dateUtc="2025-04-14T19:19:00Z">
        <w:r w:rsidRPr="007F7E2B">
          <w:t xml:space="preserve">Standing </w:t>
        </w:r>
      </w:ins>
    </w:p>
    <w:p w14:paraId="2434EE05" w14:textId="77777777" w:rsidR="00712354" w:rsidRPr="007F7E2B" w:rsidRDefault="00712354" w:rsidP="00964B29">
      <w:pPr>
        <w:numPr>
          <w:ilvl w:val="0"/>
          <w:numId w:val="91"/>
        </w:numPr>
        <w:spacing w:before="0" w:after="5" w:line="270" w:lineRule="auto"/>
        <w:ind w:hanging="360"/>
        <w:rPr>
          <w:ins w:id="11530" w:author="V2" w:date="2025-04-14T14:19:00Z" w16du:dateUtc="2025-04-14T19:19:00Z"/>
        </w:rPr>
      </w:pPr>
      <w:ins w:id="11531" w:author="V2" w:date="2025-04-14T14:19:00Z" w16du:dateUtc="2025-04-14T19:19:00Z">
        <w:r w:rsidRPr="007F7E2B">
          <w:t xml:space="preserve">Lying </w:t>
        </w:r>
      </w:ins>
    </w:p>
    <w:p w14:paraId="1D9BE97C" w14:textId="77777777" w:rsidR="00712354" w:rsidRPr="007F7E2B" w:rsidRDefault="00712354">
      <w:pPr>
        <w:spacing w:after="19" w:line="259" w:lineRule="auto"/>
        <w:ind w:left="1822"/>
        <w:rPr>
          <w:ins w:id="11532" w:author="V2" w:date="2025-04-14T14:19:00Z" w16du:dateUtc="2025-04-14T19:19:00Z"/>
        </w:rPr>
      </w:pPr>
      <w:ins w:id="11533" w:author="V2" w:date="2025-04-14T14:19:00Z" w16du:dateUtc="2025-04-14T19:19:00Z">
        <w:r w:rsidRPr="007F7E2B">
          <w:t xml:space="preserve"> </w:t>
        </w:r>
      </w:ins>
    </w:p>
    <w:p w14:paraId="0158F13C" w14:textId="5EF2FF16" w:rsidR="00712354" w:rsidRPr="007F7E2B" w:rsidRDefault="00712354">
      <w:pPr>
        <w:ind w:left="17"/>
        <w:rPr>
          <w:ins w:id="11534" w:author="V2" w:date="2025-04-14T14:19:00Z" w16du:dateUtc="2025-04-14T19:19:00Z"/>
        </w:rPr>
      </w:pPr>
      <w:ins w:id="11535" w:author="V2" w:date="2025-04-14T14:19:00Z" w16du:dateUtc="2025-04-14T19:19:00Z">
        <w:r w:rsidRPr="007F7E2B">
          <w:lastRenderedPageBreak/>
          <w:t xml:space="preserve">Standing dead wood must be inventoried using the same plot methods as those laid out in the module </w:t>
        </w:r>
        <w:r w:rsidR="00111949" w:rsidRPr="007F7E2B">
          <w:rPr>
            <w:rFonts w:ascii="Arial" w:eastAsia="Arial" w:hAnsi="Arial" w:cs="Arial"/>
            <w:i/>
          </w:rPr>
          <w:t>TRS-4</w:t>
        </w:r>
        <w:r w:rsidRPr="007F7E2B">
          <w:rPr>
            <w:rFonts w:ascii="Arial" w:eastAsia="Arial" w:hAnsi="Arial" w:cs="Arial"/>
            <w:i/>
          </w:rPr>
          <w:t xml:space="preserve"> Estimation of Carbon in Living Plant Biomass</w:t>
        </w:r>
        <w:r w:rsidRPr="007F7E2B">
          <w:t xml:space="preserve">, Step 2(C) for measurement of living trees using plots.  This work should be undertaken at the same time as the inventory of living trees.   </w:t>
        </w:r>
      </w:ins>
    </w:p>
    <w:p w14:paraId="4C2B48F3" w14:textId="77777777" w:rsidR="00712354" w:rsidRPr="007F7E2B" w:rsidRDefault="00712354">
      <w:pPr>
        <w:spacing w:after="17" w:line="259" w:lineRule="auto"/>
        <w:ind w:left="22"/>
        <w:rPr>
          <w:ins w:id="11536" w:author="V2" w:date="2025-04-14T14:19:00Z" w16du:dateUtc="2025-04-14T19:19:00Z"/>
        </w:rPr>
      </w:pPr>
      <w:ins w:id="11537" w:author="V2" w:date="2025-04-14T14:19:00Z" w16du:dateUtc="2025-04-14T19:19:00Z">
        <w:r w:rsidRPr="007F7E2B">
          <w:t xml:space="preserve"> </w:t>
        </w:r>
      </w:ins>
    </w:p>
    <w:p w14:paraId="339A72AD" w14:textId="77777777" w:rsidR="00712354" w:rsidRPr="007F7E2B" w:rsidRDefault="00712354">
      <w:pPr>
        <w:ind w:left="17"/>
        <w:rPr>
          <w:ins w:id="11538" w:author="V2" w:date="2025-04-14T14:19:00Z" w16du:dateUtc="2025-04-14T19:19:00Z"/>
        </w:rPr>
      </w:pPr>
      <w:ins w:id="11539" w:author="V2" w:date="2025-04-14T14:19:00Z" w16du:dateUtc="2025-04-14T19:19:00Z">
        <w:r w:rsidRPr="007F7E2B">
          <w:t xml:space="preserve">Lying dead wood includes all lying organic matter greater than 10 cm in diameter, and may be found in two distributions: </w:t>
        </w:r>
      </w:ins>
    </w:p>
    <w:p w14:paraId="472E1CC1" w14:textId="77777777" w:rsidR="00712354" w:rsidRPr="007F7E2B" w:rsidRDefault="00712354" w:rsidP="00964B29">
      <w:pPr>
        <w:numPr>
          <w:ilvl w:val="0"/>
          <w:numId w:val="91"/>
        </w:numPr>
        <w:spacing w:before="0" w:after="26" w:line="270" w:lineRule="auto"/>
        <w:ind w:hanging="360"/>
        <w:rPr>
          <w:ins w:id="11540" w:author="V2" w:date="2025-04-14T14:19:00Z" w16du:dateUtc="2025-04-14T19:19:00Z"/>
        </w:rPr>
      </w:pPr>
      <w:ins w:id="11541" w:author="V2" w:date="2025-04-14T14:19:00Z" w16du:dateUtc="2025-04-14T19:19:00Z">
        <w:r w:rsidRPr="007F7E2B">
          <w:t xml:space="preserve">Distributed – the dead wood is scattered across the ground where it fell </w:t>
        </w:r>
      </w:ins>
    </w:p>
    <w:p w14:paraId="4F120402" w14:textId="77777777" w:rsidR="00712354" w:rsidRPr="007F7E2B" w:rsidRDefault="00712354" w:rsidP="00964B29">
      <w:pPr>
        <w:numPr>
          <w:ilvl w:val="0"/>
          <w:numId w:val="91"/>
        </w:numPr>
        <w:spacing w:before="0" w:after="5" w:line="270" w:lineRule="auto"/>
        <w:ind w:hanging="360"/>
        <w:rPr>
          <w:ins w:id="11542" w:author="V2" w:date="2025-04-14T14:19:00Z" w16du:dateUtc="2025-04-14T19:19:00Z"/>
        </w:rPr>
      </w:pPr>
      <w:ins w:id="11543" w:author="V2" w:date="2025-04-14T14:19:00Z" w16du:dateUtc="2025-04-14T19:19:00Z">
        <w:r w:rsidRPr="007F7E2B">
          <w:t xml:space="preserve">Concentrated – the dead wood has been concentrated into piles, windrows, etc, usually by human action, but also possibly by the action of water or other natural agents </w:t>
        </w:r>
      </w:ins>
    </w:p>
    <w:p w14:paraId="0130B026" w14:textId="77777777" w:rsidR="00712354" w:rsidRPr="007F7E2B" w:rsidRDefault="00712354">
      <w:pPr>
        <w:spacing w:after="19" w:line="259" w:lineRule="auto"/>
        <w:ind w:left="742"/>
        <w:rPr>
          <w:ins w:id="11544" w:author="V2" w:date="2025-04-14T14:19:00Z" w16du:dateUtc="2025-04-14T19:19:00Z"/>
        </w:rPr>
      </w:pPr>
      <w:ins w:id="11545" w:author="V2" w:date="2025-04-14T14:19:00Z" w16du:dateUtc="2025-04-14T19:19:00Z">
        <w:r w:rsidRPr="007F7E2B">
          <w:t xml:space="preserve"> </w:t>
        </w:r>
      </w:ins>
    </w:p>
    <w:p w14:paraId="43E2591A" w14:textId="77777777" w:rsidR="00712354" w:rsidRPr="007F7E2B" w:rsidRDefault="00712354">
      <w:pPr>
        <w:ind w:left="17"/>
        <w:rPr>
          <w:ins w:id="11546" w:author="V2" w:date="2025-04-14T14:19:00Z" w16du:dateUtc="2025-04-14T19:19:00Z"/>
        </w:rPr>
      </w:pPr>
      <w:ins w:id="11547" w:author="V2" w:date="2025-04-14T14:19:00Z" w16du:dateUtc="2025-04-14T19:19:00Z">
        <w:r w:rsidRPr="007F7E2B">
          <w:t xml:space="preserve">Therefore total dead wood in the stratum must be quantified as: </w:t>
        </w:r>
      </w:ins>
    </w:p>
    <w:p w14:paraId="5D81163B" w14:textId="77777777" w:rsidR="00712354" w:rsidRPr="007F7E2B" w:rsidRDefault="00712354">
      <w:pPr>
        <w:spacing w:after="138" w:line="259" w:lineRule="auto"/>
        <w:ind w:left="22"/>
        <w:rPr>
          <w:ins w:id="11548" w:author="V2" w:date="2025-04-14T14:19:00Z" w16du:dateUtc="2025-04-14T19:19:00Z"/>
        </w:rPr>
      </w:pPr>
      <w:ins w:id="11549" w:author="V2" w:date="2025-04-14T14:19:00Z" w16du:dateUtc="2025-04-14T19:19:00Z">
        <w:r w:rsidRPr="007F7E2B">
          <w:t xml:space="preserve"> </w:t>
        </w:r>
      </w:ins>
    </w:p>
    <w:p w14:paraId="3C3ECE4B" w14:textId="570878B2" w:rsidR="00712354" w:rsidRPr="007F7E2B" w:rsidRDefault="008108BC">
      <w:pPr>
        <w:tabs>
          <w:tab w:val="center" w:pos="1959"/>
          <w:tab w:val="center" w:pos="3622"/>
          <w:tab w:val="center" w:pos="4343"/>
          <w:tab w:val="center" w:pos="5063"/>
          <w:tab w:val="center" w:pos="5783"/>
          <w:tab w:val="center" w:pos="6503"/>
          <w:tab w:val="center" w:pos="7428"/>
        </w:tabs>
        <w:spacing w:after="19" w:line="259" w:lineRule="auto"/>
        <w:rPr>
          <w:ins w:id="11550" w:author="V2" w:date="2025-04-14T14:19:00Z" w16du:dateUtc="2025-04-14T19:19:00Z"/>
        </w:rPr>
      </w:pPr>
      <w:ins w:id="11551"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40214" behindDoc="1" locked="0" layoutInCell="1" allowOverlap="1" wp14:anchorId="3AF4CACA" wp14:editId="186CCAE9">
              <wp:simplePos x="0" y="0"/>
              <wp:positionH relativeFrom="column">
                <wp:posOffset>615950</wp:posOffset>
              </wp:positionH>
              <wp:positionV relativeFrom="paragraph">
                <wp:posOffset>43180</wp:posOffset>
              </wp:positionV>
              <wp:extent cx="2095500" cy="387350"/>
              <wp:effectExtent l="0" t="0" r="0" b="0"/>
              <wp:wrapTight wrapText="bothSides">
                <wp:wrapPolygon edited="0">
                  <wp:start x="0" y="0"/>
                  <wp:lineTo x="0" y="20184"/>
                  <wp:lineTo x="21404" y="20184"/>
                  <wp:lineTo x="21404" y="0"/>
                  <wp:lineTo x="0" y="0"/>
                </wp:wrapPolygon>
              </wp:wrapTight>
              <wp:docPr id="119809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93615" name=""/>
                      <pic:cNvPicPr/>
                    </pic:nvPicPr>
                    <pic:blipFill>
                      <a:blip r:embed="rId112">
                        <a:extLst>
                          <a:ext uri="{28A0092B-C50C-407E-A947-70E740481C1C}">
                            <a14:useLocalDpi xmlns:a14="http://schemas.microsoft.com/office/drawing/2010/main" val="0"/>
                          </a:ext>
                        </a:extLst>
                      </a:blip>
                      <a:stretch>
                        <a:fillRect/>
                      </a:stretch>
                    </pic:blipFill>
                    <pic:spPr>
                      <a:xfrm>
                        <a:off x="0" y="0"/>
                        <a:ext cx="2095500" cy="387350"/>
                      </a:xfrm>
                      <a:prstGeom prst="rect">
                        <a:avLst/>
                      </a:prstGeom>
                    </pic:spPr>
                  </pic:pic>
                </a:graphicData>
              </a:graphic>
              <wp14:sizeRelH relativeFrom="page">
                <wp14:pctWidth>0</wp14:pctWidth>
              </wp14:sizeRelH>
              <wp14:sizeRelV relativeFrom="page">
                <wp14:pctHeight>0</wp14:pctHeight>
              </wp14:sizeRelV>
            </wp:anchor>
          </w:drawing>
        </w:r>
        <w:r w:rsidR="00712354" w:rsidRPr="007F7E2B">
          <w:rPr>
            <w:sz w:val="22"/>
          </w:rPr>
          <w:tab/>
        </w:r>
        <w:r w:rsidR="00712354" w:rsidRPr="007F7E2B">
          <w:tab/>
          <w:t xml:space="preserve"> </w:t>
        </w:r>
        <w:r w:rsidR="00712354" w:rsidRPr="007F7E2B">
          <w:tab/>
          <w:t xml:space="preserve"> </w:t>
        </w:r>
        <w:r w:rsidR="00712354" w:rsidRPr="007F7E2B">
          <w:tab/>
          <w:t xml:space="preserve"> </w:t>
        </w:r>
        <w:r w:rsidR="00712354" w:rsidRPr="007F7E2B">
          <w:tab/>
          <w:t xml:space="preserve"> </w:t>
        </w:r>
        <w:r w:rsidR="00712354" w:rsidRPr="007F7E2B">
          <w:tab/>
          <w:t xml:space="preserve">(8.1) </w:t>
        </w:r>
      </w:ins>
    </w:p>
    <w:p w14:paraId="507CEC8F" w14:textId="77777777" w:rsidR="00712354" w:rsidRPr="007F7E2B" w:rsidRDefault="00712354">
      <w:pPr>
        <w:spacing w:after="19" w:line="259" w:lineRule="auto"/>
        <w:ind w:left="742"/>
        <w:rPr>
          <w:ins w:id="11552" w:author="V2" w:date="2025-04-14T14:19:00Z" w16du:dateUtc="2025-04-14T19:19:00Z"/>
        </w:rPr>
      </w:pPr>
      <w:ins w:id="11553" w:author="V2" w:date="2025-04-14T14:19:00Z" w16du:dateUtc="2025-04-14T19:19:00Z">
        <w:r w:rsidRPr="007F7E2B">
          <w:t xml:space="preserve"> </w:t>
        </w:r>
      </w:ins>
    </w:p>
    <w:p w14:paraId="638C1791" w14:textId="77777777" w:rsidR="00712354" w:rsidRPr="007F7E2B" w:rsidRDefault="00712354">
      <w:pPr>
        <w:ind w:left="752"/>
        <w:rPr>
          <w:ins w:id="11554" w:author="V2" w:date="2025-04-14T14:19:00Z" w16du:dateUtc="2025-04-14T19:19:00Z"/>
        </w:rPr>
      </w:pPr>
      <w:ins w:id="11555" w:author="V2" w:date="2025-04-14T14:19:00Z" w16du:dateUtc="2025-04-14T19:19:00Z">
        <w:r w:rsidRPr="007F7E2B">
          <w:t xml:space="preserve">Where: </w:t>
        </w:r>
      </w:ins>
    </w:p>
    <w:p w14:paraId="10710BEA" w14:textId="77777777" w:rsidR="00712354" w:rsidRPr="007F7E2B" w:rsidRDefault="00712354">
      <w:pPr>
        <w:spacing w:after="19" w:line="259" w:lineRule="auto"/>
        <w:ind w:left="742"/>
        <w:rPr>
          <w:ins w:id="11556" w:author="V2" w:date="2025-04-14T14:19:00Z" w16du:dateUtc="2025-04-14T19:19:00Z"/>
        </w:rPr>
      </w:pPr>
      <w:ins w:id="11557" w:author="V2" w:date="2025-04-14T14:19:00Z" w16du:dateUtc="2025-04-14T19:19:00Z">
        <w:r w:rsidRPr="007F7E2B">
          <w:t xml:space="preserve"> </w:t>
        </w:r>
      </w:ins>
    </w:p>
    <w:p w14:paraId="5BE2DB9C" w14:textId="77777777" w:rsidR="00712354" w:rsidRPr="007F7E2B" w:rsidRDefault="00712354">
      <w:pPr>
        <w:tabs>
          <w:tab w:val="center" w:pos="989"/>
          <w:tab w:val="center" w:pos="1700"/>
          <w:tab w:val="center" w:pos="4308"/>
        </w:tabs>
        <w:rPr>
          <w:ins w:id="11558" w:author="V2" w:date="2025-04-14T14:19:00Z" w16du:dateUtc="2025-04-14T19:19:00Z"/>
        </w:rPr>
      </w:pPr>
      <w:ins w:id="11559" w:author="V2" w:date="2025-04-14T14:19:00Z" w16du:dateUtc="2025-04-14T19:19:00Z">
        <w:r w:rsidRPr="007F7E2B">
          <w:rPr>
            <w:sz w:val="22"/>
          </w:rPr>
          <w:tab/>
        </w:r>
        <w:r w:rsidRPr="007F7E2B">
          <w:rPr>
            <w:rFonts w:ascii="Arial" w:eastAsia="Arial" w:hAnsi="Arial" w:cs="Arial"/>
            <w:i/>
          </w:rPr>
          <w:t>Bdw</w:t>
        </w:r>
        <w:r w:rsidRPr="007F7E2B">
          <w:rPr>
            <w:rFonts w:ascii="Arial" w:eastAsia="Arial" w:hAnsi="Arial" w:cs="Arial"/>
            <w:i/>
            <w:vertAlign w:val="subscript"/>
          </w:rPr>
          <w:t xml:space="preserve">s </w:t>
        </w:r>
        <w:r w:rsidRPr="007F7E2B">
          <w:t xml:space="preserve">  </w:t>
        </w:r>
        <w:r w:rsidRPr="007F7E2B">
          <w:tab/>
          <w:t xml:space="preserve">=   </w:t>
        </w:r>
        <w:r w:rsidRPr="007F7E2B">
          <w:tab/>
          <w:t xml:space="preserve">Total dead wood biomass in the stratum, tonnes </w:t>
        </w:r>
      </w:ins>
    </w:p>
    <w:p w14:paraId="290FD414" w14:textId="77777777" w:rsidR="00712354" w:rsidRPr="007F7E2B" w:rsidRDefault="00712354">
      <w:pPr>
        <w:tabs>
          <w:tab w:val="center" w:pos="930"/>
          <w:tab w:val="center" w:pos="1700"/>
          <w:tab w:val="center" w:pos="4481"/>
        </w:tabs>
        <w:spacing w:after="150"/>
        <w:rPr>
          <w:ins w:id="11560" w:author="V2" w:date="2025-04-14T14:19:00Z" w16du:dateUtc="2025-04-14T19:19:00Z"/>
        </w:rPr>
      </w:pPr>
      <w:ins w:id="11561" w:author="V2" w:date="2025-04-14T14:19:00Z" w16du:dateUtc="2025-04-14T19:19:00Z">
        <w:r w:rsidRPr="007F7E2B">
          <w:rPr>
            <w:sz w:val="22"/>
          </w:rPr>
          <w:tab/>
        </w:r>
        <w:r w:rsidRPr="007F7E2B">
          <w:rPr>
            <w:rFonts w:ascii="Arial" w:eastAsia="Arial" w:hAnsi="Arial" w:cs="Arial"/>
            <w:i/>
          </w:rPr>
          <w:t>B</w:t>
        </w:r>
        <w:r w:rsidRPr="007F7E2B">
          <w:rPr>
            <w:rFonts w:ascii="Arial" w:eastAsia="Arial" w:hAnsi="Arial" w:cs="Arial"/>
            <w:i/>
            <w:vertAlign w:val="subscript"/>
          </w:rPr>
          <w:t>dwt</w:t>
        </w:r>
        <w:r w:rsidRPr="007F7E2B">
          <w:rPr>
            <w:rFonts w:ascii="Arial" w:eastAsia="Arial" w:hAnsi="Arial" w:cs="Arial"/>
            <w:i/>
          </w:rPr>
          <w:t xml:space="preserve"> </w:t>
        </w:r>
        <w:r w:rsidRPr="007F7E2B">
          <w:rPr>
            <w:rFonts w:ascii="Arial" w:eastAsia="Arial" w:hAnsi="Arial" w:cs="Arial"/>
            <w:i/>
          </w:rPr>
          <w:tab/>
          <w:t xml:space="preserve">=   </w:t>
        </w:r>
        <w:r w:rsidRPr="007F7E2B">
          <w:rPr>
            <w:rFonts w:ascii="Arial" w:eastAsia="Arial" w:hAnsi="Arial" w:cs="Arial"/>
            <w:i/>
          </w:rPr>
          <w:tab/>
        </w:r>
        <w:r w:rsidRPr="007F7E2B">
          <w:t>Standing dead wood biomass in the stratum, tonnes</w:t>
        </w:r>
        <w:r w:rsidRPr="007F7E2B">
          <w:rPr>
            <w:rFonts w:ascii="Arial" w:eastAsia="Arial" w:hAnsi="Arial" w:cs="Arial"/>
            <w:i/>
          </w:rPr>
          <w:t xml:space="preserve"> </w:t>
        </w:r>
      </w:ins>
    </w:p>
    <w:p w14:paraId="4BCC5656" w14:textId="77777777" w:rsidR="008108BC" w:rsidRPr="007F7E2B" w:rsidRDefault="00712354">
      <w:pPr>
        <w:spacing w:line="421" w:lineRule="auto"/>
        <w:ind w:left="773" w:right="2002"/>
        <w:rPr>
          <w:ins w:id="11562" w:author="V2" w:date="2025-04-14T14:19:00Z" w16du:dateUtc="2025-04-14T19:19:00Z"/>
        </w:rPr>
      </w:pPr>
      <w:ins w:id="11563" w:author="V2" w:date="2025-04-14T14:19:00Z" w16du:dateUtc="2025-04-14T19:19:00Z">
        <w:r w:rsidRPr="007F7E2B">
          <w:rPr>
            <w:rFonts w:ascii="Arial" w:eastAsia="Arial" w:hAnsi="Arial" w:cs="Arial"/>
            <w:i/>
          </w:rPr>
          <w:t>B</w:t>
        </w:r>
        <w:r w:rsidRPr="007F7E2B">
          <w:rPr>
            <w:rFonts w:ascii="Arial" w:eastAsia="Arial" w:hAnsi="Arial" w:cs="Arial"/>
            <w:i/>
            <w:vertAlign w:val="subscript"/>
          </w:rPr>
          <w:t>dwd</w:t>
        </w:r>
        <w:r w:rsidRPr="007F7E2B">
          <w:rPr>
            <w:vertAlign w:val="subscript"/>
          </w:rPr>
          <w:t xml:space="preserve"> </w:t>
        </w:r>
        <w:r w:rsidRPr="007F7E2B">
          <w:t xml:space="preserve"> </w:t>
        </w:r>
        <w:r w:rsidRPr="007F7E2B">
          <w:tab/>
          <w:t xml:space="preserve">=   </w:t>
        </w:r>
        <w:r w:rsidRPr="007F7E2B">
          <w:tab/>
          <w:t xml:space="preserve">Distributed dead wood biomass in the stratum, tonnes </w:t>
        </w:r>
      </w:ins>
    </w:p>
    <w:p w14:paraId="5F47C606" w14:textId="2BEA04F1" w:rsidR="00712354" w:rsidRPr="007F7E2B" w:rsidRDefault="00712354">
      <w:pPr>
        <w:spacing w:line="421" w:lineRule="auto"/>
        <w:ind w:left="773" w:right="2002"/>
        <w:rPr>
          <w:ins w:id="11564" w:author="V2" w:date="2025-04-14T14:19:00Z" w16du:dateUtc="2025-04-14T19:19:00Z"/>
        </w:rPr>
      </w:pPr>
      <w:ins w:id="11565" w:author="V2" w:date="2025-04-14T14:19:00Z" w16du:dateUtc="2025-04-14T19:19:00Z">
        <w:r w:rsidRPr="007F7E2B">
          <w:rPr>
            <w:rFonts w:ascii="Arial" w:eastAsia="Arial" w:hAnsi="Arial" w:cs="Arial"/>
            <w:i/>
          </w:rPr>
          <w:t>B</w:t>
        </w:r>
        <w:r w:rsidRPr="007F7E2B">
          <w:rPr>
            <w:rFonts w:ascii="Arial" w:eastAsia="Arial" w:hAnsi="Arial" w:cs="Arial"/>
            <w:i/>
            <w:vertAlign w:val="subscript"/>
          </w:rPr>
          <w:t>dwc</w:t>
        </w:r>
        <w:r w:rsidRPr="007F7E2B">
          <w:t xml:space="preserve">   </w:t>
        </w:r>
        <w:r w:rsidRPr="007F7E2B">
          <w:tab/>
          <w:t xml:space="preserve">=   </w:t>
        </w:r>
        <w:r w:rsidRPr="007F7E2B">
          <w:tab/>
          <w:t xml:space="preserve">Concentrated dead wood biomass, tonnes </w:t>
        </w:r>
      </w:ins>
    </w:p>
    <w:p w14:paraId="5F84CE50" w14:textId="77777777" w:rsidR="00712354" w:rsidRPr="007F7E2B" w:rsidRDefault="00712354">
      <w:pPr>
        <w:spacing w:after="17" w:line="259" w:lineRule="auto"/>
        <w:ind w:left="22"/>
        <w:rPr>
          <w:ins w:id="11566" w:author="V2" w:date="2025-04-14T14:19:00Z" w16du:dateUtc="2025-04-14T19:19:00Z"/>
        </w:rPr>
      </w:pPr>
      <w:ins w:id="11567" w:author="V2" w:date="2025-04-14T14:19:00Z" w16du:dateUtc="2025-04-14T19:19:00Z">
        <w:r w:rsidRPr="007F7E2B">
          <w:t xml:space="preserve"> </w:t>
        </w:r>
      </w:ins>
    </w:p>
    <w:p w14:paraId="04EBAFC1" w14:textId="77777777" w:rsidR="00712354" w:rsidRPr="007F7E2B" w:rsidRDefault="00712354">
      <w:pPr>
        <w:ind w:left="17"/>
        <w:rPr>
          <w:ins w:id="11568" w:author="V2" w:date="2025-04-14T14:19:00Z" w16du:dateUtc="2025-04-14T19:19:00Z"/>
        </w:rPr>
      </w:pPr>
      <w:ins w:id="11569" w:author="V2" w:date="2025-04-14T14:19:00Z" w16du:dateUtc="2025-04-14T19:19:00Z">
        <w:r w:rsidRPr="007F7E2B">
          <w:t xml:space="preserve">Separate methods will be used to inventory distributed and concentrated dead wood. </w:t>
        </w:r>
      </w:ins>
    </w:p>
    <w:p w14:paraId="60C226AC" w14:textId="77777777" w:rsidR="00712354" w:rsidRPr="007F7E2B" w:rsidRDefault="00712354">
      <w:pPr>
        <w:spacing w:after="14" w:line="259" w:lineRule="auto"/>
        <w:ind w:left="22"/>
        <w:rPr>
          <w:ins w:id="11570" w:author="V2" w:date="2025-04-14T14:19:00Z" w16du:dateUtc="2025-04-14T19:19:00Z"/>
        </w:rPr>
      </w:pPr>
      <w:ins w:id="11571" w:author="V2" w:date="2025-04-14T14:19:00Z" w16du:dateUtc="2025-04-14T19:19:00Z">
        <w:r w:rsidRPr="007F7E2B">
          <w:t xml:space="preserve"> </w:t>
        </w:r>
      </w:ins>
    </w:p>
    <w:p w14:paraId="13529118" w14:textId="77777777" w:rsidR="00712354" w:rsidRPr="007F7E2B" w:rsidRDefault="00712354">
      <w:pPr>
        <w:spacing w:after="19" w:line="259" w:lineRule="auto"/>
        <w:ind w:left="17"/>
        <w:rPr>
          <w:ins w:id="11572" w:author="V2" w:date="2025-04-14T14:19:00Z" w16du:dateUtc="2025-04-14T19:19:00Z"/>
        </w:rPr>
      </w:pPr>
      <w:ins w:id="11573" w:author="V2" w:date="2025-04-14T14:19:00Z" w16du:dateUtc="2025-04-14T19:19:00Z">
        <w:r w:rsidRPr="007F7E2B">
          <w:rPr>
            <w:rFonts w:ascii="Arial" w:eastAsia="Arial" w:hAnsi="Arial" w:cs="Arial"/>
            <w:b/>
          </w:rPr>
          <w:t xml:space="preserve">Method A: Inventorying distributed dead wood </w:t>
        </w:r>
      </w:ins>
    </w:p>
    <w:p w14:paraId="6194FBD1" w14:textId="77777777" w:rsidR="00712354" w:rsidRPr="007F7E2B" w:rsidRDefault="00712354">
      <w:pPr>
        <w:spacing w:after="21" w:line="259" w:lineRule="auto"/>
        <w:ind w:left="22"/>
        <w:rPr>
          <w:ins w:id="11574" w:author="V2" w:date="2025-04-14T14:19:00Z" w16du:dateUtc="2025-04-14T19:19:00Z"/>
        </w:rPr>
      </w:pPr>
      <w:ins w:id="11575" w:author="V2" w:date="2025-04-14T14:19:00Z" w16du:dateUtc="2025-04-14T19:19:00Z">
        <w:r w:rsidRPr="007F7E2B">
          <w:rPr>
            <w:rFonts w:ascii="Arial" w:eastAsia="Arial" w:hAnsi="Arial" w:cs="Arial"/>
            <w:b/>
          </w:rPr>
          <w:t xml:space="preserve"> </w:t>
        </w:r>
      </w:ins>
    </w:p>
    <w:p w14:paraId="2B8D6050" w14:textId="77777777" w:rsidR="00712354" w:rsidRPr="007F7E2B" w:rsidRDefault="00712354">
      <w:pPr>
        <w:ind w:left="17"/>
        <w:rPr>
          <w:ins w:id="11576" w:author="V2" w:date="2025-04-14T14:19:00Z" w16du:dateUtc="2025-04-14T19:19:00Z"/>
        </w:rPr>
      </w:pPr>
      <w:ins w:id="11577" w:author="V2" w:date="2025-04-14T14:19:00Z" w16du:dateUtc="2025-04-14T19:19:00Z">
        <w:r w:rsidRPr="007F7E2B">
          <w:t xml:space="preserve">Distributed dead wood must be inventoried using a line intersect method, using the following steps: </w:t>
        </w:r>
      </w:ins>
    </w:p>
    <w:p w14:paraId="69B4994D" w14:textId="77777777" w:rsidR="00712354" w:rsidRPr="007F7E2B" w:rsidRDefault="00712354">
      <w:pPr>
        <w:spacing w:after="14" w:line="259" w:lineRule="auto"/>
        <w:ind w:left="22"/>
        <w:rPr>
          <w:ins w:id="11578" w:author="V2" w:date="2025-04-14T14:19:00Z" w16du:dateUtc="2025-04-14T19:19:00Z"/>
        </w:rPr>
      </w:pPr>
      <w:ins w:id="11579" w:author="V2" w:date="2025-04-14T14:19:00Z" w16du:dateUtc="2025-04-14T19:19:00Z">
        <w:r w:rsidRPr="007F7E2B">
          <w:lastRenderedPageBreak/>
          <w:t xml:space="preserve"> </w:t>
        </w:r>
      </w:ins>
    </w:p>
    <w:p w14:paraId="506A20AC" w14:textId="77777777" w:rsidR="00712354" w:rsidRPr="007F7E2B" w:rsidRDefault="00712354">
      <w:pPr>
        <w:pStyle w:val="Heading3"/>
        <w:ind w:left="17"/>
        <w:rPr>
          <w:ins w:id="11580" w:author="V2" w:date="2025-04-14T14:19:00Z" w16du:dateUtc="2025-04-14T19:19:00Z"/>
        </w:rPr>
      </w:pPr>
      <w:bookmarkStart w:id="11581" w:name="_Toc174616149"/>
      <w:bookmarkStart w:id="11582" w:name="_Toc174616565"/>
      <w:bookmarkStart w:id="11583" w:name="_Toc180594290"/>
      <w:bookmarkStart w:id="11584" w:name="_Toc180594697"/>
      <w:ins w:id="11585" w:author="V2" w:date="2025-04-14T14:19:00Z" w16du:dateUtc="2025-04-14T19:19:00Z">
        <w:r w:rsidRPr="007F7E2B">
          <w:t>Step 1: Establishment of lines</w:t>
        </w:r>
        <w:bookmarkEnd w:id="11581"/>
        <w:bookmarkEnd w:id="11582"/>
        <w:bookmarkEnd w:id="11583"/>
        <w:bookmarkEnd w:id="11584"/>
        <w:r w:rsidRPr="007F7E2B">
          <w:t xml:space="preserve"> </w:t>
        </w:r>
      </w:ins>
    </w:p>
    <w:p w14:paraId="12745070" w14:textId="77777777" w:rsidR="00712354" w:rsidRPr="007F7E2B" w:rsidRDefault="00712354">
      <w:pPr>
        <w:spacing w:after="17" w:line="259" w:lineRule="auto"/>
        <w:ind w:left="22"/>
        <w:rPr>
          <w:ins w:id="11586" w:author="V2" w:date="2025-04-14T14:19:00Z" w16du:dateUtc="2025-04-14T19:19:00Z"/>
        </w:rPr>
      </w:pPr>
      <w:ins w:id="11587" w:author="V2" w:date="2025-04-14T14:19:00Z" w16du:dateUtc="2025-04-14T19:19:00Z">
        <w:r w:rsidRPr="007F7E2B">
          <w:t xml:space="preserve"> </w:t>
        </w:r>
      </w:ins>
    </w:p>
    <w:p w14:paraId="133E8606" w14:textId="77777777" w:rsidR="00712354" w:rsidRPr="007F7E2B" w:rsidRDefault="00712354">
      <w:pPr>
        <w:ind w:left="17"/>
        <w:rPr>
          <w:ins w:id="11588" w:author="V2" w:date="2025-04-14T14:19:00Z" w16du:dateUtc="2025-04-14T19:19:00Z"/>
        </w:rPr>
      </w:pPr>
      <w:ins w:id="11589" w:author="V2" w:date="2025-04-14T14:19:00Z" w16du:dateUtc="2025-04-14T19:19:00Z">
        <w:r w:rsidRPr="007F7E2B">
          <w:t xml:space="preserve">Dead wood is measured along lines laid out throughout the stratum.  Lines must be laid out systematically, cover the entire area, and run through all variations in ecosystem make-up, process, or conditions which are found within the stratum, in an unbiased manner.  For instance, a typical approach might be to lay out lines beginning from a randomly located starting point, running in a randomly selected direction, evenly spaced across the block.  Note, however, that even with a random starting point and direction, the project proponent must ensure that sampling is not biased, as could occur if the random direction and spacing happened to coincide with repetitions of natural or manmade features such as roads or stream channels.  Lines are divided into 100m segments. </w:t>
        </w:r>
      </w:ins>
    </w:p>
    <w:p w14:paraId="60A84388" w14:textId="77777777" w:rsidR="00712354" w:rsidRPr="007F7E2B" w:rsidRDefault="00712354">
      <w:pPr>
        <w:spacing w:after="14" w:line="259" w:lineRule="auto"/>
        <w:ind w:left="742"/>
        <w:rPr>
          <w:ins w:id="11590" w:author="V2" w:date="2025-04-14T14:19:00Z" w16du:dateUtc="2025-04-14T19:19:00Z"/>
        </w:rPr>
      </w:pPr>
      <w:ins w:id="11591" w:author="V2" w:date="2025-04-14T14:19:00Z" w16du:dateUtc="2025-04-14T19:19:00Z">
        <w:r w:rsidRPr="007F7E2B">
          <w:t xml:space="preserve"> </w:t>
        </w:r>
      </w:ins>
    </w:p>
    <w:p w14:paraId="3233B0D1" w14:textId="77777777" w:rsidR="00712354" w:rsidRPr="007F7E2B" w:rsidRDefault="00712354">
      <w:pPr>
        <w:pStyle w:val="Heading3"/>
        <w:ind w:left="17"/>
        <w:rPr>
          <w:ins w:id="11592" w:author="V2" w:date="2025-04-14T14:19:00Z" w16du:dateUtc="2025-04-14T19:19:00Z"/>
        </w:rPr>
      </w:pPr>
      <w:bookmarkStart w:id="11593" w:name="_Toc174616150"/>
      <w:bookmarkStart w:id="11594" w:name="_Toc174616566"/>
      <w:bookmarkStart w:id="11595" w:name="_Toc180594291"/>
      <w:bookmarkStart w:id="11596" w:name="_Toc180594698"/>
      <w:ins w:id="11597" w:author="V2" w:date="2025-04-14T14:19:00Z" w16du:dateUtc="2025-04-14T19:19:00Z">
        <w:r w:rsidRPr="007F7E2B">
          <w:t>Step 2: Measurement of dead wood</w:t>
        </w:r>
        <w:bookmarkEnd w:id="11593"/>
        <w:bookmarkEnd w:id="11594"/>
        <w:bookmarkEnd w:id="11595"/>
        <w:bookmarkEnd w:id="11596"/>
        <w:r w:rsidRPr="007F7E2B">
          <w:t xml:space="preserve"> </w:t>
        </w:r>
      </w:ins>
    </w:p>
    <w:p w14:paraId="041317CC" w14:textId="77777777" w:rsidR="00712354" w:rsidRPr="007F7E2B" w:rsidRDefault="00712354">
      <w:pPr>
        <w:spacing w:after="19" w:line="259" w:lineRule="auto"/>
        <w:ind w:left="22"/>
        <w:rPr>
          <w:ins w:id="11598" w:author="V2" w:date="2025-04-14T14:19:00Z" w16du:dateUtc="2025-04-14T19:19:00Z"/>
        </w:rPr>
      </w:pPr>
      <w:ins w:id="11599" w:author="V2" w:date="2025-04-14T14:19:00Z" w16du:dateUtc="2025-04-14T19:19:00Z">
        <w:r w:rsidRPr="007F7E2B">
          <w:t xml:space="preserve"> </w:t>
        </w:r>
      </w:ins>
    </w:p>
    <w:p w14:paraId="6B84A6BA" w14:textId="77777777" w:rsidR="00712354" w:rsidRPr="007F7E2B" w:rsidRDefault="00712354">
      <w:pPr>
        <w:ind w:left="17"/>
        <w:rPr>
          <w:ins w:id="11600" w:author="V2" w:date="2025-04-14T14:19:00Z" w16du:dateUtc="2025-04-14T19:19:00Z"/>
        </w:rPr>
      </w:pPr>
      <w:ins w:id="11601" w:author="V2" w:date="2025-04-14T14:19:00Z" w16du:dateUtc="2025-04-14T19:19:00Z">
        <w:r w:rsidRPr="007F7E2B">
          <w:t>For each piece of dead wood greater than 10 cm in diameter that crosses the line. measure the average diameter perpendicular to the grain of the piece at that point.  Where a piece of dead wood is not round, this may require several measurements. Optionally the average can be calculated as the maximum diameter measured plus the minimum diameter measured, divided by two. Each measured piece is also identified as by species and soundness.  Soundness should be classified as sound, intermediate or rotten.  Defining these classes will be at the discretion of the field team, but the classes must be discrete, cover the full range of dead wood found, and be clearly identifiable based on the use of consistent field techniques. Typical field techniques may include assessment of the degree of penetration with a knife or other instrument. A clear dividing line must also be defined between dead wood and material sufficiently rotted that it will be quantified as litter or humus, to avoid double counting. Typically any material which substantially retains the shape of the original wood is considered dead wood, while material which has disintegrated is defined as litter or humus, depending on the degree of disintegration. Samples of each species and soundness class found must be taken and the dry mass of the material (g/cm</w:t>
        </w:r>
        <w:r w:rsidRPr="007F7E2B">
          <w:rPr>
            <w:vertAlign w:val="superscript"/>
          </w:rPr>
          <w:t>3</w:t>
        </w:r>
        <w:r w:rsidRPr="007F7E2B">
          <w:t xml:space="preserve">) determined. </w:t>
        </w:r>
      </w:ins>
    </w:p>
    <w:p w14:paraId="5AFD218F" w14:textId="77777777" w:rsidR="00712354" w:rsidRPr="007F7E2B" w:rsidRDefault="00712354">
      <w:pPr>
        <w:spacing w:after="14" w:line="259" w:lineRule="auto"/>
        <w:ind w:left="22"/>
        <w:rPr>
          <w:ins w:id="11602" w:author="V2" w:date="2025-04-14T14:19:00Z" w16du:dateUtc="2025-04-14T19:19:00Z"/>
        </w:rPr>
      </w:pPr>
      <w:ins w:id="11603" w:author="V2" w:date="2025-04-14T14:19:00Z" w16du:dateUtc="2025-04-14T19:19:00Z">
        <w:r w:rsidRPr="007F7E2B">
          <w:t xml:space="preserve"> </w:t>
        </w:r>
      </w:ins>
    </w:p>
    <w:p w14:paraId="3BFD4BAF" w14:textId="77777777" w:rsidR="00712354" w:rsidRPr="007F7E2B" w:rsidRDefault="00712354">
      <w:pPr>
        <w:pStyle w:val="Heading3"/>
        <w:ind w:left="17"/>
        <w:rPr>
          <w:ins w:id="11604" w:author="V2" w:date="2025-04-14T14:19:00Z" w16du:dateUtc="2025-04-14T19:19:00Z"/>
        </w:rPr>
      </w:pPr>
      <w:bookmarkStart w:id="11605" w:name="_Toc174616151"/>
      <w:bookmarkStart w:id="11606" w:name="_Toc174616567"/>
      <w:bookmarkStart w:id="11607" w:name="_Toc180594292"/>
      <w:bookmarkStart w:id="11608" w:name="_Toc180594699"/>
      <w:ins w:id="11609" w:author="V2" w:date="2025-04-14T14:19:00Z" w16du:dateUtc="2025-04-14T19:19:00Z">
        <w:r w:rsidRPr="007F7E2B">
          <w:t>Step 3: Calculation of dead wood cross section per 100 m interval</w:t>
        </w:r>
        <w:bookmarkEnd w:id="11605"/>
        <w:bookmarkEnd w:id="11606"/>
        <w:bookmarkEnd w:id="11607"/>
        <w:bookmarkEnd w:id="11608"/>
        <w:r w:rsidRPr="007F7E2B">
          <w:t xml:space="preserve"> </w:t>
        </w:r>
      </w:ins>
    </w:p>
    <w:p w14:paraId="7F4D3F27" w14:textId="77777777" w:rsidR="00712354" w:rsidRPr="007F7E2B" w:rsidRDefault="00712354">
      <w:pPr>
        <w:spacing w:after="17" w:line="259" w:lineRule="auto"/>
        <w:ind w:left="22"/>
        <w:rPr>
          <w:ins w:id="11610" w:author="V2" w:date="2025-04-14T14:19:00Z" w16du:dateUtc="2025-04-14T19:19:00Z"/>
        </w:rPr>
      </w:pPr>
      <w:ins w:id="11611" w:author="V2" w:date="2025-04-14T14:19:00Z" w16du:dateUtc="2025-04-14T19:19:00Z">
        <w:r w:rsidRPr="007F7E2B">
          <w:t xml:space="preserve"> </w:t>
        </w:r>
      </w:ins>
    </w:p>
    <w:p w14:paraId="517CBF6A" w14:textId="77777777" w:rsidR="00712354" w:rsidRPr="007F7E2B" w:rsidRDefault="00712354">
      <w:pPr>
        <w:ind w:left="17"/>
        <w:rPr>
          <w:ins w:id="11612" w:author="V2" w:date="2025-04-14T14:19:00Z" w16du:dateUtc="2025-04-14T19:19:00Z"/>
        </w:rPr>
      </w:pPr>
      <w:ins w:id="11613" w:author="V2" w:date="2025-04-14T14:19:00Z" w16du:dateUtc="2025-04-14T19:19:00Z">
        <w:r w:rsidRPr="007F7E2B">
          <w:lastRenderedPageBreak/>
          <w:t xml:space="preserve">For each 100m section of the line, the following equation must be used to calculate the mass per centimeter of length for each piece of wood detected along the line section. </w:t>
        </w:r>
      </w:ins>
    </w:p>
    <w:p w14:paraId="39C83647" w14:textId="77777777" w:rsidR="00712354" w:rsidRPr="007F7E2B" w:rsidRDefault="00712354">
      <w:pPr>
        <w:spacing w:after="130" w:line="259" w:lineRule="auto"/>
        <w:ind w:left="742"/>
        <w:rPr>
          <w:ins w:id="11614" w:author="V2" w:date="2025-04-14T14:19:00Z" w16du:dateUtc="2025-04-14T19:19:00Z"/>
        </w:rPr>
      </w:pPr>
      <w:ins w:id="11615" w:author="V2" w:date="2025-04-14T14:19:00Z" w16du:dateUtc="2025-04-14T19:19:00Z">
        <w:r w:rsidRPr="007F7E2B">
          <w:t xml:space="preserve"> </w:t>
        </w:r>
      </w:ins>
    </w:p>
    <w:p w14:paraId="50D7036E" w14:textId="780B6244" w:rsidR="00712354" w:rsidRPr="007F7E2B" w:rsidRDefault="00AF2FC4">
      <w:pPr>
        <w:tabs>
          <w:tab w:val="center" w:pos="2071"/>
          <w:tab w:val="center" w:pos="4343"/>
          <w:tab w:val="center" w:pos="5063"/>
          <w:tab w:val="center" w:pos="5783"/>
          <w:tab w:val="center" w:pos="7152"/>
        </w:tabs>
        <w:spacing w:after="35" w:line="259" w:lineRule="auto"/>
        <w:rPr>
          <w:ins w:id="11616" w:author="V2" w:date="2025-04-14T14:19:00Z" w16du:dateUtc="2025-04-14T19:19:00Z"/>
        </w:rPr>
      </w:pPr>
      <w:ins w:id="11617"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41238" behindDoc="1" locked="0" layoutInCell="1" allowOverlap="1" wp14:anchorId="23E16F34" wp14:editId="1C54BF91">
              <wp:simplePos x="0" y="0"/>
              <wp:positionH relativeFrom="column">
                <wp:posOffset>425450</wp:posOffset>
              </wp:positionH>
              <wp:positionV relativeFrom="paragraph">
                <wp:posOffset>0</wp:posOffset>
              </wp:positionV>
              <wp:extent cx="2311400" cy="457200"/>
              <wp:effectExtent l="0" t="0" r="0" b="0"/>
              <wp:wrapTight wrapText="bothSides">
                <wp:wrapPolygon edited="0">
                  <wp:start x="0" y="0"/>
                  <wp:lineTo x="0" y="20700"/>
                  <wp:lineTo x="21363" y="20700"/>
                  <wp:lineTo x="21363" y="0"/>
                  <wp:lineTo x="0" y="0"/>
                </wp:wrapPolygon>
              </wp:wrapTight>
              <wp:docPr id="607406166" name="Picture 1" descr="A number with a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06166" name="Picture 1" descr="A number with a number on it&#10;&#10;AI-generated content may be incorrect."/>
                      <pic:cNvPicPr/>
                    </pic:nvPicPr>
                    <pic:blipFill>
                      <a:blip r:embed="rId113">
                        <a:extLst>
                          <a:ext uri="{28A0092B-C50C-407E-A947-70E740481C1C}">
                            <a14:useLocalDpi xmlns:a14="http://schemas.microsoft.com/office/drawing/2010/main" val="0"/>
                          </a:ext>
                        </a:extLst>
                      </a:blip>
                      <a:stretch>
                        <a:fillRect/>
                      </a:stretch>
                    </pic:blipFill>
                    <pic:spPr>
                      <a:xfrm>
                        <a:off x="0" y="0"/>
                        <a:ext cx="2311400" cy="457200"/>
                      </a:xfrm>
                      <a:prstGeom prst="rect">
                        <a:avLst/>
                      </a:prstGeom>
                    </pic:spPr>
                  </pic:pic>
                </a:graphicData>
              </a:graphic>
              <wp14:sizeRelH relativeFrom="page">
                <wp14:pctWidth>0</wp14:pctWidth>
              </wp14:sizeRelH>
              <wp14:sizeRelV relativeFrom="page">
                <wp14:pctHeight>0</wp14:pctHeight>
              </wp14:sizeRelV>
            </wp:anchor>
          </w:drawing>
        </w:r>
        <w:r w:rsidR="00712354" w:rsidRPr="007F7E2B">
          <w:rPr>
            <w:sz w:val="22"/>
          </w:rPr>
          <w:tab/>
        </w:r>
        <w:r w:rsidR="00712354" w:rsidRPr="007F7E2B">
          <w:t xml:space="preserve"> </w:t>
        </w:r>
        <w:r w:rsidR="00712354" w:rsidRPr="007F7E2B">
          <w:tab/>
          <w:t xml:space="preserve"> </w:t>
        </w:r>
        <w:r w:rsidR="00712354" w:rsidRPr="007F7E2B">
          <w:tab/>
          <w:t xml:space="preserve"> </w:t>
        </w:r>
        <w:r w:rsidR="00712354" w:rsidRPr="007F7E2B">
          <w:tab/>
          <w:t xml:space="preserve">                (8.2) </w:t>
        </w:r>
      </w:ins>
    </w:p>
    <w:p w14:paraId="63AB714B" w14:textId="77777777" w:rsidR="00712354" w:rsidRPr="007F7E2B" w:rsidRDefault="00712354">
      <w:pPr>
        <w:spacing w:after="17" w:line="259" w:lineRule="auto"/>
        <w:ind w:left="742"/>
        <w:rPr>
          <w:ins w:id="11618" w:author="V2" w:date="2025-04-14T14:19:00Z" w16du:dateUtc="2025-04-14T19:19:00Z"/>
        </w:rPr>
      </w:pPr>
      <w:ins w:id="11619" w:author="V2" w:date="2025-04-14T14:19:00Z" w16du:dateUtc="2025-04-14T19:19:00Z">
        <w:r w:rsidRPr="007F7E2B">
          <w:t xml:space="preserve"> </w:t>
        </w:r>
      </w:ins>
    </w:p>
    <w:p w14:paraId="43263E63" w14:textId="77777777" w:rsidR="00712354" w:rsidRPr="007F7E2B" w:rsidRDefault="00712354">
      <w:pPr>
        <w:ind w:left="752"/>
        <w:rPr>
          <w:ins w:id="11620" w:author="V2" w:date="2025-04-14T14:19:00Z" w16du:dateUtc="2025-04-14T19:19:00Z"/>
        </w:rPr>
      </w:pPr>
      <w:ins w:id="11621" w:author="V2" w:date="2025-04-14T14:19:00Z" w16du:dateUtc="2025-04-14T19:19:00Z">
        <w:r w:rsidRPr="007F7E2B">
          <w:t xml:space="preserve">Where: </w:t>
        </w:r>
      </w:ins>
    </w:p>
    <w:p w14:paraId="2D342446" w14:textId="77777777" w:rsidR="00712354" w:rsidRPr="007F7E2B" w:rsidRDefault="00712354">
      <w:pPr>
        <w:tabs>
          <w:tab w:val="center" w:pos="946"/>
          <w:tab w:val="center" w:pos="1700"/>
          <w:tab w:val="center" w:pos="4209"/>
        </w:tabs>
        <w:rPr>
          <w:ins w:id="11622" w:author="V2" w:date="2025-04-14T14:19:00Z" w16du:dateUtc="2025-04-14T19:19:00Z"/>
        </w:rPr>
      </w:pPr>
      <w:ins w:id="11623" w:author="V2" w:date="2025-04-14T14:19:00Z" w16du:dateUtc="2025-04-14T19:19:00Z">
        <w:r w:rsidRPr="007F7E2B">
          <w:rPr>
            <w:sz w:val="22"/>
          </w:rPr>
          <w:tab/>
        </w:r>
        <w:r w:rsidRPr="007F7E2B">
          <w:rPr>
            <w:rFonts w:ascii="Arial" w:eastAsia="Arial" w:hAnsi="Arial" w:cs="Arial"/>
            <w:i/>
          </w:rPr>
          <w:t>DW</w:t>
        </w:r>
        <w:r w:rsidRPr="007F7E2B">
          <w:rPr>
            <w:rFonts w:ascii="Arial" w:eastAsia="Arial" w:hAnsi="Arial" w:cs="Arial"/>
            <w:i/>
            <w:vertAlign w:val="subscript"/>
          </w:rPr>
          <w:t>l</w:t>
        </w:r>
        <w:r w:rsidRPr="007F7E2B">
          <w:t xml:space="preserve">   </w:t>
        </w:r>
        <w:r w:rsidRPr="007F7E2B">
          <w:tab/>
          <w:t xml:space="preserve">= </w:t>
        </w:r>
        <w:r w:rsidRPr="007F7E2B">
          <w:tab/>
          <w:t xml:space="preserve">The mass of the wood per unit of length, g/cm </w:t>
        </w:r>
      </w:ins>
    </w:p>
    <w:p w14:paraId="44604FC5" w14:textId="77777777" w:rsidR="00712354" w:rsidRPr="007F7E2B" w:rsidRDefault="00712354">
      <w:pPr>
        <w:spacing w:line="444" w:lineRule="auto"/>
        <w:ind w:left="773" w:right="1109"/>
        <w:rPr>
          <w:ins w:id="11624" w:author="V2" w:date="2025-04-14T14:19:00Z" w16du:dateUtc="2025-04-14T19:19:00Z"/>
        </w:rPr>
      </w:pPr>
      <w:ins w:id="11625" w:author="V2" w:date="2025-04-14T14:19:00Z" w16du:dateUtc="2025-04-14T19:19:00Z">
        <w:r w:rsidRPr="007F7E2B">
          <w:rPr>
            <w:rFonts w:ascii="Arial" w:eastAsia="Arial" w:hAnsi="Arial" w:cs="Arial"/>
            <w:i/>
          </w:rPr>
          <w:t>dw</w:t>
        </w:r>
        <w:r w:rsidRPr="007F7E2B">
          <w:rPr>
            <w:rFonts w:ascii="Arial" w:eastAsia="Arial" w:hAnsi="Arial" w:cs="Arial"/>
            <w:i/>
            <w:vertAlign w:val="subscript"/>
          </w:rPr>
          <w:t>d</w:t>
        </w:r>
        <w:r w:rsidRPr="007F7E2B">
          <w:t xml:space="preserve">   </w:t>
        </w:r>
        <w:r w:rsidRPr="007F7E2B">
          <w:tab/>
          <w:t xml:space="preserve">= </w:t>
        </w:r>
        <w:r w:rsidRPr="007F7E2B">
          <w:tab/>
          <w:t xml:space="preserve">The average diameter of the piece of dead wood at the line, cm </w:t>
        </w:r>
        <w:r w:rsidRPr="007F7E2B">
          <w:rPr>
            <w:rFonts w:ascii="Arial" w:eastAsia="Arial" w:hAnsi="Arial" w:cs="Arial"/>
            <w:i/>
          </w:rPr>
          <w:t>WM</w:t>
        </w:r>
        <w:r w:rsidRPr="007F7E2B">
          <w:rPr>
            <w:rFonts w:ascii="Arial" w:eastAsia="Arial" w:hAnsi="Arial" w:cs="Arial"/>
            <w:i/>
            <w:vertAlign w:val="subscript"/>
          </w:rPr>
          <w:t>s</w:t>
        </w:r>
        <w:r w:rsidRPr="007F7E2B">
          <w:t xml:space="preserve">   </w:t>
        </w:r>
        <w:r w:rsidRPr="007F7E2B">
          <w:tab/>
          <w:t xml:space="preserve">= </w:t>
        </w:r>
        <w:r w:rsidRPr="007F7E2B">
          <w:tab/>
          <w:t>Density of the wood of the species and soundness class, g/cm</w:t>
        </w:r>
        <w:r w:rsidRPr="007F7E2B">
          <w:rPr>
            <w:vertAlign w:val="superscript"/>
          </w:rPr>
          <w:t xml:space="preserve">3 </w:t>
        </w:r>
      </w:ins>
    </w:p>
    <w:p w14:paraId="3DE11734" w14:textId="77777777" w:rsidR="00712354" w:rsidRPr="007F7E2B" w:rsidRDefault="00712354">
      <w:pPr>
        <w:spacing w:after="28" w:line="259" w:lineRule="auto"/>
        <w:ind w:left="1462"/>
        <w:rPr>
          <w:ins w:id="11626" w:author="V2" w:date="2025-04-14T14:19:00Z" w16du:dateUtc="2025-04-14T19:19:00Z"/>
        </w:rPr>
      </w:pPr>
      <w:ins w:id="11627" w:author="V2" w:date="2025-04-14T14:19:00Z" w16du:dateUtc="2025-04-14T19:19:00Z">
        <w:r w:rsidRPr="007F7E2B">
          <w:t xml:space="preserve"> </w:t>
        </w:r>
      </w:ins>
    </w:p>
    <w:p w14:paraId="7F43E92C" w14:textId="77777777" w:rsidR="00712354" w:rsidRPr="007F7E2B" w:rsidRDefault="00712354">
      <w:pPr>
        <w:ind w:left="17"/>
        <w:rPr>
          <w:ins w:id="11628" w:author="V2" w:date="2025-04-14T14:19:00Z" w16du:dateUtc="2025-04-14T19:19:00Z"/>
        </w:rPr>
      </w:pPr>
      <w:ins w:id="11629" w:author="V2" w:date="2025-04-14T14:19:00Z" w16du:dateUtc="2025-04-14T19:19:00Z">
        <w:r w:rsidRPr="007F7E2B">
          <w:t>The factor DW</w:t>
        </w:r>
        <w:r w:rsidRPr="007F7E2B">
          <w:rPr>
            <w:vertAlign w:val="subscript"/>
          </w:rPr>
          <w:t xml:space="preserve"> l</w:t>
        </w:r>
        <w:r w:rsidRPr="007F7E2B">
          <w:t xml:space="preserve"> must then be summed for all pieces of wood in each 100m line segment: </w:t>
        </w:r>
      </w:ins>
    </w:p>
    <w:p w14:paraId="6B554188" w14:textId="25D12601" w:rsidR="00712354" w:rsidRPr="007F7E2B" w:rsidRDefault="00412E6E">
      <w:pPr>
        <w:spacing w:line="259" w:lineRule="auto"/>
        <w:ind w:left="742"/>
        <w:rPr>
          <w:ins w:id="11630" w:author="V2" w:date="2025-04-14T14:19:00Z" w16du:dateUtc="2025-04-14T19:19:00Z"/>
        </w:rPr>
      </w:pPr>
      <w:ins w:id="11631" w:author="V2" w:date="2025-04-14T14:19:00Z" w16du:dateUtc="2025-04-14T19:19:00Z">
        <w:r w:rsidRPr="007F7E2B">
          <w:rPr>
            <w:rFonts w:ascii="Times New Roman" w:eastAsia="Times New Roman" w:hAnsi="Times New Roman" w:cs="Times New Roman"/>
            <w:i/>
            <w:noProof/>
            <w:sz w:val="14"/>
          </w:rPr>
          <w:drawing>
            <wp:anchor distT="0" distB="0" distL="114300" distR="114300" simplePos="0" relativeHeight="251742262" behindDoc="1" locked="0" layoutInCell="1" allowOverlap="1" wp14:anchorId="55F31DE5" wp14:editId="1ECBF5AF">
              <wp:simplePos x="0" y="0"/>
              <wp:positionH relativeFrom="column">
                <wp:posOffset>800100</wp:posOffset>
              </wp:positionH>
              <wp:positionV relativeFrom="paragraph">
                <wp:posOffset>284480</wp:posOffset>
              </wp:positionV>
              <wp:extent cx="1416123" cy="596931"/>
              <wp:effectExtent l="0" t="0" r="0" b="0"/>
              <wp:wrapTight wrapText="bothSides">
                <wp:wrapPolygon edited="0">
                  <wp:start x="0" y="0"/>
                  <wp:lineTo x="0" y="20681"/>
                  <wp:lineTo x="21213" y="20681"/>
                  <wp:lineTo x="21213" y="0"/>
                  <wp:lineTo x="0" y="0"/>
                </wp:wrapPolygon>
              </wp:wrapTight>
              <wp:docPr id="249449055" name="Picture 1" descr="A mathematical equation with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49055" name="Picture 1" descr="A mathematical equation with letters and numbers&#10;&#10;AI-generated content may be incorrect."/>
                      <pic:cNvPicPr/>
                    </pic:nvPicPr>
                    <pic:blipFill>
                      <a:blip r:embed="rId114">
                        <a:extLst>
                          <a:ext uri="{28A0092B-C50C-407E-A947-70E740481C1C}">
                            <a14:useLocalDpi xmlns:a14="http://schemas.microsoft.com/office/drawing/2010/main" val="0"/>
                          </a:ext>
                        </a:extLst>
                      </a:blip>
                      <a:stretch>
                        <a:fillRect/>
                      </a:stretch>
                    </pic:blipFill>
                    <pic:spPr>
                      <a:xfrm>
                        <a:off x="0" y="0"/>
                        <a:ext cx="1416123" cy="596931"/>
                      </a:xfrm>
                      <a:prstGeom prst="rect">
                        <a:avLst/>
                      </a:prstGeom>
                    </pic:spPr>
                  </pic:pic>
                </a:graphicData>
              </a:graphic>
              <wp14:sizeRelH relativeFrom="page">
                <wp14:pctWidth>0</wp14:pctWidth>
              </wp14:sizeRelH>
              <wp14:sizeRelV relativeFrom="page">
                <wp14:pctHeight>0</wp14:pctHeight>
              </wp14:sizeRelV>
            </wp:anchor>
          </w:drawing>
        </w:r>
        <w:r w:rsidR="00712354" w:rsidRPr="007F7E2B">
          <w:t xml:space="preserve"> </w:t>
        </w:r>
      </w:ins>
    </w:p>
    <w:p w14:paraId="62C8630F" w14:textId="139DBFBB" w:rsidR="00712354" w:rsidRPr="007F7E2B" w:rsidRDefault="00712354" w:rsidP="00412E6E">
      <w:pPr>
        <w:tabs>
          <w:tab w:val="center" w:pos="1478"/>
          <w:tab w:val="center" w:pos="2902"/>
          <w:tab w:val="center" w:pos="3622"/>
          <w:tab w:val="center" w:pos="4343"/>
          <w:tab w:val="center" w:pos="5063"/>
          <w:tab w:val="center" w:pos="5783"/>
          <w:tab w:val="center" w:pos="6503"/>
          <w:tab w:val="center" w:pos="7511"/>
        </w:tabs>
        <w:rPr>
          <w:ins w:id="11632" w:author="V2" w:date="2025-04-14T14:19:00Z" w16du:dateUtc="2025-04-14T19:19:00Z"/>
        </w:rPr>
      </w:pPr>
      <w:ins w:id="11633" w:author="V2" w:date="2025-04-14T14:19:00Z" w16du:dateUtc="2025-04-14T19:19:00Z">
        <w:r w:rsidRPr="007F7E2B">
          <w:t xml:space="preserve"> </w:t>
        </w:r>
        <w:r w:rsidRPr="007F7E2B">
          <w:tab/>
          <w:t xml:space="preserve"> </w:t>
        </w:r>
        <w:r w:rsidRPr="007F7E2B">
          <w:tab/>
          <w:t xml:space="preserve"> </w:t>
        </w:r>
        <w:r w:rsidRPr="007F7E2B">
          <w:tab/>
          <w:t xml:space="preserve"> </w:t>
        </w:r>
        <w:r w:rsidRPr="007F7E2B">
          <w:tab/>
          <w:t xml:space="preserve"> </w:t>
        </w:r>
        <w:r w:rsidRPr="007F7E2B">
          <w:tab/>
          <w:t xml:space="preserve"> </w:t>
        </w:r>
        <w:r w:rsidRPr="007F7E2B">
          <w:tab/>
          <w:t xml:space="preserve">   (8.3) </w:t>
        </w:r>
      </w:ins>
    </w:p>
    <w:p w14:paraId="3C8D1862" w14:textId="77777777" w:rsidR="00712354" w:rsidRPr="007F7E2B" w:rsidRDefault="00712354">
      <w:pPr>
        <w:spacing w:after="17" w:line="259" w:lineRule="auto"/>
        <w:ind w:left="742"/>
        <w:rPr>
          <w:ins w:id="11634" w:author="V2" w:date="2025-04-14T14:19:00Z" w16du:dateUtc="2025-04-14T19:19:00Z"/>
        </w:rPr>
      </w:pPr>
      <w:ins w:id="11635" w:author="V2" w:date="2025-04-14T14:19:00Z" w16du:dateUtc="2025-04-14T19:19:00Z">
        <w:r w:rsidRPr="007F7E2B">
          <w:t xml:space="preserve"> </w:t>
        </w:r>
      </w:ins>
    </w:p>
    <w:p w14:paraId="0BED2A97" w14:textId="77777777" w:rsidR="00712354" w:rsidRPr="007F7E2B" w:rsidRDefault="00712354">
      <w:pPr>
        <w:spacing w:after="40"/>
        <w:ind w:left="752"/>
        <w:rPr>
          <w:ins w:id="11636" w:author="V2" w:date="2025-04-14T14:19:00Z" w16du:dateUtc="2025-04-14T19:19:00Z"/>
        </w:rPr>
      </w:pPr>
      <w:ins w:id="11637" w:author="V2" w:date="2025-04-14T14:19:00Z" w16du:dateUtc="2025-04-14T19:19:00Z">
        <w:r w:rsidRPr="007F7E2B">
          <w:t xml:space="preserve">Where: </w:t>
        </w:r>
      </w:ins>
    </w:p>
    <w:p w14:paraId="7E28B1A9" w14:textId="77777777" w:rsidR="00412E6E" w:rsidRPr="007F7E2B" w:rsidRDefault="00712354">
      <w:pPr>
        <w:spacing w:line="432" w:lineRule="auto"/>
        <w:ind w:left="773" w:right="99"/>
        <w:rPr>
          <w:ins w:id="11638" w:author="V2" w:date="2025-04-14T14:19:00Z" w16du:dateUtc="2025-04-14T19:19:00Z"/>
        </w:rPr>
      </w:pPr>
      <w:ins w:id="11639" w:author="V2" w:date="2025-04-14T14:19:00Z" w16du:dateUtc="2025-04-14T19:19:00Z">
        <w:r w:rsidRPr="007F7E2B">
          <w:rPr>
            <w:rFonts w:ascii="Arial" w:eastAsia="Arial" w:hAnsi="Arial" w:cs="Arial"/>
            <w:i/>
          </w:rPr>
          <w:t>DW</w:t>
        </w:r>
        <w:r w:rsidRPr="007F7E2B">
          <w:rPr>
            <w:rFonts w:ascii="Arial" w:eastAsia="Arial" w:hAnsi="Arial" w:cs="Arial"/>
            <w:i/>
            <w:vertAlign w:val="subscript"/>
          </w:rPr>
          <w:t>s</w:t>
        </w:r>
        <w:r w:rsidRPr="007F7E2B">
          <w:t xml:space="preserve">   </w:t>
        </w:r>
        <w:r w:rsidRPr="007F7E2B">
          <w:tab/>
          <w:t xml:space="preserve">=  </w:t>
        </w:r>
        <w:r w:rsidRPr="007F7E2B">
          <w:tab/>
          <w:t>The total mass of the wood for an area of 1 cm wide by 100m long, g/10,000cm</w:t>
        </w:r>
        <w:r w:rsidRPr="007F7E2B">
          <w:rPr>
            <w:vertAlign w:val="superscript"/>
          </w:rPr>
          <w:t>2</w:t>
        </w:r>
        <w:r w:rsidRPr="007F7E2B">
          <w:t xml:space="preserve"> </w:t>
        </w:r>
      </w:ins>
    </w:p>
    <w:p w14:paraId="399EB1E8" w14:textId="6FF0A64C" w:rsidR="00412E6E" w:rsidRPr="007F7E2B" w:rsidRDefault="00712354">
      <w:pPr>
        <w:spacing w:line="432" w:lineRule="auto"/>
        <w:ind w:left="773" w:right="99"/>
        <w:rPr>
          <w:ins w:id="11640" w:author="V2" w:date="2025-04-14T14:19:00Z" w16du:dateUtc="2025-04-14T19:19:00Z"/>
        </w:rPr>
      </w:pPr>
      <w:ins w:id="11641" w:author="V2" w:date="2025-04-14T14:19:00Z" w16du:dateUtc="2025-04-14T19:19:00Z">
        <w:r w:rsidRPr="007F7E2B">
          <w:rPr>
            <w:rFonts w:ascii="Arial" w:eastAsia="Arial" w:hAnsi="Arial" w:cs="Arial"/>
            <w:i/>
          </w:rPr>
          <w:t>DW</w:t>
        </w:r>
        <w:r w:rsidRPr="007F7E2B">
          <w:rPr>
            <w:rFonts w:ascii="Arial" w:eastAsia="Arial" w:hAnsi="Arial" w:cs="Arial"/>
            <w:i/>
            <w:vertAlign w:val="subscript"/>
          </w:rPr>
          <w:t>l</w:t>
        </w:r>
        <w:r w:rsidRPr="007F7E2B">
          <w:t xml:space="preserve">   </w:t>
        </w:r>
        <w:r w:rsidRPr="007F7E2B">
          <w:tab/>
          <w:t xml:space="preserve">=  </w:t>
        </w:r>
        <w:r w:rsidRPr="007F7E2B">
          <w:tab/>
          <w:t>The mass of the wood per unit of length, g/cm</w:t>
        </w:r>
        <w:r w:rsidRPr="007F7E2B">
          <w:rPr>
            <w:vertAlign w:val="superscript"/>
          </w:rPr>
          <w:t>2</w:t>
        </w:r>
        <w:r w:rsidRPr="007F7E2B">
          <w:t xml:space="preserve"> </w:t>
        </w:r>
      </w:ins>
    </w:p>
    <w:p w14:paraId="5686C498" w14:textId="77777777" w:rsidR="00412E6E" w:rsidRPr="007F7E2B" w:rsidRDefault="00712354">
      <w:pPr>
        <w:spacing w:line="432" w:lineRule="auto"/>
        <w:ind w:left="773" w:right="99"/>
        <w:rPr>
          <w:ins w:id="11642" w:author="V2" w:date="2025-04-14T14:19:00Z" w16du:dateUtc="2025-04-14T19:19:00Z"/>
        </w:rPr>
      </w:pPr>
      <w:ins w:id="11643" w:author="V2" w:date="2025-04-14T14:19:00Z" w16du:dateUtc="2025-04-14T19:19:00Z">
        <w:r w:rsidRPr="007F7E2B">
          <w:rPr>
            <w:rFonts w:ascii="Arial" w:eastAsia="Arial" w:hAnsi="Arial" w:cs="Arial"/>
            <w:i/>
          </w:rPr>
          <w:t xml:space="preserve">w </w:t>
        </w:r>
        <w:r w:rsidRPr="007F7E2B">
          <w:t xml:space="preserve">  </w:t>
        </w:r>
        <w:r w:rsidRPr="007F7E2B">
          <w:tab/>
          <w:t xml:space="preserve">=  </w:t>
        </w:r>
        <w:r w:rsidRPr="007F7E2B">
          <w:tab/>
          <w:t xml:space="preserve">The pieces of wood found in the line segment </w:t>
        </w:r>
      </w:ins>
    </w:p>
    <w:p w14:paraId="2487A52B" w14:textId="050972D3" w:rsidR="00712354" w:rsidRPr="007F7E2B" w:rsidRDefault="00712354">
      <w:pPr>
        <w:spacing w:line="432" w:lineRule="auto"/>
        <w:ind w:left="773" w:right="99"/>
        <w:rPr>
          <w:ins w:id="11644" w:author="V2" w:date="2025-04-14T14:19:00Z" w16du:dateUtc="2025-04-14T19:19:00Z"/>
        </w:rPr>
      </w:pPr>
      <w:ins w:id="11645" w:author="V2" w:date="2025-04-14T14:19:00Z" w16du:dateUtc="2025-04-14T19:19:00Z">
        <w:r w:rsidRPr="007F7E2B">
          <w:rPr>
            <w:rFonts w:ascii="Arial" w:eastAsia="Arial" w:hAnsi="Arial" w:cs="Arial"/>
            <w:i/>
          </w:rPr>
          <w:t>x</w:t>
        </w:r>
        <w:r w:rsidRPr="007F7E2B">
          <w:t xml:space="preserve">   </w:t>
        </w:r>
        <w:r w:rsidRPr="007F7E2B">
          <w:tab/>
          <w:t xml:space="preserve">=  </w:t>
        </w:r>
        <w:r w:rsidRPr="007F7E2B">
          <w:tab/>
          <w:t xml:space="preserve">The total number of pieces of wood found in the line segment </w:t>
        </w:r>
      </w:ins>
    </w:p>
    <w:p w14:paraId="02D832F3" w14:textId="77777777" w:rsidR="00712354" w:rsidRPr="007F7E2B" w:rsidRDefault="00712354">
      <w:pPr>
        <w:spacing w:after="17" w:line="259" w:lineRule="auto"/>
        <w:ind w:left="730"/>
        <w:rPr>
          <w:ins w:id="11646" w:author="V2" w:date="2025-04-14T14:19:00Z" w16du:dateUtc="2025-04-14T19:19:00Z"/>
        </w:rPr>
      </w:pPr>
      <w:ins w:id="11647" w:author="V2" w:date="2025-04-14T14:19:00Z" w16du:dateUtc="2025-04-14T19:19:00Z">
        <w:r w:rsidRPr="007F7E2B">
          <w:rPr>
            <w:rFonts w:ascii="Arial" w:eastAsia="Arial" w:hAnsi="Arial" w:cs="Arial"/>
            <w:b/>
          </w:rPr>
          <w:t xml:space="preserve"> </w:t>
        </w:r>
      </w:ins>
    </w:p>
    <w:p w14:paraId="3B273CF7" w14:textId="77777777" w:rsidR="00712354" w:rsidRPr="007F7E2B" w:rsidRDefault="00712354">
      <w:pPr>
        <w:pStyle w:val="Heading2"/>
        <w:ind w:left="17"/>
        <w:rPr>
          <w:ins w:id="11648" w:author="V2" w:date="2025-04-14T14:19:00Z" w16du:dateUtc="2025-04-14T19:19:00Z"/>
        </w:rPr>
      </w:pPr>
      <w:bookmarkStart w:id="11649" w:name="_Toc174616152"/>
      <w:bookmarkStart w:id="11650" w:name="_Toc174616568"/>
      <w:bookmarkStart w:id="11651" w:name="_Toc180594293"/>
      <w:bookmarkStart w:id="11652" w:name="_Toc180594700"/>
      <w:ins w:id="11653" w:author="V2" w:date="2025-04-14T14:19:00Z" w16du:dateUtc="2025-04-14T19:19:00Z">
        <w:r w:rsidRPr="007F7E2B">
          <w:t>Step 4: Statistical analysis</w:t>
        </w:r>
        <w:bookmarkEnd w:id="11649"/>
        <w:bookmarkEnd w:id="11650"/>
        <w:bookmarkEnd w:id="11651"/>
        <w:bookmarkEnd w:id="11652"/>
        <w:r w:rsidRPr="007F7E2B">
          <w:t xml:space="preserve"> </w:t>
        </w:r>
      </w:ins>
    </w:p>
    <w:p w14:paraId="6B5A9B68" w14:textId="77777777" w:rsidR="00712354" w:rsidRPr="007F7E2B" w:rsidRDefault="00712354">
      <w:pPr>
        <w:spacing w:after="17" w:line="259" w:lineRule="auto"/>
        <w:ind w:left="22"/>
        <w:rPr>
          <w:ins w:id="11654" w:author="V2" w:date="2025-04-14T14:19:00Z" w16du:dateUtc="2025-04-14T19:19:00Z"/>
        </w:rPr>
      </w:pPr>
      <w:ins w:id="11655" w:author="V2" w:date="2025-04-14T14:19:00Z" w16du:dateUtc="2025-04-14T19:19:00Z">
        <w:r w:rsidRPr="007F7E2B">
          <w:t xml:space="preserve"> </w:t>
        </w:r>
      </w:ins>
    </w:p>
    <w:p w14:paraId="0E08E729" w14:textId="77777777" w:rsidR="00712354" w:rsidRPr="007F7E2B" w:rsidRDefault="00712354">
      <w:pPr>
        <w:ind w:left="17"/>
        <w:rPr>
          <w:ins w:id="11656" w:author="V2" w:date="2025-04-14T14:19:00Z" w16du:dateUtc="2025-04-14T19:19:00Z"/>
        </w:rPr>
      </w:pPr>
      <w:ins w:id="11657" w:author="V2" w:date="2025-04-14T14:19:00Z" w16du:dateUtc="2025-04-14T19:19:00Z">
        <w:r w:rsidRPr="007F7E2B">
          <w:lastRenderedPageBreak/>
          <w:t xml:space="preserve">Determine the confidence interval of the factor DWs for the lines segments found in the stratum.  The standard error of the mean should be less than ± 10% with 90% confidence interval, subject to the guidance given in the section on statistics below.   </w:t>
        </w:r>
      </w:ins>
    </w:p>
    <w:p w14:paraId="0698C579" w14:textId="77777777" w:rsidR="00712354" w:rsidRPr="007F7E2B" w:rsidRDefault="00712354">
      <w:pPr>
        <w:spacing w:after="17" w:line="259" w:lineRule="auto"/>
        <w:ind w:left="22"/>
        <w:rPr>
          <w:ins w:id="11658" w:author="V2" w:date="2025-04-14T14:19:00Z" w16du:dateUtc="2025-04-14T19:19:00Z"/>
        </w:rPr>
      </w:pPr>
      <w:ins w:id="11659" w:author="V2" w:date="2025-04-14T14:19:00Z" w16du:dateUtc="2025-04-14T19:19:00Z">
        <w:r w:rsidRPr="007F7E2B">
          <w:t xml:space="preserve"> </w:t>
        </w:r>
      </w:ins>
    </w:p>
    <w:p w14:paraId="2DDC6190" w14:textId="77777777" w:rsidR="00712354" w:rsidRPr="007F7E2B" w:rsidRDefault="00712354">
      <w:pPr>
        <w:ind w:left="17"/>
        <w:rPr>
          <w:ins w:id="11660" w:author="V2" w:date="2025-04-14T14:19:00Z" w16du:dateUtc="2025-04-14T19:19:00Z"/>
        </w:rPr>
      </w:pPr>
      <w:ins w:id="11661" w:author="V2" w:date="2025-04-14T14:19:00Z" w16du:dateUtc="2025-04-14T19:19:00Z">
        <w:r w:rsidRPr="007F7E2B">
          <w:t xml:space="preserve">If post-stratification is undertaken, confidence intervals must be recalculated.  </w:t>
        </w:r>
      </w:ins>
    </w:p>
    <w:p w14:paraId="7A97AA66" w14:textId="77777777" w:rsidR="00712354" w:rsidRPr="007F7E2B" w:rsidRDefault="00712354">
      <w:pPr>
        <w:spacing w:after="17" w:line="259" w:lineRule="auto"/>
        <w:ind w:left="22"/>
        <w:rPr>
          <w:ins w:id="11662" w:author="V2" w:date="2025-04-14T14:19:00Z" w16du:dateUtc="2025-04-14T19:19:00Z"/>
        </w:rPr>
      </w:pPr>
      <w:ins w:id="11663" w:author="V2" w:date="2025-04-14T14:19:00Z" w16du:dateUtc="2025-04-14T19:19:00Z">
        <w:r w:rsidRPr="007F7E2B">
          <w:t xml:space="preserve"> </w:t>
        </w:r>
      </w:ins>
    </w:p>
    <w:p w14:paraId="27710A23" w14:textId="77777777" w:rsidR="00712354" w:rsidRPr="007F7E2B" w:rsidRDefault="00712354">
      <w:pPr>
        <w:pStyle w:val="Heading2"/>
        <w:ind w:left="17"/>
        <w:rPr>
          <w:ins w:id="11664" w:author="V2" w:date="2025-04-14T14:19:00Z" w16du:dateUtc="2025-04-14T19:19:00Z"/>
        </w:rPr>
      </w:pPr>
      <w:bookmarkStart w:id="11665" w:name="_Toc174616153"/>
      <w:bookmarkStart w:id="11666" w:name="_Toc174616569"/>
      <w:bookmarkStart w:id="11667" w:name="_Toc180594294"/>
      <w:bookmarkStart w:id="11668" w:name="_Toc180594701"/>
      <w:ins w:id="11669" w:author="V2" w:date="2025-04-14T14:19:00Z" w16du:dateUtc="2025-04-14T19:19:00Z">
        <w:r w:rsidRPr="007F7E2B">
          <w:t>Step 5: Calculation of dead wood biomass per stratum</w:t>
        </w:r>
        <w:bookmarkEnd w:id="11665"/>
        <w:bookmarkEnd w:id="11666"/>
        <w:bookmarkEnd w:id="11667"/>
        <w:bookmarkEnd w:id="11668"/>
        <w:r w:rsidRPr="007F7E2B">
          <w:t xml:space="preserve"> </w:t>
        </w:r>
      </w:ins>
    </w:p>
    <w:p w14:paraId="369E9697" w14:textId="77777777" w:rsidR="00712354" w:rsidRPr="007F7E2B" w:rsidRDefault="00712354">
      <w:pPr>
        <w:spacing w:after="17" w:line="259" w:lineRule="auto"/>
        <w:ind w:left="22"/>
        <w:rPr>
          <w:ins w:id="11670" w:author="V2" w:date="2025-04-14T14:19:00Z" w16du:dateUtc="2025-04-14T19:19:00Z"/>
        </w:rPr>
      </w:pPr>
      <w:ins w:id="11671" w:author="V2" w:date="2025-04-14T14:19:00Z" w16du:dateUtc="2025-04-14T19:19:00Z">
        <w:r w:rsidRPr="007F7E2B">
          <w:t xml:space="preserve"> </w:t>
        </w:r>
      </w:ins>
    </w:p>
    <w:p w14:paraId="7D03E955" w14:textId="77777777" w:rsidR="00712354" w:rsidRPr="007F7E2B" w:rsidRDefault="00712354">
      <w:pPr>
        <w:ind w:left="17"/>
        <w:rPr>
          <w:ins w:id="11672" w:author="V2" w:date="2025-04-14T14:19:00Z" w16du:dateUtc="2025-04-14T19:19:00Z"/>
        </w:rPr>
      </w:pPr>
      <w:ins w:id="11673" w:author="V2" w:date="2025-04-14T14:19:00Z" w16du:dateUtc="2025-04-14T19:19:00Z">
        <w:r w:rsidRPr="007F7E2B">
          <w:t xml:space="preserve">Dead wood biomass within the stratum must be calculated using the following equation: </w:t>
        </w:r>
      </w:ins>
    </w:p>
    <w:p w14:paraId="24F96F1F" w14:textId="3A5BF203" w:rsidR="00712354" w:rsidRPr="007F7E2B" w:rsidRDefault="001F7D51">
      <w:pPr>
        <w:tabs>
          <w:tab w:val="center" w:pos="2103"/>
          <w:tab w:val="center" w:pos="4343"/>
          <w:tab w:val="center" w:pos="5063"/>
          <w:tab w:val="center" w:pos="5783"/>
          <w:tab w:val="center" w:pos="6735"/>
        </w:tabs>
        <w:spacing w:line="259" w:lineRule="auto"/>
        <w:rPr>
          <w:ins w:id="11674" w:author="V2" w:date="2025-04-14T14:19:00Z" w16du:dateUtc="2025-04-14T19:19:00Z"/>
        </w:rPr>
      </w:pPr>
      <w:ins w:id="11675" w:author="V2" w:date="2025-04-14T14:19:00Z" w16du:dateUtc="2025-04-14T19:19:00Z">
        <w:r w:rsidRPr="007F7E2B">
          <w:rPr>
            <w:rFonts w:ascii="Times New Roman" w:eastAsia="Times New Roman" w:hAnsi="Times New Roman" w:cs="Times New Roman"/>
            <w:i/>
            <w:noProof/>
            <w:sz w:val="14"/>
          </w:rPr>
          <w:drawing>
            <wp:anchor distT="0" distB="0" distL="114300" distR="114300" simplePos="0" relativeHeight="251743286" behindDoc="1" locked="0" layoutInCell="1" allowOverlap="1" wp14:anchorId="46DF0808" wp14:editId="4A0BF3B9">
              <wp:simplePos x="0" y="0"/>
              <wp:positionH relativeFrom="column">
                <wp:posOffset>552450</wp:posOffset>
              </wp:positionH>
              <wp:positionV relativeFrom="paragraph">
                <wp:posOffset>67945</wp:posOffset>
              </wp:positionV>
              <wp:extent cx="2425825" cy="520727"/>
              <wp:effectExtent l="0" t="0" r="0" b="0"/>
              <wp:wrapTight wrapText="bothSides">
                <wp:wrapPolygon edited="0">
                  <wp:start x="0" y="0"/>
                  <wp:lineTo x="0" y="20546"/>
                  <wp:lineTo x="21374" y="20546"/>
                  <wp:lineTo x="21374" y="0"/>
                  <wp:lineTo x="0" y="0"/>
                </wp:wrapPolygon>
              </wp:wrapTight>
              <wp:docPr id="468955706" name="Picture 1" descr="A black text with a black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55706" name="Picture 1" descr="A black text with a black dot&#10;&#10;AI-generated content may be incorrect."/>
                      <pic:cNvPicPr/>
                    </pic:nvPicPr>
                    <pic:blipFill>
                      <a:blip r:embed="rId115">
                        <a:extLst>
                          <a:ext uri="{28A0092B-C50C-407E-A947-70E740481C1C}">
                            <a14:useLocalDpi xmlns:a14="http://schemas.microsoft.com/office/drawing/2010/main" val="0"/>
                          </a:ext>
                        </a:extLst>
                      </a:blip>
                      <a:stretch>
                        <a:fillRect/>
                      </a:stretch>
                    </pic:blipFill>
                    <pic:spPr>
                      <a:xfrm>
                        <a:off x="0" y="0"/>
                        <a:ext cx="2425825" cy="520727"/>
                      </a:xfrm>
                      <a:prstGeom prst="rect">
                        <a:avLst/>
                      </a:prstGeom>
                    </pic:spPr>
                  </pic:pic>
                </a:graphicData>
              </a:graphic>
              <wp14:sizeRelH relativeFrom="page">
                <wp14:pctWidth>0</wp14:pctWidth>
              </wp14:sizeRelH>
              <wp14:sizeRelV relativeFrom="page">
                <wp14:pctHeight>0</wp14:pctHeight>
              </wp14:sizeRelV>
            </wp:anchor>
          </w:drawing>
        </w:r>
        <w:r w:rsidR="00712354" w:rsidRPr="007F7E2B">
          <w:tab/>
          <w:t xml:space="preserve"> </w:t>
        </w:r>
        <w:r w:rsidR="00712354" w:rsidRPr="007F7E2B">
          <w:tab/>
        </w:r>
        <w:r w:rsidRPr="007F7E2B">
          <w:tab/>
        </w:r>
        <w:r w:rsidR="00712354" w:rsidRPr="007F7E2B">
          <w:t xml:space="preserve">  </w:t>
        </w:r>
        <w:r w:rsidR="00712354" w:rsidRPr="007F7E2B">
          <w:tab/>
          <w:t xml:space="preserve"> </w:t>
        </w:r>
        <w:r w:rsidR="00712354" w:rsidRPr="007F7E2B">
          <w:tab/>
          <w:t xml:space="preserve"> (8.4) </w:t>
        </w:r>
      </w:ins>
    </w:p>
    <w:tbl>
      <w:tblPr>
        <w:tblStyle w:val="TableGrid0"/>
        <w:tblW w:w="8587" w:type="dxa"/>
        <w:tblInd w:w="742" w:type="dxa"/>
        <w:tblLook w:val="04A0" w:firstRow="1" w:lastRow="0" w:firstColumn="1" w:lastColumn="0" w:noHBand="0" w:noVBand="1"/>
      </w:tblPr>
      <w:tblGrid>
        <w:gridCol w:w="858"/>
        <w:gridCol w:w="582"/>
        <w:gridCol w:w="7147"/>
      </w:tblGrid>
      <w:tr w:rsidR="00712354" w:rsidRPr="007F7E2B" w14:paraId="1EC3E956" w14:textId="77777777">
        <w:trPr>
          <w:trHeight w:val="725"/>
          <w:ins w:id="11676" w:author="V2" w:date="2025-04-14T14:19:00Z" w16du:dateUtc="2025-04-14T19:19:00Z"/>
        </w:trPr>
        <w:tc>
          <w:tcPr>
            <w:tcW w:w="858" w:type="dxa"/>
            <w:tcBorders>
              <w:top w:val="nil"/>
              <w:left w:val="nil"/>
              <w:bottom w:val="nil"/>
              <w:right w:val="nil"/>
            </w:tcBorders>
            <w:vAlign w:val="bottom"/>
          </w:tcPr>
          <w:p w14:paraId="1028CD62" w14:textId="77777777" w:rsidR="00712354" w:rsidRPr="007F7E2B" w:rsidRDefault="00712354">
            <w:pPr>
              <w:spacing w:after="17" w:line="259" w:lineRule="auto"/>
              <w:rPr>
                <w:ins w:id="11677" w:author="V2" w:date="2025-04-14T14:19:00Z" w16du:dateUtc="2025-04-14T19:19:00Z"/>
              </w:rPr>
            </w:pPr>
            <w:ins w:id="11678" w:author="V2" w:date="2025-04-14T14:19:00Z" w16du:dateUtc="2025-04-14T19:19:00Z">
              <w:r w:rsidRPr="007F7E2B">
                <w:t xml:space="preserve">Where: </w:t>
              </w:r>
            </w:ins>
          </w:p>
          <w:p w14:paraId="085BE945" w14:textId="77777777" w:rsidR="00712354" w:rsidRPr="007F7E2B" w:rsidRDefault="00712354">
            <w:pPr>
              <w:spacing w:line="259" w:lineRule="auto"/>
              <w:ind w:left="191"/>
              <w:jc w:val="center"/>
              <w:rPr>
                <w:ins w:id="11679" w:author="V2" w:date="2025-04-14T14:19:00Z" w16du:dateUtc="2025-04-14T19:19:00Z"/>
              </w:rPr>
            </w:pPr>
            <w:ins w:id="11680" w:author="V2" w:date="2025-04-14T14:19:00Z" w16du:dateUtc="2025-04-14T19:19:00Z">
              <w:r w:rsidRPr="007F7E2B">
                <w:t xml:space="preserve"> </w:t>
              </w:r>
            </w:ins>
          </w:p>
        </w:tc>
        <w:tc>
          <w:tcPr>
            <w:tcW w:w="7729" w:type="dxa"/>
            <w:gridSpan w:val="2"/>
            <w:tcBorders>
              <w:top w:val="nil"/>
              <w:left w:val="nil"/>
              <w:bottom w:val="nil"/>
              <w:right w:val="nil"/>
            </w:tcBorders>
          </w:tcPr>
          <w:p w14:paraId="4910A62D" w14:textId="423B0A6E" w:rsidR="00712354" w:rsidRPr="007F7E2B" w:rsidRDefault="00712354">
            <w:pPr>
              <w:spacing w:line="259" w:lineRule="auto"/>
              <w:ind w:left="1182"/>
              <w:rPr>
                <w:ins w:id="11681" w:author="V2" w:date="2025-04-14T14:19:00Z" w16du:dateUtc="2025-04-14T19:19:00Z"/>
              </w:rPr>
            </w:pPr>
          </w:p>
        </w:tc>
      </w:tr>
      <w:tr w:rsidR="00712354" w:rsidRPr="007F7E2B" w14:paraId="0443E163" w14:textId="77777777">
        <w:trPr>
          <w:trHeight w:val="332"/>
          <w:ins w:id="11682" w:author="V2" w:date="2025-04-14T14:19:00Z" w16du:dateUtc="2025-04-14T19:19:00Z"/>
        </w:trPr>
        <w:tc>
          <w:tcPr>
            <w:tcW w:w="858" w:type="dxa"/>
            <w:tcBorders>
              <w:top w:val="nil"/>
              <w:left w:val="nil"/>
              <w:bottom w:val="nil"/>
              <w:right w:val="nil"/>
            </w:tcBorders>
          </w:tcPr>
          <w:p w14:paraId="5CDB4BAD" w14:textId="77777777" w:rsidR="00712354" w:rsidRPr="007F7E2B" w:rsidRDefault="00712354">
            <w:pPr>
              <w:spacing w:line="259" w:lineRule="auto"/>
              <w:ind w:left="22"/>
              <w:rPr>
                <w:ins w:id="11683" w:author="V2" w:date="2025-04-14T14:19:00Z" w16du:dateUtc="2025-04-14T19:19:00Z"/>
              </w:rPr>
            </w:pPr>
            <w:ins w:id="11684" w:author="V2" w:date="2025-04-14T14:19:00Z" w16du:dateUtc="2025-04-14T19:19:00Z">
              <w:r w:rsidRPr="007F7E2B">
                <w:rPr>
                  <w:rFonts w:ascii="Arial" w:eastAsia="Arial" w:hAnsi="Arial" w:cs="Arial"/>
                  <w:i/>
                </w:rPr>
                <w:t>B</w:t>
              </w:r>
              <w:r w:rsidRPr="007F7E2B">
                <w:rPr>
                  <w:rFonts w:ascii="Arial" w:eastAsia="Arial" w:hAnsi="Arial" w:cs="Arial"/>
                  <w:i/>
                  <w:sz w:val="13"/>
                </w:rPr>
                <w:t>dwd</w:t>
              </w:r>
              <w:r w:rsidRPr="007F7E2B">
                <w:rPr>
                  <w:sz w:val="13"/>
                </w:rPr>
                <w:t xml:space="preserve"> </w:t>
              </w:r>
              <w:r w:rsidRPr="007F7E2B">
                <w:t xml:space="preserve">  </w:t>
              </w:r>
            </w:ins>
          </w:p>
        </w:tc>
        <w:tc>
          <w:tcPr>
            <w:tcW w:w="582" w:type="dxa"/>
            <w:tcBorders>
              <w:top w:val="nil"/>
              <w:left w:val="nil"/>
              <w:bottom w:val="nil"/>
              <w:right w:val="nil"/>
            </w:tcBorders>
          </w:tcPr>
          <w:p w14:paraId="63F317F8" w14:textId="77777777" w:rsidR="00712354" w:rsidRPr="007F7E2B" w:rsidRDefault="00712354">
            <w:pPr>
              <w:spacing w:line="259" w:lineRule="auto"/>
              <w:ind w:left="42"/>
              <w:rPr>
                <w:ins w:id="11685" w:author="V2" w:date="2025-04-14T14:19:00Z" w16du:dateUtc="2025-04-14T19:19:00Z"/>
              </w:rPr>
            </w:pPr>
            <w:ins w:id="11686" w:author="V2" w:date="2025-04-14T14:19:00Z" w16du:dateUtc="2025-04-14T19:19:00Z">
              <w:r w:rsidRPr="007F7E2B">
                <w:t xml:space="preserve">=   </w:t>
              </w:r>
            </w:ins>
          </w:p>
        </w:tc>
        <w:tc>
          <w:tcPr>
            <w:tcW w:w="7146" w:type="dxa"/>
            <w:tcBorders>
              <w:top w:val="nil"/>
              <w:left w:val="nil"/>
              <w:bottom w:val="nil"/>
              <w:right w:val="nil"/>
            </w:tcBorders>
          </w:tcPr>
          <w:p w14:paraId="7FEB630D" w14:textId="77777777" w:rsidR="00712354" w:rsidRPr="007F7E2B" w:rsidRDefault="00712354">
            <w:pPr>
              <w:spacing w:line="259" w:lineRule="auto"/>
              <w:rPr>
                <w:ins w:id="11687" w:author="V2" w:date="2025-04-14T14:19:00Z" w16du:dateUtc="2025-04-14T19:19:00Z"/>
              </w:rPr>
            </w:pPr>
            <w:ins w:id="11688" w:author="V2" w:date="2025-04-14T14:19:00Z" w16du:dateUtc="2025-04-14T19:19:00Z">
              <w:r w:rsidRPr="007F7E2B">
                <w:t xml:space="preserve">Distributed dead wood biomass in the stratum, tonnes </w:t>
              </w:r>
            </w:ins>
          </w:p>
        </w:tc>
      </w:tr>
      <w:tr w:rsidR="00712354" w:rsidRPr="007F7E2B" w14:paraId="6AB10C52" w14:textId="77777777">
        <w:trPr>
          <w:trHeight w:val="377"/>
          <w:ins w:id="11689" w:author="V2" w:date="2025-04-14T14:19:00Z" w16du:dateUtc="2025-04-14T19:19:00Z"/>
        </w:trPr>
        <w:tc>
          <w:tcPr>
            <w:tcW w:w="858" w:type="dxa"/>
            <w:tcBorders>
              <w:top w:val="nil"/>
              <w:left w:val="nil"/>
              <w:bottom w:val="nil"/>
              <w:right w:val="nil"/>
            </w:tcBorders>
          </w:tcPr>
          <w:p w14:paraId="3B2A4997" w14:textId="77777777" w:rsidR="00712354" w:rsidRPr="007F7E2B" w:rsidRDefault="00712354">
            <w:pPr>
              <w:spacing w:line="259" w:lineRule="auto"/>
              <w:ind w:left="22"/>
              <w:rPr>
                <w:ins w:id="11690" w:author="V2" w:date="2025-04-14T14:19:00Z" w16du:dateUtc="2025-04-14T19:19:00Z"/>
              </w:rPr>
            </w:pPr>
            <w:ins w:id="11691" w:author="V2" w:date="2025-04-14T14:19:00Z" w16du:dateUtc="2025-04-14T19:19:00Z">
              <w:r w:rsidRPr="007F7E2B">
                <w:rPr>
                  <w:rFonts w:ascii="Arial" w:eastAsia="Arial" w:hAnsi="Arial" w:cs="Arial"/>
                  <w:i/>
                </w:rPr>
                <w:t>A</w:t>
              </w:r>
              <w:r w:rsidRPr="007F7E2B">
                <w:t xml:space="preserve">   </w:t>
              </w:r>
            </w:ins>
          </w:p>
        </w:tc>
        <w:tc>
          <w:tcPr>
            <w:tcW w:w="582" w:type="dxa"/>
            <w:tcBorders>
              <w:top w:val="nil"/>
              <w:left w:val="nil"/>
              <w:bottom w:val="nil"/>
              <w:right w:val="nil"/>
            </w:tcBorders>
          </w:tcPr>
          <w:p w14:paraId="6055E94A" w14:textId="77777777" w:rsidR="00712354" w:rsidRPr="007F7E2B" w:rsidRDefault="00712354">
            <w:pPr>
              <w:spacing w:line="259" w:lineRule="auto"/>
              <w:ind w:left="42"/>
              <w:rPr>
                <w:ins w:id="11692" w:author="V2" w:date="2025-04-14T14:19:00Z" w16du:dateUtc="2025-04-14T19:19:00Z"/>
              </w:rPr>
            </w:pPr>
            <w:ins w:id="11693" w:author="V2" w:date="2025-04-14T14:19:00Z" w16du:dateUtc="2025-04-14T19:19:00Z">
              <w:r w:rsidRPr="007F7E2B">
                <w:t xml:space="preserve">=   </w:t>
              </w:r>
            </w:ins>
          </w:p>
        </w:tc>
        <w:tc>
          <w:tcPr>
            <w:tcW w:w="7146" w:type="dxa"/>
            <w:tcBorders>
              <w:top w:val="nil"/>
              <w:left w:val="nil"/>
              <w:bottom w:val="nil"/>
              <w:right w:val="nil"/>
            </w:tcBorders>
          </w:tcPr>
          <w:p w14:paraId="5AE3A801" w14:textId="77777777" w:rsidR="00712354" w:rsidRPr="007F7E2B" w:rsidRDefault="00712354">
            <w:pPr>
              <w:spacing w:line="259" w:lineRule="auto"/>
              <w:rPr>
                <w:ins w:id="11694" w:author="V2" w:date="2025-04-14T14:19:00Z" w16du:dateUtc="2025-04-14T19:19:00Z"/>
              </w:rPr>
            </w:pPr>
            <w:ins w:id="11695" w:author="V2" w:date="2025-04-14T14:19:00Z" w16du:dateUtc="2025-04-14T19:19:00Z">
              <w:r w:rsidRPr="007F7E2B">
                <w:t xml:space="preserve">The area of the stratum, hectares </w:t>
              </w:r>
            </w:ins>
          </w:p>
        </w:tc>
      </w:tr>
      <w:tr w:rsidR="00712354" w:rsidRPr="007F7E2B" w14:paraId="62373272" w14:textId="77777777">
        <w:trPr>
          <w:trHeight w:val="365"/>
          <w:ins w:id="11696" w:author="V2" w:date="2025-04-14T14:19:00Z" w16du:dateUtc="2025-04-14T19:19:00Z"/>
        </w:trPr>
        <w:tc>
          <w:tcPr>
            <w:tcW w:w="858" w:type="dxa"/>
            <w:tcBorders>
              <w:top w:val="nil"/>
              <w:left w:val="nil"/>
              <w:bottom w:val="nil"/>
              <w:right w:val="nil"/>
            </w:tcBorders>
          </w:tcPr>
          <w:p w14:paraId="25329D74" w14:textId="77777777" w:rsidR="00712354" w:rsidRPr="007F7E2B" w:rsidRDefault="00712354">
            <w:pPr>
              <w:spacing w:line="259" w:lineRule="auto"/>
              <w:ind w:left="22"/>
              <w:rPr>
                <w:ins w:id="11697" w:author="V2" w:date="2025-04-14T14:19:00Z" w16du:dateUtc="2025-04-14T19:19:00Z"/>
              </w:rPr>
            </w:pPr>
            <w:ins w:id="11698" w:author="V2" w:date="2025-04-14T14:19:00Z" w16du:dateUtc="2025-04-14T19:19:00Z">
              <w:r w:rsidRPr="007F7E2B">
                <w:rPr>
                  <w:rFonts w:ascii="Arial" w:eastAsia="Arial" w:hAnsi="Arial" w:cs="Arial"/>
                  <w:i/>
                </w:rPr>
                <w:t>ls#</w:t>
              </w:r>
              <w:r w:rsidRPr="007F7E2B">
                <w:t xml:space="preserve">   </w:t>
              </w:r>
            </w:ins>
          </w:p>
        </w:tc>
        <w:tc>
          <w:tcPr>
            <w:tcW w:w="582" w:type="dxa"/>
            <w:tcBorders>
              <w:top w:val="nil"/>
              <w:left w:val="nil"/>
              <w:bottom w:val="nil"/>
              <w:right w:val="nil"/>
            </w:tcBorders>
          </w:tcPr>
          <w:p w14:paraId="21CF21B1" w14:textId="77777777" w:rsidR="00712354" w:rsidRPr="007F7E2B" w:rsidRDefault="00712354">
            <w:pPr>
              <w:spacing w:line="259" w:lineRule="auto"/>
              <w:ind w:left="42"/>
              <w:rPr>
                <w:ins w:id="11699" w:author="V2" w:date="2025-04-14T14:19:00Z" w16du:dateUtc="2025-04-14T19:19:00Z"/>
              </w:rPr>
            </w:pPr>
            <w:ins w:id="11700" w:author="V2" w:date="2025-04-14T14:19:00Z" w16du:dateUtc="2025-04-14T19:19:00Z">
              <w:r w:rsidRPr="007F7E2B">
                <w:t xml:space="preserve">=   </w:t>
              </w:r>
            </w:ins>
          </w:p>
        </w:tc>
        <w:tc>
          <w:tcPr>
            <w:tcW w:w="7146" w:type="dxa"/>
            <w:tcBorders>
              <w:top w:val="nil"/>
              <w:left w:val="nil"/>
              <w:bottom w:val="nil"/>
              <w:right w:val="nil"/>
            </w:tcBorders>
          </w:tcPr>
          <w:p w14:paraId="224C3FC5" w14:textId="77777777" w:rsidR="00712354" w:rsidRPr="007F7E2B" w:rsidRDefault="00712354">
            <w:pPr>
              <w:spacing w:line="259" w:lineRule="auto"/>
              <w:rPr>
                <w:ins w:id="11701" w:author="V2" w:date="2025-04-14T14:19:00Z" w16du:dateUtc="2025-04-14T19:19:00Z"/>
              </w:rPr>
            </w:pPr>
            <w:ins w:id="11702" w:author="V2" w:date="2025-04-14T14:19:00Z" w16du:dateUtc="2025-04-14T19:19:00Z">
              <w:r w:rsidRPr="007F7E2B">
                <w:t xml:space="preserve">The number of 100m line segments sampled in the stratum, number </w:t>
              </w:r>
            </w:ins>
          </w:p>
        </w:tc>
      </w:tr>
      <w:tr w:rsidR="00712354" w:rsidRPr="007F7E2B" w14:paraId="48562C02" w14:textId="77777777">
        <w:trPr>
          <w:trHeight w:val="411"/>
          <w:ins w:id="11703" w:author="V2" w:date="2025-04-14T14:19:00Z" w16du:dateUtc="2025-04-14T19:19:00Z"/>
        </w:trPr>
        <w:tc>
          <w:tcPr>
            <w:tcW w:w="858" w:type="dxa"/>
            <w:tcBorders>
              <w:top w:val="nil"/>
              <w:left w:val="nil"/>
              <w:bottom w:val="nil"/>
              <w:right w:val="nil"/>
            </w:tcBorders>
          </w:tcPr>
          <w:p w14:paraId="7A971CFF" w14:textId="77777777" w:rsidR="00712354" w:rsidRPr="007F7E2B" w:rsidRDefault="00712354">
            <w:pPr>
              <w:spacing w:line="259" w:lineRule="auto"/>
              <w:ind w:left="22"/>
              <w:rPr>
                <w:ins w:id="11704" w:author="V2" w:date="2025-04-14T14:19:00Z" w16du:dateUtc="2025-04-14T19:19:00Z"/>
              </w:rPr>
            </w:pPr>
            <w:ins w:id="11705" w:author="V2" w:date="2025-04-14T14:19:00Z" w16du:dateUtc="2025-04-14T19:19:00Z">
              <w:r w:rsidRPr="007F7E2B">
                <w:rPr>
                  <w:rFonts w:ascii="Arial" w:eastAsia="Arial" w:hAnsi="Arial" w:cs="Arial"/>
                  <w:i/>
                </w:rPr>
                <w:t>DW</w:t>
              </w:r>
              <w:r w:rsidRPr="007F7E2B">
                <w:rPr>
                  <w:rFonts w:ascii="Arial" w:eastAsia="Arial" w:hAnsi="Arial" w:cs="Arial"/>
                  <w:i/>
                  <w:vertAlign w:val="subscript"/>
                </w:rPr>
                <w:t>s</w:t>
              </w:r>
              <w:r w:rsidRPr="007F7E2B">
                <w:rPr>
                  <w:rFonts w:ascii="Arial" w:eastAsia="Arial" w:hAnsi="Arial" w:cs="Arial"/>
                  <w:i/>
                </w:rPr>
                <w:t xml:space="preserve"> </w:t>
              </w:r>
              <w:r w:rsidRPr="007F7E2B">
                <w:t xml:space="preserve">  </w:t>
              </w:r>
            </w:ins>
          </w:p>
        </w:tc>
        <w:tc>
          <w:tcPr>
            <w:tcW w:w="582" w:type="dxa"/>
            <w:tcBorders>
              <w:top w:val="nil"/>
              <w:left w:val="nil"/>
              <w:bottom w:val="nil"/>
              <w:right w:val="nil"/>
            </w:tcBorders>
          </w:tcPr>
          <w:p w14:paraId="12405DD2" w14:textId="77777777" w:rsidR="00712354" w:rsidRPr="007F7E2B" w:rsidRDefault="00712354">
            <w:pPr>
              <w:spacing w:line="259" w:lineRule="auto"/>
              <w:ind w:left="42"/>
              <w:rPr>
                <w:ins w:id="11706" w:author="V2" w:date="2025-04-14T14:19:00Z" w16du:dateUtc="2025-04-14T19:19:00Z"/>
              </w:rPr>
            </w:pPr>
            <w:ins w:id="11707" w:author="V2" w:date="2025-04-14T14:19:00Z" w16du:dateUtc="2025-04-14T19:19:00Z">
              <w:r w:rsidRPr="007F7E2B">
                <w:t xml:space="preserve">=   </w:t>
              </w:r>
            </w:ins>
          </w:p>
        </w:tc>
        <w:tc>
          <w:tcPr>
            <w:tcW w:w="7146" w:type="dxa"/>
            <w:tcBorders>
              <w:top w:val="nil"/>
              <w:left w:val="nil"/>
              <w:bottom w:val="nil"/>
              <w:right w:val="nil"/>
            </w:tcBorders>
          </w:tcPr>
          <w:p w14:paraId="4A5C0C71" w14:textId="77777777" w:rsidR="00712354" w:rsidRPr="007F7E2B" w:rsidRDefault="00712354">
            <w:pPr>
              <w:spacing w:line="259" w:lineRule="auto"/>
              <w:jc w:val="both"/>
              <w:rPr>
                <w:ins w:id="11708" w:author="V2" w:date="2025-04-14T14:19:00Z" w16du:dateUtc="2025-04-14T19:19:00Z"/>
              </w:rPr>
            </w:pPr>
            <w:ins w:id="11709" w:author="V2" w:date="2025-04-14T14:19:00Z" w16du:dateUtc="2025-04-14T19:19:00Z">
              <w:r w:rsidRPr="007F7E2B">
                <w:t>The total mass of the wood for an area of 1 cm wide by 100m long, g/10,000cm</w:t>
              </w:r>
              <w:r w:rsidRPr="007F7E2B">
                <w:rPr>
                  <w:vertAlign w:val="superscript"/>
                </w:rPr>
                <w:t>2</w:t>
              </w:r>
              <w:r w:rsidRPr="007F7E2B">
                <w:t xml:space="preserve"> </w:t>
              </w:r>
            </w:ins>
          </w:p>
        </w:tc>
      </w:tr>
      <w:tr w:rsidR="00712354" w:rsidRPr="007F7E2B" w14:paraId="3BB014E5" w14:textId="77777777">
        <w:trPr>
          <w:trHeight w:val="295"/>
          <w:ins w:id="11710" w:author="V2" w:date="2025-04-14T14:19:00Z" w16du:dateUtc="2025-04-14T19:19:00Z"/>
        </w:trPr>
        <w:tc>
          <w:tcPr>
            <w:tcW w:w="858" w:type="dxa"/>
            <w:tcBorders>
              <w:top w:val="nil"/>
              <w:left w:val="nil"/>
              <w:bottom w:val="nil"/>
              <w:right w:val="nil"/>
            </w:tcBorders>
          </w:tcPr>
          <w:p w14:paraId="2CE32437" w14:textId="77777777" w:rsidR="00712354" w:rsidRPr="007F7E2B" w:rsidRDefault="00712354">
            <w:pPr>
              <w:spacing w:line="259" w:lineRule="auto"/>
              <w:ind w:left="22"/>
              <w:rPr>
                <w:ins w:id="11711" w:author="V2" w:date="2025-04-14T14:19:00Z" w16du:dateUtc="2025-04-14T19:19:00Z"/>
              </w:rPr>
            </w:pPr>
            <w:ins w:id="11712" w:author="V2" w:date="2025-04-14T14:19:00Z" w16du:dateUtc="2025-04-14T19:19:00Z">
              <w:r w:rsidRPr="007F7E2B">
                <w:rPr>
                  <w:rFonts w:ascii="Arial" w:eastAsia="Arial" w:hAnsi="Arial" w:cs="Arial"/>
                  <w:i/>
                </w:rPr>
                <w:t xml:space="preserve">y </w:t>
              </w:r>
              <w:r w:rsidRPr="007F7E2B">
                <w:t xml:space="preserve">  </w:t>
              </w:r>
            </w:ins>
          </w:p>
        </w:tc>
        <w:tc>
          <w:tcPr>
            <w:tcW w:w="582" w:type="dxa"/>
            <w:tcBorders>
              <w:top w:val="nil"/>
              <w:left w:val="nil"/>
              <w:bottom w:val="nil"/>
              <w:right w:val="nil"/>
            </w:tcBorders>
          </w:tcPr>
          <w:p w14:paraId="20F12381" w14:textId="77777777" w:rsidR="00712354" w:rsidRPr="007F7E2B" w:rsidRDefault="00712354">
            <w:pPr>
              <w:spacing w:line="259" w:lineRule="auto"/>
              <w:ind w:left="42"/>
              <w:rPr>
                <w:ins w:id="11713" w:author="V2" w:date="2025-04-14T14:19:00Z" w16du:dateUtc="2025-04-14T19:19:00Z"/>
              </w:rPr>
            </w:pPr>
            <w:ins w:id="11714" w:author="V2" w:date="2025-04-14T14:19:00Z" w16du:dateUtc="2025-04-14T19:19:00Z">
              <w:r w:rsidRPr="007F7E2B">
                <w:t xml:space="preserve">=   </w:t>
              </w:r>
            </w:ins>
          </w:p>
        </w:tc>
        <w:tc>
          <w:tcPr>
            <w:tcW w:w="7146" w:type="dxa"/>
            <w:tcBorders>
              <w:top w:val="nil"/>
              <w:left w:val="nil"/>
              <w:bottom w:val="nil"/>
              <w:right w:val="nil"/>
            </w:tcBorders>
          </w:tcPr>
          <w:p w14:paraId="5DEBD751" w14:textId="77777777" w:rsidR="00712354" w:rsidRPr="007F7E2B" w:rsidRDefault="00712354">
            <w:pPr>
              <w:spacing w:line="259" w:lineRule="auto"/>
              <w:rPr>
                <w:ins w:id="11715" w:author="V2" w:date="2025-04-14T14:19:00Z" w16du:dateUtc="2025-04-14T19:19:00Z"/>
              </w:rPr>
            </w:pPr>
            <w:ins w:id="11716" w:author="V2" w:date="2025-04-14T14:19:00Z" w16du:dateUtc="2025-04-14T19:19:00Z">
              <w:r w:rsidRPr="007F7E2B">
                <w:t xml:space="preserve">The number of line segments sampled </w:t>
              </w:r>
            </w:ins>
          </w:p>
        </w:tc>
      </w:tr>
    </w:tbl>
    <w:p w14:paraId="6D1E6031" w14:textId="77777777" w:rsidR="00712354" w:rsidRPr="007F7E2B" w:rsidRDefault="00712354">
      <w:pPr>
        <w:spacing w:after="17" w:line="259" w:lineRule="auto"/>
        <w:ind w:left="1238"/>
        <w:rPr>
          <w:ins w:id="11717" w:author="V2" w:date="2025-04-14T14:19:00Z" w16du:dateUtc="2025-04-14T19:19:00Z"/>
        </w:rPr>
      </w:pPr>
      <w:ins w:id="11718" w:author="V2" w:date="2025-04-14T14:19:00Z" w16du:dateUtc="2025-04-14T19:19:00Z">
        <w:r w:rsidRPr="007F7E2B">
          <w:t xml:space="preserve"> </w:t>
        </w:r>
      </w:ins>
    </w:p>
    <w:p w14:paraId="415D312F" w14:textId="77777777" w:rsidR="00712354" w:rsidRPr="007F7E2B" w:rsidRDefault="00712354">
      <w:pPr>
        <w:spacing w:after="19" w:line="259" w:lineRule="auto"/>
        <w:ind w:left="17"/>
        <w:rPr>
          <w:ins w:id="11719" w:author="V2" w:date="2025-04-14T14:19:00Z" w16du:dateUtc="2025-04-14T19:19:00Z"/>
        </w:rPr>
      </w:pPr>
      <w:ins w:id="11720" w:author="V2" w:date="2025-04-14T14:19:00Z" w16du:dateUtc="2025-04-14T19:19:00Z">
        <w:r w:rsidRPr="007F7E2B">
          <w:rPr>
            <w:rFonts w:ascii="Arial" w:eastAsia="Arial" w:hAnsi="Arial" w:cs="Arial"/>
            <w:b/>
          </w:rPr>
          <w:t xml:space="preserve">Method B: Inventorying concentrated dead wood </w:t>
        </w:r>
      </w:ins>
    </w:p>
    <w:p w14:paraId="2F34BBCE" w14:textId="77777777" w:rsidR="00712354" w:rsidRPr="007F7E2B" w:rsidRDefault="00712354">
      <w:pPr>
        <w:spacing w:after="17" w:line="259" w:lineRule="auto"/>
        <w:ind w:left="22"/>
        <w:rPr>
          <w:ins w:id="11721" w:author="V2" w:date="2025-04-14T14:19:00Z" w16du:dateUtc="2025-04-14T19:19:00Z"/>
        </w:rPr>
      </w:pPr>
      <w:ins w:id="11722" w:author="V2" w:date="2025-04-14T14:19:00Z" w16du:dateUtc="2025-04-14T19:19:00Z">
        <w:r w:rsidRPr="007F7E2B">
          <w:t xml:space="preserve"> </w:t>
        </w:r>
      </w:ins>
    </w:p>
    <w:p w14:paraId="15159E9D" w14:textId="77777777" w:rsidR="00712354" w:rsidRPr="007F7E2B" w:rsidRDefault="00712354">
      <w:pPr>
        <w:ind w:left="17"/>
        <w:rPr>
          <w:ins w:id="11723" w:author="V2" w:date="2025-04-14T14:19:00Z" w16du:dateUtc="2025-04-14T19:19:00Z"/>
        </w:rPr>
      </w:pPr>
      <w:ins w:id="11724" w:author="V2" w:date="2025-04-14T14:19:00Z" w16du:dateUtc="2025-04-14T19:19:00Z">
        <w:r w:rsidRPr="007F7E2B">
          <w:t xml:space="preserve">Where dead wood has been concentrated into windrows or piles, the following steps must be undertaken: </w:t>
        </w:r>
      </w:ins>
    </w:p>
    <w:p w14:paraId="7972992A" w14:textId="77777777" w:rsidR="00712354" w:rsidRPr="007F7E2B" w:rsidRDefault="00712354">
      <w:pPr>
        <w:spacing w:after="14" w:line="259" w:lineRule="auto"/>
        <w:ind w:left="22"/>
        <w:rPr>
          <w:ins w:id="11725" w:author="V2" w:date="2025-04-14T14:19:00Z" w16du:dateUtc="2025-04-14T19:19:00Z"/>
        </w:rPr>
      </w:pPr>
      <w:ins w:id="11726" w:author="V2" w:date="2025-04-14T14:19:00Z" w16du:dateUtc="2025-04-14T19:19:00Z">
        <w:r w:rsidRPr="007F7E2B">
          <w:t xml:space="preserve"> </w:t>
        </w:r>
      </w:ins>
    </w:p>
    <w:p w14:paraId="3C6ADFF0" w14:textId="77777777" w:rsidR="00712354" w:rsidRPr="007F7E2B" w:rsidRDefault="00712354">
      <w:pPr>
        <w:pStyle w:val="Heading2"/>
        <w:ind w:left="17"/>
        <w:rPr>
          <w:ins w:id="11727" w:author="V2" w:date="2025-04-14T14:19:00Z" w16du:dateUtc="2025-04-14T19:19:00Z"/>
        </w:rPr>
      </w:pPr>
      <w:bookmarkStart w:id="11728" w:name="_Toc174616154"/>
      <w:bookmarkStart w:id="11729" w:name="_Toc174616570"/>
      <w:bookmarkStart w:id="11730" w:name="_Toc180594295"/>
      <w:bookmarkStart w:id="11731" w:name="_Toc180594702"/>
      <w:ins w:id="11732" w:author="V2" w:date="2025-04-14T14:19:00Z" w16du:dateUtc="2025-04-14T19:19:00Z">
        <w:r w:rsidRPr="007F7E2B">
          <w:lastRenderedPageBreak/>
          <w:t>Step 1: Estimate the amount of dead wood piles or windrow</w:t>
        </w:r>
        <w:bookmarkEnd w:id="11728"/>
        <w:bookmarkEnd w:id="11729"/>
        <w:bookmarkEnd w:id="11730"/>
        <w:bookmarkEnd w:id="11731"/>
        <w:r w:rsidRPr="007F7E2B">
          <w:t xml:space="preserve"> </w:t>
        </w:r>
      </w:ins>
    </w:p>
    <w:p w14:paraId="6B1DC171" w14:textId="77777777" w:rsidR="00712354" w:rsidRPr="007F7E2B" w:rsidRDefault="00712354">
      <w:pPr>
        <w:spacing w:line="259" w:lineRule="auto"/>
        <w:ind w:left="22"/>
        <w:rPr>
          <w:ins w:id="11733" w:author="V2" w:date="2025-04-14T14:19:00Z" w16du:dateUtc="2025-04-14T19:19:00Z"/>
        </w:rPr>
      </w:pPr>
      <w:ins w:id="11734" w:author="V2" w:date="2025-04-14T14:19:00Z" w16du:dateUtc="2025-04-14T19:19:00Z">
        <w:r w:rsidRPr="007F7E2B">
          <w:t xml:space="preserve"> </w:t>
        </w:r>
      </w:ins>
    </w:p>
    <w:p w14:paraId="6F930249" w14:textId="77777777" w:rsidR="00712354" w:rsidRPr="007F7E2B" w:rsidRDefault="00712354">
      <w:pPr>
        <w:ind w:left="17"/>
        <w:rPr>
          <w:ins w:id="11735" w:author="V2" w:date="2025-04-14T14:19:00Z" w16du:dateUtc="2025-04-14T19:19:00Z"/>
        </w:rPr>
      </w:pPr>
      <w:ins w:id="11736" w:author="V2" w:date="2025-04-14T14:19:00Z" w16du:dateUtc="2025-04-14T19:19:00Z">
        <w:r w:rsidRPr="007F7E2B">
          <w:t xml:space="preserve">Estimate the number of dead wood piles, or the length (meters) of windrows in the stratum.  This can often be efficiently accomplished using remote sensing, since piles or windrows are often big enough to show up at higher resolutions.  Where distinct size classes of piles or windrows exist, these must be accounted separately.  Where remote sensing cannot be used, the following estimation techniques must be used: </w:t>
        </w:r>
      </w:ins>
    </w:p>
    <w:p w14:paraId="75CB9CA2" w14:textId="77777777" w:rsidR="00712354" w:rsidRPr="007F7E2B" w:rsidRDefault="00712354">
      <w:pPr>
        <w:spacing w:after="29" w:line="259" w:lineRule="auto"/>
        <w:ind w:left="22"/>
        <w:rPr>
          <w:ins w:id="11737" w:author="V2" w:date="2025-04-14T14:19:00Z" w16du:dateUtc="2025-04-14T19:19:00Z"/>
        </w:rPr>
      </w:pPr>
      <w:ins w:id="11738" w:author="V2" w:date="2025-04-14T14:19:00Z" w16du:dateUtc="2025-04-14T19:19:00Z">
        <w:r w:rsidRPr="007F7E2B">
          <w:t xml:space="preserve"> </w:t>
        </w:r>
      </w:ins>
    </w:p>
    <w:p w14:paraId="1F44E545" w14:textId="77777777" w:rsidR="00712354" w:rsidRPr="007F7E2B" w:rsidRDefault="00712354" w:rsidP="00964B29">
      <w:pPr>
        <w:numPr>
          <w:ilvl w:val="0"/>
          <w:numId w:val="92"/>
        </w:numPr>
        <w:spacing w:before="0" w:after="5" w:line="270" w:lineRule="auto"/>
        <w:ind w:hanging="360"/>
        <w:rPr>
          <w:ins w:id="11739" w:author="V2" w:date="2025-04-14T14:19:00Z" w16du:dateUtc="2025-04-14T19:19:00Z"/>
        </w:rPr>
      </w:pPr>
      <w:ins w:id="11740" w:author="V2" w:date="2025-04-14T14:19:00Z" w16du:dateUtc="2025-04-14T19:19:00Z">
        <w:r w:rsidRPr="007F7E2B">
          <w:t xml:space="preserve">Windrows: lay out a line or lines perpendicular to the direction of the windrows, and reasonably covering the area, similar to the line intersect methods used for the distributed dead wood above, and count the number of windrows crossed.  The total length of windrow must be calculated using the following equation: </w:t>
        </w:r>
      </w:ins>
    </w:p>
    <w:p w14:paraId="311C49A1" w14:textId="419C93D8" w:rsidR="00712354" w:rsidRPr="007F7E2B" w:rsidRDefault="00D659AE">
      <w:pPr>
        <w:spacing w:after="109" w:line="259" w:lineRule="auto"/>
        <w:ind w:left="1238"/>
        <w:rPr>
          <w:ins w:id="11741" w:author="V2" w:date="2025-04-14T14:19:00Z" w16du:dateUtc="2025-04-14T19:19:00Z"/>
        </w:rPr>
      </w:pPr>
      <w:ins w:id="11742"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44310" behindDoc="1" locked="0" layoutInCell="1" allowOverlap="1" wp14:anchorId="5AFD7760" wp14:editId="1686B9C4">
              <wp:simplePos x="0" y="0"/>
              <wp:positionH relativeFrom="column">
                <wp:posOffset>844550</wp:posOffset>
              </wp:positionH>
              <wp:positionV relativeFrom="paragraph">
                <wp:posOffset>322580</wp:posOffset>
              </wp:positionV>
              <wp:extent cx="2139950" cy="501650"/>
              <wp:effectExtent l="0" t="0" r="0" b="0"/>
              <wp:wrapTight wrapText="bothSides">
                <wp:wrapPolygon edited="0">
                  <wp:start x="0" y="0"/>
                  <wp:lineTo x="0" y="20506"/>
                  <wp:lineTo x="21344" y="20506"/>
                  <wp:lineTo x="21344" y="0"/>
                  <wp:lineTo x="0" y="0"/>
                </wp:wrapPolygon>
              </wp:wrapTight>
              <wp:docPr id="777992429" name="Picture 1" descr="A close 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92429" name="Picture 1" descr="A close up of a number&#10;&#10;AI-generated content may be incorrect."/>
                      <pic:cNvPicPr/>
                    </pic:nvPicPr>
                    <pic:blipFill>
                      <a:blip r:embed="rId116">
                        <a:extLst>
                          <a:ext uri="{28A0092B-C50C-407E-A947-70E740481C1C}">
                            <a14:useLocalDpi xmlns:a14="http://schemas.microsoft.com/office/drawing/2010/main" val="0"/>
                          </a:ext>
                        </a:extLst>
                      </a:blip>
                      <a:stretch>
                        <a:fillRect/>
                      </a:stretch>
                    </pic:blipFill>
                    <pic:spPr>
                      <a:xfrm>
                        <a:off x="0" y="0"/>
                        <a:ext cx="2139950" cy="501650"/>
                      </a:xfrm>
                      <a:prstGeom prst="rect">
                        <a:avLst/>
                      </a:prstGeom>
                    </pic:spPr>
                  </pic:pic>
                </a:graphicData>
              </a:graphic>
              <wp14:sizeRelH relativeFrom="page">
                <wp14:pctWidth>0</wp14:pctWidth>
              </wp14:sizeRelH>
              <wp14:sizeRelV relativeFrom="page">
                <wp14:pctHeight>0</wp14:pctHeight>
              </wp14:sizeRelV>
            </wp:anchor>
          </w:drawing>
        </w:r>
        <w:r w:rsidR="00712354" w:rsidRPr="007F7E2B">
          <w:t xml:space="preserve"> </w:t>
        </w:r>
      </w:ins>
    </w:p>
    <w:p w14:paraId="25417CDB" w14:textId="5C25CC26" w:rsidR="00712354" w:rsidRPr="007F7E2B" w:rsidRDefault="00712354">
      <w:pPr>
        <w:tabs>
          <w:tab w:val="center" w:pos="2167"/>
          <w:tab w:val="center" w:pos="3622"/>
          <w:tab w:val="center" w:pos="4343"/>
          <w:tab w:val="center" w:pos="5063"/>
          <w:tab w:val="center" w:pos="5783"/>
          <w:tab w:val="center" w:pos="6790"/>
        </w:tabs>
        <w:spacing w:line="259" w:lineRule="auto"/>
        <w:rPr>
          <w:ins w:id="11743" w:author="V2" w:date="2025-04-14T14:19:00Z" w16du:dateUtc="2025-04-14T19:19:00Z"/>
        </w:rPr>
      </w:pPr>
      <w:ins w:id="11744" w:author="V2" w:date="2025-04-14T14:19:00Z" w16du:dateUtc="2025-04-14T19:19:00Z">
        <w:r w:rsidRPr="007F7E2B">
          <w:rPr>
            <w:sz w:val="22"/>
          </w:rPr>
          <w:tab/>
        </w:r>
        <w:r w:rsidRPr="007F7E2B">
          <w:tab/>
        </w:r>
        <w:r w:rsidR="00D659AE" w:rsidRPr="007F7E2B">
          <w:tab/>
        </w:r>
        <w:r w:rsidRPr="007F7E2B">
          <w:t xml:space="preserve"> </w:t>
        </w:r>
        <w:r w:rsidRPr="007F7E2B">
          <w:tab/>
          <w:t xml:space="preserve"> </w:t>
        </w:r>
        <w:r w:rsidRPr="007F7E2B">
          <w:tab/>
          <w:t xml:space="preserve"> </w:t>
        </w:r>
        <w:r w:rsidRPr="007F7E2B">
          <w:tab/>
          <w:t xml:space="preserve">   (8.5) </w:t>
        </w:r>
      </w:ins>
    </w:p>
    <w:tbl>
      <w:tblPr>
        <w:tblStyle w:val="TableGrid0"/>
        <w:tblW w:w="8095" w:type="dxa"/>
        <w:tblInd w:w="1085" w:type="dxa"/>
        <w:tblLook w:val="04A0" w:firstRow="1" w:lastRow="0" w:firstColumn="1" w:lastColumn="0" w:noHBand="0" w:noVBand="1"/>
      </w:tblPr>
      <w:tblGrid>
        <w:gridCol w:w="1455"/>
        <w:gridCol w:w="6640"/>
      </w:tblGrid>
      <w:tr w:rsidR="00712354" w:rsidRPr="007F7E2B" w14:paraId="7E69E5DB" w14:textId="77777777">
        <w:trPr>
          <w:trHeight w:val="770"/>
          <w:ins w:id="11745" w:author="V2" w:date="2025-04-14T14:19:00Z" w16du:dateUtc="2025-04-14T19:19:00Z"/>
        </w:trPr>
        <w:tc>
          <w:tcPr>
            <w:tcW w:w="1455" w:type="dxa"/>
            <w:tcBorders>
              <w:top w:val="nil"/>
              <w:left w:val="nil"/>
              <w:bottom w:val="nil"/>
              <w:right w:val="nil"/>
            </w:tcBorders>
          </w:tcPr>
          <w:p w14:paraId="5C5FAF74" w14:textId="77777777" w:rsidR="00712354" w:rsidRPr="007F7E2B" w:rsidRDefault="00712354">
            <w:pPr>
              <w:spacing w:after="17" w:line="259" w:lineRule="auto"/>
              <w:rPr>
                <w:ins w:id="11746" w:author="V2" w:date="2025-04-14T14:19:00Z" w16du:dateUtc="2025-04-14T19:19:00Z"/>
              </w:rPr>
            </w:pPr>
            <w:ins w:id="11747" w:author="V2" w:date="2025-04-14T14:19:00Z" w16du:dateUtc="2025-04-14T19:19:00Z">
              <w:r w:rsidRPr="007F7E2B">
                <w:t xml:space="preserve"> </w:t>
              </w:r>
            </w:ins>
          </w:p>
          <w:p w14:paraId="5DDAE36F" w14:textId="77777777" w:rsidR="00712354" w:rsidRPr="007F7E2B" w:rsidRDefault="00712354">
            <w:pPr>
              <w:spacing w:after="17" w:line="259" w:lineRule="auto"/>
              <w:rPr>
                <w:ins w:id="11748" w:author="V2" w:date="2025-04-14T14:19:00Z" w16du:dateUtc="2025-04-14T19:19:00Z"/>
              </w:rPr>
            </w:pPr>
            <w:ins w:id="11749" w:author="V2" w:date="2025-04-14T14:19:00Z" w16du:dateUtc="2025-04-14T19:19:00Z">
              <w:r w:rsidRPr="007F7E2B">
                <w:t xml:space="preserve">Where: </w:t>
              </w:r>
            </w:ins>
          </w:p>
          <w:p w14:paraId="3154018D" w14:textId="77777777" w:rsidR="00712354" w:rsidRPr="007F7E2B" w:rsidRDefault="00712354">
            <w:pPr>
              <w:spacing w:line="259" w:lineRule="auto"/>
              <w:ind w:left="557"/>
              <w:rPr>
                <w:ins w:id="11750" w:author="V2" w:date="2025-04-14T14:19:00Z" w16du:dateUtc="2025-04-14T19:19:00Z"/>
              </w:rPr>
            </w:pPr>
            <w:ins w:id="11751" w:author="V2" w:date="2025-04-14T14:19:00Z" w16du:dateUtc="2025-04-14T19:19:00Z">
              <w:r w:rsidRPr="007F7E2B">
                <w:t xml:space="preserve"> </w:t>
              </w:r>
            </w:ins>
          </w:p>
        </w:tc>
        <w:tc>
          <w:tcPr>
            <w:tcW w:w="6640" w:type="dxa"/>
            <w:tcBorders>
              <w:top w:val="nil"/>
              <w:left w:val="nil"/>
              <w:bottom w:val="nil"/>
              <w:right w:val="nil"/>
            </w:tcBorders>
          </w:tcPr>
          <w:p w14:paraId="7ECC4B18" w14:textId="77777777" w:rsidR="00712354" w:rsidRPr="007F7E2B" w:rsidRDefault="00712354">
            <w:pPr>
              <w:spacing w:after="160" w:line="259" w:lineRule="auto"/>
              <w:rPr>
                <w:ins w:id="11752" w:author="V2" w:date="2025-04-14T14:19:00Z" w16du:dateUtc="2025-04-14T19:19:00Z"/>
              </w:rPr>
            </w:pPr>
          </w:p>
        </w:tc>
      </w:tr>
      <w:tr w:rsidR="00712354" w:rsidRPr="007F7E2B" w14:paraId="5A2E62AF" w14:textId="77777777">
        <w:trPr>
          <w:trHeight w:val="323"/>
          <w:ins w:id="11753" w:author="V2" w:date="2025-04-14T14:19:00Z" w16du:dateUtc="2025-04-14T19:19:00Z"/>
        </w:trPr>
        <w:tc>
          <w:tcPr>
            <w:tcW w:w="1455" w:type="dxa"/>
            <w:tcBorders>
              <w:top w:val="nil"/>
              <w:left w:val="nil"/>
              <w:bottom w:val="nil"/>
              <w:right w:val="nil"/>
            </w:tcBorders>
          </w:tcPr>
          <w:p w14:paraId="3FA3F26D" w14:textId="77777777" w:rsidR="00712354" w:rsidRPr="007F7E2B" w:rsidRDefault="00712354">
            <w:pPr>
              <w:tabs>
                <w:tab w:val="center" w:pos="886"/>
              </w:tabs>
              <w:spacing w:line="259" w:lineRule="auto"/>
              <w:rPr>
                <w:ins w:id="11754" w:author="V2" w:date="2025-04-14T14:19:00Z" w16du:dateUtc="2025-04-14T19:19:00Z"/>
              </w:rPr>
            </w:pPr>
            <w:ins w:id="11755" w:author="V2" w:date="2025-04-14T14:19:00Z" w16du:dateUtc="2025-04-14T19:19:00Z">
              <w:r w:rsidRPr="007F7E2B">
                <w:rPr>
                  <w:rFonts w:ascii="Arial" w:eastAsia="Arial" w:hAnsi="Arial" w:cs="Arial"/>
                  <w:i/>
                </w:rPr>
                <w:t xml:space="preserve">WL </w:t>
              </w:r>
              <w:r w:rsidRPr="007F7E2B">
                <w:t xml:space="preserve">  </w:t>
              </w:r>
              <w:r w:rsidRPr="007F7E2B">
                <w:tab/>
                <w:t xml:space="preserve">=   </w:t>
              </w:r>
            </w:ins>
          </w:p>
        </w:tc>
        <w:tc>
          <w:tcPr>
            <w:tcW w:w="6640" w:type="dxa"/>
            <w:tcBorders>
              <w:top w:val="nil"/>
              <w:left w:val="nil"/>
              <w:bottom w:val="nil"/>
              <w:right w:val="nil"/>
            </w:tcBorders>
          </w:tcPr>
          <w:p w14:paraId="0F9820C8" w14:textId="77777777" w:rsidR="00712354" w:rsidRPr="007F7E2B" w:rsidRDefault="00712354">
            <w:pPr>
              <w:spacing w:line="259" w:lineRule="auto"/>
              <w:ind w:left="3"/>
              <w:rPr>
                <w:ins w:id="11756" w:author="V2" w:date="2025-04-14T14:19:00Z" w16du:dateUtc="2025-04-14T19:19:00Z"/>
              </w:rPr>
            </w:pPr>
            <w:ins w:id="11757" w:author="V2" w:date="2025-04-14T14:19:00Z" w16du:dateUtc="2025-04-14T19:19:00Z">
              <w:r w:rsidRPr="007F7E2B">
                <w:t xml:space="preserve">The total length of windrows in the stratum, meters </w:t>
              </w:r>
            </w:ins>
          </w:p>
        </w:tc>
      </w:tr>
      <w:tr w:rsidR="00712354" w:rsidRPr="007F7E2B" w14:paraId="7D4F954B" w14:textId="77777777">
        <w:trPr>
          <w:trHeight w:val="385"/>
          <w:ins w:id="11758" w:author="V2" w:date="2025-04-14T14:19:00Z" w16du:dateUtc="2025-04-14T19:19:00Z"/>
        </w:trPr>
        <w:tc>
          <w:tcPr>
            <w:tcW w:w="1455" w:type="dxa"/>
            <w:tcBorders>
              <w:top w:val="nil"/>
              <w:left w:val="nil"/>
              <w:bottom w:val="nil"/>
              <w:right w:val="nil"/>
            </w:tcBorders>
          </w:tcPr>
          <w:p w14:paraId="408CBF19" w14:textId="77777777" w:rsidR="00712354" w:rsidRPr="007F7E2B" w:rsidRDefault="00712354">
            <w:pPr>
              <w:tabs>
                <w:tab w:val="center" w:pos="886"/>
              </w:tabs>
              <w:spacing w:line="259" w:lineRule="auto"/>
              <w:rPr>
                <w:ins w:id="11759" w:author="V2" w:date="2025-04-14T14:19:00Z" w16du:dateUtc="2025-04-14T19:19:00Z"/>
              </w:rPr>
            </w:pPr>
            <w:ins w:id="11760" w:author="V2" w:date="2025-04-14T14:19:00Z" w16du:dateUtc="2025-04-14T19:19:00Z">
              <w:r w:rsidRPr="007F7E2B">
                <w:rPr>
                  <w:rFonts w:ascii="Arial" w:eastAsia="Arial" w:hAnsi="Arial" w:cs="Arial"/>
                  <w:i/>
                </w:rPr>
                <w:t>w#</w:t>
              </w:r>
              <w:r w:rsidRPr="007F7E2B">
                <w:t xml:space="preserve">  </w:t>
              </w:r>
              <w:r w:rsidRPr="007F7E2B">
                <w:tab/>
                <w:t xml:space="preserve">=   </w:t>
              </w:r>
            </w:ins>
          </w:p>
        </w:tc>
        <w:tc>
          <w:tcPr>
            <w:tcW w:w="6640" w:type="dxa"/>
            <w:tcBorders>
              <w:top w:val="nil"/>
              <w:left w:val="nil"/>
              <w:bottom w:val="nil"/>
              <w:right w:val="nil"/>
            </w:tcBorders>
          </w:tcPr>
          <w:p w14:paraId="728BEEA8" w14:textId="77777777" w:rsidR="00712354" w:rsidRPr="007F7E2B" w:rsidRDefault="00712354">
            <w:pPr>
              <w:spacing w:line="259" w:lineRule="auto"/>
              <w:ind w:left="3"/>
              <w:rPr>
                <w:ins w:id="11761" w:author="V2" w:date="2025-04-14T14:19:00Z" w16du:dateUtc="2025-04-14T19:19:00Z"/>
              </w:rPr>
            </w:pPr>
            <w:ins w:id="11762" w:author="V2" w:date="2025-04-14T14:19:00Z" w16du:dateUtc="2025-04-14T19:19:00Z">
              <w:r w:rsidRPr="007F7E2B">
                <w:t xml:space="preserve">The number of windrows counted during the survey, number </w:t>
              </w:r>
            </w:ins>
          </w:p>
        </w:tc>
      </w:tr>
      <w:tr w:rsidR="00712354" w:rsidRPr="007F7E2B" w14:paraId="638D4FE4" w14:textId="77777777">
        <w:trPr>
          <w:trHeight w:val="385"/>
          <w:ins w:id="11763" w:author="V2" w:date="2025-04-14T14:19:00Z" w16du:dateUtc="2025-04-14T19:19:00Z"/>
        </w:trPr>
        <w:tc>
          <w:tcPr>
            <w:tcW w:w="1455" w:type="dxa"/>
            <w:tcBorders>
              <w:top w:val="nil"/>
              <w:left w:val="nil"/>
              <w:bottom w:val="nil"/>
              <w:right w:val="nil"/>
            </w:tcBorders>
          </w:tcPr>
          <w:p w14:paraId="711F5E98" w14:textId="77777777" w:rsidR="00712354" w:rsidRPr="007F7E2B" w:rsidRDefault="00712354">
            <w:pPr>
              <w:tabs>
                <w:tab w:val="center" w:pos="886"/>
              </w:tabs>
              <w:spacing w:line="259" w:lineRule="auto"/>
              <w:rPr>
                <w:ins w:id="11764" w:author="V2" w:date="2025-04-14T14:19:00Z" w16du:dateUtc="2025-04-14T19:19:00Z"/>
              </w:rPr>
            </w:pPr>
            <w:ins w:id="11765" w:author="V2" w:date="2025-04-14T14:19:00Z" w16du:dateUtc="2025-04-14T19:19:00Z">
              <w:r w:rsidRPr="007F7E2B">
                <w:rPr>
                  <w:rFonts w:ascii="Arial" w:eastAsia="Arial" w:hAnsi="Arial" w:cs="Arial"/>
                  <w:i/>
                </w:rPr>
                <w:t>ls#</w:t>
              </w:r>
              <w:r w:rsidRPr="007F7E2B">
                <w:t xml:space="preserve">   </w:t>
              </w:r>
              <w:r w:rsidRPr="007F7E2B">
                <w:tab/>
                <w:t xml:space="preserve">=   </w:t>
              </w:r>
            </w:ins>
          </w:p>
        </w:tc>
        <w:tc>
          <w:tcPr>
            <w:tcW w:w="6640" w:type="dxa"/>
            <w:tcBorders>
              <w:top w:val="nil"/>
              <w:left w:val="nil"/>
              <w:bottom w:val="nil"/>
              <w:right w:val="nil"/>
            </w:tcBorders>
          </w:tcPr>
          <w:p w14:paraId="5B7CF344" w14:textId="77777777" w:rsidR="00712354" w:rsidRPr="007F7E2B" w:rsidRDefault="00712354">
            <w:pPr>
              <w:spacing w:line="259" w:lineRule="auto"/>
              <w:ind w:left="3"/>
              <w:jc w:val="both"/>
              <w:rPr>
                <w:ins w:id="11766" w:author="V2" w:date="2025-04-14T14:19:00Z" w16du:dateUtc="2025-04-14T19:19:00Z"/>
              </w:rPr>
            </w:pPr>
            <w:ins w:id="11767" w:author="V2" w:date="2025-04-14T14:19:00Z" w16du:dateUtc="2025-04-14T19:19:00Z">
              <w:r w:rsidRPr="007F7E2B">
                <w:t xml:space="preserve">The total number of 100m line segments surveyed along the lines, number </w:t>
              </w:r>
            </w:ins>
          </w:p>
        </w:tc>
      </w:tr>
      <w:tr w:rsidR="00712354" w:rsidRPr="007F7E2B" w14:paraId="20A686DB" w14:textId="77777777">
        <w:trPr>
          <w:trHeight w:val="303"/>
          <w:ins w:id="11768" w:author="V2" w:date="2025-04-14T14:19:00Z" w16du:dateUtc="2025-04-14T19:19:00Z"/>
        </w:trPr>
        <w:tc>
          <w:tcPr>
            <w:tcW w:w="1455" w:type="dxa"/>
            <w:tcBorders>
              <w:top w:val="nil"/>
              <w:left w:val="nil"/>
              <w:bottom w:val="nil"/>
              <w:right w:val="nil"/>
            </w:tcBorders>
          </w:tcPr>
          <w:p w14:paraId="3F3ED603" w14:textId="77777777" w:rsidR="00712354" w:rsidRPr="007F7E2B" w:rsidRDefault="00712354">
            <w:pPr>
              <w:tabs>
                <w:tab w:val="center" w:pos="886"/>
              </w:tabs>
              <w:spacing w:line="259" w:lineRule="auto"/>
              <w:rPr>
                <w:ins w:id="11769" w:author="V2" w:date="2025-04-14T14:19:00Z" w16du:dateUtc="2025-04-14T19:19:00Z"/>
              </w:rPr>
            </w:pPr>
            <w:ins w:id="11770" w:author="V2" w:date="2025-04-14T14:19:00Z" w16du:dateUtc="2025-04-14T19:19:00Z">
              <w:r w:rsidRPr="007F7E2B">
                <w:rPr>
                  <w:rFonts w:ascii="Arial" w:eastAsia="Arial" w:hAnsi="Arial" w:cs="Arial"/>
                  <w:i/>
                </w:rPr>
                <w:t>A</w:t>
              </w:r>
              <w:r w:rsidRPr="007F7E2B">
                <w:t xml:space="preserve">   </w:t>
              </w:r>
              <w:r w:rsidRPr="007F7E2B">
                <w:tab/>
                <w:t xml:space="preserve">=   </w:t>
              </w:r>
            </w:ins>
          </w:p>
        </w:tc>
        <w:tc>
          <w:tcPr>
            <w:tcW w:w="6640" w:type="dxa"/>
            <w:tcBorders>
              <w:top w:val="nil"/>
              <w:left w:val="nil"/>
              <w:bottom w:val="nil"/>
              <w:right w:val="nil"/>
            </w:tcBorders>
          </w:tcPr>
          <w:p w14:paraId="68A5186A" w14:textId="77777777" w:rsidR="00712354" w:rsidRPr="007F7E2B" w:rsidRDefault="00712354">
            <w:pPr>
              <w:spacing w:line="259" w:lineRule="auto"/>
              <w:ind w:left="3"/>
              <w:rPr>
                <w:ins w:id="11771" w:author="V2" w:date="2025-04-14T14:19:00Z" w16du:dateUtc="2025-04-14T19:19:00Z"/>
              </w:rPr>
            </w:pPr>
            <w:ins w:id="11772" w:author="V2" w:date="2025-04-14T14:19:00Z" w16du:dateUtc="2025-04-14T19:19:00Z">
              <w:r w:rsidRPr="007F7E2B">
                <w:t xml:space="preserve">The areas of the stratum, hectares </w:t>
              </w:r>
            </w:ins>
          </w:p>
        </w:tc>
      </w:tr>
    </w:tbl>
    <w:p w14:paraId="2F904C10" w14:textId="77777777" w:rsidR="00712354" w:rsidRPr="007F7E2B" w:rsidRDefault="00712354">
      <w:pPr>
        <w:spacing w:after="29" w:line="259" w:lineRule="auto"/>
        <w:ind w:left="382"/>
        <w:rPr>
          <w:ins w:id="11773" w:author="V2" w:date="2025-04-14T14:19:00Z" w16du:dateUtc="2025-04-14T19:19:00Z"/>
        </w:rPr>
      </w:pPr>
      <w:ins w:id="11774" w:author="V2" w:date="2025-04-14T14:19:00Z" w16du:dateUtc="2025-04-14T19:19:00Z">
        <w:r w:rsidRPr="007F7E2B">
          <w:t xml:space="preserve"> </w:t>
        </w:r>
      </w:ins>
    </w:p>
    <w:p w14:paraId="4DC2C6BF" w14:textId="77777777" w:rsidR="00712354" w:rsidRPr="007F7E2B" w:rsidRDefault="00712354" w:rsidP="00964B29">
      <w:pPr>
        <w:numPr>
          <w:ilvl w:val="0"/>
          <w:numId w:val="92"/>
        </w:numPr>
        <w:spacing w:before="0" w:after="5" w:line="270" w:lineRule="auto"/>
        <w:ind w:hanging="360"/>
        <w:rPr>
          <w:ins w:id="11775" w:author="V2" w:date="2025-04-14T14:19:00Z" w16du:dateUtc="2025-04-14T19:19:00Z"/>
        </w:rPr>
      </w:pPr>
      <w:ins w:id="11776" w:author="V2" w:date="2025-04-14T14:19:00Z" w16du:dateUtc="2025-04-14T19:19:00Z">
        <w:r w:rsidRPr="007F7E2B">
          <w:t xml:space="preserve">Piles: lay out 1 hectare plots by locating the corners of a 100m by 100 m area, and count the number of piles within the plot.  Plots must be laid out systematically, and must be located throughout the stratum.  The total number of piles will be: </w:t>
        </w:r>
      </w:ins>
    </w:p>
    <w:p w14:paraId="444F6B6C" w14:textId="42F0837E" w:rsidR="00712354" w:rsidRPr="007F7E2B" w:rsidRDefault="00103863">
      <w:pPr>
        <w:spacing w:after="117" w:line="259" w:lineRule="auto"/>
        <w:ind w:left="1238"/>
        <w:rPr>
          <w:ins w:id="11777" w:author="V2" w:date="2025-04-14T14:19:00Z" w16du:dateUtc="2025-04-14T19:19:00Z"/>
        </w:rPr>
      </w:pPr>
      <w:ins w:id="11778"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45334" behindDoc="1" locked="0" layoutInCell="1" allowOverlap="1" wp14:anchorId="7A321F62" wp14:editId="763DD49A">
              <wp:simplePos x="0" y="0"/>
              <wp:positionH relativeFrom="column">
                <wp:posOffset>806450</wp:posOffset>
              </wp:positionH>
              <wp:positionV relativeFrom="paragraph">
                <wp:posOffset>249555</wp:posOffset>
              </wp:positionV>
              <wp:extent cx="1816100" cy="520700"/>
              <wp:effectExtent l="0" t="0" r="0" b="0"/>
              <wp:wrapTight wrapText="bothSides">
                <wp:wrapPolygon edited="0">
                  <wp:start x="0" y="0"/>
                  <wp:lineTo x="0" y="20546"/>
                  <wp:lineTo x="21298" y="20546"/>
                  <wp:lineTo x="21298" y="0"/>
                  <wp:lineTo x="0" y="0"/>
                </wp:wrapPolygon>
              </wp:wrapTight>
              <wp:docPr id="36221077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10773" name="Picture 1" descr="A black text on a white background&#10;&#10;AI-generated content may be incorrect."/>
                      <pic:cNvPicPr/>
                    </pic:nvPicPr>
                    <pic:blipFill>
                      <a:blip r:embed="rId117">
                        <a:extLst>
                          <a:ext uri="{28A0092B-C50C-407E-A947-70E740481C1C}">
                            <a14:useLocalDpi xmlns:a14="http://schemas.microsoft.com/office/drawing/2010/main" val="0"/>
                          </a:ext>
                        </a:extLst>
                      </a:blip>
                      <a:stretch>
                        <a:fillRect/>
                      </a:stretch>
                    </pic:blipFill>
                    <pic:spPr>
                      <a:xfrm>
                        <a:off x="0" y="0"/>
                        <a:ext cx="1816100" cy="520700"/>
                      </a:xfrm>
                      <a:prstGeom prst="rect">
                        <a:avLst/>
                      </a:prstGeom>
                    </pic:spPr>
                  </pic:pic>
                </a:graphicData>
              </a:graphic>
              <wp14:sizeRelH relativeFrom="page">
                <wp14:pctWidth>0</wp14:pctWidth>
              </wp14:sizeRelH>
              <wp14:sizeRelV relativeFrom="page">
                <wp14:pctHeight>0</wp14:pctHeight>
              </wp14:sizeRelV>
            </wp:anchor>
          </w:drawing>
        </w:r>
        <w:r w:rsidR="00712354" w:rsidRPr="007F7E2B">
          <w:t xml:space="preserve"> </w:t>
        </w:r>
      </w:ins>
    </w:p>
    <w:p w14:paraId="35D8E680" w14:textId="00C93B31" w:rsidR="00712354" w:rsidRPr="007F7E2B" w:rsidRDefault="00712354">
      <w:pPr>
        <w:tabs>
          <w:tab w:val="center" w:pos="1834"/>
          <w:tab w:val="center" w:pos="2838"/>
          <w:tab w:val="center" w:pos="3622"/>
          <w:tab w:val="center" w:pos="4343"/>
          <w:tab w:val="center" w:pos="5063"/>
          <w:tab w:val="center" w:pos="5783"/>
          <w:tab w:val="center" w:pos="6503"/>
          <w:tab w:val="center" w:pos="7511"/>
        </w:tabs>
        <w:spacing w:line="259" w:lineRule="auto"/>
        <w:rPr>
          <w:ins w:id="11779" w:author="V2" w:date="2025-04-14T14:19:00Z" w16du:dateUtc="2025-04-14T19:19:00Z"/>
        </w:rPr>
      </w:pPr>
      <w:ins w:id="11780" w:author="V2" w:date="2025-04-14T14:19:00Z" w16du:dateUtc="2025-04-14T19:19:00Z">
        <w:r w:rsidRPr="007F7E2B">
          <w:rPr>
            <w:sz w:val="22"/>
          </w:rPr>
          <w:tab/>
        </w:r>
        <w:r w:rsidRPr="007F7E2B">
          <w:t xml:space="preserve"> </w:t>
        </w:r>
        <w:r w:rsidRPr="007F7E2B">
          <w:tab/>
          <w:t xml:space="preserve"> </w:t>
        </w:r>
        <w:r w:rsidRPr="007F7E2B">
          <w:tab/>
          <w:t xml:space="preserve"> </w:t>
        </w:r>
        <w:r w:rsidRPr="007F7E2B">
          <w:tab/>
          <w:t xml:space="preserve"> </w:t>
        </w:r>
        <w:r w:rsidRPr="007F7E2B">
          <w:tab/>
          <w:t xml:space="preserve"> </w:t>
        </w:r>
        <w:r w:rsidRPr="007F7E2B">
          <w:tab/>
          <w:t xml:space="preserve">   (8.6) </w:t>
        </w:r>
      </w:ins>
    </w:p>
    <w:tbl>
      <w:tblPr>
        <w:tblStyle w:val="TableGrid0"/>
        <w:tblW w:w="6758" w:type="dxa"/>
        <w:tblInd w:w="1099" w:type="dxa"/>
        <w:tblLook w:val="04A0" w:firstRow="1" w:lastRow="0" w:firstColumn="1" w:lastColumn="0" w:noHBand="0" w:noVBand="1"/>
      </w:tblPr>
      <w:tblGrid>
        <w:gridCol w:w="1443"/>
        <w:gridCol w:w="5315"/>
      </w:tblGrid>
      <w:tr w:rsidR="00712354" w:rsidRPr="007F7E2B" w14:paraId="211F4590" w14:textId="77777777">
        <w:trPr>
          <w:trHeight w:val="770"/>
          <w:ins w:id="11781" w:author="V2" w:date="2025-04-14T14:19:00Z" w16du:dateUtc="2025-04-14T19:19:00Z"/>
        </w:trPr>
        <w:tc>
          <w:tcPr>
            <w:tcW w:w="1443" w:type="dxa"/>
            <w:tcBorders>
              <w:top w:val="nil"/>
              <w:left w:val="nil"/>
              <w:bottom w:val="nil"/>
              <w:right w:val="nil"/>
            </w:tcBorders>
          </w:tcPr>
          <w:p w14:paraId="5D0F954A" w14:textId="77777777" w:rsidR="00712354" w:rsidRPr="007F7E2B" w:rsidRDefault="00712354">
            <w:pPr>
              <w:spacing w:after="17" w:line="259" w:lineRule="auto"/>
              <w:rPr>
                <w:ins w:id="11782" w:author="V2" w:date="2025-04-14T14:19:00Z" w16du:dateUtc="2025-04-14T19:19:00Z"/>
              </w:rPr>
            </w:pPr>
            <w:ins w:id="11783" w:author="V2" w:date="2025-04-14T14:19:00Z" w16du:dateUtc="2025-04-14T19:19:00Z">
              <w:r w:rsidRPr="007F7E2B">
                <w:t xml:space="preserve"> </w:t>
              </w:r>
            </w:ins>
          </w:p>
          <w:p w14:paraId="39DF1B17" w14:textId="77777777" w:rsidR="00712354" w:rsidRPr="007F7E2B" w:rsidRDefault="00712354">
            <w:pPr>
              <w:spacing w:after="17" w:line="259" w:lineRule="auto"/>
              <w:rPr>
                <w:ins w:id="11784" w:author="V2" w:date="2025-04-14T14:19:00Z" w16du:dateUtc="2025-04-14T19:19:00Z"/>
              </w:rPr>
            </w:pPr>
            <w:ins w:id="11785" w:author="V2" w:date="2025-04-14T14:19:00Z" w16du:dateUtc="2025-04-14T19:19:00Z">
              <w:r w:rsidRPr="007F7E2B">
                <w:lastRenderedPageBreak/>
                <w:t xml:space="preserve">Where: </w:t>
              </w:r>
            </w:ins>
          </w:p>
          <w:p w14:paraId="3F1F07B7" w14:textId="77777777" w:rsidR="00712354" w:rsidRPr="007F7E2B" w:rsidRDefault="00712354">
            <w:pPr>
              <w:spacing w:line="259" w:lineRule="auto"/>
              <w:rPr>
                <w:ins w:id="11786" w:author="V2" w:date="2025-04-14T14:19:00Z" w16du:dateUtc="2025-04-14T19:19:00Z"/>
              </w:rPr>
            </w:pPr>
            <w:ins w:id="11787" w:author="V2" w:date="2025-04-14T14:19:00Z" w16du:dateUtc="2025-04-14T19:19:00Z">
              <w:r w:rsidRPr="007F7E2B">
                <w:t xml:space="preserve"> </w:t>
              </w:r>
            </w:ins>
          </w:p>
        </w:tc>
        <w:tc>
          <w:tcPr>
            <w:tcW w:w="5315" w:type="dxa"/>
            <w:tcBorders>
              <w:top w:val="nil"/>
              <w:left w:val="nil"/>
              <w:bottom w:val="nil"/>
              <w:right w:val="nil"/>
            </w:tcBorders>
          </w:tcPr>
          <w:p w14:paraId="2477C076" w14:textId="77777777" w:rsidR="00712354" w:rsidRPr="007F7E2B" w:rsidRDefault="00712354">
            <w:pPr>
              <w:spacing w:after="160" w:line="259" w:lineRule="auto"/>
              <w:rPr>
                <w:ins w:id="11788" w:author="V2" w:date="2025-04-14T14:19:00Z" w16du:dateUtc="2025-04-14T19:19:00Z"/>
              </w:rPr>
            </w:pPr>
          </w:p>
        </w:tc>
      </w:tr>
      <w:tr w:rsidR="00712354" w:rsidRPr="007F7E2B" w14:paraId="4B40E69E" w14:textId="77777777">
        <w:trPr>
          <w:trHeight w:val="324"/>
          <w:ins w:id="11789" w:author="V2" w:date="2025-04-14T14:19:00Z" w16du:dateUtc="2025-04-14T19:19:00Z"/>
        </w:trPr>
        <w:tc>
          <w:tcPr>
            <w:tcW w:w="1443" w:type="dxa"/>
            <w:tcBorders>
              <w:top w:val="nil"/>
              <w:left w:val="nil"/>
              <w:bottom w:val="nil"/>
              <w:right w:val="nil"/>
            </w:tcBorders>
          </w:tcPr>
          <w:p w14:paraId="47BC5EDB" w14:textId="77777777" w:rsidR="00712354" w:rsidRPr="007F7E2B" w:rsidRDefault="00712354">
            <w:pPr>
              <w:tabs>
                <w:tab w:val="center" w:pos="872"/>
              </w:tabs>
              <w:spacing w:line="259" w:lineRule="auto"/>
              <w:rPr>
                <w:ins w:id="11790" w:author="V2" w:date="2025-04-14T14:19:00Z" w16du:dateUtc="2025-04-14T19:19:00Z"/>
              </w:rPr>
            </w:pPr>
            <w:ins w:id="11791" w:author="V2" w:date="2025-04-14T14:19:00Z" w16du:dateUtc="2025-04-14T19:19:00Z">
              <w:r w:rsidRPr="007F7E2B">
                <w:rPr>
                  <w:rFonts w:ascii="Arial" w:eastAsia="Arial" w:hAnsi="Arial" w:cs="Arial"/>
                  <w:i/>
                </w:rPr>
                <w:t>P#</w:t>
              </w:r>
              <w:r w:rsidRPr="007F7E2B">
                <w:t xml:space="preserve">   </w:t>
              </w:r>
              <w:r w:rsidRPr="007F7E2B">
                <w:tab/>
                <w:t xml:space="preserve">=    </w:t>
              </w:r>
            </w:ins>
          </w:p>
        </w:tc>
        <w:tc>
          <w:tcPr>
            <w:tcW w:w="5315" w:type="dxa"/>
            <w:tcBorders>
              <w:top w:val="nil"/>
              <w:left w:val="nil"/>
              <w:bottom w:val="nil"/>
              <w:right w:val="nil"/>
            </w:tcBorders>
          </w:tcPr>
          <w:p w14:paraId="208FE495" w14:textId="77777777" w:rsidR="00712354" w:rsidRPr="007F7E2B" w:rsidRDefault="00712354">
            <w:pPr>
              <w:spacing w:line="259" w:lineRule="auto"/>
              <w:rPr>
                <w:ins w:id="11792" w:author="V2" w:date="2025-04-14T14:19:00Z" w16du:dateUtc="2025-04-14T19:19:00Z"/>
              </w:rPr>
            </w:pPr>
            <w:ins w:id="11793" w:author="V2" w:date="2025-04-14T14:19:00Z" w16du:dateUtc="2025-04-14T19:19:00Z">
              <w:r w:rsidRPr="007F7E2B">
                <w:t xml:space="preserve">The number of piles in the stratum, number </w:t>
              </w:r>
            </w:ins>
          </w:p>
        </w:tc>
      </w:tr>
      <w:tr w:rsidR="00712354" w:rsidRPr="007F7E2B" w14:paraId="2395AB70" w14:textId="77777777">
        <w:trPr>
          <w:trHeight w:val="385"/>
          <w:ins w:id="11794" w:author="V2" w:date="2025-04-14T14:19:00Z" w16du:dateUtc="2025-04-14T19:19:00Z"/>
        </w:trPr>
        <w:tc>
          <w:tcPr>
            <w:tcW w:w="1443" w:type="dxa"/>
            <w:tcBorders>
              <w:top w:val="nil"/>
              <w:left w:val="nil"/>
              <w:bottom w:val="nil"/>
              <w:right w:val="nil"/>
            </w:tcBorders>
          </w:tcPr>
          <w:p w14:paraId="13DC27F9" w14:textId="77777777" w:rsidR="00712354" w:rsidRPr="007F7E2B" w:rsidRDefault="00712354">
            <w:pPr>
              <w:tabs>
                <w:tab w:val="center" w:pos="872"/>
              </w:tabs>
              <w:spacing w:line="259" w:lineRule="auto"/>
              <w:rPr>
                <w:ins w:id="11795" w:author="V2" w:date="2025-04-14T14:19:00Z" w16du:dateUtc="2025-04-14T19:19:00Z"/>
              </w:rPr>
            </w:pPr>
            <w:ins w:id="11796" w:author="V2" w:date="2025-04-14T14:19:00Z" w16du:dateUtc="2025-04-14T19:19:00Z">
              <w:r w:rsidRPr="007F7E2B">
                <w:rPr>
                  <w:rFonts w:ascii="Arial" w:eastAsia="Arial" w:hAnsi="Arial" w:cs="Arial"/>
                  <w:i/>
                </w:rPr>
                <w:t>Totp</w:t>
              </w:r>
              <w:r w:rsidRPr="007F7E2B">
                <w:t xml:space="preserve">   </w:t>
              </w:r>
              <w:r w:rsidRPr="007F7E2B">
                <w:tab/>
                <w:t xml:space="preserve">=    </w:t>
              </w:r>
            </w:ins>
          </w:p>
        </w:tc>
        <w:tc>
          <w:tcPr>
            <w:tcW w:w="5315" w:type="dxa"/>
            <w:tcBorders>
              <w:top w:val="nil"/>
              <w:left w:val="nil"/>
              <w:bottom w:val="nil"/>
              <w:right w:val="nil"/>
            </w:tcBorders>
          </w:tcPr>
          <w:p w14:paraId="7FF6367F" w14:textId="77777777" w:rsidR="00712354" w:rsidRPr="007F7E2B" w:rsidRDefault="00712354">
            <w:pPr>
              <w:spacing w:line="259" w:lineRule="auto"/>
              <w:jc w:val="both"/>
              <w:rPr>
                <w:ins w:id="11797" w:author="V2" w:date="2025-04-14T14:19:00Z" w16du:dateUtc="2025-04-14T19:19:00Z"/>
              </w:rPr>
            </w:pPr>
            <w:ins w:id="11798" w:author="V2" w:date="2025-04-14T14:19:00Z" w16du:dateUtc="2025-04-14T19:19:00Z">
              <w:r w:rsidRPr="007F7E2B">
                <w:t xml:space="preserve">The total number of piles counted in all of the plots, number </w:t>
              </w:r>
            </w:ins>
          </w:p>
        </w:tc>
      </w:tr>
      <w:tr w:rsidR="00712354" w:rsidRPr="007F7E2B" w14:paraId="6E4E2AFA" w14:textId="77777777">
        <w:trPr>
          <w:trHeight w:val="384"/>
          <w:ins w:id="11799" w:author="V2" w:date="2025-04-14T14:19:00Z" w16du:dateUtc="2025-04-14T19:19:00Z"/>
        </w:trPr>
        <w:tc>
          <w:tcPr>
            <w:tcW w:w="1443" w:type="dxa"/>
            <w:tcBorders>
              <w:top w:val="nil"/>
              <w:left w:val="nil"/>
              <w:bottom w:val="nil"/>
              <w:right w:val="nil"/>
            </w:tcBorders>
          </w:tcPr>
          <w:p w14:paraId="3FDEA08F" w14:textId="77777777" w:rsidR="00712354" w:rsidRPr="007F7E2B" w:rsidRDefault="00712354">
            <w:pPr>
              <w:tabs>
                <w:tab w:val="center" w:pos="872"/>
              </w:tabs>
              <w:spacing w:line="259" w:lineRule="auto"/>
              <w:rPr>
                <w:ins w:id="11800" w:author="V2" w:date="2025-04-14T14:19:00Z" w16du:dateUtc="2025-04-14T19:19:00Z"/>
              </w:rPr>
            </w:pPr>
            <w:ins w:id="11801" w:author="V2" w:date="2025-04-14T14:19:00Z" w16du:dateUtc="2025-04-14T19:19:00Z">
              <w:r w:rsidRPr="007F7E2B">
                <w:rPr>
                  <w:rFonts w:ascii="Arial" w:eastAsia="Arial" w:hAnsi="Arial" w:cs="Arial"/>
                  <w:i/>
                </w:rPr>
                <w:t>plt#</w:t>
              </w:r>
              <w:r w:rsidRPr="007F7E2B">
                <w:t xml:space="preserve">   </w:t>
              </w:r>
              <w:r w:rsidRPr="007F7E2B">
                <w:tab/>
                <w:t xml:space="preserve">=    </w:t>
              </w:r>
            </w:ins>
          </w:p>
        </w:tc>
        <w:tc>
          <w:tcPr>
            <w:tcW w:w="5315" w:type="dxa"/>
            <w:tcBorders>
              <w:top w:val="nil"/>
              <w:left w:val="nil"/>
              <w:bottom w:val="nil"/>
              <w:right w:val="nil"/>
            </w:tcBorders>
          </w:tcPr>
          <w:p w14:paraId="5AC2629E" w14:textId="77777777" w:rsidR="00712354" w:rsidRPr="007F7E2B" w:rsidRDefault="00712354">
            <w:pPr>
              <w:spacing w:line="259" w:lineRule="auto"/>
              <w:rPr>
                <w:ins w:id="11802" w:author="V2" w:date="2025-04-14T14:19:00Z" w16du:dateUtc="2025-04-14T19:19:00Z"/>
              </w:rPr>
            </w:pPr>
            <w:ins w:id="11803" w:author="V2" w:date="2025-04-14T14:19:00Z" w16du:dateUtc="2025-04-14T19:19:00Z">
              <w:r w:rsidRPr="007F7E2B">
                <w:t xml:space="preserve">The total area plotted, hectares, (= the number of plots) </w:t>
              </w:r>
            </w:ins>
          </w:p>
        </w:tc>
      </w:tr>
      <w:tr w:rsidR="00712354" w:rsidRPr="007F7E2B" w14:paraId="75B34426" w14:textId="77777777">
        <w:trPr>
          <w:trHeight w:val="303"/>
          <w:ins w:id="11804" w:author="V2" w:date="2025-04-14T14:19:00Z" w16du:dateUtc="2025-04-14T19:19:00Z"/>
        </w:trPr>
        <w:tc>
          <w:tcPr>
            <w:tcW w:w="1443" w:type="dxa"/>
            <w:tcBorders>
              <w:top w:val="nil"/>
              <w:left w:val="nil"/>
              <w:bottom w:val="nil"/>
              <w:right w:val="nil"/>
            </w:tcBorders>
          </w:tcPr>
          <w:p w14:paraId="47D3A205" w14:textId="77777777" w:rsidR="00712354" w:rsidRPr="007F7E2B" w:rsidRDefault="00712354">
            <w:pPr>
              <w:tabs>
                <w:tab w:val="center" w:pos="872"/>
              </w:tabs>
              <w:spacing w:line="259" w:lineRule="auto"/>
              <w:rPr>
                <w:ins w:id="11805" w:author="V2" w:date="2025-04-14T14:19:00Z" w16du:dateUtc="2025-04-14T19:19:00Z"/>
              </w:rPr>
            </w:pPr>
            <w:ins w:id="11806" w:author="V2" w:date="2025-04-14T14:19:00Z" w16du:dateUtc="2025-04-14T19:19:00Z">
              <w:r w:rsidRPr="007F7E2B">
                <w:rPr>
                  <w:rFonts w:ascii="Arial" w:eastAsia="Arial" w:hAnsi="Arial" w:cs="Arial"/>
                  <w:i/>
                </w:rPr>
                <w:t xml:space="preserve">A </w:t>
              </w:r>
              <w:r w:rsidRPr="007F7E2B">
                <w:t xml:space="preserve">  </w:t>
              </w:r>
              <w:r w:rsidRPr="007F7E2B">
                <w:tab/>
                <w:t xml:space="preserve">=    </w:t>
              </w:r>
            </w:ins>
          </w:p>
        </w:tc>
        <w:tc>
          <w:tcPr>
            <w:tcW w:w="5315" w:type="dxa"/>
            <w:tcBorders>
              <w:top w:val="nil"/>
              <w:left w:val="nil"/>
              <w:bottom w:val="nil"/>
              <w:right w:val="nil"/>
            </w:tcBorders>
          </w:tcPr>
          <w:p w14:paraId="1CFB748F" w14:textId="77777777" w:rsidR="00712354" w:rsidRPr="007F7E2B" w:rsidRDefault="00712354">
            <w:pPr>
              <w:spacing w:line="259" w:lineRule="auto"/>
              <w:rPr>
                <w:ins w:id="11807" w:author="V2" w:date="2025-04-14T14:19:00Z" w16du:dateUtc="2025-04-14T19:19:00Z"/>
              </w:rPr>
            </w:pPr>
            <w:ins w:id="11808" w:author="V2" w:date="2025-04-14T14:19:00Z" w16du:dateUtc="2025-04-14T19:19:00Z">
              <w:r w:rsidRPr="007F7E2B">
                <w:t xml:space="preserve">The area of the stratum, hectares </w:t>
              </w:r>
            </w:ins>
          </w:p>
        </w:tc>
      </w:tr>
    </w:tbl>
    <w:p w14:paraId="794A5A77" w14:textId="77777777" w:rsidR="00712354" w:rsidRPr="007F7E2B" w:rsidRDefault="00712354">
      <w:pPr>
        <w:spacing w:after="14" w:line="259" w:lineRule="auto"/>
        <w:ind w:left="742"/>
        <w:rPr>
          <w:ins w:id="11809" w:author="V2" w:date="2025-04-14T14:19:00Z" w16du:dateUtc="2025-04-14T19:19:00Z"/>
        </w:rPr>
      </w:pPr>
      <w:ins w:id="11810" w:author="V2" w:date="2025-04-14T14:19:00Z" w16du:dateUtc="2025-04-14T19:19:00Z">
        <w:r w:rsidRPr="007F7E2B">
          <w:t xml:space="preserve"> </w:t>
        </w:r>
      </w:ins>
    </w:p>
    <w:p w14:paraId="347D8064" w14:textId="77777777" w:rsidR="00712354" w:rsidRPr="007F7E2B" w:rsidRDefault="00712354">
      <w:pPr>
        <w:pStyle w:val="Heading2"/>
        <w:ind w:left="17"/>
        <w:rPr>
          <w:ins w:id="11811" w:author="V2" w:date="2025-04-14T14:19:00Z" w16du:dateUtc="2025-04-14T19:19:00Z"/>
        </w:rPr>
      </w:pPr>
      <w:bookmarkStart w:id="11812" w:name="_Toc174616155"/>
      <w:bookmarkStart w:id="11813" w:name="_Toc174616571"/>
      <w:bookmarkStart w:id="11814" w:name="_Toc180594296"/>
      <w:bookmarkStart w:id="11815" w:name="_Toc180594703"/>
      <w:ins w:id="11816" w:author="V2" w:date="2025-04-14T14:19:00Z" w16du:dateUtc="2025-04-14T19:19:00Z">
        <w:r w:rsidRPr="007F7E2B">
          <w:t>Step 2: Estimate the volume per pile or meter of row</w:t>
        </w:r>
        <w:bookmarkEnd w:id="11812"/>
        <w:bookmarkEnd w:id="11813"/>
        <w:bookmarkEnd w:id="11814"/>
        <w:bookmarkEnd w:id="11815"/>
        <w:r w:rsidRPr="007F7E2B">
          <w:t xml:space="preserve"> </w:t>
        </w:r>
      </w:ins>
    </w:p>
    <w:p w14:paraId="4DB34B3A" w14:textId="77777777" w:rsidR="00712354" w:rsidRPr="007F7E2B" w:rsidRDefault="00712354">
      <w:pPr>
        <w:spacing w:after="17" w:line="259" w:lineRule="auto"/>
        <w:ind w:left="22"/>
        <w:rPr>
          <w:ins w:id="11817" w:author="V2" w:date="2025-04-14T14:19:00Z" w16du:dateUtc="2025-04-14T19:19:00Z"/>
        </w:rPr>
      </w:pPr>
      <w:ins w:id="11818" w:author="V2" w:date="2025-04-14T14:19:00Z" w16du:dateUtc="2025-04-14T19:19:00Z">
        <w:r w:rsidRPr="007F7E2B">
          <w:t xml:space="preserve"> </w:t>
        </w:r>
      </w:ins>
    </w:p>
    <w:p w14:paraId="7259D42C" w14:textId="77777777" w:rsidR="00712354" w:rsidRPr="007F7E2B" w:rsidRDefault="00712354">
      <w:pPr>
        <w:ind w:left="17"/>
        <w:rPr>
          <w:ins w:id="11819" w:author="V2" w:date="2025-04-14T14:19:00Z" w16du:dateUtc="2025-04-14T19:19:00Z"/>
        </w:rPr>
      </w:pPr>
      <w:ins w:id="11820" w:author="V2" w:date="2025-04-14T14:19:00Z" w16du:dateUtc="2025-04-14T19:19:00Z">
        <w:r w:rsidRPr="007F7E2B">
          <w:t xml:space="preserve">Using measurements and standard geometric formulae, measure a number of windrows or piles, and estimate the gross volume per pile, or per meter of windrow.  Sufficient measurements should be taken to achieve a standard error of the mean of less than 10% with 90% confidence, subject to the guidance given in the section on statistics below.  As noted above, where distinct size classes of piles or windrows exist, and where those size classes have been counted or measured for length separately, the volumes for each size class must be summarized separately. </w:t>
        </w:r>
      </w:ins>
    </w:p>
    <w:p w14:paraId="7B2D8F98" w14:textId="77777777" w:rsidR="00712354" w:rsidRPr="007F7E2B" w:rsidRDefault="00712354">
      <w:pPr>
        <w:spacing w:after="14" w:line="259" w:lineRule="auto"/>
        <w:ind w:left="22"/>
        <w:rPr>
          <w:ins w:id="11821" w:author="V2" w:date="2025-04-14T14:19:00Z" w16du:dateUtc="2025-04-14T19:19:00Z"/>
        </w:rPr>
      </w:pPr>
      <w:ins w:id="11822" w:author="V2" w:date="2025-04-14T14:19:00Z" w16du:dateUtc="2025-04-14T19:19:00Z">
        <w:r w:rsidRPr="007F7E2B">
          <w:t xml:space="preserve"> </w:t>
        </w:r>
      </w:ins>
    </w:p>
    <w:p w14:paraId="1DEAC4EA" w14:textId="77777777" w:rsidR="00712354" w:rsidRPr="007F7E2B" w:rsidRDefault="00712354">
      <w:pPr>
        <w:pStyle w:val="Heading2"/>
        <w:ind w:left="17"/>
        <w:rPr>
          <w:ins w:id="11823" w:author="V2" w:date="2025-04-14T14:19:00Z" w16du:dateUtc="2025-04-14T19:19:00Z"/>
        </w:rPr>
      </w:pPr>
      <w:bookmarkStart w:id="11824" w:name="_Toc174616156"/>
      <w:bookmarkStart w:id="11825" w:name="_Toc174616572"/>
      <w:bookmarkStart w:id="11826" w:name="_Toc180594297"/>
      <w:bookmarkStart w:id="11827" w:name="_Toc180594704"/>
      <w:ins w:id="11828" w:author="V2" w:date="2025-04-14T14:19:00Z" w16du:dateUtc="2025-04-14T19:19:00Z">
        <w:r w:rsidRPr="007F7E2B">
          <w:t>Step 3: Estimate the concentration of dead wood</w:t>
        </w:r>
        <w:bookmarkEnd w:id="11824"/>
        <w:bookmarkEnd w:id="11825"/>
        <w:bookmarkEnd w:id="11826"/>
        <w:bookmarkEnd w:id="11827"/>
        <w:r w:rsidRPr="007F7E2B">
          <w:t xml:space="preserve"> </w:t>
        </w:r>
      </w:ins>
    </w:p>
    <w:p w14:paraId="529100E0" w14:textId="77777777" w:rsidR="00712354" w:rsidRPr="007F7E2B" w:rsidRDefault="00712354">
      <w:pPr>
        <w:spacing w:line="259" w:lineRule="auto"/>
        <w:ind w:left="22"/>
        <w:rPr>
          <w:ins w:id="11829" w:author="V2" w:date="2025-04-14T14:19:00Z" w16du:dateUtc="2025-04-14T19:19:00Z"/>
        </w:rPr>
      </w:pPr>
      <w:ins w:id="11830" w:author="V2" w:date="2025-04-14T14:19:00Z" w16du:dateUtc="2025-04-14T19:19:00Z">
        <w:r w:rsidRPr="007F7E2B">
          <w:t xml:space="preserve"> </w:t>
        </w:r>
      </w:ins>
    </w:p>
    <w:p w14:paraId="1FDB703D" w14:textId="77777777" w:rsidR="00712354" w:rsidRPr="007F7E2B" w:rsidRDefault="00712354">
      <w:pPr>
        <w:ind w:left="17"/>
        <w:rPr>
          <w:ins w:id="11831" w:author="V2" w:date="2025-04-14T14:19:00Z" w16du:dateUtc="2025-04-14T19:19:00Z"/>
        </w:rPr>
      </w:pPr>
      <w:ins w:id="11832" w:author="V2" w:date="2025-04-14T14:19:00Z" w16du:dateUtc="2025-04-14T19:19:00Z">
        <w:r w:rsidRPr="007F7E2B">
          <w:t xml:space="preserve">Estimate the percentage of the volume of the pile or windrow that is made up of wood.  This can be done by cutting apart a measured portion of a pile or row, and measuring and calculating the volume of each piece of wood in it.  During this process wood must be assessed for soundness, as discussed for dispersed dead wood above, and species, where species can be identified. </w:t>
        </w:r>
      </w:ins>
    </w:p>
    <w:p w14:paraId="406D85FD" w14:textId="77777777" w:rsidR="00712354" w:rsidRPr="007F7E2B" w:rsidRDefault="00712354">
      <w:pPr>
        <w:spacing w:after="14" w:line="259" w:lineRule="auto"/>
        <w:ind w:left="22"/>
        <w:rPr>
          <w:ins w:id="11833" w:author="V2" w:date="2025-04-14T14:19:00Z" w16du:dateUtc="2025-04-14T19:19:00Z"/>
        </w:rPr>
      </w:pPr>
      <w:ins w:id="11834" w:author="V2" w:date="2025-04-14T14:19:00Z" w16du:dateUtc="2025-04-14T19:19:00Z">
        <w:r w:rsidRPr="007F7E2B">
          <w:t xml:space="preserve"> </w:t>
        </w:r>
      </w:ins>
    </w:p>
    <w:p w14:paraId="44BA0CBB" w14:textId="77777777" w:rsidR="00712354" w:rsidRPr="007F7E2B" w:rsidRDefault="00712354">
      <w:pPr>
        <w:pStyle w:val="Heading2"/>
        <w:ind w:left="17"/>
        <w:rPr>
          <w:ins w:id="11835" w:author="V2" w:date="2025-04-14T14:19:00Z" w16du:dateUtc="2025-04-14T19:19:00Z"/>
        </w:rPr>
      </w:pPr>
      <w:bookmarkStart w:id="11836" w:name="_Toc174616157"/>
      <w:bookmarkStart w:id="11837" w:name="_Toc174616573"/>
      <w:bookmarkStart w:id="11838" w:name="_Toc180594298"/>
      <w:bookmarkStart w:id="11839" w:name="_Toc180594705"/>
      <w:ins w:id="11840" w:author="V2" w:date="2025-04-14T14:19:00Z" w16du:dateUtc="2025-04-14T19:19:00Z">
        <w:r w:rsidRPr="007F7E2B">
          <w:lastRenderedPageBreak/>
          <w:t>Step 4: Estimate the average dead wood dry specific gravity</w:t>
        </w:r>
        <w:bookmarkEnd w:id="11836"/>
        <w:bookmarkEnd w:id="11837"/>
        <w:bookmarkEnd w:id="11838"/>
        <w:bookmarkEnd w:id="11839"/>
        <w:r w:rsidRPr="007F7E2B">
          <w:t xml:space="preserve"> </w:t>
        </w:r>
      </w:ins>
    </w:p>
    <w:p w14:paraId="30874943" w14:textId="77777777" w:rsidR="00712354" w:rsidRPr="007F7E2B" w:rsidRDefault="00712354">
      <w:pPr>
        <w:spacing w:after="17" w:line="259" w:lineRule="auto"/>
        <w:ind w:left="22"/>
        <w:rPr>
          <w:ins w:id="11841" w:author="V2" w:date="2025-04-14T14:19:00Z" w16du:dateUtc="2025-04-14T19:19:00Z"/>
        </w:rPr>
      </w:pPr>
      <w:ins w:id="11842" w:author="V2" w:date="2025-04-14T14:19:00Z" w16du:dateUtc="2025-04-14T19:19:00Z">
        <w:r w:rsidRPr="007F7E2B">
          <w:t xml:space="preserve"> </w:t>
        </w:r>
      </w:ins>
    </w:p>
    <w:p w14:paraId="51125552" w14:textId="77777777" w:rsidR="00712354" w:rsidRPr="007F7E2B" w:rsidRDefault="00712354">
      <w:pPr>
        <w:ind w:left="17"/>
        <w:rPr>
          <w:ins w:id="11843" w:author="V2" w:date="2025-04-14T14:19:00Z" w16du:dateUtc="2025-04-14T19:19:00Z"/>
        </w:rPr>
      </w:pPr>
      <w:ins w:id="11844" w:author="V2" w:date="2025-04-14T14:19:00Z" w16du:dateUtc="2025-04-14T19:19:00Z">
        <w:r w:rsidRPr="007F7E2B">
          <w:t>Samples of each combination of species and soundness class found must be taken and the mass of the material (g/cm</w:t>
        </w:r>
        <w:r w:rsidRPr="007F7E2B">
          <w:rPr>
            <w:vertAlign w:val="superscript"/>
          </w:rPr>
          <w:t>3</w:t>
        </w:r>
        <w:r w:rsidRPr="007F7E2B">
          <w:t xml:space="preserve">) determined.  Based on the percentage of each species and soundness class identified, calculate the average dead wood dry specific gravity. </w:t>
        </w:r>
      </w:ins>
    </w:p>
    <w:p w14:paraId="47601DA7" w14:textId="77777777" w:rsidR="00712354" w:rsidRPr="007F7E2B" w:rsidRDefault="00712354">
      <w:pPr>
        <w:spacing w:after="14" w:line="259" w:lineRule="auto"/>
        <w:ind w:left="22"/>
        <w:rPr>
          <w:ins w:id="11845" w:author="V2" w:date="2025-04-14T14:19:00Z" w16du:dateUtc="2025-04-14T19:19:00Z"/>
        </w:rPr>
      </w:pPr>
      <w:ins w:id="11846" w:author="V2" w:date="2025-04-14T14:19:00Z" w16du:dateUtc="2025-04-14T19:19:00Z">
        <w:r w:rsidRPr="007F7E2B">
          <w:t xml:space="preserve"> </w:t>
        </w:r>
      </w:ins>
    </w:p>
    <w:p w14:paraId="4D5E7AF7" w14:textId="77777777" w:rsidR="00712354" w:rsidRPr="007F7E2B" w:rsidRDefault="00712354">
      <w:pPr>
        <w:pStyle w:val="Heading2"/>
        <w:ind w:left="17"/>
        <w:rPr>
          <w:ins w:id="11847" w:author="V2" w:date="2025-04-14T14:19:00Z" w16du:dateUtc="2025-04-14T19:19:00Z"/>
        </w:rPr>
      </w:pPr>
      <w:bookmarkStart w:id="11848" w:name="_Toc174616158"/>
      <w:bookmarkStart w:id="11849" w:name="_Toc174616574"/>
      <w:bookmarkStart w:id="11850" w:name="_Toc180594299"/>
      <w:bookmarkStart w:id="11851" w:name="_Toc180594706"/>
      <w:ins w:id="11852" w:author="V2" w:date="2025-04-14T14:19:00Z" w16du:dateUtc="2025-04-14T19:19:00Z">
        <w:r w:rsidRPr="007F7E2B">
          <w:t>Step 5: Calculate the total dead wood biomass in piles and windrows</w:t>
        </w:r>
        <w:bookmarkEnd w:id="11848"/>
        <w:bookmarkEnd w:id="11849"/>
        <w:bookmarkEnd w:id="11850"/>
        <w:bookmarkEnd w:id="11851"/>
        <w:r w:rsidRPr="007F7E2B">
          <w:t xml:space="preserve"> </w:t>
        </w:r>
      </w:ins>
    </w:p>
    <w:p w14:paraId="3CA033C4" w14:textId="77777777" w:rsidR="00712354" w:rsidRPr="007F7E2B" w:rsidRDefault="00712354">
      <w:pPr>
        <w:spacing w:after="19" w:line="259" w:lineRule="auto"/>
        <w:ind w:left="22"/>
        <w:rPr>
          <w:ins w:id="11853" w:author="V2" w:date="2025-04-14T14:19:00Z" w16du:dateUtc="2025-04-14T19:19:00Z"/>
        </w:rPr>
      </w:pPr>
      <w:ins w:id="11854" w:author="V2" w:date="2025-04-14T14:19:00Z" w16du:dateUtc="2025-04-14T19:19:00Z">
        <w:r w:rsidRPr="007F7E2B">
          <w:t xml:space="preserve"> </w:t>
        </w:r>
      </w:ins>
    </w:p>
    <w:p w14:paraId="68EEBE77" w14:textId="77777777" w:rsidR="00712354" w:rsidRPr="007F7E2B" w:rsidRDefault="00712354">
      <w:pPr>
        <w:ind w:left="17"/>
        <w:rPr>
          <w:ins w:id="11855" w:author="V2" w:date="2025-04-14T14:19:00Z" w16du:dateUtc="2025-04-14T19:19:00Z"/>
        </w:rPr>
      </w:pPr>
      <w:ins w:id="11856" w:author="V2" w:date="2025-04-14T14:19:00Z" w16du:dateUtc="2025-04-14T19:19:00Z">
        <w:r w:rsidRPr="007F7E2B">
          <w:t xml:space="preserve">Total dead wood biomass in piles and windrows per stratum must be calculated using the following formula: </w:t>
        </w:r>
      </w:ins>
    </w:p>
    <w:p w14:paraId="2A0DDA63" w14:textId="490C3A9F" w:rsidR="00712354" w:rsidRPr="007F7E2B" w:rsidRDefault="00712354">
      <w:pPr>
        <w:tabs>
          <w:tab w:val="center" w:pos="1545"/>
          <w:tab w:val="center" w:pos="4312"/>
        </w:tabs>
        <w:spacing w:line="259" w:lineRule="auto"/>
        <w:rPr>
          <w:ins w:id="11857" w:author="V2" w:date="2025-04-14T14:19:00Z" w16du:dateUtc="2025-04-14T19:19:00Z"/>
        </w:rPr>
      </w:pPr>
      <w:ins w:id="11858" w:author="V2" w:date="2025-04-14T14:19:00Z" w16du:dateUtc="2025-04-14T19:19:00Z">
        <w:r w:rsidRPr="007F7E2B">
          <w:rPr>
            <w:sz w:val="22"/>
          </w:rPr>
          <w:tab/>
        </w:r>
        <w:r w:rsidRPr="007F7E2B">
          <w:rPr>
            <w:rFonts w:ascii="Times New Roman" w:eastAsia="Times New Roman" w:hAnsi="Times New Roman" w:cs="Times New Roman"/>
            <w:i/>
            <w:sz w:val="14"/>
          </w:rPr>
          <w:tab/>
        </w:r>
      </w:ins>
    </w:p>
    <w:tbl>
      <w:tblPr>
        <w:tblStyle w:val="TableGrid0"/>
        <w:tblW w:w="8697" w:type="dxa"/>
        <w:tblInd w:w="742" w:type="dxa"/>
        <w:tblLook w:val="04A0" w:firstRow="1" w:lastRow="0" w:firstColumn="1" w:lastColumn="0" w:noHBand="0" w:noVBand="1"/>
      </w:tblPr>
      <w:tblGrid>
        <w:gridCol w:w="1318"/>
        <w:gridCol w:w="691"/>
        <w:gridCol w:w="6193"/>
        <w:gridCol w:w="495"/>
      </w:tblGrid>
      <w:tr w:rsidR="00712354" w:rsidRPr="007F7E2B" w14:paraId="39853619" w14:textId="77777777">
        <w:trPr>
          <w:trHeight w:val="618"/>
          <w:ins w:id="11859" w:author="V2" w:date="2025-04-14T14:19:00Z" w16du:dateUtc="2025-04-14T19:19:00Z"/>
        </w:trPr>
        <w:tc>
          <w:tcPr>
            <w:tcW w:w="8063" w:type="dxa"/>
            <w:gridSpan w:val="3"/>
            <w:tcBorders>
              <w:top w:val="nil"/>
              <w:left w:val="nil"/>
              <w:bottom w:val="nil"/>
              <w:right w:val="nil"/>
            </w:tcBorders>
          </w:tcPr>
          <w:p w14:paraId="70ADFF8E" w14:textId="7531B183" w:rsidR="00712354" w:rsidRPr="007F7E2B" w:rsidRDefault="00C90415" w:rsidP="00C90415">
            <w:pPr>
              <w:tabs>
                <w:tab w:val="center" w:pos="2329"/>
                <w:tab w:val="center" w:pos="3749"/>
                <w:tab w:val="center" w:pos="5140"/>
                <w:tab w:val="center" w:pos="5896"/>
              </w:tabs>
              <w:spacing w:line="259" w:lineRule="auto"/>
              <w:rPr>
                <w:ins w:id="11860" w:author="V2" w:date="2025-04-14T14:19:00Z" w16du:dateUtc="2025-04-14T19:19:00Z"/>
              </w:rPr>
            </w:pPr>
            <w:ins w:id="11861" w:author="V2" w:date="2025-04-14T14:19:00Z" w16du:dateUtc="2025-04-14T19:19:00Z">
              <w:r w:rsidRPr="007F7E2B">
                <w:rPr>
                  <w:noProof/>
                </w:rPr>
                <w:drawing>
                  <wp:anchor distT="0" distB="0" distL="114300" distR="114300" simplePos="0" relativeHeight="251746358" behindDoc="1" locked="0" layoutInCell="1" allowOverlap="1" wp14:anchorId="4E035F53" wp14:editId="6FFAB7B3">
                    <wp:simplePos x="0" y="0"/>
                    <wp:positionH relativeFrom="column">
                      <wp:posOffset>0</wp:posOffset>
                    </wp:positionH>
                    <wp:positionV relativeFrom="paragraph">
                      <wp:posOffset>222250</wp:posOffset>
                    </wp:positionV>
                    <wp:extent cx="5149850" cy="628650"/>
                    <wp:effectExtent l="0" t="0" r="0" b="0"/>
                    <wp:wrapTight wrapText="bothSides">
                      <wp:wrapPolygon edited="0">
                        <wp:start x="0" y="0"/>
                        <wp:lineTo x="0" y="20945"/>
                        <wp:lineTo x="21493" y="20945"/>
                        <wp:lineTo x="21493" y="0"/>
                        <wp:lineTo x="0" y="0"/>
                      </wp:wrapPolygon>
                    </wp:wrapTight>
                    <wp:docPr id="167877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74075" name=""/>
                            <pic:cNvPicPr/>
                          </pic:nvPicPr>
                          <pic:blipFill>
                            <a:blip r:embed="rId118">
                              <a:extLst>
                                <a:ext uri="{28A0092B-C50C-407E-A947-70E740481C1C}">
                                  <a14:useLocalDpi xmlns:a14="http://schemas.microsoft.com/office/drawing/2010/main" val="0"/>
                                </a:ext>
                              </a:extLst>
                            </a:blip>
                            <a:stretch>
                              <a:fillRect/>
                            </a:stretch>
                          </pic:blipFill>
                          <pic:spPr>
                            <a:xfrm>
                              <a:off x="0" y="0"/>
                              <a:ext cx="5149850" cy="628650"/>
                            </a:xfrm>
                            <a:prstGeom prst="rect">
                              <a:avLst/>
                            </a:prstGeom>
                          </pic:spPr>
                        </pic:pic>
                      </a:graphicData>
                    </a:graphic>
                    <wp14:sizeRelH relativeFrom="page">
                      <wp14:pctWidth>0</wp14:pctWidth>
                    </wp14:sizeRelH>
                    <wp14:sizeRelV relativeFrom="page">
                      <wp14:pctHeight>0</wp14:pctHeight>
                    </wp14:sizeRelV>
                  </wp:anchor>
                </w:drawing>
              </w:r>
            </w:ins>
          </w:p>
        </w:tc>
        <w:tc>
          <w:tcPr>
            <w:tcW w:w="634" w:type="dxa"/>
            <w:vMerge w:val="restart"/>
            <w:tcBorders>
              <w:top w:val="nil"/>
              <w:left w:val="nil"/>
              <w:bottom w:val="nil"/>
              <w:right w:val="nil"/>
            </w:tcBorders>
          </w:tcPr>
          <w:p w14:paraId="5E31DA01" w14:textId="77777777" w:rsidR="00712354" w:rsidRPr="007F7E2B" w:rsidRDefault="00712354" w:rsidP="00C90415">
            <w:pPr>
              <w:spacing w:line="259" w:lineRule="auto"/>
              <w:jc w:val="right"/>
              <w:rPr>
                <w:ins w:id="11862" w:author="V2" w:date="2025-04-14T14:19:00Z" w16du:dateUtc="2025-04-14T19:19:00Z"/>
              </w:rPr>
            </w:pPr>
            <w:ins w:id="11863" w:author="V2" w:date="2025-04-14T14:19:00Z" w16du:dateUtc="2025-04-14T19:19:00Z">
              <w:r w:rsidRPr="007F7E2B">
                <w:t xml:space="preserve">   (8.7) </w:t>
              </w:r>
            </w:ins>
          </w:p>
        </w:tc>
      </w:tr>
      <w:tr w:rsidR="00712354" w:rsidRPr="007F7E2B" w14:paraId="5B424409" w14:textId="77777777">
        <w:trPr>
          <w:trHeight w:val="771"/>
          <w:ins w:id="11864" w:author="V2" w:date="2025-04-14T14:19:00Z" w16du:dateUtc="2025-04-14T19:19:00Z"/>
        </w:trPr>
        <w:tc>
          <w:tcPr>
            <w:tcW w:w="900" w:type="dxa"/>
            <w:tcBorders>
              <w:top w:val="nil"/>
              <w:left w:val="nil"/>
              <w:bottom w:val="nil"/>
              <w:right w:val="nil"/>
            </w:tcBorders>
          </w:tcPr>
          <w:p w14:paraId="3492DE04" w14:textId="3A2AC4B9" w:rsidR="00712354" w:rsidRPr="007F7E2B" w:rsidRDefault="00712354" w:rsidP="00C90415">
            <w:pPr>
              <w:spacing w:after="17" w:line="259" w:lineRule="auto"/>
              <w:rPr>
                <w:ins w:id="11865" w:author="V2" w:date="2025-04-14T14:19:00Z" w16du:dateUtc="2025-04-14T19:19:00Z"/>
              </w:rPr>
            </w:pPr>
            <w:ins w:id="11866" w:author="V2" w:date="2025-04-14T14:19:00Z" w16du:dateUtc="2025-04-14T19:19:00Z">
              <w:r w:rsidRPr="007F7E2B">
                <w:t xml:space="preserve">Where: </w:t>
              </w:r>
            </w:ins>
          </w:p>
          <w:p w14:paraId="015C212A" w14:textId="77777777" w:rsidR="00712354" w:rsidRPr="007F7E2B" w:rsidRDefault="00712354">
            <w:pPr>
              <w:spacing w:line="259" w:lineRule="auto"/>
              <w:ind w:left="149"/>
              <w:jc w:val="center"/>
              <w:rPr>
                <w:ins w:id="11867" w:author="V2" w:date="2025-04-14T14:19:00Z" w16du:dateUtc="2025-04-14T19:19:00Z"/>
              </w:rPr>
            </w:pPr>
            <w:ins w:id="11868" w:author="V2" w:date="2025-04-14T14:19:00Z" w16du:dateUtc="2025-04-14T19:19:00Z">
              <w:r w:rsidRPr="007F7E2B">
                <w:t xml:space="preserve"> </w:t>
              </w:r>
            </w:ins>
          </w:p>
        </w:tc>
        <w:tc>
          <w:tcPr>
            <w:tcW w:w="721" w:type="dxa"/>
            <w:tcBorders>
              <w:top w:val="nil"/>
              <w:left w:val="nil"/>
              <w:bottom w:val="nil"/>
              <w:right w:val="nil"/>
            </w:tcBorders>
          </w:tcPr>
          <w:p w14:paraId="4670F657" w14:textId="77777777" w:rsidR="00712354" w:rsidRPr="007F7E2B" w:rsidRDefault="00712354">
            <w:pPr>
              <w:spacing w:after="160" w:line="259" w:lineRule="auto"/>
              <w:rPr>
                <w:ins w:id="11869" w:author="V2" w:date="2025-04-14T14:19:00Z" w16du:dateUtc="2025-04-14T19:19:00Z"/>
              </w:rPr>
            </w:pPr>
          </w:p>
        </w:tc>
        <w:tc>
          <w:tcPr>
            <w:tcW w:w="6443" w:type="dxa"/>
            <w:tcBorders>
              <w:top w:val="nil"/>
              <w:left w:val="nil"/>
              <w:bottom w:val="nil"/>
              <w:right w:val="nil"/>
            </w:tcBorders>
          </w:tcPr>
          <w:p w14:paraId="76A73647" w14:textId="77777777" w:rsidR="00712354" w:rsidRPr="007F7E2B" w:rsidRDefault="00712354">
            <w:pPr>
              <w:spacing w:after="160" w:line="259" w:lineRule="auto"/>
              <w:rPr>
                <w:ins w:id="11870" w:author="V2" w:date="2025-04-14T14:19:00Z" w16du:dateUtc="2025-04-14T19:19:00Z"/>
              </w:rPr>
            </w:pPr>
          </w:p>
        </w:tc>
        <w:tc>
          <w:tcPr>
            <w:tcW w:w="0" w:type="auto"/>
            <w:vMerge/>
            <w:tcBorders>
              <w:top w:val="nil"/>
              <w:left w:val="nil"/>
              <w:bottom w:val="nil"/>
              <w:right w:val="nil"/>
            </w:tcBorders>
          </w:tcPr>
          <w:p w14:paraId="07DA42D3" w14:textId="77777777" w:rsidR="00712354" w:rsidRPr="007F7E2B" w:rsidRDefault="00712354">
            <w:pPr>
              <w:spacing w:after="160" w:line="259" w:lineRule="auto"/>
              <w:rPr>
                <w:ins w:id="11871" w:author="V2" w:date="2025-04-14T14:19:00Z" w16du:dateUtc="2025-04-14T19:19:00Z"/>
              </w:rPr>
            </w:pPr>
          </w:p>
        </w:tc>
      </w:tr>
      <w:tr w:rsidR="00712354" w:rsidRPr="007F7E2B" w14:paraId="1DEE71AA" w14:textId="77777777">
        <w:trPr>
          <w:trHeight w:val="332"/>
          <w:ins w:id="11872" w:author="V2" w:date="2025-04-14T14:19:00Z" w16du:dateUtc="2025-04-14T19:19:00Z"/>
        </w:trPr>
        <w:tc>
          <w:tcPr>
            <w:tcW w:w="900" w:type="dxa"/>
            <w:tcBorders>
              <w:top w:val="nil"/>
              <w:left w:val="nil"/>
              <w:bottom w:val="nil"/>
              <w:right w:val="nil"/>
            </w:tcBorders>
          </w:tcPr>
          <w:p w14:paraId="1838EDA1" w14:textId="77777777" w:rsidR="00712354" w:rsidRPr="007F7E2B" w:rsidRDefault="00712354">
            <w:pPr>
              <w:spacing w:line="259" w:lineRule="auto"/>
              <w:rPr>
                <w:ins w:id="11873" w:author="V2" w:date="2025-04-14T14:19:00Z" w16du:dateUtc="2025-04-14T19:19:00Z"/>
              </w:rPr>
            </w:pPr>
            <w:ins w:id="11874" w:author="V2" w:date="2025-04-14T14:19:00Z" w16du:dateUtc="2025-04-14T19:19:00Z">
              <w:r w:rsidRPr="007F7E2B">
                <w:rPr>
                  <w:rFonts w:ascii="Arial" w:eastAsia="Arial" w:hAnsi="Arial" w:cs="Arial"/>
                  <w:i/>
                </w:rPr>
                <w:t>B</w:t>
              </w:r>
              <w:r w:rsidRPr="007F7E2B">
                <w:rPr>
                  <w:rFonts w:ascii="Arial" w:eastAsia="Arial" w:hAnsi="Arial" w:cs="Arial"/>
                  <w:i/>
                  <w:vertAlign w:val="subscript"/>
                </w:rPr>
                <w:t>dwc</w:t>
              </w:r>
              <w:r w:rsidRPr="007F7E2B">
                <w:t xml:space="preserve">   </w:t>
              </w:r>
            </w:ins>
          </w:p>
        </w:tc>
        <w:tc>
          <w:tcPr>
            <w:tcW w:w="721" w:type="dxa"/>
            <w:tcBorders>
              <w:top w:val="nil"/>
              <w:left w:val="nil"/>
              <w:bottom w:val="nil"/>
              <w:right w:val="nil"/>
            </w:tcBorders>
          </w:tcPr>
          <w:p w14:paraId="5B010397" w14:textId="77777777" w:rsidR="00712354" w:rsidRPr="007F7E2B" w:rsidRDefault="00712354">
            <w:pPr>
              <w:spacing w:line="259" w:lineRule="auto"/>
              <w:rPr>
                <w:ins w:id="11875" w:author="V2" w:date="2025-04-14T14:19:00Z" w16du:dateUtc="2025-04-14T19:19:00Z"/>
              </w:rPr>
            </w:pPr>
            <w:ins w:id="11876" w:author="V2" w:date="2025-04-14T14:19:00Z" w16du:dateUtc="2025-04-14T19:19:00Z">
              <w:r w:rsidRPr="007F7E2B">
                <w:t xml:space="preserve">=   </w:t>
              </w:r>
            </w:ins>
          </w:p>
        </w:tc>
        <w:tc>
          <w:tcPr>
            <w:tcW w:w="6443" w:type="dxa"/>
            <w:tcBorders>
              <w:top w:val="nil"/>
              <w:left w:val="nil"/>
              <w:bottom w:val="nil"/>
              <w:right w:val="nil"/>
            </w:tcBorders>
          </w:tcPr>
          <w:p w14:paraId="50F3AA58" w14:textId="77777777" w:rsidR="00712354" w:rsidRPr="007F7E2B" w:rsidRDefault="00712354">
            <w:pPr>
              <w:spacing w:line="259" w:lineRule="auto"/>
              <w:rPr>
                <w:ins w:id="11877" w:author="V2" w:date="2025-04-14T14:19:00Z" w16du:dateUtc="2025-04-14T19:19:00Z"/>
              </w:rPr>
            </w:pPr>
            <w:ins w:id="11878" w:author="V2" w:date="2025-04-14T14:19:00Z" w16du:dateUtc="2025-04-14T19:19:00Z">
              <w:r w:rsidRPr="007F7E2B">
                <w:t xml:space="preserve">Biomass of dead wood in piles and windrows, t </w:t>
              </w:r>
            </w:ins>
          </w:p>
        </w:tc>
        <w:tc>
          <w:tcPr>
            <w:tcW w:w="634" w:type="dxa"/>
            <w:tcBorders>
              <w:top w:val="nil"/>
              <w:left w:val="nil"/>
              <w:bottom w:val="nil"/>
              <w:right w:val="nil"/>
            </w:tcBorders>
          </w:tcPr>
          <w:p w14:paraId="2EDAE0CA" w14:textId="77777777" w:rsidR="00712354" w:rsidRPr="007F7E2B" w:rsidRDefault="00712354">
            <w:pPr>
              <w:spacing w:after="160" w:line="259" w:lineRule="auto"/>
              <w:rPr>
                <w:ins w:id="11879" w:author="V2" w:date="2025-04-14T14:19:00Z" w16du:dateUtc="2025-04-14T19:19:00Z"/>
              </w:rPr>
            </w:pPr>
          </w:p>
        </w:tc>
      </w:tr>
      <w:tr w:rsidR="00712354" w:rsidRPr="007F7E2B" w14:paraId="7A092AA7" w14:textId="77777777">
        <w:trPr>
          <w:trHeight w:val="376"/>
          <w:ins w:id="11880" w:author="V2" w:date="2025-04-14T14:19:00Z" w16du:dateUtc="2025-04-14T19:19:00Z"/>
        </w:trPr>
        <w:tc>
          <w:tcPr>
            <w:tcW w:w="900" w:type="dxa"/>
            <w:tcBorders>
              <w:top w:val="nil"/>
              <w:left w:val="nil"/>
              <w:bottom w:val="nil"/>
              <w:right w:val="nil"/>
            </w:tcBorders>
          </w:tcPr>
          <w:p w14:paraId="5F8B36C9" w14:textId="77777777" w:rsidR="00712354" w:rsidRPr="007F7E2B" w:rsidRDefault="00712354">
            <w:pPr>
              <w:spacing w:line="259" w:lineRule="auto"/>
              <w:rPr>
                <w:ins w:id="11881" w:author="V2" w:date="2025-04-14T14:19:00Z" w16du:dateUtc="2025-04-14T19:19:00Z"/>
              </w:rPr>
            </w:pPr>
            <w:ins w:id="11882" w:author="V2" w:date="2025-04-14T14:19:00Z" w16du:dateUtc="2025-04-14T19:19:00Z">
              <w:r w:rsidRPr="007F7E2B">
                <w:rPr>
                  <w:rFonts w:ascii="Arial" w:eastAsia="Arial" w:hAnsi="Arial" w:cs="Arial"/>
                  <w:i/>
                </w:rPr>
                <w:t>s</w:t>
              </w:r>
              <w:r w:rsidRPr="007F7E2B">
                <w:t xml:space="preserve">   </w:t>
              </w:r>
            </w:ins>
          </w:p>
        </w:tc>
        <w:tc>
          <w:tcPr>
            <w:tcW w:w="721" w:type="dxa"/>
            <w:tcBorders>
              <w:top w:val="nil"/>
              <w:left w:val="nil"/>
              <w:bottom w:val="nil"/>
              <w:right w:val="nil"/>
            </w:tcBorders>
          </w:tcPr>
          <w:p w14:paraId="7AC1A76A" w14:textId="77777777" w:rsidR="00712354" w:rsidRPr="007F7E2B" w:rsidRDefault="00712354">
            <w:pPr>
              <w:spacing w:line="259" w:lineRule="auto"/>
              <w:rPr>
                <w:ins w:id="11883" w:author="V2" w:date="2025-04-14T14:19:00Z" w16du:dateUtc="2025-04-14T19:19:00Z"/>
              </w:rPr>
            </w:pPr>
            <w:ins w:id="11884" w:author="V2" w:date="2025-04-14T14:19:00Z" w16du:dateUtc="2025-04-14T19:19:00Z">
              <w:r w:rsidRPr="007F7E2B">
                <w:t xml:space="preserve">=   </w:t>
              </w:r>
            </w:ins>
          </w:p>
        </w:tc>
        <w:tc>
          <w:tcPr>
            <w:tcW w:w="6443" w:type="dxa"/>
            <w:tcBorders>
              <w:top w:val="nil"/>
              <w:left w:val="nil"/>
              <w:bottom w:val="nil"/>
              <w:right w:val="nil"/>
            </w:tcBorders>
          </w:tcPr>
          <w:p w14:paraId="72408B03" w14:textId="77777777" w:rsidR="00712354" w:rsidRPr="007F7E2B" w:rsidRDefault="00712354">
            <w:pPr>
              <w:spacing w:line="259" w:lineRule="auto"/>
              <w:rPr>
                <w:ins w:id="11885" w:author="V2" w:date="2025-04-14T14:19:00Z" w16du:dateUtc="2025-04-14T19:19:00Z"/>
              </w:rPr>
            </w:pPr>
            <w:ins w:id="11886" w:author="V2" w:date="2025-04-14T14:19:00Z" w16du:dateUtc="2025-04-14T19:19:00Z">
              <w:r w:rsidRPr="007F7E2B">
                <w:t xml:space="preserve">Number of different windrow sizes # </w:t>
              </w:r>
            </w:ins>
          </w:p>
        </w:tc>
        <w:tc>
          <w:tcPr>
            <w:tcW w:w="634" w:type="dxa"/>
            <w:tcBorders>
              <w:top w:val="nil"/>
              <w:left w:val="nil"/>
              <w:bottom w:val="nil"/>
              <w:right w:val="nil"/>
            </w:tcBorders>
          </w:tcPr>
          <w:p w14:paraId="3121D585" w14:textId="77777777" w:rsidR="00712354" w:rsidRPr="007F7E2B" w:rsidRDefault="00712354">
            <w:pPr>
              <w:spacing w:after="160" w:line="259" w:lineRule="auto"/>
              <w:rPr>
                <w:ins w:id="11887" w:author="V2" w:date="2025-04-14T14:19:00Z" w16du:dateUtc="2025-04-14T19:19:00Z"/>
              </w:rPr>
            </w:pPr>
          </w:p>
        </w:tc>
      </w:tr>
      <w:tr w:rsidR="00712354" w:rsidRPr="007F7E2B" w14:paraId="61D649A5" w14:textId="77777777">
        <w:trPr>
          <w:trHeight w:val="373"/>
          <w:ins w:id="11888" w:author="V2" w:date="2025-04-14T14:19:00Z" w16du:dateUtc="2025-04-14T19:19:00Z"/>
        </w:trPr>
        <w:tc>
          <w:tcPr>
            <w:tcW w:w="900" w:type="dxa"/>
            <w:tcBorders>
              <w:top w:val="nil"/>
              <w:left w:val="nil"/>
              <w:bottom w:val="nil"/>
              <w:right w:val="nil"/>
            </w:tcBorders>
          </w:tcPr>
          <w:p w14:paraId="4CB6329E" w14:textId="77777777" w:rsidR="00712354" w:rsidRPr="007F7E2B" w:rsidRDefault="00712354">
            <w:pPr>
              <w:spacing w:line="259" w:lineRule="auto"/>
              <w:rPr>
                <w:ins w:id="11889" w:author="V2" w:date="2025-04-14T14:19:00Z" w16du:dateUtc="2025-04-14T19:19:00Z"/>
              </w:rPr>
            </w:pPr>
            <w:ins w:id="11890" w:author="V2" w:date="2025-04-14T14:19:00Z" w16du:dateUtc="2025-04-14T19:19:00Z">
              <w:r w:rsidRPr="007F7E2B">
                <w:rPr>
                  <w:rFonts w:ascii="Arial" w:eastAsia="Arial" w:hAnsi="Arial" w:cs="Arial"/>
                  <w:i/>
                </w:rPr>
                <w:t>wl</w:t>
              </w:r>
              <w:r w:rsidRPr="007F7E2B">
                <w:rPr>
                  <w:rFonts w:ascii="Arial" w:eastAsia="Arial" w:hAnsi="Arial" w:cs="Arial"/>
                  <w:i/>
                  <w:vertAlign w:val="subscript"/>
                </w:rPr>
                <w:t xml:space="preserve">s </w:t>
              </w:r>
              <w:r w:rsidRPr="007F7E2B">
                <w:t xml:space="preserve">  </w:t>
              </w:r>
            </w:ins>
          </w:p>
        </w:tc>
        <w:tc>
          <w:tcPr>
            <w:tcW w:w="721" w:type="dxa"/>
            <w:tcBorders>
              <w:top w:val="nil"/>
              <w:left w:val="nil"/>
              <w:bottom w:val="nil"/>
              <w:right w:val="nil"/>
            </w:tcBorders>
          </w:tcPr>
          <w:p w14:paraId="04C0AB3F" w14:textId="77777777" w:rsidR="00712354" w:rsidRPr="007F7E2B" w:rsidRDefault="00712354">
            <w:pPr>
              <w:spacing w:line="259" w:lineRule="auto"/>
              <w:rPr>
                <w:ins w:id="11891" w:author="V2" w:date="2025-04-14T14:19:00Z" w16du:dateUtc="2025-04-14T19:19:00Z"/>
              </w:rPr>
            </w:pPr>
            <w:ins w:id="11892" w:author="V2" w:date="2025-04-14T14:19:00Z" w16du:dateUtc="2025-04-14T19:19:00Z">
              <w:r w:rsidRPr="007F7E2B">
                <w:t xml:space="preserve">=   </w:t>
              </w:r>
            </w:ins>
          </w:p>
        </w:tc>
        <w:tc>
          <w:tcPr>
            <w:tcW w:w="6443" w:type="dxa"/>
            <w:tcBorders>
              <w:top w:val="nil"/>
              <w:left w:val="nil"/>
              <w:bottom w:val="nil"/>
              <w:right w:val="nil"/>
            </w:tcBorders>
          </w:tcPr>
          <w:p w14:paraId="6E764D2D" w14:textId="77777777" w:rsidR="00712354" w:rsidRPr="007F7E2B" w:rsidRDefault="00712354">
            <w:pPr>
              <w:spacing w:line="259" w:lineRule="auto"/>
              <w:rPr>
                <w:ins w:id="11893" w:author="V2" w:date="2025-04-14T14:19:00Z" w16du:dateUtc="2025-04-14T19:19:00Z"/>
              </w:rPr>
            </w:pPr>
            <w:ins w:id="11894" w:author="V2" w:date="2025-04-14T14:19:00Z" w16du:dateUtc="2025-04-14T19:19:00Z">
              <w:r w:rsidRPr="007F7E2B">
                <w:t xml:space="preserve">The length of windrow in size class w in the stratum, m </w:t>
              </w:r>
            </w:ins>
          </w:p>
        </w:tc>
        <w:tc>
          <w:tcPr>
            <w:tcW w:w="634" w:type="dxa"/>
            <w:tcBorders>
              <w:top w:val="nil"/>
              <w:left w:val="nil"/>
              <w:bottom w:val="nil"/>
              <w:right w:val="nil"/>
            </w:tcBorders>
          </w:tcPr>
          <w:p w14:paraId="4B7BA784" w14:textId="77777777" w:rsidR="00712354" w:rsidRPr="007F7E2B" w:rsidRDefault="00712354">
            <w:pPr>
              <w:spacing w:after="160" w:line="259" w:lineRule="auto"/>
              <w:rPr>
                <w:ins w:id="11895" w:author="V2" w:date="2025-04-14T14:19:00Z" w16du:dateUtc="2025-04-14T19:19:00Z"/>
              </w:rPr>
            </w:pPr>
          </w:p>
        </w:tc>
      </w:tr>
      <w:tr w:rsidR="00712354" w:rsidRPr="007F7E2B" w14:paraId="1B9F90E9" w14:textId="77777777">
        <w:trPr>
          <w:trHeight w:val="384"/>
          <w:ins w:id="11896" w:author="V2" w:date="2025-04-14T14:19:00Z" w16du:dateUtc="2025-04-14T19:19:00Z"/>
        </w:trPr>
        <w:tc>
          <w:tcPr>
            <w:tcW w:w="900" w:type="dxa"/>
            <w:tcBorders>
              <w:top w:val="nil"/>
              <w:left w:val="nil"/>
              <w:bottom w:val="nil"/>
              <w:right w:val="nil"/>
            </w:tcBorders>
          </w:tcPr>
          <w:p w14:paraId="74D41ED9" w14:textId="77777777" w:rsidR="00712354" w:rsidRPr="007F7E2B" w:rsidRDefault="00712354">
            <w:pPr>
              <w:spacing w:line="259" w:lineRule="auto"/>
              <w:rPr>
                <w:ins w:id="11897" w:author="V2" w:date="2025-04-14T14:19:00Z" w16du:dateUtc="2025-04-14T19:19:00Z"/>
              </w:rPr>
            </w:pPr>
            <w:ins w:id="11898" w:author="V2" w:date="2025-04-14T14:19:00Z" w16du:dateUtc="2025-04-14T19:19:00Z">
              <w:r w:rsidRPr="007F7E2B">
                <w:rPr>
                  <w:rFonts w:ascii="Arial" w:eastAsia="Arial" w:hAnsi="Arial" w:cs="Arial"/>
                  <w:i/>
                </w:rPr>
                <w:t>wv</w:t>
              </w:r>
              <w:r w:rsidRPr="007F7E2B">
                <w:rPr>
                  <w:rFonts w:ascii="Arial" w:eastAsia="Arial" w:hAnsi="Arial" w:cs="Arial"/>
                  <w:i/>
                  <w:vertAlign w:val="subscript"/>
                </w:rPr>
                <w:t>s</w:t>
              </w:r>
              <w:r w:rsidRPr="007F7E2B">
                <w:t xml:space="preserve">   </w:t>
              </w:r>
            </w:ins>
          </w:p>
        </w:tc>
        <w:tc>
          <w:tcPr>
            <w:tcW w:w="721" w:type="dxa"/>
            <w:tcBorders>
              <w:top w:val="nil"/>
              <w:left w:val="nil"/>
              <w:bottom w:val="nil"/>
              <w:right w:val="nil"/>
            </w:tcBorders>
          </w:tcPr>
          <w:p w14:paraId="08B057DB" w14:textId="77777777" w:rsidR="00712354" w:rsidRPr="007F7E2B" w:rsidRDefault="00712354">
            <w:pPr>
              <w:spacing w:line="259" w:lineRule="auto"/>
              <w:rPr>
                <w:ins w:id="11899" w:author="V2" w:date="2025-04-14T14:19:00Z" w16du:dateUtc="2025-04-14T19:19:00Z"/>
              </w:rPr>
            </w:pPr>
            <w:ins w:id="11900" w:author="V2" w:date="2025-04-14T14:19:00Z" w16du:dateUtc="2025-04-14T19:19:00Z">
              <w:r w:rsidRPr="007F7E2B">
                <w:t xml:space="preserve">=   </w:t>
              </w:r>
            </w:ins>
          </w:p>
        </w:tc>
        <w:tc>
          <w:tcPr>
            <w:tcW w:w="6443" w:type="dxa"/>
            <w:tcBorders>
              <w:top w:val="nil"/>
              <w:left w:val="nil"/>
              <w:bottom w:val="nil"/>
              <w:right w:val="nil"/>
            </w:tcBorders>
          </w:tcPr>
          <w:p w14:paraId="70272B1F" w14:textId="77777777" w:rsidR="00712354" w:rsidRPr="007F7E2B" w:rsidRDefault="00712354">
            <w:pPr>
              <w:spacing w:line="259" w:lineRule="auto"/>
              <w:rPr>
                <w:ins w:id="11901" w:author="V2" w:date="2025-04-14T14:19:00Z" w16du:dateUtc="2025-04-14T19:19:00Z"/>
              </w:rPr>
            </w:pPr>
            <w:ins w:id="11902" w:author="V2" w:date="2025-04-14T14:19:00Z" w16du:dateUtc="2025-04-14T19:19:00Z">
              <w:r w:rsidRPr="007F7E2B">
                <w:t>The volume of the windrow in size class s per meter of length, m</w:t>
              </w:r>
              <w:r w:rsidRPr="007F7E2B">
                <w:rPr>
                  <w:vertAlign w:val="superscript"/>
                </w:rPr>
                <w:t>3</w:t>
              </w:r>
              <w:r w:rsidRPr="007F7E2B">
                <w:t xml:space="preserve">/m </w:t>
              </w:r>
            </w:ins>
          </w:p>
        </w:tc>
        <w:tc>
          <w:tcPr>
            <w:tcW w:w="634" w:type="dxa"/>
            <w:tcBorders>
              <w:top w:val="nil"/>
              <w:left w:val="nil"/>
              <w:bottom w:val="nil"/>
              <w:right w:val="nil"/>
            </w:tcBorders>
          </w:tcPr>
          <w:p w14:paraId="29AE37CE" w14:textId="77777777" w:rsidR="00712354" w:rsidRPr="007F7E2B" w:rsidRDefault="00712354">
            <w:pPr>
              <w:spacing w:after="160" w:line="259" w:lineRule="auto"/>
              <w:rPr>
                <w:ins w:id="11903" w:author="V2" w:date="2025-04-14T14:19:00Z" w16du:dateUtc="2025-04-14T19:19:00Z"/>
              </w:rPr>
            </w:pPr>
          </w:p>
        </w:tc>
      </w:tr>
      <w:tr w:rsidR="00712354" w:rsidRPr="007F7E2B" w14:paraId="0B651394" w14:textId="77777777">
        <w:trPr>
          <w:trHeight w:val="386"/>
          <w:ins w:id="11904" w:author="V2" w:date="2025-04-14T14:19:00Z" w16du:dateUtc="2025-04-14T19:19:00Z"/>
        </w:trPr>
        <w:tc>
          <w:tcPr>
            <w:tcW w:w="900" w:type="dxa"/>
            <w:tcBorders>
              <w:top w:val="nil"/>
              <w:left w:val="nil"/>
              <w:bottom w:val="nil"/>
              <w:right w:val="nil"/>
            </w:tcBorders>
          </w:tcPr>
          <w:p w14:paraId="53870187" w14:textId="77777777" w:rsidR="00712354" w:rsidRPr="007F7E2B" w:rsidRDefault="00712354">
            <w:pPr>
              <w:spacing w:line="259" w:lineRule="auto"/>
              <w:rPr>
                <w:ins w:id="11905" w:author="V2" w:date="2025-04-14T14:19:00Z" w16du:dateUtc="2025-04-14T19:19:00Z"/>
              </w:rPr>
            </w:pPr>
            <w:ins w:id="11906" w:author="V2" w:date="2025-04-14T14:19:00Z" w16du:dateUtc="2025-04-14T19:19:00Z">
              <w:r w:rsidRPr="007F7E2B">
                <w:rPr>
                  <w:rFonts w:ascii="Arial" w:eastAsia="Arial" w:hAnsi="Arial" w:cs="Arial"/>
                  <w:i/>
                </w:rPr>
                <w:t>%ww</w:t>
              </w:r>
              <w:r w:rsidRPr="007F7E2B">
                <w:rPr>
                  <w:rFonts w:ascii="Arial" w:eastAsia="Arial" w:hAnsi="Arial" w:cs="Arial"/>
                  <w:i/>
                  <w:vertAlign w:val="subscript"/>
                </w:rPr>
                <w:t>s</w:t>
              </w:r>
              <w:r w:rsidRPr="007F7E2B">
                <w:t xml:space="preserve">   </w:t>
              </w:r>
            </w:ins>
          </w:p>
        </w:tc>
        <w:tc>
          <w:tcPr>
            <w:tcW w:w="721" w:type="dxa"/>
            <w:tcBorders>
              <w:top w:val="nil"/>
              <w:left w:val="nil"/>
              <w:bottom w:val="nil"/>
              <w:right w:val="nil"/>
            </w:tcBorders>
          </w:tcPr>
          <w:p w14:paraId="7D526B6F" w14:textId="77777777" w:rsidR="00712354" w:rsidRPr="007F7E2B" w:rsidRDefault="00712354">
            <w:pPr>
              <w:spacing w:line="259" w:lineRule="auto"/>
              <w:rPr>
                <w:ins w:id="11907" w:author="V2" w:date="2025-04-14T14:19:00Z" w16du:dateUtc="2025-04-14T19:19:00Z"/>
              </w:rPr>
            </w:pPr>
            <w:ins w:id="11908" w:author="V2" w:date="2025-04-14T14:19:00Z" w16du:dateUtc="2025-04-14T19:19:00Z">
              <w:r w:rsidRPr="007F7E2B">
                <w:t xml:space="preserve">=   </w:t>
              </w:r>
            </w:ins>
          </w:p>
        </w:tc>
        <w:tc>
          <w:tcPr>
            <w:tcW w:w="6443" w:type="dxa"/>
            <w:tcBorders>
              <w:top w:val="nil"/>
              <w:left w:val="nil"/>
              <w:bottom w:val="nil"/>
              <w:right w:val="nil"/>
            </w:tcBorders>
          </w:tcPr>
          <w:p w14:paraId="5DF087E5" w14:textId="77777777" w:rsidR="00712354" w:rsidRPr="007F7E2B" w:rsidRDefault="00712354">
            <w:pPr>
              <w:spacing w:line="259" w:lineRule="auto"/>
              <w:rPr>
                <w:ins w:id="11909" w:author="V2" w:date="2025-04-14T14:19:00Z" w16du:dateUtc="2025-04-14T19:19:00Z"/>
              </w:rPr>
            </w:pPr>
            <w:ins w:id="11910" w:author="V2" w:date="2025-04-14T14:19:00Z" w16du:dateUtc="2025-04-14T19:19:00Z">
              <w:r w:rsidRPr="007F7E2B">
                <w:t>The percentage of wood by volume in windrow size class s,  m</w:t>
              </w:r>
              <w:r w:rsidRPr="007F7E2B">
                <w:rPr>
                  <w:vertAlign w:val="superscript"/>
                </w:rPr>
                <w:t>3</w:t>
              </w:r>
              <w:r w:rsidRPr="007F7E2B">
                <w:t>/m</w:t>
              </w:r>
              <w:r w:rsidRPr="007F7E2B">
                <w:rPr>
                  <w:vertAlign w:val="superscript"/>
                </w:rPr>
                <w:t>3</w:t>
              </w:r>
              <w:r w:rsidRPr="007F7E2B">
                <w:t xml:space="preserve"> </w:t>
              </w:r>
            </w:ins>
          </w:p>
        </w:tc>
        <w:tc>
          <w:tcPr>
            <w:tcW w:w="634" w:type="dxa"/>
            <w:tcBorders>
              <w:top w:val="nil"/>
              <w:left w:val="nil"/>
              <w:bottom w:val="nil"/>
              <w:right w:val="nil"/>
            </w:tcBorders>
          </w:tcPr>
          <w:p w14:paraId="6F9A3EB8" w14:textId="77777777" w:rsidR="00712354" w:rsidRPr="007F7E2B" w:rsidRDefault="00712354">
            <w:pPr>
              <w:spacing w:after="160" w:line="259" w:lineRule="auto"/>
              <w:rPr>
                <w:ins w:id="11911" w:author="V2" w:date="2025-04-14T14:19:00Z" w16du:dateUtc="2025-04-14T19:19:00Z"/>
              </w:rPr>
            </w:pPr>
          </w:p>
        </w:tc>
      </w:tr>
      <w:tr w:rsidR="00712354" w:rsidRPr="007F7E2B" w14:paraId="22998FAF" w14:textId="77777777">
        <w:trPr>
          <w:trHeight w:val="404"/>
          <w:ins w:id="11912" w:author="V2" w:date="2025-04-14T14:19:00Z" w16du:dateUtc="2025-04-14T19:19:00Z"/>
        </w:trPr>
        <w:tc>
          <w:tcPr>
            <w:tcW w:w="900" w:type="dxa"/>
            <w:tcBorders>
              <w:top w:val="nil"/>
              <w:left w:val="nil"/>
              <w:bottom w:val="nil"/>
              <w:right w:val="nil"/>
            </w:tcBorders>
          </w:tcPr>
          <w:p w14:paraId="3FACDC9F" w14:textId="77777777" w:rsidR="00712354" w:rsidRPr="007F7E2B" w:rsidRDefault="00712354">
            <w:pPr>
              <w:spacing w:line="259" w:lineRule="auto"/>
              <w:rPr>
                <w:ins w:id="11913" w:author="V2" w:date="2025-04-14T14:19:00Z" w16du:dateUtc="2025-04-14T19:19:00Z"/>
              </w:rPr>
            </w:pPr>
            <w:ins w:id="11914" w:author="V2" w:date="2025-04-14T14:19:00Z" w16du:dateUtc="2025-04-14T19:19:00Z">
              <w:r w:rsidRPr="007F7E2B">
                <w:rPr>
                  <w:rFonts w:ascii="Arial" w:eastAsia="Arial" w:hAnsi="Arial" w:cs="Arial"/>
                  <w:i/>
                </w:rPr>
                <w:t>WM</w:t>
              </w:r>
              <w:r w:rsidRPr="007F7E2B">
                <w:rPr>
                  <w:rFonts w:ascii="Arial" w:eastAsia="Arial" w:hAnsi="Arial" w:cs="Arial"/>
                  <w:i/>
                  <w:vertAlign w:val="subscript"/>
                </w:rPr>
                <w:t>aw</w:t>
              </w:r>
              <w:r w:rsidRPr="007F7E2B">
                <w:t xml:space="preserve">   </w:t>
              </w:r>
            </w:ins>
          </w:p>
        </w:tc>
        <w:tc>
          <w:tcPr>
            <w:tcW w:w="721" w:type="dxa"/>
            <w:tcBorders>
              <w:top w:val="nil"/>
              <w:left w:val="nil"/>
              <w:bottom w:val="nil"/>
              <w:right w:val="nil"/>
            </w:tcBorders>
          </w:tcPr>
          <w:p w14:paraId="6598A104" w14:textId="77777777" w:rsidR="00712354" w:rsidRPr="007F7E2B" w:rsidRDefault="00712354">
            <w:pPr>
              <w:spacing w:line="259" w:lineRule="auto"/>
              <w:rPr>
                <w:ins w:id="11915" w:author="V2" w:date="2025-04-14T14:19:00Z" w16du:dateUtc="2025-04-14T19:19:00Z"/>
              </w:rPr>
            </w:pPr>
            <w:ins w:id="11916" w:author="V2" w:date="2025-04-14T14:19:00Z" w16du:dateUtc="2025-04-14T19:19:00Z">
              <w:r w:rsidRPr="007F7E2B">
                <w:t xml:space="preserve">=   </w:t>
              </w:r>
            </w:ins>
          </w:p>
        </w:tc>
        <w:tc>
          <w:tcPr>
            <w:tcW w:w="6443" w:type="dxa"/>
            <w:tcBorders>
              <w:top w:val="nil"/>
              <w:left w:val="nil"/>
              <w:bottom w:val="nil"/>
              <w:right w:val="nil"/>
            </w:tcBorders>
          </w:tcPr>
          <w:p w14:paraId="2B660DD1" w14:textId="77777777" w:rsidR="00712354" w:rsidRPr="007F7E2B" w:rsidRDefault="00712354">
            <w:pPr>
              <w:spacing w:line="259" w:lineRule="auto"/>
              <w:rPr>
                <w:ins w:id="11917" w:author="V2" w:date="2025-04-14T14:19:00Z" w16du:dateUtc="2025-04-14T19:19:00Z"/>
              </w:rPr>
            </w:pPr>
            <w:ins w:id="11918" w:author="V2" w:date="2025-04-14T14:19:00Z" w16du:dateUtc="2025-04-14T19:19:00Z">
              <w:r w:rsidRPr="007F7E2B">
                <w:t>The average specific gravity of the dry wood in the windrows, t/m</w:t>
              </w:r>
              <w:r w:rsidRPr="007F7E2B">
                <w:rPr>
                  <w:vertAlign w:val="superscript"/>
                </w:rPr>
                <w:t>3</w:t>
              </w:r>
              <w:r w:rsidRPr="007F7E2B">
                <w:t xml:space="preserve"> </w:t>
              </w:r>
            </w:ins>
          </w:p>
        </w:tc>
        <w:tc>
          <w:tcPr>
            <w:tcW w:w="634" w:type="dxa"/>
            <w:tcBorders>
              <w:top w:val="nil"/>
              <w:left w:val="nil"/>
              <w:bottom w:val="nil"/>
              <w:right w:val="nil"/>
            </w:tcBorders>
          </w:tcPr>
          <w:p w14:paraId="052CCBF8" w14:textId="77777777" w:rsidR="00712354" w:rsidRPr="007F7E2B" w:rsidRDefault="00712354">
            <w:pPr>
              <w:spacing w:after="160" w:line="259" w:lineRule="auto"/>
              <w:rPr>
                <w:ins w:id="11919" w:author="V2" w:date="2025-04-14T14:19:00Z" w16du:dateUtc="2025-04-14T19:19:00Z"/>
              </w:rPr>
            </w:pPr>
          </w:p>
        </w:tc>
      </w:tr>
      <w:tr w:rsidR="00712354" w:rsidRPr="007F7E2B" w14:paraId="7B5D7605" w14:textId="77777777">
        <w:trPr>
          <w:trHeight w:val="376"/>
          <w:ins w:id="11920" w:author="V2" w:date="2025-04-14T14:19:00Z" w16du:dateUtc="2025-04-14T19:19:00Z"/>
        </w:trPr>
        <w:tc>
          <w:tcPr>
            <w:tcW w:w="900" w:type="dxa"/>
            <w:tcBorders>
              <w:top w:val="nil"/>
              <w:left w:val="nil"/>
              <w:bottom w:val="nil"/>
              <w:right w:val="nil"/>
            </w:tcBorders>
          </w:tcPr>
          <w:p w14:paraId="7829F4F4" w14:textId="77777777" w:rsidR="00712354" w:rsidRPr="007F7E2B" w:rsidRDefault="00712354">
            <w:pPr>
              <w:spacing w:line="259" w:lineRule="auto"/>
              <w:rPr>
                <w:ins w:id="11921" w:author="V2" w:date="2025-04-14T14:19:00Z" w16du:dateUtc="2025-04-14T19:19:00Z"/>
              </w:rPr>
            </w:pPr>
            <w:ins w:id="11922" w:author="V2" w:date="2025-04-14T14:19:00Z" w16du:dateUtc="2025-04-14T19:19:00Z">
              <w:r w:rsidRPr="007F7E2B">
                <w:rPr>
                  <w:rFonts w:ascii="Arial" w:eastAsia="Arial" w:hAnsi="Arial" w:cs="Arial"/>
                  <w:i/>
                </w:rPr>
                <w:lastRenderedPageBreak/>
                <w:t xml:space="preserve">p </w:t>
              </w:r>
              <w:r w:rsidRPr="007F7E2B">
                <w:t xml:space="preserve">  </w:t>
              </w:r>
            </w:ins>
          </w:p>
        </w:tc>
        <w:tc>
          <w:tcPr>
            <w:tcW w:w="721" w:type="dxa"/>
            <w:tcBorders>
              <w:top w:val="nil"/>
              <w:left w:val="nil"/>
              <w:bottom w:val="nil"/>
              <w:right w:val="nil"/>
            </w:tcBorders>
          </w:tcPr>
          <w:p w14:paraId="7CA7204F" w14:textId="77777777" w:rsidR="00712354" w:rsidRPr="007F7E2B" w:rsidRDefault="00712354">
            <w:pPr>
              <w:spacing w:line="259" w:lineRule="auto"/>
              <w:rPr>
                <w:ins w:id="11923" w:author="V2" w:date="2025-04-14T14:19:00Z" w16du:dateUtc="2025-04-14T19:19:00Z"/>
              </w:rPr>
            </w:pPr>
            <w:ins w:id="11924" w:author="V2" w:date="2025-04-14T14:19:00Z" w16du:dateUtc="2025-04-14T19:19:00Z">
              <w:r w:rsidRPr="007F7E2B">
                <w:t xml:space="preserve">=   </w:t>
              </w:r>
            </w:ins>
          </w:p>
        </w:tc>
        <w:tc>
          <w:tcPr>
            <w:tcW w:w="6443" w:type="dxa"/>
            <w:tcBorders>
              <w:top w:val="nil"/>
              <w:left w:val="nil"/>
              <w:bottom w:val="nil"/>
              <w:right w:val="nil"/>
            </w:tcBorders>
          </w:tcPr>
          <w:p w14:paraId="328F77A7" w14:textId="77777777" w:rsidR="00712354" w:rsidRPr="007F7E2B" w:rsidRDefault="00712354">
            <w:pPr>
              <w:spacing w:line="259" w:lineRule="auto"/>
              <w:rPr>
                <w:ins w:id="11925" w:author="V2" w:date="2025-04-14T14:19:00Z" w16du:dateUtc="2025-04-14T19:19:00Z"/>
              </w:rPr>
            </w:pPr>
            <w:ins w:id="11926" w:author="V2" w:date="2025-04-14T14:19:00Z" w16du:dateUtc="2025-04-14T19:19:00Z">
              <w:r w:rsidRPr="007F7E2B">
                <w:t xml:space="preserve">Pile sizes </w:t>
              </w:r>
            </w:ins>
          </w:p>
        </w:tc>
        <w:tc>
          <w:tcPr>
            <w:tcW w:w="634" w:type="dxa"/>
            <w:tcBorders>
              <w:top w:val="nil"/>
              <w:left w:val="nil"/>
              <w:bottom w:val="nil"/>
              <w:right w:val="nil"/>
            </w:tcBorders>
          </w:tcPr>
          <w:p w14:paraId="44EE0C5F" w14:textId="77777777" w:rsidR="00712354" w:rsidRPr="007F7E2B" w:rsidRDefault="00712354">
            <w:pPr>
              <w:spacing w:after="160" w:line="259" w:lineRule="auto"/>
              <w:rPr>
                <w:ins w:id="11927" w:author="V2" w:date="2025-04-14T14:19:00Z" w16du:dateUtc="2025-04-14T19:19:00Z"/>
              </w:rPr>
            </w:pPr>
          </w:p>
        </w:tc>
      </w:tr>
      <w:tr w:rsidR="00712354" w:rsidRPr="007F7E2B" w14:paraId="24E408F2" w14:textId="77777777">
        <w:trPr>
          <w:trHeight w:val="384"/>
          <w:ins w:id="11928" w:author="V2" w:date="2025-04-14T14:19:00Z" w16du:dateUtc="2025-04-14T19:19:00Z"/>
        </w:trPr>
        <w:tc>
          <w:tcPr>
            <w:tcW w:w="900" w:type="dxa"/>
            <w:tcBorders>
              <w:top w:val="nil"/>
              <w:left w:val="nil"/>
              <w:bottom w:val="nil"/>
              <w:right w:val="nil"/>
            </w:tcBorders>
          </w:tcPr>
          <w:p w14:paraId="4B859208" w14:textId="77777777" w:rsidR="00712354" w:rsidRPr="007F7E2B" w:rsidRDefault="00712354">
            <w:pPr>
              <w:spacing w:line="259" w:lineRule="auto"/>
              <w:rPr>
                <w:ins w:id="11929" w:author="V2" w:date="2025-04-14T14:19:00Z" w16du:dateUtc="2025-04-14T19:19:00Z"/>
              </w:rPr>
            </w:pPr>
            <w:ins w:id="11930" w:author="V2" w:date="2025-04-14T14:19:00Z" w16du:dateUtc="2025-04-14T19:19:00Z">
              <w:r w:rsidRPr="007F7E2B">
                <w:rPr>
                  <w:rFonts w:ascii="Arial" w:eastAsia="Arial" w:hAnsi="Arial" w:cs="Arial"/>
                  <w:i/>
                </w:rPr>
                <w:t xml:space="preserve">r </w:t>
              </w:r>
              <w:r w:rsidRPr="007F7E2B">
                <w:t xml:space="preserve">  </w:t>
              </w:r>
            </w:ins>
          </w:p>
        </w:tc>
        <w:tc>
          <w:tcPr>
            <w:tcW w:w="721" w:type="dxa"/>
            <w:tcBorders>
              <w:top w:val="nil"/>
              <w:left w:val="nil"/>
              <w:bottom w:val="nil"/>
              <w:right w:val="nil"/>
            </w:tcBorders>
          </w:tcPr>
          <w:p w14:paraId="5E400C41" w14:textId="77777777" w:rsidR="00712354" w:rsidRPr="007F7E2B" w:rsidRDefault="00712354">
            <w:pPr>
              <w:spacing w:line="259" w:lineRule="auto"/>
              <w:rPr>
                <w:ins w:id="11931" w:author="V2" w:date="2025-04-14T14:19:00Z" w16du:dateUtc="2025-04-14T19:19:00Z"/>
              </w:rPr>
            </w:pPr>
            <w:ins w:id="11932" w:author="V2" w:date="2025-04-14T14:19:00Z" w16du:dateUtc="2025-04-14T19:19:00Z">
              <w:r w:rsidRPr="007F7E2B">
                <w:t xml:space="preserve">=   </w:t>
              </w:r>
            </w:ins>
          </w:p>
        </w:tc>
        <w:tc>
          <w:tcPr>
            <w:tcW w:w="6443" w:type="dxa"/>
            <w:tcBorders>
              <w:top w:val="nil"/>
              <w:left w:val="nil"/>
              <w:bottom w:val="nil"/>
              <w:right w:val="nil"/>
            </w:tcBorders>
          </w:tcPr>
          <w:p w14:paraId="5A23012A" w14:textId="77777777" w:rsidR="00712354" w:rsidRPr="007F7E2B" w:rsidRDefault="00712354">
            <w:pPr>
              <w:spacing w:line="259" w:lineRule="auto"/>
              <w:rPr>
                <w:ins w:id="11933" w:author="V2" w:date="2025-04-14T14:19:00Z" w16du:dateUtc="2025-04-14T19:19:00Z"/>
              </w:rPr>
            </w:pPr>
            <w:ins w:id="11934" w:author="V2" w:date="2025-04-14T14:19:00Z" w16du:dateUtc="2025-04-14T19:19:00Z">
              <w:r w:rsidRPr="007F7E2B">
                <w:t xml:space="preserve">The number of different pile size classes </w:t>
              </w:r>
            </w:ins>
          </w:p>
        </w:tc>
        <w:tc>
          <w:tcPr>
            <w:tcW w:w="634" w:type="dxa"/>
            <w:tcBorders>
              <w:top w:val="nil"/>
              <w:left w:val="nil"/>
              <w:bottom w:val="nil"/>
              <w:right w:val="nil"/>
            </w:tcBorders>
          </w:tcPr>
          <w:p w14:paraId="0BF08326" w14:textId="77777777" w:rsidR="00712354" w:rsidRPr="007F7E2B" w:rsidRDefault="00712354">
            <w:pPr>
              <w:spacing w:after="160" w:line="259" w:lineRule="auto"/>
              <w:rPr>
                <w:ins w:id="11935" w:author="V2" w:date="2025-04-14T14:19:00Z" w16du:dateUtc="2025-04-14T19:19:00Z"/>
              </w:rPr>
            </w:pPr>
          </w:p>
        </w:tc>
      </w:tr>
      <w:tr w:rsidR="00712354" w:rsidRPr="007F7E2B" w14:paraId="7E238ED9" w14:textId="77777777">
        <w:trPr>
          <w:trHeight w:val="373"/>
          <w:ins w:id="11936" w:author="V2" w:date="2025-04-14T14:19:00Z" w16du:dateUtc="2025-04-14T19:19:00Z"/>
        </w:trPr>
        <w:tc>
          <w:tcPr>
            <w:tcW w:w="900" w:type="dxa"/>
            <w:tcBorders>
              <w:top w:val="nil"/>
              <w:left w:val="nil"/>
              <w:bottom w:val="nil"/>
              <w:right w:val="nil"/>
            </w:tcBorders>
          </w:tcPr>
          <w:p w14:paraId="5B37F1F8" w14:textId="77777777" w:rsidR="00712354" w:rsidRPr="007F7E2B" w:rsidRDefault="00712354">
            <w:pPr>
              <w:spacing w:line="259" w:lineRule="auto"/>
              <w:rPr>
                <w:ins w:id="11937" w:author="V2" w:date="2025-04-14T14:19:00Z" w16du:dateUtc="2025-04-14T19:19:00Z"/>
              </w:rPr>
            </w:pPr>
            <w:ins w:id="11938" w:author="V2" w:date="2025-04-14T14:19:00Z" w16du:dateUtc="2025-04-14T19:19:00Z">
              <w:r w:rsidRPr="007F7E2B">
                <w:rPr>
                  <w:rFonts w:ascii="Arial" w:eastAsia="Arial" w:hAnsi="Arial" w:cs="Arial"/>
                  <w:i/>
                </w:rPr>
                <w:t>#p</w:t>
              </w:r>
              <w:r w:rsidRPr="007F7E2B">
                <w:rPr>
                  <w:rFonts w:ascii="Arial" w:eastAsia="Arial" w:hAnsi="Arial" w:cs="Arial"/>
                  <w:i/>
                  <w:vertAlign w:val="subscript"/>
                </w:rPr>
                <w:t>r</w:t>
              </w:r>
              <w:r w:rsidRPr="007F7E2B">
                <w:t xml:space="preserve">   </w:t>
              </w:r>
            </w:ins>
          </w:p>
        </w:tc>
        <w:tc>
          <w:tcPr>
            <w:tcW w:w="721" w:type="dxa"/>
            <w:tcBorders>
              <w:top w:val="nil"/>
              <w:left w:val="nil"/>
              <w:bottom w:val="nil"/>
              <w:right w:val="nil"/>
            </w:tcBorders>
          </w:tcPr>
          <w:p w14:paraId="0C4AB0EE" w14:textId="77777777" w:rsidR="00712354" w:rsidRPr="007F7E2B" w:rsidRDefault="00712354">
            <w:pPr>
              <w:spacing w:line="259" w:lineRule="auto"/>
              <w:rPr>
                <w:ins w:id="11939" w:author="V2" w:date="2025-04-14T14:19:00Z" w16du:dateUtc="2025-04-14T19:19:00Z"/>
              </w:rPr>
            </w:pPr>
            <w:ins w:id="11940" w:author="V2" w:date="2025-04-14T14:19:00Z" w16du:dateUtc="2025-04-14T19:19:00Z">
              <w:r w:rsidRPr="007F7E2B">
                <w:t xml:space="preserve">=   </w:t>
              </w:r>
            </w:ins>
          </w:p>
        </w:tc>
        <w:tc>
          <w:tcPr>
            <w:tcW w:w="6443" w:type="dxa"/>
            <w:tcBorders>
              <w:top w:val="nil"/>
              <w:left w:val="nil"/>
              <w:bottom w:val="nil"/>
              <w:right w:val="nil"/>
            </w:tcBorders>
          </w:tcPr>
          <w:p w14:paraId="28725B47" w14:textId="77777777" w:rsidR="00712354" w:rsidRPr="007F7E2B" w:rsidRDefault="00712354">
            <w:pPr>
              <w:spacing w:line="259" w:lineRule="auto"/>
              <w:rPr>
                <w:ins w:id="11941" w:author="V2" w:date="2025-04-14T14:19:00Z" w16du:dateUtc="2025-04-14T19:19:00Z"/>
              </w:rPr>
            </w:pPr>
            <w:ins w:id="11942" w:author="V2" w:date="2025-04-14T14:19:00Z" w16du:dateUtc="2025-04-14T19:19:00Z">
              <w:r w:rsidRPr="007F7E2B">
                <w:t xml:space="preserve">The number of piles in size class r in the stratum </w:t>
              </w:r>
            </w:ins>
          </w:p>
        </w:tc>
        <w:tc>
          <w:tcPr>
            <w:tcW w:w="634" w:type="dxa"/>
            <w:tcBorders>
              <w:top w:val="nil"/>
              <w:left w:val="nil"/>
              <w:bottom w:val="nil"/>
              <w:right w:val="nil"/>
            </w:tcBorders>
          </w:tcPr>
          <w:p w14:paraId="46246AD7" w14:textId="77777777" w:rsidR="00712354" w:rsidRPr="007F7E2B" w:rsidRDefault="00712354">
            <w:pPr>
              <w:spacing w:after="160" w:line="259" w:lineRule="auto"/>
              <w:rPr>
                <w:ins w:id="11943" w:author="V2" w:date="2025-04-14T14:19:00Z" w16du:dateUtc="2025-04-14T19:19:00Z"/>
              </w:rPr>
            </w:pPr>
          </w:p>
        </w:tc>
      </w:tr>
      <w:tr w:rsidR="00712354" w:rsidRPr="007F7E2B" w14:paraId="10E23E8F" w14:textId="77777777">
        <w:trPr>
          <w:trHeight w:val="385"/>
          <w:ins w:id="11944" w:author="V2" w:date="2025-04-14T14:19:00Z" w16du:dateUtc="2025-04-14T19:19:00Z"/>
        </w:trPr>
        <w:tc>
          <w:tcPr>
            <w:tcW w:w="900" w:type="dxa"/>
            <w:tcBorders>
              <w:top w:val="nil"/>
              <w:left w:val="nil"/>
              <w:bottom w:val="nil"/>
              <w:right w:val="nil"/>
            </w:tcBorders>
          </w:tcPr>
          <w:p w14:paraId="352C0562" w14:textId="77777777" w:rsidR="00712354" w:rsidRPr="007F7E2B" w:rsidRDefault="00712354">
            <w:pPr>
              <w:spacing w:line="259" w:lineRule="auto"/>
              <w:rPr>
                <w:ins w:id="11945" w:author="V2" w:date="2025-04-14T14:19:00Z" w16du:dateUtc="2025-04-14T19:19:00Z"/>
              </w:rPr>
            </w:pPr>
            <w:ins w:id="11946" w:author="V2" w:date="2025-04-14T14:19:00Z" w16du:dateUtc="2025-04-14T19:19:00Z">
              <w:r w:rsidRPr="007F7E2B">
                <w:rPr>
                  <w:rFonts w:ascii="Arial" w:eastAsia="Arial" w:hAnsi="Arial" w:cs="Arial"/>
                  <w:i/>
                </w:rPr>
                <w:t>pv</w:t>
              </w:r>
              <w:r w:rsidRPr="007F7E2B">
                <w:rPr>
                  <w:rFonts w:ascii="Arial" w:eastAsia="Arial" w:hAnsi="Arial" w:cs="Arial"/>
                  <w:i/>
                  <w:vertAlign w:val="subscript"/>
                </w:rPr>
                <w:t xml:space="preserve">r </w:t>
              </w:r>
              <w:r w:rsidRPr="007F7E2B">
                <w:t xml:space="preserve">  </w:t>
              </w:r>
            </w:ins>
          </w:p>
        </w:tc>
        <w:tc>
          <w:tcPr>
            <w:tcW w:w="721" w:type="dxa"/>
            <w:tcBorders>
              <w:top w:val="nil"/>
              <w:left w:val="nil"/>
              <w:bottom w:val="nil"/>
              <w:right w:val="nil"/>
            </w:tcBorders>
          </w:tcPr>
          <w:p w14:paraId="74D73F77" w14:textId="77777777" w:rsidR="00712354" w:rsidRPr="007F7E2B" w:rsidRDefault="00712354">
            <w:pPr>
              <w:spacing w:line="259" w:lineRule="auto"/>
              <w:rPr>
                <w:ins w:id="11947" w:author="V2" w:date="2025-04-14T14:19:00Z" w16du:dateUtc="2025-04-14T19:19:00Z"/>
              </w:rPr>
            </w:pPr>
            <w:ins w:id="11948" w:author="V2" w:date="2025-04-14T14:19:00Z" w16du:dateUtc="2025-04-14T19:19:00Z">
              <w:r w:rsidRPr="007F7E2B">
                <w:t xml:space="preserve">=   </w:t>
              </w:r>
            </w:ins>
          </w:p>
        </w:tc>
        <w:tc>
          <w:tcPr>
            <w:tcW w:w="6443" w:type="dxa"/>
            <w:tcBorders>
              <w:top w:val="nil"/>
              <w:left w:val="nil"/>
              <w:bottom w:val="nil"/>
              <w:right w:val="nil"/>
            </w:tcBorders>
          </w:tcPr>
          <w:p w14:paraId="00AAA149" w14:textId="77777777" w:rsidR="00712354" w:rsidRPr="007F7E2B" w:rsidRDefault="00712354">
            <w:pPr>
              <w:spacing w:line="259" w:lineRule="auto"/>
              <w:rPr>
                <w:ins w:id="11949" w:author="V2" w:date="2025-04-14T14:19:00Z" w16du:dateUtc="2025-04-14T19:19:00Z"/>
              </w:rPr>
            </w:pPr>
            <w:ins w:id="11950" w:author="V2" w:date="2025-04-14T14:19:00Z" w16du:dateUtc="2025-04-14T19:19:00Z">
              <w:r w:rsidRPr="007F7E2B">
                <w:t>The average pile volume in size class r, m</w:t>
              </w:r>
              <w:r w:rsidRPr="007F7E2B">
                <w:rPr>
                  <w:vertAlign w:val="superscript"/>
                </w:rPr>
                <w:t>3</w:t>
              </w:r>
              <w:r w:rsidRPr="007F7E2B">
                <w:t xml:space="preserve"> </w:t>
              </w:r>
            </w:ins>
          </w:p>
        </w:tc>
        <w:tc>
          <w:tcPr>
            <w:tcW w:w="634" w:type="dxa"/>
            <w:tcBorders>
              <w:top w:val="nil"/>
              <w:left w:val="nil"/>
              <w:bottom w:val="nil"/>
              <w:right w:val="nil"/>
            </w:tcBorders>
          </w:tcPr>
          <w:p w14:paraId="2CFA141C" w14:textId="77777777" w:rsidR="00712354" w:rsidRPr="007F7E2B" w:rsidRDefault="00712354">
            <w:pPr>
              <w:spacing w:after="160" w:line="259" w:lineRule="auto"/>
              <w:rPr>
                <w:ins w:id="11951" w:author="V2" w:date="2025-04-14T14:19:00Z" w16du:dateUtc="2025-04-14T19:19:00Z"/>
              </w:rPr>
            </w:pPr>
          </w:p>
        </w:tc>
      </w:tr>
      <w:tr w:rsidR="00712354" w:rsidRPr="007F7E2B" w14:paraId="33E744C7" w14:textId="77777777">
        <w:trPr>
          <w:trHeight w:val="385"/>
          <w:ins w:id="11952" w:author="V2" w:date="2025-04-14T14:19:00Z" w16du:dateUtc="2025-04-14T19:19:00Z"/>
        </w:trPr>
        <w:tc>
          <w:tcPr>
            <w:tcW w:w="900" w:type="dxa"/>
            <w:tcBorders>
              <w:top w:val="nil"/>
              <w:left w:val="nil"/>
              <w:bottom w:val="nil"/>
              <w:right w:val="nil"/>
            </w:tcBorders>
          </w:tcPr>
          <w:p w14:paraId="52869E65" w14:textId="77777777" w:rsidR="00712354" w:rsidRPr="007F7E2B" w:rsidRDefault="00712354">
            <w:pPr>
              <w:spacing w:line="259" w:lineRule="auto"/>
              <w:rPr>
                <w:ins w:id="11953" w:author="V2" w:date="2025-04-14T14:19:00Z" w16du:dateUtc="2025-04-14T19:19:00Z"/>
              </w:rPr>
            </w:pPr>
            <w:ins w:id="11954" w:author="V2" w:date="2025-04-14T14:19:00Z" w16du:dateUtc="2025-04-14T19:19:00Z">
              <w:r w:rsidRPr="007F7E2B">
                <w:rPr>
                  <w:rFonts w:ascii="Arial" w:eastAsia="Arial" w:hAnsi="Arial" w:cs="Arial"/>
                  <w:i/>
                </w:rPr>
                <w:t>%pw</w:t>
              </w:r>
              <w:r w:rsidRPr="007F7E2B">
                <w:rPr>
                  <w:rFonts w:ascii="Arial" w:eastAsia="Arial" w:hAnsi="Arial" w:cs="Arial"/>
                  <w:i/>
                  <w:vertAlign w:val="subscript"/>
                </w:rPr>
                <w:t>r</w:t>
              </w:r>
              <w:r w:rsidRPr="007F7E2B">
                <w:t xml:space="preserve">   </w:t>
              </w:r>
            </w:ins>
          </w:p>
        </w:tc>
        <w:tc>
          <w:tcPr>
            <w:tcW w:w="721" w:type="dxa"/>
            <w:tcBorders>
              <w:top w:val="nil"/>
              <w:left w:val="nil"/>
              <w:bottom w:val="nil"/>
              <w:right w:val="nil"/>
            </w:tcBorders>
          </w:tcPr>
          <w:p w14:paraId="117771DB" w14:textId="77777777" w:rsidR="00712354" w:rsidRPr="007F7E2B" w:rsidRDefault="00712354">
            <w:pPr>
              <w:spacing w:line="259" w:lineRule="auto"/>
              <w:rPr>
                <w:ins w:id="11955" w:author="V2" w:date="2025-04-14T14:19:00Z" w16du:dateUtc="2025-04-14T19:19:00Z"/>
              </w:rPr>
            </w:pPr>
            <w:ins w:id="11956" w:author="V2" w:date="2025-04-14T14:19:00Z" w16du:dateUtc="2025-04-14T19:19:00Z">
              <w:r w:rsidRPr="007F7E2B">
                <w:t xml:space="preserve">=   </w:t>
              </w:r>
            </w:ins>
          </w:p>
        </w:tc>
        <w:tc>
          <w:tcPr>
            <w:tcW w:w="6443" w:type="dxa"/>
            <w:tcBorders>
              <w:top w:val="nil"/>
              <w:left w:val="nil"/>
              <w:bottom w:val="nil"/>
              <w:right w:val="nil"/>
            </w:tcBorders>
          </w:tcPr>
          <w:p w14:paraId="2E57A298" w14:textId="77777777" w:rsidR="00712354" w:rsidRPr="007F7E2B" w:rsidRDefault="00712354">
            <w:pPr>
              <w:spacing w:line="259" w:lineRule="auto"/>
              <w:rPr>
                <w:ins w:id="11957" w:author="V2" w:date="2025-04-14T14:19:00Z" w16du:dateUtc="2025-04-14T19:19:00Z"/>
              </w:rPr>
            </w:pPr>
            <w:ins w:id="11958" w:author="V2" w:date="2025-04-14T14:19:00Z" w16du:dateUtc="2025-04-14T19:19:00Z">
              <w:r w:rsidRPr="007F7E2B">
                <w:t>The percentage of wood by volume in size class r. m</w:t>
              </w:r>
              <w:r w:rsidRPr="007F7E2B">
                <w:rPr>
                  <w:vertAlign w:val="superscript"/>
                </w:rPr>
                <w:t>3</w:t>
              </w:r>
              <w:r w:rsidRPr="007F7E2B">
                <w:t>/m</w:t>
              </w:r>
              <w:r w:rsidRPr="007F7E2B">
                <w:rPr>
                  <w:vertAlign w:val="superscript"/>
                </w:rPr>
                <w:t>3</w:t>
              </w:r>
              <w:r w:rsidRPr="007F7E2B">
                <w:t xml:space="preserve"> </w:t>
              </w:r>
            </w:ins>
          </w:p>
        </w:tc>
        <w:tc>
          <w:tcPr>
            <w:tcW w:w="634" w:type="dxa"/>
            <w:tcBorders>
              <w:top w:val="nil"/>
              <w:left w:val="nil"/>
              <w:bottom w:val="nil"/>
              <w:right w:val="nil"/>
            </w:tcBorders>
          </w:tcPr>
          <w:p w14:paraId="7305785C" w14:textId="77777777" w:rsidR="00712354" w:rsidRPr="007F7E2B" w:rsidRDefault="00712354">
            <w:pPr>
              <w:spacing w:after="160" w:line="259" w:lineRule="auto"/>
              <w:rPr>
                <w:ins w:id="11959" w:author="V2" w:date="2025-04-14T14:19:00Z" w16du:dateUtc="2025-04-14T19:19:00Z"/>
              </w:rPr>
            </w:pPr>
          </w:p>
        </w:tc>
      </w:tr>
      <w:tr w:rsidR="00712354" w:rsidRPr="007F7E2B" w14:paraId="7C79E5E2" w14:textId="77777777">
        <w:trPr>
          <w:trHeight w:val="330"/>
          <w:ins w:id="11960" w:author="V2" w:date="2025-04-14T14:19:00Z" w16du:dateUtc="2025-04-14T19:19:00Z"/>
        </w:trPr>
        <w:tc>
          <w:tcPr>
            <w:tcW w:w="900" w:type="dxa"/>
            <w:tcBorders>
              <w:top w:val="nil"/>
              <w:left w:val="nil"/>
              <w:bottom w:val="nil"/>
              <w:right w:val="nil"/>
            </w:tcBorders>
          </w:tcPr>
          <w:p w14:paraId="4A465ABD" w14:textId="77777777" w:rsidR="00712354" w:rsidRPr="007F7E2B" w:rsidRDefault="00712354">
            <w:pPr>
              <w:spacing w:line="259" w:lineRule="auto"/>
              <w:rPr>
                <w:ins w:id="11961" w:author="V2" w:date="2025-04-14T14:19:00Z" w16du:dateUtc="2025-04-14T19:19:00Z"/>
              </w:rPr>
            </w:pPr>
            <w:ins w:id="11962" w:author="V2" w:date="2025-04-14T14:19:00Z" w16du:dateUtc="2025-04-14T19:19:00Z">
              <w:r w:rsidRPr="007F7E2B">
                <w:rPr>
                  <w:rFonts w:ascii="Arial" w:eastAsia="Arial" w:hAnsi="Arial" w:cs="Arial"/>
                  <w:i/>
                </w:rPr>
                <w:t>WM</w:t>
              </w:r>
              <w:r w:rsidRPr="007F7E2B">
                <w:rPr>
                  <w:rFonts w:ascii="Arial" w:eastAsia="Arial" w:hAnsi="Arial" w:cs="Arial"/>
                  <w:i/>
                  <w:vertAlign w:val="subscript"/>
                </w:rPr>
                <w:t>ap</w:t>
              </w:r>
              <w:r w:rsidRPr="007F7E2B">
                <w:rPr>
                  <w:rFonts w:ascii="Arial" w:eastAsia="Arial" w:hAnsi="Arial" w:cs="Arial"/>
                  <w:i/>
                </w:rPr>
                <w:t xml:space="preserve"> </w:t>
              </w:r>
              <w:r w:rsidRPr="007F7E2B">
                <w:t xml:space="preserve">  </w:t>
              </w:r>
            </w:ins>
          </w:p>
        </w:tc>
        <w:tc>
          <w:tcPr>
            <w:tcW w:w="721" w:type="dxa"/>
            <w:tcBorders>
              <w:top w:val="nil"/>
              <w:left w:val="nil"/>
              <w:bottom w:val="nil"/>
              <w:right w:val="nil"/>
            </w:tcBorders>
          </w:tcPr>
          <w:p w14:paraId="0813D357" w14:textId="77777777" w:rsidR="00712354" w:rsidRPr="007F7E2B" w:rsidRDefault="00712354">
            <w:pPr>
              <w:spacing w:line="259" w:lineRule="auto"/>
              <w:rPr>
                <w:ins w:id="11963" w:author="V2" w:date="2025-04-14T14:19:00Z" w16du:dateUtc="2025-04-14T19:19:00Z"/>
              </w:rPr>
            </w:pPr>
            <w:ins w:id="11964" w:author="V2" w:date="2025-04-14T14:19:00Z" w16du:dateUtc="2025-04-14T19:19:00Z">
              <w:r w:rsidRPr="007F7E2B">
                <w:t xml:space="preserve">=   </w:t>
              </w:r>
            </w:ins>
          </w:p>
        </w:tc>
        <w:tc>
          <w:tcPr>
            <w:tcW w:w="6443" w:type="dxa"/>
            <w:tcBorders>
              <w:top w:val="nil"/>
              <w:left w:val="nil"/>
              <w:bottom w:val="nil"/>
              <w:right w:val="nil"/>
            </w:tcBorders>
          </w:tcPr>
          <w:p w14:paraId="7B9F5970" w14:textId="77777777" w:rsidR="00712354" w:rsidRPr="007F7E2B" w:rsidRDefault="00712354">
            <w:pPr>
              <w:spacing w:line="259" w:lineRule="auto"/>
              <w:rPr>
                <w:ins w:id="11965" w:author="V2" w:date="2025-04-14T14:19:00Z" w16du:dateUtc="2025-04-14T19:19:00Z"/>
              </w:rPr>
            </w:pPr>
            <w:ins w:id="11966" w:author="V2" w:date="2025-04-14T14:19:00Z" w16du:dateUtc="2025-04-14T19:19:00Z">
              <w:r w:rsidRPr="007F7E2B">
                <w:t>The average density of the dry wood in piles, t/m</w:t>
              </w:r>
              <w:r w:rsidRPr="007F7E2B">
                <w:rPr>
                  <w:vertAlign w:val="superscript"/>
                </w:rPr>
                <w:t xml:space="preserve">3 </w:t>
              </w:r>
            </w:ins>
          </w:p>
        </w:tc>
        <w:tc>
          <w:tcPr>
            <w:tcW w:w="634" w:type="dxa"/>
            <w:tcBorders>
              <w:top w:val="nil"/>
              <w:left w:val="nil"/>
              <w:bottom w:val="nil"/>
              <w:right w:val="nil"/>
            </w:tcBorders>
          </w:tcPr>
          <w:p w14:paraId="2B371DAB" w14:textId="77777777" w:rsidR="00712354" w:rsidRPr="007F7E2B" w:rsidRDefault="00712354">
            <w:pPr>
              <w:spacing w:after="160" w:line="259" w:lineRule="auto"/>
              <w:rPr>
                <w:ins w:id="11967" w:author="V2" w:date="2025-04-14T14:19:00Z" w16du:dateUtc="2025-04-14T19:19:00Z"/>
              </w:rPr>
            </w:pPr>
          </w:p>
        </w:tc>
      </w:tr>
    </w:tbl>
    <w:p w14:paraId="6B751B37" w14:textId="77777777" w:rsidR="00712354" w:rsidRPr="007F7E2B" w:rsidRDefault="00712354">
      <w:pPr>
        <w:pStyle w:val="Heading2"/>
        <w:spacing w:after="140"/>
        <w:ind w:left="17"/>
        <w:rPr>
          <w:ins w:id="11968" w:author="V2" w:date="2025-04-14T14:19:00Z" w16du:dateUtc="2025-04-14T19:19:00Z"/>
        </w:rPr>
      </w:pPr>
      <w:bookmarkStart w:id="11969" w:name="_Toc174616159"/>
      <w:bookmarkStart w:id="11970" w:name="_Toc174616575"/>
      <w:bookmarkStart w:id="11971" w:name="_Toc180594300"/>
      <w:bookmarkStart w:id="11972" w:name="_Toc180594707"/>
      <w:ins w:id="11973" w:author="V2" w:date="2025-04-14T14:19:00Z" w16du:dateUtc="2025-04-14T19:19:00Z">
        <w:r w:rsidRPr="007F7E2B">
          <w:t>Statistical Calculations</w:t>
        </w:r>
        <w:bookmarkEnd w:id="11969"/>
        <w:bookmarkEnd w:id="11970"/>
        <w:bookmarkEnd w:id="11971"/>
        <w:bookmarkEnd w:id="11972"/>
        <w:r w:rsidRPr="007F7E2B">
          <w:rPr>
            <w:rFonts w:ascii="Arial" w:eastAsia="Arial" w:hAnsi="Arial" w:cs="Arial"/>
            <w:b w:val="0"/>
          </w:rPr>
          <w:t xml:space="preserve"> </w:t>
        </w:r>
      </w:ins>
    </w:p>
    <w:p w14:paraId="06A20099" w14:textId="77777777" w:rsidR="00712354" w:rsidRPr="007F7E2B" w:rsidRDefault="00712354">
      <w:pPr>
        <w:ind w:left="17"/>
        <w:rPr>
          <w:ins w:id="11974" w:author="V2" w:date="2025-04-14T14:19:00Z" w16du:dateUtc="2025-04-14T19:19:00Z"/>
        </w:rPr>
      </w:pPr>
      <w:ins w:id="11975" w:author="V2" w:date="2025-04-14T14:19:00Z" w16du:dateUtc="2025-04-14T19:19:00Z">
        <w:r w:rsidRPr="007F7E2B">
          <w:t xml:space="preserve">Calculate the standard deviation and the confidence interval for total carbon for each type of dead wood independently. Where the confidence interval exceeds +/- 10% with 90% confidence for any of the dead wood types within the stratum, the project proponent must undertake one or more of three actions: </w:t>
        </w:r>
      </w:ins>
    </w:p>
    <w:p w14:paraId="0FFDAB8D" w14:textId="237C945F" w:rsidR="00712354" w:rsidRPr="007F7E2B" w:rsidRDefault="00712354" w:rsidP="00964B29">
      <w:pPr>
        <w:numPr>
          <w:ilvl w:val="0"/>
          <w:numId w:val="93"/>
        </w:numPr>
        <w:spacing w:before="0" w:after="5" w:line="270" w:lineRule="auto"/>
        <w:ind w:hanging="360"/>
        <w:rPr>
          <w:ins w:id="11976" w:author="V2" w:date="2025-04-14T14:19:00Z" w16du:dateUtc="2025-04-14T19:19:00Z"/>
        </w:rPr>
      </w:pPr>
      <w:ins w:id="11977" w:author="V2" w:date="2025-04-14T14:19:00Z" w16du:dateUtc="2025-04-14T19:19:00Z">
        <w:r w:rsidRPr="007F7E2B">
          <w:t xml:space="preserve">Re-stratify: Where the variance in the samples appears to be correlated to geographic or other factors, re-stratification should be considered, as discussed in the module </w:t>
        </w:r>
        <w:r w:rsidR="00111949" w:rsidRPr="007F7E2B">
          <w:rPr>
            <w:rFonts w:ascii="Arial" w:eastAsia="Arial" w:hAnsi="Arial" w:cs="Arial"/>
            <w:i/>
          </w:rPr>
          <w:t>TRS-1</w:t>
        </w:r>
        <w:r w:rsidRPr="007F7E2B">
          <w:rPr>
            <w:rFonts w:ascii="Arial" w:eastAsia="Arial" w:hAnsi="Arial" w:cs="Arial"/>
            <w:i/>
          </w:rPr>
          <w:t xml:space="preserve"> Methods to Determine Stratification</w:t>
        </w:r>
        <w:r w:rsidRPr="007F7E2B">
          <w:t>.  If re-stratification is undertaken, confidence intervals should be recalculated for the new strata.  Re-stratification requires the installation of further randomly or systematically located plots if the confidence interval in one of the new strata fails to meet the required confidence standards, unless the project proponent chooses to utilize option c, below, for that stratum.</w:t>
        </w:r>
        <w:r w:rsidRPr="007F7E2B">
          <w:rPr>
            <w:rFonts w:ascii="Arial" w:eastAsia="Arial" w:hAnsi="Arial" w:cs="Arial"/>
            <w:b/>
          </w:rPr>
          <w:t xml:space="preserve"> </w:t>
        </w:r>
      </w:ins>
    </w:p>
    <w:p w14:paraId="11AAFC05" w14:textId="599863BA" w:rsidR="00712354" w:rsidRPr="007F7E2B" w:rsidRDefault="00B456FC" w:rsidP="00964B29">
      <w:pPr>
        <w:numPr>
          <w:ilvl w:val="0"/>
          <w:numId w:val="93"/>
        </w:numPr>
        <w:spacing w:before="0" w:after="198" w:line="270" w:lineRule="auto"/>
        <w:ind w:hanging="360"/>
        <w:rPr>
          <w:ins w:id="11978" w:author="V2" w:date="2025-04-14T14:19:00Z" w16du:dateUtc="2025-04-14T19:19:00Z"/>
        </w:rPr>
      </w:pPr>
      <w:ins w:id="11979"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47382" behindDoc="1" locked="0" layoutInCell="1" allowOverlap="1" wp14:anchorId="4F0F8174" wp14:editId="3F688DF1">
              <wp:simplePos x="0" y="0"/>
              <wp:positionH relativeFrom="column">
                <wp:posOffset>800100</wp:posOffset>
              </wp:positionH>
              <wp:positionV relativeFrom="paragraph">
                <wp:posOffset>1081405</wp:posOffset>
              </wp:positionV>
              <wp:extent cx="1778000" cy="406400"/>
              <wp:effectExtent l="0" t="0" r="0" b="0"/>
              <wp:wrapTight wrapText="bothSides">
                <wp:wrapPolygon edited="0">
                  <wp:start x="0" y="0"/>
                  <wp:lineTo x="0" y="20250"/>
                  <wp:lineTo x="21291" y="20250"/>
                  <wp:lineTo x="21291" y="0"/>
                  <wp:lineTo x="0" y="0"/>
                </wp:wrapPolygon>
              </wp:wrapTight>
              <wp:docPr id="2036793278" name="Picture 1" descr="A black tex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93278" name="Picture 1" descr="A black text with a white background&#10;&#10;AI-generated content may be incorrect."/>
                      <pic:cNvPicPr/>
                    </pic:nvPicPr>
                    <pic:blipFill>
                      <a:blip r:embed="rId119">
                        <a:extLst>
                          <a:ext uri="{28A0092B-C50C-407E-A947-70E740481C1C}">
                            <a14:useLocalDpi xmlns:a14="http://schemas.microsoft.com/office/drawing/2010/main" val="0"/>
                          </a:ext>
                        </a:extLst>
                      </a:blip>
                      <a:stretch>
                        <a:fillRect/>
                      </a:stretch>
                    </pic:blipFill>
                    <pic:spPr>
                      <a:xfrm>
                        <a:off x="0" y="0"/>
                        <a:ext cx="1778000" cy="406400"/>
                      </a:xfrm>
                      <a:prstGeom prst="rect">
                        <a:avLst/>
                      </a:prstGeom>
                    </pic:spPr>
                  </pic:pic>
                </a:graphicData>
              </a:graphic>
              <wp14:sizeRelH relativeFrom="page">
                <wp14:pctWidth>0</wp14:pctWidth>
              </wp14:sizeRelH>
              <wp14:sizeRelV relativeFrom="page">
                <wp14:pctHeight>0</wp14:pctHeight>
              </wp14:sizeRelV>
            </wp:anchor>
          </w:drawing>
        </w:r>
        <w:r w:rsidR="00712354" w:rsidRPr="007F7E2B">
          <w:t xml:space="preserve">Increase the number of line segments or samples: Where the variance appears to be inherent to and distributed across the stratum, the project proponent may choose to install further line segments or samples.  An estimate of the required number of further line segments or samples can be calculated, using the equation 8.8, and further line segments or samples installed, located systematically or randomly.  </w:t>
        </w:r>
        <w:r w:rsidR="00712354" w:rsidRPr="007F7E2B">
          <w:rPr>
            <w:b/>
          </w:rPr>
          <w:t xml:space="preserve"> </w:t>
        </w:r>
      </w:ins>
    </w:p>
    <w:p w14:paraId="6792FD58" w14:textId="7367363B" w:rsidR="00712354" w:rsidRPr="007F7E2B" w:rsidRDefault="00712354">
      <w:pPr>
        <w:tabs>
          <w:tab w:val="center" w:pos="2116"/>
          <w:tab w:val="center" w:pos="3622"/>
          <w:tab w:val="center" w:pos="4343"/>
          <w:tab w:val="center" w:pos="5063"/>
          <w:tab w:val="center" w:pos="5783"/>
          <w:tab w:val="center" w:pos="6503"/>
          <w:tab w:val="center" w:pos="7223"/>
          <w:tab w:val="center" w:pos="7943"/>
          <w:tab w:val="center" w:pos="8868"/>
        </w:tabs>
        <w:spacing w:after="129"/>
        <w:rPr>
          <w:ins w:id="11980" w:author="V2" w:date="2025-04-14T14:19:00Z" w16du:dateUtc="2025-04-14T19:19:00Z"/>
        </w:rPr>
      </w:pPr>
      <w:ins w:id="11981" w:author="V2" w:date="2025-04-14T14:19:00Z" w16du:dateUtc="2025-04-14T19:19:00Z">
        <w:r w:rsidRPr="007F7E2B">
          <w:rPr>
            <w:sz w:val="22"/>
          </w:rPr>
          <w:tab/>
        </w:r>
        <w:r w:rsidRPr="007F7E2B">
          <w:tab/>
          <w:t xml:space="preserve"> </w:t>
        </w:r>
        <w:r w:rsidRPr="007F7E2B">
          <w:tab/>
          <w:t xml:space="preserve"> </w:t>
        </w:r>
        <w:r w:rsidRPr="007F7E2B">
          <w:tab/>
          <w:t xml:space="preserve"> </w:t>
        </w:r>
        <w:r w:rsidRPr="007F7E2B">
          <w:tab/>
          <w:t xml:space="preserve"> </w:t>
        </w:r>
        <w:r w:rsidRPr="007F7E2B">
          <w:tab/>
          <w:t xml:space="preserve"> </w:t>
        </w:r>
        <w:r w:rsidRPr="007F7E2B">
          <w:tab/>
          <w:t xml:space="preserve"> </w:t>
        </w:r>
        <w:r w:rsidRPr="007F7E2B">
          <w:tab/>
          <w:t xml:space="preserve">(8.8) </w:t>
        </w:r>
      </w:ins>
    </w:p>
    <w:p w14:paraId="0D0DF549" w14:textId="77777777" w:rsidR="00712354" w:rsidRPr="007F7E2B" w:rsidRDefault="00712354">
      <w:pPr>
        <w:ind w:left="1112"/>
        <w:rPr>
          <w:ins w:id="11982" w:author="V2" w:date="2025-04-14T14:19:00Z" w16du:dateUtc="2025-04-14T19:19:00Z"/>
        </w:rPr>
      </w:pPr>
      <w:ins w:id="11983" w:author="V2" w:date="2025-04-14T14:19:00Z" w16du:dateUtc="2025-04-14T19:19:00Z">
        <w:r w:rsidRPr="007F7E2B">
          <w:t xml:space="preserve">Where </w:t>
        </w:r>
      </w:ins>
    </w:p>
    <w:p w14:paraId="6B879C9A" w14:textId="34E4EF89" w:rsidR="00712354" w:rsidRPr="007F7E2B" w:rsidRDefault="00712354">
      <w:pPr>
        <w:tabs>
          <w:tab w:val="center" w:pos="1173"/>
          <w:tab w:val="center" w:pos="2060"/>
          <w:tab w:val="center" w:pos="4558"/>
        </w:tabs>
        <w:spacing w:after="134"/>
        <w:rPr>
          <w:ins w:id="11984" w:author="V2" w:date="2025-04-14T14:19:00Z" w16du:dateUtc="2025-04-14T19:19:00Z"/>
        </w:rPr>
      </w:pPr>
      <w:ins w:id="11985" w:author="V2" w:date="2025-04-14T14:19:00Z" w16du:dateUtc="2025-04-14T19:19:00Z">
        <w:r w:rsidRPr="007F7E2B">
          <w:rPr>
            <w:sz w:val="22"/>
          </w:rPr>
          <w:tab/>
        </w:r>
        <w:r w:rsidRPr="007F7E2B">
          <w:t xml:space="preserve">N </w:t>
        </w:r>
        <w:r w:rsidRPr="007F7E2B">
          <w:tab/>
          <w:t xml:space="preserve">=  </w:t>
        </w:r>
        <w:r w:rsidRPr="007F7E2B">
          <w:tab/>
        </w:r>
        <w:r w:rsidR="00B456FC" w:rsidRPr="007F7E2B">
          <w:t xml:space="preserve">            </w:t>
        </w:r>
        <w:r w:rsidRPr="007F7E2B">
          <w:t xml:space="preserve">Total number of plots expected to be required </w:t>
        </w:r>
      </w:ins>
    </w:p>
    <w:p w14:paraId="4C8FAACB" w14:textId="6195E76C" w:rsidR="00712354" w:rsidRPr="007F7E2B" w:rsidRDefault="00B456FC" w:rsidP="00B456FC">
      <w:pPr>
        <w:spacing w:after="125"/>
        <w:ind w:left="1980" w:hanging="900"/>
        <w:rPr>
          <w:ins w:id="11986" w:author="V2" w:date="2025-04-14T14:19:00Z" w16du:dateUtc="2025-04-14T19:19:00Z"/>
        </w:rPr>
      </w:pPr>
      <w:ins w:id="11987" w:author="V2" w:date="2025-04-14T14:19:00Z" w16du:dateUtc="2025-04-14T19:19:00Z">
        <w:r w:rsidRPr="007F7E2B">
          <w:t>T</w:t>
        </w:r>
        <w:r w:rsidRPr="007F7E2B">
          <w:tab/>
        </w:r>
        <w:r w:rsidR="00712354" w:rsidRPr="007F7E2B">
          <w:t xml:space="preserve">=  </w:t>
        </w:r>
        <w:r w:rsidR="00712354" w:rsidRPr="007F7E2B">
          <w:tab/>
          <w:t xml:space="preserve">Student t-test 0.90 value for n-1, n being the number of plots already established </w:t>
        </w:r>
      </w:ins>
    </w:p>
    <w:p w14:paraId="060222FD" w14:textId="77777777" w:rsidR="00B456FC" w:rsidRPr="007F7E2B" w:rsidRDefault="00712354">
      <w:pPr>
        <w:spacing w:line="409" w:lineRule="auto"/>
        <w:ind w:left="1112" w:right="2486"/>
        <w:rPr>
          <w:ins w:id="11988" w:author="V2" w:date="2025-04-14T14:19:00Z" w16du:dateUtc="2025-04-14T19:19:00Z"/>
        </w:rPr>
      </w:pPr>
      <w:ins w:id="11989" w:author="V2" w:date="2025-04-14T14:19:00Z" w16du:dateUtc="2025-04-14T19:19:00Z">
        <w:r w:rsidRPr="007F7E2B">
          <w:t xml:space="preserve">s </w:t>
        </w:r>
        <w:r w:rsidR="00B456FC" w:rsidRPr="007F7E2B">
          <w:tab/>
          <w:t xml:space="preserve">          </w:t>
        </w:r>
        <w:r w:rsidRPr="007F7E2B">
          <w:t xml:space="preserve">=  </w:t>
        </w:r>
        <w:r w:rsidRPr="007F7E2B">
          <w:tab/>
          <w:t xml:space="preserve">Standard deviation for the existing plot values </w:t>
        </w:r>
      </w:ins>
    </w:p>
    <w:p w14:paraId="3E98087C" w14:textId="61818BD7" w:rsidR="00712354" w:rsidRPr="007F7E2B" w:rsidRDefault="00712354">
      <w:pPr>
        <w:spacing w:line="409" w:lineRule="auto"/>
        <w:ind w:left="1112" w:right="2486"/>
        <w:rPr>
          <w:ins w:id="11990" w:author="V2" w:date="2025-04-14T14:19:00Z" w16du:dateUtc="2025-04-14T19:19:00Z"/>
        </w:rPr>
      </w:pPr>
      <w:ins w:id="11991" w:author="V2" w:date="2025-04-14T14:19:00Z" w16du:dateUtc="2025-04-14T19:19:00Z">
        <w:r w:rsidRPr="007F7E2B">
          <w:t>m</w:t>
        </w:r>
        <w:r w:rsidR="00B456FC" w:rsidRPr="007F7E2B">
          <w:tab/>
          <w:t xml:space="preserve">         </w:t>
        </w:r>
        <w:r w:rsidRPr="007F7E2B">
          <w:t xml:space="preserve">= </w:t>
        </w:r>
        <w:r w:rsidR="00B456FC" w:rsidRPr="007F7E2B">
          <w:tab/>
        </w:r>
        <w:r w:rsidRPr="007F7E2B">
          <w:t xml:space="preserve"> </w:t>
        </w:r>
        <w:r w:rsidRPr="007F7E2B">
          <w:tab/>
          <w:t xml:space="preserve">Mean value of the variable from the existing plots </w:t>
        </w:r>
      </w:ins>
    </w:p>
    <w:p w14:paraId="698A559C" w14:textId="77777777" w:rsidR="00712354" w:rsidRPr="007F7E2B" w:rsidRDefault="00712354">
      <w:pPr>
        <w:spacing w:after="136"/>
        <w:ind w:left="17"/>
        <w:rPr>
          <w:ins w:id="11992" w:author="V2" w:date="2025-04-14T14:19:00Z" w16du:dateUtc="2025-04-14T19:19:00Z"/>
        </w:rPr>
      </w:pPr>
      <w:ins w:id="11993" w:author="V2" w:date="2025-04-14T14:19:00Z" w16du:dateUtc="2025-04-14T19:19:00Z">
        <w:r w:rsidRPr="007F7E2B">
          <w:lastRenderedPageBreak/>
          <w:t xml:space="preserve">Recalculate the value of </w:t>
        </w:r>
        <w:r w:rsidRPr="007F7E2B">
          <w:rPr>
            <w:rFonts w:ascii="Arial" w:eastAsia="Arial" w:hAnsi="Arial" w:cs="Arial"/>
            <w:i/>
          </w:rPr>
          <w:t>wv</w:t>
        </w:r>
        <w:r w:rsidRPr="007F7E2B">
          <w:rPr>
            <w:rFonts w:ascii="Arial" w:eastAsia="Arial" w:hAnsi="Arial" w:cs="Arial"/>
            <w:i/>
            <w:vertAlign w:val="subscript"/>
          </w:rPr>
          <w:t>s</w:t>
        </w:r>
        <w:r w:rsidRPr="007F7E2B">
          <w:rPr>
            <w:vertAlign w:val="subscript"/>
          </w:rPr>
          <w:t xml:space="preserve"> </w:t>
        </w:r>
        <w:r w:rsidRPr="007F7E2B">
          <w:t>, pv</w:t>
        </w:r>
        <w:r w:rsidRPr="007F7E2B">
          <w:rPr>
            <w:vertAlign w:val="subscript"/>
          </w:rPr>
          <w:t xml:space="preserve">r  </w:t>
        </w:r>
        <w:r w:rsidRPr="007F7E2B">
          <w:t xml:space="preserve">or DWs </w:t>
        </w:r>
      </w:ins>
    </w:p>
    <w:p w14:paraId="7B033655" w14:textId="77777777" w:rsidR="00712354" w:rsidRPr="007F7E2B" w:rsidRDefault="00712354" w:rsidP="00964B29">
      <w:pPr>
        <w:numPr>
          <w:ilvl w:val="0"/>
          <w:numId w:val="93"/>
        </w:numPr>
        <w:spacing w:before="0" w:after="5" w:line="270" w:lineRule="auto"/>
        <w:ind w:hanging="360"/>
        <w:rPr>
          <w:ins w:id="11994" w:author="V2" w:date="2025-04-14T14:19:00Z" w16du:dateUtc="2025-04-14T19:19:00Z"/>
        </w:rPr>
      </w:pPr>
      <w:ins w:id="11995" w:author="V2" w:date="2025-04-14T14:19:00Z" w16du:dateUtc="2025-04-14T19:19:00Z">
        <w:r w:rsidRPr="007F7E2B">
          <w:t>In some cases, due to project size or other factors, installing enough lines or samples to meet the required confidence interval for a given dead wood type may not be economically viable.  In these cases, the project proponent may proceed with data gathered to a lower confidence interval.  However, the project proponent must recalculate the total estimated biomass for the relevant dead wood type (</w:t>
        </w:r>
        <w:r w:rsidRPr="007F7E2B">
          <w:rPr>
            <w:rFonts w:ascii="Arial" w:eastAsia="Arial" w:hAnsi="Arial" w:cs="Arial"/>
            <w:i/>
          </w:rPr>
          <w:t>wv</w:t>
        </w:r>
        <w:r w:rsidRPr="007F7E2B">
          <w:rPr>
            <w:rFonts w:ascii="Arial" w:eastAsia="Arial" w:hAnsi="Arial" w:cs="Arial"/>
            <w:i/>
            <w:vertAlign w:val="subscript"/>
          </w:rPr>
          <w:t>s</w:t>
        </w:r>
        <w:r w:rsidRPr="007F7E2B">
          <w:rPr>
            <w:vertAlign w:val="subscript"/>
          </w:rPr>
          <w:t xml:space="preserve"> </w:t>
        </w:r>
        <w:r w:rsidRPr="007F7E2B">
          <w:t>, pv</w:t>
        </w:r>
        <w:r w:rsidRPr="007F7E2B">
          <w:rPr>
            <w:vertAlign w:val="subscript"/>
          </w:rPr>
          <w:t xml:space="preserve">r </w:t>
        </w:r>
        <w:r w:rsidRPr="007F7E2B">
          <w:t>or DWs) as follows:</w:t>
        </w:r>
        <w:r w:rsidRPr="007F7E2B">
          <w:rPr>
            <w:rFonts w:ascii="Arial" w:eastAsia="Arial" w:hAnsi="Arial" w:cs="Arial"/>
            <w:b/>
          </w:rPr>
          <w:t xml:space="preserve"> </w:t>
        </w:r>
      </w:ins>
    </w:p>
    <w:p w14:paraId="454853F7" w14:textId="77777777" w:rsidR="00712354" w:rsidRPr="007F7E2B" w:rsidRDefault="00712354">
      <w:pPr>
        <w:spacing w:after="21" w:line="259" w:lineRule="auto"/>
        <w:ind w:left="1102"/>
        <w:rPr>
          <w:ins w:id="11996" w:author="V2" w:date="2025-04-14T14:19:00Z" w16du:dateUtc="2025-04-14T19:19:00Z"/>
        </w:rPr>
      </w:pPr>
      <w:ins w:id="11997" w:author="V2" w:date="2025-04-14T14:19:00Z" w16du:dateUtc="2025-04-14T19:19:00Z">
        <w:r w:rsidRPr="007F7E2B">
          <w:rPr>
            <w:rFonts w:ascii="Arial" w:eastAsia="Arial" w:hAnsi="Arial" w:cs="Arial"/>
            <w:b/>
          </w:rPr>
          <w:t xml:space="preserve"> </w:t>
        </w:r>
      </w:ins>
    </w:p>
    <w:p w14:paraId="5F8F017D" w14:textId="5BC0FFD8" w:rsidR="00F42377" w:rsidRPr="007F7E2B" w:rsidRDefault="00712354" w:rsidP="00964B29">
      <w:pPr>
        <w:numPr>
          <w:ilvl w:val="1"/>
          <w:numId w:val="94"/>
        </w:numPr>
        <w:spacing w:before="0" w:after="5" w:line="325" w:lineRule="auto"/>
        <w:ind w:hanging="360"/>
        <w:rPr>
          <w:ins w:id="11998" w:author="V2" w:date="2025-04-14T14:19:00Z" w16du:dateUtc="2025-04-14T19:19:00Z"/>
        </w:rPr>
      </w:pPr>
      <w:ins w:id="11999" w:author="V2" w:date="2025-04-14T14:19:00Z" w16du:dateUtc="2025-04-14T19:19:00Z">
        <w:r w:rsidRPr="007F7E2B">
          <w:t xml:space="preserve">Where sampling is undertaken prior to the project start date to determine the baseline: </w:t>
        </w:r>
      </w:ins>
    </w:p>
    <w:p w14:paraId="02C9F297" w14:textId="1623E5F3" w:rsidR="00712354" w:rsidRPr="007F7E2B" w:rsidRDefault="00F42377" w:rsidP="00F42377">
      <w:pPr>
        <w:spacing w:before="0" w:after="5" w:line="325" w:lineRule="auto"/>
        <w:ind w:left="1462"/>
        <w:jc w:val="right"/>
        <w:rPr>
          <w:ins w:id="12000" w:author="V2" w:date="2025-04-14T14:19:00Z" w16du:dateUtc="2025-04-14T19:19:00Z"/>
        </w:rPr>
      </w:pPr>
      <w:ins w:id="12001" w:author="V2" w:date="2025-04-14T14:19:00Z" w16du:dateUtc="2025-04-14T19:19:00Z">
        <w:r w:rsidRPr="007F7E2B">
          <w:rPr>
            <w:noProof/>
          </w:rPr>
          <w:drawing>
            <wp:anchor distT="0" distB="0" distL="114300" distR="114300" simplePos="0" relativeHeight="251748406" behindDoc="1" locked="0" layoutInCell="1" allowOverlap="1" wp14:anchorId="55292302" wp14:editId="7C55A4B4">
              <wp:simplePos x="0" y="0"/>
              <wp:positionH relativeFrom="column">
                <wp:posOffset>895350</wp:posOffset>
              </wp:positionH>
              <wp:positionV relativeFrom="paragraph">
                <wp:posOffset>5715</wp:posOffset>
              </wp:positionV>
              <wp:extent cx="2273417" cy="330217"/>
              <wp:effectExtent l="0" t="0" r="0" b="0"/>
              <wp:wrapTight wrapText="bothSides">
                <wp:wrapPolygon edited="0">
                  <wp:start x="0" y="0"/>
                  <wp:lineTo x="0" y="19938"/>
                  <wp:lineTo x="21359" y="19938"/>
                  <wp:lineTo x="21359" y="0"/>
                  <wp:lineTo x="0" y="0"/>
                </wp:wrapPolygon>
              </wp:wrapTight>
              <wp:docPr id="777923474"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23474" name="Picture 1" descr="A black and white text&#10;&#10;AI-generated content may be incorrect."/>
                      <pic:cNvPicPr/>
                    </pic:nvPicPr>
                    <pic:blipFill>
                      <a:blip r:embed="rId120">
                        <a:extLst>
                          <a:ext uri="{28A0092B-C50C-407E-A947-70E740481C1C}">
                            <a14:useLocalDpi xmlns:a14="http://schemas.microsoft.com/office/drawing/2010/main" val="0"/>
                          </a:ext>
                        </a:extLst>
                      </a:blip>
                      <a:stretch>
                        <a:fillRect/>
                      </a:stretch>
                    </pic:blipFill>
                    <pic:spPr>
                      <a:xfrm>
                        <a:off x="0" y="0"/>
                        <a:ext cx="2273417" cy="330217"/>
                      </a:xfrm>
                      <a:prstGeom prst="rect">
                        <a:avLst/>
                      </a:prstGeom>
                    </pic:spPr>
                  </pic:pic>
                </a:graphicData>
              </a:graphic>
              <wp14:sizeRelH relativeFrom="page">
                <wp14:pctWidth>0</wp14:pctWidth>
              </wp14:sizeRelH>
              <wp14:sizeRelV relativeFrom="page">
                <wp14:pctHeight>0</wp14:pctHeight>
              </wp14:sizeRelV>
            </wp:anchor>
          </w:drawing>
        </w:r>
        <w:r w:rsidRPr="007F7E2B">
          <w:t xml:space="preserve"> </w:t>
        </w:r>
        <w:r w:rsidR="00712354" w:rsidRPr="007F7E2B">
          <w:t xml:space="preserve">(8.9) </w:t>
        </w:r>
      </w:ins>
    </w:p>
    <w:p w14:paraId="4F25A140" w14:textId="77777777" w:rsidR="00F42377" w:rsidRPr="007F7E2B" w:rsidRDefault="00712354">
      <w:pPr>
        <w:spacing w:after="57" w:line="352" w:lineRule="auto"/>
        <w:ind w:left="1472" w:right="1749"/>
        <w:rPr>
          <w:ins w:id="12002" w:author="V2" w:date="2025-04-14T14:19:00Z" w16du:dateUtc="2025-04-14T19:19:00Z"/>
        </w:rPr>
      </w:pPr>
      <w:ins w:id="12003" w:author="V2" w:date="2025-04-14T14:19:00Z" w16du:dateUtc="2025-04-14T19:19:00Z">
        <w:r w:rsidRPr="007F7E2B">
          <w:t xml:space="preserve">Where: </w:t>
        </w:r>
      </w:ins>
    </w:p>
    <w:p w14:paraId="1CF7C855" w14:textId="77777777" w:rsidR="00F42377" w:rsidRPr="007F7E2B" w:rsidRDefault="00712354">
      <w:pPr>
        <w:spacing w:after="57" w:line="352" w:lineRule="auto"/>
        <w:ind w:left="1472" w:right="1749"/>
        <w:rPr>
          <w:ins w:id="12004" w:author="V2" w:date="2025-04-14T14:19:00Z" w16du:dateUtc="2025-04-14T19:19:00Z"/>
        </w:rPr>
      </w:pPr>
      <w:ins w:id="12005" w:author="V2" w:date="2025-04-14T14:19:00Z" w16du:dateUtc="2025-04-14T19:19:00Z">
        <w:r w:rsidRPr="007F7E2B">
          <w:rPr>
            <w:rFonts w:ascii="Arial" w:eastAsia="Arial" w:hAnsi="Arial" w:cs="Arial"/>
            <w:i/>
          </w:rPr>
          <w:t>total</w:t>
        </w:r>
        <w:r w:rsidRPr="007F7E2B">
          <w:t xml:space="preserve"> </w:t>
        </w:r>
        <w:r w:rsidRPr="007F7E2B">
          <w:tab/>
          <w:t xml:space="preserve">=   </w:t>
        </w:r>
        <w:r w:rsidRPr="007F7E2B">
          <w:tab/>
        </w:r>
        <w:r w:rsidRPr="007F7E2B">
          <w:rPr>
            <w:rFonts w:ascii="Arial" w:eastAsia="Arial" w:hAnsi="Arial" w:cs="Arial"/>
            <w:i/>
          </w:rPr>
          <w:t>wv</w:t>
        </w:r>
        <w:r w:rsidRPr="007F7E2B">
          <w:rPr>
            <w:rFonts w:ascii="Arial" w:eastAsia="Arial" w:hAnsi="Arial" w:cs="Arial"/>
            <w:i/>
            <w:vertAlign w:val="subscript"/>
          </w:rPr>
          <w:t>s</w:t>
        </w:r>
        <w:r w:rsidRPr="007F7E2B">
          <w:rPr>
            <w:vertAlign w:val="subscript"/>
          </w:rPr>
          <w:t xml:space="preserve"> </w:t>
        </w:r>
        <w:r w:rsidRPr="007F7E2B">
          <w:t>, pv</w:t>
        </w:r>
        <w:r w:rsidRPr="007F7E2B">
          <w:rPr>
            <w:vertAlign w:val="subscript"/>
          </w:rPr>
          <w:t xml:space="preserve">r </w:t>
        </w:r>
        <w:r w:rsidRPr="007F7E2B">
          <w:t xml:space="preserve">or DWs </w:t>
        </w:r>
      </w:ins>
    </w:p>
    <w:p w14:paraId="186C45C0" w14:textId="2C1AD8B1" w:rsidR="00712354" w:rsidRPr="007F7E2B" w:rsidRDefault="00712354">
      <w:pPr>
        <w:spacing w:after="57" w:line="352" w:lineRule="auto"/>
        <w:ind w:left="1472" w:right="1749"/>
        <w:rPr>
          <w:ins w:id="12006" w:author="V2" w:date="2025-04-14T14:19:00Z" w16du:dateUtc="2025-04-14T19:19:00Z"/>
        </w:rPr>
      </w:pPr>
      <w:ins w:id="12007" w:author="V2" w:date="2025-04-14T14:19:00Z" w16du:dateUtc="2025-04-14T19:19:00Z">
        <w:r w:rsidRPr="007F7E2B">
          <w:rPr>
            <w:rFonts w:ascii="Arial" w:eastAsia="Arial" w:hAnsi="Arial" w:cs="Arial"/>
            <w:i/>
          </w:rPr>
          <w:t>ci</w:t>
        </w:r>
        <w:r w:rsidRPr="007F7E2B">
          <w:t xml:space="preserve">   </w:t>
        </w:r>
        <w:r w:rsidRPr="007F7E2B">
          <w:tab/>
          <w:t xml:space="preserve">=   </w:t>
        </w:r>
        <w:r w:rsidRPr="007F7E2B">
          <w:tab/>
          <w:t xml:space="preserve">The calculated confidence interval at 90% confidence </w:t>
        </w:r>
      </w:ins>
    </w:p>
    <w:p w14:paraId="0CBCA7C1" w14:textId="1C39F034" w:rsidR="00712354" w:rsidRPr="007F7E2B" w:rsidRDefault="00F42377" w:rsidP="00964B29">
      <w:pPr>
        <w:numPr>
          <w:ilvl w:val="1"/>
          <w:numId w:val="94"/>
        </w:numPr>
        <w:spacing w:before="0" w:after="176" w:line="270" w:lineRule="auto"/>
        <w:ind w:hanging="360"/>
        <w:rPr>
          <w:ins w:id="12008" w:author="V2" w:date="2025-04-14T14:19:00Z" w16du:dateUtc="2025-04-14T19:19:00Z"/>
        </w:rPr>
      </w:pPr>
      <w:ins w:id="12009"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49430" behindDoc="1" locked="0" layoutInCell="1" allowOverlap="1" wp14:anchorId="062F65C3" wp14:editId="02CD7DA0">
              <wp:simplePos x="0" y="0"/>
              <wp:positionH relativeFrom="column">
                <wp:posOffset>977900</wp:posOffset>
              </wp:positionH>
              <wp:positionV relativeFrom="paragraph">
                <wp:posOffset>473075</wp:posOffset>
              </wp:positionV>
              <wp:extent cx="2254250" cy="361950"/>
              <wp:effectExtent l="0" t="0" r="0" b="0"/>
              <wp:wrapTight wrapText="bothSides">
                <wp:wrapPolygon edited="0">
                  <wp:start x="0" y="0"/>
                  <wp:lineTo x="0" y="20463"/>
                  <wp:lineTo x="21357" y="20463"/>
                  <wp:lineTo x="21357" y="0"/>
                  <wp:lineTo x="0" y="0"/>
                </wp:wrapPolygon>
              </wp:wrapTight>
              <wp:docPr id="1465605330"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5330" name="Picture 1" descr="A black and white text&#10;&#10;AI-generated content may be incorrect."/>
                      <pic:cNvPicPr/>
                    </pic:nvPicPr>
                    <pic:blipFill>
                      <a:blip r:embed="rId121">
                        <a:extLst>
                          <a:ext uri="{28A0092B-C50C-407E-A947-70E740481C1C}">
                            <a14:useLocalDpi xmlns:a14="http://schemas.microsoft.com/office/drawing/2010/main" val="0"/>
                          </a:ext>
                        </a:extLst>
                      </a:blip>
                      <a:stretch>
                        <a:fillRect/>
                      </a:stretch>
                    </pic:blipFill>
                    <pic:spPr>
                      <a:xfrm>
                        <a:off x="0" y="0"/>
                        <a:ext cx="2254250" cy="361950"/>
                      </a:xfrm>
                      <a:prstGeom prst="rect">
                        <a:avLst/>
                      </a:prstGeom>
                    </pic:spPr>
                  </pic:pic>
                </a:graphicData>
              </a:graphic>
              <wp14:sizeRelH relativeFrom="page">
                <wp14:pctWidth>0</wp14:pctWidth>
              </wp14:sizeRelH>
              <wp14:sizeRelV relativeFrom="page">
                <wp14:pctHeight>0</wp14:pctHeight>
              </wp14:sizeRelV>
            </wp:anchor>
          </w:drawing>
        </w:r>
        <w:r w:rsidR="00712354" w:rsidRPr="007F7E2B">
          <w:t>Where sampling is undertaken after the project start date to determine carbon under the project scenario:</w:t>
        </w:r>
        <w:r w:rsidR="00712354" w:rsidRPr="007F7E2B">
          <w:rPr>
            <w:rFonts w:ascii="Arial" w:eastAsia="Arial" w:hAnsi="Arial" w:cs="Arial"/>
            <w:b/>
          </w:rPr>
          <w:t xml:space="preserve"> </w:t>
        </w:r>
      </w:ins>
    </w:p>
    <w:p w14:paraId="3C7C48CB" w14:textId="3C477400" w:rsidR="00712354" w:rsidRPr="007F7E2B" w:rsidRDefault="00712354">
      <w:pPr>
        <w:tabs>
          <w:tab w:val="center" w:pos="2771"/>
          <w:tab w:val="center" w:pos="4343"/>
          <w:tab w:val="center" w:pos="5063"/>
          <w:tab w:val="center" w:pos="5783"/>
          <w:tab w:val="center" w:pos="6503"/>
          <w:tab w:val="center" w:pos="7223"/>
          <w:tab w:val="center" w:pos="8203"/>
        </w:tabs>
        <w:spacing w:after="110" w:line="259" w:lineRule="auto"/>
        <w:rPr>
          <w:ins w:id="12010" w:author="V2" w:date="2025-04-14T14:19:00Z" w16du:dateUtc="2025-04-14T19:19:00Z"/>
        </w:rPr>
      </w:pPr>
      <w:ins w:id="12011" w:author="V2" w:date="2025-04-14T14:19:00Z" w16du:dateUtc="2025-04-14T19:19:00Z">
        <w:r w:rsidRPr="007F7E2B">
          <w:rPr>
            <w:sz w:val="22"/>
          </w:rPr>
          <w:tab/>
        </w:r>
        <w:r w:rsidRPr="007F7E2B">
          <w:t xml:space="preserve"> </w:t>
        </w:r>
        <w:r w:rsidRPr="007F7E2B">
          <w:tab/>
          <w:t xml:space="preserve"> </w:t>
        </w:r>
        <w:r w:rsidRPr="007F7E2B">
          <w:tab/>
          <w:t xml:space="preserve"> </w:t>
        </w:r>
        <w:r w:rsidRPr="007F7E2B">
          <w:tab/>
          <w:t xml:space="preserve"> </w:t>
        </w:r>
        <w:r w:rsidRPr="007F7E2B">
          <w:tab/>
          <w:t xml:space="preserve"> </w:t>
        </w:r>
        <w:r w:rsidRPr="007F7E2B">
          <w:tab/>
          <w:t xml:space="preserve">(8.10) </w:t>
        </w:r>
      </w:ins>
    </w:p>
    <w:p w14:paraId="7EA5D520" w14:textId="77777777" w:rsidR="00F42377" w:rsidRPr="007F7E2B" w:rsidRDefault="00712354">
      <w:pPr>
        <w:spacing w:after="133"/>
        <w:ind w:left="1472" w:right="1693"/>
        <w:rPr>
          <w:ins w:id="12012" w:author="V2" w:date="2025-04-14T14:19:00Z" w16du:dateUtc="2025-04-14T19:19:00Z"/>
        </w:rPr>
      </w:pPr>
      <w:ins w:id="12013" w:author="V2" w:date="2025-04-14T14:19:00Z" w16du:dateUtc="2025-04-14T19:19:00Z">
        <w:r w:rsidRPr="007F7E2B">
          <w:t xml:space="preserve">Where </w:t>
        </w:r>
      </w:ins>
    </w:p>
    <w:p w14:paraId="2C6543C3" w14:textId="587E418E" w:rsidR="00F42377" w:rsidRPr="007F7E2B" w:rsidRDefault="00712354">
      <w:pPr>
        <w:spacing w:after="133"/>
        <w:ind w:left="1472" w:right="1693"/>
        <w:rPr>
          <w:ins w:id="12014" w:author="V2" w:date="2025-04-14T14:19:00Z" w16du:dateUtc="2025-04-14T19:19:00Z"/>
        </w:rPr>
      </w:pPr>
      <w:ins w:id="12015" w:author="V2" w:date="2025-04-14T14:19:00Z" w16du:dateUtc="2025-04-14T19:19:00Z">
        <w:r w:rsidRPr="007F7E2B">
          <w:rPr>
            <w:rFonts w:ascii="Arial" w:eastAsia="Arial" w:hAnsi="Arial" w:cs="Arial"/>
            <w:i/>
          </w:rPr>
          <w:t>total</w:t>
        </w:r>
        <w:r w:rsidRPr="007F7E2B">
          <w:t xml:space="preserve"> </w:t>
        </w:r>
        <w:r w:rsidRPr="007F7E2B">
          <w:tab/>
          <w:t xml:space="preserve">=   </w:t>
        </w:r>
        <w:r w:rsidRPr="007F7E2B">
          <w:tab/>
        </w:r>
        <w:r w:rsidRPr="007F7E2B">
          <w:rPr>
            <w:rFonts w:ascii="Arial" w:eastAsia="Arial" w:hAnsi="Arial" w:cs="Arial"/>
            <w:i/>
          </w:rPr>
          <w:t>wv</w:t>
        </w:r>
        <w:r w:rsidRPr="007F7E2B">
          <w:rPr>
            <w:rFonts w:ascii="Arial" w:eastAsia="Arial" w:hAnsi="Arial" w:cs="Arial"/>
            <w:i/>
            <w:vertAlign w:val="subscript"/>
          </w:rPr>
          <w:t>s</w:t>
        </w:r>
        <w:r w:rsidRPr="007F7E2B">
          <w:rPr>
            <w:vertAlign w:val="subscript"/>
          </w:rPr>
          <w:t xml:space="preserve"> </w:t>
        </w:r>
        <w:r w:rsidRPr="007F7E2B">
          <w:t>, pv</w:t>
        </w:r>
        <w:r w:rsidRPr="007F7E2B">
          <w:rPr>
            <w:vertAlign w:val="subscript"/>
          </w:rPr>
          <w:t xml:space="preserve">r </w:t>
        </w:r>
        <w:r w:rsidRPr="007F7E2B">
          <w:t xml:space="preserve">or DWs </w:t>
        </w:r>
      </w:ins>
    </w:p>
    <w:p w14:paraId="070157A3" w14:textId="433D940B" w:rsidR="00712354" w:rsidRPr="007F7E2B" w:rsidRDefault="00712354">
      <w:pPr>
        <w:spacing w:after="133"/>
        <w:ind w:left="1472" w:right="1693"/>
        <w:rPr>
          <w:ins w:id="12016" w:author="V2" w:date="2025-04-14T14:19:00Z" w16du:dateUtc="2025-04-14T19:19:00Z"/>
        </w:rPr>
      </w:pPr>
      <w:ins w:id="12017" w:author="V2" w:date="2025-04-14T14:19:00Z" w16du:dateUtc="2025-04-14T19:19:00Z">
        <w:r w:rsidRPr="007F7E2B">
          <w:rPr>
            <w:rFonts w:ascii="Arial" w:eastAsia="Arial" w:hAnsi="Arial" w:cs="Arial"/>
            <w:i/>
          </w:rPr>
          <w:t>ci</w:t>
        </w:r>
        <w:r w:rsidRPr="007F7E2B">
          <w:t xml:space="preserve">   </w:t>
        </w:r>
        <w:r w:rsidRPr="007F7E2B">
          <w:tab/>
          <w:t xml:space="preserve">=   </w:t>
        </w:r>
        <w:r w:rsidRPr="007F7E2B">
          <w:tab/>
          <w:t xml:space="preserve">The calculated confidence interval at 90% confidence. </w:t>
        </w:r>
      </w:ins>
    </w:p>
    <w:p w14:paraId="598BAB0E" w14:textId="77777777" w:rsidR="00712354" w:rsidRPr="007F7E2B" w:rsidRDefault="00712354">
      <w:pPr>
        <w:spacing w:after="151" w:line="259" w:lineRule="auto"/>
        <w:ind w:left="22"/>
        <w:rPr>
          <w:ins w:id="12018" w:author="V2" w:date="2025-04-14T14:19:00Z" w16du:dateUtc="2025-04-14T19:19:00Z"/>
        </w:rPr>
      </w:pPr>
      <w:ins w:id="12019" w:author="V2" w:date="2025-04-14T14:19:00Z" w16du:dateUtc="2025-04-14T19:19:00Z">
        <w:r w:rsidRPr="007F7E2B">
          <w:t xml:space="preserve"> </w:t>
        </w:r>
      </w:ins>
    </w:p>
    <w:p w14:paraId="5E2E23AE" w14:textId="77777777" w:rsidR="00712354" w:rsidRPr="007F7E2B" w:rsidRDefault="00712354">
      <w:pPr>
        <w:pStyle w:val="Heading1"/>
        <w:tabs>
          <w:tab w:val="center" w:pos="1511"/>
        </w:tabs>
        <w:spacing w:after="20"/>
        <w:rPr>
          <w:ins w:id="12020" w:author="V2" w:date="2025-04-14T14:19:00Z" w16du:dateUtc="2025-04-14T19:19:00Z"/>
        </w:rPr>
      </w:pPr>
      <w:bookmarkStart w:id="12021" w:name="_Toc174616160"/>
      <w:bookmarkStart w:id="12022" w:name="_Toc174616576"/>
      <w:bookmarkStart w:id="12023" w:name="_Toc180594301"/>
      <w:bookmarkStart w:id="12024" w:name="_Toc180594708"/>
      <w:bookmarkStart w:id="12025" w:name="_Toc44320"/>
      <w:ins w:id="12026" w:author="V2" w:date="2025-04-14T14:19:00Z" w16du:dateUtc="2025-04-14T19:19:00Z">
        <w:r w:rsidRPr="007F7E2B">
          <w:rPr>
            <w:color w:val="005B82"/>
            <w:sz w:val="22"/>
          </w:rPr>
          <w:t xml:space="preserve">6 </w:t>
        </w:r>
        <w:r w:rsidRPr="007F7E2B">
          <w:rPr>
            <w:color w:val="005B82"/>
            <w:sz w:val="22"/>
          </w:rPr>
          <w:tab/>
          <w:t>PARAMETERS</w:t>
        </w:r>
        <w:bookmarkEnd w:id="12021"/>
        <w:bookmarkEnd w:id="12022"/>
        <w:bookmarkEnd w:id="12023"/>
        <w:bookmarkEnd w:id="12024"/>
        <w:r w:rsidRPr="007F7E2B">
          <w:rPr>
            <w:color w:val="005B82"/>
            <w:sz w:val="22"/>
          </w:rPr>
          <w:t xml:space="preserve"> </w:t>
        </w:r>
        <w:bookmarkEnd w:id="12025"/>
      </w:ins>
    </w:p>
    <w:tbl>
      <w:tblPr>
        <w:tblStyle w:val="TableGrid0"/>
        <w:tblW w:w="8978" w:type="dxa"/>
        <w:tblInd w:w="730" w:type="dxa"/>
        <w:tblCellMar>
          <w:top w:w="7" w:type="dxa"/>
          <w:left w:w="106" w:type="dxa"/>
          <w:right w:w="115" w:type="dxa"/>
        </w:tblCellMar>
        <w:tblLook w:val="04A0" w:firstRow="1" w:lastRow="0" w:firstColumn="1" w:lastColumn="0" w:noHBand="0" w:noVBand="1"/>
      </w:tblPr>
      <w:tblGrid>
        <w:gridCol w:w="4256"/>
        <w:gridCol w:w="4722"/>
      </w:tblGrid>
      <w:tr w:rsidR="00712354" w:rsidRPr="007F7E2B" w14:paraId="1B11FD4A" w14:textId="77777777">
        <w:trPr>
          <w:trHeight w:val="334"/>
          <w:ins w:id="1202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B1BC41F" w14:textId="77777777" w:rsidR="00712354" w:rsidRPr="007F7E2B" w:rsidRDefault="00712354">
            <w:pPr>
              <w:spacing w:line="259" w:lineRule="auto"/>
              <w:rPr>
                <w:ins w:id="12028" w:author="V2" w:date="2025-04-14T14:19:00Z" w16du:dateUtc="2025-04-14T19:19:00Z"/>
              </w:rPr>
            </w:pPr>
            <w:ins w:id="12029"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633FA10B" w14:textId="77777777" w:rsidR="00712354" w:rsidRPr="007F7E2B" w:rsidRDefault="00712354">
            <w:pPr>
              <w:spacing w:line="259" w:lineRule="auto"/>
              <w:ind w:left="36"/>
              <w:rPr>
                <w:ins w:id="12030" w:author="V2" w:date="2025-04-14T14:19:00Z" w16du:dateUtc="2025-04-14T19:19:00Z"/>
              </w:rPr>
            </w:pPr>
            <w:ins w:id="12031" w:author="V2" w:date="2025-04-14T14:19:00Z" w16du:dateUtc="2025-04-14T19:19:00Z">
              <w:r w:rsidRPr="007F7E2B">
                <w:t>Bdw</w:t>
              </w:r>
              <w:r w:rsidRPr="007F7E2B">
                <w:rPr>
                  <w:vertAlign w:val="subscript"/>
                </w:rPr>
                <w:t>s</w:t>
              </w:r>
              <w:r w:rsidRPr="007F7E2B">
                <w:rPr>
                  <w:rFonts w:ascii="Arial" w:eastAsia="Arial" w:hAnsi="Arial" w:cs="Arial"/>
                  <w:b/>
                </w:rPr>
                <w:t xml:space="preserve">  </w:t>
              </w:r>
            </w:ins>
          </w:p>
        </w:tc>
      </w:tr>
      <w:tr w:rsidR="00712354" w:rsidRPr="007F7E2B" w14:paraId="6B3A3CFE" w14:textId="77777777">
        <w:trPr>
          <w:trHeight w:val="335"/>
          <w:ins w:id="1203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C2EAEA4" w14:textId="77777777" w:rsidR="00712354" w:rsidRPr="007F7E2B" w:rsidRDefault="00712354">
            <w:pPr>
              <w:spacing w:line="259" w:lineRule="auto"/>
              <w:rPr>
                <w:ins w:id="12033" w:author="V2" w:date="2025-04-14T14:19:00Z" w16du:dateUtc="2025-04-14T19:19:00Z"/>
              </w:rPr>
            </w:pPr>
            <w:ins w:id="12034"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45EE8A3E" w14:textId="77777777" w:rsidR="00712354" w:rsidRPr="007F7E2B" w:rsidRDefault="00712354">
            <w:pPr>
              <w:spacing w:line="259" w:lineRule="auto"/>
              <w:ind w:left="36"/>
              <w:rPr>
                <w:ins w:id="12035" w:author="V2" w:date="2025-04-14T14:19:00Z" w16du:dateUtc="2025-04-14T19:19:00Z"/>
              </w:rPr>
            </w:pPr>
            <w:ins w:id="12036" w:author="V2" w:date="2025-04-14T14:19:00Z" w16du:dateUtc="2025-04-14T19:19:00Z">
              <w:r w:rsidRPr="007F7E2B">
                <w:t xml:space="preserve">tonnes  </w:t>
              </w:r>
            </w:ins>
          </w:p>
        </w:tc>
      </w:tr>
      <w:tr w:rsidR="00712354" w:rsidRPr="007F7E2B" w14:paraId="33AFF9F1" w14:textId="77777777">
        <w:trPr>
          <w:trHeight w:val="335"/>
          <w:ins w:id="1203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442DFA0" w14:textId="77777777" w:rsidR="00712354" w:rsidRPr="007F7E2B" w:rsidRDefault="00712354">
            <w:pPr>
              <w:spacing w:line="259" w:lineRule="auto"/>
              <w:rPr>
                <w:ins w:id="12038" w:author="V2" w:date="2025-04-14T14:19:00Z" w16du:dateUtc="2025-04-14T19:19:00Z"/>
              </w:rPr>
            </w:pPr>
            <w:ins w:id="12039"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0489C0A4" w14:textId="77777777" w:rsidR="00712354" w:rsidRPr="007F7E2B" w:rsidRDefault="00712354">
            <w:pPr>
              <w:spacing w:line="259" w:lineRule="auto"/>
              <w:ind w:left="36"/>
              <w:rPr>
                <w:ins w:id="12040" w:author="V2" w:date="2025-04-14T14:19:00Z" w16du:dateUtc="2025-04-14T19:19:00Z"/>
              </w:rPr>
            </w:pPr>
            <w:ins w:id="12041" w:author="V2" w:date="2025-04-14T14:19:00Z" w16du:dateUtc="2025-04-14T19:19:00Z">
              <w:r w:rsidRPr="007F7E2B">
                <w:t xml:space="preserve">Total dead wood biomass in the stratum </w:t>
              </w:r>
            </w:ins>
          </w:p>
        </w:tc>
      </w:tr>
      <w:tr w:rsidR="00712354" w:rsidRPr="007F7E2B" w14:paraId="157F7B65" w14:textId="77777777">
        <w:trPr>
          <w:trHeight w:val="332"/>
          <w:ins w:id="1204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1146C65" w14:textId="77777777" w:rsidR="00712354" w:rsidRPr="007F7E2B" w:rsidRDefault="00712354">
            <w:pPr>
              <w:spacing w:line="259" w:lineRule="auto"/>
              <w:rPr>
                <w:ins w:id="12043" w:author="V2" w:date="2025-04-14T14:19:00Z" w16du:dateUtc="2025-04-14T19:19:00Z"/>
              </w:rPr>
            </w:pPr>
            <w:ins w:id="12044"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078F0A01" w14:textId="77777777" w:rsidR="00712354" w:rsidRPr="007F7E2B" w:rsidRDefault="00712354">
            <w:pPr>
              <w:spacing w:line="259" w:lineRule="auto"/>
              <w:ind w:left="36"/>
              <w:rPr>
                <w:ins w:id="12045" w:author="V2" w:date="2025-04-14T14:19:00Z" w16du:dateUtc="2025-04-14T19:19:00Z"/>
              </w:rPr>
            </w:pPr>
            <w:ins w:id="12046" w:author="V2" w:date="2025-04-14T14:19:00Z" w16du:dateUtc="2025-04-14T19:19:00Z">
              <w:r w:rsidRPr="007F7E2B">
                <w:t xml:space="preserve">Calculated </w:t>
              </w:r>
            </w:ins>
          </w:p>
        </w:tc>
      </w:tr>
      <w:tr w:rsidR="00712354" w:rsidRPr="007F7E2B" w14:paraId="0C0E3BD7" w14:textId="77777777">
        <w:trPr>
          <w:trHeight w:val="804"/>
          <w:ins w:id="12047" w:author="V2" w:date="2025-04-14T14:19:00Z" w16du:dateUtc="2025-04-14T19:19:00Z"/>
        </w:trPr>
        <w:tc>
          <w:tcPr>
            <w:tcW w:w="4256" w:type="dxa"/>
            <w:tcBorders>
              <w:top w:val="nil"/>
              <w:left w:val="single" w:sz="8" w:space="0" w:color="000000"/>
              <w:bottom w:val="single" w:sz="8" w:space="0" w:color="000000"/>
              <w:right w:val="single" w:sz="8" w:space="0" w:color="000000"/>
            </w:tcBorders>
            <w:shd w:val="clear" w:color="auto" w:fill="C2D7E0"/>
          </w:tcPr>
          <w:p w14:paraId="56AD850E" w14:textId="77777777" w:rsidR="00712354" w:rsidRPr="007F7E2B" w:rsidRDefault="00712354">
            <w:pPr>
              <w:spacing w:line="259" w:lineRule="auto"/>
              <w:rPr>
                <w:ins w:id="12048" w:author="V2" w:date="2025-04-14T14:19:00Z" w16du:dateUtc="2025-04-14T19:19:00Z"/>
              </w:rPr>
            </w:pPr>
            <w:ins w:id="12049" w:author="V2" w:date="2025-04-14T14:19:00Z" w16du:dateUtc="2025-04-14T19:19:00Z">
              <w:r w:rsidRPr="007F7E2B">
                <w:t xml:space="preserve">Justification of choice of data or description of measurement methods and procedures applied: </w:t>
              </w:r>
            </w:ins>
          </w:p>
        </w:tc>
        <w:tc>
          <w:tcPr>
            <w:tcW w:w="4722" w:type="dxa"/>
            <w:tcBorders>
              <w:top w:val="nil"/>
              <w:left w:val="single" w:sz="8" w:space="0" w:color="000000"/>
              <w:bottom w:val="single" w:sz="8" w:space="0" w:color="000000"/>
              <w:right w:val="single" w:sz="8" w:space="0" w:color="000000"/>
            </w:tcBorders>
            <w:vAlign w:val="center"/>
          </w:tcPr>
          <w:p w14:paraId="59D6447C" w14:textId="77777777" w:rsidR="00712354" w:rsidRPr="007F7E2B" w:rsidRDefault="00712354">
            <w:pPr>
              <w:spacing w:line="259" w:lineRule="auto"/>
              <w:ind w:left="36"/>
              <w:rPr>
                <w:ins w:id="12050" w:author="V2" w:date="2025-04-14T14:19:00Z" w16du:dateUtc="2025-04-14T19:19:00Z"/>
              </w:rPr>
            </w:pPr>
            <w:ins w:id="12051" w:author="V2" w:date="2025-04-14T14:19:00Z" w16du:dateUtc="2025-04-14T19:19:00Z">
              <w:r w:rsidRPr="007F7E2B">
                <w:t xml:space="preserve">The mass of the wood per unit of length on the line intersect </w:t>
              </w:r>
            </w:ins>
          </w:p>
        </w:tc>
      </w:tr>
      <w:tr w:rsidR="00712354" w:rsidRPr="007F7E2B" w14:paraId="4D12958E" w14:textId="77777777">
        <w:trPr>
          <w:trHeight w:val="332"/>
          <w:ins w:id="1205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91A6513" w14:textId="77777777" w:rsidR="00712354" w:rsidRPr="007F7E2B" w:rsidRDefault="00712354">
            <w:pPr>
              <w:spacing w:line="259" w:lineRule="auto"/>
              <w:rPr>
                <w:ins w:id="12053" w:author="V2" w:date="2025-04-14T14:19:00Z" w16du:dateUtc="2025-04-14T19:19:00Z"/>
              </w:rPr>
            </w:pPr>
            <w:ins w:id="12054" w:author="V2" w:date="2025-04-14T14:19:00Z" w16du:dateUtc="2025-04-14T19:19:00Z">
              <w:r w:rsidRPr="007F7E2B">
                <w:lastRenderedPageBreak/>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24A445B2" w14:textId="77777777" w:rsidR="00712354" w:rsidRPr="007F7E2B" w:rsidRDefault="00712354">
            <w:pPr>
              <w:spacing w:line="259" w:lineRule="auto"/>
              <w:ind w:left="36"/>
              <w:rPr>
                <w:ins w:id="12055" w:author="V2" w:date="2025-04-14T14:19:00Z" w16du:dateUtc="2025-04-14T19:19:00Z"/>
              </w:rPr>
            </w:pPr>
            <w:ins w:id="12056" w:author="V2" w:date="2025-04-14T14:19:00Z" w16du:dateUtc="2025-04-14T19:19:00Z">
              <w:r w:rsidRPr="007F7E2B">
                <w:t xml:space="preserve">  </w:t>
              </w:r>
            </w:ins>
          </w:p>
        </w:tc>
      </w:tr>
    </w:tbl>
    <w:p w14:paraId="5D0044E5" w14:textId="77777777" w:rsidR="00712354" w:rsidRPr="007F7E2B" w:rsidRDefault="00712354">
      <w:pPr>
        <w:spacing w:line="259" w:lineRule="auto"/>
        <w:ind w:left="742"/>
        <w:rPr>
          <w:ins w:id="12057" w:author="V2" w:date="2025-04-14T14:19:00Z" w16du:dateUtc="2025-04-14T19:19:00Z"/>
        </w:rPr>
      </w:pPr>
      <w:ins w:id="12058" w:author="V2" w:date="2025-04-14T14:19:00Z" w16du:dateUtc="2025-04-14T19:19:00Z">
        <w:r w:rsidRPr="007F7E2B">
          <w:t xml:space="preserve"> </w:t>
        </w:r>
      </w:ins>
    </w:p>
    <w:tbl>
      <w:tblPr>
        <w:tblStyle w:val="TableGrid0"/>
        <w:tblW w:w="8978" w:type="dxa"/>
        <w:tblInd w:w="730" w:type="dxa"/>
        <w:tblCellMar>
          <w:top w:w="17" w:type="dxa"/>
          <w:left w:w="106" w:type="dxa"/>
          <w:right w:w="115" w:type="dxa"/>
        </w:tblCellMar>
        <w:tblLook w:val="04A0" w:firstRow="1" w:lastRow="0" w:firstColumn="1" w:lastColumn="0" w:noHBand="0" w:noVBand="1"/>
      </w:tblPr>
      <w:tblGrid>
        <w:gridCol w:w="4256"/>
        <w:gridCol w:w="4722"/>
      </w:tblGrid>
      <w:tr w:rsidR="00712354" w:rsidRPr="007F7E2B" w14:paraId="23C10692" w14:textId="77777777">
        <w:trPr>
          <w:trHeight w:val="332"/>
          <w:ins w:id="1205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E5FFD00" w14:textId="77777777" w:rsidR="00712354" w:rsidRPr="007F7E2B" w:rsidRDefault="00712354">
            <w:pPr>
              <w:spacing w:line="259" w:lineRule="auto"/>
              <w:rPr>
                <w:ins w:id="12060" w:author="V2" w:date="2025-04-14T14:19:00Z" w16du:dateUtc="2025-04-14T19:19:00Z"/>
              </w:rPr>
            </w:pPr>
            <w:ins w:id="12061"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7379D3D8" w14:textId="77777777" w:rsidR="00712354" w:rsidRPr="007F7E2B" w:rsidRDefault="00712354">
            <w:pPr>
              <w:spacing w:line="259" w:lineRule="auto"/>
              <w:ind w:left="36"/>
              <w:rPr>
                <w:ins w:id="12062" w:author="V2" w:date="2025-04-14T14:19:00Z" w16du:dateUtc="2025-04-14T19:19:00Z"/>
              </w:rPr>
            </w:pPr>
            <w:ins w:id="12063" w:author="V2" w:date="2025-04-14T14:19:00Z" w16du:dateUtc="2025-04-14T19:19:00Z">
              <w:r w:rsidRPr="007F7E2B">
                <w:t>DW</w:t>
              </w:r>
              <w:r w:rsidRPr="007F7E2B">
                <w:rPr>
                  <w:vertAlign w:val="subscript"/>
                </w:rPr>
                <w:t>l</w:t>
              </w:r>
              <w:r w:rsidRPr="007F7E2B">
                <w:rPr>
                  <w:rFonts w:ascii="Arial" w:eastAsia="Arial" w:hAnsi="Arial" w:cs="Arial"/>
                  <w:b/>
                </w:rPr>
                <w:t xml:space="preserve">  </w:t>
              </w:r>
            </w:ins>
          </w:p>
        </w:tc>
      </w:tr>
      <w:tr w:rsidR="00712354" w:rsidRPr="007F7E2B" w14:paraId="27FEE449" w14:textId="77777777">
        <w:trPr>
          <w:trHeight w:val="335"/>
          <w:ins w:id="1206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F25E7AE" w14:textId="77777777" w:rsidR="00712354" w:rsidRPr="007F7E2B" w:rsidRDefault="00712354">
            <w:pPr>
              <w:spacing w:line="259" w:lineRule="auto"/>
              <w:rPr>
                <w:ins w:id="12065" w:author="V2" w:date="2025-04-14T14:19:00Z" w16du:dateUtc="2025-04-14T19:19:00Z"/>
              </w:rPr>
            </w:pPr>
            <w:ins w:id="12066"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2C35D37B" w14:textId="77777777" w:rsidR="00712354" w:rsidRPr="007F7E2B" w:rsidRDefault="00712354">
            <w:pPr>
              <w:spacing w:line="259" w:lineRule="auto"/>
              <w:ind w:left="36"/>
              <w:rPr>
                <w:ins w:id="12067" w:author="V2" w:date="2025-04-14T14:19:00Z" w16du:dateUtc="2025-04-14T19:19:00Z"/>
              </w:rPr>
            </w:pPr>
            <w:ins w:id="12068" w:author="V2" w:date="2025-04-14T14:19:00Z" w16du:dateUtc="2025-04-14T19:19:00Z">
              <w:r w:rsidRPr="007F7E2B">
                <w:t xml:space="preserve">g/cm  </w:t>
              </w:r>
            </w:ins>
          </w:p>
        </w:tc>
      </w:tr>
      <w:tr w:rsidR="00712354" w:rsidRPr="007F7E2B" w14:paraId="0E039AE1" w14:textId="77777777">
        <w:trPr>
          <w:trHeight w:val="335"/>
          <w:ins w:id="1206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8888CBF" w14:textId="77777777" w:rsidR="00712354" w:rsidRPr="007F7E2B" w:rsidRDefault="00712354">
            <w:pPr>
              <w:spacing w:line="259" w:lineRule="auto"/>
              <w:rPr>
                <w:ins w:id="12070" w:author="V2" w:date="2025-04-14T14:19:00Z" w16du:dateUtc="2025-04-14T19:19:00Z"/>
              </w:rPr>
            </w:pPr>
            <w:ins w:id="12071"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298C7F7D" w14:textId="77777777" w:rsidR="00712354" w:rsidRPr="007F7E2B" w:rsidRDefault="00712354">
            <w:pPr>
              <w:spacing w:line="259" w:lineRule="auto"/>
              <w:ind w:left="36"/>
              <w:rPr>
                <w:ins w:id="12072" w:author="V2" w:date="2025-04-14T14:19:00Z" w16du:dateUtc="2025-04-14T19:19:00Z"/>
              </w:rPr>
            </w:pPr>
            <w:ins w:id="12073" w:author="V2" w:date="2025-04-14T14:19:00Z" w16du:dateUtc="2025-04-14T19:19:00Z">
              <w:r w:rsidRPr="007F7E2B">
                <w:t xml:space="preserve">Mass of the wood per unit of length </w:t>
              </w:r>
            </w:ins>
          </w:p>
        </w:tc>
      </w:tr>
      <w:tr w:rsidR="00712354" w:rsidRPr="007F7E2B" w14:paraId="5417055D" w14:textId="77777777">
        <w:trPr>
          <w:trHeight w:val="335"/>
          <w:ins w:id="1207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B59739E" w14:textId="77777777" w:rsidR="00712354" w:rsidRPr="007F7E2B" w:rsidRDefault="00712354">
            <w:pPr>
              <w:spacing w:line="259" w:lineRule="auto"/>
              <w:rPr>
                <w:ins w:id="12075" w:author="V2" w:date="2025-04-14T14:19:00Z" w16du:dateUtc="2025-04-14T19:19:00Z"/>
              </w:rPr>
            </w:pPr>
            <w:ins w:id="12076"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71B551FB" w14:textId="77777777" w:rsidR="00712354" w:rsidRPr="007F7E2B" w:rsidRDefault="00712354">
            <w:pPr>
              <w:spacing w:line="259" w:lineRule="auto"/>
              <w:ind w:left="36"/>
              <w:rPr>
                <w:ins w:id="12077" w:author="V2" w:date="2025-04-14T14:19:00Z" w16du:dateUtc="2025-04-14T19:19:00Z"/>
              </w:rPr>
            </w:pPr>
            <w:ins w:id="12078" w:author="V2" w:date="2025-04-14T14:19:00Z" w16du:dateUtc="2025-04-14T19:19:00Z">
              <w:r w:rsidRPr="007F7E2B">
                <w:t xml:space="preserve">Calculated </w:t>
              </w:r>
            </w:ins>
          </w:p>
        </w:tc>
      </w:tr>
      <w:tr w:rsidR="00712354" w:rsidRPr="007F7E2B" w14:paraId="515DC9F3" w14:textId="77777777">
        <w:trPr>
          <w:trHeight w:val="814"/>
          <w:ins w:id="1207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235B24E" w14:textId="77777777" w:rsidR="00712354" w:rsidRPr="007F7E2B" w:rsidRDefault="00712354">
            <w:pPr>
              <w:spacing w:line="259" w:lineRule="auto"/>
              <w:rPr>
                <w:ins w:id="12080" w:author="V2" w:date="2025-04-14T14:19:00Z" w16du:dateUtc="2025-04-14T19:19:00Z"/>
              </w:rPr>
            </w:pPr>
            <w:ins w:id="12081"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310614EE" w14:textId="77777777" w:rsidR="00712354" w:rsidRPr="007F7E2B" w:rsidRDefault="00712354">
            <w:pPr>
              <w:spacing w:line="259" w:lineRule="auto"/>
              <w:ind w:left="36"/>
              <w:rPr>
                <w:ins w:id="12082" w:author="V2" w:date="2025-04-14T14:19:00Z" w16du:dateUtc="2025-04-14T19:19:00Z"/>
              </w:rPr>
            </w:pPr>
            <w:ins w:id="12083" w:author="V2" w:date="2025-04-14T14:19:00Z" w16du:dateUtc="2025-04-14T19:19:00Z">
              <w:r w:rsidRPr="007F7E2B">
                <w:t xml:space="preserve">The mass of the wood per unit of length on the line intersect </w:t>
              </w:r>
            </w:ins>
          </w:p>
        </w:tc>
      </w:tr>
      <w:tr w:rsidR="00712354" w:rsidRPr="007F7E2B" w14:paraId="2D843191" w14:textId="77777777">
        <w:trPr>
          <w:trHeight w:val="334"/>
          <w:ins w:id="1208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61940CD" w14:textId="77777777" w:rsidR="00712354" w:rsidRPr="007F7E2B" w:rsidRDefault="00712354">
            <w:pPr>
              <w:spacing w:line="259" w:lineRule="auto"/>
              <w:rPr>
                <w:ins w:id="12085" w:author="V2" w:date="2025-04-14T14:19:00Z" w16du:dateUtc="2025-04-14T19:19:00Z"/>
              </w:rPr>
            </w:pPr>
            <w:ins w:id="12086"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61D7C3EC" w14:textId="77777777" w:rsidR="00712354" w:rsidRPr="007F7E2B" w:rsidRDefault="00712354">
            <w:pPr>
              <w:spacing w:line="259" w:lineRule="auto"/>
              <w:ind w:left="36"/>
              <w:rPr>
                <w:ins w:id="12087" w:author="V2" w:date="2025-04-14T14:19:00Z" w16du:dateUtc="2025-04-14T19:19:00Z"/>
              </w:rPr>
            </w:pPr>
            <w:ins w:id="12088" w:author="V2" w:date="2025-04-14T14:19:00Z" w16du:dateUtc="2025-04-14T19:19:00Z">
              <w:r w:rsidRPr="007F7E2B">
                <w:t xml:space="preserve">  </w:t>
              </w:r>
            </w:ins>
          </w:p>
        </w:tc>
      </w:tr>
    </w:tbl>
    <w:p w14:paraId="436E52AE" w14:textId="77777777" w:rsidR="00712354" w:rsidRPr="007F7E2B" w:rsidRDefault="00712354">
      <w:pPr>
        <w:spacing w:line="259" w:lineRule="auto"/>
        <w:ind w:left="835"/>
        <w:rPr>
          <w:ins w:id="12089" w:author="V2" w:date="2025-04-14T14:19:00Z" w16du:dateUtc="2025-04-14T19:19:00Z"/>
        </w:rPr>
      </w:pPr>
      <w:ins w:id="12090" w:author="V2" w:date="2025-04-14T14:19:00Z" w16du:dateUtc="2025-04-14T19:19:00Z">
        <w:r w:rsidRPr="007F7E2B">
          <w:t xml:space="preserve"> </w:t>
        </w:r>
        <w:r w:rsidRPr="007F7E2B">
          <w:tab/>
          <w:t xml:space="preserve"> </w:t>
        </w:r>
      </w:ins>
    </w:p>
    <w:tbl>
      <w:tblPr>
        <w:tblStyle w:val="TableGrid0"/>
        <w:tblW w:w="8978" w:type="dxa"/>
        <w:tblInd w:w="730" w:type="dxa"/>
        <w:tblCellMar>
          <w:top w:w="17" w:type="dxa"/>
          <w:left w:w="106" w:type="dxa"/>
          <w:right w:w="115" w:type="dxa"/>
        </w:tblCellMar>
        <w:tblLook w:val="04A0" w:firstRow="1" w:lastRow="0" w:firstColumn="1" w:lastColumn="0" w:noHBand="0" w:noVBand="1"/>
      </w:tblPr>
      <w:tblGrid>
        <w:gridCol w:w="4256"/>
        <w:gridCol w:w="4722"/>
      </w:tblGrid>
      <w:tr w:rsidR="00712354" w:rsidRPr="007F7E2B" w14:paraId="664A3B1A" w14:textId="77777777">
        <w:trPr>
          <w:trHeight w:val="334"/>
          <w:ins w:id="1209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A66B03A" w14:textId="77777777" w:rsidR="00712354" w:rsidRPr="007F7E2B" w:rsidRDefault="00712354">
            <w:pPr>
              <w:spacing w:line="259" w:lineRule="auto"/>
              <w:rPr>
                <w:ins w:id="12092" w:author="V2" w:date="2025-04-14T14:19:00Z" w16du:dateUtc="2025-04-14T19:19:00Z"/>
              </w:rPr>
            </w:pPr>
            <w:ins w:id="12093" w:author="V2" w:date="2025-04-14T14:19:00Z" w16du:dateUtc="2025-04-14T19:19:00Z">
              <w:r w:rsidRPr="007F7E2B">
                <w:rPr>
                  <w:rFonts w:ascii="Arial" w:eastAsia="Arial" w:hAnsi="Arial" w:cs="Arial"/>
                  <w:b/>
                </w:rPr>
                <w:t>Data Unit / Parameter:</w:t>
              </w:r>
              <w:r w:rsidRPr="007F7E2B">
                <w:t xml:space="preserve"> </w:t>
              </w:r>
            </w:ins>
          </w:p>
        </w:tc>
        <w:tc>
          <w:tcPr>
            <w:tcW w:w="4722" w:type="dxa"/>
            <w:tcBorders>
              <w:top w:val="single" w:sz="8" w:space="0" w:color="000000"/>
              <w:left w:val="single" w:sz="8" w:space="0" w:color="000000"/>
              <w:bottom w:val="single" w:sz="8" w:space="0" w:color="000000"/>
              <w:right w:val="single" w:sz="8" w:space="0" w:color="000000"/>
            </w:tcBorders>
          </w:tcPr>
          <w:p w14:paraId="5083AB2A" w14:textId="77777777" w:rsidR="00712354" w:rsidRPr="007F7E2B" w:rsidRDefault="00712354">
            <w:pPr>
              <w:spacing w:line="259" w:lineRule="auto"/>
              <w:ind w:left="36"/>
              <w:rPr>
                <w:ins w:id="12094" w:author="V2" w:date="2025-04-14T14:19:00Z" w16du:dateUtc="2025-04-14T19:19:00Z"/>
              </w:rPr>
            </w:pPr>
            <w:ins w:id="12095" w:author="V2" w:date="2025-04-14T14:19:00Z" w16du:dateUtc="2025-04-14T19:19:00Z">
              <w:r w:rsidRPr="007F7E2B">
                <w:t>dw</w:t>
              </w:r>
              <w:r w:rsidRPr="007F7E2B">
                <w:rPr>
                  <w:vertAlign w:val="subscript"/>
                </w:rPr>
                <w:t>d</w:t>
              </w:r>
              <w:r w:rsidRPr="007F7E2B">
                <w:rPr>
                  <w:rFonts w:ascii="Arial" w:eastAsia="Arial" w:hAnsi="Arial" w:cs="Arial"/>
                  <w:b/>
                </w:rPr>
                <w:t xml:space="preserve">  </w:t>
              </w:r>
            </w:ins>
          </w:p>
        </w:tc>
      </w:tr>
      <w:tr w:rsidR="00712354" w:rsidRPr="007F7E2B" w14:paraId="1BA97FC2" w14:textId="77777777">
        <w:trPr>
          <w:trHeight w:val="335"/>
          <w:ins w:id="1209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8CA5446" w14:textId="77777777" w:rsidR="00712354" w:rsidRPr="007F7E2B" w:rsidRDefault="00712354">
            <w:pPr>
              <w:spacing w:line="259" w:lineRule="auto"/>
              <w:rPr>
                <w:ins w:id="12097" w:author="V2" w:date="2025-04-14T14:19:00Z" w16du:dateUtc="2025-04-14T19:19:00Z"/>
              </w:rPr>
            </w:pPr>
            <w:ins w:id="12098"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150FD6A0" w14:textId="77777777" w:rsidR="00712354" w:rsidRPr="007F7E2B" w:rsidRDefault="00712354">
            <w:pPr>
              <w:spacing w:line="259" w:lineRule="auto"/>
              <w:ind w:left="36"/>
              <w:rPr>
                <w:ins w:id="12099" w:author="V2" w:date="2025-04-14T14:19:00Z" w16du:dateUtc="2025-04-14T19:19:00Z"/>
              </w:rPr>
            </w:pPr>
            <w:ins w:id="12100" w:author="V2" w:date="2025-04-14T14:19:00Z" w16du:dateUtc="2025-04-14T19:19:00Z">
              <w:r w:rsidRPr="007F7E2B">
                <w:t xml:space="preserve">cm  </w:t>
              </w:r>
            </w:ins>
          </w:p>
        </w:tc>
      </w:tr>
      <w:tr w:rsidR="00712354" w:rsidRPr="007F7E2B" w14:paraId="1BAAEC28" w14:textId="77777777">
        <w:trPr>
          <w:trHeight w:val="548"/>
          <w:ins w:id="1210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509701D4" w14:textId="77777777" w:rsidR="00712354" w:rsidRPr="007F7E2B" w:rsidRDefault="00712354">
            <w:pPr>
              <w:spacing w:line="259" w:lineRule="auto"/>
              <w:rPr>
                <w:ins w:id="12102" w:author="V2" w:date="2025-04-14T14:19:00Z" w16du:dateUtc="2025-04-14T19:19:00Z"/>
              </w:rPr>
            </w:pPr>
            <w:ins w:id="12103"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4C2DFF60" w14:textId="77777777" w:rsidR="00712354" w:rsidRPr="007F7E2B" w:rsidRDefault="00712354">
            <w:pPr>
              <w:spacing w:line="259" w:lineRule="auto"/>
              <w:ind w:left="36"/>
              <w:rPr>
                <w:ins w:id="12104" w:author="V2" w:date="2025-04-14T14:19:00Z" w16du:dateUtc="2025-04-14T19:19:00Z"/>
              </w:rPr>
            </w:pPr>
            <w:ins w:id="12105" w:author="V2" w:date="2025-04-14T14:19:00Z" w16du:dateUtc="2025-04-14T19:19:00Z">
              <w:r w:rsidRPr="007F7E2B">
                <w:t xml:space="preserve">Average diameter of the piece of dead wood at the line </w:t>
              </w:r>
            </w:ins>
          </w:p>
        </w:tc>
      </w:tr>
      <w:tr w:rsidR="00712354" w:rsidRPr="007F7E2B" w14:paraId="7A9B93D5" w14:textId="77777777">
        <w:trPr>
          <w:trHeight w:val="336"/>
          <w:ins w:id="1210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7326BB0" w14:textId="77777777" w:rsidR="00712354" w:rsidRPr="007F7E2B" w:rsidRDefault="00712354">
            <w:pPr>
              <w:spacing w:line="259" w:lineRule="auto"/>
              <w:rPr>
                <w:ins w:id="12107" w:author="V2" w:date="2025-04-14T14:19:00Z" w16du:dateUtc="2025-04-14T19:19:00Z"/>
              </w:rPr>
            </w:pPr>
            <w:ins w:id="12108"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3459F869" w14:textId="77777777" w:rsidR="00712354" w:rsidRPr="007F7E2B" w:rsidRDefault="00712354">
            <w:pPr>
              <w:spacing w:line="259" w:lineRule="auto"/>
              <w:ind w:left="36"/>
              <w:rPr>
                <w:ins w:id="12109" w:author="V2" w:date="2025-04-14T14:19:00Z" w16du:dateUtc="2025-04-14T19:19:00Z"/>
              </w:rPr>
            </w:pPr>
            <w:ins w:id="12110" w:author="V2" w:date="2025-04-14T14:19:00Z" w16du:dateUtc="2025-04-14T19:19:00Z">
              <w:r w:rsidRPr="007F7E2B">
                <w:t xml:space="preserve">Field survey </w:t>
              </w:r>
            </w:ins>
          </w:p>
        </w:tc>
      </w:tr>
      <w:tr w:rsidR="00712354" w:rsidRPr="007F7E2B" w14:paraId="12D20AA1" w14:textId="77777777">
        <w:trPr>
          <w:trHeight w:val="814"/>
          <w:ins w:id="1211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D833B5B" w14:textId="77777777" w:rsidR="00712354" w:rsidRPr="007F7E2B" w:rsidRDefault="00712354">
            <w:pPr>
              <w:spacing w:line="259" w:lineRule="auto"/>
              <w:rPr>
                <w:ins w:id="12112" w:author="V2" w:date="2025-04-14T14:19:00Z" w16du:dateUtc="2025-04-14T19:19:00Z"/>
              </w:rPr>
            </w:pPr>
            <w:ins w:id="12113"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6E88D7F7" w14:textId="77777777" w:rsidR="00712354" w:rsidRPr="007F7E2B" w:rsidRDefault="00712354">
            <w:pPr>
              <w:spacing w:line="259" w:lineRule="auto"/>
              <w:ind w:left="36"/>
              <w:rPr>
                <w:ins w:id="12114" w:author="V2" w:date="2025-04-14T14:19:00Z" w16du:dateUtc="2025-04-14T19:19:00Z"/>
              </w:rPr>
            </w:pPr>
            <w:ins w:id="12115" w:author="V2" w:date="2025-04-14T14:19:00Z" w16du:dateUtc="2025-04-14T19:19:00Z">
              <w:r w:rsidRPr="007F7E2B">
                <w:t xml:space="preserve">The average diameter of the piece of dead wood at the line </w:t>
              </w:r>
            </w:ins>
          </w:p>
        </w:tc>
      </w:tr>
      <w:tr w:rsidR="00712354" w:rsidRPr="007F7E2B" w14:paraId="11A6A752" w14:textId="77777777">
        <w:trPr>
          <w:trHeight w:val="331"/>
          <w:ins w:id="1211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EEE8B8C" w14:textId="77777777" w:rsidR="00712354" w:rsidRPr="007F7E2B" w:rsidRDefault="00712354">
            <w:pPr>
              <w:spacing w:line="259" w:lineRule="auto"/>
              <w:rPr>
                <w:ins w:id="12117" w:author="V2" w:date="2025-04-14T14:19:00Z" w16du:dateUtc="2025-04-14T19:19:00Z"/>
              </w:rPr>
            </w:pPr>
            <w:ins w:id="12118"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406C3128" w14:textId="77777777" w:rsidR="00712354" w:rsidRPr="007F7E2B" w:rsidRDefault="00712354">
            <w:pPr>
              <w:spacing w:line="259" w:lineRule="auto"/>
              <w:ind w:left="36"/>
              <w:rPr>
                <w:ins w:id="12119" w:author="V2" w:date="2025-04-14T14:19:00Z" w16du:dateUtc="2025-04-14T19:19:00Z"/>
              </w:rPr>
            </w:pPr>
            <w:ins w:id="12120" w:author="V2" w:date="2025-04-14T14:19:00Z" w16du:dateUtc="2025-04-14T19:19:00Z">
              <w:r w:rsidRPr="007F7E2B">
                <w:t xml:space="preserve">  </w:t>
              </w:r>
            </w:ins>
          </w:p>
        </w:tc>
      </w:tr>
    </w:tbl>
    <w:p w14:paraId="416DBBD2" w14:textId="77777777" w:rsidR="00712354" w:rsidRPr="007F7E2B" w:rsidRDefault="00712354">
      <w:pPr>
        <w:spacing w:line="259" w:lineRule="auto"/>
        <w:ind w:left="742"/>
        <w:rPr>
          <w:ins w:id="12121" w:author="V2" w:date="2025-04-14T14:19:00Z" w16du:dateUtc="2025-04-14T19:19:00Z"/>
        </w:rPr>
      </w:pPr>
      <w:ins w:id="12122" w:author="V2" w:date="2025-04-14T14:19:00Z" w16du:dateUtc="2025-04-14T19:19:00Z">
        <w:r w:rsidRPr="007F7E2B">
          <w:t xml:space="preserve"> </w:t>
        </w:r>
      </w:ins>
    </w:p>
    <w:tbl>
      <w:tblPr>
        <w:tblStyle w:val="TableGrid0"/>
        <w:tblW w:w="8978" w:type="dxa"/>
        <w:tblInd w:w="730" w:type="dxa"/>
        <w:tblCellMar>
          <w:top w:w="17" w:type="dxa"/>
          <w:left w:w="106" w:type="dxa"/>
          <w:right w:w="115" w:type="dxa"/>
        </w:tblCellMar>
        <w:tblLook w:val="04A0" w:firstRow="1" w:lastRow="0" w:firstColumn="1" w:lastColumn="0" w:noHBand="0" w:noVBand="1"/>
      </w:tblPr>
      <w:tblGrid>
        <w:gridCol w:w="4256"/>
        <w:gridCol w:w="4722"/>
      </w:tblGrid>
      <w:tr w:rsidR="00712354" w:rsidRPr="007F7E2B" w14:paraId="05A069DB" w14:textId="77777777">
        <w:trPr>
          <w:trHeight w:val="332"/>
          <w:ins w:id="1212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9CB489F" w14:textId="77777777" w:rsidR="00712354" w:rsidRPr="007F7E2B" w:rsidRDefault="00712354">
            <w:pPr>
              <w:spacing w:line="259" w:lineRule="auto"/>
              <w:rPr>
                <w:ins w:id="12124" w:author="V2" w:date="2025-04-14T14:19:00Z" w16du:dateUtc="2025-04-14T19:19:00Z"/>
              </w:rPr>
            </w:pPr>
            <w:ins w:id="12125"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76ADD3B9" w14:textId="77777777" w:rsidR="00712354" w:rsidRPr="007F7E2B" w:rsidRDefault="00712354">
            <w:pPr>
              <w:spacing w:line="259" w:lineRule="auto"/>
              <w:ind w:left="36"/>
              <w:rPr>
                <w:ins w:id="12126" w:author="V2" w:date="2025-04-14T14:19:00Z" w16du:dateUtc="2025-04-14T19:19:00Z"/>
              </w:rPr>
            </w:pPr>
            <w:ins w:id="12127" w:author="V2" w:date="2025-04-14T14:19:00Z" w16du:dateUtc="2025-04-14T19:19:00Z">
              <w:r w:rsidRPr="007F7E2B">
                <w:t>WM</w:t>
              </w:r>
              <w:r w:rsidRPr="007F7E2B">
                <w:rPr>
                  <w:vertAlign w:val="subscript"/>
                </w:rPr>
                <w:t>s</w:t>
              </w:r>
              <w:r w:rsidRPr="007F7E2B">
                <w:rPr>
                  <w:rFonts w:ascii="Arial" w:eastAsia="Arial" w:hAnsi="Arial" w:cs="Arial"/>
                  <w:b/>
                </w:rPr>
                <w:t xml:space="preserve">  </w:t>
              </w:r>
            </w:ins>
          </w:p>
        </w:tc>
      </w:tr>
      <w:tr w:rsidR="00712354" w:rsidRPr="007F7E2B" w14:paraId="2E020917" w14:textId="77777777">
        <w:trPr>
          <w:trHeight w:val="335"/>
          <w:ins w:id="1212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6099D98" w14:textId="77777777" w:rsidR="00712354" w:rsidRPr="007F7E2B" w:rsidRDefault="00712354">
            <w:pPr>
              <w:spacing w:line="259" w:lineRule="auto"/>
              <w:rPr>
                <w:ins w:id="12129" w:author="V2" w:date="2025-04-14T14:19:00Z" w16du:dateUtc="2025-04-14T19:19:00Z"/>
              </w:rPr>
            </w:pPr>
            <w:ins w:id="12130"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69EFC268" w14:textId="77777777" w:rsidR="00712354" w:rsidRPr="007F7E2B" w:rsidRDefault="00712354">
            <w:pPr>
              <w:spacing w:line="259" w:lineRule="auto"/>
              <w:ind w:left="36"/>
              <w:rPr>
                <w:ins w:id="12131" w:author="V2" w:date="2025-04-14T14:19:00Z" w16du:dateUtc="2025-04-14T19:19:00Z"/>
              </w:rPr>
            </w:pPr>
            <w:ins w:id="12132" w:author="V2" w:date="2025-04-14T14:19:00Z" w16du:dateUtc="2025-04-14T19:19:00Z">
              <w:r w:rsidRPr="007F7E2B">
                <w:t>g/cm</w:t>
              </w:r>
              <w:r w:rsidRPr="007F7E2B">
                <w:rPr>
                  <w:vertAlign w:val="superscript"/>
                </w:rPr>
                <w:t>3</w:t>
              </w:r>
              <w:r w:rsidRPr="007F7E2B">
                <w:t xml:space="preserve"> </w:t>
              </w:r>
            </w:ins>
          </w:p>
        </w:tc>
      </w:tr>
      <w:tr w:rsidR="00712354" w:rsidRPr="007F7E2B" w14:paraId="25FB98DF" w14:textId="77777777">
        <w:trPr>
          <w:trHeight w:val="335"/>
          <w:ins w:id="1213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F23941E" w14:textId="77777777" w:rsidR="00712354" w:rsidRPr="007F7E2B" w:rsidRDefault="00712354">
            <w:pPr>
              <w:spacing w:line="259" w:lineRule="auto"/>
              <w:rPr>
                <w:ins w:id="12134" w:author="V2" w:date="2025-04-14T14:19:00Z" w16du:dateUtc="2025-04-14T19:19:00Z"/>
              </w:rPr>
            </w:pPr>
            <w:ins w:id="12135"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32F617CB" w14:textId="77777777" w:rsidR="00712354" w:rsidRPr="007F7E2B" w:rsidRDefault="00712354">
            <w:pPr>
              <w:spacing w:line="259" w:lineRule="auto"/>
              <w:ind w:left="36"/>
              <w:rPr>
                <w:ins w:id="12136" w:author="V2" w:date="2025-04-14T14:19:00Z" w16du:dateUtc="2025-04-14T19:19:00Z"/>
              </w:rPr>
            </w:pPr>
            <w:ins w:id="12137" w:author="V2" w:date="2025-04-14T14:19:00Z" w16du:dateUtc="2025-04-14T19:19:00Z">
              <w:r w:rsidRPr="007F7E2B">
                <w:t xml:space="preserve">Density of the wood of a species </w:t>
              </w:r>
            </w:ins>
          </w:p>
        </w:tc>
      </w:tr>
      <w:tr w:rsidR="00712354" w:rsidRPr="007F7E2B" w14:paraId="397A49A5" w14:textId="77777777">
        <w:trPr>
          <w:trHeight w:val="335"/>
          <w:ins w:id="1213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024597C" w14:textId="77777777" w:rsidR="00712354" w:rsidRPr="007F7E2B" w:rsidRDefault="00712354">
            <w:pPr>
              <w:spacing w:line="259" w:lineRule="auto"/>
              <w:rPr>
                <w:ins w:id="12139" w:author="V2" w:date="2025-04-14T14:19:00Z" w16du:dateUtc="2025-04-14T19:19:00Z"/>
              </w:rPr>
            </w:pPr>
            <w:ins w:id="12140"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4D89C5E9" w14:textId="77777777" w:rsidR="00712354" w:rsidRPr="007F7E2B" w:rsidRDefault="00712354">
            <w:pPr>
              <w:spacing w:line="259" w:lineRule="auto"/>
              <w:ind w:left="36"/>
              <w:rPr>
                <w:ins w:id="12141" w:author="V2" w:date="2025-04-14T14:19:00Z" w16du:dateUtc="2025-04-14T19:19:00Z"/>
              </w:rPr>
            </w:pPr>
            <w:ins w:id="12142" w:author="V2" w:date="2025-04-14T14:19:00Z" w16du:dateUtc="2025-04-14T19:19:00Z">
              <w:r w:rsidRPr="007F7E2B">
                <w:t xml:space="preserve">Measured from samples </w:t>
              </w:r>
            </w:ins>
          </w:p>
        </w:tc>
      </w:tr>
      <w:tr w:rsidR="00712354" w:rsidRPr="007F7E2B" w14:paraId="447446FC" w14:textId="77777777">
        <w:trPr>
          <w:trHeight w:val="814"/>
          <w:ins w:id="1214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3681C27" w14:textId="77777777" w:rsidR="00712354" w:rsidRPr="007F7E2B" w:rsidRDefault="00712354">
            <w:pPr>
              <w:spacing w:line="259" w:lineRule="auto"/>
              <w:rPr>
                <w:ins w:id="12144" w:author="V2" w:date="2025-04-14T14:19:00Z" w16du:dateUtc="2025-04-14T19:19:00Z"/>
              </w:rPr>
            </w:pPr>
            <w:ins w:id="12145" w:author="V2" w:date="2025-04-14T14:19:00Z" w16du:dateUtc="2025-04-14T19:19:00Z">
              <w:r w:rsidRPr="007F7E2B">
                <w:lastRenderedPageBreak/>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6C0CDC82" w14:textId="77777777" w:rsidR="00712354" w:rsidRPr="007F7E2B" w:rsidRDefault="00712354">
            <w:pPr>
              <w:spacing w:line="259" w:lineRule="auto"/>
              <w:ind w:left="36"/>
              <w:rPr>
                <w:ins w:id="12146" w:author="V2" w:date="2025-04-14T14:19:00Z" w16du:dateUtc="2025-04-14T19:19:00Z"/>
              </w:rPr>
            </w:pPr>
            <w:ins w:id="12147" w:author="V2" w:date="2025-04-14T14:19:00Z" w16du:dateUtc="2025-04-14T19:19:00Z">
              <w:r w:rsidRPr="007F7E2B">
                <w:t xml:space="preserve">The dry mass of the wood of a species </w:t>
              </w:r>
            </w:ins>
          </w:p>
        </w:tc>
      </w:tr>
      <w:tr w:rsidR="00712354" w:rsidRPr="007F7E2B" w14:paraId="4D645CBB" w14:textId="77777777">
        <w:trPr>
          <w:trHeight w:val="334"/>
          <w:ins w:id="1214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BD410C8" w14:textId="77777777" w:rsidR="00712354" w:rsidRPr="007F7E2B" w:rsidRDefault="00712354">
            <w:pPr>
              <w:spacing w:line="259" w:lineRule="auto"/>
              <w:rPr>
                <w:ins w:id="12149" w:author="V2" w:date="2025-04-14T14:19:00Z" w16du:dateUtc="2025-04-14T19:19:00Z"/>
              </w:rPr>
            </w:pPr>
            <w:ins w:id="12150"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51949D53" w14:textId="77777777" w:rsidR="00712354" w:rsidRPr="007F7E2B" w:rsidRDefault="00712354">
            <w:pPr>
              <w:spacing w:line="259" w:lineRule="auto"/>
              <w:ind w:left="36"/>
              <w:rPr>
                <w:ins w:id="12151" w:author="V2" w:date="2025-04-14T14:19:00Z" w16du:dateUtc="2025-04-14T19:19:00Z"/>
              </w:rPr>
            </w:pPr>
            <w:ins w:id="12152" w:author="V2" w:date="2025-04-14T14:19:00Z" w16du:dateUtc="2025-04-14T19:19:00Z">
              <w:r w:rsidRPr="007F7E2B">
                <w:t xml:space="preserve">  </w:t>
              </w:r>
            </w:ins>
          </w:p>
        </w:tc>
      </w:tr>
    </w:tbl>
    <w:p w14:paraId="1E465B23" w14:textId="77777777" w:rsidR="00712354" w:rsidRPr="007F7E2B" w:rsidRDefault="00712354">
      <w:pPr>
        <w:spacing w:after="137" w:line="259" w:lineRule="auto"/>
        <w:ind w:left="742"/>
        <w:rPr>
          <w:ins w:id="12153" w:author="V2" w:date="2025-04-14T14:19:00Z" w16du:dateUtc="2025-04-14T19:19:00Z"/>
        </w:rPr>
      </w:pPr>
      <w:ins w:id="12154" w:author="V2" w:date="2025-04-14T14:19:00Z" w16du:dateUtc="2025-04-14T19:19:00Z">
        <w:r w:rsidRPr="007F7E2B">
          <w:t xml:space="preserve"> </w:t>
        </w:r>
      </w:ins>
    </w:p>
    <w:p w14:paraId="0C230218" w14:textId="77777777" w:rsidR="00712354" w:rsidRPr="007F7E2B" w:rsidRDefault="00712354">
      <w:pPr>
        <w:spacing w:line="259" w:lineRule="auto"/>
        <w:ind w:left="742"/>
        <w:rPr>
          <w:ins w:id="12155" w:author="V2" w:date="2025-04-14T14:19:00Z" w16du:dateUtc="2025-04-14T19:19:00Z"/>
        </w:rPr>
      </w:pPr>
      <w:ins w:id="12156" w:author="V2" w:date="2025-04-14T14:19:00Z" w16du:dateUtc="2025-04-14T19:19:00Z">
        <w:r w:rsidRPr="007F7E2B">
          <w:t xml:space="preserve"> </w:t>
        </w:r>
      </w:ins>
    </w:p>
    <w:tbl>
      <w:tblPr>
        <w:tblStyle w:val="TableGrid0"/>
        <w:tblW w:w="8978" w:type="dxa"/>
        <w:tblInd w:w="730" w:type="dxa"/>
        <w:tblCellMar>
          <w:top w:w="17" w:type="dxa"/>
          <w:left w:w="106" w:type="dxa"/>
          <w:right w:w="115" w:type="dxa"/>
        </w:tblCellMar>
        <w:tblLook w:val="04A0" w:firstRow="1" w:lastRow="0" w:firstColumn="1" w:lastColumn="0" w:noHBand="0" w:noVBand="1"/>
      </w:tblPr>
      <w:tblGrid>
        <w:gridCol w:w="4256"/>
        <w:gridCol w:w="4722"/>
      </w:tblGrid>
      <w:tr w:rsidR="00712354" w:rsidRPr="007F7E2B" w14:paraId="5AC14BFD" w14:textId="77777777">
        <w:trPr>
          <w:trHeight w:val="333"/>
          <w:ins w:id="1215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61404EC" w14:textId="77777777" w:rsidR="00712354" w:rsidRPr="007F7E2B" w:rsidRDefault="00712354">
            <w:pPr>
              <w:spacing w:line="259" w:lineRule="auto"/>
              <w:rPr>
                <w:ins w:id="12158" w:author="V2" w:date="2025-04-14T14:19:00Z" w16du:dateUtc="2025-04-14T19:19:00Z"/>
              </w:rPr>
            </w:pPr>
            <w:ins w:id="12159"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390DA009" w14:textId="77777777" w:rsidR="00712354" w:rsidRPr="007F7E2B" w:rsidRDefault="00712354">
            <w:pPr>
              <w:spacing w:line="259" w:lineRule="auto"/>
              <w:ind w:left="36"/>
              <w:rPr>
                <w:ins w:id="12160" w:author="V2" w:date="2025-04-14T14:19:00Z" w16du:dateUtc="2025-04-14T19:19:00Z"/>
              </w:rPr>
            </w:pPr>
            <w:ins w:id="12161" w:author="V2" w:date="2025-04-14T14:19:00Z" w16du:dateUtc="2025-04-14T19:19:00Z">
              <w:r w:rsidRPr="007F7E2B">
                <w:t>DW</w:t>
              </w:r>
              <w:r w:rsidRPr="007F7E2B">
                <w:rPr>
                  <w:vertAlign w:val="subscript"/>
                </w:rPr>
                <w:t>s</w:t>
              </w:r>
              <w:r w:rsidRPr="007F7E2B">
                <w:rPr>
                  <w:rFonts w:ascii="Arial" w:eastAsia="Arial" w:hAnsi="Arial" w:cs="Arial"/>
                  <w:b/>
                </w:rPr>
                <w:t xml:space="preserve">  </w:t>
              </w:r>
            </w:ins>
          </w:p>
        </w:tc>
      </w:tr>
      <w:tr w:rsidR="00712354" w:rsidRPr="007F7E2B" w14:paraId="3BA3F7E3" w14:textId="77777777">
        <w:trPr>
          <w:trHeight w:val="335"/>
          <w:ins w:id="1216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48D1721" w14:textId="77777777" w:rsidR="00712354" w:rsidRPr="007F7E2B" w:rsidRDefault="00712354">
            <w:pPr>
              <w:spacing w:line="259" w:lineRule="auto"/>
              <w:rPr>
                <w:ins w:id="12163" w:author="V2" w:date="2025-04-14T14:19:00Z" w16du:dateUtc="2025-04-14T19:19:00Z"/>
              </w:rPr>
            </w:pPr>
            <w:ins w:id="12164"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73BD2E3E" w14:textId="77777777" w:rsidR="00712354" w:rsidRPr="007F7E2B" w:rsidRDefault="00712354">
            <w:pPr>
              <w:spacing w:line="259" w:lineRule="auto"/>
              <w:ind w:left="36"/>
              <w:rPr>
                <w:ins w:id="12165" w:author="V2" w:date="2025-04-14T14:19:00Z" w16du:dateUtc="2025-04-14T19:19:00Z"/>
              </w:rPr>
            </w:pPr>
            <w:ins w:id="12166" w:author="V2" w:date="2025-04-14T14:19:00Z" w16du:dateUtc="2025-04-14T19:19:00Z">
              <w:r w:rsidRPr="007F7E2B">
                <w:t xml:space="preserve">g/cm </w:t>
              </w:r>
            </w:ins>
          </w:p>
        </w:tc>
      </w:tr>
      <w:tr w:rsidR="00712354" w:rsidRPr="007F7E2B" w14:paraId="5B5A0132" w14:textId="77777777">
        <w:trPr>
          <w:trHeight w:val="335"/>
          <w:ins w:id="1216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C698094" w14:textId="77777777" w:rsidR="00712354" w:rsidRPr="007F7E2B" w:rsidRDefault="00712354">
            <w:pPr>
              <w:spacing w:line="259" w:lineRule="auto"/>
              <w:rPr>
                <w:ins w:id="12168" w:author="V2" w:date="2025-04-14T14:19:00Z" w16du:dateUtc="2025-04-14T19:19:00Z"/>
              </w:rPr>
            </w:pPr>
            <w:ins w:id="12169"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167681B0" w14:textId="77777777" w:rsidR="00712354" w:rsidRPr="007F7E2B" w:rsidRDefault="00712354">
            <w:pPr>
              <w:spacing w:line="259" w:lineRule="auto"/>
              <w:ind w:left="36"/>
              <w:rPr>
                <w:ins w:id="12170" w:author="V2" w:date="2025-04-14T14:19:00Z" w16du:dateUtc="2025-04-14T19:19:00Z"/>
              </w:rPr>
            </w:pPr>
            <w:ins w:id="12171" w:author="V2" w:date="2025-04-14T14:19:00Z" w16du:dateUtc="2025-04-14T19:19:00Z">
              <w:r w:rsidRPr="007F7E2B">
                <w:t xml:space="preserve">Mass of the wood per unit of length,  </w:t>
              </w:r>
            </w:ins>
          </w:p>
        </w:tc>
      </w:tr>
      <w:tr w:rsidR="00712354" w:rsidRPr="007F7E2B" w14:paraId="64E5EB17" w14:textId="77777777">
        <w:trPr>
          <w:trHeight w:val="336"/>
          <w:ins w:id="1217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6ECC736" w14:textId="77777777" w:rsidR="00712354" w:rsidRPr="007F7E2B" w:rsidRDefault="00712354">
            <w:pPr>
              <w:spacing w:line="259" w:lineRule="auto"/>
              <w:rPr>
                <w:ins w:id="12173" w:author="V2" w:date="2025-04-14T14:19:00Z" w16du:dateUtc="2025-04-14T19:19:00Z"/>
              </w:rPr>
            </w:pPr>
            <w:ins w:id="12174"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64A3399B" w14:textId="77777777" w:rsidR="00712354" w:rsidRPr="007F7E2B" w:rsidRDefault="00712354">
            <w:pPr>
              <w:spacing w:line="259" w:lineRule="auto"/>
              <w:ind w:left="36"/>
              <w:rPr>
                <w:ins w:id="12175" w:author="V2" w:date="2025-04-14T14:19:00Z" w16du:dateUtc="2025-04-14T19:19:00Z"/>
              </w:rPr>
            </w:pPr>
            <w:ins w:id="12176" w:author="V2" w:date="2025-04-14T14:19:00Z" w16du:dateUtc="2025-04-14T19:19:00Z">
              <w:r w:rsidRPr="007F7E2B">
                <w:t xml:space="preserve">Field Survey </w:t>
              </w:r>
            </w:ins>
          </w:p>
        </w:tc>
      </w:tr>
      <w:tr w:rsidR="00712354" w:rsidRPr="007F7E2B" w14:paraId="3C2BC532" w14:textId="77777777">
        <w:trPr>
          <w:trHeight w:val="811"/>
          <w:ins w:id="1217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378ADE4" w14:textId="77777777" w:rsidR="00712354" w:rsidRPr="007F7E2B" w:rsidRDefault="00712354">
            <w:pPr>
              <w:spacing w:line="259" w:lineRule="auto"/>
              <w:rPr>
                <w:ins w:id="12178" w:author="V2" w:date="2025-04-14T14:19:00Z" w16du:dateUtc="2025-04-14T19:19:00Z"/>
              </w:rPr>
            </w:pPr>
            <w:ins w:id="12179"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27B3EA2F" w14:textId="77777777" w:rsidR="00712354" w:rsidRPr="007F7E2B" w:rsidRDefault="00712354">
            <w:pPr>
              <w:spacing w:line="259" w:lineRule="auto"/>
              <w:ind w:left="36"/>
              <w:rPr>
                <w:ins w:id="12180" w:author="V2" w:date="2025-04-14T14:19:00Z" w16du:dateUtc="2025-04-14T19:19:00Z"/>
              </w:rPr>
            </w:pPr>
            <w:ins w:id="12181" w:author="V2" w:date="2025-04-14T14:19:00Z" w16du:dateUtc="2025-04-14T19:19:00Z">
              <w:r w:rsidRPr="007F7E2B">
                <w:t xml:space="preserve">The total mass of the wood per unit of length for the 100m line segment, </w:t>
              </w:r>
            </w:ins>
          </w:p>
        </w:tc>
      </w:tr>
      <w:tr w:rsidR="00712354" w:rsidRPr="007F7E2B" w14:paraId="4E289300" w14:textId="77777777">
        <w:trPr>
          <w:trHeight w:val="323"/>
          <w:ins w:id="12182" w:author="V2" w:date="2025-04-14T14:19:00Z" w16du:dateUtc="2025-04-14T19:19:00Z"/>
        </w:trPr>
        <w:tc>
          <w:tcPr>
            <w:tcW w:w="4256" w:type="dxa"/>
            <w:tcBorders>
              <w:top w:val="nil"/>
              <w:left w:val="single" w:sz="8" w:space="0" w:color="000000"/>
              <w:bottom w:val="single" w:sz="8" w:space="0" w:color="000000"/>
              <w:right w:val="single" w:sz="8" w:space="0" w:color="000000"/>
            </w:tcBorders>
            <w:shd w:val="clear" w:color="auto" w:fill="C2D7E0"/>
          </w:tcPr>
          <w:p w14:paraId="7638EAE0" w14:textId="77777777" w:rsidR="00712354" w:rsidRPr="007F7E2B" w:rsidRDefault="00712354">
            <w:pPr>
              <w:spacing w:line="259" w:lineRule="auto"/>
              <w:rPr>
                <w:ins w:id="12183" w:author="V2" w:date="2025-04-14T14:19:00Z" w16du:dateUtc="2025-04-14T19:19:00Z"/>
              </w:rPr>
            </w:pPr>
            <w:ins w:id="12184" w:author="V2" w:date="2025-04-14T14:19:00Z" w16du:dateUtc="2025-04-14T19:19:00Z">
              <w:r w:rsidRPr="007F7E2B">
                <w:t xml:space="preserve">Any comment: </w:t>
              </w:r>
            </w:ins>
          </w:p>
        </w:tc>
        <w:tc>
          <w:tcPr>
            <w:tcW w:w="4722" w:type="dxa"/>
            <w:tcBorders>
              <w:top w:val="nil"/>
              <w:left w:val="single" w:sz="8" w:space="0" w:color="000000"/>
              <w:bottom w:val="single" w:sz="8" w:space="0" w:color="000000"/>
              <w:right w:val="single" w:sz="8" w:space="0" w:color="000000"/>
            </w:tcBorders>
          </w:tcPr>
          <w:p w14:paraId="009779CE" w14:textId="77777777" w:rsidR="00712354" w:rsidRPr="007F7E2B" w:rsidRDefault="00712354">
            <w:pPr>
              <w:spacing w:line="259" w:lineRule="auto"/>
              <w:ind w:left="36"/>
              <w:rPr>
                <w:ins w:id="12185" w:author="V2" w:date="2025-04-14T14:19:00Z" w16du:dateUtc="2025-04-14T19:19:00Z"/>
              </w:rPr>
            </w:pPr>
            <w:ins w:id="12186" w:author="V2" w:date="2025-04-14T14:19:00Z" w16du:dateUtc="2025-04-14T19:19:00Z">
              <w:r w:rsidRPr="007F7E2B">
                <w:t xml:space="preserve">  </w:t>
              </w:r>
            </w:ins>
          </w:p>
        </w:tc>
      </w:tr>
    </w:tbl>
    <w:p w14:paraId="059C4591" w14:textId="77777777" w:rsidR="00712354" w:rsidRPr="007F7E2B" w:rsidRDefault="00712354">
      <w:pPr>
        <w:spacing w:line="259" w:lineRule="auto"/>
        <w:ind w:left="742"/>
        <w:rPr>
          <w:ins w:id="12187" w:author="V2" w:date="2025-04-14T14:19:00Z" w16du:dateUtc="2025-04-14T19:19:00Z"/>
        </w:rPr>
      </w:pPr>
      <w:ins w:id="12188" w:author="V2" w:date="2025-04-14T14:19:00Z" w16du:dateUtc="2025-04-14T19:19:00Z">
        <w:r w:rsidRPr="007F7E2B">
          <w:t xml:space="preserve"> </w:t>
        </w:r>
      </w:ins>
    </w:p>
    <w:tbl>
      <w:tblPr>
        <w:tblStyle w:val="TableGrid0"/>
        <w:tblW w:w="8978" w:type="dxa"/>
        <w:tblInd w:w="730" w:type="dxa"/>
        <w:tblCellMar>
          <w:top w:w="17" w:type="dxa"/>
          <w:left w:w="106" w:type="dxa"/>
          <w:right w:w="115" w:type="dxa"/>
        </w:tblCellMar>
        <w:tblLook w:val="04A0" w:firstRow="1" w:lastRow="0" w:firstColumn="1" w:lastColumn="0" w:noHBand="0" w:noVBand="1"/>
      </w:tblPr>
      <w:tblGrid>
        <w:gridCol w:w="4256"/>
        <w:gridCol w:w="4722"/>
      </w:tblGrid>
      <w:tr w:rsidR="00712354" w:rsidRPr="007F7E2B" w14:paraId="41F47DD8" w14:textId="77777777">
        <w:trPr>
          <w:trHeight w:val="332"/>
          <w:ins w:id="1218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7256D18" w14:textId="77777777" w:rsidR="00712354" w:rsidRPr="007F7E2B" w:rsidRDefault="00712354">
            <w:pPr>
              <w:spacing w:line="259" w:lineRule="auto"/>
              <w:rPr>
                <w:ins w:id="12190" w:author="V2" w:date="2025-04-14T14:19:00Z" w16du:dateUtc="2025-04-14T19:19:00Z"/>
              </w:rPr>
            </w:pPr>
            <w:ins w:id="12191"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51D70C02" w14:textId="77777777" w:rsidR="00712354" w:rsidRPr="007F7E2B" w:rsidRDefault="00712354">
            <w:pPr>
              <w:spacing w:line="259" w:lineRule="auto"/>
              <w:ind w:left="36"/>
              <w:rPr>
                <w:ins w:id="12192" w:author="V2" w:date="2025-04-14T14:19:00Z" w16du:dateUtc="2025-04-14T19:19:00Z"/>
              </w:rPr>
            </w:pPr>
            <w:ins w:id="12193" w:author="V2" w:date="2025-04-14T14:19:00Z" w16du:dateUtc="2025-04-14T19:19:00Z">
              <w:r w:rsidRPr="007F7E2B">
                <w:t>W</w:t>
              </w:r>
              <w:r w:rsidRPr="007F7E2B">
                <w:rPr>
                  <w:rFonts w:ascii="Arial" w:eastAsia="Arial" w:hAnsi="Arial" w:cs="Arial"/>
                  <w:b/>
                </w:rPr>
                <w:t xml:space="preserve"> </w:t>
              </w:r>
            </w:ins>
          </w:p>
        </w:tc>
      </w:tr>
      <w:tr w:rsidR="00712354" w:rsidRPr="007F7E2B" w14:paraId="3FB053A9" w14:textId="77777777">
        <w:trPr>
          <w:trHeight w:val="335"/>
          <w:ins w:id="1219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B8CAE7E" w14:textId="77777777" w:rsidR="00712354" w:rsidRPr="007F7E2B" w:rsidRDefault="00712354">
            <w:pPr>
              <w:spacing w:line="259" w:lineRule="auto"/>
              <w:rPr>
                <w:ins w:id="12195" w:author="V2" w:date="2025-04-14T14:19:00Z" w16du:dateUtc="2025-04-14T19:19:00Z"/>
              </w:rPr>
            </w:pPr>
            <w:ins w:id="12196"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3F0F0E9C" w14:textId="77777777" w:rsidR="00712354" w:rsidRPr="007F7E2B" w:rsidRDefault="00712354">
            <w:pPr>
              <w:spacing w:line="259" w:lineRule="auto"/>
              <w:ind w:left="36"/>
              <w:rPr>
                <w:ins w:id="12197" w:author="V2" w:date="2025-04-14T14:19:00Z" w16du:dateUtc="2025-04-14T19:19:00Z"/>
              </w:rPr>
            </w:pPr>
            <w:ins w:id="12198" w:author="V2" w:date="2025-04-14T14:19:00Z" w16du:dateUtc="2025-04-14T19:19:00Z">
              <w:r w:rsidRPr="007F7E2B">
                <w:t xml:space="preserve"># </w:t>
              </w:r>
            </w:ins>
          </w:p>
        </w:tc>
      </w:tr>
      <w:tr w:rsidR="00712354" w:rsidRPr="007F7E2B" w14:paraId="5E034EAC" w14:textId="77777777">
        <w:trPr>
          <w:trHeight w:val="336"/>
          <w:ins w:id="1219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A863DD4" w14:textId="77777777" w:rsidR="00712354" w:rsidRPr="007F7E2B" w:rsidRDefault="00712354">
            <w:pPr>
              <w:spacing w:line="259" w:lineRule="auto"/>
              <w:rPr>
                <w:ins w:id="12200" w:author="V2" w:date="2025-04-14T14:19:00Z" w16du:dateUtc="2025-04-14T19:19:00Z"/>
              </w:rPr>
            </w:pPr>
            <w:ins w:id="12201"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3AFEDA23" w14:textId="77777777" w:rsidR="00712354" w:rsidRPr="007F7E2B" w:rsidRDefault="00712354">
            <w:pPr>
              <w:spacing w:line="259" w:lineRule="auto"/>
              <w:ind w:left="36"/>
              <w:rPr>
                <w:ins w:id="12202" w:author="V2" w:date="2025-04-14T14:19:00Z" w16du:dateUtc="2025-04-14T19:19:00Z"/>
              </w:rPr>
            </w:pPr>
            <w:ins w:id="12203" w:author="V2" w:date="2025-04-14T14:19:00Z" w16du:dateUtc="2025-04-14T19:19:00Z">
              <w:r w:rsidRPr="007F7E2B">
                <w:t xml:space="preserve">Pieces of wood found in the line segment </w:t>
              </w:r>
            </w:ins>
          </w:p>
        </w:tc>
      </w:tr>
      <w:tr w:rsidR="00712354" w:rsidRPr="007F7E2B" w14:paraId="0EEBDB87" w14:textId="77777777">
        <w:trPr>
          <w:trHeight w:val="334"/>
          <w:ins w:id="1220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FEE1425" w14:textId="77777777" w:rsidR="00712354" w:rsidRPr="007F7E2B" w:rsidRDefault="00712354">
            <w:pPr>
              <w:spacing w:line="259" w:lineRule="auto"/>
              <w:rPr>
                <w:ins w:id="12205" w:author="V2" w:date="2025-04-14T14:19:00Z" w16du:dateUtc="2025-04-14T19:19:00Z"/>
              </w:rPr>
            </w:pPr>
            <w:ins w:id="12206"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2B87AC5B" w14:textId="77777777" w:rsidR="00712354" w:rsidRPr="007F7E2B" w:rsidRDefault="00712354">
            <w:pPr>
              <w:spacing w:line="259" w:lineRule="auto"/>
              <w:ind w:left="36"/>
              <w:rPr>
                <w:ins w:id="12207" w:author="V2" w:date="2025-04-14T14:19:00Z" w16du:dateUtc="2025-04-14T19:19:00Z"/>
              </w:rPr>
            </w:pPr>
            <w:ins w:id="12208" w:author="V2" w:date="2025-04-14T14:19:00Z" w16du:dateUtc="2025-04-14T19:19:00Z">
              <w:r w:rsidRPr="007F7E2B">
                <w:t xml:space="preserve">Field survey </w:t>
              </w:r>
            </w:ins>
          </w:p>
        </w:tc>
      </w:tr>
      <w:tr w:rsidR="00712354" w:rsidRPr="007F7E2B" w14:paraId="5BF3F89B" w14:textId="77777777">
        <w:trPr>
          <w:trHeight w:val="814"/>
          <w:ins w:id="1220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95193ED" w14:textId="77777777" w:rsidR="00712354" w:rsidRPr="007F7E2B" w:rsidRDefault="00712354">
            <w:pPr>
              <w:spacing w:line="259" w:lineRule="auto"/>
              <w:rPr>
                <w:ins w:id="12210" w:author="V2" w:date="2025-04-14T14:19:00Z" w16du:dateUtc="2025-04-14T19:19:00Z"/>
              </w:rPr>
            </w:pPr>
            <w:ins w:id="12211"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19A4A253" w14:textId="77777777" w:rsidR="00712354" w:rsidRPr="007F7E2B" w:rsidRDefault="00712354">
            <w:pPr>
              <w:spacing w:line="259" w:lineRule="auto"/>
              <w:ind w:left="36"/>
              <w:rPr>
                <w:ins w:id="12212" w:author="V2" w:date="2025-04-14T14:19:00Z" w16du:dateUtc="2025-04-14T19:19:00Z"/>
              </w:rPr>
            </w:pPr>
            <w:ins w:id="12213" w:author="V2" w:date="2025-04-14T14:19:00Z" w16du:dateUtc="2025-04-14T19:19:00Z">
              <w:r w:rsidRPr="007F7E2B">
                <w:t xml:space="preserve">The pieces of wood found in the line segment </w:t>
              </w:r>
            </w:ins>
          </w:p>
        </w:tc>
      </w:tr>
      <w:tr w:rsidR="00712354" w:rsidRPr="007F7E2B" w14:paraId="7AD0FA28" w14:textId="77777777">
        <w:trPr>
          <w:trHeight w:val="334"/>
          <w:ins w:id="1221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99543D3" w14:textId="77777777" w:rsidR="00712354" w:rsidRPr="007F7E2B" w:rsidRDefault="00712354">
            <w:pPr>
              <w:spacing w:line="259" w:lineRule="auto"/>
              <w:rPr>
                <w:ins w:id="12215" w:author="V2" w:date="2025-04-14T14:19:00Z" w16du:dateUtc="2025-04-14T19:19:00Z"/>
              </w:rPr>
            </w:pPr>
            <w:ins w:id="12216"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2E57D69C" w14:textId="77777777" w:rsidR="00712354" w:rsidRPr="007F7E2B" w:rsidRDefault="00712354">
            <w:pPr>
              <w:spacing w:line="259" w:lineRule="auto"/>
              <w:ind w:left="36"/>
              <w:rPr>
                <w:ins w:id="12217" w:author="V2" w:date="2025-04-14T14:19:00Z" w16du:dateUtc="2025-04-14T19:19:00Z"/>
              </w:rPr>
            </w:pPr>
            <w:ins w:id="12218" w:author="V2" w:date="2025-04-14T14:19:00Z" w16du:dateUtc="2025-04-14T19:19:00Z">
              <w:r w:rsidRPr="007F7E2B">
                <w:t xml:space="preserve">  </w:t>
              </w:r>
            </w:ins>
          </w:p>
        </w:tc>
      </w:tr>
    </w:tbl>
    <w:p w14:paraId="3E19C86B" w14:textId="77777777" w:rsidR="00712354" w:rsidRPr="007F7E2B" w:rsidRDefault="00712354">
      <w:pPr>
        <w:spacing w:line="259" w:lineRule="auto"/>
        <w:ind w:left="742"/>
        <w:rPr>
          <w:ins w:id="12219" w:author="V2" w:date="2025-04-14T14:19:00Z" w16du:dateUtc="2025-04-14T19:19:00Z"/>
        </w:rPr>
      </w:pPr>
      <w:ins w:id="12220" w:author="V2" w:date="2025-04-14T14:19:00Z" w16du:dateUtc="2025-04-14T19:19:00Z">
        <w:r w:rsidRPr="007F7E2B">
          <w:t xml:space="preserve"> </w:t>
        </w:r>
      </w:ins>
    </w:p>
    <w:tbl>
      <w:tblPr>
        <w:tblStyle w:val="TableGrid0"/>
        <w:tblW w:w="8978" w:type="dxa"/>
        <w:tblInd w:w="730" w:type="dxa"/>
        <w:tblCellMar>
          <w:top w:w="17" w:type="dxa"/>
          <w:left w:w="106" w:type="dxa"/>
          <w:right w:w="115" w:type="dxa"/>
        </w:tblCellMar>
        <w:tblLook w:val="04A0" w:firstRow="1" w:lastRow="0" w:firstColumn="1" w:lastColumn="0" w:noHBand="0" w:noVBand="1"/>
      </w:tblPr>
      <w:tblGrid>
        <w:gridCol w:w="4256"/>
        <w:gridCol w:w="4722"/>
      </w:tblGrid>
      <w:tr w:rsidR="00712354" w:rsidRPr="007F7E2B" w14:paraId="249E68EB" w14:textId="77777777">
        <w:trPr>
          <w:trHeight w:val="334"/>
          <w:ins w:id="1222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E2A7C52" w14:textId="77777777" w:rsidR="00712354" w:rsidRPr="007F7E2B" w:rsidRDefault="00712354">
            <w:pPr>
              <w:spacing w:line="259" w:lineRule="auto"/>
              <w:rPr>
                <w:ins w:id="12222" w:author="V2" w:date="2025-04-14T14:19:00Z" w16du:dateUtc="2025-04-14T19:19:00Z"/>
              </w:rPr>
            </w:pPr>
            <w:ins w:id="12223"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3EF0529F" w14:textId="77777777" w:rsidR="00712354" w:rsidRPr="007F7E2B" w:rsidRDefault="00712354">
            <w:pPr>
              <w:spacing w:line="259" w:lineRule="auto"/>
              <w:ind w:left="36"/>
              <w:rPr>
                <w:ins w:id="12224" w:author="V2" w:date="2025-04-14T14:19:00Z" w16du:dateUtc="2025-04-14T19:19:00Z"/>
              </w:rPr>
            </w:pPr>
            <w:ins w:id="12225" w:author="V2" w:date="2025-04-14T14:19:00Z" w16du:dateUtc="2025-04-14T19:19:00Z">
              <w:r w:rsidRPr="007F7E2B">
                <w:t>x</w:t>
              </w:r>
              <w:r w:rsidRPr="007F7E2B">
                <w:rPr>
                  <w:rFonts w:ascii="Arial" w:eastAsia="Arial" w:hAnsi="Arial" w:cs="Arial"/>
                  <w:b/>
                </w:rPr>
                <w:t xml:space="preserve">  </w:t>
              </w:r>
            </w:ins>
          </w:p>
        </w:tc>
      </w:tr>
      <w:tr w:rsidR="00712354" w:rsidRPr="007F7E2B" w14:paraId="203679F1" w14:textId="77777777">
        <w:trPr>
          <w:trHeight w:val="335"/>
          <w:ins w:id="1222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C2BB9F6" w14:textId="77777777" w:rsidR="00712354" w:rsidRPr="007F7E2B" w:rsidRDefault="00712354">
            <w:pPr>
              <w:spacing w:line="259" w:lineRule="auto"/>
              <w:rPr>
                <w:ins w:id="12227" w:author="V2" w:date="2025-04-14T14:19:00Z" w16du:dateUtc="2025-04-14T19:19:00Z"/>
              </w:rPr>
            </w:pPr>
            <w:ins w:id="12228"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648A1437" w14:textId="77777777" w:rsidR="00712354" w:rsidRPr="007F7E2B" w:rsidRDefault="00712354">
            <w:pPr>
              <w:spacing w:line="259" w:lineRule="auto"/>
              <w:ind w:left="36"/>
              <w:rPr>
                <w:ins w:id="12229" w:author="V2" w:date="2025-04-14T14:19:00Z" w16du:dateUtc="2025-04-14T19:19:00Z"/>
              </w:rPr>
            </w:pPr>
            <w:ins w:id="12230" w:author="V2" w:date="2025-04-14T14:19:00Z" w16du:dateUtc="2025-04-14T19:19:00Z">
              <w:r w:rsidRPr="007F7E2B">
                <w:t xml:space="preserve"># </w:t>
              </w:r>
            </w:ins>
          </w:p>
        </w:tc>
      </w:tr>
      <w:tr w:rsidR="00712354" w:rsidRPr="007F7E2B" w14:paraId="22E50837" w14:textId="77777777">
        <w:trPr>
          <w:trHeight w:val="545"/>
          <w:ins w:id="1223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64F0E4F8" w14:textId="77777777" w:rsidR="00712354" w:rsidRPr="007F7E2B" w:rsidRDefault="00712354">
            <w:pPr>
              <w:spacing w:line="259" w:lineRule="auto"/>
              <w:rPr>
                <w:ins w:id="12232" w:author="V2" w:date="2025-04-14T14:19:00Z" w16du:dateUtc="2025-04-14T19:19:00Z"/>
              </w:rPr>
            </w:pPr>
            <w:ins w:id="12233" w:author="V2" w:date="2025-04-14T14:19:00Z" w16du:dateUtc="2025-04-14T19:19:00Z">
              <w:r w:rsidRPr="007F7E2B">
                <w:lastRenderedPageBreak/>
                <w:t xml:space="preserve">Description: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088CF6CF" w14:textId="77777777" w:rsidR="00712354" w:rsidRPr="007F7E2B" w:rsidRDefault="00712354">
            <w:pPr>
              <w:spacing w:line="259" w:lineRule="auto"/>
              <w:ind w:left="36"/>
              <w:rPr>
                <w:ins w:id="12234" w:author="V2" w:date="2025-04-14T14:19:00Z" w16du:dateUtc="2025-04-14T19:19:00Z"/>
              </w:rPr>
            </w:pPr>
            <w:ins w:id="12235" w:author="V2" w:date="2025-04-14T14:19:00Z" w16du:dateUtc="2025-04-14T19:19:00Z">
              <w:r w:rsidRPr="007F7E2B">
                <w:t xml:space="preserve">Total number of pieces of wood  </w:t>
              </w:r>
            </w:ins>
          </w:p>
        </w:tc>
      </w:tr>
      <w:tr w:rsidR="00712354" w:rsidRPr="007F7E2B" w14:paraId="4E6C5DD8" w14:textId="77777777">
        <w:trPr>
          <w:trHeight w:val="335"/>
          <w:ins w:id="1223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778F57B" w14:textId="77777777" w:rsidR="00712354" w:rsidRPr="007F7E2B" w:rsidRDefault="00712354">
            <w:pPr>
              <w:spacing w:line="259" w:lineRule="auto"/>
              <w:rPr>
                <w:ins w:id="12237" w:author="V2" w:date="2025-04-14T14:19:00Z" w16du:dateUtc="2025-04-14T19:19:00Z"/>
              </w:rPr>
            </w:pPr>
            <w:ins w:id="12238"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066E3ED0" w14:textId="77777777" w:rsidR="00712354" w:rsidRPr="007F7E2B" w:rsidRDefault="00712354">
            <w:pPr>
              <w:spacing w:line="259" w:lineRule="auto"/>
              <w:ind w:left="36"/>
              <w:rPr>
                <w:ins w:id="12239" w:author="V2" w:date="2025-04-14T14:19:00Z" w16du:dateUtc="2025-04-14T19:19:00Z"/>
              </w:rPr>
            </w:pPr>
            <w:ins w:id="12240" w:author="V2" w:date="2025-04-14T14:19:00Z" w16du:dateUtc="2025-04-14T19:19:00Z">
              <w:r w:rsidRPr="007F7E2B">
                <w:t xml:space="preserve">Field survey </w:t>
              </w:r>
            </w:ins>
          </w:p>
        </w:tc>
      </w:tr>
      <w:tr w:rsidR="00712354" w:rsidRPr="007F7E2B" w14:paraId="0FDAF155" w14:textId="77777777">
        <w:trPr>
          <w:trHeight w:val="814"/>
          <w:ins w:id="1224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E590EB9" w14:textId="77777777" w:rsidR="00712354" w:rsidRPr="007F7E2B" w:rsidRDefault="00712354">
            <w:pPr>
              <w:spacing w:line="259" w:lineRule="auto"/>
              <w:rPr>
                <w:ins w:id="12242" w:author="V2" w:date="2025-04-14T14:19:00Z" w16du:dateUtc="2025-04-14T19:19:00Z"/>
              </w:rPr>
            </w:pPr>
            <w:ins w:id="12243"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29968E39" w14:textId="77777777" w:rsidR="00712354" w:rsidRPr="007F7E2B" w:rsidRDefault="00712354">
            <w:pPr>
              <w:spacing w:line="259" w:lineRule="auto"/>
              <w:ind w:left="36"/>
              <w:rPr>
                <w:ins w:id="12244" w:author="V2" w:date="2025-04-14T14:19:00Z" w16du:dateUtc="2025-04-14T19:19:00Z"/>
              </w:rPr>
            </w:pPr>
            <w:ins w:id="12245" w:author="V2" w:date="2025-04-14T14:19:00Z" w16du:dateUtc="2025-04-14T19:19:00Z">
              <w:r w:rsidRPr="007F7E2B">
                <w:t xml:space="preserve">The total number of pieces of wood found on the line segment. </w:t>
              </w:r>
            </w:ins>
          </w:p>
        </w:tc>
      </w:tr>
      <w:tr w:rsidR="00712354" w:rsidRPr="007F7E2B" w14:paraId="34EAF765" w14:textId="77777777">
        <w:trPr>
          <w:trHeight w:val="334"/>
          <w:ins w:id="1224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D690E70" w14:textId="77777777" w:rsidR="00712354" w:rsidRPr="007F7E2B" w:rsidRDefault="00712354">
            <w:pPr>
              <w:spacing w:line="259" w:lineRule="auto"/>
              <w:rPr>
                <w:ins w:id="12247" w:author="V2" w:date="2025-04-14T14:19:00Z" w16du:dateUtc="2025-04-14T19:19:00Z"/>
              </w:rPr>
            </w:pPr>
            <w:ins w:id="12248"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225BC03F" w14:textId="77777777" w:rsidR="00712354" w:rsidRPr="007F7E2B" w:rsidRDefault="00712354">
            <w:pPr>
              <w:spacing w:line="259" w:lineRule="auto"/>
              <w:ind w:left="36"/>
              <w:rPr>
                <w:ins w:id="12249" w:author="V2" w:date="2025-04-14T14:19:00Z" w16du:dateUtc="2025-04-14T19:19:00Z"/>
              </w:rPr>
            </w:pPr>
            <w:ins w:id="12250" w:author="V2" w:date="2025-04-14T14:19:00Z" w16du:dateUtc="2025-04-14T19:19:00Z">
              <w:r w:rsidRPr="007F7E2B">
                <w:t xml:space="preserve">  </w:t>
              </w:r>
            </w:ins>
          </w:p>
        </w:tc>
      </w:tr>
    </w:tbl>
    <w:p w14:paraId="3521B49C" w14:textId="77777777" w:rsidR="00712354" w:rsidRPr="007F7E2B" w:rsidRDefault="00712354">
      <w:pPr>
        <w:spacing w:line="259" w:lineRule="auto"/>
        <w:ind w:left="742"/>
        <w:rPr>
          <w:ins w:id="12251" w:author="V2" w:date="2025-04-14T14:19:00Z" w16du:dateUtc="2025-04-14T19:19:00Z"/>
        </w:rPr>
      </w:pPr>
      <w:ins w:id="12252" w:author="V2" w:date="2025-04-14T14:19:00Z" w16du:dateUtc="2025-04-14T19:19:00Z">
        <w:r w:rsidRPr="007F7E2B">
          <w:t xml:space="preserve"> </w:t>
        </w:r>
      </w:ins>
    </w:p>
    <w:tbl>
      <w:tblPr>
        <w:tblStyle w:val="TableGrid0"/>
        <w:tblW w:w="8978" w:type="dxa"/>
        <w:tblInd w:w="730" w:type="dxa"/>
        <w:tblCellMar>
          <w:top w:w="18" w:type="dxa"/>
          <w:left w:w="106" w:type="dxa"/>
          <w:right w:w="115" w:type="dxa"/>
        </w:tblCellMar>
        <w:tblLook w:val="04A0" w:firstRow="1" w:lastRow="0" w:firstColumn="1" w:lastColumn="0" w:noHBand="0" w:noVBand="1"/>
      </w:tblPr>
      <w:tblGrid>
        <w:gridCol w:w="4256"/>
        <w:gridCol w:w="4722"/>
      </w:tblGrid>
      <w:tr w:rsidR="00712354" w:rsidRPr="007F7E2B" w14:paraId="5BAFD959" w14:textId="77777777">
        <w:trPr>
          <w:trHeight w:val="334"/>
          <w:ins w:id="1225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91A931F" w14:textId="77777777" w:rsidR="00712354" w:rsidRPr="007F7E2B" w:rsidRDefault="00712354">
            <w:pPr>
              <w:spacing w:line="259" w:lineRule="auto"/>
              <w:rPr>
                <w:ins w:id="12254" w:author="V2" w:date="2025-04-14T14:19:00Z" w16du:dateUtc="2025-04-14T19:19:00Z"/>
              </w:rPr>
            </w:pPr>
            <w:ins w:id="12255"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3B8AECEB" w14:textId="77777777" w:rsidR="00712354" w:rsidRPr="007F7E2B" w:rsidRDefault="00712354">
            <w:pPr>
              <w:spacing w:line="259" w:lineRule="auto"/>
              <w:ind w:left="36"/>
              <w:rPr>
                <w:ins w:id="12256" w:author="V2" w:date="2025-04-14T14:19:00Z" w16du:dateUtc="2025-04-14T19:19:00Z"/>
              </w:rPr>
            </w:pPr>
            <w:ins w:id="12257" w:author="V2" w:date="2025-04-14T14:19:00Z" w16du:dateUtc="2025-04-14T19:19:00Z">
              <w:r w:rsidRPr="007F7E2B">
                <w:t>B</w:t>
              </w:r>
              <w:r w:rsidRPr="007F7E2B">
                <w:rPr>
                  <w:vertAlign w:val="subscript"/>
                </w:rPr>
                <w:t>dwd</w:t>
              </w:r>
              <w:r w:rsidRPr="007F7E2B">
                <w:rPr>
                  <w:rFonts w:ascii="Arial" w:eastAsia="Arial" w:hAnsi="Arial" w:cs="Arial"/>
                  <w:b/>
                </w:rPr>
                <w:t xml:space="preserve">  </w:t>
              </w:r>
            </w:ins>
          </w:p>
        </w:tc>
      </w:tr>
      <w:tr w:rsidR="00712354" w:rsidRPr="007F7E2B" w14:paraId="3ABB2E81" w14:textId="77777777">
        <w:trPr>
          <w:trHeight w:val="335"/>
          <w:ins w:id="1225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4320D58" w14:textId="77777777" w:rsidR="00712354" w:rsidRPr="007F7E2B" w:rsidRDefault="00712354">
            <w:pPr>
              <w:spacing w:line="259" w:lineRule="auto"/>
              <w:rPr>
                <w:ins w:id="12259" w:author="V2" w:date="2025-04-14T14:19:00Z" w16du:dateUtc="2025-04-14T19:19:00Z"/>
              </w:rPr>
            </w:pPr>
            <w:ins w:id="12260"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0F368C90" w14:textId="77777777" w:rsidR="00712354" w:rsidRPr="007F7E2B" w:rsidRDefault="00712354">
            <w:pPr>
              <w:spacing w:line="259" w:lineRule="auto"/>
              <w:ind w:left="36"/>
              <w:rPr>
                <w:ins w:id="12261" w:author="V2" w:date="2025-04-14T14:19:00Z" w16du:dateUtc="2025-04-14T19:19:00Z"/>
              </w:rPr>
            </w:pPr>
            <w:ins w:id="12262" w:author="V2" w:date="2025-04-14T14:19:00Z" w16du:dateUtc="2025-04-14T19:19:00Z">
              <w:r w:rsidRPr="007F7E2B">
                <w:t xml:space="preserve">tonnes  </w:t>
              </w:r>
            </w:ins>
          </w:p>
        </w:tc>
      </w:tr>
      <w:tr w:rsidR="00712354" w:rsidRPr="007F7E2B" w14:paraId="7EE98B8A" w14:textId="77777777">
        <w:trPr>
          <w:trHeight w:val="335"/>
          <w:ins w:id="1226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9F3DB90" w14:textId="77777777" w:rsidR="00712354" w:rsidRPr="007F7E2B" w:rsidRDefault="00712354">
            <w:pPr>
              <w:spacing w:line="259" w:lineRule="auto"/>
              <w:rPr>
                <w:ins w:id="12264" w:author="V2" w:date="2025-04-14T14:19:00Z" w16du:dateUtc="2025-04-14T19:19:00Z"/>
              </w:rPr>
            </w:pPr>
            <w:ins w:id="12265"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5B3AEED7" w14:textId="77777777" w:rsidR="00712354" w:rsidRPr="007F7E2B" w:rsidRDefault="00712354">
            <w:pPr>
              <w:spacing w:line="259" w:lineRule="auto"/>
              <w:ind w:left="36"/>
              <w:rPr>
                <w:ins w:id="12266" w:author="V2" w:date="2025-04-14T14:19:00Z" w16du:dateUtc="2025-04-14T19:19:00Z"/>
              </w:rPr>
            </w:pPr>
            <w:ins w:id="12267" w:author="V2" w:date="2025-04-14T14:19:00Z" w16du:dateUtc="2025-04-14T19:19:00Z">
              <w:r w:rsidRPr="007F7E2B">
                <w:t xml:space="preserve">Distributed dead wood biomass in the stratum </w:t>
              </w:r>
            </w:ins>
          </w:p>
        </w:tc>
      </w:tr>
      <w:tr w:rsidR="00712354" w:rsidRPr="007F7E2B" w14:paraId="45BCBCCD" w14:textId="77777777">
        <w:trPr>
          <w:trHeight w:val="335"/>
          <w:ins w:id="1226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09B1A60" w14:textId="77777777" w:rsidR="00712354" w:rsidRPr="007F7E2B" w:rsidRDefault="00712354">
            <w:pPr>
              <w:spacing w:line="259" w:lineRule="auto"/>
              <w:rPr>
                <w:ins w:id="12269" w:author="V2" w:date="2025-04-14T14:19:00Z" w16du:dateUtc="2025-04-14T19:19:00Z"/>
              </w:rPr>
            </w:pPr>
            <w:ins w:id="12270"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394FCEC9" w14:textId="77777777" w:rsidR="00712354" w:rsidRPr="007F7E2B" w:rsidRDefault="00712354">
            <w:pPr>
              <w:spacing w:line="259" w:lineRule="auto"/>
              <w:ind w:left="36"/>
              <w:rPr>
                <w:ins w:id="12271" w:author="V2" w:date="2025-04-14T14:19:00Z" w16du:dateUtc="2025-04-14T19:19:00Z"/>
              </w:rPr>
            </w:pPr>
            <w:ins w:id="12272" w:author="V2" w:date="2025-04-14T14:19:00Z" w16du:dateUtc="2025-04-14T19:19:00Z">
              <w:r w:rsidRPr="007F7E2B">
                <w:t xml:space="preserve">Calculated </w:t>
              </w:r>
            </w:ins>
          </w:p>
        </w:tc>
      </w:tr>
      <w:tr w:rsidR="00712354" w:rsidRPr="007F7E2B" w14:paraId="68F5A507" w14:textId="77777777">
        <w:trPr>
          <w:trHeight w:val="814"/>
          <w:ins w:id="1227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4A3DEC2" w14:textId="77777777" w:rsidR="00712354" w:rsidRPr="007F7E2B" w:rsidRDefault="00712354">
            <w:pPr>
              <w:spacing w:line="259" w:lineRule="auto"/>
              <w:rPr>
                <w:ins w:id="12274" w:author="V2" w:date="2025-04-14T14:19:00Z" w16du:dateUtc="2025-04-14T19:19:00Z"/>
              </w:rPr>
            </w:pPr>
            <w:ins w:id="12275"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4DA5B3F5" w14:textId="77777777" w:rsidR="00712354" w:rsidRPr="007F7E2B" w:rsidRDefault="00712354">
            <w:pPr>
              <w:spacing w:line="259" w:lineRule="auto"/>
              <w:ind w:left="36"/>
              <w:rPr>
                <w:ins w:id="12276" w:author="V2" w:date="2025-04-14T14:19:00Z" w16du:dateUtc="2025-04-14T19:19:00Z"/>
              </w:rPr>
            </w:pPr>
            <w:ins w:id="12277" w:author="V2" w:date="2025-04-14T14:19:00Z" w16du:dateUtc="2025-04-14T19:19:00Z">
              <w:r w:rsidRPr="007F7E2B">
                <w:t xml:space="preserve">Distributed dead wood biomass in the stratum </w:t>
              </w:r>
            </w:ins>
          </w:p>
        </w:tc>
      </w:tr>
      <w:tr w:rsidR="00712354" w:rsidRPr="007F7E2B" w14:paraId="4D191681" w14:textId="77777777">
        <w:trPr>
          <w:trHeight w:val="332"/>
          <w:ins w:id="1227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2C8F461" w14:textId="77777777" w:rsidR="00712354" w:rsidRPr="007F7E2B" w:rsidRDefault="00712354">
            <w:pPr>
              <w:spacing w:line="259" w:lineRule="auto"/>
              <w:rPr>
                <w:ins w:id="12279" w:author="V2" w:date="2025-04-14T14:19:00Z" w16du:dateUtc="2025-04-14T19:19:00Z"/>
              </w:rPr>
            </w:pPr>
            <w:ins w:id="12280"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62540A39" w14:textId="77777777" w:rsidR="00712354" w:rsidRPr="007F7E2B" w:rsidRDefault="00712354">
            <w:pPr>
              <w:spacing w:line="259" w:lineRule="auto"/>
              <w:ind w:left="36"/>
              <w:rPr>
                <w:ins w:id="12281" w:author="V2" w:date="2025-04-14T14:19:00Z" w16du:dateUtc="2025-04-14T19:19:00Z"/>
              </w:rPr>
            </w:pPr>
            <w:ins w:id="12282" w:author="V2" w:date="2025-04-14T14:19:00Z" w16du:dateUtc="2025-04-14T19:19:00Z">
              <w:r w:rsidRPr="007F7E2B">
                <w:t xml:space="preserve">  </w:t>
              </w:r>
            </w:ins>
          </w:p>
        </w:tc>
      </w:tr>
    </w:tbl>
    <w:p w14:paraId="56813EFC" w14:textId="77777777" w:rsidR="00712354" w:rsidRPr="007F7E2B" w:rsidRDefault="00712354">
      <w:pPr>
        <w:spacing w:line="259" w:lineRule="auto"/>
        <w:ind w:left="835"/>
        <w:rPr>
          <w:ins w:id="12283" w:author="V2" w:date="2025-04-14T14:19:00Z" w16du:dateUtc="2025-04-14T19:19:00Z"/>
        </w:rPr>
      </w:pPr>
      <w:ins w:id="12284" w:author="V2" w:date="2025-04-14T14:19:00Z" w16du:dateUtc="2025-04-14T19:19:00Z">
        <w:r w:rsidRPr="007F7E2B">
          <w:t xml:space="preserve"> </w:t>
        </w:r>
        <w:r w:rsidRPr="007F7E2B">
          <w:tab/>
          <w:t xml:space="preserve"> </w:t>
        </w:r>
      </w:ins>
    </w:p>
    <w:tbl>
      <w:tblPr>
        <w:tblStyle w:val="TableGrid0"/>
        <w:tblW w:w="8978" w:type="dxa"/>
        <w:tblInd w:w="730" w:type="dxa"/>
        <w:tblCellMar>
          <w:top w:w="17" w:type="dxa"/>
          <w:left w:w="106" w:type="dxa"/>
          <w:right w:w="115" w:type="dxa"/>
        </w:tblCellMar>
        <w:tblLook w:val="04A0" w:firstRow="1" w:lastRow="0" w:firstColumn="1" w:lastColumn="0" w:noHBand="0" w:noVBand="1"/>
      </w:tblPr>
      <w:tblGrid>
        <w:gridCol w:w="4256"/>
        <w:gridCol w:w="4722"/>
      </w:tblGrid>
      <w:tr w:rsidR="00712354" w:rsidRPr="007F7E2B" w14:paraId="5EB82C97" w14:textId="77777777">
        <w:trPr>
          <w:trHeight w:val="332"/>
          <w:ins w:id="1228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75A2782" w14:textId="77777777" w:rsidR="00712354" w:rsidRPr="007F7E2B" w:rsidRDefault="00712354">
            <w:pPr>
              <w:spacing w:line="259" w:lineRule="auto"/>
              <w:rPr>
                <w:ins w:id="12286" w:author="V2" w:date="2025-04-14T14:19:00Z" w16du:dateUtc="2025-04-14T19:19:00Z"/>
              </w:rPr>
            </w:pPr>
            <w:ins w:id="12287"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18AA7787" w14:textId="77777777" w:rsidR="00712354" w:rsidRPr="007F7E2B" w:rsidRDefault="00712354">
            <w:pPr>
              <w:spacing w:line="259" w:lineRule="auto"/>
              <w:ind w:left="36"/>
              <w:rPr>
                <w:ins w:id="12288" w:author="V2" w:date="2025-04-14T14:19:00Z" w16du:dateUtc="2025-04-14T19:19:00Z"/>
              </w:rPr>
            </w:pPr>
            <w:ins w:id="12289" w:author="V2" w:date="2025-04-14T14:19:00Z" w16du:dateUtc="2025-04-14T19:19:00Z">
              <w:r w:rsidRPr="007F7E2B">
                <w:t>A</w:t>
              </w:r>
              <w:r w:rsidRPr="007F7E2B">
                <w:rPr>
                  <w:rFonts w:ascii="Arial" w:eastAsia="Arial" w:hAnsi="Arial" w:cs="Arial"/>
                  <w:b/>
                </w:rPr>
                <w:t xml:space="preserve">  </w:t>
              </w:r>
            </w:ins>
          </w:p>
        </w:tc>
      </w:tr>
      <w:tr w:rsidR="00712354" w:rsidRPr="007F7E2B" w14:paraId="0C0DCB84" w14:textId="77777777">
        <w:trPr>
          <w:trHeight w:val="335"/>
          <w:ins w:id="1229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A937FAF" w14:textId="77777777" w:rsidR="00712354" w:rsidRPr="007F7E2B" w:rsidRDefault="00712354">
            <w:pPr>
              <w:spacing w:line="259" w:lineRule="auto"/>
              <w:rPr>
                <w:ins w:id="12291" w:author="V2" w:date="2025-04-14T14:19:00Z" w16du:dateUtc="2025-04-14T19:19:00Z"/>
              </w:rPr>
            </w:pPr>
            <w:ins w:id="12292"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67964CD1" w14:textId="77777777" w:rsidR="00712354" w:rsidRPr="007F7E2B" w:rsidRDefault="00712354">
            <w:pPr>
              <w:spacing w:line="259" w:lineRule="auto"/>
              <w:ind w:left="36"/>
              <w:rPr>
                <w:ins w:id="12293" w:author="V2" w:date="2025-04-14T14:19:00Z" w16du:dateUtc="2025-04-14T19:19:00Z"/>
              </w:rPr>
            </w:pPr>
            <w:ins w:id="12294" w:author="V2" w:date="2025-04-14T14:19:00Z" w16du:dateUtc="2025-04-14T19:19:00Z">
              <w:r w:rsidRPr="007F7E2B">
                <w:t xml:space="preserve">hectares  </w:t>
              </w:r>
            </w:ins>
          </w:p>
        </w:tc>
      </w:tr>
      <w:tr w:rsidR="00712354" w:rsidRPr="007F7E2B" w14:paraId="51F6EC91" w14:textId="77777777">
        <w:trPr>
          <w:trHeight w:val="335"/>
          <w:ins w:id="1229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845356A" w14:textId="77777777" w:rsidR="00712354" w:rsidRPr="007F7E2B" w:rsidRDefault="00712354">
            <w:pPr>
              <w:spacing w:line="259" w:lineRule="auto"/>
              <w:rPr>
                <w:ins w:id="12296" w:author="V2" w:date="2025-04-14T14:19:00Z" w16du:dateUtc="2025-04-14T19:19:00Z"/>
              </w:rPr>
            </w:pPr>
            <w:ins w:id="12297"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621EC84C" w14:textId="77777777" w:rsidR="00712354" w:rsidRPr="007F7E2B" w:rsidRDefault="00712354">
            <w:pPr>
              <w:spacing w:line="259" w:lineRule="auto"/>
              <w:ind w:left="36"/>
              <w:rPr>
                <w:ins w:id="12298" w:author="V2" w:date="2025-04-14T14:19:00Z" w16du:dateUtc="2025-04-14T19:19:00Z"/>
              </w:rPr>
            </w:pPr>
            <w:ins w:id="12299" w:author="V2" w:date="2025-04-14T14:19:00Z" w16du:dateUtc="2025-04-14T19:19:00Z">
              <w:r w:rsidRPr="007F7E2B">
                <w:t xml:space="preserve">Area of the stratum </w:t>
              </w:r>
            </w:ins>
          </w:p>
        </w:tc>
      </w:tr>
      <w:tr w:rsidR="00712354" w:rsidRPr="007F7E2B" w14:paraId="0E5C521D" w14:textId="77777777">
        <w:trPr>
          <w:trHeight w:val="337"/>
          <w:ins w:id="1230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8DE522B" w14:textId="77777777" w:rsidR="00712354" w:rsidRPr="007F7E2B" w:rsidRDefault="00712354">
            <w:pPr>
              <w:spacing w:line="259" w:lineRule="auto"/>
              <w:rPr>
                <w:ins w:id="12301" w:author="V2" w:date="2025-04-14T14:19:00Z" w16du:dateUtc="2025-04-14T19:19:00Z"/>
              </w:rPr>
            </w:pPr>
            <w:ins w:id="12302"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5402E6C7" w14:textId="77777777" w:rsidR="00712354" w:rsidRPr="007F7E2B" w:rsidRDefault="00712354">
            <w:pPr>
              <w:spacing w:line="259" w:lineRule="auto"/>
              <w:ind w:left="36"/>
              <w:rPr>
                <w:ins w:id="12303" w:author="V2" w:date="2025-04-14T14:19:00Z" w16du:dateUtc="2025-04-14T19:19:00Z"/>
              </w:rPr>
            </w:pPr>
            <w:ins w:id="12304" w:author="V2" w:date="2025-04-14T14:19:00Z" w16du:dateUtc="2025-04-14T19:19:00Z">
              <w:r w:rsidRPr="007F7E2B">
                <w:t xml:space="preserve">Field survey or remote sensing </w:t>
              </w:r>
            </w:ins>
          </w:p>
        </w:tc>
      </w:tr>
      <w:tr w:rsidR="00712354" w:rsidRPr="007F7E2B" w14:paraId="4CCF2F26" w14:textId="77777777">
        <w:trPr>
          <w:trHeight w:val="814"/>
          <w:ins w:id="1230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6C6D2A5" w14:textId="77777777" w:rsidR="00712354" w:rsidRPr="007F7E2B" w:rsidRDefault="00712354">
            <w:pPr>
              <w:spacing w:line="259" w:lineRule="auto"/>
              <w:rPr>
                <w:ins w:id="12306" w:author="V2" w:date="2025-04-14T14:19:00Z" w16du:dateUtc="2025-04-14T19:19:00Z"/>
              </w:rPr>
            </w:pPr>
            <w:ins w:id="12307"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148BA896" w14:textId="77777777" w:rsidR="00712354" w:rsidRPr="007F7E2B" w:rsidRDefault="00712354">
            <w:pPr>
              <w:spacing w:line="259" w:lineRule="auto"/>
              <w:ind w:left="36"/>
              <w:rPr>
                <w:ins w:id="12308" w:author="V2" w:date="2025-04-14T14:19:00Z" w16du:dateUtc="2025-04-14T19:19:00Z"/>
              </w:rPr>
            </w:pPr>
            <w:ins w:id="12309" w:author="V2" w:date="2025-04-14T14:19:00Z" w16du:dateUtc="2025-04-14T19:19:00Z">
              <w:r w:rsidRPr="007F7E2B">
                <w:t xml:space="preserve">The area of the stratum </w:t>
              </w:r>
            </w:ins>
          </w:p>
        </w:tc>
      </w:tr>
      <w:tr w:rsidR="00712354" w:rsidRPr="007F7E2B" w14:paraId="27AA86FE" w14:textId="77777777">
        <w:trPr>
          <w:trHeight w:val="331"/>
          <w:ins w:id="1231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350A889" w14:textId="77777777" w:rsidR="00712354" w:rsidRPr="007F7E2B" w:rsidRDefault="00712354">
            <w:pPr>
              <w:spacing w:line="259" w:lineRule="auto"/>
              <w:rPr>
                <w:ins w:id="12311" w:author="V2" w:date="2025-04-14T14:19:00Z" w16du:dateUtc="2025-04-14T19:19:00Z"/>
              </w:rPr>
            </w:pPr>
            <w:ins w:id="12312"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085E608C" w14:textId="77777777" w:rsidR="00712354" w:rsidRPr="007F7E2B" w:rsidRDefault="00712354">
            <w:pPr>
              <w:spacing w:line="259" w:lineRule="auto"/>
              <w:ind w:left="36"/>
              <w:rPr>
                <w:ins w:id="12313" w:author="V2" w:date="2025-04-14T14:19:00Z" w16du:dateUtc="2025-04-14T19:19:00Z"/>
              </w:rPr>
            </w:pPr>
            <w:ins w:id="12314" w:author="V2" w:date="2025-04-14T14:19:00Z" w16du:dateUtc="2025-04-14T19:19:00Z">
              <w:r w:rsidRPr="007F7E2B">
                <w:t xml:space="preserve">  </w:t>
              </w:r>
            </w:ins>
          </w:p>
        </w:tc>
      </w:tr>
    </w:tbl>
    <w:p w14:paraId="54099796" w14:textId="77777777" w:rsidR="00712354" w:rsidRPr="007F7E2B" w:rsidRDefault="00712354">
      <w:pPr>
        <w:spacing w:after="139" w:line="259" w:lineRule="auto"/>
        <w:ind w:left="742"/>
        <w:rPr>
          <w:ins w:id="12315" w:author="V2" w:date="2025-04-14T14:19:00Z" w16du:dateUtc="2025-04-14T19:19:00Z"/>
        </w:rPr>
      </w:pPr>
      <w:ins w:id="12316" w:author="V2" w:date="2025-04-14T14:19:00Z" w16du:dateUtc="2025-04-14T19:19:00Z">
        <w:r w:rsidRPr="007F7E2B">
          <w:t xml:space="preserve"> </w:t>
        </w:r>
      </w:ins>
    </w:p>
    <w:p w14:paraId="0F09431E" w14:textId="77777777" w:rsidR="00712354" w:rsidRPr="007F7E2B" w:rsidRDefault="00712354">
      <w:pPr>
        <w:spacing w:line="259" w:lineRule="auto"/>
        <w:ind w:left="742"/>
        <w:rPr>
          <w:ins w:id="12317" w:author="V2" w:date="2025-04-14T14:19:00Z" w16du:dateUtc="2025-04-14T19:19:00Z"/>
        </w:rPr>
      </w:pPr>
      <w:ins w:id="12318" w:author="V2" w:date="2025-04-14T14:19:00Z" w16du:dateUtc="2025-04-14T19:19:00Z">
        <w:r w:rsidRPr="007F7E2B">
          <w:lastRenderedPageBreak/>
          <w:t xml:space="preserve"> </w:t>
        </w:r>
      </w:ins>
    </w:p>
    <w:tbl>
      <w:tblPr>
        <w:tblStyle w:val="TableGrid0"/>
        <w:tblW w:w="8978" w:type="dxa"/>
        <w:tblInd w:w="730" w:type="dxa"/>
        <w:tblCellMar>
          <w:top w:w="18" w:type="dxa"/>
          <w:left w:w="106" w:type="dxa"/>
          <w:right w:w="115" w:type="dxa"/>
        </w:tblCellMar>
        <w:tblLook w:val="04A0" w:firstRow="1" w:lastRow="0" w:firstColumn="1" w:lastColumn="0" w:noHBand="0" w:noVBand="1"/>
      </w:tblPr>
      <w:tblGrid>
        <w:gridCol w:w="4256"/>
        <w:gridCol w:w="4722"/>
      </w:tblGrid>
      <w:tr w:rsidR="00712354" w:rsidRPr="007F7E2B" w14:paraId="341745DE" w14:textId="77777777">
        <w:trPr>
          <w:trHeight w:val="334"/>
          <w:ins w:id="1231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1607F68" w14:textId="77777777" w:rsidR="00712354" w:rsidRPr="007F7E2B" w:rsidRDefault="00712354">
            <w:pPr>
              <w:spacing w:line="259" w:lineRule="auto"/>
              <w:rPr>
                <w:ins w:id="12320" w:author="V2" w:date="2025-04-14T14:19:00Z" w16du:dateUtc="2025-04-14T19:19:00Z"/>
              </w:rPr>
            </w:pPr>
            <w:ins w:id="12321"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1E04AAC0" w14:textId="77777777" w:rsidR="00712354" w:rsidRPr="007F7E2B" w:rsidRDefault="00712354">
            <w:pPr>
              <w:spacing w:line="259" w:lineRule="auto"/>
              <w:ind w:left="36"/>
              <w:rPr>
                <w:ins w:id="12322" w:author="V2" w:date="2025-04-14T14:19:00Z" w16du:dateUtc="2025-04-14T19:19:00Z"/>
              </w:rPr>
            </w:pPr>
            <w:ins w:id="12323" w:author="V2" w:date="2025-04-14T14:19:00Z" w16du:dateUtc="2025-04-14T19:19:00Z">
              <w:r w:rsidRPr="007F7E2B">
                <w:t>ls#</w:t>
              </w:r>
              <w:r w:rsidRPr="007F7E2B">
                <w:rPr>
                  <w:rFonts w:ascii="Arial" w:eastAsia="Arial" w:hAnsi="Arial" w:cs="Arial"/>
                  <w:b/>
                </w:rPr>
                <w:t xml:space="preserve">  </w:t>
              </w:r>
            </w:ins>
          </w:p>
        </w:tc>
      </w:tr>
      <w:tr w:rsidR="00712354" w:rsidRPr="007F7E2B" w14:paraId="5E093099" w14:textId="77777777">
        <w:trPr>
          <w:trHeight w:val="335"/>
          <w:ins w:id="1232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BE01F60" w14:textId="77777777" w:rsidR="00712354" w:rsidRPr="007F7E2B" w:rsidRDefault="00712354">
            <w:pPr>
              <w:spacing w:line="259" w:lineRule="auto"/>
              <w:rPr>
                <w:ins w:id="12325" w:author="V2" w:date="2025-04-14T14:19:00Z" w16du:dateUtc="2025-04-14T19:19:00Z"/>
              </w:rPr>
            </w:pPr>
            <w:ins w:id="12326"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60209BE3" w14:textId="77777777" w:rsidR="00712354" w:rsidRPr="007F7E2B" w:rsidRDefault="00712354">
            <w:pPr>
              <w:spacing w:line="259" w:lineRule="auto"/>
              <w:ind w:left="36"/>
              <w:rPr>
                <w:ins w:id="12327" w:author="V2" w:date="2025-04-14T14:19:00Z" w16du:dateUtc="2025-04-14T19:19:00Z"/>
              </w:rPr>
            </w:pPr>
            <w:ins w:id="12328" w:author="V2" w:date="2025-04-14T14:19:00Z" w16du:dateUtc="2025-04-14T19:19:00Z">
              <w:r w:rsidRPr="007F7E2B">
                <w:t xml:space="preserve"># </w:t>
              </w:r>
            </w:ins>
          </w:p>
        </w:tc>
      </w:tr>
      <w:tr w:rsidR="00712354" w:rsidRPr="007F7E2B" w14:paraId="6827D70B" w14:textId="77777777">
        <w:trPr>
          <w:trHeight w:val="335"/>
          <w:ins w:id="1232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19A5552" w14:textId="77777777" w:rsidR="00712354" w:rsidRPr="007F7E2B" w:rsidRDefault="00712354">
            <w:pPr>
              <w:spacing w:line="259" w:lineRule="auto"/>
              <w:rPr>
                <w:ins w:id="12330" w:author="V2" w:date="2025-04-14T14:19:00Z" w16du:dateUtc="2025-04-14T19:19:00Z"/>
              </w:rPr>
            </w:pPr>
            <w:ins w:id="12331"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38C7E84E" w14:textId="77777777" w:rsidR="00712354" w:rsidRPr="007F7E2B" w:rsidRDefault="00712354">
            <w:pPr>
              <w:spacing w:line="259" w:lineRule="auto"/>
              <w:ind w:left="36"/>
              <w:rPr>
                <w:ins w:id="12332" w:author="V2" w:date="2025-04-14T14:19:00Z" w16du:dateUtc="2025-04-14T19:19:00Z"/>
              </w:rPr>
            </w:pPr>
            <w:ins w:id="12333" w:author="V2" w:date="2025-04-14T14:19:00Z" w16du:dateUtc="2025-04-14T19:19:00Z">
              <w:r w:rsidRPr="007F7E2B">
                <w:t xml:space="preserve">Number of 100m line segments  </w:t>
              </w:r>
            </w:ins>
          </w:p>
        </w:tc>
      </w:tr>
      <w:tr w:rsidR="00712354" w:rsidRPr="007F7E2B" w14:paraId="289EDBA9" w14:textId="77777777">
        <w:trPr>
          <w:trHeight w:val="335"/>
          <w:ins w:id="1233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B71B19D" w14:textId="77777777" w:rsidR="00712354" w:rsidRPr="007F7E2B" w:rsidRDefault="00712354">
            <w:pPr>
              <w:spacing w:line="259" w:lineRule="auto"/>
              <w:rPr>
                <w:ins w:id="12335" w:author="V2" w:date="2025-04-14T14:19:00Z" w16du:dateUtc="2025-04-14T19:19:00Z"/>
              </w:rPr>
            </w:pPr>
            <w:ins w:id="12336"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33B7AE1A" w14:textId="77777777" w:rsidR="00712354" w:rsidRPr="007F7E2B" w:rsidRDefault="00712354">
            <w:pPr>
              <w:spacing w:line="259" w:lineRule="auto"/>
              <w:ind w:left="36"/>
              <w:rPr>
                <w:ins w:id="12337" w:author="V2" w:date="2025-04-14T14:19:00Z" w16du:dateUtc="2025-04-14T19:19:00Z"/>
              </w:rPr>
            </w:pPr>
            <w:ins w:id="12338" w:author="V2" w:date="2025-04-14T14:19:00Z" w16du:dateUtc="2025-04-14T19:19:00Z">
              <w:r w:rsidRPr="007F7E2B">
                <w:t xml:space="preserve">Field survey </w:t>
              </w:r>
            </w:ins>
          </w:p>
        </w:tc>
      </w:tr>
      <w:tr w:rsidR="00712354" w:rsidRPr="007F7E2B" w14:paraId="0020E8C2" w14:textId="77777777">
        <w:trPr>
          <w:trHeight w:val="814"/>
          <w:ins w:id="1233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15DAF6B" w14:textId="77777777" w:rsidR="00712354" w:rsidRPr="007F7E2B" w:rsidRDefault="00712354">
            <w:pPr>
              <w:spacing w:line="259" w:lineRule="auto"/>
              <w:rPr>
                <w:ins w:id="12340" w:author="V2" w:date="2025-04-14T14:19:00Z" w16du:dateUtc="2025-04-14T19:19:00Z"/>
              </w:rPr>
            </w:pPr>
            <w:ins w:id="12341"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321F9196" w14:textId="77777777" w:rsidR="00712354" w:rsidRPr="007F7E2B" w:rsidRDefault="00712354">
            <w:pPr>
              <w:spacing w:line="259" w:lineRule="auto"/>
              <w:ind w:left="36"/>
              <w:rPr>
                <w:ins w:id="12342" w:author="V2" w:date="2025-04-14T14:19:00Z" w16du:dateUtc="2025-04-14T19:19:00Z"/>
              </w:rPr>
            </w:pPr>
            <w:ins w:id="12343" w:author="V2" w:date="2025-04-14T14:19:00Z" w16du:dateUtc="2025-04-14T19:19:00Z">
              <w:r w:rsidRPr="007F7E2B">
                <w:t xml:space="preserve">The number of 100m line segments sampled in the stratum </w:t>
              </w:r>
            </w:ins>
          </w:p>
        </w:tc>
      </w:tr>
      <w:tr w:rsidR="00712354" w:rsidRPr="007F7E2B" w14:paraId="7B24F620" w14:textId="77777777">
        <w:trPr>
          <w:trHeight w:val="332"/>
          <w:ins w:id="1234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98E15F9" w14:textId="77777777" w:rsidR="00712354" w:rsidRPr="007F7E2B" w:rsidRDefault="00712354">
            <w:pPr>
              <w:spacing w:line="259" w:lineRule="auto"/>
              <w:rPr>
                <w:ins w:id="12345" w:author="V2" w:date="2025-04-14T14:19:00Z" w16du:dateUtc="2025-04-14T19:19:00Z"/>
              </w:rPr>
            </w:pPr>
            <w:ins w:id="12346"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2AEDAD7A" w14:textId="77777777" w:rsidR="00712354" w:rsidRPr="007F7E2B" w:rsidRDefault="00712354">
            <w:pPr>
              <w:spacing w:line="259" w:lineRule="auto"/>
              <w:ind w:left="36"/>
              <w:rPr>
                <w:ins w:id="12347" w:author="V2" w:date="2025-04-14T14:19:00Z" w16du:dateUtc="2025-04-14T19:19:00Z"/>
              </w:rPr>
            </w:pPr>
            <w:ins w:id="12348" w:author="V2" w:date="2025-04-14T14:19:00Z" w16du:dateUtc="2025-04-14T19:19:00Z">
              <w:r w:rsidRPr="007F7E2B">
                <w:t xml:space="preserve">  </w:t>
              </w:r>
            </w:ins>
          </w:p>
        </w:tc>
      </w:tr>
    </w:tbl>
    <w:p w14:paraId="54033241" w14:textId="77777777" w:rsidR="00712354" w:rsidRPr="007F7E2B" w:rsidRDefault="00712354">
      <w:pPr>
        <w:spacing w:line="259" w:lineRule="auto"/>
        <w:ind w:left="742"/>
        <w:jc w:val="both"/>
        <w:rPr>
          <w:ins w:id="12349" w:author="V2" w:date="2025-04-14T14:19:00Z" w16du:dateUtc="2025-04-14T19:19:00Z"/>
        </w:rPr>
      </w:pPr>
      <w:ins w:id="12350" w:author="V2" w:date="2025-04-14T14:19:00Z" w16du:dateUtc="2025-04-14T19:19:00Z">
        <w:r w:rsidRPr="007F7E2B">
          <w:t xml:space="preserve"> </w:t>
        </w:r>
      </w:ins>
    </w:p>
    <w:tbl>
      <w:tblPr>
        <w:tblStyle w:val="TableGrid0"/>
        <w:tblW w:w="8978" w:type="dxa"/>
        <w:tblInd w:w="730" w:type="dxa"/>
        <w:tblCellMar>
          <w:top w:w="17" w:type="dxa"/>
          <w:left w:w="106" w:type="dxa"/>
          <w:right w:w="115" w:type="dxa"/>
        </w:tblCellMar>
        <w:tblLook w:val="04A0" w:firstRow="1" w:lastRow="0" w:firstColumn="1" w:lastColumn="0" w:noHBand="0" w:noVBand="1"/>
      </w:tblPr>
      <w:tblGrid>
        <w:gridCol w:w="4256"/>
        <w:gridCol w:w="4722"/>
      </w:tblGrid>
      <w:tr w:rsidR="00712354" w:rsidRPr="007F7E2B" w14:paraId="46D3207F" w14:textId="77777777">
        <w:trPr>
          <w:trHeight w:val="332"/>
          <w:ins w:id="1235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9ABDD2E" w14:textId="77777777" w:rsidR="00712354" w:rsidRPr="007F7E2B" w:rsidRDefault="00712354">
            <w:pPr>
              <w:spacing w:line="259" w:lineRule="auto"/>
              <w:rPr>
                <w:ins w:id="12352" w:author="V2" w:date="2025-04-14T14:19:00Z" w16du:dateUtc="2025-04-14T19:19:00Z"/>
              </w:rPr>
            </w:pPr>
            <w:ins w:id="12353"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7150E0F6" w14:textId="77777777" w:rsidR="00712354" w:rsidRPr="007F7E2B" w:rsidRDefault="00712354">
            <w:pPr>
              <w:spacing w:line="259" w:lineRule="auto"/>
              <w:ind w:left="36"/>
              <w:rPr>
                <w:ins w:id="12354" w:author="V2" w:date="2025-04-14T14:19:00Z" w16du:dateUtc="2025-04-14T19:19:00Z"/>
              </w:rPr>
            </w:pPr>
            <w:ins w:id="12355" w:author="V2" w:date="2025-04-14T14:19:00Z" w16du:dateUtc="2025-04-14T19:19:00Z">
              <w:r w:rsidRPr="007F7E2B">
                <w:t>ls</w:t>
              </w:r>
              <w:r w:rsidRPr="007F7E2B">
                <w:rPr>
                  <w:rFonts w:ascii="Arial" w:eastAsia="Arial" w:hAnsi="Arial" w:cs="Arial"/>
                  <w:b/>
                </w:rPr>
                <w:t xml:space="preserve">  </w:t>
              </w:r>
            </w:ins>
          </w:p>
        </w:tc>
      </w:tr>
      <w:tr w:rsidR="00712354" w:rsidRPr="007F7E2B" w14:paraId="465A5AAB" w14:textId="77777777">
        <w:trPr>
          <w:trHeight w:val="336"/>
          <w:ins w:id="1235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C928DF7" w14:textId="77777777" w:rsidR="00712354" w:rsidRPr="007F7E2B" w:rsidRDefault="00712354">
            <w:pPr>
              <w:spacing w:line="259" w:lineRule="auto"/>
              <w:rPr>
                <w:ins w:id="12357" w:author="V2" w:date="2025-04-14T14:19:00Z" w16du:dateUtc="2025-04-14T19:19:00Z"/>
              </w:rPr>
            </w:pPr>
            <w:ins w:id="12358"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0D5D10CE" w14:textId="77777777" w:rsidR="00712354" w:rsidRPr="007F7E2B" w:rsidRDefault="00712354">
            <w:pPr>
              <w:spacing w:line="259" w:lineRule="auto"/>
              <w:ind w:left="36"/>
              <w:rPr>
                <w:ins w:id="12359" w:author="V2" w:date="2025-04-14T14:19:00Z" w16du:dateUtc="2025-04-14T19:19:00Z"/>
              </w:rPr>
            </w:pPr>
            <w:ins w:id="12360" w:author="V2" w:date="2025-04-14T14:19:00Z" w16du:dateUtc="2025-04-14T19:19:00Z">
              <w:r w:rsidRPr="007F7E2B">
                <w:t xml:space="preserve"># </w:t>
              </w:r>
            </w:ins>
          </w:p>
        </w:tc>
      </w:tr>
      <w:tr w:rsidR="00712354" w:rsidRPr="007F7E2B" w14:paraId="4A47B27B" w14:textId="77777777">
        <w:trPr>
          <w:trHeight w:val="334"/>
          <w:ins w:id="1236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35535EE" w14:textId="77777777" w:rsidR="00712354" w:rsidRPr="007F7E2B" w:rsidRDefault="00712354">
            <w:pPr>
              <w:spacing w:line="259" w:lineRule="auto"/>
              <w:rPr>
                <w:ins w:id="12362" w:author="V2" w:date="2025-04-14T14:19:00Z" w16du:dateUtc="2025-04-14T19:19:00Z"/>
              </w:rPr>
            </w:pPr>
            <w:ins w:id="12363"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47029CD7" w14:textId="77777777" w:rsidR="00712354" w:rsidRPr="007F7E2B" w:rsidRDefault="00712354">
            <w:pPr>
              <w:spacing w:line="259" w:lineRule="auto"/>
              <w:ind w:left="36"/>
              <w:rPr>
                <w:ins w:id="12364" w:author="V2" w:date="2025-04-14T14:19:00Z" w16du:dateUtc="2025-04-14T19:19:00Z"/>
              </w:rPr>
            </w:pPr>
            <w:ins w:id="12365" w:author="V2" w:date="2025-04-14T14:19:00Z" w16du:dateUtc="2025-04-14T19:19:00Z">
              <w:r w:rsidRPr="007F7E2B">
                <w:t xml:space="preserve">Line segments sampled </w:t>
              </w:r>
            </w:ins>
          </w:p>
        </w:tc>
      </w:tr>
      <w:tr w:rsidR="00712354" w:rsidRPr="007F7E2B" w14:paraId="43D3124E" w14:textId="77777777">
        <w:trPr>
          <w:trHeight w:val="336"/>
          <w:ins w:id="1236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B96F260" w14:textId="77777777" w:rsidR="00712354" w:rsidRPr="007F7E2B" w:rsidRDefault="00712354">
            <w:pPr>
              <w:spacing w:line="259" w:lineRule="auto"/>
              <w:rPr>
                <w:ins w:id="12367" w:author="V2" w:date="2025-04-14T14:19:00Z" w16du:dateUtc="2025-04-14T19:19:00Z"/>
              </w:rPr>
            </w:pPr>
            <w:ins w:id="12368"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28DD109D" w14:textId="77777777" w:rsidR="00712354" w:rsidRPr="007F7E2B" w:rsidRDefault="00712354">
            <w:pPr>
              <w:spacing w:line="259" w:lineRule="auto"/>
              <w:ind w:left="36"/>
              <w:rPr>
                <w:ins w:id="12369" w:author="V2" w:date="2025-04-14T14:19:00Z" w16du:dateUtc="2025-04-14T19:19:00Z"/>
              </w:rPr>
            </w:pPr>
            <w:ins w:id="12370" w:author="V2" w:date="2025-04-14T14:19:00Z" w16du:dateUtc="2025-04-14T19:19:00Z">
              <w:r w:rsidRPr="007F7E2B">
                <w:t xml:space="preserve">Field survey </w:t>
              </w:r>
            </w:ins>
          </w:p>
        </w:tc>
      </w:tr>
      <w:tr w:rsidR="00712354" w:rsidRPr="007F7E2B" w14:paraId="2E7C5D3F" w14:textId="77777777">
        <w:trPr>
          <w:trHeight w:val="814"/>
          <w:ins w:id="1237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37207D1" w14:textId="77777777" w:rsidR="00712354" w:rsidRPr="007F7E2B" w:rsidRDefault="00712354">
            <w:pPr>
              <w:spacing w:line="259" w:lineRule="auto"/>
              <w:rPr>
                <w:ins w:id="12372" w:author="V2" w:date="2025-04-14T14:19:00Z" w16du:dateUtc="2025-04-14T19:19:00Z"/>
              </w:rPr>
            </w:pPr>
            <w:ins w:id="12373"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18A2895C" w14:textId="77777777" w:rsidR="00712354" w:rsidRPr="007F7E2B" w:rsidRDefault="00712354">
            <w:pPr>
              <w:spacing w:line="259" w:lineRule="auto"/>
              <w:ind w:left="36"/>
              <w:rPr>
                <w:ins w:id="12374" w:author="V2" w:date="2025-04-14T14:19:00Z" w16du:dateUtc="2025-04-14T19:19:00Z"/>
              </w:rPr>
            </w:pPr>
            <w:ins w:id="12375" w:author="V2" w:date="2025-04-14T14:19:00Z" w16du:dateUtc="2025-04-14T19:19:00Z">
              <w:r w:rsidRPr="007F7E2B">
                <w:t xml:space="preserve">The line segments sampled </w:t>
              </w:r>
            </w:ins>
          </w:p>
        </w:tc>
      </w:tr>
      <w:tr w:rsidR="00712354" w:rsidRPr="007F7E2B" w14:paraId="1E768F41" w14:textId="77777777">
        <w:trPr>
          <w:trHeight w:val="332"/>
          <w:ins w:id="1237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4121705" w14:textId="77777777" w:rsidR="00712354" w:rsidRPr="007F7E2B" w:rsidRDefault="00712354">
            <w:pPr>
              <w:spacing w:line="259" w:lineRule="auto"/>
              <w:rPr>
                <w:ins w:id="12377" w:author="V2" w:date="2025-04-14T14:19:00Z" w16du:dateUtc="2025-04-14T19:19:00Z"/>
              </w:rPr>
            </w:pPr>
            <w:ins w:id="12378"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750A128D" w14:textId="77777777" w:rsidR="00712354" w:rsidRPr="007F7E2B" w:rsidRDefault="00712354">
            <w:pPr>
              <w:spacing w:line="259" w:lineRule="auto"/>
              <w:ind w:left="36"/>
              <w:rPr>
                <w:ins w:id="12379" w:author="V2" w:date="2025-04-14T14:19:00Z" w16du:dateUtc="2025-04-14T19:19:00Z"/>
              </w:rPr>
            </w:pPr>
            <w:ins w:id="12380" w:author="V2" w:date="2025-04-14T14:19:00Z" w16du:dateUtc="2025-04-14T19:19:00Z">
              <w:r w:rsidRPr="007F7E2B">
                <w:t xml:space="preserve">  </w:t>
              </w:r>
            </w:ins>
          </w:p>
        </w:tc>
      </w:tr>
    </w:tbl>
    <w:p w14:paraId="456276F9" w14:textId="77777777" w:rsidR="00712354" w:rsidRPr="007F7E2B" w:rsidRDefault="00712354">
      <w:pPr>
        <w:spacing w:line="259" w:lineRule="auto"/>
        <w:ind w:left="742"/>
        <w:jc w:val="both"/>
        <w:rPr>
          <w:ins w:id="12381" w:author="V2" w:date="2025-04-14T14:19:00Z" w16du:dateUtc="2025-04-14T19:19:00Z"/>
        </w:rPr>
      </w:pPr>
      <w:ins w:id="12382" w:author="V2" w:date="2025-04-14T14:19:00Z" w16du:dateUtc="2025-04-14T19:19:00Z">
        <w:r w:rsidRPr="007F7E2B">
          <w:t xml:space="preserve"> </w:t>
        </w:r>
      </w:ins>
    </w:p>
    <w:tbl>
      <w:tblPr>
        <w:tblStyle w:val="TableGrid0"/>
        <w:tblW w:w="8978" w:type="dxa"/>
        <w:tblInd w:w="730" w:type="dxa"/>
        <w:tblCellMar>
          <w:top w:w="17" w:type="dxa"/>
          <w:left w:w="106" w:type="dxa"/>
          <w:right w:w="115" w:type="dxa"/>
        </w:tblCellMar>
        <w:tblLook w:val="04A0" w:firstRow="1" w:lastRow="0" w:firstColumn="1" w:lastColumn="0" w:noHBand="0" w:noVBand="1"/>
      </w:tblPr>
      <w:tblGrid>
        <w:gridCol w:w="4256"/>
        <w:gridCol w:w="4722"/>
      </w:tblGrid>
      <w:tr w:rsidR="00712354" w:rsidRPr="007F7E2B" w14:paraId="615F1B38" w14:textId="77777777">
        <w:trPr>
          <w:trHeight w:val="332"/>
          <w:ins w:id="1238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D7AF76F" w14:textId="77777777" w:rsidR="00712354" w:rsidRPr="007F7E2B" w:rsidRDefault="00712354">
            <w:pPr>
              <w:spacing w:line="259" w:lineRule="auto"/>
              <w:rPr>
                <w:ins w:id="12384" w:author="V2" w:date="2025-04-14T14:19:00Z" w16du:dateUtc="2025-04-14T19:19:00Z"/>
              </w:rPr>
            </w:pPr>
            <w:ins w:id="12385"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21735A62" w14:textId="77777777" w:rsidR="00712354" w:rsidRPr="007F7E2B" w:rsidRDefault="00712354">
            <w:pPr>
              <w:spacing w:line="259" w:lineRule="auto"/>
              <w:ind w:left="36"/>
              <w:rPr>
                <w:ins w:id="12386" w:author="V2" w:date="2025-04-14T14:19:00Z" w16du:dateUtc="2025-04-14T19:19:00Z"/>
              </w:rPr>
            </w:pPr>
            <w:ins w:id="12387" w:author="V2" w:date="2025-04-14T14:19:00Z" w16du:dateUtc="2025-04-14T19:19:00Z">
              <w:r w:rsidRPr="007F7E2B">
                <w:t xml:space="preserve">y  </w:t>
              </w:r>
              <w:r w:rsidRPr="007F7E2B">
                <w:rPr>
                  <w:rFonts w:ascii="Arial" w:eastAsia="Arial" w:hAnsi="Arial" w:cs="Arial"/>
                  <w:b/>
                </w:rPr>
                <w:t xml:space="preserve">  </w:t>
              </w:r>
            </w:ins>
          </w:p>
        </w:tc>
      </w:tr>
      <w:tr w:rsidR="00712354" w:rsidRPr="007F7E2B" w14:paraId="636DF59E" w14:textId="77777777">
        <w:trPr>
          <w:trHeight w:val="335"/>
          <w:ins w:id="1238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8A42756" w14:textId="77777777" w:rsidR="00712354" w:rsidRPr="007F7E2B" w:rsidRDefault="00712354">
            <w:pPr>
              <w:spacing w:line="259" w:lineRule="auto"/>
              <w:rPr>
                <w:ins w:id="12389" w:author="V2" w:date="2025-04-14T14:19:00Z" w16du:dateUtc="2025-04-14T19:19:00Z"/>
              </w:rPr>
            </w:pPr>
            <w:ins w:id="12390"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6C85C89C" w14:textId="77777777" w:rsidR="00712354" w:rsidRPr="007F7E2B" w:rsidRDefault="00712354">
            <w:pPr>
              <w:spacing w:line="259" w:lineRule="auto"/>
              <w:ind w:left="36"/>
              <w:rPr>
                <w:ins w:id="12391" w:author="V2" w:date="2025-04-14T14:19:00Z" w16du:dateUtc="2025-04-14T19:19:00Z"/>
              </w:rPr>
            </w:pPr>
            <w:ins w:id="12392" w:author="V2" w:date="2025-04-14T14:19:00Z" w16du:dateUtc="2025-04-14T19:19:00Z">
              <w:r w:rsidRPr="007F7E2B">
                <w:t xml:space="preserve"># </w:t>
              </w:r>
            </w:ins>
          </w:p>
        </w:tc>
      </w:tr>
      <w:tr w:rsidR="00712354" w:rsidRPr="007F7E2B" w14:paraId="1BD2B7A6" w14:textId="77777777">
        <w:trPr>
          <w:trHeight w:val="336"/>
          <w:ins w:id="1239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C748C70" w14:textId="77777777" w:rsidR="00712354" w:rsidRPr="007F7E2B" w:rsidRDefault="00712354">
            <w:pPr>
              <w:spacing w:line="259" w:lineRule="auto"/>
              <w:rPr>
                <w:ins w:id="12394" w:author="V2" w:date="2025-04-14T14:19:00Z" w16du:dateUtc="2025-04-14T19:19:00Z"/>
              </w:rPr>
            </w:pPr>
            <w:ins w:id="12395"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6E3C5696" w14:textId="77777777" w:rsidR="00712354" w:rsidRPr="007F7E2B" w:rsidRDefault="00712354">
            <w:pPr>
              <w:spacing w:line="259" w:lineRule="auto"/>
              <w:ind w:left="36"/>
              <w:rPr>
                <w:ins w:id="12396" w:author="V2" w:date="2025-04-14T14:19:00Z" w16du:dateUtc="2025-04-14T19:19:00Z"/>
              </w:rPr>
            </w:pPr>
            <w:ins w:id="12397" w:author="V2" w:date="2025-04-14T14:19:00Z" w16du:dateUtc="2025-04-14T19:19:00Z">
              <w:r w:rsidRPr="007F7E2B">
                <w:t xml:space="preserve">Number of line segments sampled </w:t>
              </w:r>
            </w:ins>
          </w:p>
        </w:tc>
      </w:tr>
      <w:tr w:rsidR="00712354" w:rsidRPr="007F7E2B" w14:paraId="5465EE21" w14:textId="77777777">
        <w:trPr>
          <w:trHeight w:val="334"/>
          <w:ins w:id="1239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DDC1838" w14:textId="77777777" w:rsidR="00712354" w:rsidRPr="007F7E2B" w:rsidRDefault="00712354">
            <w:pPr>
              <w:spacing w:line="259" w:lineRule="auto"/>
              <w:rPr>
                <w:ins w:id="12399" w:author="V2" w:date="2025-04-14T14:19:00Z" w16du:dateUtc="2025-04-14T19:19:00Z"/>
              </w:rPr>
            </w:pPr>
            <w:ins w:id="12400"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7F9A1008" w14:textId="77777777" w:rsidR="00712354" w:rsidRPr="007F7E2B" w:rsidRDefault="00712354">
            <w:pPr>
              <w:spacing w:line="259" w:lineRule="auto"/>
              <w:ind w:left="36"/>
              <w:rPr>
                <w:ins w:id="12401" w:author="V2" w:date="2025-04-14T14:19:00Z" w16du:dateUtc="2025-04-14T19:19:00Z"/>
              </w:rPr>
            </w:pPr>
            <w:ins w:id="12402" w:author="V2" w:date="2025-04-14T14:19:00Z" w16du:dateUtc="2025-04-14T19:19:00Z">
              <w:r w:rsidRPr="007F7E2B">
                <w:t xml:space="preserve">Field survey </w:t>
              </w:r>
            </w:ins>
          </w:p>
        </w:tc>
      </w:tr>
      <w:tr w:rsidR="00712354" w:rsidRPr="007F7E2B" w14:paraId="617BDC43" w14:textId="77777777">
        <w:trPr>
          <w:trHeight w:val="814"/>
          <w:ins w:id="1240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56D3F21" w14:textId="77777777" w:rsidR="00712354" w:rsidRPr="007F7E2B" w:rsidRDefault="00712354">
            <w:pPr>
              <w:spacing w:line="259" w:lineRule="auto"/>
              <w:rPr>
                <w:ins w:id="12404" w:author="V2" w:date="2025-04-14T14:19:00Z" w16du:dateUtc="2025-04-14T19:19:00Z"/>
              </w:rPr>
            </w:pPr>
            <w:ins w:id="12405"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2B1BB858" w14:textId="77777777" w:rsidR="00712354" w:rsidRPr="007F7E2B" w:rsidRDefault="00712354">
            <w:pPr>
              <w:spacing w:line="259" w:lineRule="auto"/>
              <w:ind w:left="36"/>
              <w:rPr>
                <w:ins w:id="12406" w:author="V2" w:date="2025-04-14T14:19:00Z" w16du:dateUtc="2025-04-14T19:19:00Z"/>
              </w:rPr>
            </w:pPr>
            <w:ins w:id="12407" w:author="V2" w:date="2025-04-14T14:19:00Z" w16du:dateUtc="2025-04-14T19:19:00Z">
              <w:r w:rsidRPr="007F7E2B">
                <w:t xml:space="preserve">The number of line segments sampled </w:t>
              </w:r>
            </w:ins>
          </w:p>
        </w:tc>
      </w:tr>
      <w:tr w:rsidR="00712354" w:rsidRPr="007F7E2B" w14:paraId="63902DA3" w14:textId="77777777">
        <w:trPr>
          <w:trHeight w:val="334"/>
          <w:ins w:id="1240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7BDDD70" w14:textId="77777777" w:rsidR="00712354" w:rsidRPr="007F7E2B" w:rsidRDefault="00712354">
            <w:pPr>
              <w:spacing w:line="259" w:lineRule="auto"/>
              <w:rPr>
                <w:ins w:id="12409" w:author="V2" w:date="2025-04-14T14:19:00Z" w16du:dateUtc="2025-04-14T19:19:00Z"/>
              </w:rPr>
            </w:pPr>
            <w:ins w:id="12410" w:author="V2" w:date="2025-04-14T14:19:00Z" w16du:dateUtc="2025-04-14T19:19:00Z">
              <w:r w:rsidRPr="007F7E2B">
                <w:lastRenderedPageBreak/>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79E50F7D" w14:textId="77777777" w:rsidR="00712354" w:rsidRPr="007F7E2B" w:rsidRDefault="00712354">
            <w:pPr>
              <w:spacing w:line="259" w:lineRule="auto"/>
              <w:ind w:left="36"/>
              <w:rPr>
                <w:ins w:id="12411" w:author="V2" w:date="2025-04-14T14:19:00Z" w16du:dateUtc="2025-04-14T19:19:00Z"/>
              </w:rPr>
            </w:pPr>
            <w:ins w:id="12412" w:author="V2" w:date="2025-04-14T14:19:00Z" w16du:dateUtc="2025-04-14T19:19:00Z">
              <w:r w:rsidRPr="007F7E2B">
                <w:t xml:space="preserve">  </w:t>
              </w:r>
            </w:ins>
          </w:p>
        </w:tc>
      </w:tr>
    </w:tbl>
    <w:p w14:paraId="2D33B08A" w14:textId="77777777" w:rsidR="00712354" w:rsidRPr="007F7E2B" w:rsidRDefault="00712354">
      <w:pPr>
        <w:spacing w:line="259" w:lineRule="auto"/>
        <w:ind w:left="742"/>
        <w:jc w:val="both"/>
        <w:rPr>
          <w:ins w:id="12413" w:author="V2" w:date="2025-04-14T14:19:00Z" w16du:dateUtc="2025-04-14T19:19:00Z"/>
        </w:rPr>
      </w:pPr>
      <w:ins w:id="12414" w:author="V2" w:date="2025-04-14T14:19:00Z" w16du:dateUtc="2025-04-14T19:19:00Z">
        <w:r w:rsidRPr="007F7E2B">
          <w:t xml:space="preserve"> </w:t>
        </w:r>
      </w:ins>
    </w:p>
    <w:tbl>
      <w:tblPr>
        <w:tblStyle w:val="TableGrid0"/>
        <w:tblW w:w="8978" w:type="dxa"/>
        <w:tblInd w:w="730" w:type="dxa"/>
        <w:tblCellMar>
          <w:top w:w="18" w:type="dxa"/>
          <w:left w:w="106" w:type="dxa"/>
          <w:right w:w="115" w:type="dxa"/>
        </w:tblCellMar>
        <w:tblLook w:val="04A0" w:firstRow="1" w:lastRow="0" w:firstColumn="1" w:lastColumn="0" w:noHBand="0" w:noVBand="1"/>
      </w:tblPr>
      <w:tblGrid>
        <w:gridCol w:w="4256"/>
        <w:gridCol w:w="4722"/>
      </w:tblGrid>
      <w:tr w:rsidR="00712354" w:rsidRPr="007F7E2B" w14:paraId="7659387B" w14:textId="77777777">
        <w:trPr>
          <w:trHeight w:val="334"/>
          <w:ins w:id="1241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3086E4F" w14:textId="77777777" w:rsidR="00712354" w:rsidRPr="007F7E2B" w:rsidRDefault="00712354">
            <w:pPr>
              <w:spacing w:line="259" w:lineRule="auto"/>
              <w:rPr>
                <w:ins w:id="12416" w:author="V2" w:date="2025-04-14T14:19:00Z" w16du:dateUtc="2025-04-14T19:19:00Z"/>
              </w:rPr>
            </w:pPr>
            <w:ins w:id="12417"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657C8DCF" w14:textId="77777777" w:rsidR="00712354" w:rsidRPr="007F7E2B" w:rsidRDefault="00712354">
            <w:pPr>
              <w:spacing w:line="259" w:lineRule="auto"/>
              <w:ind w:left="36"/>
              <w:rPr>
                <w:ins w:id="12418" w:author="V2" w:date="2025-04-14T14:19:00Z" w16du:dateUtc="2025-04-14T19:19:00Z"/>
              </w:rPr>
            </w:pPr>
            <w:ins w:id="12419" w:author="V2" w:date="2025-04-14T14:19:00Z" w16du:dateUtc="2025-04-14T19:19:00Z">
              <w:r w:rsidRPr="007F7E2B">
                <w:t>WL</w:t>
              </w:r>
              <w:r w:rsidRPr="007F7E2B">
                <w:rPr>
                  <w:rFonts w:ascii="Arial" w:eastAsia="Arial" w:hAnsi="Arial" w:cs="Arial"/>
                  <w:b/>
                </w:rPr>
                <w:t xml:space="preserve">  </w:t>
              </w:r>
            </w:ins>
          </w:p>
        </w:tc>
      </w:tr>
      <w:tr w:rsidR="00712354" w:rsidRPr="007F7E2B" w14:paraId="1D070B77" w14:textId="77777777">
        <w:trPr>
          <w:trHeight w:val="335"/>
          <w:ins w:id="1242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7D8B14E" w14:textId="77777777" w:rsidR="00712354" w:rsidRPr="007F7E2B" w:rsidRDefault="00712354">
            <w:pPr>
              <w:spacing w:line="259" w:lineRule="auto"/>
              <w:rPr>
                <w:ins w:id="12421" w:author="V2" w:date="2025-04-14T14:19:00Z" w16du:dateUtc="2025-04-14T19:19:00Z"/>
              </w:rPr>
            </w:pPr>
            <w:ins w:id="12422"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2F16E975" w14:textId="77777777" w:rsidR="00712354" w:rsidRPr="007F7E2B" w:rsidRDefault="00712354">
            <w:pPr>
              <w:spacing w:line="259" w:lineRule="auto"/>
              <w:ind w:left="36"/>
              <w:rPr>
                <w:ins w:id="12423" w:author="V2" w:date="2025-04-14T14:19:00Z" w16du:dateUtc="2025-04-14T19:19:00Z"/>
              </w:rPr>
            </w:pPr>
            <w:ins w:id="12424" w:author="V2" w:date="2025-04-14T14:19:00Z" w16du:dateUtc="2025-04-14T19:19:00Z">
              <w:r w:rsidRPr="007F7E2B">
                <w:t xml:space="preserve">M </w:t>
              </w:r>
            </w:ins>
          </w:p>
        </w:tc>
      </w:tr>
      <w:tr w:rsidR="00712354" w:rsidRPr="007F7E2B" w14:paraId="47FA5B79" w14:textId="77777777">
        <w:trPr>
          <w:trHeight w:val="335"/>
          <w:ins w:id="1242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24FA587" w14:textId="77777777" w:rsidR="00712354" w:rsidRPr="007F7E2B" w:rsidRDefault="00712354">
            <w:pPr>
              <w:spacing w:line="259" w:lineRule="auto"/>
              <w:rPr>
                <w:ins w:id="12426" w:author="V2" w:date="2025-04-14T14:19:00Z" w16du:dateUtc="2025-04-14T19:19:00Z"/>
              </w:rPr>
            </w:pPr>
            <w:ins w:id="12427"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348E08F4" w14:textId="77777777" w:rsidR="00712354" w:rsidRPr="007F7E2B" w:rsidRDefault="00712354">
            <w:pPr>
              <w:spacing w:line="259" w:lineRule="auto"/>
              <w:ind w:left="36"/>
              <w:rPr>
                <w:ins w:id="12428" w:author="V2" w:date="2025-04-14T14:19:00Z" w16du:dateUtc="2025-04-14T19:19:00Z"/>
              </w:rPr>
            </w:pPr>
            <w:ins w:id="12429" w:author="V2" w:date="2025-04-14T14:19:00Z" w16du:dateUtc="2025-04-14T19:19:00Z">
              <w:r w:rsidRPr="007F7E2B">
                <w:t xml:space="preserve">Total length of windrows  </w:t>
              </w:r>
            </w:ins>
          </w:p>
        </w:tc>
      </w:tr>
      <w:tr w:rsidR="00712354" w:rsidRPr="007F7E2B" w14:paraId="19A78856" w14:textId="77777777">
        <w:trPr>
          <w:trHeight w:val="335"/>
          <w:ins w:id="1243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A93FAD6" w14:textId="77777777" w:rsidR="00712354" w:rsidRPr="007F7E2B" w:rsidRDefault="00712354">
            <w:pPr>
              <w:spacing w:line="259" w:lineRule="auto"/>
              <w:rPr>
                <w:ins w:id="12431" w:author="V2" w:date="2025-04-14T14:19:00Z" w16du:dateUtc="2025-04-14T19:19:00Z"/>
              </w:rPr>
            </w:pPr>
            <w:ins w:id="12432"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4A0AC154" w14:textId="77777777" w:rsidR="00712354" w:rsidRPr="007F7E2B" w:rsidRDefault="00712354">
            <w:pPr>
              <w:spacing w:line="259" w:lineRule="auto"/>
              <w:ind w:left="36"/>
              <w:rPr>
                <w:ins w:id="12433" w:author="V2" w:date="2025-04-14T14:19:00Z" w16du:dateUtc="2025-04-14T19:19:00Z"/>
              </w:rPr>
            </w:pPr>
            <w:ins w:id="12434" w:author="V2" w:date="2025-04-14T14:19:00Z" w16du:dateUtc="2025-04-14T19:19:00Z">
              <w:r w:rsidRPr="007F7E2B">
                <w:t xml:space="preserve">Field survey or remote sensing </w:t>
              </w:r>
            </w:ins>
          </w:p>
        </w:tc>
      </w:tr>
      <w:tr w:rsidR="00712354" w:rsidRPr="007F7E2B" w14:paraId="25EA18CB" w14:textId="77777777">
        <w:trPr>
          <w:trHeight w:val="814"/>
          <w:ins w:id="1243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B261665" w14:textId="77777777" w:rsidR="00712354" w:rsidRPr="007F7E2B" w:rsidRDefault="00712354">
            <w:pPr>
              <w:spacing w:line="259" w:lineRule="auto"/>
              <w:rPr>
                <w:ins w:id="12436" w:author="V2" w:date="2025-04-14T14:19:00Z" w16du:dateUtc="2025-04-14T19:19:00Z"/>
              </w:rPr>
            </w:pPr>
            <w:ins w:id="12437"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0F3601A7" w14:textId="77777777" w:rsidR="00712354" w:rsidRPr="007F7E2B" w:rsidRDefault="00712354">
            <w:pPr>
              <w:spacing w:line="259" w:lineRule="auto"/>
              <w:ind w:left="36"/>
              <w:rPr>
                <w:ins w:id="12438" w:author="V2" w:date="2025-04-14T14:19:00Z" w16du:dateUtc="2025-04-14T19:19:00Z"/>
              </w:rPr>
            </w:pPr>
            <w:ins w:id="12439" w:author="V2" w:date="2025-04-14T14:19:00Z" w16du:dateUtc="2025-04-14T19:19:00Z">
              <w:r w:rsidRPr="007F7E2B">
                <w:t xml:space="preserve">The total length of windrows in the stratum </w:t>
              </w:r>
            </w:ins>
          </w:p>
        </w:tc>
      </w:tr>
      <w:tr w:rsidR="00712354" w:rsidRPr="007F7E2B" w14:paraId="0DE27BC9" w14:textId="77777777">
        <w:trPr>
          <w:trHeight w:val="332"/>
          <w:ins w:id="1244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0C5F545" w14:textId="77777777" w:rsidR="00712354" w:rsidRPr="007F7E2B" w:rsidRDefault="00712354">
            <w:pPr>
              <w:spacing w:line="259" w:lineRule="auto"/>
              <w:rPr>
                <w:ins w:id="12441" w:author="V2" w:date="2025-04-14T14:19:00Z" w16du:dateUtc="2025-04-14T19:19:00Z"/>
              </w:rPr>
            </w:pPr>
            <w:ins w:id="12442"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655F2384" w14:textId="77777777" w:rsidR="00712354" w:rsidRPr="007F7E2B" w:rsidRDefault="00712354">
            <w:pPr>
              <w:spacing w:line="259" w:lineRule="auto"/>
              <w:ind w:left="36"/>
              <w:rPr>
                <w:ins w:id="12443" w:author="V2" w:date="2025-04-14T14:19:00Z" w16du:dateUtc="2025-04-14T19:19:00Z"/>
              </w:rPr>
            </w:pPr>
            <w:ins w:id="12444" w:author="V2" w:date="2025-04-14T14:19:00Z" w16du:dateUtc="2025-04-14T19:19:00Z">
              <w:r w:rsidRPr="007F7E2B">
                <w:t xml:space="preserve">  </w:t>
              </w:r>
            </w:ins>
          </w:p>
        </w:tc>
      </w:tr>
    </w:tbl>
    <w:p w14:paraId="44B39906" w14:textId="77777777" w:rsidR="00712354" w:rsidRPr="007F7E2B" w:rsidRDefault="00712354">
      <w:pPr>
        <w:spacing w:after="139" w:line="259" w:lineRule="auto"/>
        <w:ind w:left="742"/>
        <w:jc w:val="both"/>
        <w:rPr>
          <w:ins w:id="12445" w:author="V2" w:date="2025-04-14T14:19:00Z" w16du:dateUtc="2025-04-14T19:19:00Z"/>
        </w:rPr>
      </w:pPr>
      <w:ins w:id="12446" w:author="V2" w:date="2025-04-14T14:19:00Z" w16du:dateUtc="2025-04-14T19:19:00Z">
        <w:r w:rsidRPr="007F7E2B">
          <w:t xml:space="preserve"> </w:t>
        </w:r>
      </w:ins>
    </w:p>
    <w:p w14:paraId="39024E33" w14:textId="77777777" w:rsidR="00712354" w:rsidRPr="007F7E2B" w:rsidRDefault="00712354">
      <w:pPr>
        <w:spacing w:after="137" w:line="259" w:lineRule="auto"/>
        <w:ind w:left="742"/>
        <w:jc w:val="both"/>
        <w:rPr>
          <w:ins w:id="12447" w:author="V2" w:date="2025-04-14T14:19:00Z" w16du:dateUtc="2025-04-14T19:19:00Z"/>
        </w:rPr>
      </w:pPr>
      <w:ins w:id="12448" w:author="V2" w:date="2025-04-14T14:19:00Z" w16du:dateUtc="2025-04-14T19:19:00Z">
        <w:r w:rsidRPr="007F7E2B">
          <w:t xml:space="preserve"> </w:t>
        </w:r>
      </w:ins>
    </w:p>
    <w:p w14:paraId="287EDE42" w14:textId="77777777" w:rsidR="00712354" w:rsidRPr="007F7E2B" w:rsidRDefault="00712354">
      <w:pPr>
        <w:spacing w:after="137" w:line="259" w:lineRule="auto"/>
        <w:ind w:left="742"/>
        <w:jc w:val="both"/>
        <w:rPr>
          <w:ins w:id="12449" w:author="V2" w:date="2025-04-14T14:19:00Z" w16du:dateUtc="2025-04-14T19:19:00Z"/>
        </w:rPr>
      </w:pPr>
      <w:ins w:id="12450" w:author="V2" w:date="2025-04-14T14:19:00Z" w16du:dateUtc="2025-04-14T19:19:00Z">
        <w:r w:rsidRPr="007F7E2B">
          <w:t xml:space="preserve"> </w:t>
        </w:r>
      </w:ins>
    </w:p>
    <w:p w14:paraId="26215AC0" w14:textId="77777777" w:rsidR="00712354" w:rsidRPr="007F7E2B" w:rsidRDefault="00712354">
      <w:pPr>
        <w:spacing w:line="259" w:lineRule="auto"/>
        <w:ind w:left="742"/>
        <w:jc w:val="both"/>
        <w:rPr>
          <w:ins w:id="12451" w:author="V2" w:date="2025-04-14T14:19:00Z" w16du:dateUtc="2025-04-14T19:19:00Z"/>
        </w:rPr>
      </w:pPr>
      <w:ins w:id="12452" w:author="V2" w:date="2025-04-14T14:19:00Z" w16du:dateUtc="2025-04-14T19:19:00Z">
        <w:r w:rsidRPr="007F7E2B">
          <w:t xml:space="preserve"> </w:t>
        </w:r>
      </w:ins>
    </w:p>
    <w:tbl>
      <w:tblPr>
        <w:tblStyle w:val="TableGrid0"/>
        <w:tblW w:w="8978" w:type="dxa"/>
        <w:tblInd w:w="730" w:type="dxa"/>
        <w:tblCellMar>
          <w:top w:w="18" w:type="dxa"/>
          <w:left w:w="106" w:type="dxa"/>
          <w:right w:w="115" w:type="dxa"/>
        </w:tblCellMar>
        <w:tblLook w:val="04A0" w:firstRow="1" w:lastRow="0" w:firstColumn="1" w:lastColumn="0" w:noHBand="0" w:noVBand="1"/>
      </w:tblPr>
      <w:tblGrid>
        <w:gridCol w:w="4256"/>
        <w:gridCol w:w="4722"/>
      </w:tblGrid>
      <w:tr w:rsidR="00712354" w:rsidRPr="007F7E2B" w14:paraId="2D008E26" w14:textId="77777777">
        <w:trPr>
          <w:trHeight w:val="334"/>
          <w:ins w:id="1245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8A34A3E" w14:textId="77777777" w:rsidR="00712354" w:rsidRPr="007F7E2B" w:rsidRDefault="00712354">
            <w:pPr>
              <w:spacing w:line="259" w:lineRule="auto"/>
              <w:rPr>
                <w:ins w:id="12454" w:author="V2" w:date="2025-04-14T14:19:00Z" w16du:dateUtc="2025-04-14T19:19:00Z"/>
              </w:rPr>
            </w:pPr>
            <w:ins w:id="12455"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5B642C33" w14:textId="77777777" w:rsidR="00712354" w:rsidRPr="007F7E2B" w:rsidRDefault="00712354">
            <w:pPr>
              <w:spacing w:line="259" w:lineRule="auto"/>
              <w:ind w:left="36"/>
              <w:rPr>
                <w:ins w:id="12456" w:author="V2" w:date="2025-04-14T14:19:00Z" w16du:dateUtc="2025-04-14T19:19:00Z"/>
              </w:rPr>
            </w:pPr>
            <w:ins w:id="12457" w:author="V2" w:date="2025-04-14T14:19:00Z" w16du:dateUtc="2025-04-14T19:19:00Z">
              <w:r w:rsidRPr="007F7E2B">
                <w:t xml:space="preserve">w#  </w:t>
              </w:r>
              <w:r w:rsidRPr="007F7E2B">
                <w:rPr>
                  <w:rFonts w:ascii="Arial" w:eastAsia="Arial" w:hAnsi="Arial" w:cs="Arial"/>
                  <w:b/>
                </w:rPr>
                <w:t xml:space="preserve">  </w:t>
              </w:r>
            </w:ins>
          </w:p>
        </w:tc>
      </w:tr>
      <w:tr w:rsidR="00712354" w:rsidRPr="007F7E2B" w14:paraId="40F5C4F7" w14:textId="77777777">
        <w:trPr>
          <w:trHeight w:val="335"/>
          <w:ins w:id="1245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95A17AF" w14:textId="77777777" w:rsidR="00712354" w:rsidRPr="007F7E2B" w:rsidRDefault="00712354">
            <w:pPr>
              <w:spacing w:line="259" w:lineRule="auto"/>
              <w:rPr>
                <w:ins w:id="12459" w:author="V2" w:date="2025-04-14T14:19:00Z" w16du:dateUtc="2025-04-14T19:19:00Z"/>
              </w:rPr>
            </w:pPr>
            <w:ins w:id="12460"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604B39D0" w14:textId="77777777" w:rsidR="00712354" w:rsidRPr="007F7E2B" w:rsidRDefault="00712354">
            <w:pPr>
              <w:spacing w:line="259" w:lineRule="auto"/>
              <w:ind w:left="36"/>
              <w:rPr>
                <w:ins w:id="12461" w:author="V2" w:date="2025-04-14T14:19:00Z" w16du:dateUtc="2025-04-14T19:19:00Z"/>
              </w:rPr>
            </w:pPr>
            <w:ins w:id="12462" w:author="V2" w:date="2025-04-14T14:19:00Z" w16du:dateUtc="2025-04-14T19:19:00Z">
              <w:r w:rsidRPr="007F7E2B">
                <w:t xml:space="preserve"># </w:t>
              </w:r>
            </w:ins>
          </w:p>
        </w:tc>
      </w:tr>
      <w:tr w:rsidR="00712354" w:rsidRPr="007F7E2B" w14:paraId="5C878433" w14:textId="77777777">
        <w:trPr>
          <w:trHeight w:val="335"/>
          <w:ins w:id="1246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F9220DB" w14:textId="77777777" w:rsidR="00712354" w:rsidRPr="007F7E2B" w:rsidRDefault="00712354">
            <w:pPr>
              <w:spacing w:line="259" w:lineRule="auto"/>
              <w:rPr>
                <w:ins w:id="12464" w:author="V2" w:date="2025-04-14T14:19:00Z" w16du:dateUtc="2025-04-14T19:19:00Z"/>
              </w:rPr>
            </w:pPr>
            <w:ins w:id="12465"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14034555" w14:textId="77777777" w:rsidR="00712354" w:rsidRPr="007F7E2B" w:rsidRDefault="00712354">
            <w:pPr>
              <w:spacing w:line="259" w:lineRule="auto"/>
              <w:ind w:left="36"/>
              <w:rPr>
                <w:ins w:id="12466" w:author="V2" w:date="2025-04-14T14:19:00Z" w16du:dateUtc="2025-04-14T19:19:00Z"/>
              </w:rPr>
            </w:pPr>
            <w:ins w:id="12467" w:author="V2" w:date="2025-04-14T14:19:00Z" w16du:dateUtc="2025-04-14T19:19:00Z">
              <w:r w:rsidRPr="007F7E2B">
                <w:t xml:space="preserve">Number of windrows counted  </w:t>
              </w:r>
            </w:ins>
          </w:p>
        </w:tc>
      </w:tr>
      <w:tr w:rsidR="00712354" w:rsidRPr="007F7E2B" w14:paraId="6136C215" w14:textId="77777777">
        <w:trPr>
          <w:trHeight w:val="335"/>
          <w:ins w:id="1246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5E78CD1" w14:textId="77777777" w:rsidR="00712354" w:rsidRPr="007F7E2B" w:rsidRDefault="00712354">
            <w:pPr>
              <w:spacing w:line="259" w:lineRule="auto"/>
              <w:rPr>
                <w:ins w:id="12469" w:author="V2" w:date="2025-04-14T14:19:00Z" w16du:dateUtc="2025-04-14T19:19:00Z"/>
              </w:rPr>
            </w:pPr>
            <w:ins w:id="12470"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2F12042B" w14:textId="77777777" w:rsidR="00712354" w:rsidRPr="007F7E2B" w:rsidRDefault="00712354">
            <w:pPr>
              <w:spacing w:line="259" w:lineRule="auto"/>
              <w:ind w:left="36"/>
              <w:rPr>
                <w:ins w:id="12471" w:author="V2" w:date="2025-04-14T14:19:00Z" w16du:dateUtc="2025-04-14T19:19:00Z"/>
              </w:rPr>
            </w:pPr>
            <w:ins w:id="12472" w:author="V2" w:date="2025-04-14T14:19:00Z" w16du:dateUtc="2025-04-14T19:19:00Z">
              <w:r w:rsidRPr="007F7E2B">
                <w:t xml:space="preserve">Field survey </w:t>
              </w:r>
            </w:ins>
          </w:p>
        </w:tc>
      </w:tr>
      <w:tr w:rsidR="00712354" w:rsidRPr="007F7E2B" w14:paraId="4B842000" w14:textId="77777777">
        <w:trPr>
          <w:trHeight w:val="814"/>
          <w:ins w:id="1247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CC07F04" w14:textId="77777777" w:rsidR="00712354" w:rsidRPr="007F7E2B" w:rsidRDefault="00712354">
            <w:pPr>
              <w:spacing w:line="259" w:lineRule="auto"/>
              <w:rPr>
                <w:ins w:id="12474" w:author="V2" w:date="2025-04-14T14:19:00Z" w16du:dateUtc="2025-04-14T19:19:00Z"/>
              </w:rPr>
            </w:pPr>
            <w:ins w:id="12475"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4FD578B2" w14:textId="77777777" w:rsidR="00712354" w:rsidRPr="007F7E2B" w:rsidRDefault="00712354">
            <w:pPr>
              <w:spacing w:line="259" w:lineRule="auto"/>
              <w:ind w:left="36"/>
              <w:rPr>
                <w:ins w:id="12476" w:author="V2" w:date="2025-04-14T14:19:00Z" w16du:dateUtc="2025-04-14T19:19:00Z"/>
              </w:rPr>
            </w:pPr>
            <w:ins w:id="12477" w:author="V2" w:date="2025-04-14T14:19:00Z" w16du:dateUtc="2025-04-14T19:19:00Z">
              <w:r w:rsidRPr="007F7E2B">
                <w:t xml:space="preserve">The number of windrows counted during the survey </w:t>
              </w:r>
            </w:ins>
          </w:p>
        </w:tc>
      </w:tr>
      <w:tr w:rsidR="00712354" w:rsidRPr="007F7E2B" w14:paraId="79DFE02C" w14:textId="77777777">
        <w:trPr>
          <w:trHeight w:val="332"/>
          <w:ins w:id="1247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6CC89F3" w14:textId="77777777" w:rsidR="00712354" w:rsidRPr="007F7E2B" w:rsidRDefault="00712354">
            <w:pPr>
              <w:spacing w:line="259" w:lineRule="auto"/>
              <w:rPr>
                <w:ins w:id="12479" w:author="V2" w:date="2025-04-14T14:19:00Z" w16du:dateUtc="2025-04-14T19:19:00Z"/>
              </w:rPr>
            </w:pPr>
            <w:ins w:id="12480"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0FD502FA" w14:textId="77777777" w:rsidR="00712354" w:rsidRPr="007F7E2B" w:rsidRDefault="00712354">
            <w:pPr>
              <w:spacing w:line="259" w:lineRule="auto"/>
              <w:ind w:left="36"/>
              <w:rPr>
                <w:ins w:id="12481" w:author="V2" w:date="2025-04-14T14:19:00Z" w16du:dateUtc="2025-04-14T19:19:00Z"/>
              </w:rPr>
            </w:pPr>
            <w:ins w:id="12482" w:author="V2" w:date="2025-04-14T14:19:00Z" w16du:dateUtc="2025-04-14T19:19:00Z">
              <w:r w:rsidRPr="007F7E2B">
                <w:t xml:space="preserve">  </w:t>
              </w:r>
            </w:ins>
          </w:p>
        </w:tc>
      </w:tr>
    </w:tbl>
    <w:p w14:paraId="1CA7F066" w14:textId="77777777" w:rsidR="00712354" w:rsidRPr="007F7E2B" w:rsidRDefault="00712354">
      <w:pPr>
        <w:spacing w:line="259" w:lineRule="auto"/>
        <w:ind w:left="835"/>
        <w:rPr>
          <w:ins w:id="12483" w:author="V2" w:date="2025-04-14T14:19:00Z" w16du:dateUtc="2025-04-14T19:19:00Z"/>
        </w:rPr>
      </w:pPr>
      <w:ins w:id="12484" w:author="V2" w:date="2025-04-14T14:19:00Z" w16du:dateUtc="2025-04-14T19:19:00Z">
        <w:r w:rsidRPr="007F7E2B">
          <w:t xml:space="preserve"> </w:t>
        </w:r>
        <w:r w:rsidRPr="007F7E2B">
          <w:tab/>
          <w:t xml:space="preserve"> </w:t>
        </w:r>
      </w:ins>
    </w:p>
    <w:tbl>
      <w:tblPr>
        <w:tblStyle w:val="TableGrid0"/>
        <w:tblW w:w="8978" w:type="dxa"/>
        <w:tblInd w:w="730" w:type="dxa"/>
        <w:tblCellMar>
          <w:top w:w="17" w:type="dxa"/>
          <w:left w:w="106" w:type="dxa"/>
          <w:right w:w="115" w:type="dxa"/>
        </w:tblCellMar>
        <w:tblLook w:val="04A0" w:firstRow="1" w:lastRow="0" w:firstColumn="1" w:lastColumn="0" w:noHBand="0" w:noVBand="1"/>
      </w:tblPr>
      <w:tblGrid>
        <w:gridCol w:w="4256"/>
        <w:gridCol w:w="4722"/>
      </w:tblGrid>
      <w:tr w:rsidR="00712354" w:rsidRPr="007F7E2B" w14:paraId="0630697F" w14:textId="77777777">
        <w:trPr>
          <w:trHeight w:val="332"/>
          <w:ins w:id="1248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1BE28A2" w14:textId="77777777" w:rsidR="00712354" w:rsidRPr="007F7E2B" w:rsidRDefault="00712354">
            <w:pPr>
              <w:spacing w:line="259" w:lineRule="auto"/>
              <w:rPr>
                <w:ins w:id="12486" w:author="V2" w:date="2025-04-14T14:19:00Z" w16du:dateUtc="2025-04-14T19:19:00Z"/>
              </w:rPr>
            </w:pPr>
            <w:ins w:id="12487"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2729B5CE" w14:textId="77777777" w:rsidR="00712354" w:rsidRPr="007F7E2B" w:rsidRDefault="00712354">
            <w:pPr>
              <w:spacing w:line="259" w:lineRule="auto"/>
              <w:ind w:left="36"/>
              <w:rPr>
                <w:ins w:id="12488" w:author="V2" w:date="2025-04-14T14:19:00Z" w16du:dateUtc="2025-04-14T19:19:00Z"/>
              </w:rPr>
            </w:pPr>
            <w:ins w:id="12489" w:author="V2" w:date="2025-04-14T14:19:00Z" w16du:dateUtc="2025-04-14T19:19:00Z">
              <w:r w:rsidRPr="007F7E2B">
                <w:t>P#</w:t>
              </w:r>
              <w:r w:rsidRPr="007F7E2B">
                <w:rPr>
                  <w:rFonts w:ascii="Arial" w:eastAsia="Arial" w:hAnsi="Arial" w:cs="Arial"/>
                  <w:b/>
                </w:rPr>
                <w:t xml:space="preserve">  </w:t>
              </w:r>
            </w:ins>
          </w:p>
        </w:tc>
      </w:tr>
      <w:tr w:rsidR="00712354" w:rsidRPr="007F7E2B" w14:paraId="7162182E" w14:textId="77777777">
        <w:trPr>
          <w:trHeight w:val="336"/>
          <w:ins w:id="1249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A4BCF75" w14:textId="77777777" w:rsidR="00712354" w:rsidRPr="007F7E2B" w:rsidRDefault="00712354">
            <w:pPr>
              <w:spacing w:line="259" w:lineRule="auto"/>
              <w:rPr>
                <w:ins w:id="12491" w:author="V2" w:date="2025-04-14T14:19:00Z" w16du:dateUtc="2025-04-14T19:19:00Z"/>
              </w:rPr>
            </w:pPr>
            <w:ins w:id="12492"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19627653" w14:textId="77777777" w:rsidR="00712354" w:rsidRPr="007F7E2B" w:rsidRDefault="00712354">
            <w:pPr>
              <w:spacing w:line="259" w:lineRule="auto"/>
              <w:ind w:left="36"/>
              <w:rPr>
                <w:ins w:id="12493" w:author="V2" w:date="2025-04-14T14:19:00Z" w16du:dateUtc="2025-04-14T19:19:00Z"/>
              </w:rPr>
            </w:pPr>
            <w:ins w:id="12494" w:author="V2" w:date="2025-04-14T14:19:00Z" w16du:dateUtc="2025-04-14T19:19:00Z">
              <w:r w:rsidRPr="007F7E2B">
                <w:t xml:space="preserve"># </w:t>
              </w:r>
            </w:ins>
          </w:p>
        </w:tc>
      </w:tr>
      <w:tr w:rsidR="00712354" w:rsidRPr="007F7E2B" w14:paraId="62CD38A5" w14:textId="77777777">
        <w:trPr>
          <w:trHeight w:val="335"/>
          <w:ins w:id="1249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B46883B" w14:textId="77777777" w:rsidR="00712354" w:rsidRPr="007F7E2B" w:rsidRDefault="00712354">
            <w:pPr>
              <w:spacing w:line="259" w:lineRule="auto"/>
              <w:rPr>
                <w:ins w:id="12496" w:author="V2" w:date="2025-04-14T14:19:00Z" w16du:dateUtc="2025-04-14T19:19:00Z"/>
              </w:rPr>
            </w:pPr>
            <w:ins w:id="12497" w:author="V2" w:date="2025-04-14T14:19:00Z" w16du:dateUtc="2025-04-14T19:19:00Z">
              <w:r w:rsidRPr="007F7E2B">
                <w:lastRenderedPageBreak/>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3BE53273" w14:textId="77777777" w:rsidR="00712354" w:rsidRPr="007F7E2B" w:rsidRDefault="00712354">
            <w:pPr>
              <w:spacing w:line="259" w:lineRule="auto"/>
              <w:ind w:left="36"/>
              <w:rPr>
                <w:ins w:id="12498" w:author="V2" w:date="2025-04-14T14:19:00Z" w16du:dateUtc="2025-04-14T19:19:00Z"/>
              </w:rPr>
            </w:pPr>
            <w:ins w:id="12499" w:author="V2" w:date="2025-04-14T14:19:00Z" w16du:dateUtc="2025-04-14T19:19:00Z">
              <w:r w:rsidRPr="007F7E2B">
                <w:t xml:space="preserve">Number of piles  </w:t>
              </w:r>
            </w:ins>
          </w:p>
        </w:tc>
      </w:tr>
      <w:tr w:rsidR="00712354" w:rsidRPr="007F7E2B" w14:paraId="4263C6D4" w14:textId="77777777">
        <w:trPr>
          <w:trHeight w:val="335"/>
          <w:ins w:id="1250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6030E18" w14:textId="77777777" w:rsidR="00712354" w:rsidRPr="007F7E2B" w:rsidRDefault="00712354">
            <w:pPr>
              <w:spacing w:line="259" w:lineRule="auto"/>
              <w:rPr>
                <w:ins w:id="12501" w:author="V2" w:date="2025-04-14T14:19:00Z" w16du:dateUtc="2025-04-14T19:19:00Z"/>
              </w:rPr>
            </w:pPr>
            <w:ins w:id="12502"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6E40AE18" w14:textId="77777777" w:rsidR="00712354" w:rsidRPr="007F7E2B" w:rsidRDefault="00712354">
            <w:pPr>
              <w:spacing w:line="259" w:lineRule="auto"/>
              <w:ind w:left="36"/>
              <w:rPr>
                <w:ins w:id="12503" w:author="V2" w:date="2025-04-14T14:19:00Z" w16du:dateUtc="2025-04-14T19:19:00Z"/>
              </w:rPr>
            </w:pPr>
            <w:ins w:id="12504" w:author="V2" w:date="2025-04-14T14:19:00Z" w16du:dateUtc="2025-04-14T19:19:00Z">
              <w:r w:rsidRPr="007F7E2B">
                <w:t xml:space="preserve">Field survey or remote sensing </w:t>
              </w:r>
            </w:ins>
          </w:p>
        </w:tc>
      </w:tr>
      <w:tr w:rsidR="00712354" w:rsidRPr="007F7E2B" w14:paraId="42613A34" w14:textId="77777777">
        <w:trPr>
          <w:trHeight w:val="814"/>
          <w:ins w:id="1250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8CF9374" w14:textId="77777777" w:rsidR="00712354" w:rsidRPr="007F7E2B" w:rsidRDefault="00712354">
            <w:pPr>
              <w:spacing w:line="259" w:lineRule="auto"/>
              <w:rPr>
                <w:ins w:id="12506" w:author="V2" w:date="2025-04-14T14:19:00Z" w16du:dateUtc="2025-04-14T19:19:00Z"/>
              </w:rPr>
            </w:pPr>
            <w:ins w:id="12507"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1E5873DA" w14:textId="77777777" w:rsidR="00712354" w:rsidRPr="007F7E2B" w:rsidRDefault="00712354">
            <w:pPr>
              <w:spacing w:line="259" w:lineRule="auto"/>
              <w:ind w:left="36"/>
              <w:rPr>
                <w:ins w:id="12508" w:author="V2" w:date="2025-04-14T14:19:00Z" w16du:dateUtc="2025-04-14T19:19:00Z"/>
              </w:rPr>
            </w:pPr>
            <w:ins w:id="12509" w:author="V2" w:date="2025-04-14T14:19:00Z" w16du:dateUtc="2025-04-14T19:19:00Z">
              <w:r w:rsidRPr="007F7E2B">
                <w:t xml:space="preserve">The number of piles in the stratum </w:t>
              </w:r>
            </w:ins>
          </w:p>
        </w:tc>
      </w:tr>
      <w:tr w:rsidR="00712354" w:rsidRPr="007F7E2B" w14:paraId="2BF32F85" w14:textId="77777777">
        <w:trPr>
          <w:trHeight w:val="331"/>
          <w:ins w:id="1251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702A5B9" w14:textId="77777777" w:rsidR="00712354" w:rsidRPr="007F7E2B" w:rsidRDefault="00712354">
            <w:pPr>
              <w:spacing w:line="259" w:lineRule="auto"/>
              <w:rPr>
                <w:ins w:id="12511" w:author="V2" w:date="2025-04-14T14:19:00Z" w16du:dateUtc="2025-04-14T19:19:00Z"/>
              </w:rPr>
            </w:pPr>
            <w:ins w:id="12512"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2B9C72F7" w14:textId="77777777" w:rsidR="00712354" w:rsidRPr="007F7E2B" w:rsidRDefault="00712354">
            <w:pPr>
              <w:spacing w:line="259" w:lineRule="auto"/>
              <w:ind w:left="36"/>
              <w:rPr>
                <w:ins w:id="12513" w:author="V2" w:date="2025-04-14T14:19:00Z" w16du:dateUtc="2025-04-14T19:19:00Z"/>
              </w:rPr>
            </w:pPr>
            <w:ins w:id="12514" w:author="V2" w:date="2025-04-14T14:19:00Z" w16du:dateUtc="2025-04-14T19:19:00Z">
              <w:r w:rsidRPr="007F7E2B">
                <w:t xml:space="preserve">  </w:t>
              </w:r>
            </w:ins>
          </w:p>
        </w:tc>
      </w:tr>
    </w:tbl>
    <w:p w14:paraId="2B72C73A" w14:textId="77777777" w:rsidR="00712354" w:rsidRPr="007F7E2B" w:rsidRDefault="00712354">
      <w:pPr>
        <w:spacing w:line="259" w:lineRule="auto"/>
        <w:ind w:left="835"/>
        <w:rPr>
          <w:ins w:id="12515" w:author="V2" w:date="2025-04-14T14:19:00Z" w16du:dateUtc="2025-04-14T19:19:00Z"/>
        </w:rPr>
      </w:pPr>
      <w:ins w:id="12516" w:author="V2" w:date="2025-04-14T14:19:00Z" w16du:dateUtc="2025-04-14T19:19:00Z">
        <w:r w:rsidRPr="007F7E2B">
          <w:t xml:space="preserve"> </w:t>
        </w:r>
        <w:r w:rsidRPr="007F7E2B">
          <w:tab/>
          <w:t xml:space="preserve"> </w:t>
        </w:r>
      </w:ins>
    </w:p>
    <w:tbl>
      <w:tblPr>
        <w:tblStyle w:val="TableGrid0"/>
        <w:tblW w:w="8978" w:type="dxa"/>
        <w:tblInd w:w="730" w:type="dxa"/>
        <w:tblCellMar>
          <w:top w:w="17" w:type="dxa"/>
          <w:left w:w="106" w:type="dxa"/>
          <w:right w:w="55" w:type="dxa"/>
        </w:tblCellMar>
        <w:tblLook w:val="04A0" w:firstRow="1" w:lastRow="0" w:firstColumn="1" w:lastColumn="0" w:noHBand="0" w:noVBand="1"/>
      </w:tblPr>
      <w:tblGrid>
        <w:gridCol w:w="4256"/>
        <w:gridCol w:w="4722"/>
      </w:tblGrid>
      <w:tr w:rsidR="00712354" w:rsidRPr="007F7E2B" w14:paraId="7F4F6D84" w14:textId="77777777">
        <w:trPr>
          <w:trHeight w:val="332"/>
          <w:ins w:id="1251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D51C19A" w14:textId="77777777" w:rsidR="00712354" w:rsidRPr="007F7E2B" w:rsidRDefault="00712354">
            <w:pPr>
              <w:spacing w:line="259" w:lineRule="auto"/>
              <w:rPr>
                <w:ins w:id="12518" w:author="V2" w:date="2025-04-14T14:19:00Z" w16du:dateUtc="2025-04-14T19:19:00Z"/>
              </w:rPr>
            </w:pPr>
            <w:ins w:id="12519"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747D205C" w14:textId="77777777" w:rsidR="00712354" w:rsidRPr="007F7E2B" w:rsidRDefault="00712354">
            <w:pPr>
              <w:spacing w:line="259" w:lineRule="auto"/>
              <w:ind w:left="36"/>
              <w:rPr>
                <w:ins w:id="12520" w:author="V2" w:date="2025-04-14T14:19:00Z" w16du:dateUtc="2025-04-14T19:19:00Z"/>
              </w:rPr>
            </w:pPr>
            <w:ins w:id="12521" w:author="V2" w:date="2025-04-14T14:19:00Z" w16du:dateUtc="2025-04-14T19:19:00Z">
              <w:r w:rsidRPr="007F7E2B">
                <w:t>Totp</w:t>
              </w:r>
              <w:r w:rsidRPr="007F7E2B">
                <w:rPr>
                  <w:rFonts w:ascii="Arial" w:eastAsia="Arial" w:hAnsi="Arial" w:cs="Arial"/>
                  <w:b/>
                </w:rPr>
                <w:t xml:space="preserve">  </w:t>
              </w:r>
            </w:ins>
          </w:p>
        </w:tc>
      </w:tr>
      <w:tr w:rsidR="00712354" w:rsidRPr="007F7E2B" w14:paraId="05E8E009" w14:textId="77777777">
        <w:trPr>
          <w:trHeight w:val="335"/>
          <w:ins w:id="1252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5296A26" w14:textId="77777777" w:rsidR="00712354" w:rsidRPr="007F7E2B" w:rsidRDefault="00712354">
            <w:pPr>
              <w:spacing w:line="259" w:lineRule="auto"/>
              <w:rPr>
                <w:ins w:id="12523" w:author="V2" w:date="2025-04-14T14:19:00Z" w16du:dateUtc="2025-04-14T19:19:00Z"/>
              </w:rPr>
            </w:pPr>
            <w:ins w:id="12524"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40D9FDC2" w14:textId="77777777" w:rsidR="00712354" w:rsidRPr="007F7E2B" w:rsidRDefault="00712354">
            <w:pPr>
              <w:spacing w:line="259" w:lineRule="auto"/>
              <w:ind w:left="36"/>
              <w:rPr>
                <w:ins w:id="12525" w:author="V2" w:date="2025-04-14T14:19:00Z" w16du:dateUtc="2025-04-14T19:19:00Z"/>
              </w:rPr>
            </w:pPr>
            <w:ins w:id="12526" w:author="V2" w:date="2025-04-14T14:19:00Z" w16du:dateUtc="2025-04-14T19:19:00Z">
              <w:r w:rsidRPr="007F7E2B">
                <w:t xml:space="preserve"># </w:t>
              </w:r>
            </w:ins>
          </w:p>
        </w:tc>
      </w:tr>
      <w:tr w:rsidR="00712354" w:rsidRPr="007F7E2B" w14:paraId="4FC47B2D" w14:textId="77777777">
        <w:trPr>
          <w:trHeight w:val="335"/>
          <w:ins w:id="1252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1E7639A" w14:textId="77777777" w:rsidR="00712354" w:rsidRPr="007F7E2B" w:rsidRDefault="00712354">
            <w:pPr>
              <w:spacing w:line="259" w:lineRule="auto"/>
              <w:rPr>
                <w:ins w:id="12528" w:author="V2" w:date="2025-04-14T14:19:00Z" w16du:dateUtc="2025-04-14T19:19:00Z"/>
              </w:rPr>
            </w:pPr>
            <w:ins w:id="12529"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34E4FCD6" w14:textId="77777777" w:rsidR="00712354" w:rsidRPr="007F7E2B" w:rsidRDefault="00712354">
            <w:pPr>
              <w:spacing w:line="259" w:lineRule="auto"/>
              <w:ind w:left="36"/>
              <w:rPr>
                <w:ins w:id="12530" w:author="V2" w:date="2025-04-14T14:19:00Z" w16du:dateUtc="2025-04-14T19:19:00Z"/>
              </w:rPr>
            </w:pPr>
            <w:ins w:id="12531" w:author="V2" w:date="2025-04-14T14:19:00Z" w16du:dateUtc="2025-04-14T19:19:00Z">
              <w:r w:rsidRPr="007F7E2B">
                <w:t xml:space="preserve">Total number of piles counted  </w:t>
              </w:r>
            </w:ins>
          </w:p>
        </w:tc>
      </w:tr>
      <w:tr w:rsidR="00712354" w:rsidRPr="007F7E2B" w14:paraId="0C8E033F" w14:textId="77777777">
        <w:trPr>
          <w:trHeight w:val="336"/>
          <w:ins w:id="1253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FB65A98" w14:textId="77777777" w:rsidR="00712354" w:rsidRPr="007F7E2B" w:rsidRDefault="00712354">
            <w:pPr>
              <w:spacing w:line="259" w:lineRule="auto"/>
              <w:rPr>
                <w:ins w:id="12533" w:author="V2" w:date="2025-04-14T14:19:00Z" w16du:dateUtc="2025-04-14T19:19:00Z"/>
              </w:rPr>
            </w:pPr>
            <w:ins w:id="12534"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51BE4C9D" w14:textId="77777777" w:rsidR="00712354" w:rsidRPr="007F7E2B" w:rsidRDefault="00712354">
            <w:pPr>
              <w:spacing w:line="259" w:lineRule="auto"/>
              <w:ind w:left="36"/>
              <w:rPr>
                <w:ins w:id="12535" w:author="V2" w:date="2025-04-14T14:19:00Z" w16du:dateUtc="2025-04-14T19:19:00Z"/>
              </w:rPr>
            </w:pPr>
            <w:ins w:id="12536" w:author="V2" w:date="2025-04-14T14:19:00Z" w16du:dateUtc="2025-04-14T19:19:00Z">
              <w:r w:rsidRPr="007F7E2B">
                <w:t xml:space="preserve">Field survey </w:t>
              </w:r>
            </w:ins>
          </w:p>
        </w:tc>
      </w:tr>
      <w:tr w:rsidR="00712354" w:rsidRPr="007F7E2B" w14:paraId="0778CD37" w14:textId="77777777">
        <w:trPr>
          <w:trHeight w:val="813"/>
          <w:ins w:id="1253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F1F440E" w14:textId="77777777" w:rsidR="00712354" w:rsidRPr="007F7E2B" w:rsidRDefault="00712354">
            <w:pPr>
              <w:spacing w:line="259" w:lineRule="auto"/>
              <w:ind w:right="54"/>
              <w:rPr>
                <w:ins w:id="12538" w:author="V2" w:date="2025-04-14T14:19:00Z" w16du:dateUtc="2025-04-14T19:19:00Z"/>
              </w:rPr>
            </w:pPr>
            <w:ins w:id="12539"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2D82A175" w14:textId="77777777" w:rsidR="00712354" w:rsidRPr="007F7E2B" w:rsidRDefault="00712354">
            <w:pPr>
              <w:spacing w:line="259" w:lineRule="auto"/>
              <w:ind w:left="36"/>
              <w:rPr>
                <w:ins w:id="12540" w:author="V2" w:date="2025-04-14T14:19:00Z" w16du:dateUtc="2025-04-14T19:19:00Z"/>
              </w:rPr>
            </w:pPr>
            <w:ins w:id="12541" w:author="V2" w:date="2025-04-14T14:19:00Z" w16du:dateUtc="2025-04-14T19:19:00Z">
              <w:r w:rsidRPr="007F7E2B">
                <w:t xml:space="preserve">The total number of piles counted in all of the plots </w:t>
              </w:r>
            </w:ins>
          </w:p>
        </w:tc>
      </w:tr>
      <w:tr w:rsidR="00712354" w:rsidRPr="007F7E2B" w14:paraId="016A8741" w14:textId="77777777">
        <w:trPr>
          <w:trHeight w:val="332"/>
          <w:ins w:id="1254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06563F0" w14:textId="77777777" w:rsidR="00712354" w:rsidRPr="007F7E2B" w:rsidRDefault="00712354">
            <w:pPr>
              <w:spacing w:line="259" w:lineRule="auto"/>
              <w:rPr>
                <w:ins w:id="12543" w:author="V2" w:date="2025-04-14T14:19:00Z" w16du:dateUtc="2025-04-14T19:19:00Z"/>
              </w:rPr>
            </w:pPr>
            <w:ins w:id="12544"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0CB7C76E" w14:textId="77777777" w:rsidR="00712354" w:rsidRPr="007F7E2B" w:rsidRDefault="00712354">
            <w:pPr>
              <w:spacing w:line="259" w:lineRule="auto"/>
              <w:ind w:left="36"/>
              <w:rPr>
                <w:ins w:id="12545" w:author="V2" w:date="2025-04-14T14:19:00Z" w16du:dateUtc="2025-04-14T19:19:00Z"/>
              </w:rPr>
            </w:pPr>
            <w:ins w:id="12546" w:author="V2" w:date="2025-04-14T14:19:00Z" w16du:dateUtc="2025-04-14T19:19:00Z">
              <w:r w:rsidRPr="007F7E2B">
                <w:t xml:space="preserve">  </w:t>
              </w:r>
            </w:ins>
          </w:p>
        </w:tc>
      </w:tr>
    </w:tbl>
    <w:p w14:paraId="6ED3763E" w14:textId="77777777" w:rsidR="00712354" w:rsidRPr="007F7E2B" w:rsidRDefault="00712354">
      <w:pPr>
        <w:spacing w:line="259" w:lineRule="auto"/>
        <w:ind w:left="835"/>
        <w:rPr>
          <w:ins w:id="12547" w:author="V2" w:date="2025-04-14T14:19:00Z" w16du:dateUtc="2025-04-14T19:19:00Z"/>
        </w:rPr>
      </w:pPr>
      <w:ins w:id="12548" w:author="V2" w:date="2025-04-14T14:19:00Z" w16du:dateUtc="2025-04-14T19:19:00Z">
        <w:r w:rsidRPr="007F7E2B">
          <w:t xml:space="preserve"> </w:t>
        </w:r>
        <w:r w:rsidRPr="007F7E2B">
          <w:tab/>
          <w:t xml:space="preserve"> </w:t>
        </w:r>
      </w:ins>
    </w:p>
    <w:tbl>
      <w:tblPr>
        <w:tblStyle w:val="TableGrid0"/>
        <w:tblW w:w="8978" w:type="dxa"/>
        <w:tblInd w:w="730" w:type="dxa"/>
        <w:tblCellMar>
          <w:top w:w="16" w:type="dxa"/>
          <w:left w:w="106" w:type="dxa"/>
          <w:right w:w="115" w:type="dxa"/>
        </w:tblCellMar>
        <w:tblLook w:val="04A0" w:firstRow="1" w:lastRow="0" w:firstColumn="1" w:lastColumn="0" w:noHBand="0" w:noVBand="1"/>
      </w:tblPr>
      <w:tblGrid>
        <w:gridCol w:w="4256"/>
        <w:gridCol w:w="4722"/>
      </w:tblGrid>
      <w:tr w:rsidR="00712354" w:rsidRPr="007F7E2B" w14:paraId="14AFDC52" w14:textId="77777777">
        <w:trPr>
          <w:trHeight w:val="332"/>
          <w:ins w:id="1254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16C1A1E" w14:textId="77777777" w:rsidR="00712354" w:rsidRPr="007F7E2B" w:rsidRDefault="00712354">
            <w:pPr>
              <w:spacing w:line="259" w:lineRule="auto"/>
              <w:rPr>
                <w:ins w:id="12550" w:author="V2" w:date="2025-04-14T14:19:00Z" w16du:dateUtc="2025-04-14T19:19:00Z"/>
              </w:rPr>
            </w:pPr>
            <w:ins w:id="12551"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6B32BDFF" w14:textId="77777777" w:rsidR="00712354" w:rsidRPr="007F7E2B" w:rsidRDefault="00712354">
            <w:pPr>
              <w:spacing w:line="259" w:lineRule="auto"/>
              <w:ind w:left="36"/>
              <w:rPr>
                <w:ins w:id="12552" w:author="V2" w:date="2025-04-14T14:19:00Z" w16du:dateUtc="2025-04-14T19:19:00Z"/>
              </w:rPr>
            </w:pPr>
            <w:ins w:id="12553" w:author="V2" w:date="2025-04-14T14:19:00Z" w16du:dateUtc="2025-04-14T19:19:00Z">
              <w:r w:rsidRPr="007F7E2B">
                <w:t>plt#</w:t>
              </w:r>
              <w:r w:rsidRPr="007F7E2B">
                <w:rPr>
                  <w:rFonts w:ascii="Arial" w:eastAsia="Arial" w:hAnsi="Arial" w:cs="Arial"/>
                  <w:b/>
                </w:rPr>
                <w:t xml:space="preserve">  </w:t>
              </w:r>
            </w:ins>
          </w:p>
        </w:tc>
      </w:tr>
      <w:tr w:rsidR="00712354" w:rsidRPr="007F7E2B" w14:paraId="1BAED946" w14:textId="77777777">
        <w:trPr>
          <w:trHeight w:val="336"/>
          <w:ins w:id="1255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9A3F2DB" w14:textId="77777777" w:rsidR="00712354" w:rsidRPr="007F7E2B" w:rsidRDefault="00712354">
            <w:pPr>
              <w:spacing w:line="259" w:lineRule="auto"/>
              <w:rPr>
                <w:ins w:id="12555" w:author="V2" w:date="2025-04-14T14:19:00Z" w16du:dateUtc="2025-04-14T19:19:00Z"/>
              </w:rPr>
            </w:pPr>
            <w:ins w:id="12556"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61A896D2" w14:textId="77777777" w:rsidR="00712354" w:rsidRPr="007F7E2B" w:rsidRDefault="00712354">
            <w:pPr>
              <w:spacing w:line="259" w:lineRule="auto"/>
              <w:ind w:left="36"/>
              <w:rPr>
                <w:ins w:id="12557" w:author="V2" w:date="2025-04-14T14:19:00Z" w16du:dateUtc="2025-04-14T19:19:00Z"/>
              </w:rPr>
            </w:pPr>
            <w:ins w:id="12558" w:author="V2" w:date="2025-04-14T14:19:00Z" w16du:dateUtc="2025-04-14T19:19:00Z">
              <w:r w:rsidRPr="007F7E2B">
                <w:t xml:space="preserve">Hectares </w:t>
              </w:r>
            </w:ins>
          </w:p>
        </w:tc>
      </w:tr>
      <w:tr w:rsidR="00712354" w:rsidRPr="007F7E2B" w14:paraId="1CC24CFC" w14:textId="77777777">
        <w:trPr>
          <w:trHeight w:val="335"/>
          <w:ins w:id="1255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DD203E3" w14:textId="77777777" w:rsidR="00712354" w:rsidRPr="007F7E2B" w:rsidRDefault="00712354">
            <w:pPr>
              <w:spacing w:line="259" w:lineRule="auto"/>
              <w:rPr>
                <w:ins w:id="12560" w:author="V2" w:date="2025-04-14T14:19:00Z" w16du:dateUtc="2025-04-14T19:19:00Z"/>
              </w:rPr>
            </w:pPr>
            <w:ins w:id="12561"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1CEBCA73" w14:textId="77777777" w:rsidR="00712354" w:rsidRPr="007F7E2B" w:rsidRDefault="00712354">
            <w:pPr>
              <w:spacing w:line="259" w:lineRule="auto"/>
              <w:ind w:left="36"/>
              <w:rPr>
                <w:ins w:id="12562" w:author="V2" w:date="2025-04-14T14:19:00Z" w16du:dateUtc="2025-04-14T19:19:00Z"/>
              </w:rPr>
            </w:pPr>
            <w:ins w:id="12563" w:author="V2" w:date="2025-04-14T14:19:00Z" w16du:dateUtc="2025-04-14T19:19:00Z">
              <w:r w:rsidRPr="007F7E2B">
                <w:t xml:space="preserve">Total area plotted </w:t>
              </w:r>
            </w:ins>
          </w:p>
        </w:tc>
      </w:tr>
      <w:tr w:rsidR="00712354" w:rsidRPr="007F7E2B" w14:paraId="7E08BE4F" w14:textId="77777777">
        <w:trPr>
          <w:trHeight w:val="335"/>
          <w:ins w:id="1256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51023A8" w14:textId="77777777" w:rsidR="00712354" w:rsidRPr="007F7E2B" w:rsidRDefault="00712354">
            <w:pPr>
              <w:spacing w:line="259" w:lineRule="auto"/>
              <w:rPr>
                <w:ins w:id="12565" w:author="V2" w:date="2025-04-14T14:19:00Z" w16du:dateUtc="2025-04-14T19:19:00Z"/>
              </w:rPr>
            </w:pPr>
            <w:ins w:id="12566"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3734C224" w14:textId="77777777" w:rsidR="00712354" w:rsidRPr="007F7E2B" w:rsidRDefault="00712354">
            <w:pPr>
              <w:spacing w:line="259" w:lineRule="auto"/>
              <w:ind w:left="36"/>
              <w:rPr>
                <w:ins w:id="12567" w:author="V2" w:date="2025-04-14T14:19:00Z" w16du:dateUtc="2025-04-14T19:19:00Z"/>
              </w:rPr>
            </w:pPr>
            <w:ins w:id="12568" w:author="V2" w:date="2025-04-14T14:19:00Z" w16du:dateUtc="2025-04-14T19:19:00Z">
              <w:r w:rsidRPr="007F7E2B">
                <w:t xml:space="preserve">Field survey </w:t>
              </w:r>
            </w:ins>
          </w:p>
        </w:tc>
      </w:tr>
      <w:tr w:rsidR="00712354" w:rsidRPr="007F7E2B" w14:paraId="77FDBE87" w14:textId="77777777">
        <w:trPr>
          <w:trHeight w:val="814"/>
          <w:ins w:id="1256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079D7BC" w14:textId="77777777" w:rsidR="00712354" w:rsidRPr="007F7E2B" w:rsidRDefault="00712354">
            <w:pPr>
              <w:spacing w:line="259" w:lineRule="auto"/>
              <w:rPr>
                <w:ins w:id="12570" w:author="V2" w:date="2025-04-14T14:19:00Z" w16du:dateUtc="2025-04-14T19:19:00Z"/>
              </w:rPr>
            </w:pPr>
            <w:ins w:id="12571"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4D5604AA" w14:textId="77777777" w:rsidR="00712354" w:rsidRPr="007F7E2B" w:rsidRDefault="00712354">
            <w:pPr>
              <w:spacing w:line="259" w:lineRule="auto"/>
              <w:ind w:left="36"/>
              <w:rPr>
                <w:ins w:id="12572" w:author="V2" w:date="2025-04-14T14:19:00Z" w16du:dateUtc="2025-04-14T19:19:00Z"/>
              </w:rPr>
            </w:pPr>
            <w:ins w:id="12573" w:author="V2" w:date="2025-04-14T14:19:00Z" w16du:dateUtc="2025-04-14T19:19:00Z">
              <w:r w:rsidRPr="007F7E2B">
                <w:t xml:space="preserve">The total area plotted, hectares, (= the number of plots) </w:t>
              </w:r>
            </w:ins>
          </w:p>
        </w:tc>
      </w:tr>
      <w:tr w:rsidR="00712354" w:rsidRPr="007F7E2B" w14:paraId="121DA0ED" w14:textId="77777777">
        <w:trPr>
          <w:trHeight w:val="332"/>
          <w:ins w:id="1257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C8339E7" w14:textId="77777777" w:rsidR="00712354" w:rsidRPr="007F7E2B" w:rsidRDefault="00712354">
            <w:pPr>
              <w:spacing w:line="259" w:lineRule="auto"/>
              <w:rPr>
                <w:ins w:id="12575" w:author="V2" w:date="2025-04-14T14:19:00Z" w16du:dateUtc="2025-04-14T19:19:00Z"/>
              </w:rPr>
            </w:pPr>
            <w:ins w:id="12576"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31512C4F" w14:textId="77777777" w:rsidR="00712354" w:rsidRPr="007F7E2B" w:rsidRDefault="00712354">
            <w:pPr>
              <w:spacing w:line="259" w:lineRule="auto"/>
              <w:ind w:left="36"/>
              <w:rPr>
                <w:ins w:id="12577" w:author="V2" w:date="2025-04-14T14:19:00Z" w16du:dateUtc="2025-04-14T19:19:00Z"/>
              </w:rPr>
            </w:pPr>
            <w:ins w:id="12578" w:author="V2" w:date="2025-04-14T14:19:00Z" w16du:dateUtc="2025-04-14T19:19:00Z">
              <w:r w:rsidRPr="007F7E2B">
                <w:t xml:space="preserve">  </w:t>
              </w:r>
            </w:ins>
          </w:p>
        </w:tc>
      </w:tr>
    </w:tbl>
    <w:p w14:paraId="15B36FDA" w14:textId="77777777" w:rsidR="00712354" w:rsidRPr="007F7E2B" w:rsidRDefault="00712354">
      <w:pPr>
        <w:spacing w:after="137" w:line="259" w:lineRule="auto"/>
        <w:ind w:left="742"/>
        <w:rPr>
          <w:ins w:id="12579" w:author="V2" w:date="2025-04-14T14:19:00Z" w16du:dateUtc="2025-04-14T19:19:00Z"/>
        </w:rPr>
      </w:pPr>
      <w:ins w:id="12580" w:author="V2" w:date="2025-04-14T14:19:00Z" w16du:dateUtc="2025-04-14T19:19:00Z">
        <w:r w:rsidRPr="007F7E2B">
          <w:t xml:space="preserve"> </w:t>
        </w:r>
      </w:ins>
    </w:p>
    <w:p w14:paraId="1FD6CA2D" w14:textId="77777777" w:rsidR="00712354" w:rsidRPr="007F7E2B" w:rsidRDefault="00712354">
      <w:pPr>
        <w:spacing w:after="137" w:line="259" w:lineRule="auto"/>
        <w:ind w:left="742"/>
        <w:rPr>
          <w:ins w:id="12581" w:author="V2" w:date="2025-04-14T14:19:00Z" w16du:dateUtc="2025-04-14T19:19:00Z"/>
        </w:rPr>
      </w:pPr>
      <w:ins w:id="12582" w:author="V2" w:date="2025-04-14T14:19:00Z" w16du:dateUtc="2025-04-14T19:19:00Z">
        <w:r w:rsidRPr="007F7E2B">
          <w:t xml:space="preserve"> </w:t>
        </w:r>
      </w:ins>
    </w:p>
    <w:p w14:paraId="0E16DADF" w14:textId="77777777" w:rsidR="00712354" w:rsidRPr="007F7E2B" w:rsidRDefault="00712354">
      <w:pPr>
        <w:spacing w:after="137" w:line="259" w:lineRule="auto"/>
        <w:ind w:left="742"/>
        <w:rPr>
          <w:ins w:id="12583" w:author="V2" w:date="2025-04-14T14:19:00Z" w16du:dateUtc="2025-04-14T19:19:00Z"/>
        </w:rPr>
      </w:pPr>
      <w:ins w:id="12584" w:author="V2" w:date="2025-04-14T14:19:00Z" w16du:dateUtc="2025-04-14T19:19:00Z">
        <w:r w:rsidRPr="007F7E2B">
          <w:lastRenderedPageBreak/>
          <w:t xml:space="preserve"> </w:t>
        </w:r>
      </w:ins>
    </w:p>
    <w:p w14:paraId="1DD74B2C" w14:textId="77777777" w:rsidR="00712354" w:rsidRPr="007F7E2B" w:rsidRDefault="00712354">
      <w:pPr>
        <w:spacing w:after="137" w:line="259" w:lineRule="auto"/>
        <w:ind w:left="742"/>
        <w:rPr>
          <w:ins w:id="12585" w:author="V2" w:date="2025-04-14T14:19:00Z" w16du:dateUtc="2025-04-14T19:19:00Z"/>
        </w:rPr>
      </w:pPr>
      <w:ins w:id="12586" w:author="V2" w:date="2025-04-14T14:19:00Z" w16du:dateUtc="2025-04-14T19:19:00Z">
        <w:r w:rsidRPr="007F7E2B">
          <w:t xml:space="preserve"> </w:t>
        </w:r>
      </w:ins>
    </w:p>
    <w:p w14:paraId="676B8643" w14:textId="77777777" w:rsidR="00712354" w:rsidRPr="007F7E2B" w:rsidRDefault="00712354">
      <w:pPr>
        <w:spacing w:line="259" w:lineRule="auto"/>
        <w:ind w:left="742"/>
        <w:rPr>
          <w:ins w:id="12587" w:author="V2" w:date="2025-04-14T14:19:00Z" w16du:dateUtc="2025-04-14T19:19:00Z"/>
        </w:rPr>
      </w:pPr>
      <w:ins w:id="12588" w:author="V2" w:date="2025-04-14T14:19:00Z" w16du:dateUtc="2025-04-14T19:19:00Z">
        <w:r w:rsidRPr="007F7E2B">
          <w:t xml:space="preserve"> </w:t>
        </w:r>
      </w:ins>
    </w:p>
    <w:tbl>
      <w:tblPr>
        <w:tblStyle w:val="TableGrid0"/>
        <w:tblW w:w="8978" w:type="dxa"/>
        <w:tblInd w:w="730" w:type="dxa"/>
        <w:tblCellMar>
          <w:top w:w="18" w:type="dxa"/>
          <w:left w:w="106" w:type="dxa"/>
          <w:right w:w="115" w:type="dxa"/>
        </w:tblCellMar>
        <w:tblLook w:val="04A0" w:firstRow="1" w:lastRow="0" w:firstColumn="1" w:lastColumn="0" w:noHBand="0" w:noVBand="1"/>
      </w:tblPr>
      <w:tblGrid>
        <w:gridCol w:w="4256"/>
        <w:gridCol w:w="4722"/>
      </w:tblGrid>
      <w:tr w:rsidR="00712354" w:rsidRPr="007F7E2B" w14:paraId="4E03948D" w14:textId="77777777">
        <w:trPr>
          <w:trHeight w:val="334"/>
          <w:ins w:id="1258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30AA9C9" w14:textId="77777777" w:rsidR="00712354" w:rsidRPr="007F7E2B" w:rsidRDefault="00712354">
            <w:pPr>
              <w:spacing w:line="259" w:lineRule="auto"/>
              <w:rPr>
                <w:ins w:id="12590" w:author="V2" w:date="2025-04-14T14:19:00Z" w16du:dateUtc="2025-04-14T19:19:00Z"/>
              </w:rPr>
            </w:pPr>
            <w:ins w:id="12591"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6B2037A5" w14:textId="77777777" w:rsidR="00712354" w:rsidRPr="007F7E2B" w:rsidRDefault="00712354">
            <w:pPr>
              <w:spacing w:line="259" w:lineRule="auto"/>
              <w:ind w:left="36"/>
              <w:rPr>
                <w:ins w:id="12592" w:author="V2" w:date="2025-04-14T14:19:00Z" w16du:dateUtc="2025-04-14T19:19:00Z"/>
              </w:rPr>
            </w:pPr>
            <w:ins w:id="12593" w:author="V2" w:date="2025-04-14T14:19:00Z" w16du:dateUtc="2025-04-14T19:19:00Z">
              <w:r w:rsidRPr="007F7E2B">
                <w:t>z</w:t>
              </w:r>
              <w:r w:rsidRPr="007F7E2B">
                <w:rPr>
                  <w:rFonts w:ascii="Arial" w:eastAsia="Arial" w:hAnsi="Arial" w:cs="Arial"/>
                  <w:b/>
                </w:rPr>
                <w:t xml:space="preserve">  </w:t>
              </w:r>
            </w:ins>
          </w:p>
        </w:tc>
      </w:tr>
      <w:tr w:rsidR="00712354" w:rsidRPr="007F7E2B" w14:paraId="30976545" w14:textId="77777777">
        <w:trPr>
          <w:trHeight w:val="335"/>
          <w:ins w:id="1259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A66B65E" w14:textId="77777777" w:rsidR="00712354" w:rsidRPr="007F7E2B" w:rsidRDefault="00712354">
            <w:pPr>
              <w:spacing w:line="259" w:lineRule="auto"/>
              <w:rPr>
                <w:ins w:id="12595" w:author="V2" w:date="2025-04-14T14:19:00Z" w16du:dateUtc="2025-04-14T19:19:00Z"/>
              </w:rPr>
            </w:pPr>
            <w:ins w:id="12596"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516F297C" w14:textId="77777777" w:rsidR="00712354" w:rsidRPr="007F7E2B" w:rsidRDefault="00712354">
            <w:pPr>
              <w:spacing w:line="259" w:lineRule="auto"/>
              <w:ind w:left="36"/>
              <w:rPr>
                <w:ins w:id="12597" w:author="V2" w:date="2025-04-14T14:19:00Z" w16du:dateUtc="2025-04-14T19:19:00Z"/>
              </w:rPr>
            </w:pPr>
            <w:ins w:id="12598" w:author="V2" w:date="2025-04-14T14:19:00Z" w16du:dateUtc="2025-04-14T19:19:00Z">
              <w:r w:rsidRPr="007F7E2B">
                <w:t xml:space="preserve"># </w:t>
              </w:r>
            </w:ins>
          </w:p>
        </w:tc>
      </w:tr>
      <w:tr w:rsidR="00712354" w:rsidRPr="007F7E2B" w14:paraId="47ECE613" w14:textId="77777777">
        <w:trPr>
          <w:trHeight w:val="335"/>
          <w:ins w:id="1259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B14DF22" w14:textId="77777777" w:rsidR="00712354" w:rsidRPr="007F7E2B" w:rsidRDefault="00712354">
            <w:pPr>
              <w:spacing w:line="259" w:lineRule="auto"/>
              <w:rPr>
                <w:ins w:id="12600" w:author="V2" w:date="2025-04-14T14:19:00Z" w16du:dateUtc="2025-04-14T19:19:00Z"/>
              </w:rPr>
            </w:pPr>
            <w:ins w:id="12601"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2AC0F7BD" w14:textId="77777777" w:rsidR="00712354" w:rsidRPr="007F7E2B" w:rsidRDefault="00712354">
            <w:pPr>
              <w:spacing w:line="259" w:lineRule="auto"/>
              <w:ind w:left="36"/>
              <w:rPr>
                <w:ins w:id="12602" w:author="V2" w:date="2025-04-14T14:19:00Z" w16du:dateUtc="2025-04-14T19:19:00Z"/>
              </w:rPr>
            </w:pPr>
            <w:ins w:id="12603" w:author="V2" w:date="2025-04-14T14:19:00Z" w16du:dateUtc="2025-04-14T19:19:00Z">
              <w:r w:rsidRPr="007F7E2B">
                <w:t xml:space="preserve">Windrow size classes </w:t>
              </w:r>
            </w:ins>
          </w:p>
        </w:tc>
      </w:tr>
      <w:tr w:rsidR="00712354" w:rsidRPr="007F7E2B" w14:paraId="627FCD3F" w14:textId="77777777">
        <w:trPr>
          <w:trHeight w:val="335"/>
          <w:ins w:id="1260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6434DA1" w14:textId="77777777" w:rsidR="00712354" w:rsidRPr="007F7E2B" w:rsidRDefault="00712354">
            <w:pPr>
              <w:spacing w:line="259" w:lineRule="auto"/>
              <w:rPr>
                <w:ins w:id="12605" w:author="V2" w:date="2025-04-14T14:19:00Z" w16du:dateUtc="2025-04-14T19:19:00Z"/>
              </w:rPr>
            </w:pPr>
            <w:ins w:id="12606"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3F05F474" w14:textId="77777777" w:rsidR="00712354" w:rsidRPr="007F7E2B" w:rsidRDefault="00712354">
            <w:pPr>
              <w:spacing w:line="259" w:lineRule="auto"/>
              <w:ind w:left="36"/>
              <w:rPr>
                <w:ins w:id="12607" w:author="V2" w:date="2025-04-14T14:19:00Z" w16du:dateUtc="2025-04-14T19:19:00Z"/>
              </w:rPr>
            </w:pPr>
            <w:ins w:id="12608" w:author="V2" w:date="2025-04-14T14:19:00Z" w16du:dateUtc="2025-04-14T19:19:00Z">
              <w:r w:rsidRPr="007F7E2B">
                <w:t xml:space="preserve">Determined from the field survey </w:t>
              </w:r>
            </w:ins>
          </w:p>
        </w:tc>
      </w:tr>
      <w:tr w:rsidR="00712354" w:rsidRPr="007F7E2B" w14:paraId="510360CF" w14:textId="77777777">
        <w:trPr>
          <w:trHeight w:val="814"/>
          <w:ins w:id="1260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BF1D22F" w14:textId="77777777" w:rsidR="00712354" w:rsidRPr="007F7E2B" w:rsidRDefault="00712354">
            <w:pPr>
              <w:spacing w:line="259" w:lineRule="auto"/>
              <w:rPr>
                <w:ins w:id="12610" w:author="V2" w:date="2025-04-14T14:19:00Z" w16du:dateUtc="2025-04-14T19:19:00Z"/>
              </w:rPr>
            </w:pPr>
            <w:ins w:id="12611"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67194F48" w14:textId="77777777" w:rsidR="00712354" w:rsidRPr="007F7E2B" w:rsidRDefault="00712354">
            <w:pPr>
              <w:spacing w:line="259" w:lineRule="auto"/>
              <w:ind w:left="36"/>
              <w:rPr>
                <w:ins w:id="12612" w:author="V2" w:date="2025-04-14T14:19:00Z" w16du:dateUtc="2025-04-14T19:19:00Z"/>
              </w:rPr>
            </w:pPr>
            <w:ins w:id="12613" w:author="V2" w:date="2025-04-14T14:19:00Z" w16du:dateUtc="2025-04-14T19:19:00Z">
              <w:r w:rsidRPr="007F7E2B">
                <w:t xml:space="preserve">number of different windrow sizes </w:t>
              </w:r>
            </w:ins>
          </w:p>
        </w:tc>
      </w:tr>
      <w:tr w:rsidR="00712354" w:rsidRPr="007F7E2B" w14:paraId="5F6F3124" w14:textId="77777777">
        <w:trPr>
          <w:trHeight w:val="332"/>
          <w:ins w:id="1261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9A5D55F" w14:textId="77777777" w:rsidR="00712354" w:rsidRPr="007F7E2B" w:rsidRDefault="00712354">
            <w:pPr>
              <w:spacing w:line="259" w:lineRule="auto"/>
              <w:rPr>
                <w:ins w:id="12615" w:author="V2" w:date="2025-04-14T14:19:00Z" w16du:dateUtc="2025-04-14T19:19:00Z"/>
              </w:rPr>
            </w:pPr>
            <w:ins w:id="12616"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39F74DC4" w14:textId="77777777" w:rsidR="00712354" w:rsidRPr="007F7E2B" w:rsidRDefault="00712354">
            <w:pPr>
              <w:spacing w:line="259" w:lineRule="auto"/>
              <w:ind w:left="36"/>
              <w:rPr>
                <w:ins w:id="12617" w:author="V2" w:date="2025-04-14T14:19:00Z" w16du:dateUtc="2025-04-14T19:19:00Z"/>
              </w:rPr>
            </w:pPr>
            <w:ins w:id="12618" w:author="V2" w:date="2025-04-14T14:19:00Z" w16du:dateUtc="2025-04-14T19:19:00Z">
              <w:r w:rsidRPr="007F7E2B">
                <w:t xml:space="preserve">  </w:t>
              </w:r>
            </w:ins>
          </w:p>
        </w:tc>
      </w:tr>
    </w:tbl>
    <w:p w14:paraId="47BD2338" w14:textId="77777777" w:rsidR="00712354" w:rsidRPr="007F7E2B" w:rsidRDefault="00712354">
      <w:pPr>
        <w:spacing w:line="259" w:lineRule="auto"/>
        <w:ind w:left="835"/>
        <w:rPr>
          <w:ins w:id="12619" w:author="V2" w:date="2025-04-14T14:19:00Z" w16du:dateUtc="2025-04-14T19:19:00Z"/>
        </w:rPr>
      </w:pPr>
      <w:ins w:id="12620" w:author="V2" w:date="2025-04-14T14:19:00Z" w16du:dateUtc="2025-04-14T19:19:00Z">
        <w:r w:rsidRPr="007F7E2B">
          <w:t xml:space="preserve"> </w:t>
        </w:r>
        <w:r w:rsidRPr="007F7E2B">
          <w:tab/>
          <w:t xml:space="preserve"> </w:t>
        </w:r>
      </w:ins>
    </w:p>
    <w:tbl>
      <w:tblPr>
        <w:tblStyle w:val="TableGrid0"/>
        <w:tblW w:w="8978" w:type="dxa"/>
        <w:tblInd w:w="730" w:type="dxa"/>
        <w:tblCellMar>
          <w:top w:w="17" w:type="dxa"/>
          <w:left w:w="106" w:type="dxa"/>
          <w:right w:w="115" w:type="dxa"/>
        </w:tblCellMar>
        <w:tblLook w:val="04A0" w:firstRow="1" w:lastRow="0" w:firstColumn="1" w:lastColumn="0" w:noHBand="0" w:noVBand="1"/>
      </w:tblPr>
      <w:tblGrid>
        <w:gridCol w:w="4256"/>
        <w:gridCol w:w="4722"/>
      </w:tblGrid>
      <w:tr w:rsidR="00712354" w:rsidRPr="007F7E2B" w14:paraId="46947E40" w14:textId="77777777">
        <w:trPr>
          <w:trHeight w:val="332"/>
          <w:ins w:id="1262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DFCFFD3" w14:textId="77777777" w:rsidR="00712354" w:rsidRPr="007F7E2B" w:rsidRDefault="00712354">
            <w:pPr>
              <w:spacing w:line="259" w:lineRule="auto"/>
              <w:rPr>
                <w:ins w:id="12622" w:author="V2" w:date="2025-04-14T14:19:00Z" w16du:dateUtc="2025-04-14T19:19:00Z"/>
              </w:rPr>
            </w:pPr>
            <w:ins w:id="12623"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2DEF0B62" w14:textId="77777777" w:rsidR="00712354" w:rsidRPr="007F7E2B" w:rsidRDefault="00712354">
            <w:pPr>
              <w:spacing w:line="259" w:lineRule="auto"/>
              <w:ind w:left="36"/>
              <w:rPr>
                <w:ins w:id="12624" w:author="V2" w:date="2025-04-14T14:19:00Z" w16du:dateUtc="2025-04-14T19:19:00Z"/>
              </w:rPr>
            </w:pPr>
            <w:ins w:id="12625" w:author="V2" w:date="2025-04-14T14:19:00Z" w16du:dateUtc="2025-04-14T19:19:00Z">
              <w:r w:rsidRPr="007F7E2B">
                <w:t>B</w:t>
              </w:r>
              <w:r w:rsidRPr="007F7E2B">
                <w:rPr>
                  <w:vertAlign w:val="subscript"/>
                </w:rPr>
                <w:t>dwc</w:t>
              </w:r>
              <w:r w:rsidRPr="007F7E2B">
                <w:rPr>
                  <w:rFonts w:ascii="Arial" w:eastAsia="Arial" w:hAnsi="Arial" w:cs="Arial"/>
                  <w:b/>
                </w:rPr>
                <w:t xml:space="preserve">  </w:t>
              </w:r>
            </w:ins>
          </w:p>
        </w:tc>
      </w:tr>
      <w:tr w:rsidR="00712354" w:rsidRPr="007F7E2B" w14:paraId="4244923B" w14:textId="77777777">
        <w:trPr>
          <w:trHeight w:val="336"/>
          <w:ins w:id="1262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9BC3A50" w14:textId="77777777" w:rsidR="00712354" w:rsidRPr="007F7E2B" w:rsidRDefault="00712354">
            <w:pPr>
              <w:spacing w:line="259" w:lineRule="auto"/>
              <w:rPr>
                <w:ins w:id="12627" w:author="V2" w:date="2025-04-14T14:19:00Z" w16du:dateUtc="2025-04-14T19:19:00Z"/>
              </w:rPr>
            </w:pPr>
            <w:ins w:id="12628"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5515D977" w14:textId="77777777" w:rsidR="00712354" w:rsidRPr="007F7E2B" w:rsidRDefault="00712354">
            <w:pPr>
              <w:spacing w:line="259" w:lineRule="auto"/>
              <w:ind w:left="36"/>
              <w:rPr>
                <w:ins w:id="12629" w:author="V2" w:date="2025-04-14T14:19:00Z" w16du:dateUtc="2025-04-14T19:19:00Z"/>
              </w:rPr>
            </w:pPr>
            <w:ins w:id="12630" w:author="V2" w:date="2025-04-14T14:19:00Z" w16du:dateUtc="2025-04-14T19:19:00Z">
              <w:r w:rsidRPr="007F7E2B">
                <w:t xml:space="preserve">T </w:t>
              </w:r>
            </w:ins>
          </w:p>
        </w:tc>
      </w:tr>
      <w:tr w:rsidR="00712354" w:rsidRPr="007F7E2B" w14:paraId="4ADF1646" w14:textId="77777777">
        <w:trPr>
          <w:trHeight w:val="335"/>
          <w:ins w:id="1263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BAABFC4" w14:textId="77777777" w:rsidR="00712354" w:rsidRPr="007F7E2B" w:rsidRDefault="00712354">
            <w:pPr>
              <w:spacing w:line="259" w:lineRule="auto"/>
              <w:rPr>
                <w:ins w:id="12632" w:author="V2" w:date="2025-04-14T14:19:00Z" w16du:dateUtc="2025-04-14T19:19:00Z"/>
              </w:rPr>
            </w:pPr>
            <w:ins w:id="12633"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408BB658" w14:textId="77777777" w:rsidR="00712354" w:rsidRPr="007F7E2B" w:rsidRDefault="00712354">
            <w:pPr>
              <w:spacing w:line="259" w:lineRule="auto"/>
              <w:ind w:left="36"/>
              <w:rPr>
                <w:ins w:id="12634" w:author="V2" w:date="2025-04-14T14:19:00Z" w16du:dateUtc="2025-04-14T19:19:00Z"/>
              </w:rPr>
            </w:pPr>
            <w:ins w:id="12635" w:author="V2" w:date="2025-04-14T14:19:00Z" w16du:dateUtc="2025-04-14T19:19:00Z">
              <w:r w:rsidRPr="007F7E2B">
                <w:t xml:space="preserve">Biomass of dead wood in piles and windrows </w:t>
              </w:r>
            </w:ins>
          </w:p>
        </w:tc>
      </w:tr>
      <w:tr w:rsidR="00712354" w:rsidRPr="007F7E2B" w14:paraId="237E6B46" w14:textId="77777777">
        <w:trPr>
          <w:trHeight w:val="335"/>
          <w:ins w:id="1263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B666022" w14:textId="77777777" w:rsidR="00712354" w:rsidRPr="007F7E2B" w:rsidRDefault="00712354">
            <w:pPr>
              <w:spacing w:line="259" w:lineRule="auto"/>
              <w:rPr>
                <w:ins w:id="12637" w:author="V2" w:date="2025-04-14T14:19:00Z" w16du:dateUtc="2025-04-14T19:19:00Z"/>
              </w:rPr>
            </w:pPr>
            <w:ins w:id="12638"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5182D6FC" w14:textId="77777777" w:rsidR="00712354" w:rsidRPr="007F7E2B" w:rsidRDefault="00712354">
            <w:pPr>
              <w:spacing w:line="259" w:lineRule="auto"/>
              <w:ind w:left="36"/>
              <w:rPr>
                <w:ins w:id="12639" w:author="V2" w:date="2025-04-14T14:19:00Z" w16du:dateUtc="2025-04-14T19:19:00Z"/>
              </w:rPr>
            </w:pPr>
            <w:ins w:id="12640" w:author="V2" w:date="2025-04-14T14:19:00Z" w16du:dateUtc="2025-04-14T19:19:00Z">
              <w:r w:rsidRPr="007F7E2B">
                <w:t xml:space="preserve">Calculated </w:t>
              </w:r>
            </w:ins>
          </w:p>
        </w:tc>
      </w:tr>
      <w:tr w:rsidR="00712354" w:rsidRPr="007F7E2B" w14:paraId="70D5C784" w14:textId="77777777">
        <w:trPr>
          <w:trHeight w:val="814"/>
          <w:ins w:id="1264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3E61B38" w14:textId="77777777" w:rsidR="00712354" w:rsidRPr="007F7E2B" w:rsidRDefault="00712354">
            <w:pPr>
              <w:spacing w:line="259" w:lineRule="auto"/>
              <w:rPr>
                <w:ins w:id="12642" w:author="V2" w:date="2025-04-14T14:19:00Z" w16du:dateUtc="2025-04-14T19:19:00Z"/>
              </w:rPr>
            </w:pPr>
            <w:ins w:id="12643"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6DAF156C" w14:textId="77777777" w:rsidR="00712354" w:rsidRPr="007F7E2B" w:rsidRDefault="00712354">
            <w:pPr>
              <w:spacing w:line="259" w:lineRule="auto"/>
              <w:ind w:left="36"/>
              <w:rPr>
                <w:ins w:id="12644" w:author="V2" w:date="2025-04-14T14:19:00Z" w16du:dateUtc="2025-04-14T19:19:00Z"/>
              </w:rPr>
            </w:pPr>
            <w:ins w:id="12645" w:author="V2" w:date="2025-04-14T14:19:00Z" w16du:dateUtc="2025-04-14T19:19:00Z">
              <w:r w:rsidRPr="007F7E2B">
                <w:t xml:space="preserve">Biomass of dead wood in piles and windrows </w:t>
              </w:r>
            </w:ins>
          </w:p>
        </w:tc>
      </w:tr>
      <w:tr w:rsidR="00712354" w:rsidRPr="007F7E2B" w14:paraId="190B6588" w14:textId="77777777">
        <w:trPr>
          <w:trHeight w:val="331"/>
          <w:ins w:id="1264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45419C0" w14:textId="77777777" w:rsidR="00712354" w:rsidRPr="007F7E2B" w:rsidRDefault="00712354">
            <w:pPr>
              <w:spacing w:line="259" w:lineRule="auto"/>
              <w:rPr>
                <w:ins w:id="12647" w:author="V2" w:date="2025-04-14T14:19:00Z" w16du:dateUtc="2025-04-14T19:19:00Z"/>
              </w:rPr>
            </w:pPr>
            <w:ins w:id="12648"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396CABE6" w14:textId="77777777" w:rsidR="00712354" w:rsidRPr="007F7E2B" w:rsidRDefault="00712354">
            <w:pPr>
              <w:spacing w:line="259" w:lineRule="auto"/>
              <w:ind w:left="36"/>
              <w:rPr>
                <w:ins w:id="12649" w:author="V2" w:date="2025-04-14T14:19:00Z" w16du:dateUtc="2025-04-14T19:19:00Z"/>
              </w:rPr>
            </w:pPr>
            <w:ins w:id="12650" w:author="V2" w:date="2025-04-14T14:19:00Z" w16du:dateUtc="2025-04-14T19:19:00Z">
              <w:r w:rsidRPr="007F7E2B">
                <w:t xml:space="preserve">  </w:t>
              </w:r>
            </w:ins>
          </w:p>
        </w:tc>
      </w:tr>
    </w:tbl>
    <w:p w14:paraId="6542D71D" w14:textId="77777777" w:rsidR="00712354" w:rsidRPr="007F7E2B" w:rsidRDefault="00712354">
      <w:pPr>
        <w:spacing w:line="259" w:lineRule="auto"/>
        <w:ind w:left="835"/>
        <w:rPr>
          <w:ins w:id="12651" w:author="V2" w:date="2025-04-14T14:19:00Z" w16du:dateUtc="2025-04-14T19:19:00Z"/>
        </w:rPr>
      </w:pPr>
      <w:ins w:id="12652" w:author="V2" w:date="2025-04-14T14:19:00Z" w16du:dateUtc="2025-04-14T19:19:00Z">
        <w:r w:rsidRPr="007F7E2B">
          <w:t xml:space="preserve"> </w:t>
        </w:r>
        <w:r w:rsidRPr="007F7E2B">
          <w:tab/>
          <w:t xml:space="preserve"> </w:t>
        </w:r>
      </w:ins>
    </w:p>
    <w:tbl>
      <w:tblPr>
        <w:tblStyle w:val="TableGrid0"/>
        <w:tblW w:w="8978" w:type="dxa"/>
        <w:tblInd w:w="730" w:type="dxa"/>
        <w:tblCellMar>
          <w:top w:w="17" w:type="dxa"/>
          <w:left w:w="106" w:type="dxa"/>
          <w:right w:w="276" w:type="dxa"/>
        </w:tblCellMar>
        <w:tblLook w:val="04A0" w:firstRow="1" w:lastRow="0" w:firstColumn="1" w:lastColumn="0" w:noHBand="0" w:noVBand="1"/>
      </w:tblPr>
      <w:tblGrid>
        <w:gridCol w:w="4256"/>
        <w:gridCol w:w="4722"/>
      </w:tblGrid>
      <w:tr w:rsidR="00712354" w:rsidRPr="007F7E2B" w14:paraId="22E9B7A7" w14:textId="77777777">
        <w:trPr>
          <w:trHeight w:val="332"/>
          <w:ins w:id="1265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0436307" w14:textId="77777777" w:rsidR="00712354" w:rsidRPr="007F7E2B" w:rsidRDefault="00712354">
            <w:pPr>
              <w:spacing w:line="259" w:lineRule="auto"/>
              <w:rPr>
                <w:ins w:id="12654" w:author="V2" w:date="2025-04-14T14:19:00Z" w16du:dateUtc="2025-04-14T19:19:00Z"/>
              </w:rPr>
            </w:pPr>
            <w:ins w:id="12655"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443AE82C" w14:textId="77777777" w:rsidR="00712354" w:rsidRPr="007F7E2B" w:rsidRDefault="00712354">
            <w:pPr>
              <w:spacing w:line="259" w:lineRule="auto"/>
              <w:ind w:left="36"/>
              <w:rPr>
                <w:ins w:id="12656" w:author="V2" w:date="2025-04-14T14:19:00Z" w16du:dateUtc="2025-04-14T19:19:00Z"/>
              </w:rPr>
            </w:pPr>
            <w:ins w:id="12657" w:author="V2" w:date="2025-04-14T14:19:00Z" w16du:dateUtc="2025-04-14T19:19:00Z">
              <w:r w:rsidRPr="007F7E2B">
                <w:t>wl</w:t>
              </w:r>
              <w:r w:rsidRPr="007F7E2B">
                <w:rPr>
                  <w:vertAlign w:val="subscript"/>
                </w:rPr>
                <w:t>s</w:t>
              </w:r>
              <w:r w:rsidRPr="007F7E2B">
                <w:rPr>
                  <w:rFonts w:ascii="Arial" w:eastAsia="Arial" w:hAnsi="Arial" w:cs="Arial"/>
                  <w:b/>
                </w:rPr>
                <w:t xml:space="preserve">  </w:t>
              </w:r>
            </w:ins>
          </w:p>
        </w:tc>
      </w:tr>
      <w:tr w:rsidR="00712354" w:rsidRPr="007F7E2B" w14:paraId="4B2E9ED7" w14:textId="77777777">
        <w:trPr>
          <w:trHeight w:val="335"/>
          <w:ins w:id="1265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B374912" w14:textId="77777777" w:rsidR="00712354" w:rsidRPr="007F7E2B" w:rsidRDefault="00712354">
            <w:pPr>
              <w:spacing w:line="259" w:lineRule="auto"/>
              <w:rPr>
                <w:ins w:id="12659" w:author="V2" w:date="2025-04-14T14:19:00Z" w16du:dateUtc="2025-04-14T19:19:00Z"/>
              </w:rPr>
            </w:pPr>
            <w:ins w:id="12660"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12FB3BB7" w14:textId="77777777" w:rsidR="00712354" w:rsidRPr="007F7E2B" w:rsidRDefault="00712354">
            <w:pPr>
              <w:spacing w:line="259" w:lineRule="auto"/>
              <w:ind w:left="36"/>
              <w:rPr>
                <w:ins w:id="12661" w:author="V2" w:date="2025-04-14T14:19:00Z" w16du:dateUtc="2025-04-14T19:19:00Z"/>
              </w:rPr>
            </w:pPr>
            <w:ins w:id="12662" w:author="V2" w:date="2025-04-14T14:19:00Z" w16du:dateUtc="2025-04-14T19:19:00Z">
              <w:r w:rsidRPr="007F7E2B">
                <w:t xml:space="preserve">M </w:t>
              </w:r>
            </w:ins>
          </w:p>
        </w:tc>
      </w:tr>
      <w:tr w:rsidR="00712354" w:rsidRPr="007F7E2B" w14:paraId="38E6D95F" w14:textId="77777777">
        <w:trPr>
          <w:trHeight w:val="550"/>
          <w:ins w:id="1266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56908342" w14:textId="77777777" w:rsidR="00712354" w:rsidRPr="007F7E2B" w:rsidRDefault="00712354">
            <w:pPr>
              <w:spacing w:line="259" w:lineRule="auto"/>
              <w:rPr>
                <w:ins w:id="12664" w:author="V2" w:date="2025-04-14T14:19:00Z" w16du:dateUtc="2025-04-14T19:19:00Z"/>
              </w:rPr>
            </w:pPr>
            <w:ins w:id="12665"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01085D10" w14:textId="77777777" w:rsidR="00712354" w:rsidRPr="007F7E2B" w:rsidRDefault="00712354">
            <w:pPr>
              <w:spacing w:line="259" w:lineRule="auto"/>
              <w:ind w:left="36"/>
              <w:jc w:val="both"/>
              <w:rPr>
                <w:ins w:id="12666" w:author="V2" w:date="2025-04-14T14:19:00Z" w16du:dateUtc="2025-04-14T19:19:00Z"/>
              </w:rPr>
            </w:pPr>
            <w:ins w:id="12667" w:author="V2" w:date="2025-04-14T14:19:00Z" w16du:dateUtc="2025-04-14T19:19:00Z">
              <w:r w:rsidRPr="007F7E2B">
                <w:t xml:space="preserve">The length of windrow in size class w in the stratum, m </w:t>
              </w:r>
            </w:ins>
          </w:p>
        </w:tc>
      </w:tr>
      <w:tr w:rsidR="00712354" w:rsidRPr="007F7E2B" w14:paraId="47B5FB21" w14:textId="77777777">
        <w:trPr>
          <w:trHeight w:val="335"/>
          <w:ins w:id="1266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B2DF1F3" w14:textId="77777777" w:rsidR="00712354" w:rsidRPr="007F7E2B" w:rsidRDefault="00712354">
            <w:pPr>
              <w:spacing w:line="259" w:lineRule="auto"/>
              <w:rPr>
                <w:ins w:id="12669" w:author="V2" w:date="2025-04-14T14:19:00Z" w16du:dateUtc="2025-04-14T19:19:00Z"/>
              </w:rPr>
            </w:pPr>
            <w:ins w:id="12670"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7CA7AD72" w14:textId="77777777" w:rsidR="00712354" w:rsidRPr="007F7E2B" w:rsidRDefault="00712354">
            <w:pPr>
              <w:spacing w:line="259" w:lineRule="auto"/>
              <w:ind w:left="36"/>
              <w:rPr>
                <w:ins w:id="12671" w:author="V2" w:date="2025-04-14T14:19:00Z" w16du:dateUtc="2025-04-14T19:19:00Z"/>
              </w:rPr>
            </w:pPr>
            <w:ins w:id="12672" w:author="V2" w:date="2025-04-14T14:19:00Z" w16du:dateUtc="2025-04-14T19:19:00Z">
              <w:r w:rsidRPr="007F7E2B">
                <w:t xml:space="preserve">Field survey or remote sensing </w:t>
              </w:r>
            </w:ins>
          </w:p>
        </w:tc>
      </w:tr>
      <w:tr w:rsidR="00712354" w:rsidRPr="007F7E2B" w14:paraId="76B57A54" w14:textId="77777777">
        <w:trPr>
          <w:trHeight w:val="814"/>
          <w:ins w:id="1267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B6FFFA0" w14:textId="77777777" w:rsidR="00712354" w:rsidRPr="007F7E2B" w:rsidRDefault="00712354">
            <w:pPr>
              <w:spacing w:line="259" w:lineRule="auto"/>
              <w:rPr>
                <w:ins w:id="12674" w:author="V2" w:date="2025-04-14T14:19:00Z" w16du:dateUtc="2025-04-14T19:19:00Z"/>
              </w:rPr>
            </w:pPr>
            <w:ins w:id="12675" w:author="V2" w:date="2025-04-14T14:19:00Z" w16du:dateUtc="2025-04-14T19:19:00Z">
              <w:r w:rsidRPr="007F7E2B">
                <w:lastRenderedPageBreak/>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02AE606A" w14:textId="77777777" w:rsidR="00712354" w:rsidRPr="007F7E2B" w:rsidRDefault="00712354">
            <w:pPr>
              <w:spacing w:line="259" w:lineRule="auto"/>
              <w:ind w:left="36"/>
              <w:rPr>
                <w:ins w:id="12676" w:author="V2" w:date="2025-04-14T14:19:00Z" w16du:dateUtc="2025-04-14T19:19:00Z"/>
              </w:rPr>
            </w:pPr>
            <w:ins w:id="12677" w:author="V2" w:date="2025-04-14T14:19:00Z" w16du:dateUtc="2025-04-14T19:19:00Z">
              <w:r w:rsidRPr="007F7E2B">
                <w:t xml:space="preserve">The length of windrow in size class s,  </w:t>
              </w:r>
            </w:ins>
          </w:p>
        </w:tc>
      </w:tr>
      <w:tr w:rsidR="00712354" w:rsidRPr="007F7E2B" w14:paraId="3D58ED73" w14:textId="77777777">
        <w:trPr>
          <w:trHeight w:val="601"/>
          <w:ins w:id="1267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2B22CEB9" w14:textId="77777777" w:rsidR="00712354" w:rsidRPr="007F7E2B" w:rsidRDefault="00712354">
            <w:pPr>
              <w:spacing w:line="259" w:lineRule="auto"/>
              <w:rPr>
                <w:ins w:id="12679" w:author="V2" w:date="2025-04-14T14:19:00Z" w16du:dateUtc="2025-04-14T19:19:00Z"/>
              </w:rPr>
            </w:pPr>
            <w:ins w:id="12680"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71615078" w14:textId="77777777" w:rsidR="00712354" w:rsidRPr="007F7E2B" w:rsidRDefault="00712354">
            <w:pPr>
              <w:spacing w:line="259" w:lineRule="auto"/>
              <w:ind w:left="36"/>
              <w:rPr>
                <w:ins w:id="12681" w:author="V2" w:date="2025-04-14T14:19:00Z" w16du:dateUtc="2025-04-14T19:19:00Z"/>
              </w:rPr>
            </w:pPr>
            <w:ins w:id="12682" w:author="V2" w:date="2025-04-14T14:19:00Z" w16du:dateUtc="2025-04-14T19:19:00Z">
              <w:r w:rsidRPr="007F7E2B">
                <w:t xml:space="preserve">  </w:t>
              </w:r>
            </w:ins>
          </w:p>
        </w:tc>
      </w:tr>
    </w:tbl>
    <w:p w14:paraId="179A3750" w14:textId="77777777" w:rsidR="00712354" w:rsidRPr="007F7E2B" w:rsidRDefault="00712354">
      <w:pPr>
        <w:spacing w:line="259" w:lineRule="auto"/>
        <w:ind w:left="835"/>
        <w:rPr>
          <w:ins w:id="12683" w:author="V2" w:date="2025-04-14T14:19:00Z" w16du:dateUtc="2025-04-14T19:19:00Z"/>
        </w:rPr>
      </w:pPr>
      <w:ins w:id="12684" w:author="V2" w:date="2025-04-14T14:19:00Z" w16du:dateUtc="2025-04-14T19:19:00Z">
        <w:r w:rsidRPr="007F7E2B">
          <w:t xml:space="preserve"> </w:t>
        </w:r>
        <w:r w:rsidRPr="007F7E2B">
          <w:tab/>
          <w:t xml:space="preserve"> </w:t>
        </w:r>
      </w:ins>
    </w:p>
    <w:tbl>
      <w:tblPr>
        <w:tblStyle w:val="TableGrid0"/>
        <w:tblW w:w="8978" w:type="dxa"/>
        <w:tblInd w:w="730" w:type="dxa"/>
        <w:tblCellMar>
          <w:top w:w="16" w:type="dxa"/>
          <w:left w:w="106" w:type="dxa"/>
          <w:right w:w="115" w:type="dxa"/>
        </w:tblCellMar>
        <w:tblLook w:val="04A0" w:firstRow="1" w:lastRow="0" w:firstColumn="1" w:lastColumn="0" w:noHBand="0" w:noVBand="1"/>
      </w:tblPr>
      <w:tblGrid>
        <w:gridCol w:w="4256"/>
        <w:gridCol w:w="4722"/>
      </w:tblGrid>
      <w:tr w:rsidR="00712354" w:rsidRPr="007F7E2B" w14:paraId="1369EC36" w14:textId="77777777">
        <w:trPr>
          <w:trHeight w:val="332"/>
          <w:ins w:id="1268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248A612" w14:textId="77777777" w:rsidR="00712354" w:rsidRPr="007F7E2B" w:rsidRDefault="00712354">
            <w:pPr>
              <w:spacing w:line="259" w:lineRule="auto"/>
              <w:rPr>
                <w:ins w:id="12686" w:author="V2" w:date="2025-04-14T14:19:00Z" w16du:dateUtc="2025-04-14T19:19:00Z"/>
              </w:rPr>
            </w:pPr>
            <w:ins w:id="12687"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0817C840" w14:textId="77777777" w:rsidR="00712354" w:rsidRPr="007F7E2B" w:rsidRDefault="00712354">
            <w:pPr>
              <w:spacing w:line="259" w:lineRule="auto"/>
              <w:ind w:left="36"/>
              <w:rPr>
                <w:ins w:id="12688" w:author="V2" w:date="2025-04-14T14:19:00Z" w16du:dateUtc="2025-04-14T19:19:00Z"/>
              </w:rPr>
            </w:pPr>
            <w:ins w:id="12689" w:author="V2" w:date="2025-04-14T14:19:00Z" w16du:dateUtc="2025-04-14T19:19:00Z">
              <w:r w:rsidRPr="007F7E2B">
                <w:t>wv</w:t>
              </w:r>
              <w:r w:rsidRPr="007F7E2B">
                <w:rPr>
                  <w:vertAlign w:val="subscript"/>
                </w:rPr>
                <w:t>s</w:t>
              </w:r>
              <w:r w:rsidRPr="007F7E2B">
                <w:rPr>
                  <w:rFonts w:ascii="Arial" w:eastAsia="Arial" w:hAnsi="Arial" w:cs="Arial"/>
                  <w:b/>
                </w:rPr>
                <w:t xml:space="preserve">  </w:t>
              </w:r>
            </w:ins>
          </w:p>
        </w:tc>
      </w:tr>
      <w:tr w:rsidR="00712354" w:rsidRPr="007F7E2B" w14:paraId="253F0798" w14:textId="77777777">
        <w:trPr>
          <w:trHeight w:val="335"/>
          <w:ins w:id="1269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197867E" w14:textId="77777777" w:rsidR="00712354" w:rsidRPr="007F7E2B" w:rsidRDefault="00712354">
            <w:pPr>
              <w:spacing w:line="259" w:lineRule="auto"/>
              <w:rPr>
                <w:ins w:id="12691" w:author="V2" w:date="2025-04-14T14:19:00Z" w16du:dateUtc="2025-04-14T19:19:00Z"/>
              </w:rPr>
            </w:pPr>
            <w:ins w:id="12692"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0D0F766E" w14:textId="77777777" w:rsidR="00712354" w:rsidRPr="007F7E2B" w:rsidRDefault="00712354">
            <w:pPr>
              <w:spacing w:line="259" w:lineRule="auto"/>
              <w:ind w:left="36"/>
              <w:rPr>
                <w:ins w:id="12693" w:author="V2" w:date="2025-04-14T14:19:00Z" w16du:dateUtc="2025-04-14T19:19:00Z"/>
              </w:rPr>
            </w:pPr>
            <w:ins w:id="12694" w:author="V2" w:date="2025-04-14T14:19:00Z" w16du:dateUtc="2025-04-14T19:19:00Z">
              <w:r w:rsidRPr="007F7E2B">
                <w:t>m</w:t>
              </w:r>
              <w:r w:rsidRPr="007F7E2B">
                <w:rPr>
                  <w:vertAlign w:val="superscript"/>
                </w:rPr>
                <w:t>3</w:t>
              </w:r>
              <w:r w:rsidRPr="007F7E2B">
                <w:t xml:space="preserve">/m  </w:t>
              </w:r>
            </w:ins>
          </w:p>
        </w:tc>
      </w:tr>
      <w:tr w:rsidR="00712354" w:rsidRPr="007F7E2B" w14:paraId="24F78F0C" w14:textId="77777777">
        <w:trPr>
          <w:trHeight w:val="335"/>
          <w:ins w:id="1269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E131D71" w14:textId="77777777" w:rsidR="00712354" w:rsidRPr="007F7E2B" w:rsidRDefault="00712354">
            <w:pPr>
              <w:spacing w:line="259" w:lineRule="auto"/>
              <w:rPr>
                <w:ins w:id="12696" w:author="V2" w:date="2025-04-14T14:19:00Z" w16du:dateUtc="2025-04-14T19:19:00Z"/>
              </w:rPr>
            </w:pPr>
            <w:ins w:id="12697"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3E5D8657" w14:textId="77777777" w:rsidR="00712354" w:rsidRPr="007F7E2B" w:rsidRDefault="00712354">
            <w:pPr>
              <w:spacing w:line="259" w:lineRule="auto"/>
              <w:ind w:left="36"/>
              <w:rPr>
                <w:ins w:id="12698" w:author="V2" w:date="2025-04-14T14:19:00Z" w16du:dateUtc="2025-04-14T19:19:00Z"/>
              </w:rPr>
            </w:pPr>
            <w:ins w:id="12699" w:author="V2" w:date="2025-04-14T14:19:00Z" w16du:dateUtc="2025-04-14T19:19:00Z">
              <w:r w:rsidRPr="007F7E2B">
                <w:t xml:space="preserve">Volume of the windrow in size class z  </w:t>
              </w:r>
            </w:ins>
          </w:p>
        </w:tc>
      </w:tr>
      <w:tr w:rsidR="00712354" w:rsidRPr="007F7E2B" w14:paraId="48101C57" w14:textId="77777777">
        <w:trPr>
          <w:trHeight w:val="335"/>
          <w:ins w:id="1270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8379839" w14:textId="77777777" w:rsidR="00712354" w:rsidRPr="007F7E2B" w:rsidRDefault="00712354">
            <w:pPr>
              <w:spacing w:line="259" w:lineRule="auto"/>
              <w:rPr>
                <w:ins w:id="12701" w:author="V2" w:date="2025-04-14T14:19:00Z" w16du:dateUtc="2025-04-14T19:19:00Z"/>
              </w:rPr>
            </w:pPr>
            <w:ins w:id="12702"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17D7ACE2" w14:textId="77777777" w:rsidR="00712354" w:rsidRPr="007F7E2B" w:rsidRDefault="00712354">
            <w:pPr>
              <w:spacing w:line="259" w:lineRule="auto"/>
              <w:ind w:left="36"/>
              <w:rPr>
                <w:ins w:id="12703" w:author="V2" w:date="2025-04-14T14:19:00Z" w16du:dateUtc="2025-04-14T19:19:00Z"/>
              </w:rPr>
            </w:pPr>
            <w:ins w:id="12704" w:author="V2" w:date="2025-04-14T14:19:00Z" w16du:dateUtc="2025-04-14T19:19:00Z">
              <w:r w:rsidRPr="007F7E2B">
                <w:t xml:space="preserve">Field survey </w:t>
              </w:r>
            </w:ins>
          </w:p>
        </w:tc>
      </w:tr>
      <w:tr w:rsidR="00712354" w:rsidRPr="007F7E2B" w14:paraId="73CED76F" w14:textId="77777777">
        <w:trPr>
          <w:trHeight w:val="814"/>
          <w:ins w:id="1270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D1BFEF6" w14:textId="77777777" w:rsidR="00712354" w:rsidRPr="007F7E2B" w:rsidRDefault="00712354">
            <w:pPr>
              <w:spacing w:line="259" w:lineRule="auto"/>
              <w:rPr>
                <w:ins w:id="12706" w:author="V2" w:date="2025-04-14T14:19:00Z" w16du:dateUtc="2025-04-14T19:19:00Z"/>
              </w:rPr>
            </w:pPr>
            <w:ins w:id="12707"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2610F68A" w14:textId="77777777" w:rsidR="00712354" w:rsidRPr="007F7E2B" w:rsidRDefault="00712354">
            <w:pPr>
              <w:spacing w:line="259" w:lineRule="auto"/>
              <w:ind w:left="36"/>
              <w:rPr>
                <w:ins w:id="12708" w:author="V2" w:date="2025-04-14T14:19:00Z" w16du:dateUtc="2025-04-14T19:19:00Z"/>
              </w:rPr>
            </w:pPr>
            <w:ins w:id="12709" w:author="V2" w:date="2025-04-14T14:19:00Z" w16du:dateUtc="2025-04-14T19:19:00Z">
              <w:r w:rsidRPr="007F7E2B">
                <w:t xml:space="preserve">The volume of the windrow in size class s per meter of length  </w:t>
              </w:r>
            </w:ins>
          </w:p>
        </w:tc>
      </w:tr>
      <w:tr w:rsidR="00712354" w:rsidRPr="007F7E2B" w14:paraId="75487A20" w14:textId="77777777">
        <w:trPr>
          <w:trHeight w:val="334"/>
          <w:ins w:id="1271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12BAC37" w14:textId="77777777" w:rsidR="00712354" w:rsidRPr="007F7E2B" w:rsidRDefault="00712354">
            <w:pPr>
              <w:spacing w:line="259" w:lineRule="auto"/>
              <w:rPr>
                <w:ins w:id="12711" w:author="V2" w:date="2025-04-14T14:19:00Z" w16du:dateUtc="2025-04-14T19:19:00Z"/>
              </w:rPr>
            </w:pPr>
            <w:ins w:id="12712"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637AB396" w14:textId="77777777" w:rsidR="00712354" w:rsidRPr="007F7E2B" w:rsidRDefault="00712354">
            <w:pPr>
              <w:spacing w:line="259" w:lineRule="auto"/>
              <w:ind w:left="36"/>
              <w:rPr>
                <w:ins w:id="12713" w:author="V2" w:date="2025-04-14T14:19:00Z" w16du:dateUtc="2025-04-14T19:19:00Z"/>
              </w:rPr>
            </w:pPr>
            <w:ins w:id="12714" w:author="V2" w:date="2025-04-14T14:19:00Z" w16du:dateUtc="2025-04-14T19:19:00Z">
              <w:r w:rsidRPr="007F7E2B">
                <w:t xml:space="preserve">  </w:t>
              </w:r>
            </w:ins>
          </w:p>
        </w:tc>
      </w:tr>
    </w:tbl>
    <w:p w14:paraId="78820865" w14:textId="77777777" w:rsidR="00712354" w:rsidRPr="007F7E2B" w:rsidRDefault="00712354">
      <w:pPr>
        <w:spacing w:after="137" w:line="259" w:lineRule="auto"/>
        <w:ind w:left="742"/>
        <w:rPr>
          <w:ins w:id="12715" w:author="V2" w:date="2025-04-14T14:19:00Z" w16du:dateUtc="2025-04-14T19:19:00Z"/>
        </w:rPr>
      </w:pPr>
      <w:ins w:id="12716" w:author="V2" w:date="2025-04-14T14:19:00Z" w16du:dateUtc="2025-04-14T19:19:00Z">
        <w:r w:rsidRPr="007F7E2B">
          <w:t xml:space="preserve"> </w:t>
        </w:r>
      </w:ins>
    </w:p>
    <w:p w14:paraId="2F8904C0" w14:textId="77777777" w:rsidR="00712354" w:rsidRPr="007F7E2B" w:rsidRDefault="00712354">
      <w:pPr>
        <w:spacing w:after="137" w:line="259" w:lineRule="auto"/>
        <w:ind w:left="742"/>
        <w:rPr>
          <w:ins w:id="12717" w:author="V2" w:date="2025-04-14T14:19:00Z" w16du:dateUtc="2025-04-14T19:19:00Z"/>
        </w:rPr>
      </w:pPr>
      <w:ins w:id="12718" w:author="V2" w:date="2025-04-14T14:19:00Z" w16du:dateUtc="2025-04-14T19:19:00Z">
        <w:r w:rsidRPr="007F7E2B">
          <w:t xml:space="preserve"> </w:t>
        </w:r>
      </w:ins>
    </w:p>
    <w:p w14:paraId="36880F8B" w14:textId="77777777" w:rsidR="00712354" w:rsidRPr="007F7E2B" w:rsidRDefault="00712354">
      <w:pPr>
        <w:spacing w:line="259" w:lineRule="auto"/>
        <w:ind w:left="742"/>
        <w:rPr>
          <w:ins w:id="12719" w:author="V2" w:date="2025-04-14T14:19:00Z" w16du:dateUtc="2025-04-14T19:19:00Z"/>
        </w:rPr>
      </w:pPr>
      <w:ins w:id="12720" w:author="V2" w:date="2025-04-14T14:19:00Z" w16du:dateUtc="2025-04-14T19:19:00Z">
        <w:r w:rsidRPr="007F7E2B">
          <w:t xml:space="preserve"> </w:t>
        </w:r>
      </w:ins>
    </w:p>
    <w:tbl>
      <w:tblPr>
        <w:tblStyle w:val="TableGrid0"/>
        <w:tblW w:w="8978" w:type="dxa"/>
        <w:tblInd w:w="730" w:type="dxa"/>
        <w:tblCellMar>
          <w:top w:w="18" w:type="dxa"/>
          <w:left w:w="106" w:type="dxa"/>
          <w:right w:w="115" w:type="dxa"/>
        </w:tblCellMar>
        <w:tblLook w:val="04A0" w:firstRow="1" w:lastRow="0" w:firstColumn="1" w:lastColumn="0" w:noHBand="0" w:noVBand="1"/>
      </w:tblPr>
      <w:tblGrid>
        <w:gridCol w:w="4256"/>
        <w:gridCol w:w="4722"/>
      </w:tblGrid>
      <w:tr w:rsidR="00712354" w:rsidRPr="007F7E2B" w14:paraId="3D7FAA9A" w14:textId="77777777">
        <w:trPr>
          <w:trHeight w:val="334"/>
          <w:ins w:id="1272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CC92083" w14:textId="77777777" w:rsidR="00712354" w:rsidRPr="007F7E2B" w:rsidRDefault="00712354">
            <w:pPr>
              <w:spacing w:line="259" w:lineRule="auto"/>
              <w:rPr>
                <w:ins w:id="12722" w:author="V2" w:date="2025-04-14T14:19:00Z" w16du:dateUtc="2025-04-14T19:19:00Z"/>
              </w:rPr>
            </w:pPr>
            <w:ins w:id="12723"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6AF11356" w14:textId="77777777" w:rsidR="00712354" w:rsidRPr="007F7E2B" w:rsidRDefault="00712354">
            <w:pPr>
              <w:spacing w:line="259" w:lineRule="auto"/>
              <w:ind w:left="36"/>
              <w:rPr>
                <w:ins w:id="12724" w:author="V2" w:date="2025-04-14T14:19:00Z" w16du:dateUtc="2025-04-14T19:19:00Z"/>
              </w:rPr>
            </w:pPr>
            <w:ins w:id="12725" w:author="V2" w:date="2025-04-14T14:19:00Z" w16du:dateUtc="2025-04-14T19:19:00Z">
              <w:r w:rsidRPr="007F7E2B">
                <w:t>%ww</w:t>
              </w:r>
              <w:r w:rsidRPr="007F7E2B">
                <w:rPr>
                  <w:vertAlign w:val="subscript"/>
                </w:rPr>
                <w:t>s</w:t>
              </w:r>
              <w:r w:rsidRPr="007F7E2B">
                <w:t xml:space="preserve">  </w:t>
              </w:r>
              <w:r w:rsidRPr="007F7E2B">
                <w:rPr>
                  <w:rFonts w:ascii="Arial" w:eastAsia="Arial" w:hAnsi="Arial" w:cs="Arial"/>
                  <w:b/>
                </w:rPr>
                <w:t xml:space="preserve">  </w:t>
              </w:r>
            </w:ins>
          </w:p>
        </w:tc>
      </w:tr>
      <w:tr w:rsidR="00712354" w:rsidRPr="007F7E2B" w14:paraId="76A6ED6E" w14:textId="77777777">
        <w:trPr>
          <w:trHeight w:val="335"/>
          <w:ins w:id="1272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5C0A033" w14:textId="77777777" w:rsidR="00712354" w:rsidRPr="007F7E2B" w:rsidRDefault="00712354">
            <w:pPr>
              <w:spacing w:line="259" w:lineRule="auto"/>
              <w:rPr>
                <w:ins w:id="12727" w:author="V2" w:date="2025-04-14T14:19:00Z" w16du:dateUtc="2025-04-14T19:19:00Z"/>
              </w:rPr>
            </w:pPr>
            <w:ins w:id="12728"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29CE9E98" w14:textId="77777777" w:rsidR="00712354" w:rsidRPr="007F7E2B" w:rsidRDefault="00712354">
            <w:pPr>
              <w:spacing w:line="259" w:lineRule="auto"/>
              <w:ind w:left="36"/>
              <w:rPr>
                <w:ins w:id="12729" w:author="V2" w:date="2025-04-14T14:19:00Z" w16du:dateUtc="2025-04-14T19:19:00Z"/>
              </w:rPr>
            </w:pPr>
            <w:ins w:id="12730" w:author="V2" w:date="2025-04-14T14:19:00Z" w16du:dateUtc="2025-04-14T19:19:00Z">
              <w:r w:rsidRPr="007F7E2B">
                <w:t xml:space="preserve">% </w:t>
              </w:r>
            </w:ins>
          </w:p>
        </w:tc>
      </w:tr>
      <w:tr w:rsidR="00712354" w:rsidRPr="007F7E2B" w14:paraId="425DF19F" w14:textId="77777777">
        <w:trPr>
          <w:trHeight w:val="548"/>
          <w:ins w:id="1273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7CEF8859" w14:textId="77777777" w:rsidR="00712354" w:rsidRPr="007F7E2B" w:rsidRDefault="00712354">
            <w:pPr>
              <w:spacing w:line="259" w:lineRule="auto"/>
              <w:rPr>
                <w:ins w:id="12732" w:author="V2" w:date="2025-04-14T14:19:00Z" w16du:dateUtc="2025-04-14T19:19:00Z"/>
              </w:rPr>
            </w:pPr>
            <w:ins w:id="12733"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0C4EB40C" w14:textId="77777777" w:rsidR="00712354" w:rsidRPr="007F7E2B" w:rsidRDefault="00712354">
            <w:pPr>
              <w:spacing w:line="259" w:lineRule="auto"/>
              <w:ind w:left="36"/>
              <w:rPr>
                <w:ins w:id="12734" w:author="V2" w:date="2025-04-14T14:19:00Z" w16du:dateUtc="2025-04-14T19:19:00Z"/>
              </w:rPr>
            </w:pPr>
            <w:ins w:id="12735" w:author="V2" w:date="2025-04-14T14:19:00Z" w16du:dateUtc="2025-04-14T19:19:00Z">
              <w:r w:rsidRPr="007F7E2B">
                <w:t xml:space="preserve">Percentage of wood by volume in windrow size class s  </w:t>
              </w:r>
            </w:ins>
          </w:p>
        </w:tc>
      </w:tr>
      <w:tr w:rsidR="00712354" w:rsidRPr="007F7E2B" w14:paraId="2C3D8417" w14:textId="77777777">
        <w:trPr>
          <w:trHeight w:val="335"/>
          <w:ins w:id="1273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90B429F" w14:textId="77777777" w:rsidR="00712354" w:rsidRPr="007F7E2B" w:rsidRDefault="00712354">
            <w:pPr>
              <w:spacing w:line="259" w:lineRule="auto"/>
              <w:rPr>
                <w:ins w:id="12737" w:author="V2" w:date="2025-04-14T14:19:00Z" w16du:dateUtc="2025-04-14T19:19:00Z"/>
              </w:rPr>
            </w:pPr>
            <w:ins w:id="12738"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300789C8" w14:textId="77777777" w:rsidR="00712354" w:rsidRPr="007F7E2B" w:rsidRDefault="00712354">
            <w:pPr>
              <w:spacing w:line="259" w:lineRule="auto"/>
              <w:ind w:left="36"/>
              <w:rPr>
                <w:ins w:id="12739" w:author="V2" w:date="2025-04-14T14:19:00Z" w16du:dateUtc="2025-04-14T19:19:00Z"/>
              </w:rPr>
            </w:pPr>
            <w:ins w:id="12740" w:author="V2" w:date="2025-04-14T14:19:00Z" w16du:dateUtc="2025-04-14T19:19:00Z">
              <w:r w:rsidRPr="007F7E2B">
                <w:t xml:space="preserve">Field survey </w:t>
              </w:r>
            </w:ins>
          </w:p>
        </w:tc>
      </w:tr>
      <w:tr w:rsidR="00712354" w:rsidRPr="007F7E2B" w14:paraId="4D344490" w14:textId="77777777">
        <w:trPr>
          <w:trHeight w:val="814"/>
          <w:ins w:id="1274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F01364E" w14:textId="77777777" w:rsidR="00712354" w:rsidRPr="007F7E2B" w:rsidRDefault="00712354">
            <w:pPr>
              <w:spacing w:line="259" w:lineRule="auto"/>
              <w:rPr>
                <w:ins w:id="12742" w:author="V2" w:date="2025-04-14T14:19:00Z" w16du:dateUtc="2025-04-14T19:19:00Z"/>
              </w:rPr>
            </w:pPr>
            <w:ins w:id="12743"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7C8D20E7" w14:textId="77777777" w:rsidR="00712354" w:rsidRPr="007F7E2B" w:rsidRDefault="00712354">
            <w:pPr>
              <w:spacing w:line="259" w:lineRule="auto"/>
              <w:ind w:left="36"/>
              <w:rPr>
                <w:ins w:id="12744" w:author="V2" w:date="2025-04-14T14:19:00Z" w16du:dateUtc="2025-04-14T19:19:00Z"/>
              </w:rPr>
            </w:pPr>
            <w:ins w:id="12745" w:author="V2" w:date="2025-04-14T14:19:00Z" w16du:dateUtc="2025-04-14T19:19:00Z">
              <w:r w:rsidRPr="007F7E2B">
                <w:t xml:space="preserve">The percentage of wood by volume in windrow size class s  </w:t>
              </w:r>
            </w:ins>
          </w:p>
        </w:tc>
      </w:tr>
      <w:tr w:rsidR="00712354" w:rsidRPr="007F7E2B" w14:paraId="5A310588" w14:textId="77777777">
        <w:trPr>
          <w:trHeight w:val="332"/>
          <w:ins w:id="1274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93731E2" w14:textId="77777777" w:rsidR="00712354" w:rsidRPr="007F7E2B" w:rsidRDefault="00712354">
            <w:pPr>
              <w:spacing w:line="259" w:lineRule="auto"/>
              <w:rPr>
                <w:ins w:id="12747" w:author="V2" w:date="2025-04-14T14:19:00Z" w16du:dateUtc="2025-04-14T19:19:00Z"/>
              </w:rPr>
            </w:pPr>
            <w:ins w:id="12748"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0581A8AF" w14:textId="77777777" w:rsidR="00712354" w:rsidRPr="007F7E2B" w:rsidRDefault="00712354">
            <w:pPr>
              <w:spacing w:line="259" w:lineRule="auto"/>
              <w:ind w:left="36"/>
              <w:rPr>
                <w:ins w:id="12749" w:author="V2" w:date="2025-04-14T14:19:00Z" w16du:dateUtc="2025-04-14T19:19:00Z"/>
              </w:rPr>
            </w:pPr>
            <w:ins w:id="12750" w:author="V2" w:date="2025-04-14T14:19:00Z" w16du:dateUtc="2025-04-14T19:19:00Z">
              <w:r w:rsidRPr="007F7E2B">
                <w:t xml:space="preserve">  </w:t>
              </w:r>
            </w:ins>
          </w:p>
        </w:tc>
      </w:tr>
    </w:tbl>
    <w:p w14:paraId="25AE28F2" w14:textId="77777777" w:rsidR="00712354" w:rsidRPr="007F7E2B" w:rsidRDefault="00712354">
      <w:pPr>
        <w:spacing w:line="259" w:lineRule="auto"/>
        <w:ind w:left="835"/>
        <w:rPr>
          <w:ins w:id="12751" w:author="V2" w:date="2025-04-14T14:19:00Z" w16du:dateUtc="2025-04-14T19:19:00Z"/>
        </w:rPr>
      </w:pPr>
      <w:ins w:id="12752" w:author="V2" w:date="2025-04-14T14:19:00Z" w16du:dateUtc="2025-04-14T19:19:00Z">
        <w:r w:rsidRPr="007F7E2B">
          <w:t xml:space="preserve"> </w:t>
        </w:r>
        <w:r w:rsidRPr="007F7E2B">
          <w:tab/>
          <w:t xml:space="preserve"> </w:t>
        </w:r>
      </w:ins>
    </w:p>
    <w:tbl>
      <w:tblPr>
        <w:tblStyle w:val="TableGrid0"/>
        <w:tblW w:w="8978" w:type="dxa"/>
        <w:tblInd w:w="730" w:type="dxa"/>
        <w:tblCellMar>
          <w:top w:w="17" w:type="dxa"/>
          <w:left w:w="106" w:type="dxa"/>
          <w:right w:w="71" w:type="dxa"/>
        </w:tblCellMar>
        <w:tblLook w:val="04A0" w:firstRow="1" w:lastRow="0" w:firstColumn="1" w:lastColumn="0" w:noHBand="0" w:noVBand="1"/>
      </w:tblPr>
      <w:tblGrid>
        <w:gridCol w:w="4256"/>
        <w:gridCol w:w="4722"/>
      </w:tblGrid>
      <w:tr w:rsidR="00712354" w:rsidRPr="007F7E2B" w14:paraId="073DAE7E" w14:textId="77777777">
        <w:trPr>
          <w:trHeight w:val="331"/>
          <w:ins w:id="1275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5658D07" w14:textId="77777777" w:rsidR="00712354" w:rsidRPr="007F7E2B" w:rsidRDefault="00712354">
            <w:pPr>
              <w:spacing w:line="259" w:lineRule="auto"/>
              <w:rPr>
                <w:ins w:id="12754" w:author="V2" w:date="2025-04-14T14:19:00Z" w16du:dateUtc="2025-04-14T19:19:00Z"/>
              </w:rPr>
            </w:pPr>
            <w:ins w:id="12755" w:author="V2" w:date="2025-04-14T14:19:00Z" w16du:dateUtc="2025-04-14T19:19:00Z">
              <w:r w:rsidRPr="007F7E2B">
                <w:rPr>
                  <w:rFonts w:ascii="Arial" w:eastAsia="Arial" w:hAnsi="Arial" w:cs="Arial"/>
                  <w:b/>
                </w:rPr>
                <w:lastRenderedPageBreak/>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43E01976" w14:textId="77777777" w:rsidR="00712354" w:rsidRPr="007F7E2B" w:rsidRDefault="00712354">
            <w:pPr>
              <w:spacing w:line="259" w:lineRule="auto"/>
              <w:ind w:left="36"/>
              <w:rPr>
                <w:ins w:id="12756" w:author="V2" w:date="2025-04-14T14:19:00Z" w16du:dateUtc="2025-04-14T19:19:00Z"/>
              </w:rPr>
            </w:pPr>
            <w:ins w:id="12757" w:author="V2" w:date="2025-04-14T14:19:00Z" w16du:dateUtc="2025-04-14T19:19:00Z">
              <w:r w:rsidRPr="007F7E2B">
                <w:t>WM</w:t>
              </w:r>
              <w:r w:rsidRPr="007F7E2B">
                <w:rPr>
                  <w:vertAlign w:val="subscript"/>
                </w:rPr>
                <w:t>aw</w:t>
              </w:r>
              <w:r w:rsidRPr="007F7E2B">
                <w:rPr>
                  <w:rFonts w:ascii="Arial" w:eastAsia="Arial" w:hAnsi="Arial" w:cs="Arial"/>
                  <w:b/>
                </w:rPr>
                <w:t xml:space="preserve">  </w:t>
              </w:r>
            </w:ins>
          </w:p>
        </w:tc>
      </w:tr>
      <w:tr w:rsidR="00712354" w:rsidRPr="007F7E2B" w14:paraId="788BE58D" w14:textId="77777777">
        <w:trPr>
          <w:trHeight w:val="336"/>
          <w:ins w:id="1275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45BDD74" w14:textId="77777777" w:rsidR="00712354" w:rsidRPr="007F7E2B" w:rsidRDefault="00712354">
            <w:pPr>
              <w:spacing w:line="259" w:lineRule="auto"/>
              <w:rPr>
                <w:ins w:id="12759" w:author="V2" w:date="2025-04-14T14:19:00Z" w16du:dateUtc="2025-04-14T19:19:00Z"/>
              </w:rPr>
            </w:pPr>
            <w:ins w:id="12760"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334BA87F" w14:textId="77777777" w:rsidR="00712354" w:rsidRPr="007F7E2B" w:rsidRDefault="00712354">
            <w:pPr>
              <w:spacing w:line="259" w:lineRule="auto"/>
              <w:ind w:left="36"/>
              <w:rPr>
                <w:ins w:id="12761" w:author="V2" w:date="2025-04-14T14:19:00Z" w16du:dateUtc="2025-04-14T19:19:00Z"/>
              </w:rPr>
            </w:pPr>
            <w:ins w:id="12762" w:author="V2" w:date="2025-04-14T14:19:00Z" w16du:dateUtc="2025-04-14T19:19:00Z">
              <w:r w:rsidRPr="007F7E2B">
                <w:t>t.m</w:t>
              </w:r>
              <w:r w:rsidRPr="007F7E2B">
                <w:rPr>
                  <w:vertAlign w:val="superscript"/>
                </w:rPr>
                <w:t>-3</w:t>
              </w:r>
              <w:r w:rsidRPr="007F7E2B">
                <w:t xml:space="preserve"> </w:t>
              </w:r>
            </w:ins>
          </w:p>
        </w:tc>
      </w:tr>
      <w:tr w:rsidR="00712354" w:rsidRPr="007F7E2B" w14:paraId="4E2E8164" w14:textId="77777777">
        <w:trPr>
          <w:trHeight w:val="549"/>
          <w:ins w:id="1276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29F25520" w14:textId="77777777" w:rsidR="00712354" w:rsidRPr="007F7E2B" w:rsidRDefault="00712354">
            <w:pPr>
              <w:spacing w:line="259" w:lineRule="auto"/>
              <w:rPr>
                <w:ins w:id="12764" w:author="V2" w:date="2025-04-14T14:19:00Z" w16du:dateUtc="2025-04-14T19:19:00Z"/>
              </w:rPr>
            </w:pPr>
            <w:ins w:id="12765"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50B86CB0" w14:textId="77777777" w:rsidR="00712354" w:rsidRPr="007F7E2B" w:rsidRDefault="00712354">
            <w:pPr>
              <w:spacing w:line="259" w:lineRule="auto"/>
              <w:ind w:left="36"/>
              <w:rPr>
                <w:ins w:id="12766" w:author="V2" w:date="2025-04-14T14:19:00Z" w16du:dateUtc="2025-04-14T19:19:00Z"/>
              </w:rPr>
            </w:pPr>
            <w:ins w:id="12767" w:author="V2" w:date="2025-04-14T14:19:00Z" w16du:dateUtc="2025-04-14T19:19:00Z">
              <w:r w:rsidRPr="007F7E2B">
                <w:t xml:space="preserve">Average specific gravity of the dry wood in the windrows </w:t>
              </w:r>
            </w:ins>
          </w:p>
        </w:tc>
      </w:tr>
      <w:tr w:rsidR="00712354" w:rsidRPr="007F7E2B" w14:paraId="0F528FEB" w14:textId="77777777">
        <w:trPr>
          <w:trHeight w:val="335"/>
          <w:ins w:id="1276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926B0EB" w14:textId="77777777" w:rsidR="00712354" w:rsidRPr="007F7E2B" w:rsidRDefault="00712354">
            <w:pPr>
              <w:spacing w:line="259" w:lineRule="auto"/>
              <w:rPr>
                <w:ins w:id="12769" w:author="V2" w:date="2025-04-14T14:19:00Z" w16du:dateUtc="2025-04-14T19:19:00Z"/>
              </w:rPr>
            </w:pPr>
            <w:ins w:id="12770"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0C5E0E2D" w14:textId="77777777" w:rsidR="00712354" w:rsidRPr="007F7E2B" w:rsidRDefault="00712354">
            <w:pPr>
              <w:spacing w:line="259" w:lineRule="auto"/>
              <w:ind w:left="36"/>
              <w:rPr>
                <w:ins w:id="12771" w:author="V2" w:date="2025-04-14T14:19:00Z" w16du:dateUtc="2025-04-14T19:19:00Z"/>
              </w:rPr>
            </w:pPr>
            <w:ins w:id="12772" w:author="V2" w:date="2025-04-14T14:19:00Z" w16du:dateUtc="2025-04-14T19:19:00Z">
              <w:r w:rsidRPr="007F7E2B">
                <w:t xml:space="preserve">Measurement of samples taken in the field survey </w:t>
              </w:r>
            </w:ins>
          </w:p>
        </w:tc>
      </w:tr>
      <w:tr w:rsidR="00712354" w:rsidRPr="007F7E2B" w14:paraId="580190B2" w14:textId="77777777">
        <w:trPr>
          <w:trHeight w:val="814"/>
          <w:ins w:id="1277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D67ED5B" w14:textId="77777777" w:rsidR="00712354" w:rsidRPr="007F7E2B" w:rsidRDefault="00712354">
            <w:pPr>
              <w:spacing w:line="259" w:lineRule="auto"/>
              <w:ind w:right="38"/>
              <w:rPr>
                <w:ins w:id="12774" w:author="V2" w:date="2025-04-14T14:19:00Z" w16du:dateUtc="2025-04-14T19:19:00Z"/>
              </w:rPr>
            </w:pPr>
            <w:ins w:id="12775"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4709A4BC" w14:textId="77777777" w:rsidR="00712354" w:rsidRPr="007F7E2B" w:rsidRDefault="00712354">
            <w:pPr>
              <w:spacing w:line="259" w:lineRule="auto"/>
              <w:ind w:left="36"/>
              <w:rPr>
                <w:ins w:id="12776" w:author="V2" w:date="2025-04-14T14:19:00Z" w16du:dateUtc="2025-04-14T19:19:00Z"/>
              </w:rPr>
            </w:pPr>
            <w:ins w:id="12777" w:author="V2" w:date="2025-04-14T14:19:00Z" w16du:dateUtc="2025-04-14T19:19:00Z">
              <w:r w:rsidRPr="007F7E2B">
                <w:t xml:space="preserve">The average specific gravity of the dry wood in the windrows </w:t>
              </w:r>
            </w:ins>
          </w:p>
        </w:tc>
      </w:tr>
      <w:tr w:rsidR="00712354" w:rsidRPr="007F7E2B" w14:paraId="5DEA1CBC" w14:textId="77777777">
        <w:trPr>
          <w:trHeight w:val="334"/>
          <w:ins w:id="1277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F18D2AE" w14:textId="77777777" w:rsidR="00712354" w:rsidRPr="007F7E2B" w:rsidRDefault="00712354">
            <w:pPr>
              <w:spacing w:line="259" w:lineRule="auto"/>
              <w:rPr>
                <w:ins w:id="12779" w:author="V2" w:date="2025-04-14T14:19:00Z" w16du:dateUtc="2025-04-14T19:19:00Z"/>
              </w:rPr>
            </w:pPr>
            <w:ins w:id="12780"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06574B22" w14:textId="77777777" w:rsidR="00712354" w:rsidRPr="007F7E2B" w:rsidRDefault="00712354">
            <w:pPr>
              <w:spacing w:line="259" w:lineRule="auto"/>
              <w:ind w:left="36"/>
              <w:rPr>
                <w:ins w:id="12781" w:author="V2" w:date="2025-04-14T14:19:00Z" w16du:dateUtc="2025-04-14T19:19:00Z"/>
              </w:rPr>
            </w:pPr>
            <w:ins w:id="12782" w:author="V2" w:date="2025-04-14T14:19:00Z" w16du:dateUtc="2025-04-14T19:19:00Z">
              <w:r w:rsidRPr="007F7E2B">
                <w:t xml:space="preserve">  </w:t>
              </w:r>
            </w:ins>
          </w:p>
        </w:tc>
      </w:tr>
    </w:tbl>
    <w:p w14:paraId="795D39C7" w14:textId="77777777" w:rsidR="00712354" w:rsidRPr="007F7E2B" w:rsidRDefault="00712354">
      <w:pPr>
        <w:spacing w:line="259" w:lineRule="auto"/>
        <w:ind w:left="835"/>
        <w:rPr>
          <w:ins w:id="12783" w:author="V2" w:date="2025-04-14T14:19:00Z" w16du:dateUtc="2025-04-14T19:19:00Z"/>
        </w:rPr>
      </w:pPr>
      <w:ins w:id="12784" w:author="V2" w:date="2025-04-14T14:19:00Z" w16du:dateUtc="2025-04-14T19:19:00Z">
        <w:r w:rsidRPr="007F7E2B">
          <w:t xml:space="preserve"> </w:t>
        </w:r>
        <w:r w:rsidRPr="007F7E2B">
          <w:tab/>
          <w:t xml:space="preserve"> </w:t>
        </w:r>
      </w:ins>
    </w:p>
    <w:tbl>
      <w:tblPr>
        <w:tblStyle w:val="TableGrid0"/>
        <w:tblW w:w="8978" w:type="dxa"/>
        <w:tblInd w:w="730" w:type="dxa"/>
        <w:tblCellMar>
          <w:top w:w="17" w:type="dxa"/>
          <w:left w:w="106" w:type="dxa"/>
          <w:right w:w="115" w:type="dxa"/>
        </w:tblCellMar>
        <w:tblLook w:val="04A0" w:firstRow="1" w:lastRow="0" w:firstColumn="1" w:lastColumn="0" w:noHBand="0" w:noVBand="1"/>
      </w:tblPr>
      <w:tblGrid>
        <w:gridCol w:w="4256"/>
        <w:gridCol w:w="4722"/>
      </w:tblGrid>
      <w:tr w:rsidR="00712354" w:rsidRPr="007F7E2B" w14:paraId="4B6B82F7" w14:textId="77777777">
        <w:trPr>
          <w:trHeight w:val="332"/>
          <w:ins w:id="1278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87E6D33" w14:textId="77777777" w:rsidR="00712354" w:rsidRPr="007F7E2B" w:rsidRDefault="00712354">
            <w:pPr>
              <w:spacing w:line="259" w:lineRule="auto"/>
              <w:rPr>
                <w:ins w:id="12786" w:author="V2" w:date="2025-04-14T14:19:00Z" w16du:dateUtc="2025-04-14T19:19:00Z"/>
              </w:rPr>
            </w:pPr>
            <w:ins w:id="12787"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752FF233" w14:textId="77777777" w:rsidR="00712354" w:rsidRPr="007F7E2B" w:rsidRDefault="00712354">
            <w:pPr>
              <w:spacing w:line="259" w:lineRule="auto"/>
              <w:ind w:left="36"/>
              <w:rPr>
                <w:ins w:id="12788" w:author="V2" w:date="2025-04-14T14:19:00Z" w16du:dateUtc="2025-04-14T19:19:00Z"/>
              </w:rPr>
            </w:pPr>
            <w:ins w:id="12789" w:author="V2" w:date="2025-04-14T14:19:00Z" w16du:dateUtc="2025-04-14T19:19:00Z">
              <w:r w:rsidRPr="007F7E2B">
                <w:t>p</w:t>
              </w:r>
              <w:r w:rsidRPr="007F7E2B">
                <w:rPr>
                  <w:rFonts w:ascii="Arial" w:eastAsia="Arial" w:hAnsi="Arial" w:cs="Arial"/>
                  <w:b/>
                </w:rPr>
                <w:t xml:space="preserve">  </w:t>
              </w:r>
            </w:ins>
          </w:p>
        </w:tc>
      </w:tr>
      <w:tr w:rsidR="00712354" w:rsidRPr="007F7E2B" w14:paraId="15A9C15A" w14:textId="77777777">
        <w:trPr>
          <w:trHeight w:val="335"/>
          <w:ins w:id="1279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68C220E" w14:textId="77777777" w:rsidR="00712354" w:rsidRPr="007F7E2B" w:rsidRDefault="00712354">
            <w:pPr>
              <w:spacing w:line="259" w:lineRule="auto"/>
              <w:rPr>
                <w:ins w:id="12791" w:author="V2" w:date="2025-04-14T14:19:00Z" w16du:dateUtc="2025-04-14T19:19:00Z"/>
              </w:rPr>
            </w:pPr>
            <w:ins w:id="12792"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79037B9A" w14:textId="77777777" w:rsidR="00712354" w:rsidRPr="007F7E2B" w:rsidRDefault="00712354">
            <w:pPr>
              <w:spacing w:line="259" w:lineRule="auto"/>
              <w:ind w:left="36"/>
              <w:rPr>
                <w:ins w:id="12793" w:author="V2" w:date="2025-04-14T14:19:00Z" w16du:dateUtc="2025-04-14T19:19:00Z"/>
              </w:rPr>
            </w:pPr>
            <w:ins w:id="12794" w:author="V2" w:date="2025-04-14T14:19:00Z" w16du:dateUtc="2025-04-14T19:19:00Z">
              <w:r w:rsidRPr="007F7E2B">
                <w:t xml:space="preserve"># </w:t>
              </w:r>
            </w:ins>
          </w:p>
        </w:tc>
      </w:tr>
      <w:tr w:rsidR="00712354" w:rsidRPr="007F7E2B" w14:paraId="2264A05E" w14:textId="77777777">
        <w:trPr>
          <w:trHeight w:val="335"/>
          <w:ins w:id="1279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C6B5DA8" w14:textId="77777777" w:rsidR="00712354" w:rsidRPr="007F7E2B" w:rsidRDefault="00712354">
            <w:pPr>
              <w:spacing w:line="259" w:lineRule="auto"/>
              <w:rPr>
                <w:ins w:id="12796" w:author="V2" w:date="2025-04-14T14:19:00Z" w16du:dateUtc="2025-04-14T19:19:00Z"/>
              </w:rPr>
            </w:pPr>
            <w:ins w:id="12797"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2DF4C635" w14:textId="77777777" w:rsidR="00712354" w:rsidRPr="007F7E2B" w:rsidRDefault="00712354">
            <w:pPr>
              <w:spacing w:line="259" w:lineRule="auto"/>
              <w:ind w:left="36"/>
              <w:rPr>
                <w:ins w:id="12798" w:author="V2" w:date="2025-04-14T14:19:00Z" w16du:dateUtc="2025-04-14T19:19:00Z"/>
              </w:rPr>
            </w:pPr>
            <w:ins w:id="12799" w:author="V2" w:date="2025-04-14T14:19:00Z" w16du:dateUtc="2025-04-14T19:19:00Z">
              <w:r w:rsidRPr="007F7E2B">
                <w:t xml:space="preserve">Pile sizes </w:t>
              </w:r>
            </w:ins>
          </w:p>
        </w:tc>
      </w:tr>
      <w:tr w:rsidR="00712354" w:rsidRPr="007F7E2B" w14:paraId="21283628" w14:textId="77777777">
        <w:trPr>
          <w:trHeight w:val="336"/>
          <w:ins w:id="1280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9690A12" w14:textId="77777777" w:rsidR="00712354" w:rsidRPr="007F7E2B" w:rsidRDefault="00712354">
            <w:pPr>
              <w:spacing w:line="259" w:lineRule="auto"/>
              <w:rPr>
                <w:ins w:id="12801" w:author="V2" w:date="2025-04-14T14:19:00Z" w16du:dateUtc="2025-04-14T19:19:00Z"/>
              </w:rPr>
            </w:pPr>
            <w:ins w:id="12802"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1DB418CD" w14:textId="77777777" w:rsidR="00712354" w:rsidRPr="007F7E2B" w:rsidRDefault="00712354">
            <w:pPr>
              <w:spacing w:line="259" w:lineRule="auto"/>
              <w:ind w:left="36"/>
              <w:rPr>
                <w:ins w:id="12803" w:author="V2" w:date="2025-04-14T14:19:00Z" w16du:dateUtc="2025-04-14T19:19:00Z"/>
              </w:rPr>
            </w:pPr>
            <w:ins w:id="12804" w:author="V2" w:date="2025-04-14T14:19:00Z" w16du:dateUtc="2025-04-14T19:19:00Z">
              <w:r w:rsidRPr="007F7E2B">
                <w:t xml:space="preserve">Classified from field survey or remote sensing </w:t>
              </w:r>
            </w:ins>
          </w:p>
        </w:tc>
      </w:tr>
      <w:tr w:rsidR="00712354" w:rsidRPr="007F7E2B" w14:paraId="7EC4E89D" w14:textId="77777777">
        <w:trPr>
          <w:trHeight w:val="814"/>
          <w:ins w:id="1280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EB27386" w14:textId="77777777" w:rsidR="00712354" w:rsidRPr="007F7E2B" w:rsidRDefault="00712354">
            <w:pPr>
              <w:spacing w:line="259" w:lineRule="auto"/>
              <w:rPr>
                <w:ins w:id="12806" w:author="V2" w:date="2025-04-14T14:19:00Z" w16du:dateUtc="2025-04-14T19:19:00Z"/>
              </w:rPr>
            </w:pPr>
            <w:ins w:id="12807"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3F06B119" w14:textId="77777777" w:rsidR="00712354" w:rsidRPr="007F7E2B" w:rsidRDefault="00712354">
            <w:pPr>
              <w:spacing w:line="259" w:lineRule="auto"/>
              <w:ind w:left="36"/>
              <w:rPr>
                <w:ins w:id="12808" w:author="V2" w:date="2025-04-14T14:19:00Z" w16du:dateUtc="2025-04-14T19:19:00Z"/>
              </w:rPr>
            </w:pPr>
            <w:ins w:id="12809" w:author="V2" w:date="2025-04-14T14:19:00Z" w16du:dateUtc="2025-04-14T19:19:00Z">
              <w:r w:rsidRPr="007F7E2B">
                <w:t xml:space="preserve">Pile sizes </w:t>
              </w:r>
            </w:ins>
          </w:p>
        </w:tc>
      </w:tr>
      <w:tr w:rsidR="00712354" w:rsidRPr="007F7E2B" w14:paraId="2BEB2041" w14:textId="77777777">
        <w:trPr>
          <w:trHeight w:val="331"/>
          <w:ins w:id="1281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31CDBC0" w14:textId="77777777" w:rsidR="00712354" w:rsidRPr="007F7E2B" w:rsidRDefault="00712354">
            <w:pPr>
              <w:spacing w:line="259" w:lineRule="auto"/>
              <w:rPr>
                <w:ins w:id="12811" w:author="V2" w:date="2025-04-14T14:19:00Z" w16du:dateUtc="2025-04-14T19:19:00Z"/>
              </w:rPr>
            </w:pPr>
            <w:ins w:id="12812"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65273362" w14:textId="77777777" w:rsidR="00712354" w:rsidRPr="007F7E2B" w:rsidRDefault="00712354">
            <w:pPr>
              <w:spacing w:line="259" w:lineRule="auto"/>
              <w:ind w:left="36"/>
              <w:rPr>
                <w:ins w:id="12813" w:author="V2" w:date="2025-04-14T14:19:00Z" w16du:dateUtc="2025-04-14T19:19:00Z"/>
              </w:rPr>
            </w:pPr>
            <w:ins w:id="12814" w:author="V2" w:date="2025-04-14T14:19:00Z" w16du:dateUtc="2025-04-14T19:19:00Z">
              <w:r w:rsidRPr="007F7E2B">
                <w:t xml:space="preserve">  </w:t>
              </w:r>
            </w:ins>
          </w:p>
        </w:tc>
      </w:tr>
    </w:tbl>
    <w:p w14:paraId="7641156F" w14:textId="77777777" w:rsidR="00712354" w:rsidRPr="007F7E2B" w:rsidRDefault="00712354">
      <w:pPr>
        <w:spacing w:line="259" w:lineRule="auto"/>
        <w:ind w:left="835"/>
        <w:rPr>
          <w:ins w:id="12815" w:author="V2" w:date="2025-04-14T14:19:00Z" w16du:dateUtc="2025-04-14T19:19:00Z"/>
        </w:rPr>
      </w:pPr>
      <w:ins w:id="12816" w:author="V2" w:date="2025-04-14T14:19:00Z" w16du:dateUtc="2025-04-14T19:19:00Z">
        <w:r w:rsidRPr="007F7E2B">
          <w:t xml:space="preserve"> </w:t>
        </w:r>
        <w:r w:rsidRPr="007F7E2B">
          <w:tab/>
          <w:t xml:space="preserve"> </w:t>
        </w:r>
      </w:ins>
    </w:p>
    <w:tbl>
      <w:tblPr>
        <w:tblStyle w:val="TableGrid0"/>
        <w:tblW w:w="8978" w:type="dxa"/>
        <w:tblInd w:w="730" w:type="dxa"/>
        <w:tblCellMar>
          <w:top w:w="16" w:type="dxa"/>
          <w:left w:w="106" w:type="dxa"/>
          <w:right w:w="115" w:type="dxa"/>
        </w:tblCellMar>
        <w:tblLook w:val="04A0" w:firstRow="1" w:lastRow="0" w:firstColumn="1" w:lastColumn="0" w:noHBand="0" w:noVBand="1"/>
      </w:tblPr>
      <w:tblGrid>
        <w:gridCol w:w="4256"/>
        <w:gridCol w:w="4722"/>
      </w:tblGrid>
      <w:tr w:rsidR="00712354" w:rsidRPr="007F7E2B" w14:paraId="640BB4CF" w14:textId="77777777">
        <w:trPr>
          <w:trHeight w:val="332"/>
          <w:ins w:id="1281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9E02987" w14:textId="77777777" w:rsidR="00712354" w:rsidRPr="007F7E2B" w:rsidRDefault="00712354">
            <w:pPr>
              <w:spacing w:line="259" w:lineRule="auto"/>
              <w:rPr>
                <w:ins w:id="12818" w:author="V2" w:date="2025-04-14T14:19:00Z" w16du:dateUtc="2025-04-14T19:19:00Z"/>
              </w:rPr>
            </w:pPr>
            <w:ins w:id="12819"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67A5F097" w14:textId="77777777" w:rsidR="00712354" w:rsidRPr="007F7E2B" w:rsidRDefault="00712354">
            <w:pPr>
              <w:spacing w:line="259" w:lineRule="auto"/>
              <w:ind w:left="36"/>
              <w:rPr>
                <w:ins w:id="12820" w:author="V2" w:date="2025-04-14T14:19:00Z" w16du:dateUtc="2025-04-14T19:19:00Z"/>
              </w:rPr>
            </w:pPr>
            <w:ins w:id="12821" w:author="V2" w:date="2025-04-14T14:19:00Z" w16du:dateUtc="2025-04-14T19:19:00Z">
              <w:r w:rsidRPr="007F7E2B">
                <w:t>r</w:t>
              </w:r>
              <w:r w:rsidRPr="007F7E2B">
                <w:rPr>
                  <w:rFonts w:ascii="Arial" w:eastAsia="Arial" w:hAnsi="Arial" w:cs="Arial"/>
                  <w:b/>
                </w:rPr>
                <w:t xml:space="preserve">  </w:t>
              </w:r>
            </w:ins>
          </w:p>
        </w:tc>
      </w:tr>
      <w:tr w:rsidR="00712354" w:rsidRPr="007F7E2B" w14:paraId="2DB6EC74" w14:textId="77777777">
        <w:trPr>
          <w:trHeight w:val="335"/>
          <w:ins w:id="1282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0244EE1" w14:textId="77777777" w:rsidR="00712354" w:rsidRPr="007F7E2B" w:rsidRDefault="00712354">
            <w:pPr>
              <w:spacing w:line="259" w:lineRule="auto"/>
              <w:rPr>
                <w:ins w:id="12823" w:author="V2" w:date="2025-04-14T14:19:00Z" w16du:dateUtc="2025-04-14T19:19:00Z"/>
              </w:rPr>
            </w:pPr>
            <w:ins w:id="12824"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7BF2D3DE" w14:textId="77777777" w:rsidR="00712354" w:rsidRPr="007F7E2B" w:rsidRDefault="00712354">
            <w:pPr>
              <w:spacing w:line="259" w:lineRule="auto"/>
              <w:ind w:left="36"/>
              <w:rPr>
                <w:ins w:id="12825" w:author="V2" w:date="2025-04-14T14:19:00Z" w16du:dateUtc="2025-04-14T19:19:00Z"/>
              </w:rPr>
            </w:pPr>
            <w:ins w:id="12826" w:author="V2" w:date="2025-04-14T14:19:00Z" w16du:dateUtc="2025-04-14T19:19:00Z">
              <w:r w:rsidRPr="007F7E2B">
                <w:t xml:space="preserve"># </w:t>
              </w:r>
            </w:ins>
          </w:p>
        </w:tc>
      </w:tr>
      <w:tr w:rsidR="00712354" w:rsidRPr="007F7E2B" w14:paraId="4859125F" w14:textId="77777777">
        <w:trPr>
          <w:trHeight w:val="335"/>
          <w:ins w:id="1282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D99DAE8" w14:textId="77777777" w:rsidR="00712354" w:rsidRPr="007F7E2B" w:rsidRDefault="00712354">
            <w:pPr>
              <w:spacing w:line="259" w:lineRule="auto"/>
              <w:rPr>
                <w:ins w:id="12828" w:author="V2" w:date="2025-04-14T14:19:00Z" w16du:dateUtc="2025-04-14T19:19:00Z"/>
              </w:rPr>
            </w:pPr>
            <w:ins w:id="12829"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726FDC08" w14:textId="77777777" w:rsidR="00712354" w:rsidRPr="007F7E2B" w:rsidRDefault="00712354">
            <w:pPr>
              <w:spacing w:line="259" w:lineRule="auto"/>
              <w:ind w:left="36"/>
              <w:rPr>
                <w:ins w:id="12830" w:author="V2" w:date="2025-04-14T14:19:00Z" w16du:dateUtc="2025-04-14T19:19:00Z"/>
              </w:rPr>
            </w:pPr>
            <w:ins w:id="12831" w:author="V2" w:date="2025-04-14T14:19:00Z" w16du:dateUtc="2025-04-14T19:19:00Z">
              <w:r w:rsidRPr="007F7E2B">
                <w:t xml:space="preserve">Pile size classes </w:t>
              </w:r>
            </w:ins>
          </w:p>
        </w:tc>
      </w:tr>
      <w:tr w:rsidR="00712354" w:rsidRPr="007F7E2B" w14:paraId="11E5DE92" w14:textId="77777777">
        <w:trPr>
          <w:trHeight w:val="335"/>
          <w:ins w:id="1283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C229CE8" w14:textId="77777777" w:rsidR="00712354" w:rsidRPr="007F7E2B" w:rsidRDefault="00712354">
            <w:pPr>
              <w:spacing w:line="259" w:lineRule="auto"/>
              <w:rPr>
                <w:ins w:id="12833" w:author="V2" w:date="2025-04-14T14:19:00Z" w16du:dateUtc="2025-04-14T19:19:00Z"/>
              </w:rPr>
            </w:pPr>
            <w:ins w:id="12834"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76EA3450" w14:textId="77777777" w:rsidR="00712354" w:rsidRPr="007F7E2B" w:rsidRDefault="00712354">
            <w:pPr>
              <w:spacing w:line="259" w:lineRule="auto"/>
              <w:ind w:left="36"/>
              <w:rPr>
                <w:ins w:id="12835" w:author="V2" w:date="2025-04-14T14:19:00Z" w16du:dateUtc="2025-04-14T19:19:00Z"/>
              </w:rPr>
            </w:pPr>
            <w:ins w:id="12836" w:author="V2" w:date="2025-04-14T14:19:00Z" w16du:dateUtc="2025-04-14T19:19:00Z">
              <w:r w:rsidRPr="007F7E2B">
                <w:t xml:space="preserve">Classified from field survey or remote sensing </w:t>
              </w:r>
            </w:ins>
          </w:p>
        </w:tc>
      </w:tr>
      <w:tr w:rsidR="00712354" w:rsidRPr="007F7E2B" w14:paraId="1A3EE486" w14:textId="77777777">
        <w:trPr>
          <w:trHeight w:val="814"/>
          <w:ins w:id="1283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A98441B" w14:textId="77777777" w:rsidR="00712354" w:rsidRPr="007F7E2B" w:rsidRDefault="00712354">
            <w:pPr>
              <w:spacing w:line="259" w:lineRule="auto"/>
              <w:rPr>
                <w:ins w:id="12838" w:author="V2" w:date="2025-04-14T14:19:00Z" w16du:dateUtc="2025-04-14T19:19:00Z"/>
              </w:rPr>
            </w:pPr>
            <w:ins w:id="12839"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7E799B11" w14:textId="77777777" w:rsidR="00712354" w:rsidRPr="007F7E2B" w:rsidRDefault="00712354">
            <w:pPr>
              <w:spacing w:line="259" w:lineRule="auto"/>
              <w:ind w:left="36"/>
              <w:rPr>
                <w:ins w:id="12840" w:author="V2" w:date="2025-04-14T14:19:00Z" w16du:dateUtc="2025-04-14T19:19:00Z"/>
              </w:rPr>
            </w:pPr>
            <w:ins w:id="12841" w:author="V2" w:date="2025-04-14T14:19:00Z" w16du:dateUtc="2025-04-14T19:19:00Z">
              <w:r w:rsidRPr="007F7E2B">
                <w:t xml:space="preserve">The pile size classes </w:t>
              </w:r>
            </w:ins>
          </w:p>
        </w:tc>
      </w:tr>
      <w:tr w:rsidR="00712354" w:rsidRPr="007F7E2B" w14:paraId="5262EF1F" w14:textId="77777777">
        <w:trPr>
          <w:trHeight w:val="332"/>
          <w:ins w:id="1284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9D19A34" w14:textId="77777777" w:rsidR="00712354" w:rsidRPr="007F7E2B" w:rsidRDefault="00712354">
            <w:pPr>
              <w:spacing w:line="259" w:lineRule="auto"/>
              <w:rPr>
                <w:ins w:id="12843" w:author="V2" w:date="2025-04-14T14:19:00Z" w16du:dateUtc="2025-04-14T19:19:00Z"/>
              </w:rPr>
            </w:pPr>
            <w:ins w:id="12844" w:author="V2" w:date="2025-04-14T14:19:00Z" w16du:dateUtc="2025-04-14T19:19:00Z">
              <w:r w:rsidRPr="007F7E2B">
                <w:lastRenderedPageBreak/>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7915BF90" w14:textId="77777777" w:rsidR="00712354" w:rsidRPr="007F7E2B" w:rsidRDefault="00712354">
            <w:pPr>
              <w:spacing w:line="259" w:lineRule="auto"/>
              <w:ind w:left="36"/>
              <w:rPr>
                <w:ins w:id="12845" w:author="V2" w:date="2025-04-14T14:19:00Z" w16du:dateUtc="2025-04-14T19:19:00Z"/>
              </w:rPr>
            </w:pPr>
            <w:ins w:id="12846" w:author="V2" w:date="2025-04-14T14:19:00Z" w16du:dateUtc="2025-04-14T19:19:00Z">
              <w:r w:rsidRPr="007F7E2B">
                <w:t xml:space="preserve">  </w:t>
              </w:r>
            </w:ins>
          </w:p>
        </w:tc>
      </w:tr>
    </w:tbl>
    <w:p w14:paraId="387C632F" w14:textId="77777777" w:rsidR="00712354" w:rsidRPr="007F7E2B" w:rsidRDefault="00712354">
      <w:pPr>
        <w:spacing w:after="137" w:line="259" w:lineRule="auto"/>
        <w:ind w:left="742"/>
        <w:rPr>
          <w:ins w:id="12847" w:author="V2" w:date="2025-04-14T14:19:00Z" w16du:dateUtc="2025-04-14T19:19:00Z"/>
        </w:rPr>
      </w:pPr>
      <w:ins w:id="12848" w:author="V2" w:date="2025-04-14T14:19:00Z" w16du:dateUtc="2025-04-14T19:19:00Z">
        <w:r w:rsidRPr="007F7E2B">
          <w:t xml:space="preserve"> </w:t>
        </w:r>
      </w:ins>
    </w:p>
    <w:p w14:paraId="16F5E3A2" w14:textId="77777777" w:rsidR="00712354" w:rsidRPr="007F7E2B" w:rsidRDefault="00712354">
      <w:pPr>
        <w:spacing w:after="137" w:line="259" w:lineRule="auto"/>
        <w:ind w:left="742"/>
        <w:rPr>
          <w:ins w:id="12849" w:author="V2" w:date="2025-04-14T14:19:00Z" w16du:dateUtc="2025-04-14T19:19:00Z"/>
        </w:rPr>
      </w:pPr>
      <w:ins w:id="12850" w:author="V2" w:date="2025-04-14T14:19:00Z" w16du:dateUtc="2025-04-14T19:19:00Z">
        <w:r w:rsidRPr="007F7E2B">
          <w:t xml:space="preserve"> </w:t>
        </w:r>
      </w:ins>
    </w:p>
    <w:p w14:paraId="722A845B" w14:textId="77777777" w:rsidR="00712354" w:rsidRPr="007F7E2B" w:rsidRDefault="00712354">
      <w:pPr>
        <w:spacing w:after="137" w:line="259" w:lineRule="auto"/>
        <w:ind w:left="742"/>
        <w:rPr>
          <w:ins w:id="12851" w:author="V2" w:date="2025-04-14T14:19:00Z" w16du:dateUtc="2025-04-14T19:19:00Z"/>
        </w:rPr>
      </w:pPr>
      <w:ins w:id="12852" w:author="V2" w:date="2025-04-14T14:19:00Z" w16du:dateUtc="2025-04-14T19:19:00Z">
        <w:r w:rsidRPr="007F7E2B">
          <w:t xml:space="preserve"> </w:t>
        </w:r>
      </w:ins>
    </w:p>
    <w:p w14:paraId="64249456" w14:textId="77777777" w:rsidR="00712354" w:rsidRPr="007F7E2B" w:rsidRDefault="00712354">
      <w:pPr>
        <w:spacing w:line="259" w:lineRule="auto"/>
        <w:ind w:left="742"/>
        <w:rPr>
          <w:ins w:id="12853" w:author="V2" w:date="2025-04-14T14:19:00Z" w16du:dateUtc="2025-04-14T19:19:00Z"/>
        </w:rPr>
      </w:pPr>
      <w:ins w:id="12854" w:author="V2" w:date="2025-04-14T14:19:00Z" w16du:dateUtc="2025-04-14T19:19:00Z">
        <w:r w:rsidRPr="007F7E2B">
          <w:t xml:space="preserve"> </w:t>
        </w:r>
      </w:ins>
    </w:p>
    <w:tbl>
      <w:tblPr>
        <w:tblStyle w:val="TableGrid0"/>
        <w:tblW w:w="8978" w:type="dxa"/>
        <w:tblInd w:w="730" w:type="dxa"/>
        <w:tblCellMar>
          <w:top w:w="18" w:type="dxa"/>
          <w:left w:w="106" w:type="dxa"/>
          <w:right w:w="115" w:type="dxa"/>
        </w:tblCellMar>
        <w:tblLook w:val="04A0" w:firstRow="1" w:lastRow="0" w:firstColumn="1" w:lastColumn="0" w:noHBand="0" w:noVBand="1"/>
      </w:tblPr>
      <w:tblGrid>
        <w:gridCol w:w="4256"/>
        <w:gridCol w:w="4722"/>
      </w:tblGrid>
      <w:tr w:rsidR="00712354" w:rsidRPr="007F7E2B" w14:paraId="30A95001" w14:textId="77777777">
        <w:trPr>
          <w:trHeight w:val="334"/>
          <w:ins w:id="1285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A5B9C0E" w14:textId="77777777" w:rsidR="00712354" w:rsidRPr="007F7E2B" w:rsidRDefault="00712354">
            <w:pPr>
              <w:spacing w:line="259" w:lineRule="auto"/>
              <w:rPr>
                <w:ins w:id="12856" w:author="V2" w:date="2025-04-14T14:19:00Z" w16du:dateUtc="2025-04-14T19:19:00Z"/>
              </w:rPr>
            </w:pPr>
            <w:ins w:id="12857"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577EA5BE" w14:textId="77777777" w:rsidR="00712354" w:rsidRPr="007F7E2B" w:rsidRDefault="00712354">
            <w:pPr>
              <w:spacing w:line="259" w:lineRule="auto"/>
              <w:ind w:left="36"/>
              <w:rPr>
                <w:ins w:id="12858" w:author="V2" w:date="2025-04-14T14:19:00Z" w16du:dateUtc="2025-04-14T19:19:00Z"/>
              </w:rPr>
            </w:pPr>
            <w:ins w:id="12859" w:author="V2" w:date="2025-04-14T14:19:00Z" w16du:dateUtc="2025-04-14T19:19:00Z">
              <w:r w:rsidRPr="007F7E2B">
                <w:t>#p</w:t>
              </w:r>
              <w:r w:rsidRPr="007F7E2B">
                <w:rPr>
                  <w:vertAlign w:val="subscript"/>
                </w:rPr>
                <w:t>r</w:t>
              </w:r>
              <w:r w:rsidRPr="007F7E2B">
                <w:rPr>
                  <w:rFonts w:ascii="Arial" w:eastAsia="Arial" w:hAnsi="Arial" w:cs="Arial"/>
                  <w:b/>
                </w:rPr>
                <w:t xml:space="preserve"> </w:t>
              </w:r>
            </w:ins>
          </w:p>
        </w:tc>
      </w:tr>
      <w:tr w:rsidR="00712354" w:rsidRPr="007F7E2B" w14:paraId="67F1F7C3" w14:textId="77777777">
        <w:trPr>
          <w:trHeight w:val="335"/>
          <w:ins w:id="1286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A6EF201" w14:textId="77777777" w:rsidR="00712354" w:rsidRPr="007F7E2B" w:rsidRDefault="00712354">
            <w:pPr>
              <w:spacing w:line="259" w:lineRule="auto"/>
              <w:rPr>
                <w:ins w:id="12861" w:author="V2" w:date="2025-04-14T14:19:00Z" w16du:dateUtc="2025-04-14T19:19:00Z"/>
              </w:rPr>
            </w:pPr>
            <w:ins w:id="12862"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3D4700AE" w14:textId="77777777" w:rsidR="00712354" w:rsidRPr="007F7E2B" w:rsidRDefault="00712354">
            <w:pPr>
              <w:spacing w:line="259" w:lineRule="auto"/>
              <w:ind w:left="36"/>
              <w:rPr>
                <w:ins w:id="12863" w:author="V2" w:date="2025-04-14T14:19:00Z" w16du:dateUtc="2025-04-14T19:19:00Z"/>
              </w:rPr>
            </w:pPr>
            <w:ins w:id="12864" w:author="V2" w:date="2025-04-14T14:19:00Z" w16du:dateUtc="2025-04-14T19:19:00Z">
              <w:r w:rsidRPr="007F7E2B">
                <w:t xml:space="preserve"># </w:t>
              </w:r>
            </w:ins>
          </w:p>
        </w:tc>
      </w:tr>
      <w:tr w:rsidR="00712354" w:rsidRPr="007F7E2B" w14:paraId="3470D1DA" w14:textId="77777777">
        <w:trPr>
          <w:trHeight w:val="335"/>
          <w:ins w:id="1286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8BAEAE7" w14:textId="77777777" w:rsidR="00712354" w:rsidRPr="007F7E2B" w:rsidRDefault="00712354">
            <w:pPr>
              <w:spacing w:line="259" w:lineRule="auto"/>
              <w:rPr>
                <w:ins w:id="12866" w:author="V2" w:date="2025-04-14T14:19:00Z" w16du:dateUtc="2025-04-14T19:19:00Z"/>
              </w:rPr>
            </w:pPr>
            <w:ins w:id="12867"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45D26B72" w14:textId="77777777" w:rsidR="00712354" w:rsidRPr="007F7E2B" w:rsidRDefault="00712354">
            <w:pPr>
              <w:spacing w:line="259" w:lineRule="auto"/>
              <w:ind w:left="36"/>
              <w:rPr>
                <w:ins w:id="12868" w:author="V2" w:date="2025-04-14T14:19:00Z" w16du:dateUtc="2025-04-14T19:19:00Z"/>
              </w:rPr>
            </w:pPr>
            <w:ins w:id="12869" w:author="V2" w:date="2025-04-14T14:19:00Z" w16du:dateUtc="2025-04-14T19:19:00Z">
              <w:r w:rsidRPr="007F7E2B">
                <w:t xml:space="preserve">Number of different pile size classes  </w:t>
              </w:r>
            </w:ins>
          </w:p>
        </w:tc>
      </w:tr>
      <w:tr w:rsidR="00712354" w:rsidRPr="007F7E2B" w14:paraId="2766149B" w14:textId="77777777">
        <w:trPr>
          <w:trHeight w:val="335"/>
          <w:ins w:id="1287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72F5F13" w14:textId="77777777" w:rsidR="00712354" w:rsidRPr="007F7E2B" w:rsidRDefault="00712354">
            <w:pPr>
              <w:spacing w:line="259" w:lineRule="auto"/>
              <w:rPr>
                <w:ins w:id="12871" w:author="V2" w:date="2025-04-14T14:19:00Z" w16du:dateUtc="2025-04-14T19:19:00Z"/>
              </w:rPr>
            </w:pPr>
            <w:ins w:id="12872"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1F5F55AA" w14:textId="77777777" w:rsidR="00712354" w:rsidRPr="007F7E2B" w:rsidRDefault="00712354">
            <w:pPr>
              <w:spacing w:line="259" w:lineRule="auto"/>
              <w:ind w:left="36"/>
              <w:rPr>
                <w:ins w:id="12873" w:author="V2" w:date="2025-04-14T14:19:00Z" w16du:dateUtc="2025-04-14T19:19:00Z"/>
              </w:rPr>
            </w:pPr>
            <w:ins w:id="12874" w:author="V2" w:date="2025-04-14T14:19:00Z" w16du:dateUtc="2025-04-14T19:19:00Z">
              <w:r w:rsidRPr="007F7E2B">
                <w:t xml:space="preserve">Classified from field survey or remote sensing </w:t>
              </w:r>
            </w:ins>
          </w:p>
        </w:tc>
      </w:tr>
      <w:tr w:rsidR="00712354" w:rsidRPr="007F7E2B" w14:paraId="7A150401" w14:textId="77777777">
        <w:trPr>
          <w:trHeight w:val="814"/>
          <w:ins w:id="1287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2313A7B" w14:textId="77777777" w:rsidR="00712354" w:rsidRPr="007F7E2B" w:rsidRDefault="00712354">
            <w:pPr>
              <w:spacing w:line="259" w:lineRule="auto"/>
              <w:rPr>
                <w:ins w:id="12876" w:author="V2" w:date="2025-04-14T14:19:00Z" w16du:dateUtc="2025-04-14T19:19:00Z"/>
              </w:rPr>
            </w:pPr>
            <w:ins w:id="12877"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059D2EB2" w14:textId="77777777" w:rsidR="00712354" w:rsidRPr="007F7E2B" w:rsidRDefault="00712354">
            <w:pPr>
              <w:spacing w:line="259" w:lineRule="auto"/>
              <w:ind w:left="36"/>
              <w:rPr>
                <w:ins w:id="12878" w:author="V2" w:date="2025-04-14T14:19:00Z" w16du:dateUtc="2025-04-14T19:19:00Z"/>
              </w:rPr>
            </w:pPr>
            <w:ins w:id="12879" w:author="V2" w:date="2025-04-14T14:19:00Z" w16du:dateUtc="2025-04-14T19:19:00Z">
              <w:r w:rsidRPr="007F7E2B">
                <w:t xml:space="preserve">the number of different pile size classes  </w:t>
              </w:r>
            </w:ins>
          </w:p>
        </w:tc>
      </w:tr>
      <w:tr w:rsidR="00712354" w:rsidRPr="007F7E2B" w14:paraId="036AF93D" w14:textId="77777777">
        <w:trPr>
          <w:trHeight w:val="332"/>
          <w:ins w:id="1288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347940D" w14:textId="77777777" w:rsidR="00712354" w:rsidRPr="007F7E2B" w:rsidRDefault="00712354">
            <w:pPr>
              <w:spacing w:line="259" w:lineRule="auto"/>
              <w:rPr>
                <w:ins w:id="12881" w:author="V2" w:date="2025-04-14T14:19:00Z" w16du:dateUtc="2025-04-14T19:19:00Z"/>
              </w:rPr>
            </w:pPr>
            <w:ins w:id="12882"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3C076999" w14:textId="77777777" w:rsidR="00712354" w:rsidRPr="007F7E2B" w:rsidRDefault="00712354">
            <w:pPr>
              <w:spacing w:line="259" w:lineRule="auto"/>
              <w:ind w:left="36"/>
              <w:rPr>
                <w:ins w:id="12883" w:author="V2" w:date="2025-04-14T14:19:00Z" w16du:dateUtc="2025-04-14T19:19:00Z"/>
              </w:rPr>
            </w:pPr>
            <w:ins w:id="12884" w:author="V2" w:date="2025-04-14T14:19:00Z" w16du:dateUtc="2025-04-14T19:19:00Z">
              <w:r w:rsidRPr="007F7E2B">
                <w:t xml:space="preserve">  </w:t>
              </w:r>
            </w:ins>
          </w:p>
        </w:tc>
      </w:tr>
    </w:tbl>
    <w:p w14:paraId="39E846CB" w14:textId="77777777" w:rsidR="00712354" w:rsidRPr="007F7E2B" w:rsidRDefault="00712354">
      <w:pPr>
        <w:spacing w:line="259" w:lineRule="auto"/>
        <w:ind w:left="835"/>
        <w:rPr>
          <w:ins w:id="12885" w:author="V2" w:date="2025-04-14T14:19:00Z" w16du:dateUtc="2025-04-14T19:19:00Z"/>
        </w:rPr>
      </w:pPr>
      <w:ins w:id="12886" w:author="V2" w:date="2025-04-14T14:19:00Z" w16du:dateUtc="2025-04-14T19:19:00Z">
        <w:r w:rsidRPr="007F7E2B">
          <w:t xml:space="preserve"> </w:t>
        </w:r>
        <w:r w:rsidRPr="007F7E2B">
          <w:tab/>
          <w:t xml:space="preserve"> </w:t>
        </w:r>
      </w:ins>
    </w:p>
    <w:tbl>
      <w:tblPr>
        <w:tblStyle w:val="TableGrid0"/>
        <w:tblW w:w="8978" w:type="dxa"/>
        <w:tblInd w:w="730" w:type="dxa"/>
        <w:tblCellMar>
          <w:top w:w="17" w:type="dxa"/>
          <w:left w:w="106" w:type="dxa"/>
          <w:right w:w="115" w:type="dxa"/>
        </w:tblCellMar>
        <w:tblLook w:val="04A0" w:firstRow="1" w:lastRow="0" w:firstColumn="1" w:lastColumn="0" w:noHBand="0" w:noVBand="1"/>
      </w:tblPr>
      <w:tblGrid>
        <w:gridCol w:w="4256"/>
        <w:gridCol w:w="4722"/>
      </w:tblGrid>
      <w:tr w:rsidR="00712354" w:rsidRPr="007F7E2B" w14:paraId="40AEA2F8" w14:textId="77777777">
        <w:trPr>
          <w:trHeight w:val="332"/>
          <w:ins w:id="1288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EF0A4FA" w14:textId="77777777" w:rsidR="00712354" w:rsidRPr="007F7E2B" w:rsidRDefault="00712354">
            <w:pPr>
              <w:spacing w:line="259" w:lineRule="auto"/>
              <w:rPr>
                <w:ins w:id="12888" w:author="V2" w:date="2025-04-14T14:19:00Z" w16du:dateUtc="2025-04-14T19:19:00Z"/>
              </w:rPr>
            </w:pPr>
            <w:ins w:id="12889"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10F5CC63" w14:textId="77777777" w:rsidR="00712354" w:rsidRPr="007F7E2B" w:rsidRDefault="00712354">
            <w:pPr>
              <w:spacing w:line="259" w:lineRule="auto"/>
              <w:ind w:left="36"/>
              <w:rPr>
                <w:ins w:id="12890" w:author="V2" w:date="2025-04-14T14:19:00Z" w16du:dateUtc="2025-04-14T19:19:00Z"/>
              </w:rPr>
            </w:pPr>
            <w:ins w:id="12891" w:author="V2" w:date="2025-04-14T14:19:00Z" w16du:dateUtc="2025-04-14T19:19:00Z">
              <w:r w:rsidRPr="007F7E2B">
                <w:t>pv</w:t>
              </w:r>
              <w:r w:rsidRPr="007F7E2B">
                <w:rPr>
                  <w:vertAlign w:val="subscript"/>
                </w:rPr>
                <w:t>r</w:t>
              </w:r>
              <w:r w:rsidRPr="007F7E2B">
                <w:rPr>
                  <w:rFonts w:ascii="Arial" w:eastAsia="Arial" w:hAnsi="Arial" w:cs="Arial"/>
                  <w:b/>
                </w:rPr>
                <w:t xml:space="preserve">  </w:t>
              </w:r>
            </w:ins>
          </w:p>
        </w:tc>
      </w:tr>
      <w:tr w:rsidR="00712354" w:rsidRPr="007F7E2B" w14:paraId="4623681E" w14:textId="77777777">
        <w:trPr>
          <w:trHeight w:val="336"/>
          <w:ins w:id="1289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6AED5FF" w14:textId="77777777" w:rsidR="00712354" w:rsidRPr="007F7E2B" w:rsidRDefault="00712354">
            <w:pPr>
              <w:spacing w:line="259" w:lineRule="auto"/>
              <w:rPr>
                <w:ins w:id="12893" w:author="V2" w:date="2025-04-14T14:19:00Z" w16du:dateUtc="2025-04-14T19:19:00Z"/>
              </w:rPr>
            </w:pPr>
            <w:ins w:id="12894"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7C543934" w14:textId="77777777" w:rsidR="00712354" w:rsidRPr="007F7E2B" w:rsidRDefault="00712354">
            <w:pPr>
              <w:spacing w:line="259" w:lineRule="auto"/>
              <w:ind w:left="36"/>
              <w:rPr>
                <w:ins w:id="12895" w:author="V2" w:date="2025-04-14T14:19:00Z" w16du:dateUtc="2025-04-14T19:19:00Z"/>
              </w:rPr>
            </w:pPr>
            <w:ins w:id="12896" w:author="V2" w:date="2025-04-14T14:19:00Z" w16du:dateUtc="2025-04-14T19:19:00Z">
              <w:r w:rsidRPr="007F7E2B">
                <w:t>m</w:t>
              </w:r>
              <w:r w:rsidRPr="007F7E2B">
                <w:rPr>
                  <w:vertAlign w:val="superscript"/>
                </w:rPr>
                <w:t>3</w:t>
              </w:r>
              <w:r w:rsidRPr="007F7E2B">
                <w:t xml:space="preserve"> </w:t>
              </w:r>
            </w:ins>
          </w:p>
        </w:tc>
      </w:tr>
      <w:tr w:rsidR="00712354" w:rsidRPr="007F7E2B" w14:paraId="739BA512" w14:textId="77777777">
        <w:trPr>
          <w:trHeight w:val="335"/>
          <w:ins w:id="1289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75E13D9" w14:textId="77777777" w:rsidR="00712354" w:rsidRPr="007F7E2B" w:rsidRDefault="00712354">
            <w:pPr>
              <w:spacing w:line="259" w:lineRule="auto"/>
              <w:rPr>
                <w:ins w:id="12898" w:author="V2" w:date="2025-04-14T14:19:00Z" w16du:dateUtc="2025-04-14T19:19:00Z"/>
              </w:rPr>
            </w:pPr>
            <w:ins w:id="12899"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4F2C5A93" w14:textId="77777777" w:rsidR="00712354" w:rsidRPr="007F7E2B" w:rsidRDefault="00712354">
            <w:pPr>
              <w:spacing w:line="259" w:lineRule="auto"/>
              <w:ind w:left="36"/>
              <w:rPr>
                <w:ins w:id="12900" w:author="V2" w:date="2025-04-14T14:19:00Z" w16du:dateUtc="2025-04-14T19:19:00Z"/>
              </w:rPr>
            </w:pPr>
            <w:ins w:id="12901" w:author="V2" w:date="2025-04-14T14:19:00Z" w16du:dateUtc="2025-04-14T19:19:00Z">
              <w:r w:rsidRPr="007F7E2B">
                <w:t xml:space="preserve">Average pile volume in size class r,  </w:t>
              </w:r>
            </w:ins>
          </w:p>
        </w:tc>
      </w:tr>
      <w:tr w:rsidR="00712354" w:rsidRPr="007F7E2B" w14:paraId="784C1C11" w14:textId="77777777">
        <w:trPr>
          <w:trHeight w:val="335"/>
          <w:ins w:id="1290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518A46B" w14:textId="77777777" w:rsidR="00712354" w:rsidRPr="007F7E2B" w:rsidRDefault="00712354">
            <w:pPr>
              <w:spacing w:line="259" w:lineRule="auto"/>
              <w:rPr>
                <w:ins w:id="12903" w:author="V2" w:date="2025-04-14T14:19:00Z" w16du:dateUtc="2025-04-14T19:19:00Z"/>
              </w:rPr>
            </w:pPr>
            <w:ins w:id="12904"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0D686089" w14:textId="77777777" w:rsidR="00712354" w:rsidRPr="007F7E2B" w:rsidRDefault="00712354">
            <w:pPr>
              <w:spacing w:line="259" w:lineRule="auto"/>
              <w:ind w:left="36"/>
              <w:rPr>
                <w:ins w:id="12905" w:author="V2" w:date="2025-04-14T14:19:00Z" w16du:dateUtc="2025-04-14T19:19:00Z"/>
              </w:rPr>
            </w:pPr>
            <w:ins w:id="12906" w:author="V2" w:date="2025-04-14T14:19:00Z" w16du:dateUtc="2025-04-14T19:19:00Z">
              <w:r w:rsidRPr="007F7E2B">
                <w:t xml:space="preserve">Field survey </w:t>
              </w:r>
            </w:ins>
          </w:p>
        </w:tc>
      </w:tr>
      <w:tr w:rsidR="00712354" w:rsidRPr="007F7E2B" w14:paraId="322A4DEF" w14:textId="77777777">
        <w:trPr>
          <w:trHeight w:val="814"/>
          <w:ins w:id="1290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ADDB023" w14:textId="77777777" w:rsidR="00712354" w:rsidRPr="007F7E2B" w:rsidRDefault="00712354">
            <w:pPr>
              <w:spacing w:line="259" w:lineRule="auto"/>
              <w:rPr>
                <w:ins w:id="12908" w:author="V2" w:date="2025-04-14T14:19:00Z" w16du:dateUtc="2025-04-14T19:19:00Z"/>
              </w:rPr>
            </w:pPr>
            <w:ins w:id="12909"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45BB0136" w14:textId="77777777" w:rsidR="00712354" w:rsidRPr="007F7E2B" w:rsidRDefault="00712354">
            <w:pPr>
              <w:spacing w:line="259" w:lineRule="auto"/>
              <w:ind w:left="36"/>
              <w:rPr>
                <w:ins w:id="12910" w:author="V2" w:date="2025-04-14T14:19:00Z" w16du:dateUtc="2025-04-14T19:19:00Z"/>
              </w:rPr>
            </w:pPr>
            <w:ins w:id="12911" w:author="V2" w:date="2025-04-14T14:19:00Z" w16du:dateUtc="2025-04-14T19:19:00Z">
              <w:r w:rsidRPr="007F7E2B">
                <w:t xml:space="preserve">The average pile volume in size class r,  </w:t>
              </w:r>
            </w:ins>
          </w:p>
        </w:tc>
      </w:tr>
      <w:tr w:rsidR="00712354" w:rsidRPr="007F7E2B" w14:paraId="6DA4FA77" w14:textId="77777777">
        <w:trPr>
          <w:trHeight w:val="331"/>
          <w:ins w:id="1291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BFC9115" w14:textId="77777777" w:rsidR="00712354" w:rsidRPr="007F7E2B" w:rsidRDefault="00712354">
            <w:pPr>
              <w:spacing w:line="259" w:lineRule="auto"/>
              <w:rPr>
                <w:ins w:id="12913" w:author="V2" w:date="2025-04-14T14:19:00Z" w16du:dateUtc="2025-04-14T19:19:00Z"/>
              </w:rPr>
            </w:pPr>
            <w:ins w:id="12914"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4356A281" w14:textId="77777777" w:rsidR="00712354" w:rsidRPr="007F7E2B" w:rsidRDefault="00712354">
            <w:pPr>
              <w:spacing w:line="259" w:lineRule="auto"/>
              <w:ind w:left="36"/>
              <w:rPr>
                <w:ins w:id="12915" w:author="V2" w:date="2025-04-14T14:19:00Z" w16du:dateUtc="2025-04-14T19:19:00Z"/>
              </w:rPr>
            </w:pPr>
            <w:ins w:id="12916" w:author="V2" w:date="2025-04-14T14:19:00Z" w16du:dateUtc="2025-04-14T19:19:00Z">
              <w:r w:rsidRPr="007F7E2B">
                <w:t xml:space="preserve">  </w:t>
              </w:r>
            </w:ins>
          </w:p>
        </w:tc>
      </w:tr>
    </w:tbl>
    <w:p w14:paraId="6D298BA2" w14:textId="77777777" w:rsidR="00712354" w:rsidRPr="007F7E2B" w:rsidRDefault="00712354">
      <w:pPr>
        <w:spacing w:line="259" w:lineRule="auto"/>
        <w:ind w:left="835"/>
        <w:rPr>
          <w:ins w:id="12917" w:author="V2" w:date="2025-04-14T14:19:00Z" w16du:dateUtc="2025-04-14T19:19:00Z"/>
        </w:rPr>
      </w:pPr>
      <w:ins w:id="12918" w:author="V2" w:date="2025-04-14T14:19:00Z" w16du:dateUtc="2025-04-14T19:19:00Z">
        <w:r w:rsidRPr="007F7E2B">
          <w:t xml:space="preserve"> </w:t>
        </w:r>
        <w:r w:rsidRPr="007F7E2B">
          <w:tab/>
          <w:t xml:space="preserve"> </w:t>
        </w:r>
      </w:ins>
    </w:p>
    <w:tbl>
      <w:tblPr>
        <w:tblStyle w:val="TableGrid0"/>
        <w:tblW w:w="8978" w:type="dxa"/>
        <w:tblInd w:w="730" w:type="dxa"/>
        <w:tblCellMar>
          <w:top w:w="17" w:type="dxa"/>
          <w:left w:w="106" w:type="dxa"/>
          <w:right w:w="33" w:type="dxa"/>
        </w:tblCellMar>
        <w:tblLook w:val="04A0" w:firstRow="1" w:lastRow="0" w:firstColumn="1" w:lastColumn="0" w:noHBand="0" w:noVBand="1"/>
      </w:tblPr>
      <w:tblGrid>
        <w:gridCol w:w="4256"/>
        <w:gridCol w:w="4722"/>
      </w:tblGrid>
      <w:tr w:rsidR="00712354" w:rsidRPr="007F7E2B" w14:paraId="6FB3DD7C" w14:textId="77777777">
        <w:trPr>
          <w:trHeight w:val="332"/>
          <w:ins w:id="1291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DDEAEF9" w14:textId="77777777" w:rsidR="00712354" w:rsidRPr="007F7E2B" w:rsidRDefault="00712354">
            <w:pPr>
              <w:spacing w:line="259" w:lineRule="auto"/>
              <w:rPr>
                <w:ins w:id="12920" w:author="V2" w:date="2025-04-14T14:19:00Z" w16du:dateUtc="2025-04-14T19:19:00Z"/>
              </w:rPr>
            </w:pPr>
            <w:ins w:id="12921"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12EB80AB" w14:textId="77777777" w:rsidR="00712354" w:rsidRPr="007F7E2B" w:rsidRDefault="00712354">
            <w:pPr>
              <w:spacing w:line="259" w:lineRule="auto"/>
              <w:ind w:left="36"/>
              <w:rPr>
                <w:ins w:id="12922" w:author="V2" w:date="2025-04-14T14:19:00Z" w16du:dateUtc="2025-04-14T19:19:00Z"/>
              </w:rPr>
            </w:pPr>
            <w:ins w:id="12923" w:author="V2" w:date="2025-04-14T14:19:00Z" w16du:dateUtc="2025-04-14T19:19:00Z">
              <w:r w:rsidRPr="007F7E2B">
                <w:t>%pw</w:t>
              </w:r>
              <w:r w:rsidRPr="007F7E2B">
                <w:rPr>
                  <w:vertAlign w:val="subscript"/>
                </w:rPr>
                <w:t xml:space="preserve">r  </w:t>
              </w:r>
              <w:r w:rsidRPr="007F7E2B">
                <w:rPr>
                  <w:rFonts w:ascii="Arial" w:eastAsia="Arial" w:hAnsi="Arial" w:cs="Arial"/>
                  <w:b/>
                </w:rPr>
                <w:t xml:space="preserve">  </w:t>
              </w:r>
            </w:ins>
          </w:p>
        </w:tc>
      </w:tr>
      <w:tr w:rsidR="00712354" w:rsidRPr="007F7E2B" w14:paraId="487A0018" w14:textId="77777777">
        <w:trPr>
          <w:trHeight w:val="335"/>
          <w:ins w:id="1292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244D52E" w14:textId="77777777" w:rsidR="00712354" w:rsidRPr="007F7E2B" w:rsidRDefault="00712354">
            <w:pPr>
              <w:spacing w:line="259" w:lineRule="auto"/>
              <w:rPr>
                <w:ins w:id="12925" w:author="V2" w:date="2025-04-14T14:19:00Z" w16du:dateUtc="2025-04-14T19:19:00Z"/>
              </w:rPr>
            </w:pPr>
            <w:ins w:id="12926"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05B33EB9" w14:textId="77777777" w:rsidR="00712354" w:rsidRPr="007F7E2B" w:rsidRDefault="00712354">
            <w:pPr>
              <w:spacing w:line="259" w:lineRule="auto"/>
              <w:ind w:left="36"/>
              <w:rPr>
                <w:ins w:id="12927" w:author="V2" w:date="2025-04-14T14:19:00Z" w16du:dateUtc="2025-04-14T19:19:00Z"/>
              </w:rPr>
            </w:pPr>
            <w:ins w:id="12928" w:author="V2" w:date="2025-04-14T14:19:00Z" w16du:dateUtc="2025-04-14T19:19:00Z">
              <w:r w:rsidRPr="007F7E2B">
                <w:t>m</w:t>
              </w:r>
              <w:r w:rsidRPr="007F7E2B">
                <w:rPr>
                  <w:vertAlign w:val="superscript"/>
                </w:rPr>
                <w:t>3</w:t>
              </w:r>
              <w:r w:rsidRPr="007F7E2B">
                <w:t>/m</w:t>
              </w:r>
              <w:r w:rsidRPr="007F7E2B">
                <w:rPr>
                  <w:vertAlign w:val="superscript"/>
                </w:rPr>
                <w:t>3</w:t>
              </w:r>
              <w:r w:rsidRPr="007F7E2B">
                <w:t xml:space="preserve"> </w:t>
              </w:r>
            </w:ins>
          </w:p>
        </w:tc>
      </w:tr>
      <w:tr w:rsidR="00712354" w:rsidRPr="007F7E2B" w14:paraId="0EC0C551" w14:textId="77777777">
        <w:trPr>
          <w:trHeight w:val="335"/>
          <w:ins w:id="1292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B627E1A" w14:textId="77777777" w:rsidR="00712354" w:rsidRPr="007F7E2B" w:rsidRDefault="00712354">
            <w:pPr>
              <w:spacing w:line="259" w:lineRule="auto"/>
              <w:rPr>
                <w:ins w:id="12930" w:author="V2" w:date="2025-04-14T14:19:00Z" w16du:dateUtc="2025-04-14T19:19:00Z"/>
              </w:rPr>
            </w:pPr>
            <w:ins w:id="12931" w:author="V2" w:date="2025-04-14T14:19:00Z" w16du:dateUtc="2025-04-14T19:19:00Z">
              <w:r w:rsidRPr="007F7E2B">
                <w:lastRenderedPageBreak/>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5C8C55B4" w14:textId="77777777" w:rsidR="00712354" w:rsidRPr="007F7E2B" w:rsidRDefault="00712354">
            <w:pPr>
              <w:spacing w:line="259" w:lineRule="auto"/>
              <w:ind w:left="36"/>
              <w:rPr>
                <w:ins w:id="12932" w:author="V2" w:date="2025-04-14T14:19:00Z" w16du:dateUtc="2025-04-14T19:19:00Z"/>
              </w:rPr>
            </w:pPr>
            <w:ins w:id="12933" w:author="V2" w:date="2025-04-14T14:19:00Z" w16du:dateUtc="2025-04-14T19:19:00Z">
              <w:r w:rsidRPr="007F7E2B">
                <w:t xml:space="preserve">Percentage of wood by volume in size class r.  </w:t>
              </w:r>
            </w:ins>
          </w:p>
        </w:tc>
      </w:tr>
      <w:tr w:rsidR="00712354" w:rsidRPr="007F7E2B" w14:paraId="6D5746FB" w14:textId="77777777">
        <w:trPr>
          <w:trHeight w:val="335"/>
          <w:ins w:id="1293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45E6F9F" w14:textId="77777777" w:rsidR="00712354" w:rsidRPr="007F7E2B" w:rsidRDefault="00712354">
            <w:pPr>
              <w:spacing w:line="259" w:lineRule="auto"/>
              <w:rPr>
                <w:ins w:id="12935" w:author="V2" w:date="2025-04-14T14:19:00Z" w16du:dateUtc="2025-04-14T19:19:00Z"/>
              </w:rPr>
            </w:pPr>
            <w:ins w:id="12936"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05ECED46" w14:textId="77777777" w:rsidR="00712354" w:rsidRPr="007F7E2B" w:rsidRDefault="00712354">
            <w:pPr>
              <w:spacing w:line="259" w:lineRule="auto"/>
              <w:ind w:left="36"/>
              <w:rPr>
                <w:ins w:id="12937" w:author="V2" w:date="2025-04-14T14:19:00Z" w16du:dateUtc="2025-04-14T19:19:00Z"/>
              </w:rPr>
            </w:pPr>
            <w:ins w:id="12938" w:author="V2" w:date="2025-04-14T14:19:00Z" w16du:dateUtc="2025-04-14T19:19:00Z">
              <w:r w:rsidRPr="007F7E2B">
                <w:t xml:space="preserve">Field survey </w:t>
              </w:r>
            </w:ins>
          </w:p>
        </w:tc>
      </w:tr>
      <w:tr w:rsidR="00712354" w:rsidRPr="007F7E2B" w14:paraId="74399517" w14:textId="77777777">
        <w:trPr>
          <w:trHeight w:val="814"/>
          <w:ins w:id="1293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84AFFFF" w14:textId="77777777" w:rsidR="00712354" w:rsidRPr="007F7E2B" w:rsidRDefault="00712354">
            <w:pPr>
              <w:spacing w:line="259" w:lineRule="auto"/>
              <w:ind w:right="75"/>
              <w:rPr>
                <w:ins w:id="12940" w:author="V2" w:date="2025-04-14T14:19:00Z" w16du:dateUtc="2025-04-14T19:19:00Z"/>
              </w:rPr>
            </w:pPr>
            <w:ins w:id="12941"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004BBA60" w14:textId="77777777" w:rsidR="00712354" w:rsidRPr="007F7E2B" w:rsidRDefault="00712354">
            <w:pPr>
              <w:spacing w:line="259" w:lineRule="auto"/>
              <w:ind w:left="36"/>
              <w:rPr>
                <w:ins w:id="12942" w:author="V2" w:date="2025-04-14T14:19:00Z" w16du:dateUtc="2025-04-14T19:19:00Z"/>
              </w:rPr>
            </w:pPr>
            <w:ins w:id="12943" w:author="V2" w:date="2025-04-14T14:19:00Z" w16du:dateUtc="2025-04-14T19:19:00Z">
              <w:r w:rsidRPr="007F7E2B">
                <w:t xml:space="preserve">The percentage of wood by volume in size class r.  </w:t>
              </w:r>
            </w:ins>
          </w:p>
        </w:tc>
      </w:tr>
      <w:tr w:rsidR="00712354" w:rsidRPr="007F7E2B" w14:paraId="53901849" w14:textId="77777777">
        <w:trPr>
          <w:trHeight w:val="334"/>
          <w:ins w:id="1294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019979B" w14:textId="77777777" w:rsidR="00712354" w:rsidRPr="007F7E2B" w:rsidRDefault="00712354">
            <w:pPr>
              <w:spacing w:line="259" w:lineRule="auto"/>
              <w:rPr>
                <w:ins w:id="12945" w:author="V2" w:date="2025-04-14T14:19:00Z" w16du:dateUtc="2025-04-14T19:19:00Z"/>
              </w:rPr>
            </w:pPr>
            <w:ins w:id="12946"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50D9EE19" w14:textId="77777777" w:rsidR="00712354" w:rsidRPr="007F7E2B" w:rsidRDefault="00712354">
            <w:pPr>
              <w:spacing w:line="259" w:lineRule="auto"/>
              <w:ind w:left="36"/>
              <w:rPr>
                <w:ins w:id="12947" w:author="V2" w:date="2025-04-14T14:19:00Z" w16du:dateUtc="2025-04-14T19:19:00Z"/>
              </w:rPr>
            </w:pPr>
            <w:ins w:id="12948" w:author="V2" w:date="2025-04-14T14:19:00Z" w16du:dateUtc="2025-04-14T19:19:00Z">
              <w:r w:rsidRPr="007F7E2B">
                <w:t xml:space="preserve">  </w:t>
              </w:r>
            </w:ins>
          </w:p>
        </w:tc>
      </w:tr>
    </w:tbl>
    <w:p w14:paraId="5A00953D" w14:textId="77777777" w:rsidR="00712354" w:rsidRPr="007F7E2B" w:rsidRDefault="00712354">
      <w:pPr>
        <w:spacing w:line="259" w:lineRule="auto"/>
        <w:ind w:left="835"/>
        <w:rPr>
          <w:ins w:id="12949" w:author="V2" w:date="2025-04-14T14:19:00Z" w16du:dateUtc="2025-04-14T19:19:00Z"/>
        </w:rPr>
      </w:pPr>
      <w:ins w:id="12950" w:author="V2" w:date="2025-04-14T14:19:00Z" w16du:dateUtc="2025-04-14T19:19:00Z">
        <w:r w:rsidRPr="007F7E2B">
          <w:t xml:space="preserve"> </w:t>
        </w:r>
        <w:r w:rsidRPr="007F7E2B">
          <w:tab/>
          <w:t xml:space="preserve"> </w:t>
        </w:r>
      </w:ins>
    </w:p>
    <w:tbl>
      <w:tblPr>
        <w:tblStyle w:val="TableGrid0"/>
        <w:tblW w:w="8978" w:type="dxa"/>
        <w:tblInd w:w="730" w:type="dxa"/>
        <w:tblCellMar>
          <w:top w:w="18" w:type="dxa"/>
          <w:left w:w="106" w:type="dxa"/>
          <w:right w:w="115" w:type="dxa"/>
        </w:tblCellMar>
        <w:tblLook w:val="04A0" w:firstRow="1" w:lastRow="0" w:firstColumn="1" w:lastColumn="0" w:noHBand="0" w:noVBand="1"/>
      </w:tblPr>
      <w:tblGrid>
        <w:gridCol w:w="4256"/>
        <w:gridCol w:w="4722"/>
      </w:tblGrid>
      <w:tr w:rsidR="00712354" w:rsidRPr="007F7E2B" w14:paraId="7EFA9A7E" w14:textId="77777777">
        <w:trPr>
          <w:trHeight w:val="334"/>
          <w:ins w:id="1295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36A3480" w14:textId="77777777" w:rsidR="00712354" w:rsidRPr="007F7E2B" w:rsidRDefault="00712354">
            <w:pPr>
              <w:spacing w:line="259" w:lineRule="auto"/>
              <w:rPr>
                <w:ins w:id="12952" w:author="V2" w:date="2025-04-14T14:19:00Z" w16du:dateUtc="2025-04-14T19:19:00Z"/>
              </w:rPr>
            </w:pPr>
            <w:ins w:id="12953"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7C6D0F8D" w14:textId="77777777" w:rsidR="00712354" w:rsidRPr="007F7E2B" w:rsidRDefault="00712354">
            <w:pPr>
              <w:spacing w:line="259" w:lineRule="auto"/>
              <w:ind w:left="36"/>
              <w:rPr>
                <w:ins w:id="12954" w:author="V2" w:date="2025-04-14T14:19:00Z" w16du:dateUtc="2025-04-14T19:19:00Z"/>
              </w:rPr>
            </w:pPr>
            <w:ins w:id="12955" w:author="V2" w:date="2025-04-14T14:19:00Z" w16du:dateUtc="2025-04-14T19:19:00Z">
              <w:r w:rsidRPr="007F7E2B">
                <w:t>WM</w:t>
              </w:r>
              <w:r w:rsidRPr="007F7E2B">
                <w:rPr>
                  <w:vertAlign w:val="subscript"/>
                </w:rPr>
                <w:t>ap</w:t>
              </w:r>
              <w:r w:rsidRPr="007F7E2B">
                <w:rPr>
                  <w:rFonts w:ascii="Arial" w:eastAsia="Arial" w:hAnsi="Arial" w:cs="Arial"/>
                  <w:b/>
                </w:rPr>
                <w:t xml:space="preserve">  </w:t>
              </w:r>
            </w:ins>
          </w:p>
        </w:tc>
      </w:tr>
      <w:tr w:rsidR="00712354" w:rsidRPr="007F7E2B" w14:paraId="12068A1A" w14:textId="77777777">
        <w:trPr>
          <w:trHeight w:val="334"/>
          <w:ins w:id="1295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F05C0CB" w14:textId="77777777" w:rsidR="00712354" w:rsidRPr="007F7E2B" w:rsidRDefault="00712354">
            <w:pPr>
              <w:spacing w:line="259" w:lineRule="auto"/>
              <w:rPr>
                <w:ins w:id="12957" w:author="V2" w:date="2025-04-14T14:19:00Z" w16du:dateUtc="2025-04-14T19:19:00Z"/>
              </w:rPr>
            </w:pPr>
            <w:ins w:id="12958"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4AC210AD" w14:textId="77777777" w:rsidR="00712354" w:rsidRPr="007F7E2B" w:rsidRDefault="00712354">
            <w:pPr>
              <w:spacing w:line="259" w:lineRule="auto"/>
              <w:ind w:left="36"/>
              <w:rPr>
                <w:ins w:id="12959" w:author="V2" w:date="2025-04-14T14:19:00Z" w16du:dateUtc="2025-04-14T19:19:00Z"/>
              </w:rPr>
            </w:pPr>
            <w:ins w:id="12960" w:author="V2" w:date="2025-04-14T14:19:00Z" w16du:dateUtc="2025-04-14T19:19:00Z">
              <w:r w:rsidRPr="007F7E2B">
                <w:t>t/m</w:t>
              </w:r>
              <w:r w:rsidRPr="007F7E2B">
                <w:rPr>
                  <w:vertAlign w:val="superscript"/>
                </w:rPr>
                <w:t>3</w:t>
              </w:r>
              <w:r w:rsidRPr="007F7E2B">
                <w:t xml:space="preserve"> </w:t>
              </w:r>
            </w:ins>
          </w:p>
        </w:tc>
      </w:tr>
      <w:tr w:rsidR="00712354" w:rsidRPr="007F7E2B" w14:paraId="1F030AFA" w14:textId="77777777">
        <w:trPr>
          <w:trHeight w:val="336"/>
          <w:ins w:id="1296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FECC557" w14:textId="77777777" w:rsidR="00712354" w:rsidRPr="007F7E2B" w:rsidRDefault="00712354">
            <w:pPr>
              <w:spacing w:line="259" w:lineRule="auto"/>
              <w:rPr>
                <w:ins w:id="12962" w:author="V2" w:date="2025-04-14T14:19:00Z" w16du:dateUtc="2025-04-14T19:19:00Z"/>
              </w:rPr>
            </w:pPr>
            <w:ins w:id="12963"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595B4F6E" w14:textId="77777777" w:rsidR="00712354" w:rsidRPr="007F7E2B" w:rsidRDefault="00712354">
            <w:pPr>
              <w:spacing w:line="259" w:lineRule="auto"/>
              <w:ind w:left="36"/>
              <w:rPr>
                <w:ins w:id="12964" w:author="V2" w:date="2025-04-14T14:19:00Z" w16du:dateUtc="2025-04-14T19:19:00Z"/>
              </w:rPr>
            </w:pPr>
            <w:ins w:id="12965" w:author="V2" w:date="2025-04-14T14:19:00Z" w16du:dateUtc="2025-04-14T19:19:00Z">
              <w:r w:rsidRPr="007F7E2B">
                <w:t xml:space="preserve">Average specific gravity of the dry wood in piles </w:t>
              </w:r>
            </w:ins>
          </w:p>
        </w:tc>
      </w:tr>
      <w:tr w:rsidR="00712354" w:rsidRPr="007F7E2B" w14:paraId="0CB8A57D" w14:textId="77777777">
        <w:trPr>
          <w:trHeight w:val="335"/>
          <w:ins w:id="1296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2C8CE65" w14:textId="77777777" w:rsidR="00712354" w:rsidRPr="007F7E2B" w:rsidRDefault="00712354">
            <w:pPr>
              <w:spacing w:line="259" w:lineRule="auto"/>
              <w:rPr>
                <w:ins w:id="12967" w:author="V2" w:date="2025-04-14T14:19:00Z" w16du:dateUtc="2025-04-14T19:19:00Z"/>
              </w:rPr>
            </w:pPr>
            <w:ins w:id="12968"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7CA2CDA8" w14:textId="77777777" w:rsidR="00712354" w:rsidRPr="007F7E2B" w:rsidRDefault="00712354">
            <w:pPr>
              <w:spacing w:line="259" w:lineRule="auto"/>
              <w:ind w:left="36"/>
              <w:rPr>
                <w:ins w:id="12969" w:author="V2" w:date="2025-04-14T14:19:00Z" w16du:dateUtc="2025-04-14T19:19:00Z"/>
              </w:rPr>
            </w:pPr>
            <w:ins w:id="12970" w:author="V2" w:date="2025-04-14T14:19:00Z" w16du:dateUtc="2025-04-14T19:19:00Z">
              <w:r w:rsidRPr="007F7E2B">
                <w:t xml:space="preserve">Measurement of samples taken in the field survey </w:t>
              </w:r>
            </w:ins>
          </w:p>
        </w:tc>
      </w:tr>
      <w:tr w:rsidR="00712354" w:rsidRPr="007F7E2B" w14:paraId="7866A2A2" w14:textId="77777777">
        <w:trPr>
          <w:trHeight w:val="814"/>
          <w:ins w:id="1297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2B15ED7" w14:textId="77777777" w:rsidR="00712354" w:rsidRPr="007F7E2B" w:rsidRDefault="00712354">
            <w:pPr>
              <w:spacing w:line="259" w:lineRule="auto"/>
              <w:rPr>
                <w:ins w:id="12972" w:author="V2" w:date="2025-04-14T14:19:00Z" w16du:dateUtc="2025-04-14T19:19:00Z"/>
              </w:rPr>
            </w:pPr>
            <w:ins w:id="12973"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09901AF3" w14:textId="77777777" w:rsidR="00712354" w:rsidRPr="007F7E2B" w:rsidRDefault="00712354">
            <w:pPr>
              <w:spacing w:line="259" w:lineRule="auto"/>
              <w:ind w:left="36"/>
              <w:rPr>
                <w:ins w:id="12974" w:author="V2" w:date="2025-04-14T14:19:00Z" w16du:dateUtc="2025-04-14T19:19:00Z"/>
              </w:rPr>
            </w:pPr>
            <w:ins w:id="12975" w:author="V2" w:date="2025-04-14T14:19:00Z" w16du:dateUtc="2025-04-14T19:19:00Z">
              <w:r w:rsidRPr="007F7E2B">
                <w:t xml:space="preserve">The average specific gravity of the dry wood in piles </w:t>
              </w:r>
            </w:ins>
          </w:p>
        </w:tc>
      </w:tr>
      <w:tr w:rsidR="00712354" w:rsidRPr="007F7E2B" w14:paraId="17B48536" w14:textId="77777777">
        <w:trPr>
          <w:trHeight w:val="333"/>
          <w:ins w:id="1297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47A1033" w14:textId="77777777" w:rsidR="00712354" w:rsidRPr="007F7E2B" w:rsidRDefault="00712354">
            <w:pPr>
              <w:spacing w:line="259" w:lineRule="auto"/>
              <w:rPr>
                <w:ins w:id="12977" w:author="V2" w:date="2025-04-14T14:19:00Z" w16du:dateUtc="2025-04-14T19:19:00Z"/>
              </w:rPr>
            </w:pPr>
            <w:ins w:id="12978"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29CC2502" w14:textId="77777777" w:rsidR="00712354" w:rsidRPr="007F7E2B" w:rsidRDefault="00712354">
            <w:pPr>
              <w:spacing w:line="259" w:lineRule="auto"/>
              <w:ind w:left="36"/>
              <w:rPr>
                <w:ins w:id="12979" w:author="V2" w:date="2025-04-14T14:19:00Z" w16du:dateUtc="2025-04-14T19:19:00Z"/>
              </w:rPr>
            </w:pPr>
            <w:ins w:id="12980" w:author="V2" w:date="2025-04-14T14:19:00Z" w16du:dateUtc="2025-04-14T19:19:00Z">
              <w:r w:rsidRPr="007F7E2B">
                <w:t xml:space="preserve">  </w:t>
              </w:r>
            </w:ins>
          </w:p>
        </w:tc>
      </w:tr>
    </w:tbl>
    <w:p w14:paraId="03672709" w14:textId="77777777" w:rsidR="00712354" w:rsidRPr="007F7E2B" w:rsidRDefault="00712354">
      <w:pPr>
        <w:spacing w:after="137" w:line="259" w:lineRule="auto"/>
        <w:ind w:left="742"/>
        <w:rPr>
          <w:ins w:id="12981" w:author="V2" w:date="2025-04-14T14:19:00Z" w16du:dateUtc="2025-04-14T19:19:00Z"/>
        </w:rPr>
      </w:pPr>
      <w:ins w:id="12982" w:author="V2" w:date="2025-04-14T14:19:00Z" w16du:dateUtc="2025-04-14T19:19:00Z">
        <w:r w:rsidRPr="007F7E2B">
          <w:t xml:space="preserve"> </w:t>
        </w:r>
      </w:ins>
    </w:p>
    <w:p w14:paraId="27514383" w14:textId="77777777" w:rsidR="00712354" w:rsidRPr="007F7E2B" w:rsidRDefault="00712354">
      <w:pPr>
        <w:spacing w:after="139" w:line="259" w:lineRule="auto"/>
        <w:ind w:left="742"/>
        <w:rPr>
          <w:ins w:id="12983" w:author="V2" w:date="2025-04-14T14:19:00Z" w16du:dateUtc="2025-04-14T19:19:00Z"/>
        </w:rPr>
      </w:pPr>
      <w:ins w:id="12984" w:author="V2" w:date="2025-04-14T14:19:00Z" w16du:dateUtc="2025-04-14T19:19:00Z">
        <w:r w:rsidRPr="007F7E2B">
          <w:t xml:space="preserve"> </w:t>
        </w:r>
      </w:ins>
    </w:p>
    <w:p w14:paraId="7397B7C0" w14:textId="77777777" w:rsidR="00712354" w:rsidRPr="007F7E2B" w:rsidRDefault="00712354">
      <w:pPr>
        <w:spacing w:after="137" w:line="259" w:lineRule="auto"/>
        <w:ind w:left="742"/>
        <w:rPr>
          <w:ins w:id="12985" w:author="V2" w:date="2025-04-14T14:19:00Z" w16du:dateUtc="2025-04-14T19:19:00Z"/>
        </w:rPr>
      </w:pPr>
      <w:ins w:id="12986" w:author="V2" w:date="2025-04-14T14:19:00Z" w16du:dateUtc="2025-04-14T19:19:00Z">
        <w:r w:rsidRPr="007F7E2B">
          <w:t xml:space="preserve"> </w:t>
        </w:r>
      </w:ins>
    </w:p>
    <w:p w14:paraId="1E7145AD" w14:textId="77777777" w:rsidR="00712354" w:rsidRPr="007F7E2B" w:rsidRDefault="00712354">
      <w:pPr>
        <w:spacing w:after="137" w:line="259" w:lineRule="auto"/>
        <w:ind w:left="742"/>
        <w:rPr>
          <w:ins w:id="12987" w:author="V2" w:date="2025-04-14T14:19:00Z" w16du:dateUtc="2025-04-14T19:19:00Z"/>
        </w:rPr>
      </w:pPr>
      <w:ins w:id="12988" w:author="V2" w:date="2025-04-14T14:19:00Z" w16du:dateUtc="2025-04-14T19:19:00Z">
        <w:r w:rsidRPr="007F7E2B">
          <w:t xml:space="preserve"> </w:t>
        </w:r>
      </w:ins>
    </w:p>
    <w:p w14:paraId="7A8ABA50" w14:textId="77777777" w:rsidR="00712354" w:rsidRPr="007F7E2B" w:rsidRDefault="00712354">
      <w:pPr>
        <w:spacing w:line="259" w:lineRule="auto"/>
        <w:ind w:left="742"/>
        <w:rPr>
          <w:ins w:id="12989" w:author="V2" w:date="2025-04-14T14:19:00Z" w16du:dateUtc="2025-04-14T19:19:00Z"/>
        </w:rPr>
      </w:pPr>
      <w:ins w:id="12990" w:author="V2" w:date="2025-04-14T14:19:00Z" w16du:dateUtc="2025-04-14T19:19:00Z">
        <w:r w:rsidRPr="007F7E2B">
          <w:t xml:space="preserve"> </w:t>
        </w:r>
      </w:ins>
    </w:p>
    <w:tbl>
      <w:tblPr>
        <w:tblStyle w:val="TableGrid0"/>
        <w:tblW w:w="8978" w:type="dxa"/>
        <w:tblInd w:w="730" w:type="dxa"/>
        <w:tblCellMar>
          <w:top w:w="18" w:type="dxa"/>
          <w:left w:w="106" w:type="dxa"/>
          <w:right w:w="115" w:type="dxa"/>
        </w:tblCellMar>
        <w:tblLook w:val="04A0" w:firstRow="1" w:lastRow="0" w:firstColumn="1" w:lastColumn="0" w:noHBand="0" w:noVBand="1"/>
      </w:tblPr>
      <w:tblGrid>
        <w:gridCol w:w="4256"/>
        <w:gridCol w:w="4722"/>
      </w:tblGrid>
      <w:tr w:rsidR="00712354" w:rsidRPr="007F7E2B" w14:paraId="2C9FE24C" w14:textId="77777777">
        <w:trPr>
          <w:trHeight w:val="334"/>
          <w:ins w:id="1299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71A7F4E" w14:textId="77777777" w:rsidR="00712354" w:rsidRPr="007F7E2B" w:rsidRDefault="00712354">
            <w:pPr>
              <w:spacing w:line="259" w:lineRule="auto"/>
              <w:rPr>
                <w:ins w:id="12992" w:author="V2" w:date="2025-04-14T14:19:00Z" w16du:dateUtc="2025-04-14T19:19:00Z"/>
              </w:rPr>
            </w:pPr>
            <w:ins w:id="12993"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0E92B113" w14:textId="77777777" w:rsidR="00712354" w:rsidRPr="007F7E2B" w:rsidRDefault="00712354">
            <w:pPr>
              <w:spacing w:line="259" w:lineRule="auto"/>
              <w:ind w:left="36"/>
              <w:rPr>
                <w:ins w:id="12994" w:author="V2" w:date="2025-04-14T14:19:00Z" w16du:dateUtc="2025-04-14T19:19:00Z"/>
              </w:rPr>
            </w:pPr>
            <w:ins w:id="12995" w:author="V2" w:date="2025-04-14T14:19:00Z" w16du:dateUtc="2025-04-14T19:19:00Z">
              <w:r w:rsidRPr="007F7E2B">
                <w:t>B</w:t>
              </w:r>
              <w:r w:rsidRPr="007F7E2B">
                <w:rPr>
                  <w:sz w:val="13"/>
                </w:rPr>
                <w:t>dwt</w:t>
              </w:r>
              <w:r w:rsidRPr="007F7E2B">
                <w:rPr>
                  <w:rFonts w:ascii="Arial" w:eastAsia="Arial" w:hAnsi="Arial" w:cs="Arial"/>
                  <w:b/>
                </w:rPr>
                <w:t xml:space="preserve">  </w:t>
              </w:r>
            </w:ins>
          </w:p>
        </w:tc>
      </w:tr>
      <w:tr w:rsidR="00712354" w:rsidRPr="007F7E2B" w14:paraId="568C8A9F" w14:textId="77777777">
        <w:trPr>
          <w:trHeight w:val="335"/>
          <w:ins w:id="1299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CB94086" w14:textId="77777777" w:rsidR="00712354" w:rsidRPr="007F7E2B" w:rsidRDefault="00712354">
            <w:pPr>
              <w:spacing w:line="259" w:lineRule="auto"/>
              <w:rPr>
                <w:ins w:id="12997" w:author="V2" w:date="2025-04-14T14:19:00Z" w16du:dateUtc="2025-04-14T19:19:00Z"/>
              </w:rPr>
            </w:pPr>
            <w:ins w:id="12998"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39ED1006" w14:textId="77777777" w:rsidR="00712354" w:rsidRPr="007F7E2B" w:rsidRDefault="00712354">
            <w:pPr>
              <w:spacing w:line="259" w:lineRule="auto"/>
              <w:ind w:left="36"/>
              <w:rPr>
                <w:ins w:id="12999" w:author="V2" w:date="2025-04-14T14:19:00Z" w16du:dateUtc="2025-04-14T19:19:00Z"/>
              </w:rPr>
            </w:pPr>
            <w:ins w:id="13000" w:author="V2" w:date="2025-04-14T14:19:00Z" w16du:dateUtc="2025-04-14T19:19:00Z">
              <w:r w:rsidRPr="007F7E2B">
                <w:t xml:space="preserve">Tonnes </w:t>
              </w:r>
            </w:ins>
          </w:p>
        </w:tc>
      </w:tr>
      <w:tr w:rsidR="00712354" w:rsidRPr="007F7E2B" w14:paraId="5A186519" w14:textId="77777777">
        <w:trPr>
          <w:trHeight w:val="335"/>
          <w:ins w:id="1300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8AEEACC" w14:textId="77777777" w:rsidR="00712354" w:rsidRPr="007F7E2B" w:rsidRDefault="00712354">
            <w:pPr>
              <w:spacing w:line="259" w:lineRule="auto"/>
              <w:rPr>
                <w:ins w:id="13002" w:author="V2" w:date="2025-04-14T14:19:00Z" w16du:dateUtc="2025-04-14T19:19:00Z"/>
              </w:rPr>
            </w:pPr>
            <w:ins w:id="13003"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197289AD" w14:textId="77777777" w:rsidR="00712354" w:rsidRPr="007F7E2B" w:rsidRDefault="00712354">
            <w:pPr>
              <w:spacing w:line="259" w:lineRule="auto"/>
              <w:ind w:left="36"/>
              <w:rPr>
                <w:ins w:id="13004" w:author="V2" w:date="2025-04-14T14:19:00Z" w16du:dateUtc="2025-04-14T19:19:00Z"/>
              </w:rPr>
            </w:pPr>
            <w:ins w:id="13005" w:author="V2" w:date="2025-04-14T14:19:00Z" w16du:dateUtc="2025-04-14T19:19:00Z">
              <w:r w:rsidRPr="007F7E2B">
                <w:t xml:space="preserve">Standing dead wood  </w:t>
              </w:r>
            </w:ins>
          </w:p>
        </w:tc>
      </w:tr>
      <w:tr w:rsidR="00712354" w:rsidRPr="007F7E2B" w14:paraId="05541DC4" w14:textId="77777777">
        <w:trPr>
          <w:trHeight w:val="335"/>
          <w:ins w:id="1300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4EB5336" w14:textId="77777777" w:rsidR="00712354" w:rsidRPr="007F7E2B" w:rsidRDefault="00712354">
            <w:pPr>
              <w:spacing w:line="259" w:lineRule="auto"/>
              <w:rPr>
                <w:ins w:id="13007" w:author="V2" w:date="2025-04-14T14:19:00Z" w16du:dateUtc="2025-04-14T19:19:00Z"/>
              </w:rPr>
            </w:pPr>
            <w:ins w:id="13008"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02E42460" w14:textId="77777777" w:rsidR="00712354" w:rsidRPr="007F7E2B" w:rsidRDefault="00712354">
            <w:pPr>
              <w:spacing w:line="259" w:lineRule="auto"/>
              <w:ind w:left="36"/>
              <w:rPr>
                <w:ins w:id="13009" w:author="V2" w:date="2025-04-14T14:19:00Z" w16du:dateUtc="2025-04-14T19:19:00Z"/>
              </w:rPr>
            </w:pPr>
            <w:ins w:id="13010" w:author="V2" w:date="2025-04-14T14:19:00Z" w16du:dateUtc="2025-04-14T19:19:00Z">
              <w:r w:rsidRPr="007F7E2B">
                <w:t xml:space="preserve">Calculated </w:t>
              </w:r>
            </w:ins>
          </w:p>
        </w:tc>
      </w:tr>
      <w:tr w:rsidR="00712354" w:rsidRPr="007F7E2B" w14:paraId="2B73D99C" w14:textId="77777777">
        <w:trPr>
          <w:trHeight w:val="814"/>
          <w:ins w:id="1301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706A61A" w14:textId="77777777" w:rsidR="00712354" w:rsidRPr="007F7E2B" w:rsidRDefault="00712354">
            <w:pPr>
              <w:spacing w:line="259" w:lineRule="auto"/>
              <w:rPr>
                <w:ins w:id="13012" w:author="V2" w:date="2025-04-14T14:19:00Z" w16du:dateUtc="2025-04-14T19:19:00Z"/>
              </w:rPr>
            </w:pPr>
            <w:ins w:id="13013" w:author="V2" w:date="2025-04-14T14:19:00Z" w16du:dateUtc="2025-04-14T19:19:00Z">
              <w:r w:rsidRPr="007F7E2B">
                <w:lastRenderedPageBreak/>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251ED8E7" w14:textId="77777777" w:rsidR="00712354" w:rsidRPr="007F7E2B" w:rsidRDefault="00712354">
            <w:pPr>
              <w:spacing w:line="259" w:lineRule="auto"/>
              <w:ind w:left="36"/>
              <w:rPr>
                <w:ins w:id="13014" w:author="V2" w:date="2025-04-14T14:19:00Z" w16du:dateUtc="2025-04-14T19:19:00Z"/>
              </w:rPr>
            </w:pPr>
            <w:ins w:id="13015" w:author="V2" w:date="2025-04-14T14:19:00Z" w16du:dateUtc="2025-04-14T19:19:00Z">
              <w:r w:rsidRPr="007F7E2B">
                <w:t xml:space="preserve">Standing dead wood biomass in the stratum </w:t>
              </w:r>
            </w:ins>
          </w:p>
        </w:tc>
      </w:tr>
      <w:tr w:rsidR="00712354" w:rsidRPr="007F7E2B" w14:paraId="266F29AF" w14:textId="77777777">
        <w:trPr>
          <w:trHeight w:val="332"/>
          <w:ins w:id="1301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66FF165" w14:textId="77777777" w:rsidR="00712354" w:rsidRPr="007F7E2B" w:rsidRDefault="00712354">
            <w:pPr>
              <w:spacing w:line="259" w:lineRule="auto"/>
              <w:rPr>
                <w:ins w:id="13017" w:author="V2" w:date="2025-04-14T14:19:00Z" w16du:dateUtc="2025-04-14T19:19:00Z"/>
              </w:rPr>
            </w:pPr>
            <w:ins w:id="13018"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5F8C5A40" w14:textId="77777777" w:rsidR="00712354" w:rsidRPr="007F7E2B" w:rsidRDefault="00712354">
            <w:pPr>
              <w:spacing w:line="259" w:lineRule="auto"/>
              <w:ind w:left="36"/>
              <w:rPr>
                <w:ins w:id="13019" w:author="V2" w:date="2025-04-14T14:19:00Z" w16du:dateUtc="2025-04-14T19:19:00Z"/>
              </w:rPr>
            </w:pPr>
            <w:ins w:id="13020" w:author="V2" w:date="2025-04-14T14:19:00Z" w16du:dateUtc="2025-04-14T19:19:00Z">
              <w:r w:rsidRPr="007F7E2B">
                <w:t xml:space="preserve">  </w:t>
              </w:r>
            </w:ins>
          </w:p>
        </w:tc>
      </w:tr>
    </w:tbl>
    <w:p w14:paraId="119EEFA6" w14:textId="77777777" w:rsidR="00712354" w:rsidRPr="007F7E2B" w:rsidRDefault="00712354">
      <w:pPr>
        <w:spacing w:after="17" w:line="259" w:lineRule="auto"/>
        <w:ind w:left="742"/>
        <w:rPr>
          <w:ins w:id="13021" w:author="V2" w:date="2025-04-14T14:19:00Z" w16du:dateUtc="2025-04-14T19:19:00Z"/>
        </w:rPr>
      </w:pPr>
      <w:ins w:id="13022" w:author="V2" w:date="2025-04-14T14:19:00Z" w16du:dateUtc="2025-04-14T19:19:00Z">
        <w:r w:rsidRPr="007F7E2B">
          <w:rPr>
            <w:rFonts w:ascii="Arial" w:eastAsia="Arial" w:hAnsi="Arial" w:cs="Arial"/>
            <w:i/>
            <w:color w:val="808080"/>
          </w:rPr>
          <w:t xml:space="preserve"> </w:t>
        </w:r>
      </w:ins>
    </w:p>
    <w:p w14:paraId="195C7B50" w14:textId="77777777" w:rsidR="00712354" w:rsidRPr="007F7E2B" w:rsidRDefault="00712354">
      <w:pPr>
        <w:spacing w:after="19" w:line="259" w:lineRule="auto"/>
        <w:ind w:left="742"/>
        <w:rPr>
          <w:ins w:id="13023" w:author="V2" w:date="2025-04-14T14:19:00Z" w16du:dateUtc="2025-04-14T19:19:00Z"/>
        </w:rPr>
      </w:pPr>
      <w:ins w:id="13024" w:author="V2" w:date="2025-04-14T14:19:00Z" w16du:dateUtc="2025-04-14T19:19:00Z">
        <w:r w:rsidRPr="007F7E2B">
          <w:rPr>
            <w:rFonts w:ascii="Arial" w:eastAsia="Arial" w:hAnsi="Arial" w:cs="Arial"/>
            <w:i/>
            <w:color w:val="808080"/>
          </w:rPr>
          <w:t xml:space="preserve"> </w:t>
        </w:r>
      </w:ins>
    </w:p>
    <w:p w14:paraId="0BF374E5" w14:textId="77777777" w:rsidR="00712354" w:rsidRPr="007F7E2B" w:rsidRDefault="00712354">
      <w:pPr>
        <w:spacing w:after="153" w:line="259" w:lineRule="auto"/>
        <w:ind w:left="742"/>
        <w:rPr>
          <w:ins w:id="13025" w:author="V2" w:date="2025-04-14T14:19:00Z" w16du:dateUtc="2025-04-14T19:19:00Z"/>
        </w:rPr>
      </w:pPr>
      <w:ins w:id="13026" w:author="V2" w:date="2025-04-14T14:19:00Z" w16du:dateUtc="2025-04-14T19:19:00Z">
        <w:r w:rsidRPr="007F7E2B">
          <w:rPr>
            <w:rFonts w:ascii="Arial" w:eastAsia="Arial" w:hAnsi="Arial" w:cs="Arial"/>
            <w:i/>
            <w:color w:val="808080"/>
          </w:rPr>
          <w:t xml:space="preserve"> </w:t>
        </w:r>
      </w:ins>
    </w:p>
    <w:p w14:paraId="15D83DF3" w14:textId="77777777" w:rsidR="00712354" w:rsidRPr="007F7E2B" w:rsidRDefault="00712354">
      <w:pPr>
        <w:pStyle w:val="Heading1"/>
        <w:tabs>
          <w:tab w:val="center" w:pos="2985"/>
        </w:tabs>
        <w:spacing w:after="249"/>
        <w:rPr>
          <w:ins w:id="13027" w:author="V2" w:date="2025-04-14T14:19:00Z" w16du:dateUtc="2025-04-14T19:19:00Z"/>
        </w:rPr>
      </w:pPr>
      <w:bookmarkStart w:id="13028" w:name="_Toc174616161"/>
      <w:bookmarkStart w:id="13029" w:name="_Toc174616577"/>
      <w:bookmarkStart w:id="13030" w:name="_Toc180594302"/>
      <w:bookmarkStart w:id="13031" w:name="_Toc180594709"/>
      <w:bookmarkStart w:id="13032" w:name="_Toc44321"/>
      <w:ins w:id="13033" w:author="V2" w:date="2025-04-14T14:19:00Z" w16du:dateUtc="2025-04-14T19:19:00Z">
        <w:r w:rsidRPr="007F7E2B">
          <w:rPr>
            <w:color w:val="005B82"/>
            <w:sz w:val="22"/>
          </w:rPr>
          <w:t xml:space="preserve">7 </w:t>
        </w:r>
        <w:r w:rsidRPr="007F7E2B">
          <w:rPr>
            <w:color w:val="005B82"/>
            <w:sz w:val="22"/>
          </w:rPr>
          <w:tab/>
          <w:t>REFERENCES AND OTHER INFORMATION</w:t>
        </w:r>
        <w:bookmarkEnd w:id="13028"/>
        <w:bookmarkEnd w:id="13029"/>
        <w:bookmarkEnd w:id="13030"/>
        <w:bookmarkEnd w:id="13031"/>
        <w:r w:rsidRPr="007F7E2B">
          <w:rPr>
            <w:color w:val="005B82"/>
            <w:sz w:val="22"/>
          </w:rPr>
          <w:t xml:space="preserve"> </w:t>
        </w:r>
        <w:bookmarkEnd w:id="13032"/>
      </w:ins>
    </w:p>
    <w:p w14:paraId="23CD5511" w14:textId="77777777" w:rsidR="00712354" w:rsidRPr="007F7E2B" w:rsidRDefault="00712354">
      <w:pPr>
        <w:ind w:left="17"/>
        <w:rPr>
          <w:ins w:id="13034" w:author="V2" w:date="2025-04-14T14:19:00Z" w16du:dateUtc="2025-04-14T19:19:00Z"/>
        </w:rPr>
      </w:pPr>
      <w:ins w:id="13035" w:author="V2" w:date="2025-04-14T14:19:00Z" w16du:dateUtc="2025-04-14T19:19:00Z">
        <w:r w:rsidRPr="007F7E2B">
          <w:t xml:space="preserve">None </w:t>
        </w:r>
        <w:r w:rsidRPr="007F7E2B">
          <w:br w:type="page"/>
        </w:r>
      </w:ins>
    </w:p>
    <w:p w14:paraId="17453316" w14:textId="77777777" w:rsidR="00712354" w:rsidRPr="007F7E2B" w:rsidRDefault="00712354">
      <w:pPr>
        <w:pStyle w:val="Heading2"/>
        <w:spacing w:after="48"/>
        <w:ind w:left="22"/>
        <w:rPr>
          <w:ins w:id="13036" w:author="V2" w:date="2025-04-14T14:19:00Z" w16du:dateUtc="2025-04-14T19:19:00Z"/>
        </w:rPr>
      </w:pPr>
      <w:bookmarkStart w:id="13037" w:name="_Toc174616162"/>
      <w:bookmarkStart w:id="13038" w:name="_Toc174616578"/>
      <w:bookmarkStart w:id="13039" w:name="_Toc180594303"/>
      <w:bookmarkStart w:id="13040" w:name="_Toc180594710"/>
      <w:ins w:id="13041" w:author="V2" w:date="2025-04-14T14:19:00Z" w16du:dateUtc="2025-04-14T19:19:00Z">
        <w:r w:rsidRPr="007F7E2B">
          <w:rPr>
            <w:color w:val="004B6B"/>
            <w:sz w:val="22"/>
          </w:rPr>
          <w:t>DOCUMENT HISTORY</w:t>
        </w:r>
        <w:bookmarkEnd w:id="13037"/>
        <w:bookmarkEnd w:id="13038"/>
        <w:bookmarkEnd w:id="13039"/>
        <w:bookmarkEnd w:id="13040"/>
        <w:r w:rsidRPr="007F7E2B">
          <w:rPr>
            <w:color w:val="004B6B"/>
            <w:sz w:val="22"/>
          </w:rPr>
          <w:t xml:space="preserve"> </w:t>
        </w:r>
      </w:ins>
    </w:p>
    <w:p w14:paraId="54C59886" w14:textId="77777777" w:rsidR="00712354" w:rsidRPr="007F7E2B" w:rsidRDefault="00712354">
      <w:pPr>
        <w:spacing w:line="259" w:lineRule="auto"/>
        <w:ind w:left="22"/>
        <w:rPr>
          <w:ins w:id="13042" w:author="V2" w:date="2025-04-14T14:19:00Z" w16du:dateUtc="2025-04-14T19:19:00Z"/>
        </w:rPr>
      </w:pPr>
      <w:ins w:id="13043" w:author="V2" w:date="2025-04-14T14:19:00Z" w16du:dateUtc="2025-04-14T19:19:00Z">
        <w:r w:rsidRPr="007F7E2B">
          <w:rPr>
            <w:color w:val="004B6B"/>
          </w:rPr>
          <w:t xml:space="preserve"> </w:t>
        </w:r>
      </w:ins>
    </w:p>
    <w:tbl>
      <w:tblPr>
        <w:tblStyle w:val="TableGrid0"/>
        <w:tblW w:w="9124" w:type="dxa"/>
        <w:tblInd w:w="-85" w:type="dxa"/>
        <w:tblCellMar>
          <w:top w:w="9" w:type="dxa"/>
          <w:left w:w="107" w:type="dxa"/>
          <w:right w:w="115" w:type="dxa"/>
        </w:tblCellMar>
        <w:tblLook w:val="04A0" w:firstRow="1" w:lastRow="0" w:firstColumn="1" w:lastColumn="0" w:noHBand="0" w:noVBand="1"/>
      </w:tblPr>
      <w:tblGrid>
        <w:gridCol w:w="1103"/>
        <w:gridCol w:w="1481"/>
        <w:gridCol w:w="6540"/>
      </w:tblGrid>
      <w:tr w:rsidR="00712354" w:rsidRPr="007F7E2B" w14:paraId="571C1E98" w14:textId="77777777">
        <w:trPr>
          <w:trHeight w:val="392"/>
          <w:ins w:id="13044"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shd w:val="clear" w:color="auto" w:fill="B6D3E4"/>
          </w:tcPr>
          <w:p w14:paraId="3B793C19" w14:textId="77777777" w:rsidR="00712354" w:rsidRPr="007F7E2B" w:rsidRDefault="00712354">
            <w:pPr>
              <w:spacing w:line="259" w:lineRule="auto"/>
              <w:rPr>
                <w:ins w:id="13045" w:author="V2" w:date="2025-04-14T14:19:00Z" w16du:dateUtc="2025-04-14T19:19:00Z"/>
              </w:rPr>
            </w:pPr>
            <w:ins w:id="13046" w:author="V2" w:date="2025-04-14T14:19:00Z" w16du:dateUtc="2025-04-14T19:19:00Z">
              <w:r w:rsidRPr="007F7E2B">
                <w:rPr>
                  <w:rFonts w:ascii="Arial" w:eastAsia="Arial" w:hAnsi="Arial" w:cs="Arial"/>
                  <w:b/>
                </w:rPr>
                <w:t xml:space="preserve">Version </w:t>
              </w:r>
            </w:ins>
          </w:p>
        </w:tc>
        <w:tc>
          <w:tcPr>
            <w:tcW w:w="1487" w:type="dxa"/>
            <w:tcBorders>
              <w:top w:val="single" w:sz="4" w:space="0" w:color="000000"/>
              <w:left w:val="single" w:sz="4" w:space="0" w:color="000000"/>
              <w:bottom w:val="single" w:sz="4" w:space="0" w:color="000000"/>
              <w:right w:val="single" w:sz="4" w:space="0" w:color="000000"/>
            </w:tcBorders>
            <w:shd w:val="clear" w:color="auto" w:fill="B6D3E4"/>
          </w:tcPr>
          <w:p w14:paraId="350368BE" w14:textId="77777777" w:rsidR="00712354" w:rsidRPr="007F7E2B" w:rsidRDefault="00712354">
            <w:pPr>
              <w:spacing w:line="259" w:lineRule="auto"/>
              <w:ind w:left="37"/>
              <w:rPr>
                <w:ins w:id="13047" w:author="V2" w:date="2025-04-14T14:19:00Z" w16du:dateUtc="2025-04-14T19:19:00Z"/>
              </w:rPr>
            </w:pPr>
            <w:ins w:id="13048" w:author="V2" w:date="2025-04-14T14:19:00Z" w16du:dateUtc="2025-04-14T19:19:00Z">
              <w:r w:rsidRPr="007F7E2B">
                <w:rPr>
                  <w:rFonts w:ascii="Arial" w:eastAsia="Arial" w:hAnsi="Arial" w:cs="Arial"/>
                  <w:b/>
                </w:rPr>
                <w:t xml:space="preserve">Date </w:t>
              </w:r>
            </w:ins>
          </w:p>
        </w:tc>
        <w:tc>
          <w:tcPr>
            <w:tcW w:w="6587" w:type="dxa"/>
            <w:tcBorders>
              <w:top w:val="single" w:sz="4" w:space="0" w:color="000000"/>
              <w:left w:val="single" w:sz="4" w:space="0" w:color="000000"/>
              <w:bottom w:val="single" w:sz="4" w:space="0" w:color="000000"/>
              <w:right w:val="single" w:sz="4" w:space="0" w:color="000000"/>
            </w:tcBorders>
            <w:shd w:val="clear" w:color="auto" w:fill="B6D3E4"/>
          </w:tcPr>
          <w:p w14:paraId="5ED61CCF" w14:textId="77777777" w:rsidR="00712354" w:rsidRPr="007F7E2B" w:rsidRDefault="00712354">
            <w:pPr>
              <w:spacing w:line="259" w:lineRule="auto"/>
              <w:rPr>
                <w:ins w:id="13049" w:author="V2" w:date="2025-04-14T14:19:00Z" w16du:dateUtc="2025-04-14T19:19:00Z"/>
              </w:rPr>
            </w:pPr>
            <w:ins w:id="13050" w:author="V2" w:date="2025-04-14T14:19:00Z" w16du:dateUtc="2025-04-14T19:19:00Z">
              <w:r w:rsidRPr="007F7E2B">
                <w:rPr>
                  <w:rFonts w:ascii="Arial" w:eastAsia="Arial" w:hAnsi="Arial" w:cs="Arial"/>
                  <w:b/>
                </w:rPr>
                <w:t xml:space="preserve">Comment </w:t>
              </w:r>
            </w:ins>
          </w:p>
        </w:tc>
      </w:tr>
      <w:tr w:rsidR="00712354" w:rsidRPr="007F7E2B" w14:paraId="1EEBAAEA" w14:textId="77777777">
        <w:trPr>
          <w:trHeight w:val="368"/>
          <w:ins w:id="13051"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tcPr>
          <w:p w14:paraId="6CCE8E8C" w14:textId="77777777" w:rsidR="00712354" w:rsidRPr="007F7E2B" w:rsidRDefault="00712354">
            <w:pPr>
              <w:spacing w:line="259" w:lineRule="auto"/>
              <w:rPr>
                <w:ins w:id="13052" w:author="V2" w:date="2025-04-14T14:19:00Z" w16du:dateUtc="2025-04-14T19:19:00Z"/>
              </w:rPr>
            </w:pPr>
            <w:ins w:id="13053" w:author="V2" w:date="2025-04-14T14:19:00Z" w16du:dateUtc="2025-04-14T19:19:00Z">
              <w:r w:rsidRPr="007F7E2B">
                <w:t xml:space="preserve">v1.0 </w:t>
              </w:r>
            </w:ins>
          </w:p>
        </w:tc>
        <w:tc>
          <w:tcPr>
            <w:tcW w:w="1487" w:type="dxa"/>
            <w:tcBorders>
              <w:top w:val="single" w:sz="4" w:space="0" w:color="000000"/>
              <w:left w:val="single" w:sz="4" w:space="0" w:color="000000"/>
              <w:bottom w:val="single" w:sz="4" w:space="0" w:color="000000"/>
              <w:right w:val="single" w:sz="4" w:space="0" w:color="000000"/>
            </w:tcBorders>
          </w:tcPr>
          <w:p w14:paraId="4B3F8F30" w14:textId="77777777" w:rsidR="00712354" w:rsidRPr="007F7E2B" w:rsidRDefault="00712354">
            <w:pPr>
              <w:spacing w:line="259" w:lineRule="auto"/>
              <w:ind w:left="37"/>
              <w:rPr>
                <w:ins w:id="13054" w:author="V2" w:date="2025-04-14T14:19:00Z" w16du:dateUtc="2025-04-14T19:19:00Z"/>
              </w:rPr>
            </w:pPr>
            <w:ins w:id="13055" w:author="V2" w:date="2025-04-14T14:19:00Z" w16du:dateUtc="2025-04-14T19:19:00Z">
              <w:r w:rsidRPr="007F7E2B">
                <w:t xml:space="preserve">16 Nov 2012 </w:t>
              </w:r>
            </w:ins>
          </w:p>
        </w:tc>
        <w:tc>
          <w:tcPr>
            <w:tcW w:w="6587" w:type="dxa"/>
            <w:tcBorders>
              <w:top w:val="single" w:sz="4" w:space="0" w:color="000000"/>
              <w:left w:val="single" w:sz="4" w:space="0" w:color="000000"/>
              <w:bottom w:val="single" w:sz="4" w:space="0" w:color="000000"/>
              <w:right w:val="single" w:sz="4" w:space="0" w:color="000000"/>
            </w:tcBorders>
          </w:tcPr>
          <w:p w14:paraId="606507DE" w14:textId="77777777" w:rsidR="00712354" w:rsidRPr="007F7E2B" w:rsidRDefault="00712354">
            <w:pPr>
              <w:spacing w:line="259" w:lineRule="auto"/>
              <w:rPr>
                <w:ins w:id="13056" w:author="V2" w:date="2025-04-14T14:19:00Z" w16du:dateUtc="2025-04-14T19:19:00Z"/>
              </w:rPr>
            </w:pPr>
            <w:ins w:id="13057" w:author="V2" w:date="2025-04-14T14:19:00Z" w16du:dateUtc="2025-04-14T19:19:00Z">
              <w:r w:rsidRPr="007F7E2B">
                <w:t xml:space="preserve">Initial version released </w:t>
              </w:r>
            </w:ins>
          </w:p>
        </w:tc>
      </w:tr>
    </w:tbl>
    <w:p w14:paraId="52088FA0" w14:textId="77777777" w:rsidR="00712354" w:rsidRPr="007F7E2B" w:rsidRDefault="00712354">
      <w:pPr>
        <w:spacing w:after="266" w:line="259" w:lineRule="auto"/>
        <w:ind w:left="742"/>
        <w:rPr>
          <w:ins w:id="13058" w:author="V2" w:date="2025-04-14T14:19:00Z" w16du:dateUtc="2025-04-14T19:19:00Z"/>
        </w:rPr>
      </w:pPr>
      <w:ins w:id="13059" w:author="V2" w:date="2025-04-14T14:19:00Z" w16du:dateUtc="2025-04-14T19:19:00Z">
        <w:r w:rsidRPr="007F7E2B">
          <w:t xml:space="preserve"> </w:t>
        </w:r>
      </w:ins>
    </w:p>
    <w:p w14:paraId="2D7AC4F1" w14:textId="77777777" w:rsidR="00712354" w:rsidRPr="007F7E2B" w:rsidRDefault="00712354">
      <w:pPr>
        <w:spacing w:line="259" w:lineRule="auto"/>
        <w:ind w:left="22"/>
        <w:rPr>
          <w:ins w:id="13060" w:author="V2" w:date="2025-04-14T14:19:00Z" w16du:dateUtc="2025-04-14T19:19:00Z"/>
        </w:rPr>
      </w:pPr>
      <w:ins w:id="13061" w:author="V2" w:date="2025-04-14T14:19:00Z" w16du:dateUtc="2025-04-14T19:19:00Z">
        <w:r w:rsidRPr="007F7E2B">
          <w:t xml:space="preserve"> </w:t>
        </w:r>
      </w:ins>
    </w:p>
    <w:p w14:paraId="22500E4C" w14:textId="77777777" w:rsidR="00E04171" w:rsidRPr="007F7E2B" w:rsidRDefault="00E04171">
      <w:pPr>
        <w:spacing w:before="0" w:after="160" w:line="259" w:lineRule="auto"/>
        <w:rPr>
          <w:ins w:id="13062" w:author="V2" w:date="2025-04-14T14:19:00Z" w16du:dateUtc="2025-04-14T19:19:00Z"/>
        </w:rPr>
      </w:pPr>
    </w:p>
    <w:p w14:paraId="5F722A92" w14:textId="77777777" w:rsidR="00E04171" w:rsidRPr="007F7E2B" w:rsidRDefault="00E04171">
      <w:pPr>
        <w:spacing w:before="0" w:after="160" w:line="259" w:lineRule="auto"/>
        <w:rPr>
          <w:ins w:id="13063" w:author="V2" w:date="2025-04-14T14:19:00Z" w16du:dateUtc="2025-04-14T19:19:00Z"/>
        </w:rPr>
      </w:pPr>
    </w:p>
    <w:p w14:paraId="7F77D406" w14:textId="324262DB" w:rsidR="00EC5046" w:rsidRPr="007F7E2B" w:rsidRDefault="00AF3A16" w:rsidP="006D6ACB">
      <w:pPr>
        <w:rPr>
          <w:ins w:id="13064" w:author="V2" w:date="2025-04-14T14:19:00Z" w16du:dateUtc="2025-04-14T19:19:00Z"/>
        </w:rPr>
      </w:pPr>
      <w:ins w:id="13065" w:author="V2" w:date="2025-04-14T14:19:00Z" w16du:dateUtc="2025-04-14T19:19:00Z">
        <w:r w:rsidRPr="007F7E2B">
          <w:br w:type="page"/>
        </w:r>
        <w:r w:rsidR="00EC5046" w:rsidRPr="007F7E2B">
          <w:lastRenderedPageBreak/>
          <w:br w:type="page"/>
        </w:r>
      </w:ins>
    </w:p>
    <w:p w14:paraId="2233ECD6" w14:textId="77777777" w:rsidR="00EC5046" w:rsidRPr="007F7E2B" w:rsidRDefault="00EC5046" w:rsidP="006D6ACB">
      <w:pPr>
        <w:spacing w:after="232" w:line="259" w:lineRule="auto"/>
        <w:jc w:val="center"/>
        <w:rPr>
          <w:ins w:id="13066" w:author="V2" w:date="2025-04-14T14:19:00Z" w16du:dateUtc="2025-04-14T19:19:00Z"/>
        </w:rPr>
      </w:pPr>
      <w:bookmarkStart w:id="13067" w:name="TRS_7"/>
      <w:bookmarkEnd w:id="13067"/>
      <w:ins w:id="13068" w:author="V2" w:date="2025-04-14T14:19:00Z" w16du:dateUtc="2025-04-14T19:19:00Z">
        <w:r w:rsidRPr="007F7E2B">
          <w:rPr>
            <w:sz w:val="40"/>
          </w:rPr>
          <w:lastRenderedPageBreak/>
          <w:t>TRS-7</w:t>
        </w:r>
      </w:ins>
    </w:p>
    <w:p w14:paraId="39CE2D5D" w14:textId="2738A983" w:rsidR="00EC5046" w:rsidRPr="007F7E2B" w:rsidRDefault="00EC5046" w:rsidP="006D6ACB">
      <w:pPr>
        <w:spacing w:after="232" w:line="259" w:lineRule="auto"/>
        <w:jc w:val="center"/>
        <w:rPr>
          <w:ins w:id="13069" w:author="V2" w:date="2025-04-14T14:19:00Z" w16du:dateUtc="2025-04-14T19:19:00Z"/>
        </w:rPr>
      </w:pPr>
      <w:ins w:id="13070" w:author="V2" w:date="2025-04-14T14:19:00Z" w16du:dateUtc="2025-04-14T19:19:00Z">
        <w:r w:rsidRPr="007F7E2B">
          <w:rPr>
            <w:sz w:val="40"/>
          </w:rPr>
          <w:t>ESTIMATION OF WOODY BIOMASS HARVESTING AND UNTILIZATION</w:t>
        </w:r>
      </w:ins>
    </w:p>
    <w:p w14:paraId="35AF1F1A" w14:textId="77777777" w:rsidR="00EC5046" w:rsidRPr="007F7E2B" w:rsidRDefault="00EC5046">
      <w:pPr>
        <w:spacing w:after="86" w:line="259" w:lineRule="auto"/>
        <w:ind w:left="120"/>
        <w:jc w:val="center"/>
        <w:rPr>
          <w:ins w:id="13071" w:author="V2" w:date="2025-04-14T14:19:00Z" w16du:dateUtc="2025-04-14T19:19:00Z"/>
        </w:rPr>
      </w:pPr>
      <w:ins w:id="13072" w:author="V2" w:date="2025-04-14T14:19:00Z" w16du:dateUtc="2025-04-14T19:19:00Z">
        <w:r w:rsidRPr="007F7E2B">
          <w:rPr>
            <w:sz w:val="40"/>
          </w:rPr>
          <w:t xml:space="preserve"> </w:t>
        </w:r>
      </w:ins>
    </w:p>
    <w:p w14:paraId="1A490BE1" w14:textId="348A19CB" w:rsidR="00EC5046" w:rsidRPr="007F7E2B" w:rsidRDefault="00EC5046">
      <w:pPr>
        <w:spacing w:after="218" w:line="259" w:lineRule="auto"/>
        <w:ind w:left="3227" w:right="3208"/>
        <w:jc w:val="center"/>
        <w:rPr>
          <w:ins w:id="13073" w:author="V2" w:date="2025-04-14T14:19:00Z" w16du:dateUtc="2025-04-14T19:19:00Z"/>
        </w:rPr>
      </w:pPr>
      <w:ins w:id="13074" w:author="V2" w:date="2025-04-14T14:19:00Z" w16du:dateUtc="2025-04-14T19:19:00Z">
        <w:r w:rsidRPr="007F7E2B">
          <w:t xml:space="preserve">Version 1.0 </w:t>
        </w:r>
      </w:ins>
    </w:p>
    <w:p w14:paraId="7F596BA2" w14:textId="77777777" w:rsidR="00EC5046" w:rsidRPr="007F7E2B" w:rsidRDefault="00EC5046">
      <w:pPr>
        <w:spacing w:line="449" w:lineRule="auto"/>
        <w:ind w:left="3227" w:right="3143"/>
        <w:jc w:val="center"/>
        <w:rPr>
          <w:ins w:id="13075" w:author="V2" w:date="2025-04-14T14:19:00Z" w16du:dateUtc="2025-04-14T19:19:00Z"/>
        </w:rPr>
      </w:pPr>
      <w:ins w:id="13076" w:author="V2" w:date="2025-04-14T14:19:00Z" w16du:dateUtc="2025-04-14T19:19:00Z">
        <w:r w:rsidRPr="007F7E2B">
          <w:t xml:space="preserve">16 November 2012 Sectoral Scope 14 </w:t>
        </w:r>
      </w:ins>
    </w:p>
    <w:p w14:paraId="24832F32" w14:textId="77777777" w:rsidR="00EC5046" w:rsidRPr="007F7E2B" w:rsidRDefault="00EC5046">
      <w:pPr>
        <w:spacing w:after="232" w:line="259" w:lineRule="auto"/>
        <w:ind w:left="120"/>
        <w:jc w:val="center"/>
        <w:rPr>
          <w:ins w:id="13077" w:author="V2" w:date="2025-04-14T14:19:00Z" w16du:dateUtc="2025-04-14T19:19:00Z"/>
        </w:rPr>
      </w:pPr>
      <w:ins w:id="13078" w:author="V2" w:date="2025-04-14T14:19:00Z" w16du:dateUtc="2025-04-14T19:19:00Z">
        <w:r w:rsidRPr="007F7E2B">
          <w:rPr>
            <w:sz w:val="40"/>
          </w:rPr>
          <w:t xml:space="preserve"> </w:t>
        </w:r>
      </w:ins>
    </w:p>
    <w:p w14:paraId="57B6690E" w14:textId="77777777" w:rsidR="00EC5046" w:rsidRPr="007F7E2B" w:rsidRDefault="00EC5046">
      <w:pPr>
        <w:spacing w:after="59" w:line="259" w:lineRule="auto"/>
        <w:ind w:left="120"/>
        <w:jc w:val="center"/>
        <w:rPr>
          <w:ins w:id="13079" w:author="V2" w:date="2025-04-14T14:19:00Z" w16du:dateUtc="2025-04-14T19:19:00Z"/>
        </w:rPr>
      </w:pPr>
      <w:ins w:id="13080" w:author="V2" w:date="2025-04-14T14:19:00Z" w16du:dateUtc="2025-04-14T19:19:00Z">
        <w:r w:rsidRPr="007F7E2B">
          <w:rPr>
            <w:sz w:val="40"/>
          </w:rPr>
          <w:t xml:space="preserve"> </w:t>
        </w:r>
      </w:ins>
    </w:p>
    <w:p w14:paraId="0BE91A67" w14:textId="77777777" w:rsidR="00EC5046" w:rsidRPr="007F7E2B" w:rsidRDefault="00EC5046">
      <w:pPr>
        <w:spacing w:after="171" w:line="259" w:lineRule="auto"/>
        <w:ind w:left="70"/>
        <w:jc w:val="center"/>
        <w:rPr>
          <w:ins w:id="13081" w:author="V2" w:date="2025-04-14T14:19:00Z" w16du:dateUtc="2025-04-14T19:19:00Z"/>
        </w:rPr>
      </w:pPr>
      <w:ins w:id="13082" w:author="V2" w:date="2025-04-14T14:19:00Z" w16du:dateUtc="2025-04-14T19:19:00Z">
        <w:r w:rsidRPr="007F7E2B">
          <w:rPr>
            <w:noProof/>
          </w:rPr>
          <w:drawing>
            <wp:inline distT="0" distB="0" distL="0" distR="0" wp14:anchorId="01EF04A3" wp14:editId="499188B4">
              <wp:extent cx="1526540" cy="435610"/>
              <wp:effectExtent l="0" t="0" r="0" b="0"/>
              <wp:docPr id="1433204476" name="Picture 1433204476"/>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2"/>
                      <a:stretch>
                        <a:fillRect/>
                      </a:stretch>
                    </pic:blipFill>
                    <pic:spPr>
                      <a:xfrm>
                        <a:off x="0" y="0"/>
                        <a:ext cx="1526540" cy="435610"/>
                      </a:xfrm>
                      <a:prstGeom prst="rect">
                        <a:avLst/>
                      </a:prstGeom>
                    </pic:spPr>
                  </pic:pic>
                </a:graphicData>
              </a:graphic>
            </wp:inline>
          </w:drawing>
        </w:r>
        <w:r w:rsidRPr="007F7E2B">
          <w:rPr>
            <w:sz w:val="22"/>
          </w:rPr>
          <w:t xml:space="preserve"> </w:t>
        </w:r>
      </w:ins>
    </w:p>
    <w:p w14:paraId="08A68C81" w14:textId="77777777" w:rsidR="00EC5046" w:rsidRPr="007F7E2B" w:rsidRDefault="00EC5046">
      <w:pPr>
        <w:spacing w:line="259" w:lineRule="auto"/>
        <w:ind w:left="2292"/>
        <w:rPr>
          <w:ins w:id="13083" w:author="V2" w:date="2025-04-14T14:19:00Z" w16du:dateUtc="2025-04-14T19:19:00Z"/>
          <w:rFonts w:ascii="Arial" w:eastAsia="Arial" w:hAnsi="Arial" w:cs="Arial"/>
          <w:b/>
        </w:rPr>
      </w:pPr>
      <w:ins w:id="13084" w:author="V2" w:date="2025-04-14T14:19:00Z" w16du:dateUtc="2025-04-14T19:19:00Z">
        <w:r w:rsidRPr="007F7E2B">
          <w:rPr>
            <w:sz w:val="22"/>
          </w:rPr>
          <w:t>Document Prepared by: The Earth Partners LLC.</w:t>
        </w:r>
        <w:r w:rsidRPr="007F7E2B">
          <w:rPr>
            <w:rFonts w:ascii="Arial" w:eastAsia="Arial" w:hAnsi="Arial" w:cs="Arial"/>
            <w:b/>
          </w:rPr>
          <w:t xml:space="preserve">  </w:t>
        </w:r>
      </w:ins>
    </w:p>
    <w:p w14:paraId="6EFAF177" w14:textId="77777777" w:rsidR="00EC5046" w:rsidRPr="007F7E2B" w:rsidRDefault="00EC5046">
      <w:pPr>
        <w:spacing w:line="259" w:lineRule="auto"/>
        <w:ind w:left="2292"/>
        <w:rPr>
          <w:ins w:id="13085" w:author="V2" w:date="2025-04-14T14:19:00Z" w16du:dateUtc="2025-04-14T19:19:00Z"/>
          <w:rFonts w:ascii="Arial" w:eastAsia="Arial" w:hAnsi="Arial" w:cs="Arial"/>
          <w:b/>
        </w:rPr>
      </w:pPr>
    </w:p>
    <w:p w14:paraId="4D2BAE3D" w14:textId="77777777" w:rsidR="00EC5046" w:rsidRPr="007F7E2B" w:rsidRDefault="00EC5046">
      <w:pPr>
        <w:spacing w:line="259" w:lineRule="auto"/>
        <w:ind w:left="2292"/>
        <w:rPr>
          <w:ins w:id="13086" w:author="V2" w:date="2025-04-14T14:19:00Z" w16du:dateUtc="2025-04-14T19:19:00Z"/>
          <w:rFonts w:ascii="Arial" w:eastAsia="Arial" w:hAnsi="Arial" w:cs="Arial"/>
          <w:b/>
        </w:rPr>
      </w:pPr>
    </w:p>
    <w:p w14:paraId="03871540" w14:textId="77777777" w:rsidR="00EC5046" w:rsidRPr="007F7E2B" w:rsidRDefault="00EC5046">
      <w:pPr>
        <w:spacing w:line="259" w:lineRule="auto"/>
        <w:ind w:left="2292"/>
        <w:rPr>
          <w:ins w:id="13087" w:author="V2" w:date="2025-04-14T14:19:00Z" w16du:dateUtc="2025-04-14T19:19:00Z"/>
          <w:rFonts w:ascii="Arial" w:eastAsia="Arial" w:hAnsi="Arial" w:cs="Arial"/>
          <w:b/>
        </w:rPr>
      </w:pPr>
    </w:p>
    <w:p w14:paraId="6B60D527" w14:textId="77777777" w:rsidR="00EC5046" w:rsidRPr="007F7E2B" w:rsidRDefault="00EC5046">
      <w:pPr>
        <w:spacing w:line="259" w:lineRule="auto"/>
        <w:ind w:left="2292"/>
        <w:rPr>
          <w:ins w:id="13088" w:author="V2" w:date="2025-04-14T14:19:00Z" w16du:dateUtc="2025-04-14T19:19:00Z"/>
          <w:rFonts w:ascii="Arial" w:eastAsia="Arial" w:hAnsi="Arial" w:cs="Arial"/>
          <w:b/>
        </w:rPr>
      </w:pPr>
    </w:p>
    <w:p w14:paraId="74B33E9A" w14:textId="77777777" w:rsidR="00EC5046" w:rsidRPr="007F7E2B" w:rsidRDefault="00EC5046">
      <w:pPr>
        <w:spacing w:line="259" w:lineRule="auto"/>
        <w:ind w:left="2292"/>
        <w:rPr>
          <w:ins w:id="13089" w:author="V2" w:date="2025-04-14T14:19:00Z" w16du:dateUtc="2025-04-14T19:19:00Z"/>
          <w:rFonts w:ascii="Arial" w:eastAsia="Arial" w:hAnsi="Arial" w:cs="Arial"/>
          <w:b/>
        </w:rPr>
      </w:pPr>
    </w:p>
    <w:p w14:paraId="1EE9BBA6" w14:textId="77777777" w:rsidR="00EC5046" w:rsidRPr="007F7E2B" w:rsidRDefault="00EC5046">
      <w:pPr>
        <w:spacing w:line="259" w:lineRule="auto"/>
        <w:ind w:left="2292"/>
        <w:rPr>
          <w:ins w:id="13090" w:author="V2" w:date="2025-04-14T14:19:00Z" w16du:dateUtc="2025-04-14T19:19:00Z"/>
          <w:rFonts w:ascii="Arial" w:eastAsia="Arial" w:hAnsi="Arial" w:cs="Arial"/>
          <w:b/>
        </w:rPr>
      </w:pPr>
    </w:p>
    <w:p w14:paraId="67A3774E" w14:textId="77777777" w:rsidR="00EC5046" w:rsidRPr="007F7E2B" w:rsidRDefault="00EC5046">
      <w:pPr>
        <w:spacing w:line="259" w:lineRule="auto"/>
        <w:ind w:left="2292"/>
        <w:rPr>
          <w:ins w:id="13091" w:author="V2" w:date="2025-04-14T14:19:00Z" w16du:dateUtc="2025-04-14T19:19:00Z"/>
          <w:rFonts w:ascii="Arial" w:eastAsia="Arial" w:hAnsi="Arial" w:cs="Arial"/>
          <w:b/>
        </w:rPr>
      </w:pPr>
    </w:p>
    <w:p w14:paraId="286C7DDA" w14:textId="77777777" w:rsidR="00EC5046" w:rsidRPr="007F7E2B" w:rsidRDefault="00EC5046">
      <w:pPr>
        <w:spacing w:line="259" w:lineRule="auto"/>
        <w:ind w:left="2292"/>
        <w:rPr>
          <w:ins w:id="13092" w:author="V2" w:date="2025-04-14T14:19:00Z" w16du:dateUtc="2025-04-14T19:19:00Z"/>
          <w:rFonts w:ascii="Arial" w:eastAsia="Arial" w:hAnsi="Arial" w:cs="Arial"/>
          <w:b/>
        </w:rPr>
      </w:pPr>
    </w:p>
    <w:p w14:paraId="547664D2" w14:textId="77777777" w:rsidR="00EC5046" w:rsidRPr="007F7E2B" w:rsidRDefault="00EC5046">
      <w:pPr>
        <w:spacing w:line="259" w:lineRule="auto"/>
        <w:ind w:left="2292"/>
        <w:rPr>
          <w:ins w:id="13093" w:author="V2" w:date="2025-04-14T14:19:00Z" w16du:dateUtc="2025-04-14T19:19:00Z"/>
          <w:rFonts w:ascii="Arial" w:eastAsia="Arial" w:hAnsi="Arial" w:cs="Arial"/>
          <w:b/>
        </w:rPr>
      </w:pPr>
    </w:p>
    <w:p w14:paraId="105EE5CF" w14:textId="77777777" w:rsidR="00EC5046" w:rsidRPr="007F7E2B" w:rsidRDefault="00EC5046">
      <w:pPr>
        <w:spacing w:line="259" w:lineRule="auto"/>
        <w:ind w:left="2292"/>
        <w:rPr>
          <w:ins w:id="13094" w:author="V2" w:date="2025-04-14T14:19:00Z" w16du:dateUtc="2025-04-14T19:19:00Z"/>
          <w:rFonts w:ascii="Arial" w:eastAsia="Arial" w:hAnsi="Arial" w:cs="Arial"/>
          <w:b/>
        </w:rPr>
      </w:pPr>
    </w:p>
    <w:p w14:paraId="67C5272E" w14:textId="77777777" w:rsidR="00EC5046" w:rsidRPr="007F7E2B" w:rsidRDefault="00EC5046">
      <w:pPr>
        <w:spacing w:line="259" w:lineRule="auto"/>
        <w:ind w:left="2292"/>
        <w:rPr>
          <w:ins w:id="13095" w:author="V2" w:date="2025-04-14T14:19:00Z" w16du:dateUtc="2025-04-14T19:19:00Z"/>
          <w:rFonts w:ascii="Arial" w:eastAsia="Arial" w:hAnsi="Arial" w:cs="Arial"/>
          <w:b/>
        </w:rPr>
      </w:pPr>
    </w:p>
    <w:p w14:paraId="53DE544F" w14:textId="77777777" w:rsidR="00EC5046" w:rsidRPr="007F7E2B" w:rsidRDefault="00EC5046">
      <w:pPr>
        <w:spacing w:line="259" w:lineRule="auto"/>
        <w:ind w:left="2292"/>
        <w:rPr>
          <w:ins w:id="13096" w:author="V2" w:date="2025-04-14T14:19:00Z" w16du:dateUtc="2025-04-14T19:19:00Z"/>
          <w:rFonts w:ascii="Arial" w:eastAsia="Arial" w:hAnsi="Arial" w:cs="Arial"/>
          <w:b/>
        </w:rPr>
      </w:pPr>
    </w:p>
    <w:p w14:paraId="037B7277" w14:textId="77777777" w:rsidR="00EC5046" w:rsidRPr="007F7E2B" w:rsidRDefault="00EC5046">
      <w:pPr>
        <w:spacing w:line="259" w:lineRule="auto"/>
        <w:ind w:left="2292"/>
        <w:rPr>
          <w:ins w:id="13097" w:author="V2" w:date="2025-04-14T14:19:00Z" w16du:dateUtc="2025-04-14T19:19:00Z"/>
          <w:rFonts w:ascii="Arial" w:eastAsia="Arial" w:hAnsi="Arial" w:cs="Arial"/>
          <w:b/>
        </w:rPr>
      </w:pPr>
    </w:p>
    <w:p w14:paraId="04F13993" w14:textId="77777777" w:rsidR="00EC5046" w:rsidRPr="007F7E2B" w:rsidRDefault="00EC5046">
      <w:pPr>
        <w:spacing w:line="259" w:lineRule="auto"/>
        <w:ind w:left="2292"/>
        <w:rPr>
          <w:ins w:id="13098" w:author="V2" w:date="2025-04-14T14:19:00Z" w16du:dateUtc="2025-04-14T19:19:00Z"/>
        </w:rPr>
      </w:pPr>
    </w:p>
    <w:sdt>
      <w:sdtPr>
        <w:id w:val="-1738922298"/>
        <w:docPartObj>
          <w:docPartGallery w:val="Table of Contents"/>
        </w:docPartObj>
      </w:sdtPr>
      <w:sdtEndPr/>
      <w:sdtContent>
        <w:p w14:paraId="7868F558" w14:textId="77777777" w:rsidR="00EC5046" w:rsidRPr="007F7E2B" w:rsidRDefault="00EC5046">
          <w:pPr>
            <w:spacing w:after="221" w:line="259" w:lineRule="auto"/>
            <w:ind w:left="-5"/>
            <w:rPr>
              <w:ins w:id="13099" w:author="V2" w:date="2025-04-14T14:19:00Z" w16du:dateUtc="2025-04-14T19:19:00Z"/>
            </w:rPr>
          </w:pPr>
          <w:ins w:id="13100" w:author="V2" w:date="2025-04-14T14:19:00Z" w16du:dateUtc="2025-04-14T19:19:00Z">
            <w:r w:rsidRPr="007F7E2B">
              <w:rPr>
                <w:rFonts w:ascii="Arial" w:eastAsia="Arial" w:hAnsi="Arial" w:cs="Arial"/>
                <w:b/>
                <w:color w:val="005B82"/>
                <w:sz w:val="22"/>
              </w:rPr>
              <w:t xml:space="preserve">TABLE OF CONTENTS </w:t>
            </w:r>
          </w:ins>
        </w:p>
        <w:p w14:paraId="6D9931EB" w14:textId="77777777" w:rsidR="00EC5046" w:rsidRPr="007F7E2B" w:rsidRDefault="00EC5046">
          <w:pPr>
            <w:pStyle w:val="TOC1"/>
            <w:tabs>
              <w:tab w:val="right" w:leader="dot" w:pos="9352"/>
            </w:tabs>
            <w:rPr>
              <w:ins w:id="13101" w:author="V2" w:date="2025-04-14T14:19:00Z" w16du:dateUtc="2025-04-14T19:19:00Z"/>
            </w:rPr>
          </w:pPr>
          <w:ins w:id="13102" w:author="V2" w:date="2025-04-14T14:19:00Z" w16du:dateUtc="2025-04-14T19:19:00Z">
            <w:r w:rsidRPr="007F7E2B">
              <w:fldChar w:fldCharType="begin"/>
            </w:r>
            <w:r w:rsidRPr="007F7E2B">
              <w:instrText xml:space="preserve"> TOC \o "1-1" \h \z \u </w:instrText>
            </w:r>
            <w:r w:rsidRPr="007F7E2B">
              <w:fldChar w:fldCharType="separate"/>
            </w:r>
            <w:r>
              <w:fldChar w:fldCharType="begin"/>
            </w:r>
            <w:r>
              <w:instrText>HYPERLINK \l "_Toc7680" \h</w:instrText>
            </w:r>
            <w:r>
              <w:fldChar w:fldCharType="separate"/>
            </w:r>
            <w:r w:rsidRPr="007F7E2B">
              <w:t>1</w:t>
            </w:r>
            <w:r w:rsidRPr="007F7E2B">
              <w:rPr>
                <w:rFonts w:ascii="Arial" w:eastAsia="Arial" w:hAnsi="Arial" w:cs="Arial"/>
                <w:sz w:val="22"/>
              </w:rPr>
              <w:t xml:space="preserve">  </w:t>
            </w:r>
            <w:r w:rsidRPr="007F7E2B">
              <w:t>SOURCES</w:t>
            </w:r>
            <w:r w:rsidRPr="007F7E2B">
              <w:tab/>
            </w:r>
            <w:r w:rsidRPr="007F7E2B">
              <w:fldChar w:fldCharType="begin"/>
            </w:r>
            <w:r w:rsidRPr="007F7E2B">
              <w:instrText>PAGEREF _Toc7680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291CF571" w14:textId="77777777" w:rsidR="00EC5046" w:rsidRPr="007F7E2B" w:rsidRDefault="00EC5046">
          <w:pPr>
            <w:pStyle w:val="TOC1"/>
            <w:tabs>
              <w:tab w:val="right" w:leader="dot" w:pos="9352"/>
            </w:tabs>
            <w:rPr>
              <w:ins w:id="13103" w:author="V2" w:date="2025-04-14T14:19:00Z" w16du:dateUtc="2025-04-14T19:19:00Z"/>
            </w:rPr>
          </w:pPr>
          <w:ins w:id="13104" w:author="V2" w:date="2025-04-14T14:19:00Z" w16du:dateUtc="2025-04-14T19:19:00Z">
            <w:r>
              <w:fldChar w:fldCharType="begin"/>
            </w:r>
            <w:r>
              <w:instrText>HYPERLINK \l "_Toc7681" \h</w:instrText>
            </w:r>
            <w:r>
              <w:fldChar w:fldCharType="separate"/>
            </w:r>
            <w:r w:rsidRPr="007F7E2B">
              <w:t>2</w:t>
            </w:r>
            <w:r w:rsidRPr="007F7E2B">
              <w:rPr>
                <w:rFonts w:ascii="Arial" w:eastAsia="Arial" w:hAnsi="Arial" w:cs="Arial"/>
                <w:sz w:val="22"/>
              </w:rPr>
              <w:t xml:space="preserve">  </w:t>
            </w:r>
            <w:r w:rsidRPr="007F7E2B">
              <w:t>SUMMARY DESCRIPTION OF THE MODULE</w:t>
            </w:r>
            <w:r w:rsidRPr="007F7E2B">
              <w:tab/>
            </w:r>
            <w:r w:rsidRPr="007F7E2B">
              <w:fldChar w:fldCharType="begin"/>
            </w:r>
            <w:r w:rsidRPr="007F7E2B">
              <w:instrText>PAGEREF _Toc7681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5700A746" w14:textId="77777777" w:rsidR="00EC5046" w:rsidRPr="007F7E2B" w:rsidRDefault="00EC5046">
          <w:pPr>
            <w:pStyle w:val="TOC1"/>
            <w:tabs>
              <w:tab w:val="right" w:leader="dot" w:pos="9352"/>
            </w:tabs>
            <w:rPr>
              <w:ins w:id="13105" w:author="V2" w:date="2025-04-14T14:19:00Z" w16du:dateUtc="2025-04-14T19:19:00Z"/>
            </w:rPr>
          </w:pPr>
          <w:ins w:id="13106" w:author="V2" w:date="2025-04-14T14:19:00Z" w16du:dateUtc="2025-04-14T19:19:00Z">
            <w:r>
              <w:fldChar w:fldCharType="begin"/>
            </w:r>
            <w:r>
              <w:instrText>HYPERLINK \l "_Toc7682" \h</w:instrText>
            </w:r>
            <w:r>
              <w:fldChar w:fldCharType="separate"/>
            </w:r>
            <w:r w:rsidRPr="007F7E2B">
              <w:t>3</w:t>
            </w:r>
            <w:r w:rsidRPr="007F7E2B">
              <w:rPr>
                <w:rFonts w:ascii="Arial" w:eastAsia="Arial" w:hAnsi="Arial" w:cs="Arial"/>
                <w:sz w:val="22"/>
              </w:rPr>
              <w:t xml:space="preserve">  </w:t>
            </w:r>
            <w:r w:rsidRPr="007F7E2B">
              <w:t>DEFINITIONS</w:t>
            </w:r>
            <w:r w:rsidRPr="007F7E2B">
              <w:tab/>
            </w:r>
            <w:r w:rsidRPr="007F7E2B">
              <w:fldChar w:fldCharType="begin"/>
            </w:r>
            <w:r w:rsidRPr="007F7E2B">
              <w:instrText>PAGEREF _Toc7682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4F1DFD3F" w14:textId="77777777" w:rsidR="00EC5046" w:rsidRPr="007F7E2B" w:rsidRDefault="00EC5046">
          <w:pPr>
            <w:pStyle w:val="TOC1"/>
            <w:tabs>
              <w:tab w:val="right" w:leader="dot" w:pos="9352"/>
            </w:tabs>
            <w:rPr>
              <w:ins w:id="13107" w:author="V2" w:date="2025-04-14T14:19:00Z" w16du:dateUtc="2025-04-14T19:19:00Z"/>
            </w:rPr>
          </w:pPr>
          <w:ins w:id="13108" w:author="V2" w:date="2025-04-14T14:19:00Z" w16du:dateUtc="2025-04-14T19:19:00Z">
            <w:r>
              <w:fldChar w:fldCharType="begin"/>
            </w:r>
            <w:r>
              <w:instrText>HYPERLINK \l "_Toc7683" \h</w:instrText>
            </w:r>
            <w:r>
              <w:fldChar w:fldCharType="separate"/>
            </w:r>
            <w:r w:rsidRPr="007F7E2B">
              <w:t>4</w:t>
            </w:r>
            <w:r w:rsidRPr="007F7E2B">
              <w:rPr>
                <w:rFonts w:ascii="Arial" w:eastAsia="Arial" w:hAnsi="Arial" w:cs="Arial"/>
                <w:sz w:val="22"/>
              </w:rPr>
              <w:t xml:space="preserve">  </w:t>
            </w:r>
            <w:r w:rsidRPr="007F7E2B">
              <w:t>APPLICABILITY CONDITIONS</w:t>
            </w:r>
            <w:r w:rsidRPr="007F7E2B">
              <w:tab/>
            </w:r>
            <w:r w:rsidRPr="007F7E2B">
              <w:fldChar w:fldCharType="begin"/>
            </w:r>
            <w:r w:rsidRPr="007F7E2B">
              <w:instrText>PAGEREF _Toc7683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4C894B67" w14:textId="77777777" w:rsidR="00EC5046" w:rsidRPr="007F7E2B" w:rsidRDefault="00EC5046">
          <w:pPr>
            <w:pStyle w:val="TOC1"/>
            <w:tabs>
              <w:tab w:val="right" w:leader="dot" w:pos="9352"/>
            </w:tabs>
            <w:rPr>
              <w:ins w:id="13109" w:author="V2" w:date="2025-04-14T14:19:00Z" w16du:dateUtc="2025-04-14T19:19:00Z"/>
            </w:rPr>
          </w:pPr>
          <w:ins w:id="13110" w:author="V2" w:date="2025-04-14T14:19:00Z" w16du:dateUtc="2025-04-14T19:19:00Z">
            <w:r>
              <w:fldChar w:fldCharType="begin"/>
            </w:r>
            <w:r>
              <w:instrText>HYPERLINK \l "_Toc7684" \h</w:instrText>
            </w:r>
            <w:r>
              <w:fldChar w:fldCharType="separate"/>
            </w:r>
            <w:r w:rsidRPr="007F7E2B">
              <w:t>5</w:t>
            </w:r>
            <w:r w:rsidRPr="007F7E2B">
              <w:rPr>
                <w:rFonts w:ascii="Arial" w:eastAsia="Arial" w:hAnsi="Arial" w:cs="Arial"/>
                <w:sz w:val="22"/>
              </w:rPr>
              <w:t xml:space="preserve">  </w:t>
            </w:r>
            <w:r w:rsidRPr="007F7E2B">
              <w:t>PROCEDURES</w:t>
            </w:r>
            <w:r w:rsidRPr="007F7E2B">
              <w:tab/>
            </w:r>
            <w:r w:rsidRPr="007F7E2B">
              <w:fldChar w:fldCharType="begin"/>
            </w:r>
            <w:r w:rsidRPr="007F7E2B">
              <w:instrText>PAGEREF _Toc7684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4A1E8F60" w14:textId="77777777" w:rsidR="00EC5046" w:rsidRPr="007F7E2B" w:rsidRDefault="00EC5046">
          <w:pPr>
            <w:pStyle w:val="TOC1"/>
            <w:tabs>
              <w:tab w:val="right" w:leader="dot" w:pos="9352"/>
            </w:tabs>
            <w:rPr>
              <w:ins w:id="13111" w:author="V2" w:date="2025-04-14T14:19:00Z" w16du:dateUtc="2025-04-14T19:19:00Z"/>
            </w:rPr>
          </w:pPr>
          <w:ins w:id="13112" w:author="V2" w:date="2025-04-14T14:19:00Z" w16du:dateUtc="2025-04-14T19:19:00Z">
            <w:r>
              <w:fldChar w:fldCharType="begin"/>
            </w:r>
            <w:r>
              <w:instrText>HYPERLINK \l "_Toc7685" \h</w:instrText>
            </w:r>
            <w:r>
              <w:fldChar w:fldCharType="separate"/>
            </w:r>
            <w:r w:rsidRPr="007F7E2B">
              <w:t>6</w:t>
            </w:r>
            <w:r w:rsidRPr="007F7E2B">
              <w:rPr>
                <w:rFonts w:ascii="Arial" w:eastAsia="Arial" w:hAnsi="Arial" w:cs="Arial"/>
                <w:sz w:val="22"/>
              </w:rPr>
              <w:t xml:space="preserve">  </w:t>
            </w:r>
            <w:r w:rsidRPr="007F7E2B">
              <w:t>PARAMETERS</w:t>
            </w:r>
            <w:r w:rsidRPr="007F7E2B">
              <w:tab/>
            </w:r>
            <w:r w:rsidRPr="007F7E2B">
              <w:fldChar w:fldCharType="begin"/>
            </w:r>
            <w:r w:rsidRPr="007F7E2B">
              <w:instrText>PAGEREF _Toc7685 \h</w:instrText>
            </w:r>
            <w:r w:rsidRPr="007F7E2B">
              <w:fldChar w:fldCharType="separate"/>
            </w:r>
            <w:r w:rsidRPr="007F7E2B">
              <w:rPr>
                <w:rFonts w:ascii="Arial" w:eastAsia="Arial" w:hAnsi="Arial" w:cs="Arial"/>
                <w:color w:val="000000"/>
                <w:sz w:val="20"/>
              </w:rPr>
              <w:t xml:space="preserve">5 </w:t>
            </w:r>
            <w:r w:rsidRPr="007F7E2B">
              <w:fldChar w:fldCharType="end"/>
            </w:r>
            <w:r>
              <w:fldChar w:fldCharType="end"/>
            </w:r>
          </w:ins>
        </w:p>
        <w:p w14:paraId="116F315E" w14:textId="77777777" w:rsidR="00EC5046" w:rsidRPr="007F7E2B" w:rsidRDefault="00EC5046">
          <w:pPr>
            <w:pStyle w:val="TOC1"/>
            <w:tabs>
              <w:tab w:val="right" w:leader="dot" w:pos="9352"/>
            </w:tabs>
            <w:rPr>
              <w:ins w:id="13113" w:author="V2" w:date="2025-04-14T14:19:00Z" w16du:dateUtc="2025-04-14T19:19:00Z"/>
            </w:rPr>
          </w:pPr>
          <w:ins w:id="13114" w:author="V2" w:date="2025-04-14T14:19:00Z" w16du:dateUtc="2025-04-14T19:19:00Z">
            <w:r>
              <w:fldChar w:fldCharType="begin"/>
            </w:r>
            <w:r>
              <w:instrText>HYPERLINK \l "_Toc7686" \h</w:instrText>
            </w:r>
            <w:r>
              <w:fldChar w:fldCharType="separate"/>
            </w:r>
            <w:r w:rsidRPr="007F7E2B">
              <w:t>7</w:t>
            </w:r>
            <w:r w:rsidRPr="007F7E2B">
              <w:rPr>
                <w:rFonts w:ascii="Arial" w:eastAsia="Arial" w:hAnsi="Arial" w:cs="Arial"/>
                <w:sz w:val="22"/>
              </w:rPr>
              <w:t xml:space="preserve">  </w:t>
            </w:r>
            <w:r w:rsidRPr="007F7E2B">
              <w:t>REFERENCES AND OTHER INFORMATION</w:t>
            </w:r>
            <w:r w:rsidRPr="007F7E2B">
              <w:tab/>
            </w:r>
            <w:r w:rsidRPr="007F7E2B">
              <w:fldChar w:fldCharType="begin"/>
            </w:r>
            <w:r w:rsidRPr="007F7E2B">
              <w:instrText>PAGEREF _Toc7686 \h</w:instrText>
            </w:r>
            <w:r w:rsidRPr="007F7E2B">
              <w:fldChar w:fldCharType="separate"/>
            </w:r>
            <w:r w:rsidRPr="007F7E2B">
              <w:rPr>
                <w:rFonts w:ascii="Arial" w:eastAsia="Arial" w:hAnsi="Arial" w:cs="Arial"/>
                <w:color w:val="000000"/>
                <w:sz w:val="20"/>
              </w:rPr>
              <w:t xml:space="preserve">5 </w:t>
            </w:r>
            <w:r w:rsidRPr="007F7E2B">
              <w:fldChar w:fldCharType="end"/>
            </w:r>
            <w:r>
              <w:fldChar w:fldCharType="end"/>
            </w:r>
          </w:ins>
        </w:p>
        <w:p w14:paraId="71C58E4E" w14:textId="77777777" w:rsidR="00EC5046" w:rsidRPr="007F7E2B" w:rsidRDefault="00EC5046">
          <w:pPr>
            <w:rPr>
              <w:ins w:id="13115" w:author="V2" w:date="2025-04-14T14:19:00Z" w16du:dateUtc="2025-04-14T19:19:00Z"/>
            </w:rPr>
          </w:pPr>
          <w:ins w:id="13116" w:author="V2" w:date="2025-04-14T14:19:00Z" w16du:dateUtc="2025-04-14T19:19:00Z">
            <w:r w:rsidRPr="007F7E2B">
              <w:fldChar w:fldCharType="end"/>
            </w:r>
          </w:ins>
        </w:p>
      </w:sdtContent>
    </w:sdt>
    <w:p w14:paraId="42F13827" w14:textId="77777777" w:rsidR="00EC5046" w:rsidRPr="007F7E2B" w:rsidRDefault="00EC5046">
      <w:pPr>
        <w:spacing w:line="259" w:lineRule="auto"/>
        <w:ind w:left="720"/>
        <w:rPr>
          <w:ins w:id="13117" w:author="V2" w:date="2025-04-14T14:19:00Z" w16du:dateUtc="2025-04-14T19:19:00Z"/>
        </w:rPr>
      </w:pPr>
      <w:ins w:id="13118" w:author="V2" w:date="2025-04-14T14:19:00Z" w16du:dateUtc="2025-04-14T19:19:00Z">
        <w:r w:rsidRPr="007F7E2B">
          <w:t xml:space="preserve"> </w:t>
        </w:r>
        <w:r w:rsidRPr="007F7E2B">
          <w:br w:type="page"/>
        </w:r>
      </w:ins>
    </w:p>
    <w:p w14:paraId="3B0406B6" w14:textId="77777777" w:rsidR="00EC5046" w:rsidRPr="007F7E2B" w:rsidRDefault="00EC5046" w:rsidP="006D6ACB">
      <w:pPr>
        <w:pStyle w:val="Heading1"/>
        <w:spacing w:before="0" w:after="260" w:line="259" w:lineRule="auto"/>
        <w:ind w:left="705" w:hanging="720"/>
        <w:rPr>
          <w:ins w:id="13119" w:author="V2" w:date="2025-04-14T14:19:00Z" w16du:dateUtc="2025-04-14T19:19:00Z"/>
        </w:rPr>
      </w:pPr>
      <w:bookmarkStart w:id="13120" w:name="_Toc174616163"/>
      <w:bookmarkStart w:id="13121" w:name="_Toc174616579"/>
      <w:bookmarkStart w:id="13122" w:name="_Toc180594304"/>
      <w:bookmarkStart w:id="13123" w:name="_Toc180594711"/>
      <w:bookmarkStart w:id="13124" w:name="_Toc7680"/>
      <w:ins w:id="13125" w:author="V2" w:date="2025-04-14T14:19:00Z" w16du:dateUtc="2025-04-14T19:19:00Z">
        <w:r w:rsidRPr="007F7E2B">
          <w:t>SOURCES</w:t>
        </w:r>
        <w:bookmarkEnd w:id="13120"/>
        <w:bookmarkEnd w:id="13121"/>
        <w:bookmarkEnd w:id="13122"/>
        <w:bookmarkEnd w:id="13123"/>
        <w:r w:rsidRPr="007F7E2B">
          <w:t xml:space="preserve"> </w:t>
        </w:r>
        <w:bookmarkEnd w:id="13124"/>
      </w:ins>
    </w:p>
    <w:p w14:paraId="24824617" w14:textId="77777777" w:rsidR="00EC5046" w:rsidRPr="007F7E2B" w:rsidRDefault="00EC5046">
      <w:pPr>
        <w:spacing w:after="210"/>
        <w:ind w:left="-5"/>
        <w:rPr>
          <w:ins w:id="13126" w:author="V2" w:date="2025-04-14T14:19:00Z" w16du:dateUtc="2025-04-14T19:19:00Z"/>
        </w:rPr>
      </w:pPr>
      <w:ins w:id="13127" w:author="V2" w:date="2025-04-14T14:19:00Z" w16du:dateUtc="2025-04-14T19:19:00Z">
        <w:r w:rsidRPr="007F7E2B">
          <w:t xml:space="preserve">None </w:t>
        </w:r>
      </w:ins>
    </w:p>
    <w:p w14:paraId="34C7AF42" w14:textId="77777777" w:rsidR="00EC5046" w:rsidRPr="007F7E2B" w:rsidRDefault="00EC5046">
      <w:pPr>
        <w:spacing w:after="70" w:line="259" w:lineRule="auto"/>
        <w:ind w:left="720"/>
        <w:rPr>
          <w:ins w:id="13128" w:author="V2" w:date="2025-04-14T14:19:00Z" w16du:dateUtc="2025-04-14T19:19:00Z"/>
        </w:rPr>
      </w:pPr>
      <w:ins w:id="13129" w:author="V2" w:date="2025-04-14T14:19:00Z" w16du:dateUtc="2025-04-14T19:19:00Z">
        <w:r w:rsidRPr="007F7E2B">
          <w:t xml:space="preserve"> </w:t>
        </w:r>
      </w:ins>
    </w:p>
    <w:p w14:paraId="6B9B34B7" w14:textId="77777777" w:rsidR="00EC5046" w:rsidRPr="007F7E2B" w:rsidRDefault="00EC5046" w:rsidP="006D6ACB">
      <w:pPr>
        <w:pStyle w:val="Heading1"/>
        <w:spacing w:before="0" w:after="260" w:line="259" w:lineRule="auto"/>
        <w:ind w:left="705" w:hanging="720"/>
        <w:rPr>
          <w:ins w:id="13130" w:author="V2" w:date="2025-04-14T14:19:00Z" w16du:dateUtc="2025-04-14T19:19:00Z"/>
        </w:rPr>
      </w:pPr>
      <w:bookmarkStart w:id="13131" w:name="_Toc174616164"/>
      <w:bookmarkStart w:id="13132" w:name="_Toc174616580"/>
      <w:bookmarkStart w:id="13133" w:name="_Toc180594305"/>
      <w:bookmarkStart w:id="13134" w:name="_Toc180594712"/>
      <w:bookmarkStart w:id="13135" w:name="_Toc7681"/>
      <w:ins w:id="13136" w:author="V2" w:date="2025-04-14T14:19:00Z" w16du:dateUtc="2025-04-14T19:19:00Z">
        <w:r w:rsidRPr="007F7E2B">
          <w:t>SUMMARY DESCRIPTION OF THE MODULE</w:t>
        </w:r>
        <w:bookmarkEnd w:id="13131"/>
        <w:bookmarkEnd w:id="13132"/>
        <w:bookmarkEnd w:id="13133"/>
        <w:bookmarkEnd w:id="13134"/>
        <w:r w:rsidRPr="007F7E2B">
          <w:t xml:space="preserve"> </w:t>
        </w:r>
        <w:bookmarkEnd w:id="13135"/>
      </w:ins>
    </w:p>
    <w:p w14:paraId="3C424418" w14:textId="77777777" w:rsidR="00EC5046" w:rsidRPr="007F7E2B" w:rsidRDefault="00EC5046">
      <w:pPr>
        <w:ind w:left="-5"/>
        <w:rPr>
          <w:ins w:id="13137" w:author="V2" w:date="2025-04-14T14:19:00Z" w16du:dateUtc="2025-04-14T19:19:00Z"/>
        </w:rPr>
      </w:pPr>
      <w:ins w:id="13138" w:author="V2" w:date="2025-04-14T14:19:00Z" w16du:dateUtc="2025-04-14T19:19:00Z">
        <w:r w:rsidRPr="007F7E2B">
          <w:t xml:space="preserve">This module provides options for quantifying the amount of annual wood harvest occurring within the project area on an annual basis. </w:t>
        </w:r>
      </w:ins>
    </w:p>
    <w:p w14:paraId="553B310C" w14:textId="77777777" w:rsidR="00EC5046" w:rsidRPr="007F7E2B" w:rsidRDefault="00EC5046">
      <w:pPr>
        <w:spacing w:line="259" w:lineRule="auto"/>
        <w:rPr>
          <w:ins w:id="13139" w:author="V2" w:date="2025-04-14T14:19:00Z" w16du:dateUtc="2025-04-14T19:19:00Z"/>
        </w:rPr>
      </w:pPr>
      <w:ins w:id="13140" w:author="V2" w:date="2025-04-14T14:19:00Z" w16du:dateUtc="2025-04-14T19:19:00Z">
        <w:r w:rsidRPr="007F7E2B">
          <w:t xml:space="preserve"> </w:t>
        </w:r>
      </w:ins>
    </w:p>
    <w:p w14:paraId="5AD57B84" w14:textId="77777777" w:rsidR="00EC5046" w:rsidRPr="007F7E2B" w:rsidRDefault="00EC5046">
      <w:pPr>
        <w:spacing w:after="37" w:line="259" w:lineRule="auto"/>
        <w:ind w:left="720"/>
        <w:rPr>
          <w:ins w:id="13141" w:author="V2" w:date="2025-04-14T14:19:00Z" w16du:dateUtc="2025-04-14T19:19:00Z"/>
        </w:rPr>
      </w:pPr>
      <w:ins w:id="13142" w:author="V2" w:date="2025-04-14T14:19:00Z" w16du:dateUtc="2025-04-14T19:19:00Z">
        <w:r w:rsidRPr="007F7E2B">
          <w:t xml:space="preserve"> </w:t>
        </w:r>
      </w:ins>
    </w:p>
    <w:p w14:paraId="4AF04ED8" w14:textId="77777777" w:rsidR="00EC5046" w:rsidRPr="007F7E2B" w:rsidRDefault="00EC5046" w:rsidP="006D6ACB">
      <w:pPr>
        <w:pStyle w:val="Heading1"/>
        <w:spacing w:before="0" w:after="260" w:line="259" w:lineRule="auto"/>
        <w:ind w:left="705" w:hanging="720"/>
        <w:rPr>
          <w:ins w:id="13143" w:author="V2" w:date="2025-04-14T14:19:00Z" w16du:dateUtc="2025-04-14T19:19:00Z"/>
        </w:rPr>
      </w:pPr>
      <w:bookmarkStart w:id="13144" w:name="_Toc174616165"/>
      <w:bookmarkStart w:id="13145" w:name="_Toc174616581"/>
      <w:bookmarkStart w:id="13146" w:name="_Toc180594306"/>
      <w:bookmarkStart w:id="13147" w:name="_Toc180594713"/>
      <w:bookmarkStart w:id="13148" w:name="_Toc7682"/>
      <w:ins w:id="13149" w:author="V2" w:date="2025-04-14T14:19:00Z" w16du:dateUtc="2025-04-14T19:19:00Z">
        <w:r w:rsidRPr="007F7E2B">
          <w:t>DEFINITIONS</w:t>
        </w:r>
        <w:bookmarkEnd w:id="13144"/>
        <w:bookmarkEnd w:id="13145"/>
        <w:bookmarkEnd w:id="13146"/>
        <w:bookmarkEnd w:id="13147"/>
        <w:r w:rsidRPr="007F7E2B">
          <w:t xml:space="preserve"> </w:t>
        </w:r>
        <w:bookmarkEnd w:id="13148"/>
      </w:ins>
    </w:p>
    <w:tbl>
      <w:tblPr>
        <w:tblStyle w:val="TableGrid0"/>
        <w:tblW w:w="9213" w:type="dxa"/>
        <w:tblInd w:w="0" w:type="dxa"/>
        <w:tblLook w:val="04A0" w:firstRow="1" w:lastRow="0" w:firstColumn="1" w:lastColumn="0" w:noHBand="0" w:noVBand="1"/>
      </w:tblPr>
      <w:tblGrid>
        <w:gridCol w:w="2114"/>
        <w:gridCol w:w="7099"/>
      </w:tblGrid>
      <w:tr w:rsidR="00EC5046" w:rsidRPr="007F7E2B" w14:paraId="518E424B" w14:textId="77777777">
        <w:trPr>
          <w:trHeight w:val="630"/>
          <w:ins w:id="13150" w:author="V2" w:date="2025-04-14T14:19:00Z" w16du:dateUtc="2025-04-14T19:19:00Z"/>
        </w:trPr>
        <w:tc>
          <w:tcPr>
            <w:tcW w:w="2114" w:type="dxa"/>
            <w:tcBorders>
              <w:top w:val="nil"/>
              <w:left w:val="nil"/>
              <w:bottom w:val="nil"/>
              <w:right w:val="nil"/>
            </w:tcBorders>
          </w:tcPr>
          <w:p w14:paraId="000D90C9" w14:textId="77777777" w:rsidR="00EC5046" w:rsidRPr="007F7E2B" w:rsidRDefault="00EC5046">
            <w:pPr>
              <w:spacing w:line="259" w:lineRule="auto"/>
              <w:rPr>
                <w:ins w:id="13151" w:author="V2" w:date="2025-04-14T14:19:00Z" w16du:dateUtc="2025-04-14T19:19:00Z"/>
              </w:rPr>
            </w:pPr>
            <w:ins w:id="13152" w:author="V2" w:date="2025-04-14T14:19:00Z" w16du:dateUtc="2025-04-14T19:19:00Z">
              <w:r w:rsidRPr="007F7E2B">
                <w:rPr>
                  <w:rFonts w:ascii="Arial" w:eastAsia="Arial" w:hAnsi="Arial" w:cs="Arial"/>
                  <w:b/>
                </w:rPr>
                <w:t xml:space="preserve">Agent: </w:t>
              </w:r>
            </w:ins>
          </w:p>
        </w:tc>
        <w:tc>
          <w:tcPr>
            <w:tcW w:w="7099" w:type="dxa"/>
            <w:tcBorders>
              <w:top w:val="nil"/>
              <w:left w:val="nil"/>
              <w:bottom w:val="nil"/>
              <w:right w:val="nil"/>
            </w:tcBorders>
          </w:tcPr>
          <w:p w14:paraId="23781A1B" w14:textId="77777777" w:rsidR="00EC5046" w:rsidRPr="007F7E2B" w:rsidRDefault="00EC5046">
            <w:pPr>
              <w:spacing w:line="259" w:lineRule="auto"/>
              <w:ind w:left="12"/>
              <w:jc w:val="both"/>
              <w:rPr>
                <w:ins w:id="13153" w:author="V2" w:date="2025-04-14T14:19:00Z" w16du:dateUtc="2025-04-14T19:19:00Z"/>
              </w:rPr>
            </w:pPr>
            <w:ins w:id="13154" w:author="V2" w:date="2025-04-14T14:19:00Z" w16du:dateUtc="2025-04-14T19:19:00Z">
              <w:r w:rsidRPr="007F7E2B">
                <w:t xml:space="preserve">A person or organization undertaking actions which impact the management of carbon pools and emissions. </w:t>
              </w:r>
            </w:ins>
          </w:p>
        </w:tc>
      </w:tr>
      <w:tr w:rsidR="00EC5046" w:rsidRPr="007F7E2B" w14:paraId="625AA027" w14:textId="77777777">
        <w:trPr>
          <w:trHeight w:val="768"/>
          <w:ins w:id="13155" w:author="V2" w:date="2025-04-14T14:19:00Z" w16du:dateUtc="2025-04-14T19:19:00Z"/>
        </w:trPr>
        <w:tc>
          <w:tcPr>
            <w:tcW w:w="2114" w:type="dxa"/>
            <w:tcBorders>
              <w:top w:val="nil"/>
              <w:left w:val="nil"/>
              <w:bottom w:val="nil"/>
              <w:right w:val="nil"/>
            </w:tcBorders>
            <w:vAlign w:val="center"/>
          </w:tcPr>
          <w:p w14:paraId="59921F78" w14:textId="77777777" w:rsidR="00EC5046" w:rsidRPr="007F7E2B" w:rsidRDefault="00EC5046">
            <w:pPr>
              <w:spacing w:line="259" w:lineRule="auto"/>
              <w:rPr>
                <w:ins w:id="13156" w:author="V2" w:date="2025-04-14T14:19:00Z" w16du:dateUtc="2025-04-14T19:19:00Z"/>
              </w:rPr>
            </w:pPr>
            <w:ins w:id="13157" w:author="V2" w:date="2025-04-14T14:19:00Z" w16du:dateUtc="2025-04-14T19:19:00Z">
              <w:r w:rsidRPr="007F7E2B">
                <w:rPr>
                  <w:rFonts w:ascii="Arial" w:eastAsia="Arial" w:hAnsi="Arial" w:cs="Arial"/>
                  <w:b/>
                </w:rPr>
                <w:t xml:space="preserve">Complete Harvest Inventory: </w:t>
              </w:r>
            </w:ins>
          </w:p>
        </w:tc>
        <w:tc>
          <w:tcPr>
            <w:tcW w:w="7099" w:type="dxa"/>
            <w:tcBorders>
              <w:top w:val="nil"/>
              <w:left w:val="nil"/>
              <w:bottom w:val="nil"/>
              <w:right w:val="nil"/>
            </w:tcBorders>
          </w:tcPr>
          <w:p w14:paraId="55CE31D5" w14:textId="77777777" w:rsidR="00EC5046" w:rsidRPr="007F7E2B" w:rsidRDefault="00EC5046">
            <w:pPr>
              <w:spacing w:line="259" w:lineRule="auto"/>
              <w:ind w:left="12"/>
              <w:rPr>
                <w:ins w:id="13158" w:author="V2" w:date="2025-04-14T14:19:00Z" w16du:dateUtc="2025-04-14T19:19:00Z"/>
              </w:rPr>
            </w:pPr>
            <w:ins w:id="13159" w:author="V2" w:date="2025-04-14T14:19:00Z" w16du:dateUtc="2025-04-14T19:19:00Z">
              <w:r w:rsidRPr="007F7E2B">
                <w:t xml:space="preserve">Inventory of wood products based on the knowledge of total harvest. </w:t>
              </w:r>
            </w:ins>
          </w:p>
        </w:tc>
      </w:tr>
      <w:tr w:rsidR="00EC5046" w:rsidRPr="007F7E2B" w14:paraId="0DC81C69" w14:textId="77777777">
        <w:trPr>
          <w:trHeight w:val="769"/>
          <w:ins w:id="13160" w:author="V2" w:date="2025-04-14T14:19:00Z" w16du:dateUtc="2025-04-14T19:19:00Z"/>
        </w:trPr>
        <w:tc>
          <w:tcPr>
            <w:tcW w:w="2114" w:type="dxa"/>
            <w:tcBorders>
              <w:top w:val="nil"/>
              <w:left w:val="nil"/>
              <w:bottom w:val="nil"/>
              <w:right w:val="nil"/>
            </w:tcBorders>
            <w:vAlign w:val="center"/>
          </w:tcPr>
          <w:p w14:paraId="49BEE7F6" w14:textId="77777777" w:rsidR="00EC5046" w:rsidRPr="007F7E2B" w:rsidRDefault="00EC5046">
            <w:pPr>
              <w:spacing w:line="259" w:lineRule="auto"/>
              <w:rPr>
                <w:ins w:id="13161" w:author="V2" w:date="2025-04-14T14:19:00Z" w16du:dateUtc="2025-04-14T19:19:00Z"/>
              </w:rPr>
            </w:pPr>
            <w:ins w:id="13162" w:author="V2" w:date="2025-04-14T14:19:00Z" w16du:dateUtc="2025-04-14T19:19:00Z">
              <w:r w:rsidRPr="007F7E2B">
                <w:rPr>
                  <w:rFonts w:ascii="Arial" w:eastAsia="Arial" w:hAnsi="Arial" w:cs="Arial"/>
                  <w:b/>
                </w:rPr>
                <w:t xml:space="preserve">Partial Harvest Inventory: </w:t>
              </w:r>
            </w:ins>
          </w:p>
        </w:tc>
        <w:tc>
          <w:tcPr>
            <w:tcW w:w="7099" w:type="dxa"/>
            <w:tcBorders>
              <w:top w:val="nil"/>
              <w:left w:val="nil"/>
              <w:bottom w:val="nil"/>
              <w:right w:val="nil"/>
            </w:tcBorders>
            <w:vAlign w:val="center"/>
          </w:tcPr>
          <w:p w14:paraId="3BD5A282" w14:textId="77777777" w:rsidR="00EC5046" w:rsidRPr="007F7E2B" w:rsidRDefault="00EC5046">
            <w:pPr>
              <w:spacing w:line="259" w:lineRule="auto"/>
              <w:ind w:left="12"/>
              <w:jc w:val="both"/>
              <w:rPr>
                <w:ins w:id="13163" w:author="V2" w:date="2025-04-14T14:19:00Z" w16du:dateUtc="2025-04-14T19:19:00Z"/>
              </w:rPr>
            </w:pPr>
            <w:ins w:id="13164" w:author="V2" w:date="2025-04-14T14:19:00Z" w16du:dateUtc="2025-04-14T19:19:00Z">
              <w:r w:rsidRPr="007F7E2B">
                <w:t xml:space="preserve">Inventory of wood products based on known fraction of total harvest. Known fraction can be used to extrapolate to total harvest. </w:t>
              </w:r>
            </w:ins>
          </w:p>
        </w:tc>
      </w:tr>
      <w:tr w:rsidR="00EC5046" w:rsidRPr="007F7E2B" w14:paraId="61A46C71" w14:textId="77777777">
        <w:trPr>
          <w:trHeight w:val="770"/>
          <w:ins w:id="13165" w:author="V2" w:date="2025-04-14T14:19:00Z" w16du:dateUtc="2025-04-14T19:19:00Z"/>
        </w:trPr>
        <w:tc>
          <w:tcPr>
            <w:tcW w:w="2114" w:type="dxa"/>
            <w:tcBorders>
              <w:top w:val="nil"/>
              <w:left w:val="nil"/>
              <w:bottom w:val="nil"/>
              <w:right w:val="nil"/>
            </w:tcBorders>
          </w:tcPr>
          <w:p w14:paraId="50F6B10D" w14:textId="77777777" w:rsidR="00EC5046" w:rsidRPr="007F7E2B" w:rsidRDefault="00EC5046">
            <w:pPr>
              <w:spacing w:line="259" w:lineRule="auto"/>
              <w:rPr>
                <w:ins w:id="13166" w:author="V2" w:date="2025-04-14T14:19:00Z" w16du:dateUtc="2025-04-14T19:19:00Z"/>
              </w:rPr>
            </w:pPr>
            <w:ins w:id="13167" w:author="V2" w:date="2025-04-14T14:19:00Z" w16du:dateUtc="2025-04-14T19:19:00Z">
              <w:r w:rsidRPr="007F7E2B">
                <w:rPr>
                  <w:rFonts w:ascii="Arial" w:eastAsia="Arial" w:hAnsi="Arial" w:cs="Arial"/>
                  <w:b/>
                </w:rPr>
                <w:t xml:space="preserve">Project Area: </w:t>
              </w:r>
            </w:ins>
          </w:p>
        </w:tc>
        <w:tc>
          <w:tcPr>
            <w:tcW w:w="7099" w:type="dxa"/>
            <w:tcBorders>
              <w:top w:val="nil"/>
              <w:left w:val="nil"/>
              <w:bottom w:val="nil"/>
              <w:right w:val="nil"/>
            </w:tcBorders>
            <w:vAlign w:val="center"/>
          </w:tcPr>
          <w:p w14:paraId="22F30F73" w14:textId="77777777" w:rsidR="00EC5046" w:rsidRPr="007F7E2B" w:rsidRDefault="00EC5046">
            <w:pPr>
              <w:spacing w:line="259" w:lineRule="auto"/>
              <w:ind w:left="12"/>
              <w:jc w:val="both"/>
              <w:rPr>
                <w:ins w:id="13168" w:author="V2" w:date="2025-04-14T14:19:00Z" w16du:dateUtc="2025-04-14T19:19:00Z"/>
              </w:rPr>
            </w:pPr>
            <w:ins w:id="13169" w:author="V2" w:date="2025-04-14T14:19:00Z" w16du:dateUtc="2025-04-14T19:19:00Z">
              <w:r w:rsidRPr="007F7E2B">
                <w:t xml:space="preserve">The area or areas of land on which the project proponent will undertake the project activities </w:t>
              </w:r>
            </w:ins>
          </w:p>
        </w:tc>
      </w:tr>
      <w:tr w:rsidR="00EC5046" w:rsidRPr="007F7E2B" w14:paraId="73438A85" w14:textId="77777777">
        <w:trPr>
          <w:trHeight w:val="890"/>
          <w:ins w:id="13170" w:author="V2" w:date="2025-04-14T14:19:00Z" w16du:dateUtc="2025-04-14T19:19:00Z"/>
        </w:trPr>
        <w:tc>
          <w:tcPr>
            <w:tcW w:w="2114" w:type="dxa"/>
            <w:tcBorders>
              <w:top w:val="nil"/>
              <w:left w:val="nil"/>
              <w:bottom w:val="nil"/>
              <w:right w:val="nil"/>
            </w:tcBorders>
            <w:vAlign w:val="bottom"/>
          </w:tcPr>
          <w:p w14:paraId="7BE117B2" w14:textId="77777777" w:rsidR="00EC5046" w:rsidRPr="007F7E2B" w:rsidRDefault="00EC5046">
            <w:pPr>
              <w:spacing w:line="259" w:lineRule="auto"/>
              <w:ind w:right="140"/>
              <w:rPr>
                <w:ins w:id="13171" w:author="V2" w:date="2025-04-14T14:19:00Z" w16du:dateUtc="2025-04-14T19:19:00Z"/>
              </w:rPr>
            </w:pPr>
            <w:ins w:id="13172" w:author="V2" w:date="2025-04-14T14:19:00Z" w16du:dateUtc="2025-04-14T19:19:00Z">
              <w:r w:rsidRPr="007F7E2B">
                <w:rPr>
                  <w:rFonts w:ascii="Arial" w:eastAsia="Arial" w:hAnsi="Arial" w:cs="Arial"/>
                  <w:b/>
                </w:rPr>
                <w:t xml:space="preserve">Remote Sensing and Forest Inventory: </w:t>
              </w:r>
            </w:ins>
          </w:p>
        </w:tc>
        <w:tc>
          <w:tcPr>
            <w:tcW w:w="7099" w:type="dxa"/>
            <w:tcBorders>
              <w:top w:val="nil"/>
              <w:left w:val="nil"/>
              <w:bottom w:val="nil"/>
              <w:right w:val="nil"/>
            </w:tcBorders>
          </w:tcPr>
          <w:p w14:paraId="0556F00B" w14:textId="77777777" w:rsidR="00EC5046" w:rsidRPr="007F7E2B" w:rsidRDefault="00EC5046">
            <w:pPr>
              <w:spacing w:line="259" w:lineRule="auto"/>
              <w:ind w:left="12"/>
              <w:jc w:val="both"/>
              <w:rPr>
                <w:ins w:id="13173" w:author="V2" w:date="2025-04-14T14:19:00Z" w16du:dateUtc="2025-04-14T19:19:00Z"/>
              </w:rPr>
            </w:pPr>
            <w:ins w:id="13174" w:author="V2" w:date="2025-04-14T14:19:00Z" w16du:dateUtc="2025-04-14T19:19:00Z">
              <w:r w:rsidRPr="007F7E2B">
                <w:t xml:space="preserve">Inventory of wood biomass harvested using remote sensing and forest inventory data. </w:t>
              </w:r>
            </w:ins>
          </w:p>
        </w:tc>
      </w:tr>
    </w:tbl>
    <w:p w14:paraId="0125F6D3" w14:textId="77777777" w:rsidR="00EC5046" w:rsidRPr="007F7E2B" w:rsidRDefault="00EC5046">
      <w:pPr>
        <w:spacing w:after="249" w:line="259" w:lineRule="auto"/>
        <w:rPr>
          <w:ins w:id="13175" w:author="V2" w:date="2025-04-14T14:19:00Z" w16du:dateUtc="2025-04-14T19:19:00Z"/>
        </w:rPr>
      </w:pPr>
      <w:ins w:id="13176" w:author="V2" w:date="2025-04-14T14:19:00Z" w16du:dateUtc="2025-04-14T19:19:00Z">
        <w:r w:rsidRPr="007F7E2B">
          <w:rPr>
            <w:sz w:val="22"/>
          </w:rPr>
          <w:t xml:space="preserve"> </w:t>
        </w:r>
      </w:ins>
    </w:p>
    <w:p w14:paraId="287A9C59" w14:textId="77777777" w:rsidR="00EC5046" w:rsidRPr="007F7E2B" w:rsidRDefault="00EC5046" w:rsidP="006D6ACB">
      <w:pPr>
        <w:pStyle w:val="Heading1"/>
        <w:spacing w:before="0" w:after="260" w:line="259" w:lineRule="auto"/>
        <w:ind w:left="705" w:hanging="720"/>
        <w:rPr>
          <w:ins w:id="13177" w:author="V2" w:date="2025-04-14T14:19:00Z" w16du:dateUtc="2025-04-14T19:19:00Z"/>
        </w:rPr>
      </w:pPr>
      <w:bookmarkStart w:id="13178" w:name="_Toc174616166"/>
      <w:bookmarkStart w:id="13179" w:name="_Toc174616582"/>
      <w:bookmarkStart w:id="13180" w:name="_Toc180594307"/>
      <w:bookmarkStart w:id="13181" w:name="_Toc180594714"/>
      <w:bookmarkStart w:id="13182" w:name="_Toc7683"/>
      <w:ins w:id="13183" w:author="V2" w:date="2025-04-14T14:19:00Z" w16du:dateUtc="2025-04-14T19:19:00Z">
        <w:r w:rsidRPr="007F7E2B">
          <w:t>APPLICABILITY CONDITIONS</w:t>
        </w:r>
        <w:bookmarkEnd w:id="13178"/>
        <w:bookmarkEnd w:id="13179"/>
        <w:bookmarkEnd w:id="13180"/>
        <w:bookmarkEnd w:id="13181"/>
        <w:r w:rsidRPr="007F7E2B">
          <w:t xml:space="preserve"> </w:t>
        </w:r>
        <w:bookmarkEnd w:id="13182"/>
      </w:ins>
    </w:p>
    <w:p w14:paraId="02CCD5CF" w14:textId="77777777" w:rsidR="00EC5046" w:rsidRPr="007F7E2B" w:rsidRDefault="00EC5046">
      <w:pPr>
        <w:ind w:left="-5"/>
        <w:rPr>
          <w:ins w:id="13184" w:author="V2" w:date="2025-04-14T14:19:00Z" w16du:dateUtc="2025-04-14T19:19:00Z"/>
        </w:rPr>
      </w:pPr>
      <w:ins w:id="13185" w:author="V2" w:date="2025-04-14T14:19:00Z" w16du:dateUtc="2025-04-14T19:19:00Z">
        <w:r w:rsidRPr="007F7E2B">
          <w:t xml:space="preserve">None  </w:t>
        </w:r>
      </w:ins>
    </w:p>
    <w:p w14:paraId="07330C27" w14:textId="77777777" w:rsidR="00EC5046" w:rsidRPr="007F7E2B" w:rsidRDefault="00EC5046">
      <w:pPr>
        <w:spacing w:after="2" w:line="259" w:lineRule="auto"/>
        <w:rPr>
          <w:ins w:id="13186" w:author="V2" w:date="2025-04-14T14:19:00Z" w16du:dateUtc="2025-04-14T19:19:00Z"/>
        </w:rPr>
      </w:pPr>
      <w:ins w:id="13187" w:author="V2" w:date="2025-04-14T14:19:00Z" w16du:dateUtc="2025-04-14T19:19:00Z">
        <w:r w:rsidRPr="007F7E2B">
          <w:t xml:space="preserve"> </w:t>
        </w:r>
      </w:ins>
    </w:p>
    <w:p w14:paraId="4C65FADD" w14:textId="77777777" w:rsidR="00EC5046" w:rsidRPr="007F7E2B" w:rsidRDefault="00EC5046" w:rsidP="006D6ACB">
      <w:pPr>
        <w:pStyle w:val="Heading1"/>
        <w:spacing w:before="0" w:after="259" w:line="259" w:lineRule="auto"/>
        <w:ind w:left="705" w:hanging="720"/>
        <w:rPr>
          <w:ins w:id="13188" w:author="V2" w:date="2025-04-14T14:19:00Z" w16du:dateUtc="2025-04-14T19:19:00Z"/>
        </w:rPr>
      </w:pPr>
      <w:bookmarkStart w:id="13189" w:name="_Toc174616167"/>
      <w:bookmarkStart w:id="13190" w:name="_Toc174616583"/>
      <w:bookmarkStart w:id="13191" w:name="_Toc180594308"/>
      <w:bookmarkStart w:id="13192" w:name="_Toc180594715"/>
      <w:bookmarkStart w:id="13193" w:name="_Toc7684"/>
      <w:ins w:id="13194" w:author="V2" w:date="2025-04-14T14:19:00Z" w16du:dateUtc="2025-04-14T19:19:00Z">
        <w:r w:rsidRPr="007F7E2B">
          <w:rPr>
            <w:rFonts w:ascii="Arial" w:eastAsia="Arial" w:hAnsi="Arial" w:cs="Arial"/>
            <w:color w:val="005B82"/>
          </w:rPr>
          <w:lastRenderedPageBreak/>
          <w:t>PROCEDURES</w:t>
        </w:r>
        <w:bookmarkEnd w:id="13189"/>
        <w:bookmarkEnd w:id="13190"/>
        <w:bookmarkEnd w:id="13191"/>
        <w:bookmarkEnd w:id="13192"/>
        <w:r w:rsidRPr="007F7E2B">
          <w:rPr>
            <w:rFonts w:ascii="Arial" w:eastAsia="Arial" w:hAnsi="Arial" w:cs="Arial"/>
            <w:color w:val="005B82"/>
          </w:rPr>
          <w:t xml:space="preserve"> </w:t>
        </w:r>
        <w:bookmarkEnd w:id="13193"/>
      </w:ins>
    </w:p>
    <w:p w14:paraId="7F55DC6E" w14:textId="77777777" w:rsidR="00EC5046" w:rsidRPr="007F7E2B" w:rsidRDefault="00EC5046">
      <w:pPr>
        <w:spacing w:after="220" w:line="259" w:lineRule="auto"/>
        <w:ind w:left="-5"/>
        <w:rPr>
          <w:ins w:id="13195" w:author="V2" w:date="2025-04-14T14:19:00Z" w16du:dateUtc="2025-04-14T19:19:00Z"/>
        </w:rPr>
      </w:pPr>
      <w:ins w:id="13196" w:author="V2" w:date="2025-04-14T14:19:00Z" w16du:dateUtc="2025-04-14T19:19:00Z">
        <w:r w:rsidRPr="007F7E2B">
          <w:rPr>
            <w:rFonts w:ascii="Arial" w:eastAsia="Arial" w:hAnsi="Arial" w:cs="Arial"/>
            <w:b/>
          </w:rPr>
          <w:t xml:space="preserve">Introduction: </w:t>
        </w:r>
      </w:ins>
    </w:p>
    <w:p w14:paraId="1BF673B4" w14:textId="77777777" w:rsidR="00EC5046" w:rsidRPr="007F7E2B" w:rsidRDefault="00EC5046">
      <w:pPr>
        <w:spacing w:after="206"/>
        <w:ind w:left="-5"/>
        <w:rPr>
          <w:ins w:id="13197" w:author="V2" w:date="2025-04-14T14:19:00Z" w16du:dateUtc="2025-04-14T19:19:00Z"/>
        </w:rPr>
      </w:pPr>
      <w:ins w:id="13198" w:author="V2" w:date="2025-04-14T14:19:00Z" w16du:dateUtc="2025-04-14T19:19:00Z">
        <w:r w:rsidRPr="007F7E2B">
          <w:t xml:space="preserve">Wood harvest from an area can be quantified in a number of ways.  The following steps are hierarchical, with the most preferred (most accurate) method being given first, and a series of less preferred options being given as subsequent methods. </w:t>
        </w:r>
      </w:ins>
    </w:p>
    <w:p w14:paraId="58C19116" w14:textId="77777777" w:rsidR="00EC5046" w:rsidRPr="007F7E2B" w:rsidRDefault="00EC5046">
      <w:pPr>
        <w:spacing w:after="205"/>
        <w:ind w:left="-5"/>
        <w:rPr>
          <w:ins w:id="13199" w:author="V2" w:date="2025-04-14T14:19:00Z" w16du:dateUtc="2025-04-14T19:19:00Z"/>
        </w:rPr>
      </w:pPr>
      <w:ins w:id="13200" w:author="V2" w:date="2025-04-14T14:19:00Z" w16du:dateUtc="2025-04-14T19:19:00Z">
        <w:r w:rsidRPr="007F7E2B">
          <w:t xml:space="preserve">Option 1 must be used if complete records are available. If incomplete records are available, use Option 2. If no records are available, use Option 3.  </w:t>
        </w:r>
      </w:ins>
    </w:p>
    <w:p w14:paraId="14E7EAE3" w14:textId="77777777" w:rsidR="00EC5046" w:rsidRPr="007F7E2B" w:rsidRDefault="00EC5046">
      <w:pPr>
        <w:spacing w:after="210"/>
        <w:ind w:left="-5"/>
        <w:rPr>
          <w:ins w:id="13201" w:author="V2" w:date="2025-04-14T14:19:00Z" w16du:dateUtc="2025-04-14T19:19:00Z"/>
        </w:rPr>
      </w:pPr>
      <w:ins w:id="13202" w:author="V2" w:date="2025-04-14T14:19:00Z" w16du:dateUtc="2025-04-14T19:19:00Z">
        <w:r w:rsidRPr="007F7E2B">
          <w:t>The output of this module is a table for each of the years for which data is gathered, showing the volume of timber extracted from within the project area by species and grade (V</w:t>
        </w:r>
        <w:r w:rsidRPr="007F7E2B">
          <w:rPr>
            <w:vertAlign w:val="subscript"/>
          </w:rPr>
          <w:t>ex,ty,j,t</w:t>
        </w:r>
        <w:r w:rsidRPr="007F7E2B">
          <w:t xml:space="preserve">).  In some cases, where measurement systems include adjustment factors for defects such as mill losses (eg, the hoppus system, which estimates log volumes in terms of net milled timber volumes rather than total volume), data from these measurement systems must be adjusted using an appropriate factor, to generate data on the total volume extracted. </w:t>
        </w:r>
      </w:ins>
    </w:p>
    <w:p w14:paraId="202ABD8A" w14:textId="77777777" w:rsidR="00EC5046" w:rsidRPr="007F7E2B" w:rsidRDefault="00EC5046">
      <w:pPr>
        <w:pStyle w:val="Heading3"/>
        <w:ind w:left="-5"/>
        <w:rPr>
          <w:ins w:id="13203" w:author="V2" w:date="2025-04-14T14:19:00Z" w16du:dateUtc="2025-04-14T19:19:00Z"/>
        </w:rPr>
      </w:pPr>
      <w:bookmarkStart w:id="13204" w:name="_Toc174616168"/>
      <w:bookmarkStart w:id="13205" w:name="_Toc174616584"/>
      <w:bookmarkStart w:id="13206" w:name="_Toc180594309"/>
      <w:bookmarkStart w:id="13207" w:name="_Toc180594716"/>
      <w:ins w:id="13208" w:author="V2" w:date="2025-04-14T14:19:00Z" w16du:dateUtc="2025-04-14T19:19:00Z">
        <w:r w:rsidRPr="007F7E2B">
          <w:t>Option 1 – Complete harvest inventory</w:t>
        </w:r>
        <w:bookmarkEnd w:id="13204"/>
        <w:bookmarkEnd w:id="13205"/>
        <w:bookmarkEnd w:id="13206"/>
        <w:bookmarkEnd w:id="13207"/>
        <w:r w:rsidRPr="007F7E2B">
          <w:t xml:space="preserve"> </w:t>
        </w:r>
      </w:ins>
    </w:p>
    <w:p w14:paraId="22B61E04" w14:textId="77777777" w:rsidR="00EC5046" w:rsidRPr="007F7E2B" w:rsidRDefault="00EC5046">
      <w:pPr>
        <w:spacing w:after="221"/>
        <w:ind w:left="-5"/>
        <w:rPr>
          <w:ins w:id="13209" w:author="V2" w:date="2025-04-14T14:19:00Z" w16du:dateUtc="2025-04-14T19:19:00Z"/>
        </w:rPr>
      </w:pPr>
      <w:ins w:id="13210" w:author="V2" w:date="2025-04-14T14:19:00Z" w16du:dateUtc="2025-04-14T19:19:00Z">
        <w:r w:rsidRPr="007F7E2B">
          <w:t xml:space="preserve">This option must be used if complete records showing the location(s) of harvesting, the amount and grade of each species harvested from each location are available.  These records may be available: </w:t>
        </w:r>
      </w:ins>
    </w:p>
    <w:p w14:paraId="3FAA52D9" w14:textId="77777777" w:rsidR="00EC5046" w:rsidRPr="007F7E2B" w:rsidRDefault="00EC5046" w:rsidP="00964B29">
      <w:pPr>
        <w:numPr>
          <w:ilvl w:val="0"/>
          <w:numId w:val="95"/>
        </w:numPr>
        <w:spacing w:before="0" w:after="75" w:line="269" w:lineRule="auto"/>
        <w:ind w:hanging="358"/>
        <w:rPr>
          <w:ins w:id="13211" w:author="V2" w:date="2025-04-14T14:19:00Z" w16du:dateUtc="2025-04-14T19:19:00Z"/>
        </w:rPr>
      </w:pPr>
      <w:ins w:id="13212" w:author="V2" w:date="2025-04-14T14:19:00Z" w16du:dateUtc="2025-04-14T19:19:00Z">
        <w:r w:rsidRPr="007F7E2B">
          <w:t xml:space="preserve">From the agent(s) undertaking the harvesting; </w:t>
        </w:r>
      </w:ins>
    </w:p>
    <w:p w14:paraId="04392F0B" w14:textId="77777777" w:rsidR="00EC5046" w:rsidRPr="007F7E2B" w:rsidRDefault="00EC5046" w:rsidP="00964B29">
      <w:pPr>
        <w:numPr>
          <w:ilvl w:val="0"/>
          <w:numId w:val="95"/>
        </w:numPr>
        <w:spacing w:before="0" w:after="78" w:line="269" w:lineRule="auto"/>
        <w:ind w:hanging="358"/>
        <w:rPr>
          <w:ins w:id="13213" w:author="V2" w:date="2025-04-14T14:19:00Z" w16du:dateUtc="2025-04-14T19:19:00Z"/>
        </w:rPr>
      </w:pPr>
      <w:ins w:id="13214" w:author="V2" w:date="2025-04-14T14:19:00Z" w16du:dateUtc="2025-04-14T19:19:00Z">
        <w:r w:rsidRPr="007F7E2B">
          <w:t xml:space="preserve">From the wood buyers, mills, or other users; </w:t>
        </w:r>
      </w:ins>
    </w:p>
    <w:p w14:paraId="20CE752A" w14:textId="77777777" w:rsidR="00EC5046" w:rsidRPr="007F7E2B" w:rsidRDefault="00EC5046" w:rsidP="00964B29">
      <w:pPr>
        <w:numPr>
          <w:ilvl w:val="0"/>
          <w:numId w:val="95"/>
        </w:numPr>
        <w:spacing w:before="0" w:after="75" w:line="269" w:lineRule="auto"/>
        <w:ind w:hanging="358"/>
        <w:rPr>
          <w:ins w:id="13215" w:author="V2" w:date="2025-04-14T14:19:00Z" w16du:dateUtc="2025-04-14T19:19:00Z"/>
        </w:rPr>
      </w:pPr>
      <w:ins w:id="13216" w:author="V2" w:date="2025-04-14T14:19:00Z" w16du:dateUtc="2025-04-14T19:19:00Z">
        <w:r w:rsidRPr="007F7E2B">
          <w:t xml:space="preserve">From government records for taxation or other purposes; </w:t>
        </w:r>
      </w:ins>
    </w:p>
    <w:p w14:paraId="2B71A0A1" w14:textId="77777777" w:rsidR="00EC5046" w:rsidRPr="007F7E2B" w:rsidRDefault="00EC5046" w:rsidP="00964B29">
      <w:pPr>
        <w:numPr>
          <w:ilvl w:val="0"/>
          <w:numId w:val="95"/>
        </w:numPr>
        <w:spacing w:before="0" w:line="335" w:lineRule="auto"/>
        <w:ind w:hanging="358"/>
        <w:rPr>
          <w:ins w:id="13217" w:author="V2" w:date="2025-04-14T14:19:00Z" w16du:dateUtc="2025-04-14T19:19:00Z"/>
        </w:rPr>
      </w:pPr>
      <w:ins w:id="13218" w:author="V2" w:date="2025-04-14T14:19:00Z" w16du:dateUtc="2025-04-14T19:19:00Z">
        <w:r w:rsidRPr="007F7E2B">
          <w:t xml:space="preserve">From certifying bodies or other third parties; or, </w:t>
        </w:r>
        <w:r w:rsidRPr="007F7E2B">
          <w:rPr>
            <w:rFonts w:ascii="Segoe UI Symbol" w:eastAsia="Segoe UI Symbol" w:hAnsi="Segoe UI Symbol" w:cs="Segoe UI Symbol"/>
          </w:rPr>
          <w:t></w:t>
        </w:r>
        <w:r w:rsidRPr="007F7E2B">
          <w:t xml:space="preserve"> </w:t>
        </w:r>
        <w:r w:rsidRPr="007F7E2B">
          <w:tab/>
          <w:t xml:space="preserve">From a combination of these sources. </w:t>
        </w:r>
      </w:ins>
    </w:p>
    <w:p w14:paraId="412C0832" w14:textId="77777777" w:rsidR="00EC5046" w:rsidRPr="007F7E2B" w:rsidRDefault="00EC5046">
      <w:pPr>
        <w:spacing w:after="216" w:line="259" w:lineRule="auto"/>
        <w:ind w:left="1133"/>
        <w:rPr>
          <w:ins w:id="13219" w:author="V2" w:date="2025-04-14T14:19:00Z" w16du:dateUtc="2025-04-14T19:19:00Z"/>
        </w:rPr>
      </w:pPr>
      <w:ins w:id="13220" w:author="V2" w:date="2025-04-14T14:19:00Z" w16du:dateUtc="2025-04-14T19:19:00Z">
        <w:r w:rsidRPr="007F7E2B">
          <w:t xml:space="preserve"> </w:t>
        </w:r>
      </w:ins>
    </w:p>
    <w:p w14:paraId="5143397C" w14:textId="77777777" w:rsidR="00EC5046" w:rsidRPr="007F7E2B" w:rsidRDefault="00EC5046">
      <w:pPr>
        <w:spacing w:after="205"/>
        <w:ind w:left="-5"/>
        <w:rPr>
          <w:ins w:id="13221" w:author="V2" w:date="2025-04-14T14:19:00Z" w16du:dateUtc="2025-04-14T19:19:00Z"/>
        </w:rPr>
      </w:pPr>
      <w:ins w:id="13222" w:author="V2" w:date="2025-04-14T14:19:00Z" w16du:dateUtc="2025-04-14T19:19:00Z">
        <w:r w:rsidRPr="007F7E2B">
          <w:t xml:space="preserve">If these records are available, they must be checked against remote sensing images, field surveys, or available forest inventories to ensure that the data reported correlates with what is found in the field.  If discrepancies are found, the reason for these discrepancies should be discussed with the parties providing the information, to determine if a reason exists for the discrepancy. </w:t>
        </w:r>
      </w:ins>
    </w:p>
    <w:p w14:paraId="1B01234A" w14:textId="77777777" w:rsidR="00EC5046" w:rsidRPr="007F7E2B" w:rsidRDefault="00EC5046">
      <w:pPr>
        <w:spacing w:after="204"/>
        <w:ind w:left="-5"/>
        <w:rPr>
          <w:ins w:id="13223" w:author="V2" w:date="2025-04-14T14:19:00Z" w16du:dateUtc="2025-04-14T19:19:00Z"/>
        </w:rPr>
      </w:pPr>
      <w:ins w:id="13224" w:author="V2" w:date="2025-04-14T14:19:00Z" w16du:dateUtc="2025-04-14T19:19:00Z">
        <w:r w:rsidRPr="007F7E2B">
          <w:t xml:space="preserve">Where a discrepancy exists which is not explicable by the parties providing the inventories, the project proponent must choose the most conservative of values, and document the nature of the discrepancy. </w:t>
        </w:r>
      </w:ins>
    </w:p>
    <w:p w14:paraId="15B38E2D" w14:textId="77777777" w:rsidR="00EC5046" w:rsidRPr="007F7E2B" w:rsidRDefault="00EC5046">
      <w:pPr>
        <w:pStyle w:val="Heading3"/>
        <w:ind w:left="-5"/>
        <w:rPr>
          <w:ins w:id="13225" w:author="V2" w:date="2025-04-14T14:19:00Z" w16du:dateUtc="2025-04-14T19:19:00Z"/>
        </w:rPr>
      </w:pPr>
      <w:bookmarkStart w:id="13226" w:name="_Toc174616169"/>
      <w:bookmarkStart w:id="13227" w:name="_Toc174616585"/>
      <w:bookmarkStart w:id="13228" w:name="_Toc180594310"/>
      <w:bookmarkStart w:id="13229" w:name="_Toc180594717"/>
      <w:ins w:id="13230" w:author="V2" w:date="2025-04-14T14:19:00Z" w16du:dateUtc="2025-04-14T19:19:00Z">
        <w:r w:rsidRPr="007F7E2B">
          <w:lastRenderedPageBreak/>
          <w:t>Option 2 – Partial harvest inventory</w:t>
        </w:r>
        <w:bookmarkEnd w:id="13226"/>
        <w:bookmarkEnd w:id="13227"/>
        <w:bookmarkEnd w:id="13228"/>
        <w:bookmarkEnd w:id="13229"/>
        <w:r w:rsidRPr="007F7E2B">
          <w:t xml:space="preserve">  </w:t>
        </w:r>
      </w:ins>
    </w:p>
    <w:p w14:paraId="246201FB" w14:textId="77777777" w:rsidR="00EC5046" w:rsidRPr="007F7E2B" w:rsidRDefault="00EC5046">
      <w:pPr>
        <w:spacing w:after="218"/>
        <w:ind w:left="-5"/>
        <w:rPr>
          <w:ins w:id="13231" w:author="V2" w:date="2025-04-14T14:19:00Z" w16du:dateUtc="2025-04-14T19:19:00Z"/>
        </w:rPr>
      </w:pPr>
      <w:ins w:id="13232" w:author="V2" w:date="2025-04-14T14:19:00Z" w16du:dateUtc="2025-04-14T19:19:00Z">
        <w:r w:rsidRPr="007F7E2B">
          <w:t xml:space="preserve">This option must be used where some inventory of actual harvest is available, but where complete records are not available (eg. species and grade breakdowns).  This will typically occur where: </w:t>
        </w:r>
      </w:ins>
    </w:p>
    <w:p w14:paraId="5EF2C569" w14:textId="77777777" w:rsidR="00EC5046" w:rsidRPr="007F7E2B" w:rsidRDefault="00EC5046" w:rsidP="00964B29">
      <w:pPr>
        <w:numPr>
          <w:ilvl w:val="0"/>
          <w:numId w:val="96"/>
        </w:numPr>
        <w:spacing w:before="0" w:after="111" w:line="269" w:lineRule="auto"/>
        <w:ind w:hanging="360"/>
        <w:rPr>
          <w:ins w:id="13233" w:author="V2" w:date="2025-04-14T14:19:00Z" w16du:dateUtc="2025-04-14T19:19:00Z"/>
        </w:rPr>
      </w:pPr>
      <w:ins w:id="13234" w:author="V2" w:date="2025-04-14T14:19:00Z" w16du:dateUtc="2025-04-14T19:19:00Z">
        <w:r w:rsidRPr="007F7E2B">
          <w:t xml:space="preserve">Records of the volumes harvested are available, but species and grade breakdowns are partially or wholly missing. </w:t>
        </w:r>
      </w:ins>
    </w:p>
    <w:p w14:paraId="228C3512" w14:textId="77777777" w:rsidR="00EC5046" w:rsidRPr="007F7E2B" w:rsidRDefault="00EC5046" w:rsidP="00964B29">
      <w:pPr>
        <w:numPr>
          <w:ilvl w:val="0"/>
          <w:numId w:val="96"/>
        </w:numPr>
        <w:spacing w:before="0" w:after="75" w:line="269" w:lineRule="auto"/>
        <w:ind w:hanging="360"/>
        <w:rPr>
          <w:ins w:id="13235" w:author="V2" w:date="2025-04-14T14:19:00Z" w16du:dateUtc="2025-04-14T19:19:00Z"/>
        </w:rPr>
      </w:pPr>
      <w:ins w:id="13236" w:author="V2" w:date="2025-04-14T14:19:00Z" w16du:dateUtc="2025-04-14T19:19:00Z">
        <w:r w:rsidRPr="007F7E2B">
          <w:t xml:space="preserve">Records of harvest are only available for some of the areas harvested. </w:t>
        </w:r>
      </w:ins>
    </w:p>
    <w:p w14:paraId="77DCCAE7" w14:textId="77777777" w:rsidR="00EC5046" w:rsidRPr="007F7E2B" w:rsidRDefault="00EC5046" w:rsidP="00964B29">
      <w:pPr>
        <w:numPr>
          <w:ilvl w:val="0"/>
          <w:numId w:val="96"/>
        </w:numPr>
        <w:spacing w:before="0" w:after="63" w:line="269" w:lineRule="auto"/>
        <w:ind w:hanging="360"/>
        <w:rPr>
          <w:ins w:id="13237" w:author="V2" w:date="2025-04-14T14:19:00Z" w16du:dateUtc="2025-04-14T19:19:00Z"/>
        </w:rPr>
      </w:pPr>
      <w:ins w:id="13238" w:author="V2" w:date="2025-04-14T14:19:00Z" w16du:dateUtc="2025-04-14T19:19:00Z">
        <w:r w:rsidRPr="007F7E2B">
          <w:t xml:space="preserve">Records of harvest are available for some agents, but not others. </w:t>
        </w:r>
      </w:ins>
    </w:p>
    <w:p w14:paraId="6C60F82D" w14:textId="77777777" w:rsidR="00EC5046" w:rsidRPr="007F7E2B" w:rsidRDefault="00EC5046">
      <w:pPr>
        <w:spacing w:line="259" w:lineRule="auto"/>
        <w:ind w:left="720"/>
        <w:rPr>
          <w:ins w:id="13239" w:author="V2" w:date="2025-04-14T14:19:00Z" w16du:dateUtc="2025-04-14T19:19:00Z"/>
        </w:rPr>
      </w:pPr>
      <w:ins w:id="13240" w:author="V2" w:date="2025-04-14T14:19:00Z" w16du:dateUtc="2025-04-14T19:19:00Z">
        <w:r w:rsidRPr="007F7E2B">
          <w:t xml:space="preserve"> </w:t>
        </w:r>
      </w:ins>
    </w:p>
    <w:p w14:paraId="5F1DC4B7" w14:textId="77777777" w:rsidR="00EC5046" w:rsidRPr="007F7E2B" w:rsidRDefault="00EC5046">
      <w:pPr>
        <w:spacing w:after="205"/>
        <w:ind w:left="-5"/>
        <w:rPr>
          <w:ins w:id="13241" w:author="V2" w:date="2025-04-14T14:19:00Z" w16du:dateUtc="2025-04-14T19:19:00Z"/>
        </w:rPr>
      </w:pPr>
      <w:ins w:id="13242" w:author="V2" w:date="2025-04-14T14:19:00Z" w16du:dateUtc="2025-04-14T19:19:00Z">
        <w:r w:rsidRPr="007F7E2B">
          <w:t xml:space="preserve">Where data is available from harvest records, the available data must be used, subject to the checking described in Option 1.  Missing data must be filled in as set out below. </w:t>
        </w:r>
      </w:ins>
    </w:p>
    <w:p w14:paraId="14108FC1" w14:textId="77777777" w:rsidR="00EC5046" w:rsidRPr="007F7E2B" w:rsidRDefault="00EC5046">
      <w:pPr>
        <w:ind w:left="-5"/>
        <w:rPr>
          <w:ins w:id="13243" w:author="V2" w:date="2025-04-14T14:19:00Z" w16du:dateUtc="2025-04-14T19:19:00Z"/>
        </w:rPr>
      </w:pPr>
      <w:ins w:id="13244" w:author="V2" w:date="2025-04-14T14:19:00Z" w16du:dateUtc="2025-04-14T19:19:00Z">
        <w:r w:rsidRPr="007F7E2B">
          <w:t xml:space="preserve">Where data for species and grade breakdowns are missing, species and grade breakdowns can be filled in from: </w:t>
        </w:r>
      </w:ins>
    </w:p>
    <w:p w14:paraId="5A678879" w14:textId="77777777" w:rsidR="00EC5046" w:rsidRPr="007F7E2B" w:rsidRDefault="00EC5046" w:rsidP="00964B29">
      <w:pPr>
        <w:numPr>
          <w:ilvl w:val="0"/>
          <w:numId w:val="96"/>
        </w:numPr>
        <w:spacing w:before="0" w:after="76" w:line="269" w:lineRule="auto"/>
        <w:ind w:hanging="360"/>
        <w:rPr>
          <w:ins w:id="13245" w:author="V2" w:date="2025-04-14T14:19:00Z" w16du:dateUtc="2025-04-14T19:19:00Z"/>
        </w:rPr>
      </w:pPr>
      <w:ins w:id="13246" w:author="V2" w:date="2025-04-14T14:19:00Z" w16du:dateUtc="2025-04-14T19:19:00Z">
        <w:r w:rsidRPr="007F7E2B">
          <w:t xml:space="preserve">Forest inventory data for the areas harvested gathered prior to harvest. </w:t>
        </w:r>
      </w:ins>
    </w:p>
    <w:p w14:paraId="50EB6DFC" w14:textId="77777777" w:rsidR="00EC5046" w:rsidRPr="007F7E2B" w:rsidRDefault="00EC5046" w:rsidP="00964B29">
      <w:pPr>
        <w:numPr>
          <w:ilvl w:val="0"/>
          <w:numId w:val="96"/>
        </w:numPr>
        <w:spacing w:before="0" w:after="113" w:line="269" w:lineRule="auto"/>
        <w:ind w:hanging="360"/>
        <w:rPr>
          <w:ins w:id="13247" w:author="V2" w:date="2025-04-14T14:19:00Z" w16du:dateUtc="2025-04-14T19:19:00Z"/>
        </w:rPr>
      </w:pPr>
      <w:ins w:id="13248" w:author="V2" w:date="2025-04-14T14:19:00Z" w16du:dateUtc="2025-04-14T19:19:00Z">
        <w:r w:rsidRPr="007F7E2B">
          <w:t xml:space="preserve">Typical species and grade breakdowns from the area, based on mill records, records from regulatory bodies, breakdowns from forest inventories for other areas, or existing research. </w:t>
        </w:r>
      </w:ins>
    </w:p>
    <w:p w14:paraId="72E74931" w14:textId="77777777" w:rsidR="00EC5046" w:rsidRPr="007F7E2B" w:rsidRDefault="00EC5046" w:rsidP="00964B29">
      <w:pPr>
        <w:numPr>
          <w:ilvl w:val="0"/>
          <w:numId w:val="96"/>
        </w:numPr>
        <w:spacing w:before="0" w:after="62" w:line="269" w:lineRule="auto"/>
        <w:ind w:hanging="360"/>
        <w:rPr>
          <w:ins w:id="13249" w:author="V2" w:date="2025-04-14T14:19:00Z" w16du:dateUtc="2025-04-14T19:19:00Z"/>
        </w:rPr>
      </w:pPr>
      <w:ins w:id="13250" w:author="V2" w:date="2025-04-14T14:19:00Z" w16du:dateUtc="2025-04-14T19:19:00Z">
        <w:r w:rsidRPr="007F7E2B">
          <w:t xml:space="preserve">Regional estimates. </w:t>
        </w:r>
      </w:ins>
    </w:p>
    <w:p w14:paraId="2DEFC52D" w14:textId="77777777" w:rsidR="00EC5046" w:rsidRPr="007F7E2B" w:rsidRDefault="00EC5046">
      <w:pPr>
        <w:spacing w:line="259" w:lineRule="auto"/>
        <w:ind w:left="1440"/>
        <w:rPr>
          <w:ins w:id="13251" w:author="V2" w:date="2025-04-14T14:19:00Z" w16du:dateUtc="2025-04-14T19:19:00Z"/>
        </w:rPr>
      </w:pPr>
      <w:ins w:id="13252" w:author="V2" w:date="2025-04-14T14:19:00Z" w16du:dateUtc="2025-04-14T19:19:00Z">
        <w:r w:rsidRPr="007F7E2B">
          <w:t xml:space="preserve"> </w:t>
        </w:r>
      </w:ins>
    </w:p>
    <w:p w14:paraId="626C2A3C" w14:textId="77777777" w:rsidR="00EC5046" w:rsidRPr="007F7E2B" w:rsidRDefault="00EC5046">
      <w:pPr>
        <w:ind w:left="-5"/>
        <w:rPr>
          <w:ins w:id="13253" w:author="V2" w:date="2025-04-14T14:19:00Z" w16du:dateUtc="2025-04-14T19:19:00Z"/>
        </w:rPr>
      </w:pPr>
      <w:ins w:id="13254" w:author="V2" w:date="2025-04-14T14:19:00Z" w16du:dateUtc="2025-04-14T19:19:00Z">
        <w:r w:rsidRPr="007F7E2B">
          <w:t xml:space="preserve">Where data for volumes from some areas are missing, data can be filled in from: </w:t>
        </w:r>
      </w:ins>
    </w:p>
    <w:p w14:paraId="6A9D264C" w14:textId="77777777" w:rsidR="00EC5046" w:rsidRPr="007F7E2B" w:rsidRDefault="00EC5046" w:rsidP="00964B29">
      <w:pPr>
        <w:numPr>
          <w:ilvl w:val="0"/>
          <w:numId w:val="96"/>
        </w:numPr>
        <w:spacing w:before="0" w:after="76" w:line="269" w:lineRule="auto"/>
        <w:ind w:hanging="360"/>
        <w:rPr>
          <w:ins w:id="13255" w:author="V2" w:date="2025-04-14T14:19:00Z" w16du:dateUtc="2025-04-14T19:19:00Z"/>
        </w:rPr>
      </w:pPr>
      <w:ins w:id="13256" w:author="V2" w:date="2025-04-14T14:19:00Z" w16du:dateUtc="2025-04-14T19:19:00Z">
        <w:r w:rsidRPr="007F7E2B">
          <w:t xml:space="preserve">Forest inventory data for the areas harvested gathered prior to harvest. </w:t>
        </w:r>
      </w:ins>
    </w:p>
    <w:p w14:paraId="29D31E08" w14:textId="77777777" w:rsidR="00EC5046" w:rsidRPr="007F7E2B" w:rsidRDefault="00EC5046" w:rsidP="00964B29">
      <w:pPr>
        <w:numPr>
          <w:ilvl w:val="0"/>
          <w:numId w:val="96"/>
        </w:numPr>
        <w:spacing w:before="0" w:after="137" w:line="269" w:lineRule="auto"/>
        <w:ind w:hanging="360"/>
        <w:rPr>
          <w:ins w:id="13257" w:author="V2" w:date="2025-04-14T14:19:00Z" w16du:dateUtc="2025-04-14T19:19:00Z"/>
        </w:rPr>
      </w:pPr>
      <w:ins w:id="13258" w:author="V2" w:date="2025-04-14T14:19:00Z" w16du:dateUtc="2025-04-14T19:19:00Z">
        <w:r w:rsidRPr="007F7E2B">
          <w:t xml:space="preserve">Volume data for other, parallel areas. </w:t>
        </w:r>
      </w:ins>
    </w:p>
    <w:p w14:paraId="2333EC61" w14:textId="77777777" w:rsidR="00EC5046" w:rsidRPr="007F7E2B" w:rsidRDefault="00EC5046" w:rsidP="00964B29">
      <w:pPr>
        <w:numPr>
          <w:ilvl w:val="0"/>
          <w:numId w:val="96"/>
        </w:numPr>
        <w:spacing w:before="0" w:after="77" w:line="269" w:lineRule="auto"/>
        <w:ind w:hanging="360"/>
        <w:rPr>
          <w:ins w:id="13259" w:author="V2" w:date="2025-04-14T14:19:00Z" w16du:dateUtc="2025-04-14T19:19:00Z"/>
        </w:rPr>
      </w:pPr>
      <w:ins w:id="13260" w:author="V2" w:date="2025-04-14T14:19:00Z" w16du:dateUtc="2025-04-14T19:19:00Z">
        <w:r w:rsidRPr="007F7E2B">
          <w:t xml:space="preserve">Forest inventory data from other, parallel areas. </w:t>
        </w:r>
      </w:ins>
    </w:p>
    <w:p w14:paraId="1A00060E" w14:textId="77777777" w:rsidR="00EC5046" w:rsidRPr="007F7E2B" w:rsidRDefault="00EC5046" w:rsidP="00964B29">
      <w:pPr>
        <w:numPr>
          <w:ilvl w:val="0"/>
          <w:numId w:val="96"/>
        </w:numPr>
        <w:spacing w:before="0" w:after="62" w:line="269" w:lineRule="auto"/>
        <w:ind w:hanging="360"/>
        <w:rPr>
          <w:ins w:id="13261" w:author="V2" w:date="2025-04-14T14:19:00Z" w16du:dateUtc="2025-04-14T19:19:00Z"/>
        </w:rPr>
      </w:pPr>
      <w:ins w:id="13262" w:author="V2" w:date="2025-04-14T14:19:00Z" w16du:dateUtc="2025-04-14T19:19:00Z">
        <w:r w:rsidRPr="007F7E2B">
          <w:t xml:space="preserve">Regional estimates. </w:t>
        </w:r>
      </w:ins>
    </w:p>
    <w:p w14:paraId="0DF4FF23" w14:textId="77777777" w:rsidR="00EC5046" w:rsidRPr="007F7E2B" w:rsidRDefault="00EC5046">
      <w:pPr>
        <w:spacing w:line="259" w:lineRule="auto"/>
        <w:ind w:left="1440"/>
        <w:rPr>
          <w:ins w:id="13263" w:author="V2" w:date="2025-04-14T14:19:00Z" w16du:dateUtc="2025-04-14T19:19:00Z"/>
        </w:rPr>
      </w:pPr>
      <w:ins w:id="13264" w:author="V2" w:date="2025-04-14T14:19:00Z" w16du:dateUtc="2025-04-14T19:19:00Z">
        <w:r w:rsidRPr="007F7E2B">
          <w:t xml:space="preserve"> </w:t>
        </w:r>
      </w:ins>
    </w:p>
    <w:p w14:paraId="0AEC9019" w14:textId="77777777" w:rsidR="00EC5046" w:rsidRPr="007F7E2B" w:rsidRDefault="00EC5046">
      <w:pPr>
        <w:ind w:left="-5"/>
        <w:rPr>
          <w:ins w:id="13265" w:author="V2" w:date="2025-04-14T14:19:00Z" w16du:dateUtc="2025-04-14T19:19:00Z"/>
        </w:rPr>
      </w:pPr>
      <w:ins w:id="13266" w:author="V2" w:date="2025-04-14T14:19:00Z" w16du:dateUtc="2025-04-14T19:19:00Z">
        <w:r w:rsidRPr="007F7E2B">
          <w:t xml:space="preserve">Where data on the forest harvest by some agents are missing, data can be filled in from: </w:t>
        </w:r>
      </w:ins>
    </w:p>
    <w:p w14:paraId="3060D345" w14:textId="77777777" w:rsidR="00EC5046" w:rsidRPr="007F7E2B" w:rsidRDefault="00EC5046" w:rsidP="00964B29">
      <w:pPr>
        <w:numPr>
          <w:ilvl w:val="0"/>
          <w:numId w:val="96"/>
        </w:numPr>
        <w:spacing w:before="0" w:after="111" w:line="269" w:lineRule="auto"/>
        <w:ind w:hanging="360"/>
        <w:rPr>
          <w:ins w:id="13267" w:author="V2" w:date="2025-04-14T14:19:00Z" w16du:dateUtc="2025-04-14T19:19:00Z"/>
        </w:rPr>
      </w:pPr>
      <w:ins w:id="13268" w:author="V2" w:date="2025-04-14T14:19:00Z" w16du:dateUtc="2025-04-14T19:19:00Z">
        <w:r w:rsidRPr="007F7E2B">
          <w:t xml:space="preserve">Maps, remote sensing or ground surveys to delineate the areas harvested and to estimate the intensity of harvest. </w:t>
        </w:r>
      </w:ins>
    </w:p>
    <w:p w14:paraId="0D95BCC9" w14:textId="77777777" w:rsidR="00EC5046" w:rsidRPr="007F7E2B" w:rsidRDefault="00EC5046" w:rsidP="00964B29">
      <w:pPr>
        <w:numPr>
          <w:ilvl w:val="0"/>
          <w:numId w:val="96"/>
        </w:numPr>
        <w:spacing w:before="0" w:after="111" w:line="269" w:lineRule="auto"/>
        <w:ind w:hanging="360"/>
        <w:rPr>
          <w:ins w:id="13269" w:author="V2" w:date="2025-04-14T14:19:00Z" w16du:dateUtc="2025-04-14T19:19:00Z"/>
        </w:rPr>
      </w:pPr>
      <w:ins w:id="13270" w:author="V2" w:date="2025-04-14T14:19:00Z" w16du:dateUtc="2025-04-14T19:19:00Z">
        <w:r w:rsidRPr="007F7E2B">
          <w:t xml:space="preserve">Volume, species and grade data from other agents working in the area, or from forest inventories, adjusted for observed differences in forest type or logging intensity. </w:t>
        </w:r>
      </w:ins>
    </w:p>
    <w:p w14:paraId="44781FC5" w14:textId="77777777" w:rsidR="00EC5046" w:rsidRPr="007F7E2B" w:rsidRDefault="00EC5046" w:rsidP="00964B29">
      <w:pPr>
        <w:numPr>
          <w:ilvl w:val="0"/>
          <w:numId w:val="96"/>
        </w:numPr>
        <w:spacing w:before="0" w:after="63" w:line="269" w:lineRule="auto"/>
        <w:ind w:hanging="360"/>
        <w:rPr>
          <w:ins w:id="13271" w:author="V2" w:date="2025-04-14T14:19:00Z" w16du:dateUtc="2025-04-14T19:19:00Z"/>
        </w:rPr>
      </w:pPr>
      <w:ins w:id="13272" w:author="V2" w:date="2025-04-14T14:19:00Z" w16du:dateUtc="2025-04-14T19:19:00Z">
        <w:r w:rsidRPr="007F7E2B">
          <w:t xml:space="preserve">Regional estimates of per hectare volume, species and grade breakdowns. </w:t>
        </w:r>
      </w:ins>
    </w:p>
    <w:p w14:paraId="4F679D9C" w14:textId="77777777" w:rsidR="00EC5046" w:rsidRPr="007F7E2B" w:rsidRDefault="00EC5046">
      <w:pPr>
        <w:spacing w:line="259" w:lineRule="auto"/>
        <w:rPr>
          <w:ins w:id="13273" w:author="V2" w:date="2025-04-14T14:19:00Z" w16du:dateUtc="2025-04-14T19:19:00Z"/>
        </w:rPr>
      </w:pPr>
      <w:ins w:id="13274" w:author="V2" w:date="2025-04-14T14:19:00Z" w16du:dateUtc="2025-04-14T19:19:00Z">
        <w:r w:rsidRPr="007F7E2B">
          <w:t xml:space="preserve"> </w:t>
        </w:r>
      </w:ins>
    </w:p>
    <w:p w14:paraId="551649BB" w14:textId="77777777" w:rsidR="00EC5046" w:rsidRPr="007F7E2B" w:rsidRDefault="00EC5046">
      <w:pPr>
        <w:spacing w:after="8"/>
        <w:ind w:left="-5"/>
        <w:rPr>
          <w:ins w:id="13275" w:author="V2" w:date="2025-04-14T14:19:00Z" w16du:dateUtc="2025-04-14T19:19:00Z"/>
        </w:rPr>
      </w:pPr>
      <w:ins w:id="13276" w:author="V2" w:date="2025-04-14T14:19:00Z" w16du:dateUtc="2025-04-14T19:19:00Z">
        <w:r w:rsidRPr="007F7E2B">
          <w:lastRenderedPageBreak/>
          <w:t xml:space="preserve">Where-ever possible more than one source should be used to check data, and conservative estimates should be used. </w:t>
        </w:r>
      </w:ins>
    </w:p>
    <w:p w14:paraId="53175F87" w14:textId="77777777" w:rsidR="00EC5046" w:rsidRPr="007F7E2B" w:rsidRDefault="00EC5046">
      <w:pPr>
        <w:spacing w:after="17" w:line="259" w:lineRule="auto"/>
        <w:rPr>
          <w:ins w:id="13277" w:author="V2" w:date="2025-04-14T14:19:00Z" w16du:dateUtc="2025-04-14T19:19:00Z"/>
        </w:rPr>
      </w:pPr>
      <w:ins w:id="13278" w:author="V2" w:date="2025-04-14T14:19:00Z" w16du:dateUtc="2025-04-14T19:19:00Z">
        <w:r w:rsidRPr="007F7E2B">
          <w:rPr>
            <w:rFonts w:ascii="Arial" w:eastAsia="Arial" w:hAnsi="Arial" w:cs="Arial"/>
            <w:b/>
          </w:rPr>
          <w:t xml:space="preserve"> </w:t>
        </w:r>
      </w:ins>
    </w:p>
    <w:p w14:paraId="42B89AA8" w14:textId="77777777" w:rsidR="00EC5046" w:rsidRPr="007F7E2B" w:rsidRDefault="00EC5046">
      <w:pPr>
        <w:pStyle w:val="Heading3"/>
        <w:ind w:left="-5"/>
        <w:rPr>
          <w:ins w:id="13279" w:author="V2" w:date="2025-04-14T14:19:00Z" w16du:dateUtc="2025-04-14T19:19:00Z"/>
        </w:rPr>
      </w:pPr>
      <w:bookmarkStart w:id="13280" w:name="_Toc174616170"/>
      <w:bookmarkStart w:id="13281" w:name="_Toc174616586"/>
      <w:bookmarkStart w:id="13282" w:name="_Toc180594311"/>
      <w:bookmarkStart w:id="13283" w:name="_Toc180594718"/>
      <w:ins w:id="13284" w:author="V2" w:date="2025-04-14T14:19:00Z" w16du:dateUtc="2025-04-14T19:19:00Z">
        <w:r w:rsidRPr="007F7E2B">
          <w:t>Option 3 – Remote sensing and forest inventory</w:t>
        </w:r>
        <w:bookmarkEnd w:id="13280"/>
        <w:bookmarkEnd w:id="13281"/>
        <w:bookmarkEnd w:id="13282"/>
        <w:bookmarkEnd w:id="13283"/>
        <w:r w:rsidRPr="007F7E2B">
          <w:t xml:space="preserve"> </w:t>
        </w:r>
      </w:ins>
    </w:p>
    <w:p w14:paraId="3F11E5FD" w14:textId="77777777" w:rsidR="00EC5046" w:rsidRPr="007F7E2B" w:rsidRDefault="00EC5046">
      <w:pPr>
        <w:spacing w:after="205"/>
        <w:ind w:left="-5"/>
        <w:rPr>
          <w:ins w:id="13285" w:author="V2" w:date="2025-04-14T14:19:00Z" w16du:dateUtc="2025-04-14T19:19:00Z"/>
        </w:rPr>
      </w:pPr>
      <w:ins w:id="13286" w:author="V2" w:date="2025-04-14T14:19:00Z" w16du:dateUtc="2025-04-14T19:19:00Z">
        <w:r w:rsidRPr="007F7E2B">
          <w:t xml:space="preserve">Where no inventory of harvested wood is available, project proponents must estimate values for the missing data based on estimation as set out below.  </w:t>
        </w:r>
      </w:ins>
    </w:p>
    <w:p w14:paraId="2CB0F546" w14:textId="77777777" w:rsidR="00EC5046" w:rsidRPr="007F7E2B" w:rsidRDefault="00EC5046">
      <w:pPr>
        <w:ind w:left="-5"/>
        <w:rPr>
          <w:ins w:id="13287" w:author="V2" w:date="2025-04-14T14:19:00Z" w16du:dateUtc="2025-04-14T19:19:00Z"/>
        </w:rPr>
      </w:pPr>
      <w:ins w:id="13288" w:author="V2" w:date="2025-04-14T14:19:00Z" w16du:dateUtc="2025-04-14T19:19:00Z">
        <w:r w:rsidRPr="007F7E2B">
          <w:t xml:space="preserve">Where no data on areas harvested and timing of harvest are available, estimate values of missing data from: </w:t>
        </w:r>
      </w:ins>
    </w:p>
    <w:p w14:paraId="1BBE5A85" w14:textId="77777777" w:rsidR="00EC5046" w:rsidRPr="007F7E2B" w:rsidRDefault="00EC5046" w:rsidP="00964B29">
      <w:pPr>
        <w:numPr>
          <w:ilvl w:val="0"/>
          <w:numId w:val="97"/>
        </w:numPr>
        <w:spacing w:before="0" w:line="269" w:lineRule="auto"/>
        <w:ind w:hanging="360"/>
        <w:rPr>
          <w:ins w:id="13289" w:author="V2" w:date="2025-04-14T14:19:00Z" w16du:dateUtc="2025-04-14T19:19:00Z"/>
        </w:rPr>
      </w:pPr>
      <w:ins w:id="13290" w:author="V2" w:date="2025-04-14T14:19:00Z" w16du:dateUtc="2025-04-14T19:19:00Z">
        <w:r w:rsidRPr="007F7E2B">
          <w:t xml:space="preserve">Maps, remote sensing or ground surveys.  </w:t>
        </w:r>
      </w:ins>
    </w:p>
    <w:p w14:paraId="70A35CDB" w14:textId="77777777" w:rsidR="00EC5046" w:rsidRPr="007F7E2B" w:rsidRDefault="00EC5046">
      <w:pPr>
        <w:spacing w:line="259" w:lineRule="auto"/>
        <w:ind w:left="360"/>
        <w:rPr>
          <w:ins w:id="13291" w:author="V2" w:date="2025-04-14T14:19:00Z" w16du:dateUtc="2025-04-14T19:19:00Z"/>
        </w:rPr>
      </w:pPr>
      <w:ins w:id="13292" w:author="V2" w:date="2025-04-14T14:19:00Z" w16du:dateUtc="2025-04-14T19:19:00Z">
        <w:r w:rsidRPr="007F7E2B">
          <w:t xml:space="preserve"> </w:t>
        </w:r>
      </w:ins>
    </w:p>
    <w:p w14:paraId="462E34C5" w14:textId="77777777" w:rsidR="00EC5046" w:rsidRPr="007F7E2B" w:rsidRDefault="00EC5046">
      <w:pPr>
        <w:ind w:left="-5"/>
        <w:rPr>
          <w:ins w:id="13293" w:author="V2" w:date="2025-04-14T14:19:00Z" w16du:dateUtc="2025-04-14T19:19:00Z"/>
        </w:rPr>
      </w:pPr>
      <w:ins w:id="13294" w:author="V2" w:date="2025-04-14T14:19:00Z" w16du:dateUtc="2025-04-14T19:19:00Z">
        <w:r w:rsidRPr="007F7E2B">
          <w:t xml:space="preserve">Where no data on intensity of harvest are available, estimate values of missing data from: </w:t>
        </w:r>
      </w:ins>
    </w:p>
    <w:p w14:paraId="75AB431A" w14:textId="77777777" w:rsidR="00EC5046" w:rsidRPr="007F7E2B" w:rsidRDefault="00EC5046" w:rsidP="00964B29">
      <w:pPr>
        <w:numPr>
          <w:ilvl w:val="0"/>
          <w:numId w:val="97"/>
        </w:numPr>
        <w:spacing w:before="0" w:line="269" w:lineRule="auto"/>
        <w:ind w:hanging="360"/>
        <w:rPr>
          <w:ins w:id="13295" w:author="V2" w:date="2025-04-14T14:19:00Z" w16du:dateUtc="2025-04-14T19:19:00Z"/>
        </w:rPr>
      </w:pPr>
      <w:ins w:id="13296" w:author="V2" w:date="2025-04-14T14:19:00Z" w16du:dateUtc="2025-04-14T19:19:00Z">
        <w:r w:rsidRPr="007F7E2B">
          <w:t xml:space="preserve">Remote sensing or ground surveys. </w:t>
        </w:r>
      </w:ins>
    </w:p>
    <w:p w14:paraId="463A3EF8" w14:textId="77777777" w:rsidR="00EC5046" w:rsidRPr="007F7E2B" w:rsidRDefault="00EC5046">
      <w:pPr>
        <w:spacing w:line="259" w:lineRule="auto"/>
        <w:ind w:left="360"/>
        <w:rPr>
          <w:ins w:id="13297" w:author="V2" w:date="2025-04-14T14:19:00Z" w16du:dateUtc="2025-04-14T19:19:00Z"/>
        </w:rPr>
      </w:pPr>
      <w:ins w:id="13298" w:author="V2" w:date="2025-04-14T14:19:00Z" w16du:dateUtc="2025-04-14T19:19:00Z">
        <w:r w:rsidRPr="007F7E2B">
          <w:t xml:space="preserve"> </w:t>
        </w:r>
      </w:ins>
    </w:p>
    <w:p w14:paraId="438E9A1E" w14:textId="77777777" w:rsidR="00EC5046" w:rsidRPr="007F7E2B" w:rsidRDefault="00EC5046">
      <w:pPr>
        <w:ind w:left="-5"/>
        <w:rPr>
          <w:ins w:id="13299" w:author="V2" w:date="2025-04-14T14:19:00Z" w16du:dateUtc="2025-04-14T19:19:00Z"/>
        </w:rPr>
      </w:pPr>
      <w:ins w:id="13300" w:author="V2" w:date="2025-04-14T14:19:00Z" w16du:dateUtc="2025-04-14T19:19:00Z">
        <w:r w:rsidRPr="007F7E2B">
          <w:t xml:space="preserve">Where no data on wood removed per unit of area, by species, are available, estimate values of missing data from: </w:t>
        </w:r>
      </w:ins>
    </w:p>
    <w:p w14:paraId="50BB4B90" w14:textId="77777777" w:rsidR="00EC5046" w:rsidRPr="007F7E2B" w:rsidRDefault="00EC5046" w:rsidP="00964B29">
      <w:pPr>
        <w:numPr>
          <w:ilvl w:val="0"/>
          <w:numId w:val="97"/>
        </w:numPr>
        <w:spacing w:before="0" w:after="75" w:line="269" w:lineRule="auto"/>
        <w:ind w:hanging="360"/>
        <w:rPr>
          <w:ins w:id="13301" w:author="V2" w:date="2025-04-14T14:19:00Z" w16du:dateUtc="2025-04-14T19:19:00Z"/>
        </w:rPr>
      </w:pPr>
      <w:ins w:id="13302" w:author="V2" w:date="2025-04-14T14:19:00Z" w16du:dateUtc="2025-04-14T19:19:00Z">
        <w:r w:rsidRPr="007F7E2B">
          <w:t xml:space="preserve">Forest inventories from the areas logged or similar areas within the project area. </w:t>
        </w:r>
      </w:ins>
    </w:p>
    <w:p w14:paraId="3C4EA4E9" w14:textId="77777777" w:rsidR="00EC5046" w:rsidRPr="007F7E2B" w:rsidRDefault="00EC5046" w:rsidP="00964B29">
      <w:pPr>
        <w:numPr>
          <w:ilvl w:val="0"/>
          <w:numId w:val="97"/>
        </w:numPr>
        <w:spacing w:before="0" w:after="109" w:line="269" w:lineRule="auto"/>
        <w:ind w:hanging="360"/>
        <w:rPr>
          <w:ins w:id="13303" w:author="V2" w:date="2025-04-14T14:19:00Z" w16du:dateUtc="2025-04-14T19:19:00Z"/>
        </w:rPr>
      </w:pPr>
      <w:ins w:id="13304" w:author="V2" w:date="2025-04-14T14:19:00Z" w16du:dateUtc="2025-04-14T19:19:00Z">
        <w:r w:rsidRPr="007F7E2B">
          <w:t xml:space="preserve">Existing harvest data from other harvest operations working in the vicinity of the project area, in similar ecotypes and stands. </w:t>
        </w:r>
      </w:ins>
    </w:p>
    <w:p w14:paraId="30195111" w14:textId="77777777" w:rsidR="00EC5046" w:rsidRPr="007F7E2B" w:rsidRDefault="00EC5046" w:rsidP="00964B29">
      <w:pPr>
        <w:numPr>
          <w:ilvl w:val="0"/>
          <w:numId w:val="97"/>
        </w:numPr>
        <w:spacing w:before="0" w:after="112" w:line="269" w:lineRule="auto"/>
        <w:ind w:hanging="360"/>
        <w:rPr>
          <w:ins w:id="13305" w:author="V2" w:date="2025-04-14T14:19:00Z" w16du:dateUtc="2025-04-14T19:19:00Z"/>
        </w:rPr>
      </w:pPr>
      <w:ins w:id="13306" w:author="V2" w:date="2025-04-14T14:19:00Z" w16du:dateUtc="2025-04-14T19:19:00Z">
        <w:r w:rsidRPr="007F7E2B">
          <w:t xml:space="preserve">Existing forest inventories from areas in the vicinity of the project area, in similar ecotypes and stands. </w:t>
        </w:r>
      </w:ins>
    </w:p>
    <w:p w14:paraId="5647CB85" w14:textId="77777777" w:rsidR="00EC5046" w:rsidRPr="007F7E2B" w:rsidRDefault="00EC5046" w:rsidP="00964B29">
      <w:pPr>
        <w:numPr>
          <w:ilvl w:val="0"/>
          <w:numId w:val="97"/>
        </w:numPr>
        <w:spacing w:before="0" w:after="60" w:line="269" w:lineRule="auto"/>
        <w:ind w:hanging="360"/>
        <w:rPr>
          <w:ins w:id="13307" w:author="V2" w:date="2025-04-14T14:19:00Z" w16du:dateUtc="2025-04-14T19:19:00Z"/>
        </w:rPr>
      </w:pPr>
      <w:ins w:id="13308" w:author="V2" w:date="2025-04-14T14:19:00Z" w16du:dateUtc="2025-04-14T19:19:00Z">
        <w:r w:rsidRPr="007F7E2B">
          <w:t xml:space="preserve">Regional estimates of per hectare volume extracted from forests of these types. </w:t>
        </w:r>
      </w:ins>
    </w:p>
    <w:p w14:paraId="1B579F0F" w14:textId="77777777" w:rsidR="00EC5046" w:rsidRPr="007F7E2B" w:rsidRDefault="00EC5046">
      <w:pPr>
        <w:spacing w:line="259" w:lineRule="auto"/>
        <w:ind w:left="360"/>
        <w:rPr>
          <w:ins w:id="13309" w:author="V2" w:date="2025-04-14T14:19:00Z" w16du:dateUtc="2025-04-14T19:19:00Z"/>
        </w:rPr>
      </w:pPr>
      <w:ins w:id="13310" w:author="V2" w:date="2025-04-14T14:19:00Z" w16du:dateUtc="2025-04-14T19:19:00Z">
        <w:r w:rsidRPr="007F7E2B">
          <w:t xml:space="preserve"> </w:t>
        </w:r>
      </w:ins>
    </w:p>
    <w:p w14:paraId="0B7DD1F4" w14:textId="77777777" w:rsidR="00EC5046" w:rsidRPr="007F7E2B" w:rsidRDefault="00EC5046">
      <w:pPr>
        <w:ind w:left="-5"/>
        <w:rPr>
          <w:ins w:id="13311" w:author="V2" w:date="2025-04-14T14:19:00Z" w16du:dateUtc="2025-04-14T19:19:00Z"/>
        </w:rPr>
      </w:pPr>
      <w:ins w:id="13312" w:author="V2" w:date="2025-04-14T14:19:00Z" w16du:dateUtc="2025-04-14T19:19:00Z">
        <w:r w:rsidRPr="007F7E2B">
          <w:t xml:space="preserve">Where no data on grade breakdowns are available, estimate values of missing data from: </w:t>
        </w:r>
      </w:ins>
    </w:p>
    <w:p w14:paraId="74EC2666" w14:textId="77777777" w:rsidR="00EC5046" w:rsidRPr="007F7E2B" w:rsidRDefault="00EC5046" w:rsidP="00964B29">
      <w:pPr>
        <w:numPr>
          <w:ilvl w:val="0"/>
          <w:numId w:val="97"/>
        </w:numPr>
        <w:spacing w:before="0" w:after="78" w:line="269" w:lineRule="auto"/>
        <w:ind w:hanging="360"/>
        <w:rPr>
          <w:ins w:id="13313" w:author="V2" w:date="2025-04-14T14:19:00Z" w16du:dateUtc="2025-04-14T19:19:00Z"/>
        </w:rPr>
      </w:pPr>
      <w:ins w:id="13314" w:author="V2" w:date="2025-04-14T14:19:00Z" w16du:dateUtc="2025-04-14T19:19:00Z">
        <w:r w:rsidRPr="007F7E2B">
          <w:t xml:space="preserve">Forest inventories from the areas logged or similar areas within the project area. </w:t>
        </w:r>
      </w:ins>
    </w:p>
    <w:p w14:paraId="228A1011" w14:textId="77777777" w:rsidR="00EC5046" w:rsidRPr="007F7E2B" w:rsidRDefault="00EC5046" w:rsidP="00964B29">
      <w:pPr>
        <w:numPr>
          <w:ilvl w:val="0"/>
          <w:numId w:val="97"/>
        </w:numPr>
        <w:spacing w:before="0" w:after="111" w:line="269" w:lineRule="auto"/>
        <w:ind w:hanging="360"/>
        <w:rPr>
          <w:ins w:id="13315" w:author="V2" w:date="2025-04-14T14:19:00Z" w16du:dateUtc="2025-04-14T19:19:00Z"/>
        </w:rPr>
      </w:pPr>
      <w:ins w:id="13316" w:author="V2" w:date="2025-04-14T14:19:00Z" w16du:dateUtc="2025-04-14T19:19:00Z">
        <w:r w:rsidRPr="007F7E2B">
          <w:t xml:space="preserve">Existing grade breakdowns from other harvest operations working in the vicinity of the project area, in similar ecotypes and stands, or from mills or buyers of wood from these operations </w:t>
        </w:r>
      </w:ins>
    </w:p>
    <w:p w14:paraId="25971D24" w14:textId="77777777" w:rsidR="00EC5046" w:rsidRPr="007F7E2B" w:rsidRDefault="00EC5046" w:rsidP="00964B29">
      <w:pPr>
        <w:numPr>
          <w:ilvl w:val="0"/>
          <w:numId w:val="97"/>
        </w:numPr>
        <w:spacing w:before="0" w:after="112" w:line="269" w:lineRule="auto"/>
        <w:ind w:hanging="360"/>
        <w:rPr>
          <w:ins w:id="13317" w:author="V2" w:date="2025-04-14T14:19:00Z" w16du:dateUtc="2025-04-14T19:19:00Z"/>
        </w:rPr>
      </w:pPr>
      <w:ins w:id="13318" w:author="V2" w:date="2025-04-14T14:19:00Z" w16du:dateUtc="2025-04-14T19:19:00Z">
        <w:r w:rsidRPr="007F7E2B">
          <w:t xml:space="preserve">Existing forest inventories from areas in the vicinity of the project area, in similar ecotypes and stands. </w:t>
        </w:r>
      </w:ins>
    </w:p>
    <w:p w14:paraId="3145B410" w14:textId="77777777" w:rsidR="00EC5046" w:rsidRPr="007F7E2B" w:rsidRDefault="00EC5046" w:rsidP="00964B29">
      <w:pPr>
        <w:numPr>
          <w:ilvl w:val="0"/>
          <w:numId w:val="97"/>
        </w:numPr>
        <w:spacing w:before="0" w:after="65" w:line="269" w:lineRule="auto"/>
        <w:ind w:hanging="360"/>
        <w:rPr>
          <w:ins w:id="13319" w:author="V2" w:date="2025-04-14T14:19:00Z" w16du:dateUtc="2025-04-14T19:19:00Z"/>
        </w:rPr>
      </w:pPr>
      <w:ins w:id="13320" w:author="V2" w:date="2025-04-14T14:19:00Z" w16du:dateUtc="2025-04-14T19:19:00Z">
        <w:r w:rsidRPr="007F7E2B">
          <w:t xml:space="preserve">Regional estimates of grade breakdowns from forests of these types. </w:t>
        </w:r>
      </w:ins>
    </w:p>
    <w:p w14:paraId="5A199650" w14:textId="77777777" w:rsidR="00EC5046" w:rsidRPr="007F7E2B" w:rsidRDefault="00EC5046">
      <w:pPr>
        <w:spacing w:after="36" w:line="259" w:lineRule="auto"/>
        <w:ind w:left="360"/>
        <w:rPr>
          <w:ins w:id="13321" w:author="V2" w:date="2025-04-14T14:19:00Z" w16du:dateUtc="2025-04-14T19:19:00Z"/>
        </w:rPr>
      </w:pPr>
      <w:ins w:id="13322" w:author="V2" w:date="2025-04-14T14:19:00Z" w16du:dateUtc="2025-04-14T19:19:00Z">
        <w:r w:rsidRPr="007F7E2B">
          <w:t xml:space="preserve"> </w:t>
        </w:r>
      </w:ins>
    </w:p>
    <w:p w14:paraId="22A8665D" w14:textId="77777777" w:rsidR="00EC5046" w:rsidRPr="007F7E2B" w:rsidRDefault="00EC5046">
      <w:pPr>
        <w:spacing w:line="259" w:lineRule="auto"/>
        <w:rPr>
          <w:ins w:id="13323" w:author="V2" w:date="2025-04-14T14:19:00Z" w16du:dateUtc="2025-04-14T19:19:00Z"/>
        </w:rPr>
      </w:pPr>
      <w:ins w:id="13324" w:author="V2" w:date="2025-04-14T14:19:00Z" w16du:dateUtc="2025-04-14T19:19:00Z">
        <w:r w:rsidRPr="007F7E2B">
          <w:t xml:space="preserve"> </w:t>
        </w:r>
      </w:ins>
    </w:p>
    <w:p w14:paraId="316BB575" w14:textId="77777777" w:rsidR="00EC5046" w:rsidRPr="007F7E2B" w:rsidRDefault="00EC5046">
      <w:pPr>
        <w:spacing w:line="259" w:lineRule="auto"/>
        <w:ind w:left="720"/>
        <w:rPr>
          <w:ins w:id="13325" w:author="V2" w:date="2025-04-14T14:19:00Z" w16du:dateUtc="2025-04-14T19:19:00Z"/>
        </w:rPr>
      </w:pPr>
      <w:ins w:id="13326" w:author="V2" w:date="2025-04-14T14:19:00Z" w16du:dateUtc="2025-04-14T19:19:00Z">
        <w:r w:rsidRPr="007F7E2B">
          <w:t xml:space="preserve"> </w:t>
        </w:r>
      </w:ins>
    </w:p>
    <w:p w14:paraId="0C1D21C6" w14:textId="77777777" w:rsidR="00EC5046" w:rsidRPr="007F7E2B" w:rsidRDefault="00EC5046" w:rsidP="006D6ACB">
      <w:pPr>
        <w:pStyle w:val="Heading1"/>
        <w:spacing w:before="0" w:after="29" w:line="259" w:lineRule="auto"/>
        <w:ind w:left="705" w:hanging="720"/>
        <w:rPr>
          <w:ins w:id="13327" w:author="V2" w:date="2025-04-14T14:19:00Z" w16du:dateUtc="2025-04-14T19:19:00Z"/>
        </w:rPr>
      </w:pPr>
      <w:bookmarkStart w:id="13328" w:name="_Toc174616171"/>
      <w:bookmarkStart w:id="13329" w:name="_Toc174616587"/>
      <w:bookmarkStart w:id="13330" w:name="_Toc180594312"/>
      <w:bookmarkStart w:id="13331" w:name="_Toc180594719"/>
      <w:bookmarkStart w:id="13332" w:name="_Toc7685"/>
      <w:ins w:id="13333" w:author="V2" w:date="2025-04-14T14:19:00Z" w16du:dateUtc="2025-04-14T19:19:00Z">
        <w:r w:rsidRPr="007F7E2B">
          <w:lastRenderedPageBreak/>
          <w:t>PARAM</w:t>
        </w:r>
        <w:r w:rsidRPr="007F7E2B">
          <w:rPr>
            <w:rFonts w:ascii="Arial" w:eastAsia="Arial" w:hAnsi="Arial" w:cs="Arial"/>
          </w:rPr>
          <w:t>ETERS</w:t>
        </w:r>
        <w:bookmarkEnd w:id="13328"/>
        <w:bookmarkEnd w:id="13329"/>
        <w:bookmarkEnd w:id="13330"/>
        <w:bookmarkEnd w:id="13331"/>
        <w:r w:rsidRPr="007F7E2B">
          <w:rPr>
            <w:rFonts w:ascii="Arial" w:eastAsia="Arial" w:hAnsi="Arial" w:cs="Arial"/>
            <w:i/>
            <w:color w:val="808080"/>
            <w:sz w:val="20"/>
          </w:rPr>
          <w:t xml:space="preserve"> </w:t>
        </w:r>
        <w:bookmarkEnd w:id="13332"/>
      </w:ins>
    </w:p>
    <w:tbl>
      <w:tblPr>
        <w:tblStyle w:val="TableGrid0"/>
        <w:tblW w:w="8640" w:type="dxa"/>
        <w:tblInd w:w="721" w:type="dxa"/>
        <w:tblCellMar>
          <w:top w:w="28" w:type="dxa"/>
          <w:left w:w="107" w:type="dxa"/>
          <w:right w:w="67" w:type="dxa"/>
        </w:tblCellMar>
        <w:tblLook w:val="04A0" w:firstRow="1" w:lastRow="0" w:firstColumn="1" w:lastColumn="0" w:noHBand="0" w:noVBand="1"/>
      </w:tblPr>
      <w:tblGrid>
        <w:gridCol w:w="4048"/>
        <w:gridCol w:w="4592"/>
      </w:tblGrid>
      <w:tr w:rsidR="00EC5046" w:rsidRPr="007F7E2B" w14:paraId="52A1180F" w14:textId="77777777">
        <w:trPr>
          <w:trHeight w:val="491"/>
          <w:ins w:id="13334" w:author="V2" w:date="2025-04-14T14:19:00Z" w16du:dateUtc="2025-04-14T19:19:00Z"/>
        </w:trPr>
        <w:tc>
          <w:tcPr>
            <w:tcW w:w="4048" w:type="dxa"/>
            <w:tcBorders>
              <w:top w:val="single" w:sz="4" w:space="0" w:color="000000"/>
              <w:left w:val="single" w:sz="4" w:space="0" w:color="000000"/>
              <w:bottom w:val="single" w:sz="4" w:space="0" w:color="000000"/>
              <w:right w:val="single" w:sz="4" w:space="0" w:color="000000"/>
            </w:tcBorders>
            <w:shd w:val="clear" w:color="auto" w:fill="C2D7E0"/>
          </w:tcPr>
          <w:p w14:paraId="54A55B5B" w14:textId="77777777" w:rsidR="00EC5046" w:rsidRPr="007F7E2B" w:rsidRDefault="00EC5046">
            <w:pPr>
              <w:spacing w:line="259" w:lineRule="auto"/>
              <w:rPr>
                <w:ins w:id="13335" w:author="V2" w:date="2025-04-14T14:19:00Z" w16du:dateUtc="2025-04-14T19:19:00Z"/>
              </w:rPr>
            </w:pPr>
            <w:ins w:id="13336" w:author="V2" w:date="2025-04-14T14:19:00Z" w16du:dateUtc="2025-04-14T19:19:00Z">
              <w:r w:rsidRPr="007F7E2B">
                <w:rPr>
                  <w:sz w:val="22"/>
                </w:rPr>
                <w:t>Data Unit / Parameter:</w:t>
              </w:r>
              <w:r w:rsidRPr="007F7E2B">
                <w:rPr>
                  <w:sz w:val="22"/>
                  <w:vertAlign w:val="superscript"/>
                </w:rPr>
                <w:t xml:space="preserve"> </w:t>
              </w:r>
            </w:ins>
          </w:p>
        </w:tc>
        <w:tc>
          <w:tcPr>
            <w:tcW w:w="4592" w:type="dxa"/>
            <w:tcBorders>
              <w:top w:val="single" w:sz="4" w:space="0" w:color="000000"/>
              <w:left w:val="single" w:sz="4" w:space="0" w:color="000000"/>
              <w:bottom w:val="single" w:sz="4" w:space="0" w:color="000000"/>
              <w:right w:val="single" w:sz="4" w:space="0" w:color="000000"/>
            </w:tcBorders>
            <w:vAlign w:val="center"/>
          </w:tcPr>
          <w:p w14:paraId="66AE9543" w14:textId="77777777" w:rsidR="00EC5046" w:rsidRPr="007F7E2B" w:rsidRDefault="00EC5046">
            <w:pPr>
              <w:spacing w:line="259" w:lineRule="auto"/>
              <w:ind w:left="1"/>
              <w:rPr>
                <w:ins w:id="13337" w:author="V2" w:date="2025-04-14T14:19:00Z" w16du:dateUtc="2025-04-14T19:19:00Z"/>
              </w:rPr>
            </w:pPr>
            <w:ins w:id="13338" w:author="V2" w:date="2025-04-14T14:19:00Z" w16du:dateUtc="2025-04-14T19:19:00Z">
              <w:r w:rsidRPr="007F7E2B">
                <w:rPr>
                  <w:rFonts w:ascii="Arial" w:eastAsia="Arial" w:hAnsi="Arial" w:cs="Arial"/>
                  <w:i/>
                </w:rPr>
                <w:t>V</w:t>
              </w:r>
              <w:r w:rsidRPr="007F7E2B">
                <w:rPr>
                  <w:rFonts w:ascii="Arial" w:eastAsia="Arial" w:hAnsi="Arial" w:cs="Arial"/>
                  <w:i/>
                  <w:sz w:val="13"/>
                </w:rPr>
                <w:t>ex,ty,j,t</w:t>
              </w:r>
              <w:r w:rsidRPr="007F7E2B">
                <w:rPr>
                  <w:rFonts w:ascii="Arial" w:eastAsia="Arial" w:hAnsi="Arial" w:cs="Arial"/>
                  <w:b/>
                </w:rPr>
                <w:t xml:space="preserve"> </w:t>
              </w:r>
            </w:ins>
          </w:p>
        </w:tc>
      </w:tr>
      <w:tr w:rsidR="00EC5046" w:rsidRPr="007F7E2B" w14:paraId="6B673898" w14:textId="77777777">
        <w:trPr>
          <w:trHeight w:val="347"/>
          <w:ins w:id="13339" w:author="V2" w:date="2025-04-14T14:19:00Z" w16du:dateUtc="2025-04-14T19:19:00Z"/>
        </w:trPr>
        <w:tc>
          <w:tcPr>
            <w:tcW w:w="4048" w:type="dxa"/>
            <w:tcBorders>
              <w:top w:val="single" w:sz="4" w:space="0" w:color="000000"/>
              <w:left w:val="single" w:sz="4" w:space="0" w:color="000000"/>
              <w:bottom w:val="single" w:sz="4" w:space="0" w:color="000000"/>
              <w:right w:val="single" w:sz="4" w:space="0" w:color="000000"/>
            </w:tcBorders>
            <w:shd w:val="clear" w:color="auto" w:fill="C2D7E0"/>
          </w:tcPr>
          <w:p w14:paraId="0924E6CC" w14:textId="77777777" w:rsidR="00EC5046" w:rsidRPr="007F7E2B" w:rsidRDefault="00EC5046">
            <w:pPr>
              <w:spacing w:line="259" w:lineRule="auto"/>
              <w:rPr>
                <w:ins w:id="13340" w:author="V2" w:date="2025-04-14T14:19:00Z" w16du:dateUtc="2025-04-14T19:19:00Z"/>
              </w:rPr>
            </w:pPr>
            <w:ins w:id="13341" w:author="V2" w:date="2025-04-14T14:19:00Z" w16du:dateUtc="2025-04-14T19:19:00Z">
              <w:r w:rsidRPr="007F7E2B">
                <w:t xml:space="preserve">Data unit: </w:t>
              </w:r>
            </w:ins>
          </w:p>
        </w:tc>
        <w:tc>
          <w:tcPr>
            <w:tcW w:w="4592" w:type="dxa"/>
            <w:tcBorders>
              <w:top w:val="single" w:sz="4" w:space="0" w:color="000000"/>
              <w:left w:val="single" w:sz="4" w:space="0" w:color="000000"/>
              <w:bottom w:val="single" w:sz="4" w:space="0" w:color="000000"/>
              <w:right w:val="single" w:sz="4" w:space="0" w:color="000000"/>
            </w:tcBorders>
          </w:tcPr>
          <w:p w14:paraId="67B6D070" w14:textId="77777777" w:rsidR="00EC5046" w:rsidRPr="007F7E2B" w:rsidRDefault="00EC5046">
            <w:pPr>
              <w:spacing w:line="259" w:lineRule="auto"/>
              <w:ind w:left="1"/>
              <w:rPr>
                <w:ins w:id="13342" w:author="V2" w:date="2025-04-14T14:19:00Z" w16du:dateUtc="2025-04-14T19:19:00Z"/>
              </w:rPr>
            </w:pPr>
            <w:ins w:id="13343" w:author="V2" w:date="2025-04-14T14:19:00Z" w16du:dateUtc="2025-04-14T19:19:00Z">
              <w:r w:rsidRPr="007F7E2B">
                <w:t>m</w:t>
              </w:r>
              <w:r w:rsidRPr="007F7E2B">
                <w:rPr>
                  <w:sz w:val="13"/>
                </w:rPr>
                <w:t>3</w:t>
              </w:r>
              <w:r w:rsidRPr="007F7E2B">
                <w:rPr>
                  <w:sz w:val="20"/>
                  <w:vertAlign w:val="subscript"/>
                </w:rPr>
                <w:t xml:space="preserve"> </w:t>
              </w:r>
            </w:ins>
          </w:p>
        </w:tc>
      </w:tr>
      <w:tr w:rsidR="00EC5046" w:rsidRPr="007F7E2B" w14:paraId="1317F09C" w14:textId="77777777">
        <w:trPr>
          <w:trHeight w:val="899"/>
          <w:ins w:id="13344" w:author="V2" w:date="2025-04-14T14:19:00Z" w16du:dateUtc="2025-04-14T19:19:00Z"/>
        </w:trPr>
        <w:tc>
          <w:tcPr>
            <w:tcW w:w="4048" w:type="dxa"/>
            <w:tcBorders>
              <w:top w:val="single" w:sz="4" w:space="0" w:color="000000"/>
              <w:left w:val="single" w:sz="4" w:space="0" w:color="000000"/>
              <w:bottom w:val="single" w:sz="4" w:space="0" w:color="000000"/>
              <w:right w:val="single" w:sz="4" w:space="0" w:color="000000"/>
            </w:tcBorders>
            <w:shd w:val="clear" w:color="auto" w:fill="C2D7E0"/>
          </w:tcPr>
          <w:p w14:paraId="71F30C3D" w14:textId="77777777" w:rsidR="00EC5046" w:rsidRPr="007F7E2B" w:rsidRDefault="00EC5046">
            <w:pPr>
              <w:spacing w:line="259" w:lineRule="auto"/>
              <w:rPr>
                <w:ins w:id="13345" w:author="V2" w:date="2025-04-14T14:19:00Z" w16du:dateUtc="2025-04-14T19:19:00Z"/>
              </w:rPr>
            </w:pPr>
            <w:ins w:id="13346" w:author="V2" w:date="2025-04-14T14:19:00Z" w16du:dateUtc="2025-04-14T19:19:00Z">
              <w:r w:rsidRPr="007F7E2B">
                <w:t xml:space="preserve">Description: </w:t>
              </w:r>
            </w:ins>
          </w:p>
        </w:tc>
        <w:tc>
          <w:tcPr>
            <w:tcW w:w="4592" w:type="dxa"/>
            <w:tcBorders>
              <w:top w:val="single" w:sz="4" w:space="0" w:color="000000"/>
              <w:left w:val="single" w:sz="4" w:space="0" w:color="000000"/>
              <w:bottom w:val="single" w:sz="4" w:space="0" w:color="000000"/>
              <w:right w:val="single" w:sz="4" w:space="0" w:color="000000"/>
            </w:tcBorders>
          </w:tcPr>
          <w:p w14:paraId="14296517" w14:textId="77777777" w:rsidR="00EC5046" w:rsidRPr="007F7E2B" w:rsidRDefault="00EC5046">
            <w:pPr>
              <w:spacing w:line="259" w:lineRule="auto"/>
              <w:ind w:left="1" w:right="20"/>
              <w:rPr>
                <w:ins w:id="13347" w:author="V2" w:date="2025-04-14T14:19:00Z" w16du:dateUtc="2025-04-14T19:19:00Z"/>
              </w:rPr>
            </w:pPr>
            <w:ins w:id="13348" w:author="V2" w:date="2025-04-14T14:19:00Z" w16du:dateUtc="2025-04-14T19:19:00Z">
              <w:r w:rsidRPr="007F7E2B">
                <w:t xml:space="preserve">Volume of timber extracted from within the project area (does not include slash left onsite) by species </w:t>
              </w:r>
              <w:r w:rsidRPr="007F7E2B">
                <w:rPr>
                  <w:rFonts w:ascii="Arial" w:eastAsia="Arial" w:hAnsi="Arial" w:cs="Arial"/>
                  <w:i/>
                </w:rPr>
                <w:t>j</w:t>
              </w:r>
              <w:r w:rsidRPr="007F7E2B">
                <w:t xml:space="preserve"> and wood product class </w:t>
              </w:r>
              <w:r w:rsidRPr="007F7E2B">
                <w:rPr>
                  <w:rFonts w:ascii="Arial" w:eastAsia="Arial" w:hAnsi="Arial" w:cs="Arial"/>
                  <w:i/>
                </w:rPr>
                <w:t>ty</w:t>
              </w:r>
              <w:r w:rsidRPr="007F7E2B">
                <w:t xml:space="preserve"> at time </w:t>
              </w:r>
              <w:r w:rsidRPr="007F7E2B">
                <w:rPr>
                  <w:rFonts w:ascii="Arial" w:eastAsia="Arial" w:hAnsi="Arial" w:cs="Arial"/>
                  <w:i/>
                </w:rPr>
                <w:t>t</w:t>
              </w:r>
              <w:r w:rsidRPr="007F7E2B">
                <w:t xml:space="preserve"> </w:t>
              </w:r>
            </w:ins>
          </w:p>
        </w:tc>
      </w:tr>
      <w:tr w:rsidR="00EC5046" w:rsidRPr="007F7E2B" w14:paraId="51959B83" w14:textId="77777777">
        <w:trPr>
          <w:trHeight w:val="346"/>
          <w:ins w:id="13349" w:author="V2" w:date="2025-04-14T14:19:00Z" w16du:dateUtc="2025-04-14T19:19:00Z"/>
        </w:trPr>
        <w:tc>
          <w:tcPr>
            <w:tcW w:w="4048" w:type="dxa"/>
            <w:tcBorders>
              <w:top w:val="single" w:sz="4" w:space="0" w:color="000000"/>
              <w:left w:val="single" w:sz="4" w:space="0" w:color="000000"/>
              <w:bottom w:val="single" w:sz="4" w:space="0" w:color="000000"/>
              <w:right w:val="single" w:sz="4" w:space="0" w:color="000000"/>
            </w:tcBorders>
            <w:shd w:val="clear" w:color="auto" w:fill="C2D7E0"/>
          </w:tcPr>
          <w:p w14:paraId="18764E91" w14:textId="77777777" w:rsidR="00EC5046" w:rsidRPr="007F7E2B" w:rsidRDefault="00EC5046">
            <w:pPr>
              <w:spacing w:line="259" w:lineRule="auto"/>
              <w:rPr>
                <w:ins w:id="13350" w:author="V2" w:date="2025-04-14T14:19:00Z" w16du:dateUtc="2025-04-14T19:19:00Z"/>
              </w:rPr>
            </w:pPr>
            <w:ins w:id="13351" w:author="V2" w:date="2025-04-14T14:19:00Z" w16du:dateUtc="2025-04-14T19:19:00Z">
              <w:r w:rsidRPr="007F7E2B">
                <w:t xml:space="preserve">Source of data: </w:t>
              </w:r>
            </w:ins>
          </w:p>
        </w:tc>
        <w:tc>
          <w:tcPr>
            <w:tcW w:w="4592" w:type="dxa"/>
            <w:tcBorders>
              <w:top w:val="single" w:sz="4" w:space="0" w:color="000000"/>
              <w:left w:val="single" w:sz="4" w:space="0" w:color="000000"/>
              <w:bottom w:val="single" w:sz="4" w:space="0" w:color="000000"/>
              <w:right w:val="single" w:sz="4" w:space="0" w:color="000000"/>
            </w:tcBorders>
          </w:tcPr>
          <w:p w14:paraId="0DB0C581" w14:textId="77777777" w:rsidR="00EC5046" w:rsidRPr="007F7E2B" w:rsidRDefault="00EC5046">
            <w:pPr>
              <w:spacing w:line="259" w:lineRule="auto"/>
              <w:ind w:left="1"/>
              <w:rPr>
                <w:ins w:id="13352" w:author="V2" w:date="2025-04-14T14:19:00Z" w16du:dateUtc="2025-04-14T19:19:00Z"/>
              </w:rPr>
            </w:pPr>
            <w:ins w:id="13353" w:author="V2" w:date="2025-04-14T14:19:00Z" w16du:dateUtc="2025-04-14T19:19:00Z">
              <w:r w:rsidRPr="007F7E2B">
                <w:t xml:space="preserve">Described in this module </w:t>
              </w:r>
            </w:ins>
          </w:p>
        </w:tc>
      </w:tr>
      <w:tr w:rsidR="00EC5046" w:rsidRPr="007F7E2B" w14:paraId="243F4855" w14:textId="77777777">
        <w:trPr>
          <w:trHeight w:val="898"/>
          <w:ins w:id="13354" w:author="V2" w:date="2025-04-14T14:19:00Z" w16du:dateUtc="2025-04-14T19:19:00Z"/>
        </w:trPr>
        <w:tc>
          <w:tcPr>
            <w:tcW w:w="4048" w:type="dxa"/>
            <w:tcBorders>
              <w:top w:val="single" w:sz="4" w:space="0" w:color="000000"/>
              <w:left w:val="single" w:sz="4" w:space="0" w:color="000000"/>
              <w:bottom w:val="single" w:sz="4" w:space="0" w:color="000000"/>
              <w:right w:val="single" w:sz="4" w:space="0" w:color="000000"/>
            </w:tcBorders>
            <w:shd w:val="clear" w:color="auto" w:fill="C2D7E0"/>
          </w:tcPr>
          <w:p w14:paraId="737BCC86" w14:textId="77777777" w:rsidR="00EC5046" w:rsidRPr="007F7E2B" w:rsidRDefault="00EC5046">
            <w:pPr>
              <w:spacing w:line="259" w:lineRule="auto"/>
              <w:rPr>
                <w:ins w:id="13355" w:author="V2" w:date="2025-04-14T14:19:00Z" w16du:dateUtc="2025-04-14T19:19:00Z"/>
              </w:rPr>
            </w:pPr>
            <w:ins w:id="13356" w:author="V2" w:date="2025-04-14T14:19:00Z" w16du:dateUtc="2025-04-14T19:19:00Z">
              <w:r w:rsidRPr="007F7E2B">
                <w:t xml:space="preserve">Justification of choice of data or description of measurement methods and procedures applied: </w:t>
              </w:r>
            </w:ins>
          </w:p>
        </w:tc>
        <w:tc>
          <w:tcPr>
            <w:tcW w:w="4592" w:type="dxa"/>
            <w:tcBorders>
              <w:top w:val="single" w:sz="4" w:space="0" w:color="000000"/>
              <w:left w:val="single" w:sz="4" w:space="0" w:color="000000"/>
              <w:bottom w:val="single" w:sz="4" w:space="0" w:color="000000"/>
              <w:right w:val="single" w:sz="4" w:space="0" w:color="000000"/>
            </w:tcBorders>
          </w:tcPr>
          <w:p w14:paraId="6F622C02" w14:textId="77777777" w:rsidR="00EC5046" w:rsidRPr="007F7E2B" w:rsidRDefault="00EC5046">
            <w:pPr>
              <w:spacing w:line="259" w:lineRule="auto"/>
              <w:ind w:left="1"/>
              <w:rPr>
                <w:ins w:id="13357" w:author="V2" w:date="2025-04-14T14:19:00Z" w16du:dateUtc="2025-04-14T19:19:00Z"/>
              </w:rPr>
            </w:pPr>
            <w:ins w:id="13358" w:author="V2" w:date="2025-04-14T14:19:00Z" w16du:dateUtc="2025-04-14T19:19:00Z">
              <w:r w:rsidRPr="007F7E2B">
                <w:t xml:space="preserve">Described in this module </w:t>
              </w:r>
            </w:ins>
          </w:p>
        </w:tc>
      </w:tr>
      <w:tr w:rsidR="00EC5046" w:rsidRPr="007F7E2B" w14:paraId="14718085" w14:textId="77777777">
        <w:trPr>
          <w:trHeight w:val="344"/>
          <w:ins w:id="13359" w:author="V2" w:date="2025-04-14T14:19:00Z" w16du:dateUtc="2025-04-14T19:19:00Z"/>
        </w:trPr>
        <w:tc>
          <w:tcPr>
            <w:tcW w:w="4048" w:type="dxa"/>
            <w:tcBorders>
              <w:top w:val="single" w:sz="4" w:space="0" w:color="000000"/>
              <w:left w:val="single" w:sz="4" w:space="0" w:color="000000"/>
              <w:bottom w:val="single" w:sz="4" w:space="0" w:color="000000"/>
              <w:right w:val="single" w:sz="4" w:space="0" w:color="000000"/>
            </w:tcBorders>
            <w:shd w:val="clear" w:color="auto" w:fill="C2D7E0"/>
          </w:tcPr>
          <w:p w14:paraId="2AC6A53E" w14:textId="77777777" w:rsidR="00EC5046" w:rsidRPr="007F7E2B" w:rsidRDefault="00EC5046">
            <w:pPr>
              <w:spacing w:line="259" w:lineRule="auto"/>
              <w:rPr>
                <w:ins w:id="13360" w:author="V2" w:date="2025-04-14T14:19:00Z" w16du:dateUtc="2025-04-14T19:19:00Z"/>
              </w:rPr>
            </w:pPr>
            <w:ins w:id="13361" w:author="V2" w:date="2025-04-14T14:19:00Z" w16du:dateUtc="2025-04-14T19:19:00Z">
              <w:r w:rsidRPr="007F7E2B">
                <w:t xml:space="preserve">Any comment: </w:t>
              </w:r>
            </w:ins>
          </w:p>
        </w:tc>
        <w:tc>
          <w:tcPr>
            <w:tcW w:w="4592" w:type="dxa"/>
            <w:tcBorders>
              <w:top w:val="single" w:sz="4" w:space="0" w:color="000000"/>
              <w:left w:val="single" w:sz="4" w:space="0" w:color="000000"/>
              <w:bottom w:val="single" w:sz="4" w:space="0" w:color="000000"/>
              <w:right w:val="single" w:sz="4" w:space="0" w:color="000000"/>
            </w:tcBorders>
          </w:tcPr>
          <w:p w14:paraId="21BE167D" w14:textId="77777777" w:rsidR="00EC5046" w:rsidRPr="007F7E2B" w:rsidRDefault="00EC5046">
            <w:pPr>
              <w:spacing w:line="259" w:lineRule="auto"/>
              <w:ind w:left="1"/>
              <w:rPr>
                <w:ins w:id="13362" w:author="V2" w:date="2025-04-14T14:19:00Z" w16du:dateUtc="2025-04-14T19:19:00Z"/>
              </w:rPr>
            </w:pPr>
            <w:ins w:id="13363" w:author="V2" w:date="2025-04-14T14:19:00Z" w16du:dateUtc="2025-04-14T19:19:00Z">
              <w:r w:rsidRPr="007F7E2B">
                <w:t xml:space="preserve"> </w:t>
              </w:r>
            </w:ins>
          </w:p>
        </w:tc>
      </w:tr>
    </w:tbl>
    <w:p w14:paraId="615C3040" w14:textId="77777777" w:rsidR="00EC5046" w:rsidRPr="007F7E2B" w:rsidRDefault="00EC5046">
      <w:pPr>
        <w:spacing w:after="302" w:line="259" w:lineRule="auto"/>
        <w:rPr>
          <w:ins w:id="13364" w:author="V2" w:date="2025-04-14T14:19:00Z" w16du:dateUtc="2025-04-14T19:19:00Z"/>
        </w:rPr>
      </w:pPr>
      <w:ins w:id="13365" w:author="V2" w:date="2025-04-14T14:19:00Z" w16du:dateUtc="2025-04-14T19:19:00Z">
        <w:r w:rsidRPr="007F7E2B">
          <w:rPr>
            <w:sz w:val="22"/>
          </w:rPr>
          <w:t xml:space="preserve"> </w:t>
        </w:r>
      </w:ins>
    </w:p>
    <w:p w14:paraId="28B40176" w14:textId="77777777" w:rsidR="00EC5046" w:rsidRPr="007F7E2B" w:rsidRDefault="00EC5046" w:rsidP="006D6ACB">
      <w:pPr>
        <w:pStyle w:val="Heading1"/>
        <w:spacing w:before="0" w:after="260" w:line="259" w:lineRule="auto"/>
        <w:ind w:left="705" w:hanging="720"/>
        <w:rPr>
          <w:ins w:id="13366" w:author="V2" w:date="2025-04-14T14:19:00Z" w16du:dateUtc="2025-04-14T19:19:00Z"/>
        </w:rPr>
      </w:pPr>
      <w:bookmarkStart w:id="13367" w:name="_Toc174616172"/>
      <w:bookmarkStart w:id="13368" w:name="_Toc174616588"/>
      <w:bookmarkStart w:id="13369" w:name="_Toc180594313"/>
      <w:bookmarkStart w:id="13370" w:name="_Toc180594720"/>
      <w:bookmarkStart w:id="13371" w:name="_Toc7686"/>
      <w:ins w:id="13372" w:author="V2" w:date="2025-04-14T14:19:00Z" w16du:dateUtc="2025-04-14T19:19:00Z">
        <w:r w:rsidRPr="007F7E2B">
          <w:t>REFERENCES AND OTHER INFORMATION</w:t>
        </w:r>
        <w:bookmarkEnd w:id="13367"/>
        <w:bookmarkEnd w:id="13368"/>
        <w:bookmarkEnd w:id="13369"/>
        <w:bookmarkEnd w:id="13370"/>
        <w:r w:rsidRPr="007F7E2B">
          <w:t xml:space="preserve"> </w:t>
        </w:r>
        <w:bookmarkEnd w:id="13371"/>
      </w:ins>
    </w:p>
    <w:p w14:paraId="1CA8C929" w14:textId="77777777" w:rsidR="00EC5046" w:rsidRPr="007F7E2B" w:rsidRDefault="00EC5046">
      <w:pPr>
        <w:ind w:left="-5"/>
        <w:rPr>
          <w:ins w:id="13373" w:author="V2" w:date="2025-04-14T14:19:00Z" w16du:dateUtc="2025-04-14T19:19:00Z"/>
        </w:rPr>
      </w:pPr>
      <w:ins w:id="13374" w:author="V2" w:date="2025-04-14T14:19:00Z" w16du:dateUtc="2025-04-14T19:19:00Z">
        <w:r w:rsidRPr="007F7E2B">
          <w:t xml:space="preserve">None </w:t>
        </w:r>
        <w:r w:rsidRPr="007F7E2B">
          <w:br w:type="page"/>
        </w:r>
      </w:ins>
    </w:p>
    <w:p w14:paraId="1239F3B4" w14:textId="77777777" w:rsidR="00EC5046" w:rsidRPr="007F7E2B" w:rsidRDefault="00EC5046">
      <w:pPr>
        <w:pStyle w:val="Heading2"/>
        <w:spacing w:after="48"/>
        <w:rPr>
          <w:ins w:id="13375" w:author="V2" w:date="2025-04-14T14:19:00Z" w16du:dateUtc="2025-04-14T19:19:00Z"/>
        </w:rPr>
      </w:pPr>
      <w:bookmarkStart w:id="13376" w:name="_Toc174616173"/>
      <w:bookmarkStart w:id="13377" w:name="_Toc174616589"/>
      <w:bookmarkStart w:id="13378" w:name="_Toc180594314"/>
      <w:bookmarkStart w:id="13379" w:name="_Toc180594721"/>
      <w:ins w:id="13380" w:author="V2" w:date="2025-04-14T14:19:00Z" w16du:dateUtc="2025-04-14T19:19:00Z">
        <w:r w:rsidRPr="007F7E2B">
          <w:rPr>
            <w:rFonts w:ascii="Arial" w:eastAsia="Arial" w:hAnsi="Arial" w:cs="Arial"/>
            <w:color w:val="004B6B"/>
          </w:rPr>
          <w:t>DOCUMENT HISTORY</w:t>
        </w:r>
        <w:bookmarkEnd w:id="13376"/>
        <w:bookmarkEnd w:id="13377"/>
        <w:bookmarkEnd w:id="13378"/>
        <w:bookmarkEnd w:id="13379"/>
        <w:r w:rsidRPr="007F7E2B">
          <w:rPr>
            <w:rFonts w:ascii="Arial" w:eastAsia="Arial" w:hAnsi="Arial" w:cs="Arial"/>
            <w:color w:val="004B6B"/>
          </w:rPr>
          <w:t xml:space="preserve"> </w:t>
        </w:r>
      </w:ins>
    </w:p>
    <w:p w14:paraId="5446F0A5" w14:textId="77777777" w:rsidR="00EC5046" w:rsidRPr="007F7E2B" w:rsidRDefault="00EC5046">
      <w:pPr>
        <w:spacing w:line="259" w:lineRule="auto"/>
        <w:rPr>
          <w:ins w:id="13381" w:author="V2" w:date="2025-04-14T14:19:00Z" w16du:dateUtc="2025-04-14T19:19:00Z"/>
        </w:rPr>
      </w:pPr>
      <w:ins w:id="13382" w:author="V2" w:date="2025-04-14T14:19:00Z" w16du:dateUtc="2025-04-14T19:19:00Z">
        <w:r w:rsidRPr="007F7E2B">
          <w:rPr>
            <w:color w:val="004B6B"/>
          </w:rPr>
          <w:t xml:space="preserve"> </w:t>
        </w:r>
      </w:ins>
    </w:p>
    <w:tbl>
      <w:tblPr>
        <w:tblStyle w:val="TableGrid0"/>
        <w:tblW w:w="9124" w:type="dxa"/>
        <w:tblInd w:w="-107" w:type="dxa"/>
        <w:tblCellMar>
          <w:top w:w="8" w:type="dxa"/>
          <w:left w:w="107" w:type="dxa"/>
          <w:right w:w="115" w:type="dxa"/>
        </w:tblCellMar>
        <w:tblLook w:val="04A0" w:firstRow="1" w:lastRow="0" w:firstColumn="1" w:lastColumn="0" w:noHBand="0" w:noVBand="1"/>
      </w:tblPr>
      <w:tblGrid>
        <w:gridCol w:w="1103"/>
        <w:gridCol w:w="1481"/>
        <w:gridCol w:w="6540"/>
      </w:tblGrid>
      <w:tr w:rsidR="00EC5046" w:rsidRPr="007F7E2B" w14:paraId="181B8C13" w14:textId="77777777">
        <w:trPr>
          <w:trHeight w:val="391"/>
          <w:ins w:id="13383"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shd w:val="clear" w:color="auto" w:fill="B6D3E4"/>
          </w:tcPr>
          <w:p w14:paraId="408AC2E2" w14:textId="77777777" w:rsidR="00EC5046" w:rsidRPr="007F7E2B" w:rsidRDefault="00EC5046">
            <w:pPr>
              <w:spacing w:line="259" w:lineRule="auto"/>
              <w:rPr>
                <w:ins w:id="13384" w:author="V2" w:date="2025-04-14T14:19:00Z" w16du:dateUtc="2025-04-14T19:19:00Z"/>
              </w:rPr>
            </w:pPr>
            <w:ins w:id="13385" w:author="V2" w:date="2025-04-14T14:19:00Z" w16du:dateUtc="2025-04-14T19:19:00Z">
              <w:r w:rsidRPr="007F7E2B">
                <w:rPr>
                  <w:rFonts w:ascii="Arial" w:eastAsia="Arial" w:hAnsi="Arial" w:cs="Arial"/>
                  <w:b/>
                </w:rPr>
                <w:t xml:space="preserve">Version </w:t>
              </w:r>
            </w:ins>
          </w:p>
        </w:tc>
        <w:tc>
          <w:tcPr>
            <w:tcW w:w="1487" w:type="dxa"/>
            <w:tcBorders>
              <w:top w:val="single" w:sz="4" w:space="0" w:color="000000"/>
              <w:left w:val="single" w:sz="4" w:space="0" w:color="000000"/>
              <w:bottom w:val="single" w:sz="4" w:space="0" w:color="000000"/>
              <w:right w:val="single" w:sz="4" w:space="0" w:color="000000"/>
            </w:tcBorders>
            <w:shd w:val="clear" w:color="auto" w:fill="B6D3E4"/>
          </w:tcPr>
          <w:p w14:paraId="266322E2" w14:textId="77777777" w:rsidR="00EC5046" w:rsidRPr="007F7E2B" w:rsidRDefault="00EC5046">
            <w:pPr>
              <w:spacing w:line="259" w:lineRule="auto"/>
              <w:ind w:left="37"/>
              <w:rPr>
                <w:ins w:id="13386" w:author="V2" w:date="2025-04-14T14:19:00Z" w16du:dateUtc="2025-04-14T19:19:00Z"/>
              </w:rPr>
            </w:pPr>
            <w:ins w:id="13387" w:author="V2" w:date="2025-04-14T14:19:00Z" w16du:dateUtc="2025-04-14T19:19:00Z">
              <w:r w:rsidRPr="007F7E2B">
                <w:rPr>
                  <w:rFonts w:ascii="Arial" w:eastAsia="Arial" w:hAnsi="Arial" w:cs="Arial"/>
                  <w:b/>
                </w:rPr>
                <w:t xml:space="preserve">Date </w:t>
              </w:r>
            </w:ins>
          </w:p>
        </w:tc>
        <w:tc>
          <w:tcPr>
            <w:tcW w:w="6587" w:type="dxa"/>
            <w:tcBorders>
              <w:top w:val="single" w:sz="4" w:space="0" w:color="000000"/>
              <w:left w:val="single" w:sz="4" w:space="0" w:color="000000"/>
              <w:bottom w:val="single" w:sz="4" w:space="0" w:color="000000"/>
              <w:right w:val="single" w:sz="4" w:space="0" w:color="000000"/>
            </w:tcBorders>
            <w:shd w:val="clear" w:color="auto" w:fill="B6D3E4"/>
          </w:tcPr>
          <w:p w14:paraId="443DF638" w14:textId="77777777" w:rsidR="00EC5046" w:rsidRPr="007F7E2B" w:rsidRDefault="00EC5046">
            <w:pPr>
              <w:spacing w:line="259" w:lineRule="auto"/>
              <w:ind w:left="1"/>
              <w:rPr>
                <w:ins w:id="13388" w:author="V2" w:date="2025-04-14T14:19:00Z" w16du:dateUtc="2025-04-14T19:19:00Z"/>
              </w:rPr>
            </w:pPr>
            <w:ins w:id="13389" w:author="V2" w:date="2025-04-14T14:19:00Z" w16du:dateUtc="2025-04-14T19:19:00Z">
              <w:r w:rsidRPr="007F7E2B">
                <w:rPr>
                  <w:rFonts w:ascii="Arial" w:eastAsia="Arial" w:hAnsi="Arial" w:cs="Arial"/>
                  <w:b/>
                </w:rPr>
                <w:t xml:space="preserve">Comment </w:t>
              </w:r>
            </w:ins>
          </w:p>
        </w:tc>
      </w:tr>
      <w:tr w:rsidR="00EC5046" w:rsidRPr="007F7E2B" w14:paraId="5F06998D" w14:textId="77777777">
        <w:trPr>
          <w:trHeight w:val="368"/>
          <w:ins w:id="13390"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tcPr>
          <w:p w14:paraId="73D9848C" w14:textId="77777777" w:rsidR="00EC5046" w:rsidRPr="007F7E2B" w:rsidRDefault="00EC5046">
            <w:pPr>
              <w:spacing w:line="259" w:lineRule="auto"/>
              <w:rPr>
                <w:ins w:id="13391" w:author="V2" w:date="2025-04-14T14:19:00Z" w16du:dateUtc="2025-04-14T19:19:00Z"/>
              </w:rPr>
            </w:pPr>
            <w:ins w:id="13392" w:author="V2" w:date="2025-04-14T14:19:00Z" w16du:dateUtc="2025-04-14T19:19:00Z">
              <w:r w:rsidRPr="007F7E2B">
                <w:t xml:space="preserve">v1.0 </w:t>
              </w:r>
            </w:ins>
          </w:p>
        </w:tc>
        <w:tc>
          <w:tcPr>
            <w:tcW w:w="1487" w:type="dxa"/>
            <w:tcBorders>
              <w:top w:val="single" w:sz="4" w:space="0" w:color="000000"/>
              <w:left w:val="single" w:sz="4" w:space="0" w:color="000000"/>
              <w:bottom w:val="single" w:sz="4" w:space="0" w:color="000000"/>
              <w:right w:val="single" w:sz="4" w:space="0" w:color="000000"/>
            </w:tcBorders>
          </w:tcPr>
          <w:p w14:paraId="7ABEF248" w14:textId="77777777" w:rsidR="00EC5046" w:rsidRPr="007F7E2B" w:rsidRDefault="00EC5046">
            <w:pPr>
              <w:spacing w:line="259" w:lineRule="auto"/>
              <w:ind w:left="37"/>
              <w:rPr>
                <w:ins w:id="13393" w:author="V2" w:date="2025-04-14T14:19:00Z" w16du:dateUtc="2025-04-14T19:19:00Z"/>
              </w:rPr>
            </w:pPr>
            <w:ins w:id="13394" w:author="V2" w:date="2025-04-14T14:19:00Z" w16du:dateUtc="2025-04-14T19:19:00Z">
              <w:r w:rsidRPr="007F7E2B">
                <w:t xml:space="preserve">16 Nov 2012 </w:t>
              </w:r>
            </w:ins>
          </w:p>
        </w:tc>
        <w:tc>
          <w:tcPr>
            <w:tcW w:w="6587" w:type="dxa"/>
            <w:tcBorders>
              <w:top w:val="single" w:sz="4" w:space="0" w:color="000000"/>
              <w:left w:val="single" w:sz="4" w:space="0" w:color="000000"/>
              <w:bottom w:val="single" w:sz="4" w:space="0" w:color="000000"/>
              <w:right w:val="single" w:sz="4" w:space="0" w:color="000000"/>
            </w:tcBorders>
          </w:tcPr>
          <w:p w14:paraId="0A61A514" w14:textId="77777777" w:rsidR="00EC5046" w:rsidRPr="007F7E2B" w:rsidRDefault="00EC5046">
            <w:pPr>
              <w:spacing w:line="259" w:lineRule="auto"/>
              <w:ind w:left="1"/>
              <w:rPr>
                <w:ins w:id="13395" w:author="V2" w:date="2025-04-14T14:19:00Z" w16du:dateUtc="2025-04-14T19:19:00Z"/>
              </w:rPr>
            </w:pPr>
            <w:ins w:id="13396" w:author="V2" w:date="2025-04-14T14:19:00Z" w16du:dateUtc="2025-04-14T19:19:00Z">
              <w:r w:rsidRPr="007F7E2B">
                <w:t xml:space="preserve">Initial version released </w:t>
              </w:r>
            </w:ins>
          </w:p>
        </w:tc>
      </w:tr>
    </w:tbl>
    <w:p w14:paraId="1B3D9349" w14:textId="77777777" w:rsidR="00EC5046" w:rsidRPr="007F7E2B" w:rsidRDefault="00EC5046">
      <w:pPr>
        <w:spacing w:line="259" w:lineRule="auto"/>
        <w:rPr>
          <w:ins w:id="13397" w:author="V2" w:date="2025-04-14T14:19:00Z" w16du:dateUtc="2025-04-14T19:19:00Z"/>
        </w:rPr>
      </w:pPr>
      <w:ins w:id="13398" w:author="V2" w:date="2025-04-14T14:19:00Z" w16du:dateUtc="2025-04-14T19:19:00Z">
        <w:r w:rsidRPr="007F7E2B">
          <w:t xml:space="preserve"> </w:t>
        </w:r>
      </w:ins>
    </w:p>
    <w:p w14:paraId="552333A8" w14:textId="77777777" w:rsidR="00AF3A16" w:rsidRPr="007F7E2B" w:rsidRDefault="00AF3A16">
      <w:pPr>
        <w:rPr>
          <w:ins w:id="13399" w:author="V2" w:date="2025-04-14T14:19:00Z" w16du:dateUtc="2025-04-14T19:19:00Z"/>
        </w:rPr>
      </w:pPr>
    </w:p>
    <w:p w14:paraId="3877E767" w14:textId="73AE7D07" w:rsidR="00EC5046" w:rsidRPr="007F7E2B" w:rsidRDefault="00EC5046">
      <w:pPr>
        <w:rPr>
          <w:ins w:id="13400" w:author="V2" w:date="2025-04-14T14:19:00Z" w16du:dateUtc="2025-04-14T19:19:00Z"/>
        </w:rPr>
      </w:pPr>
      <w:ins w:id="13401" w:author="V2" w:date="2025-04-14T14:19:00Z" w16du:dateUtc="2025-04-14T19:19:00Z">
        <w:r w:rsidRPr="007F7E2B">
          <w:br w:type="page"/>
        </w:r>
      </w:ins>
    </w:p>
    <w:p w14:paraId="371D79AA" w14:textId="73B20E1E" w:rsidR="00EC5046" w:rsidRPr="007F7E2B" w:rsidRDefault="00EC5046" w:rsidP="006D6ACB">
      <w:pPr>
        <w:spacing w:line="259" w:lineRule="auto"/>
        <w:jc w:val="center"/>
        <w:rPr>
          <w:ins w:id="13402" w:author="V2" w:date="2025-04-14T14:19:00Z" w16du:dateUtc="2025-04-14T19:19:00Z"/>
        </w:rPr>
      </w:pPr>
      <w:bookmarkStart w:id="13403" w:name="TRS_9"/>
      <w:bookmarkEnd w:id="13403"/>
      <w:ins w:id="13404" w:author="V2" w:date="2025-04-14T14:19:00Z" w16du:dateUtc="2025-04-14T19:19:00Z">
        <w:r w:rsidRPr="007F7E2B">
          <w:rPr>
            <w:sz w:val="40"/>
          </w:rPr>
          <w:lastRenderedPageBreak/>
          <w:t>TRS-9</w:t>
        </w:r>
      </w:ins>
    </w:p>
    <w:p w14:paraId="00D13964" w14:textId="10D47AA7" w:rsidR="00EC5046" w:rsidRPr="007F7E2B" w:rsidRDefault="00EC5046" w:rsidP="006D6ACB">
      <w:pPr>
        <w:spacing w:after="197"/>
        <w:ind w:right="505"/>
        <w:jc w:val="center"/>
        <w:rPr>
          <w:ins w:id="13405" w:author="V2" w:date="2025-04-14T14:19:00Z" w16du:dateUtc="2025-04-14T19:19:00Z"/>
        </w:rPr>
      </w:pPr>
      <w:ins w:id="13406" w:author="V2" w:date="2025-04-14T14:19:00Z" w16du:dateUtc="2025-04-14T19:19:00Z">
        <w:r w:rsidRPr="007F7E2B">
          <w:rPr>
            <w:sz w:val="40"/>
          </w:rPr>
          <w:t>ESTIMATION OF DOMESTICATED  ANIMAL POPULATIONS</w:t>
        </w:r>
      </w:ins>
    </w:p>
    <w:p w14:paraId="75936181" w14:textId="427225EB" w:rsidR="00EC5046" w:rsidRPr="007F7E2B" w:rsidRDefault="00EC5046" w:rsidP="00EC5046">
      <w:pPr>
        <w:spacing w:after="86" w:line="259" w:lineRule="auto"/>
        <w:ind w:left="120"/>
        <w:jc w:val="center"/>
        <w:rPr>
          <w:ins w:id="13407" w:author="V2" w:date="2025-04-14T14:19:00Z" w16du:dateUtc="2025-04-14T19:19:00Z"/>
        </w:rPr>
      </w:pPr>
    </w:p>
    <w:p w14:paraId="32108A33" w14:textId="40FDB540" w:rsidR="00EC5046" w:rsidRPr="007F7E2B" w:rsidRDefault="00EC5046">
      <w:pPr>
        <w:spacing w:after="218" w:line="259" w:lineRule="auto"/>
        <w:ind w:left="3227" w:right="3208"/>
        <w:jc w:val="center"/>
        <w:rPr>
          <w:ins w:id="13408" w:author="V2" w:date="2025-04-14T14:19:00Z" w16du:dateUtc="2025-04-14T19:19:00Z"/>
        </w:rPr>
      </w:pPr>
      <w:ins w:id="13409" w:author="V2" w:date="2025-04-14T14:19:00Z" w16du:dateUtc="2025-04-14T19:19:00Z">
        <w:r w:rsidRPr="007F7E2B">
          <w:t xml:space="preserve">Version 1.0 </w:t>
        </w:r>
      </w:ins>
    </w:p>
    <w:p w14:paraId="3F92A0F7" w14:textId="77777777" w:rsidR="00EC5046" w:rsidRPr="007F7E2B" w:rsidRDefault="00EC5046">
      <w:pPr>
        <w:spacing w:line="451" w:lineRule="auto"/>
        <w:ind w:left="3227" w:right="3143"/>
        <w:jc w:val="center"/>
        <w:rPr>
          <w:ins w:id="13410" w:author="V2" w:date="2025-04-14T14:19:00Z" w16du:dateUtc="2025-04-14T19:19:00Z"/>
        </w:rPr>
      </w:pPr>
      <w:ins w:id="13411" w:author="V2" w:date="2025-04-14T14:19:00Z" w16du:dateUtc="2025-04-14T19:19:00Z">
        <w:r w:rsidRPr="007F7E2B">
          <w:t xml:space="preserve">16 November 2012 Sectoral Scope 14 </w:t>
        </w:r>
      </w:ins>
    </w:p>
    <w:p w14:paraId="773606C8" w14:textId="77777777" w:rsidR="00EC5046" w:rsidRPr="007F7E2B" w:rsidRDefault="00EC5046">
      <w:pPr>
        <w:spacing w:after="229" w:line="259" w:lineRule="auto"/>
        <w:ind w:left="120"/>
        <w:jc w:val="center"/>
        <w:rPr>
          <w:ins w:id="13412" w:author="V2" w:date="2025-04-14T14:19:00Z" w16du:dateUtc="2025-04-14T19:19:00Z"/>
        </w:rPr>
      </w:pPr>
      <w:ins w:id="13413" w:author="V2" w:date="2025-04-14T14:19:00Z" w16du:dateUtc="2025-04-14T19:19:00Z">
        <w:r w:rsidRPr="007F7E2B">
          <w:rPr>
            <w:sz w:val="40"/>
          </w:rPr>
          <w:t xml:space="preserve"> </w:t>
        </w:r>
      </w:ins>
    </w:p>
    <w:p w14:paraId="6EAF2BCD" w14:textId="77777777" w:rsidR="00EC5046" w:rsidRPr="007F7E2B" w:rsidRDefault="00EC5046">
      <w:pPr>
        <w:spacing w:after="44" w:line="259" w:lineRule="auto"/>
        <w:ind w:left="120"/>
        <w:jc w:val="center"/>
        <w:rPr>
          <w:ins w:id="13414" w:author="V2" w:date="2025-04-14T14:19:00Z" w16du:dateUtc="2025-04-14T19:19:00Z"/>
        </w:rPr>
      </w:pPr>
      <w:ins w:id="13415" w:author="V2" w:date="2025-04-14T14:19:00Z" w16du:dateUtc="2025-04-14T19:19:00Z">
        <w:r w:rsidRPr="007F7E2B">
          <w:rPr>
            <w:sz w:val="40"/>
          </w:rPr>
          <w:t xml:space="preserve"> </w:t>
        </w:r>
      </w:ins>
    </w:p>
    <w:p w14:paraId="51304F22" w14:textId="77777777" w:rsidR="00EC5046" w:rsidRPr="007F7E2B" w:rsidRDefault="00EC5046">
      <w:pPr>
        <w:spacing w:after="173" w:line="259" w:lineRule="auto"/>
        <w:ind w:left="64"/>
        <w:jc w:val="center"/>
        <w:rPr>
          <w:ins w:id="13416" w:author="V2" w:date="2025-04-14T14:19:00Z" w16du:dateUtc="2025-04-14T19:19:00Z"/>
        </w:rPr>
      </w:pPr>
      <w:ins w:id="13417" w:author="V2" w:date="2025-04-14T14:19:00Z" w16du:dateUtc="2025-04-14T19:19:00Z">
        <w:r w:rsidRPr="007F7E2B">
          <w:rPr>
            <w:noProof/>
          </w:rPr>
          <w:drawing>
            <wp:inline distT="0" distB="0" distL="0" distR="0" wp14:anchorId="5DE8CB0D" wp14:editId="46C29C92">
              <wp:extent cx="1526540" cy="436245"/>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2"/>
                      <a:stretch>
                        <a:fillRect/>
                      </a:stretch>
                    </pic:blipFill>
                    <pic:spPr>
                      <a:xfrm>
                        <a:off x="0" y="0"/>
                        <a:ext cx="1526540" cy="436245"/>
                      </a:xfrm>
                      <a:prstGeom prst="rect">
                        <a:avLst/>
                      </a:prstGeom>
                    </pic:spPr>
                  </pic:pic>
                </a:graphicData>
              </a:graphic>
            </wp:inline>
          </w:drawing>
        </w:r>
        <w:r w:rsidRPr="007F7E2B">
          <w:t xml:space="preserve"> </w:t>
        </w:r>
      </w:ins>
    </w:p>
    <w:p w14:paraId="4558A856" w14:textId="77777777" w:rsidR="00EC5046" w:rsidRPr="007F7E2B" w:rsidRDefault="00EC5046">
      <w:pPr>
        <w:rPr>
          <w:ins w:id="13418" w:author="V2" w:date="2025-04-14T14:19:00Z" w16du:dateUtc="2025-04-14T19:19:00Z"/>
        </w:rPr>
      </w:pPr>
      <w:ins w:id="13419" w:author="V2" w:date="2025-04-14T14:19:00Z" w16du:dateUtc="2025-04-14T19:19:00Z">
        <w:r w:rsidRPr="007F7E2B">
          <w:t xml:space="preserve">Document Prepared by: The Earth Partners LLC. </w:t>
        </w:r>
      </w:ins>
    </w:p>
    <w:p w14:paraId="5A44E34A" w14:textId="77777777" w:rsidR="00EC5046" w:rsidRPr="007F7E2B" w:rsidRDefault="00EC5046">
      <w:pPr>
        <w:rPr>
          <w:ins w:id="13420" w:author="V2" w:date="2025-04-14T14:19:00Z" w16du:dateUtc="2025-04-14T19:19:00Z"/>
        </w:rPr>
      </w:pPr>
    </w:p>
    <w:p w14:paraId="19B4CF8B" w14:textId="77777777" w:rsidR="00EC5046" w:rsidRPr="007F7E2B" w:rsidRDefault="00EC5046">
      <w:pPr>
        <w:rPr>
          <w:ins w:id="13421" w:author="V2" w:date="2025-04-14T14:19:00Z" w16du:dateUtc="2025-04-14T19:19:00Z"/>
        </w:rPr>
      </w:pPr>
    </w:p>
    <w:p w14:paraId="536677CE" w14:textId="77777777" w:rsidR="00EC5046" w:rsidRPr="007F7E2B" w:rsidRDefault="00EC5046">
      <w:pPr>
        <w:rPr>
          <w:ins w:id="13422" w:author="V2" w:date="2025-04-14T14:19:00Z" w16du:dateUtc="2025-04-14T19:19:00Z"/>
        </w:rPr>
      </w:pPr>
    </w:p>
    <w:p w14:paraId="62F75663" w14:textId="77777777" w:rsidR="00EC5046" w:rsidRPr="007F7E2B" w:rsidRDefault="00EC5046">
      <w:pPr>
        <w:rPr>
          <w:ins w:id="13423" w:author="V2" w:date="2025-04-14T14:19:00Z" w16du:dateUtc="2025-04-14T19:19:00Z"/>
        </w:rPr>
      </w:pPr>
    </w:p>
    <w:p w14:paraId="0B4ECDB5" w14:textId="77777777" w:rsidR="00EC5046" w:rsidRPr="007F7E2B" w:rsidRDefault="00EC5046">
      <w:pPr>
        <w:rPr>
          <w:ins w:id="13424" w:author="V2" w:date="2025-04-14T14:19:00Z" w16du:dateUtc="2025-04-14T19:19:00Z"/>
        </w:rPr>
      </w:pPr>
    </w:p>
    <w:p w14:paraId="62792C37" w14:textId="77777777" w:rsidR="00EC5046" w:rsidRPr="007F7E2B" w:rsidRDefault="00EC5046">
      <w:pPr>
        <w:rPr>
          <w:ins w:id="13425" w:author="V2" w:date="2025-04-14T14:19:00Z" w16du:dateUtc="2025-04-14T19:19:00Z"/>
        </w:rPr>
      </w:pPr>
    </w:p>
    <w:p w14:paraId="3306959A" w14:textId="77777777" w:rsidR="00EC5046" w:rsidRPr="007F7E2B" w:rsidRDefault="00EC5046">
      <w:pPr>
        <w:rPr>
          <w:ins w:id="13426" w:author="V2" w:date="2025-04-14T14:19:00Z" w16du:dateUtc="2025-04-14T19:19:00Z"/>
        </w:rPr>
      </w:pPr>
    </w:p>
    <w:p w14:paraId="61BD7BC5" w14:textId="77777777" w:rsidR="00EC5046" w:rsidRPr="007F7E2B" w:rsidRDefault="00EC5046">
      <w:pPr>
        <w:rPr>
          <w:ins w:id="13427" w:author="V2" w:date="2025-04-14T14:19:00Z" w16du:dateUtc="2025-04-14T19:19:00Z"/>
        </w:rPr>
      </w:pPr>
    </w:p>
    <w:p w14:paraId="38DD0D7F" w14:textId="77777777" w:rsidR="00EC5046" w:rsidRPr="007F7E2B" w:rsidRDefault="00EC5046">
      <w:pPr>
        <w:rPr>
          <w:ins w:id="13428" w:author="V2" w:date="2025-04-14T14:19:00Z" w16du:dateUtc="2025-04-14T19:19:00Z"/>
        </w:rPr>
      </w:pPr>
    </w:p>
    <w:p w14:paraId="3AB18D60" w14:textId="77777777" w:rsidR="00EC5046" w:rsidRPr="007F7E2B" w:rsidRDefault="00EC5046">
      <w:pPr>
        <w:rPr>
          <w:ins w:id="13429" w:author="V2" w:date="2025-04-14T14:19:00Z" w16du:dateUtc="2025-04-14T19:19:00Z"/>
        </w:rPr>
      </w:pPr>
    </w:p>
    <w:p w14:paraId="5A92D4E1" w14:textId="77777777" w:rsidR="00EC5046" w:rsidRPr="007F7E2B" w:rsidRDefault="00EC5046">
      <w:pPr>
        <w:rPr>
          <w:ins w:id="13430" w:author="V2" w:date="2025-04-14T14:19:00Z" w16du:dateUtc="2025-04-14T19:19:00Z"/>
        </w:rPr>
      </w:pPr>
    </w:p>
    <w:p w14:paraId="06A0D0E9" w14:textId="77777777" w:rsidR="00EC5046" w:rsidRPr="007F7E2B" w:rsidRDefault="00EC5046">
      <w:pPr>
        <w:rPr>
          <w:ins w:id="13431" w:author="V2" w:date="2025-04-14T14:19:00Z" w16du:dateUtc="2025-04-14T19:19:00Z"/>
        </w:rPr>
      </w:pPr>
    </w:p>
    <w:p w14:paraId="2AB07FA7" w14:textId="77777777" w:rsidR="00EC5046" w:rsidRPr="007F7E2B" w:rsidRDefault="00EC5046">
      <w:pPr>
        <w:rPr>
          <w:ins w:id="13432" w:author="V2" w:date="2025-04-14T14:19:00Z" w16du:dateUtc="2025-04-14T19:19:00Z"/>
        </w:rPr>
      </w:pPr>
    </w:p>
    <w:p w14:paraId="68453851" w14:textId="77777777" w:rsidR="00EC5046" w:rsidRPr="007F7E2B" w:rsidRDefault="00EC5046">
      <w:pPr>
        <w:rPr>
          <w:ins w:id="13433" w:author="V2" w:date="2025-04-14T14:19:00Z" w16du:dateUtc="2025-04-14T19:19:00Z"/>
        </w:rPr>
      </w:pPr>
    </w:p>
    <w:bookmarkStart w:id="13434" w:name="_Toc180594722" w:displacedByCustomXml="next"/>
    <w:bookmarkStart w:id="13435" w:name="_Toc180594315" w:displacedByCustomXml="next"/>
    <w:bookmarkStart w:id="13436" w:name="_Toc174616174" w:displacedByCustomXml="next"/>
    <w:bookmarkStart w:id="13437" w:name="_Toc174616590" w:displacedByCustomXml="next"/>
    <w:sdt>
      <w:sdtPr>
        <w:rPr>
          <w:b w:val="0"/>
          <w:color w:val="000000"/>
          <w:sz w:val="20"/>
          <w:szCs w:val="24"/>
        </w:rPr>
        <w:id w:val="460852121"/>
        <w:docPartObj>
          <w:docPartGallery w:val="Table of Contents"/>
        </w:docPartObj>
      </w:sdtPr>
      <w:sdtEndPr>
        <w:rPr>
          <w:color w:val="auto"/>
          <w:sz w:val="24"/>
        </w:rPr>
      </w:sdtEndPr>
      <w:sdtContent>
        <w:p w14:paraId="753ED50A" w14:textId="77777777" w:rsidR="00EC5046" w:rsidRPr="007F7E2B" w:rsidRDefault="00EC5046">
          <w:pPr>
            <w:pStyle w:val="Heading2"/>
            <w:rPr>
              <w:ins w:id="13438" w:author="V2" w:date="2025-04-14T14:19:00Z" w16du:dateUtc="2025-04-14T19:19:00Z"/>
            </w:rPr>
          </w:pPr>
          <w:ins w:id="13439" w:author="V2" w:date="2025-04-14T14:19:00Z" w16du:dateUtc="2025-04-14T19:19:00Z">
            <w:r w:rsidRPr="007F7E2B">
              <w:t>TABLE OF CONTENTS</w:t>
            </w:r>
            <w:bookmarkEnd w:id="13437"/>
            <w:bookmarkEnd w:id="13436"/>
            <w:bookmarkEnd w:id="13435"/>
            <w:bookmarkEnd w:id="13434"/>
            <w:r w:rsidRPr="007F7E2B">
              <w:rPr>
                <w:rFonts w:ascii="Arial" w:eastAsia="Arial" w:hAnsi="Arial" w:cs="Arial"/>
                <w:b w:val="0"/>
                <w:color w:val="000000"/>
              </w:rPr>
              <w:t xml:space="preserve"> </w:t>
            </w:r>
          </w:ins>
        </w:p>
        <w:p w14:paraId="067FCCC2" w14:textId="77777777" w:rsidR="00EC5046" w:rsidRPr="007F7E2B" w:rsidRDefault="00EC5046">
          <w:pPr>
            <w:pStyle w:val="TOC1"/>
            <w:tabs>
              <w:tab w:val="right" w:leader="dot" w:pos="9352"/>
            </w:tabs>
            <w:rPr>
              <w:ins w:id="13440" w:author="V2" w:date="2025-04-14T14:19:00Z" w16du:dateUtc="2025-04-14T19:19:00Z"/>
            </w:rPr>
          </w:pPr>
          <w:ins w:id="13441" w:author="V2" w:date="2025-04-14T14:19:00Z" w16du:dateUtc="2025-04-14T19:19:00Z">
            <w:r w:rsidRPr="007F7E2B">
              <w:fldChar w:fldCharType="begin"/>
            </w:r>
            <w:r w:rsidRPr="007F7E2B">
              <w:instrText xml:space="preserve"> TOC \o "1-1" \h \z \u </w:instrText>
            </w:r>
            <w:r w:rsidRPr="007F7E2B">
              <w:fldChar w:fldCharType="separate"/>
            </w:r>
            <w:r>
              <w:fldChar w:fldCharType="begin"/>
            </w:r>
            <w:r>
              <w:instrText>HYPERLINK \l "_Toc6378" \h</w:instrText>
            </w:r>
            <w:r>
              <w:fldChar w:fldCharType="separate"/>
            </w:r>
            <w:r w:rsidRPr="007F7E2B">
              <w:t>1</w:t>
            </w:r>
            <w:r w:rsidRPr="007F7E2B">
              <w:rPr>
                <w:rFonts w:ascii="Arial" w:eastAsia="Arial" w:hAnsi="Arial" w:cs="Arial"/>
                <w:sz w:val="22"/>
              </w:rPr>
              <w:t xml:space="preserve">  </w:t>
            </w:r>
            <w:r w:rsidRPr="007F7E2B">
              <w:t>SOURCES</w:t>
            </w:r>
            <w:r w:rsidRPr="007F7E2B">
              <w:tab/>
            </w:r>
            <w:r w:rsidRPr="007F7E2B">
              <w:fldChar w:fldCharType="begin"/>
            </w:r>
            <w:r w:rsidRPr="007F7E2B">
              <w:instrText>PAGEREF _Toc6378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6FDEE625" w14:textId="77777777" w:rsidR="00EC5046" w:rsidRPr="007F7E2B" w:rsidRDefault="00EC5046">
          <w:pPr>
            <w:pStyle w:val="TOC1"/>
            <w:tabs>
              <w:tab w:val="right" w:leader="dot" w:pos="9352"/>
            </w:tabs>
            <w:rPr>
              <w:ins w:id="13442" w:author="V2" w:date="2025-04-14T14:19:00Z" w16du:dateUtc="2025-04-14T19:19:00Z"/>
            </w:rPr>
          </w:pPr>
          <w:ins w:id="13443" w:author="V2" w:date="2025-04-14T14:19:00Z" w16du:dateUtc="2025-04-14T19:19:00Z">
            <w:r>
              <w:fldChar w:fldCharType="begin"/>
            </w:r>
            <w:r>
              <w:instrText>HYPERLINK \l "_Toc6379" \h</w:instrText>
            </w:r>
            <w:r>
              <w:fldChar w:fldCharType="separate"/>
            </w:r>
            <w:r w:rsidRPr="007F7E2B">
              <w:t>2</w:t>
            </w:r>
            <w:r w:rsidRPr="007F7E2B">
              <w:rPr>
                <w:rFonts w:ascii="Arial" w:eastAsia="Arial" w:hAnsi="Arial" w:cs="Arial"/>
                <w:sz w:val="22"/>
              </w:rPr>
              <w:t xml:space="preserve">  </w:t>
            </w:r>
            <w:r w:rsidRPr="007F7E2B">
              <w:t>SUMMARY DESCRIPTION OF THE MODULE</w:t>
            </w:r>
            <w:r w:rsidRPr="007F7E2B">
              <w:tab/>
            </w:r>
            <w:r w:rsidRPr="007F7E2B">
              <w:fldChar w:fldCharType="begin"/>
            </w:r>
            <w:r w:rsidRPr="007F7E2B">
              <w:instrText>PAGEREF _Toc6379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55301812" w14:textId="77777777" w:rsidR="00EC5046" w:rsidRPr="007F7E2B" w:rsidRDefault="00EC5046">
          <w:pPr>
            <w:pStyle w:val="TOC1"/>
            <w:tabs>
              <w:tab w:val="right" w:leader="dot" w:pos="9352"/>
            </w:tabs>
            <w:rPr>
              <w:ins w:id="13444" w:author="V2" w:date="2025-04-14T14:19:00Z" w16du:dateUtc="2025-04-14T19:19:00Z"/>
            </w:rPr>
          </w:pPr>
          <w:ins w:id="13445" w:author="V2" w:date="2025-04-14T14:19:00Z" w16du:dateUtc="2025-04-14T19:19:00Z">
            <w:r>
              <w:fldChar w:fldCharType="begin"/>
            </w:r>
            <w:r>
              <w:instrText>HYPERLINK \l "_Toc6380" \h</w:instrText>
            </w:r>
            <w:r>
              <w:fldChar w:fldCharType="separate"/>
            </w:r>
            <w:r w:rsidRPr="007F7E2B">
              <w:t>3</w:t>
            </w:r>
            <w:r w:rsidRPr="007F7E2B">
              <w:rPr>
                <w:rFonts w:ascii="Arial" w:eastAsia="Arial" w:hAnsi="Arial" w:cs="Arial"/>
                <w:sz w:val="22"/>
              </w:rPr>
              <w:t xml:space="preserve">  </w:t>
            </w:r>
            <w:r w:rsidRPr="007F7E2B">
              <w:t>DEFINITIONS</w:t>
            </w:r>
            <w:r w:rsidRPr="007F7E2B">
              <w:tab/>
            </w:r>
            <w:r w:rsidRPr="007F7E2B">
              <w:fldChar w:fldCharType="begin"/>
            </w:r>
            <w:r w:rsidRPr="007F7E2B">
              <w:instrText>PAGEREF _Toc6380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3118437B" w14:textId="77777777" w:rsidR="00EC5046" w:rsidRPr="007F7E2B" w:rsidRDefault="00EC5046">
          <w:pPr>
            <w:pStyle w:val="TOC1"/>
            <w:tabs>
              <w:tab w:val="right" w:leader="dot" w:pos="9352"/>
            </w:tabs>
            <w:rPr>
              <w:ins w:id="13446" w:author="V2" w:date="2025-04-14T14:19:00Z" w16du:dateUtc="2025-04-14T19:19:00Z"/>
            </w:rPr>
          </w:pPr>
          <w:ins w:id="13447" w:author="V2" w:date="2025-04-14T14:19:00Z" w16du:dateUtc="2025-04-14T19:19:00Z">
            <w:r>
              <w:fldChar w:fldCharType="begin"/>
            </w:r>
            <w:r>
              <w:instrText>HYPERLINK \l "_Toc6381" \h</w:instrText>
            </w:r>
            <w:r>
              <w:fldChar w:fldCharType="separate"/>
            </w:r>
            <w:r w:rsidRPr="007F7E2B">
              <w:t>4</w:t>
            </w:r>
            <w:r w:rsidRPr="007F7E2B">
              <w:rPr>
                <w:rFonts w:ascii="Arial" w:eastAsia="Arial" w:hAnsi="Arial" w:cs="Arial"/>
                <w:sz w:val="22"/>
              </w:rPr>
              <w:t xml:space="preserve">  </w:t>
            </w:r>
            <w:r w:rsidRPr="007F7E2B">
              <w:t>APPLICABILITY CONDITIONS</w:t>
            </w:r>
            <w:r w:rsidRPr="007F7E2B">
              <w:tab/>
            </w:r>
            <w:r w:rsidRPr="007F7E2B">
              <w:fldChar w:fldCharType="begin"/>
            </w:r>
            <w:r w:rsidRPr="007F7E2B">
              <w:instrText>PAGEREF _Toc6381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0AE19077" w14:textId="77777777" w:rsidR="00EC5046" w:rsidRPr="007F7E2B" w:rsidRDefault="00EC5046">
          <w:pPr>
            <w:pStyle w:val="TOC1"/>
            <w:tabs>
              <w:tab w:val="right" w:leader="dot" w:pos="9352"/>
            </w:tabs>
            <w:rPr>
              <w:ins w:id="13448" w:author="V2" w:date="2025-04-14T14:19:00Z" w16du:dateUtc="2025-04-14T19:19:00Z"/>
            </w:rPr>
          </w:pPr>
          <w:ins w:id="13449" w:author="V2" w:date="2025-04-14T14:19:00Z" w16du:dateUtc="2025-04-14T19:19:00Z">
            <w:r>
              <w:fldChar w:fldCharType="begin"/>
            </w:r>
            <w:r>
              <w:instrText>HYPERLINK \l "_Toc6382" \h</w:instrText>
            </w:r>
            <w:r>
              <w:fldChar w:fldCharType="separate"/>
            </w:r>
            <w:r w:rsidRPr="007F7E2B">
              <w:t>5</w:t>
            </w:r>
            <w:r w:rsidRPr="007F7E2B">
              <w:rPr>
                <w:rFonts w:ascii="Arial" w:eastAsia="Arial" w:hAnsi="Arial" w:cs="Arial"/>
                <w:sz w:val="22"/>
              </w:rPr>
              <w:t xml:space="preserve">  </w:t>
            </w:r>
            <w:r w:rsidRPr="007F7E2B">
              <w:t>PROCEDURES</w:t>
            </w:r>
            <w:r w:rsidRPr="007F7E2B">
              <w:tab/>
            </w:r>
            <w:r w:rsidRPr="007F7E2B">
              <w:fldChar w:fldCharType="begin"/>
            </w:r>
            <w:r w:rsidRPr="007F7E2B">
              <w:instrText>PAGEREF _Toc6382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0A6FE35A" w14:textId="77777777" w:rsidR="00EC5046" w:rsidRPr="007F7E2B" w:rsidRDefault="00EC5046">
          <w:pPr>
            <w:pStyle w:val="TOC1"/>
            <w:tabs>
              <w:tab w:val="right" w:leader="dot" w:pos="9352"/>
            </w:tabs>
            <w:rPr>
              <w:ins w:id="13450" w:author="V2" w:date="2025-04-14T14:19:00Z" w16du:dateUtc="2025-04-14T19:19:00Z"/>
            </w:rPr>
          </w:pPr>
          <w:ins w:id="13451" w:author="V2" w:date="2025-04-14T14:19:00Z" w16du:dateUtc="2025-04-14T19:19:00Z">
            <w:r>
              <w:fldChar w:fldCharType="begin"/>
            </w:r>
            <w:r>
              <w:instrText>HYPERLINK \l "_Toc6383" \h</w:instrText>
            </w:r>
            <w:r>
              <w:fldChar w:fldCharType="separate"/>
            </w:r>
            <w:r w:rsidRPr="007F7E2B">
              <w:t>6</w:t>
            </w:r>
            <w:r w:rsidRPr="007F7E2B">
              <w:rPr>
                <w:rFonts w:ascii="Arial" w:eastAsia="Arial" w:hAnsi="Arial" w:cs="Arial"/>
                <w:sz w:val="22"/>
              </w:rPr>
              <w:t xml:space="preserve">  </w:t>
            </w:r>
            <w:r w:rsidRPr="007F7E2B">
              <w:t>PARAMETERS</w:t>
            </w:r>
            <w:r w:rsidRPr="007F7E2B">
              <w:tab/>
            </w:r>
            <w:r w:rsidRPr="007F7E2B">
              <w:fldChar w:fldCharType="begin"/>
            </w:r>
            <w:r w:rsidRPr="007F7E2B">
              <w:instrText>PAGEREF _Toc6383 \h</w:instrText>
            </w:r>
            <w:r w:rsidRPr="007F7E2B">
              <w:fldChar w:fldCharType="separate"/>
            </w:r>
            <w:r w:rsidRPr="007F7E2B">
              <w:rPr>
                <w:rFonts w:ascii="Arial" w:eastAsia="Arial" w:hAnsi="Arial" w:cs="Arial"/>
                <w:color w:val="000000"/>
                <w:sz w:val="20"/>
              </w:rPr>
              <w:t xml:space="preserve">4 </w:t>
            </w:r>
            <w:r w:rsidRPr="007F7E2B">
              <w:fldChar w:fldCharType="end"/>
            </w:r>
            <w:r>
              <w:fldChar w:fldCharType="end"/>
            </w:r>
          </w:ins>
        </w:p>
        <w:p w14:paraId="01719711" w14:textId="77777777" w:rsidR="00EC5046" w:rsidRPr="007F7E2B" w:rsidRDefault="00EC5046">
          <w:pPr>
            <w:pStyle w:val="TOC1"/>
            <w:tabs>
              <w:tab w:val="right" w:leader="dot" w:pos="9352"/>
            </w:tabs>
            <w:rPr>
              <w:ins w:id="13452" w:author="V2" w:date="2025-04-14T14:19:00Z" w16du:dateUtc="2025-04-14T19:19:00Z"/>
            </w:rPr>
          </w:pPr>
          <w:ins w:id="13453" w:author="V2" w:date="2025-04-14T14:19:00Z" w16du:dateUtc="2025-04-14T19:19:00Z">
            <w:r>
              <w:fldChar w:fldCharType="begin"/>
            </w:r>
            <w:r>
              <w:instrText>HYPERLINK \l "_Toc6384" \h</w:instrText>
            </w:r>
            <w:r>
              <w:fldChar w:fldCharType="separate"/>
            </w:r>
            <w:r w:rsidRPr="007F7E2B">
              <w:t>7</w:t>
            </w:r>
            <w:r w:rsidRPr="007F7E2B">
              <w:rPr>
                <w:rFonts w:ascii="Arial" w:eastAsia="Arial" w:hAnsi="Arial" w:cs="Arial"/>
                <w:sz w:val="22"/>
              </w:rPr>
              <w:t xml:space="preserve">  </w:t>
            </w:r>
            <w:r w:rsidRPr="007F7E2B">
              <w:t>REFERENCES AND OTHER INFORMATION</w:t>
            </w:r>
            <w:r w:rsidRPr="007F7E2B">
              <w:tab/>
            </w:r>
            <w:r w:rsidRPr="007F7E2B">
              <w:fldChar w:fldCharType="begin"/>
            </w:r>
            <w:r w:rsidRPr="007F7E2B">
              <w:instrText>PAGEREF _Toc6384 \h</w:instrText>
            </w:r>
            <w:r w:rsidRPr="007F7E2B">
              <w:fldChar w:fldCharType="separate"/>
            </w:r>
            <w:r w:rsidRPr="007F7E2B">
              <w:rPr>
                <w:rFonts w:ascii="Arial" w:eastAsia="Arial" w:hAnsi="Arial" w:cs="Arial"/>
                <w:color w:val="000000"/>
                <w:sz w:val="20"/>
              </w:rPr>
              <w:t xml:space="preserve">4 </w:t>
            </w:r>
            <w:r w:rsidRPr="007F7E2B">
              <w:fldChar w:fldCharType="end"/>
            </w:r>
            <w:r>
              <w:fldChar w:fldCharType="end"/>
            </w:r>
          </w:ins>
        </w:p>
        <w:p w14:paraId="7DBD1075" w14:textId="77777777" w:rsidR="00EC5046" w:rsidRPr="007F7E2B" w:rsidRDefault="00EC5046">
          <w:pPr>
            <w:rPr>
              <w:ins w:id="13454" w:author="V2" w:date="2025-04-14T14:19:00Z" w16du:dateUtc="2025-04-14T19:19:00Z"/>
            </w:rPr>
          </w:pPr>
          <w:ins w:id="13455" w:author="V2" w:date="2025-04-14T14:19:00Z" w16du:dateUtc="2025-04-14T19:19:00Z">
            <w:r w:rsidRPr="007F7E2B">
              <w:fldChar w:fldCharType="end"/>
            </w:r>
          </w:ins>
        </w:p>
      </w:sdtContent>
    </w:sdt>
    <w:p w14:paraId="592D5BEE" w14:textId="77777777" w:rsidR="00EC5046" w:rsidRPr="007F7E2B" w:rsidRDefault="00EC5046">
      <w:pPr>
        <w:spacing w:line="259" w:lineRule="auto"/>
        <w:rPr>
          <w:ins w:id="13456" w:author="V2" w:date="2025-04-14T14:19:00Z" w16du:dateUtc="2025-04-14T19:19:00Z"/>
        </w:rPr>
      </w:pPr>
      <w:ins w:id="13457" w:author="V2" w:date="2025-04-14T14:19:00Z" w16du:dateUtc="2025-04-14T19:19:00Z">
        <w:r w:rsidRPr="007F7E2B">
          <w:t xml:space="preserve"> </w:t>
        </w:r>
        <w:r w:rsidRPr="007F7E2B">
          <w:br w:type="page"/>
        </w:r>
      </w:ins>
    </w:p>
    <w:p w14:paraId="3C2C8F67" w14:textId="77777777" w:rsidR="00EC5046" w:rsidRPr="007F7E2B" w:rsidRDefault="00EC5046" w:rsidP="006D6ACB">
      <w:pPr>
        <w:pStyle w:val="Heading1"/>
        <w:spacing w:before="0" w:after="242" w:line="265" w:lineRule="auto"/>
        <w:ind w:left="705" w:hanging="720"/>
        <w:rPr>
          <w:ins w:id="13458" w:author="V2" w:date="2025-04-14T14:19:00Z" w16du:dateUtc="2025-04-14T19:19:00Z"/>
        </w:rPr>
      </w:pPr>
      <w:bookmarkStart w:id="13459" w:name="_Toc174616175"/>
      <w:bookmarkStart w:id="13460" w:name="_Toc174616591"/>
      <w:bookmarkStart w:id="13461" w:name="_Toc180594316"/>
      <w:bookmarkStart w:id="13462" w:name="_Toc180594723"/>
      <w:bookmarkStart w:id="13463" w:name="_Toc6378"/>
      <w:ins w:id="13464" w:author="V2" w:date="2025-04-14T14:19:00Z" w16du:dateUtc="2025-04-14T19:19:00Z">
        <w:r w:rsidRPr="007F7E2B">
          <w:t>SOURCES</w:t>
        </w:r>
        <w:bookmarkEnd w:id="13459"/>
        <w:bookmarkEnd w:id="13460"/>
        <w:bookmarkEnd w:id="13461"/>
        <w:bookmarkEnd w:id="13462"/>
        <w:r w:rsidRPr="007F7E2B">
          <w:t xml:space="preserve"> </w:t>
        </w:r>
        <w:bookmarkEnd w:id="13463"/>
      </w:ins>
    </w:p>
    <w:p w14:paraId="1486495F" w14:textId="77777777" w:rsidR="00EC5046" w:rsidRPr="007F7E2B" w:rsidRDefault="00EC5046">
      <w:pPr>
        <w:spacing w:after="431"/>
        <w:ind w:left="10"/>
        <w:rPr>
          <w:ins w:id="13465" w:author="V2" w:date="2025-04-14T14:19:00Z" w16du:dateUtc="2025-04-14T19:19:00Z"/>
        </w:rPr>
      </w:pPr>
      <w:ins w:id="13466" w:author="V2" w:date="2025-04-14T14:19:00Z" w16du:dateUtc="2025-04-14T19:19:00Z">
        <w:r w:rsidRPr="007F7E2B">
          <w:t>Safley LM, P. Jun, M. Gibbs, CH</w:t>
        </w:r>
        <w:r w:rsidRPr="007F7E2B">
          <w:rPr>
            <w:vertAlign w:val="subscript"/>
          </w:rPr>
          <w:t>4</w:t>
        </w:r>
        <w:r w:rsidRPr="007F7E2B">
          <w:t xml:space="preserve"> and N</w:t>
        </w:r>
        <w:r w:rsidRPr="007F7E2B">
          <w:rPr>
            <w:vertAlign w:val="subscript"/>
          </w:rPr>
          <w:t>2</w:t>
        </w:r>
        <w:r w:rsidRPr="007F7E2B">
          <w:t xml:space="preserve">0 emissions from livestock manure, IPCC background paper  </w:t>
        </w:r>
      </w:ins>
    </w:p>
    <w:p w14:paraId="7EB98B03" w14:textId="77777777" w:rsidR="00EC5046" w:rsidRPr="007F7E2B" w:rsidRDefault="00EC5046" w:rsidP="006D6ACB">
      <w:pPr>
        <w:pStyle w:val="Heading1"/>
        <w:spacing w:before="0" w:after="242" w:line="265" w:lineRule="auto"/>
        <w:ind w:left="705" w:hanging="720"/>
        <w:rPr>
          <w:ins w:id="13467" w:author="V2" w:date="2025-04-14T14:19:00Z" w16du:dateUtc="2025-04-14T19:19:00Z"/>
        </w:rPr>
      </w:pPr>
      <w:bookmarkStart w:id="13468" w:name="_Toc174616176"/>
      <w:bookmarkStart w:id="13469" w:name="_Toc174616592"/>
      <w:bookmarkStart w:id="13470" w:name="_Toc180594317"/>
      <w:bookmarkStart w:id="13471" w:name="_Toc180594724"/>
      <w:bookmarkStart w:id="13472" w:name="_Toc6379"/>
      <w:ins w:id="13473" w:author="V2" w:date="2025-04-14T14:19:00Z" w16du:dateUtc="2025-04-14T19:19:00Z">
        <w:r w:rsidRPr="007F7E2B">
          <w:t>SUMMARY DESCRIPTION OF THE MODULE</w:t>
        </w:r>
        <w:bookmarkEnd w:id="13468"/>
        <w:bookmarkEnd w:id="13469"/>
        <w:bookmarkEnd w:id="13470"/>
        <w:bookmarkEnd w:id="13471"/>
        <w:r w:rsidRPr="007F7E2B">
          <w:t xml:space="preserve"> </w:t>
        </w:r>
        <w:bookmarkEnd w:id="13472"/>
      </w:ins>
    </w:p>
    <w:p w14:paraId="2F16F990" w14:textId="77777777" w:rsidR="00EC5046" w:rsidRPr="007F7E2B" w:rsidRDefault="00EC5046">
      <w:pPr>
        <w:spacing w:after="389"/>
        <w:ind w:left="10"/>
        <w:rPr>
          <w:ins w:id="13474" w:author="V2" w:date="2025-04-14T14:19:00Z" w16du:dateUtc="2025-04-14T19:19:00Z"/>
        </w:rPr>
      </w:pPr>
      <w:ins w:id="13475" w:author="V2" w:date="2025-04-14T14:19:00Z" w16du:dateUtc="2025-04-14T19:19:00Z">
        <w:r w:rsidRPr="007F7E2B">
          <w:t xml:space="preserve">The module provides methods for estimating domesticated animal populations on an average annual basis, broken down by type of animal, as well as the manure management systems associated with each population. </w:t>
        </w:r>
      </w:ins>
    </w:p>
    <w:p w14:paraId="1F70CC60" w14:textId="77777777" w:rsidR="00EC5046" w:rsidRPr="007F7E2B" w:rsidRDefault="00EC5046" w:rsidP="006D6ACB">
      <w:pPr>
        <w:pStyle w:val="Heading1"/>
        <w:spacing w:before="0" w:after="488" w:line="265" w:lineRule="auto"/>
        <w:ind w:left="705" w:hanging="720"/>
        <w:rPr>
          <w:ins w:id="13476" w:author="V2" w:date="2025-04-14T14:19:00Z" w16du:dateUtc="2025-04-14T19:19:00Z"/>
        </w:rPr>
      </w:pPr>
      <w:bookmarkStart w:id="13477" w:name="_Toc174616177"/>
      <w:bookmarkStart w:id="13478" w:name="_Toc174616593"/>
      <w:bookmarkStart w:id="13479" w:name="_Toc180594318"/>
      <w:bookmarkStart w:id="13480" w:name="_Toc180594725"/>
      <w:bookmarkStart w:id="13481" w:name="_Toc6380"/>
      <w:ins w:id="13482" w:author="V2" w:date="2025-04-14T14:19:00Z" w16du:dateUtc="2025-04-14T19:19:00Z">
        <w:r w:rsidRPr="007F7E2B">
          <w:t>DEFINITIONS</w:t>
        </w:r>
        <w:bookmarkEnd w:id="13477"/>
        <w:bookmarkEnd w:id="13478"/>
        <w:bookmarkEnd w:id="13479"/>
        <w:bookmarkEnd w:id="13480"/>
        <w:r w:rsidRPr="007F7E2B">
          <w:t xml:space="preserve"> </w:t>
        </w:r>
        <w:bookmarkEnd w:id="13481"/>
      </w:ins>
    </w:p>
    <w:p w14:paraId="455D4828" w14:textId="77777777" w:rsidR="00EC5046" w:rsidRPr="007F7E2B" w:rsidRDefault="00EC5046">
      <w:pPr>
        <w:spacing w:after="419"/>
        <w:ind w:left="1985" w:right="634" w:hanging="1985"/>
        <w:rPr>
          <w:ins w:id="13483" w:author="V2" w:date="2025-04-14T14:19:00Z" w16du:dateUtc="2025-04-14T19:19:00Z"/>
        </w:rPr>
      </w:pPr>
      <w:ins w:id="13484" w:author="V2" w:date="2025-04-14T14:19:00Z" w16du:dateUtc="2025-04-14T19:19:00Z">
        <w:r w:rsidRPr="007F7E2B">
          <w:rPr>
            <w:rFonts w:ascii="Arial" w:eastAsia="Arial" w:hAnsi="Arial" w:cs="Arial"/>
            <w:b/>
          </w:rPr>
          <w:t xml:space="preserve">Livestock: </w:t>
        </w:r>
        <w:r w:rsidRPr="007F7E2B">
          <w:rPr>
            <w:rFonts w:ascii="Arial" w:eastAsia="Arial" w:hAnsi="Arial" w:cs="Arial"/>
            <w:b/>
          </w:rPr>
          <w:tab/>
        </w:r>
        <w:r w:rsidRPr="007F7E2B">
          <w:t xml:space="preserve">Domesticated animals including dairy cattle, non-dairy cattle, buffalo, sheep, goats, camels, horses, mules, asses, swine, poultry, alpacas and llamas </w:t>
        </w:r>
      </w:ins>
    </w:p>
    <w:p w14:paraId="26A5F2BC" w14:textId="77777777" w:rsidR="00EC5046" w:rsidRPr="007F7E2B" w:rsidRDefault="00EC5046" w:rsidP="006D6ACB">
      <w:pPr>
        <w:pStyle w:val="Heading1"/>
        <w:spacing w:before="0" w:after="242" w:line="265" w:lineRule="auto"/>
        <w:ind w:left="705" w:hanging="720"/>
        <w:rPr>
          <w:ins w:id="13485" w:author="V2" w:date="2025-04-14T14:19:00Z" w16du:dateUtc="2025-04-14T19:19:00Z"/>
        </w:rPr>
      </w:pPr>
      <w:bookmarkStart w:id="13486" w:name="_Toc174616178"/>
      <w:bookmarkStart w:id="13487" w:name="_Toc174616594"/>
      <w:bookmarkStart w:id="13488" w:name="_Toc180594319"/>
      <w:bookmarkStart w:id="13489" w:name="_Toc180594726"/>
      <w:bookmarkStart w:id="13490" w:name="_Toc6381"/>
      <w:ins w:id="13491" w:author="V2" w:date="2025-04-14T14:19:00Z" w16du:dateUtc="2025-04-14T19:19:00Z">
        <w:r w:rsidRPr="007F7E2B">
          <w:t>APPLICABILITY CONDITIONS</w:t>
        </w:r>
        <w:bookmarkEnd w:id="13486"/>
        <w:bookmarkEnd w:id="13487"/>
        <w:bookmarkEnd w:id="13488"/>
        <w:bookmarkEnd w:id="13489"/>
        <w:r w:rsidRPr="007F7E2B">
          <w:t xml:space="preserve"> </w:t>
        </w:r>
        <w:bookmarkEnd w:id="13490"/>
      </w:ins>
    </w:p>
    <w:p w14:paraId="475DE5B9" w14:textId="77777777" w:rsidR="00EC5046" w:rsidRPr="007F7E2B" w:rsidRDefault="00EC5046">
      <w:pPr>
        <w:spacing w:after="423"/>
        <w:ind w:left="10"/>
        <w:rPr>
          <w:ins w:id="13492" w:author="V2" w:date="2025-04-14T14:19:00Z" w16du:dateUtc="2025-04-14T19:19:00Z"/>
        </w:rPr>
      </w:pPr>
      <w:ins w:id="13493" w:author="V2" w:date="2025-04-14T14:19:00Z" w16du:dateUtc="2025-04-14T19:19:00Z">
        <w:r w:rsidRPr="007F7E2B">
          <w:t xml:space="preserve">None  </w:t>
        </w:r>
      </w:ins>
    </w:p>
    <w:p w14:paraId="7842B25C" w14:textId="77777777" w:rsidR="00EC5046" w:rsidRPr="007F7E2B" w:rsidRDefault="00EC5046" w:rsidP="006D6ACB">
      <w:pPr>
        <w:pStyle w:val="Heading1"/>
        <w:spacing w:before="0" w:after="242" w:line="265" w:lineRule="auto"/>
        <w:ind w:left="705" w:hanging="720"/>
        <w:rPr>
          <w:ins w:id="13494" w:author="V2" w:date="2025-04-14T14:19:00Z" w16du:dateUtc="2025-04-14T19:19:00Z"/>
        </w:rPr>
      </w:pPr>
      <w:bookmarkStart w:id="13495" w:name="_Toc174616179"/>
      <w:bookmarkStart w:id="13496" w:name="_Toc174616595"/>
      <w:bookmarkStart w:id="13497" w:name="_Toc180594320"/>
      <w:bookmarkStart w:id="13498" w:name="_Toc180594727"/>
      <w:bookmarkStart w:id="13499" w:name="_Toc6382"/>
      <w:ins w:id="13500" w:author="V2" w:date="2025-04-14T14:19:00Z" w16du:dateUtc="2025-04-14T19:19:00Z">
        <w:r w:rsidRPr="007F7E2B">
          <w:t>PROCEDURES</w:t>
        </w:r>
        <w:bookmarkEnd w:id="13495"/>
        <w:bookmarkEnd w:id="13496"/>
        <w:bookmarkEnd w:id="13497"/>
        <w:bookmarkEnd w:id="13498"/>
        <w:r w:rsidRPr="007F7E2B">
          <w:t xml:space="preserve"> </w:t>
        </w:r>
        <w:bookmarkEnd w:id="13499"/>
      </w:ins>
    </w:p>
    <w:p w14:paraId="31C1708E" w14:textId="77777777" w:rsidR="00EC5046" w:rsidRPr="007F7E2B" w:rsidRDefault="00EC5046">
      <w:pPr>
        <w:spacing w:after="206"/>
        <w:ind w:left="10"/>
        <w:rPr>
          <w:ins w:id="13501" w:author="V2" w:date="2025-04-14T14:19:00Z" w16du:dateUtc="2025-04-14T19:19:00Z"/>
        </w:rPr>
      </w:pPr>
      <w:ins w:id="13502" w:author="V2" w:date="2025-04-14T14:19:00Z" w16du:dateUtc="2025-04-14T19:19:00Z">
        <w:r w:rsidRPr="007F7E2B">
          <w:t xml:space="preserve">Project proponents must gather data on two basic variables: livestock populations by type, and manure management system. </w:t>
        </w:r>
      </w:ins>
    </w:p>
    <w:p w14:paraId="6507B83F" w14:textId="77777777" w:rsidR="00EC5046" w:rsidRPr="007F7E2B" w:rsidRDefault="00EC5046">
      <w:pPr>
        <w:spacing w:after="218" w:line="259" w:lineRule="auto"/>
        <w:ind w:left="-5"/>
        <w:rPr>
          <w:ins w:id="13503" w:author="V2" w:date="2025-04-14T14:19:00Z" w16du:dateUtc="2025-04-14T19:19:00Z"/>
        </w:rPr>
      </w:pPr>
      <w:ins w:id="13504" w:author="V2" w:date="2025-04-14T14:19:00Z" w16du:dateUtc="2025-04-14T19:19:00Z">
        <w:r w:rsidRPr="007F7E2B">
          <w:rPr>
            <w:rFonts w:ascii="Arial" w:eastAsia="Arial" w:hAnsi="Arial" w:cs="Arial"/>
            <w:b/>
          </w:rPr>
          <w:t xml:space="preserve">Livestock Populations </w:t>
        </w:r>
      </w:ins>
    </w:p>
    <w:p w14:paraId="74343FB8" w14:textId="77777777" w:rsidR="00EC5046" w:rsidRPr="007F7E2B" w:rsidRDefault="00EC5046">
      <w:pPr>
        <w:spacing w:after="223"/>
        <w:ind w:left="10"/>
        <w:rPr>
          <w:ins w:id="13505" w:author="V2" w:date="2025-04-14T14:19:00Z" w16du:dateUtc="2025-04-14T19:19:00Z"/>
        </w:rPr>
      </w:pPr>
      <w:ins w:id="13506" w:author="V2" w:date="2025-04-14T14:19:00Z" w16du:dateUtc="2025-04-14T19:19:00Z">
        <w:r w:rsidRPr="007F7E2B">
          <w:t>Data must be collected on the average annual population of livestock for each of the species listed below.  Note that the population may vary depending on the time at which the census is taken. For example, a census taken before calves are born yields a lower number of animals than a census taken after calves are born. Therefore, the average annual population must represent estimate of the average livestock population over an entire year. Livestock types which must be included in a census are:</w:t>
        </w:r>
        <w:r w:rsidRPr="007F7E2B">
          <w:rPr>
            <w:rFonts w:ascii="Arial" w:eastAsia="Arial" w:hAnsi="Arial" w:cs="Arial"/>
            <w:i/>
          </w:rPr>
          <w:t xml:space="preserve"> </w:t>
        </w:r>
      </w:ins>
    </w:p>
    <w:p w14:paraId="137D7932" w14:textId="77777777" w:rsidR="00EC5046" w:rsidRPr="007F7E2B" w:rsidRDefault="00EC5046" w:rsidP="00964B29">
      <w:pPr>
        <w:numPr>
          <w:ilvl w:val="0"/>
          <w:numId w:val="98"/>
        </w:numPr>
        <w:spacing w:before="0" w:after="4" w:line="269" w:lineRule="auto"/>
        <w:ind w:hanging="360"/>
        <w:rPr>
          <w:ins w:id="13507" w:author="V2" w:date="2025-04-14T14:19:00Z" w16du:dateUtc="2025-04-14T19:19:00Z"/>
        </w:rPr>
      </w:pPr>
      <w:ins w:id="13508" w:author="V2" w:date="2025-04-14T14:19:00Z" w16du:dateUtc="2025-04-14T19:19:00Z">
        <w:r w:rsidRPr="007F7E2B">
          <w:t xml:space="preserve">Dairy cattle </w:t>
        </w:r>
      </w:ins>
    </w:p>
    <w:p w14:paraId="4F9F36AD" w14:textId="77777777" w:rsidR="00EC5046" w:rsidRPr="007F7E2B" w:rsidRDefault="00EC5046" w:rsidP="00964B29">
      <w:pPr>
        <w:numPr>
          <w:ilvl w:val="0"/>
          <w:numId w:val="98"/>
        </w:numPr>
        <w:spacing w:before="0" w:after="4" w:line="269" w:lineRule="auto"/>
        <w:ind w:hanging="360"/>
        <w:rPr>
          <w:ins w:id="13509" w:author="V2" w:date="2025-04-14T14:19:00Z" w16du:dateUtc="2025-04-14T19:19:00Z"/>
        </w:rPr>
      </w:pPr>
      <w:ins w:id="13510" w:author="V2" w:date="2025-04-14T14:19:00Z" w16du:dateUtc="2025-04-14T19:19:00Z">
        <w:r w:rsidRPr="007F7E2B">
          <w:t xml:space="preserve">Non-dairy cattle </w:t>
        </w:r>
      </w:ins>
    </w:p>
    <w:p w14:paraId="2A015793" w14:textId="77777777" w:rsidR="00EC5046" w:rsidRPr="007F7E2B" w:rsidRDefault="00EC5046" w:rsidP="00964B29">
      <w:pPr>
        <w:numPr>
          <w:ilvl w:val="0"/>
          <w:numId w:val="98"/>
        </w:numPr>
        <w:spacing w:before="0" w:after="4" w:line="269" w:lineRule="auto"/>
        <w:ind w:hanging="360"/>
        <w:rPr>
          <w:ins w:id="13511" w:author="V2" w:date="2025-04-14T14:19:00Z" w16du:dateUtc="2025-04-14T19:19:00Z"/>
        </w:rPr>
      </w:pPr>
      <w:ins w:id="13512" w:author="V2" w:date="2025-04-14T14:19:00Z" w16du:dateUtc="2025-04-14T19:19:00Z">
        <w:r w:rsidRPr="007F7E2B">
          <w:t xml:space="preserve">Buffalo </w:t>
        </w:r>
      </w:ins>
    </w:p>
    <w:p w14:paraId="10897C3F" w14:textId="77777777" w:rsidR="00EC5046" w:rsidRPr="007F7E2B" w:rsidRDefault="00EC5046" w:rsidP="00964B29">
      <w:pPr>
        <w:numPr>
          <w:ilvl w:val="0"/>
          <w:numId w:val="98"/>
        </w:numPr>
        <w:spacing w:before="0" w:after="4" w:line="269" w:lineRule="auto"/>
        <w:ind w:hanging="360"/>
        <w:rPr>
          <w:ins w:id="13513" w:author="V2" w:date="2025-04-14T14:19:00Z" w16du:dateUtc="2025-04-14T19:19:00Z"/>
        </w:rPr>
      </w:pPr>
      <w:ins w:id="13514" w:author="V2" w:date="2025-04-14T14:19:00Z" w16du:dateUtc="2025-04-14T19:19:00Z">
        <w:r w:rsidRPr="007F7E2B">
          <w:lastRenderedPageBreak/>
          <w:t xml:space="preserve">Sheep </w:t>
        </w:r>
      </w:ins>
    </w:p>
    <w:p w14:paraId="05702833" w14:textId="77777777" w:rsidR="00EC5046" w:rsidRPr="007F7E2B" w:rsidRDefault="00EC5046" w:rsidP="00964B29">
      <w:pPr>
        <w:numPr>
          <w:ilvl w:val="0"/>
          <w:numId w:val="98"/>
        </w:numPr>
        <w:spacing w:before="0" w:after="4" w:line="269" w:lineRule="auto"/>
        <w:ind w:hanging="360"/>
        <w:rPr>
          <w:ins w:id="13515" w:author="V2" w:date="2025-04-14T14:19:00Z" w16du:dateUtc="2025-04-14T19:19:00Z"/>
        </w:rPr>
      </w:pPr>
      <w:ins w:id="13516" w:author="V2" w:date="2025-04-14T14:19:00Z" w16du:dateUtc="2025-04-14T19:19:00Z">
        <w:r w:rsidRPr="007F7E2B">
          <w:t xml:space="preserve">Goats </w:t>
        </w:r>
      </w:ins>
    </w:p>
    <w:p w14:paraId="3AC2DF8E" w14:textId="77777777" w:rsidR="00EC5046" w:rsidRPr="007F7E2B" w:rsidRDefault="00EC5046" w:rsidP="00964B29">
      <w:pPr>
        <w:numPr>
          <w:ilvl w:val="0"/>
          <w:numId w:val="98"/>
        </w:numPr>
        <w:spacing w:before="0" w:after="4" w:line="269" w:lineRule="auto"/>
        <w:ind w:hanging="360"/>
        <w:rPr>
          <w:ins w:id="13517" w:author="V2" w:date="2025-04-14T14:19:00Z" w16du:dateUtc="2025-04-14T19:19:00Z"/>
        </w:rPr>
      </w:pPr>
      <w:ins w:id="13518" w:author="V2" w:date="2025-04-14T14:19:00Z" w16du:dateUtc="2025-04-14T19:19:00Z">
        <w:r w:rsidRPr="007F7E2B">
          <w:t xml:space="preserve">Camels </w:t>
        </w:r>
      </w:ins>
    </w:p>
    <w:p w14:paraId="610718CF" w14:textId="77777777" w:rsidR="00EC5046" w:rsidRPr="007F7E2B" w:rsidRDefault="00EC5046" w:rsidP="00964B29">
      <w:pPr>
        <w:numPr>
          <w:ilvl w:val="0"/>
          <w:numId w:val="98"/>
        </w:numPr>
        <w:spacing w:before="0" w:after="4" w:line="269" w:lineRule="auto"/>
        <w:ind w:hanging="360"/>
        <w:rPr>
          <w:ins w:id="13519" w:author="V2" w:date="2025-04-14T14:19:00Z" w16du:dateUtc="2025-04-14T19:19:00Z"/>
        </w:rPr>
      </w:pPr>
      <w:ins w:id="13520" w:author="V2" w:date="2025-04-14T14:19:00Z" w16du:dateUtc="2025-04-14T19:19:00Z">
        <w:r w:rsidRPr="007F7E2B">
          <w:t xml:space="preserve">Horses </w:t>
        </w:r>
      </w:ins>
    </w:p>
    <w:p w14:paraId="684FAF50" w14:textId="77777777" w:rsidR="00EC5046" w:rsidRPr="007F7E2B" w:rsidRDefault="00EC5046" w:rsidP="00964B29">
      <w:pPr>
        <w:numPr>
          <w:ilvl w:val="0"/>
          <w:numId w:val="98"/>
        </w:numPr>
        <w:spacing w:before="0" w:after="4" w:line="269" w:lineRule="auto"/>
        <w:ind w:hanging="360"/>
        <w:rPr>
          <w:ins w:id="13521" w:author="V2" w:date="2025-04-14T14:19:00Z" w16du:dateUtc="2025-04-14T19:19:00Z"/>
        </w:rPr>
      </w:pPr>
      <w:ins w:id="13522" w:author="V2" w:date="2025-04-14T14:19:00Z" w16du:dateUtc="2025-04-14T19:19:00Z">
        <w:r w:rsidRPr="007F7E2B">
          <w:t xml:space="preserve">Mules and asses </w:t>
        </w:r>
      </w:ins>
    </w:p>
    <w:p w14:paraId="54058267" w14:textId="77777777" w:rsidR="00EC5046" w:rsidRPr="007F7E2B" w:rsidRDefault="00EC5046" w:rsidP="00964B29">
      <w:pPr>
        <w:numPr>
          <w:ilvl w:val="0"/>
          <w:numId w:val="98"/>
        </w:numPr>
        <w:spacing w:before="0" w:after="4" w:line="269" w:lineRule="auto"/>
        <w:ind w:hanging="360"/>
        <w:rPr>
          <w:ins w:id="13523" w:author="V2" w:date="2025-04-14T14:19:00Z" w16du:dateUtc="2025-04-14T19:19:00Z"/>
        </w:rPr>
      </w:pPr>
      <w:ins w:id="13524" w:author="V2" w:date="2025-04-14T14:19:00Z" w16du:dateUtc="2025-04-14T19:19:00Z">
        <w:r w:rsidRPr="007F7E2B">
          <w:t xml:space="preserve">Swine </w:t>
        </w:r>
      </w:ins>
    </w:p>
    <w:p w14:paraId="72688A4C" w14:textId="77777777" w:rsidR="00EC5046" w:rsidRPr="007F7E2B" w:rsidRDefault="00EC5046" w:rsidP="00964B29">
      <w:pPr>
        <w:numPr>
          <w:ilvl w:val="0"/>
          <w:numId w:val="98"/>
        </w:numPr>
        <w:spacing w:before="0" w:after="4" w:line="269" w:lineRule="auto"/>
        <w:ind w:hanging="360"/>
        <w:rPr>
          <w:ins w:id="13525" w:author="V2" w:date="2025-04-14T14:19:00Z" w16du:dateUtc="2025-04-14T19:19:00Z"/>
        </w:rPr>
      </w:pPr>
      <w:ins w:id="13526" w:author="V2" w:date="2025-04-14T14:19:00Z" w16du:dateUtc="2025-04-14T19:19:00Z">
        <w:r w:rsidRPr="007F7E2B">
          <w:t xml:space="preserve">Poultry </w:t>
        </w:r>
      </w:ins>
    </w:p>
    <w:p w14:paraId="2F8E807E" w14:textId="77777777" w:rsidR="00EC5046" w:rsidRPr="007F7E2B" w:rsidRDefault="00EC5046" w:rsidP="00964B29">
      <w:pPr>
        <w:numPr>
          <w:ilvl w:val="0"/>
          <w:numId w:val="98"/>
        </w:numPr>
        <w:spacing w:before="0" w:after="4" w:line="269" w:lineRule="auto"/>
        <w:ind w:hanging="360"/>
        <w:rPr>
          <w:ins w:id="13527" w:author="V2" w:date="2025-04-14T14:19:00Z" w16du:dateUtc="2025-04-14T19:19:00Z"/>
        </w:rPr>
      </w:pPr>
      <w:ins w:id="13528" w:author="V2" w:date="2025-04-14T14:19:00Z" w16du:dateUtc="2025-04-14T19:19:00Z">
        <w:r w:rsidRPr="007F7E2B">
          <w:t xml:space="preserve">Lamas  </w:t>
        </w:r>
      </w:ins>
    </w:p>
    <w:p w14:paraId="08E4376C" w14:textId="77777777" w:rsidR="00EC5046" w:rsidRPr="007F7E2B" w:rsidRDefault="00EC5046" w:rsidP="00964B29">
      <w:pPr>
        <w:numPr>
          <w:ilvl w:val="0"/>
          <w:numId w:val="98"/>
        </w:numPr>
        <w:spacing w:before="0" w:after="4" w:line="269" w:lineRule="auto"/>
        <w:ind w:hanging="360"/>
        <w:rPr>
          <w:ins w:id="13529" w:author="V2" w:date="2025-04-14T14:19:00Z" w16du:dateUtc="2025-04-14T19:19:00Z"/>
        </w:rPr>
      </w:pPr>
      <w:ins w:id="13530" w:author="V2" w:date="2025-04-14T14:19:00Z" w16du:dateUtc="2025-04-14T19:19:00Z">
        <w:r w:rsidRPr="007F7E2B">
          <w:t xml:space="preserve">Alpacas </w:t>
        </w:r>
      </w:ins>
    </w:p>
    <w:p w14:paraId="362ECEF3" w14:textId="77777777" w:rsidR="00EC5046" w:rsidRPr="007F7E2B" w:rsidRDefault="00EC5046">
      <w:pPr>
        <w:spacing w:line="259" w:lineRule="auto"/>
        <w:ind w:left="720"/>
        <w:rPr>
          <w:ins w:id="13531" w:author="V2" w:date="2025-04-14T14:19:00Z" w16du:dateUtc="2025-04-14T19:19:00Z"/>
        </w:rPr>
      </w:pPr>
      <w:ins w:id="13532" w:author="V2" w:date="2025-04-14T14:19:00Z" w16du:dateUtc="2025-04-14T19:19:00Z">
        <w:r w:rsidRPr="007F7E2B">
          <w:t xml:space="preserve"> </w:t>
        </w:r>
      </w:ins>
    </w:p>
    <w:p w14:paraId="3CC61A44" w14:textId="77777777" w:rsidR="00EC5046" w:rsidRPr="007F7E2B" w:rsidRDefault="00EC5046">
      <w:pPr>
        <w:spacing w:after="223"/>
        <w:ind w:left="10"/>
        <w:rPr>
          <w:ins w:id="13533" w:author="V2" w:date="2025-04-14T14:19:00Z" w16du:dateUtc="2025-04-14T19:19:00Z"/>
        </w:rPr>
      </w:pPr>
      <w:ins w:id="13534" w:author="V2" w:date="2025-04-14T14:19:00Z" w16du:dateUtc="2025-04-14T19:19:00Z">
        <w:r w:rsidRPr="007F7E2B">
          <w:t xml:space="preserve">Dairy cattle populations must be recorded separately from other cattle populations. Dairy cattle are defined as mature cows producing milk in commercial quantities for human consumption, and are managed differently from non-dairy cattle. This generally results in differences in composition and methane production potential between dairy and non-dairy cattle manure. Additionally, dairy cattle manure is often managed differently from non-dairy cattle manure. </w:t>
        </w:r>
      </w:ins>
    </w:p>
    <w:p w14:paraId="16EA8251" w14:textId="77777777" w:rsidR="00EC5046" w:rsidRPr="007F7E2B" w:rsidRDefault="00EC5046">
      <w:pPr>
        <w:spacing w:after="208"/>
        <w:ind w:left="10"/>
        <w:rPr>
          <w:ins w:id="13535" w:author="V2" w:date="2025-04-14T14:19:00Z" w16du:dateUtc="2025-04-14T19:19:00Z"/>
        </w:rPr>
      </w:pPr>
      <w:ins w:id="13536" w:author="V2" w:date="2025-04-14T14:19:00Z" w16du:dateUtc="2025-04-14T19:19:00Z">
        <w:r w:rsidRPr="007F7E2B">
          <w:t xml:space="preserve">In some countries, there are two types of dairy cows: high-producing, “improved” breeds in commercial operations and low-producing breeds managed with traditional methods. If there are two types of dairy cows within the project area, dairy cow populations must be separated into these two groups. The dairy cow group does not include cows used mainly for producing calves or for draft power (for example, plowing), as those cows are accounted for in non-dairy cattle group. </w:t>
        </w:r>
      </w:ins>
    </w:p>
    <w:p w14:paraId="3D960836" w14:textId="77777777" w:rsidR="00EC5046" w:rsidRPr="007F7E2B" w:rsidRDefault="00EC5046">
      <w:pPr>
        <w:spacing w:after="220"/>
        <w:ind w:left="10"/>
        <w:rPr>
          <w:ins w:id="13537" w:author="V2" w:date="2025-04-14T14:19:00Z" w16du:dateUtc="2025-04-14T19:19:00Z"/>
        </w:rPr>
      </w:pPr>
      <w:ins w:id="13538" w:author="V2" w:date="2025-04-14T14:19:00Z" w16du:dateUtc="2025-04-14T19:19:00Z">
        <w:r w:rsidRPr="007F7E2B">
          <w:t xml:space="preserve">In addition, livestock populations must be described in terms of warm or cool temperature climates for purposes of estimating livestock manure emissions. Data on the annual average temperature of the regions where livestock are managed must be categorized as follows: </w:t>
        </w:r>
      </w:ins>
    </w:p>
    <w:p w14:paraId="3FC5CE98" w14:textId="77777777" w:rsidR="00EC5046" w:rsidRPr="007F7E2B" w:rsidRDefault="00EC5046" w:rsidP="00964B29">
      <w:pPr>
        <w:numPr>
          <w:ilvl w:val="0"/>
          <w:numId w:val="98"/>
        </w:numPr>
        <w:spacing w:before="0" w:after="4" w:line="269" w:lineRule="auto"/>
        <w:ind w:hanging="360"/>
        <w:rPr>
          <w:ins w:id="13539" w:author="V2" w:date="2025-04-14T14:19:00Z" w16du:dateUtc="2025-04-14T19:19:00Z"/>
        </w:rPr>
      </w:pPr>
      <w:ins w:id="13540" w:author="V2" w:date="2025-04-14T14:19:00Z" w16du:dateUtc="2025-04-14T19:19:00Z">
        <w:r w:rsidRPr="007F7E2B">
          <w:t xml:space="preserve">Areas with annual average temperatures less than 15°C are defined as cool; </w:t>
        </w:r>
      </w:ins>
    </w:p>
    <w:p w14:paraId="229361EE" w14:textId="77777777" w:rsidR="00EC5046" w:rsidRPr="007F7E2B" w:rsidRDefault="00EC5046" w:rsidP="00964B29">
      <w:pPr>
        <w:numPr>
          <w:ilvl w:val="0"/>
          <w:numId w:val="98"/>
        </w:numPr>
        <w:spacing w:before="0" w:after="4" w:line="269" w:lineRule="auto"/>
        <w:ind w:hanging="360"/>
        <w:rPr>
          <w:ins w:id="13541" w:author="V2" w:date="2025-04-14T14:19:00Z" w16du:dateUtc="2025-04-14T19:19:00Z"/>
        </w:rPr>
      </w:pPr>
      <w:ins w:id="13542" w:author="V2" w:date="2025-04-14T14:19:00Z" w16du:dateUtc="2025-04-14T19:19:00Z">
        <w:r w:rsidRPr="007F7E2B">
          <w:t xml:space="preserve">Areas with annual average temperatures from 15°C to 25°C inclusive are defined as temperate, and </w:t>
        </w:r>
      </w:ins>
    </w:p>
    <w:p w14:paraId="0B20B098" w14:textId="77777777" w:rsidR="00EC5046" w:rsidRPr="007F7E2B" w:rsidRDefault="00EC5046" w:rsidP="00964B29">
      <w:pPr>
        <w:numPr>
          <w:ilvl w:val="0"/>
          <w:numId w:val="98"/>
        </w:numPr>
        <w:spacing w:before="0" w:after="4" w:line="269" w:lineRule="auto"/>
        <w:ind w:hanging="360"/>
        <w:rPr>
          <w:ins w:id="13543" w:author="V2" w:date="2025-04-14T14:19:00Z" w16du:dateUtc="2025-04-14T19:19:00Z"/>
        </w:rPr>
      </w:pPr>
      <w:ins w:id="13544" w:author="V2" w:date="2025-04-14T14:19:00Z" w16du:dateUtc="2025-04-14T19:19:00Z">
        <w:r w:rsidRPr="007F7E2B">
          <w:t xml:space="preserve">Areas with annual average temperatures greater than 25°C are defined as warm. </w:t>
        </w:r>
      </w:ins>
    </w:p>
    <w:p w14:paraId="0023757D" w14:textId="77777777" w:rsidR="00EC5046" w:rsidRPr="007F7E2B" w:rsidRDefault="00EC5046">
      <w:pPr>
        <w:spacing w:after="17" w:line="259" w:lineRule="auto"/>
        <w:rPr>
          <w:ins w:id="13545" w:author="V2" w:date="2025-04-14T14:19:00Z" w16du:dateUtc="2025-04-14T19:19:00Z"/>
        </w:rPr>
      </w:pPr>
      <w:ins w:id="13546" w:author="V2" w:date="2025-04-14T14:19:00Z" w16du:dateUtc="2025-04-14T19:19:00Z">
        <w:r w:rsidRPr="007F7E2B">
          <w:t xml:space="preserve"> </w:t>
        </w:r>
      </w:ins>
    </w:p>
    <w:p w14:paraId="6B5EEDB6" w14:textId="77777777" w:rsidR="00EC5046" w:rsidRPr="007F7E2B" w:rsidRDefault="00EC5046">
      <w:pPr>
        <w:ind w:left="10"/>
        <w:rPr>
          <w:ins w:id="13547" w:author="V2" w:date="2025-04-14T14:19:00Z" w16du:dateUtc="2025-04-14T19:19:00Z"/>
        </w:rPr>
      </w:pPr>
      <w:ins w:id="13548" w:author="V2" w:date="2025-04-14T14:19:00Z" w16du:dateUtc="2025-04-14T19:19:00Z">
        <w:r w:rsidRPr="007F7E2B">
          <w:t xml:space="preserve">The fraction of each livestock population falling into each climate area must be estimated, if the area contains more than one climate. This data can be developed from local climate maps and other sources. </w:t>
        </w:r>
      </w:ins>
    </w:p>
    <w:p w14:paraId="33D24CE4" w14:textId="77777777" w:rsidR="00EC5046" w:rsidRPr="007F7E2B" w:rsidRDefault="00EC5046">
      <w:pPr>
        <w:spacing w:after="14" w:line="259" w:lineRule="auto"/>
        <w:rPr>
          <w:ins w:id="13549" w:author="V2" w:date="2025-04-14T14:19:00Z" w16du:dateUtc="2025-04-14T19:19:00Z"/>
        </w:rPr>
      </w:pPr>
      <w:ins w:id="13550" w:author="V2" w:date="2025-04-14T14:19:00Z" w16du:dateUtc="2025-04-14T19:19:00Z">
        <w:r w:rsidRPr="007F7E2B">
          <w:t xml:space="preserve"> </w:t>
        </w:r>
      </w:ins>
    </w:p>
    <w:p w14:paraId="25DC8CBD" w14:textId="77777777" w:rsidR="00EC5046" w:rsidRPr="007F7E2B" w:rsidRDefault="00EC5046">
      <w:pPr>
        <w:spacing w:after="17" w:line="259" w:lineRule="auto"/>
        <w:ind w:left="-5"/>
        <w:rPr>
          <w:ins w:id="13551" w:author="V2" w:date="2025-04-14T14:19:00Z" w16du:dateUtc="2025-04-14T19:19:00Z"/>
        </w:rPr>
      </w:pPr>
      <w:ins w:id="13552" w:author="V2" w:date="2025-04-14T14:19:00Z" w16du:dateUtc="2025-04-14T19:19:00Z">
        <w:r w:rsidRPr="007F7E2B">
          <w:rPr>
            <w:rFonts w:ascii="Arial" w:eastAsia="Arial" w:hAnsi="Arial" w:cs="Arial"/>
            <w:b/>
          </w:rPr>
          <w:t xml:space="preserve">Manure Management  </w:t>
        </w:r>
      </w:ins>
    </w:p>
    <w:p w14:paraId="190FF432" w14:textId="77777777" w:rsidR="00EC5046" w:rsidRPr="007F7E2B" w:rsidRDefault="00EC5046">
      <w:pPr>
        <w:spacing w:after="19" w:line="259" w:lineRule="auto"/>
        <w:rPr>
          <w:ins w:id="13553" w:author="V2" w:date="2025-04-14T14:19:00Z" w16du:dateUtc="2025-04-14T19:19:00Z"/>
        </w:rPr>
      </w:pPr>
      <w:ins w:id="13554" w:author="V2" w:date="2025-04-14T14:19:00Z" w16du:dateUtc="2025-04-14T19:19:00Z">
        <w:r w:rsidRPr="007F7E2B">
          <w:rPr>
            <w:rFonts w:ascii="Arial" w:eastAsia="Arial" w:hAnsi="Arial" w:cs="Arial"/>
            <w:b/>
          </w:rPr>
          <w:t xml:space="preserve"> </w:t>
        </w:r>
      </w:ins>
    </w:p>
    <w:p w14:paraId="1417EB39" w14:textId="77777777" w:rsidR="00EC5046" w:rsidRPr="007F7E2B" w:rsidRDefault="00EC5046">
      <w:pPr>
        <w:ind w:left="10"/>
        <w:rPr>
          <w:ins w:id="13555" w:author="V2" w:date="2025-04-14T14:19:00Z" w16du:dateUtc="2025-04-14T19:19:00Z"/>
        </w:rPr>
      </w:pPr>
      <w:ins w:id="13556" w:author="V2" w:date="2025-04-14T14:19:00Z" w16du:dateUtc="2025-04-14T19:19:00Z">
        <w:r w:rsidRPr="007F7E2B">
          <w:lastRenderedPageBreak/>
          <w:t xml:space="preserve">In addition to the livestock population data described above, data must also be collected on the percentage of manure from each livestock type managed with each management system.  The types of manure management systems are: </w:t>
        </w:r>
      </w:ins>
    </w:p>
    <w:p w14:paraId="74A7A100" w14:textId="77777777" w:rsidR="00EC5046" w:rsidRPr="007F7E2B" w:rsidRDefault="00EC5046">
      <w:pPr>
        <w:spacing w:after="29" w:line="259" w:lineRule="auto"/>
        <w:rPr>
          <w:ins w:id="13557" w:author="V2" w:date="2025-04-14T14:19:00Z" w16du:dateUtc="2025-04-14T19:19:00Z"/>
        </w:rPr>
      </w:pPr>
      <w:ins w:id="13558" w:author="V2" w:date="2025-04-14T14:19:00Z" w16du:dateUtc="2025-04-14T19:19:00Z">
        <w:r w:rsidRPr="007F7E2B">
          <w:t xml:space="preserve"> </w:t>
        </w:r>
      </w:ins>
    </w:p>
    <w:p w14:paraId="5DD87F26" w14:textId="77777777" w:rsidR="00EC5046" w:rsidRPr="007F7E2B" w:rsidRDefault="00EC5046" w:rsidP="00964B29">
      <w:pPr>
        <w:numPr>
          <w:ilvl w:val="0"/>
          <w:numId w:val="98"/>
        </w:numPr>
        <w:spacing w:before="0" w:after="4" w:line="269" w:lineRule="auto"/>
        <w:ind w:hanging="360"/>
        <w:rPr>
          <w:ins w:id="13559" w:author="V2" w:date="2025-04-14T14:19:00Z" w16du:dateUtc="2025-04-14T19:19:00Z"/>
        </w:rPr>
      </w:pPr>
      <w:ins w:id="13560" w:author="V2" w:date="2025-04-14T14:19:00Z" w16du:dateUtc="2025-04-14T19:19:00Z">
        <w:r w:rsidRPr="007F7E2B">
          <w:t xml:space="preserve">Pasture/Range/Paddock - The manure from pasture and range grazing animals is allowed to lie as is, and is not managed. </w:t>
        </w:r>
      </w:ins>
    </w:p>
    <w:p w14:paraId="5592C246" w14:textId="77777777" w:rsidR="00EC5046" w:rsidRPr="007F7E2B" w:rsidRDefault="00EC5046" w:rsidP="00964B29">
      <w:pPr>
        <w:numPr>
          <w:ilvl w:val="0"/>
          <w:numId w:val="98"/>
        </w:numPr>
        <w:spacing w:before="0" w:after="4" w:line="269" w:lineRule="auto"/>
        <w:ind w:hanging="360"/>
        <w:rPr>
          <w:ins w:id="13561" w:author="V2" w:date="2025-04-14T14:19:00Z" w16du:dateUtc="2025-04-14T19:19:00Z"/>
        </w:rPr>
      </w:pPr>
      <w:ins w:id="13562" w:author="V2" w:date="2025-04-14T14:19:00Z" w16du:dateUtc="2025-04-14T19:19:00Z">
        <w:r w:rsidRPr="007F7E2B">
          <w:t xml:space="preserve">Daily Spread - Manure is collected in solid form by some means such as scraping. The collected manure is applied to fields regularly (usually daily). </w:t>
        </w:r>
      </w:ins>
    </w:p>
    <w:p w14:paraId="7A33DFBA" w14:textId="77777777" w:rsidR="00EC5046" w:rsidRPr="007F7E2B" w:rsidRDefault="00EC5046" w:rsidP="00964B29">
      <w:pPr>
        <w:numPr>
          <w:ilvl w:val="0"/>
          <w:numId w:val="98"/>
        </w:numPr>
        <w:spacing w:before="0" w:after="4" w:line="269" w:lineRule="auto"/>
        <w:ind w:hanging="360"/>
        <w:rPr>
          <w:ins w:id="13563" w:author="V2" w:date="2025-04-14T14:19:00Z" w16du:dateUtc="2025-04-14T19:19:00Z"/>
        </w:rPr>
      </w:pPr>
      <w:ins w:id="13564" w:author="V2" w:date="2025-04-14T14:19:00Z" w16du:dateUtc="2025-04-14T19:19:00Z">
        <w:r w:rsidRPr="007F7E2B">
          <w:t xml:space="preserve">Solid Storage - Manure is collected as in the daily spread system, but is stored in bulk for a long period of time (months) before any disposal. </w:t>
        </w:r>
      </w:ins>
    </w:p>
    <w:p w14:paraId="331ADCC8" w14:textId="77777777" w:rsidR="00EC5046" w:rsidRPr="007F7E2B" w:rsidRDefault="00EC5046" w:rsidP="00964B29">
      <w:pPr>
        <w:numPr>
          <w:ilvl w:val="0"/>
          <w:numId w:val="98"/>
        </w:numPr>
        <w:spacing w:before="0" w:after="4" w:line="269" w:lineRule="auto"/>
        <w:ind w:hanging="360"/>
        <w:rPr>
          <w:ins w:id="13565" w:author="V2" w:date="2025-04-14T14:19:00Z" w16du:dateUtc="2025-04-14T19:19:00Z"/>
        </w:rPr>
      </w:pPr>
      <w:ins w:id="13566" w:author="V2" w:date="2025-04-14T14:19:00Z" w16du:dateUtc="2025-04-14T19:19:00Z">
        <w:r w:rsidRPr="007F7E2B">
          <w:t xml:space="preserve">Dry Lot - In dry climates animals may be kept on unpaved feedlots where the manure is allowed to dry until it is periodically removed. Upon removal, the manure may be spread on fields. </w:t>
        </w:r>
      </w:ins>
    </w:p>
    <w:p w14:paraId="2894A206" w14:textId="77777777" w:rsidR="00EC5046" w:rsidRPr="007F7E2B" w:rsidRDefault="00EC5046" w:rsidP="00964B29">
      <w:pPr>
        <w:numPr>
          <w:ilvl w:val="0"/>
          <w:numId w:val="98"/>
        </w:numPr>
        <w:spacing w:before="0" w:after="4" w:line="269" w:lineRule="auto"/>
        <w:ind w:hanging="360"/>
        <w:rPr>
          <w:ins w:id="13567" w:author="V2" w:date="2025-04-14T14:19:00Z" w16du:dateUtc="2025-04-14T19:19:00Z"/>
        </w:rPr>
      </w:pPr>
      <w:ins w:id="13568" w:author="V2" w:date="2025-04-14T14:19:00Z" w16du:dateUtc="2025-04-14T19:19:00Z">
        <w:r w:rsidRPr="007F7E2B">
          <w:t xml:space="preserve">Liquid/Slurry - These systems are characterized by large concrete-lined tanks built into the ground. Manure is stored in the tank for six or more months until it can be applied to fields. To facilitate handling as a liquid, water may be added to the manure. </w:t>
        </w:r>
      </w:ins>
    </w:p>
    <w:p w14:paraId="691890F3" w14:textId="77777777" w:rsidR="00EC5046" w:rsidRPr="007F7E2B" w:rsidRDefault="00EC5046" w:rsidP="00964B29">
      <w:pPr>
        <w:numPr>
          <w:ilvl w:val="0"/>
          <w:numId w:val="98"/>
        </w:numPr>
        <w:spacing w:before="0" w:after="4" w:line="269" w:lineRule="auto"/>
        <w:ind w:hanging="360"/>
        <w:rPr>
          <w:ins w:id="13569" w:author="V2" w:date="2025-04-14T14:19:00Z" w16du:dateUtc="2025-04-14T19:19:00Z"/>
        </w:rPr>
      </w:pPr>
      <w:ins w:id="13570" w:author="V2" w:date="2025-04-14T14:19:00Z" w16du:dateUtc="2025-04-14T19:19:00Z">
        <w:r w:rsidRPr="007F7E2B">
          <w:t xml:space="preserve">Anaerobic Lagoon - Anaerobic lagoon systems are characterized by flush systems that use water to transport manure to lagoons. The manure resides in the lagoon for periods from 30 days to over 200 days. The water from the lagoon may be recycled as flush water or used to irrigate and fertilize fields. </w:t>
        </w:r>
      </w:ins>
    </w:p>
    <w:p w14:paraId="6E7DB322" w14:textId="77777777" w:rsidR="00EC5046" w:rsidRPr="007F7E2B" w:rsidRDefault="00EC5046" w:rsidP="00964B29">
      <w:pPr>
        <w:numPr>
          <w:ilvl w:val="0"/>
          <w:numId w:val="98"/>
        </w:numPr>
        <w:spacing w:before="0" w:after="4" w:line="269" w:lineRule="auto"/>
        <w:ind w:hanging="360"/>
        <w:rPr>
          <w:ins w:id="13571" w:author="V2" w:date="2025-04-14T14:19:00Z" w16du:dateUtc="2025-04-14T19:19:00Z"/>
        </w:rPr>
      </w:pPr>
      <w:ins w:id="13572" w:author="V2" w:date="2025-04-14T14:19:00Z" w16du:dateUtc="2025-04-14T19:19:00Z">
        <w:r w:rsidRPr="007F7E2B">
          <w:t xml:space="preserve">Pit Storage - Liquid swine manure may be stored in a pit while awaiting disposal – the length of storage must be documented </w:t>
        </w:r>
      </w:ins>
    </w:p>
    <w:p w14:paraId="674E1F07" w14:textId="77777777" w:rsidR="00EC5046" w:rsidRPr="007F7E2B" w:rsidRDefault="00EC5046" w:rsidP="00964B29">
      <w:pPr>
        <w:numPr>
          <w:ilvl w:val="0"/>
          <w:numId w:val="98"/>
        </w:numPr>
        <w:spacing w:before="0" w:after="4" w:line="269" w:lineRule="auto"/>
        <w:ind w:hanging="360"/>
        <w:rPr>
          <w:ins w:id="13573" w:author="V2" w:date="2025-04-14T14:19:00Z" w16du:dateUtc="2025-04-14T19:19:00Z"/>
        </w:rPr>
      </w:pPr>
      <w:ins w:id="13574" w:author="V2" w:date="2025-04-14T14:19:00Z" w16du:dateUtc="2025-04-14T19:19:00Z">
        <w:r w:rsidRPr="007F7E2B">
          <w:t xml:space="preserve">Anaerobic Digester - The manure, in liquid or slurry form, is anaerobically digested to produce methane gas for energy.  </w:t>
        </w:r>
      </w:ins>
    </w:p>
    <w:p w14:paraId="3B093D2A" w14:textId="77777777" w:rsidR="00EC5046" w:rsidRPr="007F7E2B" w:rsidRDefault="00EC5046" w:rsidP="00964B29">
      <w:pPr>
        <w:numPr>
          <w:ilvl w:val="0"/>
          <w:numId w:val="98"/>
        </w:numPr>
        <w:spacing w:before="0" w:after="4" w:line="269" w:lineRule="auto"/>
        <w:ind w:hanging="360"/>
        <w:rPr>
          <w:ins w:id="13575" w:author="V2" w:date="2025-04-14T14:19:00Z" w16du:dateUtc="2025-04-14T19:19:00Z"/>
        </w:rPr>
      </w:pPr>
      <w:ins w:id="13576" w:author="V2" w:date="2025-04-14T14:19:00Z" w16du:dateUtc="2025-04-14T19:19:00Z">
        <w:r w:rsidRPr="007F7E2B">
          <w:t xml:space="preserve">Burned for fuel: manure is collected and dried in cakes and burned for heating or cooking.  </w:t>
        </w:r>
      </w:ins>
    </w:p>
    <w:p w14:paraId="6C7C4421" w14:textId="77777777" w:rsidR="00EC5046" w:rsidRPr="007F7E2B" w:rsidRDefault="00EC5046">
      <w:pPr>
        <w:spacing w:line="259" w:lineRule="auto"/>
        <w:ind w:left="720"/>
        <w:rPr>
          <w:ins w:id="13577" w:author="V2" w:date="2025-04-14T14:19:00Z" w16du:dateUtc="2025-04-14T19:19:00Z"/>
        </w:rPr>
      </w:pPr>
      <w:ins w:id="13578" w:author="V2" w:date="2025-04-14T14:19:00Z" w16du:dateUtc="2025-04-14T19:19:00Z">
        <w:r w:rsidRPr="007F7E2B">
          <w:t xml:space="preserve"> </w:t>
        </w:r>
      </w:ins>
    </w:p>
    <w:p w14:paraId="764E97F4" w14:textId="77777777" w:rsidR="00EC5046" w:rsidRPr="007F7E2B" w:rsidRDefault="00EC5046">
      <w:pPr>
        <w:spacing w:after="205"/>
        <w:ind w:left="10"/>
        <w:rPr>
          <w:ins w:id="13579" w:author="V2" w:date="2025-04-14T14:19:00Z" w16du:dateUtc="2025-04-14T19:19:00Z"/>
        </w:rPr>
      </w:pPr>
      <w:ins w:id="13580" w:author="V2" w:date="2025-04-14T14:19:00Z" w16du:dateUtc="2025-04-14T19:19:00Z">
        <w:r w:rsidRPr="007F7E2B">
          <w:t xml:space="preserve">If local, regional or country-specific data on manure management practices exists it must be used. If it is not available, default IPCC manure management practice data for major regions based on Safley, et al. (1992) must be used. If the available data predates current manure management practices within the project area; it must be updated to reflect such current practices. </w:t>
        </w:r>
      </w:ins>
    </w:p>
    <w:p w14:paraId="4028501F" w14:textId="77777777" w:rsidR="00EC5046" w:rsidRPr="007F7E2B" w:rsidRDefault="00EC5046">
      <w:pPr>
        <w:spacing w:after="416"/>
        <w:ind w:left="10"/>
        <w:rPr>
          <w:ins w:id="13581" w:author="V2" w:date="2025-04-14T14:19:00Z" w16du:dateUtc="2025-04-14T19:19:00Z"/>
        </w:rPr>
      </w:pPr>
      <w:ins w:id="13582" w:author="V2" w:date="2025-04-14T14:19:00Z" w16du:dateUtc="2025-04-14T19:19:00Z">
        <w:r w:rsidRPr="007F7E2B">
          <w:t xml:space="preserve">The project proponent should document the data sources and timing of data collection for all data on livestock populations and manure management systems. </w:t>
        </w:r>
      </w:ins>
    </w:p>
    <w:p w14:paraId="65967F10" w14:textId="77777777" w:rsidR="00EC5046" w:rsidRPr="007F7E2B" w:rsidRDefault="00EC5046" w:rsidP="006D6ACB">
      <w:pPr>
        <w:pStyle w:val="Heading1"/>
        <w:spacing w:before="0" w:after="242" w:line="265" w:lineRule="auto"/>
        <w:ind w:left="705" w:hanging="720"/>
        <w:rPr>
          <w:ins w:id="13583" w:author="V2" w:date="2025-04-14T14:19:00Z" w16du:dateUtc="2025-04-14T19:19:00Z"/>
        </w:rPr>
      </w:pPr>
      <w:bookmarkStart w:id="13584" w:name="_Toc174616180"/>
      <w:bookmarkStart w:id="13585" w:name="_Toc174616596"/>
      <w:bookmarkStart w:id="13586" w:name="_Toc180594321"/>
      <w:bookmarkStart w:id="13587" w:name="_Toc180594728"/>
      <w:bookmarkStart w:id="13588" w:name="_Toc6383"/>
      <w:ins w:id="13589" w:author="V2" w:date="2025-04-14T14:19:00Z" w16du:dateUtc="2025-04-14T19:19:00Z">
        <w:r w:rsidRPr="007F7E2B">
          <w:t>PARAMETERS</w:t>
        </w:r>
        <w:bookmarkEnd w:id="13584"/>
        <w:bookmarkEnd w:id="13585"/>
        <w:bookmarkEnd w:id="13586"/>
        <w:bookmarkEnd w:id="13587"/>
        <w:r w:rsidRPr="007F7E2B">
          <w:t xml:space="preserve"> </w:t>
        </w:r>
        <w:bookmarkEnd w:id="13588"/>
      </w:ins>
    </w:p>
    <w:p w14:paraId="599585CB" w14:textId="77777777" w:rsidR="00EC5046" w:rsidRPr="007F7E2B" w:rsidRDefault="00EC5046">
      <w:pPr>
        <w:spacing w:after="436"/>
        <w:ind w:left="10"/>
        <w:rPr>
          <w:ins w:id="13590" w:author="V2" w:date="2025-04-14T14:19:00Z" w16du:dateUtc="2025-04-14T19:19:00Z"/>
        </w:rPr>
      </w:pPr>
      <w:ins w:id="13591" w:author="V2" w:date="2025-04-14T14:19:00Z" w16du:dateUtc="2025-04-14T19:19:00Z">
        <w:r w:rsidRPr="007F7E2B">
          <w:t xml:space="preserve">None </w:t>
        </w:r>
      </w:ins>
    </w:p>
    <w:p w14:paraId="583A95AF" w14:textId="77777777" w:rsidR="00EC5046" w:rsidRPr="007F7E2B" w:rsidRDefault="00EC5046" w:rsidP="006D6ACB">
      <w:pPr>
        <w:pStyle w:val="Heading1"/>
        <w:spacing w:before="0" w:after="242" w:line="265" w:lineRule="auto"/>
        <w:ind w:left="705" w:hanging="720"/>
        <w:rPr>
          <w:ins w:id="13592" w:author="V2" w:date="2025-04-14T14:19:00Z" w16du:dateUtc="2025-04-14T19:19:00Z"/>
        </w:rPr>
      </w:pPr>
      <w:bookmarkStart w:id="13593" w:name="_Toc174616181"/>
      <w:bookmarkStart w:id="13594" w:name="_Toc174616597"/>
      <w:bookmarkStart w:id="13595" w:name="_Toc180594322"/>
      <w:bookmarkStart w:id="13596" w:name="_Toc180594729"/>
      <w:bookmarkStart w:id="13597" w:name="_Toc6384"/>
      <w:ins w:id="13598" w:author="V2" w:date="2025-04-14T14:19:00Z" w16du:dateUtc="2025-04-14T19:19:00Z">
        <w:r w:rsidRPr="007F7E2B">
          <w:lastRenderedPageBreak/>
          <w:t>REFERENCES AND OTHER INFORMATION</w:t>
        </w:r>
        <w:bookmarkEnd w:id="13593"/>
        <w:bookmarkEnd w:id="13594"/>
        <w:bookmarkEnd w:id="13595"/>
        <w:bookmarkEnd w:id="13596"/>
        <w:r w:rsidRPr="007F7E2B">
          <w:t xml:space="preserve"> </w:t>
        </w:r>
        <w:bookmarkEnd w:id="13597"/>
      </w:ins>
    </w:p>
    <w:p w14:paraId="5A8D4BB7" w14:textId="77777777" w:rsidR="00EC5046" w:rsidRPr="007F7E2B" w:rsidRDefault="00EC5046">
      <w:pPr>
        <w:spacing w:line="289" w:lineRule="auto"/>
        <w:ind w:right="281"/>
        <w:jc w:val="both"/>
        <w:rPr>
          <w:ins w:id="13599" w:author="V2" w:date="2025-04-14T14:19:00Z" w16du:dateUtc="2025-04-14T19:19:00Z"/>
        </w:rPr>
      </w:pPr>
      <w:ins w:id="13600" w:author="V2" w:date="2025-04-14T14:19:00Z" w16du:dateUtc="2025-04-14T19:19:00Z">
        <w:r w:rsidRPr="007F7E2B">
          <w:t xml:space="preserve">Safley LM, P. Jun, M. Gibbs, CH4 and N20 emissions from livestock manure, IPCC background paper: http://www.ipcc-nggip.iges.or.jp/public/gp/bgp/4_2_CH4_and_N2O_Livestock_Manure.pdf (Last visited 16-09-2011) </w:t>
        </w:r>
      </w:ins>
    </w:p>
    <w:p w14:paraId="799E8FF5" w14:textId="77777777" w:rsidR="00EC5046" w:rsidRPr="007F7E2B" w:rsidRDefault="00EC5046">
      <w:pPr>
        <w:spacing w:after="26" w:line="259" w:lineRule="auto"/>
        <w:rPr>
          <w:ins w:id="13601" w:author="V2" w:date="2025-04-14T14:19:00Z" w16du:dateUtc="2025-04-14T19:19:00Z"/>
        </w:rPr>
      </w:pPr>
      <w:ins w:id="13602" w:author="V2" w:date="2025-04-14T14:19:00Z" w16du:dateUtc="2025-04-14T19:19:00Z">
        <w:r w:rsidRPr="007F7E2B">
          <w:t xml:space="preserve"> </w:t>
        </w:r>
      </w:ins>
    </w:p>
    <w:p w14:paraId="53059A19" w14:textId="77777777" w:rsidR="00EC5046" w:rsidRPr="007F7E2B" w:rsidRDefault="00EC5046">
      <w:pPr>
        <w:spacing w:after="31" w:line="259" w:lineRule="auto"/>
        <w:rPr>
          <w:ins w:id="13603" w:author="V2" w:date="2025-04-14T14:19:00Z" w16du:dateUtc="2025-04-14T19:19:00Z"/>
        </w:rPr>
      </w:pPr>
      <w:ins w:id="13604" w:author="V2" w:date="2025-04-14T14:19:00Z" w16du:dateUtc="2025-04-14T19:19:00Z">
        <w:r w:rsidRPr="007F7E2B">
          <w:t xml:space="preserve">UNFCCC CDM, </w:t>
        </w:r>
        <w:r w:rsidRPr="007F7E2B">
          <w:rPr>
            <w:rFonts w:ascii="Arial" w:eastAsia="Arial" w:hAnsi="Arial" w:cs="Arial"/>
            <w:i/>
          </w:rPr>
          <w:t>Tool for testing significance of GHG emissions in A/R CDM project activities</w:t>
        </w:r>
        <w:r w:rsidRPr="007F7E2B">
          <w:t xml:space="preserve">, (Last visited </w:t>
        </w:r>
      </w:ins>
    </w:p>
    <w:p w14:paraId="18F580BC" w14:textId="77777777" w:rsidR="00EC5046" w:rsidRPr="007F7E2B" w:rsidRDefault="00EC5046">
      <w:pPr>
        <w:ind w:left="10"/>
        <w:rPr>
          <w:ins w:id="13605" w:author="V2" w:date="2025-04-14T14:19:00Z" w16du:dateUtc="2025-04-14T19:19:00Z"/>
        </w:rPr>
      </w:pPr>
      <w:ins w:id="13606" w:author="V2" w:date="2025-04-14T14:19:00Z" w16du:dateUtc="2025-04-14T19:19:00Z">
        <w:r w:rsidRPr="007F7E2B">
          <w:t xml:space="preserve">16-09-2011, http://cdm.unfccc.int/methodologies/ARmethodologies/tools/ar-am-tool-04-v1.pdf) </w:t>
        </w:r>
        <w:r w:rsidRPr="007F7E2B">
          <w:rPr>
            <w:rFonts w:ascii="Arial" w:eastAsia="Arial" w:hAnsi="Arial" w:cs="Arial"/>
            <w:b/>
          </w:rPr>
          <w:t xml:space="preserve">  </w:t>
        </w:r>
        <w:r w:rsidRPr="007F7E2B">
          <w:br w:type="page"/>
        </w:r>
      </w:ins>
    </w:p>
    <w:p w14:paraId="1D5862FF" w14:textId="77777777" w:rsidR="00EC5046" w:rsidRPr="007F7E2B" w:rsidRDefault="00EC5046">
      <w:pPr>
        <w:pStyle w:val="Heading3"/>
        <w:spacing w:after="48" w:line="259" w:lineRule="auto"/>
        <w:rPr>
          <w:ins w:id="13607" w:author="V2" w:date="2025-04-14T14:19:00Z" w16du:dateUtc="2025-04-14T19:19:00Z"/>
        </w:rPr>
      </w:pPr>
      <w:bookmarkStart w:id="13608" w:name="_Toc174616182"/>
      <w:bookmarkStart w:id="13609" w:name="_Toc174616598"/>
      <w:bookmarkStart w:id="13610" w:name="_Toc180594323"/>
      <w:bookmarkStart w:id="13611" w:name="_Toc180594730"/>
      <w:ins w:id="13612" w:author="V2" w:date="2025-04-14T14:19:00Z" w16du:dateUtc="2025-04-14T19:19:00Z">
        <w:r w:rsidRPr="007F7E2B">
          <w:rPr>
            <w:rFonts w:ascii="Arial" w:eastAsia="Arial" w:hAnsi="Arial" w:cs="Arial"/>
            <w:color w:val="004B6B"/>
          </w:rPr>
          <w:lastRenderedPageBreak/>
          <w:t>DOCUMENT HISTORY</w:t>
        </w:r>
        <w:bookmarkEnd w:id="13608"/>
        <w:bookmarkEnd w:id="13609"/>
        <w:bookmarkEnd w:id="13610"/>
        <w:bookmarkEnd w:id="13611"/>
        <w:r w:rsidRPr="007F7E2B">
          <w:rPr>
            <w:rFonts w:ascii="Arial" w:eastAsia="Arial" w:hAnsi="Arial" w:cs="Arial"/>
            <w:color w:val="004B6B"/>
          </w:rPr>
          <w:t xml:space="preserve"> </w:t>
        </w:r>
      </w:ins>
    </w:p>
    <w:p w14:paraId="62DA9B0A" w14:textId="77777777" w:rsidR="00EC5046" w:rsidRPr="007F7E2B" w:rsidRDefault="00EC5046">
      <w:pPr>
        <w:spacing w:line="259" w:lineRule="auto"/>
        <w:rPr>
          <w:ins w:id="13613" w:author="V2" w:date="2025-04-14T14:19:00Z" w16du:dateUtc="2025-04-14T19:19:00Z"/>
        </w:rPr>
      </w:pPr>
      <w:ins w:id="13614" w:author="V2" w:date="2025-04-14T14:19:00Z" w16du:dateUtc="2025-04-14T19:19:00Z">
        <w:r w:rsidRPr="007F7E2B">
          <w:rPr>
            <w:color w:val="004B6B"/>
          </w:rPr>
          <w:t xml:space="preserve"> </w:t>
        </w:r>
      </w:ins>
    </w:p>
    <w:tbl>
      <w:tblPr>
        <w:tblStyle w:val="TableGrid0"/>
        <w:tblW w:w="9124" w:type="dxa"/>
        <w:tblInd w:w="-107" w:type="dxa"/>
        <w:tblCellMar>
          <w:top w:w="8" w:type="dxa"/>
          <w:left w:w="107" w:type="dxa"/>
          <w:right w:w="115" w:type="dxa"/>
        </w:tblCellMar>
        <w:tblLook w:val="04A0" w:firstRow="1" w:lastRow="0" w:firstColumn="1" w:lastColumn="0" w:noHBand="0" w:noVBand="1"/>
      </w:tblPr>
      <w:tblGrid>
        <w:gridCol w:w="1103"/>
        <w:gridCol w:w="1481"/>
        <w:gridCol w:w="6540"/>
      </w:tblGrid>
      <w:tr w:rsidR="00EC5046" w:rsidRPr="007F7E2B" w14:paraId="76462427" w14:textId="77777777">
        <w:trPr>
          <w:trHeight w:val="391"/>
          <w:ins w:id="13615"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shd w:val="clear" w:color="auto" w:fill="B6D3E4"/>
          </w:tcPr>
          <w:p w14:paraId="777AB6A1" w14:textId="77777777" w:rsidR="00EC5046" w:rsidRPr="007F7E2B" w:rsidRDefault="00EC5046">
            <w:pPr>
              <w:spacing w:line="259" w:lineRule="auto"/>
              <w:rPr>
                <w:ins w:id="13616" w:author="V2" w:date="2025-04-14T14:19:00Z" w16du:dateUtc="2025-04-14T19:19:00Z"/>
              </w:rPr>
            </w:pPr>
            <w:ins w:id="13617" w:author="V2" w:date="2025-04-14T14:19:00Z" w16du:dateUtc="2025-04-14T19:19:00Z">
              <w:r w:rsidRPr="007F7E2B">
                <w:rPr>
                  <w:rFonts w:ascii="Arial" w:eastAsia="Arial" w:hAnsi="Arial" w:cs="Arial"/>
                  <w:b/>
                </w:rPr>
                <w:t xml:space="preserve">Version </w:t>
              </w:r>
            </w:ins>
          </w:p>
        </w:tc>
        <w:tc>
          <w:tcPr>
            <w:tcW w:w="1487" w:type="dxa"/>
            <w:tcBorders>
              <w:top w:val="single" w:sz="4" w:space="0" w:color="000000"/>
              <w:left w:val="single" w:sz="4" w:space="0" w:color="000000"/>
              <w:bottom w:val="single" w:sz="4" w:space="0" w:color="000000"/>
              <w:right w:val="single" w:sz="4" w:space="0" w:color="000000"/>
            </w:tcBorders>
            <w:shd w:val="clear" w:color="auto" w:fill="B6D3E4"/>
          </w:tcPr>
          <w:p w14:paraId="39BD4330" w14:textId="77777777" w:rsidR="00EC5046" w:rsidRPr="007F7E2B" w:rsidRDefault="00EC5046">
            <w:pPr>
              <w:spacing w:line="259" w:lineRule="auto"/>
              <w:ind w:left="37"/>
              <w:rPr>
                <w:ins w:id="13618" w:author="V2" w:date="2025-04-14T14:19:00Z" w16du:dateUtc="2025-04-14T19:19:00Z"/>
              </w:rPr>
            </w:pPr>
            <w:ins w:id="13619" w:author="V2" w:date="2025-04-14T14:19:00Z" w16du:dateUtc="2025-04-14T19:19:00Z">
              <w:r w:rsidRPr="007F7E2B">
                <w:rPr>
                  <w:rFonts w:ascii="Arial" w:eastAsia="Arial" w:hAnsi="Arial" w:cs="Arial"/>
                  <w:b/>
                </w:rPr>
                <w:t xml:space="preserve">Date </w:t>
              </w:r>
            </w:ins>
          </w:p>
        </w:tc>
        <w:tc>
          <w:tcPr>
            <w:tcW w:w="6587" w:type="dxa"/>
            <w:tcBorders>
              <w:top w:val="single" w:sz="4" w:space="0" w:color="000000"/>
              <w:left w:val="single" w:sz="4" w:space="0" w:color="000000"/>
              <w:bottom w:val="single" w:sz="4" w:space="0" w:color="000000"/>
              <w:right w:val="single" w:sz="4" w:space="0" w:color="000000"/>
            </w:tcBorders>
            <w:shd w:val="clear" w:color="auto" w:fill="B6D3E4"/>
          </w:tcPr>
          <w:p w14:paraId="2CC7564A" w14:textId="77777777" w:rsidR="00EC5046" w:rsidRPr="007F7E2B" w:rsidRDefault="00EC5046">
            <w:pPr>
              <w:spacing w:line="259" w:lineRule="auto"/>
              <w:ind w:left="1"/>
              <w:rPr>
                <w:ins w:id="13620" w:author="V2" w:date="2025-04-14T14:19:00Z" w16du:dateUtc="2025-04-14T19:19:00Z"/>
              </w:rPr>
            </w:pPr>
            <w:ins w:id="13621" w:author="V2" w:date="2025-04-14T14:19:00Z" w16du:dateUtc="2025-04-14T19:19:00Z">
              <w:r w:rsidRPr="007F7E2B">
                <w:rPr>
                  <w:rFonts w:ascii="Arial" w:eastAsia="Arial" w:hAnsi="Arial" w:cs="Arial"/>
                  <w:b/>
                </w:rPr>
                <w:t xml:space="preserve">Comment </w:t>
              </w:r>
            </w:ins>
          </w:p>
        </w:tc>
      </w:tr>
      <w:tr w:rsidR="00EC5046" w:rsidRPr="007F7E2B" w14:paraId="3FBF8D77" w14:textId="77777777">
        <w:trPr>
          <w:trHeight w:val="368"/>
          <w:ins w:id="13622"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tcPr>
          <w:p w14:paraId="7BE5F31C" w14:textId="77777777" w:rsidR="00EC5046" w:rsidRPr="007F7E2B" w:rsidRDefault="00EC5046">
            <w:pPr>
              <w:spacing w:line="259" w:lineRule="auto"/>
              <w:rPr>
                <w:ins w:id="13623" w:author="V2" w:date="2025-04-14T14:19:00Z" w16du:dateUtc="2025-04-14T19:19:00Z"/>
              </w:rPr>
            </w:pPr>
            <w:ins w:id="13624" w:author="V2" w:date="2025-04-14T14:19:00Z" w16du:dateUtc="2025-04-14T19:19:00Z">
              <w:r w:rsidRPr="007F7E2B">
                <w:t xml:space="preserve">v1.0 </w:t>
              </w:r>
            </w:ins>
          </w:p>
        </w:tc>
        <w:tc>
          <w:tcPr>
            <w:tcW w:w="1487" w:type="dxa"/>
            <w:tcBorders>
              <w:top w:val="single" w:sz="4" w:space="0" w:color="000000"/>
              <w:left w:val="single" w:sz="4" w:space="0" w:color="000000"/>
              <w:bottom w:val="single" w:sz="4" w:space="0" w:color="000000"/>
              <w:right w:val="single" w:sz="4" w:space="0" w:color="000000"/>
            </w:tcBorders>
          </w:tcPr>
          <w:p w14:paraId="3FAC7E9F" w14:textId="77777777" w:rsidR="00EC5046" w:rsidRPr="007F7E2B" w:rsidRDefault="00EC5046">
            <w:pPr>
              <w:spacing w:line="259" w:lineRule="auto"/>
              <w:ind w:left="37"/>
              <w:rPr>
                <w:ins w:id="13625" w:author="V2" w:date="2025-04-14T14:19:00Z" w16du:dateUtc="2025-04-14T19:19:00Z"/>
              </w:rPr>
            </w:pPr>
            <w:ins w:id="13626" w:author="V2" w:date="2025-04-14T14:19:00Z" w16du:dateUtc="2025-04-14T19:19:00Z">
              <w:r w:rsidRPr="007F7E2B">
                <w:t xml:space="preserve">16 Nov 2012 </w:t>
              </w:r>
            </w:ins>
          </w:p>
        </w:tc>
        <w:tc>
          <w:tcPr>
            <w:tcW w:w="6587" w:type="dxa"/>
            <w:tcBorders>
              <w:top w:val="single" w:sz="4" w:space="0" w:color="000000"/>
              <w:left w:val="single" w:sz="4" w:space="0" w:color="000000"/>
              <w:bottom w:val="single" w:sz="4" w:space="0" w:color="000000"/>
              <w:right w:val="single" w:sz="4" w:space="0" w:color="000000"/>
            </w:tcBorders>
          </w:tcPr>
          <w:p w14:paraId="57826091" w14:textId="77777777" w:rsidR="00EC5046" w:rsidRPr="007F7E2B" w:rsidRDefault="00EC5046">
            <w:pPr>
              <w:spacing w:line="259" w:lineRule="auto"/>
              <w:ind w:left="1"/>
              <w:rPr>
                <w:ins w:id="13627" w:author="V2" w:date="2025-04-14T14:19:00Z" w16du:dateUtc="2025-04-14T19:19:00Z"/>
              </w:rPr>
            </w:pPr>
            <w:ins w:id="13628" w:author="V2" w:date="2025-04-14T14:19:00Z" w16du:dateUtc="2025-04-14T19:19:00Z">
              <w:r w:rsidRPr="007F7E2B">
                <w:t xml:space="preserve">Initial version released </w:t>
              </w:r>
            </w:ins>
          </w:p>
        </w:tc>
      </w:tr>
    </w:tbl>
    <w:p w14:paraId="32A2F290" w14:textId="77777777" w:rsidR="00EC5046" w:rsidRPr="007F7E2B" w:rsidRDefault="00EC5046">
      <w:pPr>
        <w:spacing w:after="269" w:line="259" w:lineRule="auto"/>
        <w:rPr>
          <w:ins w:id="13629" w:author="V2" w:date="2025-04-14T14:19:00Z" w16du:dateUtc="2025-04-14T19:19:00Z"/>
        </w:rPr>
      </w:pPr>
      <w:ins w:id="13630" w:author="V2" w:date="2025-04-14T14:19:00Z" w16du:dateUtc="2025-04-14T19:19:00Z">
        <w:r w:rsidRPr="007F7E2B">
          <w:t xml:space="preserve"> </w:t>
        </w:r>
      </w:ins>
    </w:p>
    <w:p w14:paraId="30403A1B" w14:textId="77777777" w:rsidR="00EC5046" w:rsidRPr="007F7E2B" w:rsidRDefault="00EC5046">
      <w:pPr>
        <w:spacing w:line="259" w:lineRule="auto"/>
        <w:rPr>
          <w:ins w:id="13631" w:author="V2" w:date="2025-04-14T14:19:00Z" w16du:dateUtc="2025-04-14T19:19:00Z"/>
        </w:rPr>
      </w:pPr>
      <w:ins w:id="13632" w:author="V2" w:date="2025-04-14T14:19:00Z" w16du:dateUtc="2025-04-14T19:19:00Z">
        <w:r w:rsidRPr="007F7E2B">
          <w:t xml:space="preserve"> </w:t>
        </w:r>
      </w:ins>
    </w:p>
    <w:p w14:paraId="07FF7958" w14:textId="55D24A97" w:rsidR="00EC5046" w:rsidRPr="007F7E2B" w:rsidRDefault="00EC5046">
      <w:pPr>
        <w:rPr>
          <w:ins w:id="13633" w:author="V2" w:date="2025-04-14T14:19:00Z" w16du:dateUtc="2025-04-14T19:19:00Z"/>
        </w:rPr>
      </w:pPr>
      <w:ins w:id="13634" w:author="V2" w:date="2025-04-14T14:19:00Z" w16du:dateUtc="2025-04-14T19:19:00Z">
        <w:r w:rsidRPr="007F7E2B">
          <w:br w:type="page"/>
        </w:r>
      </w:ins>
    </w:p>
    <w:p w14:paraId="7F8465D5" w14:textId="678F1701" w:rsidR="00EC5046" w:rsidRPr="007F7E2B" w:rsidRDefault="00EC5046">
      <w:pPr>
        <w:rPr>
          <w:ins w:id="13635" w:author="V2" w:date="2025-04-14T14:19:00Z" w16du:dateUtc="2025-04-14T19:19:00Z"/>
        </w:rPr>
      </w:pPr>
      <w:ins w:id="13636" w:author="V2" w:date="2025-04-14T14:19:00Z" w16du:dateUtc="2025-04-14T19:19:00Z">
        <w:r w:rsidRPr="007F7E2B">
          <w:lastRenderedPageBreak/>
          <w:br w:type="page"/>
        </w:r>
      </w:ins>
    </w:p>
    <w:p w14:paraId="2537EBEC" w14:textId="54E2CBF7" w:rsidR="00EC5046" w:rsidRPr="007F7E2B" w:rsidRDefault="00EC5046" w:rsidP="006D6ACB">
      <w:pPr>
        <w:spacing w:line="259" w:lineRule="auto"/>
        <w:ind w:left="91"/>
        <w:jc w:val="center"/>
        <w:rPr>
          <w:ins w:id="13637" w:author="V2" w:date="2025-04-14T14:19:00Z" w16du:dateUtc="2025-04-14T19:19:00Z"/>
        </w:rPr>
      </w:pPr>
      <w:bookmarkStart w:id="13638" w:name="TRS_8"/>
      <w:bookmarkEnd w:id="13638"/>
      <w:ins w:id="13639" w:author="V2" w:date="2025-04-14T14:19:00Z" w16du:dateUtc="2025-04-14T19:19:00Z">
        <w:r w:rsidRPr="007F7E2B">
          <w:rPr>
            <w:sz w:val="40"/>
          </w:rPr>
          <w:lastRenderedPageBreak/>
          <w:t>TRS-8</w:t>
        </w:r>
      </w:ins>
    </w:p>
    <w:p w14:paraId="797F5F59" w14:textId="2CC50FC5" w:rsidR="00EC5046" w:rsidRPr="007F7E2B" w:rsidRDefault="00EC5046" w:rsidP="006D6ACB">
      <w:pPr>
        <w:spacing w:after="30" w:line="259" w:lineRule="auto"/>
        <w:jc w:val="center"/>
        <w:rPr>
          <w:ins w:id="13640" w:author="V2" w:date="2025-04-14T14:19:00Z" w16du:dateUtc="2025-04-14T19:19:00Z"/>
        </w:rPr>
      </w:pPr>
      <w:ins w:id="13641" w:author="V2" w:date="2025-04-14T14:19:00Z" w16du:dateUtc="2025-04-14T19:19:00Z">
        <w:r w:rsidRPr="007F7E2B">
          <w:rPr>
            <w:sz w:val="40"/>
          </w:rPr>
          <w:t>ESTIMATION OF CARBON STOCKS IN THE LONG LIVED WOOD PRODUCTS POOL</w:t>
        </w:r>
      </w:ins>
    </w:p>
    <w:p w14:paraId="2679D471" w14:textId="77777777" w:rsidR="00EC5046" w:rsidRPr="007F7E2B" w:rsidRDefault="00EC5046">
      <w:pPr>
        <w:spacing w:after="86" w:line="259" w:lineRule="auto"/>
        <w:ind w:left="211"/>
        <w:jc w:val="center"/>
        <w:rPr>
          <w:ins w:id="13642" w:author="V2" w:date="2025-04-14T14:19:00Z" w16du:dateUtc="2025-04-14T19:19:00Z"/>
        </w:rPr>
      </w:pPr>
      <w:ins w:id="13643" w:author="V2" w:date="2025-04-14T14:19:00Z" w16du:dateUtc="2025-04-14T19:19:00Z">
        <w:r w:rsidRPr="007F7E2B">
          <w:rPr>
            <w:sz w:val="40"/>
          </w:rPr>
          <w:t xml:space="preserve"> </w:t>
        </w:r>
      </w:ins>
    </w:p>
    <w:p w14:paraId="2AD7B750" w14:textId="3BC96EF0" w:rsidR="00EC5046" w:rsidRPr="007F7E2B" w:rsidRDefault="00EC5046">
      <w:pPr>
        <w:spacing w:after="218" w:line="259" w:lineRule="auto"/>
        <w:ind w:left="3498" w:right="3388"/>
        <w:jc w:val="center"/>
        <w:rPr>
          <w:ins w:id="13644" w:author="V2" w:date="2025-04-14T14:19:00Z" w16du:dateUtc="2025-04-14T19:19:00Z"/>
        </w:rPr>
      </w:pPr>
      <w:ins w:id="13645" w:author="V2" w:date="2025-04-14T14:19:00Z" w16du:dateUtc="2025-04-14T19:19:00Z">
        <w:r w:rsidRPr="007F7E2B">
          <w:t xml:space="preserve">Version 1.0 </w:t>
        </w:r>
      </w:ins>
    </w:p>
    <w:p w14:paraId="30A03DBF" w14:textId="77777777" w:rsidR="00EC5046" w:rsidRPr="007F7E2B" w:rsidRDefault="00EC5046">
      <w:pPr>
        <w:spacing w:line="449" w:lineRule="auto"/>
        <w:ind w:left="3498" w:right="3323"/>
        <w:jc w:val="center"/>
        <w:rPr>
          <w:ins w:id="13646" w:author="V2" w:date="2025-04-14T14:19:00Z" w16du:dateUtc="2025-04-14T19:19:00Z"/>
        </w:rPr>
      </w:pPr>
      <w:ins w:id="13647" w:author="V2" w:date="2025-04-14T14:19:00Z" w16du:dateUtc="2025-04-14T19:19:00Z">
        <w:r w:rsidRPr="007F7E2B">
          <w:t xml:space="preserve">16 November 2012 Sectoral Scope 14 </w:t>
        </w:r>
      </w:ins>
    </w:p>
    <w:p w14:paraId="0E6D9F62" w14:textId="77777777" w:rsidR="00EC5046" w:rsidRPr="007F7E2B" w:rsidRDefault="00EC5046">
      <w:pPr>
        <w:spacing w:after="232" w:line="259" w:lineRule="auto"/>
        <w:ind w:left="211"/>
        <w:jc w:val="center"/>
        <w:rPr>
          <w:ins w:id="13648" w:author="V2" w:date="2025-04-14T14:19:00Z" w16du:dateUtc="2025-04-14T19:19:00Z"/>
        </w:rPr>
      </w:pPr>
      <w:ins w:id="13649" w:author="V2" w:date="2025-04-14T14:19:00Z" w16du:dateUtc="2025-04-14T19:19:00Z">
        <w:r w:rsidRPr="007F7E2B">
          <w:rPr>
            <w:sz w:val="40"/>
          </w:rPr>
          <w:t xml:space="preserve"> </w:t>
        </w:r>
      </w:ins>
    </w:p>
    <w:p w14:paraId="1E8821A9" w14:textId="77777777" w:rsidR="00EC5046" w:rsidRPr="007F7E2B" w:rsidRDefault="00EC5046">
      <w:pPr>
        <w:spacing w:after="59" w:line="259" w:lineRule="auto"/>
        <w:ind w:left="211"/>
        <w:jc w:val="center"/>
        <w:rPr>
          <w:ins w:id="13650" w:author="V2" w:date="2025-04-14T14:19:00Z" w16du:dateUtc="2025-04-14T19:19:00Z"/>
        </w:rPr>
      </w:pPr>
      <w:ins w:id="13651" w:author="V2" w:date="2025-04-14T14:19:00Z" w16du:dateUtc="2025-04-14T19:19:00Z">
        <w:r w:rsidRPr="007F7E2B">
          <w:rPr>
            <w:sz w:val="40"/>
          </w:rPr>
          <w:t xml:space="preserve"> </w:t>
        </w:r>
      </w:ins>
    </w:p>
    <w:p w14:paraId="67800691" w14:textId="77777777" w:rsidR="00EC5046" w:rsidRPr="007F7E2B" w:rsidRDefault="00EC5046">
      <w:pPr>
        <w:spacing w:after="170" w:line="259" w:lineRule="auto"/>
        <w:ind w:left="161"/>
        <w:jc w:val="center"/>
        <w:rPr>
          <w:ins w:id="13652" w:author="V2" w:date="2025-04-14T14:19:00Z" w16du:dateUtc="2025-04-14T19:19:00Z"/>
        </w:rPr>
      </w:pPr>
      <w:ins w:id="13653" w:author="V2" w:date="2025-04-14T14:19:00Z" w16du:dateUtc="2025-04-14T19:19:00Z">
        <w:r w:rsidRPr="007F7E2B">
          <w:rPr>
            <w:noProof/>
          </w:rPr>
          <w:drawing>
            <wp:inline distT="0" distB="0" distL="0" distR="0" wp14:anchorId="0B49BAF5" wp14:editId="2695F49D">
              <wp:extent cx="1526540" cy="435610"/>
              <wp:effectExtent l="0" t="0" r="0" b="0"/>
              <wp:docPr id="677573888" name="Picture 677573888"/>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22"/>
                      <a:stretch>
                        <a:fillRect/>
                      </a:stretch>
                    </pic:blipFill>
                    <pic:spPr>
                      <a:xfrm>
                        <a:off x="0" y="0"/>
                        <a:ext cx="1526540" cy="435610"/>
                      </a:xfrm>
                      <a:prstGeom prst="rect">
                        <a:avLst/>
                      </a:prstGeom>
                    </pic:spPr>
                  </pic:pic>
                </a:graphicData>
              </a:graphic>
            </wp:inline>
          </w:drawing>
        </w:r>
        <w:r w:rsidRPr="007F7E2B">
          <w:rPr>
            <w:sz w:val="22"/>
          </w:rPr>
          <w:t xml:space="preserve"> </w:t>
        </w:r>
      </w:ins>
    </w:p>
    <w:p w14:paraId="3588CF07" w14:textId="77777777" w:rsidR="00EC5046" w:rsidRPr="007F7E2B" w:rsidRDefault="00EC5046">
      <w:pPr>
        <w:spacing w:line="259" w:lineRule="auto"/>
        <w:ind w:left="2566"/>
        <w:rPr>
          <w:ins w:id="13654" w:author="V2" w:date="2025-04-14T14:19:00Z" w16du:dateUtc="2025-04-14T19:19:00Z"/>
          <w:sz w:val="22"/>
        </w:rPr>
      </w:pPr>
      <w:ins w:id="13655" w:author="V2" w:date="2025-04-14T14:19:00Z" w16du:dateUtc="2025-04-14T19:19:00Z">
        <w:r w:rsidRPr="007F7E2B">
          <w:rPr>
            <w:sz w:val="22"/>
          </w:rPr>
          <w:t xml:space="preserve">Document Prepared by: The Earth Partners LLC. </w:t>
        </w:r>
      </w:ins>
    </w:p>
    <w:p w14:paraId="0AB3B222" w14:textId="77777777" w:rsidR="00EC5046" w:rsidRPr="007F7E2B" w:rsidRDefault="00EC5046">
      <w:pPr>
        <w:spacing w:line="259" w:lineRule="auto"/>
        <w:ind w:left="2566"/>
        <w:rPr>
          <w:ins w:id="13656" w:author="V2" w:date="2025-04-14T14:19:00Z" w16du:dateUtc="2025-04-14T19:19:00Z"/>
          <w:sz w:val="22"/>
        </w:rPr>
      </w:pPr>
    </w:p>
    <w:p w14:paraId="67C7E897" w14:textId="77777777" w:rsidR="00EC5046" w:rsidRPr="007F7E2B" w:rsidRDefault="00EC5046">
      <w:pPr>
        <w:spacing w:line="259" w:lineRule="auto"/>
        <w:ind w:left="2566"/>
        <w:rPr>
          <w:ins w:id="13657" w:author="V2" w:date="2025-04-14T14:19:00Z" w16du:dateUtc="2025-04-14T19:19:00Z"/>
          <w:sz w:val="22"/>
        </w:rPr>
      </w:pPr>
    </w:p>
    <w:p w14:paraId="51F8FF8F" w14:textId="77777777" w:rsidR="00EC5046" w:rsidRPr="007F7E2B" w:rsidRDefault="00EC5046">
      <w:pPr>
        <w:spacing w:line="259" w:lineRule="auto"/>
        <w:ind w:left="2566"/>
        <w:rPr>
          <w:ins w:id="13658" w:author="V2" w:date="2025-04-14T14:19:00Z" w16du:dateUtc="2025-04-14T19:19:00Z"/>
          <w:sz w:val="22"/>
        </w:rPr>
      </w:pPr>
    </w:p>
    <w:p w14:paraId="00C383D9" w14:textId="77777777" w:rsidR="00EC5046" w:rsidRPr="007F7E2B" w:rsidRDefault="00EC5046">
      <w:pPr>
        <w:spacing w:line="259" w:lineRule="auto"/>
        <w:ind w:left="2566"/>
        <w:rPr>
          <w:ins w:id="13659" w:author="V2" w:date="2025-04-14T14:19:00Z" w16du:dateUtc="2025-04-14T19:19:00Z"/>
          <w:sz w:val="22"/>
        </w:rPr>
      </w:pPr>
    </w:p>
    <w:p w14:paraId="613102CC" w14:textId="77777777" w:rsidR="00EC5046" w:rsidRPr="007F7E2B" w:rsidRDefault="00EC5046">
      <w:pPr>
        <w:spacing w:line="259" w:lineRule="auto"/>
        <w:ind w:left="2566"/>
        <w:rPr>
          <w:ins w:id="13660" w:author="V2" w:date="2025-04-14T14:19:00Z" w16du:dateUtc="2025-04-14T19:19:00Z"/>
          <w:sz w:val="22"/>
        </w:rPr>
      </w:pPr>
    </w:p>
    <w:p w14:paraId="6CD852E1" w14:textId="77777777" w:rsidR="00EC5046" w:rsidRPr="007F7E2B" w:rsidRDefault="00EC5046">
      <w:pPr>
        <w:spacing w:line="259" w:lineRule="auto"/>
        <w:ind w:left="2566"/>
        <w:rPr>
          <w:ins w:id="13661" w:author="V2" w:date="2025-04-14T14:19:00Z" w16du:dateUtc="2025-04-14T19:19:00Z"/>
          <w:sz w:val="22"/>
        </w:rPr>
      </w:pPr>
    </w:p>
    <w:p w14:paraId="6BAEB574" w14:textId="77777777" w:rsidR="00EC5046" w:rsidRPr="007F7E2B" w:rsidRDefault="00EC5046">
      <w:pPr>
        <w:spacing w:line="259" w:lineRule="auto"/>
        <w:ind w:left="2566"/>
        <w:rPr>
          <w:ins w:id="13662" w:author="V2" w:date="2025-04-14T14:19:00Z" w16du:dateUtc="2025-04-14T19:19:00Z"/>
          <w:sz w:val="22"/>
        </w:rPr>
      </w:pPr>
    </w:p>
    <w:p w14:paraId="060D4BBA" w14:textId="77777777" w:rsidR="00EC5046" w:rsidRPr="007F7E2B" w:rsidRDefault="00EC5046">
      <w:pPr>
        <w:spacing w:line="259" w:lineRule="auto"/>
        <w:ind w:left="2566"/>
        <w:rPr>
          <w:ins w:id="13663" w:author="V2" w:date="2025-04-14T14:19:00Z" w16du:dateUtc="2025-04-14T19:19:00Z"/>
          <w:sz w:val="22"/>
        </w:rPr>
      </w:pPr>
    </w:p>
    <w:p w14:paraId="06D6EC3B" w14:textId="77777777" w:rsidR="00EC5046" w:rsidRPr="007F7E2B" w:rsidRDefault="00EC5046">
      <w:pPr>
        <w:spacing w:line="259" w:lineRule="auto"/>
        <w:ind w:left="2566"/>
        <w:rPr>
          <w:ins w:id="13664" w:author="V2" w:date="2025-04-14T14:19:00Z" w16du:dateUtc="2025-04-14T19:19:00Z"/>
          <w:sz w:val="22"/>
        </w:rPr>
      </w:pPr>
    </w:p>
    <w:p w14:paraId="42DC116E" w14:textId="77777777" w:rsidR="00EC5046" w:rsidRPr="007F7E2B" w:rsidRDefault="00EC5046">
      <w:pPr>
        <w:spacing w:line="259" w:lineRule="auto"/>
        <w:ind w:left="2566"/>
        <w:rPr>
          <w:ins w:id="13665" w:author="V2" w:date="2025-04-14T14:19:00Z" w16du:dateUtc="2025-04-14T19:19:00Z"/>
          <w:sz w:val="22"/>
        </w:rPr>
      </w:pPr>
    </w:p>
    <w:p w14:paraId="75324ADE" w14:textId="77777777" w:rsidR="00EC5046" w:rsidRPr="007F7E2B" w:rsidRDefault="00EC5046">
      <w:pPr>
        <w:spacing w:line="259" w:lineRule="auto"/>
        <w:ind w:left="2566"/>
        <w:rPr>
          <w:ins w:id="13666" w:author="V2" w:date="2025-04-14T14:19:00Z" w16du:dateUtc="2025-04-14T19:19:00Z"/>
          <w:sz w:val="22"/>
        </w:rPr>
      </w:pPr>
    </w:p>
    <w:p w14:paraId="181A634F" w14:textId="77777777" w:rsidR="00EC5046" w:rsidRPr="007F7E2B" w:rsidRDefault="00EC5046">
      <w:pPr>
        <w:spacing w:line="259" w:lineRule="auto"/>
        <w:ind w:left="2566"/>
        <w:rPr>
          <w:ins w:id="13667" w:author="V2" w:date="2025-04-14T14:19:00Z" w16du:dateUtc="2025-04-14T19:19:00Z"/>
          <w:sz w:val="22"/>
        </w:rPr>
      </w:pPr>
    </w:p>
    <w:p w14:paraId="2A5F4739" w14:textId="77777777" w:rsidR="00EC5046" w:rsidRPr="007F7E2B" w:rsidRDefault="00EC5046">
      <w:pPr>
        <w:spacing w:line="259" w:lineRule="auto"/>
        <w:ind w:left="2566"/>
        <w:rPr>
          <w:ins w:id="13668" w:author="V2" w:date="2025-04-14T14:19:00Z" w16du:dateUtc="2025-04-14T19:19:00Z"/>
          <w:sz w:val="22"/>
        </w:rPr>
      </w:pPr>
    </w:p>
    <w:p w14:paraId="6DE2F655" w14:textId="77777777" w:rsidR="00EC5046" w:rsidRPr="007F7E2B" w:rsidRDefault="00EC5046">
      <w:pPr>
        <w:spacing w:line="259" w:lineRule="auto"/>
        <w:ind w:left="2566"/>
        <w:rPr>
          <w:ins w:id="13669" w:author="V2" w:date="2025-04-14T14:19:00Z" w16du:dateUtc="2025-04-14T19:19:00Z"/>
          <w:sz w:val="22"/>
        </w:rPr>
      </w:pPr>
    </w:p>
    <w:p w14:paraId="41A35B33" w14:textId="77777777" w:rsidR="00EC5046" w:rsidRPr="007F7E2B" w:rsidRDefault="00EC5046">
      <w:pPr>
        <w:spacing w:line="259" w:lineRule="auto"/>
        <w:ind w:left="2566"/>
        <w:rPr>
          <w:ins w:id="13670" w:author="V2" w:date="2025-04-14T14:19:00Z" w16du:dateUtc="2025-04-14T19:19:00Z"/>
        </w:rPr>
      </w:pPr>
    </w:p>
    <w:sdt>
      <w:sdtPr>
        <w:id w:val="-1116294182"/>
        <w:docPartObj>
          <w:docPartGallery w:val="Table of Contents"/>
        </w:docPartObj>
      </w:sdtPr>
      <w:sdtEndPr/>
      <w:sdtContent>
        <w:p w14:paraId="5C7B1E07" w14:textId="77777777" w:rsidR="00EC5046" w:rsidRPr="007F7E2B" w:rsidRDefault="00EC5046">
          <w:pPr>
            <w:spacing w:after="221" w:line="259" w:lineRule="auto"/>
            <w:ind w:left="91"/>
            <w:rPr>
              <w:ins w:id="13671" w:author="V2" w:date="2025-04-14T14:19:00Z" w16du:dateUtc="2025-04-14T19:19:00Z"/>
            </w:rPr>
          </w:pPr>
          <w:ins w:id="13672" w:author="V2" w:date="2025-04-14T14:19:00Z" w16du:dateUtc="2025-04-14T19:19:00Z">
            <w:r w:rsidRPr="007F7E2B">
              <w:rPr>
                <w:rFonts w:ascii="Arial" w:eastAsia="Arial" w:hAnsi="Arial" w:cs="Arial"/>
                <w:b/>
                <w:color w:val="005B82"/>
                <w:sz w:val="22"/>
              </w:rPr>
              <w:t xml:space="preserve">Table of Contents </w:t>
            </w:r>
          </w:ins>
        </w:p>
        <w:p w14:paraId="7A3BCE41" w14:textId="77777777" w:rsidR="00EC5046" w:rsidRPr="007F7E2B" w:rsidRDefault="00EC5046">
          <w:pPr>
            <w:pStyle w:val="TOC1"/>
            <w:tabs>
              <w:tab w:val="right" w:leader="dot" w:pos="9804"/>
            </w:tabs>
            <w:rPr>
              <w:ins w:id="13673" w:author="V2" w:date="2025-04-14T14:19:00Z" w16du:dateUtc="2025-04-14T19:19:00Z"/>
            </w:rPr>
          </w:pPr>
          <w:ins w:id="13674" w:author="V2" w:date="2025-04-14T14:19:00Z" w16du:dateUtc="2025-04-14T19:19:00Z">
            <w:r w:rsidRPr="007F7E2B">
              <w:fldChar w:fldCharType="begin"/>
            </w:r>
            <w:r w:rsidRPr="007F7E2B">
              <w:instrText xml:space="preserve"> TOC \o "1-1" \h \z \u </w:instrText>
            </w:r>
            <w:r w:rsidRPr="007F7E2B">
              <w:fldChar w:fldCharType="separate"/>
            </w:r>
            <w:r>
              <w:fldChar w:fldCharType="begin"/>
            </w:r>
            <w:r>
              <w:instrText>HYPERLINK \l "_Toc28302" \h</w:instrText>
            </w:r>
            <w:r>
              <w:fldChar w:fldCharType="separate"/>
            </w:r>
            <w:r w:rsidRPr="007F7E2B">
              <w:t>1.</w:t>
            </w:r>
            <w:r w:rsidRPr="007F7E2B">
              <w:rPr>
                <w:rFonts w:ascii="Arial" w:eastAsia="Arial" w:hAnsi="Arial" w:cs="Arial"/>
                <w:sz w:val="22"/>
              </w:rPr>
              <w:t xml:space="preserve">  </w:t>
            </w:r>
            <w:r w:rsidRPr="007F7E2B">
              <w:t>SOURCES</w:t>
            </w:r>
            <w:r w:rsidRPr="007F7E2B">
              <w:tab/>
            </w:r>
            <w:r w:rsidRPr="007F7E2B">
              <w:fldChar w:fldCharType="begin"/>
            </w:r>
            <w:r w:rsidRPr="007F7E2B">
              <w:instrText>PAGEREF _Toc28302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63647A0A" w14:textId="77777777" w:rsidR="00EC5046" w:rsidRPr="007F7E2B" w:rsidRDefault="00EC5046">
          <w:pPr>
            <w:pStyle w:val="TOC1"/>
            <w:tabs>
              <w:tab w:val="right" w:leader="dot" w:pos="9804"/>
            </w:tabs>
            <w:rPr>
              <w:ins w:id="13675" w:author="V2" w:date="2025-04-14T14:19:00Z" w16du:dateUtc="2025-04-14T19:19:00Z"/>
            </w:rPr>
          </w:pPr>
          <w:ins w:id="13676" w:author="V2" w:date="2025-04-14T14:19:00Z" w16du:dateUtc="2025-04-14T19:19:00Z">
            <w:r>
              <w:fldChar w:fldCharType="begin"/>
            </w:r>
            <w:r>
              <w:instrText>HYPERLINK \l "_Toc28303" \h</w:instrText>
            </w:r>
            <w:r>
              <w:fldChar w:fldCharType="separate"/>
            </w:r>
            <w:r w:rsidRPr="007F7E2B">
              <w:t>2.</w:t>
            </w:r>
            <w:r w:rsidRPr="007F7E2B">
              <w:rPr>
                <w:rFonts w:ascii="Arial" w:eastAsia="Arial" w:hAnsi="Arial" w:cs="Arial"/>
                <w:sz w:val="22"/>
              </w:rPr>
              <w:t xml:space="preserve">  </w:t>
            </w:r>
            <w:r w:rsidRPr="007F7E2B">
              <w:t>SUMMARY DESCRIPTION OF THE MODULE</w:t>
            </w:r>
            <w:r w:rsidRPr="007F7E2B">
              <w:tab/>
            </w:r>
            <w:r w:rsidRPr="007F7E2B">
              <w:fldChar w:fldCharType="begin"/>
            </w:r>
            <w:r w:rsidRPr="007F7E2B">
              <w:instrText>PAGEREF _Toc28303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20AAB72A" w14:textId="77777777" w:rsidR="00EC5046" w:rsidRPr="007F7E2B" w:rsidRDefault="00EC5046">
          <w:pPr>
            <w:pStyle w:val="TOC1"/>
            <w:tabs>
              <w:tab w:val="right" w:leader="dot" w:pos="9804"/>
            </w:tabs>
            <w:rPr>
              <w:ins w:id="13677" w:author="V2" w:date="2025-04-14T14:19:00Z" w16du:dateUtc="2025-04-14T19:19:00Z"/>
            </w:rPr>
          </w:pPr>
          <w:ins w:id="13678" w:author="V2" w:date="2025-04-14T14:19:00Z" w16du:dateUtc="2025-04-14T19:19:00Z">
            <w:r>
              <w:fldChar w:fldCharType="begin"/>
            </w:r>
            <w:r>
              <w:instrText>HYPERLINK \l "_Toc28304" \h</w:instrText>
            </w:r>
            <w:r>
              <w:fldChar w:fldCharType="separate"/>
            </w:r>
            <w:r w:rsidRPr="007F7E2B">
              <w:t>3.</w:t>
            </w:r>
            <w:r w:rsidRPr="007F7E2B">
              <w:rPr>
                <w:rFonts w:ascii="Arial" w:eastAsia="Arial" w:hAnsi="Arial" w:cs="Arial"/>
                <w:sz w:val="22"/>
              </w:rPr>
              <w:t xml:space="preserve">  </w:t>
            </w:r>
            <w:r w:rsidRPr="007F7E2B">
              <w:t>DEFINITIONS</w:t>
            </w:r>
            <w:r w:rsidRPr="007F7E2B">
              <w:tab/>
            </w:r>
            <w:r w:rsidRPr="007F7E2B">
              <w:fldChar w:fldCharType="begin"/>
            </w:r>
            <w:r w:rsidRPr="007F7E2B">
              <w:instrText>PAGEREF _Toc28304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50417E74" w14:textId="77777777" w:rsidR="00EC5046" w:rsidRPr="007F7E2B" w:rsidRDefault="00EC5046">
          <w:pPr>
            <w:pStyle w:val="TOC1"/>
            <w:tabs>
              <w:tab w:val="right" w:leader="dot" w:pos="9804"/>
            </w:tabs>
            <w:rPr>
              <w:ins w:id="13679" w:author="V2" w:date="2025-04-14T14:19:00Z" w16du:dateUtc="2025-04-14T19:19:00Z"/>
            </w:rPr>
          </w:pPr>
          <w:ins w:id="13680" w:author="V2" w:date="2025-04-14T14:19:00Z" w16du:dateUtc="2025-04-14T19:19:00Z">
            <w:r>
              <w:fldChar w:fldCharType="begin"/>
            </w:r>
            <w:r>
              <w:instrText>HYPERLINK \l "_Toc28305" \h</w:instrText>
            </w:r>
            <w:r>
              <w:fldChar w:fldCharType="separate"/>
            </w:r>
            <w:r w:rsidRPr="007F7E2B">
              <w:t>4.</w:t>
            </w:r>
            <w:r w:rsidRPr="007F7E2B">
              <w:rPr>
                <w:rFonts w:ascii="Arial" w:eastAsia="Arial" w:hAnsi="Arial" w:cs="Arial"/>
                <w:sz w:val="22"/>
              </w:rPr>
              <w:t xml:space="preserve">  </w:t>
            </w:r>
            <w:r w:rsidRPr="007F7E2B">
              <w:t>APPLICABILITY CONDITIONS</w:t>
            </w:r>
            <w:r w:rsidRPr="007F7E2B">
              <w:tab/>
            </w:r>
            <w:r w:rsidRPr="007F7E2B">
              <w:fldChar w:fldCharType="begin"/>
            </w:r>
            <w:r w:rsidRPr="007F7E2B">
              <w:instrText>PAGEREF _Toc28305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7B9D0AD1" w14:textId="77777777" w:rsidR="00EC5046" w:rsidRPr="007F7E2B" w:rsidRDefault="00EC5046">
          <w:pPr>
            <w:pStyle w:val="TOC1"/>
            <w:tabs>
              <w:tab w:val="right" w:leader="dot" w:pos="9804"/>
            </w:tabs>
            <w:rPr>
              <w:ins w:id="13681" w:author="V2" w:date="2025-04-14T14:19:00Z" w16du:dateUtc="2025-04-14T19:19:00Z"/>
            </w:rPr>
          </w:pPr>
          <w:ins w:id="13682" w:author="V2" w:date="2025-04-14T14:19:00Z" w16du:dateUtc="2025-04-14T19:19:00Z">
            <w:r>
              <w:fldChar w:fldCharType="begin"/>
            </w:r>
            <w:r>
              <w:instrText>HYPERLINK \l "_Toc28306" \h</w:instrText>
            </w:r>
            <w:r>
              <w:fldChar w:fldCharType="separate"/>
            </w:r>
            <w:r w:rsidRPr="007F7E2B">
              <w:t>5.</w:t>
            </w:r>
            <w:r w:rsidRPr="007F7E2B">
              <w:rPr>
                <w:rFonts w:ascii="Arial" w:eastAsia="Arial" w:hAnsi="Arial" w:cs="Arial"/>
                <w:sz w:val="22"/>
              </w:rPr>
              <w:t xml:space="preserve">  </w:t>
            </w:r>
            <w:r w:rsidRPr="007F7E2B">
              <w:t>PROCEDURES</w:t>
            </w:r>
            <w:r w:rsidRPr="007F7E2B">
              <w:tab/>
            </w:r>
            <w:r w:rsidRPr="007F7E2B">
              <w:fldChar w:fldCharType="begin"/>
            </w:r>
            <w:r w:rsidRPr="007F7E2B">
              <w:instrText>PAGEREF _Toc28306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52B4FC98" w14:textId="77777777" w:rsidR="00EC5046" w:rsidRPr="007F7E2B" w:rsidRDefault="00EC5046">
          <w:pPr>
            <w:pStyle w:val="TOC1"/>
            <w:tabs>
              <w:tab w:val="right" w:leader="dot" w:pos="9804"/>
            </w:tabs>
            <w:rPr>
              <w:ins w:id="13683" w:author="V2" w:date="2025-04-14T14:19:00Z" w16du:dateUtc="2025-04-14T19:19:00Z"/>
            </w:rPr>
          </w:pPr>
          <w:ins w:id="13684" w:author="V2" w:date="2025-04-14T14:19:00Z" w16du:dateUtc="2025-04-14T19:19:00Z">
            <w:r>
              <w:fldChar w:fldCharType="begin"/>
            </w:r>
            <w:r>
              <w:instrText>HYPERLINK \l "_Toc28307" \h</w:instrText>
            </w:r>
            <w:r>
              <w:fldChar w:fldCharType="separate"/>
            </w:r>
            <w:r w:rsidRPr="007F7E2B">
              <w:t>6.</w:t>
            </w:r>
            <w:r w:rsidRPr="007F7E2B">
              <w:rPr>
                <w:rFonts w:ascii="Arial" w:eastAsia="Arial" w:hAnsi="Arial" w:cs="Arial"/>
                <w:sz w:val="22"/>
              </w:rPr>
              <w:t xml:space="preserve">  </w:t>
            </w:r>
            <w:r w:rsidRPr="007F7E2B">
              <w:t>PARAMETERS</w:t>
            </w:r>
            <w:r w:rsidRPr="007F7E2B">
              <w:tab/>
            </w:r>
            <w:r w:rsidRPr="007F7E2B">
              <w:fldChar w:fldCharType="begin"/>
            </w:r>
            <w:r w:rsidRPr="007F7E2B">
              <w:instrText>PAGEREF _Toc28307 \h</w:instrText>
            </w:r>
            <w:r w:rsidRPr="007F7E2B">
              <w:fldChar w:fldCharType="separate"/>
            </w:r>
            <w:r w:rsidRPr="007F7E2B">
              <w:rPr>
                <w:rFonts w:ascii="Arial" w:eastAsia="Arial" w:hAnsi="Arial" w:cs="Arial"/>
                <w:color w:val="000000"/>
                <w:sz w:val="20"/>
              </w:rPr>
              <w:t xml:space="preserve">6 </w:t>
            </w:r>
            <w:r w:rsidRPr="007F7E2B">
              <w:fldChar w:fldCharType="end"/>
            </w:r>
            <w:r>
              <w:fldChar w:fldCharType="end"/>
            </w:r>
          </w:ins>
        </w:p>
        <w:p w14:paraId="044B390D" w14:textId="77777777" w:rsidR="00EC5046" w:rsidRPr="007F7E2B" w:rsidRDefault="00EC5046">
          <w:pPr>
            <w:pStyle w:val="TOC1"/>
            <w:tabs>
              <w:tab w:val="right" w:leader="dot" w:pos="9804"/>
            </w:tabs>
            <w:rPr>
              <w:ins w:id="13685" w:author="V2" w:date="2025-04-14T14:19:00Z" w16du:dateUtc="2025-04-14T19:19:00Z"/>
            </w:rPr>
          </w:pPr>
          <w:ins w:id="13686" w:author="V2" w:date="2025-04-14T14:19:00Z" w16du:dateUtc="2025-04-14T19:19:00Z">
            <w:r>
              <w:fldChar w:fldCharType="begin"/>
            </w:r>
            <w:r>
              <w:instrText>HYPERLINK \l "_Toc28308" \h</w:instrText>
            </w:r>
            <w:r>
              <w:fldChar w:fldCharType="separate"/>
            </w:r>
            <w:r w:rsidRPr="007F7E2B">
              <w:t>7.</w:t>
            </w:r>
            <w:r w:rsidRPr="007F7E2B">
              <w:rPr>
                <w:rFonts w:ascii="Arial" w:eastAsia="Arial" w:hAnsi="Arial" w:cs="Arial"/>
                <w:sz w:val="22"/>
              </w:rPr>
              <w:t xml:space="preserve">  </w:t>
            </w:r>
            <w:r w:rsidRPr="007F7E2B">
              <w:t>REFERENCES AND OTHER INFORMATION</w:t>
            </w:r>
            <w:r w:rsidRPr="007F7E2B">
              <w:tab/>
            </w:r>
            <w:r w:rsidRPr="007F7E2B">
              <w:fldChar w:fldCharType="begin"/>
            </w:r>
            <w:r w:rsidRPr="007F7E2B">
              <w:instrText>PAGEREF _Toc28308 \h</w:instrText>
            </w:r>
            <w:r w:rsidRPr="007F7E2B">
              <w:fldChar w:fldCharType="separate"/>
            </w:r>
            <w:r w:rsidRPr="007F7E2B">
              <w:rPr>
                <w:rFonts w:ascii="Arial" w:eastAsia="Arial" w:hAnsi="Arial" w:cs="Arial"/>
                <w:color w:val="000000"/>
                <w:sz w:val="20"/>
              </w:rPr>
              <w:t xml:space="preserve">9 </w:t>
            </w:r>
            <w:r w:rsidRPr="007F7E2B">
              <w:fldChar w:fldCharType="end"/>
            </w:r>
            <w:r>
              <w:fldChar w:fldCharType="end"/>
            </w:r>
          </w:ins>
        </w:p>
        <w:p w14:paraId="54D8556E" w14:textId="77777777" w:rsidR="00EC5046" w:rsidRPr="007F7E2B" w:rsidRDefault="00EC5046">
          <w:pPr>
            <w:rPr>
              <w:ins w:id="13687" w:author="V2" w:date="2025-04-14T14:19:00Z" w16du:dateUtc="2025-04-14T19:19:00Z"/>
            </w:rPr>
          </w:pPr>
          <w:ins w:id="13688" w:author="V2" w:date="2025-04-14T14:19:00Z" w16du:dateUtc="2025-04-14T19:19:00Z">
            <w:r w:rsidRPr="007F7E2B">
              <w:fldChar w:fldCharType="end"/>
            </w:r>
          </w:ins>
        </w:p>
      </w:sdtContent>
    </w:sdt>
    <w:p w14:paraId="0A522F29" w14:textId="77777777" w:rsidR="00EC5046" w:rsidRPr="007F7E2B" w:rsidRDefault="00EC5046">
      <w:pPr>
        <w:spacing w:line="259" w:lineRule="auto"/>
        <w:ind w:left="811"/>
        <w:rPr>
          <w:ins w:id="13689" w:author="V2" w:date="2025-04-14T14:19:00Z" w16du:dateUtc="2025-04-14T19:19:00Z"/>
        </w:rPr>
      </w:pPr>
      <w:ins w:id="13690" w:author="V2" w:date="2025-04-14T14:19:00Z" w16du:dateUtc="2025-04-14T19:19:00Z">
        <w:r w:rsidRPr="007F7E2B">
          <w:rPr>
            <w:rFonts w:ascii="Arial" w:eastAsia="Arial" w:hAnsi="Arial" w:cs="Arial"/>
            <w:i/>
          </w:rPr>
          <w:t xml:space="preserve"> </w:t>
        </w:r>
        <w:r w:rsidRPr="007F7E2B">
          <w:br w:type="page"/>
        </w:r>
      </w:ins>
    </w:p>
    <w:p w14:paraId="0DE7F557" w14:textId="77777777" w:rsidR="00EC5046" w:rsidRPr="007F7E2B" w:rsidRDefault="00EC5046" w:rsidP="006D6ACB">
      <w:pPr>
        <w:pStyle w:val="Heading1"/>
        <w:spacing w:before="0" w:after="244" w:line="265" w:lineRule="auto"/>
        <w:ind w:left="796" w:hanging="720"/>
        <w:rPr>
          <w:ins w:id="13691" w:author="V2" w:date="2025-04-14T14:19:00Z" w16du:dateUtc="2025-04-14T19:19:00Z"/>
        </w:rPr>
      </w:pPr>
      <w:bookmarkStart w:id="13692" w:name="_Toc174616183"/>
      <w:bookmarkStart w:id="13693" w:name="_Toc174616599"/>
      <w:bookmarkStart w:id="13694" w:name="_Toc180594324"/>
      <w:bookmarkStart w:id="13695" w:name="_Toc180594731"/>
      <w:bookmarkStart w:id="13696" w:name="_Toc28302"/>
      <w:ins w:id="13697" w:author="V2" w:date="2025-04-14T14:19:00Z" w16du:dateUtc="2025-04-14T19:19:00Z">
        <w:r w:rsidRPr="007F7E2B">
          <w:lastRenderedPageBreak/>
          <w:t>SOURCES</w:t>
        </w:r>
        <w:bookmarkEnd w:id="13692"/>
        <w:bookmarkEnd w:id="13693"/>
        <w:bookmarkEnd w:id="13694"/>
        <w:bookmarkEnd w:id="13695"/>
        <w:r w:rsidRPr="007F7E2B">
          <w:t xml:space="preserve"> </w:t>
        </w:r>
        <w:bookmarkEnd w:id="13696"/>
      </w:ins>
    </w:p>
    <w:p w14:paraId="16BBBBFC" w14:textId="77777777" w:rsidR="00EC5046" w:rsidRPr="007F7E2B" w:rsidRDefault="00EC5046">
      <w:pPr>
        <w:spacing w:after="312" w:line="259" w:lineRule="auto"/>
        <w:ind w:left="91"/>
        <w:rPr>
          <w:ins w:id="13698" w:author="V2" w:date="2025-04-14T14:19:00Z" w16du:dateUtc="2025-04-14T19:19:00Z"/>
        </w:rPr>
      </w:pPr>
      <w:ins w:id="13699" w:author="V2" w:date="2025-04-14T14:19:00Z" w16du:dateUtc="2025-04-14T19:19:00Z">
        <w:r w:rsidRPr="007F7E2B">
          <w:t xml:space="preserve">VCS module </w:t>
        </w:r>
        <w:r w:rsidRPr="007F7E2B">
          <w:rPr>
            <w:rFonts w:ascii="Arial" w:eastAsia="Arial" w:hAnsi="Arial" w:cs="Arial"/>
            <w:i/>
          </w:rPr>
          <w:t xml:space="preserve">VMD0005 </w:t>
        </w:r>
        <w:r>
          <w:fldChar w:fldCharType="begin"/>
        </w:r>
        <w:r>
          <w:instrText>HYPERLINK "http://www.v-c-s.org/methodologies/VMD0005" \h</w:instrText>
        </w:r>
        <w:r>
          <w:fldChar w:fldCharType="separate"/>
        </w:r>
        <w:r w:rsidRPr="007F7E2B">
          <w:rPr>
            <w:rFonts w:ascii="Arial" w:eastAsia="Arial" w:hAnsi="Arial" w:cs="Arial"/>
            <w:i/>
          </w:rPr>
          <w:t>Estimation of carbon stocks in the long</w:t>
        </w:r>
        <w:r>
          <w:fldChar w:fldCharType="end"/>
        </w:r>
        <w:r>
          <w:fldChar w:fldCharType="begin"/>
        </w:r>
        <w:r>
          <w:instrText>HYPERLINK "http://www.v-c-s.org/methodologies/VMD0005" \h</w:instrText>
        </w:r>
        <w:r>
          <w:fldChar w:fldCharType="separate"/>
        </w:r>
        <w:r w:rsidRPr="007F7E2B">
          <w:rPr>
            <w:rFonts w:ascii="Arial" w:eastAsia="Arial" w:hAnsi="Arial" w:cs="Arial"/>
            <w:i/>
          </w:rPr>
          <w:t>-</w:t>
        </w:r>
        <w:r>
          <w:fldChar w:fldCharType="end"/>
        </w:r>
        <w:r>
          <w:fldChar w:fldCharType="begin"/>
        </w:r>
        <w:r>
          <w:instrText>HYPERLINK "http://www.v-c-s.org/methodologies/VMD0005" \h</w:instrText>
        </w:r>
        <w:r>
          <w:fldChar w:fldCharType="separate"/>
        </w:r>
        <w:r w:rsidRPr="007F7E2B">
          <w:rPr>
            <w:rFonts w:ascii="Arial" w:eastAsia="Arial" w:hAnsi="Arial" w:cs="Arial"/>
            <w:i/>
          </w:rPr>
          <w:t>term wood products pool (CP</w:t>
        </w:r>
        <w:r>
          <w:fldChar w:fldCharType="end"/>
        </w:r>
        <w:r>
          <w:fldChar w:fldCharType="begin"/>
        </w:r>
        <w:r>
          <w:instrText>HYPERLINK "http://www.v-c-s.org/methodologies/VMD0005" \h</w:instrText>
        </w:r>
        <w:r>
          <w:fldChar w:fldCharType="separate"/>
        </w:r>
        <w:r w:rsidRPr="007F7E2B">
          <w:rPr>
            <w:rFonts w:ascii="Arial" w:eastAsia="Arial" w:hAnsi="Arial" w:cs="Arial"/>
            <w:i/>
          </w:rPr>
          <w:t>-</w:t>
        </w:r>
        <w:r>
          <w:fldChar w:fldCharType="end"/>
        </w:r>
        <w:r>
          <w:fldChar w:fldCharType="begin"/>
        </w:r>
        <w:r>
          <w:instrText>HYPERLINK "http://www.v-c-s.org/methodologies/VMD0005" \h</w:instrText>
        </w:r>
        <w:r>
          <w:fldChar w:fldCharType="separate"/>
        </w:r>
        <w:r w:rsidRPr="007F7E2B">
          <w:rPr>
            <w:rFonts w:ascii="Arial" w:eastAsia="Arial" w:hAnsi="Arial" w:cs="Arial"/>
            <w:i/>
          </w:rPr>
          <w:t>W), v1.0</w:t>
        </w:r>
        <w:r>
          <w:fldChar w:fldCharType="end"/>
        </w:r>
        <w:r>
          <w:fldChar w:fldCharType="begin"/>
        </w:r>
        <w:r>
          <w:instrText>HYPERLINK "http://www.v-c-s.org/methodologies/VMD0005" \h</w:instrText>
        </w:r>
        <w:r>
          <w:fldChar w:fldCharType="separate"/>
        </w:r>
        <w:r w:rsidRPr="007F7E2B">
          <w:t xml:space="preserve"> </w:t>
        </w:r>
        <w:r>
          <w:fldChar w:fldCharType="end"/>
        </w:r>
      </w:ins>
    </w:p>
    <w:p w14:paraId="3B2780EC" w14:textId="77777777" w:rsidR="00EC5046" w:rsidRPr="007F7E2B" w:rsidRDefault="00EC5046" w:rsidP="006D6ACB">
      <w:pPr>
        <w:pStyle w:val="Heading1"/>
        <w:spacing w:before="0" w:after="244" w:line="265" w:lineRule="auto"/>
        <w:ind w:left="796" w:hanging="720"/>
        <w:rPr>
          <w:ins w:id="13700" w:author="V2" w:date="2025-04-14T14:19:00Z" w16du:dateUtc="2025-04-14T19:19:00Z"/>
        </w:rPr>
      </w:pPr>
      <w:bookmarkStart w:id="13701" w:name="_Toc174616184"/>
      <w:bookmarkStart w:id="13702" w:name="_Toc174616600"/>
      <w:bookmarkStart w:id="13703" w:name="_Toc180594325"/>
      <w:bookmarkStart w:id="13704" w:name="_Toc180594732"/>
      <w:bookmarkStart w:id="13705" w:name="_Toc28303"/>
      <w:ins w:id="13706" w:author="V2" w:date="2025-04-14T14:19:00Z" w16du:dateUtc="2025-04-14T19:19:00Z">
        <w:r w:rsidRPr="007F7E2B">
          <w:t>SUMMARY DESCRIPTION OF THE MODULE</w:t>
        </w:r>
        <w:bookmarkEnd w:id="13701"/>
        <w:bookmarkEnd w:id="13702"/>
        <w:bookmarkEnd w:id="13703"/>
        <w:bookmarkEnd w:id="13704"/>
        <w:r w:rsidRPr="007F7E2B">
          <w:t xml:space="preserve"> </w:t>
        </w:r>
        <w:bookmarkEnd w:id="13705"/>
      </w:ins>
    </w:p>
    <w:p w14:paraId="7589B76C" w14:textId="518F7E78" w:rsidR="00EC5046" w:rsidRPr="007F7E2B" w:rsidRDefault="00EC5046">
      <w:pPr>
        <w:spacing w:after="317"/>
        <w:ind w:left="86"/>
        <w:rPr>
          <w:ins w:id="13707" w:author="V2" w:date="2025-04-14T14:19:00Z" w16du:dateUtc="2025-04-14T19:19:00Z"/>
        </w:rPr>
      </w:pPr>
      <w:ins w:id="13708" w:author="V2" w:date="2025-04-14T14:19:00Z" w16du:dateUtc="2025-04-14T19:19:00Z">
        <w:r w:rsidRPr="007F7E2B">
          <w:t xml:space="preserve">This module provides a method for estimating carbon stocks and changes in carbon stocks in the harvested wood products pool, based on the end use of the wood removed or projected to be removed from the project area.  Estimates of harvest volumes are determined using the module </w:t>
        </w:r>
        <w:r w:rsidR="00111949" w:rsidRPr="007F7E2B">
          <w:rPr>
            <w:rFonts w:ascii="Arial" w:eastAsia="Arial" w:hAnsi="Arial" w:cs="Arial"/>
            <w:i/>
          </w:rPr>
          <w:t>TRS-7</w:t>
        </w:r>
        <w:r w:rsidRPr="007F7E2B">
          <w:rPr>
            <w:rFonts w:ascii="Arial" w:eastAsia="Arial" w:hAnsi="Arial" w:cs="Arial"/>
            <w:i/>
          </w:rPr>
          <w:t xml:space="preserve"> Estimation of Woody Biomass Harvesting and Utilization</w:t>
        </w:r>
        <w:r w:rsidRPr="007F7E2B">
          <w:t xml:space="preserve">. </w:t>
        </w:r>
      </w:ins>
    </w:p>
    <w:p w14:paraId="3F4E9455" w14:textId="77777777" w:rsidR="00EC5046" w:rsidRPr="007F7E2B" w:rsidRDefault="00EC5046" w:rsidP="006D6ACB">
      <w:pPr>
        <w:pStyle w:val="Heading1"/>
        <w:spacing w:before="0" w:after="484" w:line="265" w:lineRule="auto"/>
        <w:ind w:left="796" w:hanging="720"/>
        <w:rPr>
          <w:ins w:id="13709" w:author="V2" w:date="2025-04-14T14:19:00Z" w16du:dateUtc="2025-04-14T19:19:00Z"/>
        </w:rPr>
      </w:pPr>
      <w:bookmarkStart w:id="13710" w:name="_Toc174616185"/>
      <w:bookmarkStart w:id="13711" w:name="_Toc174616601"/>
      <w:bookmarkStart w:id="13712" w:name="_Toc180594326"/>
      <w:bookmarkStart w:id="13713" w:name="_Toc180594733"/>
      <w:bookmarkStart w:id="13714" w:name="_Toc28304"/>
      <w:ins w:id="13715" w:author="V2" w:date="2025-04-14T14:19:00Z" w16du:dateUtc="2025-04-14T19:19:00Z">
        <w:r w:rsidRPr="007F7E2B">
          <w:t>DEFINITIONS</w:t>
        </w:r>
        <w:bookmarkEnd w:id="13710"/>
        <w:bookmarkEnd w:id="13711"/>
        <w:bookmarkEnd w:id="13712"/>
        <w:bookmarkEnd w:id="13713"/>
        <w:r w:rsidRPr="007F7E2B">
          <w:t xml:space="preserve"> </w:t>
        </w:r>
        <w:bookmarkEnd w:id="13714"/>
      </w:ins>
    </w:p>
    <w:p w14:paraId="449D6283" w14:textId="77777777" w:rsidR="00EC5046" w:rsidRPr="007F7E2B" w:rsidRDefault="00EC5046">
      <w:pPr>
        <w:spacing w:after="262"/>
        <w:ind w:left="2061" w:right="954" w:hanging="1985"/>
        <w:rPr>
          <w:ins w:id="13716" w:author="V2" w:date="2025-04-14T14:19:00Z" w16du:dateUtc="2025-04-14T19:19:00Z"/>
        </w:rPr>
      </w:pPr>
      <w:ins w:id="13717" w:author="V2" w:date="2025-04-14T14:19:00Z" w16du:dateUtc="2025-04-14T19:19:00Z">
        <w:r w:rsidRPr="007F7E2B">
          <w:rPr>
            <w:rFonts w:ascii="Arial" w:eastAsia="Arial" w:hAnsi="Arial" w:cs="Arial"/>
            <w:b/>
          </w:rPr>
          <w:t xml:space="preserve">Project Area: </w:t>
        </w:r>
        <w:r w:rsidRPr="007F7E2B">
          <w:t xml:space="preserve">The area or areas of land on which the project proponent will undertake the project activities. </w:t>
        </w:r>
      </w:ins>
    </w:p>
    <w:p w14:paraId="64D90910" w14:textId="77777777" w:rsidR="00EC5046" w:rsidRPr="007F7E2B" w:rsidRDefault="00EC5046">
      <w:pPr>
        <w:tabs>
          <w:tab w:val="center" w:pos="4792"/>
        </w:tabs>
        <w:spacing w:after="52"/>
        <w:rPr>
          <w:ins w:id="13718" w:author="V2" w:date="2025-04-14T14:19:00Z" w16du:dateUtc="2025-04-14T19:19:00Z"/>
        </w:rPr>
      </w:pPr>
      <w:ins w:id="13719" w:author="V2" w:date="2025-04-14T14:19:00Z" w16du:dateUtc="2025-04-14T19:19:00Z">
        <w:r w:rsidRPr="007F7E2B">
          <w:rPr>
            <w:rFonts w:ascii="Arial" w:eastAsia="Arial" w:hAnsi="Arial" w:cs="Arial"/>
            <w:b/>
          </w:rPr>
          <w:t xml:space="preserve">Wood Density:  </w:t>
        </w:r>
        <w:r w:rsidRPr="007F7E2B">
          <w:rPr>
            <w:rFonts w:ascii="Arial" w:eastAsia="Arial" w:hAnsi="Arial" w:cs="Arial"/>
            <w:b/>
          </w:rPr>
          <w:tab/>
        </w:r>
        <w:r w:rsidRPr="007F7E2B">
          <w:t xml:space="preserve">The mass per unit volume of the dry wood of a given species. </w:t>
        </w:r>
      </w:ins>
    </w:p>
    <w:p w14:paraId="753DA3F8" w14:textId="77777777" w:rsidR="00EC5046" w:rsidRPr="007F7E2B" w:rsidRDefault="00EC5046">
      <w:pPr>
        <w:spacing w:after="287" w:line="259" w:lineRule="auto"/>
        <w:ind w:left="91"/>
        <w:rPr>
          <w:ins w:id="13720" w:author="V2" w:date="2025-04-14T14:19:00Z" w16du:dateUtc="2025-04-14T19:19:00Z"/>
        </w:rPr>
      </w:pPr>
      <w:ins w:id="13721" w:author="V2" w:date="2025-04-14T14:19:00Z" w16du:dateUtc="2025-04-14T19:19:00Z">
        <w:r w:rsidRPr="007F7E2B">
          <w:rPr>
            <w:sz w:val="22"/>
          </w:rPr>
          <w:t xml:space="preserve"> </w:t>
        </w:r>
      </w:ins>
    </w:p>
    <w:p w14:paraId="58C85648" w14:textId="77777777" w:rsidR="00EC5046" w:rsidRPr="007F7E2B" w:rsidRDefault="00EC5046" w:rsidP="006D6ACB">
      <w:pPr>
        <w:pStyle w:val="Heading1"/>
        <w:spacing w:before="0" w:after="244" w:line="265" w:lineRule="auto"/>
        <w:ind w:left="796" w:hanging="720"/>
        <w:rPr>
          <w:ins w:id="13722" w:author="V2" w:date="2025-04-14T14:19:00Z" w16du:dateUtc="2025-04-14T19:19:00Z"/>
        </w:rPr>
      </w:pPr>
      <w:bookmarkStart w:id="13723" w:name="_Toc174616186"/>
      <w:bookmarkStart w:id="13724" w:name="_Toc174616602"/>
      <w:bookmarkStart w:id="13725" w:name="_Toc180594327"/>
      <w:bookmarkStart w:id="13726" w:name="_Toc180594734"/>
      <w:bookmarkStart w:id="13727" w:name="_Toc28305"/>
      <w:ins w:id="13728" w:author="V2" w:date="2025-04-14T14:19:00Z" w16du:dateUtc="2025-04-14T19:19:00Z">
        <w:r w:rsidRPr="007F7E2B">
          <w:t>APPLICABILITY CONDITIONS</w:t>
        </w:r>
        <w:bookmarkEnd w:id="13723"/>
        <w:bookmarkEnd w:id="13724"/>
        <w:bookmarkEnd w:id="13725"/>
        <w:bookmarkEnd w:id="13726"/>
        <w:r w:rsidRPr="007F7E2B">
          <w:t xml:space="preserve"> </w:t>
        </w:r>
        <w:bookmarkEnd w:id="13727"/>
      </w:ins>
    </w:p>
    <w:p w14:paraId="18A2E54B" w14:textId="77777777" w:rsidR="00EC5046" w:rsidRPr="007F7E2B" w:rsidRDefault="00EC5046">
      <w:pPr>
        <w:spacing w:after="317"/>
        <w:ind w:left="86"/>
        <w:rPr>
          <w:ins w:id="13729" w:author="V2" w:date="2025-04-14T14:19:00Z" w16du:dateUtc="2025-04-14T19:19:00Z"/>
        </w:rPr>
      </w:pPr>
      <w:ins w:id="13730" w:author="V2" w:date="2025-04-14T14:19:00Z" w16du:dateUtc="2025-04-14T19:19:00Z">
        <w:r w:rsidRPr="007F7E2B">
          <w:t xml:space="preserve">None  </w:t>
        </w:r>
      </w:ins>
    </w:p>
    <w:p w14:paraId="3C433F9E" w14:textId="77777777" w:rsidR="00EC5046" w:rsidRPr="007F7E2B" w:rsidRDefault="00EC5046" w:rsidP="006D6ACB">
      <w:pPr>
        <w:pStyle w:val="Heading1"/>
        <w:spacing w:before="0" w:after="244" w:line="265" w:lineRule="auto"/>
        <w:ind w:left="796" w:hanging="720"/>
        <w:rPr>
          <w:ins w:id="13731" w:author="V2" w:date="2025-04-14T14:19:00Z" w16du:dateUtc="2025-04-14T19:19:00Z"/>
        </w:rPr>
      </w:pPr>
      <w:bookmarkStart w:id="13732" w:name="_Toc174616187"/>
      <w:bookmarkStart w:id="13733" w:name="_Toc174616603"/>
      <w:bookmarkStart w:id="13734" w:name="_Toc180594328"/>
      <w:bookmarkStart w:id="13735" w:name="_Toc180594735"/>
      <w:bookmarkStart w:id="13736" w:name="_Toc28306"/>
      <w:ins w:id="13737" w:author="V2" w:date="2025-04-14T14:19:00Z" w16du:dateUtc="2025-04-14T19:19:00Z">
        <w:r w:rsidRPr="007F7E2B">
          <w:t>PROCEDURES</w:t>
        </w:r>
        <w:bookmarkEnd w:id="13732"/>
        <w:bookmarkEnd w:id="13733"/>
        <w:bookmarkEnd w:id="13734"/>
        <w:bookmarkEnd w:id="13735"/>
        <w:r w:rsidRPr="007F7E2B">
          <w:t xml:space="preserve"> </w:t>
        </w:r>
        <w:bookmarkEnd w:id="13736"/>
      </w:ins>
    </w:p>
    <w:p w14:paraId="7AEC7446" w14:textId="77777777" w:rsidR="00EC5046" w:rsidRPr="007F7E2B" w:rsidRDefault="00EC5046">
      <w:pPr>
        <w:ind w:left="86"/>
        <w:rPr>
          <w:ins w:id="13738" w:author="V2" w:date="2025-04-14T14:19:00Z" w16du:dateUtc="2025-04-14T19:19:00Z"/>
        </w:rPr>
      </w:pPr>
      <w:ins w:id="13739" w:author="V2" w:date="2025-04-14T14:19:00Z" w16du:dateUtc="2025-04-14T19:19:00Z">
        <w:r w:rsidRPr="007F7E2B">
          <w:t>This module estimates annual sequestration of carbon stock in wood products (</w:t>
        </w:r>
        <w:r w:rsidRPr="007F7E2B">
          <w:rPr>
            <w:rFonts w:ascii="Arial" w:eastAsia="Arial" w:hAnsi="Arial" w:cs="Arial"/>
            <w:i/>
          </w:rPr>
          <w:t>C</w:t>
        </w:r>
        <w:r w:rsidRPr="007F7E2B">
          <w:rPr>
            <w:rFonts w:ascii="Arial" w:eastAsia="Arial" w:hAnsi="Arial" w:cs="Arial"/>
            <w:i/>
            <w:vertAlign w:val="subscript"/>
          </w:rPr>
          <w:t>G_WPt</w:t>
        </w:r>
        <w:r w:rsidRPr="007F7E2B">
          <w:t xml:space="preserve">) following the conceptual framework detailed in Winjum et al 1998. Where the estimates of harvested wood volumes are determined for the project area as a whole, the calculation of carbon sequestration in wood products will also be undertaken for the project area as a whole and no stratification is used.  However, if estimates of harvested wood volumes are undertaken separately for strata within the project area and wood from each stratum produces a different mix of wood products, the equations given below must be used separately for each stratum, and the results summed to provide the amount sequestered for the area as a whole. </w:t>
        </w:r>
      </w:ins>
    </w:p>
    <w:p w14:paraId="5C35A680" w14:textId="77777777" w:rsidR="00EC5046" w:rsidRPr="007F7E2B" w:rsidRDefault="00EC5046">
      <w:pPr>
        <w:spacing w:line="259" w:lineRule="auto"/>
        <w:ind w:left="91"/>
        <w:rPr>
          <w:ins w:id="13740" w:author="V2" w:date="2025-04-14T14:19:00Z" w16du:dateUtc="2025-04-14T19:19:00Z"/>
        </w:rPr>
      </w:pPr>
      <w:ins w:id="13741" w:author="V2" w:date="2025-04-14T14:19:00Z" w16du:dateUtc="2025-04-14T19:19:00Z">
        <w:r w:rsidRPr="007F7E2B">
          <w:t xml:space="preserve"> </w:t>
        </w:r>
      </w:ins>
    </w:p>
    <w:p w14:paraId="11416D1F" w14:textId="77777777" w:rsidR="00EC5046" w:rsidRPr="007F7E2B" w:rsidRDefault="00EC5046">
      <w:pPr>
        <w:ind w:left="86"/>
        <w:rPr>
          <w:ins w:id="13742" w:author="V2" w:date="2025-04-14T14:19:00Z" w16du:dateUtc="2025-04-14T19:19:00Z"/>
        </w:rPr>
      </w:pPr>
      <w:ins w:id="13743" w:author="V2" w:date="2025-04-14T14:19:00Z" w16du:dateUtc="2025-04-14T19:19:00Z">
        <w:r w:rsidRPr="007F7E2B">
          <w:lastRenderedPageBreak/>
          <w:t xml:space="preserve">Note that the oxidization factors are subject to ongoing updating as further research is undertaken, and the most recent factors applicable to the types of wood and products produced must be used. </w:t>
        </w:r>
      </w:ins>
    </w:p>
    <w:p w14:paraId="1603F1F7" w14:textId="77777777" w:rsidR="00EC5046" w:rsidRPr="007F7E2B" w:rsidRDefault="00EC5046">
      <w:pPr>
        <w:spacing w:after="98" w:line="259" w:lineRule="auto"/>
        <w:ind w:left="91"/>
        <w:rPr>
          <w:ins w:id="13744" w:author="V2" w:date="2025-04-14T14:19:00Z" w16du:dateUtc="2025-04-14T19:19:00Z"/>
        </w:rPr>
      </w:pPr>
      <w:ins w:id="13745" w:author="V2" w:date="2025-04-14T14:19:00Z" w16du:dateUtc="2025-04-14T19:19:00Z">
        <w:r w:rsidRPr="007F7E2B">
          <w:t xml:space="preserve"> </w:t>
        </w:r>
      </w:ins>
    </w:p>
    <w:p w14:paraId="306650F2" w14:textId="77777777" w:rsidR="00EC5046" w:rsidRPr="007F7E2B" w:rsidRDefault="00EC5046">
      <w:pPr>
        <w:spacing w:after="80"/>
        <w:ind w:left="86"/>
        <w:rPr>
          <w:ins w:id="13746" w:author="V2" w:date="2025-04-14T14:19:00Z" w16du:dateUtc="2025-04-14T19:19:00Z"/>
        </w:rPr>
      </w:pPr>
      <w:ins w:id="13747" w:author="V2" w:date="2025-04-14T14:19:00Z" w16du:dateUtc="2025-04-14T19:19:00Z">
        <w:r w:rsidRPr="007F7E2B">
          <w:rPr>
            <w:rFonts w:ascii="Arial" w:eastAsia="Arial" w:hAnsi="Arial" w:cs="Arial"/>
            <w:b/>
          </w:rPr>
          <w:t>Step 1:</w:t>
        </w:r>
        <w:r w:rsidRPr="007F7E2B">
          <w:t xml:space="preserve"> Calculate the biomass carbon of the volume extracted by wood product type </w:t>
        </w:r>
        <w:r w:rsidRPr="007F7E2B">
          <w:rPr>
            <w:rFonts w:ascii="Arial" w:eastAsia="Arial" w:hAnsi="Arial" w:cs="Arial"/>
            <w:i/>
          </w:rPr>
          <w:t>ty</w:t>
        </w:r>
        <w:r w:rsidRPr="007F7E2B">
          <w:t xml:space="preserve"> over a given period </w:t>
        </w:r>
        <w:r w:rsidRPr="007F7E2B">
          <w:rPr>
            <w:rFonts w:ascii="Arial" w:eastAsia="Arial" w:hAnsi="Arial" w:cs="Arial"/>
            <w:i/>
          </w:rPr>
          <w:t>p</w:t>
        </w:r>
        <w:r w:rsidRPr="007F7E2B">
          <w:t xml:space="preserve"> from within the project area: </w:t>
        </w:r>
      </w:ins>
    </w:p>
    <w:p w14:paraId="603C20F0" w14:textId="60C988C7" w:rsidR="00EC5046" w:rsidRPr="007F7E2B" w:rsidRDefault="000C1857" w:rsidP="000C1857">
      <w:pPr>
        <w:spacing w:after="156" w:line="259" w:lineRule="auto"/>
        <w:rPr>
          <w:ins w:id="13748" w:author="V2" w:date="2025-04-14T14:19:00Z" w16du:dateUtc="2025-04-14T19:19:00Z"/>
        </w:rPr>
      </w:pPr>
      <w:ins w:id="13749"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50454" behindDoc="1" locked="0" layoutInCell="1" allowOverlap="1" wp14:anchorId="3B155B0A" wp14:editId="42D6E4E7">
              <wp:simplePos x="0" y="0"/>
              <wp:positionH relativeFrom="column">
                <wp:posOffset>476250</wp:posOffset>
              </wp:positionH>
              <wp:positionV relativeFrom="paragraph">
                <wp:posOffset>127635</wp:posOffset>
              </wp:positionV>
              <wp:extent cx="2711450" cy="596900"/>
              <wp:effectExtent l="0" t="0" r="0" b="0"/>
              <wp:wrapTight wrapText="bothSides">
                <wp:wrapPolygon edited="0">
                  <wp:start x="0" y="0"/>
                  <wp:lineTo x="0" y="20681"/>
                  <wp:lineTo x="21398" y="20681"/>
                  <wp:lineTo x="21398" y="0"/>
                  <wp:lineTo x="0" y="0"/>
                </wp:wrapPolygon>
              </wp:wrapTight>
              <wp:docPr id="542349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490" name="Picture 1" descr="A black text on a white background&#10;&#10;AI-generated content may be incorrect."/>
                      <pic:cNvPicPr/>
                    </pic:nvPicPr>
                    <pic:blipFill>
                      <a:blip r:embed="rId123">
                        <a:extLst>
                          <a:ext uri="{28A0092B-C50C-407E-A947-70E740481C1C}">
                            <a14:useLocalDpi xmlns:a14="http://schemas.microsoft.com/office/drawing/2010/main" val="0"/>
                          </a:ext>
                        </a:extLst>
                      </a:blip>
                      <a:stretch>
                        <a:fillRect/>
                      </a:stretch>
                    </pic:blipFill>
                    <pic:spPr>
                      <a:xfrm>
                        <a:off x="0" y="0"/>
                        <a:ext cx="2711450" cy="596900"/>
                      </a:xfrm>
                      <a:prstGeom prst="rect">
                        <a:avLst/>
                      </a:prstGeom>
                    </pic:spPr>
                  </pic:pic>
                </a:graphicData>
              </a:graphic>
              <wp14:sizeRelH relativeFrom="page">
                <wp14:pctWidth>0</wp14:pctWidth>
              </wp14:sizeRelH>
              <wp14:sizeRelV relativeFrom="page">
                <wp14:pctHeight>0</wp14:pctHeight>
              </wp14:sizeRelV>
            </wp:anchor>
          </w:drawing>
        </w:r>
      </w:ins>
    </w:p>
    <w:p w14:paraId="7DC88CE5" w14:textId="44B14C51" w:rsidR="00EC5046" w:rsidRPr="007F7E2B" w:rsidRDefault="00EC5046">
      <w:pPr>
        <w:tabs>
          <w:tab w:val="center" w:pos="1152"/>
          <w:tab w:val="center" w:pos="2039"/>
          <w:tab w:val="center" w:pos="3096"/>
          <w:tab w:val="center" w:pos="3773"/>
          <w:tab w:val="center" w:pos="4412"/>
          <w:tab w:val="center" w:pos="5132"/>
          <w:tab w:val="center" w:pos="5852"/>
          <w:tab w:val="center" w:pos="6572"/>
          <w:tab w:val="center" w:pos="7552"/>
        </w:tabs>
        <w:spacing w:line="259" w:lineRule="auto"/>
        <w:rPr>
          <w:ins w:id="13750" w:author="V2" w:date="2025-04-14T14:19:00Z" w16du:dateUtc="2025-04-14T19:19:00Z"/>
        </w:rPr>
      </w:pPr>
      <w:ins w:id="13751" w:author="V2" w:date="2025-04-14T14:19:00Z" w16du:dateUtc="2025-04-14T19:19:00Z">
        <w:r w:rsidRPr="007F7E2B">
          <w:rPr>
            <w:sz w:val="22"/>
          </w:rPr>
          <w:tab/>
        </w:r>
        <w:r w:rsidRPr="007F7E2B">
          <w:tab/>
          <w:t xml:space="preserve"> </w:t>
        </w:r>
        <w:r w:rsidRPr="007F7E2B">
          <w:tab/>
          <w:t xml:space="preserve"> </w:t>
        </w:r>
        <w:r w:rsidRPr="007F7E2B">
          <w:tab/>
          <w:t xml:space="preserve"> </w:t>
        </w:r>
        <w:r w:rsidRPr="007F7E2B">
          <w:tab/>
          <w:t xml:space="preserve"> </w:t>
        </w:r>
        <w:r w:rsidRPr="007F7E2B">
          <w:tab/>
          <w:t xml:space="preserve">(10.1) </w:t>
        </w:r>
      </w:ins>
    </w:p>
    <w:tbl>
      <w:tblPr>
        <w:tblStyle w:val="TableGrid0"/>
        <w:tblW w:w="8775" w:type="dxa"/>
        <w:tblInd w:w="811" w:type="dxa"/>
        <w:tblLook w:val="04A0" w:firstRow="1" w:lastRow="0" w:firstColumn="1" w:lastColumn="0" w:noHBand="0" w:noVBand="1"/>
      </w:tblPr>
      <w:tblGrid>
        <w:gridCol w:w="900"/>
        <w:gridCol w:w="506"/>
        <w:gridCol w:w="7369"/>
      </w:tblGrid>
      <w:tr w:rsidR="00EC5046" w:rsidRPr="007F7E2B" w14:paraId="41182F76" w14:textId="77777777">
        <w:trPr>
          <w:trHeight w:val="546"/>
          <w:ins w:id="13752" w:author="V2" w:date="2025-04-14T14:19:00Z" w16du:dateUtc="2025-04-14T19:19:00Z"/>
        </w:trPr>
        <w:tc>
          <w:tcPr>
            <w:tcW w:w="900" w:type="dxa"/>
            <w:tcBorders>
              <w:top w:val="nil"/>
              <w:left w:val="nil"/>
              <w:bottom w:val="nil"/>
              <w:right w:val="nil"/>
            </w:tcBorders>
            <w:vAlign w:val="bottom"/>
          </w:tcPr>
          <w:p w14:paraId="11D23B1C" w14:textId="77777777" w:rsidR="00EC5046" w:rsidRPr="007F7E2B" w:rsidRDefault="00EC5046">
            <w:pPr>
              <w:spacing w:line="259" w:lineRule="auto"/>
              <w:rPr>
                <w:ins w:id="13753" w:author="V2" w:date="2025-04-14T14:19:00Z" w16du:dateUtc="2025-04-14T19:19:00Z"/>
              </w:rPr>
            </w:pPr>
            <w:ins w:id="13754" w:author="V2" w:date="2025-04-14T14:19:00Z" w16du:dateUtc="2025-04-14T19:19:00Z">
              <w:r w:rsidRPr="007F7E2B">
                <w:t xml:space="preserve">Where: </w:t>
              </w:r>
            </w:ins>
          </w:p>
        </w:tc>
        <w:tc>
          <w:tcPr>
            <w:tcW w:w="506" w:type="dxa"/>
            <w:tcBorders>
              <w:top w:val="nil"/>
              <w:left w:val="nil"/>
              <w:bottom w:val="nil"/>
              <w:right w:val="nil"/>
            </w:tcBorders>
          </w:tcPr>
          <w:p w14:paraId="493255D9" w14:textId="58AB6065" w:rsidR="00EC5046" w:rsidRPr="007F7E2B" w:rsidRDefault="00EC5046">
            <w:pPr>
              <w:spacing w:line="259" w:lineRule="auto"/>
              <w:ind w:left="142"/>
              <w:rPr>
                <w:ins w:id="13755" w:author="V2" w:date="2025-04-14T14:19:00Z" w16du:dateUtc="2025-04-14T19:19:00Z"/>
              </w:rPr>
            </w:pPr>
          </w:p>
        </w:tc>
        <w:tc>
          <w:tcPr>
            <w:tcW w:w="7369" w:type="dxa"/>
            <w:tcBorders>
              <w:top w:val="nil"/>
              <w:left w:val="nil"/>
              <w:bottom w:val="nil"/>
              <w:right w:val="nil"/>
            </w:tcBorders>
          </w:tcPr>
          <w:p w14:paraId="2B1433E9" w14:textId="77777777" w:rsidR="00EC5046" w:rsidRPr="007F7E2B" w:rsidRDefault="00EC5046">
            <w:pPr>
              <w:spacing w:after="160" w:line="259" w:lineRule="auto"/>
              <w:rPr>
                <w:ins w:id="13756" w:author="V2" w:date="2025-04-14T14:19:00Z" w16du:dateUtc="2025-04-14T19:19:00Z"/>
              </w:rPr>
            </w:pPr>
          </w:p>
        </w:tc>
      </w:tr>
      <w:tr w:rsidR="00EC5046" w:rsidRPr="007F7E2B" w14:paraId="2A0E2EEE" w14:textId="77777777">
        <w:trPr>
          <w:trHeight w:val="458"/>
          <w:ins w:id="13757" w:author="V2" w:date="2025-04-14T14:19:00Z" w16du:dateUtc="2025-04-14T19:19:00Z"/>
        </w:trPr>
        <w:tc>
          <w:tcPr>
            <w:tcW w:w="900" w:type="dxa"/>
            <w:tcBorders>
              <w:top w:val="nil"/>
              <w:left w:val="nil"/>
              <w:bottom w:val="nil"/>
              <w:right w:val="nil"/>
            </w:tcBorders>
          </w:tcPr>
          <w:p w14:paraId="57E19616" w14:textId="77777777" w:rsidR="00EC5046" w:rsidRPr="007F7E2B" w:rsidRDefault="00EC5046">
            <w:pPr>
              <w:spacing w:line="259" w:lineRule="auto"/>
              <w:rPr>
                <w:ins w:id="13758" w:author="V2" w:date="2025-04-14T14:19:00Z" w16du:dateUtc="2025-04-14T19:19:00Z"/>
              </w:rPr>
            </w:pPr>
            <w:ins w:id="13759" w:author="V2" w:date="2025-04-14T14:19:00Z" w16du:dateUtc="2025-04-14T19:19:00Z">
              <w:r w:rsidRPr="007F7E2B">
                <w:rPr>
                  <w:rFonts w:ascii="Arial" w:eastAsia="Arial" w:hAnsi="Arial" w:cs="Arial"/>
                  <w:i/>
                </w:rPr>
                <w:t>C</w:t>
              </w:r>
              <w:r w:rsidRPr="007F7E2B">
                <w:rPr>
                  <w:rFonts w:ascii="Arial" w:eastAsia="Arial" w:hAnsi="Arial" w:cs="Arial"/>
                  <w:i/>
                  <w:sz w:val="13"/>
                </w:rPr>
                <w:t>XB,ty,p</w:t>
              </w:r>
              <w:r w:rsidRPr="007F7E2B">
                <w:t xml:space="preserve"> </w:t>
              </w:r>
            </w:ins>
          </w:p>
        </w:tc>
        <w:tc>
          <w:tcPr>
            <w:tcW w:w="506" w:type="dxa"/>
            <w:tcBorders>
              <w:top w:val="nil"/>
              <w:left w:val="nil"/>
              <w:bottom w:val="nil"/>
              <w:right w:val="nil"/>
            </w:tcBorders>
          </w:tcPr>
          <w:p w14:paraId="0447AA21" w14:textId="77777777" w:rsidR="00EC5046" w:rsidRPr="007F7E2B" w:rsidRDefault="00EC5046">
            <w:pPr>
              <w:spacing w:line="259" w:lineRule="auto"/>
              <w:rPr>
                <w:ins w:id="13760" w:author="V2" w:date="2025-04-14T14:19:00Z" w16du:dateUtc="2025-04-14T19:19:00Z"/>
              </w:rPr>
            </w:pPr>
            <w:ins w:id="13761" w:author="V2" w:date="2025-04-14T14:19:00Z" w16du:dateUtc="2025-04-14T19:19:00Z">
              <w:r w:rsidRPr="007F7E2B">
                <w:t xml:space="preserve">=  </w:t>
              </w:r>
            </w:ins>
          </w:p>
        </w:tc>
        <w:tc>
          <w:tcPr>
            <w:tcW w:w="7369" w:type="dxa"/>
            <w:tcBorders>
              <w:top w:val="nil"/>
              <w:left w:val="nil"/>
              <w:bottom w:val="nil"/>
              <w:right w:val="nil"/>
            </w:tcBorders>
          </w:tcPr>
          <w:p w14:paraId="4C566930" w14:textId="77777777" w:rsidR="00EC5046" w:rsidRPr="007F7E2B" w:rsidRDefault="00EC5046">
            <w:pPr>
              <w:spacing w:line="259" w:lineRule="auto"/>
              <w:ind w:left="34"/>
              <w:rPr>
                <w:ins w:id="13762" w:author="V2" w:date="2025-04-14T14:19:00Z" w16du:dateUtc="2025-04-14T19:19:00Z"/>
              </w:rPr>
            </w:pPr>
            <w:ins w:id="13763" w:author="V2" w:date="2025-04-14T14:19:00Z" w16du:dateUtc="2025-04-14T19:19:00Z">
              <w:r w:rsidRPr="007F7E2B">
                <w:t>Total carbon stock of extracted biomass from within the project area</w:t>
              </w:r>
              <w:r w:rsidRPr="007F7E2B">
                <w:rPr>
                  <w:rFonts w:ascii="Arial" w:eastAsia="Arial" w:hAnsi="Arial" w:cs="Arial"/>
                  <w:i/>
                </w:rPr>
                <w:t xml:space="preserve">  </w:t>
              </w:r>
              <w:r w:rsidRPr="007F7E2B">
                <w:t xml:space="preserve">by class of wood product </w:t>
              </w:r>
              <w:r w:rsidRPr="007F7E2B">
                <w:rPr>
                  <w:rFonts w:ascii="Arial" w:eastAsia="Arial" w:hAnsi="Arial" w:cs="Arial"/>
                  <w:i/>
                </w:rPr>
                <w:t>ty</w:t>
              </w:r>
              <w:r w:rsidRPr="007F7E2B">
                <w:t xml:space="preserve"> over a given time period </w:t>
              </w:r>
              <w:r w:rsidRPr="007F7E2B">
                <w:rPr>
                  <w:rFonts w:ascii="Arial" w:eastAsia="Arial" w:hAnsi="Arial" w:cs="Arial"/>
                  <w:i/>
                </w:rPr>
                <w:t>p</w:t>
              </w:r>
              <w:r w:rsidRPr="007F7E2B">
                <w:t>; t C</w:t>
              </w:r>
              <w:r w:rsidRPr="007F7E2B">
                <w:rPr>
                  <w:rFonts w:ascii="Arial" w:eastAsia="Arial" w:hAnsi="Arial" w:cs="Arial"/>
                  <w:i/>
                </w:rPr>
                <w:t xml:space="preserve"> </w:t>
              </w:r>
            </w:ins>
          </w:p>
        </w:tc>
      </w:tr>
      <w:tr w:rsidR="00EC5046" w:rsidRPr="007F7E2B" w14:paraId="086A04F8" w14:textId="77777777">
        <w:trPr>
          <w:trHeight w:val="442"/>
          <w:ins w:id="13764" w:author="V2" w:date="2025-04-14T14:19:00Z" w16du:dateUtc="2025-04-14T19:19:00Z"/>
        </w:trPr>
        <w:tc>
          <w:tcPr>
            <w:tcW w:w="900" w:type="dxa"/>
            <w:tcBorders>
              <w:top w:val="nil"/>
              <w:left w:val="nil"/>
              <w:bottom w:val="nil"/>
              <w:right w:val="nil"/>
            </w:tcBorders>
          </w:tcPr>
          <w:p w14:paraId="7D2B27CA" w14:textId="77777777" w:rsidR="00EC5046" w:rsidRPr="007F7E2B" w:rsidRDefault="00EC5046">
            <w:pPr>
              <w:spacing w:line="259" w:lineRule="auto"/>
              <w:rPr>
                <w:ins w:id="13765" w:author="V2" w:date="2025-04-14T14:19:00Z" w16du:dateUtc="2025-04-14T19:19:00Z"/>
              </w:rPr>
            </w:pPr>
            <w:ins w:id="13766" w:author="V2" w:date="2025-04-14T14:19:00Z" w16du:dateUtc="2025-04-14T19:19:00Z">
              <w:r w:rsidRPr="007F7E2B">
                <w:rPr>
                  <w:rFonts w:ascii="Arial" w:eastAsia="Arial" w:hAnsi="Arial" w:cs="Arial"/>
                  <w:i/>
                </w:rPr>
                <w:t>V</w:t>
              </w:r>
              <w:r w:rsidRPr="007F7E2B">
                <w:rPr>
                  <w:rFonts w:ascii="Arial" w:eastAsia="Arial" w:hAnsi="Arial" w:cs="Arial"/>
                  <w:i/>
                  <w:sz w:val="13"/>
                </w:rPr>
                <w:t>ex,ty,j,p</w:t>
              </w:r>
              <w:r w:rsidRPr="007F7E2B">
                <w:rPr>
                  <w:rFonts w:ascii="Arial" w:eastAsia="Arial" w:hAnsi="Arial" w:cs="Arial"/>
                  <w:i/>
                </w:rPr>
                <w:t xml:space="preserve"> </w:t>
              </w:r>
            </w:ins>
          </w:p>
        </w:tc>
        <w:tc>
          <w:tcPr>
            <w:tcW w:w="506" w:type="dxa"/>
            <w:tcBorders>
              <w:top w:val="nil"/>
              <w:left w:val="nil"/>
              <w:bottom w:val="nil"/>
              <w:right w:val="nil"/>
            </w:tcBorders>
          </w:tcPr>
          <w:p w14:paraId="7BA26D96" w14:textId="77777777" w:rsidR="00EC5046" w:rsidRPr="007F7E2B" w:rsidRDefault="00EC5046">
            <w:pPr>
              <w:spacing w:line="259" w:lineRule="auto"/>
              <w:rPr>
                <w:ins w:id="13767" w:author="V2" w:date="2025-04-14T14:19:00Z" w16du:dateUtc="2025-04-14T19:19:00Z"/>
              </w:rPr>
            </w:pPr>
            <w:ins w:id="13768" w:author="V2" w:date="2025-04-14T14:19:00Z" w16du:dateUtc="2025-04-14T19:19:00Z">
              <w:r w:rsidRPr="007F7E2B">
                <w:rPr>
                  <w:rFonts w:ascii="Arial" w:eastAsia="Arial" w:hAnsi="Arial" w:cs="Arial"/>
                  <w:i/>
                </w:rPr>
                <w:t xml:space="preserve">=  </w:t>
              </w:r>
            </w:ins>
          </w:p>
        </w:tc>
        <w:tc>
          <w:tcPr>
            <w:tcW w:w="7369" w:type="dxa"/>
            <w:tcBorders>
              <w:top w:val="nil"/>
              <w:left w:val="nil"/>
              <w:bottom w:val="nil"/>
              <w:right w:val="nil"/>
            </w:tcBorders>
          </w:tcPr>
          <w:p w14:paraId="2153016A" w14:textId="77777777" w:rsidR="00EC5046" w:rsidRPr="007F7E2B" w:rsidRDefault="00EC5046">
            <w:pPr>
              <w:spacing w:line="259" w:lineRule="auto"/>
              <w:ind w:left="34"/>
              <w:rPr>
                <w:ins w:id="13769" w:author="V2" w:date="2025-04-14T14:19:00Z" w16du:dateUtc="2025-04-14T19:19:00Z"/>
              </w:rPr>
            </w:pPr>
            <w:ins w:id="13770" w:author="V2" w:date="2025-04-14T14:19:00Z" w16du:dateUtc="2025-04-14T19:19:00Z">
              <w:r w:rsidRPr="007F7E2B">
                <w:t>Volume of timber extracted from within the project area</w:t>
              </w:r>
              <w:r w:rsidRPr="007F7E2B">
                <w:rPr>
                  <w:rFonts w:ascii="Arial" w:eastAsia="Arial" w:hAnsi="Arial" w:cs="Arial"/>
                  <w:i/>
                </w:rPr>
                <w:t xml:space="preserve"> </w:t>
              </w:r>
              <w:r w:rsidRPr="007F7E2B">
                <w:t xml:space="preserve">(does not include slash left onsite) by species </w:t>
              </w:r>
              <w:r w:rsidRPr="007F7E2B">
                <w:rPr>
                  <w:rFonts w:ascii="Arial" w:eastAsia="Arial" w:hAnsi="Arial" w:cs="Arial"/>
                  <w:i/>
                </w:rPr>
                <w:t>j</w:t>
              </w:r>
              <w:r w:rsidRPr="007F7E2B">
                <w:t xml:space="preserve"> and wood product class </w:t>
              </w:r>
              <w:r w:rsidRPr="007F7E2B">
                <w:rPr>
                  <w:rFonts w:ascii="Arial" w:eastAsia="Arial" w:hAnsi="Arial" w:cs="Arial"/>
                  <w:i/>
                </w:rPr>
                <w:t>ty</w:t>
              </w:r>
              <w:r w:rsidRPr="007F7E2B">
                <w:t xml:space="preserve"> over a given time period </w:t>
              </w:r>
              <w:r w:rsidRPr="007F7E2B">
                <w:rPr>
                  <w:rFonts w:ascii="Arial" w:eastAsia="Arial" w:hAnsi="Arial" w:cs="Arial"/>
                  <w:i/>
                </w:rPr>
                <w:t>p</w:t>
              </w:r>
              <w:r w:rsidRPr="007F7E2B">
                <w:t>; m</w:t>
              </w:r>
              <w:r w:rsidRPr="007F7E2B">
                <w:rPr>
                  <w:vertAlign w:val="superscript"/>
                </w:rPr>
                <w:t xml:space="preserve">3 </w:t>
              </w:r>
              <w:r w:rsidRPr="007F7E2B">
                <w:t xml:space="preserve"> </w:t>
              </w:r>
            </w:ins>
          </w:p>
        </w:tc>
      </w:tr>
      <w:tr w:rsidR="00EC5046" w:rsidRPr="007F7E2B" w14:paraId="03FB87CD" w14:textId="77777777">
        <w:trPr>
          <w:trHeight w:val="478"/>
          <w:ins w:id="13771" w:author="V2" w:date="2025-04-14T14:19:00Z" w16du:dateUtc="2025-04-14T19:19:00Z"/>
        </w:trPr>
        <w:tc>
          <w:tcPr>
            <w:tcW w:w="900" w:type="dxa"/>
            <w:tcBorders>
              <w:top w:val="nil"/>
              <w:left w:val="nil"/>
              <w:bottom w:val="nil"/>
              <w:right w:val="nil"/>
            </w:tcBorders>
          </w:tcPr>
          <w:p w14:paraId="664D602E" w14:textId="77777777" w:rsidR="00EC5046" w:rsidRPr="007F7E2B" w:rsidRDefault="00EC5046">
            <w:pPr>
              <w:spacing w:line="259" w:lineRule="auto"/>
              <w:ind w:right="362"/>
              <w:rPr>
                <w:ins w:id="13772" w:author="V2" w:date="2025-04-14T14:19:00Z" w16du:dateUtc="2025-04-14T19:19:00Z"/>
              </w:rPr>
            </w:pPr>
            <w:ins w:id="13773" w:author="V2" w:date="2025-04-14T14:19:00Z" w16du:dateUtc="2025-04-14T19:19:00Z">
              <w:r w:rsidRPr="007F7E2B">
                <w:rPr>
                  <w:rFonts w:ascii="Arial" w:eastAsia="Arial" w:hAnsi="Arial" w:cs="Arial"/>
                  <w:i/>
                </w:rPr>
                <w:t>D</w:t>
              </w:r>
              <w:r w:rsidRPr="007F7E2B">
                <w:rPr>
                  <w:rFonts w:ascii="Arial" w:eastAsia="Arial" w:hAnsi="Arial" w:cs="Arial"/>
                  <w:i/>
                  <w:vertAlign w:val="subscript"/>
                </w:rPr>
                <w:t>j</w:t>
              </w:r>
              <w:r w:rsidRPr="007F7E2B">
                <w:t xml:space="preserve"> </w:t>
              </w:r>
              <w:r w:rsidRPr="007F7E2B">
                <w:rPr>
                  <w:rFonts w:ascii="Arial" w:eastAsia="Arial" w:hAnsi="Arial" w:cs="Arial"/>
                  <w:i/>
                </w:rPr>
                <w:t xml:space="preserve">CFj </w:t>
              </w:r>
            </w:ins>
          </w:p>
        </w:tc>
        <w:tc>
          <w:tcPr>
            <w:tcW w:w="506" w:type="dxa"/>
            <w:tcBorders>
              <w:top w:val="nil"/>
              <w:left w:val="nil"/>
              <w:bottom w:val="nil"/>
              <w:right w:val="nil"/>
            </w:tcBorders>
          </w:tcPr>
          <w:p w14:paraId="416FA67E" w14:textId="77777777" w:rsidR="00EC5046" w:rsidRPr="007F7E2B" w:rsidRDefault="00EC5046">
            <w:pPr>
              <w:spacing w:line="259" w:lineRule="auto"/>
              <w:rPr>
                <w:ins w:id="13774" w:author="V2" w:date="2025-04-14T14:19:00Z" w16du:dateUtc="2025-04-14T19:19:00Z"/>
              </w:rPr>
            </w:pPr>
            <w:ins w:id="13775" w:author="V2" w:date="2025-04-14T14:19:00Z" w16du:dateUtc="2025-04-14T19:19:00Z">
              <w:r w:rsidRPr="007F7E2B">
                <w:t xml:space="preserve">=  </w:t>
              </w:r>
            </w:ins>
          </w:p>
          <w:p w14:paraId="73530B2F" w14:textId="77777777" w:rsidR="00EC5046" w:rsidRPr="007F7E2B" w:rsidRDefault="00EC5046">
            <w:pPr>
              <w:spacing w:line="259" w:lineRule="auto"/>
              <w:rPr>
                <w:ins w:id="13776" w:author="V2" w:date="2025-04-14T14:19:00Z" w16du:dateUtc="2025-04-14T19:19:00Z"/>
              </w:rPr>
            </w:pPr>
            <w:ins w:id="13777" w:author="V2" w:date="2025-04-14T14:19:00Z" w16du:dateUtc="2025-04-14T19:19:00Z">
              <w:r w:rsidRPr="007F7E2B">
                <w:rPr>
                  <w:rFonts w:ascii="Arial" w:eastAsia="Arial" w:hAnsi="Arial" w:cs="Arial"/>
                  <w:i/>
                </w:rPr>
                <w:t xml:space="preserve">=  </w:t>
              </w:r>
            </w:ins>
          </w:p>
        </w:tc>
        <w:tc>
          <w:tcPr>
            <w:tcW w:w="7369" w:type="dxa"/>
            <w:tcBorders>
              <w:top w:val="nil"/>
              <w:left w:val="nil"/>
              <w:bottom w:val="nil"/>
              <w:right w:val="nil"/>
            </w:tcBorders>
          </w:tcPr>
          <w:p w14:paraId="53E0FAFE" w14:textId="77777777" w:rsidR="00EC5046" w:rsidRPr="007F7E2B" w:rsidRDefault="00EC5046">
            <w:pPr>
              <w:spacing w:after="16" w:line="259" w:lineRule="auto"/>
              <w:ind w:left="34"/>
              <w:rPr>
                <w:ins w:id="13778" w:author="V2" w:date="2025-04-14T14:19:00Z" w16du:dateUtc="2025-04-14T19:19:00Z"/>
              </w:rPr>
            </w:pPr>
            <w:ins w:id="13779" w:author="V2" w:date="2025-04-14T14:19:00Z" w16du:dateUtc="2025-04-14T19:19:00Z">
              <w:r w:rsidRPr="007F7E2B">
                <w:t xml:space="preserve">Wood density (specific gravity) of species </w:t>
              </w:r>
              <w:r w:rsidRPr="007F7E2B">
                <w:rPr>
                  <w:rFonts w:ascii="Arial" w:eastAsia="Arial" w:hAnsi="Arial" w:cs="Arial"/>
                  <w:i/>
                </w:rPr>
                <w:t>j</w:t>
              </w:r>
              <w:r w:rsidRPr="007F7E2B">
                <w:t>; t d.m.m</w:t>
              </w:r>
              <w:r w:rsidRPr="007F7E2B">
                <w:rPr>
                  <w:vertAlign w:val="superscript"/>
                </w:rPr>
                <w:t>-3</w:t>
              </w:r>
              <w:r w:rsidRPr="007F7E2B">
                <w:t xml:space="preserve"> </w:t>
              </w:r>
            </w:ins>
          </w:p>
          <w:p w14:paraId="7909B1EB" w14:textId="77777777" w:rsidR="00EC5046" w:rsidRPr="007F7E2B" w:rsidRDefault="00EC5046">
            <w:pPr>
              <w:spacing w:line="259" w:lineRule="auto"/>
              <w:ind w:left="34"/>
              <w:rPr>
                <w:ins w:id="13780" w:author="V2" w:date="2025-04-14T14:19:00Z" w16du:dateUtc="2025-04-14T19:19:00Z"/>
              </w:rPr>
            </w:pPr>
            <w:ins w:id="13781" w:author="V2" w:date="2025-04-14T14:19:00Z" w16du:dateUtc="2025-04-14T19:19:00Z">
              <w:r w:rsidRPr="007F7E2B">
                <w:t xml:space="preserve">Carbon fraction of biomass for tree species </w:t>
              </w:r>
              <w:r w:rsidRPr="007F7E2B">
                <w:rPr>
                  <w:rFonts w:ascii="Arial" w:eastAsia="Arial" w:hAnsi="Arial" w:cs="Arial"/>
                  <w:i/>
                </w:rPr>
                <w:t>j</w:t>
              </w:r>
              <w:r w:rsidRPr="007F7E2B">
                <w:t>; t C t</w:t>
              </w:r>
              <w:r w:rsidRPr="007F7E2B">
                <w:rPr>
                  <w:vertAlign w:val="superscript"/>
                </w:rPr>
                <w:t>-1</w:t>
              </w:r>
              <w:r w:rsidRPr="007F7E2B">
                <w:t xml:space="preserve"> d.m.  </w:t>
              </w:r>
            </w:ins>
          </w:p>
        </w:tc>
      </w:tr>
      <w:tr w:rsidR="00EC5046" w:rsidRPr="007F7E2B" w14:paraId="5A7F7D0E" w14:textId="77777777">
        <w:trPr>
          <w:trHeight w:val="225"/>
          <w:ins w:id="13782" w:author="V2" w:date="2025-04-14T14:19:00Z" w16du:dateUtc="2025-04-14T19:19:00Z"/>
        </w:trPr>
        <w:tc>
          <w:tcPr>
            <w:tcW w:w="900" w:type="dxa"/>
            <w:tcBorders>
              <w:top w:val="nil"/>
              <w:left w:val="nil"/>
              <w:bottom w:val="nil"/>
              <w:right w:val="nil"/>
            </w:tcBorders>
          </w:tcPr>
          <w:p w14:paraId="639567A9" w14:textId="77777777" w:rsidR="00EC5046" w:rsidRPr="007F7E2B" w:rsidRDefault="00EC5046">
            <w:pPr>
              <w:spacing w:line="259" w:lineRule="auto"/>
              <w:rPr>
                <w:ins w:id="13783" w:author="V2" w:date="2025-04-14T14:19:00Z" w16du:dateUtc="2025-04-14T19:19:00Z"/>
              </w:rPr>
            </w:pPr>
            <w:ins w:id="13784" w:author="V2" w:date="2025-04-14T14:19:00Z" w16du:dateUtc="2025-04-14T19:19:00Z">
              <w:r w:rsidRPr="007F7E2B">
                <w:rPr>
                  <w:rFonts w:ascii="Arial" w:eastAsia="Arial" w:hAnsi="Arial" w:cs="Arial"/>
                  <w:i/>
                </w:rPr>
                <w:t xml:space="preserve">j </w:t>
              </w:r>
            </w:ins>
          </w:p>
        </w:tc>
        <w:tc>
          <w:tcPr>
            <w:tcW w:w="506" w:type="dxa"/>
            <w:tcBorders>
              <w:top w:val="nil"/>
              <w:left w:val="nil"/>
              <w:bottom w:val="nil"/>
              <w:right w:val="nil"/>
            </w:tcBorders>
          </w:tcPr>
          <w:p w14:paraId="75B6B454" w14:textId="77777777" w:rsidR="00EC5046" w:rsidRPr="007F7E2B" w:rsidRDefault="00EC5046">
            <w:pPr>
              <w:spacing w:line="259" w:lineRule="auto"/>
              <w:rPr>
                <w:ins w:id="13785" w:author="V2" w:date="2025-04-14T14:19:00Z" w16du:dateUtc="2025-04-14T19:19:00Z"/>
              </w:rPr>
            </w:pPr>
            <w:ins w:id="13786" w:author="V2" w:date="2025-04-14T14:19:00Z" w16du:dateUtc="2025-04-14T19:19:00Z">
              <w:r w:rsidRPr="007F7E2B">
                <w:rPr>
                  <w:rFonts w:ascii="Arial" w:eastAsia="Arial" w:hAnsi="Arial" w:cs="Arial"/>
                  <w:i/>
                </w:rPr>
                <w:t xml:space="preserve">=  </w:t>
              </w:r>
            </w:ins>
          </w:p>
        </w:tc>
        <w:tc>
          <w:tcPr>
            <w:tcW w:w="7369" w:type="dxa"/>
            <w:tcBorders>
              <w:top w:val="nil"/>
              <w:left w:val="nil"/>
              <w:bottom w:val="nil"/>
              <w:right w:val="nil"/>
            </w:tcBorders>
          </w:tcPr>
          <w:p w14:paraId="7D30F6F8" w14:textId="77777777" w:rsidR="00EC5046" w:rsidRPr="007F7E2B" w:rsidRDefault="00EC5046">
            <w:pPr>
              <w:spacing w:line="259" w:lineRule="auto"/>
              <w:ind w:left="34"/>
              <w:rPr>
                <w:ins w:id="13787" w:author="V2" w:date="2025-04-14T14:19:00Z" w16du:dateUtc="2025-04-14T19:19:00Z"/>
              </w:rPr>
            </w:pPr>
            <w:ins w:id="13788" w:author="V2" w:date="2025-04-14T14:19:00Z" w16du:dateUtc="2025-04-14T19:19:00Z">
              <w:r w:rsidRPr="007F7E2B">
                <w:rPr>
                  <w:rFonts w:ascii="Arial" w:eastAsia="Arial" w:hAnsi="Arial" w:cs="Arial"/>
                  <w:i/>
                </w:rPr>
                <w:t xml:space="preserve">1, 2, 3 … S </w:t>
              </w:r>
              <w:r w:rsidRPr="007F7E2B">
                <w:t xml:space="preserve">tree species  </w:t>
              </w:r>
            </w:ins>
          </w:p>
        </w:tc>
      </w:tr>
    </w:tbl>
    <w:p w14:paraId="67ED70C1" w14:textId="77777777" w:rsidR="00EC5046" w:rsidRPr="007F7E2B" w:rsidRDefault="00EC5046">
      <w:pPr>
        <w:ind w:left="2251" w:hanging="1440"/>
        <w:rPr>
          <w:ins w:id="13789" w:author="V2" w:date="2025-04-14T14:19:00Z" w16du:dateUtc="2025-04-14T19:19:00Z"/>
        </w:rPr>
      </w:pPr>
      <w:ins w:id="13790" w:author="V2" w:date="2025-04-14T14:19:00Z" w16du:dateUtc="2025-04-14T19:19:00Z">
        <w:r w:rsidRPr="007F7E2B">
          <w:rPr>
            <w:rFonts w:ascii="Arial" w:eastAsia="Arial" w:hAnsi="Arial" w:cs="Arial"/>
            <w:i/>
          </w:rPr>
          <w:t xml:space="preserve">ty  </w:t>
        </w:r>
        <w:r w:rsidRPr="007F7E2B">
          <w:rPr>
            <w:rFonts w:ascii="Arial" w:eastAsia="Arial" w:hAnsi="Arial" w:cs="Arial"/>
            <w:i/>
          </w:rPr>
          <w:tab/>
          <w:t xml:space="preserve">=  </w:t>
        </w:r>
        <w:r w:rsidRPr="007F7E2B">
          <w:rPr>
            <w:rFonts w:ascii="Arial" w:eastAsia="Arial" w:hAnsi="Arial" w:cs="Arial"/>
            <w:i/>
          </w:rPr>
          <w:tab/>
        </w:r>
        <w:r w:rsidRPr="007F7E2B">
          <w:t>Wood product class – defined here as sawnwood, wood-based panels, other industrial round wood, paper and paper board, and other</w:t>
        </w:r>
        <w:r w:rsidRPr="007F7E2B">
          <w:rPr>
            <w:rFonts w:ascii="Arial" w:eastAsia="Arial" w:hAnsi="Arial" w:cs="Arial"/>
            <w:i/>
          </w:rPr>
          <w:t xml:space="preserve"> </w:t>
        </w:r>
      </w:ins>
    </w:p>
    <w:p w14:paraId="1B0B80D2" w14:textId="77777777" w:rsidR="00EC5046" w:rsidRPr="007F7E2B" w:rsidRDefault="00EC5046">
      <w:pPr>
        <w:spacing w:line="259" w:lineRule="auto"/>
        <w:ind w:left="811"/>
        <w:rPr>
          <w:ins w:id="13791" w:author="V2" w:date="2025-04-14T14:19:00Z" w16du:dateUtc="2025-04-14T19:19:00Z"/>
        </w:rPr>
      </w:pPr>
      <w:ins w:id="13792" w:author="V2" w:date="2025-04-14T14:19:00Z" w16du:dateUtc="2025-04-14T19:19:00Z">
        <w:r w:rsidRPr="007F7E2B">
          <w:t xml:space="preserve"> </w:t>
        </w:r>
      </w:ins>
    </w:p>
    <w:p w14:paraId="2359B090" w14:textId="77777777" w:rsidR="00EC5046" w:rsidRPr="007F7E2B" w:rsidRDefault="00EC5046">
      <w:pPr>
        <w:spacing w:after="81"/>
        <w:ind w:left="86"/>
        <w:rPr>
          <w:ins w:id="13793" w:author="V2" w:date="2025-04-14T14:19:00Z" w16du:dateUtc="2025-04-14T19:19:00Z"/>
        </w:rPr>
      </w:pPr>
      <w:ins w:id="13794" w:author="V2" w:date="2025-04-14T14:19:00Z" w16du:dateUtc="2025-04-14T19:19:00Z">
        <w:r w:rsidRPr="007F7E2B">
          <w:rPr>
            <w:rFonts w:ascii="Arial" w:eastAsia="Arial" w:hAnsi="Arial" w:cs="Arial"/>
            <w:b/>
          </w:rPr>
          <w:t>Step 2:</w:t>
        </w:r>
        <w:r w:rsidRPr="007F7E2B">
          <w:t xml:space="preserve"> Calculate the proportion of biomass carbon extracted during the time period </w:t>
        </w:r>
        <w:r w:rsidRPr="007F7E2B">
          <w:rPr>
            <w:rFonts w:ascii="Arial" w:eastAsia="Arial" w:hAnsi="Arial" w:cs="Arial"/>
            <w:i/>
          </w:rPr>
          <w:t>p</w:t>
        </w:r>
        <w:r w:rsidRPr="007F7E2B">
          <w:t xml:space="preserve"> that remains sequestered in long-term wood products after a number of years </w:t>
        </w:r>
        <w:r w:rsidRPr="007F7E2B">
          <w:rPr>
            <w:rFonts w:ascii="Arial" w:eastAsia="Arial" w:hAnsi="Arial" w:cs="Arial"/>
            <w:i/>
          </w:rPr>
          <w:t>y</w:t>
        </w:r>
        <w:r w:rsidRPr="007F7E2B">
          <w:t xml:space="preserve"> since the wood products were initially created. All factors are derived from Winjum et al.1998.  </w:t>
        </w:r>
      </w:ins>
    </w:p>
    <w:p w14:paraId="42D74799" w14:textId="4CE9E71B" w:rsidR="00EC5046" w:rsidRPr="007F7E2B" w:rsidRDefault="000C1857">
      <w:pPr>
        <w:spacing w:after="192" w:line="259" w:lineRule="auto"/>
        <w:ind w:left="1738"/>
        <w:rPr>
          <w:ins w:id="13795" w:author="V2" w:date="2025-04-14T14:19:00Z" w16du:dateUtc="2025-04-14T19:19:00Z"/>
        </w:rPr>
      </w:pPr>
      <w:ins w:id="13796" w:author="V2" w:date="2025-04-14T14:19:00Z" w16du:dateUtc="2025-04-14T19:19:00Z">
        <w:r w:rsidRPr="007F7E2B">
          <w:rPr>
            <w:noProof/>
            <w:sz w:val="22"/>
          </w:rPr>
          <w:drawing>
            <wp:anchor distT="0" distB="0" distL="114300" distR="114300" simplePos="0" relativeHeight="251751478" behindDoc="1" locked="0" layoutInCell="1" allowOverlap="1" wp14:anchorId="00DC5299" wp14:editId="47C089C1">
              <wp:simplePos x="0" y="0"/>
              <wp:positionH relativeFrom="column">
                <wp:posOffset>654050</wp:posOffset>
              </wp:positionH>
              <wp:positionV relativeFrom="paragraph">
                <wp:posOffset>211455</wp:posOffset>
              </wp:positionV>
              <wp:extent cx="3771900" cy="552450"/>
              <wp:effectExtent l="0" t="0" r="0" b="0"/>
              <wp:wrapTight wrapText="bothSides">
                <wp:wrapPolygon edited="0">
                  <wp:start x="0" y="0"/>
                  <wp:lineTo x="0" y="20855"/>
                  <wp:lineTo x="21491" y="20855"/>
                  <wp:lineTo x="21491" y="0"/>
                  <wp:lineTo x="0" y="0"/>
                </wp:wrapPolygon>
              </wp:wrapTight>
              <wp:docPr id="202405032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50328" name="Picture 1" descr="A black text on a white background&#10;&#10;AI-generated content may be incorrect."/>
                      <pic:cNvPicPr/>
                    </pic:nvPicPr>
                    <pic:blipFill>
                      <a:blip r:embed="rId124">
                        <a:extLst>
                          <a:ext uri="{28A0092B-C50C-407E-A947-70E740481C1C}">
                            <a14:useLocalDpi xmlns:a14="http://schemas.microsoft.com/office/drawing/2010/main" val="0"/>
                          </a:ext>
                        </a:extLst>
                      </a:blip>
                      <a:stretch>
                        <a:fillRect/>
                      </a:stretch>
                    </pic:blipFill>
                    <pic:spPr>
                      <a:xfrm>
                        <a:off x="0" y="0"/>
                        <a:ext cx="3771900" cy="552450"/>
                      </a:xfrm>
                      <a:prstGeom prst="rect">
                        <a:avLst/>
                      </a:prstGeom>
                    </pic:spPr>
                  </pic:pic>
                </a:graphicData>
              </a:graphic>
              <wp14:sizeRelH relativeFrom="page">
                <wp14:pctWidth>0</wp14:pctWidth>
              </wp14:sizeRelH>
              <wp14:sizeRelV relativeFrom="page">
                <wp14:pctHeight>0</wp14:pctHeight>
              </wp14:sizeRelV>
            </wp:anchor>
          </w:drawing>
        </w:r>
      </w:ins>
    </w:p>
    <w:p w14:paraId="57E296C4" w14:textId="3678A1F4" w:rsidR="00EC5046" w:rsidRPr="007F7E2B" w:rsidRDefault="00EC5046">
      <w:pPr>
        <w:tabs>
          <w:tab w:val="center" w:pos="1824"/>
          <w:tab w:val="center" w:pos="4005"/>
          <w:tab w:val="center" w:pos="5852"/>
          <w:tab w:val="center" w:pos="6572"/>
          <w:tab w:val="center" w:pos="7552"/>
        </w:tabs>
        <w:spacing w:line="259" w:lineRule="auto"/>
        <w:rPr>
          <w:ins w:id="13797" w:author="V2" w:date="2025-04-14T14:19:00Z" w16du:dateUtc="2025-04-14T19:19:00Z"/>
        </w:rPr>
      </w:pPr>
      <w:ins w:id="13798" w:author="V2" w:date="2025-04-14T14:19:00Z" w16du:dateUtc="2025-04-14T19:19:00Z">
        <w:r w:rsidRPr="007F7E2B">
          <w:rPr>
            <w:sz w:val="22"/>
          </w:rPr>
          <w:tab/>
        </w:r>
        <w:r w:rsidRPr="007F7E2B">
          <w:tab/>
          <w:t xml:space="preserve"> </w:t>
        </w:r>
        <w:r w:rsidRPr="007F7E2B">
          <w:tab/>
          <w:t xml:space="preserve"> </w:t>
        </w:r>
        <w:r w:rsidRPr="007F7E2B">
          <w:tab/>
          <w:t xml:space="preserve">(10.2) </w:t>
        </w:r>
      </w:ins>
    </w:p>
    <w:p w14:paraId="2ABEC368" w14:textId="7F732E0C" w:rsidR="00EC5046" w:rsidRPr="007F7E2B" w:rsidRDefault="00EC5046">
      <w:pPr>
        <w:spacing w:after="201" w:line="259" w:lineRule="auto"/>
        <w:ind w:left="1710"/>
        <w:rPr>
          <w:ins w:id="13799" w:author="V2" w:date="2025-04-14T14:19:00Z" w16du:dateUtc="2025-04-14T19:19:00Z"/>
        </w:rPr>
      </w:pPr>
    </w:p>
    <w:p w14:paraId="735B3D54" w14:textId="77777777" w:rsidR="00EC5046" w:rsidRPr="007F7E2B" w:rsidRDefault="00EC5046">
      <w:pPr>
        <w:spacing w:after="8"/>
        <w:ind w:left="821"/>
        <w:rPr>
          <w:ins w:id="13800" w:author="V2" w:date="2025-04-14T14:19:00Z" w16du:dateUtc="2025-04-14T19:19:00Z"/>
        </w:rPr>
      </w:pPr>
      <w:ins w:id="13801" w:author="V2" w:date="2025-04-14T14:19:00Z" w16du:dateUtc="2025-04-14T19:19:00Z">
        <w:r w:rsidRPr="007F7E2B">
          <w:t xml:space="preserve">Where: </w:t>
        </w:r>
      </w:ins>
    </w:p>
    <w:tbl>
      <w:tblPr>
        <w:tblStyle w:val="TableGrid0"/>
        <w:tblW w:w="9021" w:type="dxa"/>
        <w:tblInd w:w="811" w:type="dxa"/>
        <w:tblLook w:val="04A0" w:firstRow="1" w:lastRow="0" w:firstColumn="1" w:lastColumn="0" w:noHBand="0" w:noVBand="1"/>
      </w:tblPr>
      <w:tblGrid>
        <w:gridCol w:w="1440"/>
        <w:gridCol w:w="7581"/>
      </w:tblGrid>
      <w:tr w:rsidR="00EC5046" w:rsidRPr="007F7E2B" w14:paraId="763DBB4D" w14:textId="77777777">
        <w:trPr>
          <w:trHeight w:val="688"/>
          <w:ins w:id="13802" w:author="V2" w:date="2025-04-14T14:19:00Z" w16du:dateUtc="2025-04-14T19:19:00Z"/>
        </w:trPr>
        <w:tc>
          <w:tcPr>
            <w:tcW w:w="1440" w:type="dxa"/>
            <w:tcBorders>
              <w:top w:val="nil"/>
              <w:left w:val="nil"/>
              <w:bottom w:val="nil"/>
              <w:right w:val="nil"/>
            </w:tcBorders>
          </w:tcPr>
          <w:p w14:paraId="0E4CA379" w14:textId="77777777" w:rsidR="00EC5046" w:rsidRPr="007F7E2B" w:rsidRDefault="00EC5046">
            <w:pPr>
              <w:tabs>
                <w:tab w:val="center" w:pos="958"/>
              </w:tabs>
              <w:spacing w:line="259" w:lineRule="auto"/>
              <w:rPr>
                <w:ins w:id="13803" w:author="V2" w:date="2025-04-14T14:19:00Z" w16du:dateUtc="2025-04-14T19:19:00Z"/>
              </w:rPr>
            </w:pPr>
            <w:ins w:id="13804" w:author="V2" w:date="2025-04-14T14:19:00Z" w16du:dateUtc="2025-04-14T19:19:00Z">
              <w:r w:rsidRPr="007F7E2B">
                <w:rPr>
                  <w:rFonts w:ascii="Arial" w:eastAsia="Arial" w:hAnsi="Arial" w:cs="Arial"/>
                  <w:i/>
                </w:rPr>
                <w:lastRenderedPageBreak/>
                <w:t>Cwp</w:t>
              </w:r>
              <w:r w:rsidRPr="007F7E2B">
                <w:rPr>
                  <w:rFonts w:ascii="Arial" w:eastAsia="Arial" w:hAnsi="Arial" w:cs="Arial"/>
                  <w:i/>
                  <w:vertAlign w:val="subscript"/>
                </w:rPr>
                <w:t>y</w:t>
              </w:r>
              <w:r w:rsidRPr="007F7E2B">
                <w:t xml:space="preserve"> </w:t>
              </w:r>
              <w:r w:rsidRPr="007F7E2B">
                <w:tab/>
                <w:t xml:space="preserve">= </w:t>
              </w:r>
            </w:ins>
          </w:p>
        </w:tc>
        <w:tc>
          <w:tcPr>
            <w:tcW w:w="7581" w:type="dxa"/>
            <w:tcBorders>
              <w:top w:val="nil"/>
              <w:left w:val="nil"/>
              <w:bottom w:val="nil"/>
              <w:right w:val="nil"/>
            </w:tcBorders>
          </w:tcPr>
          <w:p w14:paraId="2D28186C" w14:textId="77777777" w:rsidR="00EC5046" w:rsidRPr="007F7E2B" w:rsidRDefault="00EC5046">
            <w:pPr>
              <w:spacing w:line="259" w:lineRule="auto"/>
              <w:rPr>
                <w:ins w:id="13805" w:author="V2" w:date="2025-04-14T14:19:00Z" w16du:dateUtc="2025-04-14T19:19:00Z"/>
              </w:rPr>
            </w:pPr>
            <w:ins w:id="13806" w:author="V2" w:date="2025-04-14T14:19:00Z" w16du:dateUtc="2025-04-14T19:19:00Z">
              <w:r w:rsidRPr="007F7E2B">
                <w:t xml:space="preserve">Carbon stock sequestered in wood products created over a given period </w:t>
              </w:r>
              <w:r w:rsidRPr="007F7E2B">
                <w:rPr>
                  <w:rFonts w:ascii="Arial" w:eastAsia="Arial" w:hAnsi="Arial" w:cs="Arial"/>
                  <w:i/>
                </w:rPr>
                <w:t>p</w:t>
              </w:r>
              <w:r w:rsidRPr="007F7E2B">
                <w:t xml:space="preserve">, that remain sequestered after a number of years </w:t>
              </w:r>
              <w:r w:rsidRPr="007F7E2B">
                <w:rPr>
                  <w:rFonts w:ascii="Arial" w:eastAsia="Arial" w:hAnsi="Arial" w:cs="Arial"/>
                  <w:i/>
                </w:rPr>
                <w:t>y</w:t>
              </w:r>
              <w:r w:rsidRPr="007F7E2B">
                <w:t xml:space="preserve"> since the wood products were created; t C</w:t>
              </w:r>
              <w:r w:rsidRPr="007F7E2B">
                <w:rPr>
                  <w:vertAlign w:val="superscript"/>
                </w:rPr>
                <w:t xml:space="preserve"> </w:t>
              </w:r>
            </w:ins>
          </w:p>
        </w:tc>
      </w:tr>
      <w:tr w:rsidR="00EC5046" w:rsidRPr="007F7E2B" w14:paraId="6CF0993A" w14:textId="77777777">
        <w:trPr>
          <w:trHeight w:val="458"/>
          <w:ins w:id="13807" w:author="V2" w:date="2025-04-14T14:19:00Z" w16du:dateUtc="2025-04-14T19:19:00Z"/>
        </w:trPr>
        <w:tc>
          <w:tcPr>
            <w:tcW w:w="1440" w:type="dxa"/>
            <w:tcBorders>
              <w:top w:val="nil"/>
              <w:left w:val="nil"/>
              <w:bottom w:val="nil"/>
              <w:right w:val="nil"/>
            </w:tcBorders>
          </w:tcPr>
          <w:p w14:paraId="39477188" w14:textId="77777777" w:rsidR="00EC5046" w:rsidRPr="007F7E2B" w:rsidRDefault="00EC5046">
            <w:pPr>
              <w:tabs>
                <w:tab w:val="center" w:pos="958"/>
              </w:tabs>
              <w:spacing w:line="259" w:lineRule="auto"/>
              <w:rPr>
                <w:ins w:id="13808" w:author="V2" w:date="2025-04-14T14:19:00Z" w16du:dateUtc="2025-04-14T19:19:00Z"/>
              </w:rPr>
            </w:pPr>
            <w:ins w:id="13809" w:author="V2" w:date="2025-04-14T14:19:00Z" w16du:dateUtc="2025-04-14T19:19:00Z">
              <w:r w:rsidRPr="007F7E2B">
                <w:rPr>
                  <w:rFonts w:ascii="Arial" w:eastAsia="Arial" w:hAnsi="Arial" w:cs="Arial"/>
                  <w:i/>
                </w:rPr>
                <w:t>C</w:t>
              </w:r>
              <w:r w:rsidRPr="007F7E2B">
                <w:rPr>
                  <w:rFonts w:ascii="Arial" w:eastAsia="Arial" w:hAnsi="Arial" w:cs="Arial"/>
                  <w:i/>
                  <w:sz w:val="13"/>
                </w:rPr>
                <w:t>XB,ty,p</w:t>
              </w:r>
              <w:r w:rsidRPr="007F7E2B">
                <w:t xml:space="preserve"> </w:t>
              </w:r>
              <w:r w:rsidRPr="007F7E2B">
                <w:tab/>
                <w:t xml:space="preserve">=  </w:t>
              </w:r>
            </w:ins>
          </w:p>
        </w:tc>
        <w:tc>
          <w:tcPr>
            <w:tcW w:w="7581" w:type="dxa"/>
            <w:tcBorders>
              <w:top w:val="nil"/>
              <w:left w:val="nil"/>
              <w:bottom w:val="nil"/>
              <w:right w:val="nil"/>
            </w:tcBorders>
          </w:tcPr>
          <w:p w14:paraId="04DB524A" w14:textId="77777777" w:rsidR="00EC5046" w:rsidRPr="007F7E2B" w:rsidRDefault="00EC5046">
            <w:pPr>
              <w:spacing w:line="259" w:lineRule="auto"/>
              <w:rPr>
                <w:ins w:id="13810" w:author="V2" w:date="2025-04-14T14:19:00Z" w16du:dateUtc="2025-04-14T19:19:00Z"/>
              </w:rPr>
            </w:pPr>
            <w:ins w:id="13811" w:author="V2" w:date="2025-04-14T14:19:00Z" w16du:dateUtc="2025-04-14T19:19:00Z">
              <w:r w:rsidRPr="007F7E2B">
                <w:t>Total carbon stock of extracted biomass from within the project area</w:t>
              </w:r>
              <w:r w:rsidRPr="007F7E2B">
                <w:rPr>
                  <w:rFonts w:ascii="Arial" w:eastAsia="Arial" w:hAnsi="Arial" w:cs="Arial"/>
                  <w:i/>
                </w:rPr>
                <w:t xml:space="preserve">  </w:t>
              </w:r>
              <w:r w:rsidRPr="007F7E2B">
                <w:t xml:space="preserve">by class of wood product </w:t>
              </w:r>
              <w:r w:rsidRPr="007F7E2B">
                <w:rPr>
                  <w:rFonts w:ascii="Arial" w:eastAsia="Arial" w:hAnsi="Arial" w:cs="Arial"/>
                  <w:i/>
                </w:rPr>
                <w:t>ty</w:t>
              </w:r>
              <w:r w:rsidRPr="007F7E2B">
                <w:t xml:space="preserve"> over a given period </w:t>
              </w:r>
              <w:r w:rsidRPr="007F7E2B">
                <w:rPr>
                  <w:rFonts w:ascii="Arial" w:eastAsia="Arial" w:hAnsi="Arial" w:cs="Arial"/>
                  <w:i/>
                </w:rPr>
                <w:t>p</w:t>
              </w:r>
              <w:r w:rsidRPr="007F7E2B">
                <w:t>, t C</w:t>
              </w:r>
              <w:r w:rsidRPr="007F7E2B">
                <w:rPr>
                  <w:rFonts w:ascii="Arial" w:eastAsia="Arial" w:hAnsi="Arial" w:cs="Arial"/>
                  <w:i/>
                </w:rPr>
                <w:t xml:space="preserve"> </w:t>
              </w:r>
            </w:ins>
          </w:p>
        </w:tc>
      </w:tr>
      <w:tr w:rsidR="00EC5046" w:rsidRPr="007F7E2B" w14:paraId="58FF3E72" w14:textId="77777777">
        <w:trPr>
          <w:trHeight w:val="462"/>
          <w:ins w:id="13812" w:author="V2" w:date="2025-04-14T14:19:00Z" w16du:dateUtc="2025-04-14T19:19:00Z"/>
        </w:trPr>
        <w:tc>
          <w:tcPr>
            <w:tcW w:w="1440" w:type="dxa"/>
            <w:tcBorders>
              <w:top w:val="nil"/>
              <w:left w:val="nil"/>
              <w:bottom w:val="nil"/>
              <w:right w:val="nil"/>
            </w:tcBorders>
          </w:tcPr>
          <w:p w14:paraId="653336B0" w14:textId="77777777" w:rsidR="00EC5046" w:rsidRPr="007F7E2B" w:rsidRDefault="00EC5046">
            <w:pPr>
              <w:tabs>
                <w:tab w:val="center" w:pos="958"/>
              </w:tabs>
              <w:spacing w:line="259" w:lineRule="auto"/>
              <w:rPr>
                <w:ins w:id="13813" w:author="V2" w:date="2025-04-14T14:19:00Z" w16du:dateUtc="2025-04-14T19:19:00Z"/>
              </w:rPr>
            </w:pPr>
            <w:ins w:id="13814" w:author="V2" w:date="2025-04-14T14:19:00Z" w16du:dateUtc="2025-04-14T19:19:00Z">
              <w:r w:rsidRPr="007F7E2B">
                <w:rPr>
                  <w:rFonts w:ascii="Arial" w:eastAsia="Arial" w:hAnsi="Arial" w:cs="Arial"/>
                  <w:i/>
                  <w:u w:val="single" w:color="000000"/>
                </w:rPr>
                <w:t>WW</w:t>
              </w:r>
              <w:r w:rsidRPr="007F7E2B">
                <w:rPr>
                  <w:rFonts w:ascii="Arial" w:eastAsia="Arial" w:hAnsi="Arial" w:cs="Arial"/>
                  <w:i/>
                  <w:u w:val="single" w:color="000000"/>
                  <w:vertAlign w:val="subscript"/>
                </w:rPr>
                <w:t>ty(</w:t>
              </w:r>
              <w:r w:rsidRPr="007F7E2B">
                <w:rPr>
                  <w:rFonts w:ascii="Arial" w:eastAsia="Arial" w:hAnsi="Arial" w:cs="Arial"/>
                  <w:i/>
                  <w:u w:val="single" w:color="000000"/>
                </w:rPr>
                <w:t>*</w:t>
              </w:r>
              <w:r w:rsidRPr="007F7E2B">
                <w:rPr>
                  <w:rFonts w:ascii="Arial" w:eastAsia="Arial" w:hAnsi="Arial" w:cs="Arial"/>
                  <w:i/>
                </w:rPr>
                <w:t xml:space="preserve">) </w:t>
              </w:r>
              <w:r w:rsidRPr="007F7E2B">
                <w:rPr>
                  <w:rFonts w:ascii="Arial" w:eastAsia="Arial" w:hAnsi="Arial" w:cs="Arial"/>
                  <w:i/>
                </w:rPr>
                <w:tab/>
                <w:t xml:space="preserve">=  </w:t>
              </w:r>
            </w:ins>
          </w:p>
        </w:tc>
        <w:tc>
          <w:tcPr>
            <w:tcW w:w="7581" w:type="dxa"/>
            <w:tcBorders>
              <w:top w:val="nil"/>
              <w:left w:val="nil"/>
              <w:bottom w:val="nil"/>
              <w:right w:val="nil"/>
            </w:tcBorders>
          </w:tcPr>
          <w:p w14:paraId="78C5D813" w14:textId="77777777" w:rsidR="00EC5046" w:rsidRPr="007F7E2B" w:rsidRDefault="00EC5046">
            <w:pPr>
              <w:spacing w:line="259" w:lineRule="auto"/>
              <w:rPr>
                <w:ins w:id="13815" w:author="V2" w:date="2025-04-14T14:19:00Z" w16du:dateUtc="2025-04-14T19:19:00Z"/>
              </w:rPr>
            </w:pPr>
            <w:ins w:id="13816" w:author="V2" w:date="2025-04-14T14:19:00Z" w16du:dateUtc="2025-04-14T19:19:00Z">
              <w:r w:rsidRPr="007F7E2B">
                <w:t xml:space="preserve">Wood waste fraction of wood products </w:t>
              </w:r>
              <w:r w:rsidRPr="007F7E2B">
                <w:rPr>
                  <w:rFonts w:ascii="Arial" w:eastAsia="Arial" w:hAnsi="Arial" w:cs="Arial"/>
                  <w:i/>
                </w:rPr>
                <w:t>ty</w:t>
              </w:r>
              <w:r w:rsidRPr="007F7E2B">
                <w:t xml:space="preserve"> immediately emitted through mill inefficiency; t C</w:t>
              </w:r>
              <w:r w:rsidRPr="007F7E2B">
                <w:rPr>
                  <w:u w:val="single" w:color="000000"/>
                </w:rPr>
                <w:t>*</w:t>
              </w:r>
              <w:r w:rsidRPr="007F7E2B">
                <w:t xml:space="preserve"> </w:t>
              </w:r>
            </w:ins>
          </w:p>
        </w:tc>
      </w:tr>
      <w:tr w:rsidR="00EC5046" w:rsidRPr="007F7E2B" w14:paraId="4F1ABA6B" w14:textId="77777777">
        <w:trPr>
          <w:trHeight w:val="460"/>
          <w:ins w:id="13817" w:author="V2" w:date="2025-04-14T14:19:00Z" w16du:dateUtc="2025-04-14T19:19:00Z"/>
        </w:trPr>
        <w:tc>
          <w:tcPr>
            <w:tcW w:w="1440" w:type="dxa"/>
            <w:tcBorders>
              <w:top w:val="nil"/>
              <w:left w:val="nil"/>
              <w:bottom w:val="nil"/>
              <w:right w:val="nil"/>
            </w:tcBorders>
          </w:tcPr>
          <w:p w14:paraId="530B8AD5" w14:textId="77777777" w:rsidR="00EC5046" w:rsidRPr="007F7E2B" w:rsidRDefault="00EC5046">
            <w:pPr>
              <w:spacing w:line="259" w:lineRule="auto"/>
              <w:rPr>
                <w:ins w:id="13818" w:author="V2" w:date="2025-04-14T14:19:00Z" w16du:dateUtc="2025-04-14T19:19:00Z"/>
              </w:rPr>
            </w:pPr>
            <w:ins w:id="13819" w:author="V2" w:date="2025-04-14T14:19:00Z" w16du:dateUtc="2025-04-14T19:19:00Z">
              <w:r w:rsidRPr="007F7E2B">
                <w:rPr>
                  <w:rFonts w:ascii="Arial" w:eastAsia="Arial" w:hAnsi="Arial" w:cs="Arial"/>
                  <w:i/>
                  <w:u w:val="single" w:color="000000"/>
                </w:rPr>
                <w:t>SLF</w:t>
              </w:r>
              <w:r w:rsidRPr="007F7E2B">
                <w:rPr>
                  <w:rFonts w:ascii="Arial" w:eastAsia="Arial" w:hAnsi="Arial" w:cs="Arial"/>
                  <w:i/>
                  <w:u w:val="single" w:color="000000"/>
                  <w:vertAlign w:val="subscript"/>
                </w:rPr>
                <w:t>ty</w:t>
              </w:r>
              <w:r w:rsidRPr="007F7E2B">
                <w:rPr>
                  <w:rFonts w:ascii="Arial" w:eastAsia="Arial" w:hAnsi="Arial" w:cs="Arial"/>
                  <w:i/>
                  <w:u w:val="single" w:color="000000"/>
                </w:rPr>
                <w:t>(**)</w:t>
              </w:r>
              <w:r w:rsidRPr="007F7E2B">
                <w:rPr>
                  <w:rFonts w:ascii="Arial" w:eastAsia="Arial" w:hAnsi="Arial" w:cs="Arial"/>
                  <w:i/>
                </w:rPr>
                <w:t xml:space="preserve"> =  </w:t>
              </w:r>
            </w:ins>
          </w:p>
        </w:tc>
        <w:tc>
          <w:tcPr>
            <w:tcW w:w="7581" w:type="dxa"/>
            <w:tcBorders>
              <w:top w:val="nil"/>
              <w:left w:val="nil"/>
              <w:bottom w:val="nil"/>
              <w:right w:val="nil"/>
            </w:tcBorders>
          </w:tcPr>
          <w:p w14:paraId="7CD9EB09" w14:textId="77777777" w:rsidR="00EC5046" w:rsidRPr="007F7E2B" w:rsidRDefault="00EC5046">
            <w:pPr>
              <w:spacing w:line="259" w:lineRule="auto"/>
              <w:rPr>
                <w:ins w:id="13820" w:author="V2" w:date="2025-04-14T14:19:00Z" w16du:dateUtc="2025-04-14T19:19:00Z"/>
              </w:rPr>
            </w:pPr>
            <w:ins w:id="13821" w:author="V2" w:date="2025-04-14T14:19:00Z" w16du:dateUtc="2025-04-14T19:19:00Z">
              <w:r w:rsidRPr="007F7E2B">
                <w:t xml:space="preserve">Short-lived fraction of wood products of type </w:t>
              </w:r>
              <w:r w:rsidRPr="007F7E2B">
                <w:rPr>
                  <w:rFonts w:ascii="Arial" w:eastAsia="Arial" w:hAnsi="Arial" w:cs="Arial"/>
                  <w:i/>
                </w:rPr>
                <w:t>ty</w:t>
              </w:r>
              <w:r w:rsidRPr="007F7E2B">
                <w:t xml:space="preserve"> that will be emitted to the atmosphere within 3 years of timber harvest; t C</w:t>
              </w:r>
              <w:r w:rsidRPr="007F7E2B">
                <w:rPr>
                  <w:rFonts w:ascii="Arial" w:eastAsia="Arial" w:hAnsi="Arial" w:cs="Arial"/>
                  <w:i/>
                </w:rPr>
                <w:t xml:space="preserve"> ** </w:t>
              </w:r>
            </w:ins>
          </w:p>
        </w:tc>
      </w:tr>
      <w:tr w:rsidR="00EC5046" w:rsidRPr="007F7E2B" w14:paraId="3D92ED20" w14:textId="77777777">
        <w:trPr>
          <w:trHeight w:val="690"/>
          <w:ins w:id="13822" w:author="V2" w:date="2025-04-14T14:19:00Z" w16du:dateUtc="2025-04-14T19:19:00Z"/>
        </w:trPr>
        <w:tc>
          <w:tcPr>
            <w:tcW w:w="1440" w:type="dxa"/>
            <w:tcBorders>
              <w:top w:val="nil"/>
              <w:left w:val="nil"/>
              <w:bottom w:val="nil"/>
              <w:right w:val="nil"/>
            </w:tcBorders>
          </w:tcPr>
          <w:p w14:paraId="4F6E8857" w14:textId="77777777" w:rsidR="00EC5046" w:rsidRPr="007F7E2B" w:rsidRDefault="00EC5046">
            <w:pPr>
              <w:spacing w:line="259" w:lineRule="auto"/>
              <w:rPr>
                <w:ins w:id="13823" w:author="V2" w:date="2025-04-14T14:19:00Z" w16du:dateUtc="2025-04-14T19:19:00Z"/>
              </w:rPr>
            </w:pPr>
            <w:ins w:id="13824" w:author="V2" w:date="2025-04-14T14:19:00Z" w16du:dateUtc="2025-04-14T19:19:00Z">
              <w:r w:rsidRPr="007F7E2B">
                <w:rPr>
                  <w:rFonts w:ascii="Arial" w:eastAsia="Arial" w:hAnsi="Arial" w:cs="Arial"/>
                  <w:i/>
                  <w:u w:val="single" w:color="000000"/>
                </w:rPr>
                <w:t>OF</w:t>
              </w:r>
              <w:r w:rsidRPr="007F7E2B">
                <w:rPr>
                  <w:rFonts w:ascii="Arial" w:eastAsia="Arial" w:hAnsi="Arial" w:cs="Arial"/>
                  <w:i/>
                  <w:vertAlign w:val="subscript"/>
                </w:rPr>
                <w:t>ty,y</w:t>
              </w:r>
              <w:r w:rsidRPr="007F7E2B">
                <w:rPr>
                  <w:rFonts w:ascii="Arial" w:eastAsia="Arial" w:hAnsi="Arial" w:cs="Arial"/>
                  <w:i/>
                </w:rPr>
                <w:t xml:space="preserve">(***) =  </w:t>
              </w:r>
            </w:ins>
          </w:p>
        </w:tc>
        <w:tc>
          <w:tcPr>
            <w:tcW w:w="7581" w:type="dxa"/>
            <w:tcBorders>
              <w:top w:val="nil"/>
              <w:left w:val="nil"/>
              <w:bottom w:val="nil"/>
              <w:right w:val="nil"/>
            </w:tcBorders>
          </w:tcPr>
          <w:p w14:paraId="5E7159E7" w14:textId="77777777" w:rsidR="00EC5046" w:rsidRPr="007F7E2B" w:rsidRDefault="00EC5046">
            <w:pPr>
              <w:spacing w:line="259" w:lineRule="auto"/>
              <w:rPr>
                <w:ins w:id="13825" w:author="V2" w:date="2025-04-14T14:19:00Z" w16du:dateUtc="2025-04-14T19:19:00Z"/>
              </w:rPr>
            </w:pPr>
            <w:ins w:id="13826" w:author="V2" w:date="2025-04-14T14:19:00Z" w16du:dateUtc="2025-04-14T19:19:00Z">
              <w:r w:rsidRPr="007F7E2B">
                <w:t xml:space="preserve">Oxidized fraction of wood products of type </w:t>
              </w:r>
              <w:r w:rsidRPr="007F7E2B">
                <w:rPr>
                  <w:rFonts w:ascii="Arial" w:eastAsia="Arial" w:hAnsi="Arial" w:cs="Arial"/>
                  <w:i/>
                </w:rPr>
                <w:t>ty</w:t>
              </w:r>
              <w:r w:rsidRPr="007F7E2B">
                <w:t xml:space="preserve">  whose carbon will be emitted between 3 and 100 years after creation of the harvested wood product, remaining at year </w:t>
              </w:r>
              <w:r w:rsidRPr="007F7E2B">
                <w:rPr>
                  <w:rFonts w:ascii="Arial" w:eastAsia="Arial" w:hAnsi="Arial" w:cs="Arial"/>
                  <w:i/>
                </w:rPr>
                <w:t>y</w:t>
              </w:r>
              <w:r w:rsidRPr="007F7E2B">
                <w:t xml:space="preserve"> after the wood products were created; t C </w:t>
              </w:r>
            </w:ins>
          </w:p>
        </w:tc>
      </w:tr>
      <w:tr w:rsidR="00EC5046" w:rsidRPr="007F7E2B" w14:paraId="26B022FC" w14:textId="77777777">
        <w:trPr>
          <w:trHeight w:val="461"/>
          <w:ins w:id="13827" w:author="V2" w:date="2025-04-14T14:19:00Z" w16du:dateUtc="2025-04-14T19:19:00Z"/>
        </w:trPr>
        <w:tc>
          <w:tcPr>
            <w:tcW w:w="1440" w:type="dxa"/>
            <w:tcBorders>
              <w:top w:val="nil"/>
              <w:left w:val="nil"/>
              <w:bottom w:val="nil"/>
              <w:right w:val="nil"/>
            </w:tcBorders>
          </w:tcPr>
          <w:p w14:paraId="489FC848" w14:textId="77777777" w:rsidR="00EC5046" w:rsidRPr="007F7E2B" w:rsidRDefault="00EC5046">
            <w:pPr>
              <w:tabs>
                <w:tab w:val="center" w:pos="958"/>
              </w:tabs>
              <w:spacing w:line="259" w:lineRule="auto"/>
              <w:rPr>
                <w:ins w:id="13828" w:author="V2" w:date="2025-04-14T14:19:00Z" w16du:dateUtc="2025-04-14T19:19:00Z"/>
              </w:rPr>
            </w:pPr>
            <w:ins w:id="13829" w:author="V2" w:date="2025-04-14T14:19:00Z" w16du:dateUtc="2025-04-14T19:19:00Z">
              <w:r w:rsidRPr="007F7E2B">
                <w:rPr>
                  <w:rFonts w:ascii="Arial" w:eastAsia="Arial" w:hAnsi="Arial" w:cs="Arial"/>
                  <w:i/>
                </w:rPr>
                <w:t xml:space="preserve">ty </w:t>
              </w:r>
              <w:r w:rsidRPr="007F7E2B">
                <w:rPr>
                  <w:rFonts w:ascii="Arial" w:eastAsia="Arial" w:hAnsi="Arial" w:cs="Arial"/>
                  <w:i/>
                </w:rPr>
                <w:tab/>
                <w:t xml:space="preserve">=  </w:t>
              </w:r>
            </w:ins>
          </w:p>
        </w:tc>
        <w:tc>
          <w:tcPr>
            <w:tcW w:w="7581" w:type="dxa"/>
            <w:tcBorders>
              <w:top w:val="nil"/>
              <w:left w:val="nil"/>
              <w:bottom w:val="nil"/>
              <w:right w:val="nil"/>
            </w:tcBorders>
          </w:tcPr>
          <w:p w14:paraId="34D33BF6" w14:textId="77777777" w:rsidR="00EC5046" w:rsidRPr="007F7E2B" w:rsidRDefault="00EC5046">
            <w:pPr>
              <w:spacing w:line="259" w:lineRule="auto"/>
              <w:rPr>
                <w:ins w:id="13830" w:author="V2" w:date="2025-04-14T14:19:00Z" w16du:dateUtc="2025-04-14T19:19:00Z"/>
              </w:rPr>
            </w:pPr>
            <w:ins w:id="13831" w:author="V2" w:date="2025-04-14T14:19:00Z" w16du:dateUtc="2025-04-14T19:19:00Z">
              <w:r w:rsidRPr="007F7E2B">
                <w:t xml:space="preserve">Wood product class (defined here as sawnwood, wood-based panels, other industrial round wood, paper and paper board, and other) </w:t>
              </w:r>
            </w:ins>
          </w:p>
        </w:tc>
      </w:tr>
      <w:tr w:rsidR="00EC5046" w:rsidRPr="007F7E2B" w14:paraId="2154E9EB" w14:textId="77777777">
        <w:trPr>
          <w:trHeight w:val="228"/>
          <w:ins w:id="13832" w:author="V2" w:date="2025-04-14T14:19:00Z" w16du:dateUtc="2025-04-14T19:19:00Z"/>
        </w:trPr>
        <w:tc>
          <w:tcPr>
            <w:tcW w:w="1440" w:type="dxa"/>
            <w:tcBorders>
              <w:top w:val="nil"/>
              <w:left w:val="nil"/>
              <w:bottom w:val="nil"/>
              <w:right w:val="nil"/>
            </w:tcBorders>
          </w:tcPr>
          <w:p w14:paraId="4E3AF67C" w14:textId="77777777" w:rsidR="00EC5046" w:rsidRPr="007F7E2B" w:rsidRDefault="00EC5046">
            <w:pPr>
              <w:tabs>
                <w:tab w:val="center" w:pos="958"/>
              </w:tabs>
              <w:spacing w:line="259" w:lineRule="auto"/>
              <w:rPr>
                <w:ins w:id="13833" w:author="V2" w:date="2025-04-14T14:19:00Z" w16du:dateUtc="2025-04-14T19:19:00Z"/>
              </w:rPr>
            </w:pPr>
            <w:ins w:id="13834" w:author="V2" w:date="2025-04-14T14:19:00Z" w16du:dateUtc="2025-04-14T19:19:00Z">
              <w:r w:rsidRPr="007F7E2B">
                <w:rPr>
                  <w:rFonts w:ascii="Arial" w:eastAsia="Arial" w:hAnsi="Arial" w:cs="Arial"/>
                  <w:i/>
                </w:rPr>
                <w:t xml:space="preserve">z </w:t>
              </w:r>
              <w:r w:rsidRPr="007F7E2B">
                <w:rPr>
                  <w:rFonts w:ascii="Arial" w:eastAsia="Arial" w:hAnsi="Arial" w:cs="Arial"/>
                  <w:i/>
                </w:rPr>
                <w:tab/>
              </w:r>
              <w:r w:rsidRPr="007F7E2B">
                <w:t xml:space="preserve">=  </w:t>
              </w:r>
            </w:ins>
          </w:p>
        </w:tc>
        <w:tc>
          <w:tcPr>
            <w:tcW w:w="7581" w:type="dxa"/>
            <w:tcBorders>
              <w:top w:val="nil"/>
              <w:left w:val="nil"/>
              <w:bottom w:val="nil"/>
              <w:right w:val="nil"/>
            </w:tcBorders>
          </w:tcPr>
          <w:p w14:paraId="470EE430" w14:textId="77777777" w:rsidR="00EC5046" w:rsidRPr="007F7E2B" w:rsidRDefault="00EC5046">
            <w:pPr>
              <w:spacing w:line="259" w:lineRule="auto"/>
              <w:rPr>
                <w:ins w:id="13835" w:author="V2" w:date="2025-04-14T14:19:00Z" w16du:dateUtc="2025-04-14T19:19:00Z"/>
              </w:rPr>
            </w:pPr>
            <w:ins w:id="13836" w:author="V2" w:date="2025-04-14T14:19:00Z" w16du:dateUtc="2025-04-14T19:19:00Z">
              <w:r w:rsidRPr="007F7E2B">
                <w:t xml:space="preserve">number of wood products classes </w:t>
              </w:r>
              <w:r w:rsidRPr="007F7E2B">
                <w:rPr>
                  <w:rFonts w:ascii="Arial" w:eastAsia="Arial" w:hAnsi="Arial" w:cs="Arial"/>
                  <w:i/>
                </w:rPr>
                <w:t>ty</w:t>
              </w:r>
              <w:r w:rsidRPr="007F7E2B">
                <w:t xml:space="preserve"> </w:t>
              </w:r>
            </w:ins>
          </w:p>
        </w:tc>
      </w:tr>
      <w:tr w:rsidR="00EC5046" w:rsidRPr="007F7E2B" w14:paraId="7B1E8CC7" w14:textId="77777777">
        <w:trPr>
          <w:trHeight w:val="225"/>
          <w:ins w:id="13837" w:author="V2" w:date="2025-04-14T14:19:00Z" w16du:dateUtc="2025-04-14T19:19:00Z"/>
        </w:trPr>
        <w:tc>
          <w:tcPr>
            <w:tcW w:w="1440" w:type="dxa"/>
            <w:tcBorders>
              <w:top w:val="nil"/>
              <w:left w:val="nil"/>
              <w:bottom w:val="nil"/>
              <w:right w:val="nil"/>
            </w:tcBorders>
          </w:tcPr>
          <w:p w14:paraId="519EA61A" w14:textId="77777777" w:rsidR="00EC5046" w:rsidRPr="007F7E2B" w:rsidRDefault="00EC5046">
            <w:pPr>
              <w:tabs>
                <w:tab w:val="center" w:pos="958"/>
              </w:tabs>
              <w:spacing w:line="259" w:lineRule="auto"/>
              <w:rPr>
                <w:ins w:id="13838" w:author="V2" w:date="2025-04-14T14:19:00Z" w16du:dateUtc="2025-04-14T19:19:00Z"/>
              </w:rPr>
            </w:pPr>
            <w:ins w:id="13839" w:author="V2" w:date="2025-04-14T14:19:00Z" w16du:dateUtc="2025-04-14T19:19:00Z">
              <w:r w:rsidRPr="007F7E2B">
                <w:rPr>
                  <w:rFonts w:ascii="Arial" w:eastAsia="Arial" w:hAnsi="Arial" w:cs="Arial"/>
                  <w:i/>
                </w:rPr>
                <w:t xml:space="preserve">y </w:t>
              </w:r>
              <w:r w:rsidRPr="007F7E2B">
                <w:rPr>
                  <w:rFonts w:ascii="Arial" w:eastAsia="Arial" w:hAnsi="Arial" w:cs="Arial"/>
                  <w:i/>
                </w:rPr>
                <w:tab/>
                <w:t xml:space="preserve">=  </w:t>
              </w:r>
            </w:ins>
          </w:p>
        </w:tc>
        <w:tc>
          <w:tcPr>
            <w:tcW w:w="7581" w:type="dxa"/>
            <w:tcBorders>
              <w:top w:val="nil"/>
              <w:left w:val="nil"/>
              <w:bottom w:val="nil"/>
              <w:right w:val="nil"/>
            </w:tcBorders>
          </w:tcPr>
          <w:p w14:paraId="4E570318" w14:textId="77777777" w:rsidR="00EC5046" w:rsidRPr="007F7E2B" w:rsidRDefault="00EC5046">
            <w:pPr>
              <w:spacing w:line="259" w:lineRule="auto"/>
              <w:rPr>
                <w:ins w:id="13840" w:author="V2" w:date="2025-04-14T14:19:00Z" w16du:dateUtc="2025-04-14T19:19:00Z"/>
              </w:rPr>
            </w:pPr>
            <w:ins w:id="13841" w:author="V2" w:date="2025-04-14T14:19:00Z" w16du:dateUtc="2025-04-14T19:19:00Z">
              <w:r w:rsidRPr="007F7E2B">
                <w:t>1,2,3… y years elapsed since the wood products were created.</w:t>
              </w:r>
              <w:r w:rsidRPr="007F7E2B">
                <w:rPr>
                  <w:rFonts w:ascii="Arial" w:eastAsia="Arial" w:hAnsi="Arial" w:cs="Arial"/>
                  <w:i/>
                </w:rPr>
                <w:t xml:space="preserve"> </w:t>
              </w:r>
            </w:ins>
          </w:p>
        </w:tc>
      </w:tr>
    </w:tbl>
    <w:p w14:paraId="5E0B9F0F" w14:textId="77777777" w:rsidR="00EC5046" w:rsidRPr="007F7E2B" w:rsidRDefault="00EC5046">
      <w:pPr>
        <w:spacing w:line="259" w:lineRule="auto"/>
        <w:rPr>
          <w:ins w:id="13842" w:author="V2" w:date="2025-04-14T14:19:00Z" w16du:dateUtc="2025-04-14T19:19:00Z"/>
        </w:rPr>
      </w:pPr>
      <w:ins w:id="13843" w:author="V2" w:date="2025-04-14T14:19:00Z" w16du:dateUtc="2025-04-14T19:19:00Z">
        <w:r w:rsidRPr="007F7E2B">
          <w:t xml:space="preserve"> </w:t>
        </w:r>
      </w:ins>
    </w:p>
    <w:p w14:paraId="7EE1EA85" w14:textId="77777777" w:rsidR="00EC5046" w:rsidRPr="007F7E2B" w:rsidRDefault="00EC5046">
      <w:pPr>
        <w:spacing w:after="103" w:line="259" w:lineRule="auto"/>
        <w:ind w:left="91"/>
        <w:rPr>
          <w:ins w:id="13844" w:author="V2" w:date="2025-04-14T14:19:00Z" w16du:dateUtc="2025-04-14T19:19:00Z"/>
        </w:rPr>
      </w:pPr>
      <w:ins w:id="13845" w:author="V2" w:date="2025-04-14T14:19:00Z" w16du:dateUtc="2025-04-14T19:19:00Z">
        <w:r w:rsidRPr="007F7E2B">
          <w:t xml:space="preserve"> </w:t>
        </w:r>
      </w:ins>
    </w:p>
    <w:p w14:paraId="3BEEFBFC" w14:textId="77777777" w:rsidR="00EC5046" w:rsidRPr="007F7E2B" w:rsidRDefault="00EC5046">
      <w:pPr>
        <w:ind w:left="86"/>
        <w:rPr>
          <w:ins w:id="13846" w:author="V2" w:date="2025-04-14T14:19:00Z" w16du:dateUtc="2025-04-14T19:19:00Z"/>
        </w:rPr>
      </w:pPr>
      <w:ins w:id="13847" w:author="V2" w:date="2025-04-14T14:19:00Z" w16du:dateUtc="2025-04-14T19:19:00Z">
        <w:r w:rsidRPr="007F7E2B">
          <w:t xml:space="preserve">Values for WW, SLF and OF must be derived based on the following guidance:  </w:t>
        </w:r>
      </w:ins>
    </w:p>
    <w:p w14:paraId="5A45BC33" w14:textId="77777777" w:rsidR="00EC5046" w:rsidRPr="007F7E2B" w:rsidRDefault="00EC5046">
      <w:pPr>
        <w:spacing w:after="99" w:line="259" w:lineRule="auto"/>
        <w:ind w:left="806"/>
        <w:rPr>
          <w:ins w:id="13848" w:author="V2" w:date="2025-04-14T14:19:00Z" w16du:dateUtc="2025-04-14T19:19:00Z"/>
        </w:rPr>
      </w:pPr>
      <w:ins w:id="13849" w:author="V2" w:date="2025-04-14T14:19:00Z" w16du:dateUtc="2025-04-14T19:19:00Z">
        <w:r w:rsidRPr="007F7E2B">
          <w:rPr>
            <w:u w:val="single" w:color="000000"/>
          </w:rPr>
          <w:t>Wood waste fraction (WW)*:</w:t>
        </w:r>
        <w:r w:rsidRPr="007F7E2B">
          <w:t xml:space="preserve"> </w:t>
        </w:r>
      </w:ins>
    </w:p>
    <w:p w14:paraId="4051DF92" w14:textId="77777777" w:rsidR="00EC5046" w:rsidRPr="007F7E2B" w:rsidRDefault="00EC5046">
      <w:pPr>
        <w:ind w:left="821"/>
        <w:rPr>
          <w:ins w:id="13850" w:author="V2" w:date="2025-04-14T14:19:00Z" w16du:dateUtc="2025-04-14T19:19:00Z"/>
        </w:rPr>
      </w:pPr>
      <w:ins w:id="13851" w:author="V2" w:date="2025-04-14T14:19:00Z" w16du:dateUtc="2025-04-14T19:19:00Z">
        <w:r w:rsidRPr="007F7E2B">
          <w:t xml:space="preserve">Winjum et al 1998 indicate that the proportion of extracted biomass that is oxidized (burning or decaying) from the production of commodities to be equal to 19% for developed countries, 24% for developing countries. </w:t>
        </w:r>
        <w:r w:rsidRPr="007F7E2B">
          <w:rPr>
            <w:rFonts w:ascii="Arial" w:eastAsia="Arial" w:hAnsi="Arial" w:cs="Arial"/>
            <w:i/>
          </w:rPr>
          <w:t xml:space="preserve">WW </w:t>
        </w:r>
        <w:r w:rsidRPr="007F7E2B">
          <w:t xml:space="preserve">is therefore equal to </w:t>
        </w:r>
        <w:r w:rsidRPr="007F7E2B">
          <w:rPr>
            <w:rFonts w:ascii="Arial" w:eastAsia="Arial" w:hAnsi="Arial" w:cs="Arial"/>
            <w:i/>
          </w:rPr>
          <w:t>C</w:t>
        </w:r>
        <w:r w:rsidRPr="007F7E2B">
          <w:rPr>
            <w:rFonts w:ascii="Arial" w:eastAsia="Arial" w:hAnsi="Arial" w:cs="Arial"/>
            <w:i/>
            <w:vertAlign w:val="subscript"/>
          </w:rPr>
          <w:t xml:space="preserve">XB,ty,p </w:t>
        </w:r>
        <w:r w:rsidRPr="007F7E2B">
          <w:t xml:space="preserve">multiplied by 0.19 for developed countries and 0.24 for developing countries. </w:t>
        </w:r>
      </w:ins>
    </w:p>
    <w:p w14:paraId="1FFAC539" w14:textId="77777777" w:rsidR="00EC5046" w:rsidRPr="007F7E2B" w:rsidRDefault="00EC5046">
      <w:pPr>
        <w:spacing w:after="103" w:line="259" w:lineRule="auto"/>
        <w:ind w:left="91"/>
        <w:rPr>
          <w:ins w:id="13852" w:author="V2" w:date="2025-04-14T14:19:00Z" w16du:dateUtc="2025-04-14T19:19:00Z"/>
        </w:rPr>
      </w:pPr>
      <w:ins w:id="13853" w:author="V2" w:date="2025-04-14T14:19:00Z" w16du:dateUtc="2025-04-14T19:19:00Z">
        <w:r w:rsidRPr="007F7E2B">
          <w:t xml:space="preserve"> </w:t>
        </w:r>
      </w:ins>
    </w:p>
    <w:p w14:paraId="726CE5BC" w14:textId="77777777" w:rsidR="00EC5046" w:rsidRPr="007F7E2B" w:rsidRDefault="00EC5046">
      <w:pPr>
        <w:spacing w:after="99" w:line="259" w:lineRule="auto"/>
        <w:ind w:left="806"/>
        <w:rPr>
          <w:ins w:id="13854" w:author="V2" w:date="2025-04-14T14:19:00Z" w16du:dateUtc="2025-04-14T19:19:00Z"/>
        </w:rPr>
      </w:pPr>
      <w:ins w:id="13855" w:author="V2" w:date="2025-04-14T14:19:00Z" w16du:dateUtc="2025-04-14T19:19:00Z">
        <w:r w:rsidRPr="007F7E2B">
          <w:rPr>
            <w:u w:val="single" w:color="000000"/>
          </w:rPr>
          <w:t>Short-lived fraction (SLF)**:</w:t>
        </w:r>
        <w:r w:rsidRPr="007F7E2B">
          <w:t xml:space="preserve"> </w:t>
        </w:r>
      </w:ins>
    </w:p>
    <w:p w14:paraId="56B648D1" w14:textId="77777777" w:rsidR="00EC5046" w:rsidRPr="007F7E2B" w:rsidRDefault="00EC5046">
      <w:pPr>
        <w:ind w:left="821"/>
        <w:rPr>
          <w:ins w:id="13856" w:author="V2" w:date="2025-04-14T14:19:00Z" w16du:dateUtc="2025-04-14T19:19:00Z"/>
        </w:rPr>
      </w:pPr>
      <w:ins w:id="13857" w:author="V2" w:date="2025-04-14T14:19:00Z" w16du:dateUtc="2025-04-14T19:19:00Z">
        <w:r w:rsidRPr="007F7E2B">
          <w:t xml:space="preserve">Fraction of wood products that are oxidized within 3 years after creation, assumed to be 3/5 of the wood products that would have been oxidized within 5 years of creation, as per the estimates of the short lived proportion (slp) given in Winjum et al 1998 (applicable internationally): </w:t>
        </w:r>
      </w:ins>
    </w:p>
    <w:p w14:paraId="2A146CF1" w14:textId="77777777" w:rsidR="00EC5046" w:rsidRPr="007F7E2B" w:rsidRDefault="00EC5046">
      <w:pPr>
        <w:ind w:left="1541"/>
        <w:rPr>
          <w:ins w:id="13858" w:author="V2" w:date="2025-04-14T14:19:00Z" w16du:dateUtc="2025-04-14T19:19:00Z"/>
        </w:rPr>
      </w:pPr>
      <w:ins w:id="13859" w:author="V2" w:date="2025-04-14T14:19:00Z" w16du:dateUtc="2025-04-14T19:19:00Z">
        <w:r w:rsidRPr="007F7E2B">
          <w:lastRenderedPageBreak/>
          <w:t xml:space="preserve">Estimate the short-lived fraction using the following  short lived proportion (slp) factors by wood product class: </w:t>
        </w:r>
      </w:ins>
    </w:p>
    <w:p w14:paraId="6CA42C6B" w14:textId="77777777" w:rsidR="00EC5046" w:rsidRPr="007F7E2B" w:rsidRDefault="00EC5046">
      <w:pPr>
        <w:tabs>
          <w:tab w:val="center" w:pos="2019"/>
          <w:tab w:val="center" w:pos="2972"/>
          <w:tab w:val="center" w:pos="3692"/>
          <w:tab w:val="center" w:pos="4412"/>
          <w:tab w:val="center" w:pos="5412"/>
        </w:tabs>
        <w:spacing w:after="8"/>
        <w:rPr>
          <w:ins w:id="13860" w:author="V2" w:date="2025-04-14T14:19:00Z" w16du:dateUtc="2025-04-14T19:19:00Z"/>
        </w:rPr>
      </w:pPr>
      <w:ins w:id="13861" w:author="V2" w:date="2025-04-14T14:19:00Z" w16du:dateUtc="2025-04-14T19:19:00Z">
        <w:r w:rsidRPr="007F7E2B">
          <w:rPr>
            <w:sz w:val="22"/>
          </w:rPr>
          <w:tab/>
        </w:r>
        <w:r w:rsidRPr="007F7E2B">
          <w:t xml:space="preserve">Sawnwood </w:t>
        </w:r>
        <w:r w:rsidRPr="007F7E2B">
          <w:tab/>
          <w:t xml:space="preserve"> </w:t>
        </w:r>
        <w:r w:rsidRPr="007F7E2B">
          <w:tab/>
          <w:t xml:space="preserve"> </w:t>
        </w:r>
        <w:r w:rsidRPr="007F7E2B">
          <w:tab/>
          <w:t xml:space="preserve"> </w:t>
        </w:r>
        <w:r w:rsidRPr="007F7E2B">
          <w:tab/>
          <w:t xml:space="preserve">= 0.12 </w:t>
        </w:r>
      </w:ins>
    </w:p>
    <w:p w14:paraId="71490106" w14:textId="77777777" w:rsidR="00EC5046" w:rsidRPr="007F7E2B" w:rsidRDefault="00EC5046">
      <w:pPr>
        <w:tabs>
          <w:tab w:val="center" w:pos="2329"/>
          <w:tab w:val="center" w:pos="3692"/>
          <w:tab w:val="center" w:pos="4412"/>
          <w:tab w:val="center" w:pos="5412"/>
        </w:tabs>
        <w:spacing w:after="8"/>
        <w:rPr>
          <w:ins w:id="13862" w:author="V2" w:date="2025-04-14T14:19:00Z" w16du:dateUtc="2025-04-14T19:19:00Z"/>
        </w:rPr>
      </w:pPr>
      <w:ins w:id="13863" w:author="V2" w:date="2025-04-14T14:19:00Z" w16du:dateUtc="2025-04-14T19:19:00Z">
        <w:r w:rsidRPr="007F7E2B">
          <w:rPr>
            <w:sz w:val="22"/>
          </w:rPr>
          <w:tab/>
        </w:r>
        <w:r w:rsidRPr="007F7E2B">
          <w:t xml:space="preserve">Woodbase panels </w:t>
        </w:r>
        <w:r w:rsidRPr="007F7E2B">
          <w:tab/>
          <w:t xml:space="preserve"> </w:t>
        </w:r>
        <w:r w:rsidRPr="007F7E2B">
          <w:tab/>
          <w:t xml:space="preserve"> </w:t>
        </w:r>
        <w:r w:rsidRPr="007F7E2B">
          <w:tab/>
          <w:t xml:space="preserve">= 0.06 </w:t>
        </w:r>
      </w:ins>
    </w:p>
    <w:p w14:paraId="18B942A3" w14:textId="77777777" w:rsidR="00EC5046" w:rsidRPr="007F7E2B" w:rsidRDefault="00EC5046">
      <w:pPr>
        <w:tabs>
          <w:tab w:val="center" w:pos="2757"/>
          <w:tab w:val="center" w:pos="4412"/>
          <w:tab w:val="center" w:pos="5412"/>
        </w:tabs>
        <w:spacing w:after="8"/>
        <w:rPr>
          <w:ins w:id="13864" w:author="V2" w:date="2025-04-14T14:19:00Z" w16du:dateUtc="2025-04-14T19:19:00Z"/>
        </w:rPr>
      </w:pPr>
      <w:ins w:id="13865" w:author="V2" w:date="2025-04-14T14:19:00Z" w16du:dateUtc="2025-04-14T19:19:00Z">
        <w:r w:rsidRPr="007F7E2B">
          <w:rPr>
            <w:sz w:val="22"/>
          </w:rPr>
          <w:tab/>
        </w:r>
        <w:r w:rsidRPr="007F7E2B">
          <w:t xml:space="preserve">Other industrial round wood </w:t>
        </w:r>
        <w:r w:rsidRPr="007F7E2B">
          <w:tab/>
          <w:t xml:space="preserve"> </w:t>
        </w:r>
        <w:r w:rsidRPr="007F7E2B">
          <w:tab/>
          <w:t xml:space="preserve">= 0.18 </w:t>
        </w:r>
      </w:ins>
    </w:p>
    <w:p w14:paraId="163E19A5" w14:textId="77777777" w:rsidR="00EC5046" w:rsidRPr="007F7E2B" w:rsidRDefault="00EC5046">
      <w:pPr>
        <w:tabs>
          <w:tab w:val="center" w:pos="2541"/>
          <w:tab w:val="center" w:pos="4412"/>
          <w:tab w:val="center" w:pos="5412"/>
        </w:tabs>
        <w:rPr>
          <w:ins w:id="13866" w:author="V2" w:date="2025-04-14T14:19:00Z" w16du:dateUtc="2025-04-14T19:19:00Z"/>
        </w:rPr>
      </w:pPr>
      <w:ins w:id="13867" w:author="V2" w:date="2025-04-14T14:19:00Z" w16du:dateUtc="2025-04-14T19:19:00Z">
        <w:r w:rsidRPr="007F7E2B">
          <w:rPr>
            <w:sz w:val="22"/>
          </w:rPr>
          <w:tab/>
        </w:r>
        <w:r w:rsidRPr="007F7E2B">
          <w:t xml:space="preserve">Paper and Paperboard  </w:t>
        </w:r>
        <w:r w:rsidRPr="007F7E2B">
          <w:tab/>
          <w:t xml:space="preserve"> </w:t>
        </w:r>
        <w:r w:rsidRPr="007F7E2B">
          <w:tab/>
          <w:t xml:space="preserve">= 0.24 </w:t>
        </w:r>
      </w:ins>
    </w:p>
    <w:p w14:paraId="676A8BC8" w14:textId="77777777" w:rsidR="00EC5046" w:rsidRPr="007F7E2B" w:rsidRDefault="00EC5046">
      <w:pPr>
        <w:ind w:left="821"/>
        <w:rPr>
          <w:ins w:id="13868" w:author="V2" w:date="2025-04-14T14:19:00Z" w16du:dateUtc="2025-04-14T19:19:00Z"/>
        </w:rPr>
      </w:pPr>
      <w:ins w:id="13869" w:author="V2" w:date="2025-04-14T14:19:00Z" w16du:dateUtc="2025-04-14T19:19:00Z">
        <w:r w:rsidRPr="007F7E2B">
          <w:t xml:space="preserve">Note that these factors for short-lived wood products are subject to ongoing updating as further research is undertaken, and the most recent factors applicable to the types of wood and products produced must be used, considering that only wood products that decay within 3 years may be considered in the short-lived fraction. </w:t>
        </w:r>
      </w:ins>
    </w:p>
    <w:p w14:paraId="7D816460" w14:textId="77777777" w:rsidR="00EC5046" w:rsidRPr="007F7E2B" w:rsidRDefault="00EC5046">
      <w:pPr>
        <w:spacing w:after="101" w:line="259" w:lineRule="auto"/>
        <w:ind w:left="91"/>
        <w:rPr>
          <w:ins w:id="13870" w:author="V2" w:date="2025-04-14T14:19:00Z" w16du:dateUtc="2025-04-14T19:19:00Z"/>
        </w:rPr>
      </w:pPr>
      <w:ins w:id="13871" w:author="V2" w:date="2025-04-14T14:19:00Z" w16du:dateUtc="2025-04-14T19:19:00Z">
        <w:r w:rsidRPr="007F7E2B">
          <w:t xml:space="preserve"> </w:t>
        </w:r>
      </w:ins>
    </w:p>
    <w:p w14:paraId="67F4A637" w14:textId="7FF0956F" w:rsidR="00EC5046" w:rsidRPr="007F7E2B" w:rsidRDefault="009873EB">
      <w:pPr>
        <w:spacing w:after="161"/>
        <w:ind w:left="821"/>
        <w:rPr>
          <w:ins w:id="13872" w:author="V2" w:date="2025-04-14T14:19:00Z" w16du:dateUtc="2025-04-14T19:19:00Z"/>
        </w:rPr>
      </w:pPr>
      <w:ins w:id="13873" w:author="V2" w:date="2025-04-14T14:19:00Z" w16du:dateUtc="2025-04-14T19:19:00Z">
        <w:r w:rsidRPr="007F7E2B">
          <w:rPr>
            <w:noProof/>
          </w:rPr>
          <w:drawing>
            <wp:anchor distT="0" distB="0" distL="114300" distR="114300" simplePos="0" relativeHeight="251752502" behindDoc="1" locked="0" layoutInCell="1" allowOverlap="1" wp14:anchorId="7126AAEB" wp14:editId="2BB5C672">
              <wp:simplePos x="0" y="0"/>
              <wp:positionH relativeFrom="column">
                <wp:posOffset>679450</wp:posOffset>
              </wp:positionH>
              <wp:positionV relativeFrom="paragraph">
                <wp:posOffset>329565</wp:posOffset>
              </wp:positionV>
              <wp:extent cx="2368672" cy="254013"/>
              <wp:effectExtent l="0" t="0" r="0" b="0"/>
              <wp:wrapTight wrapText="bothSides">
                <wp:wrapPolygon edited="0">
                  <wp:start x="0" y="0"/>
                  <wp:lineTo x="0" y="19440"/>
                  <wp:lineTo x="21368" y="19440"/>
                  <wp:lineTo x="21368" y="0"/>
                  <wp:lineTo x="0" y="0"/>
                </wp:wrapPolygon>
              </wp:wrapTight>
              <wp:docPr id="150733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38782" name=""/>
                      <pic:cNvPicPr/>
                    </pic:nvPicPr>
                    <pic:blipFill>
                      <a:blip r:embed="rId125">
                        <a:extLst>
                          <a:ext uri="{28A0092B-C50C-407E-A947-70E740481C1C}">
                            <a14:useLocalDpi xmlns:a14="http://schemas.microsoft.com/office/drawing/2010/main" val="0"/>
                          </a:ext>
                        </a:extLst>
                      </a:blip>
                      <a:stretch>
                        <a:fillRect/>
                      </a:stretch>
                    </pic:blipFill>
                    <pic:spPr>
                      <a:xfrm>
                        <a:off x="0" y="0"/>
                        <a:ext cx="2368672" cy="254013"/>
                      </a:xfrm>
                      <a:prstGeom prst="rect">
                        <a:avLst/>
                      </a:prstGeom>
                    </pic:spPr>
                  </pic:pic>
                </a:graphicData>
              </a:graphic>
              <wp14:sizeRelH relativeFrom="page">
                <wp14:pctWidth>0</wp14:pctWidth>
              </wp14:sizeRelH>
              <wp14:sizeRelV relativeFrom="page">
                <wp14:pctHeight>0</wp14:pctHeight>
              </wp14:sizeRelV>
            </wp:anchor>
          </w:drawing>
        </w:r>
        <w:r w:rsidR="00EC5046" w:rsidRPr="007F7E2B">
          <w:t xml:space="preserve">Therefore SLF will be equal to:  </w:t>
        </w:r>
      </w:ins>
    </w:p>
    <w:p w14:paraId="701D3ABB" w14:textId="685780AF" w:rsidR="009873EB" w:rsidRPr="007F7E2B" w:rsidRDefault="009873EB" w:rsidP="009873EB">
      <w:pPr>
        <w:spacing w:after="8"/>
        <w:ind w:left="1531" w:right="3171" w:hanging="89"/>
        <w:jc w:val="right"/>
        <w:rPr>
          <w:ins w:id="13874" w:author="V2" w:date="2025-04-14T14:19:00Z" w16du:dateUtc="2025-04-14T19:19:00Z"/>
        </w:rPr>
      </w:pPr>
      <w:ins w:id="13875" w:author="V2" w:date="2025-04-14T14:19:00Z" w16du:dateUtc="2025-04-14T19:19:00Z">
        <w:r w:rsidRPr="007F7E2B">
          <w:t xml:space="preserve"> </w:t>
        </w:r>
        <w:r w:rsidR="00EC5046" w:rsidRPr="007F7E2B">
          <w:t xml:space="preserve">(10.3) </w:t>
        </w:r>
      </w:ins>
    </w:p>
    <w:p w14:paraId="2F998930" w14:textId="6C46B867" w:rsidR="00EC5046" w:rsidRPr="007F7E2B" w:rsidRDefault="00EC5046">
      <w:pPr>
        <w:spacing w:after="8"/>
        <w:ind w:left="1531" w:right="3171" w:hanging="89"/>
        <w:rPr>
          <w:ins w:id="13876" w:author="V2" w:date="2025-04-14T14:19:00Z" w16du:dateUtc="2025-04-14T19:19:00Z"/>
        </w:rPr>
      </w:pPr>
      <w:ins w:id="13877" w:author="V2" w:date="2025-04-14T14:19:00Z" w16du:dateUtc="2025-04-14T19:19:00Z">
        <w:r w:rsidRPr="007F7E2B">
          <w:t xml:space="preserve">Where: </w:t>
        </w:r>
      </w:ins>
    </w:p>
    <w:tbl>
      <w:tblPr>
        <w:tblStyle w:val="TableGrid0"/>
        <w:tblW w:w="8279" w:type="dxa"/>
        <w:tblInd w:w="1531" w:type="dxa"/>
        <w:tblLook w:val="04A0" w:firstRow="1" w:lastRow="0" w:firstColumn="1" w:lastColumn="0" w:noHBand="0" w:noVBand="1"/>
      </w:tblPr>
      <w:tblGrid>
        <w:gridCol w:w="1212"/>
        <w:gridCol w:w="7067"/>
      </w:tblGrid>
      <w:tr w:rsidR="00EC5046" w:rsidRPr="007F7E2B" w14:paraId="74822868" w14:textId="77777777">
        <w:trPr>
          <w:trHeight w:val="457"/>
          <w:ins w:id="13878" w:author="V2" w:date="2025-04-14T14:19:00Z" w16du:dateUtc="2025-04-14T19:19:00Z"/>
        </w:trPr>
        <w:tc>
          <w:tcPr>
            <w:tcW w:w="1212" w:type="dxa"/>
            <w:tcBorders>
              <w:top w:val="nil"/>
              <w:left w:val="nil"/>
              <w:bottom w:val="nil"/>
              <w:right w:val="nil"/>
            </w:tcBorders>
          </w:tcPr>
          <w:p w14:paraId="3030BDEC" w14:textId="77777777" w:rsidR="00EC5046" w:rsidRPr="007F7E2B" w:rsidRDefault="00EC5046">
            <w:pPr>
              <w:tabs>
                <w:tab w:val="center" w:pos="778"/>
              </w:tabs>
              <w:spacing w:line="259" w:lineRule="auto"/>
              <w:rPr>
                <w:ins w:id="13879" w:author="V2" w:date="2025-04-14T14:19:00Z" w16du:dateUtc="2025-04-14T19:19:00Z"/>
              </w:rPr>
            </w:pPr>
            <w:ins w:id="13880" w:author="V2" w:date="2025-04-14T14:19:00Z" w16du:dateUtc="2025-04-14T19:19:00Z">
              <w:r w:rsidRPr="007F7E2B">
                <w:rPr>
                  <w:rFonts w:ascii="Arial" w:eastAsia="Arial" w:hAnsi="Arial" w:cs="Arial"/>
                  <w:i/>
                </w:rPr>
                <w:t>SLF</w:t>
              </w:r>
              <w:r w:rsidRPr="007F7E2B">
                <w:rPr>
                  <w:rFonts w:ascii="Arial" w:eastAsia="Arial" w:hAnsi="Arial" w:cs="Arial"/>
                  <w:i/>
                  <w:vertAlign w:val="subscript"/>
                </w:rPr>
                <w:t>ty</w:t>
              </w:r>
              <w:r w:rsidRPr="007F7E2B">
                <w:rPr>
                  <w:rFonts w:ascii="Arial" w:eastAsia="Arial" w:hAnsi="Arial" w:cs="Arial"/>
                  <w:i/>
                </w:rPr>
                <w:t xml:space="preserve"> </w:t>
              </w:r>
              <w:r w:rsidRPr="007F7E2B">
                <w:rPr>
                  <w:rFonts w:ascii="Arial" w:eastAsia="Arial" w:hAnsi="Arial" w:cs="Arial"/>
                  <w:i/>
                </w:rPr>
                <w:tab/>
                <w:t xml:space="preserve">=  </w:t>
              </w:r>
            </w:ins>
          </w:p>
        </w:tc>
        <w:tc>
          <w:tcPr>
            <w:tcW w:w="7067" w:type="dxa"/>
            <w:tcBorders>
              <w:top w:val="nil"/>
              <w:left w:val="nil"/>
              <w:bottom w:val="nil"/>
              <w:right w:val="nil"/>
            </w:tcBorders>
          </w:tcPr>
          <w:p w14:paraId="58F2C526" w14:textId="77777777" w:rsidR="00EC5046" w:rsidRPr="007F7E2B" w:rsidRDefault="00EC5046">
            <w:pPr>
              <w:spacing w:line="259" w:lineRule="auto"/>
              <w:ind w:left="229"/>
              <w:rPr>
                <w:ins w:id="13881" w:author="V2" w:date="2025-04-14T14:19:00Z" w16du:dateUtc="2025-04-14T19:19:00Z"/>
              </w:rPr>
            </w:pPr>
            <w:ins w:id="13882" w:author="V2" w:date="2025-04-14T14:19:00Z" w16du:dateUtc="2025-04-14T19:19:00Z">
              <w:r w:rsidRPr="007F7E2B">
                <w:t xml:space="preserve">Short-lived fraction of wood products that will be emitted to the atmosphere within 3 years of timber harvest from wood product </w:t>
              </w:r>
              <w:r w:rsidRPr="007F7E2B">
                <w:rPr>
                  <w:rFonts w:ascii="Arial" w:eastAsia="Arial" w:hAnsi="Arial" w:cs="Arial"/>
                  <w:i/>
                </w:rPr>
                <w:t>ty</w:t>
              </w:r>
              <w:r w:rsidRPr="007F7E2B">
                <w:t xml:space="preserve">; t C </w:t>
              </w:r>
            </w:ins>
          </w:p>
        </w:tc>
      </w:tr>
      <w:tr w:rsidR="00EC5046" w:rsidRPr="007F7E2B" w14:paraId="20E7C288" w14:textId="77777777">
        <w:trPr>
          <w:trHeight w:val="458"/>
          <w:ins w:id="13883" w:author="V2" w:date="2025-04-14T14:19:00Z" w16du:dateUtc="2025-04-14T19:19:00Z"/>
        </w:trPr>
        <w:tc>
          <w:tcPr>
            <w:tcW w:w="1212" w:type="dxa"/>
            <w:tcBorders>
              <w:top w:val="nil"/>
              <w:left w:val="nil"/>
              <w:bottom w:val="nil"/>
              <w:right w:val="nil"/>
            </w:tcBorders>
          </w:tcPr>
          <w:p w14:paraId="4055034F" w14:textId="77777777" w:rsidR="00EC5046" w:rsidRPr="007F7E2B" w:rsidRDefault="00EC5046">
            <w:pPr>
              <w:spacing w:line="259" w:lineRule="auto"/>
              <w:rPr>
                <w:ins w:id="13884" w:author="V2" w:date="2025-04-14T14:19:00Z" w16du:dateUtc="2025-04-14T19:19:00Z"/>
              </w:rPr>
            </w:pPr>
            <w:ins w:id="13885" w:author="V2" w:date="2025-04-14T14:19:00Z" w16du:dateUtc="2025-04-14T19:19:00Z">
              <w:r w:rsidRPr="007F7E2B">
                <w:rPr>
                  <w:rFonts w:ascii="Arial" w:eastAsia="Arial" w:hAnsi="Arial" w:cs="Arial"/>
                  <w:i/>
                </w:rPr>
                <w:t>C</w:t>
              </w:r>
              <w:r w:rsidRPr="007F7E2B">
                <w:rPr>
                  <w:rFonts w:ascii="Arial" w:eastAsia="Arial" w:hAnsi="Arial" w:cs="Arial"/>
                  <w:i/>
                  <w:sz w:val="13"/>
                </w:rPr>
                <w:t>XB,ty,p</w:t>
              </w:r>
              <w:r w:rsidRPr="007F7E2B">
                <w:t xml:space="preserve"> =  </w:t>
              </w:r>
            </w:ins>
          </w:p>
        </w:tc>
        <w:tc>
          <w:tcPr>
            <w:tcW w:w="7067" w:type="dxa"/>
            <w:tcBorders>
              <w:top w:val="nil"/>
              <w:left w:val="nil"/>
              <w:bottom w:val="nil"/>
              <w:right w:val="nil"/>
            </w:tcBorders>
          </w:tcPr>
          <w:p w14:paraId="186CCC56" w14:textId="77777777" w:rsidR="00EC5046" w:rsidRPr="007F7E2B" w:rsidRDefault="00EC5046">
            <w:pPr>
              <w:spacing w:line="259" w:lineRule="auto"/>
              <w:ind w:left="229"/>
              <w:rPr>
                <w:ins w:id="13886" w:author="V2" w:date="2025-04-14T14:19:00Z" w16du:dateUtc="2025-04-14T19:19:00Z"/>
              </w:rPr>
            </w:pPr>
            <w:ins w:id="13887" w:author="V2" w:date="2025-04-14T14:19:00Z" w16du:dateUtc="2025-04-14T19:19:00Z">
              <w:r w:rsidRPr="007F7E2B">
                <w:t>Total carbon stock of extracted biomass from within the project area</w:t>
              </w:r>
              <w:r w:rsidRPr="007F7E2B">
                <w:rPr>
                  <w:rFonts w:ascii="Arial" w:eastAsia="Arial" w:hAnsi="Arial" w:cs="Arial"/>
                  <w:i/>
                </w:rPr>
                <w:t xml:space="preserve">   </w:t>
              </w:r>
              <w:r w:rsidRPr="007F7E2B">
                <w:t xml:space="preserve">by class of wood product </w:t>
              </w:r>
              <w:r w:rsidRPr="007F7E2B">
                <w:rPr>
                  <w:rFonts w:ascii="Arial" w:eastAsia="Arial" w:hAnsi="Arial" w:cs="Arial"/>
                  <w:i/>
                </w:rPr>
                <w:t xml:space="preserve">ty </w:t>
              </w:r>
              <w:r w:rsidRPr="007F7E2B">
                <w:t>over a given period p; t C</w:t>
              </w:r>
              <w:r w:rsidRPr="007F7E2B">
                <w:rPr>
                  <w:rFonts w:ascii="Arial" w:eastAsia="Arial" w:hAnsi="Arial" w:cs="Arial"/>
                  <w:i/>
                </w:rPr>
                <w:t xml:space="preserve"> </w:t>
              </w:r>
            </w:ins>
          </w:p>
        </w:tc>
      </w:tr>
      <w:tr w:rsidR="00EC5046" w:rsidRPr="007F7E2B" w14:paraId="23E193FB" w14:textId="77777777">
        <w:trPr>
          <w:trHeight w:val="461"/>
          <w:ins w:id="13888" w:author="V2" w:date="2025-04-14T14:19:00Z" w16du:dateUtc="2025-04-14T19:19:00Z"/>
        </w:trPr>
        <w:tc>
          <w:tcPr>
            <w:tcW w:w="1212" w:type="dxa"/>
            <w:tcBorders>
              <w:top w:val="nil"/>
              <w:left w:val="nil"/>
              <w:bottom w:val="nil"/>
              <w:right w:val="nil"/>
            </w:tcBorders>
          </w:tcPr>
          <w:p w14:paraId="761E933A" w14:textId="77777777" w:rsidR="00EC5046" w:rsidRPr="007F7E2B" w:rsidRDefault="00EC5046">
            <w:pPr>
              <w:tabs>
                <w:tab w:val="center" w:pos="778"/>
              </w:tabs>
              <w:spacing w:line="259" w:lineRule="auto"/>
              <w:rPr>
                <w:ins w:id="13889" w:author="V2" w:date="2025-04-14T14:19:00Z" w16du:dateUtc="2025-04-14T19:19:00Z"/>
              </w:rPr>
            </w:pPr>
            <w:ins w:id="13890" w:author="V2" w:date="2025-04-14T14:19:00Z" w16du:dateUtc="2025-04-14T19:19:00Z">
              <w:r w:rsidRPr="007F7E2B">
                <w:rPr>
                  <w:rFonts w:ascii="Arial" w:eastAsia="Arial" w:hAnsi="Arial" w:cs="Arial"/>
                  <w:i/>
                </w:rPr>
                <w:t>WW</w:t>
              </w:r>
              <w:r w:rsidRPr="007F7E2B">
                <w:rPr>
                  <w:rFonts w:ascii="Arial" w:eastAsia="Arial" w:hAnsi="Arial" w:cs="Arial"/>
                  <w:i/>
                  <w:vertAlign w:val="subscript"/>
                </w:rPr>
                <w:t>ty</w:t>
              </w:r>
              <w:r w:rsidRPr="007F7E2B">
                <w:rPr>
                  <w:rFonts w:ascii="Arial" w:eastAsia="Arial" w:hAnsi="Arial" w:cs="Arial"/>
                  <w:i/>
                </w:rPr>
                <w:t xml:space="preserve"> </w:t>
              </w:r>
              <w:r w:rsidRPr="007F7E2B">
                <w:rPr>
                  <w:rFonts w:ascii="Arial" w:eastAsia="Arial" w:hAnsi="Arial" w:cs="Arial"/>
                  <w:i/>
                </w:rPr>
                <w:tab/>
                <w:t xml:space="preserve">=  </w:t>
              </w:r>
            </w:ins>
          </w:p>
        </w:tc>
        <w:tc>
          <w:tcPr>
            <w:tcW w:w="7067" w:type="dxa"/>
            <w:tcBorders>
              <w:top w:val="nil"/>
              <w:left w:val="nil"/>
              <w:bottom w:val="nil"/>
              <w:right w:val="nil"/>
            </w:tcBorders>
          </w:tcPr>
          <w:p w14:paraId="0E02FE47" w14:textId="77777777" w:rsidR="00EC5046" w:rsidRPr="007F7E2B" w:rsidRDefault="00EC5046">
            <w:pPr>
              <w:spacing w:line="259" w:lineRule="auto"/>
              <w:ind w:left="229"/>
              <w:rPr>
                <w:ins w:id="13891" w:author="V2" w:date="2025-04-14T14:19:00Z" w16du:dateUtc="2025-04-14T19:19:00Z"/>
              </w:rPr>
            </w:pPr>
            <w:ins w:id="13892" w:author="V2" w:date="2025-04-14T14:19:00Z" w16du:dateUtc="2025-04-14T19:19:00Z">
              <w:r w:rsidRPr="007F7E2B">
                <w:t xml:space="preserve">Wood waste - fraction of extracted biomass carbon immediately emitted through mill inefficiency from wood product </w:t>
              </w:r>
              <w:r w:rsidRPr="007F7E2B">
                <w:rPr>
                  <w:rFonts w:ascii="Arial" w:eastAsia="Arial" w:hAnsi="Arial" w:cs="Arial"/>
                  <w:i/>
                </w:rPr>
                <w:t>ty</w:t>
              </w:r>
              <w:r w:rsidRPr="007F7E2B">
                <w:t xml:space="preserve">; t C </w:t>
              </w:r>
            </w:ins>
          </w:p>
        </w:tc>
      </w:tr>
      <w:tr w:rsidR="00EC5046" w:rsidRPr="007F7E2B" w14:paraId="0F5B5CCF" w14:textId="77777777">
        <w:trPr>
          <w:trHeight w:val="230"/>
          <w:ins w:id="13893" w:author="V2" w:date="2025-04-14T14:19:00Z" w16du:dateUtc="2025-04-14T19:19:00Z"/>
        </w:trPr>
        <w:tc>
          <w:tcPr>
            <w:tcW w:w="1212" w:type="dxa"/>
            <w:tcBorders>
              <w:top w:val="nil"/>
              <w:left w:val="nil"/>
              <w:bottom w:val="nil"/>
              <w:right w:val="nil"/>
            </w:tcBorders>
          </w:tcPr>
          <w:p w14:paraId="1FF6C1C7" w14:textId="77777777" w:rsidR="00EC5046" w:rsidRPr="007F7E2B" w:rsidRDefault="00EC5046">
            <w:pPr>
              <w:tabs>
                <w:tab w:val="center" w:pos="778"/>
              </w:tabs>
              <w:spacing w:line="259" w:lineRule="auto"/>
              <w:rPr>
                <w:ins w:id="13894" w:author="V2" w:date="2025-04-14T14:19:00Z" w16du:dateUtc="2025-04-14T19:19:00Z"/>
              </w:rPr>
            </w:pPr>
            <w:ins w:id="13895" w:author="V2" w:date="2025-04-14T14:19:00Z" w16du:dateUtc="2025-04-14T19:19:00Z">
              <w:r w:rsidRPr="007F7E2B">
                <w:rPr>
                  <w:rFonts w:ascii="Arial" w:eastAsia="Arial" w:hAnsi="Arial" w:cs="Arial"/>
                  <w:i/>
                </w:rPr>
                <w:t xml:space="preserve">slp </w:t>
              </w:r>
              <w:r w:rsidRPr="007F7E2B">
                <w:rPr>
                  <w:rFonts w:ascii="Arial" w:eastAsia="Arial" w:hAnsi="Arial" w:cs="Arial"/>
                  <w:i/>
                </w:rPr>
                <w:tab/>
                <w:t xml:space="preserve">=  </w:t>
              </w:r>
            </w:ins>
          </w:p>
        </w:tc>
        <w:tc>
          <w:tcPr>
            <w:tcW w:w="7067" w:type="dxa"/>
            <w:tcBorders>
              <w:top w:val="nil"/>
              <w:left w:val="nil"/>
              <w:bottom w:val="nil"/>
              <w:right w:val="nil"/>
            </w:tcBorders>
          </w:tcPr>
          <w:p w14:paraId="5874AE9B" w14:textId="77777777" w:rsidR="00EC5046" w:rsidRPr="007F7E2B" w:rsidRDefault="00EC5046">
            <w:pPr>
              <w:spacing w:line="259" w:lineRule="auto"/>
              <w:ind w:right="58"/>
              <w:jc w:val="right"/>
              <w:rPr>
                <w:ins w:id="13896" w:author="V2" w:date="2025-04-14T14:19:00Z" w16du:dateUtc="2025-04-14T19:19:00Z"/>
              </w:rPr>
            </w:pPr>
            <w:ins w:id="13897" w:author="V2" w:date="2025-04-14T14:19:00Z" w16du:dateUtc="2025-04-14T19:19:00Z">
              <w:r w:rsidRPr="007F7E2B">
                <w:t xml:space="preserve">Short-lived proportion: Using the factors for the product classes given above. </w:t>
              </w:r>
            </w:ins>
          </w:p>
        </w:tc>
      </w:tr>
      <w:tr w:rsidR="00EC5046" w:rsidRPr="007F7E2B" w14:paraId="0F6F60D6" w14:textId="77777777">
        <w:trPr>
          <w:trHeight w:val="459"/>
          <w:ins w:id="13898" w:author="V2" w:date="2025-04-14T14:19:00Z" w16du:dateUtc="2025-04-14T19:19:00Z"/>
        </w:trPr>
        <w:tc>
          <w:tcPr>
            <w:tcW w:w="1212" w:type="dxa"/>
            <w:tcBorders>
              <w:top w:val="nil"/>
              <w:left w:val="nil"/>
              <w:bottom w:val="nil"/>
              <w:right w:val="nil"/>
            </w:tcBorders>
          </w:tcPr>
          <w:p w14:paraId="3F042546" w14:textId="77777777" w:rsidR="00EC5046" w:rsidRPr="007F7E2B" w:rsidRDefault="00EC5046">
            <w:pPr>
              <w:tabs>
                <w:tab w:val="center" w:pos="778"/>
              </w:tabs>
              <w:spacing w:line="259" w:lineRule="auto"/>
              <w:rPr>
                <w:ins w:id="13899" w:author="V2" w:date="2025-04-14T14:19:00Z" w16du:dateUtc="2025-04-14T19:19:00Z"/>
              </w:rPr>
            </w:pPr>
            <w:ins w:id="13900" w:author="V2" w:date="2025-04-14T14:19:00Z" w16du:dateUtc="2025-04-14T19:19:00Z">
              <w:r w:rsidRPr="007F7E2B">
                <w:rPr>
                  <w:rFonts w:ascii="Arial" w:eastAsia="Arial" w:hAnsi="Arial" w:cs="Arial"/>
                  <w:i/>
                </w:rPr>
                <w:t xml:space="preserve">ty </w:t>
              </w:r>
              <w:r w:rsidRPr="007F7E2B">
                <w:rPr>
                  <w:rFonts w:ascii="Arial" w:eastAsia="Arial" w:hAnsi="Arial" w:cs="Arial"/>
                  <w:i/>
                </w:rPr>
                <w:tab/>
                <w:t xml:space="preserve">=  </w:t>
              </w:r>
            </w:ins>
          </w:p>
        </w:tc>
        <w:tc>
          <w:tcPr>
            <w:tcW w:w="7067" w:type="dxa"/>
            <w:tcBorders>
              <w:top w:val="nil"/>
              <w:left w:val="nil"/>
              <w:bottom w:val="nil"/>
              <w:right w:val="nil"/>
            </w:tcBorders>
          </w:tcPr>
          <w:p w14:paraId="1D16D17D" w14:textId="77777777" w:rsidR="00EC5046" w:rsidRPr="007F7E2B" w:rsidRDefault="00EC5046">
            <w:pPr>
              <w:spacing w:line="259" w:lineRule="auto"/>
              <w:ind w:left="229"/>
              <w:jc w:val="both"/>
              <w:rPr>
                <w:ins w:id="13901" w:author="V2" w:date="2025-04-14T14:19:00Z" w16du:dateUtc="2025-04-14T19:19:00Z"/>
              </w:rPr>
            </w:pPr>
            <w:ins w:id="13902" w:author="V2" w:date="2025-04-14T14:19:00Z" w16du:dateUtc="2025-04-14T19:19:00Z">
              <w:r w:rsidRPr="007F7E2B">
                <w:t xml:space="preserve">Wood product class  (defined here as sawnwood, wood-based panels, other industrial round wood and paper and paperboard) </w:t>
              </w:r>
            </w:ins>
          </w:p>
        </w:tc>
      </w:tr>
    </w:tbl>
    <w:p w14:paraId="3EE29C9A" w14:textId="77777777" w:rsidR="00EC5046" w:rsidRPr="007F7E2B" w:rsidRDefault="00EC5046">
      <w:pPr>
        <w:spacing w:line="259" w:lineRule="auto"/>
        <w:ind w:left="1224"/>
        <w:rPr>
          <w:ins w:id="13903" w:author="V2" w:date="2025-04-14T14:19:00Z" w16du:dateUtc="2025-04-14T19:19:00Z"/>
        </w:rPr>
      </w:pPr>
      <w:ins w:id="13904" w:author="V2" w:date="2025-04-14T14:19:00Z" w16du:dateUtc="2025-04-14T19:19:00Z">
        <w:r w:rsidRPr="007F7E2B">
          <w:t xml:space="preserve"> </w:t>
        </w:r>
      </w:ins>
    </w:p>
    <w:p w14:paraId="169E95E4" w14:textId="77777777" w:rsidR="00EC5046" w:rsidRPr="007F7E2B" w:rsidRDefault="00EC5046">
      <w:pPr>
        <w:spacing w:line="259" w:lineRule="auto"/>
        <w:ind w:left="806"/>
        <w:rPr>
          <w:ins w:id="13905" w:author="V2" w:date="2025-04-14T14:19:00Z" w16du:dateUtc="2025-04-14T19:19:00Z"/>
        </w:rPr>
      </w:pPr>
      <w:ins w:id="13906" w:author="V2" w:date="2025-04-14T14:19:00Z" w16du:dateUtc="2025-04-14T19:19:00Z">
        <w:r w:rsidRPr="007F7E2B">
          <w:rPr>
            <w:u w:val="single" w:color="000000"/>
          </w:rPr>
          <w:t>Additional oxidized fraction (OF)***:</w:t>
        </w:r>
        <w:r w:rsidRPr="007F7E2B">
          <w:t xml:space="preserve"> </w:t>
        </w:r>
      </w:ins>
    </w:p>
    <w:p w14:paraId="5CE90C6A" w14:textId="77777777" w:rsidR="00EC5046" w:rsidRPr="007F7E2B" w:rsidRDefault="00EC5046">
      <w:pPr>
        <w:ind w:left="821"/>
        <w:rPr>
          <w:ins w:id="13907" w:author="V2" w:date="2025-04-14T14:19:00Z" w16du:dateUtc="2025-04-14T19:19:00Z"/>
        </w:rPr>
      </w:pPr>
      <w:ins w:id="13908" w:author="V2" w:date="2025-04-14T14:19:00Z" w16du:dateUtc="2025-04-14T19:19:00Z">
        <w:r w:rsidRPr="007F7E2B">
          <w:lastRenderedPageBreak/>
          <w:t xml:space="preserve">Winjum et al 1998 gives annual oxidation fractions for each class of wood products split by forest region (boreal, temperate and tropical). This methodology projects these fractions over 97 years to give the additional proportion that is oxidized between 3 and 100 years after initial harvest (Table 1): </w:t>
        </w:r>
      </w:ins>
    </w:p>
    <w:p w14:paraId="738E2E5F" w14:textId="77777777" w:rsidR="00EC5046" w:rsidRPr="007F7E2B" w:rsidRDefault="00EC5046">
      <w:pPr>
        <w:spacing w:after="105" w:line="259" w:lineRule="auto"/>
        <w:ind w:left="91"/>
        <w:rPr>
          <w:ins w:id="13909" w:author="V2" w:date="2025-04-14T14:19:00Z" w16du:dateUtc="2025-04-14T19:19:00Z"/>
        </w:rPr>
      </w:pPr>
      <w:ins w:id="13910" w:author="V2" w:date="2025-04-14T14:19:00Z" w16du:dateUtc="2025-04-14T19:19:00Z">
        <w:r w:rsidRPr="007F7E2B">
          <w:rPr>
            <w:rFonts w:ascii="Arial" w:eastAsia="Arial" w:hAnsi="Arial" w:cs="Arial"/>
            <w:b/>
          </w:rPr>
          <w:t xml:space="preserve"> </w:t>
        </w:r>
      </w:ins>
    </w:p>
    <w:p w14:paraId="3095F9FC" w14:textId="77777777" w:rsidR="00EC5046" w:rsidRPr="007F7E2B" w:rsidRDefault="00EC5046">
      <w:pPr>
        <w:ind w:left="821"/>
        <w:rPr>
          <w:ins w:id="13911" w:author="V2" w:date="2025-04-14T14:19:00Z" w16du:dateUtc="2025-04-14T19:19:00Z"/>
        </w:rPr>
      </w:pPr>
      <w:ins w:id="13912" w:author="V2" w:date="2025-04-14T14:19:00Z" w16du:dateUtc="2025-04-14T19:19:00Z">
        <w:r w:rsidRPr="007F7E2B">
          <w:t xml:space="preserve">Table 1: The fraction oxidized (fo) factors for wood products oxidized between 3 and 100 years after initial harvest by wood product class and forest region </w:t>
        </w:r>
      </w:ins>
    </w:p>
    <w:p w14:paraId="04A3FB9D" w14:textId="77777777" w:rsidR="00EC5046" w:rsidRPr="007F7E2B" w:rsidRDefault="00EC5046">
      <w:pPr>
        <w:spacing w:line="259" w:lineRule="auto"/>
        <w:ind w:left="91"/>
        <w:rPr>
          <w:ins w:id="13913" w:author="V2" w:date="2025-04-14T14:19:00Z" w16du:dateUtc="2025-04-14T19:19:00Z"/>
        </w:rPr>
      </w:pPr>
      <w:ins w:id="13914" w:author="V2" w:date="2025-04-14T14:19:00Z" w16du:dateUtc="2025-04-14T19:19:00Z">
        <w:r w:rsidRPr="007F7E2B">
          <w:rPr>
            <w:rFonts w:ascii="Arial" w:eastAsia="Arial" w:hAnsi="Arial" w:cs="Arial"/>
            <w:b/>
          </w:rPr>
          <w:t xml:space="preserve"> </w:t>
        </w:r>
      </w:ins>
    </w:p>
    <w:tbl>
      <w:tblPr>
        <w:tblStyle w:val="TableGrid0"/>
        <w:tblW w:w="6841" w:type="dxa"/>
        <w:tblInd w:w="774" w:type="dxa"/>
        <w:tblCellMar>
          <w:top w:w="7" w:type="dxa"/>
          <w:left w:w="107" w:type="dxa"/>
          <w:right w:w="57" w:type="dxa"/>
        </w:tblCellMar>
        <w:tblLook w:val="04A0" w:firstRow="1" w:lastRow="0" w:firstColumn="1" w:lastColumn="0" w:noHBand="0" w:noVBand="1"/>
      </w:tblPr>
      <w:tblGrid>
        <w:gridCol w:w="2910"/>
        <w:gridCol w:w="1247"/>
        <w:gridCol w:w="1431"/>
        <w:gridCol w:w="1253"/>
      </w:tblGrid>
      <w:tr w:rsidR="00EC5046" w:rsidRPr="007F7E2B" w14:paraId="4F9C3B2C" w14:textId="77777777">
        <w:trPr>
          <w:trHeight w:val="358"/>
          <w:ins w:id="13915" w:author="V2" w:date="2025-04-14T14:19:00Z" w16du:dateUtc="2025-04-14T19:19:00Z"/>
        </w:trPr>
        <w:tc>
          <w:tcPr>
            <w:tcW w:w="2987" w:type="dxa"/>
            <w:tcBorders>
              <w:top w:val="single" w:sz="4" w:space="0" w:color="000000"/>
              <w:left w:val="single" w:sz="4" w:space="0" w:color="000000"/>
              <w:bottom w:val="single" w:sz="4" w:space="0" w:color="000000"/>
              <w:right w:val="single" w:sz="4" w:space="0" w:color="000000"/>
            </w:tcBorders>
            <w:shd w:val="clear" w:color="auto" w:fill="8DB3E2"/>
          </w:tcPr>
          <w:p w14:paraId="21F858F4" w14:textId="77777777" w:rsidR="00EC5046" w:rsidRPr="007F7E2B" w:rsidRDefault="00EC5046">
            <w:pPr>
              <w:spacing w:line="259" w:lineRule="auto"/>
              <w:rPr>
                <w:ins w:id="13916" w:author="V2" w:date="2025-04-14T14:19:00Z" w16du:dateUtc="2025-04-14T19:19:00Z"/>
              </w:rPr>
            </w:pPr>
            <w:ins w:id="13917" w:author="V2" w:date="2025-04-14T14:19:00Z" w16du:dateUtc="2025-04-14T19:19:00Z">
              <w:r w:rsidRPr="007F7E2B">
                <w:rPr>
                  <w:rFonts w:ascii="Arial" w:eastAsia="Arial" w:hAnsi="Arial" w:cs="Arial"/>
                  <w:b/>
                </w:rPr>
                <w:t>Wood Product Class</w:t>
              </w:r>
              <w:r w:rsidRPr="007F7E2B">
                <w:rPr>
                  <w:rFonts w:ascii="Calibri" w:eastAsia="Calibri" w:hAnsi="Calibri" w:cs="Calibri"/>
                  <w:b/>
                </w:rPr>
                <w:t xml:space="preserve"> </w:t>
              </w:r>
            </w:ins>
          </w:p>
        </w:tc>
        <w:tc>
          <w:tcPr>
            <w:tcW w:w="1260" w:type="dxa"/>
            <w:tcBorders>
              <w:top w:val="single" w:sz="4" w:space="0" w:color="000000"/>
              <w:left w:val="single" w:sz="4" w:space="0" w:color="000000"/>
              <w:bottom w:val="single" w:sz="4" w:space="0" w:color="000000"/>
              <w:right w:val="single" w:sz="4" w:space="0" w:color="000000"/>
            </w:tcBorders>
            <w:shd w:val="clear" w:color="auto" w:fill="8DB3E2"/>
          </w:tcPr>
          <w:p w14:paraId="4F7954D8" w14:textId="77777777" w:rsidR="00EC5046" w:rsidRPr="007F7E2B" w:rsidRDefault="00EC5046">
            <w:pPr>
              <w:spacing w:line="259" w:lineRule="auto"/>
              <w:ind w:right="54"/>
              <w:jc w:val="right"/>
              <w:rPr>
                <w:ins w:id="13918" w:author="V2" w:date="2025-04-14T14:19:00Z" w16du:dateUtc="2025-04-14T19:19:00Z"/>
              </w:rPr>
            </w:pPr>
            <w:ins w:id="13919" w:author="V2" w:date="2025-04-14T14:19:00Z" w16du:dateUtc="2025-04-14T19:19:00Z">
              <w:r w:rsidRPr="007F7E2B">
                <w:rPr>
                  <w:rFonts w:ascii="Arial" w:eastAsia="Arial" w:hAnsi="Arial" w:cs="Arial"/>
                  <w:b/>
                </w:rPr>
                <w:t>Boreal</w:t>
              </w:r>
              <w:r w:rsidRPr="007F7E2B">
                <w:rPr>
                  <w:rFonts w:ascii="Calibri" w:eastAsia="Calibri" w:hAnsi="Calibri" w:cs="Calibri"/>
                  <w:b/>
                </w:rPr>
                <w:t xml:space="preserve"> </w:t>
              </w:r>
            </w:ins>
          </w:p>
        </w:tc>
        <w:tc>
          <w:tcPr>
            <w:tcW w:w="1336" w:type="dxa"/>
            <w:tcBorders>
              <w:top w:val="single" w:sz="4" w:space="0" w:color="000000"/>
              <w:left w:val="single" w:sz="4" w:space="0" w:color="000000"/>
              <w:bottom w:val="single" w:sz="4" w:space="0" w:color="000000"/>
              <w:right w:val="single" w:sz="4" w:space="0" w:color="000000"/>
            </w:tcBorders>
            <w:shd w:val="clear" w:color="auto" w:fill="8DB3E2"/>
          </w:tcPr>
          <w:p w14:paraId="7CB8B1E4" w14:textId="77777777" w:rsidR="00EC5046" w:rsidRPr="007F7E2B" w:rsidRDefault="00EC5046">
            <w:pPr>
              <w:spacing w:line="259" w:lineRule="auto"/>
              <w:ind w:right="53"/>
              <w:jc w:val="right"/>
              <w:rPr>
                <w:ins w:id="13920" w:author="V2" w:date="2025-04-14T14:19:00Z" w16du:dateUtc="2025-04-14T19:19:00Z"/>
              </w:rPr>
            </w:pPr>
            <w:ins w:id="13921" w:author="V2" w:date="2025-04-14T14:19:00Z" w16du:dateUtc="2025-04-14T19:19:00Z">
              <w:r w:rsidRPr="007F7E2B">
                <w:rPr>
                  <w:rFonts w:ascii="Arial" w:eastAsia="Arial" w:hAnsi="Arial" w:cs="Arial"/>
                  <w:b/>
                </w:rPr>
                <w:t>Temperate</w:t>
              </w:r>
              <w:r w:rsidRPr="007F7E2B">
                <w:rPr>
                  <w:rFonts w:ascii="Calibri" w:eastAsia="Calibri" w:hAnsi="Calibri" w:cs="Calibri"/>
                  <w:b/>
                </w:rPr>
                <w:t xml:space="preserve"> </w:t>
              </w:r>
            </w:ins>
          </w:p>
        </w:tc>
        <w:tc>
          <w:tcPr>
            <w:tcW w:w="1258" w:type="dxa"/>
            <w:tcBorders>
              <w:top w:val="single" w:sz="4" w:space="0" w:color="000000"/>
              <w:left w:val="single" w:sz="4" w:space="0" w:color="000000"/>
              <w:bottom w:val="single" w:sz="4" w:space="0" w:color="000000"/>
              <w:right w:val="single" w:sz="4" w:space="0" w:color="000000"/>
            </w:tcBorders>
            <w:shd w:val="clear" w:color="auto" w:fill="8DB3E2"/>
          </w:tcPr>
          <w:p w14:paraId="548D6659" w14:textId="77777777" w:rsidR="00EC5046" w:rsidRPr="007F7E2B" w:rsidRDefault="00EC5046">
            <w:pPr>
              <w:spacing w:line="259" w:lineRule="auto"/>
              <w:ind w:right="50"/>
              <w:jc w:val="right"/>
              <w:rPr>
                <w:ins w:id="13922" w:author="V2" w:date="2025-04-14T14:19:00Z" w16du:dateUtc="2025-04-14T19:19:00Z"/>
              </w:rPr>
            </w:pPr>
            <w:ins w:id="13923" w:author="V2" w:date="2025-04-14T14:19:00Z" w16du:dateUtc="2025-04-14T19:19:00Z">
              <w:r w:rsidRPr="007F7E2B">
                <w:rPr>
                  <w:rFonts w:ascii="Arial" w:eastAsia="Arial" w:hAnsi="Arial" w:cs="Arial"/>
                  <w:b/>
                </w:rPr>
                <w:t>Tropical</w:t>
              </w:r>
              <w:r w:rsidRPr="007F7E2B">
                <w:rPr>
                  <w:rFonts w:ascii="Calibri" w:eastAsia="Calibri" w:hAnsi="Calibri" w:cs="Calibri"/>
                  <w:b/>
                </w:rPr>
                <w:t xml:space="preserve"> </w:t>
              </w:r>
            </w:ins>
          </w:p>
        </w:tc>
      </w:tr>
      <w:tr w:rsidR="00EC5046" w:rsidRPr="007F7E2B" w14:paraId="6C975F7B" w14:textId="77777777">
        <w:trPr>
          <w:trHeight w:val="361"/>
          <w:ins w:id="13924" w:author="V2" w:date="2025-04-14T14:19:00Z" w16du:dateUtc="2025-04-14T19:19:00Z"/>
        </w:trPr>
        <w:tc>
          <w:tcPr>
            <w:tcW w:w="2987" w:type="dxa"/>
            <w:tcBorders>
              <w:top w:val="single" w:sz="4" w:space="0" w:color="000000"/>
              <w:left w:val="single" w:sz="4" w:space="0" w:color="000000"/>
              <w:bottom w:val="single" w:sz="4" w:space="0" w:color="000000"/>
              <w:right w:val="single" w:sz="4" w:space="0" w:color="000000"/>
            </w:tcBorders>
          </w:tcPr>
          <w:p w14:paraId="3796F4D5" w14:textId="77777777" w:rsidR="00EC5046" w:rsidRPr="007F7E2B" w:rsidRDefault="00EC5046">
            <w:pPr>
              <w:spacing w:line="259" w:lineRule="auto"/>
              <w:rPr>
                <w:ins w:id="13925" w:author="V2" w:date="2025-04-14T14:19:00Z" w16du:dateUtc="2025-04-14T19:19:00Z"/>
              </w:rPr>
            </w:pPr>
            <w:ins w:id="13926" w:author="V2" w:date="2025-04-14T14:19:00Z" w16du:dateUtc="2025-04-14T19:19:00Z">
              <w:r w:rsidRPr="007F7E2B">
                <w:t>Sawnwood</w:t>
              </w:r>
              <w:r w:rsidRPr="007F7E2B">
                <w:rPr>
                  <w:rFonts w:ascii="Calibri" w:eastAsia="Calibri" w:hAnsi="Calibri" w:cs="Calibri"/>
                </w:rPr>
                <w:t xml:space="preserve"> </w:t>
              </w:r>
            </w:ins>
          </w:p>
        </w:tc>
        <w:tc>
          <w:tcPr>
            <w:tcW w:w="1260" w:type="dxa"/>
            <w:tcBorders>
              <w:top w:val="single" w:sz="4" w:space="0" w:color="000000"/>
              <w:left w:val="single" w:sz="4" w:space="0" w:color="000000"/>
              <w:bottom w:val="single" w:sz="4" w:space="0" w:color="000000"/>
              <w:right w:val="single" w:sz="4" w:space="0" w:color="000000"/>
            </w:tcBorders>
          </w:tcPr>
          <w:p w14:paraId="353B4DCC" w14:textId="77777777" w:rsidR="00EC5046" w:rsidRPr="007F7E2B" w:rsidRDefault="00EC5046">
            <w:pPr>
              <w:spacing w:line="259" w:lineRule="auto"/>
              <w:ind w:right="53"/>
              <w:jc w:val="right"/>
              <w:rPr>
                <w:ins w:id="13927" w:author="V2" w:date="2025-04-14T14:19:00Z" w16du:dateUtc="2025-04-14T19:19:00Z"/>
              </w:rPr>
            </w:pPr>
            <w:ins w:id="13928" w:author="V2" w:date="2025-04-14T14:19:00Z" w16du:dateUtc="2025-04-14T19:19:00Z">
              <w:r w:rsidRPr="007F7E2B">
                <w:t>0.39</w:t>
              </w:r>
              <w:r w:rsidRPr="007F7E2B">
                <w:rPr>
                  <w:rFonts w:ascii="Calibri" w:eastAsia="Calibri" w:hAnsi="Calibri" w:cs="Calibri"/>
                </w:rPr>
                <w:t xml:space="preserve"> </w:t>
              </w:r>
            </w:ins>
          </w:p>
        </w:tc>
        <w:tc>
          <w:tcPr>
            <w:tcW w:w="1336" w:type="dxa"/>
            <w:tcBorders>
              <w:top w:val="single" w:sz="4" w:space="0" w:color="000000"/>
              <w:left w:val="single" w:sz="4" w:space="0" w:color="000000"/>
              <w:bottom w:val="single" w:sz="4" w:space="0" w:color="000000"/>
              <w:right w:val="single" w:sz="4" w:space="0" w:color="000000"/>
            </w:tcBorders>
          </w:tcPr>
          <w:p w14:paraId="3F244A59" w14:textId="77777777" w:rsidR="00EC5046" w:rsidRPr="007F7E2B" w:rsidRDefault="00EC5046">
            <w:pPr>
              <w:spacing w:line="259" w:lineRule="auto"/>
              <w:ind w:right="52"/>
              <w:jc w:val="right"/>
              <w:rPr>
                <w:ins w:id="13929" w:author="V2" w:date="2025-04-14T14:19:00Z" w16du:dateUtc="2025-04-14T19:19:00Z"/>
              </w:rPr>
            </w:pPr>
            <w:ins w:id="13930" w:author="V2" w:date="2025-04-14T14:19:00Z" w16du:dateUtc="2025-04-14T19:19:00Z">
              <w:r w:rsidRPr="007F7E2B">
                <w:t>0.62</w:t>
              </w:r>
              <w:r w:rsidRPr="007F7E2B">
                <w:rPr>
                  <w:rFonts w:ascii="Calibri" w:eastAsia="Calibri" w:hAnsi="Calibri" w:cs="Calibri"/>
                </w:rPr>
                <w:t xml:space="preserve"> </w:t>
              </w:r>
            </w:ins>
          </w:p>
        </w:tc>
        <w:tc>
          <w:tcPr>
            <w:tcW w:w="1258" w:type="dxa"/>
            <w:tcBorders>
              <w:top w:val="single" w:sz="4" w:space="0" w:color="000000"/>
              <w:left w:val="single" w:sz="4" w:space="0" w:color="000000"/>
              <w:bottom w:val="single" w:sz="4" w:space="0" w:color="000000"/>
              <w:right w:val="single" w:sz="4" w:space="0" w:color="000000"/>
            </w:tcBorders>
          </w:tcPr>
          <w:p w14:paraId="6E451DDB" w14:textId="77777777" w:rsidR="00EC5046" w:rsidRPr="007F7E2B" w:rsidRDefault="00EC5046">
            <w:pPr>
              <w:spacing w:line="259" w:lineRule="auto"/>
              <w:ind w:right="52"/>
              <w:jc w:val="right"/>
              <w:rPr>
                <w:ins w:id="13931" w:author="V2" w:date="2025-04-14T14:19:00Z" w16du:dateUtc="2025-04-14T19:19:00Z"/>
              </w:rPr>
            </w:pPr>
            <w:ins w:id="13932" w:author="V2" w:date="2025-04-14T14:19:00Z" w16du:dateUtc="2025-04-14T19:19:00Z">
              <w:r w:rsidRPr="007F7E2B">
                <w:t>0.86</w:t>
              </w:r>
              <w:r w:rsidRPr="007F7E2B">
                <w:rPr>
                  <w:rFonts w:ascii="Calibri" w:eastAsia="Calibri" w:hAnsi="Calibri" w:cs="Calibri"/>
                </w:rPr>
                <w:t xml:space="preserve"> </w:t>
              </w:r>
            </w:ins>
          </w:p>
        </w:tc>
      </w:tr>
      <w:tr w:rsidR="00EC5046" w:rsidRPr="007F7E2B" w14:paraId="2164B10B" w14:textId="77777777">
        <w:trPr>
          <w:trHeight w:val="360"/>
          <w:ins w:id="13933" w:author="V2" w:date="2025-04-14T14:19:00Z" w16du:dateUtc="2025-04-14T19:19:00Z"/>
        </w:trPr>
        <w:tc>
          <w:tcPr>
            <w:tcW w:w="2987" w:type="dxa"/>
            <w:tcBorders>
              <w:top w:val="single" w:sz="4" w:space="0" w:color="000000"/>
              <w:left w:val="single" w:sz="4" w:space="0" w:color="000000"/>
              <w:bottom w:val="single" w:sz="4" w:space="0" w:color="000000"/>
              <w:right w:val="single" w:sz="4" w:space="0" w:color="000000"/>
            </w:tcBorders>
          </w:tcPr>
          <w:p w14:paraId="0636D485" w14:textId="77777777" w:rsidR="00EC5046" w:rsidRPr="007F7E2B" w:rsidRDefault="00EC5046">
            <w:pPr>
              <w:spacing w:line="259" w:lineRule="auto"/>
              <w:rPr>
                <w:ins w:id="13934" w:author="V2" w:date="2025-04-14T14:19:00Z" w16du:dateUtc="2025-04-14T19:19:00Z"/>
              </w:rPr>
            </w:pPr>
            <w:ins w:id="13935" w:author="V2" w:date="2025-04-14T14:19:00Z" w16du:dateUtc="2025-04-14T19:19:00Z">
              <w:r w:rsidRPr="007F7E2B">
                <w:t>Woodbase panels</w:t>
              </w:r>
              <w:r w:rsidRPr="007F7E2B">
                <w:rPr>
                  <w:rFonts w:ascii="Calibri" w:eastAsia="Calibri" w:hAnsi="Calibri" w:cs="Calibri"/>
                </w:rPr>
                <w:t xml:space="preserve"> </w:t>
              </w:r>
            </w:ins>
          </w:p>
        </w:tc>
        <w:tc>
          <w:tcPr>
            <w:tcW w:w="1260" w:type="dxa"/>
            <w:tcBorders>
              <w:top w:val="single" w:sz="4" w:space="0" w:color="000000"/>
              <w:left w:val="single" w:sz="4" w:space="0" w:color="000000"/>
              <w:bottom w:val="single" w:sz="4" w:space="0" w:color="000000"/>
              <w:right w:val="single" w:sz="4" w:space="0" w:color="000000"/>
            </w:tcBorders>
          </w:tcPr>
          <w:p w14:paraId="008395E9" w14:textId="77777777" w:rsidR="00EC5046" w:rsidRPr="007F7E2B" w:rsidRDefault="00EC5046">
            <w:pPr>
              <w:spacing w:line="259" w:lineRule="auto"/>
              <w:ind w:right="53"/>
              <w:jc w:val="right"/>
              <w:rPr>
                <w:ins w:id="13936" w:author="V2" w:date="2025-04-14T14:19:00Z" w16du:dateUtc="2025-04-14T19:19:00Z"/>
              </w:rPr>
            </w:pPr>
            <w:ins w:id="13937" w:author="V2" w:date="2025-04-14T14:19:00Z" w16du:dateUtc="2025-04-14T19:19:00Z">
              <w:r w:rsidRPr="007F7E2B">
                <w:t>0.62</w:t>
              </w:r>
              <w:r w:rsidRPr="007F7E2B">
                <w:rPr>
                  <w:rFonts w:ascii="Calibri" w:eastAsia="Calibri" w:hAnsi="Calibri" w:cs="Calibri"/>
                </w:rPr>
                <w:t xml:space="preserve"> </w:t>
              </w:r>
            </w:ins>
          </w:p>
        </w:tc>
        <w:tc>
          <w:tcPr>
            <w:tcW w:w="1336" w:type="dxa"/>
            <w:tcBorders>
              <w:top w:val="single" w:sz="4" w:space="0" w:color="000000"/>
              <w:left w:val="single" w:sz="4" w:space="0" w:color="000000"/>
              <w:bottom w:val="single" w:sz="4" w:space="0" w:color="000000"/>
              <w:right w:val="single" w:sz="4" w:space="0" w:color="000000"/>
            </w:tcBorders>
          </w:tcPr>
          <w:p w14:paraId="531AC9D6" w14:textId="77777777" w:rsidR="00EC5046" w:rsidRPr="007F7E2B" w:rsidRDefault="00EC5046">
            <w:pPr>
              <w:spacing w:line="259" w:lineRule="auto"/>
              <w:ind w:right="52"/>
              <w:jc w:val="right"/>
              <w:rPr>
                <w:ins w:id="13938" w:author="V2" w:date="2025-04-14T14:19:00Z" w16du:dateUtc="2025-04-14T19:19:00Z"/>
              </w:rPr>
            </w:pPr>
            <w:ins w:id="13939" w:author="V2" w:date="2025-04-14T14:19:00Z" w16du:dateUtc="2025-04-14T19:19:00Z">
              <w:r w:rsidRPr="007F7E2B">
                <w:t>0.86</w:t>
              </w:r>
              <w:r w:rsidRPr="007F7E2B">
                <w:rPr>
                  <w:rFonts w:ascii="Calibri" w:eastAsia="Calibri" w:hAnsi="Calibri" w:cs="Calibri"/>
                </w:rPr>
                <w:t xml:space="preserve"> </w:t>
              </w:r>
            </w:ins>
          </w:p>
        </w:tc>
        <w:tc>
          <w:tcPr>
            <w:tcW w:w="1258" w:type="dxa"/>
            <w:tcBorders>
              <w:top w:val="single" w:sz="4" w:space="0" w:color="000000"/>
              <w:left w:val="single" w:sz="4" w:space="0" w:color="000000"/>
              <w:bottom w:val="single" w:sz="4" w:space="0" w:color="000000"/>
              <w:right w:val="single" w:sz="4" w:space="0" w:color="000000"/>
            </w:tcBorders>
          </w:tcPr>
          <w:p w14:paraId="45BDE771" w14:textId="77777777" w:rsidR="00EC5046" w:rsidRPr="007F7E2B" w:rsidRDefault="00EC5046">
            <w:pPr>
              <w:spacing w:line="259" w:lineRule="auto"/>
              <w:ind w:right="52"/>
              <w:jc w:val="right"/>
              <w:rPr>
                <w:ins w:id="13940" w:author="V2" w:date="2025-04-14T14:19:00Z" w16du:dateUtc="2025-04-14T19:19:00Z"/>
              </w:rPr>
            </w:pPr>
            <w:ins w:id="13941" w:author="V2" w:date="2025-04-14T14:19:00Z" w16du:dateUtc="2025-04-14T19:19:00Z">
              <w:r w:rsidRPr="007F7E2B">
                <w:t>0.98</w:t>
              </w:r>
              <w:r w:rsidRPr="007F7E2B">
                <w:rPr>
                  <w:rFonts w:ascii="Calibri" w:eastAsia="Calibri" w:hAnsi="Calibri" w:cs="Calibri"/>
                </w:rPr>
                <w:t xml:space="preserve"> </w:t>
              </w:r>
            </w:ins>
          </w:p>
        </w:tc>
      </w:tr>
      <w:tr w:rsidR="00EC5046" w:rsidRPr="007F7E2B" w14:paraId="257C00A4" w14:textId="77777777">
        <w:trPr>
          <w:trHeight w:val="360"/>
          <w:ins w:id="13942" w:author="V2" w:date="2025-04-14T14:19:00Z" w16du:dateUtc="2025-04-14T19:19:00Z"/>
        </w:trPr>
        <w:tc>
          <w:tcPr>
            <w:tcW w:w="2987" w:type="dxa"/>
            <w:tcBorders>
              <w:top w:val="single" w:sz="4" w:space="0" w:color="000000"/>
              <w:left w:val="single" w:sz="4" w:space="0" w:color="000000"/>
              <w:bottom w:val="single" w:sz="4" w:space="0" w:color="000000"/>
              <w:right w:val="single" w:sz="4" w:space="0" w:color="000000"/>
            </w:tcBorders>
          </w:tcPr>
          <w:p w14:paraId="2EE8C86A" w14:textId="77777777" w:rsidR="00EC5046" w:rsidRPr="007F7E2B" w:rsidRDefault="00EC5046">
            <w:pPr>
              <w:spacing w:line="259" w:lineRule="auto"/>
              <w:rPr>
                <w:ins w:id="13943" w:author="V2" w:date="2025-04-14T14:19:00Z" w16du:dateUtc="2025-04-14T19:19:00Z"/>
              </w:rPr>
            </w:pPr>
            <w:ins w:id="13944" w:author="V2" w:date="2025-04-14T14:19:00Z" w16du:dateUtc="2025-04-14T19:19:00Z">
              <w:r w:rsidRPr="007F7E2B">
                <w:t>Other industrial round wood</w:t>
              </w:r>
              <w:r w:rsidRPr="007F7E2B">
                <w:rPr>
                  <w:rFonts w:ascii="Calibri" w:eastAsia="Calibri" w:hAnsi="Calibri" w:cs="Calibri"/>
                </w:rPr>
                <w:t xml:space="preserve"> </w:t>
              </w:r>
            </w:ins>
          </w:p>
        </w:tc>
        <w:tc>
          <w:tcPr>
            <w:tcW w:w="1260" w:type="dxa"/>
            <w:tcBorders>
              <w:top w:val="single" w:sz="4" w:space="0" w:color="000000"/>
              <w:left w:val="single" w:sz="4" w:space="0" w:color="000000"/>
              <w:bottom w:val="single" w:sz="4" w:space="0" w:color="000000"/>
              <w:right w:val="single" w:sz="4" w:space="0" w:color="000000"/>
            </w:tcBorders>
          </w:tcPr>
          <w:p w14:paraId="335D670C" w14:textId="77777777" w:rsidR="00EC5046" w:rsidRPr="007F7E2B" w:rsidRDefault="00EC5046">
            <w:pPr>
              <w:spacing w:line="259" w:lineRule="auto"/>
              <w:ind w:right="53"/>
              <w:jc w:val="right"/>
              <w:rPr>
                <w:ins w:id="13945" w:author="V2" w:date="2025-04-14T14:19:00Z" w16du:dateUtc="2025-04-14T19:19:00Z"/>
              </w:rPr>
            </w:pPr>
            <w:ins w:id="13946" w:author="V2" w:date="2025-04-14T14:19:00Z" w16du:dateUtc="2025-04-14T19:19:00Z">
              <w:r w:rsidRPr="007F7E2B">
                <w:t>0.86</w:t>
              </w:r>
              <w:r w:rsidRPr="007F7E2B">
                <w:rPr>
                  <w:rFonts w:ascii="Calibri" w:eastAsia="Calibri" w:hAnsi="Calibri" w:cs="Calibri"/>
                </w:rPr>
                <w:t xml:space="preserve"> </w:t>
              </w:r>
            </w:ins>
          </w:p>
        </w:tc>
        <w:tc>
          <w:tcPr>
            <w:tcW w:w="1336" w:type="dxa"/>
            <w:tcBorders>
              <w:top w:val="single" w:sz="4" w:space="0" w:color="000000"/>
              <w:left w:val="single" w:sz="4" w:space="0" w:color="000000"/>
              <w:bottom w:val="single" w:sz="4" w:space="0" w:color="000000"/>
              <w:right w:val="single" w:sz="4" w:space="0" w:color="000000"/>
            </w:tcBorders>
          </w:tcPr>
          <w:p w14:paraId="2146F75A" w14:textId="77777777" w:rsidR="00EC5046" w:rsidRPr="007F7E2B" w:rsidRDefault="00EC5046">
            <w:pPr>
              <w:spacing w:line="259" w:lineRule="auto"/>
              <w:ind w:right="52"/>
              <w:jc w:val="right"/>
              <w:rPr>
                <w:ins w:id="13947" w:author="V2" w:date="2025-04-14T14:19:00Z" w16du:dateUtc="2025-04-14T19:19:00Z"/>
              </w:rPr>
            </w:pPr>
            <w:ins w:id="13948" w:author="V2" w:date="2025-04-14T14:19:00Z" w16du:dateUtc="2025-04-14T19:19:00Z">
              <w:r w:rsidRPr="007F7E2B">
                <w:t>0.98</w:t>
              </w:r>
              <w:r w:rsidRPr="007F7E2B">
                <w:rPr>
                  <w:rFonts w:ascii="Calibri" w:eastAsia="Calibri" w:hAnsi="Calibri" w:cs="Calibri"/>
                </w:rPr>
                <w:t xml:space="preserve"> </w:t>
              </w:r>
            </w:ins>
          </w:p>
        </w:tc>
        <w:tc>
          <w:tcPr>
            <w:tcW w:w="1258" w:type="dxa"/>
            <w:tcBorders>
              <w:top w:val="single" w:sz="4" w:space="0" w:color="000000"/>
              <w:left w:val="single" w:sz="4" w:space="0" w:color="000000"/>
              <w:bottom w:val="single" w:sz="4" w:space="0" w:color="000000"/>
              <w:right w:val="single" w:sz="4" w:space="0" w:color="000000"/>
            </w:tcBorders>
          </w:tcPr>
          <w:p w14:paraId="3A8BEFD1" w14:textId="77777777" w:rsidR="00EC5046" w:rsidRPr="007F7E2B" w:rsidRDefault="00EC5046">
            <w:pPr>
              <w:spacing w:line="259" w:lineRule="auto"/>
              <w:ind w:right="52"/>
              <w:jc w:val="right"/>
              <w:rPr>
                <w:ins w:id="13949" w:author="V2" w:date="2025-04-14T14:19:00Z" w16du:dateUtc="2025-04-14T19:19:00Z"/>
              </w:rPr>
            </w:pPr>
            <w:ins w:id="13950" w:author="V2" w:date="2025-04-14T14:19:00Z" w16du:dateUtc="2025-04-14T19:19:00Z">
              <w:r w:rsidRPr="007F7E2B">
                <w:t>0.99</w:t>
              </w:r>
              <w:r w:rsidRPr="007F7E2B">
                <w:rPr>
                  <w:rFonts w:ascii="Calibri" w:eastAsia="Calibri" w:hAnsi="Calibri" w:cs="Calibri"/>
                </w:rPr>
                <w:t xml:space="preserve"> </w:t>
              </w:r>
            </w:ins>
          </w:p>
        </w:tc>
      </w:tr>
      <w:tr w:rsidR="00EC5046" w:rsidRPr="007F7E2B" w14:paraId="1F762911" w14:textId="77777777">
        <w:trPr>
          <w:trHeight w:val="360"/>
          <w:ins w:id="13951" w:author="V2" w:date="2025-04-14T14:19:00Z" w16du:dateUtc="2025-04-14T19:19:00Z"/>
        </w:trPr>
        <w:tc>
          <w:tcPr>
            <w:tcW w:w="2987" w:type="dxa"/>
            <w:tcBorders>
              <w:top w:val="single" w:sz="4" w:space="0" w:color="000000"/>
              <w:left w:val="single" w:sz="4" w:space="0" w:color="000000"/>
              <w:bottom w:val="single" w:sz="4" w:space="0" w:color="000000"/>
              <w:right w:val="single" w:sz="4" w:space="0" w:color="000000"/>
            </w:tcBorders>
          </w:tcPr>
          <w:p w14:paraId="213153A5" w14:textId="77777777" w:rsidR="00EC5046" w:rsidRPr="007F7E2B" w:rsidRDefault="00EC5046">
            <w:pPr>
              <w:spacing w:line="259" w:lineRule="auto"/>
              <w:rPr>
                <w:ins w:id="13952" w:author="V2" w:date="2025-04-14T14:19:00Z" w16du:dateUtc="2025-04-14T19:19:00Z"/>
              </w:rPr>
            </w:pPr>
            <w:ins w:id="13953" w:author="V2" w:date="2025-04-14T14:19:00Z" w16du:dateUtc="2025-04-14T19:19:00Z">
              <w:r w:rsidRPr="007F7E2B">
                <w:t>Paper and paperboard</w:t>
              </w:r>
              <w:r w:rsidRPr="007F7E2B">
                <w:rPr>
                  <w:rFonts w:ascii="Calibri" w:eastAsia="Calibri" w:hAnsi="Calibri" w:cs="Calibri"/>
                </w:rPr>
                <w:t xml:space="preserve"> </w:t>
              </w:r>
            </w:ins>
          </w:p>
        </w:tc>
        <w:tc>
          <w:tcPr>
            <w:tcW w:w="1260" w:type="dxa"/>
            <w:tcBorders>
              <w:top w:val="single" w:sz="4" w:space="0" w:color="000000"/>
              <w:left w:val="single" w:sz="4" w:space="0" w:color="000000"/>
              <w:bottom w:val="single" w:sz="4" w:space="0" w:color="000000"/>
              <w:right w:val="single" w:sz="4" w:space="0" w:color="000000"/>
            </w:tcBorders>
          </w:tcPr>
          <w:p w14:paraId="7C62A007" w14:textId="77777777" w:rsidR="00EC5046" w:rsidRPr="007F7E2B" w:rsidRDefault="00EC5046">
            <w:pPr>
              <w:spacing w:line="259" w:lineRule="auto"/>
              <w:ind w:right="53"/>
              <w:jc w:val="right"/>
              <w:rPr>
                <w:ins w:id="13954" w:author="V2" w:date="2025-04-14T14:19:00Z" w16du:dateUtc="2025-04-14T19:19:00Z"/>
              </w:rPr>
            </w:pPr>
            <w:ins w:id="13955" w:author="V2" w:date="2025-04-14T14:19:00Z" w16du:dateUtc="2025-04-14T19:19:00Z">
              <w:r w:rsidRPr="007F7E2B">
                <w:t>0.39</w:t>
              </w:r>
              <w:r w:rsidRPr="007F7E2B">
                <w:rPr>
                  <w:rFonts w:ascii="Calibri" w:eastAsia="Calibri" w:hAnsi="Calibri" w:cs="Calibri"/>
                </w:rPr>
                <w:t xml:space="preserve"> </w:t>
              </w:r>
            </w:ins>
          </w:p>
        </w:tc>
        <w:tc>
          <w:tcPr>
            <w:tcW w:w="1336" w:type="dxa"/>
            <w:tcBorders>
              <w:top w:val="single" w:sz="4" w:space="0" w:color="000000"/>
              <w:left w:val="single" w:sz="4" w:space="0" w:color="000000"/>
              <w:bottom w:val="single" w:sz="4" w:space="0" w:color="000000"/>
              <w:right w:val="single" w:sz="4" w:space="0" w:color="000000"/>
            </w:tcBorders>
          </w:tcPr>
          <w:p w14:paraId="6EA22A7F" w14:textId="77777777" w:rsidR="00EC5046" w:rsidRPr="007F7E2B" w:rsidRDefault="00EC5046">
            <w:pPr>
              <w:spacing w:line="259" w:lineRule="auto"/>
              <w:ind w:right="52"/>
              <w:jc w:val="right"/>
              <w:rPr>
                <w:ins w:id="13956" w:author="V2" w:date="2025-04-14T14:19:00Z" w16du:dateUtc="2025-04-14T19:19:00Z"/>
              </w:rPr>
            </w:pPr>
            <w:ins w:id="13957" w:author="V2" w:date="2025-04-14T14:19:00Z" w16du:dateUtc="2025-04-14T19:19:00Z">
              <w:r w:rsidRPr="007F7E2B">
                <w:t>0.62</w:t>
              </w:r>
              <w:r w:rsidRPr="007F7E2B">
                <w:rPr>
                  <w:rFonts w:ascii="Calibri" w:eastAsia="Calibri" w:hAnsi="Calibri" w:cs="Calibri"/>
                </w:rPr>
                <w:t xml:space="preserve"> </w:t>
              </w:r>
            </w:ins>
          </w:p>
        </w:tc>
        <w:tc>
          <w:tcPr>
            <w:tcW w:w="1258" w:type="dxa"/>
            <w:tcBorders>
              <w:top w:val="single" w:sz="4" w:space="0" w:color="000000"/>
              <w:left w:val="single" w:sz="4" w:space="0" w:color="000000"/>
              <w:bottom w:val="single" w:sz="4" w:space="0" w:color="000000"/>
              <w:right w:val="single" w:sz="4" w:space="0" w:color="000000"/>
            </w:tcBorders>
          </w:tcPr>
          <w:p w14:paraId="5E453103" w14:textId="77777777" w:rsidR="00EC5046" w:rsidRPr="007F7E2B" w:rsidRDefault="00EC5046">
            <w:pPr>
              <w:spacing w:line="259" w:lineRule="auto"/>
              <w:ind w:right="52"/>
              <w:jc w:val="right"/>
              <w:rPr>
                <w:ins w:id="13958" w:author="V2" w:date="2025-04-14T14:19:00Z" w16du:dateUtc="2025-04-14T19:19:00Z"/>
              </w:rPr>
            </w:pPr>
            <w:ins w:id="13959" w:author="V2" w:date="2025-04-14T14:19:00Z" w16du:dateUtc="2025-04-14T19:19:00Z">
              <w:r w:rsidRPr="007F7E2B">
                <w:t>0.99</w:t>
              </w:r>
              <w:r w:rsidRPr="007F7E2B">
                <w:rPr>
                  <w:rFonts w:ascii="Calibri" w:eastAsia="Calibri" w:hAnsi="Calibri" w:cs="Calibri"/>
                </w:rPr>
                <w:t xml:space="preserve"> </w:t>
              </w:r>
            </w:ins>
          </w:p>
        </w:tc>
      </w:tr>
    </w:tbl>
    <w:p w14:paraId="13123703" w14:textId="77777777" w:rsidR="00EC5046" w:rsidRPr="007F7E2B" w:rsidRDefault="00EC5046">
      <w:pPr>
        <w:spacing w:after="103" w:line="259" w:lineRule="auto"/>
        <w:ind w:left="91"/>
        <w:rPr>
          <w:ins w:id="13960" w:author="V2" w:date="2025-04-14T14:19:00Z" w16du:dateUtc="2025-04-14T19:19:00Z"/>
        </w:rPr>
      </w:pPr>
      <w:ins w:id="13961" w:author="V2" w:date="2025-04-14T14:19:00Z" w16du:dateUtc="2025-04-14T19:19:00Z">
        <w:r w:rsidRPr="007F7E2B">
          <w:t xml:space="preserve"> </w:t>
        </w:r>
      </w:ins>
    </w:p>
    <w:p w14:paraId="3CD52CA8" w14:textId="77777777" w:rsidR="00EC5046" w:rsidRPr="007F7E2B" w:rsidRDefault="00EC5046">
      <w:pPr>
        <w:ind w:left="821"/>
        <w:rPr>
          <w:ins w:id="13962" w:author="V2" w:date="2025-04-14T14:19:00Z" w16du:dateUtc="2025-04-14T19:19:00Z"/>
        </w:rPr>
      </w:pPr>
      <w:ins w:id="13963" w:author="V2" w:date="2025-04-14T14:19:00Z" w16du:dateUtc="2025-04-14T19:19:00Z">
        <w:r w:rsidRPr="007F7E2B">
          <w:t xml:space="preserve">Note that these oxidization factors are subject to ongoing updating as further research is undertaken, and the most recent factors applicable to the types of wood and products produced must be used, considering that the oxidized fraction of wood products must include those which oxidize between 3 and 100 years. </w:t>
        </w:r>
      </w:ins>
    </w:p>
    <w:p w14:paraId="591EF635" w14:textId="77777777" w:rsidR="00EC5046" w:rsidRPr="007F7E2B" w:rsidRDefault="00EC5046">
      <w:pPr>
        <w:ind w:left="821"/>
        <w:rPr>
          <w:ins w:id="13964" w:author="V2" w:date="2025-04-14T14:19:00Z" w16du:dateUtc="2025-04-14T19:19:00Z"/>
        </w:rPr>
      </w:pPr>
      <w:ins w:id="13965" w:author="V2" w:date="2025-04-14T14:19:00Z" w16du:dateUtc="2025-04-14T19:19:00Z">
        <w:r w:rsidRPr="007F7E2B">
          <w:t xml:space="preserve">As per VCS guidance this oxidization is presumed to occur following a linear decay function over a 20 year period. </w:t>
        </w:r>
      </w:ins>
    </w:p>
    <w:p w14:paraId="13D82C8B" w14:textId="77777777" w:rsidR="00EC5046" w:rsidRPr="007F7E2B" w:rsidRDefault="00EC5046">
      <w:pPr>
        <w:spacing w:after="101" w:line="259" w:lineRule="auto"/>
        <w:ind w:left="91"/>
        <w:rPr>
          <w:ins w:id="13966" w:author="V2" w:date="2025-04-14T14:19:00Z" w16du:dateUtc="2025-04-14T19:19:00Z"/>
        </w:rPr>
      </w:pPr>
      <w:ins w:id="13967" w:author="V2" w:date="2025-04-14T14:19:00Z" w16du:dateUtc="2025-04-14T19:19:00Z">
        <w:r w:rsidRPr="007F7E2B">
          <w:t xml:space="preserve"> </w:t>
        </w:r>
      </w:ins>
    </w:p>
    <w:p w14:paraId="67318971" w14:textId="77777777" w:rsidR="00EC5046" w:rsidRPr="007F7E2B" w:rsidRDefault="00EC5046">
      <w:pPr>
        <w:tabs>
          <w:tab w:val="center" w:pos="2608"/>
          <w:tab w:val="center" w:pos="4412"/>
          <w:tab w:val="center" w:pos="5132"/>
          <w:tab w:val="center" w:pos="5852"/>
          <w:tab w:val="center" w:pos="6572"/>
          <w:tab w:val="center" w:pos="7292"/>
        </w:tabs>
        <w:rPr>
          <w:ins w:id="13968" w:author="V2" w:date="2025-04-14T14:19:00Z" w16du:dateUtc="2025-04-14T19:19:00Z"/>
        </w:rPr>
      </w:pPr>
      <w:ins w:id="13969" w:author="V2" w:date="2025-04-14T14:19:00Z" w16du:dateUtc="2025-04-14T19:19:00Z">
        <w:r w:rsidRPr="007F7E2B">
          <w:rPr>
            <w:sz w:val="22"/>
          </w:rPr>
          <w:tab/>
        </w:r>
        <w:r w:rsidRPr="007F7E2B">
          <w:rPr>
            <w:rFonts w:ascii="Arial" w:eastAsia="Arial" w:hAnsi="Arial" w:cs="Arial"/>
            <w:i/>
          </w:rPr>
          <w:t>OF</w:t>
        </w:r>
        <w:r w:rsidRPr="007F7E2B">
          <w:t xml:space="preserve"> is therefore equal to: </w:t>
        </w:r>
        <w:r w:rsidRPr="007F7E2B">
          <w:tab/>
          <w:t xml:space="preserve"> </w:t>
        </w:r>
        <w:r w:rsidRPr="007F7E2B">
          <w:tab/>
          <w:t xml:space="preserve"> </w:t>
        </w:r>
        <w:r w:rsidRPr="007F7E2B">
          <w:tab/>
          <w:t xml:space="preserve"> </w:t>
        </w:r>
        <w:r w:rsidRPr="007F7E2B">
          <w:tab/>
          <w:t xml:space="preserve"> </w:t>
        </w:r>
        <w:r w:rsidRPr="007F7E2B">
          <w:tab/>
          <w:t xml:space="preserve">      </w:t>
        </w:r>
      </w:ins>
    </w:p>
    <w:p w14:paraId="72728FAF" w14:textId="222E2C7E" w:rsidR="00EC5046" w:rsidRPr="007F7E2B" w:rsidRDefault="0094162A" w:rsidP="0094162A">
      <w:pPr>
        <w:tabs>
          <w:tab w:val="center" w:pos="3509"/>
          <w:tab w:val="center" w:pos="5776"/>
          <w:tab w:val="center" w:pos="8921"/>
        </w:tabs>
        <w:spacing w:line="259" w:lineRule="auto"/>
        <w:jc w:val="right"/>
        <w:rPr>
          <w:ins w:id="13970" w:author="V2" w:date="2025-04-14T14:19:00Z" w16du:dateUtc="2025-04-14T19:19:00Z"/>
        </w:rPr>
      </w:pPr>
      <w:ins w:id="13971"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53526" behindDoc="1" locked="0" layoutInCell="1" allowOverlap="1" wp14:anchorId="306843D1" wp14:editId="1C09B18F">
              <wp:simplePos x="0" y="0"/>
              <wp:positionH relativeFrom="column">
                <wp:posOffset>457200</wp:posOffset>
              </wp:positionH>
              <wp:positionV relativeFrom="paragraph">
                <wp:posOffset>109220</wp:posOffset>
              </wp:positionV>
              <wp:extent cx="3721100" cy="285750"/>
              <wp:effectExtent l="0" t="0" r="0" b="0"/>
              <wp:wrapTight wrapText="bothSides">
                <wp:wrapPolygon edited="0">
                  <wp:start x="0" y="0"/>
                  <wp:lineTo x="0" y="20160"/>
                  <wp:lineTo x="21453" y="20160"/>
                  <wp:lineTo x="21453" y="0"/>
                  <wp:lineTo x="0" y="0"/>
                </wp:wrapPolygon>
              </wp:wrapTight>
              <wp:docPr id="214121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13694" name=""/>
                      <pic:cNvPicPr/>
                    </pic:nvPicPr>
                    <pic:blipFill>
                      <a:blip r:embed="rId126">
                        <a:extLst>
                          <a:ext uri="{28A0092B-C50C-407E-A947-70E740481C1C}">
                            <a14:useLocalDpi xmlns:a14="http://schemas.microsoft.com/office/drawing/2010/main" val="0"/>
                          </a:ext>
                        </a:extLst>
                      </a:blip>
                      <a:stretch>
                        <a:fillRect/>
                      </a:stretch>
                    </pic:blipFill>
                    <pic:spPr>
                      <a:xfrm>
                        <a:off x="0" y="0"/>
                        <a:ext cx="3721100" cy="285750"/>
                      </a:xfrm>
                      <a:prstGeom prst="rect">
                        <a:avLst/>
                      </a:prstGeom>
                    </pic:spPr>
                  </pic:pic>
                </a:graphicData>
              </a:graphic>
              <wp14:sizeRelH relativeFrom="page">
                <wp14:pctWidth>0</wp14:pctWidth>
              </wp14:sizeRelH>
              <wp14:sizeRelV relativeFrom="page">
                <wp14:pctHeight>0</wp14:pctHeight>
              </wp14:sizeRelV>
            </wp:anchor>
          </w:drawing>
        </w:r>
        <w:r w:rsidR="00EC5046" w:rsidRPr="007F7E2B">
          <w:rPr>
            <w:sz w:val="22"/>
          </w:rPr>
          <w:tab/>
        </w:r>
        <w:r w:rsidRPr="007F7E2B">
          <w:rPr>
            <w:rFonts w:ascii="Times New Roman" w:eastAsia="Times New Roman" w:hAnsi="Times New Roman" w:cs="Times New Roman"/>
            <w:i/>
          </w:rPr>
          <w:t xml:space="preserve"> </w:t>
        </w:r>
        <w:r w:rsidR="00EC5046" w:rsidRPr="007F7E2B">
          <w:t xml:space="preserve">(10.4) </w:t>
        </w:r>
      </w:ins>
    </w:p>
    <w:tbl>
      <w:tblPr>
        <w:tblStyle w:val="TableGrid0"/>
        <w:tblW w:w="9716" w:type="dxa"/>
        <w:tblInd w:w="91" w:type="dxa"/>
        <w:tblLook w:val="04A0" w:firstRow="1" w:lastRow="0" w:firstColumn="1" w:lastColumn="0" w:noHBand="0" w:noVBand="1"/>
      </w:tblPr>
      <w:tblGrid>
        <w:gridCol w:w="1440"/>
        <w:gridCol w:w="900"/>
        <w:gridCol w:w="426"/>
        <w:gridCol w:w="115"/>
        <w:gridCol w:w="6827"/>
        <w:gridCol w:w="8"/>
      </w:tblGrid>
      <w:tr w:rsidR="00EC5046" w:rsidRPr="007F7E2B" w14:paraId="16C966FD" w14:textId="77777777">
        <w:trPr>
          <w:trHeight w:val="454"/>
          <w:ins w:id="13972" w:author="V2" w:date="2025-04-14T14:19:00Z" w16du:dateUtc="2025-04-14T19:19:00Z"/>
        </w:trPr>
        <w:tc>
          <w:tcPr>
            <w:tcW w:w="2340" w:type="dxa"/>
            <w:gridSpan w:val="2"/>
            <w:tcBorders>
              <w:top w:val="nil"/>
              <w:left w:val="nil"/>
              <w:bottom w:val="nil"/>
              <w:right w:val="nil"/>
            </w:tcBorders>
          </w:tcPr>
          <w:p w14:paraId="2FFF3266" w14:textId="77777777" w:rsidR="00EC5046" w:rsidRPr="007F7E2B" w:rsidRDefault="00EC5046">
            <w:pPr>
              <w:spacing w:line="259" w:lineRule="auto"/>
              <w:ind w:right="310"/>
              <w:jc w:val="right"/>
              <w:rPr>
                <w:ins w:id="13973" w:author="V2" w:date="2025-04-14T14:19:00Z" w16du:dateUtc="2025-04-14T19:19:00Z"/>
              </w:rPr>
            </w:pPr>
            <w:ins w:id="13974" w:author="V2" w:date="2025-04-14T14:19:00Z" w16du:dateUtc="2025-04-14T19:19:00Z">
              <w:r w:rsidRPr="007F7E2B">
                <w:t xml:space="preserve">Where </w:t>
              </w:r>
            </w:ins>
          </w:p>
          <w:p w14:paraId="6C3D366A" w14:textId="77777777" w:rsidR="00EC5046" w:rsidRPr="007F7E2B" w:rsidRDefault="00EC5046">
            <w:pPr>
              <w:spacing w:line="259" w:lineRule="auto"/>
              <w:rPr>
                <w:ins w:id="13975" w:author="V2" w:date="2025-04-14T14:19:00Z" w16du:dateUtc="2025-04-14T19:19:00Z"/>
              </w:rPr>
            </w:pPr>
            <w:ins w:id="13976" w:author="V2" w:date="2025-04-14T14:19:00Z" w16du:dateUtc="2025-04-14T19:19:00Z">
              <w:r w:rsidRPr="007F7E2B">
                <w:rPr>
                  <w:rFonts w:ascii="Arial" w:eastAsia="Arial" w:hAnsi="Arial" w:cs="Arial"/>
                  <w:i/>
                </w:rPr>
                <w:t xml:space="preserve"> </w:t>
              </w:r>
            </w:ins>
          </w:p>
        </w:tc>
        <w:tc>
          <w:tcPr>
            <w:tcW w:w="426" w:type="dxa"/>
            <w:tcBorders>
              <w:top w:val="nil"/>
              <w:left w:val="nil"/>
              <w:bottom w:val="nil"/>
              <w:right w:val="nil"/>
            </w:tcBorders>
          </w:tcPr>
          <w:p w14:paraId="035D65AA" w14:textId="77777777" w:rsidR="00EC5046" w:rsidRPr="007F7E2B" w:rsidRDefault="00EC5046">
            <w:pPr>
              <w:spacing w:after="160" w:line="259" w:lineRule="auto"/>
              <w:rPr>
                <w:ins w:id="13977" w:author="V2" w:date="2025-04-14T14:19:00Z" w16du:dateUtc="2025-04-14T19:19:00Z"/>
              </w:rPr>
            </w:pPr>
          </w:p>
        </w:tc>
        <w:tc>
          <w:tcPr>
            <w:tcW w:w="6950" w:type="dxa"/>
            <w:gridSpan w:val="3"/>
            <w:tcBorders>
              <w:top w:val="nil"/>
              <w:left w:val="nil"/>
              <w:bottom w:val="nil"/>
              <w:right w:val="nil"/>
            </w:tcBorders>
          </w:tcPr>
          <w:p w14:paraId="3111E6A0" w14:textId="77777777" w:rsidR="00EC5046" w:rsidRPr="007F7E2B" w:rsidRDefault="00EC5046">
            <w:pPr>
              <w:spacing w:after="160" w:line="259" w:lineRule="auto"/>
              <w:rPr>
                <w:ins w:id="13978" w:author="V2" w:date="2025-04-14T14:19:00Z" w16du:dateUtc="2025-04-14T19:19:00Z"/>
              </w:rPr>
            </w:pPr>
          </w:p>
        </w:tc>
      </w:tr>
      <w:tr w:rsidR="00EC5046" w:rsidRPr="007F7E2B" w14:paraId="5FA00812" w14:textId="77777777">
        <w:trPr>
          <w:trHeight w:val="921"/>
          <w:ins w:id="13979" w:author="V2" w:date="2025-04-14T14:19:00Z" w16du:dateUtc="2025-04-14T19:19:00Z"/>
        </w:trPr>
        <w:tc>
          <w:tcPr>
            <w:tcW w:w="2340" w:type="dxa"/>
            <w:gridSpan w:val="2"/>
            <w:tcBorders>
              <w:top w:val="nil"/>
              <w:left w:val="nil"/>
              <w:bottom w:val="nil"/>
              <w:right w:val="nil"/>
            </w:tcBorders>
          </w:tcPr>
          <w:p w14:paraId="4780A9BD" w14:textId="77777777" w:rsidR="00EC5046" w:rsidRPr="007F7E2B" w:rsidRDefault="00EC5046">
            <w:pPr>
              <w:spacing w:line="259" w:lineRule="auto"/>
              <w:ind w:left="1440"/>
              <w:rPr>
                <w:ins w:id="13980" w:author="V2" w:date="2025-04-14T14:19:00Z" w16du:dateUtc="2025-04-14T19:19:00Z"/>
              </w:rPr>
            </w:pPr>
            <w:ins w:id="13981" w:author="V2" w:date="2025-04-14T14:19:00Z" w16du:dateUtc="2025-04-14T19:19:00Z">
              <w:r w:rsidRPr="007F7E2B">
                <w:rPr>
                  <w:rFonts w:ascii="Arial" w:eastAsia="Arial" w:hAnsi="Arial" w:cs="Arial"/>
                  <w:i/>
                </w:rPr>
                <w:t>OF</w:t>
              </w:r>
              <w:r w:rsidRPr="007F7E2B">
                <w:rPr>
                  <w:rFonts w:ascii="Arial" w:eastAsia="Arial" w:hAnsi="Arial" w:cs="Arial"/>
                  <w:i/>
                  <w:sz w:val="13"/>
                </w:rPr>
                <w:t>ty,y</w:t>
              </w:r>
              <w:r w:rsidRPr="007F7E2B">
                <w:rPr>
                  <w:rFonts w:ascii="Arial" w:eastAsia="Arial" w:hAnsi="Arial" w:cs="Arial"/>
                  <w:i/>
                </w:rPr>
                <w:t xml:space="preserve"> </w:t>
              </w:r>
            </w:ins>
          </w:p>
        </w:tc>
        <w:tc>
          <w:tcPr>
            <w:tcW w:w="426" w:type="dxa"/>
            <w:tcBorders>
              <w:top w:val="nil"/>
              <w:left w:val="nil"/>
              <w:bottom w:val="nil"/>
              <w:right w:val="nil"/>
            </w:tcBorders>
          </w:tcPr>
          <w:p w14:paraId="2DFC897C" w14:textId="77777777" w:rsidR="00EC5046" w:rsidRPr="007F7E2B" w:rsidRDefault="00EC5046">
            <w:pPr>
              <w:spacing w:line="259" w:lineRule="auto"/>
              <w:rPr>
                <w:ins w:id="13982" w:author="V2" w:date="2025-04-14T14:19:00Z" w16du:dateUtc="2025-04-14T19:19:00Z"/>
              </w:rPr>
            </w:pPr>
            <w:ins w:id="13983" w:author="V2" w:date="2025-04-14T14:19:00Z" w16du:dateUtc="2025-04-14T19:19:00Z">
              <w:r w:rsidRPr="007F7E2B">
                <w:rPr>
                  <w:rFonts w:ascii="Arial" w:eastAsia="Arial" w:hAnsi="Arial" w:cs="Arial"/>
                  <w:i/>
                </w:rPr>
                <w:t xml:space="preserve">=  </w:t>
              </w:r>
            </w:ins>
          </w:p>
        </w:tc>
        <w:tc>
          <w:tcPr>
            <w:tcW w:w="6950" w:type="dxa"/>
            <w:gridSpan w:val="3"/>
            <w:tcBorders>
              <w:top w:val="nil"/>
              <w:left w:val="nil"/>
              <w:bottom w:val="nil"/>
              <w:right w:val="nil"/>
            </w:tcBorders>
          </w:tcPr>
          <w:p w14:paraId="4C331B02" w14:textId="77777777" w:rsidR="00EC5046" w:rsidRPr="007F7E2B" w:rsidRDefault="00EC5046">
            <w:pPr>
              <w:spacing w:line="259" w:lineRule="auto"/>
              <w:ind w:left="115"/>
              <w:rPr>
                <w:ins w:id="13984" w:author="V2" w:date="2025-04-14T14:19:00Z" w16du:dateUtc="2025-04-14T19:19:00Z"/>
              </w:rPr>
            </w:pPr>
            <w:ins w:id="13985" w:author="V2" w:date="2025-04-14T14:19:00Z" w16du:dateUtc="2025-04-14T19:19:00Z">
              <w:r w:rsidRPr="007F7E2B">
                <w:t xml:space="preserve">Oxidized fraction of wood products of type </w:t>
              </w:r>
              <w:r w:rsidRPr="007F7E2B">
                <w:rPr>
                  <w:rFonts w:ascii="Arial" w:eastAsia="Arial" w:hAnsi="Arial" w:cs="Arial"/>
                  <w:i/>
                </w:rPr>
                <w:t xml:space="preserve">ty </w:t>
              </w:r>
              <w:r w:rsidRPr="007F7E2B">
                <w:t xml:space="preserve">created during period </w:t>
              </w:r>
              <w:r w:rsidRPr="007F7E2B">
                <w:rPr>
                  <w:rFonts w:ascii="Arial" w:eastAsia="Arial" w:hAnsi="Arial" w:cs="Arial"/>
                  <w:i/>
                </w:rPr>
                <w:t>p</w:t>
              </w:r>
              <w:r w:rsidRPr="007F7E2B">
                <w:t xml:space="preserve"> whose carbon will be emitted between 3 and 100 years after creation of the harvested wood product, remaining at year </w:t>
              </w:r>
              <w:r w:rsidRPr="007F7E2B">
                <w:rPr>
                  <w:rFonts w:ascii="Arial" w:eastAsia="Arial" w:hAnsi="Arial" w:cs="Arial"/>
                  <w:i/>
                </w:rPr>
                <w:t>y</w:t>
              </w:r>
              <w:r w:rsidRPr="007F7E2B">
                <w:t xml:space="preserve"> after the wood products were created; t C </w:t>
              </w:r>
              <w:r w:rsidRPr="007F7E2B">
                <w:rPr>
                  <w:rFonts w:ascii="Arial" w:eastAsia="Arial" w:hAnsi="Arial" w:cs="Arial"/>
                  <w:i/>
                </w:rPr>
                <w:t xml:space="preserve"> </w:t>
              </w:r>
            </w:ins>
          </w:p>
        </w:tc>
      </w:tr>
      <w:tr w:rsidR="00EC5046" w:rsidRPr="007F7E2B" w14:paraId="0588ED4C" w14:textId="77777777">
        <w:trPr>
          <w:trHeight w:val="455"/>
          <w:ins w:id="13986" w:author="V2" w:date="2025-04-14T14:19:00Z" w16du:dateUtc="2025-04-14T19:19:00Z"/>
        </w:trPr>
        <w:tc>
          <w:tcPr>
            <w:tcW w:w="2340" w:type="dxa"/>
            <w:gridSpan w:val="2"/>
            <w:tcBorders>
              <w:top w:val="nil"/>
              <w:left w:val="nil"/>
              <w:bottom w:val="nil"/>
              <w:right w:val="nil"/>
            </w:tcBorders>
          </w:tcPr>
          <w:p w14:paraId="19628D68" w14:textId="77777777" w:rsidR="00EC5046" w:rsidRPr="007F7E2B" w:rsidRDefault="00EC5046">
            <w:pPr>
              <w:spacing w:line="259" w:lineRule="auto"/>
              <w:ind w:right="338"/>
              <w:jc w:val="right"/>
              <w:rPr>
                <w:ins w:id="13987" w:author="V2" w:date="2025-04-14T14:19:00Z" w16du:dateUtc="2025-04-14T19:19:00Z"/>
              </w:rPr>
            </w:pPr>
            <w:ins w:id="13988" w:author="V2" w:date="2025-04-14T14:19:00Z" w16du:dateUtc="2025-04-14T19:19:00Z">
              <w:r w:rsidRPr="007F7E2B">
                <w:rPr>
                  <w:rFonts w:ascii="Arial" w:eastAsia="Arial" w:hAnsi="Arial" w:cs="Arial"/>
                  <w:i/>
                </w:rPr>
                <w:lastRenderedPageBreak/>
                <w:t>C</w:t>
              </w:r>
              <w:r w:rsidRPr="007F7E2B">
                <w:rPr>
                  <w:rFonts w:ascii="Arial" w:eastAsia="Arial" w:hAnsi="Arial" w:cs="Arial"/>
                  <w:i/>
                  <w:sz w:val="13"/>
                </w:rPr>
                <w:t>XB,ty.p</w:t>
              </w:r>
              <w:r w:rsidRPr="007F7E2B">
                <w:t xml:space="preserve"> </w:t>
              </w:r>
            </w:ins>
          </w:p>
        </w:tc>
        <w:tc>
          <w:tcPr>
            <w:tcW w:w="426" w:type="dxa"/>
            <w:tcBorders>
              <w:top w:val="nil"/>
              <w:left w:val="nil"/>
              <w:bottom w:val="nil"/>
              <w:right w:val="nil"/>
            </w:tcBorders>
          </w:tcPr>
          <w:p w14:paraId="74D793B6" w14:textId="77777777" w:rsidR="00EC5046" w:rsidRPr="007F7E2B" w:rsidRDefault="00EC5046">
            <w:pPr>
              <w:spacing w:line="259" w:lineRule="auto"/>
              <w:rPr>
                <w:ins w:id="13989" w:author="V2" w:date="2025-04-14T14:19:00Z" w16du:dateUtc="2025-04-14T19:19:00Z"/>
              </w:rPr>
            </w:pPr>
            <w:ins w:id="13990" w:author="V2" w:date="2025-04-14T14:19:00Z" w16du:dateUtc="2025-04-14T19:19:00Z">
              <w:r w:rsidRPr="007F7E2B">
                <w:t xml:space="preserve">=  </w:t>
              </w:r>
            </w:ins>
          </w:p>
        </w:tc>
        <w:tc>
          <w:tcPr>
            <w:tcW w:w="6950" w:type="dxa"/>
            <w:gridSpan w:val="3"/>
            <w:tcBorders>
              <w:top w:val="nil"/>
              <w:left w:val="nil"/>
              <w:bottom w:val="nil"/>
              <w:right w:val="nil"/>
            </w:tcBorders>
          </w:tcPr>
          <w:p w14:paraId="0D4AB185" w14:textId="77777777" w:rsidR="00EC5046" w:rsidRPr="007F7E2B" w:rsidRDefault="00EC5046">
            <w:pPr>
              <w:spacing w:line="259" w:lineRule="auto"/>
              <w:ind w:left="115"/>
              <w:rPr>
                <w:ins w:id="13991" w:author="V2" w:date="2025-04-14T14:19:00Z" w16du:dateUtc="2025-04-14T19:19:00Z"/>
              </w:rPr>
            </w:pPr>
            <w:ins w:id="13992" w:author="V2" w:date="2025-04-14T14:19:00Z" w16du:dateUtc="2025-04-14T19:19:00Z">
              <w:r w:rsidRPr="007F7E2B">
                <w:t xml:space="preserve">Total carbon stock of extracted biomass from within the project area by class of wood product </w:t>
              </w:r>
              <w:r w:rsidRPr="007F7E2B">
                <w:rPr>
                  <w:rFonts w:ascii="Arial" w:eastAsia="Arial" w:hAnsi="Arial" w:cs="Arial"/>
                  <w:i/>
                </w:rPr>
                <w:t xml:space="preserve">ty </w:t>
              </w:r>
              <w:r w:rsidRPr="007F7E2B">
                <w:t>over a given period p; t C</w:t>
              </w:r>
              <w:r w:rsidRPr="007F7E2B">
                <w:rPr>
                  <w:rFonts w:ascii="Arial" w:eastAsia="Arial" w:hAnsi="Arial" w:cs="Arial"/>
                  <w:i/>
                </w:rPr>
                <w:t xml:space="preserve"> </w:t>
              </w:r>
            </w:ins>
          </w:p>
        </w:tc>
      </w:tr>
      <w:tr w:rsidR="00EC5046" w:rsidRPr="007F7E2B" w14:paraId="7F84FBEA" w14:textId="77777777">
        <w:trPr>
          <w:gridBefore w:val="1"/>
          <w:gridAfter w:val="1"/>
          <w:wBefore w:w="1440" w:type="dxa"/>
          <w:wAfter w:w="8" w:type="dxa"/>
          <w:trHeight w:val="456"/>
          <w:ins w:id="13993" w:author="V2" w:date="2025-04-14T14:19:00Z" w16du:dateUtc="2025-04-14T19:19:00Z"/>
        </w:trPr>
        <w:tc>
          <w:tcPr>
            <w:tcW w:w="900" w:type="dxa"/>
            <w:tcBorders>
              <w:top w:val="nil"/>
              <w:left w:val="nil"/>
              <w:bottom w:val="nil"/>
              <w:right w:val="nil"/>
            </w:tcBorders>
          </w:tcPr>
          <w:p w14:paraId="71043600" w14:textId="77777777" w:rsidR="00EC5046" w:rsidRPr="007F7E2B" w:rsidRDefault="00EC5046">
            <w:pPr>
              <w:spacing w:line="259" w:lineRule="auto"/>
              <w:rPr>
                <w:ins w:id="13994" w:author="V2" w:date="2025-04-14T14:19:00Z" w16du:dateUtc="2025-04-14T19:19:00Z"/>
              </w:rPr>
            </w:pPr>
            <w:ins w:id="13995" w:author="V2" w:date="2025-04-14T14:19:00Z" w16du:dateUtc="2025-04-14T19:19:00Z">
              <w:r w:rsidRPr="007F7E2B">
                <w:rPr>
                  <w:rFonts w:ascii="Arial" w:eastAsia="Arial" w:hAnsi="Arial" w:cs="Arial"/>
                  <w:i/>
                </w:rPr>
                <w:t>WW</w:t>
              </w:r>
              <w:r w:rsidRPr="007F7E2B">
                <w:rPr>
                  <w:rFonts w:ascii="Arial" w:eastAsia="Arial" w:hAnsi="Arial" w:cs="Arial"/>
                  <w:i/>
                  <w:vertAlign w:val="subscript"/>
                </w:rPr>
                <w:t>ty</w:t>
              </w:r>
              <w:r w:rsidRPr="007F7E2B">
                <w:rPr>
                  <w:rFonts w:ascii="Arial" w:eastAsia="Arial" w:hAnsi="Arial" w:cs="Arial"/>
                  <w:i/>
                </w:rPr>
                <w:t xml:space="preserve"> </w:t>
              </w:r>
            </w:ins>
          </w:p>
        </w:tc>
        <w:tc>
          <w:tcPr>
            <w:tcW w:w="541" w:type="dxa"/>
            <w:gridSpan w:val="2"/>
            <w:tcBorders>
              <w:top w:val="nil"/>
              <w:left w:val="nil"/>
              <w:bottom w:val="nil"/>
              <w:right w:val="nil"/>
            </w:tcBorders>
          </w:tcPr>
          <w:p w14:paraId="4998A372" w14:textId="77777777" w:rsidR="00EC5046" w:rsidRPr="007F7E2B" w:rsidRDefault="00EC5046">
            <w:pPr>
              <w:spacing w:line="259" w:lineRule="auto"/>
              <w:rPr>
                <w:ins w:id="13996" w:author="V2" w:date="2025-04-14T14:19:00Z" w16du:dateUtc="2025-04-14T19:19:00Z"/>
              </w:rPr>
            </w:pPr>
            <w:ins w:id="13997" w:author="V2" w:date="2025-04-14T14:19:00Z" w16du:dateUtc="2025-04-14T19:19:00Z">
              <w:r w:rsidRPr="007F7E2B">
                <w:rPr>
                  <w:rFonts w:ascii="Arial" w:eastAsia="Arial" w:hAnsi="Arial" w:cs="Arial"/>
                  <w:i/>
                </w:rPr>
                <w:t xml:space="preserve">=  </w:t>
              </w:r>
            </w:ins>
          </w:p>
        </w:tc>
        <w:tc>
          <w:tcPr>
            <w:tcW w:w="6827" w:type="dxa"/>
            <w:tcBorders>
              <w:top w:val="nil"/>
              <w:left w:val="nil"/>
              <w:bottom w:val="nil"/>
              <w:right w:val="nil"/>
            </w:tcBorders>
          </w:tcPr>
          <w:p w14:paraId="7FC33995" w14:textId="77777777" w:rsidR="00EC5046" w:rsidRPr="007F7E2B" w:rsidRDefault="00EC5046">
            <w:pPr>
              <w:spacing w:line="259" w:lineRule="auto"/>
              <w:rPr>
                <w:ins w:id="13998" w:author="V2" w:date="2025-04-14T14:19:00Z" w16du:dateUtc="2025-04-14T19:19:00Z"/>
              </w:rPr>
            </w:pPr>
            <w:ins w:id="13999" w:author="V2" w:date="2025-04-14T14:19:00Z" w16du:dateUtc="2025-04-14T19:19:00Z">
              <w:r w:rsidRPr="007F7E2B">
                <w:t xml:space="preserve">Wood waste fraction of wood products </w:t>
              </w:r>
              <w:r w:rsidRPr="007F7E2B">
                <w:rPr>
                  <w:rFonts w:ascii="Arial" w:eastAsia="Arial" w:hAnsi="Arial" w:cs="Arial"/>
                  <w:i/>
                </w:rPr>
                <w:t>ty</w:t>
              </w:r>
              <w:r w:rsidRPr="007F7E2B">
                <w:t xml:space="preserve"> immediately emitted through mill inefficiency; t C </w:t>
              </w:r>
            </w:ins>
          </w:p>
        </w:tc>
      </w:tr>
      <w:tr w:rsidR="00EC5046" w:rsidRPr="007F7E2B" w14:paraId="5BA1F2EE" w14:textId="77777777">
        <w:trPr>
          <w:gridBefore w:val="1"/>
          <w:gridAfter w:val="1"/>
          <w:wBefore w:w="1440" w:type="dxa"/>
          <w:wAfter w:w="8" w:type="dxa"/>
          <w:trHeight w:val="442"/>
          <w:ins w:id="14000" w:author="V2" w:date="2025-04-14T14:19:00Z" w16du:dateUtc="2025-04-14T19:19:00Z"/>
        </w:trPr>
        <w:tc>
          <w:tcPr>
            <w:tcW w:w="900" w:type="dxa"/>
            <w:tcBorders>
              <w:top w:val="nil"/>
              <w:left w:val="nil"/>
              <w:bottom w:val="nil"/>
              <w:right w:val="nil"/>
            </w:tcBorders>
          </w:tcPr>
          <w:p w14:paraId="2BC14AB4" w14:textId="77777777" w:rsidR="00EC5046" w:rsidRPr="007F7E2B" w:rsidRDefault="00EC5046">
            <w:pPr>
              <w:spacing w:line="259" w:lineRule="auto"/>
              <w:rPr>
                <w:ins w:id="14001" w:author="V2" w:date="2025-04-14T14:19:00Z" w16du:dateUtc="2025-04-14T19:19:00Z"/>
              </w:rPr>
            </w:pPr>
            <w:ins w:id="14002" w:author="V2" w:date="2025-04-14T14:19:00Z" w16du:dateUtc="2025-04-14T19:19:00Z">
              <w:r w:rsidRPr="007F7E2B">
                <w:rPr>
                  <w:rFonts w:ascii="Arial" w:eastAsia="Arial" w:hAnsi="Arial" w:cs="Arial"/>
                  <w:i/>
                </w:rPr>
                <w:t>SLF</w:t>
              </w:r>
              <w:r w:rsidRPr="007F7E2B">
                <w:rPr>
                  <w:rFonts w:ascii="Arial" w:eastAsia="Arial" w:hAnsi="Arial" w:cs="Arial"/>
                  <w:i/>
                  <w:vertAlign w:val="subscript"/>
                </w:rPr>
                <w:t>ty</w:t>
              </w:r>
              <w:r w:rsidRPr="007F7E2B">
                <w:rPr>
                  <w:rFonts w:ascii="Arial" w:eastAsia="Arial" w:hAnsi="Arial" w:cs="Arial"/>
                  <w:i/>
                </w:rPr>
                <w:t xml:space="preserve"> </w:t>
              </w:r>
            </w:ins>
          </w:p>
        </w:tc>
        <w:tc>
          <w:tcPr>
            <w:tcW w:w="541" w:type="dxa"/>
            <w:gridSpan w:val="2"/>
            <w:tcBorders>
              <w:top w:val="nil"/>
              <w:left w:val="nil"/>
              <w:bottom w:val="nil"/>
              <w:right w:val="nil"/>
            </w:tcBorders>
          </w:tcPr>
          <w:p w14:paraId="315B9742" w14:textId="77777777" w:rsidR="00EC5046" w:rsidRPr="007F7E2B" w:rsidRDefault="00EC5046">
            <w:pPr>
              <w:spacing w:line="259" w:lineRule="auto"/>
              <w:rPr>
                <w:ins w:id="14003" w:author="V2" w:date="2025-04-14T14:19:00Z" w16du:dateUtc="2025-04-14T19:19:00Z"/>
              </w:rPr>
            </w:pPr>
            <w:ins w:id="14004" w:author="V2" w:date="2025-04-14T14:19:00Z" w16du:dateUtc="2025-04-14T19:19:00Z">
              <w:r w:rsidRPr="007F7E2B">
                <w:rPr>
                  <w:rFonts w:ascii="Arial" w:eastAsia="Arial" w:hAnsi="Arial" w:cs="Arial"/>
                  <w:i/>
                </w:rPr>
                <w:t xml:space="preserve">=  </w:t>
              </w:r>
            </w:ins>
          </w:p>
        </w:tc>
        <w:tc>
          <w:tcPr>
            <w:tcW w:w="6827" w:type="dxa"/>
            <w:tcBorders>
              <w:top w:val="nil"/>
              <w:left w:val="nil"/>
              <w:bottom w:val="nil"/>
              <w:right w:val="nil"/>
            </w:tcBorders>
          </w:tcPr>
          <w:p w14:paraId="21C69DD7" w14:textId="77777777" w:rsidR="00EC5046" w:rsidRPr="007F7E2B" w:rsidRDefault="00EC5046">
            <w:pPr>
              <w:spacing w:line="259" w:lineRule="auto"/>
              <w:rPr>
                <w:ins w:id="14005" w:author="V2" w:date="2025-04-14T14:19:00Z" w16du:dateUtc="2025-04-14T19:19:00Z"/>
              </w:rPr>
            </w:pPr>
            <w:ins w:id="14006" w:author="V2" w:date="2025-04-14T14:19:00Z" w16du:dateUtc="2025-04-14T19:19:00Z">
              <w:r w:rsidRPr="007F7E2B">
                <w:t xml:space="preserve">Fraction of wood products of type </w:t>
              </w:r>
              <w:r w:rsidRPr="007F7E2B">
                <w:rPr>
                  <w:rFonts w:ascii="Arial" w:eastAsia="Arial" w:hAnsi="Arial" w:cs="Arial"/>
                  <w:i/>
                </w:rPr>
                <w:t>ty</w:t>
              </w:r>
              <w:r w:rsidRPr="007F7E2B">
                <w:t xml:space="preserve"> that will be emitted to the atmosphere within 3 years of timber harvest; t C </w:t>
              </w:r>
            </w:ins>
          </w:p>
        </w:tc>
      </w:tr>
      <w:tr w:rsidR="00EC5046" w:rsidRPr="007F7E2B" w14:paraId="5C454D18" w14:textId="77777777">
        <w:trPr>
          <w:gridBefore w:val="1"/>
          <w:gridAfter w:val="1"/>
          <w:wBefore w:w="1440" w:type="dxa"/>
          <w:wAfter w:w="8" w:type="dxa"/>
          <w:trHeight w:val="248"/>
          <w:ins w:id="14007" w:author="V2" w:date="2025-04-14T14:19:00Z" w16du:dateUtc="2025-04-14T19:19:00Z"/>
        </w:trPr>
        <w:tc>
          <w:tcPr>
            <w:tcW w:w="900" w:type="dxa"/>
            <w:tcBorders>
              <w:top w:val="nil"/>
              <w:left w:val="nil"/>
              <w:bottom w:val="nil"/>
              <w:right w:val="nil"/>
            </w:tcBorders>
          </w:tcPr>
          <w:p w14:paraId="6EF18CA5" w14:textId="77777777" w:rsidR="00EC5046" w:rsidRPr="007F7E2B" w:rsidRDefault="00EC5046">
            <w:pPr>
              <w:spacing w:line="259" w:lineRule="auto"/>
              <w:rPr>
                <w:ins w:id="14008" w:author="V2" w:date="2025-04-14T14:19:00Z" w16du:dateUtc="2025-04-14T19:19:00Z"/>
              </w:rPr>
            </w:pPr>
            <w:ins w:id="14009" w:author="V2" w:date="2025-04-14T14:19:00Z" w16du:dateUtc="2025-04-14T19:19:00Z">
              <w:r w:rsidRPr="007F7E2B">
                <w:rPr>
                  <w:rFonts w:ascii="Arial" w:eastAsia="Arial" w:hAnsi="Arial" w:cs="Arial"/>
                  <w:i/>
                </w:rPr>
                <w:t xml:space="preserve">fo </w:t>
              </w:r>
            </w:ins>
          </w:p>
        </w:tc>
        <w:tc>
          <w:tcPr>
            <w:tcW w:w="541" w:type="dxa"/>
            <w:gridSpan w:val="2"/>
            <w:tcBorders>
              <w:top w:val="nil"/>
              <w:left w:val="nil"/>
              <w:bottom w:val="nil"/>
              <w:right w:val="nil"/>
            </w:tcBorders>
          </w:tcPr>
          <w:p w14:paraId="43AD7D45" w14:textId="77777777" w:rsidR="00EC5046" w:rsidRPr="007F7E2B" w:rsidRDefault="00EC5046">
            <w:pPr>
              <w:spacing w:line="259" w:lineRule="auto"/>
              <w:rPr>
                <w:ins w:id="14010" w:author="V2" w:date="2025-04-14T14:19:00Z" w16du:dateUtc="2025-04-14T19:19:00Z"/>
              </w:rPr>
            </w:pPr>
            <w:ins w:id="14011" w:author="V2" w:date="2025-04-14T14:19:00Z" w16du:dateUtc="2025-04-14T19:19:00Z">
              <w:r w:rsidRPr="007F7E2B">
                <w:rPr>
                  <w:rFonts w:ascii="Arial" w:eastAsia="Arial" w:hAnsi="Arial" w:cs="Arial"/>
                  <w:i/>
                </w:rPr>
                <w:t xml:space="preserve">=  </w:t>
              </w:r>
            </w:ins>
          </w:p>
        </w:tc>
        <w:tc>
          <w:tcPr>
            <w:tcW w:w="6827" w:type="dxa"/>
            <w:tcBorders>
              <w:top w:val="nil"/>
              <w:left w:val="nil"/>
              <w:bottom w:val="nil"/>
              <w:right w:val="nil"/>
            </w:tcBorders>
          </w:tcPr>
          <w:p w14:paraId="71AB861F" w14:textId="77777777" w:rsidR="00EC5046" w:rsidRPr="007F7E2B" w:rsidRDefault="00EC5046">
            <w:pPr>
              <w:spacing w:line="259" w:lineRule="auto"/>
              <w:rPr>
                <w:ins w:id="14012" w:author="V2" w:date="2025-04-14T14:19:00Z" w16du:dateUtc="2025-04-14T19:19:00Z"/>
              </w:rPr>
            </w:pPr>
            <w:ins w:id="14013" w:author="V2" w:date="2025-04-14T14:19:00Z" w16du:dateUtc="2025-04-14T19:19:00Z">
              <w:r w:rsidRPr="007F7E2B">
                <w:t>Fraction oxidized – see Table 1 for defaults; t C t C</w:t>
              </w:r>
              <w:r w:rsidRPr="007F7E2B">
                <w:rPr>
                  <w:vertAlign w:val="superscript"/>
                </w:rPr>
                <w:t>-1</w:t>
              </w:r>
              <w:r w:rsidRPr="007F7E2B">
                <w:t xml:space="preserve"> </w:t>
              </w:r>
            </w:ins>
          </w:p>
        </w:tc>
      </w:tr>
      <w:tr w:rsidR="00EC5046" w:rsidRPr="007F7E2B" w14:paraId="7F1371F6" w14:textId="77777777">
        <w:trPr>
          <w:gridBefore w:val="1"/>
          <w:gridAfter w:val="1"/>
          <w:wBefore w:w="1440" w:type="dxa"/>
          <w:wAfter w:w="8" w:type="dxa"/>
          <w:trHeight w:val="461"/>
          <w:ins w:id="14014" w:author="V2" w:date="2025-04-14T14:19:00Z" w16du:dateUtc="2025-04-14T19:19:00Z"/>
        </w:trPr>
        <w:tc>
          <w:tcPr>
            <w:tcW w:w="900" w:type="dxa"/>
            <w:tcBorders>
              <w:top w:val="nil"/>
              <w:left w:val="nil"/>
              <w:bottom w:val="nil"/>
              <w:right w:val="nil"/>
            </w:tcBorders>
          </w:tcPr>
          <w:p w14:paraId="69AB790B" w14:textId="77777777" w:rsidR="00EC5046" w:rsidRPr="007F7E2B" w:rsidRDefault="00EC5046">
            <w:pPr>
              <w:spacing w:line="259" w:lineRule="auto"/>
              <w:rPr>
                <w:ins w:id="14015" w:author="V2" w:date="2025-04-14T14:19:00Z" w16du:dateUtc="2025-04-14T19:19:00Z"/>
              </w:rPr>
            </w:pPr>
            <w:ins w:id="14016" w:author="V2" w:date="2025-04-14T14:19:00Z" w16du:dateUtc="2025-04-14T19:19:00Z">
              <w:r w:rsidRPr="007F7E2B">
                <w:rPr>
                  <w:rFonts w:ascii="Arial" w:eastAsia="Arial" w:hAnsi="Arial" w:cs="Arial"/>
                  <w:i/>
                </w:rPr>
                <w:t xml:space="preserve">ty </w:t>
              </w:r>
            </w:ins>
          </w:p>
        </w:tc>
        <w:tc>
          <w:tcPr>
            <w:tcW w:w="541" w:type="dxa"/>
            <w:gridSpan w:val="2"/>
            <w:tcBorders>
              <w:top w:val="nil"/>
              <w:left w:val="nil"/>
              <w:bottom w:val="nil"/>
              <w:right w:val="nil"/>
            </w:tcBorders>
          </w:tcPr>
          <w:p w14:paraId="724F8757" w14:textId="77777777" w:rsidR="00EC5046" w:rsidRPr="007F7E2B" w:rsidRDefault="00EC5046">
            <w:pPr>
              <w:spacing w:line="259" w:lineRule="auto"/>
              <w:rPr>
                <w:ins w:id="14017" w:author="V2" w:date="2025-04-14T14:19:00Z" w16du:dateUtc="2025-04-14T19:19:00Z"/>
              </w:rPr>
            </w:pPr>
            <w:ins w:id="14018" w:author="V2" w:date="2025-04-14T14:19:00Z" w16du:dateUtc="2025-04-14T19:19:00Z">
              <w:r w:rsidRPr="007F7E2B">
                <w:rPr>
                  <w:rFonts w:ascii="Arial" w:eastAsia="Arial" w:hAnsi="Arial" w:cs="Arial"/>
                  <w:i/>
                </w:rPr>
                <w:t xml:space="preserve">=  </w:t>
              </w:r>
            </w:ins>
          </w:p>
        </w:tc>
        <w:tc>
          <w:tcPr>
            <w:tcW w:w="6827" w:type="dxa"/>
            <w:tcBorders>
              <w:top w:val="nil"/>
              <w:left w:val="nil"/>
              <w:bottom w:val="nil"/>
              <w:right w:val="nil"/>
            </w:tcBorders>
          </w:tcPr>
          <w:p w14:paraId="70080778" w14:textId="77777777" w:rsidR="00EC5046" w:rsidRPr="007F7E2B" w:rsidRDefault="00EC5046">
            <w:pPr>
              <w:spacing w:line="259" w:lineRule="auto"/>
              <w:rPr>
                <w:ins w:id="14019" w:author="V2" w:date="2025-04-14T14:19:00Z" w16du:dateUtc="2025-04-14T19:19:00Z"/>
              </w:rPr>
            </w:pPr>
            <w:ins w:id="14020" w:author="V2" w:date="2025-04-14T14:19:00Z" w16du:dateUtc="2025-04-14T19:19:00Z">
              <w:r w:rsidRPr="007F7E2B">
                <w:t xml:space="preserve">Wood product class (defined here as sawnwood, wood-based panels, other industrial round wood, paper and paper board, and other) </w:t>
              </w:r>
            </w:ins>
          </w:p>
        </w:tc>
      </w:tr>
      <w:tr w:rsidR="00EC5046" w:rsidRPr="007F7E2B" w14:paraId="58EA48C2" w14:textId="77777777">
        <w:trPr>
          <w:gridBefore w:val="1"/>
          <w:gridAfter w:val="1"/>
          <w:wBefore w:w="1440" w:type="dxa"/>
          <w:wAfter w:w="8" w:type="dxa"/>
          <w:trHeight w:val="228"/>
          <w:ins w:id="14021" w:author="V2" w:date="2025-04-14T14:19:00Z" w16du:dateUtc="2025-04-14T19:19:00Z"/>
        </w:trPr>
        <w:tc>
          <w:tcPr>
            <w:tcW w:w="900" w:type="dxa"/>
            <w:tcBorders>
              <w:top w:val="nil"/>
              <w:left w:val="nil"/>
              <w:bottom w:val="nil"/>
              <w:right w:val="nil"/>
            </w:tcBorders>
          </w:tcPr>
          <w:p w14:paraId="2807F5CF" w14:textId="77777777" w:rsidR="00EC5046" w:rsidRPr="007F7E2B" w:rsidRDefault="00EC5046">
            <w:pPr>
              <w:spacing w:line="259" w:lineRule="auto"/>
              <w:rPr>
                <w:ins w:id="14022" w:author="V2" w:date="2025-04-14T14:19:00Z" w16du:dateUtc="2025-04-14T19:19:00Z"/>
              </w:rPr>
            </w:pPr>
            <w:ins w:id="14023" w:author="V2" w:date="2025-04-14T14:19:00Z" w16du:dateUtc="2025-04-14T19:19:00Z">
              <w:r w:rsidRPr="007F7E2B">
                <w:rPr>
                  <w:rFonts w:ascii="Arial" w:eastAsia="Arial" w:hAnsi="Arial" w:cs="Arial"/>
                  <w:i/>
                </w:rPr>
                <w:t xml:space="preserve">y </w:t>
              </w:r>
            </w:ins>
          </w:p>
        </w:tc>
        <w:tc>
          <w:tcPr>
            <w:tcW w:w="541" w:type="dxa"/>
            <w:gridSpan w:val="2"/>
            <w:tcBorders>
              <w:top w:val="nil"/>
              <w:left w:val="nil"/>
              <w:bottom w:val="nil"/>
              <w:right w:val="nil"/>
            </w:tcBorders>
          </w:tcPr>
          <w:p w14:paraId="546DE163" w14:textId="77777777" w:rsidR="00EC5046" w:rsidRPr="007F7E2B" w:rsidRDefault="00EC5046">
            <w:pPr>
              <w:spacing w:line="259" w:lineRule="auto"/>
              <w:rPr>
                <w:ins w:id="14024" w:author="V2" w:date="2025-04-14T14:19:00Z" w16du:dateUtc="2025-04-14T19:19:00Z"/>
              </w:rPr>
            </w:pPr>
            <w:ins w:id="14025" w:author="V2" w:date="2025-04-14T14:19:00Z" w16du:dateUtc="2025-04-14T19:19:00Z">
              <w:r w:rsidRPr="007F7E2B">
                <w:t xml:space="preserve">=  </w:t>
              </w:r>
            </w:ins>
          </w:p>
        </w:tc>
        <w:tc>
          <w:tcPr>
            <w:tcW w:w="6827" w:type="dxa"/>
            <w:tcBorders>
              <w:top w:val="nil"/>
              <w:left w:val="nil"/>
              <w:bottom w:val="nil"/>
              <w:right w:val="nil"/>
            </w:tcBorders>
          </w:tcPr>
          <w:p w14:paraId="166C6EFB" w14:textId="77777777" w:rsidR="00EC5046" w:rsidRPr="007F7E2B" w:rsidRDefault="00EC5046">
            <w:pPr>
              <w:spacing w:line="259" w:lineRule="auto"/>
              <w:rPr>
                <w:ins w:id="14026" w:author="V2" w:date="2025-04-14T14:19:00Z" w16du:dateUtc="2025-04-14T19:19:00Z"/>
              </w:rPr>
            </w:pPr>
            <w:ins w:id="14027" w:author="V2" w:date="2025-04-14T14:19:00Z" w16du:dateUtc="2025-04-14T19:19:00Z">
              <w:r w:rsidRPr="007F7E2B">
                <w:t xml:space="preserve">the number of years since the wood products were created. </w:t>
              </w:r>
            </w:ins>
          </w:p>
        </w:tc>
      </w:tr>
      <w:tr w:rsidR="00EC5046" w:rsidRPr="007F7E2B" w14:paraId="353D8C01" w14:textId="77777777">
        <w:trPr>
          <w:gridBefore w:val="1"/>
          <w:gridAfter w:val="1"/>
          <w:wBefore w:w="1440" w:type="dxa"/>
          <w:wAfter w:w="8" w:type="dxa"/>
          <w:trHeight w:val="474"/>
          <w:ins w:id="14028" w:author="V2" w:date="2025-04-14T14:19:00Z" w16du:dateUtc="2025-04-14T19:19:00Z"/>
        </w:trPr>
        <w:tc>
          <w:tcPr>
            <w:tcW w:w="900" w:type="dxa"/>
            <w:tcBorders>
              <w:top w:val="nil"/>
              <w:left w:val="nil"/>
              <w:bottom w:val="nil"/>
              <w:right w:val="nil"/>
            </w:tcBorders>
          </w:tcPr>
          <w:p w14:paraId="2EF60F72" w14:textId="77777777" w:rsidR="00EC5046" w:rsidRPr="007F7E2B" w:rsidRDefault="00EC5046">
            <w:pPr>
              <w:spacing w:line="259" w:lineRule="auto"/>
              <w:rPr>
                <w:ins w:id="14029" w:author="V2" w:date="2025-04-14T14:19:00Z" w16du:dateUtc="2025-04-14T19:19:00Z"/>
              </w:rPr>
            </w:pPr>
            <w:ins w:id="14030" w:author="V2" w:date="2025-04-14T14:19:00Z" w16du:dateUtc="2025-04-14T19:19:00Z">
              <w:r w:rsidRPr="007F7E2B">
                <w:rPr>
                  <w:rFonts w:ascii="Arial" w:eastAsia="Arial" w:hAnsi="Arial" w:cs="Arial"/>
                  <w:i/>
                </w:rPr>
                <w:t xml:space="preserve">m </w:t>
              </w:r>
            </w:ins>
          </w:p>
        </w:tc>
        <w:tc>
          <w:tcPr>
            <w:tcW w:w="541" w:type="dxa"/>
            <w:gridSpan w:val="2"/>
            <w:tcBorders>
              <w:top w:val="nil"/>
              <w:left w:val="nil"/>
              <w:bottom w:val="nil"/>
              <w:right w:val="nil"/>
            </w:tcBorders>
          </w:tcPr>
          <w:p w14:paraId="30BB6181" w14:textId="77777777" w:rsidR="00EC5046" w:rsidRPr="007F7E2B" w:rsidRDefault="00EC5046">
            <w:pPr>
              <w:spacing w:line="259" w:lineRule="auto"/>
              <w:rPr>
                <w:ins w:id="14031" w:author="V2" w:date="2025-04-14T14:19:00Z" w16du:dateUtc="2025-04-14T19:19:00Z"/>
              </w:rPr>
            </w:pPr>
            <w:ins w:id="14032" w:author="V2" w:date="2025-04-14T14:19:00Z" w16du:dateUtc="2025-04-14T19:19:00Z">
              <w:r w:rsidRPr="007F7E2B">
                <w:t xml:space="preserve">=  </w:t>
              </w:r>
            </w:ins>
          </w:p>
        </w:tc>
        <w:tc>
          <w:tcPr>
            <w:tcW w:w="6827" w:type="dxa"/>
            <w:tcBorders>
              <w:top w:val="nil"/>
              <w:left w:val="nil"/>
              <w:bottom w:val="nil"/>
              <w:right w:val="nil"/>
            </w:tcBorders>
          </w:tcPr>
          <w:p w14:paraId="1F986A95" w14:textId="77777777" w:rsidR="00EC5046" w:rsidRPr="007F7E2B" w:rsidRDefault="00EC5046">
            <w:pPr>
              <w:spacing w:line="259" w:lineRule="auto"/>
              <w:rPr>
                <w:ins w:id="14033" w:author="V2" w:date="2025-04-14T14:19:00Z" w16du:dateUtc="2025-04-14T19:19:00Z"/>
              </w:rPr>
            </w:pPr>
            <w:ins w:id="14034" w:author="V2" w:date="2025-04-14T14:19:00Z" w16du:dateUtc="2025-04-14T19:19:00Z">
              <w:r w:rsidRPr="007F7E2B">
                <w:t xml:space="preserve">the number of years since the wood products were created, </w:t>
              </w:r>
              <w:r w:rsidRPr="007F7E2B">
                <w:rPr>
                  <w:rFonts w:ascii="Arial" w:eastAsia="Arial" w:hAnsi="Arial" w:cs="Arial"/>
                  <w:i/>
                </w:rPr>
                <w:t>y</w:t>
              </w:r>
              <w:r w:rsidRPr="007F7E2B">
                <w:t xml:space="preserve">, where for all </w:t>
              </w:r>
              <w:r w:rsidRPr="007F7E2B">
                <w:rPr>
                  <w:rFonts w:ascii="Arial" w:eastAsia="Arial" w:hAnsi="Arial" w:cs="Arial"/>
                  <w:i/>
                </w:rPr>
                <w:t xml:space="preserve">y </w:t>
              </w:r>
              <w:r w:rsidRPr="007F7E2B">
                <w:t xml:space="preserve">&gt;20, </w:t>
              </w:r>
              <w:r w:rsidRPr="007F7E2B">
                <w:rPr>
                  <w:rFonts w:ascii="Arial" w:eastAsia="Arial" w:hAnsi="Arial" w:cs="Arial"/>
                  <w:i/>
                </w:rPr>
                <w:t>m</w:t>
              </w:r>
              <w:r w:rsidRPr="007F7E2B">
                <w:t>=20</w:t>
              </w:r>
              <w:r w:rsidRPr="007F7E2B">
                <w:rPr>
                  <w:rFonts w:ascii="Calibri" w:eastAsia="Calibri" w:hAnsi="Calibri" w:cs="Calibri"/>
                  <w:sz w:val="22"/>
                </w:rPr>
                <w:t xml:space="preserve"> </w:t>
              </w:r>
            </w:ins>
          </w:p>
        </w:tc>
      </w:tr>
    </w:tbl>
    <w:p w14:paraId="1530CCD8" w14:textId="77777777" w:rsidR="00EC5046" w:rsidRPr="007F7E2B" w:rsidRDefault="00EC5046">
      <w:pPr>
        <w:spacing w:line="259" w:lineRule="auto"/>
        <w:ind w:left="91" w:right="5"/>
        <w:rPr>
          <w:ins w:id="14035" w:author="V2" w:date="2025-04-14T14:19:00Z" w16du:dateUtc="2025-04-14T19:19:00Z"/>
        </w:rPr>
      </w:pPr>
      <w:ins w:id="14036" w:author="V2" w:date="2025-04-14T14:19:00Z" w16du:dateUtc="2025-04-14T19:19:00Z">
        <w:r w:rsidRPr="007F7E2B">
          <w:rPr>
            <w:rFonts w:ascii="Arial" w:eastAsia="Arial" w:hAnsi="Arial" w:cs="Arial"/>
            <w:b/>
          </w:rPr>
          <w:t xml:space="preserve"> </w:t>
        </w:r>
      </w:ins>
    </w:p>
    <w:p w14:paraId="0C2F4314" w14:textId="77777777" w:rsidR="00EC5046" w:rsidRPr="007F7E2B" w:rsidRDefault="00EC5046">
      <w:pPr>
        <w:ind w:left="86"/>
        <w:rPr>
          <w:ins w:id="14037" w:author="V2" w:date="2025-04-14T14:19:00Z" w16du:dateUtc="2025-04-14T19:19:00Z"/>
        </w:rPr>
      </w:pPr>
      <w:ins w:id="14038" w:author="V2" w:date="2025-04-14T14:19:00Z" w16du:dateUtc="2025-04-14T19:19:00Z">
        <w:r w:rsidRPr="007F7E2B">
          <w:rPr>
            <w:rFonts w:ascii="Arial" w:eastAsia="Arial" w:hAnsi="Arial" w:cs="Arial"/>
            <w:b/>
          </w:rPr>
          <w:t>Step 3</w:t>
        </w:r>
        <w:r w:rsidRPr="007F7E2B">
          <w:t xml:space="preserve">: Calculate the total HWP remaining </w:t>
        </w:r>
        <w:r w:rsidRPr="007F7E2B">
          <w:rPr>
            <w:rFonts w:ascii="Arial" w:eastAsia="Arial" w:hAnsi="Arial" w:cs="Arial"/>
            <w:i/>
          </w:rPr>
          <w:t>t</w:t>
        </w:r>
        <w:r w:rsidRPr="007F7E2B">
          <w:t xml:space="preserve"> years after the project start date, consisting of the HWP remaining out of the products created during each period </w:t>
        </w:r>
        <w:r w:rsidRPr="007F7E2B">
          <w:rPr>
            <w:rFonts w:ascii="Arial" w:eastAsia="Arial" w:hAnsi="Arial" w:cs="Arial"/>
            <w:i/>
          </w:rPr>
          <w:t>p</w:t>
        </w:r>
        <w:r w:rsidRPr="007F7E2B">
          <w:t xml:space="preserve"> since project commencement (</w:t>
        </w:r>
        <w:r w:rsidRPr="007F7E2B">
          <w:rPr>
            <w:rFonts w:ascii="Arial" w:eastAsia="Arial" w:hAnsi="Arial" w:cs="Arial"/>
            <w:i/>
          </w:rPr>
          <w:t>t</w:t>
        </w:r>
        <w:r w:rsidRPr="007F7E2B">
          <w:t xml:space="preserve">=0), using the following equation. </w:t>
        </w:r>
      </w:ins>
    </w:p>
    <w:p w14:paraId="0C2D0A1F" w14:textId="1D03D66C" w:rsidR="00EC5046" w:rsidRPr="007F7E2B" w:rsidRDefault="009F1B31">
      <w:pPr>
        <w:spacing w:after="34" w:line="277" w:lineRule="auto"/>
        <w:ind w:left="811" w:right="2456"/>
        <w:rPr>
          <w:ins w:id="14039" w:author="V2" w:date="2025-04-14T14:19:00Z" w16du:dateUtc="2025-04-14T19:19:00Z"/>
        </w:rPr>
      </w:pPr>
      <w:ins w:id="14040" w:author="V2" w:date="2025-04-14T14:19:00Z" w16du:dateUtc="2025-04-14T19:19:00Z">
        <w:r w:rsidRPr="007F7E2B">
          <w:rPr>
            <w:rFonts w:ascii="Times New Roman" w:eastAsia="Times New Roman" w:hAnsi="Times New Roman" w:cs="Times New Roman"/>
            <w:i/>
            <w:noProof/>
            <w:sz w:val="27"/>
          </w:rPr>
          <w:drawing>
            <wp:anchor distT="0" distB="0" distL="114300" distR="114300" simplePos="0" relativeHeight="251754550" behindDoc="1" locked="0" layoutInCell="1" allowOverlap="1" wp14:anchorId="570E8EDF" wp14:editId="139A535A">
              <wp:simplePos x="0" y="0"/>
              <wp:positionH relativeFrom="column">
                <wp:posOffset>704850</wp:posOffset>
              </wp:positionH>
              <wp:positionV relativeFrom="paragraph">
                <wp:posOffset>175260</wp:posOffset>
              </wp:positionV>
              <wp:extent cx="1638300" cy="558800"/>
              <wp:effectExtent l="0" t="0" r="0" b="0"/>
              <wp:wrapTight wrapText="bothSides">
                <wp:wrapPolygon edited="0">
                  <wp:start x="0" y="0"/>
                  <wp:lineTo x="0" y="20618"/>
                  <wp:lineTo x="21349" y="20618"/>
                  <wp:lineTo x="21349" y="0"/>
                  <wp:lineTo x="0" y="0"/>
                </wp:wrapPolygon>
              </wp:wrapTight>
              <wp:docPr id="1545338006" name="Picture 1" descr="A black and whit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38006" name="Picture 1" descr="A black and white symbol&#10;&#10;AI-generated content may be incorrect."/>
                      <pic:cNvPicPr/>
                    </pic:nvPicPr>
                    <pic:blipFill>
                      <a:blip r:embed="rId127">
                        <a:extLst>
                          <a:ext uri="{28A0092B-C50C-407E-A947-70E740481C1C}">
                            <a14:useLocalDpi xmlns:a14="http://schemas.microsoft.com/office/drawing/2010/main" val="0"/>
                          </a:ext>
                        </a:extLst>
                      </a:blip>
                      <a:stretch>
                        <a:fillRect/>
                      </a:stretch>
                    </pic:blipFill>
                    <pic:spPr>
                      <a:xfrm>
                        <a:off x="0" y="0"/>
                        <a:ext cx="1638300" cy="558800"/>
                      </a:xfrm>
                      <a:prstGeom prst="rect">
                        <a:avLst/>
                      </a:prstGeom>
                    </pic:spPr>
                  </pic:pic>
                </a:graphicData>
              </a:graphic>
              <wp14:sizeRelH relativeFrom="page">
                <wp14:pctWidth>0</wp14:pctWidth>
              </wp14:sizeRelH>
              <wp14:sizeRelV relativeFrom="page">
                <wp14:pctHeight>0</wp14:pctHeight>
              </wp14:sizeRelV>
            </wp:anchor>
          </w:drawing>
        </w:r>
        <w:r w:rsidR="00EC5046" w:rsidRPr="007F7E2B">
          <w:t xml:space="preserve">  </w:t>
        </w:r>
      </w:ins>
    </w:p>
    <w:p w14:paraId="36E9EF0D" w14:textId="6778B6A5" w:rsidR="00EC5046" w:rsidRPr="007F7E2B" w:rsidRDefault="00EC5046" w:rsidP="009F1B31">
      <w:pPr>
        <w:spacing w:after="11" w:line="346" w:lineRule="auto"/>
        <w:ind w:left="811" w:right="2378"/>
        <w:jc w:val="right"/>
        <w:rPr>
          <w:ins w:id="14041" w:author="V2" w:date="2025-04-14T14:19:00Z" w16du:dateUtc="2025-04-14T19:19:00Z"/>
        </w:rPr>
      </w:pPr>
      <w:ins w:id="14042" w:author="V2" w:date="2025-04-14T14:19:00Z" w16du:dateUtc="2025-04-14T19:19:00Z">
        <w:r w:rsidRPr="007F7E2B">
          <w:t xml:space="preserve"> </w:t>
        </w:r>
        <w:r w:rsidRPr="007F7E2B">
          <w:rPr>
            <w:rFonts w:ascii="Times New Roman" w:eastAsia="Times New Roman" w:hAnsi="Times New Roman" w:cs="Times New Roman"/>
            <w:i/>
            <w:sz w:val="15"/>
          </w:rPr>
          <w:tab/>
        </w:r>
        <w:r w:rsidR="009F1B31" w:rsidRPr="007F7E2B">
          <w:t>(1</w:t>
        </w:r>
        <w:r w:rsidRPr="007F7E2B">
          <w:t>0.5</w:t>
        </w:r>
        <w:r w:rsidR="009F1B31" w:rsidRPr="007F7E2B">
          <w:t>)</w:t>
        </w:r>
        <w:r w:rsidRPr="007F7E2B">
          <w:t xml:space="preserve">  </w:t>
        </w:r>
        <w:r w:rsidRPr="007F7E2B">
          <w:tab/>
        </w:r>
      </w:ins>
    </w:p>
    <w:p w14:paraId="47848A82" w14:textId="77777777" w:rsidR="00EC5046" w:rsidRPr="007F7E2B" w:rsidRDefault="00EC5046">
      <w:pPr>
        <w:spacing w:after="22"/>
        <w:ind w:left="821"/>
        <w:rPr>
          <w:ins w:id="14043" w:author="V2" w:date="2025-04-14T14:19:00Z" w16du:dateUtc="2025-04-14T19:19:00Z"/>
        </w:rPr>
      </w:pPr>
      <w:ins w:id="14044" w:author="V2" w:date="2025-04-14T14:19:00Z" w16du:dateUtc="2025-04-14T19:19:00Z">
        <w:r w:rsidRPr="007F7E2B">
          <w:t xml:space="preserve">Where </w:t>
        </w:r>
      </w:ins>
    </w:p>
    <w:p w14:paraId="42C26D53" w14:textId="77777777" w:rsidR="00EC5046" w:rsidRPr="007F7E2B" w:rsidRDefault="00EC5046">
      <w:pPr>
        <w:spacing w:line="259" w:lineRule="auto"/>
        <w:ind w:left="811"/>
        <w:rPr>
          <w:ins w:id="14045" w:author="V2" w:date="2025-04-14T14:19:00Z" w16du:dateUtc="2025-04-14T19:19:00Z"/>
        </w:rPr>
      </w:pPr>
      <w:ins w:id="14046" w:author="V2" w:date="2025-04-14T14:19:00Z" w16du:dateUtc="2025-04-14T19:19:00Z">
        <w:r w:rsidRPr="007F7E2B">
          <w:t xml:space="preserve"> </w:t>
        </w:r>
      </w:ins>
    </w:p>
    <w:p w14:paraId="37E8E9A9" w14:textId="77777777" w:rsidR="00EC5046" w:rsidRPr="007F7E2B" w:rsidRDefault="00EC5046">
      <w:pPr>
        <w:tabs>
          <w:tab w:val="center" w:pos="1028"/>
          <w:tab w:val="center" w:pos="1680"/>
          <w:tab w:val="center" w:pos="5224"/>
        </w:tabs>
        <w:spacing w:after="8"/>
        <w:rPr>
          <w:ins w:id="14047" w:author="V2" w:date="2025-04-14T14:19:00Z" w16du:dateUtc="2025-04-14T19:19:00Z"/>
        </w:rPr>
      </w:pPr>
      <w:ins w:id="14048" w:author="V2" w:date="2025-04-14T14:19:00Z" w16du:dateUtc="2025-04-14T19:19:00Z">
        <w:r w:rsidRPr="007F7E2B">
          <w:rPr>
            <w:sz w:val="22"/>
          </w:rPr>
          <w:tab/>
        </w:r>
        <w:r w:rsidRPr="007F7E2B">
          <w:rPr>
            <w:rFonts w:ascii="Arial" w:eastAsia="Arial" w:hAnsi="Arial" w:cs="Arial"/>
            <w:i/>
          </w:rPr>
          <w:t>Cwp</w:t>
        </w:r>
        <w:r w:rsidRPr="007F7E2B">
          <w:rPr>
            <w:rFonts w:ascii="Arial" w:eastAsia="Arial" w:hAnsi="Arial" w:cs="Arial"/>
            <w:i/>
            <w:vertAlign w:val="subscript"/>
          </w:rPr>
          <w:t xml:space="preserve">t </w:t>
        </w:r>
        <w:r w:rsidRPr="007F7E2B">
          <w:rPr>
            <w:rFonts w:ascii="Arial" w:eastAsia="Arial" w:hAnsi="Arial" w:cs="Arial"/>
            <w:i/>
            <w:vertAlign w:val="subscript"/>
          </w:rPr>
          <w:tab/>
        </w:r>
        <w:r w:rsidRPr="007F7E2B">
          <w:t xml:space="preserve">=  </w:t>
        </w:r>
        <w:r w:rsidRPr="007F7E2B">
          <w:tab/>
          <w:t xml:space="preserve">The total carbon contained in harvested wood products at time </w:t>
        </w:r>
        <w:r w:rsidRPr="007F7E2B">
          <w:rPr>
            <w:rFonts w:ascii="Arial" w:eastAsia="Arial" w:hAnsi="Arial" w:cs="Arial"/>
            <w:i/>
          </w:rPr>
          <w:t>t</w:t>
        </w:r>
        <w:r w:rsidRPr="007F7E2B">
          <w:t xml:space="preserve">, tC </w:t>
        </w:r>
      </w:ins>
    </w:p>
    <w:p w14:paraId="7D58D06F" w14:textId="77777777" w:rsidR="00EC5046" w:rsidRPr="007F7E2B" w:rsidRDefault="00EC5046">
      <w:pPr>
        <w:spacing w:after="19"/>
        <w:ind w:left="2251" w:hanging="1440"/>
        <w:rPr>
          <w:ins w:id="14049" w:author="V2" w:date="2025-04-14T14:19:00Z" w16du:dateUtc="2025-04-14T19:19:00Z"/>
        </w:rPr>
      </w:pPr>
      <w:ins w:id="14050" w:author="V2" w:date="2025-04-14T14:19:00Z" w16du:dateUtc="2025-04-14T19:19:00Z">
        <w:r w:rsidRPr="007F7E2B">
          <w:rPr>
            <w:rFonts w:ascii="Arial" w:eastAsia="Arial" w:hAnsi="Arial" w:cs="Arial"/>
            <w:i/>
          </w:rPr>
          <w:t>Cwp</w:t>
        </w:r>
        <w:r w:rsidRPr="007F7E2B">
          <w:rPr>
            <w:rFonts w:ascii="Arial" w:eastAsia="Arial" w:hAnsi="Arial" w:cs="Arial"/>
            <w:i/>
            <w:vertAlign w:val="subscript"/>
          </w:rPr>
          <w:t>y</w:t>
        </w:r>
        <w:r w:rsidRPr="007F7E2B">
          <w:t xml:space="preserve"> </w:t>
        </w:r>
        <w:r w:rsidRPr="007F7E2B">
          <w:tab/>
          <w:t xml:space="preserve">=  </w:t>
        </w:r>
        <w:r w:rsidRPr="007F7E2B">
          <w:tab/>
          <w:t xml:space="preserve">Carbon stock sequestered in wood products created over a given period </w:t>
        </w:r>
        <w:r w:rsidRPr="007F7E2B">
          <w:rPr>
            <w:rFonts w:ascii="Arial" w:eastAsia="Arial" w:hAnsi="Arial" w:cs="Arial"/>
            <w:i/>
          </w:rPr>
          <w:t>p</w:t>
        </w:r>
        <w:r w:rsidRPr="007F7E2B">
          <w:t xml:space="preserve">, that remain sequestered after a number of years </w:t>
        </w:r>
        <w:r w:rsidRPr="007F7E2B">
          <w:rPr>
            <w:rFonts w:ascii="Arial" w:eastAsia="Arial" w:hAnsi="Arial" w:cs="Arial"/>
            <w:i/>
          </w:rPr>
          <w:t>y</w:t>
        </w:r>
        <w:r w:rsidRPr="007F7E2B">
          <w:t xml:space="preserve"> ; t C </w:t>
        </w:r>
      </w:ins>
    </w:p>
    <w:p w14:paraId="53411C92" w14:textId="77777777" w:rsidR="00EC5046" w:rsidRPr="007F7E2B" w:rsidRDefault="00EC5046">
      <w:pPr>
        <w:tabs>
          <w:tab w:val="center" w:pos="861"/>
          <w:tab w:val="center" w:pos="1680"/>
          <w:tab w:val="center" w:pos="5814"/>
        </w:tabs>
        <w:rPr>
          <w:ins w:id="14051" w:author="V2" w:date="2025-04-14T14:19:00Z" w16du:dateUtc="2025-04-14T19:19:00Z"/>
        </w:rPr>
      </w:pPr>
      <w:ins w:id="14052" w:author="V2" w:date="2025-04-14T14:19:00Z" w16du:dateUtc="2025-04-14T19:19:00Z">
        <w:r w:rsidRPr="007F7E2B">
          <w:rPr>
            <w:sz w:val="22"/>
          </w:rPr>
          <w:tab/>
        </w:r>
        <w:r w:rsidRPr="007F7E2B">
          <w:rPr>
            <w:rFonts w:ascii="Arial" w:eastAsia="Arial" w:hAnsi="Arial" w:cs="Arial"/>
            <w:i/>
          </w:rPr>
          <w:t xml:space="preserve">y </w:t>
        </w:r>
        <w:r w:rsidRPr="007F7E2B">
          <w:rPr>
            <w:rFonts w:ascii="Arial" w:eastAsia="Arial" w:hAnsi="Arial" w:cs="Arial"/>
            <w:i/>
          </w:rPr>
          <w:tab/>
        </w:r>
        <w:r w:rsidRPr="007F7E2B">
          <w:t xml:space="preserve">=  </w:t>
        </w:r>
        <w:r w:rsidRPr="007F7E2B">
          <w:tab/>
          <w:t xml:space="preserve">The number of years since the wood products in the given period </w:t>
        </w:r>
        <w:r w:rsidRPr="007F7E2B">
          <w:rPr>
            <w:rFonts w:ascii="Arial" w:eastAsia="Arial" w:hAnsi="Arial" w:cs="Arial"/>
            <w:i/>
          </w:rPr>
          <w:t>p</w:t>
        </w:r>
        <w:r w:rsidRPr="007F7E2B">
          <w:t xml:space="preserve"> were created</w:t>
        </w:r>
        <w:r w:rsidRPr="007F7E2B">
          <w:rPr>
            <w:vertAlign w:val="superscript"/>
          </w:rPr>
          <w:t xml:space="preserve"> </w:t>
        </w:r>
        <w:r w:rsidRPr="007F7E2B">
          <w:br w:type="page"/>
        </w:r>
      </w:ins>
    </w:p>
    <w:p w14:paraId="03F1FCC3" w14:textId="77777777" w:rsidR="00EC5046" w:rsidRPr="007F7E2B" w:rsidRDefault="00EC5046" w:rsidP="006D6ACB">
      <w:pPr>
        <w:pStyle w:val="Heading1"/>
        <w:spacing w:before="0" w:after="8" w:line="265" w:lineRule="auto"/>
        <w:ind w:left="796" w:hanging="720"/>
        <w:rPr>
          <w:ins w:id="14053" w:author="V2" w:date="2025-04-14T14:19:00Z" w16du:dateUtc="2025-04-14T19:19:00Z"/>
        </w:rPr>
      </w:pPr>
      <w:bookmarkStart w:id="14054" w:name="_Toc174616188"/>
      <w:bookmarkStart w:id="14055" w:name="_Toc174616604"/>
      <w:bookmarkStart w:id="14056" w:name="_Toc180594329"/>
      <w:bookmarkStart w:id="14057" w:name="_Toc180594736"/>
      <w:bookmarkStart w:id="14058" w:name="_Toc28307"/>
      <w:ins w:id="14059" w:author="V2" w:date="2025-04-14T14:19:00Z" w16du:dateUtc="2025-04-14T19:19:00Z">
        <w:r w:rsidRPr="007F7E2B">
          <w:lastRenderedPageBreak/>
          <w:t>PARAMETERS</w:t>
        </w:r>
        <w:bookmarkEnd w:id="14054"/>
        <w:bookmarkEnd w:id="14055"/>
        <w:bookmarkEnd w:id="14056"/>
        <w:bookmarkEnd w:id="14057"/>
        <w:r w:rsidRPr="007F7E2B">
          <w:t xml:space="preserve"> </w:t>
        </w:r>
        <w:bookmarkEnd w:id="14058"/>
      </w:ins>
    </w:p>
    <w:tbl>
      <w:tblPr>
        <w:tblStyle w:val="TableGrid0"/>
        <w:tblW w:w="8981" w:type="dxa"/>
        <w:tblInd w:w="376" w:type="dxa"/>
        <w:tblCellMar>
          <w:top w:w="8" w:type="dxa"/>
          <w:left w:w="107" w:type="dxa"/>
          <w:right w:w="115" w:type="dxa"/>
        </w:tblCellMar>
        <w:tblLook w:val="04A0" w:firstRow="1" w:lastRow="0" w:firstColumn="1" w:lastColumn="0" w:noHBand="0" w:noVBand="1"/>
      </w:tblPr>
      <w:tblGrid>
        <w:gridCol w:w="4258"/>
        <w:gridCol w:w="4723"/>
      </w:tblGrid>
      <w:tr w:rsidR="00EC5046" w:rsidRPr="007F7E2B" w14:paraId="00C50148" w14:textId="77777777">
        <w:trPr>
          <w:trHeight w:val="323"/>
          <w:ins w:id="14060"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757A71A5" w14:textId="77777777" w:rsidR="00EC5046" w:rsidRPr="007F7E2B" w:rsidRDefault="00EC5046">
            <w:pPr>
              <w:spacing w:line="259" w:lineRule="auto"/>
              <w:rPr>
                <w:ins w:id="14061" w:author="V2" w:date="2025-04-14T14:19:00Z" w16du:dateUtc="2025-04-14T19:19:00Z"/>
              </w:rPr>
            </w:pPr>
            <w:ins w:id="14062" w:author="V2" w:date="2025-04-14T14:19:00Z" w16du:dateUtc="2025-04-14T19:19:00Z">
              <w:r w:rsidRPr="007F7E2B">
                <w:rPr>
                  <w:sz w:val="22"/>
                </w:rPr>
                <w:t xml:space="preserve">Data Unit / Parameter: </w:t>
              </w:r>
            </w:ins>
          </w:p>
        </w:tc>
        <w:tc>
          <w:tcPr>
            <w:tcW w:w="4723" w:type="dxa"/>
            <w:tcBorders>
              <w:top w:val="single" w:sz="4" w:space="0" w:color="000000"/>
              <w:left w:val="single" w:sz="4" w:space="0" w:color="000000"/>
              <w:bottom w:val="single" w:sz="4" w:space="0" w:color="000000"/>
              <w:right w:val="single" w:sz="4" w:space="0" w:color="000000"/>
            </w:tcBorders>
          </w:tcPr>
          <w:p w14:paraId="7566B89B" w14:textId="77777777" w:rsidR="00EC5046" w:rsidRPr="007F7E2B" w:rsidRDefault="00EC5046">
            <w:pPr>
              <w:spacing w:line="259" w:lineRule="auto"/>
              <w:ind w:left="2"/>
              <w:rPr>
                <w:ins w:id="14063" w:author="V2" w:date="2025-04-14T14:19:00Z" w16du:dateUtc="2025-04-14T19:19:00Z"/>
              </w:rPr>
            </w:pPr>
            <w:ins w:id="14064" w:author="V2" w:date="2025-04-14T14:19:00Z" w16du:dateUtc="2025-04-14T19:19:00Z">
              <w:r w:rsidRPr="007F7E2B">
                <w:t>C</w:t>
              </w:r>
              <w:r w:rsidRPr="007F7E2B">
                <w:rPr>
                  <w:rFonts w:ascii="Arial" w:eastAsia="Arial" w:hAnsi="Arial" w:cs="Arial"/>
                  <w:i/>
                  <w:sz w:val="13"/>
                </w:rPr>
                <w:t>XB,ty,p</w:t>
              </w:r>
              <w:r w:rsidRPr="007F7E2B">
                <w:t xml:space="preserve"> </w:t>
              </w:r>
            </w:ins>
          </w:p>
        </w:tc>
      </w:tr>
      <w:tr w:rsidR="00EC5046" w:rsidRPr="007F7E2B" w14:paraId="2E2C56EB" w14:textId="77777777">
        <w:trPr>
          <w:trHeight w:val="326"/>
          <w:ins w:id="14065"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20CEDB15" w14:textId="77777777" w:rsidR="00EC5046" w:rsidRPr="007F7E2B" w:rsidRDefault="00EC5046">
            <w:pPr>
              <w:spacing w:line="259" w:lineRule="auto"/>
              <w:rPr>
                <w:ins w:id="14066" w:author="V2" w:date="2025-04-14T14:19:00Z" w16du:dateUtc="2025-04-14T19:19:00Z"/>
              </w:rPr>
            </w:pPr>
            <w:ins w:id="14067" w:author="V2" w:date="2025-04-14T14:19:00Z" w16du:dateUtc="2025-04-14T19:19:00Z">
              <w:r w:rsidRPr="007F7E2B">
                <w:t xml:space="preserve">Data unit: </w:t>
              </w:r>
            </w:ins>
          </w:p>
        </w:tc>
        <w:tc>
          <w:tcPr>
            <w:tcW w:w="4723" w:type="dxa"/>
            <w:tcBorders>
              <w:top w:val="single" w:sz="4" w:space="0" w:color="000000"/>
              <w:left w:val="single" w:sz="4" w:space="0" w:color="000000"/>
              <w:bottom w:val="single" w:sz="4" w:space="0" w:color="000000"/>
              <w:right w:val="single" w:sz="4" w:space="0" w:color="000000"/>
            </w:tcBorders>
          </w:tcPr>
          <w:p w14:paraId="3AB789C0" w14:textId="77777777" w:rsidR="00EC5046" w:rsidRPr="007F7E2B" w:rsidRDefault="00EC5046">
            <w:pPr>
              <w:spacing w:line="259" w:lineRule="auto"/>
              <w:ind w:left="2"/>
              <w:rPr>
                <w:ins w:id="14068" w:author="V2" w:date="2025-04-14T14:19:00Z" w16du:dateUtc="2025-04-14T19:19:00Z"/>
              </w:rPr>
            </w:pPr>
            <w:ins w:id="14069" w:author="V2" w:date="2025-04-14T14:19:00Z" w16du:dateUtc="2025-04-14T19:19:00Z">
              <w:r w:rsidRPr="007F7E2B">
                <w:t xml:space="preserve">tonnes C  </w:t>
              </w:r>
            </w:ins>
          </w:p>
        </w:tc>
      </w:tr>
      <w:tr w:rsidR="00EC5046" w:rsidRPr="007F7E2B" w14:paraId="05523292" w14:textId="77777777">
        <w:trPr>
          <w:trHeight w:val="324"/>
          <w:ins w:id="14070"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760F2E2A" w14:textId="77777777" w:rsidR="00EC5046" w:rsidRPr="007F7E2B" w:rsidRDefault="00EC5046">
            <w:pPr>
              <w:spacing w:line="259" w:lineRule="auto"/>
              <w:rPr>
                <w:ins w:id="14071" w:author="V2" w:date="2025-04-14T14:19:00Z" w16du:dateUtc="2025-04-14T19:19:00Z"/>
              </w:rPr>
            </w:pPr>
            <w:ins w:id="14072" w:author="V2" w:date="2025-04-14T14:19:00Z" w16du:dateUtc="2025-04-14T19:19:00Z">
              <w:r w:rsidRPr="007F7E2B">
                <w:t xml:space="preserve">Description: </w:t>
              </w:r>
            </w:ins>
          </w:p>
        </w:tc>
        <w:tc>
          <w:tcPr>
            <w:tcW w:w="4723" w:type="dxa"/>
            <w:tcBorders>
              <w:top w:val="single" w:sz="4" w:space="0" w:color="000000"/>
              <w:left w:val="single" w:sz="4" w:space="0" w:color="000000"/>
              <w:bottom w:val="single" w:sz="4" w:space="0" w:color="000000"/>
              <w:right w:val="single" w:sz="4" w:space="0" w:color="000000"/>
            </w:tcBorders>
          </w:tcPr>
          <w:p w14:paraId="3F6AF552" w14:textId="77777777" w:rsidR="00EC5046" w:rsidRPr="007F7E2B" w:rsidRDefault="00EC5046">
            <w:pPr>
              <w:spacing w:line="259" w:lineRule="auto"/>
              <w:ind w:left="2"/>
              <w:rPr>
                <w:ins w:id="14073" w:author="V2" w:date="2025-04-14T14:19:00Z" w16du:dateUtc="2025-04-14T19:19:00Z"/>
              </w:rPr>
            </w:pPr>
            <w:ins w:id="14074" w:author="V2" w:date="2025-04-14T14:19:00Z" w16du:dateUtc="2025-04-14T19:19:00Z">
              <w:r w:rsidRPr="007F7E2B">
                <w:t xml:space="preserve">Extracted biomass carbon during period p </w:t>
              </w:r>
            </w:ins>
          </w:p>
        </w:tc>
      </w:tr>
      <w:tr w:rsidR="00EC5046" w:rsidRPr="007F7E2B" w14:paraId="3F8B0076" w14:textId="77777777">
        <w:trPr>
          <w:trHeight w:val="326"/>
          <w:ins w:id="14075"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3D6AAE1B" w14:textId="77777777" w:rsidR="00EC5046" w:rsidRPr="007F7E2B" w:rsidRDefault="00EC5046">
            <w:pPr>
              <w:spacing w:line="259" w:lineRule="auto"/>
              <w:rPr>
                <w:ins w:id="14076" w:author="V2" w:date="2025-04-14T14:19:00Z" w16du:dateUtc="2025-04-14T19:19:00Z"/>
              </w:rPr>
            </w:pPr>
            <w:ins w:id="14077" w:author="V2" w:date="2025-04-14T14:19:00Z" w16du:dateUtc="2025-04-14T19:19:00Z">
              <w:r w:rsidRPr="007F7E2B">
                <w:t xml:space="preserve">Source of data: </w:t>
              </w:r>
            </w:ins>
          </w:p>
        </w:tc>
        <w:tc>
          <w:tcPr>
            <w:tcW w:w="4723" w:type="dxa"/>
            <w:tcBorders>
              <w:top w:val="single" w:sz="4" w:space="0" w:color="000000"/>
              <w:left w:val="single" w:sz="4" w:space="0" w:color="000000"/>
              <w:bottom w:val="single" w:sz="4" w:space="0" w:color="000000"/>
              <w:right w:val="single" w:sz="4" w:space="0" w:color="000000"/>
            </w:tcBorders>
          </w:tcPr>
          <w:p w14:paraId="40A61BF3" w14:textId="77777777" w:rsidR="00EC5046" w:rsidRPr="007F7E2B" w:rsidRDefault="00EC5046">
            <w:pPr>
              <w:spacing w:line="259" w:lineRule="auto"/>
              <w:ind w:left="2"/>
              <w:rPr>
                <w:ins w:id="14078" w:author="V2" w:date="2025-04-14T14:19:00Z" w16du:dateUtc="2025-04-14T19:19:00Z"/>
              </w:rPr>
            </w:pPr>
            <w:ins w:id="14079" w:author="V2" w:date="2025-04-14T14:19:00Z" w16du:dateUtc="2025-04-14T19:19:00Z">
              <w:r w:rsidRPr="007F7E2B">
                <w:t xml:space="preserve">Estimated from census </w:t>
              </w:r>
            </w:ins>
          </w:p>
        </w:tc>
      </w:tr>
      <w:tr w:rsidR="00EC5046" w:rsidRPr="007F7E2B" w14:paraId="2F5408B3" w14:textId="77777777">
        <w:trPr>
          <w:trHeight w:val="698"/>
          <w:ins w:id="14080"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529D77C6" w14:textId="77777777" w:rsidR="00EC5046" w:rsidRPr="007F7E2B" w:rsidRDefault="00EC5046">
            <w:pPr>
              <w:spacing w:line="259" w:lineRule="auto"/>
              <w:rPr>
                <w:ins w:id="14081" w:author="V2" w:date="2025-04-14T14:19:00Z" w16du:dateUtc="2025-04-14T19:19:00Z"/>
              </w:rPr>
            </w:pPr>
            <w:ins w:id="14082" w:author="V2" w:date="2025-04-14T14:19:00Z" w16du:dateUtc="2025-04-14T19:19:00Z">
              <w:r w:rsidRPr="007F7E2B">
                <w:t xml:space="preserve">Justification of choice of data or description of measurement methods and procedures applied: </w:t>
              </w:r>
            </w:ins>
          </w:p>
        </w:tc>
        <w:tc>
          <w:tcPr>
            <w:tcW w:w="4723" w:type="dxa"/>
            <w:tcBorders>
              <w:top w:val="single" w:sz="4" w:space="0" w:color="000000"/>
              <w:left w:val="single" w:sz="4" w:space="0" w:color="000000"/>
              <w:bottom w:val="single" w:sz="4" w:space="0" w:color="000000"/>
              <w:right w:val="single" w:sz="4" w:space="0" w:color="000000"/>
            </w:tcBorders>
          </w:tcPr>
          <w:p w14:paraId="7E08B6A6" w14:textId="77777777" w:rsidR="00EC5046" w:rsidRPr="007F7E2B" w:rsidRDefault="00EC5046">
            <w:pPr>
              <w:spacing w:line="259" w:lineRule="auto"/>
              <w:ind w:left="2"/>
              <w:rPr>
                <w:ins w:id="14083" w:author="V2" w:date="2025-04-14T14:19:00Z" w16du:dateUtc="2025-04-14T19:19:00Z"/>
              </w:rPr>
            </w:pPr>
            <w:ins w:id="14084" w:author="V2" w:date="2025-04-14T14:19:00Z" w16du:dateUtc="2025-04-14T19:19:00Z">
              <w:r w:rsidRPr="007F7E2B">
                <w:t xml:space="preserve">Total carbon stock of extracted biomass from within the project area by class of wood product ty over a given time period p </w:t>
              </w:r>
            </w:ins>
          </w:p>
        </w:tc>
      </w:tr>
      <w:tr w:rsidR="00EC5046" w:rsidRPr="007F7E2B" w14:paraId="6D9DC99B" w14:textId="77777777">
        <w:trPr>
          <w:trHeight w:val="325"/>
          <w:ins w:id="14085"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45DE8163" w14:textId="77777777" w:rsidR="00EC5046" w:rsidRPr="007F7E2B" w:rsidRDefault="00EC5046">
            <w:pPr>
              <w:spacing w:line="259" w:lineRule="auto"/>
              <w:rPr>
                <w:ins w:id="14086" w:author="V2" w:date="2025-04-14T14:19:00Z" w16du:dateUtc="2025-04-14T19:19:00Z"/>
              </w:rPr>
            </w:pPr>
            <w:ins w:id="14087" w:author="V2" w:date="2025-04-14T14:19:00Z" w16du:dateUtc="2025-04-14T19:19:00Z">
              <w:r w:rsidRPr="007F7E2B">
                <w:t xml:space="preserve">Any comment: </w:t>
              </w:r>
            </w:ins>
          </w:p>
        </w:tc>
        <w:tc>
          <w:tcPr>
            <w:tcW w:w="4723" w:type="dxa"/>
            <w:tcBorders>
              <w:top w:val="single" w:sz="4" w:space="0" w:color="000000"/>
              <w:left w:val="single" w:sz="4" w:space="0" w:color="000000"/>
              <w:bottom w:val="single" w:sz="4" w:space="0" w:color="000000"/>
              <w:right w:val="single" w:sz="4" w:space="0" w:color="000000"/>
            </w:tcBorders>
          </w:tcPr>
          <w:p w14:paraId="04167BF3" w14:textId="77777777" w:rsidR="00EC5046" w:rsidRPr="007F7E2B" w:rsidRDefault="00EC5046">
            <w:pPr>
              <w:spacing w:line="259" w:lineRule="auto"/>
              <w:ind w:left="2"/>
              <w:rPr>
                <w:ins w:id="14088" w:author="V2" w:date="2025-04-14T14:19:00Z" w16du:dateUtc="2025-04-14T19:19:00Z"/>
              </w:rPr>
            </w:pPr>
            <w:ins w:id="14089" w:author="V2" w:date="2025-04-14T14:19:00Z" w16du:dateUtc="2025-04-14T19:19:00Z">
              <w:r w:rsidRPr="007F7E2B">
                <w:t xml:space="preserve">  </w:t>
              </w:r>
            </w:ins>
          </w:p>
        </w:tc>
      </w:tr>
    </w:tbl>
    <w:p w14:paraId="594C1F37" w14:textId="77777777" w:rsidR="00EC5046" w:rsidRPr="007F7E2B" w:rsidRDefault="00EC5046">
      <w:pPr>
        <w:spacing w:line="259" w:lineRule="auto"/>
        <w:ind w:left="91"/>
        <w:rPr>
          <w:ins w:id="14090" w:author="V2" w:date="2025-04-14T14:19:00Z" w16du:dateUtc="2025-04-14T19:19:00Z"/>
        </w:rPr>
      </w:pPr>
      <w:ins w:id="14091" w:author="V2" w:date="2025-04-14T14:19:00Z" w16du:dateUtc="2025-04-14T19:19:00Z">
        <w:r w:rsidRPr="007F7E2B">
          <w:rPr>
            <w:sz w:val="22"/>
          </w:rPr>
          <w:t xml:space="preserve"> </w:t>
        </w:r>
      </w:ins>
    </w:p>
    <w:tbl>
      <w:tblPr>
        <w:tblStyle w:val="TableGrid0"/>
        <w:tblW w:w="8981" w:type="dxa"/>
        <w:tblInd w:w="376" w:type="dxa"/>
        <w:tblCellMar>
          <w:top w:w="8" w:type="dxa"/>
          <w:left w:w="107" w:type="dxa"/>
          <w:right w:w="115" w:type="dxa"/>
        </w:tblCellMar>
        <w:tblLook w:val="04A0" w:firstRow="1" w:lastRow="0" w:firstColumn="1" w:lastColumn="0" w:noHBand="0" w:noVBand="1"/>
      </w:tblPr>
      <w:tblGrid>
        <w:gridCol w:w="4258"/>
        <w:gridCol w:w="4723"/>
      </w:tblGrid>
      <w:tr w:rsidR="00EC5046" w:rsidRPr="007F7E2B" w14:paraId="15C6C9C5" w14:textId="77777777">
        <w:trPr>
          <w:trHeight w:val="323"/>
          <w:ins w:id="14092"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58566E00" w14:textId="77777777" w:rsidR="00EC5046" w:rsidRPr="007F7E2B" w:rsidRDefault="00EC5046">
            <w:pPr>
              <w:spacing w:line="259" w:lineRule="auto"/>
              <w:rPr>
                <w:ins w:id="14093" w:author="V2" w:date="2025-04-14T14:19:00Z" w16du:dateUtc="2025-04-14T19:19:00Z"/>
              </w:rPr>
            </w:pPr>
            <w:ins w:id="14094" w:author="V2" w:date="2025-04-14T14:19:00Z" w16du:dateUtc="2025-04-14T19:19:00Z">
              <w:r w:rsidRPr="007F7E2B">
                <w:rPr>
                  <w:sz w:val="22"/>
                </w:rPr>
                <w:t xml:space="preserve">Data Unit / Parameter: </w:t>
              </w:r>
            </w:ins>
          </w:p>
        </w:tc>
        <w:tc>
          <w:tcPr>
            <w:tcW w:w="4723" w:type="dxa"/>
            <w:tcBorders>
              <w:top w:val="single" w:sz="4" w:space="0" w:color="000000"/>
              <w:left w:val="single" w:sz="4" w:space="0" w:color="000000"/>
              <w:bottom w:val="single" w:sz="4" w:space="0" w:color="000000"/>
              <w:right w:val="single" w:sz="4" w:space="0" w:color="000000"/>
            </w:tcBorders>
          </w:tcPr>
          <w:p w14:paraId="06C6DADB" w14:textId="77777777" w:rsidR="00EC5046" w:rsidRPr="007F7E2B" w:rsidRDefault="00EC5046">
            <w:pPr>
              <w:spacing w:line="259" w:lineRule="auto"/>
              <w:ind w:left="2"/>
              <w:rPr>
                <w:ins w:id="14095" w:author="V2" w:date="2025-04-14T14:19:00Z" w16du:dateUtc="2025-04-14T19:19:00Z"/>
              </w:rPr>
            </w:pPr>
            <w:ins w:id="14096" w:author="V2" w:date="2025-04-14T14:19:00Z" w16du:dateUtc="2025-04-14T19:19:00Z">
              <w:r w:rsidRPr="007F7E2B">
                <w:rPr>
                  <w:rFonts w:ascii="Arial" w:eastAsia="Arial" w:hAnsi="Arial" w:cs="Arial"/>
                  <w:i/>
                </w:rPr>
                <w:t>V</w:t>
              </w:r>
              <w:r w:rsidRPr="007F7E2B">
                <w:rPr>
                  <w:rFonts w:ascii="Arial" w:eastAsia="Arial" w:hAnsi="Arial" w:cs="Arial"/>
                  <w:i/>
                  <w:sz w:val="13"/>
                </w:rPr>
                <w:t>ex,ty,j,p</w:t>
              </w:r>
              <w:r w:rsidRPr="007F7E2B">
                <w:rPr>
                  <w:rFonts w:ascii="Arial" w:eastAsia="Arial" w:hAnsi="Arial" w:cs="Arial"/>
                  <w:i/>
                </w:rPr>
                <w:t xml:space="preserve"> </w:t>
              </w:r>
            </w:ins>
          </w:p>
        </w:tc>
      </w:tr>
      <w:tr w:rsidR="00EC5046" w:rsidRPr="007F7E2B" w14:paraId="02FF2979" w14:textId="77777777">
        <w:trPr>
          <w:trHeight w:val="326"/>
          <w:ins w:id="14097"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0637459D" w14:textId="77777777" w:rsidR="00EC5046" w:rsidRPr="007F7E2B" w:rsidRDefault="00EC5046">
            <w:pPr>
              <w:spacing w:line="259" w:lineRule="auto"/>
              <w:rPr>
                <w:ins w:id="14098" w:author="V2" w:date="2025-04-14T14:19:00Z" w16du:dateUtc="2025-04-14T19:19:00Z"/>
              </w:rPr>
            </w:pPr>
            <w:ins w:id="14099" w:author="V2" w:date="2025-04-14T14:19:00Z" w16du:dateUtc="2025-04-14T19:19:00Z">
              <w:r w:rsidRPr="007F7E2B">
                <w:t xml:space="preserve">Data unit: </w:t>
              </w:r>
            </w:ins>
          </w:p>
        </w:tc>
        <w:tc>
          <w:tcPr>
            <w:tcW w:w="4723" w:type="dxa"/>
            <w:tcBorders>
              <w:top w:val="single" w:sz="4" w:space="0" w:color="000000"/>
              <w:left w:val="single" w:sz="4" w:space="0" w:color="000000"/>
              <w:bottom w:val="single" w:sz="4" w:space="0" w:color="000000"/>
              <w:right w:val="single" w:sz="4" w:space="0" w:color="000000"/>
            </w:tcBorders>
          </w:tcPr>
          <w:p w14:paraId="1176509C" w14:textId="77777777" w:rsidR="00EC5046" w:rsidRPr="007F7E2B" w:rsidRDefault="00EC5046">
            <w:pPr>
              <w:spacing w:line="259" w:lineRule="auto"/>
              <w:ind w:left="2"/>
              <w:rPr>
                <w:ins w:id="14100" w:author="V2" w:date="2025-04-14T14:19:00Z" w16du:dateUtc="2025-04-14T19:19:00Z"/>
              </w:rPr>
            </w:pPr>
            <w:ins w:id="14101" w:author="V2" w:date="2025-04-14T14:19:00Z" w16du:dateUtc="2025-04-14T19:19:00Z">
              <w:r w:rsidRPr="007F7E2B">
                <w:t xml:space="preserve">m3 </w:t>
              </w:r>
            </w:ins>
          </w:p>
        </w:tc>
      </w:tr>
      <w:tr w:rsidR="00EC5046" w:rsidRPr="007F7E2B" w14:paraId="36E2F5BE" w14:textId="77777777">
        <w:trPr>
          <w:trHeight w:val="324"/>
          <w:ins w:id="14102"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11E6AE4C" w14:textId="77777777" w:rsidR="00EC5046" w:rsidRPr="007F7E2B" w:rsidRDefault="00EC5046">
            <w:pPr>
              <w:spacing w:line="259" w:lineRule="auto"/>
              <w:rPr>
                <w:ins w:id="14103" w:author="V2" w:date="2025-04-14T14:19:00Z" w16du:dateUtc="2025-04-14T19:19:00Z"/>
              </w:rPr>
            </w:pPr>
            <w:ins w:id="14104" w:author="V2" w:date="2025-04-14T14:19:00Z" w16du:dateUtc="2025-04-14T19:19:00Z">
              <w:r w:rsidRPr="007F7E2B">
                <w:t xml:space="preserve">Description: </w:t>
              </w:r>
            </w:ins>
          </w:p>
        </w:tc>
        <w:tc>
          <w:tcPr>
            <w:tcW w:w="4723" w:type="dxa"/>
            <w:tcBorders>
              <w:top w:val="single" w:sz="4" w:space="0" w:color="000000"/>
              <w:left w:val="single" w:sz="4" w:space="0" w:color="000000"/>
              <w:bottom w:val="single" w:sz="4" w:space="0" w:color="000000"/>
              <w:right w:val="single" w:sz="4" w:space="0" w:color="000000"/>
            </w:tcBorders>
          </w:tcPr>
          <w:p w14:paraId="59B95AF3" w14:textId="77777777" w:rsidR="00EC5046" w:rsidRPr="007F7E2B" w:rsidRDefault="00EC5046">
            <w:pPr>
              <w:spacing w:line="259" w:lineRule="auto"/>
              <w:ind w:left="2"/>
              <w:rPr>
                <w:ins w:id="14105" w:author="V2" w:date="2025-04-14T14:19:00Z" w16du:dateUtc="2025-04-14T19:19:00Z"/>
              </w:rPr>
            </w:pPr>
            <w:ins w:id="14106" w:author="V2" w:date="2025-04-14T14:19:00Z" w16du:dateUtc="2025-04-14T19:19:00Z">
              <w:r w:rsidRPr="007F7E2B">
                <w:t xml:space="preserve">Volume </w:t>
              </w:r>
            </w:ins>
          </w:p>
        </w:tc>
      </w:tr>
      <w:tr w:rsidR="00EC5046" w:rsidRPr="007F7E2B" w14:paraId="6B1FE92C" w14:textId="77777777">
        <w:trPr>
          <w:trHeight w:val="325"/>
          <w:ins w:id="14107"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3BFA4F38" w14:textId="77777777" w:rsidR="00EC5046" w:rsidRPr="007F7E2B" w:rsidRDefault="00EC5046">
            <w:pPr>
              <w:spacing w:line="259" w:lineRule="auto"/>
              <w:rPr>
                <w:ins w:id="14108" w:author="V2" w:date="2025-04-14T14:19:00Z" w16du:dateUtc="2025-04-14T19:19:00Z"/>
              </w:rPr>
            </w:pPr>
            <w:ins w:id="14109" w:author="V2" w:date="2025-04-14T14:19:00Z" w16du:dateUtc="2025-04-14T19:19:00Z">
              <w:r w:rsidRPr="007F7E2B">
                <w:t xml:space="preserve">Source of data: </w:t>
              </w:r>
            </w:ins>
          </w:p>
        </w:tc>
        <w:tc>
          <w:tcPr>
            <w:tcW w:w="4723" w:type="dxa"/>
            <w:tcBorders>
              <w:top w:val="single" w:sz="4" w:space="0" w:color="000000"/>
              <w:left w:val="single" w:sz="4" w:space="0" w:color="000000"/>
              <w:bottom w:val="single" w:sz="4" w:space="0" w:color="000000"/>
              <w:right w:val="single" w:sz="4" w:space="0" w:color="000000"/>
            </w:tcBorders>
          </w:tcPr>
          <w:p w14:paraId="0CBDDEFB" w14:textId="77777777" w:rsidR="00EC5046" w:rsidRPr="007F7E2B" w:rsidRDefault="00EC5046">
            <w:pPr>
              <w:spacing w:line="259" w:lineRule="auto"/>
              <w:ind w:left="2"/>
              <w:rPr>
                <w:ins w:id="14110" w:author="V2" w:date="2025-04-14T14:19:00Z" w16du:dateUtc="2025-04-14T19:19:00Z"/>
              </w:rPr>
            </w:pPr>
            <w:ins w:id="14111" w:author="V2" w:date="2025-04-14T14:19:00Z" w16du:dateUtc="2025-04-14T19:19:00Z">
              <w:r w:rsidRPr="007F7E2B">
                <w:t xml:space="preserve">Estimated from census </w:t>
              </w:r>
            </w:ins>
          </w:p>
        </w:tc>
      </w:tr>
      <w:tr w:rsidR="00EC5046" w:rsidRPr="007F7E2B" w14:paraId="4E297025" w14:textId="77777777">
        <w:trPr>
          <w:trHeight w:val="930"/>
          <w:ins w:id="14112"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42411A58" w14:textId="77777777" w:rsidR="00EC5046" w:rsidRPr="007F7E2B" w:rsidRDefault="00EC5046">
            <w:pPr>
              <w:spacing w:line="259" w:lineRule="auto"/>
              <w:rPr>
                <w:ins w:id="14113" w:author="V2" w:date="2025-04-14T14:19:00Z" w16du:dateUtc="2025-04-14T19:19:00Z"/>
              </w:rPr>
            </w:pPr>
            <w:ins w:id="14114" w:author="V2" w:date="2025-04-14T14:19:00Z" w16du:dateUtc="2025-04-14T19:19:00Z">
              <w:r w:rsidRPr="007F7E2B">
                <w:t xml:space="preserve">Justification of choice of data or description of measurement methods and procedures applied: </w:t>
              </w:r>
            </w:ins>
          </w:p>
        </w:tc>
        <w:tc>
          <w:tcPr>
            <w:tcW w:w="4723" w:type="dxa"/>
            <w:tcBorders>
              <w:top w:val="single" w:sz="4" w:space="0" w:color="000000"/>
              <w:left w:val="single" w:sz="4" w:space="0" w:color="000000"/>
              <w:bottom w:val="single" w:sz="4" w:space="0" w:color="000000"/>
              <w:right w:val="single" w:sz="4" w:space="0" w:color="000000"/>
            </w:tcBorders>
          </w:tcPr>
          <w:p w14:paraId="569C8865" w14:textId="77777777" w:rsidR="00EC5046" w:rsidRPr="007F7E2B" w:rsidRDefault="00EC5046">
            <w:pPr>
              <w:spacing w:line="259" w:lineRule="auto"/>
              <w:ind w:left="2"/>
              <w:rPr>
                <w:ins w:id="14115" w:author="V2" w:date="2025-04-14T14:19:00Z" w16du:dateUtc="2025-04-14T19:19:00Z"/>
              </w:rPr>
            </w:pPr>
            <w:ins w:id="14116" w:author="V2" w:date="2025-04-14T14:19:00Z" w16du:dateUtc="2025-04-14T19:19:00Z">
              <w:r w:rsidRPr="007F7E2B">
                <w:t xml:space="preserve">Volume of timber extracted from within the project area  (does not include slash left onsite) by species j and wood product class ty over a given time period p </w:t>
              </w:r>
            </w:ins>
          </w:p>
        </w:tc>
      </w:tr>
      <w:tr w:rsidR="00EC5046" w:rsidRPr="007F7E2B" w14:paraId="6ED301AF" w14:textId="77777777">
        <w:trPr>
          <w:trHeight w:val="323"/>
          <w:ins w:id="14117"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26C01309" w14:textId="77777777" w:rsidR="00EC5046" w:rsidRPr="007F7E2B" w:rsidRDefault="00EC5046">
            <w:pPr>
              <w:spacing w:line="259" w:lineRule="auto"/>
              <w:rPr>
                <w:ins w:id="14118" w:author="V2" w:date="2025-04-14T14:19:00Z" w16du:dateUtc="2025-04-14T19:19:00Z"/>
              </w:rPr>
            </w:pPr>
            <w:ins w:id="14119" w:author="V2" w:date="2025-04-14T14:19:00Z" w16du:dateUtc="2025-04-14T19:19:00Z">
              <w:r w:rsidRPr="007F7E2B">
                <w:t xml:space="preserve">Any comment: </w:t>
              </w:r>
            </w:ins>
          </w:p>
        </w:tc>
        <w:tc>
          <w:tcPr>
            <w:tcW w:w="4723" w:type="dxa"/>
            <w:tcBorders>
              <w:top w:val="single" w:sz="4" w:space="0" w:color="000000"/>
              <w:left w:val="single" w:sz="4" w:space="0" w:color="000000"/>
              <w:bottom w:val="single" w:sz="4" w:space="0" w:color="000000"/>
              <w:right w:val="single" w:sz="4" w:space="0" w:color="000000"/>
            </w:tcBorders>
          </w:tcPr>
          <w:p w14:paraId="31A700B6" w14:textId="77777777" w:rsidR="00EC5046" w:rsidRPr="007F7E2B" w:rsidRDefault="00EC5046">
            <w:pPr>
              <w:spacing w:line="259" w:lineRule="auto"/>
              <w:ind w:left="2"/>
              <w:rPr>
                <w:ins w:id="14120" w:author="V2" w:date="2025-04-14T14:19:00Z" w16du:dateUtc="2025-04-14T19:19:00Z"/>
              </w:rPr>
            </w:pPr>
            <w:ins w:id="14121" w:author="V2" w:date="2025-04-14T14:19:00Z" w16du:dateUtc="2025-04-14T19:19:00Z">
              <w:r w:rsidRPr="007F7E2B">
                <w:t xml:space="preserve">  </w:t>
              </w:r>
            </w:ins>
          </w:p>
        </w:tc>
      </w:tr>
    </w:tbl>
    <w:p w14:paraId="2FF47FED" w14:textId="77777777" w:rsidR="00EC5046" w:rsidRPr="007F7E2B" w:rsidRDefault="00EC5046">
      <w:pPr>
        <w:spacing w:line="259" w:lineRule="auto"/>
        <w:ind w:left="91"/>
        <w:rPr>
          <w:ins w:id="14122" w:author="V2" w:date="2025-04-14T14:19:00Z" w16du:dateUtc="2025-04-14T19:19:00Z"/>
        </w:rPr>
      </w:pPr>
      <w:ins w:id="14123" w:author="V2" w:date="2025-04-14T14:19:00Z" w16du:dateUtc="2025-04-14T19:19:00Z">
        <w:r w:rsidRPr="007F7E2B">
          <w:rPr>
            <w:sz w:val="22"/>
          </w:rPr>
          <w:t xml:space="preserve"> </w:t>
        </w:r>
      </w:ins>
    </w:p>
    <w:tbl>
      <w:tblPr>
        <w:tblStyle w:val="TableGrid0"/>
        <w:tblW w:w="8981" w:type="dxa"/>
        <w:tblInd w:w="376" w:type="dxa"/>
        <w:tblCellMar>
          <w:top w:w="8" w:type="dxa"/>
          <w:left w:w="107" w:type="dxa"/>
          <w:right w:w="115" w:type="dxa"/>
        </w:tblCellMar>
        <w:tblLook w:val="04A0" w:firstRow="1" w:lastRow="0" w:firstColumn="1" w:lastColumn="0" w:noHBand="0" w:noVBand="1"/>
      </w:tblPr>
      <w:tblGrid>
        <w:gridCol w:w="4258"/>
        <w:gridCol w:w="4723"/>
      </w:tblGrid>
      <w:tr w:rsidR="00EC5046" w:rsidRPr="007F7E2B" w14:paraId="6465EB6C" w14:textId="77777777">
        <w:trPr>
          <w:trHeight w:val="323"/>
          <w:ins w:id="14124"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51DC698F" w14:textId="77777777" w:rsidR="00EC5046" w:rsidRPr="007F7E2B" w:rsidRDefault="00EC5046">
            <w:pPr>
              <w:spacing w:line="259" w:lineRule="auto"/>
              <w:rPr>
                <w:ins w:id="14125" w:author="V2" w:date="2025-04-14T14:19:00Z" w16du:dateUtc="2025-04-14T19:19:00Z"/>
              </w:rPr>
            </w:pPr>
            <w:ins w:id="14126" w:author="V2" w:date="2025-04-14T14:19:00Z" w16du:dateUtc="2025-04-14T19:19:00Z">
              <w:r w:rsidRPr="007F7E2B">
                <w:rPr>
                  <w:sz w:val="22"/>
                </w:rPr>
                <w:t xml:space="preserve">Data Unit / Parameter: </w:t>
              </w:r>
            </w:ins>
          </w:p>
        </w:tc>
        <w:tc>
          <w:tcPr>
            <w:tcW w:w="4723" w:type="dxa"/>
            <w:tcBorders>
              <w:top w:val="single" w:sz="4" w:space="0" w:color="000000"/>
              <w:left w:val="single" w:sz="4" w:space="0" w:color="000000"/>
              <w:bottom w:val="single" w:sz="4" w:space="0" w:color="000000"/>
              <w:right w:val="single" w:sz="4" w:space="0" w:color="000000"/>
            </w:tcBorders>
          </w:tcPr>
          <w:p w14:paraId="0FCA7136" w14:textId="77777777" w:rsidR="00EC5046" w:rsidRPr="007F7E2B" w:rsidRDefault="00EC5046">
            <w:pPr>
              <w:spacing w:line="259" w:lineRule="auto"/>
              <w:ind w:left="2"/>
              <w:rPr>
                <w:ins w:id="14127" w:author="V2" w:date="2025-04-14T14:19:00Z" w16du:dateUtc="2025-04-14T19:19:00Z"/>
              </w:rPr>
            </w:pPr>
            <w:ins w:id="14128" w:author="V2" w:date="2025-04-14T14:19:00Z" w16du:dateUtc="2025-04-14T19:19:00Z">
              <w:r w:rsidRPr="007F7E2B">
                <w:rPr>
                  <w:rFonts w:ascii="Arial" w:eastAsia="Arial" w:hAnsi="Arial" w:cs="Arial"/>
                  <w:i/>
                </w:rPr>
                <w:t>D</w:t>
              </w:r>
              <w:r w:rsidRPr="007F7E2B">
                <w:rPr>
                  <w:rFonts w:ascii="Arial" w:eastAsia="Arial" w:hAnsi="Arial" w:cs="Arial"/>
                  <w:i/>
                  <w:vertAlign w:val="subscript"/>
                </w:rPr>
                <w:t>j</w:t>
              </w:r>
              <w:r w:rsidRPr="007F7E2B">
                <w:rPr>
                  <w:rFonts w:ascii="Arial" w:eastAsia="Arial" w:hAnsi="Arial" w:cs="Arial"/>
                  <w:i/>
                </w:rPr>
                <w:t xml:space="preserve"> </w:t>
              </w:r>
            </w:ins>
          </w:p>
        </w:tc>
      </w:tr>
      <w:tr w:rsidR="00EC5046" w:rsidRPr="007F7E2B" w14:paraId="6BAE0861" w14:textId="77777777">
        <w:trPr>
          <w:trHeight w:val="326"/>
          <w:ins w:id="14129"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35058107" w14:textId="77777777" w:rsidR="00EC5046" w:rsidRPr="007F7E2B" w:rsidRDefault="00EC5046">
            <w:pPr>
              <w:spacing w:line="259" w:lineRule="auto"/>
              <w:rPr>
                <w:ins w:id="14130" w:author="V2" w:date="2025-04-14T14:19:00Z" w16du:dateUtc="2025-04-14T19:19:00Z"/>
              </w:rPr>
            </w:pPr>
            <w:ins w:id="14131" w:author="V2" w:date="2025-04-14T14:19:00Z" w16du:dateUtc="2025-04-14T19:19:00Z">
              <w:r w:rsidRPr="007F7E2B">
                <w:t xml:space="preserve">Data unit: </w:t>
              </w:r>
            </w:ins>
          </w:p>
        </w:tc>
        <w:tc>
          <w:tcPr>
            <w:tcW w:w="4723" w:type="dxa"/>
            <w:tcBorders>
              <w:top w:val="single" w:sz="4" w:space="0" w:color="000000"/>
              <w:left w:val="single" w:sz="4" w:space="0" w:color="000000"/>
              <w:bottom w:val="single" w:sz="4" w:space="0" w:color="000000"/>
              <w:right w:val="single" w:sz="4" w:space="0" w:color="000000"/>
            </w:tcBorders>
          </w:tcPr>
          <w:p w14:paraId="2F33A783" w14:textId="77777777" w:rsidR="00EC5046" w:rsidRPr="007F7E2B" w:rsidRDefault="00EC5046">
            <w:pPr>
              <w:spacing w:line="259" w:lineRule="auto"/>
              <w:ind w:left="2"/>
              <w:rPr>
                <w:ins w:id="14132" w:author="V2" w:date="2025-04-14T14:19:00Z" w16du:dateUtc="2025-04-14T19:19:00Z"/>
              </w:rPr>
            </w:pPr>
            <w:ins w:id="14133" w:author="V2" w:date="2025-04-14T14:19:00Z" w16du:dateUtc="2025-04-14T19:19:00Z">
              <w:r w:rsidRPr="007F7E2B">
                <w:t xml:space="preserve">t d.m.m-3 </w:t>
              </w:r>
            </w:ins>
          </w:p>
        </w:tc>
      </w:tr>
      <w:tr w:rsidR="00EC5046" w:rsidRPr="007F7E2B" w14:paraId="28BD2A50" w14:textId="77777777">
        <w:trPr>
          <w:trHeight w:val="325"/>
          <w:ins w:id="14134"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0E846F7F" w14:textId="77777777" w:rsidR="00EC5046" w:rsidRPr="007F7E2B" w:rsidRDefault="00EC5046">
            <w:pPr>
              <w:spacing w:line="259" w:lineRule="auto"/>
              <w:rPr>
                <w:ins w:id="14135" w:author="V2" w:date="2025-04-14T14:19:00Z" w16du:dateUtc="2025-04-14T19:19:00Z"/>
              </w:rPr>
            </w:pPr>
            <w:ins w:id="14136" w:author="V2" w:date="2025-04-14T14:19:00Z" w16du:dateUtc="2025-04-14T19:19:00Z">
              <w:r w:rsidRPr="007F7E2B">
                <w:t xml:space="preserve">Description: </w:t>
              </w:r>
            </w:ins>
          </w:p>
        </w:tc>
        <w:tc>
          <w:tcPr>
            <w:tcW w:w="4723" w:type="dxa"/>
            <w:tcBorders>
              <w:top w:val="single" w:sz="4" w:space="0" w:color="000000"/>
              <w:left w:val="single" w:sz="4" w:space="0" w:color="000000"/>
              <w:bottom w:val="single" w:sz="4" w:space="0" w:color="000000"/>
              <w:right w:val="single" w:sz="4" w:space="0" w:color="000000"/>
            </w:tcBorders>
          </w:tcPr>
          <w:p w14:paraId="09B6112A" w14:textId="77777777" w:rsidR="00EC5046" w:rsidRPr="007F7E2B" w:rsidRDefault="00EC5046">
            <w:pPr>
              <w:spacing w:line="259" w:lineRule="auto"/>
              <w:ind w:left="2"/>
              <w:rPr>
                <w:ins w:id="14137" w:author="V2" w:date="2025-04-14T14:19:00Z" w16du:dateUtc="2025-04-14T19:19:00Z"/>
              </w:rPr>
            </w:pPr>
            <w:ins w:id="14138" w:author="V2" w:date="2025-04-14T14:19:00Z" w16du:dateUtc="2025-04-14T19:19:00Z">
              <w:r w:rsidRPr="007F7E2B">
                <w:t xml:space="preserve">Basic wood density  </w:t>
              </w:r>
            </w:ins>
          </w:p>
        </w:tc>
      </w:tr>
      <w:tr w:rsidR="00EC5046" w:rsidRPr="007F7E2B" w14:paraId="09540293" w14:textId="77777777">
        <w:trPr>
          <w:trHeight w:val="324"/>
          <w:ins w:id="14139"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7C0CFF6C" w14:textId="77777777" w:rsidR="00EC5046" w:rsidRPr="007F7E2B" w:rsidRDefault="00EC5046">
            <w:pPr>
              <w:spacing w:line="259" w:lineRule="auto"/>
              <w:rPr>
                <w:ins w:id="14140" w:author="V2" w:date="2025-04-14T14:19:00Z" w16du:dateUtc="2025-04-14T19:19:00Z"/>
              </w:rPr>
            </w:pPr>
            <w:ins w:id="14141" w:author="V2" w:date="2025-04-14T14:19:00Z" w16du:dateUtc="2025-04-14T19:19:00Z">
              <w:r w:rsidRPr="007F7E2B">
                <w:t xml:space="preserve">Source of data: </w:t>
              </w:r>
            </w:ins>
          </w:p>
        </w:tc>
        <w:tc>
          <w:tcPr>
            <w:tcW w:w="4723" w:type="dxa"/>
            <w:tcBorders>
              <w:top w:val="single" w:sz="4" w:space="0" w:color="000000"/>
              <w:left w:val="single" w:sz="4" w:space="0" w:color="000000"/>
              <w:bottom w:val="single" w:sz="4" w:space="0" w:color="000000"/>
              <w:right w:val="single" w:sz="4" w:space="0" w:color="000000"/>
            </w:tcBorders>
          </w:tcPr>
          <w:p w14:paraId="19AFD390" w14:textId="77777777" w:rsidR="00EC5046" w:rsidRPr="007F7E2B" w:rsidRDefault="00EC5046">
            <w:pPr>
              <w:spacing w:line="259" w:lineRule="auto"/>
              <w:ind w:left="2"/>
              <w:rPr>
                <w:ins w:id="14142" w:author="V2" w:date="2025-04-14T14:19:00Z" w16du:dateUtc="2025-04-14T19:19:00Z"/>
              </w:rPr>
            </w:pPr>
            <w:ins w:id="14143" w:author="V2" w:date="2025-04-14T14:19:00Z" w16du:dateUtc="2025-04-14T19:19:00Z">
              <w:r w:rsidRPr="007F7E2B">
                <w:t xml:space="preserve">Known or measured </w:t>
              </w:r>
            </w:ins>
          </w:p>
        </w:tc>
      </w:tr>
      <w:tr w:rsidR="00EC5046" w:rsidRPr="007F7E2B" w14:paraId="468F6B27" w14:textId="77777777">
        <w:trPr>
          <w:trHeight w:val="701"/>
          <w:ins w:id="14144"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76F36AE9" w14:textId="77777777" w:rsidR="00EC5046" w:rsidRPr="007F7E2B" w:rsidRDefault="00EC5046">
            <w:pPr>
              <w:spacing w:line="259" w:lineRule="auto"/>
              <w:rPr>
                <w:ins w:id="14145" w:author="V2" w:date="2025-04-14T14:19:00Z" w16du:dateUtc="2025-04-14T19:19:00Z"/>
              </w:rPr>
            </w:pPr>
            <w:ins w:id="14146" w:author="V2" w:date="2025-04-14T14:19:00Z" w16du:dateUtc="2025-04-14T19:19:00Z">
              <w:r w:rsidRPr="007F7E2B">
                <w:t xml:space="preserve">Justification of choice of data or description of measurement methods and procedures applied: </w:t>
              </w:r>
            </w:ins>
          </w:p>
        </w:tc>
        <w:tc>
          <w:tcPr>
            <w:tcW w:w="4723" w:type="dxa"/>
            <w:tcBorders>
              <w:top w:val="single" w:sz="4" w:space="0" w:color="000000"/>
              <w:left w:val="single" w:sz="4" w:space="0" w:color="000000"/>
              <w:bottom w:val="single" w:sz="4" w:space="0" w:color="000000"/>
              <w:right w:val="single" w:sz="4" w:space="0" w:color="000000"/>
            </w:tcBorders>
          </w:tcPr>
          <w:p w14:paraId="73595E9C" w14:textId="77777777" w:rsidR="00EC5046" w:rsidRPr="007F7E2B" w:rsidRDefault="00EC5046">
            <w:pPr>
              <w:spacing w:line="259" w:lineRule="auto"/>
              <w:ind w:left="2"/>
              <w:rPr>
                <w:ins w:id="14147" w:author="V2" w:date="2025-04-14T14:19:00Z" w16du:dateUtc="2025-04-14T19:19:00Z"/>
              </w:rPr>
            </w:pPr>
            <w:ins w:id="14148" w:author="V2" w:date="2025-04-14T14:19:00Z" w16du:dateUtc="2025-04-14T19:19:00Z">
              <w:r w:rsidRPr="007F7E2B">
                <w:t xml:space="preserve">Basic wood density of species j </w:t>
              </w:r>
            </w:ins>
          </w:p>
        </w:tc>
      </w:tr>
      <w:tr w:rsidR="00EC5046" w:rsidRPr="007F7E2B" w14:paraId="2CF45CD8" w14:textId="77777777">
        <w:trPr>
          <w:trHeight w:val="323"/>
          <w:ins w:id="14149"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070E80FA" w14:textId="77777777" w:rsidR="00EC5046" w:rsidRPr="007F7E2B" w:rsidRDefault="00EC5046">
            <w:pPr>
              <w:spacing w:line="259" w:lineRule="auto"/>
              <w:rPr>
                <w:ins w:id="14150" w:author="V2" w:date="2025-04-14T14:19:00Z" w16du:dateUtc="2025-04-14T19:19:00Z"/>
              </w:rPr>
            </w:pPr>
            <w:ins w:id="14151" w:author="V2" w:date="2025-04-14T14:19:00Z" w16du:dateUtc="2025-04-14T19:19:00Z">
              <w:r w:rsidRPr="007F7E2B">
                <w:lastRenderedPageBreak/>
                <w:t xml:space="preserve">Any comment: </w:t>
              </w:r>
            </w:ins>
          </w:p>
        </w:tc>
        <w:tc>
          <w:tcPr>
            <w:tcW w:w="4723" w:type="dxa"/>
            <w:tcBorders>
              <w:top w:val="single" w:sz="4" w:space="0" w:color="000000"/>
              <w:left w:val="single" w:sz="4" w:space="0" w:color="000000"/>
              <w:bottom w:val="single" w:sz="4" w:space="0" w:color="000000"/>
              <w:right w:val="single" w:sz="4" w:space="0" w:color="000000"/>
            </w:tcBorders>
          </w:tcPr>
          <w:p w14:paraId="5276A713" w14:textId="77777777" w:rsidR="00EC5046" w:rsidRPr="007F7E2B" w:rsidRDefault="00EC5046">
            <w:pPr>
              <w:spacing w:line="259" w:lineRule="auto"/>
              <w:ind w:left="2"/>
              <w:rPr>
                <w:ins w:id="14152" w:author="V2" w:date="2025-04-14T14:19:00Z" w16du:dateUtc="2025-04-14T19:19:00Z"/>
              </w:rPr>
            </w:pPr>
            <w:ins w:id="14153" w:author="V2" w:date="2025-04-14T14:19:00Z" w16du:dateUtc="2025-04-14T19:19:00Z">
              <w:r w:rsidRPr="007F7E2B">
                <w:t xml:space="preserve">  </w:t>
              </w:r>
            </w:ins>
          </w:p>
        </w:tc>
      </w:tr>
    </w:tbl>
    <w:p w14:paraId="359A9540" w14:textId="77777777" w:rsidR="00EC5046" w:rsidRPr="007F7E2B" w:rsidRDefault="00EC5046">
      <w:pPr>
        <w:spacing w:line="259" w:lineRule="auto"/>
        <w:ind w:left="91"/>
        <w:rPr>
          <w:ins w:id="14154" w:author="V2" w:date="2025-04-14T14:19:00Z" w16du:dateUtc="2025-04-14T19:19:00Z"/>
        </w:rPr>
      </w:pPr>
      <w:ins w:id="14155" w:author="V2" w:date="2025-04-14T14:19:00Z" w16du:dateUtc="2025-04-14T19:19:00Z">
        <w:r w:rsidRPr="007F7E2B">
          <w:rPr>
            <w:sz w:val="22"/>
          </w:rPr>
          <w:t xml:space="preserve"> </w:t>
        </w:r>
      </w:ins>
    </w:p>
    <w:tbl>
      <w:tblPr>
        <w:tblStyle w:val="TableGrid0"/>
        <w:tblW w:w="8981" w:type="dxa"/>
        <w:tblInd w:w="376" w:type="dxa"/>
        <w:tblCellMar>
          <w:top w:w="9" w:type="dxa"/>
          <w:left w:w="107" w:type="dxa"/>
          <w:right w:w="115" w:type="dxa"/>
        </w:tblCellMar>
        <w:tblLook w:val="04A0" w:firstRow="1" w:lastRow="0" w:firstColumn="1" w:lastColumn="0" w:noHBand="0" w:noVBand="1"/>
      </w:tblPr>
      <w:tblGrid>
        <w:gridCol w:w="4258"/>
        <w:gridCol w:w="4723"/>
      </w:tblGrid>
      <w:tr w:rsidR="00EC5046" w:rsidRPr="007F7E2B" w14:paraId="3CC23063" w14:textId="77777777">
        <w:trPr>
          <w:trHeight w:val="324"/>
          <w:ins w:id="14156"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065C765F" w14:textId="77777777" w:rsidR="00EC5046" w:rsidRPr="007F7E2B" w:rsidRDefault="00EC5046">
            <w:pPr>
              <w:spacing w:line="259" w:lineRule="auto"/>
              <w:rPr>
                <w:ins w:id="14157" w:author="V2" w:date="2025-04-14T14:19:00Z" w16du:dateUtc="2025-04-14T19:19:00Z"/>
              </w:rPr>
            </w:pPr>
            <w:ins w:id="14158" w:author="V2" w:date="2025-04-14T14:19:00Z" w16du:dateUtc="2025-04-14T19:19:00Z">
              <w:r w:rsidRPr="007F7E2B">
                <w:rPr>
                  <w:sz w:val="22"/>
                </w:rPr>
                <w:t xml:space="preserve">Data Unit / Parameter: </w:t>
              </w:r>
            </w:ins>
          </w:p>
        </w:tc>
        <w:tc>
          <w:tcPr>
            <w:tcW w:w="4723" w:type="dxa"/>
            <w:tcBorders>
              <w:top w:val="single" w:sz="4" w:space="0" w:color="000000"/>
              <w:left w:val="single" w:sz="4" w:space="0" w:color="000000"/>
              <w:bottom w:val="single" w:sz="4" w:space="0" w:color="000000"/>
              <w:right w:val="single" w:sz="4" w:space="0" w:color="000000"/>
            </w:tcBorders>
          </w:tcPr>
          <w:p w14:paraId="2435BDE1" w14:textId="77777777" w:rsidR="00EC5046" w:rsidRPr="007F7E2B" w:rsidRDefault="00EC5046">
            <w:pPr>
              <w:spacing w:line="259" w:lineRule="auto"/>
              <w:ind w:left="2"/>
              <w:rPr>
                <w:ins w:id="14159" w:author="V2" w:date="2025-04-14T14:19:00Z" w16du:dateUtc="2025-04-14T19:19:00Z"/>
              </w:rPr>
            </w:pPr>
            <w:ins w:id="14160" w:author="V2" w:date="2025-04-14T14:19:00Z" w16du:dateUtc="2025-04-14T19:19:00Z">
              <w:r w:rsidRPr="007F7E2B">
                <w:rPr>
                  <w:rFonts w:ascii="Arial" w:eastAsia="Arial" w:hAnsi="Arial" w:cs="Arial"/>
                  <w:i/>
                </w:rPr>
                <w:t>CF</w:t>
              </w:r>
              <w:r w:rsidRPr="007F7E2B">
                <w:rPr>
                  <w:rFonts w:ascii="Arial" w:eastAsia="Arial" w:hAnsi="Arial" w:cs="Arial"/>
                  <w:i/>
                  <w:vertAlign w:val="subscript"/>
                </w:rPr>
                <w:t>j</w:t>
              </w:r>
              <w:r w:rsidRPr="007F7E2B">
                <w:rPr>
                  <w:rFonts w:ascii="Arial" w:eastAsia="Arial" w:hAnsi="Arial" w:cs="Arial"/>
                  <w:i/>
                </w:rPr>
                <w:t xml:space="preserve"> </w:t>
              </w:r>
            </w:ins>
          </w:p>
        </w:tc>
      </w:tr>
      <w:tr w:rsidR="00EC5046" w:rsidRPr="007F7E2B" w14:paraId="3B2D64EB" w14:textId="77777777">
        <w:trPr>
          <w:trHeight w:val="324"/>
          <w:ins w:id="14161"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00C72308" w14:textId="77777777" w:rsidR="00EC5046" w:rsidRPr="007F7E2B" w:rsidRDefault="00EC5046">
            <w:pPr>
              <w:spacing w:line="259" w:lineRule="auto"/>
              <w:rPr>
                <w:ins w:id="14162" w:author="V2" w:date="2025-04-14T14:19:00Z" w16du:dateUtc="2025-04-14T19:19:00Z"/>
              </w:rPr>
            </w:pPr>
            <w:ins w:id="14163" w:author="V2" w:date="2025-04-14T14:19:00Z" w16du:dateUtc="2025-04-14T19:19:00Z">
              <w:r w:rsidRPr="007F7E2B">
                <w:t xml:space="preserve">Data unit: </w:t>
              </w:r>
            </w:ins>
          </w:p>
        </w:tc>
        <w:tc>
          <w:tcPr>
            <w:tcW w:w="4723" w:type="dxa"/>
            <w:tcBorders>
              <w:top w:val="single" w:sz="4" w:space="0" w:color="000000"/>
              <w:left w:val="single" w:sz="4" w:space="0" w:color="000000"/>
              <w:bottom w:val="single" w:sz="4" w:space="0" w:color="000000"/>
              <w:right w:val="single" w:sz="4" w:space="0" w:color="000000"/>
            </w:tcBorders>
          </w:tcPr>
          <w:p w14:paraId="72978DF2" w14:textId="77777777" w:rsidR="00EC5046" w:rsidRPr="007F7E2B" w:rsidRDefault="00EC5046">
            <w:pPr>
              <w:spacing w:line="259" w:lineRule="auto"/>
              <w:ind w:left="2"/>
              <w:rPr>
                <w:ins w:id="14164" w:author="V2" w:date="2025-04-14T14:19:00Z" w16du:dateUtc="2025-04-14T19:19:00Z"/>
              </w:rPr>
            </w:pPr>
            <w:ins w:id="14165" w:author="V2" w:date="2025-04-14T14:19:00Z" w16du:dateUtc="2025-04-14T19:19:00Z">
              <w:r w:rsidRPr="007F7E2B">
                <w:t xml:space="preserve">t C t-1 d.m  </w:t>
              </w:r>
            </w:ins>
          </w:p>
        </w:tc>
      </w:tr>
      <w:tr w:rsidR="00EC5046" w:rsidRPr="007F7E2B" w14:paraId="3C9C9EDB" w14:textId="77777777">
        <w:trPr>
          <w:trHeight w:val="326"/>
          <w:ins w:id="14166"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57854EE1" w14:textId="77777777" w:rsidR="00EC5046" w:rsidRPr="007F7E2B" w:rsidRDefault="00EC5046">
            <w:pPr>
              <w:spacing w:line="259" w:lineRule="auto"/>
              <w:rPr>
                <w:ins w:id="14167" w:author="V2" w:date="2025-04-14T14:19:00Z" w16du:dateUtc="2025-04-14T19:19:00Z"/>
              </w:rPr>
            </w:pPr>
            <w:ins w:id="14168" w:author="V2" w:date="2025-04-14T14:19:00Z" w16du:dateUtc="2025-04-14T19:19:00Z">
              <w:r w:rsidRPr="007F7E2B">
                <w:t xml:space="preserve">Description: </w:t>
              </w:r>
            </w:ins>
          </w:p>
        </w:tc>
        <w:tc>
          <w:tcPr>
            <w:tcW w:w="4723" w:type="dxa"/>
            <w:tcBorders>
              <w:top w:val="single" w:sz="4" w:space="0" w:color="000000"/>
              <w:left w:val="single" w:sz="4" w:space="0" w:color="000000"/>
              <w:bottom w:val="single" w:sz="4" w:space="0" w:color="000000"/>
              <w:right w:val="single" w:sz="4" w:space="0" w:color="000000"/>
            </w:tcBorders>
          </w:tcPr>
          <w:p w14:paraId="303000D4" w14:textId="77777777" w:rsidR="00EC5046" w:rsidRPr="007F7E2B" w:rsidRDefault="00EC5046">
            <w:pPr>
              <w:spacing w:line="259" w:lineRule="auto"/>
              <w:ind w:left="2"/>
              <w:rPr>
                <w:ins w:id="14169" w:author="V2" w:date="2025-04-14T14:19:00Z" w16du:dateUtc="2025-04-14T19:19:00Z"/>
              </w:rPr>
            </w:pPr>
            <w:ins w:id="14170" w:author="V2" w:date="2025-04-14T14:19:00Z" w16du:dateUtc="2025-04-14T19:19:00Z">
              <w:r w:rsidRPr="007F7E2B">
                <w:t xml:space="preserve">Carbon fraction of biomass </w:t>
              </w:r>
            </w:ins>
          </w:p>
        </w:tc>
      </w:tr>
      <w:tr w:rsidR="00EC5046" w:rsidRPr="007F7E2B" w14:paraId="13D86DE1" w14:textId="77777777">
        <w:trPr>
          <w:trHeight w:val="325"/>
          <w:ins w:id="14171"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5F87093B" w14:textId="77777777" w:rsidR="00EC5046" w:rsidRPr="007F7E2B" w:rsidRDefault="00EC5046">
            <w:pPr>
              <w:spacing w:line="259" w:lineRule="auto"/>
              <w:rPr>
                <w:ins w:id="14172" w:author="V2" w:date="2025-04-14T14:19:00Z" w16du:dateUtc="2025-04-14T19:19:00Z"/>
              </w:rPr>
            </w:pPr>
            <w:ins w:id="14173" w:author="V2" w:date="2025-04-14T14:19:00Z" w16du:dateUtc="2025-04-14T19:19:00Z">
              <w:r w:rsidRPr="007F7E2B">
                <w:t xml:space="preserve">Source of data: </w:t>
              </w:r>
            </w:ins>
          </w:p>
        </w:tc>
        <w:tc>
          <w:tcPr>
            <w:tcW w:w="4723" w:type="dxa"/>
            <w:tcBorders>
              <w:top w:val="single" w:sz="4" w:space="0" w:color="000000"/>
              <w:left w:val="single" w:sz="4" w:space="0" w:color="000000"/>
              <w:bottom w:val="single" w:sz="4" w:space="0" w:color="000000"/>
              <w:right w:val="single" w:sz="4" w:space="0" w:color="000000"/>
            </w:tcBorders>
          </w:tcPr>
          <w:p w14:paraId="5A79F5D2" w14:textId="77777777" w:rsidR="00EC5046" w:rsidRPr="007F7E2B" w:rsidRDefault="00EC5046">
            <w:pPr>
              <w:spacing w:line="259" w:lineRule="auto"/>
              <w:ind w:left="2"/>
              <w:rPr>
                <w:ins w:id="14174" w:author="V2" w:date="2025-04-14T14:19:00Z" w16du:dateUtc="2025-04-14T19:19:00Z"/>
              </w:rPr>
            </w:pPr>
            <w:ins w:id="14175" w:author="V2" w:date="2025-04-14T14:19:00Z" w16du:dateUtc="2025-04-14T19:19:00Z">
              <w:r w:rsidRPr="007F7E2B">
                <w:t xml:space="preserve">Known </w:t>
              </w:r>
            </w:ins>
          </w:p>
        </w:tc>
      </w:tr>
      <w:tr w:rsidR="00EC5046" w:rsidRPr="007F7E2B" w14:paraId="63F77BC8" w14:textId="77777777">
        <w:trPr>
          <w:trHeight w:val="701"/>
          <w:ins w:id="14176"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70FC1C7D" w14:textId="77777777" w:rsidR="00EC5046" w:rsidRPr="007F7E2B" w:rsidRDefault="00EC5046">
            <w:pPr>
              <w:spacing w:line="259" w:lineRule="auto"/>
              <w:rPr>
                <w:ins w:id="14177" w:author="V2" w:date="2025-04-14T14:19:00Z" w16du:dateUtc="2025-04-14T19:19:00Z"/>
              </w:rPr>
            </w:pPr>
            <w:ins w:id="14178" w:author="V2" w:date="2025-04-14T14:19:00Z" w16du:dateUtc="2025-04-14T19:19:00Z">
              <w:r w:rsidRPr="007F7E2B">
                <w:t xml:space="preserve">Justification of choice of data or description of measurement methods and procedures applied: </w:t>
              </w:r>
            </w:ins>
          </w:p>
        </w:tc>
        <w:tc>
          <w:tcPr>
            <w:tcW w:w="4723" w:type="dxa"/>
            <w:tcBorders>
              <w:top w:val="single" w:sz="4" w:space="0" w:color="000000"/>
              <w:left w:val="single" w:sz="4" w:space="0" w:color="000000"/>
              <w:bottom w:val="single" w:sz="4" w:space="0" w:color="000000"/>
              <w:right w:val="single" w:sz="4" w:space="0" w:color="000000"/>
            </w:tcBorders>
          </w:tcPr>
          <w:p w14:paraId="12DDD9C1" w14:textId="77777777" w:rsidR="00EC5046" w:rsidRPr="007F7E2B" w:rsidRDefault="00EC5046">
            <w:pPr>
              <w:spacing w:line="259" w:lineRule="auto"/>
              <w:ind w:left="2"/>
              <w:rPr>
                <w:ins w:id="14179" w:author="V2" w:date="2025-04-14T14:19:00Z" w16du:dateUtc="2025-04-14T19:19:00Z"/>
              </w:rPr>
            </w:pPr>
            <w:ins w:id="14180" w:author="V2" w:date="2025-04-14T14:19:00Z" w16du:dateUtc="2025-04-14T19:19:00Z">
              <w:r w:rsidRPr="007F7E2B">
                <w:t xml:space="preserve">Carbon fraction of biomass for tree species j </w:t>
              </w:r>
            </w:ins>
          </w:p>
        </w:tc>
      </w:tr>
      <w:tr w:rsidR="00EC5046" w:rsidRPr="007F7E2B" w14:paraId="062B8E05" w14:textId="77777777">
        <w:trPr>
          <w:trHeight w:val="323"/>
          <w:ins w:id="14181"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28548A1D" w14:textId="77777777" w:rsidR="00EC5046" w:rsidRPr="007F7E2B" w:rsidRDefault="00EC5046">
            <w:pPr>
              <w:spacing w:line="259" w:lineRule="auto"/>
              <w:rPr>
                <w:ins w:id="14182" w:author="V2" w:date="2025-04-14T14:19:00Z" w16du:dateUtc="2025-04-14T19:19:00Z"/>
              </w:rPr>
            </w:pPr>
            <w:ins w:id="14183" w:author="V2" w:date="2025-04-14T14:19:00Z" w16du:dateUtc="2025-04-14T19:19:00Z">
              <w:r w:rsidRPr="007F7E2B">
                <w:t xml:space="preserve">Any comment: </w:t>
              </w:r>
            </w:ins>
          </w:p>
        </w:tc>
        <w:tc>
          <w:tcPr>
            <w:tcW w:w="4723" w:type="dxa"/>
            <w:tcBorders>
              <w:top w:val="single" w:sz="4" w:space="0" w:color="000000"/>
              <w:left w:val="single" w:sz="4" w:space="0" w:color="000000"/>
              <w:bottom w:val="single" w:sz="4" w:space="0" w:color="000000"/>
              <w:right w:val="single" w:sz="4" w:space="0" w:color="000000"/>
            </w:tcBorders>
          </w:tcPr>
          <w:p w14:paraId="4E4347EF" w14:textId="77777777" w:rsidR="00EC5046" w:rsidRPr="007F7E2B" w:rsidRDefault="00EC5046">
            <w:pPr>
              <w:spacing w:line="259" w:lineRule="auto"/>
              <w:ind w:left="2"/>
              <w:rPr>
                <w:ins w:id="14184" w:author="V2" w:date="2025-04-14T14:19:00Z" w16du:dateUtc="2025-04-14T19:19:00Z"/>
              </w:rPr>
            </w:pPr>
            <w:ins w:id="14185" w:author="V2" w:date="2025-04-14T14:19:00Z" w16du:dateUtc="2025-04-14T19:19:00Z">
              <w:r w:rsidRPr="007F7E2B">
                <w:t xml:space="preserve">  </w:t>
              </w:r>
            </w:ins>
          </w:p>
        </w:tc>
      </w:tr>
    </w:tbl>
    <w:p w14:paraId="4FF40266" w14:textId="77777777" w:rsidR="00EC5046" w:rsidRPr="007F7E2B" w:rsidRDefault="00EC5046">
      <w:pPr>
        <w:spacing w:after="218" w:line="259" w:lineRule="auto"/>
        <w:ind w:left="91"/>
        <w:rPr>
          <w:ins w:id="14186" w:author="V2" w:date="2025-04-14T14:19:00Z" w16du:dateUtc="2025-04-14T19:19:00Z"/>
        </w:rPr>
      </w:pPr>
      <w:ins w:id="14187" w:author="V2" w:date="2025-04-14T14:19:00Z" w16du:dateUtc="2025-04-14T19:19:00Z">
        <w:r w:rsidRPr="007F7E2B">
          <w:rPr>
            <w:sz w:val="22"/>
          </w:rPr>
          <w:t xml:space="preserve"> </w:t>
        </w:r>
      </w:ins>
    </w:p>
    <w:p w14:paraId="5F0CDFD0" w14:textId="77777777" w:rsidR="00EC5046" w:rsidRPr="007F7E2B" w:rsidRDefault="00EC5046">
      <w:pPr>
        <w:spacing w:line="259" w:lineRule="auto"/>
        <w:ind w:left="91"/>
        <w:rPr>
          <w:ins w:id="14188" w:author="V2" w:date="2025-04-14T14:19:00Z" w16du:dateUtc="2025-04-14T19:19:00Z"/>
        </w:rPr>
      </w:pPr>
      <w:ins w:id="14189" w:author="V2" w:date="2025-04-14T14:19:00Z" w16du:dateUtc="2025-04-14T19:19:00Z">
        <w:r w:rsidRPr="007F7E2B">
          <w:rPr>
            <w:sz w:val="22"/>
          </w:rPr>
          <w:t xml:space="preserve"> </w:t>
        </w:r>
      </w:ins>
    </w:p>
    <w:tbl>
      <w:tblPr>
        <w:tblStyle w:val="TableGrid0"/>
        <w:tblW w:w="8981" w:type="dxa"/>
        <w:tblInd w:w="376" w:type="dxa"/>
        <w:tblCellMar>
          <w:top w:w="6" w:type="dxa"/>
          <w:left w:w="107" w:type="dxa"/>
          <w:right w:w="115" w:type="dxa"/>
        </w:tblCellMar>
        <w:tblLook w:val="04A0" w:firstRow="1" w:lastRow="0" w:firstColumn="1" w:lastColumn="0" w:noHBand="0" w:noVBand="1"/>
      </w:tblPr>
      <w:tblGrid>
        <w:gridCol w:w="4258"/>
        <w:gridCol w:w="4723"/>
      </w:tblGrid>
      <w:tr w:rsidR="00EC5046" w:rsidRPr="007F7E2B" w14:paraId="0B5FABFC" w14:textId="77777777">
        <w:trPr>
          <w:trHeight w:val="323"/>
          <w:ins w:id="14190"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0BF329D3" w14:textId="77777777" w:rsidR="00EC5046" w:rsidRPr="007F7E2B" w:rsidRDefault="00EC5046">
            <w:pPr>
              <w:spacing w:line="259" w:lineRule="auto"/>
              <w:rPr>
                <w:ins w:id="14191" w:author="V2" w:date="2025-04-14T14:19:00Z" w16du:dateUtc="2025-04-14T19:19:00Z"/>
              </w:rPr>
            </w:pPr>
            <w:ins w:id="14192" w:author="V2" w:date="2025-04-14T14:19:00Z" w16du:dateUtc="2025-04-14T19:19:00Z">
              <w:r w:rsidRPr="007F7E2B">
                <w:rPr>
                  <w:sz w:val="22"/>
                </w:rPr>
                <w:t xml:space="preserve">Data Unit / Parameter: </w:t>
              </w:r>
            </w:ins>
          </w:p>
        </w:tc>
        <w:tc>
          <w:tcPr>
            <w:tcW w:w="4723" w:type="dxa"/>
            <w:tcBorders>
              <w:top w:val="single" w:sz="4" w:space="0" w:color="000000"/>
              <w:left w:val="single" w:sz="4" w:space="0" w:color="000000"/>
              <w:bottom w:val="single" w:sz="4" w:space="0" w:color="000000"/>
              <w:right w:val="single" w:sz="4" w:space="0" w:color="000000"/>
            </w:tcBorders>
          </w:tcPr>
          <w:p w14:paraId="0A982F6A" w14:textId="77777777" w:rsidR="00EC5046" w:rsidRPr="007F7E2B" w:rsidRDefault="00EC5046">
            <w:pPr>
              <w:spacing w:line="259" w:lineRule="auto"/>
              <w:ind w:left="2"/>
              <w:rPr>
                <w:ins w:id="14193" w:author="V2" w:date="2025-04-14T14:19:00Z" w16du:dateUtc="2025-04-14T19:19:00Z"/>
              </w:rPr>
            </w:pPr>
            <w:ins w:id="14194" w:author="V2" w:date="2025-04-14T14:19:00Z" w16du:dateUtc="2025-04-14T19:19:00Z">
              <w:r w:rsidRPr="007F7E2B">
                <w:rPr>
                  <w:rFonts w:ascii="Arial" w:eastAsia="Arial" w:hAnsi="Arial" w:cs="Arial"/>
                  <w:i/>
                </w:rPr>
                <w:t xml:space="preserve">p </w:t>
              </w:r>
            </w:ins>
          </w:p>
        </w:tc>
      </w:tr>
      <w:tr w:rsidR="00EC5046" w:rsidRPr="007F7E2B" w14:paraId="66B0F0B5" w14:textId="77777777">
        <w:trPr>
          <w:trHeight w:val="325"/>
          <w:ins w:id="14195"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7055980B" w14:textId="77777777" w:rsidR="00EC5046" w:rsidRPr="007F7E2B" w:rsidRDefault="00EC5046">
            <w:pPr>
              <w:spacing w:line="259" w:lineRule="auto"/>
              <w:rPr>
                <w:ins w:id="14196" w:author="V2" w:date="2025-04-14T14:19:00Z" w16du:dateUtc="2025-04-14T19:19:00Z"/>
              </w:rPr>
            </w:pPr>
            <w:ins w:id="14197" w:author="V2" w:date="2025-04-14T14:19:00Z" w16du:dateUtc="2025-04-14T19:19:00Z">
              <w:r w:rsidRPr="007F7E2B">
                <w:t xml:space="preserve">Data unit: </w:t>
              </w:r>
            </w:ins>
          </w:p>
        </w:tc>
        <w:tc>
          <w:tcPr>
            <w:tcW w:w="4723" w:type="dxa"/>
            <w:tcBorders>
              <w:top w:val="single" w:sz="4" w:space="0" w:color="000000"/>
              <w:left w:val="single" w:sz="4" w:space="0" w:color="000000"/>
              <w:bottom w:val="single" w:sz="4" w:space="0" w:color="000000"/>
              <w:right w:val="single" w:sz="4" w:space="0" w:color="000000"/>
            </w:tcBorders>
          </w:tcPr>
          <w:p w14:paraId="1EB6D25D" w14:textId="77777777" w:rsidR="00EC5046" w:rsidRPr="007F7E2B" w:rsidRDefault="00EC5046">
            <w:pPr>
              <w:spacing w:line="259" w:lineRule="auto"/>
              <w:ind w:left="2"/>
              <w:rPr>
                <w:ins w:id="14198" w:author="V2" w:date="2025-04-14T14:19:00Z" w16du:dateUtc="2025-04-14T19:19:00Z"/>
              </w:rPr>
            </w:pPr>
            <w:ins w:id="14199" w:author="V2" w:date="2025-04-14T14:19:00Z" w16du:dateUtc="2025-04-14T19:19:00Z">
              <w:r w:rsidRPr="007F7E2B">
                <w:t xml:space="preserve">none </w:t>
              </w:r>
            </w:ins>
          </w:p>
        </w:tc>
      </w:tr>
      <w:tr w:rsidR="00EC5046" w:rsidRPr="007F7E2B" w14:paraId="5AED9F3C" w14:textId="77777777">
        <w:trPr>
          <w:trHeight w:val="325"/>
          <w:ins w:id="14200"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2D0F2F10" w14:textId="77777777" w:rsidR="00EC5046" w:rsidRPr="007F7E2B" w:rsidRDefault="00EC5046">
            <w:pPr>
              <w:spacing w:line="259" w:lineRule="auto"/>
              <w:rPr>
                <w:ins w:id="14201" w:author="V2" w:date="2025-04-14T14:19:00Z" w16du:dateUtc="2025-04-14T19:19:00Z"/>
              </w:rPr>
            </w:pPr>
            <w:ins w:id="14202" w:author="V2" w:date="2025-04-14T14:19:00Z" w16du:dateUtc="2025-04-14T19:19:00Z">
              <w:r w:rsidRPr="007F7E2B">
                <w:t xml:space="preserve">Description: </w:t>
              </w:r>
            </w:ins>
          </w:p>
        </w:tc>
        <w:tc>
          <w:tcPr>
            <w:tcW w:w="4723" w:type="dxa"/>
            <w:tcBorders>
              <w:top w:val="single" w:sz="4" w:space="0" w:color="000000"/>
              <w:left w:val="single" w:sz="4" w:space="0" w:color="000000"/>
              <w:bottom w:val="single" w:sz="4" w:space="0" w:color="000000"/>
              <w:right w:val="single" w:sz="4" w:space="0" w:color="000000"/>
            </w:tcBorders>
          </w:tcPr>
          <w:p w14:paraId="3A8D5473" w14:textId="77777777" w:rsidR="00EC5046" w:rsidRPr="007F7E2B" w:rsidRDefault="00EC5046">
            <w:pPr>
              <w:spacing w:line="259" w:lineRule="auto"/>
              <w:ind w:left="2"/>
              <w:rPr>
                <w:ins w:id="14203" w:author="V2" w:date="2025-04-14T14:19:00Z" w16du:dateUtc="2025-04-14T19:19:00Z"/>
              </w:rPr>
            </w:pPr>
            <w:ins w:id="14204" w:author="V2" w:date="2025-04-14T14:19:00Z" w16du:dateUtc="2025-04-14T19:19:00Z">
              <w:r w:rsidRPr="007F7E2B">
                <w:t xml:space="preserve">a period over which biomass was extracted </w:t>
              </w:r>
            </w:ins>
          </w:p>
        </w:tc>
      </w:tr>
      <w:tr w:rsidR="00EC5046" w:rsidRPr="007F7E2B" w14:paraId="396A2AE5" w14:textId="77777777">
        <w:trPr>
          <w:trHeight w:val="324"/>
          <w:ins w:id="14205"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6902AA5E" w14:textId="77777777" w:rsidR="00EC5046" w:rsidRPr="007F7E2B" w:rsidRDefault="00EC5046">
            <w:pPr>
              <w:spacing w:line="259" w:lineRule="auto"/>
              <w:rPr>
                <w:ins w:id="14206" w:author="V2" w:date="2025-04-14T14:19:00Z" w16du:dateUtc="2025-04-14T19:19:00Z"/>
              </w:rPr>
            </w:pPr>
            <w:ins w:id="14207" w:author="V2" w:date="2025-04-14T14:19:00Z" w16du:dateUtc="2025-04-14T19:19:00Z">
              <w:r w:rsidRPr="007F7E2B">
                <w:t xml:space="preserve">Source of data: </w:t>
              </w:r>
            </w:ins>
          </w:p>
        </w:tc>
        <w:tc>
          <w:tcPr>
            <w:tcW w:w="4723" w:type="dxa"/>
            <w:tcBorders>
              <w:top w:val="single" w:sz="4" w:space="0" w:color="000000"/>
              <w:left w:val="single" w:sz="4" w:space="0" w:color="000000"/>
              <w:bottom w:val="single" w:sz="4" w:space="0" w:color="000000"/>
              <w:right w:val="single" w:sz="4" w:space="0" w:color="000000"/>
            </w:tcBorders>
          </w:tcPr>
          <w:p w14:paraId="264ED5BB" w14:textId="77777777" w:rsidR="00EC5046" w:rsidRPr="007F7E2B" w:rsidRDefault="00EC5046">
            <w:pPr>
              <w:spacing w:line="259" w:lineRule="auto"/>
              <w:ind w:left="2"/>
              <w:rPr>
                <w:ins w:id="14208" w:author="V2" w:date="2025-04-14T14:19:00Z" w16du:dateUtc="2025-04-14T19:19:00Z"/>
              </w:rPr>
            </w:pPr>
            <w:ins w:id="14209" w:author="V2" w:date="2025-04-14T14:19:00Z" w16du:dateUtc="2025-04-14T19:19:00Z">
              <w:r w:rsidRPr="007F7E2B">
                <w:t xml:space="preserve">Known </w:t>
              </w:r>
            </w:ins>
          </w:p>
        </w:tc>
      </w:tr>
      <w:tr w:rsidR="00EC5046" w:rsidRPr="007F7E2B" w14:paraId="6001B442" w14:textId="77777777">
        <w:trPr>
          <w:trHeight w:val="701"/>
          <w:ins w:id="14210"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38FC635E" w14:textId="77777777" w:rsidR="00EC5046" w:rsidRPr="007F7E2B" w:rsidRDefault="00EC5046">
            <w:pPr>
              <w:spacing w:line="259" w:lineRule="auto"/>
              <w:rPr>
                <w:ins w:id="14211" w:author="V2" w:date="2025-04-14T14:19:00Z" w16du:dateUtc="2025-04-14T19:19:00Z"/>
              </w:rPr>
            </w:pPr>
            <w:ins w:id="14212" w:author="V2" w:date="2025-04-14T14:19:00Z" w16du:dateUtc="2025-04-14T19:19:00Z">
              <w:r w:rsidRPr="007F7E2B">
                <w:t xml:space="preserve">Justification of choice of data or description of measurement methods and procedures applied: </w:t>
              </w:r>
            </w:ins>
          </w:p>
        </w:tc>
        <w:tc>
          <w:tcPr>
            <w:tcW w:w="4723" w:type="dxa"/>
            <w:tcBorders>
              <w:top w:val="single" w:sz="4" w:space="0" w:color="000000"/>
              <w:left w:val="single" w:sz="4" w:space="0" w:color="000000"/>
              <w:bottom w:val="single" w:sz="4" w:space="0" w:color="000000"/>
              <w:right w:val="single" w:sz="4" w:space="0" w:color="000000"/>
            </w:tcBorders>
          </w:tcPr>
          <w:p w14:paraId="457CCE43" w14:textId="77777777" w:rsidR="00EC5046" w:rsidRPr="007F7E2B" w:rsidRDefault="00EC5046">
            <w:pPr>
              <w:spacing w:line="259" w:lineRule="auto"/>
              <w:ind w:left="2"/>
              <w:rPr>
                <w:ins w:id="14213" w:author="V2" w:date="2025-04-14T14:19:00Z" w16du:dateUtc="2025-04-14T19:19:00Z"/>
              </w:rPr>
            </w:pPr>
            <w:ins w:id="14214" w:author="V2" w:date="2025-04-14T14:19:00Z" w16du:dateUtc="2025-04-14T19:19:00Z">
              <w:r w:rsidRPr="007F7E2B">
                <w:t xml:space="preserve">A period over which biomass was extracted, not exceeding one year in duration. </w:t>
              </w:r>
            </w:ins>
          </w:p>
        </w:tc>
      </w:tr>
      <w:tr w:rsidR="00EC5046" w:rsidRPr="007F7E2B" w14:paraId="27070E7B" w14:textId="77777777">
        <w:trPr>
          <w:trHeight w:val="324"/>
          <w:ins w:id="14215"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3C6D329A" w14:textId="77777777" w:rsidR="00EC5046" w:rsidRPr="007F7E2B" w:rsidRDefault="00EC5046">
            <w:pPr>
              <w:spacing w:line="259" w:lineRule="auto"/>
              <w:rPr>
                <w:ins w:id="14216" w:author="V2" w:date="2025-04-14T14:19:00Z" w16du:dateUtc="2025-04-14T19:19:00Z"/>
              </w:rPr>
            </w:pPr>
            <w:ins w:id="14217" w:author="V2" w:date="2025-04-14T14:19:00Z" w16du:dateUtc="2025-04-14T19:19:00Z">
              <w:r w:rsidRPr="007F7E2B">
                <w:t xml:space="preserve">Any comment: </w:t>
              </w:r>
            </w:ins>
          </w:p>
        </w:tc>
        <w:tc>
          <w:tcPr>
            <w:tcW w:w="4723" w:type="dxa"/>
            <w:tcBorders>
              <w:top w:val="single" w:sz="4" w:space="0" w:color="000000"/>
              <w:left w:val="single" w:sz="4" w:space="0" w:color="000000"/>
              <w:bottom w:val="single" w:sz="4" w:space="0" w:color="000000"/>
              <w:right w:val="single" w:sz="4" w:space="0" w:color="000000"/>
            </w:tcBorders>
          </w:tcPr>
          <w:p w14:paraId="443B03A1" w14:textId="77777777" w:rsidR="00EC5046" w:rsidRPr="007F7E2B" w:rsidRDefault="00EC5046">
            <w:pPr>
              <w:spacing w:line="259" w:lineRule="auto"/>
              <w:ind w:left="2"/>
              <w:rPr>
                <w:ins w:id="14218" w:author="V2" w:date="2025-04-14T14:19:00Z" w16du:dateUtc="2025-04-14T19:19:00Z"/>
              </w:rPr>
            </w:pPr>
            <w:ins w:id="14219" w:author="V2" w:date="2025-04-14T14:19:00Z" w16du:dateUtc="2025-04-14T19:19:00Z">
              <w:r w:rsidRPr="007F7E2B">
                <w:t xml:space="preserve">  </w:t>
              </w:r>
            </w:ins>
          </w:p>
        </w:tc>
      </w:tr>
    </w:tbl>
    <w:p w14:paraId="54C35A1A" w14:textId="77777777" w:rsidR="00EC5046" w:rsidRPr="007F7E2B" w:rsidRDefault="00EC5046">
      <w:pPr>
        <w:spacing w:line="259" w:lineRule="auto"/>
        <w:ind w:left="91"/>
        <w:jc w:val="both"/>
        <w:rPr>
          <w:ins w:id="14220" w:author="V2" w:date="2025-04-14T14:19:00Z" w16du:dateUtc="2025-04-14T19:19:00Z"/>
        </w:rPr>
      </w:pPr>
      <w:ins w:id="14221" w:author="V2" w:date="2025-04-14T14:19:00Z" w16du:dateUtc="2025-04-14T19:19:00Z">
        <w:r w:rsidRPr="007F7E2B">
          <w:rPr>
            <w:sz w:val="22"/>
          </w:rPr>
          <w:t xml:space="preserve"> </w:t>
        </w:r>
      </w:ins>
    </w:p>
    <w:tbl>
      <w:tblPr>
        <w:tblStyle w:val="TableGrid0"/>
        <w:tblW w:w="8981" w:type="dxa"/>
        <w:tblInd w:w="376" w:type="dxa"/>
        <w:tblCellMar>
          <w:top w:w="6" w:type="dxa"/>
          <w:left w:w="107" w:type="dxa"/>
          <w:right w:w="115" w:type="dxa"/>
        </w:tblCellMar>
        <w:tblLook w:val="04A0" w:firstRow="1" w:lastRow="0" w:firstColumn="1" w:lastColumn="0" w:noHBand="0" w:noVBand="1"/>
      </w:tblPr>
      <w:tblGrid>
        <w:gridCol w:w="4258"/>
        <w:gridCol w:w="4723"/>
      </w:tblGrid>
      <w:tr w:rsidR="00EC5046" w:rsidRPr="007F7E2B" w14:paraId="0DB24842" w14:textId="77777777">
        <w:trPr>
          <w:trHeight w:val="323"/>
          <w:ins w:id="14222"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656473FB" w14:textId="77777777" w:rsidR="00EC5046" w:rsidRPr="007F7E2B" w:rsidRDefault="00EC5046">
            <w:pPr>
              <w:spacing w:line="259" w:lineRule="auto"/>
              <w:rPr>
                <w:ins w:id="14223" w:author="V2" w:date="2025-04-14T14:19:00Z" w16du:dateUtc="2025-04-14T19:19:00Z"/>
              </w:rPr>
            </w:pPr>
            <w:ins w:id="14224" w:author="V2" w:date="2025-04-14T14:19:00Z" w16du:dateUtc="2025-04-14T19:19:00Z">
              <w:r w:rsidRPr="007F7E2B">
                <w:rPr>
                  <w:sz w:val="22"/>
                </w:rPr>
                <w:t xml:space="preserve">Data Unit / Parameter: </w:t>
              </w:r>
            </w:ins>
          </w:p>
        </w:tc>
        <w:tc>
          <w:tcPr>
            <w:tcW w:w="4723" w:type="dxa"/>
            <w:tcBorders>
              <w:top w:val="single" w:sz="4" w:space="0" w:color="000000"/>
              <w:left w:val="single" w:sz="4" w:space="0" w:color="000000"/>
              <w:bottom w:val="single" w:sz="4" w:space="0" w:color="000000"/>
              <w:right w:val="single" w:sz="4" w:space="0" w:color="000000"/>
            </w:tcBorders>
          </w:tcPr>
          <w:p w14:paraId="59C24A89" w14:textId="77777777" w:rsidR="00EC5046" w:rsidRPr="007F7E2B" w:rsidRDefault="00EC5046">
            <w:pPr>
              <w:spacing w:line="259" w:lineRule="auto"/>
              <w:ind w:left="2"/>
              <w:rPr>
                <w:ins w:id="14225" w:author="V2" w:date="2025-04-14T14:19:00Z" w16du:dateUtc="2025-04-14T19:19:00Z"/>
              </w:rPr>
            </w:pPr>
            <w:ins w:id="14226" w:author="V2" w:date="2025-04-14T14:19:00Z" w16du:dateUtc="2025-04-14T19:19:00Z">
              <w:r w:rsidRPr="007F7E2B">
                <w:rPr>
                  <w:rFonts w:ascii="Arial" w:eastAsia="Arial" w:hAnsi="Arial" w:cs="Arial"/>
                  <w:i/>
                </w:rPr>
                <w:t xml:space="preserve">t </w:t>
              </w:r>
            </w:ins>
          </w:p>
        </w:tc>
      </w:tr>
      <w:tr w:rsidR="00EC5046" w:rsidRPr="007F7E2B" w14:paraId="3589DA38" w14:textId="77777777">
        <w:trPr>
          <w:trHeight w:val="325"/>
          <w:ins w:id="14227"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0B8AC154" w14:textId="77777777" w:rsidR="00EC5046" w:rsidRPr="007F7E2B" w:rsidRDefault="00EC5046">
            <w:pPr>
              <w:spacing w:line="259" w:lineRule="auto"/>
              <w:rPr>
                <w:ins w:id="14228" w:author="V2" w:date="2025-04-14T14:19:00Z" w16du:dateUtc="2025-04-14T19:19:00Z"/>
              </w:rPr>
            </w:pPr>
            <w:ins w:id="14229" w:author="V2" w:date="2025-04-14T14:19:00Z" w16du:dateUtc="2025-04-14T19:19:00Z">
              <w:r w:rsidRPr="007F7E2B">
                <w:t xml:space="preserve">Data unit: </w:t>
              </w:r>
            </w:ins>
          </w:p>
        </w:tc>
        <w:tc>
          <w:tcPr>
            <w:tcW w:w="4723" w:type="dxa"/>
            <w:tcBorders>
              <w:top w:val="single" w:sz="4" w:space="0" w:color="000000"/>
              <w:left w:val="single" w:sz="4" w:space="0" w:color="000000"/>
              <w:bottom w:val="single" w:sz="4" w:space="0" w:color="000000"/>
              <w:right w:val="single" w:sz="4" w:space="0" w:color="000000"/>
            </w:tcBorders>
          </w:tcPr>
          <w:p w14:paraId="65277394" w14:textId="77777777" w:rsidR="00EC5046" w:rsidRPr="007F7E2B" w:rsidRDefault="00EC5046">
            <w:pPr>
              <w:spacing w:line="259" w:lineRule="auto"/>
              <w:ind w:left="2"/>
              <w:rPr>
                <w:ins w:id="14230" w:author="V2" w:date="2025-04-14T14:19:00Z" w16du:dateUtc="2025-04-14T19:19:00Z"/>
              </w:rPr>
            </w:pPr>
            <w:ins w:id="14231" w:author="V2" w:date="2025-04-14T14:19:00Z" w16du:dateUtc="2025-04-14T19:19:00Z">
              <w:r w:rsidRPr="007F7E2B">
                <w:t xml:space="preserve">Years </w:t>
              </w:r>
            </w:ins>
          </w:p>
        </w:tc>
      </w:tr>
      <w:tr w:rsidR="00EC5046" w:rsidRPr="007F7E2B" w14:paraId="183CEC0F" w14:textId="77777777">
        <w:trPr>
          <w:trHeight w:val="470"/>
          <w:ins w:id="14232"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04856DF0" w14:textId="77777777" w:rsidR="00EC5046" w:rsidRPr="007F7E2B" w:rsidRDefault="00EC5046">
            <w:pPr>
              <w:spacing w:line="259" w:lineRule="auto"/>
              <w:rPr>
                <w:ins w:id="14233" w:author="V2" w:date="2025-04-14T14:19:00Z" w16du:dateUtc="2025-04-14T19:19:00Z"/>
              </w:rPr>
            </w:pPr>
            <w:ins w:id="14234" w:author="V2" w:date="2025-04-14T14:19:00Z" w16du:dateUtc="2025-04-14T19:19:00Z">
              <w:r w:rsidRPr="007F7E2B">
                <w:t xml:space="preserve">Description: </w:t>
              </w:r>
            </w:ins>
          </w:p>
        </w:tc>
        <w:tc>
          <w:tcPr>
            <w:tcW w:w="4723" w:type="dxa"/>
            <w:tcBorders>
              <w:top w:val="single" w:sz="4" w:space="0" w:color="000000"/>
              <w:left w:val="single" w:sz="4" w:space="0" w:color="000000"/>
              <w:bottom w:val="single" w:sz="4" w:space="0" w:color="000000"/>
              <w:right w:val="single" w:sz="4" w:space="0" w:color="000000"/>
            </w:tcBorders>
          </w:tcPr>
          <w:p w14:paraId="0DD750A1" w14:textId="77777777" w:rsidR="00EC5046" w:rsidRPr="007F7E2B" w:rsidRDefault="00EC5046">
            <w:pPr>
              <w:spacing w:line="259" w:lineRule="auto"/>
              <w:ind w:left="2"/>
              <w:rPr>
                <w:ins w:id="14235" w:author="V2" w:date="2025-04-14T14:19:00Z" w16du:dateUtc="2025-04-14T19:19:00Z"/>
              </w:rPr>
            </w:pPr>
            <w:ins w:id="14236" w:author="V2" w:date="2025-04-14T14:19:00Z" w16du:dateUtc="2025-04-14T19:19:00Z">
              <w:r w:rsidRPr="007F7E2B">
                <w:t xml:space="preserve">1,2,3… t years elapsed since the start of the project activity. </w:t>
              </w:r>
            </w:ins>
          </w:p>
        </w:tc>
      </w:tr>
      <w:tr w:rsidR="00EC5046" w:rsidRPr="007F7E2B" w14:paraId="3E3D7D66" w14:textId="77777777">
        <w:trPr>
          <w:trHeight w:val="326"/>
          <w:ins w:id="14237"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7438BE6F" w14:textId="77777777" w:rsidR="00EC5046" w:rsidRPr="007F7E2B" w:rsidRDefault="00EC5046">
            <w:pPr>
              <w:spacing w:line="259" w:lineRule="auto"/>
              <w:rPr>
                <w:ins w:id="14238" w:author="V2" w:date="2025-04-14T14:19:00Z" w16du:dateUtc="2025-04-14T19:19:00Z"/>
              </w:rPr>
            </w:pPr>
            <w:ins w:id="14239" w:author="V2" w:date="2025-04-14T14:19:00Z" w16du:dateUtc="2025-04-14T19:19:00Z">
              <w:r w:rsidRPr="007F7E2B">
                <w:t xml:space="preserve">Source of data: </w:t>
              </w:r>
            </w:ins>
          </w:p>
        </w:tc>
        <w:tc>
          <w:tcPr>
            <w:tcW w:w="4723" w:type="dxa"/>
            <w:tcBorders>
              <w:top w:val="single" w:sz="4" w:space="0" w:color="000000"/>
              <w:left w:val="single" w:sz="4" w:space="0" w:color="000000"/>
              <w:bottom w:val="single" w:sz="4" w:space="0" w:color="000000"/>
              <w:right w:val="single" w:sz="4" w:space="0" w:color="000000"/>
            </w:tcBorders>
          </w:tcPr>
          <w:p w14:paraId="3FEE9100" w14:textId="77777777" w:rsidR="00EC5046" w:rsidRPr="007F7E2B" w:rsidRDefault="00EC5046">
            <w:pPr>
              <w:spacing w:line="259" w:lineRule="auto"/>
              <w:ind w:left="2"/>
              <w:rPr>
                <w:ins w:id="14240" w:author="V2" w:date="2025-04-14T14:19:00Z" w16du:dateUtc="2025-04-14T19:19:00Z"/>
              </w:rPr>
            </w:pPr>
            <w:ins w:id="14241" w:author="V2" w:date="2025-04-14T14:19:00Z" w16du:dateUtc="2025-04-14T19:19:00Z">
              <w:r w:rsidRPr="007F7E2B">
                <w:t xml:space="preserve">Project records </w:t>
              </w:r>
            </w:ins>
          </w:p>
        </w:tc>
      </w:tr>
      <w:tr w:rsidR="00EC5046" w:rsidRPr="007F7E2B" w14:paraId="365E5C40" w14:textId="77777777">
        <w:trPr>
          <w:trHeight w:val="698"/>
          <w:ins w:id="14242"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58008812" w14:textId="77777777" w:rsidR="00EC5046" w:rsidRPr="007F7E2B" w:rsidRDefault="00EC5046">
            <w:pPr>
              <w:spacing w:line="259" w:lineRule="auto"/>
              <w:rPr>
                <w:ins w:id="14243" w:author="V2" w:date="2025-04-14T14:19:00Z" w16du:dateUtc="2025-04-14T19:19:00Z"/>
              </w:rPr>
            </w:pPr>
            <w:ins w:id="14244" w:author="V2" w:date="2025-04-14T14:19:00Z" w16du:dateUtc="2025-04-14T19:19:00Z">
              <w:r w:rsidRPr="007F7E2B">
                <w:lastRenderedPageBreak/>
                <w:t xml:space="preserve">Justification of choice of data or description of measurement methods and procedures applied: </w:t>
              </w:r>
            </w:ins>
          </w:p>
        </w:tc>
        <w:tc>
          <w:tcPr>
            <w:tcW w:w="4723" w:type="dxa"/>
            <w:tcBorders>
              <w:top w:val="single" w:sz="4" w:space="0" w:color="000000"/>
              <w:left w:val="single" w:sz="4" w:space="0" w:color="000000"/>
              <w:bottom w:val="single" w:sz="4" w:space="0" w:color="000000"/>
              <w:right w:val="single" w:sz="4" w:space="0" w:color="000000"/>
            </w:tcBorders>
          </w:tcPr>
          <w:p w14:paraId="27710876" w14:textId="77777777" w:rsidR="00EC5046" w:rsidRPr="007F7E2B" w:rsidRDefault="00EC5046">
            <w:pPr>
              <w:spacing w:line="259" w:lineRule="auto"/>
              <w:ind w:left="2"/>
              <w:rPr>
                <w:ins w:id="14245" w:author="V2" w:date="2025-04-14T14:19:00Z" w16du:dateUtc="2025-04-14T19:19:00Z"/>
              </w:rPr>
            </w:pPr>
            <w:ins w:id="14246" w:author="V2" w:date="2025-04-14T14:19:00Z" w16du:dateUtc="2025-04-14T19:19:00Z">
              <w:r w:rsidRPr="007F7E2B">
                <w:t xml:space="preserve">  </w:t>
              </w:r>
            </w:ins>
          </w:p>
        </w:tc>
      </w:tr>
      <w:tr w:rsidR="00EC5046" w:rsidRPr="007F7E2B" w14:paraId="0AE04FC9" w14:textId="77777777">
        <w:trPr>
          <w:trHeight w:val="325"/>
          <w:ins w:id="14247"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5D05E4BB" w14:textId="77777777" w:rsidR="00EC5046" w:rsidRPr="007F7E2B" w:rsidRDefault="00EC5046">
            <w:pPr>
              <w:spacing w:line="259" w:lineRule="auto"/>
              <w:rPr>
                <w:ins w:id="14248" w:author="V2" w:date="2025-04-14T14:19:00Z" w16du:dateUtc="2025-04-14T19:19:00Z"/>
              </w:rPr>
            </w:pPr>
            <w:ins w:id="14249" w:author="V2" w:date="2025-04-14T14:19:00Z" w16du:dateUtc="2025-04-14T19:19:00Z">
              <w:r w:rsidRPr="007F7E2B">
                <w:t xml:space="preserve">Any comment: </w:t>
              </w:r>
            </w:ins>
          </w:p>
        </w:tc>
        <w:tc>
          <w:tcPr>
            <w:tcW w:w="4723" w:type="dxa"/>
            <w:tcBorders>
              <w:top w:val="single" w:sz="4" w:space="0" w:color="000000"/>
              <w:left w:val="single" w:sz="4" w:space="0" w:color="000000"/>
              <w:bottom w:val="single" w:sz="4" w:space="0" w:color="000000"/>
              <w:right w:val="single" w:sz="4" w:space="0" w:color="000000"/>
            </w:tcBorders>
          </w:tcPr>
          <w:p w14:paraId="4624BFD6" w14:textId="77777777" w:rsidR="00EC5046" w:rsidRPr="007F7E2B" w:rsidRDefault="00EC5046">
            <w:pPr>
              <w:spacing w:line="259" w:lineRule="auto"/>
              <w:ind w:left="2"/>
              <w:rPr>
                <w:ins w:id="14250" w:author="V2" w:date="2025-04-14T14:19:00Z" w16du:dateUtc="2025-04-14T19:19:00Z"/>
              </w:rPr>
            </w:pPr>
            <w:ins w:id="14251" w:author="V2" w:date="2025-04-14T14:19:00Z" w16du:dateUtc="2025-04-14T19:19:00Z">
              <w:r w:rsidRPr="007F7E2B">
                <w:t xml:space="preserve">  </w:t>
              </w:r>
            </w:ins>
          </w:p>
        </w:tc>
      </w:tr>
    </w:tbl>
    <w:p w14:paraId="5A6179BB" w14:textId="77777777" w:rsidR="00EC5046" w:rsidRPr="007F7E2B" w:rsidRDefault="00EC5046">
      <w:pPr>
        <w:spacing w:line="259" w:lineRule="auto"/>
        <w:ind w:left="91"/>
        <w:jc w:val="both"/>
        <w:rPr>
          <w:ins w:id="14252" w:author="V2" w:date="2025-04-14T14:19:00Z" w16du:dateUtc="2025-04-14T19:19:00Z"/>
        </w:rPr>
      </w:pPr>
      <w:ins w:id="14253" w:author="V2" w:date="2025-04-14T14:19:00Z" w16du:dateUtc="2025-04-14T19:19:00Z">
        <w:r w:rsidRPr="007F7E2B">
          <w:rPr>
            <w:sz w:val="22"/>
          </w:rPr>
          <w:t xml:space="preserve"> </w:t>
        </w:r>
      </w:ins>
    </w:p>
    <w:tbl>
      <w:tblPr>
        <w:tblStyle w:val="TableGrid0"/>
        <w:tblW w:w="8981" w:type="dxa"/>
        <w:tblInd w:w="376" w:type="dxa"/>
        <w:tblCellMar>
          <w:top w:w="6" w:type="dxa"/>
          <w:left w:w="107" w:type="dxa"/>
          <w:right w:w="115" w:type="dxa"/>
        </w:tblCellMar>
        <w:tblLook w:val="04A0" w:firstRow="1" w:lastRow="0" w:firstColumn="1" w:lastColumn="0" w:noHBand="0" w:noVBand="1"/>
      </w:tblPr>
      <w:tblGrid>
        <w:gridCol w:w="4258"/>
        <w:gridCol w:w="4723"/>
      </w:tblGrid>
      <w:tr w:rsidR="00EC5046" w:rsidRPr="007F7E2B" w14:paraId="403FDF3F" w14:textId="77777777">
        <w:trPr>
          <w:trHeight w:val="323"/>
          <w:ins w:id="14254"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6887DF1C" w14:textId="77777777" w:rsidR="00EC5046" w:rsidRPr="007F7E2B" w:rsidRDefault="00EC5046">
            <w:pPr>
              <w:spacing w:line="259" w:lineRule="auto"/>
              <w:rPr>
                <w:ins w:id="14255" w:author="V2" w:date="2025-04-14T14:19:00Z" w16du:dateUtc="2025-04-14T19:19:00Z"/>
              </w:rPr>
            </w:pPr>
            <w:ins w:id="14256" w:author="V2" w:date="2025-04-14T14:19:00Z" w16du:dateUtc="2025-04-14T19:19:00Z">
              <w:r w:rsidRPr="007F7E2B">
                <w:rPr>
                  <w:sz w:val="22"/>
                </w:rPr>
                <w:t xml:space="preserve">Data Unit / Parameter: </w:t>
              </w:r>
            </w:ins>
          </w:p>
        </w:tc>
        <w:tc>
          <w:tcPr>
            <w:tcW w:w="4723" w:type="dxa"/>
            <w:tcBorders>
              <w:top w:val="single" w:sz="4" w:space="0" w:color="000000"/>
              <w:left w:val="single" w:sz="4" w:space="0" w:color="000000"/>
              <w:bottom w:val="single" w:sz="4" w:space="0" w:color="000000"/>
              <w:right w:val="single" w:sz="4" w:space="0" w:color="000000"/>
            </w:tcBorders>
          </w:tcPr>
          <w:p w14:paraId="3F872FC1" w14:textId="77777777" w:rsidR="00EC5046" w:rsidRPr="007F7E2B" w:rsidRDefault="00EC5046">
            <w:pPr>
              <w:spacing w:line="259" w:lineRule="auto"/>
              <w:ind w:left="2"/>
              <w:rPr>
                <w:ins w:id="14257" w:author="V2" w:date="2025-04-14T14:19:00Z" w16du:dateUtc="2025-04-14T19:19:00Z"/>
              </w:rPr>
            </w:pPr>
            <w:ins w:id="14258" w:author="V2" w:date="2025-04-14T14:19:00Z" w16du:dateUtc="2025-04-14T19:19:00Z">
              <w:r w:rsidRPr="007F7E2B">
                <w:rPr>
                  <w:rFonts w:ascii="Arial" w:eastAsia="Arial" w:hAnsi="Arial" w:cs="Arial"/>
                  <w:i/>
                </w:rPr>
                <w:t xml:space="preserve">j  </w:t>
              </w:r>
            </w:ins>
          </w:p>
        </w:tc>
      </w:tr>
      <w:tr w:rsidR="00EC5046" w:rsidRPr="007F7E2B" w14:paraId="4F116979" w14:textId="77777777">
        <w:trPr>
          <w:trHeight w:val="326"/>
          <w:ins w:id="14259"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6D644F72" w14:textId="77777777" w:rsidR="00EC5046" w:rsidRPr="007F7E2B" w:rsidRDefault="00EC5046">
            <w:pPr>
              <w:spacing w:line="259" w:lineRule="auto"/>
              <w:rPr>
                <w:ins w:id="14260" w:author="V2" w:date="2025-04-14T14:19:00Z" w16du:dateUtc="2025-04-14T19:19:00Z"/>
              </w:rPr>
            </w:pPr>
            <w:ins w:id="14261" w:author="V2" w:date="2025-04-14T14:19:00Z" w16du:dateUtc="2025-04-14T19:19:00Z">
              <w:r w:rsidRPr="007F7E2B">
                <w:t xml:space="preserve">Data unit: </w:t>
              </w:r>
            </w:ins>
          </w:p>
        </w:tc>
        <w:tc>
          <w:tcPr>
            <w:tcW w:w="4723" w:type="dxa"/>
            <w:tcBorders>
              <w:top w:val="single" w:sz="4" w:space="0" w:color="000000"/>
              <w:left w:val="single" w:sz="4" w:space="0" w:color="000000"/>
              <w:bottom w:val="single" w:sz="4" w:space="0" w:color="000000"/>
              <w:right w:val="single" w:sz="4" w:space="0" w:color="000000"/>
            </w:tcBorders>
          </w:tcPr>
          <w:p w14:paraId="3C48C745" w14:textId="77777777" w:rsidR="00EC5046" w:rsidRPr="007F7E2B" w:rsidRDefault="00EC5046">
            <w:pPr>
              <w:spacing w:line="259" w:lineRule="auto"/>
              <w:ind w:left="2"/>
              <w:rPr>
                <w:ins w:id="14262" w:author="V2" w:date="2025-04-14T14:19:00Z" w16du:dateUtc="2025-04-14T19:19:00Z"/>
              </w:rPr>
            </w:pPr>
            <w:ins w:id="14263" w:author="V2" w:date="2025-04-14T14:19:00Z" w16du:dateUtc="2025-04-14T19:19:00Z">
              <w:r w:rsidRPr="007F7E2B">
                <w:t xml:space="preserve">Species  </w:t>
              </w:r>
            </w:ins>
          </w:p>
        </w:tc>
      </w:tr>
      <w:tr w:rsidR="00EC5046" w:rsidRPr="007F7E2B" w14:paraId="5F34D540" w14:textId="77777777">
        <w:trPr>
          <w:trHeight w:val="324"/>
          <w:ins w:id="14264"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6A0824C4" w14:textId="77777777" w:rsidR="00EC5046" w:rsidRPr="007F7E2B" w:rsidRDefault="00EC5046">
            <w:pPr>
              <w:spacing w:line="259" w:lineRule="auto"/>
              <w:rPr>
                <w:ins w:id="14265" w:author="V2" w:date="2025-04-14T14:19:00Z" w16du:dateUtc="2025-04-14T19:19:00Z"/>
              </w:rPr>
            </w:pPr>
            <w:ins w:id="14266" w:author="V2" w:date="2025-04-14T14:19:00Z" w16du:dateUtc="2025-04-14T19:19:00Z">
              <w:r w:rsidRPr="007F7E2B">
                <w:t xml:space="preserve">Description: </w:t>
              </w:r>
            </w:ins>
          </w:p>
        </w:tc>
        <w:tc>
          <w:tcPr>
            <w:tcW w:w="4723" w:type="dxa"/>
            <w:tcBorders>
              <w:top w:val="single" w:sz="4" w:space="0" w:color="000000"/>
              <w:left w:val="single" w:sz="4" w:space="0" w:color="000000"/>
              <w:bottom w:val="single" w:sz="4" w:space="0" w:color="000000"/>
              <w:right w:val="single" w:sz="4" w:space="0" w:color="000000"/>
            </w:tcBorders>
          </w:tcPr>
          <w:p w14:paraId="55775CED" w14:textId="77777777" w:rsidR="00EC5046" w:rsidRPr="007F7E2B" w:rsidRDefault="00EC5046">
            <w:pPr>
              <w:spacing w:line="259" w:lineRule="auto"/>
              <w:ind w:left="2"/>
              <w:rPr>
                <w:ins w:id="14267" w:author="V2" w:date="2025-04-14T14:19:00Z" w16du:dateUtc="2025-04-14T19:19:00Z"/>
              </w:rPr>
            </w:pPr>
            <w:ins w:id="14268" w:author="V2" w:date="2025-04-14T14:19:00Z" w16du:dateUtc="2025-04-14T19:19:00Z">
              <w:r w:rsidRPr="007F7E2B">
                <w:t xml:space="preserve">Tree Species </w:t>
              </w:r>
            </w:ins>
          </w:p>
        </w:tc>
      </w:tr>
      <w:tr w:rsidR="00EC5046" w:rsidRPr="007F7E2B" w14:paraId="12CBFBE9" w14:textId="77777777">
        <w:trPr>
          <w:trHeight w:val="326"/>
          <w:ins w:id="14269"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08E5DA56" w14:textId="77777777" w:rsidR="00EC5046" w:rsidRPr="007F7E2B" w:rsidRDefault="00EC5046">
            <w:pPr>
              <w:spacing w:line="259" w:lineRule="auto"/>
              <w:rPr>
                <w:ins w:id="14270" w:author="V2" w:date="2025-04-14T14:19:00Z" w16du:dateUtc="2025-04-14T19:19:00Z"/>
              </w:rPr>
            </w:pPr>
            <w:ins w:id="14271" w:author="V2" w:date="2025-04-14T14:19:00Z" w16du:dateUtc="2025-04-14T19:19:00Z">
              <w:r w:rsidRPr="007F7E2B">
                <w:t xml:space="preserve">Source of data: </w:t>
              </w:r>
            </w:ins>
          </w:p>
        </w:tc>
        <w:tc>
          <w:tcPr>
            <w:tcW w:w="4723" w:type="dxa"/>
            <w:tcBorders>
              <w:top w:val="single" w:sz="4" w:space="0" w:color="000000"/>
              <w:left w:val="single" w:sz="4" w:space="0" w:color="000000"/>
              <w:bottom w:val="single" w:sz="4" w:space="0" w:color="000000"/>
              <w:right w:val="single" w:sz="4" w:space="0" w:color="000000"/>
            </w:tcBorders>
          </w:tcPr>
          <w:p w14:paraId="74F5BFCC" w14:textId="77777777" w:rsidR="00EC5046" w:rsidRPr="007F7E2B" w:rsidRDefault="00EC5046">
            <w:pPr>
              <w:spacing w:line="259" w:lineRule="auto"/>
              <w:ind w:left="2"/>
              <w:rPr>
                <w:ins w:id="14272" w:author="V2" w:date="2025-04-14T14:19:00Z" w16du:dateUtc="2025-04-14T19:19:00Z"/>
              </w:rPr>
            </w:pPr>
            <w:ins w:id="14273" w:author="V2" w:date="2025-04-14T14:19:00Z" w16du:dateUtc="2025-04-14T19:19:00Z">
              <w:r w:rsidRPr="007F7E2B">
                <w:t xml:space="preserve">Census </w:t>
              </w:r>
            </w:ins>
          </w:p>
        </w:tc>
      </w:tr>
      <w:tr w:rsidR="00EC5046" w:rsidRPr="007F7E2B" w14:paraId="0D4181E6" w14:textId="77777777">
        <w:trPr>
          <w:trHeight w:val="699"/>
          <w:ins w:id="14274"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368BC46E" w14:textId="77777777" w:rsidR="00EC5046" w:rsidRPr="007F7E2B" w:rsidRDefault="00EC5046">
            <w:pPr>
              <w:spacing w:line="259" w:lineRule="auto"/>
              <w:rPr>
                <w:ins w:id="14275" w:author="V2" w:date="2025-04-14T14:19:00Z" w16du:dateUtc="2025-04-14T19:19:00Z"/>
              </w:rPr>
            </w:pPr>
            <w:ins w:id="14276" w:author="V2" w:date="2025-04-14T14:19:00Z" w16du:dateUtc="2025-04-14T19:19:00Z">
              <w:r w:rsidRPr="007F7E2B">
                <w:t xml:space="preserve">Justification of choice of data or description of measurement methods and procedures applied: </w:t>
              </w:r>
            </w:ins>
          </w:p>
        </w:tc>
        <w:tc>
          <w:tcPr>
            <w:tcW w:w="4723" w:type="dxa"/>
            <w:tcBorders>
              <w:top w:val="single" w:sz="4" w:space="0" w:color="000000"/>
              <w:left w:val="single" w:sz="4" w:space="0" w:color="000000"/>
              <w:bottom w:val="single" w:sz="4" w:space="0" w:color="000000"/>
              <w:right w:val="single" w:sz="4" w:space="0" w:color="000000"/>
            </w:tcBorders>
          </w:tcPr>
          <w:p w14:paraId="2AFB7EF0" w14:textId="77777777" w:rsidR="00EC5046" w:rsidRPr="007F7E2B" w:rsidRDefault="00EC5046">
            <w:pPr>
              <w:spacing w:line="259" w:lineRule="auto"/>
              <w:ind w:left="2"/>
              <w:rPr>
                <w:ins w:id="14277" w:author="V2" w:date="2025-04-14T14:19:00Z" w16du:dateUtc="2025-04-14T19:19:00Z"/>
              </w:rPr>
            </w:pPr>
            <w:ins w:id="14278" w:author="V2" w:date="2025-04-14T14:19:00Z" w16du:dateUtc="2025-04-14T19:19:00Z">
              <w:r w:rsidRPr="007F7E2B">
                <w:t xml:space="preserve">1, 2, 3 … S  tree species  </w:t>
              </w:r>
            </w:ins>
          </w:p>
        </w:tc>
      </w:tr>
      <w:tr w:rsidR="00EC5046" w:rsidRPr="007F7E2B" w14:paraId="03274D90" w14:textId="77777777">
        <w:trPr>
          <w:trHeight w:val="325"/>
          <w:ins w:id="14279"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25211DB0" w14:textId="77777777" w:rsidR="00EC5046" w:rsidRPr="007F7E2B" w:rsidRDefault="00EC5046">
            <w:pPr>
              <w:spacing w:line="259" w:lineRule="auto"/>
              <w:rPr>
                <w:ins w:id="14280" w:author="V2" w:date="2025-04-14T14:19:00Z" w16du:dateUtc="2025-04-14T19:19:00Z"/>
              </w:rPr>
            </w:pPr>
            <w:ins w:id="14281" w:author="V2" w:date="2025-04-14T14:19:00Z" w16du:dateUtc="2025-04-14T19:19:00Z">
              <w:r w:rsidRPr="007F7E2B">
                <w:t xml:space="preserve">Any comment: </w:t>
              </w:r>
            </w:ins>
          </w:p>
        </w:tc>
        <w:tc>
          <w:tcPr>
            <w:tcW w:w="4723" w:type="dxa"/>
            <w:tcBorders>
              <w:top w:val="single" w:sz="4" w:space="0" w:color="000000"/>
              <w:left w:val="single" w:sz="4" w:space="0" w:color="000000"/>
              <w:bottom w:val="single" w:sz="4" w:space="0" w:color="000000"/>
              <w:right w:val="single" w:sz="4" w:space="0" w:color="000000"/>
            </w:tcBorders>
          </w:tcPr>
          <w:p w14:paraId="027CA735" w14:textId="77777777" w:rsidR="00EC5046" w:rsidRPr="007F7E2B" w:rsidRDefault="00EC5046">
            <w:pPr>
              <w:spacing w:line="259" w:lineRule="auto"/>
              <w:ind w:left="2"/>
              <w:rPr>
                <w:ins w:id="14282" w:author="V2" w:date="2025-04-14T14:19:00Z" w16du:dateUtc="2025-04-14T19:19:00Z"/>
              </w:rPr>
            </w:pPr>
            <w:ins w:id="14283" w:author="V2" w:date="2025-04-14T14:19:00Z" w16du:dateUtc="2025-04-14T19:19:00Z">
              <w:r w:rsidRPr="007F7E2B">
                <w:t xml:space="preserve">  </w:t>
              </w:r>
            </w:ins>
          </w:p>
        </w:tc>
      </w:tr>
    </w:tbl>
    <w:p w14:paraId="15D72E5C" w14:textId="77777777" w:rsidR="00EC5046" w:rsidRPr="007F7E2B" w:rsidRDefault="00EC5046">
      <w:pPr>
        <w:spacing w:line="259" w:lineRule="auto"/>
        <w:ind w:left="91"/>
        <w:jc w:val="both"/>
        <w:rPr>
          <w:ins w:id="14284" w:author="V2" w:date="2025-04-14T14:19:00Z" w16du:dateUtc="2025-04-14T19:19:00Z"/>
        </w:rPr>
      </w:pPr>
      <w:ins w:id="14285" w:author="V2" w:date="2025-04-14T14:19:00Z" w16du:dateUtc="2025-04-14T19:19:00Z">
        <w:r w:rsidRPr="007F7E2B">
          <w:rPr>
            <w:sz w:val="22"/>
          </w:rPr>
          <w:t xml:space="preserve"> </w:t>
        </w:r>
      </w:ins>
    </w:p>
    <w:tbl>
      <w:tblPr>
        <w:tblStyle w:val="TableGrid0"/>
        <w:tblW w:w="8981" w:type="dxa"/>
        <w:tblInd w:w="376" w:type="dxa"/>
        <w:tblCellMar>
          <w:top w:w="6" w:type="dxa"/>
          <w:left w:w="107" w:type="dxa"/>
          <w:right w:w="71" w:type="dxa"/>
        </w:tblCellMar>
        <w:tblLook w:val="04A0" w:firstRow="1" w:lastRow="0" w:firstColumn="1" w:lastColumn="0" w:noHBand="0" w:noVBand="1"/>
      </w:tblPr>
      <w:tblGrid>
        <w:gridCol w:w="4258"/>
        <w:gridCol w:w="4723"/>
      </w:tblGrid>
      <w:tr w:rsidR="00EC5046" w:rsidRPr="007F7E2B" w14:paraId="58B50187" w14:textId="77777777">
        <w:trPr>
          <w:trHeight w:val="323"/>
          <w:ins w:id="14286"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7B1A4DDD" w14:textId="77777777" w:rsidR="00EC5046" w:rsidRPr="007F7E2B" w:rsidRDefault="00EC5046">
            <w:pPr>
              <w:spacing w:line="259" w:lineRule="auto"/>
              <w:rPr>
                <w:ins w:id="14287" w:author="V2" w:date="2025-04-14T14:19:00Z" w16du:dateUtc="2025-04-14T19:19:00Z"/>
              </w:rPr>
            </w:pPr>
            <w:ins w:id="14288" w:author="V2" w:date="2025-04-14T14:19:00Z" w16du:dateUtc="2025-04-14T19:19:00Z">
              <w:r w:rsidRPr="007F7E2B">
                <w:rPr>
                  <w:sz w:val="22"/>
                </w:rPr>
                <w:t xml:space="preserve">Data Unit / Parameter: </w:t>
              </w:r>
            </w:ins>
          </w:p>
        </w:tc>
        <w:tc>
          <w:tcPr>
            <w:tcW w:w="4723" w:type="dxa"/>
            <w:tcBorders>
              <w:top w:val="single" w:sz="4" w:space="0" w:color="000000"/>
              <w:left w:val="single" w:sz="4" w:space="0" w:color="000000"/>
              <w:bottom w:val="single" w:sz="4" w:space="0" w:color="000000"/>
              <w:right w:val="single" w:sz="4" w:space="0" w:color="000000"/>
            </w:tcBorders>
          </w:tcPr>
          <w:p w14:paraId="3B2A16AF" w14:textId="77777777" w:rsidR="00EC5046" w:rsidRPr="007F7E2B" w:rsidRDefault="00EC5046">
            <w:pPr>
              <w:spacing w:line="259" w:lineRule="auto"/>
              <w:ind w:left="2"/>
              <w:rPr>
                <w:ins w:id="14289" w:author="V2" w:date="2025-04-14T14:19:00Z" w16du:dateUtc="2025-04-14T19:19:00Z"/>
              </w:rPr>
            </w:pPr>
            <w:ins w:id="14290" w:author="V2" w:date="2025-04-14T14:19:00Z" w16du:dateUtc="2025-04-14T19:19:00Z">
              <w:r w:rsidRPr="007F7E2B">
                <w:rPr>
                  <w:rFonts w:ascii="Arial" w:eastAsia="Arial" w:hAnsi="Arial" w:cs="Arial"/>
                  <w:i/>
                </w:rPr>
                <w:t xml:space="preserve">ty  </w:t>
              </w:r>
            </w:ins>
          </w:p>
        </w:tc>
      </w:tr>
      <w:tr w:rsidR="00EC5046" w:rsidRPr="007F7E2B" w14:paraId="1E7CF7B0" w14:textId="77777777">
        <w:trPr>
          <w:trHeight w:val="326"/>
          <w:ins w:id="14291"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33087C99" w14:textId="77777777" w:rsidR="00EC5046" w:rsidRPr="007F7E2B" w:rsidRDefault="00EC5046">
            <w:pPr>
              <w:spacing w:line="259" w:lineRule="auto"/>
              <w:rPr>
                <w:ins w:id="14292" w:author="V2" w:date="2025-04-14T14:19:00Z" w16du:dateUtc="2025-04-14T19:19:00Z"/>
              </w:rPr>
            </w:pPr>
            <w:ins w:id="14293" w:author="V2" w:date="2025-04-14T14:19:00Z" w16du:dateUtc="2025-04-14T19:19:00Z">
              <w:r w:rsidRPr="007F7E2B">
                <w:t xml:space="preserve">Data unit: </w:t>
              </w:r>
            </w:ins>
          </w:p>
        </w:tc>
        <w:tc>
          <w:tcPr>
            <w:tcW w:w="4723" w:type="dxa"/>
            <w:tcBorders>
              <w:top w:val="single" w:sz="4" w:space="0" w:color="000000"/>
              <w:left w:val="single" w:sz="4" w:space="0" w:color="000000"/>
              <w:bottom w:val="single" w:sz="4" w:space="0" w:color="000000"/>
              <w:right w:val="single" w:sz="4" w:space="0" w:color="000000"/>
            </w:tcBorders>
          </w:tcPr>
          <w:p w14:paraId="67A0CA47" w14:textId="77777777" w:rsidR="00EC5046" w:rsidRPr="007F7E2B" w:rsidRDefault="00EC5046">
            <w:pPr>
              <w:spacing w:line="259" w:lineRule="auto"/>
              <w:ind w:left="2"/>
              <w:rPr>
                <w:ins w:id="14294" w:author="V2" w:date="2025-04-14T14:19:00Z" w16du:dateUtc="2025-04-14T19:19:00Z"/>
              </w:rPr>
            </w:pPr>
            <w:ins w:id="14295" w:author="V2" w:date="2025-04-14T14:19:00Z" w16du:dateUtc="2025-04-14T19:19:00Z">
              <w:r w:rsidRPr="007F7E2B">
                <w:t xml:space="preserve">  </w:t>
              </w:r>
            </w:ins>
          </w:p>
        </w:tc>
      </w:tr>
      <w:tr w:rsidR="00EC5046" w:rsidRPr="007F7E2B" w14:paraId="0A8ABADB" w14:textId="77777777">
        <w:trPr>
          <w:trHeight w:val="324"/>
          <w:ins w:id="14296"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3B36D203" w14:textId="77777777" w:rsidR="00EC5046" w:rsidRPr="007F7E2B" w:rsidRDefault="00EC5046">
            <w:pPr>
              <w:spacing w:line="259" w:lineRule="auto"/>
              <w:rPr>
                <w:ins w:id="14297" w:author="V2" w:date="2025-04-14T14:19:00Z" w16du:dateUtc="2025-04-14T19:19:00Z"/>
              </w:rPr>
            </w:pPr>
            <w:ins w:id="14298" w:author="V2" w:date="2025-04-14T14:19:00Z" w16du:dateUtc="2025-04-14T19:19:00Z">
              <w:r w:rsidRPr="007F7E2B">
                <w:t xml:space="preserve">Description: </w:t>
              </w:r>
            </w:ins>
          </w:p>
        </w:tc>
        <w:tc>
          <w:tcPr>
            <w:tcW w:w="4723" w:type="dxa"/>
            <w:tcBorders>
              <w:top w:val="single" w:sz="4" w:space="0" w:color="000000"/>
              <w:left w:val="single" w:sz="4" w:space="0" w:color="000000"/>
              <w:bottom w:val="single" w:sz="4" w:space="0" w:color="000000"/>
              <w:right w:val="single" w:sz="4" w:space="0" w:color="000000"/>
            </w:tcBorders>
          </w:tcPr>
          <w:p w14:paraId="412383F9" w14:textId="77777777" w:rsidR="00EC5046" w:rsidRPr="007F7E2B" w:rsidRDefault="00EC5046">
            <w:pPr>
              <w:spacing w:line="259" w:lineRule="auto"/>
              <w:ind w:left="2"/>
              <w:rPr>
                <w:ins w:id="14299" w:author="V2" w:date="2025-04-14T14:19:00Z" w16du:dateUtc="2025-04-14T19:19:00Z"/>
              </w:rPr>
            </w:pPr>
            <w:ins w:id="14300" w:author="V2" w:date="2025-04-14T14:19:00Z" w16du:dateUtc="2025-04-14T19:19:00Z">
              <w:r w:rsidRPr="007F7E2B">
                <w:t xml:space="preserve">Wood product class </w:t>
              </w:r>
            </w:ins>
          </w:p>
        </w:tc>
      </w:tr>
      <w:tr w:rsidR="00EC5046" w:rsidRPr="007F7E2B" w14:paraId="37E770A6" w14:textId="77777777">
        <w:trPr>
          <w:trHeight w:val="325"/>
          <w:ins w:id="14301"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072F1D68" w14:textId="77777777" w:rsidR="00EC5046" w:rsidRPr="007F7E2B" w:rsidRDefault="00EC5046">
            <w:pPr>
              <w:spacing w:line="259" w:lineRule="auto"/>
              <w:rPr>
                <w:ins w:id="14302" w:author="V2" w:date="2025-04-14T14:19:00Z" w16du:dateUtc="2025-04-14T19:19:00Z"/>
              </w:rPr>
            </w:pPr>
            <w:ins w:id="14303" w:author="V2" w:date="2025-04-14T14:19:00Z" w16du:dateUtc="2025-04-14T19:19:00Z">
              <w:r w:rsidRPr="007F7E2B">
                <w:t xml:space="preserve">Source of data: </w:t>
              </w:r>
            </w:ins>
          </w:p>
        </w:tc>
        <w:tc>
          <w:tcPr>
            <w:tcW w:w="4723" w:type="dxa"/>
            <w:tcBorders>
              <w:top w:val="single" w:sz="4" w:space="0" w:color="000000"/>
              <w:left w:val="single" w:sz="4" w:space="0" w:color="000000"/>
              <w:bottom w:val="single" w:sz="4" w:space="0" w:color="000000"/>
              <w:right w:val="single" w:sz="4" w:space="0" w:color="000000"/>
            </w:tcBorders>
          </w:tcPr>
          <w:p w14:paraId="3587DAF3" w14:textId="77777777" w:rsidR="00EC5046" w:rsidRPr="007F7E2B" w:rsidRDefault="00EC5046">
            <w:pPr>
              <w:spacing w:line="259" w:lineRule="auto"/>
              <w:ind w:left="2"/>
              <w:rPr>
                <w:ins w:id="14304" w:author="V2" w:date="2025-04-14T14:19:00Z" w16du:dateUtc="2025-04-14T19:19:00Z"/>
              </w:rPr>
            </w:pPr>
            <w:ins w:id="14305" w:author="V2" w:date="2025-04-14T14:19:00Z" w16du:dateUtc="2025-04-14T19:19:00Z">
              <w:r w:rsidRPr="007F7E2B">
                <w:t xml:space="preserve">Known </w:t>
              </w:r>
            </w:ins>
          </w:p>
        </w:tc>
      </w:tr>
      <w:tr w:rsidR="00EC5046" w:rsidRPr="007F7E2B" w14:paraId="13F11B63" w14:textId="77777777">
        <w:trPr>
          <w:trHeight w:val="931"/>
          <w:ins w:id="14306"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44D95803" w14:textId="77777777" w:rsidR="00EC5046" w:rsidRPr="007F7E2B" w:rsidRDefault="00EC5046">
            <w:pPr>
              <w:spacing w:line="259" w:lineRule="auto"/>
              <w:ind w:right="39"/>
              <w:rPr>
                <w:ins w:id="14307" w:author="V2" w:date="2025-04-14T14:19:00Z" w16du:dateUtc="2025-04-14T19:19:00Z"/>
              </w:rPr>
            </w:pPr>
            <w:ins w:id="14308" w:author="V2" w:date="2025-04-14T14:19:00Z" w16du:dateUtc="2025-04-14T19:19:00Z">
              <w:r w:rsidRPr="007F7E2B">
                <w:t xml:space="preserve">Justification of choice of data or description of measurement methods and procedures applied: </w:t>
              </w:r>
            </w:ins>
          </w:p>
        </w:tc>
        <w:tc>
          <w:tcPr>
            <w:tcW w:w="4723" w:type="dxa"/>
            <w:tcBorders>
              <w:top w:val="single" w:sz="4" w:space="0" w:color="000000"/>
              <w:left w:val="single" w:sz="4" w:space="0" w:color="000000"/>
              <w:bottom w:val="single" w:sz="4" w:space="0" w:color="000000"/>
              <w:right w:val="single" w:sz="4" w:space="0" w:color="000000"/>
            </w:tcBorders>
          </w:tcPr>
          <w:p w14:paraId="61123E69" w14:textId="77777777" w:rsidR="00EC5046" w:rsidRPr="007F7E2B" w:rsidRDefault="00EC5046">
            <w:pPr>
              <w:spacing w:line="259" w:lineRule="auto"/>
              <w:ind w:left="2"/>
              <w:rPr>
                <w:ins w:id="14309" w:author="V2" w:date="2025-04-14T14:19:00Z" w16du:dateUtc="2025-04-14T19:19:00Z"/>
              </w:rPr>
            </w:pPr>
            <w:ins w:id="14310" w:author="V2" w:date="2025-04-14T14:19:00Z" w16du:dateUtc="2025-04-14T19:19:00Z">
              <w:r w:rsidRPr="007F7E2B">
                <w:t xml:space="preserve">Wood product class – defined here as z = 5 categories: sawnwood, wood-based panels, other industrial round wood, paper and paper board, and other </w:t>
              </w:r>
            </w:ins>
          </w:p>
        </w:tc>
      </w:tr>
      <w:tr w:rsidR="00EC5046" w:rsidRPr="007F7E2B" w14:paraId="5E1125E6" w14:textId="77777777">
        <w:trPr>
          <w:trHeight w:val="323"/>
          <w:ins w:id="14311"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23B46541" w14:textId="77777777" w:rsidR="00EC5046" w:rsidRPr="007F7E2B" w:rsidRDefault="00EC5046">
            <w:pPr>
              <w:spacing w:line="259" w:lineRule="auto"/>
              <w:rPr>
                <w:ins w:id="14312" w:author="V2" w:date="2025-04-14T14:19:00Z" w16du:dateUtc="2025-04-14T19:19:00Z"/>
              </w:rPr>
            </w:pPr>
            <w:ins w:id="14313" w:author="V2" w:date="2025-04-14T14:19:00Z" w16du:dateUtc="2025-04-14T19:19:00Z">
              <w:r w:rsidRPr="007F7E2B">
                <w:t xml:space="preserve">Any comment: </w:t>
              </w:r>
            </w:ins>
          </w:p>
        </w:tc>
        <w:tc>
          <w:tcPr>
            <w:tcW w:w="4723" w:type="dxa"/>
            <w:tcBorders>
              <w:top w:val="single" w:sz="4" w:space="0" w:color="000000"/>
              <w:left w:val="single" w:sz="4" w:space="0" w:color="000000"/>
              <w:bottom w:val="single" w:sz="4" w:space="0" w:color="000000"/>
              <w:right w:val="single" w:sz="4" w:space="0" w:color="000000"/>
            </w:tcBorders>
          </w:tcPr>
          <w:p w14:paraId="5A9D429B" w14:textId="77777777" w:rsidR="00EC5046" w:rsidRPr="007F7E2B" w:rsidRDefault="00EC5046">
            <w:pPr>
              <w:spacing w:line="259" w:lineRule="auto"/>
              <w:ind w:left="2"/>
              <w:rPr>
                <w:ins w:id="14314" w:author="V2" w:date="2025-04-14T14:19:00Z" w16du:dateUtc="2025-04-14T19:19:00Z"/>
              </w:rPr>
            </w:pPr>
            <w:ins w:id="14315" w:author="V2" w:date="2025-04-14T14:19:00Z" w16du:dateUtc="2025-04-14T19:19:00Z">
              <w:r w:rsidRPr="007F7E2B">
                <w:t xml:space="preserve">  </w:t>
              </w:r>
            </w:ins>
          </w:p>
        </w:tc>
      </w:tr>
    </w:tbl>
    <w:p w14:paraId="52E7D07B" w14:textId="77777777" w:rsidR="00EC5046" w:rsidRPr="007F7E2B" w:rsidRDefault="00EC5046">
      <w:pPr>
        <w:spacing w:after="218" w:line="259" w:lineRule="auto"/>
        <w:ind w:left="91"/>
        <w:jc w:val="both"/>
        <w:rPr>
          <w:ins w:id="14316" w:author="V2" w:date="2025-04-14T14:19:00Z" w16du:dateUtc="2025-04-14T19:19:00Z"/>
        </w:rPr>
      </w:pPr>
      <w:ins w:id="14317" w:author="V2" w:date="2025-04-14T14:19:00Z" w16du:dateUtc="2025-04-14T19:19:00Z">
        <w:r w:rsidRPr="007F7E2B">
          <w:rPr>
            <w:sz w:val="22"/>
          </w:rPr>
          <w:t xml:space="preserve"> </w:t>
        </w:r>
      </w:ins>
    </w:p>
    <w:p w14:paraId="2235D60D" w14:textId="77777777" w:rsidR="00EC5046" w:rsidRPr="007F7E2B" w:rsidRDefault="00EC5046">
      <w:pPr>
        <w:spacing w:after="220" w:line="259" w:lineRule="auto"/>
        <w:ind w:left="91"/>
        <w:jc w:val="both"/>
        <w:rPr>
          <w:ins w:id="14318" w:author="V2" w:date="2025-04-14T14:19:00Z" w16du:dateUtc="2025-04-14T19:19:00Z"/>
        </w:rPr>
      </w:pPr>
      <w:ins w:id="14319" w:author="V2" w:date="2025-04-14T14:19:00Z" w16du:dateUtc="2025-04-14T19:19:00Z">
        <w:r w:rsidRPr="007F7E2B">
          <w:rPr>
            <w:sz w:val="22"/>
          </w:rPr>
          <w:t xml:space="preserve"> </w:t>
        </w:r>
      </w:ins>
    </w:p>
    <w:p w14:paraId="066182A0" w14:textId="77777777" w:rsidR="00EC5046" w:rsidRPr="007F7E2B" w:rsidRDefault="00EC5046">
      <w:pPr>
        <w:spacing w:line="259" w:lineRule="auto"/>
        <w:ind w:left="91"/>
        <w:jc w:val="both"/>
        <w:rPr>
          <w:ins w:id="14320" w:author="V2" w:date="2025-04-14T14:19:00Z" w16du:dateUtc="2025-04-14T19:19:00Z"/>
        </w:rPr>
      </w:pPr>
      <w:ins w:id="14321" w:author="V2" w:date="2025-04-14T14:19:00Z" w16du:dateUtc="2025-04-14T19:19:00Z">
        <w:r w:rsidRPr="007F7E2B">
          <w:rPr>
            <w:sz w:val="22"/>
          </w:rPr>
          <w:t xml:space="preserve"> </w:t>
        </w:r>
      </w:ins>
    </w:p>
    <w:tbl>
      <w:tblPr>
        <w:tblStyle w:val="TableGrid0"/>
        <w:tblW w:w="8981" w:type="dxa"/>
        <w:tblInd w:w="376" w:type="dxa"/>
        <w:tblCellMar>
          <w:top w:w="8" w:type="dxa"/>
          <w:left w:w="107" w:type="dxa"/>
          <w:right w:w="115" w:type="dxa"/>
        </w:tblCellMar>
        <w:tblLook w:val="04A0" w:firstRow="1" w:lastRow="0" w:firstColumn="1" w:lastColumn="0" w:noHBand="0" w:noVBand="1"/>
      </w:tblPr>
      <w:tblGrid>
        <w:gridCol w:w="4258"/>
        <w:gridCol w:w="4723"/>
      </w:tblGrid>
      <w:tr w:rsidR="00EC5046" w:rsidRPr="007F7E2B" w14:paraId="416C3AEB" w14:textId="77777777">
        <w:trPr>
          <w:trHeight w:val="323"/>
          <w:ins w:id="14322"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65DCD5B1" w14:textId="77777777" w:rsidR="00EC5046" w:rsidRPr="007F7E2B" w:rsidRDefault="00EC5046">
            <w:pPr>
              <w:spacing w:line="259" w:lineRule="auto"/>
              <w:rPr>
                <w:ins w:id="14323" w:author="V2" w:date="2025-04-14T14:19:00Z" w16du:dateUtc="2025-04-14T19:19:00Z"/>
              </w:rPr>
            </w:pPr>
            <w:ins w:id="14324" w:author="V2" w:date="2025-04-14T14:19:00Z" w16du:dateUtc="2025-04-14T19:19:00Z">
              <w:r w:rsidRPr="007F7E2B">
                <w:rPr>
                  <w:sz w:val="22"/>
                </w:rPr>
                <w:t xml:space="preserve">Data Unit / Parameter: </w:t>
              </w:r>
            </w:ins>
          </w:p>
        </w:tc>
        <w:tc>
          <w:tcPr>
            <w:tcW w:w="4723" w:type="dxa"/>
            <w:tcBorders>
              <w:top w:val="single" w:sz="4" w:space="0" w:color="000000"/>
              <w:left w:val="single" w:sz="4" w:space="0" w:color="000000"/>
              <w:bottom w:val="single" w:sz="4" w:space="0" w:color="000000"/>
              <w:right w:val="single" w:sz="4" w:space="0" w:color="000000"/>
            </w:tcBorders>
          </w:tcPr>
          <w:p w14:paraId="63FECF86" w14:textId="77777777" w:rsidR="00EC5046" w:rsidRPr="007F7E2B" w:rsidRDefault="00EC5046">
            <w:pPr>
              <w:spacing w:line="259" w:lineRule="auto"/>
              <w:ind w:left="2"/>
              <w:rPr>
                <w:ins w:id="14325" w:author="V2" w:date="2025-04-14T14:19:00Z" w16du:dateUtc="2025-04-14T19:19:00Z"/>
              </w:rPr>
            </w:pPr>
            <w:ins w:id="14326" w:author="V2" w:date="2025-04-14T14:19:00Z" w16du:dateUtc="2025-04-14T19:19:00Z">
              <w:r w:rsidRPr="007F7E2B">
                <w:rPr>
                  <w:rFonts w:ascii="Arial" w:eastAsia="Arial" w:hAnsi="Arial" w:cs="Arial"/>
                  <w:i/>
                </w:rPr>
                <w:t>Cwp</w:t>
              </w:r>
              <w:r w:rsidRPr="007F7E2B">
                <w:rPr>
                  <w:rFonts w:ascii="Arial" w:eastAsia="Arial" w:hAnsi="Arial" w:cs="Arial"/>
                  <w:i/>
                  <w:vertAlign w:val="subscript"/>
                </w:rPr>
                <w:t>y</w:t>
              </w:r>
              <w:r w:rsidRPr="007F7E2B">
                <w:rPr>
                  <w:rFonts w:ascii="Arial" w:eastAsia="Arial" w:hAnsi="Arial" w:cs="Arial"/>
                  <w:i/>
                </w:rPr>
                <w:t xml:space="preserve">  </w:t>
              </w:r>
            </w:ins>
          </w:p>
        </w:tc>
      </w:tr>
      <w:tr w:rsidR="00EC5046" w:rsidRPr="007F7E2B" w14:paraId="5226FFEF" w14:textId="77777777">
        <w:trPr>
          <w:trHeight w:val="325"/>
          <w:ins w:id="14327"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701D3125" w14:textId="77777777" w:rsidR="00EC5046" w:rsidRPr="007F7E2B" w:rsidRDefault="00EC5046">
            <w:pPr>
              <w:spacing w:line="259" w:lineRule="auto"/>
              <w:rPr>
                <w:ins w:id="14328" w:author="V2" w:date="2025-04-14T14:19:00Z" w16du:dateUtc="2025-04-14T19:19:00Z"/>
              </w:rPr>
            </w:pPr>
            <w:ins w:id="14329" w:author="V2" w:date="2025-04-14T14:19:00Z" w16du:dateUtc="2025-04-14T19:19:00Z">
              <w:r w:rsidRPr="007F7E2B">
                <w:lastRenderedPageBreak/>
                <w:t xml:space="preserve">Data unit: </w:t>
              </w:r>
            </w:ins>
          </w:p>
        </w:tc>
        <w:tc>
          <w:tcPr>
            <w:tcW w:w="4723" w:type="dxa"/>
            <w:tcBorders>
              <w:top w:val="single" w:sz="4" w:space="0" w:color="000000"/>
              <w:left w:val="single" w:sz="4" w:space="0" w:color="000000"/>
              <w:bottom w:val="single" w:sz="4" w:space="0" w:color="000000"/>
              <w:right w:val="single" w:sz="4" w:space="0" w:color="000000"/>
            </w:tcBorders>
          </w:tcPr>
          <w:p w14:paraId="2AF3483C" w14:textId="77777777" w:rsidR="00EC5046" w:rsidRPr="007F7E2B" w:rsidRDefault="00EC5046">
            <w:pPr>
              <w:spacing w:line="259" w:lineRule="auto"/>
              <w:ind w:left="2"/>
              <w:rPr>
                <w:ins w:id="14330" w:author="V2" w:date="2025-04-14T14:19:00Z" w16du:dateUtc="2025-04-14T19:19:00Z"/>
              </w:rPr>
            </w:pPr>
            <w:ins w:id="14331" w:author="V2" w:date="2025-04-14T14:19:00Z" w16du:dateUtc="2025-04-14T19:19:00Z">
              <w:r w:rsidRPr="007F7E2B">
                <w:t xml:space="preserve">tC </w:t>
              </w:r>
            </w:ins>
          </w:p>
        </w:tc>
      </w:tr>
      <w:tr w:rsidR="00EC5046" w:rsidRPr="007F7E2B" w14:paraId="4D31D298" w14:textId="77777777">
        <w:trPr>
          <w:trHeight w:val="469"/>
          <w:ins w:id="14332"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3D35615F" w14:textId="77777777" w:rsidR="00EC5046" w:rsidRPr="007F7E2B" w:rsidRDefault="00EC5046">
            <w:pPr>
              <w:spacing w:line="259" w:lineRule="auto"/>
              <w:rPr>
                <w:ins w:id="14333" w:author="V2" w:date="2025-04-14T14:19:00Z" w16du:dateUtc="2025-04-14T19:19:00Z"/>
              </w:rPr>
            </w:pPr>
            <w:ins w:id="14334" w:author="V2" w:date="2025-04-14T14:19:00Z" w16du:dateUtc="2025-04-14T19:19:00Z">
              <w:r w:rsidRPr="007F7E2B">
                <w:t xml:space="preserve">Description: </w:t>
              </w:r>
            </w:ins>
          </w:p>
        </w:tc>
        <w:tc>
          <w:tcPr>
            <w:tcW w:w="4723" w:type="dxa"/>
            <w:tcBorders>
              <w:top w:val="single" w:sz="4" w:space="0" w:color="000000"/>
              <w:left w:val="single" w:sz="4" w:space="0" w:color="000000"/>
              <w:bottom w:val="single" w:sz="4" w:space="0" w:color="000000"/>
              <w:right w:val="single" w:sz="4" w:space="0" w:color="000000"/>
            </w:tcBorders>
          </w:tcPr>
          <w:p w14:paraId="43E5426B" w14:textId="77777777" w:rsidR="00EC5046" w:rsidRPr="007F7E2B" w:rsidRDefault="00EC5046">
            <w:pPr>
              <w:spacing w:line="259" w:lineRule="auto"/>
              <w:ind w:left="2"/>
              <w:rPr>
                <w:ins w:id="14335" w:author="V2" w:date="2025-04-14T14:19:00Z" w16du:dateUtc="2025-04-14T19:19:00Z"/>
              </w:rPr>
            </w:pPr>
            <w:ins w:id="14336" w:author="V2" w:date="2025-04-14T14:19:00Z" w16du:dateUtc="2025-04-14T19:19:00Z">
              <w:r w:rsidRPr="007F7E2B">
                <w:t xml:space="preserve">Total carbon stock in wood products pool from period p </w:t>
              </w:r>
            </w:ins>
          </w:p>
        </w:tc>
      </w:tr>
      <w:tr w:rsidR="00EC5046" w:rsidRPr="007F7E2B" w14:paraId="01586FC9" w14:textId="77777777">
        <w:trPr>
          <w:trHeight w:val="326"/>
          <w:ins w:id="14337"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0B68F540" w14:textId="77777777" w:rsidR="00EC5046" w:rsidRPr="007F7E2B" w:rsidRDefault="00EC5046">
            <w:pPr>
              <w:spacing w:line="259" w:lineRule="auto"/>
              <w:rPr>
                <w:ins w:id="14338" w:author="V2" w:date="2025-04-14T14:19:00Z" w16du:dateUtc="2025-04-14T19:19:00Z"/>
              </w:rPr>
            </w:pPr>
            <w:ins w:id="14339" w:author="V2" w:date="2025-04-14T14:19:00Z" w16du:dateUtc="2025-04-14T19:19:00Z">
              <w:r w:rsidRPr="007F7E2B">
                <w:t xml:space="preserve">Source of data: </w:t>
              </w:r>
            </w:ins>
          </w:p>
        </w:tc>
        <w:tc>
          <w:tcPr>
            <w:tcW w:w="4723" w:type="dxa"/>
            <w:tcBorders>
              <w:top w:val="single" w:sz="4" w:space="0" w:color="000000"/>
              <w:left w:val="single" w:sz="4" w:space="0" w:color="000000"/>
              <w:bottom w:val="single" w:sz="4" w:space="0" w:color="000000"/>
              <w:right w:val="single" w:sz="4" w:space="0" w:color="000000"/>
            </w:tcBorders>
          </w:tcPr>
          <w:p w14:paraId="54955E88" w14:textId="77777777" w:rsidR="00EC5046" w:rsidRPr="007F7E2B" w:rsidRDefault="00EC5046">
            <w:pPr>
              <w:spacing w:line="259" w:lineRule="auto"/>
              <w:ind w:left="2"/>
              <w:rPr>
                <w:ins w:id="14340" w:author="V2" w:date="2025-04-14T14:19:00Z" w16du:dateUtc="2025-04-14T19:19:00Z"/>
              </w:rPr>
            </w:pPr>
            <w:ins w:id="14341" w:author="V2" w:date="2025-04-14T14:19:00Z" w16du:dateUtc="2025-04-14T19:19:00Z">
              <w:r w:rsidRPr="007F7E2B">
                <w:t xml:space="preserve">Calculated </w:t>
              </w:r>
            </w:ins>
          </w:p>
        </w:tc>
      </w:tr>
      <w:tr w:rsidR="00EC5046" w:rsidRPr="007F7E2B" w14:paraId="03A22CA3" w14:textId="77777777">
        <w:trPr>
          <w:trHeight w:val="929"/>
          <w:ins w:id="14342"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38C52678" w14:textId="77777777" w:rsidR="00EC5046" w:rsidRPr="007F7E2B" w:rsidRDefault="00EC5046">
            <w:pPr>
              <w:spacing w:line="259" w:lineRule="auto"/>
              <w:rPr>
                <w:ins w:id="14343" w:author="V2" w:date="2025-04-14T14:19:00Z" w16du:dateUtc="2025-04-14T19:19:00Z"/>
              </w:rPr>
            </w:pPr>
            <w:ins w:id="14344" w:author="V2" w:date="2025-04-14T14:19:00Z" w16du:dateUtc="2025-04-14T19:19:00Z">
              <w:r w:rsidRPr="007F7E2B">
                <w:t xml:space="preserve">Justification of choice of data or description of measurement methods and procedures applied: </w:t>
              </w:r>
            </w:ins>
          </w:p>
        </w:tc>
        <w:tc>
          <w:tcPr>
            <w:tcW w:w="4723" w:type="dxa"/>
            <w:tcBorders>
              <w:top w:val="single" w:sz="4" w:space="0" w:color="000000"/>
              <w:left w:val="single" w:sz="4" w:space="0" w:color="000000"/>
              <w:bottom w:val="single" w:sz="4" w:space="0" w:color="000000"/>
              <w:right w:val="single" w:sz="4" w:space="0" w:color="000000"/>
            </w:tcBorders>
          </w:tcPr>
          <w:p w14:paraId="7E61A920" w14:textId="77777777" w:rsidR="00EC5046" w:rsidRPr="007F7E2B" w:rsidRDefault="00EC5046">
            <w:pPr>
              <w:spacing w:line="259" w:lineRule="auto"/>
              <w:ind w:left="2"/>
              <w:rPr>
                <w:ins w:id="14345" w:author="V2" w:date="2025-04-14T14:19:00Z" w16du:dateUtc="2025-04-14T19:19:00Z"/>
              </w:rPr>
            </w:pPr>
            <w:ins w:id="14346" w:author="V2" w:date="2025-04-14T14:19:00Z" w16du:dateUtc="2025-04-14T19:19:00Z">
              <w:r w:rsidRPr="007F7E2B">
                <w:t xml:space="preserve">Total carbon stock in wood products pool created during a given period p, that remain sequestered after a number of years y since the wood products were created. </w:t>
              </w:r>
            </w:ins>
          </w:p>
        </w:tc>
      </w:tr>
      <w:tr w:rsidR="00EC5046" w:rsidRPr="007F7E2B" w14:paraId="02CEAE6E" w14:textId="77777777">
        <w:trPr>
          <w:trHeight w:val="325"/>
          <w:ins w:id="14347"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7F970E00" w14:textId="77777777" w:rsidR="00EC5046" w:rsidRPr="007F7E2B" w:rsidRDefault="00EC5046">
            <w:pPr>
              <w:spacing w:line="259" w:lineRule="auto"/>
              <w:rPr>
                <w:ins w:id="14348" w:author="V2" w:date="2025-04-14T14:19:00Z" w16du:dateUtc="2025-04-14T19:19:00Z"/>
              </w:rPr>
            </w:pPr>
            <w:ins w:id="14349" w:author="V2" w:date="2025-04-14T14:19:00Z" w16du:dateUtc="2025-04-14T19:19:00Z">
              <w:r w:rsidRPr="007F7E2B">
                <w:t xml:space="preserve">Any comment: </w:t>
              </w:r>
            </w:ins>
          </w:p>
        </w:tc>
        <w:tc>
          <w:tcPr>
            <w:tcW w:w="4723" w:type="dxa"/>
            <w:tcBorders>
              <w:top w:val="single" w:sz="4" w:space="0" w:color="000000"/>
              <w:left w:val="single" w:sz="4" w:space="0" w:color="000000"/>
              <w:bottom w:val="single" w:sz="4" w:space="0" w:color="000000"/>
              <w:right w:val="single" w:sz="4" w:space="0" w:color="000000"/>
            </w:tcBorders>
          </w:tcPr>
          <w:p w14:paraId="61011D52" w14:textId="77777777" w:rsidR="00EC5046" w:rsidRPr="007F7E2B" w:rsidRDefault="00EC5046">
            <w:pPr>
              <w:spacing w:line="259" w:lineRule="auto"/>
              <w:ind w:left="2"/>
              <w:rPr>
                <w:ins w:id="14350" w:author="V2" w:date="2025-04-14T14:19:00Z" w16du:dateUtc="2025-04-14T19:19:00Z"/>
              </w:rPr>
            </w:pPr>
            <w:ins w:id="14351" w:author="V2" w:date="2025-04-14T14:19:00Z" w16du:dateUtc="2025-04-14T19:19:00Z">
              <w:r w:rsidRPr="007F7E2B">
                <w:t xml:space="preserve">  </w:t>
              </w:r>
            </w:ins>
          </w:p>
        </w:tc>
      </w:tr>
    </w:tbl>
    <w:p w14:paraId="4E066B0E" w14:textId="77777777" w:rsidR="00EC5046" w:rsidRPr="007F7E2B" w:rsidRDefault="00EC5046">
      <w:pPr>
        <w:spacing w:line="259" w:lineRule="auto"/>
        <w:ind w:left="91"/>
        <w:jc w:val="both"/>
        <w:rPr>
          <w:ins w:id="14352" w:author="V2" w:date="2025-04-14T14:19:00Z" w16du:dateUtc="2025-04-14T19:19:00Z"/>
        </w:rPr>
      </w:pPr>
      <w:ins w:id="14353" w:author="V2" w:date="2025-04-14T14:19:00Z" w16du:dateUtc="2025-04-14T19:19:00Z">
        <w:r w:rsidRPr="007F7E2B">
          <w:rPr>
            <w:sz w:val="22"/>
          </w:rPr>
          <w:t xml:space="preserve"> </w:t>
        </w:r>
      </w:ins>
    </w:p>
    <w:tbl>
      <w:tblPr>
        <w:tblStyle w:val="TableGrid0"/>
        <w:tblW w:w="8981" w:type="dxa"/>
        <w:tblInd w:w="376" w:type="dxa"/>
        <w:tblCellMar>
          <w:top w:w="8" w:type="dxa"/>
          <w:left w:w="107" w:type="dxa"/>
          <w:right w:w="115" w:type="dxa"/>
        </w:tblCellMar>
        <w:tblLook w:val="04A0" w:firstRow="1" w:lastRow="0" w:firstColumn="1" w:lastColumn="0" w:noHBand="0" w:noVBand="1"/>
      </w:tblPr>
      <w:tblGrid>
        <w:gridCol w:w="4258"/>
        <w:gridCol w:w="4723"/>
      </w:tblGrid>
      <w:tr w:rsidR="00EC5046" w:rsidRPr="007F7E2B" w14:paraId="31AAAE4B" w14:textId="77777777">
        <w:trPr>
          <w:trHeight w:val="323"/>
          <w:ins w:id="14354"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6745E1A9" w14:textId="77777777" w:rsidR="00EC5046" w:rsidRPr="007F7E2B" w:rsidRDefault="00EC5046">
            <w:pPr>
              <w:spacing w:line="259" w:lineRule="auto"/>
              <w:rPr>
                <w:ins w:id="14355" w:author="V2" w:date="2025-04-14T14:19:00Z" w16du:dateUtc="2025-04-14T19:19:00Z"/>
              </w:rPr>
            </w:pPr>
            <w:ins w:id="14356" w:author="V2" w:date="2025-04-14T14:19:00Z" w16du:dateUtc="2025-04-14T19:19:00Z">
              <w:r w:rsidRPr="007F7E2B">
                <w:rPr>
                  <w:sz w:val="22"/>
                </w:rPr>
                <w:t xml:space="preserve">Data Unit / Parameter: </w:t>
              </w:r>
            </w:ins>
          </w:p>
        </w:tc>
        <w:tc>
          <w:tcPr>
            <w:tcW w:w="4723" w:type="dxa"/>
            <w:tcBorders>
              <w:top w:val="single" w:sz="4" w:space="0" w:color="000000"/>
              <w:left w:val="single" w:sz="4" w:space="0" w:color="000000"/>
              <w:bottom w:val="single" w:sz="4" w:space="0" w:color="000000"/>
              <w:right w:val="single" w:sz="4" w:space="0" w:color="000000"/>
            </w:tcBorders>
          </w:tcPr>
          <w:p w14:paraId="7EEEFE9C" w14:textId="77777777" w:rsidR="00EC5046" w:rsidRPr="007F7E2B" w:rsidRDefault="00EC5046">
            <w:pPr>
              <w:spacing w:line="259" w:lineRule="auto"/>
              <w:ind w:left="2"/>
              <w:rPr>
                <w:ins w:id="14357" w:author="V2" w:date="2025-04-14T14:19:00Z" w16du:dateUtc="2025-04-14T19:19:00Z"/>
              </w:rPr>
            </w:pPr>
            <w:ins w:id="14358" w:author="V2" w:date="2025-04-14T14:19:00Z" w16du:dateUtc="2025-04-14T19:19:00Z">
              <w:r w:rsidRPr="007F7E2B">
                <w:rPr>
                  <w:rFonts w:ascii="Arial" w:eastAsia="Arial" w:hAnsi="Arial" w:cs="Arial"/>
                  <w:i/>
                </w:rPr>
                <w:t>WW</w:t>
              </w:r>
              <w:r w:rsidRPr="007F7E2B">
                <w:rPr>
                  <w:rFonts w:ascii="Arial" w:eastAsia="Arial" w:hAnsi="Arial" w:cs="Arial"/>
                  <w:i/>
                  <w:sz w:val="13"/>
                </w:rPr>
                <w:t xml:space="preserve">ty </w:t>
              </w:r>
              <w:r w:rsidRPr="007F7E2B">
                <w:rPr>
                  <w:rFonts w:ascii="Arial" w:eastAsia="Arial" w:hAnsi="Arial" w:cs="Arial"/>
                  <w:i/>
                </w:rPr>
                <w:t xml:space="preserve"> </w:t>
              </w:r>
            </w:ins>
          </w:p>
        </w:tc>
      </w:tr>
      <w:tr w:rsidR="00EC5046" w:rsidRPr="007F7E2B" w14:paraId="4E9155FB" w14:textId="77777777">
        <w:trPr>
          <w:trHeight w:val="327"/>
          <w:ins w:id="14359"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7BED4464" w14:textId="77777777" w:rsidR="00EC5046" w:rsidRPr="007F7E2B" w:rsidRDefault="00EC5046">
            <w:pPr>
              <w:spacing w:line="259" w:lineRule="auto"/>
              <w:rPr>
                <w:ins w:id="14360" w:author="V2" w:date="2025-04-14T14:19:00Z" w16du:dateUtc="2025-04-14T19:19:00Z"/>
              </w:rPr>
            </w:pPr>
            <w:ins w:id="14361" w:author="V2" w:date="2025-04-14T14:19:00Z" w16du:dateUtc="2025-04-14T19:19:00Z">
              <w:r w:rsidRPr="007F7E2B">
                <w:t xml:space="preserve">Data unit: </w:t>
              </w:r>
            </w:ins>
          </w:p>
        </w:tc>
        <w:tc>
          <w:tcPr>
            <w:tcW w:w="4723" w:type="dxa"/>
            <w:tcBorders>
              <w:top w:val="single" w:sz="4" w:space="0" w:color="000000"/>
              <w:left w:val="single" w:sz="4" w:space="0" w:color="000000"/>
              <w:bottom w:val="single" w:sz="4" w:space="0" w:color="000000"/>
              <w:right w:val="single" w:sz="4" w:space="0" w:color="000000"/>
            </w:tcBorders>
          </w:tcPr>
          <w:p w14:paraId="5865A5AA" w14:textId="77777777" w:rsidR="00EC5046" w:rsidRPr="007F7E2B" w:rsidRDefault="00EC5046">
            <w:pPr>
              <w:spacing w:line="259" w:lineRule="auto"/>
              <w:ind w:left="2"/>
              <w:rPr>
                <w:ins w:id="14362" w:author="V2" w:date="2025-04-14T14:19:00Z" w16du:dateUtc="2025-04-14T19:19:00Z"/>
              </w:rPr>
            </w:pPr>
            <w:ins w:id="14363" w:author="V2" w:date="2025-04-14T14:19:00Z" w16du:dateUtc="2025-04-14T19:19:00Z">
              <w:r w:rsidRPr="007F7E2B">
                <w:t xml:space="preserve">tC </w:t>
              </w:r>
            </w:ins>
          </w:p>
        </w:tc>
      </w:tr>
      <w:tr w:rsidR="00EC5046" w:rsidRPr="007F7E2B" w14:paraId="0FDEC9A2" w14:textId="77777777">
        <w:trPr>
          <w:trHeight w:val="324"/>
          <w:ins w:id="14364"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389C5540" w14:textId="77777777" w:rsidR="00EC5046" w:rsidRPr="007F7E2B" w:rsidRDefault="00EC5046">
            <w:pPr>
              <w:spacing w:line="259" w:lineRule="auto"/>
              <w:rPr>
                <w:ins w:id="14365" w:author="V2" w:date="2025-04-14T14:19:00Z" w16du:dateUtc="2025-04-14T19:19:00Z"/>
              </w:rPr>
            </w:pPr>
            <w:ins w:id="14366" w:author="V2" w:date="2025-04-14T14:19:00Z" w16du:dateUtc="2025-04-14T19:19:00Z">
              <w:r w:rsidRPr="007F7E2B">
                <w:t xml:space="preserve">Description: </w:t>
              </w:r>
            </w:ins>
          </w:p>
        </w:tc>
        <w:tc>
          <w:tcPr>
            <w:tcW w:w="4723" w:type="dxa"/>
            <w:tcBorders>
              <w:top w:val="single" w:sz="4" w:space="0" w:color="000000"/>
              <w:left w:val="single" w:sz="4" w:space="0" w:color="000000"/>
              <w:bottom w:val="single" w:sz="4" w:space="0" w:color="000000"/>
              <w:right w:val="single" w:sz="4" w:space="0" w:color="000000"/>
            </w:tcBorders>
          </w:tcPr>
          <w:p w14:paraId="607F54A3" w14:textId="77777777" w:rsidR="00EC5046" w:rsidRPr="007F7E2B" w:rsidRDefault="00EC5046">
            <w:pPr>
              <w:spacing w:line="259" w:lineRule="auto"/>
              <w:ind w:left="2"/>
              <w:rPr>
                <w:ins w:id="14367" w:author="V2" w:date="2025-04-14T14:19:00Z" w16du:dateUtc="2025-04-14T19:19:00Z"/>
              </w:rPr>
            </w:pPr>
            <w:ins w:id="14368" w:author="V2" w:date="2025-04-14T14:19:00Z" w16du:dateUtc="2025-04-14T19:19:00Z">
              <w:r w:rsidRPr="007F7E2B">
                <w:t xml:space="preserve">Wood waste </w:t>
              </w:r>
            </w:ins>
          </w:p>
        </w:tc>
      </w:tr>
      <w:tr w:rsidR="00EC5046" w:rsidRPr="007F7E2B" w14:paraId="7A0A2F2B" w14:textId="77777777">
        <w:trPr>
          <w:trHeight w:val="325"/>
          <w:ins w:id="14369"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70EA0C36" w14:textId="77777777" w:rsidR="00EC5046" w:rsidRPr="007F7E2B" w:rsidRDefault="00EC5046">
            <w:pPr>
              <w:spacing w:line="259" w:lineRule="auto"/>
              <w:rPr>
                <w:ins w:id="14370" w:author="V2" w:date="2025-04-14T14:19:00Z" w16du:dateUtc="2025-04-14T19:19:00Z"/>
              </w:rPr>
            </w:pPr>
            <w:ins w:id="14371" w:author="V2" w:date="2025-04-14T14:19:00Z" w16du:dateUtc="2025-04-14T19:19:00Z">
              <w:r w:rsidRPr="007F7E2B">
                <w:t xml:space="preserve">Source of data: </w:t>
              </w:r>
            </w:ins>
          </w:p>
        </w:tc>
        <w:tc>
          <w:tcPr>
            <w:tcW w:w="4723" w:type="dxa"/>
            <w:tcBorders>
              <w:top w:val="single" w:sz="4" w:space="0" w:color="000000"/>
              <w:left w:val="single" w:sz="4" w:space="0" w:color="000000"/>
              <w:bottom w:val="single" w:sz="4" w:space="0" w:color="000000"/>
              <w:right w:val="single" w:sz="4" w:space="0" w:color="000000"/>
            </w:tcBorders>
          </w:tcPr>
          <w:p w14:paraId="5DE374F1" w14:textId="77777777" w:rsidR="00EC5046" w:rsidRPr="007F7E2B" w:rsidRDefault="00EC5046">
            <w:pPr>
              <w:spacing w:line="259" w:lineRule="auto"/>
              <w:ind w:left="2"/>
              <w:rPr>
                <w:ins w:id="14372" w:author="V2" w:date="2025-04-14T14:19:00Z" w16du:dateUtc="2025-04-14T19:19:00Z"/>
              </w:rPr>
            </w:pPr>
            <w:ins w:id="14373" w:author="V2" w:date="2025-04-14T14:19:00Z" w16du:dateUtc="2025-04-14T19:19:00Z">
              <w:r w:rsidRPr="007F7E2B">
                <w:t xml:space="preserve">Winjum et. al., or superseding research </w:t>
              </w:r>
            </w:ins>
          </w:p>
        </w:tc>
      </w:tr>
      <w:tr w:rsidR="00EC5046" w:rsidRPr="007F7E2B" w14:paraId="47EA59E6" w14:textId="77777777">
        <w:trPr>
          <w:trHeight w:val="700"/>
          <w:ins w:id="14374"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73C07ADB" w14:textId="77777777" w:rsidR="00EC5046" w:rsidRPr="007F7E2B" w:rsidRDefault="00EC5046">
            <w:pPr>
              <w:spacing w:line="259" w:lineRule="auto"/>
              <w:rPr>
                <w:ins w:id="14375" w:author="V2" w:date="2025-04-14T14:19:00Z" w16du:dateUtc="2025-04-14T19:19:00Z"/>
              </w:rPr>
            </w:pPr>
            <w:ins w:id="14376" w:author="V2" w:date="2025-04-14T14:19:00Z" w16du:dateUtc="2025-04-14T19:19:00Z">
              <w:r w:rsidRPr="007F7E2B">
                <w:t xml:space="preserve">Justification of choice of data or description of measurement methods and procedures applied: </w:t>
              </w:r>
            </w:ins>
          </w:p>
        </w:tc>
        <w:tc>
          <w:tcPr>
            <w:tcW w:w="4723" w:type="dxa"/>
            <w:tcBorders>
              <w:top w:val="single" w:sz="4" w:space="0" w:color="000000"/>
              <w:left w:val="single" w:sz="4" w:space="0" w:color="000000"/>
              <w:bottom w:val="single" w:sz="4" w:space="0" w:color="000000"/>
              <w:right w:val="single" w:sz="4" w:space="0" w:color="000000"/>
            </w:tcBorders>
          </w:tcPr>
          <w:p w14:paraId="3A3615AD" w14:textId="77777777" w:rsidR="00EC5046" w:rsidRPr="007F7E2B" w:rsidRDefault="00EC5046">
            <w:pPr>
              <w:spacing w:line="259" w:lineRule="auto"/>
              <w:ind w:left="2"/>
              <w:rPr>
                <w:ins w:id="14377" w:author="V2" w:date="2025-04-14T14:19:00Z" w16du:dateUtc="2025-04-14T19:19:00Z"/>
              </w:rPr>
            </w:pPr>
            <w:ins w:id="14378" w:author="V2" w:date="2025-04-14T14:19:00Z" w16du:dateUtc="2025-04-14T19:19:00Z">
              <w:r w:rsidRPr="007F7E2B">
                <w:t xml:space="preserve">The wood waste fraction immediately emitted through mill inefficiency  </w:t>
              </w:r>
            </w:ins>
          </w:p>
        </w:tc>
      </w:tr>
      <w:tr w:rsidR="00EC5046" w:rsidRPr="007F7E2B" w14:paraId="35F91CBB" w14:textId="77777777">
        <w:trPr>
          <w:trHeight w:val="324"/>
          <w:ins w:id="14379"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0487B469" w14:textId="77777777" w:rsidR="00EC5046" w:rsidRPr="007F7E2B" w:rsidRDefault="00EC5046">
            <w:pPr>
              <w:spacing w:line="259" w:lineRule="auto"/>
              <w:rPr>
                <w:ins w:id="14380" w:author="V2" w:date="2025-04-14T14:19:00Z" w16du:dateUtc="2025-04-14T19:19:00Z"/>
              </w:rPr>
            </w:pPr>
            <w:ins w:id="14381" w:author="V2" w:date="2025-04-14T14:19:00Z" w16du:dateUtc="2025-04-14T19:19:00Z">
              <w:r w:rsidRPr="007F7E2B">
                <w:t xml:space="preserve">Any comment: </w:t>
              </w:r>
            </w:ins>
          </w:p>
        </w:tc>
        <w:tc>
          <w:tcPr>
            <w:tcW w:w="4723" w:type="dxa"/>
            <w:tcBorders>
              <w:top w:val="single" w:sz="4" w:space="0" w:color="000000"/>
              <w:left w:val="single" w:sz="4" w:space="0" w:color="000000"/>
              <w:bottom w:val="single" w:sz="4" w:space="0" w:color="000000"/>
              <w:right w:val="single" w:sz="4" w:space="0" w:color="000000"/>
            </w:tcBorders>
          </w:tcPr>
          <w:p w14:paraId="6520CA2D" w14:textId="77777777" w:rsidR="00EC5046" w:rsidRPr="007F7E2B" w:rsidRDefault="00EC5046">
            <w:pPr>
              <w:spacing w:line="259" w:lineRule="auto"/>
              <w:ind w:left="2"/>
              <w:rPr>
                <w:ins w:id="14382" w:author="V2" w:date="2025-04-14T14:19:00Z" w16du:dateUtc="2025-04-14T19:19:00Z"/>
              </w:rPr>
            </w:pPr>
            <w:ins w:id="14383" w:author="V2" w:date="2025-04-14T14:19:00Z" w16du:dateUtc="2025-04-14T19:19:00Z">
              <w:r w:rsidRPr="007F7E2B">
                <w:t xml:space="preserve">  </w:t>
              </w:r>
            </w:ins>
          </w:p>
        </w:tc>
      </w:tr>
    </w:tbl>
    <w:p w14:paraId="30CFF97E" w14:textId="77777777" w:rsidR="00EC5046" w:rsidRPr="007F7E2B" w:rsidRDefault="00EC5046">
      <w:pPr>
        <w:spacing w:line="259" w:lineRule="auto"/>
        <w:ind w:left="91"/>
        <w:jc w:val="both"/>
        <w:rPr>
          <w:ins w:id="14384" w:author="V2" w:date="2025-04-14T14:19:00Z" w16du:dateUtc="2025-04-14T19:19:00Z"/>
        </w:rPr>
      </w:pPr>
      <w:ins w:id="14385" w:author="V2" w:date="2025-04-14T14:19:00Z" w16du:dateUtc="2025-04-14T19:19:00Z">
        <w:r w:rsidRPr="007F7E2B">
          <w:rPr>
            <w:sz w:val="22"/>
          </w:rPr>
          <w:t xml:space="preserve"> </w:t>
        </w:r>
      </w:ins>
    </w:p>
    <w:tbl>
      <w:tblPr>
        <w:tblStyle w:val="TableGrid0"/>
        <w:tblW w:w="8981" w:type="dxa"/>
        <w:tblInd w:w="376" w:type="dxa"/>
        <w:tblCellMar>
          <w:top w:w="8" w:type="dxa"/>
          <w:left w:w="107" w:type="dxa"/>
          <w:right w:w="115" w:type="dxa"/>
        </w:tblCellMar>
        <w:tblLook w:val="04A0" w:firstRow="1" w:lastRow="0" w:firstColumn="1" w:lastColumn="0" w:noHBand="0" w:noVBand="1"/>
      </w:tblPr>
      <w:tblGrid>
        <w:gridCol w:w="4258"/>
        <w:gridCol w:w="4723"/>
      </w:tblGrid>
      <w:tr w:rsidR="00EC5046" w:rsidRPr="007F7E2B" w14:paraId="2AE5B4FE" w14:textId="77777777">
        <w:trPr>
          <w:trHeight w:val="323"/>
          <w:ins w:id="14386"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35A31C28" w14:textId="77777777" w:rsidR="00EC5046" w:rsidRPr="007F7E2B" w:rsidRDefault="00EC5046">
            <w:pPr>
              <w:spacing w:line="259" w:lineRule="auto"/>
              <w:rPr>
                <w:ins w:id="14387" w:author="V2" w:date="2025-04-14T14:19:00Z" w16du:dateUtc="2025-04-14T19:19:00Z"/>
              </w:rPr>
            </w:pPr>
            <w:ins w:id="14388" w:author="V2" w:date="2025-04-14T14:19:00Z" w16du:dateUtc="2025-04-14T19:19:00Z">
              <w:r w:rsidRPr="007F7E2B">
                <w:rPr>
                  <w:sz w:val="22"/>
                </w:rPr>
                <w:t xml:space="preserve">Data Unit / Parameter: </w:t>
              </w:r>
            </w:ins>
          </w:p>
        </w:tc>
        <w:tc>
          <w:tcPr>
            <w:tcW w:w="4723" w:type="dxa"/>
            <w:tcBorders>
              <w:top w:val="single" w:sz="4" w:space="0" w:color="000000"/>
              <w:left w:val="single" w:sz="4" w:space="0" w:color="000000"/>
              <w:bottom w:val="single" w:sz="4" w:space="0" w:color="000000"/>
              <w:right w:val="single" w:sz="4" w:space="0" w:color="000000"/>
            </w:tcBorders>
          </w:tcPr>
          <w:p w14:paraId="4D7C0C03" w14:textId="77777777" w:rsidR="00EC5046" w:rsidRPr="007F7E2B" w:rsidRDefault="00EC5046">
            <w:pPr>
              <w:spacing w:line="259" w:lineRule="auto"/>
              <w:ind w:left="2"/>
              <w:rPr>
                <w:ins w:id="14389" w:author="V2" w:date="2025-04-14T14:19:00Z" w16du:dateUtc="2025-04-14T19:19:00Z"/>
              </w:rPr>
            </w:pPr>
            <w:ins w:id="14390" w:author="V2" w:date="2025-04-14T14:19:00Z" w16du:dateUtc="2025-04-14T19:19:00Z">
              <w:r w:rsidRPr="007F7E2B">
                <w:rPr>
                  <w:rFonts w:ascii="Arial" w:eastAsia="Arial" w:hAnsi="Arial" w:cs="Arial"/>
                  <w:i/>
                </w:rPr>
                <w:t>SLF</w:t>
              </w:r>
              <w:r w:rsidRPr="007F7E2B">
                <w:rPr>
                  <w:rFonts w:ascii="Arial" w:eastAsia="Arial" w:hAnsi="Arial" w:cs="Arial"/>
                  <w:i/>
                  <w:sz w:val="13"/>
                </w:rPr>
                <w:t xml:space="preserve">ty </w:t>
              </w:r>
              <w:r w:rsidRPr="007F7E2B">
                <w:rPr>
                  <w:rFonts w:ascii="Arial" w:eastAsia="Arial" w:hAnsi="Arial" w:cs="Arial"/>
                  <w:i/>
                </w:rPr>
                <w:t xml:space="preserve"> </w:t>
              </w:r>
            </w:ins>
          </w:p>
        </w:tc>
      </w:tr>
      <w:tr w:rsidR="00EC5046" w:rsidRPr="007F7E2B" w14:paraId="0FCBE8E6" w14:textId="77777777">
        <w:trPr>
          <w:trHeight w:val="326"/>
          <w:ins w:id="14391"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495D4F50" w14:textId="77777777" w:rsidR="00EC5046" w:rsidRPr="007F7E2B" w:rsidRDefault="00EC5046">
            <w:pPr>
              <w:spacing w:line="259" w:lineRule="auto"/>
              <w:rPr>
                <w:ins w:id="14392" w:author="V2" w:date="2025-04-14T14:19:00Z" w16du:dateUtc="2025-04-14T19:19:00Z"/>
              </w:rPr>
            </w:pPr>
            <w:ins w:id="14393" w:author="V2" w:date="2025-04-14T14:19:00Z" w16du:dateUtc="2025-04-14T19:19:00Z">
              <w:r w:rsidRPr="007F7E2B">
                <w:t xml:space="preserve">Data unit: </w:t>
              </w:r>
            </w:ins>
          </w:p>
        </w:tc>
        <w:tc>
          <w:tcPr>
            <w:tcW w:w="4723" w:type="dxa"/>
            <w:tcBorders>
              <w:top w:val="single" w:sz="4" w:space="0" w:color="000000"/>
              <w:left w:val="single" w:sz="4" w:space="0" w:color="000000"/>
              <w:bottom w:val="single" w:sz="4" w:space="0" w:color="000000"/>
              <w:right w:val="single" w:sz="4" w:space="0" w:color="000000"/>
            </w:tcBorders>
          </w:tcPr>
          <w:p w14:paraId="1BB87E24" w14:textId="77777777" w:rsidR="00EC5046" w:rsidRPr="007F7E2B" w:rsidRDefault="00EC5046">
            <w:pPr>
              <w:spacing w:line="259" w:lineRule="auto"/>
              <w:ind w:left="2"/>
              <w:rPr>
                <w:ins w:id="14394" w:author="V2" w:date="2025-04-14T14:19:00Z" w16du:dateUtc="2025-04-14T19:19:00Z"/>
              </w:rPr>
            </w:pPr>
            <w:ins w:id="14395" w:author="V2" w:date="2025-04-14T14:19:00Z" w16du:dateUtc="2025-04-14T19:19:00Z">
              <w:r w:rsidRPr="007F7E2B">
                <w:t xml:space="preserve">tC  </w:t>
              </w:r>
            </w:ins>
          </w:p>
        </w:tc>
      </w:tr>
      <w:tr w:rsidR="00EC5046" w:rsidRPr="007F7E2B" w14:paraId="4934C05B" w14:textId="77777777">
        <w:trPr>
          <w:trHeight w:val="468"/>
          <w:ins w:id="14396"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1CB26D6A" w14:textId="77777777" w:rsidR="00EC5046" w:rsidRPr="007F7E2B" w:rsidRDefault="00EC5046">
            <w:pPr>
              <w:spacing w:line="259" w:lineRule="auto"/>
              <w:rPr>
                <w:ins w:id="14397" w:author="V2" w:date="2025-04-14T14:19:00Z" w16du:dateUtc="2025-04-14T19:19:00Z"/>
              </w:rPr>
            </w:pPr>
            <w:ins w:id="14398" w:author="V2" w:date="2025-04-14T14:19:00Z" w16du:dateUtc="2025-04-14T19:19:00Z">
              <w:r w:rsidRPr="007F7E2B">
                <w:t xml:space="preserve">Description: </w:t>
              </w:r>
            </w:ins>
          </w:p>
        </w:tc>
        <w:tc>
          <w:tcPr>
            <w:tcW w:w="4723" w:type="dxa"/>
            <w:tcBorders>
              <w:top w:val="single" w:sz="4" w:space="0" w:color="000000"/>
              <w:left w:val="single" w:sz="4" w:space="0" w:color="000000"/>
              <w:bottom w:val="single" w:sz="4" w:space="0" w:color="000000"/>
              <w:right w:val="single" w:sz="4" w:space="0" w:color="000000"/>
            </w:tcBorders>
          </w:tcPr>
          <w:p w14:paraId="041C3548" w14:textId="77777777" w:rsidR="00EC5046" w:rsidRPr="007F7E2B" w:rsidRDefault="00EC5046">
            <w:pPr>
              <w:spacing w:line="259" w:lineRule="auto"/>
              <w:ind w:left="2"/>
              <w:rPr>
                <w:ins w:id="14399" w:author="V2" w:date="2025-04-14T14:19:00Z" w16du:dateUtc="2025-04-14T19:19:00Z"/>
              </w:rPr>
            </w:pPr>
            <w:ins w:id="14400" w:author="V2" w:date="2025-04-14T14:19:00Z" w16du:dateUtc="2025-04-14T19:19:00Z">
              <w:r w:rsidRPr="007F7E2B">
                <w:t xml:space="preserve">Fraction of wood products that will be emitted to the atmosphere within 3 years of timber harvest </w:t>
              </w:r>
            </w:ins>
          </w:p>
        </w:tc>
      </w:tr>
      <w:tr w:rsidR="00EC5046" w:rsidRPr="007F7E2B" w14:paraId="7C84B96D" w14:textId="77777777">
        <w:trPr>
          <w:trHeight w:val="327"/>
          <w:ins w:id="14401"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07C43B8D" w14:textId="77777777" w:rsidR="00EC5046" w:rsidRPr="007F7E2B" w:rsidRDefault="00EC5046">
            <w:pPr>
              <w:spacing w:line="259" w:lineRule="auto"/>
              <w:rPr>
                <w:ins w:id="14402" w:author="V2" w:date="2025-04-14T14:19:00Z" w16du:dateUtc="2025-04-14T19:19:00Z"/>
              </w:rPr>
            </w:pPr>
            <w:ins w:id="14403" w:author="V2" w:date="2025-04-14T14:19:00Z" w16du:dateUtc="2025-04-14T19:19:00Z">
              <w:r w:rsidRPr="007F7E2B">
                <w:t xml:space="preserve">Source of data: </w:t>
              </w:r>
            </w:ins>
          </w:p>
        </w:tc>
        <w:tc>
          <w:tcPr>
            <w:tcW w:w="4723" w:type="dxa"/>
            <w:tcBorders>
              <w:top w:val="single" w:sz="4" w:space="0" w:color="000000"/>
              <w:left w:val="single" w:sz="4" w:space="0" w:color="000000"/>
              <w:bottom w:val="single" w:sz="4" w:space="0" w:color="000000"/>
              <w:right w:val="single" w:sz="4" w:space="0" w:color="000000"/>
            </w:tcBorders>
          </w:tcPr>
          <w:p w14:paraId="0E2D578F" w14:textId="77777777" w:rsidR="00EC5046" w:rsidRPr="007F7E2B" w:rsidRDefault="00EC5046">
            <w:pPr>
              <w:spacing w:line="259" w:lineRule="auto"/>
              <w:ind w:left="2"/>
              <w:rPr>
                <w:ins w:id="14404" w:author="V2" w:date="2025-04-14T14:19:00Z" w16du:dateUtc="2025-04-14T19:19:00Z"/>
              </w:rPr>
            </w:pPr>
            <w:ins w:id="14405" w:author="V2" w:date="2025-04-14T14:19:00Z" w16du:dateUtc="2025-04-14T19:19:00Z">
              <w:r w:rsidRPr="007F7E2B">
                <w:t xml:space="preserve">Winjum et. al., or superseding research </w:t>
              </w:r>
            </w:ins>
          </w:p>
        </w:tc>
      </w:tr>
      <w:tr w:rsidR="00EC5046" w:rsidRPr="007F7E2B" w14:paraId="5DEA495C" w14:textId="77777777">
        <w:trPr>
          <w:trHeight w:val="700"/>
          <w:ins w:id="14406"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0ACA7872" w14:textId="77777777" w:rsidR="00EC5046" w:rsidRPr="007F7E2B" w:rsidRDefault="00EC5046">
            <w:pPr>
              <w:spacing w:line="259" w:lineRule="auto"/>
              <w:rPr>
                <w:ins w:id="14407" w:author="V2" w:date="2025-04-14T14:19:00Z" w16du:dateUtc="2025-04-14T19:19:00Z"/>
              </w:rPr>
            </w:pPr>
            <w:ins w:id="14408" w:author="V2" w:date="2025-04-14T14:19:00Z" w16du:dateUtc="2025-04-14T19:19:00Z">
              <w:r w:rsidRPr="007F7E2B">
                <w:t xml:space="preserve">Justification of choice of data or description of measurement methods and procedures applied: </w:t>
              </w:r>
            </w:ins>
          </w:p>
        </w:tc>
        <w:tc>
          <w:tcPr>
            <w:tcW w:w="4723" w:type="dxa"/>
            <w:tcBorders>
              <w:top w:val="single" w:sz="4" w:space="0" w:color="000000"/>
              <w:left w:val="single" w:sz="4" w:space="0" w:color="000000"/>
              <w:bottom w:val="single" w:sz="4" w:space="0" w:color="000000"/>
              <w:right w:val="single" w:sz="4" w:space="0" w:color="000000"/>
            </w:tcBorders>
          </w:tcPr>
          <w:p w14:paraId="147B6BFB" w14:textId="77777777" w:rsidR="00EC5046" w:rsidRPr="007F7E2B" w:rsidRDefault="00EC5046">
            <w:pPr>
              <w:spacing w:line="259" w:lineRule="auto"/>
              <w:ind w:left="2"/>
              <w:rPr>
                <w:ins w:id="14409" w:author="V2" w:date="2025-04-14T14:19:00Z" w16du:dateUtc="2025-04-14T19:19:00Z"/>
              </w:rPr>
            </w:pPr>
            <w:ins w:id="14410" w:author="V2" w:date="2025-04-14T14:19:00Z" w16du:dateUtc="2025-04-14T19:19:00Z">
              <w:r w:rsidRPr="007F7E2B">
                <w:t xml:space="preserve">Fraction of wood products that will be emitted to the atmosphere within 3 years of timber harvest  </w:t>
              </w:r>
            </w:ins>
          </w:p>
        </w:tc>
      </w:tr>
      <w:tr w:rsidR="00EC5046" w:rsidRPr="007F7E2B" w14:paraId="4086A774" w14:textId="77777777">
        <w:trPr>
          <w:trHeight w:val="324"/>
          <w:ins w:id="14411"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000D2BB6" w14:textId="77777777" w:rsidR="00EC5046" w:rsidRPr="007F7E2B" w:rsidRDefault="00EC5046">
            <w:pPr>
              <w:spacing w:line="259" w:lineRule="auto"/>
              <w:rPr>
                <w:ins w:id="14412" w:author="V2" w:date="2025-04-14T14:19:00Z" w16du:dateUtc="2025-04-14T19:19:00Z"/>
              </w:rPr>
            </w:pPr>
            <w:ins w:id="14413" w:author="V2" w:date="2025-04-14T14:19:00Z" w16du:dateUtc="2025-04-14T19:19:00Z">
              <w:r w:rsidRPr="007F7E2B">
                <w:lastRenderedPageBreak/>
                <w:t xml:space="preserve">Any comment: </w:t>
              </w:r>
            </w:ins>
          </w:p>
        </w:tc>
        <w:tc>
          <w:tcPr>
            <w:tcW w:w="4723" w:type="dxa"/>
            <w:tcBorders>
              <w:top w:val="single" w:sz="4" w:space="0" w:color="000000"/>
              <w:left w:val="single" w:sz="4" w:space="0" w:color="000000"/>
              <w:bottom w:val="single" w:sz="4" w:space="0" w:color="000000"/>
              <w:right w:val="single" w:sz="4" w:space="0" w:color="000000"/>
            </w:tcBorders>
          </w:tcPr>
          <w:p w14:paraId="14529E11" w14:textId="77777777" w:rsidR="00EC5046" w:rsidRPr="007F7E2B" w:rsidRDefault="00EC5046">
            <w:pPr>
              <w:spacing w:line="259" w:lineRule="auto"/>
              <w:ind w:left="2"/>
              <w:rPr>
                <w:ins w:id="14414" w:author="V2" w:date="2025-04-14T14:19:00Z" w16du:dateUtc="2025-04-14T19:19:00Z"/>
              </w:rPr>
            </w:pPr>
            <w:ins w:id="14415" w:author="V2" w:date="2025-04-14T14:19:00Z" w16du:dateUtc="2025-04-14T19:19:00Z">
              <w:r w:rsidRPr="007F7E2B">
                <w:t xml:space="preserve">  </w:t>
              </w:r>
            </w:ins>
          </w:p>
        </w:tc>
      </w:tr>
    </w:tbl>
    <w:p w14:paraId="08D2D3E5" w14:textId="77777777" w:rsidR="00EC5046" w:rsidRPr="007F7E2B" w:rsidRDefault="00EC5046">
      <w:pPr>
        <w:spacing w:line="259" w:lineRule="auto"/>
        <w:ind w:left="91"/>
        <w:jc w:val="both"/>
        <w:rPr>
          <w:ins w:id="14416" w:author="V2" w:date="2025-04-14T14:19:00Z" w16du:dateUtc="2025-04-14T19:19:00Z"/>
        </w:rPr>
      </w:pPr>
      <w:ins w:id="14417" w:author="V2" w:date="2025-04-14T14:19:00Z" w16du:dateUtc="2025-04-14T19:19:00Z">
        <w:r w:rsidRPr="007F7E2B">
          <w:rPr>
            <w:sz w:val="22"/>
          </w:rPr>
          <w:t xml:space="preserve"> </w:t>
        </w:r>
      </w:ins>
    </w:p>
    <w:tbl>
      <w:tblPr>
        <w:tblStyle w:val="TableGrid0"/>
        <w:tblW w:w="8981" w:type="dxa"/>
        <w:tblInd w:w="376" w:type="dxa"/>
        <w:tblCellMar>
          <w:top w:w="8" w:type="dxa"/>
          <w:left w:w="107" w:type="dxa"/>
          <w:right w:w="115" w:type="dxa"/>
        </w:tblCellMar>
        <w:tblLook w:val="04A0" w:firstRow="1" w:lastRow="0" w:firstColumn="1" w:lastColumn="0" w:noHBand="0" w:noVBand="1"/>
      </w:tblPr>
      <w:tblGrid>
        <w:gridCol w:w="4258"/>
        <w:gridCol w:w="4723"/>
      </w:tblGrid>
      <w:tr w:rsidR="00EC5046" w:rsidRPr="007F7E2B" w14:paraId="27DE6C60" w14:textId="77777777">
        <w:trPr>
          <w:trHeight w:val="324"/>
          <w:ins w:id="14418"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1B17B5C9" w14:textId="77777777" w:rsidR="00EC5046" w:rsidRPr="007F7E2B" w:rsidRDefault="00EC5046">
            <w:pPr>
              <w:spacing w:line="259" w:lineRule="auto"/>
              <w:rPr>
                <w:ins w:id="14419" w:author="V2" w:date="2025-04-14T14:19:00Z" w16du:dateUtc="2025-04-14T19:19:00Z"/>
              </w:rPr>
            </w:pPr>
            <w:ins w:id="14420" w:author="V2" w:date="2025-04-14T14:19:00Z" w16du:dateUtc="2025-04-14T19:19:00Z">
              <w:r w:rsidRPr="007F7E2B">
                <w:rPr>
                  <w:sz w:val="22"/>
                </w:rPr>
                <w:t xml:space="preserve">Data Unit / Parameter: </w:t>
              </w:r>
            </w:ins>
          </w:p>
        </w:tc>
        <w:tc>
          <w:tcPr>
            <w:tcW w:w="4723" w:type="dxa"/>
            <w:tcBorders>
              <w:top w:val="single" w:sz="4" w:space="0" w:color="000000"/>
              <w:left w:val="single" w:sz="4" w:space="0" w:color="000000"/>
              <w:bottom w:val="single" w:sz="4" w:space="0" w:color="000000"/>
              <w:right w:val="single" w:sz="4" w:space="0" w:color="000000"/>
            </w:tcBorders>
          </w:tcPr>
          <w:p w14:paraId="77A59F55" w14:textId="77777777" w:rsidR="00EC5046" w:rsidRPr="007F7E2B" w:rsidRDefault="00EC5046">
            <w:pPr>
              <w:spacing w:line="259" w:lineRule="auto"/>
              <w:ind w:left="2"/>
              <w:rPr>
                <w:ins w:id="14421" w:author="V2" w:date="2025-04-14T14:19:00Z" w16du:dateUtc="2025-04-14T19:19:00Z"/>
              </w:rPr>
            </w:pPr>
            <w:ins w:id="14422" w:author="V2" w:date="2025-04-14T14:19:00Z" w16du:dateUtc="2025-04-14T19:19:00Z">
              <w:r w:rsidRPr="007F7E2B">
                <w:rPr>
                  <w:rFonts w:ascii="Arial" w:eastAsia="Arial" w:hAnsi="Arial" w:cs="Arial"/>
                  <w:i/>
                </w:rPr>
                <w:t>OF</w:t>
              </w:r>
              <w:r w:rsidRPr="007F7E2B">
                <w:rPr>
                  <w:rFonts w:ascii="Arial" w:eastAsia="Arial" w:hAnsi="Arial" w:cs="Arial"/>
                  <w:i/>
                  <w:vertAlign w:val="subscript"/>
                </w:rPr>
                <w:t>ty,y</w:t>
              </w:r>
              <w:r w:rsidRPr="007F7E2B">
                <w:rPr>
                  <w:rFonts w:ascii="Arial" w:eastAsia="Arial" w:hAnsi="Arial" w:cs="Arial"/>
                  <w:i/>
                </w:rPr>
                <w:t xml:space="preserve"> </w:t>
              </w:r>
            </w:ins>
          </w:p>
        </w:tc>
      </w:tr>
      <w:tr w:rsidR="00EC5046" w:rsidRPr="007F7E2B" w14:paraId="1B7EBEAF" w14:textId="77777777">
        <w:trPr>
          <w:trHeight w:val="325"/>
          <w:ins w:id="14423"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1AF07951" w14:textId="77777777" w:rsidR="00EC5046" w:rsidRPr="007F7E2B" w:rsidRDefault="00EC5046">
            <w:pPr>
              <w:spacing w:line="259" w:lineRule="auto"/>
              <w:rPr>
                <w:ins w:id="14424" w:author="V2" w:date="2025-04-14T14:19:00Z" w16du:dateUtc="2025-04-14T19:19:00Z"/>
              </w:rPr>
            </w:pPr>
            <w:ins w:id="14425" w:author="V2" w:date="2025-04-14T14:19:00Z" w16du:dateUtc="2025-04-14T19:19:00Z">
              <w:r w:rsidRPr="007F7E2B">
                <w:t xml:space="preserve">Data unit: </w:t>
              </w:r>
            </w:ins>
          </w:p>
        </w:tc>
        <w:tc>
          <w:tcPr>
            <w:tcW w:w="4723" w:type="dxa"/>
            <w:tcBorders>
              <w:top w:val="single" w:sz="4" w:space="0" w:color="000000"/>
              <w:left w:val="single" w:sz="4" w:space="0" w:color="000000"/>
              <w:bottom w:val="single" w:sz="4" w:space="0" w:color="000000"/>
              <w:right w:val="single" w:sz="4" w:space="0" w:color="000000"/>
            </w:tcBorders>
          </w:tcPr>
          <w:p w14:paraId="166AD51F" w14:textId="77777777" w:rsidR="00EC5046" w:rsidRPr="007F7E2B" w:rsidRDefault="00EC5046">
            <w:pPr>
              <w:spacing w:line="259" w:lineRule="auto"/>
              <w:ind w:left="2"/>
              <w:rPr>
                <w:ins w:id="14426" w:author="V2" w:date="2025-04-14T14:19:00Z" w16du:dateUtc="2025-04-14T19:19:00Z"/>
              </w:rPr>
            </w:pPr>
            <w:ins w:id="14427" w:author="V2" w:date="2025-04-14T14:19:00Z" w16du:dateUtc="2025-04-14T19:19:00Z">
              <w:r w:rsidRPr="007F7E2B">
                <w:t xml:space="preserve">tC  </w:t>
              </w:r>
            </w:ins>
          </w:p>
        </w:tc>
      </w:tr>
      <w:tr w:rsidR="00EC5046" w:rsidRPr="007F7E2B" w14:paraId="2D3631AD" w14:textId="77777777">
        <w:trPr>
          <w:trHeight w:val="700"/>
          <w:ins w:id="14428"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686610CB" w14:textId="77777777" w:rsidR="00EC5046" w:rsidRPr="007F7E2B" w:rsidRDefault="00EC5046">
            <w:pPr>
              <w:spacing w:line="259" w:lineRule="auto"/>
              <w:rPr>
                <w:ins w:id="14429" w:author="V2" w:date="2025-04-14T14:19:00Z" w16du:dateUtc="2025-04-14T19:19:00Z"/>
              </w:rPr>
            </w:pPr>
            <w:ins w:id="14430" w:author="V2" w:date="2025-04-14T14:19:00Z" w16du:dateUtc="2025-04-14T19:19:00Z">
              <w:r w:rsidRPr="007F7E2B">
                <w:t xml:space="preserve">Description: </w:t>
              </w:r>
            </w:ins>
          </w:p>
        </w:tc>
        <w:tc>
          <w:tcPr>
            <w:tcW w:w="4723" w:type="dxa"/>
            <w:tcBorders>
              <w:top w:val="single" w:sz="4" w:space="0" w:color="000000"/>
              <w:left w:val="single" w:sz="4" w:space="0" w:color="000000"/>
              <w:bottom w:val="single" w:sz="4" w:space="0" w:color="000000"/>
              <w:right w:val="single" w:sz="4" w:space="0" w:color="000000"/>
            </w:tcBorders>
          </w:tcPr>
          <w:p w14:paraId="2E9F380E" w14:textId="77777777" w:rsidR="00EC5046" w:rsidRPr="007F7E2B" w:rsidRDefault="00EC5046">
            <w:pPr>
              <w:spacing w:line="259" w:lineRule="auto"/>
              <w:ind w:left="2"/>
              <w:rPr>
                <w:ins w:id="14431" w:author="V2" w:date="2025-04-14T14:19:00Z" w16du:dateUtc="2025-04-14T19:19:00Z"/>
              </w:rPr>
            </w:pPr>
            <w:ins w:id="14432" w:author="V2" w:date="2025-04-14T14:19:00Z" w16du:dateUtc="2025-04-14T19:19:00Z">
              <w:r w:rsidRPr="007F7E2B">
                <w:t xml:space="preserve">Fraction of wood products that will be emitted to the atmosphere between 3 and 50 years of timber harvest  </w:t>
              </w:r>
            </w:ins>
          </w:p>
        </w:tc>
      </w:tr>
      <w:tr w:rsidR="00EC5046" w:rsidRPr="007F7E2B" w14:paraId="28A745E6" w14:textId="77777777">
        <w:trPr>
          <w:trHeight w:val="326"/>
          <w:ins w:id="14433"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131C835B" w14:textId="77777777" w:rsidR="00EC5046" w:rsidRPr="007F7E2B" w:rsidRDefault="00EC5046">
            <w:pPr>
              <w:spacing w:line="259" w:lineRule="auto"/>
              <w:rPr>
                <w:ins w:id="14434" w:author="V2" w:date="2025-04-14T14:19:00Z" w16du:dateUtc="2025-04-14T19:19:00Z"/>
              </w:rPr>
            </w:pPr>
            <w:ins w:id="14435" w:author="V2" w:date="2025-04-14T14:19:00Z" w16du:dateUtc="2025-04-14T19:19:00Z">
              <w:r w:rsidRPr="007F7E2B">
                <w:t xml:space="preserve">Source of data: </w:t>
              </w:r>
            </w:ins>
          </w:p>
        </w:tc>
        <w:tc>
          <w:tcPr>
            <w:tcW w:w="4723" w:type="dxa"/>
            <w:tcBorders>
              <w:top w:val="single" w:sz="4" w:space="0" w:color="000000"/>
              <w:left w:val="single" w:sz="4" w:space="0" w:color="000000"/>
              <w:bottom w:val="single" w:sz="4" w:space="0" w:color="000000"/>
              <w:right w:val="single" w:sz="4" w:space="0" w:color="000000"/>
            </w:tcBorders>
          </w:tcPr>
          <w:p w14:paraId="47E7F4CD" w14:textId="77777777" w:rsidR="00EC5046" w:rsidRPr="007F7E2B" w:rsidRDefault="00EC5046">
            <w:pPr>
              <w:spacing w:line="259" w:lineRule="auto"/>
              <w:ind w:left="2"/>
              <w:rPr>
                <w:ins w:id="14436" w:author="V2" w:date="2025-04-14T14:19:00Z" w16du:dateUtc="2025-04-14T19:19:00Z"/>
              </w:rPr>
            </w:pPr>
            <w:ins w:id="14437" w:author="V2" w:date="2025-04-14T14:19:00Z" w16du:dateUtc="2025-04-14T19:19:00Z">
              <w:r w:rsidRPr="007F7E2B">
                <w:t xml:space="preserve">Winjum et. al., or superseding research </w:t>
              </w:r>
            </w:ins>
          </w:p>
        </w:tc>
      </w:tr>
      <w:tr w:rsidR="00EC5046" w:rsidRPr="007F7E2B" w14:paraId="75D0F556" w14:textId="77777777">
        <w:trPr>
          <w:trHeight w:val="1159"/>
          <w:ins w:id="14438"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343151D6" w14:textId="77777777" w:rsidR="00EC5046" w:rsidRPr="007F7E2B" w:rsidRDefault="00EC5046">
            <w:pPr>
              <w:spacing w:line="259" w:lineRule="auto"/>
              <w:rPr>
                <w:ins w:id="14439" w:author="V2" w:date="2025-04-14T14:19:00Z" w16du:dateUtc="2025-04-14T19:19:00Z"/>
              </w:rPr>
            </w:pPr>
            <w:ins w:id="14440" w:author="V2" w:date="2025-04-14T14:19:00Z" w16du:dateUtc="2025-04-14T19:19:00Z">
              <w:r w:rsidRPr="007F7E2B">
                <w:t xml:space="preserve">Justification of choice of data or description of measurement methods and procedures applied: </w:t>
              </w:r>
            </w:ins>
          </w:p>
        </w:tc>
        <w:tc>
          <w:tcPr>
            <w:tcW w:w="4723" w:type="dxa"/>
            <w:tcBorders>
              <w:top w:val="single" w:sz="4" w:space="0" w:color="000000"/>
              <w:left w:val="single" w:sz="4" w:space="0" w:color="000000"/>
              <w:bottom w:val="single" w:sz="4" w:space="0" w:color="000000"/>
              <w:right w:val="single" w:sz="4" w:space="0" w:color="000000"/>
            </w:tcBorders>
          </w:tcPr>
          <w:p w14:paraId="631D4AF1" w14:textId="77777777" w:rsidR="00EC5046" w:rsidRPr="007F7E2B" w:rsidRDefault="00EC5046">
            <w:pPr>
              <w:spacing w:line="259" w:lineRule="auto"/>
              <w:ind w:left="2"/>
              <w:rPr>
                <w:ins w:id="14441" w:author="V2" w:date="2025-04-14T14:19:00Z" w16du:dateUtc="2025-04-14T19:19:00Z"/>
              </w:rPr>
            </w:pPr>
            <w:ins w:id="14442" w:author="V2" w:date="2025-04-14T14:19:00Z" w16du:dateUtc="2025-04-14T19:19:00Z">
              <w:r w:rsidRPr="007F7E2B">
                <w:t xml:space="preserve">Fraction of wood products of type ty  whose carbon will be emitted between 3 and 100 years after creation of the harvested wood product, remaining at year y after the wood products were created; t C </w:t>
              </w:r>
            </w:ins>
          </w:p>
        </w:tc>
      </w:tr>
      <w:tr w:rsidR="00EC5046" w:rsidRPr="007F7E2B" w14:paraId="78B75621" w14:textId="77777777">
        <w:trPr>
          <w:trHeight w:val="325"/>
          <w:ins w:id="14443"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6C60D2C2" w14:textId="77777777" w:rsidR="00EC5046" w:rsidRPr="007F7E2B" w:rsidRDefault="00EC5046">
            <w:pPr>
              <w:spacing w:line="259" w:lineRule="auto"/>
              <w:rPr>
                <w:ins w:id="14444" w:author="V2" w:date="2025-04-14T14:19:00Z" w16du:dateUtc="2025-04-14T19:19:00Z"/>
              </w:rPr>
            </w:pPr>
            <w:ins w:id="14445" w:author="V2" w:date="2025-04-14T14:19:00Z" w16du:dateUtc="2025-04-14T19:19:00Z">
              <w:r w:rsidRPr="007F7E2B">
                <w:t xml:space="preserve">Any comment: </w:t>
              </w:r>
            </w:ins>
          </w:p>
        </w:tc>
        <w:tc>
          <w:tcPr>
            <w:tcW w:w="4723" w:type="dxa"/>
            <w:tcBorders>
              <w:top w:val="single" w:sz="4" w:space="0" w:color="000000"/>
              <w:left w:val="single" w:sz="4" w:space="0" w:color="000000"/>
              <w:bottom w:val="single" w:sz="4" w:space="0" w:color="000000"/>
              <w:right w:val="single" w:sz="4" w:space="0" w:color="000000"/>
            </w:tcBorders>
          </w:tcPr>
          <w:p w14:paraId="598259AE" w14:textId="77777777" w:rsidR="00EC5046" w:rsidRPr="007F7E2B" w:rsidRDefault="00EC5046">
            <w:pPr>
              <w:spacing w:line="259" w:lineRule="auto"/>
              <w:ind w:left="2"/>
              <w:rPr>
                <w:ins w:id="14446" w:author="V2" w:date="2025-04-14T14:19:00Z" w16du:dateUtc="2025-04-14T19:19:00Z"/>
              </w:rPr>
            </w:pPr>
            <w:ins w:id="14447" w:author="V2" w:date="2025-04-14T14:19:00Z" w16du:dateUtc="2025-04-14T19:19:00Z">
              <w:r w:rsidRPr="007F7E2B">
                <w:t xml:space="preserve">  </w:t>
              </w:r>
            </w:ins>
          </w:p>
        </w:tc>
      </w:tr>
    </w:tbl>
    <w:p w14:paraId="2C701BBD" w14:textId="77777777" w:rsidR="00EC5046" w:rsidRPr="007F7E2B" w:rsidRDefault="00EC5046">
      <w:pPr>
        <w:spacing w:line="259" w:lineRule="auto"/>
        <w:ind w:left="91"/>
        <w:jc w:val="both"/>
        <w:rPr>
          <w:ins w:id="14448" w:author="V2" w:date="2025-04-14T14:19:00Z" w16du:dateUtc="2025-04-14T19:19:00Z"/>
        </w:rPr>
      </w:pPr>
      <w:ins w:id="14449" w:author="V2" w:date="2025-04-14T14:19:00Z" w16du:dateUtc="2025-04-14T19:19:00Z">
        <w:r w:rsidRPr="007F7E2B">
          <w:rPr>
            <w:sz w:val="22"/>
          </w:rPr>
          <w:t xml:space="preserve"> </w:t>
        </w:r>
      </w:ins>
    </w:p>
    <w:tbl>
      <w:tblPr>
        <w:tblStyle w:val="TableGrid0"/>
        <w:tblW w:w="8981" w:type="dxa"/>
        <w:tblInd w:w="376" w:type="dxa"/>
        <w:tblCellMar>
          <w:top w:w="6" w:type="dxa"/>
          <w:left w:w="107" w:type="dxa"/>
          <w:right w:w="115" w:type="dxa"/>
        </w:tblCellMar>
        <w:tblLook w:val="04A0" w:firstRow="1" w:lastRow="0" w:firstColumn="1" w:lastColumn="0" w:noHBand="0" w:noVBand="1"/>
      </w:tblPr>
      <w:tblGrid>
        <w:gridCol w:w="4258"/>
        <w:gridCol w:w="4723"/>
      </w:tblGrid>
      <w:tr w:rsidR="00EC5046" w:rsidRPr="007F7E2B" w14:paraId="3692C0FC" w14:textId="77777777">
        <w:trPr>
          <w:trHeight w:val="323"/>
          <w:ins w:id="14450"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63E4DCED" w14:textId="77777777" w:rsidR="00EC5046" w:rsidRPr="007F7E2B" w:rsidRDefault="00EC5046">
            <w:pPr>
              <w:spacing w:line="259" w:lineRule="auto"/>
              <w:rPr>
                <w:ins w:id="14451" w:author="V2" w:date="2025-04-14T14:19:00Z" w16du:dateUtc="2025-04-14T19:19:00Z"/>
              </w:rPr>
            </w:pPr>
            <w:ins w:id="14452" w:author="V2" w:date="2025-04-14T14:19:00Z" w16du:dateUtc="2025-04-14T19:19:00Z">
              <w:r w:rsidRPr="007F7E2B">
                <w:rPr>
                  <w:sz w:val="22"/>
                </w:rPr>
                <w:t xml:space="preserve">Data Unit / Parameter: </w:t>
              </w:r>
            </w:ins>
          </w:p>
        </w:tc>
        <w:tc>
          <w:tcPr>
            <w:tcW w:w="4723" w:type="dxa"/>
            <w:tcBorders>
              <w:top w:val="single" w:sz="4" w:space="0" w:color="000000"/>
              <w:left w:val="single" w:sz="4" w:space="0" w:color="000000"/>
              <w:bottom w:val="single" w:sz="4" w:space="0" w:color="000000"/>
              <w:right w:val="single" w:sz="4" w:space="0" w:color="000000"/>
            </w:tcBorders>
          </w:tcPr>
          <w:p w14:paraId="5DFC63EF" w14:textId="77777777" w:rsidR="00EC5046" w:rsidRPr="007F7E2B" w:rsidRDefault="00EC5046">
            <w:pPr>
              <w:spacing w:line="259" w:lineRule="auto"/>
              <w:ind w:left="2"/>
              <w:rPr>
                <w:ins w:id="14453" w:author="V2" w:date="2025-04-14T14:19:00Z" w16du:dateUtc="2025-04-14T19:19:00Z"/>
              </w:rPr>
            </w:pPr>
            <w:ins w:id="14454" w:author="V2" w:date="2025-04-14T14:19:00Z" w16du:dateUtc="2025-04-14T19:19:00Z">
              <w:r w:rsidRPr="007F7E2B">
                <w:rPr>
                  <w:rFonts w:ascii="Arial" w:eastAsia="Arial" w:hAnsi="Arial" w:cs="Arial"/>
                  <w:i/>
                </w:rPr>
                <w:t xml:space="preserve">slp </w:t>
              </w:r>
            </w:ins>
          </w:p>
        </w:tc>
      </w:tr>
      <w:tr w:rsidR="00EC5046" w:rsidRPr="007F7E2B" w14:paraId="0F1028AE" w14:textId="77777777">
        <w:trPr>
          <w:trHeight w:val="325"/>
          <w:ins w:id="14455"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3702525F" w14:textId="77777777" w:rsidR="00EC5046" w:rsidRPr="007F7E2B" w:rsidRDefault="00EC5046">
            <w:pPr>
              <w:spacing w:line="259" w:lineRule="auto"/>
              <w:rPr>
                <w:ins w:id="14456" w:author="V2" w:date="2025-04-14T14:19:00Z" w16du:dateUtc="2025-04-14T19:19:00Z"/>
              </w:rPr>
            </w:pPr>
            <w:ins w:id="14457" w:author="V2" w:date="2025-04-14T14:19:00Z" w16du:dateUtc="2025-04-14T19:19:00Z">
              <w:r w:rsidRPr="007F7E2B">
                <w:t xml:space="preserve">Data unit: </w:t>
              </w:r>
            </w:ins>
          </w:p>
        </w:tc>
        <w:tc>
          <w:tcPr>
            <w:tcW w:w="4723" w:type="dxa"/>
            <w:tcBorders>
              <w:top w:val="single" w:sz="4" w:space="0" w:color="000000"/>
              <w:left w:val="single" w:sz="4" w:space="0" w:color="000000"/>
              <w:bottom w:val="single" w:sz="4" w:space="0" w:color="000000"/>
              <w:right w:val="single" w:sz="4" w:space="0" w:color="000000"/>
            </w:tcBorders>
          </w:tcPr>
          <w:p w14:paraId="6F1EE3A5" w14:textId="77777777" w:rsidR="00EC5046" w:rsidRPr="007F7E2B" w:rsidRDefault="00EC5046">
            <w:pPr>
              <w:spacing w:line="259" w:lineRule="auto"/>
              <w:ind w:left="2"/>
              <w:rPr>
                <w:ins w:id="14458" w:author="V2" w:date="2025-04-14T14:19:00Z" w16du:dateUtc="2025-04-14T19:19:00Z"/>
              </w:rPr>
            </w:pPr>
            <w:ins w:id="14459" w:author="V2" w:date="2025-04-14T14:19:00Z" w16du:dateUtc="2025-04-14T19:19:00Z">
              <w:r w:rsidRPr="007F7E2B">
                <w:t xml:space="preserve">dimensionless </w:t>
              </w:r>
            </w:ins>
          </w:p>
        </w:tc>
      </w:tr>
      <w:tr w:rsidR="00EC5046" w:rsidRPr="007F7E2B" w14:paraId="6D3F8657" w14:textId="77777777">
        <w:trPr>
          <w:trHeight w:val="325"/>
          <w:ins w:id="14460"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79F558E0" w14:textId="77777777" w:rsidR="00EC5046" w:rsidRPr="007F7E2B" w:rsidRDefault="00EC5046">
            <w:pPr>
              <w:spacing w:line="259" w:lineRule="auto"/>
              <w:rPr>
                <w:ins w:id="14461" w:author="V2" w:date="2025-04-14T14:19:00Z" w16du:dateUtc="2025-04-14T19:19:00Z"/>
              </w:rPr>
            </w:pPr>
            <w:ins w:id="14462" w:author="V2" w:date="2025-04-14T14:19:00Z" w16du:dateUtc="2025-04-14T19:19:00Z">
              <w:r w:rsidRPr="007F7E2B">
                <w:t xml:space="preserve">Description: </w:t>
              </w:r>
            </w:ins>
          </w:p>
        </w:tc>
        <w:tc>
          <w:tcPr>
            <w:tcW w:w="4723" w:type="dxa"/>
            <w:tcBorders>
              <w:top w:val="single" w:sz="4" w:space="0" w:color="000000"/>
              <w:left w:val="single" w:sz="4" w:space="0" w:color="000000"/>
              <w:bottom w:val="single" w:sz="4" w:space="0" w:color="000000"/>
              <w:right w:val="single" w:sz="4" w:space="0" w:color="000000"/>
            </w:tcBorders>
          </w:tcPr>
          <w:p w14:paraId="545F7605" w14:textId="77777777" w:rsidR="00EC5046" w:rsidRPr="007F7E2B" w:rsidRDefault="00EC5046">
            <w:pPr>
              <w:spacing w:line="259" w:lineRule="auto"/>
              <w:ind w:left="2"/>
              <w:rPr>
                <w:ins w:id="14463" w:author="V2" w:date="2025-04-14T14:19:00Z" w16du:dateUtc="2025-04-14T19:19:00Z"/>
              </w:rPr>
            </w:pPr>
            <w:ins w:id="14464" w:author="V2" w:date="2025-04-14T14:19:00Z" w16du:dateUtc="2025-04-14T19:19:00Z">
              <w:r w:rsidRPr="007F7E2B">
                <w:t xml:space="preserve">Short-lived proportion factor </w:t>
              </w:r>
            </w:ins>
          </w:p>
        </w:tc>
      </w:tr>
      <w:tr w:rsidR="00EC5046" w:rsidRPr="007F7E2B" w14:paraId="13D0F95E" w14:textId="77777777">
        <w:trPr>
          <w:trHeight w:val="324"/>
          <w:ins w:id="14465"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3911A05B" w14:textId="77777777" w:rsidR="00EC5046" w:rsidRPr="007F7E2B" w:rsidRDefault="00EC5046">
            <w:pPr>
              <w:spacing w:line="259" w:lineRule="auto"/>
              <w:rPr>
                <w:ins w:id="14466" w:author="V2" w:date="2025-04-14T14:19:00Z" w16du:dateUtc="2025-04-14T19:19:00Z"/>
              </w:rPr>
            </w:pPr>
            <w:ins w:id="14467" w:author="V2" w:date="2025-04-14T14:19:00Z" w16du:dateUtc="2025-04-14T19:19:00Z">
              <w:r w:rsidRPr="007F7E2B">
                <w:t xml:space="preserve">Source of data: </w:t>
              </w:r>
            </w:ins>
          </w:p>
        </w:tc>
        <w:tc>
          <w:tcPr>
            <w:tcW w:w="4723" w:type="dxa"/>
            <w:tcBorders>
              <w:top w:val="single" w:sz="4" w:space="0" w:color="000000"/>
              <w:left w:val="single" w:sz="4" w:space="0" w:color="000000"/>
              <w:bottom w:val="single" w:sz="4" w:space="0" w:color="000000"/>
              <w:right w:val="single" w:sz="4" w:space="0" w:color="000000"/>
            </w:tcBorders>
          </w:tcPr>
          <w:p w14:paraId="74419A7F" w14:textId="77777777" w:rsidR="00EC5046" w:rsidRPr="007F7E2B" w:rsidRDefault="00EC5046">
            <w:pPr>
              <w:spacing w:line="259" w:lineRule="auto"/>
              <w:ind w:left="2"/>
              <w:rPr>
                <w:ins w:id="14468" w:author="V2" w:date="2025-04-14T14:19:00Z" w16du:dateUtc="2025-04-14T19:19:00Z"/>
              </w:rPr>
            </w:pPr>
            <w:ins w:id="14469" w:author="V2" w:date="2025-04-14T14:19:00Z" w16du:dateUtc="2025-04-14T19:19:00Z">
              <w:r w:rsidRPr="007F7E2B">
                <w:t xml:space="preserve">Winjum et. al., or superseding research </w:t>
              </w:r>
            </w:ins>
          </w:p>
        </w:tc>
      </w:tr>
      <w:tr w:rsidR="00EC5046" w:rsidRPr="007F7E2B" w14:paraId="1837D873" w14:textId="77777777">
        <w:trPr>
          <w:trHeight w:val="701"/>
          <w:ins w:id="14470"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52FB4F1C" w14:textId="77777777" w:rsidR="00EC5046" w:rsidRPr="007F7E2B" w:rsidRDefault="00EC5046">
            <w:pPr>
              <w:spacing w:line="259" w:lineRule="auto"/>
              <w:rPr>
                <w:ins w:id="14471" w:author="V2" w:date="2025-04-14T14:19:00Z" w16du:dateUtc="2025-04-14T19:19:00Z"/>
              </w:rPr>
            </w:pPr>
            <w:ins w:id="14472" w:author="V2" w:date="2025-04-14T14:19:00Z" w16du:dateUtc="2025-04-14T19:19:00Z">
              <w:r w:rsidRPr="007F7E2B">
                <w:t xml:space="preserve">Justification of choice of data or description of measurement methods and procedures applied: </w:t>
              </w:r>
            </w:ins>
          </w:p>
        </w:tc>
        <w:tc>
          <w:tcPr>
            <w:tcW w:w="4723" w:type="dxa"/>
            <w:tcBorders>
              <w:top w:val="single" w:sz="4" w:space="0" w:color="000000"/>
              <w:left w:val="single" w:sz="4" w:space="0" w:color="000000"/>
              <w:bottom w:val="single" w:sz="4" w:space="0" w:color="000000"/>
              <w:right w:val="single" w:sz="4" w:space="0" w:color="000000"/>
            </w:tcBorders>
          </w:tcPr>
          <w:p w14:paraId="0E16B559" w14:textId="77777777" w:rsidR="00EC5046" w:rsidRPr="007F7E2B" w:rsidRDefault="00EC5046">
            <w:pPr>
              <w:spacing w:line="259" w:lineRule="auto"/>
              <w:ind w:left="2"/>
              <w:rPr>
                <w:ins w:id="14473" w:author="V2" w:date="2025-04-14T14:19:00Z" w16du:dateUtc="2025-04-14T19:19:00Z"/>
              </w:rPr>
            </w:pPr>
            <w:ins w:id="14474" w:author="V2" w:date="2025-04-14T14:19:00Z" w16du:dateUtc="2025-04-14T19:19:00Z">
              <w:r w:rsidRPr="007F7E2B">
                <w:t xml:space="preserve">Short-lived proportion </w:t>
              </w:r>
            </w:ins>
          </w:p>
        </w:tc>
      </w:tr>
      <w:tr w:rsidR="00EC5046" w:rsidRPr="007F7E2B" w14:paraId="1A93EE8D" w14:textId="77777777">
        <w:trPr>
          <w:trHeight w:val="324"/>
          <w:ins w:id="14475"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31776156" w14:textId="77777777" w:rsidR="00EC5046" w:rsidRPr="007F7E2B" w:rsidRDefault="00EC5046">
            <w:pPr>
              <w:spacing w:line="259" w:lineRule="auto"/>
              <w:rPr>
                <w:ins w:id="14476" w:author="V2" w:date="2025-04-14T14:19:00Z" w16du:dateUtc="2025-04-14T19:19:00Z"/>
              </w:rPr>
            </w:pPr>
            <w:ins w:id="14477" w:author="V2" w:date="2025-04-14T14:19:00Z" w16du:dateUtc="2025-04-14T19:19:00Z">
              <w:r w:rsidRPr="007F7E2B">
                <w:t xml:space="preserve">Any comment: </w:t>
              </w:r>
            </w:ins>
          </w:p>
        </w:tc>
        <w:tc>
          <w:tcPr>
            <w:tcW w:w="4723" w:type="dxa"/>
            <w:tcBorders>
              <w:top w:val="single" w:sz="4" w:space="0" w:color="000000"/>
              <w:left w:val="single" w:sz="4" w:space="0" w:color="000000"/>
              <w:bottom w:val="single" w:sz="4" w:space="0" w:color="000000"/>
              <w:right w:val="single" w:sz="4" w:space="0" w:color="000000"/>
            </w:tcBorders>
          </w:tcPr>
          <w:p w14:paraId="4BDDE480" w14:textId="77777777" w:rsidR="00EC5046" w:rsidRPr="007F7E2B" w:rsidRDefault="00EC5046">
            <w:pPr>
              <w:spacing w:line="259" w:lineRule="auto"/>
              <w:ind w:left="2"/>
              <w:rPr>
                <w:ins w:id="14478" w:author="V2" w:date="2025-04-14T14:19:00Z" w16du:dateUtc="2025-04-14T19:19:00Z"/>
              </w:rPr>
            </w:pPr>
            <w:ins w:id="14479" w:author="V2" w:date="2025-04-14T14:19:00Z" w16du:dateUtc="2025-04-14T19:19:00Z">
              <w:r w:rsidRPr="007F7E2B">
                <w:t xml:space="preserve">  </w:t>
              </w:r>
            </w:ins>
          </w:p>
        </w:tc>
      </w:tr>
    </w:tbl>
    <w:p w14:paraId="383347DA" w14:textId="77777777" w:rsidR="00EC5046" w:rsidRPr="007F7E2B" w:rsidRDefault="00EC5046">
      <w:pPr>
        <w:spacing w:line="259" w:lineRule="auto"/>
        <w:ind w:left="91"/>
        <w:rPr>
          <w:ins w:id="14480" w:author="V2" w:date="2025-04-14T14:19:00Z" w16du:dateUtc="2025-04-14T19:19:00Z"/>
        </w:rPr>
      </w:pPr>
      <w:ins w:id="14481" w:author="V2" w:date="2025-04-14T14:19:00Z" w16du:dateUtc="2025-04-14T19:19:00Z">
        <w:r w:rsidRPr="007F7E2B">
          <w:rPr>
            <w:sz w:val="22"/>
          </w:rPr>
          <w:t xml:space="preserve"> </w:t>
        </w:r>
      </w:ins>
    </w:p>
    <w:tbl>
      <w:tblPr>
        <w:tblStyle w:val="TableGrid0"/>
        <w:tblW w:w="8981" w:type="dxa"/>
        <w:tblInd w:w="376" w:type="dxa"/>
        <w:tblCellMar>
          <w:top w:w="6" w:type="dxa"/>
          <w:left w:w="107" w:type="dxa"/>
          <w:right w:w="115" w:type="dxa"/>
        </w:tblCellMar>
        <w:tblLook w:val="04A0" w:firstRow="1" w:lastRow="0" w:firstColumn="1" w:lastColumn="0" w:noHBand="0" w:noVBand="1"/>
      </w:tblPr>
      <w:tblGrid>
        <w:gridCol w:w="4258"/>
        <w:gridCol w:w="4723"/>
      </w:tblGrid>
      <w:tr w:rsidR="00EC5046" w:rsidRPr="007F7E2B" w14:paraId="79BEA163" w14:textId="77777777">
        <w:trPr>
          <w:trHeight w:val="323"/>
          <w:ins w:id="14482"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22584B9E" w14:textId="77777777" w:rsidR="00EC5046" w:rsidRPr="007F7E2B" w:rsidRDefault="00EC5046">
            <w:pPr>
              <w:spacing w:line="259" w:lineRule="auto"/>
              <w:rPr>
                <w:ins w:id="14483" w:author="V2" w:date="2025-04-14T14:19:00Z" w16du:dateUtc="2025-04-14T19:19:00Z"/>
              </w:rPr>
            </w:pPr>
            <w:ins w:id="14484" w:author="V2" w:date="2025-04-14T14:19:00Z" w16du:dateUtc="2025-04-14T19:19:00Z">
              <w:r w:rsidRPr="007F7E2B">
                <w:rPr>
                  <w:sz w:val="22"/>
                </w:rPr>
                <w:t xml:space="preserve">Data Unit / Parameter: </w:t>
              </w:r>
            </w:ins>
          </w:p>
        </w:tc>
        <w:tc>
          <w:tcPr>
            <w:tcW w:w="4723" w:type="dxa"/>
            <w:tcBorders>
              <w:top w:val="single" w:sz="4" w:space="0" w:color="000000"/>
              <w:left w:val="single" w:sz="4" w:space="0" w:color="000000"/>
              <w:bottom w:val="single" w:sz="4" w:space="0" w:color="000000"/>
              <w:right w:val="single" w:sz="4" w:space="0" w:color="000000"/>
            </w:tcBorders>
          </w:tcPr>
          <w:p w14:paraId="3059A293" w14:textId="77777777" w:rsidR="00EC5046" w:rsidRPr="007F7E2B" w:rsidRDefault="00EC5046">
            <w:pPr>
              <w:spacing w:line="259" w:lineRule="auto"/>
              <w:ind w:left="2"/>
              <w:rPr>
                <w:ins w:id="14485" w:author="V2" w:date="2025-04-14T14:19:00Z" w16du:dateUtc="2025-04-14T19:19:00Z"/>
              </w:rPr>
            </w:pPr>
            <w:ins w:id="14486" w:author="V2" w:date="2025-04-14T14:19:00Z" w16du:dateUtc="2025-04-14T19:19:00Z">
              <w:r w:rsidRPr="007F7E2B">
                <w:rPr>
                  <w:rFonts w:ascii="Arial" w:eastAsia="Arial" w:hAnsi="Arial" w:cs="Arial"/>
                  <w:i/>
                </w:rPr>
                <w:t xml:space="preserve">fo  </w:t>
              </w:r>
            </w:ins>
          </w:p>
        </w:tc>
      </w:tr>
      <w:tr w:rsidR="00EC5046" w:rsidRPr="007F7E2B" w14:paraId="03741DBB" w14:textId="77777777">
        <w:trPr>
          <w:trHeight w:val="325"/>
          <w:ins w:id="14487"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214257D1" w14:textId="77777777" w:rsidR="00EC5046" w:rsidRPr="007F7E2B" w:rsidRDefault="00EC5046">
            <w:pPr>
              <w:spacing w:line="259" w:lineRule="auto"/>
              <w:rPr>
                <w:ins w:id="14488" w:author="V2" w:date="2025-04-14T14:19:00Z" w16du:dateUtc="2025-04-14T19:19:00Z"/>
              </w:rPr>
            </w:pPr>
            <w:ins w:id="14489" w:author="V2" w:date="2025-04-14T14:19:00Z" w16du:dateUtc="2025-04-14T19:19:00Z">
              <w:r w:rsidRPr="007F7E2B">
                <w:t xml:space="preserve">Data unit: </w:t>
              </w:r>
            </w:ins>
          </w:p>
        </w:tc>
        <w:tc>
          <w:tcPr>
            <w:tcW w:w="4723" w:type="dxa"/>
            <w:tcBorders>
              <w:top w:val="single" w:sz="4" w:space="0" w:color="000000"/>
              <w:left w:val="single" w:sz="4" w:space="0" w:color="000000"/>
              <w:bottom w:val="single" w:sz="4" w:space="0" w:color="000000"/>
              <w:right w:val="single" w:sz="4" w:space="0" w:color="000000"/>
            </w:tcBorders>
          </w:tcPr>
          <w:p w14:paraId="092FA25A" w14:textId="77777777" w:rsidR="00EC5046" w:rsidRPr="007F7E2B" w:rsidRDefault="00EC5046">
            <w:pPr>
              <w:spacing w:line="259" w:lineRule="auto"/>
              <w:ind w:left="2"/>
              <w:rPr>
                <w:ins w:id="14490" w:author="V2" w:date="2025-04-14T14:19:00Z" w16du:dateUtc="2025-04-14T19:19:00Z"/>
              </w:rPr>
            </w:pPr>
            <w:ins w:id="14491" w:author="V2" w:date="2025-04-14T14:19:00Z" w16du:dateUtc="2025-04-14T19:19:00Z">
              <w:r w:rsidRPr="007F7E2B">
                <w:t xml:space="preserve">dimensionless  </w:t>
              </w:r>
            </w:ins>
          </w:p>
        </w:tc>
      </w:tr>
      <w:tr w:rsidR="00EC5046" w:rsidRPr="007F7E2B" w14:paraId="5E759361" w14:textId="77777777">
        <w:trPr>
          <w:trHeight w:val="326"/>
          <w:ins w:id="14492"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18A549E8" w14:textId="77777777" w:rsidR="00EC5046" w:rsidRPr="007F7E2B" w:rsidRDefault="00EC5046">
            <w:pPr>
              <w:spacing w:line="259" w:lineRule="auto"/>
              <w:rPr>
                <w:ins w:id="14493" w:author="V2" w:date="2025-04-14T14:19:00Z" w16du:dateUtc="2025-04-14T19:19:00Z"/>
              </w:rPr>
            </w:pPr>
            <w:ins w:id="14494" w:author="V2" w:date="2025-04-14T14:19:00Z" w16du:dateUtc="2025-04-14T19:19:00Z">
              <w:r w:rsidRPr="007F7E2B">
                <w:t xml:space="preserve">Description: </w:t>
              </w:r>
            </w:ins>
          </w:p>
        </w:tc>
        <w:tc>
          <w:tcPr>
            <w:tcW w:w="4723" w:type="dxa"/>
            <w:tcBorders>
              <w:top w:val="single" w:sz="4" w:space="0" w:color="000000"/>
              <w:left w:val="single" w:sz="4" w:space="0" w:color="000000"/>
              <w:bottom w:val="single" w:sz="4" w:space="0" w:color="000000"/>
              <w:right w:val="single" w:sz="4" w:space="0" w:color="000000"/>
            </w:tcBorders>
          </w:tcPr>
          <w:p w14:paraId="1810FAE3" w14:textId="77777777" w:rsidR="00EC5046" w:rsidRPr="007F7E2B" w:rsidRDefault="00EC5046">
            <w:pPr>
              <w:spacing w:line="259" w:lineRule="auto"/>
              <w:ind w:left="2"/>
              <w:rPr>
                <w:ins w:id="14495" w:author="V2" w:date="2025-04-14T14:19:00Z" w16du:dateUtc="2025-04-14T19:19:00Z"/>
              </w:rPr>
            </w:pPr>
            <w:ins w:id="14496" w:author="V2" w:date="2025-04-14T14:19:00Z" w16du:dateUtc="2025-04-14T19:19:00Z">
              <w:r w:rsidRPr="007F7E2B">
                <w:t xml:space="preserve">Fraction oxidized </w:t>
              </w:r>
            </w:ins>
          </w:p>
        </w:tc>
      </w:tr>
      <w:tr w:rsidR="00EC5046" w:rsidRPr="007F7E2B" w14:paraId="1F6FAEDC" w14:textId="77777777">
        <w:trPr>
          <w:trHeight w:val="324"/>
          <w:ins w:id="14497"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5FA3E3ED" w14:textId="77777777" w:rsidR="00EC5046" w:rsidRPr="007F7E2B" w:rsidRDefault="00EC5046">
            <w:pPr>
              <w:spacing w:line="259" w:lineRule="auto"/>
              <w:rPr>
                <w:ins w:id="14498" w:author="V2" w:date="2025-04-14T14:19:00Z" w16du:dateUtc="2025-04-14T19:19:00Z"/>
              </w:rPr>
            </w:pPr>
            <w:ins w:id="14499" w:author="V2" w:date="2025-04-14T14:19:00Z" w16du:dateUtc="2025-04-14T19:19:00Z">
              <w:r w:rsidRPr="007F7E2B">
                <w:t xml:space="preserve">Source of data: </w:t>
              </w:r>
            </w:ins>
          </w:p>
        </w:tc>
        <w:tc>
          <w:tcPr>
            <w:tcW w:w="4723" w:type="dxa"/>
            <w:tcBorders>
              <w:top w:val="single" w:sz="4" w:space="0" w:color="000000"/>
              <w:left w:val="single" w:sz="4" w:space="0" w:color="000000"/>
              <w:bottom w:val="single" w:sz="4" w:space="0" w:color="000000"/>
              <w:right w:val="single" w:sz="4" w:space="0" w:color="000000"/>
            </w:tcBorders>
          </w:tcPr>
          <w:p w14:paraId="2D6BE652" w14:textId="77777777" w:rsidR="00EC5046" w:rsidRPr="007F7E2B" w:rsidRDefault="00EC5046">
            <w:pPr>
              <w:spacing w:line="259" w:lineRule="auto"/>
              <w:ind w:left="2"/>
              <w:rPr>
                <w:ins w:id="14500" w:author="V2" w:date="2025-04-14T14:19:00Z" w16du:dateUtc="2025-04-14T19:19:00Z"/>
              </w:rPr>
            </w:pPr>
            <w:ins w:id="14501" w:author="V2" w:date="2025-04-14T14:19:00Z" w16du:dateUtc="2025-04-14T19:19:00Z">
              <w:r w:rsidRPr="007F7E2B">
                <w:t xml:space="preserve">Winjum et. al., or superseding research </w:t>
              </w:r>
            </w:ins>
          </w:p>
        </w:tc>
      </w:tr>
      <w:tr w:rsidR="00EC5046" w:rsidRPr="007F7E2B" w14:paraId="2FCCE43E" w14:textId="77777777">
        <w:trPr>
          <w:trHeight w:val="701"/>
          <w:ins w:id="14502"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1A93E3F3" w14:textId="77777777" w:rsidR="00EC5046" w:rsidRPr="007F7E2B" w:rsidRDefault="00EC5046">
            <w:pPr>
              <w:spacing w:line="259" w:lineRule="auto"/>
              <w:rPr>
                <w:ins w:id="14503" w:author="V2" w:date="2025-04-14T14:19:00Z" w16du:dateUtc="2025-04-14T19:19:00Z"/>
              </w:rPr>
            </w:pPr>
            <w:ins w:id="14504" w:author="V2" w:date="2025-04-14T14:19:00Z" w16du:dateUtc="2025-04-14T19:19:00Z">
              <w:r w:rsidRPr="007F7E2B">
                <w:lastRenderedPageBreak/>
                <w:t xml:space="preserve">Justification of choice of data or description of measurement methods and procedures applied: </w:t>
              </w:r>
            </w:ins>
          </w:p>
        </w:tc>
        <w:tc>
          <w:tcPr>
            <w:tcW w:w="4723" w:type="dxa"/>
            <w:tcBorders>
              <w:top w:val="single" w:sz="4" w:space="0" w:color="000000"/>
              <w:left w:val="single" w:sz="4" w:space="0" w:color="000000"/>
              <w:bottom w:val="single" w:sz="4" w:space="0" w:color="000000"/>
              <w:right w:val="single" w:sz="4" w:space="0" w:color="000000"/>
            </w:tcBorders>
          </w:tcPr>
          <w:p w14:paraId="369C9355" w14:textId="77777777" w:rsidR="00EC5046" w:rsidRPr="007F7E2B" w:rsidRDefault="00EC5046">
            <w:pPr>
              <w:spacing w:line="259" w:lineRule="auto"/>
              <w:ind w:left="2"/>
              <w:rPr>
                <w:ins w:id="14505" w:author="V2" w:date="2025-04-14T14:19:00Z" w16du:dateUtc="2025-04-14T19:19:00Z"/>
              </w:rPr>
            </w:pPr>
            <w:ins w:id="14506" w:author="V2" w:date="2025-04-14T14:19:00Z" w16du:dateUtc="2025-04-14T19:19:00Z">
              <w:r w:rsidRPr="007F7E2B">
                <w:t xml:space="preserve">Fraction oxidized  </w:t>
              </w:r>
            </w:ins>
          </w:p>
        </w:tc>
      </w:tr>
      <w:tr w:rsidR="00EC5046" w:rsidRPr="007F7E2B" w14:paraId="48B36B41" w14:textId="77777777">
        <w:trPr>
          <w:trHeight w:val="323"/>
          <w:ins w:id="14507"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625CF97C" w14:textId="77777777" w:rsidR="00EC5046" w:rsidRPr="007F7E2B" w:rsidRDefault="00EC5046">
            <w:pPr>
              <w:spacing w:line="259" w:lineRule="auto"/>
              <w:rPr>
                <w:ins w:id="14508" w:author="V2" w:date="2025-04-14T14:19:00Z" w16du:dateUtc="2025-04-14T19:19:00Z"/>
              </w:rPr>
            </w:pPr>
            <w:ins w:id="14509" w:author="V2" w:date="2025-04-14T14:19:00Z" w16du:dateUtc="2025-04-14T19:19:00Z">
              <w:r w:rsidRPr="007F7E2B">
                <w:t xml:space="preserve">Any comment: </w:t>
              </w:r>
            </w:ins>
          </w:p>
        </w:tc>
        <w:tc>
          <w:tcPr>
            <w:tcW w:w="4723" w:type="dxa"/>
            <w:tcBorders>
              <w:top w:val="single" w:sz="4" w:space="0" w:color="000000"/>
              <w:left w:val="single" w:sz="4" w:space="0" w:color="000000"/>
              <w:bottom w:val="single" w:sz="4" w:space="0" w:color="000000"/>
              <w:right w:val="single" w:sz="4" w:space="0" w:color="000000"/>
            </w:tcBorders>
          </w:tcPr>
          <w:p w14:paraId="23DBF785" w14:textId="77777777" w:rsidR="00EC5046" w:rsidRPr="007F7E2B" w:rsidRDefault="00EC5046">
            <w:pPr>
              <w:spacing w:line="259" w:lineRule="auto"/>
              <w:ind w:left="2"/>
              <w:rPr>
                <w:ins w:id="14510" w:author="V2" w:date="2025-04-14T14:19:00Z" w16du:dateUtc="2025-04-14T19:19:00Z"/>
              </w:rPr>
            </w:pPr>
            <w:ins w:id="14511" w:author="V2" w:date="2025-04-14T14:19:00Z" w16du:dateUtc="2025-04-14T19:19:00Z">
              <w:r w:rsidRPr="007F7E2B">
                <w:t xml:space="preserve">  </w:t>
              </w:r>
            </w:ins>
          </w:p>
        </w:tc>
      </w:tr>
    </w:tbl>
    <w:p w14:paraId="26267076" w14:textId="77777777" w:rsidR="00EC5046" w:rsidRPr="007F7E2B" w:rsidRDefault="00EC5046">
      <w:pPr>
        <w:spacing w:line="259" w:lineRule="auto"/>
        <w:ind w:left="91"/>
        <w:rPr>
          <w:ins w:id="14512" w:author="V2" w:date="2025-04-14T14:19:00Z" w16du:dateUtc="2025-04-14T19:19:00Z"/>
        </w:rPr>
      </w:pPr>
      <w:ins w:id="14513" w:author="V2" w:date="2025-04-14T14:19:00Z" w16du:dateUtc="2025-04-14T19:19:00Z">
        <w:r w:rsidRPr="007F7E2B">
          <w:rPr>
            <w:sz w:val="22"/>
          </w:rPr>
          <w:t xml:space="preserve"> </w:t>
        </w:r>
      </w:ins>
    </w:p>
    <w:tbl>
      <w:tblPr>
        <w:tblStyle w:val="TableGrid0"/>
        <w:tblW w:w="8981" w:type="dxa"/>
        <w:tblInd w:w="376" w:type="dxa"/>
        <w:tblCellMar>
          <w:top w:w="7" w:type="dxa"/>
          <w:left w:w="107" w:type="dxa"/>
          <w:right w:w="84" w:type="dxa"/>
        </w:tblCellMar>
        <w:tblLook w:val="04A0" w:firstRow="1" w:lastRow="0" w:firstColumn="1" w:lastColumn="0" w:noHBand="0" w:noVBand="1"/>
      </w:tblPr>
      <w:tblGrid>
        <w:gridCol w:w="4258"/>
        <w:gridCol w:w="4723"/>
      </w:tblGrid>
      <w:tr w:rsidR="00EC5046" w:rsidRPr="007F7E2B" w14:paraId="2B3B1BA5" w14:textId="77777777">
        <w:trPr>
          <w:trHeight w:val="324"/>
          <w:ins w:id="14514"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2BB51C29" w14:textId="77777777" w:rsidR="00EC5046" w:rsidRPr="007F7E2B" w:rsidRDefault="00EC5046">
            <w:pPr>
              <w:spacing w:line="259" w:lineRule="auto"/>
              <w:rPr>
                <w:ins w:id="14515" w:author="V2" w:date="2025-04-14T14:19:00Z" w16du:dateUtc="2025-04-14T19:19:00Z"/>
              </w:rPr>
            </w:pPr>
            <w:ins w:id="14516" w:author="V2" w:date="2025-04-14T14:19:00Z" w16du:dateUtc="2025-04-14T19:19:00Z">
              <w:r w:rsidRPr="007F7E2B">
                <w:rPr>
                  <w:sz w:val="22"/>
                </w:rPr>
                <w:t xml:space="preserve">Data Unit / Parameter: </w:t>
              </w:r>
            </w:ins>
          </w:p>
        </w:tc>
        <w:tc>
          <w:tcPr>
            <w:tcW w:w="4723" w:type="dxa"/>
            <w:tcBorders>
              <w:top w:val="single" w:sz="4" w:space="0" w:color="000000"/>
              <w:left w:val="single" w:sz="4" w:space="0" w:color="000000"/>
              <w:bottom w:val="single" w:sz="4" w:space="0" w:color="000000"/>
              <w:right w:val="single" w:sz="4" w:space="0" w:color="000000"/>
            </w:tcBorders>
          </w:tcPr>
          <w:p w14:paraId="5E061AB3" w14:textId="77777777" w:rsidR="00EC5046" w:rsidRPr="007F7E2B" w:rsidRDefault="00EC5046">
            <w:pPr>
              <w:spacing w:line="259" w:lineRule="auto"/>
              <w:ind w:left="2"/>
              <w:rPr>
                <w:ins w:id="14517" w:author="V2" w:date="2025-04-14T14:19:00Z" w16du:dateUtc="2025-04-14T19:19:00Z"/>
              </w:rPr>
            </w:pPr>
            <w:ins w:id="14518" w:author="V2" w:date="2025-04-14T14:19:00Z" w16du:dateUtc="2025-04-14T19:19:00Z">
              <w:r w:rsidRPr="007F7E2B">
                <w:rPr>
                  <w:rFonts w:ascii="Arial" w:eastAsia="Arial" w:hAnsi="Arial" w:cs="Arial"/>
                  <w:i/>
                </w:rPr>
                <w:t xml:space="preserve">m </w:t>
              </w:r>
            </w:ins>
          </w:p>
        </w:tc>
      </w:tr>
      <w:tr w:rsidR="00EC5046" w:rsidRPr="007F7E2B" w14:paraId="299ACD38" w14:textId="77777777">
        <w:trPr>
          <w:trHeight w:val="324"/>
          <w:ins w:id="14519"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15A061E2" w14:textId="77777777" w:rsidR="00EC5046" w:rsidRPr="007F7E2B" w:rsidRDefault="00EC5046">
            <w:pPr>
              <w:spacing w:line="259" w:lineRule="auto"/>
              <w:rPr>
                <w:ins w:id="14520" w:author="V2" w:date="2025-04-14T14:19:00Z" w16du:dateUtc="2025-04-14T19:19:00Z"/>
              </w:rPr>
            </w:pPr>
            <w:ins w:id="14521" w:author="V2" w:date="2025-04-14T14:19:00Z" w16du:dateUtc="2025-04-14T19:19:00Z">
              <w:r w:rsidRPr="007F7E2B">
                <w:t xml:space="preserve">Data unit: </w:t>
              </w:r>
            </w:ins>
          </w:p>
        </w:tc>
        <w:tc>
          <w:tcPr>
            <w:tcW w:w="4723" w:type="dxa"/>
            <w:tcBorders>
              <w:top w:val="single" w:sz="4" w:space="0" w:color="000000"/>
              <w:left w:val="single" w:sz="4" w:space="0" w:color="000000"/>
              <w:bottom w:val="single" w:sz="4" w:space="0" w:color="000000"/>
              <w:right w:val="single" w:sz="4" w:space="0" w:color="000000"/>
            </w:tcBorders>
          </w:tcPr>
          <w:p w14:paraId="44D7E5E1" w14:textId="77777777" w:rsidR="00EC5046" w:rsidRPr="007F7E2B" w:rsidRDefault="00EC5046">
            <w:pPr>
              <w:spacing w:line="259" w:lineRule="auto"/>
              <w:ind w:left="2"/>
              <w:rPr>
                <w:ins w:id="14522" w:author="V2" w:date="2025-04-14T14:19:00Z" w16du:dateUtc="2025-04-14T19:19:00Z"/>
              </w:rPr>
            </w:pPr>
            <w:ins w:id="14523" w:author="V2" w:date="2025-04-14T14:19:00Z" w16du:dateUtc="2025-04-14T19:19:00Z">
              <w:r w:rsidRPr="007F7E2B">
                <w:t xml:space="preserve">dimensionless  </w:t>
              </w:r>
            </w:ins>
          </w:p>
        </w:tc>
      </w:tr>
      <w:tr w:rsidR="00EC5046" w:rsidRPr="007F7E2B" w14:paraId="32872549" w14:textId="77777777">
        <w:trPr>
          <w:trHeight w:val="326"/>
          <w:ins w:id="14524"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32BFA713" w14:textId="77777777" w:rsidR="00EC5046" w:rsidRPr="007F7E2B" w:rsidRDefault="00EC5046">
            <w:pPr>
              <w:spacing w:line="259" w:lineRule="auto"/>
              <w:rPr>
                <w:ins w:id="14525" w:author="V2" w:date="2025-04-14T14:19:00Z" w16du:dateUtc="2025-04-14T19:19:00Z"/>
              </w:rPr>
            </w:pPr>
            <w:ins w:id="14526" w:author="V2" w:date="2025-04-14T14:19:00Z" w16du:dateUtc="2025-04-14T19:19:00Z">
              <w:r w:rsidRPr="007F7E2B">
                <w:t xml:space="preserve">Description: </w:t>
              </w:r>
            </w:ins>
          </w:p>
        </w:tc>
        <w:tc>
          <w:tcPr>
            <w:tcW w:w="4723" w:type="dxa"/>
            <w:tcBorders>
              <w:top w:val="single" w:sz="4" w:space="0" w:color="000000"/>
              <w:left w:val="single" w:sz="4" w:space="0" w:color="000000"/>
              <w:bottom w:val="single" w:sz="4" w:space="0" w:color="000000"/>
              <w:right w:val="single" w:sz="4" w:space="0" w:color="000000"/>
            </w:tcBorders>
          </w:tcPr>
          <w:p w14:paraId="7D79538C" w14:textId="77777777" w:rsidR="00EC5046" w:rsidRPr="007F7E2B" w:rsidRDefault="00EC5046">
            <w:pPr>
              <w:spacing w:line="259" w:lineRule="auto"/>
              <w:ind w:left="2"/>
              <w:rPr>
                <w:ins w:id="14527" w:author="V2" w:date="2025-04-14T14:19:00Z" w16du:dateUtc="2025-04-14T19:19:00Z"/>
              </w:rPr>
            </w:pPr>
            <w:ins w:id="14528" w:author="V2" w:date="2025-04-14T14:19:00Z" w16du:dateUtc="2025-04-14T19:19:00Z">
              <w:r w:rsidRPr="007F7E2B">
                <w:t xml:space="preserve">number of years since HWP were created </w:t>
              </w:r>
            </w:ins>
          </w:p>
        </w:tc>
      </w:tr>
      <w:tr w:rsidR="00EC5046" w:rsidRPr="007F7E2B" w14:paraId="22FBB26A" w14:textId="77777777">
        <w:trPr>
          <w:trHeight w:val="324"/>
          <w:ins w:id="14529"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05AE2C14" w14:textId="77777777" w:rsidR="00EC5046" w:rsidRPr="007F7E2B" w:rsidRDefault="00EC5046">
            <w:pPr>
              <w:spacing w:line="259" w:lineRule="auto"/>
              <w:rPr>
                <w:ins w:id="14530" w:author="V2" w:date="2025-04-14T14:19:00Z" w16du:dateUtc="2025-04-14T19:19:00Z"/>
              </w:rPr>
            </w:pPr>
            <w:ins w:id="14531" w:author="V2" w:date="2025-04-14T14:19:00Z" w16du:dateUtc="2025-04-14T19:19:00Z">
              <w:r w:rsidRPr="007F7E2B">
                <w:t xml:space="preserve">Source of data: </w:t>
              </w:r>
            </w:ins>
          </w:p>
        </w:tc>
        <w:tc>
          <w:tcPr>
            <w:tcW w:w="4723" w:type="dxa"/>
            <w:tcBorders>
              <w:top w:val="single" w:sz="4" w:space="0" w:color="000000"/>
              <w:left w:val="single" w:sz="4" w:space="0" w:color="000000"/>
              <w:bottom w:val="single" w:sz="4" w:space="0" w:color="000000"/>
              <w:right w:val="single" w:sz="4" w:space="0" w:color="000000"/>
            </w:tcBorders>
          </w:tcPr>
          <w:p w14:paraId="05DDA47B" w14:textId="77777777" w:rsidR="00EC5046" w:rsidRPr="007F7E2B" w:rsidRDefault="00EC5046">
            <w:pPr>
              <w:spacing w:line="259" w:lineRule="auto"/>
              <w:ind w:left="2"/>
              <w:rPr>
                <w:ins w:id="14532" w:author="V2" w:date="2025-04-14T14:19:00Z" w16du:dateUtc="2025-04-14T19:19:00Z"/>
              </w:rPr>
            </w:pPr>
            <w:ins w:id="14533" w:author="V2" w:date="2025-04-14T14:19:00Z" w16du:dateUtc="2025-04-14T19:19:00Z">
              <w:r w:rsidRPr="007F7E2B">
                <w:t xml:space="preserve">Known </w:t>
              </w:r>
            </w:ins>
          </w:p>
        </w:tc>
      </w:tr>
      <w:tr w:rsidR="00EC5046" w:rsidRPr="007F7E2B" w14:paraId="164B2844" w14:textId="77777777">
        <w:trPr>
          <w:trHeight w:val="701"/>
          <w:ins w:id="14534"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2CF85B09" w14:textId="77777777" w:rsidR="00EC5046" w:rsidRPr="007F7E2B" w:rsidRDefault="00EC5046">
            <w:pPr>
              <w:spacing w:line="259" w:lineRule="auto"/>
              <w:ind w:right="22"/>
              <w:rPr>
                <w:ins w:id="14535" w:author="V2" w:date="2025-04-14T14:19:00Z" w16du:dateUtc="2025-04-14T19:19:00Z"/>
              </w:rPr>
            </w:pPr>
            <w:ins w:id="14536" w:author="V2" w:date="2025-04-14T14:19:00Z" w16du:dateUtc="2025-04-14T19:19:00Z">
              <w:r w:rsidRPr="007F7E2B">
                <w:t xml:space="preserve">Justification of choice of data or description of measurement methods and procedures applied: </w:t>
              </w:r>
            </w:ins>
          </w:p>
        </w:tc>
        <w:tc>
          <w:tcPr>
            <w:tcW w:w="4723" w:type="dxa"/>
            <w:tcBorders>
              <w:top w:val="single" w:sz="4" w:space="0" w:color="000000"/>
              <w:left w:val="single" w:sz="4" w:space="0" w:color="000000"/>
              <w:bottom w:val="single" w:sz="4" w:space="0" w:color="000000"/>
              <w:right w:val="single" w:sz="4" w:space="0" w:color="000000"/>
            </w:tcBorders>
          </w:tcPr>
          <w:p w14:paraId="4EC92988" w14:textId="77777777" w:rsidR="00EC5046" w:rsidRPr="007F7E2B" w:rsidRDefault="00EC5046">
            <w:pPr>
              <w:spacing w:line="259" w:lineRule="auto"/>
              <w:ind w:left="2"/>
              <w:rPr>
                <w:ins w:id="14537" w:author="V2" w:date="2025-04-14T14:19:00Z" w16du:dateUtc="2025-04-14T19:19:00Z"/>
              </w:rPr>
            </w:pPr>
            <w:ins w:id="14538" w:author="V2" w:date="2025-04-14T14:19:00Z" w16du:dateUtc="2025-04-14T19:19:00Z">
              <w:r w:rsidRPr="007F7E2B">
                <w:t xml:space="preserve">the number of years since the wood products were created, y, where for all y &gt;20, m=20 </w:t>
              </w:r>
            </w:ins>
          </w:p>
        </w:tc>
      </w:tr>
      <w:tr w:rsidR="00EC5046" w:rsidRPr="007F7E2B" w14:paraId="5FA89A86" w14:textId="77777777">
        <w:trPr>
          <w:trHeight w:val="323"/>
          <w:ins w:id="14539"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5C5474B8" w14:textId="77777777" w:rsidR="00EC5046" w:rsidRPr="007F7E2B" w:rsidRDefault="00EC5046">
            <w:pPr>
              <w:spacing w:line="259" w:lineRule="auto"/>
              <w:rPr>
                <w:ins w:id="14540" w:author="V2" w:date="2025-04-14T14:19:00Z" w16du:dateUtc="2025-04-14T19:19:00Z"/>
              </w:rPr>
            </w:pPr>
            <w:ins w:id="14541" w:author="V2" w:date="2025-04-14T14:19:00Z" w16du:dateUtc="2025-04-14T19:19:00Z">
              <w:r w:rsidRPr="007F7E2B">
                <w:t xml:space="preserve">Any comment: </w:t>
              </w:r>
            </w:ins>
          </w:p>
        </w:tc>
        <w:tc>
          <w:tcPr>
            <w:tcW w:w="4723" w:type="dxa"/>
            <w:tcBorders>
              <w:top w:val="single" w:sz="4" w:space="0" w:color="000000"/>
              <w:left w:val="single" w:sz="4" w:space="0" w:color="000000"/>
              <w:bottom w:val="single" w:sz="4" w:space="0" w:color="000000"/>
              <w:right w:val="single" w:sz="4" w:space="0" w:color="000000"/>
            </w:tcBorders>
          </w:tcPr>
          <w:p w14:paraId="2F0EA3A4" w14:textId="77777777" w:rsidR="00EC5046" w:rsidRPr="007F7E2B" w:rsidRDefault="00EC5046">
            <w:pPr>
              <w:spacing w:line="259" w:lineRule="auto"/>
              <w:ind w:left="2"/>
              <w:rPr>
                <w:ins w:id="14542" w:author="V2" w:date="2025-04-14T14:19:00Z" w16du:dateUtc="2025-04-14T19:19:00Z"/>
              </w:rPr>
            </w:pPr>
            <w:ins w:id="14543" w:author="V2" w:date="2025-04-14T14:19:00Z" w16du:dateUtc="2025-04-14T19:19:00Z">
              <w:r w:rsidRPr="007F7E2B">
                <w:t xml:space="preserve">  </w:t>
              </w:r>
            </w:ins>
          </w:p>
        </w:tc>
      </w:tr>
    </w:tbl>
    <w:p w14:paraId="623CFF9D" w14:textId="77777777" w:rsidR="00EC5046" w:rsidRPr="007F7E2B" w:rsidRDefault="00EC5046">
      <w:pPr>
        <w:spacing w:line="259" w:lineRule="auto"/>
        <w:ind w:left="91"/>
        <w:rPr>
          <w:ins w:id="14544" w:author="V2" w:date="2025-04-14T14:19:00Z" w16du:dateUtc="2025-04-14T19:19:00Z"/>
        </w:rPr>
      </w:pPr>
      <w:ins w:id="14545" w:author="V2" w:date="2025-04-14T14:19:00Z" w16du:dateUtc="2025-04-14T19:19:00Z">
        <w:r w:rsidRPr="007F7E2B">
          <w:rPr>
            <w:sz w:val="22"/>
          </w:rPr>
          <w:t xml:space="preserve"> </w:t>
        </w:r>
      </w:ins>
    </w:p>
    <w:tbl>
      <w:tblPr>
        <w:tblStyle w:val="TableGrid0"/>
        <w:tblW w:w="8981" w:type="dxa"/>
        <w:tblInd w:w="376" w:type="dxa"/>
        <w:tblCellMar>
          <w:top w:w="9" w:type="dxa"/>
          <w:left w:w="107" w:type="dxa"/>
          <w:right w:w="115" w:type="dxa"/>
        </w:tblCellMar>
        <w:tblLook w:val="04A0" w:firstRow="1" w:lastRow="0" w:firstColumn="1" w:lastColumn="0" w:noHBand="0" w:noVBand="1"/>
      </w:tblPr>
      <w:tblGrid>
        <w:gridCol w:w="4258"/>
        <w:gridCol w:w="4723"/>
      </w:tblGrid>
      <w:tr w:rsidR="00EC5046" w:rsidRPr="007F7E2B" w14:paraId="731A8A58" w14:textId="77777777">
        <w:trPr>
          <w:trHeight w:val="324"/>
          <w:ins w:id="14546"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59270A51" w14:textId="77777777" w:rsidR="00EC5046" w:rsidRPr="007F7E2B" w:rsidRDefault="00EC5046">
            <w:pPr>
              <w:spacing w:line="259" w:lineRule="auto"/>
              <w:rPr>
                <w:ins w:id="14547" w:author="V2" w:date="2025-04-14T14:19:00Z" w16du:dateUtc="2025-04-14T19:19:00Z"/>
              </w:rPr>
            </w:pPr>
            <w:ins w:id="14548" w:author="V2" w:date="2025-04-14T14:19:00Z" w16du:dateUtc="2025-04-14T19:19:00Z">
              <w:r w:rsidRPr="007F7E2B">
                <w:rPr>
                  <w:sz w:val="22"/>
                </w:rPr>
                <w:t xml:space="preserve">Data Unit / Parameter: </w:t>
              </w:r>
            </w:ins>
          </w:p>
        </w:tc>
        <w:tc>
          <w:tcPr>
            <w:tcW w:w="4723" w:type="dxa"/>
            <w:tcBorders>
              <w:top w:val="single" w:sz="4" w:space="0" w:color="000000"/>
              <w:left w:val="single" w:sz="4" w:space="0" w:color="000000"/>
              <w:bottom w:val="single" w:sz="4" w:space="0" w:color="000000"/>
              <w:right w:val="single" w:sz="4" w:space="0" w:color="000000"/>
            </w:tcBorders>
          </w:tcPr>
          <w:p w14:paraId="49C3AEED" w14:textId="77777777" w:rsidR="00EC5046" w:rsidRPr="007F7E2B" w:rsidRDefault="00EC5046">
            <w:pPr>
              <w:spacing w:line="259" w:lineRule="auto"/>
              <w:ind w:left="2"/>
              <w:rPr>
                <w:ins w:id="14549" w:author="V2" w:date="2025-04-14T14:19:00Z" w16du:dateUtc="2025-04-14T19:19:00Z"/>
              </w:rPr>
            </w:pPr>
            <w:ins w:id="14550" w:author="V2" w:date="2025-04-14T14:19:00Z" w16du:dateUtc="2025-04-14T19:19:00Z">
              <w:r w:rsidRPr="007F7E2B">
                <w:rPr>
                  <w:rFonts w:ascii="Arial" w:eastAsia="Arial" w:hAnsi="Arial" w:cs="Arial"/>
                  <w:i/>
                </w:rPr>
                <w:t>Cwp</w:t>
              </w:r>
              <w:r w:rsidRPr="007F7E2B">
                <w:rPr>
                  <w:rFonts w:ascii="Arial" w:eastAsia="Arial" w:hAnsi="Arial" w:cs="Arial"/>
                  <w:i/>
                  <w:vertAlign w:val="subscript"/>
                </w:rPr>
                <w:t>t</w:t>
              </w:r>
              <w:r w:rsidRPr="007F7E2B">
                <w:rPr>
                  <w:rFonts w:ascii="Arial" w:eastAsia="Arial" w:hAnsi="Arial" w:cs="Arial"/>
                  <w:i/>
                </w:rPr>
                <w:t xml:space="preserve"> </w:t>
              </w:r>
            </w:ins>
          </w:p>
        </w:tc>
      </w:tr>
      <w:tr w:rsidR="00EC5046" w:rsidRPr="007F7E2B" w14:paraId="61F34513" w14:textId="77777777">
        <w:trPr>
          <w:trHeight w:val="324"/>
          <w:ins w:id="14551"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5C3A4069" w14:textId="77777777" w:rsidR="00EC5046" w:rsidRPr="007F7E2B" w:rsidRDefault="00EC5046">
            <w:pPr>
              <w:spacing w:line="259" w:lineRule="auto"/>
              <w:rPr>
                <w:ins w:id="14552" w:author="V2" w:date="2025-04-14T14:19:00Z" w16du:dateUtc="2025-04-14T19:19:00Z"/>
              </w:rPr>
            </w:pPr>
            <w:ins w:id="14553" w:author="V2" w:date="2025-04-14T14:19:00Z" w16du:dateUtc="2025-04-14T19:19:00Z">
              <w:r w:rsidRPr="007F7E2B">
                <w:t xml:space="preserve">Data unit: </w:t>
              </w:r>
            </w:ins>
          </w:p>
        </w:tc>
        <w:tc>
          <w:tcPr>
            <w:tcW w:w="4723" w:type="dxa"/>
            <w:tcBorders>
              <w:top w:val="single" w:sz="4" w:space="0" w:color="000000"/>
              <w:left w:val="single" w:sz="4" w:space="0" w:color="000000"/>
              <w:bottom w:val="single" w:sz="4" w:space="0" w:color="000000"/>
              <w:right w:val="single" w:sz="4" w:space="0" w:color="000000"/>
            </w:tcBorders>
          </w:tcPr>
          <w:p w14:paraId="41C5F275" w14:textId="77777777" w:rsidR="00EC5046" w:rsidRPr="007F7E2B" w:rsidRDefault="00EC5046">
            <w:pPr>
              <w:spacing w:line="259" w:lineRule="auto"/>
              <w:ind w:left="2"/>
              <w:rPr>
                <w:ins w:id="14554" w:author="V2" w:date="2025-04-14T14:19:00Z" w16du:dateUtc="2025-04-14T19:19:00Z"/>
              </w:rPr>
            </w:pPr>
            <w:ins w:id="14555" w:author="V2" w:date="2025-04-14T14:19:00Z" w16du:dateUtc="2025-04-14T19:19:00Z">
              <w:r w:rsidRPr="007F7E2B">
                <w:t xml:space="preserve">tC </w:t>
              </w:r>
            </w:ins>
          </w:p>
        </w:tc>
      </w:tr>
      <w:tr w:rsidR="00EC5046" w:rsidRPr="007F7E2B" w14:paraId="203015A7" w14:textId="77777777">
        <w:trPr>
          <w:trHeight w:val="326"/>
          <w:ins w:id="14556"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4CADCA2F" w14:textId="77777777" w:rsidR="00EC5046" w:rsidRPr="007F7E2B" w:rsidRDefault="00EC5046">
            <w:pPr>
              <w:spacing w:line="259" w:lineRule="auto"/>
              <w:rPr>
                <w:ins w:id="14557" w:author="V2" w:date="2025-04-14T14:19:00Z" w16du:dateUtc="2025-04-14T19:19:00Z"/>
              </w:rPr>
            </w:pPr>
            <w:ins w:id="14558" w:author="V2" w:date="2025-04-14T14:19:00Z" w16du:dateUtc="2025-04-14T19:19:00Z">
              <w:r w:rsidRPr="007F7E2B">
                <w:t xml:space="preserve">Description: </w:t>
              </w:r>
            </w:ins>
          </w:p>
        </w:tc>
        <w:tc>
          <w:tcPr>
            <w:tcW w:w="4723" w:type="dxa"/>
            <w:tcBorders>
              <w:top w:val="single" w:sz="4" w:space="0" w:color="000000"/>
              <w:left w:val="single" w:sz="4" w:space="0" w:color="000000"/>
              <w:bottom w:val="single" w:sz="4" w:space="0" w:color="000000"/>
              <w:right w:val="single" w:sz="4" w:space="0" w:color="000000"/>
            </w:tcBorders>
          </w:tcPr>
          <w:p w14:paraId="42325693" w14:textId="77777777" w:rsidR="00EC5046" w:rsidRPr="007F7E2B" w:rsidRDefault="00EC5046">
            <w:pPr>
              <w:spacing w:line="259" w:lineRule="auto"/>
              <w:ind w:left="2"/>
              <w:rPr>
                <w:ins w:id="14559" w:author="V2" w:date="2025-04-14T14:19:00Z" w16du:dateUtc="2025-04-14T19:19:00Z"/>
              </w:rPr>
            </w:pPr>
            <w:ins w:id="14560" w:author="V2" w:date="2025-04-14T14:19:00Z" w16du:dateUtc="2025-04-14T19:19:00Z">
              <w:r w:rsidRPr="007F7E2B">
                <w:t xml:space="preserve">Total HWP carbon </w:t>
              </w:r>
            </w:ins>
          </w:p>
        </w:tc>
      </w:tr>
      <w:tr w:rsidR="00EC5046" w:rsidRPr="007F7E2B" w14:paraId="11782DEF" w14:textId="77777777">
        <w:trPr>
          <w:trHeight w:val="324"/>
          <w:ins w:id="14561"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6FBB6FBF" w14:textId="77777777" w:rsidR="00EC5046" w:rsidRPr="007F7E2B" w:rsidRDefault="00EC5046">
            <w:pPr>
              <w:spacing w:line="259" w:lineRule="auto"/>
              <w:rPr>
                <w:ins w:id="14562" w:author="V2" w:date="2025-04-14T14:19:00Z" w16du:dateUtc="2025-04-14T19:19:00Z"/>
              </w:rPr>
            </w:pPr>
            <w:ins w:id="14563" w:author="V2" w:date="2025-04-14T14:19:00Z" w16du:dateUtc="2025-04-14T19:19:00Z">
              <w:r w:rsidRPr="007F7E2B">
                <w:t xml:space="preserve">Source of data: </w:t>
              </w:r>
            </w:ins>
          </w:p>
        </w:tc>
        <w:tc>
          <w:tcPr>
            <w:tcW w:w="4723" w:type="dxa"/>
            <w:tcBorders>
              <w:top w:val="single" w:sz="4" w:space="0" w:color="000000"/>
              <w:left w:val="single" w:sz="4" w:space="0" w:color="000000"/>
              <w:bottom w:val="single" w:sz="4" w:space="0" w:color="000000"/>
              <w:right w:val="single" w:sz="4" w:space="0" w:color="000000"/>
            </w:tcBorders>
          </w:tcPr>
          <w:p w14:paraId="04BAE88D" w14:textId="77777777" w:rsidR="00EC5046" w:rsidRPr="007F7E2B" w:rsidRDefault="00EC5046">
            <w:pPr>
              <w:spacing w:line="259" w:lineRule="auto"/>
              <w:ind w:left="2"/>
              <w:rPr>
                <w:ins w:id="14564" w:author="V2" w:date="2025-04-14T14:19:00Z" w16du:dateUtc="2025-04-14T19:19:00Z"/>
              </w:rPr>
            </w:pPr>
            <w:ins w:id="14565" w:author="V2" w:date="2025-04-14T14:19:00Z" w16du:dateUtc="2025-04-14T19:19:00Z">
              <w:r w:rsidRPr="007F7E2B">
                <w:t xml:space="preserve">Calculated </w:t>
              </w:r>
            </w:ins>
          </w:p>
        </w:tc>
      </w:tr>
      <w:tr w:rsidR="00EC5046" w:rsidRPr="007F7E2B" w14:paraId="060AB1BD" w14:textId="77777777">
        <w:trPr>
          <w:trHeight w:val="701"/>
          <w:ins w:id="14566"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4A86F2F4" w14:textId="77777777" w:rsidR="00EC5046" w:rsidRPr="007F7E2B" w:rsidRDefault="00EC5046">
            <w:pPr>
              <w:spacing w:line="259" w:lineRule="auto"/>
              <w:rPr>
                <w:ins w:id="14567" w:author="V2" w:date="2025-04-14T14:19:00Z" w16du:dateUtc="2025-04-14T19:19:00Z"/>
              </w:rPr>
            </w:pPr>
            <w:ins w:id="14568" w:author="V2" w:date="2025-04-14T14:19:00Z" w16du:dateUtc="2025-04-14T19:19:00Z">
              <w:r w:rsidRPr="007F7E2B">
                <w:t xml:space="preserve">Justification of choice of data or description of measurement methods and procedures applied: </w:t>
              </w:r>
            </w:ins>
          </w:p>
        </w:tc>
        <w:tc>
          <w:tcPr>
            <w:tcW w:w="4723" w:type="dxa"/>
            <w:tcBorders>
              <w:top w:val="single" w:sz="4" w:space="0" w:color="000000"/>
              <w:left w:val="single" w:sz="4" w:space="0" w:color="000000"/>
              <w:bottom w:val="single" w:sz="4" w:space="0" w:color="000000"/>
              <w:right w:val="single" w:sz="4" w:space="0" w:color="000000"/>
            </w:tcBorders>
          </w:tcPr>
          <w:p w14:paraId="36235F45" w14:textId="77777777" w:rsidR="00EC5046" w:rsidRPr="007F7E2B" w:rsidRDefault="00EC5046">
            <w:pPr>
              <w:spacing w:line="259" w:lineRule="auto"/>
              <w:ind w:left="2"/>
              <w:rPr>
                <w:ins w:id="14569" w:author="V2" w:date="2025-04-14T14:19:00Z" w16du:dateUtc="2025-04-14T19:19:00Z"/>
              </w:rPr>
            </w:pPr>
            <w:ins w:id="14570" w:author="V2" w:date="2025-04-14T14:19:00Z" w16du:dateUtc="2025-04-14T19:19:00Z">
              <w:r w:rsidRPr="007F7E2B">
                <w:t xml:space="preserve">the total carbon contained in harvested wood products at time t </w:t>
              </w:r>
            </w:ins>
          </w:p>
        </w:tc>
      </w:tr>
      <w:tr w:rsidR="00EC5046" w:rsidRPr="007F7E2B" w14:paraId="1982E941" w14:textId="77777777">
        <w:trPr>
          <w:trHeight w:val="323"/>
          <w:ins w:id="14571" w:author="V2" w:date="2025-04-14T14:19:00Z" w16du:dateUtc="2025-04-14T19:19:00Z"/>
        </w:trPr>
        <w:tc>
          <w:tcPr>
            <w:tcW w:w="4258" w:type="dxa"/>
            <w:tcBorders>
              <w:top w:val="single" w:sz="4" w:space="0" w:color="000000"/>
              <w:left w:val="single" w:sz="4" w:space="0" w:color="000000"/>
              <w:bottom w:val="single" w:sz="4" w:space="0" w:color="000000"/>
              <w:right w:val="single" w:sz="4" w:space="0" w:color="000000"/>
            </w:tcBorders>
            <w:shd w:val="clear" w:color="auto" w:fill="C6D9F1"/>
          </w:tcPr>
          <w:p w14:paraId="635140B4" w14:textId="77777777" w:rsidR="00EC5046" w:rsidRPr="007F7E2B" w:rsidRDefault="00EC5046">
            <w:pPr>
              <w:spacing w:line="259" w:lineRule="auto"/>
              <w:rPr>
                <w:ins w:id="14572" w:author="V2" w:date="2025-04-14T14:19:00Z" w16du:dateUtc="2025-04-14T19:19:00Z"/>
              </w:rPr>
            </w:pPr>
            <w:ins w:id="14573" w:author="V2" w:date="2025-04-14T14:19:00Z" w16du:dateUtc="2025-04-14T19:19:00Z">
              <w:r w:rsidRPr="007F7E2B">
                <w:t xml:space="preserve">Any comment: </w:t>
              </w:r>
            </w:ins>
          </w:p>
        </w:tc>
        <w:tc>
          <w:tcPr>
            <w:tcW w:w="4723" w:type="dxa"/>
            <w:tcBorders>
              <w:top w:val="single" w:sz="4" w:space="0" w:color="000000"/>
              <w:left w:val="single" w:sz="4" w:space="0" w:color="000000"/>
              <w:bottom w:val="single" w:sz="4" w:space="0" w:color="000000"/>
              <w:right w:val="single" w:sz="4" w:space="0" w:color="000000"/>
            </w:tcBorders>
          </w:tcPr>
          <w:p w14:paraId="3F2C1734" w14:textId="77777777" w:rsidR="00EC5046" w:rsidRPr="007F7E2B" w:rsidRDefault="00EC5046">
            <w:pPr>
              <w:spacing w:line="259" w:lineRule="auto"/>
              <w:ind w:left="2"/>
              <w:rPr>
                <w:ins w:id="14574" w:author="V2" w:date="2025-04-14T14:19:00Z" w16du:dateUtc="2025-04-14T19:19:00Z"/>
              </w:rPr>
            </w:pPr>
            <w:ins w:id="14575" w:author="V2" w:date="2025-04-14T14:19:00Z" w16du:dateUtc="2025-04-14T19:19:00Z">
              <w:r w:rsidRPr="007F7E2B">
                <w:t xml:space="preserve">  </w:t>
              </w:r>
            </w:ins>
          </w:p>
        </w:tc>
      </w:tr>
    </w:tbl>
    <w:p w14:paraId="4E3B2167" w14:textId="77777777" w:rsidR="00EC5046" w:rsidRPr="007F7E2B" w:rsidRDefault="00EC5046">
      <w:pPr>
        <w:spacing w:after="304" w:line="259" w:lineRule="auto"/>
        <w:ind w:left="91"/>
        <w:rPr>
          <w:ins w:id="14576" w:author="V2" w:date="2025-04-14T14:19:00Z" w16du:dateUtc="2025-04-14T19:19:00Z"/>
        </w:rPr>
      </w:pPr>
      <w:ins w:id="14577" w:author="V2" w:date="2025-04-14T14:19:00Z" w16du:dateUtc="2025-04-14T19:19:00Z">
        <w:r w:rsidRPr="007F7E2B">
          <w:rPr>
            <w:sz w:val="22"/>
          </w:rPr>
          <w:t xml:space="preserve"> </w:t>
        </w:r>
      </w:ins>
    </w:p>
    <w:p w14:paraId="4D7D4E80" w14:textId="77777777" w:rsidR="00EC5046" w:rsidRPr="007F7E2B" w:rsidRDefault="00EC5046" w:rsidP="006D6ACB">
      <w:pPr>
        <w:pStyle w:val="Heading1"/>
        <w:spacing w:before="0" w:after="244" w:line="265" w:lineRule="auto"/>
        <w:ind w:left="796" w:hanging="720"/>
        <w:rPr>
          <w:ins w:id="14578" w:author="V2" w:date="2025-04-14T14:19:00Z" w16du:dateUtc="2025-04-14T19:19:00Z"/>
        </w:rPr>
      </w:pPr>
      <w:bookmarkStart w:id="14579" w:name="_Toc174616189"/>
      <w:bookmarkStart w:id="14580" w:name="_Toc174616605"/>
      <w:bookmarkStart w:id="14581" w:name="_Toc180594330"/>
      <w:bookmarkStart w:id="14582" w:name="_Toc180594737"/>
      <w:bookmarkStart w:id="14583" w:name="_Toc28308"/>
      <w:ins w:id="14584" w:author="V2" w:date="2025-04-14T14:19:00Z" w16du:dateUtc="2025-04-14T19:19:00Z">
        <w:r w:rsidRPr="007F7E2B">
          <w:t>REFERENCES AND OTHER INFORMATION</w:t>
        </w:r>
        <w:bookmarkEnd w:id="14579"/>
        <w:bookmarkEnd w:id="14580"/>
        <w:bookmarkEnd w:id="14581"/>
        <w:bookmarkEnd w:id="14582"/>
        <w:r w:rsidRPr="007F7E2B">
          <w:t xml:space="preserve"> </w:t>
        </w:r>
        <w:bookmarkEnd w:id="14583"/>
      </w:ins>
    </w:p>
    <w:p w14:paraId="5B39556C" w14:textId="77777777" w:rsidR="00EC5046" w:rsidRPr="007F7E2B" w:rsidRDefault="00EC5046">
      <w:pPr>
        <w:ind w:left="86"/>
        <w:rPr>
          <w:ins w:id="14585" w:author="V2" w:date="2025-04-14T14:19:00Z" w16du:dateUtc="2025-04-14T19:19:00Z"/>
        </w:rPr>
      </w:pPr>
      <w:ins w:id="14586" w:author="V2" w:date="2025-04-14T14:19:00Z" w16du:dateUtc="2025-04-14T19:19:00Z">
        <w:r w:rsidRPr="007F7E2B">
          <w:t xml:space="preserve">Winjum, J.K., Brown, S. and Schlamadinger, B. 1998. Forest harvests and wood products: sources and sinks of atmospheric carbon dioxide. </w:t>
        </w:r>
        <w:r w:rsidRPr="007F7E2B">
          <w:rPr>
            <w:rFonts w:ascii="Arial" w:eastAsia="Arial" w:hAnsi="Arial" w:cs="Arial"/>
            <w:i/>
          </w:rPr>
          <w:t>Forest Science</w:t>
        </w:r>
        <w:r w:rsidRPr="007F7E2B">
          <w:t xml:space="preserve"> 44: 272-284 </w:t>
        </w:r>
      </w:ins>
    </w:p>
    <w:p w14:paraId="418EF0AB" w14:textId="77777777" w:rsidR="00EC5046" w:rsidRPr="007F7E2B" w:rsidRDefault="00EC5046">
      <w:pPr>
        <w:pStyle w:val="Heading2"/>
        <w:spacing w:after="48" w:line="259" w:lineRule="auto"/>
        <w:ind w:left="91"/>
        <w:rPr>
          <w:ins w:id="14587" w:author="V2" w:date="2025-04-14T14:19:00Z" w16du:dateUtc="2025-04-14T19:19:00Z"/>
        </w:rPr>
      </w:pPr>
      <w:bookmarkStart w:id="14588" w:name="_Toc174616190"/>
      <w:bookmarkStart w:id="14589" w:name="_Toc174616606"/>
      <w:bookmarkStart w:id="14590" w:name="_Toc180594331"/>
      <w:bookmarkStart w:id="14591" w:name="_Toc180594738"/>
      <w:ins w:id="14592" w:author="V2" w:date="2025-04-14T14:19:00Z" w16du:dateUtc="2025-04-14T19:19:00Z">
        <w:r w:rsidRPr="007F7E2B">
          <w:rPr>
            <w:rFonts w:ascii="Arial" w:eastAsia="Arial" w:hAnsi="Arial" w:cs="Arial"/>
            <w:color w:val="004B6B"/>
          </w:rPr>
          <w:lastRenderedPageBreak/>
          <w:t>DOCUMENT HISTORY</w:t>
        </w:r>
        <w:bookmarkEnd w:id="14588"/>
        <w:bookmarkEnd w:id="14589"/>
        <w:bookmarkEnd w:id="14590"/>
        <w:bookmarkEnd w:id="14591"/>
        <w:r w:rsidRPr="007F7E2B">
          <w:rPr>
            <w:rFonts w:ascii="Arial" w:eastAsia="Arial" w:hAnsi="Arial" w:cs="Arial"/>
            <w:color w:val="004B6B"/>
          </w:rPr>
          <w:t xml:space="preserve"> </w:t>
        </w:r>
      </w:ins>
    </w:p>
    <w:p w14:paraId="23B3A132" w14:textId="77777777" w:rsidR="00EC5046" w:rsidRPr="007F7E2B" w:rsidRDefault="00EC5046">
      <w:pPr>
        <w:spacing w:line="259" w:lineRule="auto"/>
        <w:ind w:left="91"/>
        <w:rPr>
          <w:ins w:id="14593" w:author="V2" w:date="2025-04-14T14:19:00Z" w16du:dateUtc="2025-04-14T19:19:00Z"/>
        </w:rPr>
      </w:pPr>
      <w:ins w:id="14594" w:author="V2" w:date="2025-04-14T14:19:00Z" w16du:dateUtc="2025-04-14T19:19:00Z">
        <w:r w:rsidRPr="007F7E2B">
          <w:rPr>
            <w:color w:val="004B6B"/>
          </w:rPr>
          <w:t xml:space="preserve"> </w:t>
        </w:r>
      </w:ins>
    </w:p>
    <w:tbl>
      <w:tblPr>
        <w:tblStyle w:val="TableGrid0"/>
        <w:tblW w:w="9124" w:type="dxa"/>
        <w:tblInd w:w="-16" w:type="dxa"/>
        <w:tblCellMar>
          <w:top w:w="8" w:type="dxa"/>
          <w:left w:w="107" w:type="dxa"/>
          <w:right w:w="115" w:type="dxa"/>
        </w:tblCellMar>
        <w:tblLook w:val="04A0" w:firstRow="1" w:lastRow="0" w:firstColumn="1" w:lastColumn="0" w:noHBand="0" w:noVBand="1"/>
      </w:tblPr>
      <w:tblGrid>
        <w:gridCol w:w="1103"/>
        <w:gridCol w:w="1481"/>
        <w:gridCol w:w="6540"/>
      </w:tblGrid>
      <w:tr w:rsidR="00EC5046" w:rsidRPr="007F7E2B" w14:paraId="51A19C5C" w14:textId="77777777">
        <w:trPr>
          <w:trHeight w:val="391"/>
          <w:ins w:id="14595"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shd w:val="clear" w:color="auto" w:fill="B6D3E4"/>
          </w:tcPr>
          <w:p w14:paraId="3D3BC32C" w14:textId="77777777" w:rsidR="00EC5046" w:rsidRPr="007F7E2B" w:rsidRDefault="00EC5046">
            <w:pPr>
              <w:spacing w:line="259" w:lineRule="auto"/>
              <w:rPr>
                <w:ins w:id="14596" w:author="V2" w:date="2025-04-14T14:19:00Z" w16du:dateUtc="2025-04-14T19:19:00Z"/>
              </w:rPr>
            </w:pPr>
            <w:ins w:id="14597" w:author="V2" w:date="2025-04-14T14:19:00Z" w16du:dateUtc="2025-04-14T19:19:00Z">
              <w:r w:rsidRPr="007F7E2B">
                <w:rPr>
                  <w:rFonts w:ascii="Arial" w:eastAsia="Arial" w:hAnsi="Arial" w:cs="Arial"/>
                  <w:b/>
                </w:rPr>
                <w:t xml:space="preserve">Version </w:t>
              </w:r>
            </w:ins>
          </w:p>
        </w:tc>
        <w:tc>
          <w:tcPr>
            <w:tcW w:w="1487" w:type="dxa"/>
            <w:tcBorders>
              <w:top w:val="single" w:sz="4" w:space="0" w:color="000000"/>
              <w:left w:val="single" w:sz="4" w:space="0" w:color="000000"/>
              <w:bottom w:val="single" w:sz="4" w:space="0" w:color="000000"/>
              <w:right w:val="single" w:sz="4" w:space="0" w:color="000000"/>
            </w:tcBorders>
            <w:shd w:val="clear" w:color="auto" w:fill="B6D3E4"/>
          </w:tcPr>
          <w:p w14:paraId="38BB37D1" w14:textId="77777777" w:rsidR="00EC5046" w:rsidRPr="007F7E2B" w:rsidRDefault="00EC5046">
            <w:pPr>
              <w:spacing w:line="259" w:lineRule="auto"/>
              <w:ind w:left="37"/>
              <w:rPr>
                <w:ins w:id="14598" w:author="V2" w:date="2025-04-14T14:19:00Z" w16du:dateUtc="2025-04-14T19:19:00Z"/>
              </w:rPr>
            </w:pPr>
            <w:ins w:id="14599" w:author="V2" w:date="2025-04-14T14:19:00Z" w16du:dateUtc="2025-04-14T19:19:00Z">
              <w:r w:rsidRPr="007F7E2B">
                <w:rPr>
                  <w:rFonts w:ascii="Arial" w:eastAsia="Arial" w:hAnsi="Arial" w:cs="Arial"/>
                  <w:b/>
                </w:rPr>
                <w:t xml:space="preserve">Date </w:t>
              </w:r>
            </w:ins>
          </w:p>
        </w:tc>
        <w:tc>
          <w:tcPr>
            <w:tcW w:w="6587" w:type="dxa"/>
            <w:tcBorders>
              <w:top w:val="single" w:sz="4" w:space="0" w:color="000000"/>
              <w:left w:val="single" w:sz="4" w:space="0" w:color="000000"/>
              <w:bottom w:val="single" w:sz="4" w:space="0" w:color="000000"/>
              <w:right w:val="single" w:sz="4" w:space="0" w:color="000000"/>
            </w:tcBorders>
            <w:shd w:val="clear" w:color="auto" w:fill="B6D3E4"/>
          </w:tcPr>
          <w:p w14:paraId="015915AF" w14:textId="77777777" w:rsidR="00EC5046" w:rsidRPr="007F7E2B" w:rsidRDefault="00EC5046">
            <w:pPr>
              <w:spacing w:line="259" w:lineRule="auto"/>
              <w:ind w:left="1"/>
              <w:rPr>
                <w:ins w:id="14600" w:author="V2" w:date="2025-04-14T14:19:00Z" w16du:dateUtc="2025-04-14T19:19:00Z"/>
              </w:rPr>
            </w:pPr>
            <w:ins w:id="14601" w:author="V2" w:date="2025-04-14T14:19:00Z" w16du:dateUtc="2025-04-14T19:19:00Z">
              <w:r w:rsidRPr="007F7E2B">
                <w:rPr>
                  <w:rFonts w:ascii="Arial" w:eastAsia="Arial" w:hAnsi="Arial" w:cs="Arial"/>
                  <w:b/>
                </w:rPr>
                <w:t xml:space="preserve">Comment </w:t>
              </w:r>
            </w:ins>
          </w:p>
        </w:tc>
      </w:tr>
      <w:tr w:rsidR="00EC5046" w:rsidRPr="007F7E2B" w14:paraId="1F967B10" w14:textId="77777777">
        <w:trPr>
          <w:trHeight w:val="368"/>
          <w:ins w:id="14602"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tcPr>
          <w:p w14:paraId="3FF861B2" w14:textId="77777777" w:rsidR="00EC5046" w:rsidRPr="007F7E2B" w:rsidRDefault="00EC5046">
            <w:pPr>
              <w:spacing w:line="259" w:lineRule="auto"/>
              <w:rPr>
                <w:ins w:id="14603" w:author="V2" w:date="2025-04-14T14:19:00Z" w16du:dateUtc="2025-04-14T19:19:00Z"/>
              </w:rPr>
            </w:pPr>
            <w:ins w:id="14604" w:author="V2" w:date="2025-04-14T14:19:00Z" w16du:dateUtc="2025-04-14T19:19:00Z">
              <w:r w:rsidRPr="007F7E2B">
                <w:t xml:space="preserve">v1.0 </w:t>
              </w:r>
            </w:ins>
          </w:p>
        </w:tc>
        <w:tc>
          <w:tcPr>
            <w:tcW w:w="1487" w:type="dxa"/>
            <w:tcBorders>
              <w:top w:val="single" w:sz="4" w:space="0" w:color="000000"/>
              <w:left w:val="single" w:sz="4" w:space="0" w:color="000000"/>
              <w:bottom w:val="single" w:sz="4" w:space="0" w:color="000000"/>
              <w:right w:val="single" w:sz="4" w:space="0" w:color="000000"/>
            </w:tcBorders>
          </w:tcPr>
          <w:p w14:paraId="36C8BAAA" w14:textId="77777777" w:rsidR="00EC5046" w:rsidRPr="007F7E2B" w:rsidRDefault="00EC5046">
            <w:pPr>
              <w:spacing w:line="259" w:lineRule="auto"/>
              <w:ind w:left="37"/>
              <w:rPr>
                <w:ins w:id="14605" w:author="V2" w:date="2025-04-14T14:19:00Z" w16du:dateUtc="2025-04-14T19:19:00Z"/>
              </w:rPr>
            </w:pPr>
            <w:ins w:id="14606" w:author="V2" w:date="2025-04-14T14:19:00Z" w16du:dateUtc="2025-04-14T19:19:00Z">
              <w:r w:rsidRPr="007F7E2B">
                <w:t xml:space="preserve">16 Nov 2012 </w:t>
              </w:r>
            </w:ins>
          </w:p>
        </w:tc>
        <w:tc>
          <w:tcPr>
            <w:tcW w:w="6587" w:type="dxa"/>
            <w:tcBorders>
              <w:top w:val="single" w:sz="4" w:space="0" w:color="000000"/>
              <w:left w:val="single" w:sz="4" w:space="0" w:color="000000"/>
              <w:bottom w:val="single" w:sz="4" w:space="0" w:color="000000"/>
              <w:right w:val="single" w:sz="4" w:space="0" w:color="000000"/>
            </w:tcBorders>
          </w:tcPr>
          <w:p w14:paraId="4DADCCCC" w14:textId="77777777" w:rsidR="00EC5046" w:rsidRPr="007F7E2B" w:rsidRDefault="00EC5046">
            <w:pPr>
              <w:spacing w:line="259" w:lineRule="auto"/>
              <w:ind w:left="1"/>
              <w:rPr>
                <w:ins w:id="14607" w:author="V2" w:date="2025-04-14T14:19:00Z" w16du:dateUtc="2025-04-14T19:19:00Z"/>
              </w:rPr>
            </w:pPr>
            <w:ins w:id="14608" w:author="V2" w:date="2025-04-14T14:19:00Z" w16du:dateUtc="2025-04-14T19:19:00Z">
              <w:r w:rsidRPr="007F7E2B">
                <w:t xml:space="preserve">Initial version released </w:t>
              </w:r>
            </w:ins>
          </w:p>
        </w:tc>
      </w:tr>
    </w:tbl>
    <w:p w14:paraId="6AFBDD31" w14:textId="77777777" w:rsidR="00EC5046" w:rsidRPr="007F7E2B" w:rsidRDefault="00EC5046">
      <w:pPr>
        <w:spacing w:after="269" w:line="259" w:lineRule="auto"/>
        <w:ind w:left="91"/>
        <w:rPr>
          <w:ins w:id="14609" w:author="V2" w:date="2025-04-14T14:19:00Z" w16du:dateUtc="2025-04-14T19:19:00Z"/>
        </w:rPr>
      </w:pPr>
      <w:ins w:id="14610" w:author="V2" w:date="2025-04-14T14:19:00Z" w16du:dateUtc="2025-04-14T19:19:00Z">
        <w:r w:rsidRPr="007F7E2B">
          <w:t xml:space="preserve"> </w:t>
        </w:r>
      </w:ins>
    </w:p>
    <w:p w14:paraId="5B618C79" w14:textId="48CFA1CC" w:rsidR="00EC5046" w:rsidRPr="007F7E2B" w:rsidRDefault="00EC5046">
      <w:pPr>
        <w:spacing w:line="259" w:lineRule="auto"/>
        <w:ind w:left="91"/>
        <w:rPr>
          <w:ins w:id="14611" w:author="V2" w:date="2025-04-14T14:19:00Z" w16du:dateUtc="2025-04-14T19:19:00Z"/>
        </w:rPr>
      </w:pPr>
      <w:ins w:id="14612" w:author="V2" w:date="2025-04-14T14:19:00Z" w16du:dateUtc="2025-04-14T19:19:00Z">
        <w:r w:rsidRPr="007F7E2B">
          <w:t xml:space="preserve"> </w:t>
        </w:r>
      </w:ins>
    </w:p>
    <w:p w14:paraId="607EDCCF" w14:textId="77777777" w:rsidR="00EC5046" w:rsidRPr="007F7E2B" w:rsidRDefault="00EC5046">
      <w:pPr>
        <w:rPr>
          <w:ins w:id="14613" w:author="V2" w:date="2025-04-14T14:19:00Z" w16du:dateUtc="2025-04-14T19:19:00Z"/>
        </w:rPr>
      </w:pPr>
      <w:ins w:id="14614" w:author="V2" w:date="2025-04-14T14:19:00Z" w16du:dateUtc="2025-04-14T19:19:00Z">
        <w:r w:rsidRPr="007F7E2B">
          <w:br w:type="page"/>
        </w:r>
      </w:ins>
    </w:p>
    <w:p w14:paraId="00C940E9" w14:textId="3F67D63F" w:rsidR="00EC5046" w:rsidRPr="007F7E2B" w:rsidRDefault="00EC5046" w:rsidP="006D6ACB">
      <w:pPr>
        <w:spacing w:after="39" w:line="250" w:lineRule="auto"/>
        <w:ind w:right="9303"/>
        <w:rPr>
          <w:ins w:id="14615" w:author="V2" w:date="2025-04-14T14:19:00Z" w16du:dateUtc="2025-04-14T19:19:00Z"/>
        </w:rPr>
      </w:pPr>
    </w:p>
    <w:p w14:paraId="497FDFD6" w14:textId="77777777" w:rsidR="00EC5046" w:rsidRPr="007F7E2B" w:rsidRDefault="00EC5046">
      <w:pPr>
        <w:spacing w:after="202" w:line="275" w:lineRule="auto"/>
        <w:jc w:val="center"/>
        <w:rPr>
          <w:ins w:id="14616" w:author="V2" w:date="2025-04-14T14:19:00Z" w16du:dateUtc="2025-04-14T19:19:00Z"/>
          <w:sz w:val="40"/>
        </w:rPr>
      </w:pPr>
      <w:bookmarkStart w:id="14617" w:name="TRS_10"/>
      <w:bookmarkEnd w:id="14617"/>
      <w:ins w:id="14618" w:author="V2" w:date="2025-04-14T14:19:00Z" w16du:dateUtc="2025-04-14T19:19:00Z">
        <w:r w:rsidRPr="007F7E2B">
          <w:rPr>
            <w:sz w:val="40"/>
          </w:rPr>
          <w:t>TRS-10</w:t>
        </w:r>
      </w:ins>
    </w:p>
    <w:p w14:paraId="7EA2221B" w14:textId="2F4D74A0" w:rsidR="00EC5046" w:rsidRPr="007F7E2B" w:rsidRDefault="00EC5046">
      <w:pPr>
        <w:spacing w:after="202" w:line="275" w:lineRule="auto"/>
        <w:jc w:val="center"/>
        <w:rPr>
          <w:ins w:id="14619" w:author="V2" w:date="2025-04-14T14:19:00Z" w16du:dateUtc="2025-04-14T19:19:00Z"/>
        </w:rPr>
      </w:pPr>
      <w:ins w:id="14620" w:author="V2" w:date="2025-04-14T14:19:00Z" w16du:dateUtc="2025-04-14T19:19:00Z">
        <w:r w:rsidRPr="007F7E2B">
          <w:rPr>
            <w:sz w:val="40"/>
          </w:rPr>
          <w:t xml:space="preserve">ESTIMATION OF EMISSIONS FROM  DOMESTICATED ANIMALS </w:t>
        </w:r>
      </w:ins>
    </w:p>
    <w:p w14:paraId="2D03560D" w14:textId="1E1E2D88" w:rsidR="00EC5046" w:rsidRPr="007F7E2B" w:rsidRDefault="00EC5046">
      <w:pPr>
        <w:spacing w:after="86" w:line="259" w:lineRule="auto"/>
        <w:ind w:left="108"/>
        <w:jc w:val="center"/>
        <w:rPr>
          <w:ins w:id="14621" w:author="V2" w:date="2025-04-14T14:19:00Z" w16du:dateUtc="2025-04-14T19:19:00Z"/>
        </w:rPr>
      </w:pPr>
      <w:ins w:id="14622" w:author="V2" w:date="2025-04-14T14:19:00Z" w16du:dateUtc="2025-04-14T19:19:00Z">
        <w:r w:rsidRPr="007F7E2B">
          <w:rPr>
            <w:sz w:val="40"/>
          </w:rPr>
          <w:t xml:space="preserve"> </w:t>
        </w:r>
      </w:ins>
    </w:p>
    <w:p w14:paraId="74090E75" w14:textId="77777777" w:rsidR="00EC5046" w:rsidRPr="007F7E2B" w:rsidRDefault="00EC5046">
      <w:pPr>
        <w:spacing w:after="218" w:line="259" w:lineRule="auto"/>
        <w:ind w:left="3227" w:right="3220"/>
        <w:jc w:val="center"/>
        <w:rPr>
          <w:ins w:id="14623" w:author="V2" w:date="2025-04-14T14:19:00Z" w16du:dateUtc="2025-04-14T19:19:00Z"/>
        </w:rPr>
      </w:pPr>
      <w:ins w:id="14624" w:author="V2" w:date="2025-04-14T14:19:00Z" w16du:dateUtc="2025-04-14T19:19:00Z">
        <w:r w:rsidRPr="007F7E2B">
          <w:t xml:space="preserve">Version 1.0 </w:t>
        </w:r>
      </w:ins>
    </w:p>
    <w:p w14:paraId="1A7C8143" w14:textId="77777777" w:rsidR="00EC5046" w:rsidRPr="007F7E2B" w:rsidRDefault="00EC5046">
      <w:pPr>
        <w:spacing w:line="451" w:lineRule="auto"/>
        <w:ind w:left="3227" w:right="3155"/>
        <w:jc w:val="center"/>
        <w:rPr>
          <w:ins w:id="14625" w:author="V2" w:date="2025-04-14T14:19:00Z" w16du:dateUtc="2025-04-14T19:19:00Z"/>
        </w:rPr>
      </w:pPr>
      <w:ins w:id="14626" w:author="V2" w:date="2025-04-14T14:19:00Z" w16du:dateUtc="2025-04-14T19:19:00Z">
        <w:r w:rsidRPr="007F7E2B">
          <w:t xml:space="preserve">16 November 2012 Sectoral Scope 14 </w:t>
        </w:r>
      </w:ins>
    </w:p>
    <w:p w14:paraId="3577AA67" w14:textId="77777777" w:rsidR="00EC5046" w:rsidRPr="007F7E2B" w:rsidRDefault="00EC5046">
      <w:pPr>
        <w:spacing w:after="232" w:line="259" w:lineRule="auto"/>
        <w:ind w:left="108"/>
        <w:jc w:val="center"/>
        <w:rPr>
          <w:ins w:id="14627" w:author="V2" w:date="2025-04-14T14:19:00Z" w16du:dateUtc="2025-04-14T19:19:00Z"/>
        </w:rPr>
      </w:pPr>
      <w:ins w:id="14628" w:author="V2" w:date="2025-04-14T14:19:00Z" w16du:dateUtc="2025-04-14T19:19:00Z">
        <w:r w:rsidRPr="007F7E2B">
          <w:rPr>
            <w:sz w:val="40"/>
          </w:rPr>
          <w:t xml:space="preserve"> </w:t>
        </w:r>
      </w:ins>
    </w:p>
    <w:p w14:paraId="4AD0FAB3" w14:textId="77777777" w:rsidR="00EC5046" w:rsidRPr="007F7E2B" w:rsidRDefault="00EC5046">
      <w:pPr>
        <w:spacing w:after="61" w:line="259" w:lineRule="auto"/>
        <w:ind w:left="108"/>
        <w:jc w:val="center"/>
        <w:rPr>
          <w:ins w:id="14629" w:author="V2" w:date="2025-04-14T14:19:00Z" w16du:dateUtc="2025-04-14T19:19:00Z"/>
        </w:rPr>
      </w:pPr>
      <w:ins w:id="14630" w:author="V2" w:date="2025-04-14T14:19:00Z" w16du:dateUtc="2025-04-14T19:19:00Z">
        <w:r w:rsidRPr="007F7E2B">
          <w:rPr>
            <w:sz w:val="40"/>
          </w:rPr>
          <w:t xml:space="preserve"> </w:t>
        </w:r>
      </w:ins>
    </w:p>
    <w:p w14:paraId="4E2E713B" w14:textId="77777777" w:rsidR="00EC5046" w:rsidRPr="007F7E2B" w:rsidRDefault="00EC5046">
      <w:pPr>
        <w:spacing w:after="167" w:line="259" w:lineRule="auto"/>
        <w:ind w:left="58"/>
        <w:jc w:val="center"/>
        <w:rPr>
          <w:ins w:id="14631" w:author="V2" w:date="2025-04-14T14:19:00Z" w16du:dateUtc="2025-04-14T19:19:00Z"/>
        </w:rPr>
      </w:pPr>
      <w:ins w:id="14632" w:author="V2" w:date="2025-04-14T14:19:00Z" w16du:dateUtc="2025-04-14T19:19:00Z">
        <w:r w:rsidRPr="007F7E2B">
          <w:rPr>
            <w:noProof/>
          </w:rPr>
          <w:drawing>
            <wp:inline distT="0" distB="0" distL="0" distR="0" wp14:anchorId="6502349C" wp14:editId="20A92FE6">
              <wp:extent cx="1526540" cy="435610"/>
              <wp:effectExtent l="0" t="0" r="0" b="0"/>
              <wp:docPr id="541396324" name="Picture 541396324"/>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22"/>
                      <a:stretch>
                        <a:fillRect/>
                      </a:stretch>
                    </pic:blipFill>
                    <pic:spPr>
                      <a:xfrm>
                        <a:off x="0" y="0"/>
                        <a:ext cx="1526540" cy="435610"/>
                      </a:xfrm>
                      <a:prstGeom prst="rect">
                        <a:avLst/>
                      </a:prstGeom>
                    </pic:spPr>
                  </pic:pic>
                </a:graphicData>
              </a:graphic>
            </wp:inline>
          </w:drawing>
        </w:r>
        <w:r w:rsidRPr="007F7E2B">
          <w:rPr>
            <w:sz w:val="22"/>
          </w:rPr>
          <w:t xml:space="preserve"> </w:t>
        </w:r>
      </w:ins>
    </w:p>
    <w:p w14:paraId="66BAB3DB" w14:textId="77777777" w:rsidR="00EC5046" w:rsidRPr="007F7E2B" w:rsidRDefault="00EC5046">
      <w:pPr>
        <w:spacing w:line="259" w:lineRule="auto"/>
        <w:ind w:left="2294"/>
        <w:rPr>
          <w:ins w:id="14633" w:author="V2" w:date="2025-04-14T14:19:00Z" w16du:dateUtc="2025-04-14T19:19:00Z"/>
          <w:sz w:val="22"/>
        </w:rPr>
      </w:pPr>
      <w:ins w:id="14634" w:author="V2" w:date="2025-04-14T14:19:00Z" w16du:dateUtc="2025-04-14T19:19:00Z">
        <w:r w:rsidRPr="007F7E2B">
          <w:rPr>
            <w:sz w:val="22"/>
          </w:rPr>
          <w:t xml:space="preserve">Document Prepared by: The Earth Partners LLC. </w:t>
        </w:r>
      </w:ins>
    </w:p>
    <w:p w14:paraId="657EA9FF" w14:textId="77777777" w:rsidR="00EC5046" w:rsidRPr="007F7E2B" w:rsidRDefault="00EC5046">
      <w:pPr>
        <w:spacing w:line="259" w:lineRule="auto"/>
        <w:ind w:left="2294"/>
        <w:rPr>
          <w:ins w:id="14635" w:author="V2" w:date="2025-04-14T14:19:00Z" w16du:dateUtc="2025-04-14T19:19:00Z"/>
          <w:sz w:val="22"/>
        </w:rPr>
      </w:pPr>
    </w:p>
    <w:p w14:paraId="1A18F53E" w14:textId="77777777" w:rsidR="00EC5046" w:rsidRPr="007F7E2B" w:rsidRDefault="00EC5046">
      <w:pPr>
        <w:spacing w:line="259" w:lineRule="auto"/>
        <w:ind w:left="2294"/>
        <w:rPr>
          <w:ins w:id="14636" w:author="V2" w:date="2025-04-14T14:19:00Z" w16du:dateUtc="2025-04-14T19:19:00Z"/>
          <w:sz w:val="22"/>
        </w:rPr>
      </w:pPr>
    </w:p>
    <w:p w14:paraId="6D11BF55" w14:textId="77777777" w:rsidR="00EC5046" w:rsidRPr="007F7E2B" w:rsidRDefault="00EC5046">
      <w:pPr>
        <w:spacing w:line="259" w:lineRule="auto"/>
        <w:ind w:left="2294"/>
        <w:rPr>
          <w:ins w:id="14637" w:author="V2" w:date="2025-04-14T14:19:00Z" w16du:dateUtc="2025-04-14T19:19:00Z"/>
          <w:sz w:val="22"/>
        </w:rPr>
      </w:pPr>
    </w:p>
    <w:p w14:paraId="7F2DE834" w14:textId="77777777" w:rsidR="00EC5046" w:rsidRPr="007F7E2B" w:rsidRDefault="00EC5046">
      <w:pPr>
        <w:spacing w:line="259" w:lineRule="auto"/>
        <w:ind w:left="2294"/>
        <w:rPr>
          <w:ins w:id="14638" w:author="V2" w:date="2025-04-14T14:19:00Z" w16du:dateUtc="2025-04-14T19:19:00Z"/>
          <w:sz w:val="22"/>
        </w:rPr>
      </w:pPr>
    </w:p>
    <w:p w14:paraId="5E35FB7F" w14:textId="77777777" w:rsidR="00EC5046" w:rsidRPr="007F7E2B" w:rsidRDefault="00EC5046">
      <w:pPr>
        <w:spacing w:line="259" w:lineRule="auto"/>
        <w:ind w:left="2294"/>
        <w:rPr>
          <w:ins w:id="14639" w:author="V2" w:date="2025-04-14T14:19:00Z" w16du:dateUtc="2025-04-14T19:19:00Z"/>
          <w:sz w:val="22"/>
        </w:rPr>
      </w:pPr>
    </w:p>
    <w:p w14:paraId="4C730F3D" w14:textId="77777777" w:rsidR="00EC5046" w:rsidRPr="007F7E2B" w:rsidRDefault="00EC5046">
      <w:pPr>
        <w:spacing w:line="259" w:lineRule="auto"/>
        <w:ind w:left="2294"/>
        <w:rPr>
          <w:ins w:id="14640" w:author="V2" w:date="2025-04-14T14:19:00Z" w16du:dateUtc="2025-04-14T19:19:00Z"/>
          <w:sz w:val="22"/>
        </w:rPr>
      </w:pPr>
    </w:p>
    <w:p w14:paraId="5D8CD12A" w14:textId="77777777" w:rsidR="00EC5046" w:rsidRPr="007F7E2B" w:rsidRDefault="00EC5046">
      <w:pPr>
        <w:spacing w:line="259" w:lineRule="auto"/>
        <w:ind w:left="2294"/>
        <w:rPr>
          <w:ins w:id="14641" w:author="V2" w:date="2025-04-14T14:19:00Z" w16du:dateUtc="2025-04-14T19:19:00Z"/>
          <w:sz w:val="22"/>
        </w:rPr>
      </w:pPr>
    </w:p>
    <w:p w14:paraId="2365837A" w14:textId="77777777" w:rsidR="00EC5046" w:rsidRPr="007F7E2B" w:rsidRDefault="00EC5046">
      <w:pPr>
        <w:spacing w:line="259" w:lineRule="auto"/>
        <w:ind w:left="2294"/>
        <w:rPr>
          <w:ins w:id="14642" w:author="V2" w:date="2025-04-14T14:19:00Z" w16du:dateUtc="2025-04-14T19:19:00Z"/>
          <w:sz w:val="22"/>
        </w:rPr>
      </w:pPr>
    </w:p>
    <w:p w14:paraId="0BDF4255" w14:textId="77777777" w:rsidR="00EC5046" w:rsidRPr="007F7E2B" w:rsidRDefault="00EC5046">
      <w:pPr>
        <w:spacing w:line="259" w:lineRule="auto"/>
        <w:ind w:left="2294"/>
        <w:rPr>
          <w:ins w:id="14643" w:author="V2" w:date="2025-04-14T14:19:00Z" w16du:dateUtc="2025-04-14T19:19:00Z"/>
          <w:sz w:val="22"/>
        </w:rPr>
      </w:pPr>
    </w:p>
    <w:p w14:paraId="215D9C40" w14:textId="77777777" w:rsidR="00EC5046" w:rsidRPr="007F7E2B" w:rsidRDefault="00EC5046">
      <w:pPr>
        <w:spacing w:line="259" w:lineRule="auto"/>
        <w:ind w:left="2294"/>
        <w:rPr>
          <w:ins w:id="14644" w:author="V2" w:date="2025-04-14T14:19:00Z" w16du:dateUtc="2025-04-14T19:19:00Z"/>
          <w:sz w:val="22"/>
        </w:rPr>
      </w:pPr>
    </w:p>
    <w:p w14:paraId="73AF91D3" w14:textId="77777777" w:rsidR="00EC5046" w:rsidRPr="007F7E2B" w:rsidRDefault="00EC5046">
      <w:pPr>
        <w:spacing w:line="259" w:lineRule="auto"/>
        <w:ind w:left="2294"/>
        <w:rPr>
          <w:ins w:id="14645" w:author="V2" w:date="2025-04-14T14:19:00Z" w16du:dateUtc="2025-04-14T19:19:00Z"/>
          <w:sz w:val="22"/>
        </w:rPr>
      </w:pPr>
    </w:p>
    <w:p w14:paraId="3C861941" w14:textId="77777777" w:rsidR="00EC5046" w:rsidRPr="007F7E2B" w:rsidRDefault="00EC5046">
      <w:pPr>
        <w:spacing w:line="259" w:lineRule="auto"/>
        <w:ind w:left="2294"/>
        <w:rPr>
          <w:ins w:id="14646" w:author="V2" w:date="2025-04-14T14:19:00Z" w16du:dateUtc="2025-04-14T19:19:00Z"/>
          <w:sz w:val="22"/>
        </w:rPr>
      </w:pPr>
    </w:p>
    <w:p w14:paraId="777926F5" w14:textId="77777777" w:rsidR="00EC5046" w:rsidRPr="007F7E2B" w:rsidRDefault="00EC5046">
      <w:pPr>
        <w:spacing w:line="259" w:lineRule="auto"/>
        <w:ind w:left="2294"/>
        <w:rPr>
          <w:ins w:id="14647" w:author="V2" w:date="2025-04-14T14:19:00Z" w16du:dateUtc="2025-04-14T19:19:00Z"/>
          <w:sz w:val="22"/>
        </w:rPr>
      </w:pPr>
    </w:p>
    <w:p w14:paraId="77BD0583" w14:textId="77777777" w:rsidR="00EC5046" w:rsidRPr="007F7E2B" w:rsidRDefault="00EC5046">
      <w:pPr>
        <w:spacing w:line="259" w:lineRule="auto"/>
        <w:ind w:left="2294"/>
        <w:rPr>
          <w:ins w:id="14648" w:author="V2" w:date="2025-04-14T14:19:00Z" w16du:dateUtc="2025-04-14T19:19:00Z"/>
          <w:sz w:val="22"/>
        </w:rPr>
      </w:pPr>
    </w:p>
    <w:p w14:paraId="1A9220D4" w14:textId="77777777" w:rsidR="00EC5046" w:rsidRPr="007F7E2B" w:rsidRDefault="00EC5046">
      <w:pPr>
        <w:spacing w:line="259" w:lineRule="auto"/>
        <w:ind w:left="2294"/>
        <w:rPr>
          <w:ins w:id="14649" w:author="V2" w:date="2025-04-14T14:19:00Z" w16du:dateUtc="2025-04-14T19:19:00Z"/>
        </w:rPr>
      </w:pPr>
    </w:p>
    <w:sdt>
      <w:sdtPr>
        <w:id w:val="-1267151004"/>
        <w:docPartObj>
          <w:docPartGallery w:val="Table of Contents"/>
        </w:docPartObj>
      </w:sdtPr>
      <w:sdtEndPr/>
      <w:sdtContent>
        <w:p w14:paraId="2392C714" w14:textId="77777777" w:rsidR="00EC5046" w:rsidRPr="007F7E2B" w:rsidRDefault="00EC5046">
          <w:pPr>
            <w:spacing w:after="223" w:line="259" w:lineRule="auto"/>
            <w:ind w:left="9"/>
            <w:rPr>
              <w:ins w:id="14650" w:author="V2" w:date="2025-04-14T14:19:00Z" w16du:dateUtc="2025-04-14T19:19:00Z"/>
            </w:rPr>
          </w:pPr>
          <w:ins w:id="14651" w:author="V2" w:date="2025-04-14T14:19:00Z" w16du:dateUtc="2025-04-14T19:19:00Z">
            <w:r w:rsidRPr="007F7E2B">
              <w:rPr>
                <w:rFonts w:ascii="Arial" w:eastAsia="Arial" w:hAnsi="Arial" w:cs="Arial"/>
                <w:b/>
                <w:color w:val="005B82"/>
                <w:sz w:val="22"/>
              </w:rPr>
              <w:t xml:space="preserve">Table of Contents </w:t>
            </w:r>
          </w:ins>
        </w:p>
        <w:p w14:paraId="50EC2108" w14:textId="77777777" w:rsidR="00EC5046" w:rsidRPr="007F7E2B" w:rsidRDefault="00EC5046">
          <w:pPr>
            <w:pStyle w:val="TOC1"/>
            <w:tabs>
              <w:tab w:val="right" w:leader="dot" w:pos="9364"/>
            </w:tabs>
            <w:rPr>
              <w:ins w:id="14652" w:author="V2" w:date="2025-04-14T14:19:00Z" w16du:dateUtc="2025-04-14T19:19:00Z"/>
            </w:rPr>
          </w:pPr>
          <w:ins w:id="14653" w:author="V2" w:date="2025-04-14T14:19:00Z" w16du:dateUtc="2025-04-14T19:19:00Z">
            <w:r w:rsidRPr="007F7E2B">
              <w:fldChar w:fldCharType="begin"/>
            </w:r>
            <w:r w:rsidRPr="007F7E2B">
              <w:instrText xml:space="preserve"> TOC \o "1-1" \h \z \u </w:instrText>
            </w:r>
            <w:r w:rsidRPr="007F7E2B">
              <w:fldChar w:fldCharType="separate"/>
            </w:r>
            <w:r>
              <w:fldChar w:fldCharType="begin"/>
            </w:r>
            <w:r>
              <w:instrText>HYPERLINK \l "_Toc31019" \h</w:instrText>
            </w:r>
            <w:r>
              <w:fldChar w:fldCharType="separate"/>
            </w:r>
            <w:r w:rsidRPr="007F7E2B">
              <w:t>1.</w:t>
            </w:r>
            <w:r w:rsidRPr="007F7E2B">
              <w:rPr>
                <w:rFonts w:ascii="Arial" w:eastAsia="Arial" w:hAnsi="Arial" w:cs="Arial"/>
                <w:sz w:val="22"/>
              </w:rPr>
              <w:t xml:space="preserve">  </w:t>
            </w:r>
            <w:r w:rsidRPr="007F7E2B">
              <w:t>SOURCES</w:t>
            </w:r>
            <w:r w:rsidRPr="007F7E2B">
              <w:tab/>
            </w:r>
            <w:r w:rsidRPr="007F7E2B">
              <w:fldChar w:fldCharType="begin"/>
            </w:r>
            <w:r w:rsidRPr="007F7E2B">
              <w:instrText>PAGEREF _Toc31019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0DBC16C9" w14:textId="77777777" w:rsidR="00EC5046" w:rsidRPr="007F7E2B" w:rsidRDefault="00EC5046">
          <w:pPr>
            <w:pStyle w:val="TOC1"/>
            <w:tabs>
              <w:tab w:val="right" w:leader="dot" w:pos="9364"/>
            </w:tabs>
            <w:rPr>
              <w:ins w:id="14654" w:author="V2" w:date="2025-04-14T14:19:00Z" w16du:dateUtc="2025-04-14T19:19:00Z"/>
            </w:rPr>
          </w:pPr>
          <w:ins w:id="14655" w:author="V2" w:date="2025-04-14T14:19:00Z" w16du:dateUtc="2025-04-14T19:19:00Z">
            <w:r>
              <w:fldChar w:fldCharType="begin"/>
            </w:r>
            <w:r>
              <w:instrText>HYPERLINK \l "_Toc31020" \h</w:instrText>
            </w:r>
            <w:r>
              <w:fldChar w:fldCharType="separate"/>
            </w:r>
            <w:r w:rsidRPr="007F7E2B">
              <w:t>2.</w:t>
            </w:r>
            <w:r w:rsidRPr="007F7E2B">
              <w:rPr>
                <w:rFonts w:ascii="Arial" w:eastAsia="Arial" w:hAnsi="Arial" w:cs="Arial"/>
                <w:sz w:val="22"/>
              </w:rPr>
              <w:t xml:space="preserve">  </w:t>
            </w:r>
            <w:r w:rsidRPr="007F7E2B">
              <w:t>SUMMARY DESCRIPTION OF THE MODULE</w:t>
            </w:r>
            <w:r w:rsidRPr="007F7E2B">
              <w:tab/>
            </w:r>
            <w:r w:rsidRPr="007F7E2B">
              <w:fldChar w:fldCharType="begin"/>
            </w:r>
            <w:r w:rsidRPr="007F7E2B">
              <w:instrText>PAGEREF _Toc31020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03C2DF8F" w14:textId="77777777" w:rsidR="00EC5046" w:rsidRPr="007F7E2B" w:rsidRDefault="00EC5046">
          <w:pPr>
            <w:pStyle w:val="TOC1"/>
            <w:tabs>
              <w:tab w:val="right" w:leader="dot" w:pos="9364"/>
            </w:tabs>
            <w:rPr>
              <w:ins w:id="14656" w:author="V2" w:date="2025-04-14T14:19:00Z" w16du:dateUtc="2025-04-14T19:19:00Z"/>
            </w:rPr>
          </w:pPr>
          <w:ins w:id="14657" w:author="V2" w:date="2025-04-14T14:19:00Z" w16du:dateUtc="2025-04-14T19:19:00Z">
            <w:r>
              <w:fldChar w:fldCharType="begin"/>
            </w:r>
            <w:r>
              <w:instrText>HYPERLINK \l "_Toc31021" \h</w:instrText>
            </w:r>
            <w:r>
              <w:fldChar w:fldCharType="separate"/>
            </w:r>
            <w:r w:rsidRPr="007F7E2B">
              <w:t>3.</w:t>
            </w:r>
            <w:r w:rsidRPr="007F7E2B">
              <w:rPr>
                <w:rFonts w:ascii="Arial" w:eastAsia="Arial" w:hAnsi="Arial" w:cs="Arial"/>
                <w:sz w:val="22"/>
              </w:rPr>
              <w:t xml:space="preserve">  </w:t>
            </w:r>
            <w:r w:rsidRPr="007F7E2B">
              <w:t>DEFINITIONS</w:t>
            </w:r>
            <w:r w:rsidRPr="007F7E2B">
              <w:tab/>
            </w:r>
            <w:r w:rsidRPr="007F7E2B">
              <w:fldChar w:fldCharType="begin"/>
            </w:r>
            <w:r w:rsidRPr="007F7E2B">
              <w:instrText>PAGEREF _Toc31021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66072FD0" w14:textId="77777777" w:rsidR="00EC5046" w:rsidRPr="007F7E2B" w:rsidRDefault="00EC5046">
          <w:pPr>
            <w:pStyle w:val="TOC1"/>
            <w:tabs>
              <w:tab w:val="right" w:leader="dot" w:pos="9364"/>
            </w:tabs>
            <w:rPr>
              <w:ins w:id="14658" w:author="V2" w:date="2025-04-14T14:19:00Z" w16du:dateUtc="2025-04-14T19:19:00Z"/>
            </w:rPr>
          </w:pPr>
          <w:ins w:id="14659" w:author="V2" w:date="2025-04-14T14:19:00Z" w16du:dateUtc="2025-04-14T19:19:00Z">
            <w:r>
              <w:fldChar w:fldCharType="begin"/>
            </w:r>
            <w:r>
              <w:instrText>HYPERLINK \l "_Toc31022" \h</w:instrText>
            </w:r>
            <w:r>
              <w:fldChar w:fldCharType="separate"/>
            </w:r>
            <w:r w:rsidRPr="007F7E2B">
              <w:t>4.</w:t>
            </w:r>
            <w:r w:rsidRPr="007F7E2B">
              <w:rPr>
                <w:rFonts w:ascii="Arial" w:eastAsia="Arial" w:hAnsi="Arial" w:cs="Arial"/>
                <w:sz w:val="22"/>
              </w:rPr>
              <w:t xml:space="preserve">  </w:t>
            </w:r>
            <w:r w:rsidRPr="007F7E2B">
              <w:t>APPLICABILITY CONDITIONS</w:t>
            </w:r>
            <w:r w:rsidRPr="007F7E2B">
              <w:tab/>
            </w:r>
            <w:r w:rsidRPr="007F7E2B">
              <w:fldChar w:fldCharType="begin"/>
            </w:r>
            <w:r w:rsidRPr="007F7E2B">
              <w:instrText>PAGEREF _Toc31022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3CC2279D" w14:textId="77777777" w:rsidR="00EC5046" w:rsidRPr="007F7E2B" w:rsidRDefault="00EC5046">
          <w:pPr>
            <w:pStyle w:val="TOC1"/>
            <w:tabs>
              <w:tab w:val="right" w:leader="dot" w:pos="9364"/>
            </w:tabs>
            <w:rPr>
              <w:ins w:id="14660" w:author="V2" w:date="2025-04-14T14:19:00Z" w16du:dateUtc="2025-04-14T19:19:00Z"/>
            </w:rPr>
          </w:pPr>
          <w:ins w:id="14661" w:author="V2" w:date="2025-04-14T14:19:00Z" w16du:dateUtc="2025-04-14T19:19:00Z">
            <w:r>
              <w:fldChar w:fldCharType="begin"/>
            </w:r>
            <w:r>
              <w:instrText>HYPERLINK \l "_Toc31023" \h</w:instrText>
            </w:r>
            <w:r>
              <w:fldChar w:fldCharType="separate"/>
            </w:r>
            <w:r w:rsidRPr="007F7E2B">
              <w:t>5.</w:t>
            </w:r>
            <w:r w:rsidRPr="007F7E2B">
              <w:rPr>
                <w:rFonts w:ascii="Arial" w:eastAsia="Arial" w:hAnsi="Arial" w:cs="Arial"/>
                <w:sz w:val="22"/>
              </w:rPr>
              <w:t xml:space="preserve">  </w:t>
            </w:r>
            <w:r w:rsidRPr="007F7E2B">
              <w:t>PROCEDURES</w:t>
            </w:r>
            <w:r w:rsidRPr="007F7E2B">
              <w:tab/>
            </w:r>
            <w:r w:rsidRPr="007F7E2B">
              <w:fldChar w:fldCharType="begin"/>
            </w:r>
            <w:r w:rsidRPr="007F7E2B">
              <w:instrText>PAGEREF _Toc31023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7F767ED5" w14:textId="77777777" w:rsidR="00EC5046" w:rsidRPr="007F7E2B" w:rsidRDefault="00EC5046">
          <w:pPr>
            <w:pStyle w:val="TOC1"/>
            <w:tabs>
              <w:tab w:val="right" w:leader="dot" w:pos="9364"/>
            </w:tabs>
            <w:rPr>
              <w:ins w:id="14662" w:author="V2" w:date="2025-04-14T14:19:00Z" w16du:dateUtc="2025-04-14T19:19:00Z"/>
            </w:rPr>
          </w:pPr>
          <w:ins w:id="14663" w:author="V2" w:date="2025-04-14T14:19:00Z" w16du:dateUtc="2025-04-14T19:19:00Z">
            <w:r>
              <w:fldChar w:fldCharType="begin"/>
            </w:r>
            <w:r>
              <w:instrText>HYPERLINK \l "_Toc31024" \h</w:instrText>
            </w:r>
            <w:r>
              <w:fldChar w:fldCharType="separate"/>
            </w:r>
            <w:r w:rsidRPr="007F7E2B">
              <w:t>6.</w:t>
            </w:r>
            <w:r w:rsidRPr="007F7E2B">
              <w:rPr>
                <w:rFonts w:ascii="Arial" w:eastAsia="Arial" w:hAnsi="Arial" w:cs="Arial"/>
                <w:sz w:val="22"/>
              </w:rPr>
              <w:t xml:space="preserve">  </w:t>
            </w:r>
            <w:r w:rsidRPr="007F7E2B">
              <w:t>PARAMETERS</w:t>
            </w:r>
            <w:r w:rsidRPr="007F7E2B">
              <w:tab/>
            </w:r>
            <w:r w:rsidRPr="007F7E2B">
              <w:fldChar w:fldCharType="begin"/>
            </w:r>
            <w:r w:rsidRPr="007F7E2B">
              <w:instrText>PAGEREF _Toc31024 \h</w:instrText>
            </w:r>
            <w:r w:rsidRPr="007F7E2B">
              <w:fldChar w:fldCharType="separate"/>
            </w:r>
            <w:r w:rsidRPr="007F7E2B">
              <w:rPr>
                <w:rFonts w:ascii="Arial" w:eastAsia="Arial" w:hAnsi="Arial" w:cs="Arial"/>
                <w:color w:val="000000"/>
                <w:sz w:val="20"/>
              </w:rPr>
              <w:t xml:space="preserve">6 </w:t>
            </w:r>
            <w:r w:rsidRPr="007F7E2B">
              <w:fldChar w:fldCharType="end"/>
            </w:r>
            <w:r>
              <w:fldChar w:fldCharType="end"/>
            </w:r>
          </w:ins>
        </w:p>
        <w:p w14:paraId="7FECB88C" w14:textId="77777777" w:rsidR="00EC5046" w:rsidRPr="007F7E2B" w:rsidRDefault="00EC5046">
          <w:pPr>
            <w:pStyle w:val="TOC1"/>
            <w:tabs>
              <w:tab w:val="right" w:leader="dot" w:pos="9364"/>
            </w:tabs>
            <w:rPr>
              <w:ins w:id="14664" w:author="V2" w:date="2025-04-14T14:19:00Z" w16du:dateUtc="2025-04-14T19:19:00Z"/>
            </w:rPr>
          </w:pPr>
          <w:ins w:id="14665" w:author="V2" w:date="2025-04-14T14:19:00Z" w16du:dateUtc="2025-04-14T19:19:00Z">
            <w:r>
              <w:fldChar w:fldCharType="begin"/>
            </w:r>
            <w:r>
              <w:instrText>HYPERLINK \l "_Toc31025" \h</w:instrText>
            </w:r>
            <w:r>
              <w:fldChar w:fldCharType="separate"/>
            </w:r>
            <w:r w:rsidRPr="007F7E2B">
              <w:t>7.</w:t>
            </w:r>
            <w:r w:rsidRPr="007F7E2B">
              <w:rPr>
                <w:rFonts w:ascii="Arial" w:eastAsia="Arial" w:hAnsi="Arial" w:cs="Arial"/>
                <w:sz w:val="22"/>
              </w:rPr>
              <w:t xml:space="preserve">  </w:t>
            </w:r>
            <w:r w:rsidRPr="007F7E2B">
              <w:t>REFERENCES AND OTHER INFORMATION</w:t>
            </w:r>
            <w:r w:rsidRPr="007F7E2B">
              <w:tab/>
            </w:r>
            <w:r w:rsidRPr="007F7E2B">
              <w:fldChar w:fldCharType="begin"/>
            </w:r>
            <w:r w:rsidRPr="007F7E2B">
              <w:instrText>PAGEREF _Toc31025 \h</w:instrText>
            </w:r>
            <w:r w:rsidRPr="007F7E2B">
              <w:fldChar w:fldCharType="separate"/>
            </w:r>
            <w:r w:rsidRPr="007F7E2B">
              <w:rPr>
                <w:rFonts w:ascii="Arial" w:eastAsia="Arial" w:hAnsi="Arial" w:cs="Arial"/>
                <w:color w:val="000000"/>
                <w:sz w:val="20"/>
              </w:rPr>
              <w:t xml:space="preserve">10 </w:t>
            </w:r>
            <w:r w:rsidRPr="007F7E2B">
              <w:fldChar w:fldCharType="end"/>
            </w:r>
            <w:r>
              <w:fldChar w:fldCharType="end"/>
            </w:r>
          </w:ins>
        </w:p>
        <w:p w14:paraId="3770C6C6" w14:textId="77777777" w:rsidR="00EC5046" w:rsidRPr="007F7E2B" w:rsidRDefault="00EC5046">
          <w:pPr>
            <w:rPr>
              <w:ins w:id="14666" w:author="V2" w:date="2025-04-14T14:19:00Z" w16du:dateUtc="2025-04-14T19:19:00Z"/>
            </w:rPr>
          </w:pPr>
          <w:ins w:id="14667" w:author="V2" w:date="2025-04-14T14:19:00Z" w16du:dateUtc="2025-04-14T19:19:00Z">
            <w:r w:rsidRPr="007F7E2B">
              <w:fldChar w:fldCharType="end"/>
            </w:r>
          </w:ins>
        </w:p>
      </w:sdtContent>
    </w:sdt>
    <w:p w14:paraId="7C8673C4" w14:textId="77777777" w:rsidR="00EC5046" w:rsidRPr="007F7E2B" w:rsidRDefault="00EC5046">
      <w:pPr>
        <w:spacing w:line="259" w:lineRule="auto"/>
        <w:rPr>
          <w:ins w:id="14668" w:author="V2" w:date="2025-04-14T14:19:00Z" w16du:dateUtc="2025-04-14T19:19:00Z"/>
        </w:rPr>
      </w:pPr>
      <w:ins w:id="14669" w:author="V2" w:date="2025-04-14T14:19:00Z" w16du:dateUtc="2025-04-14T19:19:00Z">
        <w:r w:rsidRPr="007F7E2B">
          <w:rPr>
            <w:sz w:val="22"/>
          </w:rPr>
          <w:t xml:space="preserve"> </w:t>
        </w:r>
        <w:r w:rsidRPr="007F7E2B">
          <w:br w:type="page"/>
        </w:r>
      </w:ins>
    </w:p>
    <w:p w14:paraId="4D141E3D" w14:textId="77777777" w:rsidR="00EC5046" w:rsidRPr="007F7E2B" w:rsidRDefault="00EC5046" w:rsidP="006D6ACB">
      <w:pPr>
        <w:pStyle w:val="Heading1"/>
        <w:spacing w:before="0" w:after="340" w:line="259" w:lineRule="auto"/>
        <w:ind w:left="705" w:hanging="706"/>
        <w:rPr>
          <w:ins w:id="14670" w:author="V2" w:date="2025-04-14T14:19:00Z" w16du:dateUtc="2025-04-14T19:19:00Z"/>
        </w:rPr>
      </w:pPr>
      <w:bookmarkStart w:id="14671" w:name="_Toc174616191"/>
      <w:bookmarkStart w:id="14672" w:name="_Toc174616607"/>
      <w:bookmarkStart w:id="14673" w:name="_Toc180594332"/>
      <w:bookmarkStart w:id="14674" w:name="_Toc180594739"/>
      <w:bookmarkStart w:id="14675" w:name="_Toc31019"/>
      <w:ins w:id="14676" w:author="V2" w:date="2025-04-14T14:19:00Z" w16du:dateUtc="2025-04-14T19:19:00Z">
        <w:r w:rsidRPr="007F7E2B">
          <w:rPr>
            <w:rFonts w:ascii="Arial" w:eastAsia="Arial" w:hAnsi="Arial" w:cs="Arial"/>
            <w:color w:val="365F91"/>
            <w:sz w:val="22"/>
          </w:rPr>
          <w:lastRenderedPageBreak/>
          <w:t>SOURCES</w:t>
        </w:r>
        <w:bookmarkEnd w:id="14671"/>
        <w:bookmarkEnd w:id="14672"/>
        <w:bookmarkEnd w:id="14673"/>
        <w:bookmarkEnd w:id="14674"/>
        <w:r w:rsidRPr="007F7E2B">
          <w:rPr>
            <w:rFonts w:ascii="Arial" w:eastAsia="Arial" w:hAnsi="Arial" w:cs="Arial"/>
            <w:color w:val="365F91"/>
            <w:sz w:val="22"/>
          </w:rPr>
          <w:t xml:space="preserve"> </w:t>
        </w:r>
        <w:bookmarkEnd w:id="14675"/>
      </w:ins>
    </w:p>
    <w:p w14:paraId="17D8E3B4" w14:textId="77777777" w:rsidR="00EC5046" w:rsidRPr="007F7E2B" w:rsidRDefault="00EC5046">
      <w:pPr>
        <w:spacing w:after="312" w:line="259" w:lineRule="auto"/>
        <w:rPr>
          <w:ins w:id="14677" w:author="V2" w:date="2025-04-14T14:19:00Z" w16du:dateUtc="2025-04-14T19:19:00Z"/>
        </w:rPr>
      </w:pPr>
      <w:ins w:id="14678" w:author="V2" w:date="2025-04-14T14:19:00Z" w16du:dateUtc="2025-04-14T19:19:00Z">
        <w:r w:rsidRPr="007F7E2B">
          <w:t xml:space="preserve">CDM methodology </w:t>
        </w:r>
        <w:r w:rsidRPr="007F7E2B">
          <w:rPr>
            <w:rFonts w:ascii="Arial" w:eastAsia="Arial" w:hAnsi="Arial" w:cs="Arial"/>
            <w:i/>
          </w:rPr>
          <w:t xml:space="preserve">AR-AM 0004 Reforestation or afforestation of land currently under agricultural use </w:t>
        </w:r>
      </w:ins>
    </w:p>
    <w:p w14:paraId="76A42630" w14:textId="77777777" w:rsidR="00EC5046" w:rsidRPr="007F7E2B" w:rsidRDefault="00EC5046" w:rsidP="006D6ACB">
      <w:pPr>
        <w:pStyle w:val="Heading1"/>
        <w:spacing w:before="0" w:after="340" w:line="259" w:lineRule="auto"/>
        <w:ind w:left="705" w:hanging="706"/>
        <w:rPr>
          <w:ins w:id="14679" w:author="V2" w:date="2025-04-14T14:19:00Z" w16du:dateUtc="2025-04-14T19:19:00Z"/>
        </w:rPr>
      </w:pPr>
      <w:bookmarkStart w:id="14680" w:name="_Toc174616192"/>
      <w:bookmarkStart w:id="14681" w:name="_Toc174616608"/>
      <w:bookmarkStart w:id="14682" w:name="_Toc180594333"/>
      <w:bookmarkStart w:id="14683" w:name="_Toc180594740"/>
      <w:bookmarkStart w:id="14684" w:name="_Toc31020"/>
      <w:ins w:id="14685" w:author="V2" w:date="2025-04-14T14:19:00Z" w16du:dateUtc="2025-04-14T19:19:00Z">
        <w:r w:rsidRPr="007F7E2B">
          <w:rPr>
            <w:rFonts w:ascii="Arial" w:eastAsia="Arial" w:hAnsi="Arial" w:cs="Arial"/>
            <w:color w:val="365F91"/>
            <w:sz w:val="22"/>
          </w:rPr>
          <w:t>SUMMARY DESCRIPTION OF THE MODULE</w:t>
        </w:r>
        <w:bookmarkEnd w:id="14680"/>
        <w:bookmarkEnd w:id="14681"/>
        <w:bookmarkEnd w:id="14682"/>
        <w:bookmarkEnd w:id="14683"/>
        <w:r w:rsidRPr="007F7E2B">
          <w:rPr>
            <w:rFonts w:ascii="Arial" w:eastAsia="Arial" w:hAnsi="Arial" w:cs="Arial"/>
            <w:color w:val="365F91"/>
            <w:sz w:val="22"/>
          </w:rPr>
          <w:t xml:space="preserve"> </w:t>
        </w:r>
        <w:bookmarkEnd w:id="14684"/>
      </w:ins>
    </w:p>
    <w:p w14:paraId="1259E950" w14:textId="2D36EAC3" w:rsidR="00EC5046" w:rsidRPr="007F7E2B" w:rsidRDefault="00EC5046">
      <w:pPr>
        <w:spacing w:after="256" w:line="242" w:lineRule="auto"/>
        <w:ind w:left="-5"/>
        <w:rPr>
          <w:ins w:id="14686" w:author="V2" w:date="2025-04-14T14:19:00Z" w16du:dateUtc="2025-04-14T19:19:00Z"/>
        </w:rPr>
      </w:pPr>
      <w:ins w:id="14687" w:author="V2" w:date="2025-04-14T14:19:00Z" w16du:dateUtc="2025-04-14T19:19:00Z">
        <w:r w:rsidRPr="007F7E2B">
          <w:t>The module provides methods for estimating the emissions of CH</w:t>
        </w:r>
        <w:r w:rsidRPr="007F7E2B">
          <w:rPr>
            <w:vertAlign w:val="subscript"/>
          </w:rPr>
          <w:t>4</w:t>
        </w:r>
        <w:r w:rsidRPr="007F7E2B">
          <w:t xml:space="preserve"> and N</w:t>
        </w:r>
        <w:r w:rsidRPr="007F7E2B">
          <w:rPr>
            <w:vertAlign w:val="subscript"/>
          </w:rPr>
          <w:t>2</w:t>
        </w:r>
        <w:r w:rsidRPr="007F7E2B">
          <w:t xml:space="preserve">O both from domesticated animals directly, and from emissions due to the decomposition of manure. Estimates for domesticated animal populations and associated manure management systems are determined using </w:t>
        </w:r>
        <w:r w:rsidR="00111949" w:rsidRPr="007F7E2B">
          <w:rPr>
            <w:rFonts w:ascii="Arial" w:eastAsia="Arial" w:hAnsi="Arial" w:cs="Arial"/>
            <w:i/>
          </w:rPr>
          <w:t>TRS-9</w:t>
        </w:r>
        <w:r w:rsidRPr="007F7E2B">
          <w:rPr>
            <w:rFonts w:ascii="Arial" w:eastAsia="Arial" w:hAnsi="Arial" w:cs="Arial"/>
            <w:i/>
          </w:rPr>
          <w:t xml:space="preserve"> Estimation of Domesticated Animal Populations</w:t>
        </w:r>
        <w:r w:rsidRPr="007F7E2B">
          <w:t xml:space="preserve">. </w:t>
        </w:r>
      </w:ins>
    </w:p>
    <w:p w14:paraId="1E586EDE" w14:textId="77777777" w:rsidR="00EC5046" w:rsidRPr="007F7E2B" w:rsidRDefault="00EC5046" w:rsidP="006D6ACB">
      <w:pPr>
        <w:pStyle w:val="Heading1"/>
        <w:spacing w:before="0" w:after="340" w:line="259" w:lineRule="auto"/>
        <w:ind w:left="705" w:hanging="706"/>
        <w:rPr>
          <w:ins w:id="14688" w:author="V2" w:date="2025-04-14T14:19:00Z" w16du:dateUtc="2025-04-14T19:19:00Z"/>
        </w:rPr>
      </w:pPr>
      <w:bookmarkStart w:id="14689" w:name="_Toc174616193"/>
      <w:bookmarkStart w:id="14690" w:name="_Toc174616609"/>
      <w:bookmarkStart w:id="14691" w:name="_Toc180594334"/>
      <w:bookmarkStart w:id="14692" w:name="_Toc180594741"/>
      <w:bookmarkStart w:id="14693" w:name="_Toc31021"/>
      <w:ins w:id="14694" w:author="V2" w:date="2025-04-14T14:19:00Z" w16du:dateUtc="2025-04-14T19:19:00Z">
        <w:r w:rsidRPr="007F7E2B">
          <w:rPr>
            <w:color w:val="365F91"/>
            <w:sz w:val="22"/>
          </w:rPr>
          <w:t>DEFINITIONS</w:t>
        </w:r>
        <w:bookmarkEnd w:id="14689"/>
        <w:bookmarkEnd w:id="14690"/>
        <w:bookmarkEnd w:id="14691"/>
        <w:bookmarkEnd w:id="14692"/>
        <w:r w:rsidRPr="007F7E2B">
          <w:rPr>
            <w:color w:val="365F91"/>
            <w:sz w:val="22"/>
          </w:rPr>
          <w:t xml:space="preserve"> </w:t>
        </w:r>
        <w:bookmarkEnd w:id="14693"/>
      </w:ins>
    </w:p>
    <w:tbl>
      <w:tblPr>
        <w:tblStyle w:val="TableGrid0"/>
        <w:tblW w:w="8244" w:type="dxa"/>
        <w:tblInd w:w="0" w:type="dxa"/>
        <w:tblLook w:val="04A0" w:firstRow="1" w:lastRow="0" w:firstColumn="1" w:lastColumn="0" w:noHBand="0" w:noVBand="1"/>
      </w:tblPr>
      <w:tblGrid>
        <w:gridCol w:w="1999"/>
        <w:gridCol w:w="6245"/>
      </w:tblGrid>
      <w:tr w:rsidR="00EC5046" w:rsidRPr="007F7E2B" w14:paraId="443A9BD5" w14:textId="77777777">
        <w:trPr>
          <w:trHeight w:val="628"/>
          <w:ins w:id="14695" w:author="V2" w:date="2025-04-14T14:19:00Z" w16du:dateUtc="2025-04-14T19:19:00Z"/>
        </w:trPr>
        <w:tc>
          <w:tcPr>
            <w:tcW w:w="1999" w:type="dxa"/>
            <w:tcBorders>
              <w:top w:val="nil"/>
              <w:left w:val="nil"/>
              <w:bottom w:val="nil"/>
              <w:right w:val="nil"/>
            </w:tcBorders>
          </w:tcPr>
          <w:p w14:paraId="41A1F518" w14:textId="77777777" w:rsidR="00EC5046" w:rsidRPr="007F7E2B" w:rsidRDefault="00EC5046">
            <w:pPr>
              <w:spacing w:line="259" w:lineRule="auto"/>
              <w:rPr>
                <w:ins w:id="14696" w:author="V2" w:date="2025-04-14T14:19:00Z" w16du:dateUtc="2025-04-14T19:19:00Z"/>
              </w:rPr>
            </w:pPr>
            <w:ins w:id="14697" w:author="V2" w:date="2025-04-14T14:19:00Z" w16du:dateUtc="2025-04-14T19:19:00Z">
              <w:r w:rsidRPr="007F7E2B">
                <w:rPr>
                  <w:rFonts w:ascii="Arial" w:eastAsia="Arial" w:hAnsi="Arial" w:cs="Arial"/>
                  <w:b/>
                </w:rPr>
                <w:t xml:space="preserve">Emission Factor: </w:t>
              </w:r>
            </w:ins>
          </w:p>
        </w:tc>
        <w:tc>
          <w:tcPr>
            <w:tcW w:w="6245" w:type="dxa"/>
            <w:tcBorders>
              <w:top w:val="nil"/>
              <w:left w:val="nil"/>
              <w:bottom w:val="nil"/>
              <w:right w:val="nil"/>
            </w:tcBorders>
          </w:tcPr>
          <w:p w14:paraId="7D446744" w14:textId="77777777" w:rsidR="00EC5046" w:rsidRPr="007F7E2B" w:rsidRDefault="00EC5046">
            <w:pPr>
              <w:spacing w:line="259" w:lineRule="auto"/>
              <w:rPr>
                <w:ins w:id="14698" w:author="V2" w:date="2025-04-14T14:19:00Z" w16du:dateUtc="2025-04-14T19:19:00Z"/>
              </w:rPr>
            </w:pPr>
            <w:ins w:id="14699" w:author="V2" w:date="2025-04-14T14:19:00Z" w16du:dateUtc="2025-04-14T19:19:00Z">
              <w:r w:rsidRPr="007F7E2B">
                <w:t xml:space="preserve">The average emission rate of a given pollutant for a given source, relative to the intensity of a specific activity. </w:t>
              </w:r>
            </w:ins>
          </w:p>
        </w:tc>
      </w:tr>
      <w:tr w:rsidR="00EC5046" w:rsidRPr="007F7E2B" w14:paraId="2E980AB6" w14:textId="77777777">
        <w:trPr>
          <w:trHeight w:val="768"/>
          <w:ins w:id="14700" w:author="V2" w:date="2025-04-14T14:19:00Z" w16du:dateUtc="2025-04-14T19:19:00Z"/>
        </w:trPr>
        <w:tc>
          <w:tcPr>
            <w:tcW w:w="1999" w:type="dxa"/>
            <w:tcBorders>
              <w:top w:val="nil"/>
              <w:left w:val="nil"/>
              <w:bottom w:val="nil"/>
              <w:right w:val="nil"/>
            </w:tcBorders>
          </w:tcPr>
          <w:p w14:paraId="1779053C" w14:textId="77777777" w:rsidR="00EC5046" w:rsidRPr="007F7E2B" w:rsidRDefault="00EC5046">
            <w:pPr>
              <w:spacing w:line="259" w:lineRule="auto"/>
              <w:rPr>
                <w:ins w:id="14701" w:author="V2" w:date="2025-04-14T14:19:00Z" w16du:dateUtc="2025-04-14T19:19:00Z"/>
              </w:rPr>
            </w:pPr>
            <w:ins w:id="14702" w:author="V2" w:date="2025-04-14T14:19:00Z" w16du:dateUtc="2025-04-14T19:19:00Z">
              <w:r w:rsidRPr="007F7E2B">
                <w:rPr>
                  <w:rFonts w:ascii="Arial" w:eastAsia="Arial" w:hAnsi="Arial" w:cs="Arial"/>
                  <w:b/>
                </w:rPr>
                <w:t xml:space="preserve">Project Area: </w:t>
              </w:r>
            </w:ins>
          </w:p>
        </w:tc>
        <w:tc>
          <w:tcPr>
            <w:tcW w:w="6245" w:type="dxa"/>
            <w:tcBorders>
              <w:top w:val="nil"/>
              <w:left w:val="nil"/>
              <w:bottom w:val="nil"/>
              <w:right w:val="nil"/>
            </w:tcBorders>
            <w:vAlign w:val="center"/>
          </w:tcPr>
          <w:p w14:paraId="18CA93E2" w14:textId="77777777" w:rsidR="00EC5046" w:rsidRPr="007F7E2B" w:rsidRDefault="00EC5046">
            <w:pPr>
              <w:spacing w:line="259" w:lineRule="auto"/>
              <w:rPr>
                <w:ins w:id="14703" w:author="V2" w:date="2025-04-14T14:19:00Z" w16du:dateUtc="2025-04-14T19:19:00Z"/>
              </w:rPr>
            </w:pPr>
            <w:ins w:id="14704" w:author="V2" w:date="2025-04-14T14:19:00Z" w16du:dateUtc="2025-04-14T19:19:00Z">
              <w:r w:rsidRPr="007F7E2B">
                <w:t xml:space="preserve">The area or areas of land on which the project proponent will undertake the project activities. </w:t>
              </w:r>
            </w:ins>
          </w:p>
        </w:tc>
      </w:tr>
      <w:tr w:rsidR="00EC5046" w:rsidRPr="007F7E2B" w14:paraId="6978878F" w14:textId="77777777">
        <w:trPr>
          <w:trHeight w:val="2217"/>
          <w:ins w:id="14705" w:author="V2" w:date="2025-04-14T14:19:00Z" w16du:dateUtc="2025-04-14T19:19:00Z"/>
        </w:trPr>
        <w:tc>
          <w:tcPr>
            <w:tcW w:w="1999" w:type="dxa"/>
            <w:tcBorders>
              <w:top w:val="nil"/>
              <w:left w:val="nil"/>
              <w:bottom w:val="nil"/>
              <w:right w:val="nil"/>
            </w:tcBorders>
          </w:tcPr>
          <w:p w14:paraId="19DFB825" w14:textId="77777777" w:rsidR="00EC5046" w:rsidRPr="007F7E2B" w:rsidRDefault="00EC5046">
            <w:pPr>
              <w:spacing w:line="259" w:lineRule="auto"/>
              <w:rPr>
                <w:ins w:id="14706" w:author="V2" w:date="2025-04-14T14:19:00Z" w16du:dateUtc="2025-04-14T19:19:00Z"/>
              </w:rPr>
            </w:pPr>
            <w:ins w:id="14707" w:author="V2" w:date="2025-04-14T14:19:00Z" w16du:dateUtc="2025-04-14T19:19:00Z">
              <w:r w:rsidRPr="007F7E2B">
                <w:rPr>
                  <w:rFonts w:ascii="Arial" w:eastAsia="Arial" w:hAnsi="Arial" w:cs="Arial"/>
                  <w:b/>
                </w:rPr>
                <w:t xml:space="preserve">Significant: </w:t>
              </w:r>
            </w:ins>
          </w:p>
        </w:tc>
        <w:tc>
          <w:tcPr>
            <w:tcW w:w="6245" w:type="dxa"/>
            <w:tcBorders>
              <w:top w:val="nil"/>
              <w:left w:val="nil"/>
              <w:bottom w:val="nil"/>
              <w:right w:val="nil"/>
            </w:tcBorders>
            <w:vAlign w:val="bottom"/>
          </w:tcPr>
          <w:p w14:paraId="36A8169E" w14:textId="77777777" w:rsidR="00EC5046" w:rsidRPr="007F7E2B" w:rsidRDefault="00EC5046">
            <w:pPr>
              <w:spacing w:line="259" w:lineRule="auto"/>
              <w:rPr>
                <w:ins w:id="14708" w:author="V2" w:date="2025-04-14T14:19:00Z" w16du:dateUtc="2025-04-14T19:19:00Z"/>
              </w:rPr>
            </w:pPr>
            <w:ins w:id="14709" w:author="V2" w:date="2025-04-14T14:19:00Z" w16du:dateUtc="2025-04-14T19:19:00Z">
              <w:r w:rsidRPr="007F7E2B">
                <w:t xml:space="preserve">A pool or source is significant if it does not meet the criteria for being deemed de minimis.  Specific carbon pools and GHG sources, including carbon pools and GHG sources that cause project and leakage emissions, may be deemed de minimis and do not have to be accounted for if together the omitted decrease in carbon stocks (in carbon pools) or increase in GHG emissions (from GHG sources) amounts to less than five percent of the total GHG benefit generated by the project. </w:t>
              </w:r>
            </w:ins>
          </w:p>
        </w:tc>
      </w:tr>
    </w:tbl>
    <w:p w14:paraId="4FF562D2" w14:textId="77777777" w:rsidR="00EC5046" w:rsidRPr="007F7E2B" w:rsidRDefault="00EC5046">
      <w:pPr>
        <w:spacing w:after="249" w:line="259" w:lineRule="auto"/>
        <w:rPr>
          <w:ins w:id="14710" w:author="V2" w:date="2025-04-14T14:19:00Z" w16du:dateUtc="2025-04-14T19:19:00Z"/>
        </w:rPr>
      </w:pPr>
      <w:ins w:id="14711" w:author="V2" w:date="2025-04-14T14:19:00Z" w16du:dateUtc="2025-04-14T19:19:00Z">
        <w:r w:rsidRPr="007F7E2B">
          <w:rPr>
            <w:sz w:val="22"/>
          </w:rPr>
          <w:t xml:space="preserve"> </w:t>
        </w:r>
      </w:ins>
    </w:p>
    <w:p w14:paraId="13DD0562" w14:textId="77777777" w:rsidR="00EC5046" w:rsidRPr="007F7E2B" w:rsidRDefault="00EC5046" w:rsidP="006D6ACB">
      <w:pPr>
        <w:pStyle w:val="Heading1"/>
        <w:spacing w:before="0" w:after="340" w:line="259" w:lineRule="auto"/>
        <w:ind w:left="705" w:hanging="706"/>
        <w:rPr>
          <w:ins w:id="14712" w:author="V2" w:date="2025-04-14T14:19:00Z" w16du:dateUtc="2025-04-14T19:19:00Z"/>
        </w:rPr>
      </w:pPr>
      <w:bookmarkStart w:id="14713" w:name="_Toc174616194"/>
      <w:bookmarkStart w:id="14714" w:name="_Toc174616610"/>
      <w:bookmarkStart w:id="14715" w:name="_Toc180594335"/>
      <w:bookmarkStart w:id="14716" w:name="_Toc180594742"/>
      <w:bookmarkStart w:id="14717" w:name="_Toc31022"/>
      <w:ins w:id="14718" w:author="V2" w:date="2025-04-14T14:19:00Z" w16du:dateUtc="2025-04-14T19:19:00Z">
        <w:r w:rsidRPr="007F7E2B">
          <w:rPr>
            <w:color w:val="365F91"/>
            <w:sz w:val="22"/>
          </w:rPr>
          <w:t>APPLICABILITY CONDITIONS</w:t>
        </w:r>
        <w:bookmarkEnd w:id="14713"/>
        <w:bookmarkEnd w:id="14714"/>
        <w:bookmarkEnd w:id="14715"/>
        <w:bookmarkEnd w:id="14716"/>
        <w:r w:rsidRPr="007F7E2B">
          <w:rPr>
            <w:color w:val="365F91"/>
            <w:sz w:val="22"/>
          </w:rPr>
          <w:t xml:space="preserve"> </w:t>
        </w:r>
        <w:bookmarkEnd w:id="14717"/>
      </w:ins>
    </w:p>
    <w:p w14:paraId="21243414" w14:textId="77777777" w:rsidR="00EC5046" w:rsidRPr="007F7E2B" w:rsidRDefault="00EC5046">
      <w:pPr>
        <w:spacing w:after="247"/>
        <w:ind w:left="-5"/>
        <w:rPr>
          <w:ins w:id="14719" w:author="V2" w:date="2025-04-14T14:19:00Z" w16du:dateUtc="2025-04-14T19:19:00Z"/>
        </w:rPr>
      </w:pPr>
      <w:ins w:id="14720" w:author="V2" w:date="2025-04-14T14:19:00Z" w16du:dateUtc="2025-04-14T19:19:00Z">
        <w:r w:rsidRPr="007F7E2B">
          <w:t xml:space="preserve">None  </w:t>
        </w:r>
      </w:ins>
    </w:p>
    <w:p w14:paraId="04EEB4F1" w14:textId="77777777" w:rsidR="00EC5046" w:rsidRPr="007F7E2B" w:rsidRDefault="00EC5046" w:rsidP="006D6ACB">
      <w:pPr>
        <w:pStyle w:val="Heading1"/>
        <w:spacing w:before="0" w:after="333" w:line="259" w:lineRule="auto"/>
        <w:ind w:left="705" w:hanging="706"/>
        <w:rPr>
          <w:ins w:id="14721" w:author="V2" w:date="2025-04-14T14:19:00Z" w16du:dateUtc="2025-04-14T19:19:00Z"/>
        </w:rPr>
      </w:pPr>
      <w:bookmarkStart w:id="14722" w:name="_Toc174616195"/>
      <w:bookmarkStart w:id="14723" w:name="_Toc174616611"/>
      <w:bookmarkStart w:id="14724" w:name="_Toc180594336"/>
      <w:bookmarkStart w:id="14725" w:name="_Toc180594743"/>
      <w:bookmarkStart w:id="14726" w:name="_Toc31023"/>
      <w:ins w:id="14727" w:author="V2" w:date="2025-04-14T14:19:00Z" w16du:dateUtc="2025-04-14T19:19:00Z">
        <w:r w:rsidRPr="007F7E2B">
          <w:rPr>
            <w:color w:val="005B82"/>
            <w:sz w:val="22"/>
          </w:rPr>
          <w:t>PROCEDURES</w:t>
        </w:r>
        <w:bookmarkEnd w:id="14722"/>
        <w:bookmarkEnd w:id="14723"/>
        <w:bookmarkEnd w:id="14724"/>
        <w:bookmarkEnd w:id="14725"/>
        <w:r w:rsidRPr="007F7E2B">
          <w:rPr>
            <w:color w:val="005B82"/>
            <w:sz w:val="22"/>
          </w:rPr>
          <w:t xml:space="preserve"> </w:t>
        </w:r>
        <w:bookmarkEnd w:id="14726"/>
      </w:ins>
    </w:p>
    <w:p w14:paraId="54A03493" w14:textId="77777777" w:rsidR="00EC5046" w:rsidRPr="007F7E2B" w:rsidRDefault="00EC5046">
      <w:pPr>
        <w:pStyle w:val="Heading3"/>
        <w:ind w:left="-5"/>
        <w:rPr>
          <w:ins w:id="14728" w:author="V2" w:date="2025-04-14T14:19:00Z" w16du:dateUtc="2025-04-14T19:19:00Z"/>
        </w:rPr>
      </w:pPr>
      <w:bookmarkStart w:id="14729" w:name="_Toc174616196"/>
      <w:bookmarkStart w:id="14730" w:name="_Toc174616612"/>
      <w:bookmarkStart w:id="14731" w:name="_Toc180594337"/>
      <w:bookmarkStart w:id="14732" w:name="_Toc180594744"/>
      <w:ins w:id="14733" w:author="V2" w:date="2025-04-14T14:19:00Z" w16du:dateUtc="2025-04-14T19:19:00Z">
        <w:r w:rsidRPr="007F7E2B">
          <w:t>Introduction</w:t>
        </w:r>
        <w:bookmarkEnd w:id="14729"/>
        <w:bookmarkEnd w:id="14730"/>
        <w:bookmarkEnd w:id="14731"/>
        <w:bookmarkEnd w:id="14732"/>
        <w:r w:rsidRPr="007F7E2B">
          <w:t xml:space="preserve"> </w:t>
        </w:r>
      </w:ins>
    </w:p>
    <w:p w14:paraId="210DDFFE" w14:textId="77777777" w:rsidR="00EC5046" w:rsidRPr="007F7E2B" w:rsidRDefault="00EC5046">
      <w:pPr>
        <w:ind w:left="-5"/>
        <w:rPr>
          <w:ins w:id="14734" w:author="V2" w:date="2025-04-14T14:19:00Z" w16du:dateUtc="2025-04-14T19:19:00Z"/>
        </w:rPr>
      </w:pPr>
      <w:ins w:id="14735" w:author="V2" w:date="2025-04-14T14:19:00Z" w16du:dateUtc="2025-04-14T19:19:00Z">
        <w:r w:rsidRPr="007F7E2B">
          <w:t>Estimation of emissions of non-CO</w:t>
        </w:r>
        <w:r w:rsidRPr="007F7E2B">
          <w:rPr>
            <w:vertAlign w:val="subscript"/>
          </w:rPr>
          <w:t>2</w:t>
        </w:r>
        <w:r w:rsidRPr="007F7E2B">
          <w:t xml:space="preserve"> GHGs from domesticated animals must be required where project activities result in one of three conditions: </w:t>
        </w:r>
      </w:ins>
    </w:p>
    <w:p w14:paraId="2C56DF07" w14:textId="77777777" w:rsidR="00EC5046" w:rsidRPr="007F7E2B" w:rsidRDefault="00EC5046">
      <w:pPr>
        <w:spacing w:line="259" w:lineRule="auto"/>
        <w:rPr>
          <w:ins w:id="14736" w:author="V2" w:date="2025-04-14T14:19:00Z" w16du:dateUtc="2025-04-14T19:19:00Z"/>
        </w:rPr>
      </w:pPr>
      <w:ins w:id="14737" w:author="V2" w:date="2025-04-14T14:19:00Z" w16du:dateUtc="2025-04-14T19:19:00Z">
        <w:r w:rsidRPr="007F7E2B">
          <w:t xml:space="preserve"> </w:t>
        </w:r>
      </w:ins>
    </w:p>
    <w:p w14:paraId="1BB6DB86" w14:textId="77777777" w:rsidR="00EC5046" w:rsidRPr="007F7E2B" w:rsidRDefault="00EC5046" w:rsidP="00964B29">
      <w:pPr>
        <w:numPr>
          <w:ilvl w:val="0"/>
          <w:numId w:val="99"/>
        </w:numPr>
        <w:spacing w:before="0" w:after="3" w:line="251" w:lineRule="auto"/>
        <w:ind w:hanging="360"/>
        <w:jc w:val="both"/>
        <w:rPr>
          <w:ins w:id="14738" w:author="V2" w:date="2025-04-14T14:19:00Z" w16du:dateUtc="2025-04-14T19:19:00Z"/>
        </w:rPr>
      </w:pPr>
      <w:ins w:id="14739" w:author="V2" w:date="2025-04-14T14:19:00Z" w16du:dateUtc="2025-04-14T19:19:00Z">
        <w:r w:rsidRPr="007F7E2B">
          <w:lastRenderedPageBreak/>
          <w:t xml:space="preserve">Increases in the total population of a species of domesticated animal, including both animals in the project area, and animals outside the project area as a result of leakage. </w:t>
        </w:r>
      </w:ins>
    </w:p>
    <w:p w14:paraId="51105E33" w14:textId="77777777" w:rsidR="00EC5046" w:rsidRPr="007F7E2B" w:rsidRDefault="00EC5046" w:rsidP="00964B29">
      <w:pPr>
        <w:numPr>
          <w:ilvl w:val="0"/>
          <w:numId w:val="99"/>
        </w:numPr>
        <w:spacing w:before="0" w:after="3" w:line="251" w:lineRule="auto"/>
        <w:ind w:hanging="360"/>
        <w:jc w:val="both"/>
        <w:rPr>
          <w:ins w:id="14740" w:author="V2" w:date="2025-04-14T14:19:00Z" w16du:dateUtc="2025-04-14T19:19:00Z"/>
        </w:rPr>
      </w:pPr>
      <w:ins w:id="14741" w:author="V2" w:date="2025-04-14T14:19:00Z" w16du:dateUtc="2025-04-14T19:19:00Z">
        <w:r w:rsidRPr="007F7E2B">
          <w:t>A change in the feed mix used for the domesticated animals, resulting in increased CH</w:t>
        </w:r>
        <w:r w:rsidRPr="007F7E2B">
          <w:rPr>
            <w:vertAlign w:val="subscript"/>
          </w:rPr>
          <w:t>4</w:t>
        </w:r>
        <w:r w:rsidRPr="007F7E2B">
          <w:t xml:space="preserve"> or N</w:t>
        </w:r>
        <w:r w:rsidRPr="007F7E2B">
          <w:rPr>
            <w:vertAlign w:val="subscript"/>
          </w:rPr>
          <w:t>2</w:t>
        </w:r>
        <w:r w:rsidRPr="007F7E2B">
          <w:t xml:space="preserve">O emissions. </w:t>
        </w:r>
      </w:ins>
    </w:p>
    <w:p w14:paraId="7BFA9F0B" w14:textId="77777777" w:rsidR="00EC5046" w:rsidRPr="007F7E2B" w:rsidRDefault="00EC5046" w:rsidP="00964B29">
      <w:pPr>
        <w:numPr>
          <w:ilvl w:val="0"/>
          <w:numId w:val="99"/>
        </w:numPr>
        <w:spacing w:before="0" w:after="3" w:line="251" w:lineRule="auto"/>
        <w:ind w:hanging="360"/>
        <w:jc w:val="both"/>
        <w:rPr>
          <w:ins w:id="14742" w:author="V2" w:date="2025-04-14T14:19:00Z" w16du:dateUtc="2025-04-14T19:19:00Z"/>
        </w:rPr>
      </w:pPr>
      <w:ins w:id="14743" w:author="V2" w:date="2025-04-14T14:19:00Z" w16du:dateUtc="2025-04-14T19:19:00Z">
        <w:r w:rsidRPr="007F7E2B">
          <w:t>A change in the manure management systems used for managing manure from domesticated animals, resulting in increased CH</w:t>
        </w:r>
        <w:r w:rsidRPr="007F7E2B">
          <w:rPr>
            <w:vertAlign w:val="subscript"/>
          </w:rPr>
          <w:t>4</w:t>
        </w:r>
        <w:r w:rsidRPr="007F7E2B">
          <w:t xml:space="preserve"> or N</w:t>
        </w:r>
        <w:r w:rsidRPr="007F7E2B">
          <w:rPr>
            <w:vertAlign w:val="subscript"/>
          </w:rPr>
          <w:t>2</w:t>
        </w:r>
        <w:r w:rsidRPr="007F7E2B">
          <w:t xml:space="preserve">O emissions. </w:t>
        </w:r>
      </w:ins>
    </w:p>
    <w:p w14:paraId="58B46500" w14:textId="77777777" w:rsidR="00EC5046" w:rsidRPr="007F7E2B" w:rsidRDefault="00EC5046">
      <w:pPr>
        <w:spacing w:line="259" w:lineRule="auto"/>
        <w:ind w:left="360"/>
        <w:rPr>
          <w:ins w:id="14744" w:author="V2" w:date="2025-04-14T14:19:00Z" w16du:dateUtc="2025-04-14T19:19:00Z"/>
        </w:rPr>
      </w:pPr>
      <w:ins w:id="14745" w:author="V2" w:date="2025-04-14T14:19:00Z" w16du:dateUtc="2025-04-14T19:19:00Z">
        <w:r w:rsidRPr="007F7E2B">
          <w:t xml:space="preserve"> </w:t>
        </w:r>
      </w:ins>
    </w:p>
    <w:p w14:paraId="1B93A285" w14:textId="77777777" w:rsidR="00EC5046" w:rsidRPr="007F7E2B" w:rsidRDefault="00EC5046">
      <w:pPr>
        <w:spacing w:line="242" w:lineRule="auto"/>
        <w:ind w:left="-5"/>
        <w:rPr>
          <w:ins w:id="14746" w:author="V2" w:date="2025-04-14T14:19:00Z" w16du:dateUtc="2025-04-14T19:19:00Z"/>
        </w:rPr>
      </w:pPr>
      <w:ins w:id="14747" w:author="V2" w:date="2025-04-14T14:19:00Z" w16du:dateUtc="2025-04-14T19:19:00Z">
        <w:r w:rsidRPr="007F7E2B">
          <w:t>The methods given below must be undertaken independently for each species or type of domesticated animal (for instance, dairy cattle must be treated separately from other cattle). These estimates must also be undertaken under both the project scenario and the baseline scenario</w:t>
        </w:r>
        <w:r w:rsidRPr="007F7E2B">
          <w:rPr>
            <w:rFonts w:ascii="Arial" w:eastAsia="Arial" w:hAnsi="Arial" w:cs="Arial"/>
            <w:i/>
          </w:rPr>
          <w:t>.</w:t>
        </w:r>
        <w:r w:rsidRPr="007F7E2B">
          <w:t xml:space="preserve"> </w:t>
        </w:r>
      </w:ins>
    </w:p>
    <w:p w14:paraId="09CE82EA" w14:textId="77777777" w:rsidR="00EC5046" w:rsidRPr="007F7E2B" w:rsidRDefault="00EC5046">
      <w:pPr>
        <w:spacing w:line="259" w:lineRule="auto"/>
        <w:rPr>
          <w:ins w:id="14748" w:author="V2" w:date="2025-04-14T14:19:00Z" w16du:dateUtc="2025-04-14T19:19:00Z"/>
        </w:rPr>
      </w:pPr>
      <w:ins w:id="14749" w:author="V2" w:date="2025-04-14T14:19:00Z" w16du:dateUtc="2025-04-14T19:19:00Z">
        <w:r w:rsidRPr="007F7E2B">
          <w:t xml:space="preserve"> </w:t>
        </w:r>
      </w:ins>
    </w:p>
    <w:p w14:paraId="52810022" w14:textId="77777777" w:rsidR="00EC5046" w:rsidRPr="007F7E2B" w:rsidRDefault="00EC5046">
      <w:pPr>
        <w:spacing w:line="242" w:lineRule="auto"/>
        <w:ind w:left="-5"/>
        <w:rPr>
          <w:ins w:id="14750" w:author="V2" w:date="2025-04-14T14:19:00Z" w16du:dateUtc="2025-04-14T19:19:00Z"/>
        </w:rPr>
      </w:pPr>
      <w:ins w:id="14751" w:author="V2" w:date="2025-04-14T14:19:00Z" w16du:dateUtc="2025-04-14T19:19:00Z">
        <w:r w:rsidRPr="007F7E2B">
          <w:t xml:space="preserve">Emissions from domesticated animals are conservatively excluded when the project activities result in lower emissions from domesticated animals in the project scenario as compared with the baseline scenario. Project scenario emissions must include both emissions from domesticated animals within the project area and any increases in emissions from domesticated animal populations outside of the project area resulting from the project activity. Excluding these emissions from accounting under these conditions is conservative, because it ensures that crediting is not undertaken solely on the basis of estimated reductions in domesticated animal populations. </w:t>
        </w:r>
        <w:r w:rsidRPr="007F7E2B">
          <w:rPr>
            <w:sz w:val="22"/>
          </w:rPr>
          <w:t xml:space="preserve"> </w:t>
        </w:r>
      </w:ins>
    </w:p>
    <w:p w14:paraId="39EEE9E0" w14:textId="77777777" w:rsidR="00EC5046" w:rsidRPr="007F7E2B" w:rsidRDefault="00EC5046">
      <w:pPr>
        <w:spacing w:after="116" w:line="259" w:lineRule="auto"/>
        <w:rPr>
          <w:ins w:id="14752" w:author="V2" w:date="2025-04-14T14:19:00Z" w16du:dateUtc="2025-04-14T19:19:00Z"/>
        </w:rPr>
      </w:pPr>
      <w:ins w:id="14753" w:author="V2" w:date="2025-04-14T14:19:00Z" w16du:dateUtc="2025-04-14T19:19:00Z">
        <w:r w:rsidRPr="007F7E2B">
          <w:t xml:space="preserve"> </w:t>
        </w:r>
      </w:ins>
    </w:p>
    <w:p w14:paraId="1D8F01D5" w14:textId="77777777" w:rsidR="00EC5046" w:rsidRPr="007F7E2B" w:rsidRDefault="00EC5046">
      <w:pPr>
        <w:pStyle w:val="Heading3"/>
        <w:ind w:left="-5"/>
        <w:rPr>
          <w:ins w:id="14754" w:author="V2" w:date="2025-04-14T14:19:00Z" w16du:dateUtc="2025-04-14T19:19:00Z"/>
        </w:rPr>
      </w:pPr>
      <w:bookmarkStart w:id="14755" w:name="_Toc174616197"/>
      <w:bookmarkStart w:id="14756" w:name="_Toc174616613"/>
      <w:bookmarkStart w:id="14757" w:name="_Toc180594338"/>
      <w:bookmarkStart w:id="14758" w:name="_Toc180594745"/>
      <w:ins w:id="14759" w:author="V2" w:date="2025-04-14T14:19:00Z" w16du:dateUtc="2025-04-14T19:19:00Z">
        <w:r w:rsidRPr="007F7E2B">
          <w:t>Step 1: Estimation of CH</w:t>
        </w:r>
        <w:r w:rsidRPr="007F7E2B">
          <w:rPr>
            <w:vertAlign w:val="subscript"/>
          </w:rPr>
          <w:t>4</w:t>
        </w:r>
        <w:r w:rsidRPr="007F7E2B">
          <w:t xml:space="preserve"> emissions from enteric fermentation (</w:t>
        </w:r>
        <w:r w:rsidRPr="007F7E2B">
          <w:rPr>
            <w:rFonts w:ascii="Arial" w:eastAsia="Arial" w:hAnsi="Arial" w:cs="Arial"/>
            <w:i/>
          </w:rPr>
          <w:t>E</w:t>
        </w:r>
        <w:r w:rsidRPr="007F7E2B">
          <w:rPr>
            <w:rFonts w:ascii="Arial" w:eastAsia="Arial" w:hAnsi="Arial" w:cs="Arial"/>
            <w:i/>
            <w:vertAlign w:val="subscript"/>
          </w:rPr>
          <w:t>l,CH4,ferm</w:t>
        </w:r>
        <w:r w:rsidRPr="007F7E2B">
          <w:t>)</w:t>
        </w:r>
        <w:bookmarkEnd w:id="14755"/>
        <w:bookmarkEnd w:id="14756"/>
        <w:bookmarkEnd w:id="14757"/>
        <w:bookmarkEnd w:id="14758"/>
        <w:r w:rsidRPr="007F7E2B">
          <w:t xml:space="preserve"> </w:t>
        </w:r>
        <w:r w:rsidRPr="007F7E2B">
          <w:rPr>
            <w:rFonts w:ascii="Arial" w:eastAsia="Arial" w:hAnsi="Arial" w:cs="Arial"/>
            <w:b w:val="0"/>
          </w:rPr>
          <w:t xml:space="preserve">  </w:t>
        </w:r>
      </w:ins>
    </w:p>
    <w:p w14:paraId="1245F87C" w14:textId="6174C775" w:rsidR="00EC5046" w:rsidRPr="007F7E2B" w:rsidRDefault="007C1342">
      <w:pPr>
        <w:spacing w:after="411"/>
        <w:ind w:left="-5"/>
        <w:rPr>
          <w:ins w:id="14760" w:author="V2" w:date="2025-04-14T14:19:00Z" w16du:dateUtc="2025-04-14T19:19:00Z"/>
        </w:rPr>
      </w:pPr>
      <w:ins w:id="14761" w:author="V2" w:date="2025-04-14T14:19:00Z" w16du:dateUtc="2025-04-14T19:19:00Z">
        <w:r w:rsidRPr="007F7E2B">
          <w:rPr>
            <w:rFonts w:ascii="Times New Roman" w:eastAsia="Times New Roman" w:hAnsi="Times New Roman" w:cs="Times New Roman"/>
            <w:i/>
            <w:noProof/>
            <w:sz w:val="23"/>
          </w:rPr>
          <w:drawing>
            <wp:anchor distT="0" distB="0" distL="114300" distR="114300" simplePos="0" relativeHeight="251755574" behindDoc="1" locked="0" layoutInCell="1" allowOverlap="1" wp14:anchorId="2A104FA8" wp14:editId="37612BC6">
              <wp:simplePos x="0" y="0"/>
              <wp:positionH relativeFrom="column">
                <wp:posOffset>95250</wp:posOffset>
              </wp:positionH>
              <wp:positionV relativeFrom="paragraph">
                <wp:posOffset>1176655</wp:posOffset>
              </wp:positionV>
              <wp:extent cx="4044950" cy="501650"/>
              <wp:effectExtent l="0" t="0" r="0" b="0"/>
              <wp:wrapTight wrapText="bothSides">
                <wp:wrapPolygon edited="0">
                  <wp:start x="0" y="0"/>
                  <wp:lineTo x="0" y="20506"/>
                  <wp:lineTo x="21464" y="20506"/>
                  <wp:lineTo x="21464" y="0"/>
                  <wp:lineTo x="0" y="0"/>
                </wp:wrapPolygon>
              </wp:wrapTight>
              <wp:docPr id="1067954152" name="Picture 1" descr="A close up of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54152" name="Picture 1" descr="A close up of a word&#10;&#10;AI-generated content may be incorrect."/>
                      <pic:cNvPicPr/>
                    </pic:nvPicPr>
                    <pic:blipFill>
                      <a:blip r:embed="rId128">
                        <a:extLst>
                          <a:ext uri="{28A0092B-C50C-407E-A947-70E740481C1C}">
                            <a14:useLocalDpi xmlns:a14="http://schemas.microsoft.com/office/drawing/2010/main" val="0"/>
                          </a:ext>
                        </a:extLst>
                      </a:blip>
                      <a:stretch>
                        <a:fillRect/>
                      </a:stretch>
                    </pic:blipFill>
                    <pic:spPr>
                      <a:xfrm>
                        <a:off x="0" y="0"/>
                        <a:ext cx="4044950" cy="501650"/>
                      </a:xfrm>
                      <a:prstGeom prst="rect">
                        <a:avLst/>
                      </a:prstGeom>
                    </pic:spPr>
                  </pic:pic>
                </a:graphicData>
              </a:graphic>
              <wp14:sizeRelH relativeFrom="page">
                <wp14:pctWidth>0</wp14:pctWidth>
              </wp14:sizeRelH>
              <wp14:sizeRelV relativeFrom="page">
                <wp14:pctHeight>0</wp14:pctHeight>
              </wp14:sizeRelV>
            </wp:anchor>
          </w:drawing>
        </w:r>
        <w:r w:rsidR="00EC5046" w:rsidRPr="007F7E2B">
          <w:t>The amount of methane</w:t>
        </w:r>
        <w:r w:rsidR="00EC5046" w:rsidRPr="007F7E2B">
          <w:rPr>
            <w:vertAlign w:val="superscript"/>
          </w:rPr>
          <w:footnoteReference w:id="13"/>
        </w:r>
        <w:r w:rsidR="00EC5046" w:rsidRPr="007F7E2B">
          <w:t xml:space="preserve"> emitted by a population of animals is calculated by multiplying the emission rate per animal by the number of animals. To reflect the variation in emission rates among animal types, the population of animals is divided into subgroups, and an </w:t>
        </w:r>
        <w:r w:rsidR="00EC5046" w:rsidRPr="007F7E2B">
          <w:rPr>
            <w:rFonts w:ascii="Arial" w:eastAsia="Arial" w:hAnsi="Arial" w:cs="Arial"/>
            <w:i/>
          </w:rPr>
          <w:t>emission factor</w:t>
        </w:r>
        <w:r w:rsidR="00EC5046" w:rsidRPr="007F7E2B">
          <w:t xml:space="preserve"> per animal is estimated for each subgroup. As per IPCC GPG 2000 and IPCC 2006 Guidelines for AFOLU, use the following equation</w:t>
        </w:r>
        <w:r w:rsidR="00EC5046" w:rsidRPr="007F7E2B">
          <w:rPr>
            <w:vertAlign w:val="superscript"/>
          </w:rPr>
          <w:footnoteReference w:id="14"/>
        </w:r>
        <w:r w:rsidR="00EC5046" w:rsidRPr="007F7E2B">
          <w:t xml:space="preserve">: </w:t>
        </w:r>
      </w:ins>
    </w:p>
    <w:p w14:paraId="215A780D" w14:textId="240B52D0" w:rsidR="00EC5046" w:rsidRPr="007F7E2B" w:rsidRDefault="00EC5046">
      <w:pPr>
        <w:tabs>
          <w:tab w:val="center" w:pos="3121"/>
          <w:tab w:val="center" w:pos="5761"/>
          <w:tab w:val="center" w:pos="6481"/>
          <w:tab w:val="center" w:pos="7461"/>
        </w:tabs>
        <w:spacing w:line="259" w:lineRule="auto"/>
        <w:rPr>
          <w:ins w:id="14764" w:author="V2" w:date="2025-04-14T14:19:00Z" w16du:dateUtc="2025-04-14T19:19:00Z"/>
        </w:rPr>
      </w:pPr>
      <w:ins w:id="14765" w:author="V2" w:date="2025-04-14T14:19:00Z" w16du:dateUtc="2025-04-14T19:19:00Z">
        <w:r w:rsidRPr="007F7E2B">
          <w:rPr>
            <w:sz w:val="22"/>
          </w:rPr>
          <w:tab/>
        </w:r>
        <w:r w:rsidRPr="007F7E2B">
          <w:t xml:space="preserve"> </w:t>
        </w:r>
        <w:r w:rsidRPr="007F7E2B">
          <w:tab/>
          <w:t xml:space="preserve"> </w:t>
        </w:r>
        <w:r w:rsidRPr="007F7E2B">
          <w:tab/>
          <w:t xml:space="preserve">(12.1) </w:t>
        </w:r>
      </w:ins>
    </w:p>
    <w:tbl>
      <w:tblPr>
        <w:tblStyle w:val="TableGrid0"/>
        <w:tblW w:w="8227" w:type="dxa"/>
        <w:tblInd w:w="720" w:type="dxa"/>
        <w:tblLook w:val="04A0" w:firstRow="1" w:lastRow="0" w:firstColumn="1" w:lastColumn="0" w:noHBand="0" w:noVBand="1"/>
      </w:tblPr>
      <w:tblGrid>
        <w:gridCol w:w="1440"/>
        <w:gridCol w:w="6787"/>
      </w:tblGrid>
      <w:tr w:rsidR="00EC5046" w:rsidRPr="007F7E2B" w14:paraId="3CFB2FF6" w14:textId="77777777">
        <w:trPr>
          <w:trHeight w:val="563"/>
          <w:ins w:id="14766" w:author="V2" w:date="2025-04-14T14:19:00Z" w16du:dateUtc="2025-04-14T19:19:00Z"/>
        </w:trPr>
        <w:tc>
          <w:tcPr>
            <w:tcW w:w="1440" w:type="dxa"/>
            <w:tcBorders>
              <w:top w:val="nil"/>
              <w:left w:val="nil"/>
              <w:bottom w:val="nil"/>
              <w:right w:val="nil"/>
            </w:tcBorders>
          </w:tcPr>
          <w:p w14:paraId="26BC5DBF" w14:textId="77777777" w:rsidR="00EC5046" w:rsidRPr="007F7E2B" w:rsidRDefault="00EC5046">
            <w:pPr>
              <w:spacing w:after="186" w:line="259" w:lineRule="auto"/>
              <w:ind w:left="1162"/>
              <w:rPr>
                <w:ins w:id="14767" w:author="V2" w:date="2025-04-14T14:19:00Z" w16du:dateUtc="2025-04-14T19:19:00Z"/>
              </w:rPr>
            </w:pPr>
            <w:ins w:id="14768" w:author="V2" w:date="2025-04-14T14:19:00Z" w16du:dateUtc="2025-04-14T19:19:00Z">
              <w:r w:rsidRPr="007F7E2B">
                <w:rPr>
                  <w:rFonts w:ascii="Times New Roman" w:eastAsia="Times New Roman" w:hAnsi="Times New Roman" w:cs="Times New Roman"/>
                  <w:i/>
                  <w:sz w:val="14"/>
                </w:rPr>
                <w:lastRenderedPageBreak/>
                <w:t>l</w:t>
              </w:r>
            </w:ins>
          </w:p>
          <w:p w14:paraId="236525C1" w14:textId="77777777" w:rsidR="00EC5046" w:rsidRPr="007F7E2B" w:rsidRDefault="00EC5046">
            <w:pPr>
              <w:spacing w:line="259" w:lineRule="auto"/>
              <w:rPr>
                <w:ins w:id="14769" w:author="V2" w:date="2025-04-14T14:19:00Z" w16du:dateUtc="2025-04-14T19:19:00Z"/>
              </w:rPr>
            </w:pPr>
            <w:ins w:id="14770" w:author="V2" w:date="2025-04-14T14:19:00Z" w16du:dateUtc="2025-04-14T19:19:00Z">
              <w:r w:rsidRPr="007F7E2B">
                <w:t xml:space="preserve">Where: </w:t>
              </w:r>
            </w:ins>
          </w:p>
        </w:tc>
        <w:tc>
          <w:tcPr>
            <w:tcW w:w="6787" w:type="dxa"/>
            <w:tcBorders>
              <w:top w:val="nil"/>
              <w:left w:val="nil"/>
              <w:bottom w:val="nil"/>
              <w:right w:val="nil"/>
            </w:tcBorders>
          </w:tcPr>
          <w:p w14:paraId="7A662DE2" w14:textId="77777777" w:rsidR="00EC5046" w:rsidRPr="007F7E2B" w:rsidRDefault="00EC5046">
            <w:pPr>
              <w:spacing w:after="160" w:line="259" w:lineRule="auto"/>
              <w:rPr>
                <w:ins w:id="14771" w:author="V2" w:date="2025-04-14T14:19:00Z" w16du:dateUtc="2025-04-14T19:19:00Z"/>
              </w:rPr>
            </w:pPr>
          </w:p>
        </w:tc>
      </w:tr>
      <w:tr w:rsidR="00EC5046" w:rsidRPr="007F7E2B" w14:paraId="32A3F625" w14:textId="77777777">
        <w:trPr>
          <w:trHeight w:val="357"/>
          <w:ins w:id="14772" w:author="V2" w:date="2025-04-14T14:19:00Z" w16du:dateUtc="2025-04-14T19:19:00Z"/>
        </w:trPr>
        <w:tc>
          <w:tcPr>
            <w:tcW w:w="1440" w:type="dxa"/>
            <w:tcBorders>
              <w:top w:val="nil"/>
              <w:left w:val="nil"/>
              <w:bottom w:val="nil"/>
              <w:right w:val="nil"/>
            </w:tcBorders>
          </w:tcPr>
          <w:p w14:paraId="0B6BC9C3" w14:textId="77777777" w:rsidR="00EC5046" w:rsidRPr="007F7E2B" w:rsidRDefault="00EC5046">
            <w:pPr>
              <w:tabs>
                <w:tab w:val="center" w:pos="1138"/>
              </w:tabs>
              <w:spacing w:line="259" w:lineRule="auto"/>
              <w:rPr>
                <w:ins w:id="14773" w:author="V2" w:date="2025-04-14T14:19:00Z" w16du:dateUtc="2025-04-14T19:19:00Z"/>
              </w:rPr>
            </w:pPr>
            <w:ins w:id="14774" w:author="V2" w:date="2025-04-14T14:19:00Z" w16du:dateUtc="2025-04-14T19:19:00Z">
              <w:r w:rsidRPr="007F7E2B">
                <w:rPr>
                  <w:rFonts w:ascii="Arial" w:eastAsia="Arial" w:hAnsi="Arial" w:cs="Arial"/>
                  <w:i/>
                </w:rPr>
                <w:t>E</w:t>
              </w:r>
              <w:r w:rsidRPr="007F7E2B">
                <w:rPr>
                  <w:rFonts w:ascii="Arial" w:eastAsia="Arial" w:hAnsi="Arial" w:cs="Arial"/>
                  <w:i/>
                  <w:sz w:val="13"/>
                </w:rPr>
                <w:t>CH4,ferm</w:t>
              </w:r>
              <w:r w:rsidRPr="007F7E2B">
                <w:rPr>
                  <w:rFonts w:ascii="Arial" w:eastAsia="Arial" w:hAnsi="Arial" w:cs="Arial"/>
                  <w:i/>
                </w:rPr>
                <w:t xml:space="preserve"> </w:t>
              </w:r>
              <w:r w:rsidRPr="007F7E2B">
                <w:rPr>
                  <w:rFonts w:ascii="Arial" w:eastAsia="Arial" w:hAnsi="Arial" w:cs="Arial"/>
                  <w:i/>
                </w:rPr>
                <w:tab/>
                <w:t>=</w:t>
              </w:r>
              <w:r w:rsidRPr="007F7E2B">
                <w:t xml:space="preserve"> </w:t>
              </w:r>
            </w:ins>
          </w:p>
        </w:tc>
        <w:tc>
          <w:tcPr>
            <w:tcW w:w="6787" w:type="dxa"/>
            <w:tcBorders>
              <w:top w:val="nil"/>
              <w:left w:val="nil"/>
              <w:bottom w:val="nil"/>
              <w:right w:val="nil"/>
            </w:tcBorders>
          </w:tcPr>
          <w:p w14:paraId="4127E5B4" w14:textId="77777777" w:rsidR="00EC5046" w:rsidRPr="007F7E2B" w:rsidRDefault="00EC5046">
            <w:pPr>
              <w:spacing w:line="259" w:lineRule="auto"/>
              <w:rPr>
                <w:ins w:id="14775" w:author="V2" w:date="2025-04-14T14:19:00Z" w16du:dateUtc="2025-04-14T19:19:00Z"/>
              </w:rPr>
            </w:pPr>
            <w:ins w:id="14776" w:author="V2" w:date="2025-04-14T14:19:00Z" w16du:dateUtc="2025-04-14T19:19:00Z">
              <w:r w:rsidRPr="007F7E2B">
                <w:rPr>
                  <w:rFonts w:ascii="Arial" w:eastAsia="Arial" w:hAnsi="Arial" w:cs="Arial"/>
                  <w:i/>
                </w:rPr>
                <w:t>CH</w:t>
              </w:r>
              <w:r w:rsidRPr="007F7E2B">
                <w:rPr>
                  <w:rFonts w:ascii="Arial" w:eastAsia="Arial" w:hAnsi="Arial" w:cs="Arial"/>
                  <w:i/>
                  <w:vertAlign w:val="subscript"/>
                </w:rPr>
                <w:t>4</w:t>
              </w:r>
              <w:r w:rsidRPr="007F7E2B">
                <w:t xml:space="preserve"> emissions from enteric fermentation; tonnes CO</w:t>
              </w:r>
              <w:r w:rsidRPr="007F7E2B">
                <w:rPr>
                  <w:vertAlign w:val="subscript"/>
                </w:rPr>
                <w:t>2</w:t>
              </w:r>
              <w:r w:rsidRPr="007F7E2B">
                <w:t>e yr</w:t>
              </w:r>
              <w:r w:rsidRPr="007F7E2B">
                <w:rPr>
                  <w:vertAlign w:val="superscript"/>
                </w:rPr>
                <w:t xml:space="preserve">-1 </w:t>
              </w:r>
            </w:ins>
          </w:p>
        </w:tc>
      </w:tr>
      <w:tr w:rsidR="00EC5046" w:rsidRPr="007F7E2B" w14:paraId="4B4582A2" w14:textId="77777777">
        <w:trPr>
          <w:trHeight w:val="342"/>
          <w:ins w:id="14777" w:author="V2" w:date="2025-04-14T14:19:00Z" w16du:dateUtc="2025-04-14T19:19:00Z"/>
        </w:trPr>
        <w:tc>
          <w:tcPr>
            <w:tcW w:w="1440" w:type="dxa"/>
            <w:tcBorders>
              <w:top w:val="nil"/>
              <w:left w:val="nil"/>
              <w:bottom w:val="nil"/>
              <w:right w:val="nil"/>
            </w:tcBorders>
          </w:tcPr>
          <w:p w14:paraId="5726B56B" w14:textId="77777777" w:rsidR="00EC5046" w:rsidRPr="007F7E2B" w:rsidRDefault="00EC5046">
            <w:pPr>
              <w:tabs>
                <w:tab w:val="center" w:pos="1138"/>
              </w:tabs>
              <w:spacing w:line="259" w:lineRule="auto"/>
              <w:rPr>
                <w:ins w:id="14778" w:author="V2" w:date="2025-04-14T14:19:00Z" w16du:dateUtc="2025-04-14T19:19:00Z"/>
              </w:rPr>
            </w:pPr>
            <w:ins w:id="14779" w:author="V2" w:date="2025-04-14T14:19:00Z" w16du:dateUtc="2025-04-14T19:19:00Z">
              <w:r w:rsidRPr="007F7E2B">
                <w:rPr>
                  <w:rFonts w:ascii="Arial" w:eastAsia="Arial" w:hAnsi="Arial" w:cs="Arial"/>
                  <w:i/>
                </w:rPr>
                <w:t xml:space="preserve">l </w:t>
              </w:r>
              <w:r w:rsidRPr="007F7E2B">
                <w:rPr>
                  <w:rFonts w:ascii="Arial" w:eastAsia="Arial" w:hAnsi="Arial" w:cs="Arial"/>
                  <w:i/>
                </w:rPr>
                <w:tab/>
                <w:t xml:space="preserve">= </w:t>
              </w:r>
            </w:ins>
          </w:p>
        </w:tc>
        <w:tc>
          <w:tcPr>
            <w:tcW w:w="6787" w:type="dxa"/>
            <w:tcBorders>
              <w:top w:val="nil"/>
              <w:left w:val="nil"/>
              <w:bottom w:val="nil"/>
              <w:right w:val="nil"/>
            </w:tcBorders>
          </w:tcPr>
          <w:p w14:paraId="030AAAC2" w14:textId="77777777" w:rsidR="00EC5046" w:rsidRPr="007F7E2B" w:rsidRDefault="00EC5046">
            <w:pPr>
              <w:spacing w:line="259" w:lineRule="auto"/>
              <w:rPr>
                <w:ins w:id="14780" w:author="V2" w:date="2025-04-14T14:19:00Z" w16du:dateUtc="2025-04-14T19:19:00Z"/>
              </w:rPr>
            </w:pPr>
            <w:ins w:id="14781" w:author="V2" w:date="2025-04-14T14:19:00Z" w16du:dateUtc="2025-04-14T19:19:00Z">
              <w:r w:rsidRPr="007F7E2B">
                <w:t>Types of livestock</w:t>
              </w:r>
              <w:r w:rsidRPr="007F7E2B">
                <w:rPr>
                  <w:vertAlign w:val="superscript"/>
                </w:rPr>
                <w:t xml:space="preserve"> </w:t>
              </w:r>
            </w:ins>
          </w:p>
        </w:tc>
      </w:tr>
      <w:tr w:rsidR="00EC5046" w:rsidRPr="007F7E2B" w14:paraId="3823BD44" w14:textId="77777777">
        <w:trPr>
          <w:trHeight w:val="376"/>
          <w:ins w:id="14782" w:author="V2" w:date="2025-04-14T14:19:00Z" w16du:dateUtc="2025-04-14T19:19:00Z"/>
        </w:trPr>
        <w:tc>
          <w:tcPr>
            <w:tcW w:w="1440" w:type="dxa"/>
            <w:tcBorders>
              <w:top w:val="nil"/>
              <w:left w:val="nil"/>
              <w:bottom w:val="nil"/>
              <w:right w:val="nil"/>
            </w:tcBorders>
          </w:tcPr>
          <w:p w14:paraId="44B1567F" w14:textId="77777777" w:rsidR="00EC5046" w:rsidRPr="007F7E2B" w:rsidRDefault="00EC5046">
            <w:pPr>
              <w:tabs>
                <w:tab w:val="center" w:pos="1138"/>
              </w:tabs>
              <w:spacing w:line="259" w:lineRule="auto"/>
              <w:rPr>
                <w:ins w:id="14783" w:author="V2" w:date="2025-04-14T14:19:00Z" w16du:dateUtc="2025-04-14T19:19:00Z"/>
              </w:rPr>
            </w:pPr>
            <w:ins w:id="14784" w:author="V2" w:date="2025-04-14T14:19:00Z" w16du:dateUtc="2025-04-14T19:19:00Z">
              <w:r w:rsidRPr="007F7E2B">
                <w:rPr>
                  <w:rFonts w:ascii="Arial" w:eastAsia="Arial" w:hAnsi="Arial" w:cs="Arial"/>
                  <w:i/>
                </w:rPr>
                <w:t>EF</w:t>
              </w:r>
              <w:r w:rsidRPr="007F7E2B">
                <w:rPr>
                  <w:rFonts w:ascii="Arial" w:eastAsia="Arial" w:hAnsi="Arial" w:cs="Arial"/>
                  <w:i/>
                  <w:vertAlign w:val="subscript"/>
                </w:rPr>
                <w:t>1</w:t>
              </w:r>
              <w:r w:rsidRPr="007F7E2B">
                <w:rPr>
                  <w:rFonts w:ascii="Arial" w:eastAsia="Arial" w:hAnsi="Arial" w:cs="Arial"/>
                  <w:i/>
                </w:rPr>
                <w:t xml:space="preserve"> </w:t>
              </w:r>
              <w:r w:rsidRPr="007F7E2B">
                <w:rPr>
                  <w:rFonts w:ascii="Arial" w:eastAsia="Arial" w:hAnsi="Arial" w:cs="Arial"/>
                  <w:i/>
                </w:rPr>
                <w:tab/>
                <w:t xml:space="preserve">= </w:t>
              </w:r>
            </w:ins>
          </w:p>
        </w:tc>
        <w:tc>
          <w:tcPr>
            <w:tcW w:w="6787" w:type="dxa"/>
            <w:tcBorders>
              <w:top w:val="nil"/>
              <w:left w:val="nil"/>
              <w:bottom w:val="nil"/>
              <w:right w:val="nil"/>
            </w:tcBorders>
          </w:tcPr>
          <w:p w14:paraId="62502837" w14:textId="77777777" w:rsidR="00EC5046" w:rsidRPr="007F7E2B" w:rsidRDefault="00EC5046">
            <w:pPr>
              <w:spacing w:line="259" w:lineRule="auto"/>
              <w:rPr>
                <w:ins w:id="14785" w:author="V2" w:date="2025-04-14T14:19:00Z" w16du:dateUtc="2025-04-14T19:19:00Z"/>
              </w:rPr>
            </w:pPr>
            <w:ins w:id="14786" w:author="V2" w:date="2025-04-14T14:19:00Z" w16du:dateUtc="2025-04-14T19:19:00Z">
              <w:r w:rsidRPr="007F7E2B">
                <w:t>Enteric CH</w:t>
              </w:r>
              <w:r w:rsidRPr="007F7E2B">
                <w:rPr>
                  <w:vertAlign w:val="subscript"/>
                </w:rPr>
                <w:t xml:space="preserve">4 </w:t>
              </w:r>
              <w:r w:rsidRPr="007F7E2B">
                <w:t>emission factor for the livestock type; kg CH</w:t>
              </w:r>
              <w:r w:rsidRPr="007F7E2B">
                <w:rPr>
                  <w:vertAlign w:val="subscript"/>
                </w:rPr>
                <w:t>4</w:t>
              </w:r>
              <w:r w:rsidRPr="007F7E2B">
                <w:t xml:space="preserve"> head</w:t>
              </w:r>
              <w:r w:rsidRPr="007F7E2B">
                <w:rPr>
                  <w:vertAlign w:val="superscript"/>
                </w:rPr>
                <w:t>-1</w:t>
              </w:r>
              <w:r w:rsidRPr="007F7E2B">
                <w:t xml:space="preserve"> yr-1</w:t>
              </w:r>
              <w:r w:rsidRPr="007F7E2B">
                <w:rPr>
                  <w:rFonts w:ascii="Arial" w:eastAsia="Arial" w:hAnsi="Arial" w:cs="Arial"/>
                  <w:i/>
                </w:rPr>
                <w:t xml:space="preserve"> </w:t>
              </w:r>
            </w:ins>
          </w:p>
        </w:tc>
      </w:tr>
      <w:tr w:rsidR="00EC5046" w:rsidRPr="007F7E2B" w14:paraId="65F88A63" w14:textId="77777777">
        <w:trPr>
          <w:trHeight w:val="349"/>
          <w:ins w:id="14787" w:author="V2" w:date="2025-04-14T14:19:00Z" w16du:dateUtc="2025-04-14T19:19:00Z"/>
        </w:trPr>
        <w:tc>
          <w:tcPr>
            <w:tcW w:w="1440" w:type="dxa"/>
            <w:tcBorders>
              <w:top w:val="nil"/>
              <w:left w:val="nil"/>
              <w:bottom w:val="nil"/>
              <w:right w:val="nil"/>
            </w:tcBorders>
          </w:tcPr>
          <w:p w14:paraId="4E20BA23" w14:textId="77777777" w:rsidR="00EC5046" w:rsidRPr="007F7E2B" w:rsidRDefault="00EC5046">
            <w:pPr>
              <w:spacing w:line="259" w:lineRule="auto"/>
              <w:rPr>
                <w:ins w:id="14788" w:author="V2" w:date="2025-04-14T14:19:00Z" w16du:dateUtc="2025-04-14T19:19:00Z"/>
              </w:rPr>
            </w:pPr>
            <w:ins w:id="14789" w:author="V2" w:date="2025-04-14T14:19:00Z" w16du:dateUtc="2025-04-14T19:19:00Z">
              <w:r w:rsidRPr="007F7E2B">
                <w:rPr>
                  <w:rFonts w:ascii="Arial" w:eastAsia="Arial" w:hAnsi="Arial" w:cs="Arial"/>
                  <w:i/>
                </w:rPr>
                <w:t>Population</w:t>
              </w:r>
              <w:r w:rsidRPr="007F7E2B">
                <w:rPr>
                  <w:rFonts w:ascii="Arial" w:eastAsia="Arial" w:hAnsi="Arial" w:cs="Arial"/>
                  <w:i/>
                  <w:vertAlign w:val="subscript"/>
                </w:rPr>
                <w:t xml:space="preserve">l  </w:t>
              </w:r>
              <w:r w:rsidRPr="007F7E2B">
                <w:rPr>
                  <w:rFonts w:ascii="Arial" w:eastAsia="Arial" w:hAnsi="Arial" w:cs="Arial"/>
                  <w:i/>
                </w:rPr>
                <w:t xml:space="preserve">= </w:t>
              </w:r>
            </w:ins>
          </w:p>
        </w:tc>
        <w:tc>
          <w:tcPr>
            <w:tcW w:w="6787" w:type="dxa"/>
            <w:tcBorders>
              <w:top w:val="nil"/>
              <w:left w:val="nil"/>
              <w:bottom w:val="nil"/>
              <w:right w:val="nil"/>
            </w:tcBorders>
          </w:tcPr>
          <w:p w14:paraId="5891A1C9" w14:textId="77777777" w:rsidR="00EC5046" w:rsidRPr="007F7E2B" w:rsidRDefault="00EC5046">
            <w:pPr>
              <w:spacing w:line="259" w:lineRule="auto"/>
              <w:rPr>
                <w:ins w:id="14790" w:author="V2" w:date="2025-04-14T14:19:00Z" w16du:dateUtc="2025-04-14T19:19:00Z"/>
              </w:rPr>
            </w:pPr>
            <w:ins w:id="14791" w:author="V2" w:date="2025-04-14T14:19:00Z" w16du:dateUtc="2025-04-14T19:19:00Z">
              <w:r w:rsidRPr="007F7E2B">
                <w:t xml:space="preserve">Number of livestock for the livestock type; heads </w:t>
              </w:r>
            </w:ins>
          </w:p>
        </w:tc>
      </w:tr>
      <w:tr w:rsidR="00EC5046" w:rsidRPr="007F7E2B" w14:paraId="6C1D4074" w14:textId="77777777">
        <w:trPr>
          <w:trHeight w:val="574"/>
          <w:ins w:id="14792" w:author="V2" w:date="2025-04-14T14:19:00Z" w16du:dateUtc="2025-04-14T19:19:00Z"/>
        </w:trPr>
        <w:tc>
          <w:tcPr>
            <w:tcW w:w="1440" w:type="dxa"/>
            <w:tcBorders>
              <w:top w:val="nil"/>
              <w:left w:val="nil"/>
              <w:bottom w:val="nil"/>
              <w:right w:val="nil"/>
            </w:tcBorders>
          </w:tcPr>
          <w:p w14:paraId="0AE1E729" w14:textId="77777777" w:rsidR="00EC5046" w:rsidRPr="007F7E2B" w:rsidRDefault="00EC5046">
            <w:pPr>
              <w:tabs>
                <w:tab w:val="center" w:pos="1138"/>
              </w:tabs>
              <w:spacing w:line="259" w:lineRule="auto"/>
              <w:rPr>
                <w:ins w:id="14793" w:author="V2" w:date="2025-04-14T14:19:00Z" w16du:dateUtc="2025-04-14T19:19:00Z"/>
              </w:rPr>
            </w:pPr>
            <w:ins w:id="14794" w:author="V2" w:date="2025-04-14T14:19:00Z" w16du:dateUtc="2025-04-14T19:19:00Z">
              <w:r w:rsidRPr="007F7E2B">
                <w:rPr>
                  <w:rFonts w:ascii="Arial" w:eastAsia="Arial" w:hAnsi="Arial" w:cs="Arial"/>
                  <w:i/>
                </w:rPr>
                <w:t>GWP</w:t>
              </w:r>
              <w:r w:rsidRPr="007F7E2B">
                <w:rPr>
                  <w:rFonts w:ascii="Arial" w:eastAsia="Arial" w:hAnsi="Arial" w:cs="Arial"/>
                  <w:i/>
                  <w:sz w:val="13"/>
                </w:rPr>
                <w:t xml:space="preserve">CH4  </w:t>
              </w:r>
              <w:r w:rsidRPr="007F7E2B">
                <w:rPr>
                  <w:rFonts w:ascii="Arial" w:eastAsia="Arial" w:hAnsi="Arial" w:cs="Arial"/>
                  <w:i/>
                  <w:sz w:val="13"/>
                </w:rPr>
                <w:tab/>
              </w:r>
              <w:r w:rsidRPr="007F7E2B">
                <w:rPr>
                  <w:rFonts w:ascii="Arial" w:eastAsia="Arial" w:hAnsi="Arial" w:cs="Arial"/>
                  <w:i/>
                </w:rPr>
                <w:t xml:space="preserve">= </w:t>
              </w:r>
            </w:ins>
          </w:p>
        </w:tc>
        <w:tc>
          <w:tcPr>
            <w:tcW w:w="6787" w:type="dxa"/>
            <w:tcBorders>
              <w:top w:val="nil"/>
              <w:left w:val="nil"/>
              <w:bottom w:val="nil"/>
              <w:right w:val="nil"/>
            </w:tcBorders>
          </w:tcPr>
          <w:p w14:paraId="176DD8A7" w14:textId="77777777" w:rsidR="00EC5046" w:rsidRPr="007F7E2B" w:rsidRDefault="00EC5046">
            <w:pPr>
              <w:spacing w:line="259" w:lineRule="auto"/>
              <w:rPr>
                <w:ins w:id="14795" w:author="V2" w:date="2025-04-14T14:19:00Z" w16du:dateUtc="2025-04-14T19:19:00Z"/>
              </w:rPr>
            </w:pPr>
            <w:ins w:id="14796" w:author="V2" w:date="2025-04-14T14:19:00Z" w16du:dateUtc="2025-04-14T19:19:00Z">
              <w:r w:rsidRPr="007F7E2B">
                <w:t>Global warming potential for CH</w:t>
              </w:r>
              <w:r w:rsidRPr="007F7E2B">
                <w:rPr>
                  <w:vertAlign w:val="subscript"/>
                </w:rPr>
                <w:t>4</w:t>
              </w:r>
              <w:r w:rsidRPr="007F7E2B">
                <w:t xml:space="preserve"> (with a value of 21 for the first commitment period); dimensionless</w:t>
              </w:r>
              <w:r w:rsidRPr="007F7E2B">
                <w:rPr>
                  <w:rFonts w:ascii="Arial" w:eastAsia="Arial" w:hAnsi="Arial" w:cs="Arial"/>
                  <w:i/>
                </w:rPr>
                <w:t xml:space="preserve"> </w:t>
              </w:r>
            </w:ins>
          </w:p>
        </w:tc>
      </w:tr>
      <w:tr w:rsidR="00EC5046" w:rsidRPr="007F7E2B" w14:paraId="485DD4EC" w14:textId="77777777">
        <w:trPr>
          <w:trHeight w:val="285"/>
          <w:ins w:id="14797" w:author="V2" w:date="2025-04-14T14:19:00Z" w16du:dateUtc="2025-04-14T19:19:00Z"/>
        </w:trPr>
        <w:tc>
          <w:tcPr>
            <w:tcW w:w="1440" w:type="dxa"/>
            <w:tcBorders>
              <w:top w:val="nil"/>
              <w:left w:val="nil"/>
              <w:bottom w:val="nil"/>
              <w:right w:val="nil"/>
            </w:tcBorders>
          </w:tcPr>
          <w:p w14:paraId="393E8E6A" w14:textId="77777777" w:rsidR="00EC5046" w:rsidRPr="007F7E2B" w:rsidRDefault="00EC5046">
            <w:pPr>
              <w:tabs>
                <w:tab w:val="center" w:pos="1138"/>
              </w:tabs>
              <w:spacing w:line="259" w:lineRule="auto"/>
              <w:rPr>
                <w:ins w:id="14798" w:author="V2" w:date="2025-04-14T14:19:00Z" w16du:dateUtc="2025-04-14T19:19:00Z"/>
              </w:rPr>
            </w:pPr>
            <w:ins w:id="14799" w:author="V2" w:date="2025-04-14T14:19:00Z" w16du:dateUtc="2025-04-14T19:19:00Z">
              <w:r w:rsidRPr="007F7E2B">
                <w:rPr>
                  <w:rFonts w:ascii="Arial" w:eastAsia="Arial" w:hAnsi="Arial" w:cs="Arial"/>
                  <w:i/>
                </w:rPr>
                <w:t xml:space="preserve">0.001 </w:t>
              </w:r>
              <w:r w:rsidRPr="007F7E2B">
                <w:rPr>
                  <w:rFonts w:ascii="Arial" w:eastAsia="Arial" w:hAnsi="Arial" w:cs="Arial"/>
                  <w:i/>
                </w:rPr>
                <w:tab/>
                <w:t xml:space="preserve">= </w:t>
              </w:r>
            </w:ins>
          </w:p>
        </w:tc>
        <w:tc>
          <w:tcPr>
            <w:tcW w:w="6787" w:type="dxa"/>
            <w:tcBorders>
              <w:top w:val="nil"/>
              <w:left w:val="nil"/>
              <w:bottom w:val="nil"/>
              <w:right w:val="nil"/>
            </w:tcBorders>
          </w:tcPr>
          <w:p w14:paraId="2FEA3E1E" w14:textId="77777777" w:rsidR="00EC5046" w:rsidRPr="007F7E2B" w:rsidRDefault="00EC5046">
            <w:pPr>
              <w:spacing w:line="259" w:lineRule="auto"/>
              <w:rPr>
                <w:ins w:id="14800" w:author="V2" w:date="2025-04-14T14:19:00Z" w16du:dateUtc="2025-04-14T19:19:00Z"/>
              </w:rPr>
            </w:pPr>
            <w:ins w:id="14801" w:author="V2" w:date="2025-04-14T14:19:00Z" w16du:dateUtc="2025-04-14T19:19:00Z">
              <w:r w:rsidRPr="007F7E2B">
                <w:t xml:space="preserve">Conversion factor of kilograms into tonnes; dimensionless </w:t>
              </w:r>
            </w:ins>
          </w:p>
        </w:tc>
      </w:tr>
    </w:tbl>
    <w:p w14:paraId="52BE3B46" w14:textId="77777777" w:rsidR="00EC5046" w:rsidRPr="007F7E2B" w:rsidRDefault="00EC5046">
      <w:pPr>
        <w:spacing w:line="259" w:lineRule="auto"/>
        <w:ind w:left="1418"/>
        <w:rPr>
          <w:ins w:id="14802" w:author="V2" w:date="2025-04-14T14:19:00Z" w16du:dateUtc="2025-04-14T19:19:00Z"/>
        </w:rPr>
      </w:pPr>
      <w:ins w:id="14803" w:author="V2" w:date="2025-04-14T14:19:00Z" w16du:dateUtc="2025-04-14T19:19:00Z">
        <w:r w:rsidRPr="007F7E2B">
          <w:t xml:space="preserve"> </w:t>
        </w:r>
      </w:ins>
    </w:p>
    <w:p w14:paraId="66F4C897" w14:textId="77777777" w:rsidR="00EC5046" w:rsidRPr="007F7E2B" w:rsidRDefault="00EC5046">
      <w:pPr>
        <w:spacing w:after="112"/>
        <w:ind w:left="-5"/>
        <w:rPr>
          <w:ins w:id="14804" w:author="V2" w:date="2025-04-14T14:19:00Z" w16du:dateUtc="2025-04-14T19:19:00Z"/>
        </w:rPr>
      </w:pPr>
      <w:ins w:id="14805" w:author="V2" w:date="2025-04-14T14:19:00Z" w16du:dateUtc="2025-04-14T19:19:00Z">
        <w:r w:rsidRPr="007F7E2B">
          <w:t>Country-specific emission factors for enteric CH</w:t>
        </w:r>
        <w:r w:rsidRPr="007F7E2B">
          <w:rPr>
            <w:vertAlign w:val="subscript"/>
          </w:rPr>
          <w:t>4</w:t>
        </w:r>
        <w:r w:rsidRPr="007F7E2B">
          <w:t xml:space="preserve"> emissions are documented in peer reviewed literature or can be obtained from national GHG inventories. Default values are given in Table 10.10 and 10.11 in the IPCC 2006 Guidelines for AFOLU. Emission factors must be appropriate to the characteristics of the project area. The tables in Annex 10A.1 of the IPCC 2006 Guidelines for AFOLU specify the animal characteristic such as weight, growth rate and milk production used to estimate the emission factors. These tables must be consulted in order to ensure that the local conditions are similar. In particular, data on average milk production by dairy livestock must be analyzed when selecting an emission factor for dairy livestock. To estimate the emission factor, the data in Table 10 A.1 can be interpolated using the data on the local average milk production. </w:t>
        </w:r>
      </w:ins>
    </w:p>
    <w:p w14:paraId="57C032BA" w14:textId="77777777" w:rsidR="00EC5046" w:rsidRPr="007F7E2B" w:rsidRDefault="00EC5046">
      <w:pPr>
        <w:spacing w:line="259" w:lineRule="auto"/>
        <w:rPr>
          <w:ins w:id="14806" w:author="V2" w:date="2025-04-14T14:19:00Z" w16du:dateUtc="2025-04-14T19:19:00Z"/>
        </w:rPr>
      </w:pPr>
      <w:ins w:id="14807" w:author="V2" w:date="2025-04-14T14:19:00Z" w16du:dateUtc="2025-04-14T19:19:00Z">
        <w:r w:rsidRPr="007F7E2B">
          <w:t xml:space="preserve"> </w:t>
        </w:r>
      </w:ins>
    </w:p>
    <w:p w14:paraId="0366FCAA" w14:textId="77777777" w:rsidR="00EC5046" w:rsidRPr="007F7E2B" w:rsidRDefault="00EC5046">
      <w:pPr>
        <w:pStyle w:val="Heading2"/>
        <w:ind w:left="-5"/>
        <w:rPr>
          <w:ins w:id="14808" w:author="V2" w:date="2025-04-14T14:19:00Z" w16du:dateUtc="2025-04-14T19:19:00Z"/>
        </w:rPr>
      </w:pPr>
      <w:bookmarkStart w:id="14809" w:name="_Toc174616198"/>
      <w:bookmarkStart w:id="14810" w:name="_Toc174616614"/>
      <w:bookmarkStart w:id="14811" w:name="_Toc180594339"/>
      <w:bookmarkStart w:id="14812" w:name="_Toc180594746"/>
      <w:ins w:id="14813" w:author="V2" w:date="2025-04-14T14:19:00Z" w16du:dateUtc="2025-04-14T19:19:00Z">
        <w:r w:rsidRPr="007F7E2B">
          <w:t>Step 2: Estimation of CH</w:t>
        </w:r>
        <w:r w:rsidRPr="007F7E2B">
          <w:rPr>
            <w:vertAlign w:val="subscript"/>
          </w:rPr>
          <w:t>4</w:t>
        </w:r>
        <w:r w:rsidRPr="007F7E2B">
          <w:t xml:space="preserve"> emissions from manure management (</w:t>
        </w:r>
        <w:r w:rsidRPr="007F7E2B">
          <w:rPr>
            <w:rFonts w:ascii="Arial" w:eastAsia="Arial" w:hAnsi="Arial" w:cs="Arial"/>
            <w:i/>
          </w:rPr>
          <w:t>E</w:t>
        </w:r>
        <w:r w:rsidRPr="007F7E2B">
          <w:rPr>
            <w:rFonts w:ascii="Arial" w:eastAsia="Arial" w:hAnsi="Arial" w:cs="Arial"/>
            <w:i/>
            <w:vertAlign w:val="subscript"/>
          </w:rPr>
          <w:t>l,CH4,manure</w:t>
        </w:r>
        <w:r w:rsidRPr="007F7E2B">
          <w:t>)</w:t>
        </w:r>
        <w:bookmarkEnd w:id="14809"/>
        <w:bookmarkEnd w:id="14810"/>
        <w:bookmarkEnd w:id="14811"/>
        <w:bookmarkEnd w:id="14812"/>
        <w:r w:rsidRPr="007F7E2B">
          <w:rPr>
            <w:rFonts w:ascii="Arial" w:eastAsia="Arial" w:hAnsi="Arial" w:cs="Arial"/>
            <w:b w:val="0"/>
          </w:rPr>
          <w:t xml:space="preserve"> </w:t>
        </w:r>
      </w:ins>
    </w:p>
    <w:p w14:paraId="20F7B93C" w14:textId="77777777" w:rsidR="00EC5046" w:rsidRPr="007F7E2B" w:rsidRDefault="00EC5046">
      <w:pPr>
        <w:spacing w:after="129"/>
        <w:ind w:left="-5"/>
        <w:rPr>
          <w:ins w:id="14814" w:author="V2" w:date="2025-04-14T14:19:00Z" w16du:dateUtc="2025-04-14T19:19:00Z"/>
        </w:rPr>
      </w:pPr>
      <w:ins w:id="14815" w:author="V2" w:date="2025-04-14T14:19:00Z" w16du:dateUtc="2025-04-14T19:19:00Z">
        <w:r w:rsidRPr="007F7E2B">
          <w:t>The storage and treatment of manure under anaerobic conditions produces CH</w:t>
        </w:r>
        <w:r w:rsidRPr="007F7E2B">
          <w:rPr>
            <w:vertAlign w:val="subscript"/>
          </w:rPr>
          <w:t>4</w:t>
        </w:r>
        <w:r w:rsidRPr="007F7E2B">
          <w:t>. Anaerobic conditions occur most readily when large numbers of animals are managed in a confined area (e.g. dairy farms, beef feedlots, and swine and poultry farms) and where manure is disposed of in liquid based systems. The main factors affecting CH</w:t>
        </w:r>
        <w:r w:rsidRPr="007F7E2B">
          <w:rPr>
            <w:vertAlign w:val="subscript"/>
          </w:rPr>
          <w:t>4</w:t>
        </w:r>
        <w:r w:rsidRPr="007F7E2B">
          <w:t xml:space="preserve"> emissions are the amount of manure produced and the portion of manure that decomposes anaerobically. The former depends on the rate of waste production per animal and the number of animals, and the latter on how the manure is managed. When manure is stored or treated as a liquid (e.g. in lagoons, ponds, tanks, or pits), it decomposes anaerobically and can produce a significant</w:t>
        </w:r>
        <w:r w:rsidRPr="007F7E2B">
          <w:rPr>
            <w:rFonts w:ascii="Arial" w:eastAsia="Arial" w:hAnsi="Arial" w:cs="Arial"/>
            <w:i/>
          </w:rPr>
          <w:t xml:space="preserve"> </w:t>
        </w:r>
        <w:r w:rsidRPr="007F7E2B">
          <w:t>quantity of CH</w:t>
        </w:r>
        <w:r w:rsidRPr="007F7E2B">
          <w:rPr>
            <w:vertAlign w:val="subscript"/>
          </w:rPr>
          <w:t>4</w:t>
        </w:r>
        <w:r w:rsidRPr="007F7E2B">
          <w:t>. The temperature and the retention time of storage greatly affect the amount on CH</w:t>
        </w:r>
        <w:r w:rsidRPr="007F7E2B">
          <w:rPr>
            <w:vertAlign w:val="subscript"/>
          </w:rPr>
          <w:t>4</w:t>
        </w:r>
        <w:r w:rsidRPr="007F7E2B">
          <w:rPr>
            <w:rFonts w:ascii="Arial" w:eastAsia="Arial" w:hAnsi="Arial" w:cs="Arial"/>
            <w:i/>
            <w:vertAlign w:val="subscript"/>
          </w:rPr>
          <w:t xml:space="preserve"> </w:t>
        </w:r>
        <w:r w:rsidRPr="007F7E2B">
          <w:t>produced. When manure is handled as a solid (e.g. in stacks or piles), or when it is deposited on pastures and rangelands, it tends to decompose under more aerobic conditions and less CH</w:t>
        </w:r>
        <w:r w:rsidRPr="007F7E2B">
          <w:rPr>
            <w:vertAlign w:val="subscript"/>
          </w:rPr>
          <w:t>4</w:t>
        </w:r>
        <w:r w:rsidRPr="007F7E2B">
          <w:t xml:space="preserve"> is produced. </w:t>
        </w:r>
      </w:ins>
    </w:p>
    <w:p w14:paraId="5A8A0478" w14:textId="07A577C3" w:rsidR="00EC5046" w:rsidRPr="007F7E2B" w:rsidRDefault="00DE70CE">
      <w:pPr>
        <w:spacing w:after="275"/>
        <w:ind w:left="-5"/>
        <w:rPr>
          <w:ins w:id="14816" w:author="V2" w:date="2025-04-14T14:19:00Z" w16du:dateUtc="2025-04-14T19:19:00Z"/>
        </w:rPr>
      </w:pPr>
      <w:ins w:id="14817" w:author="V2" w:date="2025-04-14T14:19:00Z" w16du:dateUtc="2025-04-14T19:19:00Z">
        <w:r w:rsidRPr="007F7E2B">
          <w:rPr>
            <w:rFonts w:ascii="Times New Roman" w:eastAsia="Times New Roman" w:hAnsi="Times New Roman" w:cs="Times New Roman"/>
            <w:i/>
            <w:noProof/>
          </w:rPr>
          <w:lastRenderedPageBreak/>
          <w:drawing>
            <wp:anchor distT="0" distB="0" distL="114300" distR="114300" simplePos="0" relativeHeight="251756598" behindDoc="1" locked="0" layoutInCell="1" allowOverlap="1" wp14:anchorId="1207840D" wp14:editId="240D2C84">
              <wp:simplePos x="0" y="0"/>
              <wp:positionH relativeFrom="column">
                <wp:posOffset>584200</wp:posOffset>
              </wp:positionH>
              <wp:positionV relativeFrom="paragraph">
                <wp:posOffset>387985</wp:posOffset>
              </wp:positionV>
              <wp:extent cx="4216400" cy="476250"/>
              <wp:effectExtent l="0" t="0" r="0" b="0"/>
              <wp:wrapTight wrapText="bothSides">
                <wp:wrapPolygon edited="0">
                  <wp:start x="0" y="0"/>
                  <wp:lineTo x="0" y="20736"/>
                  <wp:lineTo x="21470" y="20736"/>
                  <wp:lineTo x="21470" y="0"/>
                  <wp:lineTo x="0" y="0"/>
                </wp:wrapPolygon>
              </wp:wrapTight>
              <wp:docPr id="16713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1913" name=""/>
                      <pic:cNvPicPr/>
                    </pic:nvPicPr>
                    <pic:blipFill>
                      <a:blip r:embed="rId129">
                        <a:extLst>
                          <a:ext uri="{28A0092B-C50C-407E-A947-70E740481C1C}">
                            <a14:useLocalDpi xmlns:a14="http://schemas.microsoft.com/office/drawing/2010/main" val="0"/>
                          </a:ext>
                        </a:extLst>
                      </a:blip>
                      <a:stretch>
                        <a:fillRect/>
                      </a:stretch>
                    </pic:blipFill>
                    <pic:spPr>
                      <a:xfrm>
                        <a:off x="0" y="0"/>
                        <a:ext cx="4216400" cy="476250"/>
                      </a:xfrm>
                      <a:prstGeom prst="rect">
                        <a:avLst/>
                      </a:prstGeom>
                    </pic:spPr>
                  </pic:pic>
                </a:graphicData>
              </a:graphic>
              <wp14:sizeRelH relativeFrom="page">
                <wp14:pctWidth>0</wp14:pctWidth>
              </wp14:sizeRelH>
              <wp14:sizeRelV relativeFrom="page">
                <wp14:pctHeight>0</wp14:pctHeight>
              </wp14:sizeRelV>
            </wp:anchor>
          </w:drawing>
        </w:r>
        <w:r w:rsidR="00EC5046" w:rsidRPr="007F7E2B">
          <w:t>CH</w:t>
        </w:r>
        <w:r w:rsidR="00EC5046" w:rsidRPr="007F7E2B">
          <w:rPr>
            <w:vertAlign w:val="subscript"/>
          </w:rPr>
          <w:t>4</w:t>
        </w:r>
        <w:r w:rsidR="00EC5046" w:rsidRPr="007F7E2B">
          <w:t xml:space="preserve"> emissions from manure management for forage-fed livestock can be estimated using IPCC methods</w:t>
        </w:r>
        <w:r w:rsidR="00EC5046" w:rsidRPr="007F7E2B">
          <w:rPr>
            <w:vertAlign w:val="superscript"/>
          </w:rPr>
          <w:footnoteReference w:id="15"/>
        </w:r>
        <w:r w:rsidR="00EC5046" w:rsidRPr="007F7E2B">
          <w:t xml:space="preserve">. </w:t>
        </w:r>
      </w:ins>
    </w:p>
    <w:p w14:paraId="7BDA48FB" w14:textId="740F3D09" w:rsidR="00EC5046" w:rsidRPr="007F7E2B" w:rsidRDefault="00EC5046">
      <w:pPr>
        <w:tabs>
          <w:tab w:val="center" w:pos="3195"/>
          <w:tab w:val="center" w:pos="6481"/>
          <w:tab w:val="center" w:pos="7461"/>
        </w:tabs>
        <w:spacing w:line="259" w:lineRule="auto"/>
        <w:rPr>
          <w:ins w:id="14819" w:author="V2" w:date="2025-04-14T14:19:00Z" w16du:dateUtc="2025-04-14T19:19:00Z"/>
        </w:rPr>
      </w:pPr>
      <w:ins w:id="14820" w:author="V2" w:date="2025-04-14T14:19:00Z" w16du:dateUtc="2025-04-14T19:19:00Z">
        <w:r w:rsidRPr="007F7E2B">
          <w:rPr>
            <w:sz w:val="22"/>
          </w:rPr>
          <w:tab/>
        </w:r>
        <w:r w:rsidRPr="007F7E2B">
          <w:tab/>
          <w:t xml:space="preserve"> </w:t>
        </w:r>
        <w:r w:rsidRPr="007F7E2B">
          <w:tab/>
          <w:t xml:space="preserve">(12.2) </w:t>
        </w:r>
      </w:ins>
    </w:p>
    <w:p w14:paraId="002EB9C7" w14:textId="0F90619A" w:rsidR="00EC5046" w:rsidRPr="007F7E2B" w:rsidRDefault="00EC5046">
      <w:pPr>
        <w:tabs>
          <w:tab w:val="center" w:pos="2057"/>
          <w:tab w:val="center" w:pos="2350"/>
        </w:tabs>
        <w:spacing w:line="259" w:lineRule="auto"/>
        <w:rPr>
          <w:ins w:id="14821" w:author="V2" w:date="2025-04-14T14:19:00Z" w16du:dateUtc="2025-04-14T19:19:00Z"/>
        </w:rPr>
      </w:pPr>
      <w:ins w:id="14822" w:author="V2" w:date="2025-04-14T14:19:00Z" w16du:dateUtc="2025-04-14T19:19:00Z">
        <w:r w:rsidRPr="007F7E2B">
          <w:rPr>
            <w:sz w:val="22"/>
          </w:rPr>
          <w:tab/>
        </w:r>
        <w:r w:rsidRPr="007F7E2B">
          <w:rPr>
            <w:rFonts w:ascii="Times New Roman" w:eastAsia="Times New Roman" w:hAnsi="Times New Roman" w:cs="Times New Roman"/>
            <w:i/>
            <w:sz w:val="14"/>
          </w:rPr>
          <w:tab/>
        </w:r>
      </w:ins>
    </w:p>
    <w:tbl>
      <w:tblPr>
        <w:tblStyle w:val="TableGrid0"/>
        <w:tblW w:w="8313" w:type="dxa"/>
        <w:tblInd w:w="720" w:type="dxa"/>
        <w:tblLook w:val="04A0" w:firstRow="1" w:lastRow="0" w:firstColumn="1" w:lastColumn="0" w:noHBand="0" w:noVBand="1"/>
      </w:tblPr>
      <w:tblGrid>
        <w:gridCol w:w="1260"/>
        <w:gridCol w:w="319"/>
        <w:gridCol w:w="6734"/>
      </w:tblGrid>
      <w:tr w:rsidR="00EC5046" w:rsidRPr="007F7E2B" w14:paraId="0CCF2E0A" w14:textId="77777777">
        <w:trPr>
          <w:trHeight w:val="557"/>
          <w:ins w:id="14823" w:author="V2" w:date="2025-04-14T14:19:00Z" w16du:dateUtc="2025-04-14T19:19:00Z"/>
        </w:trPr>
        <w:tc>
          <w:tcPr>
            <w:tcW w:w="1260" w:type="dxa"/>
            <w:tcBorders>
              <w:top w:val="nil"/>
              <w:left w:val="nil"/>
              <w:bottom w:val="nil"/>
              <w:right w:val="nil"/>
            </w:tcBorders>
          </w:tcPr>
          <w:p w14:paraId="1B99ACAF" w14:textId="77777777" w:rsidR="00EC5046" w:rsidRPr="007F7E2B" w:rsidRDefault="00EC5046">
            <w:pPr>
              <w:spacing w:after="103" w:line="259" w:lineRule="auto"/>
              <w:rPr>
                <w:ins w:id="14824" w:author="V2" w:date="2025-04-14T14:19:00Z" w16du:dateUtc="2025-04-14T19:19:00Z"/>
              </w:rPr>
            </w:pPr>
            <w:ins w:id="14825" w:author="V2" w:date="2025-04-14T14:19:00Z" w16du:dateUtc="2025-04-14T19:19:00Z">
              <w:r w:rsidRPr="007F7E2B">
                <w:t xml:space="preserve">Where: </w:t>
              </w:r>
            </w:ins>
          </w:p>
          <w:p w14:paraId="7182818D" w14:textId="77777777" w:rsidR="00EC5046" w:rsidRPr="007F7E2B" w:rsidRDefault="00EC5046">
            <w:pPr>
              <w:spacing w:line="259" w:lineRule="auto"/>
              <w:rPr>
                <w:ins w:id="14826" w:author="V2" w:date="2025-04-14T14:19:00Z" w16du:dateUtc="2025-04-14T19:19:00Z"/>
              </w:rPr>
            </w:pPr>
            <w:ins w:id="14827" w:author="V2" w:date="2025-04-14T14:19:00Z" w16du:dateUtc="2025-04-14T19:19:00Z">
              <w:r w:rsidRPr="007F7E2B">
                <w:t xml:space="preserve"> </w:t>
              </w:r>
            </w:ins>
          </w:p>
        </w:tc>
        <w:tc>
          <w:tcPr>
            <w:tcW w:w="319" w:type="dxa"/>
            <w:tcBorders>
              <w:top w:val="nil"/>
              <w:left w:val="nil"/>
              <w:bottom w:val="nil"/>
              <w:right w:val="nil"/>
            </w:tcBorders>
          </w:tcPr>
          <w:p w14:paraId="36B0ED7E" w14:textId="77777777" w:rsidR="00EC5046" w:rsidRPr="007F7E2B" w:rsidRDefault="00EC5046">
            <w:pPr>
              <w:spacing w:after="160" w:line="259" w:lineRule="auto"/>
              <w:rPr>
                <w:ins w:id="14828" w:author="V2" w:date="2025-04-14T14:19:00Z" w16du:dateUtc="2025-04-14T19:19:00Z"/>
              </w:rPr>
            </w:pPr>
          </w:p>
        </w:tc>
        <w:tc>
          <w:tcPr>
            <w:tcW w:w="6734" w:type="dxa"/>
            <w:tcBorders>
              <w:top w:val="nil"/>
              <w:left w:val="nil"/>
              <w:bottom w:val="nil"/>
              <w:right w:val="nil"/>
            </w:tcBorders>
          </w:tcPr>
          <w:p w14:paraId="3C93CA93" w14:textId="77777777" w:rsidR="00EC5046" w:rsidRPr="007F7E2B" w:rsidRDefault="00EC5046">
            <w:pPr>
              <w:spacing w:after="160" w:line="259" w:lineRule="auto"/>
              <w:rPr>
                <w:ins w:id="14829" w:author="V2" w:date="2025-04-14T14:19:00Z" w16du:dateUtc="2025-04-14T19:19:00Z"/>
              </w:rPr>
            </w:pPr>
          </w:p>
        </w:tc>
      </w:tr>
      <w:tr w:rsidR="00EC5046" w:rsidRPr="007F7E2B" w14:paraId="7C8A27E4" w14:textId="77777777">
        <w:trPr>
          <w:trHeight w:val="315"/>
          <w:ins w:id="14830" w:author="V2" w:date="2025-04-14T14:19:00Z" w16du:dateUtc="2025-04-14T19:19:00Z"/>
        </w:trPr>
        <w:tc>
          <w:tcPr>
            <w:tcW w:w="1260" w:type="dxa"/>
            <w:tcBorders>
              <w:top w:val="nil"/>
              <w:left w:val="nil"/>
              <w:bottom w:val="nil"/>
              <w:right w:val="nil"/>
            </w:tcBorders>
          </w:tcPr>
          <w:p w14:paraId="0325F7CC" w14:textId="77777777" w:rsidR="00EC5046" w:rsidRPr="007F7E2B" w:rsidRDefault="00EC5046">
            <w:pPr>
              <w:spacing w:line="259" w:lineRule="auto"/>
              <w:rPr>
                <w:ins w:id="14831" w:author="V2" w:date="2025-04-14T14:19:00Z" w16du:dateUtc="2025-04-14T19:19:00Z"/>
              </w:rPr>
            </w:pPr>
            <w:ins w:id="14832" w:author="V2" w:date="2025-04-14T14:19:00Z" w16du:dateUtc="2025-04-14T19:19:00Z">
              <w:r w:rsidRPr="007F7E2B">
                <w:rPr>
                  <w:rFonts w:ascii="Arial" w:eastAsia="Arial" w:hAnsi="Arial" w:cs="Arial"/>
                  <w:i/>
                </w:rPr>
                <w:t>E</w:t>
              </w:r>
              <w:r w:rsidRPr="007F7E2B">
                <w:rPr>
                  <w:rFonts w:ascii="Arial" w:eastAsia="Arial" w:hAnsi="Arial" w:cs="Arial"/>
                  <w:i/>
                  <w:sz w:val="13"/>
                </w:rPr>
                <w:t>CH4,manure</w:t>
              </w:r>
              <w:r w:rsidRPr="007F7E2B">
                <w:rPr>
                  <w:rFonts w:ascii="Arial" w:eastAsia="Arial" w:hAnsi="Arial" w:cs="Arial"/>
                  <w:i/>
                </w:rPr>
                <w:t xml:space="preserve">  </w:t>
              </w:r>
            </w:ins>
          </w:p>
        </w:tc>
        <w:tc>
          <w:tcPr>
            <w:tcW w:w="319" w:type="dxa"/>
            <w:tcBorders>
              <w:top w:val="nil"/>
              <w:left w:val="nil"/>
              <w:bottom w:val="nil"/>
              <w:right w:val="nil"/>
            </w:tcBorders>
          </w:tcPr>
          <w:p w14:paraId="62A00F7E" w14:textId="77777777" w:rsidR="00EC5046" w:rsidRPr="007F7E2B" w:rsidRDefault="00EC5046">
            <w:pPr>
              <w:spacing w:line="259" w:lineRule="auto"/>
              <w:rPr>
                <w:ins w:id="14833" w:author="V2" w:date="2025-04-14T14:19:00Z" w16du:dateUtc="2025-04-14T19:19:00Z"/>
              </w:rPr>
            </w:pPr>
            <w:ins w:id="14834" w:author="V2" w:date="2025-04-14T14:19:00Z" w16du:dateUtc="2025-04-14T19:19:00Z">
              <w:r w:rsidRPr="007F7E2B">
                <w:rPr>
                  <w:rFonts w:ascii="Arial" w:eastAsia="Arial" w:hAnsi="Arial" w:cs="Arial"/>
                  <w:i/>
                </w:rPr>
                <w:t>=</w:t>
              </w:r>
              <w:r w:rsidRPr="007F7E2B">
                <w:t xml:space="preserve"> </w:t>
              </w:r>
            </w:ins>
          </w:p>
        </w:tc>
        <w:tc>
          <w:tcPr>
            <w:tcW w:w="6734" w:type="dxa"/>
            <w:tcBorders>
              <w:top w:val="nil"/>
              <w:left w:val="nil"/>
              <w:bottom w:val="nil"/>
              <w:right w:val="nil"/>
            </w:tcBorders>
          </w:tcPr>
          <w:p w14:paraId="317F526F" w14:textId="77777777" w:rsidR="00EC5046" w:rsidRPr="007F7E2B" w:rsidRDefault="00EC5046">
            <w:pPr>
              <w:spacing w:line="259" w:lineRule="auto"/>
              <w:ind w:left="133"/>
              <w:rPr>
                <w:ins w:id="14835" w:author="V2" w:date="2025-04-14T14:19:00Z" w16du:dateUtc="2025-04-14T19:19:00Z"/>
              </w:rPr>
            </w:pPr>
            <w:ins w:id="14836" w:author="V2" w:date="2025-04-14T14:19:00Z" w16du:dateUtc="2025-04-14T19:19:00Z">
              <w:r w:rsidRPr="007F7E2B">
                <w:t>CH</w:t>
              </w:r>
              <w:r w:rsidRPr="007F7E2B">
                <w:rPr>
                  <w:vertAlign w:val="subscript"/>
                </w:rPr>
                <w:t>4</w:t>
              </w:r>
              <w:r w:rsidRPr="007F7E2B">
                <w:t xml:space="preserve"> emissions from manure management; tonnes CO</w:t>
              </w:r>
              <w:r w:rsidRPr="007F7E2B">
                <w:rPr>
                  <w:vertAlign w:val="subscript"/>
                </w:rPr>
                <w:t>2</w:t>
              </w:r>
              <w:r w:rsidRPr="007F7E2B">
                <w:t>e yr</w:t>
              </w:r>
              <w:r w:rsidRPr="007F7E2B">
                <w:rPr>
                  <w:vertAlign w:val="superscript"/>
                </w:rPr>
                <w:t xml:space="preserve">-1 </w:t>
              </w:r>
            </w:ins>
          </w:p>
        </w:tc>
      </w:tr>
      <w:tr w:rsidR="00EC5046" w:rsidRPr="007F7E2B" w14:paraId="206B6FB2" w14:textId="77777777">
        <w:trPr>
          <w:trHeight w:val="341"/>
          <w:ins w:id="14837" w:author="V2" w:date="2025-04-14T14:19:00Z" w16du:dateUtc="2025-04-14T19:19:00Z"/>
        </w:trPr>
        <w:tc>
          <w:tcPr>
            <w:tcW w:w="1260" w:type="dxa"/>
            <w:tcBorders>
              <w:top w:val="nil"/>
              <w:left w:val="nil"/>
              <w:bottom w:val="nil"/>
              <w:right w:val="nil"/>
            </w:tcBorders>
          </w:tcPr>
          <w:p w14:paraId="5B293F2D" w14:textId="77777777" w:rsidR="00EC5046" w:rsidRPr="007F7E2B" w:rsidRDefault="00EC5046">
            <w:pPr>
              <w:spacing w:line="259" w:lineRule="auto"/>
              <w:rPr>
                <w:ins w:id="14838" w:author="V2" w:date="2025-04-14T14:19:00Z" w16du:dateUtc="2025-04-14T19:19:00Z"/>
              </w:rPr>
            </w:pPr>
            <w:ins w:id="14839" w:author="V2" w:date="2025-04-14T14:19:00Z" w16du:dateUtc="2025-04-14T19:19:00Z">
              <w:r w:rsidRPr="007F7E2B">
                <w:rPr>
                  <w:rFonts w:ascii="Arial" w:eastAsia="Arial" w:hAnsi="Arial" w:cs="Arial"/>
                  <w:i/>
                </w:rPr>
                <w:t xml:space="preserve">l </w:t>
              </w:r>
            </w:ins>
          </w:p>
        </w:tc>
        <w:tc>
          <w:tcPr>
            <w:tcW w:w="319" w:type="dxa"/>
            <w:tcBorders>
              <w:top w:val="nil"/>
              <w:left w:val="nil"/>
              <w:bottom w:val="nil"/>
              <w:right w:val="nil"/>
            </w:tcBorders>
          </w:tcPr>
          <w:p w14:paraId="58698A2C" w14:textId="77777777" w:rsidR="00EC5046" w:rsidRPr="007F7E2B" w:rsidRDefault="00EC5046">
            <w:pPr>
              <w:spacing w:line="259" w:lineRule="auto"/>
              <w:rPr>
                <w:ins w:id="14840" w:author="V2" w:date="2025-04-14T14:19:00Z" w16du:dateUtc="2025-04-14T19:19:00Z"/>
              </w:rPr>
            </w:pPr>
            <w:ins w:id="14841" w:author="V2" w:date="2025-04-14T14:19:00Z" w16du:dateUtc="2025-04-14T19:19:00Z">
              <w:r w:rsidRPr="007F7E2B">
                <w:rPr>
                  <w:rFonts w:ascii="Arial" w:eastAsia="Arial" w:hAnsi="Arial" w:cs="Arial"/>
                  <w:i/>
                </w:rPr>
                <w:t xml:space="preserve">= </w:t>
              </w:r>
            </w:ins>
          </w:p>
        </w:tc>
        <w:tc>
          <w:tcPr>
            <w:tcW w:w="6734" w:type="dxa"/>
            <w:tcBorders>
              <w:top w:val="nil"/>
              <w:left w:val="nil"/>
              <w:bottom w:val="nil"/>
              <w:right w:val="nil"/>
            </w:tcBorders>
          </w:tcPr>
          <w:p w14:paraId="63E6983E" w14:textId="77777777" w:rsidR="00EC5046" w:rsidRPr="007F7E2B" w:rsidRDefault="00EC5046">
            <w:pPr>
              <w:spacing w:line="259" w:lineRule="auto"/>
              <w:ind w:left="133"/>
              <w:rPr>
                <w:ins w:id="14842" w:author="V2" w:date="2025-04-14T14:19:00Z" w16du:dateUtc="2025-04-14T19:19:00Z"/>
              </w:rPr>
            </w:pPr>
            <w:ins w:id="14843" w:author="V2" w:date="2025-04-14T14:19:00Z" w16du:dateUtc="2025-04-14T19:19:00Z">
              <w:r w:rsidRPr="007F7E2B">
                <w:t xml:space="preserve">Livestock type </w:t>
              </w:r>
            </w:ins>
          </w:p>
        </w:tc>
      </w:tr>
      <w:tr w:rsidR="00EC5046" w:rsidRPr="007F7E2B" w14:paraId="6A5D2ED2" w14:textId="77777777">
        <w:trPr>
          <w:trHeight w:val="350"/>
          <w:ins w:id="14844" w:author="V2" w:date="2025-04-14T14:19:00Z" w16du:dateUtc="2025-04-14T19:19:00Z"/>
        </w:trPr>
        <w:tc>
          <w:tcPr>
            <w:tcW w:w="1260" w:type="dxa"/>
            <w:tcBorders>
              <w:top w:val="nil"/>
              <w:left w:val="nil"/>
              <w:bottom w:val="nil"/>
              <w:right w:val="nil"/>
            </w:tcBorders>
          </w:tcPr>
          <w:p w14:paraId="54A8CC17" w14:textId="77777777" w:rsidR="00EC5046" w:rsidRPr="007F7E2B" w:rsidRDefault="00EC5046">
            <w:pPr>
              <w:spacing w:line="259" w:lineRule="auto"/>
              <w:rPr>
                <w:ins w:id="14845" w:author="V2" w:date="2025-04-14T14:19:00Z" w16du:dateUtc="2025-04-14T19:19:00Z"/>
              </w:rPr>
            </w:pPr>
            <w:ins w:id="14846" w:author="V2" w:date="2025-04-14T14:19:00Z" w16du:dateUtc="2025-04-14T19:19:00Z">
              <w:r w:rsidRPr="007F7E2B">
                <w:rPr>
                  <w:rFonts w:ascii="Arial" w:eastAsia="Arial" w:hAnsi="Arial" w:cs="Arial"/>
                  <w:i/>
                </w:rPr>
                <w:t>m</w:t>
              </w:r>
              <w:r w:rsidRPr="007F7E2B">
                <w:t xml:space="preserve"> </w:t>
              </w:r>
            </w:ins>
          </w:p>
        </w:tc>
        <w:tc>
          <w:tcPr>
            <w:tcW w:w="319" w:type="dxa"/>
            <w:tcBorders>
              <w:top w:val="nil"/>
              <w:left w:val="nil"/>
              <w:bottom w:val="nil"/>
              <w:right w:val="nil"/>
            </w:tcBorders>
          </w:tcPr>
          <w:p w14:paraId="6AAA72AF" w14:textId="77777777" w:rsidR="00EC5046" w:rsidRPr="007F7E2B" w:rsidRDefault="00EC5046">
            <w:pPr>
              <w:spacing w:line="259" w:lineRule="auto"/>
              <w:rPr>
                <w:ins w:id="14847" w:author="V2" w:date="2025-04-14T14:19:00Z" w16du:dateUtc="2025-04-14T19:19:00Z"/>
              </w:rPr>
            </w:pPr>
            <w:ins w:id="14848" w:author="V2" w:date="2025-04-14T14:19:00Z" w16du:dateUtc="2025-04-14T19:19:00Z">
              <w:r w:rsidRPr="007F7E2B">
                <w:t xml:space="preserve">= </w:t>
              </w:r>
            </w:ins>
          </w:p>
        </w:tc>
        <w:tc>
          <w:tcPr>
            <w:tcW w:w="6734" w:type="dxa"/>
            <w:tcBorders>
              <w:top w:val="nil"/>
              <w:left w:val="nil"/>
              <w:bottom w:val="nil"/>
              <w:right w:val="nil"/>
            </w:tcBorders>
          </w:tcPr>
          <w:p w14:paraId="27FE85BB" w14:textId="77777777" w:rsidR="00EC5046" w:rsidRPr="007F7E2B" w:rsidRDefault="00EC5046">
            <w:pPr>
              <w:spacing w:line="259" w:lineRule="auto"/>
              <w:ind w:left="133"/>
              <w:rPr>
                <w:ins w:id="14849" w:author="V2" w:date="2025-04-14T14:19:00Z" w16du:dateUtc="2025-04-14T19:19:00Z"/>
              </w:rPr>
            </w:pPr>
            <w:ins w:id="14850" w:author="V2" w:date="2025-04-14T14:19:00Z" w16du:dateUtc="2025-04-14T19:19:00Z">
              <w:r w:rsidRPr="007F7E2B">
                <w:t xml:space="preserve">Manure management system </w:t>
              </w:r>
            </w:ins>
          </w:p>
        </w:tc>
      </w:tr>
      <w:tr w:rsidR="00EC5046" w:rsidRPr="007F7E2B" w14:paraId="5472EAC0" w14:textId="77777777">
        <w:trPr>
          <w:trHeight w:val="590"/>
          <w:ins w:id="14851" w:author="V2" w:date="2025-04-14T14:19:00Z" w16du:dateUtc="2025-04-14T19:19:00Z"/>
        </w:trPr>
        <w:tc>
          <w:tcPr>
            <w:tcW w:w="1260" w:type="dxa"/>
            <w:tcBorders>
              <w:top w:val="nil"/>
              <w:left w:val="nil"/>
              <w:bottom w:val="nil"/>
              <w:right w:val="nil"/>
            </w:tcBorders>
          </w:tcPr>
          <w:p w14:paraId="13DA30F8" w14:textId="77777777" w:rsidR="00EC5046" w:rsidRPr="007F7E2B" w:rsidRDefault="00EC5046">
            <w:pPr>
              <w:spacing w:line="259" w:lineRule="auto"/>
              <w:rPr>
                <w:ins w:id="14852" w:author="V2" w:date="2025-04-14T14:19:00Z" w16du:dateUtc="2025-04-14T19:19:00Z"/>
              </w:rPr>
            </w:pPr>
            <w:ins w:id="14853" w:author="V2" w:date="2025-04-14T14:19:00Z" w16du:dateUtc="2025-04-14T19:19:00Z">
              <w:r w:rsidRPr="007F7E2B">
                <w:rPr>
                  <w:rFonts w:ascii="Arial" w:eastAsia="Arial" w:hAnsi="Arial" w:cs="Arial"/>
                  <w:i/>
                </w:rPr>
                <w:t>EF</w:t>
              </w:r>
              <w:r w:rsidRPr="007F7E2B">
                <w:rPr>
                  <w:rFonts w:ascii="Arial" w:eastAsia="Arial" w:hAnsi="Arial" w:cs="Arial"/>
                  <w:i/>
                  <w:sz w:val="13"/>
                </w:rPr>
                <w:t>2lm</w:t>
              </w:r>
              <w:r w:rsidRPr="007F7E2B">
                <w:rPr>
                  <w:rFonts w:ascii="Arial" w:eastAsia="Arial" w:hAnsi="Arial" w:cs="Arial"/>
                  <w:i/>
                </w:rPr>
                <w:t xml:space="preserve"> </w:t>
              </w:r>
            </w:ins>
          </w:p>
        </w:tc>
        <w:tc>
          <w:tcPr>
            <w:tcW w:w="319" w:type="dxa"/>
            <w:tcBorders>
              <w:top w:val="nil"/>
              <w:left w:val="nil"/>
              <w:bottom w:val="nil"/>
              <w:right w:val="nil"/>
            </w:tcBorders>
          </w:tcPr>
          <w:p w14:paraId="3495452E" w14:textId="77777777" w:rsidR="00EC5046" w:rsidRPr="007F7E2B" w:rsidRDefault="00EC5046">
            <w:pPr>
              <w:spacing w:line="259" w:lineRule="auto"/>
              <w:rPr>
                <w:ins w:id="14854" w:author="V2" w:date="2025-04-14T14:19:00Z" w16du:dateUtc="2025-04-14T19:19:00Z"/>
              </w:rPr>
            </w:pPr>
            <w:ins w:id="14855" w:author="V2" w:date="2025-04-14T14:19:00Z" w16du:dateUtc="2025-04-14T19:19:00Z">
              <w:r w:rsidRPr="007F7E2B">
                <w:rPr>
                  <w:rFonts w:ascii="Arial" w:eastAsia="Arial" w:hAnsi="Arial" w:cs="Arial"/>
                  <w:i/>
                </w:rPr>
                <w:t xml:space="preserve">= </w:t>
              </w:r>
            </w:ins>
          </w:p>
        </w:tc>
        <w:tc>
          <w:tcPr>
            <w:tcW w:w="6734" w:type="dxa"/>
            <w:tcBorders>
              <w:top w:val="nil"/>
              <w:left w:val="nil"/>
              <w:bottom w:val="nil"/>
              <w:right w:val="nil"/>
            </w:tcBorders>
          </w:tcPr>
          <w:p w14:paraId="5D8BBA32" w14:textId="77777777" w:rsidR="00EC5046" w:rsidRPr="007F7E2B" w:rsidRDefault="00EC5046">
            <w:pPr>
              <w:spacing w:line="259" w:lineRule="auto"/>
              <w:ind w:left="133"/>
              <w:rPr>
                <w:ins w:id="14856" w:author="V2" w:date="2025-04-14T14:19:00Z" w16du:dateUtc="2025-04-14T19:19:00Z"/>
              </w:rPr>
            </w:pPr>
            <w:ins w:id="14857" w:author="V2" w:date="2025-04-14T14:19:00Z" w16du:dateUtc="2025-04-14T19:19:00Z">
              <w:r w:rsidRPr="007F7E2B">
                <w:t>Manure management CH</w:t>
              </w:r>
              <w:r w:rsidRPr="007F7E2B">
                <w:rPr>
                  <w:vertAlign w:val="subscript"/>
                </w:rPr>
                <w:t xml:space="preserve">4 </w:t>
              </w:r>
              <w:r w:rsidRPr="007F7E2B">
                <w:t>emission factor for the livestock type l using the manure management system m; kg CH</w:t>
              </w:r>
              <w:r w:rsidRPr="007F7E2B">
                <w:rPr>
                  <w:vertAlign w:val="subscript"/>
                </w:rPr>
                <w:t>4</w:t>
              </w:r>
              <w:r w:rsidRPr="007F7E2B">
                <w:t xml:space="preserve"> head</w:t>
              </w:r>
              <w:r w:rsidRPr="007F7E2B">
                <w:rPr>
                  <w:vertAlign w:val="superscript"/>
                </w:rPr>
                <w:t>-1</w:t>
              </w:r>
              <w:r w:rsidRPr="007F7E2B">
                <w:t xml:space="preserve"> yr-1 </w:t>
              </w:r>
            </w:ins>
          </w:p>
        </w:tc>
      </w:tr>
      <w:tr w:rsidR="00EC5046" w:rsidRPr="007F7E2B" w14:paraId="69342A34" w14:textId="77777777">
        <w:trPr>
          <w:trHeight w:val="349"/>
          <w:ins w:id="14858" w:author="V2" w:date="2025-04-14T14:19:00Z" w16du:dateUtc="2025-04-14T19:19:00Z"/>
        </w:trPr>
        <w:tc>
          <w:tcPr>
            <w:tcW w:w="1260" w:type="dxa"/>
            <w:tcBorders>
              <w:top w:val="nil"/>
              <w:left w:val="nil"/>
              <w:bottom w:val="nil"/>
              <w:right w:val="nil"/>
            </w:tcBorders>
          </w:tcPr>
          <w:p w14:paraId="57A4B8BE" w14:textId="77777777" w:rsidR="00EC5046" w:rsidRPr="007F7E2B" w:rsidRDefault="00EC5046">
            <w:pPr>
              <w:spacing w:line="259" w:lineRule="auto"/>
              <w:rPr>
                <w:ins w:id="14859" w:author="V2" w:date="2025-04-14T14:19:00Z" w16du:dateUtc="2025-04-14T19:19:00Z"/>
              </w:rPr>
            </w:pPr>
            <w:ins w:id="14860" w:author="V2" w:date="2025-04-14T14:19:00Z" w16du:dateUtc="2025-04-14T19:19:00Z">
              <w:r w:rsidRPr="007F7E2B">
                <w:rPr>
                  <w:rFonts w:ascii="Arial" w:eastAsia="Arial" w:hAnsi="Arial" w:cs="Arial"/>
                  <w:i/>
                </w:rPr>
                <w:t>Population</w:t>
              </w:r>
              <w:r w:rsidRPr="007F7E2B">
                <w:rPr>
                  <w:rFonts w:ascii="Arial" w:eastAsia="Arial" w:hAnsi="Arial" w:cs="Arial"/>
                  <w:i/>
                  <w:vertAlign w:val="subscript"/>
                </w:rPr>
                <w:t>l</w:t>
              </w:r>
              <w:r w:rsidRPr="007F7E2B">
                <w:rPr>
                  <w:rFonts w:ascii="Arial" w:eastAsia="Arial" w:hAnsi="Arial" w:cs="Arial"/>
                  <w:i/>
                </w:rPr>
                <w:t xml:space="preserve">  </w:t>
              </w:r>
            </w:ins>
          </w:p>
        </w:tc>
        <w:tc>
          <w:tcPr>
            <w:tcW w:w="319" w:type="dxa"/>
            <w:tcBorders>
              <w:top w:val="nil"/>
              <w:left w:val="nil"/>
              <w:bottom w:val="nil"/>
              <w:right w:val="nil"/>
            </w:tcBorders>
          </w:tcPr>
          <w:p w14:paraId="65502790" w14:textId="77777777" w:rsidR="00EC5046" w:rsidRPr="007F7E2B" w:rsidRDefault="00EC5046">
            <w:pPr>
              <w:spacing w:line="259" w:lineRule="auto"/>
              <w:rPr>
                <w:ins w:id="14861" w:author="V2" w:date="2025-04-14T14:19:00Z" w16du:dateUtc="2025-04-14T19:19:00Z"/>
              </w:rPr>
            </w:pPr>
            <w:ins w:id="14862" w:author="V2" w:date="2025-04-14T14:19:00Z" w16du:dateUtc="2025-04-14T19:19:00Z">
              <w:r w:rsidRPr="007F7E2B">
                <w:rPr>
                  <w:rFonts w:ascii="Arial" w:eastAsia="Arial" w:hAnsi="Arial" w:cs="Arial"/>
                  <w:i/>
                </w:rPr>
                <w:t xml:space="preserve">= </w:t>
              </w:r>
            </w:ins>
          </w:p>
        </w:tc>
        <w:tc>
          <w:tcPr>
            <w:tcW w:w="6734" w:type="dxa"/>
            <w:tcBorders>
              <w:top w:val="nil"/>
              <w:left w:val="nil"/>
              <w:bottom w:val="nil"/>
              <w:right w:val="nil"/>
            </w:tcBorders>
          </w:tcPr>
          <w:p w14:paraId="4F0AB7A6" w14:textId="77777777" w:rsidR="00EC5046" w:rsidRPr="007F7E2B" w:rsidRDefault="00EC5046">
            <w:pPr>
              <w:spacing w:line="259" w:lineRule="auto"/>
              <w:ind w:left="133"/>
              <w:rPr>
                <w:ins w:id="14863" w:author="V2" w:date="2025-04-14T14:19:00Z" w16du:dateUtc="2025-04-14T19:19:00Z"/>
              </w:rPr>
            </w:pPr>
            <w:ins w:id="14864" w:author="V2" w:date="2025-04-14T14:19:00Z" w16du:dateUtc="2025-04-14T19:19:00Z">
              <w:r w:rsidRPr="007F7E2B">
                <w:t xml:space="preserve">Population of livestock type; head </w:t>
              </w:r>
            </w:ins>
          </w:p>
        </w:tc>
      </w:tr>
      <w:tr w:rsidR="00EC5046" w:rsidRPr="007F7E2B" w14:paraId="6CBAC12E" w14:textId="77777777">
        <w:trPr>
          <w:trHeight w:val="572"/>
          <w:ins w:id="14865" w:author="V2" w:date="2025-04-14T14:19:00Z" w16du:dateUtc="2025-04-14T19:19:00Z"/>
        </w:trPr>
        <w:tc>
          <w:tcPr>
            <w:tcW w:w="1260" w:type="dxa"/>
            <w:tcBorders>
              <w:top w:val="nil"/>
              <w:left w:val="nil"/>
              <w:bottom w:val="nil"/>
              <w:right w:val="nil"/>
            </w:tcBorders>
          </w:tcPr>
          <w:p w14:paraId="1143F0FF" w14:textId="77777777" w:rsidR="00EC5046" w:rsidRPr="007F7E2B" w:rsidRDefault="00EC5046">
            <w:pPr>
              <w:spacing w:line="259" w:lineRule="auto"/>
              <w:rPr>
                <w:ins w:id="14866" w:author="V2" w:date="2025-04-14T14:19:00Z" w16du:dateUtc="2025-04-14T19:19:00Z"/>
              </w:rPr>
            </w:pPr>
            <w:ins w:id="14867" w:author="V2" w:date="2025-04-14T14:19:00Z" w16du:dateUtc="2025-04-14T19:19:00Z">
              <w:r w:rsidRPr="007F7E2B">
                <w:rPr>
                  <w:rFonts w:ascii="Arial" w:eastAsia="Arial" w:hAnsi="Arial" w:cs="Arial"/>
                  <w:i/>
                </w:rPr>
                <w:t>GWP</w:t>
              </w:r>
              <w:r w:rsidRPr="007F7E2B">
                <w:rPr>
                  <w:rFonts w:ascii="Arial" w:eastAsia="Arial" w:hAnsi="Arial" w:cs="Arial"/>
                  <w:i/>
                  <w:vertAlign w:val="subscript"/>
                </w:rPr>
                <w:t>CH4</w:t>
              </w:r>
              <w:r w:rsidRPr="007F7E2B">
                <w:rPr>
                  <w:rFonts w:ascii="Arial" w:eastAsia="Arial" w:hAnsi="Arial" w:cs="Arial"/>
                  <w:i/>
                </w:rPr>
                <w:t xml:space="preserve">  </w:t>
              </w:r>
            </w:ins>
          </w:p>
        </w:tc>
        <w:tc>
          <w:tcPr>
            <w:tcW w:w="319" w:type="dxa"/>
            <w:tcBorders>
              <w:top w:val="nil"/>
              <w:left w:val="nil"/>
              <w:bottom w:val="nil"/>
              <w:right w:val="nil"/>
            </w:tcBorders>
          </w:tcPr>
          <w:p w14:paraId="768133E3" w14:textId="77777777" w:rsidR="00EC5046" w:rsidRPr="007F7E2B" w:rsidRDefault="00EC5046">
            <w:pPr>
              <w:spacing w:line="259" w:lineRule="auto"/>
              <w:rPr>
                <w:ins w:id="14868" w:author="V2" w:date="2025-04-14T14:19:00Z" w16du:dateUtc="2025-04-14T19:19:00Z"/>
              </w:rPr>
            </w:pPr>
            <w:ins w:id="14869" w:author="V2" w:date="2025-04-14T14:19:00Z" w16du:dateUtc="2025-04-14T19:19:00Z">
              <w:r w:rsidRPr="007F7E2B">
                <w:rPr>
                  <w:rFonts w:ascii="Arial" w:eastAsia="Arial" w:hAnsi="Arial" w:cs="Arial"/>
                  <w:i/>
                </w:rPr>
                <w:t xml:space="preserve">= </w:t>
              </w:r>
            </w:ins>
          </w:p>
        </w:tc>
        <w:tc>
          <w:tcPr>
            <w:tcW w:w="6734" w:type="dxa"/>
            <w:tcBorders>
              <w:top w:val="nil"/>
              <w:left w:val="nil"/>
              <w:bottom w:val="nil"/>
              <w:right w:val="nil"/>
            </w:tcBorders>
          </w:tcPr>
          <w:p w14:paraId="55B06FB8" w14:textId="77777777" w:rsidR="00EC5046" w:rsidRPr="007F7E2B" w:rsidRDefault="00EC5046">
            <w:pPr>
              <w:spacing w:line="259" w:lineRule="auto"/>
              <w:ind w:left="133"/>
              <w:rPr>
                <w:ins w:id="14870" w:author="V2" w:date="2025-04-14T14:19:00Z" w16du:dateUtc="2025-04-14T19:19:00Z"/>
              </w:rPr>
            </w:pPr>
            <w:ins w:id="14871" w:author="V2" w:date="2025-04-14T14:19:00Z" w16du:dateUtc="2025-04-14T19:19:00Z">
              <w:r w:rsidRPr="007F7E2B">
                <w:t>Global warming potential for CH</w:t>
              </w:r>
              <w:r w:rsidRPr="007F7E2B">
                <w:rPr>
                  <w:vertAlign w:val="subscript"/>
                </w:rPr>
                <w:t>4</w:t>
              </w:r>
              <w:r w:rsidRPr="007F7E2B">
                <w:t xml:space="preserve"> (IPCC default value; 21 for the first commitment period); dimensionless</w:t>
              </w:r>
              <w:r w:rsidRPr="007F7E2B">
                <w:rPr>
                  <w:rFonts w:ascii="Arial" w:eastAsia="Arial" w:hAnsi="Arial" w:cs="Arial"/>
                  <w:i/>
                </w:rPr>
                <w:t xml:space="preserve"> </w:t>
              </w:r>
            </w:ins>
          </w:p>
        </w:tc>
      </w:tr>
      <w:tr w:rsidR="00EC5046" w:rsidRPr="007F7E2B" w14:paraId="1E67DCBC" w14:textId="77777777">
        <w:trPr>
          <w:trHeight w:val="285"/>
          <w:ins w:id="14872" w:author="V2" w:date="2025-04-14T14:19:00Z" w16du:dateUtc="2025-04-14T19:19:00Z"/>
        </w:trPr>
        <w:tc>
          <w:tcPr>
            <w:tcW w:w="1260" w:type="dxa"/>
            <w:tcBorders>
              <w:top w:val="nil"/>
              <w:left w:val="nil"/>
              <w:bottom w:val="nil"/>
              <w:right w:val="nil"/>
            </w:tcBorders>
          </w:tcPr>
          <w:p w14:paraId="5391EBA9" w14:textId="77777777" w:rsidR="00EC5046" w:rsidRPr="007F7E2B" w:rsidRDefault="00EC5046">
            <w:pPr>
              <w:spacing w:line="259" w:lineRule="auto"/>
              <w:rPr>
                <w:ins w:id="14873" w:author="V2" w:date="2025-04-14T14:19:00Z" w16du:dateUtc="2025-04-14T19:19:00Z"/>
              </w:rPr>
            </w:pPr>
            <w:ins w:id="14874" w:author="V2" w:date="2025-04-14T14:19:00Z" w16du:dateUtc="2025-04-14T19:19:00Z">
              <w:r w:rsidRPr="007F7E2B">
                <w:rPr>
                  <w:rFonts w:ascii="Arial" w:eastAsia="Arial" w:hAnsi="Arial" w:cs="Arial"/>
                  <w:i/>
                </w:rPr>
                <w:t xml:space="preserve">0.001 </w:t>
              </w:r>
            </w:ins>
          </w:p>
        </w:tc>
        <w:tc>
          <w:tcPr>
            <w:tcW w:w="319" w:type="dxa"/>
            <w:tcBorders>
              <w:top w:val="nil"/>
              <w:left w:val="nil"/>
              <w:bottom w:val="nil"/>
              <w:right w:val="nil"/>
            </w:tcBorders>
          </w:tcPr>
          <w:p w14:paraId="200A863E" w14:textId="77777777" w:rsidR="00EC5046" w:rsidRPr="007F7E2B" w:rsidRDefault="00EC5046">
            <w:pPr>
              <w:spacing w:line="259" w:lineRule="auto"/>
              <w:rPr>
                <w:ins w:id="14875" w:author="V2" w:date="2025-04-14T14:19:00Z" w16du:dateUtc="2025-04-14T19:19:00Z"/>
              </w:rPr>
            </w:pPr>
            <w:ins w:id="14876" w:author="V2" w:date="2025-04-14T14:19:00Z" w16du:dateUtc="2025-04-14T19:19:00Z">
              <w:r w:rsidRPr="007F7E2B">
                <w:rPr>
                  <w:rFonts w:ascii="Arial" w:eastAsia="Arial" w:hAnsi="Arial" w:cs="Arial"/>
                  <w:i/>
                </w:rPr>
                <w:t xml:space="preserve">= </w:t>
              </w:r>
            </w:ins>
          </w:p>
        </w:tc>
        <w:tc>
          <w:tcPr>
            <w:tcW w:w="6734" w:type="dxa"/>
            <w:tcBorders>
              <w:top w:val="nil"/>
              <w:left w:val="nil"/>
              <w:bottom w:val="nil"/>
              <w:right w:val="nil"/>
            </w:tcBorders>
          </w:tcPr>
          <w:p w14:paraId="4ECCB5D0" w14:textId="77777777" w:rsidR="00EC5046" w:rsidRPr="007F7E2B" w:rsidRDefault="00EC5046">
            <w:pPr>
              <w:spacing w:line="259" w:lineRule="auto"/>
              <w:ind w:left="133"/>
              <w:rPr>
                <w:ins w:id="14877" w:author="V2" w:date="2025-04-14T14:19:00Z" w16du:dateUtc="2025-04-14T19:19:00Z"/>
              </w:rPr>
            </w:pPr>
            <w:ins w:id="14878" w:author="V2" w:date="2025-04-14T14:19:00Z" w16du:dateUtc="2025-04-14T19:19:00Z">
              <w:r w:rsidRPr="007F7E2B">
                <w:t xml:space="preserve">Conversion factor of kilograms into tonnes; dimensionless </w:t>
              </w:r>
            </w:ins>
          </w:p>
        </w:tc>
      </w:tr>
    </w:tbl>
    <w:p w14:paraId="118BC88E" w14:textId="77777777" w:rsidR="00EC5046" w:rsidRPr="007F7E2B" w:rsidRDefault="00EC5046">
      <w:pPr>
        <w:spacing w:after="103" w:line="259" w:lineRule="auto"/>
        <w:ind w:left="1418"/>
        <w:rPr>
          <w:ins w:id="14879" w:author="V2" w:date="2025-04-14T14:19:00Z" w16du:dateUtc="2025-04-14T19:19:00Z"/>
        </w:rPr>
      </w:pPr>
      <w:ins w:id="14880" w:author="V2" w:date="2025-04-14T14:19:00Z" w16du:dateUtc="2025-04-14T19:19:00Z">
        <w:r w:rsidRPr="007F7E2B">
          <w:t xml:space="preserve"> </w:t>
        </w:r>
      </w:ins>
    </w:p>
    <w:p w14:paraId="3A99A22A" w14:textId="77777777" w:rsidR="00EC5046" w:rsidRPr="007F7E2B" w:rsidRDefault="00EC5046">
      <w:pPr>
        <w:spacing w:after="113"/>
        <w:ind w:left="-5"/>
        <w:rPr>
          <w:ins w:id="14881" w:author="V2" w:date="2025-04-14T14:19:00Z" w16du:dateUtc="2025-04-14T19:19:00Z"/>
        </w:rPr>
      </w:pPr>
      <w:ins w:id="14882" w:author="V2" w:date="2025-04-14T14:19:00Z" w16du:dateUtc="2025-04-14T19:19:00Z">
        <w:r w:rsidRPr="007F7E2B">
          <w:t>The best estimate of emissions is obtained using country-specific emission factors that have been published in peer-reviewed literature or in the national GHG inventory. Country-specific emission factors must be appropriate to the actual duration of manure storage and the type of manure management system used. If appropriate country-specific emission factors are unavailable, the default emission factors</w:t>
        </w:r>
        <w:r w:rsidRPr="007F7E2B">
          <w:rPr>
            <w:rFonts w:ascii="Arial" w:eastAsia="Arial" w:hAnsi="Arial" w:cs="Arial"/>
            <w:i/>
          </w:rPr>
          <w:t xml:space="preserve"> </w:t>
        </w:r>
        <w:r w:rsidRPr="007F7E2B">
          <w:t xml:space="preserve">presented in table 10.14-10.16 of IPCC 2006 Guidelines for AFOLU may be used. These emission factors represent those for a range of livestock types and associated management systems, by regional management practices and temperature. When selecting a default factor, consult the supporting tables in Annex 10A.2 of IPCC 2006 Guidelines for AFOLU for the distribution of manure management systems and animal waste characteristics used to estimate emissions. Select an appropriate emission factor for a region that most closely matches the circumstances of the livestock that are fed forage from the project area. </w:t>
        </w:r>
      </w:ins>
    </w:p>
    <w:p w14:paraId="32EEF00A" w14:textId="77777777" w:rsidR="00EC5046" w:rsidRPr="007F7E2B" w:rsidRDefault="00EC5046">
      <w:pPr>
        <w:spacing w:after="119" w:line="259" w:lineRule="auto"/>
        <w:rPr>
          <w:ins w:id="14883" w:author="V2" w:date="2025-04-14T14:19:00Z" w16du:dateUtc="2025-04-14T19:19:00Z"/>
        </w:rPr>
      </w:pPr>
      <w:ins w:id="14884" w:author="V2" w:date="2025-04-14T14:19:00Z" w16du:dateUtc="2025-04-14T19:19:00Z">
        <w:r w:rsidRPr="007F7E2B">
          <w:t xml:space="preserve"> </w:t>
        </w:r>
      </w:ins>
    </w:p>
    <w:p w14:paraId="137B6DC0" w14:textId="77777777" w:rsidR="00EC5046" w:rsidRPr="007F7E2B" w:rsidRDefault="00EC5046">
      <w:pPr>
        <w:pStyle w:val="Heading2"/>
        <w:ind w:left="-5"/>
        <w:rPr>
          <w:ins w:id="14885" w:author="V2" w:date="2025-04-14T14:19:00Z" w16du:dateUtc="2025-04-14T19:19:00Z"/>
        </w:rPr>
      </w:pPr>
      <w:bookmarkStart w:id="14886" w:name="_Toc174616199"/>
      <w:bookmarkStart w:id="14887" w:name="_Toc174616615"/>
      <w:bookmarkStart w:id="14888" w:name="_Toc180594340"/>
      <w:bookmarkStart w:id="14889" w:name="_Toc180594747"/>
      <w:ins w:id="14890" w:author="V2" w:date="2025-04-14T14:19:00Z" w16du:dateUtc="2025-04-14T19:19:00Z">
        <w:r w:rsidRPr="007F7E2B">
          <w:lastRenderedPageBreak/>
          <w:t>Step 3: Estimation of N</w:t>
        </w:r>
        <w:r w:rsidRPr="007F7E2B">
          <w:rPr>
            <w:vertAlign w:val="subscript"/>
          </w:rPr>
          <w:t>2</w:t>
        </w:r>
        <w:r w:rsidRPr="007F7E2B">
          <w:t>O emissions from manure management (</w:t>
        </w:r>
        <w:r w:rsidRPr="007F7E2B">
          <w:rPr>
            <w:rFonts w:ascii="Arial" w:eastAsia="Arial" w:hAnsi="Arial" w:cs="Arial"/>
            <w:i/>
          </w:rPr>
          <w:t>E</w:t>
        </w:r>
        <w:r w:rsidRPr="007F7E2B">
          <w:rPr>
            <w:rFonts w:ascii="Arial" w:eastAsia="Arial" w:hAnsi="Arial" w:cs="Arial"/>
            <w:i/>
            <w:vertAlign w:val="subscript"/>
          </w:rPr>
          <w:t>l,N2O,manure</w:t>
        </w:r>
        <w:r w:rsidRPr="007F7E2B">
          <w:t xml:space="preserve">) </w:t>
        </w:r>
        <w:r w:rsidRPr="007F7E2B">
          <w:rPr>
            <w:b w:val="0"/>
            <w:sz w:val="13"/>
          </w:rPr>
          <w:t>4</w:t>
        </w:r>
        <w:bookmarkEnd w:id="14886"/>
        <w:bookmarkEnd w:id="14887"/>
        <w:bookmarkEnd w:id="14888"/>
        <w:bookmarkEnd w:id="14889"/>
        <w:r w:rsidRPr="007F7E2B">
          <w:rPr>
            <w:rFonts w:ascii="Arial" w:eastAsia="Arial" w:hAnsi="Arial" w:cs="Arial"/>
            <w:b w:val="0"/>
          </w:rPr>
          <w:t xml:space="preserve"> </w:t>
        </w:r>
      </w:ins>
    </w:p>
    <w:p w14:paraId="012E287C" w14:textId="3B01504A" w:rsidR="00EC5046" w:rsidRPr="007F7E2B" w:rsidRDefault="005D6C90">
      <w:pPr>
        <w:spacing w:after="129"/>
        <w:ind w:left="-5"/>
        <w:rPr>
          <w:ins w:id="14891" w:author="V2" w:date="2025-04-14T14:19:00Z" w16du:dateUtc="2025-04-14T19:19:00Z"/>
        </w:rPr>
      </w:pPr>
      <w:ins w:id="14892" w:author="V2" w:date="2025-04-14T14:19:00Z" w16du:dateUtc="2025-04-14T19:19:00Z">
        <w:r w:rsidRPr="007F7E2B">
          <w:rPr>
            <w:rFonts w:ascii="Arial" w:eastAsia="Arial" w:hAnsi="Arial" w:cs="Arial"/>
            <w:b/>
            <w:noProof/>
          </w:rPr>
          <w:drawing>
            <wp:anchor distT="0" distB="0" distL="114300" distR="114300" simplePos="0" relativeHeight="251757622" behindDoc="1" locked="0" layoutInCell="1" allowOverlap="1" wp14:anchorId="7BB3573D" wp14:editId="778BCF36">
              <wp:simplePos x="0" y="0"/>
              <wp:positionH relativeFrom="column">
                <wp:posOffset>-44450</wp:posOffset>
              </wp:positionH>
              <wp:positionV relativeFrom="paragraph">
                <wp:posOffset>1060450</wp:posOffset>
              </wp:positionV>
              <wp:extent cx="6858000" cy="1518285"/>
              <wp:effectExtent l="0" t="0" r="0" b="5715"/>
              <wp:wrapTight wrapText="bothSides">
                <wp:wrapPolygon edited="0">
                  <wp:start x="0" y="0"/>
                  <wp:lineTo x="0" y="21410"/>
                  <wp:lineTo x="21540" y="21410"/>
                  <wp:lineTo x="21540" y="0"/>
                  <wp:lineTo x="0" y="0"/>
                </wp:wrapPolygon>
              </wp:wrapTight>
              <wp:docPr id="83652817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28173" name="Picture 1" descr="A black text on a white background&#10;&#10;AI-generated content may be incorrect."/>
                      <pic:cNvPicPr/>
                    </pic:nvPicPr>
                    <pic:blipFill>
                      <a:blip r:embed="rId130">
                        <a:extLst>
                          <a:ext uri="{28A0092B-C50C-407E-A947-70E740481C1C}">
                            <a14:useLocalDpi xmlns:a14="http://schemas.microsoft.com/office/drawing/2010/main" val="0"/>
                          </a:ext>
                        </a:extLst>
                      </a:blip>
                      <a:stretch>
                        <a:fillRect/>
                      </a:stretch>
                    </pic:blipFill>
                    <pic:spPr>
                      <a:xfrm>
                        <a:off x="0" y="0"/>
                        <a:ext cx="6858000" cy="1518285"/>
                      </a:xfrm>
                      <a:prstGeom prst="rect">
                        <a:avLst/>
                      </a:prstGeom>
                    </pic:spPr>
                  </pic:pic>
                </a:graphicData>
              </a:graphic>
              <wp14:sizeRelH relativeFrom="page">
                <wp14:pctWidth>0</wp14:pctWidth>
              </wp14:sizeRelH>
              <wp14:sizeRelV relativeFrom="page">
                <wp14:pctHeight>0</wp14:pctHeight>
              </wp14:sizeRelV>
            </wp:anchor>
          </w:drawing>
        </w:r>
        <w:r w:rsidR="00EC5046" w:rsidRPr="007F7E2B">
          <w:t>Nitrous oxide emissions from manure management vary significantly between the type of management system used, and can also result in indirect emissions due to other forms of nitrogen loss from the system. The N</w:t>
        </w:r>
        <w:r w:rsidR="00EC5046" w:rsidRPr="007F7E2B">
          <w:rPr>
            <w:vertAlign w:val="subscript"/>
          </w:rPr>
          <w:t>2</w:t>
        </w:r>
        <w:r w:rsidR="00EC5046" w:rsidRPr="007F7E2B">
          <w:t>O emissions from manure management can be estimated using method provided in the IPCC 2006 Guidelines for AFOLU, or in IPCC GPG 2000</w:t>
        </w:r>
        <w:r w:rsidR="00EC5046" w:rsidRPr="007F7E2B">
          <w:rPr>
            <w:vertAlign w:val="superscript"/>
          </w:rPr>
          <w:footnoteReference w:id="16"/>
        </w:r>
        <w:r w:rsidR="00EC5046" w:rsidRPr="007F7E2B">
          <w:t xml:space="preserve"> </w:t>
        </w:r>
      </w:ins>
    </w:p>
    <w:p w14:paraId="1186F215" w14:textId="3E7F76E7" w:rsidR="00EC5046" w:rsidRPr="007F7E2B" w:rsidRDefault="00EC5046">
      <w:pPr>
        <w:ind w:left="730"/>
        <w:rPr>
          <w:ins w:id="14894" w:author="V2" w:date="2025-04-14T14:19:00Z" w16du:dateUtc="2025-04-14T19:19:00Z"/>
        </w:rPr>
      </w:pPr>
      <w:ins w:id="14895" w:author="V2" w:date="2025-04-14T14:19:00Z" w16du:dateUtc="2025-04-14T19:19:00Z">
        <w:r w:rsidRPr="007F7E2B">
          <w:t xml:space="preserve">Where: </w:t>
        </w:r>
      </w:ins>
    </w:p>
    <w:p w14:paraId="0101C07C" w14:textId="77777777" w:rsidR="00EC5046" w:rsidRPr="007F7E2B" w:rsidRDefault="00EC5046">
      <w:pPr>
        <w:spacing w:line="259" w:lineRule="auto"/>
        <w:ind w:left="1440"/>
        <w:rPr>
          <w:ins w:id="14896" w:author="V2" w:date="2025-04-14T14:19:00Z" w16du:dateUtc="2025-04-14T19:19:00Z"/>
        </w:rPr>
      </w:pPr>
      <w:ins w:id="14897" w:author="V2" w:date="2025-04-14T14:19:00Z" w16du:dateUtc="2025-04-14T19:19:00Z">
        <w:r w:rsidRPr="007F7E2B">
          <w:t xml:space="preserve"> </w:t>
        </w:r>
      </w:ins>
    </w:p>
    <w:tbl>
      <w:tblPr>
        <w:tblStyle w:val="TableGrid0"/>
        <w:tblW w:w="8634" w:type="dxa"/>
        <w:tblInd w:w="720" w:type="dxa"/>
        <w:tblCellMar>
          <w:top w:w="38" w:type="dxa"/>
        </w:tblCellMar>
        <w:tblLook w:val="04A0" w:firstRow="1" w:lastRow="0" w:firstColumn="1" w:lastColumn="0" w:noHBand="0" w:noVBand="1"/>
      </w:tblPr>
      <w:tblGrid>
        <w:gridCol w:w="1440"/>
        <w:gridCol w:w="713"/>
        <w:gridCol w:w="6481"/>
      </w:tblGrid>
      <w:tr w:rsidR="00EC5046" w:rsidRPr="007F7E2B" w14:paraId="3ADECF31" w14:textId="77777777">
        <w:trPr>
          <w:trHeight w:val="313"/>
          <w:ins w:id="14898" w:author="V2" w:date="2025-04-14T14:19:00Z" w16du:dateUtc="2025-04-14T19:19:00Z"/>
        </w:trPr>
        <w:tc>
          <w:tcPr>
            <w:tcW w:w="1440" w:type="dxa"/>
            <w:tcBorders>
              <w:top w:val="nil"/>
              <w:left w:val="nil"/>
              <w:bottom w:val="nil"/>
              <w:right w:val="nil"/>
            </w:tcBorders>
          </w:tcPr>
          <w:p w14:paraId="3B421902" w14:textId="77777777" w:rsidR="00EC5046" w:rsidRPr="007F7E2B" w:rsidRDefault="00EC5046">
            <w:pPr>
              <w:spacing w:line="259" w:lineRule="auto"/>
              <w:rPr>
                <w:ins w:id="14899" w:author="V2" w:date="2025-04-14T14:19:00Z" w16du:dateUtc="2025-04-14T19:19:00Z"/>
              </w:rPr>
            </w:pPr>
            <w:ins w:id="14900" w:author="V2" w:date="2025-04-14T14:19:00Z" w16du:dateUtc="2025-04-14T19:19:00Z">
              <w:r w:rsidRPr="007F7E2B">
                <w:rPr>
                  <w:rFonts w:ascii="Arial" w:eastAsia="Arial" w:hAnsi="Arial" w:cs="Arial"/>
                  <w:i/>
                </w:rPr>
                <w:t>E</w:t>
              </w:r>
              <w:r w:rsidRPr="007F7E2B">
                <w:rPr>
                  <w:rFonts w:ascii="Arial" w:eastAsia="Arial" w:hAnsi="Arial" w:cs="Arial"/>
                  <w:i/>
                  <w:sz w:val="13"/>
                </w:rPr>
                <w:t>N2O,manure</w:t>
              </w:r>
              <w:r w:rsidRPr="007F7E2B">
                <w:rPr>
                  <w:rFonts w:ascii="Arial" w:eastAsia="Arial" w:hAnsi="Arial" w:cs="Arial"/>
                  <w:i/>
                </w:rPr>
                <w:t xml:space="preserve">  </w:t>
              </w:r>
            </w:ins>
          </w:p>
        </w:tc>
        <w:tc>
          <w:tcPr>
            <w:tcW w:w="713" w:type="dxa"/>
            <w:tcBorders>
              <w:top w:val="nil"/>
              <w:left w:val="nil"/>
              <w:bottom w:val="nil"/>
              <w:right w:val="nil"/>
            </w:tcBorders>
          </w:tcPr>
          <w:p w14:paraId="71C631E6" w14:textId="77777777" w:rsidR="00EC5046" w:rsidRPr="007F7E2B" w:rsidRDefault="00EC5046">
            <w:pPr>
              <w:spacing w:line="259" w:lineRule="auto"/>
              <w:ind w:left="180"/>
              <w:rPr>
                <w:ins w:id="14901" w:author="V2" w:date="2025-04-14T14:19:00Z" w16du:dateUtc="2025-04-14T19:19:00Z"/>
              </w:rPr>
            </w:pPr>
            <w:ins w:id="14902" w:author="V2" w:date="2025-04-14T14:19:00Z" w16du:dateUtc="2025-04-14T19:19:00Z">
              <w:r w:rsidRPr="007F7E2B">
                <w:rPr>
                  <w:rFonts w:ascii="Arial" w:eastAsia="Arial" w:hAnsi="Arial" w:cs="Arial"/>
                  <w:i/>
                </w:rPr>
                <w:t>=</w:t>
              </w:r>
              <w:r w:rsidRPr="007F7E2B">
                <w:t xml:space="preserve"> </w:t>
              </w:r>
            </w:ins>
          </w:p>
        </w:tc>
        <w:tc>
          <w:tcPr>
            <w:tcW w:w="6481" w:type="dxa"/>
            <w:tcBorders>
              <w:top w:val="nil"/>
              <w:left w:val="nil"/>
              <w:bottom w:val="nil"/>
              <w:right w:val="nil"/>
            </w:tcBorders>
          </w:tcPr>
          <w:p w14:paraId="5B75377E" w14:textId="77777777" w:rsidR="00EC5046" w:rsidRPr="007F7E2B" w:rsidRDefault="00EC5046">
            <w:pPr>
              <w:spacing w:line="259" w:lineRule="auto"/>
              <w:ind w:left="99"/>
              <w:rPr>
                <w:ins w:id="14903" w:author="V2" w:date="2025-04-14T14:19:00Z" w16du:dateUtc="2025-04-14T19:19:00Z"/>
              </w:rPr>
            </w:pPr>
            <w:ins w:id="14904" w:author="V2" w:date="2025-04-14T14:19:00Z" w16du:dateUtc="2025-04-14T19:19:00Z">
              <w:r w:rsidRPr="007F7E2B">
                <w:t>N</w:t>
              </w:r>
              <w:r w:rsidRPr="007F7E2B">
                <w:rPr>
                  <w:vertAlign w:val="subscript"/>
                </w:rPr>
                <w:t>2</w:t>
              </w:r>
              <w:r w:rsidRPr="007F7E2B">
                <w:t>O emissions from manure management; tonnes CO</w:t>
              </w:r>
              <w:r w:rsidRPr="007F7E2B">
                <w:rPr>
                  <w:vertAlign w:val="subscript"/>
                </w:rPr>
                <w:t>2</w:t>
              </w:r>
              <w:r w:rsidRPr="007F7E2B">
                <w:t>e yr</w:t>
              </w:r>
              <w:r w:rsidRPr="007F7E2B">
                <w:rPr>
                  <w:vertAlign w:val="superscript"/>
                </w:rPr>
                <w:t xml:space="preserve">-1 </w:t>
              </w:r>
            </w:ins>
          </w:p>
        </w:tc>
      </w:tr>
      <w:tr w:rsidR="00EC5046" w:rsidRPr="007F7E2B" w14:paraId="23D480E8" w14:textId="77777777">
        <w:trPr>
          <w:trHeight w:val="350"/>
          <w:ins w:id="14905" w:author="V2" w:date="2025-04-14T14:19:00Z" w16du:dateUtc="2025-04-14T19:19:00Z"/>
        </w:trPr>
        <w:tc>
          <w:tcPr>
            <w:tcW w:w="1440" w:type="dxa"/>
            <w:tcBorders>
              <w:top w:val="nil"/>
              <w:left w:val="nil"/>
              <w:bottom w:val="nil"/>
              <w:right w:val="nil"/>
            </w:tcBorders>
            <w:vAlign w:val="bottom"/>
          </w:tcPr>
          <w:p w14:paraId="10BF4C4B" w14:textId="77777777" w:rsidR="00EC5046" w:rsidRPr="007F7E2B" w:rsidRDefault="00EC5046">
            <w:pPr>
              <w:spacing w:line="259" w:lineRule="auto"/>
              <w:rPr>
                <w:ins w:id="14906" w:author="V2" w:date="2025-04-14T14:19:00Z" w16du:dateUtc="2025-04-14T19:19:00Z"/>
              </w:rPr>
            </w:pPr>
            <w:ins w:id="14907" w:author="V2" w:date="2025-04-14T14:19:00Z" w16du:dateUtc="2025-04-14T19:19:00Z">
              <w:r w:rsidRPr="007F7E2B">
                <w:rPr>
                  <w:rFonts w:ascii="Arial" w:eastAsia="Arial" w:hAnsi="Arial" w:cs="Arial"/>
                  <w:i/>
                </w:rPr>
                <w:t>E</w:t>
              </w:r>
              <w:r w:rsidRPr="007F7E2B">
                <w:rPr>
                  <w:rFonts w:ascii="Arial" w:eastAsia="Arial" w:hAnsi="Arial" w:cs="Arial"/>
                  <w:i/>
                  <w:sz w:val="13"/>
                </w:rPr>
                <w:t>Direct_N2O,manure</w:t>
              </w:r>
              <w:r w:rsidRPr="007F7E2B">
                <w:rPr>
                  <w:rFonts w:ascii="Arial" w:eastAsia="Arial" w:hAnsi="Arial" w:cs="Arial"/>
                  <w:i/>
                </w:rPr>
                <w:t xml:space="preserve">  </w:t>
              </w:r>
            </w:ins>
          </w:p>
        </w:tc>
        <w:tc>
          <w:tcPr>
            <w:tcW w:w="713" w:type="dxa"/>
            <w:tcBorders>
              <w:top w:val="nil"/>
              <w:left w:val="nil"/>
              <w:bottom w:val="nil"/>
              <w:right w:val="nil"/>
            </w:tcBorders>
          </w:tcPr>
          <w:p w14:paraId="15DE8349" w14:textId="77777777" w:rsidR="00EC5046" w:rsidRPr="007F7E2B" w:rsidRDefault="00EC5046">
            <w:pPr>
              <w:spacing w:line="259" w:lineRule="auto"/>
              <w:ind w:left="180"/>
              <w:rPr>
                <w:ins w:id="14908" w:author="V2" w:date="2025-04-14T14:19:00Z" w16du:dateUtc="2025-04-14T19:19:00Z"/>
              </w:rPr>
            </w:pPr>
            <w:ins w:id="14909" w:author="V2" w:date="2025-04-14T14:19:00Z" w16du:dateUtc="2025-04-14T19:19:00Z">
              <w:r w:rsidRPr="007F7E2B">
                <w:rPr>
                  <w:rFonts w:ascii="Arial" w:eastAsia="Arial" w:hAnsi="Arial" w:cs="Arial"/>
                  <w:i/>
                </w:rPr>
                <w:t>=</w:t>
              </w:r>
              <w:r w:rsidRPr="007F7E2B">
                <w:t xml:space="preserve"> </w:t>
              </w:r>
            </w:ins>
          </w:p>
        </w:tc>
        <w:tc>
          <w:tcPr>
            <w:tcW w:w="6481" w:type="dxa"/>
            <w:tcBorders>
              <w:top w:val="nil"/>
              <w:left w:val="nil"/>
              <w:bottom w:val="nil"/>
              <w:right w:val="nil"/>
            </w:tcBorders>
          </w:tcPr>
          <w:p w14:paraId="145F372D" w14:textId="77777777" w:rsidR="00EC5046" w:rsidRPr="007F7E2B" w:rsidRDefault="00EC5046">
            <w:pPr>
              <w:spacing w:line="259" w:lineRule="auto"/>
              <w:ind w:left="99"/>
              <w:rPr>
                <w:ins w:id="14910" w:author="V2" w:date="2025-04-14T14:19:00Z" w16du:dateUtc="2025-04-14T19:19:00Z"/>
              </w:rPr>
            </w:pPr>
            <w:ins w:id="14911" w:author="V2" w:date="2025-04-14T14:19:00Z" w16du:dateUtc="2025-04-14T19:19:00Z">
              <w:r w:rsidRPr="007F7E2B">
                <w:t>Direct N</w:t>
              </w:r>
              <w:r w:rsidRPr="007F7E2B">
                <w:rPr>
                  <w:vertAlign w:val="subscript"/>
                </w:rPr>
                <w:t>2</w:t>
              </w:r>
              <w:r w:rsidRPr="007F7E2B">
                <w:t>O emissions from manure management; tonnes CO</w:t>
              </w:r>
              <w:r w:rsidRPr="007F7E2B">
                <w:rPr>
                  <w:vertAlign w:val="subscript"/>
                </w:rPr>
                <w:t>2</w:t>
              </w:r>
              <w:r w:rsidRPr="007F7E2B">
                <w:t>e yr</w:t>
              </w:r>
              <w:r w:rsidRPr="007F7E2B">
                <w:rPr>
                  <w:vertAlign w:val="superscript"/>
                </w:rPr>
                <w:t xml:space="preserve">-1 </w:t>
              </w:r>
            </w:ins>
          </w:p>
        </w:tc>
      </w:tr>
      <w:tr w:rsidR="00EC5046" w:rsidRPr="007F7E2B" w14:paraId="14CB82DA" w14:textId="77777777">
        <w:trPr>
          <w:trHeight w:val="368"/>
          <w:ins w:id="14912" w:author="V2" w:date="2025-04-14T14:19:00Z" w16du:dateUtc="2025-04-14T19:19:00Z"/>
        </w:trPr>
        <w:tc>
          <w:tcPr>
            <w:tcW w:w="1440" w:type="dxa"/>
            <w:tcBorders>
              <w:top w:val="nil"/>
              <w:left w:val="nil"/>
              <w:bottom w:val="nil"/>
              <w:right w:val="nil"/>
            </w:tcBorders>
          </w:tcPr>
          <w:p w14:paraId="2A6209AB" w14:textId="77777777" w:rsidR="00EC5046" w:rsidRPr="007F7E2B" w:rsidRDefault="00EC5046">
            <w:pPr>
              <w:spacing w:line="259" w:lineRule="auto"/>
              <w:rPr>
                <w:ins w:id="14913" w:author="V2" w:date="2025-04-14T14:19:00Z" w16du:dateUtc="2025-04-14T19:19:00Z"/>
              </w:rPr>
            </w:pPr>
            <w:ins w:id="14914" w:author="V2" w:date="2025-04-14T14:19:00Z" w16du:dateUtc="2025-04-14T19:19:00Z">
              <w:r w:rsidRPr="007F7E2B">
                <w:rPr>
                  <w:rFonts w:ascii="Arial" w:eastAsia="Arial" w:hAnsi="Arial" w:cs="Arial"/>
                  <w:i/>
                </w:rPr>
                <w:t>E</w:t>
              </w:r>
              <w:r w:rsidRPr="007F7E2B">
                <w:rPr>
                  <w:rFonts w:ascii="Arial" w:eastAsia="Arial" w:hAnsi="Arial" w:cs="Arial"/>
                  <w:i/>
                  <w:sz w:val="13"/>
                </w:rPr>
                <w:t>Indirect_N2O,manure</w:t>
              </w:r>
              <w:r w:rsidRPr="007F7E2B">
                <w:rPr>
                  <w:rFonts w:ascii="Arial" w:eastAsia="Arial" w:hAnsi="Arial" w:cs="Arial"/>
                  <w:i/>
                </w:rPr>
                <w:t xml:space="preserve"> </w:t>
              </w:r>
            </w:ins>
          </w:p>
        </w:tc>
        <w:tc>
          <w:tcPr>
            <w:tcW w:w="713" w:type="dxa"/>
            <w:tcBorders>
              <w:top w:val="nil"/>
              <w:left w:val="nil"/>
              <w:bottom w:val="nil"/>
              <w:right w:val="nil"/>
            </w:tcBorders>
          </w:tcPr>
          <w:p w14:paraId="0E19A03E" w14:textId="77777777" w:rsidR="00EC5046" w:rsidRPr="007F7E2B" w:rsidRDefault="00EC5046">
            <w:pPr>
              <w:spacing w:line="259" w:lineRule="auto"/>
              <w:ind w:left="180"/>
              <w:rPr>
                <w:ins w:id="14915" w:author="V2" w:date="2025-04-14T14:19:00Z" w16du:dateUtc="2025-04-14T19:19:00Z"/>
              </w:rPr>
            </w:pPr>
            <w:ins w:id="14916" w:author="V2" w:date="2025-04-14T14:19:00Z" w16du:dateUtc="2025-04-14T19:19:00Z">
              <w:r w:rsidRPr="007F7E2B">
                <w:rPr>
                  <w:rFonts w:ascii="Arial" w:eastAsia="Arial" w:hAnsi="Arial" w:cs="Arial"/>
                  <w:i/>
                </w:rPr>
                <w:t xml:space="preserve">= </w:t>
              </w:r>
            </w:ins>
          </w:p>
        </w:tc>
        <w:tc>
          <w:tcPr>
            <w:tcW w:w="6481" w:type="dxa"/>
            <w:tcBorders>
              <w:top w:val="nil"/>
              <w:left w:val="nil"/>
              <w:bottom w:val="nil"/>
              <w:right w:val="nil"/>
            </w:tcBorders>
          </w:tcPr>
          <w:p w14:paraId="08252A11" w14:textId="77777777" w:rsidR="00EC5046" w:rsidRPr="007F7E2B" w:rsidRDefault="00EC5046">
            <w:pPr>
              <w:spacing w:line="259" w:lineRule="auto"/>
              <w:ind w:left="99"/>
              <w:rPr>
                <w:ins w:id="14917" w:author="V2" w:date="2025-04-14T14:19:00Z" w16du:dateUtc="2025-04-14T19:19:00Z"/>
              </w:rPr>
            </w:pPr>
            <w:ins w:id="14918" w:author="V2" w:date="2025-04-14T14:19:00Z" w16du:dateUtc="2025-04-14T19:19:00Z">
              <w:r w:rsidRPr="007F7E2B">
                <w:t>Indirect N</w:t>
              </w:r>
              <w:r w:rsidRPr="007F7E2B">
                <w:rPr>
                  <w:vertAlign w:val="subscript"/>
                </w:rPr>
                <w:t>2</w:t>
              </w:r>
              <w:r w:rsidRPr="007F7E2B">
                <w:t>O emissions from manure management; tonnes CO</w:t>
              </w:r>
              <w:r w:rsidRPr="007F7E2B">
                <w:rPr>
                  <w:vertAlign w:val="subscript"/>
                </w:rPr>
                <w:t>2</w:t>
              </w:r>
              <w:r w:rsidRPr="007F7E2B">
                <w:t>e yr</w:t>
              </w:r>
              <w:r w:rsidRPr="007F7E2B">
                <w:rPr>
                  <w:vertAlign w:val="superscript"/>
                </w:rPr>
                <w:t xml:space="preserve">-1 </w:t>
              </w:r>
            </w:ins>
          </w:p>
        </w:tc>
      </w:tr>
      <w:tr w:rsidR="00EC5046" w:rsidRPr="007F7E2B" w14:paraId="1610CEF2" w14:textId="77777777">
        <w:trPr>
          <w:trHeight w:val="342"/>
          <w:ins w:id="14919" w:author="V2" w:date="2025-04-14T14:19:00Z" w16du:dateUtc="2025-04-14T19:19:00Z"/>
        </w:trPr>
        <w:tc>
          <w:tcPr>
            <w:tcW w:w="1440" w:type="dxa"/>
            <w:tcBorders>
              <w:top w:val="nil"/>
              <w:left w:val="nil"/>
              <w:bottom w:val="nil"/>
              <w:right w:val="nil"/>
            </w:tcBorders>
          </w:tcPr>
          <w:p w14:paraId="5E67B345" w14:textId="77777777" w:rsidR="00EC5046" w:rsidRPr="007F7E2B" w:rsidRDefault="00EC5046">
            <w:pPr>
              <w:spacing w:line="259" w:lineRule="auto"/>
              <w:rPr>
                <w:ins w:id="14920" w:author="V2" w:date="2025-04-14T14:19:00Z" w16du:dateUtc="2025-04-14T19:19:00Z"/>
              </w:rPr>
            </w:pPr>
            <w:ins w:id="14921" w:author="V2" w:date="2025-04-14T14:19:00Z" w16du:dateUtc="2025-04-14T19:19:00Z">
              <w:r w:rsidRPr="007F7E2B">
                <w:rPr>
                  <w:rFonts w:ascii="Arial" w:eastAsia="Arial" w:hAnsi="Arial" w:cs="Arial"/>
                  <w:i/>
                </w:rPr>
                <w:t xml:space="preserve">l </w:t>
              </w:r>
            </w:ins>
          </w:p>
        </w:tc>
        <w:tc>
          <w:tcPr>
            <w:tcW w:w="713" w:type="dxa"/>
            <w:tcBorders>
              <w:top w:val="nil"/>
              <w:left w:val="nil"/>
              <w:bottom w:val="nil"/>
              <w:right w:val="nil"/>
            </w:tcBorders>
          </w:tcPr>
          <w:p w14:paraId="4B55423F" w14:textId="77777777" w:rsidR="00EC5046" w:rsidRPr="007F7E2B" w:rsidRDefault="00EC5046">
            <w:pPr>
              <w:spacing w:line="259" w:lineRule="auto"/>
              <w:ind w:left="180"/>
              <w:rPr>
                <w:ins w:id="14922" w:author="V2" w:date="2025-04-14T14:19:00Z" w16du:dateUtc="2025-04-14T19:19:00Z"/>
              </w:rPr>
            </w:pPr>
            <w:ins w:id="14923" w:author="V2" w:date="2025-04-14T14:19:00Z" w16du:dateUtc="2025-04-14T19:19:00Z">
              <w:r w:rsidRPr="007F7E2B">
                <w:rPr>
                  <w:rFonts w:ascii="Arial" w:eastAsia="Arial" w:hAnsi="Arial" w:cs="Arial"/>
                  <w:i/>
                </w:rPr>
                <w:t>=</w:t>
              </w:r>
              <w:r w:rsidRPr="007F7E2B">
                <w:t xml:space="preserve"> </w:t>
              </w:r>
            </w:ins>
          </w:p>
        </w:tc>
        <w:tc>
          <w:tcPr>
            <w:tcW w:w="6481" w:type="dxa"/>
            <w:tcBorders>
              <w:top w:val="nil"/>
              <w:left w:val="nil"/>
              <w:bottom w:val="nil"/>
              <w:right w:val="nil"/>
            </w:tcBorders>
          </w:tcPr>
          <w:p w14:paraId="20DB3F1C" w14:textId="77777777" w:rsidR="00EC5046" w:rsidRPr="007F7E2B" w:rsidRDefault="00EC5046">
            <w:pPr>
              <w:spacing w:line="259" w:lineRule="auto"/>
              <w:ind w:left="99"/>
              <w:rPr>
                <w:ins w:id="14924" w:author="V2" w:date="2025-04-14T14:19:00Z" w16du:dateUtc="2025-04-14T19:19:00Z"/>
              </w:rPr>
            </w:pPr>
            <w:ins w:id="14925" w:author="V2" w:date="2025-04-14T14:19:00Z" w16du:dateUtc="2025-04-14T19:19:00Z">
              <w:r w:rsidRPr="007F7E2B">
                <w:t xml:space="preserve">livestock type </w:t>
              </w:r>
            </w:ins>
          </w:p>
        </w:tc>
      </w:tr>
      <w:tr w:rsidR="00EC5046" w:rsidRPr="007F7E2B" w14:paraId="09499338" w14:textId="77777777">
        <w:trPr>
          <w:trHeight w:val="350"/>
          <w:ins w:id="14926" w:author="V2" w:date="2025-04-14T14:19:00Z" w16du:dateUtc="2025-04-14T19:19:00Z"/>
        </w:trPr>
        <w:tc>
          <w:tcPr>
            <w:tcW w:w="1440" w:type="dxa"/>
            <w:tcBorders>
              <w:top w:val="nil"/>
              <w:left w:val="nil"/>
              <w:bottom w:val="nil"/>
              <w:right w:val="nil"/>
            </w:tcBorders>
          </w:tcPr>
          <w:p w14:paraId="1DDFCF1E" w14:textId="77777777" w:rsidR="00EC5046" w:rsidRPr="007F7E2B" w:rsidRDefault="00EC5046">
            <w:pPr>
              <w:spacing w:line="259" w:lineRule="auto"/>
              <w:rPr>
                <w:ins w:id="14927" w:author="V2" w:date="2025-04-14T14:19:00Z" w16du:dateUtc="2025-04-14T19:19:00Z"/>
              </w:rPr>
            </w:pPr>
            <w:ins w:id="14928" w:author="V2" w:date="2025-04-14T14:19:00Z" w16du:dateUtc="2025-04-14T19:19:00Z">
              <w:r w:rsidRPr="007F7E2B">
                <w:rPr>
                  <w:rFonts w:ascii="Arial" w:eastAsia="Arial" w:hAnsi="Arial" w:cs="Arial"/>
                  <w:i/>
                </w:rPr>
                <w:t xml:space="preserve">m </w:t>
              </w:r>
            </w:ins>
          </w:p>
        </w:tc>
        <w:tc>
          <w:tcPr>
            <w:tcW w:w="713" w:type="dxa"/>
            <w:tcBorders>
              <w:top w:val="nil"/>
              <w:left w:val="nil"/>
              <w:bottom w:val="nil"/>
              <w:right w:val="nil"/>
            </w:tcBorders>
          </w:tcPr>
          <w:p w14:paraId="2E196407" w14:textId="77777777" w:rsidR="00EC5046" w:rsidRPr="007F7E2B" w:rsidRDefault="00EC5046">
            <w:pPr>
              <w:spacing w:line="259" w:lineRule="auto"/>
              <w:ind w:left="180"/>
              <w:rPr>
                <w:ins w:id="14929" w:author="V2" w:date="2025-04-14T14:19:00Z" w16du:dateUtc="2025-04-14T19:19:00Z"/>
              </w:rPr>
            </w:pPr>
            <w:ins w:id="14930" w:author="V2" w:date="2025-04-14T14:19:00Z" w16du:dateUtc="2025-04-14T19:19:00Z">
              <w:r w:rsidRPr="007F7E2B">
                <w:t xml:space="preserve">= </w:t>
              </w:r>
            </w:ins>
          </w:p>
        </w:tc>
        <w:tc>
          <w:tcPr>
            <w:tcW w:w="6481" w:type="dxa"/>
            <w:tcBorders>
              <w:top w:val="nil"/>
              <w:left w:val="nil"/>
              <w:bottom w:val="nil"/>
              <w:right w:val="nil"/>
            </w:tcBorders>
          </w:tcPr>
          <w:p w14:paraId="1F1F27E1" w14:textId="77777777" w:rsidR="00EC5046" w:rsidRPr="007F7E2B" w:rsidRDefault="00EC5046">
            <w:pPr>
              <w:spacing w:line="259" w:lineRule="auto"/>
              <w:ind w:left="99"/>
              <w:rPr>
                <w:ins w:id="14931" w:author="V2" w:date="2025-04-14T14:19:00Z" w16du:dateUtc="2025-04-14T19:19:00Z"/>
              </w:rPr>
            </w:pPr>
            <w:ins w:id="14932" w:author="V2" w:date="2025-04-14T14:19:00Z" w16du:dateUtc="2025-04-14T19:19:00Z">
              <w:r w:rsidRPr="007F7E2B">
                <w:t xml:space="preserve">manure management system </w:t>
              </w:r>
            </w:ins>
          </w:p>
        </w:tc>
      </w:tr>
      <w:tr w:rsidR="00EC5046" w:rsidRPr="007F7E2B" w14:paraId="52166BD7" w14:textId="77777777">
        <w:trPr>
          <w:trHeight w:val="340"/>
          <w:ins w:id="14933" w:author="V2" w:date="2025-04-14T14:19:00Z" w16du:dateUtc="2025-04-14T19:19:00Z"/>
        </w:trPr>
        <w:tc>
          <w:tcPr>
            <w:tcW w:w="1440" w:type="dxa"/>
            <w:tcBorders>
              <w:top w:val="nil"/>
              <w:left w:val="nil"/>
              <w:bottom w:val="nil"/>
              <w:right w:val="nil"/>
            </w:tcBorders>
          </w:tcPr>
          <w:p w14:paraId="66A192D3" w14:textId="77777777" w:rsidR="00EC5046" w:rsidRPr="007F7E2B" w:rsidRDefault="00EC5046">
            <w:pPr>
              <w:spacing w:line="259" w:lineRule="auto"/>
              <w:rPr>
                <w:ins w:id="14934" w:author="V2" w:date="2025-04-14T14:19:00Z" w16du:dateUtc="2025-04-14T19:19:00Z"/>
              </w:rPr>
            </w:pPr>
            <w:ins w:id="14935" w:author="V2" w:date="2025-04-14T14:19:00Z" w16du:dateUtc="2025-04-14T19:19:00Z">
              <w:r w:rsidRPr="007F7E2B">
                <w:rPr>
                  <w:rFonts w:ascii="Arial" w:eastAsia="Arial" w:hAnsi="Arial" w:cs="Arial"/>
                  <w:i/>
                </w:rPr>
                <w:t>Population</w:t>
              </w:r>
              <w:r w:rsidRPr="007F7E2B">
                <w:rPr>
                  <w:rFonts w:ascii="Arial" w:eastAsia="Arial" w:hAnsi="Arial" w:cs="Arial"/>
                  <w:i/>
                  <w:vertAlign w:val="subscript"/>
                </w:rPr>
                <w:t>l</w:t>
              </w:r>
              <w:r w:rsidRPr="007F7E2B">
                <w:rPr>
                  <w:rFonts w:ascii="Arial" w:eastAsia="Arial" w:hAnsi="Arial" w:cs="Arial"/>
                  <w:i/>
                </w:rPr>
                <w:t xml:space="preserve">  </w:t>
              </w:r>
            </w:ins>
          </w:p>
        </w:tc>
        <w:tc>
          <w:tcPr>
            <w:tcW w:w="713" w:type="dxa"/>
            <w:tcBorders>
              <w:top w:val="nil"/>
              <w:left w:val="nil"/>
              <w:bottom w:val="nil"/>
              <w:right w:val="nil"/>
            </w:tcBorders>
          </w:tcPr>
          <w:p w14:paraId="5F8A8D6E" w14:textId="77777777" w:rsidR="00EC5046" w:rsidRPr="007F7E2B" w:rsidRDefault="00EC5046">
            <w:pPr>
              <w:spacing w:line="259" w:lineRule="auto"/>
              <w:ind w:left="180"/>
              <w:rPr>
                <w:ins w:id="14936" w:author="V2" w:date="2025-04-14T14:19:00Z" w16du:dateUtc="2025-04-14T19:19:00Z"/>
              </w:rPr>
            </w:pPr>
            <w:ins w:id="14937" w:author="V2" w:date="2025-04-14T14:19:00Z" w16du:dateUtc="2025-04-14T19:19:00Z">
              <w:r w:rsidRPr="007F7E2B">
                <w:rPr>
                  <w:rFonts w:ascii="Arial" w:eastAsia="Arial" w:hAnsi="Arial" w:cs="Arial"/>
                  <w:i/>
                </w:rPr>
                <w:t xml:space="preserve">= </w:t>
              </w:r>
            </w:ins>
          </w:p>
        </w:tc>
        <w:tc>
          <w:tcPr>
            <w:tcW w:w="6481" w:type="dxa"/>
            <w:tcBorders>
              <w:top w:val="nil"/>
              <w:left w:val="nil"/>
              <w:bottom w:val="nil"/>
              <w:right w:val="nil"/>
            </w:tcBorders>
          </w:tcPr>
          <w:p w14:paraId="61609A90" w14:textId="77777777" w:rsidR="00EC5046" w:rsidRPr="007F7E2B" w:rsidRDefault="00EC5046">
            <w:pPr>
              <w:spacing w:line="259" w:lineRule="auto"/>
              <w:ind w:left="99"/>
              <w:rPr>
                <w:ins w:id="14938" w:author="V2" w:date="2025-04-14T14:19:00Z" w16du:dateUtc="2025-04-14T19:19:00Z"/>
              </w:rPr>
            </w:pPr>
            <w:ins w:id="14939" w:author="V2" w:date="2025-04-14T14:19:00Z" w16du:dateUtc="2025-04-14T19:19:00Z">
              <w:r w:rsidRPr="007F7E2B">
                <w:t xml:space="preserve">Population of livestock; heads </w:t>
              </w:r>
            </w:ins>
          </w:p>
        </w:tc>
      </w:tr>
      <w:tr w:rsidR="00EC5046" w:rsidRPr="007F7E2B" w14:paraId="6FABBD19" w14:textId="77777777">
        <w:trPr>
          <w:trHeight w:val="361"/>
          <w:ins w:id="14940" w:author="V2" w:date="2025-04-14T14:19:00Z" w16du:dateUtc="2025-04-14T19:19:00Z"/>
        </w:trPr>
        <w:tc>
          <w:tcPr>
            <w:tcW w:w="1440" w:type="dxa"/>
            <w:tcBorders>
              <w:top w:val="nil"/>
              <w:left w:val="nil"/>
              <w:bottom w:val="nil"/>
              <w:right w:val="nil"/>
            </w:tcBorders>
          </w:tcPr>
          <w:p w14:paraId="4133F5AA" w14:textId="77777777" w:rsidR="00EC5046" w:rsidRPr="007F7E2B" w:rsidRDefault="00EC5046">
            <w:pPr>
              <w:spacing w:line="259" w:lineRule="auto"/>
              <w:rPr>
                <w:ins w:id="14941" w:author="V2" w:date="2025-04-14T14:19:00Z" w16du:dateUtc="2025-04-14T19:19:00Z"/>
              </w:rPr>
            </w:pPr>
            <w:ins w:id="14942" w:author="V2" w:date="2025-04-14T14:19:00Z" w16du:dateUtc="2025-04-14T19:19:00Z">
              <w:r w:rsidRPr="007F7E2B">
                <w:rPr>
                  <w:rFonts w:ascii="Arial" w:eastAsia="Arial" w:hAnsi="Arial" w:cs="Arial"/>
                  <w:i/>
                </w:rPr>
                <w:t xml:space="preserve">Nex </w:t>
              </w:r>
            </w:ins>
          </w:p>
        </w:tc>
        <w:tc>
          <w:tcPr>
            <w:tcW w:w="713" w:type="dxa"/>
            <w:tcBorders>
              <w:top w:val="nil"/>
              <w:left w:val="nil"/>
              <w:bottom w:val="nil"/>
              <w:right w:val="nil"/>
            </w:tcBorders>
          </w:tcPr>
          <w:p w14:paraId="01645D71" w14:textId="77777777" w:rsidR="00EC5046" w:rsidRPr="007F7E2B" w:rsidRDefault="00EC5046">
            <w:pPr>
              <w:spacing w:line="259" w:lineRule="auto"/>
              <w:ind w:left="180"/>
              <w:rPr>
                <w:ins w:id="14943" w:author="V2" w:date="2025-04-14T14:19:00Z" w16du:dateUtc="2025-04-14T19:19:00Z"/>
              </w:rPr>
            </w:pPr>
            <w:ins w:id="14944" w:author="V2" w:date="2025-04-14T14:19:00Z" w16du:dateUtc="2025-04-14T19:19:00Z">
              <w:r w:rsidRPr="007F7E2B">
                <w:t xml:space="preserve">= </w:t>
              </w:r>
            </w:ins>
          </w:p>
        </w:tc>
        <w:tc>
          <w:tcPr>
            <w:tcW w:w="6481" w:type="dxa"/>
            <w:tcBorders>
              <w:top w:val="nil"/>
              <w:left w:val="nil"/>
              <w:bottom w:val="nil"/>
              <w:right w:val="nil"/>
            </w:tcBorders>
          </w:tcPr>
          <w:p w14:paraId="026173FF" w14:textId="77777777" w:rsidR="00EC5046" w:rsidRPr="007F7E2B" w:rsidRDefault="00EC5046">
            <w:pPr>
              <w:spacing w:line="259" w:lineRule="auto"/>
              <w:ind w:left="99"/>
              <w:rPr>
                <w:ins w:id="14945" w:author="V2" w:date="2025-04-14T14:19:00Z" w16du:dateUtc="2025-04-14T19:19:00Z"/>
              </w:rPr>
            </w:pPr>
            <w:ins w:id="14946" w:author="V2" w:date="2025-04-14T14:19:00Z" w16du:dateUtc="2025-04-14T19:19:00Z">
              <w:r w:rsidRPr="007F7E2B">
                <w:t>Annual average N excretion per livestock head; kg N head</w:t>
              </w:r>
              <w:r w:rsidRPr="007F7E2B">
                <w:rPr>
                  <w:vertAlign w:val="superscript"/>
                </w:rPr>
                <w:t>-1</w:t>
              </w:r>
              <w:r w:rsidRPr="007F7E2B">
                <w:t xml:space="preserve"> yr</w:t>
              </w:r>
              <w:r w:rsidRPr="007F7E2B">
                <w:rPr>
                  <w:vertAlign w:val="superscript"/>
                </w:rPr>
                <w:t>-1</w:t>
              </w:r>
              <w:r w:rsidRPr="007F7E2B">
                <w:t xml:space="preserve"> </w:t>
              </w:r>
            </w:ins>
          </w:p>
        </w:tc>
      </w:tr>
      <w:tr w:rsidR="00EC5046" w:rsidRPr="007F7E2B" w14:paraId="0FA3E6F1" w14:textId="77777777">
        <w:trPr>
          <w:trHeight w:val="588"/>
          <w:ins w:id="14947" w:author="V2" w:date="2025-04-14T14:19:00Z" w16du:dateUtc="2025-04-14T19:19:00Z"/>
        </w:trPr>
        <w:tc>
          <w:tcPr>
            <w:tcW w:w="1440" w:type="dxa"/>
            <w:tcBorders>
              <w:top w:val="nil"/>
              <w:left w:val="nil"/>
              <w:bottom w:val="nil"/>
              <w:right w:val="nil"/>
            </w:tcBorders>
          </w:tcPr>
          <w:p w14:paraId="2A826E04" w14:textId="77777777" w:rsidR="00EC5046" w:rsidRPr="007F7E2B" w:rsidRDefault="00EC5046">
            <w:pPr>
              <w:spacing w:line="259" w:lineRule="auto"/>
              <w:rPr>
                <w:ins w:id="14948" w:author="V2" w:date="2025-04-14T14:19:00Z" w16du:dateUtc="2025-04-14T19:19:00Z"/>
              </w:rPr>
            </w:pPr>
            <w:ins w:id="14949" w:author="V2" w:date="2025-04-14T14:19:00Z" w16du:dateUtc="2025-04-14T19:19:00Z">
              <w:r w:rsidRPr="007F7E2B">
                <w:rPr>
                  <w:rFonts w:ascii="Arial" w:eastAsia="Arial" w:hAnsi="Arial" w:cs="Arial"/>
                  <w:i/>
                </w:rPr>
                <w:t>EF</w:t>
              </w:r>
              <w:r w:rsidRPr="007F7E2B">
                <w:rPr>
                  <w:rFonts w:ascii="Arial" w:eastAsia="Arial" w:hAnsi="Arial" w:cs="Arial"/>
                  <w:i/>
                  <w:vertAlign w:val="subscript"/>
                </w:rPr>
                <w:t>3</w:t>
              </w:r>
              <w:r w:rsidRPr="007F7E2B">
                <w:rPr>
                  <w:rFonts w:ascii="Arial" w:eastAsia="Arial" w:hAnsi="Arial" w:cs="Arial"/>
                  <w:i/>
                </w:rPr>
                <w:t xml:space="preserve"> </w:t>
              </w:r>
            </w:ins>
          </w:p>
        </w:tc>
        <w:tc>
          <w:tcPr>
            <w:tcW w:w="713" w:type="dxa"/>
            <w:tcBorders>
              <w:top w:val="nil"/>
              <w:left w:val="nil"/>
              <w:bottom w:val="nil"/>
              <w:right w:val="nil"/>
            </w:tcBorders>
          </w:tcPr>
          <w:p w14:paraId="68C35968" w14:textId="77777777" w:rsidR="00EC5046" w:rsidRPr="007F7E2B" w:rsidRDefault="00EC5046">
            <w:pPr>
              <w:spacing w:line="259" w:lineRule="auto"/>
              <w:ind w:left="180"/>
              <w:rPr>
                <w:ins w:id="14950" w:author="V2" w:date="2025-04-14T14:19:00Z" w16du:dateUtc="2025-04-14T19:19:00Z"/>
              </w:rPr>
            </w:pPr>
            <w:ins w:id="14951" w:author="V2" w:date="2025-04-14T14:19:00Z" w16du:dateUtc="2025-04-14T19:19:00Z">
              <w:r w:rsidRPr="007F7E2B">
                <w:rPr>
                  <w:rFonts w:ascii="Arial" w:eastAsia="Arial" w:hAnsi="Arial" w:cs="Arial"/>
                  <w:i/>
                </w:rPr>
                <w:t xml:space="preserve">= </w:t>
              </w:r>
            </w:ins>
          </w:p>
        </w:tc>
        <w:tc>
          <w:tcPr>
            <w:tcW w:w="6481" w:type="dxa"/>
            <w:tcBorders>
              <w:top w:val="nil"/>
              <w:left w:val="nil"/>
              <w:bottom w:val="nil"/>
              <w:right w:val="nil"/>
            </w:tcBorders>
          </w:tcPr>
          <w:p w14:paraId="2949CF56" w14:textId="77777777" w:rsidR="00EC5046" w:rsidRPr="007F7E2B" w:rsidRDefault="00EC5046">
            <w:pPr>
              <w:spacing w:line="259" w:lineRule="auto"/>
              <w:ind w:left="99"/>
              <w:rPr>
                <w:ins w:id="14952" w:author="V2" w:date="2025-04-14T14:19:00Z" w16du:dateUtc="2025-04-14T19:19:00Z"/>
              </w:rPr>
            </w:pPr>
            <w:ins w:id="14953" w:author="V2" w:date="2025-04-14T14:19:00Z" w16du:dateUtc="2025-04-14T19:19:00Z">
              <w:r w:rsidRPr="007F7E2B">
                <w:t>Emission factor for N</w:t>
              </w:r>
              <w:r w:rsidRPr="007F7E2B">
                <w:rPr>
                  <w:vertAlign w:val="subscript"/>
                </w:rPr>
                <w:t>2</w:t>
              </w:r>
              <w:r w:rsidRPr="007F7E2B">
                <w:t>O emissions from manure management for the livestock group; kg N</w:t>
              </w:r>
              <w:r w:rsidRPr="007F7E2B">
                <w:rPr>
                  <w:vertAlign w:val="subscript"/>
                </w:rPr>
                <w:t>2</w:t>
              </w:r>
              <w:r w:rsidRPr="007F7E2B">
                <w:t>O-N (kg N</w:t>
              </w:r>
              <w:r w:rsidRPr="007F7E2B">
                <w:rPr>
                  <w:vertAlign w:val="superscript"/>
                </w:rPr>
                <w:t>-1</w:t>
              </w:r>
              <w:r w:rsidRPr="007F7E2B">
                <w:t>) head</w:t>
              </w:r>
              <w:r w:rsidRPr="007F7E2B">
                <w:rPr>
                  <w:vertAlign w:val="superscript"/>
                </w:rPr>
                <w:t>-1</w:t>
              </w:r>
              <w:r w:rsidRPr="007F7E2B">
                <w:t xml:space="preserve"> yr</w:t>
              </w:r>
              <w:r w:rsidRPr="007F7E2B">
                <w:rPr>
                  <w:vertAlign w:val="superscript"/>
                </w:rPr>
                <w:t xml:space="preserve">-1 </w:t>
              </w:r>
            </w:ins>
          </w:p>
        </w:tc>
      </w:tr>
      <w:tr w:rsidR="00EC5046" w:rsidRPr="007F7E2B" w14:paraId="3EFAC1DD" w14:textId="77777777">
        <w:trPr>
          <w:trHeight w:val="812"/>
          <w:ins w:id="14954" w:author="V2" w:date="2025-04-14T14:19:00Z" w16du:dateUtc="2025-04-14T19:19:00Z"/>
        </w:trPr>
        <w:tc>
          <w:tcPr>
            <w:tcW w:w="1440" w:type="dxa"/>
            <w:tcBorders>
              <w:top w:val="nil"/>
              <w:left w:val="nil"/>
              <w:bottom w:val="nil"/>
              <w:right w:val="nil"/>
            </w:tcBorders>
          </w:tcPr>
          <w:p w14:paraId="1DDF7715" w14:textId="77777777" w:rsidR="00EC5046" w:rsidRPr="007F7E2B" w:rsidRDefault="00EC5046">
            <w:pPr>
              <w:spacing w:line="259" w:lineRule="auto"/>
              <w:rPr>
                <w:ins w:id="14955" w:author="V2" w:date="2025-04-14T14:19:00Z" w16du:dateUtc="2025-04-14T19:19:00Z"/>
              </w:rPr>
            </w:pPr>
            <w:ins w:id="14956" w:author="V2" w:date="2025-04-14T14:19:00Z" w16du:dateUtc="2025-04-14T19:19:00Z">
              <w:r w:rsidRPr="007F7E2B">
                <w:rPr>
                  <w:rFonts w:ascii="Arial" w:eastAsia="Arial" w:hAnsi="Arial" w:cs="Arial"/>
                  <w:i/>
                </w:rPr>
                <w:lastRenderedPageBreak/>
                <w:t>EF</w:t>
              </w:r>
              <w:r w:rsidRPr="007F7E2B">
                <w:rPr>
                  <w:rFonts w:ascii="Arial" w:eastAsia="Arial" w:hAnsi="Arial" w:cs="Arial"/>
                  <w:i/>
                  <w:vertAlign w:val="subscript"/>
                </w:rPr>
                <w:t>4</w:t>
              </w:r>
              <w:r w:rsidRPr="007F7E2B">
                <w:rPr>
                  <w:rFonts w:ascii="Arial" w:eastAsia="Arial" w:hAnsi="Arial" w:cs="Arial"/>
                  <w:i/>
                </w:rPr>
                <w:t xml:space="preserve"> </w:t>
              </w:r>
            </w:ins>
          </w:p>
        </w:tc>
        <w:tc>
          <w:tcPr>
            <w:tcW w:w="713" w:type="dxa"/>
            <w:tcBorders>
              <w:top w:val="nil"/>
              <w:left w:val="nil"/>
              <w:bottom w:val="nil"/>
              <w:right w:val="nil"/>
            </w:tcBorders>
          </w:tcPr>
          <w:p w14:paraId="20E817B4" w14:textId="77777777" w:rsidR="00EC5046" w:rsidRPr="007F7E2B" w:rsidRDefault="00EC5046">
            <w:pPr>
              <w:spacing w:line="259" w:lineRule="auto"/>
              <w:ind w:left="180"/>
              <w:rPr>
                <w:ins w:id="14957" w:author="V2" w:date="2025-04-14T14:19:00Z" w16du:dateUtc="2025-04-14T19:19:00Z"/>
              </w:rPr>
            </w:pPr>
            <w:ins w:id="14958" w:author="V2" w:date="2025-04-14T14:19:00Z" w16du:dateUtc="2025-04-14T19:19:00Z">
              <w:r w:rsidRPr="007F7E2B">
                <w:rPr>
                  <w:rFonts w:ascii="Arial" w:eastAsia="Arial" w:hAnsi="Arial" w:cs="Arial"/>
                  <w:i/>
                </w:rPr>
                <w:t>=</w:t>
              </w:r>
              <w:r w:rsidRPr="007F7E2B">
                <w:t xml:space="preserve"> </w:t>
              </w:r>
            </w:ins>
          </w:p>
        </w:tc>
        <w:tc>
          <w:tcPr>
            <w:tcW w:w="6481" w:type="dxa"/>
            <w:tcBorders>
              <w:top w:val="nil"/>
              <w:left w:val="nil"/>
              <w:bottom w:val="nil"/>
              <w:right w:val="nil"/>
            </w:tcBorders>
          </w:tcPr>
          <w:p w14:paraId="02E21B47" w14:textId="77777777" w:rsidR="00EC5046" w:rsidRPr="007F7E2B" w:rsidRDefault="00EC5046">
            <w:pPr>
              <w:spacing w:line="260" w:lineRule="auto"/>
              <w:ind w:left="99"/>
              <w:rPr>
                <w:ins w:id="14959" w:author="V2" w:date="2025-04-14T14:19:00Z" w16du:dateUtc="2025-04-14T19:19:00Z"/>
              </w:rPr>
            </w:pPr>
            <w:ins w:id="14960" w:author="V2" w:date="2025-04-14T14:19:00Z" w16du:dateUtc="2025-04-14T19:19:00Z">
              <w:r w:rsidRPr="007F7E2B">
                <w:t>Emission factor for N</w:t>
              </w:r>
              <w:r w:rsidRPr="007F7E2B">
                <w:rPr>
                  <w:vertAlign w:val="subscript"/>
                </w:rPr>
                <w:t>2</w:t>
              </w:r>
              <w:r w:rsidRPr="007F7E2B">
                <w:t>O emissions from atmospheric deposition of forage-sourced nitrogen on soils and water surfaces; kg N</w:t>
              </w:r>
              <w:r w:rsidRPr="007F7E2B">
                <w:rPr>
                  <w:vertAlign w:val="subscript"/>
                </w:rPr>
                <w:t>2</w:t>
              </w:r>
              <w:r w:rsidRPr="007F7E2B">
                <w:t>O-N (kg NH</w:t>
              </w:r>
              <w:r w:rsidRPr="007F7E2B">
                <w:rPr>
                  <w:vertAlign w:val="subscript"/>
                </w:rPr>
                <w:t>3</w:t>
              </w:r>
              <w:r w:rsidRPr="007F7E2B">
                <w:t>-</w:t>
              </w:r>
            </w:ins>
          </w:p>
          <w:p w14:paraId="373D1FD3" w14:textId="77777777" w:rsidR="00EC5046" w:rsidRPr="007F7E2B" w:rsidRDefault="00EC5046">
            <w:pPr>
              <w:spacing w:line="259" w:lineRule="auto"/>
              <w:ind w:left="99"/>
              <w:rPr>
                <w:ins w:id="14961" w:author="V2" w:date="2025-04-14T14:19:00Z" w16du:dateUtc="2025-04-14T19:19:00Z"/>
              </w:rPr>
            </w:pPr>
            <w:ins w:id="14962" w:author="V2" w:date="2025-04-14T14:19:00Z" w16du:dateUtc="2025-04-14T19:19:00Z">
              <w:r w:rsidRPr="007F7E2B">
                <w:t>N and NO</w:t>
              </w:r>
              <w:r w:rsidRPr="007F7E2B">
                <w:rPr>
                  <w:vertAlign w:val="subscript"/>
                </w:rPr>
                <w:t>x</w:t>
              </w:r>
              <w:r w:rsidRPr="007F7E2B">
                <w:t>-N emitted)</w:t>
              </w:r>
              <w:r w:rsidRPr="007F7E2B">
                <w:rPr>
                  <w:vertAlign w:val="superscript"/>
                </w:rPr>
                <w:t>-1</w:t>
              </w:r>
              <w:r w:rsidRPr="007F7E2B">
                <w:t xml:space="preserve"> head</w:t>
              </w:r>
              <w:r w:rsidRPr="007F7E2B">
                <w:rPr>
                  <w:vertAlign w:val="superscript"/>
                </w:rPr>
                <w:t>-1</w:t>
              </w:r>
              <w:r w:rsidRPr="007F7E2B">
                <w:t xml:space="preserve"> yr</w:t>
              </w:r>
              <w:r w:rsidRPr="007F7E2B">
                <w:rPr>
                  <w:vertAlign w:val="superscript"/>
                </w:rPr>
                <w:t xml:space="preserve">-1 </w:t>
              </w:r>
            </w:ins>
          </w:p>
        </w:tc>
      </w:tr>
      <w:tr w:rsidR="00EC5046" w:rsidRPr="007F7E2B" w14:paraId="1322C32F" w14:textId="77777777">
        <w:trPr>
          <w:trHeight w:val="341"/>
          <w:ins w:id="14963" w:author="V2" w:date="2025-04-14T14:19:00Z" w16du:dateUtc="2025-04-14T19:19:00Z"/>
        </w:trPr>
        <w:tc>
          <w:tcPr>
            <w:tcW w:w="1440" w:type="dxa"/>
            <w:tcBorders>
              <w:top w:val="nil"/>
              <w:left w:val="nil"/>
              <w:bottom w:val="nil"/>
              <w:right w:val="nil"/>
            </w:tcBorders>
          </w:tcPr>
          <w:p w14:paraId="34EC0E75" w14:textId="77777777" w:rsidR="00EC5046" w:rsidRPr="007F7E2B" w:rsidRDefault="00EC5046">
            <w:pPr>
              <w:spacing w:line="259" w:lineRule="auto"/>
              <w:rPr>
                <w:ins w:id="14964" w:author="V2" w:date="2025-04-14T14:19:00Z" w16du:dateUtc="2025-04-14T19:19:00Z"/>
              </w:rPr>
            </w:pPr>
            <w:ins w:id="14965" w:author="V2" w:date="2025-04-14T14:19:00Z" w16du:dateUtc="2025-04-14T19:19:00Z">
              <w:r w:rsidRPr="007F7E2B">
                <w:rPr>
                  <w:rFonts w:ascii="Arial" w:eastAsia="Arial" w:hAnsi="Arial" w:cs="Arial"/>
                  <w:i/>
                </w:rPr>
                <w:t xml:space="preserve"> </w:t>
              </w:r>
            </w:ins>
          </w:p>
        </w:tc>
        <w:tc>
          <w:tcPr>
            <w:tcW w:w="713" w:type="dxa"/>
            <w:tcBorders>
              <w:top w:val="nil"/>
              <w:left w:val="nil"/>
              <w:bottom w:val="nil"/>
              <w:right w:val="nil"/>
            </w:tcBorders>
          </w:tcPr>
          <w:p w14:paraId="5EF369CE" w14:textId="77777777" w:rsidR="00EC5046" w:rsidRPr="007F7E2B" w:rsidRDefault="00EC5046">
            <w:pPr>
              <w:spacing w:line="259" w:lineRule="auto"/>
              <w:ind w:left="180"/>
              <w:rPr>
                <w:ins w:id="14966" w:author="V2" w:date="2025-04-14T14:19:00Z" w16du:dateUtc="2025-04-14T19:19:00Z"/>
              </w:rPr>
            </w:pPr>
            <w:ins w:id="14967" w:author="V2" w:date="2025-04-14T14:19:00Z" w16du:dateUtc="2025-04-14T19:19:00Z">
              <w:r w:rsidRPr="007F7E2B">
                <w:rPr>
                  <w:rFonts w:ascii="Arial" w:eastAsia="Arial" w:hAnsi="Arial" w:cs="Arial"/>
                  <w:i/>
                </w:rPr>
                <w:t xml:space="preserve"> </w:t>
              </w:r>
            </w:ins>
          </w:p>
        </w:tc>
        <w:tc>
          <w:tcPr>
            <w:tcW w:w="6481" w:type="dxa"/>
            <w:tcBorders>
              <w:top w:val="nil"/>
              <w:left w:val="nil"/>
              <w:bottom w:val="nil"/>
              <w:right w:val="nil"/>
            </w:tcBorders>
          </w:tcPr>
          <w:p w14:paraId="3B2EF2BB" w14:textId="77777777" w:rsidR="00EC5046" w:rsidRPr="007F7E2B" w:rsidRDefault="00EC5046">
            <w:pPr>
              <w:spacing w:line="259" w:lineRule="auto"/>
              <w:ind w:left="99"/>
              <w:rPr>
                <w:ins w:id="14968" w:author="V2" w:date="2025-04-14T14:19:00Z" w16du:dateUtc="2025-04-14T19:19:00Z"/>
              </w:rPr>
            </w:pPr>
            <w:ins w:id="14969" w:author="V2" w:date="2025-04-14T14:19:00Z" w16du:dateUtc="2025-04-14T19:19:00Z">
              <w:r w:rsidRPr="007F7E2B">
                <w:rPr>
                  <w:u w:val="single" w:color="000000"/>
                </w:rPr>
                <w:t>Note:</w:t>
              </w:r>
              <w:r w:rsidRPr="007F7E2B">
                <w:t xml:space="preserve">  The use of the IPCC default factor 0.01 is recommended. </w:t>
              </w:r>
            </w:ins>
          </w:p>
        </w:tc>
      </w:tr>
      <w:tr w:rsidR="00EC5046" w:rsidRPr="007F7E2B" w14:paraId="235FAAE0" w14:textId="77777777">
        <w:trPr>
          <w:trHeight w:val="809"/>
          <w:ins w:id="14970" w:author="V2" w:date="2025-04-14T14:19:00Z" w16du:dateUtc="2025-04-14T19:19:00Z"/>
        </w:trPr>
        <w:tc>
          <w:tcPr>
            <w:tcW w:w="1440" w:type="dxa"/>
            <w:tcBorders>
              <w:top w:val="nil"/>
              <w:left w:val="nil"/>
              <w:bottom w:val="nil"/>
              <w:right w:val="nil"/>
            </w:tcBorders>
          </w:tcPr>
          <w:p w14:paraId="37A68DFC" w14:textId="77777777" w:rsidR="00EC5046" w:rsidRPr="007F7E2B" w:rsidRDefault="00EC5046">
            <w:pPr>
              <w:spacing w:line="259" w:lineRule="auto"/>
              <w:rPr>
                <w:ins w:id="14971" w:author="V2" w:date="2025-04-14T14:19:00Z" w16du:dateUtc="2025-04-14T19:19:00Z"/>
              </w:rPr>
            </w:pPr>
            <w:ins w:id="14972" w:author="V2" w:date="2025-04-14T14:19:00Z" w16du:dateUtc="2025-04-14T19:19:00Z">
              <w:r w:rsidRPr="007F7E2B">
                <w:rPr>
                  <w:rFonts w:ascii="Arial" w:eastAsia="Arial" w:hAnsi="Arial" w:cs="Arial"/>
                  <w:i/>
                </w:rPr>
                <w:t>Frac</w:t>
              </w:r>
              <w:r w:rsidRPr="007F7E2B">
                <w:rPr>
                  <w:rFonts w:ascii="Arial" w:eastAsia="Arial" w:hAnsi="Arial" w:cs="Arial"/>
                  <w:i/>
                  <w:vertAlign w:val="subscript"/>
                </w:rPr>
                <w:t>gas</w:t>
              </w:r>
              <w:r w:rsidRPr="007F7E2B">
                <w:rPr>
                  <w:rFonts w:ascii="Arial" w:eastAsia="Arial" w:hAnsi="Arial" w:cs="Arial"/>
                  <w:i/>
                </w:rPr>
                <w:t xml:space="preserve"> </w:t>
              </w:r>
            </w:ins>
          </w:p>
        </w:tc>
        <w:tc>
          <w:tcPr>
            <w:tcW w:w="713" w:type="dxa"/>
            <w:tcBorders>
              <w:top w:val="nil"/>
              <w:left w:val="nil"/>
              <w:bottom w:val="nil"/>
              <w:right w:val="nil"/>
            </w:tcBorders>
          </w:tcPr>
          <w:p w14:paraId="0BA1C0F6" w14:textId="77777777" w:rsidR="00EC5046" w:rsidRPr="007F7E2B" w:rsidRDefault="00EC5046">
            <w:pPr>
              <w:spacing w:line="259" w:lineRule="auto"/>
              <w:ind w:left="180"/>
              <w:rPr>
                <w:ins w:id="14973" w:author="V2" w:date="2025-04-14T14:19:00Z" w16du:dateUtc="2025-04-14T19:19:00Z"/>
              </w:rPr>
            </w:pPr>
            <w:ins w:id="14974" w:author="V2" w:date="2025-04-14T14:19:00Z" w16du:dateUtc="2025-04-14T19:19:00Z">
              <w:r w:rsidRPr="007F7E2B">
                <w:t xml:space="preserve">= </w:t>
              </w:r>
            </w:ins>
          </w:p>
        </w:tc>
        <w:tc>
          <w:tcPr>
            <w:tcW w:w="6481" w:type="dxa"/>
            <w:tcBorders>
              <w:top w:val="nil"/>
              <w:left w:val="nil"/>
              <w:bottom w:val="nil"/>
              <w:right w:val="nil"/>
            </w:tcBorders>
          </w:tcPr>
          <w:p w14:paraId="57744A9F" w14:textId="77777777" w:rsidR="00EC5046" w:rsidRPr="007F7E2B" w:rsidRDefault="00EC5046">
            <w:pPr>
              <w:spacing w:line="259" w:lineRule="auto"/>
              <w:ind w:left="99"/>
              <w:rPr>
                <w:ins w:id="14975" w:author="V2" w:date="2025-04-14T14:19:00Z" w16du:dateUtc="2025-04-14T19:19:00Z"/>
              </w:rPr>
            </w:pPr>
            <w:ins w:id="14976" w:author="V2" w:date="2025-04-14T14:19:00Z" w16du:dateUtc="2025-04-14T19:19:00Z">
              <w:r w:rsidRPr="007F7E2B">
                <w:t>Fraction of managed livestock manure nitrogen that volatilizes as NH</w:t>
              </w:r>
              <w:r w:rsidRPr="007F7E2B">
                <w:rPr>
                  <w:vertAlign w:val="subscript"/>
                </w:rPr>
                <w:t>3</w:t>
              </w:r>
              <w:r w:rsidRPr="007F7E2B">
                <w:t xml:space="preserve"> and NO</w:t>
              </w:r>
              <w:r w:rsidRPr="007F7E2B">
                <w:rPr>
                  <w:vertAlign w:val="subscript"/>
                </w:rPr>
                <w:t>x</w:t>
              </w:r>
              <w:r w:rsidRPr="007F7E2B">
                <w:t xml:space="preserve"> in the manure management phase; kg NH</w:t>
              </w:r>
              <w:r w:rsidRPr="007F7E2B">
                <w:rPr>
                  <w:vertAlign w:val="subscript"/>
                </w:rPr>
                <w:t>3</w:t>
              </w:r>
              <w:r w:rsidRPr="007F7E2B">
                <w:t>-N and NO</w:t>
              </w:r>
              <w:r w:rsidRPr="007F7E2B">
                <w:rPr>
                  <w:vertAlign w:val="subscript"/>
                </w:rPr>
                <w:t>x</w:t>
              </w:r>
              <w:r w:rsidRPr="007F7E2B">
                <w:t>-N emitted (Kg N)</w:t>
              </w:r>
              <w:r w:rsidRPr="007F7E2B">
                <w:rPr>
                  <w:vertAlign w:val="superscript"/>
                </w:rPr>
                <w:t>-1</w:t>
              </w:r>
              <w:r w:rsidRPr="007F7E2B">
                <w:t xml:space="preserve">  </w:t>
              </w:r>
            </w:ins>
          </w:p>
        </w:tc>
      </w:tr>
      <w:tr w:rsidR="00EC5046" w:rsidRPr="007F7E2B" w14:paraId="1111BBBE" w14:textId="77777777">
        <w:trPr>
          <w:trHeight w:val="581"/>
          <w:ins w:id="14977" w:author="V2" w:date="2025-04-14T14:19:00Z" w16du:dateUtc="2025-04-14T19:19:00Z"/>
        </w:trPr>
        <w:tc>
          <w:tcPr>
            <w:tcW w:w="1440" w:type="dxa"/>
            <w:tcBorders>
              <w:top w:val="nil"/>
              <w:left w:val="nil"/>
              <w:bottom w:val="nil"/>
              <w:right w:val="nil"/>
            </w:tcBorders>
          </w:tcPr>
          <w:p w14:paraId="282B298B" w14:textId="77777777" w:rsidR="00EC5046" w:rsidRPr="007F7E2B" w:rsidRDefault="00EC5046">
            <w:pPr>
              <w:spacing w:line="259" w:lineRule="auto"/>
              <w:rPr>
                <w:ins w:id="14978" w:author="V2" w:date="2025-04-14T14:19:00Z" w16du:dateUtc="2025-04-14T19:19:00Z"/>
              </w:rPr>
            </w:pPr>
            <w:ins w:id="14979" w:author="V2" w:date="2025-04-14T14:19:00Z" w16du:dateUtc="2025-04-14T19:19:00Z">
              <w:r w:rsidRPr="007F7E2B">
                <w:rPr>
                  <w:rFonts w:ascii="Arial" w:eastAsia="Arial" w:hAnsi="Arial" w:cs="Arial"/>
                  <w:i/>
                </w:rPr>
                <w:t>GWP</w:t>
              </w:r>
              <w:r w:rsidRPr="007F7E2B">
                <w:rPr>
                  <w:rFonts w:ascii="Arial" w:eastAsia="Arial" w:hAnsi="Arial" w:cs="Arial"/>
                  <w:i/>
                  <w:vertAlign w:val="subscript"/>
                </w:rPr>
                <w:t>N2O</w:t>
              </w:r>
              <w:r w:rsidRPr="007F7E2B">
                <w:rPr>
                  <w:rFonts w:ascii="Arial" w:eastAsia="Arial" w:hAnsi="Arial" w:cs="Arial"/>
                  <w:i/>
                </w:rPr>
                <w:t xml:space="preserve"> </w:t>
              </w:r>
            </w:ins>
          </w:p>
        </w:tc>
        <w:tc>
          <w:tcPr>
            <w:tcW w:w="713" w:type="dxa"/>
            <w:tcBorders>
              <w:top w:val="nil"/>
              <w:left w:val="nil"/>
              <w:bottom w:val="nil"/>
              <w:right w:val="nil"/>
            </w:tcBorders>
          </w:tcPr>
          <w:p w14:paraId="1AE58EFE" w14:textId="77777777" w:rsidR="00EC5046" w:rsidRPr="007F7E2B" w:rsidRDefault="00EC5046">
            <w:pPr>
              <w:spacing w:line="259" w:lineRule="auto"/>
              <w:ind w:left="180"/>
              <w:rPr>
                <w:ins w:id="14980" w:author="V2" w:date="2025-04-14T14:19:00Z" w16du:dateUtc="2025-04-14T19:19:00Z"/>
              </w:rPr>
            </w:pPr>
            <w:ins w:id="14981" w:author="V2" w:date="2025-04-14T14:19:00Z" w16du:dateUtc="2025-04-14T19:19:00Z">
              <w:r w:rsidRPr="007F7E2B">
                <w:rPr>
                  <w:rFonts w:ascii="Arial" w:eastAsia="Arial" w:hAnsi="Arial" w:cs="Arial"/>
                  <w:i/>
                </w:rPr>
                <w:t xml:space="preserve">= </w:t>
              </w:r>
            </w:ins>
          </w:p>
        </w:tc>
        <w:tc>
          <w:tcPr>
            <w:tcW w:w="6481" w:type="dxa"/>
            <w:tcBorders>
              <w:top w:val="nil"/>
              <w:left w:val="nil"/>
              <w:bottom w:val="nil"/>
              <w:right w:val="nil"/>
            </w:tcBorders>
          </w:tcPr>
          <w:p w14:paraId="73AB6369" w14:textId="77777777" w:rsidR="00EC5046" w:rsidRPr="007F7E2B" w:rsidRDefault="00EC5046">
            <w:pPr>
              <w:spacing w:line="259" w:lineRule="auto"/>
              <w:ind w:left="99"/>
              <w:rPr>
                <w:ins w:id="14982" w:author="V2" w:date="2025-04-14T14:19:00Z" w16du:dateUtc="2025-04-14T19:19:00Z"/>
              </w:rPr>
            </w:pPr>
            <w:ins w:id="14983" w:author="V2" w:date="2025-04-14T14:19:00Z" w16du:dateUtc="2025-04-14T19:19:00Z">
              <w:r w:rsidRPr="007F7E2B">
                <w:t>Global warming potential for N</w:t>
              </w:r>
              <w:r w:rsidRPr="007F7E2B">
                <w:rPr>
                  <w:vertAlign w:val="subscript"/>
                </w:rPr>
                <w:t>2</w:t>
              </w:r>
              <w:r w:rsidRPr="007F7E2B">
                <w:t xml:space="preserve">O (310 for the first commitment period); dimensionless </w:t>
              </w:r>
            </w:ins>
          </w:p>
        </w:tc>
      </w:tr>
      <w:tr w:rsidR="00EC5046" w:rsidRPr="007F7E2B" w14:paraId="0840D2A2" w14:textId="77777777">
        <w:trPr>
          <w:trHeight w:val="356"/>
          <w:ins w:id="14984" w:author="V2" w:date="2025-04-14T14:19:00Z" w16du:dateUtc="2025-04-14T19:19:00Z"/>
        </w:trPr>
        <w:tc>
          <w:tcPr>
            <w:tcW w:w="1440" w:type="dxa"/>
            <w:tcBorders>
              <w:top w:val="nil"/>
              <w:left w:val="nil"/>
              <w:bottom w:val="nil"/>
              <w:right w:val="nil"/>
            </w:tcBorders>
          </w:tcPr>
          <w:p w14:paraId="705C2097" w14:textId="77777777" w:rsidR="00EC5046" w:rsidRPr="007F7E2B" w:rsidRDefault="00EC5046">
            <w:pPr>
              <w:spacing w:line="259" w:lineRule="auto"/>
              <w:rPr>
                <w:ins w:id="14985" w:author="V2" w:date="2025-04-14T14:19:00Z" w16du:dateUtc="2025-04-14T19:19:00Z"/>
              </w:rPr>
            </w:pPr>
            <w:ins w:id="14986" w:author="V2" w:date="2025-04-14T14:19:00Z" w16du:dateUtc="2025-04-14T19:19:00Z">
              <w:r w:rsidRPr="007F7E2B">
                <w:rPr>
                  <w:rFonts w:ascii="Arial" w:eastAsia="Arial" w:hAnsi="Arial" w:cs="Arial"/>
                  <w:i/>
                </w:rPr>
                <w:t xml:space="preserve">44/28 </w:t>
              </w:r>
            </w:ins>
          </w:p>
        </w:tc>
        <w:tc>
          <w:tcPr>
            <w:tcW w:w="713" w:type="dxa"/>
            <w:tcBorders>
              <w:top w:val="nil"/>
              <w:left w:val="nil"/>
              <w:bottom w:val="nil"/>
              <w:right w:val="nil"/>
            </w:tcBorders>
          </w:tcPr>
          <w:p w14:paraId="195B4661" w14:textId="77777777" w:rsidR="00EC5046" w:rsidRPr="007F7E2B" w:rsidRDefault="00EC5046">
            <w:pPr>
              <w:spacing w:line="259" w:lineRule="auto"/>
              <w:ind w:left="180"/>
              <w:rPr>
                <w:ins w:id="14987" w:author="V2" w:date="2025-04-14T14:19:00Z" w16du:dateUtc="2025-04-14T19:19:00Z"/>
              </w:rPr>
            </w:pPr>
            <w:ins w:id="14988" w:author="V2" w:date="2025-04-14T14:19:00Z" w16du:dateUtc="2025-04-14T19:19:00Z">
              <w:r w:rsidRPr="007F7E2B">
                <w:rPr>
                  <w:rFonts w:ascii="Arial" w:eastAsia="Arial" w:hAnsi="Arial" w:cs="Arial"/>
                  <w:i/>
                </w:rPr>
                <w:t xml:space="preserve">= </w:t>
              </w:r>
            </w:ins>
          </w:p>
        </w:tc>
        <w:tc>
          <w:tcPr>
            <w:tcW w:w="6481" w:type="dxa"/>
            <w:tcBorders>
              <w:top w:val="nil"/>
              <w:left w:val="nil"/>
              <w:bottom w:val="nil"/>
              <w:right w:val="nil"/>
            </w:tcBorders>
          </w:tcPr>
          <w:p w14:paraId="5DA7C516" w14:textId="77777777" w:rsidR="00EC5046" w:rsidRPr="007F7E2B" w:rsidRDefault="00EC5046">
            <w:pPr>
              <w:spacing w:line="259" w:lineRule="auto"/>
              <w:ind w:left="99"/>
              <w:rPr>
                <w:ins w:id="14989" w:author="V2" w:date="2025-04-14T14:19:00Z" w16du:dateUtc="2025-04-14T19:19:00Z"/>
              </w:rPr>
            </w:pPr>
            <w:ins w:id="14990" w:author="V2" w:date="2025-04-14T14:19:00Z" w16du:dateUtc="2025-04-14T19:19:00Z">
              <w:r w:rsidRPr="007F7E2B">
                <w:t>Conversion of N</w:t>
              </w:r>
              <w:r w:rsidRPr="007F7E2B">
                <w:rPr>
                  <w:vertAlign w:val="subscript"/>
                </w:rPr>
                <w:t>2</w:t>
              </w:r>
              <w:r w:rsidRPr="007F7E2B">
                <w:t>0-N emissions to N</w:t>
              </w:r>
              <w:r w:rsidRPr="007F7E2B">
                <w:rPr>
                  <w:vertAlign w:val="subscript"/>
                </w:rPr>
                <w:t>2</w:t>
              </w:r>
              <w:r w:rsidRPr="007F7E2B">
                <w:t xml:space="preserve">O emissions </w:t>
              </w:r>
            </w:ins>
          </w:p>
        </w:tc>
      </w:tr>
      <w:tr w:rsidR="00EC5046" w:rsidRPr="007F7E2B" w14:paraId="3EF16391" w14:textId="77777777">
        <w:trPr>
          <w:trHeight w:val="342"/>
          <w:ins w:id="14991" w:author="V2" w:date="2025-04-14T14:19:00Z" w16du:dateUtc="2025-04-14T19:19:00Z"/>
        </w:trPr>
        <w:tc>
          <w:tcPr>
            <w:tcW w:w="1440" w:type="dxa"/>
            <w:tcBorders>
              <w:top w:val="nil"/>
              <w:left w:val="nil"/>
              <w:bottom w:val="nil"/>
              <w:right w:val="nil"/>
            </w:tcBorders>
          </w:tcPr>
          <w:p w14:paraId="39DD4B12" w14:textId="77777777" w:rsidR="00EC5046" w:rsidRPr="007F7E2B" w:rsidRDefault="00EC5046">
            <w:pPr>
              <w:spacing w:line="259" w:lineRule="auto"/>
              <w:rPr>
                <w:ins w:id="14992" w:author="V2" w:date="2025-04-14T14:19:00Z" w16du:dateUtc="2025-04-14T19:19:00Z"/>
              </w:rPr>
            </w:pPr>
            <w:ins w:id="14993" w:author="V2" w:date="2025-04-14T14:19:00Z" w16du:dateUtc="2025-04-14T19:19:00Z">
              <w:r w:rsidRPr="007F7E2B">
                <w:rPr>
                  <w:rFonts w:ascii="Arial" w:eastAsia="Arial" w:hAnsi="Arial" w:cs="Arial"/>
                  <w:i/>
                </w:rPr>
                <w:t xml:space="preserve">0.001 </w:t>
              </w:r>
            </w:ins>
          </w:p>
        </w:tc>
        <w:tc>
          <w:tcPr>
            <w:tcW w:w="713" w:type="dxa"/>
            <w:tcBorders>
              <w:top w:val="nil"/>
              <w:left w:val="nil"/>
              <w:bottom w:val="nil"/>
              <w:right w:val="nil"/>
            </w:tcBorders>
          </w:tcPr>
          <w:p w14:paraId="7995D08C" w14:textId="77777777" w:rsidR="00EC5046" w:rsidRPr="007F7E2B" w:rsidRDefault="00EC5046">
            <w:pPr>
              <w:spacing w:line="259" w:lineRule="auto"/>
              <w:ind w:left="180"/>
              <w:rPr>
                <w:ins w:id="14994" w:author="V2" w:date="2025-04-14T14:19:00Z" w16du:dateUtc="2025-04-14T19:19:00Z"/>
              </w:rPr>
            </w:pPr>
            <w:ins w:id="14995" w:author="V2" w:date="2025-04-14T14:19:00Z" w16du:dateUtc="2025-04-14T19:19:00Z">
              <w:r w:rsidRPr="007F7E2B">
                <w:rPr>
                  <w:rFonts w:ascii="Arial" w:eastAsia="Arial" w:hAnsi="Arial" w:cs="Arial"/>
                  <w:i/>
                </w:rPr>
                <w:t xml:space="preserve">= </w:t>
              </w:r>
            </w:ins>
          </w:p>
        </w:tc>
        <w:tc>
          <w:tcPr>
            <w:tcW w:w="6481" w:type="dxa"/>
            <w:tcBorders>
              <w:top w:val="nil"/>
              <w:left w:val="nil"/>
              <w:bottom w:val="nil"/>
              <w:right w:val="nil"/>
            </w:tcBorders>
          </w:tcPr>
          <w:p w14:paraId="036E70FE" w14:textId="77777777" w:rsidR="00EC5046" w:rsidRPr="007F7E2B" w:rsidRDefault="00EC5046">
            <w:pPr>
              <w:spacing w:line="259" w:lineRule="auto"/>
              <w:ind w:left="99"/>
              <w:rPr>
                <w:ins w:id="14996" w:author="V2" w:date="2025-04-14T14:19:00Z" w16du:dateUtc="2025-04-14T19:19:00Z"/>
              </w:rPr>
            </w:pPr>
            <w:ins w:id="14997" w:author="V2" w:date="2025-04-14T14:19:00Z" w16du:dateUtc="2025-04-14T19:19:00Z">
              <w:r w:rsidRPr="007F7E2B">
                <w:t xml:space="preserve">Conversion factor of kilograms into tonnes; dimensionless </w:t>
              </w:r>
            </w:ins>
          </w:p>
        </w:tc>
      </w:tr>
      <w:tr w:rsidR="00EC5046" w:rsidRPr="007F7E2B" w14:paraId="695056BE" w14:textId="77777777">
        <w:trPr>
          <w:trHeight w:val="287"/>
          <w:ins w:id="14998" w:author="V2" w:date="2025-04-14T14:19:00Z" w16du:dateUtc="2025-04-14T19:19:00Z"/>
        </w:trPr>
        <w:tc>
          <w:tcPr>
            <w:tcW w:w="1440" w:type="dxa"/>
            <w:tcBorders>
              <w:top w:val="nil"/>
              <w:left w:val="nil"/>
              <w:bottom w:val="nil"/>
              <w:right w:val="nil"/>
            </w:tcBorders>
          </w:tcPr>
          <w:p w14:paraId="4D857A5B" w14:textId="77777777" w:rsidR="00EC5046" w:rsidRPr="007F7E2B" w:rsidRDefault="00EC5046">
            <w:pPr>
              <w:spacing w:line="259" w:lineRule="auto"/>
              <w:rPr>
                <w:ins w:id="14999" w:author="V2" w:date="2025-04-14T14:19:00Z" w16du:dateUtc="2025-04-14T19:19:00Z"/>
              </w:rPr>
            </w:pPr>
            <w:ins w:id="15000" w:author="V2" w:date="2025-04-14T14:19:00Z" w16du:dateUtc="2025-04-14T19:19:00Z">
              <w:r w:rsidRPr="007F7E2B">
                <w:rPr>
                  <w:rFonts w:ascii="Arial" w:eastAsia="Arial" w:hAnsi="Arial" w:cs="Arial"/>
                  <w:i/>
                </w:rPr>
                <w:t xml:space="preserve">  </w:t>
              </w:r>
            </w:ins>
          </w:p>
        </w:tc>
        <w:tc>
          <w:tcPr>
            <w:tcW w:w="713" w:type="dxa"/>
            <w:tcBorders>
              <w:top w:val="nil"/>
              <w:left w:val="nil"/>
              <w:bottom w:val="nil"/>
              <w:right w:val="nil"/>
            </w:tcBorders>
          </w:tcPr>
          <w:p w14:paraId="14B3D63E" w14:textId="77777777" w:rsidR="00EC5046" w:rsidRPr="007F7E2B" w:rsidRDefault="00EC5046">
            <w:pPr>
              <w:spacing w:line="259" w:lineRule="auto"/>
              <w:rPr>
                <w:ins w:id="15001" w:author="V2" w:date="2025-04-14T14:19:00Z" w16du:dateUtc="2025-04-14T19:19:00Z"/>
              </w:rPr>
            </w:pPr>
            <w:ins w:id="15002" w:author="V2" w:date="2025-04-14T14:19:00Z" w16du:dateUtc="2025-04-14T19:19:00Z">
              <w:r w:rsidRPr="007F7E2B">
                <w:t xml:space="preserve"> </w:t>
              </w:r>
            </w:ins>
          </w:p>
        </w:tc>
        <w:tc>
          <w:tcPr>
            <w:tcW w:w="6481" w:type="dxa"/>
            <w:tcBorders>
              <w:top w:val="nil"/>
              <w:left w:val="nil"/>
              <w:bottom w:val="nil"/>
              <w:right w:val="nil"/>
            </w:tcBorders>
          </w:tcPr>
          <w:p w14:paraId="522ED28D" w14:textId="77777777" w:rsidR="00EC5046" w:rsidRPr="007F7E2B" w:rsidRDefault="00EC5046">
            <w:pPr>
              <w:spacing w:after="160" w:line="259" w:lineRule="auto"/>
              <w:rPr>
                <w:ins w:id="15003" w:author="V2" w:date="2025-04-14T14:19:00Z" w16du:dateUtc="2025-04-14T19:19:00Z"/>
              </w:rPr>
            </w:pPr>
          </w:p>
        </w:tc>
      </w:tr>
    </w:tbl>
    <w:p w14:paraId="4A1CA9F7" w14:textId="77777777" w:rsidR="00EC5046" w:rsidRPr="007F7E2B" w:rsidRDefault="00EC5046">
      <w:pPr>
        <w:spacing w:after="116"/>
        <w:ind w:left="-5"/>
        <w:rPr>
          <w:ins w:id="15004" w:author="V2" w:date="2025-04-14T14:19:00Z" w16du:dateUtc="2025-04-14T19:19:00Z"/>
        </w:rPr>
      </w:pPr>
      <w:ins w:id="15005" w:author="V2" w:date="2025-04-14T14:19:00Z" w16du:dateUtc="2025-04-14T19:19:00Z">
        <w:r w:rsidRPr="007F7E2B">
          <w:t xml:space="preserve">The best estimate of the annual nitrogen excretion rates for each livestock group is obtained using country-specific rates from published peer reviewed literature or from the national GHG inventory. If country-specific data cannot be collected or derived, or appropriate data are not available from another country with similar conditions, default nitrogen excretion rates can be obtained from table 10.19 of IPCC 2006 Guidelines for AFOLU.  </w:t>
        </w:r>
      </w:ins>
    </w:p>
    <w:p w14:paraId="48B134A2" w14:textId="77777777" w:rsidR="00EC5046" w:rsidRPr="007F7E2B" w:rsidRDefault="00EC5046">
      <w:pPr>
        <w:ind w:left="-5"/>
        <w:rPr>
          <w:ins w:id="15006" w:author="V2" w:date="2025-04-14T14:19:00Z" w16du:dateUtc="2025-04-14T19:19:00Z"/>
        </w:rPr>
      </w:pPr>
      <w:ins w:id="15007" w:author="V2" w:date="2025-04-14T14:19:00Z" w16du:dateUtc="2025-04-14T19:19:00Z">
        <w:r w:rsidRPr="007F7E2B">
          <w:t>The possible data sources for N</w:t>
        </w:r>
        <w:r w:rsidRPr="007F7E2B">
          <w:rPr>
            <w:vertAlign w:val="subscript"/>
          </w:rPr>
          <w:t>2</w:t>
        </w:r>
        <w:r w:rsidRPr="007F7E2B">
          <w:t>O emission factors are similar. Default emission factors are given in table 10.21 and 11.3 of the IPCC 2006 Guidelines for AFOLU and default values for volatilization of NH</w:t>
        </w:r>
        <w:r w:rsidRPr="007F7E2B">
          <w:rPr>
            <w:vertAlign w:val="subscript"/>
          </w:rPr>
          <w:t>3</w:t>
        </w:r>
        <w:r w:rsidRPr="007F7E2B">
          <w:t xml:space="preserve"> and </w:t>
        </w:r>
      </w:ins>
    </w:p>
    <w:p w14:paraId="513D04C4" w14:textId="77777777" w:rsidR="00EC5046" w:rsidRPr="007F7E2B" w:rsidRDefault="00EC5046">
      <w:pPr>
        <w:ind w:left="-5"/>
        <w:rPr>
          <w:ins w:id="15008" w:author="V2" w:date="2025-04-14T14:19:00Z" w16du:dateUtc="2025-04-14T19:19:00Z"/>
        </w:rPr>
      </w:pPr>
      <w:ins w:id="15009" w:author="V2" w:date="2025-04-14T14:19:00Z" w16du:dateUtc="2025-04-14T19:19:00Z">
        <w:r w:rsidRPr="007F7E2B">
          <w:t>NO</w:t>
        </w:r>
        <w:r w:rsidRPr="007F7E2B">
          <w:rPr>
            <w:vertAlign w:val="subscript"/>
          </w:rPr>
          <w:t>x</w:t>
        </w:r>
        <w:r w:rsidRPr="007F7E2B">
          <w:t xml:space="preserve"> (Frac</w:t>
        </w:r>
        <w:r w:rsidRPr="007F7E2B">
          <w:rPr>
            <w:vertAlign w:val="subscript"/>
          </w:rPr>
          <w:t>gas</w:t>
        </w:r>
        <w:r w:rsidRPr="007F7E2B">
          <w:t>) in the manure management system are presented in table 10.22 of the same IPCC 2006 Guidelines. For EF</w:t>
        </w:r>
        <w:r w:rsidRPr="007F7E2B">
          <w:rPr>
            <w:vertAlign w:val="subscript"/>
          </w:rPr>
          <w:t>4</w:t>
        </w:r>
        <w:r w:rsidRPr="007F7E2B">
          <w:rPr>
            <w:rFonts w:ascii="Arial" w:eastAsia="Arial" w:hAnsi="Arial" w:cs="Arial"/>
            <w:i/>
          </w:rPr>
          <w:t xml:space="preserve"> </w:t>
        </w:r>
        <w:r w:rsidRPr="007F7E2B">
          <w:t xml:space="preserve">the IPCC default value 0.01 is recommended (equation 10.27, IPCC 2006 Guidelines for AFOLU). </w:t>
        </w:r>
      </w:ins>
    </w:p>
    <w:p w14:paraId="2CECABD8" w14:textId="77777777" w:rsidR="00EC5046" w:rsidRPr="007F7E2B" w:rsidRDefault="00EC5046">
      <w:pPr>
        <w:spacing w:line="259" w:lineRule="auto"/>
        <w:rPr>
          <w:ins w:id="15010" w:author="V2" w:date="2025-04-14T14:19:00Z" w16du:dateUtc="2025-04-14T19:19:00Z"/>
        </w:rPr>
      </w:pPr>
      <w:ins w:id="15011" w:author="V2" w:date="2025-04-14T14:19:00Z" w16du:dateUtc="2025-04-14T19:19:00Z">
        <w:r w:rsidRPr="007F7E2B">
          <w:rPr>
            <w:rFonts w:ascii="Arial" w:eastAsia="Arial" w:hAnsi="Arial" w:cs="Arial"/>
            <w:b/>
          </w:rPr>
          <w:t xml:space="preserve"> </w:t>
        </w:r>
      </w:ins>
    </w:p>
    <w:p w14:paraId="0E8952BE" w14:textId="77777777" w:rsidR="00EC5046" w:rsidRPr="007F7E2B" w:rsidRDefault="00EC5046">
      <w:pPr>
        <w:pStyle w:val="Heading2"/>
        <w:ind w:left="-5"/>
        <w:rPr>
          <w:ins w:id="15012" w:author="V2" w:date="2025-04-14T14:19:00Z" w16du:dateUtc="2025-04-14T19:19:00Z"/>
        </w:rPr>
      </w:pPr>
      <w:bookmarkStart w:id="15013" w:name="_Toc174616200"/>
      <w:bookmarkStart w:id="15014" w:name="_Toc174616616"/>
      <w:bookmarkStart w:id="15015" w:name="_Toc180594341"/>
      <w:bookmarkStart w:id="15016" w:name="_Toc180594748"/>
      <w:ins w:id="15017" w:author="V2" w:date="2025-04-14T14:19:00Z" w16du:dateUtc="2025-04-14T19:19:00Z">
        <w:r w:rsidRPr="007F7E2B">
          <w:t>Step 4: Summation of emissions</w:t>
        </w:r>
        <w:bookmarkEnd w:id="15013"/>
        <w:bookmarkEnd w:id="15014"/>
        <w:bookmarkEnd w:id="15015"/>
        <w:bookmarkEnd w:id="15016"/>
        <w:r w:rsidRPr="007F7E2B">
          <w:t xml:space="preserve"> </w:t>
        </w:r>
      </w:ins>
    </w:p>
    <w:p w14:paraId="4537EB43" w14:textId="77777777" w:rsidR="00EC5046" w:rsidRPr="007F7E2B" w:rsidRDefault="00EC5046">
      <w:pPr>
        <w:ind w:left="-5"/>
        <w:rPr>
          <w:ins w:id="15018" w:author="V2" w:date="2025-04-14T14:19:00Z" w16du:dateUtc="2025-04-14T19:19:00Z"/>
        </w:rPr>
      </w:pPr>
      <w:ins w:id="15019" w:author="V2" w:date="2025-04-14T14:19:00Z" w16du:dateUtc="2025-04-14T19:19:00Z">
        <w:r w:rsidRPr="007F7E2B">
          <w:t xml:space="preserve">Total emissions will be summed using the following equation: </w:t>
        </w:r>
      </w:ins>
    </w:p>
    <w:p w14:paraId="0D493193" w14:textId="6D34286C" w:rsidR="00EC5046" w:rsidRPr="007F7E2B" w:rsidRDefault="00F816E5">
      <w:pPr>
        <w:spacing w:after="144" w:line="259" w:lineRule="auto"/>
        <w:rPr>
          <w:ins w:id="15020" w:author="V2" w:date="2025-04-14T14:19:00Z" w16du:dateUtc="2025-04-14T19:19:00Z"/>
        </w:rPr>
      </w:pPr>
      <w:ins w:id="15021" w:author="V2" w:date="2025-04-14T14:19:00Z" w16du:dateUtc="2025-04-14T19:19:00Z">
        <w:r w:rsidRPr="007F7E2B">
          <w:rPr>
            <w:rFonts w:ascii="Times New Roman" w:eastAsia="Times New Roman" w:hAnsi="Times New Roman" w:cs="Times New Roman"/>
            <w:i/>
            <w:noProof/>
          </w:rPr>
          <w:lastRenderedPageBreak/>
          <w:drawing>
            <wp:anchor distT="0" distB="0" distL="114300" distR="114300" simplePos="0" relativeHeight="251758646" behindDoc="1" locked="0" layoutInCell="1" allowOverlap="1" wp14:anchorId="633951C2" wp14:editId="3F78C2CF">
              <wp:simplePos x="0" y="0"/>
              <wp:positionH relativeFrom="column">
                <wp:posOffset>254000</wp:posOffset>
              </wp:positionH>
              <wp:positionV relativeFrom="paragraph">
                <wp:posOffset>343535</wp:posOffset>
              </wp:positionV>
              <wp:extent cx="3149600" cy="463550"/>
              <wp:effectExtent l="0" t="0" r="0" b="0"/>
              <wp:wrapTight wrapText="bothSides">
                <wp:wrapPolygon edited="0">
                  <wp:start x="0" y="0"/>
                  <wp:lineTo x="0" y="20416"/>
                  <wp:lineTo x="21426" y="20416"/>
                  <wp:lineTo x="21426" y="0"/>
                  <wp:lineTo x="0" y="0"/>
                </wp:wrapPolygon>
              </wp:wrapTight>
              <wp:docPr id="195782071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20716" name="Picture 1" descr="A black text on a white background&#10;&#10;AI-generated content may be incorrect."/>
                      <pic:cNvPicPr/>
                    </pic:nvPicPr>
                    <pic:blipFill>
                      <a:blip r:embed="rId131">
                        <a:extLst>
                          <a:ext uri="{28A0092B-C50C-407E-A947-70E740481C1C}">
                            <a14:useLocalDpi xmlns:a14="http://schemas.microsoft.com/office/drawing/2010/main" val="0"/>
                          </a:ext>
                        </a:extLst>
                      </a:blip>
                      <a:stretch>
                        <a:fillRect/>
                      </a:stretch>
                    </pic:blipFill>
                    <pic:spPr>
                      <a:xfrm>
                        <a:off x="0" y="0"/>
                        <a:ext cx="3149600" cy="463550"/>
                      </a:xfrm>
                      <a:prstGeom prst="rect">
                        <a:avLst/>
                      </a:prstGeom>
                    </pic:spPr>
                  </pic:pic>
                </a:graphicData>
              </a:graphic>
              <wp14:sizeRelH relativeFrom="page">
                <wp14:pctWidth>0</wp14:pctWidth>
              </wp14:sizeRelH>
              <wp14:sizeRelV relativeFrom="page">
                <wp14:pctHeight>0</wp14:pctHeight>
              </wp14:sizeRelV>
            </wp:anchor>
          </w:drawing>
        </w:r>
        <w:r w:rsidR="00EC5046" w:rsidRPr="007F7E2B">
          <w:t xml:space="preserve"> </w:t>
        </w:r>
      </w:ins>
    </w:p>
    <w:p w14:paraId="4BFF8BC6" w14:textId="1F0A6793" w:rsidR="00EC5046" w:rsidRPr="007F7E2B" w:rsidRDefault="00EC5046">
      <w:pPr>
        <w:tabs>
          <w:tab w:val="center" w:pos="1931"/>
          <w:tab w:val="center" w:pos="3693"/>
          <w:tab w:val="center" w:pos="4261"/>
          <w:tab w:val="center" w:pos="5041"/>
          <w:tab w:val="center" w:pos="5761"/>
          <w:tab w:val="center" w:pos="6481"/>
          <w:tab w:val="center" w:pos="7201"/>
          <w:tab w:val="center" w:pos="8264"/>
        </w:tabs>
        <w:spacing w:line="259" w:lineRule="auto"/>
        <w:rPr>
          <w:ins w:id="15022" w:author="V2" w:date="2025-04-14T14:19:00Z" w16du:dateUtc="2025-04-14T19:19:00Z"/>
        </w:rPr>
      </w:pPr>
      <w:ins w:id="15023" w:author="V2" w:date="2025-04-14T14:19:00Z" w16du:dateUtc="2025-04-14T19:19:00Z">
        <w:r w:rsidRPr="007F7E2B">
          <w:rPr>
            <w:sz w:val="22"/>
          </w:rPr>
          <w:tab/>
        </w:r>
        <w:r w:rsidRPr="007F7E2B">
          <w:tab/>
          <w:t xml:space="preserve"> </w:t>
        </w:r>
        <w:r w:rsidRPr="007F7E2B">
          <w:tab/>
          <w:t xml:space="preserve"> </w:t>
        </w:r>
        <w:r w:rsidRPr="007F7E2B">
          <w:tab/>
          <w:t xml:space="preserve"> </w:t>
        </w:r>
        <w:r w:rsidRPr="007F7E2B">
          <w:tab/>
          <w:t xml:space="preserve"> </w:t>
        </w:r>
        <w:r w:rsidRPr="007F7E2B">
          <w:tab/>
          <w:t xml:space="preserve">   (12.6) </w:t>
        </w:r>
      </w:ins>
    </w:p>
    <w:tbl>
      <w:tblPr>
        <w:tblStyle w:val="TableGrid0"/>
        <w:tblW w:w="7257" w:type="dxa"/>
        <w:tblInd w:w="720" w:type="dxa"/>
        <w:tblCellMar>
          <w:bottom w:w="4" w:type="dxa"/>
        </w:tblCellMar>
        <w:tblLook w:val="04A0" w:firstRow="1" w:lastRow="0" w:firstColumn="1" w:lastColumn="0" w:noHBand="0" w:noVBand="1"/>
      </w:tblPr>
      <w:tblGrid>
        <w:gridCol w:w="1171"/>
        <w:gridCol w:w="449"/>
        <w:gridCol w:w="5637"/>
      </w:tblGrid>
      <w:tr w:rsidR="00EC5046" w:rsidRPr="007F7E2B" w14:paraId="54F3DBD9" w14:textId="77777777">
        <w:trPr>
          <w:trHeight w:val="253"/>
          <w:ins w:id="15024" w:author="V2" w:date="2025-04-14T14:19:00Z" w16du:dateUtc="2025-04-14T19:19:00Z"/>
        </w:trPr>
        <w:tc>
          <w:tcPr>
            <w:tcW w:w="7257" w:type="dxa"/>
            <w:gridSpan w:val="3"/>
            <w:tcBorders>
              <w:top w:val="nil"/>
              <w:left w:val="nil"/>
              <w:bottom w:val="nil"/>
              <w:right w:val="nil"/>
            </w:tcBorders>
          </w:tcPr>
          <w:p w14:paraId="25A20DB0" w14:textId="63F324B5" w:rsidR="00EC5046" w:rsidRPr="007F7E2B" w:rsidRDefault="00EC5046">
            <w:pPr>
              <w:tabs>
                <w:tab w:val="center" w:pos="879"/>
                <w:tab w:val="center" w:pos="1866"/>
                <w:tab w:val="center" w:pos="2903"/>
              </w:tabs>
              <w:spacing w:line="259" w:lineRule="auto"/>
              <w:rPr>
                <w:ins w:id="15025" w:author="V2" w:date="2025-04-14T14:19:00Z" w16du:dateUtc="2025-04-14T19:19:00Z"/>
              </w:rPr>
            </w:pPr>
            <w:ins w:id="15026" w:author="V2" w:date="2025-04-14T14:19:00Z" w16du:dateUtc="2025-04-14T19:19:00Z">
              <w:r w:rsidRPr="007F7E2B">
                <w:rPr>
                  <w:rFonts w:ascii="Calibri" w:eastAsia="Calibri" w:hAnsi="Calibri" w:cs="Calibri"/>
                  <w:sz w:val="22"/>
                </w:rPr>
                <w:tab/>
              </w:r>
              <w:r w:rsidRPr="007F7E2B">
                <w:rPr>
                  <w:rFonts w:ascii="Times New Roman" w:eastAsia="Times New Roman" w:hAnsi="Times New Roman" w:cs="Times New Roman"/>
                  <w:sz w:val="10"/>
                </w:rPr>
                <w:tab/>
              </w:r>
              <w:r w:rsidRPr="007F7E2B">
                <w:rPr>
                  <w:rFonts w:ascii="Times New Roman" w:eastAsia="Times New Roman" w:hAnsi="Times New Roman" w:cs="Times New Roman"/>
                  <w:sz w:val="10"/>
                </w:rPr>
                <w:tab/>
              </w:r>
            </w:ins>
          </w:p>
        </w:tc>
      </w:tr>
      <w:tr w:rsidR="00EC5046" w:rsidRPr="007F7E2B" w14:paraId="2983E1DE" w14:textId="77777777">
        <w:trPr>
          <w:trHeight w:val="619"/>
          <w:ins w:id="15027" w:author="V2" w:date="2025-04-14T14:19:00Z" w16du:dateUtc="2025-04-14T19:19:00Z"/>
        </w:trPr>
        <w:tc>
          <w:tcPr>
            <w:tcW w:w="1171" w:type="dxa"/>
            <w:tcBorders>
              <w:top w:val="nil"/>
              <w:left w:val="nil"/>
              <w:bottom w:val="nil"/>
              <w:right w:val="nil"/>
            </w:tcBorders>
          </w:tcPr>
          <w:p w14:paraId="2A45F58A" w14:textId="77777777" w:rsidR="00EC5046" w:rsidRPr="007F7E2B" w:rsidRDefault="00EC5046">
            <w:pPr>
              <w:spacing w:after="112" w:line="259" w:lineRule="auto"/>
              <w:rPr>
                <w:ins w:id="15028" w:author="V2" w:date="2025-04-14T14:19:00Z" w16du:dateUtc="2025-04-14T19:19:00Z"/>
              </w:rPr>
            </w:pPr>
            <w:ins w:id="15029" w:author="V2" w:date="2025-04-14T14:19:00Z" w16du:dateUtc="2025-04-14T19:19:00Z">
              <w:r w:rsidRPr="007F7E2B">
                <w:rPr>
                  <w:rFonts w:ascii="Arial" w:eastAsia="Arial" w:hAnsi="Arial" w:cs="Arial"/>
                  <w:i/>
                </w:rPr>
                <w:t xml:space="preserve"> </w:t>
              </w:r>
              <w:r w:rsidRPr="007F7E2B">
                <w:rPr>
                  <w:rFonts w:ascii="Arial" w:eastAsia="Arial" w:hAnsi="Arial" w:cs="Arial"/>
                  <w:i/>
                </w:rPr>
                <w:tab/>
                <w:t xml:space="preserve"> </w:t>
              </w:r>
            </w:ins>
          </w:p>
          <w:p w14:paraId="58E98393" w14:textId="77777777" w:rsidR="00EC5046" w:rsidRPr="007F7E2B" w:rsidRDefault="00EC5046">
            <w:pPr>
              <w:spacing w:line="259" w:lineRule="auto"/>
              <w:rPr>
                <w:ins w:id="15030" w:author="V2" w:date="2025-04-14T14:19:00Z" w16du:dateUtc="2025-04-14T19:19:00Z"/>
              </w:rPr>
            </w:pPr>
            <w:ins w:id="15031" w:author="V2" w:date="2025-04-14T14:19:00Z" w16du:dateUtc="2025-04-14T19:19:00Z">
              <w:r w:rsidRPr="007F7E2B">
                <w:t xml:space="preserve">Where: </w:t>
              </w:r>
            </w:ins>
          </w:p>
        </w:tc>
        <w:tc>
          <w:tcPr>
            <w:tcW w:w="449" w:type="dxa"/>
            <w:tcBorders>
              <w:top w:val="nil"/>
              <w:left w:val="nil"/>
              <w:bottom w:val="nil"/>
              <w:right w:val="nil"/>
            </w:tcBorders>
          </w:tcPr>
          <w:p w14:paraId="11699372" w14:textId="77777777" w:rsidR="00EC5046" w:rsidRPr="007F7E2B" w:rsidRDefault="00EC5046">
            <w:pPr>
              <w:spacing w:after="160" w:line="259" w:lineRule="auto"/>
              <w:rPr>
                <w:ins w:id="15032" w:author="V2" w:date="2025-04-14T14:19:00Z" w16du:dateUtc="2025-04-14T19:19:00Z"/>
              </w:rPr>
            </w:pPr>
          </w:p>
        </w:tc>
        <w:tc>
          <w:tcPr>
            <w:tcW w:w="5637" w:type="dxa"/>
            <w:tcBorders>
              <w:top w:val="nil"/>
              <w:left w:val="nil"/>
              <w:bottom w:val="nil"/>
              <w:right w:val="nil"/>
            </w:tcBorders>
          </w:tcPr>
          <w:p w14:paraId="1A4A2541" w14:textId="77777777" w:rsidR="00EC5046" w:rsidRPr="007F7E2B" w:rsidRDefault="00EC5046">
            <w:pPr>
              <w:spacing w:after="160" w:line="259" w:lineRule="auto"/>
              <w:rPr>
                <w:ins w:id="15033" w:author="V2" w:date="2025-04-14T14:19:00Z" w16du:dateUtc="2025-04-14T19:19:00Z"/>
              </w:rPr>
            </w:pPr>
          </w:p>
        </w:tc>
      </w:tr>
      <w:tr w:rsidR="00EC5046" w:rsidRPr="007F7E2B" w14:paraId="77749E5D" w14:textId="77777777">
        <w:trPr>
          <w:trHeight w:val="357"/>
          <w:ins w:id="15034" w:author="V2" w:date="2025-04-14T14:19:00Z" w16du:dateUtc="2025-04-14T19:19:00Z"/>
        </w:trPr>
        <w:tc>
          <w:tcPr>
            <w:tcW w:w="1171" w:type="dxa"/>
            <w:tcBorders>
              <w:top w:val="nil"/>
              <w:left w:val="nil"/>
              <w:bottom w:val="nil"/>
              <w:right w:val="nil"/>
            </w:tcBorders>
          </w:tcPr>
          <w:p w14:paraId="437CBE6A" w14:textId="77777777" w:rsidR="00EC5046" w:rsidRPr="007F7E2B" w:rsidRDefault="00EC5046">
            <w:pPr>
              <w:spacing w:line="259" w:lineRule="auto"/>
              <w:ind w:left="22"/>
              <w:rPr>
                <w:ins w:id="15035" w:author="V2" w:date="2025-04-14T14:19:00Z" w16du:dateUtc="2025-04-14T19:19:00Z"/>
              </w:rPr>
            </w:pPr>
            <w:ins w:id="15036" w:author="V2" w:date="2025-04-14T14:19:00Z" w16du:dateUtc="2025-04-14T19:19:00Z">
              <w:r w:rsidRPr="007F7E2B">
                <w:rPr>
                  <w:rFonts w:ascii="Arial" w:eastAsia="Arial" w:hAnsi="Arial" w:cs="Arial"/>
                  <w:i/>
                </w:rPr>
                <w:t>E</w:t>
              </w:r>
              <w:r w:rsidRPr="007F7E2B">
                <w:rPr>
                  <w:rFonts w:ascii="Arial" w:eastAsia="Arial" w:hAnsi="Arial" w:cs="Arial"/>
                  <w:i/>
                  <w:vertAlign w:val="subscript"/>
                </w:rPr>
                <w:t>l</w:t>
              </w:r>
              <w:r w:rsidRPr="007F7E2B">
                <w:rPr>
                  <w:rFonts w:ascii="Arial" w:eastAsia="Arial" w:hAnsi="Arial" w:cs="Arial"/>
                  <w:i/>
                </w:rPr>
                <w:t xml:space="preserve"> </w:t>
              </w:r>
            </w:ins>
          </w:p>
        </w:tc>
        <w:tc>
          <w:tcPr>
            <w:tcW w:w="449" w:type="dxa"/>
            <w:tcBorders>
              <w:top w:val="nil"/>
              <w:left w:val="nil"/>
              <w:bottom w:val="nil"/>
              <w:right w:val="nil"/>
            </w:tcBorders>
          </w:tcPr>
          <w:p w14:paraId="23A1CE43" w14:textId="77777777" w:rsidR="00EC5046" w:rsidRPr="007F7E2B" w:rsidRDefault="00EC5046">
            <w:pPr>
              <w:spacing w:line="259" w:lineRule="auto"/>
              <w:rPr>
                <w:ins w:id="15037" w:author="V2" w:date="2025-04-14T14:19:00Z" w16du:dateUtc="2025-04-14T19:19:00Z"/>
              </w:rPr>
            </w:pPr>
            <w:ins w:id="15038" w:author="V2" w:date="2025-04-14T14:19:00Z" w16du:dateUtc="2025-04-14T19:19:00Z">
              <w:r w:rsidRPr="007F7E2B">
                <w:t xml:space="preserve">= </w:t>
              </w:r>
            </w:ins>
          </w:p>
        </w:tc>
        <w:tc>
          <w:tcPr>
            <w:tcW w:w="5637" w:type="dxa"/>
            <w:tcBorders>
              <w:top w:val="nil"/>
              <w:left w:val="nil"/>
              <w:bottom w:val="nil"/>
              <w:right w:val="nil"/>
            </w:tcBorders>
          </w:tcPr>
          <w:p w14:paraId="1172AD72" w14:textId="77777777" w:rsidR="00EC5046" w:rsidRPr="007F7E2B" w:rsidRDefault="00EC5046">
            <w:pPr>
              <w:tabs>
                <w:tab w:val="center" w:pos="5582"/>
              </w:tabs>
              <w:spacing w:line="259" w:lineRule="auto"/>
              <w:rPr>
                <w:ins w:id="15039" w:author="V2" w:date="2025-04-14T14:19:00Z" w16du:dateUtc="2025-04-14T19:19:00Z"/>
              </w:rPr>
            </w:pPr>
            <w:ins w:id="15040" w:author="V2" w:date="2025-04-14T14:19:00Z" w16du:dateUtc="2025-04-14T19:19:00Z">
              <w:r w:rsidRPr="007F7E2B">
                <w:t>Emissions from livestock management; tonnes CO</w:t>
              </w:r>
              <w:r w:rsidRPr="007F7E2B">
                <w:rPr>
                  <w:vertAlign w:val="subscript"/>
                </w:rPr>
                <w:t>2</w:t>
              </w:r>
              <w:r w:rsidRPr="007F7E2B">
                <w:t>e yr</w:t>
              </w:r>
              <w:r w:rsidRPr="007F7E2B">
                <w:rPr>
                  <w:vertAlign w:val="superscript"/>
                </w:rPr>
                <w:t xml:space="preserve">-1 </w:t>
              </w:r>
              <w:r w:rsidRPr="007F7E2B">
                <w:rPr>
                  <w:vertAlign w:val="superscript"/>
                </w:rPr>
                <w:tab/>
              </w:r>
              <w:r w:rsidRPr="007F7E2B">
                <w:t xml:space="preserve"> </w:t>
              </w:r>
            </w:ins>
          </w:p>
        </w:tc>
      </w:tr>
      <w:tr w:rsidR="00EC5046" w:rsidRPr="007F7E2B" w14:paraId="58EE1563" w14:textId="77777777">
        <w:trPr>
          <w:trHeight w:val="350"/>
          <w:ins w:id="15041" w:author="V2" w:date="2025-04-14T14:19:00Z" w16du:dateUtc="2025-04-14T19:19:00Z"/>
        </w:trPr>
        <w:tc>
          <w:tcPr>
            <w:tcW w:w="1171" w:type="dxa"/>
            <w:tcBorders>
              <w:top w:val="nil"/>
              <w:left w:val="nil"/>
              <w:bottom w:val="nil"/>
              <w:right w:val="nil"/>
            </w:tcBorders>
            <w:vAlign w:val="bottom"/>
          </w:tcPr>
          <w:p w14:paraId="4FEC5F94" w14:textId="77777777" w:rsidR="00EC5046" w:rsidRPr="007F7E2B" w:rsidRDefault="00EC5046">
            <w:pPr>
              <w:spacing w:line="259" w:lineRule="auto"/>
              <w:ind w:left="22"/>
              <w:rPr>
                <w:ins w:id="15042" w:author="V2" w:date="2025-04-14T14:19:00Z" w16du:dateUtc="2025-04-14T19:19:00Z"/>
              </w:rPr>
            </w:pPr>
            <w:ins w:id="15043" w:author="V2" w:date="2025-04-14T14:19:00Z" w16du:dateUtc="2025-04-14T19:19:00Z">
              <w:r w:rsidRPr="007F7E2B">
                <w:rPr>
                  <w:rFonts w:ascii="Arial" w:eastAsia="Arial" w:hAnsi="Arial" w:cs="Arial"/>
                  <w:i/>
                </w:rPr>
                <w:t>E</w:t>
              </w:r>
              <w:r w:rsidRPr="007F7E2B">
                <w:rPr>
                  <w:rFonts w:ascii="Arial" w:eastAsia="Arial" w:hAnsi="Arial" w:cs="Arial"/>
                  <w:i/>
                  <w:sz w:val="13"/>
                </w:rPr>
                <w:t>CH4,ferm</w:t>
              </w:r>
              <w:r w:rsidRPr="007F7E2B">
                <w:rPr>
                  <w:rFonts w:ascii="Arial" w:eastAsia="Arial" w:hAnsi="Arial" w:cs="Arial"/>
                  <w:i/>
                </w:rPr>
                <w:t xml:space="preserve"> </w:t>
              </w:r>
            </w:ins>
          </w:p>
        </w:tc>
        <w:tc>
          <w:tcPr>
            <w:tcW w:w="449" w:type="dxa"/>
            <w:tcBorders>
              <w:top w:val="nil"/>
              <w:left w:val="nil"/>
              <w:bottom w:val="nil"/>
              <w:right w:val="nil"/>
            </w:tcBorders>
          </w:tcPr>
          <w:p w14:paraId="3A1B8C1B" w14:textId="77777777" w:rsidR="00EC5046" w:rsidRPr="007F7E2B" w:rsidRDefault="00EC5046">
            <w:pPr>
              <w:spacing w:line="259" w:lineRule="auto"/>
              <w:rPr>
                <w:ins w:id="15044" w:author="V2" w:date="2025-04-14T14:19:00Z" w16du:dateUtc="2025-04-14T19:19:00Z"/>
              </w:rPr>
            </w:pPr>
            <w:ins w:id="15045" w:author="V2" w:date="2025-04-14T14:19:00Z" w16du:dateUtc="2025-04-14T19:19:00Z">
              <w:r w:rsidRPr="007F7E2B">
                <w:rPr>
                  <w:rFonts w:ascii="Arial" w:eastAsia="Arial" w:hAnsi="Arial" w:cs="Arial"/>
                  <w:i/>
                </w:rPr>
                <w:t>=</w:t>
              </w:r>
              <w:r w:rsidRPr="007F7E2B">
                <w:t xml:space="preserve"> </w:t>
              </w:r>
            </w:ins>
          </w:p>
        </w:tc>
        <w:tc>
          <w:tcPr>
            <w:tcW w:w="5637" w:type="dxa"/>
            <w:tcBorders>
              <w:top w:val="nil"/>
              <w:left w:val="nil"/>
              <w:bottom w:val="nil"/>
              <w:right w:val="nil"/>
            </w:tcBorders>
          </w:tcPr>
          <w:p w14:paraId="4DDAAB65" w14:textId="77777777" w:rsidR="00EC5046" w:rsidRPr="007F7E2B" w:rsidRDefault="00EC5046">
            <w:pPr>
              <w:spacing w:line="259" w:lineRule="auto"/>
              <w:rPr>
                <w:ins w:id="15046" w:author="V2" w:date="2025-04-14T14:19:00Z" w16du:dateUtc="2025-04-14T19:19:00Z"/>
              </w:rPr>
            </w:pPr>
            <w:ins w:id="15047" w:author="V2" w:date="2025-04-14T14:19:00Z" w16du:dateUtc="2025-04-14T19:19:00Z">
              <w:r w:rsidRPr="007F7E2B">
                <w:t>CH</w:t>
              </w:r>
              <w:r w:rsidRPr="007F7E2B">
                <w:rPr>
                  <w:vertAlign w:val="subscript"/>
                </w:rPr>
                <w:t>4</w:t>
              </w:r>
              <w:r w:rsidRPr="007F7E2B">
                <w:t xml:space="preserve"> emissions from enteric fermentation; tonnes CO</w:t>
              </w:r>
              <w:r w:rsidRPr="007F7E2B">
                <w:rPr>
                  <w:vertAlign w:val="subscript"/>
                </w:rPr>
                <w:t>2</w:t>
              </w:r>
              <w:r w:rsidRPr="007F7E2B">
                <w:t>e yr</w:t>
              </w:r>
              <w:r w:rsidRPr="007F7E2B">
                <w:rPr>
                  <w:vertAlign w:val="superscript"/>
                </w:rPr>
                <w:t xml:space="preserve">-1 </w:t>
              </w:r>
            </w:ins>
          </w:p>
        </w:tc>
      </w:tr>
      <w:tr w:rsidR="00EC5046" w:rsidRPr="007F7E2B" w14:paraId="5D478478" w14:textId="77777777">
        <w:trPr>
          <w:trHeight w:val="350"/>
          <w:ins w:id="15048" w:author="V2" w:date="2025-04-14T14:19:00Z" w16du:dateUtc="2025-04-14T19:19:00Z"/>
        </w:trPr>
        <w:tc>
          <w:tcPr>
            <w:tcW w:w="1171" w:type="dxa"/>
            <w:tcBorders>
              <w:top w:val="nil"/>
              <w:left w:val="nil"/>
              <w:bottom w:val="nil"/>
              <w:right w:val="nil"/>
            </w:tcBorders>
            <w:vAlign w:val="bottom"/>
          </w:tcPr>
          <w:p w14:paraId="40B74CAF" w14:textId="77777777" w:rsidR="00EC5046" w:rsidRPr="007F7E2B" w:rsidRDefault="00EC5046">
            <w:pPr>
              <w:spacing w:line="259" w:lineRule="auto"/>
              <w:ind w:left="22"/>
              <w:rPr>
                <w:ins w:id="15049" w:author="V2" w:date="2025-04-14T14:19:00Z" w16du:dateUtc="2025-04-14T19:19:00Z"/>
              </w:rPr>
            </w:pPr>
            <w:ins w:id="15050" w:author="V2" w:date="2025-04-14T14:19:00Z" w16du:dateUtc="2025-04-14T19:19:00Z">
              <w:r w:rsidRPr="007F7E2B">
                <w:rPr>
                  <w:rFonts w:ascii="Arial" w:eastAsia="Arial" w:hAnsi="Arial" w:cs="Arial"/>
                  <w:i/>
                </w:rPr>
                <w:t>E</w:t>
              </w:r>
              <w:r w:rsidRPr="007F7E2B">
                <w:rPr>
                  <w:rFonts w:ascii="Arial" w:eastAsia="Arial" w:hAnsi="Arial" w:cs="Arial"/>
                  <w:i/>
                  <w:sz w:val="13"/>
                </w:rPr>
                <w:t>CH4,manure</w:t>
              </w:r>
              <w:r w:rsidRPr="007F7E2B">
                <w:rPr>
                  <w:rFonts w:ascii="Arial" w:eastAsia="Arial" w:hAnsi="Arial" w:cs="Arial"/>
                  <w:i/>
                </w:rPr>
                <w:t xml:space="preserve">  </w:t>
              </w:r>
            </w:ins>
          </w:p>
        </w:tc>
        <w:tc>
          <w:tcPr>
            <w:tcW w:w="449" w:type="dxa"/>
            <w:tcBorders>
              <w:top w:val="nil"/>
              <w:left w:val="nil"/>
              <w:bottom w:val="nil"/>
              <w:right w:val="nil"/>
            </w:tcBorders>
          </w:tcPr>
          <w:p w14:paraId="5305A79F" w14:textId="77777777" w:rsidR="00EC5046" w:rsidRPr="007F7E2B" w:rsidRDefault="00EC5046">
            <w:pPr>
              <w:spacing w:line="259" w:lineRule="auto"/>
              <w:rPr>
                <w:ins w:id="15051" w:author="V2" w:date="2025-04-14T14:19:00Z" w16du:dateUtc="2025-04-14T19:19:00Z"/>
              </w:rPr>
            </w:pPr>
            <w:ins w:id="15052" w:author="V2" w:date="2025-04-14T14:19:00Z" w16du:dateUtc="2025-04-14T19:19:00Z">
              <w:r w:rsidRPr="007F7E2B">
                <w:rPr>
                  <w:rFonts w:ascii="Arial" w:eastAsia="Arial" w:hAnsi="Arial" w:cs="Arial"/>
                  <w:i/>
                </w:rPr>
                <w:t>=</w:t>
              </w:r>
              <w:r w:rsidRPr="007F7E2B">
                <w:t xml:space="preserve"> </w:t>
              </w:r>
            </w:ins>
          </w:p>
        </w:tc>
        <w:tc>
          <w:tcPr>
            <w:tcW w:w="5637" w:type="dxa"/>
            <w:tcBorders>
              <w:top w:val="nil"/>
              <w:left w:val="nil"/>
              <w:bottom w:val="nil"/>
              <w:right w:val="nil"/>
            </w:tcBorders>
          </w:tcPr>
          <w:p w14:paraId="1AFC54A2" w14:textId="77777777" w:rsidR="00EC5046" w:rsidRPr="007F7E2B" w:rsidRDefault="00EC5046">
            <w:pPr>
              <w:spacing w:line="259" w:lineRule="auto"/>
              <w:rPr>
                <w:ins w:id="15053" w:author="V2" w:date="2025-04-14T14:19:00Z" w16du:dateUtc="2025-04-14T19:19:00Z"/>
              </w:rPr>
            </w:pPr>
            <w:ins w:id="15054" w:author="V2" w:date="2025-04-14T14:19:00Z" w16du:dateUtc="2025-04-14T19:19:00Z">
              <w:r w:rsidRPr="007F7E2B">
                <w:t>CH</w:t>
              </w:r>
              <w:r w:rsidRPr="007F7E2B">
                <w:rPr>
                  <w:vertAlign w:val="subscript"/>
                </w:rPr>
                <w:t>4</w:t>
              </w:r>
              <w:r w:rsidRPr="007F7E2B">
                <w:t xml:space="preserve"> emissions from manure management; tonnes CO</w:t>
              </w:r>
              <w:r w:rsidRPr="007F7E2B">
                <w:rPr>
                  <w:vertAlign w:val="subscript"/>
                </w:rPr>
                <w:t>2</w:t>
              </w:r>
              <w:r w:rsidRPr="007F7E2B">
                <w:t>e yr</w:t>
              </w:r>
              <w:r w:rsidRPr="007F7E2B">
                <w:rPr>
                  <w:vertAlign w:val="superscript"/>
                </w:rPr>
                <w:t xml:space="preserve">-1 </w:t>
              </w:r>
            </w:ins>
          </w:p>
        </w:tc>
      </w:tr>
      <w:tr w:rsidR="00EC5046" w:rsidRPr="007F7E2B" w14:paraId="7F8B3988" w14:textId="77777777">
        <w:trPr>
          <w:trHeight w:val="313"/>
          <w:ins w:id="15055" w:author="V2" w:date="2025-04-14T14:19:00Z" w16du:dateUtc="2025-04-14T19:19:00Z"/>
        </w:trPr>
        <w:tc>
          <w:tcPr>
            <w:tcW w:w="1171" w:type="dxa"/>
            <w:tcBorders>
              <w:top w:val="nil"/>
              <w:left w:val="nil"/>
              <w:bottom w:val="nil"/>
              <w:right w:val="nil"/>
            </w:tcBorders>
            <w:vAlign w:val="bottom"/>
          </w:tcPr>
          <w:p w14:paraId="1BB1E396" w14:textId="77777777" w:rsidR="00EC5046" w:rsidRPr="007F7E2B" w:rsidRDefault="00EC5046">
            <w:pPr>
              <w:spacing w:line="259" w:lineRule="auto"/>
              <w:ind w:left="22"/>
              <w:rPr>
                <w:ins w:id="15056" w:author="V2" w:date="2025-04-14T14:19:00Z" w16du:dateUtc="2025-04-14T19:19:00Z"/>
              </w:rPr>
            </w:pPr>
            <w:ins w:id="15057" w:author="V2" w:date="2025-04-14T14:19:00Z" w16du:dateUtc="2025-04-14T19:19:00Z">
              <w:r w:rsidRPr="007F7E2B">
                <w:rPr>
                  <w:rFonts w:ascii="Arial" w:eastAsia="Arial" w:hAnsi="Arial" w:cs="Arial"/>
                  <w:i/>
                </w:rPr>
                <w:t>E</w:t>
              </w:r>
              <w:r w:rsidRPr="007F7E2B">
                <w:rPr>
                  <w:rFonts w:ascii="Arial" w:eastAsia="Arial" w:hAnsi="Arial" w:cs="Arial"/>
                  <w:i/>
                  <w:sz w:val="13"/>
                </w:rPr>
                <w:t>N2O,manure</w:t>
              </w:r>
              <w:r w:rsidRPr="007F7E2B">
                <w:rPr>
                  <w:rFonts w:ascii="Arial" w:eastAsia="Arial" w:hAnsi="Arial" w:cs="Arial"/>
                  <w:i/>
                </w:rPr>
                <w:t xml:space="preserve">  </w:t>
              </w:r>
            </w:ins>
          </w:p>
        </w:tc>
        <w:tc>
          <w:tcPr>
            <w:tcW w:w="449" w:type="dxa"/>
            <w:tcBorders>
              <w:top w:val="nil"/>
              <w:left w:val="nil"/>
              <w:bottom w:val="nil"/>
              <w:right w:val="nil"/>
            </w:tcBorders>
          </w:tcPr>
          <w:p w14:paraId="1274ABDD" w14:textId="77777777" w:rsidR="00EC5046" w:rsidRPr="007F7E2B" w:rsidRDefault="00EC5046">
            <w:pPr>
              <w:spacing w:line="259" w:lineRule="auto"/>
              <w:rPr>
                <w:ins w:id="15058" w:author="V2" w:date="2025-04-14T14:19:00Z" w16du:dateUtc="2025-04-14T19:19:00Z"/>
              </w:rPr>
            </w:pPr>
            <w:ins w:id="15059" w:author="V2" w:date="2025-04-14T14:19:00Z" w16du:dateUtc="2025-04-14T19:19:00Z">
              <w:r w:rsidRPr="007F7E2B">
                <w:rPr>
                  <w:rFonts w:ascii="Arial" w:eastAsia="Arial" w:hAnsi="Arial" w:cs="Arial"/>
                  <w:i/>
                </w:rPr>
                <w:t>=</w:t>
              </w:r>
              <w:r w:rsidRPr="007F7E2B">
                <w:t xml:space="preserve"> </w:t>
              </w:r>
            </w:ins>
          </w:p>
        </w:tc>
        <w:tc>
          <w:tcPr>
            <w:tcW w:w="5637" w:type="dxa"/>
            <w:tcBorders>
              <w:top w:val="nil"/>
              <w:left w:val="nil"/>
              <w:bottom w:val="nil"/>
              <w:right w:val="nil"/>
            </w:tcBorders>
          </w:tcPr>
          <w:p w14:paraId="20F203DF" w14:textId="77777777" w:rsidR="00EC5046" w:rsidRPr="007F7E2B" w:rsidRDefault="00EC5046">
            <w:pPr>
              <w:spacing w:line="259" w:lineRule="auto"/>
              <w:rPr>
                <w:ins w:id="15060" w:author="V2" w:date="2025-04-14T14:19:00Z" w16du:dateUtc="2025-04-14T19:19:00Z"/>
              </w:rPr>
            </w:pPr>
            <w:ins w:id="15061" w:author="V2" w:date="2025-04-14T14:19:00Z" w16du:dateUtc="2025-04-14T19:19:00Z">
              <w:r w:rsidRPr="007F7E2B">
                <w:t>N</w:t>
              </w:r>
              <w:r w:rsidRPr="007F7E2B">
                <w:rPr>
                  <w:vertAlign w:val="subscript"/>
                </w:rPr>
                <w:t>2</w:t>
              </w:r>
              <w:r w:rsidRPr="007F7E2B">
                <w:t>O emissions from manure management; tonnes CO</w:t>
              </w:r>
              <w:r w:rsidRPr="007F7E2B">
                <w:rPr>
                  <w:vertAlign w:val="subscript"/>
                </w:rPr>
                <w:t>2</w:t>
              </w:r>
              <w:r w:rsidRPr="007F7E2B">
                <w:t>e yr</w:t>
              </w:r>
              <w:r w:rsidRPr="007F7E2B">
                <w:rPr>
                  <w:vertAlign w:val="superscript"/>
                </w:rPr>
                <w:t xml:space="preserve">-1 </w:t>
              </w:r>
            </w:ins>
          </w:p>
        </w:tc>
      </w:tr>
    </w:tbl>
    <w:p w14:paraId="1B2B071A" w14:textId="77777777" w:rsidR="00EC5046" w:rsidRPr="007F7E2B" w:rsidRDefault="00EC5046">
      <w:pPr>
        <w:spacing w:after="431" w:line="259" w:lineRule="auto"/>
        <w:rPr>
          <w:ins w:id="15062" w:author="V2" w:date="2025-04-14T14:19:00Z" w16du:dateUtc="2025-04-14T19:19:00Z"/>
        </w:rPr>
      </w:pPr>
      <w:ins w:id="15063" w:author="V2" w:date="2025-04-14T14:19:00Z" w16du:dateUtc="2025-04-14T19:19:00Z">
        <w:r w:rsidRPr="007F7E2B">
          <w:rPr>
            <w:sz w:val="13"/>
          </w:rPr>
          <w:t xml:space="preserve"> </w:t>
        </w:r>
      </w:ins>
    </w:p>
    <w:p w14:paraId="5CBC2B1D" w14:textId="77777777" w:rsidR="00EC5046" w:rsidRPr="007F7E2B" w:rsidRDefault="00EC5046" w:rsidP="006D6ACB">
      <w:pPr>
        <w:pStyle w:val="Heading1"/>
        <w:spacing w:before="0" w:after="110" w:line="259" w:lineRule="auto"/>
        <w:ind w:left="705" w:hanging="706"/>
        <w:rPr>
          <w:ins w:id="15064" w:author="V2" w:date="2025-04-14T14:19:00Z" w16du:dateUtc="2025-04-14T19:19:00Z"/>
        </w:rPr>
      </w:pPr>
      <w:bookmarkStart w:id="15065" w:name="_Toc174616201"/>
      <w:bookmarkStart w:id="15066" w:name="_Toc174616617"/>
      <w:bookmarkStart w:id="15067" w:name="_Toc180594342"/>
      <w:bookmarkStart w:id="15068" w:name="_Toc180594749"/>
      <w:bookmarkStart w:id="15069" w:name="_Toc31024"/>
      <w:ins w:id="15070" w:author="V2" w:date="2025-04-14T14:19:00Z" w16du:dateUtc="2025-04-14T19:19:00Z">
        <w:r w:rsidRPr="007F7E2B">
          <w:rPr>
            <w:color w:val="005B82"/>
            <w:sz w:val="22"/>
          </w:rPr>
          <w:t>PARAMETERS</w:t>
        </w:r>
        <w:bookmarkEnd w:id="15065"/>
        <w:bookmarkEnd w:id="15066"/>
        <w:bookmarkEnd w:id="15067"/>
        <w:bookmarkEnd w:id="15068"/>
        <w:r w:rsidRPr="007F7E2B">
          <w:rPr>
            <w:rFonts w:ascii="Arial" w:eastAsia="Arial" w:hAnsi="Arial" w:cs="Arial"/>
            <w:color w:val="365F91"/>
            <w:sz w:val="22"/>
          </w:rPr>
          <w:t xml:space="preserve"> </w:t>
        </w:r>
        <w:bookmarkEnd w:id="15069"/>
      </w:ins>
    </w:p>
    <w:tbl>
      <w:tblPr>
        <w:tblStyle w:val="TableGrid0"/>
        <w:tblW w:w="8649" w:type="dxa"/>
        <w:tblInd w:w="708" w:type="dxa"/>
        <w:tblCellMar>
          <w:top w:w="51" w:type="dxa"/>
          <w:left w:w="106" w:type="dxa"/>
          <w:right w:w="115" w:type="dxa"/>
        </w:tblCellMar>
        <w:tblLook w:val="04A0" w:firstRow="1" w:lastRow="0" w:firstColumn="1" w:lastColumn="0" w:noHBand="0" w:noVBand="1"/>
      </w:tblPr>
      <w:tblGrid>
        <w:gridCol w:w="4256"/>
        <w:gridCol w:w="4393"/>
      </w:tblGrid>
      <w:tr w:rsidR="00EC5046" w:rsidRPr="007F7E2B" w14:paraId="0A0C62AE" w14:textId="77777777">
        <w:trPr>
          <w:trHeight w:val="332"/>
          <w:ins w:id="1507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9CED9FE" w14:textId="77777777" w:rsidR="00EC5046" w:rsidRPr="007F7E2B" w:rsidRDefault="00EC5046">
            <w:pPr>
              <w:spacing w:line="259" w:lineRule="auto"/>
              <w:rPr>
                <w:ins w:id="15072" w:author="V2" w:date="2025-04-14T14:19:00Z" w16du:dateUtc="2025-04-14T19:19:00Z"/>
              </w:rPr>
            </w:pPr>
            <w:ins w:id="15073" w:author="V2" w:date="2025-04-14T14:19:00Z" w16du:dateUtc="2025-04-14T19:19:00Z">
              <w:r w:rsidRPr="007F7E2B">
                <w:rPr>
                  <w:rFonts w:ascii="Arial" w:eastAsia="Arial" w:hAnsi="Arial" w:cs="Arial"/>
                  <w:b/>
                </w:rPr>
                <w:t xml:space="preserve">Data Unit / Parameter: </w:t>
              </w:r>
            </w:ins>
          </w:p>
        </w:tc>
        <w:tc>
          <w:tcPr>
            <w:tcW w:w="4393" w:type="dxa"/>
            <w:tcBorders>
              <w:top w:val="single" w:sz="8" w:space="0" w:color="000000"/>
              <w:left w:val="single" w:sz="8" w:space="0" w:color="000000"/>
              <w:bottom w:val="single" w:sz="8" w:space="0" w:color="000000"/>
              <w:right w:val="single" w:sz="8" w:space="0" w:color="000000"/>
            </w:tcBorders>
          </w:tcPr>
          <w:p w14:paraId="4F8DB2AC" w14:textId="77777777" w:rsidR="00EC5046" w:rsidRPr="007F7E2B" w:rsidRDefault="00EC5046">
            <w:pPr>
              <w:spacing w:line="259" w:lineRule="auto"/>
              <w:ind w:left="5"/>
              <w:rPr>
                <w:ins w:id="15074" w:author="V2" w:date="2025-04-14T14:19:00Z" w16du:dateUtc="2025-04-14T19:19:00Z"/>
              </w:rPr>
            </w:pPr>
            <w:ins w:id="15075" w:author="V2" w:date="2025-04-14T14:19:00Z" w16du:dateUtc="2025-04-14T19:19:00Z">
              <w:r w:rsidRPr="007F7E2B">
                <w:rPr>
                  <w:rFonts w:ascii="Arial" w:eastAsia="Arial" w:hAnsi="Arial" w:cs="Arial"/>
                  <w:i/>
                </w:rPr>
                <w:t>E</w:t>
              </w:r>
              <w:r w:rsidRPr="007F7E2B">
                <w:rPr>
                  <w:rFonts w:ascii="Arial" w:eastAsia="Arial" w:hAnsi="Arial" w:cs="Arial"/>
                  <w:i/>
                  <w:sz w:val="13"/>
                </w:rPr>
                <w:t>l,CH4,ferm</w:t>
              </w:r>
              <w:r w:rsidRPr="007F7E2B">
                <w:rPr>
                  <w:rFonts w:ascii="Arial" w:eastAsia="Arial" w:hAnsi="Arial" w:cs="Arial"/>
                  <w:b/>
                  <w:i/>
                </w:rPr>
                <w:t xml:space="preserve"> </w:t>
              </w:r>
            </w:ins>
          </w:p>
        </w:tc>
      </w:tr>
      <w:tr w:rsidR="00EC5046" w:rsidRPr="007F7E2B" w14:paraId="78C6591E" w14:textId="77777777">
        <w:trPr>
          <w:trHeight w:val="335"/>
          <w:ins w:id="1507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83259CC" w14:textId="77777777" w:rsidR="00EC5046" w:rsidRPr="007F7E2B" w:rsidRDefault="00EC5046">
            <w:pPr>
              <w:spacing w:line="259" w:lineRule="auto"/>
              <w:rPr>
                <w:ins w:id="15077" w:author="V2" w:date="2025-04-14T14:19:00Z" w16du:dateUtc="2025-04-14T19:19:00Z"/>
              </w:rPr>
            </w:pPr>
            <w:ins w:id="15078" w:author="V2" w:date="2025-04-14T14:19:00Z" w16du:dateUtc="2025-04-14T19:19:00Z">
              <w:r w:rsidRPr="007F7E2B">
                <w:t xml:space="preserve">Data unit: </w:t>
              </w:r>
            </w:ins>
          </w:p>
        </w:tc>
        <w:tc>
          <w:tcPr>
            <w:tcW w:w="4393" w:type="dxa"/>
            <w:tcBorders>
              <w:top w:val="single" w:sz="8" w:space="0" w:color="000000"/>
              <w:left w:val="single" w:sz="8" w:space="0" w:color="000000"/>
              <w:bottom w:val="single" w:sz="8" w:space="0" w:color="000000"/>
              <w:right w:val="single" w:sz="8" w:space="0" w:color="000000"/>
            </w:tcBorders>
          </w:tcPr>
          <w:p w14:paraId="5EAB9D81" w14:textId="77777777" w:rsidR="00EC5046" w:rsidRPr="007F7E2B" w:rsidRDefault="00EC5046">
            <w:pPr>
              <w:spacing w:line="259" w:lineRule="auto"/>
              <w:ind w:left="5"/>
              <w:rPr>
                <w:ins w:id="15079" w:author="V2" w:date="2025-04-14T14:19:00Z" w16du:dateUtc="2025-04-14T19:19:00Z"/>
              </w:rPr>
            </w:pPr>
            <w:ins w:id="15080" w:author="V2" w:date="2025-04-14T14:19:00Z" w16du:dateUtc="2025-04-14T19:19:00Z">
              <w:r w:rsidRPr="007F7E2B">
                <w:t>tonnes CO</w:t>
              </w:r>
              <w:r w:rsidRPr="007F7E2B">
                <w:rPr>
                  <w:vertAlign w:val="subscript"/>
                </w:rPr>
                <w:t>2</w:t>
              </w:r>
              <w:r w:rsidRPr="007F7E2B">
                <w:t>e yr</w:t>
              </w:r>
              <w:r w:rsidRPr="007F7E2B">
                <w:rPr>
                  <w:vertAlign w:val="superscript"/>
                </w:rPr>
                <w:t>-1</w:t>
              </w:r>
              <w:r w:rsidRPr="007F7E2B">
                <w:t xml:space="preserve"> </w:t>
              </w:r>
            </w:ins>
          </w:p>
        </w:tc>
      </w:tr>
      <w:tr w:rsidR="00EC5046" w:rsidRPr="007F7E2B" w14:paraId="25E0ACA0" w14:textId="77777777">
        <w:trPr>
          <w:trHeight w:val="335"/>
          <w:ins w:id="1508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C55CC61" w14:textId="77777777" w:rsidR="00EC5046" w:rsidRPr="007F7E2B" w:rsidRDefault="00EC5046">
            <w:pPr>
              <w:spacing w:line="259" w:lineRule="auto"/>
              <w:rPr>
                <w:ins w:id="15082" w:author="V2" w:date="2025-04-14T14:19:00Z" w16du:dateUtc="2025-04-14T19:19:00Z"/>
              </w:rPr>
            </w:pPr>
            <w:ins w:id="15083" w:author="V2" w:date="2025-04-14T14:19:00Z" w16du:dateUtc="2025-04-14T19:19:00Z">
              <w:r w:rsidRPr="007F7E2B">
                <w:t xml:space="preserve">Description: </w:t>
              </w:r>
            </w:ins>
          </w:p>
        </w:tc>
        <w:tc>
          <w:tcPr>
            <w:tcW w:w="4393" w:type="dxa"/>
            <w:tcBorders>
              <w:top w:val="single" w:sz="8" w:space="0" w:color="000000"/>
              <w:left w:val="single" w:sz="8" w:space="0" w:color="000000"/>
              <w:bottom w:val="single" w:sz="8" w:space="0" w:color="000000"/>
              <w:right w:val="single" w:sz="8" w:space="0" w:color="000000"/>
            </w:tcBorders>
          </w:tcPr>
          <w:p w14:paraId="328EA870" w14:textId="77777777" w:rsidR="00EC5046" w:rsidRPr="007F7E2B" w:rsidRDefault="00EC5046">
            <w:pPr>
              <w:spacing w:line="259" w:lineRule="auto"/>
              <w:ind w:left="5"/>
              <w:rPr>
                <w:ins w:id="15084" w:author="V2" w:date="2025-04-14T14:19:00Z" w16du:dateUtc="2025-04-14T19:19:00Z"/>
              </w:rPr>
            </w:pPr>
            <w:ins w:id="15085" w:author="V2" w:date="2025-04-14T14:19:00Z" w16du:dateUtc="2025-04-14T19:19:00Z">
              <w:r w:rsidRPr="007F7E2B">
                <w:t>CH</w:t>
              </w:r>
              <w:r w:rsidRPr="007F7E2B">
                <w:rPr>
                  <w:vertAlign w:val="subscript"/>
                </w:rPr>
                <w:t>4</w:t>
              </w:r>
              <w:r w:rsidRPr="007F7E2B">
                <w:t xml:space="preserve"> emissions </w:t>
              </w:r>
            </w:ins>
          </w:p>
        </w:tc>
      </w:tr>
      <w:tr w:rsidR="00EC5046" w:rsidRPr="007F7E2B" w14:paraId="5667CDEA" w14:textId="77777777">
        <w:trPr>
          <w:trHeight w:val="336"/>
          <w:ins w:id="1508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74B4B18" w14:textId="77777777" w:rsidR="00EC5046" w:rsidRPr="007F7E2B" w:rsidRDefault="00EC5046">
            <w:pPr>
              <w:spacing w:line="259" w:lineRule="auto"/>
              <w:rPr>
                <w:ins w:id="15087" w:author="V2" w:date="2025-04-14T14:19:00Z" w16du:dateUtc="2025-04-14T19:19:00Z"/>
              </w:rPr>
            </w:pPr>
            <w:ins w:id="15088" w:author="V2" w:date="2025-04-14T14:19:00Z" w16du:dateUtc="2025-04-14T19:19:00Z">
              <w:r w:rsidRPr="007F7E2B">
                <w:t xml:space="preserve">Source of data: </w:t>
              </w:r>
            </w:ins>
          </w:p>
        </w:tc>
        <w:tc>
          <w:tcPr>
            <w:tcW w:w="4393" w:type="dxa"/>
            <w:tcBorders>
              <w:top w:val="single" w:sz="8" w:space="0" w:color="000000"/>
              <w:left w:val="single" w:sz="8" w:space="0" w:color="000000"/>
              <w:bottom w:val="single" w:sz="8" w:space="0" w:color="000000"/>
              <w:right w:val="single" w:sz="8" w:space="0" w:color="000000"/>
            </w:tcBorders>
          </w:tcPr>
          <w:p w14:paraId="5E8CB0CF" w14:textId="77777777" w:rsidR="00EC5046" w:rsidRPr="007F7E2B" w:rsidRDefault="00EC5046">
            <w:pPr>
              <w:spacing w:line="259" w:lineRule="auto"/>
              <w:ind w:left="5"/>
              <w:rPr>
                <w:ins w:id="15089" w:author="V2" w:date="2025-04-14T14:19:00Z" w16du:dateUtc="2025-04-14T19:19:00Z"/>
              </w:rPr>
            </w:pPr>
            <w:ins w:id="15090" w:author="V2" w:date="2025-04-14T14:19:00Z" w16du:dateUtc="2025-04-14T19:19:00Z">
              <w:r w:rsidRPr="007F7E2B">
                <w:t xml:space="preserve">Modeled from field data </w:t>
              </w:r>
            </w:ins>
          </w:p>
        </w:tc>
      </w:tr>
      <w:tr w:rsidR="00EC5046" w:rsidRPr="007F7E2B" w14:paraId="0BB963C2" w14:textId="77777777">
        <w:trPr>
          <w:trHeight w:val="800"/>
          <w:ins w:id="1509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753663E" w14:textId="77777777" w:rsidR="00EC5046" w:rsidRPr="007F7E2B" w:rsidRDefault="00EC5046">
            <w:pPr>
              <w:spacing w:line="259" w:lineRule="auto"/>
              <w:rPr>
                <w:ins w:id="15092" w:author="V2" w:date="2025-04-14T14:19:00Z" w16du:dateUtc="2025-04-14T19:19:00Z"/>
              </w:rPr>
            </w:pPr>
            <w:ins w:id="15093" w:author="V2" w:date="2025-04-14T14:19:00Z" w16du:dateUtc="2025-04-14T19:19:00Z">
              <w:r w:rsidRPr="007F7E2B">
                <w:t xml:space="preserve">Justification of choice of data or description of measurement methods and procedures applied: </w:t>
              </w:r>
            </w:ins>
          </w:p>
        </w:tc>
        <w:tc>
          <w:tcPr>
            <w:tcW w:w="4393" w:type="dxa"/>
            <w:tcBorders>
              <w:top w:val="single" w:sz="8" w:space="0" w:color="000000"/>
              <w:left w:val="single" w:sz="8" w:space="0" w:color="000000"/>
              <w:bottom w:val="single" w:sz="8" w:space="0" w:color="000000"/>
              <w:right w:val="single" w:sz="8" w:space="0" w:color="000000"/>
            </w:tcBorders>
            <w:vAlign w:val="center"/>
          </w:tcPr>
          <w:p w14:paraId="0586495F" w14:textId="77777777" w:rsidR="00EC5046" w:rsidRPr="007F7E2B" w:rsidRDefault="00EC5046">
            <w:pPr>
              <w:spacing w:line="259" w:lineRule="auto"/>
              <w:ind w:left="5"/>
              <w:rPr>
                <w:ins w:id="15094" w:author="V2" w:date="2025-04-14T14:19:00Z" w16du:dateUtc="2025-04-14T19:19:00Z"/>
              </w:rPr>
            </w:pPr>
            <w:ins w:id="15095" w:author="V2" w:date="2025-04-14T14:19:00Z" w16du:dateUtc="2025-04-14T19:19:00Z">
              <w:r w:rsidRPr="007F7E2B">
                <w:t>CH</w:t>
              </w:r>
              <w:r w:rsidRPr="007F7E2B">
                <w:rPr>
                  <w:vertAlign w:val="subscript"/>
                </w:rPr>
                <w:t>4</w:t>
              </w:r>
              <w:r w:rsidRPr="007F7E2B">
                <w:t xml:space="preserve"> emissions from enteric fermentation </w:t>
              </w:r>
            </w:ins>
          </w:p>
        </w:tc>
      </w:tr>
      <w:tr w:rsidR="00EC5046" w:rsidRPr="007F7E2B" w14:paraId="46291DE8" w14:textId="77777777">
        <w:trPr>
          <w:trHeight w:val="332"/>
          <w:ins w:id="1509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234BD53" w14:textId="77777777" w:rsidR="00EC5046" w:rsidRPr="007F7E2B" w:rsidRDefault="00EC5046">
            <w:pPr>
              <w:spacing w:line="259" w:lineRule="auto"/>
              <w:rPr>
                <w:ins w:id="15097" w:author="V2" w:date="2025-04-14T14:19:00Z" w16du:dateUtc="2025-04-14T19:19:00Z"/>
              </w:rPr>
            </w:pPr>
            <w:ins w:id="15098" w:author="V2" w:date="2025-04-14T14:19:00Z" w16du:dateUtc="2025-04-14T19:19:00Z">
              <w:r w:rsidRPr="007F7E2B">
                <w:t xml:space="preserve">Any comment: </w:t>
              </w:r>
            </w:ins>
          </w:p>
        </w:tc>
        <w:tc>
          <w:tcPr>
            <w:tcW w:w="4393" w:type="dxa"/>
            <w:tcBorders>
              <w:top w:val="single" w:sz="8" w:space="0" w:color="000000"/>
              <w:left w:val="single" w:sz="8" w:space="0" w:color="000000"/>
              <w:bottom w:val="single" w:sz="8" w:space="0" w:color="000000"/>
              <w:right w:val="single" w:sz="8" w:space="0" w:color="000000"/>
            </w:tcBorders>
          </w:tcPr>
          <w:p w14:paraId="1C500DAB" w14:textId="77777777" w:rsidR="00EC5046" w:rsidRPr="007F7E2B" w:rsidRDefault="00EC5046">
            <w:pPr>
              <w:spacing w:line="259" w:lineRule="auto"/>
              <w:ind w:left="5"/>
              <w:rPr>
                <w:ins w:id="15099" w:author="V2" w:date="2025-04-14T14:19:00Z" w16du:dateUtc="2025-04-14T19:19:00Z"/>
              </w:rPr>
            </w:pPr>
            <w:ins w:id="15100" w:author="V2" w:date="2025-04-14T14:19:00Z" w16du:dateUtc="2025-04-14T19:19:00Z">
              <w:r w:rsidRPr="007F7E2B">
                <w:t xml:space="preserve">  </w:t>
              </w:r>
            </w:ins>
          </w:p>
        </w:tc>
      </w:tr>
    </w:tbl>
    <w:p w14:paraId="326D1D61" w14:textId="77777777" w:rsidR="00EC5046" w:rsidRPr="007F7E2B" w:rsidRDefault="00EC5046">
      <w:pPr>
        <w:spacing w:line="259" w:lineRule="auto"/>
        <w:rPr>
          <w:ins w:id="15101" w:author="V2" w:date="2025-04-14T14:19:00Z" w16du:dateUtc="2025-04-14T19:19:00Z"/>
        </w:rPr>
      </w:pPr>
      <w:ins w:id="15102" w:author="V2" w:date="2025-04-14T14:19:00Z" w16du:dateUtc="2025-04-14T19:19:00Z">
        <w:r w:rsidRPr="007F7E2B">
          <w:t xml:space="preserve"> </w:t>
        </w:r>
      </w:ins>
    </w:p>
    <w:tbl>
      <w:tblPr>
        <w:tblStyle w:val="TableGrid0"/>
        <w:tblW w:w="8649" w:type="dxa"/>
        <w:tblInd w:w="708" w:type="dxa"/>
        <w:tblCellMar>
          <w:top w:w="14" w:type="dxa"/>
          <w:left w:w="106" w:type="dxa"/>
          <w:right w:w="115" w:type="dxa"/>
        </w:tblCellMar>
        <w:tblLook w:val="04A0" w:firstRow="1" w:lastRow="0" w:firstColumn="1" w:lastColumn="0" w:noHBand="0" w:noVBand="1"/>
      </w:tblPr>
      <w:tblGrid>
        <w:gridCol w:w="4256"/>
        <w:gridCol w:w="4393"/>
      </w:tblGrid>
      <w:tr w:rsidR="00EC5046" w:rsidRPr="007F7E2B" w14:paraId="1EAB7CD9" w14:textId="77777777">
        <w:trPr>
          <w:trHeight w:val="332"/>
          <w:ins w:id="1510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F0CF2C0" w14:textId="77777777" w:rsidR="00EC5046" w:rsidRPr="007F7E2B" w:rsidRDefault="00EC5046">
            <w:pPr>
              <w:spacing w:line="259" w:lineRule="auto"/>
              <w:rPr>
                <w:ins w:id="15104" w:author="V2" w:date="2025-04-14T14:19:00Z" w16du:dateUtc="2025-04-14T19:19:00Z"/>
              </w:rPr>
            </w:pPr>
            <w:ins w:id="15105" w:author="V2" w:date="2025-04-14T14:19:00Z" w16du:dateUtc="2025-04-14T19:19:00Z">
              <w:r w:rsidRPr="007F7E2B">
                <w:rPr>
                  <w:rFonts w:ascii="Arial" w:eastAsia="Arial" w:hAnsi="Arial" w:cs="Arial"/>
                  <w:b/>
                </w:rPr>
                <w:t xml:space="preserve">Data Unit / Parameter: </w:t>
              </w:r>
            </w:ins>
          </w:p>
        </w:tc>
        <w:tc>
          <w:tcPr>
            <w:tcW w:w="4393" w:type="dxa"/>
            <w:tcBorders>
              <w:top w:val="single" w:sz="8" w:space="0" w:color="000000"/>
              <w:left w:val="single" w:sz="8" w:space="0" w:color="000000"/>
              <w:bottom w:val="single" w:sz="8" w:space="0" w:color="000000"/>
              <w:right w:val="single" w:sz="8" w:space="0" w:color="000000"/>
            </w:tcBorders>
          </w:tcPr>
          <w:p w14:paraId="4EC9616D" w14:textId="77777777" w:rsidR="00EC5046" w:rsidRPr="007F7E2B" w:rsidRDefault="00EC5046">
            <w:pPr>
              <w:spacing w:line="259" w:lineRule="auto"/>
              <w:ind w:left="5"/>
              <w:rPr>
                <w:ins w:id="15106" w:author="V2" w:date="2025-04-14T14:19:00Z" w16du:dateUtc="2025-04-14T19:19:00Z"/>
              </w:rPr>
            </w:pPr>
            <w:ins w:id="15107" w:author="V2" w:date="2025-04-14T14:19:00Z" w16du:dateUtc="2025-04-14T19:19:00Z">
              <w:r w:rsidRPr="007F7E2B">
                <w:rPr>
                  <w:rFonts w:ascii="Arial" w:eastAsia="Arial" w:hAnsi="Arial" w:cs="Arial"/>
                  <w:i/>
                </w:rPr>
                <w:t>EF</w:t>
              </w:r>
              <w:r w:rsidRPr="007F7E2B">
                <w:rPr>
                  <w:rFonts w:ascii="Arial" w:eastAsia="Arial" w:hAnsi="Arial" w:cs="Arial"/>
                  <w:i/>
                  <w:vertAlign w:val="subscript"/>
                </w:rPr>
                <w:t>1</w:t>
              </w:r>
              <w:r w:rsidRPr="007F7E2B">
                <w:rPr>
                  <w:rFonts w:ascii="Arial" w:eastAsia="Arial" w:hAnsi="Arial" w:cs="Arial"/>
                  <w:b/>
                  <w:i/>
                </w:rPr>
                <w:t xml:space="preserve"> </w:t>
              </w:r>
            </w:ins>
          </w:p>
        </w:tc>
      </w:tr>
      <w:tr w:rsidR="00EC5046" w:rsidRPr="007F7E2B" w14:paraId="4ED67631" w14:textId="77777777">
        <w:trPr>
          <w:trHeight w:val="335"/>
          <w:ins w:id="1510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3E15A0A" w14:textId="77777777" w:rsidR="00EC5046" w:rsidRPr="007F7E2B" w:rsidRDefault="00EC5046">
            <w:pPr>
              <w:spacing w:line="259" w:lineRule="auto"/>
              <w:rPr>
                <w:ins w:id="15109" w:author="V2" w:date="2025-04-14T14:19:00Z" w16du:dateUtc="2025-04-14T19:19:00Z"/>
              </w:rPr>
            </w:pPr>
            <w:ins w:id="15110" w:author="V2" w:date="2025-04-14T14:19:00Z" w16du:dateUtc="2025-04-14T19:19:00Z">
              <w:r w:rsidRPr="007F7E2B">
                <w:t xml:space="preserve">Data unit: </w:t>
              </w:r>
            </w:ins>
          </w:p>
        </w:tc>
        <w:tc>
          <w:tcPr>
            <w:tcW w:w="4393" w:type="dxa"/>
            <w:tcBorders>
              <w:top w:val="single" w:sz="8" w:space="0" w:color="000000"/>
              <w:left w:val="single" w:sz="8" w:space="0" w:color="000000"/>
              <w:bottom w:val="single" w:sz="8" w:space="0" w:color="000000"/>
              <w:right w:val="single" w:sz="8" w:space="0" w:color="000000"/>
            </w:tcBorders>
          </w:tcPr>
          <w:p w14:paraId="6747F6DD" w14:textId="77777777" w:rsidR="00EC5046" w:rsidRPr="007F7E2B" w:rsidRDefault="00EC5046">
            <w:pPr>
              <w:spacing w:line="259" w:lineRule="auto"/>
              <w:ind w:left="5"/>
              <w:rPr>
                <w:ins w:id="15111" w:author="V2" w:date="2025-04-14T14:19:00Z" w16du:dateUtc="2025-04-14T19:19:00Z"/>
              </w:rPr>
            </w:pPr>
            <w:ins w:id="15112" w:author="V2" w:date="2025-04-14T14:19:00Z" w16du:dateUtc="2025-04-14T19:19:00Z">
              <w:r w:rsidRPr="007F7E2B">
                <w:t>kg CH</w:t>
              </w:r>
              <w:r w:rsidRPr="007F7E2B">
                <w:rPr>
                  <w:vertAlign w:val="subscript"/>
                </w:rPr>
                <w:t>4</w:t>
              </w:r>
              <w:r w:rsidRPr="007F7E2B">
                <w:t xml:space="preserve"> head</w:t>
              </w:r>
              <w:r w:rsidRPr="007F7E2B">
                <w:rPr>
                  <w:vertAlign w:val="superscript"/>
                </w:rPr>
                <w:t>-1</w:t>
              </w:r>
              <w:r w:rsidRPr="007F7E2B">
                <w:t xml:space="preserve"> yr-1 </w:t>
              </w:r>
            </w:ins>
          </w:p>
        </w:tc>
      </w:tr>
      <w:tr w:rsidR="00EC5046" w:rsidRPr="007F7E2B" w14:paraId="539C0102" w14:textId="77777777">
        <w:trPr>
          <w:trHeight w:val="335"/>
          <w:ins w:id="1511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48123F3" w14:textId="77777777" w:rsidR="00EC5046" w:rsidRPr="007F7E2B" w:rsidRDefault="00EC5046">
            <w:pPr>
              <w:spacing w:line="259" w:lineRule="auto"/>
              <w:rPr>
                <w:ins w:id="15114" w:author="V2" w:date="2025-04-14T14:19:00Z" w16du:dateUtc="2025-04-14T19:19:00Z"/>
              </w:rPr>
            </w:pPr>
            <w:ins w:id="15115" w:author="V2" w:date="2025-04-14T14:19:00Z" w16du:dateUtc="2025-04-14T19:19:00Z">
              <w:r w:rsidRPr="007F7E2B">
                <w:lastRenderedPageBreak/>
                <w:t xml:space="preserve">Description: </w:t>
              </w:r>
            </w:ins>
          </w:p>
        </w:tc>
        <w:tc>
          <w:tcPr>
            <w:tcW w:w="4393" w:type="dxa"/>
            <w:tcBorders>
              <w:top w:val="single" w:sz="8" w:space="0" w:color="000000"/>
              <w:left w:val="single" w:sz="8" w:space="0" w:color="000000"/>
              <w:bottom w:val="single" w:sz="8" w:space="0" w:color="000000"/>
              <w:right w:val="single" w:sz="8" w:space="0" w:color="000000"/>
            </w:tcBorders>
          </w:tcPr>
          <w:p w14:paraId="394CD534" w14:textId="77777777" w:rsidR="00EC5046" w:rsidRPr="007F7E2B" w:rsidRDefault="00EC5046">
            <w:pPr>
              <w:spacing w:line="259" w:lineRule="auto"/>
              <w:ind w:left="5"/>
              <w:rPr>
                <w:ins w:id="15116" w:author="V2" w:date="2025-04-14T14:19:00Z" w16du:dateUtc="2025-04-14T19:19:00Z"/>
              </w:rPr>
            </w:pPr>
            <w:ins w:id="15117" w:author="V2" w:date="2025-04-14T14:19:00Z" w16du:dateUtc="2025-04-14T19:19:00Z">
              <w:r w:rsidRPr="007F7E2B">
                <w:t>Enteric CH</w:t>
              </w:r>
              <w:r w:rsidRPr="007F7E2B">
                <w:rPr>
                  <w:vertAlign w:val="subscript"/>
                </w:rPr>
                <w:t>4</w:t>
              </w:r>
              <w:r w:rsidRPr="007F7E2B">
                <w:t xml:space="preserve"> emission factor </w:t>
              </w:r>
            </w:ins>
          </w:p>
        </w:tc>
      </w:tr>
      <w:tr w:rsidR="00EC5046" w:rsidRPr="007F7E2B" w14:paraId="0A0CB37B" w14:textId="77777777">
        <w:trPr>
          <w:trHeight w:val="480"/>
          <w:ins w:id="1511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22DF90C1" w14:textId="77777777" w:rsidR="00EC5046" w:rsidRPr="007F7E2B" w:rsidRDefault="00EC5046">
            <w:pPr>
              <w:spacing w:line="259" w:lineRule="auto"/>
              <w:rPr>
                <w:ins w:id="15119" w:author="V2" w:date="2025-04-14T14:19:00Z" w16du:dateUtc="2025-04-14T19:19:00Z"/>
              </w:rPr>
            </w:pPr>
            <w:ins w:id="15120" w:author="V2" w:date="2025-04-14T14:19:00Z" w16du:dateUtc="2025-04-14T19:19:00Z">
              <w:r w:rsidRPr="007F7E2B">
                <w:t xml:space="preserve">Source of data: </w:t>
              </w:r>
            </w:ins>
          </w:p>
        </w:tc>
        <w:tc>
          <w:tcPr>
            <w:tcW w:w="4393" w:type="dxa"/>
            <w:tcBorders>
              <w:top w:val="single" w:sz="8" w:space="0" w:color="000000"/>
              <w:left w:val="single" w:sz="8" w:space="0" w:color="000000"/>
              <w:bottom w:val="single" w:sz="8" w:space="0" w:color="000000"/>
              <w:right w:val="single" w:sz="8" w:space="0" w:color="000000"/>
            </w:tcBorders>
          </w:tcPr>
          <w:p w14:paraId="75C10C95" w14:textId="77777777" w:rsidR="00EC5046" w:rsidRPr="007F7E2B" w:rsidRDefault="00EC5046">
            <w:pPr>
              <w:spacing w:line="259" w:lineRule="auto"/>
              <w:ind w:left="5"/>
              <w:rPr>
                <w:ins w:id="15121" w:author="V2" w:date="2025-04-14T14:19:00Z" w16du:dateUtc="2025-04-14T19:19:00Z"/>
              </w:rPr>
            </w:pPr>
            <w:ins w:id="15122" w:author="V2" w:date="2025-04-14T14:19:00Z" w16du:dateUtc="2025-04-14T19:19:00Z">
              <w:r w:rsidRPr="007F7E2B">
                <w:t xml:space="preserve">Peer reviewed literature, accepted variable values for national GHG inventories </w:t>
              </w:r>
            </w:ins>
          </w:p>
        </w:tc>
      </w:tr>
      <w:tr w:rsidR="00EC5046" w:rsidRPr="007F7E2B" w14:paraId="3D09A7AB" w14:textId="77777777">
        <w:trPr>
          <w:trHeight w:val="800"/>
          <w:ins w:id="1512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44E3932" w14:textId="77777777" w:rsidR="00EC5046" w:rsidRPr="007F7E2B" w:rsidRDefault="00EC5046">
            <w:pPr>
              <w:spacing w:line="259" w:lineRule="auto"/>
              <w:rPr>
                <w:ins w:id="15124" w:author="V2" w:date="2025-04-14T14:19:00Z" w16du:dateUtc="2025-04-14T19:19:00Z"/>
              </w:rPr>
            </w:pPr>
            <w:ins w:id="15125" w:author="V2" w:date="2025-04-14T14:19:00Z" w16du:dateUtc="2025-04-14T19:19:00Z">
              <w:r w:rsidRPr="007F7E2B">
                <w:t xml:space="preserve">Justification of choice of data or description of measurement methods and procedures applied: </w:t>
              </w:r>
            </w:ins>
          </w:p>
        </w:tc>
        <w:tc>
          <w:tcPr>
            <w:tcW w:w="4393" w:type="dxa"/>
            <w:tcBorders>
              <w:top w:val="single" w:sz="8" w:space="0" w:color="000000"/>
              <w:left w:val="single" w:sz="8" w:space="0" w:color="000000"/>
              <w:bottom w:val="single" w:sz="8" w:space="0" w:color="000000"/>
              <w:right w:val="single" w:sz="8" w:space="0" w:color="000000"/>
            </w:tcBorders>
            <w:vAlign w:val="center"/>
          </w:tcPr>
          <w:p w14:paraId="67F4FFE3" w14:textId="77777777" w:rsidR="00EC5046" w:rsidRPr="007F7E2B" w:rsidRDefault="00EC5046">
            <w:pPr>
              <w:spacing w:line="259" w:lineRule="auto"/>
              <w:ind w:left="5"/>
              <w:rPr>
                <w:ins w:id="15126" w:author="V2" w:date="2025-04-14T14:19:00Z" w16du:dateUtc="2025-04-14T19:19:00Z"/>
              </w:rPr>
            </w:pPr>
            <w:ins w:id="15127" w:author="V2" w:date="2025-04-14T14:19:00Z" w16du:dateUtc="2025-04-14T19:19:00Z">
              <w:r w:rsidRPr="007F7E2B">
                <w:t>Enteric CH</w:t>
              </w:r>
              <w:r w:rsidRPr="007F7E2B">
                <w:rPr>
                  <w:vertAlign w:val="subscript"/>
                </w:rPr>
                <w:t>4</w:t>
              </w:r>
              <w:r w:rsidRPr="007F7E2B">
                <w:t xml:space="preserve"> emission factor for the livestock group </w:t>
              </w:r>
            </w:ins>
          </w:p>
        </w:tc>
      </w:tr>
      <w:tr w:rsidR="00EC5046" w:rsidRPr="007F7E2B" w14:paraId="484C19F1" w14:textId="77777777">
        <w:trPr>
          <w:trHeight w:val="333"/>
          <w:ins w:id="1512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6721CCB" w14:textId="77777777" w:rsidR="00EC5046" w:rsidRPr="007F7E2B" w:rsidRDefault="00EC5046">
            <w:pPr>
              <w:spacing w:line="259" w:lineRule="auto"/>
              <w:rPr>
                <w:ins w:id="15129" w:author="V2" w:date="2025-04-14T14:19:00Z" w16du:dateUtc="2025-04-14T19:19:00Z"/>
              </w:rPr>
            </w:pPr>
            <w:ins w:id="15130" w:author="V2" w:date="2025-04-14T14:19:00Z" w16du:dateUtc="2025-04-14T19:19:00Z">
              <w:r w:rsidRPr="007F7E2B">
                <w:t xml:space="preserve">Any comment: </w:t>
              </w:r>
            </w:ins>
          </w:p>
        </w:tc>
        <w:tc>
          <w:tcPr>
            <w:tcW w:w="4393" w:type="dxa"/>
            <w:tcBorders>
              <w:top w:val="single" w:sz="8" w:space="0" w:color="000000"/>
              <w:left w:val="single" w:sz="8" w:space="0" w:color="000000"/>
              <w:bottom w:val="single" w:sz="8" w:space="0" w:color="000000"/>
              <w:right w:val="single" w:sz="8" w:space="0" w:color="000000"/>
            </w:tcBorders>
          </w:tcPr>
          <w:p w14:paraId="52C77122" w14:textId="77777777" w:rsidR="00EC5046" w:rsidRPr="007F7E2B" w:rsidRDefault="00EC5046">
            <w:pPr>
              <w:spacing w:line="259" w:lineRule="auto"/>
              <w:ind w:left="5"/>
              <w:rPr>
                <w:ins w:id="15131" w:author="V2" w:date="2025-04-14T14:19:00Z" w16du:dateUtc="2025-04-14T19:19:00Z"/>
              </w:rPr>
            </w:pPr>
            <w:ins w:id="15132" w:author="V2" w:date="2025-04-14T14:19:00Z" w16du:dateUtc="2025-04-14T19:19:00Z">
              <w:r w:rsidRPr="007F7E2B">
                <w:t xml:space="preserve">  </w:t>
              </w:r>
            </w:ins>
          </w:p>
        </w:tc>
      </w:tr>
    </w:tbl>
    <w:p w14:paraId="2A8BFE4E" w14:textId="77777777" w:rsidR="00EC5046" w:rsidRPr="007F7E2B" w:rsidRDefault="00EC5046">
      <w:pPr>
        <w:spacing w:after="218" w:line="259" w:lineRule="auto"/>
        <w:rPr>
          <w:ins w:id="15133" w:author="V2" w:date="2025-04-14T14:19:00Z" w16du:dateUtc="2025-04-14T19:19:00Z"/>
        </w:rPr>
      </w:pPr>
      <w:ins w:id="15134" w:author="V2" w:date="2025-04-14T14:19:00Z" w16du:dateUtc="2025-04-14T19:19:00Z">
        <w:r w:rsidRPr="007F7E2B">
          <w:t xml:space="preserve"> </w:t>
        </w:r>
      </w:ins>
    </w:p>
    <w:p w14:paraId="57A7C250" w14:textId="77777777" w:rsidR="00EC5046" w:rsidRPr="007F7E2B" w:rsidRDefault="00EC5046">
      <w:pPr>
        <w:spacing w:after="216" w:line="259" w:lineRule="auto"/>
        <w:rPr>
          <w:ins w:id="15135" w:author="V2" w:date="2025-04-14T14:19:00Z" w16du:dateUtc="2025-04-14T19:19:00Z"/>
        </w:rPr>
      </w:pPr>
      <w:ins w:id="15136" w:author="V2" w:date="2025-04-14T14:19:00Z" w16du:dateUtc="2025-04-14T19:19:00Z">
        <w:r w:rsidRPr="007F7E2B">
          <w:t xml:space="preserve"> </w:t>
        </w:r>
      </w:ins>
    </w:p>
    <w:p w14:paraId="59D657F2" w14:textId="77777777" w:rsidR="00EC5046" w:rsidRPr="007F7E2B" w:rsidRDefault="00EC5046">
      <w:pPr>
        <w:spacing w:after="218" w:line="259" w:lineRule="auto"/>
        <w:rPr>
          <w:ins w:id="15137" w:author="V2" w:date="2025-04-14T14:19:00Z" w16du:dateUtc="2025-04-14T19:19:00Z"/>
        </w:rPr>
      </w:pPr>
      <w:ins w:id="15138" w:author="V2" w:date="2025-04-14T14:19:00Z" w16du:dateUtc="2025-04-14T19:19:00Z">
        <w:r w:rsidRPr="007F7E2B">
          <w:t xml:space="preserve"> </w:t>
        </w:r>
      </w:ins>
    </w:p>
    <w:p w14:paraId="0EF8B370" w14:textId="77777777" w:rsidR="00EC5046" w:rsidRPr="007F7E2B" w:rsidRDefault="00EC5046">
      <w:pPr>
        <w:spacing w:line="259" w:lineRule="auto"/>
        <w:rPr>
          <w:ins w:id="15139" w:author="V2" w:date="2025-04-14T14:19:00Z" w16du:dateUtc="2025-04-14T19:19:00Z"/>
        </w:rPr>
      </w:pPr>
      <w:ins w:id="15140" w:author="V2" w:date="2025-04-14T14:19:00Z" w16du:dateUtc="2025-04-14T19:19:00Z">
        <w:r w:rsidRPr="007F7E2B">
          <w:t xml:space="preserve"> </w:t>
        </w:r>
      </w:ins>
    </w:p>
    <w:tbl>
      <w:tblPr>
        <w:tblStyle w:val="TableGrid0"/>
        <w:tblW w:w="8649" w:type="dxa"/>
        <w:tblInd w:w="708" w:type="dxa"/>
        <w:tblCellMar>
          <w:top w:w="12" w:type="dxa"/>
          <w:left w:w="106" w:type="dxa"/>
          <w:right w:w="115" w:type="dxa"/>
        </w:tblCellMar>
        <w:tblLook w:val="04A0" w:firstRow="1" w:lastRow="0" w:firstColumn="1" w:lastColumn="0" w:noHBand="0" w:noVBand="1"/>
      </w:tblPr>
      <w:tblGrid>
        <w:gridCol w:w="4256"/>
        <w:gridCol w:w="4393"/>
      </w:tblGrid>
      <w:tr w:rsidR="00EC5046" w:rsidRPr="007F7E2B" w14:paraId="5A48611F" w14:textId="77777777">
        <w:trPr>
          <w:trHeight w:val="334"/>
          <w:ins w:id="1514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6087EF7" w14:textId="77777777" w:rsidR="00EC5046" w:rsidRPr="007F7E2B" w:rsidRDefault="00EC5046">
            <w:pPr>
              <w:spacing w:line="259" w:lineRule="auto"/>
              <w:rPr>
                <w:ins w:id="15142" w:author="V2" w:date="2025-04-14T14:19:00Z" w16du:dateUtc="2025-04-14T19:19:00Z"/>
              </w:rPr>
            </w:pPr>
            <w:ins w:id="15143" w:author="V2" w:date="2025-04-14T14:19:00Z" w16du:dateUtc="2025-04-14T19:19:00Z">
              <w:r w:rsidRPr="007F7E2B">
                <w:rPr>
                  <w:rFonts w:ascii="Arial" w:eastAsia="Arial" w:hAnsi="Arial" w:cs="Arial"/>
                  <w:b/>
                </w:rPr>
                <w:t xml:space="preserve">Data Unit / Parameter: </w:t>
              </w:r>
            </w:ins>
          </w:p>
        </w:tc>
        <w:tc>
          <w:tcPr>
            <w:tcW w:w="4393" w:type="dxa"/>
            <w:tcBorders>
              <w:top w:val="single" w:sz="8" w:space="0" w:color="000000"/>
              <w:left w:val="single" w:sz="8" w:space="0" w:color="000000"/>
              <w:bottom w:val="single" w:sz="8" w:space="0" w:color="000000"/>
              <w:right w:val="single" w:sz="8" w:space="0" w:color="000000"/>
            </w:tcBorders>
          </w:tcPr>
          <w:p w14:paraId="3EFBBB2C" w14:textId="77777777" w:rsidR="00EC5046" w:rsidRPr="007F7E2B" w:rsidRDefault="00EC5046">
            <w:pPr>
              <w:spacing w:line="259" w:lineRule="auto"/>
              <w:ind w:left="5"/>
              <w:rPr>
                <w:ins w:id="15144" w:author="V2" w:date="2025-04-14T14:19:00Z" w16du:dateUtc="2025-04-14T19:19:00Z"/>
              </w:rPr>
            </w:pPr>
            <w:ins w:id="15145" w:author="V2" w:date="2025-04-14T14:19:00Z" w16du:dateUtc="2025-04-14T19:19:00Z">
              <w:r w:rsidRPr="007F7E2B">
                <w:rPr>
                  <w:rFonts w:ascii="Arial" w:eastAsia="Arial" w:hAnsi="Arial" w:cs="Arial"/>
                  <w:i/>
                </w:rPr>
                <w:t>Population</w:t>
              </w:r>
              <w:r w:rsidRPr="007F7E2B">
                <w:rPr>
                  <w:rFonts w:ascii="Arial" w:eastAsia="Arial" w:hAnsi="Arial" w:cs="Arial"/>
                  <w:i/>
                  <w:vertAlign w:val="subscript"/>
                </w:rPr>
                <w:t>l</w:t>
              </w:r>
              <w:r w:rsidRPr="007F7E2B">
                <w:rPr>
                  <w:rFonts w:ascii="Arial" w:eastAsia="Arial" w:hAnsi="Arial" w:cs="Arial"/>
                  <w:b/>
                  <w:i/>
                </w:rPr>
                <w:t xml:space="preserve"> </w:t>
              </w:r>
            </w:ins>
          </w:p>
        </w:tc>
      </w:tr>
      <w:tr w:rsidR="00EC5046" w:rsidRPr="007F7E2B" w14:paraId="64563888" w14:textId="77777777">
        <w:trPr>
          <w:trHeight w:val="335"/>
          <w:ins w:id="1514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5C2CFCF" w14:textId="77777777" w:rsidR="00EC5046" w:rsidRPr="007F7E2B" w:rsidRDefault="00EC5046">
            <w:pPr>
              <w:spacing w:line="259" w:lineRule="auto"/>
              <w:rPr>
                <w:ins w:id="15147" w:author="V2" w:date="2025-04-14T14:19:00Z" w16du:dateUtc="2025-04-14T19:19:00Z"/>
              </w:rPr>
            </w:pPr>
            <w:ins w:id="15148" w:author="V2" w:date="2025-04-14T14:19:00Z" w16du:dateUtc="2025-04-14T19:19:00Z">
              <w:r w:rsidRPr="007F7E2B">
                <w:t xml:space="preserve">Data unit: </w:t>
              </w:r>
            </w:ins>
          </w:p>
        </w:tc>
        <w:tc>
          <w:tcPr>
            <w:tcW w:w="4393" w:type="dxa"/>
            <w:tcBorders>
              <w:top w:val="single" w:sz="8" w:space="0" w:color="000000"/>
              <w:left w:val="single" w:sz="8" w:space="0" w:color="000000"/>
              <w:bottom w:val="single" w:sz="8" w:space="0" w:color="000000"/>
              <w:right w:val="single" w:sz="8" w:space="0" w:color="000000"/>
            </w:tcBorders>
          </w:tcPr>
          <w:p w14:paraId="3DAB011B" w14:textId="77777777" w:rsidR="00EC5046" w:rsidRPr="007F7E2B" w:rsidRDefault="00EC5046">
            <w:pPr>
              <w:spacing w:line="259" w:lineRule="auto"/>
              <w:ind w:left="5"/>
              <w:rPr>
                <w:ins w:id="15149" w:author="V2" w:date="2025-04-14T14:19:00Z" w16du:dateUtc="2025-04-14T19:19:00Z"/>
              </w:rPr>
            </w:pPr>
            <w:ins w:id="15150" w:author="V2" w:date="2025-04-14T14:19:00Z" w16du:dateUtc="2025-04-14T19:19:00Z">
              <w:r w:rsidRPr="007F7E2B">
                <w:t xml:space="preserve"># </w:t>
              </w:r>
            </w:ins>
          </w:p>
        </w:tc>
      </w:tr>
      <w:tr w:rsidR="00EC5046" w:rsidRPr="007F7E2B" w14:paraId="2981ED78" w14:textId="77777777">
        <w:trPr>
          <w:trHeight w:val="335"/>
          <w:ins w:id="1515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AC39D6F" w14:textId="77777777" w:rsidR="00EC5046" w:rsidRPr="007F7E2B" w:rsidRDefault="00EC5046">
            <w:pPr>
              <w:spacing w:line="259" w:lineRule="auto"/>
              <w:rPr>
                <w:ins w:id="15152" w:author="V2" w:date="2025-04-14T14:19:00Z" w16du:dateUtc="2025-04-14T19:19:00Z"/>
              </w:rPr>
            </w:pPr>
            <w:ins w:id="15153" w:author="V2" w:date="2025-04-14T14:19:00Z" w16du:dateUtc="2025-04-14T19:19:00Z">
              <w:r w:rsidRPr="007F7E2B">
                <w:t xml:space="preserve">Description: </w:t>
              </w:r>
            </w:ins>
          </w:p>
        </w:tc>
        <w:tc>
          <w:tcPr>
            <w:tcW w:w="4393" w:type="dxa"/>
            <w:tcBorders>
              <w:top w:val="single" w:sz="8" w:space="0" w:color="000000"/>
              <w:left w:val="single" w:sz="8" w:space="0" w:color="000000"/>
              <w:bottom w:val="single" w:sz="8" w:space="0" w:color="000000"/>
              <w:right w:val="single" w:sz="8" w:space="0" w:color="000000"/>
            </w:tcBorders>
          </w:tcPr>
          <w:p w14:paraId="1D7B97F9" w14:textId="77777777" w:rsidR="00EC5046" w:rsidRPr="007F7E2B" w:rsidRDefault="00EC5046">
            <w:pPr>
              <w:spacing w:line="259" w:lineRule="auto"/>
              <w:ind w:left="5"/>
              <w:rPr>
                <w:ins w:id="15154" w:author="V2" w:date="2025-04-14T14:19:00Z" w16du:dateUtc="2025-04-14T19:19:00Z"/>
              </w:rPr>
            </w:pPr>
            <w:ins w:id="15155" w:author="V2" w:date="2025-04-14T14:19:00Z" w16du:dateUtc="2025-04-14T19:19:00Z">
              <w:r w:rsidRPr="007F7E2B">
                <w:t xml:space="preserve">Number of livestock </w:t>
              </w:r>
            </w:ins>
          </w:p>
        </w:tc>
      </w:tr>
      <w:tr w:rsidR="00EC5046" w:rsidRPr="007F7E2B" w14:paraId="07538E47" w14:textId="77777777">
        <w:trPr>
          <w:trHeight w:val="710"/>
          <w:ins w:id="1515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787FEF67" w14:textId="77777777" w:rsidR="00EC5046" w:rsidRPr="007F7E2B" w:rsidRDefault="00EC5046">
            <w:pPr>
              <w:spacing w:line="259" w:lineRule="auto"/>
              <w:rPr>
                <w:ins w:id="15157" w:author="V2" w:date="2025-04-14T14:19:00Z" w16du:dateUtc="2025-04-14T19:19:00Z"/>
              </w:rPr>
            </w:pPr>
            <w:ins w:id="15158" w:author="V2" w:date="2025-04-14T14:19:00Z" w16du:dateUtc="2025-04-14T19:19:00Z">
              <w:r w:rsidRPr="007F7E2B">
                <w:t xml:space="preserve">Source of data: </w:t>
              </w:r>
            </w:ins>
          </w:p>
        </w:tc>
        <w:tc>
          <w:tcPr>
            <w:tcW w:w="4393" w:type="dxa"/>
            <w:tcBorders>
              <w:top w:val="single" w:sz="8" w:space="0" w:color="000000"/>
              <w:left w:val="single" w:sz="8" w:space="0" w:color="000000"/>
              <w:bottom w:val="single" w:sz="8" w:space="0" w:color="000000"/>
              <w:right w:val="single" w:sz="8" w:space="0" w:color="000000"/>
            </w:tcBorders>
          </w:tcPr>
          <w:p w14:paraId="5F104850" w14:textId="56FB7FE7" w:rsidR="00EC5046" w:rsidRPr="007F7E2B" w:rsidRDefault="00EC5046">
            <w:pPr>
              <w:spacing w:line="259" w:lineRule="auto"/>
              <w:ind w:left="5"/>
              <w:rPr>
                <w:ins w:id="15159" w:author="V2" w:date="2025-04-14T14:19:00Z" w16du:dateUtc="2025-04-14T19:19:00Z"/>
              </w:rPr>
            </w:pPr>
            <w:ins w:id="15160" w:author="V2" w:date="2025-04-14T14:19:00Z" w16du:dateUtc="2025-04-14T19:19:00Z">
              <w:r w:rsidRPr="007F7E2B">
                <w:t xml:space="preserve">Data gathered using the module </w:t>
              </w:r>
              <w:r w:rsidR="00111949" w:rsidRPr="007F7E2B">
                <w:rPr>
                  <w:rFonts w:ascii="Arial" w:eastAsia="Arial" w:hAnsi="Arial" w:cs="Arial"/>
                  <w:i/>
                </w:rPr>
                <w:t>TRS-9</w:t>
              </w:r>
              <w:r w:rsidRPr="007F7E2B">
                <w:rPr>
                  <w:rFonts w:ascii="Arial" w:eastAsia="Arial" w:hAnsi="Arial" w:cs="Arial"/>
                  <w:i/>
                </w:rPr>
                <w:t xml:space="preserve"> </w:t>
              </w:r>
            </w:ins>
          </w:p>
          <w:p w14:paraId="0EB315AF" w14:textId="77777777" w:rsidR="00EC5046" w:rsidRPr="007F7E2B" w:rsidRDefault="00EC5046">
            <w:pPr>
              <w:spacing w:line="259" w:lineRule="auto"/>
              <w:ind w:left="5"/>
              <w:rPr>
                <w:ins w:id="15161" w:author="V2" w:date="2025-04-14T14:19:00Z" w16du:dateUtc="2025-04-14T19:19:00Z"/>
              </w:rPr>
            </w:pPr>
            <w:ins w:id="15162" w:author="V2" w:date="2025-04-14T14:19:00Z" w16du:dateUtc="2025-04-14T19:19:00Z">
              <w:r w:rsidRPr="007F7E2B">
                <w:rPr>
                  <w:rFonts w:ascii="Arial" w:eastAsia="Arial" w:hAnsi="Arial" w:cs="Arial"/>
                  <w:i/>
                </w:rPr>
                <w:t>Estimation of Domesticated Animal Populations</w:t>
              </w:r>
              <w:r w:rsidRPr="007F7E2B">
                <w:t xml:space="preserve"> </w:t>
              </w:r>
            </w:ins>
          </w:p>
        </w:tc>
      </w:tr>
      <w:tr w:rsidR="00EC5046" w:rsidRPr="007F7E2B" w14:paraId="7C651A75" w14:textId="77777777">
        <w:trPr>
          <w:trHeight w:val="799"/>
          <w:ins w:id="1516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B85FA02" w14:textId="77777777" w:rsidR="00EC5046" w:rsidRPr="007F7E2B" w:rsidRDefault="00EC5046">
            <w:pPr>
              <w:spacing w:line="259" w:lineRule="auto"/>
              <w:rPr>
                <w:ins w:id="15164" w:author="V2" w:date="2025-04-14T14:19:00Z" w16du:dateUtc="2025-04-14T19:19:00Z"/>
              </w:rPr>
            </w:pPr>
            <w:ins w:id="15165" w:author="V2" w:date="2025-04-14T14:19:00Z" w16du:dateUtc="2025-04-14T19:19:00Z">
              <w:r w:rsidRPr="007F7E2B">
                <w:t xml:space="preserve">Justification of choice of data or description of measurement methods and procedures applied: </w:t>
              </w:r>
            </w:ins>
          </w:p>
        </w:tc>
        <w:tc>
          <w:tcPr>
            <w:tcW w:w="4393" w:type="dxa"/>
            <w:tcBorders>
              <w:top w:val="single" w:sz="8" w:space="0" w:color="000000"/>
              <w:left w:val="single" w:sz="8" w:space="0" w:color="000000"/>
              <w:bottom w:val="single" w:sz="8" w:space="0" w:color="000000"/>
              <w:right w:val="single" w:sz="8" w:space="0" w:color="000000"/>
            </w:tcBorders>
            <w:vAlign w:val="center"/>
          </w:tcPr>
          <w:p w14:paraId="4DD4EBC1" w14:textId="77777777" w:rsidR="00EC5046" w:rsidRPr="007F7E2B" w:rsidRDefault="00EC5046">
            <w:pPr>
              <w:spacing w:line="259" w:lineRule="auto"/>
              <w:ind w:left="5"/>
              <w:rPr>
                <w:ins w:id="15166" w:author="V2" w:date="2025-04-14T14:19:00Z" w16du:dateUtc="2025-04-14T19:19:00Z"/>
              </w:rPr>
            </w:pPr>
            <w:ins w:id="15167" w:author="V2" w:date="2025-04-14T14:19:00Z" w16du:dateUtc="2025-04-14T19:19:00Z">
              <w:r w:rsidRPr="007F7E2B">
                <w:t xml:space="preserve">Number of livestock of a given livestock type </w:t>
              </w:r>
            </w:ins>
          </w:p>
        </w:tc>
      </w:tr>
      <w:tr w:rsidR="00EC5046" w:rsidRPr="007F7E2B" w14:paraId="606B77B8" w14:textId="77777777">
        <w:trPr>
          <w:trHeight w:val="332"/>
          <w:ins w:id="1516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DB5086B" w14:textId="77777777" w:rsidR="00EC5046" w:rsidRPr="007F7E2B" w:rsidRDefault="00EC5046">
            <w:pPr>
              <w:spacing w:line="259" w:lineRule="auto"/>
              <w:rPr>
                <w:ins w:id="15169" w:author="V2" w:date="2025-04-14T14:19:00Z" w16du:dateUtc="2025-04-14T19:19:00Z"/>
              </w:rPr>
            </w:pPr>
            <w:ins w:id="15170" w:author="V2" w:date="2025-04-14T14:19:00Z" w16du:dateUtc="2025-04-14T19:19:00Z">
              <w:r w:rsidRPr="007F7E2B">
                <w:t xml:space="preserve">Any comment: </w:t>
              </w:r>
            </w:ins>
          </w:p>
        </w:tc>
        <w:tc>
          <w:tcPr>
            <w:tcW w:w="4393" w:type="dxa"/>
            <w:tcBorders>
              <w:top w:val="single" w:sz="8" w:space="0" w:color="000000"/>
              <w:left w:val="single" w:sz="8" w:space="0" w:color="000000"/>
              <w:bottom w:val="single" w:sz="8" w:space="0" w:color="000000"/>
              <w:right w:val="single" w:sz="8" w:space="0" w:color="000000"/>
            </w:tcBorders>
          </w:tcPr>
          <w:p w14:paraId="3510CBE9" w14:textId="77777777" w:rsidR="00EC5046" w:rsidRPr="007F7E2B" w:rsidRDefault="00EC5046">
            <w:pPr>
              <w:spacing w:line="259" w:lineRule="auto"/>
              <w:ind w:left="5"/>
              <w:rPr>
                <w:ins w:id="15171" w:author="V2" w:date="2025-04-14T14:19:00Z" w16du:dateUtc="2025-04-14T19:19:00Z"/>
              </w:rPr>
            </w:pPr>
            <w:ins w:id="15172" w:author="V2" w:date="2025-04-14T14:19:00Z" w16du:dateUtc="2025-04-14T19:19:00Z">
              <w:r w:rsidRPr="007F7E2B">
                <w:t xml:space="preserve">  </w:t>
              </w:r>
            </w:ins>
          </w:p>
        </w:tc>
      </w:tr>
    </w:tbl>
    <w:p w14:paraId="15DCB207" w14:textId="77777777" w:rsidR="00EC5046" w:rsidRPr="007F7E2B" w:rsidRDefault="00EC5046">
      <w:pPr>
        <w:spacing w:line="259" w:lineRule="auto"/>
        <w:rPr>
          <w:ins w:id="15173" w:author="V2" w:date="2025-04-14T14:19:00Z" w16du:dateUtc="2025-04-14T19:19:00Z"/>
        </w:rPr>
      </w:pPr>
      <w:ins w:id="15174" w:author="V2" w:date="2025-04-14T14:19:00Z" w16du:dateUtc="2025-04-14T19:19:00Z">
        <w:r w:rsidRPr="007F7E2B">
          <w:t xml:space="preserve"> </w:t>
        </w:r>
      </w:ins>
    </w:p>
    <w:tbl>
      <w:tblPr>
        <w:tblStyle w:val="TableGrid0"/>
        <w:tblW w:w="8649" w:type="dxa"/>
        <w:tblInd w:w="708" w:type="dxa"/>
        <w:tblCellMar>
          <w:top w:w="51" w:type="dxa"/>
          <w:left w:w="106" w:type="dxa"/>
          <w:right w:w="115" w:type="dxa"/>
        </w:tblCellMar>
        <w:tblLook w:val="04A0" w:firstRow="1" w:lastRow="0" w:firstColumn="1" w:lastColumn="0" w:noHBand="0" w:noVBand="1"/>
      </w:tblPr>
      <w:tblGrid>
        <w:gridCol w:w="4256"/>
        <w:gridCol w:w="4393"/>
      </w:tblGrid>
      <w:tr w:rsidR="00EC5046" w:rsidRPr="007F7E2B" w14:paraId="56DD7600" w14:textId="77777777">
        <w:trPr>
          <w:trHeight w:val="332"/>
          <w:ins w:id="1517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EA66466" w14:textId="77777777" w:rsidR="00EC5046" w:rsidRPr="007F7E2B" w:rsidRDefault="00EC5046">
            <w:pPr>
              <w:spacing w:line="259" w:lineRule="auto"/>
              <w:rPr>
                <w:ins w:id="15176" w:author="V2" w:date="2025-04-14T14:19:00Z" w16du:dateUtc="2025-04-14T19:19:00Z"/>
              </w:rPr>
            </w:pPr>
            <w:ins w:id="15177" w:author="V2" w:date="2025-04-14T14:19:00Z" w16du:dateUtc="2025-04-14T19:19:00Z">
              <w:r w:rsidRPr="007F7E2B">
                <w:rPr>
                  <w:rFonts w:ascii="Arial" w:eastAsia="Arial" w:hAnsi="Arial" w:cs="Arial"/>
                  <w:b/>
                </w:rPr>
                <w:t xml:space="preserve">Data Unit / Parameter: </w:t>
              </w:r>
            </w:ins>
          </w:p>
        </w:tc>
        <w:tc>
          <w:tcPr>
            <w:tcW w:w="4393" w:type="dxa"/>
            <w:tcBorders>
              <w:top w:val="single" w:sz="8" w:space="0" w:color="000000"/>
              <w:left w:val="single" w:sz="8" w:space="0" w:color="000000"/>
              <w:bottom w:val="single" w:sz="8" w:space="0" w:color="000000"/>
              <w:right w:val="single" w:sz="8" w:space="0" w:color="000000"/>
            </w:tcBorders>
          </w:tcPr>
          <w:p w14:paraId="60667D30" w14:textId="77777777" w:rsidR="00EC5046" w:rsidRPr="007F7E2B" w:rsidRDefault="00EC5046">
            <w:pPr>
              <w:spacing w:line="259" w:lineRule="auto"/>
              <w:ind w:left="5"/>
              <w:rPr>
                <w:ins w:id="15178" w:author="V2" w:date="2025-04-14T14:19:00Z" w16du:dateUtc="2025-04-14T19:19:00Z"/>
              </w:rPr>
            </w:pPr>
            <w:ins w:id="15179" w:author="V2" w:date="2025-04-14T14:19:00Z" w16du:dateUtc="2025-04-14T19:19:00Z">
              <w:r w:rsidRPr="007F7E2B">
                <w:rPr>
                  <w:rFonts w:ascii="Arial" w:eastAsia="Arial" w:hAnsi="Arial" w:cs="Arial"/>
                  <w:i/>
                </w:rPr>
                <w:t>GWP</w:t>
              </w:r>
              <w:r w:rsidRPr="007F7E2B">
                <w:rPr>
                  <w:rFonts w:ascii="Arial" w:eastAsia="Arial" w:hAnsi="Arial" w:cs="Arial"/>
                  <w:i/>
                  <w:vertAlign w:val="subscript"/>
                </w:rPr>
                <w:t>CH4</w:t>
              </w:r>
              <w:r w:rsidRPr="007F7E2B">
                <w:rPr>
                  <w:rFonts w:ascii="Arial" w:eastAsia="Arial" w:hAnsi="Arial" w:cs="Arial"/>
                  <w:b/>
                  <w:i/>
                </w:rPr>
                <w:t xml:space="preserve"> </w:t>
              </w:r>
            </w:ins>
          </w:p>
        </w:tc>
      </w:tr>
      <w:tr w:rsidR="00EC5046" w:rsidRPr="007F7E2B" w14:paraId="01B82DA8" w14:textId="77777777">
        <w:trPr>
          <w:trHeight w:val="337"/>
          <w:ins w:id="1518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904B67E" w14:textId="77777777" w:rsidR="00EC5046" w:rsidRPr="007F7E2B" w:rsidRDefault="00EC5046">
            <w:pPr>
              <w:spacing w:line="259" w:lineRule="auto"/>
              <w:rPr>
                <w:ins w:id="15181" w:author="V2" w:date="2025-04-14T14:19:00Z" w16du:dateUtc="2025-04-14T19:19:00Z"/>
              </w:rPr>
            </w:pPr>
            <w:ins w:id="15182" w:author="V2" w:date="2025-04-14T14:19:00Z" w16du:dateUtc="2025-04-14T19:19:00Z">
              <w:r w:rsidRPr="007F7E2B">
                <w:t xml:space="preserve">Data unit: </w:t>
              </w:r>
            </w:ins>
          </w:p>
        </w:tc>
        <w:tc>
          <w:tcPr>
            <w:tcW w:w="4393" w:type="dxa"/>
            <w:tcBorders>
              <w:top w:val="single" w:sz="8" w:space="0" w:color="000000"/>
              <w:left w:val="single" w:sz="8" w:space="0" w:color="000000"/>
              <w:bottom w:val="single" w:sz="8" w:space="0" w:color="000000"/>
              <w:right w:val="single" w:sz="8" w:space="0" w:color="000000"/>
            </w:tcBorders>
          </w:tcPr>
          <w:p w14:paraId="14D9C71C" w14:textId="77777777" w:rsidR="00EC5046" w:rsidRPr="007F7E2B" w:rsidRDefault="00EC5046">
            <w:pPr>
              <w:spacing w:line="259" w:lineRule="auto"/>
              <w:ind w:left="5"/>
              <w:rPr>
                <w:ins w:id="15183" w:author="V2" w:date="2025-04-14T14:19:00Z" w16du:dateUtc="2025-04-14T19:19:00Z"/>
              </w:rPr>
            </w:pPr>
            <w:ins w:id="15184" w:author="V2" w:date="2025-04-14T14:19:00Z" w16du:dateUtc="2025-04-14T19:19:00Z">
              <w:r w:rsidRPr="007F7E2B">
                <w:t xml:space="preserve">Dimensionless  </w:t>
              </w:r>
            </w:ins>
          </w:p>
        </w:tc>
      </w:tr>
      <w:tr w:rsidR="00EC5046" w:rsidRPr="007F7E2B" w14:paraId="21AD6DBD" w14:textId="77777777">
        <w:trPr>
          <w:trHeight w:val="334"/>
          <w:ins w:id="1518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1BC2727" w14:textId="77777777" w:rsidR="00EC5046" w:rsidRPr="007F7E2B" w:rsidRDefault="00EC5046">
            <w:pPr>
              <w:spacing w:line="259" w:lineRule="auto"/>
              <w:rPr>
                <w:ins w:id="15186" w:author="V2" w:date="2025-04-14T14:19:00Z" w16du:dateUtc="2025-04-14T19:19:00Z"/>
              </w:rPr>
            </w:pPr>
            <w:ins w:id="15187" w:author="V2" w:date="2025-04-14T14:19:00Z" w16du:dateUtc="2025-04-14T19:19:00Z">
              <w:r w:rsidRPr="007F7E2B">
                <w:t xml:space="preserve">Description: </w:t>
              </w:r>
            </w:ins>
          </w:p>
        </w:tc>
        <w:tc>
          <w:tcPr>
            <w:tcW w:w="4393" w:type="dxa"/>
            <w:tcBorders>
              <w:top w:val="single" w:sz="8" w:space="0" w:color="000000"/>
              <w:left w:val="single" w:sz="8" w:space="0" w:color="000000"/>
              <w:bottom w:val="single" w:sz="8" w:space="0" w:color="000000"/>
              <w:right w:val="single" w:sz="8" w:space="0" w:color="000000"/>
            </w:tcBorders>
          </w:tcPr>
          <w:p w14:paraId="7A36C195" w14:textId="77777777" w:rsidR="00EC5046" w:rsidRPr="007F7E2B" w:rsidRDefault="00EC5046">
            <w:pPr>
              <w:spacing w:line="259" w:lineRule="auto"/>
              <w:ind w:left="5"/>
              <w:rPr>
                <w:ins w:id="15188" w:author="V2" w:date="2025-04-14T14:19:00Z" w16du:dateUtc="2025-04-14T19:19:00Z"/>
              </w:rPr>
            </w:pPr>
            <w:ins w:id="15189" w:author="V2" w:date="2025-04-14T14:19:00Z" w16du:dateUtc="2025-04-14T19:19:00Z">
              <w:r w:rsidRPr="007F7E2B">
                <w:t>Global warming potential for CH</w:t>
              </w:r>
              <w:r w:rsidRPr="007F7E2B">
                <w:rPr>
                  <w:vertAlign w:val="subscript"/>
                </w:rPr>
                <w:t>4</w:t>
              </w:r>
              <w:r w:rsidRPr="007F7E2B">
                <w:t xml:space="preserve"> </w:t>
              </w:r>
            </w:ins>
          </w:p>
        </w:tc>
      </w:tr>
      <w:tr w:rsidR="00EC5046" w:rsidRPr="007F7E2B" w14:paraId="34213A6B" w14:textId="77777777">
        <w:trPr>
          <w:trHeight w:val="336"/>
          <w:ins w:id="1519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557A1D6" w14:textId="77777777" w:rsidR="00EC5046" w:rsidRPr="007F7E2B" w:rsidRDefault="00EC5046">
            <w:pPr>
              <w:spacing w:line="259" w:lineRule="auto"/>
              <w:rPr>
                <w:ins w:id="15191" w:author="V2" w:date="2025-04-14T14:19:00Z" w16du:dateUtc="2025-04-14T19:19:00Z"/>
              </w:rPr>
            </w:pPr>
            <w:ins w:id="15192" w:author="V2" w:date="2025-04-14T14:19:00Z" w16du:dateUtc="2025-04-14T19:19:00Z">
              <w:r w:rsidRPr="007F7E2B">
                <w:lastRenderedPageBreak/>
                <w:t xml:space="preserve">Source of data: </w:t>
              </w:r>
            </w:ins>
          </w:p>
        </w:tc>
        <w:tc>
          <w:tcPr>
            <w:tcW w:w="4393" w:type="dxa"/>
            <w:tcBorders>
              <w:top w:val="single" w:sz="8" w:space="0" w:color="000000"/>
              <w:left w:val="single" w:sz="8" w:space="0" w:color="000000"/>
              <w:bottom w:val="single" w:sz="8" w:space="0" w:color="000000"/>
              <w:right w:val="single" w:sz="8" w:space="0" w:color="000000"/>
            </w:tcBorders>
          </w:tcPr>
          <w:p w14:paraId="5DE84EBB" w14:textId="77777777" w:rsidR="00EC5046" w:rsidRPr="007F7E2B" w:rsidRDefault="00EC5046">
            <w:pPr>
              <w:spacing w:line="259" w:lineRule="auto"/>
              <w:ind w:left="5"/>
              <w:rPr>
                <w:ins w:id="15193" w:author="V2" w:date="2025-04-14T14:19:00Z" w16du:dateUtc="2025-04-14T19:19:00Z"/>
              </w:rPr>
            </w:pPr>
            <w:ins w:id="15194" w:author="V2" w:date="2025-04-14T14:19:00Z" w16du:dateUtc="2025-04-14T19:19:00Z">
              <w:r w:rsidRPr="007F7E2B">
                <w:t xml:space="preserve">IPCC </w:t>
              </w:r>
            </w:ins>
          </w:p>
        </w:tc>
      </w:tr>
      <w:tr w:rsidR="00EC5046" w:rsidRPr="007F7E2B" w14:paraId="3383651D" w14:textId="77777777">
        <w:trPr>
          <w:trHeight w:val="799"/>
          <w:ins w:id="1519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9CAF695" w14:textId="77777777" w:rsidR="00EC5046" w:rsidRPr="007F7E2B" w:rsidRDefault="00EC5046">
            <w:pPr>
              <w:spacing w:line="259" w:lineRule="auto"/>
              <w:rPr>
                <w:ins w:id="15196" w:author="V2" w:date="2025-04-14T14:19:00Z" w16du:dateUtc="2025-04-14T19:19:00Z"/>
              </w:rPr>
            </w:pPr>
            <w:ins w:id="15197" w:author="V2" w:date="2025-04-14T14:19:00Z" w16du:dateUtc="2025-04-14T19:19:00Z">
              <w:r w:rsidRPr="007F7E2B">
                <w:t xml:space="preserve">Justification of choice of data or description of measurement methods and procedures applied: </w:t>
              </w:r>
            </w:ins>
          </w:p>
        </w:tc>
        <w:tc>
          <w:tcPr>
            <w:tcW w:w="4393" w:type="dxa"/>
            <w:tcBorders>
              <w:top w:val="single" w:sz="8" w:space="0" w:color="000000"/>
              <w:left w:val="single" w:sz="8" w:space="0" w:color="000000"/>
              <w:bottom w:val="single" w:sz="8" w:space="0" w:color="000000"/>
              <w:right w:val="single" w:sz="8" w:space="0" w:color="000000"/>
            </w:tcBorders>
            <w:vAlign w:val="center"/>
          </w:tcPr>
          <w:p w14:paraId="7A62988D" w14:textId="77777777" w:rsidR="00EC5046" w:rsidRPr="007F7E2B" w:rsidRDefault="00EC5046">
            <w:pPr>
              <w:spacing w:line="259" w:lineRule="auto"/>
              <w:ind w:left="5"/>
              <w:rPr>
                <w:ins w:id="15198" w:author="V2" w:date="2025-04-14T14:19:00Z" w16du:dateUtc="2025-04-14T19:19:00Z"/>
              </w:rPr>
            </w:pPr>
            <w:ins w:id="15199" w:author="V2" w:date="2025-04-14T14:19:00Z" w16du:dateUtc="2025-04-14T19:19:00Z">
              <w:r w:rsidRPr="007F7E2B">
                <w:t>Global warming potential for CH</w:t>
              </w:r>
              <w:r w:rsidRPr="007F7E2B">
                <w:rPr>
                  <w:vertAlign w:val="subscript"/>
                </w:rPr>
                <w:t>4</w:t>
              </w:r>
              <w:r w:rsidRPr="007F7E2B">
                <w:t xml:space="preserve"> (with a value of 21 for the first commitment period) </w:t>
              </w:r>
            </w:ins>
          </w:p>
        </w:tc>
      </w:tr>
      <w:tr w:rsidR="00EC5046" w:rsidRPr="007F7E2B" w14:paraId="37396C41" w14:textId="77777777">
        <w:trPr>
          <w:trHeight w:val="334"/>
          <w:ins w:id="1520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2CAE82B" w14:textId="77777777" w:rsidR="00EC5046" w:rsidRPr="007F7E2B" w:rsidRDefault="00EC5046">
            <w:pPr>
              <w:spacing w:line="259" w:lineRule="auto"/>
              <w:rPr>
                <w:ins w:id="15201" w:author="V2" w:date="2025-04-14T14:19:00Z" w16du:dateUtc="2025-04-14T19:19:00Z"/>
              </w:rPr>
            </w:pPr>
            <w:ins w:id="15202" w:author="V2" w:date="2025-04-14T14:19:00Z" w16du:dateUtc="2025-04-14T19:19:00Z">
              <w:r w:rsidRPr="007F7E2B">
                <w:t xml:space="preserve">Any comment: </w:t>
              </w:r>
            </w:ins>
          </w:p>
        </w:tc>
        <w:tc>
          <w:tcPr>
            <w:tcW w:w="4393" w:type="dxa"/>
            <w:tcBorders>
              <w:top w:val="single" w:sz="8" w:space="0" w:color="000000"/>
              <w:left w:val="single" w:sz="8" w:space="0" w:color="000000"/>
              <w:bottom w:val="single" w:sz="8" w:space="0" w:color="000000"/>
              <w:right w:val="single" w:sz="8" w:space="0" w:color="000000"/>
            </w:tcBorders>
          </w:tcPr>
          <w:p w14:paraId="4D39A345" w14:textId="77777777" w:rsidR="00EC5046" w:rsidRPr="007F7E2B" w:rsidRDefault="00EC5046">
            <w:pPr>
              <w:spacing w:line="259" w:lineRule="auto"/>
              <w:ind w:left="5"/>
              <w:rPr>
                <w:ins w:id="15203" w:author="V2" w:date="2025-04-14T14:19:00Z" w16du:dateUtc="2025-04-14T19:19:00Z"/>
              </w:rPr>
            </w:pPr>
            <w:ins w:id="15204" w:author="V2" w:date="2025-04-14T14:19:00Z" w16du:dateUtc="2025-04-14T19:19:00Z">
              <w:r w:rsidRPr="007F7E2B">
                <w:t xml:space="preserve">  </w:t>
              </w:r>
            </w:ins>
          </w:p>
        </w:tc>
      </w:tr>
    </w:tbl>
    <w:p w14:paraId="30FAB974" w14:textId="77777777" w:rsidR="00EC5046" w:rsidRPr="007F7E2B" w:rsidRDefault="00EC5046">
      <w:pPr>
        <w:spacing w:line="259" w:lineRule="auto"/>
        <w:rPr>
          <w:ins w:id="15205" w:author="V2" w:date="2025-04-14T14:19:00Z" w16du:dateUtc="2025-04-14T19:19:00Z"/>
        </w:rPr>
      </w:pPr>
      <w:ins w:id="15206" w:author="V2" w:date="2025-04-14T14:19:00Z" w16du:dateUtc="2025-04-14T19:19:00Z">
        <w:r w:rsidRPr="007F7E2B">
          <w:t xml:space="preserve"> </w:t>
        </w:r>
      </w:ins>
    </w:p>
    <w:tbl>
      <w:tblPr>
        <w:tblStyle w:val="TableGrid0"/>
        <w:tblW w:w="8649" w:type="dxa"/>
        <w:tblInd w:w="708" w:type="dxa"/>
        <w:tblCellMar>
          <w:top w:w="54" w:type="dxa"/>
          <w:left w:w="106" w:type="dxa"/>
          <w:right w:w="115" w:type="dxa"/>
        </w:tblCellMar>
        <w:tblLook w:val="04A0" w:firstRow="1" w:lastRow="0" w:firstColumn="1" w:lastColumn="0" w:noHBand="0" w:noVBand="1"/>
      </w:tblPr>
      <w:tblGrid>
        <w:gridCol w:w="4256"/>
        <w:gridCol w:w="4393"/>
      </w:tblGrid>
      <w:tr w:rsidR="00EC5046" w:rsidRPr="007F7E2B" w14:paraId="00714683" w14:textId="77777777">
        <w:trPr>
          <w:trHeight w:val="332"/>
          <w:ins w:id="1520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DA967B1" w14:textId="77777777" w:rsidR="00EC5046" w:rsidRPr="007F7E2B" w:rsidRDefault="00EC5046">
            <w:pPr>
              <w:spacing w:line="259" w:lineRule="auto"/>
              <w:rPr>
                <w:ins w:id="15208" w:author="V2" w:date="2025-04-14T14:19:00Z" w16du:dateUtc="2025-04-14T19:19:00Z"/>
              </w:rPr>
            </w:pPr>
            <w:ins w:id="15209" w:author="V2" w:date="2025-04-14T14:19:00Z" w16du:dateUtc="2025-04-14T19:19:00Z">
              <w:r w:rsidRPr="007F7E2B">
                <w:rPr>
                  <w:rFonts w:ascii="Arial" w:eastAsia="Arial" w:hAnsi="Arial" w:cs="Arial"/>
                  <w:b/>
                </w:rPr>
                <w:t xml:space="preserve">Data Unit / Parameter: </w:t>
              </w:r>
            </w:ins>
          </w:p>
        </w:tc>
        <w:tc>
          <w:tcPr>
            <w:tcW w:w="4393" w:type="dxa"/>
            <w:tcBorders>
              <w:top w:val="single" w:sz="8" w:space="0" w:color="000000"/>
              <w:left w:val="single" w:sz="8" w:space="0" w:color="000000"/>
              <w:bottom w:val="single" w:sz="8" w:space="0" w:color="000000"/>
              <w:right w:val="single" w:sz="8" w:space="0" w:color="000000"/>
            </w:tcBorders>
          </w:tcPr>
          <w:p w14:paraId="06FBAEE5" w14:textId="77777777" w:rsidR="00EC5046" w:rsidRPr="007F7E2B" w:rsidRDefault="00EC5046">
            <w:pPr>
              <w:spacing w:line="259" w:lineRule="auto"/>
              <w:ind w:left="5"/>
              <w:rPr>
                <w:ins w:id="15210" w:author="V2" w:date="2025-04-14T14:19:00Z" w16du:dateUtc="2025-04-14T19:19:00Z"/>
              </w:rPr>
            </w:pPr>
            <w:ins w:id="15211" w:author="V2" w:date="2025-04-14T14:19:00Z" w16du:dateUtc="2025-04-14T19:19:00Z">
              <w:r w:rsidRPr="007F7E2B">
                <w:rPr>
                  <w:rFonts w:ascii="Arial" w:eastAsia="Arial" w:hAnsi="Arial" w:cs="Arial"/>
                  <w:i/>
                </w:rPr>
                <w:t>E</w:t>
              </w:r>
              <w:r w:rsidRPr="007F7E2B">
                <w:rPr>
                  <w:rFonts w:ascii="Arial" w:eastAsia="Arial" w:hAnsi="Arial" w:cs="Arial"/>
                  <w:i/>
                  <w:sz w:val="13"/>
                </w:rPr>
                <w:t>l,CH4,manure</w:t>
              </w:r>
              <w:r w:rsidRPr="007F7E2B">
                <w:rPr>
                  <w:rFonts w:ascii="Arial" w:eastAsia="Arial" w:hAnsi="Arial" w:cs="Arial"/>
                  <w:b/>
                  <w:i/>
                </w:rPr>
                <w:t xml:space="preserve"> </w:t>
              </w:r>
            </w:ins>
          </w:p>
        </w:tc>
      </w:tr>
      <w:tr w:rsidR="00EC5046" w:rsidRPr="007F7E2B" w14:paraId="3643847B" w14:textId="77777777">
        <w:trPr>
          <w:trHeight w:val="336"/>
          <w:ins w:id="1521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4AAAF5D" w14:textId="77777777" w:rsidR="00EC5046" w:rsidRPr="007F7E2B" w:rsidRDefault="00EC5046">
            <w:pPr>
              <w:spacing w:line="259" w:lineRule="auto"/>
              <w:rPr>
                <w:ins w:id="15213" w:author="V2" w:date="2025-04-14T14:19:00Z" w16du:dateUtc="2025-04-14T19:19:00Z"/>
              </w:rPr>
            </w:pPr>
            <w:ins w:id="15214" w:author="V2" w:date="2025-04-14T14:19:00Z" w16du:dateUtc="2025-04-14T19:19:00Z">
              <w:r w:rsidRPr="007F7E2B">
                <w:t xml:space="preserve">Data unit: </w:t>
              </w:r>
            </w:ins>
          </w:p>
        </w:tc>
        <w:tc>
          <w:tcPr>
            <w:tcW w:w="4393" w:type="dxa"/>
            <w:tcBorders>
              <w:top w:val="single" w:sz="8" w:space="0" w:color="000000"/>
              <w:left w:val="single" w:sz="8" w:space="0" w:color="000000"/>
              <w:bottom w:val="single" w:sz="8" w:space="0" w:color="000000"/>
              <w:right w:val="single" w:sz="8" w:space="0" w:color="000000"/>
            </w:tcBorders>
          </w:tcPr>
          <w:p w14:paraId="731636DC" w14:textId="77777777" w:rsidR="00EC5046" w:rsidRPr="007F7E2B" w:rsidRDefault="00EC5046">
            <w:pPr>
              <w:spacing w:line="259" w:lineRule="auto"/>
              <w:ind w:left="5"/>
              <w:rPr>
                <w:ins w:id="15215" w:author="V2" w:date="2025-04-14T14:19:00Z" w16du:dateUtc="2025-04-14T19:19:00Z"/>
              </w:rPr>
            </w:pPr>
            <w:ins w:id="15216" w:author="V2" w:date="2025-04-14T14:19:00Z" w16du:dateUtc="2025-04-14T19:19:00Z">
              <w:r w:rsidRPr="007F7E2B">
                <w:t>t CO</w:t>
              </w:r>
              <w:r w:rsidRPr="007F7E2B">
                <w:rPr>
                  <w:vertAlign w:val="subscript"/>
                </w:rPr>
                <w:t>2</w:t>
              </w:r>
              <w:r w:rsidRPr="007F7E2B">
                <w:t>e yr</w:t>
              </w:r>
              <w:r w:rsidRPr="007F7E2B">
                <w:rPr>
                  <w:vertAlign w:val="superscript"/>
                </w:rPr>
                <w:t>-1</w:t>
              </w:r>
              <w:r w:rsidRPr="007F7E2B">
                <w:t xml:space="preserve"> </w:t>
              </w:r>
            </w:ins>
          </w:p>
        </w:tc>
      </w:tr>
      <w:tr w:rsidR="00EC5046" w:rsidRPr="007F7E2B" w14:paraId="5D97976B" w14:textId="77777777">
        <w:trPr>
          <w:trHeight w:val="335"/>
          <w:ins w:id="1521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73E29CA" w14:textId="77777777" w:rsidR="00EC5046" w:rsidRPr="007F7E2B" w:rsidRDefault="00EC5046">
            <w:pPr>
              <w:spacing w:line="259" w:lineRule="auto"/>
              <w:rPr>
                <w:ins w:id="15218" w:author="V2" w:date="2025-04-14T14:19:00Z" w16du:dateUtc="2025-04-14T19:19:00Z"/>
              </w:rPr>
            </w:pPr>
            <w:ins w:id="15219" w:author="V2" w:date="2025-04-14T14:19:00Z" w16du:dateUtc="2025-04-14T19:19:00Z">
              <w:r w:rsidRPr="007F7E2B">
                <w:t xml:space="preserve">Description: </w:t>
              </w:r>
            </w:ins>
          </w:p>
        </w:tc>
        <w:tc>
          <w:tcPr>
            <w:tcW w:w="4393" w:type="dxa"/>
            <w:tcBorders>
              <w:top w:val="single" w:sz="8" w:space="0" w:color="000000"/>
              <w:left w:val="single" w:sz="8" w:space="0" w:color="000000"/>
              <w:bottom w:val="single" w:sz="8" w:space="0" w:color="000000"/>
              <w:right w:val="single" w:sz="8" w:space="0" w:color="000000"/>
            </w:tcBorders>
          </w:tcPr>
          <w:p w14:paraId="06D612B0" w14:textId="77777777" w:rsidR="00EC5046" w:rsidRPr="007F7E2B" w:rsidRDefault="00EC5046">
            <w:pPr>
              <w:spacing w:line="259" w:lineRule="auto"/>
              <w:ind w:left="5"/>
              <w:rPr>
                <w:ins w:id="15220" w:author="V2" w:date="2025-04-14T14:19:00Z" w16du:dateUtc="2025-04-14T19:19:00Z"/>
              </w:rPr>
            </w:pPr>
            <w:ins w:id="15221" w:author="V2" w:date="2025-04-14T14:19:00Z" w16du:dateUtc="2025-04-14T19:19:00Z">
              <w:r w:rsidRPr="007F7E2B">
                <w:t>CH</w:t>
              </w:r>
              <w:r w:rsidRPr="007F7E2B">
                <w:rPr>
                  <w:vertAlign w:val="subscript"/>
                </w:rPr>
                <w:t>4</w:t>
              </w:r>
              <w:r w:rsidRPr="007F7E2B">
                <w:t xml:space="preserve"> emissions from manure management  </w:t>
              </w:r>
            </w:ins>
          </w:p>
        </w:tc>
      </w:tr>
      <w:tr w:rsidR="00EC5046" w:rsidRPr="007F7E2B" w14:paraId="4BA30E73" w14:textId="77777777">
        <w:trPr>
          <w:trHeight w:val="335"/>
          <w:ins w:id="1522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B98C787" w14:textId="77777777" w:rsidR="00EC5046" w:rsidRPr="007F7E2B" w:rsidRDefault="00EC5046">
            <w:pPr>
              <w:spacing w:line="259" w:lineRule="auto"/>
              <w:rPr>
                <w:ins w:id="15223" w:author="V2" w:date="2025-04-14T14:19:00Z" w16du:dateUtc="2025-04-14T19:19:00Z"/>
              </w:rPr>
            </w:pPr>
            <w:ins w:id="15224" w:author="V2" w:date="2025-04-14T14:19:00Z" w16du:dateUtc="2025-04-14T19:19:00Z">
              <w:r w:rsidRPr="007F7E2B">
                <w:t xml:space="preserve">Source of data: </w:t>
              </w:r>
            </w:ins>
          </w:p>
        </w:tc>
        <w:tc>
          <w:tcPr>
            <w:tcW w:w="4393" w:type="dxa"/>
            <w:tcBorders>
              <w:top w:val="single" w:sz="8" w:space="0" w:color="000000"/>
              <w:left w:val="single" w:sz="8" w:space="0" w:color="000000"/>
              <w:bottom w:val="single" w:sz="8" w:space="0" w:color="000000"/>
              <w:right w:val="single" w:sz="8" w:space="0" w:color="000000"/>
            </w:tcBorders>
          </w:tcPr>
          <w:p w14:paraId="4F2B4FD9" w14:textId="77777777" w:rsidR="00EC5046" w:rsidRPr="007F7E2B" w:rsidRDefault="00EC5046">
            <w:pPr>
              <w:spacing w:line="259" w:lineRule="auto"/>
              <w:ind w:left="5"/>
              <w:rPr>
                <w:ins w:id="15225" w:author="V2" w:date="2025-04-14T14:19:00Z" w16du:dateUtc="2025-04-14T19:19:00Z"/>
              </w:rPr>
            </w:pPr>
            <w:ins w:id="15226" w:author="V2" w:date="2025-04-14T14:19:00Z" w16du:dateUtc="2025-04-14T19:19:00Z">
              <w:r w:rsidRPr="007F7E2B">
                <w:t xml:space="preserve">Calculated </w:t>
              </w:r>
            </w:ins>
          </w:p>
        </w:tc>
      </w:tr>
      <w:tr w:rsidR="00EC5046" w:rsidRPr="007F7E2B" w14:paraId="491D7B3E" w14:textId="77777777">
        <w:trPr>
          <w:trHeight w:val="799"/>
          <w:ins w:id="1522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96E2AB8" w14:textId="77777777" w:rsidR="00EC5046" w:rsidRPr="007F7E2B" w:rsidRDefault="00EC5046">
            <w:pPr>
              <w:spacing w:line="259" w:lineRule="auto"/>
              <w:rPr>
                <w:ins w:id="15228" w:author="V2" w:date="2025-04-14T14:19:00Z" w16du:dateUtc="2025-04-14T19:19:00Z"/>
              </w:rPr>
            </w:pPr>
            <w:ins w:id="15229" w:author="V2" w:date="2025-04-14T14:19:00Z" w16du:dateUtc="2025-04-14T19:19:00Z">
              <w:r w:rsidRPr="007F7E2B">
                <w:t xml:space="preserve">Justification of choice of data or description of measurement methods and procedures applied: </w:t>
              </w:r>
            </w:ins>
          </w:p>
        </w:tc>
        <w:tc>
          <w:tcPr>
            <w:tcW w:w="4393" w:type="dxa"/>
            <w:tcBorders>
              <w:top w:val="single" w:sz="8" w:space="0" w:color="000000"/>
              <w:left w:val="single" w:sz="8" w:space="0" w:color="000000"/>
              <w:bottom w:val="single" w:sz="8" w:space="0" w:color="000000"/>
              <w:right w:val="single" w:sz="8" w:space="0" w:color="000000"/>
            </w:tcBorders>
            <w:vAlign w:val="center"/>
          </w:tcPr>
          <w:p w14:paraId="22699FA0" w14:textId="77777777" w:rsidR="00EC5046" w:rsidRPr="007F7E2B" w:rsidRDefault="00EC5046">
            <w:pPr>
              <w:spacing w:line="259" w:lineRule="auto"/>
              <w:ind w:left="5"/>
              <w:rPr>
                <w:ins w:id="15230" w:author="V2" w:date="2025-04-14T14:19:00Z" w16du:dateUtc="2025-04-14T19:19:00Z"/>
              </w:rPr>
            </w:pPr>
            <w:ins w:id="15231" w:author="V2" w:date="2025-04-14T14:19:00Z" w16du:dateUtc="2025-04-14T19:19:00Z">
              <w:r w:rsidRPr="007F7E2B">
                <w:t>CH</w:t>
              </w:r>
              <w:r w:rsidRPr="007F7E2B">
                <w:rPr>
                  <w:vertAlign w:val="subscript"/>
                </w:rPr>
                <w:t>4</w:t>
              </w:r>
              <w:r w:rsidRPr="007F7E2B">
                <w:t xml:space="preserve"> emissions from manure management  </w:t>
              </w:r>
            </w:ins>
          </w:p>
        </w:tc>
      </w:tr>
      <w:tr w:rsidR="00EC5046" w:rsidRPr="007F7E2B" w14:paraId="1EFB3B67" w14:textId="77777777">
        <w:trPr>
          <w:trHeight w:val="334"/>
          <w:ins w:id="1523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B0DC342" w14:textId="77777777" w:rsidR="00EC5046" w:rsidRPr="007F7E2B" w:rsidRDefault="00EC5046">
            <w:pPr>
              <w:spacing w:line="259" w:lineRule="auto"/>
              <w:rPr>
                <w:ins w:id="15233" w:author="V2" w:date="2025-04-14T14:19:00Z" w16du:dateUtc="2025-04-14T19:19:00Z"/>
              </w:rPr>
            </w:pPr>
            <w:ins w:id="15234" w:author="V2" w:date="2025-04-14T14:19:00Z" w16du:dateUtc="2025-04-14T19:19:00Z">
              <w:r w:rsidRPr="007F7E2B">
                <w:t xml:space="preserve">Any comment: </w:t>
              </w:r>
            </w:ins>
          </w:p>
        </w:tc>
        <w:tc>
          <w:tcPr>
            <w:tcW w:w="4393" w:type="dxa"/>
            <w:tcBorders>
              <w:top w:val="single" w:sz="8" w:space="0" w:color="000000"/>
              <w:left w:val="single" w:sz="8" w:space="0" w:color="000000"/>
              <w:bottom w:val="single" w:sz="8" w:space="0" w:color="000000"/>
              <w:right w:val="single" w:sz="8" w:space="0" w:color="000000"/>
            </w:tcBorders>
          </w:tcPr>
          <w:p w14:paraId="2A086444" w14:textId="77777777" w:rsidR="00EC5046" w:rsidRPr="007F7E2B" w:rsidRDefault="00EC5046">
            <w:pPr>
              <w:spacing w:line="259" w:lineRule="auto"/>
              <w:ind w:left="5"/>
              <w:rPr>
                <w:ins w:id="15235" w:author="V2" w:date="2025-04-14T14:19:00Z" w16du:dateUtc="2025-04-14T19:19:00Z"/>
              </w:rPr>
            </w:pPr>
            <w:ins w:id="15236" w:author="V2" w:date="2025-04-14T14:19:00Z" w16du:dateUtc="2025-04-14T19:19:00Z">
              <w:r w:rsidRPr="007F7E2B">
                <w:t xml:space="preserve">  </w:t>
              </w:r>
            </w:ins>
          </w:p>
        </w:tc>
      </w:tr>
    </w:tbl>
    <w:p w14:paraId="2722A8D3" w14:textId="77777777" w:rsidR="00EC5046" w:rsidRPr="007F7E2B" w:rsidRDefault="00EC5046">
      <w:pPr>
        <w:spacing w:after="1" w:line="259" w:lineRule="auto"/>
        <w:rPr>
          <w:ins w:id="15237" w:author="V2" w:date="2025-04-14T14:19:00Z" w16du:dateUtc="2025-04-14T19:19:00Z"/>
        </w:rPr>
      </w:pPr>
      <w:ins w:id="15238" w:author="V2" w:date="2025-04-14T14:19:00Z" w16du:dateUtc="2025-04-14T19:19:00Z">
        <w:r w:rsidRPr="007F7E2B">
          <w:t xml:space="preserve"> </w:t>
        </w:r>
      </w:ins>
    </w:p>
    <w:tbl>
      <w:tblPr>
        <w:tblStyle w:val="TableGrid0"/>
        <w:tblW w:w="8649" w:type="dxa"/>
        <w:tblInd w:w="708" w:type="dxa"/>
        <w:tblCellMar>
          <w:top w:w="15" w:type="dxa"/>
          <w:left w:w="106" w:type="dxa"/>
          <w:right w:w="218" w:type="dxa"/>
        </w:tblCellMar>
        <w:tblLook w:val="04A0" w:firstRow="1" w:lastRow="0" w:firstColumn="1" w:lastColumn="0" w:noHBand="0" w:noVBand="1"/>
      </w:tblPr>
      <w:tblGrid>
        <w:gridCol w:w="4256"/>
        <w:gridCol w:w="4393"/>
      </w:tblGrid>
      <w:tr w:rsidR="00EC5046" w:rsidRPr="007F7E2B" w14:paraId="08CBDB33" w14:textId="77777777">
        <w:trPr>
          <w:trHeight w:val="331"/>
          <w:ins w:id="1523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7B36849" w14:textId="77777777" w:rsidR="00EC5046" w:rsidRPr="007F7E2B" w:rsidRDefault="00EC5046">
            <w:pPr>
              <w:spacing w:line="259" w:lineRule="auto"/>
              <w:rPr>
                <w:ins w:id="15240" w:author="V2" w:date="2025-04-14T14:19:00Z" w16du:dateUtc="2025-04-14T19:19:00Z"/>
              </w:rPr>
            </w:pPr>
            <w:ins w:id="15241" w:author="V2" w:date="2025-04-14T14:19:00Z" w16du:dateUtc="2025-04-14T19:19:00Z">
              <w:r w:rsidRPr="007F7E2B">
                <w:rPr>
                  <w:rFonts w:ascii="Arial" w:eastAsia="Arial" w:hAnsi="Arial" w:cs="Arial"/>
                  <w:b/>
                </w:rPr>
                <w:t xml:space="preserve">Data Unit / Parameter: </w:t>
              </w:r>
            </w:ins>
          </w:p>
        </w:tc>
        <w:tc>
          <w:tcPr>
            <w:tcW w:w="4393" w:type="dxa"/>
            <w:tcBorders>
              <w:top w:val="single" w:sz="8" w:space="0" w:color="000000"/>
              <w:left w:val="single" w:sz="8" w:space="0" w:color="000000"/>
              <w:bottom w:val="single" w:sz="8" w:space="0" w:color="000000"/>
              <w:right w:val="single" w:sz="8" w:space="0" w:color="000000"/>
            </w:tcBorders>
          </w:tcPr>
          <w:p w14:paraId="38B4BD38" w14:textId="77777777" w:rsidR="00EC5046" w:rsidRPr="007F7E2B" w:rsidRDefault="00EC5046">
            <w:pPr>
              <w:spacing w:line="259" w:lineRule="auto"/>
              <w:ind w:left="5"/>
              <w:rPr>
                <w:ins w:id="15242" w:author="V2" w:date="2025-04-14T14:19:00Z" w16du:dateUtc="2025-04-14T19:19:00Z"/>
              </w:rPr>
            </w:pPr>
            <w:ins w:id="15243" w:author="V2" w:date="2025-04-14T14:19:00Z" w16du:dateUtc="2025-04-14T19:19:00Z">
              <w:r w:rsidRPr="007F7E2B">
                <w:rPr>
                  <w:rFonts w:ascii="Arial" w:eastAsia="Arial" w:hAnsi="Arial" w:cs="Arial"/>
                  <w:i/>
                </w:rPr>
                <w:t>EF</w:t>
              </w:r>
              <w:r w:rsidRPr="007F7E2B">
                <w:rPr>
                  <w:rFonts w:ascii="Arial" w:eastAsia="Arial" w:hAnsi="Arial" w:cs="Arial"/>
                  <w:i/>
                  <w:vertAlign w:val="subscript"/>
                </w:rPr>
                <w:t>2l</w:t>
              </w:r>
              <w:r w:rsidRPr="007F7E2B">
                <w:rPr>
                  <w:rFonts w:ascii="Arial" w:eastAsia="Arial" w:hAnsi="Arial" w:cs="Arial"/>
                  <w:b/>
                  <w:i/>
                </w:rPr>
                <w:t xml:space="preserve">  </w:t>
              </w:r>
            </w:ins>
          </w:p>
        </w:tc>
      </w:tr>
      <w:tr w:rsidR="00EC5046" w:rsidRPr="007F7E2B" w14:paraId="7ED05712" w14:textId="77777777">
        <w:trPr>
          <w:trHeight w:val="336"/>
          <w:ins w:id="1524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FA4DC71" w14:textId="77777777" w:rsidR="00EC5046" w:rsidRPr="007F7E2B" w:rsidRDefault="00EC5046">
            <w:pPr>
              <w:spacing w:line="259" w:lineRule="auto"/>
              <w:rPr>
                <w:ins w:id="15245" w:author="V2" w:date="2025-04-14T14:19:00Z" w16du:dateUtc="2025-04-14T19:19:00Z"/>
              </w:rPr>
            </w:pPr>
            <w:ins w:id="15246" w:author="V2" w:date="2025-04-14T14:19:00Z" w16du:dateUtc="2025-04-14T19:19:00Z">
              <w:r w:rsidRPr="007F7E2B">
                <w:t xml:space="preserve">Data unit: </w:t>
              </w:r>
            </w:ins>
          </w:p>
        </w:tc>
        <w:tc>
          <w:tcPr>
            <w:tcW w:w="4393" w:type="dxa"/>
            <w:tcBorders>
              <w:top w:val="single" w:sz="8" w:space="0" w:color="000000"/>
              <w:left w:val="single" w:sz="8" w:space="0" w:color="000000"/>
              <w:bottom w:val="single" w:sz="8" w:space="0" w:color="000000"/>
              <w:right w:val="single" w:sz="8" w:space="0" w:color="000000"/>
            </w:tcBorders>
          </w:tcPr>
          <w:p w14:paraId="42A99545" w14:textId="77777777" w:rsidR="00EC5046" w:rsidRPr="007F7E2B" w:rsidRDefault="00EC5046">
            <w:pPr>
              <w:spacing w:line="259" w:lineRule="auto"/>
              <w:ind w:left="5"/>
              <w:rPr>
                <w:ins w:id="15247" w:author="V2" w:date="2025-04-14T14:19:00Z" w16du:dateUtc="2025-04-14T19:19:00Z"/>
              </w:rPr>
            </w:pPr>
            <w:ins w:id="15248" w:author="V2" w:date="2025-04-14T14:19:00Z" w16du:dateUtc="2025-04-14T19:19:00Z">
              <w:r w:rsidRPr="007F7E2B">
                <w:t xml:space="preserve">kg </w:t>
              </w:r>
              <w:r w:rsidRPr="007F7E2B">
                <w:rPr>
                  <w:rFonts w:ascii="Arial" w:eastAsia="Arial" w:hAnsi="Arial" w:cs="Arial"/>
                  <w:i/>
                </w:rPr>
                <w:t>CH</w:t>
              </w:r>
              <w:r w:rsidRPr="007F7E2B">
                <w:rPr>
                  <w:rFonts w:ascii="Arial" w:eastAsia="Arial" w:hAnsi="Arial" w:cs="Arial"/>
                  <w:i/>
                  <w:vertAlign w:val="subscript"/>
                </w:rPr>
                <w:t>4</w:t>
              </w:r>
              <w:r w:rsidRPr="007F7E2B">
                <w:t xml:space="preserve"> head</w:t>
              </w:r>
              <w:r w:rsidRPr="007F7E2B">
                <w:rPr>
                  <w:vertAlign w:val="superscript"/>
                </w:rPr>
                <w:t>-1</w:t>
              </w:r>
              <w:r w:rsidRPr="007F7E2B">
                <w:t xml:space="preserve"> yr-1 </w:t>
              </w:r>
            </w:ins>
          </w:p>
        </w:tc>
      </w:tr>
      <w:tr w:rsidR="00EC5046" w:rsidRPr="007F7E2B" w14:paraId="560892FE" w14:textId="77777777">
        <w:trPr>
          <w:trHeight w:val="545"/>
          <w:ins w:id="1524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19A95A08" w14:textId="77777777" w:rsidR="00EC5046" w:rsidRPr="007F7E2B" w:rsidRDefault="00EC5046">
            <w:pPr>
              <w:spacing w:line="259" w:lineRule="auto"/>
              <w:rPr>
                <w:ins w:id="15250" w:author="V2" w:date="2025-04-14T14:19:00Z" w16du:dateUtc="2025-04-14T19:19:00Z"/>
              </w:rPr>
            </w:pPr>
            <w:ins w:id="15251" w:author="V2" w:date="2025-04-14T14:19:00Z" w16du:dateUtc="2025-04-14T19:19:00Z">
              <w:r w:rsidRPr="007F7E2B">
                <w:t xml:space="preserve">Description: </w:t>
              </w:r>
            </w:ins>
          </w:p>
        </w:tc>
        <w:tc>
          <w:tcPr>
            <w:tcW w:w="4393" w:type="dxa"/>
            <w:tcBorders>
              <w:top w:val="single" w:sz="8" w:space="0" w:color="000000"/>
              <w:left w:val="single" w:sz="8" w:space="0" w:color="000000"/>
              <w:bottom w:val="single" w:sz="8" w:space="0" w:color="000000"/>
              <w:right w:val="single" w:sz="8" w:space="0" w:color="000000"/>
            </w:tcBorders>
            <w:vAlign w:val="center"/>
          </w:tcPr>
          <w:p w14:paraId="10EFAE90" w14:textId="77777777" w:rsidR="00EC5046" w:rsidRPr="007F7E2B" w:rsidRDefault="00EC5046">
            <w:pPr>
              <w:spacing w:line="259" w:lineRule="auto"/>
              <w:ind w:left="5"/>
              <w:rPr>
                <w:ins w:id="15252" w:author="V2" w:date="2025-04-14T14:19:00Z" w16du:dateUtc="2025-04-14T19:19:00Z"/>
              </w:rPr>
            </w:pPr>
            <w:ins w:id="15253" w:author="V2" w:date="2025-04-14T14:19:00Z" w16du:dateUtc="2025-04-14T19:19:00Z">
              <w:r w:rsidRPr="007F7E2B">
                <w:t>CH</w:t>
              </w:r>
              <w:r w:rsidRPr="007F7E2B">
                <w:rPr>
                  <w:vertAlign w:val="subscript"/>
                </w:rPr>
                <w:t>4</w:t>
              </w:r>
              <w:r w:rsidRPr="007F7E2B">
                <w:t xml:space="preserve"> emission factor </w:t>
              </w:r>
            </w:ins>
          </w:p>
        </w:tc>
      </w:tr>
      <w:tr w:rsidR="00EC5046" w:rsidRPr="007F7E2B" w14:paraId="717829ED" w14:textId="77777777">
        <w:trPr>
          <w:trHeight w:val="481"/>
          <w:ins w:id="1525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21FBFB75" w14:textId="77777777" w:rsidR="00EC5046" w:rsidRPr="007F7E2B" w:rsidRDefault="00EC5046">
            <w:pPr>
              <w:spacing w:line="259" w:lineRule="auto"/>
              <w:rPr>
                <w:ins w:id="15255" w:author="V2" w:date="2025-04-14T14:19:00Z" w16du:dateUtc="2025-04-14T19:19:00Z"/>
              </w:rPr>
            </w:pPr>
            <w:ins w:id="15256" w:author="V2" w:date="2025-04-14T14:19:00Z" w16du:dateUtc="2025-04-14T19:19:00Z">
              <w:r w:rsidRPr="007F7E2B">
                <w:t xml:space="preserve">Source of data: </w:t>
              </w:r>
            </w:ins>
          </w:p>
        </w:tc>
        <w:tc>
          <w:tcPr>
            <w:tcW w:w="4393" w:type="dxa"/>
            <w:tcBorders>
              <w:top w:val="single" w:sz="8" w:space="0" w:color="000000"/>
              <w:left w:val="single" w:sz="8" w:space="0" w:color="000000"/>
              <w:bottom w:val="single" w:sz="8" w:space="0" w:color="000000"/>
              <w:right w:val="single" w:sz="8" w:space="0" w:color="000000"/>
            </w:tcBorders>
          </w:tcPr>
          <w:p w14:paraId="5AEA8188" w14:textId="77777777" w:rsidR="00EC5046" w:rsidRPr="007F7E2B" w:rsidRDefault="00EC5046">
            <w:pPr>
              <w:spacing w:line="259" w:lineRule="auto"/>
              <w:ind w:left="5"/>
              <w:rPr>
                <w:ins w:id="15257" w:author="V2" w:date="2025-04-14T14:19:00Z" w16du:dateUtc="2025-04-14T19:19:00Z"/>
              </w:rPr>
            </w:pPr>
            <w:ins w:id="15258" w:author="V2" w:date="2025-04-14T14:19:00Z" w16du:dateUtc="2025-04-14T19:19:00Z">
              <w:r w:rsidRPr="007F7E2B">
                <w:t xml:space="preserve">Peer reviewed literature, accepted variable values for national GHG inventories </w:t>
              </w:r>
            </w:ins>
          </w:p>
        </w:tc>
      </w:tr>
      <w:tr w:rsidR="00EC5046" w:rsidRPr="007F7E2B" w14:paraId="5AC39C6C" w14:textId="77777777">
        <w:trPr>
          <w:trHeight w:val="799"/>
          <w:ins w:id="1525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9ED5C0A" w14:textId="77777777" w:rsidR="00EC5046" w:rsidRPr="007F7E2B" w:rsidRDefault="00EC5046">
            <w:pPr>
              <w:spacing w:line="259" w:lineRule="auto"/>
              <w:rPr>
                <w:ins w:id="15260" w:author="V2" w:date="2025-04-14T14:19:00Z" w16du:dateUtc="2025-04-14T19:19:00Z"/>
              </w:rPr>
            </w:pPr>
            <w:ins w:id="15261" w:author="V2" w:date="2025-04-14T14:19:00Z" w16du:dateUtc="2025-04-14T19:19:00Z">
              <w:r w:rsidRPr="007F7E2B">
                <w:t xml:space="preserve">Justification of choice of data or description of measurement methods and procedures applied: </w:t>
              </w:r>
            </w:ins>
          </w:p>
        </w:tc>
        <w:tc>
          <w:tcPr>
            <w:tcW w:w="4393" w:type="dxa"/>
            <w:tcBorders>
              <w:top w:val="single" w:sz="8" w:space="0" w:color="000000"/>
              <w:left w:val="single" w:sz="8" w:space="0" w:color="000000"/>
              <w:bottom w:val="single" w:sz="8" w:space="0" w:color="000000"/>
              <w:right w:val="single" w:sz="8" w:space="0" w:color="000000"/>
            </w:tcBorders>
            <w:vAlign w:val="center"/>
          </w:tcPr>
          <w:p w14:paraId="11F0B7B0" w14:textId="77777777" w:rsidR="00EC5046" w:rsidRPr="007F7E2B" w:rsidRDefault="00EC5046">
            <w:pPr>
              <w:spacing w:line="259" w:lineRule="auto"/>
              <w:ind w:left="5"/>
              <w:rPr>
                <w:ins w:id="15262" w:author="V2" w:date="2025-04-14T14:19:00Z" w16du:dateUtc="2025-04-14T19:19:00Z"/>
              </w:rPr>
            </w:pPr>
            <w:ins w:id="15263" w:author="V2" w:date="2025-04-14T14:19:00Z" w16du:dateUtc="2025-04-14T19:19:00Z">
              <w:r w:rsidRPr="007F7E2B">
                <w:t>Manure management CH</w:t>
              </w:r>
              <w:r w:rsidRPr="007F7E2B">
                <w:rPr>
                  <w:vertAlign w:val="subscript"/>
                </w:rPr>
                <w:t>4</w:t>
              </w:r>
              <w:r w:rsidRPr="007F7E2B">
                <w:t xml:space="preserve"> emission factor for the livestock group  </w:t>
              </w:r>
            </w:ins>
          </w:p>
        </w:tc>
      </w:tr>
      <w:tr w:rsidR="00EC5046" w:rsidRPr="007F7E2B" w14:paraId="255E6997" w14:textId="77777777">
        <w:trPr>
          <w:trHeight w:val="334"/>
          <w:ins w:id="1526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D54D200" w14:textId="77777777" w:rsidR="00EC5046" w:rsidRPr="007F7E2B" w:rsidRDefault="00EC5046">
            <w:pPr>
              <w:spacing w:line="259" w:lineRule="auto"/>
              <w:rPr>
                <w:ins w:id="15265" w:author="V2" w:date="2025-04-14T14:19:00Z" w16du:dateUtc="2025-04-14T19:19:00Z"/>
              </w:rPr>
            </w:pPr>
            <w:ins w:id="15266" w:author="V2" w:date="2025-04-14T14:19:00Z" w16du:dateUtc="2025-04-14T19:19:00Z">
              <w:r w:rsidRPr="007F7E2B">
                <w:t xml:space="preserve">Any comment: </w:t>
              </w:r>
            </w:ins>
          </w:p>
        </w:tc>
        <w:tc>
          <w:tcPr>
            <w:tcW w:w="4393" w:type="dxa"/>
            <w:tcBorders>
              <w:top w:val="single" w:sz="8" w:space="0" w:color="000000"/>
              <w:left w:val="single" w:sz="8" w:space="0" w:color="000000"/>
              <w:bottom w:val="single" w:sz="8" w:space="0" w:color="000000"/>
              <w:right w:val="single" w:sz="8" w:space="0" w:color="000000"/>
            </w:tcBorders>
          </w:tcPr>
          <w:p w14:paraId="5A08F9A7" w14:textId="77777777" w:rsidR="00EC5046" w:rsidRPr="007F7E2B" w:rsidRDefault="00EC5046">
            <w:pPr>
              <w:spacing w:line="259" w:lineRule="auto"/>
              <w:ind w:left="5"/>
              <w:rPr>
                <w:ins w:id="15267" w:author="V2" w:date="2025-04-14T14:19:00Z" w16du:dateUtc="2025-04-14T19:19:00Z"/>
              </w:rPr>
            </w:pPr>
            <w:ins w:id="15268" w:author="V2" w:date="2025-04-14T14:19:00Z" w16du:dateUtc="2025-04-14T19:19:00Z">
              <w:r w:rsidRPr="007F7E2B">
                <w:t xml:space="preserve">  </w:t>
              </w:r>
            </w:ins>
          </w:p>
        </w:tc>
      </w:tr>
    </w:tbl>
    <w:p w14:paraId="32058B3E" w14:textId="77777777" w:rsidR="00EC5046" w:rsidRPr="007F7E2B" w:rsidRDefault="00EC5046">
      <w:pPr>
        <w:spacing w:after="218" w:line="259" w:lineRule="auto"/>
        <w:rPr>
          <w:ins w:id="15269" w:author="V2" w:date="2025-04-14T14:19:00Z" w16du:dateUtc="2025-04-14T19:19:00Z"/>
        </w:rPr>
      </w:pPr>
      <w:ins w:id="15270" w:author="V2" w:date="2025-04-14T14:19:00Z" w16du:dateUtc="2025-04-14T19:19:00Z">
        <w:r w:rsidRPr="007F7E2B">
          <w:t xml:space="preserve"> </w:t>
        </w:r>
      </w:ins>
    </w:p>
    <w:p w14:paraId="19BB84A5" w14:textId="77777777" w:rsidR="00EC5046" w:rsidRPr="007F7E2B" w:rsidRDefault="00EC5046">
      <w:pPr>
        <w:spacing w:line="259" w:lineRule="auto"/>
        <w:rPr>
          <w:ins w:id="15271" w:author="V2" w:date="2025-04-14T14:19:00Z" w16du:dateUtc="2025-04-14T19:19:00Z"/>
        </w:rPr>
      </w:pPr>
      <w:ins w:id="15272" w:author="V2" w:date="2025-04-14T14:19:00Z" w16du:dateUtc="2025-04-14T19:19:00Z">
        <w:r w:rsidRPr="007F7E2B">
          <w:lastRenderedPageBreak/>
          <w:t xml:space="preserve"> </w:t>
        </w:r>
      </w:ins>
    </w:p>
    <w:tbl>
      <w:tblPr>
        <w:tblStyle w:val="TableGrid0"/>
        <w:tblW w:w="8649" w:type="dxa"/>
        <w:tblInd w:w="708" w:type="dxa"/>
        <w:tblCellMar>
          <w:top w:w="53" w:type="dxa"/>
          <w:left w:w="106" w:type="dxa"/>
          <w:right w:w="115" w:type="dxa"/>
        </w:tblCellMar>
        <w:tblLook w:val="04A0" w:firstRow="1" w:lastRow="0" w:firstColumn="1" w:lastColumn="0" w:noHBand="0" w:noVBand="1"/>
      </w:tblPr>
      <w:tblGrid>
        <w:gridCol w:w="4256"/>
        <w:gridCol w:w="4393"/>
      </w:tblGrid>
      <w:tr w:rsidR="00EC5046" w:rsidRPr="007F7E2B" w14:paraId="27E6A149" w14:textId="77777777">
        <w:trPr>
          <w:trHeight w:val="334"/>
          <w:ins w:id="1527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9DC6D7B" w14:textId="77777777" w:rsidR="00EC5046" w:rsidRPr="007F7E2B" w:rsidRDefault="00EC5046">
            <w:pPr>
              <w:spacing w:line="259" w:lineRule="auto"/>
              <w:rPr>
                <w:ins w:id="15274" w:author="V2" w:date="2025-04-14T14:19:00Z" w16du:dateUtc="2025-04-14T19:19:00Z"/>
              </w:rPr>
            </w:pPr>
            <w:ins w:id="15275" w:author="V2" w:date="2025-04-14T14:19:00Z" w16du:dateUtc="2025-04-14T19:19:00Z">
              <w:r w:rsidRPr="007F7E2B">
                <w:rPr>
                  <w:rFonts w:ascii="Arial" w:eastAsia="Arial" w:hAnsi="Arial" w:cs="Arial"/>
                  <w:b/>
                </w:rPr>
                <w:t xml:space="preserve">Data Unit / Parameter: </w:t>
              </w:r>
            </w:ins>
          </w:p>
        </w:tc>
        <w:tc>
          <w:tcPr>
            <w:tcW w:w="4393" w:type="dxa"/>
            <w:tcBorders>
              <w:top w:val="single" w:sz="8" w:space="0" w:color="000000"/>
              <w:left w:val="single" w:sz="8" w:space="0" w:color="000000"/>
              <w:bottom w:val="single" w:sz="8" w:space="0" w:color="000000"/>
              <w:right w:val="single" w:sz="8" w:space="0" w:color="000000"/>
            </w:tcBorders>
          </w:tcPr>
          <w:p w14:paraId="2860E2B9" w14:textId="77777777" w:rsidR="00EC5046" w:rsidRPr="007F7E2B" w:rsidRDefault="00EC5046">
            <w:pPr>
              <w:spacing w:line="259" w:lineRule="auto"/>
              <w:ind w:left="5"/>
              <w:rPr>
                <w:ins w:id="15276" w:author="V2" w:date="2025-04-14T14:19:00Z" w16du:dateUtc="2025-04-14T19:19:00Z"/>
              </w:rPr>
            </w:pPr>
            <w:ins w:id="15277" w:author="V2" w:date="2025-04-14T14:19:00Z" w16du:dateUtc="2025-04-14T19:19:00Z">
              <w:r w:rsidRPr="007F7E2B">
                <w:rPr>
                  <w:rFonts w:ascii="Arial" w:eastAsia="Arial" w:hAnsi="Arial" w:cs="Arial"/>
                  <w:i/>
                </w:rPr>
                <w:t>E</w:t>
              </w:r>
              <w:r w:rsidRPr="007F7E2B">
                <w:rPr>
                  <w:rFonts w:ascii="Arial" w:eastAsia="Arial" w:hAnsi="Arial" w:cs="Arial"/>
                  <w:i/>
                  <w:sz w:val="13"/>
                </w:rPr>
                <w:t>l,N2O,manure</w:t>
              </w:r>
              <w:r w:rsidRPr="007F7E2B">
                <w:rPr>
                  <w:rFonts w:ascii="Arial" w:eastAsia="Arial" w:hAnsi="Arial" w:cs="Arial"/>
                  <w:b/>
                  <w:i/>
                </w:rPr>
                <w:t xml:space="preserve"> </w:t>
              </w:r>
            </w:ins>
          </w:p>
        </w:tc>
      </w:tr>
      <w:tr w:rsidR="00EC5046" w:rsidRPr="007F7E2B" w14:paraId="7FF6CCFF" w14:textId="77777777">
        <w:trPr>
          <w:trHeight w:val="335"/>
          <w:ins w:id="1527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5C62B56" w14:textId="77777777" w:rsidR="00EC5046" w:rsidRPr="007F7E2B" w:rsidRDefault="00EC5046">
            <w:pPr>
              <w:spacing w:line="259" w:lineRule="auto"/>
              <w:rPr>
                <w:ins w:id="15279" w:author="V2" w:date="2025-04-14T14:19:00Z" w16du:dateUtc="2025-04-14T19:19:00Z"/>
              </w:rPr>
            </w:pPr>
            <w:ins w:id="15280" w:author="V2" w:date="2025-04-14T14:19:00Z" w16du:dateUtc="2025-04-14T19:19:00Z">
              <w:r w:rsidRPr="007F7E2B">
                <w:t xml:space="preserve">Data unit: </w:t>
              </w:r>
            </w:ins>
          </w:p>
        </w:tc>
        <w:tc>
          <w:tcPr>
            <w:tcW w:w="4393" w:type="dxa"/>
            <w:tcBorders>
              <w:top w:val="single" w:sz="8" w:space="0" w:color="000000"/>
              <w:left w:val="single" w:sz="8" w:space="0" w:color="000000"/>
              <w:bottom w:val="single" w:sz="8" w:space="0" w:color="000000"/>
              <w:right w:val="single" w:sz="8" w:space="0" w:color="000000"/>
            </w:tcBorders>
          </w:tcPr>
          <w:p w14:paraId="2E795677" w14:textId="77777777" w:rsidR="00EC5046" w:rsidRPr="007F7E2B" w:rsidRDefault="00EC5046">
            <w:pPr>
              <w:spacing w:line="259" w:lineRule="auto"/>
              <w:ind w:left="5"/>
              <w:rPr>
                <w:ins w:id="15281" w:author="V2" w:date="2025-04-14T14:19:00Z" w16du:dateUtc="2025-04-14T19:19:00Z"/>
              </w:rPr>
            </w:pPr>
            <w:ins w:id="15282" w:author="V2" w:date="2025-04-14T14:19:00Z" w16du:dateUtc="2025-04-14T19:19:00Z">
              <w:r w:rsidRPr="007F7E2B">
                <w:t>tonnes CO</w:t>
              </w:r>
              <w:r w:rsidRPr="007F7E2B">
                <w:rPr>
                  <w:vertAlign w:val="subscript"/>
                </w:rPr>
                <w:t>2</w:t>
              </w:r>
              <w:r w:rsidRPr="007F7E2B">
                <w:t>e yr</w:t>
              </w:r>
              <w:r w:rsidRPr="007F7E2B">
                <w:rPr>
                  <w:vertAlign w:val="superscript"/>
                </w:rPr>
                <w:t>-1</w:t>
              </w:r>
              <w:r w:rsidRPr="007F7E2B">
                <w:t xml:space="preserve"> </w:t>
              </w:r>
            </w:ins>
          </w:p>
        </w:tc>
      </w:tr>
      <w:tr w:rsidR="00EC5046" w:rsidRPr="007F7E2B" w14:paraId="797B95E8" w14:textId="77777777">
        <w:trPr>
          <w:trHeight w:val="335"/>
          <w:ins w:id="1528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A235490" w14:textId="77777777" w:rsidR="00EC5046" w:rsidRPr="007F7E2B" w:rsidRDefault="00EC5046">
            <w:pPr>
              <w:spacing w:line="259" w:lineRule="auto"/>
              <w:rPr>
                <w:ins w:id="15284" w:author="V2" w:date="2025-04-14T14:19:00Z" w16du:dateUtc="2025-04-14T19:19:00Z"/>
              </w:rPr>
            </w:pPr>
            <w:ins w:id="15285" w:author="V2" w:date="2025-04-14T14:19:00Z" w16du:dateUtc="2025-04-14T19:19:00Z">
              <w:r w:rsidRPr="007F7E2B">
                <w:t xml:space="preserve">Description: </w:t>
              </w:r>
            </w:ins>
          </w:p>
        </w:tc>
        <w:tc>
          <w:tcPr>
            <w:tcW w:w="4393" w:type="dxa"/>
            <w:tcBorders>
              <w:top w:val="single" w:sz="8" w:space="0" w:color="000000"/>
              <w:left w:val="single" w:sz="8" w:space="0" w:color="000000"/>
              <w:bottom w:val="single" w:sz="8" w:space="0" w:color="000000"/>
              <w:right w:val="single" w:sz="8" w:space="0" w:color="000000"/>
            </w:tcBorders>
          </w:tcPr>
          <w:p w14:paraId="786FF0F3" w14:textId="77777777" w:rsidR="00EC5046" w:rsidRPr="007F7E2B" w:rsidRDefault="00EC5046">
            <w:pPr>
              <w:spacing w:line="259" w:lineRule="auto"/>
              <w:ind w:left="5"/>
              <w:rPr>
                <w:ins w:id="15286" w:author="V2" w:date="2025-04-14T14:19:00Z" w16du:dateUtc="2025-04-14T19:19:00Z"/>
              </w:rPr>
            </w:pPr>
            <w:ins w:id="15287" w:author="V2" w:date="2025-04-14T14:19:00Z" w16du:dateUtc="2025-04-14T19:19:00Z">
              <w:r w:rsidRPr="007F7E2B">
                <w:t>N</w:t>
              </w:r>
              <w:r w:rsidRPr="007F7E2B">
                <w:rPr>
                  <w:vertAlign w:val="subscript"/>
                </w:rPr>
                <w:t>2</w:t>
              </w:r>
              <w:r w:rsidRPr="007F7E2B">
                <w:t xml:space="preserve">O emissions </w:t>
              </w:r>
            </w:ins>
          </w:p>
        </w:tc>
      </w:tr>
      <w:tr w:rsidR="00EC5046" w:rsidRPr="007F7E2B" w14:paraId="7108EF48" w14:textId="77777777">
        <w:trPr>
          <w:trHeight w:val="335"/>
          <w:ins w:id="1528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532DA66" w14:textId="77777777" w:rsidR="00EC5046" w:rsidRPr="007F7E2B" w:rsidRDefault="00EC5046">
            <w:pPr>
              <w:spacing w:line="259" w:lineRule="auto"/>
              <w:rPr>
                <w:ins w:id="15289" w:author="V2" w:date="2025-04-14T14:19:00Z" w16du:dateUtc="2025-04-14T19:19:00Z"/>
              </w:rPr>
            </w:pPr>
            <w:ins w:id="15290" w:author="V2" w:date="2025-04-14T14:19:00Z" w16du:dateUtc="2025-04-14T19:19:00Z">
              <w:r w:rsidRPr="007F7E2B">
                <w:t xml:space="preserve">Source of data: </w:t>
              </w:r>
            </w:ins>
          </w:p>
        </w:tc>
        <w:tc>
          <w:tcPr>
            <w:tcW w:w="4393" w:type="dxa"/>
            <w:tcBorders>
              <w:top w:val="single" w:sz="8" w:space="0" w:color="000000"/>
              <w:left w:val="single" w:sz="8" w:space="0" w:color="000000"/>
              <w:bottom w:val="single" w:sz="8" w:space="0" w:color="000000"/>
              <w:right w:val="single" w:sz="8" w:space="0" w:color="000000"/>
            </w:tcBorders>
          </w:tcPr>
          <w:p w14:paraId="5AF12AEF" w14:textId="77777777" w:rsidR="00EC5046" w:rsidRPr="007F7E2B" w:rsidRDefault="00EC5046">
            <w:pPr>
              <w:spacing w:line="259" w:lineRule="auto"/>
              <w:ind w:left="5"/>
              <w:rPr>
                <w:ins w:id="15291" w:author="V2" w:date="2025-04-14T14:19:00Z" w16du:dateUtc="2025-04-14T19:19:00Z"/>
              </w:rPr>
            </w:pPr>
            <w:ins w:id="15292" w:author="V2" w:date="2025-04-14T14:19:00Z" w16du:dateUtc="2025-04-14T19:19:00Z">
              <w:r w:rsidRPr="007F7E2B">
                <w:t xml:space="preserve">Calculated </w:t>
              </w:r>
            </w:ins>
          </w:p>
        </w:tc>
      </w:tr>
      <w:tr w:rsidR="00EC5046" w:rsidRPr="007F7E2B" w14:paraId="7FCE81F6" w14:textId="77777777">
        <w:trPr>
          <w:trHeight w:val="800"/>
          <w:ins w:id="1529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ED0A2E6" w14:textId="77777777" w:rsidR="00EC5046" w:rsidRPr="007F7E2B" w:rsidRDefault="00EC5046">
            <w:pPr>
              <w:spacing w:line="259" w:lineRule="auto"/>
              <w:rPr>
                <w:ins w:id="15294" w:author="V2" w:date="2025-04-14T14:19:00Z" w16du:dateUtc="2025-04-14T19:19:00Z"/>
              </w:rPr>
            </w:pPr>
            <w:ins w:id="15295" w:author="V2" w:date="2025-04-14T14:19:00Z" w16du:dateUtc="2025-04-14T19:19:00Z">
              <w:r w:rsidRPr="007F7E2B">
                <w:t xml:space="preserve">Justification of choice of data or description of measurement methods and procedures applied: </w:t>
              </w:r>
            </w:ins>
          </w:p>
        </w:tc>
        <w:tc>
          <w:tcPr>
            <w:tcW w:w="4393" w:type="dxa"/>
            <w:tcBorders>
              <w:top w:val="single" w:sz="8" w:space="0" w:color="000000"/>
              <w:left w:val="single" w:sz="8" w:space="0" w:color="000000"/>
              <w:bottom w:val="single" w:sz="8" w:space="0" w:color="000000"/>
              <w:right w:val="single" w:sz="8" w:space="0" w:color="000000"/>
            </w:tcBorders>
            <w:vAlign w:val="center"/>
          </w:tcPr>
          <w:p w14:paraId="25065A9A" w14:textId="77777777" w:rsidR="00EC5046" w:rsidRPr="007F7E2B" w:rsidRDefault="00EC5046">
            <w:pPr>
              <w:spacing w:line="259" w:lineRule="auto"/>
              <w:ind w:left="5"/>
              <w:rPr>
                <w:ins w:id="15296" w:author="V2" w:date="2025-04-14T14:19:00Z" w16du:dateUtc="2025-04-14T19:19:00Z"/>
              </w:rPr>
            </w:pPr>
            <w:ins w:id="15297" w:author="V2" w:date="2025-04-14T14:19:00Z" w16du:dateUtc="2025-04-14T19:19:00Z">
              <w:r w:rsidRPr="007F7E2B">
                <w:t>N</w:t>
              </w:r>
              <w:r w:rsidRPr="007F7E2B">
                <w:rPr>
                  <w:vertAlign w:val="subscript"/>
                </w:rPr>
                <w:t>2</w:t>
              </w:r>
              <w:r w:rsidRPr="007F7E2B">
                <w:t xml:space="preserve">O emissions from manure management  </w:t>
              </w:r>
            </w:ins>
          </w:p>
        </w:tc>
      </w:tr>
      <w:tr w:rsidR="00EC5046" w:rsidRPr="007F7E2B" w14:paraId="4011B1D3" w14:textId="77777777">
        <w:trPr>
          <w:trHeight w:val="332"/>
          <w:ins w:id="1529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05CA72A" w14:textId="77777777" w:rsidR="00EC5046" w:rsidRPr="007F7E2B" w:rsidRDefault="00EC5046">
            <w:pPr>
              <w:spacing w:line="259" w:lineRule="auto"/>
              <w:rPr>
                <w:ins w:id="15299" w:author="V2" w:date="2025-04-14T14:19:00Z" w16du:dateUtc="2025-04-14T19:19:00Z"/>
              </w:rPr>
            </w:pPr>
            <w:ins w:id="15300" w:author="V2" w:date="2025-04-14T14:19:00Z" w16du:dateUtc="2025-04-14T19:19:00Z">
              <w:r w:rsidRPr="007F7E2B">
                <w:t xml:space="preserve">Any comment: </w:t>
              </w:r>
            </w:ins>
          </w:p>
        </w:tc>
        <w:tc>
          <w:tcPr>
            <w:tcW w:w="4393" w:type="dxa"/>
            <w:tcBorders>
              <w:top w:val="single" w:sz="8" w:space="0" w:color="000000"/>
              <w:left w:val="single" w:sz="8" w:space="0" w:color="000000"/>
              <w:bottom w:val="single" w:sz="8" w:space="0" w:color="000000"/>
              <w:right w:val="single" w:sz="8" w:space="0" w:color="000000"/>
            </w:tcBorders>
          </w:tcPr>
          <w:p w14:paraId="6D85C634" w14:textId="77777777" w:rsidR="00EC5046" w:rsidRPr="007F7E2B" w:rsidRDefault="00EC5046">
            <w:pPr>
              <w:spacing w:line="259" w:lineRule="auto"/>
              <w:ind w:left="5"/>
              <w:rPr>
                <w:ins w:id="15301" w:author="V2" w:date="2025-04-14T14:19:00Z" w16du:dateUtc="2025-04-14T19:19:00Z"/>
              </w:rPr>
            </w:pPr>
            <w:ins w:id="15302" w:author="V2" w:date="2025-04-14T14:19:00Z" w16du:dateUtc="2025-04-14T19:19:00Z">
              <w:r w:rsidRPr="007F7E2B">
                <w:t xml:space="preserve">  </w:t>
              </w:r>
            </w:ins>
          </w:p>
        </w:tc>
      </w:tr>
    </w:tbl>
    <w:p w14:paraId="01DFCC17" w14:textId="77777777" w:rsidR="00EC5046" w:rsidRPr="007F7E2B" w:rsidRDefault="00EC5046">
      <w:pPr>
        <w:spacing w:line="259" w:lineRule="auto"/>
        <w:rPr>
          <w:ins w:id="15303" w:author="V2" w:date="2025-04-14T14:19:00Z" w16du:dateUtc="2025-04-14T19:19:00Z"/>
        </w:rPr>
      </w:pPr>
      <w:ins w:id="15304" w:author="V2" w:date="2025-04-14T14:19:00Z" w16du:dateUtc="2025-04-14T19:19:00Z">
        <w:r w:rsidRPr="007F7E2B">
          <w:t xml:space="preserve"> </w:t>
        </w:r>
      </w:ins>
    </w:p>
    <w:tbl>
      <w:tblPr>
        <w:tblStyle w:val="TableGrid0"/>
        <w:tblW w:w="8649" w:type="dxa"/>
        <w:tblInd w:w="708" w:type="dxa"/>
        <w:tblCellMar>
          <w:top w:w="53" w:type="dxa"/>
          <w:left w:w="106" w:type="dxa"/>
          <w:right w:w="115" w:type="dxa"/>
        </w:tblCellMar>
        <w:tblLook w:val="04A0" w:firstRow="1" w:lastRow="0" w:firstColumn="1" w:lastColumn="0" w:noHBand="0" w:noVBand="1"/>
      </w:tblPr>
      <w:tblGrid>
        <w:gridCol w:w="4256"/>
        <w:gridCol w:w="4393"/>
      </w:tblGrid>
      <w:tr w:rsidR="00EC5046" w:rsidRPr="007F7E2B" w14:paraId="02EC2FE8" w14:textId="77777777">
        <w:trPr>
          <w:trHeight w:val="334"/>
          <w:ins w:id="1530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1A53912" w14:textId="77777777" w:rsidR="00EC5046" w:rsidRPr="007F7E2B" w:rsidRDefault="00EC5046">
            <w:pPr>
              <w:spacing w:line="259" w:lineRule="auto"/>
              <w:rPr>
                <w:ins w:id="15306" w:author="V2" w:date="2025-04-14T14:19:00Z" w16du:dateUtc="2025-04-14T19:19:00Z"/>
              </w:rPr>
            </w:pPr>
            <w:ins w:id="15307" w:author="V2" w:date="2025-04-14T14:19:00Z" w16du:dateUtc="2025-04-14T19:19:00Z">
              <w:r w:rsidRPr="007F7E2B">
                <w:rPr>
                  <w:rFonts w:ascii="Arial" w:eastAsia="Arial" w:hAnsi="Arial" w:cs="Arial"/>
                  <w:b/>
                </w:rPr>
                <w:t xml:space="preserve">Data Unit / Parameter: </w:t>
              </w:r>
            </w:ins>
          </w:p>
        </w:tc>
        <w:tc>
          <w:tcPr>
            <w:tcW w:w="4393" w:type="dxa"/>
            <w:tcBorders>
              <w:top w:val="single" w:sz="8" w:space="0" w:color="000000"/>
              <w:left w:val="single" w:sz="8" w:space="0" w:color="000000"/>
              <w:bottom w:val="single" w:sz="8" w:space="0" w:color="000000"/>
              <w:right w:val="single" w:sz="8" w:space="0" w:color="000000"/>
            </w:tcBorders>
          </w:tcPr>
          <w:p w14:paraId="3A8B092F" w14:textId="77777777" w:rsidR="00EC5046" w:rsidRPr="007F7E2B" w:rsidRDefault="00EC5046">
            <w:pPr>
              <w:spacing w:line="259" w:lineRule="auto"/>
              <w:ind w:left="5"/>
              <w:rPr>
                <w:ins w:id="15308" w:author="V2" w:date="2025-04-14T14:19:00Z" w16du:dateUtc="2025-04-14T19:19:00Z"/>
              </w:rPr>
            </w:pPr>
            <w:ins w:id="15309" w:author="V2" w:date="2025-04-14T14:19:00Z" w16du:dateUtc="2025-04-14T19:19:00Z">
              <w:r w:rsidRPr="007F7E2B">
                <w:rPr>
                  <w:rFonts w:ascii="Arial" w:eastAsia="Arial" w:hAnsi="Arial" w:cs="Arial"/>
                  <w:i/>
                </w:rPr>
                <w:t>E</w:t>
              </w:r>
              <w:r w:rsidRPr="007F7E2B">
                <w:rPr>
                  <w:rFonts w:ascii="Arial" w:eastAsia="Arial" w:hAnsi="Arial" w:cs="Arial"/>
                  <w:i/>
                  <w:sz w:val="13"/>
                </w:rPr>
                <w:t>l,Direct_N2O,manure</w:t>
              </w:r>
              <w:r w:rsidRPr="007F7E2B">
                <w:rPr>
                  <w:rFonts w:ascii="Arial" w:eastAsia="Arial" w:hAnsi="Arial" w:cs="Arial"/>
                  <w:b/>
                  <w:i/>
                </w:rPr>
                <w:t xml:space="preserve"> </w:t>
              </w:r>
            </w:ins>
          </w:p>
        </w:tc>
      </w:tr>
      <w:tr w:rsidR="00EC5046" w:rsidRPr="007F7E2B" w14:paraId="0C48C242" w14:textId="77777777">
        <w:trPr>
          <w:trHeight w:val="335"/>
          <w:ins w:id="1531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9F683DD" w14:textId="77777777" w:rsidR="00EC5046" w:rsidRPr="007F7E2B" w:rsidRDefault="00EC5046">
            <w:pPr>
              <w:spacing w:line="259" w:lineRule="auto"/>
              <w:rPr>
                <w:ins w:id="15311" w:author="V2" w:date="2025-04-14T14:19:00Z" w16du:dateUtc="2025-04-14T19:19:00Z"/>
              </w:rPr>
            </w:pPr>
            <w:ins w:id="15312" w:author="V2" w:date="2025-04-14T14:19:00Z" w16du:dateUtc="2025-04-14T19:19:00Z">
              <w:r w:rsidRPr="007F7E2B">
                <w:t xml:space="preserve">Data unit: </w:t>
              </w:r>
            </w:ins>
          </w:p>
        </w:tc>
        <w:tc>
          <w:tcPr>
            <w:tcW w:w="4393" w:type="dxa"/>
            <w:tcBorders>
              <w:top w:val="single" w:sz="8" w:space="0" w:color="000000"/>
              <w:left w:val="single" w:sz="8" w:space="0" w:color="000000"/>
              <w:bottom w:val="single" w:sz="8" w:space="0" w:color="000000"/>
              <w:right w:val="single" w:sz="8" w:space="0" w:color="000000"/>
            </w:tcBorders>
          </w:tcPr>
          <w:p w14:paraId="412D920D" w14:textId="77777777" w:rsidR="00EC5046" w:rsidRPr="007F7E2B" w:rsidRDefault="00EC5046">
            <w:pPr>
              <w:spacing w:line="259" w:lineRule="auto"/>
              <w:ind w:left="5"/>
              <w:rPr>
                <w:ins w:id="15313" w:author="V2" w:date="2025-04-14T14:19:00Z" w16du:dateUtc="2025-04-14T19:19:00Z"/>
              </w:rPr>
            </w:pPr>
            <w:ins w:id="15314" w:author="V2" w:date="2025-04-14T14:19:00Z" w16du:dateUtc="2025-04-14T19:19:00Z">
              <w:r w:rsidRPr="007F7E2B">
                <w:t>tonnes CO</w:t>
              </w:r>
              <w:r w:rsidRPr="007F7E2B">
                <w:rPr>
                  <w:vertAlign w:val="subscript"/>
                </w:rPr>
                <w:t>2</w:t>
              </w:r>
              <w:r w:rsidRPr="007F7E2B">
                <w:t>e yr</w:t>
              </w:r>
              <w:r w:rsidRPr="007F7E2B">
                <w:rPr>
                  <w:vertAlign w:val="superscript"/>
                </w:rPr>
                <w:t>-1</w:t>
              </w:r>
              <w:r w:rsidRPr="007F7E2B">
                <w:t xml:space="preserve"> </w:t>
              </w:r>
            </w:ins>
          </w:p>
        </w:tc>
      </w:tr>
      <w:tr w:rsidR="00EC5046" w:rsidRPr="007F7E2B" w14:paraId="16210577" w14:textId="77777777">
        <w:trPr>
          <w:trHeight w:val="335"/>
          <w:ins w:id="1531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E512708" w14:textId="77777777" w:rsidR="00EC5046" w:rsidRPr="007F7E2B" w:rsidRDefault="00EC5046">
            <w:pPr>
              <w:spacing w:line="259" w:lineRule="auto"/>
              <w:rPr>
                <w:ins w:id="15316" w:author="V2" w:date="2025-04-14T14:19:00Z" w16du:dateUtc="2025-04-14T19:19:00Z"/>
              </w:rPr>
            </w:pPr>
            <w:ins w:id="15317" w:author="V2" w:date="2025-04-14T14:19:00Z" w16du:dateUtc="2025-04-14T19:19:00Z">
              <w:r w:rsidRPr="007F7E2B">
                <w:t xml:space="preserve">Description: </w:t>
              </w:r>
            </w:ins>
          </w:p>
        </w:tc>
        <w:tc>
          <w:tcPr>
            <w:tcW w:w="4393" w:type="dxa"/>
            <w:tcBorders>
              <w:top w:val="single" w:sz="8" w:space="0" w:color="000000"/>
              <w:left w:val="single" w:sz="8" w:space="0" w:color="000000"/>
              <w:bottom w:val="single" w:sz="8" w:space="0" w:color="000000"/>
              <w:right w:val="single" w:sz="8" w:space="0" w:color="000000"/>
            </w:tcBorders>
          </w:tcPr>
          <w:p w14:paraId="6A533B90" w14:textId="77777777" w:rsidR="00EC5046" w:rsidRPr="007F7E2B" w:rsidRDefault="00EC5046">
            <w:pPr>
              <w:spacing w:line="259" w:lineRule="auto"/>
              <w:ind w:left="5"/>
              <w:rPr>
                <w:ins w:id="15318" w:author="V2" w:date="2025-04-14T14:19:00Z" w16du:dateUtc="2025-04-14T19:19:00Z"/>
              </w:rPr>
            </w:pPr>
            <w:ins w:id="15319" w:author="V2" w:date="2025-04-14T14:19:00Z" w16du:dateUtc="2025-04-14T19:19:00Z">
              <w:r w:rsidRPr="007F7E2B">
                <w:t>Direct N</w:t>
              </w:r>
              <w:r w:rsidRPr="007F7E2B">
                <w:rPr>
                  <w:vertAlign w:val="subscript"/>
                </w:rPr>
                <w:t>2</w:t>
              </w:r>
              <w:r w:rsidRPr="007F7E2B">
                <w:t xml:space="preserve">O emissions </w:t>
              </w:r>
            </w:ins>
          </w:p>
        </w:tc>
      </w:tr>
      <w:tr w:rsidR="00EC5046" w:rsidRPr="007F7E2B" w14:paraId="7B1D9272" w14:textId="77777777">
        <w:trPr>
          <w:trHeight w:val="335"/>
          <w:ins w:id="1532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BDB6D44" w14:textId="77777777" w:rsidR="00EC5046" w:rsidRPr="007F7E2B" w:rsidRDefault="00EC5046">
            <w:pPr>
              <w:spacing w:line="259" w:lineRule="auto"/>
              <w:rPr>
                <w:ins w:id="15321" w:author="V2" w:date="2025-04-14T14:19:00Z" w16du:dateUtc="2025-04-14T19:19:00Z"/>
              </w:rPr>
            </w:pPr>
            <w:ins w:id="15322" w:author="V2" w:date="2025-04-14T14:19:00Z" w16du:dateUtc="2025-04-14T19:19:00Z">
              <w:r w:rsidRPr="007F7E2B">
                <w:t xml:space="preserve">Source of data: </w:t>
              </w:r>
            </w:ins>
          </w:p>
        </w:tc>
        <w:tc>
          <w:tcPr>
            <w:tcW w:w="4393" w:type="dxa"/>
            <w:tcBorders>
              <w:top w:val="single" w:sz="8" w:space="0" w:color="000000"/>
              <w:left w:val="single" w:sz="8" w:space="0" w:color="000000"/>
              <w:bottom w:val="single" w:sz="8" w:space="0" w:color="000000"/>
              <w:right w:val="single" w:sz="8" w:space="0" w:color="000000"/>
            </w:tcBorders>
          </w:tcPr>
          <w:p w14:paraId="7BFB84AB" w14:textId="77777777" w:rsidR="00EC5046" w:rsidRPr="007F7E2B" w:rsidRDefault="00EC5046">
            <w:pPr>
              <w:spacing w:line="259" w:lineRule="auto"/>
              <w:ind w:left="5"/>
              <w:rPr>
                <w:ins w:id="15323" w:author="V2" w:date="2025-04-14T14:19:00Z" w16du:dateUtc="2025-04-14T19:19:00Z"/>
              </w:rPr>
            </w:pPr>
            <w:ins w:id="15324" w:author="V2" w:date="2025-04-14T14:19:00Z" w16du:dateUtc="2025-04-14T19:19:00Z">
              <w:r w:rsidRPr="007F7E2B">
                <w:t xml:space="preserve">Calculated </w:t>
              </w:r>
            </w:ins>
          </w:p>
        </w:tc>
      </w:tr>
      <w:tr w:rsidR="00EC5046" w:rsidRPr="007F7E2B" w14:paraId="0826D7CF" w14:textId="77777777">
        <w:trPr>
          <w:trHeight w:val="800"/>
          <w:ins w:id="1532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8882935" w14:textId="77777777" w:rsidR="00EC5046" w:rsidRPr="007F7E2B" w:rsidRDefault="00EC5046">
            <w:pPr>
              <w:spacing w:line="259" w:lineRule="auto"/>
              <w:rPr>
                <w:ins w:id="15326" w:author="V2" w:date="2025-04-14T14:19:00Z" w16du:dateUtc="2025-04-14T19:19:00Z"/>
              </w:rPr>
            </w:pPr>
            <w:ins w:id="15327" w:author="V2" w:date="2025-04-14T14:19:00Z" w16du:dateUtc="2025-04-14T19:19:00Z">
              <w:r w:rsidRPr="007F7E2B">
                <w:t xml:space="preserve">Justification of choice of data or description of measurement methods and procedures applied: </w:t>
              </w:r>
            </w:ins>
          </w:p>
        </w:tc>
        <w:tc>
          <w:tcPr>
            <w:tcW w:w="4393" w:type="dxa"/>
            <w:tcBorders>
              <w:top w:val="single" w:sz="8" w:space="0" w:color="000000"/>
              <w:left w:val="single" w:sz="8" w:space="0" w:color="000000"/>
              <w:bottom w:val="single" w:sz="8" w:space="0" w:color="000000"/>
              <w:right w:val="single" w:sz="8" w:space="0" w:color="000000"/>
            </w:tcBorders>
            <w:vAlign w:val="center"/>
          </w:tcPr>
          <w:p w14:paraId="5AA1B197" w14:textId="77777777" w:rsidR="00EC5046" w:rsidRPr="007F7E2B" w:rsidRDefault="00EC5046">
            <w:pPr>
              <w:spacing w:line="259" w:lineRule="auto"/>
              <w:ind w:left="5"/>
              <w:rPr>
                <w:ins w:id="15328" w:author="V2" w:date="2025-04-14T14:19:00Z" w16du:dateUtc="2025-04-14T19:19:00Z"/>
              </w:rPr>
            </w:pPr>
            <w:ins w:id="15329" w:author="V2" w:date="2025-04-14T14:19:00Z" w16du:dateUtc="2025-04-14T19:19:00Z">
              <w:r w:rsidRPr="007F7E2B">
                <w:t>Direct N</w:t>
              </w:r>
              <w:r w:rsidRPr="007F7E2B">
                <w:rPr>
                  <w:vertAlign w:val="subscript"/>
                </w:rPr>
                <w:t>2</w:t>
              </w:r>
              <w:r w:rsidRPr="007F7E2B">
                <w:t xml:space="preserve">O emissions from manure management  </w:t>
              </w:r>
            </w:ins>
          </w:p>
        </w:tc>
      </w:tr>
      <w:tr w:rsidR="00EC5046" w:rsidRPr="007F7E2B" w14:paraId="7FBF8DAB" w14:textId="77777777">
        <w:trPr>
          <w:trHeight w:val="332"/>
          <w:ins w:id="1533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531CD88" w14:textId="77777777" w:rsidR="00EC5046" w:rsidRPr="007F7E2B" w:rsidRDefault="00EC5046">
            <w:pPr>
              <w:spacing w:line="259" w:lineRule="auto"/>
              <w:rPr>
                <w:ins w:id="15331" w:author="V2" w:date="2025-04-14T14:19:00Z" w16du:dateUtc="2025-04-14T19:19:00Z"/>
              </w:rPr>
            </w:pPr>
            <w:ins w:id="15332" w:author="V2" w:date="2025-04-14T14:19:00Z" w16du:dateUtc="2025-04-14T19:19:00Z">
              <w:r w:rsidRPr="007F7E2B">
                <w:t xml:space="preserve">Any comment: </w:t>
              </w:r>
            </w:ins>
          </w:p>
        </w:tc>
        <w:tc>
          <w:tcPr>
            <w:tcW w:w="4393" w:type="dxa"/>
            <w:tcBorders>
              <w:top w:val="single" w:sz="8" w:space="0" w:color="000000"/>
              <w:left w:val="single" w:sz="8" w:space="0" w:color="000000"/>
              <w:bottom w:val="single" w:sz="8" w:space="0" w:color="000000"/>
              <w:right w:val="single" w:sz="8" w:space="0" w:color="000000"/>
            </w:tcBorders>
          </w:tcPr>
          <w:p w14:paraId="72A6B01F" w14:textId="77777777" w:rsidR="00EC5046" w:rsidRPr="007F7E2B" w:rsidRDefault="00EC5046">
            <w:pPr>
              <w:spacing w:line="259" w:lineRule="auto"/>
              <w:ind w:left="5"/>
              <w:rPr>
                <w:ins w:id="15333" w:author="V2" w:date="2025-04-14T14:19:00Z" w16du:dateUtc="2025-04-14T19:19:00Z"/>
              </w:rPr>
            </w:pPr>
            <w:ins w:id="15334" w:author="V2" w:date="2025-04-14T14:19:00Z" w16du:dateUtc="2025-04-14T19:19:00Z">
              <w:r w:rsidRPr="007F7E2B">
                <w:t xml:space="preserve">  </w:t>
              </w:r>
            </w:ins>
          </w:p>
        </w:tc>
      </w:tr>
    </w:tbl>
    <w:p w14:paraId="72AAD56D" w14:textId="77777777" w:rsidR="00EC5046" w:rsidRPr="007F7E2B" w:rsidRDefault="00EC5046">
      <w:pPr>
        <w:spacing w:line="259" w:lineRule="auto"/>
        <w:rPr>
          <w:ins w:id="15335" w:author="V2" w:date="2025-04-14T14:19:00Z" w16du:dateUtc="2025-04-14T19:19:00Z"/>
        </w:rPr>
      </w:pPr>
      <w:ins w:id="15336" w:author="V2" w:date="2025-04-14T14:19:00Z" w16du:dateUtc="2025-04-14T19:19:00Z">
        <w:r w:rsidRPr="007F7E2B">
          <w:t xml:space="preserve"> </w:t>
        </w:r>
      </w:ins>
    </w:p>
    <w:tbl>
      <w:tblPr>
        <w:tblStyle w:val="TableGrid0"/>
        <w:tblW w:w="8649" w:type="dxa"/>
        <w:tblInd w:w="708" w:type="dxa"/>
        <w:tblCellMar>
          <w:top w:w="51" w:type="dxa"/>
          <w:left w:w="106" w:type="dxa"/>
          <w:right w:w="115" w:type="dxa"/>
        </w:tblCellMar>
        <w:tblLook w:val="04A0" w:firstRow="1" w:lastRow="0" w:firstColumn="1" w:lastColumn="0" w:noHBand="0" w:noVBand="1"/>
      </w:tblPr>
      <w:tblGrid>
        <w:gridCol w:w="4256"/>
        <w:gridCol w:w="4393"/>
      </w:tblGrid>
      <w:tr w:rsidR="00EC5046" w:rsidRPr="007F7E2B" w14:paraId="537E5170" w14:textId="77777777">
        <w:trPr>
          <w:trHeight w:val="332"/>
          <w:ins w:id="1533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ECA9DA0" w14:textId="77777777" w:rsidR="00EC5046" w:rsidRPr="007F7E2B" w:rsidRDefault="00EC5046">
            <w:pPr>
              <w:spacing w:line="259" w:lineRule="auto"/>
              <w:rPr>
                <w:ins w:id="15338" w:author="V2" w:date="2025-04-14T14:19:00Z" w16du:dateUtc="2025-04-14T19:19:00Z"/>
              </w:rPr>
            </w:pPr>
            <w:ins w:id="15339" w:author="V2" w:date="2025-04-14T14:19:00Z" w16du:dateUtc="2025-04-14T19:19:00Z">
              <w:r w:rsidRPr="007F7E2B">
                <w:rPr>
                  <w:rFonts w:ascii="Arial" w:eastAsia="Arial" w:hAnsi="Arial" w:cs="Arial"/>
                  <w:b/>
                </w:rPr>
                <w:t xml:space="preserve">Data Unit / Parameter: </w:t>
              </w:r>
            </w:ins>
          </w:p>
        </w:tc>
        <w:tc>
          <w:tcPr>
            <w:tcW w:w="4393" w:type="dxa"/>
            <w:tcBorders>
              <w:top w:val="single" w:sz="8" w:space="0" w:color="000000"/>
              <w:left w:val="single" w:sz="8" w:space="0" w:color="000000"/>
              <w:bottom w:val="single" w:sz="8" w:space="0" w:color="000000"/>
              <w:right w:val="single" w:sz="8" w:space="0" w:color="000000"/>
            </w:tcBorders>
          </w:tcPr>
          <w:p w14:paraId="5E0DD3AC" w14:textId="77777777" w:rsidR="00EC5046" w:rsidRPr="007F7E2B" w:rsidRDefault="00EC5046">
            <w:pPr>
              <w:spacing w:line="259" w:lineRule="auto"/>
              <w:ind w:left="5"/>
              <w:rPr>
                <w:ins w:id="15340" w:author="V2" w:date="2025-04-14T14:19:00Z" w16du:dateUtc="2025-04-14T19:19:00Z"/>
              </w:rPr>
            </w:pPr>
            <w:ins w:id="15341" w:author="V2" w:date="2025-04-14T14:19:00Z" w16du:dateUtc="2025-04-14T19:19:00Z">
              <w:r w:rsidRPr="007F7E2B">
                <w:rPr>
                  <w:rFonts w:ascii="Arial" w:eastAsia="Arial" w:hAnsi="Arial" w:cs="Arial"/>
                  <w:i/>
                </w:rPr>
                <w:t>E</w:t>
              </w:r>
              <w:r w:rsidRPr="007F7E2B">
                <w:rPr>
                  <w:rFonts w:ascii="Arial" w:eastAsia="Arial" w:hAnsi="Arial" w:cs="Arial"/>
                  <w:i/>
                  <w:vertAlign w:val="subscript"/>
                </w:rPr>
                <w:t>l,Indirect_N2O,manure</w:t>
              </w:r>
              <w:r w:rsidRPr="007F7E2B">
                <w:rPr>
                  <w:rFonts w:ascii="Arial" w:eastAsia="Arial" w:hAnsi="Arial" w:cs="Arial"/>
                  <w:b/>
                  <w:i/>
                </w:rPr>
                <w:t xml:space="preserve">  </w:t>
              </w:r>
            </w:ins>
          </w:p>
        </w:tc>
      </w:tr>
      <w:tr w:rsidR="00EC5046" w:rsidRPr="007F7E2B" w14:paraId="0A04C399" w14:textId="77777777">
        <w:trPr>
          <w:trHeight w:val="335"/>
          <w:ins w:id="1534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0071B5E" w14:textId="77777777" w:rsidR="00EC5046" w:rsidRPr="007F7E2B" w:rsidRDefault="00EC5046">
            <w:pPr>
              <w:spacing w:line="259" w:lineRule="auto"/>
              <w:rPr>
                <w:ins w:id="15343" w:author="V2" w:date="2025-04-14T14:19:00Z" w16du:dateUtc="2025-04-14T19:19:00Z"/>
              </w:rPr>
            </w:pPr>
            <w:ins w:id="15344" w:author="V2" w:date="2025-04-14T14:19:00Z" w16du:dateUtc="2025-04-14T19:19:00Z">
              <w:r w:rsidRPr="007F7E2B">
                <w:t xml:space="preserve">Data unit: </w:t>
              </w:r>
            </w:ins>
          </w:p>
        </w:tc>
        <w:tc>
          <w:tcPr>
            <w:tcW w:w="4393" w:type="dxa"/>
            <w:tcBorders>
              <w:top w:val="single" w:sz="8" w:space="0" w:color="000000"/>
              <w:left w:val="single" w:sz="8" w:space="0" w:color="000000"/>
              <w:bottom w:val="single" w:sz="8" w:space="0" w:color="000000"/>
              <w:right w:val="single" w:sz="8" w:space="0" w:color="000000"/>
            </w:tcBorders>
          </w:tcPr>
          <w:p w14:paraId="1BB1AB49" w14:textId="77777777" w:rsidR="00EC5046" w:rsidRPr="007F7E2B" w:rsidRDefault="00EC5046">
            <w:pPr>
              <w:spacing w:line="259" w:lineRule="auto"/>
              <w:ind w:left="5"/>
              <w:rPr>
                <w:ins w:id="15345" w:author="V2" w:date="2025-04-14T14:19:00Z" w16du:dateUtc="2025-04-14T19:19:00Z"/>
              </w:rPr>
            </w:pPr>
            <w:ins w:id="15346" w:author="V2" w:date="2025-04-14T14:19:00Z" w16du:dateUtc="2025-04-14T19:19:00Z">
              <w:r w:rsidRPr="007F7E2B">
                <w:t>tonnes CO</w:t>
              </w:r>
              <w:r w:rsidRPr="007F7E2B">
                <w:rPr>
                  <w:vertAlign w:val="subscript"/>
                </w:rPr>
                <w:t>2</w:t>
              </w:r>
              <w:r w:rsidRPr="007F7E2B">
                <w:t>e yr</w:t>
              </w:r>
              <w:r w:rsidRPr="007F7E2B">
                <w:rPr>
                  <w:vertAlign w:val="superscript"/>
                </w:rPr>
                <w:t>-1</w:t>
              </w:r>
              <w:r w:rsidRPr="007F7E2B">
                <w:t xml:space="preserve"> </w:t>
              </w:r>
            </w:ins>
          </w:p>
        </w:tc>
      </w:tr>
      <w:tr w:rsidR="00EC5046" w:rsidRPr="007F7E2B" w14:paraId="072BC448" w14:textId="77777777">
        <w:trPr>
          <w:trHeight w:val="335"/>
          <w:ins w:id="1534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3D08145" w14:textId="77777777" w:rsidR="00EC5046" w:rsidRPr="007F7E2B" w:rsidRDefault="00EC5046">
            <w:pPr>
              <w:spacing w:line="259" w:lineRule="auto"/>
              <w:rPr>
                <w:ins w:id="15348" w:author="V2" w:date="2025-04-14T14:19:00Z" w16du:dateUtc="2025-04-14T19:19:00Z"/>
              </w:rPr>
            </w:pPr>
            <w:ins w:id="15349" w:author="V2" w:date="2025-04-14T14:19:00Z" w16du:dateUtc="2025-04-14T19:19:00Z">
              <w:r w:rsidRPr="007F7E2B">
                <w:t xml:space="preserve">Description: </w:t>
              </w:r>
            </w:ins>
          </w:p>
        </w:tc>
        <w:tc>
          <w:tcPr>
            <w:tcW w:w="4393" w:type="dxa"/>
            <w:tcBorders>
              <w:top w:val="single" w:sz="8" w:space="0" w:color="000000"/>
              <w:left w:val="single" w:sz="8" w:space="0" w:color="000000"/>
              <w:bottom w:val="single" w:sz="8" w:space="0" w:color="000000"/>
              <w:right w:val="single" w:sz="8" w:space="0" w:color="000000"/>
            </w:tcBorders>
          </w:tcPr>
          <w:p w14:paraId="20FC3937" w14:textId="77777777" w:rsidR="00EC5046" w:rsidRPr="007F7E2B" w:rsidRDefault="00EC5046">
            <w:pPr>
              <w:spacing w:line="259" w:lineRule="auto"/>
              <w:ind w:left="5"/>
              <w:rPr>
                <w:ins w:id="15350" w:author="V2" w:date="2025-04-14T14:19:00Z" w16du:dateUtc="2025-04-14T19:19:00Z"/>
              </w:rPr>
            </w:pPr>
            <w:ins w:id="15351" w:author="V2" w:date="2025-04-14T14:19:00Z" w16du:dateUtc="2025-04-14T19:19:00Z">
              <w:r w:rsidRPr="007F7E2B">
                <w:t>Indirect N</w:t>
              </w:r>
              <w:r w:rsidRPr="007F7E2B">
                <w:rPr>
                  <w:vertAlign w:val="subscript"/>
                </w:rPr>
                <w:t>2</w:t>
              </w:r>
              <w:r w:rsidRPr="007F7E2B">
                <w:t xml:space="preserve">O emissions </w:t>
              </w:r>
            </w:ins>
          </w:p>
        </w:tc>
      </w:tr>
      <w:tr w:rsidR="00EC5046" w:rsidRPr="007F7E2B" w14:paraId="63269496" w14:textId="77777777">
        <w:trPr>
          <w:trHeight w:val="336"/>
          <w:ins w:id="1535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515B4B4" w14:textId="77777777" w:rsidR="00EC5046" w:rsidRPr="007F7E2B" w:rsidRDefault="00EC5046">
            <w:pPr>
              <w:spacing w:line="259" w:lineRule="auto"/>
              <w:rPr>
                <w:ins w:id="15353" w:author="V2" w:date="2025-04-14T14:19:00Z" w16du:dateUtc="2025-04-14T19:19:00Z"/>
              </w:rPr>
            </w:pPr>
            <w:ins w:id="15354" w:author="V2" w:date="2025-04-14T14:19:00Z" w16du:dateUtc="2025-04-14T19:19:00Z">
              <w:r w:rsidRPr="007F7E2B">
                <w:t xml:space="preserve">Source of data: </w:t>
              </w:r>
            </w:ins>
          </w:p>
        </w:tc>
        <w:tc>
          <w:tcPr>
            <w:tcW w:w="4393" w:type="dxa"/>
            <w:tcBorders>
              <w:top w:val="single" w:sz="8" w:space="0" w:color="000000"/>
              <w:left w:val="single" w:sz="8" w:space="0" w:color="000000"/>
              <w:bottom w:val="single" w:sz="8" w:space="0" w:color="000000"/>
              <w:right w:val="single" w:sz="8" w:space="0" w:color="000000"/>
            </w:tcBorders>
          </w:tcPr>
          <w:p w14:paraId="1CC24039" w14:textId="77777777" w:rsidR="00EC5046" w:rsidRPr="007F7E2B" w:rsidRDefault="00EC5046">
            <w:pPr>
              <w:spacing w:line="259" w:lineRule="auto"/>
              <w:ind w:left="5"/>
              <w:rPr>
                <w:ins w:id="15355" w:author="V2" w:date="2025-04-14T14:19:00Z" w16du:dateUtc="2025-04-14T19:19:00Z"/>
              </w:rPr>
            </w:pPr>
            <w:ins w:id="15356" w:author="V2" w:date="2025-04-14T14:19:00Z" w16du:dateUtc="2025-04-14T19:19:00Z">
              <w:r w:rsidRPr="007F7E2B">
                <w:t xml:space="preserve">Calculated </w:t>
              </w:r>
            </w:ins>
          </w:p>
        </w:tc>
      </w:tr>
      <w:tr w:rsidR="00EC5046" w:rsidRPr="007F7E2B" w14:paraId="67611725" w14:textId="77777777">
        <w:trPr>
          <w:trHeight w:val="799"/>
          <w:ins w:id="1535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A1F1C14" w14:textId="77777777" w:rsidR="00EC5046" w:rsidRPr="007F7E2B" w:rsidRDefault="00EC5046">
            <w:pPr>
              <w:spacing w:line="259" w:lineRule="auto"/>
              <w:rPr>
                <w:ins w:id="15358" w:author="V2" w:date="2025-04-14T14:19:00Z" w16du:dateUtc="2025-04-14T19:19:00Z"/>
              </w:rPr>
            </w:pPr>
            <w:ins w:id="15359" w:author="V2" w:date="2025-04-14T14:19:00Z" w16du:dateUtc="2025-04-14T19:19:00Z">
              <w:r w:rsidRPr="007F7E2B">
                <w:lastRenderedPageBreak/>
                <w:t xml:space="preserve">Justification of choice of data or description of measurement methods and procedures applied: </w:t>
              </w:r>
            </w:ins>
          </w:p>
        </w:tc>
        <w:tc>
          <w:tcPr>
            <w:tcW w:w="4393" w:type="dxa"/>
            <w:tcBorders>
              <w:top w:val="single" w:sz="8" w:space="0" w:color="000000"/>
              <w:left w:val="single" w:sz="8" w:space="0" w:color="000000"/>
              <w:bottom w:val="single" w:sz="8" w:space="0" w:color="000000"/>
              <w:right w:val="single" w:sz="8" w:space="0" w:color="000000"/>
            </w:tcBorders>
            <w:vAlign w:val="center"/>
          </w:tcPr>
          <w:p w14:paraId="76850015" w14:textId="77777777" w:rsidR="00EC5046" w:rsidRPr="007F7E2B" w:rsidRDefault="00EC5046">
            <w:pPr>
              <w:spacing w:line="259" w:lineRule="auto"/>
              <w:ind w:left="5"/>
              <w:rPr>
                <w:ins w:id="15360" w:author="V2" w:date="2025-04-14T14:19:00Z" w16du:dateUtc="2025-04-14T19:19:00Z"/>
              </w:rPr>
            </w:pPr>
            <w:ins w:id="15361" w:author="V2" w:date="2025-04-14T14:19:00Z" w16du:dateUtc="2025-04-14T19:19:00Z">
              <w:r w:rsidRPr="007F7E2B">
                <w:t>Indirect N</w:t>
              </w:r>
              <w:r w:rsidRPr="007F7E2B">
                <w:rPr>
                  <w:vertAlign w:val="subscript"/>
                </w:rPr>
                <w:t>2</w:t>
              </w:r>
              <w:r w:rsidRPr="007F7E2B">
                <w:t xml:space="preserve">O emissions from manure management  </w:t>
              </w:r>
            </w:ins>
          </w:p>
        </w:tc>
      </w:tr>
      <w:tr w:rsidR="00EC5046" w:rsidRPr="007F7E2B" w14:paraId="530962E8" w14:textId="77777777">
        <w:trPr>
          <w:trHeight w:val="332"/>
          <w:ins w:id="1536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2C1C77A" w14:textId="77777777" w:rsidR="00EC5046" w:rsidRPr="007F7E2B" w:rsidRDefault="00EC5046">
            <w:pPr>
              <w:spacing w:line="259" w:lineRule="auto"/>
              <w:rPr>
                <w:ins w:id="15363" w:author="V2" w:date="2025-04-14T14:19:00Z" w16du:dateUtc="2025-04-14T19:19:00Z"/>
              </w:rPr>
            </w:pPr>
            <w:ins w:id="15364" w:author="V2" w:date="2025-04-14T14:19:00Z" w16du:dateUtc="2025-04-14T19:19:00Z">
              <w:r w:rsidRPr="007F7E2B">
                <w:t xml:space="preserve">Any comment: </w:t>
              </w:r>
            </w:ins>
          </w:p>
        </w:tc>
        <w:tc>
          <w:tcPr>
            <w:tcW w:w="4393" w:type="dxa"/>
            <w:tcBorders>
              <w:top w:val="single" w:sz="8" w:space="0" w:color="000000"/>
              <w:left w:val="single" w:sz="8" w:space="0" w:color="000000"/>
              <w:bottom w:val="single" w:sz="8" w:space="0" w:color="000000"/>
              <w:right w:val="single" w:sz="8" w:space="0" w:color="000000"/>
            </w:tcBorders>
          </w:tcPr>
          <w:p w14:paraId="2F0E4F6A" w14:textId="77777777" w:rsidR="00EC5046" w:rsidRPr="007F7E2B" w:rsidRDefault="00EC5046">
            <w:pPr>
              <w:spacing w:line="259" w:lineRule="auto"/>
              <w:ind w:left="5"/>
              <w:rPr>
                <w:ins w:id="15365" w:author="V2" w:date="2025-04-14T14:19:00Z" w16du:dateUtc="2025-04-14T19:19:00Z"/>
              </w:rPr>
            </w:pPr>
            <w:ins w:id="15366" w:author="V2" w:date="2025-04-14T14:19:00Z" w16du:dateUtc="2025-04-14T19:19:00Z">
              <w:r w:rsidRPr="007F7E2B">
                <w:t xml:space="preserve">  </w:t>
              </w:r>
            </w:ins>
          </w:p>
        </w:tc>
      </w:tr>
    </w:tbl>
    <w:p w14:paraId="2A245079" w14:textId="77777777" w:rsidR="00EC5046" w:rsidRPr="007F7E2B" w:rsidRDefault="00EC5046">
      <w:pPr>
        <w:spacing w:line="259" w:lineRule="auto"/>
        <w:rPr>
          <w:ins w:id="15367" w:author="V2" w:date="2025-04-14T14:19:00Z" w16du:dateUtc="2025-04-14T19:19:00Z"/>
        </w:rPr>
      </w:pPr>
      <w:ins w:id="15368" w:author="V2" w:date="2025-04-14T14:19:00Z" w16du:dateUtc="2025-04-14T19:19:00Z">
        <w:r w:rsidRPr="007F7E2B">
          <w:t xml:space="preserve"> </w:t>
        </w:r>
      </w:ins>
    </w:p>
    <w:tbl>
      <w:tblPr>
        <w:tblStyle w:val="TableGrid0"/>
        <w:tblW w:w="8649" w:type="dxa"/>
        <w:tblInd w:w="708" w:type="dxa"/>
        <w:tblCellMar>
          <w:top w:w="14" w:type="dxa"/>
          <w:left w:w="106" w:type="dxa"/>
          <w:right w:w="36" w:type="dxa"/>
        </w:tblCellMar>
        <w:tblLook w:val="04A0" w:firstRow="1" w:lastRow="0" w:firstColumn="1" w:lastColumn="0" w:noHBand="0" w:noVBand="1"/>
      </w:tblPr>
      <w:tblGrid>
        <w:gridCol w:w="4256"/>
        <w:gridCol w:w="4393"/>
      </w:tblGrid>
      <w:tr w:rsidR="00EC5046" w:rsidRPr="007F7E2B" w14:paraId="5A295E1A" w14:textId="77777777">
        <w:trPr>
          <w:trHeight w:val="332"/>
          <w:ins w:id="1536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E3004E7" w14:textId="77777777" w:rsidR="00EC5046" w:rsidRPr="007F7E2B" w:rsidRDefault="00EC5046">
            <w:pPr>
              <w:spacing w:line="259" w:lineRule="auto"/>
              <w:rPr>
                <w:ins w:id="15370" w:author="V2" w:date="2025-04-14T14:19:00Z" w16du:dateUtc="2025-04-14T19:19:00Z"/>
              </w:rPr>
            </w:pPr>
            <w:ins w:id="15371" w:author="V2" w:date="2025-04-14T14:19:00Z" w16du:dateUtc="2025-04-14T19:19:00Z">
              <w:r w:rsidRPr="007F7E2B">
                <w:rPr>
                  <w:rFonts w:ascii="Arial" w:eastAsia="Arial" w:hAnsi="Arial" w:cs="Arial"/>
                  <w:b/>
                </w:rPr>
                <w:t xml:space="preserve">Data Unit / Parameter: </w:t>
              </w:r>
            </w:ins>
          </w:p>
        </w:tc>
        <w:tc>
          <w:tcPr>
            <w:tcW w:w="4393" w:type="dxa"/>
            <w:tcBorders>
              <w:top w:val="single" w:sz="8" w:space="0" w:color="000000"/>
              <w:left w:val="single" w:sz="8" w:space="0" w:color="000000"/>
              <w:bottom w:val="single" w:sz="8" w:space="0" w:color="000000"/>
              <w:right w:val="single" w:sz="8" w:space="0" w:color="000000"/>
            </w:tcBorders>
          </w:tcPr>
          <w:p w14:paraId="2338EEAE" w14:textId="77777777" w:rsidR="00EC5046" w:rsidRPr="007F7E2B" w:rsidRDefault="00EC5046">
            <w:pPr>
              <w:spacing w:line="259" w:lineRule="auto"/>
              <w:ind w:left="5"/>
              <w:rPr>
                <w:ins w:id="15372" w:author="V2" w:date="2025-04-14T14:19:00Z" w16du:dateUtc="2025-04-14T19:19:00Z"/>
              </w:rPr>
            </w:pPr>
            <w:ins w:id="15373" w:author="V2" w:date="2025-04-14T14:19:00Z" w16du:dateUtc="2025-04-14T19:19:00Z">
              <w:r w:rsidRPr="007F7E2B">
                <w:rPr>
                  <w:rFonts w:ascii="Arial" w:eastAsia="Arial" w:hAnsi="Arial" w:cs="Arial"/>
                  <w:i/>
                </w:rPr>
                <w:t>Nex</w:t>
              </w:r>
              <w:r w:rsidRPr="007F7E2B">
                <w:rPr>
                  <w:rFonts w:ascii="Arial" w:eastAsia="Arial" w:hAnsi="Arial" w:cs="Arial"/>
                  <w:b/>
                  <w:i/>
                </w:rPr>
                <w:t xml:space="preserve"> </w:t>
              </w:r>
            </w:ins>
          </w:p>
        </w:tc>
      </w:tr>
      <w:tr w:rsidR="00EC5046" w:rsidRPr="007F7E2B" w14:paraId="5468A579" w14:textId="77777777">
        <w:trPr>
          <w:trHeight w:val="336"/>
          <w:ins w:id="1537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00C03EF" w14:textId="77777777" w:rsidR="00EC5046" w:rsidRPr="007F7E2B" w:rsidRDefault="00EC5046">
            <w:pPr>
              <w:spacing w:line="259" w:lineRule="auto"/>
              <w:rPr>
                <w:ins w:id="15375" w:author="V2" w:date="2025-04-14T14:19:00Z" w16du:dateUtc="2025-04-14T19:19:00Z"/>
              </w:rPr>
            </w:pPr>
            <w:ins w:id="15376" w:author="V2" w:date="2025-04-14T14:19:00Z" w16du:dateUtc="2025-04-14T19:19:00Z">
              <w:r w:rsidRPr="007F7E2B">
                <w:t xml:space="preserve">Data unit: </w:t>
              </w:r>
            </w:ins>
          </w:p>
        </w:tc>
        <w:tc>
          <w:tcPr>
            <w:tcW w:w="4393" w:type="dxa"/>
            <w:tcBorders>
              <w:top w:val="single" w:sz="8" w:space="0" w:color="000000"/>
              <w:left w:val="single" w:sz="8" w:space="0" w:color="000000"/>
              <w:bottom w:val="single" w:sz="8" w:space="0" w:color="000000"/>
              <w:right w:val="single" w:sz="8" w:space="0" w:color="000000"/>
            </w:tcBorders>
          </w:tcPr>
          <w:p w14:paraId="67FF9E4C" w14:textId="77777777" w:rsidR="00EC5046" w:rsidRPr="007F7E2B" w:rsidRDefault="00EC5046">
            <w:pPr>
              <w:spacing w:line="259" w:lineRule="auto"/>
              <w:ind w:left="5"/>
              <w:rPr>
                <w:ins w:id="15377" w:author="V2" w:date="2025-04-14T14:19:00Z" w16du:dateUtc="2025-04-14T19:19:00Z"/>
              </w:rPr>
            </w:pPr>
            <w:ins w:id="15378" w:author="V2" w:date="2025-04-14T14:19:00Z" w16du:dateUtc="2025-04-14T19:19:00Z">
              <w:r w:rsidRPr="007F7E2B">
                <w:t>kg N head</w:t>
              </w:r>
              <w:r w:rsidRPr="007F7E2B">
                <w:rPr>
                  <w:vertAlign w:val="superscript"/>
                </w:rPr>
                <w:t>-1</w:t>
              </w:r>
              <w:r w:rsidRPr="007F7E2B">
                <w:t xml:space="preserve"> yr</w:t>
              </w:r>
              <w:r w:rsidRPr="007F7E2B">
                <w:rPr>
                  <w:vertAlign w:val="superscript"/>
                </w:rPr>
                <w:t>-1</w:t>
              </w:r>
              <w:r w:rsidRPr="007F7E2B">
                <w:t xml:space="preserve"> </w:t>
              </w:r>
            </w:ins>
          </w:p>
        </w:tc>
      </w:tr>
      <w:tr w:rsidR="00EC5046" w:rsidRPr="007F7E2B" w14:paraId="16CF026D" w14:textId="77777777">
        <w:trPr>
          <w:trHeight w:val="334"/>
          <w:ins w:id="1537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DA0EE98" w14:textId="77777777" w:rsidR="00EC5046" w:rsidRPr="007F7E2B" w:rsidRDefault="00EC5046">
            <w:pPr>
              <w:spacing w:line="259" w:lineRule="auto"/>
              <w:rPr>
                <w:ins w:id="15380" w:author="V2" w:date="2025-04-14T14:19:00Z" w16du:dateUtc="2025-04-14T19:19:00Z"/>
              </w:rPr>
            </w:pPr>
            <w:ins w:id="15381" w:author="V2" w:date="2025-04-14T14:19:00Z" w16du:dateUtc="2025-04-14T19:19:00Z">
              <w:r w:rsidRPr="007F7E2B">
                <w:t xml:space="preserve">Description: </w:t>
              </w:r>
            </w:ins>
          </w:p>
        </w:tc>
        <w:tc>
          <w:tcPr>
            <w:tcW w:w="4393" w:type="dxa"/>
            <w:tcBorders>
              <w:top w:val="single" w:sz="8" w:space="0" w:color="000000"/>
              <w:left w:val="single" w:sz="8" w:space="0" w:color="000000"/>
              <w:bottom w:val="single" w:sz="8" w:space="0" w:color="000000"/>
              <w:right w:val="single" w:sz="8" w:space="0" w:color="000000"/>
            </w:tcBorders>
          </w:tcPr>
          <w:p w14:paraId="31EE1CAE" w14:textId="77777777" w:rsidR="00EC5046" w:rsidRPr="007F7E2B" w:rsidRDefault="00EC5046">
            <w:pPr>
              <w:spacing w:line="259" w:lineRule="auto"/>
              <w:ind w:left="5"/>
              <w:rPr>
                <w:ins w:id="15382" w:author="V2" w:date="2025-04-14T14:19:00Z" w16du:dateUtc="2025-04-14T19:19:00Z"/>
              </w:rPr>
            </w:pPr>
            <w:ins w:id="15383" w:author="V2" w:date="2025-04-14T14:19:00Z" w16du:dateUtc="2025-04-14T19:19:00Z">
              <w:r w:rsidRPr="007F7E2B">
                <w:t xml:space="preserve">Annual average N excretion </w:t>
              </w:r>
            </w:ins>
          </w:p>
        </w:tc>
      </w:tr>
      <w:tr w:rsidR="00EC5046" w:rsidRPr="007F7E2B" w14:paraId="717B439E" w14:textId="77777777">
        <w:trPr>
          <w:trHeight w:val="480"/>
          <w:ins w:id="1538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1E9CC074" w14:textId="77777777" w:rsidR="00EC5046" w:rsidRPr="007F7E2B" w:rsidRDefault="00EC5046">
            <w:pPr>
              <w:spacing w:line="259" w:lineRule="auto"/>
              <w:rPr>
                <w:ins w:id="15385" w:author="V2" w:date="2025-04-14T14:19:00Z" w16du:dateUtc="2025-04-14T19:19:00Z"/>
              </w:rPr>
            </w:pPr>
            <w:ins w:id="15386" w:author="V2" w:date="2025-04-14T14:19:00Z" w16du:dateUtc="2025-04-14T19:19:00Z">
              <w:r w:rsidRPr="007F7E2B">
                <w:t xml:space="preserve">Source of data: </w:t>
              </w:r>
            </w:ins>
          </w:p>
        </w:tc>
        <w:tc>
          <w:tcPr>
            <w:tcW w:w="4393" w:type="dxa"/>
            <w:tcBorders>
              <w:top w:val="single" w:sz="8" w:space="0" w:color="000000"/>
              <w:left w:val="single" w:sz="8" w:space="0" w:color="000000"/>
              <w:bottom w:val="single" w:sz="8" w:space="0" w:color="000000"/>
              <w:right w:val="single" w:sz="8" w:space="0" w:color="000000"/>
            </w:tcBorders>
          </w:tcPr>
          <w:p w14:paraId="7E8FE619" w14:textId="77777777" w:rsidR="00EC5046" w:rsidRPr="007F7E2B" w:rsidRDefault="00EC5046">
            <w:pPr>
              <w:spacing w:line="259" w:lineRule="auto"/>
              <w:ind w:left="5"/>
              <w:rPr>
                <w:ins w:id="15387" w:author="V2" w:date="2025-04-14T14:19:00Z" w16du:dateUtc="2025-04-14T19:19:00Z"/>
              </w:rPr>
            </w:pPr>
            <w:ins w:id="15388" w:author="V2" w:date="2025-04-14T14:19:00Z" w16du:dateUtc="2025-04-14T19:19:00Z">
              <w:r w:rsidRPr="007F7E2B">
                <w:t xml:space="preserve">Peer reviewed literature, accepted variable values for national GHG inventories </w:t>
              </w:r>
            </w:ins>
          </w:p>
        </w:tc>
      </w:tr>
      <w:tr w:rsidR="00EC5046" w:rsidRPr="007F7E2B" w14:paraId="343D0F86" w14:textId="77777777">
        <w:trPr>
          <w:trHeight w:val="801"/>
          <w:ins w:id="1538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0DDEC07" w14:textId="77777777" w:rsidR="00EC5046" w:rsidRPr="007F7E2B" w:rsidRDefault="00EC5046">
            <w:pPr>
              <w:spacing w:line="259" w:lineRule="auto"/>
              <w:ind w:right="73"/>
              <w:rPr>
                <w:ins w:id="15390" w:author="V2" w:date="2025-04-14T14:19:00Z" w16du:dateUtc="2025-04-14T19:19:00Z"/>
              </w:rPr>
            </w:pPr>
            <w:ins w:id="15391" w:author="V2" w:date="2025-04-14T14:19:00Z" w16du:dateUtc="2025-04-14T19:19:00Z">
              <w:r w:rsidRPr="007F7E2B">
                <w:t xml:space="preserve">Justification of choice of data or description of measurement methods and procedures applied: </w:t>
              </w:r>
            </w:ins>
          </w:p>
        </w:tc>
        <w:tc>
          <w:tcPr>
            <w:tcW w:w="4393" w:type="dxa"/>
            <w:tcBorders>
              <w:top w:val="single" w:sz="8" w:space="0" w:color="000000"/>
              <w:left w:val="single" w:sz="8" w:space="0" w:color="000000"/>
              <w:bottom w:val="single" w:sz="8" w:space="0" w:color="000000"/>
              <w:right w:val="single" w:sz="8" w:space="0" w:color="000000"/>
            </w:tcBorders>
            <w:vAlign w:val="center"/>
          </w:tcPr>
          <w:p w14:paraId="7CB4841C" w14:textId="77777777" w:rsidR="00EC5046" w:rsidRPr="007F7E2B" w:rsidRDefault="00EC5046">
            <w:pPr>
              <w:spacing w:line="259" w:lineRule="auto"/>
              <w:ind w:left="5"/>
              <w:rPr>
                <w:ins w:id="15392" w:author="V2" w:date="2025-04-14T14:19:00Z" w16du:dateUtc="2025-04-14T19:19:00Z"/>
              </w:rPr>
            </w:pPr>
            <w:ins w:id="15393" w:author="V2" w:date="2025-04-14T14:19:00Z" w16du:dateUtc="2025-04-14T19:19:00Z">
              <w:r w:rsidRPr="007F7E2B">
                <w:t xml:space="preserve">Annual average N excretion per livestock head  </w:t>
              </w:r>
            </w:ins>
          </w:p>
        </w:tc>
      </w:tr>
      <w:tr w:rsidR="00EC5046" w:rsidRPr="007F7E2B" w14:paraId="311B416A" w14:textId="77777777">
        <w:trPr>
          <w:trHeight w:val="332"/>
          <w:ins w:id="1539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5894A25" w14:textId="77777777" w:rsidR="00EC5046" w:rsidRPr="007F7E2B" w:rsidRDefault="00EC5046">
            <w:pPr>
              <w:spacing w:line="259" w:lineRule="auto"/>
              <w:rPr>
                <w:ins w:id="15395" w:author="V2" w:date="2025-04-14T14:19:00Z" w16du:dateUtc="2025-04-14T19:19:00Z"/>
              </w:rPr>
            </w:pPr>
            <w:ins w:id="15396" w:author="V2" w:date="2025-04-14T14:19:00Z" w16du:dateUtc="2025-04-14T19:19:00Z">
              <w:r w:rsidRPr="007F7E2B">
                <w:t xml:space="preserve">Any comment: </w:t>
              </w:r>
            </w:ins>
          </w:p>
        </w:tc>
        <w:tc>
          <w:tcPr>
            <w:tcW w:w="4393" w:type="dxa"/>
            <w:tcBorders>
              <w:top w:val="single" w:sz="8" w:space="0" w:color="000000"/>
              <w:left w:val="single" w:sz="8" w:space="0" w:color="000000"/>
              <w:bottom w:val="single" w:sz="8" w:space="0" w:color="000000"/>
              <w:right w:val="single" w:sz="8" w:space="0" w:color="000000"/>
            </w:tcBorders>
          </w:tcPr>
          <w:p w14:paraId="1EEE2557" w14:textId="77777777" w:rsidR="00EC5046" w:rsidRPr="007F7E2B" w:rsidRDefault="00EC5046">
            <w:pPr>
              <w:spacing w:line="259" w:lineRule="auto"/>
              <w:ind w:left="5"/>
              <w:rPr>
                <w:ins w:id="15397" w:author="V2" w:date="2025-04-14T14:19:00Z" w16du:dateUtc="2025-04-14T19:19:00Z"/>
              </w:rPr>
            </w:pPr>
            <w:ins w:id="15398" w:author="V2" w:date="2025-04-14T14:19:00Z" w16du:dateUtc="2025-04-14T19:19:00Z">
              <w:r w:rsidRPr="007F7E2B">
                <w:t xml:space="preserve">  </w:t>
              </w:r>
            </w:ins>
          </w:p>
        </w:tc>
      </w:tr>
    </w:tbl>
    <w:p w14:paraId="7DA94BEE" w14:textId="77777777" w:rsidR="00EC5046" w:rsidRPr="007F7E2B" w:rsidRDefault="00EC5046">
      <w:pPr>
        <w:spacing w:after="218" w:line="259" w:lineRule="auto"/>
        <w:rPr>
          <w:ins w:id="15399" w:author="V2" w:date="2025-04-14T14:19:00Z" w16du:dateUtc="2025-04-14T19:19:00Z"/>
        </w:rPr>
      </w:pPr>
      <w:ins w:id="15400" w:author="V2" w:date="2025-04-14T14:19:00Z" w16du:dateUtc="2025-04-14T19:19:00Z">
        <w:r w:rsidRPr="007F7E2B">
          <w:t xml:space="preserve"> </w:t>
        </w:r>
      </w:ins>
    </w:p>
    <w:p w14:paraId="62D2F427" w14:textId="77777777" w:rsidR="00EC5046" w:rsidRPr="007F7E2B" w:rsidRDefault="00EC5046">
      <w:pPr>
        <w:spacing w:after="216" w:line="259" w:lineRule="auto"/>
        <w:rPr>
          <w:ins w:id="15401" w:author="V2" w:date="2025-04-14T14:19:00Z" w16du:dateUtc="2025-04-14T19:19:00Z"/>
        </w:rPr>
      </w:pPr>
      <w:ins w:id="15402" w:author="V2" w:date="2025-04-14T14:19:00Z" w16du:dateUtc="2025-04-14T19:19:00Z">
        <w:r w:rsidRPr="007F7E2B">
          <w:t xml:space="preserve"> </w:t>
        </w:r>
      </w:ins>
    </w:p>
    <w:p w14:paraId="51ED5E66" w14:textId="77777777" w:rsidR="00EC5046" w:rsidRPr="007F7E2B" w:rsidRDefault="00EC5046">
      <w:pPr>
        <w:spacing w:line="259" w:lineRule="auto"/>
        <w:rPr>
          <w:ins w:id="15403" w:author="V2" w:date="2025-04-14T14:19:00Z" w16du:dateUtc="2025-04-14T19:19:00Z"/>
        </w:rPr>
      </w:pPr>
      <w:ins w:id="15404" w:author="V2" w:date="2025-04-14T14:19:00Z" w16du:dateUtc="2025-04-14T19:19:00Z">
        <w:r w:rsidRPr="007F7E2B">
          <w:t xml:space="preserve"> </w:t>
        </w:r>
      </w:ins>
    </w:p>
    <w:tbl>
      <w:tblPr>
        <w:tblStyle w:val="TableGrid0"/>
        <w:tblW w:w="8649" w:type="dxa"/>
        <w:tblInd w:w="708" w:type="dxa"/>
        <w:tblCellMar>
          <w:top w:w="14" w:type="dxa"/>
          <w:left w:w="106" w:type="dxa"/>
          <w:right w:w="115" w:type="dxa"/>
        </w:tblCellMar>
        <w:tblLook w:val="04A0" w:firstRow="1" w:lastRow="0" w:firstColumn="1" w:lastColumn="0" w:noHBand="0" w:noVBand="1"/>
      </w:tblPr>
      <w:tblGrid>
        <w:gridCol w:w="4256"/>
        <w:gridCol w:w="4393"/>
      </w:tblGrid>
      <w:tr w:rsidR="00EC5046" w:rsidRPr="007F7E2B" w14:paraId="480A9059" w14:textId="77777777">
        <w:trPr>
          <w:trHeight w:val="334"/>
          <w:ins w:id="1540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A4B4DEB" w14:textId="77777777" w:rsidR="00EC5046" w:rsidRPr="007F7E2B" w:rsidRDefault="00EC5046">
            <w:pPr>
              <w:spacing w:line="259" w:lineRule="auto"/>
              <w:rPr>
                <w:ins w:id="15406" w:author="V2" w:date="2025-04-14T14:19:00Z" w16du:dateUtc="2025-04-14T19:19:00Z"/>
              </w:rPr>
            </w:pPr>
            <w:ins w:id="15407" w:author="V2" w:date="2025-04-14T14:19:00Z" w16du:dateUtc="2025-04-14T19:19:00Z">
              <w:r w:rsidRPr="007F7E2B">
                <w:rPr>
                  <w:rFonts w:ascii="Arial" w:eastAsia="Arial" w:hAnsi="Arial" w:cs="Arial"/>
                  <w:b/>
                </w:rPr>
                <w:t xml:space="preserve">Data Unit / Parameter: </w:t>
              </w:r>
            </w:ins>
          </w:p>
        </w:tc>
        <w:tc>
          <w:tcPr>
            <w:tcW w:w="4393" w:type="dxa"/>
            <w:tcBorders>
              <w:top w:val="single" w:sz="8" w:space="0" w:color="000000"/>
              <w:left w:val="single" w:sz="8" w:space="0" w:color="000000"/>
              <w:bottom w:val="single" w:sz="8" w:space="0" w:color="000000"/>
              <w:right w:val="single" w:sz="8" w:space="0" w:color="000000"/>
            </w:tcBorders>
          </w:tcPr>
          <w:p w14:paraId="55F8E233" w14:textId="77777777" w:rsidR="00EC5046" w:rsidRPr="007F7E2B" w:rsidRDefault="00EC5046">
            <w:pPr>
              <w:spacing w:line="259" w:lineRule="auto"/>
              <w:ind w:left="5"/>
              <w:rPr>
                <w:ins w:id="15408" w:author="V2" w:date="2025-04-14T14:19:00Z" w16du:dateUtc="2025-04-14T19:19:00Z"/>
              </w:rPr>
            </w:pPr>
            <w:ins w:id="15409" w:author="V2" w:date="2025-04-14T14:19:00Z" w16du:dateUtc="2025-04-14T19:19:00Z">
              <w:r w:rsidRPr="007F7E2B">
                <w:rPr>
                  <w:rFonts w:ascii="Arial" w:eastAsia="Arial" w:hAnsi="Arial" w:cs="Arial"/>
                  <w:i/>
                </w:rPr>
                <w:t>EF</w:t>
              </w:r>
              <w:r w:rsidRPr="007F7E2B">
                <w:rPr>
                  <w:rFonts w:ascii="Arial" w:eastAsia="Arial" w:hAnsi="Arial" w:cs="Arial"/>
                  <w:i/>
                  <w:vertAlign w:val="subscript"/>
                </w:rPr>
                <w:t>3</w:t>
              </w:r>
              <w:r w:rsidRPr="007F7E2B">
                <w:rPr>
                  <w:rFonts w:ascii="Arial" w:eastAsia="Arial" w:hAnsi="Arial" w:cs="Arial"/>
                  <w:b/>
                  <w:i/>
                </w:rPr>
                <w:t xml:space="preserve"> </w:t>
              </w:r>
            </w:ins>
          </w:p>
        </w:tc>
      </w:tr>
      <w:tr w:rsidR="00EC5046" w:rsidRPr="007F7E2B" w14:paraId="22001FBE" w14:textId="77777777">
        <w:trPr>
          <w:trHeight w:val="335"/>
          <w:ins w:id="1541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8508DA8" w14:textId="77777777" w:rsidR="00EC5046" w:rsidRPr="007F7E2B" w:rsidRDefault="00EC5046">
            <w:pPr>
              <w:spacing w:line="259" w:lineRule="auto"/>
              <w:rPr>
                <w:ins w:id="15411" w:author="V2" w:date="2025-04-14T14:19:00Z" w16du:dateUtc="2025-04-14T19:19:00Z"/>
              </w:rPr>
            </w:pPr>
            <w:ins w:id="15412" w:author="V2" w:date="2025-04-14T14:19:00Z" w16du:dateUtc="2025-04-14T19:19:00Z">
              <w:r w:rsidRPr="007F7E2B">
                <w:t xml:space="preserve">Data unit: </w:t>
              </w:r>
            </w:ins>
          </w:p>
        </w:tc>
        <w:tc>
          <w:tcPr>
            <w:tcW w:w="4393" w:type="dxa"/>
            <w:tcBorders>
              <w:top w:val="single" w:sz="8" w:space="0" w:color="000000"/>
              <w:left w:val="single" w:sz="8" w:space="0" w:color="000000"/>
              <w:bottom w:val="single" w:sz="8" w:space="0" w:color="000000"/>
              <w:right w:val="single" w:sz="8" w:space="0" w:color="000000"/>
            </w:tcBorders>
          </w:tcPr>
          <w:p w14:paraId="25575261" w14:textId="77777777" w:rsidR="00EC5046" w:rsidRPr="007F7E2B" w:rsidRDefault="00EC5046">
            <w:pPr>
              <w:spacing w:line="259" w:lineRule="auto"/>
              <w:ind w:left="5"/>
              <w:rPr>
                <w:ins w:id="15413" w:author="V2" w:date="2025-04-14T14:19:00Z" w16du:dateUtc="2025-04-14T19:19:00Z"/>
              </w:rPr>
            </w:pPr>
            <w:ins w:id="15414" w:author="V2" w:date="2025-04-14T14:19:00Z" w16du:dateUtc="2025-04-14T19:19:00Z">
              <w:r w:rsidRPr="007F7E2B">
                <w:t xml:space="preserve">kg </w:t>
              </w:r>
              <w:r w:rsidRPr="007F7E2B">
                <w:rPr>
                  <w:rFonts w:ascii="Arial" w:eastAsia="Arial" w:hAnsi="Arial" w:cs="Arial"/>
                  <w:i/>
                </w:rPr>
                <w:t>N</w:t>
              </w:r>
              <w:r w:rsidRPr="007F7E2B">
                <w:rPr>
                  <w:rFonts w:ascii="Arial" w:eastAsia="Arial" w:hAnsi="Arial" w:cs="Arial"/>
                  <w:i/>
                  <w:vertAlign w:val="subscript"/>
                </w:rPr>
                <w:t>2</w:t>
              </w:r>
              <w:r w:rsidRPr="007F7E2B">
                <w:rPr>
                  <w:rFonts w:ascii="Arial" w:eastAsia="Arial" w:hAnsi="Arial" w:cs="Arial"/>
                  <w:i/>
                </w:rPr>
                <w:t>O</w:t>
              </w:r>
              <w:r w:rsidRPr="007F7E2B">
                <w:t>-N (kg N</w:t>
              </w:r>
              <w:r w:rsidRPr="007F7E2B">
                <w:rPr>
                  <w:vertAlign w:val="superscript"/>
                </w:rPr>
                <w:t>-1</w:t>
              </w:r>
              <w:r w:rsidRPr="007F7E2B">
                <w:t>) head</w:t>
              </w:r>
              <w:r w:rsidRPr="007F7E2B">
                <w:rPr>
                  <w:vertAlign w:val="superscript"/>
                </w:rPr>
                <w:t>-1</w:t>
              </w:r>
              <w:r w:rsidRPr="007F7E2B">
                <w:t xml:space="preserve"> yr</w:t>
              </w:r>
              <w:r w:rsidRPr="007F7E2B">
                <w:rPr>
                  <w:vertAlign w:val="superscript"/>
                </w:rPr>
                <w:t>-1</w:t>
              </w:r>
              <w:r w:rsidRPr="007F7E2B">
                <w:t xml:space="preserve"> </w:t>
              </w:r>
            </w:ins>
          </w:p>
        </w:tc>
      </w:tr>
      <w:tr w:rsidR="00EC5046" w:rsidRPr="007F7E2B" w14:paraId="6FD1F8F8" w14:textId="77777777">
        <w:trPr>
          <w:trHeight w:val="335"/>
          <w:ins w:id="1541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9CE80F4" w14:textId="77777777" w:rsidR="00EC5046" w:rsidRPr="007F7E2B" w:rsidRDefault="00EC5046">
            <w:pPr>
              <w:spacing w:line="259" w:lineRule="auto"/>
              <w:rPr>
                <w:ins w:id="15416" w:author="V2" w:date="2025-04-14T14:19:00Z" w16du:dateUtc="2025-04-14T19:19:00Z"/>
              </w:rPr>
            </w:pPr>
            <w:ins w:id="15417" w:author="V2" w:date="2025-04-14T14:19:00Z" w16du:dateUtc="2025-04-14T19:19:00Z">
              <w:r w:rsidRPr="007F7E2B">
                <w:t xml:space="preserve">Description: </w:t>
              </w:r>
            </w:ins>
          </w:p>
        </w:tc>
        <w:tc>
          <w:tcPr>
            <w:tcW w:w="4393" w:type="dxa"/>
            <w:tcBorders>
              <w:top w:val="single" w:sz="8" w:space="0" w:color="000000"/>
              <w:left w:val="single" w:sz="8" w:space="0" w:color="000000"/>
              <w:bottom w:val="single" w:sz="8" w:space="0" w:color="000000"/>
              <w:right w:val="single" w:sz="8" w:space="0" w:color="000000"/>
            </w:tcBorders>
          </w:tcPr>
          <w:p w14:paraId="0236150B" w14:textId="77777777" w:rsidR="00EC5046" w:rsidRPr="007F7E2B" w:rsidRDefault="00EC5046">
            <w:pPr>
              <w:spacing w:line="259" w:lineRule="auto"/>
              <w:ind w:left="5"/>
              <w:rPr>
                <w:ins w:id="15418" w:author="V2" w:date="2025-04-14T14:19:00Z" w16du:dateUtc="2025-04-14T19:19:00Z"/>
              </w:rPr>
            </w:pPr>
            <w:ins w:id="15419" w:author="V2" w:date="2025-04-14T14:19:00Z" w16du:dateUtc="2025-04-14T19:19:00Z">
              <w:r w:rsidRPr="007F7E2B">
                <w:t>Emission factor for N</w:t>
              </w:r>
              <w:r w:rsidRPr="007F7E2B">
                <w:rPr>
                  <w:vertAlign w:val="subscript"/>
                </w:rPr>
                <w:t>2</w:t>
              </w:r>
              <w:r w:rsidRPr="007F7E2B">
                <w:t xml:space="preserve">O emissions </w:t>
              </w:r>
            </w:ins>
          </w:p>
        </w:tc>
      </w:tr>
      <w:tr w:rsidR="00EC5046" w:rsidRPr="007F7E2B" w14:paraId="702FBC13" w14:textId="77777777">
        <w:trPr>
          <w:trHeight w:val="480"/>
          <w:ins w:id="1542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65494837" w14:textId="77777777" w:rsidR="00EC5046" w:rsidRPr="007F7E2B" w:rsidRDefault="00EC5046">
            <w:pPr>
              <w:spacing w:line="259" w:lineRule="auto"/>
              <w:rPr>
                <w:ins w:id="15421" w:author="V2" w:date="2025-04-14T14:19:00Z" w16du:dateUtc="2025-04-14T19:19:00Z"/>
              </w:rPr>
            </w:pPr>
            <w:ins w:id="15422" w:author="V2" w:date="2025-04-14T14:19:00Z" w16du:dateUtc="2025-04-14T19:19:00Z">
              <w:r w:rsidRPr="007F7E2B">
                <w:t xml:space="preserve">Source of data: </w:t>
              </w:r>
            </w:ins>
          </w:p>
        </w:tc>
        <w:tc>
          <w:tcPr>
            <w:tcW w:w="4393" w:type="dxa"/>
            <w:tcBorders>
              <w:top w:val="single" w:sz="8" w:space="0" w:color="000000"/>
              <w:left w:val="single" w:sz="8" w:space="0" w:color="000000"/>
              <w:bottom w:val="single" w:sz="8" w:space="0" w:color="000000"/>
              <w:right w:val="single" w:sz="8" w:space="0" w:color="000000"/>
            </w:tcBorders>
          </w:tcPr>
          <w:p w14:paraId="47645C24" w14:textId="77777777" w:rsidR="00EC5046" w:rsidRPr="007F7E2B" w:rsidRDefault="00EC5046">
            <w:pPr>
              <w:spacing w:line="259" w:lineRule="auto"/>
              <w:ind w:left="5"/>
              <w:rPr>
                <w:ins w:id="15423" w:author="V2" w:date="2025-04-14T14:19:00Z" w16du:dateUtc="2025-04-14T19:19:00Z"/>
              </w:rPr>
            </w:pPr>
            <w:ins w:id="15424" w:author="V2" w:date="2025-04-14T14:19:00Z" w16du:dateUtc="2025-04-14T19:19:00Z">
              <w:r w:rsidRPr="007F7E2B">
                <w:t xml:space="preserve">Peer reviewed literature, accepted variable values for national GHG inventories </w:t>
              </w:r>
            </w:ins>
          </w:p>
        </w:tc>
      </w:tr>
      <w:tr w:rsidR="00EC5046" w:rsidRPr="007F7E2B" w14:paraId="1B9AC892" w14:textId="77777777">
        <w:trPr>
          <w:trHeight w:val="799"/>
          <w:ins w:id="1542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24F0D6D" w14:textId="77777777" w:rsidR="00EC5046" w:rsidRPr="007F7E2B" w:rsidRDefault="00EC5046">
            <w:pPr>
              <w:spacing w:line="259" w:lineRule="auto"/>
              <w:rPr>
                <w:ins w:id="15426" w:author="V2" w:date="2025-04-14T14:19:00Z" w16du:dateUtc="2025-04-14T19:19:00Z"/>
              </w:rPr>
            </w:pPr>
            <w:ins w:id="15427" w:author="V2" w:date="2025-04-14T14:19:00Z" w16du:dateUtc="2025-04-14T19:19:00Z">
              <w:r w:rsidRPr="007F7E2B">
                <w:t xml:space="preserve">Justification of choice of data or description of measurement methods and procedures applied: </w:t>
              </w:r>
            </w:ins>
          </w:p>
        </w:tc>
        <w:tc>
          <w:tcPr>
            <w:tcW w:w="4393" w:type="dxa"/>
            <w:tcBorders>
              <w:top w:val="single" w:sz="8" w:space="0" w:color="000000"/>
              <w:left w:val="single" w:sz="8" w:space="0" w:color="000000"/>
              <w:bottom w:val="single" w:sz="8" w:space="0" w:color="000000"/>
              <w:right w:val="single" w:sz="8" w:space="0" w:color="000000"/>
            </w:tcBorders>
            <w:vAlign w:val="center"/>
          </w:tcPr>
          <w:p w14:paraId="5DC2F76C" w14:textId="77777777" w:rsidR="00EC5046" w:rsidRPr="007F7E2B" w:rsidRDefault="00EC5046">
            <w:pPr>
              <w:spacing w:line="259" w:lineRule="auto"/>
              <w:ind w:left="5"/>
              <w:rPr>
                <w:ins w:id="15428" w:author="V2" w:date="2025-04-14T14:19:00Z" w16du:dateUtc="2025-04-14T19:19:00Z"/>
              </w:rPr>
            </w:pPr>
            <w:ins w:id="15429" w:author="V2" w:date="2025-04-14T14:19:00Z" w16du:dateUtc="2025-04-14T19:19:00Z">
              <w:r w:rsidRPr="007F7E2B">
                <w:t>Emission factor for N</w:t>
              </w:r>
              <w:r w:rsidRPr="007F7E2B">
                <w:rPr>
                  <w:vertAlign w:val="subscript"/>
                </w:rPr>
                <w:t>2</w:t>
              </w:r>
              <w:r w:rsidRPr="007F7E2B">
                <w:t xml:space="preserve">O emissions from manure management for the livestock group  </w:t>
              </w:r>
            </w:ins>
          </w:p>
        </w:tc>
      </w:tr>
      <w:tr w:rsidR="00EC5046" w:rsidRPr="007F7E2B" w14:paraId="0EEDB424" w14:textId="77777777">
        <w:trPr>
          <w:trHeight w:val="334"/>
          <w:ins w:id="1543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C0D56D1" w14:textId="77777777" w:rsidR="00EC5046" w:rsidRPr="007F7E2B" w:rsidRDefault="00EC5046">
            <w:pPr>
              <w:spacing w:line="259" w:lineRule="auto"/>
              <w:rPr>
                <w:ins w:id="15431" w:author="V2" w:date="2025-04-14T14:19:00Z" w16du:dateUtc="2025-04-14T19:19:00Z"/>
              </w:rPr>
            </w:pPr>
            <w:ins w:id="15432" w:author="V2" w:date="2025-04-14T14:19:00Z" w16du:dateUtc="2025-04-14T19:19:00Z">
              <w:r w:rsidRPr="007F7E2B">
                <w:t xml:space="preserve">Any comment: </w:t>
              </w:r>
            </w:ins>
          </w:p>
        </w:tc>
        <w:tc>
          <w:tcPr>
            <w:tcW w:w="4393" w:type="dxa"/>
            <w:tcBorders>
              <w:top w:val="single" w:sz="8" w:space="0" w:color="000000"/>
              <w:left w:val="single" w:sz="8" w:space="0" w:color="000000"/>
              <w:bottom w:val="single" w:sz="8" w:space="0" w:color="000000"/>
              <w:right w:val="single" w:sz="8" w:space="0" w:color="000000"/>
            </w:tcBorders>
          </w:tcPr>
          <w:p w14:paraId="46C8583B" w14:textId="77777777" w:rsidR="00EC5046" w:rsidRPr="007F7E2B" w:rsidRDefault="00EC5046">
            <w:pPr>
              <w:spacing w:line="259" w:lineRule="auto"/>
              <w:ind w:left="5"/>
              <w:rPr>
                <w:ins w:id="15433" w:author="V2" w:date="2025-04-14T14:19:00Z" w16du:dateUtc="2025-04-14T19:19:00Z"/>
              </w:rPr>
            </w:pPr>
            <w:ins w:id="15434" w:author="V2" w:date="2025-04-14T14:19:00Z" w16du:dateUtc="2025-04-14T19:19:00Z">
              <w:r w:rsidRPr="007F7E2B">
                <w:t xml:space="preserve">  </w:t>
              </w:r>
            </w:ins>
          </w:p>
        </w:tc>
      </w:tr>
    </w:tbl>
    <w:p w14:paraId="50248159" w14:textId="77777777" w:rsidR="00EC5046" w:rsidRPr="007F7E2B" w:rsidRDefault="00EC5046">
      <w:pPr>
        <w:spacing w:after="1" w:line="259" w:lineRule="auto"/>
        <w:rPr>
          <w:ins w:id="15435" w:author="V2" w:date="2025-04-14T14:19:00Z" w16du:dateUtc="2025-04-14T19:19:00Z"/>
        </w:rPr>
      </w:pPr>
      <w:ins w:id="15436" w:author="V2" w:date="2025-04-14T14:19:00Z" w16du:dateUtc="2025-04-14T19:19:00Z">
        <w:r w:rsidRPr="007F7E2B">
          <w:lastRenderedPageBreak/>
          <w:t xml:space="preserve"> </w:t>
        </w:r>
      </w:ins>
    </w:p>
    <w:tbl>
      <w:tblPr>
        <w:tblStyle w:val="TableGrid0"/>
        <w:tblW w:w="8649" w:type="dxa"/>
        <w:tblInd w:w="708" w:type="dxa"/>
        <w:tblCellMar>
          <w:top w:w="14" w:type="dxa"/>
          <w:left w:w="106" w:type="dxa"/>
          <w:right w:w="272" w:type="dxa"/>
        </w:tblCellMar>
        <w:tblLook w:val="04A0" w:firstRow="1" w:lastRow="0" w:firstColumn="1" w:lastColumn="0" w:noHBand="0" w:noVBand="1"/>
      </w:tblPr>
      <w:tblGrid>
        <w:gridCol w:w="4256"/>
        <w:gridCol w:w="4393"/>
      </w:tblGrid>
      <w:tr w:rsidR="00EC5046" w:rsidRPr="007F7E2B" w14:paraId="0C50A75B" w14:textId="77777777">
        <w:trPr>
          <w:trHeight w:val="331"/>
          <w:ins w:id="1543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3831CFC" w14:textId="77777777" w:rsidR="00EC5046" w:rsidRPr="007F7E2B" w:rsidRDefault="00EC5046">
            <w:pPr>
              <w:spacing w:line="259" w:lineRule="auto"/>
              <w:rPr>
                <w:ins w:id="15438" w:author="V2" w:date="2025-04-14T14:19:00Z" w16du:dateUtc="2025-04-14T19:19:00Z"/>
              </w:rPr>
            </w:pPr>
            <w:ins w:id="15439" w:author="V2" w:date="2025-04-14T14:19:00Z" w16du:dateUtc="2025-04-14T19:19:00Z">
              <w:r w:rsidRPr="007F7E2B">
                <w:rPr>
                  <w:rFonts w:ascii="Arial" w:eastAsia="Arial" w:hAnsi="Arial" w:cs="Arial"/>
                  <w:b/>
                </w:rPr>
                <w:t xml:space="preserve">Data Unit / Parameter: </w:t>
              </w:r>
            </w:ins>
          </w:p>
        </w:tc>
        <w:tc>
          <w:tcPr>
            <w:tcW w:w="4393" w:type="dxa"/>
            <w:tcBorders>
              <w:top w:val="single" w:sz="8" w:space="0" w:color="000000"/>
              <w:left w:val="single" w:sz="8" w:space="0" w:color="000000"/>
              <w:bottom w:val="single" w:sz="8" w:space="0" w:color="000000"/>
              <w:right w:val="single" w:sz="8" w:space="0" w:color="000000"/>
            </w:tcBorders>
          </w:tcPr>
          <w:p w14:paraId="77FBA75E" w14:textId="77777777" w:rsidR="00EC5046" w:rsidRPr="007F7E2B" w:rsidRDefault="00EC5046">
            <w:pPr>
              <w:spacing w:line="259" w:lineRule="auto"/>
              <w:ind w:left="5"/>
              <w:rPr>
                <w:ins w:id="15440" w:author="V2" w:date="2025-04-14T14:19:00Z" w16du:dateUtc="2025-04-14T19:19:00Z"/>
              </w:rPr>
            </w:pPr>
            <w:ins w:id="15441" w:author="V2" w:date="2025-04-14T14:19:00Z" w16du:dateUtc="2025-04-14T19:19:00Z">
              <w:r w:rsidRPr="007F7E2B">
                <w:rPr>
                  <w:rFonts w:ascii="Arial" w:eastAsia="Arial" w:hAnsi="Arial" w:cs="Arial"/>
                  <w:i/>
                </w:rPr>
                <w:t>EF</w:t>
              </w:r>
              <w:r w:rsidRPr="007F7E2B">
                <w:rPr>
                  <w:rFonts w:ascii="Arial" w:eastAsia="Arial" w:hAnsi="Arial" w:cs="Arial"/>
                  <w:i/>
                  <w:vertAlign w:val="subscript"/>
                </w:rPr>
                <w:t>4</w:t>
              </w:r>
              <w:r w:rsidRPr="007F7E2B">
                <w:rPr>
                  <w:rFonts w:ascii="Arial" w:eastAsia="Arial" w:hAnsi="Arial" w:cs="Arial"/>
                  <w:b/>
                  <w:i/>
                </w:rPr>
                <w:t xml:space="preserve"> </w:t>
              </w:r>
            </w:ins>
          </w:p>
        </w:tc>
      </w:tr>
      <w:tr w:rsidR="00EC5046" w:rsidRPr="007F7E2B" w14:paraId="478C9BFF" w14:textId="77777777">
        <w:trPr>
          <w:trHeight w:val="481"/>
          <w:ins w:id="1544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0D30F83F" w14:textId="77777777" w:rsidR="00EC5046" w:rsidRPr="007F7E2B" w:rsidRDefault="00EC5046">
            <w:pPr>
              <w:spacing w:line="259" w:lineRule="auto"/>
              <w:rPr>
                <w:ins w:id="15443" w:author="V2" w:date="2025-04-14T14:19:00Z" w16du:dateUtc="2025-04-14T19:19:00Z"/>
              </w:rPr>
            </w:pPr>
            <w:ins w:id="15444" w:author="V2" w:date="2025-04-14T14:19:00Z" w16du:dateUtc="2025-04-14T19:19:00Z">
              <w:r w:rsidRPr="007F7E2B">
                <w:t xml:space="preserve">Data unit: </w:t>
              </w:r>
            </w:ins>
          </w:p>
        </w:tc>
        <w:tc>
          <w:tcPr>
            <w:tcW w:w="4393" w:type="dxa"/>
            <w:tcBorders>
              <w:top w:val="single" w:sz="8" w:space="0" w:color="000000"/>
              <w:left w:val="single" w:sz="8" w:space="0" w:color="000000"/>
              <w:bottom w:val="single" w:sz="8" w:space="0" w:color="000000"/>
              <w:right w:val="single" w:sz="8" w:space="0" w:color="000000"/>
            </w:tcBorders>
          </w:tcPr>
          <w:p w14:paraId="2AB0467B" w14:textId="77777777" w:rsidR="00EC5046" w:rsidRPr="007F7E2B" w:rsidRDefault="00EC5046">
            <w:pPr>
              <w:spacing w:line="259" w:lineRule="auto"/>
              <w:ind w:left="5"/>
              <w:rPr>
                <w:ins w:id="15445" w:author="V2" w:date="2025-04-14T14:19:00Z" w16du:dateUtc="2025-04-14T19:19:00Z"/>
              </w:rPr>
            </w:pPr>
            <w:ins w:id="15446" w:author="V2" w:date="2025-04-14T14:19:00Z" w16du:dateUtc="2025-04-14T19:19:00Z">
              <w:r w:rsidRPr="007F7E2B">
                <w:t xml:space="preserve">kg </w:t>
              </w:r>
              <w:r w:rsidRPr="007F7E2B">
                <w:rPr>
                  <w:rFonts w:ascii="Arial" w:eastAsia="Arial" w:hAnsi="Arial" w:cs="Arial"/>
                  <w:i/>
                </w:rPr>
                <w:t>N</w:t>
              </w:r>
              <w:r w:rsidRPr="007F7E2B">
                <w:rPr>
                  <w:rFonts w:ascii="Arial" w:eastAsia="Arial" w:hAnsi="Arial" w:cs="Arial"/>
                  <w:i/>
                  <w:vertAlign w:val="subscript"/>
                </w:rPr>
                <w:t>2</w:t>
              </w:r>
              <w:r w:rsidRPr="007F7E2B">
                <w:rPr>
                  <w:rFonts w:ascii="Arial" w:eastAsia="Arial" w:hAnsi="Arial" w:cs="Arial"/>
                  <w:i/>
                </w:rPr>
                <w:t>O</w:t>
              </w:r>
              <w:r w:rsidRPr="007F7E2B">
                <w:t>-N (kg NH</w:t>
              </w:r>
              <w:r w:rsidRPr="007F7E2B">
                <w:rPr>
                  <w:vertAlign w:val="subscript"/>
                </w:rPr>
                <w:t>3</w:t>
              </w:r>
              <w:r w:rsidRPr="007F7E2B">
                <w:t>-N and NO</w:t>
              </w:r>
              <w:r w:rsidRPr="007F7E2B">
                <w:rPr>
                  <w:vertAlign w:val="subscript"/>
                </w:rPr>
                <w:t>x</w:t>
              </w:r>
              <w:r w:rsidRPr="007F7E2B">
                <w:t>-N emitted)</w:t>
              </w:r>
              <w:r w:rsidRPr="007F7E2B">
                <w:rPr>
                  <w:vertAlign w:val="superscript"/>
                </w:rPr>
                <w:t>-1</w:t>
              </w:r>
              <w:r w:rsidRPr="007F7E2B">
                <w:t xml:space="preserve"> head</w:t>
              </w:r>
              <w:r w:rsidRPr="007F7E2B">
                <w:rPr>
                  <w:vertAlign w:val="superscript"/>
                </w:rPr>
                <w:t>-1</w:t>
              </w:r>
              <w:r w:rsidRPr="007F7E2B">
                <w:t xml:space="preserve"> yr</w:t>
              </w:r>
              <w:r w:rsidRPr="007F7E2B">
                <w:rPr>
                  <w:vertAlign w:val="superscript"/>
                </w:rPr>
                <w:t>-1</w:t>
              </w:r>
              <w:r w:rsidRPr="007F7E2B">
                <w:t xml:space="preserve"> </w:t>
              </w:r>
            </w:ins>
          </w:p>
        </w:tc>
      </w:tr>
      <w:tr w:rsidR="00EC5046" w:rsidRPr="007F7E2B" w14:paraId="53709483" w14:textId="77777777">
        <w:trPr>
          <w:trHeight w:val="545"/>
          <w:ins w:id="1544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78497221" w14:textId="77777777" w:rsidR="00EC5046" w:rsidRPr="007F7E2B" w:rsidRDefault="00EC5046">
            <w:pPr>
              <w:spacing w:line="259" w:lineRule="auto"/>
              <w:rPr>
                <w:ins w:id="15448" w:author="V2" w:date="2025-04-14T14:19:00Z" w16du:dateUtc="2025-04-14T19:19:00Z"/>
              </w:rPr>
            </w:pPr>
            <w:ins w:id="15449" w:author="V2" w:date="2025-04-14T14:19:00Z" w16du:dateUtc="2025-04-14T19:19:00Z">
              <w:r w:rsidRPr="007F7E2B">
                <w:t xml:space="preserve">Description: </w:t>
              </w:r>
            </w:ins>
          </w:p>
        </w:tc>
        <w:tc>
          <w:tcPr>
            <w:tcW w:w="4393" w:type="dxa"/>
            <w:tcBorders>
              <w:top w:val="single" w:sz="8" w:space="0" w:color="000000"/>
              <w:left w:val="single" w:sz="8" w:space="0" w:color="000000"/>
              <w:bottom w:val="single" w:sz="8" w:space="0" w:color="000000"/>
              <w:right w:val="single" w:sz="8" w:space="0" w:color="000000"/>
            </w:tcBorders>
          </w:tcPr>
          <w:p w14:paraId="34AC5CCB" w14:textId="77777777" w:rsidR="00EC5046" w:rsidRPr="007F7E2B" w:rsidRDefault="00EC5046">
            <w:pPr>
              <w:spacing w:line="259" w:lineRule="auto"/>
              <w:ind w:left="5"/>
              <w:rPr>
                <w:ins w:id="15450" w:author="V2" w:date="2025-04-14T14:19:00Z" w16du:dateUtc="2025-04-14T19:19:00Z"/>
              </w:rPr>
            </w:pPr>
            <w:ins w:id="15451" w:author="V2" w:date="2025-04-14T14:19:00Z" w16du:dateUtc="2025-04-14T19:19:00Z">
              <w:r w:rsidRPr="007F7E2B">
                <w:t>Emission factor for N</w:t>
              </w:r>
              <w:r w:rsidRPr="007F7E2B">
                <w:rPr>
                  <w:vertAlign w:val="subscript"/>
                </w:rPr>
                <w:t>2</w:t>
              </w:r>
              <w:r w:rsidRPr="007F7E2B">
                <w:t xml:space="preserve">O emissions from atmospheric deposition </w:t>
              </w:r>
            </w:ins>
          </w:p>
        </w:tc>
      </w:tr>
      <w:tr w:rsidR="00EC5046" w:rsidRPr="007F7E2B" w14:paraId="691654DB" w14:textId="77777777">
        <w:trPr>
          <w:trHeight w:val="480"/>
          <w:ins w:id="1545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20FE4B58" w14:textId="77777777" w:rsidR="00EC5046" w:rsidRPr="007F7E2B" w:rsidRDefault="00EC5046">
            <w:pPr>
              <w:spacing w:line="259" w:lineRule="auto"/>
              <w:rPr>
                <w:ins w:id="15453" w:author="V2" w:date="2025-04-14T14:19:00Z" w16du:dateUtc="2025-04-14T19:19:00Z"/>
              </w:rPr>
            </w:pPr>
            <w:ins w:id="15454" w:author="V2" w:date="2025-04-14T14:19:00Z" w16du:dateUtc="2025-04-14T19:19:00Z">
              <w:r w:rsidRPr="007F7E2B">
                <w:t xml:space="preserve">Source of data: </w:t>
              </w:r>
            </w:ins>
          </w:p>
        </w:tc>
        <w:tc>
          <w:tcPr>
            <w:tcW w:w="4393" w:type="dxa"/>
            <w:tcBorders>
              <w:top w:val="single" w:sz="8" w:space="0" w:color="000000"/>
              <w:left w:val="single" w:sz="8" w:space="0" w:color="000000"/>
              <w:bottom w:val="single" w:sz="8" w:space="0" w:color="000000"/>
              <w:right w:val="single" w:sz="8" w:space="0" w:color="000000"/>
            </w:tcBorders>
          </w:tcPr>
          <w:p w14:paraId="569D3C12" w14:textId="77777777" w:rsidR="00EC5046" w:rsidRPr="007F7E2B" w:rsidRDefault="00EC5046">
            <w:pPr>
              <w:spacing w:line="259" w:lineRule="auto"/>
              <w:ind w:left="5"/>
              <w:rPr>
                <w:ins w:id="15455" w:author="V2" w:date="2025-04-14T14:19:00Z" w16du:dateUtc="2025-04-14T19:19:00Z"/>
              </w:rPr>
            </w:pPr>
            <w:ins w:id="15456" w:author="V2" w:date="2025-04-14T14:19:00Z" w16du:dateUtc="2025-04-14T19:19:00Z">
              <w:r w:rsidRPr="007F7E2B">
                <w:t xml:space="preserve">Peer reviewed literature, accepted variable values for national GHG inventories </w:t>
              </w:r>
            </w:ins>
          </w:p>
        </w:tc>
      </w:tr>
      <w:tr w:rsidR="00EC5046" w:rsidRPr="007F7E2B" w14:paraId="219903F8" w14:textId="77777777">
        <w:trPr>
          <w:trHeight w:val="800"/>
          <w:ins w:id="1545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8C238FE" w14:textId="77777777" w:rsidR="00EC5046" w:rsidRPr="007F7E2B" w:rsidRDefault="00EC5046">
            <w:pPr>
              <w:spacing w:line="259" w:lineRule="auto"/>
              <w:rPr>
                <w:ins w:id="15458" w:author="V2" w:date="2025-04-14T14:19:00Z" w16du:dateUtc="2025-04-14T19:19:00Z"/>
              </w:rPr>
            </w:pPr>
            <w:ins w:id="15459" w:author="V2" w:date="2025-04-14T14:19:00Z" w16du:dateUtc="2025-04-14T19:19:00Z">
              <w:r w:rsidRPr="007F7E2B">
                <w:t xml:space="preserve">Justification of choice of data or description of measurement methods and procedures applied: </w:t>
              </w:r>
            </w:ins>
          </w:p>
        </w:tc>
        <w:tc>
          <w:tcPr>
            <w:tcW w:w="4393" w:type="dxa"/>
            <w:tcBorders>
              <w:top w:val="single" w:sz="8" w:space="0" w:color="000000"/>
              <w:left w:val="single" w:sz="8" w:space="0" w:color="000000"/>
              <w:bottom w:val="single" w:sz="8" w:space="0" w:color="000000"/>
              <w:right w:val="single" w:sz="8" w:space="0" w:color="000000"/>
            </w:tcBorders>
          </w:tcPr>
          <w:p w14:paraId="6E111D2C" w14:textId="77777777" w:rsidR="00EC5046" w:rsidRPr="007F7E2B" w:rsidRDefault="00EC5046">
            <w:pPr>
              <w:spacing w:line="259" w:lineRule="auto"/>
              <w:ind w:left="5"/>
              <w:rPr>
                <w:ins w:id="15460" w:author="V2" w:date="2025-04-14T14:19:00Z" w16du:dateUtc="2025-04-14T19:19:00Z"/>
              </w:rPr>
            </w:pPr>
            <w:ins w:id="15461" w:author="V2" w:date="2025-04-14T14:19:00Z" w16du:dateUtc="2025-04-14T19:19:00Z">
              <w:r w:rsidRPr="007F7E2B">
                <w:t>Emission factor for N</w:t>
              </w:r>
              <w:r w:rsidRPr="007F7E2B">
                <w:rPr>
                  <w:vertAlign w:val="subscript"/>
                </w:rPr>
                <w:t>2</w:t>
              </w:r>
              <w:r w:rsidRPr="007F7E2B">
                <w:t xml:space="preserve">O emissions from atmospheric deposition of forage-sourced nitrogen on soils and water surfaces  </w:t>
              </w:r>
            </w:ins>
          </w:p>
        </w:tc>
      </w:tr>
      <w:tr w:rsidR="00EC5046" w:rsidRPr="007F7E2B" w14:paraId="22AC9C5A" w14:textId="77777777">
        <w:trPr>
          <w:trHeight w:val="332"/>
          <w:ins w:id="1546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639F2A0" w14:textId="77777777" w:rsidR="00EC5046" w:rsidRPr="007F7E2B" w:rsidRDefault="00EC5046">
            <w:pPr>
              <w:spacing w:line="259" w:lineRule="auto"/>
              <w:rPr>
                <w:ins w:id="15463" w:author="V2" w:date="2025-04-14T14:19:00Z" w16du:dateUtc="2025-04-14T19:19:00Z"/>
              </w:rPr>
            </w:pPr>
            <w:ins w:id="15464" w:author="V2" w:date="2025-04-14T14:19:00Z" w16du:dateUtc="2025-04-14T19:19:00Z">
              <w:r w:rsidRPr="007F7E2B">
                <w:t xml:space="preserve">Any comment: </w:t>
              </w:r>
            </w:ins>
          </w:p>
        </w:tc>
        <w:tc>
          <w:tcPr>
            <w:tcW w:w="4393" w:type="dxa"/>
            <w:tcBorders>
              <w:top w:val="single" w:sz="8" w:space="0" w:color="000000"/>
              <w:left w:val="single" w:sz="8" w:space="0" w:color="000000"/>
              <w:bottom w:val="single" w:sz="8" w:space="0" w:color="000000"/>
              <w:right w:val="single" w:sz="8" w:space="0" w:color="000000"/>
            </w:tcBorders>
          </w:tcPr>
          <w:p w14:paraId="781D9A12" w14:textId="77777777" w:rsidR="00EC5046" w:rsidRPr="007F7E2B" w:rsidRDefault="00EC5046">
            <w:pPr>
              <w:spacing w:line="259" w:lineRule="auto"/>
              <w:ind w:left="5"/>
              <w:rPr>
                <w:ins w:id="15465" w:author="V2" w:date="2025-04-14T14:19:00Z" w16du:dateUtc="2025-04-14T19:19:00Z"/>
              </w:rPr>
            </w:pPr>
            <w:ins w:id="15466" w:author="V2" w:date="2025-04-14T14:19:00Z" w16du:dateUtc="2025-04-14T19:19:00Z">
              <w:r w:rsidRPr="007F7E2B">
                <w:t xml:space="preserve">  </w:t>
              </w:r>
            </w:ins>
          </w:p>
        </w:tc>
      </w:tr>
    </w:tbl>
    <w:p w14:paraId="52F6ED41" w14:textId="77777777" w:rsidR="00EC5046" w:rsidRPr="007F7E2B" w:rsidRDefault="00EC5046">
      <w:pPr>
        <w:spacing w:after="1" w:line="259" w:lineRule="auto"/>
        <w:rPr>
          <w:ins w:id="15467" w:author="V2" w:date="2025-04-14T14:19:00Z" w16du:dateUtc="2025-04-14T19:19:00Z"/>
        </w:rPr>
      </w:pPr>
      <w:ins w:id="15468" w:author="V2" w:date="2025-04-14T14:19:00Z" w16du:dateUtc="2025-04-14T19:19:00Z">
        <w:r w:rsidRPr="007F7E2B">
          <w:t xml:space="preserve"> </w:t>
        </w:r>
      </w:ins>
    </w:p>
    <w:tbl>
      <w:tblPr>
        <w:tblStyle w:val="TableGrid0"/>
        <w:tblW w:w="8649" w:type="dxa"/>
        <w:tblInd w:w="708" w:type="dxa"/>
        <w:tblCellMar>
          <w:top w:w="14" w:type="dxa"/>
          <w:left w:w="106" w:type="dxa"/>
          <w:right w:w="57" w:type="dxa"/>
        </w:tblCellMar>
        <w:tblLook w:val="04A0" w:firstRow="1" w:lastRow="0" w:firstColumn="1" w:lastColumn="0" w:noHBand="0" w:noVBand="1"/>
      </w:tblPr>
      <w:tblGrid>
        <w:gridCol w:w="4256"/>
        <w:gridCol w:w="4393"/>
      </w:tblGrid>
      <w:tr w:rsidR="00EC5046" w:rsidRPr="007F7E2B" w14:paraId="493D56B1" w14:textId="77777777">
        <w:trPr>
          <w:trHeight w:val="334"/>
          <w:ins w:id="1546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5F8B82B" w14:textId="77777777" w:rsidR="00EC5046" w:rsidRPr="007F7E2B" w:rsidRDefault="00EC5046">
            <w:pPr>
              <w:spacing w:line="259" w:lineRule="auto"/>
              <w:rPr>
                <w:ins w:id="15470" w:author="V2" w:date="2025-04-14T14:19:00Z" w16du:dateUtc="2025-04-14T19:19:00Z"/>
              </w:rPr>
            </w:pPr>
            <w:ins w:id="15471" w:author="V2" w:date="2025-04-14T14:19:00Z" w16du:dateUtc="2025-04-14T19:19:00Z">
              <w:r w:rsidRPr="007F7E2B">
                <w:rPr>
                  <w:rFonts w:ascii="Arial" w:eastAsia="Arial" w:hAnsi="Arial" w:cs="Arial"/>
                  <w:b/>
                </w:rPr>
                <w:t xml:space="preserve">Data Unit / Parameter: </w:t>
              </w:r>
            </w:ins>
          </w:p>
        </w:tc>
        <w:tc>
          <w:tcPr>
            <w:tcW w:w="4393" w:type="dxa"/>
            <w:tcBorders>
              <w:top w:val="single" w:sz="8" w:space="0" w:color="000000"/>
              <w:left w:val="single" w:sz="8" w:space="0" w:color="000000"/>
              <w:bottom w:val="single" w:sz="8" w:space="0" w:color="000000"/>
              <w:right w:val="single" w:sz="8" w:space="0" w:color="000000"/>
            </w:tcBorders>
          </w:tcPr>
          <w:p w14:paraId="11BE367F" w14:textId="77777777" w:rsidR="00EC5046" w:rsidRPr="007F7E2B" w:rsidRDefault="00EC5046">
            <w:pPr>
              <w:spacing w:line="259" w:lineRule="auto"/>
              <w:ind w:left="5"/>
              <w:rPr>
                <w:ins w:id="15472" w:author="V2" w:date="2025-04-14T14:19:00Z" w16du:dateUtc="2025-04-14T19:19:00Z"/>
              </w:rPr>
            </w:pPr>
            <w:ins w:id="15473" w:author="V2" w:date="2025-04-14T14:19:00Z" w16du:dateUtc="2025-04-14T19:19:00Z">
              <w:r w:rsidRPr="007F7E2B">
                <w:rPr>
                  <w:rFonts w:ascii="Arial" w:eastAsia="Arial" w:hAnsi="Arial" w:cs="Arial"/>
                  <w:i/>
                </w:rPr>
                <w:t>Frac</w:t>
              </w:r>
              <w:r w:rsidRPr="007F7E2B">
                <w:rPr>
                  <w:rFonts w:ascii="Arial" w:eastAsia="Arial" w:hAnsi="Arial" w:cs="Arial"/>
                  <w:i/>
                  <w:vertAlign w:val="subscript"/>
                </w:rPr>
                <w:t>gas</w:t>
              </w:r>
              <w:r w:rsidRPr="007F7E2B">
                <w:rPr>
                  <w:rFonts w:ascii="Arial" w:eastAsia="Arial" w:hAnsi="Arial" w:cs="Arial"/>
                  <w:b/>
                  <w:i/>
                </w:rPr>
                <w:t xml:space="preserve"> </w:t>
              </w:r>
            </w:ins>
          </w:p>
        </w:tc>
      </w:tr>
      <w:tr w:rsidR="00EC5046" w:rsidRPr="007F7E2B" w14:paraId="6A296BC2" w14:textId="77777777">
        <w:trPr>
          <w:trHeight w:val="334"/>
          <w:ins w:id="1547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13392C0" w14:textId="77777777" w:rsidR="00EC5046" w:rsidRPr="007F7E2B" w:rsidRDefault="00EC5046">
            <w:pPr>
              <w:spacing w:line="259" w:lineRule="auto"/>
              <w:rPr>
                <w:ins w:id="15475" w:author="V2" w:date="2025-04-14T14:19:00Z" w16du:dateUtc="2025-04-14T19:19:00Z"/>
              </w:rPr>
            </w:pPr>
            <w:ins w:id="15476" w:author="V2" w:date="2025-04-14T14:19:00Z" w16du:dateUtc="2025-04-14T19:19:00Z">
              <w:r w:rsidRPr="007F7E2B">
                <w:t xml:space="preserve">Data unit: </w:t>
              </w:r>
            </w:ins>
          </w:p>
        </w:tc>
        <w:tc>
          <w:tcPr>
            <w:tcW w:w="4393" w:type="dxa"/>
            <w:tcBorders>
              <w:top w:val="single" w:sz="8" w:space="0" w:color="000000"/>
              <w:left w:val="single" w:sz="8" w:space="0" w:color="000000"/>
              <w:bottom w:val="single" w:sz="8" w:space="0" w:color="000000"/>
              <w:right w:val="single" w:sz="8" w:space="0" w:color="000000"/>
            </w:tcBorders>
          </w:tcPr>
          <w:p w14:paraId="4291B068" w14:textId="77777777" w:rsidR="00EC5046" w:rsidRPr="007F7E2B" w:rsidRDefault="00EC5046">
            <w:pPr>
              <w:spacing w:line="259" w:lineRule="auto"/>
              <w:ind w:left="5"/>
              <w:rPr>
                <w:ins w:id="15477" w:author="V2" w:date="2025-04-14T14:19:00Z" w16du:dateUtc="2025-04-14T19:19:00Z"/>
              </w:rPr>
            </w:pPr>
            <w:ins w:id="15478" w:author="V2" w:date="2025-04-14T14:19:00Z" w16du:dateUtc="2025-04-14T19:19:00Z">
              <w:r w:rsidRPr="007F7E2B">
                <w:t>kg NH</w:t>
              </w:r>
              <w:r w:rsidRPr="007F7E2B">
                <w:rPr>
                  <w:vertAlign w:val="subscript"/>
                </w:rPr>
                <w:t>3</w:t>
              </w:r>
              <w:r w:rsidRPr="007F7E2B">
                <w:t>-N and NO</w:t>
              </w:r>
              <w:r w:rsidRPr="007F7E2B">
                <w:rPr>
                  <w:vertAlign w:val="subscript"/>
                </w:rPr>
                <w:t>x</w:t>
              </w:r>
              <w:r w:rsidRPr="007F7E2B">
                <w:t>-N emitted (Kg N)</w:t>
              </w:r>
              <w:r w:rsidRPr="007F7E2B">
                <w:rPr>
                  <w:vertAlign w:val="superscript"/>
                </w:rPr>
                <w:t>-1</w:t>
              </w:r>
              <w:r w:rsidRPr="007F7E2B">
                <w:t xml:space="preserve"> </w:t>
              </w:r>
            </w:ins>
          </w:p>
        </w:tc>
      </w:tr>
      <w:tr w:rsidR="00EC5046" w:rsidRPr="007F7E2B" w14:paraId="1608128F" w14:textId="77777777">
        <w:trPr>
          <w:trHeight w:val="336"/>
          <w:ins w:id="1547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217D37B" w14:textId="77777777" w:rsidR="00EC5046" w:rsidRPr="007F7E2B" w:rsidRDefault="00EC5046">
            <w:pPr>
              <w:spacing w:line="259" w:lineRule="auto"/>
              <w:rPr>
                <w:ins w:id="15480" w:author="V2" w:date="2025-04-14T14:19:00Z" w16du:dateUtc="2025-04-14T19:19:00Z"/>
              </w:rPr>
            </w:pPr>
            <w:ins w:id="15481" w:author="V2" w:date="2025-04-14T14:19:00Z" w16du:dateUtc="2025-04-14T19:19:00Z">
              <w:r w:rsidRPr="007F7E2B">
                <w:t xml:space="preserve">Description: </w:t>
              </w:r>
            </w:ins>
          </w:p>
        </w:tc>
        <w:tc>
          <w:tcPr>
            <w:tcW w:w="4393" w:type="dxa"/>
            <w:tcBorders>
              <w:top w:val="single" w:sz="8" w:space="0" w:color="000000"/>
              <w:left w:val="single" w:sz="8" w:space="0" w:color="000000"/>
              <w:bottom w:val="single" w:sz="8" w:space="0" w:color="000000"/>
              <w:right w:val="single" w:sz="8" w:space="0" w:color="000000"/>
            </w:tcBorders>
          </w:tcPr>
          <w:p w14:paraId="77190600" w14:textId="77777777" w:rsidR="00EC5046" w:rsidRPr="007F7E2B" w:rsidRDefault="00EC5046">
            <w:pPr>
              <w:spacing w:line="259" w:lineRule="auto"/>
              <w:ind w:left="5"/>
              <w:rPr>
                <w:ins w:id="15482" w:author="V2" w:date="2025-04-14T14:19:00Z" w16du:dateUtc="2025-04-14T19:19:00Z"/>
              </w:rPr>
            </w:pPr>
            <w:ins w:id="15483" w:author="V2" w:date="2025-04-14T14:19:00Z" w16du:dateUtc="2025-04-14T19:19:00Z">
              <w:r w:rsidRPr="007F7E2B">
                <w:t xml:space="preserve">Fraction of managed livestock manure nitrogen </w:t>
              </w:r>
            </w:ins>
          </w:p>
        </w:tc>
      </w:tr>
      <w:tr w:rsidR="00EC5046" w:rsidRPr="007F7E2B" w14:paraId="48D7FB93" w14:textId="77777777">
        <w:trPr>
          <w:trHeight w:val="480"/>
          <w:ins w:id="1548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4EBCA26F" w14:textId="77777777" w:rsidR="00EC5046" w:rsidRPr="007F7E2B" w:rsidRDefault="00EC5046">
            <w:pPr>
              <w:spacing w:line="259" w:lineRule="auto"/>
              <w:rPr>
                <w:ins w:id="15485" w:author="V2" w:date="2025-04-14T14:19:00Z" w16du:dateUtc="2025-04-14T19:19:00Z"/>
              </w:rPr>
            </w:pPr>
            <w:ins w:id="15486" w:author="V2" w:date="2025-04-14T14:19:00Z" w16du:dateUtc="2025-04-14T19:19:00Z">
              <w:r w:rsidRPr="007F7E2B">
                <w:t xml:space="preserve">Source of data: </w:t>
              </w:r>
            </w:ins>
          </w:p>
        </w:tc>
        <w:tc>
          <w:tcPr>
            <w:tcW w:w="4393" w:type="dxa"/>
            <w:tcBorders>
              <w:top w:val="single" w:sz="8" w:space="0" w:color="000000"/>
              <w:left w:val="single" w:sz="8" w:space="0" w:color="000000"/>
              <w:bottom w:val="single" w:sz="8" w:space="0" w:color="000000"/>
              <w:right w:val="single" w:sz="8" w:space="0" w:color="000000"/>
            </w:tcBorders>
          </w:tcPr>
          <w:p w14:paraId="35B055CA" w14:textId="77777777" w:rsidR="00EC5046" w:rsidRPr="007F7E2B" w:rsidRDefault="00EC5046">
            <w:pPr>
              <w:spacing w:line="259" w:lineRule="auto"/>
              <w:ind w:left="5"/>
              <w:rPr>
                <w:ins w:id="15487" w:author="V2" w:date="2025-04-14T14:19:00Z" w16du:dateUtc="2025-04-14T19:19:00Z"/>
              </w:rPr>
            </w:pPr>
            <w:ins w:id="15488" w:author="V2" w:date="2025-04-14T14:19:00Z" w16du:dateUtc="2025-04-14T19:19:00Z">
              <w:r w:rsidRPr="007F7E2B">
                <w:t xml:space="preserve">Peer reviewed literature, accepted variable values for national GHG inventories </w:t>
              </w:r>
            </w:ins>
          </w:p>
        </w:tc>
      </w:tr>
      <w:tr w:rsidR="00EC5046" w:rsidRPr="007F7E2B" w14:paraId="11115825" w14:textId="77777777">
        <w:trPr>
          <w:trHeight w:val="799"/>
          <w:ins w:id="1548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0DB2466" w14:textId="77777777" w:rsidR="00EC5046" w:rsidRPr="007F7E2B" w:rsidRDefault="00EC5046">
            <w:pPr>
              <w:spacing w:line="259" w:lineRule="auto"/>
              <w:ind w:right="52"/>
              <w:rPr>
                <w:ins w:id="15490" w:author="V2" w:date="2025-04-14T14:19:00Z" w16du:dateUtc="2025-04-14T19:19:00Z"/>
              </w:rPr>
            </w:pPr>
            <w:ins w:id="15491" w:author="V2" w:date="2025-04-14T14:19:00Z" w16du:dateUtc="2025-04-14T19:19:00Z">
              <w:r w:rsidRPr="007F7E2B">
                <w:t xml:space="preserve">Justification of choice of data or description of measurement methods and procedures applied: </w:t>
              </w:r>
            </w:ins>
          </w:p>
        </w:tc>
        <w:tc>
          <w:tcPr>
            <w:tcW w:w="4393" w:type="dxa"/>
            <w:tcBorders>
              <w:top w:val="single" w:sz="8" w:space="0" w:color="000000"/>
              <w:left w:val="single" w:sz="8" w:space="0" w:color="000000"/>
              <w:bottom w:val="single" w:sz="8" w:space="0" w:color="000000"/>
              <w:right w:val="single" w:sz="8" w:space="0" w:color="000000"/>
            </w:tcBorders>
          </w:tcPr>
          <w:p w14:paraId="12102969" w14:textId="77777777" w:rsidR="00EC5046" w:rsidRPr="007F7E2B" w:rsidRDefault="00EC5046">
            <w:pPr>
              <w:spacing w:line="259" w:lineRule="auto"/>
              <w:ind w:left="5"/>
              <w:rPr>
                <w:ins w:id="15492" w:author="V2" w:date="2025-04-14T14:19:00Z" w16du:dateUtc="2025-04-14T19:19:00Z"/>
              </w:rPr>
            </w:pPr>
            <w:ins w:id="15493" w:author="V2" w:date="2025-04-14T14:19:00Z" w16du:dateUtc="2025-04-14T19:19:00Z">
              <w:r w:rsidRPr="007F7E2B">
                <w:t xml:space="preserve">Fraction of managed livestock manure nitrogen that volatilizes as NH3 and NOx in the manure management phase  </w:t>
              </w:r>
            </w:ins>
          </w:p>
        </w:tc>
      </w:tr>
      <w:tr w:rsidR="00EC5046" w:rsidRPr="007F7E2B" w14:paraId="03AFD43D" w14:textId="77777777">
        <w:trPr>
          <w:trHeight w:val="334"/>
          <w:ins w:id="1549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16F435B" w14:textId="77777777" w:rsidR="00EC5046" w:rsidRPr="007F7E2B" w:rsidRDefault="00EC5046">
            <w:pPr>
              <w:spacing w:line="259" w:lineRule="auto"/>
              <w:rPr>
                <w:ins w:id="15495" w:author="V2" w:date="2025-04-14T14:19:00Z" w16du:dateUtc="2025-04-14T19:19:00Z"/>
              </w:rPr>
            </w:pPr>
            <w:ins w:id="15496" w:author="V2" w:date="2025-04-14T14:19:00Z" w16du:dateUtc="2025-04-14T19:19:00Z">
              <w:r w:rsidRPr="007F7E2B">
                <w:t xml:space="preserve">Any comment: </w:t>
              </w:r>
            </w:ins>
          </w:p>
        </w:tc>
        <w:tc>
          <w:tcPr>
            <w:tcW w:w="4393" w:type="dxa"/>
            <w:tcBorders>
              <w:top w:val="single" w:sz="8" w:space="0" w:color="000000"/>
              <w:left w:val="single" w:sz="8" w:space="0" w:color="000000"/>
              <w:bottom w:val="single" w:sz="8" w:space="0" w:color="000000"/>
              <w:right w:val="single" w:sz="8" w:space="0" w:color="000000"/>
            </w:tcBorders>
          </w:tcPr>
          <w:p w14:paraId="0477D194" w14:textId="77777777" w:rsidR="00EC5046" w:rsidRPr="007F7E2B" w:rsidRDefault="00EC5046">
            <w:pPr>
              <w:spacing w:line="259" w:lineRule="auto"/>
              <w:ind w:left="5"/>
              <w:rPr>
                <w:ins w:id="15497" w:author="V2" w:date="2025-04-14T14:19:00Z" w16du:dateUtc="2025-04-14T19:19:00Z"/>
              </w:rPr>
            </w:pPr>
            <w:ins w:id="15498" w:author="V2" w:date="2025-04-14T14:19:00Z" w16du:dateUtc="2025-04-14T19:19:00Z">
              <w:r w:rsidRPr="007F7E2B">
                <w:t xml:space="preserve">  </w:t>
              </w:r>
            </w:ins>
          </w:p>
        </w:tc>
      </w:tr>
    </w:tbl>
    <w:p w14:paraId="0B6DE7DA" w14:textId="77777777" w:rsidR="00EC5046" w:rsidRPr="007F7E2B" w:rsidRDefault="00EC5046">
      <w:pPr>
        <w:spacing w:line="259" w:lineRule="auto"/>
        <w:rPr>
          <w:ins w:id="15499" w:author="V2" w:date="2025-04-14T14:19:00Z" w16du:dateUtc="2025-04-14T19:19:00Z"/>
        </w:rPr>
      </w:pPr>
      <w:ins w:id="15500" w:author="V2" w:date="2025-04-14T14:19:00Z" w16du:dateUtc="2025-04-14T19:19:00Z">
        <w:r w:rsidRPr="007F7E2B">
          <w:t xml:space="preserve"> </w:t>
        </w:r>
      </w:ins>
    </w:p>
    <w:tbl>
      <w:tblPr>
        <w:tblStyle w:val="TableGrid0"/>
        <w:tblW w:w="8649" w:type="dxa"/>
        <w:tblInd w:w="708" w:type="dxa"/>
        <w:tblCellMar>
          <w:top w:w="15" w:type="dxa"/>
          <w:left w:w="106" w:type="dxa"/>
          <w:right w:w="73" w:type="dxa"/>
        </w:tblCellMar>
        <w:tblLook w:val="04A0" w:firstRow="1" w:lastRow="0" w:firstColumn="1" w:lastColumn="0" w:noHBand="0" w:noVBand="1"/>
      </w:tblPr>
      <w:tblGrid>
        <w:gridCol w:w="4256"/>
        <w:gridCol w:w="4393"/>
      </w:tblGrid>
      <w:tr w:rsidR="00EC5046" w:rsidRPr="007F7E2B" w14:paraId="27D9EED6" w14:textId="77777777">
        <w:trPr>
          <w:trHeight w:val="332"/>
          <w:ins w:id="1550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26458CF" w14:textId="77777777" w:rsidR="00EC5046" w:rsidRPr="007F7E2B" w:rsidRDefault="00EC5046">
            <w:pPr>
              <w:spacing w:line="259" w:lineRule="auto"/>
              <w:rPr>
                <w:ins w:id="15502" w:author="V2" w:date="2025-04-14T14:19:00Z" w16du:dateUtc="2025-04-14T19:19:00Z"/>
              </w:rPr>
            </w:pPr>
            <w:ins w:id="15503" w:author="V2" w:date="2025-04-14T14:19:00Z" w16du:dateUtc="2025-04-14T19:19:00Z">
              <w:r w:rsidRPr="007F7E2B">
                <w:rPr>
                  <w:rFonts w:ascii="Arial" w:eastAsia="Arial" w:hAnsi="Arial" w:cs="Arial"/>
                  <w:b/>
                </w:rPr>
                <w:t xml:space="preserve">Data Unit / Parameter: </w:t>
              </w:r>
            </w:ins>
          </w:p>
        </w:tc>
        <w:tc>
          <w:tcPr>
            <w:tcW w:w="4393" w:type="dxa"/>
            <w:tcBorders>
              <w:top w:val="single" w:sz="8" w:space="0" w:color="000000"/>
              <w:left w:val="single" w:sz="8" w:space="0" w:color="000000"/>
              <w:bottom w:val="single" w:sz="8" w:space="0" w:color="000000"/>
              <w:right w:val="single" w:sz="8" w:space="0" w:color="000000"/>
            </w:tcBorders>
          </w:tcPr>
          <w:p w14:paraId="2EAFC309" w14:textId="77777777" w:rsidR="00EC5046" w:rsidRPr="007F7E2B" w:rsidRDefault="00EC5046">
            <w:pPr>
              <w:spacing w:line="259" w:lineRule="auto"/>
              <w:ind w:left="5"/>
              <w:rPr>
                <w:ins w:id="15504" w:author="V2" w:date="2025-04-14T14:19:00Z" w16du:dateUtc="2025-04-14T19:19:00Z"/>
              </w:rPr>
            </w:pPr>
            <w:ins w:id="15505" w:author="V2" w:date="2025-04-14T14:19:00Z" w16du:dateUtc="2025-04-14T19:19:00Z">
              <w:r w:rsidRPr="007F7E2B">
                <w:rPr>
                  <w:rFonts w:ascii="Arial" w:eastAsia="Arial" w:hAnsi="Arial" w:cs="Arial"/>
                  <w:i/>
                </w:rPr>
                <w:t>GWP</w:t>
              </w:r>
              <w:r w:rsidRPr="007F7E2B">
                <w:rPr>
                  <w:rFonts w:ascii="Arial" w:eastAsia="Arial" w:hAnsi="Arial" w:cs="Arial"/>
                  <w:i/>
                  <w:vertAlign w:val="subscript"/>
                </w:rPr>
                <w:t>N2O</w:t>
              </w:r>
              <w:r w:rsidRPr="007F7E2B">
                <w:rPr>
                  <w:rFonts w:ascii="Arial" w:eastAsia="Arial" w:hAnsi="Arial" w:cs="Arial"/>
                  <w:b/>
                  <w:i/>
                </w:rPr>
                <w:t xml:space="preserve"> </w:t>
              </w:r>
            </w:ins>
          </w:p>
        </w:tc>
      </w:tr>
      <w:tr w:rsidR="00EC5046" w:rsidRPr="007F7E2B" w14:paraId="69E7446A" w14:textId="77777777">
        <w:trPr>
          <w:trHeight w:val="336"/>
          <w:ins w:id="1550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EAC54EA" w14:textId="77777777" w:rsidR="00EC5046" w:rsidRPr="007F7E2B" w:rsidRDefault="00EC5046">
            <w:pPr>
              <w:spacing w:line="259" w:lineRule="auto"/>
              <w:rPr>
                <w:ins w:id="15507" w:author="V2" w:date="2025-04-14T14:19:00Z" w16du:dateUtc="2025-04-14T19:19:00Z"/>
              </w:rPr>
            </w:pPr>
            <w:ins w:id="15508" w:author="V2" w:date="2025-04-14T14:19:00Z" w16du:dateUtc="2025-04-14T19:19:00Z">
              <w:r w:rsidRPr="007F7E2B">
                <w:t xml:space="preserve">Data unit: </w:t>
              </w:r>
            </w:ins>
          </w:p>
        </w:tc>
        <w:tc>
          <w:tcPr>
            <w:tcW w:w="4393" w:type="dxa"/>
            <w:tcBorders>
              <w:top w:val="single" w:sz="8" w:space="0" w:color="000000"/>
              <w:left w:val="single" w:sz="8" w:space="0" w:color="000000"/>
              <w:bottom w:val="single" w:sz="8" w:space="0" w:color="000000"/>
              <w:right w:val="single" w:sz="8" w:space="0" w:color="000000"/>
            </w:tcBorders>
          </w:tcPr>
          <w:p w14:paraId="644298A8" w14:textId="77777777" w:rsidR="00EC5046" w:rsidRPr="007F7E2B" w:rsidRDefault="00EC5046">
            <w:pPr>
              <w:spacing w:line="259" w:lineRule="auto"/>
              <w:ind w:left="5"/>
              <w:rPr>
                <w:ins w:id="15509" w:author="V2" w:date="2025-04-14T14:19:00Z" w16du:dateUtc="2025-04-14T19:19:00Z"/>
              </w:rPr>
            </w:pPr>
            <w:ins w:id="15510" w:author="V2" w:date="2025-04-14T14:19:00Z" w16du:dateUtc="2025-04-14T19:19:00Z">
              <w:r w:rsidRPr="007F7E2B">
                <w:t xml:space="preserve">Dimensionless  </w:t>
              </w:r>
            </w:ins>
          </w:p>
        </w:tc>
      </w:tr>
      <w:tr w:rsidR="00EC5046" w:rsidRPr="007F7E2B" w14:paraId="4AABDCF6" w14:textId="77777777">
        <w:trPr>
          <w:trHeight w:val="335"/>
          <w:ins w:id="1551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838791C" w14:textId="77777777" w:rsidR="00EC5046" w:rsidRPr="007F7E2B" w:rsidRDefault="00EC5046">
            <w:pPr>
              <w:spacing w:line="259" w:lineRule="auto"/>
              <w:rPr>
                <w:ins w:id="15512" w:author="V2" w:date="2025-04-14T14:19:00Z" w16du:dateUtc="2025-04-14T19:19:00Z"/>
              </w:rPr>
            </w:pPr>
            <w:ins w:id="15513" w:author="V2" w:date="2025-04-14T14:19:00Z" w16du:dateUtc="2025-04-14T19:19:00Z">
              <w:r w:rsidRPr="007F7E2B">
                <w:t xml:space="preserve">Description: </w:t>
              </w:r>
            </w:ins>
          </w:p>
        </w:tc>
        <w:tc>
          <w:tcPr>
            <w:tcW w:w="4393" w:type="dxa"/>
            <w:tcBorders>
              <w:top w:val="single" w:sz="8" w:space="0" w:color="000000"/>
              <w:left w:val="single" w:sz="8" w:space="0" w:color="000000"/>
              <w:bottom w:val="single" w:sz="8" w:space="0" w:color="000000"/>
              <w:right w:val="single" w:sz="8" w:space="0" w:color="000000"/>
            </w:tcBorders>
          </w:tcPr>
          <w:p w14:paraId="598B28DF" w14:textId="77777777" w:rsidR="00EC5046" w:rsidRPr="007F7E2B" w:rsidRDefault="00EC5046">
            <w:pPr>
              <w:spacing w:line="259" w:lineRule="auto"/>
              <w:ind w:left="5"/>
              <w:rPr>
                <w:ins w:id="15514" w:author="V2" w:date="2025-04-14T14:19:00Z" w16du:dateUtc="2025-04-14T19:19:00Z"/>
              </w:rPr>
            </w:pPr>
            <w:ins w:id="15515" w:author="V2" w:date="2025-04-14T14:19:00Z" w16du:dateUtc="2025-04-14T19:19:00Z">
              <w:r w:rsidRPr="007F7E2B">
                <w:t>Global warming potential for N</w:t>
              </w:r>
              <w:r w:rsidRPr="007F7E2B">
                <w:rPr>
                  <w:vertAlign w:val="subscript"/>
                </w:rPr>
                <w:t>2</w:t>
              </w:r>
              <w:r w:rsidRPr="007F7E2B">
                <w:t xml:space="preserve">O </w:t>
              </w:r>
            </w:ins>
          </w:p>
        </w:tc>
      </w:tr>
      <w:tr w:rsidR="00EC5046" w:rsidRPr="007F7E2B" w14:paraId="5857E774" w14:textId="77777777">
        <w:trPr>
          <w:trHeight w:val="709"/>
          <w:ins w:id="1551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3E489D10" w14:textId="77777777" w:rsidR="00EC5046" w:rsidRPr="007F7E2B" w:rsidRDefault="00EC5046">
            <w:pPr>
              <w:spacing w:line="259" w:lineRule="auto"/>
              <w:rPr>
                <w:ins w:id="15517" w:author="V2" w:date="2025-04-14T14:19:00Z" w16du:dateUtc="2025-04-14T19:19:00Z"/>
              </w:rPr>
            </w:pPr>
            <w:ins w:id="15518" w:author="V2" w:date="2025-04-14T14:19:00Z" w16du:dateUtc="2025-04-14T19:19:00Z">
              <w:r w:rsidRPr="007F7E2B">
                <w:lastRenderedPageBreak/>
                <w:t xml:space="preserve">Source of data: </w:t>
              </w:r>
            </w:ins>
          </w:p>
        </w:tc>
        <w:tc>
          <w:tcPr>
            <w:tcW w:w="4393" w:type="dxa"/>
            <w:tcBorders>
              <w:top w:val="single" w:sz="8" w:space="0" w:color="000000"/>
              <w:left w:val="single" w:sz="8" w:space="0" w:color="000000"/>
              <w:bottom w:val="single" w:sz="8" w:space="0" w:color="000000"/>
              <w:right w:val="single" w:sz="8" w:space="0" w:color="000000"/>
            </w:tcBorders>
          </w:tcPr>
          <w:p w14:paraId="02BE4489" w14:textId="77777777" w:rsidR="00EC5046" w:rsidRPr="007F7E2B" w:rsidRDefault="00EC5046">
            <w:pPr>
              <w:spacing w:line="259" w:lineRule="auto"/>
              <w:ind w:left="5"/>
              <w:rPr>
                <w:ins w:id="15519" w:author="V2" w:date="2025-04-14T14:19:00Z" w16du:dateUtc="2025-04-14T19:19:00Z"/>
              </w:rPr>
            </w:pPr>
            <w:ins w:id="15520" w:author="V2" w:date="2025-04-14T14:19:00Z" w16du:dateUtc="2025-04-14T19:19:00Z">
              <w:r w:rsidRPr="007F7E2B">
                <w:t xml:space="preserve">IPCC (2006) Guidelines for national GHG inventories, Volume 4, Agriculture, forestry and other Land uses </w:t>
              </w:r>
            </w:ins>
          </w:p>
        </w:tc>
      </w:tr>
      <w:tr w:rsidR="00EC5046" w:rsidRPr="007F7E2B" w14:paraId="142D030B" w14:textId="77777777">
        <w:trPr>
          <w:trHeight w:val="800"/>
          <w:ins w:id="1552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F572303" w14:textId="77777777" w:rsidR="00EC5046" w:rsidRPr="007F7E2B" w:rsidRDefault="00EC5046">
            <w:pPr>
              <w:spacing w:line="259" w:lineRule="auto"/>
              <w:ind w:right="36"/>
              <w:rPr>
                <w:ins w:id="15522" w:author="V2" w:date="2025-04-14T14:19:00Z" w16du:dateUtc="2025-04-14T19:19:00Z"/>
              </w:rPr>
            </w:pPr>
            <w:ins w:id="15523" w:author="V2" w:date="2025-04-14T14:19:00Z" w16du:dateUtc="2025-04-14T19:19:00Z">
              <w:r w:rsidRPr="007F7E2B">
                <w:t xml:space="preserve">Justification of choice of data or description of measurement methods and procedures applied: </w:t>
              </w:r>
            </w:ins>
          </w:p>
        </w:tc>
        <w:tc>
          <w:tcPr>
            <w:tcW w:w="4393" w:type="dxa"/>
            <w:tcBorders>
              <w:top w:val="single" w:sz="8" w:space="0" w:color="000000"/>
              <w:left w:val="single" w:sz="8" w:space="0" w:color="000000"/>
              <w:bottom w:val="single" w:sz="8" w:space="0" w:color="000000"/>
              <w:right w:val="single" w:sz="8" w:space="0" w:color="000000"/>
            </w:tcBorders>
            <w:vAlign w:val="center"/>
          </w:tcPr>
          <w:p w14:paraId="0CE6FAB7" w14:textId="77777777" w:rsidR="00EC5046" w:rsidRPr="007F7E2B" w:rsidRDefault="00EC5046">
            <w:pPr>
              <w:spacing w:line="259" w:lineRule="auto"/>
              <w:ind w:left="5"/>
              <w:rPr>
                <w:ins w:id="15524" w:author="V2" w:date="2025-04-14T14:19:00Z" w16du:dateUtc="2025-04-14T19:19:00Z"/>
              </w:rPr>
            </w:pPr>
            <w:ins w:id="15525" w:author="V2" w:date="2025-04-14T14:19:00Z" w16du:dateUtc="2025-04-14T19:19:00Z">
              <w:r w:rsidRPr="007F7E2B">
                <w:t>Global warming potential for N</w:t>
              </w:r>
              <w:r w:rsidRPr="007F7E2B">
                <w:rPr>
                  <w:vertAlign w:val="subscript"/>
                </w:rPr>
                <w:t>2</w:t>
              </w:r>
              <w:r w:rsidRPr="007F7E2B">
                <w:t xml:space="preserve">O (310 for the first commitment period)  </w:t>
              </w:r>
            </w:ins>
          </w:p>
        </w:tc>
      </w:tr>
      <w:tr w:rsidR="00EC5046" w:rsidRPr="007F7E2B" w14:paraId="30FBCB9E" w14:textId="77777777">
        <w:trPr>
          <w:trHeight w:val="332"/>
          <w:ins w:id="1552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DDA7831" w14:textId="77777777" w:rsidR="00EC5046" w:rsidRPr="007F7E2B" w:rsidRDefault="00EC5046">
            <w:pPr>
              <w:spacing w:line="259" w:lineRule="auto"/>
              <w:rPr>
                <w:ins w:id="15527" w:author="V2" w:date="2025-04-14T14:19:00Z" w16du:dateUtc="2025-04-14T19:19:00Z"/>
              </w:rPr>
            </w:pPr>
            <w:ins w:id="15528" w:author="V2" w:date="2025-04-14T14:19:00Z" w16du:dateUtc="2025-04-14T19:19:00Z">
              <w:r w:rsidRPr="007F7E2B">
                <w:t xml:space="preserve">Any comment: </w:t>
              </w:r>
            </w:ins>
          </w:p>
        </w:tc>
        <w:tc>
          <w:tcPr>
            <w:tcW w:w="4393" w:type="dxa"/>
            <w:tcBorders>
              <w:top w:val="single" w:sz="8" w:space="0" w:color="000000"/>
              <w:left w:val="single" w:sz="8" w:space="0" w:color="000000"/>
              <w:bottom w:val="single" w:sz="8" w:space="0" w:color="000000"/>
              <w:right w:val="single" w:sz="8" w:space="0" w:color="000000"/>
            </w:tcBorders>
          </w:tcPr>
          <w:p w14:paraId="6141B64E" w14:textId="77777777" w:rsidR="00EC5046" w:rsidRPr="007F7E2B" w:rsidRDefault="00EC5046">
            <w:pPr>
              <w:spacing w:line="259" w:lineRule="auto"/>
              <w:ind w:left="5"/>
              <w:rPr>
                <w:ins w:id="15529" w:author="V2" w:date="2025-04-14T14:19:00Z" w16du:dateUtc="2025-04-14T19:19:00Z"/>
              </w:rPr>
            </w:pPr>
            <w:ins w:id="15530" w:author="V2" w:date="2025-04-14T14:19:00Z" w16du:dateUtc="2025-04-14T19:19:00Z">
              <w:r w:rsidRPr="007F7E2B">
                <w:t xml:space="preserve">  </w:t>
              </w:r>
            </w:ins>
          </w:p>
        </w:tc>
      </w:tr>
    </w:tbl>
    <w:p w14:paraId="46BF3AD9" w14:textId="77777777" w:rsidR="00EC5046" w:rsidRPr="007F7E2B" w:rsidRDefault="00EC5046">
      <w:pPr>
        <w:spacing w:line="259" w:lineRule="auto"/>
        <w:rPr>
          <w:ins w:id="15531" w:author="V2" w:date="2025-04-14T14:19:00Z" w16du:dateUtc="2025-04-14T19:19:00Z"/>
        </w:rPr>
      </w:pPr>
      <w:ins w:id="15532" w:author="V2" w:date="2025-04-14T14:19:00Z" w16du:dateUtc="2025-04-14T19:19:00Z">
        <w:r w:rsidRPr="007F7E2B">
          <w:t xml:space="preserve"> </w:t>
        </w:r>
      </w:ins>
    </w:p>
    <w:tbl>
      <w:tblPr>
        <w:tblStyle w:val="TableGrid0"/>
        <w:tblW w:w="8649" w:type="dxa"/>
        <w:tblInd w:w="708" w:type="dxa"/>
        <w:tblCellMar>
          <w:top w:w="53" w:type="dxa"/>
          <w:left w:w="106" w:type="dxa"/>
          <w:right w:w="115" w:type="dxa"/>
        </w:tblCellMar>
        <w:tblLook w:val="04A0" w:firstRow="1" w:lastRow="0" w:firstColumn="1" w:lastColumn="0" w:noHBand="0" w:noVBand="1"/>
      </w:tblPr>
      <w:tblGrid>
        <w:gridCol w:w="4256"/>
        <w:gridCol w:w="4393"/>
      </w:tblGrid>
      <w:tr w:rsidR="00EC5046" w:rsidRPr="007F7E2B" w14:paraId="71C0A3F8" w14:textId="77777777">
        <w:trPr>
          <w:trHeight w:val="334"/>
          <w:ins w:id="1553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141777E" w14:textId="77777777" w:rsidR="00EC5046" w:rsidRPr="007F7E2B" w:rsidRDefault="00EC5046">
            <w:pPr>
              <w:spacing w:line="259" w:lineRule="auto"/>
              <w:rPr>
                <w:ins w:id="15534" w:author="V2" w:date="2025-04-14T14:19:00Z" w16du:dateUtc="2025-04-14T19:19:00Z"/>
              </w:rPr>
            </w:pPr>
            <w:ins w:id="15535" w:author="V2" w:date="2025-04-14T14:19:00Z" w16du:dateUtc="2025-04-14T19:19:00Z">
              <w:r w:rsidRPr="007F7E2B">
                <w:rPr>
                  <w:rFonts w:ascii="Arial" w:eastAsia="Arial" w:hAnsi="Arial" w:cs="Arial"/>
                  <w:b/>
                </w:rPr>
                <w:t xml:space="preserve">Data Unit / Parameter: </w:t>
              </w:r>
            </w:ins>
          </w:p>
        </w:tc>
        <w:tc>
          <w:tcPr>
            <w:tcW w:w="4393" w:type="dxa"/>
            <w:tcBorders>
              <w:top w:val="single" w:sz="8" w:space="0" w:color="000000"/>
              <w:left w:val="single" w:sz="8" w:space="0" w:color="000000"/>
              <w:bottom w:val="single" w:sz="8" w:space="0" w:color="000000"/>
              <w:right w:val="single" w:sz="8" w:space="0" w:color="000000"/>
            </w:tcBorders>
          </w:tcPr>
          <w:p w14:paraId="3791DC63" w14:textId="77777777" w:rsidR="00EC5046" w:rsidRPr="007F7E2B" w:rsidRDefault="00EC5046">
            <w:pPr>
              <w:spacing w:line="259" w:lineRule="auto"/>
              <w:ind w:left="5"/>
              <w:rPr>
                <w:ins w:id="15536" w:author="V2" w:date="2025-04-14T14:19:00Z" w16du:dateUtc="2025-04-14T19:19:00Z"/>
              </w:rPr>
            </w:pPr>
            <w:ins w:id="15537" w:author="V2" w:date="2025-04-14T14:19:00Z" w16du:dateUtc="2025-04-14T19:19:00Z">
              <w:r w:rsidRPr="007F7E2B">
                <w:rPr>
                  <w:rFonts w:ascii="Arial" w:eastAsia="Arial" w:hAnsi="Arial" w:cs="Arial"/>
                  <w:i/>
                </w:rPr>
                <w:t>44/28</w:t>
              </w:r>
              <w:r w:rsidRPr="007F7E2B">
                <w:rPr>
                  <w:rFonts w:ascii="Arial" w:eastAsia="Arial" w:hAnsi="Arial" w:cs="Arial"/>
                  <w:b/>
                  <w:i/>
                </w:rPr>
                <w:t xml:space="preserve"> </w:t>
              </w:r>
            </w:ins>
          </w:p>
        </w:tc>
      </w:tr>
      <w:tr w:rsidR="00EC5046" w:rsidRPr="007F7E2B" w14:paraId="02F43C9A" w14:textId="77777777">
        <w:trPr>
          <w:trHeight w:val="335"/>
          <w:ins w:id="1553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65F516A" w14:textId="77777777" w:rsidR="00EC5046" w:rsidRPr="007F7E2B" w:rsidRDefault="00EC5046">
            <w:pPr>
              <w:spacing w:line="259" w:lineRule="auto"/>
              <w:rPr>
                <w:ins w:id="15539" w:author="V2" w:date="2025-04-14T14:19:00Z" w16du:dateUtc="2025-04-14T19:19:00Z"/>
              </w:rPr>
            </w:pPr>
            <w:ins w:id="15540" w:author="V2" w:date="2025-04-14T14:19:00Z" w16du:dateUtc="2025-04-14T19:19:00Z">
              <w:r w:rsidRPr="007F7E2B">
                <w:t xml:space="preserve">Data unit: </w:t>
              </w:r>
            </w:ins>
          </w:p>
        </w:tc>
        <w:tc>
          <w:tcPr>
            <w:tcW w:w="4393" w:type="dxa"/>
            <w:tcBorders>
              <w:top w:val="single" w:sz="8" w:space="0" w:color="000000"/>
              <w:left w:val="single" w:sz="8" w:space="0" w:color="000000"/>
              <w:bottom w:val="single" w:sz="8" w:space="0" w:color="000000"/>
              <w:right w:val="single" w:sz="8" w:space="0" w:color="000000"/>
            </w:tcBorders>
          </w:tcPr>
          <w:p w14:paraId="11C30DC7" w14:textId="77777777" w:rsidR="00EC5046" w:rsidRPr="007F7E2B" w:rsidRDefault="00EC5046">
            <w:pPr>
              <w:spacing w:line="259" w:lineRule="auto"/>
              <w:ind w:left="5"/>
              <w:rPr>
                <w:ins w:id="15541" w:author="V2" w:date="2025-04-14T14:19:00Z" w16du:dateUtc="2025-04-14T19:19:00Z"/>
              </w:rPr>
            </w:pPr>
            <w:ins w:id="15542" w:author="V2" w:date="2025-04-14T14:19:00Z" w16du:dateUtc="2025-04-14T19:19:00Z">
              <w:r w:rsidRPr="007F7E2B">
                <w:t xml:space="preserve">Dimensionless  </w:t>
              </w:r>
            </w:ins>
          </w:p>
        </w:tc>
      </w:tr>
      <w:tr w:rsidR="00EC5046" w:rsidRPr="007F7E2B" w14:paraId="4EB65EA5" w14:textId="77777777">
        <w:trPr>
          <w:trHeight w:val="335"/>
          <w:ins w:id="1554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EC580FC" w14:textId="77777777" w:rsidR="00EC5046" w:rsidRPr="007F7E2B" w:rsidRDefault="00EC5046">
            <w:pPr>
              <w:spacing w:line="259" w:lineRule="auto"/>
              <w:rPr>
                <w:ins w:id="15544" w:author="V2" w:date="2025-04-14T14:19:00Z" w16du:dateUtc="2025-04-14T19:19:00Z"/>
              </w:rPr>
            </w:pPr>
            <w:ins w:id="15545" w:author="V2" w:date="2025-04-14T14:19:00Z" w16du:dateUtc="2025-04-14T19:19:00Z">
              <w:r w:rsidRPr="007F7E2B">
                <w:t xml:space="preserve">Description: </w:t>
              </w:r>
            </w:ins>
          </w:p>
        </w:tc>
        <w:tc>
          <w:tcPr>
            <w:tcW w:w="4393" w:type="dxa"/>
            <w:tcBorders>
              <w:top w:val="single" w:sz="8" w:space="0" w:color="000000"/>
              <w:left w:val="single" w:sz="8" w:space="0" w:color="000000"/>
              <w:bottom w:val="single" w:sz="8" w:space="0" w:color="000000"/>
              <w:right w:val="single" w:sz="8" w:space="0" w:color="000000"/>
            </w:tcBorders>
          </w:tcPr>
          <w:p w14:paraId="29F247B9" w14:textId="77777777" w:rsidR="00EC5046" w:rsidRPr="007F7E2B" w:rsidRDefault="00EC5046">
            <w:pPr>
              <w:spacing w:line="259" w:lineRule="auto"/>
              <w:ind w:left="5"/>
              <w:rPr>
                <w:ins w:id="15546" w:author="V2" w:date="2025-04-14T14:19:00Z" w16du:dateUtc="2025-04-14T19:19:00Z"/>
              </w:rPr>
            </w:pPr>
            <w:ins w:id="15547" w:author="V2" w:date="2025-04-14T14:19:00Z" w16du:dateUtc="2025-04-14T19:19:00Z">
              <w:r w:rsidRPr="007F7E2B">
                <w:t>Conversion of N emissions to N</w:t>
              </w:r>
              <w:r w:rsidRPr="007F7E2B">
                <w:rPr>
                  <w:vertAlign w:val="subscript"/>
                </w:rPr>
                <w:t>2</w:t>
              </w:r>
              <w:r w:rsidRPr="007F7E2B">
                <w:t xml:space="preserve">O emissions </w:t>
              </w:r>
            </w:ins>
          </w:p>
        </w:tc>
      </w:tr>
      <w:tr w:rsidR="00EC5046" w:rsidRPr="007F7E2B" w14:paraId="077CF376" w14:textId="77777777">
        <w:trPr>
          <w:trHeight w:val="335"/>
          <w:ins w:id="1554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559C2FF" w14:textId="77777777" w:rsidR="00EC5046" w:rsidRPr="007F7E2B" w:rsidRDefault="00EC5046">
            <w:pPr>
              <w:spacing w:line="259" w:lineRule="auto"/>
              <w:rPr>
                <w:ins w:id="15549" w:author="V2" w:date="2025-04-14T14:19:00Z" w16du:dateUtc="2025-04-14T19:19:00Z"/>
              </w:rPr>
            </w:pPr>
            <w:ins w:id="15550" w:author="V2" w:date="2025-04-14T14:19:00Z" w16du:dateUtc="2025-04-14T19:19:00Z">
              <w:r w:rsidRPr="007F7E2B">
                <w:t xml:space="preserve">Source of data: </w:t>
              </w:r>
            </w:ins>
          </w:p>
        </w:tc>
        <w:tc>
          <w:tcPr>
            <w:tcW w:w="4393" w:type="dxa"/>
            <w:tcBorders>
              <w:top w:val="single" w:sz="8" w:space="0" w:color="000000"/>
              <w:left w:val="single" w:sz="8" w:space="0" w:color="000000"/>
              <w:bottom w:val="single" w:sz="8" w:space="0" w:color="000000"/>
              <w:right w:val="single" w:sz="8" w:space="0" w:color="000000"/>
            </w:tcBorders>
          </w:tcPr>
          <w:p w14:paraId="1F9A8F6C" w14:textId="77777777" w:rsidR="00EC5046" w:rsidRPr="007F7E2B" w:rsidRDefault="00EC5046">
            <w:pPr>
              <w:spacing w:line="259" w:lineRule="auto"/>
              <w:ind w:left="5"/>
              <w:rPr>
                <w:ins w:id="15551" w:author="V2" w:date="2025-04-14T14:19:00Z" w16du:dateUtc="2025-04-14T19:19:00Z"/>
              </w:rPr>
            </w:pPr>
            <w:ins w:id="15552" w:author="V2" w:date="2025-04-14T14:19:00Z" w16du:dateUtc="2025-04-14T19:19:00Z">
              <w:r w:rsidRPr="007F7E2B">
                <w:t xml:space="preserve">Periodic table </w:t>
              </w:r>
            </w:ins>
          </w:p>
        </w:tc>
      </w:tr>
      <w:tr w:rsidR="00EC5046" w:rsidRPr="007F7E2B" w14:paraId="4CEDF8A7" w14:textId="77777777">
        <w:trPr>
          <w:trHeight w:val="800"/>
          <w:ins w:id="1555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F94A572" w14:textId="77777777" w:rsidR="00EC5046" w:rsidRPr="007F7E2B" w:rsidRDefault="00EC5046">
            <w:pPr>
              <w:spacing w:line="259" w:lineRule="auto"/>
              <w:rPr>
                <w:ins w:id="15554" w:author="V2" w:date="2025-04-14T14:19:00Z" w16du:dateUtc="2025-04-14T19:19:00Z"/>
              </w:rPr>
            </w:pPr>
            <w:ins w:id="15555" w:author="V2" w:date="2025-04-14T14:19:00Z" w16du:dateUtc="2025-04-14T19:19:00Z">
              <w:r w:rsidRPr="007F7E2B">
                <w:t xml:space="preserve">Justification of choice of data or description of measurement methods and procedures applied: </w:t>
              </w:r>
            </w:ins>
          </w:p>
        </w:tc>
        <w:tc>
          <w:tcPr>
            <w:tcW w:w="4393" w:type="dxa"/>
            <w:tcBorders>
              <w:top w:val="single" w:sz="8" w:space="0" w:color="000000"/>
              <w:left w:val="single" w:sz="8" w:space="0" w:color="000000"/>
              <w:bottom w:val="single" w:sz="8" w:space="0" w:color="000000"/>
              <w:right w:val="single" w:sz="8" w:space="0" w:color="000000"/>
            </w:tcBorders>
            <w:vAlign w:val="center"/>
          </w:tcPr>
          <w:p w14:paraId="649BED5D" w14:textId="77777777" w:rsidR="00EC5046" w:rsidRPr="007F7E2B" w:rsidRDefault="00EC5046">
            <w:pPr>
              <w:spacing w:line="259" w:lineRule="auto"/>
              <w:ind w:left="5"/>
              <w:rPr>
                <w:ins w:id="15556" w:author="V2" w:date="2025-04-14T14:19:00Z" w16du:dateUtc="2025-04-14T19:19:00Z"/>
              </w:rPr>
            </w:pPr>
            <w:ins w:id="15557" w:author="V2" w:date="2025-04-14T14:19:00Z" w16du:dateUtc="2025-04-14T19:19:00Z">
              <w:r w:rsidRPr="007F7E2B">
                <w:t>Conversion of N emissions to N</w:t>
              </w:r>
              <w:r w:rsidRPr="007F7E2B">
                <w:rPr>
                  <w:vertAlign w:val="subscript"/>
                </w:rPr>
                <w:t>2</w:t>
              </w:r>
              <w:r w:rsidRPr="007F7E2B">
                <w:t xml:space="preserve">O emissions </w:t>
              </w:r>
            </w:ins>
          </w:p>
        </w:tc>
      </w:tr>
      <w:tr w:rsidR="00EC5046" w:rsidRPr="007F7E2B" w14:paraId="4363C457" w14:textId="77777777">
        <w:trPr>
          <w:trHeight w:val="332"/>
          <w:ins w:id="1555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068FFC6" w14:textId="77777777" w:rsidR="00EC5046" w:rsidRPr="007F7E2B" w:rsidRDefault="00EC5046">
            <w:pPr>
              <w:spacing w:line="259" w:lineRule="auto"/>
              <w:rPr>
                <w:ins w:id="15559" w:author="V2" w:date="2025-04-14T14:19:00Z" w16du:dateUtc="2025-04-14T19:19:00Z"/>
              </w:rPr>
            </w:pPr>
            <w:ins w:id="15560" w:author="V2" w:date="2025-04-14T14:19:00Z" w16du:dateUtc="2025-04-14T19:19:00Z">
              <w:r w:rsidRPr="007F7E2B">
                <w:t xml:space="preserve">Any comment: </w:t>
              </w:r>
            </w:ins>
          </w:p>
        </w:tc>
        <w:tc>
          <w:tcPr>
            <w:tcW w:w="4393" w:type="dxa"/>
            <w:tcBorders>
              <w:top w:val="single" w:sz="8" w:space="0" w:color="000000"/>
              <w:left w:val="single" w:sz="8" w:space="0" w:color="000000"/>
              <w:bottom w:val="single" w:sz="8" w:space="0" w:color="000000"/>
              <w:right w:val="single" w:sz="8" w:space="0" w:color="000000"/>
            </w:tcBorders>
          </w:tcPr>
          <w:p w14:paraId="3729385B" w14:textId="77777777" w:rsidR="00EC5046" w:rsidRPr="007F7E2B" w:rsidRDefault="00EC5046">
            <w:pPr>
              <w:spacing w:line="259" w:lineRule="auto"/>
              <w:ind w:left="5"/>
              <w:rPr>
                <w:ins w:id="15561" w:author="V2" w:date="2025-04-14T14:19:00Z" w16du:dateUtc="2025-04-14T19:19:00Z"/>
              </w:rPr>
            </w:pPr>
            <w:ins w:id="15562" w:author="V2" w:date="2025-04-14T14:19:00Z" w16du:dateUtc="2025-04-14T19:19:00Z">
              <w:r w:rsidRPr="007F7E2B">
                <w:t xml:space="preserve">  </w:t>
              </w:r>
            </w:ins>
          </w:p>
        </w:tc>
      </w:tr>
    </w:tbl>
    <w:p w14:paraId="657009CE" w14:textId="77777777" w:rsidR="00EC5046" w:rsidRPr="007F7E2B" w:rsidRDefault="00EC5046">
      <w:pPr>
        <w:spacing w:line="259" w:lineRule="auto"/>
        <w:rPr>
          <w:ins w:id="15563" w:author="V2" w:date="2025-04-14T14:19:00Z" w16du:dateUtc="2025-04-14T19:19:00Z"/>
        </w:rPr>
      </w:pPr>
      <w:ins w:id="15564" w:author="V2" w:date="2025-04-14T14:19:00Z" w16du:dateUtc="2025-04-14T19:19:00Z">
        <w:r w:rsidRPr="007F7E2B">
          <w:t xml:space="preserve"> </w:t>
        </w:r>
      </w:ins>
    </w:p>
    <w:tbl>
      <w:tblPr>
        <w:tblStyle w:val="TableGrid0"/>
        <w:tblW w:w="8649" w:type="dxa"/>
        <w:tblInd w:w="708" w:type="dxa"/>
        <w:tblCellMar>
          <w:top w:w="53" w:type="dxa"/>
          <w:left w:w="106" w:type="dxa"/>
          <w:right w:w="115" w:type="dxa"/>
        </w:tblCellMar>
        <w:tblLook w:val="04A0" w:firstRow="1" w:lastRow="0" w:firstColumn="1" w:lastColumn="0" w:noHBand="0" w:noVBand="1"/>
      </w:tblPr>
      <w:tblGrid>
        <w:gridCol w:w="4256"/>
        <w:gridCol w:w="4393"/>
      </w:tblGrid>
      <w:tr w:rsidR="00EC5046" w:rsidRPr="007F7E2B" w14:paraId="3663BBED" w14:textId="77777777">
        <w:trPr>
          <w:trHeight w:val="334"/>
          <w:ins w:id="1556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63519A0" w14:textId="77777777" w:rsidR="00EC5046" w:rsidRPr="007F7E2B" w:rsidRDefault="00EC5046">
            <w:pPr>
              <w:spacing w:line="259" w:lineRule="auto"/>
              <w:rPr>
                <w:ins w:id="15566" w:author="V2" w:date="2025-04-14T14:19:00Z" w16du:dateUtc="2025-04-14T19:19:00Z"/>
              </w:rPr>
            </w:pPr>
            <w:ins w:id="15567" w:author="V2" w:date="2025-04-14T14:19:00Z" w16du:dateUtc="2025-04-14T19:19:00Z">
              <w:r w:rsidRPr="007F7E2B">
                <w:rPr>
                  <w:rFonts w:ascii="Arial" w:eastAsia="Arial" w:hAnsi="Arial" w:cs="Arial"/>
                  <w:b/>
                </w:rPr>
                <w:t xml:space="preserve">Data Unit / Parameter: </w:t>
              </w:r>
            </w:ins>
          </w:p>
        </w:tc>
        <w:tc>
          <w:tcPr>
            <w:tcW w:w="4393" w:type="dxa"/>
            <w:tcBorders>
              <w:top w:val="single" w:sz="8" w:space="0" w:color="000000"/>
              <w:left w:val="single" w:sz="8" w:space="0" w:color="000000"/>
              <w:bottom w:val="single" w:sz="8" w:space="0" w:color="000000"/>
              <w:right w:val="single" w:sz="8" w:space="0" w:color="000000"/>
            </w:tcBorders>
          </w:tcPr>
          <w:p w14:paraId="0E24D749" w14:textId="77777777" w:rsidR="00EC5046" w:rsidRPr="007F7E2B" w:rsidRDefault="00EC5046">
            <w:pPr>
              <w:spacing w:line="259" w:lineRule="auto"/>
              <w:ind w:left="5"/>
              <w:rPr>
                <w:ins w:id="15568" w:author="V2" w:date="2025-04-14T14:19:00Z" w16du:dateUtc="2025-04-14T19:19:00Z"/>
              </w:rPr>
            </w:pPr>
            <w:ins w:id="15569" w:author="V2" w:date="2025-04-14T14:19:00Z" w16du:dateUtc="2025-04-14T19:19:00Z">
              <w:r w:rsidRPr="007F7E2B">
                <w:rPr>
                  <w:rFonts w:ascii="Arial" w:eastAsia="Arial" w:hAnsi="Arial" w:cs="Arial"/>
                  <w:i/>
                </w:rPr>
                <w:t>E</w:t>
              </w:r>
              <w:r w:rsidRPr="007F7E2B">
                <w:rPr>
                  <w:rFonts w:ascii="Arial" w:eastAsia="Arial" w:hAnsi="Arial" w:cs="Arial"/>
                  <w:i/>
                  <w:vertAlign w:val="subscript"/>
                </w:rPr>
                <w:t>l</w:t>
              </w:r>
              <w:r w:rsidRPr="007F7E2B">
                <w:rPr>
                  <w:rFonts w:ascii="Arial" w:eastAsia="Arial" w:hAnsi="Arial" w:cs="Arial"/>
                  <w:b/>
                  <w:i/>
                </w:rPr>
                <w:t xml:space="preserve"> </w:t>
              </w:r>
            </w:ins>
          </w:p>
        </w:tc>
      </w:tr>
      <w:tr w:rsidR="00EC5046" w:rsidRPr="007F7E2B" w14:paraId="2C4B5645" w14:textId="77777777">
        <w:trPr>
          <w:trHeight w:val="335"/>
          <w:ins w:id="1557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B2D339D" w14:textId="77777777" w:rsidR="00EC5046" w:rsidRPr="007F7E2B" w:rsidRDefault="00EC5046">
            <w:pPr>
              <w:spacing w:line="259" w:lineRule="auto"/>
              <w:rPr>
                <w:ins w:id="15571" w:author="V2" w:date="2025-04-14T14:19:00Z" w16du:dateUtc="2025-04-14T19:19:00Z"/>
              </w:rPr>
            </w:pPr>
            <w:ins w:id="15572" w:author="V2" w:date="2025-04-14T14:19:00Z" w16du:dateUtc="2025-04-14T19:19:00Z">
              <w:r w:rsidRPr="007F7E2B">
                <w:t xml:space="preserve">Data unit: </w:t>
              </w:r>
            </w:ins>
          </w:p>
        </w:tc>
        <w:tc>
          <w:tcPr>
            <w:tcW w:w="4393" w:type="dxa"/>
            <w:tcBorders>
              <w:top w:val="single" w:sz="8" w:space="0" w:color="000000"/>
              <w:left w:val="single" w:sz="8" w:space="0" w:color="000000"/>
              <w:bottom w:val="single" w:sz="8" w:space="0" w:color="000000"/>
              <w:right w:val="single" w:sz="8" w:space="0" w:color="000000"/>
            </w:tcBorders>
          </w:tcPr>
          <w:p w14:paraId="0021D093" w14:textId="77777777" w:rsidR="00EC5046" w:rsidRPr="007F7E2B" w:rsidRDefault="00EC5046">
            <w:pPr>
              <w:spacing w:line="259" w:lineRule="auto"/>
              <w:ind w:left="5"/>
              <w:rPr>
                <w:ins w:id="15573" w:author="V2" w:date="2025-04-14T14:19:00Z" w16du:dateUtc="2025-04-14T19:19:00Z"/>
              </w:rPr>
            </w:pPr>
            <w:ins w:id="15574" w:author="V2" w:date="2025-04-14T14:19:00Z" w16du:dateUtc="2025-04-14T19:19:00Z">
              <w:r w:rsidRPr="007F7E2B">
                <w:t>tonnes CO</w:t>
              </w:r>
              <w:r w:rsidRPr="007F7E2B">
                <w:rPr>
                  <w:vertAlign w:val="subscript"/>
                </w:rPr>
                <w:t>2</w:t>
              </w:r>
              <w:r w:rsidRPr="007F7E2B">
                <w:t>e yr</w:t>
              </w:r>
              <w:r w:rsidRPr="007F7E2B">
                <w:rPr>
                  <w:vertAlign w:val="superscript"/>
                </w:rPr>
                <w:t>-1</w:t>
              </w:r>
              <w:r w:rsidRPr="007F7E2B">
                <w:t xml:space="preserve"> </w:t>
              </w:r>
            </w:ins>
          </w:p>
        </w:tc>
      </w:tr>
      <w:tr w:rsidR="00EC5046" w:rsidRPr="007F7E2B" w14:paraId="410FFFFC" w14:textId="77777777">
        <w:trPr>
          <w:trHeight w:val="335"/>
          <w:ins w:id="1557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13957C1" w14:textId="77777777" w:rsidR="00EC5046" w:rsidRPr="007F7E2B" w:rsidRDefault="00EC5046">
            <w:pPr>
              <w:spacing w:line="259" w:lineRule="auto"/>
              <w:rPr>
                <w:ins w:id="15576" w:author="V2" w:date="2025-04-14T14:19:00Z" w16du:dateUtc="2025-04-14T19:19:00Z"/>
              </w:rPr>
            </w:pPr>
            <w:ins w:id="15577" w:author="V2" w:date="2025-04-14T14:19:00Z" w16du:dateUtc="2025-04-14T19:19:00Z">
              <w:r w:rsidRPr="007F7E2B">
                <w:t xml:space="preserve">Description: </w:t>
              </w:r>
            </w:ins>
          </w:p>
        </w:tc>
        <w:tc>
          <w:tcPr>
            <w:tcW w:w="4393" w:type="dxa"/>
            <w:tcBorders>
              <w:top w:val="single" w:sz="8" w:space="0" w:color="000000"/>
              <w:left w:val="single" w:sz="8" w:space="0" w:color="000000"/>
              <w:bottom w:val="single" w:sz="8" w:space="0" w:color="000000"/>
              <w:right w:val="single" w:sz="8" w:space="0" w:color="000000"/>
            </w:tcBorders>
          </w:tcPr>
          <w:p w14:paraId="6FE8624C" w14:textId="77777777" w:rsidR="00EC5046" w:rsidRPr="007F7E2B" w:rsidRDefault="00EC5046">
            <w:pPr>
              <w:spacing w:line="259" w:lineRule="auto"/>
              <w:ind w:left="5"/>
              <w:rPr>
                <w:ins w:id="15578" w:author="V2" w:date="2025-04-14T14:19:00Z" w16du:dateUtc="2025-04-14T19:19:00Z"/>
              </w:rPr>
            </w:pPr>
            <w:ins w:id="15579" w:author="V2" w:date="2025-04-14T14:19:00Z" w16du:dateUtc="2025-04-14T19:19:00Z">
              <w:r w:rsidRPr="007F7E2B">
                <w:t xml:space="preserve">Emissions from livestock management </w:t>
              </w:r>
            </w:ins>
          </w:p>
        </w:tc>
      </w:tr>
      <w:tr w:rsidR="00EC5046" w:rsidRPr="007F7E2B" w14:paraId="6BDCC68A" w14:textId="77777777">
        <w:trPr>
          <w:trHeight w:val="335"/>
          <w:ins w:id="1558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DDC427C" w14:textId="77777777" w:rsidR="00EC5046" w:rsidRPr="007F7E2B" w:rsidRDefault="00EC5046">
            <w:pPr>
              <w:spacing w:line="259" w:lineRule="auto"/>
              <w:rPr>
                <w:ins w:id="15581" w:author="V2" w:date="2025-04-14T14:19:00Z" w16du:dateUtc="2025-04-14T19:19:00Z"/>
              </w:rPr>
            </w:pPr>
            <w:ins w:id="15582" w:author="V2" w:date="2025-04-14T14:19:00Z" w16du:dateUtc="2025-04-14T19:19:00Z">
              <w:r w:rsidRPr="007F7E2B">
                <w:t xml:space="preserve">Source of data: </w:t>
              </w:r>
            </w:ins>
          </w:p>
        </w:tc>
        <w:tc>
          <w:tcPr>
            <w:tcW w:w="4393" w:type="dxa"/>
            <w:tcBorders>
              <w:top w:val="single" w:sz="8" w:space="0" w:color="000000"/>
              <w:left w:val="single" w:sz="8" w:space="0" w:color="000000"/>
              <w:bottom w:val="single" w:sz="8" w:space="0" w:color="000000"/>
              <w:right w:val="single" w:sz="8" w:space="0" w:color="000000"/>
            </w:tcBorders>
          </w:tcPr>
          <w:p w14:paraId="25EF6404" w14:textId="77777777" w:rsidR="00EC5046" w:rsidRPr="007F7E2B" w:rsidRDefault="00EC5046">
            <w:pPr>
              <w:spacing w:line="259" w:lineRule="auto"/>
              <w:ind w:left="5"/>
              <w:rPr>
                <w:ins w:id="15583" w:author="V2" w:date="2025-04-14T14:19:00Z" w16du:dateUtc="2025-04-14T19:19:00Z"/>
              </w:rPr>
            </w:pPr>
            <w:ins w:id="15584" w:author="V2" w:date="2025-04-14T14:19:00Z" w16du:dateUtc="2025-04-14T19:19:00Z">
              <w:r w:rsidRPr="007F7E2B">
                <w:t xml:space="preserve">Calculated </w:t>
              </w:r>
            </w:ins>
          </w:p>
        </w:tc>
      </w:tr>
      <w:tr w:rsidR="00EC5046" w:rsidRPr="007F7E2B" w14:paraId="1305960A" w14:textId="77777777">
        <w:trPr>
          <w:trHeight w:val="800"/>
          <w:ins w:id="1558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FB99B37" w14:textId="77777777" w:rsidR="00EC5046" w:rsidRPr="007F7E2B" w:rsidRDefault="00EC5046">
            <w:pPr>
              <w:spacing w:line="259" w:lineRule="auto"/>
              <w:rPr>
                <w:ins w:id="15586" w:author="V2" w:date="2025-04-14T14:19:00Z" w16du:dateUtc="2025-04-14T19:19:00Z"/>
              </w:rPr>
            </w:pPr>
            <w:ins w:id="15587" w:author="V2" w:date="2025-04-14T14:19:00Z" w16du:dateUtc="2025-04-14T19:19:00Z">
              <w:r w:rsidRPr="007F7E2B">
                <w:t xml:space="preserve">Justification of choice of data or description of measurement methods and procedures applied: </w:t>
              </w:r>
            </w:ins>
          </w:p>
        </w:tc>
        <w:tc>
          <w:tcPr>
            <w:tcW w:w="4393" w:type="dxa"/>
            <w:tcBorders>
              <w:top w:val="single" w:sz="8" w:space="0" w:color="000000"/>
              <w:left w:val="single" w:sz="8" w:space="0" w:color="000000"/>
              <w:bottom w:val="single" w:sz="8" w:space="0" w:color="000000"/>
              <w:right w:val="single" w:sz="8" w:space="0" w:color="000000"/>
            </w:tcBorders>
            <w:vAlign w:val="center"/>
          </w:tcPr>
          <w:p w14:paraId="5E8442DA" w14:textId="77777777" w:rsidR="00EC5046" w:rsidRPr="007F7E2B" w:rsidRDefault="00EC5046">
            <w:pPr>
              <w:spacing w:line="259" w:lineRule="auto"/>
              <w:ind w:left="5"/>
              <w:rPr>
                <w:ins w:id="15588" w:author="V2" w:date="2025-04-14T14:19:00Z" w16du:dateUtc="2025-04-14T19:19:00Z"/>
              </w:rPr>
            </w:pPr>
            <w:ins w:id="15589" w:author="V2" w:date="2025-04-14T14:19:00Z" w16du:dateUtc="2025-04-14T19:19:00Z">
              <w:r w:rsidRPr="007F7E2B">
                <w:t xml:space="preserve">Emissions from livestock management  </w:t>
              </w:r>
            </w:ins>
          </w:p>
        </w:tc>
      </w:tr>
      <w:tr w:rsidR="00EC5046" w:rsidRPr="007F7E2B" w14:paraId="1576ED07" w14:textId="77777777">
        <w:trPr>
          <w:trHeight w:val="332"/>
          <w:ins w:id="1559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859C63D" w14:textId="77777777" w:rsidR="00EC5046" w:rsidRPr="007F7E2B" w:rsidRDefault="00EC5046">
            <w:pPr>
              <w:spacing w:line="259" w:lineRule="auto"/>
              <w:rPr>
                <w:ins w:id="15591" w:author="V2" w:date="2025-04-14T14:19:00Z" w16du:dateUtc="2025-04-14T19:19:00Z"/>
              </w:rPr>
            </w:pPr>
            <w:ins w:id="15592" w:author="V2" w:date="2025-04-14T14:19:00Z" w16du:dateUtc="2025-04-14T19:19:00Z">
              <w:r w:rsidRPr="007F7E2B">
                <w:t xml:space="preserve">Any comment: </w:t>
              </w:r>
            </w:ins>
          </w:p>
        </w:tc>
        <w:tc>
          <w:tcPr>
            <w:tcW w:w="4393" w:type="dxa"/>
            <w:tcBorders>
              <w:top w:val="single" w:sz="8" w:space="0" w:color="000000"/>
              <w:left w:val="single" w:sz="8" w:space="0" w:color="000000"/>
              <w:bottom w:val="single" w:sz="8" w:space="0" w:color="000000"/>
              <w:right w:val="single" w:sz="8" w:space="0" w:color="000000"/>
            </w:tcBorders>
          </w:tcPr>
          <w:p w14:paraId="0716EC61" w14:textId="77777777" w:rsidR="00EC5046" w:rsidRPr="007F7E2B" w:rsidRDefault="00EC5046">
            <w:pPr>
              <w:spacing w:line="259" w:lineRule="auto"/>
              <w:ind w:left="5"/>
              <w:rPr>
                <w:ins w:id="15593" w:author="V2" w:date="2025-04-14T14:19:00Z" w16du:dateUtc="2025-04-14T19:19:00Z"/>
              </w:rPr>
            </w:pPr>
            <w:ins w:id="15594" w:author="V2" w:date="2025-04-14T14:19:00Z" w16du:dateUtc="2025-04-14T19:19:00Z">
              <w:r w:rsidRPr="007F7E2B">
                <w:t xml:space="preserve">  </w:t>
              </w:r>
            </w:ins>
          </w:p>
        </w:tc>
      </w:tr>
    </w:tbl>
    <w:p w14:paraId="0E6FEA55" w14:textId="77777777" w:rsidR="00EC5046" w:rsidRPr="007F7E2B" w:rsidRDefault="00EC5046">
      <w:pPr>
        <w:spacing w:after="263" w:line="259" w:lineRule="auto"/>
        <w:rPr>
          <w:ins w:id="15595" w:author="V2" w:date="2025-04-14T14:19:00Z" w16du:dateUtc="2025-04-14T19:19:00Z"/>
        </w:rPr>
      </w:pPr>
      <w:ins w:id="15596" w:author="V2" w:date="2025-04-14T14:19:00Z" w16du:dateUtc="2025-04-14T19:19:00Z">
        <w:r w:rsidRPr="007F7E2B">
          <w:rPr>
            <w:sz w:val="22"/>
          </w:rPr>
          <w:t xml:space="preserve"> </w:t>
        </w:r>
      </w:ins>
    </w:p>
    <w:p w14:paraId="767D689C" w14:textId="77777777" w:rsidR="00EC5046" w:rsidRPr="007F7E2B" w:rsidRDefault="00EC5046" w:rsidP="006D6ACB">
      <w:pPr>
        <w:pStyle w:val="Heading1"/>
        <w:spacing w:before="0" w:after="340" w:line="259" w:lineRule="auto"/>
        <w:ind w:left="705" w:hanging="706"/>
        <w:rPr>
          <w:ins w:id="15597" w:author="V2" w:date="2025-04-14T14:19:00Z" w16du:dateUtc="2025-04-14T19:19:00Z"/>
        </w:rPr>
      </w:pPr>
      <w:bookmarkStart w:id="15598" w:name="_Toc174616202"/>
      <w:bookmarkStart w:id="15599" w:name="_Toc174616618"/>
      <w:bookmarkStart w:id="15600" w:name="_Toc180594343"/>
      <w:bookmarkStart w:id="15601" w:name="_Toc180594750"/>
      <w:bookmarkStart w:id="15602" w:name="_Toc31025"/>
      <w:ins w:id="15603" w:author="V2" w:date="2025-04-14T14:19:00Z" w16du:dateUtc="2025-04-14T19:19:00Z">
        <w:r w:rsidRPr="007F7E2B">
          <w:rPr>
            <w:color w:val="365F91"/>
            <w:sz w:val="22"/>
          </w:rPr>
          <w:lastRenderedPageBreak/>
          <w:t>REFERENCES AND OTHER INFORMATION</w:t>
        </w:r>
        <w:bookmarkEnd w:id="15598"/>
        <w:bookmarkEnd w:id="15599"/>
        <w:bookmarkEnd w:id="15600"/>
        <w:bookmarkEnd w:id="15601"/>
        <w:r w:rsidRPr="007F7E2B">
          <w:rPr>
            <w:color w:val="365F91"/>
            <w:sz w:val="22"/>
          </w:rPr>
          <w:t xml:space="preserve"> </w:t>
        </w:r>
        <w:bookmarkEnd w:id="15602"/>
      </w:ins>
    </w:p>
    <w:p w14:paraId="44232F8B" w14:textId="77777777" w:rsidR="00EC5046" w:rsidRPr="007F7E2B" w:rsidRDefault="00EC5046">
      <w:pPr>
        <w:spacing w:after="316" w:line="242" w:lineRule="auto"/>
        <w:ind w:left="-5"/>
        <w:rPr>
          <w:ins w:id="15604" w:author="V2" w:date="2025-04-14T14:19:00Z" w16du:dateUtc="2025-04-14T19:19:00Z"/>
        </w:rPr>
      </w:pPr>
      <w:ins w:id="15605" w:author="V2" w:date="2025-04-14T14:19:00Z" w16du:dateUtc="2025-04-14T19:19:00Z">
        <w:r w:rsidRPr="007F7E2B">
          <w:t xml:space="preserve">CDM methodology AR-AM 0004:  Reforestation or afforestation of land currently under agricultural use. http://cdm.unfccc.int/methodologies/DB/S2OMSUTOWYOMLW75MPR0CG6SAKNG4Y (last visited 1909-2011) </w:t>
        </w:r>
      </w:ins>
    </w:p>
    <w:p w14:paraId="14E3BF8A" w14:textId="77777777" w:rsidR="00EC5046" w:rsidRPr="007F7E2B" w:rsidRDefault="00EC5046">
      <w:pPr>
        <w:ind w:left="-5"/>
        <w:rPr>
          <w:ins w:id="15606" w:author="V2" w:date="2025-04-14T14:19:00Z" w16du:dateUtc="2025-04-14T19:19:00Z"/>
        </w:rPr>
      </w:pPr>
      <w:ins w:id="15607" w:author="V2" w:date="2025-04-14T14:19:00Z" w16du:dateUtc="2025-04-14T19:19:00Z">
        <w:r w:rsidRPr="007F7E2B">
          <w:t xml:space="preserve">CDM methodology AR-AM0006 version 3.1.1 Afforestation/Reforestation with Trees Supported by Shrubs on Degraded Land, </w:t>
        </w:r>
      </w:ins>
    </w:p>
    <w:p w14:paraId="0037D506" w14:textId="77777777" w:rsidR="00EC5046" w:rsidRPr="007F7E2B" w:rsidRDefault="00EC5046">
      <w:pPr>
        <w:spacing w:after="311"/>
        <w:ind w:left="-5"/>
        <w:rPr>
          <w:ins w:id="15608" w:author="V2" w:date="2025-04-14T14:19:00Z" w16du:dateUtc="2025-04-14T19:19:00Z"/>
        </w:rPr>
      </w:pPr>
      <w:ins w:id="15609" w:author="V2" w:date="2025-04-14T14:19:00Z" w16du:dateUtc="2025-04-14T19:19:00Z">
        <w:r w:rsidRPr="007F7E2B">
          <w:t xml:space="preserve">http://cdm.unfccc.int/UserManagement/FileStorage/T05CO1LWYIJ7EHD9GBVAKZPUSQ2N8X (last visited 19-09-2011) </w:t>
        </w:r>
      </w:ins>
    </w:p>
    <w:p w14:paraId="78F3EA05" w14:textId="77777777" w:rsidR="00EC5046" w:rsidRPr="007F7E2B" w:rsidRDefault="00EC5046">
      <w:pPr>
        <w:spacing w:after="311"/>
        <w:ind w:left="-5"/>
        <w:rPr>
          <w:ins w:id="15610" w:author="V2" w:date="2025-04-14T14:19:00Z" w16du:dateUtc="2025-04-14T19:19:00Z"/>
        </w:rPr>
      </w:pPr>
      <w:ins w:id="15611" w:author="V2" w:date="2025-04-14T14:19:00Z" w16du:dateUtc="2025-04-14T19:19:00Z">
        <w:r w:rsidRPr="007F7E2B">
          <w:t xml:space="preserve">IPCC. 2006. Guidelines for National Greenhouse Gas  Inventories Volume 4  Agriculture, Forestry and Other Land Use </w:t>
        </w:r>
      </w:ins>
    </w:p>
    <w:p w14:paraId="4065AD6A" w14:textId="77777777" w:rsidR="00EC5046" w:rsidRPr="007F7E2B" w:rsidRDefault="00EC5046">
      <w:pPr>
        <w:spacing w:after="309"/>
        <w:ind w:left="-5"/>
        <w:rPr>
          <w:ins w:id="15612" w:author="V2" w:date="2025-04-14T14:19:00Z" w16du:dateUtc="2025-04-14T19:19:00Z"/>
        </w:rPr>
      </w:pPr>
      <w:ins w:id="15613" w:author="V2" w:date="2025-04-14T14:19:00Z" w16du:dateUtc="2025-04-14T19:19:00Z">
        <w:r w:rsidRPr="007F7E2B">
          <w:t xml:space="preserve">IPCC. 2000. IPCC Good Practice Guidance and Uncertainty Management in National Greenhouse Gas Inventories, Chapter 4, Agriculture.  </w:t>
        </w:r>
      </w:ins>
    </w:p>
    <w:p w14:paraId="17BA9D71" w14:textId="77777777" w:rsidR="00EC5046" w:rsidRPr="007F7E2B" w:rsidRDefault="00EC5046">
      <w:pPr>
        <w:spacing w:line="259" w:lineRule="auto"/>
        <w:ind w:left="720"/>
        <w:rPr>
          <w:ins w:id="15614" w:author="V2" w:date="2025-04-14T14:19:00Z" w16du:dateUtc="2025-04-14T19:19:00Z"/>
        </w:rPr>
      </w:pPr>
      <w:ins w:id="15615" w:author="V2" w:date="2025-04-14T14:19:00Z" w16du:dateUtc="2025-04-14T19:19:00Z">
        <w:r w:rsidRPr="007F7E2B">
          <w:t xml:space="preserve"> </w:t>
        </w:r>
      </w:ins>
    </w:p>
    <w:p w14:paraId="6D36BB09" w14:textId="77777777" w:rsidR="00EC5046" w:rsidRPr="007F7E2B" w:rsidRDefault="00EC5046">
      <w:pPr>
        <w:pStyle w:val="Heading2"/>
        <w:spacing w:after="48"/>
        <w:rPr>
          <w:ins w:id="15616" w:author="V2" w:date="2025-04-14T14:19:00Z" w16du:dateUtc="2025-04-14T19:19:00Z"/>
        </w:rPr>
      </w:pPr>
      <w:bookmarkStart w:id="15617" w:name="_Toc174616203"/>
      <w:bookmarkStart w:id="15618" w:name="_Toc174616619"/>
      <w:bookmarkStart w:id="15619" w:name="_Toc180594344"/>
      <w:bookmarkStart w:id="15620" w:name="_Toc180594751"/>
      <w:ins w:id="15621" w:author="V2" w:date="2025-04-14T14:19:00Z" w16du:dateUtc="2025-04-14T19:19:00Z">
        <w:r w:rsidRPr="007F7E2B">
          <w:rPr>
            <w:color w:val="004B6B"/>
            <w:sz w:val="22"/>
          </w:rPr>
          <w:t>DOCUMENT HISTORY</w:t>
        </w:r>
        <w:bookmarkEnd w:id="15617"/>
        <w:bookmarkEnd w:id="15618"/>
        <w:bookmarkEnd w:id="15619"/>
        <w:bookmarkEnd w:id="15620"/>
        <w:r w:rsidRPr="007F7E2B">
          <w:rPr>
            <w:color w:val="004B6B"/>
            <w:sz w:val="22"/>
          </w:rPr>
          <w:t xml:space="preserve"> </w:t>
        </w:r>
      </w:ins>
    </w:p>
    <w:p w14:paraId="67B230F1" w14:textId="77777777" w:rsidR="00EC5046" w:rsidRPr="007F7E2B" w:rsidRDefault="00EC5046">
      <w:pPr>
        <w:spacing w:line="259" w:lineRule="auto"/>
        <w:rPr>
          <w:ins w:id="15622" w:author="V2" w:date="2025-04-14T14:19:00Z" w16du:dateUtc="2025-04-14T19:19:00Z"/>
        </w:rPr>
      </w:pPr>
      <w:ins w:id="15623" w:author="V2" w:date="2025-04-14T14:19:00Z" w16du:dateUtc="2025-04-14T19:19:00Z">
        <w:r w:rsidRPr="007F7E2B">
          <w:rPr>
            <w:color w:val="004B6B"/>
          </w:rPr>
          <w:t xml:space="preserve"> </w:t>
        </w:r>
      </w:ins>
    </w:p>
    <w:tbl>
      <w:tblPr>
        <w:tblStyle w:val="TableGrid0"/>
        <w:tblW w:w="9124" w:type="dxa"/>
        <w:tblInd w:w="-107" w:type="dxa"/>
        <w:tblCellMar>
          <w:top w:w="7" w:type="dxa"/>
          <w:left w:w="107" w:type="dxa"/>
          <w:right w:w="115" w:type="dxa"/>
        </w:tblCellMar>
        <w:tblLook w:val="04A0" w:firstRow="1" w:lastRow="0" w:firstColumn="1" w:lastColumn="0" w:noHBand="0" w:noVBand="1"/>
      </w:tblPr>
      <w:tblGrid>
        <w:gridCol w:w="1103"/>
        <w:gridCol w:w="1480"/>
        <w:gridCol w:w="6541"/>
      </w:tblGrid>
      <w:tr w:rsidR="00EC5046" w:rsidRPr="007F7E2B" w14:paraId="09AE4ED3" w14:textId="77777777">
        <w:trPr>
          <w:trHeight w:val="404"/>
          <w:ins w:id="15624"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shd w:val="clear" w:color="auto" w:fill="B6D3E4"/>
          </w:tcPr>
          <w:p w14:paraId="3A0C8450" w14:textId="77777777" w:rsidR="00EC5046" w:rsidRPr="007F7E2B" w:rsidRDefault="00EC5046">
            <w:pPr>
              <w:spacing w:line="259" w:lineRule="auto"/>
              <w:rPr>
                <w:ins w:id="15625" w:author="V2" w:date="2025-04-14T14:19:00Z" w16du:dateUtc="2025-04-14T19:19:00Z"/>
              </w:rPr>
            </w:pPr>
            <w:ins w:id="15626" w:author="V2" w:date="2025-04-14T14:19:00Z" w16du:dateUtc="2025-04-14T19:19:00Z">
              <w:r w:rsidRPr="007F7E2B">
                <w:rPr>
                  <w:rFonts w:ascii="Arial" w:eastAsia="Arial" w:hAnsi="Arial" w:cs="Arial"/>
                  <w:b/>
                </w:rPr>
                <w:t xml:space="preserve">Version </w:t>
              </w:r>
            </w:ins>
          </w:p>
        </w:tc>
        <w:tc>
          <w:tcPr>
            <w:tcW w:w="1487" w:type="dxa"/>
            <w:tcBorders>
              <w:top w:val="single" w:sz="4" w:space="0" w:color="000000"/>
              <w:left w:val="single" w:sz="4" w:space="0" w:color="000000"/>
              <w:bottom w:val="single" w:sz="4" w:space="0" w:color="000000"/>
              <w:right w:val="single" w:sz="4" w:space="0" w:color="000000"/>
            </w:tcBorders>
            <w:shd w:val="clear" w:color="auto" w:fill="B6D3E4"/>
          </w:tcPr>
          <w:p w14:paraId="0D3CC715" w14:textId="77777777" w:rsidR="00EC5046" w:rsidRPr="007F7E2B" w:rsidRDefault="00EC5046">
            <w:pPr>
              <w:spacing w:line="259" w:lineRule="auto"/>
              <w:ind w:left="1"/>
              <w:rPr>
                <w:ins w:id="15627" w:author="V2" w:date="2025-04-14T14:19:00Z" w16du:dateUtc="2025-04-14T19:19:00Z"/>
              </w:rPr>
            </w:pPr>
            <w:ins w:id="15628" w:author="V2" w:date="2025-04-14T14:19:00Z" w16du:dateUtc="2025-04-14T19:19:00Z">
              <w:r w:rsidRPr="007F7E2B">
                <w:rPr>
                  <w:rFonts w:ascii="Arial" w:eastAsia="Arial" w:hAnsi="Arial" w:cs="Arial"/>
                  <w:b/>
                </w:rPr>
                <w:t xml:space="preserve">Date </w:t>
              </w:r>
            </w:ins>
          </w:p>
        </w:tc>
        <w:tc>
          <w:tcPr>
            <w:tcW w:w="6587" w:type="dxa"/>
            <w:tcBorders>
              <w:top w:val="single" w:sz="4" w:space="0" w:color="000000"/>
              <w:left w:val="single" w:sz="4" w:space="0" w:color="000000"/>
              <w:bottom w:val="single" w:sz="4" w:space="0" w:color="000000"/>
              <w:right w:val="single" w:sz="4" w:space="0" w:color="000000"/>
            </w:tcBorders>
            <w:shd w:val="clear" w:color="auto" w:fill="B6D3E4"/>
          </w:tcPr>
          <w:p w14:paraId="6FAE382F" w14:textId="77777777" w:rsidR="00EC5046" w:rsidRPr="007F7E2B" w:rsidRDefault="00EC5046">
            <w:pPr>
              <w:spacing w:line="259" w:lineRule="auto"/>
              <w:ind w:left="1"/>
              <w:rPr>
                <w:ins w:id="15629" w:author="V2" w:date="2025-04-14T14:19:00Z" w16du:dateUtc="2025-04-14T19:19:00Z"/>
              </w:rPr>
            </w:pPr>
            <w:ins w:id="15630" w:author="V2" w:date="2025-04-14T14:19:00Z" w16du:dateUtc="2025-04-14T19:19:00Z">
              <w:r w:rsidRPr="007F7E2B">
                <w:rPr>
                  <w:rFonts w:ascii="Arial" w:eastAsia="Arial" w:hAnsi="Arial" w:cs="Arial"/>
                  <w:b/>
                </w:rPr>
                <w:t xml:space="preserve">Comment </w:t>
              </w:r>
            </w:ins>
          </w:p>
        </w:tc>
      </w:tr>
      <w:tr w:rsidR="00EC5046" w:rsidRPr="007F7E2B" w14:paraId="5B1DA113" w14:textId="77777777">
        <w:trPr>
          <w:trHeight w:val="366"/>
          <w:ins w:id="15631"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tcPr>
          <w:p w14:paraId="7F12AFEB" w14:textId="77777777" w:rsidR="00EC5046" w:rsidRPr="007F7E2B" w:rsidRDefault="00EC5046">
            <w:pPr>
              <w:spacing w:line="259" w:lineRule="auto"/>
              <w:rPr>
                <w:ins w:id="15632" w:author="V2" w:date="2025-04-14T14:19:00Z" w16du:dateUtc="2025-04-14T19:19:00Z"/>
              </w:rPr>
            </w:pPr>
            <w:ins w:id="15633" w:author="V2" w:date="2025-04-14T14:19:00Z" w16du:dateUtc="2025-04-14T19:19:00Z">
              <w:r w:rsidRPr="007F7E2B">
                <w:t xml:space="preserve">v1.0 </w:t>
              </w:r>
            </w:ins>
          </w:p>
        </w:tc>
        <w:tc>
          <w:tcPr>
            <w:tcW w:w="1487" w:type="dxa"/>
            <w:tcBorders>
              <w:top w:val="single" w:sz="4" w:space="0" w:color="000000"/>
              <w:left w:val="single" w:sz="4" w:space="0" w:color="000000"/>
              <w:bottom w:val="single" w:sz="4" w:space="0" w:color="000000"/>
              <w:right w:val="single" w:sz="4" w:space="0" w:color="000000"/>
            </w:tcBorders>
          </w:tcPr>
          <w:p w14:paraId="0AF3BE37" w14:textId="77777777" w:rsidR="00EC5046" w:rsidRPr="007F7E2B" w:rsidRDefault="00EC5046">
            <w:pPr>
              <w:spacing w:line="259" w:lineRule="auto"/>
              <w:ind w:left="1"/>
              <w:rPr>
                <w:ins w:id="15634" w:author="V2" w:date="2025-04-14T14:19:00Z" w16du:dateUtc="2025-04-14T19:19:00Z"/>
              </w:rPr>
            </w:pPr>
            <w:ins w:id="15635" w:author="V2" w:date="2025-04-14T14:19:00Z" w16du:dateUtc="2025-04-14T19:19:00Z">
              <w:r w:rsidRPr="007F7E2B">
                <w:t xml:space="preserve">16 Nov 2012 </w:t>
              </w:r>
            </w:ins>
          </w:p>
        </w:tc>
        <w:tc>
          <w:tcPr>
            <w:tcW w:w="6587" w:type="dxa"/>
            <w:tcBorders>
              <w:top w:val="single" w:sz="4" w:space="0" w:color="000000"/>
              <w:left w:val="single" w:sz="4" w:space="0" w:color="000000"/>
              <w:bottom w:val="single" w:sz="4" w:space="0" w:color="000000"/>
              <w:right w:val="single" w:sz="4" w:space="0" w:color="000000"/>
            </w:tcBorders>
          </w:tcPr>
          <w:p w14:paraId="43D4F090" w14:textId="77777777" w:rsidR="00EC5046" w:rsidRPr="007F7E2B" w:rsidRDefault="00EC5046">
            <w:pPr>
              <w:spacing w:line="259" w:lineRule="auto"/>
              <w:ind w:left="1"/>
              <w:rPr>
                <w:ins w:id="15636" w:author="V2" w:date="2025-04-14T14:19:00Z" w16du:dateUtc="2025-04-14T19:19:00Z"/>
              </w:rPr>
            </w:pPr>
            <w:ins w:id="15637" w:author="V2" w:date="2025-04-14T14:19:00Z" w16du:dateUtc="2025-04-14T19:19:00Z">
              <w:r w:rsidRPr="007F7E2B">
                <w:t xml:space="preserve">Initial version released </w:t>
              </w:r>
            </w:ins>
          </w:p>
        </w:tc>
      </w:tr>
    </w:tbl>
    <w:p w14:paraId="1AB92ACC" w14:textId="77777777" w:rsidR="00EC5046" w:rsidRPr="007F7E2B" w:rsidRDefault="00EC5046">
      <w:pPr>
        <w:spacing w:after="237" w:line="259" w:lineRule="auto"/>
        <w:rPr>
          <w:ins w:id="15638" w:author="V2" w:date="2025-04-14T14:19:00Z" w16du:dateUtc="2025-04-14T19:19:00Z"/>
        </w:rPr>
      </w:pPr>
      <w:ins w:id="15639" w:author="V2" w:date="2025-04-14T14:19:00Z" w16du:dateUtc="2025-04-14T19:19:00Z">
        <w:r w:rsidRPr="007F7E2B">
          <w:t xml:space="preserve"> </w:t>
        </w:r>
      </w:ins>
    </w:p>
    <w:p w14:paraId="4CABA63B" w14:textId="77777777" w:rsidR="00EC5046" w:rsidRPr="007F7E2B" w:rsidRDefault="00EC5046">
      <w:pPr>
        <w:spacing w:line="259" w:lineRule="auto"/>
        <w:rPr>
          <w:ins w:id="15640" w:author="V2" w:date="2025-04-14T14:19:00Z" w16du:dateUtc="2025-04-14T19:19:00Z"/>
        </w:rPr>
      </w:pPr>
      <w:ins w:id="15641" w:author="V2" w:date="2025-04-14T14:19:00Z" w16du:dateUtc="2025-04-14T19:19:00Z">
        <w:r w:rsidRPr="007F7E2B">
          <w:t xml:space="preserve"> </w:t>
        </w:r>
      </w:ins>
    </w:p>
    <w:p w14:paraId="42B8E225" w14:textId="77777777" w:rsidR="00EC5046" w:rsidRPr="007F7E2B" w:rsidRDefault="00EC5046" w:rsidP="00EC5046">
      <w:pPr>
        <w:rPr>
          <w:ins w:id="15642" w:author="V2" w:date="2025-04-14T14:19:00Z" w16du:dateUtc="2025-04-14T19:19:00Z"/>
          <w:sz w:val="40"/>
        </w:rPr>
      </w:pPr>
    </w:p>
    <w:p w14:paraId="2A520FA4" w14:textId="77777777" w:rsidR="00EC5046" w:rsidRPr="007F7E2B" w:rsidRDefault="00EC5046" w:rsidP="00EC5046">
      <w:pPr>
        <w:rPr>
          <w:ins w:id="15643" w:author="V2" w:date="2025-04-14T14:19:00Z" w16du:dateUtc="2025-04-14T19:19:00Z"/>
          <w:sz w:val="40"/>
        </w:rPr>
      </w:pPr>
    </w:p>
    <w:p w14:paraId="061F3DA7" w14:textId="77777777" w:rsidR="00EC5046" w:rsidRPr="007F7E2B" w:rsidRDefault="00EC5046" w:rsidP="00EC5046">
      <w:pPr>
        <w:rPr>
          <w:ins w:id="15644" w:author="V2" w:date="2025-04-14T14:19:00Z" w16du:dateUtc="2025-04-14T19:19:00Z"/>
          <w:sz w:val="40"/>
        </w:rPr>
      </w:pPr>
    </w:p>
    <w:p w14:paraId="24B61940" w14:textId="77777777" w:rsidR="00EC5046" w:rsidRPr="007F7E2B" w:rsidRDefault="00EC5046" w:rsidP="00EC5046">
      <w:pPr>
        <w:rPr>
          <w:ins w:id="15645" w:author="V2" w:date="2025-04-14T14:19:00Z" w16du:dateUtc="2025-04-14T19:19:00Z"/>
          <w:sz w:val="40"/>
        </w:rPr>
      </w:pPr>
    </w:p>
    <w:p w14:paraId="00B2DB97" w14:textId="77777777" w:rsidR="00EC5046" w:rsidRPr="007F7E2B" w:rsidRDefault="00EC5046" w:rsidP="00EC5046">
      <w:pPr>
        <w:rPr>
          <w:ins w:id="15646" w:author="V2" w:date="2025-04-14T14:19:00Z" w16du:dateUtc="2025-04-14T19:19:00Z"/>
          <w:sz w:val="40"/>
        </w:rPr>
      </w:pPr>
    </w:p>
    <w:p w14:paraId="30679DDE" w14:textId="77777777" w:rsidR="00EC5046" w:rsidRPr="007F7E2B" w:rsidRDefault="00EC5046" w:rsidP="00EC5046">
      <w:pPr>
        <w:rPr>
          <w:ins w:id="15647" w:author="V2" w:date="2025-04-14T14:19:00Z" w16du:dateUtc="2025-04-14T19:19:00Z"/>
          <w:sz w:val="40"/>
        </w:rPr>
      </w:pPr>
    </w:p>
    <w:p w14:paraId="739DFA5A" w14:textId="77777777" w:rsidR="00EC5046" w:rsidRPr="007F7E2B" w:rsidRDefault="00EC5046" w:rsidP="00EC5046">
      <w:pPr>
        <w:rPr>
          <w:ins w:id="15648" w:author="V2" w:date="2025-04-14T14:19:00Z" w16du:dateUtc="2025-04-14T19:19:00Z"/>
          <w:sz w:val="40"/>
        </w:rPr>
      </w:pPr>
    </w:p>
    <w:p w14:paraId="6E1A8EF2" w14:textId="77777777" w:rsidR="00EC5046" w:rsidRPr="007F7E2B" w:rsidRDefault="00EC5046" w:rsidP="006D6ACB">
      <w:pPr>
        <w:jc w:val="center"/>
        <w:rPr>
          <w:ins w:id="15649" w:author="V2" w:date="2025-04-14T14:19:00Z" w16du:dateUtc="2025-04-14T19:19:00Z"/>
        </w:rPr>
      </w:pPr>
      <w:bookmarkStart w:id="15650" w:name="TRS_11"/>
      <w:bookmarkEnd w:id="15650"/>
      <w:ins w:id="15651" w:author="V2" w:date="2025-04-14T14:19:00Z" w16du:dateUtc="2025-04-14T19:19:00Z">
        <w:r w:rsidRPr="007F7E2B">
          <w:rPr>
            <w:sz w:val="40"/>
          </w:rPr>
          <w:t>TRS-11</w:t>
        </w:r>
      </w:ins>
    </w:p>
    <w:p w14:paraId="494B0B84" w14:textId="003AE2C7" w:rsidR="00EC5046" w:rsidRPr="007F7E2B" w:rsidRDefault="00EC5046" w:rsidP="006D6ACB">
      <w:pPr>
        <w:jc w:val="center"/>
        <w:rPr>
          <w:ins w:id="15652" w:author="V2" w:date="2025-04-14T14:19:00Z" w16du:dateUtc="2025-04-14T19:19:00Z"/>
        </w:rPr>
      </w:pPr>
      <w:ins w:id="15653" w:author="V2" w:date="2025-04-14T14:19:00Z" w16du:dateUtc="2025-04-14T19:19:00Z">
        <w:r w:rsidRPr="007F7E2B">
          <w:rPr>
            <w:sz w:val="40"/>
          </w:rPr>
          <w:t>ESTIMATION OF EMISSIONS OF  NON-CO</w:t>
        </w:r>
        <w:r w:rsidRPr="007F7E2B">
          <w:rPr>
            <w:sz w:val="40"/>
            <w:vertAlign w:val="subscript"/>
          </w:rPr>
          <w:t>2</w:t>
        </w:r>
        <w:r w:rsidRPr="007F7E2B">
          <w:rPr>
            <w:sz w:val="40"/>
          </w:rPr>
          <w:t xml:space="preserve"> GHGs FROM SOILS</w:t>
        </w:r>
      </w:ins>
    </w:p>
    <w:p w14:paraId="5F05AA15" w14:textId="01767C59" w:rsidR="00EC5046" w:rsidRPr="007F7E2B" w:rsidRDefault="00EC5046" w:rsidP="00EC5046">
      <w:pPr>
        <w:spacing w:after="82" w:line="259" w:lineRule="auto"/>
        <w:ind w:left="117"/>
        <w:jc w:val="center"/>
        <w:rPr>
          <w:ins w:id="15654" w:author="V2" w:date="2025-04-14T14:19:00Z" w16du:dateUtc="2025-04-14T19:19:00Z"/>
        </w:rPr>
      </w:pPr>
    </w:p>
    <w:p w14:paraId="775ACD61" w14:textId="77777777" w:rsidR="00EC5046" w:rsidRPr="007F7E2B" w:rsidRDefault="00EC5046">
      <w:pPr>
        <w:spacing w:after="219" w:line="259" w:lineRule="auto"/>
        <w:ind w:left="3357" w:right="3341"/>
        <w:jc w:val="center"/>
        <w:rPr>
          <w:ins w:id="15655" w:author="V2" w:date="2025-04-14T14:19:00Z" w16du:dateUtc="2025-04-14T19:19:00Z"/>
        </w:rPr>
      </w:pPr>
      <w:ins w:id="15656" w:author="V2" w:date="2025-04-14T14:19:00Z" w16du:dateUtc="2025-04-14T19:19:00Z">
        <w:r w:rsidRPr="007F7E2B">
          <w:t xml:space="preserve">Version 1.1 </w:t>
        </w:r>
      </w:ins>
    </w:p>
    <w:p w14:paraId="7185F5B3" w14:textId="77777777" w:rsidR="00EC5046" w:rsidRPr="007F7E2B" w:rsidRDefault="00EC5046">
      <w:pPr>
        <w:spacing w:line="450" w:lineRule="auto"/>
        <w:ind w:left="3357" w:right="3273"/>
        <w:jc w:val="center"/>
        <w:rPr>
          <w:ins w:id="15657" w:author="V2" w:date="2025-04-14T14:19:00Z" w16du:dateUtc="2025-04-14T19:19:00Z"/>
        </w:rPr>
      </w:pPr>
      <w:ins w:id="15658" w:author="V2" w:date="2025-04-14T14:19:00Z" w16du:dateUtc="2025-04-14T19:19:00Z">
        <w:r w:rsidRPr="007F7E2B">
          <w:t xml:space="preserve">14 January 2013 Sectoral Scope 14 </w:t>
        </w:r>
      </w:ins>
    </w:p>
    <w:p w14:paraId="3B2FD0C9" w14:textId="77777777" w:rsidR="00EC5046" w:rsidRPr="007F7E2B" w:rsidRDefault="00EC5046">
      <w:pPr>
        <w:spacing w:after="232" w:line="259" w:lineRule="auto"/>
        <w:ind w:left="117"/>
        <w:jc w:val="center"/>
        <w:rPr>
          <w:ins w:id="15659" w:author="V2" w:date="2025-04-14T14:19:00Z" w16du:dateUtc="2025-04-14T19:19:00Z"/>
        </w:rPr>
      </w:pPr>
      <w:ins w:id="15660" w:author="V2" w:date="2025-04-14T14:19:00Z" w16du:dateUtc="2025-04-14T19:19:00Z">
        <w:r w:rsidRPr="007F7E2B">
          <w:rPr>
            <w:sz w:val="40"/>
          </w:rPr>
          <w:t xml:space="preserve"> </w:t>
        </w:r>
      </w:ins>
    </w:p>
    <w:p w14:paraId="34697321" w14:textId="77777777" w:rsidR="00EC5046" w:rsidRPr="007F7E2B" w:rsidRDefault="00EC5046">
      <w:pPr>
        <w:spacing w:after="53" w:line="259" w:lineRule="auto"/>
        <w:ind w:left="117"/>
        <w:jc w:val="center"/>
        <w:rPr>
          <w:ins w:id="15661" w:author="V2" w:date="2025-04-14T14:19:00Z" w16du:dateUtc="2025-04-14T19:19:00Z"/>
        </w:rPr>
      </w:pPr>
      <w:ins w:id="15662" w:author="V2" w:date="2025-04-14T14:19:00Z" w16du:dateUtc="2025-04-14T19:19:00Z">
        <w:r w:rsidRPr="007F7E2B">
          <w:rPr>
            <w:sz w:val="40"/>
          </w:rPr>
          <w:t xml:space="preserve"> </w:t>
        </w:r>
      </w:ins>
    </w:p>
    <w:p w14:paraId="4C729719" w14:textId="77777777" w:rsidR="00EC5046" w:rsidRPr="007F7E2B" w:rsidRDefault="00EC5046">
      <w:pPr>
        <w:spacing w:after="171" w:line="259" w:lineRule="auto"/>
        <w:ind w:left="68"/>
        <w:jc w:val="center"/>
        <w:rPr>
          <w:ins w:id="15663" w:author="V2" w:date="2025-04-14T14:19:00Z" w16du:dateUtc="2025-04-14T19:19:00Z"/>
        </w:rPr>
      </w:pPr>
      <w:ins w:id="15664" w:author="V2" w:date="2025-04-14T14:19:00Z" w16du:dateUtc="2025-04-14T19:19:00Z">
        <w:r w:rsidRPr="007F7E2B">
          <w:rPr>
            <w:noProof/>
          </w:rPr>
          <w:drawing>
            <wp:inline distT="0" distB="0" distL="0" distR="0" wp14:anchorId="67AFA5FB" wp14:editId="587F7F8D">
              <wp:extent cx="1526540" cy="436880"/>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6"/>
                      <a:stretch>
                        <a:fillRect/>
                      </a:stretch>
                    </pic:blipFill>
                    <pic:spPr>
                      <a:xfrm>
                        <a:off x="0" y="0"/>
                        <a:ext cx="1526540" cy="436880"/>
                      </a:xfrm>
                      <a:prstGeom prst="rect">
                        <a:avLst/>
                      </a:prstGeom>
                    </pic:spPr>
                  </pic:pic>
                </a:graphicData>
              </a:graphic>
            </wp:inline>
          </w:drawing>
        </w:r>
        <w:r w:rsidRPr="007F7E2B">
          <w:rPr>
            <w:sz w:val="22"/>
          </w:rPr>
          <w:t xml:space="preserve"> </w:t>
        </w:r>
      </w:ins>
    </w:p>
    <w:p w14:paraId="631B7950" w14:textId="77777777" w:rsidR="00EC5046" w:rsidRPr="007F7E2B" w:rsidRDefault="00EC5046">
      <w:pPr>
        <w:spacing w:line="259" w:lineRule="auto"/>
        <w:ind w:left="2296"/>
        <w:rPr>
          <w:ins w:id="15665" w:author="V2" w:date="2025-04-14T14:19:00Z" w16du:dateUtc="2025-04-14T19:19:00Z"/>
          <w:sz w:val="22"/>
        </w:rPr>
      </w:pPr>
      <w:ins w:id="15666" w:author="V2" w:date="2025-04-14T14:19:00Z" w16du:dateUtc="2025-04-14T19:19:00Z">
        <w:r w:rsidRPr="007F7E2B">
          <w:rPr>
            <w:sz w:val="22"/>
          </w:rPr>
          <w:t xml:space="preserve">Document Prepared by: The Earth Partners LLC. </w:t>
        </w:r>
      </w:ins>
    </w:p>
    <w:p w14:paraId="31FE4E66" w14:textId="77777777" w:rsidR="00EC5046" w:rsidRPr="007F7E2B" w:rsidRDefault="00EC5046">
      <w:pPr>
        <w:spacing w:line="259" w:lineRule="auto"/>
        <w:ind w:left="2296"/>
        <w:rPr>
          <w:ins w:id="15667" w:author="V2" w:date="2025-04-14T14:19:00Z" w16du:dateUtc="2025-04-14T19:19:00Z"/>
          <w:sz w:val="22"/>
        </w:rPr>
      </w:pPr>
    </w:p>
    <w:p w14:paraId="3E69B42B" w14:textId="77777777" w:rsidR="00EC5046" w:rsidRPr="007F7E2B" w:rsidRDefault="00EC5046">
      <w:pPr>
        <w:spacing w:line="259" w:lineRule="auto"/>
        <w:ind w:left="2296"/>
        <w:rPr>
          <w:ins w:id="15668" w:author="V2" w:date="2025-04-14T14:19:00Z" w16du:dateUtc="2025-04-14T19:19:00Z"/>
          <w:sz w:val="22"/>
        </w:rPr>
      </w:pPr>
    </w:p>
    <w:p w14:paraId="25CEABE9" w14:textId="77777777" w:rsidR="00EC5046" w:rsidRPr="007F7E2B" w:rsidRDefault="00EC5046">
      <w:pPr>
        <w:spacing w:line="259" w:lineRule="auto"/>
        <w:ind w:left="2296"/>
        <w:rPr>
          <w:ins w:id="15669" w:author="V2" w:date="2025-04-14T14:19:00Z" w16du:dateUtc="2025-04-14T19:19:00Z"/>
          <w:sz w:val="22"/>
        </w:rPr>
      </w:pPr>
    </w:p>
    <w:p w14:paraId="691534BD" w14:textId="77777777" w:rsidR="00EC5046" w:rsidRPr="007F7E2B" w:rsidRDefault="00EC5046">
      <w:pPr>
        <w:spacing w:line="259" w:lineRule="auto"/>
        <w:ind w:left="2296"/>
        <w:rPr>
          <w:ins w:id="15670" w:author="V2" w:date="2025-04-14T14:19:00Z" w16du:dateUtc="2025-04-14T19:19:00Z"/>
          <w:sz w:val="22"/>
        </w:rPr>
      </w:pPr>
    </w:p>
    <w:p w14:paraId="0B47C8EF" w14:textId="77777777" w:rsidR="00EC5046" w:rsidRPr="007F7E2B" w:rsidRDefault="00EC5046">
      <w:pPr>
        <w:spacing w:line="259" w:lineRule="auto"/>
        <w:ind w:left="2296"/>
        <w:rPr>
          <w:ins w:id="15671" w:author="V2" w:date="2025-04-14T14:19:00Z" w16du:dateUtc="2025-04-14T19:19:00Z"/>
          <w:sz w:val="22"/>
        </w:rPr>
      </w:pPr>
    </w:p>
    <w:p w14:paraId="4131D932" w14:textId="77777777" w:rsidR="00EC5046" w:rsidRPr="007F7E2B" w:rsidRDefault="00EC5046">
      <w:pPr>
        <w:spacing w:line="259" w:lineRule="auto"/>
        <w:ind w:left="2296"/>
        <w:rPr>
          <w:ins w:id="15672" w:author="V2" w:date="2025-04-14T14:19:00Z" w16du:dateUtc="2025-04-14T19:19:00Z"/>
          <w:sz w:val="22"/>
        </w:rPr>
      </w:pPr>
    </w:p>
    <w:p w14:paraId="5C717EAB" w14:textId="77777777" w:rsidR="00EC5046" w:rsidRPr="007F7E2B" w:rsidRDefault="00EC5046">
      <w:pPr>
        <w:spacing w:line="259" w:lineRule="auto"/>
        <w:ind w:left="2296"/>
        <w:rPr>
          <w:ins w:id="15673" w:author="V2" w:date="2025-04-14T14:19:00Z" w16du:dateUtc="2025-04-14T19:19:00Z"/>
          <w:sz w:val="22"/>
        </w:rPr>
      </w:pPr>
    </w:p>
    <w:p w14:paraId="137C616A" w14:textId="77777777" w:rsidR="00EC5046" w:rsidRPr="007F7E2B" w:rsidRDefault="00EC5046">
      <w:pPr>
        <w:spacing w:line="259" w:lineRule="auto"/>
        <w:ind w:left="2296"/>
        <w:rPr>
          <w:ins w:id="15674" w:author="V2" w:date="2025-04-14T14:19:00Z" w16du:dateUtc="2025-04-14T19:19:00Z"/>
          <w:sz w:val="22"/>
        </w:rPr>
      </w:pPr>
    </w:p>
    <w:p w14:paraId="356777A5" w14:textId="77777777" w:rsidR="00EC5046" w:rsidRPr="007F7E2B" w:rsidRDefault="00EC5046">
      <w:pPr>
        <w:spacing w:line="259" w:lineRule="auto"/>
        <w:ind w:left="2296"/>
        <w:rPr>
          <w:ins w:id="15675" w:author="V2" w:date="2025-04-14T14:19:00Z" w16du:dateUtc="2025-04-14T19:19:00Z"/>
          <w:sz w:val="22"/>
        </w:rPr>
      </w:pPr>
    </w:p>
    <w:p w14:paraId="26671892" w14:textId="77777777" w:rsidR="00EC5046" w:rsidRPr="007F7E2B" w:rsidRDefault="00EC5046">
      <w:pPr>
        <w:spacing w:line="259" w:lineRule="auto"/>
        <w:ind w:left="2296"/>
        <w:rPr>
          <w:ins w:id="15676" w:author="V2" w:date="2025-04-14T14:19:00Z" w16du:dateUtc="2025-04-14T19:19:00Z"/>
          <w:sz w:val="22"/>
        </w:rPr>
      </w:pPr>
    </w:p>
    <w:p w14:paraId="6860DF8B" w14:textId="77777777" w:rsidR="00EC5046" w:rsidRPr="007F7E2B" w:rsidRDefault="00EC5046">
      <w:pPr>
        <w:spacing w:line="259" w:lineRule="auto"/>
        <w:ind w:left="2296"/>
        <w:rPr>
          <w:ins w:id="15677" w:author="V2" w:date="2025-04-14T14:19:00Z" w16du:dateUtc="2025-04-14T19:19:00Z"/>
          <w:sz w:val="22"/>
        </w:rPr>
      </w:pPr>
    </w:p>
    <w:p w14:paraId="55CF7D5F" w14:textId="77777777" w:rsidR="00EC5046" w:rsidRPr="007F7E2B" w:rsidRDefault="00EC5046">
      <w:pPr>
        <w:spacing w:line="259" w:lineRule="auto"/>
        <w:ind w:left="2296"/>
        <w:rPr>
          <w:ins w:id="15678" w:author="V2" w:date="2025-04-14T14:19:00Z" w16du:dateUtc="2025-04-14T19:19:00Z"/>
          <w:sz w:val="22"/>
        </w:rPr>
      </w:pPr>
    </w:p>
    <w:p w14:paraId="4BB7EDBF" w14:textId="77777777" w:rsidR="00EC5046" w:rsidRPr="007F7E2B" w:rsidRDefault="00EC5046">
      <w:pPr>
        <w:spacing w:line="259" w:lineRule="auto"/>
        <w:ind w:left="2296"/>
        <w:rPr>
          <w:ins w:id="15679" w:author="V2" w:date="2025-04-14T14:19:00Z" w16du:dateUtc="2025-04-14T19:19:00Z"/>
        </w:rPr>
      </w:pPr>
    </w:p>
    <w:p w14:paraId="3161CE09" w14:textId="77777777" w:rsidR="00EC5046" w:rsidRPr="007F7E2B" w:rsidRDefault="00EC5046">
      <w:pPr>
        <w:spacing w:line="259" w:lineRule="auto"/>
        <w:ind w:left="2296"/>
        <w:rPr>
          <w:ins w:id="15680" w:author="V2" w:date="2025-04-14T14:19:00Z" w16du:dateUtc="2025-04-14T19:19:00Z"/>
        </w:rPr>
      </w:pPr>
    </w:p>
    <w:p w14:paraId="380844B5" w14:textId="77777777" w:rsidR="00EC5046" w:rsidRPr="007F7E2B" w:rsidRDefault="00EC5046">
      <w:pPr>
        <w:spacing w:line="259" w:lineRule="auto"/>
        <w:ind w:left="2296"/>
        <w:rPr>
          <w:ins w:id="15681" w:author="V2" w:date="2025-04-14T14:19:00Z" w16du:dateUtc="2025-04-14T19:19:00Z"/>
        </w:rPr>
      </w:pPr>
    </w:p>
    <w:bookmarkStart w:id="15682" w:name="_Toc180594752" w:displacedByCustomXml="next"/>
    <w:bookmarkStart w:id="15683" w:name="_Toc180594345" w:displacedByCustomXml="next"/>
    <w:bookmarkStart w:id="15684" w:name="_Toc174616204" w:displacedByCustomXml="next"/>
    <w:bookmarkStart w:id="15685" w:name="_Toc174616620" w:displacedByCustomXml="next"/>
    <w:sdt>
      <w:sdtPr>
        <w:rPr>
          <w:b w:val="0"/>
          <w:color w:val="000000"/>
          <w:sz w:val="20"/>
          <w:szCs w:val="24"/>
        </w:rPr>
        <w:id w:val="1678540934"/>
        <w:docPartObj>
          <w:docPartGallery w:val="Table of Contents"/>
        </w:docPartObj>
      </w:sdtPr>
      <w:sdtEndPr>
        <w:rPr>
          <w:color w:val="auto"/>
          <w:sz w:val="24"/>
        </w:rPr>
      </w:sdtEndPr>
      <w:sdtContent>
        <w:p w14:paraId="3009ED19" w14:textId="77777777" w:rsidR="00EC5046" w:rsidRPr="007F7E2B" w:rsidRDefault="00EC5046">
          <w:pPr>
            <w:pStyle w:val="Heading2"/>
            <w:spacing w:after="215"/>
            <w:ind w:left="-5"/>
            <w:rPr>
              <w:ins w:id="15686" w:author="V2" w:date="2025-04-14T14:19:00Z" w16du:dateUtc="2025-04-14T19:19:00Z"/>
            </w:rPr>
          </w:pPr>
          <w:ins w:id="15687" w:author="V2" w:date="2025-04-14T14:19:00Z" w16du:dateUtc="2025-04-14T19:19:00Z">
            <w:r w:rsidRPr="007F7E2B">
              <w:t>Table of Contents</w:t>
            </w:r>
            <w:bookmarkEnd w:id="15685"/>
            <w:bookmarkEnd w:id="15684"/>
            <w:bookmarkEnd w:id="15683"/>
            <w:bookmarkEnd w:id="15682"/>
            <w:r w:rsidRPr="007F7E2B">
              <w:t xml:space="preserve"> </w:t>
            </w:r>
          </w:ins>
        </w:p>
        <w:p w14:paraId="07D9954D" w14:textId="77777777" w:rsidR="00EC5046" w:rsidRPr="007F7E2B" w:rsidRDefault="00EC5046">
          <w:pPr>
            <w:pStyle w:val="TOC1"/>
            <w:tabs>
              <w:tab w:val="right" w:leader="dot" w:pos="9355"/>
            </w:tabs>
            <w:rPr>
              <w:ins w:id="15688" w:author="V2" w:date="2025-04-14T14:19:00Z" w16du:dateUtc="2025-04-14T19:19:00Z"/>
            </w:rPr>
          </w:pPr>
          <w:ins w:id="15689" w:author="V2" w:date="2025-04-14T14:19:00Z" w16du:dateUtc="2025-04-14T19:19:00Z">
            <w:r w:rsidRPr="007F7E2B">
              <w:fldChar w:fldCharType="begin"/>
            </w:r>
            <w:r w:rsidRPr="007F7E2B">
              <w:instrText xml:space="preserve"> TOC \o "1-1" \h \z \u </w:instrText>
            </w:r>
            <w:r w:rsidRPr="007F7E2B">
              <w:fldChar w:fldCharType="separate"/>
            </w:r>
            <w:r>
              <w:fldChar w:fldCharType="begin"/>
            </w:r>
            <w:r>
              <w:instrText>HYPERLINK \l "_Toc66775" \h</w:instrText>
            </w:r>
            <w:r>
              <w:fldChar w:fldCharType="separate"/>
            </w:r>
            <w:r w:rsidRPr="007F7E2B">
              <w:t>1</w:t>
            </w:r>
            <w:r w:rsidRPr="007F7E2B">
              <w:rPr>
                <w:rFonts w:ascii="Arial" w:eastAsia="Arial" w:hAnsi="Arial" w:cs="Arial"/>
                <w:sz w:val="22"/>
              </w:rPr>
              <w:t xml:space="preserve">  </w:t>
            </w:r>
            <w:r w:rsidRPr="007F7E2B">
              <w:t>SOURCES</w:t>
            </w:r>
            <w:r w:rsidRPr="007F7E2B">
              <w:tab/>
            </w:r>
            <w:r w:rsidRPr="007F7E2B">
              <w:fldChar w:fldCharType="begin"/>
            </w:r>
            <w:r w:rsidRPr="007F7E2B">
              <w:instrText>PAGEREF _Toc66775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41416DCF" w14:textId="77777777" w:rsidR="00EC5046" w:rsidRPr="007F7E2B" w:rsidRDefault="00EC5046">
          <w:pPr>
            <w:pStyle w:val="TOC1"/>
            <w:tabs>
              <w:tab w:val="right" w:leader="dot" w:pos="9355"/>
            </w:tabs>
            <w:rPr>
              <w:ins w:id="15690" w:author="V2" w:date="2025-04-14T14:19:00Z" w16du:dateUtc="2025-04-14T19:19:00Z"/>
            </w:rPr>
          </w:pPr>
          <w:ins w:id="15691" w:author="V2" w:date="2025-04-14T14:19:00Z" w16du:dateUtc="2025-04-14T19:19:00Z">
            <w:r>
              <w:fldChar w:fldCharType="begin"/>
            </w:r>
            <w:r>
              <w:instrText>HYPERLINK \l "_Toc66776" \h</w:instrText>
            </w:r>
            <w:r>
              <w:fldChar w:fldCharType="separate"/>
            </w:r>
            <w:r w:rsidRPr="007F7E2B">
              <w:t>2</w:t>
            </w:r>
            <w:r w:rsidRPr="007F7E2B">
              <w:rPr>
                <w:rFonts w:ascii="Arial" w:eastAsia="Arial" w:hAnsi="Arial" w:cs="Arial"/>
                <w:sz w:val="22"/>
              </w:rPr>
              <w:t xml:space="preserve">  </w:t>
            </w:r>
            <w:r w:rsidRPr="007F7E2B">
              <w:t>SUMMARY DESCRIPTION OF THE MODULE</w:t>
            </w:r>
            <w:r w:rsidRPr="007F7E2B">
              <w:tab/>
            </w:r>
            <w:r w:rsidRPr="007F7E2B">
              <w:fldChar w:fldCharType="begin"/>
            </w:r>
            <w:r w:rsidRPr="007F7E2B">
              <w:instrText>PAGEREF _Toc66776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061E78F1" w14:textId="77777777" w:rsidR="00EC5046" w:rsidRPr="007F7E2B" w:rsidRDefault="00EC5046">
          <w:pPr>
            <w:pStyle w:val="TOC1"/>
            <w:tabs>
              <w:tab w:val="right" w:leader="dot" w:pos="9355"/>
            </w:tabs>
            <w:rPr>
              <w:ins w:id="15692" w:author="V2" w:date="2025-04-14T14:19:00Z" w16du:dateUtc="2025-04-14T19:19:00Z"/>
            </w:rPr>
          </w:pPr>
          <w:ins w:id="15693" w:author="V2" w:date="2025-04-14T14:19:00Z" w16du:dateUtc="2025-04-14T19:19:00Z">
            <w:r>
              <w:fldChar w:fldCharType="begin"/>
            </w:r>
            <w:r>
              <w:instrText>HYPERLINK \l "_Toc66777" \h</w:instrText>
            </w:r>
            <w:r>
              <w:fldChar w:fldCharType="separate"/>
            </w:r>
            <w:r w:rsidRPr="007F7E2B">
              <w:t>3</w:t>
            </w:r>
            <w:r w:rsidRPr="007F7E2B">
              <w:rPr>
                <w:rFonts w:ascii="Arial" w:eastAsia="Arial" w:hAnsi="Arial" w:cs="Arial"/>
                <w:sz w:val="22"/>
              </w:rPr>
              <w:t xml:space="preserve">  </w:t>
            </w:r>
            <w:r w:rsidRPr="007F7E2B">
              <w:t>DEFINITIONS</w:t>
            </w:r>
            <w:r w:rsidRPr="007F7E2B">
              <w:tab/>
            </w:r>
            <w:r w:rsidRPr="007F7E2B">
              <w:fldChar w:fldCharType="begin"/>
            </w:r>
            <w:r w:rsidRPr="007F7E2B">
              <w:instrText>PAGEREF _Toc66777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5A1267C0" w14:textId="77777777" w:rsidR="00EC5046" w:rsidRPr="007F7E2B" w:rsidRDefault="00EC5046">
          <w:pPr>
            <w:pStyle w:val="TOC1"/>
            <w:tabs>
              <w:tab w:val="right" w:leader="dot" w:pos="9355"/>
            </w:tabs>
            <w:rPr>
              <w:ins w:id="15694" w:author="V2" w:date="2025-04-14T14:19:00Z" w16du:dateUtc="2025-04-14T19:19:00Z"/>
            </w:rPr>
          </w:pPr>
          <w:ins w:id="15695" w:author="V2" w:date="2025-04-14T14:19:00Z" w16du:dateUtc="2025-04-14T19:19:00Z">
            <w:r>
              <w:fldChar w:fldCharType="begin"/>
            </w:r>
            <w:r>
              <w:instrText>HYPERLINK \l "_Toc66778" \h</w:instrText>
            </w:r>
            <w:r>
              <w:fldChar w:fldCharType="separate"/>
            </w:r>
            <w:r w:rsidRPr="007F7E2B">
              <w:t>4</w:t>
            </w:r>
            <w:r w:rsidRPr="007F7E2B">
              <w:rPr>
                <w:rFonts w:ascii="Arial" w:eastAsia="Arial" w:hAnsi="Arial" w:cs="Arial"/>
                <w:sz w:val="22"/>
              </w:rPr>
              <w:t xml:space="preserve">  </w:t>
            </w:r>
            <w:r w:rsidRPr="007F7E2B">
              <w:t>APPLICABILITY CONDITIONS</w:t>
            </w:r>
            <w:r w:rsidRPr="007F7E2B">
              <w:tab/>
            </w:r>
            <w:r w:rsidRPr="007F7E2B">
              <w:fldChar w:fldCharType="begin"/>
            </w:r>
            <w:r w:rsidRPr="007F7E2B">
              <w:instrText>PAGEREF _Toc66778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0F23256B" w14:textId="77777777" w:rsidR="00EC5046" w:rsidRPr="007F7E2B" w:rsidRDefault="00EC5046">
          <w:pPr>
            <w:pStyle w:val="TOC1"/>
            <w:tabs>
              <w:tab w:val="right" w:leader="dot" w:pos="9355"/>
            </w:tabs>
            <w:rPr>
              <w:ins w:id="15696" w:author="V2" w:date="2025-04-14T14:19:00Z" w16du:dateUtc="2025-04-14T19:19:00Z"/>
            </w:rPr>
          </w:pPr>
          <w:ins w:id="15697" w:author="V2" w:date="2025-04-14T14:19:00Z" w16du:dateUtc="2025-04-14T19:19:00Z">
            <w:r>
              <w:fldChar w:fldCharType="begin"/>
            </w:r>
            <w:r>
              <w:instrText>HYPERLINK \l "_Toc66779" \h</w:instrText>
            </w:r>
            <w:r>
              <w:fldChar w:fldCharType="separate"/>
            </w:r>
            <w:r w:rsidRPr="007F7E2B">
              <w:t>5</w:t>
            </w:r>
            <w:r w:rsidRPr="007F7E2B">
              <w:rPr>
                <w:rFonts w:ascii="Arial" w:eastAsia="Arial" w:hAnsi="Arial" w:cs="Arial"/>
                <w:sz w:val="22"/>
              </w:rPr>
              <w:t xml:space="preserve">  </w:t>
            </w:r>
            <w:r w:rsidRPr="007F7E2B">
              <w:t>PROCEDURES</w:t>
            </w:r>
            <w:r w:rsidRPr="007F7E2B">
              <w:tab/>
            </w:r>
            <w:r w:rsidRPr="007F7E2B">
              <w:fldChar w:fldCharType="begin"/>
            </w:r>
            <w:r w:rsidRPr="007F7E2B">
              <w:instrText>PAGEREF _Toc66779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525F263A" w14:textId="77777777" w:rsidR="00EC5046" w:rsidRPr="007F7E2B" w:rsidRDefault="00EC5046">
          <w:pPr>
            <w:pStyle w:val="TOC1"/>
            <w:tabs>
              <w:tab w:val="right" w:leader="dot" w:pos="9355"/>
            </w:tabs>
            <w:rPr>
              <w:ins w:id="15698" w:author="V2" w:date="2025-04-14T14:19:00Z" w16du:dateUtc="2025-04-14T19:19:00Z"/>
            </w:rPr>
          </w:pPr>
          <w:ins w:id="15699" w:author="V2" w:date="2025-04-14T14:19:00Z" w16du:dateUtc="2025-04-14T19:19:00Z">
            <w:r>
              <w:fldChar w:fldCharType="begin"/>
            </w:r>
            <w:r>
              <w:instrText>HYPERLINK \l "_Toc66780" \h</w:instrText>
            </w:r>
            <w:r>
              <w:fldChar w:fldCharType="separate"/>
            </w:r>
            <w:r w:rsidRPr="007F7E2B">
              <w:t>6</w:t>
            </w:r>
            <w:r w:rsidRPr="007F7E2B">
              <w:rPr>
                <w:rFonts w:ascii="Arial" w:eastAsia="Arial" w:hAnsi="Arial" w:cs="Arial"/>
                <w:sz w:val="22"/>
              </w:rPr>
              <w:t xml:space="preserve">  </w:t>
            </w:r>
            <w:r w:rsidRPr="007F7E2B">
              <w:t>PARAMETERS</w:t>
            </w:r>
            <w:r w:rsidRPr="007F7E2B">
              <w:tab/>
            </w:r>
            <w:r w:rsidRPr="007F7E2B">
              <w:fldChar w:fldCharType="begin"/>
            </w:r>
            <w:r w:rsidRPr="007F7E2B">
              <w:instrText>PAGEREF _Toc66780 \h</w:instrText>
            </w:r>
            <w:r w:rsidRPr="007F7E2B">
              <w:fldChar w:fldCharType="separate"/>
            </w:r>
            <w:r w:rsidRPr="007F7E2B">
              <w:rPr>
                <w:rFonts w:ascii="Arial" w:eastAsia="Arial" w:hAnsi="Arial" w:cs="Arial"/>
                <w:color w:val="000000"/>
                <w:sz w:val="20"/>
              </w:rPr>
              <w:t xml:space="preserve">10 </w:t>
            </w:r>
            <w:r w:rsidRPr="007F7E2B">
              <w:fldChar w:fldCharType="end"/>
            </w:r>
            <w:r>
              <w:fldChar w:fldCharType="end"/>
            </w:r>
          </w:ins>
        </w:p>
        <w:p w14:paraId="274A6D4B" w14:textId="77777777" w:rsidR="00EC5046" w:rsidRPr="007F7E2B" w:rsidRDefault="00EC5046">
          <w:pPr>
            <w:pStyle w:val="TOC1"/>
            <w:tabs>
              <w:tab w:val="right" w:leader="dot" w:pos="9355"/>
            </w:tabs>
            <w:rPr>
              <w:ins w:id="15700" w:author="V2" w:date="2025-04-14T14:19:00Z" w16du:dateUtc="2025-04-14T19:19:00Z"/>
            </w:rPr>
          </w:pPr>
          <w:ins w:id="15701" w:author="V2" w:date="2025-04-14T14:19:00Z" w16du:dateUtc="2025-04-14T19:19:00Z">
            <w:r>
              <w:fldChar w:fldCharType="begin"/>
            </w:r>
            <w:r>
              <w:instrText>HYPERLINK \l "_Toc66781" \h</w:instrText>
            </w:r>
            <w:r>
              <w:fldChar w:fldCharType="separate"/>
            </w:r>
            <w:r w:rsidRPr="007F7E2B">
              <w:t>7</w:t>
            </w:r>
            <w:r w:rsidRPr="007F7E2B">
              <w:rPr>
                <w:rFonts w:ascii="Arial" w:eastAsia="Arial" w:hAnsi="Arial" w:cs="Arial"/>
                <w:sz w:val="22"/>
              </w:rPr>
              <w:t xml:space="preserve">  </w:t>
            </w:r>
            <w:r w:rsidRPr="007F7E2B">
              <w:t>REFERENCES AND OTHER INFORMATION</w:t>
            </w:r>
            <w:r w:rsidRPr="007F7E2B">
              <w:tab/>
            </w:r>
            <w:r w:rsidRPr="007F7E2B">
              <w:fldChar w:fldCharType="begin"/>
            </w:r>
            <w:r w:rsidRPr="007F7E2B">
              <w:instrText>PAGEREF _Toc66781 \h</w:instrText>
            </w:r>
            <w:r w:rsidRPr="007F7E2B">
              <w:fldChar w:fldCharType="separate"/>
            </w:r>
            <w:r w:rsidRPr="007F7E2B">
              <w:rPr>
                <w:rFonts w:ascii="Arial" w:eastAsia="Arial" w:hAnsi="Arial" w:cs="Arial"/>
                <w:color w:val="000000"/>
                <w:sz w:val="20"/>
              </w:rPr>
              <w:t xml:space="preserve">20 </w:t>
            </w:r>
            <w:r w:rsidRPr="007F7E2B">
              <w:fldChar w:fldCharType="end"/>
            </w:r>
            <w:r>
              <w:fldChar w:fldCharType="end"/>
            </w:r>
          </w:ins>
        </w:p>
        <w:p w14:paraId="6D4F9123" w14:textId="77777777" w:rsidR="00EC5046" w:rsidRPr="007F7E2B" w:rsidRDefault="00EC5046">
          <w:pPr>
            <w:rPr>
              <w:ins w:id="15702" w:author="V2" w:date="2025-04-14T14:19:00Z" w16du:dateUtc="2025-04-14T19:19:00Z"/>
            </w:rPr>
          </w:pPr>
          <w:ins w:id="15703" w:author="V2" w:date="2025-04-14T14:19:00Z" w16du:dateUtc="2025-04-14T19:19:00Z">
            <w:r w:rsidRPr="007F7E2B">
              <w:fldChar w:fldCharType="end"/>
            </w:r>
          </w:ins>
        </w:p>
      </w:sdtContent>
    </w:sdt>
    <w:p w14:paraId="207FE314" w14:textId="77777777" w:rsidR="00EC5046" w:rsidRPr="007F7E2B" w:rsidRDefault="00EC5046">
      <w:pPr>
        <w:spacing w:line="259" w:lineRule="auto"/>
        <w:ind w:left="220"/>
        <w:rPr>
          <w:ins w:id="15704" w:author="V2" w:date="2025-04-14T14:19:00Z" w16du:dateUtc="2025-04-14T19:19:00Z"/>
        </w:rPr>
      </w:pPr>
      <w:ins w:id="15705" w:author="V2" w:date="2025-04-14T14:19:00Z" w16du:dateUtc="2025-04-14T19:19:00Z">
        <w:r w:rsidRPr="007F7E2B">
          <w:t xml:space="preserve"> </w:t>
        </w:r>
        <w:r w:rsidRPr="007F7E2B">
          <w:br w:type="page"/>
        </w:r>
      </w:ins>
    </w:p>
    <w:p w14:paraId="65373760" w14:textId="77777777" w:rsidR="00EC5046" w:rsidRPr="007F7E2B" w:rsidRDefault="00EC5046" w:rsidP="006D6ACB">
      <w:pPr>
        <w:pStyle w:val="Heading1"/>
        <w:spacing w:before="0" w:after="250" w:line="259" w:lineRule="auto"/>
        <w:ind w:left="705" w:hanging="720"/>
        <w:rPr>
          <w:ins w:id="15706" w:author="V2" w:date="2025-04-14T14:19:00Z" w16du:dateUtc="2025-04-14T19:19:00Z"/>
        </w:rPr>
      </w:pPr>
      <w:bookmarkStart w:id="15707" w:name="_Toc174616205"/>
      <w:bookmarkStart w:id="15708" w:name="_Toc174616621"/>
      <w:bookmarkStart w:id="15709" w:name="_Toc180594346"/>
      <w:bookmarkStart w:id="15710" w:name="_Toc180594753"/>
      <w:bookmarkStart w:id="15711" w:name="_Toc66775"/>
      <w:ins w:id="15712" w:author="V2" w:date="2025-04-14T14:19:00Z" w16du:dateUtc="2025-04-14T19:19:00Z">
        <w:r w:rsidRPr="007F7E2B">
          <w:t>SOURCES</w:t>
        </w:r>
        <w:bookmarkEnd w:id="15707"/>
        <w:bookmarkEnd w:id="15708"/>
        <w:bookmarkEnd w:id="15709"/>
        <w:bookmarkEnd w:id="15710"/>
        <w:r w:rsidRPr="007F7E2B">
          <w:t xml:space="preserve"> </w:t>
        </w:r>
        <w:bookmarkEnd w:id="15711"/>
      </w:ins>
    </w:p>
    <w:p w14:paraId="12545829" w14:textId="77777777" w:rsidR="00EC5046" w:rsidRPr="007F7E2B" w:rsidRDefault="00EC5046">
      <w:pPr>
        <w:spacing w:after="227" w:line="259" w:lineRule="auto"/>
        <w:rPr>
          <w:ins w:id="15713" w:author="V2" w:date="2025-04-14T14:19:00Z" w16du:dateUtc="2025-04-14T19:19:00Z"/>
        </w:rPr>
      </w:pPr>
      <w:ins w:id="15714" w:author="V2" w:date="2025-04-14T14:19:00Z" w16du:dateUtc="2025-04-14T19:19:00Z">
        <w:r w:rsidRPr="007F7E2B">
          <w:t xml:space="preserve">CDM methodology </w:t>
        </w:r>
        <w:r w:rsidRPr="007F7E2B">
          <w:rPr>
            <w:rFonts w:ascii="Arial" w:eastAsia="Arial" w:hAnsi="Arial" w:cs="Arial"/>
            <w:i/>
          </w:rPr>
          <w:t>AR-AM0004 Reforestation or afforestation of land currently under agricultural use</w:t>
        </w:r>
        <w:r w:rsidRPr="007F7E2B">
          <w:t xml:space="preserve">.  </w:t>
        </w:r>
      </w:ins>
    </w:p>
    <w:p w14:paraId="48C6E127" w14:textId="77777777" w:rsidR="00EC5046" w:rsidRPr="007F7E2B" w:rsidRDefault="00EC5046">
      <w:pPr>
        <w:spacing w:after="190"/>
        <w:ind w:left="-5"/>
        <w:rPr>
          <w:ins w:id="15715" w:author="V2" w:date="2025-04-14T14:19:00Z" w16du:dateUtc="2025-04-14T19:19:00Z"/>
        </w:rPr>
      </w:pPr>
      <w:ins w:id="15716" w:author="V2" w:date="2025-04-14T14:19:00Z" w16du:dateUtc="2025-04-14T19:19:00Z">
        <w:r w:rsidRPr="007F7E2B">
          <w:t xml:space="preserve">Denitrification-decomposition process model (DNDC). </w:t>
        </w:r>
      </w:ins>
    </w:p>
    <w:p w14:paraId="10B88138" w14:textId="77777777" w:rsidR="00EC5046" w:rsidRPr="007F7E2B" w:rsidRDefault="00EC5046">
      <w:pPr>
        <w:spacing w:after="411"/>
        <w:ind w:left="-5"/>
        <w:rPr>
          <w:ins w:id="15717" w:author="V2" w:date="2025-04-14T14:19:00Z" w16du:dateUtc="2025-04-14T19:19:00Z"/>
        </w:rPr>
      </w:pPr>
      <w:ins w:id="15718" w:author="V2" w:date="2025-04-14T14:19:00Z" w16du:dateUtc="2025-04-14T19:19:00Z">
        <w:r w:rsidRPr="007F7E2B">
          <w:t xml:space="preserve">Willey Z. B. Chameides, 2007 Harnessing Farms and Forests in the Low Carbon Economy, Nicolas Institute for Environmental Policy Solutions. </w:t>
        </w:r>
      </w:ins>
    </w:p>
    <w:p w14:paraId="1141F1FA" w14:textId="77777777" w:rsidR="00EC5046" w:rsidRPr="007F7E2B" w:rsidRDefault="00EC5046" w:rsidP="006D6ACB">
      <w:pPr>
        <w:pStyle w:val="Heading1"/>
        <w:spacing w:before="0" w:after="250" w:line="259" w:lineRule="auto"/>
        <w:ind w:left="705" w:hanging="720"/>
        <w:rPr>
          <w:ins w:id="15719" w:author="V2" w:date="2025-04-14T14:19:00Z" w16du:dateUtc="2025-04-14T19:19:00Z"/>
        </w:rPr>
      </w:pPr>
      <w:bookmarkStart w:id="15720" w:name="_Toc174616206"/>
      <w:bookmarkStart w:id="15721" w:name="_Toc174616622"/>
      <w:bookmarkStart w:id="15722" w:name="_Toc180594347"/>
      <w:bookmarkStart w:id="15723" w:name="_Toc180594754"/>
      <w:bookmarkStart w:id="15724" w:name="_Toc66776"/>
      <w:ins w:id="15725" w:author="V2" w:date="2025-04-14T14:19:00Z" w16du:dateUtc="2025-04-14T19:19:00Z">
        <w:r w:rsidRPr="007F7E2B">
          <w:t>SUMMARY DESCRIPTION OF THE MODULE</w:t>
        </w:r>
        <w:bookmarkEnd w:id="15720"/>
        <w:bookmarkEnd w:id="15721"/>
        <w:bookmarkEnd w:id="15722"/>
        <w:bookmarkEnd w:id="15723"/>
        <w:r w:rsidRPr="007F7E2B">
          <w:t xml:space="preserve"> </w:t>
        </w:r>
        <w:bookmarkEnd w:id="15724"/>
      </w:ins>
    </w:p>
    <w:p w14:paraId="29ECB2E1" w14:textId="77777777" w:rsidR="00EC5046" w:rsidRPr="007F7E2B" w:rsidRDefault="00EC5046">
      <w:pPr>
        <w:spacing w:after="402"/>
        <w:ind w:left="-5"/>
        <w:rPr>
          <w:ins w:id="15726" w:author="V2" w:date="2025-04-14T14:19:00Z" w16du:dateUtc="2025-04-14T19:19:00Z"/>
        </w:rPr>
      </w:pPr>
      <w:ins w:id="15727" w:author="V2" w:date="2025-04-14T14:19:00Z" w16du:dateUtc="2025-04-14T19:19:00Z">
        <w:r w:rsidRPr="007F7E2B">
          <w:t>This module provides a suite of methods and approaches for estimating the emissions of CH</w:t>
        </w:r>
        <w:r w:rsidRPr="007F7E2B">
          <w:rPr>
            <w:vertAlign w:val="subscript"/>
          </w:rPr>
          <w:t>4</w:t>
        </w:r>
        <w:r w:rsidRPr="007F7E2B">
          <w:t xml:space="preserve"> and N</w:t>
        </w:r>
        <w:r w:rsidRPr="007F7E2B">
          <w:rPr>
            <w:vertAlign w:val="subscript"/>
          </w:rPr>
          <w:t>2</w:t>
        </w:r>
        <w:r w:rsidRPr="007F7E2B">
          <w:t xml:space="preserve">O from soils resulting from nitrogen inputs and soil processes. </w:t>
        </w:r>
      </w:ins>
    </w:p>
    <w:p w14:paraId="789717E9" w14:textId="77777777" w:rsidR="00EC5046" w:rsidRPr="007F7E2B" w:rsidRDefault="00EC5046" w:rsidP="006D6ACB">
      <w:pPr>
        <w:pStyle w:val="Heading1"/>
        <w:spacing w:before="0" w:after="250" w:line="259" w:lineRule="auto"/>
        <w:ind w:left="705" w:hanging="720"/>
        <w:rPr>
          <w:ins w:id="15728" w:author="V2" w:date="2025-04-14T14:19:00Z" w16du:dateUtc="2025-04-14T19:19:00Z"/>
        </w:rPr>
      </w:pPr>
      <w:bookmarkStart w:id="15729" w:name="_Toc174616207"/>
      <w:bookmarkStart w:id="15730" w:name="_Toc174616623"/>
      <w:bookmarkStart w:id="15731" w:name="_Toc180594348"/>
      <w:bookmarkStart w:id="15732" w:name="_Toc180594755"/>
      <w:bookmarkStart w:id="15733" w:name="_Toc66777"/>
      <w:ins w:id="15734" w:author="V2" w:date="2025-04-14T14:19:00Z" w16du:dateUtc="2025-04-14T19:19:00Z">
        <w:r w:rsidRPr="007F7E2B">
          <w:t>DEFINITIONS</w:t>
        </w:r>
        <w:bookmarkEnd w:id="15729"/>
        <w:bookmarkEnd w:id="15730"/>
        <w:bookmarkEnd w:id="15731"/>
        <w:bookmarkEnd w:id="15732"/>
        <w:r w:rsidRPr="007F7E2B">
          <w:t xml:space="preserve"> </w:t>
        </w:r>
        <w:bookmarkEnd w:id="15733"/>
      </w:ins>
    </w:p>
    <w:p w14:paraId="577D2BFF" w14:textId="77777777" w:rsidR="00EC5046" w:rsidRPr="007F7E2B" w:rsidRDefault="00EC5046">
      <w:pPr>
        <w:spacing w:after="222"/>
        <w:ind w:left="1970" w:right="310" w:hanging="1985"/>
        <w:rPr>
          <w:ins w:id="15735" w:author="V2" w:date="2025-04-14T14:19:00Z" w16du:dateUtc="2025-04-14T19:19:00Z"/>
        </w:rPr>
      </w:pPr>
      <w:ins w:id="15736" w:author="V2" w:date="2025-04-14T14:19:00Z" w16du:dateUtc="2025-04-14T19:19:00Z">
        <w:r w:rsidRPr="007F7E2B">
          <w:rPr>
            <w:rFonts w:ascii="Arial" w:eastAsia="Arial" w:hAnsi="Arial" w:cs="Arial"/>
            <w:b/>
          </w:rPr>
          <w:t xml:space="preserve">Emission Factor: </w:t>
        </w:r>
        <w:r w:rsidRPr="007F7E2B">
          <w:rPr>
            <w:rFonts w:ascii="Arial" w:eastAsia="Arial" w:hAnsi="Arial" w:cs="Arial"/>
            <w:b/>
          </w:rPr>
          <w:tab/>
        </w:r>
        <w:r w:rsidRPr="007F7E2B">
          <w:t xml:space="preserve">The average emission rate of a given pollutant for a given source, relative to the intensity of a specific activity. </w:t>
        </w:r>
      </w:ins>
    </w:p>
    <w:p w14:paraId="780DB445" w14:textId="77777777" w:rsidR="00EC5046" w:rsidRPr="007F7E2B" w:rsidRDefault="00EC5046">
      <w:pPr>
        <w:spacing w:after="602"/>
        <w:ind w:left="1970" w:right="287" w:hanging="1985"/>
        <w:rPr>
          <w:ins w:id="15737" w:author="V2" w:date="2025-04-14T14:19:00Z" w16du:dateUtc="2025-04-14T19:19:00Z"/>
        </w:rPr>
      </w:pPr>
      <w:ins w:id="15738" w:author="V2" w:date="2025-04-14T14:19:00Z" w16du:dateUtc="2025-04-14T19:19:00Z">
        <w:r w:rsidRPr="007F7E2B">
          <w:rPr>
            <w:rFonts w:ascii="Arial" w:eastAsia="Arial" w:hAnsi="Arial" w:cs="Arial"/>
            <w:b/>
          </w:rPr>
          <w:t xml:space="preserve">Significant: </w:t>
        </w:r>
        <w:r w:rsidRPr="007F7E2B">
          <w:rPr>
            <w:rFonts w:ascii="Arial" w:eastAsia="Arial" w:hAnsi="Arial" w:cs="Arial"/>
            <w:b/>
          </w:rPr>
          <w:tab/>
        </w:r>
        <w:r w:rsidRPr="007F7E2B">
          <w:t xml:space="preserve">A pool or source is significant if it does not meet the criteria for being deemed de minimus.  Specific carbon pools and GHG sources, including carbon pools and GHG sources that cause project and leakage emissions, may be deemed de minimis and do not have to be accounted for if together the omitted decrease in carbon stocks (in carbon pools) or increase in GHG emissions (from GHG sources) amounts to less than five percent of the total GHG benefit generated by the project. </w:t>
        </w:r>
      </w:ins>
    </w:p>
    <w:p w14:paraId="40C9A4B7" w14:textId="77777777" w:rsidR="00EC5046" w:rsidRPr="007F7E2B" w:rsidRDefault="00EC5046" w:rsidP="006D6ACB">
      <w:pPr>
        <w:pStyle w:val="Heading1"/>
        <w:spacing w:before="0" w:after="250" w:line="259" w:lineRule="auto"/>
        <w:ind w:left="705" w:hanging="720"/>
        <w:rPr>
          <w:ins w:id="15739" w:author="V2" w:date="2025-04-14T14:19:00Z" w16du:dateUtc="2025-04-14T19:19:00Z"/>
        </w:rPr>
      </w:pPr>
      <w:bookmarkStart w:id="15740" w:name="_Toc174616208"/>
      <w:bookmarkStart w:id="15741" w:name="_Toc174616624"/>
      <w:bookmarkStart w:id="15742" w:name="_Toc180594349"/>
      <w:bookmarkStart w:id="15743" w:name="_Toc180594756"/>
      <w:bookmarkStart w:id="15744" w:name="_Toc66778"/>
      <w:ins w:id="15745" w:author="V2" w:date="2025-04-14T14:19:00Z" w16du:dateUtc="2025-04-14T19:19:00Z">
        <w:r w:rsidRPr="007F7E2B">
          <w:t>APPLICABILITY CONDITIONS</w:t>
        </w:r>
        <w:bookmarkEnd w:id="15740"/>
        <w:bookmarkEnd w:id="15741"/>
        <w:bookmarkEnd w:id="15742"/>
        <w:bookmarkEnd w:id="15743"/>
        <w:r w:rsidRPr="007F7E2B">
          <w:t xml:space="preserve"> </w:t>
        </w:r>
        <w:bookmarkEnd w:id="15744"/>
      </w:ins>
    </w:p>
    <w:p w14:paraId="12C0DED1" w14:textId="77777777" w:rsidR="00EC5046" w:rsidRPr="007F7E2B" w:rsidRDefault="00EC5046">
      <w:pPr>
        <w:spacing w:after="372"/>
        <w:ind w:left="-5"/>
        <w:rPr>
          <w:ins w:id="15746" w:author="V2" w:date="2025-04-14T14:19:00Z" w16du:dateUtc="2025-04-14T19:19:00Z"/>
        </w:rPr>
      </w:pPr>
      <w:ins w:id="15747" w:author="V2" w:date="2025-04-14T14:19:00Z" w16du:dateUtc="2025-04-14T19:19:00Z">
        <w:r w:rsidRPr="007F7E2B">
          <w:t>Applicable to projects where significant increases in the emissions of N</w:t>
        </w:r>
        <w:r w:rsidRPr="007F7E2B">
          <w:rPr>
            <w:vertAlign w:val="subscript"/>
          </w:rPr>
          <w:t>2</w:t>
        </w:r>
        <w:r w:rsidRPr="007F7E2B">
          <w:t>O or CH</w:t>
        </w:r>
        <w:r w:rsidRPr="007F7E2B">
          <w:rPr>
            <w:vertAlign w:val="subscript"/>
          </w:rPr>
          <w:t>4</w:t>
        </w:r>
        <w:r w:rsidRPr="007F7E2B">
          <w:t xml:space="preserve"> from the soils within the project area are expected under the project scenario as compared with the baseline scenario.   </w:t>
        </w:r>
      </w:ins>
    </w:p>
    <w:p w14:paraId="0C30C5B4" w14:textId="77777777" w:rsidR="00EC5046" w:rsidRPr="007F7E2B" w:rsidRDefault="00EC5046" w:rsidP="006D6ACB">
      <w:pPr>
        <w:pStyle w:val="Heading1"/>
        <w:spacing w:before="0" w:after="250" w:line="259" w:lineRule="auto"/>
        <w:ind w:left="705" w:hanging="720"/>
        <w:rPr>
          <w:ins w:id="15748" w:author="V2" w:date="2025-04-14T14:19:00Z" w16du:dateUtc="2025-04-14T19:19:00Z"/>
        </w:rPr>
      </w:pPr>
      <w:bookmarkStart w:id="15749" w:name="_Toc174616209"/>
      <w:bookmarkStart w:id="15750" w:name="_Toc174616625"/>
      <w:bookmarkStart w:id="15751" w:name="_Toc180594350"/>
      <w:bookmarkStart w:id="15752" w:name="_Toc180594757"/>
      <w:bookmarkStart w:id="15753" w:name="_Toc66779"/>
      <w:ins w:id="15754" w:author="V2" w:date="2025-04-14T14:19:00Z" w16du:dateUtc="2025-04-14T19:19:00Z">
        <w:r w:rsidRPr="007F7E2B">
          <w:t>PROCEDURES</w:t>
        </w:r>
        <w:bookmarkEnd w:id="15749"/>
        <w:bookmarkEnd w:id="15750"/>
        <w:bookmarkEnd w:id="15751"/>
        <w:bookmarkEnd w:id="15752"/>
        <w:r w:rsidRPr="007F7E2B">
          <w:t xml:space="preserve"> </w:t>
        </w:r>
        <w:bookmarkEnd w:id="15753"/>
      </w:ins>
    </w:p>
    <w:p w14:paraId="461D52B2" w14:textId="77777777" w:rsidR="00EC5046" w:rsidRPr="007F7E2B" w:rsidRDefault="00EC5046">
      <w:pPr>
        <w:spacing w:line="259" w:lineRule="auto"/>
        <w:ind w:left="-5"/>
        <w:rPr>
          <w:ins w:id="15755" w:author="V2" w:date="2025-04-14T14:19:00Z" w16du:dateUtc="2025-04-14T19:19:00Z"/>
        </w:rPr>
      </w:pPr>
      <w:ins w:id="15756" w:author="V2" w:date="2025-04-14T14:19:00Z" w16du:dateUtc="2025-04-14T19:19:00Z">
        <w:r w:rsidRPr="007F7E2B">
          <w:rPr>
            <w:rFonts w:ascii="Arial" w:eastAsia="Arial" w:hAnsi="Arial" w:cs="Arial"/>
            <w:b/>
          </w:rPr>
          <w:t xml:space="preserve">Introduction: </w:t>
        </w:r>
      </w:ins>
    </w:p>
    <w:p w14:paraId="6DFA5B5D" w14:textId="77777777" w:rsidR="00EC5046" w:rsidRPr="007F7E2B" w:rsidRDefault="00EC5046">
      <w:pPr>
        <w:spacing w:line="259" w:lineRule="auto"/>
        <w:rPr>
          <w:ins w:id="15757" w:author="V2" w:date="2025-04-14T14:19:00Z" w16du:dateUtc="2025-04-14T19:19:00Z"/>
        </w:rPr>
      </w:pPr>
      <w:ins w:id="15758" w:author="V2" w:date="2025-04-14T14:19:00Z" w16du:dateUtc="2025-04-14T19:19:00Z">
        <w:r w:rsidRPr="007F7E2B">
          <w:rPr>
            <w:rFonts w:ascii="Arial" w:eastAsia="Arial" w:hAnsi="Arial" w:cs="Arial"/>
            <w:b/>
          </w:rPr>
          <w:lastRenderedPageBreak/>
          <w:t xml:space="preserve"> </w:t>
        </w:r>
      </w:ins>
    </w:p>
    <w:p w14:paraId="389003C9" w14:textId="77777777" w:rsidR="00EC5046" w:rsidRPr="007F7E2B" w:rsidRDefault="00EC5046">
      <w:pPr>
        <w:ind w:left="-5"/>
        <w:rPr>
          <w:ins w:id="15759" w:author="V2" w:date="2025-04-14T14:19:00Z" w16du:dateUtc="2025-04-14T19:19:00Z"/>
        </w:rPr>
      </w:pPr>
      <w:ins w:id="15760" w:author="V2" w:date="2025-04-14T14:19:00Z" w16du:dateUtc="2025-04-14T19:19:00Z">
        <w:r w:rsidRPr="007F7E2B">
          <w:t xml:space="preserve">Soils and decaying organic material (including litter-fall in forests, fertilizers used on croplands, and manure stored in lagoons) can emit both methane and nitrous oxides, which are significant GHGs.  This module is used to estimate the amounts of these GHGs emitted from the soil within the project area. </w:t>
        </w:r>
      </w:ins>
    </w:p>
    <w:p w14:paraId="07EDF962" w14:textId="77777777" w:rsidR="00EC5046" w:rsidRPr="007F7E2B" w:rsidRDefault="00EC5046">
      <w:pPr>
        <w:spacing w:line="259" w:lineRule="auto"/>
        <w:rPr>
          <w:ins w:id="15761" w:author="V2" w:date="2025-04-14T14:19:00Z" w16du:dateUtc="2025-04-14T19:19:00Z"/>
        </w:rPr>
      </w:pPr>
      <w:ins w:id="15762" w:author="V2" w:date="2025-04-14T14:19:00Z" w16du:dateUtc="2025-04-14T19:19:00Z">
        <w:r w:rsidRPr="007F7E2B">
          <w:t xml:space="preserve"> </w:t>
        </w:r>
      </w:ins>
    </w:p>
    <w:p w14:paraId="4F84E364" w14:textId="77777777" w:rsidR="00EC5046" w:rsidRPr="007F7E2B" w:rsidRDefault="00EC5046">
      <w:pPr>
        <w:ind w:left="-5"/>
        <w:rPr>
          <w:ins w:id="15763" w:author="V2" w:date="2025-04-14T14:19:00Z" w16du:dateUtc="2025-04-14T19:19:00Z"/>
        </w:rPr>
      </w:pPr>
      <w:ins w:id="15764" w:author="V2" w:date="2025-04-14T14:19:00Z" w16du:dateUtc="2025-04-14T19:19:00Z">
        <w:r w:rsidRPr="007F7E2B">
          <w:t xml:space="preserve">Emissions of methane and nitrogenous compounds from soils occur as a result of complex processes governed by both organic and inorganic variables.   </w:t>
        </w:r>
      </w:ins>
    </w:p>
    <w:p w14:paraId="38145569" w14:textId="77777777" w:rsidR="00EC5046" w:rsidRPr="007F7E2B" w:rsidRDefault="00EC5046">
      <w:pPr>
        <w:spacing w:line="259" w:lineRule="auto"/>
        <w:rPr>
          <w:ins w:id="15765" w:author="V2" w:date="2025-04-14T14:19:00Z" w16du:dateUtc="2025-04-14T19:19:00Z"/>
        </w:rPr>
      </w:pPr>
      <w:ins w:id="15766" w:author="V2" w:date="2025-04-14T14:19:00Z" w16du:dateUtc="2025-04-14T19:19:00Z">
        <w:r w:rsidRPr="007F7E2B">
          <w:t xml:space="preserve"> </w:t>
        </w:r>
      </w:ins>
    </w:p>
    <w:p w14:paraId="7F1D6E10" w14:textId="77777777" w:rsidR="00EC5046" w:rsidRPr="007F7E2B" w:rsidRDefault="00EC5046">
      <w:pPr>
        <w:ind w:left="-5"/>
        <w:rPr>
          <w:ins w:id="15767" w:author="V2" w:date="2025-04-14T14:19:00Z" w16du:dateUtc="2025-04-14T19:19:00Z"/>
        </w:rPr>
      </w:pPr>
      <w:ins w:id="15768" w:author="V2" w:date="2025-04-14T14:19:00Z" w16du:dateUtc="2025-04-14T19:19:00Z">
        <w:r w:rsidRPr="007F7E2B">
          <w:t xml:space="preserve">Currently a number of different methods exist for the estimation of releases of methane and nitrogenous compounds into the atmosphere from soils.  This module uses a hierarchical approach to the estimation of these releases, with more complete approximations of the processes and emissions used where larger emissions are expected.  This hierarchy of methods is shown in the table below.  Note that the ranges of expected emissions overlap for each method.  The more complete model should be used where possible within these overlap ranges. </w:t>
        </w:r>
      </w:ins>
    </w:p>
    <w:p w14:paraId="2714629C" w14:textId="77777777" w:rsidR="00EC5046" w:rsidRPr="007F7E2B" w:rsidRDefault="00EC5046">
      <w:pPr>
        <w:spacing w:line="259" w:lineRule="auto"/>
        <w:ind w:left="720"/>
        <w:rPr>
          <w:ins w:id="15769" w:author="V2" w:date="2025-04-14T14:19:00Z" w16du:dateUtc="2025-04-14T19:19:00Z"/>
        </w:rPr>
      </w:pPr>
      <w:ins w:id="15770" w:author="V2" w:date="2025-04-14T14:19:00Z" w16du:dateUtc="2025-04-14T19:19:00Z">
        <w:r w:rsidRPr="007F7E2B">
          <w:t xml:space="preserve"> </w:t>
        </w:r>
      </w:ins>
    </w:p>
    <w:p w14:paraId="5417CBD1" w14:textId="77777777" w:rsidR="00EC5046" w:rsidRPr="007F7E2B" w:rsidRDefault="00EC5046">
      <w:pPr>
        <w:ind w:left="-5"/>
        <w:rPr>
          <w:ins w:id="15771" w:author="V2" w:date="2025-04-14T14:19:00Z" w16du:dateUtc="2025-04-14T19:19:00Z"/>
        </w:rPr>
      </w:pPr>
      <w:ins w:id="15772" w:author="V2" w:date="2025-04-14T14:19:00Z" w16du:dateUtc="2025-04-14T19:19:00Z">
        <w:r w:rsidRPr="007F7E2B">
          <w:rPr>
            <w:rFonts w:ascii="Arial" w:eastAsia="Arial" w:hAnsi="Arial" w:cs="Arial"/>
            <w:b/>
          </w:rPr>
          <w:t xml:space="preserve">Table 1: </w:t>
        </w:r>
        <w:r w:rsidRPr="007F7E2B">
          <w:t>Selection of methods</w:t>
        </w:r>
        <w:r w:rsidRPr="007F7E2B">
          <w:rPr>
            <w:rFonts w:ascii="Arial" w:eastAsia="Arial" w:hAnsi="Arial" w:cs="Arial"/>
            <w:b/>
          </w:rPr>
          <w:t xml:space="preserve"> </w:t>
        </w:r>
      </w:ins>
    </w:p>
    <w:p w14:paraId="2FF30644" w14:textId="77777777" w:rsidR="00EC5046" w:rsidRPr="007F7E2B" w:rsidRDefault="00EC5046">
      <w:pPr>
        <w:spacing w:line="259" w:lineRule="auto"/>
        <w:rPr>
          <w:ins w:id="15773" w:author="V2" w:date="2025-04-14T14:19:00Z" w16du:dateUtc="2025-04-14T19:19:00Z"/>
        </w:rPr>
      </w:pPr>
      <w:ins w:id="15774" w:author="V2" w:date="2025-04-14T14:19:00Z" w16du:dateUtc="2025-04-14T19:19:00Z">
        <w:r w:rsidRPr="007F7E2B">
          <w:t xml:space="preserve"> </w:t>
        </w:r>
      </w:ins>
    </w:p>
    <w:tbl>
      <w:tblPr>
        <w:tblStyle w:val="TableGrid0"/>
        <w:tblW w:w="9394" w:type="dxa"/>
        <w:tblInd w:w="1" w:type="dxa"/>
        <w:tblCellMar>
          <w:top w:w="54" w:type="dxa"/>
          <w:left w:w="14" w:type="dxa"/>
          <w:bottom w:w="7" w:type="dxa"/>
          <w:right w:w="14" w:type="dxa"/>
        </w:tblCellMar>
        <w:tblLook w:val="04A0" w:firstRow="1" w:lastRow="0" w:firstColumn="1" w:lastColumn="0" w:noHBand="0" w:noVBand="1"/>
      </w:tblPr>
      <w:tblGrid>
        <w:gridCol w:w="3682"/>
        <w:gridCol w:w="1008"/>
        <w:gridCol w:w="4704"/>
      </w:tblGrid>
      <w:tr w:rsidR="00EC5046" w:rsidRPr="007F7E2B" w14:paraId="45792745" w14:textId="77777777">
        <w:trPr>
          <w:trHeight w:val="1183"/>
          <w:ins w:id="15775" w:author="V2" w:date="2025-04-14T14:19:00Z" w16du:dateUtc="2025-04-14T19:19:00Z"/>
        </w:trPr>
        <w:tc>
          <w:tcPr>
            <w:tcW w:w="3689"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1944236A" w14:textId="77777777" w:rsidR="00EC5046" w:rsidRPr="007F7E2B" w:rsidRDefault="00EC5046">
            <w:pPr>
              <w:spacing w:after="1" w:line="253" w:lineRule="auto"/>
              <w:jc w:val="center"/>
              <w:rPr>
                <w:ins w:id="15776" w:author="V2" w:date="2025-04-14T14:19:00Z" w16du:dateUtc="2025-04-14T19:19:00Z"/>
              </w:rPr>
            </w:pPr>
            <w:ins w:id="15777" w:author="V2" w:date="2025-04-14T14:19:00Z" w16du:dateUtc="2025-04-14T19:19:00Z">
              <w:r w:rsidRPr="007F7E2B">
                <w:rPr>
                  <w:rFonts w:ascii="Arial" w:eastAsia="Arial" w:hAnsi="Arial" w:cs="Arial"/>
                  <w:b/>
                </w:rPr>
                <w:t>Expected change in emissions of N compounds and CH</w:t>
              </w:r>
              <w:r w:rsidRPr="007F7E2B">
                <w:rPr>
                  <w:rFonts w:ascii="Arial" w:eastAsia="Arial" w:hAnsi="Arial" w:cs="Arial"/>
                  <w:b/>
                  <w:vertAlign w:val="subscript"/>
                </w:rPr>
                <w:t>4</w:t>
              </w:r>
              <w:r w:rsidRPr="007F7E2B">
                <w:rPr>
                  <w:rFonts w:ascii="Arial" w:eastAsia="Arial" w:hAnsi="Arial" w:cs="Arial"/>
                  <w:b/>
                </w:rPr>
                <w:t xml:space="preserve">, measured in </w:t>
              </w:r>
            </w:ins>
          </w:p>
          <w:p w14:paraId="660F62A3" w14:textId="77777777" w:rsidR="00EC5046" w:rsidRPr="007F7E2B" w:rsidRDefault="00EC5046">
            <w:pPr>
              <w:spacing w:line="259" w:lineRule="auto"/>
              <w:jc w:val="center"/>
              <w:rPr>
                <w:ins w:id="15778" w:author="V2" w:date="2025-04-14T14:19:00Z" w16du:dateUtc="2025-04-14T19:19:00Z"/>
              </w:rPr>
            </w:pPr>
            <w:ins w:id="15779" w:author="V2" w:date="2025-04-14T14:19:00Z" w16du:dateUtc="2025-04-14T19:19:00Z">
              <w:r w:rsidRPr="007F7E2B">
                <w:rPr>
                  <w:rFonts w:ascii="Arial" w:eastAsia="Arial" w:hAnsi="Arial" w:cs="Arial"/>
                  <w:b/>
                </w:rPr>
                <w:t>CO</w:t>
              </w:r>
              <w:r w:rsidRPr="007F7E2B">
                <w:rPr>
                  <w:rFonts w:ascii="Arial" w:eastAsia="Arial" w:hAnsi="Arial" w:cs="Arial"/>
                  <w:b/>
                  <w:vertAlign w:val="subscript"/>
                </w:rPr>
                <w:t>2</w:t>
              </w:r>
              <w:r w:rsidRPr="007F7E2B">
                <w:rPr>
                  <w:rFonts w:ascii="Arial" w:eastAsia="Arial" w:hAnsi="Arial" w:cs="Arial"/>
                  <w:b/>
                </w:rPr>
                <w:t>e, as a percentage of total project gross GHG benefit</w:t>
              </w:r>
              <w:r w:rsidRPr="007F7E2B">
                <w:rPr>
                  <w:rFonts w:ascii="Calibri" w:eastAsia="Calibri" w:hAnsi="Calibri" w:cs="Calibri"/>
                  <w:b/>
                </w:rPr>
                <w:t xml:space="preserve"> </w:t>
              </w:r>
            </w:ins>
          </w:p>
        </w:tc>
        <w:tc>
          <w:tcPr>
            <w:tcW w:w="990" w:type="dxa"/>
            <w:tcBorders>
              <w:top w:val="single" w:sz="4" w:space="0" w:color="000000"/>
              <w:left w:val="single" w:sz="4" w:space="0" w:color="000000"/>
              <w:bottom w:val="single" w:sz="4" w:space="0" w:color="000000"/>
              <w:right w:val="single" w:sz="4" w:space="0" w:color="000000"/>
            </w:tcBorders>
            <w:shd w:val="clear" w:color="auto" w:fill="DBE5F1"/>
            <w:vAlign w:val="bottom"/>
          </w:tcPr>
          <w:p w14:paraId="7747EBD7" w14:textId="77777777" w:rsidR="00EC5046" w:rsidRPr="007F7E2B" w:rsidRDefault="00EC5046">
            <w:pPr>
              <w:spacing w:line="259" w:lineRule="auto"/>
              <w:ind w:left="126"/>
              <w:rPr>
                <w:ins w:id="15780" w:author="V2" w:date="2025-04-14T14:19:00Z" w16du:dateUtc="2025-04-14T19:19:00Z"/>
              </w:rPr>
            </w:pPr>
            <w:ins w:id="15781" w:author="V2" w:date="2025-04-14T14:19:00Z" w16du:dateUtc="2025-04-14T19:19:00Z">
              <w:r w:rsidRPr="007F7E2B">
                <w:rPr>
                  <w:rFonts w:ascii="Arial" w:eastAsia="Arial" w:hAnsi="Arial" w:cs="Arial"/>
                  <w:b/>
                </w:rPr>
                <w:t>Method</w:t>
              </w:r>
              <w:r w:rsidRPr="007F7E2B">
                <w:rPr>
                  <w:rFonts w:ascii="Calibri" w:eastAsia="Calibri" w:hAnsi="Calibri" w:cs="Calibri"/>
                  <w:b/>
                </w:rPr>
                <w:t xml:space="preserve"> </w:t>
              </w:r>
            </w:ins>
          </w:p>
        </w:tc>
        <w:tc>
          <w:tcPr>
            <w:tcW w:w="4714" w:type="dxa"/>
            <w:tcBorders>
              <w:top w:val="single" w:sz="4" w:space="0" w:color="000000"/>
              <w:left w:val="single" w:sz="4" w:space="0" w:color="000000"/>
              <w:bottom w:val="single" w:sz="4" w:space="0" w:color="000000"/>
              <w:right w:val="single" w:sz="4" w:space="0" w:color="000000"/>
            </w:tcBorders>
            <w:shd w:val="clear" w:color="auto" w:fill="DBE5F1"/>
            <w:vAlign w:val="bottom"/>
          </w:tcPr>
          <w:p w14:paraId="1D2F9523" w14:textId="77777777" w:rsidR="00EC5046" w:rsidRPr="007F7E2B" w:rsidRDefault="00EC5046">
            <w:pPr>
              <w:spacing w:line="259" w:lineRule="auto"/>
              <w:ind w:left="1"/>
              <w:jc w:val="center"/>
              <w:rPr>
                <w:ins w:id="15782" w:author="V2" w:date="2025-04-14T14:19:00Z" w16du:dateUtc="2025-04-14T19:19:00Z"/>
              </w:rPr>
            </w:pPr>
            <w:ins w:id="15783" w:author="V2" w:date="2025-04-14T14:19:00Z" w16du:dateUtc="2025-04-14T19:19:00Z">
              <w:r w:rsidRPr="007F7E2B">
                <w:rPr>
                  <w:rFonts w:ascii="Arial" w:eastAsia="Arial" w:hAnsi="Arial" w:cs="Arial"/>
                  <w:b/>
                </w:rPr>
                <w:t>Typical Example</w:t>
              </w:r>
              <w:r w:rsidRPr="007F7E2B">
                <w:rPr>
                  <w:rFonts w:ascii="Calibri" w:eastAsia="Calibri" w:hAnsi="Calibri" w:cs="Calibri"/>
                  <w:b/>
                </w:rPr>
                <w:t xml:space="preserve"> </w:t>
              </w:r>
            </w:ins>
          </w:p>
        </w:tc>
      </w:tr>
      <w:tr w:rsidR="00EC5046" w:rsidRPr="007F7E2B" w14:paraId="15E72798" w14:textId="77777777">
        <w:trPr>
          <w:trHeight w:val="286"/>
          <w:ins w:id="15784" w:author="V2" w:date="2025-04-14T14:19:00Z" w16du:dateUtc="2025-04-14T19:19:00Z"/>
        </w:trPr>
        <w:tc>
          <w:tcPr>
            <w:tcW w:w="3689" w:type="dxa"/>
            <w:tcBorders>
              <w:top w:val="single" w:sz="4" w:space="0" w:color="000000"/>
              <w:left w:val="single" w:sz="4" w:space="0" w:color="000000"/>
              <w:bottom w:val="single" w:sz="4" w:space="0" w:color="000000"/>
              <w:right w:val="single" w:sz="4" w:space="0" w:color="000000"/>
            </w:tcBorders>
          </w:tcPr>
          <w:p w14:paraId="53E46DD0" w14:textId="77777777" w:rsidR="00EC5046" w:rsidRPr="007F7E2B" w:rsidRDefault="00EC5046">
            <w:pPr>
              <w:spacing w:line="259" w:lineRule="auto"/>
              <w:rPr>
                <w:ins w:id="15785" w:author="V2" w:date="2025-04-14T14:19:00Z" w16du:dateUtc="2025-04-14T19:19:00Z"/>
              </w:rPr>
            </w:pPr>
            <w:ins w:id="15786" w:author="V2" w:date="2025-04-14T14:19:00Z" w16du:dateUtc="2025-04-14T19:19:00Z">
              <w:r w:rsidRPr="007F7E2B">
                <w:t>0 - 5%</w:t>
              </w:r>
              <w:r w:rsidRPr="007F7E2B">
                <w:rPr>
                  <w:rFonts w:ascii="Calibri" w:eastAsia="Calibri" w:hAnsi="Calibri" w:cs="Calibri"/>
                </w:rPr>
                <w:t xml:space="preserve"> </w:t>
              </w:r>
            </w:ins>
          </w:p>
        </w:tc>
        <w:tc>
          <w:tcPr>
            <w:tcW w:w="990" w:type="dxa"/>
            <w:tcBorders>
              <w:top w:val="single" w:sz="4" w:space="0" w:color="000000"/>
              <w:left w:val="single" w:sz="4" w:space="0" w:color="000000"/>
              <w:bottom w:val="single" w:sz="4" w:space="0" w:color="000000"/>
              <w:right w:val="single" w:sz="4" w:space="0" w:color="000000"/>
            </w:tcBorders>
          </w:tcPr>
          <w:p w14:paraId="7D55A60A" w14:textId="77777777" w:rsidR="00EC5046" w:rsidRPr="007F7E2B" w:rsidRDefault="00EC5046">
            <w:pPr>
              <w:spacing w:line="259" w:lineRule="auto"/>
              <w:ind w:left="1"/>
              <w:rPr>
                <w:ins w:id="15787" w:author="V2" w:date="2025-04-14T14:19:00Z" w16du:dateUtc="2025-04-14T19:19:00Z"/>
              </w:rPr>
            </w:pPr>
            <w:ins w:id="15788" w:author="V2" w:date="2025-04-14T14:19:00Z" w16du:dateUtc="2025-04-14T19:19:00Z">
              <w:r w:rsidRPr="007F7E2B">
                <w:t>IPCC</w:t>
              </w:r>
              <w:r w:rsidRPr="007F7E2B">
                <w:rPr>
                  <w:vertAlign w:val="superscript"/>
                </w:rPr>
                <w:footnoteReference w:id="17"/>
              </w:r>
              <w:r w:rsidRPr="007F7E2B">
                <w:rPr>
                  <w:rFonts w:ascii="Calibri" w:eastAsia="Calibri" w:hAnsi="Calibri" w:cs="Calibri"/>
                  <w:sz w:val="31"/>
                  <w:vertAlign w:val="subscript"/>
                </w:rPr>
                <w:t xml:space="preserve"> </w:t>
              </w:r>
            </w:ins>
          </w:p>
        </w:tc>
        <w:tc>
          <w:tcPr>
            <w:tcW w:w="4714" w:type="dxa"/>
            <w:tcBorders>
              <w:top w:val="single" w:sz="4" w:space="0" w:color="000000"/>
              <w:left w:val="single" w:sz="4" w:space="0" w:color="000000"/>
              <w:bottom w:val="single" w:sz="4" w:space="0" w:color="000000"/>
              <w:right w:val="single" w:sz="4" w:space="0" w:color="000000"/>
            </w:tcBorders>
          </w:tcPr>
          <w:p w14:paraId="59CFD9E6" w14:textId="77777777" w:rsidR="00EC5046" w:rsidRPr="007F7E2B" w:rsidRDefault="00EC5046">
            <w:pPr>
              <w:spacing w:line="259" w:lineRule="auto"/>
              <w:ind w:left="1"/>
              <w:rPr>
                <w:ins w:id="15790" w:author="V2" w:date="2025-04-14T14:19:00Z" w16du:dateUtc="2025-04-14T19:19:00Z"/>
              </w:rPr>
            </w:pPr>
            <w:ins w:id="15791" w:author="V2" w:date="2025-04-14T14:19:00Z" w16du:dateUtc="2025-04-14T19:19:00Z">
              <w:r w:rsidRPr="007F7E2B">
                <w:t>Dryland range restoration</w:t>
              </w:r>
              <w:r w:rsidRPr="007F7E2B">
                <w:rPr>
                  <w:rFonts w:ascii="Calibri" w:eastAsia="Calibri" w:hAnsi="Calibri" w:cs="Calibri"/>
                </w:rPr>
                <w:t xml:space="preserve"> </w:t>
              </w:r>
            </w:ins>
          </w:p>
        </w:tc>
      </w:tr>
      <w:tr w:rsidR="00EC5046" w:rsidRPr="007F7E2B" w14:paraId="2896DB17" w14:textId="77777777">
        <w:trPr>
          <w:trHeight w:val="792"/>
          <w:ins w:id="15792" w:author="V2" w:date="2025-04-14T14:19:00Z" w16du:dateUtc="2025-04-14T19:19:00Z"/>
        </w:trPr>
        <w:tc>
          <w:tcPr>
            <w:tcW w:w="3689" w:type="dxa"/>
            <w:tcBorders>
              <w:top w:val="single" w:sz="4" w:space="0" w:color="000000"/>
              <w:left w:val="single" w:sz="4" w:space="0" w:color="000000"/>
              <w:bottom w:val="single" w:sz="4" w:space="0" w:color="000000"/>
              <w:right w:val="single" w:sz="4" w:space="0" w:color="000000"/>
            </w:tcBorders>
            <w:vAlign w:val="bottom"/>
          </w:tcPr>
          <w:p w14:paraId="5FE6C04B" w14:textId="77777777" w:rsidR="00EC5046" w:rsidRPr="007F7E2B" w:rsidRDefault="00EC5046">
            <w:pPr>
              <w:spacing w:line="259" w:lineRule="auto"/>
              <w:rPr>
                <w:ins w:id="15793" w:author="V2" w:date="2025-04-14T14:19:00Z" w16du:dateUtc="2025-04-14T19:19:00Z"/>
              </w:rPr>
            </w:pPr>
            <w:ins w:id="15794" w:author="V2" w:date="2025-04-14T14:19:00Z" w16du:dateUtc="2025-04-14T19:19:00Z">
              <w:r w:rsidRPr="007F7E2B">
                <w:t>2 - 10%</w:t>
              </w:r>
              <w:r w:rsidRPr="007F7E2B">
                <w:rPr>
                  <w:rFonts w:ascii="Calibri" w:eastAsia="Calibri" w:hAnsi="Calibri" w:cs="Calibri"/>
                </w:rPr>
                <w:t xml:space="preserve"> </w:t>
              </w:r>
            </w:ins>
          </w:p>
        </w:tc>
        <w:tc>
          <w:tcPr>
            <w:tcW w:w="990" w:type="dxa"/>
            <w:tcBorders>
              <w:top w:val="single" w:sz="4" w:space="0" w:color="000000"/>
              <w:left w:val="single" w:sz="4" w:space="0" w:color="000000"/>
              <w:bottom w:val="single" w:sz="4" w:space="0" w:color="000000"/>
              <w:right w:val="single" w:sz="4" w:space="0" w:color="000000"/>
            </w:tcBorders>
            <w:vAlign w:val="bottom"/>
          </w:tcPr>
          <w:p w14:paraId="326BE16D" w14:textId="77777777" w:rsidR="00EC5046" w:rsidRPr="007F7E2B" w:rsidRDefault="00EC5046">
            <w:pPr>
              <w:spacing w:line="259" w:lineRule="auto"/>
              <w:ind w:left="1"/>
              <w:rPr>
                <w:ins w:id="15795" w:author="V2" w:date="2025-04-14T14:19:00Z" w16du:dateUtc="2025-04-14T19:19:00Z"/>
              </w:rPr>
            </w:pPr>
            <w:ins w:id="15796" w:author="V2" w:date="2025-04-14T14:19:00Z" w16du:dateUtc="2025-04-14T19:19:00Z">
              <w:r w:rsidRPr="007F7E2B">
                <w:t xml:space="preserve">DNDC </w:t>
              </w:r>
            </w:ins>
          </w:p>
          <w:p w14:paraId="6FB3E6D1" w14:textId="77777777" w:rsidR="00EC5046" w:rsidRPr="007F7E2B" w:rsidRDefault="00EC5046">
            <w:pPr>
              <w:spacing w:line="259" w:lineRule="auto"/>
              <w:ind w:left="1"/>
              <w:rPr>
                <w:ins w:id="15797" w:author="V2" w:date="2025-04-14T14:19:00Z" w16du:dateUtc="2025-04-14T19:19:00Z"/>
              </w:rPr>
            </w:pPr>
            <w:ins w:id="15798" w:author="V2" w:date="2025-04-14T14:19:00Z" w16du:dateUtc="2025-04-14T19:19:00Z">
              <w:r w:rsidRPr="007F7E2B">
                <w:t>subset</w:t>
              </w:r>
              <w:r w:rsidRPr="007F7E2B">
                <w:rPr>
                  <w:vertAlign w:val="superscript"/>
                </w:rPr>
                <w:footnoteReference w:id="18"/>
              </w:r>
              <w:r w:rsidRPr="007F7E2B">
                <w:rPr>
                  <w:rFonts w:ascii="Calibri" w:eastAsia="Calibri" w:hAnsi="Calibri" w:cs="Calibri"/>
                  <w:sz w:val="31"/>
                  <w:vertAlign w:val="subscript"/>
                </w:rPr>
                <w:t xml:space="preserve"> </w:t>
              </w:r>
            </w:ins>
          </w:p>
        </w:tc>
        <w:tc>
          <w:tcPr>
            <w:tcW w:w="4714" w:type="dxa"/>
            <w:tcBorders>
              <w:top w:val="single" w:sz="4" w:space="0" w:color="000000"/>
              <w:left w:val="single" w:sz="4" w:space="0" w:color="000000"/>
              <w:bottom w:val="single" w:sz="4" w:space="0" w:color="000000"/>
              <w:right w:val="single" w:sz="4" w:space="0" w:color="000000"/>
            </w:tcBorders>
            <w:vAlign w:val="bottom"/>
          </w:tcPr>
          <w:p w14:paraId="63AAC00F" w14:textId="77777777" w:rsidR="00EC5046" w:rsidRPr="007F7E2B" w:rsidRDefault="00EC5046">
            <w:pPr>
              <w:spacing w:line="259" w:lineRule="auto"/>
              <w:ind w:left="1"/>
              <w:rPr>
                <w:ins w:id="15802" w:author="V2" w:date="2025-04-14T14:19:00Z" w16du:dateUtc="2025-04-14T19:19:00Z"/>
              </w:rPr>
            </w:pPr>
            <w:ins w:id="15803" w:author="V2" w:date="2025-04-14T14:19:00Z" w16du:dateUtc="2025-04-14T19:19:00Z">
              <w:r w:rsidRPr="007F7E2B">
                <w:t>Changes in tilled soil management including changes in fertilization practices</w:t>
              </w:r>
              <w:r w:rsidRPr="007F7E2B">
                <w:rPr>
                  <w:rFonts w:ascii="Calibri" w:eastAsia="Calibri" w:hAnsi="Calibri" w:cs="Calibri"/>
                </w:rPr>
                <w:t xml:space="preserve"> </w:t>
              </w:r>
            </w:ins>
          </w:p>
        </w:tc>
      </w:tr>
      <w:tr w:rsidR="00EC5046" w:rsidRPr="007F7E2B" w14:paraId="523CAAF8" w14:textId="77777777">
        <w:trPr>
          <w:trHeight w:val="1052"/>
          <w:ins w:id="15804" w:author="V2" w:date="2025-04-14T14:19:00Z" w16du:dateUtc="2025-04-14T19:19:00Z"/>
        </w:trPr>
        <w:tc>
          <w:tcPr>
            <w:tcW w:w="3689" w:type="dxa"/>
            <w:tcBorders>
              <w:top w:val="single" w:sz="4" w:space="0" w:color="000000"/>
              <w:left w:val="single" w:sz="4" w:space="0" w:color="000000"/>
              <w:bottom w:val="single" w:sz="4" w:space="0" w:color="000000"/>
              <w:right w:val="single" w:sz="4" w:space="0" w:color="000000"/>
            </w:tcBorders>
            <w:vAlign w:val="bottom"/>
          </w:tcPr>
          <w:p w14:paraId="3E5FBA74" w14:textId="77777777" w:rsidR="00EC5046" w:rsidRPr="007F7E2B" w:rsidRDefault="00EC5046">
            <w:pPr>
              <w:spacing w:line="259" w:lineRule="auto"/>
              <w:rPr>
                <w:ins w:id="15805" w:author="V2" w:date="2025-04-14T14:19:00Z" w16du:dateUtc="2025-04-14T19:19:00Z"/>
              </w:rPr>
            </w:pPr>
            <w:ins w:id="15806" w:author="V2" w:date="2025-04-14T14:19:00Z" w16du:dateUtc="2025-04-14T19:19:00Z">
              <w:r w:rsidRPr="007F7E2B">
                <w:lastRenderedPageBreak/>
                <w:t>5% +</w:t>
              </w:r>
              <w:r w:rsidRPr="007F7E2B">
                <w:rPr>
                  <w:rFonts w:ascii="Calibri" w:eastAsia="Calibri" w:hAnsi="Calibri" w:cs="Calibri"/>
                </w:rPr>
                <w:t xml:space="preserve"> </w:t>
              </w:r>
            </w:ins>
          </w:p>
        </w:tc>
        <w:tc>
          <w:tcPr>
            <w:tcW w:w="990" w:type="dxa"/>
            <w:tcBorders>
              <w:top w:val="single" w:sz="4" w:space="0" w:color="000000"/>
              <w:left w:val="single" w:sz="4" w:space="0" w:color="000000"/>
              <w:bottom w:val="single" w:sz="4" w:space="0" w:color="000000"/>
              <w:right w:val="single" w:sz="4" w:space="0" w:color="000000"/>
            </w:tcBorders>
            <w:vAlign w:val="bottom"/>
          </w:tcPr>
          <w:p w14:paraId="7980B759" w14:textId="77777777" w:rsidR="00EC5046" w:rsidRPr="007F7E2B" w:rsidRDefault="00EC5046">
            <w:pPr>
              <w:spacing w:line="259" w:lineRule="auto"/>
              <w:ind w:left="1"/>
              <w:rPr>
                <w:ins w:id="15807" w:author="V2" w:date="2025-04-14T14:19:00Z" w16du:dateUtc="2025-04-14T19:19:00Z"/>
              </w:rPr>
            </w:pPr>
            <w:ins w:id="15808" w:author="V2" w:date="2025-04-14T14:19:00Z" w16du:dateUtc="2025-04-14T19:19:00Z">
              <w:r w:rsidRPr="007F7E2B">
                <w:t>DNDC</w:t>
              </w:r>
              <w:r w:rsidRPr="007F7E2B">
                <w:rPr>
                  <w:vertAlign w:val="superscript"/>
                </w:rPr>
                <w:footnoteReference w:id="19"/>
              </w:r>
              <w:r w:rsidRPr="007F7E2B">
                <w:rPr>
                  <w:rFonts w:ascii="Calibri" w:eastAsia="Calibri" w:hAnsi="Calibri" w:cs="Calibri"/>
                  <w:sz w:val="31"/>
                  <w:vertAlign w:val="subscript"/>
                </w:rPr>
                <w:t xml:space="preserve"> </w:t>
              </w:r>
            </w:ins>
          </w:p>
        </w:tc>
        <w:tc>
          <w:tcPr>
            <w:tcW w:w="4714" w:type="dxa"/>
            <w:tcBorders>
              <w:top w:val="single" w:sz="4" w:space="0" w:color="000000"/>
              <w:left w:val="single" w:sz="4" w:space="0" w:color="000000"/>
              <w:bottom w:val="single" w:sz="4" w:space="0" w:color="000000"/>
              <w:right w:val="single" w:sz="4" w:space="0" w:color="000000"/>
            </w:tcBorders>
            <w:vAlign w:val="bottom"/>
          </w:tcPr>
          <w:p w14:paraId="5A06CEE9" w14:textId="77777777" w:rsidR="00EC5046" w:rsidRPr="007F7E2B" w:rsidRDefault="00EC5046">
            <w:pPr>
              <w:spacing w:line="259" w:lineRule="auto"/>
              <w:ind w:left="1"/>
              <w:rPr>
                <w:ins w:id="15812" w:author="V2" w:date="2025-04-14T14:19:00Z" w16du:dateUtc="2025-04-14T19:19:00Z"/>
              </w:rPr>
            </w:pPr>
            <w:ins w:id="15813" w:author="V2" w:date="2025-04-14T14:19:00Z" w16du:dateUtc="2025-04-14T19:19:00Z">
              <w:r w:rsidRPr="007F7E2B">
                <w:t xml:space="preserve">Changes in wetland management (rice cultivation, re-establishment of wetlands, drainage and tiling) Intensive use of organic amendments (manures, etc.) or fertilizers </w:t>
              </w:r>
              <w:r w:rsidRPr="007F7E2B">
                <w:rPr>
                  <w:rFonts w:ascii="Calibri" w:eastAsia="Calibri" w:hAnsi="Calibri" w:cs="Calibri"/>
                </w:rPr>
                <w:t xml:space="preserve"> </w:t>
              </w:r>
            </w:ins>
          </w:p>
        </w:tc>
      </w:tr>
    </w:tbl>
    <w:p w14:paraId="7C77BC43" w14:textId="77777777" w:rsidR="00EC5046" w:rsidRPr="007F7E2B" w:rsidRDefault="00EC5046">
      <w:pPr>
        <w:spacing w:line="259" w:lineRule="auto"/>
        <w:ind w:left="62"/>
        <w:jc w:val="center"/>
        <w:rPr>
          <w:ins w:id="15814" w:author="V2" w:date="2025-04-14T14:19:00Z" w16du:dateUtc="2025-04-14T19:19:00Z"/>
        </w:rPr>
      </w:pPr>
      <w:ins w:id="15815" w:author="V2" w:date="2025-04-14T14:19:00Z" w16du:dateUtc="2025-04-14T19:19:00Z">
        <w:r w:rsidRPr="007F7E2B">
          <w:t xml:space="preserve"> </w:t>
        </w:r>
      </w:ins>
    </w:p>
    <w:p w14:paraId="187E642F" w14:textId="77777777" w:rsidR="00EC5046" w:rsidRPr="007F7E2B" w:rsidRDefault="00EC5046">
      <w:pPr>
        <w:spacing w:line="259" w:lineRule="auto"/>
        <w:rPr>
          <w:ins w:id="15816" w:author="V2" w:date="2025-04-14T14:19:00Z" w16du:dateUtc="2025-04-14T19:19:00Z"/>
        </w:rPr>
      </w:pPr>
      <w:ins w:id="15817" w:author="V2" w:date="2025-04-14T14:19:00Z" w16du:dateUtc="2025-04-14T19:19:00Z">
        <w:r w:rsidRPr="007F7E2B">
          <w:t xml:space="preserve"> </w:t>
        </w:r>
      </w:ins>
    </w:p>
    <w:p w14:paraId="43D60CB5" w14:textId="3D333CAC" w:rsidR="00EC5046" w:rsidRPr="007F7E2B" w:rsidRDefault="00EC5046">
      <w:pPr>
        <w:ind w:left="-5"/>
        <w:rPr>
          <w:ins w:id="15818" w:author="V2" w:date="2025-04-14T14:19:00Z" w16du:dateUtc="2025-04-14T19:19:00Z"/>
        </w:rPr>
      </w:pPr>
      <w:ins w:id="15819" w:author="V2" w:date="2025-04-14T14:19:00Z" w16du:dateUtc="2025-04-14T19:19:00Z">
        <w:r w:rsidRPr="007F7E2B">
          <w:t>NOTE: When emissions of N</w:t>
        </w:r>
        <w:r w:rsidRPr="007F7E2B">
          <w:rPr>
            <w:vertAlign w:val="subscript"/>
          </w:rPr>
          <w:t>2</w:t>
        </w:r>
        <w:r w:rsidRPr="007F7E2B">
          <w:t xml:space="preserve">O from soils are being calculated, project proponents must ensure that emissions calculated under the manure management section of module </w:t>
        </w:r>
        <w:r w:rsidR="00111949" w:rsidRPr="007F7E2B">
          <w:rPr>
            <w:rFonts w:ascii="Arial" w:eastAsia="Arial" w:hAnsi="Arial" w:cs="Arial"/>
            <w:i/>
          </w:rPr>
          <w:t>TRS-10</w:t>
        </w:r>
        <w:r w:rsidRPr="007F7E2B">
          <w:rPr>
            <w:rFonts w:ascii="Arial" w:eastAsia="Arial" w:hAnsi="Arial" w:cs="Arial"/>
            <w:i/>
          </w:rPr>
          <w:t xml:space="preserve"> Estimation of Emissions from Domesticated Animals </w:t>
        </w:r>
        <w:r w:rsidRPr="007F7E2B">
          <w:t xml:space="preserve">are not also calculated here, as this would result in double counting. </w:t>
        </w:r>
      </w:ins>
    </w:p>
    <w:p w14:paraId="05B246FC" w14:textId="77777777" w:rsidR="00EC5046" w:rsidRPr="007F7E2B" w:rsidRDefault="00EC5046">
      <w:pPr>
        <w:spacing w:line="259" w:lineRule="auto"/>
        <w:rPr>
          <w:ins w:id="15820" w:author="V2" w:date="2025-04-14T14:19:00Z" w16du:dateUtc="2025-04-14T19:19:00Z"/>
        </w:rPr>
      </w:pPr>
      <w:ins w:id="15821" w:author="V2" w:date="2025-04-14T14:19:00Z" w16du:dateUtc="2025-04-14T19:19:00Z">
        <w:r w:rsidRPr="007F7E2B">
          <w:t xml:space="preserve"> </w:t>
        </w:r>
      </w:ins>
    </w:p>
    <w:p w14:paraId="2359F31C" w14:textId="1FF3C73E" w:rsidR="00EC5046" w:rsidRPr="007F7E2B" w:rsidRDefault="00EC5046">
      <w:pPr>
        <w:ind w:left="-5"/>
        <w:rPr>
          <w:ins w:id="15822" w:author="V2" w:date="2025-04-14T14:19:00Z" w16du:dateUtc="2025-04-14T19:19:00Z"/>
        </w:rPr>
      </w:pPr>
      <w:ins w:id="15823" w:author="V2" w:date="2025-04-14T14:19:00Z" w16du:dateUtc="2025-04-14T19:19:00Z">
        <w:r w:rsidRPr="007F7E2B">
          <w:t>If emissions of non-CO</w:t>
        </w:r>
        <w:r w:rsidRPr="007F7E2B">
          <w:rPr>
            <w:vertAlign w:val="subscript"/>
          </w:rPr>
          <w:t>2</w:t>
        </w:r>
        <w:r w:rsidRPr="007F7E2B">
          <w:t xml:space="preserve"> GHGs from soils is significant, this module must be used in conjunction with the module </w:t>
        </w:r>
        <w:r w:rsidR="00111949" w:rsidRPr="007F7E2B">
          <w:rPr>
            <w:rFonts w:ascii="Arial" w:eastAsia="Arial" w:hAnsi="Arial" w:cs="Arial"/>
            <w:i/>
          </w:rPr>
          <w:t>TRS-2</w:t>
        </w:r>
        <w:r w:rsidRPr="007F7E2B">
          <w:rPr>
            <w:rFonts w:ascii="Arial" w:eastAsia="Arial" w:hAnsi="Arial" w:cs="Arial"/>
            <w:i/>
          </w:rPr>
          <w:t xml:space="preserve"> Methods to Predict Future Conditions</w:t>
        </w:r>
        <w:r w:rsidRPr="007F7E2B">
          <w:t xml:space="preserve"> to project soil GHG emissions under the baseline and project scenarios, and also must be used during the monitoring phase to estimate soil GHG emissions.  When using this module to calculate baseline emissions, minimum baseline estimates for N</w:t>
        </w:r>
        <w:r w:rsidRPr="007F7E2B">
          <w:rPr>
            <w:vertAlign w:val="subscript"/>
          </w:rPr>
          <w:t>2</w:t>
        </w:r>
        <w:r w:rsidRPr="007F7E2B">
          <w:t>O and CH</w:t>
        </w:r>
        <w:r w:rsidRPr="007F7E2B">
          <w:rPr>
            <w:vertAlign w:val="subscript"/>
          </w:rPr>
          <w:t>4</w:t>
        </w:r>
        <w:r w:rsidRPr="007F7E2B">
          <w:t xml:space="preserve"> emissions must be based on documented management records averaged over the five year period prior to the project start date. Documented management records may include fertilizer purchase records, manure production estimates and/or livestock data. For new management entities or where such records are unavailable, minimum baseline estimates must be based on a conservative estimate of common practice in the region. </w:t>
        </w:r>
      </w:ins>
    </w:p>
    <w:p w14:paraId="4CD0508A" w14:textId="77777777" w:rsidR="00EC5046" w:rsidRPr="007F7E2B" w:rsidRDefault="00EC5046">
      <w:pPr>
        <w:spacing w:line="259" w:lineRule="auto"/>
        <w:rPr>
          <w:ins w:id="15824" w:author="V2" w:date="2025-04-14T14:19:00Z" w16du:dateUtc="2025-04-14T19:19:00Z"/>
        </w:rPr>
      </w:pPr>
      <w:ins w:id="15825" w:author="V2" w:date="2025-04-14T14:19:00Z" w16du:dateUtc="2025-04-14T19:19:00Z">
        <w:r w:rsidRPr="007F7E2B">
          <w:t xml:space="preserve"> </w:t>
        </w:r>
      </w:ins>
    </w:p>
    <w:p w14:paraId="6EAE9007" w14:textId="77777777" w:rsidR="00EC5046" w:rsidRPr="007F7E2B" w:rsidRDefault="00EC5046">
      <w:pPr>
        <w:ind w:left="-5"/>
        <w:rPr>
          <w:ins w:id="15826" w:author="V2" w:date="2025-04-14T14:19:00Z" w16du:dateUtc="2025-04-14T19:19:00Z"/>
        </w:rPr>
      </w:pPr>
      <w:ins w:id="15827" w:author="V2" w:date="2025-04-14T14:19:00Z" w16du:dateUtc="2025-04-14T19:19:00Z">
        <w:r w:rsidRPr="007F7E2B">
          <w:t xml:space="preserve">Application of the methods is undertaken using the following steps: </w:t>
        </w:r>
      </w:ins>
    </w:p>
    <w:p w14:paraId="39D84AD7" w14:textId="77777777" w:rsidR="00EC5046" w:rsidRPr="007F7E2B" w:rsidRDefault="00EC5046">
      <w:pPr>
        <w:spacing w:line="259" w:lineRule="auto"/>
        <w:rPr>
          <w:ins w:id="15828" w:author="V2" w:date="2025-04-14T14:19:00Z" w16du:dateUtc="2025-04-14T19:19:00Z"/>
        </w:rPr>
      </w:pPr>
      <w:ins w:id="15829" w:author="V2" w:date="2025-04-14T14:19:00Z" w16du:dateUtc="2025-04-14T19:19:00Z">
        <w:r w:rsidRPr="007F7E2B">
          <w:t xml:space="preserve"> </w:t>
        </w:r>
      </w:ins>
    </w:p>
    <w:p w14:paraId="39BBDBF8" w14:textId="77777777" w:rsidR="00EC5046" w:rsidRPr="007F7E2B" w:rsidRDefault="00EC5046">
      <w:pPr>
        <w:pStyle w:val="Heading3"/>
        <w:ind w:left="-5"/>
        <w:rPr>
          <w:ins w:id="15830" w:author="V2" w:date="2025-04-14T14:19:00Z" w16du:dateUtc="2025-04-14T19:19:00Z"/>
        </w:rPr>
      </w:pPr>
      <w:bookmarkStart w:id="15831" w:name="_Toc174616210"/>
      <w:bookmarkStart w:id="15832" w:name="_Toc174616626"/>
      <w:bookmarkStart w:id="15833" w:name="_Toc180594351"/>
      <w:bookmarkStart w:id="15834" w:name="_Toc180594758"/>
      <w:ins w:id="15835" w:author="V2" w:date="2025-04-14T14:19:00Z" w16du:dateUtc="2025-04-14T19:19:00Z">
        <w:r w:rsidRPr="007F7E2B">
          <w:t>Step 1:</w:t>
        </w:r>
        <w:r w:rsidRPr="007F7E2B">
          <w:rPr>
            <w:rFonts w:ascii="Arial" w:eastAsia="Arial" w:hAnsi="Arial" w:cs="Arial"/>
            <w:b w:val="0"/>
          </w:rPr>
          <w:t xml:space="preserve">  </w:t>
        </w:r>
        <w:r w:rsidRPr="007F7E2B">
          <w:t>Document and map the following variables</w:t>
        </w:r>
        <w:bookmarkEnd w:id="15831"/>
        <w:bookmarkEnd w:id="15832"/>
        <w:bookmarkEnd w:id="15833"/>
        <w:bookmarkEnd w:id="15834"/>
        <w:r w:rsidRPr="007F7E2B">
          <w:t xml:space="preserve"> </w:t>
        </w:r>
      </w:ins>
    </w:p>
    <w:p w14:paraId="76F285F8" w14:textId="77777777" w:rsidR="00EC5046" w:rsidRPr="007F7E2B" w:rsidRDefault="00EC5046">
      <w:pPr>
        <w:spacing w:line="259" w:lineRule="auto"/>
        <w:ind w:left="720"/>
        <w:rPr>
          <w:ins w:id="15836" w:author="V2" w:date="2025-04-14T14:19:00Z" w16du:dateUtc="2025-04-14T19:19:00Z"/>
        </w:rPr>
      </w:pPr>
      <w:ins w:id="15837" w:author="V2" w:date="2025-04-14T14:19:00Z" w16du:dateUtc="2025-04-14T19:19:00Z">
        <w:r w:rsidRPr="007F7E2B">
          <w:t xml:space="preserve"> </w:t>
        </w:r>
      </w:ins>
    </w:p>
    <w:p w14:paraId="510A62DE" w14:textId="77777777" w:rsidR="00EC5046" w:rsidRPr="007F7E2B" w:rsidRDefault="00EC5046" w:rsidP="00964B29">
      <w:pPr>
        <w:numPr>
          <w:ilvl w:val="0"/>
          <w:numId w:val="100"/>
        </w:numPr>
        <w:spacing w:before="0" w:after="5" w:line="249" w:lineRule="auto"/>
        <w:ind w:hanging="360"/>
        <w:rPr>
          <w:ins w:id="15838" w:author="V2" w:date="2025-04-14T14:19:00Z" w16du:dateUtc="2025-04-14T19:19:00Z"/>
        </w:rPr>
      </w:pPr>
      <w:ins w:id="15839" w:author="V2" w:date="2025-04-14T14:19:00Z" w16du:dateUtc="2025-04-14T19:19:00Z">
        <w:r w:rsidRPr="007F7E2B">
          <w:t xml:space="preserve">Amount, location, timing and conditions of applications of organic or inorganic fertilizers, and type of fertilizer applied. </w:t>
        </w:r>
      </w:ins>
    </w:p>
    <w:p w14:paraId="167FCE85" w14:textId="77777777" w:rsidR="00EC5046" w:rsidRPr="007F7E2B" w:rsidRDefault="00EC5046" w:rsidP="00964B29">
      <w:pPr>
        <w:numPr>
          <w:ilvl w:val="0"/>
          <w:numId w:val="100"/>
        </w:numPr>
        <w:spacing w:before="0" w:after="5" w:line="249" w:lineRule="auto"/>
        <w:ind w:hanging="360"/>
        <w:rPr>
          <w:ins w:id="15840" w:author="V2" w:date="2025-04-14T14:19:00Z" w16du:dateUtc="2025-04-14T19:19:00Z"/>
        </w:rPr>
      </w:pPr>
      <w:ins w:id="15841" w:author="V2" w:date="2025-04-14T14:19:00Z" w16du:dateUtc="2025-04-14T19:19:00Z">
        <w:r w:rsidRPr="007F7E2B">
          <w:t xml:space="preserve">Amount, location and timing of areas subject to flooding, and duration of flooding </w:t>
        </w:r>
      </w:ins>
    </w:p>
    <w:p w14:paraId="40227F0F" w14:textId="77777777" w:rsidR="00EC5046" w:rsidRPr="007F7E2B" w:rsidRDefault="00EC5046" w:rsidP="00964B29">
      <w:pPr>
        <w:numPr>
          <w:ilvl w:val="0"/>
          <w:numId w:val="100"/>
        </w:numPr>
        <w:spacing w:before="0" w:after="5" w:line="249" w:lineRule="auto"/>
        <w:ind w:hanging="360"/>
        <w:rPr>
          <w:ins w:id="15842" w:author="V2" w:date="2025-04-14T14:19:00Z" w16du:dateUtc="2025-04-14T19:19:00Z"/>
        </w:rPr>
      </w:pPr>
      <w:ins w:id="15843" w:author="V2" w:date="2025-04-14T14:19:00Z" w16du:dateUtc="2025-04-14T19:19:00Z">
        <w:r w:rsidRPr="007F7E2B">
          <w:t xml:space="preserve">Amount and location of nitrogen fixing species </w:t>
        </w:r>
      </w:ins>
    </w:p>
    <w:p w14:paraId="06714BE1" w14:textId="77777777" w:rsidR="00EC5046" w:rsidRPr="007F7E2B" w:rsidRDefault="00EC5046" w:rsidP="00964B29">
      <w:pPr>
        <w:numPr>
          <w:ilvl w:val="0"/>
          <w:numId w:val="100"/>
        </w:numPr>
        <w:spacing w:before="0" w:after="5" w:line="249" w:lineRule="auto"/>
        <w:ind w:hanging="360"/>
        <w:rPr>
          <w:ins w:id="15844" w:author="V2" w:date="2025-04-14T14:19:00Z" w16du:dateUtc="2025-04-14T19:19:00Z"/>
        </w:rPr>
      </w:pPr>
      <w:ins w:id="15845" w:author="V2" w:date="2025-04-14T14:19:00Z" w16du:dateUtc="2025-04-14T19:19:00Z">
        <w:r w:rsidRPr="007F7E2B">
          <w:lastRenderedPageBreak/>
          <w:t xml:space="preserve">Soil conditions, temperature and moisture regimes </w:t>
        </w:r>
      </w:ins>
    </w:p>
    <w:p w14:paraId="437899A8" w14:textId="77777777" w:rsidR="00EC5046" w:rsidRPr="007F7E2B" w:rsidRDefault="00EC5046" w:rsidP="00964B29">
      <w:pPr>
        <w:numPr>
          <w:ilvl w:val="0"/>
          <w:numId w:val="100"/>
        </w:numPr>
        <w:spacing w:before="0" w:after="5" w:line="249" w:lineRule="auto"/>
        <w:ind w:hanging="360"/>
        <w:rPr>
          <w:ins w:id="15846" w:author="V2" w:date="2025-04-14T14:19:00Z" w16du:dateUtc="2025-04-14T19:19:00Z"/>
        </w:rPr>
      </w:pPr>
      <w:ins w:id="15847" w:author="V2" w:date="2025-04-14T14:19:00Z" w16du:dateUtc="2025-04-14T19:19:00Z">
        <w:r w:rsidRPr="007F7E2B">
          <w:t xml:space="preserve">Management activities </w:t>
        </w:r>
      </w:ins>
    </w:p>
    <w:p w14:paraId="04AB8E3D" w14:textId="77777777" w:rsidR="00EC5046" w:rsidRPr="007F7E2B" w:rsidRDefault="00EC5046">
      <w:pPr>
        <w:spacing w:line="259" w:lineRule="auto"/>
        <w:ind w:left="360"/>
        <w:rPr>
          <w:ins w:id="15848" w:author="V2" w:date="2025-04-14T14:19:00Z" w16du:dateUtc="2025-04-14T19:19:00Z"/>
        </w:rPr>
      </w:pPr>
      <w:ins w:id="15849" w:author="V2" w:date="2025-04-14T14:19:00Z" w16du:dateUtc="2025-04-14T19:19:00Z">
        <w:r w:rsidRPr="007F7E2B">
          <w:t xml:space="preserve"> </w:t>
        </w:r>
      </w:ins>
    </w:p>
    <w:p w14:paraId="447C6339" w14:textId="5A1C6A2A" w:rsidR="00EC5046" w:rsidRPr="007F7E2B" w:rsidRDefault="00EC5046">
      <w:pPr>
        <w:ind w:left="-5"/>
        <w:rPr>
          <w:ins w:id="15850" w:author="V2" w:date="2025-04-14T14:19:00Z" w16du:dateUtc="2025-04-14T19:19:00Z"/>
        </w:rPr>
      </w:pPr>
      <w:ins w:id="15851" w:author="V2" w:date="2025-04-14T14:19:00Z" w16du:dateUtc="2025-04-14T19:19:00Z">
        <w:r w:rsidRPr="007F7E2B">
          <w:t xml:space="preserve">Note that if application of organic fertilizers is a direct result of grazing of domestic animals resident within the project area, calculations of emissions must be made using the module </w:t>
        </w:r>
        <w:r w:rsidR="00111949" w:rsidRPr="007F7E2B">
          <w:rPr>
            <w:rFonts w:ascii="Arial" w:eastAsia="Arial" w:hAnsi="Arial" w:cs="Arial"/>
            <w:i/>
          </w:rPr>
          <w:t>TRS-10</w:t>
        </w:r>
        <w:r w:rsidRPr="007F7E2B">
          <w:rPr>
            <w:rFonts w:ascii="Arial" w:eastAsia="Arial" w:hAnsi="Arial" w:cs="Arial"/>
            <w:i/>
          </w:rPr>
          <w:t xml:space="preserve"> Estimation of Emissions from Domesticated Animals</w:t>
        </w:r>
        <w:r w:rsidRPr="007F7E2B">
          <w:t xml:space="preserve">. Summation of net GHG change for those applications of organic fertilizers must not be accounted in this methodology, to avoid double counting. </w:t>
        </w:r>
      </w:ins>
    </w:p>
    <w:p w14:paraId="72F749DC" w14:textId="77777777" w:rsidR="00EC5046" w:rsidRPr="007F7E2B" w:rsidRDefault="00EC5046">
      <w:pPr>
        <w:spacing w:line="259" w:lineRule="auto"/>
        <w:rPr>
          <w:ins w:id="15852" w:author="V2" w:date="2025-04-14T14:19:00Z" w16du:dateUtc="2025-04-14T19:19:00Z"/>
        </w:rPr>
      </w:pPr>
      <w:ins w:id="15853" w:author="V2" w:date="2025-04-14T14:19:00Z" w16du:dateUtc="2025-04-14T19:19:00Z">
        <w:r w:rsidRPr="007F7E2B">
          <w:t xml:space="preserve"> </w:t>
        </w:r>
      </w:ins>
    </w:p>
    <w:p w14:paraId="13D97A0E" w14:textId="77777777" w:rsidR="00EC5046" w:rsidRPr="007F7E2B" w:rsidRDefault="00EC5046">
      <w:pPr>
        <w:pStyle w:val="Heading3"/>
        <w:ind w:left="-5"/>
        <w:rPr>
          <w:ins w:id="15854" w:author="V2" w:date="2025-04-14T14:19:00Z" w16du:dateUtc="2025-04-14T19:19:00Z"/>
        </w:rPr>
      </w:pPr>
      <w:bookmarkStart w:id="15855" w:name="_Toc174616211"/>
      <w:bookmarkStart w:id="15856" w:name="_Toc174616627"/>
      <w:bookmarkStart w:id="15857" w:name="_Toc180594352"/>
      <w:bookmarkStart w:id="15858" w:name="_Toc180594759"/>
      <w:ins w:id="15859" w:author="V2" w:date="2025-04-14T14:19:00Z" w16du:dateUtc="2025-04-14T19:19:00Z">
        <w:r w:rsidRPr="007F7E2B">
          <w:t>Step 2: Determine the method to be used</w:t>
        </w:r>
        <w:bookmarkEnd w:id="15855"/>
        <w:bookmarkEnd w:id="15856"/>
        <w:bookmarkEnd w:id="15857"/>
        <w:bookmarkEnd w:id="15858"/>
        <w:r w:rsidRPr="007F7E2B">
          <w:t xml:space="preserve"> </w:t>
        </w:r>
      </w:ins>
    </w:p>
    <w:p w14:paraId="192C2BC0" w14:textId="77777777" w:rsidR="00EC5046" w:rsidRPr="007F7E2B" w:rsidRDefault="00EC5046">
      <w:pPr>
        <w:spacing w:line="259" w:lineRule="auto"/>
        <w:rPr>
          <w:ins w:id="15860" w:author="V2" w:date="2025-04-14T14:19:00Z" w16du:dateUtc="2025-04-14T19:19:00Z"/>
        </w:rPr>
      </w:pPr>
      <w:ins w:id="15861" w:author="V2" w:date="2025-04-14T14:19:00Z" w16du:dateUtc="2025-04-14T19:19:00Z">
        <w:r w:rsidRPr="007F7E2B">
          <w:t xml:space="preserve"> </w:t>
        </w:r>
      </w:ins>
    </w:p>
    <w:p w14:paraId="4E973539" w14:textId="77777777" w:rsidR="00EC5046" w:rsidRPr="007F7E2B" w:rsidRDefault="00EC5046">
      <w:pPr>
        <w:ind w:left="-5"/>
        <w:rPr>
          <w:ins w:id="15862" w:author="V2" w:date="2025-04-14T14:19:00Z" w16du:dateUtc="2025-04-14T19:19:00Z"/>
        </w:rPr>
      </w:pPr>
      <w:ins w:id="15863" w:author="V2" w:date="2025-04-14T14:19:00Z" w16du:dateUtc="2025-04-14T19:19:00Z">
        <w:r w:rsidRPr="007F7E2B">
          <w:t>Estimate the percentage of changes in emissions resulting from emissions of CH</w:t>
        </w:r>
        <w:r w:rsidRPr="007F7E2B">
          <w:rPr>
            <w:vertAlign w:val="subscript"/>
          </w:rPr>
          <w:t>4</w:t>
        </w:r>
        <w:r w:rsidRPr="007F7E2B">
          <w:t xml:space="preserve"> and nitrous oxides, as a percentage of the total project GHG fluxes.  This estimation can be undertaken using a wide variety of methods, including local knowledge or research, or a rough calculation using one of the methods outlined in Step 3 below.  Document the methods used to arrive at this estimation.  Based on the estimation, select the methods for calculating methane and nitrous oxide emissions. </w:t>
        </w:r>
      </w:ins>
    </w:p>
    <w:p w14:paraId="19E1A8B2" w14:textId="77777777" w:rsidR="00EC5046" w:rsidRPr="007F7E2B" w:rsidRDefault="00EC5046">
      <w:pPr>
        <w:spacing w:line="259" w:lineRule="auto"/>
        <w:rPr>
          <w:ins w:id="15864" w:author="V2" w:date="2025-04-14T14:19:00Z" w16du:dateUtc="2025-04-14T19:19:00Z"/>
        </w:rPr>
      </w:pPr>
      <w:ins w:id="15865" w:author="V2" w:date="2025-04-14T14:19:00Z" w16du:dateUtc="2025-04-14T19:19:00Z">
        <w:r w:rsidRPr="007F7E2B">
          <w:t xml:space="preserve"> </w:t>
        </w:r>
      </w:ins>
    </w:p>
    <w:p w14:paraId="0111781B" w14:textId="77777777" w:rsidR="00EC5046" w:rsidRPr="007F7E2B" w:rsidRDefault="00EC5046">
      <w:pPr>
        <w:pStyle w:val="Heading3"/>
        <w:ind w:left="-5"/>
        <w:rPr>
          <w:ins w:id="15866" w:author="V2" w:date="2025-04-14T14:19:00Z" w16du:dateUtc="2025-04-14T19:19:00Z"/>
        </w:rPr>
      </w:pPr>
      <w:bookmarkStart w:id="15867" w:name="_Toc174616212"/>
      <w:bookmarkStart w:id="15868" w:name="_Toc174616628"/>
      <w:bookmarkStart w:id="15869" w:name="_Toc180594353"/>
      <w:bookmarkStart w:id="15870" w:name="_Toc180594760"/>
      <w:ins w:id="15871" w:author="V2" w:date="2025-04-14T14:19:00Z" w16du:dateUtc="2025-04-14T19:19:00Z">
        <w:r w:rsidRPr="007F7E2B">
          <w:t>Step 3:</w:t>
        </w:r>
        <w:r w:rsidRPr="007F7E2B">
          <w:rPr>
            <w:rFonts w:ascii="Arial" w:eastAsia="Arial" w:hAnsi="Arial" w:cs="Arial"/>
            <w:b w:val="0"/>
          </w:rPr>
          <w:t xml:space="preserve"> </w:t>
        </w:r>
        <w:r w:rsidRPr="007F7E2B">
          <w:t>Calculate the emissions of Methane and Nitrous Oxides</w:t>
        </w:r>
        <w:bookmarkEnd w:id="15867"/>
        <w:bookmarkEnd w:id="15868"/>
        <w:bookmarkEnd w:id="15869"/>
        <w:bookmarkEnd w:id="15870"/>
        <w:r w:rsidRPr="007F7E2B">
          <w:rPr>
            <w:rFonts w:ascii="Arial" w:eastAsia="Arial" w:hAnsi="Arial" w:cs="Arial"/>
            <w:b w:val="0"/>
          </w:rPr>
          <w:t xml:space="preserve"> </w:t>
        </w:r>
      </w:ins>
    </w:p>
    <w:p w14:paraId="16394335" w14:textId="77777777" w:rsidR="00EC5046" w:rsidRPr="007F7E2B" w:rsidRDefault="00EC5046">
      <w:pPr>
        <w:spacing w:line="259" w:lineRule="auto"/>
        <w:ind w:left="720"/>
        <w:rPr>
          <w:ins w:id="15872" w:author="V2" w:date="2025-04-14T14:19:00Z" w16du:dateUtc="2025-04-14T19:19:00Z"/>
        </w:rPr>
      </w:pPr>
      <w:ins w:id="15873" w:author="V2" w:date="2025-04-14T14:19:00Z" w16du:dateUtc="2025-04-14T19:19:00Z">
        <w:r w:rsidRPr="007F7E2B">
          <w:t xml:space="preserve"> </w:t>
        </w:r>
      </w:ins>
    </w:p>
    <w:p w14:paraId="2DD3FFDA" w14:textId="77777777" w:rsidR="00EC5046" w:rsidRPr="007F7E2B" w:rsidRDefault="00EC5046">
      <w:pPr>
        <w:ind w:left="-5"/>
        <w:rPr>
          <w:ins w:id="15874" w:author="V2" w:date="2025-04-14T14:19:00Z" w16du:dateUtc="2025-04-14T19:19:00Z"/>
        </w:rPr>
      </w:pPr>
      <w:ins w:id="15875" w:author="V2" w:date="2025-04-14T14:19:00Z" w16du:dateUtc="2025-04-14T19:19:00Z">
        <w:r w:rsidRPr="007F7E2B">
          <w:t>Based on the determination made in Step 2 above, use one of the following methods to calculate the emissions of CH</w:t>
        </w:r>
        <w:r w:rsidRPr="007F7E2B">
          <w:rPr>
            <w:vertAlign w:val="subscript"/>
          </w:rPr>
          <w:t>4</w:t>
        </w:r>
        <w:r w:rsidRPr="007F7E2B">
          <w:t xml:space="preserve"> and N</w:t>
        </w:r>
        <w:r w:rsidRPr="007F7E2B">
          <w:rPr>
            <w:vertAlign w:val="subscript"/>
          </w:rPr>
          <w:t xml:space="preserve"> </w:t>
        </w:r>
        <w:r w:rsidRPr="007F7E2B">
          <w:t xml:space="preserve">compounds. </w:t>
        </w:r>
      </w:ins>
    </w:p>
    <w:p w14:paraId="390B2AFF" w14:textId="77777777" w:rsidR="00EC5046" w:rsidRPr="007F7E2B" w:rsidRDefault="00EC5046">
      <w:pPr>
        <w:spacing w:line="259" w:lineRule="auto"/>
        <w:rPr>
          <w:ins w:id="15876" w:author="V2" w:date="2025-04-14T14:19:00Z" w16du:dateUtc="2025-04-14T19:19:00Z"/>
        </w:rPr>
      </w:pPr>
      <w:ins w:id="15877" w:author="V2" w:date="2025-04-14T14:19:00Z" w16du:dateUtc="2025-04-14T19:19:00Z">
        <w:r w:rsidRPr="007F7E2B">
          <w:t xml:space="preserve"> </w:t>
        </w:r>
      </w:ins>
    </w:p>
    <w:p w14:paraId="7C7D3DD4" w14:textId="77777777" w:rsidR="00EC5046" w:rsidRPr="007F7E2B" w:rsidRDefault="00EC5046">
      <w:pPr>
        <w:spacing w:line="259" w:lineRule="auto"/>
        <w:rPr>
          <w:ins w:id="15878" w:author="V2" w:date="2025-04-14T14:19:00Z" w16du:dateUtc="2025-04-14T19:19:00Z"/>
        </w:rPr>
      </w:pPr>
      <w:ins w:id="15879" w:author="V2" w:date="2025-04-14T14:19:00Z" w16du:dateUtc="2025-04-14T19:19:00Z">
        <w:r w:rsidRPr="007F7E2B">
          <w:rPr>
            <w:rFonts w:ascii="Arial" w:eastAsia="Arial" w:hAnsi="Arial" w:cs="Arial"/>
            <w:b/>
          </w:rPr>
          <w:t xml:space="preserve"> </w:t>
        </w:r>
      </w:ins>
    </w:p>
    <w:p w14:paraId="6BB9F795" w14:textId="77777777" w:rsidR="00EC5046" w:rsidRPr="007F7E2B" w:rsidRDefault="00EC5046">
      <w:pPr>
        <w:spacing w:line="259" w:lineRule="auto"/>
        <w:ind w:left="-5"/>
        <w:rPr>
          <w:ins w:id="15880" w:author="V2" w:date="2025-04-14T14:19:00Z" w16du:dateUtc="2025-04-14T19:19:00Z"/>
        </w:rPr>
      </w:pPr>
      <w:ins w:id="15881" w:author="V2" w:date="2025-04-14T14:19:00Z" w16du:dateUtc="2025-04-14T19:19:00Z">
        <w:r w:rsidRPr="007F7E2B">
          <w:rPr>
            <w:rFonts w:ascii="Arial" w:eastAsia="Arial" w:hAnsi="Arial" w:cs="Arial"/>
            <w:b/>
            <w:u w:val="single" w:color="000000"/>
          </w:rPr>
          <w:t>Method 1:</w:t>
        </w:r>
        <w:r w:rsidRPr="007F7E2B">
          <w:rPr>
            <w:u w:val="single" w:color="000000"/>
          </w:rPr>
          <w:t xml:space="preserve"> IPCC methods</w:t>
        </w:r>
        <w:r w:rsidRPr="007F7E2B">
          <w:t xml:space="preserve"> </w:t>
        </w:r>
      </w:ins>
    </w:p>
    <w:p w14:paraId="585BFBD9" w14:textId="77777777" w:rsidR="00EC5046" w:rsidRPr="007F7E2B" w:rsidRDefault="00EC5046">
      <w:pPr>
        <w:spacing w:line="259" w:lineRule="auto"/>
        <w:rPr>
          <w:ins w:id="15882" w:author="V2" w:date="2025-04-14T14:19:00Z" w16du:dateUtc="2025-04-14T19:19:00Z"/>
        </w:rPr>
      </w:pPr>
      <w:ins w:id="15883" w:author="V2" w:date="2025-04-14T14:19:00Z" w16du:dateUtc="2025-04-14T19:19:00Z">
        <w:r w:rsidRPr="007F7E2B">
          <w:t xml:space="preserve"> </w:t>
        </w:r>
      </w:ins>
    </w:p>
    <w:p w14:paraId="5BD9A340" w14:textId="77777777" w:rsidR="00EC5046" w:rsidRPr="007F7E2B" w:rsidRDefault="00EC5046">
      <w:pPr>
        <w:pStyle w:val="Heading3"/>
        <w:ind w:left="-5"/>
        <w:rPr>
          <w:ins w:id="15884" w:author="V2" w:date="2025-04-14T14:19:00Z" w16du:dateUtc="2025-04-14T19:19:00Z"/>
        </w:rPr>
      </w:pPr>
      <w:bookmarkStart w:id="15885" w:name="_Toc174616213"/>
      <w:bookmarkStart w:id="15886" w:name="_Toc174616629"/>
      <w:bookmarkStart w:id="15887" w:name="_Toc180594354"/>
      <w:bookmarkStart w:id="15888" w:name="_Toc180594761"/>
      <w:ins w:id="15889" w:author="V2" w:date="2025-04-14T14:19:00Z" w16du:dateUtc="2025-04-14T19:19:00Z">
        <w:r w:rsidRPr="007F7E2B">
          <w:t>Methane Emissions</w:t>
        </w:r>
        <w:bookmarkEnd w:id="15885"/>
        <w:bookmarkEnd w:id="15886"/>
        <w:bookmarkEnd w:id="15887"/>
        <w:bookmarkEnd w:id="15888"/>
        <w:r w:rsidRPr="007F7E2B">
          <w:t xml:space="preserve"> </w:t>
        </w:r>
      </w:ins>
    </w:p>
    <w:p w14:paraId="4758ABE9" w14:textId="77777777" w:rsidR="00EC5046" w:rsidRPr="007F7E2B" w:rsidRDefault="00EC5046">
      <w:pPr>
        <w:spacing w:line="259" w:lineRule="auto"/>
        <w:rPr>
          <w:ins w:id="15890" w:author="V2" w:date="2025-04-14T14:19:00Z" w16du:dateUtc="2025-04-14T19:19:00Z"/>
        </w:rPr>
      </w:pPr>
      <w:ins w:id="15891" w:author="V2" w:date="2025-04-14T14:19:00Z" w16du:dateUtc="2025-04-14T19:19:00Z">
        <w:r w:rsidRPr="007F7E2B">
          <w:rPr>
            <w:rFonts w:ascii="Arial" w:eastAsia="Arial" w:hAnsi="Arial" w:cs="Arial"/>
            <w:b/>
          </w:rPr>
          <w:t xml:space="preserve"> </w:t>
        </w:r>
      </w:ins>
    </w:p>
    <w:p w14:paraId="2FC7E56F" w14:textId="77777777" w:rsidR="00EC5046" w:rsidRPr="007F7E2B" w:rsidRDefault="00EC5046">
      <w:pPr>
        <w:ind w:left="-5"/>
        <w:rPr>
          <w:ins w:id="15892" w:author="V2" w:date="2025-04-14T14:19:00Z" w16du:dateUtc="2025-04-14T19:19:00Z"/>
        </w:rPr>
      </w:pPr>
      <w:ins w:id="15893" w:author="V2" w:date="2025-04-14T14:19:00Z" w16du:dateUtc="2025-04-14T19:19:00Z">
        <w:r w:rsidRPr="007F7E2B">
          <w:t xml:space="preserve">Methane emissions occur principally due to the existence of anaerobic conditions in soils due to saturation and flooding.  Methane emissions may also result from drainage practice changes in land use not involving </w:t>
        </w:r>
        <w:r w:rsidRPr="007F7E2B">
          <w:lastRenderedPageBreak/>
          <w:t xml:space="preserve">flooding or saturation.  However, availability of data on these changes is very limited, and changes from practice change in land use are largely expected to be small relative to total project fluxes.  Thus this method calculates methane emissions only under conditions of flooding or saturation. </w:t>
        </w:r>
      </w:ins>
    </w:p>
    <w:p w14:paraId="22B99A5C" w14:textId="77777777" w:rsidR="00EC5046" w:rsidRPr="007F7E2B" w:rsidRDefault="00EC5046">
      <w:pPr>
        <w:spacing w:line="259" w:lineRule="auto"/>
        <w:rPr>
          <w:ins w:id="15894" w:author="V2" w:date="2025-04-14T14:19:00Z" w16du:dateUtc="2025-04-14T19:19:00Z"/>
        </w:rPr>
      </w:pPr>
      <w:ins w:id="15895" w:author="V2" w:date="2025-04-14T14:19:00Z" w16du:dateUtc="2025-04-14T19:19:00Z">
        <w:r w:rsidRPr="007F7E2B">
          <w:t xml:space="preserve"> </w:t>
        </w:r>
      </w:ins>
    </w:p>
    <w:p w14:paraId="45637664" w14:textId="77777777" w:rsidR="00EC5046" w:rsidRPr="007F7E2B" w:rsidRDefault="00EC5046">
      <w:pPr>
        <w:ind w:left="-5"/>
        <w:rPr>
          <w:ins w:id="15896" w:author="V2" w:date="2025-04-14T14:19:00Z" w16du:dateUtc="2025-04-14T19:19:00Z"/>
        </w:rPr>
      </w:pPr>
      <w:ins w:id="15897" w:author="V2" w:date="2025-04-14T14:19:00Z" w16du:dateUtc="2025-04-14T19:19:00Z">
        <w:r w:rsidRPr="007F7E2B">
          <w:t xml:space="preserve">Methane emissions are calculated using the following equation: </w:t>
        </w:r>
      </w:ins>
    </w:p>
    <w:p w14:paraId="13C1B24C" w14:textId="4B970F30" w:rsidR="00EC5046" w:rsidRPr="007F7E2B" w:rsidRDefault="00967B56">
      <w:pPr>
        <w:spacing w:after="174" w:line="259" w:lineRule="auto"/>
        <w:rPr>
          <w:ins w:id="15898" w:author="V2" w:date="2025-04-14T14:19:00Z" w16du:dateUtc="2025-04-14T19:19:00Z"/>
        </w:rPr>
      </w:pPr>
      <w:ins w:id="15899"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94486" behindDoc="1" locked="0" layoutInCell="1" allowOverlap="1" wp14:anchorId="3DE59B72" wp14:editId="7D2E7548">
              <wp:simplePos x="0" y="0"/>
              <wp:positionH relativeFrom="margin">
                <wp:align>left</wp:align>
              </wp:positionH>
              <wp:positionV relativeFrom="paragraph">
                <wp:posOffset>386080</wp:posOffset>
              </wp:positionV>
              <wp:extent cx="5524500" cy="368300"/>
              <wp:effectExtent l="0" t="0" r="0" b="0"/>
              <wp:wrapTight wrapText="bothSides">
                <wp:wrapPolygon edited="0">
                  <wp:start x="0" y="0"/>
                  <wp:lineTo x="0" y="20110"/>
                  <wp:lineTo x="21526" y="20110"/>
                  <wp:lineTo x="21526" y="0"/>
                  <wp:lineTo x="0" y="0"/>
                </wp:wrapPolygon>
              </wp:wrapTight>
              <wp:docPr id="6039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5460" name=""/>
                      <pic:cNvPicPr/>
                    </pic:nvPicPr>
                    <pic:blipFill rotWithShape="1">
                      <a:blip r:embed="rId132">
                        <a:extLst>
                          <a:ext uri="{28A0092B-C50C-407E-A947-70E740481C1C}">
                            <a14:useLocalDpi xmlns:a14="http://schemas.microsoft.com/office/drawing/2010/main" val="0"/>
                          </a:ext>
                        </a:extLst>
                      </a:blip>
                      <a:srcRect l="5093" r="14352" b="24577"/>
                      <a:stretch/>
                    </pic:blipFill>
                    <pic:spPr bwMode="auto">
                      <a:xfrm>
                        <a:off x="0" y="0"/>
                        <a:ext cx="5524500" cy="36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5046" w:rsidRPr="007F7E2B">
          <w:t xml:space="preserve"> </w:t>
        </w:r>
      </w:ins>
    </w:p>
    <w:p w14:paraId="59236A5E" w14:textId="7FBE88E7" w:rsidR="00EC5046" w:rsidRPr="007F7E2B" w:rsidRDefault="00EC5046" w:rsidP="00967B56">
      <w:pPr>
        <w:tabs>
          <w:tab w:val="center" w:pos="986"/>
          <w:tab w:val="center" w:pos="2315"/>
          <w:tab w:val="center" w:pos="4903"/>
          <w:tab w:val="center" w:pos="7344"/>
          <w:tab w:val="right" w:pos="9355"/>
        </w:tabs>
        <w:spacing w:line="259" w:lineRule="auto"/>
        <w:rPr>
          <w:ins w:id="15900" w:author="V2" w:date="2025-04-14T14:19:00Z" w16du:dateUtc="2025-04-14T19:19:00Z"/>
        </w:rPr>
      </w:pPr>
      <w:ins w:id="15901" w:author="V2" w:date="2025-04-14T14:19:00Z" w16du:dateUtc="2025-04-14T19:19:00Z">
        <w:r w:rsidRPr="007F7E2B">
          <w:rPr>
            <w:sz w:val="22"/>
          </w:rPr>
          <w:tab/>
        </w:r>
        <w:r w:rsidRPr="007F7E2B">
          <w:t xml:space="preserve">   (13.1) </w:t>
        </w:r>
      </w:ins>
    </w:p>
    <w:tbl>
      <w:tblPr>
        <w:tblStyle w:val="TableGrid0"/>
        <w:tblW w:w="9786" w:type="dxa"/>
        <w:tblInd w:w="0" w:type="dxa"/>
        <w:tblLook w:val="04A0" w:firstRow="1" w:lastRow="0" w:firstColumn="1" w:lastColumn="0" w:noHBand="0" w:noVBand="1"/>
      </w:tblPr>
      <w:tblGrid>
        <w:gridCol w:w="1890"/>
        <w:gridCol w:w="450"/>
        <w:gridCol w:w="450"/>
        <w:gridCol w:w="6996"/>
      </w:tblGrid>
      <w:tr w:rsidR="00967B56" w:rsidRPr="007F7E2B" w14:paraId="41C1EA86" w14:textId="77777777" w:rsidTr="00967B56">
        <w:trPr>
          <w:trHeight w:val="696"/>
          <w:ins w:id="15902" w:author="V2" w:date="2025-04-14T14:19:00Z" w16du:dateUtc="2025-04-14T19:19:00Z"/>
        </w:trPr>
        <w:tc>
          <w:tcPr>
            <w:tcW w:w="1890" w:type="dxa"/>
            <w:tcBorders>
              <w:top w:val="nil"/>
              <w:left w:val="nil"/>
              <w:bottom w:val="nil"/>
              <w:right w:val="nil"/>
            </w:tcBorders>
          </w:tcPr>
          <w:p w14:paraId="3EB4835F" w14:textId="77777777" w:rsidR="00967B56" w:rsidRPr="007F7E2B" w:rsidRDefault="00967B56">
            <w:pPr>
              <w:spacing w:line="259" w:lineRule="auto"/>
              <w:ind w:left="326"/>
              <w:jc w:val="center"/>
              <w:rPr>
                <w:ins w:id="15903" w:author="V2" w:date="2025-04-14T14:19:00Z" w16du:dateUtc="2025-04-14T19:19:00Z"/>
              </w:rPr>
            </w:pPr>
            <w:ins w:id="15904" w:author="V2" w:date="2025-04-14T14:19:00Z" w16du:dateUtc="2025-04-14T19:19:00Z">
              <w:r w:rsidRPr="007F7E2B">
                <w:t xml:space="preserve"> </w:t>
              </w:r>
              <w:r w:rsidRPr="007F7E2B">
                <w:tab/>
                <w:t xml:space="preserve"> </w:t>
              </w:r>
            </w:ins>
          </w:p>
          <w:p w14:paraId="2E20AA94" w14:textId="77777777" w:rsidR="00967B56" w:rsidRPr="007F7E2B" w:rsidRDefault="00967B56">
            <w:pPr>
              <w:spacing w:line="259" w:lineRule="auto"/>
              <w:ind w:left="140"/>
              <w:jc w:val="center"/>
              <w:rPr>
                <w:ins w:id="15905" w:author="V2" w:date="2025-04-14T14:19:00Z" w16du:dateUtc="2025-04-14T19:19:00Z"/>
              </w:rPr>
            </w:pPr>
            <w:ins w:id="15906" w:author="V2" w:date="2025-04-14T14:19:00Z" w16du:dateUtc="2025-04-14T19:19:00Z">
              <w:r w:rsidRPr="007F7E2B">
                <w:t xml:space="preserve">Where </w:t>
              </w:r>
            </w:ins>
          </w:p>
          <w:p w14:paraId="363CCC27" w14:textId="77777777" w:rsidR="00967B56" w:rsidRPr="007F7E2B" w:rsidRDefault="00967B56">
            <w:pPr>
              <w:spacing w:line="259" w:lineRule="auto"/>
              <w:rPr>
                <w:ins w:id="15907" w:author="V2" w:date="2025-04-14T14:19:00Z" w16du:dateUtc="2025-04-14T19:19:00Z"/>
              </w:rPr>
            </w:pPr>
            <w:ins w:id="15908" w:author="V2" w:date="2025-04-14T14:19:00Z" w16du:dateUtc="2025-04-14T19:19:00Z">
              <w:r w:rsidRPr="007F7E2B">
                <w:t xml:space="preserve"> </w:t>
              </w:r>
            </w:ins>
          </w:p>
        </w:tc>
        <w:tc>
          <w:tcPr>
            <w:tcW w:w="450" w:type="dxa"/>
            <w:tcBorders>
              <w:top w:val="nil"/>
              <w:left w:val="nil"/>
              <w:bottom w:val="nil"/>
              <w:right w:val="nil"/>
            </w:tcBorders>
          </w:tcPr>
          <w:p w14:paraId="073F19EB" w14:textId="77777777" w:rsidR="00967B56" w:rsidRPr="007F7E2B" w:rsidRDefault="00967B56">
            <w:pPr>
              <w:spacing w:line="259" w:lineRule="auto"/>
              <w:ind w:left="146"/>
              <w:jc w:val="center"/>
              <w:rPr>
                <w:ins w:id="15909" w:author="V2" w:date="2025-04-14T14:19:00Z" w16du:dateUtc="2025-04-14T19:19:00Z"/>
              </w:rPr>
            </w:pPr>
          </w:p>
        </w:tc>
        <w:tc>
          <w:tcPr>
            <w:tcW w:w="450" w:type="dxa"/>
            <w:tcBorders>
              <w:top w:val="nil"/>
              <w:left w:val="nil"/>
              <w:bottom w:val="nil"/>
              <w:right w:val="nil"/>
            </w:tcBorders>
          </w:tcPr>
          <w:p w14:paraId="5570CC95" w14:textId="2EB23F9C" w:rsidR="00967B56" w:rsidRPr="007F7E2B" w:rsidRDefault="00967B56">
            <w:pPr>
              <w:spacing w:line="259" w:lineRule="auto"/>
              <w:ind w:left="146"/>
              <w:jc w:val="center"/>
              <w:rPr>
                <w:ins w:id="15910" w:author="V2" w:date="2025-04-14T14:19:00Z" w16du:dateUtc="2025-04-14T19:19:00Z"/>
              </w:rPr>
            </w:pPr>
            <w:ins w:id="15911" w:author="V2" w:date="2025-04-14T14:19:00Z" w16du:dateUtc="2025-04-14T19:19:00Z">
              <w:r w:rsidRPr="007F7E2B">
                <w:t xml:space="preserve"> </w:t>
              </w:r>
            </w:ins>
          </w:p>
        </w:tc>
        <w:tc>
          <w:tcPr>
            <w:tcW w:w="6996" w:type="dxa"/>
            <w:tcBorders>
              <w:top w:val="nil"/>
              <w:left w:val="nil"/>
              <w:bottom w:val="nil"/>
              <w:right w:val="nil"/>
            </w:tcBorders>
          </w:tcPr>
          <w:p w14:paraId="636556DB" w14:textId="77777777" w:rsidR="00967B56" w:rsidRPr="007F7E2B" w:rsidRDefault="00967B56">
            <w:pPr>
              <w:spacing w:line="259" w:lineRule="auto"/>
              <w:ind w:left="540"/>
              <w:rPr>
                <w:ins w:id="15912" w:author="V2" w:date="2025-04-14T14:19:00Z" w16du:dateUtc="2025-04-14T19:19:00Z"/>
              </w:rPr>
            </w:pPr>
            <w:ins w:id="15913" w:author="V2" w:date="2025-04-14T14:19:00Z" w16du:dateUtc="2025-04-14T19:19:00Z">
              <w:r w:rsidRPr="007F7E2B">
                <w:t xml:space="preserve"> </w:t>
              </w:r>
              <w:r w:rsidRPr="007F7E2B">
                <w:tab/>
                <w:t xml:space="preserve"> </w:t>
              </w:r>
              <w:r w:rsidRPr="007F7E2B">
                <w:tab/>
                <w:t xml:space="preserve"> </w:t>
              </w:r>
              <w:r w:rsidRPr="007F7E2B">
                <w:tab/>
                <w:t xml:space="preserve"> </w:t>
              </w:r>
              <w:r w:rsidRPr="007F7E2B">
                <w:tab/>
                <w:t xml:space="preserve"> </w:t>
              </w:r>
              <w:r w:rsidRPr="007F7E2B">
                <w:tab/>
                <w:t xml:space="preserve"> </w:t>
              </w:r>
              <w:r w:rsidRPr="007F7E2B">
                <w:tab/>
                <w:t xml:space="preserve">    </w:t>
              </w:r>
            </w:ins>
          </w:p>
        </w:tc>
      </w:tr>
      <w:tr w:rsidR="00967B56" w:rsidRPr="007F7E2B" w14:paraId="27B88382" w14:textId="77777777" w:rsidTr="00967B56">
        <w:trPr>
          <w:trHeight w:val="362"/>
          <w:ins w:id="15914" w:author="V2" w:date="2025-04-14T14:19:00Z" w16du:dateUtc="2025-04-14T19:19:00Z"/>
        </w:trPr>
        <w:tc>
          <w:tcPr>
            <w:tcW w:w="1890" w:type="dxa"/>
            <w:tcBorders>
              <w:top w:val="nil"/>
              <w:left w:val="nil"/>
              <w:bottom w:val="nil"/>
              <w:right w:val="nil"/>
            </w:tcBorders>
          </w:tcPr>
          <w:p w14:paraId="474EDDC9" w14:textId="77777777" w:rsidR="00967B56" w:rsidRPr="007F7E2B" w:rsidRDefault="00967B56">
            <w:pPr>
              <w:tabs>
                <w:tab w:val="center" w:pos="987"/>
                <w:tab w:val="center" w:pos="1243"/>
              </w:tabs>
              <w:spacing w:line="259" w:lineRule="auto"/>
              <w:rPr>
                <w:ins w:id="15915" w:author="V2" w:date="2025-04-14T14:19:00Z" w16du:dateUtc="2025-04-14T19:19:00Z"/>
              </w:rPr>
            </w:pPr>
            <w:ins w:id="15916" w:author="V2" w:date="2025-04-14T14:19:00Z" w16du:dateUtc="2025-04-14T19:19:00Z">
              <w:r w:rsidRPr="007F7E2B">
                <w:rPr>
                  <w:rFonts w:ascii="Calibri" w:eastAsia="Calibri" w:hAnsi="Calibri" w:cs="Calibri"/>
                  <w:sz w:val="22"/>
                </w:rPr>
                <w:tab/>
              </w:r>
              <w:r w:rsidRPr="007F7E2B">
                <w:rPr>
                  <w:rFonts w:ascii="Times New Roman" w:eastAsia="Times New Roman" w:hAnsi="Times New Roman" w:cs="Times New Roman"/>
                  <w:i/>
                </w:rPr>
                <w:t>E</w:t>
              </w:r>
              <w:r w:rsidRPr="007F7E2B">
                <w:rPr>
                  <w:rFonts w:ascii="Times New Roman" w:eastAsia="Times New Roman" w:hAnsi="Times New Roman" w:cs="Times New Roman"/>
                  <w:i/>
                  <w:sz w:val="14"/>
                </w:rPr>
                <w:t>s CH</w:t>
              </w:r>
              <w:r w:rsidRPr="007F7E2B">
                <w:rPr>
                  <w:rFonts w:ascii="Times New Roman" w:eastAsia="Times New Roman" w:hAnsi="Times New Roman" w:cs="Times New Roman"/>
                  <w:sz w:val="14"/>
                </w:rPr>
                <w:t>,</w:t>
              </w:r>
              <w:r w:rsidRPr="007F7E2B">
                <w:rPr>
                  <w:rFonts w:ascii="Times New Roman" w:eastAsia="Times New Roman" w:hAnsi="Times New Roman" w:cs="Times New Roman"/>
                  <w:sz w:val="14"/>
                </w:rPr>
                <w:tab/>
              </w:r>
              <w:r w:rsidRPr="007F7E2B">
                <w:rPr>
                  <w:rFonts w:ascii="Times New Roman" w:eastAsia="Times New Roman" w:hAnsi="Times New Roman" w:cs="Times New Roman"/>
                  <w:sz w:val="10"/>
                </w:rPr>
                <w:t>4</w:t>
              </w:r>
              <w:r w:rsidRPr="007F7E2B">
                <w:t xml:space="preserve"> </w:t>
              </w:r>
            </w:ins>
          </w:p>
        </w:tc>
        <w:tc>
          <w:tcPr>
            <w:tcW w:w="450" w:type="dxa"/>
            <w:tcBorders>
              <w:top w:val="nil"/>
              <w:left w:val="nil"/>
              <w:bottom w:val="nil"/>
              <w:right w:val="nil"/>
            </w:tcBorders>
          </w:tcPr>
          <w:p w14:paraId="05B594FB" w14:textId="77777777" w:rsidR="00967B56" w:rsidRPr="007F7E2B" w:rsidRDefault="00967B56">
            <w:pPr>
              <w:spacing w:line="259" w:lineRule="auto"/>
              <w:rPr>
                <w:ins w:id="15917" w:author="V2" w:date="2025-04-14T14:19:00Z" w16du:dateUtc="2025-04-14T19:19:00Z"/>
              </w:rPr>
            </w:pPr>
          </w:p>
        </w:tc>
        <w:tc>
          <w:tcPr>
            <w:tcW w:w="450" w:type="dxa"/>
            <w:tcBorders>
              <w:top w:val="nil"/>
              <w:left w:val="nil"/>
              <w:bottom w:val="nil"/>
              <w:right w:val="nil"/>
            </w:tcBorders>
          </w:tcPr>
          <w:p w14:paraId="379F5052" w14:textId="1AD20279" w:rsidR="00967B56" w:rsidRPr="007F7E2B" w:rsidRDefault="00967B56">
            <w:pPr>
              <w:spacing w:line="259" w:lineRule="auto"/>
              <w:rPr>
                <w:ins w:id="15918" w:author="V2" w:date="2025-04-14T14:19:00Z" w16du:dateUtc="2025-04-14T19:19:00Z"/>
              </w:rPr>
            </w:pPr>
            <w:ins w:id="15919" w:author="V2" w:date="2025-04-14T14:19:00Z" w16du:dateUtc="2025-04-14T19:19:00Z">
              <w:r w:rsidRPr="007F7E2B">
                <w:t xml:space="preserve">=  </w:t>
              </w:r>
            </w:ins>
          </w:p>
        </w:tc>
        <w:tc>
          <w:tcPr>
            <w:tcW w:w="6996" w:type="dxa"/>
            <w:tcBorders>
              <w:top w:val="nil"/>
              <w:left w:val="nil"/>
              <w:bottom w:val="nil"/>
              <w:right w:val="nil"/>
            </w:tcBorders>
          </w:tcPr>
          <w:p w14:paraId="75D92DA2" w14:textId="77777777" w:rsidR="00967B56" w:rsidRPr="007F7E2B" w:rsidRDefault="00967B56">
            <w:pPr>
              <w:spacing w:line="259" w:lineRule="auto"/>
              <w:rPr>
                <w:ins w:id="15920" w:author="V2" w:date="2025-04-14T14:19:00Z" w16du:dateUtc="2025-04-14T19:19:00Z"/>
              </w:rPr>
            </w:pPr>
            <w:ins w:id="15921" w:author="V2" w:date="2025-04-14T14:19:00Z" w16du:dateUtc="2025-04-14T19:19:00Z">
              <w:r w:rsidRPr="007F7E2B">
                <w:t>Total emissions of CH</w:t>
              </w:r>
              <w:r w:rsidRPr="007F7E2B">
                <w:rPr>
                  <w:vertAlign w:val="subscript"/>
                </w:rPr>
                <w:t>4</w:t>
              </w:r>
              <w:r w:rsidRPr="007F7E2B">
                <w:t xml:space="preserve"> from the project area, t CO</w:t>
              </w:r>
              <w:r w:rsidRPr="007F7E2B">
                <w:rPr>
                  <w:vertAlign w:val="subscript"/>
                </w:rPr>
                <w:t>2</w:t>
              </w:r>
              <w:r w:rsidRPr="007F7E2B">
                <w:t>e yr</w:t>
              </w:r>
              <w:r w:rsidRPr="007F7E2B">
                <w:rPr>
                  <w:vertAlign w:val="superscript"/>
                </w:rPr>
                <w:t>-1</w:t>
              </w:r>
              <w:r w:rsidRPr="007F7E2B">
                <w:t xml:space="preserve"> in year t and strata s </w:t>
              </w:r>
            </w:ins>
          </w:p>
        </w:tc>
      </w:tr>
      <w:tr w:rsidR="00967B56" w:rsidRPr="007F7E2B" w14:paraId="587274B0" w14:textId="77777777" w:rsidTr="00967B56">
        <w:trPr>
          <w:trHeight w:val="249"/>
          <w:ins w:id="15922" w:author="V2" w:date="2025-04-14T14:19:00Z" w16du:dateUtc="2025-04-14T19:19:00Z"/>
        </w:trPr>
        <w:tc>
          <w:tcPr>
            <w:tcW w:w="1890" w:type="dxa"/>
            <w:tcBorders>
              <w:top w:val="nil"/>
              <w:left w:val="nil"/>
              <w:bottom w:val="nil"/>
              <w:right w:val="nil"/>
            </w:tcBorders>
          </w:tcPr>
          <w:p w14:paraId="6C99DC2E" w14:textId="77777777" w:rsidR="00967B56" w:rsidRPr="007F7E2B" w:rsidRDefault="00967B56">
            <w:pPr>
              <w:spacing w:line="259" w:lineRule="auto"/>
              <w:ind w:left="720"/>
              <w:rPr>
                <w:ins w:id="15923" w:author="V2" w:date="2025-04-14T14:19:00Z" w16du:dateUtc="2025-04-14T19:19:00Z"/>
              </w:rPr>
            </w:pPr>
            <w:ins w:id="15924" w:author="V2" w:date="2025-04-14T14:19:00Z" w16du:dateUtc="2025-04-14T19:19:00Z">
              <w:r w:rsidRPr="007F7E2B">
                <w:rPr>
                  <w:rFonts w:ascii="Arial" w:eastAsia="Arial" w:hAnsi="Arial" w:cs="Arial"/>
                  <w:i/>
                </w:rPr>
                <w:t>s</w:t>
              </w:r>
              <w:r w:rsidRPr="007F7E2B">
                <w:t xml:space="preserve"> </w:t>
              </w:r>
            </w:ins>
          </w:p>
        </w:tc>
        <w:tc>
          <w:tcPr>
            <w:tcW w:w="450" w:type="dxa"/>
            <w:tcBorders>
              <w:top w:val="nil"/>
              <w:left w:val="nil"/>
              <w:bottom w:val="nil"/>
              <w:right w:val="nil"/>
            </w:tcBorders>
          </w:tcPr>
          <w:p w14:paraId="6B72B9EF" w14:textId="77777777" w:rsidR="00967B56" w:rsidRPr="007F7E2B" w:rsidRDefault="00967B56">
            <w:pPr>
              <w:spacing w:line="259" w:lineRule="auto"/>
              <w:rPr>
                <w:ins w:id="15925" w:author="V2" w:date="2025-04-14T14:19:00Z" w16du:dateUtc="2025-04-14T19:19:00Z"/>
              </w:rPr>
            </w:pPr>
          </w:p>
        </w:tc>
        <w:tc>
          <w:tcPr>
            <w:tcW w:w="450" w:type="dxa"/>
            <w:tcBorders>
              <w:top w:val="nil"/>
              <w:left w:val="nil"/>
              <w:bottom w:val="nil"/>
              <w:right w:val="nil"/>
            </w:tcBorders>
          </w:tcPr>
          <w:p w14:paraId="65A0B543" w14:textId="22211D6E" w:rsidR="00967B56" w:rsidRPr="007F7E2B" w:rsidRDefault="00967B56">
            <w:pPr>
              <w:spacing w:line="259" w:lineRule="auto"/>
              <w:rPr>
                <w:ins w:id="15926" w:author="V2" w:date="2025-04-14T14:19:00Z" w16du:dateUtc="2025-04-14T19:19:00Z"/>
              </w:rPr>
            </w:pPr>
            <w:ins w:id="15927" w:author="V2" w:date="2025-04-14T14:19:00Z" w16du:dateUtc="2025-04-14T19:19:00Z">
              <w:r w:rsidRPr="007F7E2B">
                <w:t xml:space="preserve">=  </w:t>
              </w:r>
            </w:ins>
          </w:p>
        </w:tc>
        <w:tc>
          <w:tcPr>
            <w:tcW w:w="6996" w:type="dxa"/>
            <w:tcBorders>
              <w:top w:val="nil"/>
              <w:left w:val="nil"/>
              <w:bottom w:val="nil"/>
              <w:right w:val="nil"/>
            </w:tcBorders>
          </w:tcPr>
          <w:p w14:paraId="6156C28D" w14:textId="77777777" w:rsidR="00967B56" w:rsidRPr="007F7E2B" w:rsidRDefault="00967B56">
            <w:pPr>
              <w:spacing w:line="259" w:lineRule="auto"/>
              <w:rPr>
                <w:ins w:id="15928" w:author="V2" w:date="2025-04-14T14:19:00Z" w16du:dateUtc="2025-04-14T19:19:00Z"/>
              </w:rPr>
            </w:pPr>
            <w:ins w:id="15929" w:author="V2" w:date="2025-04-14T14:19:00Z" w16du:dateUtc="2025-04-14T19:19:00Z">
              <w:r w:rsidRPr="007F7E2B">
                <w:t xml:space="preserve">Strata </w:t>
              </w:r>
            </w:ins>
          </w:p>
        </w:tc>
      </w:tr>
      <w:tr w:rsidR="00967B56" w:rsidRPr="007F7E2B" w14:paraId="6BBB1BEA" w14:textId="77777777" w:rsidTr="00967B56">
        <w:trPr>
          <w:trHeight w:val="358"/>
          <w:ins w:id="15930" w:author="V2" w:date="2025-04-14T14:19:00Z" w16du:dateUtc="2025-04-14T19:19:00Z"/>
        </w:trPr>
        <w:tc>
          <w:tcPr>
            <w:tcW w:w="1890" w:type="dxa"/>
            <w:tcBorders>
              <w:top w:val="nil"/>
              <w:left w:val="nil"/>
              <w:bottom w:val="nil"/>
              <w:right w:val="nil"/>
            </w:tcBorders>
          </w:tcPr>
          <w:p w14:paraId="39F35922" w14:textId="77777777" w:rsidR="00967B56" w:rsidRPr="007F7E2B" w:rsidRDefault="00967B56">
            <w:pPr>
              <w:spacing w:line="259" w:lineRule="auto"/>
              <w:ind w:left="63"/>
              <w:jc w:val="center"/>
              <w:rPr>
                <w:ins w:id="15931" w:author="V2" w:date="2025-04-14T14:19:00Z" w16du:dateUtc="2025-04-14T19:19:00Z"/>
              </w:rPr>
            </w:pPr>
            <w:ins w:id="15932" w:author="V2" w:date="2025-04-14T14:19:00Z" w16du:dateUtc="2025-04-14T19:19:00Z">
              <w:r w:rsidRPr="007F7E2B">
                <w:rPr>
                  <w:rFonts w:ascii="Times New Roman" w:eastAsia="Times New Roman" w:hAnsi="Times New Roman" w:cs="Times New Roman"/>
                  <w:i/>
                </w:rPr>
                <w:t>A</w:t>
              </w:r>
              <w:r w:rsidRPr="007F7E2B">
                <w:rPr>
                  <w:rFonts w:ascii="Times New Roman" w:eastAsia="Times New Roman" w:hAnsi="Times New Roman" w:cs="Times New Roman"/>
                  <w:i/>
                  <w:sz w:val="14"/>
                </w:rPr>
                <w:t>sat s</w:t>
              </w:r>
              <w:r w:rsidRPr="007F7E2B">
                <w:rPr>
                  <w:rFonts w:ascii="Times New Roman" w:eastAsia="Times New Roman" w:hAnsi="Times New Roman" w:cs="Times New Roman"/>
                  <w:sz w:val="14"/>
                </w:rPr>
                <w:t>,</w:t>
              </w:r>
              <w:r w:rsidRPr="007F7E2B">
                <w:t xml:space="preserve"> </w:t>
              </w:r>
            </w:ins>
          </w:p>
        </w:tc>
        <w:tc>
          <w:tcPr>
            <w:tcW w:w="450" w:type="dxa"/>
            <w:tcBorders>
              <w:top w:val="nil"/>
              <w:left w:val="nil"/>
              <w:bottom w:val="nil"/>
              <w:right w:val="nil"/>
            </w:tcBorders>
          </w:tcPr>
          <w:p w14:paraId="4E2252C6" w14:textId="77777777" w:rsidR="00967B56" w:rsidRPr="007F7E2B" w:rsidRDefault="00967B56">
            <w:pPr>
              <w:spacing w:line="259" w:lineRule="auto"/>
              <w:rPr>
                <w:ins w:id="15933" w:author="V2" w:date="2025-04-14T14:19:00Z" w16du:dateUtc="2025-04-14T19:19:00Z"/>
              </w:rPr>
            </w:pPr>
          </w:p>
        </w:tc>
        <w:tc>
          <w:tcPr>
            <w:tcW w:w="450" w:type="dxa"/>
            <w:tcBorders>
              <w:top w:val="nil"/>
              <w:left w:val="nil"/>
              <w:bottom w:val="nil"/>
              <w:right w:val="nil"/>
            </w:tcBorders>
          </w:tcPr>
          <w:p w14:paraId="47AF34FC" w14:textId="2B53EFC6" w:rsidR="00967B56" w:rsidRPr="007F7E2B" w:rsidRDefault="00967B56">
            <w:pPr>
              <w:spacing w:line="259" w:lineRule="auto"/>
              <w:rPr>
                <w:ins w:id="15934" w:author="V2" w:date="2025-04-14T14:19:00Z" w16du:dateUtc="2025-04-14T19:19:00Z"/>
              </w:rPr>
            </w:pPr>
            <w:ins w:id="15935" w:author="V2" w:date="2025-04-14T14:19:00Z" w16du:dateUtc="2025-04-14T19:19:00Z">
              <w:r w:rsidRPr="007F7E2B">
                <w:t xml:space="preserve">=  </w:t>
              </w:r>
            </w:ins>
          </w:p>
        </w:tc>
        <w:tc>
          <w:tcPr>
            <w:tcW w:w="6996" w:type="dxa"/>
            <w:tcBorders>
              <w:top w:val="nil"/>
              <w:left w:val="nil"/>
              <w:bottom w:val="nil"/>
              <w:right w:val="nil"/>
            </w:tcBorders>
          </w:tcPr>
          <w:p w14:paraId="279073E7" w14:textId="77777777" w:rsidR="00967B56" w:rsidRPr="007F7E2B" w:rsidRDefault="00967B56">
            <w:pPr>
              <w:spacing w:line="259" w:lineRule="auto"/>
              <w:rPr>
                <w:ins w:id="15936" w:author="V2" w:date="2025-04-14T14:19:00Z" w16du:dateUtc="2025-04-14T19:19:00Z"/>
              </w:rPr>
            </w:pPr>
            <w:ins w:id="15937" w:author="V2" w:date="2025-04-14T14:19:00Z" w16du:dateUtc="2025-04-14T19:19:00Z">
              <w:r w:rsidRPr="007F7E2B">
                <w:t xml:space="preserve">The mean area of saturated soils in stratum s, ha </w:t>
              </w:r>
            </w:ins>
          </w:p>
        </w:tc>
      </w:tr>
      <w:tr w:rsidR="00967B56" w:rsidRPr="007F7E2B" w14:paraId="37D1D064" w14:textId="77777777" w:rsidTr="00967B56">
        <w:trPr>
          <w:trHeight w:val="378"/>
          <w:ins w:id="15938" w:author="V2" w:date="2025-04-14T14:19:00Z" w16du:dateUtc="2025-04-14T19:19:00Z"/>
        </w:trPr>
        <w:tc>
          <w:tcPr>
            <w:tcW w:w="1890" w:type="dxa"/>
            <w:tcBorders>
              <w:top w:val="nil"/>
              <w:left w:val="nil"/>
              <w:bottom w:val="nil"/>
              <w:right w:val="nil"/>
            </w:tcBorders>
            <w:vAlign w:val="bottom"/>
          </w:tcPr>
          <w:p w14:paraId="042AC64A" w14:textId="77777777" w:rsidR="00967B56" w:rsidRPr="007F7E2B" w:rsidRDefault="00967B56">
            <w:pPr>
              <w:tabs>
                <w:tab w:val="center" w:pos="1167"/>
                <w:tab w:val="center" w:pos="1489"/>
              </w:tabs>
              <w:spacing w:line="259" w:lineRule="auto"/>
              <w:rPr>
                <w:ins w:id="15939" w:author="V2" w:date="2025-04-14T14:19:00Z" w16du:dateUtc="2025-04-14T19:19:00Z"/>
              </w:rPr>
            </w:pPr>
            <w:ins w:id="15940" w:author="V2" w:date="2025-04-14T14:19:00Z" w16du:dateUtc="2025-04-14T19:19:00Z">
              <w:r w:rsidRPr="007F7E2B">
                <w:rPr>
                  <w:rFonts w:ascii="Calibri" w:eastAsia="Calibri" w:hAnsi="Calibri" w:cs="Calibri"/>
                  <w:sz w:val="22"/>
                </w:rPr>
                <w:tab/>
              </w:r>
              <w:r w:rsidRPr="007F7E2B">
                <w:rPr>
                  <w:rFonts w:ascii="Times New Roman" w:eastAsia="Times New Roman" w:hAnsi="Times New Roman" w:cs="Times New Roman"/>
                  <w:i/>
                  <w:sz w:val="37"/>
                  <w:vertAlign w:val="superscript"/>
                </w:rPr>
                <w:t>P</w:t>
              </w:r>
              <w:r w:rsidRPr="007F7E2B">
                <w:rPr>
                  <w:rFonts w:ascii="Times New Roman" w:eastAsia="Times New Roman" w:hAnsi="Times New Roman" w:cs="Times New Roman"/>
                  <w:i/>
                  <w:sz w:val="14"/>
                </w:rPr>
                <w:t>icefree sat s</w:t>
              </w:r>
              <w:r w:rsidRPr="007F7E2B">
                <w:rPr>
                  <w:rFonts w:ascii="Times New Roman" w:eastAsia="Times New Roman" w:hAnsi="Times New Roman" w:cs="Times New Roman"/>
                  <w:sz w:val="14"/>
                </w:rPr>
                <w:t>,</w:t>
              </w:r>
              <w:r w:rsidRPr="007F7E2B">
                <w:rPr>
                  <w:rFonts w:ascii="Times New Roman" w:eastAsia="Times New Roman" w:hAnsi="Times New Roman" w:cs="Times New Roman"/>
                  <w:sz w:val="14"/>
                </w:rPr>
                <w:tab/>
                <w:t>,</w:t>
              </w:r>
              <w:r w:rsidRPr="007F7E2B">
                <w:rPr>
                  <w:rFonts w:ascii="Calibri" w:eastAsia="Calibri" w:hAnsi="Calibri" w:cs="Calibri"/>
                </w:rPr>
                <w:t xml:space="preserve"> </w:t>
              </w:r>
            </w:ins>
          </w:p>
        </w:tc>
        <w:tc>
          <w:tcPr>
            <w:tcW w:w="450" w:type="dxa"/>
            <w:tcBorders>
              <w:top w:val="nil"/>
              <w:left w:val="nil"/>
              <w:bottom w:val="nil"/>
              <w:right w:val="nil"/>
            </w:tcBorders>
          </w:tcPr>
          <w:p w14:paraId="284F994C" w14:textId="77777777" w:rsidR="00967B56" w:rsidRPr="007F7E2B" w:rsidRDefault="00967B56">
            <w:pPr>
              <w:spacing w:line="259" w:lineRule="auto"/>
              <w:rPr>
                <w:ins w:id="15941" w:author="V2" w:date="2025-04-14T14:19:00Z" w16du:dateUtc="2025-04-14T19:19:00Z"/>
              </w:rPr>
            </w:pPr>
          </w:p>
        </w:tc>
        <w:tc>
          <w:tcPr>
            <w:tcW w:w="450" w:type="dxa"/>
            <w:tcBorders>
              <w:top w:val="nil"/>
              <w:left w:val="nil"/>
              <w:bottom w:val="nil"/>
              <w:right w:val="nil"/>
            </w:tcBorders>
          </w:tcPr>
          <w:p w14:paraId="7805B61C" w14:textId="15CE5996" w:rsidR="00967B56" w:rsidRPr="007F7E2B" w:rsidRDefault="00967B56">
            <w:pPr>
              <w:spacing w:line="259" w:lineRule="auto"/>
              <w:rPr>
                <w:ins w:id="15942" w:author="V2" w:date="2025-04-14T14:19:00Z" w16du:dateUtc="2025-04-14T19:19:00Z"/>
              </w:rPr>
            </w:pPr>
            <w:ins w:id="15943" w:author="V2" w:date="2025-04-14T14:19:00Z" w16du:dateUtc="2025-04-14T19:19:00Z">
              <w:r w:rsidRPr="007F7E2B">
                <w:t xml:space="preserve">=  </w:t>
              </w:r>
            </w:ins>
          </w:p>
        </w:tc>
        <w:tc>
          <w:tcPr>
            <w:tcW w:w="6996" w:type="dxa"/>
            <w:tcBorders>
              <w:top w:val="nil"/>
              <w:left w:val="nil"/>
              <w:bottom w:val="nil"/>
              <w:right w:val="nil"/>
            </w:tcBorders>
          </w:tcPr>
          <w:p w14:paraId="0E2836FA" w14:textId="77777777" w:rsidR="00967B56" w:rsidRPr="007F7E2B" w:rsidRDefault="00967B56">
            <w:pPr>
              <w:spacing w:line="259" w:lineRule="auto"/>
              <w:rPr>
                <w:ins w:id="15944" w:author="V2" w:date="2025-04-14T14:19:00Z" w16du:dateUtc="2025-04-14T19:19:00Z"/>
              </w:rPr>
            </w:pPr>
            <w:ins w:id="15945" w:author="V2" w:date="2025-04-14T14:19:00Z" w16du:dateUtc="2025-04-14T19:19:00Z">
              <w:r w:rsidRPr="007F7E2B">
                <w:t xml:space="preserve">Period of during which the soil is saturated and ice free in stratum s, days </w:t>
              </w:r>
            </w:ins>
          </w:p>
        </w:tc>
      </w:tr>
      <w:tr w:rsidR="00967B56" w:rsidRPr="007F7E2B" w14:paraId="358A4499" w14:textId="77777777" w:rsidTr="00967B56">
        <w:trPr>
          <w:trHeight w:val="356"/>
          <w:ins w:id="15946" w:author="V2" w:date="2025-04-14T14:19:00Z" w16du:dateUtc="2025-04-14T19:19:00Z"/>
        </w:trPr>
        <w:tc>
          <w:tcPr>
            <w:tcW w:w="1890" w:type="dxa"/>
            <w:tcBorders>
              <w:top w:val="nil"/>
              <w:left w:val="nil"/>
              <w:bottom w:val="nil"/>
              <w:right w:val="nil"/>
            </w:tcBorders>
          </w:tcPr>
          <w:p w14:paraId="07344F51" w14:textId="77777777" w:rsidR="00967B56" w:rsidRPr="007F7E2B" w:rsidRDefault="00967B56">
            <w:pPr>
              <w:spacing w:line="259" w:lineRule="auto"/>
              <w:ind w:left="749"/>
              <w:rPr>
                <w:ins w:id="15947" w:author="V2" w:date="2025-04-14T14:19:00Z" w16du:dateUtc="2025-04-14T19:19:00Z"/>
              </w:rPr>
            </w:pPr>
            <w:ins w:id="15948" w:author="V2" w:date="2025-04-14T14:19:00Z" w16du:dateUtc="2025-04-14T19:19:00Z">
              <w:r w:rsidRPr="007F7E2B">
                <w:rPr>
                  <w:rFonts w:ascii="Times New Roman" w:eastAsia="Times New Roman" w:hAnsi="Times New Roman" w:cs="Times New Roman"/>
                  <w:i/>
                </w:rPr>
                <w:t>CH</w:t>
              </w:r>
              <w:r w:rsidRPr="007F7E2B">
                <w:rPr>
                  <w:rFonts w:ascii="Times New Roman" w:eastAsia="Times New Roman" w:hAnsi="Times New Roman" w:cs="Times New Roman"/>
                  <w:sz w:val="14"/>
                </w:rPr>
                <w:t>4</w:t>
              </w:r>
              <w:r w:rsidRPr="007F7E2B">
                <w:rPr>
                  <w:rFonts w:ascii="Times New Roman" w:eastAsia="Times New Roman" w:hAnsi="Times New Roman" w:cs="Times New Roman"/>
                  <w:i/>
                  <w:sz w:val="14"/>
                </w:rPr>
                <w:t>dif ni</w:t>
              </w:r>
              <w:r w:rsidRPr="007F7E2B">
                <w:rPr>
                  <w:rFonts w:ascii="Times New Roman" w:eastAsia="Times New Roman" w:hAnsi="Times New Roman" w:cs="Times New Roman"/>
                  <w:sz w:val="14"/>
                </w:rPr>
                <w:t>,</w:t>
              </w:r>
              <w:r w:rsidRPr="007F7E2B">
                <w:t xml:space="preserve"> </w:t>
              </w:r>
            </w:ins>
          </w:p>
        </w:tc>
        <w:tc>
          <w:tcPr>
            <w:tcW w:w="450" w:type="dxa"/>
            <w:tcBorders>
              <w:top w:val="nil"/>
              <w:left w:val="nil"/>
              <w:bottom w:val="nil"/>
              <w:right w:val="nil"/>
            </w:tcBorders>
          </w:tcPr>
          <w:p w14:paraId="1CF2BD03" w14:textId="77777777" w:rsidR="00967B56" w:rsidRPr="007F7E2B" w:rsidRDefault="00967B56">
            <w:pPr>
              <w:spacing w:line="259" w:lineRule="auto"/>
              <w:rPr>
                <w:ins w:id="15949" w:author="V2" w:date="2025-04-14T14:19:00Z" w16du:dateUtc="2025-04-14T19:19:00Z"/>
              </w:rPr>
            </w:pPr>
          </w:p>
        </w:tc>
        <w:tc>
          <w:tcPr>
            <w:tcW w:w="450" w:type="dxa"/>
            <w:tcBorders>
              <w:top w:val="nil"/>
              <w:left w:val="nil"/>
              <w:bottom w:val="nil"/>
              <w:right w:val="nil"/>
            </w:tcBorders>
          </w:tcPr>
          <w:p w14:paraId="7CD398BC" w14:textId="10B8CF3B" w:rsidR="00967B56" w:rsidRPr="007F7E2B" w:rsidRDefault="00967B56">
            <w:pPr>
              <w:spacing w:line="259" w:lineRule="auto"/>
              <w:rPr>
                <w:ins w:id="15950" w:author="V2" w:date="2025-04-14T14:19:00Z" w16du:dateUtc="2025-04-14T19:19:00Z"/>
              </w:rPr>
            </w:pPr>
            <w:ins w:id="15951" w:author="V2" w:date="2025-04-14T14:19:00Z" w16du:dateUtc="2025-04-14T19:19:00Z">
              <w:r w:rsidRPr="007F7E2B">
                <w:t xml:space="preserve">=  </w:t>
              </w:r>
            </w:ins>
          </w:p>
        </w:tc>
        <w:tc>
          <w:tcPr>
            <w:tcW w:w="6996" w:type="dxa"/>
            <w:tcBorders>
              <w:top w:val="nil"/>
              <w:left w:val="nil"/>
              <w:bottom w:val="nil"/>
              <w:right w:val="nil"/>
            </w:tcBorders>
          </w:tcPr>
          <w:p w14:paraId="5C975AFB" w14:textId="77777777" w:rsidR="00967B56" w:rsidRPr="007F7E2B" w:rsidRDefault="00967B56">
            <w:pPr>
              <w:spacing w:line="259" w:lineRule="auto"/>
              <w:rPr>
                <w:ins w:id="15952" w:author="V2" w:date="2025-04-14T14:19:00Z" w16du:dateUtc="2025-04-14T19:19:00Z"/>
              </w:rPr>
            </w:pPr>
            <w:ins w:id="15953" w:author="V2" w:date="2025-04-14T14:19:00Z" w16du:dateUtc="2025-04-14T19:19:00Z">
              <w:r w:rsidRPr="007F7E2B">
                <w:t>The rate of emissions of CH</w:t>
              </w:r>
              <w:r w:rsidRPr="007F7E2B">
                <w:rPr>
                  <w:vertAlign w:val="subscript"/>
                </w:rPr>
                <w:t>4</w:t>
              </w:r>
              <w:r w:rsidRPr="007F7E2B">
                <w:t xml:space="preserve"> by diffusion during ice free days, kg ha</w:t>
              </w:r>
              <w:r w:rsidRPr="007F7E2B">
                <w:rPr>
                  <w:vertAlign w:val="superscript"/>
                </w:rPr>
                <w:t>-1</w:t>
              </w:r>
              <w:r w:rsidRPr="007F7E2B">
                <w:t xml:space="preserve"> day</w:t>
              </w:r>
              <w:r w:rsidRPr="007F7E2B">
                <w:rPr>
                  <w:vertAlign w:val="superscript"/>
                </w:rPr>
                <w:t xml:space="preserve">-1 </w:t>
              </w:r>
            </w:ins>
          </w:p>
        </w:tc>
      </w:tr>
      <w:tr w:rsidR="00967B56" w:rsidRPr="007F7E2B" w14:paraId="2796CE63" w14:textId="77777777" w:rsidTr="00967B56">
        <w:trPr>
          <w:trHeight w:val="363"/>
          <w:ins w:id="15954" w:author="V2" w:date="2025-04-14T14:19:00Z" w16du:dateUtc="2025-04-14T19:19:00Z"/>
        </w:trPr>
        <w:tc>
          <w:tcPr>
            <w:tcW w:w="1890" w:type="dxa"/>
            <w:tcBorders>
              <w:top w:val="nil"/>
              <w:left w:val="nil"/>
              <w:bottom w:val="nil"/>
              <w:right w:val="nil"/>
            </w:tcBorders>
          </w:tcPr>
          <w:p w14:paraId="14766D43" w14:textId="77777777" w:rsidR="00967B56" w:rsidRPr="007F7E2B" w:rsidRDefault="00967B56">
            <w:pPr>
              <w:tabs>
                <w:tab w:val="center" w:pos="1146"/>
                <w:tab w:val="center" w:pos="1580"/>
              </w:tabs>
              <w:spacing w:line="259" w:lineRule="auto"/>
              <w:rPr>
                <w:ins w:id="15955" w:author="V2" w:date="2025-04-14T14:19:00Z" w16du:dateUtc="2025-04-14T19:19:00Z"/>
              </w:rPr>
            </w:pPr>
            <w:ins w:id="15956" w:author="V2" w:date="2025-04-14T14:19:00Z" w16du:dateUtc="2025-04-14T19:19:00Z">
              <w:r w:rsidRPr="007F7E2B">
                <w:rPr>
                  <w:rFonts w:ascii="Calibri" w:eastAsia="Calibri" w:hAnsi="Calibri" w:cs="Calibri"/>
                  <w:sz w:val="22"/>
                </w:rPr>
                <w:tab/>
              </w:r>
              <w:r w:rsidRPr="007F7E2B">
                <w:rPr>
                  <w:rFonts w:ascii="Times New Roman" w:eastAsia="Times New Roman" w:hAnsi="Times New Roman" w:cs="Times New Roman"/>
                  <w:i/>
                </w:rPr>
                <w:t>CH</w:t>
              </w:r>
              <w:r w:rsidRPr="007F7E2B">
                <w:rPr>
                  <w:rFonts w:ascii="Times New Roman" w:eastAsia="Times New Roman" w:hAnsi="Times New Roman" w:cs="Times New Roman"/>
                  <w:sz w:val="14"/>
                </w:rPr>
                <w:t>4</w:t>
              </w:r>
              <w:r w:rsidRPr="007F7E2B">
                <w:rPr>
                  <w:rFonts w:ascii="Times New Roman" w:eastAsia="Times New Roman" w:hAnsi="Times New Roman" w:cs="Times New Roman"/>
                  <w:i/>
                  <w:sz w:val="14"/>
                </w:rPr>
                <w:t>bub ni</w:t>
              </w:r>
              <w:r w:rsidRPr="007F7E2B">
                <w:rPr>
                  <w:rFonts w:ascii="Times New Roman" w:eastAsia="Times New Roman" w:hAnsi="Times New Roman" w:cs="Times New Roman"/>
                  <w:sz w:val="14"/>
                </w:rPr>
                <w:t>,</w:t>
              </w:r>
              <w:r w:rsidRPr="007F7E2B">
                <w:rPr>
                  <w:rFonts w:ascii="Times New Roman" w:eastAsia="Times New Roman" w:hAnsi="Times New Roman" w:cs="Times New Roman"/>
                  <w:sz w:val="14"/>
                </w:rPr>
                <w:tab/>
              </w:r>
              <w:r w:rsidRPr="007F7E2B">
                <w:rPr>
                  <w:sz w:val="13"/>
                </w:rPr>
                <w:t xml:space="preserve"> </w:t>
              </w:r>
            </w:ins>
          </w:p>
        </w:tc>
        <w:tc>
          <w:tcPr>
            <w:tcW w:w="450" w:type="dxa"/>
            <w:tcBorders>
              <w:top w:val="nil"/>
              <w:left w:val="nil"/>
              <w:bottom w:val="nil"/>
              <w:right w:val="nil"/>
            </w:tcBorders>
          </w:tcPr>
          <w:p w14:paraId="592AB720" w14:textId="77777777" w:rsidR="00967B56" w:rsidRPr="007F7E2B" w:rsidRDefault="00967B56">
            <w:pPr>
              <w:spacing w:line="259" w:lineRule="auto"/>
              <w:rPr>
                <w:ins w:id="15957" w:author="V2" w:date="2025-04-14T14:19:00Z" w16du:dateUtc="2025-04-14T19:19:00Z"/>
              </w:rPr>
            </w:pPr>
          </w:p>
        </w:tc>
        <w:tc>
          <w:tcPr>
            <w:tcW w:w="450" w:type="dxa"/>
            <w:tcBorders>
              <w:top w:val="nil"/>
              <w:left w:val="nil"/>
              <w:bottom w:val="nil"/>
              <w:right w:val="nil"/>
            </w:tcBorders>
          </w:tcPr>
          <w:p w14:paraId="1E4A685A" w14:textId="2749E6DF" w:rsidR="00967B56" w:rsidRPr="007F7E2B" w:rsidRDefault="00967B56">
            <w:pPr>
              <w:spacing w:line="259" w:lineRule="auto"/>
              <w:rPr>
                <w:ins w:id="15958" w:author="V2" w:date="2025-04-14T14:19:00Z" w16du:dateUtc="2025-04-14T19:19:00Z"/>
              </w:rPr>
            </w:pPr>
            <w:ins w:id="15959" w:author="V2" w:date="2025-04-14T14:19:00Z" w16du:dateUtc="2025-04-14T19:19:00Z">
              <w:r w:rsidRPr="007F7E2B">
                <w:t xml:space="preserve">=  </w:t>
              </w:r>
            </w:ins>
          </w:p>
        </w:tc>
        <w:tc>
          <w:tcPr>
            <w:tcW w:w="6996" w:type="dxa"/>
            <w:tcBorders>
              <w:top w:val="nil"/>
              <w:left w:val="nil"/>
              <w:bottom w:val="nil"/>
              <w:right w:val="nil"/>
            </w:tcBorders>
          </w:tcPr>
          <w:p w14:paraId="27920356" w14:textId="77777777" w:rsidR="00967B56" w:rsidRPr="007F7E2B" w:rsidRDefault="00967B56">
            <w:pPr>
              <w:spacing w:line="259" w:lineRule="auto"/>
              <w:rPr>
                <w:ins w:id="15960" w:author="V2" w:date="2025-04-14T14:19:00Z" w16du:dateUtc="2025-04-14T19:19:00Z"/>
              </w:rPr>
            </w:pPr>
            <w:ins w:id="15961" w:author="V2" w:date="2025-04-14T14:19:00Z" w16du:dateUtc="2025-04-14T19:19:00Z">
              <w:r w:rsidRPr="007F7E2B">
                <w:t>The rate of emissions of CH</w:t>
              </w:r>
              <w:r w:rsidRPr="007F7E2B">
                <w:rPr>
                  <w:vertAlign w:val="subscript"/>
                </w:rPr>
                <w:t>4</w:t>
              </w:r>
              <w:r w:rsidRPr="007F7E2B">
                <w:t xml:space="preserve"> by bubbling during ice free days, kg ha</w:t>
              </w:r>
              <w:r w:rsidRPr="007F7E2B">
                <w:rPr>
                  <w:vertAlign w:val="superscript"/>
                </w:rPr>
                <w:t>-1</w:t>
              </w:r>
              <w:r w:rsidRPr="007F7E2B">
                <w:t xml:space="preserve"> day</w:t>
              </w:r>
              <w:r w:rsidRPr="007F7E2B">
                <w:rPr>
                  <w:vertAlign w:val="superscript"/>
                </w:rPr>
                <w:t xml:space="preserve">-1 </w:t>
              </w:r>
            </w:ins>
          </w:p>
        </w:tc>
      </w:tr>
      <w:tr w:rsidR="00967B56" w:rsidRPr="007F7E2B" w14:paraId="2F2BF6CD" w14:textId="77777777" w:rsidTr="00967B56">
        <w:trPr>
          <w:trHeight w:val="396"/>
          <w:ins w:id="15962" w:author="V2" w:date="2025-04-14T14:19:00Z" w16du:dateUtc="2025-04-14T19:19:00Z"/>
        </w:trPr>
        <w:tc>
          <w:tcPr>
            <w:tcW w:w="1890" w:type="dxa"/>
            <w:tcBorders>
              <w:top w:val="nil"/>
              <w:left w:val="nil"/>
              <w:bottom w:val="nil"/>
              <w:right w:val="nil"/>
            </w:tcBorders>
          </w:tcPr>
          <w:p w14:paraId="5F788521" w14:textId="77777777" w:rsidR="00967B56" w:rsidRPr="007F7E2B" w:rsidRDefault="00967B56">
            <w:pPr>
              <w:tabs>
                <w:tab w:val="center" w:pos="1060"/>
                <w:tab w:val="center" w:pos="1275"/>
                <w:tab w:val="center" w:pos="1401"/>
              </w:tabs>
              <w:spacing w:line="259" w:lineRule="auto"/>
              <w:rPr>
                <w:ins w:id="15963" w:author="V2" w:date="2025-04-14T14:19:00Z" w16du:dateUtc="2025-04-14T19:19:00Z"/>
              </w:rPr>
            </w:pPr>
            <w:ins w:id="15964" w:author="V2" w:date="2025-04-14T14:19:00Z" w16du:dateUtc="2025-04-14T19:19:00Z">
              <w:r w:rsidRPr="007F7E2B">
                <w:rPr>
                  <w:rFonts w:ascii="Calibri" w:eastAsia="Calibri" w:hAnsi="Calibri" w:cs="Calibri"/>
                  <w:sz w:val="22"/>
                </w:rPr>
                <w:tab/>
              </w:r>
              <w:r w:rsidRPr="007F7E2B">
                <w:rPr>
                  <w:rFonts w:ascii="Times New Roman" w:eastAsia="Times New Roman" w:hAnsi="Times New Roman" w:cs="Times New Roman"/>
                  <w:i/>
                  <w:sz w:val="37"/>
                  <w:vertAlign w:val="superscript"/>
                </w:rPr>
                <w:t>P</w:t>
              </w:r>
              <w:r w:rsidRPr="007F7E2B">
                <w:rPr>
                  <w:rFonts w:ascii="Times New Roman" w:eastAsia="Times New Roman" w:hAnsi="Times New Roman" w:cs="Times New Roman"/>
                  <w:i/>
                  <w:sz w:val="14"/>
                </w:rPr>
                <w:t>ice sat s</w:t>
              </w:r>
              <w:r w:rsidRPr="007F7E2B">
                <w:rPr>
                  <w:rFonts w:ascii="Times New Roman" w:eastAsia="Times New Roman" w:hAnsi="Times New Roman" w:cs="Times New Roman"/>
                  <w:sz w:val="14"/>
                </w:rPr>
                <w:t>,</w:t>
              </w:r>
              <w:r w:rsidRPr="007F7E2B">
                <w:rPr>
                  <w:rFonts w:ascii="Times New Roman" w:eastAsia="Times New Roman" w:hAnsi="Times New Roman" w:cs="Times New Roman"/>
                  <w:sz w:val="14"/>
                </w:rPr>
                <w:tab/>
                <w:t>,</w:t>
              </w:r>
              <w:r w:rsidRPr="007F7E2B">
                <w:rPr>
                  <w:rFonts w:ascii="Times New Roman" w:eastAsia="Times New Roman" w:hAnsi="Times New Roman" w:cs="Times New Roman"/>
                  <w:sz w:val="14"/>
                </w:rPr>
                <w:tab/>
              </w:r>
              <w:r w:rsidRPr="007F7E2B">
                <w:rPr>
                  <w:sz w:val="20"/>
                  <w:vertAlign w:val="superscript"/>
                </w:rPr>
                <w:t xml:space="preserve"> </w:t>
              </w:r>
            </w:ins>
          </w:p>
        </w:tc>
        <w:tc>
          <w:tcPr>
            <w:tcW w:w="450" w:type="dxa"/>
            <w:tcBorders>
              <w:top w:val="nil"/>
              <w:left w:val="nil"/>
              <w:bottom w:val="nil"/>
              <w:right w:val="nil"/>
            </w:tcBorders>
          </w:tcPr>
          <w:p w14:paraId="2700007F" w14:textId="77777777" w:rsidR="00967B56" w:rsidRPr="007F7E2B" w:rsidRDefault="00967B56">
            <w:pPr>
              <w:spacing w:line="259" w:lineRule="auto"/>
              <w:rPr>
                <w:ins w:id="15965" w:author="V2" w:date="2025-04-14T14:19:00Z" w16du:dateUtc="2025-04-14T19:19:00Z"/>
              </w:rPr>
            </w:pPr>
          </w:p>
        </w:tc>
        <w:tc>
          <w:tcPr>
            <w:tcW w:w="450" w:type="dxa"/>
            <w:tcBorders>
              <w:top w:val="nil"/>
              <w:left w:val="nil"/>
              <w:bottom w:val="nil"/>
              <w:right w:val="nil"/>
            </w:tcBorders>
          </w:tcPr>
          <w:p w14:paraId="2D9822AC" w14:textId="56C036B7" w:rsidR="00967B56" w:rsidRPr="007F7E2B" w:rsidRDefault="00967B56">
            <w:pPr>
              <w:spacing w:line="259" w:lineRule="auto"/>
              <w:rPr>
                <w:ins w:id="15966" w:author="V2" w:date="2025-04-14T14:19:00Z" w16du:dateUtc="2025-04-14T19:19:00Z"/>
              </w:rPr>
            </w:pPr>
            <w:ins w:id="15967" w:author="V2" w:date="2025-04-14T14:19:00Z" w16du:dateUtc="2025-04-14T19:19:00Z">
              <w:r w:rsidRPr="007F7E2B">
                <w:t xml:space="preserve">=  </w:t>
              </w:r>
            </w:ins>
          </w:p>
        </w:tc>
        <w:tc>
          <w:tcPr>
            <w:tcW w:w="6996" w:type="dxa"/>
            <w:tcBorders>
              <w:top w:val="nil"/>
              <w:left w:val="nil"/>
              <w:bottom w:val="nil"/>
              <w:right w:val="nil"/>
            </w:tcBorders>
          </w:tcPr>
          <w:p w14:paraId="4076F89A" w14:textId="77777777" w:rsidR="00967B56" w:rsidRPr="007F7E2B" w:rsidRDefault="00967B56">
            <w:pPr>
              <w:spacing w:line="259" w:lineRule="auto"/>
              <w:rPr>
                <w:ins w:id="15968" w:author="V2" w:date="2025-04-14T14:19:00Z" w16du:dateUtc="2025-04-14T19:19:00Z"/>
              </w:rPr>
            </w:pPr>
            <w:ins w:id="15969" w:author="V2" w:date="2025-04-14T14:19:00Z" w16du:dateUtc="2025-04-14T19:19:00Z">
              <w:r w:rsidRPr="007F7E2B">
                <w:t xml:space="preserve">Period during which the soil is saturated and ice covered in stratum s, days </w:t>
              </w:r>
            </w:ins>
          </w:p>
        </w:tc>
      </w:tr>
      <w:tr w:rsidR="00967B56" w:rsidRPr="007F7E2B" w14:paraId="2190A500" w14:textId="77777777" w:rsidTr="00967B56">
        <w:trPr>
          <w:trHeight w:val="395"/>
          <w:ins w:id="15970" w:author="V2" w:date="2025-04-14T14:19:00Z" w16du:dateUtc="2025-04-14T19:19:00Z"/>
        </w:trPr>
        <w:tc>
          <w:tcPr>
            <w:tcW w:w="1890" w:type="dxa"/>
            <w:tcBorders>
              <w:top w:val="nil"/>
              <w:left w:val="nil"/>
              <w:bottom w:val="nil"/>
              <w:right w:val="nil"/>
            </w:tcBorders>
          </w:tcPr>
          <w:p w14:paraId="44A7DB8E" w14:textId="77777777" w:rsidR="00967B56" w:rsidRPr="007F7E2B" w:rsidRDefault="00967B56">
            <w:pPr>
              <w:spacing w:line="259" w:lineRule="auto"/>
              <w:ind w:left="750"/>
              <w:rPr>
                <w:ins w:id="15971" w:author="V2" w:date="2025-04-14T14:19:00Z" w16du:dateUtc="2025-04-14T19:19:00Z"/>
              </w:rPr>
            </w:pPr>
            <w:ins w:id="15972" w:author="V2" w:date="2025-04-14T14:19:00Z" w16du:dateUtc="2025-04-14T19:19:00Z">
              <w:r w:rsidRPr="007F7E2B">
                <w:rPr>
                  <w:rFonts w:ascii="Times New Roman" w:eastAsia="Times New Roman" w:hAnsi="Times New Roman" w:cs="Times New Roman"/>
                  <w:i/>
                </w:rPr>
                <w:t>CH</w:t>
              </w:r>
              <w:r w:rsidRPr="007F7E2B">
                <w:rPr>
                  <w:rFonts w:ascii="Times New Roman" w:eastAsia="Times New Roman" w:hAnsi="Times New Roman" w:cs="Times New Roman"/>
                  <w:sz w:val="14"/>
                </w:rPr>
                <w:t>4</w:t>
              </w:r>
              <w:r w:rsidRPr="007F7E2B">
                <w:rPr>
                  <w:rFonts w:ascii="Times New Roman" w:eastAsia="Times New Roman" w:hAnsi="Times New Roman" w:cs="Times New Roman"/>
                  <w:i/>
                  <w:sz w:val="14"/>
                </w:rPr>
                <w:t>dif i</w:t>
              </w:r>
              <w:r w:rsidRPr="007F7E2B">
                <w:rPr>
                  <w:rFonts w:ascii="Times New Roman" w:eastAsia="Times New Roman" w:hAnsi="Times New Roman" w:cs="Times New Roman"/>
                  <w:sz w:val="14"/>
                </w:rPr>
                <w:t>,</w:t>
              </w:r>
              <w:r w:rsidRPr="007F7E2B">
                <w:t xml:space="preserve"> </w:t>
              </w:r>
            </w:ins>
          </w:p>
        </w:tc>
        <w:tc>
          <w:tcPr>
            <w:tcW w:w="450" w:type="dxa"/>
            <w:tcBorders>
              <w:top w:val="nil"/>
              <w:left w:val="nil"/>
              <w:bottom w:val="nil"/>
              <w:right w:val="nil"/>
            </w:tcBorders>
          </w:tcPr>
          <w:p w14:paraId="4AE8E225" w14:textId="77777777" w:rsidR="00967B56" w:rsidRPr="007F7E2B" w:rsidRDefault="00967B56">
            <w:pPr>
              <w:spacing w:line="259" w:lineRule="auto"/>
              <w:rPr>
                <w:ins w:id="15973" w:author="V2" w:date="2025-04-14T14:19:00Z" w16du:dateUtc="2025-04-14T19:19:00Z"/>
              </w:rPr>
            </w:pPr>
          </w:p>
        </w:tc>
        <w:tc>
          <w:tcPr>
            <w:tcW w:w="450" w:type="dxa"/>
            <w:tcBorders>
              <w:top w:val="nil"/>
              <w:left w:val="nil"/>
              <w:bottom w:val="nil"/>
              <w:right w:val="nil"/>
            </w:tcBorders>
          </w:tcPr>
          <w:p w14:paraId="769EC28E" w14:textId="461FBED6" w:rsidR="00967B56" w:rsidRPr="007F7E2B" w:rsidRDefault="00967B56">
            <w:pPr>
              <w:spacing w:line="259" w:lineRule="auto"/>
              <w:rPr>
                <w:ins w:id="15974" w:author="V2" w:date="2025-04-14T14:19:00Z" w16du:dateUtc="2025-04-14T19:19:00Z"/>
              </w:rPr>
            </w:pPr>
            <w:ins w:id="15975" w:author="V2" w:date="2025-04-14T14:19:00Z" w16du:dateUtc="2025-04-14T19:19:00Z">
              <w:r w:rsidRPr="007F7E2B">
                <w:t xml:space="preserve">=  </w:t>
              </w:r>
            </w:ins>
          </w:p>
        </w:tc>
        <w:tc>
          <w:tcPr>
            <w:tcW w:w="6996" w:type="dxa"/>
            <w:tcBorders>
              <w:top w:val="nil"/>
              <w:left w:val="nil"/>
              <w:bottom w:val="nil"/>
              <w:right w:val="nil"/>
            </w:tcBorders>
          </w:tcPr>
          <w:p w14:paraId="439AB7F9" w14:textId="77777777" w:rsidR="00967B56" w:rsidRPr="007F7E2B" w:rsidRDefault="00967B56">
            <w:pPr>
              <w:spacing w:line="259" w:lineRule="auto"/>
              <w:jc w:val="both"/>
              <w:rPr>
                <w:ins w:id="15976" w:author="V2" w:date="2025-04-14T14:19:00Z" w16du:dateUtc="2025-04-14T19:19:00Z"/>
              </w:rPr>
            </w:pPr>
            <w:ins w:id="15977" w:author="V2" w:date="2025-04-14T14:19:00Z" w16du:dateUtc="2025-04-14T19:19:00Z">
              <w:r w:rsidRPr="007F7E2B">
                <w:t>The rate of emissions of CH</w:t>
              </w:r>
              <w:r w:rsidRPr="007F7E2B">
                <w:rPr>
                  <w:vertAlign w:val="subscript"/>
                </w:rPr>
                <w:t>4</w:t>
              </w:r>
              <w:r w:rsidRPr="007F7E2B">
                <w:t xml:space="preserve"> by diffusion during ice covered days, kg ha</w:t>
              </w:r>
              <w:r w:rsidRPr="007F7E2B">
                <w:rPr>
                  <w:vertAlign w:val="superscript"/>
                </w:rPr>
                <w:t>-1</w:t>
              </w:r>
              <w:r w:rsidRPr="007F7E2B">
                <w:t>day</w:t>
              </w:r>
              <w:r w:rsidRPr="007F7E2B">
                <w:rPr>
                  <w:vertAlign w:val="superscript"/>
                </w:rPr>
                <w:t>-1</w:t>
              </w:r>
              <w:r w:rsidRPr="007F7E2B">
                <w:t xml:space="preserve"> </w:t>
              </w:r>
            </w:ins>
          </w:p>
        </w:tc>
      </w:tr>
      <w:tr w:rsidR="00967B56" w:rsidRPr="007F7E2B" w14:paraId="7D69EC0C" w14:textId="77777777" w:rsidTr="00967B56">
        <w:trPr>
          <w:trHeight w:val="480"/>
          <w:ins w:id="15978" w:author="V2" w:date="2025-04-14T14:19:00Z" w16du:dateUtc="2025-04-14T19:19:00Z"/>
        </w:trPr>
        <w:tc>
          <w:tcPr>
            <w:tcW w:w="1890" w:type="dxa"/>
            <w:tcBorders>
              <w:top w:val="nil"/>
              <w:left w:val="nil"/>
              <w:bottom w:val="nil"/>
              <w:right w:val="nil"/>
            </w:tcBorders>
          </w:tcPr>
          <w:p w14:paraId="4516A6CC" w14:textId="77777777" w:rsidR="00967B56" w:rsidRPr="007F7E2B" w:rsidRDefault="00967B56">
            <w:pPr>
              <w:spacing w:line="259" w:lineRule="auto"/>
              <w:ind w:left="720" w:right="553"/>
              <w:rPr>
                <w:ins w:id="15979" w:author="V2" w:date="2025-04-14T14:19:00Z" w16du:dateUtc="2025-04-14T19:19:00Z"/>
              </w:rPr>
            </w:pPr>
            <w:ins w:id="15980" w:author="V2" w:date="2025-04-14T14:19:00Z" w16du:dateUtc="2025-04-14T19:19:00Z">
              <w:r w:rsidRPr="007F7E2B">
                <w:t>21 10</w:t>
              </w:r>
              <w:r w:rsidRPr="007F7E2B">
                <w:rPr>
                  <w:sz w:val="13"/>
                </w:rPr>
                <w:t>-3</w:t>
              </w:r>
              <w:r w:rsidRPr="007F7E2B">
                <w:t xml:space="preserve"> </w:t>
              </w:r>
            </w:ins>
          </w:p>
        </w:tc>
        <w:tc>
          <w:tcPr>
            <w:tcW w:w="450" w:type="dxa"/>
            <w:tcBorders>
              <w:top w:val="nil"/>
              <w:left w:val="nil"/>
              <w:bottom w:val="nil"/>
              <w:right w:val="nil"/>
            </w:tcBorders>
          </w:tcPr>
          <w:p w14:paraId="0B970664" w14:textId="77777777" w:rsidR="00967B56" w:rsidRPr="007F7E2B" w:rsidRDefault="00967B56">
            <w:pPr>
              <w:spacing w:line="259" w:lineRule="auto"/>
              <w:rPr>
                <w:ins w:id="15981" w:author="V2" w:date="2025-04-14T14:19:00Z" w16du:dateUtc="2025-04-14T19:19:00Z"/>
              </w:rPr>
            </w:pPr>
          </w:p>
        </w:tc>
        <w:tc>
          <w:tcPr>
            <w:tcW w:w="450" w:type="dxa"/>
            <w:tcBorders>
              <w:top w:val="nil"/>
              <w:left w:val="nil"/>
              <w:bottom w:val="nil"/>
              <w:right w:val="nil"/>
            </w:tcBorders>
          </w:tcPr>
          <w:p w14:paraId="1109C9FC" w14:textId="63388D71" w:rsidR="00967B56" w:rsidRPr="007F7E2B" w:rsidRDefault="00967B56">
            <w:pPr>
              <w:spacing w:line="259" w:lineRule="auto"/>
              <w:rPr>
                <w:ins w:id="15982" w:author="V2" w:date="2025-04-14T14:19:00Z" w16du:dateUtc="2025-04-14T19:19:00Z"/>
              </w:rPr>
            </w:pPr>
            <w:ins w:id="15983" w:author="V2" w:date="2025-04-14T14:19:00Z" w16du:dateUtc="2025-04-14T19:19:00Z">
              <w:r w:rsidRPr="007F7E2B">
                <w:t xml:space="preserve">=  </w:t>
              </w:r>
            </w:ins>
          </w:p>
          <w:p w14:paraId="3F969546" w14:textId="77777777" w:rsidR="00967B56" w:rsidRPr="007F7E2B" w:rsidRDefault="00967B56">
            <w:pPr>
              <w:spacing w:line="259" w:lineRule="auto"/>
              <w:rPr>
                <w:ins w:id="15984" w:author="V2" w:date="2025-04-14T14:19:00Z" w16du:dateUtc="2025-04-14T19:19:00Z"/>
              </w:rPr>
            </w:pPr>
            <w:ins w:id="15985" w:author="V2" w:date="2025-04-14T14:19:00Z" w16du:dateUtc="2025-04-14T19:19:00Z">
              <w:r w:rsidRPr="007F7E2B">
                <w:t xml:space="preserve">=  </w:t>
              </w:r>
            </w:ins>
          </w:p>
        </w:tc>
        <w:tc>
          <w:tcPr>
            <w:tcW w:w="6996" w:type="dxa"/>
            <w:tcBorders>
              <w:top w:val="nil"/>
              <w:left w:val="nil"/>
              <w:bottom w:val="nil"/>
              <w:right w:val="nil"/>
            </w:tcBorders>
          </w:tcPr>
          <w:p w14:paraId="0EE97846" w14:textId="77777777" w:rsidR="00967B56" w:rsidRPr="007F7E2B" w:rsidRDefault="00967B56">
            <w:pPr>
              <w:spacing w:line="259" w:lineRule="auto"/>
              <w:rPr>
                <w:ins w:id="15986" w:author="V2" w:date="2025-04-14T14:19:00Z" w16du:dateUtc="2025-04-14T19:19:00Z"/>
              </w:rPr>
            </w:pPr>
            <w:ins w:id="15987" w:author="V2" w:date="2025-04-14T14:19:00Z" w16du:dateUtc="2025-04-14T19:19:00Z">
              <w:r w:rsidRPr="007F7E2B">
                <w:t>Global warming potential for CH</w:t>
              </w:r>
              <w:r w:rsidRPr="007F7E2B">
                <w:rPr>
                  <w:vertAlign w:val="subscript"/>
                </w:rPr>
                <w:t>4</w:t>
              </w:r>
              <w:r w:rsidRPr="007F7E2B">
                <w:t xml:space="preserve"> </w:t>
              </w:r>
            </w:ins>
          </w:p>
          <w:p w14:paraId="2DB7C0BD" w14:textId="77777777" w:rsidR="00967B56" w:rsidRPr="007F7E2B" w:rsidRDefault="00967B56">
            <w:pPr>
              <w:spacing w:line="259" w:lineRule="auto"/>
              <w:rPr>
                <w:ins w:id="15988" w:author="V2" w:date="2025-04-14T14:19:00Z" w16du:dateUtc="2025-04-14T19:19:00Z"/>
              </w:rPr>
            </w:pPr>
            <w:ins w:id="15989" w:author="V2" w:date="2025-04-14T14:19:00Z" w16du:dateUtc="2025-04-14T19:19:00Z">
              <w:r w:rsidRPr="007F7E2B">
                <w:t xml:space="preserve">Conversion from kilograms to tonnes </w:t>
              </w:r>
            </w:ins>
          </w:p>
        </w:tc>
      </w:tr>
    </w:tbl>
    <w:p w14:paraId="63917CF2" w14:textId="77777777" w:rsidR="00EC5046" w:rsidRPr="007F7E2B" w:rsidRDefault="00EC5046">
      <w:pPr>
        <w:spacing w:line="259" w:lineRule="auto"/>
        <w:ind w:left="720"/>
        <w:rPr>
          <w:ins w:id="15990" w:author="V2" w:date="2025-04-14T14:19:00Z" w16du:dateUtc="2025-04-14T19:19:00Z"/>
        </w:rPr>
      </w:pPr>
      <w:ins w:id="15991" w:author="V2" w:date="2025-04-14T14:19:00Z" w16du:dateUtc="2025-04-14T19:19:00Z">
        <w:r w:rsidRPr="007F7E2B">
          <w:t xml:space="preserve"> </w:t>
        </w:r>
      </w:ins>
    </w:p>
    <w:p w14:paraId="5F734207" w14:textId="77777777" w:rsidR="00EC5046" w:rsidRPr="007F7E2B" w:rsidRDefault="00EC5046">
      <w:pPr>
        <w:ind w:left="-5"/>
        <w:rPr>
          <w:ins w:id="15992" w:author="V2" w:date="2025-04-14T14:19:00Z" w16du:dateUtc="2025-04-14T19:19:00Z"/>
        </w:rPr>
      </w:pPr>
      <w:ins w:id="15993" w:author="V2" w:date="2025-04-14T14:19:00Z" w16du:dateUtc="2025-04-14T19:19:00Z">
        <w:r w:rsidRPr="007F7E2B">
          <w:lastRenderedPageBreak/>
          <w:t xml:space="preserve">Rates for emissions of methane must be drawn from local research. Where such research does not exist, the following default IPCC values may be used: </w:t>
        </w:r>
      </w:ins>
    </w:p>
    <w:p w14:paraId="63B8F8E2" w14:textId="77777777" w:rsidR="00EC5046" w:rsidRPr="007F7E2B" w:rsidRDefault="00EC5046">
      <w:pPr>
        <w:spacing w:line="259" w:lineRule="auto"/>
        <w:rPr>
          <w:ins w:id="15994" w:author="V2" w:date="2025-04-14T14:19:00Z" w16du:dateUtc="2025-04-14T19:19:00Z"/>
        </w:rPr>
      </w:pPr>
      <w:ins w:id="15995" w:author="V2" w:date="2025-04-14T14:19:00Z" w16du:dateUtc="2025-04-14T19:19:00Z">
        <w:r w:rsidRPr="007F7E2B">
          <w:t xml:space="preserve"> </w:t>
        </w:r>
      </w:ins>
    </w:p>
    <w:p w14:paraId="4A30D6FC" w14:textId="77777777" w:rsidR="00EC5046" w:rsidRPr="007F7E2B" w:rsidRDefault="00EC5046">
      <w:pPr>
        <w:ind w:left="-5"/>
        <w:rPr>
          <w:ins w:id="15996" w:author="V2" w:date="2025-04-14T14:19:00Z" w16du:dateUtc="2025-04-14T19:19:00Z"/>
        </w:rPr>
      </w:pPr>
      <w:ins w:id="15997" w:author="V2" w:date="2025-04-14T14:19:00Z" w16du:dateUtc="2025-04-14T19:19:00Z">
        <w:r w:rsidRPr="007F7E2B">
          <w:rPr>
            <w:rFonts w:ascii="Arial" w:eastAsia="Arial" w:hAnsi="Arial" w:cs="Arial"/>
            <w:b/>
          </w:rPr>
          <w:t>Table 2:</w:t>
        </w:r>
        <w:r w:rsidRPr="007F7E2B">
          <w:t xml:space="preserve"> Default emission values for CH</w:t>
        </w:r>
        <w:r w:rsidRPr="007F7E2B">
          <w:rPr>
            <w:vertAlign w:val="subscript"/>
          </w:rPr>
          <w:t>4</w:t>
        </w:r>
        <w:r w:rsidRPr="007F7E2B">
          <w:rPr>
            <w:rFonts w:ascii="Arial" w:eastAsia="Arial" w:hAnsi="Arial" w:cs="Arial"/>
            <w:b/>
          </w:rPr>
          <w:t xml:space="preserve"> (</w:t>
        </w:r>
        <w:r w:rsidRPr="007F7E2B">
          <w:t xml:space="preserve">IPCC GPG LULUCF 2000 Table 14.3.1.1) </w:t>
        </w:r>
      </w:ins>
    </w:p>
    <w:p w14:paraId="4EB45611" w14:textId="77777777" w:rsidR="00EC5046" w:rsidRPr="007F7E2B" w:rsidRDefault="00EC5046">
      <w:pPr>
        <w:spacing w:line="259" w:lineRule="auto"/>
        <w:ind w:left="720"/>
        <w:rPr>
          <w:ins w:id="15998" w:author="V2" w:date="2025-04-14T14:19:00Z" w16du:dateUtc="2025-04-14T19:19:00Z"/>
        </w:rPr>
      </w:pPr>
      <w:ins w:id="15999" w:author="V2" w:date="2025-04-14T14:19:00Z" w16du:dateUtc="2025-04-14T19:19:00Z">
        <w:r w:rsidRPr="007F7E2B">
          <w:t xml:space="preserve"> </w:t>
        </w:r>
      </w:ins>
    </w:p>
    <w:tbl>
      <w:tblPr>
        <w:tblStyle w:val="TableGrid0"/>
        <w:tblW w:w="9180" w:type="dxa"/>
        <w:tblInd w:w="91" w:type="dxa"/>
        <w:tblCellMar>
          <w:top w:w="37" w:type="dxa"/>
          <w:left w:w="8" w:type="dxa"/>
          <w:right w:w="51" w:type="dxa"/>
        </w:tblCellMar>
        <w:tblLook w:val="04A0" w:firstRow="1" w:lastRow="0" w:firstColumn="1" w:lastColumn="0" w:noHBand="0" w:noVBand="1"/>
      </w:tblPr>
      <w:tblGrid>
        <w:gridCol w:w="3000"/>
        <w:gridCol w:w="1959"/>
        <w:gridCol w:w="2063"/>
        <w:gridCol w:w="2158"/>
      </w:tblGrid>
      <w:tr w:rsidR="00EC5046" w:rsidRPr="007F7E2B" w14:paraId="35EB8915" w14:textId="77777777">
        <w:trPr>
          <w:trHeight w:val="518"/>
          <w:ins w:id="16000" w:author="V2" w:date="2025-04-14T14:19:00Z" w16du:dateUtc="2025-04-14T19:19:00Z"/>
        </w:trPr>
        <w:tc>
          <w:tcPr>
            <w:tcW w:w="2999"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77569FD1" w14:textId="77777777" w:rsidR="00EC5046" w:rsidRPr="007F7E2B" w:rsidRDefault="00EC5046">
            <w:pPr>
              <w:spacing w:line="259" w:lineRule="auto"/>
              <w:ind w:left="39"/>
              <w:jc w:val="center"/>
              <w:rPr>
                <w:ins w:id="16001" w:author="V2" w:date="2025-04-14T14:19:00Z" w16du:dateUtc="2025-04-14T19:19:00Z"/>
              </w:rPr>
            </w:pPr>
            <w:ins w:id="16002" w:author="V2" w:date="2025-04-14T14:19:00Z" w16du:dateUtc="2025-04-14T19:19:00Z">
              <w:r w:rsidRPr="007F7E2B">
                <w:rPr>
                  <w:rFonts w:ascii="Arial" w:eastAsia="Arial" w:hAnsi="Arial" w:cs="Arial"/>
                  <w:b/>
                </w:rPr>
                <w:t>Ecosystem</w:t>
              </w:r>
              <w:r w:rsidRPr="007F7E2B">
                <w:rPr>
                  <w:rFonts w:ascii="Calibri" w:eastAsia="Calibri" w:hAnsi="Calibri" w:cs="Calibri"/>
                  <w:b/>
                </w:rPr>
                <w:t xml:space="preserve"> </w:t>
              </w:r>
            </w:ins>
          </w:p>
        </w:tc>
        <w:tc>
          <w:tcPr>
            <w:tcW w:w="1959"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513E065E" w14:textId="77777777" w:rsidR="00EC5046" w:rsidRPr="007F7E2B" w:rsidRDefault="00EC5046">
            <w:pPr>
              <w:tabs>
                <w:tab w:val="center" w:pos="964"/>
                <w:tab w:val="center" w:pos="1391"/>
              </w:tabs>
              <w:spacing w:line="259" w:lineRule="auto"/>
              <w:rPr>
                <w:ins w:id="16003" w:author="V2" w:date="2025-04-14T14:19:00Z" w16du:dateUtc="2025-04-14T19:19:00Z"/>
              </w:rPr>
            </w:pPr>
            <w:ins w:id="16004" w:author="V2" w:date="2025-04-14T14:19:00Z" w16du:dateUtc="2025-04-14T19:19:00Z">
              <w:r w:rsidRPr="007F7E2B">
                <w:rPr>
                  <w:rFonts w:ascii="Calibri" w:eastAsia="Calibri" w:hAnsi="Calibri" w:cs="Calibri"/>
                  <w:sz w:val="22"/>
                </w:rPr>
                <w:tab/>
              </w:r>
              <w:r w:rsidRPr="007F7E2B">
                <w:rPr>
                  <w:rFonts w:ascii="Times New Roman" w:eastAsia="Times New Roman" w:hAnsi="Times New Roman" w:cs="Times New Roman"/>
                  <w:i/>
                </w:rPr>
                <w:t>CH</w:t>
              </w:r>
              <w:r w:rsidRPr="007F7E2B">
                <w:rPr>
                  <w:rFonts w:ascii="Times New Roman" w:eastAsia="Times New Roman" w:hAnsi="Times New Roman" w:cs="Times New Roman"/>
                  <w:sz w:val="14"/>
                </w:rPr>
                <w:t>4</w:t>
              </w:r>
              <w:r w:rsidRPr="007F7E2B">
                <w:rPr>
                  <w:rFonts w:ascii="Times New Roman" w:eastAsia="Times New Roman" w:hAnsi="Times New Roman" w:cs="Times New Roman"/>
                  <w:i/>
                  <w:sz w:val="14"/>
                </w:rPr>
                <w:t>dif ni</w:t>
              </w:r>
              <w:r w:rsidRPr="007F7E2B">
                <w:rPr>
                  <w:rFonts w:ascii="Times New Roman" w:eastAsia="Times New Roman" w:hAnsi="Times New Roman" w:cs="Times New Roman"/>
                  <w:sz w:val="14"/>
                </w:rPr>
                <w:t>,</w:t>
              </w:r>
              <w:r w:rsidRPr="007F7E2B">
                <w:rPr>
                  <w:rFonts w:ascii="Times New Roman" w:eastAsia="Times New Roman" w:hAnsi="Times New Roman" w:cs="Times New Roman"/>
                  <w:sz w:val="14"/>
                </w:rPr>
                <w:tab/>
              </w:r>
              <w:r w:rsidRPr="007F7E2B">
                <w:rPr>
                  <w:rFonts w:ascii="Calibri" w:eastAsia="Calibri" w:hAnsi="Calibri" w:cs="Calibri"/>
                  <w:b/>
                </w:rPr>
                <w:t xml:space="preserve"> </w:t>
              </w:r>
            </w:ins>
          </w:p>
        </w:tc>
        <w:tc>
          <w:tcPr>
            <w:tcW w:w="2063"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53871E49" w14:textId="77777777" w:rsidR="00EC5046" w:rsidRPr="007F7E2B" w:rsidRDefault="00EC5046">
            <w:pPr>
              <w:tabs>
                <w:tab w:val="center" w:pos="1019"/>
                <w:tab w:val="center" w:pos="1453"/>
              </w:tabs>
              <w:spacing w:line="259" w:lineRule="auto"/>
              <w:rPr>
                <w:ins w:id="16005" w:author="V2" w:date="2025-04-14T14:19:00Z" w16du:dateUtc="2025-04-14T19:19:00Z"/>
              </w:rPr>
            </w:pPr>
            <w:ins w:id="16006" w:author="V2" w:date="2025-04-14T14:19:00Z" w16du:dateUtc="2025-04-14T19:19:00Z">
              <w:r w:rsidRPr="007F7E2B">
                <w:rPr>
                  <w:rFonts w:ascii="Calibri" w:eastAsia="Calibri" w:hAnsi="Calibri" w:cs="Calibri"/>
                  <w:sz w:val="22"/>
                </w:rPr>
                <w:tab/>
              </w:r>
              <w:r w:rsidRPr="007F7E2B">
                <w:rPr>
                  <w:rFonts w:ascii="Times New Roman" w:eastAsia="Times New Roman" w:hAnsi="Times New Roman" w:cs="Times New Roman"/>
                  <w:i/>
                </w:rPr>
                <w:t>CH</w:t>
              </w:r>
              <w:r w:rsidRPr="007F7E2B">
                <w:rPr>
                  <w:rFonts w:ascii="Times New Roman" w:eastAsia="Times New Roman" w:hAnsi="Times New Roman" w:cs="Times New Roman"/>
                  <w:sz w:val="14"/>
                </w:rPr>
                <w:t>4</w:t>
              </w:r>
              <w:r w:rsidRPr="007F7E2B">
                <w:rPr>
                  <w:rFonts w:ascii="Times New Roman" w:eastAsia="Times New Roman" w:hAnsi="Times New Roman" w:cs="Times New Roman"/>
                  <w:i/>
                  <w:sz w:val="14"/>
                </w:rPr>
                <w:t>bub ni</w:t>
              </w:r>
              <w:r w:rsidRPr="007F7E2B">
                <w:rPr>
                  <w:rFonts w:ascii="Times New Roman" w:eastAsia="Times New Roman" w:hAnsi="Times New Roman" w:cs="Times New Roman"/>
                  <w:sz w:val="14"/>
                </w:rPr>
                <w:t>,</w:t>
              </w:r>
              <w:r w:rsidRPr="007F7E2B">
                <w:rPr>
                  <w:rFonts w:ascii="Times New Roman" w:eastAsia="Times New Roman" w:hAnsi="Times New Roman" w:cs="Times New Roman"/>
                  <w:sz w:val="14"/>
                </w:rPr>
                <w:tab/>
              </w:r>
              <w:r w:rsidRPr="007F7E2B">
                <w:rPr>
                  <w:rFonts w:ascii="Calibri" w:eastAsia="Calibri" w:hAnsi="Calibri" w:cs="Calibri"/>
                  <w:b/>
                </w:rPr>
                <w:t xml:space="preserve"> </w:t>
              </w:r>
            </w:ins>
          </w:p>
        </w:tc>
        <w:tc>
          <w:tcPr>
            <w:tcW w:w="2158"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01A1C412" w14:textId="77777777" w:rsidR="00EC5046" w:rsidRPr="007F7E2B" w:rsidRDefault="00EC5046">
            <w:pPr>
              <w:spacing w:line="259" w:lineRule="auto"/>
              <w:ind w:left="33"/>
              <w:jc w:val="center"/>
              <w:rPr>
                <w:ins w:id="16007" w:author="V2" w:date="2025-04-14T14:19:00Z" w16du:dateUtc="2025-04-14T19:19:00Z"/>
              </w:rPr>
            </w:pPr>
            <w:ins w:id="16008" w:author="V2" w:date="2025-04-14T14:19:00Z" w16du:dateUtc="2025-04-14T19:19:00Z">
              <w:r w:rsidRPr="007F7E2B">
                <w:rPr>
                  <w:rFonts w:ascii="Times New Roman" w:eastAsia="Times New Roman" w:hAnsi="Times New Roman" w:cs="Times New Roman"/>
                  <w:i/>
                </w:rPr>
                <w:t>CH</w:t>
              </w:r>
              <w:r w:rsidRPr="007F7E2B">
                <w:rPr>
                  <w:rFonts w:ascii="Times New Roman" w:eastAsia="Times New Roman" w:hAnsi="Times New Roman" w:cs="Times New Roman"/>
                  <w:sz w:val="14"/>
                </w:rPr>
                <w:t>4</w:t>
              </w:r>
              <w:r w:rsidRPr="007F7E2B">
                <w:rPr>
                  <w:rFonts w:ascii="Times New Roman" w:eastAsia="Times New Roman" w:hAnsi="Times New Roman" w:cs="Times New Roman"/>
                  <w:i/>
                  <w:sz w:val="14"/>
                </w:rPr>
                <w:t>dif i</w:t>
              </w:r>
              <w:r w:rsidRPr="007F7E2B">
                <w:rPr>
                  <w:rFonts w:ascii="Times New Roman" w:eastAsia="Times New Roman" w:hAnsi="Times New Roman" w:cs="Times New Roman"/>
                  <w:sz w:val="14"/>
                </w:rPr>
                <w:t>,</w:t>
              </w:r>
              <w:r w:rsidRPr="007F7E2B">
                <w:rPr>
                  <w:rFonts w:ascii="Calibri" w:eastAsia="Calibri" w:hAnsi="Calibri" w:cs="Calibri"/>
                  <w:b/>
                </w:rPr>
                <w:t xml:space="preserve"> </w:t>
              </w:r>
            </w:ins>
          </w:p>
        </w:tc>
      </w:tr>
      <w:tr w:rsidR="00EC5046" w:rsidRPr="007F7E2B" w14:paraId="4A4C16D7" w14:textId="77777777">
        <w:trPr>
          <w:trHeight w:val="294"/>
          <w:ins w:id="16009" w:author="V2" w:date="2025-04-14T14:19:00Z" w16du:dateUtc="2025-04-14T19:19:00Z"/>
        </w:trPr>
        <w:tc>
          <w:tcPr>
            <w:tcW w:w="2999" w:type="dxa"/>
            <w:vMerge w:val="restart"/>
            <w:tcBorders>
              <w:top w:val="single" w:sz="4" w:space="0" w:color="000000"/>
              <w:left w:val="single" w:sz="4" w:space="0" w:color="000000"/>
              <w:bottom w:val="single" w:sz="4" w:space="0" w:color="000000"/>
              <w:right w:val="single" w:sz="4" w:space="0" w:color="000000"/>
            </w:tcBorders>
          </w:tcPr>
          <w:p w14:paraId="27F6BA5B" w14:textId="77777777" w:rsidR="00EC5046" w:rsidRPr="007F7E2B" w:rsidRDefault="00EC5046">
            <w:pPr>
              <w:spacing w:after="33" w:line="259" w:lineRule="auto"/>
              <w:rPr>
                <w:ins w:id="16010" w:author="V2" w:date="2025-04-14T14:19:00Z" w16du:dateUtc="2025-04-14T19:19:00Z"/>
              </w:rPr>
            </w:pPr>
            <w:ins w:id="16011" w:author="V2" w:date="2025-04-14T14:19:00Z" w16du:dateUtc="2025-04-14T19:19:00Z">
              <w:r w:rsidRPr="007F7E2B">
                <w:rPr>
                  <w:rFonts w:ascii="Calibri" w:eastAsia="Calibri" w:hAnsi="Calibri" w:cs="Calibri"/>
                </w:rPr>
                <w:t xml:space="preserve"> </w:t>
              </w:r>
            </w:ins>
          </w:p>
          <w:p w14:paraId="3F57FE30" w14:textId="77777777" w:rsidR="00EC5046" w:rsidRPr="007F7E2B" w:rsidRDefault="00EC5046">
            <w:pPr>
              <w:spacing w:after="13" w:line="259" w:lineRule="auto"/>
              <w:rPr>
                <w:ins w:id="16012" w:author="V2" w:date="2025-04-14T14:19:00Z" w16du:dateUtc="2025-04-14T19:19:00Z"/>
              </w:rPr>
            </w:pPr>
            <w:ins w:id="16013" w:author="V2" w:date="2025-04-14T14:19:00Z" w16du:dateUtc="2025-04-14T19:19:00Z">
              <w:r w:rsidRPr="007F7E2B">
                <w:t>Boreal</w:t>
              </w:r>
              <w:r w:rsidRPr="007F7E2B">
                <w:rPr>
                  <w:rFonts w:ascii="Calibri" w:eastAsia="Calibri" w:hAnsi="Calibri" w:cs="Calibri"/>
                </w:rPr>
                <w:t xml:space="preserve"> </w:t>
              </w:r>
            </w:ins>
          </w:p>
          <w:p w14:paraId="2DBF5C11" w14:textId="77777777" w:rsidR="00EC5046" w:rsidRPr="007F7E2B" w:rsidRDefault="00EC5046">
            <w:pPr>
              <w:spacing w:after="13" w:line="259" w:lineRule="auto"/>
              <w:rPr>
                <w:ins w:id="16014" w:author="V2" w:date="2025-04-14T14:19:00Z" w16du:dateUtc="2025-04-14T19:19:00Z"/>
              </w:rPr>
            </w:pPr>
            <w:ins w:id="16015" w:author="V2" w:date="2025-04-14T14:19:00Z" w16du:dateUtc="2025-04-14T19:19:00Z">
              <w:r w:rsidRPr="007F7E2B">
                <w:t>Cold Temperate</w:t>
              </w:r>
              <w:r w:rsidRPr="007F7E2B">
                <w:rPr>
                  <w:rFonts w:ascii="Calibri" w:eastAsia="Calibri" w:hAnsi="Calibri" w:cs="Calibri"/>
                </w:rPr>
                <w:t xml:space="preserve"> </w:t>
              </w:r>
            </w:ins>
          </w:p>
          <w:p w14:paraId="213BCFD8" w14:textId="77777777" w:rsidR="00EC5046" w:rsidRPr="007F7E2B" w:rsidRDefault="00EC5046">
            <w:pPr>
              <w:spacing w:after="13" w:line="259" w:lineRule="auto"/>
              <w:rPr>
                <w:ins w:id="16016" w:author="V2" w:date="2025-04-14T14:19:00Z" w16du:dateUtc="2025-04-14T19:19:00Z"/>
              </w:rPr>
            </w:pPr>
            <w:ins w:id="16017" w:author="V2" w:date="2025-04-14T14:19:00Z" w16du:dateUtc="2025-04-14T19:19:00Z">
              <w:r w:rsidRPr="007F7E2B">
                <w:t>Warm Temperate, dry</w:t>
              </w:r>
              <w:r w:rsidRPr="007F7E2B">
                <w:rPr>
                  <w:rFonts w:ascii="Calibri" w:eastAsia="Calibri" w:hAnsi="Calibri" w:cs="Calibri"/>
                </w:rPr>
                <w:t xml:space="preserve"> </w:t>
              </w:r>
            </w:ins>
          </w:p>
          <w:p w14:paraId="0EA158E1" w14:textId="77777777" w:rsidR="00EC5046" w:rsidRPr="007F7E2B" w:rsidRDefault="00EC5046">
            <w:pPr>
              <w:spacing w:after="12" w:line="259" w:lineRule="auto"/>
              <w:rPr>
                <w:ins w:id="16018" w:author="V2" w:date="2025-04-14T14:19:00Z" w16du:dateUtc="2025-04-14T19:19:00Z"/>
              </w:rPr>
            </w:pPr>
            <w:ins w:id="16019" w:author="V2" w:date="2025-04-14T14:19:00Z" w16du:dateUtc="2025-04-14T19:19:00Z">
              <w:r w:rsidRPr="007F7E2B">
                <w:t>Warm Temperate, wet</w:t>
              </w:r>
              <w:r w:rsidRPr="007F7E2B">
                <w:rPr>
                  <w:rFonts w:ascii="Calibri" w:eastAsia="Calibri" w:hAnsi="Calibri" w:cs="Calibri"/>
                </w:rPr>
                <w:t xml:space="preserve"> </w:t>
              </w:r>
            </w:ins>
          </w:p>
          <w:p w14:paraId="5EDB672F" w14:textId="77777777" w:rsidR="00EC5046" w:rsidRPr="007F7E2B" w:rsidRDefault="00EC5046">
            <w:pPr>
              <w:spacing w:after="12" w:line="259" w:lineRule="auto"/>
              <w:rPr>
                <w:ins w:id="16020" w:author="V2" w:date="2025-04-14T14:19:00Z" w16du:dateUtc="2025-04-14T19:19:00Z"/>
              </w:rPr>
            </w:pPr>
            <w:ins w:id="16021" w:author="V2" w:date="2025-04-14T14:19:00Z" w16du:dateUtc="2025-04-14T19:19:00Z">
              <w:r w:rsidRPr="007F7E2B">
                <w:t>Tropical, wet</w:t>
              </w:r>
              <w:r w:rsidRPr="007F7E2B">
                <w:rPr>
                  <w:rFonts w:ascii="Calibri" w:eastAsia="Calibri" w:hAnsi="Calibri" w:cs="Calibri"/>
                </w:rPr>
                <w:t xml:space="preserve"> </w:t>
              </w:r>
            </w:ins>
          </w:p>
          <w:p w14:paraId="22125FCD" w14:textId="77777777" w:rsidR="00EC5046" w:rsidRPr="007F7E2B" w:rsidRDefault="00EC5046">
            <w:pPr>
              <w:spacing w:after="12" w:line="259" w:lineRule="auto"/>
              <w:rPr>
                <w:ins w:id="16022" w:author="V2" w:date="2025-04-14T14:19:00Z" w16du:dateUtc="2025-04-14T19:19:00Z"/>
              </w:rPr>
            </w:pPr>
            <w:ins w:id="16023" w:author="V2" w:date="2025-04-14T14:19:00Z" w16du:dateUtc="2025-04-14T19:19:00Z">
              <w:r w:rsidRPr="007F7E2B">
                <w:t>Tropical, moist, long dry season</w:t>
              </w:r>
              <w:r w:rsidRPr="007F7E2B">
                <w:rPr>
                  <w:rFonts w:ascii="Calibri" w:eastAsia="Calibri" w:hAnsi="Calibri" w:cs="Calibri"/>
                </w:rPr>
                <w:t xml:space="preserve"> </w:t>
              </w:r>
            </w:ins>
          </w:p>
          <w:p w14:paraId="35F1FA43" w14:textId="77777777" w:rsidR="00EC5046" w:rsidRPr="007F7E2B" w:rsidRDefault="00EC5046">
            <w:pPr>
              <w:spacing w:after="28" w:line="259" w:lineRule="auto"/>
              <w:jc w:val="both"/>
              <w:rPr>
                <w:ins w:id="16024" w:author="V2" w:date="2025-04-14T14:19:00Z" w16du:dateUtc="2025-04-14T19:19:00Z"/>
              </w:rPr>
            </w:pPr>
            <w:ins w:id="16025" w:author="V2" w:date="2025-04-14T14:19:00Z" w16du:dateUtc="2025-04-14T19:19:00Z">
              <w:r w:rsidRPr="007F7E2B">
                <w:t>Tropical, moist, short dry season</w:t>
              </w:r>
              <w:r w:rsidRPr="007F7E2B">
                <w:rPr>
                  <w:rFonts w:ascii="Calibri" w:eastAsia="Calibri" w:hAnsi="Calibri" w:cs="Calibri"/>
                </w:rPr>
                <w:t xml:space="preserve"> </w:t>
              </w:r>
            </w:ins>
          </w:p>
          <w:p w14:paraId="1F1ABE6C" w14:textId="77777777" w:rsidR="00EC5046" w:rsidRPr="007F7E2B" w:rsidRDefault="00EC5046">
            <w:pPr>
              <w:spacing w:line="259" w:lineRule="auto"/>
              <w:rPr>
                <w:ins w:id="16026" w:author="V2" w:date="2025-04-14T14:19:00Z" w16du:dateUtc="2025-04-14T19:19:00Z"/>
              </w:rPr>
            </w:pPr>
            <w:ins w:id="16027" w:author="V2" w:date="2025-04-14T14:19:00Z" w16du:dateUtc="2025-04-14T19:19:00Z">
              <w:r w:rsidRPr="007F7E2B">
                <w:t>Tropical, dry</w:t>
              </w:r>
              <w:r w:rsidRPr="007F7E2B">
                <w:rPr>
                  <w:rFonts w:ascii="Calibri" w:eastAsia="Calibri" w:hAnsi="Calibri" w:cs="Calibri"/>
                </w:rPr>
                <w:t xml:space="preserve"> </w:t>
              </w:r>
            </w:ins>
          </w:p>
        </w:tc>
        <w:tc>
          <w:tcPr>
            <w:tcW w:w="1959" w:type="dxa"/>
            <w:tcBorders>
              <w:top w:val="single" w:sz="4" w:space="0" w:color="000000"/>
              <w:left w:val="single" w:sz="4" w:space="0" w:color="000000"/>
              <w:bottom w:val="single" w:sz="4" w:space="0" w:color="000000"/>
              <w:right w:val="single" w:sz="4" w:space="0" w:color="000000"/>
            </w:tcBorders>
          </w:tcPr>
          <w:p w14:paraId="60080628" w14:textId="77777777" w:rsidR="00EC5046" w:rsidRPr="007F7E2B" w:rsidRDefault="00EC5046">
            <w:pPr>
              <w:spacing w:line="259" w:lineRule="auto"/>
              <w:ind w:left="40"/>
              <w:jc w:val="center"/>
              <w:rPr>
                <w:ins w:id="16028" w:author="V2" w:date="2025-04-14T14:19:00Z" w16du:dateUtc="2025-04-14T19:19:00Z"/>
              </w:rPr>
            </w:pPr>
            <w:ins w:id="16029" w:author="V2" w:date="2025-04-14T14:19:00Z" w16du:dateUtc="2025-04-14T19:19:00Z">
              <w:r w:rsidRPr="007F7E2B">
                <w:t>kg/ha/day</w:t>
              </w:r>
              <w:r w:rsidRPr="007F7E2B">
                <w:rPr>
                  <w:rFonts w:ascii="Calibri" w:eastAsia="Calibri" w:hAnsi="Calibri" w:cs="Calibri"/>
                </w:rPr>
                <w:t xml:space="preserve"> </w:t>
              </w:r>
            </w:ins>
          </w:p>
        </w:tc>
        <w:tc>
          <w:tcPr>
            <w:tcW w:w="2063" w:type="dxa"/>
            <w:tcBorders>
              <w:top w:val="single" w:sz="4" w:space="0" w:color="000000"/>
              <w:left w:val="single" w:sz="4" w:space="0" w:color="000000"/>
              <w:bottom w:val="single" w:sz="8" w:space="0" w:color="000000"/>
              <w:right w:val="single" w:sz="4" w:space="0" w:color="000000"/>
            </w:tcBorders>
          </w:tcPr>
          <w:p w14:paraId="2EE10CF7" w14:textId="77777777" w:rsidR="00EC5046" w:rsidRPr="007F7E2B" w:rsidRDefault="00EC5046">
            <w:pPr>
              <w:spacing w:line="259" w:lineRule="auto"/>
              <w:ind w:left="41"/>
              <w:jc w:val="center"/>
              <w:rPr>
                <w:ins w:id="16030" w:author="V2" w:date="2025-04-14T14:19:00Z" w16du:dateUtc="2025-04-14T19:19:00Z"/>
              </w:rPr>
            </w:pPr>
            <w:ins w:id="16031" w:author="V2" w:date="2025-04-14T14:19:00Z" w16du:dateUtc="2025-04-14T19:19:00Z">
              <w:r w:rsidRPr="007F7E2B">
                <w:t>kg/ha/day</w:t>
              </w:r>
              <w:r w:rsidRPr="007F7E2B">
                <w:rPr>
                  <w:rFonts w:ascii="Calibri" w:eastAsia="Calibri" w:hAnsi="Calibri" w:cs="Calibri"/>
                </w:rPr>
                <w:t xml:space="preserve"> </w:t>
              </w:r>
            </w:ins>
          </w:p>
        </w:tc>
        <w:tc>
          <w:tcPr>
            <w:tcW w:w="2158" w:type="dxa"/>
            <w:tcBorders>
              <w:top w:val="single" w:sz="4" w:space="0" w:color="000000"/>
              <w:left w:val="single" w:sz="4" w:space="0" w:color="000000"/>
              <w:bottom w:val="single" w:sz="4" w:space="0" w:color="000000"/>
              <w:right w:val="single" w:sz="4" w:space="0" w:color="000000"/>
            </w:tcBorders>
          </w:tcPr>
          <w:p w14:paraId="0ABB30CE" w14:textId="77777777" w:rsidR="00EC5046" w:rsidRPr="007F7E2B" w:rsidRDefault="00EC5046">
            <w:pPr>
              <w:spacing w:line="259" w:lineRule="auto"/>
              <w:ind w:left="41"/>
              <w:jc w:val="center"/>
              <w:rPr>
                <w:ins w:id="16032" w:author="V2" w:date="2025-04-14T14:19:00Z" w16du:dateUtc="2025-04-14T19:19:00Z"/>
              </w:rPr>
            </w:pPr>
            <w:ins w:id="16033" w:author="V2" w:date="2025-04-14T14:19:00Z" w16du:dateUtc="2025-04-14T19:19:00Z">
              <w:r w:rsidRPr="007F7E2B">
                <w:t>kg/ha/day</w:t>
              </w:r>
              <w:r w:rsidRPr="007F7E2B">
                <w:rPr>
                  <w:rFonts w:ascii="Calibri" w:eastAsia="Calibri" w:hAnsi="Calibri" w:cs="Calibri"/>
                </w:rPr>
                <w:t xml:space="preserve"> </w:t>
              </w:r>
            </w:ins>
          </w:p>
        </w:tc>
      </w:tr>
      <w:tr w:rsidR="00EC5046" w:rsidRPr="007F7E2B" w14:paraId="5740756E" w14:textId="77777777">
        <w:trPr>
          <w:trHeight w:val="282"/>
          <w:ins w:id="16034" w:author="V2" w:date="2025-04-14T14:19:00Z" w16du:dateUtc="2025-04-14T19:19:00Z"/>
        </w:trPr>
        <w:tc>
          <w:tcPr>
            <w:tcW w:w="0" w:type="auto"/>
            <w:vMerge/>
            <w:tcBorders>
              <w:top w:val="nil"/>
              <w:left w:val="single" w:sz="4" w:space="0" w:color="000000"/>
              <w:bottom w:val="nil"/>
              <w:right w:val="single" w:sz="4" w:space="0" w:color="000000"/>
            </w:tcBorders>
          </w:tcPr>
          <w:p w14:paraId="6415254C" w14:textId="77777777" w:rsidR="00EC5046" w:rsidRPr="007F7E2B" w:rsidRDefault="00EC5046">
            <w:pPr>
              <w:spacing w:after="160" w:line="259" w:lineRule="auto"/>
              <w:rPr>
                <w:ins w:id="16035" w:author="V2" w:date="2025-04-14T14:19:00Z" w16du:dateUtc="2025-04-14T19:19:00Z"/>
              </w:rPr>
            </w:pPr>
          </w:p>
        </w:tc>
        <w:tc>
          <w:tcPr>
            <w:tcW w:w="1959" w:type="dxa"/>
            <w:tcBorders>
              <w:top w:val="single" w:sz="4" w:space="0" w:color="000000"/>
              <w:left w:val="single" w:sz="4" w:space="0" w:color="000000"/>
              <w:bottom w:val="single" w:sz="4" w:space="0" w:color="000000"/>
              <w:right w:val="single" w:sz="8" w:space="0" w:color="000000"/>
            </w:tcBorders>
          </w:tcPr>
          <w:p w14:paraId="1A44C3BB" w14:textId="77777777" w:rsidR="00EC5046" w:rsidRPr="007F7E2B" w:rsidRDefault="00EC5046">
            <w:pPr>
              <w:spacing w:line="259" w:lineRule="auto"/>
              <w:ind w:left="114"/>
              <w:rPr>
                <w:ins w:id="16036" w:author="V2" w:date="2025-04-14T14:19:00Z" w16du:dateUtc="2025-04-14T19:19:00Z"/>
              </w:rPr>
            </w:pPr>
            <w:ins w:id="16037" w:author="V2" w:date="2025-04-14T14:19:00Z" w16du:dateUtc="2025-04-14T19:19:00Z">
              <w:r w:rsidRPr="007F7E2B">
                <w:t>0.11</w:t>
              </w:r>
              <w:r w:rsidRPr="007F7E2B">
                <w:rPr>
                  <w:rFonts w:ascii="Calibri" w:eastAsia="Calibri" w:hAnsi="Calibri" w:cs="Calibri"/>
                </w:rPr>
                <w:t xml:space="preserve"> </w:t>
              </w:r>
              <w:r w:rsidRPr="007F7E2B">
                <w:t>+/-88%</w:t>
              </w:r>
              <w:r w:rsidRPr="007F7E2B">
                <w:rPr>
                  <w:rFonts w:ascii="Calibri" w:eastAsia="Calibri" w:hAnsi="Calibri" w:cs="Calibri"/>
                </w:rPr>
                <w:t xml:space="preserve"> </w:t>
              </w:r>
            </w:ins>
          </w:p>
        </w:tc>
        <w:tc>
          <w:tcPr>
            <w:tcW w:w="2063" w:type="dxa"/>
            <w:tcBorders>
              <w:top w:val="single" w:sz="8" w:space="0" w:color="000000"/>
              <w:left w:val="single" w:sz="8" w:space="0" w:color="000000"/>
              <w:bottom w:val="single" w:sz="4" w:space="0" w:color="000000"/>
              <w:right w:val="single" w:sz="8" w:space="0" w:color="000000"/>
            </w:tcBorders>
          </w:tcPr>
          <w:p w14:paraId="5B159EB8" w14:textId="77777777" w:rsidR="00EC5046" w:rsidRPr="007F7E2B" w:rsidRDefault="00EC5046">
            <w:pPr>
              <w:spacing w:line="259" w:lineRule="auto"/>
              <w:ind w:left="49"/>
              <w:rPr>
                <w:ins w:id="16038" w:author="V2" w:date="2025-04-14T14:19:00Z" w16du:dateUtc="2025-04-14T19:19:00Z"/>
              </w:rPr>
            </w:pPr>
            <w:ins w:id="16039" w:author="V2" w:date="2025-04-14T14:19:00Z" w16du:dateUtc="2025-04-14T19:19:00Z">
              <w:r w:rsidRPr="007F7E2B">
                <w:t>0.29</w:t>
              </w:r>
              <w:r w:rsidRPr="007F7E2B">
                <w:rPr>
                  <w:rFonts w:ascii="Calibri" w:eastAsia="Calibri" w:hAnsi="Calibri" w:cs="Calibri"/>
                </w:rPr>
                <w:t xml:space="preserve"> </w:t>
              </w:r>
              <w:r w:rsidRPr="007F7E2B">
                <w:t>+/-160%</w:t>
              </w:r>
              <w:r w:rsidRPr="007F7E2B">
                <w:rPr>
                  <w:rFonts w:ascii="Calibri" w:eastAsia="Calibri" w:hAnsi="Calibri" w:cs="Calibri"/>
                </w:rPr>
                <w:t xml:space="preserve"> </w:t>
              </w:r>
            </w:ins>
          </w:p>
        </w:tc>
        <w:tc>
          <w:tcPr>
            <w:tcW w:w="2158" w:type="dxa"/>
            <w:tcBorders>
              <w:top w:val="single" w:sz="4" w:space="0" w:color="000000"/>
              <w:left w:val="single" w:sz="8" w:space="0" w:color="000000"/>
              <w:bottom w:val="single" w:sz="4" w:space="0" w:color="000000"/>
              <w:right w:val="single" w:sz="8" w:space="0" w:color="000000"/>
            </w:tcBorders>
          </w:tcPr>
          <w:p w14:paraId="6776E51D" w14:textId="77777777" w:rsidR="00EC5046" w:rsidRPr="007F7E2B" w:rsidRDefault="00EC5046">
            <w:pPr>
              <w:spacing w:line="259" w:lineRule="auto"/>
              <w:ind w:left="2"/>
              <w:rPr>
                <w:ins w:id="16040" w:author="V2" w:date="2025-04-14T14:19:00Z" w16du:dateUtc="2025-04-14T19:19:00Z"/>
              </w:rPr>
            </w:pPr>
            <w:ins w:id="16041" w:author="V2" w:date="2025-04-14T14:19:00Z" w16du:dateUtc="2025-04-14T19:19:00Z">
              <w:r w:rsidRPr="007F7E2B">
                <w:t>0.05</w:t>
              </w:r>
              <w:r w:rsidRPr="007F7E2B">
                <w:rPr>
                  <w:rFonts w:ascii="Calibri" w:eastAsia="Calibri" w:hAnsi="Calibri" w:cs="Calibri"/>
                </w:rPr>
                <w:t xml:space="preserve"> </w:t>
              </w:r>
              <w:r w:rsidRPr="007F7E2B">
                <w:t>+/-60%</w:t>
              </w:r>
              <w:r w:rsidRPr="007F7E2B">
                <w:rPr>
                  <w:rFonts w:ascii="Calibri" w:eastAsia="Calibri" w:hAnsi="Calibri" w:cs="Calibri"/>
                </w:rPr>
                <w:t xml:space="preserve"> </w:t>
              </w:r>
            </w:ins>
          </w:p>
        </w:tc>
      </w:tr>
      <w:tr w:rsidR="00EC5046" w:rsidRPr="007F7E2B" w14:paraId="00777156" w14:textId="77777777">
        <w:trPr>
          <w:trHeight w:val="265"/>
          <w:ins w:id="16042" w:author="V2" w:date="2025-04-14T14:19:00Z" w16du:dateUtc="2025-04-14T19:19:00Z"/>
        </w:trPr>
        <w:tc>
          <w:tcPr>
            <w:tcW w:w="0" w:type="auto"/>
            <w:vMerge/>
            <w:tcBorders>
              <w:top w:val="nil"/>
              <w:left w:val="single" w:sz="4" w:space="0" w:color="000000"/>
              <w:bottom w:val="nil"/>
              <w:right w:val="single" w:sz="4" w:space="0" w:color="000000"/>
            </w:tcBorders>
          </w:tcPr>
          <w:p w14:paraId="5EE5EC61" w14:textId="77777777" w:rsidR="00EC5046" w:rsidRPr="007F7E2B" w:rsidRDefault="00EC5046">
            <w:pPr>
              <w:spacing w:after="160" w:line="259" w:lineRule="auto"/>
              <w:rPr>
                <w:ins w:id="16043" w:author="V2" w:date="2025-04-14T14:19:00Z" w16du:dateUtc="2025-04-14T19:19:00Z"/>
              </w:rPr>
            </w:pPr>
          </w:p>
        </w:tc>
        <w:tc>
          <w:tcPr>
            <w:tcW w:w="1959" w:type="dxa"/>
            <w:tcBorders>
              <w:top w:val="single" w:sz="4" w:space="0" w:color="000000"/>
              <w:left w:val="single" w:sz="4" w:space="0" w:color="000000"/>
              <w:bottom w:val="single" w:sz="4" w:space="0" w:color="000000"/>
              <w:right w:val="single" w:sz="8" w:space="0" w:color="000000"/>
            </w:tcBorders>
          </w:tcPr>
          <w:p w14:paraId="35AA22E6" w14:textId="77777777" w:rsidR="00EC5046" w:rsidRPr="007F7E2B" w:rsidRDefault="00EC5046">
            <w:pPr>
              <w:spacing w:line="259" w:lineRule="auto"/>
              <w:ind w:left="224"/>
              <w:rPr>
                <w:ins w:id="16044" w:author="V2" w:date="2025-04-14T14:19:00Z" w16du:dateUtc="2025-04-14T19:19:00Z"/>
              </w:rPr>
            </w:pPr>
            <w:ins w:id="16045" w:author="V2" w:date="2025-04-14T14:19:00Z" w16du:dateUtc="2025-04-14T19:19:00Z">
              <w:r w:rsidRPr="007F7E2B">
                <w:t>0.2</w:t>
              </w:r>
              <w:r w:rsidRPr="007F7E2B">
                <w:rPr>
                  <w:rFonts w:ascii="Calibri" w:eastAsia="Calibri" w:hAnsi="Calibri" w:cs="Calibri"/>
                </w:rPr>
                <w:t xml:space="preserve"> </w:t>
              </w:r>
              <w:r w:rsidRPr="007F7E2B">
                <w:t>+/-55%</w:t>
              </w:r>
              <w:r w:rsidRPr="007F7E2B">
                <w:rPr>
                  <w:rFonts w:ascii="Calibri" w:eastAsia="Calibri" w:hAnsi="Calibri" w:cs="Calibri"/>
                </w:rPr>
                <w:t xml:space="preserve"> </w:t>
              </w:r>
            </w:ins>
          </w:p>
        </w:tc>
        <w:tc>
          <w:tcPr>
            <w:tcW w:w="2063" w:type="dxa"/>
            <w:tcBorders>
              <w:top w:val="single" w:sz="4" w:space="0" w:color="000000"/>
              <w:left w:val="single" w:sz="8" w:space="0" w:color="000000"/>
              <w:bottom w:val="single" w:sz="4" w:space="0" w:color="000000"/>
              <w:right w:val="single" w:sz="8" w:space="0" w:color="000000"/>
            </w:tcBorders>
          </w:tcPr>
          <w:p w14:paraId="5B09AD57" w14:textId="77777777" w:rsidR="00EC5046" w:rsidRPr="007F7E2B" w:rsidRDefault="00EC5046">
            <w:pPr>
              <w:spacing w:line="259" w:lineRule="auto"/>
              <w:ind w:left="49"/>
              <w:rPr>
                <w:ins w:id="16046" w:author="V2" w:date="2025-04-14T14:19:00Z" w16du:dateUtc="2025-04-14T19:19:00Z"/>
              </w:rPr>
            </w:pPr>
            <w:ins w:id="16047" w:author="V2" w:date="2025-04-14T14:19:00Z" w16du:dateUtc="2025-04-14T19:19:00Z">
              <w:r w:rsidRPr="007F7E2B">
                <w:t>0.14</w:t>
              </w:r>
              <w:r w:rsidRPr="007F7E2B">
                <w:rPr>
                  <w:rFonts w:ascii="Calibri" w:eastAsia="Calibri" w:hAnsi="Calibri" w:cs="Calibri"/>
                </w:rPr>
                <w:t xml:space="preserve"> </w:t>
              </w:r>
              <w:r w:rsidRPr="007F7E2B">
                <w:t>+/-70%</w:t>
              </w:r>
              <w:r w:rsidRPr="007F7E2B">
                <w:rPr>
                  <w:rFonts w:ascii="Calibri" w:eastAsia="Calibri" w:hAnsi="Calibri" w:cs="Calibri"/>
                </w:rPr>
                <w:t xml:space="preserve"> </w:t>
              </w:r>
            </w:ins>
          </w:p>
        </w:tc>
        <w:tc>
          <w:tcPr>
            <w:tcW w:w="2158" w:type="dxa"/>
            <w:tcBorders>
              <w:top w:val="single" w:sz="4" w:space="0" w:color="000000"/>
              <w:left w:val="single" w:sz="8" w:space="0" w:color="000000"/>
              <w:bottom w:val="single" w:sz="4" w:space="0" w:color="000000"/>
              <w:right w:val="single" w:sz="8" w:space="0" w:color="000000"/>
            </w:tcBorders>
          </w:tcPr>
          <w:p w14:paraId="1D4BD001" w14:textId="77777777" w:rsidR="00EC5046" w:rsidRPr="007F7E2B" w:rsidRDefault="00EC5046">
            <w:pPr>
              <w:spacing w:line="259" w:lineRule="auto"/>
              <w:ind w:left="1"/>
              <w:rPr>
                <w:ins w:id="16048" w:author="V2" w:date="2025-04-14T14:19:00Z" w16du:dateUtc="2025-04-14T19:19:00Z"/>
              </w:rPr>
            </w:pPr>
            <w:ins w:id="16049" w:author="V2" w:date="2025-04-14T14:19:00Z" w16du:dateUtc="2025-04-14T19:19:00Z">
              <w:r w:rsidRPr="007F7E2B">
                <w:t xml:space="preserve"> </w:t>
              </w:r>
              <w:r w:rsidRPr="007F7E2B">
                <w:rPr>
                  <w:rFonts w:ascii="Calibri" w:eastAsia="Calibri" w:hAnsi="Calibri" w:cs="Calibri"/>
                </w:rPr>
                <w:t xml:space="preserve"> </w:t>
              </w:r>
              <w:r w:rsidRPr="007F7E2B">
                <w:rPr>
                  <w:rFonts w:ascii="Calibri" w:eastAsia="Calibri" w:hAnsi="Calibri" w:cs="Calibri"/>
                </w:rPr>
                <w:tab/>
              </w:r>
              <w:r w:rsidRPr="007F7E2B">
                <w:t xml:space="preserve"> </w:t>
              </w:r>
              <w:r w:rsidRPr="007F7E2B">
                <w:rPr>
                  <w:rFonts w:ascii="Calibri" w:eastAsia="Calibri" w:hAnsi="Calibri" w:cs="Calibri"/>
                </w:rPr>
                <w:t xml:space="preserve"> </w:t>
              </w:r>
            </w:ins>
          </w:p>
        </w:tc>
      </w:tr>
      <w:tr w:rsidR="00EC5046" w:rsidRPr="007F7E2B" w14:paraId="687CFD92" w14:textId="77777777">
        <w:trPr>
          <w:trHeight w:val="264"/>
          <w:ins w:id="16050" w:author="V2" w:date="2025-04-14T14:19:00Z" w16du:dateUtc="2025-04-14T19:19:00Z"/>
        </w:trPr>
        <w:tc>
          <w:tcPr>
            <w:tcW w:w="0" w:type="auto"/>
            <w:vMerge/>
            <w:tcBorders>
              <w:top w:val="nil"/>
              <w:left w:val="single" w:sz="4" w:space="0" w:color="000000"/>
              <w:bottom w:val="nil"/>
              <w:right w:val="single" w:sz="4" w:space="0" w:color="000000"/>
            </w:tcBorders>
          </w:tcPr>
          <w:p w14:paraId="0143A1D9" w14:textId="77777777" w:rsidR="00EC5046" w:rsidRPr="007F7E2B" w:rsidRDefault="00EC5046">
            <w:pPr>
              <w:spacing w:after="160" w:line="259" w:lineRule="auto"/>
              <w:rPr>
                <w:ins w:id="16051" w:author="V2" w:date="2025-04-14T14:19:00Z" w16du:dateUtc="2025-04-14T19:19:00Z"/>
              </w:rPr>
            </w:pPr>
          </w:p>
        </w:tc>
        <w:tc>
          <w:tcPr>
            <w:tcW w:w="1959" w:type="dxa"/>
            <w:tcBorders>
              <w:top w:val="single" w:sz="4" w:space="0" w:color="000000"/>
              <w:left w:val="single" w:sz="4" w:space="0" w:color="000000"/>
              <w:bottom w:val="single" w:sz="4" w:space="0" w:color="000000"/>
              <w:right w:val="single" w:sz="8" w:space="0" w:color="000000"/>
            </w:tcBorders>
          </w:tcPr>
          <w:p w14:paraId="1AA4BEC1" w14:textId="77777777" w:rsidR="00EC5046" w:rsidRPr="007F7E2B" w:rsidRDefault="00EC5046">
            <w:pPr>
              <w:spacing w:line="259" w:lineRule="auto"/>
              <w:ind w:left="2"/>
              <w:rPr>
                <w:ins w:id="16052" w:author="V2" w:date="2025-04-14T14:19:00Z" w16du:dateUtc="2025-04-14T19:19:00Z"/>
              </w:rPr>
            </w:pPr>
            <w:ins w:id="16053" w:author="V2" w:date="2025-04-14T14:19:00Z" w16du:dateUtc="2025-04-14T19:19:00Z">
              <w:r w:rsidRPr="007F7E2B">
                <w:t>0.063</w:t>
              </w:r>
              <w:r w:rsidRPr="007F7E2B">
                <w:rPr>
                  <w:rFonts w:ascii="Calibri" w:eastAsia="Calibri" w:hAnsi="Calibri" w:cs="Calibri"/>
                </w:rPr>
                <w:t xml:space="preserve"> </w:t>
              </w:r>
              <w:r w:rsidRPr="007F7E2B">
                <w:t>+/-50%</w:t>
              </w:r>
              <w:r w:rsidRPr="007F7E2B">
                <w:rPr>
                  <w:rFonts w:ascii="Calibri" w:eastAsia="Calibri" w:hAnsi="Calibri" w:cs="Calibri"/>
                </w:rPr>
                <w:t xml:space="preserve"> </w:t>
              </w:r>
            </w:ins>
          </w:p>
        </w:tc>
        <w:tc>
          <w:tcPr>
            <w:tcW w:w="2063" w:type="dxa"/>
            <w:tcBorders>
              <w:top w:val="single" w:sz="4" w:space="0" w:color="000000"/>
              <w:left w:val="single" w:sz="8" w:space="0" w:color="000000"/>
              <w:bottom w:val="single" w:sz="4" w:space="0" w:color="000000"/>
              <w:right w:val="single" w:sz="8" w:space="0" w:color="000000"/>
            </w:tcBorders>
          </w:tcPr>
          <w:p w14:paraId="3D36A493" w14:textId="77777777" w:rsidR="00EC5046" w:rsidRPr="007F7E2B" w:rsidRDefault="00EC5046">
            <w:pPr>
              <w:spacing w:line="259" w:lineRule="auto"/>
              <w:ind w:left="2"/>
              <w:rPr>
                <w:ins w:id="16054" w:author="V2" w:date="2025-04-14T14:19:00Z" w16du:dateUtc="2025-04-14T19:19:00Z"/>
              </w:rPr>
            </w:pPr>
            <w:ins w:id="16055" w:author="V2" w:date="2025-04-14T14:19:00Z" w16du:dateUtc="2025-04-14T19:19:00Z">
              <w:r w:rsidRPr="007F7E2B">
                <w:t xml:space="preserve"> </w:t>
              </w:r>
              <w:r w:rsidRPr="007F7E2B">
                <w:rPr>
                  <w:rFonts w:ascii="Calibri" w:eastAsia="Calibri" w:hAnsi="Calibri" w:cs="Calibri"/>
                </w:rPr>
                <w:t xml:space="preserve"> </w:t>
              </w:r>
              <w:r w:rsidRPr="007F7E2B">
                <w:rPr>
                  <w:rFonts w:ascii="Calibri" w:eastAsia="Calibri" w:hAnsi="Calibri" w:cs="Calibri"/>
                </w:rPr>
                <w:tab/>
              </w:r>
              <w:r w:rsidRPr="007F7E2B">
                <w:t xml:space="preserve"> </w:t>
              </w:r>
              <w:r w:rsidRPr="007F7E2B">
                <w:rPr>
                  <w:rFonts w:ascii="Calibri" w:eastAsia="Calibri" w:hAnsi="Calibri" w:cs="Calibri"/>
                </w:rPr>
                <w:t xml:space="preserve"> </w:t>
              </w:r>
            </w:ins>
          </w:p>
        </w:tc>
        <w:tc>
          <w:tcPr>
            <w:tcW w:w="2158" w:type="dxa"/>
            <w:tcBorders>
              <w:top w:val="single" w:sz="4" w:space="0" w:color="000000"/>
              <w:left w:val="single" w:sz="8" w:space="0" w:color="000000"/>
              <w:bottom w:val="single" w:sz="4" w:space="0" w:color="000000"/>
              <w:right w:val="single" w:sz="8" w:space="0" w:color="000000"/>
            </w:tcBorders>
          </w:tcPr>
          <w:p w14:paraId="74547E44" w14:textId="77777777" w:rsidR="00EC5046" w:rsidRPr="007F7E2B" w:rsidRDefault="00EC5046">
            <w:pPr>
              <w:spacing w:line="259" w:lineRule="auto"/>
              <w:ind w:left="1"/>
              <w:rPr>
                <w:ins w:id="16056" w:author="V2" w:date="2025-04-14T14:19:00Z" w16du:dateUtc="2025-04-14T19:19:00Z"/>
              </w:rPr>
            </w:pPr>
            <w:ins w:id="16057" w:author="V2" w:date="2025-04-14T14:19:00Z" w16du:dateUtc="2025-04-14T19:19:00Z">
              <w:r w:rsidRPr="007F7E2B">
                <w:t xml:space="preserve"> </w:t>
              </w:r>
              <w:r w:rsidRPr="007F7E2B">
                <w:rPr>
                  <w:rFonts w:ascii="Calibri" w:eastAsia="Calibri" w:hAnsi="Calibri" w:cs="Calibri"/>
                </w:rPr>
                <w:t xml:space="preserve"> </w:t>
              </w:r>
              <w:r w:rsidRPr="007F7E2B">
                <w:rPr>
                  <w:rFonts w:ascii="Calibri" w:eastAsia="Calibri" w:hAnsi="Calibri" w:cs="Calibri"/>
                </w:rPr>
                <w:tab/>
              </w:r>
              <w:r w:rsidRPr="007F7E2B">
                <w:t xml:space="preserve"> </w:t>
              </w:r>
              <w:r w:rsidRPr="007F7E2B">
                <w:rPr>
                  <w:rFonts w:ascii="Calibri" w:eastAsia="Calibri" w:hAnsi="Calibri" w:cs="Calibri"/>
                </w:rPr>
                <w:t xml:space="preserve"> </w:t>
              </w:r>
            </w:ins>
          </w:p>
        </w:tc>
      </w:tr>
      <w:tr w:rsidR="00EC5046" w:rsidRPr="007F7E2B" w14:paraId="439C2C76" w14:textId="77777777">
        <w:trPr>
          <w:trHeight w:val="265"/>
          <w:ins w:id="16058" w:author="V2" w:date="2025-04-14T14:19:00Z" w16du:dateUtc="2025-04-14T19:19:00Z"/>
        </w:trPr>
        <w:tc>
          <w:tcPr>
            <w:tcW w:w="0" w:type="auto"/>
            <w:vMerge/>
            <w:tcBorders>
              <w:top w:val="nil"/>
              <w:left w:val="single" w:sz="4" w:space="0" w:color="000000"/>
              <w:bottom w:val="nil"/>
              <w:right w:val="single" w:sz="4" w:space="0" w:color="000000"/>
            </w:tcBorders>
          </w:tcPr>
          <w:p w14:paraId="1E18C872" w14:textId="77777777" w:rsidR="00EC5046" w:rsidRPr="007F7E2B" w:rsidRDefault="00EC5046">
            <w:pPr>
              <w:spacing w:after="160" w:line="259" w:lineRule="auto"/>
              <w:rPr>
                <w:ins w:id="16059" w:author="V2" w:date="2025-04-14T14:19:00Z" w16du:dateUtc="2025-04-14T19:19:00Z"/>
              </w:rPr>
            </w:pPr>
          </w:p>
        </w:tc>
        <w:tc>
          <w:tcPr>
            <w:tcW w:w="1959" w:type="dxa"/>
            <w:tcBorders>
              <w:top w:val="single" w:sz="4" w:space="0" w:color="000000"/>
              <w:left w:val="single" w:sz="4" w:space="0" w:color="000000"/>
              <w:bottom w:val="single" w:sz="4" w:space="0" w:color="000000"/>
              <w:right w:val="single" w:sz="8" w:space="0" w:color="000000"/>
            </w:tcBorders>
          </w:tcPr>
          <w:p w14:paraId="37CE814D" w14:textId="77777777" w:rsidR="00EC5046" w:rsidRPr="007F7E2B" w:rsidRDefault="00EC5046">
            <w:pPr>
              <w:spacing w:line="259" w:lineRule="auto"/>
              <w:ind w:left="2"/>
              <w:rPr>
                <w:ins w:id="16060" w:author="V2" w:date="2025-04-14T14:19:00Z" w16du:dateUtc="2025-04-14T19:19:00Z"/>
              </w:rPr>
            </w:pPr>
            <w:ins w:id="16061" w:author="V2" w:date="2025-04-14T14:19:00Z" w16du:dateUtc="2025-04-14T19:19:00Z">
              <w:r w:rsidRPr="007F7E2B">
                <w:t>0.096</w:t>
              </w:r>
              <w:r w:rsidRPr="007F7E2B">
                <w:rPr>
                  <w:rFonts w:ascii="Calibri" w:eastAsia="Calibri" w:hAnsi="Calibri" w:cs="Calibri"/>
                </w:rPr>
                <w:t xml:space="preserve"> </w:t>
              </w:r>
              <w:r w:rsidRPr="007F7E2B">
                <w:t>+/-77%</w:t>
              </w:r>
              <w:r w:rsidRPr="007F7E2B">
                <w:rPr>
                  <w:rFonts w:ascii="Calibri" w:eastAsia="Calibri" w:hAnsi="Calibri" w:cs="Calibri"/>
                </w:rPr>
                <w:t xml:space="preserve"> </w:t>
              </w:r>
            </w:ins>
          </w:p>
        </w:tc>
        <w:tc>
          <w:tcPr>
            <w:tcW w:w="2063" w:type="dxa"/>
            <w:tcBorders>
              <w:top w:val="single" w:sz="4" w:space="0" w:color="000000"/>
              <w:left w:val="single" w:sz="8" w:space="0" w:color="000000"/>
              <w:bottom w:val="single" w:sz="4" w:space="0" w:color="000000"/>
              <w:right w:val="single" w:sz="8" w:space="0" w:color="000000"/>
            </w:tcBorders>
          </w:tcPr>
          <w:p w14:paraId="0843302E" w14:textId="77777777" w:rsidR="00EC5046" w:rsidRPr="007F7E2B" w:rsidRDefault="00EC5046">
            <w:pPr>
              <w:spacing w:line="259" w:lineRule="auto"/>
              <w:ind w:left="2"/>
              <w:rPr>
                <w:ins w:id="16062" w:author="V2" w:date="2025-04-14T14:19:00Z" w16du:dateUtc="2025-04-14T19:19:00Z"/>
              </w:rPr>
            </w:pPr>
            <w:ins w:id="16063" w:author="V2" w:date="2025-04-14T14:19:00Z" w16du:dateUtc="2025-04-14T19:19:00Z">
              <w:r w:rsidRPr="007F7E2B">
                <w:t xml:space="preserve"> </w:t>
              </w:r>
              <w:r w:rsidRPr="007F7E2B">
                <w:rPr>
                  <w:rFonts w:ascii="Calibri" w:eastAsia="Calibri" w:hAnsi="Calibri" w:cs="Calibri"/>
                </w:rPr>
                <w:t xml:space="preserve"> </w:t>
              </w:r>
              <w:r w:rsidRPr="007F7E2B">
                <w:rPr>
                  <w:rFonts w:ascii="Calibri" w:eastAsia="Calibri" w:hAnsi="Calibri" w:cs="Calibri"/>
                </w:rPr>
                <w:tab/>
              </w:r>
              <w:r w:rsidRPr="007F7E2B">
                <w:t xml:space="preserve"> </w:t>
              </w:r>
              <w:r w:rsidRPr="007F7E2B">
                <w:rPr>
                  <w:rFonts w:ascii="Calibri" w:eastAsia="Calibri" w:hAnsi="Calibri" w:cs="Calibri"/>
                </w:rPr>
                <w:t xml:space="preserve"> </w:t>
              </w:r>
            </w:ins>
          </w:p>
        </w:tc>
        <w:tc>
          <w:tcPr>
            <w:tcW w:w="2158" w:type="dxa"/>
            <w:tcBorders>
              <w:top w:val="single" w:sz="4" w:space="0" w:color="000000"/>
              <w:left w:val="single" w:sz="8" w:space="0" w:color="000000"/>
              <w:bottom w:val="single" w:sz="4" w:space="0" w:color="000000"/>
              <w:right w:val="single" w:sz="8" w:space="0" w:color="000000"/>
            </w:tcBorders>
          </w:tcPr>
          <w:p w14:paraId="149C19F3" w14:textId="77777777" w:rsidR="00EC5046" w:rsidRPr="007F7E2B" w:rsidRDefault="00EC5046">
            <w:pPr>
              <w:spacing w:line="259" w:lineRule="auto"/>
              <w:ind w:left="1"/>
              <w:rPr>
                <w:ins w:id="16064" w:author="V2" w:date="2025-04-14T14:19:00Z" w16du:dateUtc="2025-04-14T19:19:00Z"/>
              </w:rPr>
            </w:pPr>
            <w:ins w:id="16065" w:author="V2" w:date="2025-04-14T14:19:00Z" w16du:dateUtc="2025-04-14T19:19:00Z">
              <w:r w:rsidRPr="007F7E2B">
                <w:t xml:space="preserve"> </w:t>
              </w:r>
              <w:r w:rsidRPr="007F7E2B">
                <w:rPr>
                  <w:rFonts w:ascii="Calibri" w:eastAsia="Calibri" w:hAnsi="Calibri" w:cs="Calibri"/>
                </w:rPr>
                <w:t xml:space="preserve"> </w:t>
              </w:r>
              <w:r w:rsidRPr="007F7E2B">
                <w:rPr>
                  <w:rFonts w:ascii="Calibri" w:eastAsia="Calibri" w:hAnsi="Calibri" w:cs="Calibri"/>
                </w:rPr>
                <w:tab/>
              </w:r>
              <w:r w:rsidRPr="007F7E2B">
                <w:t xml:space="preserve"> </w:t>
              </w:r>
              <w:r w:rsidRPr="007F7E2B">
                <w:rPr>
                  <w:rFonts w:ascii="Calibri" w:eastAsia="Calibri" w:hAnsi="Calibri" w:cs="Calibri"/>
                </w:rPr>
                <w:t xml:space="preserve"> </w:t>
              </w:r>
            </w:ins>
          </w:p>
        </w:tc>
      </w:tr>
      <w:tr w:rsidR="00EC5046" w:rsidRPr="007F7E2B" w14:paraId="68DCB99D" w14:textId="77777777">
        <w:trPr>
          <w:trHeight w:val="265"/>
          <w:ins w:id="16066" w:author="V2" w:date="2025-04-14T14:19:00Z" w16du:dateUtc="2025-04-14T19:19:00Z"/>
        </w:trPr>
        <w:tc>
          <w:tcPr>
            <w:tcW w:w="0" w:type="auto"/>
            <w:vMerge/>
            <w:tcBorders>
              <w:top w:val="nil"/>
              <w:left w:val="single" w:sz="4" w:space="0" w:color="000000"/>
              <w:bottom w:val="nil"/>
              <w:right w:val="single" w:sz="4" w:space="0" w:color="000000"/>
            </w:tcBorders>
          </w:tcPr>
          <w:p w14:paraId="596272A6" w14:textId="77777777" w:rsidR="00EC5046" w:rsidRPr="007F7E2B" w:rsidRDefault="00EC5046">
            <w:pPr>
              <w:spacing w:after="160" w:line="259" w:lineRule="auto"/>
              <w:rPr>
                <w:ins w:id="16067" w:author="V2" w:date="2025-04-14T14:19:00Z" w16du:dateUtc="2025-04-14T19:19:00Z"/>
              </w:rPr>
            </w:pPr>
          </w:p>
        </w:tc>
        <w:tc>
          <w:tcPr>
            <w:tcW w:w="1959" w:type="dxa"/>
            <w:tcBorders>
              <w:top w:val="single" w:sz="4" w:space="0" w:color="000000"/>
              <w:left w:val="single" w:sz="4" w:space="0" w:color="000000"/>
              <w:bottom w:val="single" w:sz="4" w:space="0" w:color="000000"/>
              <w:right w:val="single" w:sz="8" w:space="0" w:color="000000"/>
            </w:tcBorders>
          </w:tcPr>
          <w:p w14:paraId="30D52498" w14:textId="77777777" w:rsidR="00EC5046" w:rsidRPr="007F7E2B" w:rsidRDefault="00EC5046">
            <w:pPr>
              <w:spacing w:line="259" w:lineRule="auto"/>
              <w:ind w:left="114"/>
              <w:rPr>
                <w:ins w:id="16068" w:author="V2" w:date="2025-04-14T14:19:00Z" w16du:dateUtc="2025-04-14T19:19:00Z"/>
              </w:rPr>
            </w:pPr>
            <w:ins w:id="16069" w:author="V2" w:date="2025-04-14T14:19:00Z" w16du:dateUtc="2025-04-14T19:19:00Z">
              <w:r w:rsidRPr="007F7E2B">
                <w:t>0.64</w:t>
              </w:r>
              <w:r w:rsidRPr="007F7E2B">
                <w:rPr>
                  <w:rFonts w:ascii="Calibri" w:eastAsia="Calibri" w:hAnsi="Calibri" w:cs="Calibri"/>
                </w:rPr>
                <w:t xml:space="preserve"> </w:t>
              </w:r>
              <w:r w:rsidRPr="007F7E2B">
                <w:t>+/-330%</w:t>
              </w:r>
              <w:r w:rsidRPr="007F7E2B">
                <w:rPr>
                  <w:rFonts w:ascii="Calibri" w:eastAsia="Calibri" w:hAnsi="Calibri" w:cs="Calibri"/>
                </w:rPr>
                <w:t xml:space="preserve"> </w:t>
              </w:r>
            </w:ins>
          </w:p>
        </w:tc>
        <w:tc>
          <w:tcPr>
            <w:tcW w:w="2063" w:type="dxa"/>
            <w:tcBorders>
              <w:top w:val="single" w:sz="4" w:space="0" w:color="000000"/>
              <w:left w:val="single" w:sz="8" w:space="0" w:color="000000"/>
              <w:bottom w:val="single" w:sz="4" w:space="0" w:color="000000"/>
              <w:right w:val="single" w:sz="8" w:space="0" w:color="000000"/>
            </w:tcBorders>
          </w:tcPr>
          <w:p w14:paraId="7BE9B055" w14:textId="77777777" w:rsidR="00EC5046" w:rsidRPr="007F7E2B" w:rsidRDefault="00EC5046">
            <w:pPr>
              <w:spacing w:line="259" w:lineRule="auto"/>
              <w:ind w:left="49"/>
              <w:rPr>
                <w:ins w:id="16070" w:author="V2" w:date="2025-04-14T14:19:00Z" w16du:dateUtc="2025-04-14T19:19:00Z"/>
              </w:rPr>
            </w:pPr>
            <w:ins w:id="16071" w:author="V2" w:date="2025-04-14T14:19:00Z" w16du:dateUtc="2025-04-14T19:19:00Z">
              <w:r w:rsidRPr="007F7E2B">
                <w:t>2.83</w:t>
              </w:r>
              <w:r w:rsidRPr="007F7E2B">
                <w:rPr>
                  <w:rFonts w:ascii="Calibri" w:eastAsia="Calibri" w:hAnsi="Calibri" w:cs="Calibri"/>
                </w:rPr>
                <w:t xml:space="preserve"> </w:t>
              </w:r>
              <w:r w:rsidRPr="007F7E2B">
                <w:t>+/-45%</w:t>
              </w:r>
              <w:r w:rsidRPr="007F7E2B">
                <w:rPr>
                  <w:rFonts w:ascii="Calibri" w:eastAsia="Calibri" w:hAnsi="Calibri" w:cs="Calibri"/>
                </w:rPr>
                <w:t xml:space="preserve"> </w:t>
              </w:r>
            </w:ins>
          </w:p>
        </w:tc>
        <w:tc>
          <w:tcPr>
            <w:tcW w:w="2158" w:type="dxa"/>
            <w:tcBorders>
              <w:top w:val="single" w:sz="4" w:space="0" w:color="000000"/>
              <w:left w:val="single" w:sz="8" w:space="0" w:color="000000"/>
              <w:bottom w:val="single" w:sz="4" w:space="0" w:color="000000"/>
              <w:right w:val="single" w:sz="8" w:space="0" w:color="000000"/>
            </w:tcBorders>
          </w:tcPr>
          <w:p w14:paraId="4F1EBA45" w14:textId="77777777" w:rsidR="00EC5046" w:rsidRPr="007F7E2B" w:rsidRDefault="00EC5046">
            <w:pPr>
              <w:spacing w:line="259" w:lineRule="auto"/>
              <w:ind w:left="1"/>
              <w:rPr>
                <w:ins w:id="16072" w:author="V2" w:date="2025-04-14T14:19:00Z" w16du:dateUtc="2025-04-14T19:19:00Z"/>
              </w:rPr>
            </w:pPr>
            <w:ins w:id="16073" w:author="V2" w:date="2025-04-14T14:19:00Z" w16du:dateUtc="2025-04-14T19:19:00Z">
              <w:r w:rsidRPr="007F7E2B">
                <w:t xml:space="preserve"> </w:t>
              </w:r>
              <w:r w:rsidRPr="007F7E2B">
                <w:rPr>
                  <w:rFonts w:ascii="Calibri" w:eastAsia="Calibri" w:hAnsi="Calibri" w:cs="Calibri"/>
                </w:rPr>
                <w:t xml:space="preserve"> </w:t>
              </w:r>
              <w:r w:rsidRPr="007F7E2B">
                <w:rPr>
                  <w:rFonts w:ascii="Calibri" w:eastAsia="Calibri" w:hAnsi="Calibri" w:cs="Calibri"/>
                </w:rPr>
                <w:tab/>
              </w:r>
              <w:r w:rsidRPr="007F7E2B">
                <w:t xml:space="preserve"> </w:t>
              </w:r>
              <w:r w:rsidRPr="007F7E2B">
                <w:rPr>
                  <w:rFonts w:ascii="Calibri" w:eastAsia="Calibri" w:hAnsi="Calibri" w:cs="Calibri"/>
                </w:rPr>
                <w:t xml:space="preserve"> </w:t>
              </w:r>
            </w:ins>
          </w:p>
        </w:tc>
      </w:tr>
      <w:tr w:rsidR="00EC5046" w:rsidRPr="007F7E2B" w14:paraId="4F4CC747" w14:textId="77777777">
        <w:trPr>
          <w:trHeight w:val="265"/>
          <w:ins w:id="16074" w:author="V2" w:date="2025-04-14T14:19:00Z" w16du:dateUtc="2025-04-14T19:19:00Z"/>
        </w:trPr>
        <w:tc>
          <w:tcPr>
            <w:tcW w:w="0" w:type="auto"/>
            <w:vMerge/>
            <w:tcBorders>
              <w:top w:val="nil"/>
              <w:left w:val="single" w:sz="4" w:space="0" w:color="000000"/>
              <w:bottom w:val="nil"/>
              <w:right w:val="single" w:sz="4" w:space="0" w:color="000000"/>
            </w:tcBorders>
          </w:tcPr>
          <w:p w14:paraId="76C99FFD" w14:textId="77777777" w:rsidR="00EC5046" w:rsidRPr="007F7E2B" w:rsidRDefault="00EC5046">
            <w:pPr>
              <w:spacing w:after="160" w:line="259" w:lineRule="auto"/>
              <w:rPr>
                <w:ins w:id="16075" w:author="V2" w:date="2025-04-14T14:19:00Z" w16du:dateUtc="2025-04-14T19:19:00Z"/>
              </w:rPr>
            </w:pPr>
          </w:p>
        </w:tc>
        <w:tc>
          <w:tcPr>
            <w:tcW w:w="1959" w:type="dxa"/>
            <w:tcBorders>
              <w:top w:val="single" w:sz="4" w:space="0" w:color="000000"/>
              <w:left w:val="single" w:sz="4" w:space="0" w:color="000000"/>
              <w:bottom w:val="single" w:sz="4" w:space="0" w:color="000000"/>
              <w:right w:val="single" w:sz="8" w:space="0" w:color="000000"/>
            </w:tcBorders>
          </w:tcPr>
          <w:p w14:paraId="300B9297" w14:textId="77777777" w:rsidR="00EC5046" w:rsidRPr="007F7E2B" w:rsidRDefault="00EC5046">
            <w:pPr>
              <w:spacing w:line="259" w:lineRule="auto"/>
              <w:ind w:left="114"/>
              <w:rPr>
                <w:ins w:id="16076" w:author="V2" w:date="2025-04-14T14:19:00Z" w16du:dateUtc="2025-04-14T19:19:00Z"/>
              </w:rPr>
            </w:pPr>
            <w:ins w:id="16077" w:author="V2" w:date="2025-04-14T14:19:00Z" w16du:dateUtc="2025-04-14T19:19:00Z">
              <w:r w:rsidRPr="007F7E2B">
                <w:t>0.31</w:t>
              </w:r>
              <w:r w:rsidRPr="007F7E2B">
                <w:rPr>
                  <w:rFonts w:ascii="Calibri" w:eastAsia="Calibri" w:hAnsi="Calibri" w:cs="Calibri"/>
                </w:rPr>
                <w:t xml:space="preserve"> </w:t>
              </w:r>
              <w:r w:rsidRPr="007F7E2B">
                <w:t>+/-190%</w:t>
              </w:r>
              <w:r w:rsidRPr="007F7E2B">
                <w:rPr>
                  <w:rFonts w:ascii="Calibri" w:eastAsia="Calibri" w:hAnsi="Calibri" w:cs="Calibri"/>
                </w:rPr>
                <w:t xml:space="preserve"> </w:t>
              </w:r>
            </w:ins>
          </w:p>
        </w:tc>
        <w:tc>
          <w:tcPr>
            <w:tcW w:w="2063" w:type="dxa"/>
            <w:tcBorders>
              <w:top w:val="single" w:sz="4" w:space="0" w:color="000000"/>
              <w:left w:val="single" w:sz="8" w:space="0" w:color="000000"/>
              <w:bottom w:val="single" w:sz="4" w:space="0" w:color="000000"/>
              <w:right w:val="single" w:sz="8" w:space="0" w:color="000000"/>
            </w:tcBorders>
          </w:tcPr>
          <w:p w14:paraId="47037110" w14:textId="77777777" w:rsidR="00EC5046" w:rsidRPr="007F7E2B" w:rsidRDefault="00EC5046">
            <w:pPr>
              <w:spacing w:line="259" w:lineRule="auto"/>
              <w:ind w:left="159"/>
              <w:rPr>
                <w:ins w:id="16078" w:author="V2" w:date="2025-04-14T14:19:00Z" w16du:dateUtc="2025-04-14T19:19:00Z"/>
              </w:rPr>
            </w:pPr>
            <w:ins w:id="16079" w:author="V2" w:date="2025-04-14T14:19:00Z" w16du:dateUtc="2025-04-14T19:19:00Z">
              <w:r w:rsidRPr="007F7E2B">
                <w:t>1.9</w:t>
              </w:r>
              <w:r w:rsidRPr="007F7E2B">
                <w:rPr>
                  <w:rFonts w:ascii="Calibri" w:eastAsia="Calibri" w:hAnsi="Calibri" w:cs="Calibri"/>
                </w:rPr>
                <w:t xml:space="preserve"> </w:t>
              </w:r>
              <w:r w:rsidRPr="007F7E2B">
                <w:t>+/-155%</w:t>
              </w:r>
              <w:r w:rsidRPr="007F7E2B">
                <w:rPr>
                  <w:rFonts w:ascii="Calibri" w:eastAsia="Calibri" w:hAnsi="Calibri" w:cs="Calibri"/>
                </w:rPr>
                <w:t xml:space="preserve"> </w:t>
              </w:r>
            </w:ins>
          </w:p>
        </w:tc>
        <w:tc>
          <w:tcPr>
            <w:tcW w:w="2158" w:type="dxa"/>
            <w:tcBorders>
              <w:top w:val="single" w:sz="4" w:space="0" w:color="000000"/>
              <w:left w:val="single" w:sz="8" w:space="0" w:color="000000"/>
              <w:bottom w:val="single" w:sz="4" w:space="0" w:color="000000"/>
              <w:right w:val="single" w:sz="8" w:space="0" w:color="000000"/>
            </w:tcBorders>
          </w:tcPr>
          <w:p w14:paraId="6A155438" w14:textId="77777777" w:rsidR="00EC5046" w:rsidRPr="007F7E2B" w:rsidRDefault="00EC5046">
            <w:pPr>
              <w:spacing w:line="259" w:lineRule="auto"/>
              <w:ind w:left="1"/>
              <w:rPr>
                <w:ins w:id="16080" w:author="V2" w:date="2025-04-14T14:19:00Z" w16du:dateUtc="2025-04-14T19:19:00Z"/>
              </w:rPr>
            </w:pPr>
            <w:ins w:id="16081" w:author="V2" w:date="2025-04-14T14:19:00Z" w16du:dateUtc="2025-04-14T19:19:00Z">
              <w:r w:rsidRPr="007F7E2B">
                <w:t xml:space="preserve"> </w:t>
              </w:r>
              <w:r w:rsidRPr="007F7E2B">
                <w:rPr>
                  <w:rFonts w:ascii="Calibri" w:eastAsia="Calibri" w:hAnsi="Calibri" w:cs="Calibri"/>
                </w:rPr>
                <w:t xml:space="preserve"> </w:t>
              </w:r>
              <w:r w:rsidRPr="007F7E2B">
                <w:rPr>
                  <w:rFonts w:ascii="Calibri" w:eastAsia="Calibri" w:hAnsi="Calibri" w:cs="Calibri"/>
                </w:rPr>
                <w:tab/>
              </w:r>
              <w:r w:rsidRPr="007F7E2B">
                <w:t xml:space="preserve"> </w:t>
              </w:r>
              <w:r w:rsidRPr="007F7E2B">
                <w:rPr>
                  <w:rFonts w:ascii="Calibri" w:eastAsia="Calibri" w:hAnsi="Calibri" w:cs="Calibri"/>
                </w:rPr>
                <w:t xml:space="preserve"> </w:t>
              </w:r>
            </w:ins>
          </w:p>
        </w:tc>
      </w:tr>
      <w:tr w:rsidR="00EC5046" w:rsidRPr="007F7E2B" w14:paraId="4C22043B" w14:textId="77777777">
        <w:trPr>
          <w:trHeight w:val="265"/>
          <w:ins w:id="16082" w:author="V2" w:date="2025-04-14T14:19:00Z" w16du:dateUtc="2025-04-14T19:19:00Z"/>
        </w:trPr>
        <w:tc>
          <w:tcPr>
            <w:tcW w:w="0" w:type="auto"/>
            <w:vMerge/>
            <w:tcBorders>
              <w:top w:val="nil"/>
              <w:left w:val="single" w:sz="4" w:space="0" w:color="000000"/>
              <w:bottom w:val="nil"/>
              <w:right w:val="single" w:sz="4" w:space="0" w:color="000000"/>
            </w:tcBorders>
          </w:tcPr>
          <w:p w14:paraId="4F85CDF4" w14:textId="77777777" w:rsidR="00EC5046" w:rsidRPr="007F7E2B" w:rsidRDefault="00EC5046">
            <w:pPr>
              <w:spacing w:after="160" w:line="259" w:lineRule="auto"/>
              <w:rPr>
                <w:ins w:id="16083" w:author="V2" w:date="2025-04-14T14:19:00Z" w16du:dateUtc="2025-04-14T19:19:00Z"/>
              </w:rPr>
            </w:pPr>
          </w:p>
        </w:tc>
        <w:tc>
          <w:tcPr>
            <w:tcW w:w="1959" w:type="dxa"/>
            <w:tcBorders>
              <w:top w:val="single" w:sz="4" w:space="0" w:color="000000"/>
              <w:left w:val="single" w:sz="4" w:space="0" w:color="000000"/>
              <w:bottom w:val="single" w:sz="4" w:space="0" w:color="000000"/>
              <w:right w:val="single" w:sz="8" w:space="0" w:color="000000"/>
            </w:tcBorders>
          </w:tcPr>
          <w:p w14:paraId="5B3AD757" w14:textId="77777777" w:rsidR="00EC5046" w:rsidRPr="007F7E2B" w:rsidRDefault="00EC5046">
            <w:pPr>
              <w:spacing w:line="259" w:lineRule="auto"/>
              <w:ind w:left="114"/>
              <w:rPr>
                <w:ins w:id="16084" w:author="V2" w:date="2025-04-14T14:19:00Z" w16du:dateUtc="2025-04-14T19:19:00Z"/>
              </w:rPr>
            </w:pPr>
            <w:ins w:id="16085" w:author="V2" w:date="2025-04-14T14:19:00Z" w16du:dateUtc="2025-04-14T19:19:00Z">
              <w:r w:rsidRPr="007F7E2B">
                <w:t>0.44</w:t>
              </w:r>
              <w:r w:rsidRPr="007F7E2B">
                <w:rPr>
                  <w:rFonts w:ascii="Calibri" w:eastAsia="Calibri" w:hAnsi="Calibri" w:cs="Calibri"/>
                </w:rPr>
                <w:t xml:space="preserve"> </w:t>
              </w:r>
              <w:r w:rsidRPr="007F7E2B">
                <w:t>+/-465%</w:t>
              </w:r>
              <w:r w:rsidRPr="007F7E2B">
                <w:rPr>
                  <w:rFonts w:ascii="Calibri" w:eastAsia="Calibri" w:hAnsi="Calibri" w:cs="Calibri"/>
                </w:rPr>
                <w:t xml:space="preserve"> </w:t>
              </w:r>
            </w:ins>
          </w:p>
        </w:tc>
        <w:tc>
          <w:tcPr>
            <w:tcW w:w="2063" w:type="dxa"/>
            <w:tcBorders>
              <w:top w:val="single" w:sz="4" w:space="0" w:color="000000"/>
              <w:left w:val="single" w:sz="8" w:space="0" w:color="000000"/>
              <w:bottom w:val="single" w:sz="4" w:space="0" w:color="000000"/>
              <w:right w:val="single" w:sz="8" w:space="0" w:color="000000"/>
            </w:tcBorders>
          </w:tcPr>
          <w:p w14:paraId="7B640C4E" w14:textId="77777777" w:rsidR="00EC5046" w:rsidRPr="007F7E2B" w:rsidRDefault="00EC5046">
            <w:pPr>
              <w:spacing w:line="259" w:lineRule="auto"/>
              <w:ind w:left="49"/>
              <w:rPr>
                <w:ins w:id="16086" w:author="V2" w:date="2025-04-14T14:19:00Z" w16du:dateUtc="2025-04-14T19:19:00Z"/>
              </w:rPr>
            </w:pPr>
            <w:ins w:id="16087" w:author="V2" w:date="2025-04-14T14:19:00Z" w16du:dateUtc="2025-04-14T19:19:00Z">
              <w:r w:rsidRPr="007F7E2B">
                <w:t>0.13</w:t>
              </w:r>
              <w:r w:rsidRPr="007F7E2B">
                <w:rPr>
                  <w:rFonts w:ascii="Calibri" w:eastAsia="Calibri" w:hAnsi="Calibri" w:cs="Calibri"/>
                </w:rPr>
                <w:t xml:space="preserve"> </w:t>
              </w:r>
              <w:r w:rsidRPr="007F7E2B">
                <w:t>+/-135%</w:t>
              </w:r>
              <w:r w:rsidRPr="007F7E2B">
                <w:rPr>
                  <w:rFonts w:ascii="Calibri" w:eastAsia="Calibri" w:hAnsi="Calibri" w:cs="Calibri"/>
                </w:rPr>
                <w:t xml:space="preserve"> </w:t>
              </w:r>
            </w:ins>
          </w:p>
        </w:tc>
        <w:tc>
          <w:tcPr>
            <w:tcW w:w="2158" w:type="dxa"/>
            <w:tcBorders>
              <w:top w:val="single" w:sz="4" w:space="0" w:color="000000"/>
              <w:left w:val="single" w:sz="8" w:space="0" w:color="000000"/>
              <w:bottom w:val="single" w:sz="4" w:space="0" w:color="000000"/>
              <w:right w:val="single" w:sz="8" w:space="0" w:color="000000"/>
            </w:tcBorders>
          </w:tcPr>
          <w:p w14:paraId="4838F529" w14:textId="77777777" w:rsidR="00EC5046" w:rsidRPr="007F7E2B" w:rsidRDefault="00EC5046">
            <w:pPr>
              <w:spacing w:line="259" w:lineRule="auto"/>
              <w:ind w:left="1"/>
              <w:rPr>
                <w:ins w:id="16088" w:author="V2" w:date="2025-04-14T14:19:00Z" w16du:dateUtc="2025-04-14T19:19:00Z"/>
              </w:rPr>
            </w:pPr>
            <w:ins w:id="16089" w:author="V2" w:date="2025-04-14T14:19:00Z" w16du:dateUtc="2025-04-14T19:19:00Z">
              <w:r w:rsidRPr="007F7E2B">
                <w:t xml:space="preserve"> </w:t>
              </w:r>
              <w:r w:rsidRPr="007F7E2B">
                <w:rPr>
                  <w:rFonts w:ascii="Calibri" w:eastAsia="Calibri" w:hAnsi="Calibri" w:cs="Calibri"/>
                </w:rPr>
                <w:t xml:space="preserve"> </w:t>
              </w:r>
              <w:r w:rsidRPr="007F7E2B">
                <w:rPr>
                  <w:rFonts w:ascii="Calibri" w:eastAsia="Calibri" w:hAnsi="Calibri" w:cs="Calibri"/>
                </w:rPr>
                <w:tab/>
              </w:r>
              <w:r w:rsidRPr="007F7E2B">
                <w:t xml:space="preserve"> </w:t>
              </w:r>
              <w:r w:rsidRPr="007F7E2B">
                <w:rPr>
                  <w:rFonts w:ascii="Calibri" w:eastAsia="Calibri" w:hAnsi="Calibri" w:cs="Calibri"/>
                </w:rPr>
                <w:t xml:space="preserve"> </w:t>
              </w:r>
            </w:ins>
          </w:p>
        </w:tc>
      </w:tr>
      <w:tr w:rsidR="00EC5046" w:rsidRPr="007F7E2B" w14:paraId="56637470" w14:textId="77777777">
        <w:trPr>
          <w:trHeight w:val="284"/>
          <w:ins w:id="16090" w:author="V2" w:date="2025-04-14T14:19:00Z" w16du:dateUtc="2025-04-14T19:19:00Z"/>
        </w:trPr>
        <w:tc>
          <w:tcPr>
            <w:tcW w:w="0" w:type="auto"/>
            <w:vMerge/>
            <w:tcBorders>
              <w:top w:val="nil"/>
              <w:left w:val="single" w:sz="4" w:space="0" w:color="000000"/>
              <w:bottom w:val="single" w:sz="4" w:space="0" w:color="000000"/>
              <w:right w:val="single" w:sz="4" w:space="0" w:color="000000"/>
            </w:tcBorders>
          </w:tcPr>
          <w:p w14:paraId="50091935" w14:textId="77777777" w:rsidR="00EC5046" w:rsidRPr="007F7E2B" w:rsidRDefault="00EC5046">
            <w:pPr>
              <w:spacing w:after="160" w:line="259" w:lineRule="auto"/>
              <w:rPr>
                <w:ins w:id="16091" w:author="V2" w:date="2025-04-14T14:19:00Z" w16du:dateUtc="2025-04-14T19:19:00Z"/>
              </w:rPr>
            </w:pPr>
          </w:p>
        </w:tc>
        <w:tc>
          <w:tcPr>
            <w:tcW w:w="1959" w:type="dxa"/>
            <w:tcBorders>
              <w:top w:val="single" w:sz="4" w:space="0" w:color="000000"/>
              <w:left w:val="single" w:sz="4" w:space="0" w:color="000000"/>
              <w:bottom w:val="single" w:sz="8" w:space="0" w:color="000000"/>
              <w:right w:val="single" w:sz="8" w:space="0" w:color="000000"/>
            </w:tcBorders>
          </w:tcPr>
          <w:p w14:paraId="0818F4ED" w14:textId="77777777" w:rsidR="00EC5046" w:rsidRPr="007F7E2B" w:rsidRDefault="00EC5046">
            <w:pPr>
              <w:spacing w:line="259" w:lineRule="auto"/>
              <w:ind w:left="224"/>
              <w:rPr>
                <w:ins w:id="16092" w:author="V2" w:date="2025-04-14T14:19:00Z" w16du:dateUtc="2025-04-14T19:19:00Z"/>
              </w:rPr>
            </w:pPr>
            <w:ins w:id="16093" w:author="V2" w:date="2025-04-14T14:19:00Z" w16du:dateUtc="2025-04-14T19:19:00Z">
              <w:r w:rsidRPr="007F7E2B">
                <w:t>0.3</w:t>
              </w:r>
              <w:r w:rsidRPr="007F7E2B">
                <w:rPr>
                  <w:rFonts w:ascii="Calibri" w:eastAsia="Calibri" w:hAnsi="Calibri" w:cs="Calibri"/>
                </w:rPr>
                <w:t xml:space="preserve"> </w:t>
              </w:r>
              <w:r w:rsidRPr="007F7E2B">
                <w:t>+/-115%</w:t>
              </w:r>
              <w:r w:rsidRPr="007F7E2B">
                <w:rPr>
                  <w:rFonts w:ascii="Calibri" w:eastAsia="Calibri" w:hAnsi="Calibri" w:cs="Calibri"/>
                </w:rPr>
                <w:t xml:space="preserve"> </w:t>
              </w:r>
            </w:ins>
          </w:p>
        </w:tc>
        <w:tc>
          <w:tcPr>
            <w:tcW w:w="2063" w:type="dxa"/>
            <w:tcBorders>
              <w:top w:val="single" w:sz="4" w:space="0" w:color="000000"/>
              <w:left w:val="single" w:sz="8" w:space="0" w:color="000000"/>
              <w:bottom w:val="single" w:sz="8" w:space="0" w:color="000000"/>
              <w:right w:val="single" w:sz="8" w:space="0" w:color="000000"/>
            </w:tcBorders>
          </w:tcPr>
          <w:p w14:paraId="4078E670" w14:textId="77777777" w:rsidR="00EC5046" w:rsidRPr="007F7E2B" w:rsidRDefault="00EC5046">
            <w:pPr>
              <w:spacing w:line="259" w:lineRule="auto"/>
              <w:ind w:left="159"/>
              <w:rPr>
                <w:ins w:id="16094" w:author="V2" w:date="2025-04-14T14:19:00Z" w16du:dateUtc="2025-04-14T19:19:00Z"/>
              </w:rPr>
            </w:pPr>
            <w:ins w:id="16095" w:author="V2" w:date="2025-04-14T14:19:00Z" w16du:dateUtc="2025-04-14T19:19:00Z">
              <w:r w:rsidRPr="007F7E2B">
                <w:t>0.3</w:t>
              </w:r>
              <w:r w:rsidRPr="007F7E2B">
                <w:rPr>
                  <w:rFonts w:ascii="Calibri" w:eastAsia="Calibri" w:hAnsi="Calibri" w:cs="Calibri"/>
                </w:rPr>
                <w:t xml:space="preserve"> </w:t>
              </w:r>
              <w:r w:rsidRPr="007F7E2B">
                <w:t>+/-324%</w:t>
              </w:r>
              <w:r w:rsidRPr="007F7E2B">
                <w:rPr>
                  <w:rFonts w:ascii="Calibri" w:eastAsia="Calibri" w:hAnsi="Calibri" w:cs="Calibri"/>
                </w:rPr>
                <w:t xml:space="preserve"> </w:t>
              </w:r>
            </w:ins>
          </w:p>
        </w:tc>
        <w:tc>
          <w:tcPr>
            <w:tcW w:w="2158" w:type="dxa"/>
            <w:tcBorders>
              <w:top w:val="single" w:sz="4" w:space="0" w:color="000000"/>
              <w:left w:val="single" w:sz="8" w:space="0" w:color="000000"/>
              <w:bottom w:val="single" w:sz="8" w:space="0" w:color="000000"/>
              <w:right w:val="single" w:sz="8" w:space="0" w:color="000000"/>
            </w:tcBorders>
          </w:tcPr>
          <w:p w14:paraId="792D3552" w14:textId="77777777" w:rsidR="00EC5046" w:rsidRPr="007F7E2B" w:rsidRDefault="00EC5046">
            <w:pPr>
              <w:spacing w:line="259" w:lineRule="auto"/>
              <w:ind w:left="1"/>
              <w:rPr>
                <w:ins w:id="16096" w:author="V2" w:date="2025-04-14T14:19:00Z" w16du:dateUtc="2025-04-14T19:19:00Z"/>
              </w:rPr>
            </w:pPr>
            <w:ins w:id="16097" w:author="V2" w:date="2025-04-14T14:19:00Z" w16du:dateUtc="2025-04-14T19:19:00Z">
              <w:r w:rsidRPr="007F7E2B">
                <w:t xml:space="preserve"> </w:t>
              </w:r>
              <w:r w:rsidRPr="007F7E2B">
                <w:rPr>
                  <w:rFonts w:ascii="Calibri" w:eastAsia="Calibri" w:hAnsi="Calibri" w:cs="Calibri"/>
                </w:rPr>
                <w:t xml:space="preserve"> </w:t>
              </w:r>
              <w:r w:rsidRPr="007F7E2B">
                <w:rPr>
                  <w:rFonts w:ascii="Calibri" w:eastAsia="Calibri" w:hAnsi="Calibri" w:cs="Calibri"/>
                </w:rPr>
                <w:tab/>
              </w:r>
              <w:r w:rsidRPr="007F7E2B">
                <w:t xml:space="preserve"> </w:t>
              </w:r>
              <w:r w:rsidRPr="007F7E2B">
                <w:rPr>
                  <w:rFonts w:ascii="Calibri" w:eastAsia="Calibri" w:hAnsi="Calibri" w:cs="Calibri"/>
                </w:rPr>
                <w:t xml:space="preserve"> </w:t>
              </w:r>
            </w:ins>
          </w:p>
        </w:tc>
      </w:tr>
    </w:tbl>
    <w:p w14:paraId="4076CB06" w14:textId="77777777" w:rsidR="00EC5046" w:rsidRPr="007F7E2B" w:rsidRDefault="00EC5046">
      <w:pPr>
        <w:spacing w:line="259" w:lineRule="auto"/>
        <w:ind w:left="782"/>
        <w:jc w:val="center"/>
        <w:rPr>
          <w:ins w:id="16098" w:author="V2" w:date="2025-04-14T14:19:00Z" w16du:dateUtc="2025-04-14T19:19:00Z"/>
        </w:rPr>
      </w:pPr>
      <w:ins w:id="16099" w:author="V2" w:date="2025-04-14T14:19:00Z" w16du:dateUtc="2025-04-14T19:19:00Z">
        <w:r w:rsidRPr="007F7E2B">
          <w:t xml:space="preserve"> </w:t>
        </w:r>
      </w:ins>
    </w:p>
    <w:p w14:paraId="285772F5" w14:textId="77777777" w:rsidR="00EC5046" w:rsidRPr="007F7E2B" w:rsidRDefault="00EC5046">
      <w:pPr>
        <w:spacing w:line="259" w:lineRule="auto"/>
        <w:ind w:left="720"/>
        <w:rPr>
          <w:ins w:id="16100" w:author="V2" w:date="2025-04-14T14:19:00Z" w16du:dateUtc="2025-04-14T19:19:00Z"/>
        </w:rPr>
      </w:pPr>
      <w:ins w:id="16101" w:author="V2" w:date="2025-04-14T14:19:00Z" w16du:dateUtc="2025-04-14T19:19:00Z">
        <w:r w:rsidRPr="007F7E2B">
          <w:t xml:space="preserve"> </w:t>
        </w:r>
      </w:ins>
    </w:p>
    <w:p w14:paraId="3DE1E94F" w14:textId="77777777" w:rsidR="00EC5046" w:rsidRPr="007F7E2B" w:rsidRDefault="00EC5046">
      <w:pPr>
        <w:ind w:left="-5"/>
        <w:rPr>
          <w:ins w:id="16102" w:author="V2" w:date="2025-04-14T14:19:00Z" w16du:dateUtc="2025-04-14T19:19:00Z"/>
        </w:rPr>
      </w:pPr>
      <w:ins w:id="16103" w:author="V2" w:date="2025-04-14T14:19:00Z" w16du:dateUtc="2025-04-14T19:19:00Z">
        <w:r w:rsidRPr="007F7E2B">
          <w:t xml:space="preserve">Note that the range of variation for many of the default values is very high. Where project proponents choose to use a value other than the mean provided, they must justify the reason for the choice made, and demonstrate that it is conservative. </w:t>
        </w:r>
      </w:ins>
    </w:p>
    <w:p w14:paraId="1EC06068" w14:textId="77777777" w:rsidR="00EC5046" w:rsidRPr="007F7E2B" w:rsidRDefault="00EC5046">
      <w:pPr>
        <w:spacing w:line="259" w:lineRule="auto"/>
        <w:ind w:left="2160"/>
        <w:rPr>
          <w:ins w:id="16104" w:author="V2" w:date="2025-04-14T14:19:00Z" w16du:dateUtc="2025-04-14T19:19:00Z"/>
        </w:rPr>
      </w:pPr>
      <w:ins w:id="16105" w:author="V2" w:date="2025-04-14T14:19:00Z" w16du:dateUtc="2025-04-14T19:19:00Z">
        <w:r w:rsidRPr="007F7E2B">
          <w:t xml:space="preserve"> </w:t>
        </w:r>
      </w:ins>
    </w:p>
    <w:p w14:paraId="553F2E0D" w14:textId="77777777" w:rsidR="00EC5046" w:rsidRPr="007F7E2B" w:rsidRDefault="00EC5046">
      <w:pPr>
        <w:ind w:left="-5"/>
        <w:rPr>
          <w:ins w:id="16106" w:author="V2" w:date="2025-04-14T14:19:00Z" w16du:dateUtc="2025-04-14T19:19:00Z"/>
        </w:rPr>
      </w:pPr>
      <w:ins w:id="16107" w:author="V2" w:date="2025-04-14T14:19:00Z" w16du:dateUtc="2025-04-14T19:19:00Z">
        <w:r w:rsidRPr="007F7E2B">
          <w:t xml:space="preserve">Where values do not exist for a given variable for the ecosystem in question, values from the most similar ecosystem must be substituted. </w:t>
        </w:r>
      </w:ins>
    </w:p>
    <w:p w14:paraId="73D6925E" w14:textId="77777777" w:rsidR="00EC5046" w:rsidRPr="007F7E2B" w:rsidRDefault="00EC5046">
      <w:pPr>
        <w:spacing w:line="259" w:lineRule="auto"/>
        <w:rPr>
          <w:ins w:id="16108" w:author="V2" w:date="2025-04-14T14:19:00Z" w16du:dateUtc="2025-04-14T19:19:00Z"/>
        </w:rPr>
      </w:pPr>
      <w:ins w:id="16109" w:author="V2" w:date="2025-04-14T14:19:00Z" w16du:dateUtc="2025-04-14T19:19:00Z">
        <w:r w:rsidRPr="007F7E2B">
          <w:t xml:space="preserve"> </w:t>
        </w:r>
      </w:ins>
    </w:p>
    <w:p w14:paraId="09BA24B3" w14:textId="77777777" w:rsidR="00EC5046" w:rsidRPr="007F7E2B" w:rsidRDefault="00EC5046">
      <w:pPr>
        <w:ind w:left="-5"/>
        <w:rPr>
          <w:ins w:id="16110" w:author="V2" w:date="2025-04-14T14:19:00Z" w16du:dateUtc="2025-04-14T19:19:00Z"/>
        </w:rPr>
      </w:pPr>
      <w:ins w:id="16111" w:author="V2" w:date="2025-04-14T14:19:00Z" w16du:dateUtc="2025-04-14T19:19:00Z">
        <w:r w:rsidRPr="007F7E2B">
          <w:t xml:space="preserve">Definitions of the ecosystem types may be found in the Glossary of the IPCC GPG for LULUCF 2003 (IPCC 2003). </w:t>
        </w:r>
      </w:ins>
    </w:p>
    <w:p w14:paraId="451EA6F1" w14:textId="77777777" w:rsidR="00EC5046" w:rsidRPr="007F7E2B" w:rsidRDefault="00EC5046">
      <w:pPr>
        <w:spacing w:line="259" w:lineRule="auto"/>
        <w:rPr>
          <w:ins w:id="16112" w:author="V2" w:date="2025-04-14T14:19:00Z" w16du:dateUtc="2025-04-14T19:19:00Z"/>
        </w:rPr>
      </w:pPr>
      <w:ins w:id="16113" w:author="V2" w:date="2025-04-14T14:19:00Z" w16du:dateUtc="2025-04-14T19:19:00Z">
        <w:r w:rsidRPr="007F7E2B">
          <w:lastRenderedPageBreak/>
          <w:t xml:space="preserve"> </w:t>
        </w:r>
      </w:ins>
    </w:p>
    <w:p w14:paraId="43F74311" w14:textId="77777777" w:rsidR="00EC5046" w:rsidRPr="007F7E2B" w:rsidRDefault="00EC5046">
      <w:pPr>
        <w:pStyle w:val="Heading3"/>
        <w:ind w:left="-5"/>
        <w:rPr>
          <w:ins w:id="16114" w:author="V2" w:date="2025-04-14T14:19:00Z" w16du:dateUtc="2025-04-14T19:19:00Z"/>
        </w:rPr>
      </w:pPr>
      <w:bookmarkStart w:id="16115" w:name="_Toc174616214"/>
      <w:bookmarkStart w:id="16116" w:name="_Toc174616630"/>
      <w:bookmarkStart w:id="16117" w:name="_Toc180594355"/>
      <w:bookmarkStart w:id="16118" w:name="_Toc180594762"/>
      <w:ins w:id="16119" w:author="V2" w:date="2025-04-14T14:19:00Z" w16du:dateUtc="2025-04-14T19:19:00Z">
        <w:r w:rsidRPr="007F7E2B">
          <w:t>Nitrous oxide emissions</w:t>
        </w:r>
        <w:bookmarkEnd w:id="16115"/>
        <w:bookmarkEnd w:id="16116"/>
        <w:bookmarkEnd w:id="16117"/>
        <w:bookmarkEnd w:id="16118"/>
        <w:r w:rsidRPr="007F7E2B">
          <w:t xml:space="preserve"> </w:t>
        </w:r>
      </w:ins>
    </w:p>
    <w:p w14:paraId="7FD4C301" w14:textId="77777777" w:rsidR="00EC5046" w:rsidRPr="007F7E2B" w:rsidRDefault="00EC5046">
      <w:pPr>
        <w:spacing w:line="259" w:lineRule="auto"/>
        <w:rPr>
          <w:ins w:id="16120" w:author="V2" w:date="2025-04-14T14:19:00Z" w16du:dateUtc="2025-04-14T19:19:00Z"/>
        </w:rPr>
      </w:pPr>
      <w:ins w:id="16121" w:author="V2" w:date="2025-04-14T14:19:00Z" w16du:dateUtc="2025-04-14T19:19:00Z">
        <w:r w:rsidRPr="007F7E2B">
          <w:t xml:space="preserve"> </w:t>
        </w:r>
      </w:ins>
    </w:p>
    <w:p w14:paraId="204A09C8" w14:textId="77777777" w:rsidR="00EC5046" w:rsidRPr="007F7E2B" w:rsidRDefault="00EC5046">
      <w:pPr>
        <w:ind w:left="-5"/>
        <w:rPr>
          <w:ins w:id="16122" w:author="V2" w:date="2025-04-14T14:19:00Z" w16du:dateUtc="2025-04-14T19:19:00Z"/>
        </w:rPr>
      </w:pPr>
      <w:ins w:id="16123" w:author="V2" w:date="2025-04-14T14:19:00Z" w16du:dateUtc="2025-04-14T19:19:00Z">
        <w:r w:rsidRPr="007F7E2B">
          <w:t xml:space="preserve">The following method may only be used to determine nitrous oxide emissions where it can be shown that nitrogen application rates and the absorptive capacity of the soils is such that loss of nitrogen due to leaching or run-off is unlikely.  Otherwise, Method 2, DNDC subset, must be used to estimate nitrous oxide emissions. </w:t>
        </w:r>
      </w:ins>
    </w:p>
    <w:p w14:paraId="5366006B" w14:textId="77777777" w:rsidR="00EC5046" w:rsidRPr="007F7E2B" w:rsidRDefault="00EC5046">
      <w:pPr>
        <w:spacing w:line="259" w:lineRule="auto"/>
        <w:rPr>
          <w:ins w:id="16124" w:author="V2" w:date="2025-04-14T14:19:00Z" w16du:dateUtc="2025-04-14T19:19:00Z"/>
        </w:rPr>
      </w:pPr>
      <w:ins w:id="16125" w:author="V2" w:date="2025-04-14T14:19:00Z" w16du:dateUtc="2025-04-14T19:19:00Z">
        <w:r w:rsidRPr="007F7E2B">
          <w:t xml:space="preserve"> </w:t>
        </w:r>
      </w:ins>
    </w:p>
    <w:p w14:paraId="0B2ADCA5" w14:textId="77777777" w:rsidR="00EC5046" w:rsidRPr="007F7E2B" w:rsidRDefault="00EC5046">
      <w:pPr>
        <w:ind w:left="-5"/>
        <w:rPr>
          <w:ins w:id="16126" w:author="V2" w:date="2025-04-14T14:19:00Z" w16du:dateUtc="2025-04-14T19:19:00Z"/>
        </w:rPr>
      </w:pPr>
      <w:ins w:id="16127" w:author="V2" w:date="2025-04-14T14:19:00Z" w16du:dateUtc="2025-04-14T19:19:00Z">
        <w:r w:rsidRPr="007F7E2B">
          <w:rPr>
            <w:rFonts w:ascii="Arial" w:eastAsia="Arial" w:hAnsi="Arial" w:cs="Arial"/>
            <w:b/>
          </w:rPr>
          <w:t>Step A:</w:t>
        </w:r>
        <w:r w:rsidRPr="007F7E2B">
          <w:t xml:space="preserve">   Monitoring and estimating the amount of nitrogen in synthetic and organic fertilizer used within the project area. </w:t>
        </w:r>
      </w:ins>
    </w:p>
    <w:p w14:paraId="065F5C45" w14:textId="3BC6CEE6" w:rsidR="00EC5046" w:rsidRPr="007F7E2B" w:rsidRDefault="00490460">
      <w:pPr>
        <w:spacing w:after="148" w:line="259" w:lineRule="auto"/>
        <w:ind w:left="720"/>
        <w:rPr>
          <w:ins w:id="16128" w:author="V2" w:date="2025-04-14T14:19:00Z" w16du:dateUtc="2025-04-14T19:19:00Z"/>
        </w:rPr>
      </w:pPr>
      <w:ins w:id="16129"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59670" behindDoc="1" locked="0" layoutInCell="1" allowOverlap="1" wp14:anchorId="3587AB58" wp14:editId="562D36DC">
              <wp:simplePos x="0" y="0"/>
              <wp:positionH relativeFrom="column">
                <wp:posOffset>463550</wp:posOffset>
              </wp:positionH>
              <wp:positionV relativeFrom="paragraph">
                <wp:posOffset>304800</wp:posOffset>
              </wp:positionV>
              <wp:extent cx="2876550" cy="444500"/>
              <wp:effectExtent l="0" t="0" r="0" b="0"/>
              <wp:wrapTight wrapText="bothSides">
                <wp:wrapPolygon edited="0">
                  <wp:start x="0" y="0"/>
                  <wp:lineTo x="0" y="20366"/>
                  <wp:lineTo x="21457" y="20366"/>
                  <wp:lineTo x="21457" y="0"/>
                  <wp:lineTo x="0" y="0"/>
                </wp:wrapPolygon>
              </wp:wrapTight>
              <wp:docPr id="894033058" name="Picture 1" descr="A group of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33058" name="Picture 1" descr="A group of black letters&#10;&#10;AI-generated content may be incorrect."/>
                      <pic:cNvPicPr/>
                    </pic:nvPicPr>
                    <pic:blipFill>
                      <a:blip r:embed="rId133">
                        <a:extLst>
                          <a:ext uri="{28A0092B-C50C-407E-A947-70E740481C1C}">
                            <a14:useLocalDpi xmlns:a14="http://schemas.microsoft.com/office/drawing/2010/main" val="0"/>
                          </a:ext>
                        </a:extLst>
                      </a:blip>
                      <a:stretch>
                        <a:fillRect/>
                      </a:stretch>
                    </pic:blipFill>
                    <pic:spPr>
                      <a:xfrm>
                        <a:off x="0" y="0"/>
                        <a:ext cx="2876550" cy="444500"/>
                      </a:xfrm>
                      <a:prstGeom prst="rect">
                        <a:avLst/>
                      </a:prstGeom>
                    </pic:spPr>
                  </pic:pic>
                </a:graphicData>
              </a:graphic>
              <wp14:sizeRelH relativeFrom="page">
                <wp14:pctWidth>0</wp14:pctWidth>
              </wp14:sizeRelH>
              <wp14:sizeRelV relativeFrom="page">
                <wp14:pctHeight>0</wp14:pctHeight>
              </wp14:sizeRelV>
            </wp:anchor>
          </w:drawing>
        </w:r>
        <w:r w:rsidR="00EC5046" w:rsidRPr="007F7E2B">
          <w:t xml:space="preserve"> </w:t>
        </w:r>
      </w:ins>
    </w:p>
    <w:p w14:paraId="13636AA2" w14:textId="07434BFD" w:rsidR="00EC5046" w:rsidRPr="007F7E2B" w:rsidRDefault="00EC5046">
      <w:pPr>
        <w:tabs>
          <w:tab w:val="center" w:pos="1156"/>
          <w:tab w:val="center" w:pos="2049"/>
          <w:tab w:val="center" w:pos="3002"/>
          <w:tab w:val="center" w:pos="3610"/>
          <w:tab w:val="center" w:pos="5040"/>
          <w:tab w:val="center" w:pos="5761"/>
          <w:tab w:val="center" w:pos="6481"/>
          <w:tab w:val="center" w:pos="7201"/>
          <w:tab w:val="center" w:pos="8182"/>
        </w:tabs>
        <w:spacing w:line="259" w:lineRule="auto"/>
        <w:rPr>
          <w:ins w:id="16130" w:author="V2" w:date="2025-04-14T14:19:00Z" w16du:dateUtc="2025-04-14T19:19:00Z"/>
        </w:rPr>
      </w:pPr>
      <w:ins w:id="16131" w:author="V2" w:date="2025-04-14T14:19:00Z" w16du:dateUtc="2025-04-14T19:19:00Z">
        <w:r w:rsidRPr="007F7E2B">
          <w:rPr>
            <w:sz w:val="22"/>
          </w:rPr>
          <w:tab/>
        </w:r>
        <w:r w:rsidRPr="007F7E2B">
          <w:tab/>
          <w:t xml:space="preserve"> </w:t>
        </w:r>
        <w:r w:rsidRPr="007F7E2B">
          <w:tab/>
          <w:t xml:space="preserve"> </w:t>
        </w:r>
        <w:r w:rsidRPr="007F7E2B">
          <w:tab/>
          <w:t xml:space="preserve"> </w:t>
        </w:r>
        <w:r w:rsidRPr="007F7E2B">
          <w:tab/>
          <w:t xml:space="preserve"> </w:t>
        </w:r>
        <w:r w:rsidRPr="007F7E2B">
          <w:tab/>
          <w:t xml:space="preserve">(13.2)  </w:t>
        </w:r>
      </w:ins>
    </w:p>
    <w:p w14:paraId="67FE78BB" w14:textId="0ED59004" w:rsidR="00EC5046" w:rsidRPr="007F7E2B" w:rsidRDefault="00490460">
      <w:pPr>
        <w:spacing w:after="350" w:line="263" w:lineRule="auto"/>
        <w:ind w:left="1927"/>
        <w:rPr>
          <w:ins w:id="16132" w:author="V2" w:date="2025-04-14T14:19:00Z" w16du:dateUtc="2025-04-14T19:19:00Z"/>
        </w:rPr>
      </w:pPr>
      <w:ins w:id="16133" w:author="V2" w:date="2025-04-14T14:19:00Z" w16du:dateUtc="2025-04-14T19:19:00Z">
        <w:r w:rsidRPr="007F7E2B">
          <w:rPr>
            <w:noProof/>
            <w:sz w:val="22"/>
          </w:rPr>
          <w:drawing>
            <wp:anchor distT="0" distB="0" distL="114300" distR="114300" simplePos="0" relativeHeight="251760694" behindDoc="1" locked="0" layoutInCell="1" allowOverlap="1" wp14:anchorId="4DCCC15B" wp14:editId="436E32C0">
              <wp:simplePos x="0" y="0"/>
              <wp:positionH relativeFrom="column">
                <wp:posOffset>469900</wp:posOffset>
              </wp:positionH>
              <wp:positionV relativeFrom="paragraph">
                <wp:posOffset>354330</wp:posOffset>
              </wp:positionV>
              <wp:extent cx="2857647" cy="495325"/>
              <wp:effectExtent l="0" t="0" r="0" b="0"/>
              <wp:wrapTight wrapText="bothSides">
                <wp:wrapPolygon edited="0">
                  <wp:start x="0" y="0"/>
                  <wp:lineTo x="0" y="20769"/>
                  <wp:lineTo x="21456" y="20769"/>
                  <wp:lineTo x="21456" y="0"/>
                  <wp:lineTo x="0" y="0"/>
                </wp:wrapPolygon>
              </wp:wrapTight>
              <wp:docPr id="142508943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89439" name="Picture 1" descr="A black text on a white background&#10;&#10;AI-generated content may be incorrect."/>
                      <pic:cNvPicPr/>
                    </pic:nvPicPr>
                    <pic:blipFill>
                      <a:blip r:embed="rId134">
                        <a:extLst>
                          <a:ext uri="{28A0092B-C50C-407E-A947-70E740481C1C}">
                            <a14:useLocalDpi xmlns:a14="http://schemas.microsoft.com/office/drawing/2010/main" val="0"/>
                          </a:ext>
                        </a:extLst>
                      </a:blip>
                      <a:stretch>
                        <a:fillRect/>
                      </a:stretch>
                    </pic:blipFill>
                    <pic:spPr>
                      <a:xfrm>
                        <a:off x="0" y="0"/>
                        <a:ext cx="2857647" cy="495325"/>
                      </a:xfrm>
                      <a:prstGeom prst="rect">
                        <a:avLst/>
                      </a:prstGeom>
                    </pic:spPr>
                  </pic:pic>
                </a:graphicData>
              </a:graphic>
              <wp14:sizeRelH relativeFrom="page">
                <wp14:pctWidth>0</wp14:pctWidth>
              </wp14:sizeRelH>
              <wp14:sizeRelV relativeFrom="page">
                <wp14:pctHeight>0</wp14:pctHeight>
              </wp14:sizeRelV>
            </wp:anchor>
          </w:drawing>
        </w:r>
      </w:ins>
    </w:p>
    <w:p w14:paraId="286A7A66" w14:textId="1C6EF545" w:rsidR="00EC5046" w:rsidRPr="007F7E2B" w:rsidRDefault="00EC5046">
      <w:pPr>
        <w:tabs>
          <w:tab w:val="center" w:pos="1168"/>
          <w:tab w:val="center" w:pos="2073"/>
          <w:tab w:val="center" w:pos="3034"/>
          <w:tab w:val="center" w:pos="3658"/>
          <w:tab w:val="center" w:pos="5040"/>
          <w:tab w:val="center" w:pos="5761"/>
          <w:tab w:val="center" w:pos="6481"/>
          <w:tab w:val="center" w:pos="7201"/>
          <w:tab w:val="center" w:pos="8182"/>
        </w:tabs>
        <w:spacing w:line="259" w:lineRule="auto"/>
        <w:rPr>
          <w:ins w:id="16134" w:author="V2" w:date="2025-04-14T14:19:00Z" w16du:dateUtc="2025-04-14T19:19:00Z"/>
        </w:rPr>
      </w:pPr>
      <w:ins w:id="16135" w:author="V2" w:date="2025-04-14T14:19:00Z" w16du:dateUtc="2025-04-14T19:19:00Z">
        <w:r w:rsidRPr="007F7E2B">
          <w:tab/>
          <w:t xml:space="preserve"> </w:t>
        </w:r>
        <w:r w:rsidRPr="007F7E2B">
          <w:tab/>
          <w:t xml:space="preserve"> </w:t>
        </w:r>
        <w:r w:rsidRPr="007F7E2B">
          <w:tab/>
          <w:t xml:space="preserve"> </w:t>
        </w:r>
        <w:r w:rsidRPr="007F7E2B">
          <w:tab/>
        </w:r>
        <w:r w:rsidR="00490460" w:rsidRPr="007F7E2B">
          <w:tab/>
        </w:r>
        <w:r w:rsidRPr="007F7E2B">
          <w:t xml:space="preserve"> </w:t>
        </w:r>
        <w:r w:rsidRPr="007F7E2B">
          <w:tab/>
          <w:t xml:space="preserve">(13.3)  </w:t>
        </w:r>
      </w:ins>
    </w:p>
    <w:tbl>
      <w:tblPr>
        <w:tblStyle w:val="TableGrid0"/>
        <w:tblW w:w="8255" w:type="dxa"/>
        <w:tblInd w:w="720" w:type="dxa"/>
        <w:tblLook w:val="04A0" w:firstRow="1" w:lastRow="0" w:firstColumn="1" w:lastColumn="0" w:noHBand="0" w:noVBand="1"/>
      </w:tblPr>
      <w:tblGrid>
        <w:gridCol w:w="1080"/>
        <w:gridCol w:w="450"/>
        <w:gridCol w:w="6725"/>
      </w:tblGrid>
      <w:tr w:rsidR="00EC5046" w:rsidRPr="007F7E2B" w14:paraId="0C7444E9" w14:textId="77777777">
        <w:trPr>
          <w:trHeight w:val="739"/>
          <w:ins w:id="16136" w:author="V2" w:date="2025-04-14T14:19:00Z" w16du:dateUtc="2025-04-14T19:19:00Z"/>
        </w:trPr>
        <w:tc>
          <w:tcPr>
            <w:tcW w:w="1080" w:type="dxa"/>
            <w:tcBorders>
              <w:top w:val="nil"/>
              <w:left w:val="nil"/>
              <w:bottom w:val="nil"/>
              <w:right w:val="nil"/>
            </w:tcBorders>
            <w:vAlign w:val="bottom"/>
          </w:tcPr>
          <w:p w14:paraId="17E65414" w14:textId="77777777" w:rsidR="00EC5046" w:rsidRPr="007F7E2B" w:rsidRDefault="00EC5046">
            <w:pPr>
              <w:spacing w:line="259" w:lineRule="auto"/>
              <w:rPr>
                <w:ins w:id="16137" w:author="V2" w:date="2025-04-14T14:19:00Z" w16du:dateUtc="2025-04-14T19:19:00Z"/>
              </w:rPr>
            </w:pPr>
            <w:ins w:id="16138" w:author="V2" w:date="2025-04-14T14:19:00Z" w16du:dateUtc="2025-04-14T19:19:00Z">
              <w:r w:rsidRPr="007F7E2B">
                <w:t xml:space="preserve">Where: </w:t>
              </w:r>
            </w:ins>
          </w:p>
          <w:p w14:paraId="7A343F81" w14:textId="77777777" w:rsidR="00EC5046" w:rsidRPr="007F7E2B" w:rsidRDefault="00EC5046">
            <w:pPr>
              <w:spacing w:line="259" w:lineRule="auto"/>
              <w:rPr>
                <w:ins w:id="16139" w:author="V2" w:date="2025-04-14T14:19:00Z" w16du:dateUtc="2025-04-14T19:19:00Z"/>
              </w:rPr>
            </w:pPr>
            <w:ins w:id="16140" w:author="V2" w:date="2025-04-14T14:19:00Z" w16du:dateUtc="2025-04-14T19:19:00Z">
              <w:r w:rsidRPr="007F7E2B">
                <w:t xml:space="preserve"> </w:t>
              </w:r>
            </w:ins>
          </w:p>
        </w:tc>
        <w:tc>
          <w:tcPr>
            <w:tcW w:w="450" w:type="dxa"/>
            <w:tcBorders>
              <w:top w:val="nil"/>
              <w:left w:val="nil"/>
              <w:bottom w:val="nil"/>
              <w:right w:val="nil"/>
            </w:tcBorders>
          </w:tcPr>
          <w:p w14:paraId="41753990" w14:textId="77777777" w:rsidR="00EC5046" w:rsidRPr="007F7E2B" w:rsidRDefault="00EC5046">
            <w:pPr>
              <w:spacing w:line="259" w:lineRule="auto"/>
              <w:ind w:left="140"/>
              <w:rPr>
                <w:ins w:id="16141" w:author="V2" w:date="2025-04-14T14:19:00Z" w16du:dateUtc="2025-04-14T19:19:00Z"/>
              </w:rPr>
            </w:pPr>
            <w:ins w:id="16142" w:author="V2" w:date="2025-04-14T14:19:00Z" w16du:dateUtc="2025-04-14T19:19:00Z">
              <w:r w:rsidRPr="007F7E2B">
                <w:rPr>
                  <w:rFonts w:ascii="Times New Roman" w:eastAsia="Times New Roman" w:hAnsi="Times New Roman" w:cs="Times New Roman"/>
                  <w:i/>
                  <w:sz w:val="14"/>
                </w:rPr>
                <w:t>s</w:t>
              </w:r>
            </w:ins>
          </w:p>
        </w:tc>
        <w:tc>
          <w:tcPr>
            <w:tcW w:w="6725" w:type="dxa"/>
            <w:tcBorders>
              <w:top w:val="nil"/>
              <w:left w:val="nil"/>
              <w:bottom w:val="nil"/>
              <w:right w:val="nil"/>
            </w:tcBorders>
          </w:tcPr>
          <w:p w14:paraId="492E3356" w14:textId="77777777" w:rsidR="00EC5046" w:rsidRPr="007F7E2B" w:rsidRDefault="00EC5046">
            <w:pPr>
              <w:spacing w:after="160" w:line="259" w:lineRule="auto"/>
              <w:rPr>
                <w:ins w:id="16143" w:author="V2" w:date="2025-04-14T14:19:00Z" w16du:dateUtc="2025-04-14T19:19:00Z"/>
              </w:rPr>
            </w:pPr>
          </w:p>
        </w:tc>
      </w:tr>
      <w:tr w:rsidR="00EC5046" w:rsidRPr="007F7E2B" w14:paraId="60AD97E6" w14:textId="77777777">
        <w:trPr>
          <w:trHeight w:val="297"/>
          <w:ins w:id="16144" w:author="V2" w:date="2025-04-14T14:19:00Z" w16du:dateUtc="2025-04-14T19:19:00Z"/>
        </w:trPr>
        <w:tc>
          <w:tcPr>
            <w:tcW w:w="1080" w:type="dxa"/>
            <w:tcBorders>
              <w:top w:val="nil"/>
              <w:left w:val="nil"/>
              <w:bottom w:val="nil"/>
              <w:right w:val="nil"/>
            </w:tcBorders>
          </w:tcPr>
          <w:p w14:paraId="638449E0" w14:textId="77777777" w:rsidR="00EC5046" w:rsidRPr="007F7E2B" w:rsidRDefault="00EC5046">
            <w:pPr>
              <w:spacing w:line="259" w:lineRule="auto"/>
              <w:rPr>
                <w:ins w:id="16145" w:author="V2" w:date="2025-04-14T14:19:00Z" w16du:dateUtc="2025-04-14T19:19:00Z"/>
              </w:rPr>
            </w:pPr>
            <w:ins w:id="16146" w:author="V2" w:date="2025-04-14T14:19:00Z" w16du:dateUtc="2025-04-14T19:19:00Z">
              <w:r w:rsidRPr="007F7E2B">
                <w:t>N</w:t>
              </w:r>
              <w:r w:rsidRPr="007F7E2B">
                <w:rPr>
                  <w:sz w:val="13"/>
                </w:rPr>
                <w:t>SN-Fert,t</w:t>
              </w:r>
              <w:r w:rsidRPr="007F7E2B">
                <w:t xml:space="preserve">  </w:t>
              </w:r>
            </w:ins>
          </w:p>
        </w:tc>
        <w:tc>
          <w:tcPr>
            <w:tcW w:w="450" w:type="dxa"/>
            <w:tcBorders>
              <w:top w:val="nil"/>
              <w:left w:val="nil"/>
              <w:bottom w:val="nil"/>
              <w:right w:val="nil"/>
            </w:tcBorders>
          </w:tcPr>
          <w:p w14:paraId="65130F28" w14:textId="77777777" w:rsidR="00EC5046" w:rsidRPr="007F7E2B" w:rsidRDefault="00EC5046">
            <w:pPr>
              <w:spacing w:line="259" w:lineRule="auto"/>
              <w:rPr>
                <w:ins w:id="16147" w:author="V2" w:date="2025-04-14T14:19:00Z" w16du:dateUtc="2025-04-14T19:19:00Z"/>
              </w:rPr>
            </w:pPr>
            <w:ins w:id="16148" w:author="V2" w:date="2025-04-14T14:19:00Z" w16du:dateUtc="2025-04-14T19:19:00Z">
              <w:r w:rsidRPr="007F7E2B">
                <w:t xml:space="preserve">=  </w:t>
              </w:r>
            </w:ins>
          </w:p>
        </w:tc>
        <w:tc>
          <w:tcPr>
            <w:tcW w:w="6725" w:type="dxa"/>
            <w:tcBorders>
              <w:top w:val="nil"/>
              <w:left w:val="nil"/>
              <w:bottom w:val="nil"/>
              <w:right w:val="nil"/>
            </w:tcBorders>
          </w:tcPr>
          <w:p w14:paraId="27396A3E" w14:textId="77777777" w:rsidR="00EC5046" w:rsidRPr="007F7E2B" w:rsidRDefault="00EC5046">
            <w:pPr>
              <w:spacing w:line="259" w:lineRule="auto"/>
              <w:jc w:val="both"/>
              <w:rPr>
                <w:ins w:id="16149" w:author="V2" w:date="2025-04-14T14:19:00Z" w16du:dateUtc="2025-04-14T19:19:00Z"/>
              </w:rPr>
            </w:pPr>
            <w:ins w:id="16150" w:author="V2" w:date="2025-04-14T14:19:00Z" w16du:dateUtc="2025-04-14T19:19:00Z">
              <w:r w:rsidRPr="007F7E2B">
                <w:t>Total use of synthetic fertilizer within the project area, tonnes N yr</w:t>
              </w:r>
              <w:r w:rsidRPr="007F7E2B">
                <w:rPr>
                  <w:vertAlign w:val="superscript"/>
                </w:rPr>
                <w:t>-1</w:t>
              </w:r>
              <w:r w:rsidRPr="007F7E2B">
                <w:t xml:space="preserve"> in year t</w:t>
              </w:r>
              <w:r w:rsidRPr="007F7E2B">
                <w:rPr>
                  <w:rFonts w:ascii="Calibri" w:eastAsia="Calibri" w:hAnsi="Calibri" w:cs="Calibri"/>
                </w:rPr>
                <w:t xml:space="preserve"> </w:t>
              </w:r>
            </w:ins>
          </w:p>
        </w:tc>
      </w:tr>
      <w:tr w:rsidR="00EC5046" w:rsidRPr="007F7E2B" w14:paraId="1EE62D69" w14:textId="77777777">
        <w:trPr>
          <w:trHeight w:val="350"/>
          <w:ins w:id="16151" w:author="V2" w:date="2025-04-14T14:19:00Z" w16du:dateUtc="2025-04-14T19:19:00Z"/>
        </w:trPr>
        <w:tc>
          <w:tcPr>
            <w:tcW w:w="1080" w:type="dxa"/>
            <w:tcBorders>
              <w:top w:val="nil"/>
              <w:left w:val="nil"/>
              <w:bottom w:val="nil"/>
              <w:right w:val="nil"/>
            </w:tcBorders>
          </w:tcPr>
          <w:p w14:paraId="7EA9486A" w14:textId="77777777" w:rsidR="00EC5046" w:rsidRPr="007F7E2B" w:rsidRDefault="00EC5046">
            <w:pPr>
              <w:spacing w:line="259" w:lineRule="auto"/>
              <w:rPr>
                <w:ins w:id="16152" w:author="V2" w:date="2025-04-14T14:19:00Z" w16du:dateUtc="2025-04-14T19:19:00Z"/>
              </w:rPr>
            </w:pPr>
            <w:ins w:id="16153" w:author="V2" w:date="2025-04-14T14:19:00Z" w16du:dateUtc="2025-04-14T19:19:00Z">
              <w:r w:rsidRPr="007F7E2B">
                <w:t>N</w:t>
              </w:r>
              <w:r w:rsidRPr="007F7E2B">
                <w:rPr>
                  <w:sz w:val="13"/>
                </w:rPr>
                <w:t>ON-Fert,t</w:t>
              </w:r>
              <w:r w:rsidRPr="007F7E2B">
                <w:t xml:space="preserve">  </w:t>
              </w:r>
            </w:ins>
          </w:p>
        </w:tc>
        <w:tc>
          <w:tcPr>
            <w:tcW w:w="450" w:type="dxa"/>
            <w:tcBorders>
              <w:top w:val="nil"/>
              <w:left w:val="nil"/>
              <w:bottom w:val="nil"/>
              <w:right w:val="nil"/>
            </w:tcBorders>
          </w:tcPr>
          <w:p w14:paraId="3F4BFFFF" w14:textId="77777777" w:rsidR="00EC5046" w:rsidRPr="007F7E2B" w:rsidRDefault="00EC5046">
            <w:pPr>
              <w:spacing w:line="259" w:lineRule="auto"/>
              <w:rPr>
                <w:ins w:id="16154" w:author="V2" w:date="2025-04-14T14:19:00Z" w16du:dateUtc="2025-04-14T19:19:00Z"/>
              </w:rPr>
            </w:pPr>
            <w:ins w:id="16155" w:author="V2" w:date="2025-04-14T14:19:00Z" w16du:dateUtc="2025-04-14T19:19:00Z">
              <w:r w:rsidRPr="007F7E2B">
                <w:t xml:space="preserve">=  </w:t>
              </w:r>
            </w:ins>
          </w:p>
        </w:tc>
        <w:tc>
          <w:tcPr>
            <w:tcW w:w="6725" w:type="dxa"/>
            <w:tcBorders>
              <w:top w:val="nil"/>
              <w:left w:val="nil"/>
              <w:bottom w:val="nil"/>
              <w:right w:val="nil"/>
            </w:tcBorders>
          </w:tcPr>
          <w:p w14:paraId="61A8AC48" w14:textId="77777777" w:rsidR="00EC5046" w:rsidRPr="007F7E2B" w:rsidRDefault="00EC5046">
            <w:pPr>
              <w:spacing w:line="259" w:lineRule="auto"/>
              <w:rPr>
                <w:ins w:id="16156" w:author="V2" w:date="2025-04-14T14:19:00Z" w16du:dateUtc="2025-04-14T19:19:00Z"/>
              </w:rPr>
            </w:pPr>
            <w:ins w:id="16157" w:author="V2" w:date="2025-04-14T14:19:00Z" w16du:dateUtc="2025-04-14T19:19:00Z">
              <w:r w:rsidRPr="007F7E2B">
                <w:t>Total use of organic fertilizer within the project area, tonnes N yr</w:t>
              </w:r>
              <w:r w:rsidRPr="007F7E2B">
                <w:rPr>
                  <w:vertAlign w:val="superscript"/>
                </w:rPr>
                <w:t xml:space="preserve">-1 </w:t>
              </w:r>
              <w:r w:rsidRPr="007F7E2B">
                <w:t>in year t</w:t>
              </w:r>
              <w:r w:rsidRPr="007F7E2B">
                <w:rPr>
                  <w:rFonts w:ascii="Calibri" w:eastAsia="Calibri" w:hAnsi="Calibri" w:cs="Calibri"/>
                </w:rPr>
                <w:t xml:space="preserve"> </w:t>
              </w:r>
            </w:ins>
          </w:p>
        </w:tc>
      </w:tr>
      <w:tr w:rsidR="00EC5046" w:rsidRPr="007F7E2B" w14:paraId="7AEA9E01" w14:textId="77777777">
        <w:trPr>
          <w:trHeight w:val="350"/>
          <w:ins w:id="16158" w:author="V2" w:date="2025-04-14T14:19:00Z" w16du:dateUtc="2025-04-14T19:19:00Z"/>
        </w:trPr>
        <w:tc>
          <w:tcPr>
            <w:tcW w:w="1080" w:type="dxa"/>
            <w:tcBorders>
              <w:top w:val="nil"/>
              <w:left w:val="nil"/>
              <w:bottom w:val="nil"/>
              <w:right w:val="nil"/>
            </w:tcBorders>
          </w:tcPr>
          <w:p w14:paraId="7F68D428" w14:textId="77777777" w:rsidR="00EC5046" w:rsidRPr="007F7E2B" w:rsidRDefault="00EC5046">
            <w:pPr>
              <w:spacing w:line="259" w:lineRule="auto"/>
              <w:rPr>
                <w:ins w:id="16159" w:author="V2" w:date="2025-04-14T14:19:00Z" w16du:dateUtc="2025-04-14T19:19:00Z"/>
              </w:rPr>
            </w:pPr>
            <w:ins w:id="16160" w:author="V2" w:date="2025-04-14T14:19:00Z" w16du:dateUtc="2025-04-14T19:19:00Z">
              <w:r w:rsidRPr="007F7E2B">
                <w:t>A</w:t>
              </w:r>
              <w:r w:rsidRPr="007F7E2B">
                <w:rPr>
                  <w:vertAlign w:val="subscript"/>
                </w:rPr>
                <w:t>s</w:t>
              </w:r>
              <w:r w:rsidRPr="007F7E2B">
                <w:rPr>
                  <w:rFonts w:ascii="Calibri" w:eastAsia="Calibri" w:hAnsi="Calibri" w:cs="Calibri"/>
                </w:rPr>
                <w:t xml:space="preserve"> </w:t>
              </w:r>
            </w:ins>
          </w:p>
        </w:tc>
        <w:tc>
          <w:tcPr>
            <w:tcW w:w="450" w:type="dxa"/>
            <w:tcBorders>
              <w:top w:val="nil"/>
              <w:left w:val="nil"/>
              <w:bottom w:val="nil"/>
              <w:right w:val="nil"/>
            </w:tcBorders>
          </w:tcPr>
          <w:p w14:paraId="739FF984" w14:textId="77777777" w:rsidR="00EC5046" w:rsidRPr="007F7E2B" w:rsidRDefault="00EC5046">
            <w:pPr>
              <w:spacing w:line="259" w:lineRule="auto"/>
              <w:rPr>
                <w:ins w:id="16161" w:author="V2" w:date="2025-04-14T14:19:00Z" w16du:dateUtc="2025-04-14T19:19:00Z"/>
              </w:rPr>
            </w:pPr>
            <w:ins w:id="16162" w:author="V2" w:date="2025-04-14T14:19:00Z" w16du:dateUtc="2025-04-14T19:19:00Z">
              <w:r w:rsidRPr="007F7E2B">
                <w:t xml:space="preserve">=  </w:t>
              </w:r>
            </w:ins>
          </w:p>
        </w:tc>
        <w:tc>
          <w:tcPr>
            <w:tcW w:w="6725" w:type="dxa"/>
            <w:tcBorders>
              <w:top w:val="nil"/>
              <w:left w:val="nil"/>
              <w:bottom w:val="nil"/>
              <w:right w:val="nil"/>
            </w:tcBorders>
          </w:tcPr>
          <w:p w14:paraId="5B3427E0" w14:textId="77777777" w:rsidR="00EC5046" w:rsidRPr="007F7E2B" w:rsidRDefault="00EC5046">
            <w:pPr>
              <w:spacing w:line="259" w:lineRule="auto"/>
              <w:rPr>
                <w:ins w:id="16163" w:author="V2" w:date="2025-04-14T14:19:00Z" w16du:dateUtc="2025-04-14T19:19:00Z"/>
              </w:rPr>
            </w:pPr>
            <w:ins w:id="16164" w:author="V2" w:date="2025-04-14T14:19:00Z" w16du:dateUtc="2025-04-14T19:19:00Z">
              <w:r w:rsidRPr="007F7E2B">
                <w:t>Area of stratum s with fertilization, ha yr</w:t>
              </w:r>
              <w:r w:rsidRPr="007F7E2B">
                <w:rPr>
                  <w:vertAlign w:val="superscript"/>
                </w:rPr>
                <w:t>-1</w:t>
              </w:r>
              <w:r w:rsidRPr="007F7E2B">
                <w:rPr>
                  <w:rFonts w:ascii="Calibri" w:eastAsia="Calibri" w:hAnsi="Calibri" w:cs="Calibri"/>
                </w:rPr>
                <w:t xml:space="preserve"> </w:t>
              </w:r>
            </w:ins>
          </w:p>
        </w:tc>
      </w:tr>
      <w:tr w:rsidR="00EC5046" w:rsidRPr="007F7E2B" w14:paraId="748D64E7" w14:textId="77777777">
        <w:trPr>
          <w:trHeight w:val="350"/>
          <w:ins w:id="16165" w:author="V2" w:date="2025-04-14T14:19:00Z" w16du:dateUtc="2025-04-14T19:19:00Z"/>
        </w:trPr>
        <w:tc>
          <w:tcPr>
            <w:tcW w:w="1080" w:type="dxa"/>
            <w:tcBorders>
              <w:top w:val="nil"/>
              <w:left w:val="nil"/>
              <w:bottom w:val="nil"/>
              <w:right w:val="nil"/>
            </w:tcBorders>
          </w:tcPr>
          <w:p w14:paraId="15BC8035" w14:textId="77777777" w:rsidR="00EC5046" w:rsidRPr="007F7E2B" w:rsidRDefault="00EC5046">
            <w:pPr>
              <w:spacing w:line="259" w:lineRule="auto"/>
              <w:rPr>
                <w:ins w:id="16166" w:author="V2" w:date="2025-04-14T14:19:00Z" w16du:dateUtc="2025-04-14T19:19:00Z"/>
              </w:rPr>
            </w:pPr>
            <w:ins w:id="16167" w:author="V2" w:date="2025-04-14T14:19:00Z" w16du:dateUtc="2025-04-14T19:19:00Z">
              <w:r w:rsidRPr="007F7E2B">
                <w:t>N</w:t>
              </w:r>
              <w:r w:rsidRPr="007F7E2B">
                <w:rPr>
                  <w:sz w:val="13"/>
                </w:rPr>
                <w:t>SN-Fert,k,t</w:t>
              </w:r>
              <w:r w:rsidRPr="007F7E2B">
                <w:t xml:space="preserve">  </w:t>
              </w:r>
            </w:ins>
          </w:p>
        </w:tc>
        <w:tc>
          <w:tcPr>
            <w:tcW w:w="450" w:type="dxa"/>
            <w:tcBorders>
              <w:top w:val="nil"/>
              <w:left w:val="nil"/>
              <w:bottom w:val="nil"/>
              <w:right w:val="nil"/>
            </w:tcBorders>
          </w:tcPr>
          <w:p w14:paraId="7B8F1DD5" w14:textId="77777777" w:rsidR="00EC5046" w:rsidRPr="007F7E2B" w:rsidRDefault="00EC5046">
            <w:pPr>
              <w:spacing w:line="259" w:lineRule="auto"/>
              <w:rPr>
                <w:ins w:id="16168" w:author="V2" w:date="2025-04-14T14:19:00Z" w16du:dateUtc="2025-04-14T19:19:00Z"/>
              </w:rPr>
            </w:pPr>
            <w:ins w:id="16169" w:author="V2" w:date="2025-04-14T14:19:00Z" w16du:dateUtc="2025-04-14T19:19:00Z">
              <w:r w:rsidRPr="007F7E2B">
                <w:t xml:space="preserve">=  </w:t>
              </w:r>
            </w:ins>
          </w:p>
        </w:tc>
        <w:tc>
          <w:tcPr>
            <w:tcW w:w="6725" w:type="dxa"/>
            <w:tcBorders>
              <w:top w:val="nil"/>
              <w:left w:val="nil"/>
              <w:bottom w:val="nil"/>
              <w:right w:val="nil"/>
            </w:tcBorders>
          </w:tcPr>
          <w:p w14:paraId="3C787781" w14:textId="77777777" w:rsidR="00EC5046" w:rsidRPr="007F7E2B" w:rsidRDefault="00EC5046">
            <w:pPr>
              <w:spacing w:line="259" w:lineRule="auto"/>
              <w:rPr>
                <w:ins w:id="16170" w:author="V2" w:date="2025-04-14T14:19:00Z" w16du:dateUtc="2025-04-14T19:19:00Z"/>
              </w:rPr>
            </w:pPr>
            <w:ins w:id="16171" w:author="V2" w:date="2025-04-14T14:19:00Z" w16du:dateUtc="2025-04-14T19:19:00Z">
              <w:r w:rsidRPr="007F7E2B">
                <w:t>Use of synthetic fertilizer per unit area for stratum s, kg N ha</w:t>
              </w:r>
              <w:r w:rsidRPr="007F7E2B">
                <w:rPr>
                  <w:vertAlign w:val="superscript"/>
                </w:rPr>
                <w:t>-1</w:t>
              </w:r>
              <w:r w:rsidRPr="007F7E2B">
                <w:t xml:space="preserve"> yr</w:t>
              </w:r>
              <w:r w:rsidRPr="007F7E2B">
                <w:rPr>
                  <w:vertAlign w:val="superscript"/>
                </w:rPr>
                <w:t xml:space="preserve">-1 </w:t>
              </w:r>
              <w:r w:rsidRPr="007F7E2B">
                <w:t>in year t</w:t>
              </w:r>
              <w:r w:rsidRPr="007F7E2B">
                <w:rPr>
                  <w:rFonts w:ascii="Calibri" w:eastAsia="Calibri" w:hAnsi="Calibri" w:cs="Calibri"/>
                </w:rPr>
                <w:t xml:space="preserve"> </w:t>
              </w:r>
            </w:ins>
          </w:p>
        </w:tc>
      </w:tr>
      <w:tr w:rsidR="00EC5046" w:rsidRPr="007F7E2B" w14:paraId="5228E2B0" w14:textId="77777777">
        <w:trPr>
          <w:trHeight w:val="368"/>
          <w:ins w:id="16172" w:author="V2" w:date="2025-04-14T14:19:00Z" w16du:dateUtc="2025-04-14T19:19:00Z"/>
        </w:trPr>
        <w:tc>
          <w:tcPr>
            <w:tcW w:w="1080" w:type="dxa"/>
            <w:tcBorders>
              <w:top w:val="nil"/>
              <w:left w:val="nil"/>
              <w:bottom w:val="nil"/>
              <w:right w:val="nil"/>
            </w:tcBorders>
          </w:tcPr>
          <w:p w14:paraId="6F64F856" w14:textId="77777777" w:rsidR="00EC5046" w:rsidRPr="007F7E2B" w:rsidRDefault="00EC5046">
            <w:pPr>
              <w:spacing w:line="259" w:lineRule="auto"/>
              <w:rPr>
                <w:ins w:id="16173" w:author="V2" w:date="2025-04-14T14:19:00Z" w16du:dateUtc="2025-04-14T19:19:00Z"/>
              </w:rPr>
            </w:pPr>
            <w:ins w:id="16174" w:author="V2" w:date="2025-04-14T14:19:00Z" w16du:dateUtc="2025-04-14T19:19:00Z">
              <w:r w:rsidRPr="007F7E2B">
                <w:t>N</w:t>
              </w:r>
              <w:r w:rsidRPr="007F7E2B">
                <w:rPr>
                  <w:sz w:val="13"/>
                </w:rPr>
                <w:t>ON-Fert,k,t</w:t>
              </w:r>
              <w:r w:rsidRPr="007F7E2B">
                <w:t xml:space="preserve">  </w:t>
              </w:r>
            </w:ins>
          </w:p>
        </w:tc>
        <w:tc>
          <w:tcPr>
            <w:tcW w:w="450" w:type="dxa"/>
            <w:tcBorders>
              <w:top w:val="nil"/>
              <w:left w:val="nil"/>
              <w:bottom w:val="nil"/>
              <w:right w:val="nil"/>
            </w:tcBorders>
          </w:tcPr>
          <w:p w14:paraId="0F97F65A" w14:textId="77777777" w:rsidR="00EC5046" w:rsidRPr="007F7E2B" w:rsidRDefault="00EC5046">
            <w:pPr>
              <w:spacing w:line="259" w:lineRule="auto"/>
              <w:rPr>
                <w:ins w:id="16175" w:author="V2" w:date="2025-04-14T14:19:00Z" w16du:dateUtc="2025-04-14T19:19:00Z"/>
              </w:rPr>
            </w:pPr>
            <w:ins w:id="16176" w:author="V2" w:date="2025-04-14T14:19:00Z" w16du:dateUtc="2025-04-14T19:19:00Z">
              <w:r w:rsidRPr="007F7E2B">
                <w:t xml:space="preserve">=  </w:t>
              </w:r>
            </w:ins>
          </w:p>
        </w:tc>
        <w:tc>
          <w:tcPr>
            <w:tcW w:w="6725" w:type="dxa"/>
            <w:tcBorders>
              <w:top w:val="nil"/>
              <w:left w:val="nil"/>
              <w:bottom w:val="nil"/>
              <w:right w:val="nil"/>
            </w:tcBorders>
          </w:tcPr>
          <w:p w14:paraId="53D29EF4" w14:textId="77777777" w:rsidR="00EC5046" w:rsidRPr="007F7E2B" w:rsidRDefault="00EC5046">
            <w:pPr>
              <w:spacing w:line="259" w:lineRule="auto"/>
              <w:rPr>
                <w:ins w:id="16177" w:author="V2" w:date="2025-04-14T14:19:00Z" w16du:dateUtc="2025-04-14T19:19:00Z"/>
              </w:rPr>
            </w:pPr>
            <w:ins w:id="16178" w:author="V2" w:date="2025-04-14T14:19:00Z" w16du:dateUtc="2025-04-14T19:19:00Z">
              <w:r w:rsidRPr="007F7E2B">
                <w:t>Use of organic fertilizer per unit area for stratum s, kg N ha</w:t>
              </w:r>
              <w:r w:rsidRPr="007F7E2B">
                <w:rPr>
                  <w:vertAlign w:val="superscript"/>
                </w:rPr>
                <w:t>-1</w:t>
              </w:r>
              <w:r w:rsidRPr="007F7E2B">
                <w:t xml:space="preserve"> yr</w:t>
              </w:r>
              <w:r w:rsidRPr="007F7E2B">
                <w:rPr>
                  <w:vertAlign w:val="superscript"/>
                </w:rPr>
                <w:t xml:space="preserve">-1 </w:t>
              </w:r>
              <w:r w:rsidRPr="007F7E2B">
                <w:t>in year t</w:t>
              </w:r>
              <w:r w:rsidRPr="007F7E2B">
                <w:rPr>
                  <w:rFonts w:ascii="Calibri" w:eastAsia="Calibri" w:hAnsi="Calibri" w:cs="Calibri"/>
                </w:rPr>
                <w:t xml:space="preserve"> </w:t>
              </w:r>
            </w:ins>
          </w:p>
        </w:tc>
      </w:tr>
      <w:tr w:rsidR="00EC5046" w:rsidRPr="007F7E2B" w14:paraId="3F146EC8" w14:textId="77777777">
        <w:trPr>
          <w:trHeight w:val="290"/>
          <w:ins w:id="16179" w:author="V2" w:date="2025-04-14T14:19:00Z" w16du:dateUtc="2025-04-14T19:19:00Z"/>
        </w:trPr>
        <w:tc>
          <w:tcPr>
            <w:tcW w:w="1080" w:type="dxa"/>
            <w:tcBorders>
              <w:top w:val="nil"/>
              <w:left w:val="nil"/>
              <w:bottom w:val="nil"/>
              <w:right w:val="nil"/>
            </w:tcBorders>
          </w:tcPr>
          <w:p w14:paraId="058D50EF" w14:textId="77777777" w:rsidR="00EC5046" w:rsidRPr="007F7E2B" w:rsidRDefault="00EC5046">
            <w:pPr>
              <w:spacing w:line="259" w:lineRule="auto"/>
              <w:rPr>
                <w:ins w:id="16180" w:author="V2" w:date="2025-04-14T14:19:00Z" w16du:dateUtc="2025-04-14T19:19:00Z"/>
              </w:rPr>
            </w:pPr>
            <w:ins w:id="16181" w:author="V2" w:date="2025-04-14T14:19:00Z" w16du:dateUtc="2025-04-14T19:19:00Z">
              <w:r w:rsidRPr="007F7E2B">
                <w:t xml:space="preserve">0.001 </w:t>
              </w:r>
              <w:r w:rsidRPr="007F7E2B">
                <w:rPr>
                  <w:rFonts w:ascii="Calibri" w:eastAsia="Calibri" w:hAnsi="Calibri" w:cs="Calibri"/>
                </w:rPr>
                <w:t xml:space="preserve"> </w:t>
              </w:r>
            </w:ins>
          </w:p>
        </w:tc>
        <w:tc>
          <w:tcPr>
            <w:tcW w:w="450" w:type="dxa"/>
            <w:tcBorders>
              <w:top w:val="nil"/>
              <w:left w:val="nil"/>
              <w:bottom w:val="nil"/>
              <w:right w:val="nil"/>
            </w:tcBorders>
          </w:tcPr>
          <w:p w14:paraId="19668FE2" w14:textId="77777777" w:rsidR="00EC5046" w:rsidRPr="007F7E2B" w:rsidRDefault="00EC5046">
            <w:pPr>
              <w:spacing w:line="259" w:lineRule="auto"/>
              <w:rPr>
                <w:ins w:id="16182" w:author="V2" w:date="2025-04-14T14:19:00Z" w16du:dateUtc="2025-04-14T19:19:00Z"/>
              </w:rPr>
            </w:pPr>
            <w:ins w:id="16183" w:author="V2" w:date="2025-04-14T14:19:00Z" w16du:dateUtc="2025-04-14T19:19:00Z">
              <w:r w:rsidRPr="007F7E2B">
                <w:t xml:space="preserve">=  </w:t>
              </w:r>
            </w:ins>
          </w:p>
        </w:tc>
        <w:tc>
          <w:tcPr>
            <w:tcW w:w="6725" w:type="dxa"/>
            <w:tcBorders>
              <w:top w:val="nil"/>
              <w:left w:val="nil"/>
              <w:bottom w:val="nil"/>
              <w:right w:val="nil"/>
            </w:tcBorders>
          </w:tcPr>
          <w:p w14:paraId="0EAA8747" w14:textId="77777777" w:rsidR="00EC5046" w:rsidRPr="007F7E2B" w:rsidRDefault="00EC5046">
            <w:pPr>
              <w:spacing w:line="259" w:lineRule="auto"/>
              <w:rPr>
                <w:ins w:id="16184" w:author="V2" w:date="2025-04-14T14:19:00Z" w16du:dateUtc="2025-04-14T19:19:00Z"/>
              </w:rPr>
            </w:pPr>
            <w:ins w:id="16185" w:author="V2" w:date="2025-04-14T14:19:00Z" w16du:dateUtc="2025-04-14T19:19:00Z">
              <w:r w:rsidRPr="007F7E2B">
                <w:t>Conversion kg N to tonnes N</w:t>
              </w:r>
              <w:r w:rsidRPr="007F7E2B">
                <w:rPr>
                  <w:rFonts w:ascii="Calibri" w:eastAsia="Calibri" w:hAnsi="Calibri" w:cs="Calibri"/>
                </w:rPr>
                <w:t xml:space="preserve"> </w:t>
              </w:r>
            </w:ins>
          </w:p>
        </w:tc>
      </w:tr>
    </w:tbl>
    <w:p w14:paraId="0DEACD25" w14:textId="77777777" w:rsidR="00EC5046" w:rsidRPr="007F7E2B" w:rsidRDefault="00EC5046">
      <w:pPr>
        <w:spacing w:line="259" w:lineRule="auto"/>
        <w:ind w:left="839"/>
        <w:rPr>
          <w:ins w:id="16186" w:author="V2" w:date="2025-04-14T14:19:00Z" w16du:dateUtc="2025-04-14T19:19:00Z"/>
        </w:rPr>
      </w:pPr>
      <w:ins w:id="16187" w:author="V2" w:date="2025-04-14T14:19:00Z" w16du:dateUtc="2025-04-14T19:19:00Z">
        <w:r w:rsidRPr="007F7E2B">
          <w:t xml:space="preserve"> </w:t>
        </w:r>
      </w:ins>
    </w:p>
    <w:p w14:paraId="03CCB9CB" w14:textId="77777777" w:rsidR="00EC5046" w:rsidRPr="007F7E2B" w:rsidRDefault="00EC5046">
      <w:pPr>
        <w:ind w:left="-5"/>
        <w:rPr>
          <w:ins w:id="16188" w:author="V2" w:date="2025-04-14T14:19:00Z" w16du:dateUtc="2025-04-14T19:19:00Z"/>
        </w:rPr>
      </w:pPr>
      <w:ins w:id="16189" w:author="V2" w:date="2025-04-14T14:19:00Z" w16du:dateUtc="2025-04-14T19:19:00Z">
        <w:r w:rsidRPr="007F7E2B">
          <w:rPr>
            <w:rFonts w:ascii="Arial" w:eastAsia="Arial" w:hAnsi="Arial" w:cs="Arial"/>
            <w:b/>
          </w:rPr>
          <w:lastRenderedPageBreak/>
          <w:t>Step B:</w:t>
        </w:r>
        <w:r w:rsidRPr="007F7E2B">
          <w:t xml:space="preserve">    Choosing the fractions of synthetic and organic nitrogen fertilizer that is emitted as NO</w:t>
        </w:r>
        <w:r w:rsidRPr="007F7E2B">
          <w:rPr>
            <w:vertAlign w:val="subscript"/>
          </w:rPr>
          <w:t>X</w:t>
        </w:r>
        <w:r w:rsidRPr="007F7E2B">
          <w:t xml:space="preserve"> and NH</w:t>
        </w:r>
        <w:r w:rsidRPr="007F7E2B">
          <w:rPr>
            <w:vertAlign w:val="subscript"/>
          </w:rPr>
          <w:t>3</w:t>
        </w:r>
        <w:r w:rsidRPr="007F7E2B">
          <w:t xml:space="preserve">, and emission factors.   </w:t>
        </w:r>
      </w:ins>
    </w:p>
    <w:p w14:paraId="600060CF" w14:textId="77777777" w:rsidR="00EC5046" w:rsidRPr="007F7E2B" w:rsidRDefault="00EC5046">
      <w:pPr>
        <w:spacing w:line="259" w:lineRule="auto"/>
        <w:rPr>
          <w:ins w:id="16190" w:author="V2" w:date="2025-04-14T14:19:00Z" w16du:dateUtc="2025-04-14T19:19:00Z"/>
        </w:rPr>
      </w:pPr>
      <w:ins w:id="16191" w:author="V2" w:date="2025-04-14T14:19:00Z" w16du:dateUtc="2025-04-14T19:19:00Z">
        <w:r w:rsidRPr="007F7E2B">
          <w:t xml:space="preserve"> </w:t>
        </w:r>
      </w:ins>
    </w:p>
    <w:p w14:paraId="098ECAA8" w14:textId="77777777" w:rsidR="00EC5046" w:rsidRPr="007F7E2B" w:rsidRDefault="00EC5046">
      <w:pPr>
        <w:ind w:left="-5"/>
        <w:rPr>
          <w:ins w:id="16192" w:author="V2" w:date="2025-04-14T14:19:00Z" w16du:dateUtc="2025-04-14T19:19:00Z"/>
        </w:rPr>
      </w:pPr>
      <w:ins w:id="16193" w:author="V2" w:date="2025-04-14T14:19:00Z" w16du:dateUtc="2025-04-14T19:19:00Z">
        <w:r w:rsidRPr="007F7E2B">
          <w:t>As noted in GPG 2000 and 1996 IPCC Guidelines, the default emission factor is 1.25% of applied nitrogen, and this value must be used when country-specific factors are unavailable or project specific factors are not developed. Project proponents may develop specific emission factors that are more appropriate for their project. Specific good practice guidance on how to derive specific emission factors is given in Box 4.1 of GPG 2000. The default values for the fractions of synthetic and organic fertilizer nitrogen that are emitted as NO</w:t>
        </w:r>
        <w:r w:rsidRPr="007F7E2B">
          <w:rPr>
            <w:vertAlign w:val="subscript"/>
          </w:rPr>
          <w:t>X</w:t>
        </w:r>
        <w:r w:rsidRPr="007F7E2B">
          <w:t xml:space="preserve"> and NH</w:t>
        </w:r>
        <w:r w:rsidRPr="007F7E2B">
          <w:rPr>
            <w:vertAlign w:val="subscript"/>
          </w:rPr>
          <w:t>3</w:t>
        </w:r>
        <w:r w:rsidRPr="007F7E2B">
          <w:t xml:space="preserve"> are 0.1 and 0.2 respectively in 1996 IPCC Guideline</w:t>
        </w:r>
        <w:r w:rsidRPr="007F7E2B">
          <w:rPr>
            <w:vertAlign w:val="superscript"/>
          </w:rPr>
          <w:footnoteReference w:id="20"/>
        </w:r>
        <w:r w:rsidRPr="007F7E2B">
          <w:t xml:space="preserve">. </w:t>
        </w:r>
      </w:ins>
    </w:p>
    <w:p w14:paraId="46014042" w14:textId="77777777" w:rsidR="00EC5046" w:rsidRPr="007F7E2B" w:rsidRDefault="00EC5046">
      <w:pPr>
        <w:spacing w:line="259" w:lineRule="auto"/>
        <w:rPr>
          <w:ins w:id="16195" w:author="V2" w:date="2025-04-14T14:19:00Z" w16du:dateUtc="2025-04-14T19:19:00Z"/>
        </w:rPr>
      </w:pPr>
      <w:ins w:id="16196" w:author="V2" w:date="2025-04-14T14:19:00Z" w16du:dateUtc="2025-04-14T19:19:00Z">
        <w:r w:rsidRPr="007F7E2B">
          <w:rPr>
            <w:rFonts w:ascii="Arial" w:eastAsia="Arial" w:hAnsi="Arial" w:cs="Arial"/>
            <w:b/>
          </w:rPr>
          <w:t xml:space="preserve"> </w:t>
        </w:r>
      </w:ins>
    </w:p>
    <w:p w14:paraId="390B0AC7" w14:textId="77777777" w:rsidR="00EC5046" w:rsidRPr="007F7E2B" w:rsidRDefault="00EC5046">
      <w:pPr>
        <w:ind w:left="-5"/>
        <w:rPr>
          <w:ins w:id="16197" w:author="V2" w:date="2025-04-14T14:19:00Z" w16du:dateUtc="2025-04-14T19:19:00Z"/>
        </w:rPr>
      </w:pPr>
      <w:ins w:id="16198" w:author="V2" w:date="2025-04-14T14:19:00Z" w16du:dateUtc="2025-04-14T19:19:00Z">
        <w:r w:rsidRPr="007F7E2B">
          <w:rPr>
            <w:rFonts w:ascii="Arial" w:eastAsia="Arial" w:hAnsi="Arial" w:cs="Arial"/>
            <w:b/>
          </w:rPr>
          <w:t>Step C:</w:t>
        </w:r>
        <w:r w:rsidRPr="007F7E2B">
          <w:t xml:space="preserve"> Calculating direct nitrous oxide emissions from nitrogen fertilization</w:t>
        </w:r>
        <w:r w:rsidRPr="007F7E2B">
          <w:rPr>
            <w:b/>
            <w:vertAlign w:val="superscript"/>
          </w:rPr>
          <w:footnoteReference w:id="21"/>
        </w:r>
        <w:r w:rsidRPr="007F7E2B">
          <w:t xml:space="preserve"> </w:t>
        </w:r>
      </w:ins>
    </w:p>
    <w:p w14:paraId="53C3E7E7" w14:textId="54A8E4CE" w:rsidR="00EC5046" w:rsidRPr="007F7E2B" w:rsidRDefault="004557B4" w:rsidP="004557B4">
      <w:pPr>
        <w:spacing w:after="114" w:line="259" w:lineRule="auto"/>
        <w:ind w:left="720"/>
        <w:rPr>
          <w:ins w:id="16200" w:author="V2" w:date="2025-04-14T14:19:00Z" w16du:dateUtc="2025-04-14T19:19:00Z"/>
        </w:rPr>
      </w:pPr>
      <w:ins w:id="16201" w:author="V2" w:date="2025-04-14T14:19:00Z" w16du:dateUtc="2025-04-14T19:19:00Z">
        <w:r w:rsidRPr="007F7E2B">
          <w:rPr>
            <w:noProof/>
            <w:color w:val="000000"/>
            <w:sz w:val="22"/>
          </w:rPr>
          <w:drawing>
            <wp:anchor distT="0" distB="0" distL="114300" distR="114300" simplePos="0" relativeHeight="251761718" behindDoc="1" locked="0" layoutInCell="1" allowOverlap="1" wp14:anchorId="1AF96C4E" wp14:editId="0C298510">
              <wp:simplePos x="0" y="0"/>
              <wp:positionH relativeFrom="margin">
                <wp:align>left</wp:align>
              </wp:positionH>
              <wp:positionV relativeFrom="paragraph">
                <wp:posOffset>353695</wp:posOffset>
              </wp:positionV>
              <wp:extent cx="6705600" cy="1016000"/>
              <wp:effectExtent l="0" t="0" r="0" b="0"/>
              <wp:wrapTight wrapText="bothSides">
                <wp:wrapPolygon edited="0">
                  <wp:start x="0" y="0"/>
                  <wp:lineTo x="0" y="21060"/>
                  <wp:lineTo x="21539" y="21060"/>
                  <wp:lineTo x="21539" y="0"/>
                  <wp:lineTo x="0" y="0"/>
                </wp:wrapPolygon>
              </wp:wrapTight>
              <wp:docPr id="1869681622" name="Picture 1" descr="A number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1622" name="Picture 1" descr="A number on a white background&#10;&#10;AI-generated content may be incorrect."/>
                      <pic:cNvPicPr/>
                    </pic:nvPicPr>
                    <pic:blipFill>
                      <a:blip r:embed="rId135">
                        <a:extLst>
                          <a:ext uri="{28A0092B-C50C-407E-A947-70E740481C1C}">
                            <a14:useLocalDpi xmlns:a14="http://schemas.microsoft.com/office/drawing/2010/main" val="0"/>
                          </a:ext>
                        </a:extLst>
                      </a:blip>
                      <a:stretch>
                        <a:fillRect/>
                      </a:stretch>
                    </pic:blipFill>
                    <pic:spPr>
                      <a:xfrm>
                        <a:off x="0" y="0"/>
                        <a:ext cx="6705600" cy="1016000"/>
                      </a:xfrm>
                      <a:prstGeom prst="rect">
                        <a:avLst/>
                      </a:prstGeom>
                    </pic:spPr>
                  </pic:pic>
                </a:graphicData>
              </a:graphic>
              <wp14:sizeRelH relativeFrom="page">
                <wp14:pctWidth>0</wp14:pctWidth>
              </wp14:sizeRelH>
              <wp14:sizeRelV relativeFrom="page">
                <wp14:pctHeight>0</wp14:pctHeight>
              </wp14:sizeRelV>
            </wp:anchor>
          </w:drawing>
        </w:r>
        <w:r w:rsidR="00EC5046" w:rsidRPr="007F7E2B">
          <w:t xml:space="preserve"> </w:t>
        </w:r>
        <w:bookmarkStart w:id="16202" w:name="_Toc174616215"/>
        <w:bookmarkStart w:id="16203" w:name="_Toc174616631"/>
        <w:bookmarkStart w:id="16204" w:name="_Toc180594356"/>
        <w:bookmarkStart w:id="16205" w:name="_Toc180594763"/>
        <w:r w:rsidR="00EC5046" w:rsidRPr="007F7E2B">
          <w:rPr>
            <w:noProof/>
          </w:rPr>
          <mc:AlternateContent>
            <mc:Choice Requires="wpg">
              <w:drawing>
                <wp:anchor distT="0" distB="0" distL="114300" distR="114300" simplePos="0" relativeHeight="251658275" behindDoc="1" locked="0" layoutInCell="1" allowOverlap="1" wp14:anchorId="2A7B5363" wp14:editId="1580A9ED">
                  <wp:simplePos x="0" y="0"/>
                  <wp:positionH relativeFrom="column">
                    <wp:posOffset>2282104</wp:posOffset>
                  </wp:positionH>
                  <wp:positionV relativeFrom="paragraph">
                    <wp:posOffset>-7089</wp:posOffset>
                  </wp:positionV>
                  <wp:extent cx="49001" cy="152516"/>
                  <wp:effectExtent l="0" t="0" r="0" b="0"/>
                  <wp:wrapNone/>
                  <wp:docPr id="54098" name="Group 54098"/>
                  <wp:cNvGraphicFramePr/>
                  <a:graphic xmlns:a="http://schemas.openxmlformats.org/drawingml/2006/main">
                    <a:graphicData uri="http://schemas.microsoft.com/office/word/2010/wordprocessingGroup">
                      <wpg:wgp>
                        <wpg:cNvGrpSpPr/>
                        <wpg:grpSpPr>
                          <a:xfrm>
                            <a:off x="0" y="0"/>
                            <a:ext cx="49001" cy="152516"/>
                            <a:chOff x="0" y="0"/>
                            <a:chExt cx="49001" cy="152516"/>
                          </a:xfrm>
                        </wpg:grpSpPr>
                        <wps:wsp>
                          <wps:cNvPr id="1743" name="Shape 1743"/>
                          <wps:cNvSpPr/>
                          <wps:spPr>
                            <a:xfrm>
                              <a:off x="0" y="0"/>
                              <a:ext cx="49001" cy="152516"/>
                            </a:xfrm>
                            <a:custGeom>
                              <a:avLst/>
                              <a:gdLst/>
                              <a:ahLst/>
                              <a:cxnLst/>
                              <a:rect l="0" t="0" r="0" b="0"/>
                              <a:pathLst>
                                <a:path w="49001" h="152516">
                                  <a:moveTo>
                                    <a:pt x="49001" y="0"/>
                                  </a:moveTo>
                                  <a:lnTo>
                                    <a:pt x="0" y="152516"/>
                                  </a:lnTo>
                                </a:path>
                              </a:pathLst>
                            </a:custGeom>
                            <a:ln w="708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4AD7EE5" id="Group 54098" o:spid="_x0000_s1026" style="position:absolute;margin-left:179.7pt;margin-top:-.55pt;width:3.85pt;height:12pt;z-index:-251658205" coordsize="49001,152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">
                  <v:shape id="Shape 1743" o:spid="_x0000_s1027" style="position:absolute;width:49001;height:152516;visibility:visible;mso-wrap-style:square;v-text-anchor:top" coordsize="49001,15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" path="m49001,l,152516e" filled="f" strokeweight=".19667mm">
                    <v:path arrowok="t" textboxrect="0,0,49001,152516"/>
                  </v:shape>
                </v:group>
              </w:pict>
            </mc:Fallback>
          </mc:AlternateContent>
        </w:r>
        <w:bookmarkEnd w:id="16202"/>
        <w:bookmarkEnd w:id="16203"/>
        <w:bookmarkEnd w:id="16204"/>
        <w:bookmarkEnd w:id="16205"/>
        <w:r w:rsidR="00EC5046" w:rsidRPr="007F7E2B">
          <w:t xml:space="preserve"> </w:t>
        </w:r>
      </w:ins>
    </w:p>
    <w:tbl>
      <w:tblPr>
        <w:tblStyle w:val="TableGrid0"/>
        <w:tblW w:w="8651" w:type="dxa"/>
        <w:tblInd w:w="720" w:type="dxa"/>
        <w:tblLook w:val="04A0" w:firstRow="1" w:lastRow="0" w:firstColumn="1" w:lastColumn="0" w:noHBand="0" w:noVBand="1"/>
      </w:tblPr>
      <w:tblGrid>
        <w:gridCol w:w="754"/>
        <w:gridCol w:w="596"/>
        <w:gridCol w:w="7301"/>
      </w:tblGrid>
      <w:tr w:rsidR="00EC5046" w:rsidRPr="007F7E2B" w14:paraId="0E9E0A49" w14:textId="77777777">
        <w:trPr>
          <w:trHeight w:val="456"/>
          <w:ins w:id="16206" w:author="V2" w:date="2025-04-14T14:19:00Z" w16du:dateUtc="2025-04-14T19:19:00Z"/>
        </w:trPr>
        <w:tc>
          <w:tcPr>
            <w:tcW w:w="754" w:type="dxa"/>
            <w:tcBorders>
              <w:top w:val="nil"/>
              <w:left w:val="nil"/>
              <w:bottom w:val="nil"/>
              <w:right w:val="nil"/>
            </w:tcBorders>
          </w:tcPr>
          <w:p w14:paraId="22E72282" w14:textId="77777777" w:rsidR="004557B4" w:rsidRPr="007F7E2B" w:rsidRDefault="004557B4">
            <w:pPr>
              <w:spacing w:line="259" w:lineRule="auto"/>
              <w:jc w:val="both"/>
              <w:rPr>
                <w:ins w:id="16207" w:author="V2" w:date="2025-04-14T14:19:00Z" w16du:dateUtc="2025-04-14T19:19:00Z"/>
              </w:rPr>
            </w:pPr>
          </w:p>
          <w:p w14:paraId="1DA47617" w14:textId="6CB2D01F" w:rsidR="00EC5046" w:rsidRPr="007F7E2B" w:rsidRDefault="00EC5046">
            <w:pPr>
              <w:spacing w:line="259" w:lineRule="auto"/>
              <w:jc w:val="both"/>
              <w:rPr>
                <w:ins w:id="16208" w:author="V2" w:date="2025-04-14T14:19:00Z" w16du:dateUtc="2025-04-14T19:19:00Z"/>
              </w:rPr>
            </w:pPr>
            <w:ins w:id="16209" w:author="V2" w:date="2025-04-14T14:19:00Z" w16du:dateUtc="2025-04-14T19:19:00Z">
              <w:r w:rsidRPr="007F7E2B">
                <w:t xml:space="preserve">Where: </w:t>
              </w:r>
            </w:ins>
          </w:p>
          <w:p w14:paraId="49531CC8" w14:textId="77777777" w:rsidR="00EC5046" w:rsidRPr="007F7E2B" w:rsidRDefault="00EC5046">
            <w:pPr>
              <w:spacing w:line="259" w:lineRule="auto"/>
              <w:rPr>
                <w:ins w:id="16210" w:author="V2" w:date="2025-04-14T14:19:00Z" w16du:dateUtc="2025-04-14T19:19:00Z"/>
              </w:rPr>
            </w:pPr>
            <w:ins w:id="16211" w:author="V2" w:date="2025-04-14T14:19:00Z" w16du:dateUtc="2025-04-14T19:19:00Z">
              <w:r w:rsidRPr="007F7E2B">
                <w:t xml:space="preserve"> </w:t>
              </w:r>
            </w:ins>
          </w:p>
        </w:tc>
        <w:tc>
          <w:tcPr>
            <w:tcW w:w="596" w:type="dxa"/>
            <w:tcBorders>
              <w:top w:val="nil"/>
              <w:left w:val="nil"/>
              <w:bottom w:val="nil"/>
              <w:right w:val="nil"/>
            </w:tcBorders>
          </w:tcPr>
          <w:p w14:paraId="148408FD" w14:textId="77777777" w:rsidR="00EC5046" w:rsidRPr="007F7E2B" w:rsidRDefault="00EC5046">
            <w:pPr>
              <w:spacing w:after="160" w:line="259" w:lineRule="auto"/>
              <w:rPr>
                <w:ins w:id="16212" w:author="V2" w:date="2025-04-14T14:19:00Z" w16du:dateUtc="2025-04-14T19:19:00Z"/>
              </w:rPr>
            </w:pPr>
          </w:p>
        </w:tc>
        <w:tc>
          <w:tcPr>
            <w:tcW w:w="7301" w:type="dxa"/>
            <w:tcBorders>
              <w:top w:val="nil"/>
              <w:left w:val="nil"/>
              <w:bottom w:val="nil"/>
              <w:right w:val="nil"/>
            </w:tcBorders>
          </w:tcPr>
          <w:p w14:paraId="28598DB4" w14:textId="77777777" w:rsidR="00EC5046" w:rsidRPr="007F7E2B" w:rsidRDefault="00EC5046">
            <w:pPr>
              <w:spacing w:after="160" w:line="259" w:lineRule="auto"/>
              <w:rPr>
                <w:ins w:id="16213" w:author="V2" w:date="2025-04-14T14:19:00Z" w16du:dateUtc="2025-04-14T19:19:00Z"/>
              </w:rPr>
            </w:pPr>
          </w:p>
        </w:tc>
      </w:tr>
      <w:tr w:rsidR="00EC5046" w:rsidRPr="007F7E2B" w14:paraId="26D22846" w14:textId="77777777">
        <w:trPr>
          <w:trHeight w:val="528"/>
          <w:ins w:id="16214" w:author="V2" w:date="2025-04-14T14:19:00Z" w16du:dateUtc="2025-04-14T19:19:00Z"/>
        </w:trPr>
        <w:tc>
          <w:tcPr>
            <w:tcW w:w="754" w:type="dxa"/>
            <w:tcBorders>
              <w:top w:val="nil"/>
              <w:left w:val="nil"/>
              <w:bottom w:val="nil"/>
              <w:right w:val="nil"/>
            </w:tcBorders>
          </w:tcPr>
          <w:p w14:paraId="5FFD4877" w14:textId="77777777" w:rsidR="00EC5046" w:rsidRPr="007F7E2B" w:rsidRDefault="00EC5046">
            <w:pPr>
              <w:spacing w:line="259" w:lineRule="auto"/>
              <w:rPr>
                <w:ins w:id="16215" w:author="V2" w:date="2025-04-14T14:19:00Z" w16du:dateUtc="2025-04-14T19:19:00Z"/>
              </w:rPr>
            </w:pPr>
            <w:ins w:id="16216" w:author="V2" w:date="2025-04-14T14:19:00Z" w16du:dateUtc="2025-04-14T19:19:00Z">
              <w:r w:rsidRPr="007F7E2B">
                <w:t>E</w:t>
              </w:r>
              <w:r w:rsidRPr="007F7E2B">
                <w:rPr>
                  <w:sz w:val="13"/>
                </w:rPr>
                <w:t>s,N2O</w:t>
              </w:r>
              <w:r w:rsidRPr="007F7E2B">
                <w:rPr>
                  <w:rFonts w:ascii="Calibri" w:eastAsia="Calibri" w:hAnsi="Calibri" w:cs="Calibri"/>
                  <w:sz w:val="20"/>
                  <w:vertAlign w:val="subscript"/>
                </w:rPr>
                <w:t xml:space="preserve"> </w:t>
              </w:r>
            </w:ins>
          </w:p>
        </w:tc>
        <w:tc>
          <w:tcPr>
            <w:tcW w:w="596" w:type="dxa"/>
            <w:tcBorders>
              <w:top w:val="nil"/>
              <w:left w:val="nil"/>
              <w:bottom w:val="nil"/>
              <w:right w:val="nil"/>
            </w:tcBorders>
          </w:tcPr>
          <w:p w14:paraId="12D1F50B" w14:textId="77777777" w:rsidR="00EC5046" w:rsidRPr="007F7E2B" w:rsidRDefault="00EC5046">
            <w:pPr>
              <w:spacing w:line="259" w:lineRule="auto"/>
              <w:ind w:left="146"/>
              <w:rPr>
                <w:ins w:id="16217" w:author="V2" w:date="2025-04-14T14:19:00Z" w16du:dateUtc="2025-04-14T19:19:00Z"/>
              </w:rPr>
            </w:pPr>
            <w:ins w:id="16218" w:author="V2" w:date="2025-04-14T14:19:00Z" w16du:dateUtc="2025-04-14T19:19:00Z">
              <w:r w:rsidRPr="007F7E2B">
                <w:t xml:space="preserve">=  </w:t>
              </w:r>
            </w:ins>
          </w:p>
        </w:tc>
        <w:tc>
          <w:tcPr>
            <w:tcW w:w="7301" w:type="dxa"/>
            <w:tcBorders>
              <w:top w:val="nil"/>
              <w:left w:val="nil"/>
              <w:bottom w:val="nil"/>
              <w:right w:val="nil"/>
            </w:tcBorders>
          </w:tcPr>
          <w:p w14:paraId="1BB26B7C" w14:textId="77777777" w:rsidR="00EC5046" w:rsidRPr="007F7E2B" w:rsidRDefault="00EC5046">
            <w:pPr>
              <w:spacing w:line="259" w:lineRule="auto"/>
              <w:rPr>
                <w:ins w:id="16219" w:author="V2" w:date="2025-04-14T14:19:00Z" w16du:dateUtc="2025-04-14T19:19:00Z"/>
              </w:rPr>
            </w:pPr>
            <w:ins w:id="16220" w:author="V2" w:date="2025-04-14T14:19:00Z" w16du:dateUtc="2025-04-14T19:19:00Z">
              <w:r w:rsidRPr="007F7E2B">
                <w:t>The direct N</w:t>
              </w:r>
              <w:r w:rsidRPr="007F7E2B">
                <w:rPr>
                  <w:vertAlign w:val="subscript"/>
                </w:rPr>
                <w:t>2</w:t>
              </w:r>
              <w:r w:rsidRPr="007F7E2B">
                <w:t>O emission as a result of nitrogen application within the project area during monitoring interval, tonnes CO</w:t>
              </w:r>
              <w:r w:rsidRPr="007F7E2B">
                <w:rPr>
                  <w:vertAlign w:val="subscript"/>
                </w:rPr>
                <w:t>2</w:t>
              </w:r>
              <w:r w:rsidRPr="007F7E2B">
                <w:t>-e yr</w:t>
              </w:r>
              <w:r w:rsidRPr="007F7E2B">
                <w:rPr>
                  <w:vertAlign w:val="superscript"/>
                </w:rPr>
                <w:t xml:space="preserve">-1 </w:t>
              </w:r>
              <w:r w:rsidRPr="007F7E2B">
                <w:t>in year t</w:t>
              </w:r>
              <w:r w:rsidRPr="007F7E2B">
                <w:rPr>
                  <w:rFonts w:ascii="Calibri" w:eastAsia="Calibri" w:hAnsi="Calibri" w:cs="Calibri"/>
                </w:rPr>
                <w:t xml:space="preserve"> </w:t>
              </w:r>
            </w:ins>
          </w:p>
        </w:tc>
      </w:tr>
      <w:tr w:rsidR="00EC5046" w:rsidRPr="007F7E2B" w14:paraId="65D5E6C9" w14:textId="77777777">
        <w:trPr>
          <w:trHeight w:val="580"/>
          <w:ins w:id="16221" w:author="V2" w:date="2025-04-14T14:19:00Z" w16du:dateUtc="2025-04-14T19:19:00Z"/>
        </w:trPr>
        <w:tc>
          <w:tcPr>
            <w:tcW w:w="754" w:type="dxa"/>
            <w:tcBorders>
              <w:top w:val="nil"/>
              <w:left w:val="nil"/>
              <w:bottom w:val="nil"/>
              <w:right w:val="nil"/>
            </w:tcBorders>
          </w:tcPr>
          <w:p w14:paraId="675FD00E" w14:textId="77777777" w:rsidR="00EC5046" w:rsidRPr="007F7E2B" w:rsidRDefault="00EC5046">
            <w:pPr>
              <w:spacing w:line="259" w:lineRule="auto"/>
              <w:rPr>
                <w:ins w:id="16222" w:author="V2" w:date="2025-04-14T14:19:00Z" w16du:dateUtc="2025-04-14T19:19:00Z"/>
              </w:rPr>
            </w:pPr>
            <w:ins w:id="16223" w:author="V2" w:date="2025-04-14T14:19:00Z" w16du:dateUtc="2025-04-14T19:19:00Z">
              <w:r w:rsidRPr="007F7E2B">
                <w:t>F</w:t>
              </w:r>
              <w:r w:rsidRPr="007F7E2B">
                <w:rPr>
                  <w:sz w:val="13"/>
                </w:rPr>
                <w:t>SN</w:t>
              </w:r>
              <w:r w:rsidRPr="007F7E2B">
                <w:rPr>
                  <w:rFonts w:ascii="Calibri" w:eastAsia="Calibri" w:hAnsi="Calibri" w:cs="Calibri"/>
                </w:rPr>
                <w:t xml:space="preserve"> </w:t>
              </w:r>
            </w:ins>
          </w:p>
        </w:tc>
        <w:tc>
          <w:tcPr>
            <w:tcW w:w="596" w:type="dxa"/>
            <w:tcBorders>
              <w:top w:val="nil"/>
              <w:left w:val="nil"/>
              <w:bottom w:val="nil"/>
              <w:right w:val="nil"/>
            </w:tcBorders>
          </w:tcPr>
          <w:p w14:paraId="61BDA5FD" w14:textId="77777777" w:rsidR="00EC5046" w:rsidRPr="007F7E2B" w:rsidRDefault="00EC5046">
            <w:pPr>
              <w:spacing w:line="259" w:lineRule="auto"/>
              <w:ind w:left="146"/>
              <w:rPr>
                <w:ins w:id="16224" w:author="V2" w:date="2025-04-14T14:19:00Z" w16du:dateUtc="2025-04-14T19:19:00Z"/>
              </w:rPr>
            </w:pPr>
            <w:ins w:id="16225" w:author="V2" w:date="2025-04-14T14:19:00Z" w16du:dateUtc="2025-04-14T19:19:00Z">
              <w:r w:rsidRPr="007F7E2B">
                <w:t xml:space="preserve">=  </w:t>
              </w:r>
            </w:ins>
          </w:p>
        </w:tc>
        <w:tc>
          <w:tcPr>
            <w:tcW w:w="7301" w:type="dxa"/>
            <w:tcBorders>
              <w:top w:val="nil"/>
              <w:left w:val="nil"/>
              <w:bottom w:val="nil"/>
              <w:right w:val="nil"/>
            </w:tcBorders>
          </w:tcPr>
          <w:p w14:paraId="4395D33F" w14:textId="77777777" w:rsidR="00EC5046" w:rsidRPr="007F7E2B" w:rsidRDefault="00EC5046">
            <w:pPr>
              <w:spacing w:line="259" w:lineRule="auto"/>
              <w:rPr>
                <w:ins w:id="16226" w:author="V2" w:date="2025-04-14T14:19:00Z" w16du:dateUtc="2025-04-14T19:19:00Z"/>
              </w:rPr>
            </w:pPr>
            <w:ins w:id="16227" w:author="V2" w:date="2025-04-14T14:19:00Z" w16du:dateUtc="2025-04-14T19:19:00Z">
              <w:r w:rsidRPr="007F7E2B">
                <w:t>Amount of synthetic fertilizer nitrogen applied adjusted for volatilization as NH</w:t>
              </w:r>
              <w:r w:rsidRPr="007F7E2B">
                <w:rPr>
                  <w:vertAlign w:val="subscript"/>
                </w:rPr>
                <w:t>3</w:t>
              </w:r>
              <w:r w:rsidRPr="007F7E2B">
                <w:t xml:space="preserve"> and NO</w:t>
              </w:r>
              <w:r w:rsidRPr="007F7E2B">
                <w:rPr>
                  <w:vertAlign w:val="subscript"/>
                </w:rPr>
                <w:t>X</w:t>
              </w:r>
              <w:r w:rsidRPr="007F7E2B">
                <w:t>, tonnes N yr</w:t>
              </w:r>
              <w:r w:rsidRPr="007F7E2B">
                <w:rPr>
                  <w:vertAlign w:val="superscript"/>
                </w:rPr>
                <w:t>-1</w:t>
              </w:r>
              <w:r w:rsidRPr="007F7E2B">
                <w:rPr>
                  <w:rFonts w:ascii="Calibri" w:eastAsia="Calibri" w:hAnsi="Calibri" w:cs="Calibri"/>
                </w:rPr>
                <w:t xml:space="preserve"> </w:t>
              </w:r>
            </w:ins>
          </w:p>
        </w:tc>
      </w:tr>
      <w:tr w:rsidR="00EC5046" w:rsidRPr="007F7E2B" w14:paraId="14C5A9AE" w14:textId="77777777">
        <w:trPr>
          <w:trHeight w:val="562"/>
          <w:ins w:id="16228" w:author="V2" w:date="2025-04-14T14:19:00Z" w16du:dateUtc="2025-04-14T19:19:00Z"/>
        </w:trPr>
        <w:tc>
          <w:tcPr>
            <w:tcW w:w="754" w:type="dxa"/>
            <w:tcBorders>
              <w:top w:val="nil"/>
              <w:left w:val="nil"/>
              <w:bottom w:val="nil"/>
              <w:right w:val="nil"/>
            </w:tcBorders>
          </w:tcPr>
          <w:p w14:paraId="5A03911F" w14:textId="77777777" w:rsidR="00EC5046" w:rsidRPr="007F7E2B" w:rsidRDefault="00EC5046">
            <w:pPr>
              <w:spacing w:line="259" w:lineRule="auto"/>
              <w:rPr>
                <w:ins w:id="16229" w:author="V2" w:date="2025-04-14T14:19:00Z" w16du:dateUtc="2025-04-14T19:19:00Z"/>
              </w:rPr>
            </w:pPr>
            <w:ins w:id="16230" w:author="V2" w:date="2025-04-14T14:19:00Z" w16du:dateUtc="2025-04-14T19:19:00Z">
              <w:r w:rsidRPr="007F7E2B">
                <w:t>F</w:t>
              </w:r>
              <w:r w:rsidRPr="007F7E2B">
                <w:rPr>
                  <w:sz w:val="13"/>
                </w:rPr>
                <w:t>ON</w:t>
              </w:r>
              <w:r w:rsidRPr="007F7E2B">
                <w:rPr>
                  <w:rFonts w:ascii="Calibri" w:eastAsia="Calibri" w:hAnsi="Calibri" w:cs="Calibri"/>
                </w:rPr>
                <w:t xml:space="preserve"> </w:t>
              </w:r>
            </w:ins>
          </w:p>
        </w:tc>
        <w:tc>
          <w:tcPr>
            <w:tcW w:w="596" w:type="dxa"/>
            <w:tcBorders>
              <w:top w:val="nil"/>
              <w:left w:val="nil"/>
              <w:bottom w:val="nil"/>
              <w:right w:val="nil"/>
            </w:tcBorders>
          </w:tcPr>
          <w:p w14:paraId="55E345E0" w14:textId="77777777" w:rsidR="00EC5046" w:rsidRPr="007F7E2B" w:rsidRDefault="00EC5046">
            <w:pPr>
              <w:spacing w:line="259" w:lineRule="auto"/>
              <w:ind w:left="146"/>
              <w:rPr>
                <w:ins w:id="16231" w:author="V2" w:date="2025-04-14T14:19:00Z" w16du:dateUtc="2025-04-14T19:19:00Z"/>
              </w:rPr>
            </w:pPr>
            <w:ins w:id="16232" w:author="V2" w:date="2025-04-14T14:19:00Z" w16du:dateUtc="2025-04-14T19:19:00Z">
              <w:r w:rsidRPr="007F7E2B">
                <w:t xml:space="preserve">=  </w:t>
              </w:r>
            </w:ins>
          </w:p>
        </w:tc>
        <w:tc>
          <w:tcPr>
            <w:tcW w:w="7301" w:type="dxa"/>
            <w:tcBorders>
              <w:top w:val="nil"/>
              <w:left w:val="nil"/>
              <w:bottom w:val="nil"/>
              <w:right w:val="nil"/>
            </w:tcBorders>
          </w:tcPr>
          <w:p w14:paraId="0AFC86A2" w14:textId="77777777" w:rsidR="00EC5046" w:rsidRPr="007F7E2B" w:rsidRDefault="00EC5046">
            <w:pPr>
              <w:spacing w:line="259" w:lineRule="auto"/>
              <w:rPr>
                <w:ins w:id="16233" w:author="V2" w:date="2025-04-14T14:19:00Z" w16du:dateUtc="2025-04-14T19:19:00Z"/>
              </w:rPr>
            </w:pPr>
            <w:ins w:id="16234" w:author="V2" w:date="2025-04-14T14:19:00Z" w16du:dateUtc="2025-04-14T19:19:00Z">
              <w:r w:rsidRPr="007F7E2B">
                <w:t>Annual amount of organic fertilizer nitrogen applied adjusted for volatilization as NH</w:t>
              </w:r>
              <w:r w:rsidRPr="007F7E2B">
                <w:rPr>
                  <w:vertAlign w:val="subscript"/>
                </w:rPr>
                <w:t>3</w:t>
              </w:r>
              <w:r w:rsidRPr="007F7E2B">
                <w:t xml:space="preserve"> and NO</w:t>
              </w:r>
              <w:r w:rsidRPr="007F7E2B">
                <w:rPr>
                  <w:vertAlign w:val="subscript"/>
                </w:rPr>
                <w:t>X</w:t>
              </w:r>
              <w:r w:rsidRPr="007F7E2B">
                <w:t>, tonnes N yr</w:t>
              </w:r>
              <w:r w:rsidRPr="007F7E2B">
                <w:rPr>
                  <w:vertAlign w:val="superscript"/>
                </w:rPr>
                <w:t>-1</w:t>
              </w:r>
              <w:r w:rsidRPr="007F7E2B">
                <w:rPr>
                  <w:rFonts w:ascii="Calibri" w:eastAsia="Calibri" w:hAnsi="Calibri" w:cs="Calibri"/>
                </w:rPr>
                <w:t xml:space="preserve"> </w:t>
              </w:r>
            </w:ins>
          </w:p>
        </w:tc>
      </w:tr>
      <w:tr w:rsidR="00EC5046" w:rsidRPr="007F7E2B" w14:paraId="283E8BCA" w14:textId="77777777">
        <w:trPr>
          <w:trHeight w:val="350"/>
          <w:ins w:id="16235" w:author="V2" w:date="2025-04-14T14:19:00Z" w16du:dateUtc="2025-04-14T19:19:00Z"/>
        </w:trPr>
        <w:tc>
          <w:tcPr>
            <w:tcW w:w="754" w:type="dxa"/>
            <w:tcBorders>
              <w:top w:val="nil"/>
              <w:left w:val="nil"/>
              <w:bottom w:val="nil"/>
              <w:right w:val="nil"/>
            </w:tcBorders>
          </w:tcPr>
          <w:p w14:paraId="7E0B2DDB" w14:textId="77777777" w:rsidR="00EC5046" w:rsidRPr="007F7E2B" w:rsidRDefault="00EC5046">
            <w:pPr>
              <w:spacing w:line="259" w:lineRule="auto"/>
              <w:jc w:val="both"/>
              <w:rPr>
                <w:ins w:id="16236" w:author="V2" w:date="2025-04-14T14:19:00Z" w16du:dateUtc="2025-04-14T19:19:00Z"/>
              </w:rPr>
            </w:pPr>
            <w:ins w:id="16237" w:author="V2" w:date="2025-04-14T14:19:00Z" w16du:dateUtc="2025-04-14T19:19:00Z">
              <w:r w:rsidRPr="007F7E2B">
                <w:t>N</w:t>
              </w:r>
              <w:r w:rsidRPr="007F7E2B">
                <w:rPr>
                  <w:sz w:val="13"/>
                </w:rPr>
                <w:t>SN-Fert</w:t>
              </w:r>
              <w:r w:rsidRPr="007F7E2B">
                <w:t xml:space="preserve"> </w:t>
              </w:r>
              <w:r w:rsidRPr="007F7E2B">
                <w:rPr>
                  <w:rFonts w:ascii="Calibri" w:eastAsia="Calibri" w:hAnsi="Calibri" w:cs="Calibri"/>
                </w:rPr>
                <w:t xml:space="preserve"> </w:t>
              </w:r>
            </w:ins>
          </w:p>
        </w:tc>
        <w:tc>
          <w:tcPr>
            <w:tcW w:w="596" w:type="dxa"/>
            <w:tcBorders>
              <w:top w:val="nil"/>
              <w:left w:val="nil"/>
              <w:bottom w:val="nil"/>
              <w:right w:val="nil"/>
            </w:tcBorders>
          </w:tcPr>
          <w:p w14:paraId="0DEB2CDD" w14:textId="77777777" w:rsidR="00EC5046" w:rsidRPr="007F7E2B" w:rsidRDefault="00EC5046">
            <w:pPr>
              <w:spacing w:line="259" w:lineRule="auto"/>
              <w:ind w:left="146"/>
              <w:rPr>
                <w:ins w:id="16238" w:author="V2" w:date="2025-04-14T14:19:00Z" w16du:dateUtc="2025-04-14T19:19:00Z"/>
              </w:rPr>
            </w:pPr>
            <w:ins w:id="16239" w:author="V2" w:date="2025-04-14T14:19:00Z" w16du:dateUtc="2025-04-14T19:19:00Z">
              <w:r w:rsidRPr="007F7E2B">
                <w:t xml:space="preserve">=  </w:t>
              </w:r>
            </w:ins>
          </w:p>
        </w:tc>
        <w:tc>
          <w:tcPr>
            <w:tcW w:w="7301" w:type="dxa"/>
            <w:tcBorders>
              <w:top w:val="nil"/>
              <w:left w:val="nil"/>
              <w:bottom w:val="nil"/>
              <w:right w:val="nil"/>
            </w:tcBorders>
          </w:tcPr>
          <w:p w14:paraId="1224C8F8" w14:textId="77777777" w:rsidR="00EC5046" w:rsidRPr="007F7E2B" w:rsidRDefault="00EC5046">
            <w:pPr>
              <w:spacing w:line="259" w:lineRule="auto"/>
              <w:rPr>
                <w:ins w:id="16240" w:author="V2" w:date="2025-04-14T14:19:00Z" w16du:dateUtc="2025-04-14T19:19:00Z"/>
              </w:rPr>
            </w:pPr>
            <w:ins w:id="16241" w:author="V2" w:date="2025-04-14T14:19:00Z" w16du:dateUtc="2025-04-14T19:19:00Z">
              <w:r w:rsidRPr="007F7E2B">
                <w:t>Amount of synthetic fertilizer nitrogen applied, tonnes N yr</w:t>
              </w:r>
              <w:r w:rsidRPr="007F7E2B">
                <w:rPr>
                  <w:vertAlign w:val="superscript"/>
                </w:rPr>
                <w:t>-1</w:t>
              </w:r>
              <w:r w:rsidRPr="007F7E2B">
                <w:rPr>
                  <w:rFonts w:ascii="Calibri" w:eastAsia="Calibri" w:hAnsi="Calibri" w:cs="Calibri"/>
                </w:rPr>
                <w:t xml:space="preserve"> </w:t>
              </w:r>
            </w:ins>
          </w:p>
        </w:tc>
      </w:tr>
      <w:tr w:rsidR="00EC5046" w:rsidRPr="007F7E2B" w14:paraId="74830385" w14:textId="77777777">
        <w:trPr>
          <w:trHeight w:val="350"/>
          <w:ins w:id="16242" w:author="V2" w:date="2025-04-14T14:19:00Z" w16du:dateUtc="2025-04-14T19:19:00Z"/>
        </w:trPr>
        <w:tc>
          <w:tcPr>
            <w:tcW w:w="754" w:type="dxa"/>
            <w:tcBorders>
              <w:top w:val="nil"/>
              <w:left w:val="nil"/>
              <w:bottom w:val="nil"/>
              <w:right w:val="nil"/>
            </w:tcBorders>
          </w:tcPr>
          <w:p w14:paraId="028598FB" w14:textId="77777777" w:rsidR="00EC5046" w:rsidRPr="007F7E2B" w:rsidRDefault="00EC5046">
            <w:pPr>
              <w:spacing w:line="259" w:lineRule="auto"/>
              <w:jc w:val="both"/>
              <w:rPr>
                <w:ins w:id="16243" w:author="V2" w:date="2025-04-14T14:19:00Z" w16du:dateUtc="2025-04-14T19:19:00Z"/>
              </w:rPr>
            </w:pPr>
            <w:ins w:id="16244" w:author="V2" w:date="2025-04-14T14:19:00Z" w16du:dateUtc="2025-04-14T19:19:00Z">
              <w:r w:rsidRPr="007F7E2B">
                <w:t>N</w:t>
              </w:r>
              <w:r w:rsidRPr="007F7E2B">
                <w:rPr>
                  <w:sz w:val="13"/>
                </w:rPr>
                <w:t>SN-Fert</w:t>
              </w:r>
              <w:r w:rsidRPr="007F7E2B">
                <w:t xml:space="preserve"> </w:t>
              </w:r>
              <w:r w:rsidRPr="007F7E2B">
                <w:rPr>
                  <w:rFonts w:ascii="Calibri" w:eastAsia="Calibri" w:hAnsi="Calibri" w:cs="Calibri"/>
                </w:rPr>
                <w:t xml:space="preserve"> </w:t>
              </w:r>
            </w:ins>
          </w:p>
        </w:tc>
        <w:tc>
          <w:tcPr>
            <w:tcW w:w="596" w:type="dxa"/>
            <w:tcBorders>
              <w:top w:val="nil"/>
              <w:left w:val="nil"/>
              <w:bottom w:val="nil"/>
              <w:right w:val="nil"/>
            </w:tcBorders>
          </w:tcPr>
          <w:p w14:paraId="5A4A8B6E" w14:textId="77777777" w:rsidR="00EC5046" w:rsidRPr="007F7E2B" w:rsidRDefault="00EC5046">
            <w:pPr>
              <w:spacing w:line="259" w:lineRule="auto"/>
              <w:ind w:left="146"/>
              <w:rPr>
                <w:ins w:id="16245" w:author="V2" w:date="2025-04-14T14:19:00Z" w16du:dateUtc="2025-04-14T19:19:00Z"/>
              </w:rPr>
            </w:pPr>
            <w:ins w:id="16246" w:author="V2" w:date="2025-04-14T14:19:00Z" w16du:dateUtc="2025-04-14T19:19:00Z">
              <w:r w:rsidRPr="007F7E2B">
                <w:t xml:space="preserve">=  </w:t>
              </w:r>
            </w:ins>
          </w:p>
        </w:tc>
        <w:tc>
          <w:tcPr>
            <w:tcW w:w="7301" w:type="dxa"/>
            <w:tcBorders>
              <w:top w:val="nil"/>
              <w:left w:val="nil"/>
              <w:bottom w:val="nil"/>
              <w:right w:val="nil"/>
            </w:tcBorders>
          </w:tcPr>
          <w:p w14:paraId="78D3E848" w14:textId="77777777" w:rsidR="00EC5046" w:rsidRPr="007F7E2B" w:rsidRDefault="00EC5046">
            <w:pPr>
              <w:spacing w:line="259" w:lineRule="auto"/>
              <w:rPr>
                <w:ins w:id="16247" w:author="V2" w:date="2025-04-14T14:19:00Z" w16du:dateUtc="2025-04-14T19:19:00Z"/>
              </w:rPr>
            </w:pPr>
            <w:ins w:id="16248" w:author="V2" w:date="2025-04-14T14:19:00Z" w16du:dateUtc="2025-04-14T19:19:00Z">
              <w:r w:rsidRPr="007F7E2B">
                <w:t>Amount of organic fertilizer nitrogen applied, tonnes N yr</w:t>
              </w:r>
              <w:r w:rsidRPr="007F7E2B">
                <w:rPr>
                  <w:vertAlign w:val="superscript"/>
                </w:rPr>
                <w:t>-1</w:t>
              </w:r>
              <w:r w:rsidRPr="007F7E2B">
                <w:rPr>
                  <w:rFonts w:ascii="Calibri" w:eastAsia="Calibri" w:hAnsi="Calibri" w:cs="Calibri"/>
                </w:rPr>
                <w:t xml:space="preserve"> </w:t>
              </w:r>
            </w:ins>
          </w:p>
        </w:tc>
      </w:tr>
      <w:tr w:rsidR="00EC5046" w:rsidRPr="007F7E2B" w14:paraId="666576D6" w14:textId="77777777">
        <w:trPr>
          <w:trHeight w:val="368"/>
          <w:ins w:id="16249" w:author="V2" w:date="2025-04-14T14:19:00Z" w16du:dateUtc="2025-04-14T19:19:00Z"/>
        </w:trPr>
        <w:tc>
          <w:tcPr>
            <w:tcW w:w="754" w:type="dxa"/>
            <w:tcBorders>
              <w:top w:val="nil"/>
              <w:left w:val="nil"/>
              <w:bottom w:val="nil"/>
              <w:right w:val="nil"/>
            </w:tcBorders>
          </w:tcPr>
          <w:p w14:paraId="612AFEC6" w14:textId="77777777" w:rsidR="00EC5046" w:rsidRPr="007F7E2B" w:rsidRDefault="00EC5046">
            <w:pPr>
              <w:spacing w:line="259" w:lineRule="auto"/>
              <w:rPr>
                <w:ins w:id="16250" w:author="V2" w:date="2025-04-14T14:19:00Z" w16du:dateUtc="2025-04-14T19:19:00Z"/>
              </w:rPr>
            </w:pPr>
            <w:ins w:id="16251" w:author="V2" w:date="2025-04-14T14:19:00Z" w16du:dateUtc="2025-04-14T19:19:00Z">
              <w:r w:rsidRPr="007F7E2B">
                <w:lastRenderedPageBreak/>
                <w:t>EF</w:t>
              </w:r>
              <w:r w:rsidRPr="007F7E2B">
                <w:rPr>
                  <w:vertAlign w:val="subscript"/>
                </w:rPr>
                <w:t>1</w:t>
              </w:r>
              <w:r w:rsidRPr="007F7E2B">
                <w:rPr>
                  <w:rFonts w:ascii="Calibri" w:eastAsia="Calibri" w:hAnsi="Calibri" w:cs="Calibri"/>
                </w:rPr>
                <w:t xml:space="preserve"> </w:t>
              </w:r>
            </w:ins>
          </w:p>
        </w:tc>
        <w:tc>
          <w:tcPr>
            <w:tcW w:w="596" w:type="dxa"/>
            <w:tcBorders>
              <w:top w:val="nil"/>
              <w:left w:val="nil"/>
              <w:bottom w:val="nil"/>
              <w:right w:val="nil"/>
            </w:tcBorders>
          </w:tcPr>
          <w:p w14:paraId="497CDCB4" w14:textId="77777777" w:rsidR="00EC5046" w:rsidRPr="007F7E2B" w:rsidRDefault="00EC5046">
            <w:pPr>
              <w:spacing w:line="259" w:lineRule="auto"/>
              <w:ind w:left="146"/>
              <w:rPr>
                <w:ins w:id="16252" w:author="V2" w:date="2025-04-14T14:19:00Z" w16du:dateUtc="2025-04-14T19:19:00Z"/>
              </w:rPr>
            </w:pPr>
            <w:ins w:id="16253" w:author="V2" w:date="2025-04-14T14:19:00Z" w16du:dateUtc="2025-04-14T19:19:00Z">
              <w:r w:rsidRPr="007F7E2B">
                <w:t xml:space="preserve">=  </w:t>
              </w:r>
            </w:ins>
          </w:p>
        </w:tc>
        <w:tc>
          <w:tcPr>
            <w:tcW w:w="7301" w:type="dxa"/>
            <w:tcBorders>
              <w:top w:val="nil"/>
              <w:left w:val="nil"/>
              <w:bottom w:val="nil"/>
              <w:right w:val="nil"/>
            </w:tcBorders>
          </w:tcPr>
          <w:p w14:paraId="562BB902" w14:textId="77777777" w:rsidR="00EC5046" w:rsidRPr="007F7E2B" w:rsidRDefault="00EC5046">
            <w:pPr>
              <w:spacing w:line="259" w:lineRule="auto"/>
              <w:rPr>
                <w:ins w:id="16254" w:author="V2" w:date="2025-04-14T14:19:00Z" w16du:dateUtc="2025-04-14T19:19:00Z"/>
              </w:rPr>
            </w:pPr>
            <w:ins w:id="16255" w:author="V2" w:date="2025-04-14T14:19:00Z" w16du:dateUtc="2025-04-14T19:19:00Z">
              <w:r w:rsidRPr="007F7E2B">
                <w:t>Emission Factor for emissions from N inputs, tonnes N</w:t>
              </w:r>
              <w:r w:rsidRPr="007F7E2B">
                <w:rPr>
                  <w:vertAlign w:val="subscript"/>
                </w:rPr>
                <w:t>2</w:t>
              </w:r>
              <w:r w:rsidRPr="007F7E2B">
                <w:t>O-N (tonnes N input)</w:t>
              </w:r>
              <w:r w:rsidRPr="007F7E2B">
                <w:rPr>
                  <w:vertAlign w:val="superscript"/>
                </w:rPr>
                <w:t>-1</w:t>
              </w:r>
              <w:r w:rsidRPr="007F7E2B">
                <w:rPr>
                  <w:rFonts w:ascii="Calibri" w:eastAsia="Calibri" w:hAnsi="Calibri" w:cs="Calibri"/>
                </w:rPr>
                <w:t xml:space="preserve"> </w:t>
              </w:r>
            </w:ins>
          </w:p>
        </w:tc>
      </w:tr>
      <w:tr w:rsidR="00EC5046" w:rsidRPr="007F7E2B" w14:paraId="7AB6573C" w14:textId="77777777">
        <w:trPr>
          <w:trHeight w:val="350"/>
          <w:ins w:id="16256" w:author="V2" w:date="2025-04-14T14:19:00Z" w16du:dateUtc="2025-04-14T19:19:00Z"/>
        </w:trPr>
        <w:tc>
          <w:tcPr>
            <w:tcW w:w="1350" w:type="dxa"/>
            <w:gridSpan w:val="2"/>
            <w:tcBorders>
              <w:top w:val="nil"/>
              <w:left w:val="nil"/>
              <w:bottom w:val="nil"/>
              <w:right w:val="nil"/>
            </w:tcBorders>
          </w:tcPr>
          <w:p w14:paraId="5D8CEC46" w14:textId="77777777" w:rsidR="00EC5046" w:rsidRPr="007F7E2B" w:rsidRDefault="00EC5046">
            <w:pPr>
              <w:spacing w:line="259" w:lineRule="auto"/>
              <w:rPr>
                <w:ins w:id="16257" w:author="V2" w:date="2025-04-14T14:19:00Z" w16du:dateUtc="2025-04-14T19:19:00Z"/>
              </w:rPr>
            </w:pPr>
            <w:ins w:id="16258" w:author="V2" w:date="2025-04-14T14:19:00Z" w16du:dateUtc="2025-04-14T19:19:00Z">
              <w:r w:rsidRPr="007F7E2B">
                <w:t>Frac</w:t>
              </w:r>
              <w:r w:rsidRPr="007F7E2B">
                <w:rPr>
                  <w:vertAlign w:val="subscript"/>
                </w:rPr>
                <w:t>GASF</w:t>
              </w:r>
              <w:r w:rsidRPr="007F7E2B">
                <w:t xml:space="preserve">  =  </w:t>
              </w:r>
            </w:ins>
          </w:p>
        </w:tc>
        <w:tc>
          <w:tcPr>
            <w:tcW w:w="7301" w:type="dxa"/>
            <w:tcBorders>
              <w:top w:val="nil"/>
              <w:left w:val="nil"/>
              <w:bottom w:val="nil"/>
              <w:right w:val="nil"/>
            </w:tcBorders>
          </w:tcPr>
          <w:p w14:paraId="02510EED" w14:textId="77777777" w:rsidR="00EC5046" w:rsidRPr="007F7E2B" w:rsidRDefault="00EC5046">
            <w:pPr>
              <w:spacing w:line="259" w:lineRule="auto"/>
              <w:jc w:val="both"/>
              <w:rPr>
                <w:ins w:id="16259" w:author="V2" w:date="2025-04-14T14:19:00Z" w16du:dateUtc="2025-04-14T19:19:00Z"/>
              </w:rPr>
            </w:pPr>
            <w:ins w:id="16260" w:author="V2" w:date="2025-04-14T14:19:00Z" w16du:dateUtc="2025-04-14T19:19:00Z">
              <w:r w:rsidRPr="007F7E2B">
                <w:t>The fraction that volatilizes as NH</w:t>
              </w:r>
              <w:r w:rsidRPr="007F7E2B">
                <w:rPr>
                  <w:vertAlign w:val="subscript"/>
                </w:rPr>
                <w:t>3</w:t>
              </w:r>
              <w:r w:rsidRPr="007F7E2B">
                <w:t xml:space="preserve"> and NO</w:t>
              </w:r>
              <w:r w:rsidRPr="007F7E2B">
                <w:rPr>
                  <w:vertAlign w:val="subscript"/>
                </w:rPr>
                <w:t>X</w:t>
              </w:r>
              <w:r w:rsidRPr="007F7E2B">
                <w:t xml:space="preserve"> for synthetic fertilizers, dimensionless</w:t>
              </w:r>
              <w:r w:rsidRPr="007F7E2B">
                <w:rPr>
                  <w:rFonts w:ascii="Calibri" w:eastAsia="Calibri" w:hAnsi="Calibri" w:cs="Calibri"/>
                </w:rPr>
                <w:t xml:space="preserve"> </w:t>
              </w:r>
            </w:ins>
          </w:p>
        </w:tc>
      </w:tr>
      <w:tr w:rsidR="00EC5046" w:rsidRPr="007F7E2B" w14:paraId="296779ED" w14:textId="77777777">
        <w:trPr>
          <w:trHeight w:val="350"/>
          <w:ins w:id="16261" w:author="V2" w:date="2025-04-14T14:19:00Z" w16du:dateUtc="2025-04-14T19:19:00Z"/>
        </w:trPr>
        <w:tc>
          <w:tcPr>
            <w:tcW w:w="1350" w:type="dxa"/>
            <w:gridSpan w:val="2"/>
            <w:tcBorders>
              <w:top w:val="nil"/>
              <w:left w:val="nil"/>
              <w:bottom w:val="nil"/>
              <w:right w:val="nil"/>
            </w:tcBorders>
          </w:tcPr>
          <w:p w14:paraId="403DA165" w14:textId="77777777" w:rsidR="00EC5046" w:rsidRPr="007F7E2B" w:rsidRDefault="00EC5046">
            <w:pPr>
              <w:spacing w:line="259" w:lineRule="auto"/>
              <w:rPr>
                <w:ins w:id="16262" w:author="V2" w:date="2025-04-14T14:19:00Z" w16du:dateUtc="2025-04-14T19:19:00Z"/>
              </w:rPr>
            </w:pPr>
            <w:ins w:id="16263" w:author="V2" w:date="2025-04-14T14:19:00Z" w16du:dateUtc="2025-04-14T19:19:00Z">
              <w:r w:rsidRPr="007F7E2B">
                <w:t>Frac</w:t>
              </w:r>
              <w:r w:rsidRPr="007F7E2B">
                <w:rPr>
                  <w:sz w:val="13"/>
                </w:rPr>
                <w:t xml:space="preserve">GASM </w:t>
              </w:r>
              <w:r w:rsidRPr="007F7E2B">
                <w:t xml:space="preserve">=  </w:t>
              </w:r>
            </w:ins>
          </w:p>
        </w:tc>
        <w:tc>
          <w:tcPr>
            <w:tcW w:w="7301" w:type="dxa"/>
            <w:tcBorders>
              <w:top w:val="nil"/>
              <w:left w:val="nil"/>
              <w:bottom w:val="nil"/>
              <w:right w:val="nil"/>
            </w:tcBorders>
          </w:tcPr>
          <w:p w14:paraId="17656F31" w14:textId="77777777" w:rsidR="00EC5046" w:rsidRPr="007F7E2B" w:rsidRDefault="00EC5046">
            <w:pPr>
              <w:spacing w:line="259" w:lineRule="auto"/>
              <w:rPr>
                <w:ins w:id="16264" w:author="V2" w:date="2025-04-14T14:19:00Z" w16du:dateUtc="2025-04-14T19:19:00Z"/>
              </w:rPr>
            </w:pPr>
            <w:ins w:id="16265" w:author="V2" w:date="2025-04-14T14:19:00Z" w16du:dateUtc="2025-04-14T19:19:00Z">
              <w:r w:rsidRPr="007F7E2B">
                <w:t>The fraction that volatilizes as NH</w:t>
              </w:r>
              <w:r w:rsidRPr="007F7E2B">
                <w:rPr>
                  <w:vertAlign w:val="subscript"/>
                </w:rPr>
                <w:t>3</w:t>
              </w:r>
              <w:r w:rsidRPr="007F7E2B">
                <w:t xml:space="preserve"> and NO</w:t>
              </w:r>
              <w:r w:rsidRPr="007F7E2B">
                <w:rPr>
                  <w:vertAlign w:val="subscript"/>
                </w:rPr>
                <w:t>X</w:t>
              </w:r>
              <w:r w:rsidRPr="007F7E2B">
                <w:t xml:space="preserve"> for organic fertilizers, dimensionless</w:t>
              </w:r>
              <w:r w:rsidRPr="007F7E2B">
                <w:rPr>
                  <w:rFonts w:ascii="Calibri" w:eastAsia="Calibri" w:hAnsi="Calibri" w:cs="Calibri"/>
                </w:rPr>
                <w:t xml:space="preserve"> </w:t>
              </w:r>
            </w:ins>
          </w:p>
        </w:tc>
      </w:tr>
      <w:tr w:rsidR="00EC5046" w:rsidRPr="007F7E2B" w14:paraId="305E25D0" w14:textId="77777777">
        <w:trPr>
          <w:trHeight w:val="350"/>
          <w:ins w:id="16266" w:author="V2" w:date="2025-04-14T14:19:00Z" w16du:dateUtc="2025-04-14T19:19:00Z"/>
        </w:trPr>
        <w:tc>
          <w:tcPr>
            <w:tcW w:w="1350" w:type="dxa"/>
            <w:gridSpan w:val="2"/>
            <w:tcBorders>
              <w:top w:val="nil"/>
              <w:left w:val="nil"/>
              <w:bottom w:val="nil"/>
              <w:right w:val="nil"/>
            </w:tcBorders>
          </w:tcPr>
          <w:p w14:paraId="01BD4BBF" w14:textId="77777777" w:rsidR="00EC5046" w:rsidRPr="007F7E2B" w:rsidRDefault="00EC5046">
            <w:pPr>
              <w:tabs>
                <w:tab w:val="center" w:pos="959"/>
              </w:tabs>
              <w:spacing w:line="259" w:lineRule="auto"/>
              <w:rPr>
                <w:ins w:id="16267" w:author="V2" w:date="2025-04-14T14:19:00Z" w16du:dateUtc="2025-04-14T19:19:00Z"/>
              </w:rPr>
            </w:pPr>
            <w:ins w:id="16268" w:author="V2" w:date="2025-04-14T14:19:00Z" w16du:dateUtc="2025-04-14T19:19:00Z">
              <w:r w:rsidRPr="007F7E2B">
                <w:t xml:space="preserve">44/28 </w:t>
              </w:r>
              <w:r w:rsidRPr="007F7E2B">
                <w:rPr>
                  <w:rFonts w:ascii="Calibri" w:eastAsia="Calibri" w:hAnsi="Calibri" w:cs="Calibri"/>
                </w:rPr>
                <w:t xml:space="preserve"> </w:t>
              </w:r>
              <w:r w:rsidRPr="007F7E2B">
                <w:rPr>
                  <w:rFonts w:ascii="Calibri" w:eastAsia="Calibri" w:hAnsi="Calibri" w:cs="Calibri"/>
                </w:rPr>
                <w:tab/>
              </w:r>
              <w:r w:rsidRPr="007F7E2B">
                <w:t xml:space="preserve">=  </w:t>
              </w:r>
            </w:ins>
          </w:p>
        </w:tc>
        <w:tc>
          <w:tcPr>
            <w:tcW w:w="7301" w:type="dxa"/>
            <w:tcBorders>
              <w:top w:val="nil"/>
              <w:left w:val="nil"/>
              <w:bottom w:val="nil"/>
              <w:right w:val="nil"/>
            </w:tcBorders>
          </w:tcPr>
          <w:p w14:paraId="560F9F46" w14:textId="77777777" w:rsidR="00EC5046" w:rsidRPr="007F7E2B" w:rsidRDefault="00EC5046">
            <w:pPr>
              <w:spacing w:line="259" w:lineRule="auto"/>
              <w:rPr>
                <w:ins w:id="16269" w:author="V2" w:date="2025-04-14T14:19:00Z" w16du:dateUtc="2025-04-14T19:19:00Z"/>
              </w:rPr>
            </w:pPr>
            <w:ins w:id="16270" w:author="V2" w:date="2025-04-14T14:19:00Z" w16du:dateUtc="2025-04-14T19:19:00Z">
              <w:r w:rsidRPr="007F7E2B">
                <w:t>Ration of molecular weights of N</w:t>
              </w:r>
              <w:r w:rsidRPr="007F7E2B">
                <w:rPr>
                  <w:vertAlign w:val="subscript"/>
                </w:rPr>
                <w:t>2</w:t>
              </w:r>
              <w:r w:rsidRPr="007F7E2B">
                <w:t>O and nitrogen, dimensionless</w:t>
              </w:r>
              <w:r w:rsidRPr="007F7E2B">
                <w:rPr>
                  <w:rFonts w:ascii="Calibri" w:eastAsia="Calibri" w:hAnsi="Calibri" w:cs="Calibri"/>
                </w:rPr>
                <w:t xml:space="preserve"> </w:t>
              </w:r>
            </w:ins>
          </w:p>
        </w:tc>
      </w:tr>
      <w:tr w:rsidR="00EC5046" w:rsidRPr="007F7E2B" w14:paraId="69C1E29B" w14:textId="77777777">
        <w:trPr>
          <w:trHeight w:val="294"/>
          <w:ins w:id="16271" w:author="V2" w:date="2025-04-14T14:19:00Z" w16du:dateUtc="2025-04-14T19:19:00Z"/>
        </w:trPr>
        <w:tc>
          <w:tcPr>
            <w:tcW w:w="1350" w:type="dxa"/>
            <w:gridSpan w:val="2"/>
            <w:tcBorders>
              <w:top w:val="nil"/>
              <w:left w:val="nil"/>
              <w:bottom w:val="nil"/>
              <w:right w:val="nil"/>
            </w:tcBorders>
          </w:tcPr>
          <w:p w14:paraId="26DD5DD4" w14:textId="77777777" w:rsidR="00EC5046" w:rsidRPr="007F7E2B" w:rsidRDefault="00EC5046">
            <w:pPr>
              <w:tabs>
                <w:tab w:val="center" w:pos="959"/>
              </w:tabs>
              <w:spacing w:line="259" w:lineRule="auto"/>
              <w:rPr>
                <w:ins w:id="16272" w:author="V2" w:date="2025-04-14T14:19:00Z" w16du:dateUtc="2025-04-14T19:19:00Z"/>
              </w:rPr>
            </w:pPr>
            <w:ins w:id="16273" w:author="V2" w:date="2025-04-14T14:19:00Z" w16du:dateUtc="2025-04-14T19:19:00Z">
              <w:r w:rsidRPr="007F7E2B">
                <w:t>310</w:t>
              </w:r>
              <w:r w:rsidRPr="007F7E2B">
                <w:rPr>
                  <w:rFonts w:ascii="Calibri" w:eastAsia="Calibri" w:hAnsi="Calibri" w:cs="Calibri"/>
                </w:rPr>
                <w:t xml:space="preserve"> </w:t>
              </w:r>
              <w:r w:rsidRPr="007F7E2B">
                <w:rPr>
                  <w:rFonts w:ascii="Calibri" w:eastAsia="Calibri" w:hAnsi="Calibri" w:cs="Calibri"/>
                </w:rPr>
                <w:tab/>
              </w:r>
              <w:r w:rsidRPr="007F7E2B">
                <w:t xml:space="preserve">=  </w:t>
              </w:r>
            </w:ins>
          </w:p>
        </w:tc>
        <w:tc>
          <w:tcPr>
            <w:tcW w:w="7301" w:type="dxa"/>
            <w:tcBorders>
              <w:top w:val="nil"/>
              <w:left w:val="nil"/>
              <w:bottom w:val="nil"/>
              <w:right w:val="nil"/>
            </w:tcBorders>
          </w:tcPr>
          <w:p w14:paraId="15654983" w14:textId="77777777" w:rsidR="00EC5046" w:rsidRPr="007F7E2B" w:rsidRDefault="00EC5046">
            <w:pPr>
              <w:spacing w:line="259" w:lineRule="auto"/>
              <w:rPr>
                <w:ins w:id="16274" w:author="V2" w:date="2025-04-14T14:19:00Z" w16du:dateUtc="2025-04-14T19:19:00Z"/>
              </w:rPr>
            </w:pPr>
            <w:ins w:id="16275" w:author="V2" w:date="2025-04-14T14:19:00Z" w16du:dateUtc="2025-04-14T19:19:00Z">
              <w:r w:rsidRPr="007F7E2B">
                <w:t>Global Warming Potential for N</w:t>
              </w:r>
              <w:r w:rsidRPr="007F7E2B">
                <w:rPr>
                  <w:vertAlign w:val="subscript"/>
                </w:rPr>
                <w:t>2</w:t>
              </w:r>
              <w:r w:rsidRPr="007F7E2B">
                <w:t xml:space="preserve">O </w:t>
              </w:r>
              <w:r w:rsidRPr="007F7E2B">
                <w:rPr>
                  <w:rFonts w:ascii="Calibri" w:eastAsia="Calibri" w:hAnsi="Calibri" w:cs="Calibri"/>
                </w:rPr>
                <w:t xml:space="preserve"> </w:t>
              </w:r>
            </w:ins>
          </w:p>
        </w:tc>
      </w:tr>
    </w:tbl>
    <w:p w14:paraId="4E1F411B" w14:textId="77777777" w:rsidR="00EC5046" w:rsidRPr="007F7E2B" w:rsidRDefault="00EC5046">
      <w:pPr>
        <w:spacing w:line="259" w:lineRule="auto"/>
        <w:ind w:left="720"/>
        <w:rPr>
          <w:ins w:id="16276" w:author="V2" w:date="2025-04-14T14:19:00Z" w16du:dateUtc="2025-04-14T19:19:00Z"/>
        </w:rPr>
      </w:pPr>
      <w:ins w:id="16277" w:author="V2" w:date="2025-04-14T14:19:00Z" w16du:dateUtc="2025-04-14T19:19:00Z">
        <w:r w:rsidRPr="007F7E2B">
          <w:t xml:space="preserve"> </w:t>
        </w:r>
      </w:ins>
    </w:p>
    <w:p w14:paraId="201178C2" w14:textId="77777777" w:rsidR="00EC5046" w:rsidRPr="007F7E2B" w:rsidRDefault="00EC5046">
      <w:pPr>
        <w:spacing w:line="259" w:lineRule="auto"/>
        <w:ind w:left="-5"/>
        <w:rPr>
          <w:ins w:id="16278" w:author="V2" w:date="2025-04-14T14:19:00Z" w16du:dateUtc="2025-04-14T19:19:00Z"/>
        </w:rPr>
      </w:pPr>
      <w:ins w:id="16279" w:author="V2" w:date="2025-04-14T14:19:00Z" w16du:dateUtc="2025-04-14T19:19:00Z">
        <w:r w:rsidRPr="007F7E2B">
          <w:rPr>
            <w:rFonts w:ascii="Arial" w:eastAsia="Arial" w:hAnsi="Arial" w:cs="Arial"/>
            <w:b/>
          </w:rPr>
          <w:t xml:space="preserve">Notes to application of the models or equations: </w:t>
        </w:r>
      </w:ins>
    </w:p>
    <w:p w14:paraId="59527D0C" w14:textId="77777777" w:rsidR="00EC5046" w:rsidRPr="007F7E2B" w:rsidRDefault="00EC5046">
      <w:pPr>
        <w:spacing w:line="259" w:lineRule="auto"/>
        <w:rPr>
          <w:ins w:id="16280" w:author="V2" w:date="2025-04-14T14:19:00Z" w16du:dateUtc="2025-04-14T19:19:00Z"/>
        </w:rPr>
      </w:pPr>
      <w:ins w:id="16281" w:author="V2" w:date="2025-04-14T14:19:00Z" w16du:dateUtc="2025-04-14T19:19:00Z">
        <w:r w:rsidRPr="007F7E2B">
          <w:rPr>
            <w:rFonts w:ascii="Arial" w:eastAsia="Arial" w:hAnsi="Arial" w:cs="Arial"/>
            <w:b/>
          </w:rPr>
          <w:t xml:space="preserve"> </w:t>
        </w:r>
      </w:ins>
    </w:p>
    <w:p w14:paraId="4C9415A4" w14:textId="1CE58FC9" w:rsidR="00EC5046" w:rsidRPr="007F7E2B" w:rsidRDefault="00EC5046" w:rsidP="00964B29">
      <w:pPr>
        <w:numPr>
          <w:ilvl w:val="0"/>
          <w:numId w:val="101"/>
        </w:numPr>
        <w:spacing w:before="0" w:after="126" w:line="249" w:lineRule="auto"/>
        <w:ind w:hanging="360"/>
        <w:rPr>
          <w:ins w:id="16282" w:author="V2" w:date="2025-04-14T14:19:00Z" w16du:dateUtc="2025-04-14T19:19:00Z"/>
        </w:rPr>
      </w:pPr>
      <w:ins w:id="16283" w:author="V2" w:date="2025-04-14T14:19:00Z" w16du:dateUtc="2025-04-14T19:19:00Z">
        <w:r w:rsidRPr="007F7E2B">
          <w:t xml:space="preserve">If organic fertilizers were applied, and those organic fertilizers arose from livestock and manure management practices already accounted in module </w:t>
        </w:r>
        <w:r w:rsidR="00111949" w:rsidRPr="007F7E2B">
          <w:rPr>
            <w:rFonts w:ascii="Arial" w:eastAsia="Arial" w:hAnsi="Arial" w:cs="Arial"/>
            <w:i/>
          </w:rPr>
          <w:t>TRS-10</w:t>
        </w:r>
        <w:r w:rsidRPr="007F7E2B">
          <w:rPr>
            <w:rFonts w:ascii="Arial" w:eastAsia="Arial" w:hAnsi="Arial" w:cs="Arial"/>
            <w:i/>
          </w:rPr>
          <w:t xml:space="preserve"> Estimation of Emissions from Domesticated Animals</w:t>
        </w:r>
        <w:r w:rsidRPr="007F7E2B">
          <w:t xml:space="preserve"> Step 3, they must not be counted here, to avoid double counting. </w:t>
        </w:r>
      </w:ins>
    </w:p>
    <w:p w14:paraId="680F1E13" w14:textId="77777777" w:rsidR="00EC5046" w:rsidRPr="007F7E2B" w:rsidRDefault="00EC5046" w:rsidP="00964B29">
      <w:pPr>
        <w:numPr>
          <w:ilvl w:val="0"/>
          <w:numId w:val="101"/>
        </w:numPr>
        <w:spacing w:before="0" w:after="112" w:line="249" w:lineRule="auto"/>
        <w:ind w:hanging="360"/>
        <w:rPr>
          <w:ins w:id="16284" w:author="V2" w:date="2025-04-14T14:19:00Z" w16du:dateUtc="2025-04-14T19:19:00Z"/>
        </w:rPr>
      </w:pPr>
      <w:ins w:id="16285" w:author="V2" w:date="2025-04-14T14:19:00Z" w16du:dateUtc="2025-04-14T19:19:00Z">
        <w:r w:rsidRPr="007F7E2B">
          <w:t xml:space="preserve">If organic fertilizers are applied on top of snow or frozen ground, it is difficult to be sure where or under what conditions the nitrogen in the fertilizer will interact with soils and plant communities.  Therefore the nitrogen content of these fertilizers must conservatively be assumed to be 100% emitted as nitrous oxide. </w:t>
        </w:r>
      </w:ins>
    </w:p>
    <w:p w14:paraId="2701B584" w14:textId="77777777" w:rsidR="00EC5046" w:rsidRPr="007F7E2B" w:rsidRDefault="00EC5046">
      <w:pPr>
        <w:spacing w:line="259" w:lineRule="auto"/>
        <w:rPr>
          <w:ins w:id="16286" w:author="V2" w:date="2025-04-14T14:19:00Z" w16du:dateUtc="2025-04-14T19:19:00Z"/>
        </w:rPr>
      </w:pPr>
      <w:ins w:id="16287" w:author="V2" w:date="2025-04-14T14:19:00Z" w16du:dateUtc="2025-04-14T19:19:00Z">
        <w:r w:rsidRPr="007F7E2B">
          <w:t xml:space="preserve"> </w:t>
        </w:r>
      </w:ins>
    </w:p>
    <w:p w14:paraId="079D510A" w14:textId="77777777" w:rsidR="00EC5046" w:rsidRPr="007F7E2B" w:rsidRDefault="00EC5046">
      <w:pPr>
        <w:ind w:left="-5"/>
        <w:rPr>
          <w:ins w:id="16288" w:author="V2" w:date="2025-04-14T14:19:00Z" w16du:dateUtc="2025-04-14T19:19:00Z"/>
        </w:rPr>
      </w:pPr>
      <w:ins w:id="16289" w:author="V2" w:date="2025-04-14T14:19:00Z" w16du:dateUtc="2025-04-14T19:19:00Z">
        <w:r w:rsidRPr="007F7E2B">
          <w:t xml:space="preserve">If nitrogen fixing plants are present, nitrogen input from nitrogen fixing species will depend on the species, percent cover, and site conditions within which the plants are growing.  For agronomic or other species where good data exists on the rates of nitrogen fixation, this data must be used to determine the amount of nitrogen input into the soils.  For other species, where such data does not exist, data from known species must be used to determine the rate of nitrogen input.  For non-woody species, for example, rates and conditions of nitrogen fixation by alfalfa may be used as a proxy for the nitrogen fixation of other species.  In order to ensure conservatism, the percentage cover of the unknown species, as determined in the field, must be multiplied by 2, to a maximum of 100% cover, and the resulting cover number used to determine the expected fixation by alfalfa.  Where such species with unknown rates of nitrogen fixation exist in quantities, project monitoring may include ongoing measurement of soil nitrogen, assist in the fine-tuning of future nitrogen fixation estimates for these species. </w:t>
        </w:r>
      </w:ins>
    </w:p>
    <w:p w14:paraId="393A9612" w14:textId="77777777" w:rsidR="00EC5046" w:rsidRPr="007F7E2B" w:rsidRDefault="00EC5046">
      <w:pPr>
        <w:spacing w:line="259" w:lineRule="auto"/>
        <w:rPr>
          <w:ins w:id="16290" w:author="V2" w:date="2025-04-14T14:19:00Z" w16du:dateUtc="2025-04-14T19:19:00Z"/>
        </w:rPr>
      </w:pPr>
      <w:ins w:id="16291" w:author="V2" w:date="2025-04-14T14:19:00Z" w16du:dateUtc="2025-04-14T19:19:00Z">
        <w:r w:rsidRPr="007F7E2B">
          <w:t xml:space="preserve"> </w:t>
        </w:r>
      </w:ins>
    </w:p>
    <w:p w14:paraId="179BF52D" w14:textId="77777777" w:rsidR="00EC5046" w:rsidRPr="007F7E2B" w:rsidRDefault="00EC5046">
      <w:pPr>
        <w:spacing w:line="259" w:lineRule="auto"/>
        <w:rPr>
          <w:ins w:id="16292" w:author="V2" w:date="2025-04-14T14:19:00Z" w16du:dateUtc="2025-04-14T19:19:00Z"/>
        </w:rPr>
      </w:pPr>
      <w:ins w:id="16293" w:author="V2" w:date="2025-04-14T14:19:00Z" w16du:dateUtc="2025-04-14T19:19:00Z">
        <w:r w:rsidRPr="007F7E2B">
          <w:t xml:space="preserve"> </w:t>
        </w:r>
      </w:ins>
    </w:p>
    <w:p w14:paraId="55198182" w14:textId="77777777" w:rsidR="00EC5046" w:rsidRPr="007F7E2B" w:rsidRDefault="00EC5046">
      <w:pPr>
        <w:pStyle w:val="Heading3"/>
        <w:ind w:left="-5"/>
        <w:rPr>
          <w:ins w:id="16294" w:author="V2" w:date="2025-04-14T14:19:00Z" w16du:dateUtc="2025-04-14T19:19:00Z"/>
        </w:rPr>
      </w:pPr>
      <w:bookmarkStart w:id="16295" w:name="_Toc174616216"/>
      <w:bookmarkStart w:id="16296" w:name="_Toc174616632"/>
      <w:bookmarkStart w:id="16297" w:name="_Toc180594357"/>
      <w:bookmarkStart w:id="16298" w:name="_Toc180594764"/>
      <w:ins w:id="16299" w:author="V2" w:date="2025-04-14T14:19:00Z" w16du:dateUtc="2025-04-14T19:19:00Z">
        <w:r w:rsidRPr="007F7E2B">
          <w:rPr>
            <w:u w:val="single" w:color="000000"/>
          </w:rPr>
          <w:lastRenderedPageBreak/>
          <w:t xml:space="preserve">Method 2: </w:t>
        </w:r>
        <w:r w:rsidRPr="007F7E2B">
          <w:rPr>
            <w:rFonts w:ascii="Arial" w:eastAsia="Arial" w:hAnsi="Arial" w:cs="Arial"/>
            <w:b w:val="0"/>
            <w:u w:val="single" w:color="000000"/>
          </w:rPr>
          <w:t>DNDC subset</w:t>
        </w:r>
        <w:bookmarkEnd w:id="16295"/>
        <w:bookmarkEnd w:id="16296"/>
        <w:bookmarkEnd w:id="16297"/>
        <w:bookmarkEnd w:id="16298"/>
        <w:r w:rsidRPr="007F7E2B">
          <w:t xml:space="preserve"> </w:t>
        </w:r>
      </w:ins>
    </w:p>
    <w:p w14:paraId="4E8A40FA" w14:textId="77777777" w:rsidR="00EC5046" w:rsidRPr="007F7E2B" w:rsidRDefault="00EC5046">
      <w:pPr>
        <w:spacing w:line="259" w:lineRule="auto"/>
        <w:rPr>
          <w:ins w:id="16300" w:author="V2" w:date="2025-04-14T14:19:00Z" w16du:dateUtc="2025-04-14T19:19:00Z"/>
        </w:rPr>
      </w:pPr>
      <w:ins w:id="16301" w:author="V2" w:date="2025-04-14T14:19:00Z" w16du:dateUtc="2025-04-14T19:19:00Z">
        <w:r w:rsidRPr="007F7E2B">
          <w:t xml:space="preserve"> </w:t>
        </w:r>
      </w:ins>
    </w:p>
    <w:p w14:paraId="28EB8E1D" w14:textId="77777777" w:rsidR="00EC5046" w:rsidRPr="007F7E2B" w:rsidRDefault="00EC5046">
      <w:pPr>
        <w:ind w:left="-5"/>
        <w:rPr>
          <w:ins w:id="16302" w:author="V2" w:date="2025-04-14T14:19:00Z" w16du:dateUtc="2025-04-14T19:19:00Z"/>
        </w:rPr>
      </w:pPr>
      <w:ins w:id="16303" w:author="V2" w:date="2025-04-14T14:19:00Z" w16du:dateUtc="2025-04-14T19:19:00Z">
        <w:r w:rsidRPr="007F7E2B">
          <w:t>Willey et al (2007) derived equations from the DNDC model.  These equations take into account a large</w:t>
        </w:r>
        <w:r w:rsidRPr="007F7E2B">
          <w:rPr>
            <w:rFonts w:ascii="Arial" w:eastAsia="Arial" w:hAnsi="Arial" w:cs="Arial"/>
            <w:i/>
          </w:rPr>
          <w:t xml:space="preserve"> </w:t>
        </w:r>
        <w:r w:rsidRPr="007F7E2B">
          <w:t xml:space="preserve">number of variables driving changes in the emissions of GHGs.   </w:t>
        </w:r>
      </w:ins>
    </w:p>
    <w:p w14:paraId="6FB7B976" w14:textId="77777777" w:rsidR="00EC5046" w:rsidRPr="007F7E2B" w:rsidRDefault="00EC5046">
      <w:pPr>
        <w:spacing w:line="259" w:lineRule="auto"/>
        <w:ind w:left="1440"/>
        <w:rPr>
          <w:ins w:id="16304" w:author="V2" w:date="2025-04-14T14:19:00Z" w16du:dateUtc="2025-04-14T19:19:00Z"/>
        </w:rPr>
      </w:pPr>
      <w:ins w:id="16305" w:author="V2" w:date="2025-04-14T14:19:00Z" w16du:dateUtc="2025-04-14T19:19:00Z">
        <w:r w:rsidRPr="007F7E2B">
          <w:t xml:space="preserve"> </w:t>
        </w:r>
      </w:ins>
    </w:p>
    <w:p w14:paraId="7652D648" w14:textId="77777777" w:rsidR="00EC5046" w:rsidRPr="007F7E2B" w:rsidRDefault="00EC5046">
      <w:pPr>
        <w:ind w:left="-5"/>
        <w:rPr>
          <w:ins w:id="16306" w:author="V2" w:date="2025-04-14T14:19:00Z" w16du:dateUtc="2025-04-14T19:19:00Z"/>
        </w:rPr>
      </w:pPr>
      <w:ins w:id="16307" w:author="V2" w:date="2025-04-14T14:19:00Z" w16du:dateUtc="2025-04-14T19:19:00Z">
        <w:r w:rsidRPr="007F7E2B">
          <w:t xml:space="preserve">Use the equations in </w:t>
        </w:r>
        <w:r w:rsidRPr="007F7E2B">
          <w:rPr>
            <w:rFonts w:ascii="Arial" w:eastAsia="Arial" w:hAnsi="Arial" w:cs="Arial"/>
            <w:b/>
          </w:rPr>
          <w:t>Table 3</w:t>
        </w:r>
        <w:r w:rsidRPr="007F7E2B">
          <w:t xml:space="preserve"> to estimate changes in methane emissions resulting from changes in: </w:t>
        </w:r>
      </w:ins>
    </w:p>
    <w:p w14:paraId="62F37014" w14:textId="77777777" w:rsidR="00EC5046" w:rsidRPr="007F7E2B" w:rsidRDefault="00EC5046" w:rsidP="00964B29">
      <w:pPr>
        <w:numPr>
          <w:ilvl w:val="0"/>
          <w:numId w:val="102"/>
        </w:numPr>
        <w:spacing w:before="0" w:after="5" w:line="249" w:lineRule="auto"/>
        <w:ind w:hanging="360"/>
        <w:rPr>
          <w:ins w:id="16308" w:author="V2" w:date="2025-04-14T14:19:00Z" w16du:dateUtc="2025-04-14T19:19:00Z"/>
        </w:rPr>
      </w:pPr>
      <w:ins w:id="16309" w:author="V2" w:date="2025-04-14T14:19:00Z" w16du:dateUtc="2025-04-14T19:19:00Z">
        <w:r w:rsidRPr="007F7E2B">
          <w:t xml:space="preserve">The duration of flooding and drainage during the growing season. </w:t>
        </w:r>
      </w:ins>
    </w:p>
    <w:p w14:paraId="301FAD12" w14:textId="77777777" w:rsidR="00EC5046" w:rsidRPr="007F7E2B" w:rsidRDefault="00EC5046" w:rsidP="00964B29">
      <w:pPr>
        <w:numPr>
          <w:ilvl w:val="0"/>
          <w:numId w:val="102"/>
        </w:numPr>
        <w:spacing w:before="0" w:after="5" w:line="249" w:lineRule="auto"/>
        <w:ind w:hanging="360"/>
        <w:rPr>
          <w:ins w:id="16310" w:author="V2" w:date="2025-04-14T14:19:00Z" w16du:dateUtc="2025-04-14T19:19:00Z"/>
        </w:rPr>
      </w:pPr>
      <w:ins w:id="16311" w:author="V2" w:date="2025-04-14T14:19:00Z" w16du:dateUtc="2025-04-14T19:19:00Z">
        <w:r w:rsidRPr="007F7E2B">
          <w:t xml:space="preserve">The amount of time between manure application and flooding. </w:t>
        </w:r>
      </w:ins>
    </w:p>
    <w:p w14:paraId="4A3F6467" w14:textId="77777777" w:rsidR="00EC5046" w:rsidRPr="007F7E2B" w:rsidRDefault="00EC5046" w:rsidP="00964B29">
      <w:pPr>
        <w:numPr>
          <w:ilvl w:val="0"/>
          <w:numId w:val="102"/>
        </w:numPr>
        <w:spacing w:before="0" w:after="5" w:line="249" w:lineRule="auto"/>
        <w:ind w:hanging="360"/>
        <w:rPr>
          <w:ins w:id="16312" w:author="V2" w:date="2025-04-14T14:19:00Z" w16du:dateUtc="2025-04-14T19:19:00Z"/>
        </w:rPr>
      </w:pPr>
      <w:ins w:id="16313" w:author="V2" w:date="2025-04-14T14:19:00Z" w16du:dateUtc="2025-04-14T19:19:00Z">
        <w:r w:rsidRPr="007F7E2B">
          <w:t xml:space="preserve">The amount of carbon added to the soils as manure. </w:t>
        </w:r>
      </w:ins>
    </w:p>
    <w:p w14:paraId="7CFBAD97" w14:textId="77777777" w:rsidR="00EC5046" w:rsidRPr="007F7E2B" w:rsidRDefault="00EC5046" w:rsidP="00964B29">
      <w:pPr>
        <w:numPr>
          <w:ilvl w:val="0"/>
          <w:numId w:val="102"/>
        </w:numPr>
        <w:spacing w:before="0" w:after="5" w:line="249" w:lineRule="auto"/>
        <w:ind w:hanging="360"/>
        <w:rPr>
          <w:ins w:id="16314" w:author="V2" w:date="2025-04-14T14:19:00Z" w16du:dateUtc="2025-04-14T19:19:00Z"/>
        </w:rPr>
      </w:pPr>
      <w:ins w:id="16315" w:author="V2" w:date="2025-04-14T14:19:00Z" w16du:dateUtc="2025-04-14T19:19:00Z">
        <w:r w:rsidRPr="007F7E2B">
          <w:t xml:space="preserve">The carbon content of the soil. </w:t>
        </w:r>
      </w:ins>
    </w:p>
    <w:p w14:paraId="5E3F6274" w14:textId="77777777" w:rsidR="00EC5046" w:rsidRPr="007F7E2B" w:rsidRDefault="00EC5046" w:rsidP="00964B29">
      <w:pPr>
        <w:numPr>
          <w:ilvl w:val="0"/>
          <w:numId w:val="102"/>
        </w:numPr>
        <w:spacing w:before="0" w:after="5" w:line="249" w:lineRule="auto"/>
        <w:ind w:hanging="360"/>
        <w:rPr>
          <w:ins w:id="16316" w:author="V2" w:date="2025-04-14T14:19:00Z" w16du:dateUtc="2025-04-14T19:19:00Z"/>
        </w:rPr>
      </w:pPr>
      <w:ins w:id="16317" w:author="V2" w:date="2025-04-14T14:19:00Z" w16du:dateUtc="2025-04-14T19:19:00Z">
        <w:r w:rsidRPr="007F7E2B">
          <w:t xml:space="preserve">The acidity (pH) of the soil. </w:t>
        </w:r>
      </w:ins>
    </w:p>
    <w:p w14:paraId="40B0EBDC" w14:textId="77777777" w:rsidR="00EC5046" w:rsidRPr="007F7E2B" w:rsidRDefault="00EC5046">
      <w:pPr>
        <w:spacing w:line="259" w:lineRule="auto"/>
        <w:ind w:left="720"/>
        <w:rPr>
          <w:ins w:id="16318" w:author="V2" w:date="2025-04-14T14:19:00Z" w16du:dateUtc="2025-04-14T19:19:00Z"/>
        </w:rPr>
      </w:pPr>
      <w:ins w:id="16319" w:author="V2" w:date="2025-04-14T14:19:00Z" w16du:dateUtc="2025-04-14T19:19:00Z">
        <w:r w:rsidRPr="007F7E2B">
          <w:t xml:space="preserve"> </w:t>
        </w:r>
      </w:ins>
    </w:p>
    <w:p w14:paraId="5E552A17" w14:textId="77777777" w:rsidR="00EC5046" w:rsidRPr="007F7E2B" w:rsidRDefault="00EC5046">
      <w:pPr>
        <w:ind w:left="-5"/>
        <w:rPr>
          <w:ins w:id="16320" w:author="V2" w:date="2025-04-14T14:19:00Z" w16du:dateUtc="2025-04-14T19:19:00Z"/>
        </w:rPr>
      </w:pPr>
      <w:ins w:id="16321" w:author="V2" w:date="2025-04-14T14:19:00Z" w16du:dateUtc="2025-04-14T19:19:00Z">
        <w:r w:rsidRPr="007F7E2B">
          <w:t xml:space="preserve">Use the equations in </w:t>
        </w:r>
        <w:r w:rsidRPr="007F7E2B">
          <w:rPr>
            <w:rFonts w:ascii="Arial" w:eastAsia="Arial" w:hAnsi="Arial" w:cs="Arial"/>
            <w:b/>
          </w:rPr>
          <w:t>Table 4</w:t>
        </w:r>
        <w:r w:rsidRPr="007F7E2B">
          <w:t xml:space="preserve"> to estimate change in nitrous oxide emissions resulting from changes in: </w:t>
        </w:r>
      </w:ins>
    </w:p>
    <w:p w14:paraId="043CA607" w14:textId="77777777" w:rsidR="00EC5046" w:rsidRPr="007F7E2B" w:rsidRDefault="00EC5046" w:rsidP="00964B29">
      <w:pPr>
        <w:numPr>
          <w:ilvl w:val="0"/>
          <w:numId w:val="102"/>
        </w:numPr>
        <w:spacing w:before="0" w:after="5" w:line="249" w:lineRule="auto"/>
        <w:ind w:hanging="360"/>
        <w:rPr>
          <w:ins w:id="16322" w:author="V2" w:date="2025-04-14T14:19:00Z" w16du:dateUtc="2025-04-14T19:19:00Z"/>
        </w:rPr>
      </w:pPr>
      <w:ins w:id="16323" w:author="V2" w:date="2025-04-14T14:19:00Z" w16du:dateUtc="2025-04-14T19:19:00Z">
        <w:r w:rsidRPr="007F7E2B">
          <w:t xml:space="preserve">The application rate of the nitrogen fertilizer. </w:t>
        </w:r>
      </w:ins>
    </w:p>
    <w:p w14:paraId="25B9FCB6" w14:textId="77777777" w:rsidR="00EC5046" w:rsidRPr="007F7E2B" w:rsidRDefault="00EC5046" w:rsidP="00964B29">
      <w:pPr>
        <w:numPr>
          <w:ilvl w:val="0"/>
          <w:numId w:val="102"/>
        </w:numPr>
        <w:spacing w:before="0" w:after="5" w:line="249" w:lineRule="auto"/>
        <w:ind w:hanging="360"/>
        <w:rPr>
          <w:ins w:id="16324" w:author="V2" w:date="2025-04-14T14:19:00Z" w16du:dateUtc="2025-04-14T19:19:00Z"/>
        </w:rPr>
      </w:pPr>
      <w:ins w:id="16325" w:author="V2" w:date="2025-04-14T14:19:00Z" w16du:dateUtc="2025-04-14T19:19:00Z">
        <w:r w:rsidRPr="007F7E2B">
          <w:t xml:space="preserve">The application rate of carbon in the manure. </w:t>
        </w:r>
      </w:ins>
    </w:p>
    <w:p w14:paraId="6B20A55C" w14:textId="77777777" w:rsidR="00EC5046" w:rsidRPr="007F7E2B" w:rsidRDefault="00EC5046" w:rsidP="00964B29">
      <w:pPr>
        <w:numPr>
          <w:ilvl w:val="0"/>
          <w:numId w:val="102"/>
        </w:numPr>
        <w:spacing w:before="0" w:after="5" w:line="249" w:lineRule="auto"/>
        <w:ind w:hanging="360"/>
        <w:rPr>
          <w:ins w:id="16326" w:author="V2" w:date="2025-04-14T14:19:00Z" w16du:dateUtc="2025-04-14T19:19:00Z"/>
        </w:rPr>
      </w:pPr>
      <w:ins w:id="16327" w:author="V2" w:date="2025-04-14T14:19:00Z" w16du:dateUtc="2025-04-14T19:19:00Z">
        <w:r w:rsidRPr="007F7E2B">
          <w:t xml:space="preserve">The amount of organic carbon in the topsoil. </w:t>
        </w:r>
      </w:ins>
    </w:p>
    <w:p w14:paraId="5E74B30E" w14:textId="77777777" w:rsidR="00EC5046" w:rsidRPr="007F7E2B" w:rsidRDefault="00EC5046" w:rsidP="00964B29">
      <w:pPr>
        <w:numPr>
          <w:ilvl w:val="0"/>
          <w:numId w:val="102"/>
        </w:numPr>
        <w:spacing w:before="0" w:after="5" w:line="249" w:lineRule="auto"/>
        <w:ind w:hanging="360"/>
        <w:rPr>
          <w:ins w:id="16328" w:author="V2" w:date="2025-04-14T14:19:00Z" w16du:dateUtc="2025-04-14T19:19:00Z"/>
        </w:rPr>
      </w:pPr>
      <w:ins w:id="16329" w:author="V2" w:date="2025-04-14T14:19:00Z" w16du:dateUtc="2025-04-14T19:19:00Z">
        <w:r w:rsidRPr="007F7E2B">
          <w:t xml:space="preserve">The crop demand for nitrogen. </w:t>
        </w:r>
      </w:ins>
    </w:p>
    <w:p w14:paraId="3E060B02" w14:textId="77777777" w:rsidR="00EC5046" w:rsidRPr="007F7E2B" w:rsidRDefault="00EC5046" w:rsidP="00964B29">
      <w:pPr>
        <w:numPr>
          <w:ilvl w:val="0"/>
          <w:numId w:val="102"/>
        </w:numPr>
        <w:spacing w:before="0" w:after="5" w:line="249" w:lineRule="auto"/>
        <w:ind w:hanging="360"/>
        <w:rPr>
          <w:ins w:id="16330" w:author="V2" w:date="2025-04-14T14:19:00Z" w16du:dateUtc="2025-04-14T19:19:00Z"/>
        </w:rPr>
      </w:pPr>
      <w:ins w:id="16331" w:author="V2" w:date="2025-04-14T14:19:00Z" w16du:dateUtc="2025-04-14T19:19:00Z">
        <w:r w:rsidRPr="007F7E2B">
          <w:t xml:space="preserve">The water input from precipitation and irrigation. </w:t>
        </w:r>
      </w:ins>
    </w:p>
    <w:p w14:paraId="08E12D49" w14:textId="77777777" w:rsidR="00EC5046" w:rsidRPr="007F7E2B" w:rsidRDefault="00EC5046" w:rsidP="00964B29">
      <w:pPr>
        <w:numPr>
          <w:ilvl w:val="0"/>
          <w:numId w:val="102"/>
        </w:numPr>
        <w:spacing w:before="0" w:after="5" w:line="249" w:lineRule="auto"/>
        <w:ind w:hanging="360"/>
        <w:rPr>
          <w:ins w:id="16332" w:author="V2" w:date="2025-04-14T14:19:00Z" w16du:dateUtc="2025-04-14T19:19:00Z"/>
        </w:rPr>
      </w:pPr>
      <w:ins w:id="16333" w:author="V2" w:date="2025-04-14T14:19:00Z" w16du:dateUtc="2025-04-14T19:19:00Z">
        <w:r w:rsidRPr="007F7E2B">
          <w:t xml:space="preserve">The average annual air temperature. </w:t>
        </w:r>
      </w:ins>
    </w:p>
    <w:p w14:paraId="41931007" w14:textId="77777777" w:rsidR="00EC5046" w:rsidRPr="007F7E2B" w:rsidRDefault="00EC5046" w:rsidP="00964B29">
      <w:pPr>
        <w:numPr>
          <w:ilvl w:val="0"/>
          <w:numId w:val="102"/>
        </w:numPr>
        <w:spacing w:before="0" w:after="5" w:line="249" w:lineRule="auto"/>
        <w:ind w:hanging="360"/>
        <w:rPr>
          <w:ins w:id="16334" w:author="V2" w:date="2025-04-14T14:19:00Z" w16du:dateUtc="2025-04-14T19:19:00Z"/>
        </w:rPr>
      </w:pPr>
      <w:ins w:id="16335" w:author="V2" w:date="2025-04-14T14:19:00Z" w16du:dateUtc="2025-04-14T19:19:00Z">
        <w:r w:rsidRPr="007F7E2B">
          <w:t xml:space="preserve">The clay content of the soil. </w:t>
        </w:r>
      </w:ins>
    </w:p>
    <w:p w14:paraId="41DAB376" w14:textId="77777777" w:rsidR="00EC5046" w:rsidRPr="007F7E2B" w:rsidRDefault="00EC5046" w:rsidP="00964B29">
      <w:pPr>
        <w:numPr>
          <w:ilvl w:val="0"/>
          <w:numId w:val="102"/>
        </w:numPr>
        <w:spacing w:before="0" w:after="5" w:line="249" w:lineRule="auto"/>
        <w:ind w:hanging="360"/>
        <w:rPr>
          <w:ins w:id="16336" w:author="V2" w:date="2025-04-14T14:19:00Z" w16du:dateUtc="2025-04-14T19:19:00Z"/>
        </w:rPr>
      </w:pPr>
      <w:ins w:id="16337" w:author="V2" w:date="2025-04-14T14:19:00Z" w16du:dateUtc="2025-04-14T19:19:00Z">
        <w:r w:rsidRPr="007F7E2B">
          <w:t xml:space="preserve">The acidity (pH) of the soil. </w:t>
        </w:r>
      </w:ins>
    </w:p>
    <w:p w14:paraId="7E238450" w14:textId="77777777" w:rsidR="00EC5046" w:rsidRPr="007F7E2B" w:rsidRDefault="00EC5046" w:rsidP="00964B29">
      <w:pPr>
        <w:numPr>
          <w:ilvl w:val="0"/>
          <w:numId w:val="102"/>
        </w:numPr>
        <w:spacing w:before="0" w:after="5" w:line="249" w:lineRule="auto"/>
        <w:ind w:hanging="360"/>
        <w:rPr>
          <w:ins w:id="16338" w:author="V2" w:date="2025-04-14T14:19:00Z" w16du:dateUtc="2025-04-14T19:19:00Z"/>
        </w:rPr>
      </w:pPr>
      <w:ins w:id="16339" w:author="V2" w:date="2025-04-14T14:19:00Z" w16du:dateUtc="2025-04-14T19:19:00Z">
        <w:r w:rsidRPr="007F7E2B">
          <w:t>The land use (cropland, rice paddy, or grassland.)  Note that the project area must be stratified according to land use in order to use this method.</w:t>
        </w:r>
        <w:r w:rsidRPr="007F7E2B">
          <w:rPr>
            <w:rFonts w:ascii="Arial" w:eastAsia="Arial" w:hAnsi="Arial" w:cs="Arial"/>
            <w:i/>
          </w:rPr>
          <w:t xml:space="preserve"> </w:t>
        </w:r>
      </w:ins>
    </w:p>
    <w:p w14:paraId="3397F816" w14:textId="77777777" w:rsidR="00EC5046" w:rsidRPr="007F7E2B" w:rsidRDefault="00EC5046">
      <w:pPr>
        <w:spacing w:line="259" w:lineRule="auto"/>
        <w:ind w:left="720"/>
        <w:rPr>
          <w:ins w:id="16340" w:author="V2" w:date="2025-04-14T14:19:00Z" w16du:dateUtc="2025-04-14T19:19:00Z"/>
        </w:rPr>
      </w:pPr>
      <w:ins w:id="16341" w:author="V2" w:date="2025-04-14T14:19:00Z" w16du:dateUtc="2025-04-14T19:19:00Z">
        <w:r w:rsidRPr="007F7E2B">
          <w:rPr>
            <w:rFonts w:ascii="Arial" w:eastAsia="Arial" w:hAnsi="Arial" w:cs="Arial"/>
            <w:i/>
          </w:rPr>
          <w:t xml:space="preserve"> </w:t>
        </w:r>
      </w:ins>
    </w:p>
    <w:p w14:paraId="681523C1" w14:textId="77777777" w:rsidR="00EC5046" w:rsidRPr="007F7E2B" w:rsidRDefault="00EC5046">
      <w:pPr>
        <w:spacing w:line="259" w:lineRule="auto"/>
        <w:rPr>
          <w:ins w:id="16342" w:author="V2" w:date="2025-04-14T14:19:00Z" w16du:dateUtc="2025-04-14T19:19:00Z"/>
        </w:rPr>
      </w:pPr>
      <w:ins w:id="16343" w:author="V2" w:date="2025-04-14T14:19:00Z" w16du:dateUtc="2025-04-14T19:19:00Z">
        <w:r w:rsidRPr="007F7E2B">
          <w:rPr>
            <w:rFonts w:ascii="Arial" w:eastAsia="Arial" w:hAnsi="Arial" w:cs="Arial"/>
            <w:b/>
          </w:rPr>
          <w:t xml:space="preserve"> </w:t>
        </w:r>
      </w:ins>
    </w:p>
    <w:p w14:paraId="0E09930F" w14:textId="77777777" w:rsidR="00EC5046" w:rsidRPr="007F7E2B" w:rsidRDefault="00EC5046">
      <w:pPr>
        <w:ind w:left="-5"/>
        <w:rPr>
          <w:ins w:id="16344" w:author="V2" w:date="2025-04-14T14:19:00Z" w16du:dateUtc="2025-04-14T19:19:00Z"/>
        </w:rPr>
      </w:pPr>
      <w:ins w:id="16345" w:author="V2" w:date="2025-04-14T14:19:00Z" w16du:dateUtc="2025-04-14T19:19:00Z">
        <w:r w:rsidRPr="007F7E2B">
          <w:rPr>
            <w:rFonts w:ascii="Arial" w:eastAsia="Arial" w:hAnsi="Arial" w:cs="Arial"/>
            <w:b/>
          </w:rPr>
          <w:t>Table 3</w:t>
        </w:r>
        <w:r w:rsidRPr="007F7E2B">
          <w:t xml:space="preserve"> - Equations derived from Results of DNDC Simulations to Estimate Methane Emissions from saturated Soils in the United States </w:t>
        </w:r>
      </w:ins>
    </w:p>
    <w:p w14:paraId="7C9CD122" w14:textId="294CB1E7" w:rsidR="00C26BF1" w:rsidRPr="007F7E2B" w:rsidRDefault="00C26BF1">
      <w:pPr>
        <w:ind w:left="-5"/>
        <w:rPr>
          <w:ins w:id="16346" w:author="V2" w:date="2025-04-14T14:19:00Z" w16du:dateUtc="2025-04-14T19:19:00Z"/>
        </w:rPr>
      </w:pPr>
      <w:ins w:id="16347" w:author="V2" w:date="2025-04-14T14:19:00Z" w16du:dateUtc="2025-04-14T19:19:00Z">
        <w:r w:rsidRPr="007F7E2B">
          <w:rPr>
            <w:noProof/>
          </w:rPr>
          <w:lastRenderedPageBreak/>
          <w:drawing>
            <wp:inline distT="0" distB="0" distL="0" distR="0" wp14:anchorId="7E51BDB6" wp14:editId="2AC61E70">
              <wp:extent cx="6858000" cy="2646680"/>
              <wp:effectExtent l="0" t="0" r="0" b="1270"/>
              <wp:docPr id="1305592422"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2422" name="Picture 1" descr="A math equations and formulas&#10;&#10;AI-generated content may be incorrect."/>
                      <pic:cNvPicPr/>
                    </pic:nvPicPr>
                    <pic:blipFill>
                      <a:blip r:embed="rId136"/>
                      <a:stretch>
                        <a:fillRect/>
                      </a:stretch>
                    </pic:blipFill>
                    <pic:spPr>
                      <a:xfrm>
                        <a:off x="0" y="0"/>
                        <a:ext cx="6858000" cy="2646680"/>
                      </a:xfrm>
                      <a:prstGeom prst="rect">
                        <a:avLst/>
                      </a:prstGeom>
                    </pic:spPr>
                  </pic:pic>
                </a:graphicData>
              </a:graphic>
            </wp:inline>
          </w:drawing>
        </w:r>
      </w:ins>
    </w:p>
    <w:p w14:paraId="205B682A" w14:textId="3E73307E" w:rsidR="00C26BF1" w:rsidRPr="007F7E2B" w:rsidRDefault="00C26BF1" w:rsidP="00C26BF1">
      <w:pPr>
        <w:spacing w:line="259" w:lineRule="auto"/>
        <w:rPr>
          <w:ins w:id="16348" w:author="V2" w:date="2025-04-14T14:19:00Z" w16du:dateUtc="2025-04-14T19:19:00Z"/>
        </w:rPr>
      </w:pPr>
      <w:ins w:id="16349" w:author="V2" w:date="2025-04-14T14:19:00Z" w16du:dateUtc="2025-04-14T19:19:00Z">
        <w:r w:rsidRPr="007F7E2B">
          <w:rPr>
            <w:noProof/>
          </w:rPr>
          <w:drawing>
            <wp:anchor distT="0" distB="0" distL="114300" distR="114300" simplePos="0" relativeHeight="251766838" behindDoc="1" locked="0" layoutInCell="1" allowOverlap="1" wp14:anchorId="364A72A7" wp14:editId="15ABC996">
              <wp:simplePos x="0" y="0"/>
              <wp:positionH relativeFrom="margin">
                <wp:align>right</wp:align>
              </wp:positionH>
              <wp:positionV relativeFrom="paragraph">
                <wp:posOffset>0</wp:posOffset>
              </wp:positionV>
              <wp:extent cx="6556248" cy="4480560"/>
              <wp:effectExtent l="0" t="0" r="0" b="0"/>
              <wp:wrapTight wrapText="bothSides">
                <wp:wrapPolygon edited="0">
                  <wp:start x="0" y="0"/>
                  <wp:lineTo x="0" y="21490"/>
                  <wp:lineTo x="21529" y="21490"/>
                  <wp:lineTo x="21529" y="0"/>
                  <wp:lineTo x="0" y="0"/>
                </wp:wrapPolygon>
              </wp:wrapTight>
              <wp:docPr id="1864623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23840" name="Picture 1" descr="A screenshot of a computer&#10;&#10;AI-generated content may be incorrect."/>
                      <pic:cNvPicPr/>
                    </pic:nvPicPr>
                    <pic:blipFill>
                      <a:blip r:embed="rId137">
                        <a:extLst>
                          <a:ext uri="{28A0092B-C50C-407E-A947-70E740481C1C}">
                            <a14:useLocalDpi xmlns:a14="http://schemas.microsoft.com/office/drawing/2010/main" val="0"/>
                          </a:ext>
                        </a:extLst>
                      </a:blip>
                      <a:stretch>
                        <a:fillRect/>
                      </a:stretch>
                    </pic:blipFill>
                    <pic:spPr>
                      <a:xfrm>
                        <a:off x="0" y="0"/>
                        <a:ext cx="6556248" cy="4480560"/>
                      </a:xfrm>
                      <a:prstGeom prst="rect">
                        <a:avLst/>
                      </a:prstGeom>
                    </pic:spPr>
                  </pic:pic>
                </a:graphicData>
              </a:graphic>
              <wp14:sizeRelH relativeFrom="page">
                <wp14:pctWidth>0</wp14:pctWidth>
              </wp14:sizeRelH>
              <wp14:sizeRelV relativeFrom="page">
                <wp14:pctHeight>0</wp14:pctHeight>
              </wp14:sizeRelV>
            </wp:anchor>
          </w:drawing>
        </w:r>
        <w:r w:rsidR="00EC5046" w:rsidRPr="007F7E2B">
          <w:t xml:space="preserve"> </w:t>
        </w:r>
      </w:ins>
    </w:p>
    <w:p w14:paraId="774B5AB0" w14:textId="6418211F" w:rsidR="00C26BF1" w:rsidRPr="007F7E2B" w:rsidRDefault="00C26BF1" w:rsidP="00C26BF1">
      <w:pPr>
        <w:rPr>
          <w:ins w:id="16350" w:author="V2" w:date="2025-04-14T14:19:00Z" w16du:dateUtc="2025-04-14T19:19:00Z"/>
        </w:rPr>
      </w:pPr>
      <w:ins w:id="16351" w:author="V2" w:date="2025-04-14T14:19:00Z" w16du:dateUtc="2025-04-14T19:19:00Z">
        <w:r w:rsidRPr="007F7E2B">
          <w:rPr>
            <w:noProof/>
          </w:rPr>
          <w:lastRenderedPageBreak/>
          <w:drawing>
            <wp:anchor distT="0" distB="0" distL="114300" distR="114300" simplePos="0" relativeHeight="251768886" behindDoc="1" locked="0" layoutInCell="1" allowOverlap="1" wp14:anchorId="2D5F5B6E" wp14:editId="1B413D81">
              <wp:simplePos x="0" y="0"/>
              <wp:positionH relativeFrom="margin">
                <wp:posOffset>213360</wp:posOffset>
              </wp:positionH>
              <wp:positionV relativeFrom="paragraph">
                <wp:posOffset>558165</wp:posOffset>
              </wp:positionV>
              <wp:extent cx="6519545" cy="2895600"/>
              <wp:effectExtent l="0" t="0" r="0" b="0"/>
              <wp:wrapTight wrapText="bothSides">
                <wp:wrapPolygon edited="0">
                  <wp:start x="0" y="0"/>
                  <wp:lineTo x="0" y="21458"/>
                  <wp:lineTo x="21522" y="21458"/>
                  <wp:lineTo x="21522" y="0"/>
                  <wp:lineTo x="0" y="0"/>
                </wp:wrapPolygon>
              </wp:wrapTight>
              <wp:docPr id="1598750978" name="Picture 130" descr="A screenshot of a math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50978" name="Picture 130" descr="A screenshot of a math program&#10;&#10;AI-generated content may be incorrect."/>
                      <pic:cNvPicPr>
                        <a:picLocks noChangeAspect="1" noChangeArrowheads="1"/>
                      </pic:cNvPicPr>
                    </pic:nvPicPr>
                    <pic:blipFill rotWithShape="1">
                      <a:blip r:embed="rId138">
                        <a:extLst>
                          <a:ext uri="{28A0092B-C50C-407E-A947-70E740481C1C}">
                            <a14:useLocalDpi xmlns:a14="http://schemas.microsoft.com/office/drawing/2010/main" val="0"/>
                          </a:ext>
                        </a:extLst>
                      </a:blip>
                      <a:srcRect b="8470"/>
                      <a:stretch/>
                    </pic:blipFill>
                    <pic:spPr bwMode="auto">
                      <a:xfrm>
                        <a:off x="0" y="0"/>
                        <a:ext cx="6519545" cy="2895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F7E2B">
          <w:rPr>
            <w:rFonts w:ascii="Arial" w:eastAsia="Arial" w:hAnsi="Arial" w:cs="Arial"/>
            <w:b/>
          </w:rPr>
          <w:t>Table 4</w:t>
        </w:r>
        <w:r w:rsidRPr="007F7E2B">
          <w:t xml:space="preserve"> Equations Derived from Results of DNDC Simulations to Estimate Nitrous Oxide Emissions from Soils in the United States. </w:t>
        </w:r>
      </w:ins>
    </w:p>
    <w:p w14:paraId="3847F9A2" w14:textId="0B14662E" w:rsidR="00C26BF1" w:rsidRPr="007F7E2B" w:rsidRDefault="00C26BF1">
      <w:pPr>
        <w:pStyle w:val="Heading3"/>
        <w:rPr>
          <w:ins w:id="16352" w:author="V2" w:date="2025-04-14T14:19:00Z" w16du:dateUtc="2025-04-14T19:19:00Z"/>
          <w:u w:val="single" w:color="000000"/>
        </w:rPr>
      </w:pPr>
      <w:bookmarkStart w:id="16353" w:name="_Toc174616217"/>
      <w:bookmarkStart w:id="16354" w:name="_Toc174616633"/>
      <w:bookmarkStart w:id="16355" w:name="_Toc180594358"/>
      <w:bookmarkStart w:id="16356" w:name="_Toc180594765"/>
      <w:ins w:id="16357" w:author="V2" w:date="2025-04-14T14:19:00Z" w16du:dateUtc="2025-04-14T19:19:00Z">
        <w:r w:rsidRPr="007F7E2B">
          <w:rPr>
            <w:noProof/>
            <w:u w:val="single" w:color="000000"/>
          </w:rPr>
          <w:drawing>
            <wp:anchor distT="0" distB="0" distL="114300" distR="114300" simplePos="0" relativeHeight="251769910" behindDoc="1" locked="0" layoutInCell="1" allowOverlap="1" wp14:anchorId="280EB0F0" wp14:editId="52A9ACB7">
              <wp:simplePos x="0" y="0"/>
              <wp:positionH relativeFrom="column">
                <wp:posOffset>0</wp:posOffset>
              </wp:positionH>
              <wp:positionV relativeFrom="paragraph">
                <wp:posOffset>180340</wp:posOffset>
              </wp:positionV>
              <wp:extent cx="6629400" cy="2935224"/>
              <wp:effectExtent l="0" t="0" r="0" b="0"/>
              <wp:wrapTight wrapText="bothSides">
                <wp:wrapPolygon edited="0">
                  <wp:start x="0" y="0"/>
                  <wp:lineTo x="0" y="21450"/>
                  <wp:lineTo x="21538" y="21450"/>
                  <wp:lineTo x="21538" y="0"/>
                  <wp:lineTo x="0" y="0"/>
                </wp:wrapPolygon>
              </wp:wrapTight>
              <wp:docPr id="113670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01866" name=""/>
                      <pic:cNvPicPr/>
                    </pic:nvPicPr>
                    <pic:blipFill>
                      <a:blip r:embed="rId139">
                        <a:extLst>
                          <a:ext uri="{28A0092B-C50C-407E-A947-70E740481C1C}">
                            <a14:useLocalDpi xmlns:a14="http://schemas.microsoft.com/office/drawing/2010/main" val="0"/>
                          </a:ext>
                        </a:extLst>
                      </a:blip>
                      <a:stretch>
                        <a:fillRect/>
                      </a:stretch>
                    </pic:blipFill>
                    <pic:spPr>
                      <a:xfrm>
                        <a:off x="0" y="0"/>
                        <a:ext cx="6629400" cy="2935224"/>
                      </a:xfrm>
                      <a:prstGeom prst="rect">
                        <a:avLst/>
                      </a:prstGeom>
                    </pic:spPr>
                  </pic:pic>
                </a:graphicData>
              </a:graphic>
              <wp14:sizeRelH relativeFrom="page">
                <wp14:pctWidth>0</wp14:pctWidth>
              </wp14:sizeRelH>
              <wp14:sizeRelV relativeFrom="page">
                <wp14:pctHeight>0</wp14:pctHeight>
              </wp14:sizeRelV>
            </wp:anchor>
          </w:drawing>
        </w:r>
      </w:ins>
    </w:p>
    <w:p w14:paraId="5C1D3578" w14:textId="0E218DC2" w:rsidR="00EC5046" w:rsidRPr="007F7E2B" w:rsidRDefault="00C26BF1">
      <w:pPr>
        <w:pStyle w:val="Heading3"/>
        <w:rPr>
          <w:ins w:id="16358" w:author="V2" w:date="2025-04-14T14:19:00Z" w16du:dateUtc="2025-04-14T19:19:00Z"/>
        </w:rPr>
      </w:pPr>
      <w:ins w:id="16359" w:author="V2" w:date="2025-04-14T14:19:00Z" w16du:dateUtc="2025-04-14T19:19:00Z">
        <w:r w:rsidRPr="007F7E2B">
          <w:rPr>
            <w:u w:val="single" w:color="000000"/>
          </w:rPr>
          <w:t>M</w:t>
        </w:r>
        <w:r w:rsidR="00EC5046" w:rsidRPr="007F7E2B">
          <w:rPr>
            <w:u w:val="single" w:color="000000"/>
          </w:rPr>
          <w:t xml:space="preserve">ethod 3: </w:t>
        </w:r>
        <w:r w:rsidR="00EC5046" w:rsidRPr="007F7E2B">
          <w:rPr>
            <w:rFonts w:ascii="Arial" w:eastAsia="Arial" w:hAnsi="Arial" w:cs="Arial"/>
            <w:b w:val="0"/>
            <w:u w:val="single" w:color="000000"/>
          </w:rPr>
          <w:t>DNDC</w:t>
        </w:r>
        <w:bookmarkEnd w:id="16353"/>
        <w:bookmarkEnd w:id="16354"/>
        <w:bookmarkEnd w:id="16355"/>
        <w:bookmarkEnd w:id="16356"/>
        <w:r w:rsidR="00EC5046" w:rsidRPr="007F7E2B">
          <w:t xml:space="preserve"> </w:t>
        </w:r>
      </w:ins>
    </w:p>
    <w:p w14:paraId="67993227" w14:textId="77777777" w:rsidR="00EC5046" w:rsidRPr="007F7E2B" w:rsidRDefault="00EC5046">
      <w:pPr>
        <w:spacing w:line="259" w:lineRule="auto"/>
        <w:ind w:left="720"/>
        <w:rPr>
          <w:ins w:id="16360" w:author="V2" w:date="2025-04-14T14:19:00Z" w16du:dateUtc="2025-04-14T19:19:00Z"/>
        </w:rPr>
      </w:pPr>
      <w:ins w:id="16361" w:author="V2" w:date="2025-04-14T14:19:00Z" w16du:dateUtc="2025-04-14T19:19:00Z">
        <w:r w:rsidRPr="007F7E2B">
          <w:t xml:space="preserve"> </w:t>
        </w:r>
      </w:ins>
    </w:p>
    <w:p w14:paraId="7B260224" w14:textId="77777777" w:rsidR="00EC5046" w:rsidRPr="007F7E2B" w:rsidRDefault="00EC5046">
      <w:pPr>
        <w:ind w:left="-5"/>
        <w:rPr>
          <w:ins w:id="16362" w:author="V2" w:date="2025-04-14T14:19:00Z" w16du:dateUtc="2025-04-14T19:19:00Z"/>
        </w:rPr>
      </w:pPr>
      <w:ins w:id="16363" w:author="V2" w:date="2025-04-14T14:19:00Z" w16du:dateUtc="2025-04-14T19:19:00Z">
        <w:r w:rsidRPr="007F7E2B">
          <w:t xml:space="preserve">Estimating methane and nitrous oxide emissions relies on the denitrification-decomposition process model, or DNDC (Li, Frolking, and Frolking 1992; Li, Narayanan, and Harriss 1996; Li, Aber, Stange, Butterbach-Bahl, and Papen 2000; and Li 2001).  An example of the implementation of this approach is contained in the GHG Wizard version of DNDC.  It uses data provided with the model on the weather, soil types, and crop types/acreage of each county in the United States, as well as user-specified data on fertilization, tillage, and other management practices for each crop rotation and year.  The model uses this information to estimate changes in soil carbon, changes in methane and nitrous oxide emissions, and the global warming equivalents of these emissions.  (See the DNDC website for the model, instructions on its use, and detailed discussions of its applications.)  The model is supplied with source data for the United States, but can be used for other locations where source data can be provided. </w:t>
        </w:r>
      </w:ins>
    </w:p>
    <w:p w14:paraId="7C2D2891" w14:textId="77777777" w:rsidR="00EC5046" w:rsidRPr="007F7E2B" w:rsidRDefault="00EC5046">
      <w:pPr>
        <w:spacing w:line="259" w:lineRule="auto"/>
        <w:rPr>
          <w:ins w:id="16364" w:author="V2" w:date="2025-04-14T14:19:00Z" w16du:dateUtc="2025-04-14T19:19:00Z"/>
        </w:rPr>
      </w:pPr>
      <w:ins w:id="16365" w:author="V2" w:date="2025-04-14T14:19:00Z" w16du:dateUtc="2025-04-14T19:19:00Z">
        <w:r w:rsidRPr="007F7E2B">
          <w:t xml:space="preserve"> </w:t>
        </w:r>
      </w:ins>
    </w:p>
    <w:p w14:paraId="6B7A4EDD" w14:textId="77777777" w:rsidR="00EC5046" w:rsidRPr="007F7E2B" w:rsidRDefault="00EC5046">
      <w:pPr>
        <w:ind w:left="-5"/>
        <w:rPr>
          <w:ins w:id="16366" w:author="V2" w:date="2025-04-14T14:19:00Z" w16du:dateUtc="2025-04-14T19:19:00Z"/>
        </w:rPr>
      </w:pPr>
      <w:ins w:id="16367" w:author="V2" w:date="2025-04-14T14:19:00Z" w16du:dateUtc="2025-04-14T19:19:00Z">
        <w:r w:rsidRPr="007F7E2B">
          <w:t xml:space="preserve">Where DNDC is used it must be calibrated for the location and circumstances of the project.   </w:t>
        </w:r>
      </w:ins>
    </w:p>
    <w:p w14:paraId="4E306ECB" w14:textId="77777777" w:rsidR="00EC5046" w:rsidRPr="007F7E2B" w:rsidRDefault="00EC5046">
      <w:pPr>
        <w:spacing w:line="259" w:lineRule="auto"/>
        <w:rPr>
          <w:ins w:id="16368" w:author="V2" w:date="2025-04-14T14:19:00Z" w16du:dateUtc="2025-04-14T19:19:00Z"/>
        </w:rPr>
      </w:pPr>
      <w:ins w:id="16369" w:author="V2" w:date="2025-04-14T14:19:00Z" w16du:dateUtc="2025-04-14T19:19:00Z">
        <w:r w:rsidRPr="007F7E2B">
          <w:t xml:space="preserve"> </w:t>
        </w:r>
      </w:ins>
    </w:p>
    <w:p w14:paraId="33173AFD" w14:textId="77777777" w:rsidR="00EC5046" w:rsidRPr="007F7E2B" w:rsidRDefault="00EC5046">
      <w:pPr>
        <w:ind w:left="-5"/>
        <w:rPr>
          <w:ins w:id="16370" w:author="V2" w:date="2025-04-14T14:19:00Z" w16du:dateUtc="2025-04-14T19:19:00Z"/>
        </w:rPr>
      </w:pPr>
      <w:ins w:id="16371" w:author="V2" w:date="2025-04-14T14:19:00Z" w16du:dateUtc="2025-04-14T19:19:00Z">
        <w:r w:rsidRPr="007F7E2B">
          <w:lastRenderedPageBreak/>
          <w:t xml:space="preserve">If changes in emissions of methane and nitrous oxide are expected to constitute less than 50% of the total difference in estimated atmospheric GHGs between the baseline and project scenario, the DNDC model may be calibrated using existing local or regional time series data on soil emissions of methane and nitrous oxide, if such data exists.  Otherwise, project proponents must collect their own calibration data. If changes in emissions of methane and nitrous oxide are expected to constitute 50% or more of the total difference in estimated atmospheric GHGs between the baseline and project scenarios, project proponents must collect local time series data covering the full annual cycle, and use that data to calibrate DNDC. In either case the uncertainty of the calibration data must be taken into account when determining the uncertainty deduction as described by the latest version of the VCS Standard.  If the available time series data provides sufficient statistically tested data on emissions under different meteorological and management conditions for local soil conditions, it may also be possible to build a site specific model or customize another model and use this model in place of DNDC. </w:t>
        </w:r>
      </w:ins>
    </w:p>
    <w:p w14:paraId="1D3EBC33" w14:textId="77777777" w:rsidR="00EC5046" w:rsidRPr="007F7E2B" w:rsidRDefault="00EC5046">
      <w:pPr>
        <w:spacing w:line="259" w:lineRule="auto"/>
        <w:rPr>
          <w:ins w:id="16372" w:author="V2" w:date="2025-04-14T14:19:00Z" w16du:dateUtc="2025-04-14T19:19:00Z"/>
        </w:rPr>
      </w:pPr>
      <w:ins w:id="16373" w:author="V2" w:date="2025-04-14T14:19:00Z" w16du:dateUtc="2025-04-14T19:19:00Z">
        <w:r w:rsidRPr="007F7E2B">
          <w:t xml:space="preserve"> </w:t>
        </w:r>
      </w:ins>
    </w:p>
    <w:p w14:paraId="0AC6C487" w14:textId="77777777" w:rsidR="00EC5046" w:rsidRPr="007F7E2B" w:rsidRDefault="00EC5046">
      <w:pPr>
        <w:pStyle w:val="Heading4"/>
        <w:ind w:left="-5"/>
        <w:rPr>
          <w:ins w:id="16374" w:author="V2" w:date="2025-04-14T14:19:00Z" w16du:dateUtc="2025-04-14T19:19:00Z"/>
        </w:rPr>
      </w:pPr>
      <w:ins w:id="16375" w:author="V2" w:date="2025-04-14T14:19:00Z" w16du:dateUtc="2025-04-14T19:19:00Z">
        <w:r w:rsidRPr="007F7E2B">
          <w:t xml:space="preserve">Step 4 : Summation of soil emissions </w:t>
        </w:r>
      </w:ins>
    </w:p>
    <w:p w14:paraId="066E13E9" w14:textId="77777777" w:rsidR="00EC5046" w:rsidRPr="007F7E2B" w:rsidRDefault="00EC5046">
      <w:pPr>
        <w:spacing w:line="259" w:lineRule="auto"/>
        <w:rPr>
          <w:ins w:id="16376" w:author="V2" w:date="2025-04-14T14:19:00Z" w16du:dateUtc="2025-04-14T19:19:00Z"/>
        </w:rPr>
      </w:pPr>
      <w:ins w:id="16377" w:author="V2" w:date="2025-04-14T14:19:00Z" w16du:dateUtc="2025-04-14T19:19:00Z">
        <w:r w:rsidRPr="007F7E2B">
          <w:rPr>
            <w:rFonts w:ascii="Arial" w:eastAsia="Arial" w:hAnsi="Arial" w:cs="Arial"/>
            <w:b/>
          </w:rPr>
          <w:t xml:space="preserve"> </w:t>
        </w:r>
      </w:ins>
    </w:p>
    <w:p w14:paraId="47FE9335" w14:textId="77777777" w:rsidR="00EC5046" w:rsidRPr="007F7E2B" w:rsidRDefault="00EC5046">
      <w:pPr>
        <w:ind w:left="-5"/>
        <w:rPr>
          <w:ins w:id="16378" w:author="V2" w:date="2025-04-14T14:19:00Z" w16du:dateUtc="2025-04-14T19:19:00Z"/>
        </w:rPr>
      </w:pPr>
      <w:ins w:id="16379" w:author="V2" w:date="2025-04-14T14:19:00Z" w16du:dateUtc="2025-04-14T19:19:00Z">
        <w:r w:rsidRPr="007F7E2B">
          <w:t xml:space="preserve">The total emissions from soils for a given year t will be summed using the following equation: </w:t>
        </w:r>
      </w:ins>
    </w:p>
    <w:p w14:paraId="0C622FA0" w14:textId="6D7EB4C1" w:rsidR="00EC5046" w:rsidRPr="007F7E2B" w:rsidRDefault="00FD53FE">
      <w:pPr>
        <w:spacing w:after="125" w:line="259" w:lineRule="auto"/>
        <w:ind w:left="720"/>
        <w:rPr>
          <w:ins w:id="16380" w:author="V2" w:date="2025-04-14T14:19:00Z" w16du:dateUtc="2025-04-14T19:19:00Z"/>
        </w:rPr>
      </w:pPr>
      <w:ins w:id="16381"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65814" behindDoc="1" locked="0" layoutInCell="1" allowOverlap="1" wp14:anchorId="40EF6058" wp14:editId="2EB7CFE5">
              <wp:simplePos x="0" y="0"/>
              <wp:positionH relativeFrom="column">
                <wp:posOffset>488950</wp:posOffset>
              </wp:positionH>
              <wp:positionV relativeFrom="paragraph">
                <wp:posOffset>352425</wp:posOffset>
              </wp:positionV>
              <wp:extent cx="1625600" cy="311150"/>
              <wp:effectExtent l="0" t="0" r="0" b="0"/>
              <wp:wrapTight wrapText="bothSides">
                <wp:wrapPolygon edited="0">
                  <wp:start x="0" y="0"/>
                  <wp:lineTo x="0" y="19837"/>
                  <wp:lineTo x="21263" y="19837"/>
                  <wp:lineTo x="21263" y="0"/>
                  <wp:lineTo x="0" y="0"/>
                </wp:wrapPolygon>
              </wp:wrapTight>
              <wp:docPr id="170688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82065" name=""/>
                      <pic:cNvPicPr/>
                    </pic:nvPicPr>
                    <pic:blipFill>
                      <a:blip r:embed="rId140">
                        <a:extLst>
                          <a:ext uri="{28A0092B-C50C-407E-A947-70E740481C1C}">
                            <a14:useLocalDpi xmlns:a14="http://schemas.microsoft.com/office/drawing/2010/main" val="0"/>
                          </a:ext>
                        </a:extLst>
                      </a:blip>
                      <a:stretch>
                        <a:fillRect/>
                      </a:stretch>
                    </pic:blipFill>
                    <pic:spPr>
                      <a:xfrm>
                        <a:off x="0" y="0"/>
                        <a:ext cx="1625600" cy="311150"/>
                      </a:xfrm>
                      <a:prstGeom prst="rect">
                        <a:avLst/>
                      </a:prstGeom>
                    </pic:spPr>
                  </pic:pic>
                </a:graphicData>
              </a:graphic>
              <wp14:sizeRelH relativeFrom="page">
                <wp14:pctWidth>0</wp14:pctWidth>
              </wp14:sizeRelH>
              <wp14:sizeRelV relativeFrom="page">
                <wp14:pctHeight>0</wp14:pctHeight>
              </wp14:sizeRelV>
            </wp:anchor>
          </w:drawing>
        </w:r>
        <w:r w:rsidR="00EC5046" w:rsidRPr="007F7E2B">
          <w:t xml:space="preserve"> </w:t>
        </w:r>
      </w:ins>
    </w:p>
    <w:p w14:paraId="2DC9B8A9" w14:textId="00483750" w:rsidR="00EC5046" w:rsidRPr="007F7E2B" w:rsidRDefault="00EC5046">
      <w:pPr>
        <w:tabs>
          <w:tab w:val="center" w:pos="1229"/>
          <w:tab w:val="center" w:pos="2110"/>
          <w:tab w:val="center" w:pos="2880"/>
          <w:tab w:val="center" w:pos="3600"/>
          <w:tab w:val="center" w:pos="4320"/>
          <w:tab w:val="center" w:pos="5040"/>
          <w:tab w:val="center" w:pos="5761"/>
          <w:tab w:val="center" w:pos="6481"/>
          <w:tab w:val="center" w:pos="7201"/>
          <w:tab w:val="center" w:pos="8266"/>
        </w:tabs>
        <w:spacing w:after="21" w:line="259" w:lineRule="auto"/>
        <w:rPr>
          <w:ins w:id="16382" w:author="V2" w:date="2025-04-14T14:19:00Z" w16du:dateUtc="2025-04-14T19:19:00Z"/>
        </w:rPr>
      </w:pPr>
      <w:ins w:id="16383" w:author="V2" w:date="2025-04-14T14:19:00Z" w16du:dateUtc="2025-04-14T19:19:00Z">
        <w:r w:rsidRPr="007F7E2B">
          <w:rPr>
            <w:sz w:val="22"/>
          </w:rPr>
          <w:tab/>
        </w:r>
        <w:r w:rsidRPr="007F7E2B">
          <w:t xml:space="preserve"> </w:t>
        </w:r>
        <w:r w:rsidRPr="007F7E2B">
          <w:tab/>
          <w:t xml:space="preserve"> </w:t>
        </w:r>
        <w:r w:rsidRPr="007F7E2B">
          <w:tab/>
          <w:t xml:space="preserve"> </w:t>
        </w:r>
        <w:r w:rsidRPr="007F7E2B">
          <w:tab/>
          <w:t xml:space="preserve"> </w:t>
        </w:r>
        <w:r w:rsidRPr="007F7E2B">
          <w:tab/>
          <w:t xml:space="preserve"> </w:t>
        </w:r>
        <w:r w:rsidRPr="007F7E2B">
          <w:tab/>
          <w:t xml:space="preserve"> </w:t>
        </w:r>
        <w:r w:rsidRPr="007F7E2B">
          <w:tab/>
          <w:t xml:space="preserve"> </w:t>
        </w:r>
        <w:r w:rsidRPr="007F7E2B">
          <w:tab/>
          <w:t xml:space="preserve">   (13.7) </w:t>
        </w:r>
      </w:ins>
    </w:p>
    <w:p w14:paraId="2EBDF354" w14:textId="77777777" w:rsidR="00EC5046" w:rsidRPr="007F7E2B" w:rsidRDefault="00EC5046">
      <w:pPr>
        <w:ind w:left="730"/>
        <w:rPr>
          <w:ins w:id="16384" w:author="V2" w:date="2025-04-14T14:19:00Z" w16du:dateUtc="2025-04-14T19:19:00Z"/>
        </w:rPr>
      </w:pPr>
      <w:ins w:id="16385" w:author="V2" w:date="2025-04-14T14:19:00Z" w16du:dateUtc="2025-04-14T19:19:00Z">
        <w:r w:rsidRPr="007F7E2B">
          <w:t xml:space="preserve">Where: </w:t>
        </w:r>
      </w:ins>
    </w:p>
    <w:p w14:paraId="482C9F61" w14:textId="77777777" w:rsidR="00EC5046" w:rsidRPr="007F7E2B" w:rsidRDefault="00EC5046">
      <w:pPr>
        <w:spacing w:line="259" w:lineRule="auto"/>
        <w:ind w:left="720"/>
        <w:rPr>
          <w:ins w:id="16386" w:author="V2" w:date="2025-04-14T14:19:00Z" w16du:dateUtc="2025-04-14T19:19:00Z"/>
        </w:rPr>
      </w:pPr>
      <w:ins w:id="16387" w:author="V2" w:date="2025-04-14T14:19:00Z" w16du:dateUtc="2025-04-14T19:19:00Z">
        <w:r w:rsidRPr="007F7E2B">
          <w:t xml:space="preserve"> </w:t>
        </w:r>
      </w:ins>
    </w:p>
    <w:tbl>
      <w:tblPr>
        <w:tblStyle w:val="TableGrid0"/>
        <w:tblW w:w="8339" w:type="dxa"/>
        <w:tblInd w:w="720" w:type="dxa"/>
        <w:tblLook w:val="04A0" w:firstRow="1" w:lastRow="0" w:firstColumn="1" w:lastColumn="0" w:noHBand="0" w:noVBand="1"/>
      </w:tblPr>
      <w:tblGrid>
        <w:gridCol w:w="810"/>
        <w:gridCol w:w="630"/>
        <w:gridCol w:w="6899"/>
      </w:tblGrid>
      <w:tr w:rsidR="00EC5046" w:rsidRPr="007F7E2B" w14:paraId="05B8FCDA" w14:textId="77777777">
        <w:trPr>
          <w:trHeight w:val="695"/>
          <w:ins w:id="16388" w:author="V2" w:date="2025-04-14T14:19:00Z" w16du:dateUtc="2025-04-14T19:19:00Z"/>
        </w:trPr>
        <w:tc>
          <w:tcPr>
            <w:tcW w:w="810" w:type="dxa"/>
            <w:tcBorders>
              <w:top w:val="nil"/>
              <w:left w:val="nil"/>
              <w:bottom w:val="nil"/>
              <w:right w:val="nil"/>
            </w:tcBorders>
          </w:tcPr>
          <w:p w14:paraId="72EB191D" w14:textId="77777777" w:rsidR="00EC5046" w:rsidRPr="007F7E2B" w:rsidRDefault="00EC5046">
            <w:pPr>
              <w:spacing w:after="290" w:line="259" w:lineRule="auto"/>
              <w:rPr>
                <w:ins w:id="16389" w:author="V2" w:date="2025-04-14T14:19:00Z" w16du:dateUtc="2025-04-14T19:19:00Z"/>
              </w:rPr>
            </w:pPr>
            <w:ins w:id="16390" w:author="V2" w:date="2025-04-14T14:19:00Z" w16du:dateUtc="2025-04-14T19:19:00Z">
              <w:r w:rsidRPr="007F7E2B">
                <w:rPr>
                  <w:rFonts w:ascii="Arial" w:eastAsia="Arial" w:hAnsi="Arial" w:cs="Arial"/>
                  <w:i/>
                </w:rPr>
                <w:t>E</w:t>
              </w:r>
              <w:r w:rsidRPr="007F7E2B">
                <w:rPr>
                  <w:rFonts w:ascii="Arial" w:eastAsia="Arial" w:hAnsi="Arial" w:cs="Arial"/>
                  <w:i/>
                  <w:vertAlign w:val="subscript"/>
                </w:rPr>
                <w:t>s</w:t>
              </w:r>
              <w:r w:rsidRPr="007F7E2B">
                <w:t xml:space="preserve"> </w:t>
              </w:r>
            </w:ins>
          </w:p>
          <w:p w14:paraId="402F5550" w14:textId="77777777" w:rsidR="00EC5046" w:rsidRPr="007F7E2B" w:rsidRDefault="00EC5046">
            <w:pPr>
              <w:spacing w:line="259" w:lineRule="auto"/>
              <w:rPr>
                <w:ins w:id="16391" w:author="V2" w:date="2025-04-14T14:19:00Z" w16du:dateUtc="2025-04-14T19:19:00Z"/>
              </w:rPr>
            </w:pPr>
            <w:ins w:id="16392" w:author="V2" w:date="2025-04-14T14:19:00Z" w16du:dateUtc="2025-04-14T19:19:00Z">
              <w:r w:rsidRPr="007F7E2B">
                <w:rPr>
                  <w:rFonts w:ascii="Arial" w:eastAsia="Arial" w:hAnsi="Arial" w:cs="Arial"/>
                  <w:i/>
                </w:rPr>
                <w:t>E</w:t>
              </w:r>
              <w:r w:rsidRPr="007F7E2B">
                <w:rPr>
                  <w:rFonts w:ascii="Arial" w:eastAsia="Arial" w:hAnsi="Arial" w:cs="Arial"/>
                  <w:i/>
                  <w:sz w:val="13"/>
                </w:rPr>
                <w:t>s,CH4</w:t>
              </w:r>
              <w:r w:rsidRPr="007F7E2B">
                <w:t xml:space="preserve"> </w:t>
              </w:r>
            </w:ins>
          </w:p>
        </w:tc>
        <w:tc>
          <w:tcPr>
            <w:tcW w:w="630" w:type="dxa"/>
            <w:tcBorders>
              <w:top w:val="nil"/>
              <w:left w:val="nil"/>
              <w:bottom w:val="nil"/>
              <w:right w:val="nil"/>
            </w:tcBorders>
          </w:tcPr>
          <w:p w14:paraId="72E8A790" w14:textId="77777777" w:rsidR="00EC5046" w:rsidRPr="007F7E2B" w:rsidRDefault="00EC5046">
            <w:pPr>
              <w:spacing w:after="212" w:line="259" w:lineRule="auto"/>
              <w:rPr>
                <w:ins w:id="16393" w:author="V2" w:date="2025-04-14T14:19:00Z" w16du:dateUtc="2025-04-14T19:19:00Z"/>
              </w:rPr>
            </w:pPr>
            <w:ins w:id="16394" w:author="V2" w:date="2025-04-14T14:19:00Z" w16du:dateUtc="2025-04-14T19:19:00Z">
              <w:r w:rsidRPr="007F7E2B">
                <w:t xml:space="preserve">=  </w:t>
              </w:r>
            </w:ins>
          </w:p>
          <w:p w14:paraId="627146C8" w14:textId="77777777" w:rsidR="00EC5046" w:rsidRPr="007F7E2B" w:rsidRDefault="00EC5046">
            <w:pPr>
              <w:spacing w:line="259" w:lineRule="auto"/>
              <w:rPr>
                <w:ins w:id="16395" w:author="V2" w:date="2025-04-14T14:19:00Z" w16du:dateUtc="2025-04-14T19:19:00Z"/>
              </w:rPr>
            </w:pPr>
            <w:ins w:id="16396" w:author="V2" w:date="2025-04-14T14:19:00Z" w16du:dateUtc="2025-04-14T19:19:00Z">
              <w:r w:rsidRPr="007F7E2B">
                <w:t xml:space="preserve">=  </w:t>
              </w:r>
            </w:ins>
          </w:p>
        </w:tc>
        <w:tc>
          <w:tcPr>
            <w:tcW w:w="6898" w:type="dxa"/>
            <w:tcBorders>
              <w:top w:val="nil"/>
              <w:left w:val="nil"/>
              <w:bottom w:val="nil"/>
              <w:right w:val="nil"/>
            </w:tcBorders>
          </w:tcPr>
          <w:p w14:paraId="2EB55015" w14:textId="77777777" w:rsidR="00EC5046" w:rsidRPr="007F7E2B" w:rsidRDefault="00EC5046">
            <w:pPr>
              <w:spacing w:after="80" w:line="251" w:lineRule="auto"/>
              <w:rPr>
                <w:ins w:id="16397" w:author="V2" w:date="2025-04-14T14:19:00Z" w16du:dateUtc="2025-04-14T19:19:00Z"/>
              </w:rPr>
            </w:pPr>
            <w:ins w:id="16398" w:author="V2" w:date="2025-04-14T14:19:00Z" w16du:dateUtc="2025-04-14T19:19:00Z">
              <w:r w:rsidRPr="007F7E2B">
                <w:t>Total emissions from non-CO</w:t>
              </w:r>
              <w:r w:rsidRPr="007F7E2B">
                <w:rPr>
                  <w:vertAlign w:val="subscript"/>
                </w:rPr>
                <w:t>2</w:t>
              </w:r>
              <w:r w:rsidRPr="007F7E2B">
                <w:t xml:space="preserve"> GHGs from soils for a given monitoring period, tCO</w:t>
              </w:r>
              <w:r w:rsidRPr="007F7E2B">
                <w:rPr>
                  <w:sz w:val="13"/>
                </w:rPr>
                <w:t>2</w:t>
              </w:r>
              <w:r w:rsidRPr="007F7E2B">
                <w:t>eyr</w:t>
              </w:r>
              <w:r w:rsidRPr="007F7E2B">
                <w:rPr>
                  <w:sz w:val="13"/>
                </w:rPr>
                <w:t xml:space="preserve">-1 </w:t>
              </w:r>
            </w:ins>
          </w:p>
          <w:p w14:paraId="7CCDFEE8" w14:textId="77777777" w:rsidR="00EC5046" w:rsidRPr="007F7E2B" w:rsidRDefault="00EC5046">
            <w:pPr>
              <w:spacing w:line="259" w:lineRule="auto"/>
              <w:rPr>
                <w:ins w:id="16399" w:author="V2" w:date="2025-04-14T14:19:00Z" w16du:dateUtc="2025-04-14T19:19:00Z"/>
              </w:rPr>
            </w:pPr>
            <w:ins w:id="16400" w:author="V2" w:date="2025-04-14T14:19:00Z" w16du:dateUtc="2025-04-14T19:19:00Z">
              <w:r w:rsidRPr="007F7E2B">
                <w:t>CH</w:t>
              </w:r>
              <w:r w:rsidRPr="007F7E2B">
                <w:rPr>
                  <w:vertAlign w:val="subscript"/>
                </w:rPr>
                <w:t>4</w:t>
              </w:r>
              <w:r w:rsidRPr="007F7E2B">
                <w:t xml:space="preserve"> emission from the project area for a given monitoring period, tCO</w:t>
              </w:r>
              <w:r w:rsidRPr="007F7E2B">
                <w:rPr>
                  <w:vertAlign w:val="subscript"/>
                </w:rPr>
                <w:t>2</w:t>
              </w:r>
              <w:r w:rsidRPr="007F7E2B">
                <w:t>e yr</w:t>
              </w:r>
              <w:r w:rsidRPr="007F7E2B">
                <w:rPr>
                  <w:vertAlign w:val="superscript"/>
                </w:rPr>
                <w:t xml:space="preserve">-1 </w:t>
              </w:r>
            </w:ins>
          </w:p>
        </w:tc>
      </w:tr>
      <w:tr w:rsidR="00EC5046" w:rsidRPr="007F7E2B" w14:paraId="3A10F4FA" w14:textId="77777777">
        <w:trPr>
          <w:trHeight w:val="464"/>
          <w:ins w:id="16401" w:author="V2" w:date="2025-04-14T14:19:00Z" w16du:dateUtc="2025-04-14T19:19:00Z"/>
        </w:trPr>
        <w:tc>
          <w:tcPr>
            <w:tcW w:w="810" w:type="dxa"/>
            <w:tcBorders>
              <w:top w:val="nil"/>
              <w:left w:val="nil"/>
              <w:bottom w:val="nil"/>
              <w:right w:val="nil"/>
            </w:tcBorders>
          </w:tcPr>
          <w:p w14:paraId="24C8E055" w14:textId="77777777" w:rsidR="00EC5046" w:rsidRPr="007F7E2B" w:rsidRDefault="00EC5046">
            <w:pPr>
              <w:spacing w:line="259" w:lineRule="auto"/>
              <w:rPr>
                <w:ins w:id="16402" w:author="V2" w:date="2025-04-14T14:19:00Z" w16du:dateUtc="2025-04-14T19:19:00Z"/>
              </w:rPr>
            </w:pPr>
            <w:ins w:id="16403" w:author="V2" w:date="2025-04-14T14:19:00Z" w16du:dateUtc="2025-04-14T19:19:00Z">
              <w:r w:rsidRPr="007F7E2B">
                <w:rPr>
                  <w:rFonts w:ascii="Arial" w:eastAsia="Arial" w:hAnsi="Arial" w:cs="Arial"/>
                  <w:i/>
                </w:rPr>
                <w:t>E</w:t>
              </w:r>
              <w:r w:rsidRPr="007F7E2B">
                <w:rPr>
                  <w:rFonts w:ascii="Arial" w:eastAsia="Arial" w:hAnsi="Arial" w:cs="Arial"/>
                  <w:i/>
                  <w:sz w:val="13"/>
                </w:rPr>
                <w:t xml:space="preserve">s,N2O </w:t>
              </w:r>
            </w:ins>
          </w:p>
        </w:tc>
        <w:tc>
          <w:tcPr>
            <w:tcW w:w="630" w:type="dxa"/>
            <w:tcBorders>
              <w:top w:val="nil"/>
              <w:left w:val="nil"/>
              <w:bottom w:val="nil"/>
              <w:right w:val="nil"/>
            </w:tcBorders>
          </w:tcPr>
          <w:p w14:paraId="4952EC01" w14:textId="77777777" w:rsidR="00EC5046" w:rsidRPr="007F7E2B" w:rsidRDefault="00EC5046">
            <w:pPr>
              <w:spacing w:line="259" w:lineRule="auto"/>
              <w:rPr>
                <w:ins w:id="16404" w:author="V2" w:date="2025-04-14T14:19:00Z" w16du:dateUtc="2025-04-14T19:19:00Z"/>
              </w:rPr>
            </w:pPr>
            <w:ins w:id="16405" w:author="V2" w:date="2025-04-14T14:19:00Z" w16du:dateUtc="2025-04-14T19:19:00Z">
              <w:r w:rsidRPr="007F7E2B">
                <w:t xml:space="preserve">=    </w:t>
              </w:r>
            </w:ins>
          </w:p>
        </w:tc>
        <w:tc>
          <w:tcPr>
            <w:tcW w:w="6898" w:type="dxa"/>
            <w:tcBorders>
              <w:top w:val="nil"/>
              <w:left w:val="nil"/>
              <w:bottom w:val="nil"/>
              <w:right w:val="nil"/>
            </w:tcBorders>
          </w:tcPr>
          <w:p w14:paraId="0D34B503" w14:textId="77777777" w:rsidR="00EC5046" w:rsidRPr="007F7E2B" w:rsidRDefault="00EC5046">
            <w:pPr>
              <w:spacing w:line="259" w:lineRule="auto"/>
              <w:rPr>
                <w:ins w:id="16406" w:author="V2" w:date="2025-04-14T14:19:00Z" w16du:dateUtc="2025-04-14T19:19:00Z"/>
              </w:rPr>
            </w:pPr>
            <w:ins w:id="16407" w:author="V2" w:date="2025-04-14T14:19:00Z" w16du:dateUtc="2025-04-14T19:19:00Z">
              <w:r w:rsidRPr="007F7E2B">
                <w:t>N</w:t>
              </w:r>
              <w:r w:rsidRPr="007F7E2B">
                <w:rPr>
                  <w:vertAlign w:val="subscript"/>
                </w:rPr>
                <w:t>2</w:t>
              </w:r>
              <w:r w:rsidRPr="007F7E2B">
                <w:t>O emission as a result of nitrogen application within the project area for a given monitoring period, tCO</w:t>
              </w:r>
              <w:r w:rsidRPr="007F7E2B">
                <w:rPr>
                  <w:vertAlign w:val="subscript"/>
                </w:rPr>
                <w:t>2</w:t>
              </w:r>
              <w:r w:rsidRPr="007F7E2B">
                <w:t>-e yr</w:t>
              </w:r>
              <w:r w:rsidRPr="007F7E2B">
                <w:rPr>
                  <w:vertAlign w:val="superscript"/>
                </w:rPr>
                <w:t xml:space="preserve">-1 </w:t>
              </w:r>
            </w:ins>
          </w:p>
        </w:tc>
      </w:tr>
    </w:tbl>
    <w:p w14:paraId="37930033" w14:textId="77777777" w:rsidR="00EC5046" w:rsidRPr="007F7E2B" w:rsidRDefault="00EC5046">
      <w:pPr>
        <w:spacing w:after="375" w:line="259" w:lineRule="auto"/>
        <w:rPr>
          <w:ins w:id="16408" w:author="V2" w:date="2025-04-14T14:19:00Z" w16du:dateUtc="2025-04-14T19:19:00Z"/>
        </w:rPr>
      </w:pPr>
      <w:ins w:id="16409" w:author="V2" w:date="2025-04-14T14:19:00Z" w16du:dateUtc="2025-04-14T19:19:00Z">
        <w:r w:rsidRPr="007F7E2B">
          <w:rPr>
            <w:sz w:val="22"/>
          </w:rPr>
          <w:t xml:space="preserve"> </w:t>
        </w:r>
      </w:ins>
    </w:p>
    <w:p w14:paraId="1D7B7527" w14:textId="77777777" w:rsidR="00EC5046" w:rsidRPr="007F7E2B" w:rsidRDefault="00EC5046" w:rsidP="006D6ACB">
      <w:pPr>
        <w:pStyle w:val="Heading1"/>
        <w:spacing w:before="0" w:after="19" w:line="259" w:lineRule="auto"/>
        <w:ind w:left="705" w:hanging="720"/>
        <w:rPr>
          <w:ins w:id="16410" w:author="V2" w:date="2025-04-14T14:19:00Z" w16du:dateUtc="2025-04-14T19:19:00Z"/>
        </w:rPr>
      </w:pPr>
      <w:bookmarkStart w:id="16411" w:name="_Toc174616218"/>
      <w:bookmarkStart w:id="16412" w:name="_Toc174616634"/>
      <w:bookmarkStart w:id="16413" w:name="_Toc180594359"/>
      <w:bookmarkStart w:id="16414" w:name="_Toc180594766"/>
      <w:bookmarkStart w:id="16415" w:name="_Toc66780"/>
      <w:ins w:id="16416" w:author="V2" w:date="2025-04-14T14:19:00Z" w16du:dateUtc="2025-04-14T19:19:00Z">
        <w:r w:rsidRPr="007F7E2B">
          <w:t>PARAMETERS</w:t>
        </w:r>
        <w:bookmarkEnd w:id="16411"/>
        <w:bookmarkEnd w:id="16412"/>
        <w:bookmarkEnd w:id="16413"/>
        <w:bookmarkEnd w:id="16414"/>
        <w:r w:rsidRPr="007F7E2B">
          <w:t xml:space="preserve"> </w:t>
        </w:r>
        <w:bookmarkEnd w:id="16415"/>
      </w:ins>
    </w:p>
    <w:tbl>
      <w:tblPr>
        <w:tblStyle w:val="TableGrid0"/>
        <w:tblW w:w="8855" w:type="dxa"/>
        <w:tblInd w:w="614" w:type="dxa"/>
        <w:tblCellMar>
          <w:top w:w="55" w:type="dxa"/>
          <w:left w:w="106" w:type="dxa"/>
          <w:right w:w="106" w:type="dxa"/>
        </w:tblCellMar>
        <w:tblLook w:val="04A0" w:firstRow="1" w:lastRow="0" w:firstColumn="1" w:lastColumn="0" w:noHBand="0" w:noVBand="1"/>
      </w:tblPr>
      <w:tblGrid>
        <w:gridCol w:w="4197"/>
        <w:gridCol w:w="4658"/>
      </w:tblGrid>
      <w:tr w:rsidR="00EC5046" w:rsidRPr="007F7E2B" w14:paraId="5E1F9A7F" w14:textId="77777777">
        <w:trPr>
          <w:trHeight w:val="333"/>
          <w:ins w:id="1641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44A1DBB" w14:textId="77777777" w:rsidR="00EC5046" w:rsidRPr="007F7E2B" w:rsidRDefault="00EC5046">
            <w:pPr>
              <w:spacing w:line="259" w:lineRule="auto"/>
              <w:rPr>
                <w:ins w:id="16418" w:author="V2" w:date="2025-04-14T14:19:00Z" w16du:dateUtc="2025-04-14T19:19:00Z"/>
              </w:rPr>
            </w:pPr>
            <w:ins w:id="16419"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4A634A20" w14:textId="77777777" w:rsidR="00EC5046" w:rsidRPr="007F7E2B" w:rsidRDefault="00EC5046">
            <w:pPr>
              <w:spacing w:line="259" w:lineRule="auto"/>
              <w:ind w:left="5"/>
              <w:rPr>
                <w:ins w:id="16420" w:author="V2" w:date="2025-04-14T14:19:00Z" w16du:dateUtc="2025-04-14T19:19:00Z"/>
              </w:rPr>
            </w:pPr>
            <w:ins w:id="16421" w:author="V2" w:date="2025-04-14T14:19:00Z" w16du:dateUtc="2025-04-14T19:19:00Z">
              <w:r w:rsidRPr="007F7E2B">
                <w:rPr>
                  <w:rFonts w:ascii="Arial" w:eastAsia="Arial" w:hAnsi="Arial" w:cs="Arial"/>
                  <w:i/>
                </w:rPr>
                <w:t>E</w:t>
              </w:r>
              <w:r w:rsidRPr="007F7E2B">
                <w:rPr>
                  <w:rFonts w:ascii="Arial" w:eastAsia="Arial" w:hAnsi="Arial" w:cs="Arial"/>
                  <w:i/>
                  <w:vertAlign w:val="subscript"/>
                </w:rPr>
                <w:t>S,CH4</w:t>
              </w:r>
              <w:r w:rsidRPr="007F7E2B">
                <w:rPr>
                  <w:rFonts w:ascii="Arial" w:eastAsia="Arial" w:hAnsi="Arial" w:cs="Arial"/>
                  <w:b/>
                  <w:i/>
                </w:rPr>
                <w:t xml:space="preserve">  </w:t>
              </w:r>
            </w:ins>
          </w:p>
        </w:tc>
      </w:tr>
      <w:tr w:rsidR="00EC5046" w:rsidRPr="007F7E2B" w14:paraId="4F6C6C80" w14:textId="77777777">
        <w:trPr>
          <w:trHeight w:val="335"/>
          <w:ins w:id="1642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D76D10D" w14:textId="77777777" w:rsidR="00EC5046" w:rsidRPr="007F7E2B" w:rsidRDefault="00EC5046">
            <w:pPr>
              <w:spacing w:line="259" w:lineRule="auto"/>
              <w:rPr>
                <w:ins w:id="16423" w:author="V2" w:date="2025-04-14T14:19:00Z" w16du:dateUtc="2025-04-14T19:19:00Z"/>
              </w:rPr>
            </w:pPr>
            <w:ins w:id="16424" w:author="V2" w:date="2025-04-14T14:19:00Z" w16du:dateUtc="2025-04-14T19:19:00Z">
              <w:r w:rsidRPr="007F7E2B">
                <w:lastRenderedPageBreak/>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523ED489" w14:textId="77777777" w:rsidR="00EC5046" w:rsidRPr="007F7E2B" w:rsidRDefault="00EC5046">
            <w:pPr>
              <w:spacing w:line="259" w:lineRule="auto"/>
              <w:ind w:left="5"/>
              <w:rPr>
                <w:ins w:id="16425" w:author="V2" w:date="2025-04-14T14:19:00Z" w16du:dateUtc="2025-04-14T19:19:00Z"/>
              </w:rPr>
            </w:pPr>
            <w:ins w:id="16426" w:author="V2" w:date="2025-04-14T14:19:00Z" w16du:dateUtc="2025-04-14T19:19:00Z">
              <w:r w:rsidRPr="007F7E2B">
                <w:t>t CO</w:t>
              </w:r>
              <w:r w:rsidRPr="007F7E2B">
                <w:rPr>
                  <w:vertAlign w:val="subscript"/>
                </w:rPr>
                <w:t>2</w:t>
              </w:r>
              <w:r w:rsidRPr="007F7E2B">
                <w:t>e yr</w:t>
              </w:r>
              <w:r w:rsidRPr="007F7E2B">
                <w:rPr>
                  <w:vertAlign w:val="superscript"/>
                </w:rPr>
                <w:t>-1</w:t>
              </w:r>
              <w:r w:rsidRPr="007F7E2B">
                <w:t xml:space="preserve"> </w:t>
              </w:r>
            </w:ins>
          </w:p>
        </w:tc>
      </w:tr>
      <w:tr w:rsidR="00EC5046" w:rsidRPr="007F7E2B" w14:paraId="51ADEA4D" w14:textId="77777777">
        <w:trPr>
          <w:trHeight w:val="335"/>
          <w:ins w:id="1642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D8B5773" w14:textId="77777777" w:rsidR="00EC5046" w:rsidRPr="007F7E2B" w:rsidRDefault="00EC5046">
            <w:pPr>
              <w:spacing w:line="259" w:lineRule="auto"/>
              <w:rPr>
                <w:ins w:id="16428" w:author="V2" w:date="2025-04-14T14:19:00Z" w16du:dateUtc="2025-04-14T19:19:00Z"/>
              </w:rPr>
            </w:pPr>
            <w:ins w:id="16429"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35A68E4D" w14:textId="77777777" w:rsidR="00EC5046" w:rsidRPr="007F7E2B" w:rsidRDefault="00EC5046">
            <w:pPr>
              <w:spacing w:line="259" w:lineRule="auto"/>
              <w:ind w:left="5"/>
              <w:rPr>
                <w:ins w:id="16430" w:author="V2" w:date="2025-04-14T14:19:00Z" w16du:dateUtc="2025-04-14T19:19:00Z"/>
              </w:rPr>
            </w:pPr>
            <w:ins w:id="16431" w:author="V2" w:date="2025-04-14T14:19:00Z" w16du:dateUtc="2025-04-14T19:19:00Z">
              <w:r w:rsidRPr="007F7E2B">
                <w:t xml:space="preserve">Total methane emissions from project area  </w:t>
              </w:r>
            </w:ins>
          </w:p>
        </w:tc>
      </w:tr>
      <w:tr w:rsidR="00EC5046" w:rsidRPr="007F7E2B" w14:paraId="5578C2B0" w14:textId="77777777">
        <w:trPr>
          <w:trHeight w:val="335"/>
          <w:ins w:id="1643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8026D02" w14:textId="77777777" w:rsidR="00EC5046" w:rsidRPr="007F7E2B" w:rsidRDefault="00EC5046">
            <w:pPr>
              <w:spacing w:line="259" w:lineRule="auto"/>
              <w:rPr>
                <w:ins w:id="16433" w:author="V2" w:date="2025-04-14T14:19:00Z" w16du:dateUtc="2025-04-14T19:19:00Z"/>
              </w:rPr>
            </w:pPr>
            <w:ins w:id="16434"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301CA1D2" w14:textId="77777777" w:rsidR="00EC5046" w:rsidRPr="007F7E2B" w:rsidRDefault="00EC5046">
            <w:pPr>
              <w:spacing w:line="259" w:lineRule="auto"/>
              <w:ind w:left="5"/>
              <w:rPr>
                <w:ins w:id="16435" w:author="V2" w:date="2025-04-14T14:19:00Z" w16du:dateUtc="2025-04-14T19:19:00Z"/>
              </w:rPr>
            </w:pPr>
            <w:ins w:id="16436" w:author="V2" w:date="2025-04-14T14:19:00Z" w16du:dateUtc="2025-04-14T19:19:00Z">
              <w:r w:rsidRPr="007F7E2B">
                <w:t xml:space="preserve">Calculated </w:t>
              </w:r>
            </w:ins>
          </w:p>
        </w:tc>
      </w:tr>
      <w:tr w:rsidR="00EC5046" w:rsidRPr="007F7E2B" w14:paraId="04120D97" w14:textId="77777777">
        <w:trPr>
          <w:trHeight w:val="800"/>
          <w:ins w:id="1643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4D1CC22" w14:textId="77777777" w:rsidR="00EC5046" w:rsidRPr="007F7E2B" w:rsidRDefault="00EC5046">
            <w:pPr>
              <w:spacing w:line="259" w:lineRule="auto"/>
              <w:rPr>
                <w:ins w:id="16438" w:author="V2" w:date="2025-04-14T14:19:00Z" w16du:dateUtc="2025-04-14T19:19:00Z"/>
              </w:rPr>
            </w:pPr>
            <w:ins w:id="16439"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4F90E0EF" w14:textId="77777777" w:rsidR="00EC5046" w:rsidRPr="007F7E2B" w:rsidRDefault="00EC5046">
            <w:pPr>
              <w:spacing w:line="259" w:lineRule="auto"/>
              <w:ind w:left="5"/>
              <w:rPr>
                <w:ins w:id="16440" w:author="V2" w:date="2025-04-14T14:19:00Z" w16du:dateUtc="2025-04-14T19:19:00Z"/>
              </w:rPr>
            </w:pPr>
            <w:ins w:id="16441" w:author="V2" w:date="2025-04-14T14:19:00Z" w16du:dateUtc="2025-04-14T19:19:00Z">
              <w:r w:rsidRPr="007F7E2B">
                <w:t>Total emissions of CH</w:t>
              </w:r>
              <w:r w:rsidRPr="007F7E2B">
                <w:rPr>
                  <w:vertAlign w:val="subscript"/>
                </w:rPr>
                <w:t>4</w:t>
              </w:r>
              <w:r w:rsidRPr="007F7E2B">
                <w:t xml:space="preserve"> from the project area for a given monitoring period  </w:t>
              </w:r>
            </w:ins>
          </w:p>
        </w:tc>
      </w:tr>
      <w:tr w:rsidR="00EC5046" w:rsidRPr="007F7E2B" w14:paraId="459A78D4" w14:textId="77777777">
        <w:trPr>
          <w:trHeight w:val="332"/>
          <w:ins w:id="1644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3A00863" w14:textId="77777777" w:rsidR="00EC5046" w:rsidRPr="007F7E2B" w:rsidRDefault="00EC5046">
            <w:pPr>
              <w:spacing w:line="259" w:lineRule="auto"/>
              <w:rPr>
                <w:ins w:id="16443" w:author="V2" w:date="2025-04-14T14:19:00Z" w16du:dateUtc="2025-04-14T19:19:00Z"/>
              </w:rPr>
            </w:pPr>
            <w:ins w:id="16444"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6D6E9015" w14:textId="77777777" w:rsidR="00EC5046" w:rsidRPr="007F7E2B" w:rsidRDefault="00EC5046">
            <w:pPr>
              <w:spacing w:line="259" w:lineRule="auto"/>
              <w:ind w:left="5"/>
              <w:rPr>
                <w:ins w:id="16445" w:author="V2" w:date="2025-04-14T14:19:00Z" w16du:dateUtc="2025-04-14T19:19:00Z"/>
              </w:rPr>
            </w:pPr>
            <w:ins w:id="16446" w:author="V2" w:date="2025-04-14T14:19:00Z" w16du:dateUtc="2025-04-14T19:19:00Z">
              <w:r w:rsidRPr="007F7E2B">
                <w:t xml:space="preserve">  </w:t>
              </w:r>
            </w:ins>
          </w:p>
        </w:tc>
      </w:tr>
      <w:tr w:rsidR="00EC5046" w:rsidRPr="007F7E2B" w14:paraId="6B01E2C2" w14:textId="77777777">
        <w:trPr>
          <w:trHeight w:val="332"/>
          <w:ins w:id="1644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521A38F4" w14:textId="77777777" w:rsidR="00EC5046" w:rsidRPr="007F7E2B" w:rsidRDefault="00EC5046">
            <w:pPr>
              <w:spacing w:line="259" w:lineRule="auto"/>
              <w:rPr>
                <w:ins w:id="16448" w:author="V2" w:date="2025-04-14T14:19:00Z" w16du:dateUtc="2025-04-14T19:19:00Z"/>
              </w:rPr>
            </w:pPr>
            <w:ins w:id="16449"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5307BD9C" w14:textId="77777777" w:rsidR="00EC5046" w:rsidRPr="007F7E2B" w:rsidRDefault="00EC5046">
            <w:pPr>
              <w:spacing w:line="259" w:lineRule="auto"/>
              <w:ind w:left="5"/>
              <w:rPr>
                <w:ins w:id="16450" w:author="V2" w:date="2025-04-14T14:19:00Z" w16du:dateUtc="2025-04-14T19:19:00Z"/>
              </w:rPr>
            </w:pPr>
            <w:ins w:id="16451" w:author="V2" w:date="2025-04-14T14:19:00Z" w16du:dateUtc="2025-04-14T19:19:00Z">
              <w:r w:rsidRPr="007F7E2B">
                <w:rPr>
                  <w:rFonts w:ascii="Arial" w:eastAsia="Arial" w:hAnsi="Arial" w:cs="Arial"/>
                  <w:i/>
                </w:rPr>
                <w:t>s</w:t>
              </w:r>
              <w:r w:rsidRPr="007F7E2B">
                <w:rPr>
                  <w:rFonts w:ascii="Arial" w:eastAsia="Arial" w:hAnsi="Arial" w:cs="Arial"/>
                  <w:b/>
                  <w:i/>
                </w:rPr>
                <w:t xml:space="preserve">  </w:t>
              </w:r>
            </w:ins>
          </w:p>
        </w:tc>
      </w:tr>
      <w:tr w:rsidR="00EC5046" w:rsidRPr="007F7E2B" w14:paraId="6EF2E321" w14:textId="77777777">
        <w:trPr>
          <w:trHeight w:val="335"/>
          <w:ins w:id="1645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2652B8E" w14:textId="77777777" w:rsidR="00EC5046" w:rsidRPr="007F7E2B" w:rsidRDefault="00EC5046">
            <w:pPr>
              <w:spacing w:line="259" w:lineRule="auto"/>
              <w:rPr>
                <w:ins w:id="16453" w:author="V2" w:date="2025-04-14T14:19:00Z" w16du:dateUtc="2025-04-14T19:19:00Z"/>
              </w:rPr>
            </w:pPr>
            <w:ins w:id="16454"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3E44C2D3" w14:textId="77777777" w:rsidR="00EC5046" w:rsidRPr="007F7E2B" w:rsidRDefault="00EC5046">
            <w:pPr>
              <w:spacing w:line="259" w:lineRule="auto"/>
              <w:ind w:left="5"/>
              <w:rPr>
                <w:ins w:id="16455" w:author="V2" w:date="2025-04-14T14:19:00Z" w16du:dateUtc="2025-04-14T19:19:00Z"/>
              </w:rPr>
            </w:pPr>
            <w:ins w:id="16456" w:author="V2" w:date="2025-04-14T14:19:00Z" w16du:dateUtc="2025-04-14T19:19:00Z">
              <w:r w:rsidRPr="007F7E2B">
                <w:t xml:space="preserve">Name </w:t>
              </w:r>
            </w:ins>
          </w:p>
        </w:tc>
      </w:tr>
      <w:tr w:rsidR="00EC5046" w:rsidRPr="007F7E2B" w14:paraId="701F0E70" w14:textId="77777777">
        <w:trPr>
          <w:trHeight w:val="336"/>
          <w:ins w:id="1645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70057F4" w14:textId="77777777" w:rsidR="00EC5046" w:rsidRPr="007F7E2B" w:rsidRDefault="00EC5046">
            <w:pPr>
              <w:spacing w:line="259" w:lineRule="auto"/>
              <w:rPr>
                <w:ins w:id="16458" w:author="V2" w:date="2025-04-14T14:19:00Z" w16du:dateUtc="2025-04-14T19:19:00Z"/>
              </w:rPr>
            </w:pPr>
            <w:ins w:id="16459"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633B2C4A" w14:textId="77777777" w:rsidR="00EC5046" w:rsidRPr="007F7E2B" w:rsidRDefault="00EC5046">
            <w:pPr>
              <w:spacing w:line="259" w:lineRule="auto"/>
              <w:ind w:left="5"/>
              <w:rPr>
                <w:ins w:id="16460" w:author="V2" w:date="2025-04-14T14:19:00Z" w16du:dateUtc="2025-04-14T19:19:00Z"/>
              </w:rPr>
            </w:pPr>
            <w:ins w:id="16461" w:author="V2" w:date="2025-04-14T14:19:00Z" w16du:dateUtc="2025-04-14T19:19:00Z">
              <w:r w:rsidRPr="007F7E2B">
                <w:t xml:space="preserve">Strata  </w:t>
              </w:r>
            </w:ins>
          </w:p>
        </w:tc>
      </w:tr>
      <w:tr w:rsidR="00EC5046" w:rsidRPr="007F7E2B" w14:paraId="44585E89" w14:textId="77777777">
        <w:trPr>
          <w:trHeight w:val="335"/>
          <w:ins w:id="1646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279CCAE" w14:textId="77777777" w:rsidR="00EC5046" w:rsidRPr="007F7E2B" w:rsidRDefault="00EC5046">
            <w:pPr>
              <w:spacing w:line="259" w:lineRule="auto"/>
              <w:rPr>
                <w:ins w:id="16463" w:author="V2" w:date="2025-04-14T14:19:00Z" w16du:dateUtc="2025-04-14T19:19:00Z"/>
              </w:rPr>
            </w:pPr>
            <w:ins w:id="16464"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45AE21ED" w14:textId="77777777" w:rsidR="00EC5046" w:rsidRPr="007F7E2B" w:rsidRDefault="00EC5046">
            <w:pPr>
              <w:spacing w:line="259" w:lineRule="auto"/>
              <w:ind w:left="5"/>
              <w:rPr>
                <w:ins w:id="16465" w:author="V2" w:date="2025-04-14T14:19:00Z" w16du:dateUtc="2025-04-14T19:19:00Z"/>
              </w:rPr>
            </w:pPr>
            <w:ins w:id="16466" w:author="V2" w:date="2025-04-14T14:19:00Z" w16du:dateUtc="2025-04-14T19:19:00Z">
              <w:r w:rsidRPr="007F7E2B">
                <w:t xml:space="preserve">Assigned </w:t>
              </w:r>
            </w:ins>
          </w:p>
        </w:tc>
      </w:tr>
      <w:tr w:rsidR="00EC5046" w:rsidRPr="007F7E2B" w14:paraId="05118C06" w14:textId="77777777">
        <w:trPr>
          <w:trHeight w:val="800"/>
          <w:ins w:id="1646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D2F74A8" w14:textId="77777777" w:rsidR="00EC5046" w:rsidRPr="007F7E2B" w:rsidRDefault="00EC5046">
            <w:pPr>
              <w:spacing w:line="259" w:lineRule="auto"/>
              <w:rPr>
                <w:ins w:id="16468" w:author="V2" w:date="2025-04-14T14:19:00Z" w16du:dateUtc="2025-04-14T19:19:00Z"/>
              </w:rPr>
            </w:pPr>
            <w:ins w:id="16469"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709AFE0F" w14:textId="77777777" w:rsidR="00EC5046" w:rsidRPr="007F7E2B" w:rsidRDefault="00EC5046">
            <w:pPr>
              <w:spacing w:line="259" w:lineRule="auto"/>
              <w:ind w:left="5"/>
              <w:rPr>
                <w:ins w:id="16470" w:author="V2" w:date="2025-04-14T14:19:00Z" w16du:dateUtc="2025-04-14T19:19:00Z"/>
              </w:rPr>
            </w:pPr>
            <w:ins w:id="16471" w:author="V2" w:date="2025-04-14T14:19:00Z" w16du:dateUtc="2025-04-14T19:19:00Z">
              <w:r w:rsidRPr="007F7E2B">
                <w:t xml:space="preserve">Strata name </w:t>
              </w:r>
            </w:ins>
          </w:p>
        </w:tc>
      </w:tr>
      <w:tr w:rsidR="00EC5046" w:rsidRPr="007F7E2B" w14:paraId="34EAF119" w14:textId="77777777">
        <w:trPr>
          <w:trHeight w:val="334"/>
          <w:ins w:id="1647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D357E5A" w14:textId="77777777" w:rsidR="00EC5046" w:rsidRPr="007F7E2B" w:rsidRDefault="00EC5046">
            <w:pPr>
              <w:spacing w:line="259" w:lineRule="auto"/>
              <w:rPr>
                <w:ins w:id="16473" w:author="V2" w:date="2025-04-14T14:19:00Z" w16du:dateUtc="2025-04-14T19:19:00Z"/>
              </w:rPr>
            </w:pPr>
            <w:ins w:id="16474"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583CF0B3" w14:textId="77777777" w:rsidR="00EC5046" w:rsidRPr="007F7E2B" w:rsidRDefault="00EC5046">
            <w:pPr>
              <w:spacing w:line="259" w:lineRule="auto"/>
              <w:ind w:left="5"/>
              <w:rPr>
                <w:ins w:id="16475" w:author="V2" w:date="2025-04-14T14:19:00Z" w16du:dateUtc="2025-04-14T19:19:00Z"/>
              </w:rPr>
            </w:pPr>
            <w:ins w:id="16476" w:author="V2" w:date="2025-04-14T14:19:00Z" w16du:dateUtc="2025-04-14T19:19:00Z">
              <w:r w:rsidRPr="007F7E2B">
                <w:t xml:space="preserve">  </w:t>
              </w:r>
            </w:ins>
          </w:p>
        </w:tc>
      </w:tr>
      <w:tr w:rsidR="00EC5046" w:rsidRPr="007F7E2B" w14:paraId="48C792AF" w14:textId="77777777">
        <w:trPr>
          <w:trHeight w:val="332"/>
          <w:ins w:id="1647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34301F67" w14:textId="77777777" w:rsidR="00EC5046" w:rsidRPr="007F7E2B" w:rsidRDefault="00EC5046">
            <w:pPr>
              <w:spacing w:line="259" w:lineRule="auto"/>
              <w:rPr>
                <w:ins w:id="16478" w:author="V2" w:date="2025-04-14T14:19:00Z" w16du:dateUtc="2025-04-14T19:19:00Z"/>
              </w:rPr>
            </w:pPr>
            <w:ins w:id="16479"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35318BA9" w14:textId="77777777" w:rsidR="00EC5046" w:rsidRPr="007F7E2B" w:rsidRDefault="00EC5046">
            <w:pPr>
              <w:spacing w:line="259" w:lineRule="auto"/>
              <w:ind w:left="5"/>
              <w:rPr>
                <w:ins w:id="16480" w:author="V2" w:date="2025-04-14T14:19:00Z" w16du:dateUtc="2025-04-14T19:19:00Z"/>
              </w:rPr>
            </w:pPr>
            <w:ins w:id="16481" w:author="V2" w:date="2025-04-14T14:19:00Z" w16du:dateUtc="2025-04-14T19:19:00Z">
              <w:r w:rsidRPr="007F7E2B">
                <w:rPr>
                  <w:rFonts w:ascii="Arial" w:eastAsia="Arial" w:hAnsi="Arial" w:cs="Arial"/>
                  <w:i/>
                </w:rPr>
                <w:t>A</w:t>
              </w:r>
              <w:r w:rsidRPr="007F7E2B">
                <w:rPr>
                  <w:rFonts w:ascii="Arial" w:eastAsia="Arial" w:hAnsi="Arial" w:cs="Arial"/>
                  <w:i/>
                  <w:vertAlign w:val="subscript"/>
                </w:rPr>
                <w:t>sat,s</w:t>
              </w:r>
              <w:r w:rsidRPr="007F7E2B">
                <w:rPr>
                  <w:rFonts w:ascii="Arial" w:eastAsia="Arial" w:hAnsi="Arial" w:cs="Arial"/>
                  <w:b/>
                  <w:i/>
                </w:rPr>
                <w:t xml:space="preserve">  </w:t>
              </w:r>
            </w:ins>
          </w:p>
        </w:tc>
      </w:tr>
      <w:tr w:rsidR="00EC5046" w:rsidRPr="007F7E2B" w14:paraId="216FA3A1" w14:textId="77777777">
        <w:trPr>
          <w:trHeight w:val="335"/>
          <w:ins w:id="1648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B531792" w14:textId="77777777" w:rsidR="00EC5046" w:rsidRPr="007F7E2B" w:rsidRDefault="00EC5046">
            <w:pPr>
              <w:spacing w:line="259" w:lineRule="auto"/>
              <w:rPr>
                <w:ins w:id="16483" w:author="V2" w:date="2025-04-14T14:19:00Z" w16du:dateUtc="2025-04-14T19:19:00Z"/>
              </w:rPr>
            </w:pPr>
            <w:ins w:id="16484"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2DBC0745" w14:textId="77777777" w:rsidR="00EC5046" w:rsidRPr="007F7E2B" w:rsidRDefault="00EC5046">
            <w:pPr>
              <w:spacing w:line="259" w:lineRule="auto"/>
              <w:ind w:left="5"/>
              <w:rPr>
                <w:ins w:id="16485" w:author="V2" w:date="2025-04-14T14:19:00Z" w16du:dateUtc="2025-04-14T19:19:00Z"/>
              </w:rPr>
            </w:pPr>
            <w:ins w:id="16486" w:author="V2" w:date="2025-04-14T14:19:00Z" w16du:dateUtc="2025-04-14T19:19:00Z">
              <w:r w:rsidRPr="007F7E2B">
                <w:t xml:space="preserve">Hectares </w:t>
              </w:r>
            </w:ins>
          </w:p>
        </w:tc>
      </w:tr>
      <w:tr w:rsidR="00EC5046" w:rsidRPr="007F7E2B" w14:paraId="5BCBA56F" w14:textId="77777777">
        <w:trPr>
          <w:trHeight w:val="335"/>
          <w:ins w:id="1648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52E52EDB" w14:textId="77777777" w:rsidR="00EC5046" w:rsidRPr="007F7E2B" w:rsidRDefault="00EC5046">
            <w:pPr>
              <w:spacing w:line="259" w:lineRule="auto"/>
              <w:rPr>
                <w:ins w:id="16488" w:author="V2" w:date="2025-04-14T14:19:00Z" w16du:dateUtc="2025-04-14T19:19:00Z"/>
              </w:rPr>
            </w:pPr>
            <w:ins w:id="16489"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3D435975" w14:textId="77777777" w:rsidR="00EC5046" w:rsidRPr="007F7E2B" w:rsidRDefault="00EC5046">
            <w:pPr>
              <w:spacing w:line="259" w:lineRule="auto"/>
              <w:ind w:left="5"/>
              <w:rPr>
                <w:ins w:id="16490" w:author="V2" w:date="2025-04-14T14:19:00Z" w16du:dateUtc="2025-04-14T19:19:00Z"/>
              </w:rPr>
            </w:pPr>
            <w:ins w:id="16491" w:author="V2" w:date="2025-04-14T14:19:00Z" w16du:dateUtc="2025-04-14T19:19:00Z">
              <w:r w:rsidRPr="007F7E2B">
                <w:t xml:space="preserve">Mean area of saturated soils  </w:t>
              </w:r>
            </w:ins>
          </w:p>
        </w:tc>
      </w:tr>
      <w:tr w:rsidR="00EC5046" w:rsidRPr="007F7E2B" w14:paraId="71ADAFDB" w14:textId="77777777">
        <w:trPr>
          <w:trHeight w:val="335"/>
          <w:ins w:id="1649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E967B8D" w14:textId="77777777" w:rsidR="00EC5046" w:rsidRPr="007F7E2B" w:rsidRDefault="00EC5046">
            <w:pPr>
              <w:spacing w:line="259" w:lineRule="auto"/>
              <w:rPr>
                <w:ins w:id="16493" w:author="V2" w:date="2025-04-14T14:19:00Z" w16du:dateUtc="2025-04-14T19:19:00Z"/>
              </w:rPr>
            </w:pPr>
            <w:ins w:id="16494"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5E0E9D19" w14:textId="77777777" w:rsidR="00EC5046" w:rsidRPr="007F7E2B" w:rsidRDefault="00EC5046">
            <w:pPr>
              <w:spacing w:line="259" w:lineRule="auto"/>
              <w:ind w:left="5"/>
              <w:rPr>
                <w:ins w:id="16495" w:author="V2" w:date="2025-04-14T14:19:00Z" w16du:dateUtc="2025-04-14T19:19:00Z"/>
              </w:rPr>
            </w:pPr>
            <w:ins w:id="16496" w:author="V2" w:date="2025-04-14T14:19:00Z" w16du:dateUtc="2025-04-14T19:19:00Z">
              <w:r w:rsidRPr="007F7E2B">
                <w:t xml:space="preserve">Field surveys </w:t>
              </w:r>
            </w:ins>
          </w:p>
        </w:tc>
      </w:tr>
      <w:tr w:rsidR="00EC5046" w:rsidRPr="007F7E2B" w14:paraId="20080AED" w14:textId="77777777">
        <w:trPr>
          <w:trHeight w:val="800"/>
          <w:ins w:id="1649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F40545A" w14:textId="77777777" w:rsidR="00EC5046" w:rsidRPr="007F7E2B" w:rsidRDefault="00EC5046">
            <w:pPr>
              <w:spacing w:line="259" w:lineRule="auto"/>
              <w:rPr>
                <w:ins w:id="16498" w:author="V2" w:date="2025-04-14T14:19:00Z" w16du:dateUtc="2025-04-14T19:19:00Z"/>
              </w:rPr>
            </w:pPr>
            <w:ins w:id="16499"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51F0DAD5" w14:textId="77777777" w:rsidR="00EC5046" w:rsidRPr="007F7E2B" w:rsidRDefault="00EC5046">
            <w:pPr>
              <w:spacing w:line="259" w:lineRule="auto"/>
              <w:ind w:left="5"/>
              <w:rPr>
                <w:ins w:id="16500" w:author="V2" w:date="2025-04-14T14:19:00Z" w16du:dateUtc="2025-04-14T19:19:00Z"/>
              </w:rPr>
            </w:pPr>
            <w:ins w:id="16501" w:author="V2" w:date="2025-04-14T14:19:00Z" w16du:dateUtc="2025-04-14T19:19:00Z">
              <w:r w:rsidRPr="007F7E2B">
                <w:t xml:space="preserve">The mean areas of saturated soils in stratum s  </w:t>
              </w:r>
            </w:ins>
          </w:p>
        </w:tc>
      </w:tr>
      <w:tr w:rsidR="00EC5046" w:rsidRPr="007F7E2B" w14:paraId="76073505" w14:textId="77777777">
        <w:trPr>
          <w:trHeight w:val="332"/>
          <w:ins w:id="1650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F97EF00" w14:textId="77777777" w:rsidR="00EC5046" w:rsidRPr="007F7E2B" w:rsidRDefault="00EC5046">
            <w:pPr>
              <w:spacing w:line="259" w:lineRule="auto"/>
              <w:rPr>
                <w:ins w:id="16503" w:author="V2" w:date="2025-04-14T14:19:00Z" w16du:dateUtc="2025-04-14T19:19:00Z"/>
              </w:rPr>
            </w:pPr>
            <w:ins w:id="16504"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32B8C917" w14:textId="77777777" w:rsidR="00EC5046" w:rsidRPr="007F7E2B" w:rsidRDefault="00EC5046">
            <w:pPr>
              <w:spacing w:line="259" w:lineRule="auto"/>
              <w:ind w:left="5"/>
              <w:rPr>
                <w:ins w:id="16505" w:author="V2" w:date="2025-04-14T14:19:00Z" w16du:dateUtc="2025-04-14T19:19:00Z"/>
              </w:rPr>
            </w:pPr>
            <w:ins w:id="16506" w:author="V2" w:date="2025-04-14T14:19:00Z" w16du:dateUtc="2025-04-14T19:19:00Z">
              <w:r w:rsidRPr="007F7E2B">
                <w:t xml:space="preserve">  </w:t>
              </w:r>
            </w:ins>
          </w:p>
        </w:tc>
      </w:tr>
    </w:tbl>
    <w:p w14:paraId="0D89ED77" w14:textId="77777777" w:rsidR="00EC5046" w:rsidRPr="007F7E2B" w:rsidRDefault="00EC5046">
      <w:pPr>
        <w:spacing w:line="259" w:lineRule="auto"/>
        <w:ind w:left="720"/>
        <w:rPr>
          <w:ins w:id="16507" w:author="V2" w:date="2025-04-14T14:19:00Z" w16du:dateUtc="2025-04-14T19:19:00Z"/>
        </w:rPr>
      </w:pPr>
      <w:ins w:id="16508" w:author="V2" w:date="2025-04-14T14:19:00Z" w16du:dateUtc="2025-04-14T19:19:00Z">
        <w:r w:rsidRPr="007F7E2B">
          <w:t xml:space="preserve"> </w:t>
        </w:r>
      </w:ins>
    </w:p>
    <w:p w14:paraId="7F67B063" w14:textId="77777777" w:rsidR="00EC5046" w:rsidRPr="007F7E2B" w:rsidRDefault="00EC5046">
      <w:pPr>
        <w:spacing w:line="259" w:lineRule="auto"/>
        <w:ind w:left="720"/>
        <w:rPr>
          <w:ins w:id="16509" w:author="V2" w:date="2025-04-14T14:19:00Z" w16du:dateUtc="2025-04-14T19:19:00Z"/>
        </w:rPr>
      </w:pPr>
      <w:ins w:id="16510" w:author="V2" w:date="2025-04-14T14:19:00Z" w16du:dateUtc="2025-04-14T19:19:00Z">
        <w:r w:rsidRPr="007F7E2B">
          <w:t xml:space="preserve"> </w:t>
        </w:r>
      </w:ins>
    </w:p>
    <w:p w14:paraId="47E6D514" w14:textId="77777777" w:rsidR="00EC5046" w:rsidRPr="007F7E2B" w:rsidRDefault="00EC5046">
      <w:pPr>
        <w:spacing w:line="259" w:lineRule="auto"/>
        <w:ind w:left="720"/>
        <w:rPr>
          <w:ins w:id="16511" w:author="V2" w:date="2025-04-14T14:19:00Z" w16du:dateUtc="2025-04-14T19:19:00Z"/>
        </w:rPr>
      </w:pPr>
      <w:ins w:id="16512" w:author="V2" w:date="2025-04-14T14:19:00Z" w16du:dateUtc="2025-04-14T19:19:00Z">
        <w:r w:rsidRPr="007F7E2B">
          <w:lastRenderedPageBreak/>
          <w:t xml:space="preserve"> </w:t>
        </w:r>
      </w:ins>
    </w:p>
    <w:p w14:paraId="7D8937B4" w14:textId="77777777" w:rsidR="00EC5046" w:rsidRPr="007F7E2B" w:rsidRDefault="00EC5046">
      <w:pPr>
        <w:spacing w:line="259" w:lineRule="auto"/>
        <w:ind w:left="720"/>
        <w:rPr>
          <w:ins w:id="16513" w:author="V2" w:date="2025-04-14T14:19:00Z" w16du:dateUtc="2025-04-14T19:19:00Z"/>
        </w:rPr>
      </w:pPr>
      <w:ins w:id="16514" w:author="V2" w:date="2025-04-14T14:19:00Z" w16du:dateUtc="2025-04-14T19:19:00Z">
        <w:r w:rsidRPr="007F7E2B">
          <w:t xml:space="preserve"> </w:t>
        </w:r>
      </w:ins>
    </w:p>
    <w:p w14:paraId="142AF39F" w14:textId="77777777" w:rsidR="00EC5046" w:rsidRPr="007F7E2B" w:rsidRDefault="00EC5046">
      <w:pPr>
        <w:spacing w:line="259" w:lineRule="auto"/>
        <w:ind w:left="720"/>
        <w:rPr>
          <w:ins w:id="16515" w:author="V2" w:date="2025-04-14T14:19:00Z" w16du:dateUtc="2025-04-14T19:19:00Z"/>
        </w:rPr>
      </w:pPr>
      <w:ins w:id="16516" w:author="V2" w:date="2025-04-14T14:19:00Z" w16du:dateUtc="2025-04-14T19:19:00Z">
        <w:r w:rsidRPr="007F7E2B">
          <w:t xml:space="preserve"> </w:t>
        </w:r>
      </w:ins>
    </w:p>
    <w:p w14:paraId="4ED0DEB9" w14:textId="77777777" w:rsidR="00EC5046" w:rsidRPr="007F7E2B" w:rsidRDefault="00EC5046">
      <w:pPr>
        <w:spacing w:line="259" w:lineRule="auto"/>
        <w:ind w:left="720"/>
        <w:rPr>
          <w:ins w:id="16517" w:author="V2" w:date="2025-04-14T14:19:00Z" w16du:dateUtc="2025-04-14T19:19:00Z"/>
        </w:rPr>
      </w:pPr>
      <w:ins w:id="16518" w:author="V2" w:date="2025-04-14T14:19:00Z" w16du:dateUtc="2025-04-14T19:19:00Z">
        <w:r w:rsidRPr="007F7E2B">
          <w:t xml:space="preserve"> </w:t>
        </w:r>
      </w:ins>
    </w:p>
    <w:p w14:paraId="3DFD2F61" w14:textId="77777777" w:rsidR="00EC5046" w:rsidRPr="007F7E2B" w:rsidRDefault="00EC5046">
      <w:pPr>
        <w:spacing w:line="259" w:lineRule="auto"/>
        <w:ind w:left="720"/>
        <w:rPr>
          <w:ins w:id="16519" w:author="V2" w:date="2025-04-14T14:19:00Z" w16du:dateUtc="2025-04-14T19:19:00Z"/>
        </w:rPr>
      </w:pPr>
      <w:ins w:id="16520" w:author="V2" w:date="2025-04-14T14:19:00Z" w16du:dateUtc="2025-04-14T19:19:00Z">
        <w:r w:rsidRPr="007F7E2B">
          <w:t xml:space="preserve"> </w:t>
        </w:r>
      </w:ins>
    </w:p>
    <w:p w14:paraId="350F83B7" w14:textId="77777777" w:rsidR="00EC5046" w:rsidRPr="007F7E2B" w:rsidRDefault="00EC5046">
      <w:pPr>
        <w:spacing w:line="259" w:lineRule="auto"/>
        <w:ind w:left="720"/>
        <w:rPr>
          <w:ins w:id="16521" w:author="V2" w:date="2025-04-14T14:19:00Z" w16du:dateUtc="2025-04-14T19:19:00Z"/>
        </w:rPr>
      </w:pPr>
      <w:ins w:id="16522" w:author="V2" w:date="2025-04-14T14:19:00Z" w16du:dateUtc="2025-04-14T19:19:00Z">
        <w:r w:rsidRPr="007F7E2B">
          <w:t xml:space="preserve"> </w:t>
        </w:r>
      </w:ins>
    </w:p>
    <w:p w14:paraId="2F3CD767" w14:textId="77777777" w:rsidR="00EC5046" w:rsidRPr="007F7E2B" w:rsidRDefault="00EC5046">
      <w:pPr>
        <w:spacing w:line="259" w:lineRule="auto"/>
        <w:ind w:left="720"/>
        <w:rPr>
          <w:ins w:id="16523" w:author="V2" w:date="2025-04-14T14:19:00Z" w16du:dateUtc="2025-04-14T19:19:00Z"/>
        </w:rPr>
      </w:pPr>
      <w:ins w:id="16524" w:author="V2" w:date="2025-04-14T14:19:00Z" w16du:dateUtc="2025-04-14T19:19:00Z">
        <w:r w:rsidRPr="007F7E2B">
          <w:t xml:space="preserve"> </w:t>
        </w:r>
      </w:ins>
    </w:p>
    <w:p w14:paraId="4C204EAD" w14:textId="77777777" w:rsidR="00EC5046" w:rsidRPr="007F7E2B" w:rsidRDefault="00EC5046">
      <w:pPr>
        <w:spacing w:line="259" w:lineRule="auto"/>
        <w:ind w:left="720"/>
        <w:rPr>
          <w:ins w:id="16525" w:author="V2" w:date="2025-04-14T14:19:00Z" w16du:dateUtc="2025-04-14T19:19:00Z"/>
        </w:rPr>
      </w:pPr>
      <w:ins w:id="16526" w:author="V2" w:date="2025-04-14T14:19:00Z" w16du:dateUtc="2025-04-14T19:19:00Z">
        <w:r w:rsidRPr="007F7E2B">
          <w:t xml:space="preserve"> </w:t>
        </w:r>
      </w:ins>
    </w:p>
    <w:tbl>
      <w:tblPr>
        <w:tblStyle w:val="TableGrid0"/>
        <w:tblW w:w="8855" w:type="dxa"/>
        <w:tblInd w:w="614" w:type="dxa"/>
        <w:tblCellMar>
          <w:top w:w="45" w:type="dxa"/>
          <w:left w:w="106" w:type="dxa"/>
          <w:right w:w="115" w:type="dxa"/>
        </w:tblCellMar>
        <w:tblLook w:val="04A0" w:firstRow="1" w:lastRow="0" w:firstColumn="1" w:lastColumn="0" w:noHBand="0" w:noVBand="1"/>
      </w:tblPr>
      <w:tblGrid>
        <w:gridCol w:w="4197"/>
        <w:gridCol w:w="4658"/>
      </w:tblGrid>
      <w:tr w:rsidR="00EC5046" w:rsidRPr="007F7E2B" w14:paraId="25AE867F" w14:textId="77777777">
        <w:trPr>
          <w:trHeight w:val="332"/>
          <w:ins w:id="1652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E772EE6" w14:textId="77777777" w:rsidR="00EC5046" w:rsidRPr="007F7E2B" w:rsidRDefault="00EC5046">
            <w:pPr>
              <w:spacing w:line="259" w:lineRule="auto"/>
              <w:rPr>
                <w:ins w:id="16528" w:author="V2" w:date="2025-04-14T14:19:00Z" w16du:dateUtc="2025-04-14T19:19:00Z"/>
              </w:rPr>
            </w:pPr>
            <w:ins w:id="16529"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0D4EDE30" w14:textId="77777777" w:rsidR="00EC5046" w:rsidRPr="007F7E2B" w:rsidRDefault="00EC5046">
            <w:pPr>
              <w:spacing w:line="259" w:lineRule="auto"/>
              <w:ind w:left="5"/>
              <w:rPr>
                <w:ins w:id="16530" w:author="V2" w:date="2025-04-14T14:19:00Z" w16du:dateUtc="2025-04-14T19:19:00Z"/>
              </w:rPr>
            </w:pPr>
            <w:ins w:id="16531" w:author="V2" w:date="2025-04-14T14:19:00Z" w16du:dateUtc="2025-04-14T19:19:00Z">
              <w:r w:rsidRPr="007F7E2B">
                <w:rPr>
                  <w:rFonts w:ascii="Arial" w:eastAsia="Arial" w:hAnsi="Arial" w:cs="Arial"/>
                  <w:i/>
                </w:rPr>
                <w:t>P</w:t>
              </w:r>
              <w:r w:rsidRPr="007F7E2B">
                <w:rPr>
                  <w:rFonts w:ascii="Arial" w:eastAsia="Arial" w:hAnsi="Arial" w:cs="Arial"/>
                  <w:i/>
                  <w:vertAlign w:val="subscript"/>
                </w:rPr>
                <w:t>icefree, sat, s</w:t>
              </w:r>
              <w:r w:rsidRPr="007F7E2B">
                <w:rPr>
                  <w:rFonts w:ascii="Arial" w:eastAsia="Arial" w:hAnsi="Arial" w:cs="Arial"/>
                  <w:b/>
                  <w:i/>
                </w:rPr>
                <w:t xml:space="preserve">  </w:t>
              </w:r>
            </w:ins>
          </w:p>
        </w:tc>
      </w:tr>
      <w:tr w:rsidR="00EC5046" w:rsidRPr="007F7E2B" w14:paraId="23644636" w14:textId="77777777">
        <w:trPr>
          <w:trHeight w:val="336"/>
          <w:ins w:id="1653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336A6C50" w14:textId="77777777" w:rsidR="00EC5046" w:rsidRPr="007F7E2B" w:rsidRDefault="00EC5046">
            <w:pPr>
              <w:spacing w:line="259" w:lineRule="auto"/>
              <w:rPr>
                <w:ins w:id="16533" w:author="V2" w:date="2025-04-14T14:19:00Z" w16du:dateUtc="2025-04-14T19:19:00Z"/>
              </w:rPr>
            </w:pPr>
            <w:ins w:id="16534"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14C9F90E" w14:textId="77777777" w:rsidR="00EC5046" w:rsidRPr="007F7E2B" w:rsidRDefault="00EC5046">
            <w:pPr>
              <w:spacing w:line="259" w:lineRule="auto"/>
              <w:ind w:left="5"/>
              <w:rPr>
                <w:ins w:id="16535" w:author="V2" w:date="2025-04-14T14:19:00Z" w16du:dateUtc="2025-04-14T19:19:00Z"/>
              </w:rPr>
            </w:pPr>
            <w:ins w:id="16536" w:author="V2" w:date="2025-04-14T14:19:00Z" w16du:dateUtc="2025-04-14T19:19:00Z">
              <w:r w:rsidRPr="007F7E2B">
                <w:t xml:space="preserve"># </w:t>
              </w:r>
            </w:ins>
          </w:p>
        </w:tc>
      </w:tr>
      <w:tr w:rsidR="00EC5046" w:rsidRPr="007F7E2B" w14:paraId="70866FFB" w14:textId="77777777">
        <w:trPr>
          <w:trHeight w:val="545"/>
          <w:ins w:id="1653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58E63AF7" w14:textId="77777777" w:rsidR="00EC5046" w:rsidRPr="007F7E2B" w:rsidRDefault="00EC5046">
            <w:pPr>
              <w:spacing w:line="259" w:lineRule="auto"/>
              <w:rPr>
                <w:ins w:id="16538" w:author="V2" w:date="2025-04-14T14:19:00Z" w16du:dateUtc="2025-04-14T19:19:00Z"/>
              </w:rPr>
            </w:pPr>
            <w:ins w:id="16539"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1370FC29" w14:textId="77777777" w:rsidR="00EC5046" w:rsidRPr="007F7E2B" w:rsidRDefault="00EC5046">
            <w:pPr>
              <w:spacing w:line="259" w:lineRule="auto"/>
              <w:ind w:left="5"/>
              <w:rPr>
                <w:ins w:id="16540" w:author="V2" w:date="2025-04-14T14:19:00Z" w16du:dateUtc="2025-04-14T19:19:00Z"/>
              </w:rPr>
            </w:pPr>
            <w:ins w:id="16541" w:author="V2" w:date="2025-04-14T14:19:00Z" w16du:dateUtc="2025-04-14T19:19:00Z">
              <w:r w:rsidRPr="007F7E2B">
                <w:t xml:space="preserve">Period of during which the soil is saturated and ice free  </w:t>
              </w:r>
            </w:ins>
          </w:p>
        </w:tc>
      </w:tr>
      <w:tr w:rsidR="00EC5046" w:rsidRPr="007F7E2B" w14:paraId="34BBD8D5" w14:textId="77777777">
        <w:trPr>
          <w:trHeight w:val="335"/>
          <w:ins w:id="1654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082EE23" w14:textId="77777777" w:rsidR="00EC5046" w:rsidRPr="007F7E2B" w:rsidRDefault="00EC5046">
            <w:pPr>
              <w:spacing w:line="259" w:lineRule="auto"/>
              <w:rPr>
                <w:ins w:id="16543" w:author="V2" w:date="2025-04-14T14:19:00Z" w16du:dateUtc="2025-04-14T19:19:00Z"/>
              </w:rPr>
            </w:pPr>
            <w:ins w:id="16544"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69F69B97" w14:textId="77777777" w:rsidR="00EC5046" w:rsidRPr="007F7E2B" w:rsidRDefault="00EC5046">
            <w:pPr>
              <w:spacing w:line="259" w:lineRule="auto"/>
              <w:ind w:left="5"/>
              <w:rPr>
                <w:ins w:id="16545" w:author="V2" w:date="2025-04-14T14:19:00Z" w16du:dateUtc="2025-04-14T19:19:00Z"/>
              </w:rPr>
            </w:pPr>
            <w:ins w:id="16546" w:author="V2" w:date="2025-04-14T14:19:00Z" w16du:dateUtc="2025-04-14T19:19:00Z">
              <w:r w:rsidRPr="007F7E2B">
                <w:t xml:space="preserve">Field data </w:t>
              </w:r>
            </w:ins>
          </w:p>
        </w:tc>
      </w:tr>
      <w:tr w:rsidR="00EC5046" w:rsidRPr="007F7E2B" w14:paraId="43588509" w14:textId="77777777">
        <w:trPr>
          <w:trHeight w:val="800"/>
          <w:ins w:id="1654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57A2937" w14:textId="77777777" w:rsidR="00EC5046" w:rsidRPr="007F7E2B" w:rsidRDefault="00EC5046">
            <w:pPr>
              <w:spacing w:line="259" w:lineRule="auto"/>
              <w:rPr>
                <w:ins w:id="16548" w:author="V2" w:date="2025-04-14T14:19:00Z" w16du:dateUtc="2025-04-14T19:19:00Z"/>
              </w:rPr>
            </w:pPr>
            <w:ins w:id="16549"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5A8BE18B" w14:textId="77777777" w:rsidR="00EC5046" w:rsidRPr="007F7E2B" w:rsidRDefault="00EC5046">
            <w:pPr>
              <w:spacing w:line="259" w:lineRule="auto"/>
              <w:ind w:left="5"/>
              <w:rPr>
                <w:ins w:id="16550" w:author="V2" w:date="2025-04-14T14:19:00Z" w16du:dateUtc="2025-04-14T19:19:00Z"/>
              </w:rPr>
            </w:pPr>
            <w:ins w:id="16551" w:author="V2" w:date="2025-04-14T14:19:00Z" w16du:dateUtc="2025-04-14T19:19:00Z">
              <w:r w:rsidRPr="007F7E2B">
                <w:t xml:space="preserve">Days the soil of strata s is saturated and ice free  </w:t>
              </w:r>
            </w:ins>
          </w:p>
        </w:tc>
      </w:tr>
      <w:tr w:rsidR="00EC5046" w:rsidRPr="007F7E2B" w14:paraId="25E3F9D5" w14:textId="77777777">
        <w:trPr>
          <w:trHeight w:val="332"/>
          <w:ins w:id="1655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35F4878E" w14:textId="77777777" w:rsidR="00EC5046" w:rsidRPr="007F7E2B" w:rsidRDefault="00EC5046">
            <w:pPr>
              <w:spacing w:line="259" w:lineRule="auto"/>
              <w:rPr>
                <w:ins w:id="16553" w:author="V2" w:date="2025-04-14T14:19:00Z" w16du:dateUtc="2025-04-14T19:19:00Z"/>
              </w:rPr>
            </w:pPr>
            <w:ins w:id="16554"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010131E6" w14:textId="77777777" w:rsidR="00EC5046" w:rsidRPr="007F7E2B" w:rsidRDefault="00EC5046">
            <w:pPr>
              <w:spacing w:line="259" w:lineRule="auto"/>
              <w:ind w:left="5"/>
              <w:rPr>
                <w:ins w:id="16555" w:author="V2" w:date="2025-04-14T14:19:00Z" w16du:dateUtc="2025-04-14T19:19:00Z"/>
              </w:rPr>
            </w:pPr>
            <w:ins w:id="16556" w:author="V2" w:date="2025-04-14T14:19:00Z" w16du:dateUtc="2025-04-14T19:19:00Z">
              <w:r w:rsidRPr="007F7E2B">
                <w:t xml:space="preserve">  </w:t>
              </w:r>
            </w:ins>
          </w:p>
        </w:tc>
      </w:tr>
      <w:tr w:rsidR="00EC5046" w:rsidRPr="007F7E2B" w14:paraId="4CE014CF" w14:textId="77777777">
        <w:trPr>
          <w:trHeight w:val="332"/>
          <w:ins w:id="1655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35F4197A" w14:textId="77777777" w:rsidR="00EC5046" w:rsidRPr="007F7E2B" w:rsidRDefault="00EC5046">
            <w:pPr>
              <w:spacing w:line="259" w:lineRule="auto"/>
              <w:rPr>
                <w:ins w:id="16558" w:author="V2" w:date="2025-04-14T14:19:00Z" w16du:dateUtc="2025-04-14T19:19:00Z"/>
              </w:rPr>
            </w:pPr>
            <w:ins w:id="16559"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70822C08" w14:textId="77777777" w:rsidR="00EC5046" w:rsidRPr="007F7E2B" w:rsidRDefault="00EC5046">
            <w:pPr>
              <w:spacing w:line="259" w:lineRule="auto"/>
              <w:ind w:left="5"/>
              <w:rPr>
                <w:ins w:id="16560" w:author="V2" w:date="2025-04-14T14:19:00Z" w16du:dateUtc="2025-04-14T19:19:00Z"/>
              </w:rPr>
            </w:pPr>
            <w:ins w:id="16561" w:author="V2" w:date="2025-04-14T14:19:00Z" w16du:dateUtc="2025-04-14T19:19:00Z">
              <w:r w:rsidRPr="007F7E2B">
                <w:rPr>
                  <w:rFonts w:ascii="Arial" w:eastAsia="Arial" w:hAnsi="Arial" w:cs="Arial"/>
                  <w:i/>
                </w:rPr>
                <w:t>CH</w:t>
              </w:r>
              <w:r w:rsidRPr="007F7E2B">
                <w:rPr>
                  <w:rFonts w:ascii="Arial" w:eastAsia="Arial" w:hAnsi="Arial" w:cs="Arial"/>
                  <w:i/>
                  <w:sz w:val="13"/>
                </w:rPr>
                <w:t>4dif,ni</w:t>
              </w:r>
              <w:r w:rsidRPr="007F7E2B">
                <w:rPr>
                  <w:rFonts w:ascii="Arial" w:eastAsia="Arial" w:hAnsi="Arial" w:cs="Arial"/>
                  <w:b/>
                  <w:i/>
                </w:rPr>
                <w:t xml:space="preserve">  </w:t>
              </w:r>
            </w:ins>
          </w:p>
        </w:tc>
      </w:tr>
      <w:tr w:rsidR="00EC5046" w:rsidRPr="007F7E2B" w14:paraId="19CE0FFB" w14:textId="77777777">
        <w:trPr>
          <w:trHeight w:val="335"/>
          <w:ins w:id="1656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B8B243D" w14:textId="77777777" w:rsidR="00EC5046" w:rsidRPr="007F7E2B" w:rsidRDefault="00EC5046">
            <w:pPr>
              <w:spacing w:line="259" w:lineRule="auto"/>
              <w:rPr>
                <w:ins w:id="16563" w:author="V2" w:date="2025-04-14T14:19:00Z" w16du:dateUtc="2025-04-14T19:19:00Z"/>
              </w:rPr>
            </w:pPr>
            <w:ins w:id="16564"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33FA063D" w14:textId="77777777" w:rsidR="00EC5046" w:rsidRPr="007F7E2B" w:rsidRDefault="00EC5046">
            <w:pPr>
              <w:spacing w:line="259" w:lineRule="auto"/>
              <w:ind w:left="5"/>
              <w:rPr>
                <w:ins w:id="16565" w:author="V2" w:date="2025-04-14T14:19:00Z" w16du:dateUtc="2025-04-14T19:19:00Z"/>
              </w:rPr>
            </w:pPr>
            <w:ins w:id="16566" w:author="V2" w:date="2025-04-14T14:19:00Z" w16du:dateUtc="2025-04-14T19:19:00Z">
              <w:r w:rsidRPr="007F7E2B">
                <w:t>kg ha</w:t>
              </w:r>
              <w:r w:rsidRPr="007F7E2B">
                <w:rPr>
                  <w:vertAlign w:val="superscript"/>
                </w:rPr>
                <w:t>-1</w:t>
              </w:r>
              <w:r w:rsidRPr="007F7E2B">
                <w:t xml:space="preserve"> day</w:t>
              </w:r>
              <w:r w:rsidRPr="007F7E2B">
                <w:rPr>
                  <w:vertAlign w:val="superscript"/>
                </w:rPr>
                <w:t>-1</w:t>
              </w:r>
              <w:r w:rsidRPr="007F7E2B">
                <w:t xml:space="preserve"> </w:t>
              </w:r>
            </w:ins>
          </w:p>
        </w:tc>
      </w:tr>
      <w:tr w:rsidR="00EC5046" w:rsidRPr="007F7E2B" w14:paraId="5C16EBC4" w14:textId="77777777">
        <w:trPr>
          <w:trHeight w:val="545"/>
          <w:ins w:id="1656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1147BE0B" w14:textId="77777777" w:rsidR="00EC5046" w:rsidRPr="007F7E2B" w:rsidRDefault="00EC5046">
            <w:pPr>
              <w:spacing w:line="259" w:lineRule="auto"/>
              <w:rPr>
                <w:ins w:id="16568" w:author="V2" w:date="2025-04-14T14:19:00Z" w16du:dateUtc="2025-04-14T19:19:00Z"/>
              </w:rPr>
            </w:pPr>
            <w:ins w:id="16569"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085265C5" w14:textId="77777777" w:rsidR="00EC5046" w:rsidRPr="007F7E2B" w:rsidRDefault="00EC5046">
            <w:pPr>
              <w:spacing w:line="259" w:lineRule="auto"/>
              <w:ind w:left="5"/>
              <w:rPr>
                <w:ins w:id="16570" w:author="V2" w:date="2025-04-14T14:19:00Z" w16du:dateUtc="2025-04-14T19:19:00Z"/>
              </w:rPr>
            </w:pPr>
            <w:ins w:id="16571" w:author="V2" w:date="2025-04-14T14:19:00Z" w16du:dateUtc="2025-04-14T19:19:00Z">
              <w:r w:rsidRPr="007F7E2B">
                <w:t>Rate of emissions of CH</w:t>
              </w:r>
              <w:r w:rsidRPr="007F7E2B">
                <w:rPr>
                  <w:vertAlign w:val="subscript"/>
                </w:rPr>
                <w:t>4</w:t>
              </w:r>
              <w:r w:rsidRPr="007F7E2B">
                <w:t xml:space="preserve"> by diffusion during ice free days </w:t>
              </w:r>
            </w:ins>
          </w:p>
        </w:tc>
      </w:tr>
      <w:tr w:rsidR="00EC5046" w:rsidRPr="007F7E2B" w14:paraId="40649A7B" w14:textId="77777777">
        <w:trPr>
          <w:trHeight w:val="335"/>
          <w:ins w:id="1657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65F96B1" w14:textId="77777777" w:rsidR="00EC5046" w:rsidRPr="007F7E2B" w:rsidRDefault="00EC5046">
            <w:pPr>
              <w:spacing w:line="259" w:lineRule="auto"/>
              <w:rPr>
                <w:ins w:id="16573" w:author="V2" w:date="2025-04-14T14:19:00Z" w16du:dateUtc="2025-04-14T19:19:00Z"/>
              </w:rPr>
            </w:pPr>
            <w:ins w:id="16574"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4C24F1FF" w14:textId="77777777" w:rsidR="00EC5046" w:rsidRPr="007F7E2B" w:rsidRDefault="00EC5046">
            <w:pPr>
              <w:spacing w:line="259" w:lineRule="auto"/>
              <w:ind w:left="5"/>
              <w:rPr>
                <w:ins w:id="16575" w:author="V2" w:date="2025-04-14T14:19:00Z" w16du:dateUtc="2025-04-14T19:19:00Z"/>
              </w:rPr>
            </w:pPr>
            <w:ins w:id="16576" w:author="V2" w:date="2025-04-14T14:19:00Z" w16du:dateUtc="2025-04-14T19:19:00Z">
              <w:r w:rsidRPr="007F7E2B">
                <w:t xml:space="preserve">Peer reviewed local research, IPCC </w:t>
              </w:r>
            </w:ins>
          </w:p>
        </w:tc>
      </w:tr>
      <w:tr w:rsidR="00EC5046" w:rsidRPr="007F7E2B" w14:paraId="32CD16F3" w14:textId="77777777">
        <w:trPr>
          <w:trHeight w:val="800"/>
          <w:ins w:id="1657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E87282A" w14:textId="77777777" w:rsidR="00EC5046" w:rsidRPr="007F7E2B" w:rsidRDefault="00EC5046">
            <w:pPr>
              <w:spacing w:line="259" w:lineRule="auto"/>
              <w:rPr>
                <w:ins w:id="16578" w:author="V2" w:date="2025-04-14T14:19:00Z" w16du:dateUtc="2025-04-14T19:19:00Z"/>
              </w:rPr>
            </w:pPr>
            <w:ins w:id="16579"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521CB809" w14:textId="77777777" w:rsidR="00EC5046" w:rsidRPr="007F7E2B" w:rsidRDefault="00EC5046">
            <w:pPr>
              <w:spacing w:line="259" w:lineRule="auto"/>
              <w:ind w:left="5"/>
              <w:rPr>
                <w:ins w:id="16580" w:author="V2" w:date="2025-04-14T14:19:00Z" w16du:dateUtc="2025-04-14T19:19:00Z"/>
              </w:rPr>
            </w:pPr>
            <w:ins w:id="16581" w:author="V2" w:date="2025-04-14T14:19:00Z" w16du:dateUtc="2025-04-14T19:19:00Z">
              <w:r w:rsidRPr="007F7E2B">
                <w:t>The rate of emissions of CH</w:t>
              </w:r>
              <w:r w:rsidRPr="007F7E2B">
                <w:rPr>
                  <w:vertAlign w:val="subscript"/>
                </w:rPr>
                <w:t>4</w:t>
              </w:r>
              <w:r w:rsidRPr="007F7E2B">
                <w:t xml:space="preserve"> by diffusion during ice free days </w:t>
              </w:r>
            </w:ins>
          </w:p>
        </w:tc>
      </w:tr>
      <w:tr w:rsidR="00EC5046" w:rsidRPr="007F7E2B" w14:paraId="0609D330" w14:textId="77777777">
        <w:trPr>
          <w:trHeight w:val="332"/>
          <w:ins w:id="1658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0F62E6A" w14:textId="77777777" w:rsidR="00EC5046" w:rsidRPr="007F7E2B" w:rsidRDefault="00EC5046">
            <w:pPr>
              <w:spacing w:line="259" w:lineRule="auto"/>
              <w:rPr>
                <w:ins w:id="16583" w:author="V2" w:date="2025-04-14T14:19:00Z" w16du:dateUtc="2025-04-14T19:19:00Z"/>
              </w:rPr>
            </w:pPr>
            <w:ins w:id="16584"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7F5F4C94" w14:textId="77777777" w:rsidR="00EC5046" w:rsidRPr="007F7E2B" w:rsidRDefault="00EC5046">
            <w:pPr>
              <w:spacing w:line="259" w:lineRule="auto"/>
              <w:ind w:left="5"/>
              <w:rPr>
                <w:ins w:id="16585" w:author="V2" w:date="2025-04-14T14:19:00Z" w16du:dateUtc="2025-04-14T19:19:00Z"/>
              </w:rPr>
            </w:pPr>
            <w:ins w:id="16586" w:author="V2" w:date="2025-04-14T14:19:00Z" w16du:dateUtc="2025-04-14T19:19:00Z">
              <w:r w:rsidRPr="007F7E2B">
                <w:t xml:space="preserve">  </w:t>
              </w:r>
            </w:ins>
          </w:p>
        </w:tc>
      </w:tr>
      <w:tr w:rsidR="00EC5046" w:rsidRPr="007F7E2B" w14:paraId="1D96298C" w14:textId="77777777">
        <w:trPr>
          <w:trHeight w:val="332"/>
          <w:ins w:id="1658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1F79C66" w14:textId="77777777" w:rsidR="00EC5046" w:rsidRPr="007F7E2B" w:rsidRDefault="00EC5046">
            <w:pPr>
              <w:spacing w:line="259" w:lineRule="auto"/>
              <w:rPr>
                <w:ins w:id="16588" w:author="V2" w:date="2025-04-14T14:19:00Z" w16du:dateUtc="2025-04-14T19:19:00Z"/>
              </w:rPr>
            </w:pPr>
            <w:ins w:id="16589" w:author="V2" w:date="2025-04-14T14:19:00Z" w16du:dateUtc="2025-04-14T19:19:00Z">
              <w:r w:rsidRPr="007F7E2B">
                <w:rPr>
                  <w:rFonts w:ascii="Arial" w:eastAsia="Arial" w:hAnsi="Arial" w:cs="Arial"/>
                  <w:b/>
                </w:rPr>
                <w:lastRenderedPageBreak/>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5337C53A" w14:textId="77777777" w:rsidR="00EC5046" w:rsidRPr="007F7E2B" w:rsidRDefault="00EC5046">
            <w:pPr>
              <w:spacing w:line="259" w:lineRule="auto"/>
              <w:ind w:left="5"/>
              <w:rPr>
                <w:ins w:id="16590" w:author="V2" w:date="2025-04-14T14:19:00Z" w16du:dateUtc="2025-04-14T19:19:00Z"/>
              </w:rPr>
            </w:pPr>
            <w:ins w:id="16591" w:author="V2" w:date="2025-04-14T14:19:00Z" w16du:dateUtc="2025-04-14T19:19:00Z">
              <w:r w:rsidRPr="007F7E2B">
                <w:rPr>
                  <w:rFonts w:ascii="Arial" w:eastAsia="Arial" w:hAnsi="Arial" w:cs="Arial"/>
                  <w:i/>
                </w:rPr>
                <w:t>CH</w:t>
              </w:r>
              <w:r w:rsidRPr="007F7E2B">
                <w:rPr>
                  <w:rFonts w:ascii="Arial" w:eastAsia="Arial" w:hAnsi="Arial" w:cs="Arial"/>
                  <w:i/>
                  <w:sz w:val="13"/>
                </w:rPr>
                <w:t>4bub,ni</w:t>
              </w:r>
              <w:r w:rsidRPr="007F7E2B">
                <w:rPr>
                  <w:rFonts w:ascii="Arial" w:eastAsia="Arial" w:hAnsi="Arial" w:cs="Arial"/>
                  <w:b/>
                  <w:i/>
                </w:rPr>
                <w:t xml:space="preserve">  </w:t>
              </w:r>
            </w:ins>
          </w:p>
        </w:tc>
      </w:tr>
      <w:tr w:rsidR="00EC5046" w:rsidRPr="007F7E2B" w14:paraId="7535D40D" w14:textId="77777777">
        <w:trPr>
          <w:trHeight w:val="336"/>
          <w:ins w:id="1659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4C4B3C8" w14:textId="77777777" w:rsidR="00EC5046" w:rsidRPr="007F7E2B" w:rsidRDefault="00EC5046">
            <w:pPr>
              <w:spacing w:line="259" w:lineRule="auto"/>
              <w:rPr>
                <w:ins w:id="16593" w:author="V2" w:date="2025-04-14T14:19:00Z" w16du:dateUtc="2025-04-14T19:19:00Z"/>
              </w:rPr>
            </w:pPr>
            <w:ins w:id="16594"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2931C3EB" w14:textId="77777777" w:rsidR="00EC5046" w:rsidRPr="007F7E2B" w:rsidRDefault="00EC5046">
            <w:pPr>
              <w:spacing w:line="259" w:lineRule="auto"/>
              <w:ind w:left="5"/>
              <w:rPr>
                <w:ins w:id="16595" w:author="V2" w:date="2025-04-14T14:19:00Z" w16du:dateUtc="2025-04-14T19:19:00Z"/>
              </w:rPr>
            </w:pPr>
            <w:ins w:id="16596" w:author="V2" w:date="2025-04-14T14:19:00Z" w16du:dateUtc="2025-04-14T19:19:00Z">
              <w:r w:rsidRPr="007F7E2B">
                <w:t>kg ha</w:t>
              </w:r>
              <w:r w:rsidRPr="007F7E2B">
                <w:rPr>
                  <w:vertAlign w:val="superscript"/>
                </w:rPr>
                <w:t>-1</w:t>
              </w:r>
              <w:r w:rsidRPr="007F7E2B">
                <w:t xml:space="preserve"> day</w:t>
              </w:r>
              <w:r w:rsidRPr="007F7E2B">
                <w:rPr>
                  <w:vertAlign w:val="superscript"/>
                </w:rPr>
                <w:t>-1</w:t>
              </w:r>
              <w:r w:rsidRPr="007F7E2B">
                <w:t xml:space="preserve"> </w:t>
              </w:r>
            </w:ins>
          </w:p>
        </w:tc>
      </w:tr>
      <w:tr w:rsidR="00EC5046" w:rsidRPr="007F7E2B" w14:paraId="32F98DFC" w14:textId="77777777">
        <w:trPr>
          <w:trHeight w:val="545"/>
          <w:ins w:id="1659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2D14F414" w14:textId="77777777" w:rsidR="00EC5046" w:rsidRPr="007F7E2B" w:rsidRDefault="00EC5046">
            <w:pPr>
              <w:spacing w:line="259" w:lineRule="auto"/>
              <w:rPr>
                <w:ins w:id="16598" w:author="V2" w:date="2025-04-14T14:19:00Z" w16du:dateUtc="2025-04-14T19:19:00Z"/>
              </w:rPr>
            </w:pPr>
            <w:ins w:id="16599"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17E478C3" w14:textId="77777777" w:rsidR="00EC5046" w:rsidRPr="007F7E2B" w:rsidRDefault="00EC5046">
            <w:pPr>
              <w:spacing w:line="259" w:lineRule="auto"/>
              <w:ind w:left="5"/>
              <w:rPr>
                <w:ins w:id="16600" w:author="V2" w:date="2025-04-14T14:19:00Z" w16du:dateUtc="2025-04-14T19:19:00Z"/>
              </w:rPr>
            </w:pPr>
            <w:ins w:id="16601" w:author="V2" w:date="2025-04-14T14:19:00Z" w16du:dateUtc="2025-04-14T19:19:00Z">
              <w:r w:rsidRPr="007F7E2B">
                <w:t>Rate of emissions of CH</w:t>
              </w:r>
              <w:r w:rsidRPr="007F7E2B">
                <w:rPr>
                  <w:vertAlign w:val="subscript"/>
                </w:rPr>
                <w:t>4</w:t>
              </w:r>
              <w:r w:rsidRPr="007F7E2B">
                <w:t xml:space="preserve"> by bubbling during ice free days </w:t>
              </w:r>
            </w:ins>
          </w:p>
        </w:tc>
      </w:tr>
      <w:tr w:rsidR="00EC5046" w:rsidRPr="007F7E2B" w14:paraId="48A38357" w14:textId="77777777">
        <w:trPr>
          <w:trHeight w:val="335"/>
          <w:ins w:id="1660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AC8B86B" w14:textId="77777777" w:rsidR="00EC5046" w:rsidRPr="007F7E2B" w:rsidRDefault="00EC5046">
            <w:pPr>
              <w:spacing w:line="259" w:lineRule="auto"/>
              <w:rPr>
                <w:ins w:id="16603" w:author="V2" w:date="2025-04-14T14:19:00Z" w16du:dateUtc="2025-04-14T19:19:00Z"/>
              </w:rPr>
            </w:pPr>
            <w:ins w:id="16604"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7157995D" w14:textId="77777777" w:rsidR="00EC5046" w:rsidRPr="007F7E2B" w:rsidRDefault="00EC5046">
            <w:pPr>
              <w:spacing w:line="259" w:lineRule="auto"/>
              <w:ind w:left="5"/>
              <w:rPr>
                <w:ins w:id="16605" w:author="V2" w:date="2025-04-14T14:19:00Z" w16du:dateUtc="2025-04-14T19:19:00Z"/>
              </w:rPr>
            </w:pPr>
            <w:ins w:id="16606" w:author="V2" w:date="2025-04-14T14:19:00Z" w16du:dateUtc="2025-04-14T19:19:00Z">
              <w:r w:rsidRPr="007F7E2B">
                <w:t xml:space="preserve">Peer reviewed local research, IPCC </w:t>
              </w:r>
            </w:ins>
          </w:p>
        </w:tc>
      </w:tr>
      <w:tr w:rsidR="00EC5046" w:rsidRPr="007F7E2B" w14:paraId="1F8301F9" w14:textId="77777777">
        <w:trPr>
          <w:trHeight w:val="800"/>
          <w:ins w:id="1660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3F27281" w14:textId="77777777" w:rsidR="00EC5046" w:rsidRPr="007F7E2B" w:rsidRDefault="00EC5046">
            <w:pPr>
              <w:spacing w:line="259" w:lineRule="auto"/>
              <w:rPr>
                <w:ins w:id="16608" w:author="V2" w:date="2025-04-14T14:19:00Z" w16du:dateUtc="2025-04-14T19:19:00Z"/>
              </w:rPr>
            </w:pPr>
            <w:ins w:id="16609"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471F86CB" w14:textId="77777777" w:rsidR="00EC5046" w:rsidRPr="007F7E2B" w:rsidRDefault="00EC5046">
            <w:pPr>
              <w:spacing w:line="259" w:lineRule="auto"/>
              <w:ind w:left="5"/>
              <w:rPr>
                <w:ins w:id="16610" w:author="V2" w:date="2025-04-14T14:19:00Z" w16du:dateUtc="2025-04-14T19:19:00Z"/>
              </w:rPr>
            </w:pPr>
            <w:ins w:id="16611" w:author="V2" w:date="2025-04-14T14:19:00Z" w16du:dateUtc="2025-04-14T19:19:00Z">
              <w:r w:rsidRPr="007F7E2B">
                <w:t>The rate of emissions of CH</w:t>
              </w:r>
              <w:r w:rsidRPr="007F7E2B">
                <w:rPr>
                  <w:vertAlign w:val="subscript"/>
                </w:rPr>
                <w:t>4</w:t>
              </w:r>
              <w:r w:rsidRPr="007F7E2B">
                <w:t xml:space="preserve"> by bubbling during ice free days </w:t>
              </w:r>
            </w:ins>
          </w:p>
        </w:tc>
      </w:tr>
      <w:tr w:rsidR="00EC5046" w:rsidRPr="007F7E2B" w14:paraId="07E7548A" w14:textId="77777777">
        <w:trPr>
          <w:trHeight w:val="332"/>
          <w:ins w:id="1661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FEF7A54" w14:textId="77777777" w:rsidR="00EC5046" w:rsidRPr="007F7E2B" w:rsidRDefault="00EC5046">
            <w:pPr>
              <w:spacing w:line="259" w:lineRule="auto"/>
              <w:rPr>
                <w:ins w:id="16613" w:author="V2" w:date="2025-04-14T14:19:00Z" w16du:dateUtc="2025-04-14T19:19:00Z"/>
              </w:rPr>
            </w:pPr>
            <w:ins w:id="16614"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2134F6A8" w14:textId="77777777" w:rsidR="00EC5046" w:rsidRPr="007F7E2B" w:rsidRDefault="00EC5046">
            <w:pPr>
              <w:spacing w:line="259" w:lineRule="auto"/>
              <w:ind w:left="5"/>
              <w:rPr>
                <w:ins w:id="16615" w:author="V2" w:date="2025-04-14T14:19:00Z" w16du:dateUtc="2025-04-14T19:19:00Z"/>
              </w:rPr>
            </w:pPr>
            <w:ins w:id="16616" w:author="V2" w:date="2025-04-14T14:19:00Z" w16du:dateUtc="2025-04-14T19:19:00Z">
              <w:r w:rsidRPr="007F7E2B">
                <w:t xml:space="preserve">  </w:t>
              </w:r>
            </w:ins>
          </w:p>
        </w:tc>
      </w:tr>
      <w:tr w:rsidR="00EC5046" w:rsidRPr="007F7E2B" w14:paraId="0D511FC2" w14:textId="77777777">
        <w:trPr>
          <w:trHeight w:val="332"/>
          <w:ins w:id="1661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50A2ECE0" w14:textId="77777777" w:rsidR="00EC5046" w:rsidRPr="007F7E2B" w:rsidRDefault="00EC5046">
            <w:pPr>
              <w:spacing w:line="259" w:lineRule="auto"/>
              <w:rPr>
                <w:ins w:id="16618" w:author="V2" w:date="2025-04-14T14:19:00Z" w16du:dateUtc="2025-04-14T19:19:00Z"/>
              </w:rPr>
            </w:pPr>
            <w:ins w:id="16619"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156636CD" w14:textId="77777777" w:rsidR="00EC5046" w:rsidRPr="007F7E2B" w:rsidRDefault="00EC5046">
            <w:pPr>
              <w:spacing w:line="259" w:lineRule="auto"/>
              <w:ind w:left="5"/>
              <w:rPr>
                <w:ins w:id="16620" w:author="V2" w:date="2025-04-14T14:19:00Z" w16du:dateUtc="2025-04-14T19:19:00Z"/>
              </w:rPr>
            </w:pPr>
            <w:ins w:id="16621" w:author="V2" w:date="2025-04-14T14:19:00Z" w16du:dateUtc="2025-04-14T19:19:00Z">
              <w:r w:rsidRPr="007F7E2B">
                <w:rPr>
                  <w:rFonts w:ascii="Arial" w:eastAsia="Arial" w:hAnsi="Arial" w:cs="Arial"/>
                  <w:i/>
                </w:rPr>
                <w:t>P</w:t>
              </w:r>
              <w:r w:rsidRPr="007F7E2B">
                <w:rPr>
                  <w:rFonts w:ascii="Arial" w:eastAsia="Arial" w:hAnsi="Arial" w:cs="Arial"/>
                  <w:i/>
                  <w:vertAlign w:val="subscript"/>
                </w:rPr>
                <w:t>ice,sat,s</w:t>
              </w:r>
              <w:r w:rsidRPr="007F7E2B">
                <w:rPr>
                  <w:rFonts w:ascii="Arial" w:eastAsia="Arial" w:hAnsi="Arial" w:cs="Arial"/>
                  <w:b/>
                  <w:i/>
                </w:rPr>
                <w:t xml:space="preserve">  </w:t>
              </w:r>
            </w:ins>
          </w:p>
        </w:tc>
      </w:tr>
      <w:tr w:rsidR="00EC5046" w:rsidRPr="007F7E2B" w14:paraId="3F90705A" w14:textId="77777777">
        <w:trPr>
          <w:trHeight w:val="335"/>
          <w:ins w:id="1662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C3BFB50" w14:textId="77777777" w:rsidR="00EC5046" w:rsidRPr="007F7E2B" w:rsidRDefault="00EC5046">
            <w:pPr>
              <w:spacing w:line="259" w:lineRule="auto"/>
              <w:rPr>
                <w:ins w:id="16623" w:author="V2" w:date="2025-04-14T14:19:00Z" w16du:dateUtc="2025-04-14T19:19:00Z"/>
              </w:rPr>
            </w:pPr>
            <w:ins w:id="16624"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242521DA" w14:textId="77777777" w:rsidR="00EC5046" w:rsidRPr="007F7E2B" w:rsidRDefault="00EC5046">
            <w:pPr>
              <w:spacing w:line="259" w:lineRule="auto"/>
              <w:ind w:left="5"/>
              <w:rPr>
                <w:ins w:id="16625" w:author="V2" w:date="2025-04-14T14:19:00Z" w16du:dateUtc="2025-04-14T19:19:00Z"/>
              </w:rPr>
            </w:pPr>
            <w:ins w:id="16626" w:author="V2" w:date="2025-04-14T14:19:00Z" w16du:dateUtc="2025-04-14T19:19:00Z">
              <w:r w:rsidRPr="007F7E2B">
                <w:t>kg ha</w:t>
              </w:r>
              <w:r w:rsidRPr="007F7E2B">
                <w:rPr>
                  <w:vertAlign w:val="superscript"/>
                </w:rPr>
                <w:t>-1</w:t>
              </w:r>
              <w:r w:rsidRPr="007F7E2B">
                <w:t xml:space="preserve"> day</w:t>
              </w:r>
              <w:r w:rsidRPr="007F7E2B">
                <w:rPr>
                  <w:vertAlign w:val="superscript"/>
                </w:rPr>
                <w:t>-1</w:t>
              </w:r>
              <w:r w:rsidRPr="007F7E2B">
                <w:t xml:space="preserve"> </w:t>
              </w:r>
            </w:ins>
          </w:p>
        </w:tc>
      </w:tr>
      <w:tr w:rsidR="00EC5046" w:rsidRPr="007F7E2B" w14:paraId="08A7DDED" w14:textId="77777777">
        <w:trPr>
          <w:trHeight w:val="545"/>
          <w:ins w:id="1662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23330377" w14:textId="77777777" w:rsidR="00EC5046" w:rsidRPr="007F7E2B" w:rsidRDefault="00EC5046">
            <w:pPr>
              <w:spacing w:line="259" w:lineRule="auto"/>
              <w:rPr>
                <w:ins w:id="16628" w:author="V2" w:date="2025-04-14T14:19:00Z" w16du:dateUtc="2025-04-14T19:19:00Z"/>
              </w:rPr>
            </w:pPr>
            <w:ins w:id="16629"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7718ACBE" w14:textId="77777777" w:rsidR="00EC5046" w:rsidRPr="007F7E2B" w:rsidRDefault="00EC5046">
            <w:pPr>
              <w:spacing w:line="259" w:lineRule="auto"/>
              <w:ind w:left="5"/>
              <w:rPr>
                <w:ins w:id="16630" w:author="V2" w:date="2025-04-14T14:19:00Z" w16du:dateUtc="2025-04-14T19:19:00Z"/>
              </w:rPr>
            </w:pPr>
            <w:ins w:id="16631" w:author="V2" w:date="2025-04-14T14:19:00Z" w16du:dateUtc="2025-04-14T19:19:00Z">
              <w:r w:rsidRPr="007F7E2B">
                <w:t xml:space="preserve">Period during which the soil is saturated and ice covered in stratum </w:t>
              </w:r>
            </w:ins>
          </w:p>
        </w:tc>
      </w:tr>
      <w:tr w:rsidR="00EC5046" w:rsidRPr="007F7E2B" w14:paraId="0E22E6AD" w14:textId="77777777">
        <w:trPr>
          <w:trHeight w:val="336"/>
          <w:ins w:id="1663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AF98BF7" w14:textId="77777777" w:rsidR="00EC5046" w:rsidRPr="007F7E2B" w:rsidRDefault="00EC5046">
            <w:pPr>
              <w:spacing w:line="259" w:lineRule="auto"/>
              <w:rPr>
                <w:ins w:id="16633" w:author="V2" w:date="2025-04-14T14:19:00Z" w16du:dateUtc="2025-04-14T19:19:00Z"/>
              </w:rPr>
            </w:pPr>
            <w:ins w:id="16634"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427B456B" w14:textId="77777777" w:rsidR="00EC5046" w:rsidRPr="007F7E2B" w:rsidRDefault="00EC5046">
            <w:pPr>
              <w:spacing w:line="259" w:lineRule="auto"/>
              <w:ind w:left="5"/>
              <w:rPr>
                <w:ins w:id="16635" w:author="V2" w:date="2025-04-14T14:19:00Z" w16du:dateUtc="2025-04-14T19:19:00Z"/>
              </w:rPr>
            </w:pPr>
            <w:ins w:id="16636" w:author="V2" w:date="2025-04-14T14:19:00Z" w16du:dateUtc="2025-04-14T19:19:00Z">
              <w:r w:rsidRPr="007F7E2B">
                <w:t xml:space="preserve">Field data </w:t>
              </w:r>
            </w:ins>
          </w:p>
        </w:tc>
      </w:tr>
      <w:tr w:rsidR="00EC5046" w:rsidRPr="007F7E2B" w14:paraId="1465AAF4" w14:textId="77777777">
        <w:trPr>
          <w:trHeight w:val="799"/>
          <w:ins w:id="1663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BF8354A" w14:textId="77777777" w:rsidR="00EC5046" w:rsidRPr="007F7E2B" w:rsidRDefault="00EC5046">
            <w:pPr>
              <w:spacing w:line="259" w:lineRule="auto"/>
              <w:rPr>
                <w:ins w:id="16638" w:author="V2" w:date="2025-04-14T14:19:00Z" w16du:dateUtc="2025-04-14T19:19:00Z"/>
              </w:rPr>
            </w:pPr>
            <w:ins w:id="16639"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2C214BCC" w14:textId="77777777" w:rsidR="00EC5046" w:rsidRPr="007F7E2B" w:rsidRDefault="00EC5046">
            <w:pPr>
              <w:spacing w:line="259" w:lineRule="auto"/>
              <w:ind w:left="5"/>
              <w:rPr>
                <w:ins w:id="16640" w:author="V2" w:date="2025-04-14T14:19:00Z" w16du:dateUtc="2025-04-14T19:19:00Z"/>
              </w:rPr>
            </w:pPr>
            <w:ins w:id="16641" w:author="V2" w:date="2025-04-14T14:19:00Z" w16du:dateUtc="2025-04-14T19:19:00Z">
              <w:r w:rsidRPr="007F7E2B">
                <w:t xml:space="preserve">Period during which the soil is saturated and ice covered in stratum </w:t>
              </w:r>
            </w:ins>
          </w:p>
        </w:tc>
      </w:tr>
      <w:tr w:rsidR="00EC5046" w:rsidRPr="007F7E2B" w14:paraId="74006A58" w14:textId="77777777">
        <w:trPr>
          <w:trHeight w:val="332"/>
          <w:ins w:id="1664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B5BFDF4" w14:textId="77777777" w:rsidR="00EC5046" w:rsidRPr="007F7E2B" w:rsidRDefault="00EC5046">
            <w:pPr>
              <w:spacing w:line="259" w:lineRule="auto"/>
              <w:rPr>
                <w:ins w:id="16643" w:author="V2" w:date="2025-04-14T14:19:00Z" w16du:dateUtc="2025-04-14T19:19:00Z"/>
              </w:rPr>
            </w:pPr>
            <w:ins w:id="16644"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332A2CAB" w14:textId="77777777" w:rsidR="00EC5046" w:rsidRPr="007F7E2B" w:rsidRDefault="00EC5046">
            <w:pPr>
              <w:spacing w:line="259" w:lineRule="auto"/>
              <w:ind w:left="5"/>
              <w:rPr>
                <w:ins w:id="16645" w:author="V2" w:date="2025-04-14T14:19:00Z" w16du:dateUtc="2025-04-14T19:19:00Z"/>
              </w:rPr>
            </w:pPr>
            <w:ins w:id="16646" w:author="V2" w:date="2025-04-14T14:19:00Z" w16du:dateUtc="2025-04-14T19:19:00Z">
              <w:r w:rsidRPr="007F7E2B">
                <w:t xml:space="preserve">  </w:t>
              </w:r>
            </w:ins>
          </w:p>
        </w:tc>
      </w:tr>
    </w:tbl>
    <w:p w14:paraId="4EFCA415" w14:textId="77777777" w:rsidR="00EC5046" w:rsidRPr="007F7E2B" w:rsidRDefault="00EC5046">
      <w:pPr>
        <w:spacing w:line="259" w:lineRule="auto"/>
        <w:ind w:left="720"/>
        <w:jc w:val="both"/>
        <w:rPr>
          <w:ins w:id="16647" w:author="V2" w:date="2025-04-14T14:19:00Z" w16du:dateUtc="2025-04-14T19:19:00Z"/>
        </w:rPr>
      </w:pPr>
      <w:ins w:id="16648" w:author="V2" w:date="2025-04-14T14:19:00Z" w16du:dateUtc="2025-04-14T19:19:00Z">
        <w:r w:rsidRPr="007F7E2B">
          <w:t xml:space="preserve"> </w:t>
        </w:r>
      </w:ins>
    </w:p>
    <w:p w14:paraId="4D2FAC0B" w14:textId="77777777" w:rsidR="00EC5046" w:rsidRPr="007F7E2B" w:rsidRDefault="00EC5046">
      <w:pPr>
        <w:spacing w:line="259" w:lineRule="auto"/>
        <w:ind w:left="720"/>
        <w:jc w:val="both"/>
        <w:rPr>
          <w:ins w:id="16649" w:author="V2" w:date="2025-04-14T14:19:00Z" w16du:dateUtc="2025-04-14T19:19:00Z"/>
        </w:rPr>
      </w:pPr>
      <w:ins w:id="16650" w:author="V2" w:date="2025-04-14T14:19:00Z" w16du:dateUtc="2025-04-14T19:19:00Z">
        <w:r w:rsidRPr="007F7E2B">
          <w:t xml:space="preserve"> </w:t>
        </w:r>
      </w:ins>
    </w:p>
    <w:p w14:paraId="38E809D9" w14:textId="77777777" w:rsidR="00EC5046" w:rsidRPr="007F7E2B" w:rsidRDefault="00EC5046">
      <w:pPr>
        <w:spacing w:line="259" w:lineRule="auto"/>
        <w:ind w:left="720"/>
        <w:jc w:val="both"/>
        <w:rPr>
          <w:ins w:id="16651" w:author="V2" w:date="2025-04-14T14:19:00Z" w16du:dateUtc="2025-04-14T19:19:00Z"/>
        </w:rPr>
      </w:pPr>
      <w:ins w:id="16652" w:author="V2" w:date="2025-04-14T14:19:00Z" w16du:dateUtc="2025-04-14T19:19:00Z">
        <w:r w:rsidRPr="007F7E2B">
          <w:t xml:space="preserve"> </w:t>
        </w:r>
      </w:ins>
    </w:p>
    <w:p w14:paraId="38CE9A3B" w14:textId="77777777" w:rsidR="00EC5046" w:rsidRPr="007F7E2B" w:rsidRDefault="00EC5046">
      <w:pPr>
        <w:spacing w:line="259" w:lineRule="auto"/>
        <w:ind w:left="720"/>
        <w:jc w:val="both"/>
        <w:rPr>
          <w:ins w:id="16653" w:author="V2" w:date="2025-04-14T14:19:00Z" w16du:dateUtc="2025-04-14T19:19:00Z"/>
        </w:rPr>
      </w:pPr>
      <w:ins w:id="16654" w:author="V2" w:date="2025-04-14T14:19:00Z" w16du:dateUtc="2025-04-14T19:19:00Z">
        <w:r w:rsidRPr="007F7E2B">
          <w:t xml:space="preserve"> </w:t>
        </w:r>
      </w:ins>
    </w:p>
    <w:p w14:paraId="68FF9F73" w14:textId="77777777" w:rsidR="00EC5046" w:rsidRPr="007F7E2B" w:rsidRDefault="00EC5046">
      <w:pPr>
        <w:spacing w:line="259" w:lineRule="auto"/>
        <w:ind w:left="-1440" w:right="10795"/>
        <w:rPr>
          <w:ins w:id="16655" w:author="V2" w:date="2025-04-14T14:19:00Z" w16du:dateUtc="2025-04-14T19:19:00Z"/>
        </w:rPr>
      </w:pPr>
    </w:p>
    <w:tbl>
      <w:tblPr>
        <w:tblStyle w:val="TableGrid0"/>
        <w:tblW w:w="8855" w:type="dxa"/>
        <w:tblInd w:w="614" w:type="dxa"/>
        <w:tblCellMar>
          <w:top w:w="46" w:type="dxa"/>
          <w:left w:w="106" w:type="dxa"/>
          <w:right w:w="115" w:type="dxa"/>
        </w:tblCellMar>
        <w:tblLook w:val="04A0" w:firstRow="1" w:lastRow="0" w:firstColumn="1" w:lastColumn="0" w:noHBand="0" w:noVBand="1"/>
      </w:tblPr>
      <w:tblGrid>
        <w:gridCol w:w="4197"/>
        <w:gridCol w:w="4658"/>
      </w:tblGrid>
      <w:tr w:rsidR="00EC5046" w:rsidRPr="007F7E2B" w14:paraId="4D3821A0" w14:textId="77777777">
        <w:trPr>
          <w:trHeight w:val="332"/>
          <w:ins w:id="16656"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3194ECB3" w14:textId="77777777" w:rsidR="00EC5046" w:rsidRPr="007F7E2B" w:rsidRDefault="00EC5046">
            <w:pPr>
              <w:spacing w:line="259" w:lineRule="auto"/>
              <w:rPr>
                <w:ins w:id="16657" w:author="V2" w:date="2025-04-14T14:19:00Z" w16du:dateUtc="2025-04-14T19:19:00Z"/>
              </w:rPr>
            </w:pPr>
            <w:ins w:id="16658" w:author="V2" w:date="2025-04-14T14:19:00Z" w16du:dateUtc="2025-04-14T19:19:00Z">
              <w:r w:rsidRPr="007F7E2B">
                <w:rPr>
                  <w:rFonts w:ascii="Arial" w:eastAsia="Arial" w:hAnsi="Arial" w:cs="Arial"/>
                  <w:b/>
                </w:rPr>
                <w:t>Data Unit / Parameter:</w:t>
              </w:r>
              <w:r w:rsidRPr="007F7E2B">
                <w:t xml:space="preserve"> </w:t>
              </w:r>
            </w:ins>
          </w:p>
        </w:tc>
        <w:tc>
          <w:tcPr>
            <w:tcW w:w="4658" w:type="dxa"/>
            <w:tcBorders>
              <w:top w:val="single" w:sz="8" w:space="0" w:color="000000"/>
              <w:left w:val="single" w:sz="8" w:space="0" w:color="000000"/>
              <w:bottom w:val="single" w:sz="8" w:space="0" w:color="000000"/>
              <w:right w:val="single" w:sz="8" w:space="0" w:color="000000"/>
            </w:tcBorders>
          </w:tcPr>
          <w:p w14:paraId="39495469" w14:textId="77777777" w:rsidR="00EC5046" w:rsidRPr="007F7E2B" w:rsidRDefault="00EC5046">
            <w:pPr>
              <w:spacing w:line="259" w:lineRule="auto"/>
              <w:ind w:left="5"/>
              <w:rPr>
                <w:ins w:id="16659" w:author="V2" w:date="2025-04-14T14:19:00Z" w16du:dateUtc="2025-04-14T19:19:00Z"/>
              </w:rPr>
            </w:pPr>
            <w:ins w:id="16660" w:author="V2" w:date="2025-04-14T14:19:00Z" w16du:dateUtc="2025-04-14T19:19:00Z">
              <w:r w:rsidRPr="007F7E2B">
                <w:rPr>
                  <w:rFonts w:ascii="Arial" w:eastAsia="Arial" w:hAnsi="Arial" w:cs="Arial"/>
                  <w:i/>
                </w:rPr>
                <w:t>CH</w:t>
              </w:r>
              <w:r w:rsidRPr="007F7E2B">
                <w:rPr>
                  <w:rFonts w:ascii="Arial" w:eastAsia="Arial" w:hAnsi="Arial" w:cs="Arial"/>
                  <w:i/>
                  <w:sz w:val="13"/>
                </w:rPr>
                <w:t>4dif,i</w:t>
              </w:r>
              <w:r w:rsidRPr="007F7E2B">
                <w:rPr>
                  <w:rFonts w:ascii="Arial" w:eastAsia="Arial" w:hAnsi="Arial" w:cs="Arial"/>
                  <w:b/>
                  <w:i/>
                </w:rPr>
                <w:t xml:space="preserve">  </w:t>
              </w:r>
            </w:ins>
          </w:p>
        </w:tc>
      </w:tr>
      <w:tr w:rsidR="00EC5046" w:rsidRPr="007F7E2B" w14:paraId="37AE9248" w14:textId="77777777">
        <w:trPr>
          <w:trHeight w:val="336"/>
          <w:ins w:id="16661"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D6EDD06" w14:textId="77777777" w:rsidR="00EC5046" w:rsidRPr="007F7E2B" w:rsidRDefault="00EC5046">
            <w:pPr>
              <w:spacing w:line="259" w:lineRule="auto"/>
              <w:rPr>
                <w:ins w:id="16662" w:author="V2" w:date="2025-04-14T14:19:00Z" w16du:dateUtc="2025-04-14T19:19:00Z"/>
              </w:rPr>
            </w:pPr>
            <w:ins w:id="16663"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21223095" w14:textId="77777777" w:rsidR="00EC5046" w:rsidRPr="007F7E2B" w:rsidRDefault="00EC5046">
            <w:pPr>
              <w:spacing w:line="259" w:lineRule="auto"/>
              <w:ind w:left="5"/>
              <w:rPr>
                <w:ins w:id="16664" w:author="V2" w:date="2025-04-14T14:19:00Z" w16du:dateUtc="2025-04-14T19:19:00Z"/>
              </w:rPr>
            </w:pPr>
            <w:ins w:id="16665" w:author="V2" w:date="2025-04-14T14:19:00Z" w16du:dateUtc="2025-04-14T19:19:00Z">
              <w:r w:rsidRPr="007F7E2B">
                <w:t>kg ha</w:t>
              </w:r>
              <w:r w:rsidRPr="007F7E2B">
                <w:rPr>
                  <w:vertAlign w:val="superscript"/>
                </w:rPr>
                <w:t>-1</w:t>
              </w:r>
              <w:r w:rsidRPr="007F7E2B">
                <w:t xml:space="preserve"> day</w:t>
              </w:r>
              <w:r w:rsidRPr="007F7E2B">
                <w:rPr>
                  <w:vertAlign w:val="superscript"/>
                </w:rPr>
                <w:t>-1</w:t>
              </w:r>
              <w:r w:rsidRPr="007F7E2B">
                <w:t xml:space="preserve"> </w:t>
              </w:r>
            </w:ins>
          </w:p>
        </w:tc>
      </w:tr>
      <w:tr w:rsidR="00EC5046" w:rsidRPr="007F7E2B" w14:paraId="28E731D0" w14:textId="77777777">
        <w:trPr>
          <w:trHeight w:val="545"/>
          <w:ins w:id="16666"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3F2E98F1" w14:textId="77777777" w:rsidR="00EC5046" w:rsidRPr="007F7E2B" w:rsidRDefault="00EC5046">
            <w:pPr>
              <w:spacing w:line="259" w:lineRule="auto"/>
              <w:rPr>
                <w:ins w:id="16667" w:author="V2" w:date="2025-04-14T14:19:00Z" w16du:dateUtc="2025-04-14T19:19:00Z"/>
              </w:rPr>
            </w:pPr>
            <w:ins w:id="16668" w:author="V2" w:date="2025-04-14T14:19:00Z" w16du:dateUtc="2025-04-14T19:19:00Z">
              <w:r w:rsidRPr="007F7E2B">
                <w:lastRenderedPageBreak/>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79AE25A5" w14:textId="77777777" w:rsidR="00EC5046" w:rsidRPr="007F7E2B" w:rsidRDefault="00EC5046">
            <w:pPr>
              <w:spacing w:line="259" w:lineRule="auto"/>
              <w:ind w:left="5"/>
              <w:rPr>
                <w:ins w:id="16669" w:author="V2" w:date="2025-04-14T14:19:00Z" w16du:dateUtc="2025-04-14T19:19:00Z"/>
              </w:rPr>
            </w:pPr>
            <w:ins w:id="16670" w:author="V2" w:date="2025-04-14T14:19:00Z" w16du:dateUtc="2025-04-14T19:19:00Z">
              <w:r w:rsidRPr="007F7E2B">
                <w:t>Rate of emissions of CH</w:t>
              </w:r>
              <w:r w:rsidRPr="007F7E2B">
                <w:rPr>
                  <w:vertAlign w:val="subscript"/>
                </w:rPr>
                <w:t>4</w:t>
              </w:r>
              <w:r w:rsidRPr="007F7E2B">
                <w:t xml:space="preserve"> by diffusion during ice covered days </w:t>
              </w:r>
            </w:ins>
          </w:p>
        </w:tc>
      </w:tr>
      <w:tr w:rsidR="00EC5046" w:rsidRPr="007F7E2B" w14:paraId="2D6CDD5F" w14:textId="77777777">
        <w:trPr>
          <w:trHeight w:val="335"/>
          <w:ins w:id="16671"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86ED09A" w14:textId="77777777" w:rsidR="00EC5046" w:rsidRPr="007F7E2B" w:rsidRDefault="00EC5046">
            <w:pPr>
              <w:spacing w:line="259" w:lineRule="auto"/>
              <w:rPr>
                <w:ins w:id="16672" w:author="V2" w:date="2025-04-14T14:19:00Z" w16du:dateUtc="2025-04-14T19:19:00Z"/>
              </w:rPr>
            </w:pPr>
            <w:ins w:id="16673"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5E458E31" w14:textId="77777777" w:rsidR="00EC5046" w:rsidRPr="007F7E2B" w:rsidRDefault="00EC5046">
            <w:pPr>
              <w:spacing w:line="259" w:lineRule="auto"/>
              <w:ind w:left="5"/>
              <w:rPr>
                <w:ins w:id="16674" w:author="V2" w:date="2025-04-14T14:19:00Z" w16du:dateUtc="2025-04-14T19:19:00Z"/>
              </w:rPr>
            </w:pPr>
            <w:ins w:id="16675" w:author="V2" w:date="2025-04-14T14:19:00Z" w16du:dateUtc="2025-04-14T19:19:00Z">
              <w:r w:rsidRPr="007F7E2B">
                <w:t xml:space="preserve">Peer reviewed local research, IPCC </w:t>
              </w:r>
            </w:ins>
          </w:p>
        </w:tc>
      </w:tr>
      <w:tr w:rsidR="00EC5046" w:rsidRPr="007F7E2B" w14:paraId="2DE41C9B" w14:textId="77777777">
        <w:trPr>
          <w:trHeight w:val="800"/>
          <w:ins w:id="16676"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4754ABF" w14:textId="77777777" w:rsidR="00EC5046" w:rsidRPr="007F7E2B" w:rsidRDefault="00EC5046">
            <w:pPr>
              <w:spacing w:line="259" w:lineRule="auto"/>
              <w:rPr>
                <w:ins w:id="16677" w:author="V2" w:date="2025-04-14T14:19:00Z" w16du:dateUtc="2025-04-14T19:19:00Z"/>
              </w:rPr>
            </w:pPr>
            <w:ins w:id="16678"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62C154EE" w14:textId="77777777" w:rsidR="00EC5046" w:rsidRPr="007F7E2B" w:rsidRDefault="00EC5046">
            <w:pPr>
              <w:spacing w:line="259" w:lineRule="auto"/>
              <w:ind w:left="5"/>
              <w:rPr>
                <w:ins w:id="16679" w:author="V2" w:date="2025-04-14T14:19:00Z" w16du:dateUtc="2025-04-14T19:19:00Z"/>
              </w:rPr>
            </w:pPr>
            <w:ins w:id="16680" w:author="V2" w:date="2025-04-14T14:19:00Z" w16du:dateUtc="2025-04-14T19:19:00Z">
              <w:r w:rsidRPr="007F7E2B">
                <w:t>The rate of emissions of CH</w:t>
              </w:r>
              <w:r w:rsidRPr="007F7E2B">
                <w:rPr>
                  <w:vertAlign w:val="subscript"/>
                </w:rPr>
                <w:t>4</w:t>
              </w:r>
              <w:r w:rsidRPr="007F7E2B">
                <w:t xml:space="preserve"> by diffusion during ice covered days </w:t>
              </w:r>
            </w:ins>
          </w:p>
        </w:tc>
      </w:tr>
      <w:tr w:rsidR="00EC5046" w:rsidRPr="007F7E2B" w14:paraId="535D740E" w14:textId="77777777">
        <w:trPr>
          <w:trHeight w:val="332"/>
          <w:ins w:id="16681"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32A4099" w14:textId="77777777" w:rsidR="00EC5046" w:rsidRPr="007F7E2B" w:rsidRDefault="00EC5046">
            <w:pPr>
              <w:spacing w:line="259" w:lineRule="auto"/>
              <w:rPr>
                <w:ins w:id="16682" w:author="V2" w:date="2025-04-14T14:19:00Z" w16du:dateUtc="2025-04-14T19:19:00Z"/>
              </w:rPr>
            </w:pPr>
            <w:ins w:id="16683"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26FD02B4" w14:textId="77777777" w:rsidR="00EC5046" w:rsidRPr="007F7E2B" w:rsidRDefault="00EC5046">
            <w:pPr>
              <w:spacing w:line="259" w:lineRule="auto"/>
              <w:ind w:left="5"/>
              <w:rPr>
                <w:ins w:id="16684" w:author="V2" w:date="2025-04-14T14:19:00Z" w16du:dateUtc="2025-04-14T19:19:00Z"/>
              </w:rPr>
            </w:pPr>
            <w:ins w:id="16685" w:author="V2" w:date="2025-04-14T14:19:00Z" w16du:dateUtc="2025-04-14T19:19:00Z">
              <w:r w:rsidRPr="007F7E2B">
                <w:t xml:space="preserve">  </w:t>
              </w:r>
            </w:ins>
          </w:p>
        </w:tc>
      </w:tr>
      <w:tr w:rsidR="00EC5046" w:rsidRPr="007F7E2B" w14:paraId="64CED19F" w14:textId="77777777">
        <w:trPr>
          <w:trHeight w:val="332"/>
          <w:ins w:id="16686"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33A0D8F" w14:textId="77777777" w:rsidR="00EC5046" w:rsidRPr="007F7E2B" w:rsidRDefault="00EC5046">
            <w:pPr>
              <w:spacing w:line="259" w:lineRule="auto"/>
              <w:rPr>
                <w:ins w:id="16687" w:author="V2" w:date="2025-04-14T14:19:00Z" w16du:dateUtc="2025-04-14T19:19:00Z"/>
              </w:rPr>
            </w:pPr>
            <w:ins w:id="16688"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252703F0" w14:textId="77777777" w:rsidR="00EC5046" w:rsidRPr="007F7E2B" w:rsidRDefault="00EC5046">
            <w:pPr>
              <w:spacing w:line="259" w:lineRule="auto"/>
              <w:ind w:left="5"/>
              <w:rPr>
                <w:ins w:id="16689" w:author="V2" w:date="2025-04-14T14:19:00Z" w16du:dateUtc="2025-04-14T19:19:00Z"/>
              </w:rPr>
            </w:pPr>
            <w:ins w:id="16690" w:author="V2" w:date="2025-04-14T14:19:00Z" w16du:dateUtc="2025-04-14T19:19:00Z">
              <w:r w:rsidRPr="007F7E2B">
                <w:rPr>
                  <w:rFonts w:ascii="Arial" w:eastAsia="Arial" w:hAnsi="Arial" w:cs="Arial"/>
                  <w:i/>
                </w:rPr>
                <w:t>N</w:t>
              </w:r>
              <w:r w:rsidRPr="007F7E2B">
                <w:rPr>
                  <w:rFonts w:ascii="Arial" w:eastAsia="Arial" w:hAnsi="Arial" w:cs="Arial"/>
                  <w:i/>
                  <w:sz w:val="13"/>
                </w:rPr>
                <w:t>SN-Fert,t</w:t>
              </w:r>
              <w:r w:rsidRPr="007F7E2B">
                <w:rPr>
                  <w:rFonts w:ascii="Arial" w:eastAsia="Arial" w:hAnsi="Arial" w:cs="Arial"/>
                  <w:b/>
                  <w:i/>
                </w:rPr>
                <w:t xml:space="preserve">  </w:t>
              </w:r>
            </w:ins>
          </w:p>
        </w:tc>
      </w:tr>
      <w:tr w:rsidR="00EC5046" w:rsidRPr="007F7E2B" w14:paraId="2B208F43" w14:textId="77777777">
        <w:trPr>
          <w:trHeight w:val="335"/>
          <w:ins w:id="16691"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D4CACE1" w14:textId="77777777" w:rsidR="00EC5046" w:rsidRPr="007F7E2B" w:rsidRDefault="00EC5046">
            <w:pPr>
              <w:spacing w:line="259" w:lineRule="auto"/>
              <w:rPr>
                <w:ins w:id="16692" w:author="V2" w:date="2025-04-14T14:19:00Z" w16du:dateUtc="2025-04-14T19:19:00Z"/>
              </w:rPr>
            </w:pPr>
            <w:ins w:id="16693"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31913810" w14:textId="77777777" w:rsidR="00EC5046" w:rsidRPr="007F7E2B" w:rsidRDefault="00EC5046">
            <w:pPr>
              <w:spacing w:line="259" w:lineRule="auto"/>
              <w:ind w:left="5"/>
              <w:rPr>
                <w:ins w:id="16694" w:author="V2" w:date="2025-04-14T14:19:00Z" w16du:dateUtc="2025-04-14T19:19:00Z"/>
              </w:rPr>
            </w:pPr>
            <w:ins w:id="16695" w:author="V2" w:date="2025-04-14T14:19:00Z" w16du:dateUtc="2025-04-14T19:19:00Z">
              <w:r w:rsidRPr="007F7E2B">
                <w:t>tonnes N yr</w:t>
              </w:r>
              <w:r w:rsidRPr="007F7E2B">
                <w:rPr>
                  <w:vertAlign w:val="superscript"/>
                </w:rPr>
                <w:t>-1</w:t>
              </w:r>
              <w:r w:rsidRPr="007F7E2B">
                <w:t xml:space="preserve"> in year t  </w:t>
              </w:r>
            </w:ins>
          </w:p>
        </w:tc>
      </w:tr>
      <w:tr w:rsidR="00EC5046" w:rsidRPr="007F7E2B" w14:paraId="058C9328" w14:textId="77777777">
        <w:trPr>
          <w:trHeight w:val="545"/>
          <w:ins w:id="16696"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1B24C1D4" w14:textId="77777777" w:rsidR="00EC5046" w:rsidRPr="007F7E2B" w:rsidRDefault="00EC5046">
            <w:pPr>
              <w:spacing w:line="259" w:lineRule="auto"/>
              <w:rPr>
                <w:ins w:id="16697" w:author="V2" w:date="2025-04-14T14:19:00Z" w16du:dateUtc="2025-04-14T19:19:00Z"/>
              </w:rPr>
            </w:pPr>
            <w:ins w:id="16698"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6C2C963D" w14:textId="77777777" w:rsidR="00EC5046" w:rsidRPr="007F7E2B" w:rsidRDefault="00EC5046">
            <w:pPr>
              <w:spacing w:line="259" w:lineRule="auto"/>
              <w:ind w:left="5"/>
              <w:rPr>
                <w:ins w:id="16699" w:author="V2" w:date="2025-04-14T14:19:00Z" w16du:dateUtc="2025-04-14T19:19:00Z"/>
              </w:rPr>
            </w:pPr>
            <w:ins w:id="16700" w:author="V2" w:date="2025-04-14T14:19:00Z" w16du:dateUtc="2025-04-14T19:19:00Z">
              <w:r w:rsidRPr="007F7E2B">
                <w:t xml:space="preserve">Total use of synthetic fertilizer within the project area </w:t>
              </w:r>
            </w:ins>
          </w:p>
        </w:tc>
      </w:tr>
      <w:tr w:rsidR="00EC5046" w:rsidRPr="007F7E2B" w14:paraId="61E87667" w14:textId="77777777">
        <w:trPr>
          <w:trHeight w:val="335"/>
          <w:ins w:id="16701"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CF615B5" w14:textId="77777777" w:rsidR="00EC5046" w:rsidRPr="007F7E2B" w:rsidRDefault="00EC5046">
            <w:pPr>
              <w:spacing w:line="259" w:lineRule="auto"/>
              <w:rPr>
                <w:ins w:id="16702" w:author="V2" w:date="2025-04-14T14:19:00Z" w16du:dateUtc="2025-04-14T19:19:00Z"/>
              </w:rPr>
            </w:pPr>
            <w:ins w:id="16703"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07ABB918" w14:textId="77777777" w:rsidR="00EC5046" w:rsidRPr="007F7E2B" w:rsidRDefault="00EC5046">
            <w:pPr>
              <w:spacing w:line="259" w:lineRule="auto"/>
              <w:ind w:left="5"/>
              <w:rPr>
                <w:ins w:id="16704" w:author="V2" w:date="2025-04-14T14:19:00Z" w16du:dateUtc="2025-04-14T19:19:00Z"/>
              </w:rPr>
            </w:pPr>
            <w:ins w:id="16705" w:author="V2" w:date="2025-04-14T14:19:00Z" w16du:dateUtc="2025-04-14T19:19:00Z">
              <w:r w:rsidRPr="007F7E2B">
                <w:t xml:space="preserve">Inventory of fertilizer use </w:t>
              </w:r>
            </w:ins>
          </w:p>
        </w:tc>
      </w:tr>
      <w:tr w:rsidR="00EC5046" w:rsidRPr="007F7E2B" w14:paraId="5DEFB460" w14:textId="77777777">
        <w:trPr>
          <w:trHeight w:val="800"/>
          <w:ins w:id="16706"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E133F76" w14:textId="77777777" w:rsidR="00EC5046" w:rsidRPr="007F7E2B" w:rsidRDefault="00EC5046">
            <w:pPr>
              <w:spacing w:line="259" w:lineRule="auto"/>
              <w:rPr>
                <w:ins w:id="16707" w:author="V2" w:date="2025-04-14T14:19:00Z" w16du:dateUtc="2025-04-14T19:19:00Z"/>
              </w:rPr>
            </w:pPr>
            <w:ins w:id="16708"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337656E1" w14:textId="77777777" w:rsidR="00EC5046" w:rsidRPr="007F7E2B" w:rsidRDefault="00EC5046">
            <w:pPr>
              <w:spacing w:line="259" w:lineRule="auto"/>
              <w:ind w:left="5"/>
              <w:rPr>
                <w:ins w:id="16709" w:author="V2" w:date="2025-04-14T14:19:00Z" w16du:dateUtc="2025-04-14T19:19:00Z"/>
              </w:rPr>
            </w:pPr>
            <w:ins w:id="16710" w:author="V2" w:date="2025-04-14T14:19:00Z" w16du:dateUtc="2025-04-14T19:19:00Z">
              <w:r w:rsidRPr="007F7E2B">
                <w:t xml:space="preserve">Total use of synthetic fertilizer within the project area </w:t>
              </w:r>
            </w:ins>
          </w:p>
        </w:tc>
      </w:tr>
      <w:tr w:rsidR="00EC5046" w:rsidRPr="007F7E2B" w14:paraId="5FCE2FE3" w14:textId="77777777">
        <w:trPr>
          <w:trHeight w:val="332"/>
          <w:ins w:id="16711"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FE7C162" w14:textId="77777777" w:rsidR="00EC5046" w:rsidRPr="007F7E2B" w:rsidRDefault="00EC5046">
            <w:pPr>
              <w:spacing w:line="259" w:lineRule="auto"/>
              <w:rPr>
                <w:ins w:id="16712" w:author="V2" w:date="2025-04-14T14:19:00Z" w16du:dateUtc="2025-04-14T19:19:00Z"/>
              </w:rPr>
            </w:pPr>
            <w:ins w:id="16713"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08F2A5C5" w14:textId="77777777" w:rsidR="00EC5046" w:rsidRPr="007F7E2B" w:rsidRDefault="00EC5046">
            <w:pPr>
              <w:spacing w:line="259" w:lineRule="auto"/>
              <w:ind w:left="5"/>
              <w:rPr>
                <w:ins w:id="16714" w:author="V2" w:date="2025-04-14T14:19:00Z" w16du:dateUtc="2025-04-14T19:19:00Z"/>
              </w:rPr>
            </w:pPr>
            <w:ins w:id="16715" w:author="V2" w:date="2025-04-14T14:19:00Z" w16du:dateUtc="2025-04-14T19:19:00Z">
              <w:r w:rsidRPr="007F7E2B">
                <w:t xml:space="preserve">  </w:t>
              </w:r>
            </w:ins>
          </w:p>
        </w:tc>
      </w:tr>
      <w:tr w:rsidR="00EC5046" w:rsidRPr="007F7E2B" w14:paraId="725E15A1" w14:textId="77777777">
        <w:trPr>
          <w:trHeight w:val="332"/>
          <w:ins w:id="16716"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40FEF96" w14:textId="77777777" w:rsidR="00EC5046" w:rsidRPr="007F7E2B" w:rsidRDefault="00EC5046">
            <w:pPr>
              <w:spacing w:line="259" w:lineRule="auto"/>
              <w:rPr>
                <w:ins w:id="16717" w:author="V2" w:date="2025-04-14T14:19:00Z" w16du:dateUtc="2025-04-14T19:19:00Z"/>
              </w:rPr>
            </w:pPr>
            <w:ins w:id="16718"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7266F1FB" w14:textId="77777777" w:rsidR="00EC5046" w:rsidRPr="007F7E2B" w:rsidRDefault="00EC5046">
            <w:pPr>
              <w:spacing w:line="259" w:lineRule="auto"/>
              <w:ind w:left="5"/>
              <w:rPr>
                <w:ins w:id="16719" w:author="V2" w:date="2025-04-14T14:19:00Z" w16du:dateUtc="2025-04-14T19:19:00Z"/>
              </w:rPr>
            </w:pPr>
            <w:ins w:id="16720" w:author="V2" w:date="2025-04-14T14:19:00Z" w16du:dateUtc="2025-04-14T19:19:00Z">
              <w:r w:rsidRPr="007F7E2B">
                <w:rPr>
                  <w:rFonts w:ascii="Arial" w:eastAsia="Arial" w:hAnsi="Arial" w:cs="Arial"/>
                  <w:i/>
                </w:rPr>
                <w:t>N</w:t>
              </w:r>
              <w:r w:rsidRPr="007F7E2B">
                <w:rPr>
                  <w:rFonts w:ascii="Arial" w:eastAsia="Arial" w:hAnsi="Arial" w:cs="Arial"/>
                  <w:i/>
                  <w:sz w:val="13"/>
                </w:rPr>
                <w:t>ON-Fert,t</w:t>
              </w:r>
              <w:r w:rsidRPr="007F7E2B">
                <w:rPr>
                  <w:rFonts w:ascii="Arial" w:eastAsia="Arial" w:hAnsi="Arial" w:cs="Arial"/>
                  <w:b/>
                  <w:i/>
                </w:rPr>
                <w:t xml:space="preserve">  </w:t>
              </w:r>
            </w:ins>
          </w:p>
        </w:tc>
      </w:tr>
      <w:tr w:rsidR="00EC5046" w:rsidRPr="007F7E2B" w14:paraId="01B75306" w14:textId="77777777">
        <w:trPr>
          <w:trHeight w:val="336"/>
          <w:ins w:id="16721"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E70AD9D" w14:textId="77777777" w:rsidR="00EC5046" w:rsidRPr="007F7E2B" w:rsidRDefault="00EC5046">
            <w:pPr>
              <w:spacing w:line="259" w:lineRule="auto"/>
              <w:rPr>
                <w:ins w:id="16722" w:author="V2" w:date="2025-04-14T14:19:00Z" w16du:dateUtc="2025-04-14T19:19:00Z"/>
              </w:rPr>
            </w:pPr>
            <w:ins w:id="16723"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63C117B4" w14:textId="77777777" w:rsidR="00EC5046" w:rsidRPr="007F7E2B" w:rsidRDefault="00EC5046">
            <w:pPr>
              <w:spacing w:line="259" w:lineRule="auto"/>
              <w:ind w:left="5"/>
              <w:rPr>
                <w:ins w:id="16724" w:author="V2" w:date="2025-04-14T14:19:00Z" w16du:dateUtc="2025-04-14T19:19:00Z"/>
              </w:rPr>
            </w:pPr>
            <w:ins w:id="16725" w:author="V2" w:date="2025-04-14T14:19:00Z" w16du:dateUtc="2025-04-14T19:19:00Z">
              <w:r w:rsidRPr="007F7E2B">
                <w:t>tonnes N yr</w:t>
              </w:r>
              <w:r w:rsidRPr="007F7E2B">
                <w:rPr>
                  <w:vertAlign w:val="superscript"/>
                </w:rPr>
                <w:t xml:space="preserve">-1 </w:t>
              </w:r>
              <w:r w:rsidRPr="007F7E2B">
                <w:t xml:space="preserve">in year t  </w:t>
              </w:r>
            </w:ins>
          </w:p>
        </w:tc>
      </w:tr>
      <w:tr w:rsidR="00EC5046" w:rsidRPr="007F7E2B" w14:paraId="2CDE2564" w14:textId="77777777">
        <w:trPr>
          <w:trHeight w:val="545"/>
          <w:ins w:id="16726"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70F8BF9B" w14:textId="77777777" w:rsidR="00EC5046" w:rsidRPr="007F7E2B" w:rsidRDefault="00EC5046">
            <w:pPr>
              <w:spacing w:line="259" w:lineRule="auto"/>
              <w:rPr>
                <w:ins w:id="16727" w:author="V2" w:date="2025-04-14T14:19:00Z" w16du:dateUtc="2025-04-14T19:19:00Z"/>
              </w:rPr>
            </w:pPr>
            <w:ins w:id="16728"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11DB8085" w14:textId="77777777" w:rsidR="00EC5046" w:rsidRPr="007F7E2B" w:rsidRDefault="00EC5046">
            <w:pPr>
              <w:spacing w:line="259" w:lineRule="auto"/>
              <w:ind w:left="5"/>
              <w:rPr>
                <w:ins w:id="16729" w:author="V2" w:date="2025-04-14T14:19:00Z" w16du:dateUtc="2025-04-14T19:19:00Z"/>
              </w:rPr>
            </w:pPr>
            <w:ins w:id="16730" w:author="V2" w:date="2025-04-14T14:19:00Z" w16du:dateUtc="2025-04-14T19:19:00Z">
              <w:r w:rsidRPr="007F7E2B">
                <w:t xml:space="preserve">Total use of organic fertilizer within the project area </w:t>
              </w:r>
            </w:ins>
          </w:p>
        </w:tc>
      </w:tr>
      <w:tr w:rsidR="00EC5046" w:rsidRPr="007F7E2B" w14:paraId="3D8A864C" w14:textId="77777777">
        <w:trPr>
          <w:trHeight w:val="335"/>
          <w:ins w:id="16731"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14D3435" w14:textId="77777777" w:rsidR="00EC5046" w:rsidRPr="007F7E2B" w:rsidRDefault="00EC5046">
            <w:pPr>
              <w:spacing w:line="259" w:lineRule="auto"/>
              <w:rPr>
                <w:ins w:id="16732" w:author="V2" w:date="2025-04-14T14:19:00Z" w16du:dateUtc="2025-04-14T19:19:00Z"/>
              </w:rPr>
            </w:pPr>
            <w:ins w:id="16733"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69D8CF03" w14:textId="77777777" w:rsidR="00EC5046" w:rsidRPr="007F7E2B" w:rsidRDefault="00EC5046">
            <w:pPr>
              <w:spacing w:line="259" w:lineRule="auto"/>
              <w:ind w:left="5"/>
              <w:rPr>
                <w:ins w:id="16734" w:author="V2" w:date="2025-04-14T14:19:00Z" w16du:dateUtc="2025-04-14T19:19:00Z"/>
              </w:rPr>
            </w:pPr>
            <w:ins w:id="16735" w:author="V2" w:date="2025-04-14T14:19:00Z" w16du:dateUtc="2025-04-14T19:19:00Z">
              <w:r w:rsidRPr="007F7E2B">
                <w:t xml:space="preserve">Inventory of fertilizer use </w:t>
              </w:r>
            </w:ins>
          </w:p>
        </w:tc>
      </w:tr>
      <w:tr w:rsidR="00EC5046" w:rsidRPr="007F7E2B" w14:paraId="6F544C7B" w14:textId="77777777">
        <w:trPr>
          <w:trHeight w:val="800"/>
          <w:ins w:id="16736"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64EF425" w14:textId="77777777" w:rsidR="00EC5046" w:rsidRPr="007F7E2B" w:rsidRDefault="00EC5046">
            <w:pPr>
              <w:spacing w:line="259" w:lineRule="auto"/>
              <w:rPr>
                <w:ins w:id="16737" w:author="V2" w:date="2025-04-14T14:19:00Z" w16du:dateUtc="2025-04-14T19:19:00Z"/>
              </w:rPr>
            </w:pPr>
            <w:ins w:id="16738"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1DF8DD73" w14:textId="77777777" w:rsidR="00EC5046" w:rsidRPr="007F7E2B" w:rsidRDefault="00EC5046">
            <w:pPr>
              <w:spacing w:line="259" w:lineRule="auto"/>
              <w:ind w:left="5"/>
              <w:rPr>
                <w:ins w:id="16739" w:author="V2" w:date="2025-04-14T14:19:00Z" w16du:dateUtc="2025-04-14T19:19:00Z"/>
              </w:rPr>
            </w:pPr>
            <w:ins w:id="16740" w:author="V2" w:date="2025-04-14T14:19:00Z" w16du:dateUtc="2025-04-14T19:19:00Z">
              <w:r w:rsidRPr="007F7E2B">
                <w:t xml:space="preserve">Total use of organic fertilizer within the project area </w:t>
              </w:r>
            </w:ins>
          </w:p>
        </w:tc>
      </w:tr>
      <w:tr w:rsidR="00EC5046" w:rsidRPr="007F7E2B" w14:paraId="32D4B39E" w14:textId="77777777">
        <w:trPr>
          <w:trHeight w:val="332"/>
          <w:ins w:id="16741"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007045F" w14:textId="77777777" w:rsidR="00EC5046" w:rsidRPr="007F7E2B" w:rsidRDefault="00EC5046">
            <w:pPr>
              <w:spacing w:line="259" w:lineRule="auto"/>
              <w:rPr>
                <w:ins w:id="16742" w:author="V2" w:date="2025-04-14T14:19:00Z" w16du:dateUtc="2025-04-14T19:19:00Z"/>
              </w:rPr>
            </w:pPr>
            <w:ins w:id="16743"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783F6363" w14:textId="77777777" w:rsidR="00EC5046" w:rsidRPr="007F7E2B" w:rsidRDefault="00EC5046">
            <w:pPr>
              <w:spacing w:line="259" w:lineRule="auto"/>
              <w:ind w:left="5"/>
              <w:rPr>
                <w:ins w:id="16744" w:author="V2" w:date="2025-04-14T14:19:00Z" w16du:dateUtc="2025-04-14T19:19:00Z"/>
              </w:rPr>
            </w:pPr>
            <w:ins w:id="16745" w:author="V2" w:date="2025-04-14T14:19:00Z" w16du:dateUtc="2025-04-14T19:19:00Z">
              <w:r w:rsidRPr="007F7E2B">
                <w:t xml:space="preserve">  </w:t>
              </w:r>
            </w:ins>
          </w:p>
        </w:tc>
      </w:tr>
      <w:tr w:rsidR="00EC5046" w:rsidRPr="007F7E2B" w14:paraId="2AF5D414" w14:textId="77777777">
        <w:trPr>
          <w:trHeight w:val="332"/>
          <w:ins w:id="16746"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4FB888B" w14:textId="77777777" w:rsidR="00EC5046" w:rsidRPr="007F7E2B" w:rsidRDefault="00EC5046">
            <w:pPr>
              <w:spacing w:line="259" w:lineRule="auto"/>
              <w:rPr>
                <w:ins w:id="16747" w:author="V2" w:date="2025-04-14T14:19:00Z" w16du:dateUtc="2025-04-14T19:19:00Z"/>
              </w:rPr>
            </w:pPr>
            <w:ins w:id="16748"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60B215A9" w14:textId="77777777" w:rsidR="00EC5046" w:rsidRPr="007F7E2B" w:rsidRDefault="00EC5046">
            <w:pPr>
              <w:spacing w:line="259" w:lineRule="auto"/>
              <w:ind w:left="5"/>
              <w:rPr>
                <w:ins w:id="16749" w:author="V2" w:date="2025-04-14T14:19:00Z" w16du:dateUtc="2025-04-14T19:19:00Z"/>
              </w:rPr>
            </w:pPr>
            <w:ins w:id="16750" w:author="V2" w:date="2025-04-14T14:19:00Z" w16du:dateUtc="2025-04-14T19:19:00Z">
              <w:r w:rsidRPr="007F7E2B">
                <w:rPr>
                  <w:rFonts w:ascii="Arial" w:eastAsia="Arial" w:hAnsi="Arial" w:cs="Arial"/>
                  <w:i/>
                </w:rPr>
                <w:t>E</w:t>
              </w:r>
              <w:r w:rsidRPr="007F7E2B">
                <w:rPr>
                  <w:rFonts w:ascii="Arial" w:eastAsia="Arial" w:hAnsi="Arial" w:cs="Arial"/>
                  <w:i/>
                  <w:sz w:val="13"/>
                </w:rPr>
                <w:t>s,N2O</w:t>
              </w:r>
              <w:r w:rsidRPr="007F7E2B">
                <w:rPr>
                  <w:rFonts w:ascii="Arial" w:eastAsia="Arial" w:hAnsi="Arial" w:cs="Arial"/>
                  <w:b/>
                  <w:i/>
                </w:rPr>
                <w:t xml:space="preserve">  </w:t>
              </w:r>
            </w:ins>
          </w:p>
        </w:tc>
      </w:tr>
      <w:tr w:rsidR="00EC5046" w:rsidRPr="007F7E2B" w14:paraId="02CD9298" w14:textId="77777777">
        <w:trPr>
          <w:trHeight w:val="335"/>
          <w:ins w:id="16751"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33D5DB62" w14:textId="77777777" w:rsidR="00EC5046" w:rsidRPr="007F7E2B" w:rsidRDefault="00EC5046">
            <w:pPr>
              <w:spacing w:line="259" w:lineRule="auto"/>
              <w:rPr>
                <w:ins w:id="16752" w:author="V2" w:date="2025-04-14T14:19:00Z" w16du:dateUtc="2025-04-14T19:19:00Z"/>
              </w:rPr>
            </w:pPr>
            <w:ins w:id="16753" w:author="V2" w:date="2025-04-14T14:19:00Z" w16du:dateUtc="2025-04-14T19:19:00Z">
              <w:r w:rsidRPr="007F7E2B">
                <w:lastRenderedPageBreak/>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2E4E0975" w14:textId="77777777" w:rsidR="00EC5046" w:rsidRPr="007F7E2B" w:rsidRDefault="00EC5046">
            <w:pPr>
              <w:spacing w:line="259" w:lineRule="auto"/>
              <w:ind w:left="5"/>
              <w:rPr>
                <w:ins w:id="16754" w:author="V2" w:date="2025-04-14T14:19:00Z" w16du:dateUtc="2025-04-14T19:19:00Z"/>
              </w:rPr>
            </w:pPr>
            <w:ins w:id="16755" w:author="V2" w:date="2025-04-14T14:19:00Z" w16du:dateUtc="2025-04-14T19:19:00Z">
              <w:r w:rsidRPr="007F7E2B">
                <w:t xml:space="preserve">tonnes </w:t>
              </w:r>
            </w:ins>
          </w:p>
        </w:tc>
      </w:tr>
      <w:tr w:rsidR="00EC5046" w:rsidRPr="007F7E2B" w14:paraId="0AE38F29" w14:textId="77777777">
        <w:trPr>
          <w:trHeight w:val="545"/>
          <w:ins w:id="16756"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237D7077" w14:textId="77777777" w:rsidR="00EC5046" w:rsidRPr="007F7E2B" w:rsidRDefault="00EC5046">
            <w:pPr>
              <w:spacing w:line="259" w:lineRule="auto"/>
              <w:rPr>
                <w:ins w:id="16757" w:author="V2" w:date="2025-04-14T14:19:00Z" w16du:dateUtc="2025-04-14T19:19:00Z"/>
              </w:rPr>
            </w:pPr>
            <w:ins w:id="16758"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1E505542" w14:textId="77777777" w:rsidR="00EC5046" w:rsidRPr="007F7E2B" w:rsidRDefault="00EC5046">
            <w:pPr>
              <w:spacing w:line="259" w:lineRule="auto"/>
              <w:ind w:left="5"/>
              <w:rPr>
                <w:ins w:id="16759" w:author="V2" w:date="2025-04-14T14:19:00Z" w16du:dateUtc="2025-04-14T19:19:00Z"/>
              </w:rPr>
            </w:pPr>
            <w:ins w:id="16760" w:author="V2" w:date="2025-04-14T14:19:00Z" w16du:dateUtc="2025-04-14T19:19:00Z">
              <w:r w:rsidRPr="007F7E2B">
                <w:t xml:space="preserve">Direct N2O emissions as result of Nitrogen application  </w:t>
              </w:r>
            </w:ins>
          </w:p>
        </w:tc>
      </w:tr>
      <w:tr w:rsidR="00EC5046" w:rsidRPr="007F7E2B" w14:paraId="61A8234D" w14:textId="77777777">
        <w:trPr>
          <w:trHeight w:val="336"/>
          <w:ins w:id="16761"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56F7C4A0" w14:textId="77777777" w:rsidR="00EC5046" w:rsidRPr="007F7E2B" w:rsidRDefault="00EC5046">
            <w:pPr>
              <w:spacing w:line="259" w:lineRule="auto"/>
              <w:rPr>
                <w:ins w:id="16762" w:author="V2" w:date="2025-04-14T14:19:00Z" w16du:dateUtc="2025-04-14T19:19:00Z"/>
              </w:rPr>
            </w:pPr>
            <w:ins w:id="16763"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7A3F18D2" w14:textId="77777777" w:rsidR="00EC5046" w:rsidRPr="007F7E2B" w:rsidRDefault="00EC5046">
            <w:pPr>
              <w:spacing w:line="259" w:lineRule="auto"/>
              <w:ind w:left="5"/>
              <w:rPr>
                <w:ins w:id="16764" w:author="V2" w:date="2025-04-14T14:19:00Z" w16du:dateUtc="2025-04-14T19:19:00Z"/>
              </w:rPr>
            </w:pPr>
            <w:ins w:id="16765" w:author="V2" w:date="2025-04-14T14:19:00Z" w16du:dateUtc="2025-04-14T19:19:00Z">
              <w:r w:rsidRPr="007F7E2B">
                <w:t xml:space="preserve">Calculated </w:t>
              </w:r>
            </w:ins>
          </w:p>
        </w:tc>
      </w:tr>
      <w:tr w:rsidR="00EC5046" w:rsidRPr="007F7E2B" w14:paraId="2E01E444" w14:textId="77777777">
        <w:trPr>
          <w:trHeight w:val="799"/>
          <w:ins w:id="16766"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A5F3A49" w14:textId="77777777" w:rsidR="00EC5046" w:rsidRPr="007F7E2B" w:rsidRDefault="00EC5046">
            <w:pPr>
              <w:spacing w:line="259" w:lineRule="auto"/>
              <w:rPr>
                <w:ins w:id="16767" w:author="V2" w:date="2025-04-14T14:19:00Z" w16du:dateUtc="2025-04-14T19:19:00Z"/>
              </w:rPr>
            </w:pPr>
            <w:ins w:id="16768"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tcPr>
          <w:p w14:paraId="024BB8EC" w14:textId="77777777" w:rsidR="00EC5046" w:rsidRPr="007F7E2B" w:rsidRDefault="00EC5046">
            <w:pPr>
              <w:spacing w:line="259" w:lineRule="auto"/>
              <w:ind w:left="5"/>
              <w:rPr>
                <w:ins w:id="16769" w:author="V2" w:date="2025-04-14T14:19:00Z" w16du:dateUtc="2025-04-14T19:19:00Z"/>
              </w:rPr>
            </w:pPr>
            <w:ins w:id="16770" w:author="V2" w:date="2025-04-14T14:19:00Z" w16du:dateUtc="2025-04-14T19:19:00Z">
              <w:r w:rsidRPr="007F7E2B">
                <w:t xml:space="preserve">The direct N2O emission as a result of nitrogen application within the project area during monitoring interval </w:t>
              </w:r>
            </w:ins>
          </w:p>
        </w:tc>
      </w:tr>
      <w:tr w:rsidR="00EC5046" w:rsidRPr="007F7E2B" w14:paraId="23B0C492" w14:textId="77777777">
        <w:trPr>
          <w:trHeight w:val="332"/>
          <w:ins w:id="16771"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99ED6D4" w14:textId="77777777" w:rsidR="00EC5046" w:rsidRPr="007F7E2B" w:rsidRDefault="00EC5046">
            <w:pPr>
              <w:spacing w:line="259" w:lineRule="auto"/>
              <w:rPr>
                <w:ins w:id="16772" w:author="V2" w:date="2025-04-14T14:19:00Z" w16du:dateUtc="2025-04-14T19:19:00Z"/>
              </w:rPr>
            </w:pPr>
            <w:ins w:id="16773"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7DA4507D" w14:textId="77777777" w:rsidR="00EC5046" w:rsidRPr="007F7E2B" w:rsidRDefault="00EC5046">
            <w:pPr>
              <w:spacing w:line="259" w:lineRule="auto"/>
              <w:ind w:left="5"/>
              <w:rPr>
                <w:ins w:id="16774" w:author="V2" w:date="2025-04-14T14:19:00Z" w16du:dateUtc="2025-04-14T19:19:00Z"/>
              </w:rPr>
            </w:pPr>
            <w:ins w:id="16775" w:author="V2" w:date="2025-04-14T14:19:00Z" w16du:dateUtc="2025-04-14T19:19:00Z">
              <w:r w:rsidRPr="007F7E2B">
                <w:t xml:space="preserve">  </w:t>
              </w:r>
            </w:ins>
          </w:p>
        </w:tc>
      </w:tr>
    </w:tbl>
    <w:p w14:paraId="4F71E3F0" w14:textId="77777777" w:rsidR="00EC5046" w:rsidRPr="007F7E2B" w:rsidRDefault="00EC5046">
      <w:pPr>
        <w:spacing w:line="259" w:lineRule="auto"/>
        <w:ind w:left="-1440" w:right="10795"/>
        <w:rPr>
          <w:ins w:id="16776" w:author="V2" w:date="2025-04-14T14:19:00Z" w16du:dateUtc="2025-04-14T19:19:00Z"/>
        </w:rPr>
      </w:pPr>
    </w:p>
    <w:tbl>
      <w:tblPr>
        <w:tblStyle w:val="TableGrid0"/>
        <w:tblW w:w="8855" w:type="dxa"/>
        <w:tblInd w:w="614" w:type="dxa"/>
        <w:tblCellMar>
          <w:top w:w="13" w:type="dxa"/>
          <w:left w:w="106" w:type="dxa"/>
          <w:right w:w="115" w:type="dxa"/>
        </w:tblCellMar>
        <w:tblLook w:val="04A0" w:firstRow="1" w:lastRow="0" w:firstColumn="1" w:lastColumn="0" w:noHBand="0" w:noVBand="1"/>
      </w:tblPr>
      <w:tblGrid>
        <w:gridCol w:w="4197"/>
        <w:gridCol w:w="4658"/>
      </w:tblGrid>
      <w:tr w:rsidR="00EC5046" w:rsidRPr="007F7E2B" w14:paraId="73F3F063" w14:textId="77777777">
        <w:trPr>
          <w:trHeight w:val="332"/>
          <w:ins w:id="1677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5F42524A" w14:textId="77777777" w:rsidR="00EC5046" w:rsidRPr="007F7E2B" w:rsidRDefault="00EC5046">
            <w:pPr>
              <w:spacing w:line="259" w:lineRule="auto"/>
              <w:rPr>
                <w:ins w:id="16778" w:author="V2" w:date="2025-04-14T14:19:00Z" w16du:dateUtc="2025-04-14T19:19:00Z"/>
              </w:rPr>
            </w:pPr>
            <w:ins w:id="16779"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0E5BD480" w14:textId="77777777" w:rsidR="00EC5046" w:rsidRPr="007F7E2B" w:rsidRDefault="00EC5046">
            <w:pPr>
              <w:spacing w:line="259" w:lineRule="auto"/>
              <w:ind w:left="5"/>
              <w:rPr>
                <w:ins w:id="16780" w:author="V2" w:date="2025-04-14T14:19:00Z" w16du:dateUtc="2025-04-14T19:19:00Z"/>
              </w:rPr>
            </w:pPr>
            <w:ins w:id="16781" w:author="V2" w:date="2025-04-14T14:19:00Z" w16du:dateUtc="2025-04-14T19:19:00Z">
              <w:r w:rsidRPr="007F7E2B">
                <w:rPr>
                  <w:rFonts w:ascii="Arial" w:eastAsia="Arial" w:hAnsi="Arial" w:cs="Arial"/>
                  <w:i/>
                </w:rPr>
                <w:t>A</w:t>
              </w:r>
              <w:r w:rsidRPr="007F7E2B">
                <w:rPr>
                  <w:rFonts w:ascii="Arial" w:eastAsia="Arial" w:hAnsi="Arial" w:cs="Arial"/>
                  <w:i/>
                  <w:vertAlign w:val="subscript"/>
                </w:rPr>
                <w:t>s</w:t>
              </w:r>
              <w:r w:rsidRPr="007F7E2B">
                <w:rPr>
                  <w:rFonts w:ascii="Arial" w:eastAsia="Arial" w:hAnsi="Arial" w:cs="Arial"/>
                  <w:b/>
                  <w:i/>
                </w:rPr>
                <w:t xml:space="preserve"> </w:t>
              </w:r>
            </w:ins>
          </w:p>
        </w:tc>
      </w:tr>
      <w:tr w:rsidR="00EC5046" w:rsidRPr="007F7E2B" w14:paraId="351C759D" w14:textId="77777777">
        <w:trPr>
          <w:trHeight w:val="336"/>
          <w:ins w:id="1678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05A0783" w14:textId="77777777" w:rsidR="00EC5046" w:rsidRPr="007F7E2B" w:rsidRDefault="00EC5046">
            <w:pPr>
              <w:spacing w:line="259" w:lineRule="auto"/>
              <w:rPr>
                <w:ins w:id="16783" w:author="V2" w:date="2025-04-14T14:19:00Z" w16du:dateUtc="2025-04-14T19:19:00Z"/>
              </w:rPr>
            </w:pPr>
            <w:ins w:id="16784"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48DF2F0A" w14:textId="77777777" w:rsidR="00EC5046" w:rsidRPr="007F7E2B" w:rsidRDefault="00EC5046">
            <w:pPr>
              <w:spacing w:line="259" w:lineRule="auto"/>
              <w:ind w:left="5"/>
              <w:rPr>
                <w:ins w:id="16785" w:author="V2" w:date="2025-04-14T14:19:00Z" w16du:dateUtc="2025-04-14T19:19:00Z"/>
              </w:rPr>
            </w:pPr>
            <w:ins w:id="16786" w:author="V2" w:date="2025-04-14T14:19:00Z" w16du:dateUtc="2025-04-14T19:19:00Z">
              <w:r w:rsidRPr="007F7E2B">
                <w:t>ha yr</w:t>
              </w:r>
              <w:r w:rsidRPr="007F7E2B">
                <w:rPr>
                  <w:vertAlign w:val="superscript"/>
                </w:rPr>
                <w:t>-1</w:t>
              </w:r>
              <w:r w:rsidRPr="007F7E2B">
                <w:t xml:space="preserve"> </w:t>
              </w:r>
            </w:ins>
          </w:p>
        </w:tc>
      </w:tr>
      <w:tr w:rsidR="00EC5046" w:rsidRPr="007F7E2B" w14:paraId="3A931AB4" w14:textId="77777777">
        <w:trPr>
          <w:trHeight w:val="545"/>
          <w:ins w:id="1678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1FD8DFDA" w14:textId="77777777" w:rsidR="00EC5046" w:rsidRPr="007F7E2B" w:rsidRDefault="00EC5046">
            <w:pPr>
              <w:spacing w:line="259" w:lineRule="auto"/>
              <w:rPr>
                <w:ins w:id="16788" w:author="V2" w:date="2025-04-14T14:19:00Z" w16du:dateUtc="2025-04-14T19:19:00Z"/>
              </w:rPr>
            </w:pPr>
            <w:ins w:id="16789"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5E10838A" w14:textId="77777777" w:rsidR="00EC5046" w:rsidRPr="007F7E2B" w:rsidRDefault="00EC5046">
            <w:pPr>
              <w:spacing w:line="259" w:lineRule="auto"/>
              <w:ind w:left="5"/>
              <w:rPr>
                <w:ins w:id="16790" w:author="V2" w:date="2025-04-14T14:19:00Z" w16du:dateUtc="2025-04-14T19:19:00Z"/>
              </w:rPr>
            </w:pPr>
            <w:ins w:id="16791" w:author="V2" w:date="2025-04-14T14:19:00Z" w16du:dateUtc="2025-04-14T19:19:00Z">
              <w:r w:rsidRPr="007F7E2B">
                <w:t xml:space="preserve">Area of stratum s with fertilization  </w:t>
              </w:r>
            </w:ins>
          </w:p>
        </w:tc>
      </w:tr>
      <w:tr w:rsidR="00EC5046" w:rsidRPr="007F7E2B" w14:paraId="5DB6D2F3" w14:textId="77777777">
        <w:trPr>
          <w:trHeight w:val="480"/>
          <w:ins w:id="1679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38742F80" w14:textId="77777777" w:rsidR="00EC5046" w:rsidRPr="007F7E2B" w:rsidRDefault="00EC5046">
            <w:pPr>
              <w:spacing w:line="259" w:lineRule="auto"/>
              <w:rPr>
                <w:ins w:id="16793" w:author="V2" w:date="2025-04-14T14:19:00Z" w16du:dateUtc="2025-04-14T19:19:00Z"/>
              </w:rPr>
            </w:pPr>
            <w:ins w:id="16794"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5C4F1F9C" w14:textId="3A43EC23" w:rsidR="00EC5046" w:rsidRPr="007F7E2B" w:rsidRDefault="00EC5046">
            <w:pPr>
              <w:spacing w:line="259" w:lineRule="auto"/>
              <w:ind w:left="5"/>
              <w:rPr>
                <w:ins w:id="16795" w:author="V2" w:date="2025-04-14T14:19:00Z" w16du:dateUtc="2025-04-14T19:19:00Z"/>
              </w:rPr>
            </w:pPr>
            <w:ins w:id="16796" w:author="V2" w:date="2025-04-14T14:19:00Z" w16du:dateUtc="2025-04-14T19:19:00Z">
              <w:r w:rsidRPr="007F7E2B">
                <w:t xml:space="preserve">Module </w:t>
              </w:r>
              <w:r w:rsidR="00111949" w:rsidRPr="007F7E2B">
                <w:rPr>
                  <w:rFonts w:ascii="Arial" w:eastAsia="Arial" w:hAnsi="Arial" w:cs="Arial"/>
                  <w:i/>
                </w:rPr>
                <w:t>TRS-1</w:t>
              </w:r>
              <w:r w:rsidRPr="007F7E2B">
                <w:rPr>
                  <w:rFonts w:ascii="Arial" w:eastAsia="Arial" w:hAnsi="Arial" w:cs="Arial"/>
                  <w:i/>
                </w:rPr>
                <w:t xml:space="preserve"> Methods to Determine </w:t>
              </w:r>
            </w:ins>
          </w:p>
          <w:p w14:paraId="627C82E7" w14:textId="77777777" w:rsidR="00EC5046" w:rsidRPr="007F7E2B" w:rsidRDefault="00EC5046">
            <w:pPr>
              <w:spacing w:line="259" w:lineRule="auto"/>
              <w:ind w:left="5"/>
              <w:rPr>
                <w:ins w:id="16797" w:author="V2" w:date="2025-04-14T14:19:00Z" w16du:dateUtc="2025-04-14T19:19:00Z"/>
              </w:rPr>
            </w:pPr>
            <w:ins w:id="16798" w:author="V2" w:date="2025-04-14T14:19:00Z" w16du:dateUtc="2025-04-14T19:19:00Z">
              <w:r w:rsidRPr="007F7E2B">
                <w:rPr>
                  <w:rFonts w:ascii="Arial" w:eastAsia="Arial" w:hAnsi="Arial" w:cs="Arial"/>
                  <w:i/>
                </w:rPr>
                <w:t>Stratification</w:t>
              </w:r>
              <w:r w:rsidRPr="007F7E2B">
                <w:t xml:space="preserve"> </w:t>
              </w:r>
            </w:ins>
          </w:p>
        </w:tc>
      </w:tr>
      <w:tr w:rsidR="00EC5046" w:rsidRPr="007F7E2B" w14:paraId="35930E37" w14:textId="77777777">
        <w:trPr>
          <w:trHeight w:val="799"/>
          <w:ins w:id="16799"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9C797DB" w14:textId="77777777" w:rsidR="00EC5046" w:rsidRPr="007F7E2B" w:rsidRDefault="00EC5046">
            <w:pPr>
              <w:spacing w:line="259" w:lineRule="auto"/>
              <w:rPr>
                <w:ins w:id="16800" w:author="V2" w:date="2025-04-14T14:19:00Z" w16du:dateUtc="2025-04-14T19:19:00Z"/>
              </w:rPr>
            </w:pPr>
            <w:ins w:id="16801"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bottom"/>
          </w:tcPr>
          <w:p w14:paraId="091995C3" w14:textId="77777777" w:rsidR="00EC5046" w:rsidRPr="007F7E2B" w:rsidRDefault="00EC5046">
            <w:pPr>
              <w:spacing w:line="259" w:lineRule="auto"/>
              <w:ind w:left="5"/>
              <w:rPr>
                <w:ins w:id="16802" w:author="V2" w:date="2025-04-14T14:19:00Z" w16du:dateUtc="2025-04-14T19:19:00Z"/>
              </w:rPr>
            </w:pPr>
            <w:ins w:id="16803" w:author="V2" w:date="2025-04-14T14:19:00Z" w16du:dateUtc="2025-04-14T19:19:00Z">
              <w:r w:rsidRPr="007F7E2B">
                <w:t xml:space="preserve"> </w:t>
              </w:r>
            </w:ins>
          </w:p>
        </w:tc>
      </w:tr>
      <w:tr w:rsidR="00EC5046" w:rsidRPr="007F7E2B" w14:paraId="31CA889E" w14:textId="77777777">
        <w:trPr>
          <w:trHeight w:val="334"/>
          <w:ins w:id="16804"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5952C8B" w14:textId="77777777" w:rsidR="00EC5046" w:rsidRPr="007F7E2B" w:rsidRDefault="00EC5046">
            <w:pPr>
              <w:spacing w:line="259" w:lineRule="auto"/>
              <w:rPr>
                <w:ins w:id="16805" w:author="V2" w:date="2025-04-14T14:19:00Z" w16du:dateUtc="2025-04-14T19:19:00Z"/>
              </w:rPr>
            </w:pPr>
            <w:ins w:id="16806"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26DAC529" w14:textId="77777777" w:rsidR="00EC5046" w:rsidRPr="007F7E2B" w:rsidRDefault="00EC5046">
            <w:pPr>
              <w:spacing w:line="259" w:lineRule="auto"/>
              <w:ind w:left="5"/>
              <w:rPr>
                <w:ins w:id="16807" w:author="V2" w:date="2025-04-14T14:19:00Z" w16du:dateUtc="2025-04-14T19:19:00Z"/>
              </w:rPr>
            </w:pPr>
            <w:ins w:id="16808" w:author="V2" w:date="2025-04-14T14:19:00Z" w16du:dateUtc="2025-04-14T19:19:00Z">
              <w:r w:rsidRPr="007F7E2B">
                <w:t xml:space="preserve">  </w:t>
              </w:r>
            </w:ins>
          </w:p>
        </w:tc>
      </w:tr>
      <w:tr w:rsidR="00EC5046" w:rsidRPr="007F7E2B" w14:paraId="1E0F2703" w14:textId="77777777">
        <w:trPr>
          <w:trHeight w:val="332"/>
          <w:ins w:id="16809"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1E7DD41" w14:textId="77777777" w:rsidR="00EC5046" w:rsidRPr="007F7E2B" w:rsidRDefault="00EC5046">
            <w:pPr>
              <w:spacing w:line="259" w:lineRule="auto"/>
              <w:rPr>
                <w:ins w:id="16810" w:author="V2" w:date="2025-04-14T14:19:00Z" w16du:dateUtc="2025-04-14T19:19:00Z"/>
              </w:rPr>
            </w:pPr>
            <w:ins w:id="16811"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771FE7DE" w14:textId="77777777" w:rsidR="00EC5046" w:rsidRPr="007F7E2B" w:rsidRDefault="00EC5046">
            <w:pPr>
              <w:spacing w:line="259" w:lineRule="auto"/>
              <w:ind w:left="5"/>
              <w:rPr>
                <w:ins w:id="16812" w:author="V2" w:date="2025-04-14T14:19:00Z" w16du:dateUtc="2025-04-14T19:19:00Z"/>
              </w:rPr>
            </w:pPr>
            <w:ins w:id="16813" w:author="V2" w:date="2025-04-14T14:19:00Z" w16du:dateUtc="2025-04-14T19:19:00Z">
              <w:r w:rsidRPr="007F7E2B">
                <w:rPr>
                  <w:rFonts w:ascii="Arial" w:eastAsia="Arial" w:hAnsi="Arial" w:cs="Arial"/>
                  <w:i/>
                </w:rPr>
                <w:t>F</w:t>
              </w:r>
              <w:r w:rsidRPr="007F7E2B">
                <w:rPr>
                  <w:rFonts w:ascii="Arial" w:eastAsia="Arial" w:hAnsi="Arial" w:cs="Arial"/>
                  <w:i/>
                  <w:vertAlign w:val="subscript"/>
                </w:rPr>
                <w:t>SN</w:t>
              </w:r>
              <w:r w:rsidRPr="007F7E2B">
                <w:rPr>
                  <w:rFonts w:ascii="Arial" w:eastAsia="Arial" w:hAnsi="Arial" w:cs="Arial"/>
                  <w:b/>
                  <w:i/>
                </w:rPr>
                <w:t xml:space="preserve">  </w:t>
              </w:r>
            </w:ins>
          </w:p>
        </w:tc>
      </w:tr>
      <w:tr w:rsidR="00EC5046" w:rsidRPr="007F7E2B" w14:paraId="5BA2ECD2" w14:textId="77777777">
        <w:trPr>
          <w:trHeight w:val="335"/>
          <w:ins w:id="16814"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6585F34" w14:textId="77777777" w:rsidR="00EC5046" w:rsidRPr="007F7E2B" w:rsidRDefault="00EC5046">
            <w:pPr>
              <w:spacing w:line="259" w:lineRule="auto"/>
              <w:rPr>
                <w:ins w:id="16815" w:author="V2" w:date="2025-04-14T14:19:00Z" w16du:dateUtc="2025-04-14T19:19:00Z"/>
              </w:rPr>
            </w:pPr>
            <w:ins w:id="16816"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vAlign w:val="bottom"/>
          </w:tcPr>
          <w:p w14:paraId="474921CF" w14:textId="77777777" w:rsidR="00EC5046" w:rsidRPr="007F7E2B" w:rsidRDefault="00EC5046">
            <w:pPr>
              <w:spacing w:line="259" w:lineRule="auto"/>
              <w:ind w:left="5"/>
              <w:rPr>
                <w:ins w:id="16817" w:author="V2" w:date="2025-04-14T14:19:00Z" w16du:dateUtc="2025-04-14T19:19:00Z"/>
              </w:rPr>
            </w:pPr>
            <w:ins w:id="16818" w:author="V2" w:date="2025-04-14T14:19:00Z" w16du:dateUtc="2025-04-14T19:19:00Z">
              <w:r w:rsidRPr="007F7E2B">
                <w:t xml:space="preserve"> </w:t>
              </w:r>
            </w:ins>
          </w:p>
        </w:tc>
      </w:tr>
      <w:tr w:rsidR="00EC5046" w:rsidRPr="007F7E2B" w14:paraId="13478538" w14:textId="77777777">
        <w:trPr>
          <w:trHeight w:val="546"/>
          <w:ins w:id="16819"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14642057" w14:textId="77777777" w:rsidR="00EC5046" w:rsidRPr="007F7E2B" w:rsidRDefault="00EC5046">
            <w:pPr>
              <w:spacing w:line="259" w:lineRule="auto"/>
              <w:rPr>
                <w:ins w:id="16820" w:author="V2" w:date="2025-04-14T14:19:00Z" w16du:dateUtc="2025-04-14T19:19:00Z"/>
              </w:rPr>
            </w:pPr>
            <w:ins w:id="16821"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60395A3B" w14:textId="77777777" w:rsidR="00EC5046" w:rsidRPr="007F7E2B" w:rsidRDefault="00EC5046">
            <w:pPr>
              <w:spacing w:line="259" w:lineRule="auto"/>
              <w:ind w:left="5"/>
              <w:rPr>
                <w:ins w:id="16822" w:author="V2" w:date="2025-04-14T14:19:00Z" w16du:dateUtc="2025-04-14T19:19:00Z"/>
              </w:rPr>
            </w:pPr>
            <w:ins w:id="16823" w:author="V2" w:date="2025-04-14T14:19:00Z" w16du:dateUtc="2025-04-14T19:19:00Z">
              <w:r w:rsidRPr="007F7E2B">
                <w:t xml:space="preserve">Amount of synthetic fertilizer nitrogen applied adjusted for volatilization as NH3 and NOX  [1] </w:t>
              </w:r>
            </w:ins>
          </w:p>
        </w:tc>
      </w:tr>
      <w:tr w:rsidR="00EC5046" w:rsidRPr="007F7E2B" w14:paraId="6CDCC7D1" w14:textId="77777777">
        <w:trPr>
          <w:trHeight w:val="335"/>
          <w:ins w:id="16824"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39CE6B85" w14:textId="77777777" w:rsidR="00EC5046" w:rsidRPr="007F7E2B" w:rsidRDefault="00EC5046">
            <w:pPr>
              <w:spacing w:line="259" w:lineRule="auto"/>
              <w:rPr>
                <w:ins w:id="16825" w:author="V2" w:date="2025-04-14T14:19:00Z" w16du:dateUtc="2025-04-14T19:19:00Z"/>
              </w:rPr>
            </w:pPr>
            <w:ins w:id="16826"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3EFF8D4E" w14:textId="77777777" w:rsidR="00EC5046" w:rsidRPr="007F7E2B" w:rsidRDefault="00EC5046">
            <w:pPr>
              <w:spacing w:line="259" w:lineRule="auto"/>
              <w:ind w:left="5"/>
              <w:rPr>
                <w:ins w:id="16827" w:author="V2" w:date="2025-04-14T14:19:00Z" w16du:dateUtc="2025-04-14T19:19:00Z"/>
              </w:rPr>
            </w:pPr>
            <w:ins w:id="16828" w:author="V2" w:date="2025-04-14T14:19:00Z" w16du:dateUtc="2025-04-14T19:19:00Z">
              <w:r w:rsidRPr="007F7E2B">
                <w:t xml:space="preserve">Calculated from field data </w:t>
              </w:r>
            </w:ins>
          </w:p>
        </w:tc>
      </w:tr>
      <w:tr w:rsidR="00EC5046" w:rsidRPr="007F7E2B" w14:paraId="358AA020" w14:textId="77777777">
        <w:trPr>
          <w:trHeight w:val="799"/>
          <w:ins w:id="16829"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CEA9F00" w14:textId="77777777" w:rsidR="00EC5046" w:rsidRPr="007F7E2B" w:rsidRDefault="00EC5046">
            <w:pPr>
              <w:spacing w:line="259" w:lineRule="auto"/>
              <w:rPr>
                <w:ins w:id="16830" w:author="V2" w:date="2025-04-14T14:19:00Z" w16du:dateUtc="2025-04-14T19:19:00Z"/>
              </w:rPr>
            </w:pPr>
            <w:ins w:id="16831"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7FE2A96C" w14:textId="77777777" w:rsidR="00EC5046" w:rsidRPr="007F7E2B" w:rsidRDefault="00EC5046">
            <w:pPr>
              <w:spacing w:line="259" w:lineRule="auto"/>
              <w:ind w:left="5"/>
              <w:rPr>
                <w:ins w:id="16832" w:author="V2" w:date="2025-04-14T14:19:00Z" w16du:dateUtc="2025-04-14T19:19:00Z"/>
              </w:rPr>
            </w:pPr>
            <w:ins w:id="16833" w:author="V2" w:date="2025-04-14T14:19:00Z" w16du:dateUtc="2025-04-14T19:19:00Z">
              <w:r w:rsidRPr="007F7E2B">
                <w:t xml:space="preserve">Amount of synthetic fertilizer nitrogen applied adjusted for volatilization as NH3 and NOX,  </w:t>
              </w:r>
            </w:ins>
          </w:p>
        </w:tc>
      </w:tr>
      <w:tr w:rsidR="00EC5046" w:rsidRPr="007F7E2B" w14:paraId="2EF0EB50" w14:textId="77777777">
        <w:trPr>
          <w:trHeight w:val="334"/>
          <w:ins w:id="16834"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22DCA43" w14:textId="77777777" w:rsidR="00EC5046" w:rsidRPr="007F7E2B" w:rsidRDefault="00EC5046">
            <w:pPr>
              <w:spacing w:line="259" w:lineRule="auto"/>
              <w:rPr>
                <w:ins w:id="16835" w:author="V2" w:date="2025-04-14T14:19:00Z" w16du:dateUtc="2025-04-14T19:19:00Z"/>
              </w:rPr>
            </w:pPr>
            <w:ins w:id="16836" w:author="V2" w:date="2025-04-14T14:19:00Z" w16du:dateUtc="2025-04-14T19:19:00Z">
              <w:r w:rsidRPr="007F7E2B">
                <w:lastRenderedPageBreak/>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51B52FA0" w14:textId="77777777" w:rsidR="00EC5046" w:rsidRPr="007F7E2B" w:rsidRDefault="00EC5046">
            <w:pPr>
              <w:spacing w:line="259" w:lineRule="auto"/>
              <w:ind w:left="5"/>
              <w:rPr>
                <w:ins w:id="16837" w:author="V2" w:date="2025-04-14T14:19:00Z" w16du:dateUtc="2025-04-14T19:19:00Z"/>
              </w:rPr>
            </w:pPr>
            <w:ins w:id="16838" w:author="V2" w:date="2025-04-14T14:19:00Z" w16du:dateUtc="2025-04-14T19:19:00Z">
              <w:r w:rsidRPr="007F7E2B">
                <w:t xml:space="preserve">  </w:t>
              </w:r>
            </w:ins>
          </w:p>
        </w:tc>
      </w:tr>
      <w:tr w:rsidR="00EC5046" w:rsidRPr="007F7E2B" w14:paraId="2631E243" w14:textId="77777777">
        <w:trPr>
          <w:trHeight w:val="332"/>
          <w:ins w:id="16839"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B801BE6" w14:textId="77777777" w:rsidR="00EC5046" w:rsidRPr="007F7E2B" w:rsidRDefault="00EC5046">
            <w:pPr>
              <w:spacing w:line="259" w:lineRule="auto"/>
              <w:rPr>
                <w:ins w:id="16840" w:author="V2" w:date="2025-04-14T14:19:00Z" w16du:dateUtc="2025-04-14T19:19:00Z"/>
              </w:rPr>
            </w:pPr>
            <w:ins w:id="16841"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2CBB3D78" w14:textId="77777777" w:rsidR="00EC5046" w:rsidRPr="007F7E2B" w:rsidRDefault="00EC5046">
            <w:pPr>
              <w:spacing w:line="259" w:lineRule="auto"/>
              <w:ind w:left="5"/>
              <w:rPr>
                <w:ins w:id="16842" w:author="V2" w:date="2025-04-14T14:19:00Z" w16du:dateUtc="2025-04-14T19:19:00Z"/>
              </w:rPr>
            </w:pPr>
            <w:ins w:id="16843" w:author="V2" w:date="2025-04-14T14:19:00Z" w16du:dateUtc="2025-04-14T19:19:00Z">
              <w:r w:rsidRPr="007F7E2B">
                <w:rPr>
                  <w:rFonts w:ascii="Arial" w:eastAsia="Arial" w:hAnsi="Arial" w:cs="Arial"/>
                  <w:i/>
                </w:rPr>
                <w:t>F</w:t>
              </w:r>
              <w:r w:rsidRPr="007F7E2B">
                <w:rPr>
                  <w:rFonts w:ascii="Arial" w:eastAsia="Arial" w:hAnsi="Arial" w:cs="Arial"/>
                  <w:i/>
                  <w:vertAlign w:val="subscript"/>
                </w:rPr>
                <w:t>ON</w:t>
              </w:r>
              <w:r w:rsidRPr="007F7E2B">
                <w:rPr>
                  <w:rFonts w:ascii="Arial" w:eastAsia="Arial" w:hAnsi="Arial" w:cs="Arial"/>
                  <w:b/>
                </w:rPr>
                <w:t xml:space="preserve">  </w:t>
              </w:r>
            </w:ins>
          </w:p>
        </w:tc>
      </w:tr>
      <w:tr w:rsidR="00EC5046" w:rsidRPr="007F7E2B" w14:paraId="35551F87" w14:textId="77777777">
        <w:trPr>
          <w:trHeight w:val="335"/>
          <w:ins w:id="16844"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2C1EA9F" w14:textId="77777777" w:rsidR="00EC5046" w:rsidRPr="007F7E2B" w:rsidRDefault="00EC5046">
            <w:pPr>
              <w:spacing w:line="259" w:lineRule="auto"/>
              <w:rPr>
                <w:ins w:id="16845" w:author="V2" w:date="2025-04-14T14:19:00Z" w16du:dateUtc="2025-04-14T19:19:00Z"/>
              </w:rPr>
            </w:pPr>
            <w:ins w:id="16846"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vAlign w:val="bottom"/>
          </w:tcPr>
          <w:p w14:paraId="4452BE23" w14:textId="77777777" w:rsidR="00EC5046" w:rsidRPr="007F7E2B" w:rsidRDefault="00EC5046">
            <w:pPr>
              <w:spacing w:line="259" w:lineRule="auto"/>
              <w:ind w:left="5"/>
              <w:rPr>
                <w:ins w:id="16847" w:author="V2" w:date="2025-04-14T14:19:00Z" w16du:dateUtc="2025-04-14T19:19:00Z"/>
              </w:rPr>
            </w:pPr>
            <w:ins w:id="16848" w:author="V2" w:date="2025-04-14T14:19:00Z" w16du:dateUtc="2025-04-14T19:19:00Z">
              <w:r w:rsidRPr="007F7E2B">
                <w:t xml:space="preserve"> </w:t>
              </w:r>
            </w:ins>
          </w:p>
        </w:tc>
      </w:tr>
      <w:tr w:rsidR="00EC5046" w:rsidRPr="007F7E2B" w14:paraId="2908526D" w14:textId="77777777">
        <w:trPr>
          <w:trHeight w:val="711"/>
          <w:ins w:id="16849"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1DA75D94" w14:textId="77777777" w:rsidR="00EC5046" w:rsidRPr="007F7E2B" w:rsidRDefault="00EC5046">
            <w:pPr>
              <w:spacing w:line="259" w:lineRule="auto"/>
              <w:rPr>
                <w:ins w:id="16850" w:author="V2" w:date="2025-04-14T14:19:00Z" w16du:dateUtc="2025-04-14T19:19:00Z"/>
              </w:rPr>
            </w:pPr>
            <w:ins w:id="16851"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38BDC0F2" w14:textId="77777777" w:rsidR="00EC5046" w:rsidRPr="007F7E2B" w:rsidRDefault="00EC5046">
            <w:pPr>
              <w:ind w:left="5"/>
              <w:rPr>
                <w:ins w:id="16852" w:author="V2" w:date="2025-04-14T14:19:00Z" w16du:dateUtc="2025-04-14T19:19:00Z"/>
              </w:rPr>
            </w:pPr>
            <w:ins w:id="16853" w:author="V2" w:date="2025-04-14T14:19:00Z" w16du:dateUtc="2025-04-14T19:19:00Z">
              <w:r w:rsidRPr="007F7E2B">
                <w:t xml:space="preserve">Annual amount of organic fertilizer nitrogen applied adjusted for volatilization as NH3 and </w:t>
              </w:r>
            </w:ins>
          </w:p>
          <w:p w14:paraId="629FD702" w14:textId="77777777" w:rsidR="00EC5046" w:rsidRPr="007F7E2B" w:rsidRDefault="00EC5046">
            <w:pPr>
              <w:spacing w:line="259" w:lineRule="auto"/>
              <w:ind w:left="5"/>
              <w:rPr>
                <w:ins w:id="16854" w:author="V2" w:date="2025-04-14T14:19:00Z" w16du:dateUtc="2025-04-14T19:19:00Z"/>
              </w:rPr>
            </w:pPr>
            <w:ins w:id="16855" w:author="V2" w:date="2025-04-14T14:19:00Z" w16du:dateUtc="2025-04-14T19:19:00Z">
              <w:r w:rsidRPr="007F7E2B">
                <w:t xml:space="preserve">NOX </w:t>
              </w:r>
            </w:ins>
          </w:p>
        </w:tc>
      </w:tr>
      <w:tr w:rsidR="00EC5046" w:rsidRPr="007F7E2B" w14:paraId="5325490E" w14:textId="77777777">
        <w:trPr>
          <w:trHeight w:val="335"/>
          <w:ins w:id="16856"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3F4EEC40" w14:textId="77777777" w:rsidR="00EC5046" w:rsidRPr="007F7E2B" w:rsidRDefault="00EC5046">
            <w:pPr>
              <w:spacing w:line="259" w:lineRule="auto"/>
              <w:rPr>
                <w:ins w:id="16857" w:author="V2" w:date="2025-04-14T14:19:00Z" w16du:dateUtc="2025-04-14T19:19:00Z"/>
              </w:rPr>
            </w:pPr>
            <w:ins w:id="16858"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51CA261F" w14:textId="77777777" w:rsidR="00EC5046" w:rsidRPr="007F7E2B" w:rsidRDefault="00EC5046">
            <w:pPr>
              <w:spacing w:line="259" w:lineRule="auto"/>
              <w:ind w:left="5"/>
              <w:rPr>
                <w:ins w:id="16859" w:author="V2" w:date="2025-04-14T14:19:00Z" w16du:dateUtc="2025-04-14T19:19:00Z"/>
              </w:rPr>
            </w:pPr>
            <w:ins w:id="16860" w:author="V2" w:date="2025-04-14T14:19:00Z" w16du:dateUtc="2025-04-14T19:19:00Z">
              <w:r w:rsidRPr="007F7E2B">
                <w:t xml:space="preserve">Calculated from field data </w:t>
              </w:r>
            </w:ins>
          </w:p>
        </w:tc>
      </w:tr>
      <w:tr w:rsidR="00EC5046" w:rsidRPr="007F7E2B" w14:paraId="3E204926" w14:textId="77777777">
        <w:trPr>
          <w:trHeight w:val="800"/>
          <w:ins w:id="16861"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58707719" w14:textId="77777777" w:rsidR="00EC5046" w:rsidRPr="007F7E2B" w:rsidRDefault="00EC5046">
            <w:pPr>
              <w:spacing w:line="259" w:lineRule="auto"/>
              <w:rPr>
                <w:ins w:id="16862" w:author="V2" w:date="2025-04-14T14:19:00Z" w16du:dateUtc="2025-04-14T19:19:00Z"/>
              </w:rPr>
            </w:pPr>
            <w:ins w:id="16863"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tcPr>
          <w:p w14:paraId="6D95F231" w14:textId="77777777" w:rsidR="00EC5046" w:rsidRPr="007F7E2B" w:rsidRDefault="00EC5046">
            <w:pPr>
              <w:ind w:left="5"/>
              <w:rPr>
                <w:ins w:id="16864" w:author="V2" w:date="2025-04-14T14:19:00Z" w16du:dateUtc="2025-04-14T19:19:00Z"/>
              </w:rPr>
            </w:pPr>
            <w:ins w:id="16865" w:author="V2" w:date="2025-04-14T14:19:00Z" w16du:dateUtc="2025-04-14T19:19:00Z">
              <w:r w:rsidRPr="007F7E2B">
                <w:t xml:space="preserve">Annual amount of organic fertilizer nitrogen applied adjusted for volatilization as NH3 and </w:t>
              </w:r>
            </w:ins>
          </w:p>
          <w:p w14:paraId="2C792229" w14:textId="77777777" w:rsidR="00EC5046" w:rsidRPr="007F7E2B" w:rsidRDefault="00EC5046">
            <w:pPr>
              <w:spacing w:line="259" w:lineRule="auto"/>
              <w:ind w:left="5"/>
              <w:rPr>
                <w:ins w:id="16866" w:author="V2" w:date="2025-04-14T14:19:00Z" w16du:dateUtc="2025-04-14T19:19:00Z"/>
              </w:rPr>
            </w:pPr>
            <w:ins w:id="16867" w:author="V2" w:date="2025-04-14T14:19:00Z" w16du:dateUtc="2025-04-14T19:19:00Z">
              <w:r w:rsidRPr="007F7E2B">
                <w:t xml:space="preserve">NOX </w:t>
              </w:r>
            </w:ins>
          </w:p>
        </w:tc>
      </w:tr>
      <w:tr w:rsidR="00EC5046" w:rsidRPr="007F7E2B" w14:paraId="1714AD2D" w14:textId="77777777">
        <w:trPr>
          <w:trHeight w:val="332"/>
          <w:ins w:id="1686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7A310DE" w14:textId="77777777" w:rsidR="00EC5046" w:rsidRPr="007F7E2B" w:rsidRDefault="00EC5046">
            <w:pPr>
              <w:spacing w:line="259" w:lineRule="auto"/>
              <w:rPr>
                <w:ins w:id="16869" w:author="V2" w:date="2025-04-14T14:19:00Z" w16du:dateUtc="2025-04-14T19:19:00Z"/>
              </w:rPr>
            </w:pPr>
            <w:ins w:id="16870"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45CAFB3A" w14:textId="77777777" w:rsidR="00EC5046" w:rsidRPr="007F7E2B" w:rsidRDefault="00EC5046">
            <w:pPr>
              <w:spacing w:line="259" w:lineRule="auto"/>
              <w:ind w:left="5"/>
              <w:rPr>
                <w:ins w:id="16871" w:author="V2" w:date="2025-04-14T14:19:00Z" w16du:dateUtc="2025-04-14T19:19:00Z"/>
              </w:rPr>
            </w:pPr>
            <w:ins w:id="16872" w:author="V2" w:date="2025-04-14T14:19:00Z" w16du:dateUtc="2025-04-14T19:19:00Z">
              <w:r w:rsidRPr="007F7E2B">
                <w:t xml:space="preserve">  </w:t>
              </w:r>
            </w:ins>
          </w:p>
        </w:tc>
      </w:tr>
      <w:tr w:rsidR="00EC5046" w:rsidRPr="007F7E2B" w14:paraId="7130A2AE" w14:textId="77777777">
        <w:trPr>
          <w:trHeight w:val="332"/>
          <w:ins w:id="1687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F44474E" w14:textId="77777777" w:rsidR="00EC5046" w:rsidRPr="007F7E2B" w:rsidRDefault="00EC5046">
            <w:pPr>
              <w:spacing w:line="259" w:lineRule="auto"/>
              <w:rPr>
                <w:ins w:id="16874" w:author="V2" w:date="2025-04-14T14:19:00Z" w16du:dateUtc="2025-04-14T19:19:00Z"/>
              </w:rPr>
            </w:pPr>
            <w:ins w:id="16875"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49703867" w14:textId="77777777" w:rsidR="00EC5046" w:rsidRPr="007F7E2B" w:rsidRDefault="00EC5046">
            <w:pPr>
              <w:spacing w:line="259" w:lineRule="auto"/>
              <w:ind w:left="5"/>
              <w:rPr>
                <w:ins w:id="16876" w:author="V2" w:date="2025-04-14T14:19:00Z" w16du:dateUtc="2025-04-14T19:19:00Z"/>
              </w:rPr>
            </w:pPr>
            <w:ins w:id="16877" w:author="V2" w:date="2025-04-14T14:19:00Z" w16du:dateUtc="2025-04-14T19:19:00Z">
              <w:r w:rsidRPr="007F7E2B">
                <w:rPr>
                  <w:rFonts w:ascii="Arial" w:eastAsia="Arial" w:hAnsi="Arial" w:cs="Arial"/>
                  <w:i/>
                </w:rPr>
                <w:t>N</w:t>
              </w:r>
              <w:r w:rsidRPr="007F7E2B">
                <w:rPr>
                  <w:rFonts w:ascii="Arial" w:eastAsia="Arial" w:hAnsi="Arial" w:cs="Arial"/>
                  <w:i/>
                  <w:sz w:val="13"/>
                </w:rPr>
                <w:t>SN-Fert</w:t>
              </w:r>
              <w:r w:rsidRPr="007F7E2B">
                <w:rPr>
                  <w:rFonts w:ascii="Arial" w:eastAsia="Arial" w:hAnsi="Arial" w:cs="Arial"/>
                  <w:b/>
                  <w:i/>
                </w:rPr>
                <w:t xml:space="preserve">  </w:t>
              </w:r>
            </w:ins>
          </w:p>
        </w:tc>
      </w:tr>
      <w:tr w:rsidR="00EC5046" w:rsidRPr="007F7E2B" w14:paraId="4A2EC5B0" w14:textId="77777777">
        <w:trPr>
          <w:trHeight w:val="336"/>
          <w:ins w:id="1687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1DDD030" w14:textId="77777777" w:rsidR="00EC5046" w:rsidRPr="007F7E2B" w:rsidRDefault="00EC5046">
            <w:pPr>
              <w:spacing w:line="259" w:lineRule="auto"/>
              <w:rPr>
                <w:ins w:id="16879" w:author="V2" w:date="2025-04-14T14:19:00Z" w16du:dateUtc="2025-04-14T19:19:00Z"/>
              </w:rPr>
            </w:pPr>
            <w:ins w:id="16880"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6588BFB1" w14:textId="77777777" w:rsidR="00EC5046" w:rsidRPr="007F7E2B" w:rsidRDefault="00EC5046">
            <w:pPr>
              <w:spacing w:line="259" w:lineRule="auto"/>
              <w:ind w:left="5"/>
              <w:rPr>
                <w:ins w:id="16881" w:author="V2" w:date="2025-04-14T14:19:00Z" w16du:dateUtc="2025-04-14T19:19:00Z"/>
              </w:rPr>
            </w:pPr>
            <w:ins w:id="16882" w:author="V2" w:date="2025-04-14T14:19:00Z" w16du:dateUtc="2025-04-14T19:19:00Z">
              <w:r w:rsidRPr="007F7E2B">
                <w:t>tonnes N yr</w:t>
              </w:r>
              <w:r w:rsidRPr="007F7E2B">
                <w:rPr>
                  <w:vertAlign w:val="superscript"/>
                </w:rPr>
                <w:t>-1</w:t>
              </w:r>
              <w:r w:rsidRPr="007F7E2B">
                <w:t xml:space="preserve"> </w:t>
              </w:r>
            </w:ins>
          </w:p>
        </w:tc>
      </w:tr>
      <w:tr w:rsidR="00EC5046" w:rsidRPr="007F7E2B" w14:paraId="4859D246" w14:textId="77777777">
        <w:trPr>
          <w:trHeight w:val="335"/>
          <w:ins w:id="1688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F62C959" w14:textId="77777777" w:rsidR="00EC5046" w:rsidRPr="007F7E2B" w:rsidRDefault="00EC5046">
            <w:pPr>
              <w:spacing w:line="259" w:lineRule="auto"/>
              <w:rPr>
                <w:ins w:id="16884" w:author="V2" w:date="2025-04-14T14:19:00Z" w16du:dateUtc="2025-04-14T19:19:00Z"/>
              </w:rPr>
            </w:pPr>
            <w:ins w:id="16885"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0BD3686D" w14:textId="77777777" w:rsidR="00EC5046" w:rsidRPr="007F7E2B" w:rsidRDefault="00EC5046">
            <w:pPr>
              <w:spacing w:line="259" w:lineRule="auto"/>
              <w:ind w:left="5"/>
              <w:rPr>
                <w:ins w:id="16886" w:author="V2" w:date="2025-04-14T14:19:00Z" w16du:dateUtc="2025-04-14T19:19:00Z"/>
              </w:rPr>
            </w:pPr>
            <w:ins w:id="16887" w:author="V2" w:date="2025-04-14T14:19:00Z" w16du:dateUtc="2025-04-14T19:19:00Z">
              <w:r w:rsidRPr="007F7E2B">
                <w:t xml:space="preserve">Amount of synthetic fertilizer nitrogen applied </w:t>
              </w:r>
            </w:ins>
          </w:p>
        </w:tc>
      </w:tr>
      <w:tr w:rsidR="00EC5046" w:rsidRPr="007F7E2B" w14:paraId="56B32C37" w14:textId="77777777">
        <w:trPr>
          <w:trHeight w:val="335"/>
          <w:ins w:id="1688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38E49581" w14:textId="77777777" w:rsidR="00EC5046" w:rsidRPr="007F7E2B" w:rsidRDefault="00EC5046">
            <w:pPr>
              <w:spacing w:line="259" w:lineRule="auto"/>
              <w:rPr>
                <w:ins w:id="16889" w:author="V2" w:date="2025-04-14T14:19:00Z" w16du:dateUtc="2025-04-14T19:19:00Z"/>
              </w:rPr>
            </w:pPr>
            <w:ins w:id="16890"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34485A0B" w14:textId="77777777" w:rsidR="00EC5046" w:rsidRPr="007F7E2B" w:rsidRDefault="00EC5046">
            <w:pPr>
              <w:spacing w:line="259" w:lineRule="auto"/>
              <w:ind w:left="5"/>
              <w:rPr>
                <w:ins w:id="16891" w:author="V2" w:date="2025-04-14T14:19:00Z" w16du:dateUtc="2025-04-14T19:19:00Z"/>
              </w:rPr>
            </w:pPr>
            <w:ins w:id="16892" w:author="V2" w:date="2025-04-14T14:19:00Z" w16du:dateUtc="2025-04-14T19:19:00Z">
              <w:r w:rsidRPr="007F7E2B">
                <w:t xml:space="preserve">Inventory of fertilizer use </w:t>
              </w:r>
            </w:ins>
          </w:p>
        </w:tc>
      </w:tr>
      <w:tr w:rsidR="00EC5046" w:rsidRPr="007F7E2B" w14:paraId="2AA2E593" w14:textId="77777777">
        <w:trPr>
          <w:trHeight w:val="800"/>
          <w:ins w:id="1689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32B41A1D" w14:textId="77777777" w:rsidR="00EC5046" w:rsidRPr="007F7E2B" w:rsidRDefault="00EC5046">
            <w:pPr>
              <w:spacing w:line="259" w:lineRule="auto"/>
              <w:rPr>
                <w:ins w:id="16894" w:author="V2" w:date="2025-04-14T14:19:00Z" w16du:dateUtc="2025-04-14T19:19:00Z"/>
              </w:rPr>
            </w:pPr>
            <w:ins w:id="16895"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425AA619" w14:textId="77777777" w:rsidR="00EC5046" w:rsidRPr="007F7E2B" w:rsidRDefault="00EC5046">
            <w:pPr>
              <w:spacing w:line="259" w:lineRule="auto"/>
              <w:ind w:left="5"/>
              <w:rPr>
                <w:ins w:id="16896" w:author="V2" w:date="2025-04-14T14:19:00Z" w16du:dateUtc="2025-04-14T19:19:00Z"/>
              </w:rPr>
            </w:pPr>
            <w:ins w:id="16897" w:author="V2" w:date="2025-04-14T14:19:00Z" w16du:dateUtc="2025-04-14T19:19:00Z">
              <w:r w:rsidRPr="007F7E2B">
                <w:t xml:space="preserve">Amount of synthetic fertilizer nitrogen applied  </w:t>
              </w:r>
            </w:ins>
          </w:p>
        </w:tc>
      </w:tr>
      <w:tr w:rsidR="00EC5046" w:rsidRPr="007F7E2B" w14:paraId="18EA7A90" w14:textId="77777777">
        <w:trPr>
          <w:trHeight w:val="332"/>
          <w:ins w:id="1689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64DFFBC" w14:textId="77777777" w:rsidR="00EC5046" w:rsidRPr="007F7E2B" w:rsidRDefault="00EC5046">
            <w:pPr>
              <w:spacing w:line="259" w:lineRule="auto"/>
              <w:rPr>
                <w:ins w:id="16899" w:author="V2" w:date="2025-04-14T14:19:00Z" w16du:dateUtc="2025-04-14T19:19:00Z"/>
              </w:rPr>
            </w:pPr>
            <w:ins w:id="16900"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3958A624" w14:textId="77777777" w:rsidR="00EC5046" w:rsidRPr="007F7E2B" w:rsidRDefault="00EC5046">
            <w:pPr>
              <w:spacing w:line="259" w:lineRule="auto"/>
              <w:ind w:left="5"/>
              <w:rPr>
                <w:ins w:id="16901" w:author="V2" w:date="2025-04-14T14:19:00Z" w16du:dateUtc="2025-04-14T19:19:00Z"/>
              </w:rPr>
            </w:pPr>
            <w:ins w:id="16902" w:author="V2" w:date="2025-04-14T14:19:00Z" w16du:dateUtc="2025-04-14T19:19:00Z">
              <w:r w:rsidRPr="007F7E2B">
                <w:t xml:space="preserve">  </w:t>
              </w:r>
            </w:ins>
          </w:p>
        </w:tc>
      </w:tr>
    </w:tbl>
    <w:p w14:paraId="766CA4BA" w14:textId="77777777" w:rsidR="00EC5046" w:rsidRPr="007F7E2B" w:rsidRDefault="00EC5046">
      <w:pPr>
        <w:spacing w:line="259" w:lineRule="auto"/>
        <w:ind w:left="-1440" w:right="10795"/>
        <w:rPr>
          <w:ins w:id="16903" w:author="V2" w:date="2025-04-14T14:19:00Z" w16du:dateUtc="2025-04-14T19:19:00Z"/>
        </w:rPr>
      </w:pPr>
    </w:p>
    <w:tbl>
      <w:tblPr>
        <w:tblStyle w:val="TableGrid0"/>
        <w:tblW w:w="8855" w:type="dxa"/>
        <w:tblInd w:w="614" w:type="dxa"/>
        <w:tblCellMar>
          <w:top w:w="45" w:type="dxa"/>
          <w:left w:w="106" w:type="dxa"/>
          <w:right w:w="115" w:type="dxa"/>
        </w:tblCellMar>
        <w:tblLook w:val="04A0" w:firstRow="1" w:lastRow="0" w:firstColumn="1" w:lastColumn="0" w:noHBand="0" w:noVBand="1"/>
      </w:tblPr>
      <w:tblGrid>
        <w:gridCol w:w="4197"/>
        <w:gridCol w:w="4658"/>
      </w:tblGrid>
      <w:tr w:rsidR="00EC5046" w:rsidRPr="007F7E2B" w14:paraId="1975CA27" w14:textId="77777777">
        <w:trPr>
          <w:trHeight w:val="332"/>
          <w:ins w:id="16904"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0F8592C" w14:textId="77777777" w:rsidR="00EC5046" w:rsidRPr="007F7E2B" w:rsidRDefault="00EC5046">
            <w:pPr>
              <w:spacing w:line="259" w:lineRule="auto"/>
              <w:rPr>
                <w:ins w:id="16905" w:author="V2" w:date="2025-04-14T14:19:00Z" w16du:dateUtc="2025-04-14T19:19:00Z"/>
              </w:rPr>
            </w:pPr>
            <w:ins w:id="16906"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1281D284" w14:textId="77777777" w:rsidR="00EC5046" w:rsidRPr="007F7E2B" w:rsidRDefault="00EC5046">
            <w:pPr>
              <w:spacing w:line="259" w:lineRule="auto"/>
              <w:ind w:left="5"/>
              <w:rPr>
                <w:ins w:id="16907" w:author="V2" w:date="2025-04-14T14:19:00Z" w16du:dateUtc="2025-04-14T19:19:00Z"/>
              </w:rPr>
            </w:pPr>
            <w:ins w:id="16908" w:author="V2" w:date="2025-04-14T14:19:00Z" w16du:dateUtc="2025-04-14T19:19:00Z">
              <w:r w:rsidRPr="007F7E2B">
                <w:rPr>
                  <w:rFonts w:ascii="Arial" w:eastAsia="Arial" w:hAnsi="Arial" w:cs="Arial"/>
                  <w:i/>
                </w:rPr>
                <w:t>N</w:t>
              </w:r>
              <w:r w:rsidRPr="007F7E2B">
                <w:rPr>
                  <w:rFonts w:ascii="Arial" w:eastAsia="Arial" w:hAnsi="Arial" w:cs="Arial"/>
                  <w:i/>
                  <w:sz w:val="13"/>
                </w:rPr>
                <w:t>SN-Fert</w:t>
              </w:r>
              <w:r w:rsidRPr="007F7E2B">
                <w:rPr>
                  <w:rFonts w:ascii="Arial" w:eastAsia="Arial" w:hAnsi="Arial" w:cs="Arial"/>
                  <w:b/>
                  <w:i/>
                </w:rPr>
                <w:t xml:space="preserve">  </w:t>
              </w:r>
            </w:ins>
          </w:p>
        </w:tc>
      </w:tr>
      <w:tr w:rsidR="00EC5046" w:rsidRPr="007F7E2B" w14:paraId="0929C387" w14:textId="77777777">
        <w:trPr>
          <w:trHeight w:val="336"/>
          <w:ins w:id="16909"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56D8F67C" w14:textId="77777777" w:rsidR="00EC5046" w:rsidRPr="007F7E2B" w:rsidRDefault="00EC5046">
            <w:pPr>
              <w:spacing w:line="259" w:lineRule="auto"/>
              <w:rPr>
                <w:ins w:id="16910" w:author="V2" w:date="2025-04-14T14:19:00Z" w16du:dateUtc="2025-04-14T19:19:00Z"/>
              </w:rPr>
            </w:pPr>
            <w:ins w:id="16911"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5C74D55A" w14:textId="77777777" w:rsidR="00EC5046" w:rsidRPr="007F7E2B" w:rsidRDefault="00EC5046">
            <w:pPr>
              <w:spacing w:line="259" w:lineRule="auto"/>
              <w:ind w:left="5"/>
              <w:rPr>
                <w:ins w:id="16912" w:author="V2" w:date="2025-04-14T14:19:00Z" w16du:dateUtc="2025-04-14T19:19:00Z"/>
              </w:rPr>
            </w:pPr>
            <w:ins w:id="16913" w:author="V2" w:date="2025-04-14T14:19:00Z" w16du:dateUtc="2025-04-14T19:19:00Z">
              <w:r w:rsidRPr="007F7E2B">
                <w:t>tonnes N yr</w:t>
              </w:r>
              <w:r w:rsidRPr="007F7E2B">
                <w:rPr>
                  <w:vertAlign w:val="superscript"/>
                </w:rPr>
                <w:t>-1</w:t>
              </w:r>
              <w:r w:rsidRPr="007F7E2B">
                <w:t xml:space="preserve"> </w:t>
              </w:r>
            </w:ins>
          </w:p>
        </w:tc>
      </w:tr>
      <w:tr w:rsidR="00EC5046" w:rsidRPr="007F7E2B" w14:paraId="5CFDF9B8" w14:textId="77777777">
        <w:trPr>
          <w:trHeight w:val="335"/>
          <w:ins w:id="16914"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23EBFC0" w14:textId="77777777" w:rsidR="00EC5046" w:rsidRPr="007F7E2B" w:rsidRDefault="00EC5046">
            <w:pPr>
              <w:spacing w:line="259" w:lineRule="auto"/>
              <w:rPr>
                <w:ins w:id="16915" w:author="V2" w:date="2025-04-14T14:19:00Z" w16du:dateUtc="2025-04-14T19:19:00Z"/>
              </w:rPr>
            </w:pPr>
            <w:ins w:id="16916"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5C4EFAF2" w14:textId="77777777" w:rsidR="00EC5046" w:rsidRPr="007F7E2B" w:rsidRDefault="00EC5046">
            <w:pPr>
              <w:spacing w:line="259" w:lineRule="auto"/>
              <w:ind w:left="5"/>
              <w:rPr>
                <w:ins w:id="16917" w:author="V2" w:date="2025-04-14T14:19:00Z" w16du:dateUtc="2025-04-14T19:19:00Z"/>
              </w:rPr>
            </w:pPr>
            <w:ins w:id="16918" w:author="V2" w:date="2025-04-14T14:19:00Z" w16du:dateUtc="2025-04-14T19:19:00Z">
              <w:r w:rsidRPr="007F7E2B">
                <w:t xml:space="preserve">Amount of organic fertilizer nitrogen applied </w:t>
              </w:r>
            </w:ins>
          </w:p>
        </w:tc>
      </w:tr>
      <w:tr w:rsidR="00EC5046" w:rsidRPr="007F7E2B" w14:paraId="692A5D56" w14:textId="77777777">
        <w:trPr>
          <w:trHeight w:val="335"/>
          <w:ins w:id="16919"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661DF96" w14:textId="77777777" w:rsidR="00EC5046" w:rsidRPr="007F7E2B" w:rsidRDefault="00EC5046">
            <w:pPr>
              <w:spacing w:line="259" w:lineRule="auto"/>
              <w:rPr>
                <w:ins w:id="16920" w:author="V2" w:date="2025-04-14T14:19:00Z" w16du:dateUtc="2025-04-14T19:19:00Z"/>
              </w:rPr>
            </w:pPr>
            <w:ins w:id="16921"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43CB4BDE" w14:textId="77777777" w:rsidR="00EC5046" w:rsidRPr="007F7E2B" w:rsidRDefault="00EC5046">
            <w:pPr>
              <w:spacing w:line="259" w:lineRule="auto"/>
              <w:ind w:left="5"/>
              <w:rPr>
                <w:ins w:id="16922" w:author="V2" w:date="2025-04-14T14:19:00Z" w16du:dateUtc="2025-04-14T19:19:00Z"/>
              </w:rPr>
            </w:pPr>
            <w:ins w:id="16923" w:author="V2" w:date="2025-04-14T14:19:00Z" w16du:dateUtc="2025-04-14T19:19:00Z">
              <w:r w:rsidRPr="007F7E2B">
                <w:t xml:space="preserve">Inventory of fertilizer use </w:t>
              </w:r>
            </w:ins>
          </w:p>
        </w:tc>
      </w:tr>
      <w:tr w:rsidR="00EC5046" w:rsidRPr="007F7E2B" w14:paraId="607916A2" w14:textId="77777777">
        <w:trPr>
          <w:trHeight w:val="800"/>
          <w:ins w:id="16924"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94B9658" w14:textId="77777777" w:rsidR="00EC5046" w:rsidRPr="007F7E2B" w:rsidRDefault="00EC5046">
            <w:pPr>
              <w:spacing w:line="259" w:lineRule="auto"/>
              <w:rPr>
                <w:ins w:id="16925" w:author="V2" w:date="2025-04-14T14:19:00Z" w16du:dateUtc="2025-04-14T19:19:00Z"/>
              </w:rPr>
            </w:pPr>
            <w:ins w:id="16926" w:author="V2" w:date="2025-04-14T14:19:00Z" w16du:dateUtc="2025-04-14T19:19:00Z">
              <w:r w:rsidRPr="007F7E2B">
                <w:lastRenderedPageBreak/>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03D3693E" w14:textId="77777777" w:rsidR="00EC5046" w:rsidRPr="007F7E2B" w:rsidRDefault="00EC5046">
            <w:pPr>
              <w:spacing w:line="259" w:lineRule="auto"/>
              <w:ind w:left="5"/>
              <w:rPr>
                <w:ins w:id="16927" w:author="V2" w:date="2025-04-14T14:19:00Z" w16du:dateUtc="2025-04-14T19:19:00Z"/>
              </w:rPr>
            </w:pPr>
            <w:ins w:id="16928" w:author="V2" w:date="2025-04-14T14:19:00Z" w16du:dateUtc="2025-04-14T19:19:00Z">
              <w:r w:rsidRPr="007F7E2B">
                <w:t xml:space="preserve">Amount of organic fertilizer nitrogen applied  </w:t>
              </w:r>
            </w:ins>
          </w:p>
        </w:tc>
      </w:tr>
      <w:tr w:rsidR="00EC5046" w:rsidRPr="007F7E2B" w14:paraId="14B33926" w14:textId="77777777">
        <w:trPr>
          <w:trHeight w:val="332"/>
          <w:ins w:id="16929"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0663E03" w14:textId="77777777" w:rsidR="00EC5046" w:rsidRPr="007F7E2B" w:rsidRDefault="00EC5046">
            <w:pPr>
              <w:spacing w:line="259" w:lineRule="auto"/>
              <w:rPr>
                <w:ins w:id="16930" w:author="V2" w:date="2025-04-14T14:19:00Z" w16du:dateUtc="2025-04-14T19:19:00Z"/>
              </w:rPr>
            </w:pPr>
            <w:ins w:id="16931"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0D65C7EB" w14:textId="77777777" w:rsidR="00EC5046" w:rsidRPr="007F7E2B" w:rsidRDefault="00EC5046">
            <w:pPr>
              <w:spacing w:line="259" w:lineRule="auto"/>
              <w:ind w:left="5"/>
              <w:rPr>
                <w:ins w:id="16932" w:author="V2" w:date="2025-04-14T14:19:00Z" w16du:dateUtc="2025-04-14T19:19:00Z"/>
              </w:rPr>
            </w:pPr>
            <w:ins w:id="16933" w:author="V2" w:date="2025-04-14T14:19:00Z" w16du:dateUtc="2025-04-14T19:19:00Z">
              <w:r w:rsidRPr="007F7E2B">
                <w:t xml:space="preserve">  </w:t>
              </w:r>
            </w:ins>
          </w:p>
        </w:tc>
      </w:tr>
      <w:tr w:rsidR="00EC5046" w:rsidRPr="007F7E2B" w14:paraId="5EB799C2" w14:textId="77777777">
        <w:trPr>
          <w:trHeight w:val="332"/>
          <w:ins w:id="16934"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3AA411D0" w14:textId="77777777" w:rsidR="00EC5046" w:rsidRPr="007F7E2B" w:rsidRDefault="00EC5046">
            <w:pPr>
              <w:spacing w:line="259" w:lineRule="auto"/>
              <w:rPr>
                <w:ins w:id="16935" w:author="V2" w:date="2025-04-14T14:19:00Z" w16du:dateUtc="2025-04-14T19:19:00Z"/>
              </w:rPr>
            </w:pPr>
            <w:ins w:id="16936"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434C3C71" w14:textId="77777777" w:rsidR="00EC5046" w:rsidRPr="007F7E2B" w:rsidRDefault="00EC5046">
            <w:pPr>
              <w:spacing w:line="259" w:lineRule="auto"/>
              <w:ind w:left="5"/>
              <w:rPr>
                <w:ins w:id="16937" w:author="V2" w:date="2025-04-14T14:19:00Z" w16du:dateUtc="2025-04-14T19:19:00Z"/>
              </w:rPr>
            </w:pPr>
            <w:ins w:id="16938" w:author="V2" w:date="2025-04-14T14:19:00Z" w16du:dateUtc="2025-04-14T19:19:00Z">
              <w:r w:rsidRPr="007F7E2B">
                <w:rPr>
                  <w:rFonts w:ascii="Arial" w:eastAsia="Arial" w:hAnsi="Arial" w:cs="Arial"/>
                  <w:i/>
                </w:rPr>
                <w:t>EF</w:t>
              </w:r>
              <w:r w:rsidRPr="007F7E2B">
                <w:rPr>
                  <w:rFonts w:ascii="Arial" w:eastAsia="Arial" w:hAnsi="Arial" w:cs="Arial"/>
                  <w:i/>
                  <w:vertAlign w:val="subscript"/>
                </w:rPr>
                <w:t>1</w:t>
              </w:r>
              <w:r w:rsidRPr="007F7E2B">
                <w:rPr>
                  <w:rFonts w:ascii="Arial" w:eastAsia="Arial" w:hAnsi="Arial" w:cs="Arial"/>
                  <w:b/>
                  <w:i/>
                </w:rPr>
                <w:t xml:space="preserve">  </w:t>
              </w:r>
            </w:ins>
          </w:p>
        </w:tc>
      </w:tr>
      <w:tr w:rsidR="00EC5046" w:rsidRPr="007F7E2B" w14:paraId="5A61A13B" w14:textId="77777777">
        <w:trPr>
          <w:trHeight w:val="336"/>
          <w:ins w:id="16939"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4929818" w14:textId="77777777" w:rsidR="00EC5046" w:rsidRPr="007F7E2B" w:rsidRDefault="00EC5046">
            <w:pPr>
              <w:spacing w:line="259" w:lineRule="auto"/>
              <w:rPr>
                <w:ins w:id="16940" w:author="V2" w:date="2025-04-14T14:19:00Z" w16du:dateUtc="2025-04-14T19:19:00Z"/>
              </w:rPr>
            </w:pPr>
            <w:ins w:id="16941"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46E1AAC8" w14:textId="77777777" w:rsidR="00EC5046" w:rsidRPr="007F7E2B" w:rsidRDefault="00EC5046">
            <w:pPr>
              <w:spacing w:line="259" w:lineRule="auto"/>
              <w:ind w:left="5"/>
              <w:rPr>
                <w:ins w:id="16942" w:author="V2" w:date="2025-04-14T14:19:00Z" w16du:dateUtc="2025-04-14T19:19:00Z"/>
              </w:rPr>
            </w:pPr>
            <w:ins w:id="16943" w:author="V2" w:date="2025-04-14T14:19:00Z" w16du:dateUtc="2025-04-14T19:19:00Z">
              <w:r w:rsidRPr="007F7E2B">
                <w:t>tonnes N</w:t>
              </w:r>
              <w:r w:rsidRPr="007F7E2B">
                <w:rPr>
                  <w:vertAlign w:val="subscript"/>
                </w:rPr>
                <w:t>2</w:t>
              </w:r>
              <w:r w:rsidRPr="007F7E2B">
                <w:t>O-N (tonnes N input)</w:t>
              </w:r>
              <w:r w:rsidRPr="007F7E2B">
                <w:rPr>
                  <w:vertAlign w:val="superscript"/>
                </w:rPr>
                <w:t>-1</w:t>
              </w:r>
              <w:r w:rsidRPr="007F7E2B">
                <w:t xml:space="preserve"> </w:t>
              </w:r>
            </w:ins>
          </w:p>
        </w:tc>
      </w:tr>
      <w:tr w:rsidR="00EC5046" w:rsidRPr="007F7E2B" w14:paraId="5F729CA0" w14:textId="77777777">
        <w:trPr>
          <w:trHeight w:val="545"/>
          <w:ins w:id="16944"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6E7347D2" w14:textId="77777777" w:rsidR="00EC5046" w:rsidRPr="007F7E2B" w:rsidRDefault="00EC5046">
            <w:pPr>
              <w:spacing w:line="259" w:lineRule="auto"/>
              <w:rPr>
                <w:ins w:id="16945" w:author="V2" w:date="2025-04-14T14:19:00Z" w16du:dateUtc="2025-04-14T19:19:00Z"/>
              </w:rPr>
            </w:pPr>
            <w:ins w:id="16946"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57973900" w14:textId="77777777" w:rsidR="00EC5046" w:rsidRPr="007F7E2B" w:rsidRDefault="00EC5046">
            <w:pPr>
              <w:spacing w:line="259" w:lineRule="auto"/>
              <w:ind w:left="5"/>
              <w:rPr>
                <w:ins w:id="16947" w:author="V2" w:date="2025-04-14T14:19:00Z" w16du:dateUtc="2025-04-14T19:19:00Z"/>
              </w:rPr>
            </w:pPr>
            <w:ins w:id="16948" w:author="V2" w:date="2025-04-14T14:19:00Z" w16du:dateUtc="2025-04-14T19:19:00Z">
              <w:r w:rsidRPr="007F7E2B">
                <w:t>Emission factor for emissions from N inputs, tonnes N</w:t>
              </w:r>
              <w:r w:rsidRPr="007F7E2B">
                <w:rPr>
                  <w:vertAlign w:val="subscript"/>
                </w:rPr>
                <w:t>2</w:t>
              </w:r>
              <w:r w:rsidRPr="007F7E2B">
                <w:t xml:space="preserve">O-N  </w:t>
              </w:r>
            </w:ins>
          </w:p>
        </w:tc>
      </w:tr>
      <w:tr w:rsidR="00EC5046" w:rsidRPr="007F7E2B" w14:paraId="6110A31B" w14:textId="77777777">
        <w:trPr>
          <w:trHeight w:val="335"/>
          <w:ins w:id="16949"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AEF87FB" w14:textId="77777777" w:rsidR="00EC5046" w:rsidRPr="007F7E2B" w:rsidRDefault="00EC5046">
            <w:pPr>
              <w:spacing w:line="259" w:lineRule="auto"/>
              <w:rPr>
                <w:ins w:id="16950" w:author="V2" w:date="2025-04-14T14:19:00Z" w16du:dateUtc="2025-04-14T19:19:00Z"/>
              </w:rPr>
            </w:pPr>
            <w:ins w:id="16951"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62408A90" w14:textId="77777777" w:rsidR="00EC5046" w:rsidRPr="007F7E2B" w:rsidRDefault="00EC5046">
            <w:pPr>
              <w:spacing w:line="259" w:lineRule="auto"/>
              <w:ind w:left="5"/>
              <w:rPr>
                <w:ins w:id="16952" w:author="V2" w:date="2025-04-14T14:19:00Z" w16du:dateUtc="2025-04-14T19:19:00Z"/>
              </w:rPr>
            </w:pPr>
            <w:ins w:id="16953" w:author="V2" w:date="2025-04-14T14:19:00Z" w16du:dateUtc="2025-04-14T19:19:00Z">
              <w:r w:rsidRPr="007F7E2B">
                <w:t xml:space="preserve">IPCC </w:t>
              </w:r>
            </w:ins>
          </w:p>
        </w:tc>
      </w:tr>
      <w:tr w:rsidR="00EC5046" w:rsidRPr="007F7E2B" w14:paraId="12AEC7AA" w14:textId="77777777">
        <w:trPr>
          <w:trHeight w:val="800"/>
          <w:ins w:id="16954"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564E391F" w14:textId="77777777" w:rsidR="00EC5046" w:rsidRPr="007F7E2B" w:rsidRDefault="00EC5046">
            <w:pPr>
              <w:spacing w:line="259" w:lineRule="auto"/>
              <w:rPr>
                <w:ins w:id="16955" w:author="V2" w:date="2025-04-14T14:19:00Z" w16du:dateUtc="2025-04-14T19:19:00Z"/>
              </w:rPr>
            </w:pPr>
            <w:ins w:id="16956"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11F22CD6" w14:textId="77777777" w:rsidR="00EC5046" w:rsidRPr="007F7E2B" w:rsidRDefault="00EC5046">
            <w:pPr>
              <w:spacing w:line="259" w:lineRule="auto"/>
              <w:ind w:left="5"/>
              <w:rPr>
                <w:ins w:id="16957" w:author="V2" w:date="2025-04-14T14:19:00Z" w16du:dateUtc="2025-04-14T19:19:00Z"/>
              </w:rPr>
            </w:pPr>
            <w:ins w:id="16958" w:author="V2" w:date="2025-04-14T14:19:00Z" w16du:dateUtc="2025-04-14T19:19:00Z">
              <w:r w:rsidRPr="007F7E2B">
                <w:t>Emission factor for emissions from N inputs, tonnes N</w:t>
              </w:r>
              <w:r w:rsidRPr="007F7E2B">
                <w:rPr>
                  <w:vertAlign w:val="subscript"/>
                </w:rPr>
                <w:t>2</w:t>
              </w:r>
              <w:r w:rsidRPr="007F7E2B">
                <w:t xml:space="preserve">O-N  </w:t>
              </w:r>
            </w:ins>
          </w:p>
        </w:tc>
      </w:tr>
      <w:tr w:rsidR="00EC5046" w:rsidRPr="007F7E2B" w14:paraId="3755B322" w14:textId="77777777">
        <w:trPr>
          <w:trHeight w:val="332"/>
          <w:ins w:id="16959"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562E87E4" w14:textId="77777777" w:rsidR="00EC5046" w:rsidRPr="007F7E2B" w:rsidRDefault="00EC5046">
            <w:pPr>
              <w:spacing w:line="259" w:lineRule="auto"/>
              <w:rPr>
                <w:ins w:id="16960" w:author="V2" w:date="2025-04-14T14:19:00Z" w16du:dateUtc="2025-04-14T19:19:00Z"/>
              </w:rPr>
            </w:pPr>
            <w:ins w:id="16961"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52202C70" w14:textId="77777777" w:rsidR="00EC5046" w:rsidRPr="007F7E2B" w:rsidRDefault="00EC5046">
            <w:pPr>
              <w:spacing w:line="259" w:lineRule="auto"/>
              <w:ind w:left="5"/>
              <w:rPr>
                <w:ins w:id="16962" w:author="V2" w:date="2025-04-14T14:19:00Z" w16du:dateUtc="2025-04-14T19:19:00Z"/>
              </w:rPr>
            </w:pPr>
            <w:ins w:id="16963" w:author="V2" w:date="2025-04-14T14:19:00Z" w16du:dateUtc="2025-04-14T19:19:00Z">
              <w:r w:rsidRPr="007F7E2B">
                <w:t xml:space="preserve">  </w:t>
              </w:r>
            </w:ins>
          </w:p>
        </w:tc>
      </w:tr>
      <w:tr w:rsidR="00EC5046" w:rsidRPr="007F7E2B" w14:paraId="56F1F3FF" w14:textId="77777777">
        <w:trPr>
          <w:trHeight w:val="332"/>
          <w:ins w:id="16964"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DC5EF26" w14:textId="77777777" w:rsidR="00EC5046" w:rsidRPr="007F7E2B" w:rsidRDefault="00EC5046">
            <w:pPr>
              <w:spacing w:line="259" w:lineRule="auto"/>
              <w:rPr>
                <w:ins w:id="16965" w:author="V2" w:date="2025-04-14T14:19:00Z" w16du:dateUtc="2025-04-14T19:19:00Z"/>
              </w:rPr>
            </w:pPr>
            <w:ins w:id="16966" w:author="V2" w:date="2025-04-14T14:19:00Z" w16du:dateUtc="2025-04-14T19:19:00Z">
              <w:r w:rsidRPr="007F7E2B">
                <w:rPr>
                  <w:rFonts w:ascii="Arial" w:eastAsia="Arial" w:hAnsi="Arial" w:cs="Arial"/>
                  <w:b/>
                </w:rPr>
                <w:t>Data Unit / Parameter</w:t>
              </w:r>
              <w:r w:rsidRPr="007F7E2B">
                <w:t xml:space="preserve">: </w:t>
              </w:r>
            </w:ins>
          </w:p>
        </w:tc>
        <w:tc>
          <w:tcPr>
            <w:tcW w:w="4658" w:type="dxa"/>
            <w:tcBorders>
              <w:top w:val="single" w:sz="8" w:space="0" w:color="000000"/>
              <w:left w:val="single" w:sz="8" w:space="0" w:color="000000"/>
              <w:bottom w:val="single" w:sz="8" w:space="0" w:color="000000"/>
              <w:right w:val="single" w:sz="8" w:space="0" w:color="000000"/>
            </w:tcBorders>
          </w:tcPr>
          <w:p w14:paraId="5D746FCD" w14:textId="77777777" w:rsidR="00EC5046" w:rsidRPr="007F7E2B" w:rsidRDefault="00EC5046">
            <w:pPr>
              <w:spacing w:line="259" w:lineRule="auto"/>
              <w:ind w:left="5"/>
              <w:rPr>
                <w:ins w:id="16967" w:author="V2" w:date="2025-04-14T14:19:00Z" w16du:dateUtc="2025-04-14T19:19:00Z"/>
              </w:rPr>
            </w:pPr>
            <w:ins w:id="16968" w:author="V2" w:date="2025-04-14T14:19:00Z" w16du:dateUtc="2025-04-14T19:19:00Z">
              <w:r w:rsidRPr="007F7E2B">
                <w:rPr>
                  <w:rFonts w:ascii="Arial" w:eastAsia="Arial" w:hAnsi="Arial" w:cs="Arial"/>
                  <w:i/>
                </w:rPr>
                <w:t>Frac</w:t>
              </w:r>
              <w:r w:rsidRPr="007F7E2B">
                <w:rPr>
                  <w:rFonts w:ascii="Arial" w:eastAsia="Arial" w:hAnsi="Arial" w:cs="Arial"/>
                  <w:i/>
                  <w:vertAlign w:val="subscript"/>
                </w:rPr>
                <w:t>GASF</w:t>
              </w:r>
              <w:r w:rsidRPr="007F7E2B">
                <w:rPr>
                  <w:rFonts w:ascii="Arial" w:eastAsia="Arial" w:hAnsi="Arial" w:cs="Arial"/>
                  <w:b/>
                  <w:i/>
                </w:rPr>
                <w:t xml:space="preserve">  </w:t>
              </w:r>
            </w:ins>
          </w:p>
        </w:tc>
      </w:tr>
      <w:tr w:rsidR="00EC5046" w:rsidRPr="007F7E2B" w14:paraId="4B6A9DE8" w14:textId="77777777">
        <w:trPr>
          <w:trHeight w:val="335"/>
          <w:ins w:id="16969"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B2A6664" w14:textId="77777777" w:rsidR="00EC5046" w:rsidRPr="007F7E2B" w:rsidRDefault="00EC5046">
            <w:pPr>
              <w:spacing w:line="259" w:lineRule="auto"/>
              <w:rPr>
                <w:ins w:id="16970" w:author="V2" w:date="2025-04-14T14:19:00Z" w16du:dateUtc="2025-04-14T19:19:00Z"/>
              </w:rPr>
            </w:pPr>
            <w:ins w:id="16971"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44A6BB42" w14:textId="77777777" w:rsidR="00EC5046" w:rsidRPr="007F7E2B" w:rsidRDefault="00EC5046">
            <w:pPr>
              <w:spacing w:line="259" w:lineRule="auto"/>
              <w:ind w:left="5"/>
              <w:rPr>
                <w:ins w:id="16972" w:author="V2" w:date="2025-04-14T14:19:00Z" w16du:dateUtc="2025-04-14T19:19:00Z"/>
              </w:rPr>
            </w:pPr>
            <w:ins w:id="16973" w:author="V2" w:date="2025-04-14T14:19:00Z" w16du:dateUtc="2025-04-14T19:19:00Z">
              <w:r w:rsidRPr="007F7E2B">
                <w:t xml:space="preserve">Dimensionless  </w:t>
              </w:r>
            </w:ins>
          </w:p>
        </w:tc>
      </w:tr>
      <w:tr w:rsidR="00EC5046" w:rsidRPr="007F7E2B" w14:paraId="52368B55" w14:textId="77777777">
        <w:trPr>
          <w:trHeight w:val="545"/>
          <w:ins w:id="16974"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54389955" w14:textId="77777777" w:rsidR="00EC5046" w:rsidRPr="007F7E2B" w:rsidRDefault="00EC5046">
            <w:pPr>
              <w:spacing w:line="259" w:lineRule="auto"/>
              <w:rPr>
                <w:ins w:id="16975" w:author="V2" w:date="2025-04-14T14:19:00Z" w16du:dateUtc="2025-04-14T19:19:00Z"/>
              </w:rPr>
            </w:pPr>
            <w:ins w:id="16976"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1A5F39BB" w14:textId="77777777" w:rsidR="00EC5046" w:rsidRPr="007F7E2B" w:rsidRDefault="00EC5046">
            <w:pPr>
              <w:spacing w:line="259" w:lineRule="auto"/>
              <w:ind w:left="5"/>
              <w:rPr>
                <w:ins w:id="16977" w:author="V2" w:date="2025-04-14T14:19:00Z" w16du:dateUtc="2025-04-14T19:19:00Z"/>
              </w:rPr>
            </w:pPr>
            <w:ins w:id="16978" w:author="V2" w:date="2025-04-14T14:19:00Z" w16du:dateUtc="2025-04-14T19:19:00Z">
              <w:r w:rsidRPr="007F7E2B">
                <w:t>Fraction that volatilizes as NH</w:t>
              </w:r>
              <w:r w:rsidRPr="007F7E2B">
                <w:rPr>
                  <w:vertAlign w:val="subscript"/>
                </w:rPr>
                <w:t>3</w:t>
              </w:r>
              <w:r w:rsidRPr="007F7E2B">
                <w:t xml:space="preserve"> and NO</w:t>
              </w:r>
              <w:r w:rsidRPr="007F7E2B">
                <w:rPr>
                  <w:rFonts w:ascii="Arial" w:eastAsia="Arial" w:hAnsi="Arial" w:cs="Arial"/>
                  <w:i/>
                  <w:vertAlign w:val="subscript"/>
                </w:rPr>
                <w:t>X</w:t>
              </w:r>
              <w:r w:rsidRPr="007F7E2B">
                <w:t xml:space="preserve"> for synthetic fertilizers </w:t>
              </w:r>
            </w:ins>
          </w:p>
        </w:tc>
      </w:tr>
      <w:tr w:rsidR="00EC5046" w:rsidRPr="007F7E2B" w14:paraId="5D1B59EB" w14:textId="77777777">
        <w:trPr>
          <w:trHeight w:val="335"/>
          <w:ins w:id="16979"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18C11E6" w14:textId="77777777" w:rsidR="00EC5046" w:rsidRPr="007F7E2B" w:rsidRDefault="00EC5046">
            <w:pPr>
              <w:spacing w:line="259" w:lineRule="auto"/>
              <w:rPr>
                <w:ins w:id="16980" w:author="V2" w:date="2025-04-14T14:19:00Z" w16du:dateUtc="2025-04-14T19:19:00Z"/>
              </w:rPr>
            </w:pPr>
            <w:ins w:id="16981"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45976C1C" w14:textId="77777777" w:rsidR="00EC5046" w:rsidRPr="007F7E2B" w:rsidRDefault="00EC5046">
            <w:pPr>
              <w:spacing w:line="259" w:lineRule="auto"/>
              <w:ind w:left="5"/>
              <w:rPr>
                <w:ins w:id="16982" w:author="V2" w:date="2025-04-14T14:19:00Z" w16du:dateUtc="2025-04-14T19:19:00Z"/>
              </w:rPr>
            </w:pPr>
            <w:ins w:id="16983" w:author="V2" w:date="2025-04-14T14:19:00Z" w16du:dateUtc="2025-04-14T19:19:00Z">
              <w:r w:rsidRPr="007F7E2B">
                <w:t xml:space="preserve">IPCC </w:t>
              </w:r>
            </w:ins>
          </w:p>
        </w:tc>
      </w:tr>
      <w:tr w:rsidR="00EC5046" w:rsidRPr="007F7E2B" w14:paraId="0AAFDC20" w14:textId="77777777">
        <w:trPr>
          <w:trHeight w:val="800"/>
          <w:ins w:id="16984"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D556DD9" w14:textId="77777777" w:rsidR="00EC5046" w:rsidRPr="007F7E2B" w:rsidRDefault="00EC5046">
            <w:pPr>
              <w:spacing w:line="259" w:lineRule="auto"/>
              <w:rPr>
                <w:ins w:id="16985" w:author="V2" w:date="2025-04-14T14:19:00Z" w16du:dateUtc="2025-04-14T19:19:00Z"/>
              </w:rPr>
            </w:pPr>
            <w:ins w:id="16986"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51642A19" w14:textId="77777777" w:rsidR="00EC5046" w:rsidRPr="007F7E2B" w:rsidRDefault="00EC5046">
            <w:pPr>
              <w:spacing w:line="259" w:lineRule="auto"/>
              <w:ind w:left="5"/>
              <w:rPr>
                <w:ins w:id="16987" w:author="V2" w:date="2025-04-14T14:19:00Z" w16du:dateUtc="2025-04-14T19:19:00Z"/>
              </w:rPr>
            </w:pPr>
            <w:ins w:id="16988" w:author="V2" w:date="2025-04-14T14:19:00Z" w16du:dateUtc="2025-04-14T19:19:00Z">
              <w:r w:rsidRPr="007F7E2B">
                <w:t>The fraction that volatilizes as NH3 and NO</w:t>
              </w:r>
              <w:r w:rsidRPr="007F7E2B">
                <w:rPr>
                  <w:rFonts w:ascii="Arial" w:eastAsia="Arial" w:hAnsi="Arial" w:cs="Arial"/>
                  <w:i/>
                  <w:vertAlign w:val="subscript"/>
                </w:rPr>
                <w:t>X</w:t>
              </w:r>
              <w:r w:rsidRPr="007F7E2B">
                <w:t xml:space="preserve"> for synthetic fertilizers </w:t>
              </w:r>
            </w:ins>
          </w:p>
        </w:tc>
      </w:tr>
      <w:tr w:rsidR="00EC5046" w:rsidRPr="007F7E2B" w14:paraId="23EDE575" w14:textId="77777777">
        <w:trPr>
          <w:trHeight w:val="332"/>
          <w:ins w:id="16989"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79C5F57" w14:textId="77777777" w:rsidR="00EC5046" w:rsidRPr="007F7E2B" w:rsidRDefault="00EC5046">
            <w:pPr>
              <w:spacing w:line="259" w:lineRule="auto"/>
              <w:rPr>
                <w:ins w:id="16990" w:author="V2" w:date="2025-04-14T14:19:00Z" w16du:dateUtc="2025-04-14T19:19:00Z"/>
              </w:rPr>
            </w:pPr>
            <w:ins w:id="16991"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65024A6B" w14:textId="77777777" w:rsidR="00EC5046" w:rsidRPr="007F7E2B" w:rsidRDefault="00EC5046">
            <w:pPr>
              <w:spacing w:line="259" w:lineRule="auto"/>
              <w:ind w:left="5"/>
              <w:rPr>
                <w:ins w:id="16992" w:author="V2" w:date="2025-04-14T14:19:00Z" w16du:dateUtc="2025-04-14T19:19:00Z"/>
              </w:rPr>
            </w:pPr>
            <w:ins w:id="16993" w:author="V2" w:date="2025-04-14T14:19:00Z" w16du:dateUtc="2025-04-14T19:19:00Z">
              <w:r w:rsidRPr="007F7E2B">
                <w:t xml:space="preserve">  </w:t>
              </w:r>
            </w:ins>
          </w:p>
        </w:tc>
      </w:tr>
      <w:tr w:rsidR="00EC5046" w:rsidRPr="007F7E2B" w14:paraId="16C72BEB" w14:textId="77777777">
        <w:trPr>
          <w:trHeight w:val="332"/>
          <w:ins w:id="16994"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8887345" w14:textId="77777777" w:rsidR="00EC5046" w:rsidRPr="007F7E2B" w:rsidRDefault="00EC5046">
            <w:pPr>
              <w:spacing w:line="259" w:lineRule="auto"/>
              <w:rPr>
                <w:ins w:id="16995" w:author="V2" w:date="2025-04-14T14:19:00Z" w16du:dateUtc="2025-04-14T19:19:00Z"/>
              </w:rPr>
            </w:pPr>
            <w:ins w:id="16996"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25BB1FFE" w14:textId="77777777" w:rsidR="00EC5046" w:rsidRPr="007F7E2B" w:rsidRDefault="00EC5046">
            <w:pPr>
              <w:spacing w:line="259" w:lineRule="auto"/>
              <w:ind w:left="5"/>
              <w:rPr>
                <w:ins w:id="16997" w:author="V2" w:date="2025-04-14T14:19:00Z" w16du:dateUtc="2025-04-14T19:19:00Z"/>
              </w:rPr>
            </w:pPr>
            <w:ins w:id="16998" w:author="V2" w:date="2025-04-14T14:19:00Z" w16du:dateUtc="2025-04-14T19:19:00Z">
              <w:r w:rsidRPr="007F7E2B">
                <w:rPr>
                  <w:rFonts w:ascii="Arial" w:eastAsia="Arial" w:hAnsi="Arial" w:cs="Arial"/>
                  <w:i/>
                </w:rPr>
                <w:t>Frac</w:t>
              </w:r>
              <w:r w:rsidRPr="007F7E2B">
                <w:rPr>
                  <w:rFonts w:ascii="Arial" w:eastAsia="Arial" w:hAnsi="Arial" w:cs="Arial"/>
                  <w:i/>
                  <w:vertAlign w:val="subscript"/>
                </w:rPr>
                <w:t>GASM</w:t>
              </w:r>
              <w:r w:rsidRPr="007F7E2B">
                <w:rPr>
                  <w:rFonts w:ascii="Arial" w:eastAsia="Arial" w:hAnsi="Arial" w:cs="Arial"/>
                  <w:b/>
                  <w:i/>
                </w:rPr>
                <w:t xml:space="preserve">  </w:t>
              </w:r>
            </w:ins>
          </w:p>
        </w:tc>
      </w:tr>
      <w:tr w:rsidR="00EC5046" w:rsidRPr="007F7E2B" w14:paraId="3971C1FF" w14:textId="77777777">
        <w:trPr>
          <w:trHeight w:val="336"/>
          <w:ins w:id="16999"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1EC8546" w14:textId="77777777" w:rsidR="00EC5046" w:rsidRPr="007F7E2B" w:rsidRDefault="00EC5046">
            <w:pPr>
              <w:spacing w:line="259" w:lineRule="auto"/>
              <w:rPr>
                <w:ins w:id="17000" w:author="V2" w:date="2025-04-14T14:19:00Z" w16du:dateUtc="2025-04-14T19:19:00Z"/>
              </w:rPr>
            </w:pPr>
            <w:ins w:id="17001"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19C1C365" w14:textId="77777777" w:rsidR="00EC5046" w:rsidRPr="007F7E2B" w:rsidRDefault="00EC5046">
            <w:pPr>
              <w:spacing w:line="259" w:lineRule="auto"/>
              <w:ind w:left="5"/>
              <w:rPr>
                <w:ins w:id="17002" w:author="V2" w:date="2025-04-14T14:19:00Z" w16du:dateUtc="2025-04-14T19:19:00Z"/>
              </w:rPr>
            </w:pPr>
            <w:ins w:id="17003" w:author="V2" w:date="2025-04-14T14:19:00Z" w16du:dateUtc="2025-04-14T19:19:00Z">
              <w:r w:rsidRPr="007F7E2B">
                <w:t xml:space="preserve">Dimensionless  </w:t>
              </w:r>
            </w:ins>
          </w:p>
        </w:tc>
      </w:tr>
      <w:tr w:rsidR="00EC5046" w:rsidRPr="007F7E2B" w14:paraId="17FF4DD0" w14:textId="77777777">
        <w:trPr>
          <w:trHeight w:val="545"/>
          <w:ins w:id="17004"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5C2C3857" w14:textId="77777777" w:rsidR="00EC5046" w:rsidRPr="007F7E2B" w:rsidRDefault="00EC5046">
            <w:pPr>
              <w:spacing w:line="259" w:lineRule="auto"/>
              <w:rPr>
                <w:ins w:id="17005" w:author="V2" w:date="2025-04-14T14:19:00Z" w16du:dateUtc="2025-04-14T19:19:00Z"/>
              </w:rPr>
            </w:pPr>
            <w:ins w:id="17006"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277A403E" w14:textId="77777777" w:rsidR="00EC5046" w:rsidRPr="007F7E2B" w:rsidRDefault="00EC5046">
            <w:pPr>
              <w:spacing w:line="259" w:lineRule="auto"/>
              <w:ind w:left="5"/>
              <w:rPr>
                <w:ins w:id="17007" w:author="V2" w:date="2025-04-14T14:19:00Z" w16du:dateUtc="2025-04-14T19:19:00Z"/>
              </w:rPr>
            </w:pPr>
            <w:ins w:id="17008" w:author="V2" w:date="2025-04-14T14:19:00Z" w16du:dateUtc="2025-04-14T19:19:00Z">
              <w:r w:rsidRPr="007F7E2B">
                <w:t>Fraction that volatilizes as NH</w:t>
              </w:r>
              <w:r w:rsidRPr="007F7E2B">
                <w:rPr>
                  <w:rFonts w:ascii="Arial" w:eastAsia="Arial" w:hAnsi="Arial" w:cs="Arial"/>
                  <w:i/>
                  <w:vertAlign w:val="subscript"/>
                </w:rPr>
                <w:t>3</w:t>
              </w:r>
              <w:r w:rsidRPr="007F7E2B">
                <w:t xml:space="preserve"> and NO</w:t>
              </w:r>
              <w:r w:rsidRPr="007F7E2B">
                <w:rPr>
                  <w:rFonts w:ascii="Arial" w:eastAsia="Arial" w:hAnsi="Arial" w:cs="Arial"/>
                  <w:i/>
                  <w:vertAlign w:val="subscript"/>
                </w:rPr>
                <w:t xml:space="preserve">X </w:t>
              </w:r>
              <w:r w:rsidRPr="007F7E2B">
                <w:t xml:space="preserve">for organic fertilizers </w:t>
              </w:r>
            </w:ins>
          </w:p>
        </w:tc>
      </w:tr>
      <w:tr w:rsidR="00EC5046" w:rsidRPr="007F7E2B" w14:paraId="087F8C63" w14:textId="77777777">
        <w:trPr>
          <w:trHeight w:val="335"/>
          <w:ins w:id="17009"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3858DC63" w14:textId="77777777" w:rsidR="00EC5046" w:rsidRPr="007F7E2B" w:rsidRDefault="00EC5046">
            <w:pPr>
              <w:spacing w:line="259" w:lineRule="auto"/>
              <w:rPr>
                <w:ins w:id="17010" w:author="V2" w:date="2025-04-14T14:19:00Z" w16du:dateUtc="2025-04-14T19:19:00Z"/>
              </w:rPr>
            </w:pPr>
            <w:ins w:id="17011" w:author="V2" w:date="2025-04-14T14:19:00Z" w16du:dateUtc="2025-04-14T19:19:00Z">
              <w:r w:rsidRPr="007F7E2B">
                <w:lastRenderedPageBreak/>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440B81CE" w14:textId="77777777" w:rsidR="00EC5046" w:rsidRPr="007F7E2B" w:rsidRDefault="00EC5046">
            <w:pPr>
              <w:spacing w:line="259" w:lineRule="auto"/>
              <w:ind w:left="5"/>
              <w:rPr>
                <w:ins w:id="17012" w:author="V2" w:date="2025-04-14T14:19:00Z" w16du:dateUtc="2025-04-14T19:19:00Z"/>
              </w:rPr>
            </w:pPr>
            <w:ins w:id="17013" w:author="V2" w:date="2025-04-14T14:19:00Z" w16du:dateUtc="2025-04-14T19:19:00Z">
              <w:r w:rsidRPr="007F7E2B">
                <w:t xml:space="preserve">IPCC </w:t>
              </w:r>
            </w:ins>
          </w:p>
        </w:tc>
      </w:tr>
      <w:tr w:rsidR="00EC5046" w:rsidRPr="007F7E2B" w14:paraId="0E3A76D7" w14:textId="77777777">
        <w:trPr>
          <w:trHeight w:val="800"/>
          <w:ins w:id="17014"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0396F8F" w14:textId="77777777" w:rsidR="00EC5046" w:rsidRPr="007F7E2B" w:rsidRDefault="00EC5046">
            <w:pPr>
              <w:spacing w:line="259" w:lineRule="auto"/>
              <w:rPr>
                <w:ins w:id="17015" w:author="V2" w:date="2025-04-14T14:19:00Z" w16du:dateUtc="2025-04-14T19:19:00Z"/>
              </w:rPr>
            </w:pPr>
            <w:ins w:id="17016"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56798043" w14:textId="77777777" w:rsidR="00EC5046" w:rsidRPr="007F7E2B" w:rsidRDefault="00EC5046">
            <w:pPr>
              <w:spacing w:line="259" w:lineRule="auto"/>
              <w:ind w:left="5"/>
              <w:rPr>
                <w:ins w:id="17017" w:author="V2" w:date="2025-04-14T14:19:00Z" w16du:dateUtc="2025-04-14T19:19:00Z"/>
              </w:rPr>
            </w:pPr>
            <w:ins w:id="17018" w:author="V2" w:date="2025-04-14T14:19:00Z" w16du:dateUtc="2025-04-14T19:19:00Z">
              <w:r w:rsidRPr="007F7E2B">
                <w:t>The fraction that volatilizes as NH</w:t>
              </w:r>
              <w:r w:rsidRPr="007F7E2B">
                <w:rPr>
                  <w:vertAlign w:val="subscript"/>
                </w:rPr>
                <w:t>3</w:t>
              </w:r>
              <w:r w:rsidRPr="007F7E2B">
                <w:t xml:space="preserve"> and NO</w:t>
              </w:r>
              <w:r w:rsidRPr="007F7E2B">
                <w:rPr>
                  <w:rFonts w:ascii="Arial" w:eastAsia="Arial" w:hAnsi="Arial" w:cs="Arial"/>
                  <w:i/>
                  <w:vertAlign w:val="subscript"/>
                </w:rPr>
                <w:t>X</w:t>
              </w:r>
              <w:r w:rsidRPr="007F7E2B">
                <w:t xml:space="preserve"> for organic fertilizers </w:t>
              </w:r>
            </w:ins>
          </w:p>
        </w:tc>
      </w:tr>
      <w:tr w:rsidR="00EC5046" w:rsidRPr="007F7E2B" w14:paraId="2AB92324" w14:textId="77777777">
        <w:trPr>
          <w:trHeight w:val="332"/>
          <w:ins w:id="17019"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3EDCA2E" w14:textId="77777777" w:rsidR="00EC5046" w:rsidRPr="007F7E2B" w:rsidRDefault="00EC5046">
            <w:pPr>
              <w:spacing w:line="259" w:lineRule="auto"/>
              <w:rPr>
                <w:ins w:id="17020" w:author="V2" w:date="2025-04-14T14:19:00Z" w16du:dateUtc="2025-04-14T19:19:00Z"/>
              </w:rPr>
            </w:pPr>
            <w:ins w:id="17021"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047229C5" w14:textId="77777777" w:rsidR="00EC5046" w:rsidRPr="007F7E2B" w:rsidRDefault="00EC5046">
            <w:pPr>
              <w:spacing w:line="259" w:lineRule="auto"/>
              <w:ind w:left="5"/>
              <w:rPr>
                <w:ins w:id="17022" w:author="V2" w:date="2025-04-14T14:19:00Z" w16du:dateUtc="2025-04-14T19:19:00Z"/>
              </w:rPr>
            </w:pPr>
            <w:ins w:id="17023" w:author="V2" w:date="2025-04-14T14:19:00Z" w16du:dateUtc="2025-04-14T19:19:00Z">
              <w:r w:rsidRPr="007F7E2B">
                <w:t xml:space="preserve">  </w:t>
              </w:r>
            </w:ins>
          </w:p>
        </w:tc>
      </w:tr>
    </w:tbl>
    <w:p w14:paraId="1B85D4E0" w14:textId="77777777" w:rsidR="00EC5046" w:rsidRPr="007F7E2B" w:rsidRDefault="00EC5046">
      <w:pPr>
        <w:spacing w:line="259" w:lineRule="auto"/>
        <w:ind w:left="-1440" w:right="10795"/>
        <w:rPr>
          <w:ins w:id="17024" w:author="V2" w:date="2025-04-14T14:19:00Z" w16du:dateUtc="2025-04-14T19:19:00Z"/>
        </w:rPr>
      </w:pPr>
    </w:p>
    <w:tbl>
      <w:tblPr>
        <w:tblStyle w:val="TableGrid0"/>
        <w:tblW w:w="8855" w:type="dxa"/>
        <w:tblInd w:w="614" w:type="dxa"/>
        <w:tblCellMar>
          <w:top w:w="13" w:type="dxa"/>
          <w:left w:w="106" w:type="dxa"/>
          <w:right w:w="115" w:type="dxa"/>
        </w:tblCellMar>
        <w:tblLook w:val="04A0" w:firstRow="1" w:lastRow="0" w:firstColumn="1" w:lastColumn="0" w:noHBand="0" w:noVBand="1"/>
      </w:tblPr>
      <w:tblGrid>
        <w:gridCol w:w="4197"/>
        <w:gridCol w:w="4658"/>
      </w:tblGrid>
      <w:tr w:rsidR="00EC5046" w:rsidRPr="007F7E2B" w14:paraId="0E2577C6" w14:textId="77777777">
        <w:trPr>
          <w:trHeight w:val="332"/>
          <w:ins w:id="17025"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8446313" w14:textId="77777777" w:rsidR="00EC5046" w:rsidRPr="007F7E2B" w:rsidRDefault="00EC5046">
            <w:pPr>
              <w:spacing w:line="259" w:lineRule="auto"/>
              <w:rPr>
                <w:ins w:id="17026" w:author="V2" w:date="2025-04-14T14:19:00Z" w16du:dateUtc="2025-04-14T19:19:00Z"/>
              </w:rPr>
            </w:pPr>
            <w:ins w:id="17027"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7299B79A" w14:textId="77777777" w:rsidR="00EC5046" w:rsidRPr="007F7E2B" w:rsidRDefault="00EC5046">
            <w:pPr>
              <w:spacing w:line="259" w:lineRule="auto"/>
              <w:ind w:left="5"/>
              <w:rPr>
                <w:ins w:id="17028" w:author="V2" w:date="2025-04-14T14:19:00Z" w16du:dateUtc="2025-04-14T19:19:00Z"/>
              </w:rPr>
            </w:pPr>
            <w:ins w:id="17029" w:author="V2" w:date="2025-04-14T14:19:00Z" w16du:dateUtc="2025-04-14T19:19:00Z">
              <w:r w:rsidRPr="007F7E2B">
                <w:rPr>
                  <w:rFonts w:ascii="Arial" w:eastAsia="Arial" w:hAnsi="Arial" w:cs="Arial"/>
                  <w:i/>
                </w:rPr>
                <w:t>F</w:t>
              </w:r>
              <w:r w:rsidRPr="007F7E2B">
                <w:rPr>
                  <w:rFonts w:ascii="Arial" w:eastAsia="Arial" w:hAnsi="Arial" w:cs="Arial"/>
                  <w:b/>
                  <w:i/>
                </w:rPr>
                <w:t xml:space="preserve">  </w:t>
              </w:r>
            </w:ins>
          </w:p>
        </w:tc>
      </w:tr>
      <w:tr w:rsidR="00EC5046" w:rsidRPr="007F7E2B" w14:paraId="225561F9" w14:textId="77777777">
        <w:trPr>
          <w:trHeight w:val="336"/>
          <w:ins w:id="17030"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E709EE7" w14:textId="77777777" w:rsidR="00EC5046" w:rsidRPr="007F7E2B" w:rsidRDefault="00EC5046">
            <w:pPr>
              <w:spacing w:line="259" w:lineRule="auto"/>
              <w:rPr>
                <w:ins w:id="17031" w:author="V2" w:date="2025-04-14T14:19:00Z" w16du:dateUtc="2025-04-14T19:19:00Z"/>
              </w:rPr>
            </w:pPr>
            <w:ins w:id="17032"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518CD1B1" w14:textId="77777777" w:rsidR="00EC5046" w:rsidRPr="007F7E2B" w:rsidRDefault="00EC5046">
            <w:pPr>
              <w:spacing w:line="259" w:lineRule="auto"/>
              <w:ind w:left="5"/>
              <w:rPr>
                <w:ins w:id="17033" w:author="V2" w:date="2025-04-14T14:19:00Z" w16du:dateUtc="2025-04-14T19:19:00Z"/>
              </w:rPr>
            </w:pPr>
            <w:ins w:id="17034" w:author="V2" w:date="2025-04-14T14:19:00Z" w16du:dateUtc="2025-04-14T19:19:00Z">
              <w:r w:rsidRPr="007F7E2B">
                <w:t xml:space="preserve"># </w:t>
              </w:r>
            </w:ins>
          </w:p>
        </w:tc>
      </w:tr>
      <w:tr w:rsidR="00EC5046" w:rsidRPr="007F7E2B" w14:paraId="7FA6F5AB" w14:textId="77777777">
        <w:trPr>
          <w:trHeight w:val="335"/>
          <w:ins w:id="17035"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09C4BCC" w14:textId="77777777" w:rsidR="00EC5046" w:rsidRPr="007F7E2B" w:rsidRDefault="00EC5046">
            <w:pPr>
              <w:spacing w:line="259" w:lineRule="auto"/>
              <w:rPr>
                <w:ins w:id="17036" w:author="V2" w:date="2025-04-14T14:19:00Z" w16du:dateUtc="2025-04-14T19:19:00Z"/>
              </w:rPr>
            </w:pPr>
            <w:ins w:id="17037"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4714AFBE" w14:textId="77777777" w:rsidR="00EC5046" w:rsidRPr="007F7E2B" w:rsidRDefault="00EC5046">
            <w:pPr>
              <w:spacing w:line="259" w:lineRule="auto"/>
              <w:ind w:left="5"/>
              <w:rPr>
                <w:ins w:id="17038" w:author="V2" w:date="2025-04-14T14:19:00Z" w16du:dateUtc="2025-04-14T19:19:00Z"/>
              </w:rPr>
            </w:pPr>
            <w:ins w:id="17039" w:author="V2" w:date="2025-04-14T14:19:00Z" w16du:dateUtc="2025-04-14T19:19:00Z">
              <w:r w:rsidRPr="007F7E2B">
                <w:t xml:space="preserve">Flooded days </w:t>
              </w:r>
            </w:ins>
          </w:p>
        </w:tc>
      </w:tr>
      <w:tr w:rsidR="00EC5046" w:rsidRPr="007F7E2B" w14:paraId="41145B92" w14:textId="77777777">
        <w:trPr>
          <w:trHeight w:val="335"/>
          <w:ins w:id="17040"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32BA5AB" w14:textId="77777777" w:rsidR="00EC5046" w:rsidRPr="007F7E2B" w:rsidRDefault="00EC5046">
            <w:pPr>
              <w:spacing w:line="259" w:lineRule="auto"/>
              <w:rPr>
                <w:ins w:id="17041" w:author="V2" w:date="2025-04-14T14:19:00Z" w16du:dateUtc="2025-04-14T19:19:00Z"/>
              </w:rPr>
            </w:pPr>
            <w:ins w:id="17042"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7C7F7765" w14:textId="77777777" w:rsidR="00EC5046" w:rsidRPr="007F7E2B" w:rsidRDefault="00EC5046">
            <w:pPr>
              <w:spacing w:line="259" w:lineRule="auto"/>
              <w:ind w:left="5"/>
              <w:rPr>
                <w:ins w:id="17043" w:author="V2" w:date="2025-04-14T14:19:00Z" w16du:dateUtc="2025-04-14T19:19:00Z"/>
              </w:rPr>
            </w:pPr>
            <w:ins w:id="17044" w:author="V2" w:date="2025-04-14T14:19:00Z" w16du:dateUtc="2025-04-14T19:19:00Z">
              <w:r w:rsidRPr="007F7E2B">
                <w:t xml:space="preserve">Field data </w:t>
              </w:r>
            </w:ins>
          </w:p>
        </w:tc>
      </w:tr>
      <w:tr w:rsidR="00EC5046" w:rsidRPr="007F7E2B" w14:paraId="3E6F42CA" w14:textId="77777777">
        <w:trPr>
          <w:trHeight w:val="800"/>
          <w:ins w:id="17045"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509CFDF" w14:textId="77777777" w:rsidR="00EC5046" w:rsidRPr="007F7E2B" w:rsidRDefault="00EC5046">
            <w:pPr>
              <w:spacing w:line="259" w:lineRule="auto"/>
              <w:rPr>
                <w:ins w:id="17046" w:author="V2" w:date="2025-04-14T14:19:00Z" w16du:dateUtc="2025-04-14T19:19:00Z"/>
              </w:rPr>
            </w:pPr>
            <w:ins w:id="17047"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24788411" w14:textId="77777777" w:rsidR="00EC5046" w:rsidRPr="007F7E2B" w:rsidRDefault="00EC5046">
            <w:pPr>
              <w:spacing w:line="259" w:lineRule="auto"/>
              <w:ind w:left="5"/>
              <w:rPr>
                <w:ins w:id="17048" w:author="V2" w:date="2025-04-14T14:19:00Z" w16du:dateUtc="2025-04-14T19:19:00Z"/>
              </w:rPr>
            </w:pPr>
            <w:ins w:id="17049" w:author="V2" w:date="2025-04-14T14:19:00Z" w16du:dateUtc="2025-04-14T19:19:00Z">
              <w:r w:rsidRPr="007F7E2B">
                <w:t xml:space="preserve">Number of days during which the site is flooded during the growing season </w:t>
              </w:r>
            </w:ins>
          </w:p>
        </w:tc>
      </w:tr>
      <w:tr w:rsidR="00EC5046" w:rsidRPr="007F7E2B" w14:paraId="6F8FFED1" w14:textId="77777777">
        <w:trPr>
          <w:trHeight w:val="332"/>
          <w:ins w:id="17050"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D620537" w14:textId="77777777" w:rsidR="00EC5046" w:rsidRPr="007F7E2B" w:rsidRDefault="00EC5046">
            <w:pPr>
              <w:spacing w:line="259" w:lineRule="auto"/>
              <w:rPr>
                <w:ins w:id="17051" w:author="V2" w:date="2025-04-14T14:19:00Z" w16du:dateUtc="2025-04-14T19:19:00Z"/>
              </w:rPr>
            </w:pPr>
            <w:ins w:id="17052"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446EF3E9" w14:textId="77777777" w:rsidR="00EC5046" w:rsidRPr="007F7E2B" w:rsidRDefault="00EC5046">
            <w:pPr>
              <w:spacing w:line="259" w:lineRule="auto"/>
              <w:ind w:left="5"/>
              <w:rPr>
                <w:ins w:id="17053" w:author="V2" w:date="2025-04-14T14:19:00Z" w16du:dateUtc="2025-04-14T19:19:00Z"/>
              </w:rPr>
            </w:pPr>
            <w:ins w:id="17054" w:author="V2" w:date="2025-04-14T14:19:00Z" w16du:dateUtc="2025-04-14T19:19:00Z">
              <w:r w:rsidRPr="007F7E2B">
                <w:t xml:space="preserve">  </w:t>
              </w:r>
            </w:ins>
          </w:p>
        </w:tc>
      </w:tr>
      <w:tr w:rsidR="00EC5046" w:rsidRPr="007F7E2B" w14:paraId="26CC42A1" w14:textId="77777777">
        <w:trPr>
          <w:trHeight w:val="332"/>
          <w:ins w:id="17055"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22F9B94" w14:textId="77777777" w:rsidR="00EC5046" w:rsidRPr="007F7E2B" w:rsidRDefault="00EC5046">
            <w:pPr>
              <w:spacing w:line="259" w:lineRule="auto"/>
              <w:rPr>
                <w:ins w:id="17056" w:author="V2" w:date="2025-04-14T14:19:00Z" w16du:dateUtc="2025-04-14T19:19:00Z"/>
              </w:rPr>
            </w:pPr>
            <w:ins w:id="17057"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777035C8" w14:textId="77777777" w:rsidR="00EC5046" w:rsidRPr="007F7E2B" w:rsidRDefault="00EC5046">
            <w:pPr>
              <w:spacing w:line="259" w:lineRule="auto"/>
              <w:ind w:left="5"/>
              <w:rPr>
                <w:ins w:id="17058" w:author="V2" w:date="2025-04-14T14:19:00Z" w16du:dateUtc="2025-04-14T19:19:00Z"/>
              </w:rPr>
            </w:pPr>
            <w:ins w:id="17059" w:author="V2" w:date="2025-04-14T14:19:00Z" w16du:dateUtc="2025-04-14T19:19:00Z">
              <w:r w:rsidRPr="007F7E2B">
                <w:rPr>
                  <w:rFonts w:ascii="Arial" w:eastAsia="Arial" w:hAnsi="Arial" w:cs="Arial"/>
                  <w:i/>
                </w:rPr>
                <w:t>clay</w:t>
              </w:r>
              <w:r w:rsidRPr="007F7E2B">
                <w:rPr>
                  <w:rFonts w:ascii="Arial" w:eastAsia="Arial" w:hAnsi="Arial" w:cs="Arial"/>
                  <w:b/>
                  <w:i/>
                </w:rPr>
                <w:t xml:space="preserve">  </w:t>
              </w:r>
            </w:ins>
          </w:p>
        </w:tc>
      </w:tr>
      <w:tr w:rsidR="00EC5046" w:rsidRPr="007F7E2B" w14:paraId="544A4AF2" w14:textId="77777777">
        <w:trPr>
          <w:trHeight w:val="336"/>
          <w:ins w:id="17060"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524E68B" w14:textId="77777777" w:rsidR="00EC5046" w:rsidRPr="007F7E2B" w:rsidRDefault="00EC5046">
            <w:pPr>
              <w:spacing w:line="259" w:lineRule="auto"/>
              <w:rPr>
                <w:ins w:id="17061" w:author="V2" w:date="2025-04-14T14:19:00Z" w16du:dateUtc="2025-04-14T19:19:00Z"/>
              </w:rPr>
            </w:pPr>
            <w:ins w:id="17062"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73AD23FB" w14:textId="77777777" w:rsidR="00EC5046" w:rsidRPr="007F7E2B" w:rsidRDefault="00EC5046">
            <w:pPr>
              <w:spacing w:line="259" w:lineRule="auto"/>
              <w:ind w:left="5"/>
              <w:rPr>
                <w:ins w:id="17063" w:author="V2" w:date="2025-04-14T14:19:00Z" w16du:dateUtc="2025-04-14T19:19:00Z"/>
              </w:rPr>
            </w:pPr>
            <w:ins w:id="17064" w:author="V2" w:date="2025-04-14T14:19:00Z" w16du:dateUtc="2025-04-14T19:19:00Z">
              <w:r w:rsidRPr="007F7E2B">
                <w:t xml:space="preserve">Dimensionless  </w:t>
              </w:r>
            </w:ins>
          </w:p>
        </w:tc>
      </w:tr>
      <w:tr w:rsidR="00EC5046" w:rsidRPr="007F7E2B" w14:paraId="0DDE29E1" w14:textId="77777777">
        <w:trPr>
          <w:trHeight w:val="335"/>
          <w:ins w:id="17065"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129FC02" w14:textId="77777777" w:rsidR="00EC5046" w:rsidRPr="007F7E2B" w:rsidRDefault="00EC5046">
            <w:pPr>
              <w:spacing w:line="259" w:lineRule="auto"/>
              <w:rPr>
                <w:ins w:id="17066" w:author="V2" w:date="2025-04-14T14:19:00Z" w16du:dateUtc="2025-04-14T19:19:00Z"/>
              </w:rPr>
            </w:pPr>
            <w:ins w:id="17067"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02B5A741" w14:textId="77777777" w:rsidR="00EC5046" w:rsidRPr="007F7E2B" w:rsidRDefault="00EC5046">
            <w:pPr>
              <w:spacing w:line="259" w:lineRule="auto"/>
              <w:ind w:left="5"/>
              <w:rPr>
                <w:ins w:id="17068" w:author="V2" w:date="2025-04-14T14:19:00Z" w16du:dateUtc="2025-04-14T19:19:00Z"/>
              </w:rPr>
            </w:pPr>
            <w:ins w:id="17069" w:author="V2" w:date="2025-04-14T14:19:00Z" w16du:dateUtc="2025-04-14T19:19:00Z">
              <w:r w:rsidRPr="007F7E2B">
                <w:t xml:space="preserve">Soil clay fraction </w:t>
              </w:r>
            </w:ins>
          </w:p>
        </w:tc>
      </w:tr>
      <w:tr w:rsidR="00EC5046" w:rsidRPr="007F7E2B" w14:paraId="3EB6DDA8" w14:textId="77777777">
        <w:trPr>
          <w:trHeight w:val="335"/>
          <w:ins w:id="17070"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EF9583C" w14:textId="77777777" w:rsidR="00EC5046" w:rsidRPr="007F7E2B" w:rsidRDefault="00EC5046">
            <w:pPr>
              <w:spacing w:line="259" w:lineRule="auto"/>
              <w:rPr>
                <w:ins w:id="17071" w:author="V2" w:date="2025-04-14T14:19:00Z" w16du:dateUtc="2025-04-14T19:19:00Z"/>
              </w:rPr>
            </w:pPr>
            <w:ins w:id="17072"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5EBAC8D1" w14:textId="77777777" w:rsidR="00EC5046" w:rsidRPr="007F7E2B" w:rsidRDefault="00EC5046">
            <w:pPr>
              <w:spacing w:line="259" w:lineRule="auto"/>
              <w:ind w:left="5"/>
              <w:rPr>
                <w:ins w:id="17073" w:author="V2" w:date="2025-04-14T14:19:00Z" w16du:dateUtc="2025-04-14T19:19:00Z"/>
              </w:rPr>
            </w:pPr>
            <w:ins w:id="17074" w:author="V2" w:date="2025-04-14T14:19:00Z" w16du:dateUtc="2025-04-14T19:19:00Z">
              <w:r w:rsidRPr="007F7E2B">
                <w:t xml:space="preserve">Laboratory testing of field samples </w:t>
              </w:r>
            </w:ins>
          </w:p>
        </w:tc>
      </w:tr>
      <w:tr w:rsidR="00EC5046" w:rsidRPr="007F7E2B" w14:paraId="5315D931" w14:textId="77777777">
        <w:trPr>
          <w:trHeight w:val="800"/>
          <w:ins w:id="17075"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86246CF" w14:textId="77777777" w:rsidR="00EC5046" w:rsidRPr="007F7E2B" w:rsidRDefault="00EC5046">
            <w:pPr>
              <w:spacing w:line="259" w:lineRule="auto"/>
              <w:rPr>
                <w:ins w:id="17076" w:author="V2" w:date="2025-04-14T14:19:00Z" w16du:dateUtc="2025-04-14T19:19:00Z"/>
              </w:rPr>
            </w:pPr>
            <w:ins w:id="17077"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3D431F55" w14:textId="77777777" w:rsidR="00EC5046" w:rsidRPr="007F7E2B" w:rsidRDefault="00EC5046">
            <w:pPr>
              <w:spacing w:line="259" w:lineRule="auto"/>
              <w:ind w:left="5"/>
              <w:rPr>
                <w:ins w:id="17078" w:author="V2" w:date="2025-04-14T14:19:00Z" w16du:dateUtc="2025-04-14T19:19:00Z"/>
              </w:rPr>
            </w:pPr>
            <w:ins w:id="17079" w:author="V2" w:date="2025-04-14T14:19:00Z" w16du:dateUtc="2025-04-14T19:19:00Z">
              <w:r w:rsidRPr="007F7E2B">
                <w:t xml:space="preserve">Fraction of the total mass of the soil which is made up of clay </w:t>
              </w:r>
            </w:ins>
          </w:p>
        </w:tc>
      </w:tr>
      <w:tr w:rsidR="00EC5046" w:rsidRPr="007F7E2B" w14:paraId="03440AC7" w14:textId="77777777">
        <w:trPr>
          <w:trHeight w:val="332"/>
          <w:ins w:id="17080"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83A1A6D" w14:textId="77777777" w:rsidR="00EC5046" w:rsidRPr="007F7E2B" w:rsidRDefault="00EC5046">
            <w:pPr>
              <w:spacing w:line="259" w:lineRule="auto"/>
              <w:rPr>
                <w:ins w:id="17081" w:author="V2" w:date="2025-04-14T14:19:00Z" w16du:dateUtc="2025-04-14T19:19:00Z"/>
              </w:rPr>
            </w:pPr>
            <w:ins w:id="17082"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3814711C" w14:textId="77777777" w:rsidR="00EC5046" w:rsidRPr="007F7E2B" w:rsidRDefault="00EC5046">
            <w:pPr>
              <w:spacing w:line="259" w:lineRule="auto"/>
              <w:ind w:left="5"/>
              <w:rPr>
                <w:ins w:id="17083" w:author="V2" w:date="2025-04-14T14:19:00Z" w16du:dateUtc="2025-04-14T19:19:00Z"/>
              </w:rPr>
            </w:pPr>
            <w:ins w:id="17084" w:author="V2" w:date="2025-04-14T14:19:00Z" w16du:dateUtc="2025-04-14T19:19:00Z">
              <w:r w:rsidRPr="007F7E2B">
                <w:t xml:space="preserve">  </w:t>
              </w:r>
            </w:ins>
          </w:p>
        </w:tc>
      </w:tr>
      <w:tr w:rsidR="00EC5046" w:rsidRPr="007F7E2B" w14:paraId="68E1A122" w14:textId="77777777">
        <w:trPr>
          <w:trHeight w:val="332"/>
          <w:ins w:id="17085"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45E3255" w14:textId="77777777" w:rsidR="00EC5046" w:rsidRPr="007F7E2B" w:rsidRDefault="00EC5046">
            <w:pPr>
              <w:spacing w:line="259" w:lineRule="auto"/>
              <w:rPr>
                <w:ins w:id="17086" w:author="V2" w:date="2025-04-14T14:19:00Z" w16du:dateUtc="2025-04-14T19:19:00Z"/>
              </w:rPr>
            </w:pPr>
            <w:ins w:id="17087"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0CBDD002" w14:textId="77777777" w:rsidR="00EC5046" w:rsidRPr="007F7E2B" w:rsidRDefault="00EC5046">
            <w:pPr>
              <w:spacing w:line="259" w:lineRule="auto"/>
              <w:ind w:left="5"/>
              <w:rPr>
                <w:ins w:id="17088" w:author="V2" w:date="2025-04-14T14:19:00Z" w16du:dateUtc="2025-04-14T19:19:00Z"/>
              </w:rPr>
            </w:pPr>
            <w:ins w:id="17089" w:author="V2" w:date="2025-04-14T14:19:00Z" w16du:dateUtc="2025-04-14T19:19:00Z">
              <w:r w:rsidRPr="007F7E2B">
                <w:rPr>
                  <w:rFonts w:ascii="Arial" w:eastAsia="Arial" w:hAnsi="Arial" w:cs="Arial"/>
                  <w:i/>
                </w:rPr>
                <w:t>A</w:t>
              </w:r>
              <w:r w:rsidRPr="007F7E2B">
                <w:rPr>
                  <w:rFonts w:ascii="Arial" w:eastAsia="Arial" w:hAnsi="Arial" w:cs="Arial"/>
                  <w:i/>
                  <w:sz w:val="13"/>
                </w:rPr>
                <w:t>0-7</w:t>
              </w:r>
              <w:r w:rsidRPr="007F7E2B">
                <w:rPr>
                  <w:rFonts w:ascii="Arial" w:eastAsia="Arial" w:hAnsi="Arial" w:cs="Arial"/>
                  <w:b/>
                  <w:i/>
                </w:rPr>
                <w:t xml:space="preserve">  </w:t>
              </w:r>
            </w:ins>
          </w:p>
        </w:tc>
      </w:tr>
      <w:tr w:rsidR="00EC5046" w:rsidRPr="007F7E2B" w14:paraId="4F787A71" w14:textId="77777777">
        <w:trPr>
          <w:trHeight w:val="335"/>
          <w:ins w:id="17090"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32EF8F56" w14:textId="77777777" w:rsidR="00EC5046" w:rsidRPr="007F7E2B" w:rsidRDefault="00EC5046">
            <w:pPr>
              <w:spacing w:line="259" w:lineRule="auto"/>
              <w:rPr>
                <w:ins w:id="17091" w:author="V2" w:date="2025-04-14T14:19:00Z" w16du:dateUtc="2025-04-14T19:19:00Z"/>
              </w:rPr>
            </w:pPr>
            <w:ins w:id="17092"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2B5AA4FE" w14:textId="77777777" w:rsidR="00EC5046" w:rsidRPr="007F7E2B" w:rsidRDefault="00EC5046">
            <w:pPr>
              <w:spacing w:line="259" w:lineRule="auto"/>
              <w:ind w:left="5"/>
              <w:rPr>
                <w:ins w:id="17093" w:author="V2" w:date="2025-04-14T14:19:00Z" w16du:dateUtc="2025-04-14T19:19:00Z"/>
              </w:rPr>
            </w:pPr>
            <w:ins w:id="17094" w:author="V2" w:date="2025-04-14T14:19:00Z" w16du:dateUtc="2025-04-14T19:19:00Z">
              <w:r w:rsidRPr="007F7E2B">
                <w:t xml:space="preserve"># </w:t>
              </w:r>
            </w:ins>
          </w:p>
        </w:tc>
      </w:tr>
      <w:tr w:rsidR="00EC5046" w:rsidRPr="007F7E2B" w14:paraId="325A003B" w14:textId="77777777">
        <w:trPr>
          <w:trHeight w:val="335"/>
          <w:ins w:id="17095"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5BFE168B" w14:textId="77777777" w:rsidR="00EC5046" w:rsidRPr="007F7E2B" w:rsidRDefault="00EC5046">
            <w:pPr>
              <w:spacing w:line="259" w:lineRule="auto"/>
              <w:rPr>
                <w:ins w:id="17096" w:author="V2" w:date="2025-04-14T14:19:00Z" w16du:dateUtc="2025-04-14T19:19:00Z"/>
              </w:rPr>
            </w:pPr>
            <w:ins w:id="17097"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3DB3B600" w14:textId="77777777" w:rsidR="00EC5046" w:rsidRPr="007F7E2B" w:rsidRDefault="00EC5046">
            <w:pPr>
              <w:spacing w:line="259" w:lineRule="auto"/>
              <w:ind w:left="5"/>
              <w:rPr>
                <w:ins w:id="17098" w:author="V2" w:date="2025-04-14T14:19:00Z" w16du:dateUtc="2025-04-14T19:19:00Z"/>
              </w:rPr>
            </w:pPr>
            <w:ins w:id="17099" w:author="V2" w:date="2025-04-14T14:19:00Z" w16du:dateUtc="2025-04-14T19:19:00Z">
              <w:r w:rsidRPr="007F7E2B">
                <w:t xml:space="preserve">Coefficient equation outputs </w:t>
              </w:r>
            </w:ins>
          </w:p>
        </w:tc>
      </w:tr>
      <w:tr w:rsidR="00EC5046" w:rsidRPr="007F7E2B" w14:paraId="67272182" w14:textId="77777777">
        <w:trPr>
          <w:trHeight w:val="335"/>
          <w:ins w:id="17100"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1C7B64B" w14:textId="77777777" w:rsidR="00EC5046" w:rsidRPr="007F7E2B" w:rsidRDefault="00EC5046">
            <w:pPr>
              <w:spacing w:line="259" w:lineRule="auto"/>
              <w:rPr>
                <w:ins w:id="17101" w:author="V2" w:date="2025-04-14T14:19:00Z" w16du:dateUtc="2025-04-14T19:19:00Z"/>
              </w:rPr>
            </w:pPr>
            <w:ins w:id="17102"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25A93370" w14:textId="77777777" w:rsidR="00EC5046" w:rsidRPr="007F7E2B" w:rsidRDefault="00EC5046">
            <w:pPr>
              <w:spacing w:line="259" w:lineRule="auto"/>
              <w:ind w:left="5"/>
              <w:rPr>
                <w:ins w:id="17103" w:author="V2" w:date="2025-04-14T14:19:00Z" w16du:dateUtc="2025-04-14T19:19:00Z"/>
              </w:rPr>
            </w:pPr>
            <w:ins w:id="17104" w:author="V2" w:date="2025-04-14T14:19:00Z" w16du:dateUtc="2025-04-14T19:19:00Z">
              <w:r w:rsidRPr="007F7E2B">
                <w:t xml:space="preserve">Calculated </w:t>
              </w:r>
            </w:ins>
          </w:p>
        </w:tc>
      </w:tr>
      <w:tr w:rsidR="00EC5046" w:rsidRPr="007F7E2B" w14:paraId="1FC1FD8B" w14:textId="77777777">
        <w:trPr>
          <w:trHeight w:val="800"/>
          <w:ins w:id="17105"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33D5F8D" w14:textId="77777777" w:rsidR="00EC5046" w:rsidRPr="007F7E2B" w:rsidRDefault="00EC5046">
            <w:pPr>
              <w:spacing w:line="259" w:lineRule="auto"/>
              <w:rPr>
                <w:ins w:id="17106" w:author="V2" w:date="2025-04-14T14:19:00Z" w16du:dateUtc="2025-04-14T19:19:00Z"/>
              </w:rPr>
            </w:pPr>
            <w:ins w:id="17107" w:author="V2" w:date="2025-04-14T14:19:00Z" w16du:dateUtc="2025-04-14T19:19:00Z">
              <w:r w:rsidRPr="007F7E2B">
                <w:lastRenderedPageBreak/>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44879092" w14:textId="77777777" w:rsidR="00EC5046" w:rsidRPr="007F7E2B" w:rsidRDefault="00EC5046">
            <w:pPr>
              <w:spacing w:line="259" w:lineRule="auto"/>
              <w:ind w:left="5"/>
              <w:rPr>
                <w:ins w:id="17108" w:author="V2" w:date="2025-04-14T14:19:00Z" w16du:dateUtc="2025-04-14T19:19:00Z"/>
              </w:rPr>
            </w:pPr>
            <w:ins w:id="17109" w:author="V2" w:date="2025-04-14T14:19:00Z" w16du:dateUtc="2025-04-14T19:19:00Z">
              <w:r w:rsidRPr="007F7E2B">
                <w:t xml:space="preserve">Outputs of coefficient equations for the DNDC subset </w:t>
              </w:r>
            </w:ins>
          </w:p>
        </w:tc>
      </w:tr>
      <w:tr w:rsidR="00EC5046" w:rsidRPr="007F7E2B" w14:paraId="45DA75FA" w14:textId="77777777">
        <w:trPr>
          <w:trHeight w:val="332"/>
          <w:ins w:id="17110"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028826D" w14:textId="77777777" w:rsidR="00EC5046" w:rsidRPr="007F7E2B" w:rsidRDefault="00EC5046">
            <w:pPr>
              <w:spacing w:line="259" w:lineRule="auto"/>
              <w:rPr>
                <w:ins w:id="17111" w:author="V2" w:date="2025-04-14T14:19:00Z" w16du:dateUtc="2025-04-14T19:19:00Z"/>
              </w:rPr>
            </w:pPr>
            <w:ins w:id="17112"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5D2093FF" w14:textId="77777777" w:rsidR="00EC5046" w:rsidRPr="007F7E2B" w:rsidRDefault="00EC5046">
            <w:pPr>
              <w:spacing w:line="259" w:lineRule="auto"/>
              <w:ind w:left="5"/>
              <w:rPr>
                <w:ins w:id="17113" w:author="V2" w:date="2025-04-14T14:19:00Z" w16du:dateUtc="2025-04-14T19:19:00Z"/>
              </w:rPr>
            </w:pPr>
            <w:ins w:id="17114" w:author="V2" w:date="2025-04-14T14:19:00Z" w16du:dateUtc="2025-04-14T19:19:00Z">
              <w:r w:rsidRPr="007F7E2B">
                <w:t xml:space="preserve">  </w:t>
              </w:r>
            </w:ins>
          </w:p>
        </w:tc>
      </w:tr>
      <w:tr w:rsidR="00EC5046" w:rsidRPr="007F7E2B" w14:paraId="50609CED" w14:textId="77777777">
        <w:trPr>
          <w:trHeight w:val="332"/>
          <w:ins w:id="17115"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8ECD794" w14:textId="77777777" w:rsidR="00EC5046" w:rsidRPr="007F7E2B" w:rsidRDefault="00EC5046">
            <w:pPr>
              <w:spacing w:line="259" w:lineRule="auto"/>
              <w:rPr>
                <w:ins w:id="17116" w:author="V2" w:date="2025-04-14T14:19:00Z" w16du:dateUtc="2025-04-14T19:19:00Z"/>
              </w:rPr>
            </w:pPr>
            <w:ins w:id="17117"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611727D9" w14:textId="77777777" w:rsidR="00EC5046" w:rsidRPr="007F7E2B" w:rsidRDefault="00EC5046">
            <w:pPr>
              <w:spacing w:line="259" w:lineRule="auto"/>
              <w:ind w:left="5"/>
              <w:rPr>
                <w:ins w:id="17118" w:author="V2" w:date="2025-04-14T14:19:00Z" w16du:dateUtc="2025-04-14T19:19:00Z"/>
              </w:rPr>
            </w:pPr>
            <w:ins w:id="17119" w:author="V2" w:date="2025-04-14T14:19:00Z" w16du:dateUtc="2025-04-14T19:19:00Z">
              <w:r w:rsidRPr="007F7E2B">
                <w:rPr>
                  <w:rFonts w:ascii="Arial" w:eastAsia="Arial" w:hAnsi="Arial" w:cs="Arial"/>
                  <w:i/>
                </w:rPr>
                <w:t>B</w:t>
              </w:r>
              <w:r w:rsidRPr="007F7E2B">
                <w:rPr>
                  <w:rFonts w:ascii="Arial" w:eastAsia="Arial" w:hAnsi="Arial" w:cs="Arial"/>
                  <w:i/>
                  <w:vertAlign w:val="subscript"/>
                </w:rPr>
                <w:t>0</w:t>
              </w:r>
              <w:r w:rsidRPr="007F7E2B">
                <w:rPr>
                  <w:rFonts w:ascii="Arial" w:eastAsia="Arial" w:hAnsi="Arial" w:cs="Arial"/>
                  <w:b/>
                  <w:i/>
                </w:rPr>
                <w:t xml:space="preserve">  </w:t>
              </w:r>
            </w:ins>
          </w:p>
        </w:tc>
      </w:tr>
      <w:tr w:rsidR="00EC5046" w:rsidRPr="007F7E2B" w14:paraId="2BFED012" w14:textId="77777777">
        <w:trPr>
          <w:trHeight w:val="336"/>
          <w:ins w:id="17120"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5711BEC" w14:textId="77777777" w:rsidR="00EC5046" w:rsidRPr="007F7E2B" w:rsidRDefault="00EC5046">
            <w:pPr>
              <w:spacing w:line="259" w:lineRule="auto"/>
              <w:rPr>
                <w:ins w:id="17121" w:author="V2" w:date="2025-04-14T14:19:00Z" w16du:dateUtc="2025-04-14T19:19:00Z"/>
              </w:rPr>
            </w:pPr>
            <w:ins w:id="17122"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7F48EED1" w14:textId="77777777" w:rsidR="00EC5046" w:rsidRPr="007F7E2B" w:rsidRDefault="00EC5046">
            <w:pPr>
              <w:spacing w:line="259" w:lineRule="auto"/>
              <w:ind w:left="5"/>
              <w:rPr>
                <w:ins w:id="17123" w:author="V2" w:date="2025-04-14T14:19:00Z" w16du:dateUtc="2025-04-14T19:19:00Z"/>
              </w:rPr>
            </w:pPr>
            <w:ins w:id="17124" w:author="V2" w:date="2025-04-14T14:19:00Z" w16du:dateUtc="2025-04-14T19:19:00Z">
              <w:r w:rsidRPr="007F7E2B">
                <w:t xml:space="preserve">Coefficient  </w:t>
              </w:r>
            </w:ins>
          </w:p>
        </w:tc>
      </w:tr>
      <w:tr w:rsidR="00EC5046" w:rsidRPr="007F7E2B" w14:paraId="09938BA2" w14:textId="77777777">
        <w:trPr>
          <w:trHeight w:val="335"/>
          <w:ins w:id="17125"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9811E06" w14:textId="77777777" w:rsidR="00EC5046" w:rsidRPr="007F7E2B" w:rsidRDefault="00EC5046">
            <w:pPr>
              <w:spacing w:line="259" w:lineRule="auto"/>
              <w:rPr>
                <w:ins w:id="17126" w:author="V2" w:date="2025-04-14T14:19:00Z" w16du:dateUtc="2025-04-14T19:19:00Z"/>
              </w:rPr>
            </w:pPr>
            <w:ins w:id="17127"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1969C411" w14:textId="77777777" w:rsidR="00EC5046" w:rsidRPr="007F7E2B" w:rsidRDefault="00EC5046">
            <w:pPr>
              <w:spacing w:line="259" w:lineRule="auto"/>
              <w:ind w:left="5"/>
              <w:rPr>
                <w:ins w:id="17128" w:author="V2" w:date="2025-04-14T14:19:00Z" w16du:dateUtc="2025-04-14T19:19:00Z"/>
              </w:rPr>
            </w:pPr>
            <w:ins w:id="17129" w:author="V2" w:date="2025-04-14T14:19:00Z" w16du:dateUtc="2025-04-14T19:19:00Z">
              <w:r w:rsidRPr="007F7E2B">
                <w:t xml:space="preserve">Constant </w:t>
              </w:r>
            </w:ins>
          </w:p>
        </w:tc>
      </w:tr>
      <w:tr w:rsidR="00EC5046" w:rsidRPr="007F7E2B" w14:paraId="7EAE00FC" w14:textId="77777777">
        <w:trPr>
          <w:trHeight w:val="940"/>
          <w:ins w:id="17130"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7C6075F4" w14:textId="77777777" w:rsidR="00EC5046" w:rsidRPr="007F7E2B" w:rsidRDefault="00EC5046">
            <w:pPr>
              <w:spacing w:line="259" w:lineRule="auto"/>
              <w:rPr>
                <w:ins w:id="17131" w:author="V2" w:date="2025-04-14T14:19:00Z" w16du:dateUtc="2025-04-14T19:19:00Z"/>
              </w:rPr>
            </w:pPr>
            <w:ins w:id="17132"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1B9A0302" w14:textId="77777777" w:rsidR="00EC5046" w:rsidRPr="007F7E2B" w:rsidRDefault="00EC5046">
            <w:pPr>
              <w:ind w:left="5"/>
              <w:rPr>
                <w:ins w:id="17133" w:author="V2" w:date="2025-04-14T14:19:00Z" w16du:dateUtc="2025-04-14T19:19:00Z"/>
              </w:rPr>
            </w:pPr>
            <w:ins w:id="17134" w:author="V2" w:date="2025-04-14T14:19:00Z" w16du:dateUtc="2025-04-14T19:19:00Z">
              <w:r w:rsidRPr="007F7E2B">
                <w:t xml:space="preserve">Willey Z. B. Chameides, 2007 Harnessing Farms and Forests in the Low Carbon Economy , </w:t>
              </w:r>
            </w:ins>
          </w:p>
          <w:p w14:paraId="7E7236D2" w14:textId="77777777" w:rsidR="00EC5046" w:rsidRPr="007F7E2B" w:rsidRDefault="00EC5046">
            <w:pPr>
              <w:spacing w:line="259" w:lineRule="auto"/>
              <w:ind w:left="5"/>
              <w:rPr>
                <w:ins w:id="17135" w:author="V2" w:date="2025-04-14T14:19:00Z" w16du:dateUtc="2025-04-14T19:19:00Z"/>
              </w:rPr>
            </w:pPr>
            <w:ins w:id="17136" w:author="V2" w:date="2025-04-14T14:19:00Z" w16du:dateUtc="2025-04-14T19:19:00Z">
              <w:r w:rsidRPr="007F7E2B">
                <w:t xml:space="preserve">Nicolas Institute for Environmental Policy Solutions.p229 </w:t>
              </w:r>
            </w:ins>
          </w:p>
        </w:tc>
      </w:tr>
      <w:tr w:rsidR="00EC5046" w:rsidRPr="007F7E2B" w14:paraId="107511D1" w14:textId="77777777">
        <w:trPr>
          <w:trHeight w:val="800"/>
          <w:ins w:id="1713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468B68F" w14:textId="77777777" w:rsidR="00EC5046" w:rsidRPr="007F7E2B" w:rsidRDefault="00EC5046">
            <w:pPr>
              <w:spacing w:line="259" w:lineRule="auto"/>
              <w:rPr>
                <w:ins w:id="17138" w:author="V2" w:date="2025-04-14T14:19:00Z" w16du:dateUtc="2025-04-14T19:19:00Z"/>
              </w:rPr>
            </w:pPr>
            <w:ins w:id="17139"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70308541" w14:textId="77777777" w:rsidR="00EC5046" w:rsidRPr="007F7E2B" w:rsidRDefault="00EC5046">
            <w:pPr>
              <w:spacing w:line="259" w:lineRule="auto"/>
              <w:ind w:left="5"/>
              <w:rPr>
                <w:ins w:id="17140" w:author="V2" w:date="2025-04-14T14:19:00Z" w16du:dateUtc="2025-04-14T19:19:00Z"/>
              </w:rPr>
            </w:pPr>
            <w:ins w:id="17141" w:author="V2" w:date="2025-04-14T14:19:00Z" w16du:dateUtc="2025-04-14T19:19:00Z">
              <w:r w:rsidRPr="007F7E2B">
                <w:t xml:space="preserve">Clay component constant for the DNDC subset equations </w:t>
              </w:r>
            </w:ins>
          </w:p>
        </w:tc>
      </w:tr>
      <w:tr w:rsidR="00EC5046" w:rsidRPr="007F7E2B" w14:paraId="107FBFD6" w14:textId="77777777">
        <w:trPr>
          <w:trHeight w:val="332"/>
          <w:ins w:id="1714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639347F" w14:textId="77777777" w:rsidR="00EC5046" w:rsidRPr="007F7E2B" w:rsidRDefault="00EC5046">
            <w:pPr>
              <w:spacing w:line="259" w:lineRule="auto"/>
              <w:rPr>
                <w:ins w:id="17143" w:author="V2" w:date="2025-04-14T14:19:00Z" w16du:dateUtc="2025-04-14T19:19:00Z"/>
              </w:rPr>
            </w:pPr>
            <w:ins w:id="17144"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0B9FE779" w14:textId="77777777" w:rsidR="00EC5046" w:rsidRPr="007F7E2B" w:rsidRDefault="00EC5046">
            <w:pPr>
              <w:spacing w:line="259" w:lineRule="auto"/>
              <w:ind w:left="5"/>
              <w:rPr>
                <w:ins w:id="17145" w:author="V2" w:date="2025-04-14T14:19:00Z" w16du:dateUtc="2025-04-14T19:19:00Z"/>
              </w:rPr>
            </w:pPr>
            <w:ins w:id="17146" w:author="V2" w:date="2025-04-14T14:19:00Z" w16du:dateUtc="2025-04-14T19:19:00Z">
              <w:r w:rsidRPr="007F7E2B">
                <w:t xml:space="preserve">  </w:t>
              </w:r>
            </w:ins>
          </w:p>
        </w:tc>
      </w:tr>
      <w:tr w:rsidR="00EC5046" w:rsidRPr="007F7E2B" w14:paraId="2C1D3426" w14:textId="77777777">
        <w:trPr>
          <w:trHeight w:val="332"/>
          <w:ins w:id="1714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FEF3509" w14:textId="77777777" w:rsidR="00EC5046" w:rsidRPr="007F7E2B" w:rsidRDefault="00EC5046">
            <w:pPr>
              <w:spacing w:line="259" w:lineRule="auto"/>
              <w:rPr>
                <w:ins w:id="17148" w:author="V2" w:date="2025-04-14T14:19:00Z" w16du:dateUtc="2025-04-14T19:19:00Z"/>
              </w:rPr>
            </w:pPr>
            <w:ins w:id="17149"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66D247E6" w14:textId="77777777" w:rsidR="00EC5046" w:rsidRPr="007F7E2B" w:rsidRDefault="00EC5046">
            <w:pPr>
              <w:spacing w:line="259" w:lineRule="auto"/>
              <w:ind w:left="5"/>
              <w:rPr>
                <w:ins w:id="17150" w:author="V2" w:date="2025-04-14T14:19:00Z" w16du:dateUtc="2025-04-14T19:19:00Z"/>
              </w:rPr>
            </w:pPr>
            <w:ins w:id="17151" w:author="V2" w:date="2025-04-14T14:19:00Z" w16du:dateUtc="2025-04-14T19:19:00Z">
              <w:r w:rsidRPr="007F7E2B">
                <w:rPr>
                  <w:rFonts w:ascii="Arial" w:eastAsia="Arial" w:hAnsi="Arial" w:cs="Arial"/>
                  <w:i/>
                </w:rPr>
                <w:t>D</w:t>
              </w:r>
              <w:r w:rsidRPr="007F7E2B">
                <w:rPr>
                  <w:rFonts w:ascii="Arial" w:eastAsia="Arial" w:hAnsi="Arial" w:cs="Arial"/>
                  <w:b/>
                  <w:i/>
                </w:rPr>
                <w:t xml:space="preserve">  </w:t>
              </w:r>
            </w:ins>
          </w:p>
        </w:tc>
      </w:tr>
      <w:tr w:rsidR="00EC5046" w:rsidRPr="007F7E2B" w14:paraId="29AC0200" w14:textId="77777777">
        <w:trPr>
          <w:trHeight w:val="336"/>
          <w:ins w:id="1715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766575D" w14:textId="77777777" w:rsidR="00EC5046" w:rsidRPr="007F7E2B" w:rsidRDefault="00EC5046">
            <w:pPr>
              <w:spacing w:line="259" w:lineRule="auto"/>
              <w:rPr>
                <w:ins w:id="17153" w:author="V2" w:date="2025-04-14T14:19:00Z" w16du:dateUtc="2025-04-14T19:19:00Z"/>
              </w:rPr>
            </w:pPr>
            <w:ins w:id="17154"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2C328884" w14:textId="77777777" w:rsidR="00EC5046" w:rsidRPr="007F7E2B" w:rsidRDefault="00EC5046">
            <w:pPr>
              <w:spacing w:line="259" w:lineRule="auto"/>
              <w:ind w:left="5"/>
              <w:rPr>
                <w:ins w:id="17155" w:author="V2" w:date="2025-04-14T14:19:00Z" w16du:dateUtc="2025-04-14T19:19:00Z"/>
              </w:rPr>
            </w:pPr>
            <w:ins w:id="17156" w:author="V2" w:date="2025-04-14T14:19:00Z" w16du:dateUtc="2025-04-14T19:19:00Z">
              <w:r w:rsidRPr="007F7E2B">
                <w:t xml:space="preserve"># </w:t>
              </w:r>
            </w:ins>
          </w:p>
        </w:tc>
      </w:tr>
      <w:tr w:rsidR="00EC5046" w:rsidRPr="007F7E2B" w14:paraId="4D806F7A" w14:textId="77777777">
        <w:trPr>
          <w:trHeight w:val="335"/>
          <w:ins w:id="1715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6D58FDE" w14:textId="77777777" w:rsidR="00EC5046" w:rsidRPr="007F7E2B" w:rsidRDefault="00EC5046">
            <w:pPr>
              <w:spacing w:line="259" w:lineRule="auto"/>
              <w:rPr>
                <w:ins w:id="17158" w:author="V2" w:date="2025-04-14T14:19:00Z" w16du:dateUtc="2025-04-14T19:19:00Z"/>
              </w:rPr>
            </w:pPr>
            <w:ins w:id="17159"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09FD17A3" w14:textId="77777777" w:rsidR="00EC5046" w:rsidRPr="007F7E2B" w:rsidRDefault="00EC5046">
            <w:pPr>
              <w:spacing w:line="259" w:lineRule="auto"/>
              <w:ind w:left="5"/>
              <w:rPr>
                <w:ins w:id="17160" w:author="V2" w:date="2025-04-14T14:19:00Z" w16du:dateUtc="2025-04-14T19:19:00Z"/>
              </w:rPr>
            </w:pPr>
            <w:ins w:id="17161" w:author="V2" w:date="2025-04-14T14:19:00Z" w16du:dateUtc="2025-04-14T19:19:00Z">
              <w:r w:rsidRPr="007F7E2B">
                <w:t xml:space="preserve">Drained days during the growing season </w:t>
              </w:r>
            </w:ins>
          </w:p>
        </w:tc>
      </w:tr>
      <w:tr w:rsidR="00EC5046" w:rsidRPr="007F7E2B" w14:paraId="5F9DDD01" w14:textId="77777777">
        <w:trPr>
          <w:trHeight w:val="335"/>
          <w:ins w:id="1716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53417C0D" w14:textId="77777777" w:rsidR="00EC5046" w:rsidRPr="007F7E2B" w:rsidRDefault="00EC5046">
            <w:pPr>
              <w:spacing w:line="259" w:lineRule="auto"/>
              <w:rPr>
                <w:ins w:id="17163" w:author="V2" w:date="2025-04-14T14:19:00Z" w16du:dateUtc="2025-04-14T19:19:00Z"/>
              </w:rPr>
            </w:pPr>
            <w:ins w:id="17164"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1240EBAC" w14:textId="77777777" w:rsidR="00EC5046" w:rsidRPr="007F7E2B" w:rsidRDefault="00EC5046">
            <w:pPr>
              <w:spacing w:line="259" w:lineRule="auto"/>
              <w:ind w:left="5"/>
              <w:rPr>
                <w:ins w:id="17165" w:author="V2" w:date="2025-04-14T14:19:00Z" w16du:dateUtc="2025-04-14T19:19:00Z"/>
              </w:rPr>
            </w:pPr>
            <w:ins w:id="17166" w:author="V2" w:date="2025-04-14T14:19:00Z" w16du:dateUtc="2025-04-14T19:19:00Z">
              <w:r w:rsidRPr="007F7E2B">
                <w:t xml:space="preserve">Field data </w:t>
              </w:r>
            </w:ins>
          </w:p>
        </w:tc>
      </w:tr>
      <w:tr w:rsidR="00EC5046" w:rsidRPr="007F7E2B" w14:paraId="129D935B" w14:textId="77777777">
        <w:trPr>
          <w:trHeight w:val="800"/>
          <w:ins w:id="1716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634600E" w14:textId="77777777" w:rsidR="00EC5046" w:rsidRPr="007F7E2B" w:rsidRDefault="00EC5046">
            <w:pPr>
              <w:spacing w:line="259" w:lineRule="auto"/>
              <w:rPr>
                <w:ins w:id="17168" w:author="V2" w:date="2025-04-14T14:19:00Z" w16du:dateUtc="2025-04-14T19:19:00Z"/>
              </w:rPr>
            </w:pPr>
            <w:ins w:id="17169"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bottom"/>
          </w:tcPr>
          <w:p w14:paraId="6255DA1E" w14:textId="77777777" w:rsidR="00EC5046" w:rsidRPr="007F7E2B" w:rsidRDefault="00EC5046">
            <w:pPr>
              <w:spacing w:line="259" w:lineRule="auto"/>
              <w:ind w:left="5"/>
              <w:rPr>
                <w:ins w:id="17170" w:author="V2" w:date="2025-04-14T14:19:00Z" w16du:dateUtc="2025-04-14T19:19:00Z"/>
              </w:rPr>
            </w:pPr>
            <w:ins w:id="17171" w:author="V2" w:date="2025-04-14T14:19:00Z" w16du:dateUtc="2025-04-14T19:19:00Z">
              <w:r w:rsidRPr="007F7E2B">
                <w:t xml:space="preserve"> </w:t>
              </w:r>
            </w:ins>
          </w:p>
        </w:tc>
      </w:tr>
      <w:tr w:rsidR="00EC5046" w:rsidRPr="007F7E2B" w14:paraId="78B3A09B" w14:textId="77777777">
        <w:trPr>
          <w:trHeight w:val="332"/>
          <w:ins w:id="1717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22AD776" w14:textId="77777777" w:rsidR="00EC5046" w:rsidRPr="007F7E2B" w:rsidRDefault="00EC5046">
            <w:pPr>
              <w:spacing w:line="259" w:lineRule="auto"/>
              <w:rPr>
                <w:ins w:id="17173" w:author="V2" w:date="2025-04-14T14:19:00Z" w16du:dateUtc="2025-04-14T19:19:00Z"/>
              </w:rPr>
            </w:pPr>
            <w:ins w:id="17174"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009895B3" w14:textId="77777777" w:rsidR="00EC5046" w:rsidRPr="007F7E2B" w:rsidRDefault="00EC5046">
            <w:pPr>
              <w:spacing w:line="259" w:lineRule="auto"/>
              <w:ind w:left="5"/>
              <w:rPr>
                <w:ins w:id="17175" w:author="V2" w:date="2025-04-14T14:19:00Z" w16du:dateUtc="2025-04-14T19:19:00Z"/>
              </w:rPr>
            </w:pPr>
            <w:ins w:id="17176" w:author="V2" w:date="2025-04-14T14:19:00Z" w16du:dateUtc="2025-04-14T19:19:00Z">
              <w:r w:rsidRPr="007F7E2B">
                <w:t xml:space="preserve">  </w:t>
              </w:r>
            </w:ins>
          </w:p>
        </w:tc>
      </w:tr>
    </w:tbl>
    <w:p w14:paraId="1E255D70" w14:textId="77777777" w:rsidR="00EC5046" w:rsidRPr="007F7E2B" w:rsidRDefault="00EC5046">
      <w:pPr>
        <w:spacing w:line="259" w:lineRule="auto"/>
        <w:ind w:left="720"/>
        <w:jc w:val="both"/>
        <w:rPr>
          <w:ins w:id="17177" w:author="V2" w:date="2025-04-14T14:19:00Z" w16du:dateUtc="2025-04-14T19:19:00Z"/>
        </w:rPr>
      </w:pPr>
      <w:ins w:id="17178" w:author="V2" w:date="2025-04-14T14:19:00Z" w16du:dateUtc="2025-04-14T19:19:00Z">
        <w:r w:rsidRPr="007F7E2B">
          <w:t xml:space="preserve"> </w:t>
        </w:r>
      </w:ins>
    </w:p>
    <w:p w14:paraId="1A7E4BC2" w14:textId="77777777" w:rsidR="00EC5046" w:rsidRPr="007F7E2B" w:rsidRDefault="00EC5046">
      <w:pPr>
        <w:spacing w:line="259" w:lineRule="auto"/>
        <w:ind w:left="720"/>
        <w:jc w:val="both"/>
        <w:rPr>
          <w:ins w:id="17179" w:author="V2" w:date="2025-04-14T14:19:00Z" w16du:dateUtc="2025-04-14T19:19:00Z"/>
        </w:rPr>
      </w:pPr>
      <w:ins w:id="17180" w:author="V2" w:date="2025-04-14T14:19:00Z" w16du:dateUtc="2025-04-14T19:19:00Z">
        <w:r w:rsidRPr="007F7E2B">
          <w:t xml:space="preserve"> </w:t>
        </w:r>
      </w:ins>
    </w:p>
    <w:tbl>
      <w:tblPr>
        <w:tblStyle w:val="TableGrid0"/>
        <w:tblW w:w="8855" w:type="dxa"/>
        <w:tblInd w:w="614" w:type="dxa"/>
        <w:tblCellMar>
          <w:top w:w="55" w:type="dxa"/>
          <w:left w:w="106" w:type="dxa"/>
          <w:right w:w="115" w:type="dxa"/>
        </w:tblCellMar>
        <w:tblLook w:val="04A0" w:firstRow="1" w:lastRow="0" w:firstColumn="1" w:lastColumn="0" w:noHBand="0" w:noVBand="1"/>
      </w:tblPr>
      <w:tblGrid>
        <w:gridCol w:w="4197"/>
        <w:gridCol w:w="4658"/>
      </w:tblGrid>
      <w:tr w:rsidR="00EC5046" w:rsidRPr="007F7E2B" w14:paraId="1C86F757" w14:textId="77777777">
        <w:trPr>
          <w:trHeight w:val="332"/>
          <w:ins w:id="17181"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A2D228C" w14:textId="77777777" w:rsidR="00EC5046" w:rsidRPr="007F7E2B" w:rsidRDefault="00EC5046">
            <w:pPr>
              <w:spacing w:line="259" w:lineRule="auto"/>
              <w:rPr>
                <w:ins w:id="17182" w:author="V2" w:date="2025-04-14T14:19:00Z" w16du:dateUtc="2025-04-14T19:19:00Z"/>
              </w:rPr>
            </w:pPr>
            <w:ins w:id="17183"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3093433B" w14:textId="77777777" w:rsidR="00EC5046" w:rsidRPr="007F7E2B" w:rsidRDefault="00EC5046">
            <w:pPr>
              <w:spacing w:line="259" w:lineRule="auto"/>
              <w:ind w:left="5"/>
              <w:rPr>
                <w:ins w:id="17184" w:author="V2" w:date="2025-04-14T14:19:00Z" w16du:dateUtc="2025-04-14T19:19:00Z"/>
              </w:rPr>
            </w:pPr>
            <w:ins w:id="17185" w:author="V2" w:date="2025-04-14T14:19:00Z" w16du:dateUtc="2025-04-14T19:19:00Z">
              <w:r w:rsidRPr="007F7E2B">
                <w:rPr>
                  <w:rFonts w:ascii="Arial" w:eastAsia="Arial" w:hAnsi="Arial" w:cs="Arial"/>
                  <w:i/>
                </w:rPr>
                <w:t>T</w:t>
              </w:r>
              <w:r w:rsidRPr="007F7E2B">
                <w:rPr>
                  <w:rFonts w:ascii="Arial" w:eastAsia="Arial" w:hAnsi="Arial" w:cs="Arial"/>
                  <w:b/>
                  <w:i/>
                </w:rPr>
                <w:t xml:space="preserve">  </w:t>
              </w:r>
            </w:ins>
          </w:p>
        </w:tc>
      </w:tr>
      <w:tr w:rsidR="00EC5046" w:rsidRPr="007F7E2B" w14:paraId="139A4725" w14:textId="77777777">
        <w:trPr>
          <w:trHeight w:val="335"/>
          <w:ins w:id="17186"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0CB9455" w14:textId="77777777" w:rsidR="00EC5046" w:rsidRPr="007F7E2B" w:rsidRDefault="00EC5046">
            <w:pPr>
              <w:spacing w:line="259" w:lineRule="auto"/>
              <w:rPr>
                <w:ins w:id="17187" w:author="V2" w:date="2025-04-14T14:19:00Z" w16du:dateUtc="2025-04-14T19:19:00Z"/>
              </w:rPr>
            </w:pPr>
            <w:ins w:id="17188" w:author="V2" w:date="2025-04-14T14:19:00Z" w16du:dateUtc="2025-04-14T19:19:00Z">
              <w:r w:rsidRPr="007F7E2B">
                <w:lastRenderedPageBreak/>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1D063E8C" w14:textId="77777777" w:rsidR="00EC5046" w:rsidRPr="007F7E2B" w:rsidRDefault="00EC5046">
            <w:pPr>
              <w:spacing w:line="259" w:lineRule="auto"/>
              <w:ind w:left="5"/>
              <w:rPr>
                <w:ins w:id="17189" w:author="V2" w:date="2025-04-14T14:19:00Z" w16du:dateUtc="2025-04-14T19:19:00Z"/>
              </w:rPr>
            </w:pPr>
            <w:ins w:id="17190" w:author="V2" w:date="2025-04-14T14:19:00Z" w16du:dateUtc="2025-04-14T19:19:00Z">
              <w:r w:rsidRPr="007F7E2B">
                <w:t xml:space="preserve">◦C  </w:t>
              </w:r>
            </w:ins>
          </w:p>
        </w:tc>
      </w:tr>
      <w:tr w:rsidR="00EC5046" w:rsidRPr="007F7E2B" w14:paraId="37009264" w14:textId="77777777">
        <w:trPr>
          <w:trHeight w:val="335"/>
          <w:ins w:id="17191"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0A823F5" w14:textId="77777777" w:rsidR="00EC5046" w:rsidRPr="007F7E2B" w:rsidRDefault="00EC5046">
            <w:pPr>
              <w:spacing w:line="259" w:lineRule="auto"/>
              <w:rPr>
                <w:ins w:id="17192" w:author="V2" w:date="2025-04-14T14:19:00Z" w16du:dateUtc="2025-04-14T19:19:00Z"/>
              </w:rPr>
            </w:pPr>
            <w:ins w:id="17193"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6D78311A" w14:textId="77777777" w:rsidR="00EC5046" w:rsidRPr="007F7E2B" w:rsidRDefault="00EC5046">
            <w:pPr>
              <w:spacing w:line="259" w:lineRule="auto"/>
              <w:ind w:left="5"/>
              <w:rPr>
                <w:ins w:id="17194" w:author="V2" w:date="2025-04-14T14:19:00Z" w16du:dateUtc="2025-04-14T19:19:00Z"/>
              </w:rPr>
            </w:pPr>
            <w:ins w:id="17195" w:author="V2" w:date="2025-04-14T14:19:00Z" w16du:dateUtc="2025-04-14T19:19:00Z">
              <w:r w:rsidRPr="007F7E2B">
                <w:t xml:space="preserve">Mean annual temperature </w:t>
              </w:r>
            </w:ins>
          </w:p>
        </w:tc>
      </w:tr>
      <w:tr w:rsidR="00EC5046" w:rsidRPr="007F7E2B" w14:paraId="55292863" w14:textId="77777777">
        <w:trPr>
          <w:trHeight w:val="335"/>
          <w:ins w:id="17196"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BFCE3C4" w14:textId="77777777" w:rsidR="00EC5046" w:rsidRPr="007F7E2B" w:rsidRDefault="00EC5046">
            <w:pPr>
              <w:spacing w:line="259" w:lineRule="auto"/>
              <w:rPr>
                <w:ins w:id="17197" w:author="V2" w:date="2025-04-14T14:19:00Z" w16du:dateUtc="2025-04-14T19:19:00Z"/>
              </w:rPr>
            </w:pPr>
            <w:ins w:id="17198"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1FBA9D16" w14:textId="77777777" w:rsidR="00EC5046" w:rsidRPr="007F7E2B" w:rsidRDefault="00EC5046">
            <w:pPr>
              <w:spacing w:line="259" w:lineRule="auto"/>
              <w:ind w:left="5"/>
              <w:rPr>
                <w:ins w:id="17199" w:author="V2" w:date="2025-04-14T14:19:00Z" w16du:dateUtc="2025-04-14T19:19:00Z"/>
              </w:rPr>
            </w:pPr>
            <w:ins w:id="17200" w:author="V2" w:date="2025-04-14T14:19:00Z" w16du:dateUtc="2025-04-14T19:19:00Z">
              <w:r w:rsidRPr="007F7E2B">
                <w:t xml:space="preserve">Local climatological data </w:t>
              </w:r>
            </w:ins>
          </w:p>
        </w:tc>
      </w:tr>
      <w:tr w:rsidR="00EC5046" w:rsidRPr="007F7E2B" w14:paraId="267D9C53" w14:textId="77777777">
        <w:trPr>
          <w:trHeight w:val="800"/>
          <w:ins w:id="17201"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6FF3E2D" w14:textId="77777777" w:rsidR="00EC5046" w:rsidRPr="007F7E2B" w:rsidRDefault="00EC5046">
            <w:pPr>
              <w:spacing w:line="259" w:lineRule="auto"/>
              <w:rPr>
                <w:ins w:id="17202" w:author="V2" w:date="2025-04-14T14:19:00Z" w16du:dateUtc="2025-04-14T19:19:00Z"/>
              </w:rPr>
            </w:pPr>
            <w:ins w:id="17203"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29010084" w14:textId="77777777" w:rsidR="00EC5046" w:rsidRPr="007F7E2B" w:rsidRDefault="00EC5046">
            <w:pPr>
              <w:spacing w:line="259" w:lineRule="auto"/>
              <w:ind w:left="5"/>
              <w:rPr>
                <w:ins w:id="17204" w:author="V2" w:date="2025-04-14T14:19:00Z" w16du:dateUtc="2025-04-14T19:19:00Z"/>
              </w:rPr>
            </w:pPr>
            <w:ins w:id="17205" w:author="V2" w:date="2025-04-14T14:19:00Z" w16du:dateUtc="2025-04-14T19:19:00Z">
              <w:r w:rsidRPr="007F7E2B">
                <w:t xml:space="preserve">Mean annual air temperature </w:t>
              </w:r>
            </w:ins>
          </w:p>
        </w:tc>
      </w:tr>
      <w:tr w:rsidR="00EC5046" w:rsidRPr="007F7E2B" w14:paraId="2A961DC4" w14:textId="77777777">
        <w:trPr>
          <w:trHeight w:val="332"/>
          <w:ins w:id="17206"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3BE2E3DC" w14:textId="77777777" w:rsidR="00EC5046" w:rsidRPr="007F7E2B" w:rsidRDefault="00EC5046">
            <w:pPr>
              <w:spacing w:line="259" w:lineRule="auto"/>
              <w:rPr>
                <w:ins w:id="17207" w:author="V2" w:date="2025-04-14T14:19:00Z" w16du:dateUtc="2025-04-14T19:19:00Z"/>
              </w:rPr>
            </w:pPr>
            <w:ins w:id="17208"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0A4C423F" w14:textId="77777777" w:rsidR="00EC5046" w:rsidRPr="007F7E2B" w:rsidRDefault="00EC5046">
            <w:pPr>
              <w:spacing w:line="259" w:lineRule="auto"/>
              <w:ind w:left="5"/>
              <w:rPr>
                <w:ins w:id="17209" w:author="V2" w:date="2025-04-14T14:19:00Z" w16du:dateUtc="2025-04-14T19:19:00Z"/>
              </w:rPr>
            </w:pPr>
            <w:ins w:id="17210" w:author="V2" w:date="2025-04-14T14:19:00Z" w16du:dateUtc="2025-04-14T19:19:00Z">
              <w:r w:rsidRPr="007F7E2B">
                <w:t xml:space="preserve">  </w:t>
              </w:r>
            </w:ins>
          </w:p>
        </w:tc>
      </w:tr>
      <w:tr w:rsidR="00EC5046" w:rsidRPr="007F7E2B" w14:paraId="3B18F9CC" w14:textId="77777777">
        <w:trPr>
          <w:trHeight w:val="334"/>
          <w:ins w:id="17211"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5C00A87D" w14:textId="77777777" w:rsidR="00EC5046" w:rsidRPr="007F7E2B" w:rsidRDefault="00EC5046">
            <w:pPr>
              <w:spacing w:line="259" w:lineRule="auto"/>
              <w:rPr>
                <w:ins w:id="17212" w:author="V2" w:date="2025-04-14T14:19:00Z" w16du:dateUtc="2025-04-14T19:19:00Z"/>
              </w:rPr>
            </w:pPr>
            <w:ins w:id="17213"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204CBDC5" w14:textId="77777777" w:rsidR="00EC5046" w:rsidRPr="007F7E2B" w:rsidRDefault="00EC5046">
            <w:pPr>
              <w:spacing w:line="259" w:lineRule="auto"/>
              <w:ind w:left="5"/>
              <w:rPr>
                <w:ins w:id="17214" w:author="V2" w:date="2025-04-14T14:19:00Z" w16du:dateUtc="2025-04-14T19:19:00Z"/>
              </w:rPr>
            </w:pPr>
            <w:ins w:id="17215" w:author="V2" w:date="2025-04-14T14:19:00Z" w16du:dateUtc="2025-04-14T19:19:00Z">
              <w:r w:rsidRPr="007F7E2B">
                <w:rPr>
                  <w:rFonts w:ascii="Arial" w:eastAsia="Arial" w:hAnsi="Arial" w:cs="Arial"/>
                  <w:i/>
                </w:rPr>
                <w:t>PH</w:t>
              </w:r>
              <w:r w:rsidRPr="007F7E2B">
                <w:rPr>
                  <w:rFonts w:ascii="Arial" w:eastAsia="Arial" w:hAnsi="Arial" w:cs="Arial"/>
                  <w:b/>
                  <w:i/>
                </w:rPr>
                <w:t xml:space="preserve">  </w:t>
              </w:r>
            </w:ins>
          </w:p>
        </w:tc>
      </w:tr>
      <w:tr w:rsidR="00EC5046" w:rsidRPr="007F7E2B" w14:paraId="56D28E17" w14:textId="77777777">
        <w:trPr>
          <w:trHeight w:val="335"/>
          <w:ins w:id="17216"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833C8AC" w14:textId="77777777" w:rsidR="00EC5046" w:rsidRPr="007F7E2B" w:rsidRDefault="00EC5046">
            <w:pPr>
              <w:spacing w:line="259" w:lineRule="auto"/>
              <w:rPr>
                <w:ins w:id="17217" w:author="V2" w:date="2025-04-14T14:19:00Z" w16du:dateUtc="2025-04-14T19:19:00Z"/>
              </w:rPr>
            </w:pPr>
            <w:ins w:id="17218"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05A645DB" w14:textId="77777777" w:rsidR="00EC5046" w:rsidRPr="007F7E2B" w:rsidRDefault="00EC5046">
            <w:pPr>
              <w:spacing w:line="259" w:lineRule="auto"/>
              <w:ind w:left="5"/>
              <w:rPr>
                <w:ins w:id="17219" w:author="V2" w:date="2025-04-14T14:19:00Z" w16du:dateUtc="2025-04-14T19:19:00Z"/>
              </w:rPr>
            </w:pPr>
            <w:ins w:id="17220" w:author="V2" w:date="2025-04-14T14:19:00Z" w16du:dateUtc="2025-04-14T19:19:00Z">
              <w:r w:rsidRPr="007F7E2B">
                <w:t xml:space="preserve">pH  </w:t>
              </w:r>
            </w:ins>
          </w:p>
        </w:tc>
      </w:tr>
      <w:tr w:rsidR="00EC5046" w:rsidRPr="007F7E2B" w14:paraId="4552FC48" w14:textId="77777777">
        <w:trPr>
          <w:trHeight w:val="335"/>
          <w:ins w:id="17221"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6A1F6A6" w14:textId="77777777" w:rsidR="00EC5046" w:rsidRPr="007F7E2B" w:rsidRDefault="00EC5046">
            <w:pPr>
              <w:spacing w:line="259" w:lineRule="auto"/>
              <w:rPr>
                <w:ins w:id="17222" w:author="V2" w:date="2025-04-14T14:19:00Z" w16du:dateUtc="2025-04-14T19:19:00Z"/>
              </w:rPr>
            </w:pPr>
            <w:ins w:id="17223"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6E802687" w14:textId="77777777" w:rsidR="00EC5046" w:rsidRPr="007F7E2B" w:rsidRDefault="00EC5046">
            <w:pPr>
              <w:spacing w:line="259" w:lineRule="auto"/>
              <w:ind w:left="5"/>
              <w:rPr>
                <w:ins w:id="17224" w:author="V2" w:date="2025-04-14T14:19:00Z" w16du:dateUtc="2025-04-14T19:19:00Z"/>
              </w:rPr>
            </w:pPr>
            <w:ins w:id="17225" w:author="V2" w:date="2025-04-14T14:19:00Z" w16du:dateUtc="2025-04-14T19:19:00Z">
              <w:r w:rsidRPr="007F7E2B">
                <w:t xml:space="preserve">Soil pH </w:t>
              </w:r>
            </w:ins>
          </w:p>
        </w:tc>
      </w:tr>
      <w:tr w:rsidR="00EC5046" w:rsidRPr="007F7E2B" w14:paraId="44ED4289" w14:textId="77777777">
        <w:trPr>
          <w:trHeight w:val="335"/>
          <w:ins w:id="17226"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BA53E16" w14:textId="77777777" w:rsidR="00EC5046" w:rsidRPr="007F7E2B" w:rsidRDefault="00EC5046">
            <w:pPr>
              <w:spacing w:line="259" w:lineRule="auto"/>
              <w:rPr>
                <w:ins w:id="17227" w:author="V2" w:date="2025-04-14T14:19:00Z" w16du:dateUtc="2025-04-14T19:19:00Z"/>
              </w:rPr>
            </w:pPr>
            <w:ins w:id="17228"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2D4B82FF" w14:textId="77777777" w:rsidR="00EC5046" w:rsidRPr="007F7E2B" w:rsidRDefault="00EC5046">
            <w:pPr>
              <w:spacing w:line="259" w:lineRule="auto"/>
              <w:ind w:left="5"/>
              <w:rPr>
                <w:ins w:id="17229" w:author="V2" w:date="2025-04-14T14:19:00Z" w16du:dateUtc="2025-04-14T19:19:00Z"/>
              </w:rPr>
            </w:pPr>
            <w:ins w:id="17230" w:author="V2" w:date="2025-04-14T14:19:00Z" w16du:dateUtc="2025-04-14T19:19:00Z">
              <w:r w:rsidRPr="007F7E2B">
                <w:t xml:space="preserve">Laboratory testing of samples </w:t>
              </w:r>
            </w:ins>
          </w:p>
        </w:tc>
      </w:tr>
      <w:tr w:rsidR="00EC5046" w:rsidRPr="007F7E2B" w14:paraId="4DF3CA7D" w14:textId="77777777">
        <w:trPr>
          <w:trHeight w:val="800"/>
          <w:ins w:id="17231"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5D1E49B3" w14:textId="77777777" w:rsidR="00EC5046" w:rsidRPr="007F7E2B" w:rsidRDefault="00EC5046">
            <w:pPr>
              <w:spacing w:line="259" w:lineRule="auto"/>
              <w:rPr>
                <w:ins w:id="17232" w:author="V2" w:date="2025-04-14T14:19:00Z" w16du:dateUtc="2025-04-14T19:19:00Z"/>
              </w:rPr>
            </w:pPr>
            <w:ins w:id="17233"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6DFE4040" w14:textId="77777777" w:rsidR="00EC5046" w:rsidRPr="007F7E2B" w:rsidRDefault="00EC5046">
            <w:pPr>
              <w:spacing w:line="259" w:lineRule="auto"/>
              <w:ind w:left="5"/>
              <w:rPr>
                <w:ins w:id="17234" w:author="V2" w:date="2025-04-14T14:19:00Z" w16du:dateUtc="2025-04-14T19:19:00Z"/>
              </w:rPr>
            </w:pPr>
            <w:ins w:id="17235" w:author="V2" w:date="2025-04-14T14:19:00Z" w16du:dateUtc="2025-04-14T19:19:00Z">
              <w:r w:rsidRPr="007F7E2B">
                <w:t xml:space="preserve">Soil pH </w:t>
              </w:r>
            </w:ins>
          </w:p>
        </w:tc>
      </w:tr>
      <w:tr w:rsidR="00EC5046" w:rsidRPr="007F7E2B" w14:paraId="02D9B193" w14:textId="77777777">
        <w:trPr>
          <w:trHeight w:val="332"/>
          <w:ins w:id="17236"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CAC0557" w14:textId="77777777" w:rsidR="00EC5046" w:rsidRPr="007F7E2B" w:rsidRDefault="00EC5046">
            <w:pPr>
              <w:spacing w:line="259" w:lineRule="auto"/>
              <w:rPr>
                <w:ins w:id="17237" w:author="V2" w:date="2025-04-14T14:19:00Z" w16du:dateUtc="2025-04-14T19:19:00Z"/>
              </w:rPr>
            </w:pPr>
            <w:ins w:id="17238"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0E558B9D" w14:textId="77777777" w:rsidR="00EC5046" w:rsidRPr="007F7E2B" w:rsidRDefault="00EC5046">
            <w:pPr>
              <w:spacing w:line="259" w:lineRule="auto"/>
              <w:ind w:left="5"/>
              <w:rPr>
                <w:ins w:id="17239" w:author="V2" w:date="2025-04-14T14:19:00Z" w16du:dateUtc="2025-04-14T19:19:00Z"/>
              </w:rPr>
            </w:pPr>
            <w:ins w:id="17240" w:author="V2" w:date="2025-04-14T14:19:00Z" w16du:dateUtc="2025-04-14T19:19:00Z">
              <w:r w:rsidRPr="007F7E2B">
                <w:t xml:space="preserve">  </w:t>
              </w:r>
            </w:ins>
          </w:p>
        </w:tc>
      </w:tr>
      <w:tr w:rsidR="00EC5046" w:rsidRPr="007F7E2B" w14:paraId="2ABC14AC" w14:textId="77777777">
        <w:trPr>
          <w:trHeight w:val="332"/>
          <w:ins w:id="17241"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47DF5F8" w14:textId="77777777" w:rsidR="00EC5046" w:rsidRPr="007F7E2B" w:rsidRDefault="00EC5046">
            <w:pPr>
              <w:spacing w:line="259" w:lineRule="auto"/>
              <w:rPr>
                <w:ins w:id="17242" w:author="V2" w:date="2025-04-14T14:19:00Z" w16du:dateUtc="2025-04-14T19:19:00Z"/>
              </w:rPr>
            </w:pPr>
            <w:ins w:id="17243"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1F521353" w14:textId="77777777" w:rsidR="00EC5046" w:rsidRPr="007F7E2B" w:rsidRDefault="00EC5046">
            <w:pPr>
              <w:spacing w:line="259" w:lineRule="auto"/>
              <w:ind w:left="5"/>
              <w:rPr>
                <w:ins w:id="17244" w:author="V2" w:date="2025-04-14T14:19:00Z" w16du:dateUtc="2025-04-14T19:19:00Z"/>
              </w:rPr>
            </w:pPr>
            <w:ins w:id="17245" w:author="V2" w:date="2025-04-14T14:19:00Z" w16du:dateUtc="2025-04-14T19:19:00Z">
              <w:r w:rsidRPr="007F7E2B">
                <w:rPr>
                  <w:rFonts w:ascii="Arial" w:eastAsia="Arial" w:hAnsi="Arial" w:cs="Arial"/>
                  <w:i/>
                </w:rPr>
                <w:t>MD</w:t>
              </w:r>
              <w:r w:rsidRPr="007F7E2B">
                <w:rPr>
                  <w:rFonts w:ascii="Arial" w:eastAsia="Arial" w:hAnsi="Arial" w:cs="Arial"/>
                  <w:b/>
                  <w:i/>
                </w:rPr>
                <w:t xml:space="preserve">  </w:t>
              </w:r>
            </w:ins>
          </w:p>
        </w:tc>
      </w:tr>
      <w:tr w:rsidR="00EC5046" w:rsidRPr="007F7E2B" w14:paraId="1CCC33EB" w14:textId="77777777">
        <w:trPr>
          <w:trHeight w:val="335"/>
          <w:ins w:id="17246"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C71C2D5" w14:textId="77777777" w:rsidR="00EC5046" w:rsidRPr="007F7E2B" w:rsidRDefault="00EC5046">
            <w:pPr>
              <w:spacing w:line="259" w:lineRule="auto"/>
              <w:rPr>
                <w:ins w:id="17247" w:author="V2" w:date="2025-04-14T14:19:00Z" w16du:dateUtc="2025-04-14T19:19:00Z"/>
              </w:rPr>
            </w:pPr>
            <w:ins w:id="17248"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034C2FA3" w14:textId="77777777" w:rsidR="00EC5046" w:rsidRPr="007F7E2B" w:rsidRDefault="00EC5046">
            <w:pPr>
              <w:spacing w:line="259" w:lineRule="auto"/>
              <w:ind w:left="5"/>
              <w:rPr>
                <w:ins w:id="17249" w:author="V2" w:date="2025-04-14T14:19:00Z" w16du:dateUtc="2025-04-14T19:19:00Z"/>
              </w:rPr>
            </w:pPr>
            <w:ins w:id="17250" w:author="V2" w:date="2025-04-14T14:19:00Z" w16du:dateUtc="2025-04-14T19:19:00Z">
              <w:r w:rsidRPr="007F7E2B">
                <w:t xml:space="preserve"># </w:t>
              </w:r>
            </w:ins>
          </w:p>
        </w:tc>
      </w:tr>
      <w:tr w:rsidR="00EC5046" w:rsidRPr="007F7E2B" w14:paraId="62C6EEF6" w14:textId="77777777">
        <w:trPr>
          <w:trHeight w:val="336"/>
          <w:ins w:id="17251"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0F07E96" w14:textId="77777777" w:rsidR="00EC5046" w:rsidRPr="007F7E2B" w:rsidRDefault="00EC5046">
            <w:pPr>
              <w:spacing w:line="259" w:lineRule="auto"/>
              <w:rPr>
                <w:ins w:id="17252" w:author="V2" w:date="2025-04-14T14:19:00Z" w16du:dateUtc="2025-04-14T19:19:00Z"/>
              </w:rPr>
            </w:pPr>
            <w:ins w:id="17253"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05352486" w14:textId="77777777" w:rsidR="00EC5046" w:rsidRPr="007F7E2B" w:rsidRDefault="00EC5046">
            <w:pPr>
              <w:spacing w:line="259" w:lineRule="auto"/>
              <w:ind w:left="5"/>
              <w:rPr>
                <w:ins w:id="17254" w:author="V2" w:date="2025-04-14T14:19:00Z" w16du:dateUtc="2025-04-14T19:19:00Z"/>
              </w:rPr>
            </w:pPr>
            <w:ins w:id="17255" w:author="V2" w:date="2025-04-14T14:19:00Z" w16du:dateUtc="2025-04-14T19:19:00Z">
              <w:r w:rsidRPr="007F7E2B">
                <w:t xml:space="preserve">Days of  manure </w:t>
              </w:r>
            </w:ins>
          </w:p>
        </w:tc>
      </w:tr>
      <w:tr w:rsidR="00EC5046" w:rsidRPr="007F7E2B" w14:paraId="30D96B47" w14:textId="77777777">
        <w:trPr>
          <w:trHeight w:val="335"/>
          <w:ins w:id="17256"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4CA3BBF" w14:textId="77777777" w:rsidR="00EC5046" w:rsidRPr="007F7E2B" w:rsidRDefault="00EC5046">
            <w:pPr>
              <w:spacing w:line="259" w:lineRule="auto"/>
              <w:rPr>
                <w:ins w:id="17257" w:author="V2" w:date="2025-04-14T14:19:00Z" w16du:dateUtc="2025-04-14T19:19:00Z"/>
              </w:rPr>
            </w:pPr>
            <w:ins w:id="17258"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5D62C2D6" w14:textId="77777777" w:rsidR="00EC5046" w:rsidRPr="007F7E2B" w:rsidRDefault="00EC5046">
            <w:pPr>
              <w:spacing w:line="259" w:lineRule="auto"/>
              <w:ind w:left="5"/>
              <w:rPr>
                <w:ins w:id="17259" w:author="V2" w:date="2025-04-14T14:19:00Z" w16du:dateUtc="2025-04-14T19:19:00Z"/>
              </w:rPr>
            </w:pPr>
            <w:ins w:id="17260" w:author="V2" w:date="2025-04-14T14:19:00Z" w16du:dateUtc="2025-04-14T19:19:00Z">
              <w:r w:rsidRPr="007F7E2B">
                <w:t xml:space="preserve">Inventory of fertilizer use </w:t>
              </w:r>
            </w:ins>
          </w:p>
        </w:tc>
      </w:tr>
      <w:tr w:rsidR="00EC5046" w:rsidRPr="007F7E2B" w14:paraId="523F6EEB" w14:textId="77777777">
        <w:trPr>
          <w:trHeight w:val="799"/>
          <w:ins w:id="17261"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FF54CF9" w14:textId="77777777" w:rsidR="00EC5046" w:rsidRPr="007F7E2B" w:rsidRDefault="00EC5046">
            <w:pPr>
              <w:spacing w:line="259" w:lineRule="auto"/>
              <w:rPr>
                <w:ins w:id="17262" w:author="V2" w:date="2025-04-14T14:19:00Z" w16du:dateUtc="2025-04-14T19:19:00Z"/>
              </w:rPr>
            </w:pPr>
            <w:ins w:id="17263"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2096BF8E" w14:textId="77777777" w:rsidR="00EC5046" w:rsidRPr="007F7E2B" w:rsidRDefault="00EC5046">
            <w:pPr>
              <w:spacing w:line="259" w:lineRule="auto"/>
              <w:ind w:left="5"/>
              <w:rPr>
                <w:ins w:id="17264" w:author="V2" w:date="2025-04-14T14:19:00Z" w16du:dateUtc="2025-04-14T19:19:00Z"/>
              </w:rPr>
            </w:pPr>
            <w:ins w:id="17265" w:author="V2" w:date="2025-04-14T14:19:00Z" w16du:dateUtc="2025-04-14T19:19:00Z">
              <w:r w:rsidRPr="007F7E2B">
                <w:t xml:space="preserve">Days of manure amendment before start of flooding </w:t>
              </w:r>
            </w:ins>
          </w:p>
        </w:tc>
      </w:tr>
      <w:tr w:rsidR="00EC5046" w:rsidRPr="007F7E2B" w14:paraId="20290F8A" w14:textId="77777777">
        <w:trPr>
          <w:trHeight w:val="334"/>
          <w:ins w:id="17266"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68F2062" w14:textId="77777777" w:rsidR="00EC5046" w:rsidRPr="007F7E2B" w:rsidRDefault="00EC5046">
            <w:pPr>
              <w:spacing w:line="259" w:lineRule="auto"/>
              <w:rPr>
                <w:ins w:id="17267" w:author="V2" w:date="2025-04-14T14:19:00Z" w16du:dateUtc="2025-04-14T19:19:00Z"/>
              </w:rPr>
            </w:pPr>
            <w:ins w:id="17268"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1BDA48D7" w14:textId="77777777" w:rsidR="00EC5046" w:rsidRPr="007F7E2B" w:rsidRDefault="00EC5046">
            <w:pPr>
              <w:spacing w:line="259" w:lineRule="auto"/>
              <w:ind w:left="5"/>
              <w:rPr>
                <w:ins w:id="17269" w:author="V2" w:date="2025-04-14T14:19:00Z" w16du:dateUtc="2025-04-14T19:19:00Z"/>
              </w:rPr>
            </w:pPr>
            <w:ins w:id="17270" w:author="V2" w:date="2025-04-14T14:19:00Z" w16du:dateUtc="2025-04-14T19:19:00Z">
              <w:r w:rsidRPr="007F7E2B">
                <w:t xml:space="preserve">  </w:t>
              </w:r>
            </w:ins>
          </w:p>
        </w:tc>
      </w:tr>
    </w:tbl>
    <w:p w14:paraId="6245D3C8" w14:textId="77777777" w:rsidR="00EC5046" w:rsidRPr="007F7E2B" w:rsidRDefault="00EC5046">
      <w:pPr>
        <w:spacing w:line="259" w:lineRule="auto"/>
        <w:ind w:left="-1440" w:right="10795"/>
        <w:rPr>
          <w:ins w:id="17271" w:author="V2" w:date="2025-04-14T14:19:00Z" w16du:dateUtc="2025-04-14T19:19:00Z"/>
        </w:rPr>
      </w:pPr>
    </w:p>
    <w:tbl>
      <w:tblPr>
        <w:tblStyle w:val="TableGrid0"/>
        <w:tblW w:w="8855" w:type="dxa"/>
        <w:tblInd w:w="614" w:type="dxa"/>
        <w:tblCellMar>
          <w:top w:w="55" w:type="dxa"/>
          <w:left w:w="106" w:type="dxa"/>
          <w:right w:w="115" w:type="dxa"/>
        </w:tblCellMar>
        <w:tblLook w:val="04A0" w:firstRow="1" w:lastRow="0" w:firstColumn="1" w:lastColumn="0" w:noHBand="0" w:noVBand="1"/>
      </w:tblPr>
      <w:tblGrid>
        <w:gridCol w:w="4197"/>
        <w:gridCol w:w="4658"/>
      </w:tblGrid>
      <w:tr w:rsidR="00EC5046" w:rsidRPr="007F7E2B" w14:paraId="37F0D06B" w14:textId="77777777">
        <w:trPr>
          <w:trHeight w:val="332"/>
          <w:ins w:id="1727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BDA97C5" w14:textId="77777777" w:rsidR="00EC5046" w:rsidRPr="007F7E2B" w:rsidRDefault="00EC5046">
            <w:pPr>
              <w:spacing w:line="259" w:lineRule="auto"/>
              <w:rPr>
                <w:ins w:id="17273" w:author="V2" w:date="2025-04-14T14:19:00Z" w16du:dateUtc="2025-04-14T19:19:00Z"/>
              </w:rPr>
            </w:pPr>
            <w:ins w:id="17274"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7BFD1A8F" w14:textId="77777777" w:rsidR="00EC5046" w:rsidRPr="007F7E2B" w:rsidRDefault="00EC5046">
            <w:pPr>
              <w:spacing w:line="259" w:lineRule="auto"/>
              <w:ind w:left="5"/>
              <w:rPr>
                <w:ins w:id="17275" w:author="V2" w:date="2025-04-14T14:19:00Z" w16du:dateUtc="2025-04-14T19:19:00Z"/>
              </w:rPr>
            </w:pPr>
            <w:ins w:id="17276" w:author="V2" w:date="2025-04-14T14:19:00Z" w16du:dateUtc="2025-04-14T19:19:00Z">
              <w:r w:rsidRPr="007F7E2B">
                <w:rPr>
                  <w:rFonts w:ascii="Arial" w:eastAsia="Arial" w:hAnsi="Arial" w:cs="Arial"/>
                  <w:i/>
                </w:rPr>
                <w:t>MA</w:t>
              </w:r>
              <w:r w:rsidRPr="007F7E2B">
                <w:rPr>
                  <w:rFonts w:ascii="Arial" w:eastAsia="Arial" w:hAnsi="Arial" w:cs="Arial"/>
                  <w:b/>
                  <w:i/>
                </w:rPr>
                <w:t xml:space="preserve">  </w:t>
              </w:r>
            </w:ins>
          </w:p>
        </w:tc>
      </w:tr>
      <w:tr w:rsidR="00EC5046" w:rsidRPr="007F7E2B" w14:paraId="6AD1B3AB" w14:textId="77777777">
        <w:trPr>
          <w:trHeight w:val="336"/>
          <w:ins w:id="1727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C786513" w14:textId="77777777" w:rsidR="00EC5046" w:rsidRPr="007F7E2B" w:rsidRDefault="00EC5046">
            <w:pPr>
              <w:spacing w:line="259" w:lineRule="auto"/>
              <w:rPr>
                <w:ins w:id="17278" w:author="V2" w:date="2025-04-14T14:19:00Z" w16du:dateUtc="2025-04-14T19:19:00Z"/>
              </w:rPr>
            </w:pPr>
            <w:ins w:id="17279" w:author="V2" w:date="2025-04-14T14:19:00Z" w16du:dateUtc="2025-04-14T19:19:00Z">
              <w:r w:rsidRPr="007F7E2B">
                <w:lastRenderedPageBreak/>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21CA5954" w14:textId="77777777" w:rsidR="00EC5046" w:rsidRPr="007F7E2B" w:rsidRDefault="00EC5046">
            <w:pPr>
              <w:spacing w:line="259" w:lineRule="auto"/>
              <w:ind w:left="5"/>
              <w:rPr>
                <w:ins w:id="17280" w:author="V2" w:date="2025-04-14T14:19:00Z" w16du:dateUtc="2025-04-14T19:19:00Z"/>
              </w:rPr>
            </w:pPr>
            <w:ins w:id="17281" w:author="V2" w:date="2025-04-14T14:19:00Z" w16du:dateUtc="2025-04-14T19:19:00Z">
              <w:r w:rsidRPr="007F7E2B">
                <w:t xml:space="preserve">kg manure – C/ha  </w:t>
              </w:r>
            </w:ins>
          </w:p>
        </w:tc>
      </w:tr>
      <w:tr w:rsidR="00EC5046" w:rsidRPr="007F7E2B" w14:paraId="3221FE44" w14:textId="77777777">
        <w:trPr>
          <w:trHeight w:val="335"/>
          <w:ins w:id="1728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9E6A441" w14:textId="77777777" w:rsidR="00EC5046" w:rsidRPr="007F7E2B" w:rsidRDefault="00EC5046">
            <w:pPr>
              <w:spacing w:line="259" w:lineRule="auto"/>
              <w:rPr>
                <w:ins w:id="17283" w:author="V2" w:date="2025-04-14T14:19:00Z" w16du:dateUtc="2025-04-14T19:19:00Z"/>
              </w:rPr>
            </w:pPr>
            <w:ins w:id="17284"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70381246" w14:textId="77777777" w:rsidR="00EC5046" w:rsidRPr="007F7E2B" w:rsidRDefault="00EC5046">
            <w:pPr>
              <w:spacing w:line="259" w:lineRule="auto"/>
              <w:ind w:left="5"/>
              <w:rPr>
                <w:ins w:id="17285" w:author="V2" w:date="2025-04-14T14:19:00Z" w16du:dateUtc="2025-04-14T19:19:00Z"/>
              </w:rPr>
            </w:pPr>
            <w:ins w:id="17286" w:author="V2" w:date="2025-04-14T14:19:00Z" w16du:dateUtc="2025-04-14T19:19:00Z">
              <w:r w:rsidRPr="007F7E2B">
                <w:t xml:space="preserve">Amount of manure </w:t>
              </w:r>
            </w:ins>
          </w:p>
        </w:tc>
      </w:tr>
      <w:tr w:rsidR="00EC5046" w:rsidRPr="007F7E2B" w14:paraId="099D9C34" w14:textId="77777777">
        <w:trPr>
          <w:trHeight w:val="335"/>
          <w:ins w:id="1728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5D2453D6" w14:textId="77777777" w:rsidR="00EC5046" w:rsidRPr="007F7E2B" w:rsidRDefault="00EC5046">
            <w:pPr>
              <w:spacing w:line="259" w:lineRule="auto"/>
              <w:rPr>
                <w:ins w:id="17288" w:author="V2" w:date="2025-04-14T14:19:00Z" w16du:dateUtc="2025-04-14T19:19:00Z"/>
              </w:rPr>
            </w:pPr>
            <w:ins w:id="17289"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55B1307A" w14:textId="77777777" w:rsidR="00EC5046" w:rsidRPr="007F7E2B" w:rsidRDefault="00EC5046">
            <w:pPr>
              <w:spacing w:line="259" w:lineRule="auto"/>
              <w:ind w:left="5"/>
              <w:rPr>
                <w:ins w:id="17290" w:author="V2" w:date="2025-04-14T14:19:00Z" w16du:dateUtc="2025-04-14T19:19:00Z"/>
              </w:rPr>
            </w:pPr>
            <w:ins w:id="17291" w:author="V2" w:date="2025-04-14T14:19:00Z" w16du:dateUtc="2025-04-14T19:19:00Z">
              <w:r w:rsidRPr="007F7E2B">
                <w:t xml:space="preserve">Inventory of fertilizer use </w:t>
              </w:r>
            </w:ins>
          </w:p>
        </w:tc>
      </w:tr>
      <w:tr w:rsidR="00EC5046" w:rsidRPr="007F7E2B" w14:paraId="3E2E19A6" w14:textId="77777777">
        <w:trPr>
          <w:trHeight w:val="800"/>
          <w:ins w:id="1729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E7E2F3C" w14:textId="77777777" w:rsidR="00EC5046" w:rsidRPr="007F7E2B" w:rsidRDefault="00EC5046">
            <w:pPr>
              <w:spacing w:line="259" w:lineRule="auto"/>
              <w:rPr>
                <w:ins w:id="17293" w:author="V2" w:date="2025-04-14T14:19:00Z" w16du:dateUtc="2025-04-14T19:19:00Z"/>
              </w:rPr>
            </w:pPr>
            <w:ins w:id="17294"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49E7016A" w14:textId="77777777" w:rsidR="00EC5046" w:rsidRPr="007F7E2B" w:rsidRDefault="00EC5046">
            <w:pPr>
              <w:spacing w:line="259" w:lineRule="auto"/>
              <w:ind w:left="5"/>
              <w:rPr>
                <w:ins w:id="17295" w:author="V2" w:date="2025-04-14T14:19:00Z" w16du:dateUtc="2025-04-14T19:19:00Z"/>
              </w:rPr>
            </w:pPr>
            <w:ins w:id="17296" w:author="V2" w:date="2025-04-14T14:19:00Z" w16du:dateUtc="2025-04-14T19:19:00Z">
              <w:r w:rsidRPr="007F7E2B">
                <w:t xml:space="preserve">Amount of manure amended  </w:t>
              </w:r>
            </w:ins>
          </w:p>
        </w:tc>
      </w:tr>
      <w:tr w:rsidR="00EC5046" w:rsidRPr="007F7E2B" w14:paraId="2E6D8327" w14:textId="77777777">
        <w:trPr>
          <w:trHeight w:val="332"/>
          <w:ins w:id="1729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99ABC7D" w14:textId="77777777" w:rsidR="00EC5046" w:rsidRPr="007F7E2B" w:rsidRDefault="00EC5046">
            <w:pPr>
              <w:spacing w:line="259" w:lineRule="auto"/>
              <w:rPr>
                <w:ins w:id="17298" w:author="V2" w:date="2025-04-14T14:19:00Z" w16du:dateUtc="2025-04-14T19:19:00Z"/>
              </w:rPr>
            </w:pPr>
            <w:ins w:id="17299"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103DD052" w14:textId="77777777" w:rsidR="00EC5046" w:rsidRPr="007F7E2B" w:rsidRDefault="00EC5046">
            <w:pPr>
              <w:spacing w:line="259" w:lineRule="auto"/>
              <w:ind w:left="5"/>
              <w:rPr>
                <w:ins w:id="17300" w:author="V2" w:date="2025-04-14T14:19:00Z" w16du:dateUtc="2025-04-14T19:19:00Z"/>
              </w:rPr>
            </w:pPr>
            <w:ins w:id="17301" w:author="V2" w:date="2025-04-14T14:19:00Z" w16du:dateUtc="2025-04-14T19:19:00Z">
              <w:r w:rsidRPr="007F7E2B">
                <w:t xml:space="preserve">  </w:t>
              </w:r>
            </w:ins>
          </w:p>
        </w:tc>
      </w:tr>
      <w:tr w:rsidR="00EC5046" w:rsidRPr="007F7E2B" w14:paraId="367BD28E" w14:textId="77777777">
        <w:trPr>
          <w:trHeight w:val="332"/>
          <w:ins w:id="1730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3A4D2CD6" w14:textId="77777777" w:rsidR="00EC5046" w:rsidRPr="007F7E2B" w:rsidRDefault="00EC5046">
            <w:pPr>
              <w:spacing w:line="259" w:lineRule="auto"/>
              <w:rPr>
                <w:ins w:id="17303" w:author="V2" w:date="2025-04-14T14:19:00Z" w16du:dateUtc="2025-04-14T19:19:00Z"/>
              </w:rPr>
            </w:pPr>
            <w:ins w:id="17304"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3DBDD407" w14:textId="77777777" w:rsidR="00EC5046" w:rsidRPr="007F7E2B" w:rsidRDefault="00EC5046">
            <w:pPr>
              <w:spacing w:line="259" w:lineRule="auto"/>
              <w:ind w:left="5"/>
              <w:rPr>
                <w:ins w:id="17305" w:author="V2" w:date="2025-04-14T14:19:00Z" w16du:dateUtc="2025-04-14T19:19:00Z"/>
              </w:rPr>
            </w:pPr>
            <w:ins w:id="17306" w:author="V2" w:date="2025-04-14T14:19:00Z" w16du:dateUtc="2025-04-14T19:19:00Z">
              <w:r w:rsidRPr="007F7E2B">
                <w:rPr>
                  <w:rFonts w:ascii="Arial" w:eastAsia="Arial" w:hAnsi="Arial" w:cs="Arial"/>
                  <w:i/>
                </w:rPr>
                <w:t>SOC</w:t>
              </w:r>
              <w:r w:rsidRPr="007F7E2B">
                <w:rPr>
                  <w:rFonts w:ascii="Arial" w:eastAsia="Arial" w:hAnsi="Arial" w:cs="Arial"/>
                  <w:b/>
                  <w:i/>
                </w:rPr>
                <w:t xml:space="preserve">  </w:t>
              </w:r>
            </w:ins>
          </w:p>
        </w:tc>
      </w:tr>
      <w:tr w:rsidR="00EC5046" w:rsidRPr="007F7E2B" w14:paraId="63AFBF08" w14:textId="77777777">
        <w:trPr>
          <w:trHeight w:val="336"/>
          <w:ins w:id="1730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7496C66" w14:textId="77777777" w:rsidR="00EC5046" w:rsidRPr="007F7E2B" w:rsidRDefault="00EC5046">
            <w:pPr>
              <w:spacing w:line="259" w:lineRule="auto"/>
              <w:rPr>
                <w:ins w:id="17308" w:author="V2" w:date="2025-04-14T14:19:00Z" w16du:dateUtc="2025-04-14T19:19:00Z"/>
              </w:rPr>
            </w:pPr>
            <w:ins w:id="17309"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66D06496" w14:textId="77777777" w:rsidR="00EC5046" w:rsidRPr="007F7E2B" w:rsidRDefault="00EC5046">
            <w:pPr>
              <w:spacing w:line="259" w:lineRule="auto"/>
              <w:ind w:left="5"/>
              <w:rPr>
                <w:ins w:id="17310" w:author="V2" w:date="2025-04-14T14:19:00Z" w16du:dateUtc="2025-04-14T19:19:00Z"/>
              </w:rPr>
            </w:pPr>
            <w:ins w:id="17311" w:author="V2" w:date="2025-04-14T14:19:00Z" w16du:dateUtc="2025-04-14T19:19:00Z">
              <w:r w:rsidRPr="007F7E2B">
                <w:t xml:space="preserve">kg C/kg soil  </w:t>
              </w:r>
            </w:ins>
          </w:p>
        </w:tc>
      </w:tr>
      <w:tr w:rsidR="00EC5046" w:rsidRPr="007F7E2B" w14:paraId="257FDAB3" w14:textId="77777777">
        <w:trPr>
          <w:trHeight w:val="335"/>
          <w:ins w:id="1731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8408F5D" w14:textId="77777777" w:rsidR="00EC5046" w:rsidRPr="007F7E2B" w:rsidRDefault="00EC5046">
            <w:pPr>
              <w:spacing w:line="259" w:lineRule="auto"/>
              <w:rPr>
                <w:ins w:id="17313" w:author="V2" w:date="2025-04-14T14:19:00Z" w16du:dateUtc="2025-04-14T19:19:00Z"/>
              </w:rPr>
            </w:pPr>
            <w:ins w:id="17314"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0FC8CD7C" w14:textId="77777777" w:rsidR="00EC5046" w:rsidRPr="007F7E2B" w:rsidRDefault="00EC5046">
            <w:pPr>
              <w:spacing w:line="259" w:lineRule="auto"/>
              <w:ind w:left="5"/>
              <w:rPr>
                <w:ins w:id="17315" w:author="V2" w:date="2025-04-14T14:19:00Z" w16du:dateUtc="2025-04-14T19:19:00Z"/>
              </w:rPr>
            </w:pPr>
            <w:ins w:id="17316" w:author="V2" w:date="2025-04-14T14:19:00Z" w16du:dateUtc="2025-04-14T19:19:00Z">
              <w:r w:rsidRPr="007F7E2B">
                <w:t xml:space="preserve">Soil organic carbon Content </w:t>
              </w:r>
            </w:ins>
          </w:p>
        </w:tc>
      </w:tr>
      <w:tr w:rsidR="00EC5046" w:rsidRPr="007F7E2B" w14:paraId="7E77F758" w14:textId="77777777">
        <w:trPr>
          <w:trHeight w:val="335"/>
          <w:ins w:id="1731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34F5D7E6" w14:textId="77777777" w:rsidR="00EC5046" w:rsidRPr="007F7E2B" w:rsidRDefault="00EC5046">
            <w:pPr>
              <w:spacing w:line="259" w:lineRule="auto"/>
              <w:rPr>
                <w:ins w:id="17318" w:author="V2" w:date="2025-04-14T14:19:00Z" w16du:dateUtc="2025-04-14T19:19:00Z"/>
              </w:rPr>
            </w:pPr>
            <w:ins w:id="17319"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56686859" w14:textId="77777777" w:rsidR="00EC5046" w:rsidRPr="007F7E2B" w:rsidRDefault="00EC5046">
            <w:pPr>
              <w:spacing w:line="259" w:lineRule="auto"/>
              <w:ind w:left="5"/>
              <w:rPr>
                <w:ins w:id="17320" w:author="V2" w:date="2025-04-14T14:19:00Z" w16du:dateUtc="2025-04-14T19:19:00Z"/>
              </w:rPr>
            </w:pPr>
            <w:ins w:id="17321" w:author="V2" w:date="2025-04-14T14:19:00Z" w16du:dateUtc="2025-04-14T19:19:00Z">
              <w:r w:rsidRPr="007F7E2B">
                <w:t xml:space="preserve">Laboratory testing of field samples </w:t>
              </w:r>
            </w:ins>
          </w:p>
        </w:tc>
      </w:tr>
      <w:tr w:rsidR="00EC5046" w:rsidRPr="007F7E2B" w14:paraId="0066E21B" w14:textId="77777777">
        <w:trPr>
          <w:trHeight w:val="800"/>
          <w:ins w:id="1732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5B58E314" w14:textId="77777777" w:rsidR="00EC5046" w:rsidRPr="007F7E2B" w:rsidRDefault="00EC5046">
            <w:pPr>
              <w:spacing w:line="259" w:lineRule="auto"/>
              <w:rPr>
                <w:ins w:id="17323" w:author="V2" w:date="2025-04-14T14:19:00Z" w16du:dateUtc="2025-04-14T19:19:00Z"/>
              </w:rPr>
            </w:pPr>
            <w:ins w:id="17324"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7C0C56B2" w14:textId="77777777" w:rsidR="00EC5046" w:rsidRPr="007F7E2B" w:rsidRDefault="00EC5046">
            <w:pPr>
              <w:spacing w:line="259" w:lineRule="auto"/>
              <w:ind w:left="5"/>
              <w:rPr>
                <w:ins w:id="17325" w:author="V2" w:date="2025-04-14T14:19:00Z" w16du:dateUtc="2025-04-14T19:19:00Z"/>
              </w:rPr>
            </w:pPr>
            <w:ins w:id="17326" w:author="V2" w:date="2025-04-14T14:19:00Z" w16du:dateUtc="2025-04-14T19:19:00Z">
              <w:r w:rsidRPr="007F7E2B">
                <w:t xml:space="preserve">Soil organic carbon content  </w:t>
              </w:r>
            </w:ins>
          </w:p>
        </w:tc>
      </w:tr>
      <w:tr w:rsidR="00EC5046" w:rsidRPr="007F7E2B" w14:paraId="17537C5E" w14:textId="77777777">
        <w:trPr>
          <w:trHeight w:val="332"/>
          <w:ins w:id="1732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5FCC79B" w14:textId="77777777" w:rsidR="00EC5046" w:rsidRPr="007F7E2B" w:rsidRDefault="00EC5046">
            <w:pPr>
              <w:spacing w:line="259" w:lineRule="auto"/>
              <w:rPr>
                <w:ins w:id="17328" w:author="V2" w:date="2025-04-14T14:19:00Z" w16du:dateUtc="2025-04-14T19:19:00Z"/>
              </w:rPr>
            </w:pPr>
            <w:ins w:id="17329"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4D8235B7" w14:textId="77777777" w:rsidR="00EC5046" w:rsidRPr="007F7E2B" w:rsidRDefault="00EC5046">
            <w:pPr>
              <w:spacing w:line="259" w:lineRule="auto"/>
              <w:ind w:left="5"/>
              <w:rPr>
                <w:ins w:id="17330" w:author="V2" w:date="2025-04-14T14:19:00Z" w16du:dateUtc="2025-04-14T19:19:00Z"/>
              </w:rPr>
            </w:pPr>
            <w:ins w:id="17331" w:author="V2" w:date="2025-04-14T14:19:00Z" w16du:dateUtc="2025-04-14T19:19:00Z">
              <w:r w:rsidRPr="007F7E2B">
                <w:t xml:space="preserve">  </w:t>
              </w:r>
            </w:ins>
          </w:p>
        </w:tc>
      </w:tr>
      <w:tr w:rsidR="00EC5046" w:rsidRPr="007F7E2B" w14:paraId="0337B20A" w14:textId="77777777">
        <w:trPr>
          <w:trHeight w:val="332"/>
          <w:ins w:id="1733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8D6EF65" w14:textId="77777777" w:rsidR="00EC5046" w:rsidRPr="007F7E2B" w:rsidRDefault="00EC5046">
            <w:pPr>
              <w:spacing w:line="259" w:lineRule="auto"/>
              <w:rPr>
                <w:ins w:id="17333" w:author="V2" w:date="2025-04-14T14:19:00Z" w16du:dateUtc="2025-04-14T19:19:00Z"/>
              </w:rPr>
            </w:pPr>
            <w:ins w:id="17334"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68AB004E" w14:textId="77777777" w:rsidR="00EC5046" w:rsidRPr="007F7E2B" w:rsidRDefault="00EC5046">
            <w:pPr>
              <w:spacing w:line="259" w:lineRule="auto"/>
              <w:ind w:left="5"/>
              <w:rPr>
                <w:ins w:id="17335" w:author="V2" w:date="2025-04-14T14:19:00Z" w16du:dateUtc="2025-04-14T19:19:00Z"/>
              </w:rPr>
            </w:pPr>
            <w:ins w:id="17336" w:author="V2" w:date="2025-04-14T14:19:00Z" w16du:dateUtc="2025-04-14T19:19:00Z">
              <w:r w:rsidRPr="007F7E2B">
                <w:rPr>
                  <w:rFonts w:ascii="Arial" w:eastAsia="Arial" w:hAnsi="Arial" w:cs="Arial"/>
                  <w:i/>
                </w:rPr>
                <w:t>LEAK</w:t>
              </w:r>
              <w:r w:rsidRPr="007F7E2B">
                <w:rPr>
                  <w:rFonts w:ascii="Arial" w:eastAsia="Arial" w:hAnsi="Arial" w:cs="Arial"/>
                  <w:b/>
                  <w:i/>
                </w:rPr>
                <w:t xml:space="preserve">  </w:t>
              </w:r>
            </w:ins>
          </w:p>
        </w:tc>
      </w:tr>
      <w:tr w:rsidR="00EC5046" w:rsidRPr="007F7E2B" w14:paraId="23E3D959" w14:textId="77777777">
        <w:trPr>
          <w:trHeight w:val="335"/>
          <w:ins w:id="1733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AB5ED39" w14:textId="77777777" w:rsidR="00EC5046" w:rsidRPr="007F7E2B" w:rsidRDefault="00EC5046">
            <w:pPr>
              <w:spacing w:line="259" w:lineRule="auto"/>
              <w:rPr>
                <w:ins w:id="17338" w:author="V2" w:date="2025-04-14T14:19:00Z" w16du:dateUtc="2025-04-14T19:19:00Z"/>
              </w:rPr>
            </w:pPr>
            <w:ins w:id="17339"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005A510C" w14:textId="77777777" w:rsidR="00EC5046" w:rsidRPr="007F7E2B" w:rsidRDefault="00EC5046">
            <w:pPr>
              <w:spacing w:line="259" w:lineRule="auto"/>
              <w:ind w:left="5"/>
              <w:rPr>
                <w:ins w:id="17340" w:author="V2" w:date="2025-04-14T14:19:00Z" w16du:dateUtc="2025-04-14T19:19:00Z"/>
              </w:rPr>
            </w:pPr>
            <w:ins w:id="17341" w:author="V2" w:date="2025-04-14T14:19:00Z" w16du:dateUtc="2025-04-14T19:19:00Z">
              <w:r w:rsidRPr="007F7E2B">
                <w:t xml:space="preserve">mm/day  </w:t>
              </w:r>
            </w:ins>
          </w:p>
        </w:tc>
      </w:tr>
      <w:tr w:rsidR="00EC5046" w:rsidRPr="007F7E2B" w14:paraId="2F45E04B" w14:textId="77777777">
        <w:trPr>
          <w:trHeight w:val="335"/>
          <w:ins w:id="1734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715E50E" w14:textId="77777777" w:rsidR="00EC5046" w:rsidRPr="007F7E2B" w:rsidRDefault="00EC5046">
            <w:pPr>
              <w:spacing w:line="259" w:lineRule="auto"/>
              <w:rPr>
                <w:ins w:id="17343" w:author="V2" w:date="2025-04-14T14:19:00Z" w16du:dateUtc="2025-04-14T19:19:00Z"/>
              </w:rPr>
            </w:pPr>
            <w:ins w:id="17344"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1E013473" w14:textId="77777777" w:rsidR="00EC5046" w:rsidRPr="007F7E2B" w:rsidRDefault="00EC5046">
            <w:pPr>
              <w:spacing w:line="259" w:lineRule="auto"/>
              <w:ind w:left="5"/>
              <w:rPr>
                <w:ins w:id="17345" w:author="V2" w:date="2025-04-14T14:19:00Z" w16du:dateUtc="2025-04-14T19:19:00Z"/>
              </w:rPr>
            </w:pPr>
            <w:ins w:id="17346" w:author="V2" w:date="2025-04-14T14:19:00Z" w16du:dateUtc="2025-04-14T19:19:00Z">
              <w:r w:rsidRPr="007F7E2B">
                <w:t xml:space="preserve">Soil Water leaking rate </w:t>
              </w:r>
            </w:ins>
          </w:p>
        </w:tc>
      </w:tr>
      <w:tr w:rsidR="00EC5046" w:rsidRPr="007F7E2B" w14:paraId="3806A727" w14:textId="77777777">
        <w:trPr>
          <w:trHeight w:val="336"/>
          <w:ins w:id="1734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6BA5FC9" w14:textId="77777777" w:rsidR="00EC5046" w:rsidRPr="007F7E2B" w:rsidRDefault="00EC5046">
            <w:pPr>
              <w:spacing w:line="259" w:lineRule="auto"/>
              <w:rPr>
                <w:ins w:id="17348" w:author="V2" w:date="2025-04-14T14:19:00Z" w16du:dateUtc="2025-04-14T19:19:00Z"/>
              </w:rPr>
            </w:pPr>
            <w:ins w:id="17349"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56F960E2" w14:textId="77777777" w:rsidR="00EC5046" w:rsidRPr="007F7E2B" w:rsidRDefault="00EC5046">
            <w:pPr>
              <w:spacing w:line="259" w:lineRule="auto"/>
              <w:ind w:left="5"/>
              <w:rPr>
                <w:ins w:id="17350" w:author="V2" w:date="2025-04-14T14:19:00Z" w16du:dateUtc="2025-04-14T19:19:00Z"/>
              </w:rPr>
            </w:pPr>
            <w:ins w:id="17351" w:author="V2" w:date="2025-04-14T14:19:00Z" w16du:dateUtc="2025-04-14T19:19:00Z">
              <w:r w:rsidRPr="007F7E2B">
                <w:t xml:space="preserve">Local climatological data </w:t>
              </w:r>
            </w:ins>
          </w:p>
        </w:tc>
      </w:tr>
      <w:tr w:rsidR="00EC5046" w:rsidRPr="007F7E2B" w14:paraId="3A291478" w14:textId="77777777">
        <w:trPr>
          <w:trHeight w:val="799"/>
          <w:ins w:id="1735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2474FF7" w14:textId="77777777" w:rsidR="00EC5046" w:rsidRPr="007F7E2B" w:rsidRDefault="00EC5046">
            <w:pPr>
              <w:spacing w:line="259" w:lineRule="auto"/>
              <w:rPr>
                <w:ins w:id="17353" w:author="V2" w:date="2025-04-14T14:19:00Z" w16du:dateUtc="2025-04-14T19:19:00Z"/>
              </w:rPr>
            </w:pPr>
            <w:ins w:id="17354"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34D3BDE7" w14:textId="77777777" w:rsidR="00EC5046" w:rsidRPr="007F7E2B" w:rsidRDefault="00EC5046">
            <w:pPr>
              <w:spacing w:line="259" w:lineRule="auto"/>
              <w:ind w:left="5"/>
              <w:rPr>
                <w:ins w:id="17355" w:author="V2" w:date="2025-04-14T14:19:00Z" w16du:dateUtc="2025-04-14T19:19:00Z"/>
              </w:rPr>
            </w:pPr>
            <w:ins w:id="17356" w:author="V2" w:date="2025-04-14T14:19:00Z" w16du:dateUtc="2025-04-14T19:19:00Z">
              <w:r w:rsidRPr="007F7E2B">
                <w:t xml:space="preserve">Soil water leaking rate </w:t>
              </w:r>
            </w:ins>
          </w:p>
        </w:tc>
      </w:tr>
      <w:tr w:rsidR="00EC5046" w:rsidRPr="007F7E2B" w14:paraId="15950E23" w14:textId="77777777">
        <w:trPr>
          <w:trHeight w:val="332"/>
          <w:ins w:id="1735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5503195B" w14:textId="77777777" w:rsidR="00EC5046" w:rsidRPr="007F7E2B" w:rsidRDefault="00EC5046">
            <w:pPr>
              <w:spacing w:line="259" w:lineRule="auto"/>
              <w:rPr>
                <w:ins w:id="17358" w:author="V2" w:date="2025-04-14T14:19:00Z" w16du:dateUtc="2025-04-14T19:19:00Z"/>
              </w:rPr>
            </w:pPr>
            <w:ins w:id="17359"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72F0A91F" w14:textId="77777777" w:rsidR="00EC5046" w:rsidRPr="007F7E2B" w:rsidRDefault="00EC5046">
            <w:pPr>
              <w:spacing w:line="259" w:lineRule="auto"/>
              <w:ind w:left="5"/>
              <w:rPr>
                <w:ins w:id="17360" w:author="V2" w:date="2025-04-14T14:19:00Z" w16du:dateUtc="2025-04-14T19:19:00Z"/>
              </w:rPr>
            </w:pPr>
            <w:ins w:id="17361" w:author="V2" w:date="2025-04-14T14:19:00Z" w16du:dateUtc="2025-04-14T19:19:00Z">
              <w:r w:rsidRPr="007F7E2B">
                <w:t xml:space="preserve">  </w:t>
              </w:r>
            </w:ins>
          </w:p>
        </w:tc>
      </w:tr>
      <w:tr w:rsidR="00EC5046" w:rsidRPr="007F7E2B" w14:paraId="07F3C1DD" w14:textId="77777777">
        <w:trPr>
          <w:trHeight w:val="334"/>
          <w:ins w:id="1736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24C2292" w14:textId="77777777" w:rsidR="00EC5046" w:rsidRPr="007F7E2B" w:rsidRDefault="00EC5046">
            <w:pPr>
              <w:spacing w:line="259" w:lineRule="auto"/>
              <w:rPr>
                <w:ins w:id="17363" w:author="V2" w:date="2025-04-14T14:19:00Z" w16du:dateUtc="2025-04-14T19:19:00Z"/>
              </w:rPr>
            </w:pPr>
            <w:ins w:id="17364"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0DD6E3F4" w14:textId="77777777" w:rsidR="00EC5046" w:rsidRPr="007F7E2B" w:rsidRDefault="00EC5046">
            <w:pPr>
              <w:spacing w:line="259" w:lineRule="auto"/>
              <w:ind w:left="5"/>
              <w:rPr>
                <w:ins w:id="17365" w:author="V2" w:date="2025-04-14T14:19:00Z" w16du:dateUtc="2025-04-14T19:19:00Z"/>
              </w:rPr>
            </w:pPr>
            <w:ins w:id="17366" w:author="V2" w:date="2025-04-14T14:19:00Z" w16du:dateUtc="2025-04-14T19:19:00Z">
              <w:r w:rsidRPr="007F7E2B">
                <w:rPr>
                  <w:rFonts w:ascii="Arial" w:eastAsia="Arial" w:hAnsi="Arial" w:cs="Arial"/>
                  <w:i/>
                </w:rPr>
                <w:t>Y</w:t>
              </w:r>
              <w:r w:rsidRPr="007F7E2B">
                <w:rPr>
                  <w:rFonts w:ascii="Arial" w:eastAsia="Arial" w:hAnsi="Arial" w:cs="Arial"/>
                  <w:b/>
                  <w:i/>
                </w:rPr>
                <w:t xml:space="preserve">  </w:t>
              </w:r>
            </w:ins>
          </w:p>
        </w:tc>
      </w:tr>
      <w:tr w:rsidR="00EC5046" w:rsidRPr="007F7E2B" w14:paraId="32AD8570" w14:textId="77777777">
        <w:trPr>
          <w:trHeight w:val="335"/>
          <w:ins w:id="1736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D60F3EF" w14:textId="77777777" w:rsidR="00EC5046" w:rsidRPr="007F7E2B" w:rsidRDefault="00EC5046">
            <w:pPr>
              <w:spacing w:line="259" w:lineRule="auto"/>
              <w:rPr>
                <w:ins w:id="17368" w:author="V2" w:date="2025-04-14T14:19:00Z" w16du:dateUtc="2025-04-14T19:19:00Z"/>
              </w:rPr>
            </w:pPr>
            <w:ins w:id="17369"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7B7AD796" w14:textId="77777777" w:rsidR="00EC5046" w:rsidRPr="007F7E2B" w:rsidRDefault="00EC5046">
            <w:pPr>
              <w:spacing w:line="259" w:lineRule="auto"/>
              <w:ind w:left="5"/>
              <w:rPr>
                <w:ins w:id="17370" w:author="V2" w:date="2025-04-14T14:19:00Z" w16du:dateUtc="2025-04-14T19:19:00Z"/>
              </w:rPr>
            </w:pPr>
            <w:ins w:id="17371" w:author="V2" w:date="2025-04-14T14:19:00Z" w16du:dateUtc="2025-04-14T19:19:00Z">
              <w:r w:rsidRPr="007F7E2B">
                <w:t xml:space="preserve">kg C/ha/growing season  </w:t>
              </w:r>
            </w:ins>
          </w:p>
        </w:tc>
      </w:tr>
      <w:tr w:rsidR="00EC5046" w:rsidRPr="007F7E2B" w14:paraId="3B170FDC" w14:textId="77777777">
        <w:trPr>
          <w:trHeight w:val="335"/>
          <w:ins w:id="1737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5E4DB8D" w14:textId="77777777" w:rsidR="00EC5046" w:rsidRPr="007F7E2B" w:rsidRDefault="00EC5046">
            <w:pPr>
              <w:spacing w:line="259" w:lineRule="auto"/>
              <w:rPr>
                <w:ins w:id="17373" w:author="V2" w:date="2025-04-14T14:19:00Z" w16du:dateUtc="2025-04-14T19:19:00Z"/>
              </w:rPr>
            </w:pPr>
            <w:ins w:id="17374" w:author="V2" w:date="2025-04-14T14:19:00Z" w16du:dateUtc="2025-04-14T19:19:00Z">
              <w:r w:rsidRPr="007F7E2B">
                <w:lastRenderedPageBreak/>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77C77D19" w14:textId="77777777" w:rsidR="00EC5046" w:rsidRPr="007F7E2B" w:rsidRDefault="00EC5046">
            <w:pPr>
              <w:spacing w:line="259" w:lineRule="auto"/>
              <w:ind w:left="5"/>
              <w:rPr>
                <w:ins w:id="17375" w:author="V2" w:date="2025-04-14T14:19:00Z" w16du:dateUtc="2025-04-14T19:19:00Z"/>
              </w:rPr>
            </w:pPr>
            <w:ins w:id="17376" w:author="V2" w:date="2025-04-14T14:19:00Z" w16du:dateUtc="2025-04-14T19:19:00Z">
              <w:r w:rsidRPr="007F7E2B">
                <w:t xml:space="preserve">Crop yield </w:t>
              </w:r>
            </w:ins>
          </w:p>
        </w:tc>
      </w:tr>
      <w:tr w:rsidR="00EC5046" w:rsidRPr="007F7E2B" w14:paraId="705D54D0" w14:textId="77777777">
        <w:trPr>
          <w:trHeight w:val="335"/>
          <w:ins w:id="1737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EC8346C" w14:textId="77777777" w:rsidR="00EC5046" w:rsidRPr="007F7E2B" w:rsidRDefault="00EC5046">
            <w:pPr>
              <w:spacing w:line="259" w:lineRule="auto"/>
              <w:rPr>
                <w:ins w:id="17378" w:author="V2" w:date="2025-04-14T14:19:00Z" w16du:dateUtc="2025-04-14T19:19:00Z"/>
              </w:rPr>
            </w:pPr>
            <w:ins w:id="17379"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61901AB4" w14:textId="77777777" w:rsidR="00EC5046" w:rsidRPr="007F7E2B" w:rsidRDefault="00EC5046">
            <w:pPr>
              <w:spacing w:line="259" w:lineRule="auto"/>
              <w:ind w:left="5"/>
              <w:rPr>
                <w:ins w:id="17380" w:author="V2" w:date="2025-04-14T14:19:00Z" w16du:dateUtc="2025-04-14T19:19:00Z"/>
              </w:rPr>
            </w:pPr>
            <w:ins w:id="17381" w:author="V2" w:date="2025-04-14T14:19:00Z" w16du:dateUtc="2025-04-14T19:19:00Z">
              <w:r w:rsidRPr="007F7E2B">
                <w:t xml:space="preserve">Crop data </w:t>
              </w:r>
            </w:ins>
          </w:p>
        </w:tc>
      </w:tr>
      <w:tr w:rsidR="00EC5046" w:rsidRPr="007F7E2B" w14:paraId="67BD97AB" w14:textId="77777777">
        <w:trPr>
          <w:trHeight w:val="800"/>
          <w:ins w:id="17382"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78B9F35" w14:textId="77777777" w:rsidR="00EC5046" w:rsidRPr="007F7E2B" w:rsidRDefault="00EC5046">
            <w:pPr>
              <w:spacing w:line="259" w:lineRule="auto"/>
              <w:rPr>
                <w:ins w:id="17383" w:author="V2" w:date="2025-04-14T14:19:00Z" w16du:dateUtc="2025-04-14T19:19:00Z"/>
              </w:rPr>
            </w:pPr>
            <w:ins w:id="17384"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5267809B" w14:textId="77777777" w:rsidR="00EC5046" w:rsidRPr="007F7E2B" w:rsidRDefault="00EC5046">
            <w:pPr>
              <w:spacing w:line="259" w:lineRule="auto"/>
              <w:ind w:left="5"/>
              <w:rPr>
                <w:ins w:id="17385" w:author="V2" w:date="2025-04-14T14:19:00Z" w16du:dateUtc="2025-04-14T19:19:00Z"/>
              </w:rPr>
            </w:pPr>
            <w:ins w:id="17386" w:author="V2" w:date="2025-04-14T14:19:00Z" w16du:dateUtc="2025-04-14T19:19:00Z">
              <w:r w:rsidRPr="007F7E2B">
                <w:t xml:space="preserve">Crop yield </w:t>
              </w:r>
            </w:ins>
          </w:p>
        </w:tc>
      </w:tr>
      <w:tr w:rsidR="00EC5046" w:rsidRPr="007F7E2B" w14:paraId="76F389DF" w14:textId="77777777">
        <w:trPr>
          <w:trHeight w:val="332"/>
          <w:ins w:id="17387"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F706165" w14:textId="77777777" w:rsidR="00EC5046" w:rsidRPr="007F7E2B" w:rsidRDefault="00EC5046">
            <w:pPr>
              <w:spacing w:line="259" w:lineRule="auto"/>
              <w:rPr>
                <w:ins w:id="17388" w:author="V2" w:date="2025-04-14T14:19:00Z" w16du:dateUtc="2025-04-14T19:19:00Z"/>
              </w:rPr>
            </w:pPr>
            <w:ins w:id="17389"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45555D92" w14:textId="77777777" w:rsidR="00EC5046" w:rsidRPr="007F7E2B" w:rsidRDefault="00EC5046">
            <w:pPr>
              <w:spacing w:line="259" w:lineRule="auto"/>
              <w:ind w:left="5"/>
              <w:rPr>
                <w:ins w:id="17390" w:author="V2" w:date="2025-04-14T14:19:00Z" w16du:dateUtc="2025-04-14T19:19:00Z"/>
              </w:rPr>
            </w:pPr>
            <w:ins w:id="17391" w:author="V2" w:date="2025-04-14T14:19:00Z" w16du:dateUtc="2025-04-14T19:19:00Z">
              <w:r w:rsidRPr="007F7E2B">
                <w:t xml:space="preserve">  </w:t>
              </w:r>
            </w:ins>
          </w:p>
        </w:tc>
      </w:tr>
    </w:tbl>
    <w:p w14:paraId="77FD1610" w14:textId="77777777" w:rsidR="00EC5046" w:rsidRPr="007F7E2B" w:rsidRDefault="00EC5046">
      <w:pPr>
        <w:spacing w:line="259" w:lineRule="auto"/>
        <w:ind w:left="-1440" w:right="10795"/>
        <w:rPr>
          <w:ins w:id="17392" w:author="V2" w:date="2025-04-14T14:19:00Z" w16du:dateUtc="2025-04-14T19:19:00Z"/>
        </w:rPr>
      </w:pPr>
    </w:p>
    <w:tbl>
      <w:tblPr>
        <w:tblStyle w:val="TableGrid0"/>
        <w:tblW w:w="8855" w:type="dxa"/>
        <w:tblInd w:w="614" w:type="dxa"/>
        <w:tblCellMar>
          <w:top w:w="14" w:type="dxa"/>
          <w:left w:w="106" w:type="dxa"/>
          <w:right w:w="110" w:type="dxa"/>
        </w:tblCellMar>
        <w:tblLook w:val="04A0" w:firstRow="1" w:lastRow="0" w:firstColumn="1" w:lastColumn="0" w:noHBand="0" w:noVBand="1"/>
      </w:tblPr>
      <w:tblGrid>
        <w:gridCol w:w="4197"/>
        <w:gridCol w:w="4658"/>
      </w:tblGrid>
      <w:tr w:rsidR="00EC5046" w:rsidRPr="007F7E2B" w14:paraId="2AA58190" w14:textId="77777777">
        <w:trPr>
          <w:trHeight w:val="332"/>
          <w:ins w:id="1739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3444CF0" w14:textId="77777777" w:rsidR="00EC5046" w:rsidRPr="007F7E2B" w:rsidRDefault="00EC5046">
            <w:pPr>
              <w:spacing w:line="259" w:lineRule="auto"/>
              <w:rPr>
                <w:ins w:id="17394" w:author="V2" w:date="2025-04-14T14:19:00Z" w16du:dateUtc="2025-04-14T19:19:00Z"/>
              </w:rPr>
            </w:pPr>
            <w:ins w:id="17395"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2E486709" w14:textId="77777777" w:rsidR="00EC5046" w:rsidRPr="007F7E2B" w:rsidRDefault="00EC5046">
            <w:pPr>
              <w:spacing w:line="259" w:lineRule="auto"/>
              <w:ind w:left="5"/>
              <w:rPr>
                <w:ins w:id="17396" w:author="V2" w:date="2025-04-14T14:19:00Z" w16du:dateUtc="2025-04-14T19:19:00Z"/>
              </w:rPr>
            </w:pPr>
            <w:ins w:id="17397" w:author="V2" w:date="2025-04-14T14:19:00Z" w16du:dateUtc="2025-04-14T19:19:00Z">
              <w:r w:rsidRPr="007F7E2B">
                <w:rPr>
                  <w:rFonts w:ascii="Arial" w:eastAsia="Arial" w:hAnsi="Arial" w:cs="Arial"/>
                  <w:i/>
                </w:rPr>
                <w:t>R</w:t>
              </w:r>
              <w:r w:rsidRPr="007F7E2B">
                <w:rPr>
                  <w:rFonts w:ascii="Arial" w:eastAsia="Arial" w:hAnsi="Arial" w:cs="Arial"/>
                  <w:i/>
                  <w:vertAlign w:val="subscript"/>
                </w:rPr>
                <w:t>f n</w:t>
              </w:r>
              <w:r w:rsidRPr="007F7E2B">
                <w:rPr>
                  <w:rFonts w:ascii="Arial" w:eastAsia="Arial" w:hAnsi="Arial" w:cs="Arial"/>
                  <w:b/>
                  <w:i/>
                </w:rPr>
                <w:t xml:space="preserve">  </w:t>
              </w:r>
            </w:ins>
          </w:p>
        </w:tc>
      </w:tr>
      <w:tr w:rsidR="00EC5046" w:rsidRPr="007F7E2B" w14:paraId="476FD4E5" w14:textId="77777777">
        <w:trPr>
          <w:trHeight w:val="336"/>
          <w:ins w:id="1739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A683B1E" w14:textId="77777777" w:rsidR="00EC5046" w:rsidRPr="007F7E2B" w:rsidRDefault="00EC5046">
            <w:pPr>
              <w:spacing w:line="259" w:lineRule="auto"/>
              <w:rPr>
                <w:ins w:id="17399" w:author="V2" w:date="2025-04-14T14:19:00Z" w16du:dateUtc="2025-04-14T19:19:00Z"/>
              </w:rPr>
            </w:pPr>
            <w:ins w:id="17400"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7BB0C483" w14:textId="77777777" w:rsidR="00EC5046" w:rsidRPr="007F7E2B" w:rsidRDefault="00EC5046">
            <w:pPr>
              <w:spacing w:line="259" w:lineRule="auto"/>
              <w:ind w:left="5"/>
              <w:rPr>
                <w:ins w:id="17401" w:author="V2" w:date="2025-04-14T14:19:00Z" w16du:dateUtc="2025-04-14T19:19:00Z"/>
              </w:rPr>
            </w:pPr>
            <w:ins w:id="17402" w:author="V2" w:date="2025-04-14T14:19:00Z" w16du:dateUtc="2025-04-14T19:19:00Z">
              <w:r w:rsidRPr="007F7E2B">
                <w:t>kg N/ha/yr</w:t>
              </w:r>
              <w:r w:rsidRPr="007F7E2B">
                <w:rPr>
                  <w:rFonts w:ascii="Arial" w:eastAsia="Arial" w:hAnsi="Arial" w:cs="Arial"/>
                  <w:i/>
                </w:rPr>
                <w:t xml:space="preserve"> </w:t>
              </w:r>
              <w:r w:rsidRPr="007F7E2B">
                <w:t xml:space="preserve"> </w:t>
              </w:r>
            </w:ins>
          </w:p>
        </w:tc>
      </w:tr>
      <w:tr w:rsidR="00EC5046" w:rsidRPr="007F7E2B" w14:paraId="1B66A806" w14:textId="77777777">
        <w:trPr>
          <w:trHeight w:val="335"/>
          <w:ins w:id="1740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847200C" w14:textId="77777777" w:rsidR="00EC5046" w:rsidRPr="007F7E2B" w:rsidRDefault="00EC5046">
            <w:pPr>
              <w:spacing w:line="259" w:lineRule="auto"/>
              <w:rPr>
                <w:ins w:id="17404" w:author="V2" w:date="2025-04-14T14:19:00Z" w16du:dateUtc="2025-04-14T19:19:00Z"/>
              </w:rPr>
            </w:pPr>
            <w:ins w:id="17405"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4BA53171" w14:textId="77777777" w:rsidR="00EC5046" w:rsidRPr="007F7E2B" w:rsidRDefault="00EC5046">
            <w:pPr>
              <w:spacing w:line="259" w:lineRule="auto"/>
              <w:ind w:left="5"/>
              <w:rPr>
                <w:ins w:id="17406" w:author="V2" w:date="2025-04-14T14:19:00Z" w16du:dateUtc="2025-04-14T19:19:00Z"/>
              </w:rPr>
            </w:pPr>
            <w:ins w:id="17407" w:author="V2" w:date="2025-04-14T14:19:00Z" w16du:dateUtc="2025-04-14T19:19:00Z">
              <w:r w:rsidRPr="007F7E2B">
                <w:t xml:space="preserve">Fertilizer application rate </w:t>
              </w:r>
            </w:ins>
          </w:p>
        </w:tc>
      </w:tr>
      <w:tr w:rsidR="00EC5046" w:rsidRPr="007F7E2B" w14:paraId="5D581A1F" w14:textId="77777777">
        <w:trPr>
          <w:trHeight w:val="335"/>
          <w:ins w:id="1740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C48BE34" w14:textId="77777777" w:rsidR="00EC5046" w:rsidRPr="007F7E2B" w:rsidRDefault="00EC5046">
            <w:pPr>
              <w:spacing w:line="259" w:lineRule="auto"/>
              <w:rPr>
                <w:ins w:id="17409" w:author="V2" w:date="2025-04-14T14:19:00Z" w16du:dateUtc="2025-04-14T19:19:00Z"/>
              </w:rPr>
            </w:pPr>
            <w:ins w:id="17410"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1DB5AA6F" w14:textId="77777777" w:rsidR="00EC5046" w:rsidRPr="007F7E2B" w:rsidRDefault="00EC5046">
            <w:pPr>
              <w:spacing w:line="259" w:lineRule="auto"/>
              <w:ind w:left="5"/>
              <w:rPr>
                <w:ins w:id="17411" w:author="V2" w:date="2025-04-14T14:19:00Z" w16du:dateUtc="2025-04-14T19:19:00Z"/>
              </w:rPr>
            </w:pPr>
            <w:ins w:id="17412" w:author="V2" w:date="2025-04-14T14:19:00Z" w16du:dateUtc="2025-04-14T19:19:00Z">
              <w:r w:rsidRPr="007F7E2B">
                <w:t xml:space="preserve">Inventory of fertilizer use </w:t>
              </w:r>
            </w:ins>
          </w:p>
        </w:tc>
      </w:tr>
      <w:tr w:rsidR="00EC5046" w:rsidRPr="007F7E2B" w14:paraId="1BB290E4" w14:textId="77777777">
        <w:trPr>
          <w:trHeight w:val="800"/>
          <w:ins w:id="1741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7EF0123" w14:textId="77777777" w:rsidR="00EC5046" w:rsidRPr="007F7E2B" w:rsidRDefault="00EC5046">
            <w:pPr>
              <w:spacing w:line="259" w:lineRule="auto"/>
              <w:rPr>
                <w:ins w:id="17414" w:author="V2" w:date="2025-04-14T14:19:00Z" w16du:dateUtc="2025-04-14T19:19:00Z"/>
              </w:rPr>
            </w:pPr>
            <w:ins w:id="17415"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470B6871" w14:textId="77777777" w:rsidR="00EC5046" w:rsidRPr="007F7E2B" w:rsidRDefault="00EC5046">
            <w:pPr>
              <w:spacing w:line="259" w:lineRule="auto"/>
              <w:ind w:left="5"/>
              <w:rPr>
                <w:ins w:id="17416" w:author="V2" w:date="2025-04-14T14:19:00Z" w16du:dateUtc="2025-04-14T19:19:00Z"/>
              </w:rPr>
            </w:pPr>
            <w:ins w:id="17417" w:author="V2" w:date="2025-04-14T14:19:00Z" w16du:dateUtc="2025-04-14T19:19:00Z">
              <w:r w:rsidRPr="007F7E2B">
                <w:t xml:space="preserve">Fertilizer application rate </w:t>
              </w:r>
            </w:ins>
          </w:p>
        </w:tc>
      </w:tr>
      <w:tr w:rsidR="00EC5046" w:rsidRPr="007F7E2B" w14:paraId="7DC8300D" w14:textId="77777777">
        <w:trPr>
          <w:trHeight w:val="332"/>
          <w:ins w:id="1741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C6D4C80" w14:textId="77777777" w:rsidR="00EC5046" w:rsidRPr="007F7E2B" w:rsidRDefault="00EC5046">
            <w:pPr>
              <w:spacing w:line="259" w:lineRule="auto"/>
              <w:rPr>
                <w:ins w:id="17419" w:author="V2" w:date="2025-04-14T14:19:00Z" w16du:dateUtc="2025-04-14T19:19:00Z"/>
              </w:rPr>
            </w:pPr>
            <w:ins w:id="17420"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781CA3E3" w14:textId="77777777" w:rsidR="00EC5046" w:rsidRPr="007F7E2B" w:rsidRDefault="00EC5046">
            <w:pPr>
              <w:spacing w:line="259" w:lineRule="auto"/>
              <w:ind w:left="5"/>
              <w:rPr>
                <w:ins w:id="17421" w:author="V2" w:date="2025-04-14T14:19:00Z" w16du:dateUtc="2025-04-14T19:19:00Z"/>
              </w:rPr>
            </w:pPr>
            <w:ins w:id="17422" w:author="V2" w:date="2025-04-14T14:19:00Z" w16du:dateUtc="2025-04-14T19:19:00Z">
              <w:r w:rsidRPr="007F7E2B">
                <w:t xml:space="preserve">  </w:t>
              </w:r>
            </w:ins>
          </w:p>
        </w:tc>
      </w:tr>
      <w:tr w:rsidR="00EC5046" w:rsidRPr="007F7E2B" w14:paraId="6C734E61" w14:textId="77777777">
        <w:trPr>
          <w:trHeight w:val="332"/>
          <w:ins w:id="1742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3E854D8" w14:textId="77777777" w:rsidR="00EC5046" w:rsidRPr="007F7E2B" w:rsidRDefault="00EC5046">
            <w:pPr>
              <w:spacing w:line="259" w:lineRule="auto"/>
              <w:rPr>
                <w:ins w:id="17424" w:author="V2" w:date="2025-04-14T14:19:00Z" w16du:dateUtc="2025-04-14T19:19:00Z"/>
              </w:rPr>
            </w:pPr>
            <w:ins w:id="17425"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030B8829" w14:textId="77777777" w:rsidR="00EC5046" w:rsidRPr="007F7E2B" w:rsidRDefault="00EC5046">
            <w:pPr>
              <w:spacing w:line="259" w:lineRule="auto"/>
              <w:ind w:left="5"/>
              <w:rPr>
                <w:ins w:id="17426" w:author="V2" w:date="2025-04-14T14:19:00Z" w16du:dateUtc="2025-04-14T19:19:00Z"/>
              </w:rPr>
            </w:pPr>
            <w:ins w:id="17427" w:author="V2" w:date="2025-04-14T14:19:00Z" w16du:dateUtc="2025-04-14T19:19:00Z">
              <w:r w:rsidRPr="007F7E2B">
                <w:rPr>
                  <w:rFonts w:ascii="Arial" w:eastAsia="Arial" w:hAnsi="Arial" w:cs="Arial"/>
                  <w:i/>
                </w:rPr>
                <w:t>A</w:t>
              </w:r>
              <w:r w:rsidRPr="007F7E2B">
                <w:rPr>
                  <w:rFonts w:ascii="Arial" w:eastAsia="Arial" w:hAnsi="Arial" w:cs="Arial"/>
                  <w:i/>
                  <w:sz w:val="13"/>
                </w:rPr>
                <w:t>0-3</w:t>
              </w:r>
              <w:r w:rsidRPr="007F7E2B">
                <w:rPr>
                  <w:rFonts w:ascii="Arial" w:eastAsia="Arial" w:hAnsi="Arial" w:cs="Arial"/>
                  <w:b/>
                  <w:i/>
                </w:rPr>
                <w:t xml:space="preserve">  </w:t>
              </w:r>
            </w:ins>
          </w:p>
        </w:tc>
      </w:tr>
      <w:tr w:rsidR="00EC5046" w:rsidRPr="007F7E2B" w14:paraId="6D35C3AB" w14:textId="77777777">
        <w:trPr>
          <w:trHeight w:val="335"/>
          <w:ins w:id="1742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E92D601" w14:textId="77777777" w:rsidR="00EC5046" w:rsidRPr="007F7E2B" w:rsidRDefault="00EC5046">
            <w:pPr>
              <w:spacing w:line="259" w:lineRule="auto"/>
              <w:rPr>
                <w:ins w:id="17429" w:author="V2" w:date="2025-04-14T14:19:00Z" w16du:dateUtc="2025-04-14T19:19:00Z"/>
              </w:rPr>
            </w:pPr>
            <w:ins w:id="17430"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0228AB06" w14:textId="77777777" w:rsidR="00EC5046" w:rsidRPr="007F7E2B" w:rsidRDefault="00EC5046">
            <w:pPr>
              <w:spacing w:line="259" w:lineRule="auto"/>
              <w:ind w:left="5"/>
              <w:rPr>
                <w:ins w:id="17431" w:author="V2" w:date="2025-04-14T14:19:00Z" w16du:dateUtc="2025-04-14T19:19:00Z"/>
              </w:rPr>
            </w:pPr>
            <w:ins w:id="17432" w:author="V2" w:date="2025-04-14T14:19:00Z" w16du:dateUtc="2025-04-14T19:19:00Z">
              <w:r w:rsidRPr="007F7E2B">
                <w:t xml:space="preserve">kg N/ha/yr  </w:t>
              </w:r>
            </w:ins>
          </w:p>
        </w:tc>
      </w:tr>
      <w:tr w:rsidR="00EC5046" w:rsidRPr="007F7E2B" w14:paraId="6B399CFC" w14:textId="77777777">
        <w:trPr>
          <w:trHeight w:val="335"/>
          <w:ins w:id="1743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2A063B2" w14:textId="77777777" w:rsidR="00EC5046" w:rsidRPr="007F7E2B" w:rsidRDefault="00EC5046">
            <w:pPr>
              <w:spacing w:line="259" w:lineRule="auto"/>
              <w:rPr>
                <w:ins w:id="17434" w:author="V2" w:date="2025-04-14T14:19:00Z" w16du:dateUtc="2025-04-14T19:19:00Z"/>
              </w:rPr>
            </w:pPr>
            <w:ins w:id="17435"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1E1D75B7" w14:textId="77777777" w:rsidR="00EC5046" w:rsidRPr="007F7E2B" w:rsidRDefault="00EC5046">
            <w:pPr>
              <w:spacing w:line="259" w:lineRule="auto"/>
              <w:ind w:left="5"/>
              <w:rPr>
                <w:ins w:id="17436" w:author="V2" w:date="2025-04-14T14:19:00Z" w16du:dateUtc="2025-04-14T19:19:00Z"/>
              </w:rPr>
            </w:pPr>
            <w:ins w:id="17437" w:author="V2" w:date="2025-04-14T14:19:00Z" w16du:dateUtc="2025-04-14T19:19:00Z">
              <w:r w:rsidRPr="007F7E2B">
                <w:t xml:space="preserve">Coefficient equations for N emissions  </w:t>
              </w:r>
            </w:ins>
          </w:p>
        </w:tc>
      </w:tr>
      <w:tr w:rsidR="00EC5046" w:rsidRPr="007F7E2B" w14:paraId="6B320D82" w14:textId="77777777">
        <w:trPr>
          <w:trHeight w:val="335"/>
          <w:ins w:id="1743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C484F88" w14:textId="77777777" w:rsidR="00EC5046" w:rsidRPr="007F7E2B" w:rsidRDefault="00EC5046">
            <w:pPr>
              <w:spacing w:line="259" w:lineRule="auto"/>
              <w:rPr>
                <w:ins w:id="17439" w:author="V2" w:date="2025-04-14T14:19:00Z" w16du:dateUtc="2025-04-14T19:19:00Z"/>
              </w:rPr>
            </w:pPr>
            <w:ins w:id="17440"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1D1FE21C" w14:textId="77777777" w:rsidR="00EC5046" w:rsidRPr="007F7E2B" w:rsidRDefault="00EC5046">
            <w:pPr>
              <w:spacing w:line="259" w:lineRule="auto"/>
              <w:ind w:left="5"/>
              <w:rPr>
                <w:ins w:id="17441" w:author="V2" w:date="2025-04-14T14:19:00Z" w16du:dateUtc="2025-04-14T19:19:00Z"/>
              </w:rPr>
            </w:pPr>
            <w:ins w:id="17442" w:author="V2" w:date="2025-04-14T14:19:00Z" w16du:dateUtc="2025-04-14T19:19:00Z">
              <w:r w:rsidRPr="007F7E2B">
                <w:t xml:space="preserve">Calculated </w:t>
              </w:r>
            </w:ins>
          </w:p>
        </w:tc>
      </w:tr>
      <w:tr w:rsidR="00EC5046" w:rsidRPr="007F7E2B" w14:paraId="5DDBBF4C" w14:textId="77777777">
        <w:trPr>
          <w:trHeight w:val="800"/>
          <w:ins w:id="1744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A3D1D0C" w14:textId="77777777" w:rsidR="00EC5046" w:rsidRPr="007F7E2B" w:rsidRDefault="00EC5046">
            <w:pPr>
              <w:spacing w:line="259" w:lineRule="auto"/>
              <w:rPr>
                <w:ins w:id="17444" w:author="V2" w:date="2025-04-14T14:19:00Z" w16du:dateUtc="2025-04-14T19:19:00Z"/>
              </w:rPr>
            </w:pPr>
            <w:ins w:id="17445"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15905A0F" w14:textId="77777777" w:rsidR="00EC5046" w:rsidRPr="007F7E2B" w:rsidRDefault="00EC5046">
            <w:pPr>
              <w:spacing w:line="259" w:lineRule="auto"/>
              <w:ind w:left="5"/>
              <w:rPr>
                <w:ins w:id="17446" w:author="V2" w:date="2025-04-14T14:19:00Z" w16du:dateUtc="2025-04-14T19:19:00Z"/>
              </w:rPr>
            </w:pPr>
            <w:ins w:id="17447" w:author="V2" w:date="2025-04-14T14:19:00Z" w16du:dateUtc="2025-04-14T19:19:00Z">
              <w:r w:rsidRPr="007F7E2B">
                <w:t>Background N</w:t>
              </w:r>
              <w:r w:rsidRPr="007F7E2B">
                <w:rPr>
                  <w:vertAlign w:val="subscript"/>
                </w:rPr>
                <w:t>2</w:t>
              </w:r>
              <w:r w:rsidRPr="007F7E2B">
                <w:t>0 flux coefficients for the N</w:t>
              </w:r>
              <w:r w:rsidRPr="007F7E2B">
                <w:rPr>
                  <w:vertAlign w:val="subscript"/>
                </w:rPr>
                <w:t>2</w:t>
              </w:r>
              <w:r w:rsidRPr="007F7E2B">
                <w:t xml:space="preserve">0 equations in the DNDC subset </w:t>
              </w:r>
            </w:ins>
          </w:p>
        </w:tc>
      </w:tr>
      <w:tr w:rsidR="00EC5046" w:rsidRPr="007F7E2B" w14:paraId="5895E39A" w14:textId="77777777">
        <w:trPr>
          <w:trHeight w:val="332"/>
          <w:ins w:id="1744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5246BC3F" w14:textId="77777777" w:rsidR="00EC5046" w:rsidRPr="007F7E2B" w:rsidRDefault="00EC5046">
            <w:pPr>
              <w:spacing w:line="259" w:lineRule="auto"/>
              <w:rPr>
                <w:ins w:id="17449" w:author="V2" w:date="2025-04-14T14:19:00Z" w16du:dateUtc="2025-04-14T19:19:00Z"/>
              </w:rPr>
            </w:pPr>
            <w:ins w:id="17450"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7EB09D77" w14:textId="77777777" w:rsidR="00EC5046" w:rsidRPr="007F7E2B" w:rsidRDefault="00EC5046">
            <w:pPr>
              <w:spacing w:line="259" w:lineRule="auto"/>
              <w:ind w:left="5"/>
              <w:rPr>
                <w:ins w:id="17451" w:author="V2" w:date="2025-04-14T14:19:00Z" w16du:dateUtc="2025-04-14T19:19:00Z"/>
              </w:rPr>
            </w:pPr>
            <w:ins w:id="17452" w:author="V2" w:date="2025-04-14T14:19:00Z" w16du:dateUtc="2025-04-14T19:19:00Z">
              <w:r w:rsidRPr="007F7E2B">
                <w:t xml:space="preserve">  </w:t>
              </w:r>
            </w:ins>
          </w:p>
        </w:tc>
      </w:tr>
      <w:tr w:rsidR="00EC5046" w:rsidRPr="007F7E2B" w14:paraId="13EFE9C3" w14:textId="77777777">
        <w:trPr>
          <w:trHeight w:val="334"/>
          <w:ins w:id="1745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9497114" w14:textId="77777777" w:rsidR="00EC5046" w:rsidRPr="007F7E2B" w:rsidRDefault="00EC5046">
            <w:pPr>
              <w:spacing w:line="259" w:lineRule="auto"/>
              <w:rPr>
                <w:ins w:id="17454" w:author="V2" w:date="2025-04-14T14:19:00Z" w16du:dateUtc="2025-04-14T19:19:00Z"/>
              </w:rPr>
            </w:pPr>
            <w:ins w:id="17455"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6183AF7B" w14:textId="77777777" w:rsidR="00EC5046" w:rsidRPr="007F7E2B" w:rsidRDefault="00EC5046">
            <w:pPr>
              <w:spacing w:line="259" w:lineRule="auto"/>
              <w:ind w:left="5"/>
              <w:rPr>
                <w:ins w:id="17456" w:author="V2" w:date="2025-04-14T14:19:00Z" w16du:dateUtc="2025-04-14T19:19:00Z"/>
              </w:rPr>
            </w:pPr>
            <w:ins w:id="17457" w:author="V2" w:date="2025-04-14T14:19:00Z" w16du:dateUtc="2025-04-14T19:19:00Z">
              <w:r w:rsidRPr="007F7E2B">
                <w:rPr>
                  <w:rFonts w:ascii="Arial" w:eastAsia="Arial" w:hAnsi="Arial" w:cs="Arial"/>
                  <w:i/>
                </w:rPr>
                <w:t>B</w:t>
              </w:r>
              <w:r w:rsidRPr="007F7E2B">
                <w:rPr>
                  <w:rFonts w:ascii="Arial" w:eastAsia="Arial" w:hAnsi="Arial" w:cs="Arial"/>
                  <w:i/>
                  <w:sz w:val="13"/>
                </w:rPr>
                <w:t>1-2</w:t>
              </w:r>
              <w:r w:rsidRPr="007F7E2B">
                <w:rPr>
                  <w:rFonts w:ascii="Arial" w:eastAsia="Arial" w:hAnsi="Arial" w:cs="Arial"/>
                  <w:b/>
                  <w:i/>
                </w:rPr>
                <w:t xml:space="preserve">  </w:t>
              </w:r>
            </w:ins>
          </w:p>
        </w:tc>
      </w:tr>
      <w:tr w:rsidR="00EC5046" w:rsidRPr="007F7E2B" w14:paraId="4772BBD1" w14:textId="77777777">
        <w:trPr>
          <w:trHeight w:val="335"/>
          <w:ins w:id="1745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5E79CC7" w14:textId="77777777" w:rsidR="00EC5046" w:rsidRPr="007F7E2B" w:rsidRDefault="00EC5046">
            <w:pPr>
              <w:spacing w:line="259" w:lineRule="auto"/>
              <w:rPr>
                <w:ins w:id="17459" w:author="V2" w:date="2025-04-14T14:19:00Z" w16du:dateUtc="2025-04-14T19:19:00Z"/>
              </w:rPr>
            </w:pPr>
            <w:ins w:id="17460"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51766E4F" w14:textId="77777777" w:rsidR="00EC5046" w:rsidRPr="007F7E2B" w:rsidRDefault="00EC5046">
            <w:pPr>
              <w:spacing w:line="259" w:lineRule="auto"/>
              <w:ind w:left="5"/>
              <w:rPr>
                <w:ins w:id="17461" w:author="V2" w:date="2025-04-14T14:19:00Z" w16du:dateUtc="2025-04-14T19:19:00Z"/>
              </w:rPr>
            </w:pPr>
            <w:ins w:id="17462" w:author="V2" w:date="2025-04-14T14:19:00Z" w16du:dateUtc="2025-04-14T19:19:00Z">
              <w:r w:rsidRPr="007F7E2B">
                <w:t xml:space="preserve">kg N/ha/yr  </w:t>
              </w:r>
            </w:ins>
          </w:p>
        </w:tc>
      </w:tr>
      <w:tr w:rsidR="00EC5046" w:rsidRPr="007F7E2B" w14:paraId="31ED45E2" w14:textId="77777777">
        <w:trPr>
          <w:trHeight w:val="335"/>
          <w:ins w:id="1746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79C2914" w14:textId="77777777" w:rsidR="00EC5046" w:rsidRPr="007F7E2B" w:rsidRDefault="00EC5046">
            <w:pPr>
              <w:spacing w:line="259" w:lineRule="auto"/>
              <w:rPr>
                <w:ins w:id="17464" w:author="V2" w:date="2025-04-14T14:19:00Z" w16du:dateUtc="2025-04-14T19:19:00Z"/>
              </w:rPr>
            </w:pPr>
            <w:ins w:id="17465"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5CE0AA2C" w14:textId="77777777" w:rsidR="00EC5046" w:rsidRPr="007F7E2B" w:rsidRDefault="00EC5046">
            <w:pPr>
              <w:spacing w:line="259" w:lineRule="auto"/>
              <w:ind w:left="5"/>
              <w:rPr>
                <w:ins w:id="17466" w:author="V2" w:date="2025-04-14T14:19:00Z" w16du:dateUtc="2025-04-14T19:19:00Z"/>
              </w:rPr>
            </w:pPr>
            <w:ins w:id="17467" w:author="V2" w:date="2025-04-14T14:19:00Z" w16du:dateUtc="2025-04-14T19:19:00Z">
              <w:r w:rsidRPr="007F7E2B">
                <w:t xml:space="preserve">Coefficient equations for N emissions </w:t>
              </w:r>
            </w:ins>
          </w:p>
        </w:tc>
      </w:tr>
      <w:tr w:rsidR="00EC5046" w:rsidRPr="007F7E2B" w14:paraId="560C97BD" w14:textId="77777777">
        <w:trPr>
          <w:trHeight w:val="335"/>
          <w:ins w:id="1746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69EB827" w14:textId="77777777" w:rsidR="00EC5046" w:rsidRPr="007F7E2B" w:rsidRDefault="00EC5046">
            <w:pPr>
              <w:spacing w:line="259" w:lineRule="auto"/>
              <w:rPr>
                <w:ins w:id="17469" w:author="V2" w:date="2025-04-14T14:19:00Z" w16du:dateUtc="2025-04-14T19:19:00Z"/>
              </w:rPr>
            </w:pPr>
            <w:ins w:id="17470" w:author="V2" w:date="2025-04-14T14:19:00Z" w16du:dateUtc="2025-04-14T19:19:00Z">
              <w:r w:rsidRPr="007F7E2B">
                <w:lastRenderedPageBreak/>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420BB431" w14:textId="77777777" w:rsidR="00EC5046" w:rsidRPr="007F7E2B" w:rsidRDefault="00EC5046">
            <w:pPr>
              <w:spacing w:line="259" w:lineRule="auto"/>
              <w:ind w:left="5"/>
              <w:rPr>
                <w:ins w:id="17471" w:author="V2" w:date="2025-04-14T14:19:00Z" w16du:dateUtc="2025-04-14T19:19:00Z"/>
              </w:rPr>
            </w:pPr>
            <w:ins w:id="17472" w:author="V2" w:date="2025-04-14T14:19:00Z" w16du:dateUtc="2025-04-14T19:19:00Z">
              <w:r w:rsidRPr="007F7E2B">
                <w:t xml:space="preserve">Calculated </w:t>
              </w:r>
            </w:ins>
          </w:p>
        </w:tc>
      </w:tr>
      <w:tr w:rsidR="00EC5046" w:rsidRPr="007F7E2B" w14:paraId="3BD90D7B" w14:textId="77777777">
        <w:trPr>
          <w:trHeight w:val="800"/>
          <w:ins w:id="1747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3C2602A1" w14:textId="77777777" w:rsidR="00EC5046" w:rsidRPr="007F7E2B" w:rsidRDefault="00EC5046">
            <w:pPr>
              <w:spacing w:line="259" w:lineRule="auto"/>
              <w:rPr>
                <w:ins w:id="17474" w:author="V2" w:date="2025-04-14T14:19:00Z" w16du:dateUtc="2025-04-14T19:19:00Z"/>
              </w:rPr>
            </w:pPr>
            <w:ins w:id="17475"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193FB395" w14:textId="77777777" w:rsidR="00EC5046" w:rsidRPr="007F7E2B" w:rsidRDefault="00EC5046">
            <w:pPr>
              <w:spacing w:line="259" w:lineRule="auto"/>
              <w:ind w:left="5"/>
              <w:rPr>
                <w:ins w:id="17476" w:author="V2" w:date="2025-04-14T14:19:00Z" w16du:dateUtc="2025-04-14T19:19:00Z"/>
              </w:rPr>
            </w:pPr>
            <w:ins w:id="17477" w:author="V2" w:date="2025-04-14T14:19:00Z" w16du:dateUtc="2025-04-14T19:19:00Z">
              <w:r w:rsidRPr="007F7E2B">
                <w:t>Saturated N20 flux coefficients for the N</w:t>
              </w:r>
              <w:r w:rsidRPr="007F7E2B">
                <w:rPr>
                  <w:vertAlign w:val="subscript"/>
                </w:rPr>
                <w:t>2</w:t>
              </w:r>
              <w:r w:rsidRPr="007F7E2B">
                <w:t xml:space="preserve">0 equations in the DNDC subset </w:t>
              </w:r>
            </w:ins>
          </w:p>
        </w:tc>
      </w:tr>
      <w:tr w:rsidR="00EC5046" w:rsidRPr="007F7E2B" w14:paraId="311BE996" w14:textId="77777777">
        <w:trPr>
          <w:trHeight w:val="332"/>
          <w:ins w:id="1747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0E703EC" w14:textId="77777777" w:rsidR="00EC5046" w:rsidRPr="007F7E2B" w:rsidRDefault="00EC5046">
            <w:pPr>
              <w:spacing w:line="259" w:lineRule="auto"/>
              <w:rPr>
                <w:ins w:id="17479" w:author="V2" w:date="2025-04-14T14:19:00Z" w16du:dateUtc="2025-04-14T19:19:00Z"/>
              </w:rPr>
            </w:pPr>
            <w:ins w:id="17480"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098E3F37" w14:textId="77777777" w:rsidR="00EC5046" w:rsidRPr="007F7E2B" w:rsidRDefault="00EC5046">
            <w:pPr>
              <w:spacing w:line="259" w:lineRule="auto"/>
              <w:ind w:left="5"/>
              <w:rPr>
                <w:ins w:id="17481" w:author="V2" w:date="2025-04-14T14:19:00Z" w16du:dateUtc="2025-04-14T19:19:00Z"/>
              </w:rPr>
            </w:pPr>
            <w:ins w:id="17482" w:author="V2" w:date="2025-04-14T14:19:00Z" w16du:dateUtc="2025-04-14T19:19:00Z">
              <w:r w:rsidRPr="007F7E2B">
                <w:t xml:space="preserve">  </w:t>
              </w:r>
            </w:ins>
          </w:p>
        </w:tc>
      </w:tr>
      <w:tr w:rsidR="00EC5046" w:rsidRPr="007F7E2B" w14:paraId="44332311" w14:textId="77777777">
        <w:trPr>
          <w:trHeight w:val="332"/>
          <w:ins w:id="1748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6DCF9B5" w14:textId="77777777" w:rsidR="00EC5046" w:rsidRPr="007F7E2B" w:rsidRDefault="00EC5046">
            <w:pPr>
              <w:spacing w:line="259" w:lineRule="auto"/>
              <w:rPr>
                <w:ins w:id="17484" w:author="V2" w:date="2025-04-14T14:19:00Z" w16du:dateUtc="2025-04-14T19:19:00Z"/>
              </w:rPr>
            </w:pPr>
            <w:ins w:id="17485"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366462E8" w14:textId="77777777" w:rsidR="00EC5046" w:rsidRPr="007F7E2B" w:rsidRDefault="00EC5046">
            <w:pPr>
              <w:spacing w:line="259" w:lineRule="auto"/>
              <w:ind w:left="5"/>
              <w:rPr>
                <w:ins w:id="17486" w:author="V2" w:date="2025-04-14T14:19:00Z" w16du:dateUtc="2025-04-14T19:19:00Z"/>
              </w:rPr>
            </w:pPr>
            <w:ins w:id="17487" w:author="V2" w:date="2025-04-14T14:19:00Z" w16du:dateUtc="2025-04-14T19:19:00Z">
              <w:r w:rsidRPr="007F7E2B">
                <w:rPr>
                  <w:rFonts w:ascii="Arial" w:eastAsia="Arial" w:hAnsi="Arial" w:cs="Arial"/>
                  <w:i/>
                </w:rPr>
                <w:t>K</w:t>
              </w:r>
              <w:r w:rsidRPr="007F7E2B">
                <w:rPr>
                  <w:rFonts w:ascii="Arial" w:eastAsia="Arial" w:hAnsi="Arial" w:cs="Arial"/>
                  <w:i/>
                  <w:sz w:val="13"/>
                </w:rPr>
                <w:t>0-7</w:t>
              </w:r>
              <w:r w:rsidRPr="007F7E2B">
                <w:rPr>
                  <w:rFonts w:ascii="Arial" w:eastAsia="Arial" w:hAnsi="Arial" w:cs="Arial"/>
                  <w:b/>
                  <w:i/>
                </w:rPr>
                <w:t xml:space="preserve">  </w:t>
              </w:r>
            </w:ins>
          </w:p>
        </w:tc>
      </w:tr>
      <w:tr w:rsidR="00EC5046" w:rsidRPr="007F7E2B" w14:paraId="45CE833A" w14:textId="77777777">
        <w:trPr>
          <w:trHeight w:val="335"/>
          <w:ins w:id="1748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8D51345" w14:textId="77777777" w:rsidR="00EC5046" w:rsidRPr="007F7E2B" w:rsidRDefault="00EC5046">
            <w:pPr>
              <w:spacing w:line="259" w:lineRule="auto"/>
              <w:rPr>
                <w:ins w:id="17489" w:author="V2" w:date="2025-04-14T14:19:00Z" w16du:dateUtc="2025-04-14T19:19:00Z"/>
              </w:rPr>
            </w:pPr>
            <w:ins w:id="17490"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215144F1" w14:textId="77777777" w:rsidR="00EC5046" w:rsidRPr="007F7E2B" w:rsidRDefault="00EC5046">
            <w:pPr>
              <w:spacing w:line="259" w:lineRule="auto"/>
              <w:ind w:left="5"/>
              <w:rPr>
                <w:ins w:id="17491" w:author="V2" w:date="2025-04-14T14:19:00Z" w16du:dateUtc="2025-04-14T19:19:00Z"/>
              </w:rPr>
            </w:pPr>
            <w:ins w:id="17492" w:author="V2" w:date="2025-04-14T14:19:00Z" w16du:dateUtc="2025-04-14T19:19:00Z">
              <w:r w:rsidRPr="007F7E2B">
                <w:t xml:space="preserve">Rate coefficients  </w:t>
              </w:r>
            </w:ins>
          </w:p>
        </w:tc>
      </w:tr>
      <w:tr w:rsidR="00EC5046" w:rsidRPr="007F7E2B" w14:paraId="34C0C7DF" w14:textId="77777777">
        <w:trPr>
          <w:trHeight w:val="336"/>
          <w:ins w:id="1749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E8D3252" w14:textId="77777777" w:rsidR="00EC5046" w:rsidRPr="007F7E2B" w:rsidRDefault="00EC5046">
            <w:pPr>
              <w:spacing w:line="259" w:lineRule="auto"/>
              <w:rPr>
                <w:ins w:id="17494" w:author="V2" w:date="2025-04-14T14:19:00Z" w16du:dateUtc="2025-04-14T19:19:00Z"/>
              </w:rPr>
            </w:pPr>
            <w:ins w:id="17495"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29D03CFF" w14:textId="77777777" w:rsidR="00EC5046" w:rsidRPr="007F7E2B" w:rsidRDefault="00EC5046">
            <w:pPr>
              <w:spacing w:line="259" w:lineRule="auto"/>
              <w:ind w:left="5"/>
              <w:rPr>
                <w:ins w:id="17496" w:author="V2" w:date="2025-04-14T14:19:00Z" w16du:dateUtc="2025-04-14T19:19:00Z"/>
              </w:rPr>
            </w:pPr>
            <w:ins w:id="17497" w:author="V2" w:date="2025-04-14T14:19:00Z" w16du:dateUtc="2025-04-14T19:19:00Z">
              <w:r w:rsidRPr="007F7E2B">
                <w:t xml:space="preserve">Coefficient equations for N emissions </w:t>
              </w:r>
            </w:ins>
          </w:p>
        </w:tc>
      </w:tr>
      <w:tr w:rsidR="00EC5046" w:rsidRPr="007F7E2B" w14:paraId="6FC4B238" w14:textId="77777777">
        <w:trPr>
          <w:trHeight w:val="335"/>
          <w:ins w:id="1749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2C0898E" w14:textId="77777777" w:rsidR="00EC5046" w:rsidRPr="007F7E2B" w:rsidRDefault="00EC5046">
            <w:pPr>
              <w:spacing w:line="259" w:lineRule="auto"/>
              <w:rPr>
                <w:ins w:id="17499" w:author="V2" w:date="2025-04-14T14:19:00Z" w16du:dateUtc="2025-04-14T19:19:00Z"/>
              </w:rPr>
            </w:pPr>
            <w:ins w:id="17500"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0F69FABC" w14:textId="77777777" w:rsidR="00EC5046" w:rsidRPr="007F7E2B" w:rsidRDefault="00EC5046">
            <w:pPr>
              <w:spacing w:line="259" w:lineRule="auto"/>
              <w:ind w:left="5"/>
              <w:rPr>
                <w:ins w:id="17501" w:author="V2" w:date="2025-04-14T14:19:00Z" w16du:dateUtc="2025-04-14T19:19:00Z"/>
              </w:rPr>
            </w:pPr>
            <w:ins w:id="17502" w:author="V2" w:date="2025-04-14T14:19:00Z" w16du:dateUtc="2025-04-14T19:19:00Z">
              <w:r w:rsidRPr="007F7E2B">
                <w:t xml:space="preserve">Calculated </w:t>
              </w:r>
            </w:ins>
          </w:p>
        </w:tc>
      </w:tr>
      <w:tr w:rsidR="00EC5046" w:rsidRPr="007F7E2B" w14:paraId="11E345B0" w14:textId="77777777">
        <w:trPr>
          <w:trHeight w:val="799"/>
          <w:ins w:id="1750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7F609D3" w14:textId="77777777" w:rsidR="00EC5046" w:rsidRPr="007F7E2B" w:rsidRDefault="00EC5046">
            <w:pPr>
              <w:spacing w:line="259" w:lineRule="auto"/>
              <w:rPr>
                <w:ins w:id="17504" w:author="V2" w:date="2025-04-14T14:19:00Z" w16du:dateUtc="2025-04-14T19:19:00Z"/>
              </w:rPr>
            </w:pPr>
            <w:ins w:id="17505"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64E3CAAD" w14:textId="77777777" w:rsidR="00EC5046" w:rsidRPr="007F7E2B" w:rsidRDefault="00EC5046">
            <w:pPr>
              <w:spacing w:line="259" w:lineRule="auto"/>
              <w:ind w:left="5"/>
              <w:rPr>
                <w:ins w:id="17506" w:author="V2" w:date="2025-04-14T14:19:00Z" w16du:dateUtc="2025-04-14T19:19:00Z"/>
              </w:rPr>
            </w:pPr>
            <w:ins w:id="17507" w:author="V2" w:date="2025-04-14T14:19:00Z" w16du:dateUtc="2025-04-14T19:19:00Z">
              <w:r w:rsidRPr="007F7E2B">
                <w:t xml:space="preserve">Calculated rate coefficients for N emissions in the DNDC subset </w:t>
              </w:r>
            </w:ins>
          </w:p>
        </w:tc>
      </w:tr>
      <w:tr w:rsidR="00EC5046" w:rsidRPr="007F7E2B" w14:paraId="6CD3C581" w14:textId="77777777">
        <w:trPr>
          <w:trHeight w:val="334"/>
          <w:ins w:id="1750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56F5278F" w14:textId="77777777" w:rsidR="00EC5046" w:rsidRPr="007F7E2B" w:rsidRDefault="00EC5046">
            <w:pPr>
              <w:spacing w:line="259" w:lineRule="auto"/>
              <w:rPr>
                <w:ins w:id="17509" w:author="V2" w:date="2025-04-14T14:19:00Z" w16du:dateUtc="2025-04-14T19:19:00Z"/>
              </w:rPr>
            </w:pPr>
            <w:ins w:id="17510"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15FB82C0" w14:textId="77777777" w:rsidR="00EC5046" w:rsidRPr="007F7E2B" w:rsidRDefault="00EC5046">
            <w:pPr>
              <w:spacing w:line="259" w:lineRule="auto"/>
              <w:ind w:left="5"/>
              <w:rPr>
                <w:ins w:id="17511" w:author="V2" w:date="2025-04-14T14:19:00Z" w16du:dateUtc="2025-04-14T19:19:00Z"/>
              </w:rPr>
            </w:pPr>
            <w:ins w:id="17512" w:author="V2" w:date="2025-04-14T14:19:00Z" w16du:dateUtc="2025-04-14T19:19:00Z">
              <w:r w:rsidRPr="007F7E2B">
                <w:t xml:space="preserve">  </w:t>
              </w:r>
            </w:ins>
          </w:p>
        </w:tc>
      </w:tr>
      <w:tr w:rsidR="00EC5046" w:rsidRPr="007F7E2B" w14:paraId="6FE53CF2" w14:textId="77777777">
        <w:trPr>
          <w:trHeight w:val="332"/>
          <w:ins w:id="1751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134CEA31" w14:textId="77777777" w:rsidR="00EC5046" w:rsidRPr="007F7E2B" w:rsidRDefault="00EC5046">
            <w:pPr>
              <w:spacing w:line="259" w:lineRule="auto"/>
              <w:rPr>
                <w:ins w:id="17514" w:author="V2" w:date="2025-04-14T14:19:00Z" w16du:dateUtc="2025-04-14T19:19:00Z"/>
              </w:rPr>
            </w:pPr>
            <w:ins w:id="17515"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08C104E3" w14:textId="77777777" w:rsidR="00EC5046" w:rsidRPr="007F7E2B" w:rsidRDefault="00EC5046">
            <w:pPr>
              <w:spacing w:line="259" w:lineRule="auto"/>
              <w:ind w:left="5"/>
              <w:rPr>
                <w:ins w:id="17516" w:author="V2" w:date="2025-04-14T14:19:00Z" w16du:dateUtc="2025-04-14T19:19:00Z"/>
              </w:rPr>
            </w:pPr>
            <w:ins w:id="17517" w:author="V2" w:date="2025-04-14T14:19:00Z" w16du:dateUtc="2025-04-14T19:19:00Z">
              <w:r w:rsidRPr="007F7E2B">
                <w:rPr>
                  <w:rFonts w:ascii="Arial" w:eastAsia="Arial" w:hAnsi="Arial" w:cs="Arial"/>
                  <w:i/>
                </w:rPr>
                <w:t>C</w:t>
              </w:r>
              <w:r w:rsidRPr="007F7E2B">
                <w:rPr>
                  <w:rFonts w:ascii="Arial" w:eastAsia="Arial" w:hAnsi="Arial" w:cs="Arial"/>
                  <w:b/>
                  <w:i/>
                </w:rPr>
                <w:t xml:space="preserve">  </w:t>
              </w:r>
            </w:ins>
          </w:p>
        </w:tc>
      </w:tr>
      <w:tr w:rsidR="00EC5046" w:rsidRPr="007F7E2B" w14:paraId="004C5D36" w14:textId="77777777">
        <w:trPr>
          <w:trHeight w:val="336"/>
          <w:ins w:id="1751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86010DE" w14:textId="77777777" w:rsidR="00EC5046" w:rsidRPr="007F7E2B" w:rsidRDefault="00EC5046">
            <w:pPr>
              <w:spacing w:line="259" w:lineRule="auto"/>
              <w:rPr>
                <w:ins w:id="17519" w:author="V2" w:date="2025-04-14T14:19:00Z" w16du:dateUtc="2025-04-14T19:19:00Z"/>
              </w:rPr>
            </w:pPr>
            <w:ins w:id="17520"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2873DF5B" w14:textId="77777777" w:rsidR="00EC5046" w:rsidRPr="007F7E2B" w:rsidRDefault="00EC5046">
            <w:pPr>
              <w:spacing w:line="259" w:lineRule="auto"/>
              <w:ind w:left="5"/>
              <w:rPr>
                <w:ins w:id="17521" w:author="V2" w:date="2025-04-14T14:19:00Z" w16du:dateUtc="2025-04-14T19:19:00Z"/>
              </w:rPr>
            </w:pPr>
            <w:ins w:id="17522" w:author="V2" w:date="2025-04-14T14:19:00Z" w16du:dateUtc="2025-04-14T19:19:00Z">
              <w:r w:rsidRPr="007F7E2B">
                <w:t xml:space="preserve">kg C/kg soil  </w:t>
              </w:r>
            </w:ins>
          </w:p>
        </w:tc>
      </w:tr>
      <w:tr w:rsidR="00EC5046" w:rsidRPr="007F7E2B" w14:paraId="57246B96" w14:textId="77777777">
        <w:trPr>
          <w:trHeight w:val="335"/>
          <w:ins w:id="1752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CA0881C" w14:textId="77777777" w:rsidR="00EC5046" w:rsidRPr="007F7E2B" w:rsidRDefault="00EC5046">
            <w:pPr>
              <w:spacing w:line="259" w:lineRule="auto"/>
              <w:rPr>
                <w:ins w:id="17524" w:author="V2" w:date="2025-04-14T14:19:00Z" w16du:dateUtc="2025-04-14T19:19:00Z"/>
              </w:rPr>
            </w:pPr>
            <w:ins w:id="17525"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05924317" w14:textId="77777777" w:rsidR="00EC5046" w:rsidRPr="007F7E2B" w:rsidRDefault="00EC5046">
            <w:pPr>
              <w:spacing w:line="259" w:lineRule="auto"/>
              <w:ind w:left="5"/>
              <w:rPr>
                <w:ins w:id="17526" w:author="V2" w:date="2025-04-14T14:19:00Z" w16du:dateUtc="2025-04-14T19:19:00Z"/>
              </w:rPr>
            </w:pPr>
            <w:ins w:id="17527" w:author="V2" w:date="2025-04-14T14:19:00Z" w16du:dateUtc="2025-04-14T19:19:00Z">
              <w:r w:rsidRPr="007F7E2B">
                <w:t xml:space="preserve">SOC content in top soil </w:t>
              </w:r>
            </w:ins>
          </w:p>
        </w:tc>
      </w:tr>
      <w:tr w:rsidR="00EC5046" w:rsidRPr="007F7E2B" w14:paraId="23FFD716" w14:textId="77777777">
        <w:trPr>
          <w:trHeight w:val="335"/>
          <w:ins w:id="1752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B404AD0" w14:textId="77777777" w:rsidR="00EC5046" w:rsidRPr="007F7E2B" w:rsidRDefault="00EC5046">
            <w:pPr>
              <w:spacing w:line="259" w:lineRule="auto"/>
              <w:rPr>
                <w:ins w:id="17529" w:author="V2" w:date="2025-04-14T14:19:00Z" w16du:dateUtc="2025-04-14T19:19:00Z"/>
              </w:rPr>
            </w:pPr>
            <w:ins w:id="17530"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5C82E108" w14:textId="77777777" w:rsidR="00EC5046" w:rsidRPr="007F7E2B" w:rsidRDefault="00EC5046">
            <w:pPr>
              <w:spacing w:line="259" w:lineRule="auto"/>
              <w:ind w:left="5"/>
              <w:rPr>
                <w:ins w:id="17531" w:author="V2" w:date="2025-04-14T14:19:00Z" w16du:dateUtc="2025-04-14T19:19:00Z"/>
              </w:rPr>
            </w:pPr>
            <w:ins w:id="17532" w:author="V2" w:date="2025-04-14T14:19:00Z" w16du:dateUtc="2025-04-14T19:19:00Z">
              <w:r w:rsidRPr="007F7E2B">
                <w:t xml:space="preserve">Laboratory testing of field samples </w:t>
              </w:r>
            </w:ins>
          </w:p>
        </w:tc>
      </w:tr>
      <w:tr w:rsidR="00EC5046" w:rsidRPr="007F7E2B" w14:paraId="6746286C" w14:textId="77777777">
        <w:trPr>
          <w:trHeight w:val="800"/>
          <w:ins w:id="1753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8EB1F0A" w14:textId="77777777" w:rsidR="00EC5046" w:rsidRPr="007F7E2B" w:rsidRDefault="00EC5046">
            <w:pPr>
              <w:spacing w:line="259" w:lineRule="auto"/>
              <w:rPr>
                <w:ins w:id="17534" w:author="V2" w:date="2025-04-14T14:19:00Z" w16du:dateUtc="2025-04-14T19:19:00Z"/>
              </w:rPr>
            </w:pPr>
            <w:ins w:id="17535"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5F129760" w14:textId="77777777" w:rsidR="00EC5046" w:rsidRPr="007F7E2B" w:rsidRDefault="00EC5046">
            <w:pPr>
              <w:spacing w:line="259" w:lineRule="auto"/>
              <w:ind w:left="5"/>
              <w:rPr>
                <w:ins w:id="17536" w:author="V2" w:date="2025-04-14T14:19:00Z" w16du:dateUtc="2025-04-14T19:19:00Z"/>
              </w:rPr>
            </w:pPr>
            <w:ins w:id="17537" w:author="V2" w:date="2025-04-14T14:19:00Z" w16du:dateUtc="2025-04-14T19:19:00Z">
              <w:r w:rsidRPr="007F7E2B">
                <w:t xml:space="preserve">SOC content in top soil (top 15 cm of the soil)  </w:t>
              </w:r>
            </w:ins>
          </w:p>
        </w:tc>
      </w:tr>
      <w:tr w:rsidR="00EC5046" w:rsidRPr="007F7E2B" w14:paraId="1C618765" w14:textId="77777777">
        <w:trPr>
          <w:trHeight w:val="332"/>
          <w:ins w:id="1753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9899C51" w14:textId="77777777" w:rsidR="00EC5046" w:rsidRPr="007F7E2B" w:rsidRDefault="00EC5046">
            <w:pPr>
              <w:spacing w:line="259" w:lineRule="auto"/>
              <w:rPr>
                <w:ins w:id="17539" w:author="V2" w:date="2025-04-14T14:19:00Z" w16du:dateUtc="2025-04-14T19:19:00Z"/>
              </w:rPr>
            </w:pPr>
            <w:ins w:id="17540"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7F3E842C" w14:textId="77777777" w:rsidR="00EC5046" w:rsidRPr="007F7E2B" w:rsidRDefault="00EC5046">
            <w:pPr>
              <w:spacing w:line="259" w:lineRule="auto"/>
              <w:ind w:left="5"/>
              <w:rPr>
                <w:ins w:id="17541" w:author="V2" w:date="2025-04-14T14:19:00Z" w16du:dateUtc="2025-04-14T19:19:00Z"/>
              </w:rPr>
            </w:pPr>
            <w:ins w:id="17542" w:author="V2" w:date="2025-04-14T14:19:00Z" w16du:dateUtc="2025-04-14T19:19:00Z">
              <w:r w:rsidRPr="007F7E2B">
                <w:t xml:space="preserve">  </w:t>
              </w:r>
            </w:ins>
          </w:p>
        </w:tc>
      </w:tr>
      <w:tr w:rsidR="00EC5046" w:rsidRPr="007F7E2B" w14:paraId="005CD575" w14:textId="77777777">
        <w:trPr>
          <w:trHeight w:val="332"/>
          <w:ins w:id="1754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493E776" w14:textId="77777777" w:rsidR="00EC5046" w:rsidRPr="007F7E2B" w:rsidRDefault="00EC5046">
            <w:pPr>
              <w:spacing w:line="259" w:lineRule="auto"/>
              <w:rPr>
                <w:ins w:id="17544" w:author="V2" w:date="2025-04-14T14:19:00Z" w16du:dateUtc="2025-04-14T19:19:00Z"/>
              </w:rPr>
            </w:pPr>
            <w:ins w:id="17545"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1923756F" w14:textId="77777777" w:rsidR="00EC5046" w:rsidRPr="007F7E2B" w:rsidRDefault="00EC5046">
            <w:pPr>
              <w:spacing w:line="259" w:lineRule="auto"/>
              <w:ind w:left="5"/>
              <w:rPr>
                <w:ins w:id="17546" w:author="V2" w:date="2025-04-14T14:19:00Z" w16du:dateUtc="2025-04-14T19:19:00Z"/>
              </w:rPr>
            </w:pPr>
            <w:ins w:id="17547" w:author="V2" w:date="2025-04-14T14:19:00Z" w16du:dateUtc="2025-04-14T19:19:00Z">
              <w:r w:rsidRPr="007F7E2B">
                <w:rPr>
                  <w:rFonts w:ascii="Arial" w:eastAsia="Arial" w:hAnsi="Arial" w:cs="Arial"/>
                  <w:i/>
                </w:rPr>
                <w:t>CN</w:t>
              </w:r>
              <w:r w:rsidRPr="007F7E2B">
                <w:rPr>
                  <w:rFonts w:ascii="Arial" w:eastAsia="Arial" w:hAnsi="Arial" w:cs="Arial"/>
                  <w:b/>
                  <w:i/>
                </w:rPr>
                <w:t xml:space="preserve">  </w:t>
              </w:r>
            </w:ins>
          </w:p>
        </w:tc>
      </w:tr>
      <w:tr w:rsidR="00EC5046" w:rsidRPr="007F7E2B" w14:paraId="4B670053" w14:textId="77777777">
        <w:trPr>
          <w:trHeight w:val="335"/>
          <w:ins w:id="1754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4758A7A" w14:textId="77777777" w:rsidR="00EC5046" w:rsidRPr="007F7E2B" w:rsidRDefault="00EC5046">
            <w:pPr>
              <w:spacing w:line="259" w:lineRule="auto"/>
              <w:rPr>
                <w:ins w:id="17549" w:author="V2" w:date="2025-04-14T14:19:00Z" w16du:dateUtc="2025-04-14T19:19:00Z"/>
              </w:rPr>
            </w:pPr>
            <w:ins w:id="17550"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2C4E1ACD" w14:textId="77777777" w:rsidR="00EC5046" w:rsidRPr="007F7E2B" w:rsidRDefault="00EC5046">
            <w:pPr>
              <w:spacing w:line="259" w:lineRule="auto"/>
              <w:ind w:left="5"/>
              <w:rPr>
                <w:ins w:id="17551" w:author="V2" w:date="2025-04-14T14:19:00Z" w16du:dateUtc="2025-04-14T19:19:00Z"/>
              </w:rPr>
            </w:pPr>
            <w:ins w:id="17552" w:author="V2" w:date="2025-04-14T14:19:00Z" w16du:dateUtc="2025-04-14T19:19:00Z">
              <w:r w:rsidRPr="007F7E2B">
                <w:t xml:space="preserve">kg N/ha </w:t>
              </w:r>
            </w:ins>
          </w:p>
        </w:tc>
      </w:tr>
      <w:tr w:rsidR="00EC5046" w:rsidRPr="007F7E2B" w14:paraId="2A2E10D3" w14:textId="77777777">
        <w:trPr>
          <w:trHeight w:val="335"/>
          <w:ins w:id="1755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9845F9C" w14:textId="77777777" w:rsidR="00EC5046" w:rsidRPr="007F7E2B" w:rsidRDefault="00EC5046">
            <w:pPr>
              <w:spacing w:line="259" w:lineRule="auto"/>
              <w:rPr>
                <w:ins w:id="17554" w:author="V2" w:date="2025-04-14T14:19:00Z" w16du:dateUtc="2025-04-14T19:19:00Z"/>
              </w:rPr>
            </w:pPr>
            <w:ins w:id="17555"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7654B198" w14:textId="77777777" w:rsidR="00EC5046" w:rsidRPr="007F7E2B" w:rsidRDefault="00EC5046">
            <w:pPr>
              <w:spacing w:line="259" w:lineRule="auto"/>
              <w:ind w:left="5"/>
              <w:rPr>
                <w:ins w:id="17556" w:author="V2" w:date="2025-04-14T14:19:00Z" w16du:dateUtc="2025-04-14T19:19:00Z"/>
              </w:rPr>
            </w:pPr>
            <w:ins w:id="17557" w:author="V2" w:date="2025-04-14T14:19:00Z" w16du:dateUtc="2025-04-14T19:19:00Z">
              <w:r w:rsidRPr="007F7E2B">
                <w:t xml:space="preserve">Crop demand for N </w:t>
              </w:r>
            </w:ins>
          </w:p>
        </w:tc>
      </w:tr>
      <w:tr w:rsidR="00EC5046" w:rsidRPr="007F7E2B" w14:paraId="5E0361DE" w14:textId="77777777">
        <w:trPr>
          <w:trHeight w:val="710"/>
          <w:ins w:id="1755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44484B30" w14:textId="77777777" w:rsidR="00EC5046" w:rsidRPr="007F7E2B" w:rsidRDefault="00EC5046">
            <w:pPr>
              <w:spacing w:line="259" w:lineRule="auto"/>
              <w:rPr>
                <w:ins w:id="17559" w:author="V2" w:date="2025-04-14T14:19:00Z" w16du:dateUtc="2025-04-14T19:19:00Z"/>
              </w:rPr>
            </w:pPr>
            <w:ins w:id="17560"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247956CB" w14:textId="77777777" w:rsidR="00EC5046" w:rsidRPr="007F7E2B" w:rsidRDefault="00EC5046">
            <w:pPr>
              <w:spacing w:line="259" w:lineRule="auto"/>
              <w:ind w:left="5"/>
              <w:rPr>
                <w:ins w:id="17561" w:author="V2" w:date="2025-04-14T14:19:00Z" w16du:dateUtc="2025-04-14T19:19:00Z"/>
              </w:rPr>
            </w:pPr>
            <w:ins w:id="17562" w:author="V2" w:date="2025-04-14T14:19:00Z" w16du:dateUtc="2025-04-14T19:19:00Z">
              <w:r w:rsidRPr="007F7E2B">
                <w:t xml:space="preserve">Standard site specific agricultural N demand calculation based on laboratory results from soil samples </w:t>
              </w:r>
            </w:ins>
          </w:p>
        </w:tc>
      </w:tr>
      <w:tr w:rsidR="00EC5046" w:rsidRPr="007F7E2B" w14:paraId="1B89024A" w14:textId="77777777">
        <w:trPr>
          <w:trHeight w:val="799"/>
          <w:ins w:id="1756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2CE5D5C" w14:textId="77777777" w:rsidR="00EC5046" w:rsidRPr="007F7E2B" w:rsidRDefault="00EC5046">
            <w:pPr>
              <w:spacing w:line="259" w:lineRule="auto"/>
              <w:rPr>
                <w:ins w:id="17564" w:author="V2" w:date="2025-04-14T14:19:00Z" w16du:dateUtc="2025-04-14T19:19:00Z"/>
              </w:rPr>
            </w:pPr>
            <w:ins w:id="17565" w:author="V2" w:date="2025-04-14T14:19:00Z" w16du:dateUtc="2025-04-14T19:19:00Z">
              <w:r w:rsidRPr="007F7E2B">
                <w:lastRenderedPageBreak/>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01E078DA" w14:textId="77777777" w:rsidR="00EC5046" w:rsidRPr="007F7E2B" w:rsidRDefault="00EC5046">
            <w:pPr>
              <w:spacing w:line="259" w:lineRule="auto"/>
              <w:ind w:left="5"/>
              <w:rPr>
                <w:ins w:id="17566" w:author="V2" w:date="2025-04-14T14:19:00Z" w16du:dateUtc="2025-04-14T19:19:00Z"/>
              </w:rPr>
            </w:pPr>
            <w:ins w:id="17567" w:author="V2" w:date="2025-04-14T14:19:00Z" w16du:dateUtc="2025-04-14T19:19:00Z">
              <w:r w:rsidRPr="007F7E2B">
                <w:t xml:space="preserve">Crop demand for N </w:t>
              </w:r>
            </w:ins>
          </w:p>
        </w:tc>
      </w:tr>
      <w:tr w:rsidR="00EC5046" w:rsidRPr="007F7E2B" w14:paraId="42FB74C3" w14:textId="77777777">
        <w:trPr>
          <w:trHeight w:val="334"/>
          <w:ins w:id="1756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7229821C" w14:textId="77777777" w:rsidR="00EC5046" w:rsidRPr="007F7E2B" w:rsidRDefault="00EC5046">
            <w:pPr>
              <w:spacing w:line="259" w:lineRule="auto"/>
              <w:rPr>
                <w:ins w:id="17569" w:author="V2" w:date="2025-04-14T14:19:00Z" w16du:dateUtc="2025-04-14T19:19:00Z"/>
              </w:rPr>
            </w:pPr>
            <w:ins w:id="17570"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3D7169FA" w14:textId="77777777" w:rsidR="00EC5046" w:rsidRPr="007F7E2B" w:rsidRDefault="00EC5046">
            <w:pPr>
              <w:spacing w:line="259" w:lineRule="auto"/>
              <w:ind w:left="5"/>
              <w:rPr>
                <w:ins w:id="17571" w:author="V2" w:date="2025-04-14T14:19:00Z" w16du:dateUtc="2025-04-14T19:19:00Z"/>
              </w:rPr>
            </w:pPr>
            <w:ins w:id="17572" w:author="V2" w:date="2025-04-14T14:19:00Z" w16du:dateUtc="2025-04-14T19:19:00Z">
              <w:r w:rsidRPr="007F7E2B">
                <w:t xml:space="preserve">  </w:t>
              </w:r>
            </w:ins>
          </w:p>
        </w:tc>
      </w:tr>
      <w:tr w:rsidR="00EC5046" w:rsidRPr="007F7E2B" w14:paraId="57B9CD77" w14:textId="77777777">
        <w:trPr>
          <w:trHeight w:val="332"/>
          <w:ins w:id="1757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3BB279E" w14:textId="77777777" w:rsidR="00EC5046" w:rsidRPr="007F7E2B" w:rsidRDefault="00EC5046">
            <w:pPr>
              <w:spacing w:line="259" w:lineRule="auto"/>
              <w:rPr>
                <w:ins w:id="17574" w:author="V2" w:date="2025-04-14T14:19:00Z" w16du:dateUtc="2025-04-14T19:19:00Z"/>
              </w:rPr>
            </w:pPr>
            <w:ins w:id="17575"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7DEBBCE0" w14:textId="77777777" w:rsidR="00EC5046" w:rsidRPr="007F7E2B" w:rsidRDefault="00EC5046">
            <w:pPr>
              <w:spacing w:line="259" w:lineRule="auto"/>
              <w:ind w:left="5"/>
              <w:rPr>
                <w:ins w:id="17576" w:author="V2" w:date="2025-04-14T14:19:00Z" w16du:dateUtc="2025-04-14T19:19:00Z"/>
              </w:rPr>
            </w:pPr>
            <w:ins w:id="17577" w:author="V2" w:date="2025-04-14T14:19:00Z" w16du:dateUtc="2025-04-14T19:19:00Z">
              <w:r w:rsidRPr="007F7E2B">
                <w:rPr>
                  <w:rFonts w:ascii="Arial" w:eastAsia="Arial" w:hAnsi="Arial" w:cs="Arial"/>
                  <w:i/>
                </w:rPr>
                <w:t>P</w:t>
              </w:r>
              <w:r w:rsidRPr="007F7E2B">
                <w:rPr>
                  <w:rFonts w:ascii="Arial" w:eastAsia="Arial" w:hAnsi="Arial" w:cs="Arial"/>
                  <w:b/>
                  <w:i/>
                </w:rPr>
                <w:t xml:space="preserve">  </w:t>
              </w:r>
            </w:ins>
          </w:p>
        </w:tc>
      </w:tr>
      <w:tr w:rsidR="00EC5046" w:rsidRPr="007F7E2B" w14:paraId="0DCED3E6" w14:textId="77777777">
        <w:trPr>
          <w:trHeight w:val="335"/>
          <w:ins w:id="1757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E0C443F" w14:textId="77777777" w:rsidR="00EC5046" w:rsidRPr="007F7E2B" w:rsidRDefault="00EC5046">
            <w:pPr>
              <w:spacing w:line="259" w:lineRule="auto"/>
              <w:rPr>
                <w:ins w:id="17579" w:author="V2" w:date="2025-04-14T14:19:00Z" w16du:dateUtc="2025-04-14T19:19:00Z"/>
              </w:rPr>
            </w:pPr>
            <w:ins w:id="17580"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07A2DB97" w14:textId="77777777" w:rsidR="00EC5046" w:rsidRPr="007F7E2B" w:rsidRDefault="00EC5046">
            <w:pPr>
              <w:spacing w:line="259" w:lineRule="auto"/>
              <w:ind w:left="5"/>
              <w:rPr>
                <w:ins w:id="17581" w:author="V2" w:date="2025-04-14T14:19:00Z" w16du:dateUtc="2025-04-14T19:19:00Z"/>
              </w:rPr>
            </w:pPr>
            <w:ins w:id="17582" w:author="V2" w:date="2025-04-14T14:19:00Z" w16du:dateUtc="2025-04-14T19:19:00Z">
              <w:r w:rsidRPr="007F7E2B">
                <w:t xml:space="preserve">mm  </w:t>
              </w:r>
            </w:ins>
          </w:p>
        </w:tc>
      </w:tr>
      <w:tr w:rsidR="00EC5046" w:rsidRPr="007F7E2B" w14:paraId="70788A7D" w14:textId="77777777">
        <w:trPr>
          <w:trHeight w:val="335"/>
          <w:ins w:id="1758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52A3E031" w14:textId="77777777" w:rsidR="00EC5046" w:rsidRPr="007F7E2B" w:rsidRDefault="00EC5046">
            <w:pPr>
              <w:spacing w:line="259" w:lineRule="auto"/>
              <w:rPr>
                <w:ins w:id="17584" w:author="V2" w:date="2025-04-14T14:19:00Z" w16du:dateUtc="2025-04-14T19:19:00Z"/>
              </w:rPr>
            </w:pPr>
            <w:ins w:id="17585"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73DC9622" w14:textId="77777777" w:rsidR="00EC5046" w:rsidRPr="007F7E2B" w:rsidRDefault="00EC5046">
            <w:pPr>
              <w:spacing w:line="259" w:lineRule="auto"/>
              <w:ind w:left="5"/>
              <w:rPr>
                <w:ins w:id="17586" w:author="V2" w:date="2025-04-14T14:19:00Z" w16du:dateUtc="2025-04-14T19:19:00Z"/>
              </w:rPr>
            </w:pPr>
            <w:ins w:id="17587" w:author="V2" w:date="2025-04-14T14:19:00Z" w16du:dateUtc="2025-04-14T19:19:00Z">
              <w:r w:rsidRPr="007F7E2B">
                <w:t xml:space="preserve">Total annual precipitation </w:t>
              </w:r>
            </w:ins>
          </w:p>
        </w:tc>
      </w:tr>
      <w:tr w:rsidR="00EC5046" w:rsidRPr="007F7E2B" w14:paraId="46C25F61" w14:textId="77777777">
        <w:trPr>
          <w:trHeight w:val="335"/>
          <w:ins w:id="1758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5B65CC3A" w14:textId="77777777" w:rsidR="00EC5046" w:rsidRPr="007F7E2B" w:rsidRDefault="00EC5046">
            <w:pPr>
              <w:spacing w:line="259" w:lineRule="auto"/>
              <w:rPr>
                <w:ins w:id="17589" w:author="V2" w:date="2025-04-14T14:19:00Z" w16du:dateUtc="2025-04-14T19:19:00Z"/>
              </w:rPr>
            </w:pPr>
            <w:ins w:id="17590"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6B58BFC9" w14:textId="77777777" w:rsidR="00EC5046" w:rsidRPr="007F7E2B" w:rsidRDefault="00EC5046">
            <w:pPr>
              <w:spacing w:line="259" w:lineRule="auto"/>
              <w:ind w:left="5"/>
              <w:rPr>
                <w:ins w:id="17591" w:author="V2" w:date="2025-04-14T14:19:00Z" w16du:dateUtc="2025-04-14T19:19:00Z"/>
              </w:rPr>
            </w:pPr>
            <w:ins w:id="17592" w:author="V2" w:date="2025-04-14T14:19:00Z" w16du:dateUtc="2025-04-14T19:19:00Z">
              <w:r w:rsidRPr="007F7E2B">
                <w:t xml:space="preserve">Local climatological data </w:t>
              </w:r>
            </w:ins>
          </w:p>
        </w:tc>
      </w:tr>
      <w:tr w:rsidR="00EC5046" w:rsidRPr="007F7E2B" w14:paraId="0DA07436" w14:textId="77777777">
        <w:trPr>
          <w:trHeight w:val="800"/>
          <w:ins w:id="1759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9D1F2AB" w14:textId="77777777" w:rsidR="00EC5046" w:rsidRPr="007F7E2B" w:rsidRDefault="00EC5046">
            <w:pPr>
              <w:spacing w:line="259" w:lineRule="auto"/>
              <w:rPr>
                <w:ins w:id="17594" w:author="V2" w:date="2025-04-14T14:19:00Z" w16du:dateUtc="2025-04-14T19:19:00Z"/>
              </w:rPr>
            </w:pPr>
            <w:ins w:id="17595"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76574935" w14:textId="77777777" w:rsidR="00EC5046" w:rsidRPr="007F7E2B" w:rsidRDefault="00EC5046">
            <w:pPr>
              <w:spacing w:line="259" w:lineRule="auto"/>
              <w:ind w:left="5"/>
              <w:rPr>
                <w:ins w:id="17596" w:author="V2" w:date="2025-04-14T14:19:00Z" w16du:dateUtc="2025-04-14T19:19:00Z"/>
              </w:rPr>
            </w:pPr>
            <w:ins w:id="17597" w:author="V2" w:date="2025-04-14T14:19:00Z" w16du:dateUtc="2025-04-14T19:19:00Z">
              <w:r w:rsidRPr="007F7E2B">
                <w:t xml:space="preserve">Total annual precipitation  </w:t>
              </w:r>
            </w:ins>
          </w:p>
        </w:tc>
      </w:tr>
      <w:tr w:rsidR="00EC5046" w:rsidRPr="007F7E2B" w14:paraId="209EF7B2" w14:textId="77777777">
        <w:trPr>
          <w:trHeight w:val="332"/>
          <w:ins w:id="1759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5F96FC21" w14:textId="77777777" w:rsidR="00EC5046" w:rsidRPr="007F7E2B" w:rsidRDefault="00EC5046">
            <w:pPr>
              <w:spacing w:line="259" w:lineRule="auto"/>
              <w:rPr>
                <w:ins w:id="17599" w:author="V2" w:date="2025-04-14T14:19:00Z" w16du:dateUtc="2025-04-14T19:19:00Z"/>
              </w:rPr>
            </w:pPr>
            <w:ins w:id="17600"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3E5366E3" w14:textId="77777777" w:rsidR="00EC5046" w:rsidRPr="007F7E2B" w:rsidRDefault="00EC5046">
            <w:pPr>
              <w:spacing w:line="259" w:lineRule="auto"/>
              <w:ind w:left="5"/>
              <w:rPr>
                <w:ins w:id="17601" w:author="V2" w:date="2025-04-14T14:19:00Z" w16du:dateUtc="2025-04-14T19:19:00Z"/>
              </w:rPr>
            </w:pPr>
            <w:ins w:id="17602" w:author="V2" w:date="2025-04-14T14:19:00Z" w16du:dateUtc="2025-04-14T19:19:00Z">
              <w:r w:rsidRPr="007F7E2B">
                <w:t xml:space="preserve">  </w:t>
              </w:r>
            </w:ins>
          </w:p>
        </w:tc>
      </w:tr>
      <w:tr w:rsidR="00EC5046" w:rsidRPr="007F7E2B" w14:paraId="037E67F3" w14:textId="77777777">
        <w:trPr>
          <w:trHeight w:val="332"/>
          <w:ins w:id="1760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0D912A5B" w14:textId="77777777" w:rsidR="00EC5046" w:rsidRPr="007F7E2B" w:rsidRDefault="00EC5046">
            <w:pPr>
              <w:spacing w:line="259" w:lineRule="auto"/>
              <w:rPr>
                <w:ins w:id="17604" w:author="V2" w:date="2025-04-14T14:19:00Z" w16du:dateUtc="2025-04-14T19:19:00Z"/>
              </w:rPr>
            </w:pPr>
            <w:ins w:id="17605" w:author="V2" w:date="2025-04-14T14:19:00Z" w16du:dateUtc="2025-04-14T19:19:00Z">
              <w:r w:rsidRPr="007F7E2B">
                <w:rPr>
                  <w:rFonts w:ascii="Arial" w:eastAsia="Arial" w:hAnsi="Arial" w:cs="Arial"/>
                  <w:b/>
                </w:rPr>
                <w:t xml:space="preserve">Data Unit / Parameter: </w:t>
              </w:r>
            </w:ins>
          </w:p>
        </w:tc>
        <w:tc>
          <w:tcPr>
            <w:tcW w:w="4658" w:type="dxa"/>
            <w:tcBorders>
              <w:top w:val="single" w:sz="8" w:space="0" w:color="000000"/>
              <w:left w:val="single" w:sz="8" w:space="0" w:color="000000"/>
              <w:bottom w:val="single" w:sz="8" w:space="0" w:color="000000"/>
              <w:right w:val="single" w:sz="8" w:space="0" w:color="000000"/>
            </w:tcBorders>
          </w:tcPr>
          <w:p w14:paraId="15128B80" w14:textId="77777777" w:rsidR="00EC5046" w:rsidRPr="007F7E2B" w:rsidRDefault="00EC5046">
            <w:pPr>
              <w:spacing w:line="259" w:lineRule="auto"/>
              <w:ind w:left="5"/>
              <w:rPr>
                <w:ins w:id="17606" w:author="V2" w:date="2025-04-14T14:19:00Z" w16du:dateUtc="2025-04-14T19:19:00Z"/>
              </w:rPr>
            </w:pPr>
            <w:ins w:id="17607" w:author="V2" w:date="2025-04-14T14:19:00Z" w16du:dateUtc="2025-04-14T19:19:00Z">
              <w:r w:rsidRPr="007F7E2B">
                <w:rPr>
                  <w:rFonts w:ascii="Arial" w:eastAsia="Arial" w:hAnsi="Arial" w:cs="Arial"/>
                  <w:i/>
                </w:rPr>
                <w:t>LU</w:t>
              </w:r>
              <w:r w:rsidRPr="007F7E2B">
                <w:rPr>
                  <w:rFonts w:ascii="Arial" w:eastAsia="Arial" w:hAnsi="Arial" w:cs="Arial"/>
                  <w:b/>
                  <w:i/>
                </w:rPr>
                <w:t xml:space="preserve"> </w:t>
              </w:r>
            </w:ins>
          </w:p>
        </w:tc>
      </w:tr>
      <w:tr w:rsidR="00EC5046" w:rsidRPr="007F7E2B" w14:paraId="7C2F9356" w14:textId="77777777">
        <w:trPr>
          <w:trHeight w:val="335"/>
          <w:ins w:id="1760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23667C78" w14:textId="77777777" w:rsidR="00EC5046" w:rsidRPr="007F7E2B" w:rsidRDefault="00EC5046">
            <w:pPr>
              <w:spacing w:line="259" w:lineRule="auto"/>
              <w:rPr>
                <w:ins w:id="17609" w:author="V2" w:date="2025-04-14T14:19:00Z" w16du:dateUtc="2025-04-14T19:19:00Z"/>
              </w:rPr>
            </w:pPr>
            <w:ins w:id="17610" w:author="V2" w:date="2025-04-14T14:19:00Z" w16du:dateUtc="2025-04-14T19:19:00Z">
              <w:r w:rsidRPr="007F7E2B">
                <w:t xml:space="preserve">Data unit: </w:t>
              </w:r>
            </w:ins>
          </w:p>
        </w:tc>
        <w:tc>
          <w:tcPr>
            <w:tcW w:w="4658" w:type="dxa"/>
            <w:tcBorders>
              <w:top w:val="single" w:sz="8" w:space="0" w:color="000000"/>
              <w:left w:val="single" w:sz="8" w:space="0" w:color="000000"/>
              <w:bottom w:val="single" w:sz="8" w:space="0" w:color="000000"/>
              <w:right w:val="single" w:sz="8" w:space="0" w:color="000000"/>
            </w:tcBorders>
          </w:tcPr>
          <w:p w14:paraId="2DC1BAFF" w14:textId="77777777" w:rsidR="00EC5046" w:rsidRPr="007F7E2B" w:rsidRDefault="00EC5046">
            <w:pPr>
              <w:spacing w:line="259" w:lineRule="auto"/>
              <w:ind w:left="5"/>
              <w:rPr>
                <w:ins w:id="17611" w:author="V2" w:date="2025-04-14T14:19:00Z" w16du:dateUtc="2025-04-14T19:19:00Z"/>
              </w:rPr>
            </w:pPr>
            <w:ins w:id="17612" w:author="V2" w:date="2025-04-14T14:19:00Z" w16du:dateUtc="2025-04-14T19:19:00Z">
              <w:r w:rsidRPr="007F7E2B">
                <w:t xml:space="preserve"># </w:t>
              </w:r>
            </w:ins>
          </w:p>
        </w:tc>
      </w:tr>
      <w:tr w:rsidR="00EC5046" w:rsidRPr="007F7E2B" w14:paraId="02616F07" w14:textId="77777777">
        <w:trPr>
          <w:trHeight w:val="336"/>
          <w:ins w:id="1761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8344E1E" w14:textId="77777777" w:rsidR="00EC5046" w:rsidRPr="007F7E2B" w:rsidRDefault="00EC5046">
            <w:pPr>
              <w:spacing w:line="259" w:lineRule="auto"/>
              <w:rPr>
                <w:ins w:id="17614" w:author="V2" w:date="2025-04-14T14:19:00Z" w16du:dateUtc="2025-04-14T19:19:00Z"/>
              </w:rPr>
            </w:pPr>
            <w:ins w:id="17615" w:author="V2" w:date="2025-04-14T14:19:00Z" w16du:dateUtc="2025-04-14T19:19:00Z">
              <w:r w:rsidRPr="007F7E2B">
                <w:t xml:space="preserve">Description: </w:t>
              </w:r>
            </w:ins>
          </w:p>
        </w:tc>
        <w:tc>
          <w:tcPr>
            <w:tcW w:w="4658" w:type="dxa"/>
            <w:tcBorders>
              <w:top w:val="single" w:sz="8" w:space="0" w:color="000000"/>
              <w:left w:val="single" w:sz="8" w:space="0" w:color="000000"/>
              <w:bottom w:val="single" w:sz="8" w:space="0" w:color="000000"/>
              <w:right w:val="single" w:sz="8" w:space="0" w:color="000000"/>
            </w:tcBorders>
          </w:tcPr>
          <w:p w14:paraId="19A5A2C0" w14:textId="77777777" w:rsidR="00EC5046" w:rsidRPr="007F7E2B" w:rsidRDefault="00EC5046">
            <w:pPr>
              <w:spacing w:line="259" w:lineRule="auto"/>
              <w:ind w:left="5"/>
              <w:rPr>
                <w:ins w:id="17616" w:author="V2" w:date="2025-04-14T14:19:00Z" w16du:dateUtc="2025-04-14T19:19:00Z"/>
              </w:rPr>
            </w:pPr>
            <w:ins w:id="17617" w:author="V2" w:date="2025-04-14T14:19:00Z" w16du:dateUtc="2025-04-14T19:19:00Z">
              <w:r w:rsidRPr="007F7E2B">
                <w:t xml:space="preserve">Land-use type  </w:t>
              </w:r>
            </w:ins>
          </w:p>
        </w:tc>
      </w:tr>
      <w:tr w:rsidR="00EC5046" w:rsidRPr="007F7E2B" w14:paraId="037F7E0B" w14:textId="77777777">
        <w:trPr>
          <w:trHeight w:val="335"/>
          <w:ins w:id="1761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6EED19C2" w14:textId="77777777" w:rsidR="00EC5046" w:rsidRPr="007F7E2B" w:rsidRDefault="00EC5046">
            <w:pPr>
              <w:spacing w:line="259" w:lineRule="auto"/>
              <w:rPr>
                <w:ins w:id="17619" w:author="V2" w:date="2025-04-14T14:19:00Z" w16du:dateUtc="2025-04-14T19:19:00Z"/>
              </w:rPr>
            </w:pPr>
            <w:ins w:id="17620" w:author="V2" w:date="2025-04-14T14:19:00Z" w16du:dateUtc="2025-04-14T19:19:00Z">
              <w:r w:rsidRPr="007F7E2B">
                <w:t xml:space="preserve">Source of data: </w:t>
              </w:r>
            </w:ins>
          </w:p>
        </w:tc>
        <w:tc>
          <w:tcPr>
            <w:tcW w:w="4658" w:type="dxa"/>
            <w:tcBorders>
              <w:top w:val="single" w:sz="8" w:space="0" w:color="000000"/>
              <w:left w:val="single" w:sz="8" w:space="0" w:color="000000"/>
              <w:bottom w:val="single" w:sz="8" w:space="0" w:color="000000"/>
              <w:right w:val="single" w:sz="8" w:space="0" w:color="000000"/>
            </w:tcBorders>
          </w:tcPr>
          <w:p w14:paraId="19022CDB" w14:textId="77777777" w:rsidR="00EC5046" w:rsidRPr="007F7E2B" w:rsidRDefault="00EC5046">
            <w:pPr>
              <w:spacing w:line="259" w:lineRule="auto"/>
              <w:ind w:left="5"/>
              <w:rPr>
                <w:ins w:id="17621" w:author="V2" w:date="2025-04-14T14:19:00Z" w16du:dateUtc="2025-04-14T19:19:00Z"/>
              </w:rPr>
            </w:pPr>
            <w:ins w:id="17622" w:author="V2" w:date="2025-04-14T14:19:00Z" w16du:dateUtc="2025-04-14T19:19:00Z">
              <w:r w:rsidRPr="007F7E2B">
                <w:t xml:space="preserve">Field data </w:t>
              </w:r>
            </w:ins>
          </w:p>
        </w:tc>
      </w:tr>
      <w:tr w:rsidR="00EC5046" w:rsidRPr="007F7E2B" w14:paraId="46F840AA" w14:textId="77777777">
        <w:trPr>
          <w:trHeight w:val="799"/>
          <w:ins w:id="17623"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4D130D1D" w14:textId="77777777" w:rsidR="00EC5046" w:rsidRPr="007F7E2B" w:rsidRDefault="00EC5046">
            <w:pPr>
              <w:spacing w:line="259" w:lineRule="auto"/>
              <w:rPr>
                <w:ins w:id="17624" w:author="V2" w:date="2025-04-14T14:19:00Z" w16du:dateUtc="2025-04-14T19:19:00Z"/>
              </w:rPr>
            </w:pPr>
            <w:ins w:id="17625" w:author="V2" w:date="2025-04-14T14:19:00Z" w16du:dateUtc="2025-04-14T19:19:00Z">
              <w:r w:rsidRPr="007F7E2B">
                <w:t xml:space="preserve">Justification of choice of data or description of measurement methods and procedures applied: </w:t>
              </w:r>
            </w:ins>
          </w:p>
        </w:tc>
        <w:tc>
          <w:tcPr>
            <w:tcW w:w="4658" w:type="dxa"/>
            <w:tcBorders>
              <w:top w:val="single" w:sz="8" w:space="0" w:color="000000"/>
              <w:left w:val="single" w:sz="8" w:space="0" w:color="000000"/>
              <w:bottom w:val="single" w:sz="8" w:space="0" w:color="000000"/>
              <w:right w:val="single" w:sz="8" w:space="0" w:color="000000"/>
            </w:tcBorders>
            <w:vAlign w:val="center"/>
          </w:tcPr>
          <w:p w14:paraId="6EEAF650" w14:textId="77777777" w:rsidR="00EC5046" w:rsidRPr="007F7E2B" w:rsidRDefault="00EC5046">
            <w:pPr>
              <w:spacing w:line="259" w:lineRule="auto"/>
              <w:ind w:left="5"/>
              <w:rPr>
                <w:ins w:id="17626" w:author="V2" w:date="2025-04-14T14:19:00Z" w16du:dateUtc="2025-04-14T19:19:00Z"/>
              </w:rPr>
            </w:pPr>
            <w:ins w:id="17627" w:author="V2" w:date="2025-04-14T14:19:00Z" w16du:dateUtc="2025-04-14T19:19:00Z">
              <w:r w:rsidRPr="007F7E2B">
                <w:t xml:space="preserve">Land-use type category (cropland: 1, rice paddy: 2, grassland: 3) </w:t>
              </w:r>
            </w:ins>
          </w:p>
        </w:tc>
      </w:tr>
      <w:tr w:rsidR="00EC5046" w:rsidRPr="007F7E2B" w14:paraId="168CEBF3" w14:textId="77777777">
        <w:trPr>
          <w:trHeight w:val="333"/>
          <w:ins w:id="17628" w:author="V2" w:date="2025-04-14T14:19:00Z" w16du:dateUtc="2025-04-14T19:19:00Z"/>
        </w:trPr>
        <w:tc>
          <w:tcPr>
            <w:tcW w:w="4197" w:type="dxa"/>
            <w:tcBorders>
              <w:top w:val="single" w:sz="8" w:space="0" w:color="000000"/>
              <w:left w:val="single" w:sz="8" w:space="0" w:color="000000"/>
              <w:bottom w:val="single" w:sz="8" w:space="0" w:color="000000"/>
              <w:right w:val="single" w:sz="8" w:space="0" w:color="000000"/>
            </w:tcBorders>
            <w:shd w:val="clear" w:color="auto" w:fill="C2D7E0"/>
          </w:tcPr>
          <w:p w14:paraId="3CD59F49" w14:textId="77777777" w:rsidR="00EC5046" w:rsidRPr="007F7E2B" w:rsidRDefault="00EC5046">
            <w:pPr>
              <w:spacing w:line="259" w:lineRule="auto"/>
              <w:rPr>
                <w:ins w:id="17629" w:author="V2" w:date="2025-04-14T14:19:00Z" w16du:dateUtc="2025-04-14T19:19:00Z"/>
              </w:rPr>
            </w:pPr>
            <w:ins w:id="17630" w:author="V2" w:date="2025-04-14T14:19:00Z" w16du:dateUtc="2025-04-14T19:19:00Z">
              <w:r w:rsidRPr="007F7E2B">
                <w:t xml:space="preserve">Any comment: </w:t>
              </w:r>
            </w:ins>
          </w:p>
        </w:tc>
        <w:tc>
          <w:tcPr>
            <w:tcW w:w="4658" w:type="dxa"/>
            <w:tcBorders>
              <w:top w:val="single" w:sz="8" w:space="0" w:color="000000"/>
              <w:left w:val="single" w:sz="8" w:space="0" w:color="000000"/>
              <w:bottom w:val="single" w:sz="8" w:space="0" w:color="000000"/>
              <w:right w:val="single" w:sz="8" w:space="0" w:color="000000"/>
            </w:tcBorders>
          </w:tcPr>
          <w:p w14:paraId="6A4C9214" w14:textId="77777777" w:rsidR="00EC5046" w:rsidRPr="007F7E2B" w:rsidRDefault="00EC5046">
            <w:pPr>
              <w:spacing w:line="259" w:lineRule="auto"/>
              <w:ind w:left="5"/>
              <w:rPr>
                <w:ins w:id="17631" w:author="V2" w:date="2025-04-14T14:19:00Z" w16du:dateUtc="2025-04-14T19:19:00Z"/>
              </w:rPr>
            </w:pPr>
            <w:ins w:id="17632" w:author="V2" w:date="2025-04-14T14:19:00Z" w16du:dateUtc="2025-04-14T19:19:00Z">
              <w:r w:rsidRPr="007F7E2B">
                <w:t xml:space="preserve">  </w:t>
              </w:r>
            </w:ins>
          </w:p>
        </w:tc>
      </w:tr>
    </w:tbl>
    <w:p w14:paraId="37448539" w14:textId="77777777" w:rsidR="00EC5046" w:rsidRPr="007F7E2B" w:rsidRDefault="00EC5046">
      <w:pPr>
        <w:spacing w:line="259" w:lineRule="auto"/>
        <w:jc w:val="both"/>
        <w:rPr>
          <w:ins w:id="17633" w:author="V2" w:date="2025-04-14T14:19:00Z" w16du:dateUtc="2025-04-14T19:19:00Z"/>
        </w:rPr>
      </w:pPr>
      <w:ins w:id="17634" w:author="V2" w:date="2025-04-14T14:19:00Z" w16du:dateUtc="2025-04-14T19:19:00Z">
        <w:r w:rsidRPr="007F7E2B">
          <w:t xml:space="preserve"> </w:t>
        </w:r>
      </w:ins>
    </w:p>
    <w:p w14:paraId="5AB79B2C" w14:textId="77777777" w:rsidR="00EC5046" w:rsidRPr="007F7E2B" w:rsidRDefault="00EC5046" w:rsidP="006D6ACB">
      <w:pPr>
        <w:pStyle w:val="Heading1"/>
        <w:spacing w:before="0" w:after="250" w:line="259" w:lineRule="auto"/>
        <w:ind w:left="705" w:hanging="720"/>
        <w:rPr>
          <w:ins w:id="17635" w:author="V2" w:date="2025-04-14T14:19:00Z" w16du:dateUtc="2025-04-14T19:19:00Z"/>
        </w:rPr>
      </w:pPr>
      <w:bookmarkStart w:id="17636" w:name="_Toc174616219"/>
      <w:bookmarkStart w:id="17637" w:name="_Toc174616635"/>
      <w:bookmarkStart w:id="17638" w:name="_Toc180594360"/>
      <w:bookmarkStart w:id="17639" w:name="_Toc180594767"/>
      <w:bookmarkStart w:id="17640" w:name="_Toc66781"/>
      <w:ins w:id="17641" w:author="V2" w:date="2025-04-14T14:19:00Z" w16du:dateUtc="2025-04-14T19:19:00Z">
        <w:r w:rsidRPr="007F7E2B">
          <w:t>REFERENCES AND OTHER INFORMATION</w:t>
        </w:r>
        <w:bookmarkEnd w:id="17636"/>
        <w:bookmarkEnd w:id="17637"/>
        <w:bookmarkEnd w:id="17638"/>
        <w:bookmarkEnd w:id="17639"/>
        <w:r w:rsidRPr="007F7E2B">
          <w:t xml:space="preserve"> </w:t>
        </w:r>
        <w:bookmarkEnd w:id="17640"/>
      </w:ins>
    </w:p>
    <w:p w14:paraId="50C8BB0E" w14:textId="77777777" w:rsidR="00EC5046" w:rsidRPr="007F7E2B" w:rsidRDefault="00EC5046">
      <w:pPr>
        <w:spacing w:after="272"/>
        <w:ind w:left="-5"/>
        <w:rPr>
          <w:ins w:id="17642" w:author="V2" w:date="2025-04-14T14:19:00Z" w16du:dateUtc="2025-04-14T19:19:00Z"/>
        </w:rPr>
      </w:pPr>
      <w:ins w:id="17643" w:author="V2" w:date="2025-04-14T14:19:00Z" w16du:dateUtc="2025-04-14T19:19:00Z">
        <w:r w:rsidRPr="007F7E2B">
          <w:t xml:space="preserve">Li et al., 1992a. A model of nitrous oxide evolution from soil driven by rainfall events: 1. Model structure and sensitivity. Journal of Geophysical Research 97:9759 9776 </w:t>
        </w:r>
      </w:ins>
    </w:p>
    <w:p w14:paraId="3FBCDA48" w14:textId="77777777" w:rsidR="00EC5046" w:rsidRPr="007F7E2B" w:rsidRDefault="00EC5046">
      <w:pPr>
        <w:spacing w:after="272"/>
        <w:ind w:left="-5"/>
        <w:rPr>
          <w:ins w:id="17644" w:author="V2" w:date="2025-04-14T14:19:00Z" w16du:dateUtc="2025-04-14T19:19:00Z"/>
        </w:rPr>
      </w:pPr>
      <w:ins w:id="17645" w:author="V2" w:date="2025-04-14T14:19:00Z" w16du:dateUtc="2025-04-14T19:19:00Z">
        <w:r w:rsidRPr="007F7E2B">
          <w:t xml:space="preserve">Li et al., 1996, Model estimates of nitrous oxide emissions from agricultural lands in the United States, Global Biogeochemical Cycles 10:297-306 </w:t>
        </w:r>
      </w:ins>
    </w:p>
    <w:p w14:paraId="4B0EDFF6" w14:textId="77777777" w:rsidR="00EC5046" w:rsidRPr="007F7E2B" w:rsidRDefault="00EC5046">
      <w:pPr>
        <w:spacing w:after="272"/>
        <w:ind w:left="-5"/>
        <w:rPr>
          <w:ins w:id="17646" w:author="V2" w:date="2025-04-14T14:19:00Z" w16du:dateUtc="2025-04-14T19:19:00Z"/>
        </w:rPr>
      </w:pPr>
      <w:ins w:id="17647" w:author="V2" w:date="2025-04-14T14:19:00Z" w16du:dateUtc="2025-04-14T19:19:00Z">
        <w:r w:rsidRPr="007F7E2B">
          <w:lastRenderedPageBreak/>
          <w:t xml:space="preserve">Li et al., 2000. A process-oriented model of N2O and NO emissions from forest soils: 1, Model development, J. Geophys. Res. 105:4369-4384 </w:t>
        </w:r>
      </w:ins>
    </w:p>
    <w:p w14:paraId="14B2B81C" w14:textId="77777777" w:rsidR="00EC5046" w:rsidRPr="007F7E2B" w:rsidRDefault="00EC5046">
      <w:pPr>
        <w:spacing w:after="272"/>
        <w:ind w:left="-5"/>
        <w:rPr>
          <w:ins w:id="17648" w:author="V2" w:date="2025-04-14T14:19:00Z" w16du:dateUtc="2025-04-14T19:19:00Z"/>
        </w:rPr>
      </w:pPr>
      <w:ins w:id="17649" w:author="V2" w:date="2025-04-14T14:19:00Z" w16du:dateUtc="2025-04-14T19:19:00Z">
        <w:r>
          <w:fldChar w:fldCharType="begin"/>
        </w:r>
        <w:r>
          <w:instrText>HYPERLINK "http://www.dndc.sr.unh.edu/papers/Li_biogeochemistry.pdf" \h</w:instrText>
        </w:r>
        <w:r>
          <w:fldChar w:fldCharType="separate"/>
        </w:r>
        <w:r w:rsidRPr="007F7E2B">
          <w:t xml:space="preserve">Li, 2001. Biogeochemical concepts and methodologies: Development of the DNDC model. Quaternary </w:t>
        </w:r>
        <w:r>
          <w:fldChar w:fldCharType="end"/>
        </w:r>
        <w:r>
          <w:fldChar w:fldCharType="begin"/>
        </w:r>
        <w:r>
          <w:instrText>HYPERLINK "http://www.dndc.sr.unh.edu/papers/Li_biogeochemistry.pdf" \h</w:instrText>
        </w:r>
        <w:r>
          <w:fldChar w:fldCharType="separate"/>
        </w:r>
        <w:r w:rsidRPr="007F7E2B">
          <w:t>Sciences 21:89</w:t>
        </w:r>
        <w:r>
          <w:fldChar w:fldCharType="end"/>
        </w:r>
        <w:r>
          <w:fldChar w:fldCharType="begin"/>
        </w:r>
        <w:r>
          <w:instrText>HYPERLINK "http://www.dndc.sr.unh.edu/papers/Li_biogeochemistry.pdf" \h</w:instrText>
        </w:r>
        <w:r>
          <w:fldChar w:fldCharType="separate"/>
        </w:r>
        <w:r w:rsidRPr="007F7E2B">
          <w:t>-</w:t>
        </w:r>
        <w:r>
          <w:fldChar w:fldCharType="end"/>
        </w:r>
        <w:r>
          <w:fldChar w:fldCharType="begin"/>
        </w:r>
        <w:r>
          <w:instrText>HYPERLINK "http://www.dndc.sr.unh.edu/papers/Li_biogeochemistry.pdf" \h</w:instrText>
        </w:r>
        <w:r>
          <w:fldChar w:fldCharType="separate"/>
        </w:r>
        <w:r w:rsidRPr="007F7E2B">
          <w:t>99 (in Chinese with English abstract)</w:t>
        </w:r>
        <w:r>
          <w:fldChar w:fldCharType="end"/>
        </w:r>
        <w:r>
          <w:fldChar w:fldCharType="begin"/>
        </w:r>
        <w:r>
          <w:instrText>HYPERLINK "http://www.dndc.sr.unh.edu/papers/Li_biogeochemistry.pdf" \h</w:instrText>
        </w:r>
        <w:r>
          <w:fldChar w:fldCharType="separate"/>
        </w:r>
        <w:r w:rsidRPr="007F7E2B">
          <w:t xml:space="preserve"> </w:t>
        </w:r>
        <w:r>
          <w:fldChar w:fldCharType="end"/>
        </w:r>
      </w:ins>
    </w:p>
    <w:p w14:paraId="274DD88C" w14:textId="77777777" w:rsidR="00EC5046" w:rsidRPr="007F7E2B" w:rsidRDefault="00EC5046">
      <w:pPr>
        <w:spacing w:after="272"/>
        <w:ind w:left="-5"/>
        <w:rPr>
          <w:ins w:id="17650" w:author="V2" w:date="2025-04-14T14:19:00Z" w16du:dateUtc="2025-04-14T19:19:00Z"/>
        </w:rPr>
      </w:pPr>
      <w:ins w:id="17651" w:author="V2" w:date="2025-04-14T14:19:00Z" w16du:dateUtc="2025-04-14T19:19:00Z">
        <w:r w:rsidRPr="007F7E2B">
          <w:t xml:space="preserve">Willey Z. B. Chameides, 2007 Harnessing Farms and Forests in the Low Carbon Economy , Nicolas Institute for Environmental Policy Solutions </w:t>
        </w:r>
      </w:ins>
    </w:p>
    <w:p w14:paraId="70794C8C" w14:textId="77777777" w:rsidR="00EC5046" w:rsidRPr="007F7E2B" w:rsidRDefault="00EC5046">
      <w:pPr>
        <w:spacing w:after="271"/>
        <w:ind w:left="-5"/>
        <w:rPr>
          <w:ins w:id="17652" w:author="V2" w:date="2025-04-14T14:19:00Z" w16du:dateUtc="2025-04-14T19:19:00Z"/>
        </w:rPr>
      </w:pPr>
      <w:ins w:id="17653" w:author="V2" w:date="2025-04-14T14:19:00Z" w16du:dateUtc="2025-04-14T19:19:00Z">
        <w:r w:rsidRPr="007F7E2B">
          <w:t xml:space="preserve">IPCC. 1996. Revised guidelines for National GHG inventories (http://www.ipccnggip.iges.or.jp/public/gl/invs1.html last visited 14-09-2011) </w:t>
        </w:r>
      </w:ins>
    </w:p>
    <w:p w14:paraId="787A80F4" w14:textId="77777777" w:rsidR="00EC5046" w:rsidRPr="007F7E2B" w:rsidRDefault="00EC5046">
      <w:pPr>
        <w:spacing w:after="311"/>
        <w:ind w:left="-5"/>
        <w:rPr>
          <w:ins w:id="17654" w:author="V2" w:date="2025-04-14T14:19:00Z" w16du:dateUtc="2025-04-14T19:19:00Z"/>
        </w:rPr>
      </w:pPr>
      <w:ins w:id="17655" w:author="V2" w:date="2025-04-14T14:19:00Z" w16du:dateUtc="2025-04-14T19:19:00Z">
        <w:r w:rsidRPr="007F7E2B">
          <w:t xml:space="preserve">IPCC. 2000. Good Practice Guidance and Uncertainty Management in National Greenhouse Gas Inventories, Chapter 4, Agriculture.  </w:t>
        </w:r>
      </w:ins>
    </w:p>
    <w:p w14:paraId="0EB218A4" w14:textId="77777777" w:rsidR="00EC5046" w:rsidRPr="007F7E2B" w:rsidRDefault="00EC5046">
      <w:pPr>
        <w:ind w:left="-5"/>
        <w:rPr>
          <w:ins w:id="17656" w:author="V2" w:date="2025-04-14T14:19:00Z" w16du:dateUtc="2025-04-14T19:19:00Z"/>
        </w:rPr>
      </w:pPr>
      <w:ins w:id="17657" w:author="V2" w:date="2025-04-14T14:19:00Z" w16du:dateUtc="2025-04-14T19:19:00Z">
        <w:r w:rsidRPr="007F7E2B">
          <w:t xml:space="preserve">IPCC. 2006. Guidelines for National Greenhouse Gas Inventories, Volume 4, Agriculture, Forestry and Other Land Use </w:t>
        </w:r>
      </w:ins>
    </w:p>
    <w:p w14:paraId="6167F2C4" w14:textId="77777777" w:rsidR="00EC5046" w:rsidRPr="007F7E2B" w:rsidRDefault="00EC5046">
      <w:pPr>
        <w:pStyle w:val="Heading3"/>
        <w:spacing w:after="48"/>
        <w:rPr>
          <w:ins w:id="17658" w:author="V2" w:date="2025-04-14T14:19:00Z" w16du:dateUtc="2025-04-14T19:19:00Z"/>
        </w:rPr>
      </w:pPr>
      <w:bookmarkStart w:id="17659" w:name="_Toc174616220"/>
      <w:bookmarkStart w:id="17660" w:name="_Toc174616636"/>
      <w:bookmarkStart w:id="17661" w:name="_Toc180594361"/>
      <w:bookmarkStart w:id="17662" w:name="_Toc180594768"/>
      <w:ins w:id="17663" w:author="V2" w:date="2025-04-14T14:19:00Z" w16du:dateUtc="2025-04-14T19:19:00Z">
        <w:r w:rsidRPr="007F7E2B">
          <w:rPr>
            <w:color w:val="004B6B"/>
            <w:sz w:val="22"/>
          </w:rPr>
          <w:t>DOCUMENT HISTORY</w:t>
        </w:r>
        <w:bookmarkEnd w:id="17659"/>
        <w:bookmarkEnd w:id="17660"/>
        <w:bookmarkEnd w:id="17661"/>
        <w:bookmarkEnd w:id="17662"/>
        <w:r w:rsidRPr="007F7E2B">
          <w:rPr>
            <w:color w:val="004B6B"/>
            <w:sz w:val="22"/>
          </w:rPr>
          <w:t xml:space="preserve"> </w:t>
        </w:r>
      </w:ins>
    </w:p>
    <w:p w14:paraId="6BD922F7" w14:textId="77777777" w:rsidR="00EC5046" w:rsidRPr="007F7E2B" w:rsidRDefault="00EC5046">
      <w:pPr>
        <w:spacing w:line="259" w:lineRule="auto"/>
        <w:rPr>
          <w:ins w:id="17664" w:author="V2" w:date="2025-04-14T14:19:00Z" w16du:dateUtc="2025-04-14T19:19:00Z"/>
        </w:rPr>
      </w:pPr>
      <w:ins w:id="17665" w:author="V2" w:date="2025-04-14T14:19:00Z" w16du:dateUtc="2025-04-14T19:19:00Z">
        <w:r w:rsidRPr="007F7E2B">
          <w:rPr>
            <w:color w:val="004B6B"/>
          </w:rPr>
          <w:t xml:space="preserve"> </w:t>
        </w:r>
      </w:ins>
    </w:p>
    <w:tbl>
      <w:tblPr>
        <w:tblStyle w:val="TableGrid0"/>
        <w:tblW w:w="9122" w:type="dxa"/>
        <w:tblInd w:w="-107" w:type="dxa"/>
        <w:tblCellMar>
          <w:top w:w="9" w:type="dxa"/>
          <w:left w:w="107" w:type="dxa"/>
          <w:right w:w="51" w:type="dxa"/>
        </w:tblCellMar>
        <w:tblLook w:val="04A0" w:firstRow="1" w:lastRow="0" w:firstColumn="1" w:lastColumn="0" w:noHBand="0" w:noVBand="1"/>
      </w:tblPr>
      <w:tblGrid>
        <w:gridCol w:w="1052"/>
        <w:gridCol w:w="1486"/>
        <w:gridCol w:w="6584"/>
      </w:tblGrid>
      <w:tr w:rsidR="00EC5046" w:rsidRPr="007F7E2B" w14:paraId="6038EA33" w14:textId="77777777">
        <w:trPr>
          <w:trHeight w:val="404"/>
          <w:ins w:id="17666" w:author="V2" w:date="2025-04-14T14:19:00Z" w16du:dateUtc="2025-04-14T19:19:00Z"/>
        </w:trPr>
        <w:tc>
          <w:tcPr>
            <w:tcW w:w="1052" w:type="dxa"/>
            <w:tcBorders>
              <w:top w:val="single" w:sz="4" w:space="0" w:color="000000"/>
              <w:left w:val="single" w:sz="4" w:space="0" w:color="000000"/>
              <w:bottom w:val="single" w:sz="4" w:space="0" w:color="000000"/>
              <w:right w:val="single" w:sz="4" w:space="0" w:color="000000"/>
            </w:tcBorders>
            <w:shd w:val="clear" w:color="auto" w:fill="B6D3E4"/>
          </w:tcPr>
          <w:p w14:paraId="041F4ECD" w14:textId="77777777" w:rsidR="00EC5046" w:rsidRPr="007F7E2B" w:rsidRDefault="00EC5046">
            <w:pPr>
              <w:spacing w:line="259" w:lineRule="auto"/>
              <w:rPr>
                <w:ins w:id="17667" w:author="V2" w:date="2025-04-14T14:19:00Z" w16du:dateUtc="2025-04-14T19:19:00Z"/>
              </w:rPr>
            </w:pPr>
            <w:ins w:id="17668" w:author="V2" w:date="2025-04-14T14:19:00Z" w16du:dateUtc="2025-04-14T19:19:00Z">
              <w:r w:rsidRPr="007F7E2B">
                <w:rPr>
                  <w:rFonts w:ascii="Arial" w:eastAsia="Arial" w:hAnsi="Arial" w:cs="Arial"/>
                  <w:b/>
                </w:rPr>
                <w:t xml:space="preserve">Version </w:t>
              </w:r>
            </w:ins>
          </w:p>
        </w:tc>
        <w:tc>
          <w:tcPr>
            <w:tcW w:w="1486" w:type="dxa"/>
            <w:tcBorders>
              <w:top w:val="single" w:sz="4" w:space="0" w:color="000000"/>
              <w:left w:val="single" w:sz="4" w:space="0" w:color="000000"/>
              <w:bottom w:val="single" w:sz="4" w:space="0" w:color="000000"/>
              <w:right w:val="single" w:sz="4" w:space="0" w:color="000000"/>
            </w:tcBorders>
            <w:shd w:val="clear" w:color="auto" w:fill="B6D3E4"/>
          </w:tcPr>
          <w:p w14:paraId="401EC5B2" w14:textId="77777777" w:rsidR="00EC5046" w:rsidRPr="007F7E2B" w:rsidRDefault="00EC5046">
            <w:pPr>
              <w:spacing w:line="259" w:lineRule="auto"/>
              <w:ind w:left="1"/>
              <w:rPr>
                <w:ins w:id="17669" w:author="V2" w:date="2025-04-14T14:19:00Z" w16du:dateUtc="2025-04-14T19:19:00Z"/>
              </w:rPr>
            </w:pPr>
            <w:ins w:id="17670" w:author="V2" w:date="2025-04-14T14:19:00Z" w16du:dateUtc="2025-04-14T19:19:00Z">
              <w:r w:rsidRPr="007F7E2B">
                <w:rPr>
                  <w:rFonts w:ascii="Arial" w:eastAsia="Arial" w:hAnsi="Arial" w:cs="Arial"/>
                  <w:b/>
                </w:rPr>
                <w:t xml:space="preserve">Date </w:t>
              </w:r>
            </w:ins>
          </w:p>
        </w:tc>
        <w:tc>
          <w:tcPr>
            <w:tcW w:w="6585" w:type="dxa"/>
            <w:tcBorders>
              <w:top w:val="single" w:sz="4" w:space="0" w:color="000000"/>
              <w:left w:val="single" w:sz="4" w:space="0" w:color="000000"/>
              <w:bottom w:val="single" w:sz="4" w:space="0" w:color="000000"/>
              <w:right w:val="single" w:sz="4" w:space="0" w:color="000000"/>
            </w:tcBorders>
            <w:shd w:val="clear" w:color="auto" w:fill="B6D3E4"/>
          </w:tcPr>
          <w:p w14:paraId="7793127B" w14:textId="77777777" w:rsidR="00EC5046" w:rsidRPr="007F7E2B" w:rsidRDefault="00EC5046">
            <w:pPr>
              <w:spacing w:line="259" w:lineRule="auto"/>
              <w:ind w:left="1"/>
              <w:rPr>
                <w:ins w:id="17671" w:author="V2" w:date="2025-04-14T14:19:00Z" w16du:dateUtc="2025-04-14T19:19:00Z"/>
              </w:rPr>
            </w:pPr>
            <w:ins w:id="17672" w:author="V2" w:date="2025-04-14T14:19:00Z" w16du:dateUtc="2025-04-14T19:19:00Z">
              <w:r w:rsidRPr="007F7E2B">
                <w:rPr>
                  <w:rFonts w:ascii="Arial" w:eastAsia="Arial" w:hAnsi="Arial" w:cs="Arial"/>
                  <w:b/>
                </w:rPr>
                <w:t xml:space="preserve">Comment </w:t>
              </w:r>
            </w:ins>
          </w:p>
        </w:tc>
      </w:tr>
      <w:tr w:rsidR="00EC5046" w:rsidRPr="007F7E2B" w14:paraId="610257E7" w14:textId="77777777">
        <w:trPr>
          <w:trHeight w:val="368"/>
          <w:ins w:id="17673" w:author="V2" w:date="2025-04-14T14:19:00Z" w16du:dateUtc="2025-04-14T19:19:00Z"/>
        </w:trPr>
        <w:tc>
          <w:tcPr>
            <w:tcW w:w="1052" w:type="dxa"/>
            <w:tcBorders>
              <w:top w:val="single" w:sz="4" w:space="0" w:color="000000"/>
              <w:left w:val="single" w:sz="4" w:space="0" w:color="000000"/>
              <w:bottom w:val="single" w:sz="4" w:space="0" w:color="000000"/>
              <w:right w:val="single" w:sz="4" w:space="0" w:color="000000"/>
            </w:tcBorders>
          </w:tcPr>
          <w:p w14:paraId="027D8790" w14:textId="77777777" w:rsidR="00EC5046" w:rsidRPr="007F7E2B" w:rsidRDefault="00EC5046">
            <w:pPr>
              <w:spacing w:line="259" w:lineRule="auto"/>
              <w:rPr>
                <w:ins w:id="17674" w:author="V2" w:date="2025-04-14T14:19:00Z" w16du:dateUtc="2025-04-14T19:19:00Z"/>
              </w:rPr>
            </w:pPr>
            <w:ins w:id="17675" w:author="V2" w:date="2025-04-14T14:19:00Z" w16du:dateUtc="2025-04-14T19:19:00Z">
              <w:r w:rsidRPr="007F7E2B">
                <w:t xml:space="preserve">v1.0 </w:t>
              </w:r>
            </w:ins>
          </w:p>
        </w:tc>
        <w:tc>
          <w:tcPr>
            <w:tcW w:w="1486" w:type="dxa"/>
            <w:tcBorders>
              <w:top w:val="single" w:sz="4" w:space="0" w:color="000000"/>
              <w:left w:val="single" w:sz="4" w:space="0" w:color="000000"/>
              <w:bottom w:val="single" w:sz="4" w:space="0" w:color="000000"/>
              <w:right w:val="single" w:sz="4" w:space="0" w:color="000000"/>
            </w:tcBorders>
          </w:tcPr>
          <w:p w14:paraId="24C65B68" w14:textId="77777777" w:rsidR="00EC5046" w:rsidRPr="007F7E2B" w:rsidRDefault="00EC5046">
            <w:pPr>
              <w:spacing w:line="259" w:lineRule="auto"/>
              <w:ind w:left="1"/>
              <w:rPr>
                <w:ins w:id="17676" w:author="V2" w:date="2025-04-14T14:19:00Z" w16du:dateUtc="2025-04-14T19:19:00Z"/>
              </w:rPr>
            </w:pPr>
            <w:ins w:id="17677" w:author="V2" w:date="2025-04-14T14:19:00Z" w16du:dateUtc="2025-04-14T19:19:00Z">
              <w:r w:rsidRPr="007F7E2B">
                <w:t xml:space="preserve">16 Nov 2012 </w:t>
              </w:r>
            </w:ins>
          </w:p>
        </w:tc>
        <w:tc>
          <w:tcPr>
            <w:tcW w:w="6585" w:type="dxa"/>
            <w:tcBorders>
              <w:top w:val="single" w:sz="4" w:space="0" w:color="000000"/>
              <w:left w:val="single" w:sz="4" w:space="0" w:color="000000"/>
              <w:bottom w:val="single" w:sz="4" w:space="0" w:color="000000"/>
              <w:right w:val="single" w:sz="4" w:space="0" w:color="000000"/>
            </w:tcBorders>
          </w:tcPr>
          <w:p w14:paraId="68AD722F" w14:textId="77777777" w:rsidR="00EC5046" w:rsidRPr="007F7E2B" w:rsidRDefault="00EC5046">
            <w:pPr>
              <w:spacing w:line="259" w:lineRule="auto"/>
              <w:ind w:left="1"/>
              <w:rPr>
                <w:ins w:id="17678" w:author="V2" w:date="2025-04-14T14:19:00Z" w16du:dateUtc="2025-04-14T19:19:00Z"/>
              </w:rPr>
            </w:pPr>
            <w:ins w:id="17679" w:author="V2" w:date="2025-04-14T14:19:00Z" w16du:dateUtc="2025-04-14T19:19:00Z">
              <w:r w:rsidRPr="007F7E2B">
                <w:t xml:space="preserve">Initial version released </w:t>
              </w:r>
            </w:ins>
          </w:p>
        </w:tc>
      </w:tr>
      <w:tr w:rsidR="00EC5046" w:rsidRPr="007F7E2B" w14:paraId="1E9BD605" w14:textId="77777777">
        <w:trPr>
          <w:trHeight w:val="642"/>
          <w:ins w:id="17680" w:author="V2" w:date="2025-04-14T14:19:00Z" w16du:dateUtc="2025-04-14T19:19:00Z"/>
        </w:trPr>
        <w:tc>
          <w:tcPr>
            <w:tcW w:w="1052" w:type="dxa"/>
            <w:tcBorders>
              <w:top w:val="single" w:sz="4" w:space="0" w:color="000000"/>
              <w:left w:val="single" w:sz="4" w:space="0" w:color="000000"/>
              <w:bottom w:val="single" w:sz="4" w:space="0" w:color="000000"/>
              <w:right w:val="single" w:sz="4" w:space="0" w:color="000000"/>
            </w:tcBorders>
          </w:tcPr>
          <w:p w14:paraId="31F32929" w14:textId="77777777" w:rsidR="00EC5046" w:rsidRPr="007F7E2B" w:rsidRDefault="00EC5046">
            <w:pPr>
              <w:spacing w:line="259" w:lineRule="auto"/>
              <w:rPr>
                <w:ins w:id="17681" w:author="V2" w:date="2025-04-14T14:19:00Z" w16du:dateUtc="2025-04-14T19:19:00Z"/>
              </w:rPr>
            </w:pPr>
            <w:ins w:id="17682" w:author="V2" w:date="2025-04-14T14:19:00Z" w16du:dateUtc="2025-04-14T19:19:00Z">
              <w:r w:rsidRPr="007F7E2B">
                <w:t xml:space="preserve">V1.1 </w:t>
              </w:r>
            </w:ins>
          </w:p>
        </w:tc>
        <w:tc>
          <w:tcPr>
            <w:tcW w:w="1486" w:type="dxa"/>
            <w:tcBorders>
              <w:top w:val="single" w:sz="4" w:space="0" w:color="000000"/>
              <w:left w:val="single" w:sz="4" w:space="0" w:color="000000"/>
              <w:bottom w:val="single" w:sz="4" w:space="0" w:color="000000"/>
              <w:right w:val="single" w:sz="4" w:space="0" w:color="000000"/>
            </w:tcBorders>
          </w:tcPr>
          <w:p w14:paraId="587EE77B" w14:textId="77777777" w:rsidR="00EC5046" w:rsidRPr="007F7E2B" w:rsidRDefault="00EC5046">
            <w:pPr>
              <w:spacing w:line="259" w:lineRule="auto"/>
              <w:ind w:left="1"/>
              <w:rPr>
                <w:ins w:id="17683" w:author="V2" w:date="2025-04-14T14:19:00Z" w16du:dateUtc="2025-04-14T19:19:00Z"/>
              </w:rPr>
            </w:pPr>
            <w:ins w:id="17684" w:author="V2" w:date="2025-04-14T14:19:00Z" w16du:dateUtc="2025-04-14T19:19:00Z">
              <w:r w:rsidRPr="007F7E2B">
                <w:t xml:space="preserve">14 Jan 2013 </w:t>
              </w:r>
            </w:ins>
          </w:p>
        </w:tc>
        <w:tc>
          <w:tcPr>
            <w:tcW w:w="6585" w:type="dxa"/>
            <w:tcBorders>
              <w:top w:val="single" w:sz="4" w:space="0" w:color="000000"/>
              <w:left w:val="single" w:sz="4" w:space="0" w:color="000000"/>
              <w:bottom w:val="single" w:sz="4" w:space="0" w:color="000000"/>
              <w:right w:val="single" w:sz="4" w:space="0" w:color="000000"/>
            </w:tcBorders>
          </w:tcPr>
          <w:p w14:paraId="17832E81" w14:textId="77777777" w:rsidR="00EC5046" w:rsidRPr="007F7E2B" w:rsidRDefault="00EC5046">
            <w:pPr>
              <w:spacing w:line="259" w:lineRule="auto"/>
              <w:ind w:left="1"/>
              <w:jc w:val="both"/>
              <w:rPr>
                <w:ins w:id="17685" w:author="V2" w:date="2025-04-14T14:19:00Z" w16du:dateUtc="2025-04-14T19:19:00Z"/>
              </w:rPr>
            </w:pPr>
            <w:ins w:id="17686" w:author="V2" w:date="2025-04-14T14:19:00Z" w16du:dateUtc="2025-04-14T19:19:00Z">
              <w:r w:rsidRPr="007F7E2B">
                <w:t xml:space="preserve">Corrections to certain coefficient equations and definitions used in the DNDC subset method have been incorporated  </w:t>
              </w:r>
            </w:ins>
          </w:p>
        </w:tc>
      </w:tr>
    </w:tbl>
    <w:p w14:paraId="5B6E3869" w14:textId="77777777" w:rsidR="00EC5046" w:rsidRPr="007F7E2B" w:rsidRDefault="00EC5046">
      <w:pPr>
        <w:spacing w:after="236" w:line="259" w:lineRule="auto"/>
        <w:rPr>
          <w:ins w:id="17687" w:author="V2" w:date="2025-04-14T14:19:00Z" w16du:dateUtc="2025-04-14T19:19:00Z"/>
        </w:rPr>
      </w:pPr>
      <w:ins w:id="17688" w:author="V2" w:date="2025-04-14T14:19:00Z" w16du:dateUtc="2025-04-14T19:19:00Z">
        <w:r w:rsidRPr="007F7E2B">
          <w:t xml:space="preserve"> </w:t>
        </w:r>
      </w:ins>
    </w:p>
    <w:p w14:paraId="2E76EFA2" w14:textId="77777777" w:rsidR="00EC5046" w:rsidRPr="007F7E2B" w:rsidRDefault="00EC5046">
      <w:pPr>
        <w:spacing w:line="259" w:lineRule="auto"/>
        <w:rPr>
          <w:ins w:id="17689" w:author="V2" w:date="2025-04-14T14:19:00Z" w16du:dateUtc="2025-04-14T19:19:00Z"/>
        </w:rPr>
      </w:pPr>
      <w:ins w:id="17690" w:author="V2" w:date="2025-04-14T14:19:00Z" w16du:dateUtc="2025-04-14T19:19:00Z">
        <w:r w:rsidRPr="007F7E2B">
          <w:t xml:space="preserve"> </w:t>
        </w:r>
      </w:ins>
    </w:p>
    <w:p w14:paraId="6125C4C0" w14:textId="116F424A" w:rsidR="00EC5046" w:rsidRPr="007F7E2B" w:rsidRDefault="00EC5046">
      <w:pPr>
        <w:rPr>
          <w:ins w:id="17691" w:author="V2" w:date="2025-04-14T14:19:00Z" w16du:dateUtc="2025-04-14T19:19:00Z"/>
        </w:rPr>
      </w:pPr>
      <w:ins w:id="17692" w:author="V2" w:date="2025-04-14T14:19:00Z" w16du:dateUtc="2025-04-14T19:19:00Z">
        <w:r w:rsidRPr="007F7E2B">
          <w:br w:type="page"/>
        </w:r>
      </w:ins>
    </w:p>
    <w:p w14:paraId="7D1C8F7E" w14:textId="77777777" w:rsidR="007E63D5" w:rsidRPr="007F7E2B" w:rsidRDefault="007E63D5">
      <w:pPr>
        <w:spacing w:line="259" w:lineRule="auto"/>
        <w:rPr>
          <w:ins w:id="17693" w:author="V2" w:date="2025-04-14T14:19:00Z" w16du:dateUtc="2025-04-14T19:19:00Z"/>
        </w:rPr>
      </w:pPr>
      <w:ins w:id="17694" w:author="V2" w:date="2025-04-14T14:19:00Z" w16du:dateUtc="2025-04-14T19:19:00Z">
        <w:r w:rsidRPr="007F7E2B">
          <w:rPr>
            <w:rFonts w:ascii="Times New Roman" w:eastAsia="Times New Roman" w:hAnsi="Times New Roman" w:cs="Times New Roman"/>
          </w:rPr>
          <w:lastRenderedPageBreak/>
          <w:t xml:space="preserve"> </w:t>
        </w:r>
      </w:ins>
    </w:p>
    <w:p w14:paraId="4BB9E011" w14:textId="77777777" w:rsidR="007E63D5" w:rsidRPr="007F7E2B" w:rsidRDefault="007E63D5">
      <w:pPr>
        <w:spacing w:after="379" w:line="259" w:lineRule="auto"/>
        <w:rPr>
          <w:ins w:id="17695" w:author="V2" w:date="2025-04-14T14:19:00Z" w16du:dateUtc="2025-04-14T19:19:00Z"/>
        </w:rPr>
      </w:pPr>
      <w:ins w:id="17696" w:author="V2" w:date="2025-04-14T14:19:00Z" w16du:dateUtc="2025-04-14T19:19:00Z">
        <w:r w:rsidRPr="007F7E2B">
          <w:rPr>
            <w:sz w:val="22"/>
          </w:rPr>
          <w:t xml:space="preserve"> </w:t>
        </w:r>
      </w:ins>
    </w:p>
    <w:p w14:paraId="34D5B96E" w14:textId="4ACF3D82" w:rsidR="00C92569" w:rsidRPr="007F7E2B" w:rsidRDefault="00C92569">
      <w:pPr>
        <w:rPr>
          <w:ins w:id="17697" w:author="V2" w:date="2025-04-14T14:19:00Z" w16du:dateUtc="2025-04-14T19:19:00Z"/>
        </w:rPr>
      </w:pPr>
      <w:ins w:id="17698" w:author="V2" w:date="2025-04-14T14:19:00Z" w16du:dateUtc="2025-04-14T19:19:00Z">
        <w:r w:rsidRPr="007F7E2B">
          <w:br w:type="page"/>
        </w:r>
      </w:ins>
    </w:p>
    <w:p w14:paraId="0B7771A2" w14:textId="24A3628E" w:rsidR="00C92569" w:rsidRPr="007F7E2B" w:rsidRDefault="00C92569">
      <w:pPr>
        <w:rPr>
          <w:ins w:id="17699" w:author="V2" w:date="2025-04-14T14:19:00Z" w16du:dateUtc="2025-04-14T19:19:00Z"/>
        </w:rPr>
      </w:pPr>
      <w:ins w:id="17700" w:author="V2" w:date="2025-04-14T14:19:00Z" w16du:dateUtc="2025-04-14T19:19:00Z">
        <w:r w:rsidRPr="007F7E2B">
          <w:lastRenderedPageBreak/>
          <w:br w:type="page"/>
        </w:r>
      </w:ins>
    </w:p>
    <w:p w14:paraId="2B08B67B" w14:textId="77777777" w:rsidR="007E63D5" w:rsidRPr="007F7E2B" w:rsidRDefault="007E63D5" w:rsidP="007E63D5">
      <w:pPr>
        <w:spacing w:after="229" w:line="259" w:lineRule="auto"/>
        <w:ind w:left="119"/>
        <w:jc w:val="center"/>
        <w:rPr>
          <w:ins w:id="17701" w:author="V2" w:date="2025-04-14T14:19:00Z" w16du:dateUtc="2025-04-14T19:19:00Z"/>
        </w:rPr>
      </w:pPr>
    </w:p>
    <w:p w14:paraId="189647D0" w14:textId="77777777" w:rsidR="007E63D5" w:rsidRPr="007F7E2B" w:rsidRDefault="007E63D5" w:rsidP="007E63D5">
      <w:pPr>
        <w:spacing w:after="202" w:line="275" w:lineRule="auto"/>
        <w:ind w:left="553" w:right="326"/>
        <w:jc w:val="center"/>
        <w:rPr>
          <w:ins w:id="17702" w:author="V2" w:date="2025-04-14T14:19:00Z" w16du:dateUtc="2025-04-14T19:19:00Z"/>
          <w:sz w:val="40"/>
        </w:rPr>
      </w:pPr>
      <w:bookmarkStart w:id="17703" w:name="TRS_12"/>
      <w:bookmarkEnd w:id="17703"/>
      <w:ins w:id="17704" w:author="V2" w:date="2025-04-14T14:19:00Z" w16du:dateUtc="2025-04-14T19:19:00Z">
        <w:r w:rsidRPr="007F7E2B">
          <w:rPr>
            <w:sz w:val="40"/>
          </w:rPr>
          <w:t>TRS-12</w:t>
        </w:r>
      </w:ins>
    </w:p>
    <w:p w14:paraId="17A47C63" w14:textId="38D7BAD8" w:rsidR="007E63D5" w:rsidRPr="007F7E2B" w:rsidRDefault="007E63D5" w:rsidP="007E63D5">
      <w:pPr>
        <w:spacing w:after="202" w:line="275" w:lineRule="auto"/>
        <w:ind w:left="553" w:right="326"/>
        <w:jc w:val="center"/>
        <w:rPr>
          <w:ins w:id="17705" w:author="V2" w:date="2025-04-14T14:19:00Z" w16du:dateUtc="2025-04-14T19:19:00Z"/>
        </w:rPr>
      </w:pPr>
      <w:ins w:id="17706" w:author="V2" w:date="2025-04-14T14:19:00Z" w16du:dateUtc="2025-04-14T19:19:00Z">
        <w:r w:rsidRPr="007F7E2B">
          <w:rPr>
            <w:sz w:val="40"/>
          </w:rPr>
          <w:t>ESTIMATION OF EMISSIONS FROM  POWER EQUIPMENT</w:t>
        </w:r>
      </w:ins>
    </w:p>
    <w:p w14:paraId="1C44979E" w14:textId="7C354372" w:rsidR="007E63D5" w:rsidRPr="007F7E2B" w:rsidRDefault="007E63D5">
      <w:pPr>
        <w:spacing w:after="86" w:line="259" w:lineRule="auto"/>
        <w:ind w:left="119"/>
        <w:jc w:val="center"/>
        <w:rPr>
          <w:ins w:id="17707" w:author="V2" w:date="2025-04-14T14:19:00Z" w16du:dateUtc="2025-04-14T19:19:00Z"/>
        </w:rPr>
      </w:pPr>
      <w:ins w:id="17708" w:author="V2" w:date="2025-04-14T14:19:00Z" w16du:dateUtc="2025-04-14T19:19:00Z">
        <w:r w:rsidRPr="007F7E2B">
          <w:rPr>
            <w:sz w:val="40"/>
          </w:rPr>
          <w:t xml:space="preserve"> </w:t>
        </w:r>
      </w:ins>
    </w:p>
    <w:p w14:paraId="0E793DFA" w14:textId="77777777" w:rsidR="007E63D5" w:rsidRPr="007F7E2B" w:rsidRDefault="007E63D5">
      <w:pPr>
        <w:spacing w:after="218" w:line="259" w:lineRule="auto"/>
        <w:ind w:left="3227" w:right="3210"/>
        <w:jc w:val="center"/>
        <w:rPr>
          <w:ins w:id="17709" w:author="V2" w:date="2025-04-14T14:19:00Z" w16du:dateUtc="2025-04-14T19:19:00Z"/>
        </w:rPr>
      </w:pPr>
      <w:ins w:id="17710" w:author="V2" w:date="2025-04-14T14:19:00Z" w16du:dateUtc="2025-04-14T19:19:00Z">
        <w:r w:rsidRPr="007F7E2B">
          <w:t xml:space="preserve">Version 1.0 </w:t>
        </w:r>
      </w:ins>
    </w:p>
    <w:p w14:paraId="5C4B4E6D" w14:textId="77777777" w:rsidR="007E63D5" w:rsidRPr="007F7E2B" w:rsidRDefault="007E63D5">
      <w:pPr>
        <w:spacing w:line="451" w:lineRule="auto"/>
        <w:ind w:left="3227" w:right="3145"/>
        <w:jc w:val="center"/>
        <w:rPr>
          <w:ins w:id="17711" w:author="V2" w:date="2025-04-14T14:19:00Z" w16du:dateUtc="2025-04-14T19:19:00Z"/>
        </w:rPr>
      </w:pPr>
      <w:ins w:id="17712" w:author="V2" w:date="2025-04-14T14:19:00Z" w16du:dateUtc="2025-04-14T19:19:00Z">
        <w:r w:rsidRPr="007F7E2B">
          <w:t xml:space="preserve">16 November 2012 Sectoral Scope 14 </w:t>
        </w:r>
      </w:ins>
    </w:p>
    <w:p w14:paraId="500C84B0" w14:textId="77777777" w:rsidR="007E63D5" w:rsidRPr="007F7E2B" w:rsidRDefault="007E63D5">
      <w:pPr>
        <w:spacing w:after="232" w:line="259" w:lineRule="auto"/>
        <w:ind w:left="119"/>
        <w:jc w:val="center"/>
        <w:rPr>
          <w:ins w:id="17713" w:author="V2" w:date="2025-04-14T14:19:00Z" w16du:dateUtc="2025-04-14T19:19:00Z"/>
        </w:rPr>
      </w:pPr>
      <w:ins w:id="17714" w:author="V2" w:date="2025-04-14T14:19:00Z" w16du:dateUtc="2025-04-14T19:19:00Z">
        <w:r w:rsidRPr="007F7E2B">
          <w:rPr>
            <w:sz w:val="40"/>
          </w:rPr>
          <w:t xml:space="preserve"> </w:t>
        </w:r>
      </w:ins>
    </w:p>
    <w:p w14:paraId="0B4B2CA8" w14:textId="77777777" w:rsidR="007E63D5" w:rsidRPr="007F7E2B" w:rsidRDefault="007E63D5">
      <w:pPr>
        <w:spacing w:after="61" w:line="259" w:lineRule="auto"/>
        <w:ind w:left="119"/>
        <w:jc w:val="center"/>
        <w:rPr>
          <w:ins w:id="17715" w:author="V2" w:date="2025-04-14T14:19:00Z" w16du:dateUtc="2025-04-14T19:19:00Z"/>
        </w:rPr>
      </w:pPr>
      <w:ins w:id="17716" w:author="V2" w:date="2025-04-14T14:19:00Z" w16du:dateUtc="2025-04-14T19:19:00Z">
        <w:r w:rsidRPr="007F7E2B">
          <w:rPr>
            <w:sz w:val="40"/>
          </w:rPr>
          <w:t xml:space="preserve"> </w:t>
        </w:r>
      </w:ins>
    </w:p>
    <w:p w14:paraId="5DFCDEE7" w14:textId="77777777" w:rsidR="007E63D5" w:rsidRPr="007F7E2B" w:rsidRDefault="007E63D5">
      <w:pPr>
        <w:spacing w:after="168" w:line="259" w:lineRule="auto"/>
        <w:ind w:left="68"/>
        <w:jc w:val="center"/>
        <w:rPr>
          <w:ins w:id="17717" w:author="V2" w:date="2025-04-14T14:19:00Z" w16du:dateUtc="2025-04-14T19:19:00Z"/>
        </w:rPr>
      </w:pPr>
      <w:ins w:id="17718" w:author="V2" w:date="2025-04-14T14:19:00Z" w16du:dateUtc="2025-04-14T19:19:00Z">
        <w:r w:rsidRPr="007F7E2B">
          <w:rPr>
            <w:noProof/>
          </w:rPr>
          <w:drawing>
            <wp:inline distT="0" distB="0" distL="0" distR="0" wp14:anchorId="7AAD01AB" wp14:editId="5A25F501">
              <wp:extent cx="1526540" cy="435610"/>
              <wp:effectExtent l="0" t="0" r="0" b="0"/>
              <wp:docPr id="19045188" name="Picture 19045188"/>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2"/>
                      <a:stretch>
                        <a:fillRect/>
                      </a:stretch>
                    </pic:blipFill>
                    <pic:spPr>
                      <a:xfrm>
                        <a:off x="0" y="0"/>
                        <a:ext cx="1526540" cy="435610"/>
                      </a:xfrm>
                      <a:prstGeom prst="rect">
                        <a:avLst/>
                      </a:prstGeom>
                    </pic:spPr>
                  </pic:pic>
                </a:graphicData>
              </a:graphic>
            </wp:inline>
          </w:drawing>
        </w:r>
        <w:r w:rsidRPr="007F7E2B">
          <w:rPr>
            <w:sz w:val="22"/>
          </w:rPr>
          <w:t xml:space="preserve"> </w:t>
        </w:r>
      </w:ins>
    </w:p>
    <w:p w14:paraId="490034C2" w14:textId="77777777" w:rsidR="007E63D5" w:rsidRPr="007F7E2B" w:rsidRDefault="007E63D5">
      <w:pPr>
        <w:spacing w:line="259" w:lineRule="auto"/>
        <w:ind w:left="2292"/>
        <w:rPr>
          <w:ins w:id="17719" w:author="V2" w:date="2025-04-14T14:19:00Z" w16du:dateUtc="2025-04-14T19:19:00Z"/>
          <w:rFonts w:ascii="Arial" w:eastAsia="Arial" w:hAnsi="Arial" w:cs="Arial"/>
          <w:b/>
        </w:rPr>
      </w:pPr>
      <w:ins w:id="17720" w:author="V2" w:date="2025-04-14T14:19:00Z" w16du:dateUtc="2025-04-14T19:19:00Z">
        <w:r w:rsidRPr="007F7E2B">
          <w:rPr>
            <w:sz w:val="22"/>
          </w:rPr>
          <w:t>Document Prepared by: The Earth Partners LLC.</w:t>
        </w:r>
        <w:r w:rsidRPr="007F7E2B">
          <w:rPr>
            <w:rFonts w:ascii="Arial" w:eastAsia="Arial" w:hAnsi="Arial" w:cs="Arial"/>
            <w:b/>
          </w:rPr>
          <w:t xml:space="preserve">  </w:t>
        </w:r>
      </w:ins>
    </w:p>
    <w:p w14:paraId="4A06A2BD" w14:textId="77777777" w:rsidR="007E63D5" w:rsidRPr="007F7E2B" w:rsidRDefault="007E63D5">
      <w:pPr>
        <w:spacing w:line="259" w:lineRule="auto"/>
        <w:ind w:left="2292"/>
        <w:rPr>
          <w:ins w:id="17721" w:author="V2" w:date="2025-04-14T14:19:00Z" w16du:dateUtc="2025-04-14T19:19:00Z"/>
          <w:rFonts w:ascii="Arial" w:eastAsia="Arial" w:hAnsi="Arial" w:cs="Arial"/>
          <w:b/>
        </w:rPr>
      </w:pPr>
    </w:p>
    <w:p w14:paraId="767524CD" w14:textId="77777777" w:rsidR="007E63D5" w:rsidRPr="007F7E2B" w:rsidRDefault="007E63D5">
      <w:pPr>
        <w:spacing w:line="259" w:lineRule="auto"/>
        <w:ind w:left="2292"/>
        <w:rPr>
          <w:ins w:id="17722" w:author="V2" w:date="2025-04-14T14:19:00Z" w16du:dateUtc="2025-04-14T19:19:00Z"/>
          <w:rFonts w:ascii="Arial" w:eastAsia="Arial" w:hAnsi="Arial" w:cs="Arial"/>
          <w:b/>
        </w:rPr>
      </w:pPr>
    </w:p>
    <w:p w14:paraId="4FAF6890" w14:textId="77777777" w:rsidR="007E63D5" w:rsidRPr="007F7E2B" w:rsidRDefault="007E63D5">
      <w:pPr>
        <w:spacing w:line="259" w:lineRule="auto"/>
        <w:ind w:left="2292"/>
        <w:rPr>
          <w:ins w:id="17723" w:author="V2" w:date="2025-04-14T14:19:00Z" w16du:dateUtc="2025-04-14T19:19:00Z"/>
          <w:rFonts w:ascii="Arial" w:eastAsia="Arial" w:hAnsi="Arial" w:cs="Arial"/>
          <w:b/>
        </w:rPr>
      </w:pPr>
    </w:p>
    <w:p w14:paraId="3A18F6F9" w14:textId="77777777" w:rsidR="007E63D5" w:rsidRPr="007F7E2B" w:rsidRDefault="007E63D5">
      <w:pPr>
        <w:spacing w:line="259" w:lineRule="auto"/>
        <w:ind w:left="2292"/>
        <w:rPr>
          <w:ins w:id="17724" w:author="V2" w:date="2025-04-14T14:19:00Z" w16du:dateUtc="2025-04-14T19:19:00Z"/>
          <w:rFonts w:ascii="Arial" w:eastAsia="Arial" w:hAnsi="Arial" w:cs="Arial"/>
          <w:b/>
        </w:rPr>
      </w:pPr>
    </w:p>
    <w:p w14:paraId="01381AA4" w14:textId="77777777" w:rsidR="007E63D5" w:rsidRPr="007F7E2B" w:rsidRDefault="007E63D5">
      <w:pPr>
        <w:spacing w:line="259" w:lineRule="auto"/>
        <w:ind w:left="2292"/>
        <w:rPr>
          <w:ins w:id="17725" w:author="V2" w:date="2025-04-14T14:19:00Z" w16du:dateUtc="2025-04-14T19:19:00Z"/>
          <w:rFonts w:ascii="Arial" w:eastAsia="Arial" w:hAnsi="Arial" w:cs="Arial"/>
          <w:b/>
        </w:rPr>
      </w:pPr>
    </w:p>
    <w:p w14:paraId="22E693EE" w14:textId="77777777" w:rsidR="007E63D5" w:rsidRPr="007F7E2B" w:rsidRDefault="007E63D5">
      <w:pPr>
        <w:spacing w:line="259" w:lineRule="auto"/>
        <w:ind w:left="2292"/>
        <w:rPr>
          <w:ins w:id="17726" w:author="V2" w:date="2025-04-14T14:19:00Z" w16du:dateUtc="2025-04-14T19:19:00Z"/>
          <w:rFonts w:ascii="Arial" w:eastAsia="Arial" w:hAnsi="Arial" w:cs="Arial"/>
          <w:b/>
        </w:rPr>
      </w:pPr>
    </w:p>
    <w:p w14:paraId="7871793C" w14:textId="77777777" w:rsidR="007E63D5" w:rsidRPr="007F7E2B" w:rsidRDefault="007E63D5">
      <w:pPr>
        <w:spacing w:line="259" w:lineRule="auto"/>
        <w:ind w:left="2292"/>
        <w:rPr>
          <w:ins w:id="17727" w:author="V2" w:date="2025-04-14T14:19:00Z" w16du:dateUtc="2025-04-14T19:19:00Z"/>
          <w:rFonts w:ascii="Arial" w:eastAsia="Arial" w:hAnsi="Arial" w:cs="Arial"/>
          <w:b/>
        </w:rPr>
      </w:pPr>
    </w:p>
    <w:p w14:paraId="540E70F8" w14:textId="77777777" w:rsidR="007E63D5" w:rsidRPr="007F7E2B" w:rsidRDefault="007E63D5">
      <w:pPr>
        <w:spacing w:line="259" w:lineRule="auto"/>
        <w:ind w:left="2292"/>
        <w:rPr>
          <w:ins w:id="17728" w:author="V2" w:date="2025-04-14T14:19:00Z" w16du:dateUtc="2025-04-14T19:19:00Z"/>
          <w:rFonts w:ascii="Arial" w:eastAsia="Arial" w:hAnsi="Arial" w:cs="Arial"/>
          <w:b/>
        </w:rPr>
      </w:pPr>
    </w:p>
    <w:p w14:paraId="11E11BFB" w14:textId="77777777" w:rsidR="007E63D5" w:rsidRPr="007F7E2B" w:rsidRDefault="007E63D5">
      <w:pPr>
        <w:spacing w:line="259" w:lineRule="auto"/>
        <w:ind w:left="2292"/>
        <w:rPr>
          <w:ins w:id="17729" w:author="V2" w:date="2025-04-14T14:19:00Z" w16du:dateUtc="2025-04-14T19:19:00Z"/>
        </w:rPr>
      </w:pPr>
    </w:p>
    <w:p w14:paraId="1D23D966" w14:textId="77777777" w:rsidR="00C92569" w:rsidRPr="007F7E2B" w:rsidRDefault="00C92569">
      <w:pPr>
        <w:spacing w:line="259" w:lineRule="auto"/>
        <w:ind w:left="2292"/>
        <w:rPr>
          <w:ins w:id="17730" w:author="V2" w:date="2025-04-14T14:19:00Z" w16du:dateUtc="2025-04-14T19:19:00Z"/>
        </w:rPr>
      </w:pPr>
    </w:p>
    <w:p w14:paraId="0049E106" w14:textId="77777777" w:rsidR="00C92569" w:rsidRPr="007F7E2B" w:rsidRDefault="00C92569">
      <w:pPr>
        <w:spacing w:line="259" w:lineRule="auto"/>
        <w:ind w:left="2292"/>
        <w:rPr>
          <w:ins w:id="17731" w:author="V2" w:date="2025-04-14T14:19:00Z" w16du:dateUtc="2025-04-14T19:19:00Z"/>
        </w:rPr>
      </w:pPr>
    </w:p>
    <w:p w14:paraId="16530F12" w14:textId="77777777" w:rsidR="00C92569" w:rsidRPr="007F7E2B" w:rsidRDefault="00C92569">
      <w:pPr>
        <w:spacing w:line="259" w:lineRule="auto"/>
        <w:ind w:left="2292"/>
        <w:rPr>
          <w:ins w:id="17732" w:author="V2" w:date="2025-04-14T14:19:00Z" w16du:dateUtc="2025-04-14T19:19:00Z"/>
        </w:rPr>
      </w:pPr>
    </w:p>
    <w:p w14:paraId="27F4E572" w14:textId="77777777" w:rsidR="007E63D5" w:rsidRPr="007F7E2B" w:rsidRDefault="007E63D5">
      <w:pPr>
        <w:pStyle w:val="Heading1"/>
        <w:spacing w:after="221"/>
        <w:ind w:left="-5"/>
        <w:rPr>
          <w:ins w:id="17733" w:author="V2" w:date="2025-04-14T14:19:00Z" w16du:dateUtc="2025-04-14T19:19:00Z"/>
        </w:rPr>
      </w:pPr>
      <w:bookmarkStart w:id="17734" w:name="_Toc174616221"/>
      <w:bookmarkStart w:id="17735" w:name="_Toc174616637"/>
      <w:bookmarkStart w:id="17736" w:name="_Toc180594362"/>
      <w:bookmarkStart w:id="17737" w:name="_Toc180594769"/>
      <w:ins w:id="17738" w:author="V2" w:date="2025-04-14T14:19:00Z" w16du:dateUtc="2025-04-14T19:19:00Z">
        <w:r w:rsidRPr="007F7E2B">
          <w:rPr>
            <w:rFonts w:ascii="Arial" w:eastAsia="Arial" w:hAnsi="Arial" w:cs="Arial"/>
          </w:rPr>
          <w:lastRenderedPageBreak/>
          <w:t>Table of Contents</w:t>
        </w:r>
        <w:bookmarkEnd w:id="17734"/>
        <w:bookmarkEnd w:id="17735"/>
        <w:bookmarkEnd w:id="17736"/>
        <w:bookmarkEnd w:id="17737"/>
        <w:r w:rsidRPr="007F7E2B">
          <w:rPr>
            <w:rFonts w:ascii="Arial" w:eastAsia="Arial" w:hAnsi="Arial" w:cs="Arial"/>
          </w:rPr>
          <w:t xml:space="preserve"> </w:t>
        </w:r>
      </w:ins>
    </w:p>
    <w:p w14:paraId="791320A0" w14:textId="77777777" w:rsidR="007E63D5" w:rsidRPr="007F7E2B" w:rsidRDefault="007E63D5" w:rsidP="00964B29">
      <w:pPr>
        <w:numPr>
          <w:ilvl w:val="0"/>
          <w:numId w:val="103"/>
        </w:numPr>
        <w:spacing w:before="0" w:after="134" w:line="269" w:lineRule="auto"/>
        <w:ind w:right="2" w:hanging="439"/>
        <w:rPr>
          <w:ins w:id="17739" w:author="V2" w:date="2025-04-14T14:19:00Z" w16du:dateUtc="2025-04-14T19:19:00Z"/>
        </w:rPr>
      </w:pPr>
      <w:ins w:id="17740" w:author="V2" w:date="2025-04-14T14:19:00Z" w16du:dateUtc="2025-04-14T19:19:00Z">
        <w:r w:rsidRPr="007F7E2B">
          <w:t>SOURCES ............................................................................................................................................. 2</w:t>
        </w:r>
        <w:r w:rsidRPr="007F7E2B">
          <w:rPr>
            <w:rFonts w:ascii="Arial" w:eastAsia="Arial" w:hAnsi="Arial" w:cs="Arial"/>
            <w:b/>
            <w:sz w:val="22"/>
          </w:rPr>
          <w:t xml:space="preserve"> </w:t>
        </w:r>
      </w:ins>
    </w:p>
    <w:p w14:paraId="6DD78EA3" w14:textId="77777777" w:rsidR="007E63D5" w:rsidRPr="007F7E2B" w:rsidRDefault="007E63D5" w:rsidP="00964B29">
      <w:pPr>
        <w:numPr>
          <w:ilvl w:val="0"/>
          <w:numId w:val="103"/>
        </w:numPr>
        <w:spacing w:before="0" w:after="134" w:line="269" w:lineRule="auto"/>
        <w:ind w:right="2" w:hanging="439"/>
        <w:rPr>
          <w:ins w:id="17741" w:author="V2" w:date="2025-04-14T14:19:00Z" w16du:dateUtc="2025-04-14T19:19:00Z"/>
        </w:rPr>
      </w:pPr>
      <w:ins w:id="17742" w:author="V2" w:date="2025-04-14T14:19:00Z" w16du:dateUtc="2025-04-14T19:19:00Z">
        <w:r w:rsidRPr="007F7E2B">
          <w:t>SUMMARY DESCRIPTION OF THE MODULE ................................................................................... 2</w:t>
        </w:r>
        <w:r w:rsidRPr="007F7E2B">
          <w:rPr>
            <w:rFonts w:ascii="Arial" w:eastAsia="Arial" w:hAnsi="Arial" w:cs="Arial"/>
            <w:b/>
            <w:sz w:val="22"/>
          </w:rPr>
          <w:t xml:space="preserve"> </w:t>
        </w:r>
      </w:ins>
    </w:p>
    <w:p w14:paraId="0187EE71" w14:textId="77777777" w:rsidR="007E63D5" w:rsidRPr="007F7E2B" w:rsidRDefault="007E63D5" w:rsidP="00964B29">
      <w:pPr>
        <w:numPr>
          <w:ilvl w:val="0"/>
          <w:numId w:val="103"/>
        </w:numPr>
        <w:spacing w:before="0" w:after="134" w:line="269" w:lineRule="auto"/>
        <w:ind w:right="2" w:hanging="439"/>
        <w:rPr>
          <w:ins w:id="17743" w:author="V2" w:date="2025-04-14T14:19:00Z" w16du:dateUtc="2025-04-14T19:19:00Z"/>
        </w:rPr>
      </w:pPr>
      <w:ins w:id="17744" w:author="V2" w:date="2025-04-14T14:19:00Z" w16du:dateUtc="2025-04-14T19:19:00Z">
        <w:r w:rsidRPr="007F7E2B">
          <w:t>DEFINITIONS........................................................................................................................................ 2</w:t>
        </w:r>
        <w:r w:rsidRPr="007F7E2B">
          <w:rPr>
            <w:rFonts w:ascii="Arial" w:eastAsia="Arial" w:hAnsi="Arial" w:cs="Arial"/>
            <w:b/>
            <w:sz w:val="22"/>
          </w:rPr>
          <w:t xml:space="preserve"> </w:t>
        </w:r>
      </w:ins>
    </w:p>
    <w:p w14:paraId="56D315D4" w14:textId="77777777" w:rsidR="007E63D5" w:rsidRPr="007F7E2B" w:rsidRDefault="007E63D5" w:rsidP="00964B29">
      <w:pPr>
        <w:numPr>
          <w:ilvl w:val="0"/>
          <w:numId w:val="103"/>
        </w:numPr>
        <w:spacing w:before="0" w:after="134" w:line="269" w:lineRule="auto"/>
        <w:ind w:right="2" w:hanging="439"/>
        <w:rPr>
          <w:ins w:id="17745" w:author="V2" w:date="2025-04-14T14:19:00Z" w16du:dateUtc="2025-04-14T19:19:00Z"/>
        </w:rPr>
      </w:pPr>
      <w:ins w:id="17746" w:author="V2" w:date="2025-04-14T14:19:00Z" w16du:dateUtc="2025-04-14T19:19:00Z">
        <w:r w:rsidRPr="007F7E2B">
          <w:t>APPLICABILITY CONDITIONS ............................................................................................................ 2</w:t>
        </w:r>
        <w:r w:rsidRPr="007F7E2B">
          <w:rPr>
            <w:rFonts w:ascii="Arial" w:eastAsia="Arial" w:hAnsi="Arial" w:cs="Arial"/>
            <w:b/>
            <w:sz w:val="22"/>
          </w:rPr>
          <w:t xml:space="preserve"> </w:t>
        </w:r>
      </w:ins>
    </w:p>
    <w:p w14:paraId="7AF9495E" w14:textId="77777777" w:rsidR="007E63D5" w:rsidRPr="007F7E2B" w:rsidRDefault="007E63D5" w:rsidP="00964B29">
      <w:pPr>
        <w:numPr>
          <w:ilvl w:val="0"/>
          <w:numId w:val="103"/>
        </w:numPr>
        <w:spacing w:before="0" w:after="134" w:line="269" w:lineRule="auto"/>
        <w:ind w:right="2" w:hanging="439"/>
        <w:rPr>
          <w:ins w:id="17747" w:author="V2" w:date="2025-04-14T14:19:00Z" w16du:dateUtc="2025-04-14T19:19:00Z"/>
        </w:rPr>
      </w:pPr>
      <w:ins w:id="17748" w:author="V2" w:date="2025-04-14T14:19:00Z" w16du:dateUtc="2025-04-14T19:19:00Z">
        <w:r w:rsidRPr="007F7E2B">
          <w:t>PROCEDURES ..................................................................................................................................... 2</w:t>
        </w:r>
        <w:r w:rsidRPr="007F7E2B">
          <w:rPr>
            <w:rFonts w:ascii="Arial" w:eastAsia="Arial" w:hAnsi="Arial" w:cs="Arial"/>
            <w:b/>
            <w:sz w:val="22"/>
          </w:rPr>
          <w:t xml:space="preserve"> </w:t>
        </w:r>
      </w:ins>
    </w:p>
    <w:p w14:paraId="4880A145" w14:textId="77777777" w:rsidR="007E63D5" w:rsidRPr="007F7E2B" w:rsidRDefault="007E63D5" w:rsidP="00964B29">
      <w:pPr>
        <w:numPr>
          <w:ilvl w:val="0"/>
          <w:numId w:val="103"/>
        </w:numPr>
        <w:spacing w:before="0" w:after="134" w:line="269" w:lineRule="auto"/>
        <w:ind w:right="2" w:hanging="439"/>
        <w:rPr>
          <w:ins w:id="17749" w:author="V2" w:date="2025-04-14T14:19:00Z" w16du:dateUtc="2025-04-14T19:19:00Z"/>
        </w:rPr>
      </w:pPr>
      <w:ins w:id="17750" w:author="V2" w:date="2025-04-14T14:19:00Z" w16du:dateUtc="2025-04-14T19:19:00Z">
        <w:r w:rsidRPr="007F7E2B">
          <w:t>PARAMETERS...................................................................................................................................... 3</w:t>
        </w:r>
        <w:r w:rsidRPr="007F7E2B">
          <w:rPr>
            <w:rFonts w:ascii="Arial" w:eastAsia="Arial" w:hAnsi="Arial" w:cs="Arial"/>
            <w:b/>
            <w:sz w:val="22"/>
          </w:rPr>
          <w:t xml:space="preserve"> </w:t>
        </w:r>
      </w:ins>
    </w:p>
    <w:p w14:paraId="09B7B34E" w14:textId="77777777" w:rsidR="007E63D5" w:rsidRPr="007F7E2B" w:rsidRDefault="007E63D5" w:rsidP="00964B29">
      <w:pPr>
        <w:numPr>
          <w:ilvl w:val="0"/>
          <w:numId w:val="103"/>
        </w:numPr>
        <w:spacing w:before="0" w:after="134" w:line="269" w:lineRule="auto"/>
        <w:ind w:right="2" w:hanging="439"/>
        <w:rPr>
          <w:ins w:id="17751" w:author="V2" w:date="2025-04-14T14:19:00Z" w16du:dateUtc="2025-04-14T19:19:00Z"/>
        </w:rPr>
      </w:pPr>
      <w:ins w:id="17752" w:author="V2" w:date="2025-04-14T14:19:00Z" w16du:dateUtc="2025-04-14T19:19:00Z">
        <w:r w:rsidRPr="007F7E2B">
          <w:t>REFERENCES AND OTHER INFORMATION ..................................................................................... 5</w:t>
        </w:r>
        <w:r w:rsidRPr="007F7E2B">
          <w:rPr>
            <w:rFonts w:ascii="Arial" w:eastAsia="Arial" w:hAnsi="Arial" w:cs="Arial"/>
            <w:b/>
            <w:sz w:val="22"/>
          </w:rPr>
          <w:t xml:space="preserve"> </w:t>
        </w:r>
      </w:ins>
    </w:p>
    <w:p w14:paraId="676665A4" w14:textId="77777777" w:rsidR="007E63D5" w:rsidRPr="007F7E2B" w:rsidRDefault="007E63D5">
      <w:pPr>
        <w:spacing w:line="259" w:lineRule="auto"/>
        <w:rPr>
          <w:ins w:id="17753" w:author="V2" w:date="2025-04-14T14:19:00Z" w16du:dateUtc="2025-04-14T19:19:00Z"/>
        </w:rPr>
      </w:pPr>
      <w:ins w:id="17754" w:author="V2" w:date="2025-04-14T14:19:00Z" w16du:dateUtc="2025-04-14T19:19:00Z">
        <w:r w:rsidRPr="007F7E2B">
          <w:t xml:space="preserve"> </w:t>
        </w:r>
        <w:r w:rsidRPr="007F7E2B">
          <w:br w:type="page"/>
        </w:r>
      </w:ins>
    </w:p>
    <w:p w14:paraId="5E562828" w14:textId="77777777" w:rsidR="007E63D5" w:rsidRPr="007F7E2B" w:rsidRDefault="007E63D5">
      <w:pPr>
        <w:tabs>
          <w:tab w:val="center" w:pos="1264"/>
        </w:tabs>
        <w:spacing w:after="259" w:line="259" w:lineRule="auto"/>
        <w:ind w:left="-15"/>
        <w:rPr>
          <w:ins w:id="17755" w:author="V2" w:date="2025-04-14T14:19:00Z" w16du:dateUtc="2025-04-14T19:19:00Z"/>
        </w:rPr>
      </w:pPr>
      <w:ins w:id="17756" w:author="V2" w:date="2025-04-14T14:19:00Z" w16du:dateUtc="2025-04-14T19:19:00Z">
        <w:r w:rsidRPr="007F7E2B">
          <w:rPr>
            <w:rFonts w:ascii="Arial" w:eastAsia="Arial" w:hAnsi="Arial" w:cs="Arial"/>
            <w:b/>
            <w:color w:val="005B82"/>
            <w:sz w:val="22"/>
          </w:rPr>
          <w:t xml:space="preserve">1 </w:t>
        </w:r>
        <w:r w:rsidRPr="007F7E2B">
          <w:rPr>
            <w:rFonts w:ascii="Arial" w:eastAsia="Arial" w:hAnsi="Arial" w:cs="Arial"/>
            <w:b/>
            <w:color w:val="005B82"/>
            <w:sz w:val="22"/>
          </w:rPr>
          <w:tab/>
          <w:t xml:space="preserve">SOURCES </w:t>
        </w:r>
      </w:ins>
    </w:p>
    <w:p w14:paraId="2A4F6FBB" w14:textId="77777777" w:rsidR="007E63D5" w:rsidRPr="007F7E2B" w:rsidRDefault="007E63D5">
      <w:pPr>
        <w:spacing w:after="435" w:line="259" w:lineRule="auto"/>
        <w:rPr>
          <w:ins w:id="17757" w:author="V2" w:date="2025-04-14T14:19:00Z" w16du:dateUtc="2025-04-14T19:19:00Z"/>
        </w:rPr>
      </w:pPr>
      <w:ins w:id="17758" w:author="V2" w:date="2025-04-14T14:19:00Z" w16du:dateUtc="2025-04-14T19:19:00Z">
        <w:r w:rsidRPr="007F7E2B">
          <w:t xml:space="preserve">CDM methodology </w:t>
        </w:r>
        <w:r w:rsidRPr="007F7E2B">
          <w:rPr>
            <w:rFonts w:ascii="Arial" w:eastAsia="Arial" w:hAnsi="Arial" w:cs="Arial"/>
            <w:i/>
          </w:rPr>
          <w:t>AR-AM0004 Reforestation or afforestation of land currently under agricultural use</w:t>
        </w:r>
        <w:r w:rsidRPr="007F7E2B">
          <w:t xml:space="preserve"> </w:t>
        </w:r>
      </w:ins>
    </w:p>
    <w:p w14:paraId="447E33AC" w14:textId="77777777" w:rsidR="007E63D5" w:rsidRPr="007F7E2B" w:rsidRDefault="007E63D5">
      <w:pPr>
        <w:pStyle w:val="Heading1"/>
        <w:tabs>
          <w:tab w:val="center" w:pos="3013"/>
        </w:tabs>
        <w:ind w:left="-15"/>
        <w:rPr>
          <w:ins w:id="17759" w:author="V2" w:date="2025-04-14T14:19:00Z" w16du:dateUtc="2025-04-14T19:19:00Z"/>
        </w:rPr>
      </w:pPr>
      <w:bookmarkStart w:id="17760" w:name="_Toc174616222"/>
      <w:bookmarkStart w:id="17761" w:name="_Toc174616638"/>
      <w:bookmarkStart w:id="17762" w:name="_Toc180594363"/>
      <w:bookmarkStart w:id="17763" w:name="_Toc180594770"/>
      <w:ins w:id="17764" w:author="V2" w:date="2025-04-14T14:19:00Z" w16du:dateUtc="2025-04-14T19:19:00Z">
        <w:r w:rsidRPr="007F7E2B">
          <w:t>2</w:t>
        </w:r>
        <w:r w:rsidRPr="007F7E2B">
          <w:rPr>
            <w:rFonts w:ascii="Arial" w:eastAsia="Arial" w:hAnsi="Arial" w:cs="Arial"/>
          </w:rPr>
          <w:t xml:space="preserve"> </w:t>
        </w:r>
        <w:r w:rsidRPr="007F7E2B">
          <w:rPr>
            <w:rFonts w:ascii="Arial" w:eastAsia="Arial" w:hAnsi="Arial" w:cs="Arial"/>
          </w:rPr>
          <w:tab/>
        </w:r>
        <w:r w:rsidRPr="007F7E2B">
          <w:t>SUMMARY DESCRIPTION OF THE MODULE</w:t>
        </w:r>
        <w:bookmarkEnd w:id="17760"/>
        <w:bookmarkEnd w:id="17761"/>
        <w:bookmarkEnd w:id="17762"/>
        <w:bookmarkEnd w:id="17763"/>
        <w:r w:rsidRPr="007F7E2B">
          <w:t xml:space="preserve"> </w:t>
        </w:r>
      </w:ins>
    </w:p>
    <w:p w14:paraId="3891260D" w14:textId="77777777" w:rsidR="007E63D5" w:rsidRPr="007F7E2B" w:rsidRDefault="007E63D5">
      <w:pPr>
        <w:ind w:left="-5" w:right="2"/>
        <w:rPr>
          <w:ins w:id="17765" w:author="V2" w:date="2025-04-14T14:19:00Z" w16du:dateUtc="2025-04-14T19:19:00Z"/>
        </w:rPr>
      </w:pPr>
      <w:ins w:id="17766" w:author="V2" w:date="2025-04-14T14:19:00Z" w16du:dateUtc="2025-04-14T19:19:00Z">
        <w:r w:rsidRPr="007F7E2B">
          <w:t>This module provides the equations, references and constants needed to calculate emissions of GHGs from power equipment used for project activities both within and outside of the project area</w:t>
        </w:r>
        <w:r w:rsidRPr="007F7E2B">
          <w:rPr>
            <w:sz w:val="22"/>
          </w:rPr>
          <w:t>.</w:t>
        </w:r>
        <w:r w:rsidRPr="007F7E2B">
          <w:t xml:space="preserve"> </w:t>
        </w:r>
      </w:ins>
    </w:p>
    <w:tbl>
      <w:tblPr>
        <w:tblStyle w:val="TableGrid0"/>
        <w:tblW w:w="9078" w:type="dxa"/>
        <w:tblInd w:w="0" w:type="dxa"/>
        <w:tblCellMar>
          <w:top w:w="38" w:type="dxa"/>
        </w:tblCellMar>
        <w:tblLook w:val="04A0" w:firstRow="1" w:lastRow="0" w:firstColumn="1" w:lastColumn="0" w:noHBand="0" w:noVBand="1"/>
      </w:tblPr>
      <w:tblGrid>
        <w:gridCol w:w="2629"/>
        <w:gridCol w:w="6449"/>
      </w:tblGrid>
      <w:tr w:rsidR="007E63D5" w:rsidRPr="007F7E2B" w14:paraId="6D1384C6" w14:textId="77777777">
        <w:trPr>
          <w:trHeight w:val="516"/>
          <w:ins w:id="17767" w:author="V2" w:date="2025-04-14T14:19:00Z" w16du:dateUtc="2025-04-14T19:19:00Z"/>
        </w:trPr>
        <w:tc>
          <w:tcPr>
            <w:tcW w:w="2629" w:type="dxa"/>
            <w:tcBorders>
              <w:top w:val="nil"/>
              <w:left w:val="nil"/>
              <w:bottom w:val="nil"/>
              <w:right w:val="nil"/>
            </w:tcBorders>
          </w:tcPr>
          <w:p w14:paraId="336D8F06" w14:textId="77777777" w:rsidR="007E63D5" w:rsidRPr="007F7E2B" w:rsidRDefault="007E63D5">
            <w:pPr>
              <w:tabs>
                <w:tab w:val="center" w:pos="1417"/>
              </w:tabs>
              <w:spacing w:line="259" w:lineRule="auto"/>
              <w:rPr>
                <w:ins w:id="17768" w:author="V2" w:date="2025-04-14T14:19:00Z" w16du:dateUtc="2025-04-14T19:19:00Z"/>
              </w:rPr>
            </w:pPr>
            <w:ins w:id="17769" w:author="V2" w:date="2025-04-14T14:19:00Z" w16du:dateUtc="2025-04-14T19:19:00Z">
              <w:r w:rsidRPr="007F7E2B">
                <w:rPr>
                  <w:rFonts w:ascii="Arial" w:eastAsia="Arial" w:hAnsi="Arial" w:cs="Arial"/>
                  <w:b/>
                  <w:color w:val="005B82"/>
                  <w:sz w:val="22"/>
                </w:rPr>
                <w:t xml:space="preserve">3 </w:t>
              </w:r>
              <w:r w:rsidRPr="007F7E2B">
                <w:rPr>
                  <w:rFonts w:ascii="Arial" w:eastAsia="Arial" w:hAnsi="Arial" w:cs="Arial"/>
                  <w:b/>
                  <w:color w:val="005B82"/>
                  <w:sz w:val="22"/>
                </w:rPr>
                <w:tab/>
                <w:t xml:space="preserve">DEFINITIONS </w:t>
              </w:r>
            </w:ins>
          </w:p>
        </w:tc>
        <w:tc>
          <w:tcPr>
            <w:tcW w:w="6450" w:type="dxa"/>
            <w:tcBorders>
              <w:top w:val="nil"/>
              <w:left w:val="nil"/>
              <w:bottom w:val="nil"/>
              <w:right w:val="nil"/>
            </w:tcBorders>
          </w:tcPr>
          <w:p w14:paraId="0D14ABE7" w14:textId="77777777" w:rsidR="007E63D5" w:rsidRPr="007F7E2B" w:rsidRDefault="007E63D5">
            <w:pPr>
              <w:spacing w:after="160" w:line="259" w:lineRule="auto"/>
              <w:rPr>
                <w:ins w:id="17770" w:author="V2" w:date="2025-04-14T14:19:00Z" w16du:dateUtc="2025-04-14T19:19:00Z"/>
              </w:rPr>
            </w:pPr>
          </w:p>
        </w:tc>
      </w:tr>
      <w:tr w:rsidR="007E63D5" w:rsidRPr="007F7E2B" w14:paraId="07B74C78" w14:textId="77777777">
        <w:trPr>
          <w:trHeight w:val="2751"/>
          <w:ins w:id="17771" w:author="V2" w:date="2025-04-14T14:19:00Z" w16du:dateUtc="2025-04-14T19:19:00Z"/>
        </w:trPr>
        <w:tc>
          <w:tcPr>
            <w:tcW w:w="2629" w:type="dxa"/>
            <w:tcBorders>
              <w:top w:val="nil"/>
              <w:left w:val="nil"/>
              <w:bottom w:val="nil"/>
              <w:right w:val="nil"/>
            </w:tcBorders>
          </w:tcPr>
          <w:p w14:paraId="20D98130" w14:textId="77777777" w:rsidR="007E63D5" w:rsidRPr="007F7E2B" w:rsidRDefault="007E63D5">
            <w:pPr>
              <w:spacing w:line="259" w:lineRule="auto"/>
              <w:rPr>
                <w:ins w:id="17772" w:author="V2" w:date="2025-04-14T14:19:00Z" w16du:dateUtc="2025-04-14T19:19:00Z"/>
              </w:rPr>
            </w:pPr>
            <w:ins w:id="17773" w:author="V2" w:date="2025-04-14T14:19:00Z" w16du:dateUtc="2025-04-14T19:19:00Z">
              <w:r w:rsidRPr="007F7E2B">
                <w:rPr>
                  <w:rFonts w:ascii="Arial" w:eastAsia="Arial" w:hAnsi="Arial" w:cs="Arial"/>
                  <w:b/>
                </w:rPr>
                <w:t xml:space="preserve">Directly Attributable: </w:t>
              </w:r>
            </w:ins>
          </w:p>
        </w:tc>
        <w:tc>
          <w:tcPr>
            <w:tcW w:w="6450" w:type="dxa"/>
            <w:tcBorders>
              <w:top w:val="nil"/>
              <w:left w:val="nil"/>
              <w:bottom w:val="nil"/>
              <w:right w:val="nil"/>
            </w:tcBorders>
            <w:vAlign w:val="bottom"/>
          </w:tcPr>
          <w:p w14:paraId="533DDF96" w14:textId="77777777" w:rsidR="007E63D5" w:rsidRPr="007F7E2B" w:rsidRDefault="007E63D5">
            <w:pPr>
              <w:spacing w:line="259" w:lineRule="auto"/>
              <w:rPr>
                <w:ins w:id="17774" w:author="V2" w:date="2025-04-14T14:19:00Z" w16du:dateUtc="2025-04-14T19:19:00Z"/>
              </w:rPr>
            </w:pPr>
            <w:ins w:id="17775" w:author="V2" w:date="2025-04-14T14:19:00Z" w16du:dateUtc="2025-04-14T19:19:00Z">
              <w:r w:rsidRPr="007F7E2B">
                <w:t xml:space="preserve">The change or effect occurs as result of a chain of causal events linking the change or effect to an event, or to the actions of an agent.  Each of the causal events or conditions in the chain must be primarily and directly caused by the previous event in the chain.  Analysis of the linkages in the chain should show that for each one, the previous event is at least 75% responsible for the next event.  For this reason, the relationship between an event, or the actions of an agent, and the directly attributable effect, typically consist of not more than a few causal linkages. </w:t>
              </w:r>
            </w:ins>
          </w:p>
        </w:tc>
      </w:tr>
      <w:tr w:rsidR="007E63D5" w:rsidRPr="007F7E2B" w14:paraId="51D1EADC" w14:textId="77777777">
        <w:trPr>
          <w:trHeight w:val="768"/>
          <w:ins w:id="17776" w:author="V2" w:date="2025-04-14T14:19:00Z" w16du:dateUtc="2025-04-14T19:19:00Z"/>
        </w:trPr>
        <w:tc>
          <w:tcPr>
            <w:tcW w:w="2629" w:type="dxa"/>
            <w:tcBorders>
              <w:top w:val="nil"/>
              <w:left w:val="nil"/>
              <w:bottom w:val="nil"/>
              <w:right w:val="nil"/>
            </w:tcBorders>
          </w:tcPr>
          <w:p w14:paraId="1DFD5C4E" w14:textId="77777777" w:rsidR="007E63D5" w:rsidRPr="007F7E2B" w:rsidRDefault="007E63D5">
            <w:pPr>
              <w:spacing w:line="259" w:lineRule="auto"/>
              <w:rPr>
                <w:ins w:id="17777" w:author="V2" w:date="2025-04-14T14:19:00Z" w16du:dateUtc="2025-04-14T19:19:00Z"/>
              </w:rPr>
            </w:pPr>
            <w:ins w:id="17778" w:author="V2" w:date="2025-04-14T14:19:00Z" w16du:dateUtc="2025-04-14T19:19:00Z">
              <w:r w:rsidRPr="007F7E2B">
                <w:rPr>
                  <w:rFonts w:ascii="Arial" w:eastAsia="Arial" w:hAnsi="Arial" w:cs="Arial"/>
                  <w:b/>
                </w:rPr>
                <w:t xml:space="preserve">Emission Factor: </w:t>
              </w:r>
            </w:ins>
          </w:p>
        </w:tc>
        <w:tc>
          <w:tcPr>
            <w:tcW w:w="6450" w:type="dxa"/>
            <w:tcBorders>
              <w:top w:val="nil"/>
              <w:left w:val="nil"/>
              <w:bottom w:val="nil"/>
              <w:right w:val="nil"/>
            </w:tcBorders>
            <w:vAlign w:val="center"/>
          </w:tcPr>
          <w:p w14:paraId="1BCAE578" w14:textId="77777777" w:rsidR="007E63D5" w:rsidRPr="007F7E2B" w:rsidRDefault="007E63D5">
            <w:pPr>
              <w:spacing w:line="259" w:lineRule="auto"/>
              <w:rPr>
                <w:ins w:id="17779" w:author="V2" w:date="2025-04-14T14:19:00Z" w16du:dateUtc="2025-04-14T19:19:00Z"/>
              </w:rPr>
            </w:pPr>
            <w:ins w:id="17780" w:author="V2" w:date="2025-04-14T14:19:00Z" w16du:dateUtc="2025-04-14T19:19:00Z">
              <w:r w:rsidRPr="007F7E2B">
                <w:t xml:space="preserve">The average emission rate of a given pollutant for a given source, relative to the intensity of a specific activity. </w:t>
              </w:r>
            </w:ins>
          </w:p>
        </w:tc>
      </w:tr>
      <w:tr w:rsidR="007E63D5" w:rsidRPr="007F7E2B" w14:paraId="4817C93A" w14:textId="77777777">
        <w:trPr>
          <w:trHeight w:val="631"/>
          <w:ins w:id="17781" w:author="V2" w:date="2025-04-14T14:19:00Z" w16du:dateUtc="2025-04-14T19:19:00Z"/>
        </w:trPr>
        <w:tc>
          <w:tcPr>
            <w:tcW w:w="2629" w:type="dxa"/>
            <w:tcBorders>
              <w:top w:val="nil"/>
              <w:left w:val="nil"/>
              <w:bottom w:val="nil"/>
              <w:right w:val="nil"/>
            </w:tcBorders>
          </w:tcPr>
          <w:p w14:paraId="7D2BD196" w14:textId="77777777" w:rsidR="007E63D5" w:rsidRPr="007F7E2B" w:rsidRDefault="007E63D5">
            <w:pPr>
              <w:spacing w:line="259" w:lineRule="auto"/>
              <w:rPr>
                <w:ins w:id="17782" w:author="V2" w:date="2025-04-14T14:19:00Z" w16du:dateUtc="2025-04-14T19:19:00Z"/>
              </w:rPr>
            </w:pPr>
            <w:ins w:id="17783" w:author="V2" w:date="2025-04-14T14:19:00Z" w16du:dateUtc="2025-04-14T19:19:00Z">
              <w:r w:rsidRPr="007F7E2B">
                <w:rPr>
                  <w:rFonts w:ascii="Arial" w:eastAsia="Arial" w:hAnsi="Arial" w:cs="Arial"/>
                  <w:b/>
                </w:rPr>
                <w:t xml:space="preserve">Power Equipment:  </w:t>
              </w:r>
            </w:ins>
          </w:p>
        </w:tc>
        <w:tc>
          <w:tcPr>
            <w:tcW w:w="6450" w:type="dxa"/>
            <w:tcBorders>
              <w:top w:val="nil"/>
              <w:left w:val="nil"/>
              <w:bottom w:val="nil"/>
              <w:right w:val="nil"/>
            </w:tcBorders>
            <w:vAlign w:val="bottom"/>
          </w:tcPr>
          <w:p w14:paraId="15145544" w14:textId="77777777" w:rsidR="007E63D5" w:rsidRPr="007F7E2B" w:rsidRDefault="007E63D5">
            <w:pPr>
              <w:spacing w:line="259" w:lineRule="auto"/>
              <w:rPr>
                <w:ins w:id="17784" w:author="V2" w:date="2025-04-14T14:19:00Z" w16du:dateUtc="2025-04-14T19:19:00Z"/>
              </w:rPr>
            </w:pPr>
            <w:ins w:id="17785" w:author="V2" w:date="2025-04-14T14:19:00Z" w16du:dateUtc="2025-04-14T19:19:00Z">
              <w:r w:rsidRPr="007F7E2B">
                <w:t xml:space="preserve">Equipment or tool powered by a combustion engine running on fossil fuels including vehicles.  </w:t>
              </w:r>
            </w:ins>
          </w:p>
        </w:tc>
      </w:tr>
    </w:tbl>
    <w:p w14:paraId="538F8066" w14:textId="77777777" w:rsidR="007E63D5" w:rsidRPr="007F7E2B" w:rsidRDefault="007E63D5">
      <w:pPr>
        <w:tabs>
          <w:tab w:val="center" w:pos="2273"/>
        </w:tabs>
        <w:spacing w:after="259" w:line="259" w:lineRule="auto"/>
        <w:ind w:left="-15"/>
        <w:rPr>
          <w:ins w:id="17786" w:author="V2" w:date="2025-04-14T14:19:00Z" w16du:dateUtc="2025-04-14T19:19:00Z"/>
        </w:rPr>
      </w:pPr>
      <w:ins w:id="17787" w:author="V2" w:date="2025-04-14T14:19:00Z" w16du:dateUtc="2025-04-14T19:19:00Z">
        <w:r w:rsidRPr="007F7E2B">
          <w:rPr>
            <w:rFonts w:ascii="Arial" w:eastAsia="Arial" w:hAnsi="Arial" w:cs="Arial"/>
            <w:b/>
            <w:color w:val="005B82"/>
            <w:sz w:val="22"/>
          </w:rPr>
          <w:t xml:space="preserve">4 </w:t>
        </w:r>
        <w:r w:rsidRPr="007F7E2B">
          <w:rPr>
            <w:rFonts w:ascii="Arial" w:eastAsia="Arial" w:hAnsi="Arial" w:cs="Arial"/>
            <w:b/>
            <w:color w:val="005B82"/>
            <w:sz w:val="22"/>
          </w:rPr>
          <w:tab/>
          <w:t xml:space="preserve">APPLICABILITY CONDITIONS </w:t>
        </w:r>
      </w:ins>
    </w:p>
    <w:p w14:paraId="433DAA16" w14:textId="77777777" w:rsidR="007E63D5" w:rsidRPr="007F7E2B" w:rsidRDefault="007E63D5">
      <w:pPr>
        <w:spacing w:after="387"/>
        <w:ind w:left="-5" w:right="2"/>
        <w:rPr>
          <w:ins w:id="17788" w:author="V2" w:date="2025-04-14T14:19:00Z" w16du:dateUtc="2025-04-14T19:19:00Z"/>
        </w:rPr>
      </w:pPr>
      <w:ins w:id="17789" w:author="V2" w:date="2025-04-14T14:19:00Z" w16du:dateUtc="2025-04-14T19:19:00Z">
        <w:r w:rsidRPr="007F7E2B">
          <w:t xml:space="preserve">None </w:t>
        </w:r>
      </w:ins>
    </w:p>
    <w:p w14:paraId="2FB2F073" w14:textId="77777777" w:rsidR="007E63D5" w:rsidRPr="007F7E2B" w:rsidRDefault="007E63D5">
      <w:pPr>
        <w:pStyle w:val="Heading1"/>
        <w:tabs>
          <w:tab w:val="center" w:pos="1495"/>
        </w:tabs>
        <w:spacing w:after="263"/>
        <w:ind w:left="-15"/>
        <w:rPr>
          <w:ins w:id="17790" w:author="V2" w:date="2025-04-14T14:19:00Z" w16du:dateUtc="2025-04-14T19:19:00Z"/>
        </w:rPr>
      </w:pPr>
      <w:bookmarkStart w:id="17791" w:name="_Toc174616223"/>
      <w:bookmarkStart w:id="17792" w:name="_Toc174616639"/>
      <w:bookmarkStart w:id="17793" w:name="_Toc180594364"/>
      <w:bookmarkStart w:id="17794" w:name="_Toc180594771"/>
      <w:ins w:id="17795" w:author="V2" w:date="2025-04-14T14:19:00Z" w16du:dateUtc="2025-04-14T19:19:00Z">
        <w:r w:rsidRPr="007F7E2B">
          <w:t>5</w:t>
        </w:r>
        <w:r w:rsidRPr="007F7E2B">
          <w:rPr>
            <w:rFonts w:ascii="Arial" w:eastAsia="Arial" w:hAnsi="Arial" w:cs="Arial"/>
          </w:rPr>
          <w:t xml:space="preserve"> </w:t>
        </w:r>
        <w:r w:rsidRPr="007F7E2B">
          <w:rPr>
            <w:rFonts w:ascii="Arial" w:eastAsia="Arial" w:hAnsi="Arial" w:cs="Arial"/>
          </w:rPr>
          <w:tab/>
          <w:t>PROCEDURES</w:t>
        </w:r>
        <w:bookmarkEnd w:id="17791"/>
        <w:bookmarkEnd w:id="17792"/>
        <w:bookmarkEnd w:id="17793"/>
        <w:bookmarkEnd w:id="17794"/>
        <w:r w:rsidRPr="007F7E2B">
          <w:t xml:space="preserve"> </w:t>
        </w:r>
      </w:ins>
    </w:p>
    <w:p w14:paraId="7EBF392D" w14:textId="77777777" w:rsidR="007E63D5" w:rsidRPr="007F7E2B" w:rsidRDefault="007E63D5">
      <w:pPr>
        <w:spacing w:after="206"/>
        <w:ind w:left="-5" w:right="2"/>
        <w:rPr>
          <w:ins w:id="17796" w:author="V2" w:date="2025-04-14T14:19:00Z" w16du:dateUtc="2025-04-14T19:19:00Z"/>
        </w:rPr>
      </w:pPr>
      <w:ins w:id="17797" w:author="V2" w:date="2025-04-14T14:19:00Z" w16du:dateUtc="2025-04-14T19:19:00Z">
        <w:r w:rsidRPr="007F7E2B">
          <w:t xml:space="preserve">GHG emissions may occur as a result of activities either within or outside of the project area due to burning of fossil fuels in powered equipment used for treatments, management, transportation of supplies. </w:t>
        </w:r>
      </w:ins>
    </w:p>
    <w:p w14:paraId="0901658B" w14:textId="77777777" w:rsidR="007E63D5" w:rsidRPr="007F7E2B" w:rsidRDefault="007E63D5">
      <w:pPr>
        <w:spacing w:after="8"/>
        <w:ind w:left="-5" w:right="2"/>
        <w:rPr>
          <w:ins w:id="17798" w:author="V2" w:date="2025-04-14T14:19:00Z" w16du:dateUtc="2025-04-14T19:19:00Z"/>
        </w:rPr>
      </w:pPr>
      <w:ins w:id="17799" w:author="V2" w:date="2025-04-14T14:19:00Z" w16du:dateUtc="2025-04-14T19:19:00Z">
        <w:r w:rsidRPr="007F7E2B">
          <w:rPr>
            <w:rFonts w:ascii="Arial" w:eastAsia="Arial" w:hAnsi="Arial" w:cs="Arial"/>
            <w:b/>
          </w:rPr>
          <w:t>Step 1:</w:t>
        </w:r>
        <w:r w:rsidRPr="007F7E2B">
          <w:t xml:space="preserve"> Monitor and/or estimate the type and amount of fossil fuels consumed in activities directly attributable to the project activity. </w:t>
        </w:r>
      </w:ins>
    </w:p>
    <w:p w14:paraId="15A13215" w14:textId="77777777" w:rsidR="007E63D5" w:rsidRPr="007F7E2B" w:rsidRDefault="007E63D5">
      <w:pPr>
        <w:spacing w:after="17" w:line="259" w:lineRule="auto"/>
        <w:rPr>
          <w:ins w:id="17800" w:author="V2" w:date="2025-04-14T14:19:00Z" w16du:dateUtc="2025-04-14T19:19:00Z"/>
        </w:rPr>
      </w:pPr>
      <w:ins w:id="17801" w:author="V2" w:date="2025-04-14T14:19:00Z" w16du:dateUtc="2025-04-14T19:19:00Z">
        <w:r w:rsidRPr="007F7E2B">
          <w:lastRenderedPageBreak/>
          <w:t xml:space="preserve"> </w:t>
        </w:r>
      </w:ins>
    </w:p>
    <w:p w14:paraId="640B0606" w14:textId="77777777" w:rsidR="007E63D5" w:rsidRPr="007F7E2B" w:rsidRDefault="007E63D5">
      <w:pPr>
        <w:spacing w:after="7"/>
        <w:ind w:left="-5" w:right="2"/>
        <w:rPr>
          <w:ins w:id="17802" w:author="V2" w:date="2025-04-14T14:19:00Z" w16du:dateUtc="2025-04-14T19:19:00Z"/>
        </w:rPr>
      </w:pPr>
      <w:ins w:id="17803" w:author="V2" w:date="2025-04-14T14:19:00Z" w16du:dateUtc="2025-04-14T19:19:00Z">
        <w:r w:rsidRPr="007F7E2B">
          <w:t xml:space="preserve">When this module is used in an ex-post situation (under project conditions, or baseline conditions in the case of a monitored baseline) the amounts of fuels used must be tracked on an ongoing basis based on fuel invoicing.  If invoicing does not provide complete information, fuel use may be estimated based on average fuel use per hour or distance traveled for a given piece of machinery.   </w:t>
        </w:r>
      </w:ins>
    </w:p>
    <w:p w14:paraId="15F30F71" w14:textId="77777777" w:rsidR="007E63D5" w:rsidRPr="007F7E2B" w:rsidRDefault="007E63D5">
      <w:pPr>
        <w:spacing w:line="259" w:lineRule="auto"/>
        <w:rPr>
          <w:ins w:id="17804" w:author="V2" w:date="2025-04-14T14:19:00Z" w16du:dateUtc="2025-04-14T19:19:00Z"/>
        </w:rPr>
      </w:pPr>
      <w:ins w:id="17805" w:author="V2" w:date="2025-04-14T14:19:00Z" w16du:dateUtc="2025-04-14T19:19:00Z">
        <w:r w:rsidRPr="007F7E2B">
          <w:t xml:space="preserve"> </w:t>
        </w:r>
      </w:ins>
    </w:p>
    <w:p w14:paraId="28A40DD0" w14:textId="407D663F" w:rsidR="007E63D5" w:rsidRPr="007F7E2B" w:rsidRDefault="007E63D5">
      <w:pPr>
        <w:spacing w:after="7"/>
        <w:ind w:left="-5" w:right="2"/>
        <w:rPr>
          <w:ins w:id="17806" w:author="V2" w:date="2025-04-14T14:19:00Z" w16du:dateUtc="2025-04-14T19:19:00Z"/>
        </w:rPr>
      </w:pPr>
      <w:ins w:id="17807" w:author="V2" w:date="2025-04-14T14:19:00Z" w16du:dateUtc="2025-04-14T19:19:00Z">
        <w:r w:rsidRPr="007F7E2B">
          <w:t xml:space="preserve">Under ex-ante conditions, the amounts of fuels used by type must be estimated using the module </w:t>
        </w:r>
        <w:r w:rsidR="00111949" w:rsidRPr="007F7E2B">
          <w:rPr>
            <w:rFonts w:ascii="Arial" w:eastAsia="Arial" w:hAnsi="Arial" w:cs="Arial"/>
            <w:i/>
          </w:rPr>
          <w:t>TRS-2</w:t>
        </w:r>
        <w:r w:rsidRPr="007F7E2B">
          <w:rPr>
            <w:rFonts w:ascii="Arial" w:eastAsia="Arial" w:hAnsi="Arial" w:cs="Arial"/>
            <w:i/>
          </w:rPr>
          <w:t xml:space="preserve"> Methods to Project Future Conditions</w:t>
        </w:r>
        <w:r w:rsidRPr="007F7E2B">
          <w:t xml:space="preserve">. </w:t>
        </w:r>
      </w:ins>
    </w:p>
    <w:p w14:paraId="38B29B09" w14:textId="77777777" w:rsidR="007E63D5" w:rsidRPr="007F7E2B" w:rsidRDefault="007E63D5">
      <w:pPr>
        <w:spacing w:line="259" w:lineRule="auto"/>
        <w:rPr>
          <w:ins w:id="17808" w:author="V2" w:date="2025-04-14T14:19:00Z" w16du:dateUtc="2025-04-14T19:19:00Z"/>
        </w:rPr>
      </w:pPr>
      <w:ins w:id="17809" w:author="V2" w:date="2025-04-14T14:19:00Z" w16du:dateUtc="2025-04-14T19:19:00Z">
        <w:r w:rsidRPr="007F7E2B">
          <w:t xml:space="preserve"> </w:t>
        </w:r>
      </w:ins>
    </w:p>
    <w:p w14:paraId="36F28422" w14:textId="77777777" w:rsidR="007E63D5" w:rsidRPr="007F7E2B" w:rsidRDefault="007E63D5">
      <w:pPr>
        <w:spacing w:after="8"/>
        <w:ind w:left="-5" w:right="2"/>
        <w:rPr>
          <w:ins w:id="17810" w:author="V2" w:date="2025-04-14T14:19:00Z" w16du:dateUtc="2025-04-14T19:19:00Z"/>
        </w:rPr>
      </w:pPr>
      <w:ins w:id="17811" w:author="V2" w:date="2025-04-14T14:19:00Z" w16du:dateUtc="2025-04-14T19:19:00Z">
        <w:r w:rsidRPr="007F7E2B">
          <w:rPr>
            <w:rFonts w:ascii="Arial" w:eastAsia="Arial" w:hAnsi="Arial" w:cs="Arial"/>
            <w:b/>
          </w:rPr>
          <w:t>Step 2:</w:t>
        </w:r>
        <w:r w:rsidRPr="007F7E2B">
          <w:t xml:space="preserve"> Choose the most appropriate emission factors.  There are three possible sources of emission factors: </w:t>
        </w:r>
      </w:ins>
    </w:p>
    <w:p w14:paraId="10C3DA5B" w14:textId="77777777" w:rsidR="007E63D5" w:rsidRPr="007F7E2B" w:rsidRDefault="007E63D5">
      <w:pPr>
        <w:spacing w:after="30" w:line="259" w:lineRule="auto"/>
        <w:rPr>
          <w:ins w:id="17812" w:author="V2" w:date="2025-04-14T14:19:00Z" w16du:dateUtc="2025-04-14T19:19:00Z"/>
        </w:rPr>
      </w:pPr>
      <w:ins w:id="17813" w:author="V2" w:date="2025-04-14T14:19:00Z" w16du:dateUtc="2025-04-14T19:19:00Z">
        <w:r w:rsidRPr="007F7E2B">
          <w:t xml:space="preserve"> </w:t>
        </w:r>
      </w:ins>
    </w:p>
    <w:p w14:paraId="449C8BE8" w14:textId="77777777" w:rsidR="007E63D5" w:rsidRPr="007F7E2B" w:rsidRDefault="007E63D5" w:rsidP="00964B29">
      <w:pPr>
        <w:numPr>
          <w:ilvl w:val="0"/>
          <w:numId w:val="104"/>
        </w:numPr>
        <w:spacing w:before="0" w:after="77" w:line="269" w:lineRule="auto"/>
        <w:ind w:right="2" w:hanging="358"/>
        <w:rPr>
          <w:ins w:id="17814" w:author="V2" w:date="2025-04-14T14:19:00Z" w16du:dateUtc="2025-04-14T19:19:00Z"/>
        </w:rPr>
      </w:pPr>
      <w:ins w:id="17815" w:author="V2" w:date="2025-04-14T14:19:00Z" w16du:dateUtc="2025-04-14T19:19:00Z">
        <w:r w:rsidRPr="007F7E2B">
          <w:t xml:space="preserve">Regional emission factors; </w:t>
        </w:r>
      </w:ins>
    </w:p>
    <w:p w14:paraId="44B01B9F" w14:textId="77777777" w:rsidR="007E63D5" w:rsidRPr="007F7E2B" w:rsidRDefault="007E63D5" w:rsidP="00964B29">
      <w:pPr>
        <w:numPr>
          <w:ilvl w:val="0"/>
          <w:numId w:val="104"/>
        </w:numPr>
        <w:spacing w:before="0" w:after="134" w:line="269" w:lineRule="auto"/>
        <w:ind w:right="2" w:hanging="358"/>
        <w:rPr>
          <w:ins w:id="17816" w:author="V2" w:date="2025-04-14T14:19:00Z" w16du:dateUtc="2025-04-14T19:19:00Z"/>
        </w:rPr>
      </w:pPr>
      <w:ins w:id="17817" w:author="V2" w:date="2025-04-14T14:19:00Z" w16du:dateUtc="2025-04-14T19:19:00Z">
        <w:r w:rsidRPr="007F7E2B">
          <w:t xml:space="preserve">National emission factors: These emission factors developed by national programs such as national GHG inventory; </w:t>
        </w:r>
      </w:ins>
    </w:p>
    <w:p w14:paraId="33208285" w14:textId="77777777" w:rsidR="007E63D5" w:rsidRPr="007F7E2B" w:rsidRDefault="007E63D5" w:rsidP="00964B29">
      <w:pPr>
        <w:numPr>
          <w:ilvl w:val="0"/>
          <w:numId w:val="104"/>
        </w:numPr>
        <w:spacing w:before="0" w:after="99" w:line="269" w:lineRule="auto"/>
        <w:ind w:right="2" w:hanging="358"/>
        <w:rPr>
          <w:ins w:id="17818" w:author="V2" w:date="2025-04-14T14:19:00Z" w16du:dateUtc="2025-04-14T19:19:00Z"/>
        </w:rPr>
      </w:pPr>
      <w:ins w:id="17819" w:author="V2" w:date="2025-04-14T14:19:00Z" w16du:dateUtc="2025-04-14T19:19:00Z">
        <w:r w:rsidRPr="007F7E2B">
          <w:t xml:space="preserve">IPCC default emission factors provided that a careful review of the consistency of these factors with the country conditions has been made. IPCC default factors may only be used when no other information is available. </w:t>
        </w:r>
      </w:ins>
    </w:p>
    <w:p w14:paraId="013C0768" w14:textId="77777777" w:rsidR="007E63D5" w:rsidRPr="007F7E2B" w:rsidRDefault="007E63D5">
      <w:pPr>
        <w:spacing w:after="15" w:line="259" w:lineRule="auto"/>
        <w:rPr>
          <w:ins w:id="17820" w:author="V2" w:date="2025-04-14T14:19:00Z" w16du:dateUtc="2025-04-14T19:19:00Z"/>
        </w:rPr>
      </w:pPr>
      <w:ins w:id="17821" w:author="V2" w:date="2025-04-14T14:19:00Z" w16du:dateUtc="2025-04-14T19:19:00Z">
        <w:r w:rsidRPr="007F7E2B">
          <w:t xml:space="preserve"> </w:t>
        </w:r>
      </w:ins>
    </w:p>
    <w:p w14:paraId="76F4C126" w14:textId="643A238D" w:rsidR="007E63D5" w:rsidRPr="007F7E2B" w:rsidRDefault="000D15C2">
      <w:pPr>
        <w:spacing w:after="369"/>
        <w:ind w:left="-5" w:right="2"/>
        <w:rPr>
          <w:ins w:id="17822" w:author="V2" w:date="2025-04-14T14:19:00Z" w16du:dateUtc="2025-04-14T19:19:00Z"/>
        </w:rPr>
      </w:pPr>
      <w:ins w:id="17823"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70934" behindDoc="1" locked="0" layoutInCell="1" allowOverlap="1" wp14:anchorId="7A29DB11" wp14:editId="303C97B4">
              <wp:simplePos x="0" y="0"/>
              <wp:positionH relativeFrom="column">
                <wp:posOffset>234950</wp:posOffset>
              </wp:positionH>
              <wp:positionV relativeFrom="paragraph">
                <wp:posOffset>1165860</wp:posOffset>
              </wp:positionV>
              <wp:extent cx="4254500" cy="438150"/>
              <wp:effectExtent l="0" t="0" r="0" b="0"/>
              <wp:wrapTight wrapText="bothSides">
                <wp:wrapPolygon edited="0">
                  <wp:start x="0" y="0"/>
                  <wp:lineTo x="0" y="20661"/>
                  <wp:lineTo x="21471" y="20661"/>
                  <wp:lineTo x="21471" y="0"/>
                  <wp:lineTo x="0" y="0"/>
                </wp:wrapPolygon>
              </wp:wrapTight>
              <wp:docPr id="29238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89367" name=""/>
                      <pic:cNvPicPr/>
                    </pic:nvPicPr>
                    <pic:blipFill>
                      <a:blip r:embed="rId141">
                        <a:extLst>
                          <a:ext uri="{28A0092B-C50C-407E-A947-70E740481C1C}">
                            <a14:useLocalDpi xmlns:a14="http://schemas.microsoft.com/office/drawing/2010/main" val="0"/>
                          </a:ext>
                        </a:extLst>
                      </a:blip>
                      <a:stretch>
                        <a:fillRect/>
                      </a:stretch>
                    </pic:blipFill>
                    <pic:spPr>
                      <a:xfrm>
                        <a:off x="0" y="0"/>
                        <a:ext cx="4254500" cy="438150"/>
                      </a:xfrm>
                      <a:prstGeom prst="rect">
                        <a:avLst/>
                      </a:prstGeom>
                    </pic:spPr>
                  </pic:pic>
                </a:graphicData>
              </a:graphic>
              <wp14:sizeRelH relativeFrom="page">
                <wp14:pctWidth>0</wp14:pctWidth>
              </wp14:sizeRelH>
              <wp14:sizeRelV relativeFrom="page">
                <wp14:pctHeight>0</wp14:pctHeight>
              </wp14:sizeRelV>
            </wp:anchor>
          </w:drawing>
        </w:r>
        <w:r w:rsidR="007E63D5" w:rsidRPr="007F7E2B">
          <w:rPr>
            <w:rFonts w:ascii="Arial" w:eastAsia="Arial" w:hAnsi="Arial" w:cs="Arial"/>
            <w:b/>
          </w:rPr>
          <w:t>Step 3:</w:t>
        </w:r>
        <w:r w:rsidR="007E63D5" w:rsidRPr="007F7E2B">
          <w:t xml:space="preserve"> Estimate GHG emissions resulting from the burning of fossil fuel during activities directly attributable to the project activity. Although some non-CO</w:t>
        </w:r>
        <w:r w:rsidR="007E63D5" w:rsidRPr="007F7E2B">
          <w:rPr>
            <w:vertAlign w:val="subscript"/>
          </w:rPr>
          <w:t>2</w:t>
        </w:r>
        <w:r w:rsidR="007E63D5" w:rsidRPr="007F7E2B">
          <w:t xml:space="preserve"> GHG (CO, CH</w:t>
        </w:r>
        <w:r w:rsidR="007E63D5" w:rsidRPr="007F7E2B">
          <w:rPr>
            <w:vertAlign w:val="subscript"/>
          </w:rPr>
          <w:t>4</w:t>
        </w:r>
        <w:r w:rsidR="007E63D5" w:rsidRPr="007F7E2B">
          <w:t>, NMVOCs) may be released during combustion process, all the released carbon are accounted as CO</w:t>
        </w:r>
        <w:r w:rsidR="007E63D5" w:rsidRPr="007F7E2B">
          <w:rPr>
            <w:vertAlign w:val="subscript"/>
          </w:rPr>
          <w:t>2</w:t>
        </w:r>
        <w:r w:rsidR="007E63D5" w:rsidRPr="007F7E2B">
          <w:t xml:space="preserve"> emissions based on the Revised 1996 IPCC Guidelines for energy: </w:t>
        </w:r>
      </w:ins>
    </w:p>
    <w:p w14:paraId="26A2BAA1" w14:textId="73CB95AE" w:rsidR="007E63D5" w:rsidRPr="007F7E2B" w:rsidRDefault="007E63D5" w:rsidP="000D15C2">
      <w:pPr>
        <w:tabs>
          <w:tab w:val="center" w:pos="3126"/>
          <w:tab w:val="center" w:pos="5562"/>
          <w:tab w:val="center" w:pos="6481"/>
          <w:tab w:val="center" w:pos="7201"/>
          <w:tab w:val="center" w:pos="8264"/>
        </w:tabs>
        <w:spacing w:after="239" w:line="259" w:lineRule="auto"/>
        <w:jc w:val="right"/>
        <w:rPr>
          <w:ins w:id="17824" w:author="V2" w:date="2025-04-14T14:19:00Z" w16du:dateUtc="2025-04-14T19:19:00Z"/>
        </w:rPr>
      </w:pPr>
      <w:ins w:id="17825" w:author="V2" w:date="2025-04-14T14:19:00Z" w16du:dateUtc="2025-04-14T19:19:00Z">
        <w:r w:rsidRPr="007F7E2B">
          <w:rPr>
            <w:sz w:val="22"/>
          </w:rPr>
          <w:tab/>
        </w:r>
        <w:r w:rsidRPr="007F7E2B">
          <w:tab/>
          <w:t xml:space="preserve"> </w:t>
        </w:r>
        <w:r w:rsidRPr="007F7E2B">
          <w:tab/>
          <w:t xml:space="preserve">     </w:t>
        </w:r>
        <w:r w:rsidRPr="007F7E2B">
          <w:tab/>
          <w:t xml:space="preserve">   (14.1) </w:t>
        </w:r>
      </w:ins>
    </w:p>
    <w:p w14:paraId="4BDE8030" w14:textId="77777777" w:rsidR="007E63D5" w:rsidRPr="007F7E2B" w:rsidRDefault="007E63D5">
      <w:pPr>
        <w:spacing w:after="250"/>
        <w:ind w:left="730" w:right="2"/>
        <w:rPr>
          <w:ins w:id="17826" w:author="V2" w:date="2025-04-14T14:19:00Z" w16du:dateUtc="2025-04-14T19:19:00Z"/>
        </w:rPr>
      </w:pPr>
      <w:ins w:id="17827" w:author="V2" w:date="2025-04-14T14:19:00Z" w16du:dateUtc="2025-04-14T19:19:00Z">
        <w:r w:rsidRPr="007F7E2B">
          <w:t xml:space="preserve">Where: </w:t>
        </w:r>
      </w:ins>
    </w:p>
    <w:p w14:paraId="31E89924" w14:textId="77777777" w:rsidR="007E63D5" w:rsidRPr="007F7E2B" w:rsidRDefault="007E63D5">
      <w:pPr>
        <w:tabs>
          <w:tab w:val="center" w:pos="839"/>
          <w:tab w:val="center" w:pos="4488"/>
        </w:tabs>
        <w:spacing w:after="175"/>
        <w:rPr>
          <w:ins w:id="17828" w:author="V2" w:date="2025-04-14T14:19:00Z" w16du:dateUtc="2025-04-14T19:19:00Z"/>
        </w:rPr>
      </w:pPr>
      <w:ins w:id="17829" w:author="V2" w:date="2025-04-14T14:19:00Z" w16du:dateUtc="2025-04-14T19:19:00Z">
        <w:r w:rsidRPr="007F7E2B">
          <w:rPr>
            <w:sz w:val="22"/>
          </w:rPr>
          <w:tab/>
        </w:r>
        <w:r w:rsidRPr="007F7E2B">
          <w:t>E</w:t>
        </w:r>
        <w:r w:rsidRPr="007F7E2B">
          <w:rPr>
            <w:vertAlign w:val="subscript"/>
          </w:rPr>
          <w:t xml:space="preserve">ff </w:t>
        </w:r>
        <w:r w:rsidRPr="007F7E2B">
          <w:rPr>
            <w:vertAlign w:val="subscript"/>
          </w:rPr>
          <w:tab/>
        </w:r>
        <w:r w:rsidRPr="007F7E2B">
          <w:t>=       Emissions from the burning of fossil fuels, tCO</w:t>
        </w:r>
        <w:r w:rsidRPr="007F7E2B">
          <w:rPr>
            <w:vertAlign w:val="subscript"/>
          </w:rPr>
          <w:t>2</w:t>
        </w:r>
        <w:r w:rsidRPr="007F7E2B">
          <w:t xml:space="preserve"> yr</w:t>
        </w:r>
        <w:r w:rsidRPr="007F7E2B">
          <w:rPr>
            <w:vertAlign w:val="superscript"/>
          </w:rPr>
          <w:t>-1</w:t>
        </w:r>
        <w:r w:rsidRPr="007F7E2B">
          <w:rPr>
            <w:sz w:val="13"/>
          </w:rPr>
          <w:t xml:space="preserve"> </w:t>
        </w:r>
      </w:ins>
    </w:p>
    <w:p w14:paraId="4347BC8A" w14:textId="77777777" w:rsidR="007E63D5" w:rsidRPr="007F7E2B" w:rsidRDefault="007E63D5">
      <w:pPr>
        <w:tabs>
          <w:tab w:val="center" w:pos="1148"/>
          <w:tab w:val="center" w:pos="4449"/>
        </w:tabs>
        <w:spacing w:after="189"/>
        <w:rPr>
          <w:ins w:id="17830" w:author="V2" w:date="2025-04-14T14:19:00Z" w16du:dateUtc="2025-04-14T19:19:00Z"/>
        </w:rPr>
      </w:pPr>
      <w:ins w:id="17831" w:author="V2" w:date="2025-04-14T14:19:00Z" w16du:dateUtc="2025-04-14T19:19:00Z">
        <w:r w:rsidRPr="007F7E2B">
          <w:rPr>
            <w:sz w:val="22"/>
          </w:rPr>
          <w:tab/>
        </w:r>
        <w:r w:rsidRPr="007F7E2B">
          <w:t>CSP</w:t>
        </w:r>
        <w:r w:rsidRPr="007F7E2B">
          <w:rPr>
            <w:vertAlign w:val="subscript"/>
          </w:rPr>
          <w:t>diesel,t</w:t>
        </w:r>
        <w:r w:rsidRPr="007F7E2B">
          <w:t xml:space="preserve"> </w:t>
        </w:r>
        <w:r w:rsidRPr="007F7E2B">
          <w:tab/>
          <w:t>=       Amount of diesel consumption, liter (l) yr</w:t>
        </w:r>
        <w:r w:rsidRPr="007F7E2B">
          <w:rPr>
            <w:vertAlign w:val="superscript"/>
          </w:rPr>
          <w:t xml:space="preserve">-1 </w:t>
        </w:r>
        <w:r w:rsidRPr="007F7E2B">
          <w:t xml:space="preserve">in year t </w:t>
        </w:r>
      </w:ins>
    </w:p>
    <w:p w14:paraId="3218D865" w14:textId="77777777" w:rsidR="007E63D5" w:rsidRPr="007F7E2B" w:rsidRDefault="007E63D5">
      <w:pPr>
        <w:tabs>
          <w:tab w:val="center" w:pos="1220"/>
          <w:tab w:val="center" w:pos="4303"/>
        </w:tabs>
        <w:spacing w:after="201"/>
        <w:rPr>
          <w:ins w:id="17832" w:author="V2" w:date="2025-04-14T14:19:00Z" w16du:dateUtc="2025-04-14T19:19:00Z"/>
        </w:rPr>
      </w:pPr>
      <w:ins w:id="17833" w:author="V2" w:date="2025-04-14T14:19:00Z" w16du:dateUtc="2025-04-14T19:19:00Z">
        <w:r w:rsidRPr="007F7E2B">
          <w:rPr>
            <w:sz w:val="22"/>
          </w:rPr>
          <w:tab/>
        </w:r>
        <w:r w:rsidRPr="007F7E2B">
          <w:t>CSP</w:t>
        </w:r>
        <w:r w:rsidRPr="007F7E2B">
          <w:rPr>
            <w:vertAlign w:val="subscript"/>
          </w:rPr>
          <w:t>gasoline,t</w:t>
        </w:r>
        <w:r w:rsidRPr="007F7E2B">
          <w:t xml:space="preserve">  </w:t>
        </w:r>
        <w:r w:rsidRPr="007F7E2B">
          <w:tab/>
          <w:t>=       Amount of gasoline consumption, l yr</w:t>
        </w:r>
        <w:r w:rsidRPr="007F7E2B">
          <w:rPr>
            <w:vertAlign w:val="superscript"/>
          </w:rPr>
          <w:t xml:space="preserve">-1 </w:t>
        </w:r>
        <w:r w:rsidRPr="007F7E2B">
          <w:t xml:space="preserve">in year t </w:t>
        </w:r>
      </w:ins>
    </w:p>
    <w:p w14:paraId="7E32617F" w14:textId="77777777" w:rsidR="007E63D5" w:rsidRPr="007F7E2B" w:rsidRDefault="007E63D5">
      <w:pPr>
        <w:tabs>
          <w:tab w:val="center" w:pos="1034"/>
          <w:tab w:val="center" w:pos="3832"/>
        </w:tabs>
        <w:spacing w:after="190"/>
        <w:rPr>
          <w:ins w:id="17834" w:author="V2" w:date="2025-04-14T14:19:00Z" w16du:dateUtc="2025-04-14T19:19:00Z"/>
        </w:rPr>
      </w:pPr>
      <w:ins w:id="17835" w:author="V2" w:date="2025-04-14T14:19:00Z" w16du:dateUtc="2025-04-14T19:19:00Z">
        <w:r w:rsidRPr="007F7E2B">
          <w:rPr>
            <w:sz w:val="22"/>
          </w:rPr>
          <w:tab/>
        </w:r>
        <w:r w:rsidRPr="007F7E2B">
          <w:t>EF</w:t>
        </w:r>
        <w:r w:rsidRPr="007F7E2B">
          <w:rPr>
            <w:vertAlign w:val="subscript"/>
          </w:rPr>
          <w:t>diesel</w:t>
        </w:r>
        <w:r w:rsidRPr="007F7E2B">
          <w:t xml:space="preserve">  </w:t>
        </w:r>
        <w:r w:rsidRPr="007F7E2B">
          <w:tab/>
          <w:t>=       Emission factor for diesel, kg CO</w:t>
        </w:r>
        <w:r w:rsidRPr="007F7E2B">
          <w:rPr>
            <w:vertAlign w:val="subscript"/>
          </w:rPr>
          <w:t>2</w:t>
        </w:r>
        <w:r w:rsidRPr="007F7E2B">
          <w:t xml:space="preserve"> l</w:t>
        </w:r>
        <w:r w:rsidRPr="007F7E2B">
          <w:rPr>
            <w:vertAlign w:val="superscript"/>
          </w:rPr>
          <w:t>-1</w:t>
        </w:r>
        <w:r w:rsidRPr="007F7E2B">
          <w:t xml:space="preserve"> </w:t>
        </w:r>
      </w:ins>
    </w:p>
    <w:p w14:paraId="6DD337ED" w14:textId="77777777" w:rsidR="007E63D5" w:rsidRPr="007F7E2B" w:rsidRDefault="007E63D5">
      <w:pPr>
        <w:tabs>
          <w:tab w:val="center" w:pos="1106"/>
          <w:tab w:val="center" w:pos="3944"/>
        </w:tabs>
        <w:spacing w:after="167"/>
        <w:rPr>
          <w:ins w:id="17836" w:author="V2" w:date="2025-04-14T14:19:00Z" w16du:dateUtc="2025-04-14T19:19:00Z"/>
        </w:rPr>
      </w:pPr>
      <w:ins w:id="17837" w:author="V2" w:date="2025-04-14T14:19:00Z" w16du:dateUtc="2025-04-14T19:19:00Z">
        <w:r w:rsidRPr="007F7E2B">
          <w:rPr>
            <w:sz w:val="22"/>
          </w:rPr>
          <w:lastRenderedPageBreak/>
          <w:tab/>
        </w:r>
        <w:r w:rsidRPr="007F7E2B">
          <w:t>EF</w:t>
        </w:r>
        <w:r w:rsidRPr="007F7E2B">
          <w:rPr>
            <w:vertAlign w:val="subscript"/>
          </w:rPr>
          <w:t>gasoline</w:t>
        </w:r>
        <w:r w:rsidRPr="007F7E2B">
          <w:t xml:space="preserve"> </w:t>
        </w:r>
        <w:r w:rsidRPr="007F7E2B">
          <w:tab/>
          <w:t>=       Emission factor for gasoline, kg CO</w:t>
        </w:r>
        <w:r w:rsidRPr="007F7E2B">
          <w:rPr>
            <w:vertAlign w:val="subscript"/>
          </w:rPr>
          <w:t>2</w:t>
        </w:r>
        <w:r w:rsidRPr="007F7E2B">
          <w:t xml:space="preserve"> l</w:t>
        </w:r>
        <w:r w:rsidRPr="007F7E2B">
          <w:rPr>
            <w:vertAlign w:val="superscript"/>
          </w:rPr>
          <w:t>-1</w:t>
        </w:r>
        <w:r w:rsidRPr="007F7E2B">
          <w:t xml:space="preserve">   </w:t>
        </w:r>
      </w:ins>
    </w:p>
    <w:p w14:paraId="5B15636D" w14:textId="77777777" w:rsidR="007E63D5" w:rsidRPr="007F7E2B" w:rsidRDefault="007E63D5">
      <w:pPr>
        <w:tabs>
          <w:tab w:val="center" w:pos="905"/>
          <w:tab w:val="center" w:pos="3310"/>
        </w:tabs>
        <w:spacing w:after="532"/>
        <w:rPr>
          <w:ins w:id="17838" w:author="V2" w:date="2025-04-14T14:19:00Z" w16du:dateUtc="2025-04-14T19:19:00Z"/>
        </w:rPr>
      </w:pPr>
      <w:ins w:id="17839" w:author="V2" w:date="2025-04-14T14:19:00Z" w16du:dateUtc="2025-04-14T19:19:00Z">
        <w:r w:rsidRPr="007F7E2B">
          <w:rPr>
            <w:sz w:val="22"/>
          </w:rPr>
          <w:tab/>
        </w:r>
        <w:r w:rsidRPr="007F7E2B">
          <w:t>10</w:t>
        </w:r>
        <w:r w:rsidRPr="007F7E2B">
          <w:rPr>
            <w:vertAlign w:val="superscript"/>
          </w:rPr>
          <w:t>-3</w:t>
        </w:r>
        <w:r w:rsidRPr="007F7E2B">
          <w:t xml:space="preserve">  </w:t>
        </w:r>
        <w:r w:rsidRPr="007F7E2B">
          <w:tab/>
          <w:t xml:space="preserve">=       Conversion kg to tonnes </w:t>
        </w:r>
      </w:ins>
    </w:p>
    <w:p w14:paraId="5E942ED4" w14:textId="77777777" w:rsidR="007E63D5" w:rsidRPr="007F7E2B" w:rsidRDefault="007E63D5">
      <w:pPr>
        <w:pStyle w:val="Heading1"/>
        <w:tabs>
          <w:tab w:val="center" w:pos="1489"/>
        </w:tabs>
        <w:spacing w:after="33"/>
        <w:ind w:left="-15"/>
        <w:rPr>
          <w:ins w:id="17840" w:author="V2" w:date="2025-04-14T14:19:00Z" w16du:dateUtc="2025-04-14T19:19:00Z"/>
        </w:rPr>
      </w:pPr>
      <w:bookmarkStart w:id="17841" w:name="_Toc174616224"/>
      <w:bookmarkStart w:id="17842" w:name="_Toc174616640"/>
      <w:bookmarkStart w:id="17843" w:name="_Toc180594365"/>
      <w:bookmarkStart w:id="17844" w:name="_Toc180594772"/>
      <w:ins w:id="17845" w:author="V2" w:date="2025-04-14T14:19:00Z" w16du:dateUtc="2025-04-14T19:19:00Z">
        <w:r w:rsidRPr="007F7E2B">
          <w:rPr>
            <w:rFonts w:ascii="Arial" w:eastAsia="Arial" w:hAnsi="Arial" w:cs="Arial"/>
          </w:rPr>
          <w:t xml:space="preserve">6 </w:t>
        </w:r>
        <w:r w:rsidRPr="007F7E2B">
          <w:rPr>
            <w:rFonts w:ascii="Arial" w:eastAsia="Arial" w:hAnsi="Arial" w:cs="Arial"/>
          </w:rPr>
          <w:tab/>
          <w:t>PARAMETERS</w:t>
        </w:r>
        <w:bookmarkEnd w:id="17841"/>
        <w:bookmarkEnd w:id="17842"/>
        <w:bookmarkEnd w:id="17843"/>
        <w:bookmarkEnd w:id="17844"/>
        <w:r w:rsidRPr="007F7E2B">
          <w:rPr>
            <w:rFonts w:ascii="Arial" w:eastAsia="Arial" w:hAnsi="Arial" w:cs="Arial"/>
            <w:b w:val="0"/>
          </w:rPr>
          <w:t xml:space="preserve"> </w:t>
        </w:r>
      </w:ins>
    </w:p>
    <w:tbl>
      <w:tblPr>
        <w:tblStyle w:val="TableGrid0"/>
        <w:tblW w:w="8980" w:type="dxa"/>
        <w:tblInd w:w="614" w:type="dxa"/>
        <w:tblCellMar>
          <w:top w:w="51" w:type="dxa"/>
          <w:left w:w="106" w:type="dxa"/>
          <w:right w:w="115" w:type="dxa"/>
        </w:tblCellMar>
        <w:tblLook w:val="04A0" w:firstRow="1" w:lastRow="0" w:firstColumn="1" w:lastColumn="0" w:noHBand="0" w:noVBand="1"/>
      </w:tblPr>
      <w:tblGrid>
        <w:gridCol w:w="4256"/>
        <w:gridCol w:w="4724"/>
      </w:tblGrid>
      <w:tr w:rsidR="007E63D5" w:rsidRPr="007F7E2B" w14:paraId="4CCC9292" w14:textId="77777777">
        <w:trPr>
          <w:trHeight w:val="332"/>
          <w:ins w:id="1784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5D559DF" w14:textId="77777777" w:rsidR="007E63D5" w:rsidRPr="007F7E2B" w:rsidRDefault="007E63D5">
            <w:pPr>
              <w:spacing w:line="259" w:lineRule="auto"/>
              <w:rPr>
                <w:ins w:id="17847" w:author="V2" w:date="2025-04-14T14:19:00Z" w16du:dateUtc="2025-04-14T19:19:00Z"/>
              </w:rPr>
            </w:pPr>
            <w:ins w:id="17848"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14E5BE92" w14:textId="77777777" w:rsidR="007E63D5" w:rsidRPr="007F7E2B" w:rsidRDefault="007E63D5">
            <w:pPr>
              <w:spacing w:line="259" w:lineRule="auto"/>
              <w:ind w:left="5"/>
              <w:rPr>
                <w:ins w:id="17849" w:author="V2" w:date="2025-04-14T14:19:00Z" w16du:dateUtc="2025-04-14T19:19:00Z"/>
              </w:rPr>
            </w:pPr>
            <w:ins w:id="17850" w:author="V2" w:date="2025-04-14T14:19:00Z" w16du:dateUtc="2025-04-14T19:19:00Z">
              <w:r w:rsidRPr="007F7E2B">
                <w:rPr>
                  <w:rFonts w:ascii="Arial" w:eastAsia="Arial" w:hAnsi="Arial" w:cs="Arial"/>
                  <w:i/>
                </w:rPr>
                <w:t>E</w:t>
              </w:r>
              <w:r w:rsidRPr="007F7E2B">
                <w:rPr>
                  <w:rFonts w:ascii="Arial" w:eastAsia="Arial" w:hAnsi="Arial" w:cs="Arial"/>
                  <w:i/>
                  <w:vertAlign w:val="subscript"/>
                </w:rPr>
                <w:t>ff</w:t>
              </w:r>
              <w:r w:rsidRPr="007F7E2B">
                <w:rPr>
                  <w:rFonts w:ascii="Arial" w:eastAsia="Arial" w:hAnsi="Arial" w:cs="Arial"/>
                  <w:b/>
                  <w:i/>
                </w:rPr>
                <w:t xml:space="preserve"> </w:t>
              </w:r>
            </w:ins>
          </w:p>
        </w:tc>
      </w:tr>
      <w:tr w:rsidR="007E63D5" w:rsidRPr="007F7E2B" w14:paraId="5C162AAF" w14:textId="77777777">
        <w:trPr>
          <w:trHeight w:val="336"/>
          <w:ins w:id="1785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F1FD955" w14:textId="77777777" w:rsidR="007E63D5" w:rsidRPr="007F7E2B" w:rsidRDefault="007E63D5">
            <w:pPr>
              <w:spacing w:line="259" w:lineRule="auto"/>
              <w:rPr>
                <w:ins w:id="17852" w:author="V2" w:date="2025-04-14T14:19:00Z" w16du:dateUtc="2025-04-14T19:19:00Z"/>
              </w:rPr>
            </w:pPr>
            <w:ins w:id="17853"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63E17A1A" w14:textId="77777777" w:rsidR="007E63D5" w:rsidRPr="007F7E2B" w:rsidRDefault="007E63D5">
            <w:pPr>
              <w:spacing w:line="259" w:lineRule="auto"/>
              <w:ind w:left="5"/>
              <w:rPr>
                <w:ins w:id="17854" w:author="V2" w:date="2025-04-14T14:19:00Z" w16du:dateUtc="2025-04-14T19:19:00Z"/>
              </w:rPr>
            </w:pPr>
            <w:ins w:id="17855" w:author="V2" w:date="2025-04-14T14:19:00Z" w16du:dateUtc="2025-04-14T19:19:00Z">
              <w:r w:rsidRPr="007F7E2B">
                <w:t>kg CO</w:t>
              </w:r>
              <w:r w:rsidRPr="007F7E2B">
                <w:rPr>
                  <w:vertAlign w:val="subscript"/>
                </w:rPr>
                <w:t>2</w:t>
              </w:r>
              <w:r w:rsidRPr="007F7E2B">
                <w:t xml:space="preserve">/year  </w:t>
              </w:r>
            </w:ins>
          </w:p>
        </w:tc>
      </w:tr>
      <w:tr w:rsidR="007E63D5" w:rsidRPr="007F7E2B" w14:paraId="6955CEC3" w14:textId="77777777">
        <w:trPr>
          <w:trHeight w:val="334"/>
          <w:ins w:id="1785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9706359" w14:textId="77777777" w:rsidR="007E63D5" w:rsidRPr="007F7E2B" w:rsidRDefault="007E63D5">
            <w:pPr>
              <w:spacing w:line="259" w:lineRule="auto"/>
              <w:rPr>
                <w:ins w:id="17857" w:author="V2" w:date="2025-04-14T14:19:00Z" w16du:dateUtc="2025-04-14T19:19:00Z"/>
              </w:rPr>
            </w:pPr>
            <w:ins w:id="17858"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47A03D20" w14:textId="77777777" w:rsidR="007E63D5" w:rsidRPr="007F7E2B" w:rsidRDefault="007E63D5">
            <w:pPr>
              <w:spacing w:line="259" w:lineRule="auto"/>
              <w:ind w:left="5"/>
              <w:rPr>
                <w:ins w:id="17859" w:author="V2" w:date="2025-04-14T14:19:00Z" w16du:dateUtc="2025-04-14T19:19:00Z"/>
              </w:rPr>
            </w:pPr>
            <w:ins w:id="17860" w:author="V2" w:date="2025-04-14T14:19:00Z" w16du:dateUtc="2025-04-14T19:19:00Z">
              <w:r w:rsidRPr="007F7E2B">
                <w:t xml:space="preserve">Estimated GHG emissions </w:t>
              </w:r>
            </w:ins>
          </w:p>
        </w:tc>
      </w:tr>
      <w:tr w:rsidR="007E63D5" w:rsidRPr="007F7E2B" w14:paraId="3B6D7CBC" w14:textId="77777777">
        <w:trPr>
          <w:trHeight w:val="336"/>
          <w:ins w:id="1786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BE9FC63" w14:textId="77777777" w:rsidR="007E63D5" w:rsidRPr="007F7E2B" w:rsidRDefault="007E63D5">
            <w:pPr>
              <w:spacing w:line="259" w:lineRule="auto"/>
              <w:rPr>
                <w:ins w:id="17862" w:author="V2" w:date="2025-04-14T14:19:00Z" w16du:dateUtc="2025-04-14T19:19:00Z"/>
              </w:rPr>
            </w:pPr>
            <w:ins w:id="17863"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7A842ADE" w14:textId="77777777" w:rsidR="007E63D5" w:rsidRPr="007F7E2B" w:rsidRDefault="007E63D5">
            <w:pPr>
              <w:spacing w:line="259" w:lineRule="auto"/>
              <w:ind w:left="5"/>
              <w:rPr>
                <w:ins w:id="17864" w:author="V2" w:date="2025-04-14T14:19:00Z" w16du:dateUtc="2025-04-14T19:19:00Z"/>
              </w:rPr>
            </w:pPr>
            <w:ins w:id="17865" w:author="V2" w:date="2025-04-14T14:19:00Z" w16du:dateUtc="2025-04-14T19:19:00Z">
              <w:r w:rsidRPr="007F7E2B">
                <w:t xml:space="preserve">Calculated </w:t>
              </w:r>
            </w:ins>
          </w:p>
        </w:tc>
      </w:tr>
      <w:tr w:rsidR="007E63D5" w:rsidRPr="007F7E2B" w14:paraId="311AE2A3" w14:textId="77777777">
        <w:trPr>
          <w:trHeight w:val="800"/>
          <w:ins w:id="1786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2571C53" w14:textId="77777777" w:rsidR="007E63D5" w:rsidRPr="007F7E2B" w:rsidRDefault="007E63D5">
            <w:pPr>
              <w:spacing w:line="259" w:lineRule="auto"/>
              <w:rPr>
                <w:ins w:id="17867" w:author="V2" w:date="2025-04-14T14:19:00Z" w16du:dateUtc="2025-04-14T19:19:00Z"/>
              </w:rPr>
            </w:pPr>
            <w:ins w:id="17868"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12E688CD" w14:textId="77777777" w:rsidR="007E63D5" w:rsidRPr="007F7E2B" w:rsidRDefault="007E63D5">
            <w:pPr>
              <w:spacing w:line="259" w:lineRule="auto"/>
              <w:ind w:left="5"/>
              <w:rPr>
                <w:ins w:id="17869" w:author="V2" w:date="2025-04-14T14:19:00Z" w16du:dateUtc="2025-04-14T19:19:00Z"/>
              </w:rPr>
            </w:pPr>
            <w:ins w:id="17870" w:author="V2" w:date="2025-04-14T14:19:00Z" w16du:dateUtc="2025-04-14T19:19:00Z">
              <w:r w:rsidRPr="007F7E2B">
                <w:t xml:space="preserve">Estimated GHG from fuel burning </w:t>
              </w:r>
            </w:ins>
          </w:p>
        </w:tc>
      </w:tr>
      <w:tr w:rsidR="007E63D5" w:rsidRPr="007F7E2B" w14:paraId="5CFF9F29" w14:textId="77777777">
        <w:trPr>
          <w:trHeight w:val="334"/>
          <w:ins w:id="1787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F754999" w14:textId="77777777" w:rsidR="007E63D5" w:rsidRPr="007F7E2B" w:rsidRDefault="007E63D5">
            <w:pPr>
              <w:spacing w:line="259" w:lineRule="auto"/>
              <w:rPr>
                <w:ins w:id="17872" w:author="V2" w:date="2025-04-14T14:19:00Z" w16du:dateUtc="2025-04-14T19:19:00Z"/>
              </w:rPr>
            </w:pPr>
            <w:ins w:id="17873"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0195703E" w14:textId="77777777" w:rsidR="007E63D5" w:rsidRPr="007F7E2B" w:rsidRDefault="007E63D5">
            <w:pPr>
              <w:spacing w:line="259" w:lineRule="auto"/>
              <w:ind w:left="5"/>
              <w:rPr>
                <w:ins w:id="17874" w:author="V2" w:date="2025-04-14T14:19:00Z" w16du:dateUtc="2025-04-14T19:19:00Z"/>
              </w:rPr>
            </w:pPr>
            <w:ins w:id="17875" w:author="V2" w:date="2025-04-14T14:19:00Z" w16du:dateUtc="2025-04-14T19:19:00Z">
              <w:r w:rsidRPr="007F7E2B">
                <w:t xml:space="preserve">  </w:t>
              </w:r>
            </w:ins>
          </w:p>
        </w:tc>
      </w:tr>
    </w:tbl>
    <w:p w14:paraId="5589E147" w14:textId="77777777" w:rsidR="007E63D5" w:rsidRPr="007F7E2B" w:rsidRDefault="007E63D5">
      <w:pPr>
        <w:spacing w:line="259" w:lineRule="auto"/>
        <w:ind w:left="720"/>
        <w:rPr>
          <w:ins w:id="17876" w:author="V2" w:date="2025-04-14T14:19:00Z" w16du:dateUtc="2025-04-14T19:19:00Z"/>
        </w:rPr>
      </w:pPr>
      <w:ins w:id="17877" w:author="V2" w:date="2025-04-14T14:19:00Z" w16du:dateUtc="2025-04-14T19:19:00Z">
        <w:r w:rsidRPr="007F7E2B">
          <w:t xml:space="preserve"> </w:t>
        </w:r>
      </w:ins>
    </w:p>
    <w:p w14:paraId="25944FFD" w14:textId="77777777" w:rsidR="007E63D5" w:rsidRPr="007F7E2B" w:rsidRDefault="007E63D5">
      <w:pPr>
        <w:spacing w:line="259" w:lineRule="auto"/>
        <w:ind w:left="720"/>
        <w:rPr>
          <w:ins w:id="17878" w:author="V2" w:date="2025-04-14T14:19:00Z" w16du:dateUtc="2025-04-14T19:19:00Z"/>
        </w:rPr>
      </w:pPr>
      <w:ins w:id="17879" w:author="V2" w:date="2025-04-14T14:19:00Z" w16du:dateUtc="2025-04-14T19:19:00Z">
        <w:r w:rsidRPr="007F7E2B">
          <w:t xml:space="preserve"> </w:t>
        </w:r>
      </w:ins>
    </w:p>
    <w:p w14:paraId="45CD65AA" w14:textId="77777777" w:rsidR="007E63D5" w:rsidRPr="007F7E2B" w:rsidRDefault="007E63D5">
      <w:pPr>
        <w:spacing w:line="259" w:lineRule="auto"/>
        <w:ind w:left="720"/>
        <w:rPr>
          <w:ins w:id="17880" w:author="V2" w:date="2025-04-14T14:19:00Z" w16du:dateUtc="2025-04-14T19:19:00Z"/>
        </w:rPr>
      </w:pPr>
      <w:ins w:id="17881" w:author="V2" w:date="2025-04-14T14:19:00Z" w16du:dateUtc="2025-04-14T19:19:00Z">
        <w:r w:rsidRPr="007F7E2B">
          <w:t xml:space="preserve"> </w:t>
        </w:r>
      </w:ins>
    </w:p>
    <w:p w14:paraId="73C212E8" w14:textId="77777777" w:rsidR="007E63D5" w:rsidRPr="007F7E2B" w:rsidRDefault="007E63D5">
      <w:pPr>
        <w:spacing w:line="259" w:lineRule="auto"/>
        <w:ind w:left="720"/>
        <w:rPr>
          <w:ins w:id="17882" w:author="V2" w:date="2025-04-14T14:19:00Z" w16du:dateUtc="2025-04-14T19:19:00Z"/>
        </w:rPr>
      </w:pPr>
      <w:ins w:id="17883" w:author="V2" w:date="2025-04-14T14:19:00Z" w16du:dateUtc="2025-04-14T19:19:00Z">
        <w:r w:rsidRPr="007F7E2B">
          <w:t xml:space="preserve"> </w:t>
        </w:r>
      </w:ins>
    </w:p>
    <w:p w14:paraId="775C3A8D" w14:textId="77777777" w:rsidR="007E63D5" w:rsidRPr="007F7E2B" w:rsidRDefault="007E63D5">
      <w:pPr>
        <w:spacing w:line="259" w:lineRule="auto"/>
        <w:ind w:left="-1440" w:right="10794"/>
        <w:rPr>
          <w:ins w:id="17884" w:author="V2" w:date="2025-04-14T14:19:00Z" w16du:dateUtc="2025-04-14T19:19:00Z"/>
        </w:rPr>
      </w:pPr>
    </w:p>
    <w:tbl>
      <w:tblPr>
        <w:tblStyle w:val="TableGrid0"/>
        <w:tblW w:w="8980" w:type="dxa"/>
        <w:tblInd w:w="614" w:type="dxa"/>
        <w:tblCellMar>
          <w:top w:w="14" w:type="dxa"/>
          <w:left w:w="106" w:type="dxa"/>
          <w:right w:w="79" w:type="dxa"/>
        </w:tblCellMar>
        <w:tblLook w:val="04A0" w:firstRow="1" w:lastRow="0" w:firstColumn="1" w:lastColumn="0" w:noHBand="0" w:noVBand="1"/>
      </w:tblPr>
      <w:tblGrid>
        <w:gridCol w:w="4256"/>
        <w:gridCol w:w="4724"/>
      </w:tblGrid>
      <w:tr w:rsidR="007E63D5" w:rsidRPr="007F7E2B" w14:paraId="497D97D9" w14:textId="77777777">
        <w:trPr>
          <w:trHeight w:val="333"/>
          <w:ins w:id="1788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83F1F32" w14:textId="77777777" w:rsidR="007E63D5" w:rsidRPr="007F7E2B" w:rsidRDefault="007E63D5">
            <w:pPr>
              <w:spacing w:line="259" w:lineRule="auto"/>
              <w:rPr>
                <w:ins w:id="17886" w:author="V2" w:date="2025-04-14T14:19:00Z" w16du:dateUtc="2025-04-14T19:19:00Z"/>
              </w:rPr>
            </w:pPr>
            <w:ins w:id="17887"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189C9144" w14:textId="77777777" w:rsidR="007E63D5" w:rsidRPr="007F7E2B" w:rsidRDefault="007E63D5">
            <w:pPr>
              <w:spacing w:line="259" w:lineRule="auto"/>
              <w:ind w:left="5"/>
              <w:rPr>
                <w:ins w:id="17888" w:author="V2" w:date="2025-04-14T14:19:00Z" w16du:dateUtc="2025-04-14T19:19:00Z"/>
              </w:rPr>
            </w:pPr>
            <w:ins w:id="17889" w:author="V2" w:date="2025-04-14T14:19:00Z" w16du:dateUtc="2025-04-14T19:19:00Z">
              <w:r w:rsidRPr="007F7E2B">
                <w:rPr>
                  <w:rFonts w:ascii="Arial" w:eastAsia="Arial" w:hAnsi="Arial" w:cs="Arial"/>
                  <w:i/>
                </w:rPr>
                <w:t>CSPdiesel,</w:t>
              </w:r>
              <w:r w:rsidRPr="007F7E2B">
                <w:rPr>
                  <w:rFonts w:ascii="Arial" w:eastAsia="Arial" w:hAnsi="Arial" w:cs="Arial"/>
                  <w:b/>
                </w:rPr>
                <w:t xml:space="preserve"> </w:t>
              </w:r>
            </w:ins>
          </w:p>
        </w:tc>
      </w:tr>
      <w:tr w:rsidR="007E63D5" w:rsidRPr="007F7E2B" w14:paraId="557EE3B2" w14:textId="77777777">
        <w:trPr>
          <w:trHeight w:val="335"/>
          <w:ins w:id="1789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23737DF" w14:textId="77777777" w:rsidR="007E63D5" w:rsidRPr="007F7E2B" w:rsidRDefault="007E63D5">
            <w:pPr>
              <w:spacing w:line="259" w:lineRule="auto"/>
              <w:rPr>
                <w:ins w:id="17891" w:author="V2" w:date="2025-04-14T14:19:00Z" w16du:dateUtc="2025-04-14T19:19:00Z"/>
              </w:rPr>
            </w:pPr>
            <w:ins w:id="17892"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4B675042" w14:textId="77777777" w:rsidR="007E63D5" w:rsidRPr="007F7E2B" w:rsidRDefault="007E63D5">
            <w:pPr>
              <w:spacing w:line="259" w:lineRule="auto"/>
              <w:ind w:left="5"/>
              <w:rPr>
                <w:ins w:id="17893" w:author="V2" w:date="2025-04-14T14:19:00Z" w16du:dateUtc="2025-04-14T19:19:00Z"/>
              </w:rPr>
            </w:pPr>
            <w:ins w:id="17894" w:author="V2" w:date="2025-04-14T14:19:00Z" w16du:dateUtc="2025-04-14T19:19:00Z">
              <w:r w:rsidRPr="007F7E2B">
                <w:t xml:space="preserve">Liter (l)  </w:t>
              </w:r>
            </w:ins>
          </w:p>
        </w:tc>
      </w:tr>
      <w:tr w:rsidR="007E63D5" w:rsidRPr="007F7E2B" w14:paraId="44C103F7" w14:textId="77777777">
        <w:trPr>
          <w:trHeight w:val="335"/>
          <w:ins w:id="1789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FF1F6D5" w14:textId="77777777" w:rsidR="007E63D5" w:rsidRPr="007F7E2B" w:rsidRDefault="007E63D5">
            <w:pPr>
              <w:spacing w:line="259" w:lineRule="auto"/>
              <w:rPr>
                <w:ins w:id="17896" w:author="V2" w:date="2025-04-14T14:19:00Z" w16du:dateUtc="2025-04-14T19:19:00Z"/>
              </w:rPr>
            </w:pPr>
            <w:ins w:id="17897"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00973B0D" w14:textId="77777777" w:rsidR="007E63D5" w:rsidRPr="007F7E2B" w:rsidRDefault="007E63D5">
            <w:pPr>
              <w:spacing w:line="259" w:lineRule="auto"/>
              <w:ind w:left="5"/>
              <w:rPr>
                <w:ins w:id="17898" w:author="V2" w:date="2025-04-14T14:19:00Z" w16du:dateUtc="2025-04-14T19:19:00Z"/>
              </w:rPr>
            </w:pPr>
            <w:ins w:id="17899" w:author="V2" w:date="2025-04-14T14:19:00Z" w16du:dateUtc="2025-04-14T19:19:00Z">
              <w:r w:rsidRPr="007F7E2B">
                <w:t xml:space="preserve">Amount of diesel consumption </w:t>
              </w:r>
            </w:ins>
          </w:p>
        </w:tc>
      </w:tr>
      <w:tr w:rsidR="007E63D5" w:rsidRPr="007F7E2B" w14:paraId="6EB33B2C" w14:textId="77777777">
        <w:trPr>
          <w:trHeight w:val="940"/>
          <w:ins w:id="1790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3BC1F4F2" w14:textId="77777777" w:rsidR="007E63D5" w:rsidRPr="007F7E2B" w:rsidRDefault="007E63D5">
            <w:pPr>
              <w:spacing w:line="259" w:lineRule="auto"/>
              <w:rPr>
                <w:ins w:id="17901" w:author="V2" w:date="2025-04-14T14:19:00Z" w16du:dateUtc="2025-04-14T19:19:00Z"/>
              </w:rPr>
            </w:pPr>
            <w:ins w:id="17902"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1ADEC188" w14:textId="13FD725B" w:rsidR="007E63D5" w:rsidRPr="007F7E2B" w:rsidRDefault="007E63D5">
            <w:pPr>
              <w:spacing w:line="259" w:lineRule="auto"/>
              <w:ind w:left="5"/>
              <w:rPr>
                <w:ins w:id="17903" w:author="V2" w:date="2025-04-14T14:19:00Z" w16du:dateUtc="2025-04-14T19:19:00Z"/>
              </w:rPr>
            </w:pPr>
            <w:ins w:id="17904" w:author="V2" w:date="2025-04-14T14:19:00Z" w16du:dateUtc="2025-04-14T19:19:00Z">
              <w:r w:rsidRPr="007F7E2B">
                <w:t xml:space="preserve">Inventory of diesel consumption (ex-post), or estimation of diesel consumption using the module </w:t>
              </w:r>
              <w:r w:rsidR="00111949" w:rsidRPr="007F7E2B">
                <w:rPr>
                  <w:rFonts w:ascii="Arial" w:eastAsia="Arial" w:hAnsi="Arial" w:cs="Arial"/>
                  <w:i/>
                </w:rPr>
                <w:t>TRS-2</w:t>
              </w:r>
              <w:r w:rsidRPr="007F7E2B">
                <w:rPr>
                  <w:rFonts w:ascii="Arial" w:eastAsia="Arial" w:hAnsi="Arial" w:cs="Arial"/>
                  <w:i/>
                </w:rPr>
                <w:t xml:space="preserve"> Methods to Project Future Conditions</w:t>
              </w:r>
              <w:r w:rsidRPr="007F7E2B">
                <w:t xml:space="preserve"> (ex-ante). </w:t>
              </w:r>
            </w:ins>
          </w:p>
        </w:tc>
      </w:tr>
      <w:tr w:rsidR="007E63D5" w:rsidRPr="007F7E2B" w14:paraId="4CE85DF9" w14:textId="77777777">
        <w:trPr>
          <w:trHeight w:val="800"/>
          <w:ins w:id="1790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CF1ECBC" w14:textId="77777777" w:rsidR="007E63D5" w:rsidRPr="007F7E2B" w:rsidRDefault="007E63D5">
            <w:pPr>
              <w:spacing w:line="259" w:lineRule="auto"/>
              <w:ind w:right="31"/>
              <w:rPr>
                <w:ins w:id="17906" w:author="V2" w:date="2025-04-14T14:19:00Z" w16du:dateUtc="2025-04-14T19:19:00Z"/>
              </w:rPr>
            </w:pPr>
            <w:ins w:id="17907" w:author="V2" w:date="2025-04-14T14:19:00Z" w16du:dateUtc="2025-04-14T19:19:00Z">
              <w:r w:rsidRPr="007F7E2B">
                <w:lastRenderedPageBreak/>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1813DBEA" w14:textId="77777777" w:rsidR="007E63D5" w:rsidRPr="007F7E2B" w:rsidRDefault="007E63D5">
            <w:pPr>
              <w:spacing w:line="259" w:lineRule="auto"/>
              <w:ind w:left="5"/>
              <w:rPr>
                <w:ins w:id="17908" w:author="V2" w:date="2025-04-14T14:19:00Z" w16du:dateUtc="2025-04-14T19:19:00Z"/>
              </w:rPr>
            </w:pPr>
            <w:ins w:id="17909" w:author="V2" w:date="2025-04-14T14:19:00Z" w16du:dateUtc="2025-04-14T19:19:00Z">
              <w:r w:rsidRPr="007F7E2B">
                <w:t xml:space="preserve">Amount of diesel consumption </w:t>
              </w:r>
            </w:ins>
          </w:p>
        </w:tc>
      </w:tr>
      <w:tr w:rsidR="007E63D5" w:rsidRPr="007F7E2B" w14:paraId="44DF9969" w14:textId="77777777">
        <w:trPr>
          <w:trHeight w:val="332"/>
          <w:ins w:id="1791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969FB9E" w14:textId="77777777" w:rsidR="007E63D5" w:rsidRPr="007F7E2B" w:rsidRDefault="007E63D5">
            <w:pPr>
              <w:spacing w:line="259" w:lineRule="auto"/>
              <w:rPr>
                <w:ins w:id="17911" w:author="V2" w:date="2025-04-14T14:19:00Z" w16du:dateUtc="2025-04-14T19:19:00Z"/>
              </w:rPr>
            </w:pPr>
            <w:ins w:id="17912"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41E68DED" w14:textId="77777777" w:rsidR="007E63D5" w:rsidRPr="007F7E2B" w:rsidRDefault="007E63D5">
            <w:pPr>
              <w:spacing w:line="259" w:lineRule="auto"/>
              <w:ind w:left="5"/>
              <w:rPr>
                <w:ins w:id="17913" w:author="V2" w:date="2025-04-14T14:19:00Z" w16du:dateUtc="2025-04-14T19:19:00Z"/>
              </w:rPr>
            </w:pPr>
            <w:ins w:id="17914" w:author="V2" w:date="2025-04-14T14:19:00Z" w16du:dateUtc="2025-04-14T19:19:00Z">
              <w:r w:rsidRPr="007F7E2B">
                <w:t xml:space="preserve">  </w:t>
              </w:r>
            </w:ins>
          </w:p>
        </w:tc>
      </w:tr>
      <w:tr w:rsidR="007E63D5" w:rsidRPr="007F7E2B" w14:paraId="711D04FA" w14:textId="77777777">
        <w:trPr>
          <w:trHeight w:val="332"/>
          <w:ins w:id="1791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10D2297" w14:textId="77777777" w:rsidR="007E63D5" w:rsidRPr="007F7E2B" w:rsidRDefault="007E63D5">
            <w:pPr>
              <w:spacing w:line="259" w:lineRule="auto"/>
              <w:rPr>
                <w:ins w:id="17916" w:author="V2" w:date="2025-04-14T14:19:00Z" w16du:dateUtc="2025-04-14T19:19:00Z"/>
              </w:rPr>
            </w:pPr>
            <w:ins w:id="17917"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7FF4E5B3" w14:textId="77777777" w:rsidR="007E63D5" w:rsidRPr="007F7E2B" w:rsidRDefault="007E63D5">
            <w:pPr>
              <w:spacing w:line="259" w:lineRule="auto"/>
              <w:ind w:left="5"/>
              <w:rPr>
                <w:ins w:id="17918" w:author="V2" w:date="2025-04-14T14:19:00Z" w16du:dateUtc="2025-04-14T19:19:00Z"/>
              </w:rPr>
            </w:pPr>
            <w:ins w:id="17919" w:author="V2" w:date="2025-04-14T14:19:00Z" w16du:dateUtc="2025-04-14T19:19:00Z">
              <w:r w:rsidRPr="007F7E2B">
                <w:rPr>
                  <w:rFonts w:ascii="Arial" w:eastAsia="Arial" w:hAnsi="Arial" w:cs="Arial"/>
                  <w:i/>
                </w:rPr>
                <w:t>CSPgasoline,</w:t>
              </w:r>
              <w:r w:rsidRPr="007F7E2B">
                <w:rPr>
                  <w:rFonts w:ascii="Arial" w:eastAsia="Arial" w:hAnsi="Arial" w:cs="Arial"/>
                  <w:b/>
                  <w:i/>
                </w:rPr>
                <w:t xml:space="preserve"> </w:t>
              </w:r>
            </w:ins>
          </w:p>
        </w:tc>
      </w:tr>
      <w:tr w:rsidR="007E63D5" w:rsidRPr="007F7E2B" w14:paraId="06F1D48C" w14:textId="77777777">
        <w:trPr>
          <w:trHeight w:val="336"/>
          <w:ins w:id="1792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154DBE4" w14:textId="77777777" w:rsidR="007E63D5" w:rsidRPr="007F7E2B" w:rsidRDefault="007E63D5">
            <w:pPr>
              <w:spacing w:line="259" w:lineRule="auto"/>
              <w:rPr>
                <w:ins w:id="17921" w:author="V2" w:date="2025-04-14T14:19:00Z" w16du:dateUtc="2025-04-14T19:19:00Z"/>
              </w:rPr>
            </w:pPr>
            <w:ins w:id="17922"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2F84710D" w14:textId="77777777" w:rsidR="007E63D5" w:rsidRPr="007F7E2B" w:rsidRDefault="007E63D5">
            <w:pPr>
              <w:spacing w:line="259" w:lineRule="auto"/>
              <w:ind w:left="5"/>
              <w:rPr>
                <w:ins w:id="17923" w:author="V2" w:date="2025-04-14T14:19:00Z" w16du:dateUtc="2025-04-14T19:19:00Z"/>
              </w:rPr>
            </w:pPr>
            <w:ins w:id="17924" w:author="V2" w:date="2025-04-14T14:19:00Z" w16du:dateUtc="2025-04-14T19:19:00Z">
              <w:r w:rsidRPr="007F7E2B">
                <w:t xml:space="preserve">Liter (l)  </w:t>
              </w:r>
            </w:ins>
          </w:p>
        </w:tc>
      </w:tr>
      <w:tr w:rsidR="007E63D5" w:rsidRPr="007F7E2B" w14:paraId="3ECE7C0B" w14:textId="77777777">
        <w:trPr>
          <w:trHeight w:val="940"/>
          <w:ins w:id="1792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0673AF28" w14:textId="77777777" w:rsidR="007E63D5" w:rsidRPr="007F7E2B" w:rsidRDefault="007E63D5">
            <w:pPr>
              <w:spacing w:line="259" w:lineRule="auto"/>
              <w:rPr>
                <w:ins w:id="17926" w:author="V2" w:date="2025-04-14T14:19:00Z" w16du:dateUtc="2025-04-14T19:19:00Z"/>
              </w:rPr>
            </w:pPr>
            <w:ins w:id="17927"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1F13346A" w14:textId="3979BB20" w:rsidR="007E63D5" w:rsidRPr="007F7E2B" w:rsidRDefault="007E63D5">
            <w:pPr>
              <w:spacing w:line="259" w:lineRule="auto"/>
              <w:ind w:left="5"/>
              <w:rPr>
                <w:ins w:id="17928" w:author="V2" w:date="2025-04-14T14:19:00Z" w16du:dateUtc="2025-04-14T19:19:00Z"/>
              </w:rPr>
            </w:pPr>
            <w:ins w:id="17929" w:author="V2" w:date="2025-04-14T14:19:00Z" w16du:dateUtc="2025-04-14T19:19:00Z">
              <w:r w:rsidRPr="007F7E2B">
                <w:t xml:space="preserve">Amount of gasoline consumption (ex-post) or estimation of future gasoline consumption using the module </w:t>
              </w:r>
              <w:r w:rsidR="00111949" w:rsidRPr="007F7E2B">
                <w:rPr>
                  <w:rFonts w:ascii="Arial" w:eastAsia="Arial" w:hAnsi="Arial" w:cs="Arial"/>
                  <w:i/>
                </w:rPr>
                <w:t>TRS-2</w:t>
              </w:r>
              <w:r w:rsidRPr="007F7E2B">
                <w:rPr>
                  <w:rFonts w:ascii="Arial" w:eastAsia="Arial" w:hAnsi="Arial" w:cs="Arial"/>
                  <w:i/>
                </w:rPr>
                <w:t xml:space="preserve"> Methods to Project Future Conditions</w:t>
              </w:r>
              <w:r w:rsidRPr="007F7E2B">
                <w:t xml:space="preserve"> (ex-ante) </w:t>
              </w:r>
            </w:ins>
          </w:p>
        </w:tc>
      </w:tr>
      <w:tr w:rsidR="007E63D5" w:rsidRPr="007F7E2B" w14:paraId="54E7AB29" w14:textId="77777777">
        <w:trPr>
          <w:trHeight w:val="335"/>
          <w:ins w:id="1793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27996AA" w14:textId="77777777" w:rsidR="007E63D5" w:rsidRPr="007F7E2B" w:rsidRDefault="007E63D5">
            <w:pPr>
              <w:spacing w:line="259" w:lineRule="auto"/>
              <w:rPr>
                <w:ins w:id="17931" w:author="V2" w:date="2025-04-14T14:19:00Z" w16du:dateUtc="2025-04-14T19:19:00Z"/>
              </w:rPr>
            </w:pPr>
            <w:ins w:id="17932"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5D95BFB0" w14:textId="77777777" w:rsidR="007E63D5" w:rsidRPr="007F7E2B" w:rsidRDefault="007E63D5">
            <w:pPr>
              <w:spacing w:line="259" w:lineRule="auto"/>
              <w:ind w:left="5"/>
              <w:rPr>
                <w:ins w:id="17933" w:author="V2" w:date="2025-04-14T14:19:00Z" w16du:dateUtc="2025-04-14T19:19:00Z"/>
              </w:rPr>
            </w:pPr>
            <w:ins w:id="17934" w:author="V2" w:date="2025-04-14T14:19:00Z" w16du:dateUtc="2025-04-14T19:19:00Z">
              <w:r w:rsidRPr="007F7E2B">
                <w:t xml:space="preserve">Inventory of fuel use </w:t>
              </w:r>
            </w:ins>
          </w:p>
        </w:tc>
      </w:tr>
      <w:tr w:rsidR="007E63D5" w:rsidRPr="007F7E2B" w14:paraId="766FEA6A" w14:textId="77777777">
        <w:trPr>
          <w:trHeight w:val="800"/>
          <w:ins w:id="1793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69E3722" w14:textId="77777777" w:rsidR="007E63D5" w:rsidRPr="007F7E2B" w:rsidRDefault="007E63D5">
            <w:pPr>
              <w:spacing w:line="259" w:lineRule="auto"/>
              <w:rPr>
                <w:ins w:id="17936" w:author="V2" w:date="2025-04-14T14:19:00Z" w16du:dateUtc="2025-04-14T19:19:00Z"/>
              </w:rPr>
            </w:pPr>
            <w:ins w:id="17937"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0EB5FB21" w14:textId="77777777" w:rsidR="007E63D5" w:rsidRPr="007F7E2B" w:rsidRDefault="007E63D5">
            <w:pPr>
              <w:spacing w:line="259" w:lineRule="auto"/>
              <w:ind w:left="5"/>
              <w:rPr>
                <w:ins w:id="17938" w:author="V2" w:date="2025-04-14T14:19:00Z" w16du:dateUtc="2025-04-14T19:19:00Z"/>
              </w:rPr>
            </w:pPr>
            <w:ins w:id="17939" w:author="V2" w:date="2025-04-14T14:19:00Z" w16du:dateUtc="2025-04-14T19:19:00Z">
              <w:r w:rsidRPr="007F7E2B">
                <w:t xml:space="preserve">Amount of gasoline consumption  </w:t>
              </w:r>
            </w:ins>
          </w:p>
        </w:tc>
      </w:tr>
      <w:tr w:rsidR="007E63D5" w:rsidRPr="007F7E2B" w14:paraId="7CC90534" w14:textId="77777777">
        <w:trPr>
          <w:trHeight w:val="332"/>
          <w:ins w:id="1794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E80E503" w14:textId="77777777" w:rsidR="007E63D5" w:rsidRPr="007F7E2B" w:rsidRDefault="007E63D5">
            <w:pPr>
              <w:spacing w:line="259" w:lineRule="auto"/>
              <w:rPr>
                <w:ins w:id="17941" w:author="V2" w:date="2025-04-14T14:19:00Z" w16du:dateUtc="2025-04-14T19:19:00Z"/>
              </w:rPr>
            </w:pPr>
            <w:ins w:id="17942"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71DE6B58" w14:textId="77777777" w:rsidR="007E63D5" w:rsidRPr="007F7E2B" w:rsidRDefault="007E63D5">
            <w:pPr>
              <w:spacing w:line="259" w:lineRule="auto"/>
              <w:ind w:left="5"/>
              <w:rPr>
                <w:ins w:id="17943" w:author="V2" w:date="2025-04-14T14:19:00Z" w16du:dateUtc="2025-04-14T19:19:00Z"/>
              </w:rPr>
            </w:pPr>
            <w:ins w:id="17944" w:author="V2" w:date="2025-04-14T14:19:00Z" w16du:dateUtc="2025-04-14T19:19:00Z">
              <w:r w:rsidRPr="007F7E2B">
                <w:t xml:space="preserve">  </w:t>
              </w:r>
            </w:ins>
          </w:p>
        </w:tc>
      </w:tr>
      <w:tr w:rsidR="007E63D5" w:rsidRPr="007F7E2B" w14:paraId="1122F026" w14:textId="77777777">
        <w:trPr>
          <w:trHeight w:val="332"/>
          <w:ins w:id="1794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6D98E02" w14:textId="77777777" w:rsidR="007E63D5" w:rsidRPr="007F7E2B" w:rsidRDefault="007E63D5">
            <w:pPr>
              <w:spacing w:line="259" w:lineRule="auto"/>
              <w:rPr>
                <w:ins w:id="17946" w:author="V2" w:date="2025-04-14T14:19:00Z" w16du:dateUtc="2025-04-14T19:19:00Z"/>
              </w:rPr>
            </w:pPr>
            <w:ins w:id="17947"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2329AEC8" w14:textId="77777777" w:rsidR="007E63D5" w:rsidRPr="007F7E2B" w:rsidRDefault="007E63D5">
            <w:pPr>
              <w:spacing w:line="259" w:lineRule="auto"/>
              <w:ind w:left="5"/>
              <w:rPr>
                <w:ins w:id="17948" w:author="V2" w:date="2025-04-14T14:19:00Z" w16du:dateUtc="2025-04-14T19:19:00Z"/>
              </w:rPr>
            </w:pPr>
            <w:ins w:id="17949" w:author="V2" w:date="2025-04-14T14:19:00Z" w16du:dateUtc="2025-04-14T19:19:00Z">
              <w:r w:rsidRPr="007F7E2B">
                <w:rPr>
                  <w:rFonts w:ascii="Arial" w:eastAsia="Arial" w:hAnsi="Arial" w:cs="Arial"/>
                  <w:i/>
                </w:rPr>
                <w:t>EFdiesel</w:t>
              </w:r>
              <w:r w:rsidRPr="007F7E2B">
                <w:rPr>
                  <w:rFonts w:ascii="Arial" w:eastAsia="Arial" w:hAnsi="Arial" w:cs="Arial"/>
                  <w:b/>
                  <w:i/>
                </w:rPr>
                <w:t xml:space="preserve">  </w:t>
              </w:r>
            </w:ins>
          </w:p>
        </w:tc>
      </w:tr>
      <w:tr w:rsidR="007E63D5" w:rsidRPr="007F7E2B" w14:paraId="4F4ACC2E" w14:textId="77777777">
        <w:trPr>
          <w:trHeight w:val="336"/>
          <w:ins w:id="1795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4638BD8" w14:textId="77777777" w:rsidR="007E63D5" w:rsidRPr="007F7E2B" w:rsidRDefault="007E63D5">
            <w:pPr>
              <w:spacing w:line="259" w:lineRule="auto"/>
              <w:rPr>
                <w:ins w:id="17951" w:author="V2" w:date="2025-04-14T14:19:00Z" w16du:dateUtc="2025-04-14T19:19:00Z"/>
              </w:rPr>
            </w:pPr>
            <w:ins w:id="17952"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79F88D1F" w14:textId="77777777" w:rsidR="007E63D5" w:rsidRPr="007F7E2B" w:rsidRDefault="007E63D5">
            <w:pPr>
              <w:spacing w:line="259" w:lineRule="auto"/>
              <w:ind w:left="5"/>
              <w:rPr>
                <w:ins w:id="17953" w:author="V2" w:date="2025-04-14T14:19:00Z" w16du:dateUtc="2025-04-14T19:19:00Z"/>
              </w:rPr>
            </w:pPr>
            <w:ins w:id="17954" w:author="V2" w:date="2025-04-14T14:19:00Z" w16du:dateUtc="2025-04-14T19:19:00Z">
              <w:r w:rsidRPr="007F7E2B">
                <w:t>kg CO</w:t>
              </w:r>
              <w:r w:rsidRPr="007F7E2B">
                <w:rPr>
                  <w:vertAlign w:val="subscript"/>
                </w:rPr>
                <w:t>2</w:t>
              </w:r>
              <w:r w:rsidRPr="007F7E2B">
                <w:t xml:space="preserve"> l</w:t>
              </w:r>
              <w:r w:rsidRPr="007F7E2B">
                <w:rPr>
                  <w:vertAlign w:val="superscript"/>
                </w:rPr>
                <w:t>-1</w:t>
              </w:r>
              <w:r w:rsidRPr="007F7E2B">
                <w:t xml:space="preserve"> </w:t>
              </w:r>
            </w:ins>
          </w:p>
        </w:tc>
      </w:tr>
      <w:tr w:rsidR="007E63D5" w:rsidRPr="007F7E2B" w14:paraId="1A0F8458" w14:textId="77777777">
        <w:trPr>
          <w:trHeight w:val="334"/>
          <w:ins w:id="1795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387EC89" w14:textId="77777777" w:rsidR="007E63D5" w:rsidRPr="007F7E2B" w:rsidRDefault="007E63D5">
            <w:pPr>
              <w:spacing w:line="259" w:lineRule="auto"/>
              <w:rPr>
                <w:ins w:id="17956" w:author="V2" w:date="2025-04-14T14:19:00Z" w16du:dateUtc="2025-04-14T19:19:00Z"/>
              </w:rPr>
            </w:pPr>
            <w:ins w:id="17957"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108A05DC" w14:textId="77777777" w:rsidR="007E63D5" w:rsidRPr="007F7E2B" w:rsidRDefault="007E63D5">
            <w:pPr>
              <w:spacing w:line="259" w:lineRule="auto"/>
              <w:ind w:left="5"/>
              <w:rPr>
                <w:ins w:id="17958" w:author="V2" w:date="2025-04-14T14:19:00Z" w16du:dateUtc="2025-04-14T19:19:00Z"/>
              </w:rPr>
            </w:pPr>
            <w:ins w:id="17959" w:author="V2" w:date="2025-04-14T14:19:00Z" w16du:dateUtc="2025-04-14T19:19:00Z">
              <w:r w:rsidRPr="007F7E2B">
                <w:t xml:space="preserve">Emission factor for diesel </w:t>
              </w:r>
            </w:ins>
          </w:p>
        </w:tc>
      </w:tr>
      <w:tr w:rsidR="007E63D5" w:rsidRPr="007F7E2B" w14:paraId="1F558F16" w14:textId="77777777">
        <w:trPr>
          <w:trHeight w:val="336"/>
          <w:ins w:id="1796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054D904" w14:textId="77777777" w:rsidR="007E63D5" w:rsidRPr="007F7E2B" w:rsidRDefault="007E63D5">
            <w:pPr>
              <w:spacing w:line="259" w:lineRule="auto"/>
              <w:rPr>
                <w:ins w:id="17961" w:author="V2" w:date="2025-04-14T14:19:00Z" w16du:dateUtc="2025-04-14T19:19:00Z"/>
              </w:rPr>
            </w:pPr>
            <w:ins w:id="17962"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32165F5F" w14:textId="77777777" w:rsidR="007E63D5" w:rsidRPr="007F7E2B" w:rsidRDefault="007E63D5">
            <w:pPr>
              <w:spacing w:line="259" w:lineRule="auto"/>
              <w:ind w:left="5"/>
              <w:rPr>
                <w:ins w:id="17963" w:author="V2" w:date="2025-04-14T14:19:00Z" w16du:dateUtc="2025-04-14T19:19:00Z"/>
              </w:rPr>
            </w:pPr>
            <w:ins w:id="17964" w:author="V2" w:date="2025-04-14T14:19:00Z" w16du:dateUtc="2025-04-14T19:19:00Z">
              <w:r w:rsidRPr="007F7E2B">
                <w:t xml:space="preserve">IPCC </w:t>
              </w:r>
            </w:ins>
          </w:p>
        </w:tc>
      </w:tr>
      <w:tr w:rsidR="007E63D5" w:rsidRPr="007F7E2B" w14:paraId="2BFE9E95" w14:textId="77777777">
        <w:trPr>
          <w:trHeight w:val="799"/>
          <w:ins w:id="1796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05F1516" w14:textId="77777777" w:rsidR="007E63D5" w:rsidRPr="007F7E2B" w:rsidRDefault="007E63D5">
            <w:pPr>
              <w:spacing w:line="259" w:lineRule="auto"/>
              <w:rPr>
                <w:ins w:id="17966" w:author="V2" w:date="2025-04-14T14:19:00Z" w16du:dateUtc="2025-04-14T19:19:00Z"/>
              </w:rPr>
            </w:pPr>
            <w:ins w:id="17967"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4AB8BB84" w14:textId="77777777" w:rsidR="007E63D5" w:rsidRPr="007F7E2B" w:rsidRDefault="007E63D5">
            <w:pPr>
              <w:spacing w:line="259" w:lineRule="auto"/>
              <w:ind w:left="5"/>
              <w:rPr>
                <w:ins w:id="17968" w:author="V2" w:date="2025-04-14T14:19:00Z" w16du:dateUtc="2025-04-14T19:19:00Z"/>
              </w:rPr>
            </w:pPr>
            <w:ins w:id="17969" w:author="V2" w:date="2025-04-14T14:19:00Z" w16du:dateUtc="2025-04-14T19:19:00Z">
              <w:r w:rsidRPr="007F7E2B">
                <w:t xml:space="preserve">Emission factor for diesel  </w:t>
              </w:r>
            </w:ins>
          </w:p>
        </w:tc>
      </w:tr>
      <w:tr w:rsidR="007E63D5" w:rsidRPr="007F7E2B" w14:paraId="4D6F4CE0" w14:textId="77777777">
        <w:trPr>
          <w:trHeight w:val="334"/>
          <w:ins w:id="1797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216759F" w14:textId="77777777" w:rsidR="007E63D5" w:rsidRPr="007F7E2B" w:rsidRDefault="007E63D5">
            <w:pPr>
              <w:spacing w:line="259" w:lineRule="auto"/>
              <w:rPr>
                <w:ins w:id="17971" w:author="V2" w:date="2025-04-14T14:19:00Z" w16du:dateUtc="2025-04-14T19:19:00Z"/>
              </w:rPr>
            </w:pPr>
            <w:ins w:id="17972"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12AB3725" w14:textId="77777777" w:rsidR="007E63D5" w:rsidRPr="007F7E2B" w:rsidRDefault="007E63D5">
            <w:pPr>
              <w:spacing w:line="259" w:lineRule="auto"/>
              <w:ind w:left="5"/>
              <w:rPr>
                <w:ins w:id="17973" w:author="V2" w:date="2025-04-14T14:19:00Z" w16du:dateUtc="2025-04-14T19:19:00Z"/>
              </w:rPr>
            </w:pPr>
            <w:ins w:id="17974" w:author="V2" w:date="2025-04-14T14:19:00Z" w16du:dateUtc="2025-04-14T19:19:00Z">
              <w:r w:rsidRPr="007F7E2B">
                <w:t xml:space="preserve">  </w:t>
              </w:r>
            </w:ins>
          </w:p>
        </w:tc>
      </w:tr>
      <w:tr w:rsidR="007E63D5" w:rsidRPr="007F7E2B" w14:paraId="41B5387D" w14:textId="77777777">
        <w:trPr>
          <w:trHeight w:val="332"/>
          <w:ins w:id="1797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1E4FD53" w14:textId="77777777" w:rsidR="007E63D5" w:rsidRPr="007F7E2B" w:rsidRDefault="007E63D5">
            <w:pPr>
              <w:spacing w:line="259" w:lineRule="auto"/>
              <w:rPr>
                <w:ins w:id="17976" w:author="V2" w:date="2025-04-14T14:19:00Z" w16du:dateUtc="2025-04-14T19:19:00Z"/>
              </w:rPr>
            </w:pPr>
            <w:ins w:id="17977"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08D72BBA" w14:textId="77777777" w:rsidR="007E63D5" w:rsidRPr="007F7E2B" w:rsidRDefault="007E63D5">
            <w:pPr>
              <w:spacing w:line="259" w:lineRule="auto"/>
              <w:ind w:left="5"/>
              <w:rPr>
                <w:ins w:id="17978" w:author="V2" w:date="2025-04-14T14:19:00Z" w16du:dateUtc="2025-04-14T19:19:00Z"/>
              </w:rPr>
            </w:pPr>
            <w:ins w:id="17979" w:author="V2" w:date="2025-04-14T14:19:00Z" w16du:dateUtc="2025-04-14T19:19:00Z">
              <w:r w:rsidRPr="007F7E2B">
                <w:rPr>
                  <w:rFonts w:ascii="Arial" w:eastAsia="Arial" w:hAnsi="Arial" w:cs="Arial"/>
                  <w:i/>
                </w:rPr>
                <w:t>EFgasoline</w:t>
              </w:r>
              <w:r w:rsidRPr="007F7E2B">
                <w:rPr>
                  <w:rFonts w:ascii="Arial" w:eastAsia="Arial" w:hAnsi="Arial" w:cs="Arial"/>
                  <w:b/>
                  <w:i/>
                </w:rPr>
                <w:t xml:space="preserve">  </w:t>
              </w:r>
            </w:ins>
          </w:p>
        </w:tc>
      </w:tr>
      <w:tr w:rsidR="007E63D5" w:rsidRPr="007F7E2B" w14:paraId="19578746" w14:textId="77777777">
        <w:trPr>
          <w:trHeight w:val="335"/>
          <w:ins w:id="1798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044FCE8" w14:textId="77777777" w:rsidR="007E63D5" w:rsidRPr="007F7E2B" w:rsidRDefault="007E63D5">
            <w:pPr>
              <w:spacing w:line="259" w:lineRule="auto"/>
              <w:rPr>
                <w:ins w:id="17981" w:author="V2" w:date="2025-04-14T14:19:00Z" w16du:dateUtc="2025-04-14T19:19:00Z"/>
              </w:rPr>
            </w:pPr>
            <w:ins w:id="17982"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51A746E4" w14:textId="77777777" w:rsidR="007E63D5" w:rsidRPr="007F7E2B" w:rsidRDefault="007E63D5">
            <w:pPr>
              <w:spacing w:line="259" w:lineRule="auto"/>
              <w:ind w:left="5"/>
              <w:rPr>
                <w:ins w:id="17983" w:author="V2" w:date="2025-04-14T14:19:00Z" w16du:dateUtc="2025-04-14T19:19:00Z"/>
              </w:rPr>
            </w:pPr>
            <w:ins w:id="17984" w:author="V2" w:date="2025-04-14T14:19:00Z" w16du:dateUtc="2025-04-14T19:19:00Z">
              <w:r w:rsidRPr="007F7E2B">
                <w:t>kg CO</w:t>
              </w:r>
              <w:r w:rsidRPr="007F7E2B">
                <w:rPr>
                  <w:vertAlign w:val="subscript"/>
                </w:rPr>
                <w:t>2</w:t>
              </w:r>
              <w:r w:rsidRPr="007F7E2B">
                <w:t xml:space="preserve"> l</w:t>
              </w:r>
              <w:r w:rsidRPr="007F7E2B">
                <w:rPr>
                  <w:vertAlign w:val="superscript"/>
                </w:rPr>
                <w:t>-1</w:t>
              </w:r>
              <w:r w:rsidRPr="007F7E2B">
                <w:t xml:space="preserve">   </w:t>
              </w:r>
            </w:ins>
          </w:p>
        </w:tc>
      </w:tr>
      <w:tr w:rsidR="007E63D5" w:rsidRPr="007F7E2B" w14:paraId="386338B4" w14:textId="77777777">
        <w:trPr>
          <w:trHeight w:val="335"/>
          <w:ins w:id="1798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DED583A" w14:textId="77777777" w:rsidR="007E63D5" w:rsidRPr="007F7E2B" w:rsidRDefault="007E63D5">
            <w:pPr>
              <w:spacing w:line="259" w:lineRule="auto"/>
              <w:rPr>
                <w:ins w:id="17986" w:author="V2" w:date="2025-04-14T14:19:00Z" w16du:dateUtc="2025-04-14T19:19:00Z"/>
              </w:rPr>
            </w:pPr>
            <w:ins w:id="17987"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255E9412" w14:textId="77777777" w:rsidR="007E63D5" w:rsidRPr="007F7E2B" w:rsidRDefault="007E63D5">
            <w:pPr>
              <w:spacing w:line="259" w:lineRule="auto"/>
              <w:ind w:left="5"/>
              <w:rPr>
                <w:ins w:id="17988" w:author="V2" w:date="2025-04-14T14:19:00Z" w16du:dateUtc="2025-04-14T19:19:00Z"/>
              </w:rPr>
            </w:pPr>
            <w:ins w:id="17989" w:author="V2" w:date="2025-04-14T14:19:00Z" w16du:dateUtc="2025-04-14T19:19:00Z">
              <w:r w:rsidRPr="007F7E2B">
                <w:t xml:space="preserve">Emission factor for gasoline </w:t>
              </w:r>
            </w:ins>
          </w:p>
        </w:tc>
      </w:tr>
      <w:tr w:rsidR="007E63D5" w:rsidRPr="007F7E2B" w14:paraId="40A9956C" w14:textId="77777777">
        <w:trPr>
          <w:trHeight w:val="335"/>
          <w:ins w:id="1799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18313C7" w14:textId="77777777" w:rsidR="007E63D5" w:rsidRPr="007F7E2B" w:rsidRDefault="007E63D5">
            <w:pPr>
              <w:spacing w:line="259" w:lineRule="auto"/>
              <w:rPr>
                <w:ins w:id="17991" w:author="V2" w:date="2025-04-14T14:19:00Z" w16du:dateUtc="2025-04-14T19:19:00Z"/>
              </w:rPr>
            </w:pPr>
            <w:ins w:id="17992"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2C9A9096" w14:textId="77777777" w:rsidR="007E63D5" w:rsidRPr="007F7E2B" w:rsidRDefault="007E63D5">
            <w:pPr>
              <w:spacing w:line="259" w:lineRule="auto"/>
              <w:ind w:left="5"/>
              <w:rPr>
                <w:ins w:id="17993" w:author="V2" w:date="2025-04-14T14:19:00Z" w16du:dateUtc="2025-04-14T19:19:00Z"/>
              </w:rPr>
            </w:pPr>
            <w:ins w:id="17994" w:author="V2" w:date="2025-04-14T14:19:00Z" w16du:dateUtc="2025-04-14T19:19:00Z">
              <w:r w:rsidRPr="007F7E2B">
                <w:t xml:space="preserve">IPCC </w:t>
              </w:r>
            </w:ins>
          </w:p>
        </w:tc>
      </w:tr>
      <w:tr w:rsidR="007E63D5" w:rsidRPr="007F7E2B" w14:paraId="7F9C80E8" w14:textId="77777777">
        <w:trPr>
          <w:trHeight w:val="800"/>
          <w:ins w:id="1799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4D61C49" w14:textId="77777777" w:rsidR="007E63D5" w:rsidRPr="007F7E2B" w:rsidRDefault="007E63D5">
            <w:pPr>
              <w:spacing w:line="259" w:lineRule="auto"/>
              <w:rPr>
                <w:ins w:id="17996" w:author="V2" w:date="2025-04-14T14:19:00Z" w16du:dateUtc="2025-04-14T19:19:00Z"/>
              </w:rPr>
            </w:pPr>
            <w:ins w:id="17997" w:author="V2" w:date="2025-04-14T14:19:00Z" w16du:dateUtc="2025-04-14T19:19:00Z">
              <w:r w:rsidRPr="007F7E2B">
                <w:lastRenderedPageBreak/>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6508045E" w14:textId="77777777" w:rsidR="007E63D5" w:rsidRPr="007F7E2B" w:rsidRDefault="007E63D5">
            <w:pPr>
              <w:spacing w:line="259" w:lineRule="auto"/>
              <w:ind w:left="5"/>
              <w:rPr>
                <w:ins w:id="17998" w:author="V2" w:date="2025-04-14T14:19:00Z" w16du:dateUtc="2025-04-14T19:19:00Z"/>
              </w:rPr>
            </w:pPr>
            <w:ins w:id="17999" w:author="V2" w:date="2025-04-14T14:19:00Z" w16du:dateUtc="2025-04-14T19:19:00Z">
              <w:r w:rsidRPr="007F7E2B">
                <w:t xml:space="preserve">Emission factor for gasoline  </w:t>
              </w:r>
            </w:ins>
          </w:p>
        </w:tc>
      </w:tr>
      <w:tr w:rsidR="007E63D5" w:rsidRPr="007F7E2B" w14:paraId="40F0C5CF" w14:textId="77777777">
        <w:trPr>
          <w:trHeight w:val="332"/>
          <w:ins w:id="1800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20A40AA" w14:textId="77777777" w:rsidR="007E63D5" w:rsidRPr="007F7E2B" w:rsidRDefault="007E63D5">
            <w:pPr>
              <w:spacing w:line="259" w:lineRule="auto"/>
              <w:rPr>
                <w:ins w:id="18001" w:author="V2" w:date="2025-04-14T14:19:00Z" w16du:dateUtc="2025-04-14T19:19:00Z"/>
              </w:rPr>
            </w:pPr>
            <w:ins w:id="18002"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4E5F8150" w14:textId="77777777" w:rsidR="007E63D5" w:rsidRPr="007F7E2B" w:rsidRDefault="007E63D5">
            <w:pPr>
              <w:spacing w:line="259" w:lineRule="auto"/>
              <w:ind w:left="5"/>
              <w:rPr>
                <w:ins w:id="18003" w:author="V2" w:date="2025-04-14T14:19:00Z" w16du:dateUtc="2025-04-14T19:19:00Z"/>
              </w:rPr>
            </w:pPr>
            <w:ins w:id="18004" w:author="V2" w:date="2025-04-14T14:19:00Z" w16du:dateUtc="2025-04-14T19:19:00Z">
              <w:r w:rsidRPr="007F7E2B">
                <w:t xml:space="preserve">  </w:t>
              </w:r>
            </w:ins>
          </w:p>
        </w:tc>
      </w:tr>
    </w:tbl>
    <w:p w14:paraId="6FE177AE" w14:textId="77777777" w:rsidR="007E63D5" w:rsidRPr="007F7E2B" w:rsidRDefault="007E63D5">
      <w:pPr>
        <w:pStyle w:val="Heading1"/>
        <w:tabs>
          <w:tab w:val="center" w:pos="2964"/>
        </w:tabs>
        <w:ind w:left="-15"/>
        <w:rPr>
          <w:ins w:id="18005" w:author="V2" w:date="2025-04-14T14:19:00Z" w16du:dateUtc="2025-04-14T19:19:00Z"/>
        </w:rPr>
      </w:pPr>
      <w:bookmarkStart w:id="18006" w:name="_Toc174616225"/>
      <w:bookmarkStart w:id="18007" w:name="_Toc174616641"/>
      <w:bookmarkStart w:id="18008" w:name="_Toc180594366"/>
      <w:bookmarkStart w:id="18009" w:name="_Toc180594773"/>
      <w:ins w:id="18010" w:author="V2" w:date="2025-04-14T14:19:00Z" w16du:dateUtc="2025-04-14T19:19:00Z">
        <w:r w:rsidRPr="007F7E2B">
          <w:t>7</w:t>
        </w:r>
        <w:r w:rsidRPr="007F7E2B">
          <w:rPr>
            <w:rFonts w:ascii="Arial" w:eastAsia="Arial" w:hAnsi="Arial" w:cs="Arial"/>
          </w:rPr>
          <w:t xml:space="preserve"> </w:t>
        </w:r>
        <w:r w:rsidRPr="007F7E2B">
          <w:rPr>
            <w:rFonts w:ascii="Arial" w:eastAsia="Arial" w:hAnsi="Arial" w:cs="Arial"/>
          </w:rPr>
          <w:tab/>
        </w:r>
        <w:r w:rsidRPr="007F7E2B">
          <w:t>REFERENCES AND OTHER INFORMATION</w:t>
        </w:r>
        <w:bookmarkEnd w:id="18006"/>
        <w:bookmarkEnd w:id="18007"/>
        <w:bookmarkEnd w:id="18008"/>
        <w:bookmarkEnd w:id="18009"/>
        <w:r w:rsidRPr="007F7E2B">
          <w:t xml:space="preserve"> </w:t>
        </w:r>
      </w:ins>
    </w:p>
    <w:p w14:paraId="37B9341D" w14:textId="77777777" w:rsidR="007E63D5" w:rsidRPr="007F7E2B" w:rsidRDefault="007E63D5">
      <w:pPr>
        <w:spacing w:after="257"/>
        <w:ind w:left="-5" w:right="2"/>
        <w:rPr>
          <w:ins w:id="18011" w:author="V2" w:date="2025-04-14T14:19:00Z" w16du:dateUtc="2025-04-14T19:19:00Z"/>
        </w:rPr>
      </w:pPr>
      <w:ins w:id="18012" w:author="V2" w:date="2025-04-14T14:19:00Z" w16du:dateUtc="2025-04-14T19:19:00Z">
        <w:r w:rsidRPr="007F7E2B">
          <w:t xml:space="preserve">UNFCCC, EB50. CDM AR-AM0004 Reforestation or afforestation of land currently under agricultural use http://cdm.unfccc.int/UserManagement/FileStorage/KYBDLQFMI6R20X58OGH3Z71N9TSU4A (Last visited 13-09-2011). </w:t>
        </w:r>
      </w:ins>
    </w:p>
    <w:p w14:paraId="57111792" w14:textId="77777777" w:rsidR="007E63D5" w:rsidRPr="007F7E2B" w:rsidRDefault="007E63D5">
      <w:pPr>
        <w:ind w:left="-5" w:right="2"/>
        <w:rPr>
          <w:ins w:id="18013" w:author="V2" w:date="2025-04-14T14:19:00Z" w16du:dateUtc="2025-04-14T19:19:00Z"/>
        </w:rPr>
      </w:pPr>
      <w:ins w:id="18014" w:author="V2" w:date="2025-04-14T14:19:00Z" w16du:dateUtc="2025-04-14T19:19:00Z">
        <w:r w:rsidRPr="007F7E2B">
          <w:t xml:space="preserve">IPCC. 1996. Revised Guidelines for National Greenhouse Gas Inventories, http://www.ipccnggip.iges.or.jp/public/gl/invs1.html (Last visited 14-09-2011). </w:t>
        </w:r>
        <w:r w:rsidRPr="007F7E2B">
          <w:br w:type="page"/>
        </w:r>
      </w:ins>
    </w:p>
    <w:p w14:paraId="45C2307A" w14:textId="77777777" w:rsidR="007E63D5" w:rsidRPr="007F7E2B" w:rsidRDefault="007E63D5">
      <w:pPr>
        <w:pStyle w:val="Heading1"/>
        <w:spacing w:after="48"/>
        <w:rPr>
          <w:ins w:id="18015" w:author="V2" w:date="2025-04-14T14:19:00Z" w16du:dateUtc="2025-04-14T19:19:00Z"/>
        </w:rPr>
      </w:pPr>
      <w:bookmarkStart w:id="18016" w:name="_Toc174616226"/>
      <w:bookmarkStart w:id="18017" w:name="_Toc174616642"/>
      <w:bookmarkStart w:id="18018" w:name="_Toc180594367"/>
      <w:bookmarkStart w:id="18019" w:name="_Toc180594774"/>
      <w:ins w:id="18020" w:author="V2" w:date="2025-04-14T14:19:00Z" w16du:dateUtc="2025-04-14T19:19:00Z">
        <w:r w:rsidRPr="007F7E2B">
          <w:rPr>
            <w:rFonts w:ascii="Arial" w:eastAsia="Arial" w:hAnsi="Arial" w:cs="Arial"/>
            <w:color w:val="004B6B"/>
          </w:rPr>
          <w:t>DOCUMENT HISTORY</w:t>
        </w:r>
        <w:bookmarkEnd w:id="18016"/>
        <w:bookmarkEnd w:id="18017"/>
        <w:bookmarkEnd w:id="18018"/>
        <w:bookmarkEnd w:id="18019"/>
        <w:r w:rsidRPr="007F7E2B">
          <w:rPr>
            <w:rFonts w:ascii="Arial" w:eastAsia="Arial" w:hAnsi="Arial" w:cs="Arial"/>
            <w:color w:val="004B6B"/>
          </w:rPr>
          <w:t xml:space="preserve"> </w:t>
        </w:r>
      </w:ins>
    </w:p>
    <w:p w14:paraId="45CA9C80" w14:textId="77777777" w:rsidR="007E63D5" w:rsidRPr="007F7E2B" w:rsidRDefault="007E63D5">
      <w:pPr>
        <w:spacing w:line="259" w:lineRule="auto"/>
        <w:rPr>
          <w:ins w:id="18021" w:author="V2" w:date="2025-04-14T14:19:00Z" w16du:dateUtc="2025-04-14T19:19:00Z"/>
        </w:rPr>
      </w:pPr>
      <w:ins w:id="18022" w:author="V2" w:date="2025-04-14T14:19:00Z" w16du:dateUtc="2025-04-14T19:19:00Z">
        <w:r w:rsidRPr="007F7E2B">
          <w:rPr>
            <w:color w:val="004B6B"/>
          </w:rPr>
          <w:t xml:space="preserve"> </w:t>
        </w:r>
      </w:ins>
    </w:p>
    <w:tbl>
      <w:tblPr>
        <w:tblStyle w:val="TableGrid0"/>
        <w:tblW w:w="9124" w:type="dxa"/>
        <w:tblInd w:w="-107" w:type="dxa"/>
        <w:tblCellMar>
          <w:top w:w="6" w:type="dxa"/>
          <w:left w:w="107" w:type="dxa"/>
          <w:right w:w="115" w:type="dxa"/>
        </w:tblCellMar>
        <w:tblLook w:val="04A0" w:firstRow="1" w:lastRow="0" w:firstColumn="1" w:lastColumn="0" w:noHBand="0" w:noVBand="1"/>
      </w:tblPr>
      <w:tblGrid>
        <w:gridCol w:w="1103"/>
        <w:gridCol w:w="1480"/>
        <w:gridCol w:w="6541"/>
      </w:tblGrid>
      <w:tr w:rsidR="007E63D5" w:rsidRPr="007F7E2B" w14:paraId="5FD83A3D" w14:textId="77777777">
        <w:trPr>
          <w:trHeight w:val="403"/>
          <w:ins w:id="18023"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shd w:val="clear" w:color="auto" w:fill="B6D3E4"/>
          </w:tcPr>
          <w:p w14:paraId="08E2AEB9" w14:textId="77777777" w:rsidR="007E63D5" w:rsidRPr="007F7E2B" w:rsidRDefault="007E63D5">
            <w:pPr>
              <w:spacing w:line="259" w:lineRule="auto"/>
              <w:rPr>
                <w:ins w:id="18024" w:author="V2" w:date="2025-04-14T14:19:00Z" w16du:dateUtc="2025-04-14T19:19:00Z"/>
              </w:rPr>
            </w:pPr>
            <w:ins w:id="18025" w:author="V2" w:date="2025-04-14T14:19:00Z" w16du:dateUtc="2025-04-14T19:19:00Z">
              <w:r w:rsidRPr="007F7E2B">
                <w:rPr>
                  <w:rFonts w:ascii="Arial" w:eastAsia="Arial" w:hAnsi="Arial" w:cs="Arial"/>
                  <w:b/>
                </w:rPr>
                <w:t xml:space="preserve">Version </w:t>
              </w:r>
            </w:ins>
          </w:p>
        </w:tc>
        <w:tc>
          <w:tcPr>
            <w:tcW w:w="1487" w:type="dxa"/>
            <w:tcBorders>
              <w:top w:val="single" w:sz="4" w:space="0" w:color="000000"/>
              <w:left w:val="single" w:sz="4" w:space="0" w:color="000000"/>
              <w:bottom w:val="single" w:sz="4" w:space="0" w:color="000000"/>
              <w:right w:val="single" w:sz="4" w:space="0" w:color="000000"/>
            </w:tcBorders>
            <w:shd w:val="clear" w:color="auto" w:fill="B6D3E4"/>
          </w:tcPr>
          <w:p w14:paraId="7B55A8F9" w14:textId="77777777" w:rsidR="007E63D5" w:rsidRPr="007F7E2B" w:rsidRDefault="007E63D5">
            <w:pPr>
              <w:spacing w:line="259" w:lineRule="auto"/>
              <w:ind w:left="1"/>
              <w:rPr>
                <w:ins w:id="18026" w:author="V2" w:date="2025-04-14T14:19:00Z" w16du:dateUtc="2025-04-14T19:19:00Z"/>
              </w:rPr>
            </w:pPr>
            <w:ins w:id="18027" w:author="V2" w:date="2025-04-14T14:19:00Z" w16du:dateUtc="2025-04-14T19:19:00Z">
              <w:r w:rsidRPr="007F7E2B">
                <w:rPr>
                  <w:rFonts w:ascii="Arial" w:eastAsia="Arial" w:hAnsi="Arial" w:cs="Arial"/>
                  <w:b/>
                </w:rPr>
                <w:t xml:space="preserve">Date </w:t>
              </w:r>
            </w:ins>
          </w:p>
        </w:tc>
        <w:tc>
          <w:tcPr>
            <w:tcW w:w="6587" w:type="dxa"/>
            <w:tcBorders>
              <w:top w:val="single" w:sz="4" w:space="0" w:color="000000"/>
              <w:left w:val="single" w:sz="4" w:space="0" w:color="000000"/>
              <w:bottom w:val="single" w:sz="4" w:space="0" w:color="000000"/>
              <w:right w:val="single" w:sz="4" w:space="0" w:color="000000"/>
            </w:tcBorders>
            <w:shd w:val="clear" w:color="auto" w:fill="B6D3E4"/>
          </w:tcPr>
          <w:p w14:paraId="20405A63" w14:textId="77777777" w:rsidR="007E63D5" w:rsidRPr="007F7E2B" w:rsidRDefault="007E63D5">
            <w:pPr>
              <w:spacing w:line="259" w:lineRule="auto"/>
              <w:ind w:left="1"/>
              <w:rPr>
                <w:ins w:id="18028" w:author="V2" w:date="2025-04-14T14:19:00Z" w16du:dateUtc="2025-04-14T19:19:00Z"/>
              </w:rPr>
            </w:pPr>
            <w:ins w:id="18029" w:author="V2" w:date="2025-04-14T14:19:00Z" w16du:dateUtc="2025-04-14T19:19:00Z">
              <w:r w:rsidRPr="007F7E2B">
                <w:rPr>
                  <w:rFonts w:ascii="Arial" w:eastAsia="Arial" w:hAnsi="Arial" w:cs="Arial"/>
                  <w:b/>
                </w:rPr>
                <w:t xml:space="preserve">Comment </w:t>
              </w:r>
            </w:ins>
          </w:p>
        </w:tc>
      </w:tr>
      <w:tr w:rsidR="007E63D5" w:rsidRPr="007F7E2B" w14:paraId="3459D70D" w14:textId="77777777">
        <w:trPr>
          <w:trHeight w:val="368"/>
          <w:ins w:id="18030"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tcPr>
          <w:p w14:paraId="053F31CC" w14:textId="77777777" w:rsidR="007E63D5" w:rsidRPr="007F7E2B" w:rsidRDefault="007E63D5">
            <w:pPr>
              <w:spacing w:line="259" w:lineRule="auto"/>
              <w:rPr>
                <w:ins w:id="18031" w:author="V2" w:date="2025-04-14T14:19:00Z" w16du:dateUtc="2025-04-14T19:19:00Z"/>
              </w:rPr>
            </w:pPr>
            <w:ins w:id="18032" w:author="V2" w:date="2025-04-14T14:19:00Z" w16du:dateUtc="2025-04-14T19:19:00Z">
              <w:r w:rsidRPr="007F7E2B">
                <w:t xml:space="preserve">v1.0 </w:t>
              </w:r>
            </w:ins>
          </w:p>
        </w:tc>
        <w:tc>
          <w:tcPr>
            <w:tcW w:w="1487" w:type="dxa"/>
            <w:tcBorders>
              <w:top w:val="single" w:sz="4" w:space="0" w:color="000000"/>
              <w:left w:val="single" w:sz="4" w:space="0" w:color="000000"/>
              <w:bottom w:val="single" w:sz="4" w:space="0" w:color="000000"/>
              <w:right w:val="single" w:sz="4" w:space="0" w:color="000000"/>
            </w:tcBorders>
          </w:tcPr>
          <w:p w14:paraId="64660758" w14:textId="77777777" w:rsidR="007E63D5" w:rsidRPr="007F7E2B" w:rsidRDefault="007E63D5">
            <w:pPr>
              <w:spacing w:line="259" w:lineRule="auto"/>
              <w:ind w:left="1"/>
              <w:rPr>
                <w:ins w:id="18033" w:author="V2" w:date="2025-04-14T14:19:00Z" w16du:dateUtc="2025-04-14T19:19:00Z"/>
              </w:rPr>
            </w:pPr>
            <w:ins w:id="18034" w:author="V2" w:date="2025-04-14T14:19:00Z" w16du:dateUtc="2025-04-14T19:19:00Z">
              <w:r w:rsidRPr="007F7E2B">
                <w:t xml:space="preserve">16 Nov 2012 </w:t>
              </w:r>
            </w:ins>
          </w:p>
        </w:tc>
        <w:tc>
          <w:tcPr>
            <w:tcW w:w="6587" w:type="dxa"/>
            <w:tcBorders>
              <w:top w:val="single" w:sz="4" w:space="0" w:color="000000"/>
              <w:left w:val="single" w:sz="4" w:space="0" w:color="000000"/>
              <w:bottom w:val="single" w:sz="4" w:space="0" w:color="000000"/>
              <w:right w:val="single" w:sz="4" w:space="0" w:color="000000"/>
            </w:tcBorders>
          </w:tcPr>
          <w:p w14:paraId="3934A990" w14:textId="77777777" w:rsidR="007E63D5" w:rsidRPr="007F7E2B" w:rsidRDefault="007E63D5">
            <w:pPr>
              <w:spacing w:line="259" w:lineRule="auto"/>
              <w:ind w:left="1"/>
              <w:rPr>
                <w:ins w:id="18035" w:author="V2" w:date="2025-04-14T14:19:00Z" w16du:dateUtc="2025-04-14T19:19:00Z"/>
              </w:rPr>
            </w:pPr>
            <w:ins w:id="18036" w:author="V2" w:date="2025-04-14T14:19:00Z" w16du:dateUtc="2025-04-14T19:19:00Z">
              <w:r w:rsidRPr="007F7E2B">
                <w:t xml:space="preserve">Initial version released </w:t>
              </w:r>
            </w:ins>
          </w:p>
        </w:tc>
      </w:tr>
    </w:tbl>
    <w:p w14:paraId="759BCA1D" w14:textId="77777777" w:rsidR="007E63D5" w:rsidRPr="007F7E2B" w:rsidRDefault="007E63D5">
      <w:pPr>
        <w:spacing w:line="259" w:lineRule="auto"/>
        <w:rPr>
          <w:ins w:id="18037" w:author="V2" w:date="2025-04-14T14:19:00Z" w16du:dateUtc="2025-04-14T19:19:00Z"/>
        </w:rPr>
      </w:pPr>
      <w:ins w:id="18038" w:author="V2" w:date="2025-04-14T14:19:00Z" w16du:dateUtc="2025-04-14T19:19:00Z">
        <w:r w:rsidRPr="007F7E2B">
          <w:t xml:space="preserve"> </w:t>
        </w:r>
      </w:ins>
    </w:p>
    <w:p w14:paraId="69E06855" w14:textId="77777777" w:rsidR="00C92569" w:rsidRPr="007F7E2B" w:rsidRDefault="007E63D5">
      <w:pPr>
        <w:spacing w:after="410" w:line="259" w:lineRule="auto"/>
        <w:ind w:left="778"/>
        <w:jc w:val="center"/>
        <w:rPr>
          <w:ins w:id="18039" w:author="V2" w:date="2025-04-14T14:19:00Z" w16du:dateUtc="2025-04-14T19:19:00Z"/>
        </w:rPr>
      </w:pPr>
      <w:ins w:id="18040" w:author="V2" w:date="2025-04-14T14:19:00Z" w16du:dateUtc="2025-04-14T19:19:00Z">
        <w:r w:rsidRPr="007F7E2B">
          <w:br w:type="page"/>
        </w:r>
        <w:r w:rsidR="00C92569" w:rsidRPr="007F7E2B">
          <w:rPr>
            <w:rFonts w:ascii="Arial" w:eastAsia="Arial" w:hAnsi="Arial" w:cs="Arial"/>
            <w:i/>
            <w:color w:val="7F7F7F"/>
          </w:rPr>
          <w:lastRenderedPageBreak/>
          <w:t xml:space="preserve"> </w:t>
        </w:r>
      </w:ins>
    </w:p>
    <w:p w14:paraId="610F62D6" w14:textId="77777777" w:rsidR="00C92569" w:rsidRPr="007F7E2B" w:rsidRDefault="00C92569">
      <w:pPr>
        <w:spacing w:after="201" w:line="259" w:lineRule="auto"/>
        <w:ind w:left="834"/>
        <w:jc w:val="center"/>
        <w:rPr>
          <w:ins w:id="18041" w:author="V2" w:date="2025-04-14T14:19:00Z" w16du:dateUtc="2025-04-14T19:19:00Z"/>
        </w:rPr>
      </w:pPr>
      <w:ins w:id="18042" w:author="V2" w:date="2025-04-14T14:19:00Z" w16du:dateUtc="2025-04-14T19:19:00Z">
        <w:r w:rsidRPr="007F7E2B">
          <w:rPr>
            <w:sz w:val="40"/>
          </w:rPr>
          <w:t xml:space="preserve"> </w:t>
        </w:r>
      </w:ins>
    </w:p>
    <w:p w14:paraId="264FA368" w14:textId="4DD2B1BA" w:rsidR="00C92569" w:rsidRPr="007F7E2B" w:rsidRDefault="00C92569">
      <w:pPr>
        <w:spacing w:after="203" w:line="259" w:lineRule="auto"/>
        <w:ind w:left="4"/>
        <w:jc w:val="center"/>
        <w:rPr>
          <w:ins w:id="18043" w:author="V2" w:date="2025-04-14T14:19:00Z" w16du:dateUtc="2025-04-14T19:19:00Z"/>
        </w:rPr>
      </w:pPr>
      <w:bookmarkStart w:id="18044" w:name="TRS_13"/>
      <w:bookmarkEnd w:id="18044"/>
      <w:ins w:id="18045" w:author="V2" w:date="2025-04-14T14:19:00Z" w16du:dateUtc="2025-04-14T19:19:00Z">
        <w:r w:rsidRPr="007F7E2B">
          <w:rPr>
            <w:sz w:val="40"/>
          </w:rPr>
          <w:t xml:space="preserve">TRS-13 </w:t>
        </w:r>
      </w:ins>
    </w:p>
    <w:p w14:paraId="583C8354" w14:textId="77777777" w:rsidR="00C92569" w:rsidRPr="007F7E2B" w:rsidRDefault="00C92569">
      <w:pPr>
        <w:spacing w:after="238" w:line="240" w:lineRule="auto"/>
        <w:ind w:left="2791" w:hanging="1481"/>
        <w:rPr>
          <w:ins w:id="18046" w:author="V2" w:date="2025-04-14T14:19:00Z" w16du:dateUtc="2025-04-14T19:19:00Z"/>
        </w:rPr>
      </w:pPr>
      <w:ins w:id="18047" w:author="V2" w:date="2025-04-14T14:19:00Z" w16du:dateUtc="2025-04-14T19:19:00Z">
        <w:r w:rsidRPr="007F7E2B">
          <w:rPr>
            <w:sz w:val="40"/>
          </w:rPr>
          <w:t xml:space="preserve">ESTIMATION OF EMISSIONS FROM  BIOMASS BURNING </w:t>
        </w:r>
      </w:ins>
    </w:p>
    <w:p w14:paraId="24871059" w14:textId="77777777" w:rsidR="00C92569" w:rsidRPr="007F7E2B" w:rsidRDefault="00C92569">
      <w:pPr>
        <w:spacing w:after="16" w:line="259" w:lineRule="auto"/>
        <w:ind w:left="114"/>
        <w:jc w:val="center"/>
        <w:rPr>
          <w:ins w:id="18048" w:author="V2" w:date="2025-04-14T14:19:00Z" w16du:dateUtc="2025-04-14T19:19:00Z"/>
        </w:rPr>
      </w:pPr>
      <w:ins w:id="18049" w:author="V2" w:date="2025-04-14T14:19:00Z" w16du:dateUtc="2025-04-14T19:19:00Z">
        <w:r w:rsidRPr="007F7E2B">
          <w:rPr>
            <w:sz w:val="40"/>
          </w:rPr>
          <w:t xml:space="preserve"> </w:t>
        </w:r>
      </w:ins>
    </w:p>
    <w:p w14:paraId="6C8AF035" w14:textId="20E680DA" w:rsidR="00C92569" w:rsidRPr="007F7E2B" w:rsidRDefault="00C92569">
      <w:pPr>
        <w:spacing w:after="178" w:line="259" w:lineRule="auto"/>
        <w:ind w:left="12"/>
        <w:jc w:val="center"/>
        <w:rPr>
          <w:ins w:id="18050" w:author="V2" w:date="2025-04-14T14:19:00Z" w16du:dateUtc="2025-04-14T19:19:00Z"/>
        </w:rPr>
      </w:pPr>
      <w:ins w:id="18051" w:author="V2" w:date="2025-04-14T14:19:00Z" w16du:dateUtc="2025-04-14T19:19:00Z">
        <w:r w:rsidRPr="007F7E2B">
          <w:t xml:space="preserve">Version 1.0 </w:t>
        </w:r>
      </w:ins>
    </w:p>
    <w:p w14:paraId="292E2534" w14:textId="77777777" w:rsidR="00C92569" w:rsidRPr="007F7E2B" w:rsidRDefault="00C92569">
      <w:pPr>
        <w:spacing w:after="178" w:line="259" w:lineRule="auto"/>
        <w:ind w:left="12" w:right="3"/>
        <w:jc w:val="center"/>
        <w:rPr>
          <w:ins w:id="18052" w:author="V2" w:date="2025-04-14T14:19:00Z" w16du:dateUtc="2025-04-14T19:19:00Z"/>
        </w:rPr>
      </w:pPr>
      <w:ins w:id="18053" w:author="V2" w:date="2025-04-14T14:19:00Z" w16du:dateUtc="2025-04-14T19:19:00Z">
        <w:r w:rsidRPr="007F7E2B">
          <w:t xml:space="preserve">16 November 2012 </w:t>
        </w:r>
      </w:ins>
    </w:p>
    <w:p w14:paraId="6A5610C8" w14:textId="77777777" w:rsidR="00C92569" w:rsidRPr="007F7E2B" w:rsidRDefault="00C92569">
      <w:pPr>
        <w:spacing w:after="364" w:line="259" w:lineRule="auto"/>
        <w:ind w:left="12" w:right="2"/>
        <w:jc w:val="center"/>
        <w:rPr>
          <w:ins w:id="18054" w:author="V2" w:date="2025-04-14T14:19:00Z" w16du:dateUtc="2025-04-14T19:19:00Z"/>
        </w:rPr>
      </w:pPr>
      <w:ins w:id="18055" w:author="V2" w:date="2025-04-14T14:19:00Z" w16du:dateUtc="2025-04-14T19:19:00Z">
        <w:r w:rsidRPr="007F7E2B">
          <w:t xml:space="preserve">Sectoral Scope 14 </w:t>
        </w:r>
      </w:ins>
    </w:p>
    <w:p w14:paraId="02CEC125" w14:textId="77777777" w:rsidR="00C92569" w:rsidRPr="007F7E2B" w:rsidRDefault="00C92569">
      <w:pPr>
        <w:spacing w:after="203" w:line="259" w:lineRule="auto"/>
        <w:ind w:left="114"/>
        <w:jc w:val="center"/>
        <w:rPr>
          <w:ins w:id="18056" w:author="V2" w:date="2025-04-14T14:19:00Z" w16du:dateUtc="2025-04-14T19:19:00Z"/>
        </w:rPr>
      </w:pPr>
      <w:ins w:id="18057" w:author="V2" w:date="2025-04-14T14:19:00Z" w16du:dateUtc="2025-04-14T19:19:00Z">
        <w:r w:rsidRPr="007F7E2B">
          <w:rPr>
            <w:sz w:val="40"/>
          </w:rPr>
          <w:t xml:space="preserve"> </w:t>
        </w:r>
      </w:ins>
    </w:p>
    <w:p w14:paraId="50D45EEA" w14:textId="77777777" w:rsidR="00C92569" w:rsidRPr="007F7E2B" w:rsidRDefault="00C92569">
      <w:pPr>
        <w:spacing w:after="11" w:line="259" w:lineRule="auto"/>
        <w:ind w:left="114"/>
        <w:jc w:val="center"/>
        <w:rPr>
          <w:ins w:id="18058" w:author="V2" w:date="2025-04-14T14:19:00Z" w16du:dateUtc="2025-04-14T19:19:00Z"/>
        </w:rPr>
      </w:pPr>
      <w:ins w:id="18059" w:author="V2" w:date="2025-04-14T14:19:00Z" w16du:dateUtc="2025-04-14T19:19:00Z">
        <w:r w:rsidRPr="007F7E2B">
          <w:rPr>
            <w:sz w:val="40"/>
          </w:rPr>
          <w:t xml:space="preserve"> </w:t>
        </w:r>
      </w:ins>
    </w:p>
    <w:p w14:paraId="7E4A12DE" w14:textId="77777777" w:rsidR="00C92569" w:rsidRPr="007F7E2B" w:rsidRDefault="00C92569">
      <w:pPr>
        <w:spacing w:after="180" w:line="259" w:lineRule="auto"/>
        <w:ind w:left="58"/>
        <w:jc w:val="center"/>
        <w:rPr>
          <w:ins w:id="18060" w:author="V2" w:date="2025-04-14T14:19:00Z" w16du:dateUtc="2025-04-14T19:19:00Z"/>
        </w:rPr>
      </w:pPr>
      <w:ins w:id="18061" w:author="V2" w:date="2025-04-14T14:19:00Z" w16du:dateUtc="2025-04-14T19:19:00Z">
        <w:r w:rsidRPr="007F7E2B">
          <w:rPr>
            <w:noProof/>
          </w:rPr>
          <w:drawing>
            <wp:inline distT="0" distB="0" distL="0" distR="0" wp14:anchorId="5135CC0A" wp14:editId="17E1795F">
              <wp:extent cx="1526540" cy="435610"/>
              <wp:effectExtent l="0" t="0" r="0" b="0"/>
              <wp:docPr id="1369642567" name="Picture 1369642567"/>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2"/>
                      <a:stretch>
                        <a:fillRect/>
                      </a:stretch>
                    </pic:blipFill>
                    <pic:spPr>
                      <a:xfrm>
                        <a:off x="0" y="0"/>
                        <a:ext cx="1526540" cy="435610"/>
                      </a:xfrm>
                      <a:prstGeom prst="rect">
                        <a:avLst/>
                      </a:prstGeom>
                    </pic:spPr>
                  </pic:pic>
                </a:graphicData>
              </a:graphic>
            </wp:inline>
          </w:drawing>
        </w:r>
        <w:r w:rsidRPr="007F7E2B">
          <w:t xml:space="preserve"> </w:t>
        </w:r>
      </w:ins>
    </w:p>
    <w:p w14:paraId="7AC2DA03" w14:textId="77777777" w:rsidR="00C92569" w:rsidRPr="007F7E2B" w:rsidRDefault="00C92569">
      <w:pPr>
        <w:spacing w:after="165" w:line="259" w:lineRule="auto"/>
        <w:jc w:val="center"/>
        <w:rPr>
          <w:ins w:id="18062" w:author="V2" w:date="2025-04-14T14:19:00Z" w16du:dateUtc="2025-04-14T19:19:00Z"/>
          <w:rFonts w:ascii="Arial" w:eastAsia="Arial" w:hAnsi="Arial" w:cs="Arial"/>
          <w:b/>
        </w:rPr>
      </w:pPr>
      <w:ins w:id="18063" w:author="V2" w:date="2025-04-14T14:19:00Z" w16du:dateUtc="2025-04-14T19:19:00Z">
        <w:r w:rsidRPr="007F7E2B">
          <w:t>Document Prepared by: The Earth Partners LLC.</w:t>
        </w:r>
        <w:r w:rsidRPr="007F7E2B">
          <w:rPr>
            <w:rFonts w:ascii="Arial" w:eastAsia="Arial" w:hAnsi="Arial" w:cs="Arial"/>
            <w:b/>
          </w:rPr>
          <w:t xml:space="preserve">  </w:t>
        </w:r>
      </w:ins>
    </w:p>
    <w:p w14:paraId="6C2BC1C1" w14:textId="77777777" w:rsidR="00D46830" w:rsidRPr="007F7E2B" w:rsidRDefault="00D46830">
      <w:pPr>
        <w:spacing w:after="165" w:line="259" w:lineRule="auto"/>
        <w:jc w:val="center"/>
        <w:rPr>
          <w:ins w:id="18064" w:author="V2" w:date="2025-04-14T14:19:00Z" w16du:dateUtc="2025-04-14T19:19:00Z"/>
          <w:rFonts w:ascii="Arial" w:eastAsia="Arial" w:hAnsi="Arial" w:cs="Arial"/>
          <w:b/>
        </w:rPr>
      </w:pPr>
    </w:p>
    <w:p w14:paraId="681754F0" w14:textId="77777777" w:rsidR="00D46830" w:rsidRPr="007F7E2B" w:rsidRDefault="00D46830">
      <w:pPr>
        <w:spacing w:after="165" w:line="259" w:lineRule="auto"/>
        <w:jc w:val="center"/>
        <w:rPr>
          <w:ins w:id="18065" w:author="V2" w:date="2025-04-14T14:19:00Z" w16du:dateUtc="2025-04-14T19:19:00Z"/>
          <w:rFonts w:ascii="Arial" w:eastAsia="Arial" w:hAnsi="Arial" w:cs="Arial"/>
          <w:b/>
        </w:rPr>
      </w:pPr>
    </w:p>
    <w:p w14:paraId="36D4CD7B" w14:textId="77777777" w:rsidR="00D46830" w:rsidRPr="007F7E2B" w:rsidRDefault="00D46830">
      <w:pPr>
        <w:spacing w:after="165" w:line="259" w:lineRule="auto"/>
        <w:jc w:val="center"/>
        <w:rPr>
          <w:ins w:id="18066" w:author="V2" w:date="2025-04-14T14:19:00Z" w16du:dateUtc="2025-04-14T19:19:00Z"/>
          <w:rFonts w:ascii="Arial" w:eastAsia="Arial" w:hAnsi="Arial" w:cs="Arial"/>
          <w:b/>
        </w:rPr>
      </w:pPr>
    </w:p>
    <w:p w14:paraId="3296C624" w14:textId="77777777" w:rsidR="00D46830" w:rsidRPr="007F7E2B" w:rsidRDefault="00D46830">
      <w:pPr>
        <w:spacing w:after="165" w:line="259" w:lineRule="auto"/>
        <w:jc w:val="center"/>
        <w:rPr>
          <w:ins w:id="18067" w:author="V2" w:date="2025-04-14T14:19:00Z" w16du:dateUtc="2025-04-14T19:19:00Z"/>
          <w:rFonts w:ascii="Arial" w:eastAsia="Arial" w:hAnsi="Arial" w:cs="Arial"/>
          <w:b/>
        </w:rPr>
      </w:pPr>
    </w:p>
    <w:p w14:paraId="67EA6CAC" w14:textId="77777777" w:rsidR="00D46830" w:rsidRPr="007F7E2B" w:rsidRDefault="00D46830">
      <w:pPr>
        <w:spacing w:after="165" w:line="259" w:lineRule="auto"/>
        <w:jc w:val="center"/>
        <w:rPr>
          <w:ins w:id="18068" w:author="V2" w:date="2025-04-14T14:19:00Z" w16du:dateUtc="2025-04-14T19:19:00Z"/>
          <w:rFonts w:ascii="Arial" w:eastAsia="Arial" w:hAnsi="Arial" w:cs="Arial"/>
          <w:b/>
        </w:rPr>
      </w:pPr>
    </w:p>
    <w:p w14:paraId="728C3839" w14:textId="77777777" w:rsidR="00D46830" w:rsidRPr="007F7E2B" w:rsidRDefault="00D46830">
      <w:pPr>
        <w:spacing w:after="165" w:line="259" w:lineRule="auto"/>
        <w:jc w:val="center"/>
        <w:rPr>
          <w:ins w:id="18069" w:author="V2" w:date="2025-04-14T14:19:00Z" w16du:dateUtc="2025-04-14T19:19:00Z"/>
          <w:rFonts w:ascii="Arial" w:eastAsia="Arial" w:hAnsi="Arial" w:cs="Arial"/>
          <w:b/>
        </w:rPr>
      </w:pPr>
    </w:p>
    <w:p w14:paraId="6236B315" w14:textId="77777777" w:rsidR="00D46830" w:rsidRPr="007F7E2B" w:rsidRDefault="00D46830">
      <w:pPr>
        <w:spacing w:after="165" w:line="259" w:lineRule="auto"/>
        <w:jc w:val="center"/>
        <w:rPr>
          <w:ins w:id="18070" w:author="V2" w:date="2025-04-14T14:19:00Z" w16du:dateUtc="2025-04-14T19:19:00Z"/>
          <w:rFonts w:ascii="Arial" w:eastAsia="Arial" w:hAnsi="Arial" w:cs="Arial"/>
          <w:b/>
        </w:rPr>
      </w:pPr>
    </w:p>
    <w:p w14:paraId="5D9F8738" w14:textId="77777777" w:rsidR="00D46830" w:rsidRPr="007F7E2B" w:rsidRDefault="00D46830">
      <w:pPr>
        <w:spacing w:after="165" w:line="259" w:lineRule="auto"/>
        <w:jc w:val="center"/>
        <w:rPr>
          <w:ins w:id="18071" w:author="V2" w:date="2025-04-14T14:19:00Z" w16du:dateUtc="2025-04-14T19:19:00Z"/>
          <w:rFonts w:ascii="Arial" w:eastAsia="Arial" w:hAnsi="Arial" w:cs="Arial"/>
          <w:b/>
        </w:rPr>
      </w:pPr>
    </w:p>
    <w:p w14:paraId="1CDCAB60" w14:textId="77777777" w:rsidR="00D46830" w:rsidRPr="007F7E2B" w:rsidRDefault="00D46830">
      <w:pPr>
        <w:spacing w:after="165" w:line="259" w:lineRule="auto"/>
        <w:jc w:val="center"/>
        <w:rPr>
          <w:ins w:id="18072" w:author="V2" w:date="2025-04-14T14:19:00Z" w16du:dateUtc="2025-04-14T19:19:00Z"/>
          <w:rFonts w:ascii="Arial" w:eastAsia="Arial" w:hAnsi="Arial" w:cs="Arial"/>
          <w:b/>
        </w:rPr>
      </w:pPr>
    </w:p>
    <w:p w14:paraId="75FD3CB9" w14:textId="77777777" w:rsidR="00D46830" w:rsidRPr="007F7E2B" w:rsidRDefault="00D46830">
      <w:pPr>
        <w:spacing w:after="165" w:line="259" w:lineRule="auto"/>
        <w:jc w:val="center"/>
        <w:rPr>
          <w:ins w:id="18073" w:author="V2" w:date="2025-04-14T14:19:00Z" w16du:dateUtc="2025-04-14T19:19:00Z"/>
          <w:rFonts w:ascii="Arial" w:eastAsia="Arial" w:hAnsi="Arial" w:cs="Arial"/>
          <w:b/>
        </w:rPr>
      </w:pPr>
    </w:p>
    <w:p w14:paraId="613BC1CA" w14:textId="77777777" w:rsidR="00D46830" w:rsidRPr="007F7E2B" w:rsidRDefault="00D46830">
      <w:pPr>
        <w:spacing w:after="165" w:line="259" w:lineRule="auto"/>
        <w:jc w:val="center"/>
        <w:rPr>
          <w:ins w:id="18074" w:author="V2" w:date="2025-04-14T14:19:00Z" w16du:dateUtc="2025-04-14T19:19:00Z"/>
          <w:rFonts w:ascii="Arial" w:eastAsia="Arial" w:hAnsi="Arial" w:cs="Arial"/>
          <w:b/>
        </w:rPr>
      </w:pPr>
    </w:p>
    <w:p w14:paraId="0ED65DFE" w14:textId="77777777" w:rsidR="00D46830" w:rsidRPr="007F7E2B" w:rsidRDefault="00D46830">
      <w:pPr>
        <w:spacing w:after="165" w:line="259" w:lineRule="auto"/>
        <w:jc w:val="center"/>
        <w:rPr>
          <w:ins w:id="18075" w:author="V2" w:date="2025-04-14T14:19:00Z" w16du:dateUtc="2025-04-14T19:19:00Z"/>
        </w:rPr>
      </w:pPr>
    </w:p>
    <w:p w14:paraId="20329F9A" w14:textId="77777777" w:rsidR="00C92569" w:rsidRPr="007F7E2B" w:rsidRDefault="00C92569">
      <w:pPr>
        <w:spacing w:after="100" w:line="259" w:lineRule="auto"/>
        <w:rPr>
          <w:ins w:id="18076" w:author="V2" w:date="2025-04-14T14:19:00Z" w16du:dateUtc="2025-04-14T19:19:00Z"/>
        </w:rPr>
      </w:pPr>
      <w:ins w:id="18077" w:author="V2" w:date="2025-04-14T14:19:00Z" w16du:dateUtc="2025-04-14T19:19:00Z">
        <w:r w:rsidRPr="007F7E2B">
          <w:rPr>
            <w:rFonts w:ascii="Arial" w:eastAsia="Arial" w:hAnsi="Arial" w:cs="Arial"/>
            <w:b/>
            <w:color w:val="005B82"/>
            <w:sz w:val="22"/>
          </w:rPr>
          <w:t xml:space="preserve">Table of Contents </w:t>
        </w:r>
      </w:ins>
    </w:p>
    <w:p w14:paraId="512189D2" w14:textId="77777777" w:rsidR="00C92569" w:rsidRPr="007F7E2B" w:rsidRDefault="00C92569" w:rsidP="00964B29">
      <w:pPr>
        <w:numPr>
          <w:ilvl w:val="0"/>
          <w:numId w:val="105"/>
        </w:numPr>
        <w:spacing w:before="0" w:after="116" w:line="249" w:lineRule="auto"/>
        <w:ind w:right="13" w:hanging="401"/>
        <w:rPr>
          <w:ins w:id="18078" w:author="V2" w:date="2025-04-14T14:19:00Z" w16du:dateUtc="2025-04-14T19:19:00Z"/>
        </w:rPr>
      </w:pPr>
      <w:ins w:id="18079" w:author="V2" w:date="2025-04-14T14:19:00Z" w16du:dateUtc="2025-04-14T19:19:00Z">
        <w:r w:rsidRPr="007F7E2B">
          <w:t>SOURCES ............................................................................................................................................. 2</w:t>
        </w:r>
        <w:r w:rsidRPr="007F7E2B">
          <w:rPr>
            <w:rFonts w:ascii="Arial" w:eastAsia="Arial" w:hAnsi="Arial" w:cs="Arial"/>
            <w:b/>
            <w:sz w:val="22"/>
          </w:rPr>
          <w:t xml:space="preserve"> </w:t>
        </w:r>
      </w:ins>
    </w:p>
    <w:p w14:paraId="0EB123F2" w14:textId="77777777" w:rsidR="00C92569" w:rsidRPr="007F7E2B" w:rsidRDefault="00C92569" w:rsidP="00964B29">
      <w:pPr>
        <w:numPr>
          <w:ilvl w:val="0"/>
          <w:numId w:val="105"/>
        </w:numPr>
        <w:spacing w:before="0" w:after="116" w:line="249" w:lineRule="auto"/>
        <w:ind w:right="13" w:hanging="401"/>
        <w:rPr>
          <w:ins w:id="18080" w:author="V2" w:date="2025-04-14T14:19:00Z" w16du:dateUtc="2025-04-14T19:19:00Z"/>
        </w:rPr>
      </w:pPr>
      <w:ins w:id="18081" w:author="V2" w:date="2025-04-14T14:19:00Z" w16du:dateUtc="2025-04-14T19:19:00Z">
        <w:r w:rsidRPr="007F7E2B">
          <w:t>SUMMARY DESCRIPTION OF THE MODULE .................................................................................... 2</w:t>
        </w:r>
        <w:r w:rsidRPr="007F7E2B">
          <w:rPr>
            <w:rFonts w:ascii="Arial" w:eastAsia="Arial" w:hAnsi="Arial" w:cs="Arial"/>
            <w:b/>
            <w:sz w:val="22"/>
          </w:rPr>
          <w:t xml:space="preserve"> </w:t>
        </w:r>
      </w:ins>
    </w:p>
    <w:p w14:paraId="3CBCA88C" w14:textId="77777777" w:rsidR="00C92569" w:rsidRPr="007F7E2B" w:rsidRDefault="00C92569" w:rsidP="00964B29">
      <w:pPr>
        <w:numPr>
          <w:ilvl w:val="0"/>
          <w:numId w:val="105"/>
        </w:numPr>
        <w:spacing w:before="0" w:after="116" w:line="249" w:lineRule="auto"/>
        <w:ind w:right="13" w:hanging="401"/>
        <w:rPr>
          <w:ins w:id="18082" w:author="V2" w:date="2025-04-14T14:19:00Z" w16du:dateUtc="2025-04-14T19:19:00Z"/>
        </w:rPr>
      </w:pPr>
      <w:ins w:id="18083" w:author="V2" w:date="2025-04-14T14:19:00Z" w16du:dateUtc="2025-04-14T19:19:00Z">
        <w:r w:rsidRPr="007F7E2B">
          <w:t>DEFINITIONS ........................................................................................................................................ 2</w:t>
        </w:r>
        <w:r w:rsidRPr="007F7E2B">
          <w:rPr>
            <w:rFonts w:ascii="Arial" w:eastAsia="Arial" w:hAnsi="Arial" w:cs="Arial"/>
            <w:b/>
            <w:sz w:val="22"/>
          </w:rPr>
          <w:t xml:space="preserve"> </w:t>
        </w:r>
      </w:ins>
    </w:p>
    <w:p w14:paraId="2C9ACE17" w14:textId="77777777" w:rsidR="00C92569" w:rsidRPr="007F7E2B" w:rsidRDefault="00C92569" w:rsidP="00964B29">
      <w:pPr>
        <w:numPr>
          <w:ilvl w:val="0"/>
          <w:numId w:val="105"/>
        </w:numPr>
        <w:spacing w:before="0" w:after="116" w:line="249" w:lineRule="auto"/>
        <w:ind w:right="13" w:hanging="401"/>
        <w:rPr>
          <w:ins w:id="18084" w:author="V2" w:date="2025-04-14T14:19:00Z" w16du:dateUtc="2025-04-14T19:19:00Z"/>
        </w:rPr>
      </w:pPr>
      <w:ins w:id="18085" w:author="V2" w:date="2025-04-14T14:19:00Z" w16du:dateUtc="2025-04-14T19:19:00Z">
        <w:r w:rsidRPr="007F7E2B">
          <w:t>APPLICABILITY CONDITIONS ............................................................................................................. 2</w:t>
        </w:r>
        <w:r w:rsidRPr="007F7E2B">
          <w:rPr>
            <w:rFonts w:ascii="Arial" w:eastAsia="Arial" w:hAnsi="Arial" w:cs="Arial"/>
            <w:b/>
            <w:sz w:val="22"/>
          </w:rPr>
          <w:t xml:space="preserve"> </w:t>
        </w:r>
      </w:ins>
    </w:p>
    <w:p w14:paraId="49E109EB" w14:textId="77777777" w:rsidR="00C92569" w:rsidRPr="007F7E2B" w:rsidRDefault="00C92569" w:rsidP="00964B29">
      <w:pPr>
        <w:numPr>
          <w:ilvl w:val="0"/>
          <w:numId w:val="105"/>
        </w:numPr>
        <w:spacing w:before="0" w:after="116" w:line="249" w:lineRule="auto"/>
        <w:ind w:right="13" w:hanging="401"/>
        <w:rPr>
          <w:ins w:id="18086" w:author="V2" w:date="2025-04-14T14:19:00Z" w16du:dateUtc="2025-04-14T19:19:00Z"/>
        </w:rPr>
      </w:pPr>
      <w:ins w:id="18087" w:author="V2" w:date="2025-04-14T14:19:00Z" w16du:dateUtc="2025-04-14T19:19:00Z">
        <w:r w:rsidRPr="007F7E2B">
          <w:t>PROCEDURES ...................................................................................................................................... 2</w:t>
        </w:r>
        <w:r w:rsidRPr="007F7E2B">
          <w:rPr>
            <w:rFonts w:ascii="Arial" w:eastAsia="Arial" w:hAnsi="Arial" w:cs="Arial"/>
            <w:b/>
            <w:sz w:val="22"/>
          </w:rPr>
          <w:t xml:space="preserve"> </w:t>
        </w:r>
      </w:ins>
    </w:p>
    <w:p w14:paraId="594653BC" w14:textId="77777777" w:rsidR="00C92569" w:rsidRPr="007F7E2B" w:rsidRDefault="00C92569" w:rsidP="00964B29">
      <w:pPr>
        <w:numPr>
          <w:ilvl w:val="0"/>
          <w:numId w:val="105"/>
        </w:numPr>
        <w:spacing w:before="0" w:after="113" w:line="249" w:lineRule="auto"/>
        <w:ind w:right="13" w:hanging="401"/>
        <w:rPr>
          <w:ins w:id="18088" w:author="V2" w:date="2025-04-14T14:19:00Z" w16du:dateUtc="2025-04-14T19:19:00Z"/>
        </w:rPr>
      </w:pPr>
      <w:ins w:id="18089" w:author="V2" w:date="2025-04-14T14:19:00Z" w16du:dateUtc="2025-04-14T19:19:00Z">
        <w:r w:rsidRPr="007F7E2B">
          <w:t>PARAMETERS .................................................................................................................................... 15</w:t>
        </w:r>
        <w:r w:rsidRPr="007F7E2B">
          <w:rPr>
            <w:rFonts w:ascii="Arial" w:eastAsia="Arial" w:hAnsi="Arial" w:cs="Arial"/>
            <w:b/>
            <w:sz w:val="22"/>
          </w:rPr>
          <w:t xml:space="preserve"> </w:t>
        </w:r>
      </w:ins>
    </w:p>
    <w:p w14:paraId="7A074B8E" w14:textId="77777777" w:rsidR="00C92569" w:rsidRPr="007F7E2B" w:rsidRDefault="00C92569" w:rsidP="00964B29">
      <w:pPr>
        <w:numPr>
          <w:ilvl w:val="0"/>
          <w:numId w:val="105"/>
        </w:numPr>
        <w:spacing w:before="0" w:after="216" w:line="249" w:lineRule="auto"/>
        <w:ind w:right="13" w:hanging="401"/>
        <w:rPr>
          <w:ins w:id="18090" w:author="V2" w:date="2025-04-14T14:19:00Z" w16du:dateUtc="2025-04-14T19:19:00Z"/>
        </w:rPr>
      </w:pPr>
      <w:ins w:id="18091" w:author="V2" w:date="2025-04-14T14:19:00Z" w16du:dateUtc="2025-04-14T19:19:00Z">
        <w:r w:rsidRPr="007F7E2B">
          <w:t>REFERENCES AND OTHER INFORMATION .................................................................................... 24</w:t>
        </w:r>
        <w:r w:rsidRPr="007F7E2B">
          <w:rPr>
            <w:rFonts w:ascii="Arial" w:eastAsia="Arial" w:hAnsi="Arial" w:cs="Arial"/>
            <w:b/>
            <w:sz w:val="22"/>
          </w:rPr>
          <w:t xml:space="preserve"> </w:t>
        </w:r>
      </w:ins>
    </w:p>
    <w:p w14:paraId="04EA74E2" w14:textId="77777777" w:rsidR="00C92569" w:rsidRPr="007F7E2B" w:rsidRDefault="00C92569">
      <w:pPr>
        <w:spacing w:line="259" w:lineRule="auto"/>
        <w:rPr>
          <w:ins w:id="18092" w:author="V2" w:date="2025-04-14T14:19:00Z" w16du:dateUtc="2025-04-14T19:19:00Z"/>
        </w:rPr>
      </w:pPr>
      <w:ins w:id="18093" w:author="V2" w:date="2025-04-14T14:19:00Z" w16du:dateUtc="2025-04-14T19:19:00Z">
        <w:r w:rsidRPr="007F7E2B">
          <w:t xml:space="preserve"> </w:t>
        </w:r>
        <w:r w:rsidRPr="007F7E2B">
          <w:br w:type="page"/>
        </w:r>
      </w:ins>
    </w:p>
    <w:p w14:paraId="3192C3F7" w14:textId="77777777" w:rsidR="00C92569" w:rsidRPr="007F7E2B" w:rsidRDefault="00C92569">
      <w:pPr>
        <w:tabs>
          <w:tab w:val="center" w:pos="1264"/>
        </w:tabs>
        <w:spacing w:after="336" w:line="259" w:lineRule="auto"/>
        <w:ind w:left="-15"/>
        <w:rPr>
          <w:ins w:id="18094" w:author="V2" w:date="2025-04-14T14:19:00Z" w16du:dateUtc="2025-04-14T19:19:00Z"/>
        </w:rPr>
      </w:pPr>
      <w:ins w:id="18095" w:author="V2" w:date="2025-04-14T14:19:00Z" w16du:dateUtc="2025-04-14T19:19:00Z">
        <w:r w:rsidRPr="007F7E2B">
          <w:rPr>
            <w:rFonts w:ascii="Arial" w:eastAsia="Arial" w:hAnsi="Arial" w:cs="Arial"/>
            <w:b/>
            <w:color w:val="365F91"/>
            <w:sz w:val="22"/>
          </w:rPr>
          <w:t xml:space="preserve">1 </w:t>
        </w:r>
        <w:r w:rsidRPr="007F7E2B">
          <w:rPr>
            <w:rFonts w:ascii="Arial" w:eastAsia="Arial" w:hAnsi="Arial" w:cs="Arial"/>
            <w:b/>
            <w:color w:val="365F91"/>
            <w:sz w:val="22"/>
          </w:rPr>
          <w:tab/>
          <w:t xml:space="preserve">SOURCES </w:t>
        </w:r>
      </w:ins>
    </w:p>
    <w:p w14:paraId="6674A79B" w14:textId="77777777" w:rsidR="00C92569" w:rsidRPr="007F7E2B" w:rsidRDefault="00C92569">
      <w:pPr>
        <w:spacing w:after="360" w:line="262" w:lineRule="auto"/>
        <w:ind w:left="-5"/>
        <w:rPr>
          <w:ins w:id="18096" w:author="V2" w:date="2025-04-14T14:19:00Z" w16du:dateUtc="2025-04-14T19:19:00Z"/>
        </w:rPr>
      </w:pPr>
      <w:ins w:id="18097" w:author="V2" w:date="2025-04-14T14:19:00Z" w16du:dateUtc="2025-04-14T19:19:00Z">
        <w:r w:rsidRPr="007F7E2B">
          <w:t xml:space="preserve">VCS methodology, </w:t>
        </w:r>
        <w:r w:rsidRPr="007F7E2B">
          <w:rPr>
            <w:rFonts w:ascii="Arial" w:eastAsia="Arial" w:hAnsi="Arial" w:cs="Arial"/>
            <w:i/>
          </w:rPr>
          <w:t>VM0015 Methodology for Avoided Unplanned Deforestation, v1.0</w:t>
        </w:r>
        <w:r w:rsidRPr="007F7E2B">
          <w:t xml:space="preserve"> </w:t>
        </w:r>
      </w:ins>
    </w:p>
    <w:p w14:paraId="244ECD16" w14:textId="77777777" w:rsidR="00C92569" w:rsidRPr="007F7E2B" w:rsidRDefault="00C92569">
      <w:pPr>
        <w:pStyle w:val="Heading1"/>
        <w:tabs>
          <w:tab w:val="center" w:pos="3013"/>
        </w:tabs>
        <w:ind w:left="-15"/>
        <w:rPr>
          <w:ins w:id="18098" w:author="V2" w:date="2025-04-14T14:19:00Z" w16du:dateUtc="2025-04-14T19:19:00Z"/>
        </w:rPr>
      </w:pPr>
      <w:bookmarkStart w:id="18099" w:name="_Toc174616227"/>
      <w:bookmarkStart w:id="18100" w:name="_Toc174616643"/>
      <w:bookmarkStart w:id="18101" w:name="_Toc180594368"/>
      <w:bookmarkStart w:id="18102" w:name="_Toc180594775"/>
      <w:ins w:id="18103" w:author="V2" w:date="2025-04-14T14:19:00Z" w16du:dateUtc="2025-04-14T19:19:00Z">
        <w:r w:rsidRPr="007F7E2B">
          <w:t xml:space="preserve">2 </w:t>
        </w:r>
        <w:r w:rsidRPr="007F7E2B">
          <w:tab/>
          <w:t>SUMMARY DESCRIPTION OF THE MODULE</w:t>
        </w:r>
        <w:bookmarkEnd w:id="18099"/>
        <w:bookmarkEnd w:id="18100"/>
        <w:bookmarkEnd w:id="18101"/>
        <w:bookmarkEnd w:id="18102"/>
        <w:r w:rsidRPr="007F7E2B">
          <w:t xml:space="preserve"> </w:t>
        </w:r>
      </w:ins>
    </w:p>
    <w:p w14:paraId="7E1E8E6B" w14:textId="77777777" w:rsidR="00C92569" w:rsidRPr="007F7E2B" w:rsidRDefault="00C92569">
      <w:pPr>
        <w:spacing w:after="126"/>
        <w:ind w:left="-5" w:right="13"/>
        <w:rPr>
          <w:ins w:id="18104" w:author="V2" w:date="2025-04-14T14:19:00Z" w16du:dateUtc="2025-04-14T19:19:00Z"/>
        </w:rPr>
      </w:pPr>
      <w:ins w:id="18105" w:author="V2" w:date="2025-04-14T14:19:00Z" w16du:dateUtc="2025-04-14T19:19:00Z">
        <w:r w:rsidRPr="007F7E2B">
          <w:t>This module provides methods for estimating non-CO</w:t>
        </w:r>
        <w:r w:rsidRPr="007F7E2B">
          <w:rPr>
            <w:vertAlign w:val="subscript"/>
          </w:rPr>
          <w:t>2</w:t>
        </w:r>
        <w:r w:rsidRPr="007F7E2B">
          <w:t xml:space="preserve"> emissions from burning biomass.  </w:t>
        </w:r>
      </w:ins>
    </w:p>
    <w:tbl>
      <w:tblPr>
        <w:tblStyle w:val="TableGrid0"/>
        <w:tblW w:w="8156" w:type="dxa"/>
        <w:tblInd w:w="0" w:type="dxa"/>
        <w:tblLook w:val="04A0" w:firstRow="1" w:lastRow="0" w:firstColumn="1" w:lastColumn="0" w:noHBand="0" w:noVBand="1"/>
      </w:tblPr>
      <w:tblGrid>
        <w:gridCol w:w="2448"/>
        <w:gridCol w:w="5708"/>
      </w:tblGrid>
      <w:tr w:rsidR="00C92569" w:rsidRPr="007F7E2B" w14:paraId="4C26014D" w14:textId="77777777">
        <w:trPr>
          <w:trHeight w:val="554"/>
          <w:ins w:id="18106" w:author="V2" w:date="2025-04-14T14:19:00Z" w16du:dateUtc="2025-04-14T19:19:00Z"/>
        </w:trPr>
        <w:tc>
          <w:tcPr>
            <w:tcW w:w="2448" w:type="dxa"/>
            <w:tcBorders>
              <w:top w:val="nil"/>
              <w:left w:val="nil"/>
              <w:bottom w:val="nil"/>
              <w:right w:val="nil"/>
            </w:tcBorders>
          </w:tcPr>
          <w:p w14:paraId="754A9F5F" w14:textId="77777777" w:rsidR="00C92569" w:rsidRPr="007F7E2B" w:rsidRDefault="00C92569">
            <w:pPr>
              <w:tabs>
                <w:tab w:val="center" w:pos="1417"/>
              </w:tabs>
              <w:spacing w:line="259" w:lineRule="auto"/>
              <w:rPr>
                <w:ins w:id="18107" w:author="V2" w:date="2025-04-14T14:19:00Z" w16du:dateUtc="2025-04-14T19:19:00Z"/>
              </w:rPr>
            </w:pPr>
            <w:ins w:id="18108" w:author="V2" w:date="2025-04-14T14:19:00Z" w16du:dateUtc="2025-04-14T19:19:00Z">
              <w:r w:rsidRPr="007F7E2B">
                <w:rPr>
                  <w:rFonts w:ascii="Arial" w:eastAsia="Arial" w:hAnsi="Arial" w:cs="Arial"/>
                  <w:b/>
                  <w:color w:val="365F91"/>
                  <w:sz w:val="22"/>
                </w:rPr>
                <w:t xml:space="preserve">3 </w:t>
              </w:r>
              <w:r w:rsidRPr="007F7E2B">
                <w:rPr>
                  <w:rFonts w:ascii="Arial" w:eastAsia="Arial" w:hAnsi="Arial" w:cs="Arial"/>
                  <w:b/>
                  <w:color w:val="365F91"/>
                  <w:sz w:val="22"/>
                </w:rPr>
                <w:tab/>
                <w:t xml:space="preserve">DEFINITIONS </w:t>
              </w:r>
            </w:ins>
          </w:p>
        </w:tc>
        <w:tc>
          <w:tcPr>
            <w:tcW w:w="5708" w:type="dxa"/>
            <w:tcBorders>
              <w:top w:val="nil"/>
              <w:left w:val="nil"/>
              <w:bottom w:val="nil"/>
              <w:right w:val="nil"/>
            </w:tcBorders>
          </w:tcPr>
          <w:p w14:paraId="4AD0ED22" w14:textId="77777777" w:rsidR="00C92569" w:rsidRPr="007F7E2B" w:rsidRDefault="00C92569">
            <w:pPr>
              <w:spacing w:after="160" w:line="259" w:lineRule="auto"/>
              <w:rPr>
                <w:ins w:id="18109" w:author="V2" w:date="2025-04-14T14:19:00Z" w16du:dateUtc="2025-04-14T19:19:00Z"/>
              </w:rPr>
            </w:pPr>
          </w:p>
        </w:tc>
      </w:tr>
      <w:tr w:rsidR="00C92569" w:rsidRPr="007F7E2B" w14:paraId="5DB360CA" w14:textId="77777777">
        <w:trPr>
          <w:trHeight w:val="1202"/>
          <w:ins w:id="18110" w:author="V2" w:date="2025-04-14T14:19:00Z" w16du:dateUtc="2025-04-14T19:19:00Z"/>
        </w:trPr>
        <w:tc>
          <w:tcPr>
            <w:tcW w:w="2448" w:type="dxa"/>
            <w:tcBorders>
              <w:top w:val="nil"/>
              <w:left w:val="nil"/>
              <w:bottom w:val="nil"/>
              <w:right w:val="nil"/>
            </w:tcBorders>
          </w:tcPr>
          <w:p w14:paraId="690CB98B" w14:textId="77777777" w:rsidR="00C92569" w:rsidRPr="007F7E2B" w:rsidRDefault="00C92569">
            <w:pPr>
              <w:spacing w:line="259" w:lineRule="auto"/>
              <w:rPr>
                <w:ins w:id="18111" w:author="V2" w:date="2025-04-14T14:19:00Z" w16du:dateUtc="2025-04-14T19:19:00Z"/>
              </w:rPr>
            </w:pPr>
            <w:ins w:id="18112" w:author="V2" w:date="2025-04-14T14:19:00Z" w16du:dateUtc="2025-04-14T19:19:00Z">
              <w:r w:rsidRPr="007F7E2B">
                <w:rPr>
                  <w:rFonts w:ascii="Arial" w:eastAsia="Arial" w:hAnsi="Arial" w:cs="Arial"/>
                  <w:b/>
                </w:rPr>
                <w:t xml:space="preserve">Baseline Scenario: </w:t>
              </w:r>
            </w:ins>
          </w:p>
        </w:tc>
        <w:tc>
          <w:tcPr>
            <w:tcW w:w="5708" w:type="dxa"/>
            <w:tcBorders>
              <w:top w:val="nil"/>
              <w:left w:val="nil"/>
              <w:bottom w:val="nil"/>
              <w:right w:val="nil"/>
            </w:tcBorders>
            <w:vAlign w:val="bottom"/>
          </w:tcPr>
          <w:p w14:paraId="2836E9C8" w14:textId="77777777" w:rsidR="00C92569" w:rsidRPr="007F7E2B" w:rsidRDefault="00C92569">
            <w:pPr>
              <w:spacing w:line="259" w:lineRule="auto"/>
              <w:rPr>
                <w:ins w:id="18113" w:author="V2" w:date="2025-04-14T14:19:00Z" w16du:dateUtc="2025-04-14T19:19:00Z"/>
              </w:rPr>
            </w:pPr>
            <w:ins w:id="18114" w:author="V2" w:date="2025-04-14T14:19:00Z" w16du:dateUtc="2025-04-14T19:19:00Z">
              <w:r w:rsidRPr="007F7E2B">
                <w:t>The most likely sequence of events and actions which would be expected to occur within the project area in the absence of the project.</w:t>
              </w:r>
              <w:r w:rsidRPr="007F7E2B">
                <w:rPr>
                  <w:rFonts w:ascii="Arial" w:eastAsia="Arial" w:hAnsi="Arial" w:cs="Arial"/>
                  <w:b/>
                </w:rPr>
                <w:t xml:space="preserve"> </w:t>
              </w:r>
              <w:r w:rsidRPr="007F7E2B">
                <w:t xml:space="preserve"> </w:t>
              </w:r>
            </w:ins>
          </w:p>
        </w:tc>
      </w:tr>
      <w:tr w:rsidR="00C92569" w:rsidRPr="007F7E2B" w14:paraId="6A63DBA4" w14:textId="77777777">
        <w:trPr>
          <w:trHeight w:val="529"/>
          <w:ins w:id="18115" w:author="V2" w:date="2025-04-14T14:19:00Z" w16du:dateUtc="2025-04-14T19:19:00Z"/>
        </w:trPr>
        <w:tc>
          <w:tcPr>
            <w:tcW w:w="2448" w:type="dxa"/>
            <w:tcBorders>
              <w:top w:val="nil"/>
              <w:left w:val="nil"/>
              <w:bottom w:val="nil"/>
              <w:right w:val="nil"/>
            </w:tcBorders>
            <w:vAlign w:val="center"/>
          </w:tcPr>
          <w:p w14:paraId="45951BFF" w14:textId="77777777" w:rsidR="00C92569" w:rsidRPr="007F7E2B" w:rsidRDefault="00C92569">
            <w:pPr>
              <w:spacing w:line="259" w:lineRule="auto"/>
              <w:rPr>
                <w:ins w:id="18116" w:author="V2" w:date="2025-04-14T14:19:00Z" w16du:dateUtc="2025-04-14T19:19:00Z"/>
              </w:rPr>
            </w:pPr>
            <w:ins w:id="18117" w:author="V2" w:date="2025-04-14T14:19:00Z" w16du:dateUtc="2025-04-14T19:19:00Z">
              <w:r w:rsidRPr="007F7E2B">
                <w:rPr>
                  <w:rFonts w:ascii="Arial" w:eastAsia="Arial" w:hAnsi="Arial" w:cs="Arial"/>
                  <w:b/>
                </w:rPr>
                <w:t xml:space="preserve">Canopy Surface:  </w:t>
              </w:r>
            </w:ins>
          </w:p>
        </w:tc>
        <w:tc>
          <w:tcPr>
            <w:tcW w:w="5708" w:type="dxa"/>
            <w:tcBorders>
              <w:top w:val="nil"/>
              <w:left w:val="nil"/>
              <w:bottom w:val="nil"/>
              <w:right w:val="nil"/>
            </w:tcBorders>
            <w:vAlign w:val="center"/>
          </w:tcPr>
          <w:p w14:paraId="045FCDB9" w14:textId="77777777" w:rsidR="00C92569" w:rsidRPr="007F7E2B" w:rsidRDefault="00C92569">
            <w:pPr>
              <w:spacing w:line="259" w:lineRule="auto"/>
              <w:rPr>
                <w:ins w:id="18118" w:author="V2" w:date="2025-04-14T14:19:00Z" w16du:dateUtc="2025-04-14T19:19:00Z"/>
              </w:rPr>
            </w:pPr>
            <w:ins w:id="18119" w:author="V2" w:date="2025-04-14T14:19:00Z" w16du:dateUtc="2025-04-14T19:19:00Z">
              <w:r w:rsidRPr="007F7E2B">
                <w:t xml:space="preserve">Area covered with vegetation canopy.   </w:t>
              </w:r>
            </w:ins>
          </w:p>
        </w:tc>
      </w:tr>
      <w:tr w:rsidR="00C92569" w:rsidRPr="007F7E2B" w14:paraId="3EDC74D9" w14:textId="77777777">
        <w:trPr>
          <w:trHeight w:val="916"/>
          <w:ins w:id="18120" w:author="V2" w:date="2025-04-14T14:19:00Z" w16du:dateUtc="2025-04-14T19:19:00Z"/>
        </w:trPr>
        <w:tc>
          <w:tcPr>
            <w:tcW w:w="2448" w:type="dxa"/>
            <w:tcBorders>
              <w:top w:val="nil"/>
              <w:left w:val="nil"/>
              <w:bottom w:val="nil"/>
              <w:right w:val="nil"/>
            </w:tcBorders>
          </w:tcPr>
          <w:p w14:paraId="13EE0D94" w14:textId="77777777" w:rsidR="00C92569" w:rsidRPr="007F7E2B" w:rsidRDefault="00C92569">
            <w:pPr>
              <w:spacing w:line="259" w:lineRule="auto"/>
              <w:rPr>
                <w:ins w:id="18121" w:author="V2" w:date="2025-04-14T14:19:00Z" w16du:dateUtc="2025-04-14T19:19:00Z"/>
              </w:rPr>
            </w:pPr>
            <w:ins w:id="18122" w:author="V2" w:date="2025-04-14T14:19:00Z" w16du:dateUtc="2025-04-14T19:19:00Z">
              <w:r w:rsidRPr="007F7E2B">
                <w:rPr>
                  <w:rFonts w:ascii="Arial" w:eastAsia="Arial" w:hAnsi="Arial" w:cs="Arial"/>
                  <w:b/>
                </w:rPr>
                <w:t xml:space="preserve">Conservative: </w:t>
              </w:r>
            </w:ins>
          </w:p>
        </w:tc>
        <w:tc>
          <w:tcPr>
            <w:tcW w:w="5708" w:type="dxa"/>
            <w:tcBorders>
              <w:top w:val="nil"/>
              <w:left w:val="nil"/>
              <w:bottom w:val="nil"/>
              <w:right w:val="nil"/>
            </w:tcBorders>
            <w:vAlign w:val="bottom"/>
          </w:tcPr>
          <w:p w14:paraId="2E8BA8EE" w14:textId="77777777" w:rsidR="00C92569" w:rsidRPr="007F7E2B" w:rsidRDefault="00C92569">
            <w:pPr>
              <w:spacing w:line="259" w:lineRule="auto"/>
              <w:rPr>
                <w:ins w:id="18123" w:author="V2" w:date="2025-04-14T14:19:00Z" w16du:dateUtc="2025-04-14T19:19:00Z"/>
              </w:rPr>
            </w:pPr>
            <w:ins w:id="18124" w:author="V2" w:date="2025-04-14T14:19:00Z" w16du:dateUtc="2025-04-14T19:19:00Z">
              <w:r w:rsidRPr="007F7E2B">
                <w:t xml:space="preserve">Tending to err on the side of reduced creditable carbon in cases where uncertainty exists as to the correct value of variables, or relationships among variables. </w:t>
              </w:r>
            </w:ins>
          </w:p>
        </w:tc>
      </w:tr>
    </w:tbl>
    <w:p w14:paraId="2A7B8020" w14:textId="77777777" w:rsidR="00C92569" w:rsidRPr="007F7E2B" w:rsidRDefault="00C92569">
      <w:pPr>
        <w:tabs>
          <w:tab w:val="center" w:pos="2273"/>
        </w:tabs>
        <w:spacing w:after="336" w:line="259" w:lineRule="auto"/>
        <w:ind w:left="-15"/>
        <w:rPr>
          <w:ins w:id="18125" w:author="V2" w:date="2025-04-14T14:19:00Z" w16du:dateUtc="2025-04-14T19:19:00Z"/>
        </w:rPr>
      </w:pPr>
      <w:ins w:id="18126" w:author="V2" w:date="2025-04-14T14:19:00Z" w16du:dateUtc="2025-04-14T19:19:00Z">
        <w:r w:rsidRPr="007F7E2B">
          <w:rPr>
            <w:rFonts w:ascii="Arial" w:eastAsia="Arial" w:hAnsi="Arial" w:cs="Arial"/>
            <w:b/>
            <w:color w:val="365F91"/>
            <w:sz w:val="22"/>
          </w:rPr>
          <w:t xml:space="preserve">4 </w:t>
        </w:r>
        <w:r w:rsidRPr="007F7E2B">
          <w:rPr>
            <w:rFonts w:ascii="Arial" w:eastAsia="Arial" w:hAnsi="Arial" w:cs="Arial"/>
            <w:b/>
            <w:color w:val="365F91"/>
            <w:sz w:val="22"/>
          </w:rPr>
          <w:tab/>
          <w:t xml:space="preserve">APPLICABILITY CONDITIONS </w:t>
        </w:r>
      </w:ins>
    </w:p>
    <w:p w14:paraId="5EEF168D" w14:textId="77777777" w:rsidR="00C92569" w:rsidRPr="007F7E2B" w:rsidRDefault="00C92569">
      <w:pPr>
        <w:spacing w:after="369"/>
        <w:ind w:left="-5" w:right="13"/>
        <w:rPr>
          <w:ins w:id="18127" w:author="V2" w:date="2025-04-14T14:19:00Z" w16du:dateUtc="2025-04-14T19:19:00Z"/>
        </w:rPr>
      </w:pPr>
      <w:ins w:id="18128" w:author="V2" w:date="2025-04-14T14:19:00Z" w16du:dateUtc="2025-04-14T19:19:00Z">
        <w:r w:rsidRPr="007F7E2B">
          <w:t xml:space="preserve">None </w:t>
        </w:r>
      </w:ins>
    </w:p>
    <w:p w14:paraId="154111A4" w14:textId="77777777" w:rsidR="00C92569" w:rsidRPr="007F7E2B" w:rsidRDefault="00C92569">
      <w:pPr>
        <w:pStyle w:val="Heading1"/>
        <w:tabs>
          <w:tab w:val="center" w:pos="1495"/>
        </w:tabs>
        <w:ind w:left="-15"/>
        <w:rPr>
          <w:ins w:id="18129" w:author="V2" w:date="2025-04-14T14:19:00Z" w16du:dateUtc="2025-04-14T19:19:00Z"/>
        </w:rPr>
      </w:pPr>
      <w:bookmarkStart w:id="18130" w:name="_Toc174616228"/>
      <w:bookmarkStart w:id="18131" w:name="_Toc174616644"/>
      <w:bookmarkStart w:id="18132" w:name="_Toc180594369"/>
      <w:bookmarkStart w:id="18133" w:name="_Toc180594776"/>
      <w:ins w:id="18134" w:author="V2" w:date="2025-04-14T14:19:00Z" w16du:dateUtc="2025-04-14T19:19:00Z">
        <w:r w:rsidRPr="007F7E2B">
          <w:t xml:space="preserve">5 </w:t>
        </w:r>
        <w:r w:rsidRPr="007F7E2B">
          <w:tab/>
          <w:t>PROCEDURES</w:t>
        </w:r>
        <w:bookmarkEnd w:id="18130"/>
        <w:bookmarkEnd w:id="18131"/>
        <w:bookmarkEnd w:id="18132"/>
        <w:bookmarkEnd w:id="18133"/>
        <w:r w:rsidRPr="007F7E2B">
          <w:t xml:space="preserve"> </w:t>
        </w:r>
      </w:ins>
    </w:p>
    <w:p w14:paraId="7C4E8210" w14:textId="77777777" w:rsidR="00C92569" w:rsidRPr="007F7E2B" w:rsidRDefault="00C92569">
      <w:pPr>
        <w:spacing w:line="250" w:lineRule="auto"/>
        <w:ind w:left="-5"/>
        <w:rPr>
          <w:ins w:id="18135" w:author="V2" w:date="2025-04-14T14:19:00Z" w16du:dateUtc="2025-04-14T19:19:00Z"/>
        </w:rPr>
      </w:pPr>
      <w:ins w:id="18136" w:author="V2" w:date="2025-04-14T14:19:00Z" w16du:dateUtc="2025-04-14T19:19:00Z">
        <w:r w:rsidRPr="007F7E2B">
          <w:rPr>
            <w:rFonts w:ascii="Arial" w:eastAsia="Arial" w:hAnsi="Arial" w:cs="Arial"/>
            <w:b/>
          </w:rPr>
          <w:t xml:space="preserve">Introduction: </w:t>
        </w:r>
      </w:ins>
    </w:p>
    <w:p w14:paraId="6AE09692" w14:textId="77777777" w:rsidR="00C92569" w:rsidRPr="007F7E2B" w:rsidRDefault="00C92569">
      <w:pPr>
        <w:spacing w:line="259" w:lineRule="auto"/>
        <w:rPr>
          <w:ins w:id="18137" w:author="V2" w:date="2025-04-14T14:19:00Z" w16du:dateUtc="2025-04-14T19:19:00Z"/>
        </w:rPr>
      </w:pPr>
      <w:ins w:id="18138" w:author="V2" w:date="2025-04-14T14:19:00Z" w16du:dateUtc="2025-04-14T19:19:00Z">
        <w:r w:rsidRPr="007F7E2B">
          <w:rPr>
            <w:rFonts w:ascii="Arial" w:eastAsia="Arial" w:hAnsi="Arial" w:cs="Arial"/>
            <w:b/>
          </w:rPr>
          <w:t xml:space="preserve">  </w:t>
        </w:r>
      </w:ins>
    </w:p>
    <w:p w14:paraId="44FD5B7F" w14:textId="1CA53F44" w:rsidR="00C92569" w:rsidRPr="007F7E2B" w:rsidRDefault="00C92569">
      <w:pPr>
        <w:spacing w:after="128"/>
        <w:ind w:left="-5" w:right="13"/>
        <w:rPr>
          <w:ins w:id="18139" w:author="V2" w:date="2025-04-14T14:19:00Z" w16du:dateUtc="2025-04-14T19:19:00Z"/>
        </w:rPr>
      </w:pPr>
      <w:ins w:id="18140" w:author="V2" w:date="2025-04-14T14:19:00Z" w16du:dateUtc="2025-04-14T19:19:00Z">
        <w:r w:rsidRPr="007F7E2B">
          <w:t>Burning, whether anthropogenic or natural, results in CO</w:t>
        </w:r>
        <w:r w:rsidRPr="007F7E2B">
          <w:rPr>
            <w:vertAlign w:val="subscript"/>
          </w:rPr>
          <w:t>2</w:t>
        </w:r>
        <w:r w:rsidRPr="007F7E2B">
          <w:t xml:space="preserve"> and non-CO</w:t>
        </w:r>
        <w:r w:rsidRPr="007F7E2B">
          <w:rPr>
            <w:vertAlign w:val="subscript"/>
          </w:rPr>
          <w:t>2</w:t>
        </w:r>
        <w:r w:rsidRPr="007F7E2B">
          <w:t xml:space="preserve"> emissions from both woody and non-woody vegetation, and litter. CO</w:t>
        </w:r>
        <w:r w:rsidRPr="007F7E2B">
          <w:rPr>
            <w:vertAlign w:val="subscript"/>
          </w:rPr>
          <w:t>2</w:t>
        </w:r>
        <w:r w:rsidRPr="007F7E2B">
          <w:t xml:space="preserve"> emissions are accounted as changes in accounted carbon pools using modules </w:t>
        </w:r>
        <w:r w:rsidRPr="007F7E2B">
          <w:rPr>
            <w:rFonts w:ascii="Arial" w:eastAsia="Arial" w:hAnsi="Arial" w:cs="Arial"/>
            <w:i/>
          </w:rPr>
          <w:t>VMD0021 Estimation of Stocks in the Soil Carbon Pool</w:t>
        </w:r>
        <w:r w:rsidRPr="007F7E2B">
          <w:t xml:space="preserve">, </w:t>
        </w:r>
        <w:r w:rsidR="00111949" w:rsidRPr="007F7E2B">
          <w:rPr>
            <w:rFonts w:ascii="Arial" w:eastAsia="Arial" w:hAnsi="Arial" w:cs="Arial"/>
            <w:i/>
          </w:rPr>
          <w:t>TRS-4</w:t>
        </w:r>
        <w:r w:rsidRPr="007F7E2B">
          <w:rPr>
            <w:rFonts w:ascii="Arial" w:eastAsia="Arial" w:hAnsi="Arial" w:cs="Arial"/>
            <w:i/>
          </w:rPr>
          <w:t xml:space="preserve"> Estimation of Carbon Stocks in Living Plant Biomass</w:t>
        </w:r>
        <w:r w:rsidRPr="007F7E2B">
          <w:t xml:space="preserve">, </w:t>
        </w:r>
        <w:r w:rsidR="00111949" w:rsidRPr="007F7E2B">
          <w:rPr>
            <w:rFonts w:ascii="Arial" w:eastAsia="Arial" w:hAnsi="Arial" w:cs="Arial"/>
            <w:i/>
          </w:rPr>
          <w:t>TRS-5</w:t>
        </w:r>
        <w:r w:rsidRPr="007F7E2B">
          <w:rPr>
            <w:rFonts w:ascii="Arial" w:eastAsia="Arial" w:hAnsi="Arial" w:cs="Arial"/>
            <w:i/>
          </w:rPr>
          <w:t xml:space="preserve"> Estimation of Carbon Stocks in the Litter Pool</w:t>
        </w:r>
        <w:r w:rsidRPr="007F7E2B">
          <w:t xml:space="preserve">, and </w:t>
        </w:r>
        <w:r w:rsidR="00111949" w:rsidRPr="007F7E2B">
          <w:rPr>
            <w:rFonts w:ascii="Arial" w:eastAsia="Arial" w:hAnsi="Arial" w:cs="Arial"/>
            <w:i/>
          </w:rPr>
          <w:t>TRS-6</w:t>
        </w:r>
        <w:r w:rsidRPr="007F7E2B">
          <w:rPr>
            <w:rFonts w:ascii="Arial" w:eastAsia="Arial" w:hAnsi="Arial" w:cs="Arial"/>
            <w:i/>
          </w:rPr>
          <w:t xml:space="preserve"> Estimation of Carbon Stocks in the Dead Wood Pool</w:t>
        </w:r>
        <w:r w:rsidRPr="007F7E2B">
          <w:t>. This module accounts for non-CO</w:t>
        </w:r>
        <w:r w:rsidRPr="007F7E2B">
          <w:rPr>
            <w:vertAlign w:val="subscript"/>
          </w:rPr>
          <w:t>2</w:t>
        </w:r>
        <w:r w:rsidRPr="007F7E2B">
          <w:t xml:space="preserve"> emissions from biomass burning. Note that in this module, emissions from burning under the baseline scenario are only accounted if: </w:t>
        </w:r>
      </w:ins>
    </w:p>
    <w:p w14:paraId="46ABE5BD" w14:textId="77777777" w:rsidR="00C92569" w:rsidRPr="007F7E2B" w:rsidRDefault="00C92569" w:rsidP="00964B29">
      <w:pPr>
        <w:numPr>
          <w:ilvl w:val="0"/>
          <w:numId w:val="106"/>
        </w:numPr>
        <w:spacing w:before="0" w:after="4" w:line="249" w:lineRule="auto"/>
        <w:ind w:right="13" w:hanging="360"/>
        <w:rPr>
          <w:ins w:id="18141" w:author="V2" w:date="2025-04-14T14:19:00Z" w16du:dateUtc="2025-04-14T19:19:00Z"/>
        </w:rPr>
      </w:pPr>
      <w:ins w:id="18142" w:author="V2" w:date="2025-04-14T14:19:00Z" w16du:dateUtc="2025-04-14T19:19:00Z">
        <w:r w:rsidRPr="007F7E2B">
          <w:t xml:space="preserve">Burning would be a result of planned, controlled burns; and </w:t>
        </w:r>
      </w:ins>
    </w:p>
    <w:p w14:paraId="4B994BE4" w14:textId="77777777" w:rsidR="00C92569" w:rsidRPr="007F7E2B" w:rsidRDefault="00C92569" w:rsidP="00964B29">
      <w:pPr>
        <w:numPr>
          <w:ilvl w:val="0"/>
          <w:numId w:val="106"/>
        </w:numPr>
        <w:spacing w:before="0" w:after="4" w:line="249" w:lineRule="auto"/>
        <w:ind w:right="13" w:hanging="360"/>
        <w:rPr>
          <w:ins w:id="18143" w:author="V2" w:date="2025-04-14T14:19:00Z" w16du:dateUtc="2025-04-14T19:19:00Z"/>
        </w:rPr>
      </w:pPr>
      <w:ins w:id="18144" w:author="V2" w:date="2025-04-14T14:19:00Z" w16du:dateUtc="2025-04-14T19:19:00Z">
        <w:r w:rsidRPr="007F7E2B">
          <w:lastRenderedPageBreak/>
          <w:t xml:space="preserve">The conditions (temperature, humidity, fuel moisture content, windspeed, etc.) under which burning would take place are prescribed, and sufficient ecosystem-specific information exists to forecast the amount of fuel that would be consumed under these conditions. </w:t>
        </w:r>
      </w:ins>
    </w:p>
    <w:p w14:paraId="53014790" w14:textId="77777777" w:rsidR="00C92569" w:rsidRPr="007F7E2B" w:rsidRDefault="00C92569">
      <w:pPr>
        <w:spacing w:line="259" w:lineRule="auto"/>
        <w:ind w:left="2160"/>
        <w:rPr>
          <w:ins w:id="18145" w:author="V2" w:date="2025-04-14T14:19:00Z" w16du:dateUtc="2025-04-14T19:19:00Z"/>
        </w:rPr>
      </w:pPr>
      <w:ins w:id="18146" w:author="V2" w:date="2025-04-14T14:19:00Z" w16du:dateUtc="2025-04-14T19:19:00Z">
        <w:r w:rsidRPr="007F7E2B">
          <w:t xml:space="preserve"> </w:t>
        </w:r>
      </w:ins>
    </w:p>
    <w:p w14:paraId="73234211" w14:textId="77777777" w:rsidR="00C92569" w:rsidRPr="007F7E2B" w:rsidRDefault="00C92569">
      <w:pPr>
        <w:ind w:left="-5" w:right="13"/>
        <w:rPr>
          <w:ins w:id="18147" w:author="V2" w:date="2025-04-14T14:19:00Z" w16du:dateUtc="2025-04-14T19:19:00Z"/>
        </w:rPr>
      </w:pPr>
      <w:ins w:id="18148" w:author="V2" w:date="2025-04-14T14:19:00Z" w16du:dateUtc="2025-04-14T19:19:00Z">
        <w:r w:rsidRPr="007F7E2B">
          <w:t xml:space="preserve">Otherwise, emissions from burning under the baseline scenario must be conservatively accounted as 0. </w:t>
        </w:r>
      </w:ins>
    </w:p>
    <w:p w14:paraId="2AAA6F74" w14:textId="77777777" w:rsidR="00C92569" w:rsidRPr="007F7E2B" w:rsidRDefault="00C92569">
      <w:pPr>
        <w:spacing w:line="259" w:lineRule="auto"/>
        <w:rPr>
          <w:ins w:id="18149" w:author="V2" w:date="2025-04-14T14:19:00Z" w16du:dateUtc="2025-04-14T19:19:00Z"/>
        </w:rPr>
      </w:pPr>
      <w:ins w:id="18150" w:author="V2" w:date="2025-04-14T14:19:00Z" w16du:dateUtc="2025-04-14T19:19:00Z">
        <w:r w:rsidRPr="007F7E2B">
          <w:t xml:space="preserve"> </w:t>
        </w:r>
      </w:ins>
    </w:p>
    <w:p w14:paraId="6782708F" w14:textId="77777777" w:rsidR="00C92569" w:rsidRPr="007F7E2B" w:rsidRDefault="00C92569">
      <w:pPr>
        <w:spacing w:after="120"/>
        <w:ind w:left="-5" w:right="13"/>
        <w:rPr>
          <w:ins w:id="18151" w:author="V2" w:date="2025-04-14T14:19:00Z" w16du:dateUtc="2025-04-14T19:19:00Z"/>
        </w:rPr>
      </w:pPr>
      <w:ins w:id="18152" w:author="V2" w:date="2025-04-14T14:19:00Z" w16du:dateUtc="2025-04-14T19:19:00Z">
        <w:r w:rsidRPr="007F7E2B">
          <w:t>Two basic approaches can be used to calculate the non-CO</w:t>
        </w:r>
        <w:r w:rsidRPr="007F7E2B">
          <w:rPr>
            <w:vertAlign w:val="subscript"/>
          </w:rPr>
          <w:t>2</w:t>
        </w:r>
        <w:r w:rsidRPr="007F7E2B">
          <w:t xml:space="preserve"> emissions from fire: </w:t>
        </w:r>
      </w:ins>
    </w:p>
    <w:p w14:paraId="1224F95D" w14:textId="77777777" w:rsidR="00C92569" w:rsidRPr="007F7E2B" w:rsidRDefault="00C92569">
      <w:pPr>
        <w:spacing w:line="259" w:lineRule="auto"/>
        <w:rPr>
          <w:ins w:id="18153" w:author="V2" w:date="2025-04-14T14:19:00Z" w16du:dateUtc="2025-04-14T19:19:00Z"/>
        </w:rPr>
      </w:pPr>
      <w:ins w:id="18154" w:author="V2" w:date="2025-04-14T14:19:00Z" w16du:dateUtc="2025-04-14T19:19:00Z">
        <w:r w:rsidRPr="007F7E2B">
          <w:rPr>
            <w:rFonts w:ascii="Arial" w:eastAsia="Arial" w:hAnsi="Arial" w:cs="Arial"/>
            <w:b/>
          </w:rPr>
          <w:t xml:space="preserve"> </w:t>
        </w:r>
      </w:ins>
    </w:p>
    <w:p w14:paraId="2F7F2F57" w14:textId="77777777" w:rsidR="00C92569" w:rsidRPr="007F7E2B" w:rsidRDefault="00C92569">
      <w:pPr>
        <w:ind w:left="-5" w:right="13"/>
        <w:rPr>
          <w:ins w:id="18155" w:author="V2" w:date="2025-04-14T14:19:00Z" w16du:dateUtc="2025-04-14T19:19:00Z"/>
        </w:rPr>
      </w:pPr>
      <w:ins w:id="18156" w:author="V2" w:date="2025-04-14T14:19:00Z" w16du:dateUtc="2025-04-14T19:19:00Z">
        <w:r w:rsidRPr="007F7E2B">
          <w:rPr>
            <w:rFonts w:ascii="Arial" w:eastAsia="Arial" w:hAnsi="Arial" w:cs="Arial"/>
            <w:b/>
          </w:rPr>
          <w:t>Approach A:</w:t>
        </w:r>
        <w:r w:rsidRPr="007F7E2B">
          <w:t xml:space="preserve">   Generic calculations using IPCC default values; or </w:t>
        </w:r>
      </w:ins>
    </w:p>
    <w:p w14:paraId="3D47EC2E" w14:textId="77777777" w:rsidR="00C92569" w:rsidRPr="007F7E2B" w:rsidRDefault="00C92569">
      <w:pPr>
        <w:spacing w:after="114"/>
        <w:ind w:left="-5" w:right="13"/>
        <w:rPr>
          <w:ins w:id="18157" w:author="V2" w:date="2025-04-14T14:19:00Z" w16du:dateUtc="2025-04-14T19:19:00Z"/>
        </w:rPr>
      </w:pPr>
      <w:ins w:id="18158" w:author="V2" w:date="2025-04-14T14:19:00Z" w16du:dateUtc="2025-04-14T19:19:00Z">
        <w:r w:rsidRPr="007F7E2B">
          <w:rPr>
            <w:rFonts w:ascii="Arial" w:eastAsia="Arial" w:hAnsi="Arial" w:cs="Arial"/>
            <w:b/>
          </w:rPr>
          <w:t>Approach B:</w:t>
        </w:r>
        <w:r w:rsidRPr="007F7E2B">
          <w:t xml:space="preserve">   Calculations based on inventories of biomass consumed. </w:t>
        </w:r>
      </w:ins>
    </w:p>
    <w:p w14:paraId="0B3C76CF" w14:textId="77777777" w:rsidR="00C92569" w:rsidRPr="007F7E2B" w:rsidRDefault="00C92569">
      <w:pPr>
        <w:spacing w:line="259" w:lineRule="auto"/>
        <w:ind w:left="720"/>
        <w:rPr>
          <w:ins w:id="18159" w:author="V2" w:date="2025-04-14T14:19:00Z" w16du:dateUtc="2025-04-14T19:19:00Z"/>
        </w:rPr>
      </w:pPr>
      <w:ins w:id="18160" w:author="V2" w:date="2025-04-14T14:19:00Z" w16du:dateUtc="2025-04-14T19:19:00Z">
        <w:r w:rsidRPr="007F7E2B">
          <w:t xml:space="preserve"> </w:t>
        </w:r>
      </w:ins>
    </w:p>
    <w:p w14:paraId="29A68B5D" w14:textId="77777777" w:rsidR="00C92569" w:rsidRPr="007F7E2B" w:rsidRDefault="00C92569">
      <w:pPr>
        <w:ind w:left="-5" w:right="13"/>
        <w:rPr>
          <w:ins w:id="18161" w:author="V2" w:date="2025-04-14T14:19:00Z" w16du:dateUtc="2025-04-14T19:19:00Z"/>
        </w:rPr>
      </w:pPr>
      <w:ins w:id="18162" w:author="V2" w:date="2025-04-14T14:19:00Z" w16du:dateUtc="2025-04-14T19:19:00Z">
        <w:r w:rsidRPr="007F7E2B">
          <w:t xml:space="preserve">Note that if Approach A is used, the project proponent must provide sufficient evidence to demonstrate that the calculations produce conservative results. </w:t>
        </w:r>
      </w:ins>
    </w:p>
    <w:p w14:paraId="753D300B" w14:textId="77777777" w:rsidR="00C92569" w:rsidRPr="007F7E2B" w:rsidRDefault="00C92569">
      <w:pPr>
        <w:spacing w:line="259" w:lineRule="auto"/>
        <w:rPr>
          <w:ins w:id="18163" w:author="V2" w:date="2025-04-14T14:19:00Z" w16du:dateUtc="2025-04-14T19:19:00Z"/>
        </w:rPr>
      </w:pPr>
      <w:ins w:id="18164" w:author="V2" w:date="2025-04-14T14:19:00Z" w16du:dateUtc="2025-04-14T19:19:00Z">
        <w:r w:rsidRPr="007F7E2B">
          <w:t xml:space="preserve"> </w:t>
        </w:r>
      </w:ins>
    </w:p>
    <w:p w14:paraId="47691E37" w14:textId="77777777" w:rsidR="00C92569" w:rsidRPr="007F7E2B" w:rsidRDefault="00C92569">
      <w:pPr>
        <w:ind w:left="-5" w:right="13"/>
        <w:rPr>
          <w:ins w:id="18165" w:author="V2" w:date="2025-04-14T14:19:00Z" w16du:dateUtc="2025-04-14T19:19:00Z"/>
        </w:rPr>
      </w:pPr>
      <w:ins w:id="18166" w:author="V2" w:date="2025-04-14T14:19:00Z" w16du:dateUtc="2025-04-14T19:19:00Z">
        <w:r w:rsidRPr="007F7E2B">
          <w:rPr>
            <w:rFonts w:ascii="Arial" w:eastAsia="Arial" w:hAnsi="Arial" w:cs="Arial"/>
            <w:b/>
          </w:rPr>
          <w:t xml:space="preserve">Approach A: </w:t>
        </w:r>
        <w:r w:rsidRPr="007F7E2B">
          <w:t>IPCC Default Values</w:t>
        </w:r>
        <w:r w:rsidRPr="007F7E2B">
          <w:rPr>
            <w:rFonts w:ascii="Arial" w:eastAsia="Arial" w:hAnsi="Arial" w:cs="Arial"/>
            <w:b/>
          </w:rPr>
          <w:t xml:space="preserve"> </w:t>
        </w:r>
      </w:ins>
    </w:p>
    <w:p w14:paraId="26B90683" w14:textId="77777777" w:rsidR="00C92569" w:rsidRPr="007F7E2B" w:rsidRDefault="00C92569">
      <w:pPr>
        <w:spacing w:line="259" w:lineRule="auto"/>
        <w:rPr>
          <w:ins w:id="18167" w:author="V2" w:date="2025-04-14T14:19:00Z" w16du:dateUtc="2025-04-14T19:19:00Z"/>
        </w:rPr>
      </w:pPr>
      <w:ins w:id="18168" w:author="V2" w:date="2025-04-14T14:19:00Z" w16du:dateUtc="2025-04-14T19:19:00Z">
        <w:r w:rsidRPr="007F7E2B">
          <w:rPr>
            <w:rFonts w:ascii="Arial" w:eastAsia="Arial" w:hAnsi="Arial" w:cs="Arial"/>
            <w:b/>
          </w:rPr>
          <w:t xml:space="preserve"> </w:t>
        </w:r>
      </w:ins>
    </w:p>
    <w:p w14:paraId="233BA3F6" w14:textId="77777777" w:rsidR="00C92569" w:rsidRPr="007F7E2B" w:rsidRDefault="00C92569">
      <w:pPr>
        <w:ind w:left="-5" w:right="13"/>
        <w:rPr>
          <w:ins w:id="18169" w:author="V2" w:date="2025-04-14T14:19:00Z" w16du:dateUtc="2025-04-14T19:19:00Z"/>
        </w:rPr>
      </w:pPr>
      <w:ins w:id="18170" w:author="V2" w:date="2025-04-14T14:19:00Z" w16du:dateUtc="2025-04-14T19:19:00Z">
        <w:r w:rsidRPr="007F7E2B">
          <w:t>Approach A uses consumption factors and emission factors from the IPCC GPG LULUCF to estimate the emissions of non-CO</w:t>
        </w:r>
        <w:r w:rsidRPr="007F7E2B">
          <w:rPr>
            <w:vertAlign w:val="subscript"/>
          </w:rPr>
          <w:t xml:space="preserve">2 </w:t>
        </w:r>
        <w:r w:rsidRPr="007F7E2B">
          <w:t>GHGs (CH</w:t>
        </w:r>
        <w:r w:rsidRPr="007F7E2B">
          <w:rPr>
            <w:vertAlign w:val="subscript"/>
          </w:rPr>
          <w:t>4</w:t>
        </w:r>
        <w:r w:rsidRPr="007F7E2B">
          <w:t xml:space="preserve"> and N</w:t>
        </w:r>
        <w:r w:rsidRPr="007F7E2B">
          <w:rPr>
            <w:vertAlign w:val="subscript"/>
          </w:rPr>
          <w:t>2</w:t>
        </w:r>
        <w:r w:rsidRPr="007F7E2B">
          <w:t>O).  The emissions are calculated separately for CH</w:t>
        </w:r>
        <w:r w:rsidRPr="007F7E2B">
          <w:rPr>
            <w:vertAlign w:val="subscript"/>
          </w:rPr>
          <w:t>4</w:t>
        </w:r>
        <w:r w:rsidRPr="007F7E2B">
          <w:t xml:space="preserve"> and for N</w:t>
        </w:r>
        <w:r w:rsidRPr="007F7E2B">
          <w:rPr>
            <w:vertAlign w:val="subscript"/>
          </w:rPr>
          <w:t>2</w:t>
        </w:r>
        <w:r w:rsidRPr="007F7E2B">
          <w:t xml:space="preserve">O using the following equation for both calculations: </w:t>
        </w:r>
      </w:ins>
    </w:p>
    <w:p w14:paraId="420DDC13" w14:textId="0F9808C4" w:rsidR="00C92569" w:rsidRPr="007F7E2B" w:rsidRDefault="001C4C50">
      <w:pPr>
        <w:spacing w:after="110" w:line="259" w:lineRule="auto"/>
        <w:rPr>
          <w:ins w:id="18171" w:author="V2" w:date="2025-04-14T14:19:00Z" w16du:dateUtc="2025-04-14T19:19:00Z"/>
        </w:rPr>
      </w:pPr>
      <w:ins w:id="18172"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71958" behindDoc="1" locked="0" layoutInCell="1" allowOverlap="1" wp14:anchorId="73BDE1DF" wp14:editId="2E4E5F2B">
              <wp:simplePos x="0" y="0"/>
              <wp:positionH relativeFrom="column">
                <wp:posOffset>482600</wp:posOffset>
              </wp:positionH>
              <wp:positionV relativeFrom="paragraph">
                <wp:posOffset>319405</wp:posOffset>
              </wp:positionV>
              <wp:extent cx="2120900" cy="425450"/>
              <wp:effectExtent l="0" t="0" r="0" b="0"/>
              <wp:wrapTight wrapText="bothSides">
                <wp:wrapPolygon edited="0">
                  <wp:start x="0" y="0"/>
                  <wp:lineTo x="0" y="20310"/>
                  <wp:lineTo x="21341" y="20310"/>
                  <wp:lineTo x="21341" y="0"/>
                  <wp:lineTo x="0" y="0"/>
                </wp:wrapPolygon>
              </wp:wrapTight>
              <wp:docPr id="768438070"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38070" name="Picture 1" descr="A black and white text&#10;&#10;AI-generated content may be incorrect."/>
                      <pic:cNvPicPr/>
                    </pic:nvPicPr>
                    <pic:blipFill>
                      <a:blip r:embed="rId142">
                        <a:extLst>
                          <a:ext uri="{28A0092B-C50C-407E-A947-70E740481C1C}">
                            <a14:useLocalDpi xmlns:a14="http://schemas.microsoft.com/office/drawing/2010/main" val="0"/>
                          </a:ext>
                        </a:extLst>
                      </a:blip>
                      <a:stretch>
                        <a:fillRect/>
                      </a:stretch>
                    </pic:blipFill>
                    <pic:spPr>
                      <a:xfrm>
                        <a:off x="0" y="0"/>
                        <a:ext cx="2120900" cy="425450"/>
                      </a:xfrm>
                      <a:prstGeom prst="rect">
                        <a:avLst/>
                      </a:prstGeom>
                    </pic:spPr>
                  </pic:pic>
                </a:graphicData>
              </a:graphic>
              <wp14:sizeRelH relativeFrom="page">
                <wp14:pctWidth>0</wp14:pctWidth>
              </wp14:sizeRelH>
              <wp14:sizeRelV relativeFrom="page">
                <wp14:pctHeight>0</wp14:pctHeight>
              </wp14:sizeRelV>
            </wp:anchor>
          </w:drawing>
        </w:r>
        <w:r w:rsidR="00C92569" w:rsidRPr="007F7E2B">
          <w:t xml:space="preserve"> </w:t>
        </w:r>
      </w:ins>
    </w:p>
    <w:p w14:paraId="28C09839" w14:textId="4BE44781" w:rsidR="00C92569" w:rsidRPr="007F7E2B" w:rsidRDefault="00C92569">
      <w:pPr>
        <w:tabs>
          <w:tab w:val="center" w:pos="1695"/>
          <w:tab w:val="center" w:pos="2894"/>
          <w:tab w:val="center" w:pos="3601"/>
          <w:tab w:val="center" w:pos="4321"/>
          <w:tab w:val="center" w:pos="5041"/>
          <w:tab w:val="center" w:pos="5761"/>
          <w:tab w:val="center" w:pos="6481"/>
          <w:tab w:val="center" w:pos="7656"/>
        </w:tabs>
        <w:spacing w:after="3" w:line="259" w:lineRule="auto"/>
        <w:rPr>
          <w:ins w:id="18173" w:author="V2" w:date="2025-04-14T14:19:00Z" w16du:dateUtc="2025-04-14T19:19:00Z"/>
        </w:rPr>
      </w:pPr>
      <w:ins w:id="18174" w:author="V2" w:date="2025-04-14T14:19:00Z" w16du:dateUtc="2025-04-14T19:19:00Z">
        <w:r w:rsidRPr="007F7E2B">
          <w:rPr>
            <w:sz w:val="22"/>
          </w:rPr>
          <w:tab/>
        </w:r>
        <w:r w:rsidRPr="007F7E2B">
          <w:t xml:space="preserve"> </w:t>
        </w:r>
        <w:r w:rsidRPr="007F7E2B">
          <w:tab/>
          <w:t xml:space="preserve"> </w:t>
        </w:r>
        <w:r w:rsidRPr="007F7E2B">
          <w:tab/>
          <w:t xml:space="preserve"> </w:t>
        </w:r>
        <w:r w:rsidRPr="007F7E2B">
          <w:tab/>
          <w:t xml:space="preserve"> </w:t>
        </w:r>
        <w:r w:rsidRPr="007F7E2B">
          <w:tab/>
          <w:t xml:space="preserve"> </w:t>
        </w:r>
        <w:r w:rsidRPr="007F7E2B">
          <w:tab/>
          <w:t xml:space="preserve">       (15.1) </w:t>
        </w:r>
      </w:ins>
    </w:p>
    <w:p w14:paraId="7F9C9BF1" w14:textId="77777777" w:rsidR="00C92569" w:rsidRPr="007F7E2B" w:rsidRDefault="00C92569">
      <w:pPr>
        <w:spacing w:line="259" w:lineRule="auto"/>
        <w:ind w:left="1440"/>
        <w:rPr>
          <w:ins w:id="18175" w:author="V2" w:date="2025-04-14T14:19:00Z" w16du:dateUtc="2025-04-14T19:19:00Z"/>
        </w:rPr>
      </w:pPr>
      <w:ins w:id="18176" w:author="V2" w:date="2025-04-14T14:19:00Z" w16du:dateUtc="2025-04-14T19:19:00Z">
        <w:r w:rsidRPr="007F7E2B">
          <w:t xml:space="preserve"> </w:t>
        </w:r>
      </w:ins>
    </w:p>
    <w:p w14:paraId="36177991" w14:textId="77777777" w:rsidR="00C92569" w:rsidRPr="007F7E2B" w:rsidRDefault="00C92569">
      <w:pPr>
        <w:ind w:left="730" w:right="13"/>
        <w:rPr>
          <w:ins w:id="18177" w:author="V2" w:date="2025-04-14T14:19:00Z" w16du:dateUtc="2025-04-14T19:19:00Z"/>
        </w:rPr>
      </w:pPr>
      <w:ins w:id="18178" w:author="V2" w:date="2025-04-14T14:19:00Z" w16du:dateUtc="2025-04-14T19:19:00Z">
        <w:r w:rsidRPr="007F7E2B">
          <w:t xml:space="preserve">Where: </w:t>
        </w:r>
      </w:ins>
    </w:p>
    <w:p w14:paraId="3D9F83D2" w14:textId="77777777" w:rsidR="00C92569" w:rsidRPr="007F7E2B" w:rsidRDefault="00C92569">
      <w:pPr>
        <w:spacing w:line="259" w:lineRule="auto"/>
        <w:ind w:left="2160"/>
        <w:rPr>
          <w:ins w:id="18179" w:author="V2" w:date="2025-04-14T14:19:00Z" w16du:dateUtc="2025-04-14T19:19:00Z"/>
        </w:rPr>
      </w:pPr>
      <w:ins w:id="18180" w:author="V2" w:date="2025-04-14T14:19:00Z" w16du:dateUtc="2025-04-14T19:19:00Z">
        <w:r w:rsidRPr="007F7E2B">
          <w:t xml:space="preserve"> </w:t>
        </w:r>
      </w:ins>
    </w:p>
    <w:tbl>
      <w:tblPr>
        <w:tblStyle w:val="TableGrid0"/>
        <w:tblW w:w="8505" w:type="dxa"/>
        <w:tblInd w:w="720" w:type="dxa"/>
        <w:tblLook w:val="04A0" w:firstRow="1" w:lastRow="0" w:firstColumn="1" w:lastColumn="0" w:noHBand="0" w:noVBand="1"/>
      </w:tblPr>
      <w:tblGrid>
        <w:gridCol w:w="646"/>
        <w:gridCol w:w="466"/>
        <w:gridCol w:w="7393"/>
      </w:tblGrid>
      <w:tr w:rsidR="00C92569" w:rsidRPr="007F7E2B" w14:paraId="7AA7BF6B" w14:textId="77777777">
        <w:trPr>
          <w:trHeight w:val="295"/>
          <w:ins w:id="18181" w:author="V2" w:date="2025-04-14T14:19:00Z" w16du:dateUtc="2025-04-14T19:19:00Z"/>
        </w:trPr>
        <w:tc>
          <w:tcPr>
            <w:tcW w:w="646" w:type="dxa"/>
            <w:tcBorders>
              <w:top w:val="nil"/>
              <w:left w:val="nil"/>
              <w:bottom w:val="nil"/>
              <w:right w:val="nil"/>
            </w:tcBorders>
          </w:tcPr>
          <w:p w14:paraId="2B90E875" w14:textId="77777777" w:rsidR="00C92569" w:rsidRPr="007F7E2B" w:rsidRDefault="00C92569">
            <w:pPr>
              <w:spacing w:line="259" w:lineRule="auto"/>
              <w:rPr>
                <w:ins w:id="18182" w:author="V2" w:date="2025-04-14T14:19:00Z" w16du:dateUtc="2025-04-14T19:19:00Z"/>
              </w:rPr>
            </w:pPr>
            <w:ins w:id="18183" w:author="V2" w:date="2025-04-14T14:19:00Z" w16du:dateUtc="2025-04-14T19:19:00Z">
              <w:r w:rsidRPr="007F7E2B">
                <w:rPr>
                  <w:rFonts w:ascii="Arial" w:eastAsia="Arial" w:hAnsi="Arial" w:cs="Arial"/>
                  <w:i/>
                </w:rPr>
                <w:t>L</w:t>
              </w:r>
              <w:r w:rsidRPr="007F7E2B">
                <w:rPr>
                  <w:rFonts w:ascii="Arial" w:eastAsia="Arial" w:hAnsi="Arial" w:cs="Arial"/>
                  <w:i/>
                  <w:sz w:val="13"/>
                </w:rPr>
                <w:t>Fire</w:t>
              </w:r>
              <w:r w:rsidRPr="007F7E2B">
                <w:rPr>
                  <w:sz w:val="13"/>
                </w:rPr>
                <w:t xml:space="preserve"> </w:t>
              </w:r>
            </w:ins>
          </w:p>
        </w:tc>
        <w:tc>
          <w:tcPr>
            <w:tcW w:w="466" w:type="dxa"/>
            <w:tcBorders>
              <w:top w:val="nil"/>
              <w:left w:val="nil"/>
              <w:bottom w:val="nil"/>
              <w:right w:val="nil"/>
            </w:tcBorders>
          </w:tcPr>
          <w:p w14:paraId="713289D2" w14:textId="77777777" w:rsidR="00C92569" w:rsidRPr="007F7E2B" w:rsidRDefault="00C92569">
            <w:pPr>
              <w:spacing w:line="259" w:lineRule="auto"/>
              <w:ind w:left="74"/>
              <w:rPr>
                <w:ins w:id="18184" w:author="V2" w:date="2025-04-14T14:19:00Z" w16du:dateUtc="2025-04-14T19:19:00Z"/>
              </w:rPr>
            </w:pPr>
            <w:ins w:id="18185" w:author="V2" w:date="2025-04-14T14:19:00Z" w16du:dateUtc="2025-04-14T19:19:00Z">
              <w:r w:rsidRPr="007F7E2B">
                <w:t xml:space="preserve">=  </w:t>
              </w:r>
            </w:ins>
          </w:p>
        </w:tc>
        <w:tc>
          <w:tcPr>
            <w:tcW w:w="7393" w:type="dxa"/>
            <w:tcBorders>
              <w:top w:val="nil"/>
              <w:left w:val="nil"/>
              <w:bottom w:val="nil"/>
              <w:right w:val="nil"/>
            </w:tcBorders>
          </w:tcPr>
          <w:p w14:paraId="3ADE3BC5" w14:textId="77777777" w:rsidR="00C92569" w:rsidRPr="007F7E2B" w:rsidRDefault="00C92569">
            <w:pPr>
              <w:spacing w:line="259" w:lineRule="auto"/>
              <w:ind w:left="148"/>
              <w:rPr>
                <w:ins w:id="18186" w:author="V2" w:date="2025-04-14T14:19:00Z" w16du:dateUtc="2025-04-14T19:19:00Z"/>
              </w:rPr>
            </w:pPr>
            <w:ins w:id="18187" w:author="V2" w:date="2025-04-14T14:19:00Z" w16du:dateUtc="2025-04-14T19:19:00Z">
              <w:r w:rsidRPr="007F7E2B">
                <w:t>The quantity of</w:t>
              </w:r>
              <w:r w:rsidRPr="007F7E2B">
                <w:rPr>
                  <w:vertAlign w:val="subscript"/>
                </w:rPr>
                <w:t xml:space="preserve"> </w:t>
              </w:r>
              <w:r w:rsidRPr="007F7E2B">
                <w:t xml:space="preserve">GHGs emitted, tonnes. </w:t>
              </w:r>
            </w:ins>
          </w:p>
        </w:tc>
      </w:tr>
      <w:tr w:rsidR="00C92569" w:rsidRPr="007F7E2B" w14:paraId="37443B96" w14:textId="77777777">
        <w:trPr>
          <w:trHeight w:val="350"/>
          <w:ins w:id="18188" w:author="V2" w:date="2025-04-14T14:19:00Z" w16du:dateUtc="2025-04-14T19:19:00Z"/>
        </w:trPr>
        <w:tc>
          <w:tcPr>
            <w:tcW w:w="646" w:type="dxa"/>
            <w:tcBorders>
              <w:top w:val="nil"/>
              <w:left w:val="nil"/>
              <w:bottom w:val="nil"/>
              <w:right w:val="nil"/>
            </w:tcBorders>
          </w:tcPr>
          <w:p w14:paraId="10675752" w14:textId="77777777" w:rsidR="00C92569" w:rsidRPr="007F7E2B" w:rsidRDefault="00C92569">
            <w:pPr>
              <w:spacing w:line="259" w:lineRule="auto"/>
              <w:rPr>
                <w:ins w:id="18189" w:author="V2" w:date="2025-04-14T14:19:00Z" w16du:dateUtc="2025-04-14T19:19:00Z"/>
              </w:rPr>
            </w:pPr>
            <w:ins w:id="18190" w:author="V2" w:date="2025-04-14T14:19:00Z" w16du:dateUtc="2025-04-14T19:19:00Z">
              <w:r w:rsidRPr="007F7E2B">
                <w:rPr>
                  <w:rFonts w:ascii="Arial" w:eastAsia="Arial" w:hAnsi="Arial" w:cs="Arial"/>
                  <w:i/>
                </w:rPr>
                <w:t>A</w:t>
              </w:r>
              <w:r w:rsidRPr="007F7E2B">
                <w:rPr>
                  <w:rFonts w:ascii="Arial" w:eastAsia="Arial" w:hAnsi="Arial" w:cs="Arial"/>
                  <w:i/>
                  <w:vertAlign w:val="subscript"/>
                </w:rPr>
                <w:t>burn</w:t>
              </w:r>
              <w:r w:rsidRPr="007F7E2B">
                <w:t xml:space="preserve">  </w:t>
              </w:r>
            </w:ins>
          </w:p>
        </w:tc>
        <w:tc>
          <w:tcPr>
            <w:tcW w:w="466" w:type="dxa"/>
            <w:tcBorders>
              <w:top w:val="nil"/>
              <w:left w:val="nil"/>
              <w:bottom w:val="nil"/>
              <w:right w:val="nil"/>
            </w:tcBorders>
          </w:tcPr>
          <w:p w14:paraId="678DAA8C" w14:textId="77777777" w:rsidR="00C92569" w:rsidRPr="007F7E2B" w:rsidRDefault="00C92569">
            <w:pPr>
              <w:spacing w:line="259" w:lineRule="auto"/>
              <w:ind w:left="74"/>
              <w:rPr>
                <w:ins w:id="18191" w:author="V2" w:date="2025-04-14T14:19:00Z" w16du:dateUtc="2025-04-14T19:19:00Z"/>
              </w:rPr>
            </w:pPr>
            <w:ins w:id="18192" w:author="V2" w:date="2025-04-14T14:19:00Z" w16du:dateUtc="2025-04-14T19:19:00Z">
              <w:r w:rsidRPr="007F7E2B">
                <w:t xml:space="preserve">=  </w:t>
              </w:r>
            </w:ins>
          </w:p>
        </w:tc>
        <w:tc>
          <w:tcPr>
            <w:tcW w:w="7393" w:type="dxa"/>
            <w:tcBorders>
              <w:top w:val="nil"/>
              <w:left w:val="nil"/>
              <w:bottom w:val="nil"/>
              <w:right w:val="nil"/>
            </w:tcBorders>
          </w:tcPr>
          <w:p w14:paraId="40D49AD2" w14:textId="77777777" w:rsidR="00C92569" w:rsidRPr="007F7E2B" w:rsidRDefault="00C92569">
            <w:pPr>
              <w:spacing w:line="259" w:lineRule="auto"/>
              <w:ind w:left="148"/>
              <w:rPr>
                <w:ins w:id="18193" w:author="V2" w:date="2025-04-14T14:19:00Z" w16du:dateUtc="2025-04-14T19:19:00Z"/>
              </w:rPr>
            </w:pPr>
            <w:ins w:id="18194" w:author="V2" w:date="2025-04-14T14:19:00Z" w16du:dateUtc="2025-04-14T19:19:00Z">
              <w:r w:rsidRPr="007F7E2B">
                <w:t xml:space="preserve">Area burnt, hectares. </w:t>
              </w:r>
            </w:ins>
          </w:p>
        </w:tc>
      </w:tr>
      <w:tr w:rsidR="00C92569" w:rsidRPr="007F7E2B" w14:paraId="6F794CB9" w14:textId="77777777">
        <w:trPr>
          <w:trHeight w:val="571"/>
          <w:ins w:id="18195" w:author="V2" w:date="2025-04-14T14:19:00Z" w16du:dateUtc="2025-04-14T19:19:00Z"/>
        </w:trPr>
        <w:tc>
          <w:tcPr>
            <w:tcW w:w="646" w:type="dxa"/>
            <w:tcBorders>
              <w:top w:val="nil"/>
              <w:left w:val="nil"/>
              <w:bottom w:val="nil"/>
              <w:right w:val="nil"/>
            </w:tcBorders>
          </w:tcPr>
          <w:p w14:paraId="4FAEC667" w14:textId="77777777" w:rsidR="00C92569" w:rsidRPr="007F7E2B" w:rsidRDefault="00C92569">
            <w:pPr>
              <w:spacing w:line="259" w:lineRule="auto"/>
              <w:rPr>
                <w:ins w:id="18196" w:author="V2" w:date="2025-04-14T14:19:00Z" w16du:dateUtc="2025-04-14T19:19:00Z"/>
              </w:rPr>
            </w:pPr>
            <w:ins w:id="18197" w:author="V2" w:date="2025-04-14T14:19:00Z" w16du:dateUtc="2025-04-14T19:19:00Z">
              <w:r w:rsidRPr="007F7E2B">
                <w:rPr>
                  <w:rFonts w:ascii="Arial" w:eastAsia="Arial" w:hAnsi="Arial" w:cs="Arial"/>
                  <w:i/>
                </w:rPr>
                <w:lastRenderedPageBreak/>
                <w:t>BC</w:t>
              </w:r>
              <w:r w:rsidRPr="007F7E2B">
                <w:t xml:space="preserve">  </w:t>
              </w:r>
            </w:ins>
          </w:p>
        </w:tc>
        <w:tc>
          <w:tcPr>
            <w:tcW w:w="466" w:type="dxa"/>
            <w:tcBorders>
              <w:top w:val="nil"/>
              <w:left w:val="nil"/>
              <w:bottom w:val="nil"/>
              <w:right w:val="nil"/>
            </w:tcBorders>
          </w:tcPr>
          <w:p w14:paraId="7EFE403F" w14:textId="77777777" w:rsidR="00C92569" w:rsidRPr="007F7E2B" w:rsidRDefault="00C92569">
            <w:pPr>
              <w:spacing w:line="259" w:lineRule="auto"/>
              <w:ind w:left="74"/>
              <w:rPr>
                <w:ins w:id="18198" w:author="V2" w:date="2025-04-14T14:19:00Z" w16du:dateUtc="2025-04-14T19:19:00Z"/>
              </w:rPr>
            </w:pPr>
            <w:ins w:id="18199" w:author="V2" w:date="2025-04-14T14:19:00Z" w16du:dateUtc="2025-04-14T19:19:00Z">
              <w:r w:rsidRPr="007F7E2B">
                <w:t xml:space="preserve">=  </w:t>
              </w:r>
            </w:ins>
          </w:p>
        </w:tc>
        <w:tc>
          <w:tcPr>
            <w:tcW w:w="7393" w:type="dxa"/>
            <w:tcBorders>
              <w:top w:val="nil"/>
              <w:left w:val="nil"/>
              <w:bottom w:val="nil"/>
              <w:right w:val="nil"/>
            </w:tcBorders>
          </w:tcPr>
          <w:p w14:paraId="7AF3A120" w14:textId="77777777" w:rsidR="00C92569" w:rsidRPr="007F7E2B" w:rsidRDefault="00C92569">
            <w:pPr>
              <w:spacing w:line="259" w:lineRule="auto"/>
              <w:ind w:left="148"/>
              <w:rPr>
                <w:ins w:id="18200" w:author="V2" w:date="2025-04-14T14:19:00Z" w16du:dateUtc="2025-04-14T19:19:00Z"/>
              </w:rPr>
            </w:pPr>
            <w:ins w:id="18201" w:author="V2" w:date="2025-04-14T14:19:00Z" w16du:dateUtc="2025-04-14T19:19:00Z">
              <w:r w:rsidRPr="007F7E2B">
                <w:t xml:space="preserve">Amount of biomass consumed, from Table 15.1 below (IPCC GPG for LULUCF Table 3A.1.13), tonnes/hectare. </w:t>
              </w:r>
            </w:ins>
          </w:p>
        </w:tc>
      </w:tr>
      <w:tr w:rsidR="00C92569" w:rsidRPr="007F7E2B" w14:paraId="1D64890F" w14:textId="77777777">
        <w:trPr>
          <w:trHeight w:val="528"/>
          <w:ins w:id="18202" w:author="V2" w:date="2025-04-14T14:19:00Z" w16du:dateUtc="2025-04-14T19:19:00Z"/>
        </w:trPr>
        <w:tc>
          <w:tcPr>
            <w:tcW w:w="646" w:type="dxa"/>
            <w:tcBorders>
              <w:top w:val="nil"/>
              <w:left w:val="nil"/>
              <w:bottom w:val="nil"/>
              <w:right w:val="nil"/>
            </w:tcBorders>
          </w:tcPr>
          <w:p w14:paraId="1B81380A" w14:textId="77777777" w:rsidR="00C92569" w:rsidRPr="007F7E2B" w:rsidRDefault="00C92569">
            <w:pPr>
              <w:spacing w:line="259" w:lineRule="auto"/>
              <w:rPr>
                <w:ins w:id="18203" w:author="V2" w:date="2025-04-14T14:19:00Z" w16du:dateUtc="2025-04-14T19:19:00Z"/>
              </w:rPr>
            </w:pPr>
            <w:ins w:id="18204" w:author="V2" w:date="2025-04-14T14:19:00Z" w16du:dateUtc="2025-04-14T19:19:00Z">
              <w:r w:rsidRPr="007F7E2B">
                <w:rPr>
                  <w:rFonts w:ascii="Arial" w:eastAsia="Arial" w:hAnsi="Arial" w:cs="Arial"/>
                  <w:i/>
                </w:rPr>
                <w:t>EF</w:t>
              </w:r>
              <w:r w:rsidRPr="007F7E2B">
                <w:t xml:space="preserve">  </w:t>
              </w:r>
            </w:ins>
          </w:p>
        </w:tc>
        <w:tc>
          <w:tcPr>
            <w:tcW w:w="466" w:type="dxa"/>
            <w:tcBorders>
              <w:top w:val="nil"/>
              <w:left w:val="nil"/>
              <w:bottom w:val="nil"/>
              <w:right w:val="nil"/>
            </w:tcBorders>
          </w:tcPr>
          <w:p w14:paraId="474FA196" w14:textId="77777777" w:rsidR="00C92569" w:rsidRPr="007F7E2B" w:rsidRDefault="00C92569">
            <w:pPr>
              <w:spacing w:line="259" w:lineRule="auto"/>
              <w:ind w:left="74"/>
              <w:rPr>
                <w:ins w:id="18205" w:author="V2" w:date="2025-04-14T14:19:00Z" w16du:dateUtc="2025-04-14T19:19:00Z"/>
              </w:rPr>
            </w:pPr>
            <w:ins w:id="18206" w:author="V2" w:date="2025-04-14T14:19:00Z" w16du:dateUtc="2025-04-14T19:19:00Z">
              <w:r w:rsidRPr="007F7E2B">
                <w:t xml:space="preserve">=  </w:t>
              </w:r>
            </w:ins>
          </w:p>
        </w:tc>
        <w:tc>
          <w:tcPr>
            <w:tcW w:w="7393" w:type="dxa"/>
            <w:tcBorders>
              <w:top w:val="nil"/>
              <w:left w:val="nil"/>
              <w:bottom w:val="nil"/>
              <w:right w:val="nil"/>
            </w:tcBorders>
          </w:tcPr>
          <w:p w14:paraId="54F6DC0C" w14:textId="77777777" w:rsidR="00C92569" w:rsidRPr="007F7E2B" w:rsidRDefault="00C92569">
            <w:pPr>
              <w:spacing w:line="259" w:lineRule="auto"/>
              <w:ind w:left="148"/>
              <w:rPr>
                <w:ins w:id="18207" w:author="V2" w:date="2025-04-14T14:19:00Z" w16du:dateUtc="2025-04-14T19:19:00Z"/>
              </w:rPr>
            </w:pPr>
            <w:ins w:id="18208" w:author="V2" w:date="2025-04-14T14:19:00Z" w16du:dateUtc="2025-04-14T19:19:00Z">
              <w:r w:rsidRPr="007F7E2B">
                <w:t>Emission factor for the GHG being calculated, from Table 15.2 below (IPCC GPG for LULUCF Table 3A.1.16), g/kg, equivalent to kg/tonnes.</w:t>
              </w:r>
              <w:r w:rsidRPr="007F7E2B">
                <w:rPr>
                  <w:rFonts w:ascii="Times New Roman" w:eastAsia="Times New Roman" w:hAnsi="Times New Roman" w:cs="Times New Roman"/>
                </w:rPr>
                <w:t xml:space="preserve"> </w:t>
              </w:r>
              <w:r w:rsidRPr="007F7E2B">
                <w:t xml:space="preserve"> </w:t>
              </w:r>
            </w:ins>
          </w:p>
        </w:tc>
      </w:tr>
    </w:tbl>
    <w:p w14:paraId="34EACFFA" w14:textId="77777777" w:rsidR="00C92569" w:rsidRPr="007F7E2B" w:rsidRDefault="00C92569">
      <w:pPr>
        <w:rPr>
          <w:ins w:id="18209" w:author="V2" w:date="2025-04-14T14:19:00Z" w16du:dateUtc="2025-04-14T19:19:00Z"/>
        </w:rPr>
      </w:pPr>
      <w:ins w:id="18210" w:author="V2" w:date="2025-04-14T14:19:00Z" w16du:dateUtc="2025-04-14T19:19:00Z">
        <w:r w:rsidRPr="007F7E2B">
          <w:br w:type="page"/>
        </w:r>
      </w:ins>
    </w:p>
    <w:tbl>
      <w:tblPr>
        <w:tblStyle w:val="TableGrid0"/>
        <w:tblW w:w="8727" w:type="dxa"/>
        <w:tblInd w:w="317" w:type="dxa"/>
        <w:tblCellMar>
          <w:top w:w="7" w:type="dxa"/>
          <w:left w:w="106" w:type="dxa"/>
          <w:right w:w="67" w:type="dxa"/>
        </w:tblCellMar>
        <w:tblLook w:val="04A0" w:firstRow="1" w:lastRow="0" w:firstColumn="1" w:lastColumn="0" w:noHBand="0" w:noVBand="1"/>
      </w:tblPr>
      <w:tblGrid>
        <w:gridCol w:w="2537"/>
        <w:gridCol w:w="4575"/>
        <w:gridCol w:w="810"/>
        <w:gridCol w:w="805"/>
      </w:tblGrid>
      <w:tr w:rsidR="00C92569" w:rsidRPr="007F7E2B" w14:paraId="320A2C62" w14:textId="77777777">
        <w:trPr>
          <w:trHeight w:val="702"/>
          <w:ins w:id="18211" w:author="V2" w:date="2025-04-14T14:19:00Z" w16du:dateUtc="2025-04-14T19:19:00Z"/>
        </w:trPr>
        <w:tc>
          <w:tcPr>
            <w:tcW w:w="7922" w:type="dxa"/>
            <w:gridSpan w:val="3"/>
            <w:tcBorders>
              <w:top w:val="single" w:sz="4" w:space="0" w:color="000000"/>
              <w:left w:val="single" w:sz="4" w:space="0" w:color="000000"/>
              <w:bottom w:val="single" w:sz="4" w:space="0" w:color="000000"/>
              <w:right w:val="nil"/>
            </w:tcBorders>
          </w:tcPr>
          <w:p w14:paraId="2F398742" w14:textId="77777777" w:rsidR="00C92569" w:rsidRPr="007F7E2B" w:rsidRDefault="00C92569">
            <w:pPr>
              <w:spacing w:line="259" w:lineRule="auto"/>
              <w:rPr>
                <w:ins w:id="18212" w:author="V2" w:date="2025-04-14T14:19:00Z" w16du:dateUtc="2025-04-14T19:19:00Z"/>
              </w:rPr>
            </w:pPr>
            <w:ins w:id="18213" w:author="V2" w:date="2025-04-14T14:19:00Z" w16du:dateUtc="2025-04-14T19:19:00Z">
              <w:r w:rsidRPr="007F7E2B">
                <w:lastRenderedPageBreak/>
                <w:t xml:space="preserve">Table 15.1- Part 1 </w:t>
              </w:r>
            </w:ins>
          </w:p>
          <w:p w14:paraId="4D06B5DC" w14:textId="77777777" w:rsidR="00C92569" w:rsidRPr="007F7E2B" w:rsidRDefault="00C92569">
            <w:pPr>
              <w:spacing w:line="259" w:lineRule="auto"/>
              <w:rPr>
                <w:ins w:id="18214" w:author="V2" w:date="2025-04-14T14:19:00Z" w16du:dateUtc="2025-04-14T19:19:00Z"/>
              </w:rPr>
            </w:pPr>
            <w:ins w:id="18215" w:author="V2" w:date="2025-04-14T14:19:00Z" w16du:dateUtc="2025-04-14T19:19:00Z">
              <w:r w:rsidRPr="007F7E2B">
                <w:t xml:space="preserve">Biomass consumption (t/ha) values for fires in a range of vegetation types  </w:t>
              </w:r>
            </w:ins>
          </w:p>
          <w:p w14:paraId="157B8C52" w14:textId="77777777" w:rsidR="00C92569" w:rsidRPr="007F7E2B" w:rsidRDefault="00C92569">
            <w:pPr>
              <w:spacing w:line="259" w:lineRule="auto"/>
              <w:rPr>
                <w:ins w:id="18216" w:author="V2" w:date="2025-04-14T14:19:00Z" w16du:dateUtc="2025-04-14T19:19:00Z"/>
              </w:rPr>
            </w:pPr>
            <w:ins w:id="18217" w:author="V2" w:date="2025-04-14T14:19:00Z" w16du:dateUtc="2025-04-14T19:19:00Z">
              <w:r w:rsidRPr="007F7E2B">
                <w:t>IPCC GPG for LULUCF Table 3A.1.13 or the most recent versions published by IPCC</w:t>
              </w:r>
              <w:r w:rsidRPr="007F7E2B">
                <w:rPr>
                  <w:rFonts w:ascii="Calibri" w:eastAsia="Calibri" w:hAnsi="Calibri" w:cs="Calibri"/>
                </w:rPr>
                <w:t xml:space="preserve"> </w:t>
              </w:r>
            </w:ins>
          </w:p>
        </w:tc>
        <w:tc>
          <w:tcPr>
            <w:tcW w:w="805" w:type="dxa"/>
            <w:tcBorders>
              <w:top w:val="single" w:sz="4" w:space="0" w:color="000000"/>
              <w:left w:val="nil"/>
              <w:bottom w:val="single" w:sz="4" w:space="0" w:color="000000"/>
              <w:right w:val="single" w:sz="4" w:space="0" w:color="000000"/>
            </w:tcBorders>
          </w:tcPr>
          <w:p w14:paraId="3FC2DFA2" w14:textId="77777777" w:rsidR="00C92569" w:rsidRPr="007F7E2B" w:rsidRDefault="00C92569">
            <w:pPr>
              <w:spacing w:after="160" w:line="259" w:lineRule="auto"/>
              <w:rPr>
                <w:ins w:id="18218" w:author="V2" w:date="2025-04-14T14:19:00Z" w16du:dateUtc="2025-04-14T19:19:00Z"/>
              </w:rPr>
            </w:pPr>
          </w:p>
        </w:tc>
      </w:tr>
      <w:tr w:rsidR="00C92569" w:rsidRPr="007F7E2B" w14:paraId="24994D18" w14:textId="77777777">
        <w:trPr>
          <w:trHeight w:val="257"/>
          <w:ins w:id="18219" w:author="V2" w:date="2025-04-14T14:19:00Z" w16du:dateUtc="2025-04-14T19:19:00Z"/>
        </w:trPr>
        <w:tc>
          <w:tcPr>
            <w:tcW w:w="2537" w:type="dxa"/>
            <w:tcBorders>
              <w:top w:val="single" w:sz="4" w:space="0" w:color="000000"/>
              <w:left w:val="single" w:sz="4" w:space="0" w:color="000000"/>
              <w:bottom w:val="double" w:sz="4" w:space="0" w:color="000000"/>
              <w:right w:val="single" w:sz="4" w:space="0" w:color="000000"/>
            </w:tcBorders>
            <w:shd w:val="clear" w:color="auto" w:fill="DBE5F1"/>
          </w:tcPr>
          <w:p w14:paraId="4B557FF8" w14:textId="77777777" w:rsidR="00C92569" w:rsidRPr="007F7E2B" w:rsidRDefault="00C92569">
            <w:pPr>
              <w:spacing w:line="259" w:lineRule="auto"/>
              <w:rPr>
                <w:ins w:id="18220" w:author="V2" w:date="2025-04-14T14:19:00Z" w16du:dateUtc="2025-04-14T19:19:00Z"/>
              </w:rPr>
            </w:pPr>
            <w:ins w:id="18221" w:author="V2" w:date="2025-04-14T14:19:00Z" w16du:dateUtc="2025-04-14T19:19:00Z">
              <w:r w:rsidRPr="007F7E2B">
                <w:rPr>
                  <w:rFonts w:ascii="Arial" w:eastAsia="Arial" w:hAnsi="Arial" w:cs="Arial"/>
                  <w:b/>
                </w:rPr>
                <w:t>Vegetation type</w:t>
              </w:r>
              <w:r w:rsidRPr="007F7E2B">
                <w:rPr>
                  <w:rFonts w:ascii="Calibri" w:eastAsia="Calibri" w:hAnsi="Calibri" w:cs="Calibri"/>
                  <w:b/>
                </w:rPr>
                <w:t xml:space="preserve"> </w:t>
              </w:r>
            </w:ins>
          </w:p>
        </w:tc>
        <w:tc>
          <w:tcPr>
            <w:tcW w:w="4575" w:type="dxa"/>
            <w:tcBorders>
              <w:top w:val="single" w:sz="4" w:space="0" w:color="000000"/>
              <w:left w:val="single" w:sz="4" w:space="0" w:color="000000"/>
              <w:bottom w:val="double" w:sz="4" w:space="0" w:color="000000"/>
              <w:right w:val="single" w:sz="4" w:space="0" w:color="000000"/>
            </w:tcBorders>
            <w:shd w:val="clear" w:color="auto" w:fill="DBE5F1"/>
          </w:tcPr>
          <w:p w14:paraId="2A1B3B2A" w14:textId="77777777" w:rsidR="00C92569" w:rsidRPr="007F7E2B" w:rsidRDefault="00C92569">
            <w:pPr>
              <w:spacing w:line="259" w:lineRule="auto"/>
              <w:ind w:left="2"/>
              <w:rPr>
                <w:ins w:id="18222" w:author="V2" w:date="2025-04-14T14:19:00Z" w16du:dateUtc="2025-04-14T19:19:00Z"/>
              </w:rPr>
            </w:pPr>
            <w:ins w:id="18223" w:author="V2" w:date="2025-04-14T14:19:00Z" w16du:dateUtc="2025-04-14T19:19:00Z">
              <w:r w:rsidRPr="007F7E2B">
                <w:rPr>
                  <w:rFonts w:ascii="Arial" w:eastAsia="Arial" w:hAnsi="Arial" w:cs="Arial"/>
                  <w:b/>
                </w:rPr>
                <w:t xml:space="preserve">Sub category </w:t>
              </w:r>
              <w:r w:rsidRPr="007F7E2B">
                <w:rPr>
                  <w:rFonts w:ascii="Calibri" w:eastAsia="Calibri" w:hAnsi="Calibri" w:cs="Calibri"/>
                  <w:b/>
                </w:rPr>
                <w:t xml:space="preserve"> </w:t>
              </w:r>
            </w:ins>
          </w:p>
        </w:tc>
        <w:tc>
          <w:tcPr>
            <w:tcW w:w="809" w:type="dxa"/>
            <w:tcBorders>
              <w:top w:val="single" w:sz="4" w:space="0" w:color="000000"/>
              <w:left w:val="single" w:sz="4" w:space="0" w:color="000000"/>
              <w:bottom w:val="double" w:sz="4" w:space="0" w:color="000000"/>
              <w:right w:val="single" w:sz="4" w:space="0" w:color="000000"/>
            </w:tcBorders>
            <w:shd w:val="clear" w:color="auto" w:fill="DBE5F1"/>
          </w:tcPr>
          <w:p w14:paraId="71B98D93" w14:textId="77777777" w:rsidR="00C92569" w:rsidRPr="007F7E2B" w:rsidRDefault="00C92569">
            <w:pPr>
              <w:spacing w:line="259" w:lineRule="auto"/>
              <w:ind w:left="2"/>
              <w:rPr>
                <w:ins w:id="18224" w:author="V2" w:date="2025-04-14T14:19:00Z" w16du:dateUtc="2025-04-14T19:19:00Z"/>
              </w:rPr>
            </w:pPr>
            <w:ins w:id="18225" w:author="V2" w:date="2025-04-14T14:19:00Z" w16du:dateUtc="2025-04-14T19:19:00Z">
              <w:r w:rsidRPr="007F7E2B">
                <w:rPr>
                  <w:rFonts w:ascii="Arial" w:eastAsia="Arial" w:hAnsi="Arial" w:cs="Arial"/>
                  <w:b/>
                </w:rPr>
                <w:t xml:space="preserve">Mean </w:t>
              </w:r>
              <w:r w:rsidRPr="007F7E2B">
                <w:rPr>
                  <w:rFonts w:ascii="Calibri" w:eastAsia="Calibri" w:hAnsi="Calibri" w:cs="Calibri"/>
                  <w:b/>
                </w:rPr>
                <w:t xml:space="preserve"> </w:t>
              </w:r>
            </w:ins>
          </w:p>
        </w:tc>
        <w:tc>
          <w:tcPr>
            <w:tcW w:w="805" w:type="dxa"/>
            <w:tcBorders>
              <w:top w:val="single" w:sz="4" w:space="0" w:color="000000"/>
              <w:left w:val="single" w:sz="4" w:space="0" w:color="000000"/>
              <w:bottom w:val="double" w:sz="4" w:space="0" w:color="000000"/>
              <w:right w:val="single" w:sz="4" w:space="0" w:color="000000"/>
            </w:tcBorders>
            <w:shd w:val="clear" w:color="auto" w:fill="DBE5F1"/>
          </w:tcPr>
          <w:p w14:paraId="76794001" w14:textId="77777777" w:rsidR="00C92569" w:rsidRPr="007F7E2B" w:rsidRDefault="00C92569">
            <w:pPr>
              <w:spacing w:line="259" w:lineRule="auto"/>
              <w:ind w:left="2"/>
              <w:rPr>
                <w:ins w:id="18226" w:author="V2" w:date="2025-04-14T14:19:00Z" w16du:dateUtc="2025-04-14T19:19:00Z"/>
              </w:rPr>
            </w:pPr>
            <w:ins w:id="18227" w:author="V2" w:date="2025-04-14T14:19:00Z" w16du:dateUtc="2025-04-14T19:19:00Z">
              <w:r w:rsidRPr="007F7E2B">
                <w:rPr>
                  <w:rFonts w:ascii="Arial" w:eastAsia="Arial" w:hAnsi="Arial" w:cs="Arial"/>
                  <w:b/>
                </w:rPr>
                <w:t>SE</w:t>
              </w:r>
              <w:r w:rsidRPr="007F7E2B">
                <w:rPr>
                  <w:rFonts w:ascii="Calibri" w:eastAsia="Calibri" w:hAnsi="Calibri" w:cs="Calibri"/>
                  <w:b/>
                </w:rPr>
                <w:t xml:space="preserve"> </w:t>
              </w:r>
            </w:ins>
          </w:p>
        </w:tc>
      </w:tr>
      <w:tr w:rsidR="00C92569" w:rsidRPr="007F7E2B" w14:paraId="4D10606C" w14:textId="77777777">
        <w:trPr>
          <w:trHeight w:val="253"/>
          <w:ins w:id="18228" w:author="V2" w:date="2025-04-14T14:19:00Z" w16du:dateUtc="2025-04-14T19:19:00Z"/>
        </w:trPr>
        <w:tc>
          <w:tcPr>
            <w:tcW w:w="2537" w:type="dxa"/>
            <w:vMerge w:val="restart"/>
            <w:tcBorders>
              <w:top w:val="double" w:sz="4" w:space="0" w:color="000000"/>
              <w:left w:val="single" w:sz="4" w:space="0" w:color="000000"/>
              <w:bottom w:val="single" w:sz="4" w:space="0" w:color="000000"/>
              <w:right w:val="single" w:sz="4" w:space="0" w:color="000000"/>
            </w:tcBorders>
          </w:tcPr>
          <w:p w14:paraId="282F4665" w14:textId="77777777" w:rsidR="00C92569" w:rsidRPr="007F7E2B" w:rsidRDefault="00C92569">
            <w:pPr>
              <w:spacing w:line="259" w:lineRule="auto"/>
              <w:rPr>
                <w:ins w:id="18229" w:author="V2" w:date="2025-04-14T14:19:00Z" w16du:dateUtc="2025-04-14T19:19:00Z"/>
              </w:rPr>
            </w:pPr>
            <w:ins w:id="18230" w:author="V2" w:date="2025-04-14T14:19:00Z" w16du:dateUtc="2025-04-14T19:19:00Z">
              <w:r w:rsidRPr="007F7E2B">
                <w:t xml:space="preserve">Tropical Forest (slash and burn </w:t>
              </w:r>
              <w:r w:rsidRPr="007F7E2B">
                <w:rPr>
                  <w:rFonts w:ascii="Calibri" w:eastAsia="Calibri" w:hAnsi="Calibri" w:cs="Calibri"/>
                </w:rPr>
                <w:t xml:space="preserve"> </w:t>
              </w:r>
            </w:ins>
          </w:p>
        </w:tc>
        <w:tc>
          <w:tcPr>
            <w:tcW w:w="4575" w:type="dxa"/>
            <w:tcBorders>
              <w:top w:val="double" w:sz="4" w:space="0" w:color="000000"/>
              <w:left w:val="single" w:sz="4" w:space="0" w:color="000000"/>
              <w:bottom w:val="single" w:sz="4" w:space="0" w:color="000000"/>
              <w:right w:val="single" w:sz="4" w:space="0" w:color="000000"/>
            </w:tcBorders>
          </w:tcPr>
          <w:p w14:paraId="38AC5EC4" w14:textId="77777777" w:rsidR="00C92569" w:rsidRPr="007F7E2B" w:rsidRDefault="00C92569">
            <w:pPr>
              <w:spacing w:line="259" w:lineRule="auto"/>
              <w:ind w:left="2"/>
              <w:rPr>
                <w:ins w:id="18231" w:author="V2" w:date="2025-04-14T14:19:00Z" w16du:dateUtc="2025-04-14T19:19:00Z"/>
              </w:rPr>
            </w:pPr>
            <w:ins w:id="18232" w:author="V2" w:date="2025-04-14T14:19:00Z" w16du:dateUtc="2025-04-14T19:19:00Z">
              <w:r w:rsidRPr="007F7E2B">
                <w:t xml:space="preserve">Primary tropical forest </w:t>
              </w:r>
              <w:r w:rsidRPr="007F7E2B">
                <w:rPr>
                  <w:rFonts w:ascii="Calibri" w:eastAsia="Calibri" w:hAnsi="Calibri" w:cs="Calibri"/>
                </w:rPr>
                <w:t xml:space="preserve"> </w:t>
              </w:r>
            </w:ins>
          </w:p>
        </w:tc>
        <w:tc>
          <w:tcPr>
            <w:tcW w:w="809" w:type="dxa"/>
            <w:tcBorders>
              <w:top w:val="double" w:sz="4" w:space="0" w:color="000000"/>
              <w:left w:val="single" w:sz="4" w:space="0" w:color="000000"/>
              <w:bottom w:val="single" w:sz="4" w:space="0" w:color="000000"/>
              <w:right w:val="single" w:sz="4" w:space="0" w:color="000000"/>
            </w:tcBorders>
          </w:tcPr>
          <w:p w14:paraId="47BC6962" w14:textId="77777777" w:rsidR="00C92569" w:rsidRPr="007F7E2B" w:rsidRDefault="00C92569">
            <w:pPr>
              <w:spacing w:line="259" w:lineRule="auto"/>
              <w:ind w:left="2"/>
              <w:rPr>
                <w:ins w:id="18233" w:author="V2" w:date="2025-04-14T14:19:00Z" w16du:dateUtc="2025-04-14T19:19:00Z"/>
              </w:rPr>
            </w:pPr>
            <w:ins w:id="18234" w:author="V2" w:date="2025-04-14T14:19:00Z" w16du:dateUtc="2025-04-14T19:19:00Z">
              <w:r w:rsidRPr="007F7E2B">
                <w:t>83.9</w:t>
              </w:r>
              <w:r w:rsidRPr="007F7E2B">
                <w:rPr>
                  <w:rFonts w:ascii="Calibri" w:eastAsia="Calibri" w:hAnsi="Calibri" w:cs="Calibri"/>
                </w:rPr>
                <w:t xml:space="preserve"> </w:t>
              </w:r>
            </w:ins>
          </w:p>
        </w:tc>
        <w:tc>
          <w:tcPr>
            <w:tcW w:w="805" w:type="dxa"/>
            <w:tcBorders>
              <w:top w:val="double" w:sz="4" w:space="0" w:color="000000"/>
              <w:left w:val="single" w:sz="4" w:space="0" w:color="000000"/>
              <w:bottom w:val="single" w:sz="4" w:space="0" w:color="000000"/>
              <w:right w:val="single" w:sz="4" w:space="0" w:color="000000"/>
            </w:tcBorders>
          </w:tcPr>
          <w:p w14:paraId="2223A8D3" w14:textId="77777777" w:rsidR="00C92569" w:rsidRPr="007F7E2B" w:rsidRDefault="00C92569">
            <w:pPr>
              <w:spacing w:line="259" w:lineRule="auto"/>
              <w:ind w:left="2"/>
              <w:rPr>
                <w:ins w:id="18235" w:author="V2" w:date="2025-04-14T14:19:00Z" w16du:dateUtc="2025-04-14T19:19:00Z"/>
              </w:rPr>
            </w:pPr>
            <w:ins w:id="18236" w:author="V2" w:date="2025-04-14T14:19:00Z" w16du:dateUtc="2025-04-14T19:19:00Z">
              <w:r w:rsidRPr="007F7E2B">
                <w:t>25.8</w:t>
              </w:r>
              <w:r w:rsidRPr="007F7E2B">
                <w:rPr>
                  <w:rFonts w:ascii="Calibri" w:eastAsia="Calibri" w:hAnsi="Calibri" w:cs="Calibri"/>
                </w:rPr>
                <w:t xml:space="preserve"> </w:t>
              </w:r>
            </w:ins>
          </w:p>
        </w:tc>
      </w:tr>
      <w:tr w:rsidR="00C92569" w:rsidRPr="007F7E2B" w14:paraId="1CAB95B3" w14:textId="77777777">
        <w:trPr>
          <w:trHeight w:val="240"/>
          <w:ins w:id="18237" w:author="V2" w:date="2025-04-14T14:19:00Z" w16du:dateUtc="2025-04-14T19:19:00Z"/>
        </w:trPr>
        <w:tc>
          <w:tcPr>
            <w:tcW w:w="0" w:type="auto"/>
            <w:vMerge/>
            <w:tcBorders>
              <w:top w:val="nil"/>
              <w:left w:val="single" w:sz="4" w:space="0" w:color="000000"/>
              <w:bottom w:val="nil"/>
              <w:right w:val="single" w:sz="4" w:space="0" w:color="000000"/>
            </w:tcBorders>
          </w:tcPr>
          <w:p w14:paraId="084FEACD" w14:textId="77777777" w:rsidR="00C92569" w:rsidRPr="007F7E2B" w:rsidRDefault="00C92569">
            <w:pPr>
              <w:spacing w:after="160" w:line="259" w:lineRule="auto"/>
              <w:rPr>
                <w:ins w:id="18238" w:author="V2" w:date="2025-04-14T14:19:00Z" w16du:dateUtc="2025-04-14T19:19:00Z"/>
              </w:rPr>
            </w:pPr>
          </w:p>
        </w:tc>
        <w:tc>
          <w:tcPr>
            <w:tcW w:w="4575" w:type="dxa"/>
            <w:tcBorders>
              <w:top w:val="single" w:sz="4" w:space="0" w:color="000000"/>
              <w:left w:val="single" w:sz="4" w:space="0" w:color="000000"/>
              <w:bottom w:val="single" w:sz="4" w:space="0" w:color="000000"/>
              <w:right w:val="single" w:sz="4" w:space="0" w:color="000000"/>
            </w:tcBorders>
          </w:tcPr>
          <w:p w14:paraId="7CEF6C99" w14:textId="77777777" w:rsidR="00C92569" w:rsidRPr="007F7E2B" w:rsidRDefault="00C92569">
            <w:pPr>
              <w:spacing w:line="259" w:lineRule="auto"/>
              <w:ind w:left="2"/>
              <w:rPr>
                <w:ins w:id="18239" w:author="V2" w:date="2025-04-14T14:19:00Z" w16du:dateUtc="2025-04-14T19:19:00Z"/>
              </w:rPr>
            </w:pPr>
            <w:ins w:id="18240" w:author="V2" w:date="2025-04-14T14:19:00Z" w16du:dateUtc="2025-04-14T19:19:00Z">
              <w:r w:rsidRPr="007F7E2B">
                <w:t>Primary open tropical forest</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08261748" w14:textId="77777777" w:rsidR="00C92569" w:rsidRPr="007F7E2B" w:rsidRDefault="00C92569">
            <w:pPr>
              <w:spacing w:line="259" w:lineRule="auto"/>
              <w:ind w:left="2"/>
              <w:rPr>
                <w:ins w:id="18241" w:author="V2" w:date="2025-04-14T14:19:00Z" w16du:dateUtc="2025-04-14T19:19:00Z"/>
              </w:rPr>
            </w:pPr>
            <w:ins w:id="18242" w:author="V2" w:date="2025-04-14T14:19:00Z" w16du:dateUtc="2025-04-14T19:19:00Z">
              <w:r w:rsidRPr="007F7E2B">
                <w:t>163.6</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3857D5A3" w14:textId="77777777" w:rsidR="00C92569" w:rsidRPr="007F7E2B" w:rsidRDefault="00C92569">
            <w:pPr>
              <w:spacing w:line="259" w:lineRule="auto"/>
              <w:ind w:left="2"/>
              <w:rPr>
                <w:ins w:id="18243" w:author="V2" w:date="2025-04-14T14:19:00Z" w16du:dateUtc="2025-04-14T19:19:00Z"/>
              </w:rPr>
            </w:pPr>
            <w:ins w:id="18244" w:author="V2" w:date="2025-04-14T14:19:00Z" w16du:dateUtc="2025-04-14T19:19:00Z">
              <w:r w:rsidRPr="007F7E2B">
                <w:t>52.1</w:t>
              </w:r>
              <w:r w:rsidRPr="007F7E2B">
                <w:rPr>
                  <w:rFonts w:ascii="Calibri" w:eastAsia="Calibri" w:hAnsi="Calibri" w:cs="Calibri"/>
                </w:rPr>
                <w:t xml:space="preserve"> </w:t>
              </w:r>
            </w:ins>
          </w:p>
        </w:tc>
      </w:tr>
      <w:tr w:rsidR="00C92569" w:rsidRPr="007F7E2B" w14:paraId="7556C9E2" w14:textId="77777777">
        <w:trPr>
          <w:trHeight w:val="278"/>
          <w:ins w:id="18245" w:author="V2" w:date="2025-04-14T14:19:00Z" w16du:dateUtc="2025-04-14T19:19:00Z"/>
        </w:trPr>
        <w:tc>
          <w:tcPr>
            <w:tcW w:w="0" w:type="auto"/>
            <w:vMerge/>
            <w:tcBorders>
              <w:top w:val="nil"/>
              <w:left w:val="single" w:sz="4" w:space="0" w:color="000000"/>
              <w:bottom w:val="nil"/>
              <w:right w:val="single" w:sz="4" w:space="0" w:color="000000"/>
            </w:tcBorders>
          </w:tcPr>
          <w:p w14:paraId="7D9AB270" w14:textId="77777777" w:rsidR="00C92569" w:rsidRPr="007F7E2B" w:rsidRDefault="00C92569">
            <w:pPr>
              <w:spacing w:after="160" w:line="259" w:lineRule="auto"/>
              <w:rPr>
                <w:ins w:id="18246" w:author="V2" w:date="2025-04-14T14:19:00Z" w16du:dateUtc="2025-04-14T19:19:00Z"/>
              </w:rPr>
            </w:pPr>
          </w:p>
        </w:tc>
        <w:tc>
          <w:tcPr>
            <w:tcW w:w="4575" w:type="dxa"/>
            <w:tcBorders>
              <w:top w:val="single" w:sz="4" w:space="0" w:color="000000"/>
              <w:left w:val="single" w:sz="4" w:space="0" w:color="000000"/>
              <w:bottom w:val="single" w:sz="4" w:space="0" w:color="000000"/>
              <w:right w:val="single" w:sz="4" w:space="0" w:color="000000"/>
            </w:tcBorders>
          </w:tcPr>
          <w:p w14:paraId="32BC7EA8" w14:textId="77777777" w:rsidR="00C92569" w:rsidRPr="007F7E2B" w:rsidRDefault="00C92569">
            <w:pPr>
              <w:spacing w:line="259" w:lineRule="auto"/>
              <w:ind w:left="2"/>
              <w:rPr>
                <w:ins w:id="18247" w:author="V2" w:date="2025-04-14T14:19:00Z" w16du:dateUtc="2025-04-14T19:19:00Z"/>
              </w:rPr>
            </w:pPr>
            <w:ins w:id="18248" w:author="V2" w:date="2025-04-14T14:19:00Z" w16du:dateUtc="2025-04-14T19:19:00Z">
              <w:r w:rsidRPr="007F7E2B">
                <w:t xml:space="preserve">Primary tropical moist forest </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0453B233" w14:textId="77777777" w:rsidR="00C92569" w:rsidRPr="007F7E2B" w:rsidRDefault="00C92569">
            <w:pPr>
              <w:spacing w:line="259" w:lineRule="auto"/>
              <w:ind w:left="2"/>
              <w:rPr>
                <w:ins w:id="18249" w:author="V2" w:date="2025-04-14T14:19:00Z" w16du:dateUtc="2025-04-14T19:19:00Z"/>
              </w:rPr>
            </w:pPr>
            <w:ins w:id="18250" w:author="V2" w:date="2025-04-14T14:19:00Z" w16du:dateUtc="2025-04-14T19:19:00Z">
              <w:r w:rsidRPr="007F7E2B">
                <w:t>160.4</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19E806BA" w14:textId="77777777" w:rsidR="00C92569" w:rsidRPr="007F7E2B" w:rsidRDefault="00C92569">
            <w:pPr>
              <w:spacing w:line="259" w:lineRule="auto"/>
              <w:ind w:left="2"/>
              <w:rPr>
                <w:ins w:id="18251" w:author="V2" w:date="2025-04-14T14:19:00Z" w16du:dateUtc="2025-04-14T19:19:00Z"/>
              </w:rPr>
            </w:pPr>
            <w:ins w:id="18252" w:author="V2" w:date="2025-04-14T14:19:00Z" w16du:dateUtc="2025-04-14T19:19:00Z">
              <w:r w:rsidRPr="007F7E2B">
                <w:t>11.8</w:t>
              </w:r>
              <w:r w:rsidRPr="007F7E2B">
                <w:rPr>
                  <w:rFonts w:ascii="Calibri" w:eastAsia="Calibri" w:hAnsi="Calibri" w:cs="Calibri"/>
                </w:rPr>
                <w:t xml:space="preserve"> </w:t>
              </w:r>
            </w:ins>
          </w:p>
        </w:tc>
      </w:tr>
      <w:tr w:rsidR="00C92569" w:rsidRPr="007F7E2B" w14:paraId="55BC5413" w14:textId="77777777">
        <w:trPr>
          <w:trHeight w:val="250"/>
          <w:ins w:id="18253" w:author="V2" w:date="2025-04-14T14:19:00Z" w16du:dateUtc="2025-04-14T19:19:00Z"/>
        </w:trPr>
        <w:tc>
          <w:tcPr>
            <w:tcW w:w="0" w:type="auto"/>
            <w:vMerge/>
            <w:tcBorders>
              <w:top w:val="nil"/>
              <w:left w:val="single" w:sz="4" w:space="0" w:color="000000"/>
              <w:bottom w:val="single" w:sz="4" w:space="0" w:color="000000"/>
              <w:right w:val="single" w:sz="4" w:space="0" w:color="000000"/>
            </w:tcBorders>
          </w:tcPr>
          <w:p w14:paraId="1D8BEBC6" w14:textId="77777777" w:rsidR="00C92569" w:rsidRPr="007F7E2B" w:rsidRDefault="00C92569">
            <w:pPr>
              <w:spacing w:after="160" w:line="259" w:lineRule="auto"/>
              <w:rPr>
                <w:ins w:id="18254" w:author="V2" w:date="2025-04-14T14:19:00Z" w16du:dateUtc="2025-04-14T19:19:00Z"/>
              </w:rPr>
            </w:pPr>
          </w:p>
        </w:tc>
        <w:tc>
          <w:tcPr>
            <w:tcW w:w="4575" w:type="dxa"/>
            <w:tcBorders>
              <w:top w:val="single" w:sz="4" w:space="0" w:color="000000"/>
              <w:left w:val="single" w:sz="4" w:space="0" w:color="000000"/>
              <w:bottom w:val="single" w:sz="4" w:space="0" w:color="000000"/>
              <w:right w:val="single" w:sz="4" w:space="0" w:color="000000"/>
            </w:tcBorders>
          </w:tcPr>
          <w:p w14:paraId="1BE0CA65" w14:textId="77777777" w:rsidR="00C92569" w:rsidRPr="007F7E2B" w:rsidRDefault="00C92569">
            <w:pPr>
              <w:spacing w:line="259" w:lineRule="auto"/>
              <w:ind w:left="2"/>
              <w:rPr>
                <w:ins w:id="18255" w:author="V2" w:date="2025-04-14T14:19:00Z" w16du:dateUtc="2025-04-14T19:19:00Z"/>
              </w:rPr>
            </w:pPr>
            <w:ins w:id="18256" w:author="V2" w:date="2025-04-14T14:19:00Z" w16du:dateUtc="2025-04-14T19:19:00Z">
              <w:r w:rsidRPr="007F7E2B">
                <w:t xml:space="preserve">Primary tropical dry forest </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19C158C3" w14:textId="77777777" w:rsidR="00C92569" w:rsidRPr="007F7E2B" w:rsidRDefault="00C92569">
            <w:pPr>
              <w:spacing w:line="259" w:lineRule="auto"/>
              <w:ind w:left="2"/>
              <w:rPr>
                <w:ins w:id="18257" w:author="V2" w:date="2025-04-14T14:19:00Z" w16du:dateUtc="2025-04-14T19:19:00Z"/>
              </w:rPr>
            </w:pPr>
            <w:ins w:id="18258" w:author="V2" w:date="2025-04-14T14:19:00Z" w16du:dateUtc="2025-04-14T19:19:00Z">
              <w:r w:rsidRPr="007F7E2B">
                <w:t>-</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2977030A" w14:textId="77777777" w:rsidR="00C92569" w:rsidRPr="007F7E2B" w:rsidRDefault="00C92569">
            <w:pPr>
              <w:spacing w:line="259" w:lineRule="auto"/>
              <w:ind w:left="2"/>
              <w:rPr>
                <w:ins w:id="18259" w:author="V2" w:date="2025-04-14T14:19:00Z" w16du:dateUtc="2025-04-14T19:19:00Z"/>
              </w:rPr>
            </w:pPr>
            <w:ins w:id="18260" w:author="V2" w:date="2025-04-14T14:19:00Z" w16du:dateUtc="2025-04-14T19:19:00Z">
              <w:r w:rsidRPr="007F7E2B">
                <w:t>-</w:t>
              </w:r>
              <w:r w:rsidRPr="007F7E2B">
                <w:rPr>
                  <w:rFonts w:ascii="Calibri" w:eastAsia="Calibri" w:hAnsi="Calibri" w:cs="Calibri"/>
                </w:rPr>
                <w:t xml:space="preserve"> </w:t>
              </w:r>
            </w:ins>
          </w:p>
        </w:tc>
      </w:tr>
      <w:tr w:rsidR="00C92569" w:rsidRPr="007F7E2B" w14:paraId="43EDF7A2" w14:textId="77777777">
        <w:trPr>
          <w:trHeight w:val="341"/>
          <w:ins w:id="18261" w:author="V2" w:date="2025-04-14T14:19:00Z" w16du:dateUtc="2025-04-14T19:19:00Z"/>
        </w:trPr>
        <w:tc>
          <w:tcPr>
            <w:tcW w:w="7112" w:type="dxa"/>
            <w:gridSpan w:val="2"/>
            <w:tcBorders>
              <w:top w:val="single" w:sz="4" w:space="0" w:color="000000"/>
              <w:left w:val="single" w:sz="4" w:space="0" w:color="000000"/>
              <w:bottom w:val="single" w:sz="4" w:space="0" w:color="000000"/>
              <w:right w:val="single" w:sz="4" w:space="0" w:color="000000"/>
            </w:tcBorders>
          </w:tcPr>
          <w:p w14:paraId="34F234A5" w14:textId="77777777" w:rsidR="00C92569" w:rsidRPr="007F7E2B" w:rsidRDefault="00C92569">
            <w:pPr>
              <w:spacing w:line="259" w:lineRule="auto"/>
              <w:rPr>
                <w:ins w:id="18262" w:author="V2" w:date="2025-04-14T14:19:00Z" w16du:dateUtc="2025-04-14T19:19:00Z"/>
              </w:rPr>
            </w:pPr>
            <w:ins w:id="18263" w:author="V2" w:date="2025-04-14T14:19:00Z" w16du:dateUtc="2025-04-14T19:19:00Z">
              <w:r w:rsidRPr="007F7E2B">
                <w:t>All primary tropical forest</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4ADA6C51" w14:textId="77777777" w:rsidR="00C92569" w:rsidRPr="007F7E2B" w:rsidRDefault="00C92569">
            <w:pPr>
              <w:spacing w:line="259" w:lineRule="auto"/>
              <w:ind w:left="2"/>
              <w:rPr>
                <w:ins w:id="18264" w:author="V2" w:date="2025-04-14T14:19:00Z" w16du:dateUtc="2025-04-14T19:19:00Z"/>
              </w:rPr>
            </w:pPr>
            <w:ins w:id="18265" w:author="V2" w:date="2025-04-14T14:19:00Z" w16du:dateUtc="2025-04-14T19:19:00Z">
              <w:r w:rsidRPr="007F7E2B">
                <w:t>119.6</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387A391E" w14:textId="77777777" w:rsidR="00C92569" w:rsidRPr="007F7E2B" w:rsidRDefault="00C92569">
            <w:pPr>
              <w:spacing w:line="259" w:lineRule="auto"/>
              <w:ind w:left="2"/>
              <w:rPr>
                <w:ins w:id="18266" w:author="V2" w:date="2025-04-14T14:19:00Z" w16du:dateUtc="2025-04-14T19:19:00Z"/>
              </w:rPr>
            </w:pPr>
            <w:ins w:id="18267" w:author="V2" w:date="2025-04-14T14:19:00Z" w16du:dateUtc="2025-04-14T19:19:00Z">
              <w:r w:rsidRPr="007F7E2B">
                <w:t>50.7</w:t>
              </w:r>
              <w:r w:rsidRPr="007F7E2B">
                <w:rPr>
                  <w:rFonts w:ascii="Calibri" w:eastAsia="Calibri" w:hAnsi="Calibri" w:cs="Calibri"/>
                </w:rPr>
                <w:t xml:space="preserve"> </w:t>
              </w:r>
            </w:ins>
          </w:p>
        </w:tc>
      </w:tr>
      <w:tr w:rsidR="00C92569" w:rsidRPr="007F7E2B" w14:paraId="78745F93" w14:textId="77777777">
        <w:trPr>
          <w:trHeight w:val="240"/>
          <w:ins w:id="18268" w:author="V2" w:date="2025-04-14T14:19:00Z" w16du:dateUtc="2025-04-14T19:19:00Z"/>
        </w:trPr>
        <w:tc>
          <w:tcPr>
            <w:tcW w:w="2537" w:type="dxa"/>
            <w:vMerge w:val="restart"/>
            <w:tcBorders>
              <w:top w:val="single" w:sz="4" w:space="0" w:color="000000"/>
              <w:left w:val="single" w:sz="4" w:space="0" w:color="000000"/>
              <w:bottom w:val="single" w:sz="4" w:space="0" w:color="000000"/>
              <w:right w:val="single" w:sz="4" w:space="0" w:color="000000"/>
            </w:tcBorders>
          </w:tcPr>
          <w:p w14:paraId="1B41E37C" w14:textId="77777777" w:rsidR="00C92569" w:rsidRPr="007F7E2B" w:rsidRDefault="00C92569">
            <w:pPr>
              <w:spacing w:line="259" w:lineRule="auto"/>
              <w:rPr>
                <w:ins w:id="18269" w:author="V2" w:date="2025-04-14T14:19:00Z" w16du:dateUtc="2025-04-14T19:19:00Z"/>
              </w:rPr>
            </w:pPr>
            <w:ins w:id="18270" w:author="V2" w:date="2025-04-14T14:19:00Z" w16du:dateUtc="2025-04-14T19:19:00Z">
              <w:r w:rsidRPr="007F7E2B">
                <w:t>Secondary tropical forest (slash and burn)</w:t>
              </w:r>
              <w:r w:rsidRPr="007F7E2B">
                <w:rPr>
                  <w:rFonts w:ascii="Calibri" w:eastAsia="Calibri" w:hAnsi="Calibri" w:cs="Calibri"/>
                </w:rPr>
                <w:t xml:space="preserve"> </w:t>
              </w:r>
            </w:ins>
          </w:p>
        </w:tc>
        <w:tc>
          <w:tcPr>
            <w:tcW w:w="4575" w:type="dxa"/>
            <w:tcBorders>
              <w:top w:val="single" w:sz="4" w:space="0" w:color="000000"/>
              <w:left w:val="single" w:sz="4" w:space="0" w:color="000000"/>
              <w:bottom w:val="single" w:sz="4" w:space="0" w:color="000000"/>
              <w:right w:val="single" w:sz="4" w:space="0" w:color="000000"/>
            </w:tcBorders>
          </w:tcPr>
          <w:p w14:paraId="49C0D986" w14:textId="77777777" w:rsidR="00C92569" w:rsidRPr="007F7E2B" w:rsidRDefault="00C92569">
            <w:pPr>
              <w:spacing w:line="259" w:lineRule="auto"/>
              <w:ind w:left="2"/>
              <w:rPr>
                <w:ins w:id="18271" w:author="V2" w:date="2025-04-14T14:19:00Z" w16du:dateUtc="2025-04-14T19:19:00Z"/>
              </w:rPr>
            </w:pPr>
            <w:ins w:id="18272" w:author="V2" w:date="2025-04-14T14:19:00Z" w16du:dateUtc="2025-04-14T19:19:00Z">
              <w:r w:rsidRPr="007F7E2B">
                <w:t>Young secondary tropical forest  (3-5 yrs)</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0665BC7B" w14:textId="77777777" w:rsidR="00C92569" w:rsidRPr="007F7E2B" w:rsidRDefault="00C92569">
            <w:pPr>
              <w:spacing w:line="259" w:lineRule="auto"/>
              <w:ind w:left="2"/>
              <w:rPr>
                <w:ins w:id="18273" w:author="V2" w:date="2025-04-14T14:19:00Z" w16du:dateUtc="2025-04-14T19:19:00Z"/>
              </w:rPr>
            </w:pPr>
            <w:ins w:id="18274" w:author="V2" w:date="2025-04-14T14:19:00Z" w16du:dateUtc="2025-04-14T19:19:00Z">
              <w:r w:rsidRPr="007F7E2B">
                <w:t>8.1</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07FC6326" w14:textId="77777777" w:rsidR="00C92569" w:rsidRPr="007F7E2B" w:rsidRDefault="00C92569">
            <w:pPr>
              <w:spacing w:line="259" w:lineRule="auto"/>
              <w:ind w:left="2"/>
              <w:rPr>
                <w:ins w:id="18275" w:author="V2" w:date="2025-04-14T14:19:00Z" w16du:dateUtc="2025-04-14T19:19:00Z"/>
              </w:rPr>
            </w:pPr>
            <w:ins w:id="18276" w:author="V2" w:date="2025-04-14T14:19:00Z" w16du:dateUtc="2025-04-14T19:19:00Z">
              <w:r w:rsidRPr="007F7E2B">
                <w:t>-</w:t>
              </w:r>
              <w:r w:rsidRPr="007F7E2B">
                <w:rPr>
                  <w:rFonts w:ascii="Calibri" w:eastAsia="Calibri" w:hAnsi="Calibri" w:cs="Calibri"/>
                </w:rPr>
                <w:t xml:space="preserve"> </w:t>
              </w:r>
            </w:ins>
          </w:p>
        </w:tc>
      </w:tr>
      <w:tr w:rsidR="00C92569" w:rsidRPr="007F7E2B" w14:paraId="4DF663F3" w14:textId="77777777">
        <w:trPr>
          <w:trHeight w:val="240"/>
          <w:ins w:id="18277" w:author="V2" w:date="2025-04-14T14:19:00Z" w16du:dateUtc="2025-04-14T19:19:00Z"/>
        </w:trPr>
        <w:tc>
          <w:tcPr>
            <w:tcW w:w="0" w:type="auto"/>
            <w:vMerge/>
            <w:tcBorders>
              <w:top w:val="nil"/>
              <w:left w:val="single" w:sz="4" w:space="0" w:color="000000"/>
              <w:bottom w:val="nil"/>
              <w:right w:val="single" w:sz="4" w:space="0" w:color="000000"/>
            </w:tcBorders>
          </w:tcPr>
          <w:p w14:paraId="23838224" w14:textId="77777777" w:rsidR="00C92569" w:rsidRPr="007F7E2B" w:rsidRDefault="00C92569">
            <w:pPr>
              <w:spacing w:after="160" w:line="259" w:lineRule="auto"/>
              <w:rPr>
                <w:ins w:id="18278" w:author="V2" w:date="2025-04-14T14:19:00Z" w16du:dateUtc="2025-04-14T19:19:00Z"/>
              </w:rPr>
            </w:pPr>
          </w:p>
        </w:tc>
        <w:tc>
          <w:tcPr>
            <w:tcW w:w="4575" w:type="dxa"/>
            <w:tcBorders>
              <w:top w:val="single" w:sz="4" w:space="0" w:color="000000"/>
              <w:left w:val="single" w:sz="4" w:space="0" w:color="000000"/>
              <w:bottom w:val="single" w:sz="4" w:space="0" w:color="000000"/>
              <w:right w:val="single" w:sz="4" w:space="0" w:color="000000"/>
            </w:tcBorders>
          </w:tcPr>
          <w:p w14:paraId="07245CBF" w14:textId="77777777" w:rsidR="00C92569" w:rsidRPr="007F7E2B" w:rsidRDefault="00C92569">
            <w:pPr>
              <w:spacing w:line="259" w:lineRule="auto"/>
              <w:ind w:left="2"/>
              <w:rPr>
                <w:ins w:id="18279" w:author="V2" w:date="2025-04-14T14:19:00Z" w16du:dateUtc="2025-04-14T19:19:00Z"/>
              </w:rPr>
            </w:pPr>
            <w:ins w:id="18280" w:author="V2" w:date="2025-04-14T14:19:00Z" w16du:dateUtc="2025-04-14T19:19:00Z">
              <w:r w:rsidRPr="007F7E2B">
                <w:t>Intermediate secondary tropical forest (6-10 yrs)</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1906D1AC" w14:textId="77777777" w:rsidR="00C92569" w:rsidRPr="007F7E2B" w:rsidRDefault="00C92569">
            <w:pPr>
              <w:spacing w:line="259" w:lineRule="auto"/>
              <w:ind w:left="2"/>
              <w:rPr>
                <w:ins w:id="18281" w:author="V2" w:date="2025-04-14T14:19:00Z" w16du:dateUtc="2025-04-14T19:19:00Z"/>
              </w:rPr>
            </w:pPr>
            <w:ins w:id="18282" w:author="V2" w:date="2025-04-14T14:19:00Z" w16du:dateUtc="2025-04-14T19:19:00Z">
              <w:r w:rsidRPr="007F7E2B">
                <w:t>41.1</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35A6757F" w14:textId="77777777" w:rsidR="00C92569" w:rsidRPr="007F7E2B" w:rsidRDefault="00C92569">
            <w:pPr>
              <w:spacing w:line="259" w:lineRule="auto"/>
              <w:ind w:left="2"/>
              <w:rPr>
                <w:ins w:id="18283" w:author="V2" w:date="2025-04-14T14:19:00Z" w16du:dateUtc="2025-04-14T19:19:00Z"/>
              </w:rPr>
            </w:pPr>
            <w:ins w:id="18284" w:author="V2" w:date="2025-04-14T14:19:00Z" w16du:dateUtc="2025-04-14T19:19:00Z">
              <w:r w:rsidRPr="007F7E2B">
                <w:t>27.4</w:t>
              </w:r>
              <w:r w:rsidRPr="007F7E2B">
                <w:rPr>
                  <w:rFonts w:ascii="Calibri" w:eastAsia="Calibri" w:hAnsi="Calibri" w:cs="Calibri"/>
                </w:rPr>
                <w:t xml:space="preserve"> </w:t>
              </w:r>
            </w:ins>
          </w:p>
        </w:tc>
      </w:tr>
      <w:tr w:rsidR="00C92569" w:rsidRPr="007F7E2B" w14:paraId="6A6A7B67" w14:textId="77777777">
        <w:trPr>
          <w:trHeight w:val="240"/>
          <w:ins w:id="18285" w:author="V2" w:date="2025-04-14T14:19:00Z" w16du:dateUtc="2025-04-14T19:19:00Z"/>
        </w:trPr>
        <w:tc>
          <w:tcPr>
            <w:tcW w:w="0" w:type="auto"/>
            <w:vMerge/>
            <w:tcBorders>
              <w:top w:val="nil"/>
              <w:left w:val="single" w:sz="4" w:space="0" w:color="000000"/>
              <w:bottom w:val="single" w:sz="4" w:space="0" w:color="000000"/>
              <w:right w:val="single" w:sz="4" w:space="0" w:color="000000"/>
            </w:tcBorders>
          </w:tcPr>
          <w:p w14:paraId="006540D1" w14:textId="77777777" w:rsidR="00C92569" w:rsidRPr="007F7E2B" w:rsidRDefault="00C92569">
            <w:pPr>
              <w:spacing w:after="160" w:line="259" w:lineRule="auto"/>
              <w:rPr>
                <w:ins w:id="18286" w:author="V2" w:date="2025-04-14T14:19:00Z" w16du:dateUtc="2025-04-14T19:19:00Z"/>
              </w:rPr>
            </w:pPr>
          </w:p>
        </w:tc>
        <w:tc>
          <w:tcPr>
            <w:tcW w:w="4575" w:type="dxa"/>
            <w:tcBorders>
              <w:top w:val="single" w:sz="4" w:space="0" w:color="000000"/>
              <w:left w:val="single" w:sz="4" w:space="0" w:color="000000"/>
              <w:bottom w:val="single" w:sz="4" w:space="0" w:color="000000"/>
              <w:right w:val="single" w:sz="4" w:space="0" w:color="000000"/>
            </w:tcBorders>
          </w:tcPr>
          <w:p w14:paraId="477435BE" w14:textId="77777777" w:rsidR="00C92569" w:rsidRPr="007F7E2B" w:rsidRDefault="00C92569">
            <w:pPr>
              <w:spacing w:line="259" w:lineRule="auto"/>
              <w:ind w:left="2"/>
              <w:rPr>
                <w:ins w:id="18287" w:author="V2" w:date="2025-04-14T14:19:00Z" w16du:dateUtc="2025-04-14T19:19:00Z"/>
              </w:rPr>
            </w:pPr>
            <w:ins w:id="18288" w:author="V2" w:date="2025-04-14T14:19:00Z" w16du:dateUtc="2025-04-14T19:19:00Z">
              <w:r w:rsidRPr="007F7E2B">
                <w:t>Advanced secondary tropical forest (14-17 yrs)</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503E8D1F" w14:textId="77777777" w:rsidR="00C92569" w:rsidRPr="007F7E2B" w:rsidRDefault="00C92569">
            <w:pPr>
              <w:spacing w:line="259" w:lineRule="auto"/>
              <w:ind w:left="2"/>
              <w:rPr>
                <w:ins w:id="18289" w:author="V2" w:date="2025-04-14T14:19:00Z" w16du:dateUtc="2025-04-14T19:19:00Z"/>
              </w:rPr>
            </w:pPr>
            <w:ins w:id="18290" w:author="V2" w:date="2025-04-14T14:19:00Z" w16du:dateUtc="2025-04-14T19:19:00Z">
              <w:r w:rsidRPr="007F7E2B">
                <w:t>46.4</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0AB8B0FC" w14:textId="77777777" w:rsidR="00C92569" w:rsidRPr="007F7E2B" w:rsidRDefault="00C92569">
            <w:pPr>
              <w:spacing w:line="259" w:lineRule="auto"/>
              <w:ind w:left="2"/>
              <w:rPr>
                <w:ins w:id="18291" w:author="V2" w:date="2025-04-14T14:19:00Z" w16du:dateUtc="2025-04-14T19:19:00Z"/>
              </w:rPr>
            </w:pPr>
            <w:ins w:id="18292" w:author="V2" w:date="2025-04-14T14:19:00Z" w16du:dateUtc="2025-04-14T19:19:00Z">
              <w:r w:rsidRPr="007F7E2B">
                <w:t>8.0</w:t>
              </w:r>
              <w:r w:rsidRPr="007F7E2B">
                <w:rPr>
                  <w:rFonts w:ascii="Calibri" w:eastAsia="Calibri" w:hAnsi="Calibri" w:cs="Calibri"/>
                </w:rPr>
                <w:t xml:space="preserve"> </w:t>
              </w:r>
            </w:ins>
          </w:p>
        </w:tc>
      </w:tr>
      <w:tr w:rsidR="00C92569" w:rsidRPr="007F7E2B" w14:paraId="4F4AA8F6" w14:textId="77777777">
        <w:trPr>
          <w:trHeight w:val="269"/>
          <w:ins w:id="18293" w:author="V2" w:date="2025-04-14T14:19:00Z" w16du:dateUtc="2025-04-14T19:19:00Z"/>
        </w:trPr>
        <w:tc>
          <w:tcPr>
            <w:tcW w:w="7112" w:type="dxa"/>
            <w:gridSpan w:val="2"/>
            <w:tcBorders>
              <w:top w:val="single" w:sz="4" w:space="0" w:color="000000"/>
              <w:left w:val="single" w:sz="4" w:space="0" w:color="000000"/>
              <w:bottom w:val="single" w:sz="4" w:space="0" w:color="000000"/>
              <w:right w:val="single" w:sz="4" w:space="0" w:color="000000"/>
            </w:tcBorders>
          </w:tcPr>
          <w:p w14:paraId="120CFFAE" w14:textId="77777777" w:rsidR="00C92569" w:rsidRPr="007F7E2B" w:rsidRDefault="00C92569">
            <w:pPr>
              <w:spacing w:line="259" w:lineRule="auto"/>
              <w:rPr>
                <w:ins w:id="18294" w:author="V2" w:date="2025-04-14T14:19:00Z" w16du:dateUtc="2025-04-14T19:19:00Z"/>
              </w:rPr>
            </w:pPr>
            <w:ins w:id="18295" w:author="V2" w:date="2025-04-14T14:19:00Z" w16du:dateUtc="2025-04-14T19:19:00Z">
              <w:r w:rsidRPr="007F7E2B">
                <w:t xml:space="preserve">All secondary tropical forest </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17B960D9" w14:textId="77777777" w:rsidR="00C92569" w:rsidRPr="007F7E2B" w:rsidRDefault="00C92569">
            <w:pPr>
              <w:spacing w:line="259" w:lineRule="auto"/>
              <w:ind w:left="2"/>
              <w:rPr>
                <w:ins w:id="18296" w:author="V2" w:date="2025-04-14T14:19:00Z" w16du:dateUtc="2025-04-14T19:19:00Z"/>
              </w:rPr>
            </w:pPr>
            <w:ins w:id="18297" w:author="V2" w:date="2025-04-14T14:19:00Z" w16du:dateUtc="2025-04-14T19:19:00Z">
              <w:r w:rsidRPr="007F7E2B">
                <w:t>42.2</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3DC525DF" w14:textId="77777777" w:rsidR="00C92569" w:rsidRPr="007F7E2B" w:rsidRDefault="00C92569">
            <w:pPr>
              <w:spacing w:line="259" w:lineRule="auto"/>
              <w:ind w:left="2"/>
              <w:rPr>
                <w:ins w:id="18298" w:author="V2" w:date="2025-04-14T14:19:00Z" w16du:dateUtc="2025-04-14T19:19:00Z"/>
              </w:rPr>
            </w:pPr>
            <w:ins w:id="18299" w:author="V2" w:date="2025-04-14T14:19:00Z" w16du:dateUtc="2025-04-14T19:19:00Z">
              <w:r w:rsidRPr="007F7E2B">
                <w:t>23.6</w:t>
              </w:r>
              <w:r w:rsidRPr="007F7E2B">
                <w:rPr>
                  <w:rFonts w:ascii="Calibri" w:eastAsia="Calibri" w:hAnsi="Calibri" w:cs="Calibri"/>
                </w:rPr>
                <w:t xml:space="preserve"> </w:t>
              </w:r>
            </w:ins>
          </w:p>
        </w:tc>
      </w:tr>
      <w:tr w:rsidR="00C92569" w:rsidRPr="007F7E2B" w14:paraId="0FAFA815" w14:textId="77777777">
        <w:trPr>
          <w:trHeight w:val="240"/>
          <w:ins w:id="18300" w:author="V2" w:date="2025-04-14T14:19:00Z" w16du:dateUtc="2025-04-14T19:19:00Z"/>
        </w:trPr>
        <w:tc>
          <w:tcPr>
            <w:tcW w:w="7112" w:type="dxa"/>
            <w:gridSpan w:val="2"/>
            <w:tcBorders>
              <w:top w:val="single" w:sz="4" w:space="0" w:color="000000"/>
              <w:left w:val="single" w:sz="4" w:space="0" w:color="000000"/>
              <w:bottom w:val="single" w:sz="4" w:space="0" w:color="000000"/>
              <w:right w:val="single" w:sz="4" w:space="0" w:color="000000"/>
            </w:tcBorders>
          </w:tcPr>
          <w:p w14:paraId="7E40D41C" w14:textId="77777777" w:rsidR="00C92569" w:rsidRPr="007F7E2B" w:rsidRDefault="00C92569">
            <w:pPr>
              <w:spacing w:line="259" w:lineRule="auto"/>
              <w:rPr>
                <w:ins w:id="18301" w:author="V2" w:date="2025-04-14T14:19:00Z" w16du:dateUtc="2025-04-14T19:19:00Z"/>
              </w:rPr>
            </w:pPr>
            <w:ins w:id="18302" w:author="V2" w:date="2025-04-14T14:19:00Z" w16du:dateUtc="2025-04-14T19:19:00Z">
              <w:r w:rsidRPr="007F7E2B">
                <w:t xml:space="preserve">All tertiary tropical forest </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181621D9" w14:textId="77777777" w:rsidR="00C92569" w:rsidRPr="007F7E2B" w:rsidRDefault="00C92569">
            <w:pPr>
              <w:spacing w:line="259" w:lineRule="auto"/>
              <w:ind w:left="2"/>
              <w:rPr>
                <w:ins w:id="18303" w:author="V2" w:date="2025-04-14T14:19:00Z" w16du:dateUtc="2025-04-14T19:19:00Z"/>
              </w:rPr>
            </w:pPr>
            <w:ins w:id="18304" w:author="V2" w:date="2025-04-14T14:19:00Z" w16du:dateUtc="2025-04-14T19:19:00Z">
              <w:r w:rsidRPr="007F7E2B">
                <w:t>54.1</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241D360F" w14:textId="77777777" w:rsidR="00C92569" w:rsidRPr="007F7E2B" w:rsidRDefault="00C92569">
            <w:pPr>
              <w:spacing w:line="259" w:lineRule="auto"/>
              <w:ind w:left="2"/>
              <w:rPr>
                <w:ins w:id="18305" w:author="V2" w:date="2025-04-14T14:19:00Z" w16du:dateUtc="2025-04-14T19:19:00Z"/>
              </w:rPr>
            </w:pPr>
            <w:ins w:id="18306" w:author="V2" w:date="2025-04-14T14:19:00Z" w16du:dateUtc="2025-04-14T19:19:00Z">
              <w:r w:rsidRPr="007F7E2B">
                <w:t>-</w:t>
              </w:r>
              <w:r w:rsidRPr="007F7E2B">
                <w:rPr>
                  <w:rFonts w:ascii="Calibri" w:eastAsia="Calibri" w:hAnsi="Calibri" w:cs="Calibri"/>
                </w:rPr>
                <w:t xml:space="preserve"> </w:t>
              </w:r>
            </w:ins>
          </w:p>
        </w:tc>
      </w:tr>
      <w:tr w:rsidR="00C92569" w:rsidRPr="007F7E2B" w14:paraId="10E5AF1F" w14:textId="77777777">
        <w:trPr>
          <w:trHeight w:val="240"/>
          <w:ins w:id="18307" w:author="V2" w:date="2025-04-14T14:19:00Z" w16du:dateUtc="2025-04-14T19:19:00Z"/>
        </w:trPr>
        <w:tc>
          <w:tcPr>
            <w:tcW w:w="2537" w:type="dxa"/>
            <w:vMerge w:val="restart"/>
            <w:tcBorders>
              <w:top w:val="single" w:sz="4" w:space="0" w:color="000000"/>
              <w:left w:val="single" w:sz="4" w:space="0" w:color="000000"/>
              <w:bottom w:val="single" w:sz="4" w:space="0" w:color="000000"/>
              <w:right w:val="single" w:sz="4" w:space="0" w:color="000000"/>
            </w:tcBorders>
          </w:tcPr>
          <w:p w14:paraId="60CFDDCE" w14:textId="77777777" w:rsidR="00C92569" w:rsidRPr="007F7E2B" w:rsidRDefault="00C92569">
            <w:pPr>
              <w:spacing w:line="259" w:lineRule="auto"/>
              <w:rPr>
                <w:ins w:id="18308" w:author="V2" w:date="2025-04-14T14:19:00Z" w16du:dateUtc="2025-04-14T19:19:00Z"/>
              </w:rPr>
            </w:pPr>
            <w:ins w:id="18309" w:author="V2" w:date="2025-04-14T14:19:00Z" w16du:dateUtc="2025-04-14T19:19:00Z">
              <w:r w:rsidRPr="007F7E2B">
                <w:t xml:space="preserve"> </w:t>
              </w:r>
            </w:ins>
          </w:p>
          <w:p w14:paraId="217D202C" w14:textId="77777777" w:rsidR="00C92569" w:rsidRPr="007F7E2B" w:rsidRDefault="00C92569">
            <w:pPr>
              <w:spacing w:line="259" w:lineRule="auto"/>
              <w:rPr>
                <w:ins w:id="18310" w:author="V2" w:date="2025-04-14T14:19:00Z" w16du:dateUtc="2025-04-14T19:19:00Z"/>
              </w:rPr>
            </w:pPr>
            <w:ins w:id="18311" w:author="V2" w:date="2025-04-14T14:19:00Z" w16du:dateUtc="2025-04-14T19:19:00Z">
              <w:r w:rsidRPr="007F7E2B">
                <w:t xml:space="preserve">Boreal Forest </w:t>
              </w:r>
              <w:r w:rsidRPr="007F7E2B">
                <w:rPr>
                  <w:rFonts w:ascii="Calibri" w:eastAsia="Calibri" w:hAnsi="Calibri" w:cs="Calibri"/>
                </w:rPr>
                <w:t xml:space="preserve"> </w:t>
              </w:r>
            </w:ins>
          </w:p>
        </w:tc>
        <w:tc>
          <w:tcPr>
            <w:tcW w:w="4575" w:type="dxa"/>
            <w:tcBorders>
              <w:top w:val="single" w:sz="4" w:space="0" w:color="000000"/>
              <w:left w:val="single" w:sz="4" w:space="0" w:color="000000"/>
              <w:bottom w:val="single" w:sz="4" w:space="0" w:color="000000"/>
              <w:right w:val="single" w:sz="4" w:space="0" w:color="000000"/>
            </w:tcBorders>
          </w:tcPr>
          <w:p w14:paraId="584806E2" w14:textId="77777777" w:rsidR="00C92569" w:rsidRPr="007F7E2B" w:rsidRDefault="00C92569">
            <w:pPr>
              <w:spacing w:line="259" w:lineRule="auto"/>
              <w:ind w:left="2"/>
              <w:rPr>
                <w:ins w:id="18312" w:author="V2" w:date="2025-04-14T14:19:00Z" w16du:dateUtc="2025-04-14T19:19:00Z"/>
              </w:rPr>
            </w:pPr>
            <w:ins w:id="18313" w:author="V2" w:date="2025-04-14T14:19:00Z" w16du:dateUtc="2025-04-14T19:19:00Z">
              <w:r w:rsidRPr="007F7E2B">
                <w:t>Wildfire (general)</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5E3CF034" w14:textId="77777777" w:rsidR="00C92569" w:rsidRPr="007F7E2B" w:rsidRDefault="00C92569">
            <w:pPr>
              <w:spacing w:line="259" w:lineRule="auto"/>
              <w:ind w:left="2"/>
              <w:rPr>
                <w:ins w:id="18314" w:author="V2" w:date="2025-04-14T14:19:00Z" w16du:dateUtc="2025-04-14T19:19:00Z"/>
              </w:rPr>
            </w:pPr>
            <w:ins w:id="18315" w:author="V2" w:date="2025-04-14T14:19:00Z" w16du:dateUtc="2025-04-14T19:19:00Z">
              <w:r w:rsidRPr="007F7E2B">
                <w:t>52.8</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62D7EE81" w14:textId="77777777" w:rsidR="00C92569" w:rsidRPr="007F7E2B" w:rsidRDefault="00C92569">
            <w:pPr>
              <w:spacing w:line="259" w:lineRule="auto"/>
              <w:ind w:left="2"/>
              <w:rPr>
                <w:ins w:id="18316" w:author="V2" w:date="2025-04-14T14:19:00Z" w16du:dateUtc="2025-04-14T19:19:00Z"/>
              </w:rPr>
            </w:pPr>
            <w:ins w:id="18317" w:author="V2" w:date="2025-04-14T14:19:00Z" w16du:dateUtc="2025-04-14T19:19:00Z">
              <w:r w:rsidRPr="007F7E2B">
                <w:t>48.4</w:t>
              </w:r>
              <w:r w:rsidRPr="007F7E2B">
                <w:rPr>
                  <w:rFonts w:ascii="Calibri" w:eastAsia="Calibri" w:hAnsi="Calibri" w:cs="Calibri"/>
                </w:rPr>
                <w:t xml:space="preserve"> </w:t>
              </w:r>
            </w:ins>
          </w:p>
        </w:tc>
      </w:tr>
      <w:tr w:rsidR="00C92569" w:rsidRPr="007F7E2B" w14:paraId="1CCAD383" w14:textId="77777777">
        <w:trPr>
          <w:trHeight w:val="240"/>
          <w:ins w:id="18318" w:author="V2" w:date="2025-04-14T14:19:00Z" w16du:dateUtc="2025-04-14T19:19:00Z"/>
        </w:trPr>
        <w:tc>
          <w:tcPr>
            <w:tcW w:w="0" w:type="auto"/>
            <w:vMerge/>
            <w:tcBorders>
              <w:top w:val="nil"/>
              <w:left w:val="single" w:sz="4" w:space="0" w:color="000000"/>
              <w:bottom w:val="nil"/>
              <w:right w:val="single" w:sz="4" w:space="0" w:color="000000"/>
            </w:tcBorders>
          </w:tcPr>
          <w:p w14:paraId="567BED16" w14:textId="77777777" w:rsidR="00C92569" w:rsidRPr="007F7E2B" w:rsidRDefault="00C92569">
            <w:pPr>
              <w:spacing w:after="160" w:line="259" w:lineRule="auto"/>
              <w:rPr>
                <w:ins w:id="18319" w:author="V2" w:date="2025-04-14T14:19:00Z" w16du:dateUtc="2025-04-14T19:19:00Z"/>
              </w:rPr>
            </w:pPr>
          </w:p>
        </w:tc>
        <w:tc>
          <w:tcPr>
            <w:tcW w:w="4575" w:type="dxa"/>
            <w:tcBorders>
              <w:top w:val="single" w:sz="4" w:space="0" w:color="000000"/>
              <w:left w:val="single" w:sz="4" w:space="0" w:color="000000"/>
              <w:bottom w:val="single" w:sz="4" w:space="0" w:color="000000"/>
              <w:right w:val="single" w:sz="4" w:space="0" w:color="000000"/>
            </w:tcBorders>
          </w:tcPr>
          <w:p w14:paraId="6B434100" w14:textId="77777777" w:rsidR="00C92569" w:rsidRPr="007F7E2B" w:rsidRDefault="00C92569">
            <w:pPr>
              <w:spacing w:line="259" w:lineRule="auto"/>
              <w:ind w:left="2"/>
              <w:rPr>
                <w:ins w:id="18320" w:author="V2" w:date="2025-04-14T14:19:00Z" w16du:dateUtc="2025-04-14T19:19:00Z"/>
              </w:rPr>
            </w:pPr>
            <w:ins w:id="18321" w:author="V2" w:date="2025-04-14T14:19:00Z" w16du:dateUtc="2025-04-14T19:19:00Z">
              <w:r w:rsidRPr="007F7E2B">
                <w:t>Crown fire</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0E219F4E" w14:textId="77777777" w:rsidR="00C92569" w:rsidRPr="007F7E2B" w:rsidRDefault="00C92569">
            <w:pPr>
              <w:spacing w:line="259" w:lineRule="auto"/>
              <w:ind w:left="2"/>
              <w:rPr>
                <w:ins w:id="18322" w:author="V2" w:date="2025-04-14T14:19:00Z" w16du:dateUtc="2025-04-14T19:19:00Z"/>
              </w:rPr>
            </w:pPr>
            <w:ins w:id="18323" w:author="V2" w:date="2025-04-14T14:19:00Z" w16du:dateUtc="2025-04-14T19:19:00Z">
              <w:r w:rsidRPr="007F7E2B">
                <w:t>25.1</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3AE92204" w14:textId="77777777" w:rsidR="00C92569" w:rsidRPr="007F7E2B" w:rsidRDefault="00C92569">
            <w:pPr>
              <w:spacing w:line="259" w:lineRule="auto"/>
              <w:ind w:left="2"/>
              <w:rPr>
                <w:ins w:id="18324" w:author="V2" w:date="2025-04-14T14:19:00Z" w16du:dateUtc="2025-04-14T19:19:00Z"/>
              </w:rPr>
            </w:pPr>
            <w:ins w:id="18325" w:author="V2" w:date="2025-04-14T14:19:00Z" w16du:dateUtc="2025-04-14T19:19:00Z">
              <w:r w:rsidRPr="007F7E2B">
                <w:t>7.9</w:t>
              </w:r>
              <w:r w:rsidRPr="007F7E2B">
                <w:rPr>
                  <w:rFonts w:ascii="Calibri" w:eastAsia="Calibri" w:hAnsi="Calibri" w:cs="Calibri"/>
                </w:rPr>
                <w:t xml:space="preserve"> </w:t>
              </w:r>
            </w:ins>
          </w:p>
        </w:tc>
      </w:tr>
      <w:tr w:rsidR="00C92569" w:rsidRPr="007F7E2B" w14:paraId="0100C8AD" w14:textId="77777777">
        <w:trPr>
          <w:trHeight w:val="281"/>
          <w:ins w:id="18326" w:author="V2" w:date="2025-04-14T14:19:00Z" w16du:dateUtc="2025-04-14T19:19:00Z"/>
        </w:trPr>
        <w:tc>
          <w:tcPr>
            <w:tcW w:w="0" w:type="auto"/>
            <w:vMerge/>
            <w:tcBorders>
              <w:top w:val="nil"/>
              <w:left w:val="single" w:sz="4" w:space="0" w:color="000000"/>
              <w:bottom w:val="nil"/>
              <w:right w:val="single" w:sz="4" w:space="0" w:color="000000"/>
            </w:tcBorders>
          </w:tcPr>
          <w:p w14:paraId="2C211D2F" w14:textId="77777777" w:rsidR="00C92569" w:rsidRPr="007F7E2B" w:rsidRDefault="00C92569">
            <w:pPr>
              <w:spacing w:after="160" w:line="259" w:lineRule="auto"/>
              <w:rPr>
                <w:ins w:id="18327" w:author="V2" w:date="2025-04-14T14:19:00Z" w16du:dateUtc="2025-04-14T19:19:00Z"/>
              </w:rPr>
            </w:pPr>
          </w:p>
        </w:tc>
        <w:tc>
          <w:tcPr>
            <w:tcW w:w="4575" w:type="dxa"/>
            <w:tcBorders>
              <w:top w:val="single" w:sz="4" w:space="0" w:color="000000"/>
              <w:left w:val="single" w:sz="4" w:space="0" w:color="000000"/>
              <w:bottom w:val="single" w:sz="4" w:space="0" w:color="000000"/>
              <w:right w:val="single" w:sz="4" w:space="0" w:color="000000"/>
            </w:tcBorders>
          </w:tcPr>
          <w:p w14:paraId="0D6970B0" w14:textId="77777777" w:rsidR="00C92569" w:rsidRPr="007F7E2B" w:rsidRDefault="00C92569">
            <w:pPr>
              <w:spacing w:line="259" w:lineRule="auto"/>
              <w:ind w:left="2"/>
              <w:rPr>
                <w:ins w:id="18328" w:author="V2" w:date="2025-04-14T14:19:00Z" w16du:dateUtc="2025-04-14T19:19:00Z"/>
              </w:rPr>
            </w:pPr>
            <w:ins w:id="18329" w:author="V2" w:date="2025-04-14T14:19:00Z" w16du:dateUtc="2025-04-14T19:19:00Z">
              <w:r w:rsidRPr="007F7E2B">
                <w:t>Surface fire</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2114D6E6" w14:textId="77777777" w:rsidR="00C92569" w:rsidRPr="007F7E2B" w:rsidRDefault="00C92569">
            <w:pPr>
              <w:spacing w:line="259" w:lineRule="auto"/>
              <w:ind w:left="2"/>
              <w:rPr>
                <w:ins w:id="18330" w:author="V2" w:date="2025-04-14T14:19:00Z" w16du:dateUtc="2025-04-14T19:19:00Z"/>
              </w:rPr>
            </w:pPr>
            <w:ins w:id="18331" w:author="V2" w:date="2025-04-14T14:19:00Z" w16du:dateUtc="2025-04-14T19:19:00Z">
              <w:r w:rsidRPr="007F7E2B">
                <w:t>21.6</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3784E98E" w14:textId="77777777" w:rsidR="00C92569" w:rsidRPr="007F7E2B" w:rsidRDefault="00C92569">
            <w:pPr>
              <w:spacing w:line="259" w:lineRule="auto"/>
              <w:ind w:left="2"/>
              <w:rPr>
                <w:ins w:id="18332" w:author="V2" w:date="2025-04-14T14:19:00Z" w16du:dateUtc="2025-04-14T19:19:00Z"/>
              </w:rPr>
            </w:pPr>
            <w:ins w:id="18333" w:author="V2" w:date="2025-04-14T14:19:00Z" w16du:dateUtc="2025-04-14T19:19:00Z">
              <w:r w:rsidRPr="007F7E2B">
                <w:t>25.1</w:t>
              </w:r>
              <w:r w:rsidRPr="007F7E2B">
                <w:rPr>
                  <w:rFonts w:ascii="Calibri" w:eastAsia="Calibri" w:hAnsi="Calibri" w:cs="Calibri"/>
                </w:rPr>
                <w:t xml:space="preserve"> </w:t>
              </w:r>
            </w:ins>
          </w:p>
        </w:tc>
      </w:tr>
      <w:tr w:rsidR="00C92569" w:rsidRPr="007F7E2B" w14:paraId="03149965" w14:textId="77777777">
        <w:trPr>
          <w:trHeight w:val="250"/>
          <w:ins w:id="18334" w:author="V2" w:date="2025-04-14T14:19:00Z" w16du:dateUtc="2025-04-14T19:19:00Z"/>
        </w:trPr>
        <w:tc>
          <w:tcPr>
            <w:tcW w:w="0" w:type="auto"/>
            <w:vMerge/>
            <w:tcBorders>
              <w:top w:val="nil"/>
              <w:left w:val="single" w:sz="4" w:space="0" w:color="000000"/>
              <w:bottom w:val="nil"/>
              <w:right w:val="single" w:sz="4" w:space="0" w:color="000000"/>
            </w:tcBorders>
          </w:tcPr>
          <w:p w14:paraId="161F5165" w14:textId="77777777" w:rsidR="00C92569" w:rsidRPr="007F7E2B" w:rsidRDefault="00C92569">
            <w:pPr>
              <w:spacing w:after="160" w:line="259" w:lineRule="auto"/>
              <w:rPr>
                <w:ins w:id="18335" w:author="V2" w:date="2025-04-14T14:19:00Z" w16du:dateUtc="2025-04-14T19:19:00Z"/>
              </w:rPr>
            </w:pPr>
          </w:p>
        </w:tc>
        <w:tc>
          <w:tcPr>
            <w:tcW w:w="4575" w:type="dxa"/>
            <w:tcBorders>
              <w:top w:val="single" w:sz="4" w:space="0" w:color="000000"/>
              <w:left w:val="single" w:sz="4" w:space="0" w:color="000000"/>
              <w:bottom w:val="single" w:sz="4" w:space="0" w:color="000000"/>
              <w:right w:val="single" w:sz="4" w:space="0" w:color="000000"/>
            </w:tcBorders>
          </w:tcPr>
          <w:p w14:paraId="4A823A2D" w14:textId="77777777" w:rsidR="00C92569" w:rsidRPr="007F7E2B" w:rsidRDefault="00C92569">
            <w:pPr>
              <w:spacing w:line="259" w:lineRule="auto"/>
              <w:ind w:left="2"/>
              <w:rPr>
                <w:ins w:id="18336" w:author="V2" w:date="2025-04-14T14:19:00Z" w16du:dateUtc="2025-04-14T19:19:00Z"/>
              </w:rPr>
            </w:pPr>
            <w:ins w:id="18337" w:author="V2" w:date="2025-04-14T14:19:00Z" w16du:dateUtc="2025-04-14T19:19:00Z">
              <w:r w:rsidRPr="007F7E2B">
                <w:t>Post logging slash burn</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00FEB551" w14:textId="77777777" w:rsidR="00C92569" w:rsidRPr="007F7E2B" w:rsidRDefault="00C92569">
            <w:pPr>
              <w:spacing w:line="259" w:lineRule="auto"/>
              <w:ind w:left="2"/>
              <w:rPr>
                <w:ins w:id="18338" w:author="V2" w:date="2025-04-14T14:19:00Z" w16du:dateUtc="2025-04-14T19:19:00Z"/>
              </w:rPr>
            </w:pPr>
            <w:ins w:id="18339" w:author="V2" w:date="2025-04-14T14:19:00Z" w16du:dateUtc="2025-04-14T19:19:00Z">
              <w:r w:rsidRPr="007F7E2B">
                <w:t>69.6</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467EA1DE" w14:textId="77777777" w:rsidR="00C92569" w:rsidRPr="007F7E2B" w:rsidRDefault="00C92569">
            <w:pPr>
              <w:spacing w:line="259" w:lineRule="auto"/>
              <w:ind w:left="2"/>
              <w:rPr>
                <w:ins w:id="18340" w:author="V2" w:date="2025-04-14T14:19:00Z" w16du:dateUtc="2025-04-14T19:19:00Z"/>
              </w:rPr>
            </w:pPr>
            <w:ins w:id="18341" w:author="V2" w:date="2025-04-14T14:19:00Z" w16du:dateUtc="2025-04-14T19:19:00Z">
              <w:r w:rsidRPr="007F7E2B">
                <w:t>44.8</w:t>
              </w:r>
              <w:r w:rsidRPr="007F7E2B">
                <w:rPr>
                  <w:rFonts w:ascii="Calibri" w:eastAsia="Calibri" w:hAnsi="Calibri" w:cs="Calibri"/>
                </w:rPr>
                <w:t xml:space="preserve"> </w:t>
              </w:r>
            </w:ins>
          </w:p>
        </w:tc>
      </w:tr>
      <w:tr w:rsidR="00C92569" w:rsidRPr="007F7E2B" w14:paraId="0EF8163D" w14:textId="77777777">
        <w:trPr>
          <w:trHeight w:val="250"/>
          <w:ins w:id="18342" w:author="V2" w:date="2025-04-14T14:19:00Z" w16du:dateUtc="2025-04-14T19:19:00Z"/>
        </w:trPr>
        <w:tc>
          <w:tcPr>
            <w:tcW w:w="0" w:type="auto"/>
            <w:vMerge/>
            <w:tcBorders>
              <w:top w:val="nil"/>
              <w:left w:val="single" w:sz="4" w:space="0" w:color="000000"/>
              <w:bottom w:val="single" w:sz="4" w:space="0" w:color="000000"/>
              <w:right w:val="single" w:sz="4" w:space="0" w:color="000000"/>
            </w:tcBorders>
          </w:tcPr>
          <w:p w14:paraId="484D6B2B" w14:textId="77777777" w:rsidR="00C92569" w:rsidRPr="007F7E2B" w:rsidRDefault="00C92569">
            <w:pPr>
              <w:spacing w:after="160" w:line="259" w:lineRule="auto"/>
              <w:rPr>
                <w:ins w:id="18343" w:author="V2" w:date="2025-04-14T14:19:00Z" w16du:dateUtc="2025-04-14T19:19:00Z"/>
              </w:rPr>
            </w:pPr>
          </w:p>
        </w:tc>
        <w:tc>
          <w:tcPr>
            <w:tcW w:w="4575" w:type="dxa"/>
            <w:tcBorders>
              <w:top w:val="single" w:sz="4" w:space="0" w:color="000000"/>
              <w:left w:val="single" w:sz="4" w:space="0" w:color="000000"/>
              <w:bottom w:val="single" w:sz="4" w:space="0" w:color="000000"/>
              <w:right w:val="single" w:sz="4" w:space="0" w:color="000000"/>
            </w:tcBorders>
          </w:tcPr>
          <w:p w14:paraId="5D15224B" w14:textId="77777777" w:rsidR="00C92569" w:rsidRPr="007F7E2B" w:rsidRDefault="00C92569">
            <w:pPr>
              <w:spacing w:line="259" w:lineRule="auto"/>
              <w:ind w:left="2"/>
              <w:rPr>
                <w:ins w:id="18344" w:author="V2" w:date="2025-04-14T14:19:00Z" w16du:dateUtc="2025-04-14T19:19:00Z"/>
              </w:rPr>
            </w:pPr>
            <w:ins w:id="18345" w:author="V2" w:date="2025-04-14T14:19:00Z" w16du:dateUtc="2025-04-14T19:19:00Z">
              <w:r w:rsidRPr="007F7E2B">
                <w:t xml:space="preserve">Land clearing fire </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0ED187A4" w14:textId="77777777" w:rsidR="00C92569" w:rsidRPr="007F7E2B" w:rsidRDefault="00C92569">
            <w:pPr>
              <w:spacing w:line="259" w:lineRule="auto"/>
              <w:ind w:left="2"/>
              <w:rPr>
                <w:ins w:id="18346" w:author="V2" w:date="2025-04-14T14:19:00Z" w16du:dateUtc="2025-04-14T19:19:00Z"/>
              </w:rPr>
            </w:pPr>
            <w:ins w:id="18347" w:author="V2" w:date="2025-04-14T14:19:00Z" w16du:dateUtc="2025-04-14T19:19:00Z">
              <w:r w:rsidRPr="007F7E2B">
                <w:t>87.5</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174D63BD" w14:textId="77777777" w:rsidR="00C92569" w:rsidRPr="007F7E2B" w:rsidRDefault="00C92569">
            <w:pPr>
              <w:spacing w:line="259" w:lineRule="auto"/>
              <w:ind w:left="2"/>
              <w:rPr>
                <w:ins w:id="18348" w:author="V2" w:date="2025-04-14T14:19:00Z" w16du:dateUtc="2025-04-14T19:19:00Z"/>
              </w:rPr>
            </w:pPr>
            <w:ins w:id="18349" w:author="V2" w:date="2025-04-14T14:19:00Z" w16du:dateUtc="2025-04-14T19:19:00Z">
              <w:r w:rsidRPr="007F7E2B">
                <w:t>35.0</w:t>
              </w:r>
              <w:r w:rsidRPr="007F7E2B">
                <w:rPr>
                  <w:rFonts w:ascii="Calibri" w:eastAsia="Calibri" w:hAnsi="Calibri" w:cs="Calibri"/>
                </w:rPr>
                <w:t xml:space="preserve"> </w:t>
              </w:r>
            </w:ins>
          </w:p>
        </w:tc>
      </w:tr>
      <w:tr w:rsidR="00C92569" w:rsidRPr="007F7E2B" w14:paraId="49FCE1E3" w14:textId="77777777">
        <w:trPr>
          <w:trHeight w:val="250"/>
          <w:ins w:id="18350" w:author="V2" w:date="2025-04-14T14:19:00Z" w16du:dateUtc="2025-04-14T19:19:00Z"/>
        </w:trPr>
        <w:tc>
          <w:tcPr>
            <w:tcW w:w="7112" w:type="dxa"/>
            <w:gridSpan w:val="2"/>
            <w:tcBorders>
              <w:top w:val="single" w:sz="4" w:space="0" w:color="000000"/>
              <w:left w:val="single" w:sz="4" w:space="0" w:color="000000"/>
              <w:bottom w:val="single" w:sz="4" w:space="0" w:color="000000"/>
              <w:right w:val="single" w:sz="4" w:space="0" w:color="000000"/>
            </w:tcBorders>
          </w:tcPr>
          <w:p w14:paraId="5E79EE10" w14:textId="77777777" w:rsidR="00C92569" w:rsidRPr="007F7E2B" w:rsidRDefault="00C92569">
            <w:pPr>
              <w:spacing w:line="259" w:lineRule="auto"/>
              <w:rPr>
                <w:ins w:id="18351" w:author="V2" w:date="2025-04-14T14:19:00Z" w16du:dateUtc="2025-04-14T19:19:00Z"/>
              </w:rPr>
            </w:pPr>
            <w:ins w:id="18352" w:author="V2" w:date="2025-04-14T14:19:00Z" w16du:dateUtc="2025-04-14T19:19:00Z">
              <w:r w:rsidRPr="007F7E2B">
                <w:t xml:space="preserve">All boreal Forest </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06AEB5BB" w14:textId="77777777" w:rsidR="00C92569" w:rsidRPr="007F7E2B" w:rsidRDefault="00C92569">
            <w:pPr>
              <w:spacing w:line="259" w:lineRule="auto"/>
              <w:ind w:left="2"/>
              <w:rPr>
                <w:ins w:id="18353" w:author="V2" w:date="2025-04-14T14:19:00Z" w16du:dateUtc="2025-04-14T19:19:00Z"/>
              </w:rPr>
            </w:pPr>
            <w:ins w:id="18354" w:author="V2" w:date="2025-04-14T14:19:00Z" w16du:dateUtc="2025-04-14T19:19:00Z">
              <w:r w:rsidRPr="007F7E2B">
                <w:t>41.0</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777E7935" w14:textId="77777777" w:rsidR="00C92569" w:rsidRPr="007F7E2B" w:rsidRDefault="00C92569">
            <w:pPr>
              <w:spacing w:line="259" w:lineRule="auto"/>
              <w:ind w:left="2"/>
              <w:rPr>
                <w:ins w:id="18355" w:author="V2" w:date="2025-04-14T14:19:00Z" w16du:dateUtc="2025-04-14T19:19:00Z"/>
              </w:rPr>
            </w:pPr>
            <w:ins w:id="18356" w:author="V2" w:date="2025-04-14T14:19:00Z" w16du:dateUtc="2025-04-14T19:19:00Z">
              <w:r w:rsidRPr="007F7E2B">
                <w:t>36.5</w:t>
              </w:r>
              <w:r w:rsidRPr="007F7E2B">
                <w:rPr>
                  <w:rFonts w:ascii="Calibri" w:eastAsia="Calibri" w:hAnsi="Calibri" w:cs="Calibri"/>
                </w:rPr>
                <w:t xml:space="preserve"> </w:t>
              </w:r>
            </w:ins>
          </w:p>
        </w:tc>
      </w:tr>
      <w:tr w:rsidR="00C92569" w:rsidRPr="007F7E2B" w14:paraId="14685611" w14:textId="77777777">
        <w:trPr>
          <w:trHeight w:val="341"/>
          <w:ins w:id="18357" w:author="V2" w:date="2025-04-14T14:19:00Z" w16du:dateUtc="2025-04-14T19:19:00Z"/>
        </w:trPr>
        <w:tc>
          <w:tcPr>
            <w:tcW w:w="2537" w:type="dxa"/>
            <w:vMerge w:val="restart"/>
            <w:tcBorders>
              <w:top w:val="single" w:sz="4" w:space="0" w:color="000000"/>
              <w:left w:val="single" w:sz="4" w:space="0" w:color="000000"/>
              <w:bottom w:val="single" w:sz="4" w:space="0" w:color="000000"/>
              <w:right w:val="single" w:sz="4" w:space="0" w:color="000000"/>
            </w:tcBorders>
          </w:tcPr>
          <w:p w14:paraId="05729038" w14:textId="77777777" w:rsidR="00C92569" w:rsidRPr="007F7E2B" w:rsidRDefault="00C92569">
            <w:pPr>
              <w:spacing w:line="259" w:lineRule="auto"/>
              <w:rPr>
                <w:ins w:id="18358" w:author="V2" w:date="2025-04-14T14:19:00Z" w16du:dateUtc="2025-04-14T19:19:00Z"/>
              </w:rPr>
            </w:pPr>
            <w:ins w:id="18359" w:author="V2" w:date="2025-04-14T14:19:00Z" w16du:dateUtc="2025-04-14T19:19:00Z">
              <w:r w:rsidRPr="007F7E2B">
                <w:t xml:space="preserve"> </w:t>
              </w:r>
            </w:ins>
          </w:p>
          <w:p w14:paraId="17136427" w14:textId="77777777" w:rsidR="00C92569" w:rsidRPr="007F7E2B" w:rsidRDefault="00C92569">
            <w:pPr>
              <w:spacing w:line="259" w:lineRule="auto"/>
              <w:rPr>
                <w:ins w:id="18360" w:author="V2" w:date="2025-04-14T14:19:00Z" w16du:dateUtc="2025-04-14T19:19:00Z"/>
              </w:rPr>
            </w:pPr>
            <w:ins w:id="18361" w:author="V2" w:date="2025-04-14T14:19:00Z" w16du:dateUtc="2025-04-14T19:19:00Z">
              <w:r w:rsidRPr="007F7E2B">
                <w:t xml:space="preserve">Eucalypt forest </w:t>
              </w:r>
              <w:r w:rsidRPr="007F7E2B">
                <w:rPr>
                  <w:rFonts w:ascii="Calibri" w:eastAsia="Calibri" w:hAnsi="Calibri" w:cs="Calibri"/>
                </w:rPr>
                <w:t xml:space="preserve"> </w:t>
              </w:r>
            </w:ins>
          </w:p>
        </w:tc>
        <w:tc>
          <w:tcPr>
            <w:tcW w:w="4575" w:type="dxa"/>
            <w:tcBorders>
              <w:top w:val="single" w:sz="4" w:space="0" w:color="000000"/>
              <w:left w:val="single" w:sz="4" w:space="0" w:color="000000"/>
              <w:bottom w:val="single" w:sz="4" w:space="0" w:color="000000"/>
              <w:right w:val="single" w:sz="4" w:space="0" w:color="000000"/>
            </w:tcBorders>
          </w:tcPr>
          <w:p w14:paraId="5DF5DB4C" w14:textId="77777777" w:rsidR="00C92569" w:rsidRPr="007F7E2B" w:rsidRDefault="00C92569">
            <w:pPr>
              <w:spacing w:line="259" w:lineRule="auto"/>
              <w:ind w:left="2"/>
              <w:rPr>
                <w:ins w:id="18362" w:author="V2" w:date="2025-04-14T14:19:00Z" w16du:dateUtc="2025-04-14T19:19:00Z"/>
              </w:rPr>
            </w:pPr>
            <w:ins w:id="18363" w:author="V2" w:date="2025-04-14T14:19:00Z" w16du:dateUtc="2025-04-14T19:19:00Z">
              <w:r w:rsidRPr="007F7E2B">
                <w:t>Wildfire</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3BEAD61D" w14:textId="77777777" w:rsidR="00C92569" w:rsidRPr="007F7E2B" w:rsidRDefault="00C92569">
            <w:pPr>
              <w:spacing w:line="259" w:lineRule="auto"/>
              <w:ind w:left="2"/>
              <w:rPr>
                <w:ins w:id="18364" w:author="V2" w:date="2025-04-14T14:19:00Z" w16du:dateUtc="2025-04-14T19:19:00Z"/>
              </w:rPr>
            </w:pPr>
            <w:ins w:id="18365" w:author="V2" w:date="2025-04-14T14:19:00Z" w16du:dateUtc="2025-04-14T19:19:00Z">
              <w:r w:rsidRPr="007F7E2B">
                <w:t>53.0</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3B24F8C4" w14:textId="77777777" w:rsidR="00C92569" w:rsidRPr="007F7E2B" w:rsidRDefault="00C92569">
            <w:pPr>
              <w:spacing w:line="259" w:lineRule="auto"/>
              <w:ind w:left="2"/>
              <w:rPr>
                <w:ins w:id="18366" w:author="V2" w:date="2025-04-14T14:19:00Z" w16du:dateUtc="2025-04-14T19:19:00Z"/>
              </w:rPr>
            </w:pPr>
            <w:ins w:id="18367" w:author="V2" w:date="2025-04-14T14:19:00Z" w16du:dateUtc="2025-04-14T19:19:00Z">
              <w:r w:rsidRPr="007F7E2B">
                <w:t>53.6</w:t>
              </w:r>
              <w:r w:rsidRPr="007F7E2B">
                <w:rPr>
                  <w:rFonts w:ascii="Calibri" w:eastAsia="Calibri" w:hAnsi="Calibri" w:cs="Calibri"/>
                </w:rPr>
                <w:t xml:space="preserve"> </w:t>
              </w:r>
            </w:ins>
          </w:p>
        </w:tc>
      </w:tr>
      <w:tr w:rsidR="00C92569" w:rsidRPr="007F7E2B" w14:paraId="34230B38" w14:textId="77777777">
        <w:trPr>
          <w:trHeight w:val="240"/>
          <w:ins w:id="18368" w:author="V2" w:date="2025-04-14T14:19:00Z" w16du:dateUtc="2025-04-14T19:19:00Z"/>
        </w:trPr>
        <w:tc>
          <w:tcPr>
            <w:tcW w:w="0" w:type="auto"/>
            <w:vMerge/>
            <w:tcBorders>
              <w:top w:val="nil"/>
              <w:left w:val="single" w:sz="4" w:space="0" w:color="000000"/>
              <w:bottom w:val="nil"/>
              <w:right w:val="single" w:sz="4" w:space="0" w:color="000000"/>
            </w:tcBorders>
          </w:tcPr>
          <w:p w14:paraId="01BA7C02" w14:textId="77777777" w:rsidR="00C92569" w:rsidRPr="007F7E2B" w:rsidRDefault="00C92569">
            <w:pPr>
              <w:spacing w:after="160" w:line="259" w:lineRule="auto"/>
              <w:rPr>
                <w:ins w:id="18369" w:author="V2" w:date="2025-04-14T14:19:00Z" w16du:dateUtc="2025-04-14T19:19:00Z"/>
              </w:rPr>
            </w:pPr>
          </w:p>
        </w:tc>
        <w:tc>
          <w:tcPr>
            <w:tcW w:w="4575" w:type="dxa"/>
            <w:tcBorders>
              <w:top w:val="single" w:sz="4" w:space="0" w:color="000000"/>
              <w:left w:val="single" w:sz="4" w:space="0" w:color="000000"/>
              <w:bottom w:val="single" w:sz="4" w:space="0" w:color="000000"/>
              <w:right w:val="single" w:sz="4" w:space="0" w:color="000000"/>
            </w:tcBorders>
          </w:tcPr>
          <w:p w14:paraId="6A34042F" w14:textId="77777777" w:rsidR="00C92569" w:rsidRPr="007F7E2B" w:rsidRDefault="00C92569">
            <w:pPr>
              <w:spacing w:line="259" w:lineRule="auto"/>
              <w:ind w:left="2"/>
              <w:rPr>
                <w:ins w:id="18370" w:author="V2" w:date="2025-04-14T14:19:00Z" w16du:dateUtc="2025-04-14T19:19:00Z"/>
              </w:rPr>
            </w:pPr>
            <w:ins w:id="18371" w:author="V2" w:date="2025-04-14T14:19:00Z" w16du:dateUtc="2025-04-14T19:19:00Z">
              <w:r w:rsidRPr="007F7E2B">
                <w:t>Prescribed fire- (surface)</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68916667" w14:textId="77777777" w:rsidR="00C92569" w:rsidRPr="007F7E2B" w:rsidRDefault="00C92569">
            <w:pPr>
              <w:spacing w:line="259" w:lineRule="auto"/>
              <w:ind w:left="2"/>
              <w:rPr>
                <w:ins w:id="18372" w:author="V2" w:date="2025-04-14T14:19:00Z" w16du:dateUtc="2025-04-14T19:19:00Z"/>
              </w:rPr>
            </w:pPr>
            <w:ins w:id="18373" w:author="V2" w:date="2025-04-14T14:19:00Z" w16du:dateUtc="2025-04-14T19:19:00Z">
              <w:r w:rsidRPr="007F7E2B">
                <w:t>16.0</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2D125A68" w14:textId="77777777" w:rsidR="00C92569" w:rsidRPr="007F7E2B" w:rsidRDefault="00C92569">
            <w:pPr>
              <w:spacing w:line="259" w:lineRule="auto"/>
              <w:ind w:left="2"/>
              <w:rPr>
                <w:ins w:id="18374" w:author="V2" w:date="2025-04-14T14:19:00Z" w16du:dateUtc="2025-04-14T19:19:00Z"/>
              </w:rPr>
            </w:pPr>
            <w:ins w:id="18375" w:author="V2" w:date="2025-04-14T14:19:00Z" w16du:dateUtc="2025-04-14T19:19:00Z">
              <w:r w:rsidRPr="007F7E2B">
                <w:t>13.7</w:t>
              </w:r>
              <w:r w:rsidRPr="007F7E2B">
                <w:rPr>
                  <w:rFonts w:ascii="Calibri" w:eastAsia="Calibri" w:hAnsi="Calibri" w:cs="Calibri"/>
                </w:rPr>
                <w:t xml:space="preserve"> </w:t>
              </w:r>
            </w:ins>
          </w:p>
        </w:tc>
      </w:tr>
      <w:tr w:rsidR="00C92569" w:rsidRPr="007F7E2B" w14:paraId="1834B42E" w14:textId="77777777">
        <w:trPr>
          <w:trHeight w:val="312"/>
          <w:ins w:id="18376" w:author="V2" w:date="2025-04-14T14:19:00Z" w16du:dateUtc="2025-04-14T19:19:00Z"/>
        </w:trPr>
        <w:tc>
          <w:tcPr>
            <w:tcW w:w="0" w:type="auto"/>
            <w:vMerge/>
            <w:tcBorders>
              <w:top w:val="nil"/>
              <w:left w:val="single" w:sz="4" w:space="0" w:color="000000"/>
              <w:bottom w:val="nil"/>
              <w:right w:val="single" w:sz="4" w:space="0" w:color="000000"/>
            </w:tcBorders>
          </w:tcPr>
          <w:p w14:paraId="3F72291A" w14:textId="77777777" w:rsidR="00C92569" w:rsidRPr="007F7E2B" w:rsidRDefault="00C92569">
            <w:pPr>
              <w:spacing w:after="160" w:line="259" w:lineRule="auto"/>
              <w:rPr>
                <w:ins w:id="18377" w:author="V2" w:date="2025-04-14T14:19:00Z" w16du:dateUtc="2025-04-14T19:19:00Z"/>
              </w:rPr>
            </w:pPr>
          </w:p>
        </w:tc>
        <w:tc>
          <w:tcPr>
            <w:tcW w:w="4575" w:type="dxa"/>
            <w:tcBorders>
              <w:top w:val="single" w:sz="4" w:space="0" w:color="000000"/>
              <w:left w:val="single" w:sz="4" w:space="0" w:color="000000"/>
              <w:bottom w:val="single" w:sz="4" w:space="0" w:color="000000"/>
              <w:right w:val="single" w:sz="4" w:space="0" w:color="000000"/>
            </w:tcBorders>
          </w:tcPr>
          <w:p w14:paraId="199FA868" w14:textId="77777777" w:rsidR="00C92569" w:rsidRPr="007F7E2B" w:rsidRDefault="00C92569">
            <w:pPr>
              <w:spacing w:line="259" w:lineRule="auto"/>
              <w:ind w:left="2"/>
              <w:rPr>
                <w:ins w:id="18378" w:author="V2" w:date="2025-04-14T14:19:00Z" w16du:dateUtc="2025-04-14T19:19:00Z"/>
              </w:rPr>
            </w:pPr>
            <w:ins w:id="18379" w:author="V2" w:date="2025-04-14T14:19:00Z" w16du:dateUtc="2025-04-14T19:19:00Z">
              <w:r w:rsidRPr="007F7E2B">
                <w:t>Post logging slash burn</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1D0C6F15" w14:textId="77777777" w:rsidR="00C92569" w:rsidRPr="007F7E2B" w:rsidRDefault="00C92569">
            <w:pPr>
              <w:spacing w:line="259" w:lineRule="auto"/>
              <w:ind w:left="2"/>
              <w:rPr>
                <w:ins w:id="18380" w:author="V2" w:date="2025-04-14T14:19:00Z" w16du:dateUtc="2025-04-14T19:19:00Z"/>
              </w:rPr>
            </w:pPr>
            <w:ins w:id="18381" w:author="V2" w:date="2025-04-14T14:19:00Z" w16du:dateUtc="2025-04-14T19:19:00Z">
              <w:r w:rsidRPr="007F7E2B">
                <w:t>168.4</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010E2F2E" w14:textId="77777777" w:rsidR="00C92569" w:rsidRPr="007F7E2B" w:rsidRDefault="00C92569">
            <w:pPr>
              <w:spacing w:line="259" w:lineRule="auto"/>
              <w:ind w:left="2"/>
              <w:rPr>
                <w:ins w:id="18382" w:author="V2" w:date="2025-04-14T14:19:00Z" w16du:dateUtc="2025-04-14T19:19:00Z"/>
              </w:rPr>
            </w:pPr>
            <w:ins w:id="18383" w:author="V2" w:date="2025-04-14T14:19:00Z" w16du:dateUtc="2025-04-14T19:19:00Z">
              <w:r w:rsidRPr="007F7E2B">
                <w:t>168.8</w:t>
              </w:r>
              <w:r w:rsidRPr="007F7E2B">
                <w:rPr>
                  <w:rFonts w:ascii="Calibri" w:eastAsia="Calibri" w:hAnsi="Calibri" w:cs="Calibri"/>
                </w:rPr>
                <w:t xml:space="preserve"> </w:t>
              </w:r>
            </w:ins>
          </w:p>
        </w:tc>
      </w:tr>
      <w:tr w:rsidR="00C92569" w:rsidRPr="007F7E2B" w14:paraId="5FCA5949" w14:textId="77777777">
        <w:trPr>
          <w:trHeight w:val="338"/>
          <w:ins w:id="18384" w:author="V2" w:date="2025-04-14T14:19:00Z" w16du:dateUtc="2025-04-14T19:19:00Z"/>
        </w:trPr>
        <w:tc>
          <w:tcPr>
            <w:tcW w:w="0" w:type="auto"/>
            <w:vMerge/>
            <w:tcBorders>
              <w:top w:val="nil"/>
              <w:left w:val="single" w:sz="4" w:space="0" w:color="000000"/>
              <w:bottom w:val="single" w:sz="4" w:space="0" w:color="000000"/>
              <w:right w:val="single" w:sz="4" w:space="0" w:color="000000"/>
            </w:tcBorders>
          </w:tcPr>
          <w:p w14:paraId="38F11298" w14:textId="77777777" w:rsidR="00C92569" w:rsidRPr="007F7E2B" w:rsidRDefault="00C92569">
            <w:pPr>
              <w:spacing w:after="160" w:line="259" w:lineRule="auto"/>
              <w:rPr>
                <w:ins w:id="18385" w:author="V2" w:date="2025-04-14T14:19:00Z" w16du:dateUtc="2025-04-14T19:19:00Z"/>
              </w:rPr>
            </w:pPr>
          </w:p>
        </w:tc>
        <w:tc>
          <w:tcPr>
            <w:tcW w:w="4575" w:type="dxa"/>
            <w:tcBorders>
              <w:top w:val="single" w:sz="4" w:space="0" w:color="000000"/>
              <w:left w:val="single" w:sz="4" w:space="0" w:color="000000"/>
              <w:bottom w:val="single" w:sz="4" w:space="0" w:color="000000"/>
              <w:right w:val="single" w:sz="4" w:space="0" w:color="000000"/>
            </w:tcBorders>
          </w:tcPr>
          <w:p w14:paraId="136313F2" w14:textId="77777777" w:rsidR="00C92569" w:rsidRPr="007F7E2B" w:rsidRDefault="00C92569">
            <w:pPr>
              <w:spacing w:line="259" w:lineRule="auto"/>
              <w:ind w:left="2"/>
              <w:rPr>
                <w:ins w:id="18386" w:author="V2" w:date="2025-04-14T14:19:00Z" w16du:dateUtc="2025-04-14T19:19:00Z"/>
              </w:rPr>
            </w:pPr>
            <w:ins w:id="18387" w:author="V2" w:date="2025-04-14T14:19:00Z" w16du:dateUtc="2025-04-14T19:19:00Z">
              <w:r w:rsidRPr="007F7E2B">
                <w:t>Felled and burned (land clearing fire)</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5B00E80E" w14:textId="77777777" w:rsidR="00C92569" w:rsidRPr="007F7E2B" w:rsidRDefault="00C92569">
            <w:pPr>
              <w:spacing w:line="259" w:lineRule="auto"/>
              <w:ind w:left="2"/>
              <w:rPr>
                <w:ins w:id="18388" w:author="V2" w:date="2025-04-14T14:19:00Z" w16du:dateUtc="2025-04-14T19:19:00Z"/>
              </w:rPr>
            </w:pPr>
            <w:ins w:id="18389" w:author="V2" w:date="2025-04-14T14:19:00Z" w16du:dateUtc="2025-04-14T19:19:00Z">
              <w:r w:rsidRPr="007F7E2B">
                <w:t>132.6</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4CD34351" w14:textId="77777777" w:rsidR="00C92569" w:rsidRPr="007F7E2B" w:rsidRDefault="00C92569">
            <w:pPr>
              <w:spacing w:line="259" w:lineRule="auto"/>
              <w:ind w:left="2"/>
              <w:rPr>
                <w:ins w:id="18390" w:author="V2" w:date="2025-04-14T14:19:00Z" w16du:dateUtc="2025-04-14T19:19:00Z"/>
              </w:rPr>
            </w:pPr>
            <w:ins w:id="18391" w:author="V2" w:date="2025-04-14T14:19:00Z" w16du:dateUtc="2025-04-14T19:19:00Z">
              <w:r w:rsidRPr="007F7E2B">
                <w:t>-</w:t>
              </w:r>
              <w:r w:rsidRPr="007F7E2B">
                <w:rPr>
                  <w:rFonts w:ascii="Calibri" w:eastAsia="Calibri" w:hAnsi="Calibri" w:cs="Calibri"/>
                </w:rPr>
                <w:t xml:space="preserve"> </w:t>
              </w:r>
            </w:ins>
          </w:p>
        </w:tc>
      </w:tr>
      <w:tr w:rsidR="00C92569" w:rsidRPr="007F7E2B" w14:paraId="0302D404" w14:textId="77777777">
        <w:trPr>
          <w:trHeight w:val="259"/>
          <w:ins w:id="18392" w:author="V2" w:date="2025-04-14T14:19:00Z" w16du:dateUtc="2025-04-14T19:19:00Z"/>
        </w:trPr>
        <w:tc>
          <w:tcPr>
            <w:tcW w:w="7112" w:type="dxa"/>
            <w:gridSpan w:val="2"/>
            <w:tcBorders>
              <w:top w:val="single" w:sz="4" w:space="0" w:color="000000"/>
              <w:left w:val="single" w:sz="4" w:space="0" w:color="000000"/>
              <w:bottom w:val="single" w:sz="4" w:space="0" w:color="000000"/>
              <w:right w:val="single" w:sz="4" w:space="0" w:color="000000"/>
            </w:tcBorders>
          </w:tcPr>
          <w:p w14:paraId="70D01DB5" w14:textId="77777777" w:rsidR="00C92569" w:rsidRPr="007F7E2B" w:rsidRDefault="00C92569">
            <w:pPr>
              <w:spacing w:line="259" w:lineRule="auto"/>
              <w:rPr>
                <w:ins w:id="18393" w:author="V2" w:date="2025-04-14T14:19:00Z" w16du:dateUtc="2025-04-14T19:19:00Z"/>
              </w:rPr>
            </w:pPr>
            <w:ins w:id="18394" w:author="V2" w:date="2025-04-14T14:19:00Z" w16du:dateUtc="2025-04-14T19:19:00Z">
              <w:r w:rsidRPr="007F7E2B">
                <w:t xml:space="preserve">All eucalypt Forest </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7B10A0F0" w14:textId="77777777" w:rsidR="00C92569" w:rsidRPr="007F7E2B" w:rsidRDefault="00C92569">
            <w:pPr>
              <w:spacing w:line="259" w:lineRule="auto"/>
              <w:ind w:left="2"/>
              <w:rPr>
                <w:ins w:id="18395" w:author="V2" w:date="2025-04-14T14:19:00Z" w16du:dateUtc="2025-04-14T19:19:00Z"/>
              </w:rPr>
            </w:pPr>
            <w:ins w:id="18396" w:author="V2" w:date="2025-04-14T14:19:00Z" w16du:dateUtc="2025-04-14T19:19:00Z">
              <w:r w:rsidRPr="007F7E2B">
                <w:t>69.4</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47FAFE83" w14:textId="77777777" w:rsidR="00C92569" w:rsidRPr="007F7E2B" w:rsidRDefault="00C92569">
            <w:pPr>
              <w:spacing w:line="259" w:lineRule="auto"/>
              <w:ind w:left="2"/>
              <w:rPr>
                <w:ins w:id="18397" w:author="V2" w:date="2025-04-14T14:19:00Z" w16du:dateUtc="2025-04-14T19:19:00Z"/>
              </w:rPr>
            </w:pPr>
            <w:ins w:id="18398" w:author="V2" w:date="2025-04-14T14:19:00Z" w16du:dateUtc="2025-04-14T19:19:00Z">
              <w:r w:rsidRPr="007F7E2B">
                <w:t>100.8</w:t>
              </w:r>
              <w:r w:rsidRPr="007F7E2B">
                <w:rPr>
                  <w:rFonts w:ascii="Calibri" w:eastAsia="Calibri" w:hAnsi="Calibri" w:cs="Calibri"/>
                </w:rPr>
                <w:t xml:space="preserve"> </w:t>
              </w:r>
            </w:ins>
          </w:p>
        </w:tc>
      </w:tr>
      <w:tr w:rsidR="00C92569" w:rsidRPr="007F7E2B" w14:paraId="753B9D12" w14:textId="77777777">
        <w:trPr>
          <w:trHeight w:val="240"/>
          <w:ins w:id="18399" w:author="V2" w:date="2025-04-14T14:19:00Z" w16du:dateUtc="2025-04-14T19:19:00Z"/>
        </w:trPr>
        <w:tc>
          <w:tcPr>
            <w:tcW w:w="2537" w:type="dxa"/>
            <w:vMerge w:val="restart"/>
            <w:tcBorders>
              <w:top w:val="single" w:sz="4" w:space="0" w:color="000000"/>
              <w:left w:val="single" w:sz="4" w:space="0" w:color="000000"/>
              <w:bottom w:val="single" w:sz="4" w:space="0" w:color="000000"/>
              <w:right w:val="single" w:sz="4" w:space="0" w:color="000000"/>
            </w:tcBorders>
          </w:tcPr>
          <w:p w14:paraId="1E8C4A90" w14:textId="77777777" w:rsidR="00C92569" w:rsidRPr="007F7E2B" w:rsidRDefault="00C92569">
            <w:pPr>
              <w:spacing w:line="259" w:lineRule="auto"/>
              <w:rPr>
                <w:ins w:id="18400" w:author="V2" w:date="2025-04-14T14:19:00Z" w16du:dateUtc="2025-04-14T19:19:00Z"/>
              </w:rPr>
            </w:pPr>
            <w:ins w:id="18401" w:author="V2" w:date="2025-04-14T14:19:00Z" w16du:dateUtc="2025-04-14T19:19:00Z">
              <w:r w:rsidRPr="007F7E2B">
                <w:t>Other temperate forests</w:t>
              </w:r>
              <w:r w:rsidRPr="007F7E2B">
                <w:rPr>
                  <w:rFonts w:ascii="Calibri" w:eastAsia="Calibri" w:hAnsi="Calibri" w:cs="Calibri"/>
                </w:rPr>
                <w:t xml:space="preserve"> </w:t>
              </w:r>
            </w:ins>
          </w:p>
        </w:tc>
        <w:tc>
          <w:tcPr>
            <w:tcW w:w="4575" w:type="dxa"/>
            <w:tcBorders>
              <w:top w:val="single" w:sz="4" w:space="0" w:color="000000"/>
              <w:left w:val="single" w:sz="4" w:space="0" w:color="000000"/>
              <w:bottom w:val="single" w:sz="4" w:space="0" w:color="000000"/>
              <w:right w:val="single" w:sz="4" w:space="0" w:color="000000"/>
            </w:tcBorders>
          </w:tcPr>
          <w:p w14:paraId="07153722" w14:textId="77777777" w:rsidR="00C92569" w:rsidRPr="007F7E2B" w:rsidRDefault="00C92569">
            <w:pPr>
              <w:spacing w:line="259" w:lineRule="auto"/>
              <w:ind w:left="2"/>
              <w:rPr>
                <w:ins w:id="18402" w:author="V2" w:date="2025-04-14T14:19:00Z" w16du:dateUtc="2025-04-14T19:19:00Z"/>
              </w:rPr>
            </w:pPr>
            <w:ins w:id="18403" w:author="V2" w:date="2025-04-14T14:19:00Z" w16du:dateUtc="2025-04-14T19:19:00Z">
              <w:r w:rsidRPr="007F7E2B">
                <w:t xml:space="preserve">Wildfire </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53F0BC09" w14:textId="77777777" w:rsidR="00C92569" w:rsidRPr="007F7E2B" w:rsidRDefault="00C92569">
            <w:pPr>
              <w:spacing w:line="259" w:lineRule="auto"/>
              <w:ind w:left="2"/>
              <w:rPr>
                <w:ins w:id="18404" w:author="V2" w:date="2025-04-14T14:19:00Z" w16du:dateUtc="2025-04-14T19:19:00Z"/>
              </w:rPr>
            </w:pPr>
            <w:ins w:id="18405" w:author="V2" w:date="2025-04-14T14:19:00Z" w16du:dateUtc="2025-04-14T19:19:00Z">
              <w:r w:rsidRPr="007F7E2B">
                <w:t>19.8</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556A974F" w14:textId="77777777" w:rsidR="00C92569" w:rsidRPr="007F7E2B" w:rsidRDefault="00C92569">
            <w:pPr>
              <w:spacing w:line="259" w:lineRule="auto"/>
              <w:ind w:left="2"/>
              <w:rPr>
                <w:ins w:id="18406" w:author="V2" w:date="2025-04-14T14:19:00Z" w16du:dateUtc="2025-04-14T19:19:00Z"/>
              </w:rPr>
            </w:pPr>
            <w:ins w:id="18407" w:author="V2" w:date="2025-04-14T14:19:00Z" w16du:dateUtc="2025-04-14T19:19:00Z">
              <w:r w:rsidRPr="007F7E2B">
                <w:t>6.3</w:t>
              </w:r>
              <w:r w:rsidRPr="007F7E2B">
                <w:rPr>
                  <w:rFonts w:ascii="Calibri" w:eastAsia="Calibri" w:hAnsi="Calibri" w:cs="Calibri"/>
                </w:rPr>
                <w:t xml:space="preserve"> </w:t>
              </w:r>
            </w:ins>
          </w:p>
        </w:tc>
      </w:tr>
      <w:tr w:rsidR="00C92569" w:rsidRPr="007F7E2B" w14:paraId="2F40639D" w14:textId="77777777">
        <w:trPr>
          <w:trHeight w:val="240"/>
          <w:ins w:id="18408" w:author="V2" w:date="2025-04-14T14:19:00Z" w16du:dateUtc="2025-04-14T19:19:00Z"/>
        </w:trPr>
        <w:tc>
          <w:tcPr>
            <w:tcW w:w="0" w:type="auto"/>
            <w:vMerge/>
            <w:tcBorders>
              <w:top w:val="nil"/>
              <w:left w:val="single" w:sz="4" w:space="0" w:color="000000"/>
              <w:bottom w:val="nil"/>
              <w:right w:val="single" w:sz="4" w:space="0" w:color="000000"/>
            </w:tcBorders>
          </w:tcPr>
          <w:p w14:paraId="0B05A08C" w14:textId="77777777" w:rsidR="00C92569" w:rsidRPr="007F7E2B" w:rsidRDefault="00C92569">
            <w:pPr>
              <w:spacing w:after="160" w:line="259" w:lineRule="auto"/>
              <w:rPr>
                <w:ins w:id="18409" w:author="V2" w:date="2025-04-14T14:19:00Z" w16du:dateUtc="2025-04-14T19:19:00Z"/>
              </w:rPr>
            </w:pPr>
          </w:p>
        </w:tc>
        <w:tc>
          <w:tcPr>
            <w:tcW w:w="4575" w:type="dxa"/>
            <w:tcBorders>
              <w:top w:val="single" w:sz="4" w:space="0" w:color="000000"/>
              <w:left w:val="single" w:sz="4" w:space="0" w:color="000000"/>
              <w:bottom w:val="single" w:sz="4" w:space="0" w:color="000000"/>
              <w:right w:val="single" w:sz="4" w:space="0" w:color="000000"/>
            </w:tcBorders>
          </w:tcPr>
          <w:p w14:paraId="71ECC8A3" w14:textId="77777777" w:rsidR="00C92569" w:rsidRPr="007F7E2B" w:rsidRDefault="00C92569">
            <w:pPr>
              <w:spacing w:line="259" w:lineRule="auto"/>
              <w:ind w:left="2"/>
              <w:rPr>
                <w:ins w:id="18410" w:author="V2" w:date="2025-04-14T14:19:00Z" w16du:dateUtc="2025-04-14T19:19:00Z"/>
              </w:rPr>
            </w:pPr>
            <w:ins w:id="18411" w:author="V2" w:date="2025-04-14T14:19:00Z" w16du:dateUtc="2025-04-14T19:19:00Z">
              <w:r w:rsidRPr="007F7E2B">
                <w:t>Post logging slash burn</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23DA14BF" w14:textId="77777777" w:rsidR="00C92569" w:rsidRPr="007F7E2B" w:rsidRDefault="00C92569">
            <w:pPr>
              <w:spacing w:line="259" w:lineRule="auto"/>
              <w:ind w:left="2"/>
              <w:rPr>
                <w:ins w:id="18412" w:author="V2" w:date="2025-04-14T14:19:00Z" w16du:dateUtc="2025-04-14T19:19:00Z"/>
              </w:rPr>
            </w:pPr>
            <w:ins w:id="18413" w:author="V2" w:date="2025-04-14T14:19:00Z" w16du:dateUtc="2025-04-14T19:19:00Z">
              <w:r w:rsidRPr="007F7E2B">
                <w:t>77.5</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005A9CDC" w14:textId="77777777" w:rsidR="00C92569" w:rsidRPr="007F7E2B" w:rsidRDefault="00C92569">
            <w:pPr>
              <w:spacing w:line="259" w:lineRule="auto"/>
              <w:ind w:left="2"/>
              <w:rPr>
                <w:ins w:id="18414" w:author="V2" w:date="2025-04-14T14:19:00Z" w16du:dateUtc="2025-04-14T19:19:00Z"/>
              </w:rPr>
            </w:pPr>
            <w:ins w:id="18415" w:author="V2" w:date="2025-04-14T14:19:00Z" w16du:dateUtc="2025-04-14T19:19:00Z">
              <w:r w:rsidRPr="007F7E2B">
                <w:t>65.0</w:t>
              </w:r>
              <w:r w:rsidRPr="007F7E2B">
                <w:rPr>
                  <w:rFonts w:ascii="Calibri" w:eastAsia="Calibri" w:hAnsi="Calibri" w:cs="Calibri"/>
                </w:rPr>
                <w:t xml:space="preserve"> </w:t>
              </w:r>
            </w:ins>
          </w:p>
        </w:tc>
      </w:tr>
      <w:tr w:rsidR="00C92569" w:rsidRPr="007F7E2B" w14:paraId="3BC88744" w14:textId="77777777">
        <w:trPr>
          <w:trHeight w:val="240"/>
          <w:ins w:id="18416" w:author="V2" w:date="2025-04-14T14:19:00Z" w16du:dateUtc="2025-04-14T19:19:00Z"/>
        </w:trPr>
        <w:tc>
          <w:tcPr>
            <w:tcW w:w="0" w:type="auto"/>
            <w:vMerge/>
            <w:tcBorders>
              <w:top w:val="nil"/>
              <w:left w:val="single" w:sz="4" w:space="0" w:color="000000"/>
              <w:bottom w:val="single" w:sz="4" w:space="0" w:color="000000"/>
              <w:right w:val="single" w:sz="4" w:space="0" w:color="000000"/>
            </w:tcBorders>
          </w:tcPr>
          <w:p w14:paraId="543A40A6" w14:textId="77777777" w:rsidR="00C92569" w:rsidRPr="007F7E2B" w:rsidRDefault="00C92569">
            <w:pPr>
              <w:spacing w:after="160" w:line="259" w:lineRule="auto"/>
              <w:rPr>
                <w:ins w:id="18417" w:author="V2" w:date="2025-04-14T14:19:00Z" w16du:dateUtc="2025-04-14T19:19:00Z"/>
              </w:rPr>
            </w:pPr>
          </w:p>
        </w:tc>
        <w:tc>
          <w:tcPr>
            <w:tcW w:w="4575" w:type="dxa"/>
            <w:tcBorders>
              <w:top w:val="single" w:sz="4" w:space="0" w:color="000000"/>
              <w:left w:val="single" w:sz="4" w:space="0" w:color="000000"/>
              <w:bottom w:val="single" w:sz="4" w:space="0" w:color="000000"/>
              <w:right w:val="single" w:sz="4" w:space="0" w:color="000000"/>
            </w:tcBorders>
          </w:tcPr>
          <w:p w14:paraId="59CEF486" w14:textId="77777777" w:rsidR="00C92569" w:rsidRPr="007F7E2B" w:rsidRDefault="00C92569">
            <w:pPr>
              <w:spacing w:line="259" w:lineRule="auto"/>
              <w:ind w:left="2"/>
              <w:rPr>
                <w:ins w:id="18418" w:author="V2" w:date="2025-04-14T14:19:00Z" w16du:dateUtc="2025-04-14T19:19:00Z"/>
              </w:rPr>
            </w:pPr>
            <w:ins w:id="18419" w:author="V2" w:date="2025-04-14T14:19:00Z" w16du:dateUtc="2025-04-14T19:19:00Z">
              <w:r w:rsidRPr="007F7E2B">
                <w:t>Felled and burned (land clearing fire)</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738798CF" w14:textId="77777777" w:rsidR="00C92569" w:rsidRPr="007F7E2B" w:rsidRDefault="00C92569">
            <w:pPr>
              <w:spacing w:line="259" w:lineRule="auto"/>
              <w:ind w:left="2"/>
              <w:rPr>
                <w:ins w:id="18420" w:author="V2" w:date="2025-04-14T14:19:00Z" w16du:dateUtc="2025-04-14T19:19:00Z"/>
              </w:rPr>
            </w:pPr>
            <w:ins w:id="18421" w:author="V2" w:date="2025-04-14T14:19:00Z" w16du:dateUtc="2025-04-14T19:19:00Z">
              <w:r w:rsidRPr="007F7E2B">
                <w:t>48.4</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33FE3F20" w14:textId="77777777" w:rsidR="00C92569" w:rsidRPr="007F7E2B" w:rsidRDefault="00C92569">
            <w:pPr>
              <w:spacing w:line="259" w:lineRule="auto"/>
              <w:ind w:left="2"/>
              <w:rPr>
                <w:ins w:id="18422" w:author="V2" w:date="2025-04-14T14:19:00Z" w16du:dateUtc="2025-04-14T19:19:00Z"/>
              </w:rPr>
            </w:pPr>
            <w:ins w:id="18423" w:author="V2" w:date="2025-04-14T14:19:00Z" w16du:dateUtc="2025-04-14T19:19:00Z">
              <w:r w:rsidRPr="007F7E2B">
                <w:t>62.7</w:t>
              </w:r>
              <w:r w:rsidRPr="007F7E2B">
                <w:rPr>
                  <w:rFonts w:ascii="Calibri" w:eastAsia="Calibri" w:hAnsi="Calibri" w:cs="Calibri"/>
                </w:rPr>
                <w:t xml:space="preserve"> </w:t>
              </w:r>
            </w:ins>
          </w:p>
        </w:tc>
      </w:tr>
      <w:tr w:rsidR="00C92569" w:rsidRPr="007F7E2B" w14:paraId="264622F3" w14:textId="77777777">
        <w:trPr>
          <w:trHeight w:val="240"/>
          <w:ins w:id="18424" w:author="V2" w:date="2025-04-14T14:19:00Z" w16du:dateUtc="2025-04-14T19:19:00Z"/>
        </w:trPr>
        <w:tc>
          <w:tcPr>
            <w:tcW w:w="7112" w:type="dxa"/>
            <w:gridSpan w:val="2"/>
            <w:tcBorders>
              <w:top w:val="single" w:sz="4" w:space="0" w:color="000000"/>
              <w:left w:val="single" w:sz="4" w:space="0" w:color="000000"/>
              <w:bottom w:val="single" w:sz="4" w:space="0" w:color="000000"/>
              <w:right w:val="single" w:sz="4" w:space="0" w:color="000000"/>
            </w:tcBorders>
          </w:tcPr>
          <w:p w14:paraId="16FA10F9" w14:textId="77777777" w:rsidR="00C92569" w:rsidRPr="007F7E2B" w:rsidRDefault="00C92569">
            <w:pPr>
              <w:spacing w:line="259" w:lineRule="auto"/>
              <w:rPr>
                <w:ins w:id="18425" w:author="V2" w:date="2025-04-14T14:19:00Z" w16du:dateUtc="2025-04-14T19:19:00Z"/>
              </w:rPr>
            </w:pPr>
            <w:ins w:id="18426" w:author="V2" w:date="2025-04-14T14:19:00Z" w16du:dateUtc="2025-04-14T19:19:00Z">
              <w:r w:rsidRPr="007F7E2B">
                <w:t>All “other” temperate forests</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1269EF0F" w14:textId="77777777" w:rsidR="00C92569" w:rsidRPr="007F7E2B" w:rsidRDefault="00C92569">
            <w:pPr>
              <w:spacing w:line="259" w:lineRule="auto"/>
              <w:ind w:left="2"/>
              <w:rPr>
                <w:ins w:id="18427" w:author="V2" w:date="2025-04-14T14:19:00Z" w16du:dateUtc="2025-04-14T19:19:00Z"/>
              </w:rPr>
            </w:pPr>
            <w:ins w:id="18428" w:author="V2" w:date="2025-04-14T14:19:00Z" w16du:dateUtc="2025-04-14T19:19:00Z">
              <w:r w:rsidRPr="007F7E2B">
                <w:t>50.4</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0504DAAF" w14:textId="77777777" w:rsidR="00C92569" w:rsidRPr="007F7E2B" w:rsidRDefault="00C92569">
            <w:pPr>
              <w:spacing w:line="259" w:lineRule="auto"/>
              <w:ind w:left="2"/>
              <w:rPr>
                <w:ins w:id="18429" w:author="V2" w:date="2025-04-14T14:19:00Z" w16du:dateUtc="2025-04-14T19:19:00Z"/>
              </w:rPr>
            </w:pPr>
            <w:ins w:id="18430" w:author="V2" w:date="2025-04-14T14:19:00Z" w16du:dateUtc="2025-04-14T19:19:00Z">
              <w:r w:rsidRPr="007F7E2B">
                <w:t>53.7</w:t>
              </w:r>
              <w:r w:rsidRPr="007F7E2B">
                <w:rPr>
                  <w:rFonts w:ascii="Calibri" w:eastAsia="Calibri" w:hAnsi="Calibri" w:cs="Calibri"/>
                </w:rPr>
                <w:t xml:space="preserve"> </w:t>
              </w:r>
            </w:ins>
          </w:p>
        </w:tc>
      </w:tr>
      <w:tr w:rsidR="00C92569" w:rsidRPr="007F7E2B" w14:paraId="55F920EF" w14:textId="77777777">
        <w:trPr>
          <w:trHeight w:val="240"/>
          <w:ins w:id="18431" w:author="V2" w:date="2025-04-14T14:19:00Z" w16du:dateUtc="2025-04-14T19:19:00Z"/>
        </w:trPr>
        <w:tc>
          <w:tcPr>
            <w:tcW w:w="2537" w:type="dxa"/>
            <w:vMerge w:val="restart"/>
            <w:tcBorders>
              <w:top w:val="single" w:sz="4" w:space="0" w:color="000000"/>
              <w:left w:val="single" w:sz="4" w:space="0" w:color="000000"/>
              <w:bottom w:val="single" w:sz="4" w:space="0" w:color="000000"/>
              <w:right w:val="single" w:sz="4" w:space="0" w:color="000000"/>
            </w:tcBorders>
          </w:tcPr>
          <w:p w14:paraId="6BB780AB" w14:textId="77777777" w:rsidR="00C92569" w:rsidRPr="007F7E2B" w:rsidRDefault="00C92569">
            <w:pPr>
              <w:spacing w:line="259" w:lineRule="auto"/>
              <w:rPr>
                <w:ins w:id="18432" w:author="V2" w:date="2025-04-14T14:19:00Z" w16du:dateUtc="2025-04-14T19:19:00Z"/>
              </w:rPr>
            </w:pPr>
            <w:ins w:id="18433" w:author="V2" w:date="2025-04-14T14:19:00Z" w16du:dateUtc="2025-04-14T19:19:00Z">
              <w:r w:rsidRPr="007F7E2B">
                <w:t>Shrublands</w:t>
              </w:r>
              <w:r w:rsidRPr="007F7E2B">
                <w:rPr>
                  <w:rFonts w:ascii="Calibri" w:eastAsia="Calibri" w:hAnsi="Calibri" w:cs="Calibri"/>
                </w:rPr>
                <w:t xml:space="preserve"> </w:t>
              </w:r>
            </w:ins>
          </w:p>
        </w:tc>
        <w:tc>
          <w:tcPr>
            <w:tcW w:w="4575" w:type="dxa"/>
            <w:tcBorders>
              <w:top w:val="single" w:sz="4" w:space="0" w:color="000000"/>
              <w:left w:val="single" w:sz="4" w:space="0" w:color="000000"/>
              <w:bottom w:val="single" w:sz="4" w:space="0" w:color="000000"/>
              <w:right w:val="single" w:sz="4" w:space="0" w:color="000000"/>
            </w:tcBorders>
          </w:tcPr>
          <w:p w14:paraId="79D00964" w14:textId="77777777" w:rsidR="00C92569" w:rsidRPr="007F7E2B" w:rsidRDefault="00C92569">
            <w:pPr>
              <w:spacing w:line="259" w:lineRule="auto"/>
              <w:ind w:left="2"/>
              <w:rPr>
                <w:ins w:id="18434" w:author="V2" w:date="2025-04-14T14:19:00Z" w16du:dateUtc="2025-04-14T19:19:00Z"/>
              </w:rPr>
            </w:pPr>
            <w:ins w:id="18435" w:author="V2" w:date="2025-04-14T14:19:00Z" w16du:dateUtc="2025-04-14T19:19:00Z">
              <w:r w:rsidRPr="007F7E2B">
                <w:t>Shrubland (general)</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3D054979" w14:textId="77777777" w:rsidR="00C92569" w:rsidRPr="007F7E2B" w:rsidRDefault="00C92569">
            <w:pPr>
              <w:spacing w:line="259" w:lineRule="auto"/>
              <w:ind w:left="2"/>
              <w:rPr>
                <w:ins w:id="18436" w:author="V2" w:date="2025-04-14T14:19:00Z" w16du:dateUtc="2025-04-14T19:19:00Z"/>
              </w:rPr>
            </w:pPr>
            <w:ins w:id="18437" w:author="V2" w:date="2025-04-14T14:19:00Z" w16du:dateUtc="2025-04-14T19:19:00Z">
              <w:r w:rsidRPr="007F7E2B">
                <w:t>26.7</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0EE08273" w14:textId="77777777" w:rsidR="00C92569" w:rsidRPr="007F7E2B" w:rsidRDefault="00C92569">
            <w:pPr>
              <w:spacing w:line="259" w:lineRule="auto"/>
              <w:ind w:left="2"/>
              <w:rPr>
                <w:ins w:id="18438" w:author="V2" w:date="2025-04-14T14:19:00Z" w16du:dateUtc="2025-04-14T19:19:00Z"/>
              </w:rPr>
            </w:pPr>
            <w:ins w:id="18439" w:author="V2" w:date="2025-04-14T14:19:00Z" w16du:dateUtc="2025-04-14T19:19:00Z">
              <w:r w:rsidRPr="007F7E2B">
                <w:t>4.2</w:t>
              </w:r>
              <w:r w:rsidRPr="007F7E2B">
                <w:rPr>
                  <w:rFonts w:ascii="Calibri" w:eastAsia="Calibri" w:hAnsi="Calibri" w:cs="Calibri"/>
                </w:rPr>
                <w:t xml:space="preserve"> </w:t>
              </w:r>
            </w:ins>
          </w:p>
        </w:tc>
      </w:tr>
      <w:tr w:rsidR="00C92569" w:rsidRPr="007F7E2B" w14:paraId="1629DF92" w14:textId="77777777">
        <w:trPr>
          <w:trHeight w:val="240"/>
          <w:ins w:id="18440" w:author="V2" w:date="2025-04-14T14:19:00Z" w16du:dateUtc="2025-04-14T19:19:00Z"/>
        </w:trPr>
        <w:tc>
          <w:tcPr>
            <w:tcW w:w="0" w:type="auto"/>
            <w:vMerge/>
            <w:tcBorders>
              <w:top w:val="nil"/>
              <w:left w:val="single" w:sz="4" w:space="0" w:color="000000"/>
              <w:bottom w:val="nil"/>
              <w:right w:val="single" w:sz="4" w:space="0" w:color="000000"/>
            </w:tcBorders>
          </w:tcPr>
          <w:p w14:paraId="517162A4" w14:textId="77777777" w:rsidR="00C92569" w:rsidRPr="007F7E2B" w:rsidRDefault="00C92569">
            <w:pPr>
              <w:spacing w:after="160" w:line="259" w:lineRule="auto"/>
              <w:rPr>
                <w:ins w:id="18441" w:author="V2" w:date="2025-04-14T14:19:00Z" w16du:dateUtc="2025-04-14T19:19:00Z"/>
              </w:rPr>
            </w:pPr>
          </w:p>
        </w:tc>
        <w:tc>
          <w:tcPr>
            <w:tcW w:w="4575" w:type="dxa"/>
            <w:tcBorders>
              <w:top w:val="single" w:sz="4" w:space="0" w:color="000000"/>
              <w:left w:val="single" w:sz="4" w:space="0" w:color="000000"/>
              <w:bottom w:val="single" w:sz="4" w:space="0" w:color="000000"/>
              <w:right w:val="single" w:sz="4" w:space="0" w:color="000000"/>
            </w:tcBorders>
          </w:tcPr>
          <w:p w14:paraId="05E2040D" w14:textId="77777777" w:rsidR="00C92569" w:rsidRPr="007F7E2B" w:rsidRDefault="00C92569">
            <w:pPr>
              <w:spacing w:line="259" w:lineRule="auto"/>
              <w:ind w:left="2"/>
              <w:rPr>
                <w:ins w:id="18442" w:author="V2" w:date="2025-04-14T14:19:00Z" w16du:dateUtc="2025-04-14T19:19:00Z"/>
              </w:rPr>
            </w:pPr>
            <w:ins w:id="18443" w:author="V2" w:date="2025-04-14T14:19:00Z" w16du:dateUtc="2025-04-14T19:19:00Z">
              <w:r w:rsidRPr="007F7E2B">
                <w:rPr>
                  <w:rFonts w:ascii="Arial" w:eastAsia="Arial" w:hAnsi="Arial" w:cs="Arial"/>
                  <w:i/>
                </w:rPr>
                <w:t>Calluna</w:t>
              </w:r>
              <w:r w:rsidRPr="007F7E2B">
                <w:t xml:space="preserve"> Heath </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4AC20B5D" w14:textId="77777777" w:rsidR="00C92569" w:rsidRPr="007F7E2B" w:rsidRDefault="00C92569">
            <w:pPr>
              <w:spacing w:line="259" w:lineRule="auto"/>
              <w:ind w:left="2"/>
              <w:rPr>
                <w:ins w:id="18444" w:author="V2" w:date="2025-04-14T14:19:00Z" w16du:dateUtc="2025-04-14T19:19:00Z"/>
              </w:rPr>
            </w:pPr>
            <w:ins w:id="18445" w:author="V2" w:date="2025-04-14T14:19:00Z" w16du:dateUtc="2025-04-14T19:19:00Z">
              <w:r w:rsidRPr="007F7E2B">
                <w:t>11.5</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113AC1CF" w14:textId="77777777" w:rsidR="00C92569" w:rsidRPr="007F7E2B" w:rsidRDefault="00C92569">
            <w:pPr>
              <w:spacing w:line="259" w:lineRule="auto"/>
              <w:ind w:left="2"/>
              <w:rPr>
                <w:ins w:id="18446" w:author="V2" w:date="2025-04-14T14:19:00Z" w16du:dateUtc="2025-04-14T19:19:00Z"/>
              </w:rPr>
            </w:pPr>
            <w:ins w:id="18447" w:author="V2" w:date="2025-04-14T14:19:00Z" w16du:dateUtc="2025-04-14T19:19:00Z">
              <w:r w:rsidRPr="007F7E2B">
                <w:t>4.3</w:t>
              </w:r>
              <w:r w:rsidRPr="007F7E2B">
                <w:rPr>
                  <w:rFonts w:ascii="Calibri" w:eastAsia="Calibri" w:hAnsi="Calibri" w:cs="Calibri"/>
                </w:rPr>
                <w:t xml:space="preserve"> </w:t>
              </w:r>
            </w:ins>
          </w:p>
        </w:tc>
      </w:tr>
      <w:tr w:rsidR="00C92569" w:rsidRPr="007F7E2B" w14:paraId="185251D1" w14:textId="77777777">
        <w:trPr>
          <w:trHeight w:val="295"/>
          <w:ins w:id="18448" w:author="V2" w:date="2025-04-14T14:19:00Z" w16du:dateUtc="2025-04-14T19:19:00Z"/>
        </w:trPr>
        <w:tc>
          <w:tcPr>
            <w:tcW w:w="0" w:type="auto"/>
            <w:vMerge/>
            <w:tcBorders>
              <w:top w:val="nil"/>
              <w:left w:val="single" w:sz="4" w:space="0" w:color="000000"/>
              <w:bottom w:val="nil"/>
              <w:right w:val="single" w:sz="4" w:space="0" w:color="000000"/>
            </w:tcBorders>
          </w:tcPr>
          <w:p w14:paraId="5F728E72" w14:textId="77777777" w:rsidR="00C92569" w:rsidRPr="007F7E2B" w:rsidRDefault="00C92569">
            <w:pPr>
              <w:spacing w:after="160" w:line="259" w:lineRule="auto"/>
              <w:rPr>
                <w:ins w:id="18449" w:author="V2" w:date="2025-04-14T14:19:00Z" w16du:dateUtc="2025-04-14T19:19:00Z"/>
              </w:rPr>
            </w:pPr>
          </w:p>
        </w:tc>
        <w:tc>
          <w:tcPr>
            <w:tcW w:w="4575" w:type="dxa"/>
            <w:tcBorders>
              <w:top w:val="single" w:sz="4" w:space="0" w:color="000000"/>
              <w:left w:val="single" w:sz="4" w:space="0" w:color="000000"/>
              <w:bottom w:val="single" w:sz="4" w:space="0" w:color="000000"/>
              <w:right w:val="single" w:sz="4" w:space="0" w:color="000000"/>
            </w:tcBorders>
          </w:tcPr>
          <w:p w14:paraId="48CFA446" w14:textId="77777777" w:rsidR="00C92569" w:rsidRPr="007F7E2B" w:rsidRDefault="00C92569">
            <w:pPr>
              <w:spacing w:line="259" w:lineRule="auto"/>
              <w:ind w:left="2"/>
              <w:rPr>
                <w:ins w:id="18450" w:author="V2" w:date="2025-04-14T14:19:00Z" w16du:dateUtc="2025-04-14T19:19:00Z"/>
              </w:rPr>
            </w:pPr>
            <w:ins w:id="18451" w:author="V2" w:date="2025-04-14T14:19:00Z" w16du:dateUtc="2025-04-14T19:19:00Z">
              <w:r w:rsidRPr="007F7E2B">
                <w:t>Sagebrush</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60DDEABE" w14:textId="77777777" w:rsidR="00C92569" w:rsidRPr="007F7E2B" w:rsidRDefault="00C92569">
            <w:pPr>
              <w:spacing w:line="259" w:lineRule="auto"/>
              <w:ind w:left="2"/>
              <w:rPr>
                <w:ins w:id="18452" w:author="V2" w:date="2025-04-14T14:19:00Z" w16du:dateUtc="2025-04-14T19:19:00Z"/>
              </w:rPr>
            </w:pPr>
            <w:ins w:id="18453" w:author="V2" w:date="2025-04-14T14:19:00Z" w16du:dateUtc="2025-04-14T19:19:00Z">
              <w:r w:rsidRPr="007F7E2B">
                <w:t>5.7</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3C8368A5" w14:textId="77777777" w:rsidR="00C92569" w:rsidRPr="007F7E2B" w:rsidRDefault="00C92569">
            <w:pPr>
              <w:spacing w:line="259" w:lineRule="auto"/>
              <w:ind w:left="2"/>
              <w:rPr>
                <w:ins w:id="18454" w:author="V2" w:date="2025-04-14T14:19:00Z" w16du:dateUtc="2025-04-14T19:19:00Z"/>
              </w:rPr>
            </w:pPr>
            <w:ins w:id="18455" w:author="V2" w:date="2025-04-14T14:19:00Z" w16du:dateUtc="2025-04-14T19:19:00Z">
              <w:r w:rsidRPr="007F7E2B">
                <w:t>3.8</w:t>
              </w:r>
              <w:r w:rsidRPr="007F7E2B">
                <w:rPr>
                  <w:rFonts w:ascii="Calibri" w:eastAsia="Calibri" w:hAnsi="Calibri" w:cs="Calibri"/>
                </w:rPr>
                <w:t xml:space="preserve"> </w:t>
              </w:r>
            </w:ins>
          </w:p>
        </w:tc>
      </w:tr>
      <w:tr w:rsidR="00C92569" w:rsidRPr="007F7E2B" w14:paraId="69D10AC0" w14:textId="77777777">
        <w:trPr>
          <w:trHeight w:val="240"/>
          <w:ins w:id="18456" w:author="V2" w:date="2025-04-14T14:19:00Z" w16du:dateUtc="2025-04-14T19:19:00Z"/>
        </w:trPr>
        <w:tc>
          <w:tcPr>
            <w:tcW w:w="0" w:type="auto"/>
            <w:vMerge/>
            <w:tcBorders>
              <w:top w:val="nil"/>
              <w:left w:val="single" w:sz="4" w:space="0" w:color="000000"/>
              <w:bottom w:val="single" w:sz="4" w:space="0" w:color="000000"/>
              <w:right w:val="single" w:sz="4" w:space="0" w:color="000000"/>
            </w:tcBorders>
          </w:tcPr>
          <w:p w14:paraId="29198A88" w14:textId="77777777" w:rsidR="00C92569" w:rsidRPr="007F7E2B" w:rsidRDefault="00C92569">
            <w:pPr>
              <w:spacing w:after="160" w:line="259" w:lineRule="auto"/>
              <w:rPr>
                <w:ins w:id="18457" w:author="V2" w:date="2025-04-14T14:19:00Z" w16du:dateUtc="2025-04-14T19:19:00Z"/>
              </w:rPr>
            </w:pPr>
          </w:p>
        </w:tc>
        <w:tc>
          <w:tcPr>
            <w:tcW w:w="4575" w:type="dxa"/>
            <w:tcBorders>
              <w:top w:val="single" w:sz="4" w:space="0" w:color="000000"/>
              <w:left w:val="single" w:sz="4" w:space="0" w:color="000000"/>
              <w:bottom w:val="single" w:sz="4" w:space="0" w:color="000000"/>
              <w:right w:val="single" w:sz="4" w:space="0" w:color="000000"/>
            </w:tcBorders>
          </w:tcPr>
          <w:p w14:paraId="53E44172" w14:textId="77777777" w:rsidR="00C92569" w:rsidRPr="007F7E2B" w:rsidRDefault="00C92569">
            <w:pPr>
              <w:spacing w:line="259" w:lineRule="auto"/>
              <w:ind w:left="2"/>
              <w:rPr>
                <w:ins w:id="18458" w:author="V2" w:date="2025-04-14T14:19:00Z" w16du:dateUtc="2025-04-14T19:19:00Z"/>
              </w:rPr>
            </w:pPr>
            <w:ins w:id="18459" w:author="V2" w:date="2025-04-14T14:19:00Z" w16du:dateUtc="2025-04-14T19:19:00Z">
              <w:r w:rsidRPr="007F7E2B">
                <w:t>Fynbos</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76AF9B89" w14:textId="77777777" w:rsidR="00C92569" w:rsidRPr="007F7E2B" w:rsidRDefault="00C92569">
            <w:pPr>
              <w:spacing w:line="259" w:lineRule="auto"/>
              <w:ind w:left="2"/>
              <w:rPr>
                <w:ins w:id="18460" w:author="V2" w:date="2025-04-14T14:19:00Z" w16du:dateUtc="2025-04-14T19:19:00Z"/>
              </w:rPr>
            </w:pPr>
            <w:ins w:id="18461" w:author="V2" w:date="2025-04-14T14:19:00Z" w16du:dateUtc="2025-04-14T19:19:00Z">
              <w:r w:rsidRPr="007F7E2B">
                <w:t>12.9</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49EED0E7" w14:textId="77777777" w:rsidR="00C92569" w:rsidRPr="007F7E2B" w:rsidRDefault="00C92569">
            <w:pPr>
              <w:spacing w:line="259" w:lineRule="auto"/>
              <w:ind w:left="2"/>
              <w:rPr>
                <w:ins w:id="18462" w:author="V2" w:date="2025-04-14T14:19:00Z" w16du:dateUtc="2025-04-14T19:19:00Z"/>
              </w:rPr>
            </w:pPr>
            <w:ins w:id="18463" w:author="V2" w:date="2025-04-14T14:19:00Z" w16du:dateUtc="2025-04-14T19:19:00Z">
              <w:r w:rsidRPr="007F7E2B">
                <w:t>0.1</w:t>
              </w:r>
              <w:r w:rsidRPr="007F7E2B">
                <w:rPr>
                  <w:rFonts w:ascii="Calibri" w:eastAsia="Calibri" w:hAnsi="Calibri" w:cs="Calibri"/>
                </w:rPr>
                <w:t xml:space="preserve"> </w:t>
              </w:r>
            </w:ins>
          </w:p>
        </w:tc>
      </w:tr>
      <w:tr w:rsidR="00C92569" w:rsidRPr="007F7E2B" w14:paraId="307C58D7" w14:textId="77777777">
        <w:trPr>
          <w:trHeight w:val="242"/>
          <w:ins w:id="18464" w:author="V2" w:date="2025-04-14T14:19:00Z" w16du:dateUtc="2025-04-14T19:19:00Z"/>
        </w:trPr>
        <w:tc>
          <w:tcPr>
            <w:tcW w:w="7112" w:type="dxa"/>
            <w:gridSpan w:val="2"/>
            <w:tcBorders>
              <w:top w:val="single" w:sz="4" w:space="0" w:color="000000"/>
              <w:left w:val="single" w:sz="4" w:space="0" w:color="000000"/>
              <w:bottom w:val="single" w:sz="4" w:space="0" w:color="000000"/>
              <w:right w:val="single" w:sz="4" w:space="0" w:color="000000"/>
            </w:tcBorders>
          </w:tcPr>
          <w:p w14:paraId="139669FA" w14:textId="77777777" w:rsidR="00C92569" w:rsidRPr="007F7E2B" w:rsidRDefault="00C92569">
            <w:pPr>
              <w:spacing w:line="259" w:lineRule="auto"/>
              <w:rPr>
                <w:ins w:id="18465" w:author="V2" w:date="2025-04-14T14:19:00Z" w16du:dateUtc="2025-04-14T19:19:00Z"/>
              </w:rPr>
            </w:pPr>
            <w:ins w:id="18466" w:author="V2" w:date="2025-04-14T14:19:00Z" w16du:dateUtc="2025-04-14T19:19:00Z">
              <w:r w:rsidRPr="007F7E2B">
                <w:t>All shrublands</w:t>
              </w:r>
              <w:r w:rsidRPr="007F7E2B">
                <w:rPr>
                  <w:rFonts w:ascii="Calibri" w:eastAsia="Calibri" w:hAnsi="Calibri" w:cs="Calibri"/>
                </w:rPr>
                <w:t xml:space="preserve"> </w:t>
              </w:r>
            </w:ins>
          </w:p>
        </w:tc>
        <w:tc>
          <w:tcPr>
            <w:tcW w:w="809" w:type="dxa"/>
            <w:tcBorders>
              <w:top w:val="single" w:sz="4" w:space="0" w:color="000000"/>
              <w:left w:val="single" w:sz="4" w:space="0" w:color="000000"/>
              <w:bottom w:val="single" w:sz="4" w:space="0" w:color="000000"/>
              <w:right w:val="single" w:sz="4" w:space="0" w:color="000000"/>
            </w:tcBorders>
          </w:tcPr>
          <w:p w14:paraId="0C6C69D3" w14:textId="77777777" w:rsidR="00C92569" w:rsidRPr="007F7E2B" w:rsidRDefault="00C92569">
            <w:pPr>
              <w:spacing w:line="259" w:lineRule="auto"/>
              <w:ind w:left="2"/>
              <w:rPr>
                <w:ins w:id="18467" w:author="V2" w:date="2025-04-14T14:19:00Z" w16du:dateUtc="2025-04-14T19:19:00Z"/>
              </w:rPr>
            </w:pPr>
            <w:ins w:id="18468" w:author="V2" w:date="2025-04-14T14:19:00Z" w16du:dateUtc="2025-04-14T19:19:00Z">
              <w:r w:rsidRPr="007F7E2B">
                <w:t>14.3</w:t>
              </w:r>
              <w:r w:rsidRPr="007F7E2B">
                <w:rPr>
                  <w:rFonts w:ascii="Calibri" w:eastAsia="Calibri" w:hAnsi="Calibri" w:cs="Calibri"/>
                </w:rPr>
                <w:t xml:space="preserve"> </w:t>
              </w:r>
            </w:ins>
          </w:p>
        </w:tc>
        <w:tc>
          <w:tcPr>
            <w:tcW w:w="805" w:type="dxa"/>
            <w:tcBorders>
              <w:top w:val="single" w:sz="4" w:space="0" w:color="000000"/>
              <w:left w:val="single" w:sz="4" w:space="0" w:color="000000"/>
              <w:bottom w:val="single" w:sz="4" w:space="0" w:color="000000"/>
              <w:right w:val="single" w:sz="4" w:space="0" w:color="000000"/>
            </w:tcBorders>
          </w:tcPr>
          <w:p w14:paraId="36247A80" w14:textId="77777777" w:rsidR="00C92569" w:rsidRPr="007F7E2B" w:rsidRDefault="00C92569">
            <w:pPr>
              <w:spacing w:line="259" w:lineRule="auto"/>
              <w:ind w:left="2"/>
              <w:rPr>
                <w:ins w:id="18469" w:author="V2" w:date="2025-04-14T14:19:00Z" w16du:dateUtc="2025-04-14T19:19:00Z"/>
              </w:rPr>
            </w:pPr>
            <w:ins w:id="18470" w:author="V2" w:date="2025-04-14T14:19:00Z" w16du:dateUtc="2025-04-14T19:19:00Z">
              <w:r w:rsidRPr="007F7E2B">
                <w:t>9.0</w:t>
              </w:r>
              <w:r w:rsidRPr="007F7E2B">
                <w:rPr>
                  <w:rFonts w:ascii="Calibri" w:eastAsia="Calibri" w:hAnsi="Calibri" w:cs="Calibri"/>
                </w:rPr>
                <w:t xml:space="preserve"> </w:t>
              </w:r>
            </w:ins>
          </w:p>
        </w:tc>
      </w:tr>
    </w:tbl>
    <w:p w14:paraId="2D690FDE" w14:textId="77777777" w:rsidR="00C92569" w:rsidRPr="007F7E2B" w:rsidRDefault="00C92569">
      <w:pPr>
        <w:spacing w:line="259" w:lineRule="auto"/>
        <w:jc w:val="both"/>
        <w:rPr>
          <w:ins w:id="18471" w:author="V2" w:date="2025-04-14T14:19:00Z" w16du:dateUtc="2025-04-14T19:19:00Z"/>
        </w:rPr>
      </w:pPr>
      <w:ins w:id="18472" w:author="V2" w:date="2025-04-14T14:19:00Z" w16du:dateUtc="2025-04-14T19:19:00Z">
        <w:r w:rsidRPr="007F7E2B">
          <w:rPr>
            <w:color w:val="FF0000"/>
          </w:rPr>
          <w:t xml:space="preserve"> </w:t>
        </w:r>
      </w:ins>
    </w:p>
    <w:p w14:paraId="3292705F" w14:textId="77777777" w:rsidR="00C92569" w:rsidRPr="007F7E2B" w:rsidRDefault="00C92569">
      <w:pPr>
        <w:spacing w:line="259" w:lineRule="auto"/>
        <w:jc w:val="both"/>
        <w:rPr>
          <w:ins w:id="18473" w:author="V2" w:date="2025-04-14T14:19:00Z" w16du:dateUtc="2025-04-14T19:19:00Z"/>
        </w:rPr>
      </w:pPr>
      <w:ins w:id="18474" w:author="V2" w:date="2025-04-14T14:19:00Z" w16du:dateUtc="2025-04-14T19:19:00Z">
        <w:r w:rsidRPr="007F7E2B">
          <w:rPr>
            <w:color w:val="FF0000"/>
          </w:rPr>
          <w:t xml:space="preserve"> </w:t>
        </w:r>
      </w:ins>
    </w:p>
    <w:p w14:paraId="36EDB33F" w14:textId="77777777" w:rsidR="00C92569" w:rsidRPr="007F7E2B" w:rsidRDefault="00C92569">
      <w:pPr>
        <w:spacing w:line="259" w:lineRule="auto"/>
        <w:ind w:right="8583"/>
        <w:jc w:val="right"/>
        <w:rPr>
          <w:ins w:id="18475" w:author="V2" w:date="2025-04-14T14:19:00Z" w16du:dateUtc="2025-04-14T19:19:00Z"/>
        </w:rPr>
      </w:pPr>
      <w:ins w:id="18476" w:author="V2" w:date="2025-04-14T14:19:00Z" w16du:dateUtc="2025-04-14T19:19:00Z">
        <w:r w:rsidRPr="007F7E2B">
          <w:t xml:space="preserve"> </w:t>
        </w:r>
      </w:ins>
    </w:p>
    <w:p w14:paraId="58023D58" w14:textId="77777777" w:rsidR="00C92569" w:rsidRPr="007F7E2B" w:rsidRDefault="00C92569">
      <w:pPr>
        <w:spacing w:after="265" w:line="259" w:lineRule="auto"/>
        <w:rPr>
          <w:ins w:id="18477" w:author="V2" w:date="2025-04-14T14:19:00Z" w16du:dateUtc="2025-04-14T19:19:00Z"/>
        </w:rPr>
      </w:pPr>
      <w:ins w:id="18478" w:author="V2" w:date="2025-04-14T14:19:00Z" w16du:dateUtc="2025-04-14T19:19:00Z">
        <w:r w:rsidRPr="007F7E2B">
          <w:t xml:space="preserve"> </w:t>
        </w:r>
      </w:ins>
    </w:p>
    <w:tbl>
      <w:tblPr>
        <w:tblStyle w:val="TableGrid0"/>
        <w:tblW w:w="8518" w:type="dxa"/>
        <w:tblInd w:w="191" w:type="dxa"/>
        <w:tblCellMar>
          <w:top w:w="7" w:type="dxa"/>
          <w:left w:w="107" w:type="dxa"/>
          <w:right w:w="66" w:type="dxa"/>
        </w:tblCellMar>
        <w:tblLook w:val="04A0" w:firstRow="1" w:lastRow="0" w:firstColumn="1" w:lastColumn="0" w:noHBand="0" w:noVBand="1"/>
      </w:tblPr>
      <w:tblGrid>
        <w:gridCol w:w="2301"/>
        <w:gridCol w:w="4638"/>
        <w:gridCol w:w="791"/>
        <w:gridCol w:w="788"/>
      </w:tblGrid>
      <w:tr w:rsidR="00C92569" w:rsidRPr="007F7E2B" w14:paraId="6276092E" w14:textId="77777777">
        <w:trPr>
          <w:trHeight w:val="702"/>
          <w:ins w:id="18479" w:author="V2" w:date="2025-04-14T14:19:00Z" w16du:dateUtc="2025-04-14T19:19:00Z"/>
        </w:trPr>
        <w:tc>
          <w:tcPr>
            <w:tcW w:w="8518" w:type="dxa"/>
            <w:gridSpan w:val="4"/>
            <w:tcBorders>
              <w:top w:val="single" w:sz="4" w:space="0" w:color="000000"/>
              <w:left w:val="single" w:sz="4" w:space="0" w:color="000000"/>
              <w:bottom w:val="single" w:sz="4" w:space="0" w:color="000000"/>
              <w:right w:val="single" w:sz="4" w:space="0" w:color="000000"/>
            </w:tcBorders>
          </w:tcPr>
          <w:p w14:paraId="68F8416B" w14:textId="77777777" w:rsidR="00C92569" w:rsidRPr="007F7E2B" w:rsidRDefault="00C92569">
            <w:pPr>
              <w:spacing w:line="259" w:lineRule="auto"/>
              <w:rPr>
                <w:ins w:id="18480" w:author="V2" w:date="2025-04-14T14:19:00Z" w16du:dateUtc="2025-04-14T19:19:00Z"/>
              </w:rPr>
            </w:pPr>
            <w:ins w:id="18481" w:author="V2" w:date="2025-04-14T14:19:00Z" w16du:dateUtc="2025-04-14T19:19:00Z">
              <w:r w:rsidRPr="007F7E2B">
                <w:t xml:space="preserve">Table 15.1- Part 2 </w:t>
              </w:r>
            </w:ins>
          </w:p>
          <w:p w14:paraId="16F287A8" w14:textId="77777777" w:rsidR="00C92569" w:rsidRPr="007F7E2B" w:rsidRDefault="00C92569">
            <w:pPr>
              <w:spacing w:line="259" w:lineRule="auto"/>
              <w:rPr>
                <w:ins w:id="18482" w:author="V2" w:date="2025-04-14T14:19:00Z" w16du:dateUtc="2025-04-14T19:19:00Z"/>
              </w:rPr>
            </w:pPr>
            <w:ins w:id="18483" w:author="V2" w:date="2025-04-14T14:19:00Z" w16du:dateUtc="2025-04-14T19:19:00Z">
              <w:r w:rsidRPr="007F7E2B">
                <w:t xml:space="preserve">Biomass consumption (t/ha) values for fires in a range of vegetation types  </w:t>
              </w:r>
            </w:ins>
          </w:p>
          <w:p w14:paraId="714AED14" w14:textId="77777777" w:rsidR="00C92569" w:rsidRPr="007F7E2B" w:rsidRDefault="00C92569">
            <w:pPr>
              <w:spacing w:line="259" w:lineRule="auto"/>
              <w:rPr>
                <w:ins w:id="18484" w:author="V2" w:date="2025-04-14T14:19:00Z" w16du:dateUtc="2025-04-14T19:19:00Z"/>
              </w:rPr>
            </w:pPr>
            <w:ins w:id="18485" w:author="V2" w:date="2025-04-14T14:19:00Z" w16du:dateUtc="2025-04-14T19:19:00Z">
              <w:r w:rsidRPr="007F7E2B">
                <w:t>IPCC GPG for LULUCF Table 3A.1.13  or the most recent versions published by IPCC</w:t>
              </w:r>
              <w:r w:rsidRPr="007F7E2B">
                <w:rPr>
                  <w:rFonts w:ascii="Calibri" w:eastAsia="Calibri" w:hAnsi="Calibri" w:cs="Calibri"/>
                </w:rPr>
                <w:t xml:space="preserve"> </w:t>
              </w:r>
            </w:ins>
          </w:p>
        </w:tc>
      </w:tr>
      <w:tr w:rsidR="00C92569" w:rsidRPr="007F7E2B" w14:paraId="2D5C428E" w14:textId="77777777">
        <w:trPr>
          <w:trHeight w:val="372"/>
          <w:ins w:id="18486" w:author="V2" w:date="2025-04-14T14:19:00Z" w16du:dateUtc="2025-04-14T19:19:00Z"/>
        </w:trPr>
        <w:tc>
          <w:tcPr>
            <w:tcW w:w="2301" w:type="dxa"/>
            <w:tcBorders>
              <w:top w:val="single" w:sz="4" w:space="0" w:color="000000"/>
              <w:left w:val="single" w:sz="4" w:space="0" w:color="000000"/>
              <w:bottom w:val="double" w:sz="4" w:space="0" w:color="000000"/>
              <w:right w:val="single" w:sz="4" w:space="0" w:color="000000"/>
            </w:tcBorders>
            <w:shd w:val="clear" w:color="auto" w:fill="DBE5F1"/>
          </w:tcPr>
          <w:p w14:paraId="654B1FB9" w14:textId="77777777" w:rsidR="00C92569" w:rsidRPr="007F7E2B" w:rsidRDefault="00C92569">
            <w:pPr>
              <w:spacing w:line="259" w:lineRule="auto"/>
              <w:rPr>
                <w:ins w:id="18487" w:author="V2" w:date="2025-04-14T14:19:00Z" w16du:dateUtc="2025-04-14T19:19:00Z"/>
              </w:rPr>
            </w:pPr>
            <w:ins w:id="18488" w:author="V2" w:date="2025-04-14T14:19:00Z" w16du:dateUtc="2025-04-14T19:19:00Z">
              <w:r w:rsidRPr="007F7E2B">
                <w:rPr>
                  <w:rFonts w:ascii="Arial" w:eastAsia="Arial" w:hAnsi="Arial" w:cs="Arial"/>
                  <w:b/>
                </w:rPr>
                <w:t>Vegetation type</w:t>
              </w:r>
              <w:r w:rsidRPr="007F7E2B">
                <w:rPr>
                  <w:rFonts w:ascii="Calibri" w:eastAsia="Calibri" w:hAnsi="Calibri" w:cs="Calibri"/>
                  <w:b/>
                </w:rPr>
                <w:t xml:space="preserve"> </w:t>
              </w:r>
            </w:ins>
          </w:p>
        </w:tc>
        <w:tc>
          <w:tcPr>
            <w:tcW w:w="4638" w:type="dxa"/>
            <w:tcBorders>
              <w:top w:val="single" w:sz="4" w:space="0" w:color="000000"/>
              <w:left w:val="single" w:sz="4" w:space="0" w:color="000000"/>
              <w:bottom w:val="double" w:sz="4" w:space="0" w:color="000000"/>
              <w:right w:val="single" w:sz="4" w:space="0" w:color="000000"/>
            </w:tcBorders>
            <w:shd w:val="clear" w:color="auto" w:fill="DBE5F1"/>
          </w:tcPr>
          <w:p w14:paraId="0E0CD945" w14:textId="77777777" w:rsidR="00C92569" w:rsidRPr="007F7E2B" w:rsidRDefault="00C92569">
            <w:pPr>
              <w:spacing w:line="259" w:lineRule="auto"/>
              <w:ind w:left="1"/>
              <w:rPr>
                <w:ins w:id="18489" w:author="V2" w:date="2025-04-14T14:19:00Z" w16du:dateUtc="2025-04-14T19:19:00Z"/>
              </w:rPr>
            </w:pPr>
            <w:ins w:id="18490" w:author="V2" w:date="2025-04-14T14:19:00Z" w16du:dateUtc="2025-04-14T19:19:00Z">
              <w:r w:rsidRPr="007F7E2B">
                <w:rPr>
                  <w:rFonts w:ascii="Arial" w:eastAsia="Arial" w:hAnsi="Arial" w:cs="Arial"/>
                  <w:b/>
                </w:rPr>
                <w:t xml:space="preserve">Sub category </w:t>
              </w:r>
              <w:r w:rsidRPr="007F7E2B">
                <w:rPr>
                  <w:rFonts w:ascii="Calibri" w:eastAsia="Calibri" w:hAnsi="Calibri" w:cs="Calibri"/>
                  <w:b/>
                </w:rPr>
                <w:t xml:space="preserve"> </w:t>
              </w:r>
            </w:ins>
          </w:p>
        </w:tc>
        <w:tc>
          <w:tcPr>
            <w:tcW w:w="791" w:type="dxa"/>
            <w:tcBorders>
              <w:top w:val="single" w:sz="4" w:space="0" w:color="000000"/>
              <w:left w:val="single" w:sz="4" w:space="0" w:color="000000"/>
              <w:bottom w:val="double" w:sz="4" w:space="0" w:color="000000"/>
              <w:right w:val="single" w:sz="4" w:space="0" w:color="000000"/>
            </w:tcBorders>
            <w:shd w:val="clear" w:color="auto" w:fill="DBE5F1"/>
          </w:tcPr>
          <w:p w14:paraId="1DF7F679" w14:textId="77777777" w:rsidR="00C92569" w:rsidRPr="007F7E2B" w:rsidRDefault="00C92569">
            <w:pPr>
              <w:spacing w:line="259" w:lineRule="auto"/>
              <w:rPr>
                <w:ins w:id="18491" w:author="V2" w:date="2025-04-14T14:19:00Z" w16du:dateUtc="2025-04-14T19:19:00Z"/>
              </w:rPr>
            </w:pPr>
            <w:ins w:id="18492" w:author="V2" w:date="2025-04-14T14:19:00Z" w16du:dateUtc="2025-04-14T19:19:00Z">
              <w:r w:rsidRPr="007F7E2B">
                <w:rPr>
                  <w:rFonts w:ascii="Arial" w:eastAsia="Arial" w:hAnsi="Arial" w:cs="Arial"/>
                  <w:b/>
                </w:rPr>
                <w:t xml:space="preserve">Mean </w:t>
              </w:r>
              <w:r w:rsidRPr="007F7E2B">
                <w:rPr>
                  <w:rFonts w:ascii="Calibri" w:eastAsia="Calibri" w:hAnsi="Calibri" w:cs="Calibri"/>
                  <w:b/>
                </w:rPr>
                <w:t xml:space="preserve"> </w:t>
              </w:r>
            </w:ins>
          </w:p>
        </w:tc>
        <w:tc>
          <w:tcPr>
            <w:tcW w:w="787" w:type="dxa"/>
            <w:tcBorders>
              <w:top w:val="single" w:sz="4" w:space="0" w:color="000000"/>
              <w:left w:val="single" w:sz="4" w:space="0" w:color="000000"/>
              <w:bottom w:val="double" w:sz="4" w:space="0" w:color="000000"/>
              <w:right w:val="single" w:sz="4" w:space="0" w:color="000000"/>
            </w:tcBorders>
            <w:shd w:val="clear" w:color="auto" w:fill="DBE5F1"/>
          </w:tcPr>
          <w:p w14:paraId="4CB74198" w14:textId="77777777" w:rsidR="00C92569" w:rsidRPr="007F7E2B" w:rsidRDefault="00C92569">
            <w:pPr>
              <w:spacing w:line="259" w:lineRule="auto"/>
              <w:ind w:left="1"/>
              <w:rPr>
                <w:ins w:id="18493" w:author="V2" w:date="2025-04-14T14:19:00Z" w16du:dateUtc="2025-04-14T19:19:00Z"/>
              </w:rPr>
            </w:pPr>
            <w:ins w:id="18494" w:author="V2" w:date="2025-04-14T14:19:00Z" w16du:dateUtc="2025-04-14T19:19:00Z">
              <w:r w:rsidRPr="007F7E2B">
                <w:rPr>
                  <w:rFonts w:ascii="Arial" w:eastAsia="Arial" w:hAnsi="Arial" w:cs="Arial"/>
                  <w:b/>
                </w:rPr>
                <w:t>SE</w:t>
              </w:r>
              <w:r w:rsidRPr="007F7E2B">
                <w:rPr>
                  <w:rFonts w:ascii="Calibri" w:eastAsia="Calibri" w:hAnsi="Calibri" w:cs="Calibri"/>
                  <w:b/>
                </w:rPr>
                <w:t xml:space="preserve"> </w:t>
              </w:r>
            </w:ins>
          </w:p>
        </w:tc>
      </w:tr>
      <w:tr w:rsidR="00C92569" w:rsidRPr="007F7E2B" w14:paraId="0E7E1B48" w14:textId="77777777">
        <w:trPr>
          <w:trHeight w:val="378"/>
          <w:ins w:id="18495" w:author="V2" w:date="2025-04-14T14:19:00Z" w16du:dateUtc="2025-04-14T19:19:00Z"/>
        </w:trPr>
        <w:tc>
          <w:tcPr>
            <w:tcW w:w="2301" w:type="dxa"/>
            <w:vMerge w:val="restart"/>
            <w:tcBorders>
              <w:top w:val="double" w:sz="4" w:space="0" w:color="000000"/>
              <w:left w:val="single" w:sz="4" w:space="0" w:color="000000"/>
              <w:bottom w:val="single" w:sz="4" w:space="0" w:color="000000"/>
              <w:right w:val="single" w:sz="4" w:space="0" w:color="000000"/>
            </w:tcBorders>
          </w:tcPr>
          <w:p w14:paraId="47720F5D" w14:textId="77777777" w:rsidR="00C92569" w:rsidRPr="007F7E2B" w:rsidRDefault="00C92569">
            <w:pPr>
              <w:spacing w:line="259" w:lineRule="auto"/>
              <w:ind w:right="173"/>
              <w:jc w:val="both"/>
              <w:rPr>
                <w:ins w:id="18496" w:author="V2" w:date="2025-04-14T14:19:00Z" w16du:dateUtc="2025-04-14T19:19:00Z"/>
              </w:rPr>
            </w:pPr>
            <w:ins w:id="18497" w:author="V2" w:date="2025-04-14T14:19:00Z" w16du:dateUtc="2025-04-14T19:19:00Z">
              <w:r w:rsidRPr="007F7E2B">
                <w:t xml:space="preserve">Savannah Woodlands (mid/late dry season burns </w:t>
              </w:r>
              <w:r w:rsidRPr="007F7E2B">
                <w:rPr>
                  <w:rFonts w:ascii="Calibri" w:eastAsia="Calibri" w:hAnsi="Calibri" w:cs="Calibri"/>
                </w:rPr>
                <w:t xml:space="preserve"> </w:t>
              </w:r>
            </w:ins>
          </w:p>
        </w:tc>
        <w:tc>
          <w:tcPr>
            <w:tcW w:w="4638" w:type="dxa"/>
            <w:tcBorders>
              <w:top w:val="double" w:sz="4" w:space="0" w:color="000000"/>
              <w:left w:val="single" w:sz="4" w:space="0" w:color="000000"/>
              <w:bottom w:val="single" w:sz="4" w:space="0" w:color="000000"/>
              <w:right w:val="single" w:sz="4" w:space="0" w:color="000000"/>
            </w:tcBorders>
          </w:tcPr>
          <w:p w14:paraId="7DC42B16" w14:textId="77777777" w:rsidR="00C92569" w:rsidRPr="007F7E2B" w:rsidRDefault="00C92569">
            <w:pPr>
              <w:spacing w:line="259" w:lineRule="auto"/>
              <w:ind w:left="1"/>
              <w:rPr>
                <w:ins w:id="18498" w:author="V2" w:date="2025-04-14T14:19:00Z" w16du:dateUtc="2025-04-14T19:19:00Z"/>
              </w:rPr>
            </w:pPr>
            <w:ins w:id="18499" w:author="V2" w:date="2025-04-14T14:19:00Z" w16du:dateUtc="2025-04-14T19:19:00Z">
              <w:r w:rsidRPr="007F7E2B">
                <w:t>Savannah woodland</w:t>
              </w:r>
              <w:r w:rsidRPr="007F7E2B">
                <w:rPr>
                  <w:rFonts w:ascii="Calibri" w:eastAsia="Calibri" w:hAnsi="Calibri" w:cs="Calibri"/>
                </w:rPr>
                <w:t xml:space="preserve"> </w:t>
              </w:r>
            </w:ins>
          </w:p>
        </w:tc>
        <w:tc>
          <w:tcPr>
            <w:tcW w:w="791" w:type="dxa"/>
            <w:tcBorders>
              <w:top w:val="double" w:sz="4" w:space="0" w:color="000000"/>
              <w:left w:val="single" w:sz="4" w:space="0" w:color="000000"/>
              <w:bottom w:val="single" w:sz="4" w:space="0" w:color="000000"/>
              <w:right w:val="single" w:sz="4" w:space="0" w:color="000000"/>
            </w:tcBorders>
          </w:tcPr>
          <w:p w14:paraId="69B5F60F" w14:textId="77777777" w:rsidR="00C92569" w:rsidRPr="007F7E2B" w:rsidRDefault="00C92569">
            <w:pPr>
              <w:spacing w:line="259" w:lineRule="auto"/>
              <w:rPr>
                <w:ins w:id="18500" w:author="V2" w:date="2025-04-14T14:19:00Z" w16du:dateUtc="2025-04-14T19:19:00Z"/>
              </w:rPr>
            </w:pPr>
            <w:ins w:id="18501" w:author="V2" w:date="2025-04-14T14:19:00Z" w16du:dateUtc="2025-04-14T19:19:00Z">
              <w:r w:rsidRPr="007F7E2B">
                <w:t>2.5</w:t>
              </w:r>
              <w:r w:rsidRPr="007F7E2B">
                <w:rPr>
                  <w:rFonts w:ascii="Calibri" w:eastAsia="Calibri" w:hAnsi="Calibri" w:cs="Calibri"/>
                </w:rPr>
                <w:t xml:space="preserve"> </w:t>
              </w:r>
            </w:ins>
          </w:p>
        </w:tc>
        <w:tc>
          <w:tcPr>
            <w:tcW w:w="787" w:type="dxa"/>
            <w:tcBorders>
              <w:top w:val="double" w:sz="4" w:space="0" w:color="000000"/>
              <w:left w:val="single" w:sz="4" w:space="0" w:color="000000"/>
              <w:bottom w:val="single" w:sz="4" w:space="0" w:color="000000"/>
              <w:right w:val="single" w:sz="4" w:space="0" w:color="000000"/>
            </w:tcBorders>
          </w:tcPr>
          <w:p w14:paraId="04AD7C16" w14:textId="77777777" w:rsidR="00C92569" w:rsidRPr="007F7E2B" w:rsidRDefault="00C92569">
            <w:pPr>
              <w:spacing w:line="259" w:lineRule="auto"/>
              <w:ind w:left="1"/>
              <w:rPr>
                <w:ins w:id="18502" w:author="V2" w:date="2025-04-14T14:19:00Z" w16du:dateUtc="2025-04-14T19:19:00Z"/>
              </w:rPr>
            </w:pPr>
            <w:ins w:id="18503" w:author="V2" w:date="2025-04-14T14:19:00Z" w16du:dateUtc="2025-04-14T19:19:00Z">
              <w:r w:rsidRPr="007F7E2B">
                <w:t>-</w:t>
              </w:r>
              <w:r w:rsidRPr="007F7E2B">
                <w:rPr>
                  <w:rFonts w:ascii="Calibri" w:eastAsia="Calibri" w:hAnsi="Calibri" w:cs="Calibri"/>
                </w:rPr>
                <w:t xml:space="preserve"> </w:t>
              </w:r>
            </w:ins>
          </w:p>
        </w:tc>
      </w:tr>
      <w:tr w:rsidR="00C92569" w:rsidRPr="007F7E2B" w14:paraId="4851D85B" w14:textId="77777777">
        <w:trPr>
          <w:trHeight w:val="334"/>
          <w:ins w:id="18504" w:author="V2" w:date="2025-04-14T14:19:00Z" w16du:dateUtc="2025-04-14T19:19:00Z"/>
        </w:trPr>
        <w:tc>
          <w:tcPr>
            <w:tcW w:w="0" w:type="auto"/>
            <w:vMerge/>
            <w:tcBorders>
              <w:top w:val="nil"/>
              <w:left w:val="single" w:sz="4" w:space="0" w:color="000000"/>
              <w:bottom w:val="single" w:sz="4" w:space="0" w:color="000000"/>
              <w:right w:val="single" w:sz="4" w:space="0" w:color="000000"/>
            </w:tcBorders>
          </w:tcPr>
          <w:p w14:paraId="16E950FB" w14:textId="77777777" w:rsidR="00C92569" w:rsidRPr="007F7E2B" w:rsidRDefault="00C92569">
            <w:pPr>
              <w:spacing w:after="160" w:line="259" w:lineRule="auto"/>
              <w:rPr>
                <w:ins w:id="18505" w:author="V2" w:date="2025-04-14T14:19:00Z" w16du:dateUtc="2025-04-14T19:19:00Z"/>
              </w:rPr>
            </w:pPr>
          </w:p>
        </w:tc>
        <w:tc>
          <w:tcPr>
            <w:tcW w:w="4638" w:type="dxa"/>
            <w:tcBorders>
              <w:top w:val="single" w:sz="4" w:space="0" w:color="000000"/>
              <w:left w:val="single" w:sz="4" w:space="0" w:color="000000"/>
              <w:bottom w:val="single" w:sz="4" w:space="0" w:color="000000"/>
              <w:right w:val="single" w:sz="4" w:space="0" w:color="000000"/>
            </w:tcBorders>
          </w:tcPr>
          <w:p w14:paraId="0FD46D07" w14:textId="77777777" w:rsidR="00C92569" w:rsidRPr="007F7E2B" w:rsidRDefault="00C92569">
            <w:pPr>
              <w:spacing w:line="259" w:lineRule="auto"/>
              <w:ind w:left="1"/>
              <w:rPr>
                <w:ins w:id="18506" w:author="V2" w:date="2025-04-14T14:19:00Z" w16du:dateUtc="2025-04-14T19:19:00Z"/>
              </w:rPr>
            </w:pPr>
            <w:ins w:id="18507" w:author="V2" w:date="2025-04-14T14:19:00Z" w16du:dateUtc="2025-04-14T19:19:00Z">
              <w:r w:rsidRPr="007F7E2B">
                <w:t>Savannah parkland</w:t>
              </w:r>
              <w:r w:rsidRPr="007F7E2B">
                <w:rPr>
                  <w:rFonts w:ascii="Calibri" w:eastAsia="Calibri" w:hAnsi="Calibri" w:cs="Calibri"/>
                </w:rPr>
                <w:t xml:space="preserve"> </w:t>
              </w:r>
            </w:ins>
          </w:p>
        </w:tc>
        <w:tc>
          <w:tcPr>
            <w:tcW w:w="791" w:type="dxa"/>
            <w:tcBorders>
              <w:top w:val="single" w:sz="4" w:space="0" w:color="000000"/>
              <w:left w:val="single" w:sz="4" w:space="0" w:color="000000"/>
              <w:bottom w:val="single" w:sz="4" w:space="0" w:color="000000"/>
              <w:right w:val="single" w:sz="4" w:space="0" w:color="000000"/>
            </w:tcBorders>
          </w:tcPr>
          <w:p w14:paraId="63674FBA" w14:textId="77777777" w:rsidR="00C92569" w:rsidRPr="007F7E2B" w:rsidRDefault="00C92569">
            <w:pPr>
              <w:spacing w:line="259" w:lineRule="auto"/>
              <w:rPr>
                <w:ins w:id="18508" w:author="V2" w:date="2025-04-14T14:19:00Z" w16du:dateUtc="2025-04-14T19:19:00Z"/>
              </w:rPr>
            </w:pPr>
            <w:ins w:id="18509" w:author="V2" w:date="2025-04-14T14:19:00Z" w16du:dateUtc="2025-04-14T19:19:00Z">
              <w:r w:rsidRPr="007F7E2B">
                <w:t>2.7</w:t>
              </w:r>
              <w:r w:rsidRPr="007F7E2B">
                <w:rPr>
                  <w:rFonts w:ascii="Calibri" w:eastAsia="Calibri" w:hAnsi="Calibri" w:cs="Calibri"/>
                </w:rPr>
                <w:t xml:space="preserve"> </w:t>
              </w:r>
            </w:ins>
          </w:p>
        </w:tc>
        <w:tc>
          <w:tcPr>
            <w:tcW w:w="787" w:type="dxa"/>
            <w:tcBorders>
              <w:top w:val="single" w:sz="4" w:space="0" w:color="000000"/>
              <w:left w:val="single" w:sz="4" w:space="0" w:color="000000"/>
              <w:bottom w:val="single" w:sz="4" w:space="0" w:color="000000"/>
              <w:right w:val="single" w:sz="4" w:space="0" w:color="000000"/>
            </w:tcBorders>
          </w:tcPr>
          <w:p w14:paraId="0D6A7687" w14:textId="77777777" w:rsidR="00C92569" w:rsidRPr="007F7E2B" w:rsidRDefault="00C92569">
            <w:pPr>
              <w:spacing w:line="259" w:lineRule="auto"/>
              <w:ind w:left="1"/>
              <w:rPr>
                <w:ins w:id="18510" w:author="V2" w:date="2025-04-14T14:19:00Z" w16du:dateUtc="2025-04-14T19:19:00Z"/>
              </w:rPr>
            </w:pPr>
            <w:ins w:id="18511" w:author="V2" w:date="2025-04-14T14:19:00Z" w16du:dateUtc="2025-04-14T19:19:00Z">
              <w:r w:rsidRPr="007F7E2B">
                <w:t>-</w:t>
              </w:r>
              <w:r w:rsidRPr="007F7E2B">
                <w:rPr>
                  <w:rFonts w:ascii="Calibri" w:eastAsia="Calibri" w:hAnsi="Calibri" w:cs="Calibri"/>
                </w:rPr>
                <w:t xml:space="preserve"> </w:t>
              </w:r>
            </w:ins>
          </w:p>
        </w:tc>
      </w:tr>
      <w:tr w:rsidR="00C92569" w:rsidRPr="007F7E2B" w14:paraId="76CAB694" w14:textId="77777777">
        <w:trPr>
          <w:trHeight w:val="250"/>
          <w:ins w:id="18512" w:author="V2" w:date="2025-04-14T14:19:00Z" w16du:dateUtc="2025-04-14T19:19:00Z"/>
        </w:trPr>
        <w:tc>
          <w:tcPr>
            <w:tcW w:w="6939" w:type="dxa"/>
            <w:gridSpan w:val="2"/>
            <w:tcBorders>
              <w:top w:val="single" w:sz="4" w:space="0" w:color="000000"/>
              <w:left w:val="single" w:sz="4" w:space="0" w:color="000000"/>
              <w:bottom w:val="single" w:sz="4" w:space="0" w:color="000000"/>
              <w:right w:val="single" w:sz="4" w:space="0" w:color="000000"/>
            </w:tcBorders>
          </w:tcPr>
          <w:p w14:paraId="06E6078F" w14:textId="77777777" w:rsidR="00C92569" w:rsidRPr="007F7E2B" w:rsidRDefault="00C92569">
            <w:pPr>
              <w:spacing w:line="259" w:lineRule="auto"/>
              <w:rPr>
                <w:ins w:id="18513" w:author="V2" w:date="2025-04-14T14:19:00Z" w16du:dateUtc="2025-04-14T19:19:00Z"/>
              </w:rPr>
            </w:pPr>
            <w:ins w:id="18514" w:author="V2" w:date="2025-04-14T14:19:00Z" w16du:dateUtc="2025-04-14T19:19:00Z">
              <w:r w:rsidRPr="007F7E2B">
                <w:t>All savannah woodlands (early dry season burns)</w:t>
              </w:r>
              <w:r w:rsidRPr="007F7E2B">
                <w:rPr>
                  <w:rFonts w:ascii="Calibri" w:eastAsia="Calibri" w:hAnsi="Calibri" w:cs="Calibri"/>
                </w:rPr>
                <w:t xml:space="preserve"> </w:t>
              </w:r>
            </w:ins>
          </w:p>
        </w:tc>
        <w:tc>
          <w:tcPr>
            <w:tcW w:w="791" w:type="dxa"/>
            <w:tcBorders>
              <w:top w:val="single" w:sz="4" w:space="0" w:color="000000"/>
              <w:left w:val="single" w:sz="4" w:space="0" w:color="000000"/>
              <w:bottom w:val="single" w:sz="4" w:space="0" w:color="000000"/>
              <w:right w:val="single" w:sz="4" w:space="0" w:color="000000"/>
            </w:tcBorders>
          </w:tcPr>
          <w:p w14:paraId="41BCAD06" w14:textId="77777777" w:rsidR="00C92569" w:rsidRPr="007F7E2B" w:rsidRDefault="00C92569">
            <w:pPr>
              <w:spacing w:line="259" w:lineRule="auto"/>
              <w:rPr>
                <w:ins w:id="18515" w:author="V2" w:date="2025-04-14T14:19:00Z" w16du:dateUtc="2025-04-14T19:19:00Z"/>
              </w:rPr>
            </w:pPr>
            <w:ins w:id="18516" w:author="V2" w:date="2025-04-14T14:19:00Z" w16du:dateUtc="2025-04-14T19:19:00Z">
              <w:r w:rsidRPr="007F7E2B">
                <w:t>2.6</w:t>
              </w:r>
              <w:r w:rsidRPr="007F7E2B">
                <w:rPr>
                  <w:rFonts w:ascii="Calibri" w:eastAsia="Calibri" w:hAnsi="Calibri" w:cs="Calibri"/>
                </w:rPr>
                <w:t xml:space="preserve"> </w:t>
              </w:r>
            </w:ins>
          </w:p>
        </w:tc>
        <w:tc>
          <w:tcPr>
            <w:tcW w:w="787" w:type="dxa"/>
            <w:tcBorders>
              <w:top w:val="single" w:sz="4" w:space="0" w:color="000000"/>
              <w:left w:val="single" w:sz="4" w:space="0" w:color="000000"/>
              <w:bottom w:val="single" w:sz="4" w:space="0" w:color="000000"/>
              <w:right w:val="single" w:sz="4" w:space="0" w:color="000000"/>
            </w:tcBorders>
          </w:tcPr>
          <w:p w14:paraId="7E46A23B" w14:textId="77777777" w:rsidR="00C92569" w:rsidRPr="007F7E2B" w:rsidRDefault="00C92569">
            <w:pPr>
              <w:spacing w:line="259" w:lineRule="auto"/>
              <w:ind w:left="1"/>
              <w:rPr>
                <w:ins w:id="18517" w:author="V2" w:date="2025-04-14T14:19:00Z" w16du:dateUtc="2025-04-14T19:19:00Z"/>
              </w:rPr>
            </w:pPr>
            <w:ins w:id="18518" w:author="V2" w:date="2025-04-14T14:19:00Z" w16du:dateUtc="2025-04-14T19:19:00Z">
              <w:r w:rsidRPr="007F7E2B">
                <w:t>0.1</w:t>
              </w:r>
              <w:r w:rsidRPr="007F7E2B">
                <w:rPr>
                  <w:rFonts w:ascii="Calibri" w:eastAsia="Calibri" w:hAnsi="Calibri" w:cs="Calibri"/>
                </w:rPr>
                <w:t xml:space="preserve"> </w:t>
              </w:r>
            </w:ins>
          </w:p>
        </w:tc>
      </w:tr>
      <w:tr w:rsidR="00C92569" w:rsidRPr="007F7E2B" w14:paraId="058A844F" w14:textId="77777777">
        <w:trPr>
          <w:trHeight w:val="278"/>
          <w:ins w:id="18519" w:author="V2" w:date="2025-04-14T14:19:00Z" w16du:dateUtc="2025-04-14T19:19:00Z"/>
        </w:trPr>
        <w:tc>
          <w:tcPr>
            <w:tcW w:w="2301" w:type="dxa"/>
            <w:vMerge w:val="restart"/>
            <w:tcBorders>
              <w:top w:val="single" w:sz="4" w:space="0" w:color="000000"/>
              <w:left w:val="single" w:sz="4" w:space="0" w:color="000000"/>
              <w:bottom w:val="single" w:sz="4" w:space="0" w:color="000000"/>
              <w:right w:val="single" w:sz="4" w:space="0" w:color="000000"/>
            </w:tcBorders>
          </w:tcPr>
          <w:p w14:paraId="59CB436D" w14:textId="77777777" w:rsidR="00C92569" w:rsidRPr="007F7E2B" w:rsidRDefault="00C92569">
            <w:pPr>
              <w:spacing w:line="259" w:lineRule="auto"/>
              <w:ind w:right="173"/>
              <w:jc w:val="both"/>
              <w:rPr>
                <w:ins w:id="18520" w:author="V2" w:date="2025-04-14T14:19:00Z" w16du:dateUtc="2025-04-14T19:19:00Z"/>
              </w:rPr>
            </w:pPr>
            <w:ins w:id="18521" w:author="V2" w:date="2025-04-14T14:19:00Z" w16du:dateUtc="2025-04-14T19:19:00Z">
              <w:r w:rsidRPr="007F7E2B">
                <w:lastRenderedPageBreak/>
                <w:t>Savannah Woodlands (mid/late dry season burns)</w:t>
              </w:r>
              <w:r w:rsidRPr="007F7E2B">
                <w:rPr>
                  <w:rFonts w:ascii="Calibri" w:eastAsia="Calibri" w:hAnsi="Calibri" w:cs="Calibri"/>
                </w:rPr>
                <w:t xml:space="preserve"> </w:t>
              </w:r>
            </w:ins>
          </w:p>
        </w:tc>
        <w:tc>
          <w:tcPr>
            <w:tcW w:w="4638" w:type="dxa"/>
            <w:tcBorders>
              <w:top w:val="single" w:sz="4" w:space="0" w:color="000000"/>
              <w:left w:val="single" w:sz="4" w:space="0" w:color="000000"/>
              <w:bottom w:val="single" w:sz="4" w:space="0" w:color="000000"/>
              <w:right w:val="single" w:sz="4" w:space="0" w:color="000000"/>
            </w:tcBorders>
          </w:tcPr>
          <w:p w14:paraId="65E68995" w14:textId="77777777" w:rsidR="00C92569" w:rsidRPr="007F7E2B" w:rsidRDefault="00C92569">
            <w:pPr>
              <w:spacing w:line="259" w:lineRule="auto"/>
              <w:ind w:left="1"/>
              <w:rPr>
                <w:ins w:id="18522" w:author="V2" w:date="2025-04-14T14:19:00Z" w16du:dateUtc="2025-04-14T19:19:00Z"/>
              </w:rPr>
            </w:pPr>
            <w:ins w:id="18523" w:author="V2" w:date="2025-04-14T14:19:00Z" w16du:dateUtc="2025-04-14T19:19:00Z">
              <w:r w:rsidRPr="007F7E2B">
                <w:t>Savannah woodlands</w:t>
              </w:r>
              <w:r w:rsidRPr="007F7E2B">
                <w:rPr>
                  <w:rFonts w:ascii="Calibri" w:eastAsia="Calibri" w:hAnsi="Calibri" w:cs="Calibri"/>
                </w:rPr>
                <w:t xml:space="preserve"> </w:t>
              </w:r>
            </w:ins>
          </w:p>
        </w:tc>
        <w:tc>
          <w:tcPr>
            <w:tcW w:w="791" w:type="dxa"/>
            <w:tcBorders>
              <w:top w:val="single" w:sz="4" w:space="0" w:color="000000"/>
              <w:left w:val="single" w:sz="4" w:space="0" w:color="000000"/>
              <w:bottom w:val="single" w:sz="4" w:space="0" w:color="000000"/>
              <w:right w:val="single" w:sz="4" w:space="0" w:color="000000"/>
            </w:tcBorders>
          </w:tcPr>
          <w:p w14:paraId="583902ED" w14:textId="77777777" w:rsidR="00C92569" w:rsidRPr="007F7E2B" w:rsidRDefault="00C92569">
            <w:pPr>
              <w:spacing w:line="259" w:lineRule="auto"/>
              <w:rPr>
                <w:ins w:id="18524" w:author="V2" w:date="2025-04-14T14:19:00Z" w16du:dateUtc="2025-04-14T19:19:00Z"/>
              </w:rPr>
            </w:pPr>
            <w:ins w:id="18525" w:author="V2" w:date="2025-04-14T14:19:00Z" w16du:dateUtc="2025-04-14T19:19:00Z">
              <w:r w:rsidRPr="007F7E2B">
                <w:t>3.3</w:t>
              </w:r>
              <w:r w:rsidRPr="007F7E2B">
                <w:rPr>
                  <w:rFonts w:ascii="Calibri" w:eastAsia="Calibri" w:hAnsi="Calibri" w:cs="Calibri"/>
                </w:rPr>
                <w:t xml:space="preserve"> </w:t>
              </w:r>
            </w:ins>
          </w:p>
        </w:tc>
        <w:tc>
          <w:tcPr>
            <w:tcW w:w="787" w:type="dxa"/>
            <w:tcBorders>
              <w:top w:val="single" w:sz="4" w:space="0" w:color="000000"/>
              <w:left w:val="single" w:sz="4" w:space="0" w:color="000000"/>
              <w:bottom w:val="single" w:sz="4" w:space="0" w:color="000000"/>
              <w:right w:val="single" w:sz="4" w:space="0" w:color="000000"/>
            </w:tcBorders>
          </w:tcPr>
          <w:p w14:paraId="1E322A39" w14:textId="77777777" w:rsidR="00C92569" w:rsidRPr="007F7E2B" w:rsidRDefault="00C92569">
            <w:pPr>
              <w:spacing w:line="259" w:lineRule="auto"/>
              <w:ind w:left="1"/>
              <w:rPr>
                <w:ins w:id="18526" w:author="V2" w:date="2025-04-14T14:19:00Z" w16du:dateUtc="2025-04-14T19:19:00Z"/>
              </w:rPr>
            </w:pPr>
            <w:ins w:id="18527" w:author="V2" w:date="2025-04-14T14:19:00Z" w16du:dateUtc="2025-04-14T19:19:00Z">
              <w:r w:rsidRPr="007F7E2B">
                <w:rPr>
                  <w:rFonts w:ascii="Calibri" w:eastAsia="Calibri" w:hAnsi="Calibri" w:cs="Calibri"/>
                </w:rPr>
                <w:t xml:space="preserve"> </w:t>
              </w:r>
            </w:ins>
          </w:p>
        </w:tc>
      </w:tr>
      <w:tr w:rsidR="00C92569" w:rsidRPr="007F7E2B" w14:paraId="51A1845F" w14:textId="77777777">
        <w:trPr>
          <w:trHeight w:val="283"/>
          <w:ins w:id="18528" w:author="V2" w:date="2025-04-14T14:19:00Z" w16du:dateUtc="2025-04-14T19:19:00Z"/>
        </w:trPr>
        <w:tc>
          <w:tcPr>
            <w:tcW w:w="0" w:type="auto"/>
            <w:vMerge/>
            <w:tcBorders>
              <w:top w:val="nil"/>
              <w:left w:val="single" w:sz="4" w:space="0" w:color="000000"/>
              <w:bottom w:val="nil"/>
              <w:right w:val="single" w:sz="4" w:space="0" w:color="000000"/>
            </w:tcBorders>
          </w:tcPr>
          <w:p w14:paraId="2E0275A2" w14:textId="77777777" w:rsidR="00C92569" w:rsidRPr="007F7E2B" w:rsidRDefault="00C92569">
            <w:pPr>
              <w:spacing w:after="160" w:line="259" w:lineRule="auto"/>
              <w:rPr>
                <w:ins w:id="18529" w:author="V2" w:date="2025-04-14T14:19:00Z" w16du:dateUtc="2025-04-14T19:19:00Z"/>
              </w:rPr>
            </w:pPr>
          </w:p>
        </w:tc>
        <w:tc>
          <w:tcPr>
            <w:tcW w:w="4638" w:type="dxa"/>
            <w:tcBorders>
              <w:top w:val="single" w:sz="4" w:space="0" w:color="000000"/>
              <w:left w:val="single" w:sz="4" w:space="0" w:color="000000"/>
              <w:bottom w:val="single" w:sz="4" w:space="0" w:color="000000"/>
              <w:right w:val="single" w:sz="4" w:space="0" w:color="000000"/>
            </w:tcBorders>
          </w:tcPr>
          <w:p w14:paraId="2F67A4C4" w14:textId="77777777" w:rsidR="00C92569" w:rsidRPr="007F7E2B" w:rsidRDefault="00C92569">
            <w:pPr>
              <w:spacing w:line="259" w:lineRule="auto"/>
              <w:ind w:left="1"/>
              <w:rPr>
                <w:ins w:id="18530" w:author="V2" w:date="2025-04-14T14:19:00Z" w16du:dateUtc="2025-04-14T19:19:00Z"/>
              </w:rPr>
            </w:pPr>
            <w:ins w:id="18531" w:author="V2" w:date="2025-04-14T14:19:00Z" w16du:dateUtc="2025-04-14T19:19:00Z">
              <w:r w:rsidRPr="007F7E2B">
                <w:t>Savannah parkland</w:t>
              </w:r>
              <w:r w:rsidRPr="007F7E2B">
                <w:rPr>
                  <w:rFonts w:ascii="Calibri" w:eastAsia="Calibri" w:hAnsi="Calibri" w:cs="Calibri"/>
                </w:rPr>
                <w:t xml:space="preserve"> </w:t>
              </w:r>
            </w:ins>
          </w:p>
        </w:tc>
        <w:tc>
          <w:tcPr>
            <w:tcW w:w="791" w:type="dxa"/>
            <w:tcBorders>
              <w:top w:val="single" w:sz="4" w:space="0" w:color="000000"/>
              <w:left w:val="single" w:sz="4" w:space="0" w:color="000000"/>
              <w:bottom w:val="single" w:sz="4" w:space="0" w:color="000000"/>
              <w:right w:val="single" w:sz="4" w:space="0" w:color="000000"/>
            </w:tcBorders>
          </w:tcPr>
          <w:p w14:paraId="3628AFAC" w14:textId="77777777" w:rsidR="00C92569" w:rsidRPr="007F7E2B" w:rsidRDefault="00C92569">
            <w:pPr>
              <w:spacing w:line="259" w:lineRule="auto"/>
              <w:rPr>
                <w:ins w:id="18532" w:author="V2" w:date="2025-04-14T14:19:00Z" w16du:dateUtc="2025-04-14T19:19:00Z"/>
              </w:rPr>
            </w:pPr>
            <w:ins w:id="18533" w:author="V2" w:date="2025-04-14T14:19:00Z" w16du:dateUtc="2025-04-14T19:19:00Z">
              <w:r w:rsidRPr="007F7E2B">
                <w:t>4.0</w:t>
              </w:r>
              <w:r w:rsidRPr="007F7E2B">
                <w:rPr>
                  <w:rFonts w:ascii="Calibri" w:eastAsia="Calibri" w:hAnsi="Calibri" w:cs="Calibri"/>
                </w:rPr>
                <w:t xml:space="preserve"> </w:t>
              </w:r>
            </w:ins>
          </w:p>
        </w:tc>
        <w:tc>
          <w:tcPr>
            <w:tcW w:w="787" w:type="dxa"/>
            <w:tcBorders>
              <w:top w:val="single" w:sz="4" w:space="0" w:color="000000"/>
              <w:left w:val="single" w:sz="4" w:space="0" w:color="000000"/>
              <w:bottom w:val="single" w:sz="4" w:space="0" w:color="000000"/>
              <w:right w:val="single" w:sz="4" w:space="0" w:color="000000"/>
            </w:tcBorders>
          </w:tcPr>
          <w:p w14:paraId="51E8235D" w14:textId="77777777" w:rsidR="00C92569" w:rsidRPr="007F7E2B" w:rsidRDefault="00C92569">
            <w:pPr>
              <w:spacing w:line="259" w:lineRule="auto"/>
              <w:ind w:left="1"/>
              <w:rPr>
                <w:ins w:id="18534" w:author="V2" w:date="2025-04-14T14:19:00Z" w16du:dateUtc="2025-04-14T19:19:00Z"/>
              </w:rPr>
            </w:pPr>
            <w:ins w:id="18535" w:author="V2" w:date="2025-04-14T14:19:00Z" w16du:dateUtc="2025-04-14T19:19:00Z">
              <w:r w:rsidRPr="007F7E2B">
                <w:t>1.1</w:t>
              </w:r>
              <w:r w:rsidRPr="007F7E2B">
                <w:rPr>
                  <w:rFonts w:ascii="Calibri" w:eastAsia="Calibri" w:hAnsi="Calibri" w:cs="Calibri"/>
                </w:rPr>
                <w:t xml:space="preserve"> </w:t>
              </w:r>
            </w:ins>
          </w:p>
        </w:tc>
      </w:tr>
      <w:tr w:rsidR="00C92569" w:rsidRPr="007F7E2B" w14:paraId="3B0E9A74" w14:textId="77777777">
        <w:trPr>
          <w:trHeight w:val="303"/>
          <w:ins w:id="18536" w:author="V2" w:date="2025-04-14T14:19:00Z" w16du:dateUtc="2025-04-14T19:19:00Z"/>
        </w:trPr>
        <w:tc>
          <w:tcPr>
            <w:tcW w:w="0" w:type="auto"/>
            <w:vMerge/>
            <w:tcBorders>
              <w:top w:val="nil"/>
              <w:left w:val="single" w:sz="4" w:space="0" w:color="000000"/>
              <w:bottom w:val="nil"/>
              <w:right w:val="single" w:sz="4" w:space="0" w:color="000000"/>
            </w:tcBorders>
          </w:tcPr>
          <w:p w14:paraId="3C600555" w14:textId="77777777" w:rsidR="00C92569" w:rsidRPr="007F7E2B" w:rsidRDefault="00C92569">
            <w:pPr>
              <w:spacing w:after="160" w:line="259" w:lineRule="auto"/>
              <w:rPr>
                <w:ins w:id="18537" w:author="V2" w:date="2025-04-14T14:19:00Z" w16du:dateUtc="2025-04-14T19:19:00Z"/>
              </w:rPr>
            </w:pPr>
          </w:p>
        </w:tc>
        <w:tc>
          <w:tcPr>
            <w:tcW w:w="4638" w:type="dxa"/>
            <w:tcBorders>
              <w:top w:val="single" w:sz="4" w:space="0" w:color="000000"/>
              <w:left w:val="single" w:sz="4" w:space="0" w:color="000000"/>
              <w:bottom w:val="single" w:sz="4" w:space="0" w:color="000000"/>
              <w:right w:val="single" w:sz="4" w:space="0" w:color="000000"/>
            </w:tcBorders>
          </w:tcPr>
          <w:p w14:paraId="4AB95908" w14:textId="77777777" w:rsidR="00C92569" w:rsidRPr="007F7E2B" w:rsidRDefault="00C92569">
            <w:pPr>
              <w:spacing w:line="259" w:lineRule="auto"/>
              <w:ind w:left="1"/>
              <w:rPr>
                <w:ins w:id="18538" w:author="V2" w:date="2025-04-14T14:19:00Z" w16du:dateUtc="2025-04-14T19:19:00Z"/>
              </w:rPr>
            </w:pPr>
            <w:ins w:id="18539" w:author="V2" w:date="2025-04-14T14:19:00Z" w16du:dateUtc="2025-04-14T19:19:00Z">
              <w:r w:rsidRPr="007F7E2B">
                <w:t>Tropical Savannah</w:t>
              </w:r>
              <w:r w:rsidRPr="007F7E2B">
                <w:rPr>
                  <w:rFonts w:ascii="Calibri" w:eastAsia="Calibri" w:hAnsi="Calibri" w:cs="Calibri"/>
                </w:rPr>
                <w:t xml:space="preserve"> </w:t>
              </w:r>
            </w:ins>
          </w:p>
        </w:tc>
        <w:tc>
          <w:tcPr>
            <w:tcW w:w="791" w:type="dxa"/>
            <w:tcBorders>
              <w:top w:val="single" w:sz="4" w:space="0" w:color="000000"/>
              <w:left w:val="single" w:sz="4" w:space="0" w:color="000000"/>
              <w:bottom w:val="single" w:sz="4" w:space="0" w:color="000000"/>
              <w:right w:val="single" w:sz="4" w:space="0" w:color="000000"/>
            </w:tcBorders>
          </w:tcPr>
          <w:p w14:paraId="439968DD" w14:textId="77777777" w:rsidR="00C92569" w:rsidRPr="007F7E2B" w:rsidRDefault="00C92569">
            <w:pPr>
              <w:spacing w:line="259" w:lineRule="auto"/>
              <w:rPr>
                <w:ins w:id="18540" w:author="V2" w:date="2025-04-14T14:19:00Z" w16du:dateUtc="2025-04-14T19:19:00Z"/>
              </w:rPr>
            </w:pPr>
            <w:ins w:id="18541" w:author="V2" w:date="2025-04-14T14:19:00Z" w16du:dateUtc="2025-04-14T19:19:00Z">
              <w:r w:rsidRPr="007F7E2B">
                <w:t>6</w:t>
              </w:r>
              <w:r w:rsidRPr="007F7E2B">
                <w:rPr>
                  <w:rFonts w:ascii="Calibri" w:eastAsia="Calibri" w:hAnsi="Calibri" w:cs="Calibri"/>
                </w:rPr>
                <w:t xml:space="preserve"> </w:t>
              </w:r>
            </w:ins>
          </w:p>
        </w:tc>
        <w:tc>
          <w:tcPr>
            <w:tcW w:w="787" w:type="dxa"/>
            <w:tcBorders>
              <w:top w:val="single" w:sz="4" w:space="0" w:color="000000"/>
              <w:left w:val="single" w:sz="4" w:space="0" w:color="000000"/>
              <w:bottom w:val="single" w:sz="4" w:space="0" w:color="000000"/>
              <w:right w:val="single" w:sz="4" w:space="0" w:color="000000"/>
            </w:tcBorders>
          </w:tcPr>
          <w:p w14:paraId="6F58C1C5" w14:textId="77777777" w:rsidR="00C92569" w:rsidRPr="007F7E2B" w:rsidRDefault="00C92569">
            <w:pPr>
              <w:spacing w:line="259" w:lineRule="auto"/>
              <w:ind w:left="1"/>
              <w:rPr>
                <w:ins w:id="18542" w:author="V2" w:date="2025-04-14T14:19:00Z" w16du:dateUtc="2025-04-14T19:19:00Z"/>
              </w:rPr>
            </w:pPr>
            <w:ins w:id="18543" w:author="V2" w:date="2025-04-14T14:19:00Z" w16du:dateUtc="2025-04-14T19:19:00Z">
              <w:r w:rsidRPr="007F7E2B">
                <w:t>1.8</w:t>
              </w:r>
              <w:r w:rsidRPr="007F7E2B">
                <w:rPr>
                  <w:rFonts w:ascii="Calibri" w:eastAsia="Calibri" w:hAnsi="Calibri" w:cs="Calibri"/>
                </w:rPr>
                <w:t xml:space="preserve"> </w:t>
              </w:r>
            </w:ins>
          </w:p>
        </w:tc>
      </w:tr>
      <w:tr w:rsidR="00C92569" w:rsidRPr="007F7E2B" w14:paraId="0C032EA5" w14:textId="77777777">
        <w:trPr>
          <w:trHeight w:val="310"/>
          <w:ins w:id="18544" w:author="V2" w:date="2025-04-14T14:19:00Z" w16du:dateUtc="2025-04-14T19:19:00Z"/>
        </w:trPr>
        <w:tc>
          <w:tcPr>
            <w:tcW w:w="0" w:type="auto"/>
            <w:vMerge/>
            <w:tcBorders>
              <w:top w:val="nil"/>
              <w:left w:val="single" w:sz="4" w:space="0" w:color="000000"/>
              <w:bottom w:val="single" w:sz="4" w:space="0" w:color="000000"/>
              <w:right w:val="single" w:sz="4" w:space="0" w:color="000000"/>
            </w:tcBorders>
          </w:tcPr>
          <w:p w14:paraId="3A481F98" w14:textId="77777777" w:rsidR="00C92569" w:rsidRPr="007F7E2B" w:rsidRDefault="00C92569">
            <w:pPr>
              <w:spacing w:after="160" w:line="259" w:lineRule="auto"/>
              <w:rPr>
                <w:ins w:id="18545" w:author="V2" w:date="2025-04-14T14:19:00Z" w16du:dateUtc="2025-04-14T19:19:00Z"/>
              </w:rPr>
            </w:pPr>
          </w:p>
        </w:tc>
        <w:tc>
          <w:tcPr>
            <w:tcW w:w="4638" w:type="dxa"/>
            <w:tcBorders>
              <w:top w:val="single" w:sz="4" w:space="0" w:color="000000"/>
              <w:left w:val="single" w:sz="4" w:space="0" w:color="000000"/>
              <w:bottom w:val="single" w:sz="4" w:space="0" w:color="000000"/>
              <w:right w:val="single" w:sz="4" w:space="0" w:color="000000"/>
            </w:tcBorders>
          </w:tcPr>
          <w:p w14:paraId="7BF0E0AF" w14:textId="77777777" w:rsidR="00C92569" w:rsidRPr="007F7E2B" w:rsidRDefault="00C92569">
            <w:pPr>
              <w:spacing w:line="259" w:lineRule="auto"/>
              <w:ind w:left="1"/>
              <w:rPr>
                <w:ins w:id="18546" w:author="V2" w:date="2025-04-14T14:19:00Z" w16du:dateUtc="2025-04-14T19:19:00Z"/>
              </w:rPr>
            </w:pPr>
            <w:ins w:id="18547" w:author="V2" w:date="2025-04-14T14:19:00Z" w16du:dateUtc="2025-04-14T19:19:00Z">
              <w:r w:rsidRPr="007F7E2B">
                <w:t xml:space="preserve">Other savannah woodlands </w:t>
              </w:r>
              <w:r w:rsidRPr="007F7E2B">
                <w:rPr>
                  <w:rFonts w:ascii="Calibri" w:eastAsia="Calibri" w:hAnsi="Calibri" w:cs="Calibri"/>
                </w:rPr>
                <w:t xml:space="preserve"> </w:t>
              </w:r>
            </w:ins>
          </w:p>
        </w:tc>
        <w:tc>
          <w:tcPr>
            <w:tcW w:w="791" w:type="dxa"/>
            <w:tcBorders>
              <w:top w:val="single" w:sz="4" w:space="0" w:color="000000"/>
              <w:left w:val="single" w:sz="4" w:space="0" w:color="000000"/>
              <w:bottom w:val="single" w:sz="4" w:space="0" w:color="000000"/>
              <w:right w:val="single" w:sz="4" w:space="0" w:color="000000"/>
            </w:tcBorders>
          </w:tcPr>
          <w:p w14:paraId="62E88AF0" w14:textId="77777777" w:rsidR="00C92569" w:rsidRPr="007F7E2B" w:rsidRDefault="00C92569">
            <w:pPr>
              <w:spacing w:line="259" w:lineRule="auto"/>
              <w:rPr>
                <w:ins w:id="18548" w:author="V2" w:date="2025-04-14T14:19:00Z" w16du:dateUtc="2025-04-14T19:19:00Z"/>
              </w:rPr>
            </w:pPr>
            <w:ins w:id="18549" w:author="V2" w:date="2025-04-14T14:19:00Z" w16du:dateUtc="2025-04-14T19:19:00Z">
              <w:r w:rsidRPr="007F7E2B">
                <w:t>5.3</w:t>
              </w:r>
              <w:r w:rsidRPr="007F7E2B">
                <w:rPr>
                  <w:rFonts w:ascii="Calibri" w:eastAsia="Calibri" w:hAnsi="Calibri" w:cs="Calibri"/>
                </w:rPr>
                <w:t xml:space="preserve"> </w:t>
              </w:r>
            </w:ins>
          </w:p>
        </w:tc>
        <w:tc>
          <w:tcPr>
            <w:tcW w:w="787" w:type="dxa"/>
            <w:tcBorders>
              <w:top w:val="single" w:sz="4" w:space="0" w:color="000000"/>
              <w:left w:val="single" w:sz="4" w:space="0" w:color="000000"/>
              <w:bottom w:val="single" w:sz="4" w:space="0" w:color="000000"/>
              <w:right w:val="single" w:sz="4" w:space="0" w:color="000000"/>
            </w:tcBorders>
          </w:tcPr>
          <w:p w14:paraId="0E2712A6" w14:textId="77777777" w:rsidR="00C92569" w:rsidRPr="007F7E2B" w:rsidRDefault="00C92569">
            <w:pPr>
              <w:spacing w:line="259" w:lineRule="auto"/>
              <w:ind w:left="1"/>
              <w:rPr>
                <w:ins w:id="18550" w:author="V2" w:date="2025-04-14T14:19:00Z" w16du:dateUtc="2025-04-14T19:19:00Z"/>
              </w:rPr>
            </w:pPr>
            <w:ins w:id="18551" w:author="V2" w:date="2025-04-14T14:19:00Z" w16du:dateUtc="2025-04-14T19:19:00Z">
              <w:r w:rsidRPr="007F7E2B">
                <w:t>1.7</w:t>
              </w:r>
              <w:r w:rsidRPr="007F7E2B">
                <w:rPr>
                  <w:rFonts w:ascii="Calibri" w:eastAsia="Calibri" w:hAnsi="Calibri" w:cs="Calibri"/>
                </w:rPr>
                <w:t xml:space="preserve"> </w:t>
              </w:r>
            </w:ins>
          </w:p>
        </w:tc>
      </w:tr>
      <w:tr w:rsidR="00C92569" w:rsidRPr="007F7E2B" w14:paraId="603E20BE" w14:textId="77777777">
        <w:trPr>
          <w:trHeight w:val="314"/>
          <w:ins w:id="18552" w:author="V2" w:date="2025-04-14T14:19:00Z" w16du:dateUtc="2025-04-14T19:19:00Z"/>
        </w:trPr>
        <w:tc>
          <w:tcPr>
            <w:tcW w:w="6939" w:type="dxa"/>
            <w:gridSpan w:val="2"/>
            <w:tcBorders>
              <w:top w:val="single" w:sz="4" w:space="0" w:color="000000"/>
              <w:left w:val="single" w:sz="4" w:space="0" w:color="000000"/>
              <w:bottom w:val="single" w:sz="4" w:space="0" w:color="000000"/>
              <w:right w:val="single" w:sz="4" w:space="0" w:color="000000"/>
            </w:tcBorders>
          </w:tcPr>
          <w:p w14:paraId="7121163A" w14:textId="77777777" w:rsidR="00C92569" w:rsidRPr="007F7E2B" w:rsidRDefault="00C92569">
            <w:pPr>
              <w:spacing w:line="259" w:lineRule="auto"/>
              <w:rPr>
                <w:ins w:id="18553" w:author="V2" w:date="2025-04-14T14:19:00Z" w16du:dateUtc="2025-04-14T19:19:00Z"/>
              </w:rPr>
            </w:pPr>
            <w:ins w:id="18554" w:author="V2" w:date="2025-04-14T14:19:00Z" w16du:dateUtc="2025-04-14T19:19:00Z">
              <w:r w:rsidRPr="007F7E2B">
                <w:t>All savannah woodlands  (mid/late dry season burns)</w:t>
              </w:r>
              <w:r w:rsidRPr="007F7E2B">
                <w:rPr>
                  <w:rFonts w:ascii="Calibri" w:eastAsia="Calibri" w:hAnsi="Calibri" w:cs="Calibri"/>
                </w:rPr>
                <w:t xml:space="preserve"> </w:t>
              </w:r>
            </w:ins>
          </w:p>
        </w:tc>
        <w:tc>
          <w:tcPr>
            <w:tcW w:w="791" w:type="dxa"/>
            <w:tcBorders>
              <w:top w:val="single" w:sz="4" w:space="0" w:color="000000"/>
              <w:left w:val="single" w:sz="4" w:space="0" w:color="000000"/>
              <w:bottom w:val="single" w:sz="4" w:space="0" w:color="000000"/>
              <w:right w:val="single" w:sz="4" w:space="0" w:color="000000"/>
            </w:tcBorders>
          </w:tcPr>
          <w:p w14:paraId="1D5EA84F" w14:textId="77777777" w:rsidR="00C92569" w:rsidRPr="007F7E2B" w:rsidRDefault="00C92569">
            <w:pPr>
              <w:spacing w:line="259" w:lineRule="auto"/>
              <w:rPr>
                <w:ins w:id="18555" w:author="V2" w:date="2025-04-14T14:19:00Z" w16du:dateUtc="2025-04-14T19:19:00Z"/>
              </w:rPr>
            </w:pPr>
            <w:ins w:id="18556" w:author="V2" w:date="2025-04-14T14:19:00Z" w16du:dateUtc="2025-04-14T19:19:00Z">
              <w:r w:rsidRPr="007F7E2B">
                <w:t>4.6</w:t>
              </w:r>
              <w:r w:rsidRPr="007F7E2B">
                <w:rPr>
                  <w:rFonts w:ascii="Calibri" w:eastAsia="Calibri" w:hAnsi="Calibri" w:cs="Calibri"/>
                </w:rPr>
                <w:t xml:space="preserve"> </w:t>
              </w:r>
            </w:ins>
          </w:p>
        </w:tc>
        <w:tc>
          <w:tcPr>
            <w:tcW w:w="787" w:type="dxa"/>
            <w:tcBorders>
              <w:top w:val="single" w:sz="4" w:space="0" w:color="000000"/>
              <w:left w:val="single" w:sz="4" w:space="0" w:color="000000"/>
              <w:bottom w:val="single" w:sz="4" w:space="0" w:color="000000"/>
              <w:right w:val="single" w:sz="4" w:space="0" w:color="000000"/>
            </w:tcBorders>
          </w:tcPr>
          <w:p w14:paraId="536B8E47" w14:textId="77777777" w:rsidR="00C92569" w:rsidRPr="007F7E2B" w:rsidRDefault="00C92569">
            <w:pPr>
              <w:spacing w:line="259" w:lineRule="auto"/>
              <w:ind w:left="1"/>
              <w:rPr>
                <w:ins w:id="18557" w:author="V2" w:date="2025-04-14T14:19:00Z" w16du:dateUtc="2025-04-14T19:19:00Z"/>
              </w:rPr>
            </w:pPr>
            <w:ins w:id="18558" w:author="V2" w:date="2025-04-14T14:19:00Z" w16du:dateUtc="2025-04-14T19:19:00Z">
              <w:r w:rsidRPr="007F7E2B">
                <w:t>1.5</w:t>
              </w:r>
              <w:r w:rsidRPr="007F7E2B">
                <w:rPr>
                  <w:rFonts w:ascii="Calibri" w:eastAsia="Calibri" w:hAnsi="Calibri" w:cs="Calibri"/>
                </w:rPr>
                <w:t xml:space="preserve"> </w:t>
              </w:r>
            </w:ins>
          </w:p>
        </w:tc>
      </w:tr>
      <w:tr w:rsidR="00C92569" w:rsidRPr="007F7E2B" w14:paraId="5E7657FC" w14:textId="77777777">
        <w:trPr>
          <w:trHeight w:val="607"/>
          <w:ins w:id="18559" w:author="V2" w:date="2025-04-14T14:19:00Z" w16du:dateUtc="2025-04-14T19:19:00Z"/>
        </w:trPr>
        <w:tc>
          <w:tcPr>
            <w:tcW w:w="2301" w:type="dxa"/>
            <w:vMerge w:val="restart"/>
            <w:tcBorders>
              <w:top w:val="single" w:sz="4" w:space="0" w:color="000000"/>
              <w:left w:val="single" w:sz="4" w:space="0" w:color="000000"/>
              <w:bottom w:val="single" w:sz="4" w:space="0" w:color="000000"/>
              <w:right w:val="single" w:sz="4" w:space="0" w:color="000000"/>
            </w:tcBorders>
          </w:tcPr>
          <w:p w14:paraId="4A7B08E4" w14:textId="77777777" w:rsidR="00C92569" w:rsidRPr="007F7E2B" w:rsidRDefault="00C92569">
            <w:pPr>
              <w:spacing w:line="259" w:lineRule="auto"/>
              <w:rPr>
                <w:ins w:id="18560" w:author="V2" w:date="2025-04-14T14:19:00Z" w16du:dateUtc="2025-04-14T19:19:00Z"/>
              </w:rPr>
            </w:pPr>
            <w:ins w:id="18561" w:author="V2" w:date="2025-04-14T14:19:00Z" w16du:dateUtc="2025-04-14T19:19:00Z">
              <w:r w:rsidRPr="007F7E2B">
                <w:t xml:space="preserve">Savannah </w:t>
              </w:r>
            </w:ins>
          </w:p>
          <w:p w14:paraId="6D10F3EF" w14:textId="77777777" w:rsidR="00C92569" w:rsidRPr="007F7E2B" w:rsidRDefault="00C92569">
            <w:pPr>
              <w:spacing w:line="259" w:lineRule="auto"/>
              <w:rPr>
                <w:ins w:id="18562" w:author="V2" w:date="2025-04-14T14:19:00Z" w16du:dateUtc="2025-04-14T19:19:00Z"/>
              </w:rPr>
            </w:pPr>
            <w:ins w:id="18563" w:author="V2" w:date="2025-04-14T14:19:00Z" w16du:dateUtc="2025-04-14T19:19:00Z">
              <w:r w:rsidRPr="007F7E2B">
                <w:t>Grasslands/Pastures (mid/late dry season  burns)</w:t>
              </w:r>
              <w:r w:rsidRPr="007F7E2B">
                <w:rPr>
                  <w:rFonts w:ascii="Calibri" w:eastAsia="Calibri" w:hAnsi="Calibri" w:cs="Calibri"/>
                </w:rPr>
                <w:t xml:space="preserve"> </w:t>
              </w:r>
            </w:ins>
          </w:p>
        </w:tc>
        <w:tc>
          <w:tcPr>
            <w:tcW w:w="4638" w:type="dxa"/>
            <w:tcBorders>
              <w:top w:val="single" w:sz="4" w:space="0" w:color="000000"/>
              <w:left w:val="single" w:sz="4" w:space="0" w:color="000000"/>
              <w:bottom w:val="single" w:sz="4" w:space="0" w:color="000000"/>
              <w:right w:val="single" w:sz="4" w:space="0" w:color="000000"/>
            </w:tcBorders>
          </w:tcPr>
          <w:p w14:paraId="3E6B0140" w14:textId="77777777" w:rsidR="00C92569" w:rsidRPr="007F7E2B" w:rsidRDefault="00C92569">
            <w:pPr>
              <w:spacing w:line="259" w:lineRule="auto"/>
              <w:ind w:left="1"/>
              <w:rPr>
                <w:ins w:id="18564" w:author="V2" w:date="2025-04-14T14:19:00Z" w16du:dateUtc="2025-04-14T19:19:00Z"/>
              </w:rPr>
            </w:pPr>
            <w:ins w:id="18565" w:author="V2" w:date="2025-04-14T14:19:00Z" w16du:dateUtc="2025-04-14T19:19:00Z">
              <w:r w:rsidRPr="007F7E2B">
                <w:t>Tropical /sub-tropical grassland</w:t>
              </w:r>
              <w:r w:rsidRPr="007F7E2B">
                <w:rPr>
                  <w:rFonts w:ascii="Calibri" w:eastAsia="Calibri" w:hAnsi="Calibri" w:cs="Calibri"/>
                </w:rPr>
                <w:t xml:space="preserve"> </w:t>
              </w:r>
            </w:ins>
          </w:p>
        </w:tc>
        <w:tc>
          <w:tcPr>
            <w:tcW w:w="791" w:type="dxa"/>
            <w:tcBorders>
              <w:top w:val="single" w:sz="4" w:space="0" w:color="000000"/>
              <w:left w:val="single" w:sz="4" w:space="0" w:color="000000"/>
              <w:bottom w:val="single" w:sz="4" w:space="0" w:color="000000"/>
              <w:right w:val="single" w:sz="4" w:space="0" w:color="000000"/>
            </w:tcBorders>
          </w:tcPr>
          <w:p w14:paraId="2A1BBD9B" w14:textId="77777777" w:rsidR="00C92569" w:rsidRPr="007F7E2B" w:rsidRDefault="00C92569">
            <w:pPr>
              <w:spacing w:line="259" w:lineRule="auto"/>
              <w:rPr>
                <w:ins w:id="18566" w:author="V2" w:date="2025-04-14T14:19:00Z" w16du:dateUtc="2025-04-14T19:19:00Z"/>
              </w:rPr>
            </w:pPr>
            <w:ins w:id="18567" w:author="V2" w:date="2025-04-14T14:19:00Z" w16du:dateUtc="2025-04-14T19:19:00Z">
              <w:r w:rsidRPr="007F7E2B">
                <w:t>2.1</w:t>
              </w:r>
              <w:r w:rsidRPr="007F7E2B">
                <w:rPr>
                  <w:rFonts w:ascii="Calibri" w:eastAsia="Calibri" w:hAnsi="Calibri" w:cs="Calibri"/>
                </w:rPr>
                <w:t xml:space="preserve"> </w:t>
              </w:r>
            </w:ins>
          </w:p>
        </w:tc>
        <w:tc>
          <w:tcPr>
            <w:tcW w:w="787" w:type="dxa"/>
            <w:tcBorders>
              <w:top w:val="single" w:sz="4" w:space="0" w:color="000000"/>
              <w:left w:val="single" w:sz="4" w:space="0" w:color="000000"/>
              <w:bottom w:val="single" w:sz="4" w:space="0" w:color="000000"/>
              <w:right w:val="single" w:sz="4" w:space="0" w:color="000000"/>
            </w:tcBorders>
          </w:tcPr>
          <w:p w14:paraId="0545B67C" w14:textId="77777777" w:rsidR="00C92569" w:rsidRPr="007F7E2B" w:rsidRDefault="00C92569">
            <w:pPr>
              <w:spacing w:line="259" w:lineRule="auto"/>
              <w:ind w:left="1"/>
              <w:rPr>
                <w:ins w:id="18568" w:author="V2" w:date="2025-04-14T14:19:00Z" w16du:dateUtc="2025-04-14T19:19:00Z"/>
              </w:rPr>
            </w:pPr>
            <w:ins w:id="18569" w:author="V2" w:date="2025-04-14T14:19:00Z" w16du:dateUtc="2025-04-14T19:19:00Z">
              <w:r w:rsidRPr="007F7E2B">
                <w:t>-</w:t>
              </w:r>
              <w:r w:rsidRPr="007F7E2B">
                <w:rPr>
                  <w:rFonts w:ascii="Calibri" w:eastAsia="Calibri" w:hAnsi="Calibri" w:cs="Calibri"/>
                </w:rPr>
                <w:t xml:space="preserve"> </w:t>
              </w:r>
            </w:ins>
          </w:p>
        </w:tc>
      </w:tr>
      <w:tr w:rsidR="00C92569" w:rsidRPr="007F7E2B" w14:paraId="0A21DD0D" w14:textId="77777777">
        <w:trPr>
          <w:trHeight w:val="343"/>
          <w:ins w:id="18570" w:author="V2" w:date="2025-04-14T14:19:00Z" w16du:dateUtc="2025-04-14T19:19:00Z"/>
        </w:trPr>
        <w:tc>
          <w:tcPr>
            <w:tcW w:w="0" w:type="auto"/>
            <w:vMerge/>
            <w:tcBorders>
              <w:top w:val="nil"/>
              <w:left w:val="single" w:sz="4" w:space="0" w:color="000000"/>
              <w:bottom w:val="single" w:sz="4" w:space="0" w:color="000000"/>
              <w:right w:val="single" w:sz="4" w:space="0" w:color="000000"/>
            </w:tcBorders>
          </w:tcPr>
          <w:p w14:paraId="7D1A4D70" w14:textId="77777777" w:rsidR="00C92569" w:rsidRPr="007F7E2B" w:rsidRDefault="00C92569">
            <w:pPr>
              <w:spacing w:after="160" w:line="259" w:lineRule="auto"/>
              <w:rPr>
                <w:ins w:id="18571" w:author="V2" w:date="2025-04-14T14:19:00Z" w16du:dateUtc="2025-04-14T19:19:00Z"/>
              </w:rPr>
            </w:pPr>
          </w:p>
        </w:tc>
        <w:tc>
          <w:tcPr>
            <w:tcW w:w="4638" w:type="dxa"/>
            <w:tcBorders>
              <w:top w:val="single" w:sz="4" w:space="0" w:color="000000"/>
              <w:left w:val="single" w:sz="4" w:space="0" w:color="000000"/>
              <w:bottom w:val="single" w:sz="4" w:space="0" w:color="000000"/>
              <w:right w:val="single" w:sz="4" w:space="0" w:color="000000"/>
            </w:tcBorders>
          </w:tcPr>
          <w:p w14:paraId="7519BB4B" w14:textId="77777777" w:rsidR="00C92569" w:rsidRPr="007F7E2B" w:rsidRDefault="00C92569">
            <w:pPr>
              <w:spacing w:line="259" w:lineRule="auto"/>
              <w:ind w:left="1"/>
              <w:rPr>
                <w:ins w:id="18572" w:author="V2" w:date="2025-04-14T14:19:00Z" w16du:dateUtc="2025-04-14T19:19:00Z"/>
              </w:rPr>
            </w:pPr>
            <w:ins w:id="18573" w:author="V2" w:date="2025-04-14T14:19:00Z" w16du:dateUtc="2025-04-14T19:19:00Z">
              <w:r w:rsidRPr="007F7E2B">
                <w:t>Grassland</w:t>
              </w:r>
              <w:r w:rsidRPr="007F7E2B">
                <w:rPr>
                  <w:rFonts w:ascii="Calibri" w:eastAsia="Calibri" w:hAnsi="Calibri" w:cs="Calibri"/>
                </w:rPr>
                <w:t xml:space="preserve"> </w:t>
              </w:r>
            </w:ins>
          </w:p>
        </w:tc>
        <w:tc>
          <w:tcPr>
            <w:tcW w:w="791" w:type="dxa"/>
            <w:tcBorders>
              <w:top w:val="single" w:sz="4" w:space="0" w:color="000000"/>
              <w:left w:val="single" w:sz="4" w:space="0" w:color="000000"/>
              <w:bottom w:val="single" w:sz="4" w:space="0" w:color="000000"/>
              <w:right w:val="single" w:sz="4" w:space="0" w:color="000000"/>
            </w:tcBorders>
          </w:tcPr>
          <w:p w14:paraId="773324F4" w14:textId="77777777" w:rsidR="00C92569" w:rsidRPr="007F7E2B" w:rsidRDefault="00C92569">
            <w:pPr>
              <w:spacing w:line="259" w:lineRule="auto"/>
              <w:rPr>
                <w:ins w:id="18574" w:author="V2" w:date="2025-04-14T14:19:00Z" w16du:dateUtc="2025-04-14T19:19:00Z"/>
              </w:rPr>
            </w:pPr>
            <w:ins w:id="18575" w:author="V2" w:date="2025-04-14T14:19:00Z" w16du:dateUtc="2025-04-14T19:19:00Z">
              <w:r w:rsidRPr="007F7E2B">
                <w:t>-</w:t>
              </w:r>
              <w:r w:rsidRPr="007F7E2B">
                <w:rPr>
                  <w:rFonts w:ascii="Calibri" w:eastAsia="Calibri" w:hAnsi="Calibri" w:cs="Calibri"/>
                </w:rPr>
                <w:t xml:space="preserve"> </w:t>
              </w:r>
            </w:ins>
          </w:p>
        </w:tc>
        <w:tc>
          <w:tcPr>
            <w:tcW w:w="787" w:type="dxa"/>
            <w:tcBorders>
              <w:top w:val="single" w:sz="4" w:space="0" w:color="000000"/>
              <w:left w:val="single" w:sz="4" w:space="0" w:color="000000"/>
              <w:bottom w:val="single" w:sz="4" w:space="0" w:color="000000"/>
              <w:right w:val="single" w:sz="4" w:space="0" w:color="000000"/>
            </w:tcBorders>
          </w:tcPr>
          <w:p w14:paraId="001D9676" w14:textId="77777777" w:rsidR="00C92569" w:rsidRPr="007F7E2B" w:rsidRDefault="00C92569">
            <w:pPr>
              <w:spacing w:line="259" w:lineRule="auto"/>
              <w:ind w:left="1"/>
              <w:rPr>
                <w:ins w:id="18576" w:author="V2" w:date="2025-04-14T14:19:00Z" w16du:dateUtc="2025-04-14T19:19:00Z"/>
              </w:rPr>
            </w:pPr>
            <w:ins w:id="18577" w:author="V2" w:date="2025-04-14T14:19:00Z" w16du:dateUtc="2025-04-14T19:19:00Z">
              <w:r w:rsidRPr="007F7E2B">
                <w:t>-</w:t>
              </w:r>
              <w:r w:rsidRPr="007F7E2B">
                <w:rPr>
                  <w:rFonts w:ascii="Calibri" w:eastAsia="Calibri" w:hAnsi="Calibri" w:cs="Calibri"/>
                </w:rPr>
                <w:t xml:space="preserve"> </w:t>
              </w:r>
            </w:ins>
          </w:p>
        </w:tc>
      </w:tr>
      <w:tr w:rsidR="00C92569" w:rsidRPr="007F7E2B" w14:paraId="01A06421" w14:textId="77777777">
        <w:trPr>
          <w:trHeight w:val="240"/>
          <w:ins w:id="18578" w:author="V2" w:date="2025-04-14T14:19:00Z" w16du:dateUtc="2025-04-14T19:19:00Z"/>
        </w:trPr>
        <w:tc>
          <w:tcPr>
            <w:tcW w:w="6939" w:type="dxa"/>
            <w:gridSpan w:val="2"/>
            <w:tcBorders>
              <w:top w:val="single" w:sz="4" w:space="0" w:color="000000"/>
              <w:left w:val="single" w:sz="4" w:space="0" w:color="000000"/>
              <w:bottom w:val="single" w:sz="4" w:space="0" w:color="000000"/>
              <w:right w:val="single" w:sz="4" w:space="0" w:color="000000"/>
            </w:tcBorders>
          </w:tcPr>
          <w:p w14:paraId="5029E755" w14:textId="77777777" w:rsidR="00C92569" w:rsidRPr="007F7E2B" w:rsidRDefault="00C92569">
            <w:pPr>
              <w:spacing w:line="259" w:lineRule="auto"/>
              <w:rPr>
                <w:ins w:id="18579" w:author="V2" w:date="2025-04-14T14:19:00Z" w16du:dateUtc="2025-04-14T19:19:00Z"/>
              </w:rPr>
            </w:pPr>
            <w:ins w:id="18580" w:author="V2" w:date="2025-04-14T14:19:00Z" w16du:dateUtc="2025-04-14T19:19:00Z">
              <w:r w:rsidRPr="007F7E2B">
                <w:t>All savannah grasslands (early dry season burns)</w:t>
              </w:r>
              <w:r w:rsidRPr="007F7E2B">
                <w:rPr>
                  <w:rFonts w:ascii="Calibri" w:eastAsia="Calibri" w:hAnsi="Calibri" w:cs="Calibri"/>
                </w:rPr>
                <w:t xml:space="preserve"> </w:t>
              </w:r>
            </w:ins>
          </w:p>
        </w:tc>
        <w:tc>
          <w:tcPr>
            <w:tcW w:w="791" w:type="dxa"/>
            <w:tcBorders>
              <w:top w:val="single" w:sz="4" w:space="0" w:color="000000"/>
              <w:left w:val="single" w:sz="4" w:space="0" w:color="000000"/>
              <w:bottom w:val="single" w:sz="4" w:space="0" w:color="000000"/>
              <w:right w:val="single" w:sz="4" w:space="0" w:color="000000"/>
            </w:tcBorders>
          </w:tcPr>
          <w:p w14:paraId="729C8527" w14:textId="77777777" w:rsidR="00C92569" w:rsidRPr="007F7E2B" w:rsidRDefault="00C92569">
            <w:pPr>
              <w:spacing w:line="259" w:lineRule="auto"/>
              <w:rPr>
                <w:ins w:id="18581" w:author="V2" w:date="2025-04-14T14:19:00Z" w16du:dateUtc="2025-04-14T19:19:00Z"/>
              </w:rPr>
            </w:pPr>
            <w:ins w:id="18582" w:author="V2" w:date="2025-04-14T14:19:00Z" w16du:dateUtc="2025-04-14T19:19:00Z">
              <w:r w:rsidRPr="007F7E2B">
                <w:t>2.1</w:t>
              </w:r>
              <w:r w:rsidRPr="007F7E2B">
                <w:rPr>
                  <w:rFonts w:ascii="Calibri" w:eastAsia="Calibri" w:hAnsi="Calibri" w:cs="Calibri"/>
                </w:rPr>
                <w:t xml:space="preserve"> </w:t>
              </w:r>
            </w:ins>
          </w:p>
        </w:tc>
        <w:tc>
          <w:tcPr>
            <w:tcW w:w="787" w:type="dxa"/>
            <w:tcBorders>
              <w:top w:val="single" w:sz="4" w:space="0" w:color="000000"/>
              <w:left w:val="single" w:sz="4" w:space="0" w:color="000000"/>
              <w:bottom w:val="single" w:sz="4" w:space="0" w:color="000000"/>
              <w:right w:val="single" w:sz="4" w:space="0" w:color="000000"/>
            </w:tcBorders>
          </w:tcPr>
          <w:p w14:paraId="79AD1F8D" w14:textId="77777777" w:rsidR="00C92569" w:rsidRPr="007F7E2B" w:rsidRDefault="00C92569">
            <w:pPr>
              <w:spacing w:line="259" w:lineRule="auto"/>
              <w:ind w:left="1"/>
              <w:rPr>
                <w:ins w:id="18583" w:author="V2" w:date="2025-04-14T14:19:00Z" w16du:dateUtc="2025-04-14T19:19:00Z"/>
              </w:rPr>
            </w:pPr>
            <w:ins w:id="18584" w:author="V2" w:date="2025-04-14T14:19:00Z" w16du:dateUtc="2025-04-14T19:19:00Z">
              <w:r w:rsidRPr="007F7E2B">
                <w:rPr>
                  <w:rFonts w:ascii="Calibri" w:eastAsia="Calibri" w:hAnsi="Calibri" w:cs="Calibri"/>
                </w:rPr>
                <w:t xml:space="preserve"> </w:t>
              </w:r>
            </w:ins>
          </w:p>
        </w:tc>
      </w:tr>
      <w:tr w:rsidR="00C92569" w:rsidRPr="007F7E2B" w14:paraId="187E3B97" w14:textId="77777777">
        <w:trPr>
          <w:trHeight w:val="240"/>
          <w:ins w:id="18585" w:author="V2" w:date="2025-04-14T14:19:00Z" w16du:dateUtc="2025-04-14T19:19:00Z"/>
        </w:trPr>
        <w:tc>
          <w:tcPr>
            <w:tcW w:w="2301" w:type="dxa"/>
            <w:vMerge w:val="restart"/>
            <w:tcBorders>
              <w:top w:val="single" w:sz="4" w:space="0" w:color="000000"/>
              <w:left w:val="single" w:sz="4" w:space="0" w:color="000000"/>
              <w:bottom w:val="single" w:sz="4" w:space="0" w:color="000000"/>
              <w:right w:val="single" w:sz="4" w:space="0" w:color="000000"/>
            </w:tcBorders>
          </w:tcPr>
          <w:p w14:paraId="012DFBDE" w14:textId="77777777" w:rsidR="00C92569" w:rsidRPr="007F7E2B" w:rsidRDefault="00C92569">
            <w:pPr>
              <w:spacing w:line="259" w:lineRule="auto"/>
              <w:rPr>
                <w:ins w:id="18586" w:author="V2" w:date="2025-04-14T14:19:00Z" w16du:dateUtc="2025-04-14T19:19:00Z"/>
              </w:rPr>
            </w:pPr>
            <w:ins w:id="18587" w:author="V2" w:date="2025-04-14T14:19:00Z" w16du:dateUtc="2025-04-14T19:19:00Z">
              <w:r w:rsidRPr="007F7E2B">
                <w:t>Savannah grasslands/pastures (mid/late dry season burns)</w:t>
              </w:r>
              <w:r w:rsidRPr="007F7E2B">
                <w:rPr>
                  <w:rFonts w:ascii="Calibri" w:eastAsia="Calibri" w:hAnsi="Calibri" w:cs="Calibri"/>
                </w:rPr>
                <w:t xml:space="preserve"> </w:t>
              </w:r>
            </w:ins>
          </w:p>
        </w:tc>
        <w:tc>
          <w:tcPr>
            <w:tcW w:w="4638" w:type="dxa"/>
            <w:tcBorders>
              <w:top w:val="single" w:sz="4" w:space="0" w:color="000000"/>
              <w:left w:val="single" w:sz="4" w:space="0" w:color="000000"/>
              <w:bottom w:val="single" w:sz="4" w:space="0" w:color="000000"/>
              <w:right w:val="single" w:sz="4" w:space="0" w:color="000000"/>
            </w:tcBorders>
          </w:tcPr>
          <w:p w14:paraId="5C2417C3" w14:textId="77777777" w:rsidR="00C92569" w:rsidRPr="007F7E2B" w:rsidRDefault="00C92569">
            <w:pPr>
              <w:spacing w:line="259" w:lineRule="auto"/>
              <w:ind w:left="1"/>
              <w:rPr>
                <w:ins w:id="18588" w:author="V2" w:date="2025-04-14T14:19:00Z" w16du:dateUtc="2025-04-14T19:19:00Z"/>
              </w:rPr>
            </w:pPr>
            <w:ins w:id="18589" w:author="V2" w:date="2025-04-14T14:19:00Z" w16du:dateUtc="2025-04-14T19:19:00Z">
              <w:r w:rsidRPr="007F7E2B">
                <w:t>Tropical/subtropical grasslands</w:t>
              </w:r>
              <w:r w:rsidRPr="007F7E2B">
                <w:rPr>
                  <w:rFonts w:ascii="Calibri" w:eastAsia="Calibri" w:hAnsi="Calibri" w:cs="Calibri"/>
                </w:rPr>
                <w:t xml:space="preserve"> </w:t>
              </w:r>
            </w:ins>
          </w:p>
        </w:tc>
        <w:tc>
          <w:tcPr>
            <w:tcW w:w="791" w:type="dxa"/>
            <w:tcBorders>
              <w:top w:val="single" w:sz="4" w:space="0" w:color="000000"/>
              <w:left w:val="single" w:sz="4" w:space="0" w:color="000000"/>
              <w:bottom w:val="single" w:sz="4" w:space="0" w:color="000000"/>
              <w:right w:val="single" w:sz="4" w:space="0" w:color="000000"/>
            </w:tcBorders>
          </w:tcPr>
          <w:p w14:paraId="6FB08E4E" w14:textId="77777777" w:rsidR="00C92569" w:rsidRPr="007F7E2B" w:rsidRDefault="00C92569">
            <w:pPr>
              <w:spacing w:line="259" w:lineRule="auto"/>
              <w:rPr>
                <w:ins w:id="18590" w:author="V2" w:date="2025-04-14T14:19:00Z" w16du:dateUtc="2025-04-14T19:19:00Z"/>
              </w:rPr>
            </w:pPr>
            <w:ins w:id="18591" w:author="V2" w:date="2025-04-14T14:19:00Z" w16du:dateUtc="2025-04-14T19:19:00Z">
              <w:r w:rsidRPr="007F7E2B">
                <w:t>5.2</w:t>
              </w:r>
              <w:r w:rsidRPr="007F7E2B">
                <w:rPr>
                  <w:rFonts w:ascii="Calibri" w:eastAsia="Calibri" w:hAnsi="Calibri" w:cs="Calibri"/>
                </w:rPr>
                <w:t xml:space="preserve"> </w:t>
              </w:r>
            </w:ins>
          </w:p>
        </w:tc>
        <w:tc>
          <w:tcPr>
            <w:tcW w:w="787" w:type="dxa"/>
            <w:tcBorders>
              <w:top w:val="single" w:sz="4" w:space="0" w:color="000000"/>
              <w:left w:val="single" w:sz="4" w:space="0" w:color="000000"/>
              <w:bottom w:val="single" w:sz="4" w:space="0" w:color="000000"/>
              <w:right w:val="single" w:sz="4" w:space="0" w:color="000000"/>
            </w:tcBorders>
          </w:tcPr>
          <w:p w14:paraId="63503E98" w14:textId="77777777" w:rsidR="00C92569" w:rsidRPr="007F7E2B" w:rsidRDefault="00C92569">
            <w:pPr>
              <w:spacing w:line="259" w:lineRule="auto"/>
              <w:ind w:left="1"/>
              <w:rPr>
                <w:ins w:id="18592" w:author="V2" w:date="2025-04-14T14:19:00Z" w16du:dateUtc="2025-04-14T19:19:00Z"/>
              </w:rPr>
            </w:pPr>
            <w:ins w:id="18593" w:author="V2" w:date="2025-04-14T14:19:00Z" w16du:dateUtc="2025-04-14T19:19:00Z">
              <w:r w:rsidRPr="007F7E2B">
                <w:t>1.7</w:t>
              </w:r>
              <w:r w:rsidRPr="007F7E2B">
                <w:rPr>
                  <w:rFonts w:ascii="Calibri" w:eastAsia="Calibri" w:hAnsi="Calibri" w:cs="Calibri"/>
                </w:rPr>
                <w:t xml:space="preserve"> </w:t>
              </w:r>
            </w:ins>
          </w:p>
        </w:tc>
      </w:tr>
      <w:tr w:rsidR="00C92569" w:rsidRPr="007F7E2B" w14:paraId="077ABE43" w14:textId="77777777">
        <w:trPr>
          <w:trHeight w:val="240"/>
          <w:ins w:id="18594" w:author="V2" w:date="2025-04-14T14:19:00Z" w16du:dateUtc="2025-04-14T19:19:00Z"/>
        </w:trPr>
        <w:tc>
          <w:tcPr>
            <w:tcW w:w="0" w:type="auto"/>
            <w:vMerge/>
            <w:tcBorders>
              <w:top w:val="nil"/>
              <w:left w:val="single" w:sz="4" w:space="0" w:color="000000"/>
              <w:bottom w:val="nil"/>
              <w:right w:val="single" w:sz="4" w:space="0" w:color="000000"/>
            </w:tcBorders>
          </w:tcPr>
          <w:p w14:paraId="3DC0D8B0" w14:textId="77777777" w:rsidR="00C92569" w:rsidRPr="007F7E2B" w:rsidRDefault="00C92569">
            <w:pPr>
              <w:spacing w:after="160" w:line="259" w:lineRule="auto"/>
              <w:rPr>
                <w:ins w:id="18595" w:author="V2" w:date="2025-04-14T14:19:00Z" w16du:dateUtc="2025-04-14T19:19:00Z"/>
              </w:rPr>
            </w:pPr>
          </w:p>
        </w:tc>
        <w:tc>
          <w:tcPr>
            <w:tcW w:w="4638" w:type="dxa"/>
            <w:tcBorders>
              <w:top w:val="single" w:sz="4" w:space="0" w:color="000000"/>
              <w:left w:val="single" w:sz="4" w:space="0" w:color="000000"/>
              <w:bottom w:val="single" w:sz="4" w:space="0" w:color="000000"/>
              <w:right w:val="single" w:sz="4" w:space="0" w:color="000000"/>
            </w:tcBorders>
          </w:tcPr>
          <w:p w14:paraId="2A45A0B2" w14:textId="77777777" w:rsidR="00C92569" w:rsidRPr="007F7E2B" w:rsidRDefault="00C92569">
            <w:pPr>
              <w:spacing w:line="259" w:lineRule="auto"/>
              <w:ind w:left="1"/>
              <w:rPr>
                <w:ins w:id="18596" w:author="V2" w:date="2025-04-14T14:19:00Z" w16du:dateUtc="2025-04-14T19:19:00Z"/>
              </w:rPr>
            </w:pPr>
            <w:ins w:id="18597" w:author="V2" w:date="2025-04-14T14:19:00Z" w16du:dateUtc="2025-04-14T19:19:00Z">
              <w:r w:rsidRPr="007F7E2B">
                <w:t>Grasslands</w:t>
              </w:r>
              <w:r w:rsidRPr="007F7E2B">
                <w:rPr>
                  <w:rFonts w:ascii="Calibri" w:eastAsia="Calibri" w:hAnsi="Calibri" w:cs="Calibri"/>
                </w:rPr>
                <w:t xml:space="preserve"> </w:t>
              </w:r>
            </w:ins>
          </w:p>
        </w:tc>
        <w:tc>
          <w:tcPr>
            <w:tcW w:w="791" w:type="dxa"/>
            <w:tcBorders>
              <w:top w:val="single" w:sz="4" w:space="0" w:color="000000"/>
              <w:left w:val="single" w:sz="4" w:space="0" w:color="000000"/>
              <w:bottom w:val="single" w:sz="4" w:space="0" w:color="000000"/>
              <w:right w:val="single" w:sz="4" w:space="0" w:color="000000"/>
            </w:tcBorders>
          </w:tcPr>
          <w:p w14:paraId="4C328E73" w14:textId="77777777" w:rsidR="00C92569" w:rsidRPr="007F7E2B" w:rsidRDefault="00C92569">
            <w:pPr>
              <w:spacing w:line="259" w:lineRule="auto"/>
              <w:rPr>
                <w:ins w:id="18598" w:author="V2" w:date="2025-04-14T14:19:00Z" w16du:dateUtc="2025-04-14T19:19:00Z"/>
              </w:rPr>
            </w:pPr>
            <w:ins w:id="18599" w:author="V2" w:date="2025-04-14T14:19:00Z" w16du:dateUtc="2025-04-14T19:19:00Z">
              <w:r w:rsidRPr="007F7E2B">
                <w:t>4.1</w:t>
              </w:r>
              <w:r w:rsidRPr="007F7E2B">
                <w:rPr>
                  <w:rFonts w:ascii="Calibri" w:eastAsia="Calibri" w:hAnsi="Calibri" w:cs="Calibri"/>
                </w:rPr>
                <w:t xml:space="preserve"> </w:t>
              </w:r>
            </w:ins>
          </w:p>
        </w:tc>
        <w:tc>
          <w:tcPr>
            <w:tcW w:w="787" w:type="dxa"/>
            <w:tcBorders>
              <w:top w:val="single" w:sz="4" w:space="0" w:color="000000"/>
              <w:left w:val="single" w:sz="4" w:space="0" w:color="000000"/>
              <w:bottom w:val="single" w:sz="4" w:space="0" w:color="000000"/>
              <w:right w:val="single" w:sz="4" w:space="0" w:color="000000"/>
            </w:tcBorders>
          </w:tcPr>
          <w:p w14:paraId="4A8FBE0C" w14:textId="77777777" w:rsidR="00C92569" w:rsidRPr="007F7E2B" w:rsidRDefault="00C92569">
            <w:pPr>
              <w:spacing w:line="259" w:lineRule="auto"/>
              <w:ind w:left="1"/>
              <w:rPr>
                <w:ins w:id="18600" w:author="V2" w:date="2025-04-14T14:19:00Z" w16du:dateUtc="2025-04-14T19:19:00Z"/>
              </w:rPr>
            </w:pPr>
            <w:ins w:id="18601" w:author="V2" w:date="2025-04-14T14:19:00Z" w16du:dateUtc="2025-04-14T19:19:00Z">
              <w:r w:rsidRPr="007F7E2B">
                <w:t>3.1</w:t>
              </w:r>
              <w:r w:rsidRPr="007F7E2B">
                <w:rPr>
                  <w:rFonts w:ascii="Calibri" w:eastAsia="Calibri" w:hAnsi="Calibri" w:cs="Calibri"/>
                </w:rPr>
                <w:t xml:space="preserve"> </w:t>
              </w:r>
            </w:ins>
          </w:p>
        </w:tc>
      </w:tr>
      <w:tr w:rsidR="00C92569" w:rsidRPr="007F7E2B" w14:paraId="0651D0AD" w14:textId="77777777">
        <w:trPr>
          <w:trHeight w:val="240"/>
          <w:ins w:id="18602" w:author="V2" w:date="2025-04-14T14:19:00Z" w16du:dateUtc="2025-04-14T19:19:00Z"/>
        </w:trPr>
        <w:tc>
          <w:tcPr>
            <w:tcW w:w="0" w:type="auto"/>
            <w:vMerge/>
            <w:tcBorders>
              <w:top w:val="nil"/>
              <w:left w:val="single" w:sz="4" w:space="0" w:color="000000"/>
              <w:bottom w:val="nil"/>
              <w:right w:val="single" w:sz="4" w:space="0" w:color="000000"/>
            </w:tcBorders>
          </w:tcPr>
          <w:p w14:paraId="0AE1B309" w14:textId="77777777" w:rsidR="00C92569" w:rsidRPr="007F7E2B" w:rsidRDefault="00C92569">
            <w:pPr>
              <w:spacing w:after="160" w:line="259" w:lineRule="auto"/>
              <w:rPr>
                <w:ins w:id="18603" w:author="V2" w:date="2025-04-14T14:19:00Z" w16du:dateUtc="2025-04-14T19:19:00Z"/>
              </w:rPr>
            </w:pPr>
          </w:p>
        </w:tc>
        <w:tc>
          <w:tcPr>
            <w:tcW w:w="4638" w:type="dxa"/>
            <w:tcBorders>
              <w:top w:val="single" w:sz="4" w:space="0" w:color="000000"/>
              <w:left w:val="single" w:sz="4" w:space="0" w:color="000000"/>
              <w:bottom w:val="single" w:sz="4" w:space="0" w:color="000000"/>
              <w:right w:val="single" w:sz="4" w:space="0" w:color="000000"/>
            </w:tcBorders>
          </w:tcPr>
          <w:p w14:paraId="0F9E1792" w14:textId="77777777" w:rsidR="00C92569" w:rsidRPr="007F7E2B" w:rsidRDefault="00C92569">
            <w:pPr>
              <w:spacing w:line="259" w:lineRule="auto"/>
              <w:ind w:left="1"/>
              <w:rPr>
                <w:ins w:id="18604" w:author="V2" w:date="2025-04-14T14:19:00Z" w16du:dateUtc="2025-04-14T19:19:00Z"/>
              </w:rPr>
            </w:pPr>
            <w:ins w:id="18605" w:author="V2" w:date="2025-04-14T14:19:00Z" w16du:dateUtc="2025-04-14T19:19:00Z">
              <w:r w:rsidRPr="007F7E2B">
                <w:t>Tropical pasture</w:t>
              </w:r>
              <w:r w:rsidRPr="007F7E2B">
                <w:rPr>
                  <w:rFonts w:ascii="Calibri" w:eastAsia="Calibri" w:hAnsi="Calibri" w:cs="Calibri"/>
                </w:rPr>
                <w:t xml:space="preserve"> </w:t>
              </w:r>
            </w:ins>
          </w:p>
        </w:tc>
        <w:tc>
          <w:tcPr>
            <w:tcW w:w="791" w:type="dxa"/>
            <w:tcBorders>
              <w:top w:val="single" w:sz="4" w:space="0" w:color="000000"/>
              <w:left w:val="single" w:sz="4" w:space="0" w:color="000000"/>
              <w:bottom w:val="single" w:sz="4" w:space="0" w:color="000000"/>
              <w:right w:val="single" w:sz="4" w:space="0" w:color="000000"/>
            </w:tcBorders>
          </w:tcPr>
          <w:p w14:paraId="3EFAF177" w14:textId="77777777" w:rsidR="00C92569" w:rsidRPr="007F7E2B" w:rsidRDefault="00C92569">
            <w:pPr>
              <w:spacing w:line="259" w:lineRule="auto"/>
              <w:rPr>
                <w:ins w:id="18606" w:author="V2" w:date="2025-04-14T14:19:00Z" w16du:dateUtc="2025-04-14T19:19:00Z"/>
              </w:rPr>
            </w:pPr>
            <w:ins w:id="18607" w:author="V2" w:date="2025-04-14T14:19:00Z" w16du:dateUtc="2025-04-14T19:19:00Z">
              <w:r w:rsidRPr="007F7E2B">
                <w:t>23.7</w:t>
              </w:r>
              <w:r w:rsidRPr="007F7E2B">
                <w:rPr>
                  <w:rFonts w:ascii="Calibri" w:eastAsia="Calibri" w:hAnsi="Calibri" w:cs="Calibri"/>
                </w:rPr>
                <w:t xml:space="preserve"> </w:t>
              </w:r>
            </w:ins>
          </w:p>
        </w:tc>
        <w:tc>
          <w:tcPr>
            <w:tcW w:w="787" w:type="dxa"/>
            <w:tcBorders>
              <w:top w:val="single" w:sz="4" w:space="0" w:color="000000"/>
              <w:left w:val="single" w:sz="4" w:space="0" w:color="000000"/>
              <w:bottom w:val="single" w:sz="4" w:space="0" w:color="000000"/>
              <w:right w:val="single" w:sz="4" w:space="0" w:color="000000"/>
            </w:tcBorders>
          </w:tcPr>
          <w:p w14:paraId="3C0E2943" w14:textId="77777777" w:rsidR="00C92569" w:rsidRPr="007F7E2B" w:rsidRDefault="00C92569">
            <w:pPr>
              <w:spacing w:line="259" w:lineRule="auto"/>
              <w:ind w:left="1"/>
              <w:rPr>
                <w:ins w:id="18608" w:author="V2" w:date="2025-04-14T14:19:00Z" w16du:dateUtc="2025-04-14T19:19:00Z"/>
              </w:rPr>
            </w:pPr>
            <w:ins w:id="18609" w:author="V2" w:date="2025-04-14T14:19:00Z" w16du:dateUtc="2025-04-14T19:19:00Z">
              <w:r w:rsidRPr="007F7E2B">
                <w:t>11.8</w:t>
              </w:r>
              <w:r w:rsidRPr="007F7E2B">
                <w:rPr>
                  <w:rFonts w:ascii="Calibri" w:eastAsia="Calibri" w:hAnsi="Calibri" w:cs="Calibri"/>
                </w:rPr>
                <w:t xml:space="preserve"> </w:t>
              </w:r>
            </w:ins>
          </w:p>
        </w:tc>
      </w:tr>
      <w:tr w:rsidR="00C92569" w:rsidRPr="007F7E2B" w14:paraId="7A071F3B" w14:textId="77777777">
        <w:trPr>
          <w:trHeight w:val="240"/>
          <w:ins w:id="18610" w:author="V2" w:date="2025-04-14T14:19:00Z" w16du:dateUtc="2025-04-14T19:19:00Z"/>
        </w:trPr>
        <w:tc>
          <w:tcPr>
            <w:tcW w:w="0" w:type="auto"/>
            <w:vMerge/>
            <w:tcBorders>
              <w:top w:val="nil"/>
              <w:left w:val="single" w:sz="4" w:space="0" w:color="000000"/>
              <w:bottom w:val="single" w:sz="4" w:space="0" w:color="000000"/>
              <w:right w:val="single" w:sz="4" w:space="0" w:color="000000"/>
            </w:tcBorders>
          </w:tcPr>
          <w:p w14:paraId="0BBF2E74" w14:textId="77777777" w:rsidR="00C92569" w:rsidRPr="007F7E2B" w:rsidRDefault="00C92569">
            <w:pPr>
              <w:spacing w:after="160" w:line="259" w:lineRule="auto"/>
              <w:rPr>
                <w:ins w:id="18611" w:author="V2" w:date="2025-04-14T14:19:00Z" w16du:dateUtc="2025-04-14T19:19:00Z"/>
              </w:rPr>
            </w:pPr>
          </w:p>
        </w:tc>
        <w:tc>
          <w:tcPr>
            <w:tcW w:w="4638" w:type="dxa"/>
            <w:tcBorders>
              <w:top w:val="single" w:sz="4" w:space="0" w:color="000000"/>
              <w:left w:val="single" w:sz="4" w:space="0" w:color="000000"/>
              <w:bottom w:val="single" w:sz="4" w:space="0" w:color="000000"/>
              <w:right w:val="single" w:sz="4" w:space="0" w:color="000000"/>
            </w:tcBorders>
          </w:tcPr>
          <w:p w14:paraId="4065D50F" w14:textId="77777777" w:rsidR="00C92569" w:rsidRPr="007F7E2B" w:rsidRDefault="00C92569">
            <w:pPr>
              <w:spacing w:line="259" w:lineRule="auto"/>
              <w:ind w:left="1"/>
              <w:rPr>
                <w:ins w:id="18612" w:author="V2" w:date="2025-04-14T14:19:00Z" w16du:dateUtc="2025-04-14T19:19:00Z"/>
              </w:rPr>
            </w:pPr>
            <w:ins w:id="18613" w:author="V2" w:date="2025-04-14T14:19:00Z" w16du:dateUtc="2025-04-14T19:19:00Z">
              <w:r w:rsidRPr="007F7E2B">
                <w:t>Savannah</w:t>
              </w:r>
              <w:r w:rsidRPr="007F7E2B">
                <w:rPr>
                  <w:rFonts w:ascii="Calibri" w:eastAsia="Calibri" w:hAnsi="Calibri" w:cs="Calibri"/>
                </w:rPr>
                <w:t xml:space="preserve"> </w:t>
              </w:r>
            </w:ins>
          </w:p>
        </w:tc>
        <w:tc>
          <w:tcPr>
            <w:tcW w:w="791" w:type="dxa"/>
            <w:tcBorders>
              <w:top w:val="single" w:sz="4" w:space="0" w:color="000000"/>
              <w:left w:val="single" w:sz="4" w:space="0" w:color="000000"/>
              <w:bottom w:val="single" w:sz="4" w:space="0" w:color="000000"/>
              <w:right w:val="single" w:sz="4" w:space="0" w:color="000000"/>
            </w:tcBorders>
          </w:tcPr>
          <w:p w14:paraId="1DAB6DC7" w14:textId="77777777" w:rsidR="00C92569" w:rsidRPr="007F7E2B" w:rsidRDefault="00C92569">
            <w:pPr>
              <w:spacing w:line="259" w:lineRule="auto"/>
              <w:rPr>
                <w:ins w:id="18614" w:author="V2" w:date="2025-04-14T14:19:00Z" w16du:dateUtc="2025-04-14T19:19:00Z"/>
              </w:rPr>
            </w:pPr>
            <w:ins w:id="18615" w:author="V2" w:date="2025-04-14T14:19:00Z" w16du:dateUtc="2025-04-14T19:19:00Z">
              <w:r w:rsidRPr="007F7E2B">
                <w:t>7.0</w:t>
              </w:r>
              <w:r w:rsidRPr="007F7E2B">
                <w:rPr>
                  <w:rFonts w:ascii="Calibri" w:eastAsia="Calibri" w:hAnsi="Calibri" w:cs="Calibri"/>
                </w:rPr>
                <w:t xml:space="preserve"> </w:t>
              </w:r>
            </w:ins>
          </w:p>
        </w:tc>
        <w:tc>
          <w:tcPr>
            <w:tcW w:w="787" w:type="dxa"/>
            <w:tcBorders>
              <w:top w:val="single" w:sz="4" w:space="0" w:color="000000"/>
              <w:left w:val="single" w:sz="4" w:space="0" w:color="000000"/>
              <w:bottom w:val="single" w:sz="4" w:space="0" w:color="000000"/>
              <w:right w:val="single" w:sz="4" w:space="0" w:color="000000"/>
            </w:tcBorders>
          </w:tcPr>
          <w:p w14:paraId="549F3027" w14:textId="77777777" w:rsidR="00C92569" w:rsidRPr="007F7E2B" w:rsidRDefault="00C92569">
            <w:pPr>
              <w:spacing w:line="259" w:lineRule="auto"/>
              <w:ind w:left="1"/>
              <w:rPr>
                <w:ins w:id="18616" w:author="V2" w:date="2025-04-14T14:19:00Z" w16du:dateUtc="2025-04-14T19:19:00Z"/>
              </w:rPr>
            </w:pPr>
            <w:ins w:id="18617" w:author="V2" w:date="2025-04-14T14:19:00Z" w16du:dateUtc="2025-04-14T19:19:00Z">
              <w:r w:rsidRPr="007F7E2B">
                <w:t>2.7</w:t>
              </w:r>
              <w:r w:rsidRPr="007F7E2B">
                <w:rPr>
                  <w:rFonts w:ascii="Calibri" w:eastAsia="Calibri" w:hAnsi="Calibri" w:cs="Calibri"/>
                </w:rPr>
                <w:t xml:space="preserve"> </w:t>
              </w:r>
            </w:ins>
          </w:p>
        </w:tc>
      </w:tr>
      <w:tr w:rsidR="00C92569" w:rsidRPr="007F7E2B" w14:paraId="09200971" w14:textId="77777777">
        <w:trPr>
          <w:trHeight w:val="240"/>
          <w:ins w:id="18618" w:author="V2" w:date="2025-04-14T14:19:00Z" w16du:dateUtc="2025-04-14T19:19:00Z"/>
        </w:trPr>
        <w:tc>
          <w:tcPr>
            <w:tcW w:w="6939" w:type="dxa"/>
            <w:gridSpan w:val="2"/>
            <w:tcBorders>
              <w:top w:val="single" w:sz="4" w:space="0" w:color="000000"/>
              <w:left w:val="single" w:sz="4" w:space="0" w:color="000000"/>
              <w:bottom w:val="single" w:sz="4" w:space="0" w:color="000000"/>
              <w:right w:val="single" w:sz="4" w:space="0" w:color="000000"/>
            </w:tcBorders>
          </w:tcPr>
          <w:p w14:paraId="7E461D2E" w14:textId="77777777" w:rsidR="00C92569" w:rsidRPr="007F7E2B" w:rsidRDefault="00C92569">
            <w:pPr>
              <w:spacing w:line="259" w:lineRule="auto"/>
              <w:rPr>
                <w:ins w:id="18619" w:author="V2" w:date="2025-04-14T14:19:00Z" w16du:dateUtc="2025-04-14T19:19:00Z"/>
              </w:rPr>
            </w:pPr>
            <w:ins w:id="18620" w:author="V2" w:date="2025-04-14T14:19:00Z" w16du:dateUtc="2025-04-14T19:19:00Z">
              <w:r w:rsidRPr="007F7E2B">
                <w:t>All savannah grasslands(mid/late dry season burns)</w:t>
              </w:r>
              <w:r w:rsidRPr="007F7E2B">
                <w:rPr>
                  <w:rFonts w:ascii="Calibri" w:eastAsia="Calibri" w:hAnsi="Calibri" w:cs="Calibri"/>
                </w:rPr>
                <w:t xml:space="preserve"> </w:t>
              </w:r>
            </w:ins>
          </w:p>
        </w:tc>
        <w:tc>
          <w:tcPr>
            <w:tcW w:w="791" w:type="dxa"/>
            <w:tcBorders>
              <w:top w:val="single" w:sz="4" w:space="0" w:color="000000"/>
              <w:left w:val="single" w:sz="4" w:space="0" w:color="000000"/>
              <w:bottom w:val="single" w:sz="4" w:space="0" w:color="000000"/>
              <w:right w:val="single" w:sz="4" w:space="0" w:color="000000"/>
            </w:tcBorders>
          </w:tcPr>
          <w:p w14:paraId="62DA6C90" w14:textId="77777777" w:rsidR="00C92569" w:rsidRPr="007F7E2B" w:rsidRDefault="00C92569">
            <w:pPr>
              <w:spacing w:line="259" w:lineRule="auto"/>
              <w:rPr>
                <w:ins w:id="18621" w:author="V2" w:date="2025-04-14T14:19:00Z" w16du:dateUtc="2025-04-14T19:19:00Z"/>
              </w:rPr>
            </w:pPr>
            <w:ins w:id="18622" w:author="V2" w:date="2025-04-14T14:19:00Z" w16du:dateUtc="2025-04-14T19:19:00Z">
              <w:r w:rsidRPr="007F7E2B">
                <w:t>10.0</w:t>
              </w:r>
              <w:r w:rsidRPr="007F7E2B">
                <w:rPr>
                  <w:rFonts w:ascii="Calibri" w:eastAsia="Calibri" w:hAnsi="Calibri" w:cs="Calibri"/>
                </w:rPr>
                <w:t xml:space="preserve"> </w:t>
              </w:r>
            </w:ins>
          </w:p>
        </w:tc>
        <w:tc>
          <w:tcPr>
            <w:tcW w:w="787" w:type="dxa"/>
            <w:tcBorders>
              <w:top w:val="single" w:sz="4" w:space="0" w:color="000000"/>
              <w:left w:val="single" w:sz="4" w:space="0" w:color="000000"/>
              <w:bottom w:val="single" w:sz="4" w:space="0" w:color="000000"/>
              <w:right w:val="single" w:sz="4" w:space="0" w:color="000000"/>
            </w:tcBorders>
          </w:tcPr>
          <w:p w14:paraId="7083BE14" w14:textId="77777777" w:rsidR="00C92569" w:rsidRPr="007F7E2B" w:rsidRDefault="00C92569">
            <w:pPr>
              <w:spacing w:line="259" w:lineRule="auto"/>
              <w:ind w:left="1"/>
              <w:rPr>
                <w:ins w:id="18623" w:author="V2" w:date="2025-04-14T14:19:00Z" w16du:dateUtc="2025-04-14T19:19:00Z"/>
              </w:rPr>
            </w:pPr>
            <w:ins w:id="18624" w:author="V2" w:date="2025-04-14T14:19:00Z" w16du:dateUtc="2025-04-14T19:19:00Z">
              <w:r w:rsidRPr="007F7E2B">
                <w:t>10.1</w:t>
              </w:r>
              <w:r w:rsidRPr="007F7E2B">
                <w:rPr>
                  <w:rFonts w:ascii="Calibri" w:eastAsia="Calibri" w:hAnsi="Calibri" w:cs="Calibri"/>
                </w:rPr>
                <w:t xml:space="preserve"> </w:t>
              </w:r>
            </w:ins>
          </w:p>
        </w:tc>
      </w:tr>
      <w:tr w:rsidR="00C92569" w:rsidRPr="007F7E2B" w14:paraId="00C0FF25" w14:textId="77777777">
        <w:trPr>
          <w:trHeight w:val="240"/>
          <w:ins w:id="18625" w:author="V2" w:date="2025-04-14T14:19:00Z" w16du:dateUtc="2025-04-14T19:19:00Z"/>
        </w:trPr>
        <w:tc>
          <w:tcPr>
            <w:tcW w:w="2301" w:type="dxa"/>
            <w:vMerge w:val="restart"/>
            <w:tcBorders>
              <w:top w:val="single" w:sz="4" w:space="0" w:color="000000"/>
              <w:left w:val="single" w:sz="4" w:space="0" w:color="000000"/>
              <w:bottom w:val="double" w:sz="4" w:space="0" w:color="000000"/>
              <w:right w:val="single" w:sz="4" w:space="0" w:color="000000"/>
            </w:tcBorders>
          </w:tcPr>
          <w:p w14:paraId="2D16F76A" w14:textId="77777777" w:rsidR="00C92569" w:rsidRPr="007F7E2B" w:rsidRDefault="00C92569">
            <w:pPr>
              <w:spacing w:line="259" w:lineRule="auto"/>
              <w:rPr>
                <w:ins w:id="18626" w:author="V2" w:date="2025-04-14T14:19:00Z" w16du:dateUtc="2025-04-14T19:19:00Z"/>
              </w:rPr>
            </w:pPr>
            <w:ins w:id="18627" w:author="V2" w:date="2025-04-14T14:19:00Z" w16du:dateUtc="2025-04-14T19:19:00Z">
              <w:r w:rsidRPr="007F7E2B">
                <w:t>Other vegetation Types</w:t>
              </w:r>
              <w:r w:rsidRPr="007F7E2B">
                <w:rPr>
                  <w:rFonts w:ascii="Calibri" w:eastAsia="Calibri" w:hAnsi="Calibri" w:cs="Calibri"/>
                </w:rPr>
                <w:t xml:space="preserve"> </w:t>
              </w:r>
            </w:ins>
          </w:p>
        </w:tc>
        <w:tc>
          <w:tcPr>
            <w:tcW w:w="4638" w:type="dxa"/>
            <w:tcBorders>
              <w:top w:val="single" w:sz="4" w:space="0" w:color="000000"/>
              <w:left w:val="single" w:sz="4" w:space="0" w:color="000000"/>
              <w:bottom w:val="single" w:sz="4" w:space="0" w:color="000000"/>
              <w:right w:val="single" w:sz="4" w:space="0" w:color="000000"/>
            </w:tcBorders>
          </w:tcPr>
          <w:p w14:paraId="651E5C4C" w14:textId="77777777" w:rsidR="00C92569" w:rsidRPr="007F7E2B" w:rsidRDefault="00C92569">
            <w:pPr>
              <w:spacing w:line="259" w:lineRule="auto"/>
              <w:ind w:left="1"/>
              <w:rPr>
                <w:ins w:id="18628" w:author="V2" w:date="2025-04-14T14:19:00Z" w16du:dateUtc="2025-04-14T19:19:00Z"/>
              </w:rPr>
            </w:pPr>
            <w:ins w:id="18629" w:author="V2" w:date="2025-04-14T14:19:00Z" w16du:dateUtc="2025-04-14T19:19:00Z">
              <w:r w:rsidRPr="007F7E2B">
                <w:t>Peatland</w:t>
              </w:r>
              <w:r w:rsidRPr="007F7E2B">
                <w:rPr>
                  <w:rFonts w:ascii="Calibri" w:eastAsia="Calibri" w:hAnsi="Calibri" w:cs="Calibri"/>
                </w:rPr>
                <w:t xml:space="preserve"> </w:t>
              </w:r>
            </w:ins>
          </w:p>
        </w:tc>
        <w:tc>
          <w:tcPr>
            <w:tcW w:w="791" w:type="dxa"/>
            <w:tcBorders>
              <w:top w:val="single" w:sz="4" w:space="0" w:color="000000"/>
              <w:left w:val="single" w:sz="4" w:space="0" w:color="000000"/>
              <w:bottom w:val="single" w:sz="4" w:space="0" w:color="000000"/>
              <w:right w:val="single" w:sz="4" w:space="0" w:color="000000"/>
            </w:tcBorders>
          </w:tcPr>
          <w:p w14:paraId="58C7B1B0" w14:textId="77777777" w:rsidR="00C92569" w:rsidRPr="007F7E2B" w:rsidRDefault="00C92569">
            <w:pPr>
              <w:spacing w:line="259" w:lineRule="auto"/>
              <w:rPr>
                <w:ins w:id="18630" w:author="V2" w:date="2025-04-14T14:19:00Z" w16du:dateUtc="2025-04-14T19:19:00Z"/>
              </w:rPr>
            </w:pPr>
            <w:ins w:id="18631" w:author="V2" w:date="2025-04-14T14:19:00Z" w16du:dateUtc="2025-04-14T19:19:00Z">
              <w:r w:rsidRPr="007F7E2B">
                <w:t>41</w:t>
              </w:r>
              <w:r w:rsidRPr="007F7E2B">
                <w:rPr>
                  <w:rFonts w:ascii="Calibri" w:eastAsia="Calibri" w:hAnsi="Calibri" w:cs="Calibri"/>
                </w:rPr>
                <w:t xml:space="preserve"> </w:t>
              </w:r>
            </w:ins>
          </w:p>
        </w:tc>
        <w:tc>
          <w:tcPr>
            <w:tcW w:w="787" w:type="dxa"/>
            <w:tcBorders>
              <w:top w:val="single" w:sz="4" w:space="0" w:color="000000"/>
              <w:left w:val="single" w:sz="4" w:space="0" w:color="000000"/>
              <w:bottom w:val="single" w:sz="4" w:space="0" w:color="000000"/>
              <w:right w:val="single" w:sz="4" w:space="0" w:color="000000"/>
            </w:tcBorders>
          </w:tcPr>
          <w:p w14:paraId="7FF8A438" w14:textId="77777777" w:rsidR="00C92569" w:rsidRPr="007F7E2B" w:rsidRDefault="00C92569">
            <w:pPr>
              <w:spacing w:line="259" w:lineRule="auto"/>
              <w:ind w:left="1"/>
              <w:rPr>
                <w:ins w:id="18632" w:author="V2" w:date="2025-04-14T14:19:00Z" w16du:dateUtc="2025-04-14T19:19:00Z"/>
              </w:rPr>
            </w:pPr>
            <w:ins w:id="18633" w:author="V2" w:date="2025-04-14T14:19:00Z" w16du:dateUtc="2025-04-14T19:19:00Z">
              <w:r w:rsidRPr="007F7E2B">
                <w:t>1.4</w:t>
              </w:r>
              <w:r w:rsidRPr="007F7E2B">
                <w:rPr>
                  <w:rFonts w:ascii="Calibri" w:eastAsia="Calibri" w:hAnsi="Calibri" w:cs="Calibri"/>
                </w:rPr>
                <w:t xml:space="preserve"> </w:t>
              </w:r>
            </w:ins>
          </w:p>
        </w:tc>
      </w:tr>
      <w:tr w:rsidR="00C92569" w:rsidRPr="007F7E2B" w14:paraId="4AB583C6" w14:textId="77777777">
        <w:trPr>
          <w:trHeight w:val="250"/>
          <w:ins w:id="18634" w:author="V2" w:date="2025-04-14T14:19:00Z" w16du:dateUtc="2025-04-14T19:19:00Z"/>
        </w:trPr>
        <w:tc>
          <w:tcPr>
            <w:tcW w:w="0" w:type="auto"/>
            <w:vMerge/>
            <w:tcBorders>
              <w:top w:val="nil"/>
              <w:left w:val="single" w:sz="4" w:space="0" w:color="000000"/>
              <w:bottom w:val="double" w:sz="4" w:space="0" w:color="000000"/>
              <w:right w:val="single" w:sz="4" w:space="0" w:color="000000"/>
            </w:tcBorders>
          </w:tcPr>
          <w:p w14:paraId="0708D93B" w14:textId="77777777" w:rsidR="00C92569" w:rsidRPr="007F7E2B" w:rsidRDefault="00C92569">
            <w:pPr>
              <w:spacing w:after="160" w:line="259" w:lineRule="auto"/>
              <w:rPr>
                <w:ins w:id="18635" w:author="V2" w:date="2025-04-14T14:19:00Z" w16du:dateUtc="2025-04-14T19:19:00Z"/>
              </w:rPr>
            </w:pPr>
          </w:p>
        </w:tc>
        <w:tc>
          <w:tcPr>
            <w:tcW w:w="4638" w:type="dxa"/>
            <w:tcBorders>
              <w:top w:val="single" w:sz="4" w:space="0" w:color="000000"/>
              <w:left w:val="single" w:sz="4" w:space="0" w:color="000000"/>
              <w:bottom w:val="double" w:sz="4" w:space="0" w:color="000000"/>
              <w:right w:val="single" w:sz="4" w:space="0" w:color="000000"/>
            </w:tcBorders>
          </w:tcPr>
          <w:p w14:paraId="7982550B" w14:textId="77777777" w:rsidR="00C92569" w:rsidRPr="007F7E2B" w:rsidRDefault="00C92569">
            <w:pPr>
              <w:spacing w:line="259" w:lineRule="auto"/>
              <w:ind w:left="1"/>
              <w:rPr>
                <w:ins w:id="18636" w:author="V2" w:date="2025-04-14T14:19:00Z" w16du:dateUtc="2025-04-14T19:19:00Z"/>
              </w:rPr>
            </w:pPr>
            <w:ins w:id="18637" w:author="V2" w:date="2025-04-14T14:19:00Z" w16du:dateUtc="2025-04-14T19:19:00Z">
              <w:r w:rsidRPr="007F7E2B">
                <w:t>Tundra</w:t>
              </w:r>
              <w:r w:rsidRPr="007F7E2B">
                <w:rPr>
                  <w:rFonts w:ascii="Calibri" w:eastAsia="Calibri" w:hAnsi="Calibri" w:cs="Calibri"/>
                </w:rPr>
                <w:t xml:space="preserve"> </w:t>
              </w:r>
            </w:ins>
          </w:p>
        </w:tc>
        <w:tc>
          <w:tcPr>
            <w:tcW w:w="791" w:type="dxa"/>
            <w:tcBorders>
              <w:top w:val="single" w:sz="4" w:space="0" w:color="000000"/>
              <w:left w:val="single" w:sz="4" w:space="0" w:color="000000"/>
              <w:bottom w:val="double" w:sz="4" w:space="0" w:color="000000"/>
              <w:right w:val="single" w:sz="4" w:space="0" w:color="000000"/>
            </w:tcBorders>
          </w:tcPr>
          <w:p w14:paraId="18057D93" w14:textId="77777777" w:rsidR="00C92569" w:rsidRPr="007F7E2B" w:rsidRDefault="00C92569">
            <w:pPr>
              <w:spacing w:line="259" w:lineRule="auto"/>
              <w:rPr>
                <w:ins w:id="18638" w:author="V2" w:date="2025-04-14T14:19:00Z" w16du:dateUtc="2025-04-14T19:19:00Z"/>
              </w:rPr>
            </w:pPr>
            <w:ins w:id="18639" w:author="V2" w:date="2025-04-14T14:19:00Z" w16du:dateUtc="2025-04-14T19:19:00Z">
              <w:r w:rsidRPr="007F7E2B">
                <w:t>10</w:t>
              </w:r>
              <w:r w:rsidRPr="007F7E2B">
                <w:rPr>
                  <w:rFonts w:ascii="Calibri" w:eastAsia="Calibri" w:hAnsi="Calibri" w:cs="Calibri"/>
                </w:rPr>
                <w:t xml:space="preserve"> </w:t>
              </w:r>
            </w:ins>
          </w:p>
        </w:tc>
        <w:tc>
          <w:tcPr>
            <w:tcW w:w="787" w:type="dxa"/>
            <w:tcBorders>
              <w:top w:val="single" w:sz="4" w:space="0" w:color="000000"/>
              <w:left w:val="single" w:sz="4" w:space="0" w:color="000000"/>
              <w:bottom w:val="double" w:sz="4" w:space="0" w:color="000000"/>
              <w:right w:val="single" w:sz="4" w:space="0" w:color="000000"/>
            </w:tcBorders>
          </w:tcPr>
          <w:p w14:paraId="25AF21EF" w14:textId="77777777" w:rsidR="00C92569" w:rsidRPr="007F7E2B" w:rsidRDefault="00C92569">
            <w:pPr>
              <w:spacing w:line="259" w:lineRule="auto"/>
              <w:ind w:left="1"/>
              <w:rPr>
                <w:ins w:id="18640" w:author="V2" w:date="2025-04-14T14:19:00Z" w16du:dateUtc="2025-04-14T19:19:00Z"/>
              </w:rPr>
            </w:pPr>
            <w:ins w:id="18641" w:author="V2" w:date="2025-04-14T14:19:00Z" w16du:dateUtc="2025-04-14T19:19:00Z">
              <w:r w:rsidRPr="007F7E2B">
                <w:rPr>
                  <w:rFonts w:ascii="Calibri" w:eastAsia="Calibri" w:hAnsi="Calibri" w:cs="Calibri"/>
                </w:rPr>
                <w:t xml:space="preserve"> </w:t>
              </w:r>
            </w:ins>
          </w:p>
        </w:tc>
      </w:tr>
    </w:tbl>
    <w:p w14:paraId="308D1461" w14:textId="77777777" w:rsidR="00C92569" w:rsidRPr="007F7E2B" w:rsidRDefault="00C92569">
      <w:pPr>
        <w:spacing w:line="259" w:lineRule="auto"/>
        <w:jc w:val="both"/>
        <w:rPr>
          <w:ins w:id="18642" w:author="V2" w:date="2025-04-14T14:19:00Z" w16du:dateUtc="2025-04-14T19:19:00Z"/>
        </w:rPr>
      </w:pPr>
      <w:ins w:id="18643" w:author="V2" w:date="2025-04-14T14:19:00Z" w16du:dateUtc="2025-04-14T19:19:00Z">
        <w:r w:rsidRPr="007F7E2B">
          <w:t xml:space="preserve"> </w:t>
        </w:r>
      </w:ins>
    </w:p>
    <w:p w14:paraId="2F5391B9" w14:textId="77777777" w:rsidR="00C92569" w:rsidRPr="007F7E2B" w:rsidRDefault="00C92569">
      <w:pPr>
        <w:spacing w:line="259" w:lineRule="auto"/>
        <w:jc w:val="both"/>
        <w:rPr>
          <w:ins w:id="18644" w:author="V2" w:date="2025-04-14T14:19:00Z" w16du:dateUtc="2025-04-14T19:19:00Z"/>
        </w:rPr>
      </w:pPr>
      <w:ins w:id="18645" w:author="V2" w:date="2025-04-14T14:19:00Z" w16du:dateUtc="2025-04-14T19:19:00Z">
        <w:r w:rsidRPr="007F7E2B">
          <w:t xml:space="preserve"> </w:t>
        </w:r>
      </w:ins>
    </w:p>
    <w:tbl>
      <w:tblPr>
        <w:tblStyle w:val="TableGrid0"/>
        <w:tblW w:w="8118" w:type="dxa"/>
        <w:tblInd w:w="612" w:type="dxa"/>
        <w:tblCellMar>
          <w:left w:w="107" w:type="dxa"/>
          <w:right w:w="70" w:type="dxa"/>
        </w:tblCellMar>
        <w:tblLook w:val="04A0" w:firstRow="1" w:lastRow="0" w:firstColumn="1" w:lastColumn="0" w:noHBand="0" w:noVBand="1"/>
      </w:tblPr>
      <w:tblGrid>
        <w:gridCol w:w="2235"/>
        <w:gridCol w:w="1134"/>
        <w:gridCol w:w="991"/>
        <w:gridCol w:w="710"/>
        <w:gridCol w:w="851"/>
        <w:gridCol w:w="850"/>
        <w:gridCol w:w="1347"/>
      </w:tblGrid>
      <w:tr w:rsidR="00C92569" w:rsidRPr="007F7E2B" w14:paraId="5748FDDC" w14:textId="77777777">
        <w:trPr>
          <w:trHeight w:val="962"/>
          <w:ins w:id="18646" w:author="V2" w:date="2025-04-14T14:19:00Z" w16du:dateUtc="2025-04-14T19:19:00Z"/>
        </w:trPr>
        <w:tc>
          <w:tcPr>
            <w:tcW w:w="8118" w:type="dxa"/>
            <w:gridSpan w:val="7"/>
            <w:tcBorders>
              <w:top w:val="single" w:sz="4" w:space="0" w:color="000000"/>
              <w:left w:val="single" w:sz="4" w:space="0" w:color="000000"/>
              <w:bottom w:val="single" w:sz="2" w:space="0" w:color="DBE5F1"/>
              <w:right w:val="single" w:sz="4" w:space="0" w:color="000000"/>
            </w:tcBorders>
          </w:tcPr>
          <w:p w14:paraId="340A40CC" w14:textId="77777777" w:rsidR="00C92569" w:rsidRPr="007F7E2B" w:rsidRDefault="00C92569">
            <w:pPr>
              <w:spacing w:line="259" w:lineRule="auto"/>
              <w:ind w:left="1"/>
              <w:rPr>
                <w:ins w:id="18647" w:author="V2" w:date="2025-04-14T14:19:00Z" w16du:dateUtc="2025-04-14T19:19:00Z"/>
              </w:rPr>
            </w:pPr>
            <w:ins w:id="18648" w:author="V2" w:date="2025-04-14T14:19:00Z" w16du:dateUtc="2025-04-14T19:19:00Z">
              <w:r w:rsidRPr="007F7E2B">
                <w:t xml:space="preserve">Table 15.2  </w:t>
              </w:r>
            </w:ins>
          </w:p>
          <w:p w14:paraId="08649CBE" w14:textId="77777777" w:rsidR="00C92569" w:rsidRPr="007F7E2B" w:rsidRDefault="00C92569">
            <w:pPr>
              <w:spacing w:after="2" w:line="239" w:lineRule="auto"/>
              <w:ind w:left="1"/>
              <w:rPr>
                <w:ins w:id="18649" w:author="V2" w:date="2025-04-14T14:19:00Z" w16du:dateUtc="2025-04-14T19:19:00Z"/>
              </w:rPr>
            </w:pPr>
            <w:ins w:id="18650" w:author="V2" w:date="2025-04-14T14:19:00Z" w16du:dateUtc="2025-04-14T19:19:00Z">
              <w:r w:rsidRPr="007F7E2B">
                <w:t xml:space="preserve">Emission Factors (g/kg dry matter combusted) applicable to fuel combusted in various types if vegetation fires. </w:t>
              </w:r>
            </w:ins>
          </w:p>
          <w:p w14:paraId="16DDD535" w14:textId="77777777" w:rsidR="00C92569" w:rsidRPr="007F7E2B" w:rsidRDefault="00C92569">
            <w:pPr>
              <w:spacing w:line="259" w:lineRule="auto"/>
              <w:ind w:left="1"/>
              <w:rPr>
                <w:ins w:id="18651" w:author="V2" w:date="2025-04-14T14:19:00Z" w16du:dateUtc="2025-04-14T19:19:00Z"/>
              </w:rPr>
            </w:pPr>
            <w:ins w:id="18652" w:author="V2" w:date="2025-04-14T14:19:00Z" w16du:dateUtc="2025-04-14T19:19:00Z">
              <w:r w:rsidRPr="007F7E2B">
                <w:t>IPCC GPG for LULUCF Table 3A.1.16  or the most recent versions published by IPCC</w:t>
              </w:r>
              <w:r w:rsidRPr="007F7E2B">
                <w:rPr>
                  <w:rFonts w:ascii="Calibri" w:eastAsia="Calibri" w:hAnsi="Calibri" w:cs="Calibri"/>
                </w:rPr>
                <w:t xml:space="preserve"> </w:t>
              </w:r>
            </w:ins>
          </w:p>
        </w:tc>
      </w:tr>
      <w:tr w:rsidR="00C92569" w:rsidRPr="007F7E2B" w14:paraId="1B599D93" w14:textId="77777777">
        <w:trPr>
          <w:trHeight w:val="246"/>
          <w:ins w:id="18653" w:author="V2" w:date="2025-04-14T14:19:00Z" w16du:dateUtc="2025-04-14T19:19:00Z"/>
        </w:trPr>
        <w:tc>
          <w:tcPr>
            <w:tcW w:w="2236" w:type="dxa"/>
            <w:tcBorders>
              <w:top w:val="double" w:sz="4" w:space="0" w:color="000000"/>
              <w:left w:val="single" w:sz="4" w:space="0" w:color="000000"/>
              <w:bottom w:val="single" w:sz="4" w:space="0" w:color="000000"/>
              <w:right w:val="single" w:sz="4" w:space="0" w:color="000000"/>
            </w:tcBorders>
          </w:tcPr>
          <w:p w14:paraId="263FD630" w14:textId="77777777" w:rsidR="00C92569" w:rsidRPr="007F7E2B" w:rsidRDefault="00C92569">
            <w:pPr>
              <w:spacing w:line="259" w:lineRule="auto"/>
              <w:ind w:left="1"/>
              <w:rPr>
                <w:ins w:id="18654" w:author="V2" w:date="2025-04-14T14:19:00Z" w16du:dateUtc="2025-04-14T19:19:00Z"/>
              </w:rPr>
            </w:pPr>
            <w:ins w:id="18655" w:author="V2" w:date="2025-04-14T14:19:00Z" w16du:dateUtc="2025-04-14T19:19:00Z">
              <w:r w:rsidRPr="007F7E2B">
                <w:rPr>
                  <w:rFonts w:ascii="Calibri" w:eastAsia="Calibri" w:hAnsi="Calibri" w:cs="Calibri"/>
                </w:rPr>
                <w:t xml:space="preserve"> </w:t>
              </w:r>
            </w:ins>
          </w:p>
        </w:tc>
        <w:tc>
          <w:tcPr>
            <w:tcW w:w="1134" w:type="dxa"/>
            <w:tcBorders>
              <w:top w:val="double" w:sz="4" w:space="0" w:color="000000"/>
              <w:left w:val="single" w:sz="4" w:space="0" w:color="000000"/>
              <w:bottom w:val="single" w:sz="4" w:space="0" w:color="000000"/>
              <w:right w:val="single" w:sz="4" w:space="0" w:color="000000"/>
            </w:tcBorders>
            <w:shd w:val="clear" w:color="auto" w:fill="DBE5F1"/>
          </w:tcPr>
          <w:p w14:paraId="7A08AD2D" w14:textId="77777777" w:rsidR="00C92569" w:rsidRPr="007F7E2B" w:rsidRDefault="00C92569">
            <w:pPr>
              <w:spacing w:line="259" w:lineRule="auto"/>
              <w:rPr>
                <w:ins w:id="18656" w:author="V2" w:date="2025-04-14T14:19:00Z" w16du:dateUtc="2025-04-14T19:19:00Z"/>
              </w:rPr>
            </w:pPr>
            <w:ins w:id="18657" w:author="V2" w:date="2025-04-14T14:19:00Z" w16du:dateUtc="2025-04-14T19:19:00Z">
              <w:r w:rsidRPr="007F7E2B">
                <w:rPr>
                  <w:rFonts w:ascii="Arial" w:eastAsia="Arial" w:hAnsi="Arial" w:cs="Arial"/>
                  <w:b/>
                </w:rPr>
                <w:t>CO</w:t>
              </w:r>
              <w:r w:rsidRPr="007F7E2B">
                <w:rPr>
                  <w:rFonts w:ascii="Arial" w:eastAsia="Arial" w:hAnsi="Arial" w:cs="Arial"/>
                  <w:b/>
                  <w:sz w:val="13"/>
                </w:rPr>
                <w:t>2</w:t>
              </w:r>
              <w:r w:rsidRPr="007F7E2B">
                <w:rPr>
                  <w:rFonts w:ascii="Calibri" w:eastAsia="Calibri" w:hAnsi="Calibri" w:cs="Calibri"/>
                  <w:b/>
                  <w:sz w:val="13"/>
                </w:rPr>
                <w:t xml:space="preserve"> </w:t>
              </w:r>
            </w:ins>
          </w:p>
        </w:tc>
        <w:tc>
          <w:tcPr>
            <w:tcW w:w="991" w:type="dxa"/>
            <w:tcBorders>
              <w:top w:val="double" w:sz="4" w:space="0" w:color="000000"/>
              <w:left w:val="single" w:sz="4" w:space="0" w:color="000000"/>
              <w:bottom w:val="single" w:sz="4" w:space="0" w:color="000000"/>
              <w:right w:val="single" w:sz="4" w:space="0" w:color="000000"/>
            </w:tcBorders>
            <w:shd w:val="clear" w:color="auto" w:fill="DBE5F1"/>
          </w:tcPr>
          <w:p w14:paraId="39E88AF6" w14:textId="77777777" w:rsidR="00C92569" w:rsidRPr="007F7E2B" w:rsidRDefault="00C92569">
            <w:pPr>
              <w:spacing w:line="259" w:lineRule="auto"/>
              <w:ind w:left="1"/>
              <w:rPr>
                <w:ins w:id="18658" w:author="V2" w:date="2025-04-14T14:19:00Z" w16du:dateUtc="2025-04-14T19:19:00Z"/>
              </w:rPr>
            </w:pPr>
            <w:ins w:id="18659" w:author="V2" w:date="2025-04-14T14:19:00Z" w16du:dateUtc="2025-04-14T19:19:00Z">
              <w:r w:rsidRPr="007F7E2B">
                <w:rPr>
                  <w:rFonts w:ascii="Arial" w:eastAsia="Arial" w:hAnsi="Arial" w:cs="Arial"/>
                  <w:b/>
                </w:rPr>
                <w:t>CO</w:t>
              </w:r>
              <w:r w:rsidRPr="007F7E2B">
                <w:rPr>
                  <w:rFonts w:ascii="Calibri" w:eastAsia="Calibri" w:hAnsi="Calibri" w:cs="Calibri"/>
                  <w:b/>
                </w:rPr>
                <w:t xml:space="preserve"> </w:t>
              </w:r>
            </w:ins>
          </w:p>
        </w:tc>
        <w:tc>
          <w:tcPr>
            <w:tcW w:w="710" w:type="dxa"/>
            <w:tcBorders>
              <w:top w:val="double" w:sz="4" w:space="0" w:color="000000"/>
              <w:left w:val="single" w:sz="4" w:space="0" w:color="000000"/>
              <w:bottom w:val="single" w:sz="4" w:space="0" w:color="000000"/>
              <w:right w:val="single" w:sz="4" w:space="0" w:color="000000"/>
            </w:tcBorders>
            <w:shd w:val="clear" w:color="auto" w:fill="DBE5F1"/>
          </w:tcPr>
          <w:p w14:paraId="2927E3B3" w14:textId="77777777" w:rsidR="00C92569" w:rsidRPr="007F7E2B" w:rsidRDefault="00C92569">
            <w:pPr>
              <w:spacing w:line="259" w:lineRule="auto"/>
              <w:ind w:left="1"/>
              <w:rPr>
                <w:ins w:id="18660" w:author="V2" w:date="2025-04-14T14:19:00Z" w16du:dateUtc="2025-04-14T19:19:00Z"/>
              </w:rPr>
            </w:pPr>
            <w:ins w:id="18661" w:author="V2" w:date="2025-04-14T14:19:00Z" w16du:dateUtc="2025-04-14T19:19:00Z">
              <w:r w:rsidRPr="007F7E2B">
                <w:rPr>
                  <w:rFonts w:ascii="Arial" w:eastAsia="Arial" w:hAnsi="Arial" w:cs="Arial"/>
                  <w:b/>
                </w:rPr>
                <w:t>CH</w:t>
              </w:r>
              <w:r w:rsidRPr="007F7E2B">
                <w:rPr>
                  <w:rFonts w:ascii="Arial" w:eastAsia="Arial" w:hAnsi="Arial" w:cs="Arial"/>
                  <w:b/>
                  <w:sz w:val="13"/>
                </w:rPr>
                <w:t>4</w:t>
              </w:r>
              <w:r w:rsidRPr="007F7E2B">
                <w:rPr>
                  <w:rFonts w:ascii="Calibri" w:eastAsia="Calibri" w:hAnsi="Calibri" w:cs="Calibri"/>
                  <w:b/>
                  <w:sz w:val="13"/>
                </w:rPr>
                <w:t xml:space="preserve"> </w:t>
              </w:r>
            </w:ins>
          </w:p>
        </w:tc>
        <w:tc>
          <w:tcPr>
            <w:tcW w:w="851" w:type="dxa"/>
            <w:tcBorders>
              <w:top w:val="double" w:sz="4" w:space="0" w:color="000000"/>
              <w:left w:val="single" w:sz="4" w:space="0" w:color="000000"/>
              <w:bottom w:val="single" w:sz="4" w:space="0" w:color="000000"/>
              <w:right w:val="single" w:sz="4" w:space="0" w:color="000000"/>
            </w:tcBorders>
            <w:shd w:val="clear" w:color="auto" w:fill="DBE5F1"/>
          </w:tcPr>
          <w:p w14:paraId="7A5705D1" w14:textId="77777777" w:rsidR="00C92569" w:rsidRPr="007F7E2B" w:rsidRDefault="00C92569">
            <w:pPr>
              <w:spacing w:line="259" w:lineRule="auto"/>
              <w:ind w:left="2"/>
              <w:rPr>
                <w:ins w:id="18662" w:author="V2" w:date="2025-04-14T14:19:00Z" w16du:dateUtc="2025-04-14T19:19:00Z"/>
              </w:rPr>
            </w:pPr>
            <w:ins w:id="18663" w:author="V2" w:date="2025-04-14T14:19:00Z" w16du:dateUtc="2025-04-14T19:19:00Z">
              <w:r w:rsidRPr="007F7E2B">
                <w:rPr>
                  <w:rFonts w:ascii="Arial" w:eastAsia="Arial" w:hAnsi="Arial" w:cs="Arial"/>
                  <w:b/>
                </w:rPr>
                <w:t>NO</w:t>
              </w:r>
              <w:r w:rsidRPr="007F7E2B">
                <w:rPr>
                  <w:rFonts w:ascii="Arial" w:eastAsia="Arial" w:hAnsi="Arial" w:cs="Arial"/>
                  <w:b/>
                  <w:sz w:val="13"/>
                </w:rPr>
                <w:t>x</w:t>
              </w:r>
              <w:r w:rsidRPr="007F7E2B">
                <w:rPr>
                  <w:rFonts w:ascii="Calibri" w:eastAsia="Calibri" w:hAnsi="Calibri" w:cs="Calibri"/>
                  <w:b/>
                  <w:sz w:val="13"/>
                </w:rPr>
                <w:t xml:space="preserve"> </w:t>
              </w:r>
            </w:ins>
          </w:p>
        </w:tc>
        <w:tc>
          <w:tcPr>
            <w:tcW w:w="850" w:type="dxa"/>
            <w:tcBorders>
              <w:top w:val="double" w:sz="4" w:space="0" w:color="000000"/>
              <w:left w:val="single" w:sz="4" w:space="0" w:color="000000"/>
              <w:bottom w:val="single" w:sz="4" w:space="0" w:color="000000"/>
              <w:right w:val="single" w:sz="4" w:space="0" w:color="000000"/>
            </w:tcBorders>
            <w:shd w:val="clear" w:color="auto" w:fill="DBE5F1"/>
          </w:tcPr>
          <w:p w14:paraId="7787212D" w14:textId="77777777" w:rsidR="00C92569" w:rsidRPr="007F7E2B" w:rsidRDefault="00C92569">
            <w:pPr>
              <w:spacing w:line="259" w:lineRule="auto"/>
              <w:ind w:left="1"/>
              <w:rPr>
                <w:ins w:id="18664" w:author="V2" w:date="2025-04-14T14:19:00Z" w16du:dateUtc="2025-04-14T19:19:00Z"/>
              </w:rPr>
            </w:pPr>
            <w:ins w:id="18665" w:author="V2" w:date="2025-04-14T14:19:00Z" w16du:dateUtc="2025-04-14T19:19:00Z">
              <w:r w:rsidRPr="007F7E2B">
                <w:rPr>
                  <w:rFonts w:ascii="Arial" w:eastAsia="Arial" w:hAnsi="Arial" w:cs="Arial"/>
                  <w:b/>
                </w:rPr>
                <w:t>N</w:t>
              </w:r>
              <w:r w:rsidRPr="007F7E2B">
                <w:rPr>
                  <w:rFonts w:ascii="Arial" w:eastAsia="Arial" w:hAnsi="Arial" w:cs="Arial"/>
                  <w:b/>
                  <w:sz w:val="13"/>
                </w:rPr>
                <w:t>2</w:t>
              </w:r>
              <w:r w:rsidRPr="007F7E2B">
                <w:rPr>
                  <w:rFonts w:ascii="Arial" w:eastAsia="Arial" w:hAnsi="Arial" w:cs="Arial"/>
                  <w:b/>
                </w:rPr>
                <w:t>O</w:t>
              </w:r>
              <w:r w:rsidRPr="007F7E2B">
                <w:rPr>
                  <w:rFonts w:ascii="Arial" w:eastAsia="Arial" w:hAnsi="Arial" w:cs="Arial"/>
                  <w:b/>
                  <w:sz w:val="13"/>
                </w:rPr>
                <w:t>*</w:t>
              </w:r>
              <w:r w:rsidRPr="007F7E2B">
                <w:rPr>
                  <w:rFonts w:ascii="Calibri" w:eastAsia="Calibri" w:hAnsi="Calibri" w:cs="Calibri"/>
                  <w:b/>
                  <w:sz w:val="13"/>
                </w:rPr>
                <w:t xml:space="preserve"> </w:t>
              </w:r>
            </w:ins>
          </w:p>
        </w:tc>
        <w:tc>
          <w:tcPr>
            <w:tcW w:w="1347" w:type="dxa"/>
            <w:tcBorders>
              <w:top w:val="single" w:sz="2" w:space="0" w:color="DBE5F1"/>
              <w:left w:val="single" w:sz="4" w:space="0" w:color="000000"/>
              <w:bottom w:val="single" w:sz="4" w:space="0" w:color="000000"/>
              <w:right w:val="single" w:sz="4" w:space="0" w:color="000000"/>
            </w:tcBorders>
            <w:shd w:val="clear" w:color="auto" w:fill="DBE5F1"/>
          </w:tcPr>
          <w:p w14:paraId="1610BE1A" w14:textId="77777777" w:rsidR="00C92569" w:rsidRPr="007F7E2B" w:rsidRDefault="00C92569">
            <w:pPr>
              <w:spacing w:line="259" w:lineRule="auto"/>
              <w:ind w:left="1"/>
              <w:rPr>
                <w:ins w:id="18666" w:author="V2" w:date="2025-04-14T14:19:00Z" w16du:dateUtc="2025-04-14T19:19:00Z"/>
              </w:rPr>
            </w:pPr>
            <w:ins w:id="18667" w:author="V2" w:date="2025-04-14T14:19:00Z" w16du:dateUtc="2025-04-14T19:19:00Z">
              <w:r w:rsidRPr="007F7E2B">
                <w:rPr>
                  <w:rFonts w:ascii="Arial" w:eastAsia="Arial" w:hAnsi="Arial" w:cs="Arial"/>
                  <w:b/>
                </w:rPr>
                <w:t>NMHC</w:t>
              </w:r>
              <w:r w:rsidRPr="007F7E2B">
                <w:rPr>
                  <w:rFonts w:ascii="Arial" w:eastAsia="Arial" w:hAnsi="Arial" w:cs="Arial"/>
                  <w:b/>
                  <w:vertAlign w:val="superscript"/>
                </w:rPr>
                <w:t>2</w:t>
              </w:r>
              <w:r w:rsidRPr="007F7E2B">
                <w:rPr>
                  <w:rFonts w:ascii="Calibri" w:eastAsia="Calibri" w:hAnsi="Calibri" w:cs="Calibri"/>
                  <w:b/>
                  <w:vertAlign w:val="superscript"/>
                </w:rPr>
                <w:t xml:space="preserve"> </w:t>
              </w:r>
            </w:ins>
          </w:p>
        </w:tc>
      </w:tr>
      <w:tr w:rsidR="00C92569" w:rsidRPr="007F7E2B" w14:paraId="5D02AE7C" w14:textId="77777777">
        <w:trPr>
          <w:trHeight w:val="702"/>
          <w:ins w:id="18668" w:author="V2" w:date="2025-04-14T14:19:00Z" w16du:dateUtc="2025-04-14T19:19:00Z"/>
        </w:trPr>
        <w:tc>
          <w:tcPr>
            <w:tcW w:w="2236" w:type="dxa"/>
            <w:tcBorders>
              <w:top w:val="single" w:sz="4" w:space="0" w:color="000000"/>
              <w:left w:val="single" w:sz="4" w:space="0" w:color="000000"/>
              <w:bottom w:val="single" w:sz="4" w:space="0" w:color="000000"/>
              <w:right w:val="single" w:sz="4" w:space="0" w:color="000000"/>
            </w:tcBorders>
          </w:tcPr>
          <w:p w14:paraId="57FED7BC" w14:textId="77777777" w:rsidR="00C92569" w:rsidRPr="007F7E2B" w:rsidRDefault="00C92569">
            <w:pPr>
              <w:spacing w:line="259" w:lineRule="auto"/>
              <w:ind w:left="1" w:right="40"/>
              <w:rPr>
                <w:ins w:id="18669" w:author="V2" w:date="2025-04-14T14:19:00Z" w16du:dateUtc="2025-04-14T19:19:00Z"/>
              </w:rPr>
            </w:pPr>
            <w:ins w:id="18670" w:author="V2" w:date="2025-04-14T14:19:00Z" w16du:dateUtc="2025-04-14T19:19:00Z">
              <w:r w:rsidRPr="007F7E2B">
                <w:lastRenderedPageBreak/>
                <w:t>Moist/infertile broadleaved savannah</w:t>
              </w:r>
              <w:r w:rsidRPr="007F7E2B">
                <w:rPr>
                  <w:rFonts w:ascii="Calibri" w:eastAsia="Calibri" w:hAnsi="Calibri" w:cs="Calibri"/>
                </w:rPr>
                <w:t xml:space="preserve"> </w:t>
              </w:r>
            </w:ins>
          </w:p>
        </w:tc>
        <w:tc>
          <w:tcPr>
            <w:tcW w:w="1134" w:type="dxa"/>
            <w:tcBorders>
              <w:top w:val="single" w:sz="4" w:space="0" w:color="000000"/>
              <w:left w:val="single" w:sz="4" w:space="0" w:color="000000"/>
              <w:bottom w:val="single" w:sz="4" w:space="0" w:color="000000"/>
              <w:right w:val="single" w:sz="4" w:space="0" w:color="000000"/>
            </w:tcBorders>
          </w:tcPr>
          <w:p w14:paraId="66A71E23" w14:textId="77777777" w:rsidR="00C92569" w:rsidRPr="007F7E2B" w:rsidRDefault="00C92569">
            <w:pPr>
              <w:spacing w:line="259" w:lineRule="auto"/>
              <w:rPr>
                <w:ins w:id="18671" w:author="V2" w:date="2025-04-14T14:19:00Z" w16du:dateUtc="2025-04-14T19:19:00Z"/>
              </w:rPr>
            </w:pPr>
            <w:ins w:id="18672" w:author="V2" w:date="2025-04-14T14:19:00Z" w16du:dateUtc="2025-04-14T19:19:00Z">
              <w:r w:rsidRPr="007F7E2B">
                <w:t>1523</w:t>
              </w:r>
              <w:r w:rsidRPr="007F7E2B">
                <w:rPr>
                  <w:rFonts w:ascii="Calibri" w:eastAsia="Calibri" w:hAnsi="Calibri" w:cs="Calibri"/>
                </w:rPr>
                <w:t xml:space="preserve"> </w:t>
              </w:r>
            </w:ins>
          </w:p>
        </w:tc>
        <w:tc>
          <w:tcPr>
            <w:tcW w:w="991" w:type="dxa"/>
            <w:tcBorders>
              <w:top w:val="single" w:sz="4" w:space="0" w:color="000000"/>
              <w:left w:val="single" w:sz="4" w:space="0" w:color="000000"/>
              <w:bottom w:val="single" w:sz="4" w:space="0" w:color="000000"/>
              <w:right w:val="single" w:sz="4" w:space="0" w:color="000000"/>
            </w:tcBorders>
          </w:tcPr>
          <w:p w14:paraId="343C1290" w14:textId="77777777" w:rsidR="00C92569" w:rsidRPr="007F7E2B" w:rsidRDefault="00C92569">
            <w:pPr>
              <w:spacing w:line="259" w:lineRule="auto"/>
              <w:ind w:left="1"/>
              <w:rPr>
                <w:ins w:id="18673" w:author="V2" w:date="2025-04-14T14:19:00Z" w16du:dateUtc="2025-04-14T19:19:00Z"/>
              </w:rPr>
            </w:pPr>
            <w:ins w:id="18674" w:author="V2" w:date="2025-04-14T14:19:00Z" w16du:dateUtc="2025-04-14T19:19:00Z">
              <w:r w:rsidRPr="007F7E2B">
                <w:t>92</w:t>
              </w:r>
              <w:r w:rsidRPr="007F7E2B">
                <w:rPr>
                  <w:rFonts w:ascii="Calibri" w:eastAsia="Calibri" w:hAnsi="Calibri" w:cs="Calibri"/>
                </w:rPr>
                <w:t xml:space="preserve"> </w:t>
              </w:r>
            </w:ins>
          </w:p>
        </w:tc>
        <w:tc>
          <w:tcPr>
            <w:tcW w:w="710" w:type="dxa"/>
            <w:tcBorders>
              <w:top w:val="single" w:sz="4" w:space="0" w:color="000000"/>
              <w:left w:val="single" w:sz="4" w:space="0" w:color="000000"/>
              <w:bottom w:val="single" w:sz="4" w:space="0" w:color="000000"/>
              <w:right w:val="single" w:sz="4" w:space="0" w:color="000000"/>
            </w:tcBorders>
          </w:tcPr>
          <w:p w14:paraId="7FA0DCB9" w14:textId="77777777" w:rsidR="00C92569" w:rsidRPr="007F7E2B" w:rsidRDefault="00C92569">
            <w:pPr>
              <w:spacing w:line="259" w:lineRule="auto"/>
              <w:ind w:left="1"/>
              <w:rPr>
                <w:ins w:id="18675" w:author="V2" w:date="2025-04-14T14:19:00Z" w16du:dateUtc="2025-04-14T19:19:00Z"/>
              </w:rPr>
            </w:pPr>
            <w:ins w:id="18676" w:author="V2" w:date="2025-04-14T14:19:00Z" w16du:dateUtc="2025-04-14T19:19:00Z">
              <w:r w:rsidRPr="007F7E2B">
                <w:t>3</w:t>
              </w:r>
              <w:r w:rsidRPr="007F7E2B">
                <w:rPr>
                  <w:rFonts w:ascii="Calibri" w:eastAsia="Calibri" w:hAnsi="Calibri" w:cs="Calibri"/>
                </w:rPr>
                <w:t xml:space="preserve"> </w:t>
              </w:r>
            </w:ins>
          </w:p>
        </w:tc>
        <w:tc>
          <w:tcPr>
            <w:tcW w:w="851" w:type="dxa"/>
            <w:tcBorders>
              <w:top w:val="single" w:sz="4" w:space="0" w:color="000000"/>
              <w:left w:val="single" w:sz="4" w:space="0" w:color="000000"/>
              <w:bottom w:val="single" w:sz="4" w:space="0" w:color="000000"/>
              <w:right w:val="single" w:sz="4" w:space="0" w:color="000000"/>
            </w:tcBorders>
          </w:tcPr>
          <w:p w14:paraId="5940B12C" w14:textId="77777777" w:rsidR="00C92569" w:rsidRPr="007F7E2B" w:rsidRDefault="00C92569">
            <w:pPr>
              <w:spacing w:line="259" w:lineRule="auto"/>
              <w:ind w:left="2"/>
              <w:rPr>
                <w:ins w:id="18677" w:author="V2" w:date="2025-04-14T14:19:00Z" w16du:dateUtc="2025-04-14T19:19:00Z"/>
              </w:rPr>
            </w:pPr>
            <w:ins w:id="18678" w:author="V2" w:date="2025-04-14T14:19:00Z" w16du:dateUtc="2025-04-14T19:19:00Z">
              <w:r w:rsidRPr="007F7E2B">
                <w:t>6</w:t>
              </w:r>
              <w:r w:rsidRPr="007F7E2B">
                <w:rPr>
                  <w:rFonts w:ascii="Calibri" w:eastAsia="Calibri" w:hAnsi="Calibri" w:cs="Calibri"/>
                </w:rPr>
                <w:t xml:space="preserve"> </w:t>
              </w:r>
            </w:ins>
          </w:p>
        </w:tc>
        <w:tc>
          <w:tcPr>
            <w:tcW w:w="850" w:type="dxa"/>
            <w:tcBorders>
              <w:top w:val="single" w:sz="4" w:space="0" w:color="000000"/>
              <w:left w:val="single" w:sz="4" w:space="0" w:color="000000"/>
              <w:bottom w:val="single" w:sz="4" w:space="0" w:color="000000"/>
              <w:right w:val="single" w:sz="4" w:space="0" w:color="000000"/>
            </w:tcBorders>
          </w:tcPr>
          <w:p w14:paraId="21D9CA84" w14:textId="77777777" w:rsidR="00C92569" w:rsidRPr="007F7E2B" w:rsidRDefault="00C92569">
            <w:pPr>
              <w:spacing w:line="259" w:lineRule="auto"/>
              <w:ind w:left="1"/>
              <w:rPr>
                <w:ins w:id="18679" w:author="V2" w:date="2025-04-14T14:19:00Z" w16du:dateUtc="2025-04-14T19:19:00Z"/>
              </w:rPr>
            </w:pPr>
            <w:ins w:id="18680" w:author="V2" w:date="2025-04-14T14:19:00Z" w16du:dateUtc="2025-04-14T19:19:00Z">
              <w:r w:rsidRPr="007F7E2B">
                <w:t>0.11</w:t>
              </w:r>
              <w:r w:rsidRPr="007F7E2B">
                <w:rPr>
                  <w:rFonts w:ascii="Calibri" w:eastAsia="Calibri" w:hAnsi="Calibri" w:cs="Calibri"/>
                </w:rPr>
                <w:t xml:space="preserve"> </w:t>
              </w:r>
            </w:ins>
          </w:p>
        </w:tc>
        <w:tc>
          <w:tcPr>
            <w:tcW w:w="1347" w:type="dxa"/>
            <w:tcBorders>
              <w:top w:val="single" w:sz="4" w:space="0" w:color="000000"/>
              <w:left w:val="single" w:sz="4" w:space="0" w:color="000000"/>
              <w:bottom w:val="single" w:sz="4" w:space="0" w:color="000000"/>
              <w:right w:val="single" w:sz="4" w:space="0" w:color="000000"/>
            </w:tcBorders>
          </w:tcPr>
          <w:p w14:paraId="3B3AE226" w14:textId="77777777" w:rsidR="00C92569" w:rsidRPr="007F7E2B" w:rsidRDefault="00C92569">
            <w:pPr>
              <w:spacing w:line="259" w:lineRule="auto"/>
              <w:ind w:left="1"/>
              <w:rPr>
                <w:ins w:id="18681" w:author="V2" w:date="2025-04-14T14:19:00Z" w16du:dateUtc="2025-04-14T19:19:00Z"/>
              </w:rPr>
            </w:pPr>
            <w:ins w:id="18682" w:author="V2" w:date="2025-04-14T14:19:00Z" w16du:dateUtc="2025-04-14T19:19:00Z">
              <w:r w:rsidRPr="007F7E2B">
                <w:rPr>
                  <w:rFonts w:ascii="Calibri" w:eastAsia="Calibri" w:hAnsi="Calibri" w:cs="Calibri"/>
                </w:rPr>
                <w:t xml:space="preserve"> </w:t>
              </w:r>
            </w:ins>
          </w:p>
        </w:tc>
      </w:tr>
      <w:tr w:rsidR="00C92569" w:rsidRPr="007F7E2B" w14:paraId="2122B23B" w14:textId="77777777">
        <w:trPr>
          <w:trHeight w:val="470"/>
          <w:ins w:id="18683" w:author="V2" w:date="2025-04-14T14:19:00Z" w16du:dateUtc="2025-04-14T19:19:00Z"/>
        </w:trPr>
        <w:tc>
          <w:tcPr>
            <w:tcW w:w="2236" w:type="dxa"/>
            <w:tcBorders>
              <w:top w:val="single" w:sz="4" w:space="0" w:color="000000"/>
              <w:left w:val="single" w:sz="4" w:space="0" w:color="000000"/>
              <w:bottom w:val="single" w:sz="4" w:space="0" w:color="000000"/>
              <w:right w:val="single" w:sz="4" w:space="0" w:color="000000"/>
            </w:tcBorders>
          </w:tcPr>
          <w:p w14:paraId="4AECAD5A" w14:textId="77777777" w:rsidR="00C92569" w:rsidRPr="007F7E2B" w:rsidRDefault="00C92569">
            <w:pPr>
              <w:spacing w:line="259" w:lineRule="auto"/>
              <w:ind w:left="1"/>
              <w:rPr>
                <w:ins w:id="18684" w:author="V2" w:date="2025-04-14T14:19:00Z" w16du:dateUtc="2025-04-14T19:19:00Z"/>
              </w:rPr>
            </w:pPr>
            <w:ins w:id="18685" w:author="V2" w:date="2025-04-14T14:19:00Z" w16du:dateUtc="2025-04-14T19:19:00Z">
              <w:r w:rsidRPr="007F7E2B">
                <w:t xml:space="preserve">Arid fertile fine-leaved savannah </w:t>
              </w:r>
              <w:r w:rsidRPr="007F7E2B">
                <w:rPr>
                  <w:rFonts w:ascii="Calibri" w:eastAsia="Calibri" w:hAnsi="Calibri" w:cs="Calibri"/>
                </w:rPr>
                <w:t xml:space="preserve"> </w:t>
              </w:r>
            </w:ins>
          </w:p>
        </w:tc>
        <w:tc>
          <w:tcPr>
            <w:tcW w:w="1134" w:type="dxa"/>
            <w:tcBorders>
              <w:top w:val="single" w:sz="4" w:space="0" w:color="000000"/>
              <w:left w:val="single" w:sz="4" w:space="0" w:color="000000"/>
              <w:bottom w:val="single" w:sz="4" w:space="0" w:color="000000"/>
              <w:right w:val="single" w:sz="4" w:space="0" w:color="000000"/>
            </w:tcBorders>
          </w:tcPr>
          <w:p w14:paraId="74C33B85" w14:textId="77777777" w:rsidR="00C92569" w:rsidRPr="007F7E2B" w:rsidRDefault="00C92569">
            <w:pPr>
              <w:spacing w:line="259" w:lineRule="auto"/>
              <w:rPr>
                <w:ins w:id="18686" w:author="V2" w:date="2025-04-14T14:19:00Z" w16du:dateUtc="2025-04-14T19:19:00Z"/>
              </w:rPr>
            </w:pPr>
            <w:ins w:id="18687" w:author="V2" w:date="2025-04-14T14:19:00Z" w16du:dateUtc="2025-04-14T19:19:00Z">
              <w:r w:rsidRPr="007F7E2B">
                <w:t>1524</w:t>
              </w:r>
              <w:r w:rsidRPr="007F7E2B">
                <w:rPr>
                  <w:rFonts w:ascii="Calibri" w:eastAsia="Calibri" w:hAnsi="Calibri" w:cs="Calibri"/>
                </w:rPr>
                <w:t xml:space="preserve"> </w:t>
              </w:r>
            </w:ins>
          </w:p>
        </w:tc>
        <w:tc>
          <w:tcPr>
            <w:tcW w:w="991" w:type="dxa"/>
            <w:tcBorders>
              <w:top w:val="single" w:sz="4" w:space="0" w:color="000000"/>
              <w:left w:val="single" w:sz="4" w:space="0" w:color="000000"/>
              <w:bottom w:val="single" w:sz="4" w:space="0" w:color="000000"/>
              <w:right w:val="single" w:sz="4" w:space="0" w:color="000000"/>
            </w:tcBorders>
          </w:tcPr>
          <w:p w14:paraId="00CF57C1" w14:textId="77777777" w:rsidR="00C92569" w:rsidRPr="007F7E2B" w:rsidRDefault="00C92569">
            <w:pPr>
              <w:spacing w:line="259" w:lineRule="auto"/>
              <w:ind w:left="1"/>
              <w:rPr>
                <w:ins w:id="18688" w:author="V2" w:date="2025-04-14T14:19:00Z" w16du:dateUtc="2025-04-14T19:19:00Z"/>
              </w:rPr>
            </w:pPr>
            <w:ins w:id="18689" w:author="V2" w:date="2025-04-14T14:19:00Z" w16du:dateUtc="2025-04-14T19:19:00Z">
              <w:r w:rsidRPr="007F7E2B">
                <w:t>73</w:t>
              </w:r>
              <w:r w:rsidRPr="007F7E2B">
                <w:rPr>
                  <w:rFonts w:ascii="Calibri" w:eastAsia="Calibri" w:hAnsi="Calibri" w:cs="Calibri"/>
                </w:rPr>
                <w:t xml:space="preserve"> </w:t>
              </w:r>
            </w:ins>
          </w:p>
        </w:tc>
        <w:tc>
          <w:tcPr>
            <w:tcW w:w="710" w:type="dxa"/>
            <w:tcBorders>
              <w:top w:val="single" w:sz="4" w:space="0" w:color="000000"/>
              <w:left w:val="single" w:sz="4" w:space="0" w:color="000000"/>
              <w:bottom w:val="single" w:sz="4" w:space="0" w:color="000000"/>
              <w:right w:val="single" w:sz="4" w:space="0" w:color="000000"/>
            </w:tcBorders>
          </w:tcPr>
          <w:p w14:paraId="2D663319" w14:textId="77777777" w:rsidR="00C92569" w:rsidRPr="007F7E2B" w:rsidRDefault="00C92569">
            <w:pPr>
              <w:spacing w:line="259" w:lineRule="auto"/>
              <w:ind w:left="1"/>
              <w:rPr>
                <w:ins w:id="18690" w:author="V2" w:date="2025-04-14T14:19:00Z" w16du:dateUtc="2025-04-14T19:19:00Z"/>
              </w:rPr>
            </w:pPr>
            <w:ins w:id="18691" w:author="V2" w:date="2025-04-14T14:19:00Z" w16du:dateUtc="2025-04-14T19:19:00Z">
              <w:r w:rsidRPr="007F7E2B">
                <w:t>2</w:t>
              </w:r>
              <w:r w:rsidRPr="007F7E2B">
                <w:rPr>
                  <w:rFonts w:ascii="Calibri" w:eastAsia="Calibri" w:hAnsi="Calibri" w:cs="Calibri"/>
                </w:rPr>
                <w:t xml:space="preserve"> </w:t>
              </w:r>
            </w:ins>
          </w:p>
        </w:tc>
        <w:tc>
          <w:tcPr>
            <w:tcW w:w="851" w:type="dxa"/>
            <w:tcBorders>
              <w:top w:val="single" w:sz="4" w:space="0" w:color="000000"/>
              <w:left w:val="single" w:sz="4" w:space="0" w:color="000000"/>
              <w:bottom w:val="single" w:sz="4" w:space="0" w:color="000000"/>
              <w:right w:val="single" w:sz="4" w:space="0" w:color="000000"/>
            </w:tcBorders>
          </w:tcPr>
          <w:p w14:paraId="44C31176" w14:textId="77777777" w:rsidR="00C92569" w:rsidRPr="007F7E2B" w:rsidRDefault="00C92569">
            <w:pPr>
              <w:spacing w:line="259" w:lineRule="auto"/>
              <w:ind w:left="2"/>
              <w:rPr>
                <w:ins w:id="18692" w:author="V2" w:date="2025-04-14T14:19:00Z" w16du:dateUtc="2025-04-14T19:19:00Z"/>
              </w:rPr>
            </w:pPr>
            <w:ins w:id="18693" w:author="V2" w:date="2025-04-14T14:19:00Z" w16du:dateUtc="2025-04-14T19:19:00Z">
              <w:r w:rsidRPr="007F7E2B">
                <w:t>5</w:t>
              </w:r>
              <w:r w:rsidRPr="007F7E2B">
                <w:rPr>
                  <w:rFonts w:ascii="Calibri" w:eastAsia="Calibri" w:hAnsi="Calibri" w:cs="Calibri"/>
                </w:rPr>
                <w:t xml:space="preserve"> </w:t>
              </w:r>
            </w:ins>
          </w:p>
        </w:tc>
        <w:tc>
          <w:tcPr>
            <w:tcW w:w="850" w:type="dxa"/>
            <w:tcBorders>
              <w:top w:val="single" w:sz="4" w:space="0" w:color="000000"/>
              <w:left w:val="single" w:sz="4" w:space="0" w:color="000000"/>
              <w:bottom w:val="single" w:sz="4" w:space="0" w:color="000000"/>
              <w:right w:val="single" w:sz="4" w:space="0" w:color="000000"/>
            </w:tcBorders>
          </w:tcPr>
          <w:p w14:paraId="0A81B6DF" w14:textId="77777777" w:rsidR="00C92569" w:rsidRPr="007F7E2B" w:rsidRDefault="00C92569">
            <w:pPr>
              <w:spacing w:line="259" w:lineRule="auto"/>
              <w:ind w:left="1"/>
              <w:rPr>
                <w:ins w:id="18694" w:author="V2" w:date="2025-04-14T14:19:00Z" w16du:dateUtc="2025-04-14T19:19:00Z"/>
              </w:rPr>
            </w:pPr>
            <w:ins w:id="18695" w:author="V2" w:date="2025-04-14T14:19:00Z" w16du:dateUtc="2025-04-14T19:19:00Z">
              <w:r w:rsidRPr="007F7E2B">
                <w:t>0.11</w:t>
              </w:r>
              <w:r w:rsidRPr="007F7E2B">
                <w:rPr>
                  <w:rFonts w:ascii="Calibri" w:eastAsia="Calibri" w:hAnsi="Calibri" w:cs="Calibri"/>
                </w:rPr>
                <w:t xml:space="preserve"> </w:t>
              </w:r>
            </w:ins>
          </w:p>
        </w:tc>
        <w:tc>
          <w:tcPr>
            <w:tcW w:w="1347" w:type="dxa"/>
            <w:tcBorders>
              <w:top w:val="single" w:sz="4" w:space="0" w:color="000000"/>
              <w:left w:val="single" w:sz="4" w:space="0" w:color="000000"/>
              <w:bottom w:val="single" w:sz="4" w:space="0" w:color="000000"/>
              <w:right w:val="single" w:sz="4" w:space="0" w:color="000000"/>
            </w:tcBorders>
          </w:tcPr>
          <w:p w14:paraId="2D514076" w14:textId="77777777" w:rsidR="00C92569" w:rsidRPr="007F7E2B" w:rsidRDefault="00C92569">
            <w:pPr>
              <w:spacing w:line="259" w:lineRule="auto"/>
              <w:ind w:left="1"/>
              <w:rPr>
                <w:ins w:id="18696" w:author="V2" w:date="2025-04-14T14:19:00Z" w16du:dateUtc="2025-04-14T19:19:00Z"/>
              </w:rPr>
            </w:pPr>
            <w:ins w:id="18697" w:author="V2" w:date="2025-04-14T14:19:00Z" w16du:dateUtc="2025-04-14T19:19:00Z">
              <w:r w:rsidRPr="007F7E2B">
                <w:rPr>
                  <w:rFonts w:ascii="Calibri" w:eastAsia="Calibri" w:hAnsi="Calibri" w:cs="Calibri"/>
                </w:rPr>
                <w:t xml:space="preserve"> </w:t>
              </w:r>
            </w:ins>
          </w:p>
        </w:tc>
      </w:tr>
      <w:tr w:rsidR="00C92569" w:rsidRPr="007F7E2B" w14:paraId="43536AE8" w14:textId="77777777">
        <w:trPr>
          <w:trHeight w:val="470"/>
          <w:ins w:id="18698" w:author="V2" w:date="2025-04-14T14:19:00Z" w16du:dateUtc="2025-04-14T19:19:00Z"/>
        </w:trPr>
        <w:tc>
          <w:tcPr>
            <w:tcW w:w="2236" w:type="dxa"/>
            <w:tcBorders>
              <w:top w:val="single" w:sz="4" w:space="0" w:color="000000"/>
              <w:left w:val="single" w:sz="4" w:space="0" w:color="000000"/>
              <w:bottom w:val="single" w:sz="4" w:space="0" w:color="000000"/>
              <w:right w:val="single" w:sz="4" w:space="0" w:color="000000"/>
            </w:tcBorders>
          </w:tcPr>
          <w:p w14:paraId="4B1C4039" w14:textId="77777777" w:rsidR="00C92569" w:rsidRPr="007F7E2B" w:rsidRDefault="00C92569">
            <w:pPr>
              <w:spacing w:line="259" w:lineRule="auto"/>
              <w:ind w:left="1"/>
              <w:rPr>
                <w:ins w:id="18699" w:author="V2" w:date="2025-04-14T14:19:00Z" w16du:dateUtc="2025-04-14T19:19:00Z"/>
              </w:rPr>
            </w:pPr>
            <w:ins w:id="18700" w:author="V2" w:date="2025-04-14T14:19:00Z" w16du:dateUtc="2025-04-14T19:19:00Z">
              <w:r w:rsidRPr="007F7E2B">
                <w:t>Moist infertile grassland</w:t>
              </w:r>
              <w:r w:rsidRPr="007F7E2B">
                <w:rPr>
                  <w:rFonts w:ascii="Calibri" w:eastAsia="Calibri" w:hAnsi="Calibri" w:cs="Calibri"/>
                </w:rPr>
                <w:t xml:space="preserve"> </w:t>
              </w:r>
            </w:ins>
          </w:p>
        </w:tc>
        <w:tc>
          <w:tcPr>
            <w:tcW w:w="1134" w:type="dxa"/>
            <w:tcBorders>
              <w:top w:val="single" w:sz="4" w:space="0" w:color="000000"/>
              <w:left w:val="single" w:sz="4" w:space="0" w:color="000000"/>
              <w:bottom w:val="single" w:sz="4" w:space="0" w:color="000000"/>
              <w:right w:val="single" w:sz="4" w:space="0" w:color="000000"/>
            </w:tcBorders>
          </w:tcPr>
          <w:p w14:paraId="15D8ACCB" w14:textId="77777777" w:rsidR="00C92569" w:rsidRPr="007F7E2B" w:rsidRDefault="00C92569">
            <w:pPr>
              <w:spacing w:line="259" w:lineRule="auto"/>
              <w:rPr>
                <w:ins w:id="18701" w:author="V2" w:date="2025-04-14T14:19:00Z" w16du:dateUtc="2025-04-14T19:19:00Z"/>
              </w:rPr>
            </w:pPr>
            <w:ins w:id="18702" w:author="V2" w:date="2025-04-14T14:19:00Z" w16du:dateUtc="2025-04-14T19:19:00Z">
              <w:r w:rsidRPr="007F7E2B">
                <w:t>1498</w:t>
              </w:r>
              <w:r w:rsidRPr="007F7E2B">
                <w:rPr>
                  <w:rFonts w:ascii="Calibri" w:eastAsia="Calibri" w:hAnsi="Calibri" w:cs="Calibri"/>
                </w:rPr>
                <w:t xml:space="preserve"> </w:t>
              </w:r>
            </w:ins>
          </w:p>
        </w:tc>
        <w:tc>
          <w:tcPr>
            <w:tcW w:w="991" w:type="dxa"/>
            <w:tcBorders>
              <w:top w:val="single" w:sz="4" w:space="0" w:color="000000"/>
              <w:left w:val="single" w:sz="4" w:space="0" w:color="000000"/>
              <w:bottom w:val="single" w:sz="4" w:space="0" w:color="000000"/>
              <w:right w:val="single" w:sz="4" w:space="0" w:color="000000"/>
            </w:tcBorders>
          </w:tcPr>
          <w:p w14:paraId="3469924E" w14:textId="77777777" w:rsidR="00C92569" w:rsidRPr="007F7E2B" w:rsidRDefault="00C92569">
            <w:pPr>
              <w:spacing w:line="259" w:lineRule="auto"/>
              <w:ind w:left="1"/>
              <w:rPr>
                <w:ins w:id="18703" w:author="V2" w:date="2025-04-14T14:19:00Z" w16du:dateUtc="2025-04-14T19:19:00Z"/>
              </w:rPr>
            </w:pPr>
            <w:ins w:id="18704" w:author="V2" w:date="2025-04-14T14:19:00Z" w16du:dateUtc="2025-04-14T19:19:00Z">
              <w:r w:rsidRPr="007F7E2B">
                <w:t>59</w:t>
              </w:r>
              <w:r w:rsidRPr="007F7E2B">
                <w:rPr>
                  <w:rFonts w:ascii="Calibri" w:eastAsia="Calibri" w:hAnsi="Calibri" w:cs="Calibri"/>
                </w:rPr>
                <w:t xml:space="preserve"> </w:t>
              </w:r>
            </w:ins>
          </w:p>
        </w:tc>
        <w:tc>
          <w:tcPr>
            <w:tcW w:w="710" w:type="dxa"/>
            <w:tcBorders>
              <w:top w:val="single" w:sz="4" w:space="0" w:color="000000"/>
              <w:left w:val="single" w:sz="4" w:space="0" w:color="000000"/>
              <w:bottom w:val="single" w:sz="4" w:space="0" w:color="000000"/>
              <w:right w:val="single" w:sz="4" w:space="0" w:color="000000"/>
            </w:tcBorders>
          </w:tcPr>
          <w:p w14:paraId="511E9AC5" w14:textId="77777777" w:rsidR="00C92569" w:rsidRPr="007F7E2B" w:rsidRDefault="00C92569">
            <w:pPr>
              <w:spacing w:line="259" w:lineRule="auto"/>
              <w:ind w:left="1"/>
              <w:rPr>
                <w:ins w:id="18705" w:author="V2" w:date="2025-04-14T14:19:00Z" w16du:dateUtc="2025-04-14T19:19:00Z"/>
              </w:rPr>
            </w:pPr>
            <w:ins w:id="18706" w:author="V2" w:date="2025-04-14T14:19:00Z" w16du:dateUtc="2025-04-14T19:19:00Z">
              <w:r w:rsidRPr="007F7E2B">
                <w:t>2</w:t>
              </w:r>
              <w:r w:rsidRPr="007F7E2B">
                <w:rPr>
                  <w:rFonts w:ascii="Calibri" w:eastAsia="Calibri" w:hAnsi="Calibri" w:cs="Calibri"/>
                </w:rPr>
                <w:t xml:space="preserve"> </w:t>
              </w:r>
            </w:ins>
          </w:p>
        </w:tc>
        <w:tc>
          <w:tcPr>
            <w:tcW w:w="851" w:type="dxa"/>
            <w:tcBorders>
              <w:top w:val="single" w:sz="4" w:space="0" w:color="000000"/>
              <w:left w:val="single" w:sz="4" w:space="0" w:color="000000"/>
              <w:bottom w:val="single" w:sz="4" w:space="0" w:color="000000"/>
              <w:right w:val="single" w:sz="4" w:space="0" w:color="000000"/>
            </w:tcBorders>
          </w:tcPr>
          <w:p w14:paraId="1E2448A4" w14:textId="77777777" w:rsidR="00C92569" w:rsidRPr="007F7E2B" w:rsidRDefault="00C92569">
            <w:pPr>
              <w:spacing w:line="259" w:lineRule="auto"/>
              <w:ind w:left="2"/>
              <w:rPr>
                <w:ins w:id="18707" w:author="V2" w:date="2025-04-14T14:19:00Z" w16du:dateUtc="2025-04-14T19:19:00Z"/>
              </w:rPr>
            </w:pPr>
            <w:ins w:id="18708" w:author="V2" w:date="2025-04-14T14:19:00Z" w16du:dateUtc="2025-04-14T19:19:00Z">
              <w:r w:rsidRPr="007F7E2B">
                <w:t>4</w:t>
              </w:r>
              <w:r w:rsidRPr="007F7E2B">
                <w:rPr>
                  <w:rFonts w:ascii="Calibri" w:eastAsia="Calibri" w:hAnsi="Calibri" w:cs="Calibri"/>
                </w:rPr>
                <w:t xml:space="preserve"> </w:t>
              </w:r>
            </w:ins>
          </w:p>
        </w:tc>
        <w:tc>
          <w:tcPr>
            <w:tcW w:w="850" w:type="dxa"/>
            <w:tcBorders>
              <w:top w:val="single" w:sz="4" w:space="0" w:color="000000"/>
              <w:left w:val="single" w:sz="4" w:space="0" w:color="000000"/>
              <w:bottom w:val="single" w:sz="4" w:space="0" w:color="000000"/>
              <w:right w:val="single" w:sz="4" w:space="0" w:color="000000"/>
            </w:tcBorders>
          </w:tcPr>
          <w:p w14:paraId="71038395" w14:textId="77777777" w:rsidR="00C92569" w:rsidRPr="007F7E2B" w:rsidRDefault="00C92569">
            <w:pPr>
              <w:spacing w:line="259" w:lineRule="auto"/>
              <w:ind w:left="1"/>
              <w:rPr>
                <w:ins w:id="18709" w:author="V2" w:date="2025-04-14T14:19:00Z" w16du:dateUtc="2025-04-14T19:19:00Z"/>
              </w:rPr>
            </w:pPr>
            <w:ins w:id="18710" w:author="V2" w:date="2025-04-14T14:19:00Z" w16du:dateUtc="2025-04-14T19:19:00Z">
              <w:r w:rsidRPr="007F7E2B">
                <w:t>0.1</w:t>
              </w:r>
              <w:r w:rsidRPr="007F7E2B">
                <w:rPr>
                  <w:rFonts w:ascii="Calibri" w:eastAsia="Calibri" w:hAnsi="Calibri" w:cs="Calibri"/>
                </w:rPr>
                <w:t xml:space="preserve"> </w:t>
              </w:r>
            </w:ins>
          </w:p>
        </w:tc>
        <w:tc>
          <w:tcPr>
            <w:tcW w:w="1347" w:type="dxa"/>
            <w:tcBorders>
              <w:top w:val="single" w:sz="4" w:space="0" w:color="000000"/>
              <w:left w:val="single" w:sz="4" w:space="0" w:color="000000"/>
              <w:bottom w:val="single" w:sz="4" w:space="0" w:color="000000"/>
              <w:right w:val="single" w:sz="4" w:space="0" w:color="000000"/>
            </w:tcBorders>
          </w:tcPr>
          <w:p w14:paraId="2EDBDA53" w14:textId="77777777" w:rsidR="00C92569" w:rsidRPr="007F7E2B" w:rsidRDefault="00C92569">
            <w:pPr>
              <w:spacing w:line="259" w:lineRule="auto"/>
              <w:ind w:left="1"/>
              <w:rPr>
                <w:ins w:id="18711" w:author="V2" w:date="2025-04-14T14:19:00Z" w16du:dateUtc="2025-04-14T19:19:00Z"/>
              </w:rPr>
            </w:pPr>
            <w:ins w:id="18712" w:author="V2" w:date="2025-04-14T14:19:00Z" w16du:dateUtc="2025-04-14T19:19:00Z">
              <w:r w:rsidRPr="007F7E2B">
                <w:rPr>
                  <w:rFonts w:ascii="Calibri" w:eastAsia="Calibri" w:hAnsi="Calibri" w:cs="Calibri"/>
                </w:rPr>
                <w:t xml:space="preserve"> </w:t>
              </w:r>
            </w:ins>
          </w:p>
        </w:tc>
      </w:tr>
      <w:tr w:rsidR="00C92569" w:rsidRPr="007F7E2B" w14:paraId="2921A82B" w14:textId="77777777">
        <w:trPr>
          <w:trHeight w:val="293"/>
          <w:ins w:id="18713" w:author="V2" w:date="2025-04-14T14:19:00Z" w16du:dateUtc="2025-04-14T19:19:00Z"/>
        </w:trPr>
        <w:tc>
          <w:tcPr>
            <w:tcW w:w="2236" w:type="dxa"/>
            <w:tcBorders>
              <w:top w:val="single" w:sz="4" w:space="0" w:color="000000"/>
              <w:left w:val="single" w:sz="4" w:space="0" w:color="000000"/>
              <w:bottom w:val="single" w:sz="4" w:space="0" w:color="000000"/>
              <w:right w:val="single" w:sz="4" w:space="0" w:color="000000"/>
            </w:tcBorders>
          </w:tcPr>
          <w:p w14:paraId="72392E6E" w14:textId="77777777" w:rsidR="00C92569" w:rsidRPr="007F7E2B" w:rsidRDefault="00C92569">
            <w:pPr>
              <w:spacing w:line="259" w:lineRule="auto"/>
              <w:ind w:left="1"/>
              <w:rPr>
                <w:ins w:id="18714" w:author="V2" w:date="2025-04-14T14:19:00Z" w16du:dateUtc="2025-04-14T19:19:00Z"/>
              </w:rPr>
            </w:pPr>
            <w:ins w:id="18715" w:author="V2" w:date="2025-04-14T14:19:00Z" w16du:dateUtc="2025-04-14T19:19:00Z">
              <w:r w:rsidRPr="007F7E2B">
                <w:t>Arid-fertile grassland</w:t>
              </w:r>
              <w:r w:rsidRPr="007F7E2B">
                <w:rPr>
                  <w:rFonts w:ascii="Calibri" w:eastAsia="Calibri" w:hAnsi="Calibri" w:cs="Calibri"/>
                </w:rPr>
                <w:t xml:space="preserve"> </w:t>
              </w:r>
            </w:ins>
          </w:p>
        </w:tc>
        <w:tc>
          <w:tcPr>
            <w:tcW w:w="1134" w:type="dxa"/>
            <w:tcBorders>
              <w:top w:val="single" w:sz="4" w:space="0" w:color="000000"/>
              <w:left w:val="single" w:sz="4" w:space="0" w:color="000000"/>
              <w:bottom w:val="single" w:sz="4" w:space="0" w:color="000000"/>
              <w:right w:val="single" w:sz="4" w:space="0" w:color="000000"/>
            </w:tcBorders>
          </w:tcPr>
          <w:p w14:paraId="16B71E3C" w14:textId="77777777" w:rsidR="00C92569" w:rsidRPr="007F7E2B" w:rsidRDefault="00C92569">
            <w:pPr>
              <w:spacing w:line="259" w:lineRule="auto"/>
              <w:rPr>
                <w:ins w:id="18716" w:author="V2" w:date="2025-04-14T14:19:00Z" w16du:dateUtc="2025-04-14T19:19:00Z"/>
              </w:rPr>
            </w:pPr>
            <w:ins w:id="18717" w:author="V2" w:date="2025-04-14T14:19:00Z" w16du:dateUtc="2025-04-14T19:19:00Z">
              <w:r w:rsidRPr="007F7E2B">
                <w:t>1540</w:t>
              </w:r>
              <w:r w:rsidRPr="007F7E2B">
                <w:rPr>
                  <w:rFonts w:ascii="Calibri" w:eastAsia="Calibri" w:hAnsi="Calibri" w:cs="Calibri"/>
                </w:rPr>
                <w:t xml:space="preserve"> </w:t>
              </w:r>
            </w:ins>
          </w:p>
        </w:tc>
        <w:tc>
          <w:tcPr>
            <w:tcW w:w="991" w:type="dxa"/>
            <w:tcBorders>
              <w:top w:val="single" w:sz="4" w:space="0" w:color="000000"/>
              <w:left w:val="single" w:sz="4" w:space="0" w:color="000000"/>
              <w:bottom w:val="single" w:sz="4" w:space="0" w:color="000000"/>
              <w:right w:val="single" w:sz="4" w:space="0" w:color="000000"/>
            </w:tcBorders>
          </w:tcPr>
          <w:p w14:paraId="0A0FA969" w14:textId="77777777" w:rsidR="00C92569" w:rsidRPr="007F7E2B" w:rsidRDefault="00C92569">
            <w:pPr>
              <w:spacing w:line="259" w:lineRule="auto"/>
              <w:ind w:left="1"/>
              <w:rPr>
                <w:ins w:id="18718" w:author="V2" w:date="2025-04-14T14:19:00Z" w16du:dateUtc="2025-04-14T19:19:00Z"/>
              </w:rPr>
            </w:pPr>
            <w:ins w:id="18719" w:author="V2" w:date="2025-04-14T14:19:00Z" w16du:dateUtc="2025-04-14T19:19:00Z">
              <w:r w:rsidRPr="007F7E2B">
                <w:t>97</w:t>
              </w:r>
              <w:r w:rsidRPr="007F7E2B">
                <w:rPr>
                  <w:rFonts w:ascii="Calibri" w:eastAsia="Calibri" w:hAnsi="Calibri" w:cs="Calibri"/>
                </w:rPr>
                <w:t xml:space="preserve"> </w:t>
              </w:r>
            </w:ins>
          </w:p>
        </w:tc>
        <w:tc>
          <w:tcPr>
            <w:tcW w:w="710" w:type="dxa"/>
            <w:tcBorders>
              <w:top w:val="single" w:sz="4" w:space="0" w:color="000000"/>
              <w:left w:val="single" w:sz="4" w:space="0" w:color="000000"/>
              <w:bottom w:val="single" w:sz="4" w:space="0" w:color="000000"/>
              <w:right w:val="single" w:sz="4" w:space="0" w:color="000000"/>
            </w:tcBorders>
          </w:tcPr>
          <w:p w14:paraId="15E2CACF" w14:textId="77777777" w:rsidR="00C92569" w:rsidRPr="007F7E2B" w:rsidRDefault="00C92569">
            <w:pPr>
              <w:spacing w:line="259" w:lineRule="auto"/>
              <w:ind w:left="1"/>
              <w:rPr>
                <w:ins w:id="18720" w:author="V2" w:date="2025-04-14T14:19:00Z" w16du:dateUtc="2025-04-14T19:19:00Z"/>
              </w:rPr>
            </w:pPr>
            <w:ins w:id="18721" w:author="V2" w:date="2025-04-14T14:19:00Z" w16du:dateUtc="2025-04-14T19:19:00Z">
              <w:r w:rsidRPr="007F7E2B">
                <w:t>3</w:t>
              </w:r>
              <w:r w:rsidRPr="007F7E2B">
                <w:rPr>
                  <w:rFonts w:ascii="Calibri" w:eastAsia="Calibri" w:hAnsi="Calibri" w:cs="Calibri"/>
                </w:rPr>
                <w:t xml:space="preserve"> </w:t>
              </w:r>
            </w:ins>
          </w:p>
        </w:tc>
        <w:tc>
          <w:tcPr>
            <w:tcW w:w="851" w:type="dxa"/>
            <w:tcBorders>
              <w:top w:val="single" w:sz="4" w:space="0" w:color="000000"/>
              <w:left w:val="single" w:sz="4" w:space="0" w:color="000000"/>
              <w:bottom w:val="single" w:sz="4" w:space="0" w:color="000000"/>
              <w:right w:val="single" w:sz="4" w:space="0" w:color="000000"/>
            </w:tcBorders>
          </w:tcPr>
          <w:p w14:paraId="388B1A60" w14:textId="77777777" w:rsidR="00C92569" w:rsidRPr="007F7E2B" w:rsidRDefault="00C92569">
            <w:pPr>
              <w:spacing w:line="259" w:lineRule="auto"/>
              <w:ind w:left="2"/>
              <w:rPr>
                <w:ins w:id="18722" w:author="V2" w:date="2025-04-14T14:19:00Z" w16du:dateUtc="2025-04-14T19:19:00Z"/>
              </w:rPr>
            </w:pPr>
            <w:ins w:id="18723" w:author="V2" w:date="2025-04-14T14:19:00Z" w16du:dateUtc="2025-04-14T19:19:00Z">
              <w:r w:rsidRPr="007F7E2B">
                <w:t>7</w:t>
              </w:r>
              <w:r w:rsidRPr="007F7E2B">
                <w:rPr>
                  <w:rFonts w:ascii="Calibri" w:eastAsia="Calibri" w:hAnsi="Calibri" w:cs="Calibri"/>
                </w:rPr>
                <w:t xml:space="preserve"> </w:t>
              </w:r>
            </w:ins>
          </w:p>
        </w:tc>
        <w:tc>
          <w:tcPr>
            <w:tcW w:w="850" w:type="dxa"/>
            <w:tcBorders>
              <w:top w:val="single" w:sz="4" w:space="0" w:color="000000"/>
              <w:left w:val="single" w:sz="4" w:space="0" w:color="000000"/>
              <w:bottom w:val="single" w:sz="4" w:space="0" w:color="000000"/>
              <w:right w:val="single" w:sz="4" w:space="0" w:color="000000"/>
            </w:tcBorders>
          </w:tcPr>
          <w:p w14:paraId="4B7FB109" w14:textId="77777777" w:rsidR="00C92569" w:rsidRPr="007F7E2B" w:rsidRDefault="00C92569">
            <w:pPr>
              <w:spacing w:line="259" w:lineRule="auto"/>
              <w:ind w:left="1"/>
              <w:rPr>
                <w:ins w:id="18724" w:author="V2" w:date="2025-04-14T14:19:00Z" w16du:dateUtc="2025-04-14T19:19:00Z"/>
              </w:rPr>
            </w:pPr>
            <w:ins w:id="18725" w:author="V2" w:date="2025-04-14T14:19:00Z" w16du:dateUtc="2025-04-14T19:19:00Z">
              <w:r w:rsidRPr="007F7E2B">
                <w:t>0.11</w:t>
              </w:r>
              <w:r w:rsidRPr="007F7E2B">
                <w:rPr>
                  <w:rFonts w:ascii="Calibri" w:eastAsia="Calibri" w:hAnsi="Calibri" w:cs="Calibri"/>
                </w:rPr>
                <w:t xml:space="preserve"> </w:t>
              </w:r>
            </w:ins>
          </w:p>
        </w:tc>
        <w:tc>
          <w:tcPr>
            <w:tcW w:w="1347" w:type="dxa"/>
            <w:tcBorders>
              <w:top w:val="single" w:sz="4" w:space="0" w:color="000000"/>
              <w:left w:val="single" w:sz="4" w:space="0" w:color="000000"/>
              <w:bottom w:val="single" w:sz="4" w:space="0" w:color="000000"/>
              <w:right w:val="single" w:sz="4" w:space="0" w:color="000000"/>
            </w:tcBorders>
          </w:tcPr>
          <w:p w14:paraId="7CB79024" w14:textId="77777777" w:rsidR="00C92569" w:rsidRPr="007F7E2B" w:rsidRDefault="00C92569">
            <w:pPr>
              <w:spacing w:line="259" w:lineRule="auto"/>
              <w:ind w:left="1"/>
              <w:rPr>
                <w:ins w:id="18726" w:author="V2" w:date="2025-04-14T14:19:00Z" w16du:dateUtc="2025-04-14T19:19:00Z"/>
              </w:rPr>
            </w:pPr>
            <w:ins w:id="18727" w:author="V2" w:date="2025-04-14T14:19:00Z" w16du:dateUtc="2025-04-14T19:19:00Z">
              <w:r w:rsidRPr="007F7E2B">
                <w:rPr>
                  <w:rFonts w:ascii="Calibri" w:eastAsia="Calibri" w:hAnsi="Calibri" w:cs="Calibri"/>
                </w:rPr>
                <w:t xml:space="preserve"> </w:t>
              </w:r>
            </w:ins>
          </w:p>
        </w:tc>
      </w:tr>
      <w:tr w:rsidR="00C92569" w:rsidRPr="007F7E2B" w14:paraId="122A6C86" w14:textId="77777777">
        <w:trPr>
          <w:trHeight w:val="241"/>
          <w:ins w:id="18728" w:author="V2" w:date="2025-04-14T14:19:00Z" w16du:dateUtc="2025-04-14T19:19:00Z"/>
        </w:trPr>
        <w:tc>
          <w:tcPr>
            <w:tcW w:w="2236" w:type="dxa"/>
            <w:tcBorders>
              <w:top w:val="single" w:sz="4" w:space="0" w:color="000000"/>
              <w:left w:val="single" w:sz="4" w:space="0" w:color="000000"/>
              <w:bottom w:val="single" w:sz="4" w:space="0" w:color="000000"/>
              <w:right w:val="single" w:sz="4" w:space="0" w:color="000000"/>
            </w:tcBorders>
          </w:tcPr>
          <w:p w14:paraId="0B3D5377" w14:textId="77777777" w:rsidR="00C92569" w:rsidRPr="007F7E2B" w:rsidRDefault="00C92569">
            <w:pPr>
              <w:spacing w:line="259" w:lineRule="auto"/>
              <w:ind w:left="1"/>
              <w:rPr>
                <w:ins w:id="18729" w:author="V2" w:date="2025-04-14T14:19:00Z" w16du:dateUtc="2025-04-14T19:19:00Z"/>
              </w:rPr>
            </w:pPr>
            <w:ins w:id="18730" w:author="V2" w:date="2025-04-14T14:19:00Z" w16du:dateUtc="2025-04-14T19:19:00Z">
              <w:r w:rsidRPr="007F7E2B">
                <w:t>Wetland</w:t>
              </w:r>
              <w:r w:rsidRPr="007F7E2B">
                <w:rPr>
                  <w:rFonts w:ascii="Calibri" w:eastAsia="Calibri" w:hAnsi="Calibri" w:cs="Calibri"/>
                </w:rPr>
                <w:t xml:space="preserve"> </w:t>
              </w:r>
            </w:ins>
          </w:p>
        </w:tc>
        <w:tc>
          <w:tcPr>
            <w:tcW w:w="1134" w:type="dxa"/>
            <w:tcBorders>
              <w:top w:val="single" w:sz="4" w:space="0" w:color="000000"/>
              <w:left w:val="single" w:sz="4" w:space="0" w:color="000000"/>
              <w:bottom w:val="single" w:sz="4" w:space="0" w:color="000000"/>
              <w:right w:val="single" w:sz="4" w:space="0" w:color="000000"/>
            </w:tcBorders>
          </w:tcPr>
          <w:p w14:paraId="4AB7A78A" w14:textId="77777777" w:rsidR="00C92569" w:rsidRPr="007F7E2B" w:rsidRDefault="00C92569">
            <w:pPr>
              <w:spacing w:line="259" w:lineRule="auto"/>
              <w:rPr>
                <w:ins w:id="18731" w:author="V2" w:date="2025-04-14T14:19:00Z" w16du:dateUtc="2025-04-14T19:19:00Z"/>
              </w:rPr>
            </w:pPr>
            <w:ins w:id="18732" w:author="V2" w:date="2025-04-14T14:19:00Z" w16du:dateUtc="2025-04-14T19:19:00Z">
              <w:r w:rsidRPr="007F7E2B">
                <w:t>1554</w:t>
              </w:r>
              <w:r w:rsidRPr="007F7E2B">
                <w:rPr>
                  <w:rFonts w:ascii="Calibri" w:eastAsia="Calibri" w:hAnsi="Calibri" w:cs="Calibri"/>
                </w:rPr>
                <w:t xml:space="preserve"> </w:t>
              </w:r>
            </w:ins>
          </w:p>
        </w:tc>
        <w:tc>
          <w:tcPr>
            <w:tcW w:w="991" w:type="dxa"/>
            <w:tcBorders>
              <w:top w:val="single" w:sz="4" w:space="0" w:color="000000"/>
              <w:left w:val="single" w:sz="4" w:space="0" w:color="000000"/>
              <w:bottom w:val="single" w:sz="4" w:space="0" w:color="000000"/>
              <w:right w:val="single" w:sz="4" w:space="0" w:color="000000"/>
            </w:tcBorders>
          </w:tcPr>
          <w:p w14:paraId="02A33287" w14:textId="77777777" w:rsidR="00C92569" w:rsidRPr="007F7E2B" w:rsidRDefault="00C92569">
            <w:pPr>
              <w:spacing w:line="259" w:lineRule="auto"/>
              <w:ind w:left="1"/>
              <w:rPr>
                <w:ins w:id="18733" w:author="V2" w:date="2025-04-14T14:19:00Z" w16du:dateUtc="2025-04-14T19:19:00Z"/>
              </w:rPr>
            </w:pPr>
            <w:ins w:id="18734" w:author="V2" w:date="2025-04-14T14:19:00Z" w16du:dateUtc="2025-04-14T19:19:00Z">
              <w:r w:rsidRPr="007F7E2B">
                <w:t>58</w:t>
              </w:r>
              <w:r w:rsidRPr="007F7E2B">
                <w:rPr>
                  <w:rFonts w:ascii="Calibri" w:eastAsia="Calibri" w:hAnsi="Calibri" w:cs="Calibri"/>
                </w:rPr>
                <w:t xml:space="preserve"> </w:t>
              </w:r>
            </w:ins>
          </w:p>
        </w:tc>
        <w:tc>
          <w:tcPr>
            <w:tcW w:w="710" w:type="dxa"/>
            <w:tcBorders>
              <w:top w:val="single" w:sz="4" w:space="0" w:color="000000"/>
              <w:left w:val="single" w:sz="4" w:space="0" w:color="000000"/>
              <w:bottom w:val="single" w:sz="4" w:space="0" w:color="000000"/>
              <w:right w:val="single" w:sz="4" w:space="0" w:color="000000"/>
            </w:tcBorders>
          </w:tcPr>
          <w:p w14:paraId="49D60CE8" w14:textId="77777777" w:rsidR="00C92569" w:rsidRPr="007F7E2B" w:rsidRDefault="00C92569">
            <w:pPr>
              <w:spacing w:line="259" w:lineRule="auto"/>
              <w:ind w:left="1"/>
              <w:rPr>
                <w:ins w:id="18735" w:author="V2" w:date="2025-04-14T14:19:00Z" w16du:dateUtc="2025-04-14T19:19:00Z"/>
              </w:rPr>
            </w:pPr>
            <w:ins w:id="18736" w:author="V2" w:date="2025-04-14T14:19:00Z" w16du:dateUtc="2025-04-14T19:19:00Z">
              <w:r w:rsidRPr="007F7E2B">
                <w:t>2</w:t>
              </w:r>
              <w:r w:rsidRPr="007F7E2B">
                <w:rPr>
                  <w:rFonts w:ascii="Calibri" w:eastAsia="Calibri" w:hAnsi="Calibri" w:cs="Calibri"/>
                </w:rPr>
                <w:t xml:space="preserve"> </w:t>
              </w:r>
            </w:ins>
          </w:p>
        </w:tc>
        <w:tc>
          <w:tcPr>
            <w:tcW w:w="851" w:type="dxa"/>
            <w:tcBorders>
              <w:top w:val="single" w:sz="4" w:space="0" w:color="000000"/>
              <w:left w:val="single" w:sz="4" w:space="0" w:color="000000"/>
              <w:bottom w:val="single" w:sz="4" w:space="0" w:color="000000"/>
              <w:right w:val="single" w:sz="4" w:space="0" w:color="000000"/>
            </w:tcBorders>
          </w:tcPr>
          <w:p w14:paraId="33B9EC0A" w14:textId="77777777" w:rsidR="00C92569" w:rsidRPr="007F7E2B" w:rsidRDefault="00C92569">
            <w:pPr>
              <w:spacing w:line="259" w:lineRule="auto"/>
              <w:ind w:left="2"/>
              <w:rPr>
                <w:ins w:id="18737" w:author="V2" w:date="2025-04-14T14:19:00Z" w16du:dateUtc="2025-04-14T19:19:00Z"/>
              </w:rPr>
            </w:pPr>
            <w:ins w:id="18738" w:author="V2" w:date="2025-04-14T14:19:00Z" w16du:dateUtc="2025-04-14T19:19:00Z">
              <w:r w:rsidRPr="007F7E2B">
                <w:t>4</w:t>
              </w:r>
              <w:r w:rsidRPr="007F7E2B">
                <w:rPr>
                  <w:rFonts w:ascii="Calibri" w:eastAsia="Calibri" w:hAnsi="Calibri" w:cs="Calibri"/>
                </w:rPr>
                <w:t xml:space="preserve"> </w:t>
              </w:r>
            </w:ins>
          </w:p>
        </w:tc>
        <w:tc>
          <w:tcPr>
            <w:tcW w:w="850" w:type="dxa"/>
            <w:tcBorders>
              <w:top w:val="single" w:sz="4" w:space="0" w:color="000000"/>
              <w:left w:val="single" w:sz="4" w:space="0" w:color="000000"/>
              <w:bottom w:val="single" w:sz="4" w:space="0" w:color="000000"/>
              <w:right w:val="single" w:sz="4" w:space="0" w:color="000000"/>
            </w:tcBorders>
          </w:tcPr>
          <w:p w14:paraId="7EA0F83F" w14:textId="77777777" w:rsidR="00C92569" w:rsidRPr="007F7E2B" w:rsidRDefault="00C92569">
            <w:pPr>
              <w:spacing w:line="259" w:lineRule="auto"/>
              <w:ind w:left="1"/>
              <w:rPr>
                <w:ins w:id="18739" w:author="V2" w:date="2025-04-14T14:19:00Z" w16du:dateUtc="2025-04-14T19:19:00Z"/>
              </w:rPr>
            </w:pPr>
            <w:ins w:id="18740" w:author="V2" w:date="2025-04-14T14:19:00Z" w16du:dateUtc="2025-04-14T19:19:00Z">
              <w:r w:rsidRPr="007F7E2B">
                <w:t>0.11</w:t>
              </w:r>
              <w:r w:rsidRPr="007F7E2B">
                <w:rPr>
                  <w:rFonts w:ascii="Calibri" w:eastAsia="Calibri" w:hAnsi="Calibri" w:cs="Calibri"/>
                </w:rPr>
                <w:t xml:space="preserve"> </w:t>
              </w:r>
            </w:ins>
          </w:p>
        </w:tc>
        <w:tc>
          <w:tcPr>
            <w:tcW w:w="1347" w:type="dxa"/>
            <w:tcBorders>
              <w:top w:val="single" w:sz="4" w:space="0" w:color="000000"/>
              <w:left w:val="single" w:sz="4" w:space="0" w:color="000000"/>
              <w:bottom w:val="single" w:sz="4" w:space="0" w:color="000000"/>
              <w:right w:val="single" w:sz="4" w:space="0" w:color="000000"/>
            </w:tcBorders>
          </w:tcPr>
          <w:p w14:paraId="00608712" w14:textId="77777777" w:rsidR="00C92569" w:rsidRPr="007F7E2B" w:rsidRDefault="00C92569">
            <w:pPr>
              <w:spacing w:line="259" w:lineRule="auto"/>
              <w:ind w:left="1"/>
              <w:rPr>
                <w:ins w:id="18741" w:author="V2" w:date="2025-04-14T14:19:00Z" w16du:dateUtc="2025-04-14T19:19:00Z"/>
              </w:rPr>
            </w:pPr>
            <w:ins w:id="18742" w:author="V2" w:date="2025-04-14T14:19:00Z" w16du:dateUtc="2025-04-14T19:19:00Z">
              <w:r w:rsidRPr="007F7E2B">
                <w:rPr>
                  <w:rFonts w:ascii="Calibri" w:eastAsia="Calibri" w:hAnsi="Calibri" w:cs="Calibri"/>
                </w:rPr>
                <w:t xml:space="preserve"> </w:t>
              </w:r>
            </w:ins>
          </w:p>
        </w:tc>
      </w:tr>
      <w:tr w:rsidR="00C92569" w:rsidRPr="007F7E2B" w14:paraId="19D664CD" w14:textId="77777777">
        <w:trPr>
          <w:trHeight w:val="470"/>
          <w:ins w:id="18743" w:author="V2" w:date="2025-04-14T14:19:00Z" w16du:dateUtc="2025-04-14T19:19:00Z"/>
        </w:trPr>
        <w:tc>
          <w:tcPr>
            <w:tcW w:w="2236" w:type="dxa"/>
            <w:tcBorders>
              <w:top w:val="single" w:sz="4" w:space="0" w:color="000000"/>
              <w:left w:val="single" w:sz="4" w:space="0" w:color="000000"/>
              <w:bottom w:val="single" w:sz="4" w:space="0" w:color="000000"/>
              <w:right w:val="single" w:sz="4" w:space="0" w:color="000000"/>
            </w:tcBorders>
          </w:tcPr>
          <w:p w14:paraId="0091FFE4" w14:textId="77777777" w:rsidR="00C92569" w:rsidRPr="007F7E2B" w:rsidRDefault="00C92569">
            <w:pPr>
              <w:spacing w:line="259" w:lineRule="auto"/>
              <w:ind w:left="1"/>
              <w:rPr>
                <w:ins w:id="18744" w:author="V2" w:date="2025-04-14T14:19:00Z" w16du:dateUtc="2025-04-14T19:19:00Z"/>
              </w:rPr>
            </w:pPr>
            <w:ins w:id="18745" w:author="V2" w:date="2025-04-14T14:19:00Z" w16du:dateUtc="2025-04-14T19:19:00Z">
              <w:r w:rsidRPr="007F7E2B">
                <w:t>All vegetation types</w:t>
              </w:r>
              <w:r w:rsidRPr="007F7E2B">
                <w:rPr>
                  <w:vertAlign w:val="superscript"/>
                </w:rPr>
                <w:t>1</w:t>
              </w:r>
              <w:r w:rsidRPr="007F7E2B">
                <w:rPr>
                  <w:rFonts w:ascii="Calibri" w:eastAsia="Calibri" w:hAnsi="Calibri" w:cs="Calibri"/>
                  <w:vertAlign w:val="superscript"/>
                </w:rPr>
                <w:t xml:space="preserve"> </w:t>
              </w:r>
            </w:ins>
          </w:p>
        </w:tc>
        <w:tc>
          <w:tcPr>
            <w:tcW w:w="1134" w:type="dxa"/>
            <w:tcBorders>
              <w:top w:val="single" w:sz="4" w:space="0" w:color="000000"/>
              <w:left w:val="single" w:sz="4" w:space="0" w:color="000000"/>
              <w:bottom w:val="single" w:sz="4" w:space="0" w:color="000000"/>
              <w:right w:val="single" w:sz="4" w:space="0" w:color="000000"/>
            </w:tcBorders>
          </w:tcPr>
          <w:p w14:paraId="7C1279F0" w14:textId="77777777" w:rsidR="00C92569" w:rsidRPr="007F7E2B" w:rsidRDefault="00C92569">
            <w:pPr>
              <w:spacing w:line="259" w:lineRule="auto"/>
              <w:rPr>
                <w:ins w:id="18746" w:author="V2" w:date="2025-04-14T14:19:00Z" w16du:dateUtc="2025-04-14T19:19:00Z"/>
              </w:rPr>
            </w:pPr>
            <w:ins w:id="18747" w:author="V2" w:date="2025-04-14T14:19:00Z" w16du:dateUtc="2025-04-14T19:19:00Z">
              <w:r w:rsidRPr="007F7E2B">
                <w:t>1404-</w:t>
              </w:r>
            </w:ins>
          </w:p>
          <w:p w14:paraId="6BDCF3B6" w14:textId="77777777" w:rsidR="00C92569" w:rsidRPr="007F7E2B" w:rsidRDefault="00C92569">
            <w:pPr>
              <w:spacing w:line="259" w:lineRule="auto"/>
              <w:rPr>
                <w:ins w:id="18748" w:author="V2" w:date="2025-04-14T14:19:00Z" w16du:dateUtc="2025-04-14T19:19:00Z"/>
              </w:rPr>
            </w:pPr>
            <w:ins w:id="18749" w:author="V2" w:date="2025-04-14T14:19:00Z" w16du:dateUtc="2025-04-14T19:19:00Z">
              <w:r w:rsidRPr="007F7E2B">
                <w:t>1503</w:t>
              </w:r>
              <w:r w:rsidRPr="007F7E2B">
                <w:rPr>
                  <w:rFonts w:ascii="Calibri" w:eastAsia="Calibri" w:hAnsi="Calibri" w:cs="Calibri"/>
                </w:rPr>
                <w:t xml:space="preserve"> </w:t>
              </w:r>
            </w:ins>
          </w:p>
        </w:tc>
        <w:tc>
          <w:tcPr>
            <w:tcW w:w="991" w:type="dxa"/>
            <w:tcBorders>
              <w:top w:val="single" w:sz="4" w:space="0" w:color="000000"/>
              <w:left w:val="single" w:sz="4" w:space="0" w:color="000000"/>
              <w:bottom w:val="single" w:sz="4" w:space="0" w:color="000000"/>
              <w:right w:val="single" w:sz="4" w:space="0" w:color="000000"/>
            </w:tcBorders>
          </w:tcPr>
          <w:p w14:paraId="167E90EB" w14:textId="77777777" w:rsidR="00C92569" w:rsidRPr="007F7E2B" w:rsidRDefault="00C92569">
            <w:pPr>
              <w:spacing w:line="259" w:lineRule="auto"/>
              <w:ind w:left="1"/>
              <w:rPr>
                <w:ins w:id="18750" w:author="V2" w:date="2025-04-14T14:19:00Z" w16du:dateUtc="2025-04-14T19:19:00Z"/>
              </w:rPr>
            </w:pPr>
            <w:ins w:id="18751" w:author="V2" w:date="2025-04-14T14:19:00Z" w16du:dateUtc="2025-04-14T19:19:00Z">
              <w:r w:rsidRPr="007F7E2B">
                <w:t>67-120</w:t>
              </w:r>
              <w:r w:rsidRPr="007F7E2B">
                <w:rPr>
                  <w:rFonts w:ascii="Calibri" w:eastAsia="Calibri" w:hAnsi="Calibri" w:cs="Calibri"/>
                </w:rPr>
                <w:t xml:space="preserve"> </w:t>
              </w:r>
            </w:ins>
          </w:p>
        </w:tc>
        <w:tc>
          <w:tcPr>
            <w:tcW w:w="710" w:type="dxa"/>
            <w:tcBorders>
              <w:top w:val="single" w:sz="4" w:space="0" w:color="000000"/>
              <w:left w:val="single" w:sz="4" w:space="0" w:color="000000"/>
              <w:bottom w:val="single" w:sz="4" w:space="0" w:color="000000"/>
              <w:right w:val="single" w:sz="4" w:space="0" w:color="000000"/>
            </w:tcBorders>
          </w:tcPr>
          <w:p w14:paraId="108A4E55" w14:textId="77777777" w:rsidR="00C92569" w:rsidRPr="007F7E2B" w:rsidRDefault="00C92569">
            <w:pPr>
              <w:spacing w:line="259" w:lineRule="auto"/>
              <w:ind w:left="1"/>
              <w:rPr>
                <w:ins w:id="18752" w:author="V2" w:date="2025-04-14T14:19:00Z" w16du:dateUtc="2025-04-14T19:19:00Z"/>
              </w:rPr>
            </w:pPr>
            <w:ins w:id="18753" w:author="V2" w:date="2025-04-14T14:19:00Z" w16du:dateUtc="2025-04-14T19:19:00Z">
              <w:r w:rsidRPr="007F7E2B">
                <w:t>4-7</w:t>
              </w:r>
              <w:r w:rsidRPr="007F7E2B">
                <w:rPr>
                  <w:rFonts w:ascii="Calibri" w:eastAsia="Calibri" w:hAnsi="Calibri" w:cs="Calibri"/>
                </w:rPr>
                <w:t xml:space="preserve"> </w:t>
              </w:r>
            </w:ins>
          </w:p>
        </w:tc>
        <w:tc>
          <w:tcPr>
            <w:tcW w:w="851" w:type="dxa"/>
            <w:tcBorders>
              <w:top w:val="single" w:sz="4" w:space="0" w:color="000000"/>
              <w:left w:val="single" w:sz="4" w:space="0" w:color="000000"/>
              <w:bottom w:val="single" w:sz="4" w:space="0" w:color="000000"/>
              <w:right w:val="single" w:sz="4" w:space="0" w:color="000000"/>
            </w:tcBorders>
          </w:tcPr>
          <w:p w14:paraId="24EBC6E2" w14:textId="77777777" w:rsidR="00C92569" w:rsidRPr="007F7E2B" w:rsidRDefault="00C92569">
            <w:pPr>
              <w:spacing w:line="259" w:lineRule="auto"/>
              <w:ind w:left="2"/>
              <w:rPr>
                <w:ins w:id="18754" w:author="V2" w:date="2025-04-14T14:19:00Z" w16du:dateUtc="2025-04-14T19:19:00Z"/>
              </w:rPr>
            </w:pPr>
            <w:ins w:id="18755" w:author="V2" w:date="2025-04-14T14:19:00Z" w16du:dateUtc="2025-04-14T19:19:00Z">
              <w:r w:rsidRPr="007F7E2B">
                <w:t>0.5-0.8</w:t>
              </w:r>
              <w:r w:rsidRPr="007F7E2B">
                <w:rPr>
                  <w:rFonts w:ascii="Calibri" w:eastAsia="Calibri" w:hAnsi="Calibri" w:cs="Calibri"/>
                </w:rPr>
                <w:t xml:space="preserve"> </w:t>
              </w:r>
            </w:ins>
          </w:p>
        </w:tc>
        <w:tc>
          <w:tcPr>
            <w:tcW w:w="850" w:type="dxa"/>
            <w:tcBorders>
              <w:top w:val="single" w:sz="4" w:space="0" w:color="000000"/>
              <w:left w:val="single" w:sz="4" w:space="0" w:color="000000"/>
              <w:bottom w:val="single" w:sz="4" w:space="0" w:color="000000"/>
              <w:right w:val="single" w:sz="4" w:space="0" w:color="000000"/>
            </w:tcBorders>
          </w:tcPr>
          <w:p w14:paraId="043981D4" w14:textId="77777777" w:rsidR="00C92569" w:rsidRPr="007F7E2B" w:rsidRDefault="00C92569">
            <w:pPr>
              <w:spacing w:line="259" w:lineRule="auto"/>
              <w:ind w:left="1"/>
              <w:rPr>
                <w:ins w:id="18756" w:author="V2" w:date="2025-04-14T14:19:00Z" w16du:dateUtc="2025-04-14T19:19:00Z"/>
              </w:rPr>
            </w:pPr>
            <w:ins w:id="18757" w:author="V2" w:date="2025-04-14T14:19:00Z" w16du:dateUtc="2025-04-14T19:19:00Z">
              <w:r w:rsidRPr="007F7E2B">
                <w:t>0.10</w:t>
              </w:r>
              <w:r w:rsidRPr="007F7E2B">
                <w:rPr>
                  <w:rFonts w:ascii="Calibri" w:eastAsia="Calibri" w:hAnsi="Calibri" w:cs="Calibri"/>
                </w:rPr>
                <w:t xml:space="preserve"> </w:t>
              </w:r>
            </w:ins>
          </w:p>
        </w:tc>
        <w:tc>
          <w:tcPr>
            <w:tcW w:w="1347" w:type="dxa"/>
            <w:tcBorders>
              <w:top w:val="single" w:sz="4" w:space="0" w:color="000000"/>
              <w:left w:val="single" w:sz="4" w:space="0" w:color="000000"/>
              <w:bottom w:val="single" w:sz="4" w:space="0" w:color="000000"/>
              <w:right w:val="single" w:sz="4" w:space="0" w:color="000000"/>
            </w:tcBorders>
          </w:tcPr>
          <w:p w14:paraId="2D365E8F" w14:textId="77777777" w:rsidR="00C92569" w:rsidRPr="007F7E2B" w:rsidRDefault="00C92569">
            <w:pPr>
              <w:spacing w:line="259" w:lineRule="auto"/>
              <w:ind w:left="1"/>
              <w:rPr>
                <w:ins w:id="18758" w:author="V2" w:date="2025-04-14T14:19:00Z" w16du:dateUtc="2025-04-14T19:19:00Z"/>
              </w:rPr>
            </w:pPr>
            <w:ins w:id="18759" w:author="V2" w:date="2025-04-14T14:19:00Z" w16du:dateUtc="2025-04-14T19:19:00Z">
              <w:r w:rsidRPr="007F7E2B">
                <w:rPr>
                  <w:rFonts w:ascii="Calibri" w:eastAsia="Calibri" w:hAnsi="Calibri" w:cs="Calibri"/>
                </w:rPr>
                <w:t xml:space="preserve"> </w:t>
              </w:r>
            </w:ins>
          </w:p>
        </w:tc>
      </w:tr>
      <w:tr w:rsidR="00C92569" w:rsidRPr="007F7E2B" w14:paraId="2CC35C82" w14:textId="77777777">
        <w:trPr>
          <w:trHeight w:val="240"/>
          <w:ins w:id="18760" w:author="V2" w:date="2025-04-14T14:19:00Z" w16du:dateUtc="2025-04-14T19:19:00Z"/>
        </w:trPr>
        <w:tc>
          <w:tcPr>
            <w:tcW w:w="2236" w:type="dxa"/>
            <w:tcBorders>
              <w:top w:val="single" w:sz="4" w:space="0" w:color="000000"/>
              <w:left w:val="single" w:sz="4" w:space="0" w:color="000000"/>
              <w:bottom w:val="single" w:sz="4" w:space="0" w:color="000000"/>
              <w:right w:val="single" w:sz="4" w:space="0" w:color="000000"/>
            </w:tcBorders>
          </w:tcPr>
          <w:p w14:paraId="50E5BF93" w14:textId="77777777" w:rsidR="00C92569" w:rsidRPr="007F7E2B" w:rsidRDefault="00C92569">
            <w:pPr>
              <w:spacing w:line="259" w:lineRule="auto"/>
              <w:ind w:left="1"/>
              <w:rPr>
                <w:ins w:id="18761" w:author="V2" w:date="2025-04-14T14:19:00Z" w16du:dateUtc="2025-04-14T19:19:00Z"/>
              </w:rPr>
            </w:pPr>
            <w:ins w:id="18762" w:author="V2" w:date="2025-04-14T14:19:00Z" w16du:dateUtc="2025-04-14T19:19:00Z">
              <w:r w:rsidRPr="007F7E2B">
                <w:t>Forest Fires</w:t>
              </w:r>
              <w:r w:rsidRPr="007F7E2B">
                <w:rPr>
                  <w:rFonts w:ascii="Calibri" w:eastAsia="Calibri" w:hAnsi="Calibri" w:cs="Calibri"/>
                </w:rPr>
                <w:t xml:space="preserve"> </w:t>
              </w:r>
            </w:ins>
          </w:p>
        </w:tc>
        <w:tc>
          <w:tcPr>
            <w:tcW w:w="1134" w:type="dxa"/>
            <w:tcBorders>
              <w:top w:val="single" w:sz="4" w:space="0" w:color="000000"/>
              <w:left w:val="single" w:sz="4" w:space="0" w:color="000000"/>
              <w:bottom w:val="single" w:sz="4" w:space="0" w:color="000000"/>
              <w:right w:val="single" w:sz="4" w:space="0" w:color="000000"/>
            </w:tcBorders>
          </w:tcPr>
          <w:p w14:paraId="18F33F99" w14:textId="77777777" w:rsidR="00C92569" w:rsidRPr="007F7E2B" w:rsidRDefault="00C92569">
            <w:pPr>
              <w:spacing w:line="259" w:lineRule="auto"/>
              <w:rPr>
                <w:ins w:id="18763" w:author="V2" w:date="2025-04-14T14:19:00Z" w16du:dateUtc="2025-04-14T19:19:00Z"/>
              </w:rPr>
            </w:pPr>
            <w:ins w:id="18764" w:author="V2" w:date="2025-04-14T14:19:00Z" w16du:dateUtc="2025-04-14T19:19:00Z">
              <w:r w:rsidRPr="007F7E2B">
                <w:t>1531</w:t>
              </w:r>
              <w:r w:rsidRPr="007F7E2B">
                <w:rPr>
                  <w:rFonts w:ascii="Calibri" w:eastAsia="Calibri" w:hAnsi="Calibri" w:cs="Calibri"/>
                </w:rPr>
                <w:t xml:space="preserve"> </w:t>
              </w:r>
            </w:ins>
          </w:p>
        </w:tc>
        <w:tc>
          <w:tcPr>
            <w:tcW w:w="991" w:type="dxa"/>
            <w:tcBorders>
              <w:top w:val="single" w:sz="4" w:space="0" w:color="000000"/>
              <w:left w:val="single" w:sz="4" w:space="0" w:color="000000"/>
              <w:bottom w:val="single" w:sz="4" w:space="0" w:color="000000"/>
              <w:right w:val="single" w:sz="4" w:space="0" w:color="000000"/>
            </w:tcBorders>
          </w:tcPr>
          <w:p w14:paraId="46DB9837" w14:textId="77777777" w:rsidR="00C92569" w:rsidRPr="007F7E2B" w:rsidRDefault="00C92569">
            <w:pPr>
              <w:spacing w:line="259" w:lineRule="auto"/>
              <w:ind w:left="1"/>
              <w:rPr>
                <w:ins w:id="18765" w:author="V2" w:date="2025-04-14T14:19:00Z" w16du:dateUtc="2025-04-14T19:19:00Z"/>
              </w:rPr>
            </w:pPr>
            <w:ins w:id="18766" w:author="V2" w:date="2025-04-14T14:19:00Z" w16du:dateUtc="2025-04-14T19:19:00Z">
              <w:r w:rsidRPr="007F7E2B">
                <w:t>112</w:t>
              </w:r>
              <w:r w:rsidRPr="007F7E2B">
                <w:rPr>
                  <w:rFonts w:ascii="Calibri" w:eastAsia="Calibri" w:hAnsi="Calibri" w:cs="Calibri"/>
                </w:rPr>
                <w:t xml:space="preserve"> </w:t>
              </w:r>
            </w:ins>
          </w:p>
        </w:tc>
        <w:tc>
          <w:tcPr>
            <w:tcW w:w="710" w:type="dxa"/>
            <w:tcBorders>
              <w:top w:val="single" w:sz="4" w:space="0" w:color="000000"/>
              <w:left w:val="single" w:sz="4" w:space="0" w:color="000000"/>
              <w:bottom w:val="single" w:sz="4" w:space="0" w:color="000000"/>
              <w:right w:val="single" w:sz="4" w:space="0" w:color="000000"/>
            </w:tcBorders>
          </w:tcPr>
          <w:p w14:paraId="716B4254" w14:textId="77777777" w:rsidR="00C92569" w:rsidRPr="007F7E2B" w:rsidRDefault="00C92569">
            <w:pPr>
              <w:spacing w:line="259" w:lineRule="auto"/>
              <w:ind w:left="1"/>
              <w:rPr>
                <w:ins w:id="18767" w:author="V2" w:date="2025-04-14T14:19:00Z" w16du:dateUtc="2025-04-14T19:19:00Z"/>
              </w:rPr>
            </w:pPr>
            <w:ins w:id="18768" w:author="V2" w:date="2025-04-14T14:19:00Z" w16du:dateUtc="2025-04-14T19:19:00Z">
              <w:r w:rsidRPr="007F7E2B">
                <w:t>7.1</w:t>
              </w:r>
              <w:r w:rsidRPr="007F7E2B">
                <w:rPr>
                  <w:rFonts w:ascii="Calibri" w:eastAsia="Calibri" w:hAnsi="Calibri" w:cs="Calibri"/>
                </w:rPr>
                <w:t xml:space="preserve"> </w:t>
              </w:r>
            </w:ins>
          </w:p>
        </w:tc>
        <w:tc>
          <w:tcPr>
            <w:tcW w:w="851" w:type="dxa"/>
            <w:tcBorders>
              <w:top w:val="single" w:sz="4" w:space="0" w:color="000000"/>
              <w:left w:val="single" w:sz="4" w:space="0" w:color="000000"/>
              <w:bottom w:val="single" w:sz="4" w:space="0" w:color="000000"/>
              <w:right w:val="single" w:sz="4" w:space="0" w:color="000000"/>
            </w:tcBorders>
          </w:tcPr>
          <w:p w14:paraId="3ADC943D" w14:textId="77777777" w:rsidR="00C92569" w:rsidRPr="007F7E2B" w:rsidRDefault="00C92569">
            <w:pPr>
              <w:spacing w:line="259" w:lineRule="auto"/>
              <w:ind w:left="2"/>
              <w:rPr>
                <w:ins w:id="18769" w:author="V2" w:date="2025-04-14T14:19:00Z" w16du:dateUtc="2025-04-14T19:19:00Z"/>
              </w:rPr>
            </w:pPr>
            <w:ins w:id="18770" w:author="V2" w:date="2025-04-14T14:19:00Z" w16du:dateUtc="2025-04-14T19:19:00Z">
              <w:r w:rsidRPr="007F7E2B">
                <w:t>0.6-0.8</w:t>
              </w:r>
              <w:r w:rsidRPr="007F7E2B">
                <w:rPr>
                  <w:rFonts w:ascii="Calibri" w:eastAsia="Calibri" w:hAnsi="Calibri" w:cs="Calibri"/>
                </w:rPr>
                <w:t xml:space="preserve"> </w:t>
              </w:r>
            </w:ins>
          </w:p>
        </w:tc>
        <w:tc>
          <w:tcPr>
            <w:tcW w:w="850" w:type="dxa"/>
            <w:tcBorders>
              <w:top w:val="single" w:sz="4" w:space="0" w:color="000000"/>
              <w:left w:val="single" w:sz="4" w:space="0" w:color="000000"/>
              <w:bottom w:val="single" w:sz="4" w:space="0" w:color="000000"/>
              <w:right w:val="single" w:sz="4" w:space="0" w:color="000000"/>
            </w:tcBorders>
          </w:tcPr>
          <w:p w14:paraId="3B2FCE96" w14:textId="77777777" w:rsidR="00C92569" w:rsidRPr="007F7E2B" w:rsidRDefault="00C92569">
            <w:pPr>
              <w:spacing w:line="259" w:lineRule="auto"/>
              <w:ind w:left="1"/>
              <w:rPr>
                <w:ins w:id="18771" w:author="V2" w:date="2025-04-14T14:19:00Z" w16du:dateUtc="2025-04-14T19:19:00Z"/>
              </w:rPr>
            </w:pPr>
            <w:ins w:id="18772" w:author="V2" w:date="2025-04-14T14:19:00Z" w16du:dateUtc="2025-04-14T19:19:00Z">
              <w:r w:rsidRPr="007F7E2B">
                <w:t>0.11</w:t>
              </w:r>
              <w:r w:rsidRPr="007F7E2B">
                <w:rPr>
                  <w:rFonts w:ascii="Calibri" w:eastAsia="Calibri" w:hAnsi="Calibri" w:cs="Calibri"/>
                </w:rPr>
                <w:t xml:space="preserve"> </w:t>
              </w:r>
            </w:ins>
          </w:p>
        </w:tc>
        <w:tc>
          <w:tcPr>
            <w:tcW w:w="1347" w:type="dxa"/>
            <w:tcBorders>
              <w:top w:val="single" w:sz="4" w:space="0" w:color="000000"/>
              <w:left w:val="single" w:sz="4" w:space="0" w:color="000000"/>
              <w:bottom w:val="single" w:sz="4" w:space="0" w:color="000000"/>
              <w:right w:val="single" w:sz="4" w:space="0" w:color="000000"/>
            </w:tcBorders>
          </w:tcPr>
          <w:p w14:paraId="341535F2" w14:textId="77777777" w:rsidR="00C92569" w:rsidRPr="007F7E2B" w:rsidRDefault="00C92569">
            <w:pPr>
              <w:spacing w:line="259" w:lineRule="auto"/>
              <w:ind w:left="1"/>
              <w:rPr>
                <w:ins w:id="18773" w:author="V2" w:date="2025-04-14T14:19:00Z" w16du:dateUtc="2025-04-14T19:19:00Z"/>
              </w:rPr>
            </w:pPr>
            <w:ins w:id="18774" w:author="V2" w:date="2025-04-14T14:19:00Z" w16du:dateUtc="2025-04-14T19:19:00Z">
              <w:r w:rsidRPr="007F7E2B">
                <w:t>8-12</w:t>
              </w:r>
              <w:r w:rsidRPr="007F7E2B">
                <w:rPr>
                  <w:rFonts w:ascii="Calibri" w:eastAsia="Calibri" w:hAnsi="Calibri" w:cs="Calibri"/>
                </w:rPr>
                <w:t xml:space="preserve"> </w:t>
              </w:r>
            </w:ins>
          </w:p>
        </w:tc>
      </w:tr>
      <w:tr w:rsidR="00C92569" w:rsidRPr="007F7E2B" w14:paraId="621245DE" w14:textId="77777777">
        <w:trPr>
          <w:trHeight w:val="240"/>
          <w:ins w:id="18775" w:author="V2" w:date="2025-04-14T14:19:00Z" w16du:dateUtc="2025-04-14T19:19:00Z"/>
        </w:trPr>
        <w:tc>
          <w:tcPr>
            <w:tcW w:w="2236" w:type="dxa"/>
            <w:tcBorders>
              <w:top w:val="single" w:sz="4" w:space="0" w:color="000000"/>
              <w:left w:val="single" w:sz="4" w:space="0" w:color="000000"/>
              <w:bottom w:val="single" w:sz="4" w:space="0" w:color="000000"/>
              <w:right w:val="single" w:sz="4" w:space="0" w:color="000000"/>
            </w:tcBorders>
          </w:tcPr>
          <w:p w14:paraId="5DC0A7AA" w14:textId="77777777" w:rsidR="00C92569" w:rsidRPr="007F7E2B" w:rsidRDefault="00C92569">
            <w:pPr>
              <w:spacing w:line="259" w:lineRule="auto"/>
              <w:ind w:left="1"/>
              <w:rPr>
                <w:ins w:id="18776" w:author="V2" w:date="2025-04-14T14:19:00Z" w16du:dateUtc="2025-04-14T19:19:00Z"/>
              </w:rPr>
            </w:pPr>
            <w:ins w:id="18777" w:author="V2" w:date="2025-04-14T14:19:00Z" w16du:dateUtc="2025-04-14T19:19:00Z">
              <w:r w:rsidRPr="007F7E2B">
                <w:t>Savannah Fires</w:t>
              </w:r>
              <w:r w:rsidRPr="007F7E2B">
                <w:rPr>
                  <w:rFonts w:ascii="Calibri" w:eastAsia="Calibri" w:hAnsi="Calibri" w:cs="Calibri"/>
                </w:rPr>
                <w:t xml:space="preserve"> </w:t>
              </w:r>
            </w:ins>
          </w:p>
        </w:tc>
        <w:tc>
          <w:tcPr>
            <w:tcW w:w="1134" w:type="dxa"/>
            <w:tcBorders>
              <w:top w:val="single" w:sz="4" w:space="0" w:color="000000"/>
              <w:left w:val="single" w:sz="4" w:space="0" w:color="000000"/>
              <w:bottom w:val="single" w:sz="4" w:space="0" w:color="000000"/>
              <w:right w:val="single" w:sz="4" w:space="0" w:color="000000"/>
            </w:tcBorders>
          </w:tcPr>
          <w:p w14:paraId="42ED06B0" w14:textId="77777777" w:rsidR="00C92569" w:rsidRPr="007F7E2B" w:rsidRDefault="00C92569">
            <w:pPr>
              <w:spacing w:line="259" w:lineRule="auto"/>
              <w:rPr>
                <w:ins w:id="18778" w:author="V2" w:date="2025-04-14T14:19:00Z" w16du:dateUtc="2025-04-14T19:19:00Z"/>
              </w:rPr>
            </w:pPr>
            <w:ins w:id="18779" w:author="V2" w:date="2025-04-14T14:19:00Z" w16du:dateUtc="2025-04-14T19:19:00Z">
              <w:r w:rsidRPr="007F7E2B">
                <w:t>1612</w:t>
              </w:r>
              <w:r w:rsidRPr="007F7E2B">
                <w:rPr>
                  <w:rFonts w:ascii="Calibri" w:eastAsia="Calibri" w:hAnsi="Calibri" w:cs="Calibri"/>
                </w:rPr>
                <w:t xml:space="preserve"> </w:t>
              </w:r>
            </w:ins>
          </w:p>
        </w:tc>
        <w:tc>
          <w:tcPr>
            <w:tcW w:w="991" w:type="dxa"/>
            <w:tcBorders>
              <w:top w:val="single" w:sz="4" w:space="0" w:color="000000"/>
              <w:left w:val="single" w:sz="4" w:space="0" w:color="000000"/>
              <w:bottom w:val="single" w:sz="4" w:space="0" w:color="000000"/>
              <w:right w:val="single" w:sz="4" w:space="0" w:color="000000"/>
            </w:tcBorders>
          </w:tcPr>
          <w:p w14:paraId="1A26774A" w14:textId="77777777" w:rsidR="00C92569" w:rsidRPr="007F7E2B" w:rsidRDefault="00C92569">
            <w:pPr>
              <w:spacing w:line="259" w:lineRule="auto"/>
              <w:ind w:left="1"/>
              <w:rPr>
                <w:ins w:id="18780" w:author="V2" w:date="2025-04-14T14:19:00Z" w16du:dateUtc="2025-04-14T19:19:00Z"/>
              </w:rPr>
            </w:pPr>
            <w:ins w:id="18781" w:author="V2" w:date="2025-04-14T14:19:00Z" w16du:dateUtc="2025-04-14T19:19:00Z">
              <w:r w:rsidRPr="007F7E2B">
                <w:t>152</w:t>
              </w:r>
              <w:r w:rsidRPr="007F7E2B">
                <w:rPr>
                  <w:rFonts w:ascii="Calibri" w:eastAsia="Calibri" w:hAnsi="Calibri" w:cs="Calibri"/>
                </w:rPr>
                <w:t xml:space="preserve"> </w:t>
              </w:r>
            </w:ins>
          </w:p>
        </w:tc>
        <w:tc>
          <w:tcPr>
            <w:tcW w:w="710" w:type="dxa"/>
            <w:tcBorders>
              <w:top w:val="single" w:sz="4" w:space="0" w:color="000000"/>
              <w:left w:val="single" w:sz="4" w:space="0" w:color="000000"/>
              <w:bottom w:val="single" w:sz="4" w:space="0" w:color="000000"/>
              <w:right w:val="single" w:sz="4" w:space="0" w:color="000000"/>
            </w:tcBorders>
          </w:tcPr>
          <w:p w14:paraId="50BB1432" w14:textId="77777777" w:rsidR="00C92569" w:rsidRPr="007F7E2B" w:rsidRDefault="00C92569">
            <w:pPr>
              <w:spacing w:line="259" w:lineRule="auto"/>
              <w:ind w:left="1"/>
              <w:rPr>
                <w:ins w:id="18782" w:author="V2" w:date="2025-04-14T14:19:00Z" w16du:dateUtc="2025-04-14T19:19:00Z"/>
              </w:rPr>
            </w:pPr>
            <w:ins w:id="18783" w:author="V2" w:date="2025-04-14T14:19:00Z" w16du:dateUtc="2025-04-14T19:19:00Z">
              <w:r w:rsidRPr="007F7E2B">
                <w:t>10.8</w:t>
              </w:r>
              <w:r w:rsidRPr="007F7E2B">
                <w:rPr>
                  <w:rFonts w:ascii="Calibri" w:eastAsia="Calibri" w:hAnsi="Calibri" w:cs="Calibri"/>
                </w:rPr>
                <w:t xml:space="preserve"> </w:t>
              </w:r>
            </w:ins>
          </w:p>
        </w:tc>
        <w:tc>
          <w:tcPr>
            <w:tcW w:w="851" w:type="dxa"/>
            <w:tcBorders>
              <w:top w:val="single" w:sz="4" w:space="0" w:color="000000"/>
              <w:left w:val="single" w:sz="4" w:space="0" w:color="000000"/>
              <w:bottom w:val="single" w:sz="4" w:space="0" w:color="000000"/>
              <w:right w:val="single" w:sz="4" w:space="0" w:color="000000"/>
            </w:tcBorders>
          </w:tcPr>
          <w:p w14:paraId="3402927D" w14:textId="77777777" w:rsidR="00C92569" w:rsidRPr="007F7E2B" w:rsidRDefault="00C92569">
            <w:pPr>
              <w:spacing w:line="259" w:lineRule="auto"/>
              <w:ind w:left="2"/>
              <w:rPr>
                <w:ins w:id="18784" w:author="V2" w:date="2025-04-14T14:19:00Z" w16du:dateUtc="2025-04-14T19:19:00Z"/>
              </w:rPr>
            </w:pPr>
            <w:ins w:id="18785" w:author="V2" w:date="2025-04-14T14:19:00Z" w16du:dateUtc="2025-04-14T19:19:00Z">
              <w:r w:rsidRPr="007F7E2B">
                <w:rPr>
                  <w:rFonts w:ascii="Calibri" w:eastAsia="Calibri" w:hAnsi="Calibri" w:cs="Calibri"/>
                </w:rPr>
                <w:t xml:space="preserve"> </w:t>
              </w:r>
            </w:ins>
          </w:p>
        </w:tc>
        <w:tc>
          <w:tcPr>
            <w:tcW w:w="850" w:type="dxa"/>
            <w:tcBorders>
              <w:top w:val="single" w:sz="4" w:space="0" w:color="000000"/>
              <w:left w:val="single" w:sz="4" w:space="0" w:color="000000"/>
              <w:bottom w:val="single" w:sz="4" w:space="0" w:color="000000"/>
              <w:right w:val="single" w:sz="4" w:space="0" w:color="000000"/>
            </w:tcBorders>
          </w:tcPr>
          <w:p w14:paraId="61BA9475" w14:textId="77777777" w:rsidR="00C92569" w:rsidRPr="007F7E2B" w:rsidRDefault="00C92569">
            <w:pPr>
              <w:spacing w:line="259" w:lineRule="auto"/>
              <w:ind w:left="1"/>
              <w:rPr>
                <w:ins w:id="18786" w:author="V2" w:date="2025-04-14T14:19:00Z" w16du:dateUtc="2025-04-14T19:19:00Z"/>
              </w:rPr>
            </w:pPr>
            <w:ins w:id="18787" w:author="V2" w:date="2025-04-14T14:19:00Z" w16du:dateUtc="2025-04-14T19:19:00Z">
              <w:r w:rsidRPr="007F7E2B">
                <w:t>0.11</w:t>
              </w:r>
              <w:r w:rsidRPr="007F7E2B">
                <w:rPr>
                  <w:rFonts w:ascii="Calibri" w:eastAsia="Calibri" w:hAnsi="Calibri" w:cs="Calibri"/>
                </w:rPr>
                <w:t xml:space="preserve"> </w:t>
              </w:r>
            </w:ins>
          </w:p>
        </w:tc>
        <w:tc>
          <w:tcPr>
            <w:tcW w:w="1347" w:type="dxa"/>
            <w:tcBorders>
              <w:top w:val="single" w:sz="4" w:space="0" w:color="000000"/>
              <w:left w:val="single" w:sz="4" w:space="0" w:color="000000"/>
              <w:bottom w:val="single" w:sz="4" w:space="0" w:color="000000"/>
              <w:right w:val="single" w:sz="4" w:space="0" w:color="000000"/>
            </w:tcBorders>
          </w:tcPr>
          <w:p w14:paraId="4DDE3E8B" w14:textId="77777777" w:rsidR="00C92569" w:rsidRPr="007F7E2B" w:rsidRDefault="00C92569">
            <w:pPr>
              <w:spacing w:line="259" w:lineRule="auto"/>
              <w:ind w:left="1"/>
              <w:rPr>
                <w:ins w:id="18788" w:author="V2" w:date="2025-04-14T14:19:00Z" w16du:dateUtc="2025-04-14T19:19:00Z"/>
              </w:rPr>
            </w:pPr>
            <w:ins w:id="18789" w:author="V2" w:date="2025-04-14T14:19:00Z" w16du:dateUtc="2025-04-14T19:19:00Z">
              <w:r w:rsidRPr="007F7E2B">
                <w:rPr>
                  <w:rFonts w:ascii="Calibri" w:eastAsia="Calibri" w:hAnsi="Calibri" w:cs="Calibri"/>
                </w:rPr>
                <w:t xml:space="preserve"> </w:t>
              </w:r>
            </w:ins>
          </w:p>
        </w:tc>
      </w:tr>
      <w:tr w:rsidR="00C92569" w:rsidRPr="007F7E2B" w14:paraId="20DC8E1C" w14:textId="77777777">
        <w:trPr>
          <w:trHeight w:val="240"/>
          <w:ins w:id="18790" w:author="V2" w:date="2025-04-14T14:19:00Z" w16du:dateUtc="2025-04-14T19:19:00Z"/>
        </w:trPr>
        <w:tc>
          <w:tcPr>
            <w:tcW w:w="2236" w:type="dxa"/>
            <w:tcBorders>
              <w:top w:val="single" w:sz="4" w:space="0" w:color="000000"/>
              <w:left w:val="single" w:sz="4" w:space="0" w:color="000000"/>
              <w:bottom w:val="single" w:sz="4" w:space="0" w:color="000000"/>
              <w:right w:val="single" w:sz="4" w:space="0" w:color="000000"/>
            </w:tcBorders>
          </w:tcPr>
          <w:p w14:paraId="720F3AA6" w14:textId="77777777" w:rsidR="00C92569" w:rsidRPr="007F7E2B" w:rsidRDefault="00C92569">
            <w:pPr>
              <w:spacing w:line="259" w:lineRule="auto"/>
              <w:ind w:left="1"/>
              <w:rPr>
                <w:ins w:id="18791" w:author="V2" w:date="2025-04-14T14:19:00Z" w16du:dateUtc="2025-04-14T19:19:00Z"/>
              </w:rPr>
            </w:pPr>
            <w:ins w:id="18792" w:author="V2" w:date="2025-04-14T14:19:00Z" w16du:dateUtc="2025-04-14T19:19:00Z">
              <w:r w:rsidRPr="007F7E2B">
                <w:t xml:space="preserve">Forest Fires </w:t>
              </w:r>
              <w:r w:rsidRPr="007F7E2B">
                <w:rPr>
                  <w:rFonts w:ascii="Calibri" w:eastAsia="Calibri" w:hAnsi="Calibri" w:cs="Calibri"/>
                </w:rPr>
                <w:t xml:space="preserve"> </w:t>
              </w:r>
            </w:ins>
          </w:p>
        </w:tc>
        <w:tc>
          <w:tcPr>
            <w:tcW w:w="1134" w:type="dxa"/>
            <w:tcBorders>
              <w:top w:val="single" w:sz="4" w:space="0" w:color="000000"/>
              <w:left w:val="single" w:sz="4" w:space="0" w:color="000000"/>
              <w:bottom w:val="single" w:sz="4" w:space="0" w:color="000000"/>
              <w:right w:val="single" w:sz="4" w:space="0" w:color="000000"/>
            </w:tcBorders>
          </w:tcPr>
          <w:p w14:paraId="4D49ECD0" w14:textId="77777777" w:rsidR="00C92569" w:rsidRPr="007F7E2B" w:rsidRDefault="00C92569">
            <w:pPr>
              <w:spacing w:line="259" w:lineRule="auto"/>
              <w:rPr>
                <w:ins w:id="18793" w:author="V2" w:date="2025-04-14T14:19:00Z" w16du:dateUtc="2025-04-14T19:19:00Z"/>
              </w:rPr>
            </w:pPr>
            <w:ins w:id="18794" w:author="V2" w:date="2025-04-14T14:19:00Z" w16du:dateUtc="2025-04-14T19:19:00Z">
              <w:r w:rsidRPr="007F7E2B">
                <w:t>1580</w:t>
              </w:r>
              <w:r w:rsidRPr="007F7E2B">
                <w:rPr>
                  <w:rFonts w:ascii="Calibri" w:eastAsia="Calibri" w:hAnsi="Calibri" w:cs="Calibri"/>
                </w:rPr>
                <w:t xml:space="preserve"> </w:t>
              </w:r>
            </w:ins>
          </w:p>
        </w:tc>
        <w:tc>
          <w:tcPr>
            <w:tcW w:w="991" w:type="dxa"/>
            <w:tcBorders>
              <w:top w:val="single" w:sz="4" w:space="0" w:color="000000"/>
              <w:left w:val="single" w:sz="4" w:space="0" w:color="000000"/>
              <w:bottom w:val="single" w:sz="4" w:space="0" w:color="000000"/>
              <w:right w:val="single" w:sz="4" w:space="0" w:color="000000"/>
            </w:tcBorders>
          </w:tcPr>
          <w:p w14:paraId="280EC0CE" w14:textId="77777777" w:rsidR="00C92569" w:rsidRPr="007F7E2B" w:rsidRDefault="00C92569">
            <w:pPr>
              <w:spacing w:line="259" w:lineRule="auto"/>
              <w:ind w:left="1"/>
              <w:rPr>
                <w:ins w:id="18795" w:author="V2" w:date="2025-04-14T14:19:00Z" w16du:dateUtc="2025-04-14T19:19:00Z"/>
              </w:rPr>
            </w:pPr>
            <w:ins w:id="18796" w:author="V2" w:date="2025-04-14T14:19:00Z" w16du:dateUtc="2025-04-14T19:19:00Z">
              <w:r w:rsidRPr="007F7E2B">
                <w:t>130</w:t>
              </w:r>
              <w:r w:rsidRPr="007F7E2B">
                <w:rPr>
                  <w:rFonts w:ascii="Calibri" w:eastAsia="Calibri" w:hAnsi="Calibri" w:cs="Calibri"/>
                </w:rPr>
                <w:t xml:space="preserve"> </w:t>
              </w:r>
            </w:ins>
          </w:p>
        </w:tc>
        <w:tc>
          <w:tcPr>
            <w:tcW w:w="710" w:type="dxa"/>
            <w:tcBorders>
              <w:top w:val="single" w:sz="4" w:space="0" w:color="000000"/>
              <w:left w:val="single" w:sz="4" w:space="0" w:color="000000"/>
              <w:bottom w:val="single" w:sz="4" w:space="0" w:color="000000"/>
              <w:right w:val="single" w:sz="4" w:space="0" w:color="000000"/>
            </w:tcBorders>
          </w:tcPr>
          <w:p w14:paraId="59075F20" w14:textId="77777777" w:rsidR="00C92569" w:rsidRPr="007F7E2B" w:rsidRDefault="00C92569">
            <w:pPr>
              <w:spacing w:line="259" w:lineRule="auto"/>
              <w:ind w:left="1"/>
              <w:rPr>
                <w:ins w:id="18797" w:author="V2" w:date="2025-04-14T14:19:00Z" w16du:dateUtc="2025-04-14T19:19:00Z"/>
              </w:rPr>
            </w:pPr>
            <w:ins w:id="18798" w:author="V2" w:date="2025-04-14T14:19:00Z" w16du:dateUtc="2025-04-14T19:19:00Z">
              <w:r w:rsidRPr="007F7E2B">
                <w:t>9</w:t>
              </w:r>
              <w:r w:rsidRPr="007F7E2B">
                <w:rPr>
                  <w:rFonts w:ascii="Calibri" w:eastAsia="Calibri" w:hAnsi="Calibri" w:cs="Calibri"/>
                </w:rPr>
                <w:t xml:space="preserve"> </w:t>
              </w:r>
            </w:ins>
          </w:p>
        </w:tc>
        <w:tc>
          <w:tcPr>
            <w:tcW w:w="851" w:type="dxa"/>
            <w:tcBorders>
              <w:top w:val="single" w:sz="4" w:space="0" w:color="000000"/>
              <w:left w:val="single" w:sz="4" w:space="0" w:color="000000"/>
              <w:bottom w:val="single" w:sz="4" w:space="0" w:color="000000"/>
              <w:right w:val="single" w:sz="4" w:space="0" w:color="000000"/>
            </w:tcBorders>
          </w:tcPr>
          <w:p w14:paraId="0AD922A0" w14:textId="77777777" w:rsidR="00C92569" w:rsidRPr="007F7E2B" w:rsidRDefault="00C92569">
            <w:pPr>
              <w:spacing w:line="259" w:lineRule="auto"/>
              <w:ind w:left="2"/>
              <w:rPr>
                <w:ins w:id="18799" w:author="V2" w:date="2025-04-14T14:19:00Z" w16du:dateUtc="2025-04-14T19:19:00Z"/>
              </w:rPr>
            </w:pPr>
            <w:ins w:id="18800" w:author="V2" w:date="2025-04-14T14:19:00Z" w16du:dateUtc="2025-04-14T19:19:00Z">
              <w:r w:rsidRPr="007F7E2B">
                <w:t>0.7</w:t>
              </w:r>
              <w:r w:rsidRPr="007F7E2B">
                <w:rPr>
                  <w:rFonts w:ascii="Calibri" w:eastAsia="Calibri" w:hAnsi="Calibri" w:cs="Calibri"/>
                </w:rPr>
                <w:t xml:space="preserve"> </w:t>
              </w:r>
            </w:ins>
          </w:p>
        </w:tc>
        <w:tc>
          <w:tcPr>
            <w:tcW w:w="850" w:type="dxa"/>
            <w:tcBorders>
              <w:top w:val="single" w:sz="4" w:space="0" w:color="000000"/>
              <w:left w:val="single" w:sz="4" w:space="0" w:color="000000"/>
              <w:bottom w:val="single" w:sz="4" w:space="0" w:color="000000"/>
              <w:right w:val="single" w:sz="4" w:space="0" w:color="000000"/>
            </w:tcBorders>
          </w:tcPr>
          <w:p w14:paraId="4711F8FD" w14:textId="77777777" w:rsidR="00C92569" w:rsidRPr="007F7E2B" w:rsidRDefault="00C92569">
            <w:pPr>
              <w:spacing w:line="259" w:lineRule="auto"/>
              <w:ind w:left="1"/>
              <w:rPr>
                <w:ins w:id="18801" w:author="V2" w:date="2025-04-14T14:19:00Z" w16du:dateUtc="2025-04-14T19:19:00Z"/>
              </w:rPr>
            </w:pPr>
            <w:ins w:id="18802" w:author="V2" w:date="2025-04-14T14:19:00Z" w16du:dateUtc="2025-04-14T19:19:00Z">
              <w:r w:rsidRPr="007F7E2B">
                <w:t>0.11</w:t>
              </w:r>
              <w:r w:rsidRPr="007F7E2B">
                <w:rPr>
                  <w:rFonts w:ascii="Calibri" w:eastAsia="Calibri" w:hAnsi="Calibri" w:cs="Calibri"/>
                </w:rPr>
                <w:t xml:space="preserve"> </w:t>
              </w:r>
            </w:ins>
          </w:p>
        </w:tc>
        <w:tc>
          <w:tcPr>
            <w:tcW w:w="1347" w:type="dxa"/>
            <w:tcBorders>
              <w:top w:val="single" w:sz="4" w:space="0" w:color="000000"/>
              <w:left w:val="single" w:sz="4" w:space="0" w:color="000000"/>
              <w:bottom w:val="single" w:sz="4" w:space="0" w:color="000000"/>
              <w:right w:val="single" w:sz="4" w:space="0" w:color="000000"/>
            </w:tcBorders>
          </w:tcPr>
          <w:p w14:paraId="1789E9D7" w14:textId="77777777" w:rsidR="00C92569" w:rsidRPr="007F7E2B" w:rsidRDefault="00C92569">
            <w:pPr>
              <w:spacing w:line="259" w:lineRule="auto"/>
              <w:ind w:left="1"/>
              <w:rPr>
                <w:ins w:id="18803" w:author="V2" w:date="2025-04-14T14:19:00Z" w16du:dateUtc="2025-04-14T19:19:00Z"/>
              </w:rPr>
            </w:pPr>
            <w:ins w:id="18804" w:author="V2" w:date="2025-04-14T14:19:00Z" w16du:dateUtc="2025-04-14T19:19:00Z">
              <w:r w:rsidRPr="007F7E2B">
                <w:t>10</w:t>
              </w:r>
              <w:r w:rsidRPr="007F7E2B">
                <w:rPr>
                  <w:rFonts w:ascii="Calibri" w:eastAsia="Calibri" w:hAnsi="Calibri" w:cs="Calibri"/>
                </w:rPr>
                <w:t xml:space="preserve"> </w:t>
              </w:r>
            </w:ins>
          </w:p>
        </w:tc>
      </w:tr>
      <w:tr w:rsidR="00C92569" w:rsidRPr="007F7E2B" w14:paraId="5D92CACD" w14:textId="77777777">
        <w:trPr>
          <w:trHeight w:val="250"/>
          <w:ins w:id="18805" w:author="V2" w:date="2025-04-14T14:19:00Z" w16du:dateUtc="2025-04-14T19:19:00Z"/>
        </w:trPr>
        <w:tc>
          <w:tcPr>
            <w:tcW w:w="2236" w:type="dxa"/>
            <w:tcBorders>
              <w:top w:val="single" w:sz="4" w:space="0" w:color="000000"/>
              <w:left w:val="single" w:sz="4" w:space="0" w:color="000000"/>
              <w:bottom w:val="double" w:sz="4" w:space="0" w:color="000000"/>
              <w:right w:val="single" w:sz="4" w:space="0" w:color="000000"/>
            </w:tcBorders>
          </w:tcPr>
          <w:p w14:paraId="48449A11" w14:textId="77777777" w:rsidR="00C92569" w:rsidRPr="007F7E2B" w:rsidRDefault="00C92569">
            <w:pPr>
              <w:spacing w:line="259" w:lineRule="auto"/>
              <w:ind w:left="1"/>
              <w:rPr>
                <w:ins w:id="18806" w:author="V2" w:date="2025-04-14T14:19:00Z" w16du:dateUtc="2025-04-14T19:19:00Z"/>
              </w:rPr>
            </w:pPr>
            <w:ins w:id="18807" w:author="V2" w:date="2025-04-14T14:19:00Z" w16du:dateUtc="2025-04-14T19:19:00Z">
              <w:r w:rsidRPr="007F7E2B">
                <w:t xml:space="preserve">Savannah Fires </w:t>
              </w:r>
              <w:r w:rsidRPr="007F7E2B">
                <w:rPr>
                  <w:rFonts w:ascii="Calibri" w:eastAsia="Calibri" w:hAnsi="Calibri" w:cs="Calibri"/>
                </w:rPr>
                <w:t xml:space="preserve"> </w:t>
              </w:r>
            </w:ins>
          </w:p>
        </w:tc>
        <w:tc>
          <w:tcPr>
            <w:tcW w:w="1134" w:type="dxa"/>
            <w:tcBorders>
              <w:top w:val="single" w:sz="4" w:space="0" w:color="000000"/>
              <w:left w:val="single" w:sz="4" w:space="0" w:color="000000"/>
              <w:bottom w:val="double" w:sz="4" w:space="0" w:color="000000"/>
              <w:right w:val="single" w:sz="4" w:space="0" w:color="000000"/>
            </w:tcBorders>
          </w:tcPr>
          <w:p w14:paraId="0AD76C79" w14:textId="77777777" w:rsidR="00C92569" w:rsidRPr="007F7E2B" w:rsidRDefault="00C92569">
            <w:pPr>
              <w:spacing w:line="259" w:lineRule="auto"/>
              <w:rPr>
                <w:ins w:id="18808" w:author="V2" w:date="2025-04-14T14:19:00Z" w16du:dateUtc="2025-04-14T19:19:00Z"/>
              </w:rPr>
            </w:pPr>
            <w:ins w:id="18809" w:author="V2" w:date="2025-04-14T14:19:00Z" w16du:dateUtc="2025-04-14T19:19:00Z">
              <w:r w:rsidRPr="007F7E2B">
                <w:t>1640</w:t>
              </w:r>
              <w:r w:rsidRPr="007F7E2B">
                <w:rPr>
                  <w:rFonts w:ascii="Calibri" w:eastAsia="Calibri" w:hAnsi="Calibri" w:cs="Calibri"/>
                </w:rPr>
                <w:t xml:space="preserve"> </w:t>
              </w:r>
            </w:ins>
          </w:p>
        </w:tc>
        <w:tc>
          <w:tcPr>
            <w:tcW w:w="991" w:type="dxa"/>
            <w:tcBorders>
              <w:top w:val="single" w:sz="4" w:space="0" w:color="000000"/>
              <w:left w:val="single" w:sz="4" w:space="0" w:color="000000"/>
              <w:bottom w:val="double" w:sz="4" w:space="0" w:color="000000"/>
              <w:right w:val="single" w:sz="4" w:space="0" w:color="000000"/>
            </w:tcBorders>
          </w:tcPr>
          <w:p w14:paraId="05691FD3" w14:textId="77777777" w:rsidR="00C92569" w:rsidRPr="007F7E2B" w:rsidRDefault="00C92569">
            <w:pPr>
              <w:spacing w:line="259" w:lineRule="auto"/>
              <w:ind w:left="1"/>
              <w:rPr>
                <w:ins w:id="18810" w:author="V2" w:date="2025-04-14T14:19:00Z" w16du:dateUtc="2025-04-14T19:19:00Z"/>
              </w:rPr>
            </w:pPr>
            <w:ins w:id="18811" w:author="V2" w:date="2025-04-14T14:19:00Z" w16du:dateUtc="2025-04-14T19:19:00Z">
              <w:r w:rsidRPr="007F7E2B">
                <w:t>65</w:t>
              </w:r>
              <w:r w:rsidRPr="007F7E2B">
                <w:rPr>
                  <w:rFonts w:ascii="Calibri" w:eastAsia="Calibri" w:hAnsi="Calibri" w:cs="Calibri"/>
                </w:rPr>
                <w:t xml:space="preserve"> </w:t>
              </w:r>
            </w:ins>
          </w:p>
        </w:tc>
        <w:tc>
          <w:tcPr>
            <w:tcW w:w="710" w:type="dxa"/>
            <w:tcBorders>
              <w:top w:val="single" w:sz="4" w:space="0" w:color="000000"/>
              <w:left w:val="single" w:sz="4" w:space="0" w:color="000000"/>
              <w:bottom w:val="double" w:sz="4" w:space="0" w:color="000000"/>
              <w:right w:val="single" w:sz="4" w:space="0" w:color="000000"/>
            </w:tcBorders>
          </w:tcPr>
          <w:p w14:paraId="2CF6882B" w14:textId="77777777" w:rsidR="00C92569" w:rsidRPr="007F7E2B" w:rsidRDefault="00C92569">
            <w:pPr>
              <w:spacing w:line="259" w:lineRule="auto"/>
              <w:ind w:left="1"/>
              <w:rPr>
                <w:ins w:id="18812" w:author="V2" w:date="2025-04-14T14:19:00Z" w16du:dateUtc="2025-04-14T19:19:00Z"/>
              </w:rPr>
            </w:pPr>
            <w:ins w:id="18813" w:author="V2" w:date="2025-04-14T14:19:00Z" w16du:dateUtc="2025-04-14T19:19:00Z">
              <w:r w:rsidRPr="007F7E2B">
                <w:t>2.4</w:t>
              </w:r>
              <w:r w:rsidRPr="007F7E2B">
                <w:rPr>
                  <w:rFonts w:ascii="Calibri" w:eastAsia="Calibri" w:hAnsi="Calibri" w:cs="Calibri"/>
                </w:rPr>
                <w:t xml:space="preserve"> </w:t>
              </w:r>
            </w:ins>
          </w:p>
        </w:tc>
        <w:tc>
          <w:tcPr>
            <w:tcW w:w="851" w:type="dxa"/>
            <w:tcBorders>
              <w:top w:val="single" w:sz="4" w:space="0" w:color="000000"/>
              <w:left w:val="single" w:sz="4" w:space="0" w:color="000000"/>
              <w:bottom w:val="double" w:sz="4" w:space="0" w:color="000000"/>
              <w:right w:val="single" w:sz="4" w:space="0" w:color="000000"/>
            </w:tcBorders>
          </w:tcPr>
          <w:p w14:paraId="08D29B0A" w14:textId="77777777" w:rsidR="00C92569" w:rsidRPr="007F7E2B" w:rsidRDefault="00C92569">
            <w:pPr>
              <w:spacing w:line="259" w:lineRule="auto"/>
              <w:ind w:left="2"/>
              <w:rPr>
                <w:ins w:id="18814" w:author="V2" w:date="2025-04-14T14:19:00Z" w16du:dateUtc="2025-04-14T19:19:00Z"/>
              </w:rPr>
            </w:pPr>
            <w:ins w:id="18815" w:author="V2" w:date="2025-04-14T14:19:00Z" w16du:dateUtc="2025-04-14T19:19:00Z">
              <w:r w:rsidRPr="007F7E2B">
                <w:t>3.1</w:t>
              </w:r>
              <w:r w:rsidRPr="007F7E2B">
                <w:rPr>
                  <w:rFonts w:ascii="Calibri" w:eastAsia="Calibri" w:hAnsi="Calibri" w:cs="Calibri"/>
                </w:rPr>
                <w:t xml:space="preserve"> </w:t>
              </w:r>
            </w:ins>
          </w:p>
        </w:tc>
        <w:tc>
          <w:tcPr>
            <w:tcW w:w="850" w:type="dxa"/>
            <w:tcBorders>
              <w:top w:val="single" w:sz="4" w:space="0" w:color="000000"/>
              <w:left w:val="single" w:sz="4" w:space="0" w:color="000000"/>
              <w:bottom w:val="double" w:sz="4" w:space="0" w:color="000000"/>
              <w:right w:val="single" w:sz="4" w:space="0" w:color="000000"/>
            </w:tcBorders>
          </w:tcPr>
          <w:p w14:paraId="129271B4" w14:textId="77777777" w:rsidR="00C92569" w:rsidRPr="007F7E2B" w:rsidRDefault="00C92569">
            <w:pPr>
              <w:spacing w:line="259" w:lineRule="auto"/>
              <w:ind w:left="1"/>
              <w:rPr>
                <w:ins w:id="18816" w:author="V2" w:date="2025-04-14T14:19:00Z" w16du:dateUtc="2025-04-14T19:19:00Z"/>
              </w:rPr>
            </w:pPr>
            <w:ins w:id="18817" w:author="V2" w:date="2025-04-14T14:19:00Z" w16du:dateUtc="2025-04-14T19:19:00Z">
              <w:r w:rsidRPr="007F7E2B">
                <w:t>0.15</w:t>
              </w:r>
              <w:r w:rsidRPr="007F7E2B">
                <w:rPr>
                  <w:rFonts w:ascii="Calibri" w:eastAsia="Calibri" w:hAnsi="Calibri" w:cs="Calibri"/>
                </w:rPr>
                <w:t xml:space="preserve"> </w:t>
              </w:r>
            </w:ins>
          </w:p>
        </w:tc>
        <w:tc>
          <w:tcPr>
            <w:tcW w:w="1347" w:type="dxa"/>
            <w:tcBorders>
              <w:top w:val="single" w:sz="4" w:space="0" w:color="000000"/>
              <w:left w:val="single" w:sz="4" w:space="0" w:color="000000"/>
              <w:bottom w:val="double" w:sz="4" w:space="0" w:color="000000"/>
              <w:right w:val="single" w:sz="4" w:space="0" w:color="000000"/>
            </w:tcBorders>
          </w:tcPr>
          <w:p w14:paraId="1720BA2B" w14:textId="77777777" w:rsidR="00C92569" w:rsidRPr="007F7E2B" w:rsidRDefault="00C92569">
            <w:pPr>
              <w:spacing w:line="259" w:lineRule="auto"/>
              <w:ind w:left="1"/>
              <w:rPr>
                <w:ins w:id="18818" w:author="V2" w:date="2025-04-14T14:19:00Z" w16du:dateUtc="2025-04-14T19:19:00Z"/>
              </w:rPr>
            </w:pPr>
            <w:ins w:id="18819" w:author="V2" w:date="2025-04-14T14:19:00Z" w16du:dateUtc="2025-04-14T19:19:00Z">
              <w:r w:rsidRPr="007F7E2B">
                <w:t>3.1</w:t>
              </w:r>
              <w:r w:rsidRPr="007F7E2B">
                <w:rPr>
                  <w:rFonts w:ascii="Calibri" w:eastAsia="Calibri" w:hAnsi="Calibri" w:cs="Calibri"/>
                </w:rPr>
                <w:t xml:space="preserve"> </w:t>
              </w:r>
            </w:ins>
          </w:p>
        </w:tc>
      </w:tr>
      <w:tr w:rsidR="00C92569" w:rsidRPr="007F7E2B" w14:paraId="36858CAB" w14:textId="77777777">
        <w:trPr>
          <w:trHeight w:val="941"/>
          <w:ins w:id="18820" w:author="V2" w:date="2025-04-14T14:19:00Z" w16du:dateUtc="2025-04-14T19:19:00Z"/>
        </w:trPr>
        <w:tc>
          <w:tcPr>
            <w:tcW w:w="8118" w:type="dxa"/>
            <w:gridSpan w:val="7"/>
            <w:tcBorders>
              <w:top w:val="double" w:sz="4" w:space="0" w:color="000000"/>
              <w:left w:val="single" w:sz="4" w:space="0" w:color="000000"/>
              <w:bottom w:val="single" w:sz="4" w:space="0" w:color="000000"/>
              <w:right w:val="single" w:sz="4" w:space="0" w:color="000000"/>
            </w:tcBorders>
          </w:tcPr>
          <w:p w14:paraId="637B09BD" w14:textId="77777777" w:rsidR="00C92569" w:rsidRPr="007F7E2B" w:rsidRDefault="00C92569">
            <w:pPr>
              <w:spacing w:line="259" w:lineRule="auto"/>
              <w:ind w:left="1"/>
              <w:rPr>
                <w:ins w:id="18821" w:author="V2" w:date="2025-04-14T14:19:00Z" w16du:dateUtc="2025-04-14T19:19:00Z"/>
              </w:rPr>
            </w:pPr>
            <w:ins w:id="18822" w:author="V2" w:date="2025-04-14T14:19:00Z" w16du:dateUtc="2025-04-14T19:19:00Z">
              <w:r w:rsidRPr="007F7E2B">
                <w:rPr>
                  <w:sz w:val="13"/>
                </w:rPr>
                <w:t xml:space="preserve">1 </w:t>
              </w:r>
            </w:ins>
          </w:p>
          <w:p w14:paraId="02318DC0" w14:textId="77777777" w:rsidR="00C92569" w:rsidRPr="007F7E2B" w:rsidRDefault="00C92569">
            <w:pPr>
              <w:spacing w:line="259" w:lineRule="auto"/>
              <w:ind w:left="109"/>
              <w:rPr>
                <w:ins w:id="18823" w:author="V2" w:date="2025-04-14T14:19:00Z" w16du:dateUtc="2025-04-14T19:19:00Z"/>
              </w:rPr>
            </w:pPr>
            <w:ins w:id="18824" w:author="V2" w:date="2025-04-14T14:19:00Z" w16du:dateUtc="2025-04-14T19:19:00Z">
              <w:r w:rsidRPr="007F7E2B">
                <w:t xml:space="preserve">Assuming 41-45% C content, 85-100% combustion completeness </w:t>
              </w:r>
            </w:ins>
          </w:p>
          <w:p w14:paraId="4217BC6B" w14:textId="77777777" w:rsidR="00C92569" w:rsidRPr="007F7E2B" w:rsidRDefault="00C92569">
            <w:pPr>
              <w:spacing w:line="259" w:lineRule="auto"/>
              <w:ind w:left="1"/>
              <w:rPr>
                <w:ins w:id="18825" w:author="V2" w:date="2025-04-14T14:19:00Z" w16du:dateUtc="2025-04-14T19:19:00Z"/>
              </w:rPr>
            </w:pPr>
            <w:ins w:id="18826" w:author="V2" w:date="2025-04-14T14:19:00Z" w16du:dateUtc="2025-04-14T19:19:00Z">
              <w:r w:rsidRPr="007F7E2B">
                <w:rPr>
                  <w:sz w:val="13"/>
                </w:rPr>
                <w:t xml:space="preserve">2 </w:t>
              </w:r>
            </w:ins>
          </w:p>
          <w:p w14:paraId="23A41B29" w14:textId="77777777" w:rsidR="00C92569" w:rsidRPr="007F7E2B" w:rsidRDefault="00C92569">
            <w:pPr>
              <w:spacing w:line="259" w:lineRule="auto"/>
              <w:ind w:left="109"/>
              <w:rPr>
                <w:ins w:id="18827" w:author="V2" w:date="2025-04-14T14:19:00Z" w16du:dateUtc="2025-04-14T19:19:00Z"/>
              </w:rPr>
            </w:pPr>
            <w:ins w:id="18828" w:author="V2" w:date="2025-04-14T14:19:00Z" w16du:dateUtc="2025-04-14T19:19:00Z">
              <w:r w:rsidRPr="007F7E2B">
                <w:t xml:space="preserve">NMHC = non methane hydro carbons </w:t>
              </w:r>
            </w:ins>
          </w:p>
          <w:p w14:paraId="69B2A68B" w14:textId="77777777" w:rsidR="00C92569" w:rsidRPr="007F7E2B" w:rsidRDefault="00C92569">
            <w:pPr>
              <w:spacing w:line="259" w:lineRule="auto"/>
              <w:ind w:left="1"/>
              <w:rPr>
                <w:ins w:id="18829" w:author="V2" w:date="2025-04-14T14:19:00Z" w16du:dateUtc="2025-04-14T19:19:00Z"/>
              </w:rPr>
            </w:pPr>
            <w:ins w:id="18830" w:author="V2" w:date="2025-04-14T14:19:00Z" w16du:dateUtc="2025-04-14T19:19:00Z">
              <w:r w:rsidRPr="007F7E2B">
                <w:rPr>
                  <w:sz w:val="13"/>
                </w:rPr>
                <w:t xml:space="preserve">* </w:t>
              </w:r>
            </w:ins>
          </w:p>
          <w:p w14:paraId="05AC1A9C" w14:textId="77777777" w:rsidR="00C92569" w:rsidRPr="007F7E2B" w:rsidRDefault="00C92569">
            <w:pPr>
              <w:spacing w:line="259" w:lineRule="auto"/>
              <w:ind w:left="1" w:firstLine="86"/>
              <w:rPr>
                <w:ins w:id="18831" w:author="V2" w:date="2025-04-14T14:19:00Z" w16du:dateUtc="2025-04-14T19:19:00Z"/>
              </w:rPr>
            </w:pPr>
            <w:ins w:id="18832" w:author="V2" w:date="2025-04-14T14:19:00Z" w16du:dateUtc="2025-04-14T19:19:00Z">
              <w:r w:rsidRPr="007F7E2B">
                <w:t>calculated from data of Crutzen and Andrea (1990) assuming an N/C ratio of 0.01, except for savannah fires.</w:t>
              </w:r>
              <w:r w:rsidRPr="007F7E2B">
                <w:rPr>
                  <w:rFonts w:ascii="Calibri" w:eastAsia="Calibri" w:hAnsi="Calibri" w:cs="Calibri"/>
                </w:rPr>
                <w:t xml:space="preserve"> </w:t>
              </w:r>
            </w:ins>
          </w:p>
        </w:tc>
      </w:tr>
    </w:tbl>
    <w:p w14:paraId="3C72463A" w14:textId="77777777" w:rsidR="00C92569" w:rsidRPr="007F7E2B" w:rsidRDefault="00C92569">
      <w:pPr>
        <w:spacing w:line="259" w:lineRule="auto"/>
        <w:jc w:val="both"/>
        <w:rPr>
          <w:ins w:id="18833" w:author="V2" w:date="2025-04-14T14:19:00Z" w16du:dateUtc="2025-04-14T19:19:00Z"/>
        </w:rPr>
      </w:pPr>
      <w:ins w:id="18834" w:author="V2" w:date="2025-04-14T14:19:00Z" w16du:dateUtc="2025-04-14T19:19:00Z">
        <w:r w:rsidRPr="007F7E2B">
          <w:t xml:space="preserve"> </w:t>
        </w:r>
        <w:r w:rsidRPr="007F7E2B">
          <w:br w:type="page"/>
        </w:r>
      </w:ins>
    </w:p>
    <w:p w14:paraId="06FCEB34" w14:textId="77777777" w:rsidR="00C92569" w:rsidRPr="007F7E2B" w:rsidRDefault="00C92569">
      <w:pPr>
        <w:ind w:left="-5" w:right="13"/>
        <w:rPr>
          <w:ins w:id="18835" w:author="V2" w:date="2025-04-14T14:19:00Z" w16du:dateUtc="2025-04-14T19:19:00Z"/>
        </w:rPr>
      </w:pPr>
      <w:ins w:id="18836" w:author="V2" w:date="2025-04-14T14:19:00Z" w16du:dateUtc="2025-04-14T19:19:00Z">
        <w:r w:rsidRPr="007F7E2B">
          <w:rPr>
            <w:rFonts w:ascii="Arial" w:eastAsia="Arial" w:hAnsi="Arial" w:cs="Arial"/>
            <w:b/>
          </w:rPr>
          <w:t xml:space="preserve">Approach B: </w:t>
        </w:r>
        <w:r w:rsidRPr="007F7E2B">
          <w:t>Estimation of Emissions Based on Biomass Inventories</w:t>
        </w:r>
        <w:r w:rsidRPr="007F7E2B">
          <w:rPr>
            <w:rFonts w:ascii="Arial" w:eastAsia="Arial" w:hAnsi="Arial" w:cs="Arial"/>
            <w:b/>
          </w:rPr>
          <w:t xml:space="preserve"> </w:t>
        </w:r>
      </w:ins>
    </w:p>
    <w:p w14:paraId="2FD7CBFC" w14:textId="77777777" w:rsidR="00C92569" w:rsidRPr="007F7E2B" w:rsidRDefault="00C92569">
      <w:pPr>
        <w:spacing w:line="259" w:lineRule="auto"/>
        <w:rPr>
          <w:ins w:id="18837" w:author="V2" w:date="2025-04-14T14:19:00Z" w16du:dateUtc="2025-04-14T19:19:00Z"/>
        </w:rPr>
      </w:pPr>
      <w:ins w:id="18838" w:author="V2" w:date="2025-04-14T14:19:00Z" w16du:dateUtc="2025-04-14T19:19:00Z">
        <w:r w:rsidRPr="007F7E2B">
          <w:rPr>
            <w:rFonts w:ascii="Arial" w:eastAsia="Arial" w:hAnsi="Arial" w:cs="Arial"/>
            <w:b/>
          </w:rPr>
          <w:t xml:space="preserve"> </w:t>
        </w:r>
      </w:ins>
    </w:p>
    <w:p w14:paraId="04B94ED4" w14:textId="77777777" w:rsidR="00C92569" w:rsidRPr="007F7E2B" w:rsidRDefault="00C92569">
      <w:pPr>
        <w:spacing w:after="109"/>
        <w:ind w:left="-5" w:right="13"/>
        <w:rPr>
          <w:ins w:id="18839" w:author="V2" w:date="2025-04-14T14:19:00Z" w16du:dateUtc="2025-04-14T19:19:00Z"/>
        </w:rPr>
      </w:pPr>
      <w:ins w:id="18840" w:author="V2" w:date="2025-04-14T14:19:00Z" w16du:dateUtc="2025-04-14T19:19:00Z">
        <w:r w:rsidRPr="007F7E2B">
          <w:t xml:space="preserve">This approach consists of two steps: </w:t>
        </w:r>
      </w:ins>
    </w:p>
    <w:p w14:paraId="5411CB0B" w14:textId="77777777" w:rsidR="00C92569" w:rsidRPr="007F7E2B" w:rsidRDefault="00C92569">
      <w:pPr>
        <w:spacing w:line="259" w:lineRule="auto"/>
        <w:ind w:left="2160"/>
        <w:rPr>
          <w:ins w:id="18841" w:author="V2" w:date="2025-04-14T14:19:00Z" w16du:dateUtc="2025-04-14T19:19:00Z"/>
        </w:rPr>
      </w:pPr>
      <w:ins w:id="18842" w:author="V2" w:date="2025-04-14T14:19:00Z" w16du:dateUtc="2025-04-14T19:19:00Z">
        <w:r w:rsidRPr="007F7E2B">
          <w:t xml:space="preserve"> </w:t>
        </w:r>
      </w:ins>
    </w:p>
    <w:p w14:paraId="49A74F65" w14:textId="77777777" w:rsidR="00C92569" w:rsidRPr="007F7E2B" w:rsidRDefault="00C92569">
      <w:pPr>
        <w:spacing w:line="250" w:lineRule="auto"/>
        <w:ind w:left="-5"/>
        <w:rPr>
          <w:ins w:id="18843" w:author="V2" w:date="2025-04-14T14:19:00Z" w16du:dateUtc="2025-04-14T19:19:00Z"/>
        </w:rPr>
      </w:pPr>
      <w:ins w:id="18844" w:author="V2" w:date="2025-04-14T14:19:00Z" w16du:dateUtc="2025-04-14T19:19:00Z">
        <w:r w:rsidRPr="007F7E2B">
          <w:rPr>
            <w:rFonts w:ascii="Arial" w:eastAsia="Arial" w:hAnsi="Arial" w:cs="Arial"/>
            <w:b/>
          </w:rPr>
          <w:t xml:space="preserve">Step 1: Determine the amount of biomass consumed by the fire </w:t>
        </w:r>
      </w:ins>
    </w:p>
    <w:p w14:paraId="329DACD6" w14:textId="77777777" w:rsidR="00C92569" w:rsidRPr="007F7E2B" w:rsidRDefault="00C92569">
      <w:pPr>
        <w:spacing w:line="259" w:lineRule="auto"/>
        <w:rPr>
          <w:ins w:id="18845" w:author="V2" w:date="2025-04-14T14:19:00Z" w16du:dateUtc="2025-04-14T19:19:00Z"/>
        </w:rPr>
      </w:pPr>
      <w:ins w:id="18846" w:author="V2" w:date="2025-04-14T14:19:00Z" w16du:dateUtc="2025-04-14T19:19:00Z">
        <w:r w:rsidRPr="007F7E2B">
          <w:rPr>
            <w:rFonts w:ascii="Arial" w:eastAsia="Arial" w:hAnsi="Arial" w:cs="Arial"/>
            <w:b/>
          </w:rPr>
          <w:t xml:space="preserve"> </w:t>
        </w:r>
      </w:ins>
    </w:p>
    <w:p w14:paraId="65FC4ABB" w14:textId="77777777" w:rsidR="00C92569" w:rsidRPr="007F7E2B" w:rsidRDefault="00C92569">
      <w:pPr>
        <w:ind w:left="-5" w:right="13"/>
        <w:rPr>
          <w:ins w:id="18847" w:author="V2" w:date="2025-04-14T14:19:00Z" w16du:dateUtc="2025-04-14T19:19:00Z"/>
        </w:rPr>
      </w:pPr>
      <w:ins w:id="18848" w:author="V2" w:date="2025-04-14T14:19:00Z" w16du:dateUtc="2025-04-14T19:19:00Z">
        <w:r w:rsidRPr="007F7E2B">
          <w:t xml:space="preserve">Most of the biomass consumed in a fire consists of fine fuels (litter, non-woody vegetation, leaves and twigs on woody vegetation). However, some course woody materials, both living and dead may also be consumed.  Where superficial organic soil horizons exist, some part of these may also be consumed. The equation for determining the total amount of biomass consumed is therefore: </w:t>
        </w:r>
      </w:ins>
    </w:p>
    <w:p w14:paraId="1ACBE298" w14:textId="77777777" w:rsidR="00C92569" w:rsidRPr="007F7E2B" w:rsidRDefault="00C92569">
      <w:pPr>
        <w:spacing w:after="119" w:line="259" w:lineRule="auto"/>
        <w:ind w:left="2160"/>
        <w:rPr>
          <w:ins w:id="18849" w:author="V2" w:date="2025-04-14T14:19:00Z" w16du:dateUtc="2025-04-14T19:19:00Z"/>
        </w:rPr>
      </w:pPr>
      <w:ins w:id="18850" w:author="V2" w:date="2025-04-14T14:19:00Z" w16du:dateUtc="2025-04-14T19:19:00Z">
        <w:r w:rsidRPr="007F7E2B">
          <w:t xml:space="preserve"> </w:t>
        </w:r>
      </w:ins>
    </w:p>
    <w:p w14:paraId="1AC0A1F6" w14:textId="1D5E7E2D" w:rsidR="00C92569" w:rsidRPr="007F7E2B" w:rsidRDefault="00977A8E">
      <w:pPr>
        <w:tabs>
          <w:tab w:val="center" w:pos="3060"/>
          <w:tab w:val="center" w:pos="5761"/>
          <w:tab w:val="center" w:pos="6481"/>
          <w:tab w:val="center" w:pos="7544"/>
        </w:tabs>
        <w:spacing w:after="2" w:line="253" w:lineRule="auto"/>
        <w:rPr>
          <w:ins w:id="18851" w:author="V2" w:date="2025-04-14T14:19:00Z" w16du:dateUtc="2025-04-14T19:19:00Z"/>
        </w:rPr>
      </w:pPr>
      <w:ins w:id="18852"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72982" behindDoc="1" locked="0" layoutInCell="1" allowOverlap="1" wp14:anchorId="1288777A" wp14:editId="378CB038">
              <wp:simplePos x="0" y="0"/>
              <wp:positionH relativeFrom="column">
                <wp:posOffset>349250</wp:posOffset>
              </wp:positionH>
              <wp:positionV relativeFrom="paragraph">
                <wp:posOffset>20320</wp:posOffset>
              </wp:positionV>
              <wp:extent cx="3962400" cy="387350"/>
              <wp:effectExtent l="0" t="0" r="0" b="0"/>
              <wp:wrapTight wrapText="bothSides">
                <wp:wrapPolygon edited="0">
                  <wp:start x="0" y="0"/>
                  <wp:lineTo x="0" y="20184"/>
                  <wp:lineTo x="21496" y="20184"/>
                  <wp:lineTo x="21496" y="0"/>
                  <wp:lineTo x="0" y="0"/>
                </wp:wrapPolygon>
              </wp:wrapTight>
              <wp:docPr id="2020035814"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35814" name="Picture 1" descr="A black and white text&#10;&#10;AI-generated content may be incorrect."/>
                      <pic:cNvPicPr/>
                    </pic:nvPicPr>
                    <pic:blipFill>
                      <a:blip r:embed="rId143">
                        <a:extLst>
                          <a:ext uri="{28A0092B-C50C-407E-A947-70E740481C1C}">
                            <a14:useLocalDpi xmlns:a14="http://schemas.microsoft.com/office/drawing/2010/main" val="0"/>
                          </a:ext>
                        </a:extLst>
                      </a:blip>
                      <a:stretch>
                        <a:fillRect/>
                      </a:stretch>
                    </pic:blipFill>
                    <pic:spPr>
                      <a:xfrm>
                        <a:off x="0" y="0"/>
                        <a:ext cx="3962400" cy="387350"/>
                      </a:xfrm>
                      <a:prstGeom prst="rect">
                        <a:avLst/>
                      </a:prstGeom>
                    </pic:spPr>
                  </pic:pic>
                </a:graphicData>
              </a:graphic>
              <wp14:sizeRelH relativeFrom="page">
                <wp14:pctWidth>0</wp14:pctWidth>
              </wp14:sizeRelH>
              <wp14:sizeRelV relativeFrom="page">
                <wp14:pctHeight>0</wp14:pctHeight>
              </wp14:sizeRelV>
            </wp:anchor>
          </w:drawing>
        </w:r>
        <w:r w:rsidR="00C92569" w:rsidRPr="007F7E2B">
          <w:rPr>
            <w:sz w:val="22"/>
          </w:rPr>
          <w:tab/>
        </w:r>
        <w:r w:rsidR="00C92569" w:rsidRPr="007F7E2B">
          <w:tab/>
          <w:t xml:space="preserve"> </w:t>
        </w:r>
        <w:r w:rsidR="00C92569" w:rsidRPr="007F7E2B">
          <w:tab/>
          <w:t xml:space="preserve"> </w:t>
        </w:r>
        <w:r w:rsidR="00C92569" w:rsidRPr="007F7E2B">
          <w:tab/>
          <w:t xml:space="preserve">   (15.2) </w:t>
        </w:r>
      </w:ins>
    </w:p>
    <w:tbl>
      <w:tblPr>
        <w:tblStyle w:val="TableGrid0"/>
        <w:tblW w:w="7115" w:type="dxa"/>
        <w:tblInd w:w="720" w:type="dxa"/>
        <w:tblLook w:val="04A0" w:firstRow="1" w:lastRow="0" w:firstColumn="1" w:lastColumn="0" w:noHBand="0" w:noVBand="1"/>
      </w:tblPr>
      <w:tblGrid>
        <w:gridCol w:w="991"/>
        <w:gridCol w:w="540"/>
        <w:gridCol w:w="5584"/>
      </w:tblGrid>
      <w:tr w:rsidR="00C92569" w:rsidRPr="007F7E2B" w14:paraId="79E3691C" w14:textId="77777777">
        <w:trPr>
          <w:trHeight w:val="687"/>
          <w:ins w:id="18853" w:author="V2" w:date="2025-04-14T14:19:00Z" w16du:dateUtc="2025-04-14T19:19:00Z"/>
        </w:trPr>
        <w:tc>
          <w:tcPr>
            <w:tcW w:w="991" w:type="dxa"/>
            <w:tcBorders>
              <w:top w:val="nil"/>
              <w:left w:val="nil"/>
              <w:bottom w:val="nil"/>
              <w:right w:val="nil"/>
            </w:tcBorders>
          </w:tcPr>
          <w:p w14:paraId="6B120B71" w14:textId="77777777" w:rsidR="00C92569" w:rsidRPr="007F7E2B" w:rsidRDefault="00C92569">
            <w:pPr>
              <w:spacing w:line="259" w:lineRule="auto"/>
              <w:rPr>
                <w:ins w:id="18854" w:author="V2" w:date="2025-04-14T14:19:00Z" w16du:dateUtc="2025-04-14T19:19:00Z"/>
              </w:rPr>
            </w:pPr>
            <w:ins w:id="18855" w:author="V2" w:date="2025-04-14T14:19:00Z" w16du:dateUtc="2025-04-14T19:19:00Z">
              <w:r w:rsidRPr="007F7E2B">
                <w:t xml:space="preserve"> </w:t>
              </w:r>
            </w:ins>
          </w:p>
          <w:p w14:paraId="2E4DED48" w14:textId="77777777" w:rsidR="00C92569" w:rsidRPr="007F7E2B" w:rsidRDefault="00C92569">
            <w:pPr>
              <w:spacing w:line="259" w:lineRule="auto"/>
              <w:rPr>
                <w:ins w:id="18856" w:author="V2" w:date="2025-04-14T14:19:00Z" w16du:dateUtc="2025-04-14T19:19:00Z"/>
              </w:rPr>
            </w:pPr>
            <w:ins w:id="18857" w:author="V2" w:date="2025-04-14T14:19:00Z" w16du:dateUtc="2025-04-14T19:19:00Z">
              <w:r w:rsidRPr="007F7E2B">
                <w:t xml:space="preserve">Where: </w:t>
              </w:r>
            </w:ins>
          </w:p>
          <w:p w14:paraId="7E94A71D" w14:textId="77777777" w:rsidR="00C92569" w:rsidRPr="007F7E2B" w:rsidRDefault="00C92569">
            <w:pPr>
              <w:spacing w:line="259" w:lineRule="auto"/>
              <w:rPr>
                <w:ins w:id="18858" w:author="V2" w:date="2025-04-14T14:19:00Z" w16du:dateUtc="2025-04-14T19:19:00Z"/>
              </w:rPr>
            </w:pPr>
            <w:ins w:id="18859" w:author="V2" w:date="2025-04-14T14:19:00Z" w16du:dateUtc="2025-04-14T19:19:00Z">
              <w:r w:rsidRPr="007F7E2B">
                <w:t xml:space="preserve"> </w:t>
              </w:r>
            </w:ins>
          </w:p>
        </w:tc>
        <w:tc>
          <w:tcPr>
            <w:tcW w:w="540" w:type="dxa"/>
            <w:tcBorders>
              <w:top w:val="nil"/>
              <w:left w:val="nil"/>
              <w:bottom w:val="nil"/>
              <w:right w:val="nil"/>
            </w:tcBorders>
          </w:tcPr>
          <w:p w14:paraId="27DBFA13" w14:textId="77777777" w:rsidR="00C92569" w:rsidRPr="007F7E2B" w:rsidRDefault="00C92569">
            <w:pPr>
              <w:spacing w:after="160" w:line="259" w:lineRule="auto"/>
              <w:rPr>
                <w:ins w:id="18860" w:author="V2" w:date="2025-04-14T14:19:00Z" w16du:dateUtc="2025-04-14T19:19:00Z"/>
              </w:rPr>
            </w:pPr>
          </w:p>
        </w:tc>
        <w:tc>
          <w:tcPr>
            <w:tcW w:w="5584" w:type="dxa"/>
            <w:tcBorders>
              <w:top w:val="nil"/>
              <w:left w:val="nil"/>
              <w:bottom w:val="nil"/>
              <w:right w:val="nil"/>
            </w:tcBorders>
          </w:tcPr>
          <w:p w14:paraId="3D156C2A" w14:textId="77777777" w:rsidR="00C92569" w:rsidRPr="007F7E2B" w:rsidRDefault="00C92569">
            <w:pPr>
              <w:spacing w:after="160" w:line="259" w:lineRule="auto"/>
              <w:rPr>
                <w:ins w:id="18861" w:author="V2" w:date="2025-04-14T14:19:00Z" w16du:dateUtc="2025-04-14T19:19:00Z"/>
              </w:rPr>
            </w:pPr>
          </w:p>
        </w:tc>
      </w:tr>
      <w:tr w:rsidR="00C92569" w:rsidRPr="007F7E2B" w14:paraId="5A28117B" w14:textId="77777777">
        <w:trPr>
          <w:trHeight w:val="298"/>
          <w:ins w:id="18862" w:author="V2" w:date="2025-04-14T14:19:00Z" w16du:dateUtc="2025-04-14T19:19:00Z"/>
        </w:trPr>
        <w:tc>
          <w:tcPr>
            <w:tcW w:w="991" w:type="dxa"/>
            <w:tcBorders>
              <w:top w:val="nil"/>
              <w:left w:val="nil"/>
              <w:bottom w:val="nil"/>
              <w:right w:val="nil"/>
            </w:tcBorders>
          </w:tcPr>
          <w:p w14:paraId="24445FEB" w14:textId="77777777" w:rsidR="00C92569" w:rsidRPr="007F7E2B" w:rsidRDefault="00C92569">
            <w:pPr>
              <w:spacing w:line="259" w:lineRule="auto"/>
              <w:rPr>
                <w:ins w:id="18863" w:author="V2" w:date="2025-04-14T14:19:00Z" w16du:dateUtc="2025-04-14T19:19:00Z"/>
              </w:rPr>
            </w:pPr>
            <w:ins w:id="18864" w:author="V2" w:date="2025-04-14T14:19:00Z" w16du:dateUtc="2025-04-14T19:19:00Z">
              <w:r w:rsidRPr="007F7E2B">
                <w:t>B</w:t>
              </w:r>
              <w:r w:rsidRPr="007F7E2B">
                <w:rPr>
                  <w:sz w:val="13"/>
                </w:rPr>
                <w:t>burn</w:t>
              </w:r>
              <w:r w:rsidRPr="007F7E2B">
                <w:t xml:space="preserve"> </w:t>
              </w:r>
            </w:ins>
          </w:p>
        </w:tc>
        <w:tc>
          <w:tcPr>
            <w:tcW w:w="540" w:type="dxa"/>
            <w:tcBorders>
              <w:top w:val="nil"/>
              <w:left w:val="nil"/>
              <w:bottom w:val="nil"/>
              <w:right w:val="nil"/>
            </w:tcBorders>
          </w:tcPr>
          <w:p w14:paraId="6E2080E0" w14:textId="77777777" w:rsidR="00C92569" w:rsidRPr="007F7E2B" w:rsidRDefault="00C92569">
            <w:pPr>
              <w:spacing w:line="259" w:lineRule="auto"/>
              <w:rPr>
                <w:ins w:id="18865" w:author="V2" w:date="2025-04-14T14:19:00Z" w16du:dateUtc="2025-04-14T19:19:00Z"/>
              </w:rPr>
            </w:pPr>
            <w:ins w:id="18866" w:author="V2" w:date="2025-04-14T14:19:00Z" w16du:dateUtc="2025-04-14T19:19:00Z">
              <w:r w:rsidRPr="007F7E2B">
                <w:t xml:space="preserve">=   </w:t>
              </w:r>
            </w:ins>
          </w:p>
        </w:tc>
        <w:tc>
          <w:tcPr>
            <w:tcW w:w="5584" w:type="dxa"/>
            <w:tcBorders>
              <w:top w:val="nil"/>
              <w:left w:val="nil"/>
              <w:bottom w:val="nil"/>
              <w:right w:val="nil"/>
            </w:tcBorders>
          </w:tcPr>
          <w:p w14:paraId="6FFD0EA7" w14:textId="77777777" w:rsidR="00C92569" w:rsidRPr="007F7E2B" w:rsidRDefault="00C92569">
            <w:pPr>
              <w:spacing w:line="259" w:lineRule="auto"/>
              <w:rPr>
                <w:ins w:id="18867" w:author="V2" w:date="2025-04-14T14:19:00Z" w16du:dateUtc="2025-04-14T19:19:00Z"/>
              </w:rPr>
            </w:pPr>
            <w:ins w:id="18868" w:author="V2" w:date="2025-04-14T14:19:00Z" w16du:dateUtc="2025-04-14T19:19:00Z">
              <w:r w:rsidRPr="007F7E2B">
                <w:t xml:space="preserve">The amount of biomass burned, t </w:t>
              </w:r>
            </w:ins>
          </w:p>
        </w:tc>
      </w:tr>
      <w:tr w:rsidR="00C92569" w:rsidRPr="007F7E2B" w14:paraId="65DE09DF" w14:textId="77777777">
        <w:trPr>
          <w:trHeight w:val="349"/>
          <w:ins w:id="18869" w:author="V2" w:date="2025-04-14T14:19:00Z" w16du:dateUtc="2025-04-14T19:19:00Z"/>
        </w:trPr>
        <w:tc>
          <w:tcPr>
            <w:tcW w:w="991" w:type="dxa"/>
            <w:tcBorders>
              <w:top w:val="nil"/>
              <w:left w:val="nil"/>
              <w:bottom w:val="nil"/>
              <w:right w:val="nil"/>
            </w:tcBorders>
          </w:tcPr>
          <w:p w14:paraId="4E337C6A" w14:textId="77777777" w:rsidR="00C92569" w:rsidRPr="007F7E2B" w:rsidRDefault="00C92569">
            <w:pPr>
              <w:spacing w:line="259" w:lineRule="auto"/>
              <w:rPr>
                <w:ins w:id="18870" w:author="V2" w:date="2025-04-14T14:19:00Z" w16du:dateUtc="2025-04-14T19:19:00Z"/>
              </w:rPr>
            </w:pPr>
            <w:ins w:id="18871" w:author="V2" w:date="2025-04-14T14:19:00Z" w16du:dateUtc="2025-04-14T19:19:00Z">
              <w:r w:rsidRPr="007F7E2B">
                <w:t>OS</w:t>
              </w:r>
              <w:r w:rsidRPr="007F7E2B">
                <w:rPr>
                  <w:vertAlign w:val="subscript"/>
                </w:rPr>
                <w:t>burn</w:t>
              </w:r>
              <w:r w:rsidRPr="007F7E2B">
                <w:t xml:space="preserve"> </w:t>
              </w:r>
            </w:ins>
          </w:p>
        </w:tc>
        <w:tc>
          <w:tcPr>
            <w:tcW w:w="540" w:type="dxa"/>
            <w:tcBorders>
              <w:top w:val="nil"/>
              <w:left w:val="nil"/>
              <w:bottom w:val="nil"/>
              <w:right w:val="nil"/>
            </w:tcBorders>
          </w:tcPr>
          <w:p w14:paraId="2838DB75" w14:textId="77777777" w:rsidR="00C92569" w:rsidRPr="007F7E2B" w:rsidRDefault="00C92569">
            <w:pPr>
              <w:spacing w:line="259" w:lineRule="auto"/>
              <w:rPr>
                <w:ins w:id="18872" w:author="V2" w:date="2025-04-14T14:19:00Z" w16du:dateUtc="2025-04-14T19:19:00Z"/>
              </w:rPr>
            </w:pPr>
            <w:ins w:id="18873" w:author="V2" w:date="2025-04-14T14:19:00Z" w16du:dateUtc="2025-04-14T19:19:00Z">
              <w:r w:rsidRPr="007F7E2B">
                <w:t xml:space="preserve">=   </w:t>
              </w:r>
            </w:ins>
          </w:p>
        </w:tc>
        <w:tc>
          <w:tcPr>
            <w:tcW w:w="5584" w:type="dxa"/>
            <w:tcBorders>
              <w:top w:val="nil"/>
              <w:left w:val="nil"/>
              <w:bottom w:val="nil"/>
              <w:right w:val="nil"/>
            </w:tcBorders>
          </w:tcPr>
          <w:p w14:paraId="2847CF07" w14:textId="77777777" w:rsidR="00C92569" w:rsidRPr="007F7E2B" w:rsidRDefault="00C92569">
            <w:pPr>
              <w:spacing w:line="259" w:lineRule="auto"/>
              <w:rPr>
                <w:ins w:id="18874" w:author="V2" w:date="2025-04-14T14:19:00Z" w16du:dateUtc="2025-04-14T19:19:00Z"/>
              </w:rPr>
            </w:pPr>
            <w:ins w:id="18875" w:author="V2" w:date="2025-04-14T14:19:00Z" w16du:dateUtc="2025-04-14T19:19:00Z">
              <w:r w:rsidRPr="007F7E2B">
                <w:t xml:space="preserve">The amount of organic soil burnt, t </w:t>
              </w:r>
            </w:ins>
          </w:p>
        </w:tc>
      </w:tr>
      <w:tr w:rsidR="00C92569" w:rsidRPr="007F7E2B" w14:paraId="580F5066" w14:textId="77777777">
        <w:trPr>
          <w:trHeight w:val="350"/>
          <w:ins w:id="18876" w:author="V2" w:date="2025-04-14T14:19:00Z" w16du:dateUtc="2025-04-14T19:19:00Z"/>
        </w:trPr>
        <w:tc>
          <w:tcPr>
            <w:tcW w:w="991" w:type="dxa"/>
            <w:tcBorders>
              <w:top w:val="nil"/>
              <w:left w:val="nil"/>
              <w:bottom w:val="nil"/>
              <w:right w:val="nil"/>
            </w:tcBorders>
          </w:tcPr>
          <w:p w14:paraId="122D910C" w14:textId="77777777" w:rsidR="00C92569" w:rsidRPr="007F7E2B" w:rsidRDefault="00C92569">
            <w:pPr>
              <w:spacing w:line="259" w:lineRule="auto"/>
              <w:rPr>
                <w:ins w:id="18877" w:author="V2" w:date="2025-04-14T14:19:00Z" w16du:dateUtc="2025-04-14T19:19:00Z"/>
              </w:rPr>
            </w:pPr>
            <w:ins w:id="18878" w:author="V2" w:date="2025-04-14T14:19:00Z" w16du:dateUtc="2025-04-14T19:19:00Z">
              <w:r w:rsidRPr="007F7E2B">
                <w:t>Bdw</w:t>
              </w:r>
              <w:r w:rsidRPr="007F7E2B">
                <w:rPr>
                  <w:sz w:val="13"/>
                </w:rPr>
                <w:t xml:space="preserve">burn </w:t>
              </w:r>
            </w:ins>
          </w:p>
        </w:tc>
        <w:tc>
          <w:tcPr>
            <w:tcW w:w="540" w:type="dxa"/>
            <w:tcBorders>
              <w:top w:val="nil"/>
              <w:left w:val="nil"/>
              <w:bottom w:val="nil"/>
              <w:right w:val="nil"/>
            </w:tcBorders>
          </w:tcPr>
          <w:p w14:paraId="79223573" w14:textId="77777777" w:rsidR="00C92569" w:rsidRPr="007F7E2B" w:rsidRDefault="00C92569">
            <w:pPr>
              <w:spacing w:line="259" w:lineRule="auto"/>
              <w:rPr>
                <w:ins w:id="18879" w:author="V2" w:date="2025-04-14T14:19:00Z" w16du:dateUtc="2025-04-14T19:19:00Z"/>
              </w:rPr>
            </w:pPr>
            <w:ins w:id="18880" w:author="V2" w:date="2025-04-14T14:19:00Z" w16du:dateUtc="2025-04-14T19:19:00Z">
              <w:r w:rsidRPr="007F7E2B">
                <w:t xml:space="preserve">=  </w:t>
              </w:r>
            </w:ins>
          </w:p>
        </w:tc>
        <w:tc>
          <w:tcPr>
            <w:tcW w:w="5584" w:type="dxa"/>
            <w:tcBorders>
              <w:top w:val="nil"/>
              <w:left w:val="nil"/>
              <w:bottom w:val="nil"/>
              <w:right w:val="nil"/>
            </w:tcBorders>
          </w:tcPr>
          <w:p w14:paraId="3069708B" w14:textId="77777777" w:rsidR="00C92569" w:rsidRPr="007F7E2B" w:rsidRDefault="00C92569">
            <w:pPr>
              <w:spacing w:line="259" w:lineRule="auto"/>
              <w:rPr>
                <w:ins w:id="18881" w:author="V2" w:date="2025-04-14T14:19:00Z" w16du:dateUtc="2025-04-14T19:19:00Z"/>
              </w:rPr>
            </w:pPr>
            <w:ins w:id="18882" w:author="V2" w:date="2025-04-14T14:19:00Z" w16du:dateUtc="2025-04-14T19:19:00Z">
              <w:r w:rsidRPr="007F7E2B">
                <w:t xml:space="preserve">The amount of course woody debris burnt, t </w:t>
              </w:r>
            </w:ins>
          </w:p>
        </w:tc>
      </w:tr>
      <w:tr w:rsidR="00C92569" w:rsidRPr="007F7E2B" w14:paraId="68B87246" w14:textId="77777777">
        <w:trPr>
          <w:trHeight w:val="350"/>
          <w:ins w:id="18883" w:author="V2" w:date="2025-04-14T14:19:00Z" w16du:dateUtc="2025-04-14T19:19:00Z"/>
        </w:trPr>
        <w:tc>
          <w:tcPr>
            <w:tcW w:w="991" w:type="dxa"/>
            <w:tcBorders>
              <w:top w:val="nil"/>
              <w:left w:val="nil"/>
              <w:bottom w:val="nil"/>
              <w:right w:val="nil"/>
            </w:tcBorders>
          </w:tcPr>
          <w:p w14:paraId="5E8C32F8" w14:textId="77777777" w:rsidR="00C92569" w:rsidRPr="007F7E2B" w:rsidRDefault="00C92569">
            <w:pPr>
              <w:spacing w:line="259" w:lineRule="auto"/>
              <w:rPr>
                <w:ins w:id="18884" w:author="V2" w:date="2025-04-14T14:19:00Z" w16du:dateUtc="2025-04-14T19:19:00Z"/>
              </w:rPr>
            </w:pPr>
            <w:ins w:id="18885" w:author="V2" w:date="2025-04-14T14:19:00Z" w16du:dateUtc="2025-04-14T19:19:00Z">
              <w:r w:rsidRPr="007F7E2B">
                <w:t>WB</w:t>
              </w:r>
              <w:r w:rsidRPr="007F7E2B">
                <w:rPr>
                  <w:vertAlign w:val="subscript"/>
                </w:rPr>
                <w:t>burn</w:t>
              </w:r>
              <w:r w:rsidRPr="007F7E2B">
                <w:t xml:space="preserve"> </w:t>
              </w:r>
            </w:ins>
          </w:p>
        </w:tc>
        <w:tc>
          <w:tcPr>
            <w:tcW w:w="540" w:type="dxa"/>
            <w:tcBorders>
              <w:top w:val="nil"/>
              <w:left w:val="nil"/>
              <w:bottom w:val="nil"/>
              <w:right w:val="nil"/>
            </w:tcBorders>
          </w:tcPr>
          <w:p w14:paraId="438C2CBC" w14:textId="77777777" w:rsidR="00C92569" w:rsidRPr="007F7E2B" w:rsidRDefault="00C92569">
            <w:pPr>
              <w:spacing w:line="259" w:lineRule="auto"/>
              <w:rPr>
                <w:ins w:id="18886" w:author="V2" w:date="2025-04-14T14:19:00Z" w16du:dateUtc="2025-04-14T19:19:00Z"/>
              </w:rPr>
            </w:pPr>
            <w:ins w:id="18887" w:author="V2" w:date="2025-04-14T14:19:00Z" w16du:dateUtc="2025-04-14T19:19:00Z">
              <w:r w:rsidRPr="007F7E2B">
                <w:t xml:space="preserve">=   </w:t>
              </w:r>
            </w:ins>
          </w:p>
        </w:tc>
        <w:tc>
          <w:tcPr>
            <w:tcW w:w="5584" w:type="dxa"/>
            <w:tcBorders>
              <w:top w:val="nil"/>
              <w:left w:val="nil"/>
              <w:bottom w:val="nil"/>
              <w:right w:val="nil"/>
            </w:tcBorders>
          </w:tcPr>
          <w:p w14:paraId="739CFD90" w14:textId="77777777" w:rsidR="00C92569" w:rsidRPr="007F7E2B" w:rsidRDefault="00C92569">
            <w:pPr>
              <w:spacing w:line="259" w:lineRule="auto"/>
              <w:rPr>
                <w:ins w:id="18888" w:author="V2" w:date="2025-04-14T14:19:00Z" w16du:dateUtc="2025-04-14T19:19:00Z"/>
              </w:rPr>
            </w:pPr>
            <w:ins w:id="18889" w:author="V2" w:date="2025-04-14T14:19:00Z" w16du:dateUtc="2025-04-14T19:19:00Z">
              <w:r w:rsidRPr="007F7E2B">
                <w:t xml:space="preserve">The amount of living woody biomass burnt, t </w:t>
              </w:r>
            </w:ins>
          </w:p>
        </w:tc>
      </w:tr>
      <w:tr w:rsidR="00C92569" w:rsidRPr="007F7E2B" w14:paraId="4D010251" w14:textId="77777777">
        <w:trPr>
          <w:trHeight w:val="350"/>
          <w:ins w:id="18890" w:author="V2" w:date="2025-04-14T14:19:00Z" w16du:dateUtc="2025-04-14T19:19:00Z"/>
        </w:trPr>
        <w:tc>
          <w:tcPr>
            <w:tcW w:w="991" w:type="dxa"/>
            <w:tcBorders>
              <w:top w:val="nil"/>
              <w:left w:val="nil"/>
              <w:bottom w:val="nil"/>
              <w:right w:val="nil"/>
            </w:tcBorders>
          </w:tcPr>
          <w:p w14:paraId="0704D61A" w14:textId="77777777" w:rsidR="00C92569" w:rsidRPr="007F7E2B" w:rsidRDefault="00C92569">
            <w:pPr>
              <w:spacing w:line="259" w:lineRule="auto"/>
              <w:rPr>
                <w:ins w:id="18891" w:author="V2" w:date="2025-04-14T14:19:00Z" w16du:dateUtc="2025-04-14T19:19:00Z"/>
              </w:rPr>
            </w:pPr>
            <w:ins w:id="18892" w:author="V2" w:date="2025-04-14T14:19:00Z" w16du:dateUtc="2025-04-14T19:19:00Z">
              <w:r w:rsidRPr="007F7E2B">
                <w:t>Bsm</w:t>
              </w:r>
              <w:r w:rsidRPr="007F7E2B">
                <w:rPr>
                  <w:vertAlign w:val="subscript"/>
                </w:rPr>
                <w:t>burn</w:t>
              </w:r>
              <w:r w:rsidRPr="007F7E2B">
                <w:t xml:space="preserve"> </w:t>
              </w:r>
            </w:ins>
          </w:p>
        </w:tc>
        <w:tc>
          <w:tcPr>
            <w:tcW w:w="540" w:type="dxa"/>
            <w:tcBorders>
              <w:top w:val="nil"/>
              <w:left w:val="nil"/>
              <w:bottom w:val="nil"/>
              <w:right w:val="nil"/>
            </w:tcBorders>
          </w:tcPr>
          <w:p w14:paraId="5F9661C9" w14:textId="77777777" w:rsidR="00C92569" w:rsidRPr="007F7E2B" w:rsidRDefault="00C92569">
            <w:pPr>
              <w:spacing w:line="259" w:lineRule="auto"/>
              <w:rPr>
                <w:ins w:id="18893" w:author="V2" w:date="2025-04-14T14:19:00Z" w16du:dateUtc="2025-04-14T19:19:00Z"/>
              </w:rPr>
            </w:pPr>
            <w:ins w:id="18894" w:author="V2" w:date="2025-04-14T14:19:00Z" w16du:dateUtc="2025-04-14T19:19:00Z">
              <w:r w:rsidRPr="007F7E2B">
                <w:t xml:space="preserve">=   </w:t>
              </w:r>
            </w:ins>
          </w:p>
        </w:tc>
        <w:tc>
          <w:tcPr>
            <w:tcW w:w="5584" w:type="dxa"/>
            <w:tcBorders>
              <w:top w:val="nil"/>
              <w:left w:val="nil"/>
              <w:bottom w:val="nil"/>
              <w:right w:val="nil"/>
            </w:tcBorders>
          </w:tcPr>
          <w:p w14:paraId="27323AA8" w14:textId="77777777" w:rsidR="00C92569" w:rsidRPr="007F7E2B" w:rsidRDefault="00C92569">
            <w:pPr>
              <w:spacing w:line="259" w:lineRule="auto"/>
              <w:jc w:val="both"/>
              <w:rPr>
                <w:ins w:id="18895" w:author="V2" w:date="2025-04-14T14:19:00Z" w16du:dateUtc="2025-04-14T19:19:00Z"/>
              </w:rPr>
            </w:pPr>
            <w:ins w:id="18896" w:author="V2" w:date="2025-04-14T14:19:00Z" w16du:dateUtc="2025-04-14T19:19:00Z">
              <w:r w:rsidRPr="007F7E2B">
                <w:t xml:space="preserve">The amount of small woody and non-woody vegetation burnt, t </w:t>
              </w:r>
            </w:ins>
          </w:p>
        </w:tc>
      </w:tr>
      <w:tr w:rsidR="00C92569" w:rsidRPr="007F7E2B" w14:paraId="177E1BB1" w14:textId="77777777">
        <w:trPr>
          <w:trHeight w:val="295"/>
          <w:ins w:id="18897" w:author="V2" w:date="2025-04-14T14:19:00Z" w16du:dateUtc="2025-04-14T19:19:00Z"/>
        </w:trPr>
        <w:tc>
          <w:tcPr>
            <w:tcW w:w="991" w:type="dxa"/>
            <w:tcBorders>
              <w:top w:val="nil"/>
              <w:left w:val="nil"/>
              <w:bottom w:val="nil"/>
              <w:right w:val="nil"/>
            </w:tcBorders>
          </w:tcPr>
          <w:p w14:paraId="3AC2BB9C" w14:textId="77777777" w:rsidR="00C92569" w:rsidRPr="007F7E2B" w:rsidRDefault="00C92569">
            <w:pPr>
              <w:spacing w:line="259" w:lineRule="auto"/>
              <w:rPr>
                <w:ins w:id="18898" w:author="V2" w:date="2025-04-14T14:19:00Z" w16du:dateUtc="2025-04-14T19:19:00Z"/>
              </w:rPr>
            </w:pPr>
            <w:ins w:id="18899" w:author="V2" w:date="2025-04-14T14:19:00Z" w16du:dateUtc="2025-04-14T19:19:00Z">
              <w:r w:rsidRPr="007F7E2B">
                <w:t>Bl</w:t>
              </w:r>
              <w:r w:rsidRPr="007F7E2B">
                <w:rPr>
                  <w:vertAlign w:val="subscript"/>
                </w:rPr>
                <w:t>burn</w:t>
              </w:r>
              <w:r w:rsidRPr="007F7E2B">
                <w:t xml:space="preserve"> </w:t>
              </w:r>
            </w:ins>
          </w:p>
        </w:tc>
        <w:tc>
          <w:tcPr>
            <w:tcW w:w="540" w:type="dxa"/>
            <w:tcBorders>
              <w:top w:val="nil"/>
              <w:left w:val="nil"/>
              <w:bottom w:val="nil"/>
              <w:right w:val="nil"/>
            </w:tcBorders>
          </w:tcPr>
          <w:p w14:paraId="5BA435DF" w14:textId="77777777" w:rsidR="00C92569" w:rsidRPr="007F7E2B" w:rsidRDefault="00C92569">
            <w:pPr>
              <w:spacing w:line="259" w:lineRule="auto"/>
              <w:rPr>
                <w:ins w:id="18900" w:author="V2" w:date="2025-04-14T14:19:00Z" w16du:dateUtc="2025-04-14T19:19:00Z"/>
              </w:rPr>
            </w:pPr>
            <w:ins w:id="18901" w:author="V2" w:date="2025-04-14T14:19:00Z" w16du:dateUtc="2025-04-14T19:19:00Z">
              <w:r w:rsidRPr="007F7E2B">
                <w:t xml:space="preserve">=   </w:t>
              </w:r>
            </w:ins>
          </w:p>
        </w:tc>
        <w:tc>
          <w:tcPr>
            <w:tcW w:w="5584" w:type="dxa"/>
            <w:tcBorders>
              <w:top w:val="nil"/>
              <w:left w:val="nil"/>
              <w:bottom w:val="nil"/>
              <w:right w:val="nil"/>
            </w:tcBorders>
          </w:tcPr>
          <w:p w14:paraId="45B3A2EC" w14:textId="77777777" w:rsidR="00C92569" w:rsidRPr="007F7E2B" w:rsidRDefault="00C92569">
            <w:pPr>
              <w:spacing w:line="259" w:lineRule="auto"/>
              <w:rPr>
                <w:ins w:id="18902" w:author="V2" w:date="2025-04-14T14:19:00Z" w16du:dateUtc="2025-04-14T19:19:00Z"/>
              </w:rPr>
            </w:pPr>
            <w:ins w:id="18903" w:author="V2" w:date="2025-04-14T14:19:00Z" w16du:dateUtc="2025-04-14T19:19:00Z">
              <w:r w:rsidRPr="007F7E2B">
                <w:t xml:space="preserve">The amount of litter burnt, t </w:t>
              </w:r>
            </w:ins>
          </w:p>
        </w:tc>
      </w:tr>
    </w:tbl>
    <w:p w14:paraId="5BF9149D" w14:textId="77777777" w:rsidR="00C92569" w:rsidRPr="007F7E2B" w:rsidRDefault="00C92569">
      <w:pPr>
        <w:spacing w:line="259" w:lineRule="auto"/>
        <w:ind w:left="720"/>
        <w:rPr>
          <w:ins w:id="18904" w:author="V2" w:date="2025-04-14T14:19:00Z" w16du:dateUtc="2025-04-14T19:19:00Z"/>
        </w:rPr>
      </w:pPr>
      <w:ins w:id="18905" w:author="V2" w:date="2025-04-14T14:19:00Z" w16du:dateUtc="2025-04-14T19:19:00Z">
        <w:r w:rsidRPr="007F7E2B">
          <w:t xml:space="preserve"> </w:t>
        </w:r>
      </w:ins>
    </w:p>
    <w:p w14:paraId="7D98B787" w14:textId="77777777" w:rsidR="00C92569" w:rsidRPr="007F7E2B" w:rsidRDefault="00C92569">
      <w:pPr>
        <w:ind w:left="-5" w:right="13"/>
        <w:rPr>
          <w:ins w:id="18906" w:author="V2" w:date="2025-04-14T14:19:00Z" w16du:dateUtc="2025-04-14T19:19:00Z"/>
        </w:rPr>
      </w:pPr>
      <w:ins w:id="18907" w:author="V2" w:date="2025-04-14T14:19:00Z" w16du:dateUtc="2025-04-14T19:19:00Z">
        <w:r w:rsidRPr="007F7E2B">
          <w:t xml:space="preserve">The steps for each of these pools are as follows: </w:t>
        </w:r>
      </w:ins>
    </w:p>
    <w:p w14:paraId="66C5B6D8" w14:textId="77777777" w:rsidR="00C92569" w:rsidRPr="007F7E2B" w:rsidRDefault="00C92569">
      <w:pPr>
        <w:spacing w:line="259" w:lineRule="auto"/>
        <w:rPr>
          <w:ins w:id="18908" w:author="V2" w:date="2025-04-14T14:19:00Z" w16du:dateUtc="2025-04-14T19:19:00Z"/>
        </w:rPr>
      </w:pPr>
      <w:ins w:id="18909" w:author="V2" w:date="2025-04-14T14:19:00Z" w16du:dateUtc="2025-04-14T19:19:00Z">
        <w:r w:rsidRPr="007F7E2B">
          <w:rPr>
            <w:rFonts w:ascii="Arial" w:eastAsia="Arial" w:hAnsi="Arial" w:cs="Arial"/>
            <w:b/>
          </w:rPr>
          <w:t xml:space="preserve"> </w:t>
        </w:r>
      </w:ins>
    </w:p>
    <w:p w14:paraId="4A045F99" w14:textId="77777777" w:rsidR="00C92569" w:rsidRPr="007F7E2B" w:rsidRDefault="00C92569">
      <w:pPr>
        <w:spacing w:line="250" w:lineRule="auto"/>
        <w:ind w:left="-5"/>
        <w:rPr>
          <w:ins w:id="18910" w:author="V2" w:date="2025-04-14T14:19:00Z" w16du:dateUtc="2025-04-14T19:19:00Z"/>
        </w:rPr>
      </w:pPr>
      <w:ins w:id="18911" w:author="V2" w:date="2025-04-14T14:19:00Z" w16du:dateUtc="2025-04-14T19:19:00Z">
        <w:r w:rsidRPr="007F7E2B">
          <w:rPr>
            <w:rFonts w:ascii="Arial" w:eastAsia="Arial" w:hAnsi="Arial" w:cs="Arial"/>
            <w:b/>
          </w:rPr>
          <w:lastRenderedPageBreak/>
          <w:t xml:space="preserve">Step 1a: Litter </w:t>
        </w:r>
      </w:ins>
    </w:p>
    <w:p w14:paraId="24D45656" w14:textId="77777777" w:rsidR="00C92569" w:rsidRPr="007F7E2B" w:rsidRDefault="00C92569">
      <w:pPr>
        <w:spacing w:line="259" w:lineRule="auto"/>
        <w:rPr>
          <w:ins w:id="18912" w:author="V2" w:date="2025-04-14T14:19:00Z" w16du:dateUtc="2025-04-14T19:19:00Z"/>
        </w:rPr>
      </w:pPr>
      <w:ins w:id="18913" w:author="V2" w:date="2025-04-14T14:19:00Z" w16du:dateUtc="2025-04-14T19:19:00Z">
        <w:r w:rsidRPr="007F7E2B">
          <w:rPr>
            <w:rFonts w:ascii="Arial" w:eastAsia="Arial" w:hAnsi="Arial" w:cs="Arial"/>
            <w:b/>
          </w:rPr>
          <w:t xml:space="preserve"> </w:t>
        </w:r>
      </w:ins>
    </w:p>
    <w:p w14:paraId="0100EE59" w14:textId="63D6EE40" w:rsidR="00C92569" w:rsidRPr="007F7E2B" w:rsidRDefault="00C92569">
      <w:pPr>
        <w:ind w:left="-5" w:right="13"/>
        <w:rPr>
          <w:ins w:id="18914" w:author="V2" w:date="2025-04-14T14:19:00Z" w16du:dateUtc="2025-04-14T19:19:00Z"/>
        </w:rPr>
      </w:pPr>
      <w:ins w:id="18915" w:author="V2" w:date="2025-04-14T14:19:00Z" w16du:dateUtc="2025-04-14T19:19:00Z">
        <w:r w:rsidRPr="007F7E2B">
          <w:t xml:space="preserve">Accounting for litter must be undertaken using the methods contained in the module </w:t>
        </w:r>
        <w:r w:rsidR="00111949" w:rsidRPr="007F7E2B">
          <w:rPr>
            <w:rFonts w:ascii="Arial" w:eastAsia="Arial" w:hAnsi="Arial" w:cs="Arial"/>
            <w:i/>
          </w:rPr>
          <w:t>TRS-5</w:t>
        </w:r>
        <w:r w:rsidRPr="007F7E2B">
          <w:rPr>
            <w:rFonts w:ascii="Arial" w:eastAsia="Arial" w:hAnsi="Arial" w:cs="Arial"/>
            <w:i/>
          </w:rPr>
          <w:t xml:space="preserve"> Estimation of Carbon Stocks in the Litter Pool</w:t>
        </w:r>
        <w:r w:rsidRPr="007F7E2B">
          <w:t xml:space="preserve">.  After a fire event, the methods contained in that module must be used to estimate the residual litter biomass in the burned portion of each stratum impacted by the fire.  Where the litter biomass of the stratum was estimated using the methods in the module </w:t>
        </w:r>
        <w:r w:rsidR="00111949" w:rsidRPr="007F7E2B">
          <w:rPr>
            <w:rFonts w:ascii="Arial" w:eastAsia="Arial" w:hAnsi="Arial" w:cs="Arial"/>
            <w:i/>
          </w:rPr>
          <w:t>TRS-5</w:t>
        </w:r>
        <w:r w:rsidRPr="007F7E2B">
          <w:rPr>
            <w:rFonts w:ascii="Arial" w:eastAsia="Arial" w:hAnsi="Arial" w:cs="Arial"/>
            <w:i/>
          </w:rPr>
          <w:t xml:space="preserve"> Estimation of Carbon Stocks in the Litter Pool</w:t>
        </w:r>
        <w:r w:rsidRPr="007F7E2B">
          <w:t xml:space="preserve"> prior to the fire event, that number will be used for </w:t>
        </w:r>
        <w:r w:rsidRPr="007F7E2B">
          <w:rPr>
            <w:rFonts w:ascii="Times New Roman" w:eastAsia="Times New Roman" w:hAnsi="Times New Roman" w:cs="Times New Roman"/>
            <w:i/>
          </w:rPr>
          <w:t>Bl</w:t>
        </w:r>
        <w:r w:rsidRPr="007F7E2B">
          <w:rPr>
            <w:rFonts w:ascii="Times New Roman" w:eastAsia="Times New Roman" w:hAnsi="Times New Roman" w:cs="Times New Roman"/>
            <w:i/>
            <w:vertAlign w:val="subscript"/>
          </w:rPr>
          <w:t>s pre</w:t>
        </w:r>
        <w:r w:rsidRPr="007F7E2B">
          <w:rPr>
            <w:rFonts w:ascii="Times New Roman" w:eastAsia="Times New Roman" w:hAnsi="Times New Roman" w:cs="Times New Roman"/>
            <w:vertAlign w:val="subscript"/>
          </w:rPr>
          <w:t>,</w:t>
        </w:r>
        <w:r w:rsidRPr="007F7E2B">
          <w:rPr>
            <w:rFonts w:ascii="Times New Roman" w:eastAsia="Times New Roman" w:hAnsi="Times New Roman" w:cs="Times New Roman"/>
            <w:vertAlign w:val="subscript"/>
          </w:rPr>
          <w:tab/>
        </w:r>
        <w:r w:rsidRPr="007F7E2B">
          <w:t xml:space="preserve">  in equation 15.3. </w:t>
        </w:r>
      </w:ins>
    </w:p>
    <w:p w14:paraId="1BC47C4A" w14:textId="77777777" w:rsidR="00C92569" w:rsidRPr="007F7E2B" w:rsidRDefault="00C92569">
      <w:pPr>
        <w:spacing w:line="259" w:lineRule="auto"/>
        <w:rPr>
          <w:ins w:id="18916" w:author="V2" w:date="2025-04-14T14:19:00Z" w16du:dateUtc="2025-04-14T19:19:00Z"/>
        </w:rPr>
      </w:pPr>
      <w:ins w:id="18917" w:author="V2" w:date="2025-04-14T14:19:00Z" w16du:dateUtc="2025-04-14T19:19:00Z">
        <w:r w:rsidRPr="007F7E2B">
          <w:t xml:space="preserve"> </w:t>
        </w:r>
      </w:ins>
    </w:p>
    <w:p w14:paraId="5BE0DFF3" w14:textId="6DC708BF" w:rsidR="00C92569" w:rsidRPr="007F7E2B" w:rsidRDefault="00C92569">
      <w:pPr>
        <w:spacing w:after="129"/>
        <w:ind w:left="-5" w:right="13"/>
        <w:rPr>
          <w:ins w:id="18918" w:author="V2" w:date="2025-04-14T14:19:00Z" w16du:dateUtc="2025-04-14T19:19:00Z"/>
        </w:rPr>
      </w:pPr>
      <w:ins w:id="18919" w:author="V2" w:date="2025-04-14T14:19:00Z" w16du:dateUtc="2025-04-14T19:19:00Z">
        <w:r w:rsidRPr="007F7E2B">
          <w:t xml:space="preserve">Where no litter plots existed in the area prior to burning, estimations of the litter pool prior to the fire must be generated based on information gathered from comparable sites outside of the burned area using the methods outlined in module </w:t>
        </w:r>
        <w:r w:rsidR="00111949" w:rsidRPr="007F7E2B">
          <w:rPr>
            <w:rFonts w:ascii="Arial" w:eastAsia="Arial" w:hAnsi="Arial" w:cs="Arial"/>
            <w:i/>
          </w:rPr>
          <w:t>TRS-5</w:t>
        </w:r>
        <w:r w:rsidRPr="007F7E2B">
          <w:rPr>
            <w:rFonts w:ascii="Arial" w:eastAsia="Arial" w:hAnsi="Arial" w:cs="Arial"/>
            <w:i/>
          </w:rPr>
          <w:t xml:space="preserve"> Estimation of carbon tocks in the Litter Pool</w:t>
        </w:r>
        <w:r w:rsidRPr="007F7E2B">
          <w:t xml:space="preserve">.  Comparable sites must be determined based on:  </w:t>
        </w:r>
      </w:ins>
    </w:p>
    <w:p w14:paraId="5CFC540A" w14:textId="77777777" w:rsidR="00C92569" w:rsidRPr="007F7E2B" w:rsidRDefault="00C92569" w:rsidP="00964B29">
      <w:pPr>
        <w:numPr>
          <w:ilvl w:val="0"/>
          <w:numId w:val="107"/>
        </w:numPr>
        <w:spacing w:before="0" w:after="125" w:line="249" w:lineRule="auto"/>
        <w:ind w:right="13" w:hanging="360"/>
        <w:rPr>
          <w:ins w:id="18920" w:author="V2" w:date="2025-04-14T14:19:00Z" w16du:dateUtc="2025-04-14T19:19:00Z"/>
        </w:rPr>
      </w:pPr>
      <w:ins w:id="18921" w:author="V2" w:date="2025-04-14T14:19:00Z" w16du:dateUtc="2025-04-14T19:19:00Z">
        <w:r w:rsidRPr="007F7E2B">
          <w:t xml:space="preserve">Evidence found in existing photos which give some evidence of the amount and size distribution of litter before the fire; </w:t>
        </w:r>
      </w:ins>
    </w:p>
    <w:p w14:paraId="5730F539" w14:textId="77777777" w:rsidR="00C92569" w:rsidRPr="007F7E2B" w:rsidRDefault="00C92569" w:rsidP="00964B29">
      <w:pPr>
        <w:numPr>
          <w:ilvl w:val="0"/>
          <w:numId w:val="107"/>
        </w:numPr>
        <w:spacing w:before="0" w:after="96" w:line="249" w:lineRule="auto"/>
        <w:ind w:right="13" w:hanging="360"/>
        <w:rPr>
          <w:ins w:id="18922" w:author="V2" w:date="2025-04-14T14:19:00Z" w16du:dateUtc="2025-04-14T19:19:00Z"/>
        </w:rPr>
      </w:pPr>
      <w:ins w:id="18923" w:author="V2" w:date="2025-04-14T14:19:00Z" w16du:dateUtc="2025-04-14T19:19:00Z">
        <w:r w:rsidRPr="007F7E2B">
          <w:t xml:space="preserve">Similarity of ecosystem, and disturbance and management history; and/or </w:t>
        </w:r>
      </w:ins>
    </w:p>
    <w:p w14:paraId="0C3C73A3" w14:textId="77777777" w:rsidR="00C92569" w:rsidRPr="007F7E2B" w:rsidRDefault="00C92569" w:rsidP="00964B29">
      <w:pPr>
        <w:numPr>
          <w:ilvl w:val="0"/>
          <w:numId w:val="107"/>
        </w:numPr>
        <w:spacing w:before="0" w:after="77" w:line="249" w:lineRule="auto"/>
        <w:ind w:right="13" w:hanging="360"/>
        <w:rPr>
          <w:ins w:id="18924" w:author="V2" w:date="2025-04-14T14:19:00Z" w16du:dateUtc="2025-04-14T19:19:00Z"/>
        </w:rPr>
      </w:pPr>
      <w:ins w:id="18925" w:author="V2" w:date="2025-04-14T14:19:00Z" w16du:dateUtc="2025-04-14T19:19:00Z">
        <w:r w:rsidRPr="007F7E2B">
          <w:t xml:space="preserve">Local knowledge. </w:t>
        </w:r>
      </w:ins>
    </w:p>
    <w:p w14:paraId="062CE539" w14:textId="77777777" w:rsidR="00C92569" w:rsidRPr="007F7E2B" w:rsidRDefault="00C92569">
      <w:pPr>
        <w:spacing w:line="259" w:lineRule="auto"/>
        <w:rPr>
          <w:ins w:id="18926" w:author="V2" w:date="2025-04-14T14:19:00Z" w16du:dateUtc="2025-04-14T19:19:00Z"/>
        </w:rPr>
      </w:pPr>
      <w:ins w:id="18927" w:author="V2" w:date="2025-04-14T14:19:00Z" w16du:dateUtc="2025-04-14T19:19:00Z">
        <w:r w:rsidRPr="007F7E2B">
          <w:t xml:space="preserve"> </w:t>
        </w:r>
      </w:ins>
    </w:p>
    <w:p w14:paraId="0362673F" w14:textId="4DD54E6C" w:rsidR="00C92569" w:rsidRPr="007F7E2B" w:rsidRDefault="00C92569">
      <w:pPr>
        <w:ind w:left="-5" w:right="13"/>
        <w:rPr>
          <w:ins w:id="18928" w:author="V2" w:date="2025-04-14T14:19:00Z" w16du:dateUtc="2025-04-14T19:19:00Z"/>
        </w:rPr>
      </w:pPr>
      <w:ins w:id="18929" w:author="V2" w:date="2025-04-14T14:19:00Z" w16du:dateUtc="2025-04-14T19:19:00Z">
        <w:r w:rsidRPr="007F7E2B">
          <w:t xml:space="preserve">Where this approach is used, the methods given in the module </w:t>
        </w:r>
        <w:r w:rsidR="00111949" w:rsidRPr="007F7E2B">
          <w:rPr>
            <w:rFonts w:ascii="Arial" w:eastAsia="Arial" w:hAnsi="Arial" w:cs="Arial"/>
            <w:i/>
          </w:rPr>
          <w:t>TRS-5</w:t>
        </w:r>
        <w:r w:rsidRPr="007F7E2B">
          <w:rPr>
            <w:rFonts w:ascii="Arial" w:eastAsia="Arial" w:hAnsi="Arial" w:cs="Arial"/>
            <w:i/>
          </w:rPr>
          <w:t xml:space="preserve"> Estimation of Carbon Stocks in the Litter Pool</w:t>
        </w:r>
        <w:r w:rsidRPr="007F7E2B">
          <w:t xml:space="preserve"> must be used to estimate the pre-fire litter content of the burned area within the stratum only, and therefore </w:t>
        </w:r>
        <w:r w:rsidRPr="007F7E2B">
          <w:rPr>
            <w:rFonts w:ascii="Times New Roman" w:eastAsia="Times New Roman" w:hAnsi="Times New Roman" w:cs="Times New Roman"/>
            <w:i/>
          </w:rPr>
          <w:t>A</w:t>
        </w:r>
        <w:r w:rsidRPr="007F7E2B">
          <w:rPr>
            <w:rFonts w:ascii="Times New Roman" w:eastAsia="Times New Roman" w:hAnsi="Times New Roman" w:cs="Times New Roman"/>
            <w:i/>
            <w:vertAlign w:val="subscript"/>
          </w:rPr>
          <w:t xml:space="preserve">sburn </w:t>
        </w:r>
        <w:r w:rsidR="00977A8E" w:rsidRPr="007F7E2B">
          <w:rPr>
            <w:rFonts w:ascii="Segoe UI Symbol" w:eastAsia="Segoe UI Symbol" w:hAnsi="Segoe UI Symbol" w:cs="Segoe UI Symbol"/>
          </w:rPr>
          <w:t>=</w:t>
        </w:r>
        <w:r w:rsidRPr="007F7E2B">
          <w:rPr>
            <w:rFonts w:ascii="Segoe UI Symbol" w:eastAsia="Segoe UI Symbol" w:hAnsi="Segoe UI Symbol" w:cs="Segoe UI Symbol"/>
          </w:rPr>
          <w:t xml:space="preserve"> </w:t>
        </w:r>
        <w:r w:rsidRPr="007F7E2B">
          <w:rPr>
            <w:rFonts w:ascii="Times New Roman" w:eastAsia="Times New Roman" w:hAnsi="Times New Roman" w:cs="Times New Roman"/>
            <w:i/>
          </w:rPr>
          <w:t>A</w:t>
        </w:r>
        <w:r w:rsidRPr="007F7E2B">
          <w:rPr>
            <w:rFonts w:ascii="Times New Roman" w:eastAsia="Times New Roman" w:hAnsi="Times New Roman" w:cs="Times New Roman"/>
            <w:i/>
            <w:vertAlign w:val="subscript"/>
          </w:rPr>
          <w:t xml:space="preserve">s </w:t>
        </w:r>
        <w:r w:rsidRPr="007F7E2B">
          <w:t xml:space="preserve">in equation 15.3. </w:t>
        </w:r>
      </w:ins>
    </w:p>
    <w:p w14:paraId="711F7D74" w14:textId="77777777" w:rsidR="00C92569" w:rsidRPr="007F7E2B" w:rsidRDefault="00C92569">
      <w:pPr>
        <w:spacing w:line="259" w:lineRule="auto"/>
        <w:rPr>
          <w:ins w:id="18930" w:author="V2" w:date="2025-04-14T14:19:00Z" w16du:dateUtc="2025-04-14T19:19:00Z"/>
        </w:rPr>
      </w:pPr>
      <w:ins w:id="18931" w:author="V2" w:date="2025-04-14T14:19:00Z" w16du:dateUtc="2025-04-14T19:19:00Z">
        <w:r w:rsidRPr="007F7E2B">
          <w:t xml:space="preserve"> </w:t>
        </w:r>
      </w:ins>
    </w:p>
    <w:p w14:paraId="601CB35D" w14:textId="77777777" w:rsidR="00C92569" w:rsidRPr="007F7E2B" w:rsidRDefault="00C92569">
      <w:pPr>
        <w:ind w:left="-5" w:right="13"/>
        <w:rPr>
          <w:ins w:id="18932" w:author="V2" w:date="2025-04-14T14:19:00Z" w16du:dateUtc="2025-04-14T19:19:00Z"/>
        </w:rPr>
      </w:pPr>
      <w:ins w:id="18933" w:author="V2" w:date="2025-04-14T14:19:00Z" w16du:dateUtc="2025-04-14T19:19:00Z">
        <w:r w:rsidRPr="007F7E2B">
          <w:t xml:space="preserve">The amount of litter consumed by the fire is therefore: </w:t>
        </w:r>
      </w:ins>
    </w:p>
    <w:p w14:paraId="4819EA1A" w14:textId="437E5796" w:rsidR="00C92569" w:rsidRPr="007F7E2B" w:rsidRDefault="00977A8E">
      <w:pPr>
        <w:spacing w:line="259" w:lineRule="auto"/>
        <w:rPr>
          <w:ins w:id="18934" w:author="V2" w:date="2025-04-14T14:19:00Z" w16du:dateUtc="2025-04-14T19:19:00Z"/>
        </w:rPr>
      </w:pPr>
      <w:ins w:id="18935"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74006" behindDoc="1" locked="0" layoutInCell="1" allowOverlap="1" wp14:anchorId="2F1B8F7A" wp14:editId="4D351A2C">
              <wp:simplePos x="0" y="0"/>
              <wp:positionH relativeFrom="column">
                <wp:posOffset>450850</wp:posOffset>
              </wp:positionH>
              <wp:positionV relativeFrom="paragraph">
                <wp:posOffset>226060</wp:posOffset>
              </wp:positionV>
              <wp:extent cx="3321050" cy="577850"/>
              <wp:effectExtent l="0" t="0" r="0" b="0"/>
              <wp:wrapTight wrapText="bothSides">
                <wp:wrapPolygon edited="0">
                  <wp:start x="0" y="0"/>
                  <wp:lineTo x="0" y="20651"/>
                  <wp:lineTo x="21435" y="20651"/>
                  <wp:lineTo x="21435" y="0"/>
                  <wp:lineTo x="0" y="0"/>
                </wp:wrapPolygon>
              </wp:wrapTight>
              <wp:docPr id="858695950"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95950" name="Picture 1" descr="A black and white text&#10;&#10;AI-generated content may be incorrect."/>
                      <pic:cNvPicPr/>
                    </pic:nvPicPr>
                    <pic:blipFill>
                      <a:blip r:embed="rId144">
                        <a:extLst>
                          <a:ext uri="{28A0092B-C50C-407E-A947-70E740481C1C}">
                            <a14:useLocalDpi xmlns:a14="http://schemas.microsoft.com/office/drawing/2010/main" val="0"/>
                          </a:ext>
                        </a:extLst>
                      </a:blip>
                      <a:stretch>
                        <a:fillRect/>
                      </a:stretch>
                    </pic:blipFill>
                    <pic:spPr>
                      <a:xfrm>
                        <a:off x="0" y="0"/>
                        <a:ext cx="3321050" cy="577850"/>
                      </a:xfrm>
                      <a:prstGeom prst="rect">
                        <a:avLst/>
                      </a:prstGeom>
                    </pic:spPr>
                  </pic:pic>
                </a:graphicData>
              </a:graphic>
              <wp14:sizeRelH relativeFrom="page">
                <wp14:pctWidth>0</wp14:pctWidth>
              </wp14:sizeRelH>
              <wp14:sizeRelV relativeFrom="page">
                <wp14:pctHeight>0</wp14:pctHeight>
              </wp14:sizeRelV>
            </wp:anchor>
          </w:drawing>
        </w:r>
        <w:r w:rsidR="00C92569" w:rsidRPr="007F7E2B">
          <w:t xml:space="preserve"> </w:t>
        </w:r>
      </w:ins>
    </w:p>
    <w:p w14:paraId="2536AFD4" w14:textId="6EC62B77" w:rsidR="00C92569" w:rsidRPr="007F7E2B" w:rsidRDefault="00C92569">
      <w:pPr>
        <w:tabs>
          <w:tab w:val="center" w:pos="2137"/>
          <w:tab w:val="center" w:pos="3972"/>
          <w:tab w:val="center" w:pos="4483"/>
          <w:tab w:val="center" w:pos="5041"/>
          <w:tab w:val="center" w:pos="5761"/>
          <w:tab w:val="center" w:pos="6481"/>
          <w:tab w:val="center" w:pos="7461"/>
        </w:tabs>
        <w:spacing w:after="2" w:line="253" w:lineRule="auto"/>
        <w:rPr>
          <w:ins w:id="18936" w:author="V2" w:date="2025-04-14T14:19:00Z" w16du:dateUtc="2025-04-14T19:19:00Z"/>
        </w:rPr>
      </w:pPr>
      <w:ins w:id="18937" w:author="V2" w:date="2025-04-14T14:19:00Z" w16du:dateUtc="2025-04-14T19:19:00Z">
        <w:r w:rsidRPr="007F7E2B">
          <w:rPr>
            <w:sz w:val="22"/>
          </w:rPr>
          <w:tab/>
        </w:r>
        <w:r w:rsidRPr="007F7E2B">
          <w:t xml:space="preserve"> </w:t>
        </w:r>
        <w:r w:rsidRPr="007F7E2B">
          <w:tab/>
          <w:t xml:space="preserve"> </w:t>
        </w:r>
        <w:r w:rsidRPr="007F7E2B">
          <w:tab/>
          <w:t xml:space="preserve"> </w:t>
        </w:r>
        <w:r w:rsidRPr="007F7E2B">
          <w:tab/>
          <w:t xml:space="preserve">(15.3) </w:t>
        </w:r>
      </w:ins>
    </w:p>
    <w:p w14:paraId="3E041D53" w14:textId="77777777" w:rsidR="00C92569" w:rsidRPr="007F7E2B" w:rsidRDefault="00C92569">
      <w:pPr>
        <w:spacing w:after="2" w:line="253" w:lineRule="auto"/>
        <w:ind w:left="750" w:right="7700" w:firstLine="883"/>
        <w:rPr>
          <w:ins w:id="18938" w:author="V2" w:date="2025-04-14T14:19:00Z" w16du:dateUtc="2025-04-14T19:19:00Z"/>
        </w:rPr>
      </w:pPr>
      <w:ins w:id="18939" w:author="V2" w:date="2025-04-14T14:19:00Z" w16du:dateUtc="2025-04-14T19:19:00Z">
        <w:r w:rsidRPr="007F7E2B">
          <w:rPr>
            <w:rFonts w:ascii="Times New Roman" w:eastAsia="Times New Roman" w:hAnsi="Times New Roman" w:cs="Times New Roman"/>
            <w:i/>
            <w:sz w:val="14"/>
          </w:rPr>
          <w:t xml:space="preserve">s </w:t>
        </w:r>
        <w:r w:rsidRPr="007F7E2B">
          <w:t xml:space="preserve"> </w:t>
        </w:r>
      </w:ins>
    </w:p>
    <w:p w14:paraId="3EE5D3AB" w14:textId="77777777" w:rsidR="00C92569" w:rsidRPr="007F7E2B" w:rsidRDefault="00C92569">
      <w:pPr>
        <w:ind w:left="730" w:right="13"/>
        <w:rPr>
          <w:ins w:id="18940" w:author="V2" w:date="2025-04-14T14:19:00Z" w16du:dateUtc="2025-04-14T19:19:00Z"/>
        </w:rPr>
      </w:pPr>
      <w:ins w:id="18941" w:author="V2" w:date="2025-04-14T14:19:00Z" w16du:dateUtc="2025-04-14T19:19:00Z">
        <w:r w:rsidRPr="007F7E2B">
          <w:t xml:space="preserve">Where: </w:t>
        </w:r>
      </w:ins>
    </w:p>
    <w:p w14:paraId="11F60AC9" w14:textId="77777777" w:rsidR="00C92569" w:rsidRPr="007F7E2B" w:rsidRDefault="00C92569">
      <w:pPr>
        <w:spacing w:line="259" w:lineRule="auto"/>
        <w:ind w:left="1440"/>
        <w:rPr>
          <w:ins w:id="18942" w:author="V2" w:date="2025-04-14T14:19:00Z" w16du:dateUtc="2025-04-14T19:19:00Z"/>
        </w:rPr>
      </w:pPr>
      <w:ins w:id="18943" w:author="V2" w:date="2025-04-14T14:19:00Z" w16du:dateUtc="2025-04-14T19:19:00Z">
        <w:r w:rsidRPr="007F7E2B">
          <w:t xml:space="preserve"> </w:t>
        </w:r>
      </w:ins>
    </w:p>
    <w:tbl>
      <w:tblPr>
        <w:tblStyle w:val="TableGrid0"/>
        <w:tblW w:w="6644" w:type="dxa"/>
        <w:tblInd w:w="720" w:type="dxa"/>
        <w:tblCellMar>
          <w:top w:w="16" w:type="dxa"/>
          <w:bottom w:w="15" w:type="dxa"/>
        </w:tblCellMar>
        <w:tblLook w:val="04A0" w:firstRow="1" w:lastRow="0" w:firstColumn="1" w:lastColumn="0" w:noHBand="0" w:noVBand="1"/>
      </w:tblPr>
      <w:tblGrid>
        <w:gridCol w:w="1080"/>
        <w:gridCol w:w="5564"/>
      </w:tblGrid>
      <w:tr w:rsidR="00C92569" w:rsidRPr="007F7E2B" w14:paraId="5C415462" w14:textId="77777777">
        <w:trPr>
          <w:trHeight w:val="322"/>
          <w:ins w:id="18944" w:author="V2" w:date="2025-04-14T14:19:00Z" w16du:dateUtc="2025-04-14T19:19:00Z"/>
        </w:trPr>
        <w:tc>
          <w:tcPr>
            <w:tcW w:w="1080" w:type="dxa"/>
            <w:tcBorders>
              <w:top w:val="nil"/>
              <w:left w:val="nil"/>
              <w:bottom w:val="nil"/>
              <w:right w:val="nil"/>
            </w:tcBorders>
          </w:tcPr>
          <w:p w14:paraId="27087552" w14:textId="77777777" w:rsidR="00C92569" w:rsidRPr="007F7E2B" w:rsidRDefault="00C92569">
            <w:pPr>
              <w:spacing w:line="259" w:lineRule="auto"/>
              <w:ind w:left="45"/>
              <w:rPr>
                <w:ins w:id="18945" w:author="V2" w:date="2025-04-14T14:19:00Z" w16du:dateUtc="2025-04-14T19:19:00Z"/>
              </w:rPr>
            </w:pPr>
            <w:ins w:id="18946" w:author="V2" w:date="2025-04-14T14:19:00Z" w16du:dateUtc="2025-04-14T19:19:00Z">
              <w:r w:rsidRPr="007F7E2B">
                <w:rPr>
                  <w:rFonts w:ascii="Times New Roman" w:eastAsia="Times New Roman" w:hAnsi="Times New Roman" w:cs="Times New Roman"/>
                  <w:i/>
                </w:rPr>
                <w:t>Bl</w:t>
              </w:r>
              <w:r w:rsidRPr="007F7E2B">
                <w:rPr>
                  <w:rFonts w:ascii="Times New Roman" w:eastAsia="Times New Roman" w:hAnsi="Times New Roman" w:cs="Times New Roman"/>
                  <w:i/>
                  <w:sz w:val="21"/>
                  <w:vertAlign w:val="subscript"/>
                </w:rPr>
                <w:t>burn</w:t>
              </w:r>
              <w:r w:rsidRPr="007F7E2B">
                <w:rPr>
                  <w:rFonts w:ascii="Arial" w:eastAsia="Arial" w:hAnsi="Arial" w:cs="Arial"/>
                  <w:i/>
                </w:rPr>
                <w:t xml:space="preserve"> </w:t>
              </w:r>
            </w:ins>
          </w:p>
        </w:tc>
        <w:tc>
          <w:tcPr>
            <w:tcW w:w="5564" w:type="dxa"/>
            <w:tcBorders>
              <w:top w:val="nil"/>
              <w:left w:val="nil"/>
              <w:bottom w:val="nil"/>
              <w:right w:val="nil"/>
            </w:tcBorders>
          </w:tcPr>
          <w:p w14:paraId="0A899C64" w14:textId="77777777" w:rsidR="00C92569" w:rsidRPr="007F7E2B" w:rsidRDefault="00C92569">
            <w:pPr>
              <w:tabs>
                <w:tab w:val="center" w:pos="1816"/>
              </w:tabs>
              <w:spacing w:line="259" w:lineRule="auto"/>
              <w:rPr>
                <w:ins w:id="18947" w:author="V2" w:date="2025-04-14T14:19:00Z" w16du:dateUtc="2025-04-14T19:19:00Z"/>
              </w:rPr>
            </w:pPr>
            <w:ins w:id="18948" w:author="V2" w:date="2025-04-14T14:19:00Z" w16du:dateUtc="2025-04-14T19:19:00Z">
              <w:r w:rsidRPr="007F7E2B">
                <w:rPr>
                  <w:rFonts w:ascii="Arial" w:eastAsia="Arial" w:hAnsi="Arial" w:cs="Arial"/>
                  <w:i/>
                </w:rPr>
                <w:t xml:space="preserve">= </w:t>
              </w:r>
              <w:r w:rsidRPr="007F7E2B">
                <w:rPr>
                  <w:rFonts w:ascii="Arial" w:eastAsia="Arial" w:hAnsi="Arial" w:cs="Arial"/>
                  <w:i/>
                </w:rPr>
                <w:tab/>
              </w:r>
              <w:r w:rsidRPr="007F7E2B">
                <w:t xml:space="preserve">The total biomass of litter burnt, t </w:t>
              </w:r>
            </w:ins>
          </w:p>
        </w:tc>
      </w:tr>
      <w:tr w:rsidR="00C92569" w:rsidRPr="007F7E2B" w14:paraId="3F73F28D" w14:textId="77777777">
        <w:trPr>
          <w:trHeight w:val="253"/>
          <w:ins w:id="18949" w:author="V2" w:date="2025-04-14T14:19:00Z" w16du:dateUtc="2025-04-14T19:19:00Z"/>
        </w:trPr>
        <w:tc>
          <w:tcPr>
            <w:tcW w:w="1080" w:type="dxa"/>
            <w:tcBorders>
              <w:top w:val="nil"/>
              <w:left w:val="nil"/>
              <w:bottom w:val="nil"/>
              <w:right w:val="nil"/>
            </w:tcBorders>
          </w:tcPr>
          <w:p w14:paraId="514F2C4F" w14:textId="77777777" w:rsidR="00C92569" w:rsidRPr="007F7E2B" w:rsidRDefault="00C92569">
            <w:pPr>
              <w:spacing w:line="259" w:lineRule="auto"/>
              <w:rPr>
                <w:ins w:id="18950" w:author="V2" w:date="2025-04-14T14:19:00Z" w16du:dateUtc="2025-04-14T19:19:00Z"/>
              </w:rPr>
            </w:pPr>
            <w:ins w:id="18951" w:author="V2" w:date="2025-04-14T14:19:00Z" w16du:dateUtc="2025-04-14T19:19:00Z">
              <w:r w:rsidRPr="007F7E2B">
                <w:t xml:space="preserve">s </w:t>
              </w:r>
            </w:ins>
          </w:p>
        </w:tc>
        <w:tc>
          <w:tcPr>
            <w:tcW w:w="5564" w:type="dxa"/>
            <w:tcBorders>
              <w:top w:val="nil"/>
              <w:left w:val="nil"/>
              <w:bottom w:val="nil"/>
              <w:right w:val="nil"/>
            </w:tcBorders>
          </w:tcPr>
          <w:p w14:paraId="6563C470" w14:textId="77777777" w:rsidR="00C92569" w:rsidRPr="007F7E2B" w:rsidRDefault="00C92569">
            <w:pPr>
              <w:tabs>
                <w:tab w:val="center" w:pos="626"/>
              </w:tabs>
              <w:spacing w:line="259" w:lineRule="auto"/>
              <w:rPr>
                <w:ins w:id="18952" w:author="V2" w:date="2025-04-14T14:19:00Z" w16du:dateUtc="2025-04-14T19:19:00Z"/>
              </w:rPr>
            </w:pPr>
            <w:ins w:id="18953" w:author="V2" w:date="2025-04-14T14:19:00Z" w16du:dateUtc="2025-04-14T19:19:00Z">
              <w:r w:rsidRPr="007F7E2B">
                <w:t xml:space="preserve">= </w:t>
              </w:r>
              <w:r w:rsidRPr="007F7E2B">
                <w:tab/>
                <w:t xml:space="preserve">Strata </w:t>
              </w:r>
            </w:ins>
          </w:p>
        </w:tc>
      </w:tr>
      <w:tr w:rsidR="00C92569" w:rsidRPr="007F7E2B" w14:paraId="09CC1013" w14:textId="77777777">
        <w:trPr>
          <w:trHeight w:val="348"/>
          <w:ins w:id="18954" w:author="V2" w:date="2025-04-14T14:19:00Z" w16du:dateUtc="2025-04-14T19:19:00Z"/>
        </w:trPr>
        <w:tc>
          <w:tcPr>
            <w:tcW w:w="1080" w:type="dxa"/>
            <w:tcBorders>
              <w:top w:val="nil"/>
              <w:left w:val="nil"/>
              <w:bottom w:val="nil"/>
              <w:right w:val="nil"/>
            </w:tcBorders>
          </w:tcPr>
          <w:p w14:paraId="5E2CDA58" w14:textId="77777777" w:rsidR="00C92569" w:rsidRPr="007F7E2B" w:rsidRDefault="00C92569">
            <w:pPr>
              <w:spacing w:line="259" w:lineRule="auto"/>
              <w:ind w:left="56"/>
              <w:rPr>
                <w:ins w:id="18955" w:author="V2" w:date="2025-04-14T14:19:00Z" w16du:dateUtc="2025-04-14T19:19:00Z"/>
              </w:rPr>
            </w:pPr>
            <w:ins w:id="18956" w:author="V2" w:date="2025-04-14T14:19:00Z" w16du:dateUtc="2025-04-14T19:19:00Z">
              <w:r w:rsidRPr="007F7E2B">
                <w:rPr>
                  <w:rFonts w:ascii="Times New Roman" w:eastAsia="Times New Roman" w:hAnsi="Times New Roman" w:cs="Times New Roman"/>
                  <w:i/>
                </w:rPr>
                <w:lastRenderedPageBreak/>
                <w:t>A</w:t>
              </w:r>
              <w:r w:rsidRPr="007F7E2B">
                <w:rPr>
                  <w:rFonts w:ascii="Times New Roman" w:eastAsia="Times New Roman" w:hAnsi="Times New Roman" w:cs="Times New Roman"/>
                  <w:i/>
                  <w:sz w:val="21"/>
                  <w:vertAlign w:val="subscript"/>
                </w:rPr>
                <w:t>sburn</w:t>
              </w:r>
              <w:r w:rsidRPr="007F7E2B">
                <w:t xml:space="preserve"> </w:t>
              </w:r>
            </w:ins>
          </w:p>
        </w:tc>
        <w:tc>
          <w:tcPr>
            <w:tcW w:w="5564" w:type="dxa"/>
            <w:tcBorders>
              <w:top w:val="nil"/>
              <w:left w:val="nil"/>
              <w:bottom w:val="nil"/>
              <w:right w:val="nil"/>
            </w:tcBorders>
          </w:tcPr>
          <w:p w14:paraId="79C15AFA" w14:textId="77777777" w:rsidR="00C92569" w:rsidRPr="007F7E2B" w:rsidRDefault="00C92569">
            <w:pPr>
              <w:spacing w:line="259" w:lineRule="auto"/>
              <w:rPr>
                <w:ins w:id="18957" w:author="V2" w:date="2025-04-14T14:19:00Z" w16du:dateUtc="2025-04-14T19:19:00Z"/>
              </w:rPr>
            </w:pPr>
            <w:ins w:id="18958" w:author="V2" w:date="2025-04-14T14:19:00Z" w16du:dateUtc="2025-04-14T19:19:00Z">
              <w:r w:rsidRPr="007F7E2B">
                <w:t xml:space="preserve">=   The area burnt in stratum s, ha </w:t>
              </w:r>
            </w:ins>
          </w:p>
        </w:tc>
      </w:tr>
      <w:tr w:rsidR="00C92569" w:rsidRPr="007F7E2B" w14:paraId="31713921" w14:textId="77777777">
        <w:trPr>
          <w:trHeight w:val="360"/>
          <w:ins w:id="18959" w:author="V2" w:date="2025-04-14T14:19:00Z" w16du:dateUtc="2025-04-14T19:19:00Z"/>
        </w:trPr>
        <w:tc>
          <w:tcPr>
            <w:tcW w:w="1080" w:type="dxa"/>
            <w:tcBorders>
              <w:top w:val="nil"/>
              <w:left w:val="nil"/>
              <w:bottom w:val="nil"/>
              <w:right w:val="nil"/>
            </w:tcBorders>
          </w:tcPr>
          <w:p w14:paraId="74916810" w14:textId="77777777" w:rsidR="00C92569" w:rsidRPr="007F7E2B" w:rsidRDefault="00C92569">
            <w:pPr>
              <w:spacing w:line="259" w:lineRule="auto"/>
              <w:ind w:left="55"/>
              <w:rPr>
                <w:ins w:id="18960" w:author="V2" w:date="2025-04-14T14:19:00Z" w16du:dateUtc="2025-04-14T19:19:00Z"/>
              </w:rPr>
            </w:pPr>
            <w:ins w:id="18961" w:author="V2" w:date="2025-04-14T14:19:00Z" w16du:dateUtc="2025-04-14T19:19:00Z">
              <w:r w:rsidRPr="007F7E2B">
                <w:rPr>
                  <w:rFonts w:ascii="Times New Roman" w:eastAsia="Times New Roman" w:hAnsi="Times New Roman" w:cs="Times New Roman"/>
                  <w:i/>
                </w:rPr>
                <w:t>A</w:t>
              </w:r>
              <w:r w:rsidRPr="007F7E2B">
                <w:rPr>
                  <w:rFonts w:ascii="Times New Roman" w:eastAsia="Times New Roman" w:hAnsi="Times New Roman" w:cs="Times New Roman"/>
                  <w:i/>
                  <w:sz w:val="21"/>
                  <w:vertAlign w:val="subscript"/>
                </w:rPr>
                <w:t>s</w:t>
              </w:r>
              <w:r w:rsidRPr="007F7E2B">
                <w:t xml:space="preserve"> </w:t>
              </w:r>
            </w:ins>
          </w:p>
        </w:tc>
        <w:tc>
          <w:tcPr>
            <w:tcW w:w="5564" w:type="dxa"/>
            <w:tcBorders>
              <w:top w:val="nil"/>
              <w:left w:val="nil"/>
              <w:bottom w:val="nil"/>
              <w:right w:val="nil"/>
            </w:tcBorders>
          </w:tcPr>
          <w:p w14:paraId="095232BD" w14:textId="77777777" w:rsidR="00C92569" w:rsidRPr="007F7E2B" w:rsidRDefault="00C92569">
            <w:pPr>
              <w:tabs>
                <w:tab w:val="center" w:pos="1693"/>
              </w:tabs>
              <w:spacing w:line="259" w:lineRule="auto"/>
              <w:rPr>
                <w:ins w:id="18962" w:author="V2" w:date="2025-04-14T14:19:00Z" w16du:dateUtc="2025-04-14T19:19:00Z"/>
              </w:rPr>
            </w:pPr>
            <w:ins w:id="18963" w:author="V2" w:date="2025-04-14T14:19:00Z" w16du:dateUtc="2025-04-14T19:19:00Z">
              <w:r w:rsidRPr="007F7E2B">
                <w:t xml:space="preserve">= </w:t>
              </w:r>
              <w:r w:rsidRPr="007F7E2B">
                <w:tab/>
                <w:t xml:space="preserve">The total area of stratum s, ha </w:t>
              </w:r>
            </w:ins>
          </w:p>
        </w:tc>
      </w:tr>
      <w:tr w:rsidR="00C92569" w:rsidRPr="007F7E2B" w14:paraId="179D1C9E" w14:textId="77777777">
        <w:trPr>
          <w:trHeight w:val="371"/>
          <w:ins w:id="18964" w:author="V2" w:date="2025-04-14T14:19:00Z" w16du:dateUtc="2025-04-14T19:19:00Z"/>
        </w:trPr>
        <w:tc>
          <w:tcPr>
            <w:tcW w:w="1080" w:type="dxa"/>
            <w:tcBorders>
              <w:top w:val="nil"/>
              <w:left w:val="nil"/>
              <w:bottom w:val="nil"/>
              <w:right w:val="nil"/>
            </w:tcBorders>
          </w:tcPr>
          <w:p w14:paraId="5FA970DE" w14:textId="77777777" w:rsidR="00C92569" w:rsidRPr="007F7E2B" w:rsidRDefault="00C92569">
            <w:pPr>
              <w:tabs>
                <w:tab w:val="center" w:pos="619"/>
              </w:tabs>
              <w:spacing w:line="259" w:lineRule="auto"/>
              <w:rPr>
                <w:ins w:id="18965" w:author="V2" w:date="2025-04-14T14:19:00Z" w16du:dateUtc="2025-04-14T19:19:00Z"/>
              </w:rPr>
            </w:pPr>
            <w:ins w:id="18966" w:author="V2" w:date="2025-04-14T14:19:00Z" w16du:dateUtc="2025-04-14T19:19:00Z">
              <w:r w:rsidRPr="007F7E2B">
                <w:rPr>
                  <w:rFonts w:ascii="Times New Roman" w:eastAsia="Times New Roman" w:hAnsi="Times New Roman" w:cs="Times New Roman"/>
                  <w:i/>
                </w:rPr>
                <w:t>Bl</w:t>
              </w:r>
              <w:r w:rsidRPr="007F7E2B">
                <w:rPr>
                  <w:rFonts w:ascii="Times New Roman" w:eastAsia="Times New Roman" w:hAnsi="Times New Roman" w:cs="Times New Roman"/>
                  <w:i/>
                  <w:sz w:val="14"/>
                </w:rPr>
                <w:t>s pre</w:t>
              </w:r>
              <w:r w:rsidRPr="007F7E2B">
                <w:rPr>
                  <w:rFonts w:ascii="Times New Roman" w:eastAsia="Times New Roman" w:hAnsi="Times New Roman" w:cs="Times New Roman"/>
                  <w:sz w:val="14"/>
                </w:rPr>
                <w:t>,</w:t>
              </w:r>
              <w:r w:rsidRPr="007F7E2B">
                <w:rPr>
                  <w:rFonts w:ascii="Times New Roman" w:eastAsia="Times New Roman" w:hAnsi="Times New Roman" w:cs="Times New Roman"/>
                  <w:sz w:val="14"/>
                </w:rPr>
                <w:tab/>
              </w:r>
              <w:r w:rsidRPr="007F7E2B">
                <w:t xml:space="preserve"> </w:t>
              </w:r>
            </w:ins>
          </w:p>
        </w:tc>
        <w:tc>
          <w:tcPr>
            <w:tcW w:w="5564" w:type="dxa"/>
            <w:tcBorders>
              <w:top w:val="nil"/>
              <w:left w:val="nil"/>
              <w:bottom w:val="nil"/>
              <w:right w:val="nil"/>
            </w:tcBorders>
          </w:tcPr>
          <w:p w14:paraId="025BD23D" w14:textId="77777777" w:rsidR="00C92569" w:rsidRPr="007F7E2B" w:rsidRDefault="00C92569">
            <w:pPr>
              <w:tabs>
                <w:tab w:val="center" w:pos="2282"/>
              </w:tabs>
              <w:spacing w:line="259" w:lineRule="auto"/>
              <w:rPr>
                <w:ins w:id="18967" w:author="V2" w:date="2025-04-14T14:19:00Z" w16du:dateUtc="2025-04-14T19:19:00Z"/>
              </w:rPr>
            </w:pPr>
            <w:ins w:id="18968" w:author="V2" w:date="2025-04-14T14:19:00Z" w16du:dateUtc="2025-04-14T19:19:00Z">
              <w:r w:rsidRPr="007F7E2B">
                <w:t xml:space="preserve">= </w:t>
              </w:r>
              <w:r w:rsidRPr="007F7E2B">
                <w:tab/>
                <w:t xml:space="preserve">Litter biomass in stratum s prior to the fire, t </w:t>
              </w:r>
            </w:ins>
          </w:p>
        </w:tc>
      </w:tr>
      <w:tr w:rsidR="00C92569" w:rsidRPr="007F7E2B" w14:paraId="1258B680" w14:textId="77777777">
        <w:trPr>
          <w:trHeight w:val="344"/>
          <w:ins w:id="18969" w:author="V2" w:date="2025-04-14T14:19:00Z" w16du:dateUtc="2025-04-14T19:19:00Z"/>
        </w:trPr>
        <w:tc>
          <w:tcPr>
            <w:tcW w:w="1080" w:type="dxa"/>
            <w:tcBorders>
              <w:top w:val="nil"/>
              <w:left w:val="nil"/>
              <w:bottom w:val="nil"/>
              <w:right w:val="nil"/>
            </w:tcBorders>
            <w:vAlign w:val="bottom"/>
          </w:tcPr>
          <w:p w14:paraId="015FA48F" w14:textId="77777777" w:rsidR="00C92569" w:rsidRPr="007F7E2B" w:rsidRDefault="00C92569">
            <w:pPr>
              <w:tabs>
                <w:tab w:val="center" w:pos="660"/>
              </w:tabs>
              <w:spacing w:line="259" w:lineRule="auto"/>
              <w:rPr>
                <w:ins w:id="18970" w:author="V2" w:date="2025-04-14T14:19:00Z" w16du:dateUtc="2025-04-14T19:19:00Z"/>
              </w:rPr>
            </w:pPr>
            <w:ins w:id="18971" w:author="V2" w:date="2025-04-14T14:19:00Z" w16du:dateUtc="2025-04-14T19:19:00Z">
              <w:r w:rsidRPr="007F7E2B">
                <w:rPr>
                  <w:rFonts w:ascii="Times New Roman" w:eastAsia="Times New Roman" w:hAnsi="Times New Roman" w:cs="Times New Roman"/>
                  <w:i/>
                </w:rPr>
                <w:t>Bl</w:t>
              </w:r>
              <w:r w:rsidRPr="007F7E2B">
                <w:rPr>
                  <w:rFonts w:ascii="Times New Roman" w:eastAsia="Times New Roman" w:hAnsi="Times New Roman" w:cs="Times New Roman"/>
                  <w:i/>
                  <w:sz w:val="14"/>
                </w:rPr>
                <w:t>s post</w:t>
              </w:r>
              <w:r w:rsidRPr="007F7E2B">
                <w:rPr>
                  <w:rFonts w:ascii="Times New Roman" w:eastAsia="Times New Roman" w:hAnsi="Times New Roman" w:cs="Times New Roman"/>
                  <w:sz w:val="14"/>
                </w:rPr>
                <w:t>,</w:t>
              </w:r>
              <w:r w:rsidRPr="007F7E2B">
                <w:rPr>
                  <w:rFonts w:ascii="Times New Roman" w:eastAsia="Times New Roman" w:hAnsi="Times New Roman" w:cs="Times New Roman"/>
                  <w:sz w:val="14"/>
                </w:rPr>
                <w:tab/>
              </w:r>
              <w:r w:rsidRPr="007F7E2B">
                <w:t xml:space="preserve"> </w:t>
              </w:r>
            </w:ins>
          </w:p>
        </w:tc>
        <w:tc>
          <w:tcPr>
            <w:tcW w:w="5564" w:type="dxa"/>
            <w:tcBorders>
              <w:top w:val="nil"/>
              <w:left w:val="nil"/>
              <w:bottom w:val="nil"/>
              <w:right w:val="nil"/>
            </w:tcBorders>
          </w:tcPr>
          <w:p w14:paraId="4D38AD2F" w14:textId="77777777" w:rsidR="00C92569" w:rsidRPr="007F7E2B" w:rsidRDefault="00C92569">
            <w:pPr>
              <w:tabs>
                <w:tab w:val="right" w:pos="5564"/>
              </w:tabs>
              <w:spacing w:line="259" w:lineRule="auto"/>
              <w:rPr>
                <w:ins w:id="18972" w:author="V2" w:date="2025-04-14T14:19:00Z" w16du:dateUtc="2025-04-14T19:19:00Z"/>
              </w:rPr>
            </w:pPr>
            <w:ins w:id="18973" w:author="V2" w:date="2025-04-14T14:19:00Z" w16du:dateUtc="2025-04-14T19:19:00Z">
              <w:r w:rsidRPr="007F7E2B">
                <w:t xml:space="preserve">= </w:t>
              </w:r>
              <w:r w:rsidRPr="007F7E2B">
                <w:tab/>
                <w:t xml:space="preserve">Litter biomass in the burnt area of stratum s after the fire, t </w:t>
              </w:r>
            </w:ins>
          </w:p>
        </w:tc>
      </w:tr>
    </w:tbl>
    <w:p w14:paraId="705E03F2" w14:textId="77777777" w:rsidR="00C92569" w:rsidRPr="007F7E2B" w:rsidRDefault="00C92569">
      <w:pPr>
        <w:spacing w:line="259" w:lineRule="auto"/>
        <w:ind w:left="1440"/>
        <w:rPr>
          <w:ins w:id="18974" w:author="V2" w:date="2025-04-14T14:19:00Z" w16du:dateUtc="2025-04-14T19:19:00Z"/>
        </w:rPr>
      </w:pPr>
      <w:ins w:id="18975" w:author="V2" w:date="2025-04-14T14:19:00Z" w16du:dateUtc="2025-04-14T19:19:00Z">
        <w:r w:rsidRPr="007F7E2B">
          <w:t xml:space="preserve"> </w:t>
        </w:r>
      </w:ins>
    </w:p>
    <w:p w14:paraId="61CA44A3" w14:textId="77777777" w:rsidR="00C92569" w:rsidRPr="007F7E2B" w:rsidRDefault="00C92569">
      <w:pPr>
        <w:spacing w:line="259" w:lineRule="auto"/>
        <w:rPr>
          <w:ins w:id="18976" w:author="V2" w:date="2025-04-14T14:19:00Z" w16du:dateUtc="2025-04-14T19:19:00Z"/>
        </w:rPr>
      </w:pPr>
      <w:ins w:id="18977" w:author="V2" w:date="2025-04-14T14:19:00Z" w16du:dateUtc="2025-04-14T19:19:00Z">
        <w:r w:rsidRPr="007F7E2B">
          <w:rPr>
            <w:rFonts w:ascii="Arial" w:eastAsia="Arial" w:hAnsi="Arial" w:cs="Arial"/>
            <w:b/>
          </w:rPr>
          <w:t xml:space="preserve"> </w:t>
        </w:r>
      </w:ins>
    </w:p>
    <w:p w14:paraId="27B80672" w14:textId="77777777" w:rsidR="00C92569" w:rsidRPr="007F7E2B" w:rsidRDefault="00C92569">
      <w:pPr>
        <w:spacing w:line="250" w:lineRule="auto"/>
        <w:ind w:left="-5"/>
        <w:rPr>
          <w:ins w:id="18978" w:author="V2" w:date="2025-04-14T14:19:00Z" w16du:dateUtc="2025-04-14T19:19:00Z"/>
        </w:rPr>
      </w:pPr>
      <w:ins w:id="18979" w:author="V2" w:date="2025-04-14T14:19:00Z" w16du:dateUtc="2025-04-14T19:19:00Z">
        <w:r w:rsidRPr="007F7E2B">
          <w:rPr>
            <w:rFonts w:ascii="Arial" w:eastAsia="Arial" w:hAnsi="Arial" w:cs="Arial"/>
            <w:b/>
          </w:rPr>
          <w:t xml:space="preserve">Step 1b: Small woody and Non-woody vegetation </w:t>
        </w:r>
      </w:ins>
    </w:p>
    <w:p w14:paraId="59DC0619" w14:textId="77777777" w:rsidR="00C92569" w:rsidRPr="007F7E2B" w:rsidRDefault="00C92569">
      <w:pPr>
        <w:spacing w:line="259" w:lineRule="auto"/>
        <w:rPr>
          <w:ins w:id="18980" w:author="V2" w:date="2025-04-14T14:19:00Z" w16du:dateUtc="2025-04-14T19:19:00Z"/>
        </w:rPr>
      </w:pPr>
      <w:ins w:id="18981" w:author="V2" w:date="2025-04-14T14:19:00Z" w16du:dateUtc="2025-04-14T19:19:00Z">
        <w:r w:rsidRPr="007F7E2B">
          <w:rPr>
            <w:rFonts w:ascii="Arial" w:eastAsia="Arial" w:hAnsi="Arial" w:cs="Arial"/>
            <w:b/>
          </w:rPr>
          <w:t xml:space="preserve"> </w:t>
        </w:r>
      </w:ins>
    </w:p>
    <w:p w14:paraId="68E2E03F" w14:textId="3753A5AE" w:rsidR="00C92569" w:rsidRPr="007F7E2B" w:rsidRDefault="00C92569">
      <w:pPr>
        <w:spacing w:after="75"/>
        <w:ind w:left="-5" w:right="13"/>
        <w:rPr>
          <w:ins w:id="18982" w:author="V2" w:date="2025-04-14T14:19:00Z" w16du:dateUtc="2025-04-14T19:19:00Z"/>
        </w:rPr>
      </w:pPr>
      <w:ins w:id="18983" w:author="V2" w:date="2025-04-14T14:19:00Z" w16du:dateUtc="2025-04-14T19:19:00Z">
        <w:r w:rsidRPr="007F7E2B">
          <w:t xml:space="preserve">Estimation of amounts of small woody and non-woody vegetation prior to and after burning are determined using the methods outlined in module </w:t>
        </w:r>
        <w:r w:rsidR="00111949" w:rsidRPr="007F7E2B">
          <w:rPr>
            <w:rFonts w:ascii="Arial" w:eastAsia="Arial" w:hAnsi="Arial" w:cs="Arial"/>
            <w:i/>
          </w:rPr>
          <w:t>TRS-4</w:t>
        </w:r>
        <w:r w:rsidRPr="007F7E2B">
          <w:rPr>
            <w:rFonts w:ascii="Arial" w:eastAsia="Arial" w:hAnsi="Arial" w:cs="Arial"/>
            <w:i/>
          </w:rPr>
          <w:t xml:space="preserve"> Estimation of Carbon Stocks in Living Plant Biomass</w:t>
        </w:r>
        <w:r w:rsidRPr="007F7E2B">
          <w:t xml:space="preserve">. The breakpoint between small and large woody vegetation must be determined prior to the fire event during initial sampling of biomass in the ecosystem.  After a fire event, the methods contained in that module must be used to estimate the residual small woody and non-woody biomass in the burned portion of each stratum impacted by the fire.  Where the small woody and non-woody biomass of the stratum was estimated using the methods in the module </w:t>
        </w:r>
        <w:r w:rsidR="00111949" w:rsidRPr="007F7E2B">
          <w:rPr>
            <w:rFonts w:ascii="Arial" w:eastAsia="Arial" w:hAnsi="Arial" w:cs="Arial"/>
            <w:i/>
          </w:rPr>
          <w:t>TRS-4</w:t>
        </w:r>
        <w:r w:rsidRPr="007F7E2B">
          <w:rPr>
            <w:rFonts w:ascii="Arial" w:eastAsia="Arial" w:hAnsi="Arial" w:cs="Arial"/>
            <w:i/>
          </w:rPr>
          <w:t xml:space="preserve"> Estimation of Carbon Stocks in Living Plant Biomass</w:t>
        </w:r>
        <w:r w:rsidRPr="007F7E2B">
          <w:t xml:space="preserve"> prior to the fire event, that number will be used for </w:t>
        </w:r>
        <w:r w:rsidRPr="007F7E2B">
          <w:rPr>
            <w:rFonts w:ascii="Times New Roman" w:eastAsia="Times New Roman" w:hAnsi="Times New Roman" w:cs="Times New Roman"/>
            <w:i/>
          </w:rPr>
          <w:t>B</w:t>
        </w:r>
        <w:r w:rsidRPr="007F7E2B">
          <w:rPr>
            <w:rFonts w:ascii="Times New Roman" w:eastAsia="Times New Roman" w:hAnsi="Times New Roman" w:cs="Times New Roman"/>
            <w:i/>
            <w:vertAlign w:val="subscript"/>
          </w:rPr>
          <w:t>sms pre</w:t>
        </w:r>
        <w:r w:rsidRPr="007F7E2B">
          <w:rPr>
            <w:rFonts w:ascii="Times New Roman" w:eastAsia="Times New Roman" w:hAnsi="Times New Roman" w:cs="Times New Roman"/>
            <w:vertAlign w:val="subscript"/>
          </w:rPr>
          <w:t>,</w:t>
        </w:r>
        <w:r w:rsidRPr="007F7E2B">
          <w:rPr>
            <w:rFonts w:ascii="Times New Roman" w:eastAsia="Times New Roman" w:hAnsi="Times New Roman" w:cs="Times New Roman"/>
            <w:vertAlign w:val="subscript"/>
          </w:rPr>
          <w:tab/>
        </w:r>
        <w:r w:rsidRPr="007F7E2B">
          <w:t xml:space="preserve">  in equation 15.4. </w:t>
        </w:r>
      </w:ins>
    </w:p>
    <w:p w14:paraId="62C1B1B1" w14:textId="77777777" w:rsidR="00C92569" w:rsidRPr="007F7E2B" w:rsidRDefault="00C92569">
      <w:pPr>
        <w:spacing w:line="259" w:lineRule="auto"/>
        <w:rPr>
          <w:ins w:id="18984" w:author="V2" w:date="2025-04-14T14:19:00Z" w16du:dateUtc="2025-04-14T19:19:00Z"/>
        </w:rPr>
      </w:pPr>
      <w:ins w:id="18985" w:author="V2" w:date="2025-04-14T14:19:00Z" w16du:dateUtc="2025-04-14T19:19:00Z">
        <w:r w:rsidRPr="007F7E2B">
          <w:t xml:space="preserve"> </w:t>
        </w:r>
      </w:ins>
    </w:p>
    <w:p w14:paraId="3BCAC737" w14:textId="0B1AF331" w:rsidR="00C92569" w:rsidRPr="007F7E2B" w:rsidRDefault="00C92569">
      <w:pPr>
        <w:spacing w:after="131"/>
        <w:ind w:left="-5" w:right="13"/>
        <w:rPr>
          <w:ins w:id="18986" w:author="V2" w:date="2025-04-14T14:19:00Z" w16du:dateUtc="2025-04-14T19:19:00Z"/>
        </w:rPr>
      </w:pPr>
      <w:ins w:id="18987" w:author="V2" w:date="2025-04-14T14:19:00Z" w16du:dateUtc="2025-04-14T19:19:00Z">
        <w:r w:rsidRPr="007F7E2B">
          <w:t xml:space="preserve">Where no small woody and non-woody plots existed in the area prior to burning, estimations of the small woody and non-woody pool prior to the fire must be generated based on information gathered from comparable sites outside of the burned area using the methods outlined in the module </w:t>
        </w:r>
        <w:r w:rsidR="00111949" w:rsidRPr="007F7E2B">
          <w:rPr>
            <w:rFonts w:ascii="Arial" w:eastAsia="Arial" w:hAnsi="Arial" w:cs="Arial"/>
            <w:i/>
          </w:rPr>
          <w:t>TRS-4</w:t>
        </w:r>
        <w:r w:rsidRPr="007F7E2B">
          <w:rPr>
            <w:rFonts w:ascii="Arial" w:eastAsia="Arial" w:hAnsi="Arial" w:cs="Arial"/>
            <w:i/>
          </w:rPr>
          <w:t xml:space="preserve"> Estimation of Carbon Stocks in Living Plant Biomass</w:t>
        </w:r>
        <w:r w:rsidRPr="007F7E2B">
          <w:t xml:space="preserve">.  Comparable sites must be determined based on:  </w:t>
        </w:r>
      </w:ins>
    </w:p>
    <w:p w14:paraId="6D4962BE" w14:textId="77777777" w:rsidR="00C92569" w:rsidRPr="007F7E2B" w:rsidRDefault="00C92569" w:rsidP="00964B29">
      <w:pPr>
        <w:numPr>
          <w:ilvl w:val="0"/>
          <w:numId w:val="108"/>
        </w:numPr>
        <w:spacing w:before="0" w:after="128" w:line="249" w:lineRule="auto"/>
        <w:ind w:right="994" w:hanging="360"/>
        <w:rPr>
          <w:ins w:id="18988" w:author="V2" w:date="2025-04-14T14:19:00Z" w16du:dateUtc="2025-04-14T19:19:00Z"/>
        </w:rPr>
      </w:pPr>
      <w:ins w:id="18989" w:author="V2" w:date="2025-04-14T14:19:00Z" w16du:dateUtc="2025-04-14T19:19:00Z">
        <w:r w:rsidRPr="007F7E2B">
          <w:t xml:space="preserve">Evidence found in existing photos which give some evidence of the amount and size distribution of litter before the fire; </w:t>
        </w:r>
      </w:ins>
    </w:p>
    <w:p w14:paraId="335E0417" w14:textId="77777777" w:rsidR="00C92569" w:rsidRPr="007F7E2B" w:rsidRDefault="00C92569" w:rsidP="00964B29">
      <w:pPr>
        <w:numPr>
          <w:ilvl w:val="0"/>
          <w:numId w:val="108"/>
        </w:numPr>
        <w:spacing w:before="0" w:after="4" w:line="332" w:lineRule="auto"/>
        <w:ind w:right="994" w:hanging="360"/>
        <w:rPr>
          <w:ins w:id="18990" w:author="V2" w:date="2025-04-14T14:19:00Z" w16du:dateUtc="2025-04-14T19:19:00Z"/>
        </w:rPr>
      </w:pPr>
      <w:ins w:id="18991" w:author="V2" w:date="2025-04-14T14:19:00Z" w16du:dateUtc="2025-04-14T19:19:00Z">
        <w:r w:rsidRPr="007F7E2B">
          <w:t xml:space="preserve">Similarity of ecosystem, and disturbance and management history; and/or </w:t>
        </w:r>
        <w:r w:rsidRPr="007F7E2B">
          <w:rPr>
            <w:rFonts w:ascii="Segoe UI Symbol" w:eastAsia="Segoe UI Symbol" w:hAnsi="Segoe UI Symbol" w:cs="Segoe UI Symbol"/>
          </w:rPr>
          <w:t></w:t>
        </w:r>
        <w:r w:rsidRPr="007F7E2B">
          <w:t xml:space="preserve"> Local knowledge. </w:t>
        </w:r>
      </w:ins>
    </w:p>
    <w:p w14:paraId="38CFC3F1" w14:textId="77777777" w:rsidR="00C92569" w:rsidRPr="007F7E2B" w:rsidRDefault="00C92569">
      <w:pPr>
        <w:spacing w:line="259" w:lineRule="auto"/>
        <w:ind w:left="2160"/>
        <w:rPr>
          <w:ins w:id="18992" w:author="V2" w:date="2025-04-14T14:19:00Z" w16du:dateUtc="2025-04-14T19:19:00Z"/>
        </w:rPr>
      </w:pPr>
      <w:ins w:id="18993" w:author="V2" w:date="2025-04-14T14:19:00Z" w16du:dateUtc="2025-04-14T19:19:00Z">
        <w:r w:rsidRPr="007F7E2B">
          <w:t xml:space="preserve"> </w:t>
        </w:r>
      </w:ins>
    </w:p>
    <w:p w14:paraId="159CC95F" w14:textId="6799F7ED" w:rsidR="00C92569" w:rsidRPr="007F7E2B" w:rsidRDefault="00C92569">
      <w:pPr>
        <w:ind w:left="-5" w:right="13"/>
        <w:rPr>
          <w:ins w:id="18994" w:author="V2" w:date="2025-04-14T14:19:00Z" w16du:dateUtc="2025-04-14T19:19:00Z"/>
        </w:rPr>
      </w:pPr>
      <w:ins w:id="18995" w:author="V2" w:date="2025-04-14T14:19:00Z" w16du:dateUtc="2025-04-14T19:19:00Z">
        <w:r w:rsidRPr="007F7E2B">
          <w:t xml:space="preserve">Where this approach is used, the methods given in the module </w:t>
        </w:r>
        <w:r w:rsidR="00111949" w:rsidRPr="007F7E2B">
          <w:rPr>
            <w:rFonts w:ascii="Arial" w:eastAsia="Arial" w:hAnsi="Arial" w:cs="Arial"/>
            <w:i/>
          </w:rPr>
          <w:t>TRS-4</w:t>
        </w:r>
        <w:r w:rsidRPr="007F7E2B">
          <w:rPr>
            <w:rFonts w:ascii="Arial" w:eastAsia="Arial" w:hAnsi="Arial" w:cs="Arial"/>
            <w:i/>
          </w:rPr>
          <w:t xml:space="preserve"> Estimation of Carbon Stocks in Living Plant Biomass</w:t>
        </w:r>
        <w:r w:rsidRPr="007F7E2B">
          <w:t xml:space="preserve"> are used to estimate the pre-fire litter content of the burned area within the stratum only, and therefore </w:t>
        </w:r>
        <w:r w:rsidRPr="007F7E2B">
          <w:rPr>
            <w:rFonts w:ascii="Times New Roman" w:eastAsia="Times New Roman" w:hAnsi="Times New Roman" w:cs="Times New Roman"/>
            <w:i/>
          </w:rPr>
          <w:t>A</w:t>
        </w:r>
        <w:r w:rsidRPr="007F7E2B">
          <w:rPr>
            <w:rFonts w:ascii="Times New Roman" w:eastAsia="Times New Roman" w:hAnsi="Times New Roman" w:cs="Times New Roman"/>
            <w:i/>
            <w:vertAlign w:val="subscript"/>
          </w:rPr>
          <w:t xml:space="preserve">sburn </w:t>
        </w:r>
        <w:r w:rsidR="00977A8E" w:rsidRPr="007F7E2B">
          <w:rPr>
            <w:rFonts w:ascii="Segoe UI Symbol" w:eastAsia="Segoe UI Symbol" w:hAnsi="Segoe UI Symbol" w:cs="Segoe UI Symbol"/>
          </w:rPr>
          <w:t>=</w:t>
        </w:r>
        <w:r w:rsidRPr="007F7E2B">
          <w:rPr>
            <w:rFonts w:ascii="Segoe UI Symbol" w:eastAsia="Segoe UI Symbol" w:hAnsi="Segoe UI Symbol" w:cs="Segoe UI Symbol"/>
          </w:rPr>
          <w:t xml:space="preserve"> </w:t>
        </w:r>
        <w:r w:rsidRPr="007F7E2B">
          <w:rPr>
            <w:rFonts w:ascii="Times New Roman" w:eastAsia="Times New Roman" w:hAnsi="Times New Roman" w:cs="Times New Roman"/>
            <w:i/>
          </w:rPr>
          <w:t>A</w:t>
        </w:r>
        <w:r w:rsidRPr="007F7E2B">
          <w:rPr>
            <w:rFonts w:ascii="Times New Roman" w:eastAsia="Times New Roman" w:hAnsi="Times New Roman" w:cs="Times New Roman"/>
            <w:i/>
            <w:vertAlign w:val="subscript"/>
          </w:rPr>
          <w:t xml:space="preserve">s </w:t>
        </w:r>
        <w:r w:rsidRPr="007F7E2B">
          <w:t xml:space="preserve">in equation 15.4. </w:t>
        </w:r>
      </w:ins>
    </w:p>
    <w:p w14:paraId="3AE60CAA" w14:textId="77777777" w:rsidR="00C92569" w:rsidRPr="007F7E2B" w:rsidRDefault="00C92569">
      <w:pPr>
        <w:spacing w:line="259" w:lineRule="auto"/>
        <w:rPr>
          <w:ins w:id="18996" w:author="V2" w:date="2025-04-14T14:19:00Z" w16du:dateUtc="2025-04-14T19:19:00Z"/>
        </w:rPr>
      </w:pPr>
      <w:ins w:id="18997" w:author="V2" w:date="2025-04-14T14:19:00Z" w16du:dateUtc="2025-04-14T19:19:00Z">
        <w:r w:rsidRPr="007F7E2B">
          <w:lastRenderedPageBreak/>
          <w:t xml:space="preserve"> </w:t>
        </w:r>
      </w:ins>
    </w:p>
    <w:p w14:paraId="2680B6B8" w14:textId="77777777" w:rsidR="00C92569" w:rsidRPr="007F7E2B" w:rsidRDefault="00C92569">
      <w:pPr>
        <w:ind w:left="-5" w:right="13"/>
        <w:rPr>
          <w:ins w:id="18998" w:author="V2" w:date="2025-04-14T14:19:00Z" w16du:dateUtc="2025-04-14T19:19:00Z"/>
        </w:rPr>
      </w:pPr>
      <w:ins w:id="18999" w:author="V2" w:date="2025-04-14T14:19:00Z" w16du:dateUtc="2025-04-14T19:19:00Z">
        <w:r w:rsidRPr="007F7E2B">
          <w:t xml:space="preserve">The amount of non-woody vegetation consumed by the fire is therefore: </w:t>
        </w:r>
      </w:ins>
    </w:p>
    <w:p w14:paraId="32EE65F8" w14:textId="452D5568" w:rsidR="00C92569" w:rsidRPr="007F7E2B" w:rsidRDefault="00977A8E">
      <w:pPr>
        <w:spacing w:after="151" w:line="259" w:lineRule="auto"/>
        <w:ind w:left="720"/>
        <w:rPr>
          <w:ins w:id="19000" w:author="V2" w:date="2025-04-14T14:19:00Z" w16du:dateUtc="2025-04-14T19:19:00Z"/>
        </w:rPr>
      </w:pPr>
      <w:ins w:id="19001"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75030" behindDoc="1" locked="0" layoutInCell="1" allowOverlap="1" wp14:anchorId="73B09F8D" wp14:editId="10C33D3B">
              <wp:simplePos x="0" y="0"/>
              <wp:positionH relativeFrom="column">
                <wp:posOffset>571500</wp:posOffset>
              </wp:positionH>
              <wp:positionV relativeFrom="paragraph">
                <wp:posOffset>102235</wp:posOffset>
              </wp:positionV>
              <wp:extent cx="3562350" cy="539750"/>
              <wp:effectExtent l="0" t="0" r="0" b="0"/>
              <wp:wrapTight wrapText="bothSides">
                <wp:wrapPolygon edited="0">
                  <wp:start x="0" y="0"/>
                  <wp:lineTo x="0" y="20584"/>
                  <wp:lineTo x="21484" y="20584"/>
                  <wp:lineTo x="21484" y="0"/>
                  <wp:lineTo x="0" y="0"/>
                </wp:wrapPolygon>
              </wp:wrapTight>
              <wp:docPr id="1642308236"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08236" name="Picture 1" descr="A black and white text&#10;&#10;AI-generated content may be incorrect."/>
                      <pic:cNvPicPr/>
                    </pic:nvPicPr>
                    <pic:blipFill>
                      <a:blip r:embed="rId145">
                        <a:extLst>
                          <a:ext uri="{28A0092B-C50C-407E-A947-70E740481C1C}">
                            <a14:useLocalDpi xmlns:a14="http://schemas.microsoft.com/office/drawing/2010/main" val="0"/>
                          </a:ext>
                        </a:extLst>
                      </a:blip>
                      <a:stretch>
                        <a:fillRect/>
                      </a:stretch>
                    </pic:blipFill>
                    <pic:spPr>
                      <a:xfrm>
                        <a:off x="0" y="0"/>
                        <a:ext cx="3562350" cy="539750"/>
                      </a:xfrm>
                      <a:prstGeom prst="rect">
                        <a:avLst/>
                      </a:prstGeom>
                    </pic:spPr>
                  </pic:pic>
                </a:graphicData>
              </a:graphic>
              <wp14:sizeRelH relativeFrom="page">
                <wp14:pctWidth>0</wp14:pctWidth>
              </wp14:sizeRelH>
              <wp14:sizeRelV relativeFrom="page">
                <wp14:pctHeight>0</wp14:pctHeight>
              </wp14:sizeRelV>
            </wp:anchor>
          </w:drawing>
        </w:r>
        <w:r w:rsidR="00C92569" w:rsidRPr="007F7E2B">
          <w:t xml:space="preserve"> </w:t>
        </w:r>
      </w:ins>
    </w:p>
    <w:p w14:paraId="7ECAAC9D" w14:textId="6DFE05B1" w:rsidR="00C92569" w:rsidRPr="007F7E2B" w:rsidRDefault="00C92569">
      <w:pPr>
        <w:tabs>
          <w:tab w:val="center" w:pos="2275"/>
          <w:tab w:val="center" w:pos="4285"/>
          <w:tab w:val="center" w:pos="4836"/>
          <w:tab w:val="center" w:pos="5761"/>
          <w:tab w:val="center" w:pos="6935"/>
        </w:tabs>
        <w:spacing w:after="2" w:line="253" w:lineRule="auto"/>
        <w:rPr>
          <w:ins w:id="19002" w:author="V2" w:date="2025-04-14T14:19:00Z" w16du:dateUtc="2025-04-14T19:19:00Z"/>
        </w:rPr>
      </w:pPr>
      <w:ins w:id="19003" w:author="V2" w:date="2025-04-14T14:19:00Z" w16du:dateUtc="2025-04-14T19:19:00Z">
        <w:r w:rsidRPr="007F7E2B">
          <w:rPr>
            <w:sz w:val="22"/>
          </w:rPr>
          <w:tab/>
        </w:r>
        <w:r w:rsidRPr="007F7E2B">
          <w:tab/>
          <w:t xml:space="preserve"> </w:t>
        </w:r>
        <w:r w:rsidRPr="007F7E2B">
          <w:tab/>
          <w:t xml:space="preserve">       (15.4) </w:t>
        </w:r>
      </w:ins>
    </w:p>
    <w:tbl>
      <w:tblPr>
        <w:tblStyle w:val="TableGrid0"/>
        <w:tblW w:w="7024" w:type="dxa"/>
        <w:tblInd w:w="720" w:type="dxa"/>
        <w:tblCellMar>
          <w:bottom w:w="3" w:type="dxa"/>
        </w:tblCellMar>
        <w:tblLook w:val="04A0" w:firstRow="1" w:lastRow="0" w:firstColumn="1" w:lastColumn="0" w:noHBand="0" w:noVBand="1"/>
      </w:tblPr>
      <w:tblGrid>
        <w:gridCol w:w="45"/>
        <w:gridCol w:w="890"/>
        <w:gridCol w:w="12"/>
        <w:gridCol w:w="376"/>
        <w:gridCol w:w="4481"/>
        <w:gridCol w:w="1220"/>
      </w:tblGrid>
      <w:tr w:rsidR="00C92569" w:rsidRPr="007F7E2B" w14:paraId="5D6D69CF" w14:textId="77777777">
        <w:trPr>
          <w:gridAfter w:val="1"/>
          <w:wAfter w:w="1610" w:type="dxa"/>
          <w:trHeight w:val="864"/>
          <w:ins w:id="19004" w:author="V2" w:date="2025-04-14T14:19:00Z" w16du:dateUtc="2025-04-14T19:19:00Z"/>
        </w:trPr>
        <w:tc>
          <w:tcPr>
            <w:tcW w:w="977" w:type="dxa"/>
            <w:gridSpan w:val="2"/>
            <w:tcBorders>
              <w:top w:val="nil"/>
              <w:left w:val="nil"/>
              <w:bottom w:val="nil"/>
              <w:right w:val="nil"/>
            </w:tcBorders>
            <w:vAlign w:val="bottom"/>
          </w:tcPr>
          <w:p w14:paraId="404CF4DA" w14:textId="77777777" w:rsidR="00C92569" w:rsidRPr="007F7E2B" w:rsidRDefault="00C92569">
            <w:pPr>
              <w:spacing w:line="259" w:lineRule="auto"/>
              <w:rPr>
                <w:ins w:id="19005" w:author="V2" w:date="2025-04-14T14:19:00Z" w16du:dateUtc="2025-04-14T19:19:00Z"/>
              </w:rPr>
            </w:pPr>
            <w:ins w:id="19006" w:author="V2" w:date="2025-04-14T14:19:00Z" w16du:dateUtc="2025-04-14T19:19:00Z">
              <w:r w:rsidRPr="007F7E2B">
                <w:t xml:space="preserve"> </w:t>
              </w:r>
            </w:ins>
          </w:p>
          <w:p w14:paraId="635A25BC" w14:textId="77777777" w:rsidR="00C92569" w:rsidRPr="007F7E2B" w:rsidRDefault="00C92569">
            <w:pPr>
              <w:spacing w:line="259" w:lineRule="auto"/>
              <w:rPr>
                <w:ins w:id="19007" w:author="V2" w:date="2025-04-14T14:19:00Z" w16du:dateUtc="2025-04-14T19:19:00Z"/>
              </w:rPr>
            </w:pPr>
            <w:ins w:id="19008" w:author="V2" w:date="2025-04-14T14:19:00Z" w16du:dateUtc="2025-04-14T19:19:00Z">
              <w:r w:rsidRPr="007F7E2B">
                <w:t xml:space="preserve">Where: </w:t>
              </w:r>
            </w:ins>
          </w:p>
          <w:p w14:paraId="146695A2" w14:textId="77777777" w:rsidR="00C92569" w:rsidRPr="007F7E2B" w:rsidRDefault="00C92569">
            <w:pPr>
              <w:spacing w:line="259" w:lineRule="auto"/>
              <w:rPr>
                <w:ins w:id="19009" w:author="V2" w:date="2025-04-14T14:19:00Z" w16du:dateUtc="2025-04-14T19:19:00Z"/>
              </w:rPr>
            </w:pPr>
            <w:ins w:id="19010" w:author="V2" w:date="2025-04-14T14:19:00Z" w16du:dateUtc="2025-04-14T19:19:00Z">
              <w:r w:rsidRPr="007F7E2B">
                <w:t xml:space="preserve"> </w:t>
              </w:r>
            </w:ins>
          </w:p>
        </w:tc>
        <w:tc>
          <w:tcPr>
            <w:tcW w:w="463" w:type="dxa"/>
            <w:gridSpan w:val="2"/>
            <w:tcBorders>
              <w:top w:val="nil"/>
              <w:left w:val="nil"/>
              <w:bottom w:val="nil"/>
              <w:right w:val="nil"/>
            </w:tcBorders>
          </w:tcPr>
          <w:p w14:paraId="3E8736C0" w14:textId="77777777" w:rsidR="00C92569" w:rsidRPr="007F7E2B" w:rsidRDefault="00C92569">
            <w:pPr>
              <w:spacing w:line="259" w:lineRule="auto"/>
              <w:ind w:left="101"/>
              <w:rPr>
                <w:ins w:id="19011" w:author="V2" w:date="2025-04-14T14:19:00Z" w16du:dateUtc="2025-04-14T19:19:00Z"/>
              </w:rPr>
            </w:pPr>
            <w:ins w:id="19012" w:author="V2" w:date="2025-04-14T14:19:00Z" w16du:dateUtc="2025-04-14T19:19:00Z">
              <w:r w:rsidRPr="007F7E2B">
                <w:rPr>
                  <w:rFonts w:ascii="Times New Roman" w:eastAsia="Times New Roman" w:hAnsi="Times New Roman" w:cs="Times New Roman"/>
                  <w:i/>
                  <w:sz w:val="14"/>
                </w:rPr>
                <w:t>s</w:t>
              </w:r>
            </w:ins>
          </w:p>
        </w:tc>
        <w:tc>
          <w:tcPr>
            <w:tcW w:w="5584" w:type="dxa"/>
            <w:tcBorders>
              <w:top w:val="nil"/>
              <w:left w:val="nil"/>
              <w:bottom w:val="nil"/>
              <w:right w:val="nil"/>
            </w:tcBorders>
          </w:tcPr>
          <w:p w14:paraId="644C47DA" w14:textId="77777777" w:rsidR="00C92569" w:rsidRPr="007F7E2B" w:rsidRDefault="00C92569">
            <w:pPr>
              <w:spacing w:after="160" w:line="259" w:lineRule="auto"/>
              <w:rPr>
                <w:ins w:id="19013" w:author="V2" w:date="2025-04-14T14:19:00Z" w16du:dateUtc="2025-04-14T19:19:00Z"/>
              </w:rPr>
            </w:pPr>
          </w:p>
        </w:tc>
      </w:tr>
      <w:tr w:rsidR="00C92569" w:rsidRPr="007F7E2B" w14:paraId="2787ABFB" w14:textId="77777777">
        <w:trPr>
          <w:gridAfter w:val="1"/>
          <w:wAfter w:w="1610" w:type="dxa"/>
          <w:trHeight w:val="297"/>
          <w:ins w:id="19014" w:author="V2" w:date="2025-04-14T14:19:00Z" w16du:dateUtc="2025-04-14T19:19:00Z"/>
        </w:trPr>
        <w:tc>
          <w:tcPr>
            <w:tcW w:w="977" w:type="dxa"/>
            <w:gridSpan w:val="2"/>
            <w:tcBorders>
              <w:top w:val="nil"/>
              <w:left w:val="nil"/>
              <w:bottom w:val="nil"/>
              <w:right w:val="nil"/>
            </w:tcBorders>
          </w:tcPr>
          <w:p w14:paraId="49810E74" w14:textId="77777777" w:rsidR="00C92569" w:rsidRPr="007F7E2B" w:rsidRDefault="00C92569">
            <w:pPr>
              <w:spacing w:line="259" w:lineRule="auto"/>
              <w:rPr>
                <w:ins w:id="19015" w:author="V2" w:date="2025-04-14T14:19:00Z" w16du:dateUtc="2025-04-14T19:19:00Z"/>
              </w:rPr>
            </w:pPr>
            <w:ins w:id="19016" w:author="V2" w:date="2025-04-14T14:19:00Z" w16du:dateUtc="2025-04-14T19:19:00Z">
              <w:r w:rsidRPr="007F7E2B">
                <w:rPr>
                  <w:rFonts w:ascii="Arial" w:eastAsia="Arial" w:hAnsi="Arial" w:cs="Arial"/>
                  <w:i/>
                </w:rPr>
                <w:t>Bsm</w:t>
              </w:r>
              <w:r w:rsidRPr="007F7E2B">
                <w:rPr>
                  <w:rFonts w:ascii="Arial" w:eastAsia="Arial" w:hAnsi="Arial" w:cs="Arial"/>
                  <w:i/>
                  <w:vertAlign w:val="subscript"/>
                </w:rPr>
                <w:t>burn</w:t>
              </w:r>
              <w:r w:rsidRPr="007F7E2B">
                <w:t xml:space="preserve">  </w:t>
              </w:r>
            </w:ins>
          </w:p>
        </w:tc>
        <w:tc>
          <w:tcPr>
            <w:tcW w:w="463" w:type="dxa"/>
            <w:gridSpan w:val="2"/>
            <w:tcBorders>
              <w:top w:val="nil"/>
              <w:left w:val="nil"/>
              <w:bottom w:val="nil"/>
              <w:right w:val="nil"/>
            </w:tcBorders>
          </w:tcPr>
          <w:p w14:paraId="77145353" w14:textId="77777777" w:rsidR="00C92569" w:rsidRPr="007F7E2B" w:rsidRDefault="00C92569">
            <w:pPr>
              <w:spacing w:line="259" w:lineRule="auto"/>
              <w:ind w:left="14"/>
              <w:rPr>
                <w:ins w:id="19017" w:author="V2" w:date="2025-04-14T14:19:00Z" w16du:dateUtc="2025-04-14T19:19:00Z"/>
              </w:rPr>
            </w:pPr>
            <w:ins w:id="19018" w:author="V2" w:date="2025-04-14T14:19:00Z" w16du:dateUtc="2025-04-14T19:19:00Z">
              <w:r w:rsidRPr="007F7E2B">
                <w:t xml:space="preserve">=   </w:t>
              </w:r>
            </w:ins>
          </w:p>
        </w:tc>
        <w:tc>
          <w:tcPr>
            <w:tcW w:w="5584" w:type="dxa"/>
            <w:tcBorders>
              <w:top w:val="nil"/>
              <w:left w:val="nil"/>
              <w:bottom w:val="nil"/>
              <w:right w:val="nil"/>
            </w:tcBorders>
          </w:tcPr>
          <w:p w14:paraId="61CD9987" w14:textId="77777777" w:rsidR="00C92569" w:rsidRPr="007F7E2B" w:rsidRDefault="00C92569">
            <w:pPr>
              <w:spacing w:line="259" w:lineRule="auto"/>
              <w:jc w:val="both"/>
              <w:rPr>
                <w:ins w:id="19019" w:author="V2" w:date="2025-04-14T14:19:00Z" w16du:dateUtc="2025-04-14T19:19:00Z"/>
              </w:rPr>
            </w:pPr>
            <w:ins w:id="19020" w:author="V2" w:date="2025-04-14T14:19:00Z" w16du:dateUtc="2025-04-14T19:19:00Z">
              <w:r w:rsidRPr="007F7E2B">
                <w:t xml:space="preserve">The amount of small woody and non-woody vegetation burnt, t </w:t>
              </w:r>
            </w:ins>
          </w:p>
        </w:tc>
      </w:tr>
      <w:tr w:rsidR="00C92569" w:rsidRPr="007F7E2B" w14:paraId="12477C8A" w14:textId="77777777">
        <w:trPr>
          <w:gridAfter w:val="1"/>
          <w:wAfter w:w="1610" w:type="dxa"/>
          <w:trHeight w:val="350"/>
          <w:ins w:id="19021" w:author="V2" w:date="2025-04-14T14:19:00Z" w16du:dateUtc="2025-04-14T19:19:00Z"/>
        </w:trPr>
        <w:tc>
          <w:tcPr>
            <w:tcW w:w="977" w:type="dxa"/>
            <w:gridSpan w:val="2"/>
            <w:tcBorders>
              <w:top w:val="nil"/>
              <w:left w:val="nil"/>
              <w:bottom w:val="nil"/>
              <w:right w:val="nil"/>
            </w:tcBorders>
          </w:tcPr>
          <w:p w14:paraId="1ADD9128" w14:textId="77777777" w:rsidR="00C92569" w:rsidRPr="007F7E2B" w:rsidRDefault="00C92569">
            <w:pPr>
              <w:spacing w:line="259" w:lineRule="auto"/>
              <w:rPr>
                <w:ins w:id="19022" w:author="V2" w:date="2025-04-14T14:19:00Z" w16du:dateUtc="2025-04-14T19:19:00Z"/>
              </w:rPr>
            </w:pPr>
            <w:ins w:id="19023" w:author="V2" w:date="2025-04-14T14:19:00Z" w16du:dateUtc="2025-04-14T19:19:00Z">
              <w:r w:rsidRPr="007F7E2B">
                <w:rPr>
                  <w:rFonts w:ascii="Arial" w:eastAsia="Arial" w:hAnsi="Arial" w:cs="Arial"/>
                  <w:i/>
                </w:rPr>
                <w:t>A</w:t>
              </w:r>
              <w:r w:rsidRPr="007F7E2B">
                <w:rPr>
                  <w:rFonts w:ascii="Arial" w:eastAsia="Arial" w:hAnsi="Arial" w:cs="Arial"/>
                  <w:i/>
                  <w:sz w:val="13"/>
                </w:rPr>
                <w:t>sburn</w:t>
              </w:r>
              <w:r w:rsidRPr="007F7E2B">
                <w:t xml:space="preserve">  </w:t>
              </w:r>
            </w:ins>
          </w:p>
        </w:tc>
        <w:tc>
          <w:tcPr>
            <w:tcW w:w="463" w:type="dxa"/>
            <w:gridSpan w:val="2"/>
            <w:tcBorders>
              <w:top w:val="nil"/>
              <w:left w:val="nil"/>
              <w:bottom w:val="nil"/>
              <w:right w:val="nil"/>
            </w:tcBorders>
          </w:tcPr>
          <w:p w14:paraId="41165E42" w14:textId="77777777" w:rsidR="00C92569" w:rsidRPr="007F7E2B" w:rsidRDefault="00C92569">
            <w:pPr>
              <w:spacing w:line="259" w:lineRule="auto"/>
              <w:ind w:left="14"/>
              <w:rPr>
                <w:ins w:id="19024" w:author="V2" w:date="2025-04-14T14:19:00Z" w16du:dateUtc="2025-04-14T19:19:00Z"/>
              </w:rPr>
            </w:pPr>
            <w:ins w:id="19025" w:author="V2" w:date="2025-04-14T14:19:00Z" w16du:dateUtc="2025-04-14T19:19:00Z">
              <w:r w:rsidRPr="007F7E2B">
                <w:t xml:space="preserve">=   </w:t>
              </w:r>
            </w:ins>
          </w:p>
        </w:tc>
        <w:tc>
          <w:tcPr>
            <w:tcW w:w="5584" w:type="dxa"/>
            <w:tcBorders>
              <w:top w:val="nil"/>
              <w:left w:val="nil"/>
              <w:bottom w:val="nil"/>
              <w:right w:val="nil"/>
            </w:tcBorders>
          </w:tcPr>
          <w:p w14:paraId="122AE2B2" w14:textId="77777777" w:rsidR="00C92569" w:rsidRPr="007F7E2B" w:rsidRDefault="00C92569">
            <w:pPr>
              <w:spacing w:line="259" w:lineRule="auto"/>
              <w:rPr>
                <w:ins w:id="19026" w:author="V2" w:date="2025-04-14T14:19:00Z" w16du:dateUtc="2025-04-14T19:19:00Z"/>
              </w:rPr>
            </w:pPr>
            <w:ins w:id="19027" w:author="V2" w:date="2025-04-14T14:19:00Z" w16du:dateUtc="2025-04-14T19:19:00Z">
              <w:r w:rsidRPr="007F7E2B">
                <w:t xml:space="preserve">The area of the portion of the stratum which burnt, hectares </w:t>
              </w:r>
            </w:ins>
          </w:p>
        </w:tc>
      </w:tr>
      <w:tr w:rsidR="00C92569" w:rsidRPr="007F7E2B" w14:paraId="596E6DE5" w14:textId="77777777">
        <w:trPr>
          <w:gridAfter w:val="1"/>
          <w:wAfter w:w="1610" w:type="dxa"/>
          <w:trHeight w:val="294"/>
          <w:ins w:id="19028" w:author="V2" w:date="2025-04-14T14:19:00Z" w16du:dateUtc="2025-04-14T19:19:00Z"/>
        </w:trPr>
        <w:tc>
          <w:tcPr>
            <w:tcW w:w="977" w:type="dxa"/>
            <w:gridSpan w:val="2"/>
            <w:tcBorders>
              <w:top w:val="nil"/>
              <w:left w:val="nil"/>
              <w:bottom w:val="nil"/>
              <w:right w:val="nil"/>
            </w:tcBorders>
          </w:tcPr>
          <w:p w14:paraId="5B81849C" w14:textId="77777777" w:rsidR="00C92569" w:rsidRPr="007F7E2B" w:rsidRDefault="00C92569">
            <w:pPr>
              <w:spacing w:line="259" w:lineRule="auto"/>
              <w:rPr>
                <w:ins w:id="19029" w:author="V2" w:date="2025-04-14T14:19:00Z" w16du:dateUtc="2025-04-14T19:19:00Z"/>
              </w:rPr>
            </w:pPr>
            <w:ins w:id="19030" w:author="V2" w:date="2025-04-14T14:19:00Z" w16du:dateUtc="2025-04-14T19:19:00Z">
              <w:r w:rsidRPr="007F7E2B">
                <w:rPr>
                  <w:rFonts w:ascii="Arial" w:eastAsia="Arial" w:hAnsi="Arial" w:cs="Arial"/>
                  <w:i/>
                </w:rPr>
                <w:t>A</w:t>
              </w:r>
              <w:r w:rsidRPr="007F7E2B">
                <w:rPr>
                  <w:rFonts w:ascii="Arial" w:eastAsia="Arial" w:hAnsi="Arial" w:cs="Arial"/>
                  <w:i/>
                  <w:vertAlign w:val="subscript"/>
                </w:rPr>
                <w:t>s</w:t>
              </w:r>
              <w:r w:rsidRPr="007F7E2B">
                <w:t xml:space="preserve">  </w:t>
              </w:r>
            </w:ins>
          </w:p>
        </w:tc>
        <w:tc>
          <w:tcPr>
            <w:tcW w:w="463" w:type="dxa"/>
            <w:gridSpan w:val="2"/>
            <w:tcBorders>
              <w:top w:val="nil"/>
              <w:left w:val="nil"/>
              <w:bottom w:val="nil"/>
              <w:right w:val="nil"/>
            </w:tcBorders>
          </w:tcPr>
          <w:p w14:paraId="12C943A5" w14:textId="77777777" w:rsidR="00C92569" w:rsidRPr="007F7E2B" w:rsidRDefault="00C92569">
            <w:pPr>
              <w:spacing w:line="259" w:lineRule="auto"/>
              <w:ind w:left="14"/>
              <w:rPr>
                <w:ins w:id="19031" w:author="V2" w:date="2025-04-14T14:19:00Z" w16du:dateUtc="2025-04-14T19:19:00Z"/>
              </w:rPr>
            </w:pPr>
            <w:ins w:id="19032" w:author="V2" w:date="2025-04-14T14:19:00Z" w16du:dateUtc="2025-04-14T19:19:00Z">
              <w:r w:rsidRPr="007F7E2B">
                <w:t xml:space="preserve">=   </w:t>
              </w:r>
            </w:ins>
          </w:p>
        </w:tc>
        <w:tc>
          <w:tcPr>
            <w:tcW w:w="5584" w:type="dxa"/>
            <w:tcBorders>
              <w:top w:val="nil"/>
              <w:left w:val="nil"/>
              <w:bottom w:val="nil"/>
              <w:right w:val="nil"/>
            </w:tcBorders>
          </w:tcPr>
          <w:p w14:paraId="4E34C4CB" w14:textId="77777777" w:rsidR="00C92569" w:rsidRPr="007F7E2B" w:rsidRDefault="00C92569">
            <w:pPr>
              <w:spacing w:line="259" w:lineRule="auto"/>
              <w:rPr>
                <w:ins w:id="19033" w:author="V2" w:date="2025-04-14T14:19:00Z" w16du:dateUtc="2025-04-14T19:19:00Z"/>
              </w:rPr>
            </w:pPr>
            <w:ins w:id="19034" w:author="V2" w:date="2025-04-14T14:19:00Z" w16du:dateUtc="2025-04-14T19:19:00Z">
              <w:r w:rsidRPr="007F7E2B">
                <w:t xml:space="preserve">The area of the stratum, hectares </w:t>
              </w:r>
            </w:ins>
          </w:p>
        </w:tc>
      </w:tr>
      <w:tr w:rsidR="00C92569" w:rsidRPr="007F7E2B" w14:paraId="1A308E78" w14:textId="77777777">
        <w:tblPrEx>
          <w:tblCellMar>
            <w:top w:w="32" w:type="dxa"/>
            <w:bottom w:w="18" w:type="dxa"/>
          </w:tblCellMar>
        </w:tblPrEx>
        <w:trPr>
          <w:gridBefore w:val="1"/>
          <w:wBefore w:w="44" w:type="dxa"/>
          <w:trHeight w:val="654"/>
          <w:ins w:id="19035" w:author="V2" w:date="2025-04-14T14:19:00Z" w16du:dateUtc="2025-04-14T19:19:00Z"/>
        </w:trPr>
        <w:tc>
          <w:tcPr>
            <w:tcW w:w="947" w:type="dxa"/>
            <w:gridSpan w:val="2"/>
            <w:tcBorders>
              <w:top w:val="nil"/>
              <w:left w:val="nil"/>
              <w:bottom w:val="nil"/>
              <w:right w:val="nil"/>
            </w:tcBorders>
          </w:tcPr>
          <w:p w14:paraId="7C7AD556" w14:textId="77777777" w:rsidR="00C92569" w:rsidRPr="007F7E2B" w:rsidRDefault="00C92569">
            <w:pPr>
              <w:tabs>
                <w:tab w:val="center" w:pos="635"/>
              </w:tabs>
              <w:spacing w:line="259" w:lineRule="auto"/>
              <w:rPr>
                <w:ins w:id="19036" w:author="V2" w:date="2025-04-14T14:19:00Z" w16du:dateUtc="2025-04-14T19:19:00Z"/>
              </w:rPr>
            </w:pPr>
            <w:ins w:id="19037" w:author="V2" w:date="2025-04-14T14:19:00Z" w16du:dateUtc="2025-04-14T19:19:00Z">
              <w:r w:rsidRPr="007F7E2B">
                <w:rPr>
                  <w:rFonts w:ascii="Times New Roman" w:eastAsia="Times New Roman" w:hAnsi="Times New Roman" w:cs="Times New Roman"/>
                  <w:i/>
                </w:rPr>
                <w:t>B</w:t>
              </w:r>
              <w:r w:rsidRPr="007F7E2B">
                <w:rPr>
                  <w:rFonts w:ascii="Times New Roman" w:eastAsia="Times New Roman" w:hAnsi="Times New Roman" w:cs="Times New Roman"/>
                  <w:i/>
                  <w:sz w:val="14"/>
                </w:rPr>
                <w:t>sms pre</w:t>
              </w:r>
              <w:r w:rsidRPr="007F7E2B">
                <w:rPr>
                  <w:rFonts w:ascii="Times New Roman" w:eastAsia="Times New Roman" w:hAnsi="Times New Roman" w:cs="Times New Roman"/>
                  <w:sz w:val="14"/>
                </w:rPr>
                <w:t>,</w:t>
              </w:r>
              <w:r w:rsidRPr="007F7E2B">
                <w:rPr>
                  <w:rFonts w:ascii="Times New Roman" w:eastAsia="Times New Roman" w:hAnsi="Times New Roman" w:cs="Times New Roman"/>
                  <w:sz w:val="14"/>
                </w:rPr>
                <w:tab/>
              </w:r>
              <w:r w:rsidRPr="007F7E2B">
                <w:t xml:space="preserve">   </w:t>
              </w:r>
            </w:ins>
          </w:p>
        </w:tc>
        <w:tc>
          <w:tcPr>
            <w:tcW w:w="449" w:type="dxa"/>
            <w:tcBorders>
              <w:top w:val="nil"/>
              <w:left w:val="nil"/>
              <w:bottom w:val="nil"/>
              <w:right w:val="nil"/>
            </w:tcBorders>
          </w:tcPr>
          <w:p w14:paraId="0F573AB5" w14:textId="77777777" w:rsidR="00C92569" w:rsidRPr="007F7E2B" w:rsidRDefault="00C92569">
            <w:pPr>
              <w:spacing w:line="259" w:lineRule="auto"/>
              <w:rPr>
                <w:ins w:id="19038" w:author="V2" w:date="2025-04-14T14:19:00Z" w16du:dateUtc="2025-04-14T19:19:00Z"/>
              </w:rPr>
            </w:pPr>
            <w:ins w:id="19039" w:author="V2" w:date="2025-04-14T14:19:00Z" w16du:dateUtc="2025-04-14T19:19:00Z">
              <w:r w:rsidRPr="007F7E2B">
                <w:t xml:space="preserve">=   </w:t>
              </w:r>
            </w:ins>
          </w:p>
        </w:tc>
        <w:tc>
          <w:tcPr>
            <w:tcW w:w="7194" w:type="dxa"/>
            <w:gridSpan w:val="2"/>
            <w:tcBorders>
              <w:top w:val="nil"/>
              <w:left w:val="nil"/>
              <w:bottom w:val="nil"/>
              <w:right w:val="nil"/>
            </w:tcBorders>
          </w:tcPr>
          <w:p w14:paraId="2073EBFA" w14:textId="77777777" w:rsidR="00C92569" w:rsidRPr="007F7E2B" w:rsidRDefault="00C92569">
            <w:pPr>
              <w:spacing w:line="259" w:lineRule="auto"/>
              <w:jc w:val="both"/>
              <w:rPr>
                <w:ins w:id="19040" w:author="V2" w:date="2025-04-14T14:19:00Z" w16du:dateUtc="2025-04-14T19:19:00Z"/>
              </w:rPr>
            </w:pPr>
            <w:ins w:id="19041" w:author="V2" w:date="2025-04-14T14:19:00Z" w16du:dateUtc="2025-04-14T19:19:00Z">
              <w:r w:rsidRPr="007F7E2B">
                <w:t xml:space="preserve">The dry weight of small woody and non-woody vegetation in stratum s before the fire, t </w:t>
              </w:r>
            </w:ins>
          </w:p>
        </w:tc>
      </w:tr>
      <w:tr w:rsidR="00C92569" w:rsidRPr="007F7E2B" w14:paraId="420C0635" w14:textId="77777777">
        <w:tblPrEx>
          <w:tblCellMar>
            <w:top w:w="32" w:type="dxa"/>
            <w:bottom w:w="18" w:type="dxa"/>
          </w:tblCellMar>
        </w:tblPrEx>
        <w:trPr>
          <w:gridBefore w:val="1"/>
          <w:wBefore w:w="44" w:type="dxa"/>
          <w:trHeight w:val="381"/>
          <w:ins w:id="19042" w:author="V2" w:date="2025-04-14T14:19:00Z" w16du:dateUtc="2025-04-14T19:19:00Z"/>
        </w:trPr>
        <w:tc>
          <w:tcPr>
            <w:tcW w:w="947" w:type="dxa"/>
            <w:gridSpan w:val="2"/>
            <w:tcBorders>
              <w:top w:val="nil"/>
              <w:left w:val="nil"/>
              <w:bottom w:val="nil"/>
              <w:right w:val="nil"/>
            </w:tcBorders>
            <w:vAlign w:val="bottom"/>
          </w:tcPr>
          <w:p w14:paraId="53D6515B" w14:textId="77777777" w:rsidR="00C92569" w:rsidRPr="007F7E2B" w:rsidRDefault="00C92569">
            <w:pPr>
              <w:tabs>
                <w:tab w:val="center" w:pos="635"/>
              </w:tabs>
              <w:spacing w:line="259" w:lineRule="auto"/>
              <w:rPr>
                <w:ins w:id="19043" w:author="V2" w:date="2025-04-14T14:19:00Z" w16du:dateUtc="2025-04-14T19:19:00Z"/>
              </w:rPr>
            </w:pPr>
            <w:ins w:id="19044" w:author="V2" w:date="2025-04-14T14:19:00Z" w16du:dateUtc="2025-04-14T19:19:00Z">
              <w:r w:rsidRPr="007F7E2B">
                <w:rPr>
                  <w:rFonts w:ascii="Times New Roman" w:eastAsia="Times New Roman" w:hAnsi="Times New Roman" w:cs="Times New Roman"/>
                  <w:i/>
                </w:rPr>
                <w:t>B</w:t>
              </w:r>
              <w:r w:rsidRPr="007F7E2B">
                <w:rPr>
                  <w:rFonts w:ascii="Times New Roman" w:eastAsia="Times New Roman" w:hAnsi="Times New Roman" w:cs="Times New Roman"/>
                  <w:i/>
                  <w:sz w:val="14"/>
                </w:rPr>
                <w:t>sms pre</w:t>
              </w:r>
              <w:r w:rsidRPr="007F7E2B">
                <w:rPr>
                  <w:rFonts w:ascii="Times New Roman" w:eastAsia="Times New Roman" w:hAnsi="Times New Roman" w:cs="Times New Roman"/>
                  <w:sz w:val="14"/>
                </w:rPr>
                <w:t>,</w:t>
              </w:r>
              <w:r w:rsidRPr="007F7E2B">
                <w:rPr>
                  <w:rFonts w:ascii="Times New Roman" w:eastAsia="Times New Roman" w:hAnsi="Times New Roman" w:cs="Times New Roman"/>
                  <w:sz w:val="14"/>
                </w:rPr>
                <w:tab/>
              </w:r>
              <w:r w:rsidRPr="007F7E2B">
                <w:t xml:space="preserve">   </w:t>
              </w:r>
            </w:ins>
          </w:p>
        </w:tc>
        <w:tc>
          <w:tcPr>
            <w:tcW w:w="449" w:type="dxa"/>
            <w:tcBorders>
              <w:top w:val="nil"/>
              <w:left w:val="nil"/>
              <w:bottom w:val="nil"/>
              <w:right w:val="nil"/>
            </w:tcBorders>
          </w:tcPr>
          <w:p w14:paraId="5FFC0000" w14:textId="77777777" w:rsidR="00C92569" w:rsidRPr="007F7E2B" w:rsidRDefault="00C92569">
            <w:pPr>
              <w:spacing w:line="259" w:lineRule="auto"/>
              <w:rPr>
                <w:ins w:id="19045" w:author="V2" w:date="2025-04-14T14:19:00Z" w16du:dateUtc="2025-04-14T19:19:00Z"/>
              </w:rPr>
            </w:pPr>
            <w:ins w:id="19046" w:author="V2" w:date="2025-04-14T14:19:00Z" w16du:dateUtc="2025-04-14T19:19:00Z">
              <w:r w:rsidRPr="007F7E2B">
                <w:t xml:space="preserve">=   </w:t>
              </w:r>
            </w:ins>
          </w:p>
        </w:tc>
        <w:tc>
          <w:tcPr>
            <w:tcW w:w="7194" w:type="dxa"/>
            <w:gridSpan w:val="2"/>
            <w:tcBorders>
              <w:top w:val="nil"/>
              <w:left w:val="nil"/>
              <w:bottom w:val="nil"/>
              <w:right w:val="nil"/>
            </w:tcBorders>
          </w:tcPr>
          <w:p w14:paraId="6198E813" w14:textId="77777777" w:rsidR="00C92569" w:rsidRPr="007F7E2B" w:rsidRDefault="00C92569">
            <w:pPr>
              <w:spacing w:line="259" w:lineRule="auto"/>
              <w:rPr>
                <w:ins w:id="19047" w:author="V2" w:date="2025-04-14T14:19:00Z" w16du:dateUtc="2025-04-14T19:19:00Z"/>
              </w:rPr>
            </w:pPr>
            <w:ins w:id="19048" w:author="V2" w:date="2025-04-14T14:19:00Z" w16du:dateUtc="2025-04-14T19:19:00Z">
              <w:r w:rsidRPr="007F7E2B">
                <w:t xml:space="preserve">The dry weight of small woody and non-woody vegetation in the burnt area of </w:t>
              </w:r>
            </w:ins>
          </w:p>
        </w:tc>
      </w:tr>
    </w:tbl>
    <w:p w14:paraId="6256E8E8" w14:textId="77777777" w:rsidR="00C92569" w:rsidRPr="007F7E2B" w:rsidRDefault="00C92569">
      <w:pPr>
        <w:spacing w:after="111"/>
        <w:ind w:left="2170" w:right="13"/>
        <w:rPr>
          <w:ins w:id="19049" w:author="V2" w:date="2025-04-14T14:19:00Z" w16du:dateUtc="2025-04-14T19:19:00Z"/>
        </w:rPr>
      </w:pPr>
      <w:ins w:id="19050" w:author="V2" w:date="2025-04-14T14:19:00Z" w16du:dateUtc="2025-04-14T19:19:00Z">
        <w:r w:rsidRPr="007F7E2B">
          <w:t xml:space="preserve">stratum s after the fire, t </w:t>
        </w:r>
      </w:ins>
    </w:p>
    <w:p w14:paraId="3B31FB53" w14:textId="77777777" w:rsidR="00C92569" w:rsidRPr="007F7E2B" w:rsidRDefault="00C92569">
      <w:pPr>
        <w:spacing w:after="101" w:line="259" w:lineRule="auto"/>
        <w:ind w:left="1418"/>
        <w:rPr>
          <w:ins w:id="19051" w:author="V2" w:date="2025-04-14T14:19:00Z" w16du:dateUtc="2025-04-14T19:19:00Z"/>
        </w:rPr>
      </w:pPr>
      <w:ins w:id="19052" w:author="V2" w:date="2025-04-14T14:19:00Z" w16du:dateUtc="2025-04-14T19:19:00Z">
        <w:r w:rsidRPr="007F7E2B">
          <w:t xml:space="preserve"> </w:t>
        </w:r>
      </w:ins>
    </w:p>
    <w:p w14:paraId="07838057" w14:textId="77777777" w:rsidR="00C92569" w:rsidRPr="007F7E2B" w:rsidRDefault="00C92569">
      <w:pPr>
        <w:spacing w:line="250" w:lineRule="auto"/>
        <w:ind w:left="-5"/>
        <w:rPr>
          <w:ins w:id="19053" w:author="V2" w:date="2025-04-14T14:19:00Z" w16du:dateUtc="2025-04-14T19:19:00Z"/>
        </w:rPr>
      </w:pPr>
      <w:ins w:id="19054" w:author="V2" w:date="2025-04-14T14:19:00Z" w16du:dateUtc="2025-04-14T19:19:00Z">
        <w:r w:rsidRPr="007F7E2B">
          <w:rPr>
            <w:rFonts w:ascii="Arial" w:eastAsia="Arial" w:hAnsi="Arial" w:cs="Arial"/>
            <w:b/>
          </w:rPr>
          <w:t xml:space="preserve">Step 1c: Large woody vegetation </w:t>
        </w:r>
      </w:ins>
    </w:p>
    <w:p w14:paraId="5ADF2D45" w14:textId="77777777" w:rsidR="00C92569" w:rsidRPr="007F7E2B" w:rsidRDefault="00C92569">
      <w:pPr>
        <w:spacing w:line="259" w:lineRule="auto"/>
        <w:rPr>
          <w:ins w:id="19055" w:author="V2" w:date="2025-04-14T14:19:00Z" w16du:dateUtc="2025-04-14T19:19:00Z"/>
        </w:rPr>
      </w:pPr>
      <w:ins w:id="19056" w:author="V2" w:date="2025-04-14T14:19:00Z" w16du:dateUtc="2025-04-14T19:19:00Z">
        <w:r w:rsidRPr="007F7E2B">
          <w:rPr>
            <w:rFonts w:ascii="Arial" w:eastAsia="Arial" w:hAnsi="Arial" w:cs="Arial"/>
            <w:b/>
          </w:rPr>
          <w:t xml:space="preserve"> </w:t>
        </w:r>
      </w:ins>
    </w:p>
    <w:p w14:paraId="3ED89B97" w14:textId="77777777" w:rsidR="00C92569" w:rsidRPr="007F7E2B" w:rsidRDefault="00C92569">
      <w:pPr>
        <w:ind w:left="-5" w:right="13"/>
        <w:rPr>
          <w:ins w:id="19057" w:author="V2" w:date="2025-04-14T14:19:00Z" w16du:dateUtc="2025-04-14T19:19:00Z"/>
        </w:rPr>
      </w:pPr>
      <w:ins w:id="19058" w:author="V2" w:date="2025-04-14T14:19:00Z" w16du:dateUtc="2025-04-14T19:19:00Z">
        <w:r w:rsidRPr="007F7E2B">
          <w:t xml:space="preserve">Determining the amount of large woody vegetation consumed by a fire can be complex, as amounts can vary considerably depending on the intensity of the fire.  For a given fire intensity, the amount of available fuel of this type will depend on the number, size and type of large woody plants present on the site.  As well, the percentage of combustion will vary depending on the fuel size and position. Note that while large woody vegetation will typically be defined as woody individuals with a stem size above some minimum diameter or height cut-off, these individuals will also have many branches and twigs smaller than the cutoff, which will also be accounted as part of the large woody vegetation. The project proponent may propose and justify their own technique for estimating this fuel fraction, or use the following approach: </w:t>
        </w:r>
      </w:ins>
    </w:p>
    <w:p w14:paraId="16D5BC6F" w14:textId="77777777" w:rsidR="00C92569" w:rsidRPr="007F7E2B" w:rsidRDefault="00C92569">
      <w:pPr>
        <w:spacing w:line="259" w:lineRule="auto"/>
        <w:rPr>
          <w:ins w:id="19059" w:author="V2" w:date="2025-04-14T14:19:00Z" w16du:dateUtc="2025-04-14T19:19:00Z"/>
        </w:rPr>
      </w:pPr>
      <w:ins w:id="19060" w:author="V2" w:date="2025-04-14T14:19:00Z" w16du:dateUtc="2025-04-14T19:19:00Z">
        <w:r w:rsidRPr="007F7E2B">
          <w:t xml:space="preserve"> </w:t>
        </w:r>
      </w:ins>
    </w:p>
    <w:p w14:paraId="20AABA3B" w14:textId="77777777" w:rsidR="00C92569" w:rsidRPr="007F7E2B" w:rsidRDefault="00C92569">
      <w:pPr>
        <w:ind w:left="-5" w:right="13"/>
        <w:rPr>
          <w:ins w:id="19061" w:author="V2" w:date="2025-04-14T14:19:00Z" w16du:dateUtc="2025-04-14T19:19:00Z"/>
        </w:rPr>
      </w:pPr>
      <w:ins w:id="19062" w:author="V2" w:date="2025-04-14T14:19:00Z" w16du:dateUtc="2025-04-14T19:19:00Z">
        <w:r w:rsidRPr="007F7E2B">
          <w:lastRenderedPageBreak/>
          <w:t>Fine fuels (leaves and twigs) make up the majority of the living biomass combusted, even in fairly intense fires.  However, the amount of this fuel, as well as the amount of stem wood and large branches consumed, will vary from fire to fire, based on fire conditions, the size and type of living tissues present, and other factors.  The method outlined in the steps below allows specific estimation of the amounts of fuel combusted.  Since non-CO</w:t>
        </w:r>
        <w:r w:rsidRPr="007F7E2B">
          <w:rPr>
            <w:vertAlign w:val="subscript"/>
          </w:rPr>
          <w:t>2</w:t>
        </w:r>
        <w:r w:rsidRPr="007F7E2B">
          <w:t xml:space="preserve"> emissions are largely associated with the combustion of volatile gasses, fuels reduced entirely to char (for instance, charcoal remnants of branches) are accounted as having been fully combusted for the purposes of this module. </w:t>
        </w:r>
      </w:ins>
    </w:p>
    <w:p w14:paraId="50B71CFC" w14:textId="77777777" w:rsidR="00C92569" w:rsidRPr="007F7E2B" w:rsidRDefault="00C92569">
      <w:pPr>
        <w:spacing w:line="259" w:lineRule="auto"/>
        <w:rPr>
          <w:ins w:id="19063" w:author="V2" w:date="2025-04-14T14:19:00Z" w16du:dateUtc="2025-04-14T19:19:00Z"/>
        </w:rPr>
      </w:pPr>
      <w:ins w:id="19064" w:author="V2" w:date="2025-04-14T14:19:00Z" w16du:dateUtc="2025-04-14T19:19:00Z">
        <w:r w:rsidRPr="007F7E2B">
          <w:t xml:space="preserve"> </w:t>
        </w:r>
      </w:ins>
    </w:p>
    <w:p w14:paraId="1BDFC831" w14:textId="77777777" w:rsidR="00C92569" w:rsidRPr="007F7E2B" w:rsidRDefault="00C92569">
      <w:pPr>
        <w:ind w:left="-5" w:right="13"/>
        <w:rPr>
          <w:ins w:id="19065" w:author="V2" w:date="2025-04-14T14:19:00Z" w16du:dateUtc="2025-04-14T19:19:00Z"/>
        </w:rPr>
      </w:pPr>
      <w:ins w:id="19066" w:author="V2" w:date="2025-04-14T14:19:00Z" w16du:dateUtc="2025-04-14T19:19:00Z">
        <w:r w:rsidRPr="007F7E2B">
          <w:t xml:space="preserve">The project proponent must use the following steps: </w:t>
        </w:r>
      </w:ins>
    </w:p>
    <w:p w14:paraId="730FAEB4" w14:textId="77777777" w:rsidR="00C92569" w:rsidRPr="007F7E2B" w:rsidRDefault="00C92569">
      <w:pPr>
        <w:spacing w:line="259" w:lineRule="auto"/>
        <w:rPr>
          <w:ins w:id="19067" w:author="V2" w:date="2025-04-14T14:19:00Z" w16du:dateUtc="2025-04-14T19:19:00Z"/>
        </w:rPr>
      </w:pPr>
      <w:ins w:id="19068" w:author="V2" w:date="2025-04-14T14:19:00Z" w16du:dateUtc="2025-04-14T19:19:00Z">
        <w:r w:rsidRPr="007F7E2B">
          <w:rPr>
            <w:rFonts w:ascii="Arial" w:eastAsia="Arial" w:hAnsi="Arial" w:cs="Arial"/>
            <w:b/>
          </w:rPr>
          <w:t xml:space="preserve"> </w:t>
        </w:r>
      </w:ins>
    </w:p>
    <w:p w14:paraId="3BAE245B" w14:textId="77777777" w:rsidR="00C92569" w:rsidRPr="007F7E2B" w:rsidRDefault="00C92569">
      <w:pPr>
        <w:spacing w:line="250" w:lineRule="auto"/>
        <w:ind w:left="730"/>
        <w:rPr>
          <w:ins w:id="19069" w:author="V2" w:date="2025-04-14T14:19:00Z" w16du:dateUtc="2025-04-14T19:19:00Z"/>
        </w:rPr>
      </w:pPr>
      <w:ins w:id="19070" w:author="V2" w:date="2025-04-14T14:19:00Z" w16du:dateUtc="2025-04-14T19:19:00Z">
        <w:r w:rsidRPr="007F7E2B">
          <w:rPr>
            <w:rFonts w:ascii="Arial" w:eastAsia="Arial" w:hAnsi="Arial" w:cs="Arial"/>
            <w:b/>
          </w:rPr>
          <w:t xml:space="preserve">Step 1c-1: Estimate the amount of biomass present before the fire. </w:t>
        </w:r>
      </w:ins>
    </w:p>
    <w:p w14:paraId="22B57F5E" w14:textId="77777777" w:rsidR="00C92569" w:rsidRPr="007F7E2B" w:rsidRDefault="00C92569">
      <w:pPr>
        <w:spacing w:line="259" w:lineRule="auto"/>
        <w:ind w:left="720"/>
        <w:rPr>
          <w:ins w:id="19071" w:author="V2" w:date="2025-04-14T14:19:00Z" w16du:dateUtc="2025-04-14T19:19:00Z"/>
        </w:rPr>
      </w:pPr>
      <w:ins w:id="19072" w:author="V2" w:date="2025-04-14T14:19:00Z" w16du:dateUtc="2025-04-14T19:19:00Z">
        <w:r w:rsidRPr="007F7E2B">
          <w:t xml:space="preserve"> </w:t>
        </w:r>
      </w:ins>
    </w:p>
    <w:p w14:paraId="27E3F77E" w14:textId="5D624D66" w:rsidR="00C92569" w:rsidRPr="007F7E2B" w:rsidRDefault="00C92569">
      <w:pPr>
        <w:ind w:left="730" w:right="13"/>
        <w:rPr>
          <w:ins w:id="19073" w:author="V2" w:date="2025-04-14T14:19:00Z" w16du:dateUtc="2025-04-14T19:19:00Z"/>
        </w:rPr>
      </w:pPr>
      <w:ins w:id="19074" w:author="V2" w:date="2025-04-14T14:19:00Z" w16du:dateUtc="2025-04-14T19:19:00Z">
        <w:r w:rsidRPr="007F7E2B">
          <w:t xml:space="preserve">Determine the total amount of large woody above ground biomass present within the burned area prior to the fire using the methods given in the module </w:t>
        </w:r>
        <w:r w:rsidR="00111949" w:rsidRPr="007F7E2B">
          <w:rPr>
            <w:rFonts w:ascii="Arial" w:eastAsia="Arial" w:hAnsi="Arial" w:cs="Arial"/>
            <w:i/>
          </w:rPr>
          <w:t>TRS-4</w:t>
        </w:r>
        <w:r w:rsidRPr="007F7E2B">
          <w:rPr>
            <w:rFonts w:ascii="Arial" w:eastAsia="Arial" w:hAnsi="Arial" w:cs="Arial"/>
            <w:i/>
          </w:rPr>
          <w:t xml:space="preserve"> Estimation of Carbon Stocks in Living Plant Biomass</w:t>
        </w:r>
        <w:r w:rsidRPr="007F7E2B">
          <w:t xml:space="preserve">.  Where inventories already exist, and where a fire has not burned the entire area of a stratum, the amount of biomass present within the burned area of a stratum is calculated using the following equation: </w:t>
        </w:r>
      </w:ins>
    </w:p>
    <w:p w14:paraId="6F9A550B" w14:textId="73AABEF5" w:rsidR="00C92569" w:rsidRPr="007F7E2B" w:rsidRDefault="00977A8E">
      <w:pPr>
        <w:spacing w:after="158" w:line="259" w:lineRule="auto"/>
        <w:ind w:left="2160"/>
        <w:rPr>
          <w:ins w:id="19075" w:author="V2" w:date="2025-04-14T14:19:00Z" w16du:dateUtc="2025-04-14T19:19:00Z"/>
        </w:rPr>
      </w:pPr>
      <w:ins w:id="19076"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76054" behindDoc="1" locked="0" layoutInCell="1" allowOverlap="1" wp14:anchorId="401895F9" wp14:editId="7A9C8E87">
              <wp:simplePos x="0" y="0"/>
              <wp:positionH relativeFrom="column">
                <wp:posOffset>819150</wp:posOffset>
              </wp:positionH>
              <wp:positionV relativeFrom="paragraph">
                <wp:posOffset>302260</wp:posOffset>
              </wp:positionV>
              <wp:extent cx="2228850" cy="520700"/>
              <wp:effectExtent l="0" t="0" r="0" b="0"/>
              <wp:wrapTight wrapText="bothSides">
                <wp:wrapPolygon edited="0">
                  <wp:start x="0" y="0"/>
                  <wp:lineTo x="0" y="20546"/>
                  <wp:lineTo x="21415" y="20546"/>
                  <wp:lineTo x="21415" y="0"/>
                  <wp:lineTo x="0" y="0"/>
                </wp:wrapPolygon>
              </wp:wrapTight>
              <wp:docPr id="1761195059" name="Picture 1" descr="A black text with a black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95059" name="Picture 1" descr="A black text with a black dot&#10;&#10;AI-generated content may be incorrect."/>
                      <pic:cNvPicPr/>
                    </pic:nvPicPr>
                    <pic:blipFill>
                      <a:blip r:embed="rId146">
                        <a:extLst>
                          <a:ext uri="{28A0092B-C50C-407E-A947-70E740481C1C}">
                            <a14:useLocalDpi xmlns:a14="http://schemas.microsoft.com/office/drawing/2010/main" val="0"/>
                          </a:ext>
                        </a:extLst>
                      </a:blip>
                      <a:stretch>
                        <a:fillRect/>
                      </a:stretch>
                    </pic:blipFill>
                    <pic:spPr>
                      <a:xfrm>
                        <a:off x="0" y="0"/>
                        <a:ext cx="2228850" cy="520700"/>
                      </a:xfrm>
                      <a:prstGeom prst="rect">
                        <a:avLst/>
                      </a:prstGeom>
                    </pic:spPr>
                  </pic:pic>
                </a:graphicData>
              </a:graphic>
              <wp14:sizeRelH relativeFrom="page">
                <wp14:pctWidth>0</wp14:pctWidth>
              </wp14:sizeRelH>
              <wp14:sizeRelV relativeFrom="page">
                <wp14:pctHeight>0</wp14:pctHeight>
              </wp14:sizeRelV>
            </wp:anchor>
          </w:drawing>
        </w:r>
        <w:r w:rsidR="00C92569" w:rsidRPr="007F7E2B">
          <w:t xml:space="preserve"> </w:t>
        </w:r>
      </w:ins>
    </w:p>
    <w:p w14:paraId="0EBD70A6" w14:textId="002056B3" w:rsidR="00C92569" w:rsidRPr="007F7E2B" w:rsidRDefault="00C92569">
      <w:pPr>
        <w:tabs>
          <w:tab w:val="center" w:pos="2326"/>
          <w:tab w:val="center" w:pos="4321"/>
          <w:tab w:val="center" w:pos="5041"/>
          <w:tab w:val="center" w:pos="5761"/>
          <w:tab w:val="center" w:pos="6741"/>
        </w:tabs>
        <w:spacing w:after="2" w:line="253" w:lineRule="auto"/>
        <w:rPr>
          <w:ins w:id="19077" w:author="V2" w:date="2025-04-14T14:19:00Z" w16du:dateUtc="2025-04-14T19:19:00Z"/>
        </w:rPr>
      </w:pPr>
      <w:ins w:id="19078" w:author="V2" w:date="2025-04-14T14:19:00Z" w16du:dateUtc="2025-04-14T19:19:00Z">
        <w:r w:rsidRPr="007F7E2B">
          <w:rPr>
            <w:sz w:val="22"/>
          </w:rPr>
          <w:tab/>
        </w:r>
        <w:r w:rsidRPr="007F7E2B">
          <w:tab/>
          <w:t xml:space="preserve"> </w:t>
        </w:r>
        <w:r w:rsidRPr="007F7E2B">
          <w:tab/>
          <w:t xml:space="preserve"> </w:t>
        </w:r>
        <w:r w:rsidRPr="007F7E2B">
          <w:tab/>
          <w:t xml:space="preserve"> </w:t>
        </w:r>
        <w:r w:rsidRPr="007F7E2B">
          <w:tab/>
          <w:t xml:space="preserve">(15.5) </w:t>
        </w:r>
      </w:ins>
    </w:p>
    <w:p w14:paraId="14974847" w14:textId="77777777" w:rsidR="00C92569" w:rsidRPr="007F7E2B" w:rsidRDefault="00C92569">
      <w:pPr>
        <w:spacing w:after="2" w:line="253" w:lineRule="auto"/>
        <w:ind w:left="1080" w:right="7434" w:firstLine="789"/>
        <w:rPr>
          <w:ins w:id="19079" w:author="V2" w:date="2025-04-14T14:19:00Z" w16du:dateUtc="2025-04-14T19:19:00Z"/>
        </w:rPr>
      </w:pPr>
      <w:ins w:id="19080" w:author="V2" w:date="2025-04-14T14:19:00Z" w16du:dateUtc="2025-04-14T19:19:00Z">
        <w:r w:rsidRPr="007F7E2B">
          <w:rPr>
            <w:rFonts w:ascii="Times New Roman" w:eastAsia="Times New Roman" w:hAnsi="Times New Roman" w:cs="Times New Roman"/>
            <w:i/>
            <w:sz w:val="14"/>
          </w:rPr>
          <w:t xml:space="preserve">s </w:t>
        </w:r>
        <w:r w:rsidRPr="007F7E2B">
          <w:t xml:space="preserve"> </w:t>
        </w:r>
      </w:ins>
    </w:p>
    <w:p w14:paraId="0ABC9992" w14:textId="77777777" w:rsidR="00C92569" w:rsidRPr="007F7E2B" w:rsidRDefault="00C92569">
      <w:pPr>
        <w:ind w:left="1090" w:right="13"/>
        <w:rPr>
          <w:ins w:id="19081" w:author="V2" w:date="2025-04-14T14:19:00Z" w16du:dateUtc="2025-04-14T19:19:00Z"/>
        </w:rPr>
      </w:pPr>
      <w:ins w:id="19082" w:author="V2" w:date="2025-04-14T14:19:00Z" w16du:dateUtc="2025-04-14T19:19:00Z">
        <w:r w:rsidRPr="007F7E2B">
          <w:t xml:space="preserve">Where: </w:t>
        </w:r>
      </w:ins>
    </w:p>
    <w:tbl>
      <w:tblPr>
        <w:tblStyle w:val="TableGrid0"/>
        <w:tblW w:w="8237" w:type="dxa"/>
        <w:tblInd w:w="1080" w:type="dxa"/>
        <w:tblLook w:val="04A0" w:firstRow="1" w:lastRow="0" w:firstColumn="1" w:lastColumn="0" w:noHBand="0" w:noVBand="1"/>
      </w:tblPr>
      <w:tblGrid>
        <w:gridCol w:w="991"/>
        <w:gridCol w:w="307"/>
        <w:gridCol w:w="6939"/>
      </w:tblGrid>
      <w:tr w:rsidR="00C92569" w:rsidRPr="007F7E2B" w14:paraId="55145202" w14:textId="77777777">
        <w:trPr>
          <w:trHeight w:val="237"/>
          <w:ins w:id="19083" w:author="V2" w:date="2025-04-14T14:19:00Z" w16du:dateUtc="2025-04-14T19:19:00Z"/>
        </w:trPr>
        <w:tc>
          <w:tcPr>
            <w:tcW w:w="991" w:type="dxa"/>
            <w:tcBorders>
              <w:top w:val="nil"/>
              <w:left w:val="nil"/>
              <w:bottom w:val="nil"/>
              <w:right w:val="nil"/>
            </w:tcBorders>
          </w:tcPr>
          <w:p w14:paraId="005C3E59" w14:textId="77777777" w:rsidR="00C92569" w:rsidRPr="007F7E2B" w:rsidRDefault="00C92569">
            <w:pPr>
              <w:spacing w:after="160" w:line="259" w:lineRule="auto"/>
              <w:rPr>
                <w:ins w:id="19084" w:author="V2" w:date="2025-04-14T14:19:00Z" w16du:dateUtc="2025-04-14T19:19:00Z"/>
              </w:rPr>
            </w:pPr>
          </w:p>
        </w:tc>
        <w:tc>
          <w:tcPr>
            <w:tcW w:w="307" w:type="dxa"/>
            <w:tcBorders>
              <w:top w:val="nil"/>
              <w:left w:val="nil"/>
              <w:bottom w:val="nil"/>
              <w:right w:val="nil"/>
            </w:tcBorders>
          </w:tcPr>
          <w:p w14:paraId="6DD09AAB" w14:textId="77777777" w:rsidR="00C92569" w:rsidRPr="007F7E2B" w:rsidRDefault="00C92569">
            <w:pPr>
              <w:spacing w:line="259" w:lineRule="auto"/>
              <w:ind w:left="89"/>
              <w:rPr>
                <w:ins w:id="19085" w:author="V2" w:date="2025-04-14T14:19:00Z" w16du:dateUtc="2025-04-14T19:19:00Z"/>
              </w:rPr>
            </w:pPr>
            <w:ins w:id="19086" w:author="V2" w:date="2025-04-14T14:19:00Z" w16du:dateUtc="2025-04-14T19:19:00Z">
              <w:r w:rsidRPr="007F7E2B">
                <w:t xml:space="preserve"> </w:t>
              </w:r>
            </w:ins>
          </w:p>
        </w:tc>
        <w:tc>
          <w:tcPr>
            <w:tcW w:w="6938" w:type="dxa"/>
            <w:tcBorders>
              <w:top w:val="nil"/>
              <w:left w:val="nil"/>
              <w:bottom w:val="nil"/>
              <w:right w:val="nil"/>
            </w:tcBorders>
          </w:tcPr>
          <w:p w14:paraId="76CA971E" w14:textId="77777777" w:rsidR="00C92569" w:rsidRPr="007F7E2B" w:rsidRDefault="00C92569">
            <w:pPr>
              <w:spacing w:after="160" w:line="259" w:lineRule="auto"/>
              <w:rPr>
                <w:ins w:id="19087" w:author="V2" w:date="2025-04-14T14:19:00Z" w16du:dateUtc="2025-04-14T19:19:00Z"/>
              </w:rPr>
            </w:pPr>
          </w:p>
        </w:tc>
      </w:tr>
      <w:tr w:rsidR="00C92569" w:rsidRPr="007F7E2B" w14:paraId="3DE3C847" w14:textId="77777777">
        <w:trPr>
          <w:trHeight w:val="610"/>
          <w:ins w:id="19088" w:author="V2" w:date="2025-04-14T14:19:00Z" w16du:dateUtc="2025-04-14T19:19:00Z"/>
        </w:trPr>
        <w:tc>
          <w:tcPr>
            <w:tcW w:w="991" w:type="dxa"/>
            <w:tcBorders>
              <w:top w:val="nil"/>
              <w:left w:val="nil"/>
              <w:bottom w:val="nil"/>
              <w:right w:val="nil"/>
            </w:tcBorders>
          </w:tcPr>
          <w:p w14:paraId="079AF72A" w14:textId="77777777" w:rsidR="00C92569" w:rsidRPr="007F7E2B" w:rsidRDefault="00C92569">
            <w:pPr>
              <w:spacing w:line="259" w:lineRule="auto"/>
              <w:ind w:left="45"/>
              <w:rPr>
                <w:ins w:id="19089" w:author="V2" w:date="2025-04-14T14:19:00Z" w16du:dateUtc="2025-04-14T19:19:00Z"/>
              </w:rPr>
            </w:pPr>
            <w:ins w:id="19090" w:author="V2" w:date="2025-04-14T14:19:00Z" w16du:dateUtc="2025-04-14T19:19:00Z">
              <w:r w:rsidRPr="007F7E2B">
                <w:rPr>
                  <w:rFonts w:ascii="Times New Roman" w:eastAsia="Times New Roman" w:hAnsi="Times New Roman" w:cs="Times New Roman"/>
                  <w:i/>
                </w:rPr>
                <w:t>B</w:t>
              </w:r>
              <w:r w:rsidRPr="007F7E2B">
                <w:rPr>
                  <w:rFonts w:ascii="Times New Roman" w:eastAsia="Times New Roman" w:hAnsi="Times New Roman" w:cs="Times New Roman"/>
                  <w:i/>
                  <w:sz w:val="14"/>
                </w:rPr>
                <w:t>AB</w:t>
              </w:r>
              <w:r w:rsidRPr="007F7E2B">
                <w:rPr>
                  <w:rFonts w:ascii="Times New Roman" w:eastAsia="Times New Roman" w:hAnsi="Times New Roman" w:cs="Times New Roman"/>
                  <w:i/>
                  <w:sz w:val="10"/>
                </w:rPr>
                <w:t>b</w:t>
              </w:r>
              <w:r w:rsidRPr="007F7E2B">
                <w:t xml:space="preserve"> </w:t>
              </w:r>
            </w:ins>
          </w:p>
        </w:tc>
        <w:tc>
          <w:tcPr>
            <w:tcW w:w="307" w:type="dxa"/>
            <w:tcBorders>
              <w:top w:val="nil"/>
              <w:left w:val="nil"/>
              <w:bottom w:val="nil"/>
              <w:right w:val="nil"/>
            </w:tcBorders>
          </w:tcPr>
          <w:p w14:paraId="5F08B0F7" w14:textId="77777777" w:rsidR="00C92569" w:rsidRPr="007F7E2B" w:rsidRDefault="00C92569">
            <w:pPr>
              <w:spacing w:line="259" w:lineRule="auto"/>
              <w:rPr>
                <w:ins w:id="19091" w:author="V2" w:date="2025-04-14T14:19:00Z" w16du:dateUtc="2025-04-14T19:19:00Z"/>
              </w:rPr>
            </w:pPr>
            <w:ins w:id="19092" w:author="V2" w:date="2025-04-14T14:19:00Z" w16du:dateUtc="2025-04-14T19:19:00Z">
              <w:r w:rsidRPr="007F7E2B">
                <w:t xml:space="preserve">= </w:t>
              </w:r>
            </w:ins>
          </w:p>
        </w:tc>
        <w:tc>
          <w:tcPr>
            <w:tcW w:w="6938" w:type="dxa"/>
            <w:tcBorders>
              <w:top w:val="nil"/>
              <w:left w:val="nil"/>
              <w:bottom w:val="nil"/>
              <w:right w:val="nil"/>
            </w:tcBorders>
          </w:tcPr>
          <w:p w14:paraId="6B79E219" w14:textId="77777777" w:rsidR="00C92569" w:rsidRPr="007F7E2B" w:rsidRDefault="00C92569">
            <w:pPr>
              <w:spacing w:line="259" w:lineRule="auto"/>
              <w:ind w:left="322"/>
              <w:rPr>
                <w:ins w:id="19093" w:author="V2" w:date="2025-04-14T14:19:00Z" w16du:dateUtc="2025-04-14T19:19:00Z"/>
              </w:rPr>
            </w:pPr>
            <w:ins w:id="19094" w:author="V2" w:date="2025-04-14T14:19:00Z" w16du:dateUtc="2025-04-14T19:19:00Z">
              <w:r w:rsidRPr="007F7E2B">
                <w:t xml:space="preserve">Total aboveground large woody biomass in the burned area of the stratum before the fire, t </w:t>
              </w:r>
            </w:ins>
          </w:p>
        </w:tc>
      </w:tr>
      <w:tr w:rsidR="00C92569" w:rsidRPr="007F7E2B" w14:paraId="18C61989" w14:textId="77777777">
        <w:trPr>
          <w:trHeight w:val="361"/>
          <w:ins w:id="19095" w:author="V2" w:date="2025-04-14T14:19:00Z" w16du:dateUtc="2025-04-14T19:19:00Z"/>
        </w:trPr>
        <w:tc>
          <w:tcPr>
            <w:tcW w:w="991" w:type="dxa"/>
            <w:tcBorders>
              <w:top w:val="nil"/>
              <w:left w:val="nil"/>
              <w:bottom w:val="nil"/>
              <w:right w:val="nil"/>
            </w:tcBorders>
          </w:tcPr>
          <w:p w14:paraId="6687148C" w14:textId="77777777" w:rsidR="00C92569" w:rsidRPr="007F7E2B" w:rsidRDefault="00C92569">
            <w:pPr>
              <w:spacing w:line="259" w:lineRule="auto"/>
              <w:ind w:left="45"/>
              <w:rPr>
                <w:ins w:id="19096" w:author="V2" w:date="2025-04-14T14:19:00Z" w16du:dateUtc="2025-04-14T19:19:00Z"/>
              </w:rPr>
            </w:pPr>
            <w:ins w:id="19097" w:author="V2" w:date="2025-04-14T14:19:00Z" w16du:dateUtc="2025-04-14T19:19:00Z">
              <w:r w:rsidRPr="007F7E2B">
                <w:rPr>
                  <w:rFonts w:ascii="Times New Roman" w:eastAsia="Times New Roman" w:hAnsi="Times New Roman" w:cs="Times New Roman"/>
                  <w:i/>
                </w:rPr>
                <w:t>B</w:t>
              </w:r>
              <w:r w:rsidRPr="007F7E2B">
                <w:rPr>
                  <w:rFonts w:ascii="Times New Roman" w:eastAsia="Times New Roman" w:hAnsi="Times New Roman" w:cs="Times New Roman"/>
                  <w:i/>
                  <w:sz w:val="14"/>
                </w:rPr>
                <w:t>AB</w:t>
              </w:r>
              <w:r w:rsidRPr="007F7E2B">
                <w:rPr>
                  <w:rFonts w:ascii="Times New Roman" w:eastAsia="Times New Roman" w:hAnsi="Times New Roman" w:cs="Times New Roman"/>
                  <w:i/>
                  <w:sz w:val="10"/>
                </w:rPr>
                <w:t>s</w:t>
              </w:r>
              <w:r w:rsidRPr="007F7E2B">
                <w:t xml:space="preserve"> </w:t>
              </w:r>
            </w:ins>
          </w:p>
        </w:tc>
        <w:tc>
          <w:tcPr>
            <w:tcW w:w="307" w:type="dxa"/>
            <w:tcBorders>
              <w:top w:val="nil"/>
              <w:left w:val="nil"/>
              <w:bottom w:val="nil"/>
              <w:right w:val="nil"/>
            </w:tcBorders>
          </w:tcPr>
          <w:p w14:paraId="672C2702" w14:textId="77777777" w:rsidR="00C92569" w:rsidRPr="007F7E2B" w:rsidRDefault="00C92569">
            <w:pPr>
              <w:spacing w:line="259" w:lineRule="auto"/>
              <w:rPr>
                <w:ins w:id="19098" w:author="V2" w:date="2025-04-14T14:19:00Z" w16du:dateUtc="2025-04-14T19:19:00Z"/>
              </w:rPr>
            </w:pPr>
            <w:ins w:id="19099" w:author="V2" w:date="2025-04-14T14:19:00Z" w16du:dateUtc="2025-04-14T19:19:00Z">
              <w:r w:rsidRPr="007F7E2B">
                <w:t xml:space="preserve">= </w:t>
              </w:r>
            </w:ins>
          </w:p>
        </w:tc>
        <w:tc>
          <w:tcPr>
            <w:tcW w:w="6938" w:type="dxa"/>
            <w:tcBorders>
              <w:top w:val="nil"/>
              <w:left w:val="nil"/>
              <w:bottom w:val="nil"/>
              <w:right w:val="nil"/>
            </w:tcBorders>
          </w:tcPr>
          <w:p w14:paraId="23E16400" w14:textId="77777777" w:rsidR="00C92569" w:rsidRPr="007F7E2B" w:rsidRDefault="00C92569">
            <w:pPr>
              <w:spacing w:line="259" w:lineRule="auto"/>
              <w:ind w:right="92"/>
              <w:jc w:val="center"/>
              <w:rPr>
                <w:ins w:id="19100" w:author="V2" w:date="2025-04-14T14:19:00Z" w16du:dateUtc="2025-04-14T19:19:00Z"/>
              </w:rPr>
            </w:pPr>
            <w:ins w:id="19101" w:author="V2" w:date="2025-04-14T14:19:00Z" w16du:dateUtc="2025-04-14T19:19:00Z">
              <w:r w:rsidRPr="007F7E2B">
                <w:t xml:space="preserve">Total aboveground large woody biomass in stratum s before the fire,  t </w:t>
              </w:r>
            </w:ins>
          </w:p>
        </w:tc>
      </w:tr>
      <w:tr w:rsidR="00C92569" w:rsidRPr="007F7E2B" w14:paraId="60AD563B" w14:textId="77777777">
        <w:trPr>
          <w:trHeight w:val="249"/>
          <w:ins w:id="19102" w:author="V2" w:date="2025-04-14T14:19:00Z" w16du:dateUtc="2025-04-14T19:19:00Z"/>
        </w:trPr>
        <w:tc>
          <w:tcPr>
            <w:tcW w:w="991" w:type="dxa"/>
            <w:tcBorders>
              <w:top w:val="nil"/>
              <w:left w:val="nil"/>
              <w:bottom w:val="nil"/>
              <w:right w:val="nil"/>
            </w:tcBorders>
          </w:tcPr>
          <w:p w14:paraId="02CE65D4" w14:textId="77777777" w:rsidR="00C92569" w:rsidRPr="007F7E2B" w:rsidRDefault="00C92569">
            <w:pPr>
              <w:spacing w:line="259" w:lineRule="auto"/>
              <w:rPr>
                <w:ins w:id="19103" w:author="V2" w:date="2025-04-14T14:19:00Z" w16du:dateUtc="2025-04-14T19:19:00Z"/>
              </w:rPr>
            </w:pPr>
            <w:ins w:id="19104" w:author="V2" w:date="2025-04-14T14:19:00Z" w16du:dateUtc="2025-04-14T19:19:00Z">
              <w:r w:rsidRPr="007F7E2B">
                <w:t xml:space="preserve">s </w:t>
              </w:r>
            </w:ins>
          </w:p>
        </w:tc>
        <w:tc>
          <w:tcPr>
            <w:tcW w:w="307" w:type="dxa"/>
            <w:tcBorders>
              <w:top w:val="nil"/>
              <w:left w:val="nil"/>
              <w:bottom w:val="nil"/>
              <w:right w:val="nil"/>
            </w:tcBorders>
          </w:tcPr>
          <w:p w14:paraId="43252D50" w14:textId="77777777" w:rsidR="00C92569" w:rsidRPr="007F7E2B" w:rsidRDefault="00C92569">
            <w:pPr>
              <w:spacing w:line="259" w:lineRule="auto"/>
              <w:rPr>
                <w:ins w:id="19105" w:author="V2" w:date="2025-04-14T14:19:00Z" w16du:dateUtc="2025-04-14T19:19:00Z"/>
              </w:rPr>
            </w:pPr>
            <w:ins w:id="19106" w:author="V2" w:date="2025-04-14T14:19:00Z" w16du:dateUtc="2025-04-14T19:19:00Z">
              <w:r w:rsidRPr="007F7E2B">
                <w:t xml:space="preserve">= </w:t>
              </w:r>
            </w:ins>
          </w:p>
        </w:tc>
        <w:tc>
          <w:tcPr>
            <w:tcW w:w="6938" w:type="dxa"/>
            <w:tcBorders>
              <w:top w:val="nil"/>
              <w:left w:val="nil"/>
              <w:bottom w:val="nil"/>
              <w:right w:val="nil"/>
            </w:tcBorders>
          </w:tcPr>
          <w:p w14:paraId="044831DB" w14:textId="77777777" w:rsidR="00C92569" w:rsidRPr="007F7E2B" w:rsidRDefault="00C92569">
            <w:pPr>
              <w:spacing w:line="259" w:lineRule="auto"/>
              <w:ind w:left="322"/>
              <w:rPr>
                <w:ins w:id="19107" w:author="V2" w:date="2025-04-14T14:19:00Z" w16du:dateUtc="2025-04-14T19:19:00Z"/>
              </w:rPr>
            </w:pPr>
            <w:ins w:id="19108" w:author="V2" w:date="2025-04-14T14:19:00Z" w16du:dateUtc="2025-04-14T19:19:00Z">
              <w:r w:rsidRPr="007F7E2B">
                <w:t xml:space="preserve">Stratum </w:t>
              </w:r>
            </w:ins>
          </w:p>
        </w:tc>
      </w:tr>
      <w:tr w:rsidR="00C92569" w:rsidRPr="007F7E2B" w14:paraId="5AA7E394" w14:textId="77777777">
        <w:trPr>
          <w:trHeight w:val="357"/>
          <w:ins w:id="19109" w:author="V2" w:date="2025-04-14T14:19:00Z" w16du:dateUtc="2025-04-14T19:19:00Z"/>
        </w:trPr>
        <w:tc>
          <w:tcPr>
            <w:tcW w:w="991" w:type="dxa"/>
            <w:tcBorders>
              <w:top w:val="nil"/>
              <w:left w:val="nil"/>
              <w:bottom w:val="nil"/>
              <w:right w:val="nil"/>
            </w:tcBorders>
          </w:tcPr>
          <w:p w14:paraId="74D1EDB2" w14:textId="77777777" w:rsidR="00C92569" w:rsidRPr="007F7E2B" w:rsidRDefault="00C92569">
            <w:pPr>
              <w:spacing w:line="259" w:lineRule="auto"/>
              <w:ind w:left="56"/>
              <w:rPr>
                <w:ins w:id="19110" w:author="V2" w:date="2025-04-14T14:19:00Z" w16du:dateUtc="2025-04-14T19:19:00Z"/>
              </w:rPr>
            </w:pPr>
            <w:ins w:id="19111" w:author="V2" w:date="2025-04-14T14:19:00Z" w16du:dateUtc="2025-04-14T19:19:00Z">
              <w:r w:rsidRPr="007F7E2B">
                <w:rPr>
                  <w:rFonts w:ascii="Times New Roman" w:eastAsia="Times New Roman" w:hAnsi="Times New Roman" w:cs="Times New Roman"/>
                  <w:i/>
                </w:rPr>
                <w:t>A</w:t>
              </w:r>
              <w:r w:rsidRPr="007F7E2B">
                <w:rPr>
                  <w:rFonts w:ascii="Times New Roman" w:eastAsia="Times New Roman" w:hAnsi="Times New Roman" w:cs="Times New Roman"/>
                  <w:i/>
                  <w:sz w:val="14"/>
                </w:rPr>
                <w:t>burn s</w:t>
              </w:r>
              <w:r w:rsidRPr="007F7E2B">
                <w:rPr>
                  <w:rFonts w:ascii="Times New Roman" w:eastAsia="Times New Roman" w:hAnsi="Times New Roman" w:cs="Times New Roman"/>
                  <w:sz w:val="14"/>
                </w:rPr>
                <w:t>,</w:t>
              </w:r>
              <w:r w:rsidRPr="007F7E2B">
                <w:t xml:space="preserve"> </w:t>
              </w:r>
            </w:ins>
          </w:p>
        </w:tc>
        <w:tc>
          <w:tcPr>
            <w:tcW w:w="307" w:type="dxa"/>
            <w:tcBorders>
              <w:top w:val="nil"/>
              <w:left w:val="nil"/>
              <w:bottom w:val="nil"/>
              <w:right w:val="nil"/>
            </w:tcBorders>
          </w:tcPr>
          <w:p w14:paraId="3498C4D2" w14:textId="77777777" w:rsidR="00C92569" w:rsidRPr="007F7E2B" w:rsidRDefault="00C92569">
            <w:pPr>
              <w:spacing w:line="259" w:lineRule="auto"/>
              <w:rPr>
                <w:ins w:id="19112" w:author="V2" w:date="2025-04-14T14:19:00Z" w16du:dateUtc="2025-04-14T19:19:00Z"/>
              </w:rPr>
            </w:pPr>
            <w:ins w:id="19113" w:author="V2" w:date="2025-04-14T14:19:00Z" w16du:dateUtc="2025-04-14T19:19:00Z">
              <w:r w:rsidRPr="007F7E2B">
                <w:t xml:space="preserve">= </w:t>
              </w:r>
            </w:ins>
          </w:p>
        </w:tc>
        <w:tc>
          <w:tcPr>
            <w:tcW w:w="6938" w:type="dxa"/>
            <w:tcBorders>
              <w:top w:val="nil"/>
              <w:left w:val="nil"/>
              <w:bottom w:val="nil"/>
              <w:right w:val="nil"/>
            </w:tcBorders>
          </w:tcPr>
          <w:p w14:paraId="63C36934" w14:textId="77777777" w:rsidR="00C92569" w:rsidRPr="007F7E2B" w:rsidRDefault="00C92569">
            <w:pPr>
              <w:spacing w:line="259" w:lineRule="auto"/>
              <w:ind w:left="322"/>
              <w:rPr>
                <w:ins w:id="19114" w:author="V2" w:date="2025-04-14T14:19:00Z" w16du:dateUtc="2025-04-14T19:19:00Z"/>
              </w:rPr>
            </w:pPr>
            <w:ins w:id="19115" w:author="V2" w:date="2025-04-14T14:19:00Z" w16du:dateUtc="2025-04-14T19:19:00Z">
              <w:r w:rsidRPr="007F7E2B">
                <w:t xml:space="preserve">Area burned within stratum s by the fire, ha </w:t>
              </w:r>
            </w:ins>
          </w:p>
        </w:tc>
      </w:tr>
      <w:tr w:rsidR="00C92569" w:rsidRPr="007F7E2B" w14:paraId="31223B69" w14:textId="77777777">
        <w:trPr>
          <w:trHeight w:val="343"/>
          <w:ins w:id="19116" w:author="V2" w:date="2025-04-14T14:19:00Z" w16du:dateUtc="2025-04-14T19:19:00Z"/>
        </w:trPr>
        <w:tc>
          <w:tcPr>
            <w:tcW w:w="991" w:type="dxa"/>
            <w:tcBorders>
              <w:top w:val="nil"/>
              <w:left w:val="nil"/>
              <w:bottom w:val="nil"/>
              <w:right w:val="nil"/>
            </w:tcBorders>
          </w:tcPr>
          <w:p w14:paraId="75D28FFC" w14:textId="77777777" w:rsidR="00C92569" w:rsidRPr="007F7E2B" w:rsidRDefault="00C92569">
            <w:pPr>
              <w:spacing w:line="259" w:lineRule="auto"/>
              <w:ind w:left="55"/>
              <w:rPr>
                <w:ins w:id="19117" w:author="V2" w:date="2025-04-14T14:19:00Z" w16du:dateUtc="2025-04-14T19:19:00Z"/>
              </w:rPr>
            </w:pPr>
            <w:ins w:id="19118" w:author="V2" w:date="2025-04-14T14:19:00Z" w16du:dateUtc="2025-04-14T19:19:00Z">
              <w:r w:rsidRPr="007F7E2B">
                <w:rPr>
                  <w:rFonts w:ascii="Times New Roman" w:eastAsia="Times New Roman" w:hAnsi="Times New Roman" w:cs="Times New Roman"/>
                  <w:i/>
                </w:rPr>
                <w:t>A</w:t>
              </w:r>
              <w:r w:rsidRPr="007F7E2B">
                <w:rPr>
                  <w:rFonts w:ascii="Times New Roman" w:eastAsia="Times New Roman" w:hAnsi="Times New Roman" w:cs="Times New Roman"/>
                  <w:i/>
                  <w:sz w:val="21"/>
                  <w:vertAlign w:val="subscript"/>
                </w:rPr>
                <w:t>s</w:t>
              </w:r>
              <w:r w:rsidRPr="007F7E2B">
                <w:t xml:space="preserve"> </w:t>
              </w:r>
            </w:ins>
          </w:p>
        </w:tc>
        <w:tc>
          <w:tcPr>
            <w:tcW w:w="307" w:type="dxa"/>
            <w:tcBorders>
              <w:top w:val="nil"/>
              <w:left w:val="nil"/>
              <w:bottom w:val="nil"/>
              <w:right w:val="nil"/>
            </w:tcBorders>
          </w:tcPr>
          <w:p w14:paraId="29EAB3FB" w14:textId="77777777" w:rsidR="00C92569" w:rsidRPr="007F7E2B" w:rsidRDefault="00C92569">
            <w:pPr>
              <w:spacing w:line="259" w:lineRule="auto"/>
              <w:rPr>
                <w:ins w:id="19119" w:author="V2" w:date="2025-04-14T14:19:00Z" w16du:dateUtc="2025-04-14T19:19:00Z"/>
              </w:rPr>
            </w:pPr>
            <w:ins w:id="19120" w:author="V2" w:date="2025-04-14T14:19:00Z" w16du:dateUtc="2025-04-14T19:19:00Z">
              <w:r w:rsidRPr="007F7E2B">
                <w:t xml:space="preserve">= </w:t>
              </w:r>
            </w:ins>
          </w:p>
        </w:tc>
        <w:tc>
          <w:tcPr>
            <w:tcW w:w="6938" w:type="dxa"/>
            <w:tcBorders>
              <w:top w:val="nil"/>
              <w:left w:val="nil"/>
              <w:bottom w:val="nil"/>
              <w:right w:val="nil"/>
            </w:tcBorders>
          </w:tcPr>
          <w:p w14:paraId="2C075A5C" w14:textId="77777777" w:rsidR="00C92569" w:rsidRPr="007F7E2B" w:rsidRDefault="00C92569">
            <w:pPr>
              <w:spacing w:line="259" w:lineRule="auto"/>
              <w:ind w:left="322"/>
              <w:rPr>
                <w:ins w:id="19121" w:author="V2" w:date="2025-04-14T14:19:00Z" w16du:dateUtc="2025-04-14T19:19:00Z"/>
              </w:rPr>
            </w:pPr>
            <w:ins w:id="19122" w:author="V2" w:date="2025-04-14T14:19:00Z" w16du:dateUtc="2025-04-14T19:19:00Z">
              <w:r w:rsidRPr="007F7E2B">
                <w:t xml:space="preserve">Total area of stratum s, ha </w:t>
              </w:r>
            </w:ins>
          </w:p>
        </w:tc>
      </w:tr>
    </w:tbl>
    <w:p w14:paraId="094E09A2" w14:textId="77777777" w:rsidR="00C92569" w:rsidRPr="007F7E2B" w:rsidRDefault="00C92569">
      <w:pPr>
        <w:spacing w:line="259" w:lineRule="auto"/>
        <w:ind w:left="1440"/>
        <w:rPr>
          <w:ins w:id="19123" w:author="V2" w:date="2025-04-14T14:19:00Z" w16du:dateUtc="2025-04-14T19:19:00Z"/>
        </w:rPr>
      </w:pPr>
      <w:ins w:id="19124" w:author="V2" w:date="2025-04-14T14:19:00Z" w16du:dateUtc="2025-04-14T19:19:00Z">
        <w:r w:rsidRPr="007F7E2B">
          <w:lastRenderedPageBreak/>
          <w:t xml:space="preserve"> </w:t>
        </w:r>
      </w:ins>
    </w:p>
    <w:p w14:paraId="11D44134" w14:textId="77777777" w:rsidR="00C92569" w:rsidRPr="007F7E2B" w:rsidRDefault="00C92569">
      <w:pPr>
        <w:spacing w:line="348" w:lineRule="auto"/>
        <w:ind w:left="730" w:right="13"/>
        <w:rPr>
          <w:ins w:id="19125" w:author="V2" w:date="2025-04-14T14:19:00Z" w16du:dateUtc="2025-04-14T19:19:00Z"/>
        </w:rPr>
      </w:pPr>
      <w:ins w:id="19126" w:author="V2" w:date="2025-04-14T14:19:00Z" w16du:dateUtc="2025-04-14T19:19:00Z">
        <w:r w:rsidRPr="007F7E2B">
          <w:t xml:space="preserve">Note that where the “Census from Remote Sensing” method is used to determine large woody biomass, </w:t>
        </w:r>
        <w:r w:rsidRPr="007F7E2B">
          <w:rPr>
            <w:rFonts w:ascii="Times New Roman" w:eastAsia="Times New Roman" w:hAnsi="Times New Roman" w:cs="Times New Roman"/>
            <w:i/>
          </w:rPr>
          <w:t>B</w:t>
        </w:r>
        <w:r w:rsidRPr="007F7E2B">
          <w:rPr>
            <w:rFonts w:ascii="Times New Roman" w:eastAsia="Times New Roman" w:hAnsi="Times New Roman" w:cs="Times New Roman"/>
            <w:i/>
            <w:vertAlign w:val="subscript"/>
          </w:rPr>
          <w:t>AB</w:t>
        </w:r>
        <w:r w:rsidRPr="007F7E2B">
          <w:rPr>
            <w:rFonts w:ascii="Times New Roman" w:eastAsia="Times New Roman" w:hAnsi="Times New Roman" w:cs="Times New Roman"/>
            <w:i/>
            <w:sz w:val="10"/>
          </w:rPr>
          <w:t xml:space="preserve">s </w:t>
        </w:r>
        <w:r w:rsidRPr="007F7E2B">
          <w:t xml:space="preserve">may not be directly available.  In this case, </w:t>
        </w:r>
        <w:r w:rsidRPr="007F7E2B">
          <w:rPr>
            <w:rFonts w:ascii="Times New Roman" w:eastAsia="Times New Roman" w:hAnsi="Times New Roman" w:cs="Times New Roman"/>
            <w:i/>
          </w:rPr>
          <w:t>B</w:t>
        </w:r>
        <w:r w:rsidRPr="007F7E2B">
          <w:rPr>
            <w:rFonts w:ascii="Times New Roman" w:eastAsia="Times New Roman" w:hAnsi="Times New Roman" w:cs="Times New Roman"/>
            <w:i/>
            <w:vertAlign w:val="subscript"/>
          </w:rPr>
          <w:t>AB</w:t>
        </w:r>
        <w:r w:rsidRPr="007F7E2B">
          <w:rPr>
            <w:rFonts w:ascii="Times New Roman" w:eastAsia="Times New Roman" w:hAnsi="Times New Roman" w:cs="Times New Roman"/>
            <w:i/>
            <w:sz w:val="10"/>
          </w:rPr>
          <w:t xml:space="preserve">s </w:t>
        </w:r>
        <w:r w:rsidRPr="007F7E2B">
          <w:t>must be derived from B</w:t>
        </w:r>
        <w:r w:rsidRPr="007F7E2B">
          <w:rPr>
            <w:vertAlign w:val="subscript"/>
          </w:rPr>
          <w:t>ws</w:t>
        </w:r>
        <w:r w:rsidRPr="007F7E2B">
          <w:t xml:space="preserve"> using the following equation: </w:t>
        </w:r>
      </w:ins>
    </w:p>
    <w:p w14:paraId="16D627F5" w14:textId="6EDC19FE" w:rsidR="00C92569" w:rsidRPr="007F7E2B" w:rsidRDefault="00977A8E">
      <w:pPr>
        <w:spacing w:after="123" w:line="259" w:lineRule="auto"/>
        <w:ind w:left="2126"/>
        <w:rPr>
          <w:ins w:id="19127" w:author="V2" w:date="2025-04-14T14:19:00Z" w16du:dateUtc="2025-04-14T19:19:00Z"/>
        </w:rPr>
      </w:pPr>
      <w:ins w:id="19128"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77078" behindDoc="1" locked="0" layoutInCell="1" allowOverlap="1" wp14:anchorId="76B9F463" wp14:editId="17B1260E">
              <wp:simplePos x="0" y="0"/>
              <wp:positionH relativeFrom="column">
                <wp:posOffset>793750</wp:posOffset>
              </wp:positionH>
              <wp:positionV relativeFrom="paragraph">
                <wp:posOffset>290195</wp:posOffset>
              </wp:positionV>
              <wp:extent cx="1816100" cy="457200"/>
              <wp:effectExtent l="0" t="0" r="0" b="0"/>
              <wp:wrapTight wrapText="bothSides">
                <wp:wrapPolygon edited="0">
                  <wp:start x="0" y="0"/>
                  <wp:lineTo x="0" y="20700"/>
                  <wp:lineTo x="21298" y="20700"/>
                  <wp:lineTo x="21298" y="0"/>
                  <wp:lineTo x="0" y="0"/>
                </wp:wrapPolygon>
              </wp:wrapTight>
              <wp:docPr id="1915946797"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46797" name="Picture 1" descr="A black and white text&#10;&#10;AI-generated content may be incorrect."/>
                      <pic:cNvPicPr/>
                    </pic:nvPicPr>
                    <pic:blipFill>
                      <a:blip r:embed="rId147">
                        <a:extLst>
                          <a:ext uri="{28A0092B-C50C-407E-A947-70E740481C1C}">
                            <a14:useLocalDpi xmlns:a14="http://schemas.microsoft.com/office/drawing/2010/main" val="0"/>
                          </a:ext>
                        </a:extLst>
                      </a:blip>
                      <a:stretch>
                        <a:fillRect/>
                      </a:stretch>
                    </pic:blipFill>
                    <pic:spPr>
                      <a:xfrm>
                        <a:off x="0" y="0"/>
                        <a:ext cx="1816100" cy="457200"/>
                      </a:xfrm>
                      <a:prstGeom prst="rect">
                        <a:avLst/>
                      </a:prstGeom>
                    </pic:spPr>
                  </pic:pic>
                </a:graphicData>
              </a:graphic>
              <wp14:sizeRelH relativeFrom="page">
                <wp14:pctWidth>0</wp14:pctWidth>
              </wp14:sizeRelH>
              <wp14:sizeRelV relativeFrom="page">
                <wp14:pctHeight>0</wp14:pctHeight>
              </wp14:sizeRelV>
            </wp:anchor>
          </w:drawing>
        </w:r>
        <w:r w:rsidR="00C92569" w:rsidRPr="007F7E2B">
          <w:t xml:space="preserve"> </w:t>
        </w:r>
      </w:ins>
    </w:p>
    <w:p w14:paraId="30C7A118" w14:textId="4356AA9D" w:rsidR="00C92569" w:rsidRPr="007F7E2B" w:rsidRDefault="00C92569">
      <w:pPr>
        <w:tabs>
          <w:tab w:val="center" w:pos="2031"/>
          <w:tab w:val="center" w:pos="3601"/>
          <w:tab w:val="center" w:pos="4321"/>
          <w:tab w:val="center" w:pos="5041"/>
          <w:tab w:val="center" w:pos="5761"/>
          <w:tab w:val="center" w:pos="6481"/>
          <w:tab w:val="center" w:pos="7461"/>
        </w:tabs>
        <w:spacing w:after="58"/>
        <w:rPr>
          <w:ins w:id="19129" w:author="V2" w:date="2025-04-14T14:19:00Z" w16du:dateUtc="2025-04-14T19:19:00Z"/>
        </w:rPr>
      </w:pPr>
      <w:ins w:id="19130" w:author="V2" w:date="2025-04-14T14:19:00Z" w16du:dateUtc="2025-04-14T19:19:00Z">
        <w:r w:rsidRPr="007F7E2B">
          <w:rPr>
            <w:sz w:val="22"/>
          </w:rPr>
          <w:tab/>
        </w:r>
        <w:r w:rsidRPr="007F7E2B">
          <w:tab/>
          <w:t xml:space="preserve"> </w:t>
        </w:r>
        <w:r w:rsidRPr="007F7E2B">
          <w:tab/>
          <w:t xml:space="preserve"> </w:t>
        </w:r>
        <w:r w:rsidRPr="007F7E2B">
          <w:tab/>
          <w:t xml:space="preserve"> </w:t>
        </w:r>
        <w:r w:rsidRPr="007F7E2B">
          <w:tab/>
          <w:t xml:space="preserve"> </w:t>
        </w:r>
        <w:r w:rsidRPr="007F7E2B">
          <w:tab/>
          <w:t xml:space="preserve"> </w:t>
        </w:r>
        <w:r w:rsidRPr="007F7E2B">
          <w:tab/>
          <w:t xml:space="preserve">(15.6) </w:t>
        </w:r>
      </w:ins>
    </w:p>
    <w:p w14:paraId="757BED4F" w14:textId="77777777" w:rsidR="00C92569" w:rsidRPr="007F7E2B" w:rsidRDefault="00C92569">
      <w:pPr>
        <w:spacing w:line="259" w:lineRule="auto"/>
        <w:ind w:left="2126"/>
        <w:rPr>
          <w:ins w:id="19131" w:author="V2" w:date="2025-04-14T14:19:00Z" w16du:dateUtc="2025-04-14T19:19:00Z"/>
        </w:rPr>
      </w:pPr>
      <w:ins w:id="19132" w:author="V2" w:date="2025-04-14T14:19:00Z" w16du:dateUtc="2025-04-14T19:19:00Z">
        <w:r w:rsidRPr="007F7E2B">
          <w:t xml:space="preserve"> </w:t>
        </w:r>
      </w:ins>
    </w:p>
    <w:tbl>
      <w:tblPr>
        <w:tblStyle w:val="TableGrid0"/>
        <w:tblW w:w="8059" w:type="dxa"/>
        <w:tblInd w:w="1080" w:type="dxa"/>
        <w:tblLook w:val="04A0" w:firstRow="1" w:lastRow="0" w:firstColumn="1" w:lastColumn="0" w:noHBand="0" w:noVBand="1"/>
      </w:tblPr>
      <w:tblGrid>
        <w:gridCol w:w="831"/>
        <w:gridCol w:w="789"/>
        <w:gridCol w:w="6439"/>
      </w:tblGrid>
      <w:tr w:rsidR="00C92569" w:rsidRPr="007F7E2B" w14:paraId="426C2E60" w14:textId="77777777">
        <w:trPr>
          <w:trHeight w:val="468"/>
          <w:ins w:id="19133" w:author="V2" w:date="2025-04-14T14:19:00Z" w16du:dateUtc="2025-04-14T19:19:00Z"/>
        </w:trPr>
        <w:tc>
          <w:tcPr>
            <w:tcW w:w="831" w:type="dxa"/>
            <w:tcBorders>
              <w:top w:val="nil"/>
              <w:left w:val="nil"/>
              <w:bottom w:val="nil"/>
              <w:right w:val="nil"/>
            </w:tcBorders>
          </w:tcPr>
          <w:p w14:paraId="2E4BD681" w14:textId="77777777" w:rsidR="00C92569" w:rsidRPr="007F7E2B" w:rsidRDefault="00C92569">
            <w:pPr>
              <w:spacing w:line="259" w:lineRule="auto"/>
              <w:rPr>
                <w:ins w:id="19134" w:author="V2" w:date="2025-04-14T14:19:00Z" w16du:dateUtc="2025-04-14T19:19:00Z"/>
              </w:rPr>
            </w:pPr>
            <w:ins w:id="19135" w:author="V2" w:date="2025-04-14T14:19:00Z" w16du:dateUtc="2025-04-14T19:19:00Z">
              <w:r w:rsidRPr="007F7E2B">
                <w:t xml:space="preserve">Where </w:t>
              </w:r>
            </w:ins>
          </w:p>
        </w:tc>
        <w:tc>
          <w:tcPr>
            <w:tcW w:w="789" w:type="dxa"/>
            <w:tcBorders>
              <w:top w:val="nil"/>
              <w:left w:val="nil"/>
              <w:bottom w:val="nil"/>
              <w:right w:val="nil"/>
            </w:tcBorders>
            <w:vAlign w:val="bottom"/>
          </w:tcPr>
          <w:p w14:paraId="2E70CE6F" w14:textId="77777777" w:rsidR="00C92569" w:rsidRPr="007F7E2B" w:rsidRDefault="00C92569">
            <w:pPr>
              <w:spacing w:line="259" w:lineRule="auto"/>
              <w:ind w:left="215"/>
              <w:rPr>
                <w:ins w:id="19136" w:author="V2" w:date="2025-04-14T14:19:00Z" w16du:dateUtc="2025-04-14T19:19:00Z"/>
              </w:rPr>
            </w:pPr>
            <w:ins w:id="19137" w:author="V2" w:date="2025-04-14T14:19:00Z" w16du:dateUtc="2025-04-14T19:19:00Z">
              <w:r w:rsidRPr="007F7E2B">
                <w:t xml:space="preserve"> </w:t>
              </w:r>
            </w:ins>
          </w:p>
        </w:tc>
        <w:tc>
          <w:tcPr>
            <w:tcW w:w="6438" w:type="dxa"/>
            <w:tcBorders>
              <w:top w:val="nil"/>
              <w:left w:val="nil"/>
              <w:bottom w:val="nil"/>
              <w:right w:val="nil"/>
            </w:tcBorders>
          </w:tcPr>
          <w:p w14:paraId="38AC3B50" w14:textId="77777777" w:rsidR="00C92569" w:rsidRPr="007F7E2B" w:rsidRDefault="00C92569">
            <w:pPr>
              <w:spacing w:after="160" w:line="259" w:lineRule="auto"/>
              <w:rPr>
                <w:ins w:id="19138" w:author="V2" w:date="2025-04-14T14:19:00Z" w16du:dateUtc="2025-04-14T19:19:00Z"/>
              </w:rPr>
            </w:pPr>
          </w:p>
        </w:tc>
      </w:tr>
      <w:tr w:rsidR="00C92569" w:rsidRPr="007F7E2B" w14:paraId="21F1276D" w14:textId="77777777">
        <w:trPr>
          <w:trHeight w:val="360"/>
          <w:ins w:id="19139" w:author="V2" w:date="2025-04-14T14:19:00Z" w16du:dateUtc="2025-04-14T19:19:00Z"/>
        </w:trPr>
        <w:tc>
          <w:tcPr>
            <w:tcW w:w="831" w:type="dxa"/>
            <w:tcBorders>
              <w:top w:val="nil"/>
              <w:left w:val="nil"/>
              <w:bottom w:val="nil"/>
              <w:right w:val="nil"/>
            </w:tcBorders>
          </w:tcPr>
          <w:p w14:paraId="4B3BE933" w14:textId="77777777" w:rsidR="00C92569" w:rsidRPr="007F7E2B" w:rsidRDefault="00C92569">
            <w:pPr>
              <w:spacing w:line="259" w:lineRule="auto"/>
              <w:ind w:left="45"/>
              <w:rPr>
                <w:ins w:id="19140" w:author="V2" w:date="2025-04-14T14:19:00Z" w16du:dateUtc="2025-04-14T19:19:00Z"/>
              </w:rPr>
            </w:pPr>
            <w:ins w:id="19141" w:author="V2" w:date="2025-04-14T14:19:00Z" w16du:dateUtc="2025-04-14T19:19:00Z">
              <w:r w:rsidRPr="007F7E2B">
                <w:rPr>
                  <w:rFonts w:ascii="Times New Roman" w:eastAsia="Times New Roman" w:hAnsi="Times New Roman" w:cs="Times New Roman"/>
                  <w:i/>
                </w:rPr>
                <w:t>B</w:t>
              </w:r>
              <w:r w:rsidRPr="007F7E2B">
                <w:rPr>
                  <w:rFonts w:ascii="Times New Roman" w:eastAsia="Times New Roman" w:hAnsi="Times New Roman" w:cs="Times New Roman"/>
                  <w:i/>
                  <w:sz w:val="14"/>
                </w:rPr>
                <w:t>AB</w:t>
              </w:r>
              <w:r w:rsidRPr="007F7E2B">
                <w:rPr>
                  <w:rFonts w:ascii="Times New Roman" w:eastAsia="Times New Roman" w:hAnsi="Times New Roman" w:cs="Times New Roman"/>
                  <w:i/>
                  <w:sz w:val="10"/>
                </w:rPr>
                <w:t>s</w:t>
              </w:r>
              <w:r w:rsidRPr="007F7E2B">
                <w:t xml:space="preserve"> </w:t>
              </w:r>
            </w:ins>
          </w:p>
        </w:tc>
        <w:tc>
          <w:tcPr>
            <w:tcW w:w="789" w:type="dxa"/>
            <w:tcBorders>
              <w:top w:val="nil"/>
              <w:left w:val="nil"/>
              <w:bottom w:val="nil"/>
              <w:right w:val="nil"/>
            </w:tcBorders>
          </w:tcPr>
          <w:p w14:paraId="546E1893" w14:textId="77777777" w:rsidR="00C92569" w:rsidRPr="007F7E2B" w:rsidRDefault="00C92569">
            <w:pPr>
              <w:spacing w:line="259" w:lineRule="auto"/>
              <w:ind w:left="160"/>
              <w:rPr>
                <w:ins w:id="19142" w:author="V2" w:date="2025-04-14T14:19:00Z" w16du:dateUtc="2025-04-14T19:19:00Z"/>
              </w:rPr>
            </w:pPr>
            <w:ins w:id="19143" w:author="V2" w:date="2025-04-14T14:19:00Z" w16du:dateUtc="2025-04-14T19:19:00Z">
              <w:r w:rsidRPr="007F7E2B">
                <w:t xml:space="preserve">= </w:t>
              </w:r>
            </w:ins>
          </w:p>
        </w:tc>
        <w:tc>
          <w:tcPr>
            <w:tcW w:w="6438" w:type="dxa"/>
            <w:tcBorders>
              <w:top w:val="nil"/>
              <w:left w:val="nil"/>
              <w:bottom w:val="nil"/>
              <w:right w:val="nil"/>
            </w:tcBorders>
          </w:tcPr>
          <w:p w14:paraId="1EB1B172" w14:textId="77777777" w:rsidR="00C92569" w:rsidRPr="007F7E2B" w:rsidRDefault="00C92569">
            <w:pPr>
              <w:spacing w:line="259" w:lineRule="auto"/>
              <w:jc w:val="both"/>
              <w:rPr>
                <w:ins w:id="19144" w:author="V2" w:date="2025-04-14T14:19:00Z" w16du:dateUtc="2025-04-14T19:19:00Z"/>
              </w:rPr>
            </w:pPr>
            <w:ins w:id="19145" w:author="V2" w:date="2025-04-14T14:19:00Z" w16du:dateUtc="2025-04-14T19:19:00Z">
              <w:r w:rsidRPr="007F7E2B">
                <w:t xml:space="preserve">Total aboveground large woody biomass in the stratum before the fire, t  </w:t>
              </w:r>
            </w:ins>
          </w:p>
        </w:tc>
      </w:tr>
      <w:tr w:rsidR="00C92569" w:rsidRPr="007F7E2B" w14:paraId="737AC62E" w14:textId="77777777">
        <w:trPr>
          <w:trHeight w:val="246"/>
          <w:ins w:id="19146" w:author="V2" w:date="2025-04-14T14:19:00Z" w16du:dateUtc="2025-04-14T19:19:00Z"/>
        </w:trPr>
        <w:tc>
          <w:tcPr>
            <w:tcW w:w="831" w:type="dxa"/>
            <w:tcBorders>
              <w:top w:val="nil"/>
              <w:left w:val="nil"/>
              <w:bottom w:val="nil"/>
              <w:right w:val="nil"/>
            </w:tcBorders>
          </w:tcPr>
          <w:p w14:paraId="3B823F3D" w14:textId="77777777" w:rsidR="00C92569" w:rsidRPr="007F7E2B" w:rsidRDefault="00C92569">
            <w:pPr>
              <w:spacing w:line="259" w:lineRule="auto"/>
              <w:rPr>
                <w:ins w:id="19147" w:author="V2" w:date="2025-04-14T14:19:00Z" w16du:dateUtc="2025-04-14T19:19:00Z"/>
              </w:rPr>
            </w:pPr>
            <w:ins w:id="19148" w:author="V2" w:date="2025-04-14T14:19:00Z" w16du:dateUtc="2025-04-14T19:19:00Z">
              <w:r w:rsidRPr="007F7E2B">
                <w:t>B</w:t>
              </w:r>
              <w:r w:rsidRPr="007F7E2B">
                <w:rPr>
                  <w:vertAlign w:val="subscript"/>
                </w:rPr>
                <w:t>ws</w:t>
              </w:r>
              <w:r w:rsidRPr="007F7E2B">
                <w:t xml:space="preserve"> </w:t>
              </w:r>
            </w:ins>
          </w:p>
        </w:tc>
        <w:tc>
          <w:tcPr>
            <w:tcW w:w="789" w:type="dxa"/>
            <w:tcBorders>
              <w:top w:val="nil"/>
              <w:left w:val="nil"/>
              <w:bottom w:val="nil"/>
              <w:right w:val="nil"/>
            </w:tcBorders>
          </w:tcPr>
          <w:p w14:paraId="0EC0DB4F" w14:textId="77777777" w:rsidR="00C92569" w:rsidRPr="007F7E2B" w:rsidRDefault="00C92569">
            <w:pPr>
              <w:spacing w:line="259" w:lineRule="auto"/>
              <w:ind w:left="160"/>
              <w:rPr>
                <w:ins w:id="19149" w:author="V2" w:date="2025-04-14T14:19:00Z" w16du:dateUtc="2025-04-14T19:19:00Z"/>
              </w:rPr>
            </w:pPr>
            <w:ins w:id="19150" w:author="V2" w:date="2025-04-14T14:19:00Z" w16du:dateUtc="2025-04-14T19:19:00Z">
              <w:r w:rsidRPr="007F7E2B">
                <w:t xml:space="preserve">=  </w:t>
              </w:r>
            </w:ins>
          </w:p>
        </w:tc>
        <w:tc>
          <w:tcPr>
            <w:tcW w:w="6438" w:type="dxa"/>
            <w:tcBorders>
              <w:top w:val="nil"/>
              <w:left w:val="nil"/>
              <w:bottom w:val="nil"/>
              <w:right w:val="nil"/>
            </w:tcBorders>
          </w:tcPr>
          <w:p w14:paraId="17AA1881" w14:textId="77777777" w:rsidR="00C92569" w:rsidRPr="007F7E2B" w:rsidRDefault="00C92569">
            <w:pPr>
              <w:spacing w:line="259" w:lineRule="auto"/>
              <w:rPr>
                <w:ins w:id="19151" w:author="V2" w:date="2025-04-14T14:19:00Z" w16du:dateUtc="2025-04-14T19:19:00Z"/>
              </w:rPr>
            </w:pPr>
            <w:ins w:id="19152" w:author="V2" w:date="2025-04-14T14:19:00Z" w16du:dateUtc="2025-04-14T19:19:00Z">
              <w:r w:rsidRPr="007F7E2B">
                <w:t xml:space="preserve">Total large woody biomass in the stratum before the fire, t </w:t>
              </w:r>
            </w:ins>
          </w:p>
        </w:tc>
      </w:tr>
      <w:tr w:rsidR="00C92569" w:rsidRPr="007F7E2B" w14:paraId="2E4FF5A8" w14:textId="77777777">
        <w:trPr>
          <w:trHeight w:val="218"/>
          <w:ins w:id="19153" w:author="V2" w:date="2025-04-14T14:19:00Z" w16du:dateUtc="2025-04-14T19:19:00Z"/>
        </w:trPr>
        <w:tc>
          <w:tcPr>
            <w:tcW w:w="831" w:type="dxa"/>
            <w:tcBorders>
              <w:top w:val="nil"/>
              <w:left w:val="nil"/>
              <w:bottom w:val="nil"/>
              <w:right w:val="nil"/>
            </w:tcBorders>
          </w:tcPr>
          <w:p w14:paraId="4811D131" w14:textId="77777777" w:rsidR="00C92569" w:rsidRPr="007F7E2B" w:rsidRDefault="00C92569">
            <w:pPr>
              <w:spacing w:line="259" w:lineRule="auto"/>
              <w:rPr>
                <w:ins w:id="19154" w:author="V2" w:date="2025-04-14T14:19:00Z" w16du:dateUtc="2025-04-14T19:19:00Z"/>
              </w:rPr>
            </w:pPr>
            <w:ins w:id="19155" w:author="V2" w:date="2025-04-14T14:19:00Z" w16du:dateUtc="2025-04-14T19:19:00Z">
              <w:r w:rsidRPr="007F7E2B">
                <w:t xml:space="preserve">R </w:t>
              </w:r>
            </w:ins>
          </w:p>
        </w:tc>
        <w:tc>
          <w:tcPr>
            <w:tcW w:w="789" w:type="dxa"/>
            <w:tcBorders>
              <w:top w:val="nil"/>
              <w:left w:val="nil"/>
              <w:bottom w:val="nil"/>
              <w:right w:val="nil"/>
            </w:tcBorders>
          </w:tcPr>
          <w:p w14:paraId="6E930FA7" w14:textId="77777777" w:rsidR="00C92569" w:rsidRPr="007F7E2B" w:rsidRDefault="00C92569">
            <w:pPr>
              <w:spacing w:line="259" w:lineRule="auto"/>
              <w:ind w:left="160"/>
              <w:rPr>
                <w:ins w:id="19156" w:author="V2" w:date="2025-04-14T14:19:00Z" w16du:dateUtc="2025-04-14T19:19:00Z"/>
              </w:rPr>
            </w:pPr>
            <w:ins w:id="19157" w:author="V2" w:date="2025-04-14T14:19:00Z" w16du:dateUtc="2025-04-14T19:19:00Z">
              <w:r w:rsidRPr="007F7E2B">
                <w:t xml:space="preserve">= </w:t>
              </w:r>
            </w:ins>
          </w:p>
        </w:tc>
        <w:tc>
          <w:tcPr>
            <w:tcW w:w="6438" w:type="dxa"/>
            <w:tcBorders>
              <w:top w:val="nil"/>
              <w:left w:val="nil"/>
              <w:bottom w:val="nil"/>
              <w:right w:val="nil"/>
            </w:tcBorders>
          </w:tcPr>
          <w:p w14:paraId="1ACC651E" w14:textId="77777777" w:rsidR="00C92569" w:rsidRPr="007F7E2B" w:rsidRDefault="00C92569">
            <w:pPr>
              <w:spacing w:line="259" w:lineRule="auto"/>
              <w:rPr>
                <w:ins w:id="19158" w:author="V2" w:date="2025-04-14T14:19:00Z" w16du:dateUtc="2025-04-14T19:19:00Z"/>
              </w:rPr>
            </w:pPr>
            <w:ins w:id="19159" w:author="V2" w:date="2025-04-14T14:19:00Z" w16du:dateUtc="2025-04-14T19:19:00Z">
              <w:r w:rsidRPr="007F7E2B">
                <w:t xml:space="preserve">Root to shoot ratio, dimensionless </w:t>
              </w:r>
            </w:ins>
          </w:p>
        </w:tc>
      </w:tr>
    </w:tbl>
    <w:p w14:paraId="4C900BFE" w14:textId="77777777" w:rsidR="00C92569" w:rsidRPr="007F7E2B" w:rsidRDefault="00C92569">
      <w:pPr>
        <w:spacing w:after="261" w:line="259" w:lineRule="auto"/>
        <w:ind w:left="1440"/>
        <w:rPr>
          <w:ins w:id="19160" w:author="V2" w:date="2025-04-14T14:19:00Z" w16du:dateUtc="2025-04-14T19:19:00Z"/>
        </w:rPr>
      </w:pPr>
      <w:ins w:id="19161" w:author="V2" w:date="2025-04-14T14:19:00Z" w16du:dateUtc="2025-04-14T19:19:00Z">
        <w:r w:rsidRPr="007F7E2B">
          <w:t xml:space="preserve"> </w:t>
        </w:r>
      </w:ins>
    </w:p>
    <w:p w14:paraId="4D28E092" w14:textId="77777777" w:rsidR="00C92569" w:rsidRPr="007F7E2B" w:rsidRDefault="00C92569">
      <w:pPr>
        <w:spacing w:after="271" w:line="250" w:lineRule="auto"/>
        <w:ind w:left="730"/>
        <w:rPr>
          <w:ins w:id="19162" w:author="V2" w:date="2025-04-14T14:19:00Z" w16du:dateUtc="2025-04-14T19:19:00Z"/>
        </w:rPr>
      </w:pPr>
      <w:ins w:id="19163" w:author="V2" w:date="2025-04-14T14:19:00Z" w16du:dateUtc="2025-04-14T19:19:00Z">
        <w:r w:rsidRPr="007F7E2B">
          <w:rPr>
            <w:rFonts w:ascii="Arial" w:eastAsia="Arial" w:hAnsi="Arial" w:cs="Arial"/>
            <w:b/>
          </w:rPr>
          <w:t xml:space="preserve">Step 1c-2: Determine the large woody vegetation types present in the burned area. </w:t>
        </w:r>
      </w:ins>
    </w:p>
    <w:p w14:paraId="343C1DF4" w14:textId="77777777" w:rsidR="00C92569" w:rsidRPr="007F7E2B" w:rsidRDefault="00C92569">
      <w:pPr>
        <w:ind w:left="730" w:right="13"/>
        <w:rPr>
          <w:ins w:id="19164" w:author="V2" w:date="2025-04-14T14:19:00Z" w16du:dateUtc="2025-04-14T19:19:00Z"/>
        </w:rPr>
      </w:pPr>
      <w:ins w:id="19165" w:author="V2" w:date="2025-04-14T14:19:00Z" w16du:dateUtc="2025-04-14T19:19:00Z">
        <w:r w:rsidRPr="007F7E2B">
          <w:t xml:space="preserve">Woody vegetation types are classes of species, sizes, or other variables on which the fire had similar impacts.  For instance, one vegetation type might consist of all large shrubs and small trees less than 6 m tall, another group might consist of isolated fire resistant trees greater than 6 m tall, and another type might consist of densely stocked areas of trees greater than 6 m tall where crown fire occurred.  Document the definition of each woody vegetation type, and undertake each of the following steps for each of the types. </w:t>
        </w:r>
      </w:ins>
    </w:p>
    <w:p w14:paraId="0155D61D" w14:textId="77777777" w:rsidR="00C92569" w:rsidRPr="007F7E2B" w:rsidRDefault="00C92569">
      <w:pPr>
        <w:spacing w:line="259" w:lineRule="auto"/>
        <w:ind w:left="720"/>
        <w:rPr>
          <w:ins w:id="19166" w:author="V2" w:date="2025-04-14T14:19:00Z" w16du:dateUtc="2025-04-14T19:19:00Z"/>
        </w:rPr>
      </w:pPr>
      <w:ins w:id="19167" w:author="V2" w:date="2025-04-14T14:19:00Z" w16du:dateUtc="2025-04-14T19:19:00Z">
        <w:r w:rsidRPr="007F7E2B">
          <w:t xml:space="preserve"> </w:t>
        </w:r>
      </w:ins>
    </w:p>
    <w:p w14:paraId="5503BA0D" w14:textId="77777777" w:rsidR="00C92569" w:rsidRPr="007F7E2B" w:rsidRDefault="00C92569">
      <w:pPr>
        <w:spacing w:line="250" w:lineRule="auto"/>
        <w:ind w:left="730"/>
        <w:rPr>
          <w:ins w:id="19168" w:author="V2" w:date="2025-04-14T14:19:00Z" w16du:dateUtc="2025-04-14T19:19:00Z"/>
        </w:rPr>
      </w:pPr>
      <w:ins w:id="19169" w:author="V2" w:date="2025-04-14T14:19:00Z" w16du:dateUtc="2025-04-14T19:19:00Z">
        <w:r w:rsidRPr="007F7E2B">
          <w:rPr>
            <w:rFonts w:ascii="Arial" w:eastAsia="Arial" w:hAnsi="Arial" w:cs="Arial"/>
            <w:b/>
          </w:rPr>
          <w:t xml:space="preserve">Step 1c-3: Determine the fuels consumed. </w:t>
        </w:r>
      </w:ins>
    </w:p>
    <w:p w14:paraId="0B056250" w14:textId="77777777" w:rsidR="00C92569" w:rsidRPr="007F7E2B" w:rsidRDefault="00C92569">
      <w:pPr>
        <w:spacing w:line="259" w:lineRule="auto"/>
        <w:ind w:left="720"/>
        <w:rPr>
          <w:ins w:id="19170" w:author="V2" w:date="2025-04-14T14:19:00Z" w16du:dateUtc="2025-04-14T19:19:00Z"/>
        </w:rPr>
      </w:pPr>
      <w:ins w:id="19171" w:author="V2" w:date="2025-04-14T14:19:00Z" w16du:dateUtc="2025-04-14T19:19:00Z">
        <w:r w:rsidRPr="007F7E2B">
          <w:t xml:space="preserve"> </w:t>
        </w:r>
      </w:ins>
    </w:p>
    <w:p w14:paraId="689950FB" w14:textId="77777777" w:rsidR="00C92569" w:rsidRPr="007F7E2B" w:rsidRDefault="00C92569">
      <w:pPr>
        <w:ind w:left="730" w:right="13"/>
        <w:rPr>
          <w:ins w:id="19172" w:author="V2" w:date="2025-04-14T14:19:00Z" w16du:dateUtc="2025-04-14T19:19:00Z"/>
        </w:rPr>
      </w:pPr>
      <w:ins w:id="19173" w:author="V2" w:date="2025-04-14T14:19:00Z" w16du:dateUtc="2025-04-14T19:19:00Z">
        <w:r w:rsidRPr="007F7E2B">
          <w:t xml:space="preserve">After the fire, sample each different woody vegetation type (species, species group, size group, or other grouping) to determine the average size class of the fine biomass consumed in areas of the canopy which were burned.  Biomass will be conservatively counted as consumed when more than 50% of the cross-sectional area of the twig or branch is missing or consists of char.  Thus for example, for a given species group, it may be determined that on average branches less than 1 cm in diameter were consumed. </w:t>
        </w:r>
      </w:ins>
    </w:p>
    <w:p w14:paraId="5CC496AE" w14:textId="77777777" w:rsidR="00C92569" w:rsidRPr="007F7E2B" w:rsidRDefault="00C92569">
      <w:pPr>
        <w:spacing w:line="259" w:lineRule="auto"/>
        <w:ind w:left="720"/>
        <w:rPr>
          <w:ins w:id="19174" w:author="V2" w:date="2025-04-14T14:19:00Z" w16du:dateUtc="2025-04-14T19:19:00Z"/>
        </w:rPr>
      </w:pPr>
      <w:ins w:id="19175" w:author="V2" w:date="2025-04-14T14:19:00Z" w16du:dateUtc="2025-04-14T19:19:00Z">
        <w:r w:rsidRPr="007F7E2B">
          <w:lastRenderedPageBreak/>
          <w:t xml:space="preserve"> </w:t>
        </w:r>
      </w:ins>
    </w:p>
    <w:p w14:paraId="7CD587D2" w14:textId="77777777" w:rsidR="00C92569" w:rsidRPr="007F7E2B" w:rsidRDefault="00C92569">
      <w:pPr>
        <w:spacing w:line="250" w:lineRule="auto"/>
        <w:ind w:left="730"/>
        <w:rPr>
          <w:ins w:id="19176" w:author="V2" w:date="2025-04-14T14:19:00Z" w16du:dateUtc="2025-04-14T19:19:00Z"/>
        </w:rPr>
      </w:pPr>
      <w:ins w:id="19177" w:author="V2" w:date="2025-04-14T14:19:00Z" w16du:dateUtc="2025-04-14T19:19:00Z">
        <w:r w:rsidRPr="007F7E2B">
          <w:rPr>
            <w:rFonts w:ascii="Arial" w:eastAsia="Arial" w:hAnsi="Arial" w:cs="Arial"/>
            <w:b/>
          </w:rPr>
          <w:t>Step 1c-4: Determine the percentage of canopy surface</w:t>
        </w:r>
        <w:r w:rsidRPr="007F7E2B">
          <w:rPr>
            <w:rFonts w:ascii="Arial" w:eastAsia="Arial" w:hAnsi="Arial" w:cs="Arial"/>
            <w:b/>
            <w:i/>
          </w:rPr>
          <w:t xml:space="preserve"> </w:t>
        </w:r>
        <w:r w:rsidRPr="007F7E2B">
          <w:rPr>
            <w:rFonts w:ascii="Arial" w:eastAsia="Arial" w:hAnsi="Arial" w:cs="Arial"/>
            <w:b/>
          </w:rPr>
          <w:t xml:space="preserve">consumed. </w:t>
        </w:r>
      </w:ins>
    </w:p>
    <w:p w14:paraId="26C871BC" w14:textId="77777777" w:rsidR="00C92569" w:rsidRPr="007F7E2B" w:rsidRDefault="00C92569">
      <w:pPr>
        <w:spacing w:line="259" w:lineRule="auto"/>
        <w:ind w:left="720"/>
        <w:rPr>
          <w:ins w:id="19178" w:author="V2" w:date="2025-04-14T14:19:00Z" w16du:dateUtc="2025-04-14T19:19:00Z"/>
        </w:rPr>
      </w:pPr>
      <w:ins w:id="19179" w:author="V2" w:date="2025-04-14T14:19:00Z" w16du:dateUtc="2025-04-14T19:19:00Z">
        <w:r w:rsidRPr="007F7E2B">
          <w:t xml:space="preserve"> </w:t>
        </w:r>
      </w:ins>
    </w:p>
    <w:p w14:paraId="72C0093E" w14:textId="77777777" w:rsidR="00C92569" w:rsidRPr="007F7E2B" w:rsidRDefault="00C92569">
      <w:pPr>
        <w:spacing w:after="272"/>
        <w:ind w:left="730" w:right="13"/>
        <w:rPr>
          <w:ins w:id="19180" w:author="V2" w:date="2025-04-14T14:19:00Z" w16du:dateUtc="2025-04-14T19:19:00Z"/>
        </w:rPr>
      </w:pPr>
      <w:ins w:id="19181" w:author="V2" w:date="2025-04-14T14:19:00Z" w16du:dateUtc="2025-04-14T19:19:00Z">
        <w:r w:rsidRPr="007F7E2B">
          <w:t xml:space="preserve">Depending on the nature of the fire (ground fire, canopy fire, etc.), the fire may have consumed biomass throughout the canopy, or only in the lower sections.  Through observation and/or sampling, determine the average percentage of the canopy surface consumed by fire for each species or species group. </w:t>
        </w:r>
      </w:ins>
    </w:p>
    <w:p w14:paraId="4C2F8875" w14:textId="77777777" w:rsidR="00C92569" w:rsidRPr="007F7E2B" w:rsidRDefault="00C92569">
      <w:pPr>
        <w:spacing w:after="271" w:line="250" w:lineRule="auto"/>
        <w:ind w:left="730"/>
        <w:rPr>
          <w:ins w:id="19182" w:author="V2" w:date="2025-04-14T14:19:00Z" w16du:dateUtc="2025-04-14T19:19:00Z"/>
        </w:rPr>
      </w:pPr>
      <w:ins w:id="19183" w:author="V2" w:date="2025-04-14T14:19:00Z" w16du:dateUtc="2025-04-14T19:19:00Z">
        <w:r w:rsidRPr="007F7E2B">
          <w:rPr>
            <w:rFonts w:ascii="Arial" w:eastAsia="Arial" w:hAnsi="Arial" w:cs="Arial"/>
            <w:b/>
          </w:rPr>
          <w:t xml:space="preserve">Step 1c-5: Determine the amount of fuel per unit of canopy surface. </w:t>
        </w:r>
      </w:ins>
    </w:p>
    <w:p w14:paraId="5692D0F0" w14:textId="77777777" w:rsidR="00C92569" w:rsidRPr="007F7E2B" w:rsidRDefault="00C92569">
      <w:pPr>
        <w:ind w:left="730" w:right="13"/>
        <w:rPr>
          <w:ins w:id="19184" w:author="V2" w:date="2025-04-14T14:19:00Z" w16du:dateUtc="2025-04-14T19:19:00Z"/>
        </w:rPr>
      </w:pPr>
      <w:ins w:id="19185" w:author="V2" w:date="2025-04-14T14:19:00Z" w16du:dateUtc="2025-04-14T19:19:00Z">
        <w:r w:rsidRPr="007F7E2B">
          <w:t xml:space="preserve">Sampling from unburned areas, determine the amount of biomass per unit area which falls into the burnt size class for each species or species group.  This should be done by clipping all the biomass at or below the burnt size class within a specified area (a 1 m square, for example), drying and weighing it.  Samples must be taken across the range of canopy locations where fire consumption occurred, since the amount of fine biomass may vary by canopy position.  The total of all samples taken must be averaged to determine the amount of biomass burnt per unit of canopy surface. Determine the relationship between canopy surface and a known woody vegetation inventory variable such as DBH. </w:t>
        </w:r>
      </w:ins>
    </w:p>
    <w:p w14:paraId="59665842" w14:textId="77777777" w:rsidR="00C92569" w:rsidRPr="007F7E2B" w:rsidRDefault="00C92569">
      <w:pPr>
        <w:spacing w:line="259" w:lineRule="auto"/>
        <w:ind w:left="720"/>
        <w:rPr>
          <w:ins w:id="19186" w:author="V2" w:date="2025-04-14T14:19:00Z" w16du:dateUtc="2025-04-14T19:19:00Z"/>
        </w:rPr>
      </w:pPr>
      <w:ins w:id="19187" w:author="V2" w:date="2025-04-14T14:19:00Z" w16du:dateUtc="2025-04-14T19:19:00Z">
        <w:r w:rsidRPr="007F7E2B">
          <w:t xml:space="preserve"> </w:t>
        </w:r>
      </w:ins>
    </w:p>
    <w:p w14:paraId="4654CA59" w14:textId="756184CF" w:rsidR="00C92569" w:rsidRPr="007F7E2B" w:rsidRDefault="00AB3E30">
      <w:pPr>
        <w:spacing w:after="344"/>
        <w:ind w:left="730" w:right="13"/>
        <w:rPr>
          <w:ins w:id="19188" w:author="V2" w:date="2025-04-14T14:19:00Z" w16du:dateUtc="2025-04-14T19:19:00Z"/>
        </w:rPr>
      </w:pPr>
      <w:ins w:id="19189"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78102" behindDoc="1" locked="0" layoutInCell="1" allowOverlap="1" wp14:anchorId="4C0C6F58" wp14:editId="27B8A8BE">
              <wp:simplePos x="0" y="0"/>
              <wp:positionH relativeFrom="column">
                <wp:posOffset>895350</wp:posOffset>
              </wp:positionH>
              <wp:positionV relativeFrom="paragraph">
                <wp:posOffset>923925</wp:posOffset>
              </wp:positionV>
              <wp:extent cx="2178050" cy="444500"/>
              <wp:effectExtent l="0" t="0" r="0" b="0"/>
              <wp:wrapTight wrapText="bothSides">
                <wp:wrapPolygon edited="0">
                  <wp:start x="0" y="0"/>
                  <wp:lineTo x="0" y="20366"/>
                  <wp:lineTo x="21348" y="20366"/>
                  <wp:lineTo x="21348" y="0"/>
                  <wp:lineTo x="0" y="0"/>
                </wp:wrapPolygon>
              </wp:wrapTight>
              <wp:docPr id="1368338065" name="Picture 1" descr="A math symbols with a plus and a pl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38065" name="Picture 1" descr="A math symbols with a plus and a plus&#10;&#10;AI-generated content may be incorrect."/>
                      <pic:cNvPicPr/>
                    </pic:nvPicPr>
                    <pic:blipFill>
                      <a:blip r:embed="rId148">
                        <a:extLst>
                          <a:ext uri="{28A0092B-C50C-407E-A947-70E740481C1C}">
                            <a14:useLocalDpi xmlns:a14="http://schemas.microsoft.com/office/drawing/2010/main" val="0"/>
                          </a:ext>
                        </a:extLst>
                      </a:blip>
                      <a:stretch>
                        <a:fillRect/>
                      </a:stretch>
                    </pic:blipFill>
                    <pic:spPr>
                      <a:xfrm>
                        <a:off x="0" y="0"/>
                        <a:ext cx="2178050" cy="444500"/>
                      </a:xfrm>
                      <a:prstGeom prst="rect">
                        <a:avLst/>
                      </a:prstGeom>
                    </pic:spPr>
                  </pic:pic>
                </a:graphicData>
              </a:graphic>
              <wp14:sizeRelH relativeFrom="page">
                <wp14:pctWidth>0</wp14:pctWidth>
              </wp14:sizeRelH>
              <wp14:sizeRelV relativeFrom="page">
                <wp14:pctHeight>0</wp14:pctHeight>
              </wp14:sizeRelV>
            </wp:anchor>
          </w:drawing>
        </w:r>
        <w:r w:rsidR="00C92569" w:rsidRPr="007F7E2B">
          <w:t>Canopy surface for a given tree may be approximated using the following equation which describes a simplified shape of a cylinder (with a height of (</w:t>
        </w:r>
        <w:r w:rsidR="00C92569" w:rsidRPr="007F7E2B">
          <w:rPr>
            <w:rFonts w:ascii="Arial" w:eastAsia="Arial" w:hAnsi="Arial" w:cs="Arial"/>
            <w:i/>
          </w:rPr>
          <w:t>ch-r) and radius of r</w:t>
        </w:r>
        <w:r w:rsidR="00C92569" w:rsidRPr="007F7E2B">
          <w:t xml:space="preserve"> and a radius and with half a sphere (with a radius of r): </w:t>
        </w:r>
      </w:ins>
    </w:p>
    <w:p w14:paraId="3DE3812A" w14:textId="7DBA7683" w:rsidR="00C92569" w:rsidRPr="007F7E2B" w:rsidRDefault="00C92569">
      <w:pPr>
        <w:tabs>
          <w:tab w:val="center" w:pos="2296"/>
          <w:tab w:val="center" w:pos="4321"/>
          <w:tab w:val="center" w:pos="5041"/>
          <w:tab w:val="center" w:pos="5761"/>
          <w:tab w:val="center" w:pos="6481"/>
          <w:tab w:val="center" w:pos="7544"/>
        </w:tabs>
        <w:spacing w:after="178" w:line="259" w:lineRule="auto"/>
        <w:rPr>
          <w:ins w:id="19190" w:author="V2" w:date="2025-04-14T14:19:00Z" w16du:dateUtc="2025-04-14T19:19:00Z"/>
        </w:rPr>
      </w:pPr>
      <w:ins w:id="19191" w:author="V2" w:date="2025-04-14T14:19:00Z" w16du:dateUtc="2025-04-14T19:19:00Z">
        <w:r w:rsidRPr="007F7E2B">
          <w:rPr>
            <w:sz w:val="22"/>
          </w:rPr>
          <w:tab/>
        </w:r>
        <w:r w:rsidRPr="007F7E2B">
          <w:t xml:space="preserve"> </w:t>
        </w:r>
        <w:r w:rsidRPr="007F7E2B">
          <w:tab/>
          <w:t xml:space="preserve"> </w:t>
        </w:r>
        <w:r w:rsidRPr="007F7E2B">
          <w:tab/>
          <w:t xml:space="preserve"> </w:t>
        </w:r>
        <w:r w:rsidRPr="007F7E2B">
          <w:tab/>
          <w:t xml:space="preserve">  </w:t>
        </w:r>
        <w:r w:rsidRPr="007F7E2B">
          <w:tab/>
          <w:t xml:space="preserve">   (15.7) </w:t>
        </w:r>
      </w:ins>
    </w:p>
    <w:p w14:paraId="5BDEF103" w14:textId="77777777" w:rsidR="00C92569" w:rsidRPr="007F7E2B" w:rsidRDefault="00C92569">
      <w:pPr>
        <w:spacing w:line="259" w:lineRule="auto"/>
        <w:ind w:left="1080"/>
        <w:rPr>
          <w:ins w:id="19192" w:author="V2" w:date="2025-04-14T14:19:00Z" w16du:dateUtc="2025-04-14T19:19:00Z"/>
        </w:rPr>
      </w:pPr>
      <w:ins w:id="19193" w:author="V2" w:date="2025-04-14T14:19:00Z" w16du:dateUtc="2025-04-14T19:19:00Z">
        <w:r w:rsidRPr="007F7E2B">
          <w:t xml:space="preserve"> </w:t>
        </w:r>
      </w:ins>
    </w:p>
    <w:p w14:paraId="12D0E83E" w14:textId="77777777" w:rsidR="00C92569" w:rsidRPr="007F7E2B" w:rsidRDefault="00C92569">
      <w:pPr>
        <w:spacing w:after="258"/>
        <w:ind w:left="1090" w:right="13"/>
        <w:rPr>
          <w:ins w:id="19194" w:author="V2" w:date="2025-04-14T14:19:00Z" w16du:dateUtc="2025-04-14T19:19:00Z"/>
        </w:rPr>
      </w:pPr>
      <w:ins w:id="19195" w:author="V2" w:date="2025-04-14T14:19:00Z" w16du:dateUtc="2025-04-14T19:19:00Z">
        <w:r w:rsidRPr="007F7E2B">
          <w:t xml:space="preserve">Where: </w:t>
        </w:r>
      </w:ins>
    </w:p>
    <w:p w14:paraId="736A586E" w14:textId="77777777" w:rsidR="00C92569" w:rsidRPr="007F7E2B" w:rsidRDefault="00C92569">
      <w:pPr>
        <w:tabs>
          <w:tab w:val="center" w:pos="1218"/>
          <w:tab w:val="center" w:pos="1858"/>
          <w:tab w:val="center" w:pos="3307"/>
        </w:tabs>
        <w:spacing w:after="130"/>
        <w:rPr>
          <w:ins w:id="19196" w:author="V2" w:date="2025-04-14T14:19:00Z" w16du:dateUtc="2025-04-14T19:19:00Z"/>
        </w:rPr>
      </w:pPr>
      <w:ins w:id="19197" w:author="V2" w:date="2025-04-14T14:19:00Z" w16du:dateUtc="2025-04-14T19:19:00Z">
        <w:r w:rsidRPr="007F7E2B">
          <w:rPr>
            <w:sz w:val="22"/>
          </w:rPr>
          <w:tab/>
        </w:r>
        <w:r w:rsidRPr="007F7E2B">
          <w:rPr>
            <w:rFonts w:ascii="Arial" w:eastAsia="Arial" w:hAnsi="Arial" w:cs="Arial"/>
            <w:i/>
          </w:rPr>
          <w:t>CA</w:t>
        </w:r>
        <w:r w:rsidRPr="007F7E2B">
          <w:t xml:space="preserve">  </w:t>
        </w:r>
        <w:r w:rsidRPr="007F7E2B">
          <w:tab/>
          <w:t xml:space="preserve">=  </w:t>
        </w:r>
        <w:r w:rsidRPr="007F7E2B">
          <w:tab/>
          <w:t>Canopy surface, m</w:t>
        </w:r>
        <w:r w:rsidRPr="007F7E2B">
          <w:rPr>
            <w:vertAlign w:val="superscript"/>
          </w:rPr>
          <w:t>2</w:t>
        </w:r>
        <w:r w:rsidRPr="007F7E2B">
          <w:t xml:space="preserve"> </w:t>
        </w:r>
      </w:ins>
    </w:p>
    <w:p w14:paraId="51CF5FDB" w14:textId="77777777" w:rsidR="00C92569" w:rsidRPr="007F7E2B" w:rsidRDefault="00C92569">
      <w:pPr>
        <w:spacing w:after="110"/>
        <w:ind w:left="2431" w:right="13" w:hanging="1351"/>
        <w:rPr>
          <w:ins w:id="19198" w:author="V2" w:date="2025-04-14T14:19:00Z" w16du:dateUtc="2025-04-14T19:19:00Z"/>
        </w:rPr>
      </w:pPr>
      <w:ins w:id="19199" w:author="V2" w:date="2025-04-14T14:19:00Z" w16du:dateUtc="2025-04-14T19:19:00Z">
        <w:r w:rsidRPr="007F7E2B">
          <w:rPr>
            <w:rFonts w:ascii="Arial" w:eastAsia="Arial" w:hAnsi="Arial" w:cs="Arial"/>
            <w:i/>
          </w:rPr>
          <w:t xml:space="preserve">r  </w:t>
        </w:r>
        <w:r w:rsidRPr="007F7E2B">
          <w:rPr>
            <w:rFonts w:ascii="Arial" w:eastAsia="Arial" w:hAnsi="Arial" w:cs="Arial"/>
            <w:i/>
          </w:rPr>
          <w:tab/>
        </w:r>
        <w:r w:rsidRPr="007F7E2B">
          <w:t xml:space="preserve">=  </w:t>
        </w:r>
        <w:r w:rsidRPr="007F7E2B">
          <w:tab/>
          <w:t xml:space="preserve">Average radius of the canopy (distance from the point of germination to the drip line), m </w:t>
        </w:r>
      </w:ins>
    </w:p>
    <w:p w14:paraId="1B9D43FB" w14:textId="77777777" w:rsidR="00C92569" w:rsidRPr="007F7E2B" w:rsidRDefault="00C92569">
      <w:pPr>
        <w:tabs>
          <w:tab w:val="center" w:pos="1186"/>
          <w:tab w:val="center" w:pos="1858"/>
          <w:tab w:val="right" w:pos="9359"/>
        </w:tabs>
        <w:spacing w:after="120"/>
        <w:rPr>
          <w:ins w:id="19200" w:author="V2" w:date="2025-04-14T14:19:00Z" w16du:dateUtc="2025-04-14T19:19:00Z"/>
        </w:rPr>
      </w:pPr>
      <w:ins w:id="19201" w:author="V2" w:date="2025-04-14T14:19:00Z" w16du:dateUtc="2025-04-14T19:19:00Z">
        <w:r w:rsidRPr="007F7E2B">
          <w:rPr>
            <w:sz w:val="22"/>
          </w:rPr>
          <w:tab/>
        </w:r>
        <w:r w:rsidRPr="007F7E2B">
          <w:rPr>
            <w:rFonts w:ascii="Arial" w:eastAsia="Arial" w:hAnsi="Arial" w:cs="Arial"/>
            <w:i/>
          </w:rPr>
          <w:t xml:space="preserve">ch </w:t>
        </w:r>
        <w:r w:rsidRPr="007F7E2B">
          <w:rPr>
            <w:rFonts w:ascii="Arial" w:eastAsia="Arial" w:hAnsi="Arial" w:cs="Arial"/>
            <w:i/>
          </w:rPr>
          <w:tab/>
        </w:r>
        <w:r w:rsidRPr="007F7E2B">
          <w:t xml:space="preserve">=  </w:t>
        </w:r>
        <w:r w:rsidRPr="007F7E2B">
          <w:tab/>
          <w:t xml:space="preserve">Height of the canopy from the lowest branch to the top of the living crown., m </w:t>
        </w:r>
      </w:ins>
    </w:p>
    <w:p w14:paraId="7B45AB7A" w14:textId="77777777" w:rsidR="00C92569" w:rsidRPr="007F7E2B" w:rsidRDefault="00C92569">
      <w:pPr>
        <w:spacing w:after="103" w:line="259" w:lineRule="auto"/>
        <w:ind w:left="1440"/>
        <w:rPr>
          <w:ins w:id="19202" w:author="V2" w:date="2025-04-14T14:19:00Z" w16du:dateUtc="2025-04-14T19:19:00Z"/>
        </w:rPr>
      </w:pPr>
      <w:ins w:id="19203" w:author="V2" w:date="2025-04-14T14:19:00Z" w16du:dateUtc="2025-04-14T19:19:00Z">
        <w:r w:rsidRPr="007F7E2B">
          <w:t xml:space="preserve"> </w:t>
        </w:r>
      </w:ins>
    </w:p>
    <w:p w14:paraId="3AD06979" w14:textId="77777777" w:rsidR="00C92569" w:rsidRPr="007F7E2B" w:rsidRDefault="00C92569">
      <w:pPr>
        <w:spacing w:after="272"/>
        <w:ind w:left="730" w:right="13"/>
        <w:rPr>
          <w:ins w:id="19204" w:author="V2" w:date="2025-04-14T14:19:00Z" w16du:dateUtc="2025-04-14T19:19:00Z"/>
        </w:rPr>
      </w:pPr>
      <w:ins w:id="19205" w:author="V2" w:date="2025-04-14T14:19:00Z" w16du:dateUtc="2025-04-14T19:19:00Z">
        <w:r w:rsidRPr="007F7E2B">
          <w:lastRenderedPageBreak/>
          <w:t xml:space="preserve">For each woody vegetation type, the proponent must derive values for r and ch.  These values must be averages across the type. However, they must be calculated using a derived relationship from known variable found in the woody vegetation inventory data, such as height, basal area, or other variables.  </w:t>
        </w:r>
      </w:ins>
    </w:p>
    <w:p w14:paraId="686B0E10" w14:textId="77777777" w:rsidR="00C92569" w:rsidRPr="007F7E2B" w:rsidRDefault="00C92569">
      <w:pPr>
        <w:spacing w:after="274" w:line="250" w:lineRule="auto"/>
        <w:ind w:left="730"/>
        <w:rPr>
          <w:ins w:id="19206" w:author="V2" w:date="2025-04-14T14:19:00Z" w16du:dateUtc="2025-04-14T19:19:00Z"/>
        </w:rPr>
      </w:pPr>
      <w:ins w:id="19207" w:author="V2" w:date="2025-04-14T14:19:00Z" w16du:dateUtc="2025-04-14T19:19:00Z">
        <w:r w:rsidRPr="007F7E2B">
          <w:rPr>
            <w:rFonts w:ascii="Arial" w:eastAsia="Arial" w:hAnsi="Arial" w:cs="Arial"/>
            <w:b/>
          </w:rPr>
          <w:t xml:space="preserve">Step 1c-6: Using pre-fire inventory data, calculate the total canopy surface per hectare for each woody vegetation type. </w:t>
        </w:r>
      </w:ins>
    </w:p>
    <w:p w14:paraId="6E07641C" w14:textId="77777777" w:rsidR="00C92569" w:rsidRPr="007F7E2B" w:rsidRDefault="00C92569">
      <w:pPr>
        <w:ind w:left="730" w:right="13"/>
        <w:rPr>
          <w:ins w:id="19208" w:author="V2" w:date="2025-04-14T14:19:00Z" w16du:dateUtc="2025-04-14T19:19:00Z"/>
        </w:rPr>
      </w:pPr>
      <w:ins w:id="19209" w:author="V2" w:date="2025-04-14T14:19:00Z" w16du:dateUtc="2025-04-14T19:19:00Z">
        <w:r w:rsidRPr="007F7E2B">
          <w:t>If a derived relationship is calculated in Step 1c-4, above, divide the average woody vegetation population within the woody vegetation type into classes (</w:t>
        </w:r>
        <w:r w:rsidRPr="007F7E2B">
          <w:rPr>
            <w:rFonts w:ascii="Arial" w:eastAsia="Arial" w:hAnsi="Arial" w:cs="Arial"/>
            <w:i/>
          </w:rPr>
          <w:t>k</w:t>
        </w:r>
        <w:r w:rsidRPr="007F7E2B">
          <w:t xml:space="preserve">) based on the range of values of the determining variable used.  Thus, for instance if a relationship has been derived between </w:t>
        </w:r>
        <w:r w:rsidRPr="007F7E2B">
          <w:rPr>
            <w:rFonts w:ascii="Arial" w:eastAsia="Arial" w:hAnsi="Arial" w:cs="Arial"/>
            <w:i/>
          </w:rPr>
          <w:t>r</w:t>
        </w:r>
        <w:r w:rsidRPr="007F7E2B">
          <w:t xml:space="preserve"> and </w:t>
        </w:r>
        <w:r w:rsidRPr="007F7E2B">
          <w:rPr>
            <w:rFonts w:ascii="Arial" w:eastAsia="Arial" w:hAnsi="Arial" w:cs="Arial"/>
            <w:i/>
          </w:rPr>
          <w:t>ch</w:t>
        </w:r>
        <w:r w:rsidRPr="007F7E2B">
          <w:t xml:space="preserve"> and the height of the tree, divide the inventory for the woody species type being calculated into classes of tree heights. Determine the average number of trees per hectare for each class from the inventory.  Calculate total canopy surface (which describes a simplified shape of a cylinder (with a height of (</w:t>
        </w:r>
        <w:r w:rsidRPr="007F7E2B">
          <w:rPr>
            <w:rFonts w:ascii="Arial" w:eastAsia="Arial" w:hAnsi="Arial" w:cs="Arial"/>
            <w:i/>
          </w:rPr>
          <w:t xml:space="preserve">ch-r) </w:t>
        </w:r>
        <w:r w:rsidRPr="007F7E2B">
          <w:t>and radius of r and a radius and with half a sphere (with a radius of r)):</w:t>
        </w:r>
        <w:r w:rsidRPr="007F7E2B">
          <w:rPr>
            <w:rFonts w:ascii="Arial" w:eastAsia="Arial" w:hAnsi="Arial" w:cs="Arial"/>
            <w:i/>
          </w:rPr>
          <w:t xml:space="preserve"> </w:t>
        </w:r>
        <w:r w:rsidRPr="007F7E2B">
          <w:t xml:space="preserve">for the woody vegetation type using the following equations: </w:t>
        </w:r>
      </w:ins>
    </w:p>
    <w:p w14:paraId="2C988062" w14:textId="1C8F82BE" w:rsidR="00C92569" w:rsidRPr="007F7E2B" w:rsidRDefault="006E7550">
      <w:pPr>
        <w:spacing w:line="259" w:lineRule="auto"/>
        <w:ind w:left="720"/>
        <w:rPr>
          <w:ins w:id="19210" w:author="V2" w:date="2025-04-14T14:19:00Z" w16du:dateUtc="2025-04-14T19:19:00Z"/>
        </w:rPr>
      </w:pPr>
      <w:ins w:id="19211"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79126" behindDoc="1" locked="0" layoutInCell="1" allowOverlap="1" wp14:anchorId="12721228" wp14:editId="3D080390">
              <wp:simplePos x="0" y="0"/>
              <wp:positionH relativeFrom="column">
                <wp:posOffset>584200</wp:posOffset>
              </wp:positionH>
              <wp:positionV relativeFrom="paragraph">
                <wp:posOffset>233045</wp:posOffset>
              </wp:positionV>
              <wp:extent cx="2921150" cy="495325"/>
              <wp:effectExtent l="0" t="0" r="0" b="0"/>
              <wp:wrapTight wrapText="bothSides">
                <wp:wrapPolygon edited="0">
                  <wp:start x="0" y="0"/>
                  <wp:lineTo x="0" y="20769"/>
                  <wp:lineTo x="21412" y="20769"/>
                  <wp:lineTo x="21412" y="0"/>
                  <wp:lineTo x="0" y="0"/>
                </wp:wrapPolygon>
              </wp:wrapTight>
              <wp:docPr id="337191903"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91903" name="Picture 1" descr="A black and white math equation&#10;&#10;AI-generated content may be incorrect."/>
                      <pic:cNvPicPr/>
                    </pic:nvPicPr>
                    <pic:blipFill>
                      <a:blip r:embed="rId149">
                        <a:extLst>
                          <a:ext uri="{28A0092B-C50C-407E-A947-70E740481C1C}">
                            <a14:useLocalDpi xmlns:a14="http://schemas.microsoft.com/office/drawing/2010/main" val="0"/>
                          </a:ext>
                        </a:extLst>
                      </a:blip>
                      <a:stretch>
                        <a:fillRect/>
                      </a:stretch>
                    </pic:blipFill>
                    <pic:spPr>
                      <a:xfrm>
                        <a:off x="0" y="0"/>
                        <a:ext cx="2921150" cy="495325"/>
                      </a:xfrm>
                      <a:prstGeom prst="rect">
                        <a:avLst/>
                      </a:prstGeom>
                    </pic:spPr>
                  </pic:pic>
                </a:graphicData>
              </a:graphic>
              <wp14:sizeRelH relativeFrom="page">
                <wp14:pctWidth>0</wp14:pctWidth>
              </wp14:sizeRelH>
              <wp14:sizeRelV relativeFrom="page">
                <wp14:pctHeight>0</wp14:pctHeight>
              </wp14:sizeRelV>
            </wp:anchor>
          </w:drawing>
        </w:r>
        <w:r w:rsidR="00C92569" w:rsidRPr="007F7E2B">
          <w:t xml:space="preserve"> </w:t>
        </w:r>
      </w:ins>
    </w:p>
    <w:p w14:paraId="206CB6DE" w14:textId="270F99E4" w:rsidR="00C92569" w:rsidRPr="007F7E2B" w:rsidRDefault="00C92569" w:rsidP="006E7550">
      <w:pPr>
        <w:spacing w:after="136" w:line="253" w:lineRule="auto"/>
        <w:ind w:left="2302"/>
        <w:rPr>
          <w:ins w:id="19212" w:author="V2" w:date="2025-04-14T14:19:00Z" w16du:dateUtc="2025-04-14T19:19:00Z"/>
        </w:rPr>
      </w:pPr>
      <w:ins w:id="19213" w:author="V2" w:date="2025-04-14T14:19:00Z" w16du:dateUtc="2025-04-14T19:19:00Z">
        <w:r w:rsidRPr="007F7E2B">
          <w:tab/>
          <w:t xml:space="preserve"> </w:t>
        </w:r>
        <w:r w:rsidRPr="007F7E2B">
          <w:tab/>
          <w:t xml:space="preserve"> </w:t>
        </w:r>
        <w:r w:rsidRPr="007F7E2B">
          <w:tab/>
          <w:t xml:space="preserve"> </w:t>
        </w:r>
        <w:r w:rsidRPr="007F7E2B">
          <w:tab/>
          <w:t xml:space="preserve">   (15.8) </w:t>
        </w:r>
      </w:ins>
    </w:p>
    <w:p w14:paraId="53F9657F" w14:textId="548A45B9" w:rsidR="00C92569" w:rsidRPr="007F7E2B" w:rsidRDefault="00C92569" w:rsidP="006E7550">
      <w:pPr>
        <w:spacing w:after="64" w:line="253" w:lineRule="auto"/>
        <w:ind w:left="708" w:firstLine="720"/>
        <w:rPr>
          <w:ins w:id="19214" w:author="V2" w:date="2025-04-14T14:19:00Z" w16du:dateUtc="2025-04-14T19:19:00Z"/>
        </w:rPr>
      </w:pPr>
      <w:ins w:id="19215" w:author="V2" w:date="2025-04-14T14:19:00Z" w16du:dateUtc="2025-04-14T19:19:00Z">
        <w:r w:rsidRPr="007F7E2B">
          <w:t xml:space="preserve">Where: </w:t>
        </w:r>
      </w:ins>
    </w:p>
    <w:p w14:paraId="21B79E84" w14:textId="77777777" w:rsidR="00C92569" w:rsidRPr="007F7E2B" w:rsidRDefault="00C92569">
      <w:pPr>
        <w:spacing w:line="259" w:lineRule="auto"/>
        <w:ind w:left="2881"/>
        <w:rPr>
          <w:ins w:id="19216" w:author="V2" w:date="2025-04-14T14:19:00Z" w16du:dateUtc="2025-04-14T19:19:00Z"/>
        </w:rPr>
      </w:pPr>
      <w:ins w:id="19217" w:author="V2" w:date="2025-04-14T14:19:00Z" w16du:dateUtc="2025-04-14T19:19:00Z">
        <w:r w:rsidRPr="007F7E2B">
          <w:t xml:space="preserve"> </w:t>
        </w:r>
      </w:ins>
    </w:p>
    <w:p w14:paraId="1C48FE94" w14:textId="77777777" w:rsidR="00C92569" w:rsidRPr="007F7E2B" w:rsidRDefault="00C92569">
      <w:pPr>
        <w:spacing w:after="51" w:line="311" w:lineRule="auto"/>
        <w:ind w:left="1428" w:right="300"/>
        <w:rPr>
          <w:ins w:id="19218" w:author="V2" w:date="2025-04-14T14:19:00Z" w16du:dateUtc="2025-04-14T19:19:00Z"/>
        </w:rPr>
      </w:pPr>
      <w:ins w:id="19219" w:author="V2" w:date="2025-04-14T14:19:00Z" w16du:dateUtc="2025-04-14T19:19:00Z">
        <w:r w:rsidRPr="007F7E2B">
          <w:rPr>
            <w:rFonts w:ascii="Arial" w:eastAsia="Arial" w:hAnsi="Arial" w:cs="Arial"/>
            <w:i/>
          </w:rPr>
          <w:t xml:space="preserve">j </w:t>
        </w:r>
        <w:r w:rsidRPr="007F7E2B">
          <w:t xml:space="preserve">  </w:t>
        </w:r>
        <w:r w:rsidRPr="007F7E2B">
          <w:tab/>
          <w:t xml:space="preserve">=  </w:t>
        </w:r>
        <w:r w:rsidRPr="007F7E2B">
          <w:tab/>
          <w:t xml:space="preserve">The woody vegetation type </w:t>
        </w:r>
        <w:r w:rsidRPr="007F7E2B">
          <w:rPr>
            <w:rFonts w:ascii="Arial" w:eastAsia="Arial" w:hAnsi="Arial" w:cs="Arial"/>
            <w:i/>
          </w:rPr>
          <w:t>k</w:t>
        </w:r>
        <w:r w:rsidRPr="007F7E2B">
          <w:t xml:space="preserve">   </w:t>
        </w:r>
        <w:r w:rsidRPr="007F7E2B">
          <w:tab/>
          <w:t xml:space="preserve">=  </w:t>
        </w:r>
        <w:r w:rsidRPr="007F7E2B">
          <w:tab/>
          <w:t xml:space="preserve">The class of the determining variable (canopy size class, height, or some other variable) </w:t>
        </w:r>
      </w:ins>
    </w:p>
    <w:p w14:paraId="375B3853" w14:textId="77777777" w:rsidR="00C92569" w:rsidRPr="007F7E2B" w:rsidRDefault="00C92569">
      <w:pPr>
        <w:spacing w:line="361" w:lineRule="auto"/>
        <w:ind w:left="1428" w:right="13"/>
        <w:rPr>
          <w:ins w:id="19220" w:author="V2" w:date="2025-04-14T14:19:00Z" w16du:dateUtc="2025-04-14T19:19:00Z"/>
        </w:rPr>
      </w:pPr>
      <w:ins w:id="19221" w:author="V2" w:date="2025-04-14T14:19:00Z" w16du:dateUtc="2025-04-14T19:19:00Z">
        <w:r w:rsidRPr="007F7E2B">
          <w:rPr>
            <w:rFonts w:ascii="Arial" w:eastAsia="Arial" w:hAnsi="Arial" w:cs="Arial"/>
            <w:i/>
          </w:rPr>
          <w:t xml:space="preserve">x </w:t>
        </w:r>
        <w:r w:rsidRPr="007F7E2B">
          <w:t xml:space="preserve">  </w:t>
        </w:r>
        <w:r w:rsidRPr="007F7E2B">
          <w:tab/>
          <w:t xml:space="preserve">=  </w:t>
        </w:r>
        <w:r w:rsidRPr="007F7E2B">
          <w:tab/>
          <w:t xml:space="preserve">The number of different classes of the determining variable </w:t>
        </w:r>
        <w:r w:rsidRPr="007F7E2B">
          <w:rPr>
            <w:rFonts w:ascii="Arial" w:eastAsia="Arial" w:hAnsi="Arial" w:cs="Arial"/>
            <w:i/>
          </w:rPr>
          <w:t>TCA</w:t>
        </w:r>
        <w:r w:rsidRPr="007F7E2B">
          <w:rPr>
            <w:rFonts w:ascii="Arial" w:eastAsia="Arial" w:hAnsi="Arial" w:cs="Arial"/>
            <w:i/>
            <w:vertAlign w:val="subscript"/>
          </w:rPr>
          <w:t>j</w:t>
        </w:r>
        <w:r w:rsidRPr="007F7E2B">
          <w:t xml:space="preserve">   =  </w:t>
        </w:r>
        <w:r w:rsidRPr="007F7E2B">
          <w:tab/>
          <w:t>The total canopy surface</w:t>
        </w:r>
        <w:r w:rsidRPr="007F7E2B">
          <w:rPr>
            <w:rFonts w:ascii="Arial" w:eastAsia="Arial" w:hAnsi="Arial" w:cs="Arial"/>
            <w:i/>
          </w:rPr>
          <w:t xml:space="preserve"> </w:t>
        </w:r>
        <w:r w:rsidRPr="007F7E2B">
          <w:t>for woody vegetation type j, m</w:t>
        </w:r>
        <w:r w:rsidRPr="007F7E2B">
          <w:rPr>
            <w:vertAlign w:val="superscript"/>
          </w:rPr>
          <w:t>2</w:t>
        </w:r>
        <w:r w:rsidRPr="007F7E2B">
          <w:t xml:space="preserve">/ha </w:t>
        </w:r>
        <w:r w:rsidRPr="007F7E2B">
          <w:rPr>
            <w:rFonts w:ascii="Arial" w:eastAsia="Arial" w:hAnsi="Arial" w:cs="Arial"/>
            <w:i/>
          </w:rPr>
          <w:t>p</w:t>
        </w:r>
        <w:r w:rsidRPr="007F7E2B">
          <w:rPr>
            <w:rFonts w:ascii="Arial" w:eastAsia="Arial" w:hAnsi="Arial" w:cs="Arial"/>
            <w:i/>
            <w:vertAlign w:val="subscript"/>
          </w:rPr>
          <w:t>kj</w:t>
        </w:r>
        <w:r w:rsidRPr="007F7E2B">
          <w:t xml:space="preserve">   </w:t>
        </w:r>
        <w:r w:rsidRPr="007F7E2B">
          <w:tab/>
          <w:t xml:space="preserve">=  </w:t>
        </w:r>
        <w:r w:rsidRPr="007F7E2B">
          <w:tab/>
          <w:t xml:space="preserve">The population of the woody plants falling into class k for type j, #/ha </w:t>
        </w:r>
        <w:r w:rsidRPr="007F7E2B">
          <w:rPr>
            <w:rFonts w:ascii="Arial" w:eastAsia="Arial" w:hAnsi="Arial" w:cs="Arial"/>
            <w:i/>
          </w:rPr>
          <w:t>r</w:t>
        </w:r>
        <w:r w:rsidRPr="007F7E2B">
          <w:rPr>
            <w:rFonts w:ascii="Arial" w:eastAsia="Arial" w:hAnsi="Arial" w:cs="Arial"/>
            <w:i/>
            <w:vertAlign w:val="subscript"/>
          </w:rPr>
          <w:t>kj</w:t>
        </w:r>
        <w:r w:rsidRPr="007F7E2B">
          <w:t xml:space="preserve">   </w:t>
        </w:r>
        <w:r w:rsidRPr="007F7E2B">
          <w:tab/>
          <w:t xml:space="preserve">= </w:t>
        </w:r>
        <w:r w:rsidRPr="007F7E2B">
          <w:tab/>
          <w:t xml:space="preserve">The average radius of the crown for woody plants falling into class k for type j, m </w:t>
        </w:r>
      </w:ins>
    </w:p>
    <w:p w14:paraId="418CA9B6" w14:textId="77777777" w:rsidR="00C92569" w:rsidRPr="007F7E2B" w:rsidRDefault="00C92569">
      <w:pPr>
        <w:tabs>
          <w:tab w:val="center" w:pos="1571"/>
          <w:tab w:val="center" w:pos="2184"/>
          <w:tab w:val="right" w:pos="9359"/>
        </w:tabs>
        <w:spacing w:after="283"/>
        <w:rPr>
          <w:ins w:id="19222" w:author="V2" w:date="2025-04-14T14:19:00Z" w16du:dateUtc="2025-04-14T19:19:00Z"/>
        </w:rPr>
      </w:pPr>
      <w:ins w:id="19223" w:author="V2" w:date="2025-04-14T14:19:00Z" w16du:dateUtc="2025-04-14T19:19:00Z">
        <w:r w:rsidRPr="007F7E2B">
          <w:rPr>
            <w:sz w:val="22"/>
          </w:rPr>
          <w:tab/>
        </w:r>
        <w:r w:rsidRPr="007F7E2B">
          <w:rPr>
            <w:rFonts w:ascii="Arial" w:eastAsia="Arial" w:hAnsi="Arial" w:cs="Arial"/>
            <w:i/>
          </w:rPr>
          <w:t>ch</w:t>
        </w:r>
        <w:r w:rsidRPr="007F7E2B">
          <w:rPr>
            <w:rFonts w:ascii="Arial" w:eastAsia="Arial" w:hAnsi="Arial" w:cs="Arial"/>
            <w:i/>
            <w:vertAlign w:val="subscript"/>
          </w:rPr>
          <w:t>kj</w:t>
        </w:r>
        <w:r w:rsidRPr="007F7E2B">
          <w:rPr>
            <w:vertAlign w:val="subscript"/>
          </w:rPr>
          <w:t xml:space="preserve"> </w:t>
        </w:r>
        <w:r w:rsidRPr="007F7E2B">
          <w:t xml:space="preserve">  </w:t>
        </w:r>
        <w:r w:rsidRPr="007F7E2B">
          <w:tab/>
          <w:t xml:space="preserve">=  </w:t>
        </w:r>
        <w:r w:rsidRPr="007F7E2B">
          <w:tab/>
          <w:t xml:space="preserve">The average canopy height for woody plants falling into class k for type j, m </w:t>
        </w:r>
      </w:ins>
    </w:p>
    <w:p w14:paraId="4C5771A0" w14:textId="77777777" w:rsidR="00C92569" w:rsidRPr="007F7E2B" w:rsidRDefault="00C92569">
      <w:pPr>
        <w:spacing w:after="272" w:line="250" w:lineRule="auto"/>
        <w:ind w:left="730"/>
        <w:rPr>
          <w:ins w:id="19224" w:author="V2" w:date="2025-04-14T14:19:00Z" w16du:dateUtc="2025-04-14T19:19:00Z"/>
        </w:rPr>
      </w:pPr>
      <w:ins w:id="19225" w:author="V2" w:date="2025-04-14T14:19:00Z" w16du:dateUtc="2025-04-14T19:19:00Z">
        <w:r w:rsidRPr="007F7E2B">
          <w:rPr>
            <w:rFonts w:ascii="Arial" w:eastAsia="Arial" w:hAnsi="Arial" w:cs="Arial"/>
            <w:b/>
          </w:rPr>
          <w:t xml:space="preserve">Step 1c-7: Calculate the total biomass consumed. </w:t>
        </w:r>
      </w:ins>
    </w:p>
    <w:p w14:paraId="51AEDE0B" w14:textId="77777777" w:rsidR="00C92569" w:rsidRPr="007F7E2B" w:rsidRDefault="00C92569">
      <w:pPr>
        <w:ind w:left="730" w:right="13"/>
        <w:rPr>
          <w:ins w:id="19226" w:author="V2" w:date="2025-04-14T14:19:00Z" w16du:dateUtc="2025-04-14T19:19:00Z"/>
        </w:rPr>
      </w:pPr>
      <w:ins w:id="19227" w:author="V2" w:date="2025-04-14T14:19:00Z" w16du:dateUtc="2025-04-14T19:19:00Z">
        <w:r w:rsidRPr="007F7E2B">
          <w:t xml:space="preserve">Use the following equation: </w:t>
        </w:r>
      </w:ins>
    </w:p>
    <w:p w14:paraId="72C86812" w14:textId="4A70D293" w:rsidR="00C92569" w:rsidRPr="007F7E2B" w:rsidRDefault="00F93F85" w:rsidP="00F93F85">
      <w:pPr>
        <w:spacing w:after="154" w:line="253" w:lineRule="auto"/>
        <w:ind w:left="2939"/>
        <w:rPr>
          <w:ins w:id="19228" w:author="V2" w:date="2025-04-14T14:19:00Z" w16du:dateUtc="2025-04-14T19:19:00Z"/>
        </w:rPr>
      </w:pPr>
      <w:ins w:id="19229" w:author="V2" w:date="2025-04-14T14:19:00Z" w16du:dateUtc="2025-04-14T19:19:00Z">
        <w:r w:rsidRPr="007F7E2B">
          <w:rPr>
            <w:noProof/>
          </w:rPr>
          <w:drawing>
            <wp:anchor distT="0" distB="0" distL="114300" distR="114300" simplePos="0" relativeHeight="251780150" behindDoc="1" locked="0" layoutInCell="1" allowOverlap="1" wp14:anchorId="79E90F8D" wp14:editId="49821E13">
              <wp:simplePos x="0" y="0"/>
              <wp:positionH relativeFrom="column">
                <wp:posOffset>615950</wp:posOffset>
              </wp:positionH>
              <wp:positionV relativeFrom="paragraph">
                <wp:posOffset>75565</wp:posOffset>
              </wp:positionV>
              <wp:extent cx="3435350" cy="463550"/>
              <wp:effectExtent l="0" t="0" r="0" b="0"/>
              <wp:wrapTight wrapText="bothSides">
                <wp:wrapPolygon edited="0">
                  <wp:start x="0" y="0"/>
                  <wp:lineTo x="0" y="20416"/>
                  <wp:lineTo x="21440" y="20416"/>
                  <wp:lineTo x="21440" y="0"/>
                  <wp:lineTo x="0" y="0"/>
                </wp:wrapPolygon>
              </wp:wrapTight>
              <wp:docPr id="2006074271" name="Picture 1" descr="A black text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74271" name="Picture 1" descr="A black text with black dots&#10;&#10;AI-generated content may be incorrect."/>
                      <pic:cNvPicPr/>
                    </pic:nvPicPr>
                    <pic:blipFill>
                      <a:blip r:embed="rId150">
                        <a:extLst>
                          <a:ext uri="{28A0092B-C50C-407E-A947-70E740481C1C}">
                            <a14:useLocalDpi xmlns:a14="http://schemas.microsoft.com/office/drawing/2010/main" val="0"/>
                          </a:ext>
                        </a:extLst>
                      </a:blip>
                      <a:stretch>
                        <a:fillRect/>
                      </a:stretch>
                    </pic:blipFill>
                    <pic:spPr>
                      <a:xfrm>
                        <a:off x="0" y="0"/>
                        <a:ext cx="3435350" cy="463550"/>
                      </a:xfrm>
                      <a:prstGeom prst="rect">
                        <a:avLst/>
                      </a:prstGeom>
                    </pic:spPr>
                  </pic:pic>
                </a:graphicData>
              </a:graphic>
              <wp14:sizeRelH relativeFrom="page">
                <wp14:pctWidth>0</wp14:pctWidth>
              </wp14:sizeRelH>
              <wp14:sizeRelV relativeFrom="page">
                <wp14:pctHeight>0</wp14:pctHeight>
              </wp14:sizeRelV>
            </wp:anchor>
          </w:drawing>
        </w:r>
        <w:r w:rsidR="00C92569" w:rsidRPr="007F7E2B">
          <w:rPr>
            <w:sz w:val="22"/>
          </w:rPr>
          <w:tab/>
        </w:r>
        <w:r w:rsidR="00C92569" w:rsidRPr="007F7E2B">
          <w:tab/>
          <w:t xml:space="preserve"> </w:t>
        </w:r>
        <w:r w:rsidR="00C92569" w:rsidRPr="007F7E2B">
          <w:tab/>
          <w:t xml:space="preserve">   </w:t>
        </w:r>
        <w:r w:rsidR="00C92569" w:rsidRPr="007F7E2B">
          <w:tab/>
          <w:t xml:space="preserve"> (15.9) </w:t>
        </w:r>
      </w:ins>
    </w:p>
    <w:p w14:paraId="0D4D6085" w14:textId="631B3E99" w:rsidR="00C92569" w:rsidRPr="007F7E2B" w:rsidRDefault="00C92569">
      <w:pPr>
        <w:spacing w:after="87" w:line="253" w:lineRule="auto"/>
        <w:ind w:left="2956"/>
        <w:rPr>
          <w:ins w:id="19230" w:author="V2" w:date="2025-04-14T14:19:00Z" w16du:dateUtc="2025-04-14T19:19:00Z"/>
        </w:rPr>
      </w:pPr>
    </w:p>
    <w:p w14:paraId="6C7C8A08" w14:textId="77777777" w:rsidR="00C92569" w:rsidRPr="007F7E2B" w:rsidRDefault="00C92569">
      <w:pPr>
        <w:ind w:left="1450" w:right="13"/>
        <w:rPr>
          <w:ins w:id="19231" w:author="V2" w:date="2025-04-14T14:19:00Z" w16du:dateUtc="2025-04-14T19:19:00Z"/>
        </w:rPr>
      </w:pPr>
      <w:ins w:id="19232" w:author="V2" w:date="2025-04-14T14:19:00Z" w16du:dateUtc="2025-04-14T19:19:00Z">
        <w:r w:rsidRPr="007F7E2B">
          <w:t xml:space="preserve">Where: </w:t>
        </w:r>
      </w:ins>
    </w:p>
    <w:p w14:paraId="00C84C32" w14:textId="77777777" w:rsidR="00C92569" w:rsidRPr="007F7E2B" w:rsidRDefault="00C92569">
      <w:pPr>
        <w:spacing w:line="259" w:lineRule="auto"/>
        <w:ind w:left="2088"/>
        <w:rPr>
          <w:ins w:id="19233" w:author="V2" w:date="2025-04-14T14:19:00Z" w16du:dateUtc="2025-04-14T19:19:00Z"/>
        </w:rPr>
      </w:pPr>
      <w:ins w:id="19234" w:author="V2" w:date="2025-04-14T14:19:00Z" w16du:dateUtc="2025-04-14T19:19:00Z">
        <w:r w:rsidRPr="007F7E2B">
          <w:lastRenderedPageBreak/>
          <w:t xml:space="preserve"> </w:t>
        </w:r>
      </w:ins>
    </w:p>
    <w:p w14:paraId="35461E96" w14:textId="77777777" w:rsidR="00F93F85" w:rsidRPr="007F7E2B" w:rsidRDefault="00C92569">
      <w:pPr>
        <w:spacing w:after="124" w:line="369" w:lineRule="auto"/>
        <w:ind w:left="1428" w:right="2396"/>
        <w:rPr>
          <w:ins w:id="19235" w:author="V2" w:date="2025-04-14T14:19:00Z" w16du:dateUtc="2025-04-14T19:19:00Z"/>
        </w:rPr>
      </w:pPr>
      <w:ins w:id="19236" w:author="V2" w:date="2025-04-14T14:19:00Z" w16du:dateUtc="2025-04-14T19:19:00Z">
        <w:r w:rsidRPr="007F7E2B">
          <w:rPr>
            <w:rFonts w:ascii="Arial" w:eastAsia="Arial" w:hAnsi="Arial" w:cs="Arial"/>
            <w:i/>
          </w:rPr>
          <w:t xml:space="preserve">j </w:t>
        </w:r>
        <w:r w:rsidRPr="007F7E2B">
          <w:t xml:space="preserve">  </w:t>
        </w:r>
        <w:r w:rsidRPr="007F7E2B">
          <w:tab/>
          <w:t xml:space="preserve">=  The woody vegetation type </w:t>
        </w:r>
      </w:ins>
    </w:p>
    <w:p w14:paraId="01B6CDCD" w14:textId="77777777" w:rsidR="00F93F85" w:rsidRPr="007F7E2B" w:rsidRDefault="00C92569">
      <w:pPr>
        <w:spacing w:after="124" w:line="369" w:lineRule="auto"/>
        <w:ind w:left="1428" w:right="2396"/>
        <w:rPr>
          <w:ins w:id="19237" w:author="V2" w:date="2025-04-14T14:19:00Z" w16du:dateUtc="2025-04-14T19:19:00Z"/>
        </w:rPr>
      </w:pPr>
      <w:ins w:id="19238" w:author="V2" w:date="2025-04-14T14:19:00Z" w16du:dateUtc="2025-04-14T19:19:00Z">
        <w:r w:rsidRPr="007F7E2B">
          <w:rPr>
            <w:rFonts w:ascii="Arial" w:eastAsia="Arial" w:hAnsi="Arial" w:cs="Arial"/>
            <w:i/>
          </w:rPr>
          <w:t xml:space="preserve">y </w:t>
        </w:r>
        <w:r w:rsidRPr="007F7E2B">
          <w:t xml:space="preserve">  </w:t>
        </w:r>
        <w:r w:rsidRPr="007F7E2B">
          <w:tab/>
          <w:t xml:space="preserve">=  The number of different types of woody vegetation </w:t>
        </w:r>
      </w:ins>
    </w:p>
    <w:p w14:paraId="1F1FD43C" w14:textId="16317088" w:rsidR="00C92569" w:rsidRPr="007F7E2B" w:rsidRDefault="00C92569">
      <w:pPr>
        <w:spacing w:after="124" w:line="369" w:lineRule="auto"/>
        <w:ind w:left="1428" w:right="2396"/>
        <w:rPr>
          <w:ins w:id="19239" w:author="V2" w:date="2025-04-14T14:19:00Z" w16du:dateUtc="2025-04-14T19:19:00Z"/>
        </w:rPr>
      </w:pPr>
      <w:ins w:id="19240" w:author="V2" w:date="2025-04-14T14:19:00Z" w16du:dateUtc="2025-04-14T19:19:00Z">
        <w:r w:rsidRPr="007F7E2B">
          <w:rPr>
            <w:rFonts w:ascii="Arial" w:eastAsia="Arial" w:hAnsi="Arial" w:cs="Arial"/>
            <w:i/>
          </w:rPr>
          <w:t>WB</w:t>
        </w:r>
        <w:r w:rsidRPr="007F7E2B">
          <w:rPr>
            <w:rFonts w:ascii="Arial" w:eastAsia="Arial" w:hAnsi="Arial" w:cs="Arial"/>
            <w:i/>
            <w:vertAlign w:val="subscript"/>
          </w:rPr>
          <w:t>burn</w:t>
        </w:r>
        <w:r w:rsidRPr="007F7E2B">
          <w:rPr>
            <w:rFonts w:ascii="Arial" w:eastAsia="Arial" w:hAnsi="Arial" w:cs="Arial"/>
            <w:i/>
          </w:rPr>
          <w:t xml:space="preserve">   =  </w:t>
        </w:r>
        <w:r w:rsidRPr="007F7E2B">
          <w:t>The total large</w:t>
        </w:r>
        <w:r w:rsidRPr="007F7E2B">
          <w:rPr>
            <w:rFonts w:ascii="Arial" w:eastAsia="Arial" w:hAnsi="Arial" w:cs="Arial"/>
            <w:i/>
          </w:rPr>
          <w:t xml:space="preserve"> </w:t>
        </w:r>
        <w:r w:rsidRPr="007F7E2B">
          <w:t xml:space="preserve">woody plant biomass consumed </w:t>
        </w:r>
      </w:ins>
    </w:p>
    <w:p w14:paraId="231DD2DF" w14:textId="77777777" w:rsidR="00C92569" w:rsidRPr="007F7E2B" w:rsidRDefault="00C92569">
      <w:pPr>
        <w:tabs>
          <w:tab w:val="center" w:pos="1614"/>
          <w:tab w:val="center" w:pos="3244"/>
        </w:tabs>
        <w:spacing w:after="149"/>
        <w:rPr>
          <w:ins w:id="19241" w:author="V2" w:date="2025-04-14T14:19:00Z" w16du:dateUtc="2025-04-14T19:19:00Z"/>
        </w:rPr>
      </w:pPr>
      <w:ins w:id="19242" w:author="V2" w:date="2025-04-14T14:19:00Z" w16du:dateUtc="2025-04-14T19:19:00Z">
        <w:r w:rsidRPr="007F7E2B">
          <w:rPr>
            <w:sz w:val="22"/>
          </w:rPr>
          <w:tab/>
        </w:r>
        <w:r w:rsidRPr="007F7E2B">
          <w:rPr>
            <w:rFonts w:ascii="Arial" w:eastAsia="Arial" w:hAnsi="Arial" w:cs="Arial"/>
            <w:i/>
          </w:rPr>
          <w:t>A</w:t>
        </w:r>
        <w:r w:rsidRPr="007F7E2B">
          <w:rPr>
            <w:rFonts w:ascii="Arial" w:eastAsia="Arial" w:hAnsi="Arial" w:cs="Arial"/>
            <w:i/>
            <w:vertAlign w:val="subscript"/>
          </w:rPr>
          <w:t>burn</w:t>
        </w:r>
        <w:r w:rsidRPr="007F7E2B">
          <w:t xml:space="preserve">  </w:t>
        </w:r>
        <w:r w:rsidRPr="007F7E2B">
          <w:tab/>
          <w:t xml:space="preserve">=  Area burnt, hectares </w:t>
        </w:r>
      </w:ins>
    </w:p>
    <w:p w14:paraId="4A2F8885" w14:textId="77777777" w:rsidR="00C92569" w:rsidRPr="007F7E2B" w:rsidRDefault="00C92569">
      <w:pPr>
        <w:spacing w:after="154"/>
        <w:ind w:left="1428" w:right="13"/>
        <w:rPr>
          <w:ins w:id="19243" w:author="V2" w:date="2025-04-14T14:19:00Z" w16du:dateUtc="2025-04-14T19:19:00Z"/>
        </w:rPr>
      </w:pPr>
      <w:ins w:id="19244" w:author="V2" w:date="2025-04-14T14:19:00Z" w16du:dateUtc="2025-04-14T19:19:00Z">
        <w:r w:rsidRPr="007F7E2B">
          <w:rPr>
            <w:rFonts w:ascii="Arial" w:eastAsia="Arial" w:hAnsi="Arial" w:cs="Arial"/>
            <w:i/>
          </w:rPr>
          <w:t>TCA</w:t>
        </w:r>
        <w:r w:rsidRPr="007F7E2B">
          <w:rPr>
            <w:rFonts w:ascii="Arial" w:eastAsia="Arial" w:hAnsi="Arial" w:cs="Arial"/>
            <w:i/>
            <w:vertAlign w:val="subscript"/>
          </w:rPr>
          <w:t>j</w:t>
        </w:r>
        <w:r w:rsidRPr="007F7E2B">
          <w:t xml:space="preserve">   =  The total canopy surface for woody vegetation type j, m</w:t>
        </w:r>
        <w:r w:rsidRPr="007F7E2B">
          <w:rPr>
            <w:vertAlign w:val="superscript"/>
          </w:rPr>
          <w:t>2</w:t>
        </w:r>
        <w:r w:rsidRPr="007F7E2B">
          <w:t xml:space="preserve">/ha </w:t>
        </w:r>
      </w:ins>
    </w:p>
    <w:p w14:paraId="1C952DCC" w14:textId="77777777" w:rsidR="00C92569" w:rsidRPr="007F7E2B" w:rsidRDefault="00C92569">
      <w:pPr>
        <w:tabs>
          <w:tab w:val="center" w:pos="1601"/>
          <w:tab w:val="center" w:pos="5010"/>
        </w:tabs>
        <w:spacing w:after="158"/>
        <w:rPr>
          <w:ins w:id="19245" w:author="V2" w:date="2025-04-14T14:19:00Z" w16du:dateUtc="2025-04-14T19:19:00Z"/>
        </w:rPr>
      </w:pPr>
      <w:ins w:id="19246" w:author="V2" w:date="2025-04-14T14:19:00Z" w16du:dateUtc="2025-04-14T19:19:00Z">
        <w:r w:rsidRPr="007F7E2B">
          <w:rPr>
            <w:sz w:val="22"/>
          </w:rPr>
          <w:tab/>
        </w:r>
        <w:r w:rsidRPr="007F7E2B">
          <w:t xml:space="preserve">C%j   </w:t>
        </w:r>
        <w:r w:rsidRPr="007F7E2B">
          <w:tab/>
          <w:t>=  The percentage of canopy surface which was burned, m</w:t>
        </w:r>
        <w:r w:rsidRPr="007F7E2B">
          <w:rPr>
            <w:vertAlign w:val="superscript"/>
          </w:rPr>
          <w:t>2</w:t>
        </w:r>
        <w:r w:rsidRPr="007F7E2B">
          <w:t>/m</w:t>
        </w:r>
        <w:r w:rsidRPr="007F7E2B">
          <w:rPr>
            <w:vertAlign w:val="superscript"/>
          </w:rPr>
          <w:t>2</w:t>
        </w:r>
        <w:r w:rsidRPr="007F7E2B">
          <w:t xml:space="preserve"> </w:t>
        </w:r>
      </w:ins>
    </w:p>
    <w:p w14:paraId="220AB43E" w14:textId="77777777" w:rsidR="00C92569" w:rsidRPr="007F7E2B" w:rsidRDefault="00C92569">
      <w:pPr>
        <w:spacing w:after="138"/>
        <w:ind w:left="1428" w:right="13"/>
        <w:rPr>
          <w:ins w:id="19247" w:author="V2" w:date="2025-04-14T14:19:00Z" w16du:dateUtc="2025-04-14T19:19:00Z"/>
        </w:rPr>
      </w:pPr>
      <w:ins w:id="19248" w:author="V2" w:date="2025-04-14T14:19:00Z" w16du:dateUtc="2025-04-14T19:19:00Z">
        <w:r w:rsidRPr="007F7E2B">
          <w:t>B</w:t>
        </w:r>
        <w:r w:rsidRPr="007F7E2B">
          <w:rPr>
            <w:vertAlign w:val="subscript"/>
          </w:rPr>
          <w:t xml:space="preserve">burn,j  </w:t>
        </w:r>
        <w:r w:rsidRPr="007F7E2B">
          <w:t xml:space="preserve"> =  The amount of biomass consumed per unit of canopy surface burned, kg/m</w:t>
        </w:r>
        <w:r w:rsidRPr="007F7E2B">
          <w:rPr>
            <w:vertAlign w:val="superscript"/>
          </w:rPr>
          <w:t xml:space="preserve">2 </w:t>
        </w:r>
      </w:ins>
    </w:p>
    <w:p w14:paraId="0FB16CCB" w14:textId="77777777" w:rsidR="00C92569" w:rsidRPr="007F7E2B" w:rsidRDefault="00C92569">
      <w:pPr>
        <w:spacing w:after="374" w:line="259" w:lineRule="auto"/>
        <w:ind w:left="1843"/>
        <w:rPr>
          <w:ins w:id="19249" w:author="V2" w:date="2025-04-14T14:19:00Z" w16du:dateUtc="2025-04-14T19:19:00Z"/>
        </w:rPr>
      </w:pPr>
      <w:ins w:id="19250" w:author="V2" w:date="2025-04-14T14:19:00Z" w16du:dateUtc="2025-04-14T19:19:00Z">
        <w:r w:rsidRPr="007F7E2B">
          <w:t xml:space="preserve"> </w:t>
        </w:r>
      </w:ins>
    </w:p>
    <w:p w14:paraId="24A7590D" w14:textId="77777777" w:rsidR="00C92569" w:rsidRPr="007F7E2B" w:rsidRDefault="00C92569">
      <w:pPr>
        <w:spacing w:after="281" w:line="250" w:lineRule="auto"/>
        <w:ind w:left="730"/>
        <w:rPr>
          <w:ins w:id="19251" w:author="V2" w:date="2025-04-14T14:19:00Z" w16du:dateUtc="2025-04-14T19:19:00Z"/>
        </w:rPr>
      </w:pPr>
      <w:ins w:id="19252" w:author="V2" w:date="2025-04-14T14:19:00Z" w16du:dateUtc="2025-04-14T19:19:00Z">
        <w:r w:rsidRPr="007F7E2B">
          <w:rPr>
            <w:rFonts w:ascii="Arial" w:eastAsia="Arial" w:hAnsi="Arial" w:cs="Arial"/>
            <w:b/>
          </w:rPr>
          <w:t>Step 1c-8: Check the total biomass consumed against the total pre-fire above ground biomass.</w:t>
        </w:r>
        <w:r w:rsidRPr="007F7E2B">
          <w:t xml:space="preserve"> </w:t>
        </w:r>
      </w:ins>
    </w:p>
    <w:p w14:paraId="43100F21" w14:textId="7E7178B3" w:rsidR="00C92569" w:rsidRPr="007F7E2B" w:rsidRDefault="00C92569">
      <w:pPr>
        <w:ind w:left="716" w:right="13"/>
        <w:rPr>
          <w:ins w:id="19253" w:author="V2" w:date="2025-04-14T14:19:00Z" w16du:dateUtc="2025-04-14T19:19:00Z"/>
        </w:rPr>
      </w:pPr>
      <w:ins w:id="19254" w:author="V2" w:date="2025-04-14T14:19:00Z" w16du:dateUtc="2025-04-14T19:19:00Z">
        <w:r w:rsidRPr="007F7E2B">
          <w:t xml:space="preserve">Where </w:t>
        </w:r>
        <w:r w:rsidRPr="007F7E2B">
          <w:rPr>
            <w:rFonts w:ascii="Arial" w:eastAsia="Arial" w:hAnsi="Arial" w:cs="Arial"/>
            <w:i/>
          </w:rPr>
          <w:t>WB</w:t>
        </w:r>
        <w:r w:rsidRPr="007F7E2B">
          <w:rPr>
            <w:rFonts w:ascii="Arial" w:eastAsia="Arial" w:hAnsi="Arial" w:cs="Arial"/>
            <w:i/>
            <w:vertAlign w:val="subscript"/>
          </w:rPr>
          <w:t>burn</w:t>
        </w:r>
        <w:r w:rsidRPr="007F7E2B">
          <w:t xml:space="preserve"> is within the margin of error for B</w:t>
        </w:r>
        <w:r w:rsidRPr="007F7E2B">
          <w:rPr>
            <w:vertAlign w:val="subscript"/>
          </w:rPr>
          <w:t>ws</w:t>
        </w:r>
        <w:r w:rsidRPr="007F7E2B">
          <w:t xml:space="preserve"> at a 90% confidence interval, for the stratum within which the fire occurred, as determined in Part A Step 5 of the module </w:t>
        </w:r>
        <w:r w:rsidR="00111949" w:rsidRPr="007F7E2B">
          <w:rPr>
            <w:rFonts w:ascii="Arial" w:eastAsia="Arial" w:hAnsi="Arial" w:cs="Arial"/>
            <w:i/>
          </w:rPr>
          <w:t>TRS-4</w:t>
        </w:r>
        <w:r w:rsidRPr="007F7E2B">
          <w:rPr>
            <w:rFonts w:ascii="Arial" w:eastAsia="Arial" w:hAnsi="Arial" w:cs="Arial"/>
            <w:i/>
          </w:rPr>
          <w:t xml:space="preserve"> Estimation of Carbon Stocks in Living Plant Biomass</w:t>
        </w:r>
        <w:r w:rsidRPr="007F7E2B">
          <w:t xml:space="preserve">, no further checking is required. Where the burned area crosses more than one stratum, with differing confidence intervals, average confidence interval must be derived weighted by the percentage of the total burn area represented by the burned area within each stratum. </w:t>
        </w:r>
      </w:ins>
    </w:p>
    <w:p w14:paraId="5A2142CC" w14:textId="77777777" w:rsidR="00C92569" w:rsidRPr="007F7E2B" w:rsidRDefault="00C92569">
      <w:pPr>
        <w:spacing w:line="259" w:lineRule="auto"/>
        <w:ind w:left="706"/>
        <w:rPr>
          <w:ins w:id="19255" w:author="V2" w:date="2025-04-14T14:19:00Z" w16du:dateUtc="2025-04-14T19:19:00Z"/>
        </w:rPr>
      </w:pPr>
      <w:ins w:id="19256" w:author="V2" w:date="2025-04-14T14:19:00Z" w16du:dateUtc="2025-04-14T19:19:00Z">
        <w:r w:rsidRPr="007F7E2B">
          <w:t xml:space="preserve"> </w:t>
        </w:r>
      </w:ins>
    </w:p>
    <w:p w14:paraId="490C75D5" w14:textId="77777777" w:rsidR="00C92569" w:rsidRPr="007F7E2B" w:rsidRDefault="00C92569">
      <w:pPr>
        <w:spacing w:line="343" w:lineRule="auto"/>
        <w:ind w:left="716" w:right="13"/>
        <w:rPr>
          <w:ins w:id="19257" w:author="V2" w:date="2025-04-14T14:19:00Z" w16du:dateUtc="2025-04-14T19:19:00Z"/>
        </w:rPr>
      </w:pPr>
      <w:ins w:id="19258" w:author="V2" w:date="2025-04-14T14:19:00Z" w16du:dateUtc="2025-04-14T19:19:00Z">
        <w:r w:rsidRPr="007F7E2B">
          <w:t xml:space="preserve">Where more substantial portions of the aboveground biomass have been consumed, check to ensure that </w:t>
        </w:r>
        <w:r w:rsidRPr="007F7E2B">
          <w:rPr>
            <w:rFonts w:ascii="Arial" w:eastAsia="Arial" w:hAnsi="Arial" w:cs="Arial"/>
            <w:i/>
          </w:rPr>
          <w:t>WB</w:t>
        </w:r>
        <w:r w:rsidRPr="007F7E2B">
          <w:rPr>
            <w:rFonts w:ascii="Arial" w:eastAsia="Arial" w:hAnsi="Arial" w:cs="Arial"/>
            <w:i/>
            <w:vertAlign w:val="subscript"/>
          </w:rPr>
          <w:t xml:space="preserve">burn </w:t>
        </w:r>
        <w:r w:rsidRPr="007F7E2B">
          <w:t xml:space="preserve">as a percentage of </w:t>
        </w:r>
        <w:r w:rsidRPr="007F7E2B">
          <w:rPr>
            <w:rFonts w:ascii="Times New Roman" w:eastAsia="Times New Roman" w:hAnsi="Times New Roman" w:cs="Times New Roman"/>
            <w:i/>
          </w:rPr>
          <w:t>B</w:t>
        </w:r>
        <w:r w:rsidRPr="007F7E2B">
          <w:rPr>
            <w:rFonts w:ascii="Times New Roman" w:eastAsia="Times New Roman" w:hAnsi="Times New Roman" w:cs="Times New Roman"/>
            <w:i/>
            <w:vertAlign w:val="subscript"/>
          </w:rPr>
          <w:t>AB</w:t>
        </w:r>
        <w:r w:rsidRPr="007F7E2B">
          <w:rPr>
            <w:rFonts w:ascii="Times New Roman" w:eastAsia="Times New Roman" w:hAnsi="Times New Roman" w:cs="Times New Roman"/>
            <w:i/>
            <w:sz w:val="10"/>
          </w:rPr>
          <w:t xml:space="preserve">b </w:t>
        </w:r>
        <w:r w:rsidRPr="007F7E2B">
          <w:t xml:space="preserve">is reasonable.  Checking may be undertaken though calculation of non-stem wood above ground biomass before the fire from </w:t>
        </w:r>
        <w:r w:rsidRPr="007F7E2B">
          <w:rPr>
            <w:rFonts w:ascii="Times New Roman" w:eastAsia="Times New Roman" w:hAnsi="Times New Roman" w:cs="Times New Roman"/>
            <w:i/>
          </w:rPr>
          <w:t>B</w:t>
        </w:r>
        <w:r w:rsidRPr="007F7E2B">
          <w:rPr>
            <w:rFonts w:ascii="Times New Roman" w:eastAsia="Times New Roman" w:hAnsi="Times New Roman" w:cs="Times New Roman"/>
            <w:i/>
            <w:vertAlign w:val="subscript"/>
          </w:rPr>
          <w:t>AB</w:t>
        </w:r>
        <w:r w:rsidRPr="007F7E2B">
          <w:rPr>
            <w:rFonts w:ascii="Times New Roman" w:eastAsia="Times New Roman" w:hAnsi="Times New Roman" w:cs="Times New Roman"/>
            <w:i/>
            <w:sz w:val="10"/>
          </w:rPr>
          <w:t xml:space="preserve">b </w:t>
        </w:r>
        <w:r w:rsidRPr="007F7E2B">
          <w:t xml:space="preserve">using a biomass expansion factor, and destructive sampling of residual non-stem wood above-ground biomass in the burned area, to confirm that:  </w:t>
        </w:r>
      </w:ins>
    </w:p>
    <w:p w14:paraId="7E115187" w14:textId="7D685C4C" w:rsidR="00C92569" w:rsidRPr="007F7E2B" w:rsidRDefault="00ED4E00">
      <w:pPr>
        <w:spacing w:after="136" w:line="259" w:lineRule="auto"/>
        <w:ind w:left="706"/>
        <w:rPr>
          <w:ins w:id="19259" w:author="V2" w:date="2025-04-14T14:19:00Z" w16du:dateUtc="2025-04-14T19:19:00Z"/>
        </w:rPr>
      </w:pPr>
      <w:ins w:id="19260"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81174" behindDoc="1" locked="0" layoutInCell="1" allowOverlap="1" wp14:anchorId="00F5E81C" wp14:editId="7EEAA417">
              <wp:simplePos x="0" y="0"/>
              <wp:positionH relativeFrom="column">
                <wp:posOffset>749300</wp:posOffset>
              </wp:positionH>
              <wp:positionV relativeFrom="paragraph">
                <wp:posOffset>372110</wp:posOffset>
              </wp:positionV>
              <wp:extent cx="3606800" cy="463550"/>
              <wp:effectExtent l="0" t="0" r="0" b="0"/>
              <wp:wrapTight wrapText="bothSides">
                <wp:wrapPolygon edited="0">
                  <wp:start x="0" y="0"/>
                  <wp:lineTo x="0" y="20416"/>
                  <wp:lineTo x="21448" y="20416"/>
                  <wp:lineTo x="21448" y="0"/>
                  <wp:lineTo x="0" y="0"/>
                </wp:wrapPolygon>
              </wp:wrapTight>
              <wp:docPr id="2065034961" name="Picture 1" descr="A group of symbol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34961" name="Picture 1" descr="A group of symbols on a white background&#10;&#10;AI-generated content may be incorrect."/>
                      <pic:cNvPicPr/>
                    </pic:nvPicPr>
                    <pic:blipFill>
                      <a:blip r:embed="rId151">
                        <a:extLst>
                          <a:ext uri="{28A0092B-C50C-407E-A947-70E740481C1C}">
                            <a14:useLocalDpi xmlns:a14="http://schemas.microsoft.com/office/drawing/2010/main" val="0"/>
                          </a:ext>
                        </a:extLst>
                      </a:blip>
                      <a:stretch>
                        <a:fillRect/>
                      </a:stretch>
                    </pic:blipFill>
                    <pic:spPr>
                      <a:xfrm>
                        <a:off x="0" y="0"/>
                        <a:ext cx="3606800" cy="463550"/>
                      </a:xfrm>
                      <a:prstGeom prst="rect">
                        <a:avLst/>
                      </a:prstGeom>
                    </pic:spPr>
                  </pic:pic>
                </a:graphicData>
              </a:graphic>
              <wp14:sizeRelH relativeFrom="page">
                <wp14:pctWidth>0</wp14:pctWidth>
              </wp14:sizeRelH>
              <wp14:sizeRelV relativeFrom="page">
                <wp14:pctHeight>0</wp14:pctHeight>
              </wp14:sizeRelV>
            </wp:anchor>
          </w:drawing>
        </w:r>
        <w:r w:rsidR="00C92569" w:rsidRPr="007F7E2B">
          <w:t xml:space="preserve"> </w:t>
        </w:r>
      </w:ins>
    </w:p>
    <w:p w14:paraId="7971B07C" w14:textId="54C75082" w:rsidR="00C92569" w:rsidRPr="007F7E2B" w:rsidRDefault="00C92569">
      <w:pPr>
        <w:tabs>
          <w:tab w:val="center" w:pos="2344"/>
          <w:tab w:val="center" w:pos="4463"/>
          <w:tab w:val="center" w:pos="5679"/>
          <w:tab w:val="center" w:pos="6481"/>
          <w:tab w:val="center" w:pos="7516"/>
        </w:tabs>
        <w:spacing w:after="2" w:line="253" w:lineRule="auto"/>
        <w:rPr>
          <w:ins w:id="19261" w:author="V2" w:date="2025-04-14T14:19:00Z" w16du:dateUtc="2025-04-14T19:19:00Z"/>
        </w:rPr>
      </w:pPr>
      <w:ins w:id="19262" w:author="V2" w:date="2025-04-14T14:19:00Z" w16du:dateUtc="2025-04-14T19:19:00Z">
        <w:r w:rsidRPr="007F7E2B">
          <w:rPr>
            <w:sz w:val="22"/>
          </w:rPr>
          <w:tab/>
        </w:r>
        <w:r w:rsidRPr="007F7E2B">
          <w:tab/>
          <w:t xml:space="preserve"> </w:t>
        </w:r>
        <w:r w:rsidRPr="007F7E2B">
          <w:tab/>
          <w:t xml:space="preserve">(15.10) </w:t>
        </w:r>
      </w:ins>
    </w:p>
    <w:tbl>
      <w:tblPr>
        <w:tblStyle w:val="TableGrid0"/>
        <w:tblW w:w="7794" w:type="dxa"/>
        <w:tblInd w:w="1440" w:type="dxa"/>
        <w:tblLook w:val="04A0" w:firstRow="1" w:lastRow="0" w:firstColumn="1" w:lastColumn="0" w:noHBand="0" w:noVBand="1"/>
      </w:tblPr>
      <w:tblGrid>
        <w:gridCol w:w="1311"/>
        <w:gridCol w:w="6483"/>
      </w:tblGrid>
      <w:tr w:rsidR="00C92569" w:rsidRPr="007F7E2B" w14:paraId="42D2E2AF" w14:textId="77777777">
        <w:trPr>
          <w:trHeight w:val="684"/>
          <w:ins w:id="19263" w:author="V2" w:date="2025-04-14T14:19:00Z" w16du:dateUtc="2025-04-14T19:19:00Z"/>
        </w:trPr>
        <w:tc>
          <w:tcPr>
            <w:tcW w:w="1311" w:type="dxa"/>
            <w:tcBorders>
              <w:top w:val="nil"/>
              <w:left w:val="nil"/>
              <w:bottom w:val="nil"/>
              <w:right w:val="nil"/>
            </w:tcBorders>
          </w:tcPr>
          <w:p w14:paraId="198C7C69" w14:textId="77777777" w:rsidR="00C92569" w:rsidRPr="007F7E2B" w:rsidRDefault="00C92569">
            <w:pPr>
              <w:spacing w:line="259" w:lineRule="auto"/>
              <w:ind w:left="403"/>
              <w:rPr>
                <w:ins w:id="19264" w:author="V2" w:date="2025-04-14T14:19:00Z" w16du:dateUtc="2025-04-14T19:19:00Z"/>
              </w:rPr>
            </w:pPr>
            <w:ins w:id="19265" w:author="V2" w:date="2025-04-14T14:19:00Z" w16du:dateUtc="2025-04-14T19:19:00Z">
              <w:r w:rsidRPr="007F7E2B">
                <w:t xml:space="preserve"> </w:t>
              </w:r>
            </w:ins>
          </w:p>
          <w:p w14:paraId="3D8D8942" w14:textId="77777777" w:rsidR="00C92569" w:rsidRPr="007F7E2B" w:rsidRDefault="00C92569">
            <w:pPr>
              <w:spacing w:line="259" w:lineRule="auto"/>
              <w:rPr>
                <w:ins w:id="19266" w:author="V2" w:date="2025-04-14T14:19:00Z" w16du:dateUtc="2025-04-14T19:19:00Z"/>
              </w:rPr>
            </w:pPr>
            <w:ins w:id="19267" w:author="V2" w:date="2025-04-14T14:19:00Z" w16du:dateUtc="2025-04-14T19:19:00Z">
              <w:r w:rsidRPr="007F7E2B">
                <w:lastRenderedPageBreak/>
                <w:t xml:space="preserve">Where </w:t>
              </w:r>
            </w:ins>
          </w:p>
          <w:p w14:paraId="79D77CE5" w14:textId="77777777" w:rsidR="00C92569" w:rsidRPr="007F7E2B" w:rsidRDefault="00C92569">
            <w:pPr>
              <w:spacing w:line="259" w:lineRule="auto"/>
              <w:ind w:left="403"/>
              <w:rPr>
                <w:ins w:id="19268" w:author="V2" w:date="2025-04-14T14:19:00Z" w16du:dateUtc="2025-04-14T19:19:00Z"/>
              </w:rPr>
            </w:pPr>
            <w:ins w:id="19269" w:author="V2" w:date="2025-04-14T14:19:00Z" w16du:dateUtc="2025-04-14T19:19:00Z">
              <w:r w:rsidRPr="007F7E2B">
                <w:t xml:space="preserve"> </w:t>
              </w:r>
            </w:ins>
          </w:p>
        </w:tc>
        <w:tc>
          <w:tcPr>
            <w:tcW w:w="6484" w:type="dxa"/>
            <w:tcBorders>
              <w:top w:val="nil"/>
              <w:left w:val="nil"/>
              <w:bottom w:val="nil"/>
              <w:right w:val="nil"/>
            </w:tcBorders>
          </w:tcPr>
          <w:p w14:paraId="5ADF47D0" w14:textId="77777777" w:rsidR="00C92569" w:rsidRPr="007F7E2B" w:rsidRDefault="00C92569">
            <w:pPr>
              <w:spacing w:after="160" w:line="259" w:lineRule="auto"/>
              <w:rPr>
                <w:ins w:id="19270" w:author="V2" w:date="2025-04-14T14:19:00Z" w16du:dateUtc="2025-04-14T19:19:00Z"/>
              </w:rPr>
            </w:pPr>
          </w:p>
        </w:tc>
      </w:tr>
      <w:tr w:rsidR="00C92569" w:rsidRPr="007F7E2B" w14:paraId="14BD3717" w14:textId="77777777">
        <w:trPr>
          <w:trHeight w:val="249"/>
          <w:ins w:id="19271" w:author="V2" w:date="2025-04-14T14:19:00Z" w16du:dateUtc="2025-04-14T19:19:00Z"/>
        </w:trPr>
        <w:tc>
          <w:tcPr>
            <w:tcW w:w="1311" w:type="dxa"/>
            <w:tcBorders>
              <w:top w:val="nil"/>
              <w:left w:val="nil"/>
              <w:bottom w:val="nil"/>
              <w:right w:val="nil"/>
            </w:tcBorders>
          </w:tcPr>
          <w:p w14:paraId="2F4F3189" w14:textId="77777777" w:rsidR="00C92569" w:rsidRPr="007F7E2B" w:rsidRDefault="00C92569">
            <w:pPr>
              <w:spacing w:line="259" w:lineRule="auto"/>
              <w:rPr>
                <w:ins w:id="19272" w:author="V2" w:date="2025-04-14T14:19:00Z" w16du:dateUtc="2025-04-14T19:19:00Z"/>
              </w:rPr>
            </w:pPr>
            <w:ins w:id="19273" w:author="V2" w:date="2025-04-14T14:19:00Z" w16du:dateUtc="2025-04-14T19:19:00Z">
              <w:r w:rsidRPr="007F7E2B">
                <w:rPr>
                  <w:rFonts w:ascii="Arial" w:eastAsia="Arial" w:hAnsi="Arial" w:cs="Arial"/>
                  <w:i/>
                </w:rPr>
                <w:t>WB</w:t>
              </w:r>
              <w:r w:rsidRPr="007F7E2B">
                <w:rPr>
                  <w:rFonts w:ascii="Arial" w:eastAsia="Arial" w:hAnsi="Arial" w:cs="Arial"/>
                  <w:i/>
                  <w:vertAlign w:val="subscript"/>
                </w:rPr>
                <w:t>burn</w:t>
              </w:r>
              <w:r w:rsidRPr="007F7E2B">
                <w:rPr>
                  <w:rFonts w:ascii="Arial" w:eastAsia="Arial" w:hAnsi="Arial" w:cs="Arial"/>
                  <w:i/>
                </w:rPr>
                <w:t xml:space="preserve">   </w:t>
              </w:r>
            </w:ins>
          </w:p>
        </w:tc>
        <w:tc>
          <w:tcPr>
            <w:tcW w:w="6484" w:type="dxa"/>
            <w:tcBorders>
              <w:top w:val="nil"/>
              <w:left w:val="nil"/>
              <w:bottom w:val="nil"/>
              <w:right w:val="nil"/>
            </w:tcBorders>
          </w:tcPr>
          <w:p w14:paraId="0C2C2612" w14:textId="77777777" w:rsidR="00C92569" w:rsidRPr="007F7E2B" w:rsidRDefault="00C92569">
            <w:pPr>
              <w:spacing w:line="259" w:lineRule="auto"/>
              <w:ind w:left="41"/>
              <w:rPr>
                <w:ins w:id="19274" w:author="V2" w:date="2025-04-14T14:19:00Z" w16du:dateUtc="2025-04-14T19:19:00Z"/>
              </w:rPr>
            </w:pPr>
            <w:ins w:id="19275" w:author="V2" w:date="2025-04-14T14:19:00Z" w16du:dateUtc="2025-04-14T19:19:00Z">
              <w:r w:rsidRPr="007F7E2B">
                <w:rPr>
                  <w:rFonts w:ascii="Arial" w:eastAsia="Arial" w:hAnsi="Arial" w:cs="Arial"/>
                  <w:i/>
                </w:rPr>
                <w:t xml:space="preserve">=  </w:t>
              </w:r>
              <w:r w:rsidRPr="007F7E2B">
                <w:t>The total large</w:t>
              </w:r>
              <w:r w:rsidRPr="007F7E2B">
                <w:rPr>
                  <w:rFonts w:ascii="Arial" w:eastAsia="Arial" w:hAnsi="Arial" w:cs="Arial"/>
                  <w:i/>
                </w:rPr>
                <w:t xml:space="preserve"> </w:t>
              </w:r>
              <w:r w:rsidRPr="007F7E2B">
                <w:t xml:space="preserve">woody plant biomass consumed, t </w:t>
              </w:r>
            </w:ins>
          </w:p>
        </w:tc>
      </w:tr>
      <w:tr w:rsidR="00C92569" w:rsidRPr="007F7E2B" w14:paraId="250737FE" w14:textId="77777777">
        <w:trPr>
          <w:trHeight w:val="350"/>
          <w:ins w:id="19276" w:author="V2" w:date="2025-04-14T14:19:00Z" w16du:dateUtc="2025-04-14T19:19:00Z"/>
        </w:trPr>
        <w:tc>
          <w:tcPr>
            <w:tcW w:w="1311" w:type="dxa"/>
            <w:tcBorders>
              <w:top w:val="nil"/>
              <w:left w:val="nil"/>
              <w:bottom w:val="nil"/>
              <w:right w:val="nil"/>
            </w:tcBorders>
          </w:tcPr>
          <w:p w14:paraId="39F729D3" w14:textId="77777777" w:rsidR="00C92569" w:rsidRPr="007F7E2B" w:rsidRDefault="00C92569">
            <w:pPr>
              <w:tabs>
                <w:tab w:val="center" w:pos="1020"/>
              </w:tabs>
              <w:spacing w:line="259" w:lineRule="auto"/>
              <w:rPr>
                <w:ins w:id="19277" w:author="V2" w:date="2025-04-14T14:19:00Z" w16du:dateUtc="2025-04-14T19:19:00Z"/>
              </w:rPr>
            </w:pPr>
            <w:ins w:id="19278" w:author="V2" w:date="2025-04-14T14:19:00Z" w16du:dateUtc="2025-04-14T19:19:00Z">
              <w:r w:rsidRPr="007F7E2B">
                <w:rPr>
                  <w:rFonts w:ascii="Times New Roman" w:eastAsia="Times New Roman" w:hAnsi="Times New Roman" w:cs="Times New Roman"/>
                  <w:i/>
                </w:rPr>
                <w:t>B</w:t>
              </w:r>
              <w:r w:rsidRPr="007F7E2B">
                <w:rPr>
                  <w:rFonts w:ascii="Times New Roman" w:eastAsia="Times New Roman" w:hAnsi="Times New Roman" w:cs="Times New Roman"/>
                  <w:i/>
                  <w:sz w:val="14"/>
                </w:rPr>
                <w:t>ABns postfire</w:t>
              </w:r>
              <w:r w:rsidRPr="007F7E2B">
                <w:rPr>
                  <w:rFonts w:ascii="Times New Roman" w:eastAsia="Times New Roman" w:hAnsi="Times New Roman" w:cs="Times New Roman"/>
                  <w:sz w:val="14"/>
                </w:rPr>
                <w:t>,</w:t>
              </w:r>
              <w:r w:rsidRPr="007F7E2B">
                <w:rPr>
                  <w:rFonts w:ascii="Times New Roman" w:eastAsia="Times New Roman" w:hAnsi="Times New Roman" w:cs="Times New Roman"/>
                  <w:sz w:val="14"/>
                </w:rPr>
                <w:tab/>
              </w:r>
              <w:r w:rsidRPr="007F7E2B">
                <w:rPr>
                  <w:rFonts w:ascii="Arial" w:eastAsia="Arial" w:hAnsi="Arial" w:cs="Arial"/>
                  <w:i/>
                </w:rPr>
                <w:t xml:space="preserve"> </w:t>
              </w:r>
            </w:ins>
          </w:p>
        </w:tc>
        <w:tc>
          <w:tcPr>
            <w:tcW w:w="6484" w:type="dxa"/>
            <w:tcBorders>
              <w:top w:val="nil"/>
              <w:left w:val="nil"/>
              <w:bottom w:val="nil"/>
              <w:right w:val="nil"/>
            </w:tcBorders>
          </w:tcPr>
          <w:p w14:paraId="5A0C4D88" w14:textId="77777777" w:rsidR="00C92569" w:rsidRPr="007F7E2B" w:rsidRDefault="00C92569">
            <w:pPr>
              <w:tabs>
                <w:tab w:val="center" w:pos="2557"/>
              </w:tabs>
              <w:spacing w:line="259" w:lineRule="auto"/>
              <w:rPr>
                <w:ins w:id="19279" w:author="V2" w:date="2025-04-14T14:19:00Z" w16du:dateUtc="2025-04-14T19:19:00Z"/>
              </w:rPr>
            </w:pPr>
            <w:ins w:id="19280" w:author="V2" w:date="2025-04-14T14:19:00Z" w16du:dateUtc="2025-04-14T19:19:00Z">
              <w:r w:rsidRPr="007F7E2B">
                <w:rPr>
                  <w:rFonts w:ascii="Arial" w:eastAsia="Arial" w:hAnsi="Arial" w:cs="Arial"/>
                  <w:i/>
                </w:rPr>
                <w:t xml:space="preserve">= </w:t>
              </w:r>
              <w:r w:rsidRPr="007F7E2B">
                <w:rPr>
                  <w:rFonts w:ascii="Arial" w:eastAsia="Arial" w:hAnsi="Arial" w:cs="Arial"/>
                  <w:i/>
                </w:rPr>
                <w:tab/>
              </w:r>
              <w:r w:rsidRPr="007F7E2B">
                <w:t xml:space="preserve">Residual non-stem biomass in the burned area, t </w:t>
              </w:r>
            </w:ins>
          </w:p>
        </w:tc>
      </w:tr>
      <w:tr w:rsidR="00C92569" w:rsidRPr="007F7E2B" w14:paraId="58F722F8" w14:textId="77777777">
        <w:trPr>
          <w:trHeight w:val="624"/>
          <w:ins w:id="19281" w:author="V2" w:date="2025-04-14T14:19:00Z" w16du:dateUtc="2025-04-14T19:19:00Z"/>
        </w:trPr>
        <w:tc>
          <w:tcPr>
            <w:tcW w:w="1311" w:type="dxa"/>
            <w:tcBorders>
              <w:top w:val="nil"/>
              <w:left w:val="nil"/>
              <w:bottom w:val="nil"/>
              <w:right w:val="nil"/>
            </w:tcBorders>
          </w:tcPr>
          <w:p w14:paraId="20FBE018" w14:textId="77777777" w:rsidR="00C92569" w:rsidRPr="007F7E2B" w:rsidRDefault="00C92569">
            <w:pPr>
              <w:spacing w:line="259" w:lineRule="auto"/>
              <w:ind w:left="44"/>
              <w:rPr>
                <w:ins w:id="19282" w:author="V2" w:date="2025-04-14T14:19:00Z" w16du:dateUtc="2025-04-14T19:19:00Z"/>
              </w:rPr>
            </w:pPr>
            <w:ins w:id="19283" w:author="V2" w:date="2025-04-14T14:19:00Z" w16du:dateUtc="2025-04-14T19:19:00Z">
              <w:r w:rsidRPr="007F7E2B">
                <w:rPr>
                  <w:rFonts w:ascii="Times New Roman" w:eastAsia="Times New Roman" w:hAnsi="Times New Roman" w:cs="Times New Roman"/>
                  <w:i/>
                </w:rPr>
                <w:t>B</w:t>
              </w:r>
              <w:r w:rsidRPr="007F7E2B">
                <w:rPr>
                  <w:rFonts w:ascii="Times New Roman" w:eastAsia="Times New Roman" w:hAnsi="Times New Roman" w:cs="Times New Roman"/>
                  <w:i/>
                  <w:sz w:val="14"/>
                </w:rPr>
                <w:t>AB</w:t>
              </w:r>
              <w:r w:rsidRPr="007F7E2B">
                <w:rPr>
                  <w:rFonts w:ascii="Times New Roman" w:eastAsia="Times New Roman" w:hAnsi="Times New Roman" w:cs="Times New Roman"/>
                  <w:i/>
                  <w:sz w:val="10"/>
                </w:rPr>
                <w:t>b</w:t>
              </w:r>
              <w:r w:rsidRPr="007F7E2B">
                <w:t xml:space="preserve"> </w:t>
              </w:r>
            </w:ins>
          </w:p>
        </w:tc>
        <w:tc>
          <w:tcPr>
            <w:tcW w:w="6484" w:type="dxa"/>
            <w:tcBorders>
              <w:top w:val="nil"/>
              <w:left w:val="nil"/>
              <w:bottom w:val="nil"/>
              <w:right w:val="nil"/>
            </w:tcBorders>
          </w:tcPr>
          <w:p w14:paraId="79D0C3DE" w14:textId="77777777" w:rsidR="00C92569" w:rsidRPr="007F7E2B" w:rsidRDefault="00C92569">
            <w:pPr>
              <w:spacing w:line="259" w:lineRule="auto"/>
              <w:ind w:left="401" w:hanging="360"/>
              <w:rPr>
                <w:ins w:id="19284" w:author="V2" w:date="2025-04-14T14:19:00Z" w16du:dateUtc="2025-04-14T19:19:00Z"/>
              </w:rPr>
            </w:pPr>
            <w:ins w:id="19285" w:author="V2" w:date="2025-04-14T14:19:00Z" w16du:dateUtc="2025-04-14T19:19:00Z">
              <w:r w:rsidRPr="007F7E2B">
                <w:t xml:space="preserve">= </w:t>
              </w:r>
              <w:r w:rsidRPr="007F7E2B">
                <w:tab/>
                <w:t xml:space="preserve">Total aboveground large woody biomass in the burned area of the stratum before the fire, t </w:t>
              </w:r>
            </w:ins>
          </w:p>
        </w:tc>
      </w:tr>
      <w:tr w:rsidR="00C92569" w:rsidRPr="007F7E2B" w14:paraId="634FADE6" w14:textId="77777777">
        <w:trPr>
          <w:trHeight w:val="229"/>
          <w:ins w:id="19286" w:author="V2" w:date="2025-04-14T14:19:00Z" w16du:dateUtc="2025-04-14T19:19:00Z"/>
        </w:trPr>
        <w:tc>
          <w:tcPr>
            <w:tcW w:w="1311" w:type="dxa"/>
            <w:tcBorders>
              <w:top w:val="nil"/>
              <w:left w:val="nil"/>
              <w:bottom w:val="nil"/>
              <w:right w:val="nil"/>
            </w:tcBorders>
          </w:tcPr>
          <w:p w14:paraId="1C055FBC" w14:textId="77777777" w:rsidR="00C92569" w:rsidRPr="007F7E2B" w:rsidRDefault="00C92569">
            <w:pPr>
              <w:spacing w:line="259" w:lineRule="auto"/>
              <w:rPr>
                <w:ins w:id="19287" w:author="V2" w:date="2025-04-14T14:19:00Z" w16du:dateUtc="2025-04-14T19:19:00Z"/>
              </w:rPr>
            </w:pPr>
            <w:ins w:id="19288" w:author="V2" w:date="2025-04-14T14:19:00Z" w16du:dateUtc="2025-04-14T19:19:00Z">
              <w:r w:rsidRPr="007F7E2B">
                <w:t xml:space="preserve">BEF </w:t>
              </w:r>
            </w:ins>
          </w:p>
        </w:tc>
        <w:tc>
          <w:tcPr>
            <w:tcW w:w="6484" w:type="dxa"/>
            <w:tcBorders>
              <w:top w:val="nil"/>
              <w:left w:val="nil"/>
              <w:bottom w:val="nil"/>
              <w:right w:val="nil"/>
            </w:tcBorders>
          </w:tcPr>
          <w:p w14:paraId="15366865" w14:textId="77777777" w:rsidR="00C92569" w:rsidRPr="007F7E2B" w:rsidRDefault="00C92569">
            <w:pPr>
              <w:tabs>
                <w:tab w:val="center" w:pos="2277"/>
              </w:tabs>
              <w:spacing w:line="259" w:lineRule="auto"/>
              <w:rPr>
                <w:ins w:id="19289" w:author="V2" w:date="2025-04-14T14:19:00Z" w16du:dateUtc="2025-04-14T19:19:00Z"/>
              </w:rPr>
            </w:pPr>
            <w:ins w:id="19290" w:author="V2" w:date="2025-04-14T14:19:00Z" w16du:dateUtc="2025-04-14T19:19:00Z">
              <w:r w:rsidRPr="007F7E2B">
                <w:t xml:space="preserve">= </w:t>
              </w:r>
              <w:r w:rsidRPr="007F7E2B">
                <w:tab/>
                <w:t xml:space="preserve">Biomass Expansion Factor, dimensionless </w:t>
              </w:r>
            </w:ins>
          </w:p>
        </w:tc>
      </w:tr>
      <w:tr w:rsidR="00C92569" w:rsidRPr="007F7E2B" w14:paraId="1057B507" w14:textId="77777777">
        <w:trPr>
          <w:trHeight w:val="686"/>
          <w:ins w:id="19291" w:author="V2" w:date="2025-04-14T14:19:00Z" w16du:dateUtc="2025-04-14T19:19:00Z"/>
        </w:trPr>
        <w:tc>
          <w:tcPr>
            <w:tcW w:w="1311" w:type="dxa"/>
            <w:tcBorders>
              <w:top w:val="nil"/>
              <w:left w:val="nil"/>
              <w:bottom w:val="nil"/>
              <w:right w:val="nil"/>
            </w:tcBorders>
          </w:tcPr>
          <w:p w14:paraId="02CF4E23" w14:textId="77777777" w:rsidR="00C92569" w:rsidRPr="007F7E2B" w:rsidRDefault="00C92569">
            <w:pPr>
              <w:spacing w:line="259" w:lineRule="auto"/>
              <w:ind w:left="37"/>
              <w:rPr>
                <w:ins w:id="19292" w:author="V2" w:date="2025-04-14T14:19:00Z" w16du:dateUtc="2025-04-14T19:19:00Z"/>
              </w:rPr>
            </w:pPr>
            <w:ins w:id="19293" w:author="V2" w:date="2025-04-14T14:19:00Z" w16du:dateUtc="2025-04-14T19:19:00Z">
              <w:r w:rsidRPr="007F7E2B">
                <w:rPr>
                  <w:rFonts w:ascii="Segoe UI Symbol" w:eastAsia="Segoe UI Symbol" w:hAnsi="Segoe UI Symbol" w:cs="Segoe UI Symbol"/>
                </w:rPr>
                <w:t></w:t>
              </w:r>
              <w:r w:rsidRPr="007F7E2B">
                <w:t xml:space="preserve"> </w:t>
              </w:r>
            </w:ins>
          </w:p>
        </w:tc>
        <w:tc>
          <w:tcPr>
            <w:tcW w:w="6484" w:type="dxa"/>
            <w:tcBorders>
              <w:top w:val="nil"/>
              <w:left w:val="nil"/>
              <w:bottom w:val="nil"/>
              <w:right w:val="nil"/>
            </w:tcBorders>
          </w:tcPr>
          <w:p w14:paraId="65F558AC" w14:textId="77777777" w:rsidR="00C92569" w:rsidRPr="007F7E2B" w:rsidRDefault="00C92569">
            <w:pPr>
              <w:spacing w:line="259" w:lineRule="auto"/>
              <w:ind w:left="401" w:hanging="360"/>
              <w:rPr>
                <w:ins w:id="19294" w:author="V2" w:date="2025-04-14T14:19:00Z" w16du:dateUtc="2025-04-14T19:19:00Z"/>
              </w:rPr>
            </w:pPr>
            <w:ins w:id="19295" w:author="V2" w:date="2025-04-14T14:19:00Z" w16du:dateUtc="2025-04-14T19:19:00Z">
              <w:r w:rsidRPr="007F7E2B">
                <w:t xml:space="preserve">= </w:t>
              </w:r>
              <w:r w:rsidRPr="007F7E2B">
                <w:tab/>
                <w:t>The difference between the right and left sides of the equation falls within the margin of error of B</w:t>
              </w:r>
              <w:r w:rsidRPr="007F7E2B">
                <w:rPr>
                  <w:vertAlign w:val="subscript"/>
                </w:rPr>
                <w:t>ws</w:t>
              </w:r>
              <w:r w:rsidRPr="007F7E2B">
                <w:t xml:space="preserve"> at a 90% confidence interval, for the burned portion of the stratum, as determined in Part A, step 5 of the </w:t>
              </w:r>
            </w:ins>
          </w:p>
        </w:tc>
      </w:tr>
    </w:tbl>
    <w:p w14:paraId="0FC87F4C" w14:textId="73BA28C5" w:rsidR="00C92569" w:rsidRPr="007F7E2B" w:rsidRDefault="00C92569">
      <w:pPr>
        <w:ind w:left="3162" w:right="13"/>
        <w:rPr>
          <w:ins w:id="19296" w:author="V2" w:date="2025-04-14T14:19:00Z" w16du:dateUtc="2025-04-14T19:19:00Z"/>
        </w:rPr>
      </w:pPr>
      <w:ins w:id="19297" w:author="V2" w:date="2025-04-14T14:19:00Z" w16du:dateUtc="2025-04-14T19:19:00Z">
        <w:r w:rsidRPr="007F7E2B">
          <w:t xml:space="preserve">module </w:t>
        </w:r>
        <w:r w:rsidR="00111949" w:rsidRPr="007F7E2B">
          <w:rPr>
            <w:rFonts w:ascii="Arial" w:eastAsia="Arial" w:hAnsi="Arial" w:cs="Arial"/>
            <w:i/>
          </w:rPr>
          <w:t>TRS-4</w:t>
        </w:r>
        <w:r w:rsidRPr="007F7E2B">
          <w:rPr>
            <w:rFonts w:ascii="Arial" w:eastAsia="Arial" w:hAnsi="Arial" w:cs="Arial"/>
            <w:i/>
          </w:rPr>
          <w:t xml:space="preserve"> Estimation of Carbon Stocks in Living Plant Biomass</w:t>
        </w:r>
        <w:r w:rsidRPr="007F7E2B">
          <w:t xml:space="preserve">.  Where the burned area crosses more than one stratum, with differing confidence intervals, total confidence interval must be derived weighted by the percentage of the total burned area represented by the burned area within each stratum. </w:t>
        </w:r>
      </w:ins>
    </w:p>
    <w:p w14:paraId="19C85177" w14:textId="77777777" w:rsidR="00C92569" w:rsidRPr="007F7E2B" w:rsidRDefault="00C92569">
      <w:pPr>
        <w:spacing w:line="259" w:lineRule="auto"/>
        <w:ind w:left="1440"/>
        <w:rPr>
          <w:ins w:id="19298" w:author="V2" w:date="2025-04-14T14:19:00Z" w16du:dateUtc="2025-04-14T19:19:00Z"/>
        </w:rPr>
      </w:pPr>
      <w:ins w:id="19299" w:author="V2" w:date="2025-04-14T14:19:00Z" w16du:dateUtc="2025-04-14T19:19:00Z">
        <w:r w:rsidRPr="007F7E2B">
          <w:t xml:space="preserve"> </w:t>
        </w:r>
      </w:ins>
    </w:p>
    <w:p w14:paraId="34EA0751" w14:textId="77777777" w:rsidR="00C92569" w:rsidRPr="007F7E2B" w:rsidRDefault="00C92569">
      <w:pPr>
        <w:spacing w:line="250" w:lineRule="auto"/>
        <w:ind w:left="-5"/>
        <w:rPr>
          <w:ins w:id="19300" w:author="V2" w:date="2025-04-14T14:19:00Z" w16du:dateUtc="2025-04-14T19:19:00Z"/>
        </w:rPr>
      </w:pPr>
      <w:ins w:id="19301" w:author="V2" w:date="2025-04-14T14:19:00Z" w16du:dateUtc="2025-04-14T19:19:00Z">
        <w:r w:rsidRPr="007F7E2B">
          <w:rPr>
            <w:rFonts w:ascii="Arial" w:eastAsia="Arial" w:hAnsi="Arial" w:cs="Arial"/>
            <w:b/>
          </w:rPr>
          <w:t xml:space="preserve">Step 1d: Dead wood </w:t>
        </w:r>
      </w:ins>
    </w:p>
    <w:p w14:paraId="1127740A" w14:textId="77777777" w:rsidR="00C92569" w:rsidRPr="007F7E2B" w:rsidRDefault="00C92569">
      <w:pPr>
        <w:spacing w:line="259" w:lineRule="auto"/>
        <w:rPr>
          <w:ins w:id="19302" w:author="V2" w:date="2025-04-14T14:19:00Z" w16du:dateUtc="2025-04-14T19:19:00Z"/>
        </w:rPr>
      </w:pPr>
      <w:ins w:id="19303" w:author="V2" w:date="2025-04-14T14:19:00Z" w16du:dateUtc="2025-04-14T19:19:00Z">
        <w:r w:rsidRPr="007F7E2B">
          <w:t xml:space="preserve"> </w:t>
        </w:r>
      </w:ins>
    </w:p>
    <w:p w14:paraId="319B4D4B" w14:textId="5A43D5EE" w:rsidR="00C92569" w:rsidRPr="007F7E2B" w:rsidRDefault="00C92569">
      <w:pPr>
        <w:ind w:left="-5" w:right="13"/>
        <w:rPr>
          <w:ins w:id="19304" w:author="V2" w:date="2025-04-14T14:19:00Z" w16du:dateUtc="2025-04-14T19:19:00Z"/>
        </w:rPr>
      </w:pPr>
      <w:ins w:id="19305" w:author="V2" w:date="2025-04-14T14:19:00Z" w16du:dateUtc="2025-04-14T19:19:00Z">
        <w:r w:rsidRPr="007F7E2B">
          <w:t xml:space="preserve">Dead wood consumption must be calculated using module </w:t>
        </w:r>
        <w:r w:rsidR="00111949" w:rsidRPr="007F7E2B">
          <w:rPr>
            <w:rFonts w:ascii="Arial" w:eastAsia="Arial" w:hAnsi="Arial" w:cs="Arial"/>
            <w:i/>
          </w:rPr>
          <w:t>TRS-6</w:t>
        </w:r>
        <w:r w:rsidRPr="007F7E2B">
          <w:rPr>
            <w:rFonts w:ascii="Arial" w:eastAsia="Arial" w:hAnsi="Arial" w:cs="Arial"/>
            <w:i/>
          </w:rPr>
          <w:t xml:space="preserve"> Estimation of Carbon Stocks in the Dead Wood Pool</w:t>
        </w:r>
        <w:r w:rsidRPr="007F7E2B">
          <w:t xml:space="preserve">, and subtracting post-fire dead wood biomass from pre-fire dead wood biomass, with the following modification.  The radius of each piece measured will be considered to be the outer radius less the distance to which the point of a sharp knife can by sunk into the piece of wood with moderate pressure, when oriented across the grain, which will be used as a measure of the char layer. </w:t>
        </w:r>
      </w:ins>
    </w:p>
    <w:p w14:paraId="2DF10FC9" w14:textId="77777777" w:rsidR="00C92569" w:rsidRPr="007F7E2B" w:rsidRDefault="00C92569">
      <w:pPr>
        <w:spacing w:line="259" w:lineRule="auto"/>
        <w:rPr>
          <w:ins w:id="19306" w:author="V2" w:date="2025-04-14T14:19:00Z" w16du:dateUtc="2025-04-14T19:19:00Z"/>
        </w:rPr>
      </w:pPr>
      <w:ins w:id="19307" w:author="V2" w:date="2025-04-14T14:19:00Z" w16du:dateUtc="2025-04-14T19:19:00Z">
        <w:r w:rsidRPr="007F7E2B">
          <w:t xml:space="preserve"> </w:t>
        </w:r>
      </w:ins>
    </w:p>
    <w:p w14:paraId="13F76E2F" w14:textId="77777777" w:rsidR="00C92569" w:rsidRPr="007F7E2B" w:rsidRDefault="00C92569">
      <w:pPr>
        <w:ind w:left="-5" w:right="13"/>
        <w:rPr>
          <w:ins w:id="19308" w:author="V2" w:date="2025-04-14T14:19:00Z" w16du:dateUtc="2025-04-14T19:19:00Z"/>
        </w:rPr>
      </w:pPr>
      <w:ins w:id="19309" w:author="V2" w:date="2025-04-14T14:19:00Z" w16du:dateUtc="2025-04-14T19:19:00Z">
        <w:r w:rsidRPr="007F7E2B">
          <w:t xml:space="preserve">Where pre-fire inventories of dead wood exist for the burnt area, these may be used directly for the prefire inventory.  Where no such inventories exist, two options may be used to estimate pre-fire inventories: </w:t>
        </w:r>
      </w:ins>
    </w:p>
    <w:p w14:paraId="164AC496" w14:textId="77777777" w:rsidR="00C92569" w:rsidRPr="007F7E2B" w:rsidRDefault="00C92569">
      <w:pPr>
        <w:spacing w:line="259" w:lineRule="auto"/>
        <w:rPr>
          <w:ins w:id="19310" w:author="V2" w:date="2025-04-14T14:19:00Z" w16du:dateUtc="2025-04-14T19:19:00Z"/>
        </w:rPr>
      </w:pPr>
      <w:ins w:id="19311" w:author="V2" w:date="2025-04-14T14:19:00Z" w16du:dateUtc="2025-04-14T19:19:00Z">
        <w:r w:rsidRPr="007F7E2B">
          <w:t xml:space="preserve"> </w:t>
        </w:r>
      </w:ins>
    </w:p>
    <w:p w14:paraId="4D647B38" w14:textId="77777777" w:rsidR="00C92569" w:rsidRPr="007F7E2B" w:rsidRDefault="00C92569">
      <w:pPr>
        <w:ind w:left="730" w:right="13"/>
        <w:rPr>
          <w:ins w:id="19312" w:author="V2" w:date="2025-04-14T14:19:00Z" w16du:dateUtc="2025-04-14T19:19:00Z"/>
        </w:rPr>
      </w:pPr>
      <w:ins w:id="19313" w:author="V2" w:date="2025-04-14T14:19:00Z" w16du:dateUtc="2025-04-14T19:19:00Z">
        <w:r w:rsidRPr="007F7E2B">
          <w:rPr>
            <w:rFonts w:ascii="Arial" w:eastAsia="Arial" w:hAnsi="Arial" w:cs="Arial"/>
            <w:b/>
          </w:rPr>
          <w:t>Option A:</w:t>
        </w:r>
        <w:r w:rsidRPr="007F7E2B">
          <w:t xml:space="preserve"> Where fire consumption mostly consists of superficial charring. </w:t>
        </w:r>
      </w:ins>
    </w:p>
    <w:p w14:paraId="22D7ED2F" w14:textId="77777777" w:rsidR="00C92569" w:rsidRPr="007F7E2B" w:rsidRDefault="00C92569">
      <w:pPr>
        <w:spacing w:line="259" w:lineRule="auto"/>
        <w:ind w:left="1843"/>
        <w:rPr>
          <w:ins w:id="19314" w:author="V2" w:date="2025-04-14T14:19:00Z" w16du:dateUtc="2025-04-14T19:19:00Z"/>
        </w:rPr>
      </w:pPr>
      <w:ins w:id="19315" w:author="V2" w:date="2025-04-14T14:19:00Z" w16du:dateUtc="2025-04-14T19:19:00Z">
        <w:r w:rsidRPr="007F7E2B">
          <w:t xml:space="preserve"> </w:t>
        </w:r>
      </w:ins>
    </w:p>
    <w:p w14:paraId="50B2F5BF" w14:textId="77777777" w:rsidR="00C92569" w:rsidRPr="007F7E2B" w:rsidRDefault="00C92569">
      <w:pPr>
        <w:ind w:left="730" w:right="13"/>
        <w:rPr>
          <w:ins w:id="19316" w:author="V2" w:date="2025-04-14T14:19:00Z" w16du:dateUtc="2025-04-14T19:19:00Z"/>
        </w:rPr>
      </w:pPr>
      <w:ins w:id="19317" w:author="V2" w:date="2025-04-14T14:19:00Z" w16du:dateUtc="2025-04-14T19:19:00Z">
        <w:r w:rsidRPr="007F7E2B">
          <w:lastRenderedPageBreak/>
          <w:t xml:space="preserve">In many cases, broadcast burning of distributed fuels will only result in surface charring.  In these cases, the average outside diameter of the each piece measured on the transect line must be considered to be the pre-fire diameter of the piece.  Because all of the charred material is considered to be fully consumed, this approach is conservative despite the fact that it may miss some small amount of pre-fire cross sectional area. </w:t>
        </w:r>
      </w:ins>
    </w:p>
    <w:p w14:paraId="7C8A79C6" w14:textId="77777777" w:rsidR="00C92569" w:rsidRPr="007F7E2B" w:rsidRDefault="00C92569">
      <w:pPr>
        <w:spacing w:line="259" w:lineRule="auto"/>
        <w:ind w:left="720"/>
        <w:rPr>
          <w:ins w:id="19318" w:author="V2" w:date="2025-04-14T14:19:00Z" w16du:dateUtc="2025-04-14T19:19:00Z"/>
        </w:rPr>
      </w:pPr>
      <w:ins w:id="19319" w:author="V2" w:date="2025-04-14T14:19:00Z" w16du:dateUtc="2025-04-14T19:19:00Z">
        <w:r w:rsidRPr="007F7E2B">
          <w:t xml:space="preserve"> </w:t>
        </w:r>
      </w:ins>
    </w:p>
    <w:p w14:paraId="676E9584" w14:textId="77777777" w:rsidR="00C92569" w:rsidRPr="007F7E2B" w:rsidRDefault="00C92569">
      <w:pPr>
        <w:ind w:left="730" w:right="13"/>
        <w:rPr>
          <w:ins w:id="19320" w:author="V2" w:date="2025-04-14T14:19:00Z" w16du:dateUtc="2025-04-14T19:19:00Z"/>
        </w:rPr>
      </w:pPr>
      <w:ins w:id="19321" w:author="V2" w:date="2025-04-14T14:19:00Z" w16du:dateUtc="2025-04-14T19:19:00Z">
        <w:r w:rsidRPr="007F7E2B">
          <w:t xml:space="preserve">Note that this method may not work in the case of repeated fires, where some of the charred area detected may have resulted from previous fires.  However, in such cases inventories should exist from the period immediately after the previous fire, and these must be used for the pre-fire case. </w:t>
        </w:r>
      </w:ins>
    </w:p>
    <w:p w14:paraId="186ADB12" w14:textId="77777777" w:rsidR="00C92569" w:rsidRPr="007F7E2B" w:rsidRDefault="00C92569">
      <w:pPr>
        <w:spacing w:line="259" w:lineRule="auto"/>
        <w:ind w:left="1843"/>
        <w:rPr>
          <w:ins w:id="19322" w:author="V2" w:date="2025-04-14T14:19:00Z" w16du:dateUtc="2025-04-14T19:19:00Z"/>
        </w:rPr>
      </w:pPr>
      <w:ins w:id="19323" w:author="V2" w:date="2025-04-14T14:19:00Z" w16du:dateUtc="2025-04-14T19:19:00Z">
        <w:r w:rsidRPr="007F7E2B">
          <w:t xml:space="preserve"> </w:t>
        </w:r>
      </w:ins>
    </w:p>
    <w:p w14:paraId="56630D84" w14:textId="77777777" w:rsidR="00C92569" w:rsidRPr="007F7E2B" w:rsidRDefault="00C92569">
      <w:pPr>
        <w:ind w:left="730" w:right="13"/>
        <w:rPr>
          <w:ins w:id="19324" w:author="V2" w:date="2025-04-14T14:19:00Z" w16du:dateUtc="2025-04-14T19:19:00Z"/>
        </w:rPr>
      </w:pPr>
      <w:ins w:id="19325" w:author="V2" w:date="2025-04-14T14:19:00Z" w16du:dateUtc="2025-04-14T19:19:00Z">
        <w:r w:rsidRPr="007F7E2B">
          <w:rPr>
            <w:rFonts w:ascii="Arial" w:eastAsia="Arial" w:hAnsi="Arial" w:cs="Arial"/>
            <w:b/>
          </w:rPr>
          <w:t>Option B:</w:t>
        </w:r>
        <w:r w:rsidRPr="007F7E2B">
          <w:t xml:space="preserve"> Where significant consumption of fuels has occurred. </w:t>
        </w:r>
      </w:ins>
    </w:p>
    <w:p w14:paraId="310A61D6" w14:textId="77777777" w:rsidR="00C92569" w:rsidRPr="007F7E2B" w:rsidRDefault="00C92569">
      <w:pPr>
        <w:spacing w:line="259" w:lineRule="auto"/>
        <w:ind w:left="1843"/>
        <w:rPr>
          <w:ins w:id="19326" w:author="V2" w:date="2025-04-14T14:19:00Z" w16du:dateUtc="2025-04-14T19:19:00Z"/>
        </w:rPr>
      </w:pPr>
      <w:ins w:id="19327" w:author="V2" w:date="2025-04-14T14:19:00Z" w16du:dateUtc="2025-04-14T19:19:00Z">
        <w:r w:rsidRPr="007F7E2B">
          <w:t xml:space="preserve"> </w:t>
        </w:r>
      </w:ins>
    </w:p>
    <w:p w14:paraId="76582342" w14:textId="0D3853A2" w:rsidR="00C92569" w:rsidRPr="007F7E2B" w:rsidRDefault="00C92569">
      <w:pPr>
        <w:spacing w:after="126"/>
        <w:ind w:left="730" w:right="13"/>
        <w:rPr>
          <w:ins w:id="19328" w:author="V2" w:date="2025-04-14T14:19:00Z" w16du:dateUtc="2025-04-14T19:19:00Z"/>
        </w:rPr>
      </w:pPr>
      <w:ins w:id="19329" w:author="V2" w:date="2025-04-14T14:19:00Z" w16du:dateUtc="2025-04-14T19:19:00Z">
        <w:r w:rsidRPr="007F7E2B">
          <w:t xml:space="preserve">For windrowed and similar materials significant consumption of fuels may occur.  In most cases such burning will be deliberate, and a pre-fire inventory must have been completed.  However, if no such inventory exists, similar fuel accumulations in unburned areas (proxy areas) must be inventoried using the methods outlined in module </w:t>
        </w:r>
        <w:r w:rsidR="00111949" w:rsidRPr="007F7E2B">
          <w:rPr>
            <w:rFonts w:ascii="Arial" w:eastAsia="Arial" w:hAnsi="Arial" w:cs="Arial"/>
            <w:i/>
          </w:rPr>
          <w:t>TRS-6</w:t>
        </w:r>
        <w:r w:rsidRPr="007F7E2B">
          <w:rPr>
            <w:rFonts w:ascii="Arial" w:eastAsia="Arial" w:hAnsi="Arial" w:cs="Arial"/>
            <w:i/>
          </w:rPr>
          <w:t xml:space="preserve"> Estimation of Carbon Stocks in the Dead Wood Pool </w:t>
        </w:r>
        <w:r w:rsidRPr="007F7E2B">
          <w:t xml:space="preserve">to provide an estimate of the conditions before the fire in the burnt area.  Proxy areas must  be selected based on similarity to the conditions found in the burn area before the fire in terms of amount of dead wood and dead wood piece size distribution.  Since using the proxy area implies that no good quantitative inventory of dead wood within the burn area existed prior to the fire, similarity must be judged based on qualitative factors, including: </w:t>
        </w:r>
      </w:ins>
    </w:p>
    <w:p w14:paraId="2E4D96FC" w14:textId="77777777" w:rsidR="00C92569" w:rsidRPr="007F7E2B" w:rsidRDefault="00C92569" w:rsidP="00964B29">
      <w:pPr>
        <w:numPr>
          <w:ilvl w:val="0"/>
          <w:numId w:val="109"/>
        </w:numPr>
        <w:spacing w:before="0" w:after="128" w:line="249" w:lineRule="auto"/>
        <w:ind w:right="634" w:hanging="360"/>
        <w:rPr>
          <w:ins w:id="19330" w:author="V2" w:date="2025-04-14T14:19:00Z" w16du:dateUtc="2025-04-14T19:19:00Z"/>
        </w:rPr>
      </w:pPr>
      <w:ins w:id="19331" w:author="V2" w:date="2025-04-14T14:19:00Z" w16du:dateUtc="2025-04-14T19:19:00Z">
        <w:r w:rsidRPr="007F7E2B">
          <w:t xml:space="preserve">Evidence found in existing photos which give some evidence of the amount and size distribution of dead wood before the fire; </w:t>
        </w:r>
      </w:ins>
    </w:p>
    <w:p w14:paraId="71A60CB2" w14:textId="77777777" w:rsidR="00C92569" w:rsidRPr="007F7E2B" w:rsidRDefault="00C92569" w:rsidP="00964B29">
      <w:pPr>
        <w:numPr>
          <w:ilvl w:val="0"/>
          <w:numId w:val="109"/>
        </w:numPr>
        <w:spacing w:before="0" w:after="4" w:line="332" w:lineRule="auto"/>
        <w:ind w:right="634" w:hanging="360"/>
        <w:rPr>
          <w:ins w:id="19332" w:author="V2" w:date="2025-04-14T14:19:00Z" w16du:dateUtc="2025-04-14T19:19:00Z"/>
        </w:rPr>
      </w:pPr>
      <w:ins w:id="19333" w:author="V2" w:date="2025-04-14T14:19:00Z" w16du:dateUtc="2025-04-14T19:19:00Z">
        <w:r w:rsidRPr="007F7E2B">
          <w:t xml:space="preserve">Similarity of ecosystem, and disturbance and management history; and/or </w:t>
        </w:r>
        <w:r w:rsidRPr="007F7E2B">
          <w:rPr>
            <w:rFonts w:ascii="Segoe UI Symbol" w:eastAsia="Segoe UI Symbol" w:hAnsi="Segoe UI Symbol" w:cs="Segoe UI Symbol"/>
          </w:rPr>
          <w:t></w:t>
        </w:r>
        <w:r w:rsidRPr="007F7E2B">
          <w:t xml:space="preserve"> Local knowledge. </w:t>
        </w:r>
      </w:ins>
    </w:p>
    <w:p w14:paraId="0A420FFD" w14:textId="77777777" w:rsidR="00C92569" w:rsidRPr="007F7E2B" w:rsidRDefault="00C92569">
      <w:pPr>
        <w:ind w:left="730" w:right="13"/>
        <w:rPr>
          <w:ins w:id="19334" w:author="V2" w:date="2025-04-14T14:19:00Z" w16du:dateUtc="2025-04-14T19:19:00Z"/>
        </w:rPr>
      </w:pPr>
      <w:ins w:id="19335" w:author="V2" w:date="2025-04-14T14:19:00Z" w16du:dateUtc="2025-04-14T19:19:00Z">
        <w:r w:rsidRPr="007F7E2B">
          <w:t xml:space="preserve">If the burn area does not completely cover a pre-existing ecosystem, disturbance and management history stratum, residual unburnt areas of the stratum may be the best candidate for use as a proxy area, providing that there is no reason to suspect that the boundary of the burn area was determined by differences in dead wood density, piece size, or distribution. </w:t>
        </w:r>
      </w:ins>
    </w:p>
    <w:p w14:paraId="236C1230" w14:textId="77777777" w:rsidR="00C92569" w:rsidRPr="007F7E2B" w:rsidRDefault="00C92569">
      <w:pPr>
        <w:spacing w:line="259" w:lineRule="auto"/>
        <w:ind w:left="720"/>
        <w:rPr>
          <w:ins w:id="19336" w:author="V2" w:date="2025-04-14T14:19:00Z" w16du:dateUtc="2025-04-14T19:19:00Z"/>
        </w:rPr>
      </w:pPr>
      <w:ins w:id="19337" w:author="V2" w:date="2025-04-14T14:19:00Z" w16du:dateUtc="2025-04-14T19:19:00Z">
        <w:r w:rsidRPr="007F7E2B">
          <w:t xml:space="preserve"> </w:t>
        </w:r>
      </w:ins>
    </w:p>
    <w:p w14:paraId="04027489" w14:textId="56EDF327" w:rsidR="00C92569" w:rsidRPr="007F7E2B" w:rsidRDefault="00C92569">
      <w:pPr>
        <w:ind w:left="730" w:right="13"/>
        <w:rPr>
          <w:ins w:id="19338" w:author="V2" w:date="2025-04-14T14:19:00Z" w16du:dateUtc="2025-04-14T19:19:00Z"/>
        </w:rPr>
      </w:pPr>
      <w:ins w:id="19339" w:author="V2" w:date="2025-04-14T14:19:00Z" w16du:dateUtc="2025-04-14T19:19:00Z">
        <w:r w:rsidRPr="007F7E2B">
          <w:t xml:space="preserve">Where no pre-fire inventory exists for the stratum, and where Option A or B are used, the methods given in module </w:t>
        </w:r>
        <w:r w:rsidR="00111949" w:rsidRPr="007F7E2B">
          <w:rPr>
            <w:rFonts w:ascii="Arial" w:eastAsia="Arial" w:hAnsi="Arial" w:cs="Arial"/>
            <w:i/>
          </w:rPr>
          <w:t>TRS-6</w:t>
        </w:r>
        <w:r w:rsidRPr="007F7E2B">
          <w:rPr>
            <w:rFonts w:ascii="Arial" w:eastAsia="Arial" w:hAnsi="Arial" w:cs="Arial"/>
            <w:i/>
          </w:rPr>
          <w:t xml:space="preserve"> Estimation of Emissions of Biomass Burning</w:t>
        </w:r>
        <w:r w:rsidRPr="007F7E2B">
          <w:t xml:space="preserve"> must be used to estimate the </w:t>
        </w:r>
        <w:r w:rsidRPr="007F7E2B">
          <w:lastRenderedPageBreak/>
          <w:t xml:space="preserve">pre-fire litter content of the burned area within the stratum only, and therefore </w:t>
        </w:r>
        <w:r w:rsidRPr="007F7E2B">
          <w:rPr>
            <w:rFonts w:ascii="Times New Roman" w:eastAsia="Times New Roman" w:hAnsi="Times New Roman" w:cs="Times New Roman"/>
            <w:i/>
          </w:rPr>
          <w:t>A</w:t>
        </w:r>
        <w:r w:rsidRPr="007F7E2B">
          <w:rPr>
            <w:rFonts w:ascii="Times New Roman" w:eastAsia="Times New Roman" w:hAnsi="Times New Roman" w:cs="Times New Roman"/>
            <w:i/>
            <w:vertAlign w:val="subscript"/>
          </w:rPr>
          <w:t xml:space="preserve">sburn </w:t>
        </w:r>
        <w:r w:rsidRPr="007F7E2B">
          <w:rPr>
            <w:rFonts w:ascii="Segoe UI Symbol" w:eastAsia="Segoe UI Symbol" w:hAnsi="Segoe UI Symbol" w:cs="Segoe UI Symbol"/>
          </w:rPr>
          <w:t xml:space="preserve"> </w:t>
        </w:r>
        <w:r w:rsidRPr="007F7E2B">
          <w:rPr>
            <w:rFonts w:ascii="Times New Roman" w:eastAsia="Times New Roman" w:hAnsi="Times New Roman" w:cs="Times New Roman"/>
            <w:i/>
          </w:rPr>
          <w:t>A</w:t>
        </w:r>
        <w:r w:rsidRPr="007F7E2B">
          <w:rPr>
            <w:rFonts w:ascii="Times New Roman" w:eastAsia="Times New Roman" w:hAnsi="Times New Roman" w:cs="Times New Roman"/>
            <w:i/>
            <w:vertAlign w:val="subscript"/>
          </w:rPr>
          <w:t xml:space="preserve">s </w:t>
        </w:r>
        <w:r w:rsidRPr="007F7E2B">
          <w:t xml:space="preserve">in equation 15.11. </w:t>
        </w:r>
      </w:ins>
    </w:p>
    <w:p w14:paraId="6D3D6EFA" w14:textId="77777777" w:rsidR="00C92569" w:rsidRPr="007F7E2B" w:rsidRDefault="00C92569">
      <w:pPr>
        <w:spacing w:line="259" w:lineRule="auto"/>
        <w:rPr>
          <w:ins w:id="19340" w:author="V2" w:date="2025-04-14T14:19:00Z" w16du:dateUtc="2025-04-14T19:19:00Z"/>
        </w:rPr>
      </w:pPr>
      <w:ins w:id="19341" w:author="V2" w:date="2025-04-14T14:19:00Z" w16du:dateUtc="2025-04-14T19:19:00Z">
        <w:r w:rsidRPr="007F7E2B">
          <w:t xml:space="preserve"> </w:t>
        </w:r>
      </w:ins>
    </w:p>
    <w:p w14:paraId="68D76A66" w14:textId="77777777" w:rsidR="00C92569" w:rsidRPr="007F7E2B" w:rsidRDefault="00C92569">
      <w:pPr>
        <w:ind w:left="730" w:right="13"/>
        <w:rPr>
          <w:ins w:id="19342" w:author="V2" w:date="2025-04-14T14:19:00Z" w16du:dateUtc="2025-04-14T19:19:00Z"/>
        </w:rPr>
      </w:pPr>
      <w:ins w:id="19343" w:author="V2" w:date="2025-04-14T14:19:00Z" w16du:dateUtc="2025-04-14T19:19:00Z">
        <w:r w:rsidRPr="007F7E2B">
          <w:t xml:space="preserve">The total amount of dead wood burnt in stratum </w:t>
        </w:r>
        <w:r w:rsidRPr="007F7E2B">
          <w:rPr>
            <w:rFonts w:ascii="Arial" w:eastAsia="Arial" w:hAnsi="Arial" w:cs="Arial"/>
            <w:i/>
          </w:rPr>
          <w:t>s</w:t>
        </w:r>
        <w:r w:rsidRPr="007F7E2B">
          <w:t xml:space="preserve"> is calculated by the following equation: </w:t>
        </w:r>
      </w:ins>
    </w:p>
    <w:p w14:paraId="2B19B561" w14:textId="77777777" w:rsidR="00C92569" w:rsidRPr="007F7E2B" w:rsidRDefault="00C92569">
      <w:pPr>
        <w:spacing w:after="139" w:line="259" w:lineRule="auto"/>
        <w:ind w:left="720"/>
        <w:rPr>
          <w:ins w:id="19344" w:author="V2" w:date="2025-04-14T14:19:00Z" w16du:dateUtc="2025-04-14T19:19:00Z"/>
        </w:rPr>
      </w:pPr>
      <w:ins w:id="19345" w:author="V2" w:date="2025-04-14T14:19:00Z" w16du:dateUtc="2025-04-14T19:19:00Z">
        <w:r w:rsidRPr="007F7E2B">
          <w:t xml:space="preserve"> </w:t>
        </w:r>
      </w:ins>
    </w:p>
    <w:p w14:paraId="14501A6A" w14:textId="09894E14" w:rsidR="00C92569" w:rsidRPr="007F7E2B" w:rsidRDefault="00ED4E00">
      <w:pPr>
        <w:tabs>
          <w:tab w:val="center" w:pos="3060"/>
          <w:tab w:val="center" w:pos="5198"/>
          <w:tab w:val="center" w:pos="5810"/>
          <w:tab w:val="center" w:pos="6481"/>
          <w:tab w:val="center" w:pos="7516"/>
        </w:tabs>
        <w:spacing w:line="259" w:lineRule="auto"/>
        <w:rPr>
          <w:ins w:id="19346" w:author="V2" w:date="2025-04-14T14:19:00Z" w16du:dateUtc="2025-04-14T19:19:00Z"/>
        </w:rPr>
      </w:pPr>
      <w:ins w:id="19347"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82198" behindDoc="1" locked="0" layoutInCell="1" allowOverlap="1" wp14:anchorId="53DB5347" wp14:editId="51831A00">
              <wp:simplePos x="0" y="0"/>
              <wp:positionH relativeFrom="column">
                <wp:posOffset>806450</wp:posOffset>
              </wp:positionH>
              <wp:positionV relativeFrom="paragraph">
                <wp:posOffset>0</wp:posOffset>
              </wp:positionV>
              <wp:extent cx="3721100" cy="444500"/>
              <wp:effectExtent l="0" t="0" r="0" b="0"/>
              <wp:wrapTight wrapText="bothSides">
                <wp:wrapPolygon edited="0">
                  <wp:start x="0" y="0"/>
                  <wp:lineTo x="0" y="20366"/>
                  <wp:lineTo x="21453" y="20366"/>
                  <wp:lineTo x="21453" y="0"/>
                  <wp:lineTo x="0" y="0"/>
                </wp:wrapPolygon>
              </wp:wrapTight>
              <wp:docPr id="662960832" name="Picture 1" descr="A black text with a dot and a black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60832" name="Picture 1" descr="A black text with a dot and a black circle&#10;&#10;AI-generated content may be incorrect."/>
                      <pic:cNvPicPr/>
                    </pic:nvPicPr>
                    <pic:blipFill>
                      <a:blip r:embed="rId152">
                        <a:extLst>
                          <a:ext uri="{28A0092B-C50C-407E-A947-70E740481C1C}">
                            <a14:useLocalDpi xmlns:a14="http://schemas.microsoft.com/office/drawing/2010/main" val="0"/>
                          </a:ext>
                        </a:extLst>
                      </a:blip>
                      <a:stretch>
                        <a:fillRect/>
                      </a:stretch>
                    </pic:blipFill>
                    <pic:spPr>
                      <a:xfrm>
                        <a:off x="0" y="0"/>
                        <a:ext cx="3721100" cy="444500"/>
                      </a:xfrm>
                      <a:prstGeom prst="rect">
                        <a:avLst/>
                      </a:prstGeom>
                    </pic:spPr>
                  </pic:pic>
                </a:graphicData>
              </a:graphic>
              <wp14:sizeRelH relativeFrom="page">
                <wp14:pctWidth>0</wp14:pctWidth>
              </wp14:sizeRelH>
              <wp14:sizeRelV relativeFrom="page">
                <wp14:pctHeight>0</wp14:pctHeight>
              </wp14:sizeRelV>
            </wp:anchor>
          </w:drawing>
        </w:r>
        <w:r w:rsidR="00C92569" w:rsidRPr="007F7E2B">
          <w:rPr>
            <w:sz w:val="22"/>
          </w:rPr>
          <w:tab/>
        </w:r>
        <w:r w:rsidR="00C92569" w:rsidRPr="007F7E2B">
          <w:tab/>
          <w:t xml:space="preserve"> </w:t>
        </w:r>
        <w:r w:rsidR="00C92569" w:rsidRPr="007F7E2B">
          <w:tab/>
          <w:t xml:space="preserve">(15.11) </w:t>
        </w:r>
      </w:ins>
    </w:p>
    <w:p w14:paraId="6012159E" w14:textId="2FFF0A75" w:rsidR="00C92569" w:rsidRPr="007F7E2B" w:rsidRDefault="00C92569">
      <w:pPr>
        <w:spacing w:after="2" w:line="253" w:lineRule="auto"/>
        <w:ind w:left="2535"/>
        <w:rPr>
          <w:ins w:id="19348" w:author="V2" w:date="2025-04-14T14:19:00Z" w16du:dateUtc="2025-04-14T19:19:00Z"/>
        </w:rPr>
      </w:pPr>
    </w:p>
    <w:tbl>
      <w:tblPr>
        <w:tblStyle w:val="TableGrid0"/>
        <w:tblW w:w="6049" w:type="dxa"/>
        <w:tblInd w:w="720" w:type="dxa"/>
        <w:tblLook w:val="04A0" w:firstRow="1" w:lastRow="0" w:firstColumn="1" w:lastColumn="0" w:noHBand="0" w:noVBand="1"/>
      </w:tblPr>
      <w:tblGrid>
        <w:gridCol w:w="1705"/>
        <w:gridCol w:w="4344"/>
      </w:tblGrid>
      <w:tr w:rsidR="00C92569" w:rsidRPr="007F7E2B" w14:paraId="6DE5FA45" w14:textId="77777777">
        <w:trPr>
          <w:trHeight w:val="695"/>
          <w:ins w:id="19349" w:author="V2" w:date="2025-04-14T14:19:00Z" w16du:dateUtc="2025-04-14T19:19:00Z"/>
        </w:trPr>
        <w:tc>
          <w:tcPr>
            <w:tcW w:w="1705" w:type="dxa"/>
            <w:tcBorders>
              <w:top w:val="nil"/>
              <w:left w:val="nil"/>
              <w:bottom w:val="nil"/>
              <w:right w:val="nil"/>
            </w:tcBorders>
          </w:tcPr>
          <w:p w14:paraId="30D448AF" w14:textId="77777777" w:rsidR="00C92569" w:rsidRPr="007F7E2B" w:rsidRDefault="00C92569">
            <w:pPr>
              <w:spacing w:line="259" w:lineRule="auto"/>
              <w:rPr>
                <w:ins w:id="19350" w:author="V2" w:date="2025-04-14T14:19:00Z" w16du:dateUtc="2025-04-14T19:19:00Z"/>
              </w:rPr>
            </w:pPr>
            <w:ins w:id="19351" w:author="V2" w:date="2025-04-14T14:19:00Z" w16du:dateUtc="2025-04-14T19:19:00Z">
              <w:r w:rsidRPr="007F7E2B">
                <w:t xml:space="preserve"> </w:t>
              </w:r>
            </w:ins>
          </w:p>
          <w:p w14:paraId="5AF525D5" w14:textId="77777777" w:rsidR="00C92569" w:rsidRPr="007F7E2B" w:rsidRDefault="00C92569">
            <w:pPr>
              <w:spacing w:line="259" w:lineRule="auto"/>
              <w:ind w:left="720"/>
              <w:rPr>
                <w:ins w:id="19352" w:author="V2" w:date="2025-04-14T14:19:00Z" w16du:dateUtc="2025-04-14T19:19:00Z"/>
              </w:rPr>
            </w:pPr>
            <w:ins w:id="19353" w:author="V2" w:date="2025-04-14T14:19:00Z" w16du:dateUtc="2025-04-14T19:19:00Z">
              <w:r w:rsidRPr="007F7E2B">
                <w:t xml:space="preserve">Where: </w:t>
              </w:r>
            </w:ins>
          </w:p>
          <w:p w14:paraId="09B9486E" w14:textId="77777777" w:rsidR="00C92569" w:rsidRPr="007F7E2B" w:rsidRDefault="00C92569">
            <w:pPr>
              <w:spacing w:line="259" w:lineRule="auto"/>
              <w:ind w:right="209"/>
              <w:jc w:val="right"/>
              <w:rPr>
                <w:ins w:id="19354" w:author="V2" w:date="2025-04-14T14:19:00Z" w16du:dateUtc="2025-04-14T19:19:00Z"/>
              </w:rPr>
            </w:pPr>
            <w:ins w:id="19355" w:author="V2" w:date="2025-04-14T14:19:00Z" w16du:dateUtc="2025-04-14T19:19:00Z">
              <w:r w:rsidRPr="007F7E2B">
                <w:t xml:space="preserve"> </w:t>
              </w:r>
            </w:ins>
          </w:p>
        </w:tc>
        <w:tc>
          <w:tcPr>
            <w:tcW w:w="4344" w:type="dxa"/>
            <w:tcBorders>
              <w:top w:val="nil"/>
              <w:left w:val="nil"/>
              <w:bottom w:val="nil"/>
              <w:right w:val="nil"/>
            </w:tcBorders>
          </w:tcPr>
          <w:p w14:paraId="241C5497" w14:textId="77777777" w:rsidR="00C92569" w:rsidRPr="007F7E2B" w:rsidRDefault="00C92569">
            <w:pPr>
              <w:spacing w:after="160" w:line="259" w:lineRule="auto"/>
              <w:rPr>
                <w:ins w:id="19356" w:author="V2" w:date="2025-04-14T14:19:00Z" w16du:dateUtc="2025-04-14T19:19:00Z"/>
              </w:rPr>
            </w:pPr>
          </w:p>
        </w:tc>
      </w:tr>
      <w:tr w:rsidR="00C92569" w:rsidRPr="007F7E2B" w14:paraId="2CC8A8FC" w14:textId="77777777">
        <w:trPr>
          <w:trHeight w:val="396"/>
          <w:ins w:id="19357" w:author="V2" w:date="2025-04-14T14:19:00Z" w16du:dateUtc="2025-04-14T19:19:00Z"/>
        </w:trPr>
        <w:tc>
          <w:tcPr>
            <w:tcW w:w="1705" w:type="dxa"/>
            <w:tcBorders>
              <w:top w:val="nil"/>
              <w:left w:val="nil"/>
              <w:bottom w:val="nil"/>
              <w:right w:val="nil"/>
            </w:tcBorders>
          </w:tcPr>
          <w:p w14:paraId="2ABF2BF8" w14:textId="77777777" w:rsidR="00C92569" w:rsidRPr="007F7E2B" w:rsidRDefault="00C92569">
            <w:pPr>
              <w:spacing w:line="259" w:lineRule="auto"/>
              <w:ind w:right="286"/>
              <w:jc w:val="right"/>
              <w:rPr>
                <w:ins w:id="19358" w:author="V2" w:date="2025-04-14T14:19:00Z" w16du:dateUtc="2025-04-14T19:19:00Z"/>
              </w:rPr>
            </w:pPr>
            <w:ins w:id="19359" w:author="V2" w:date="2025-04-14T14:19:00Z" w16du:dateUtc="2025-04-14T19:19:00Z">
              <w:r w:rsidRPr="007F7E2B">
                <w:rPr>
                  <w:rFonts w:ascii="Times New Roman" w:eastAsia="Times New Roman" w:hAnsi="Times New Roman" w:cs="Times New Roman"/>
                  <w:i/>
                </w:rPr>
                <w:t>Bdw</w:t>
              </w:r>
              <w:r w:rsidRPr="007F7E2B">
                <w:rPr>
                  <w:rFonts w:ascii="Times New Roman" w:eastAsia="Times New Roman" w:hAnsi="Times New Roman" w:cs="Times New Roman"/>
                  <w:i/>
                  <w:sz w:val="21"/>
                  <w:vertAlign w:val="subscript"/>
                </w:rPr>
                <w:t>burn</w:t>
              </w:r>
              <w:r w:rsidRPr="007F7E2B">
                <w:t xml:space="preserve">  </w:t>
              </w:r>
            </w:ins>
          </w:p>
        </w:tc>
        <w:tc>
          <w:tcPr>
            <w:tcW w:w="4344" w:type="dxa"/>
            <w:tcBorders>
              <w:top w:val="nil"/>
              <w:left w:val="nil"/>
              <w:bottom w:val="nil"/>
              <w:right w:val="nil"/>
            </w:tcBorders>
          </w:tcPr>
          <w:p w14:paraId="03068929" w14:textId="77777777" w:rsidR="00C92569" w:rsidRPr="007F7E2B" w:rsidRDefault="00C92569">
            <w:pPr>
              <w:spacing w:line="259" w:lineRule="auto"/>
              <w:ind w:left="7"/>
              <w:jc w:val="both"/>
              <w:rPr>
                <w:ins w:id="19360" w:author="V2" w:date="2025-04-14T14:19:00Z" w16du:dateUtc="2025-04-14T19:19:00Z"/>
              </w:rPr>
            </w:pPr>
            <w:ins w:id="19361" w:author="V2" w:date="2025-04-14T14:19:00Z" w16du:dateUtc="2025-04-14T19:19:00Z">
              <w:r w:rsidRPr="007F7E2B">
                <w:t xml:space="preserve">=   The amount of dead wood burnt in the fire, t </w:t>
              </w:r>
            </w:ins>
          </w:p>
        </w:tc>
      </w:tr>
      <w:tr w:rsidR="00C92569" w:rsidRPr="007F7E2B" w14:paraId="1CFE8E2F" w14:textId="77777777">
        <w:trPr>
          <w:trHeight w:val="314"/>
          <w:ins w:id="19362" w:author="V2" w:date="2025-04-14T14:19:00Z" w16du:dateUtc="2025-04-14T19:19:00Z"/>
        </w:trPr>
        <w:tc>
          <w:tcPr>
            <w:tcW w:w="1705" w:type="dxa"/>
            <w:tcBorders>
              <w:top w:val="nil"/>
              <w:left w:val="nil"/>
              <w:bottom w:val="nil"/>
              <w:right w:val="nil"/>
            </w:tcBorders>
          </w:tcPr>
          <w:p w14:paraId="2907A324" w14:textId="77777777" w:rsidR="00C92569" w:rsidRPr="007F7E2B" w:rsidRDefault="00C92569">
            <w:pPr>
              <w:spacing w:line="259" w:lineRule="auto"/>
              <w:ind w:right="165"/>
              <w:jc w:val="center"/>
              <w:rPr>
                <w:ins w:id="19363" w:author="V2" w:date="2025-04-14T14:19:00Z" w16du:dateUtc="2025-04-14T19:19:00Z"/>
              </w:rPr>
            </w:pPr>
            <w:ins w:id="19364" w:author="V2" w:date="2025-04-14T14:19:00Z" w16du:dateUtc="2025-04-14T19:19:00Z">
              <w:r w:rsidRPr="007F7E2B">
                <w:rPr>
                  <w:rFonts w:ascii="Arial" w:eastAsia="Arial" w:hAnsi="Arial" w:cs="Arial"/>
                  <w:i/>
                </w:rPr>
                <w:t>s</w:t>
              </w:r>
              <w:r w:rsidRPr="007F7E2B">
                <w:t xml:space="preserve"> </w:t>
              </w:r>
            </w:ins>
          </w:p>
        </w:tc>
        <w:tc>
          <w:tcPr>
            <w:tcW w:w="4344" w:type="dxa"/>
            <w:tcBorders>
              <w:top w:val="nil"/>
              <w:left w:val="nil"/>
              <w:bottom w:val="nil"/>
              <w:right w:val="nil"/>
            </w:tcBorders>
          </w:tcPr>
          <w:p w14:paraId="250A7385" w14:textId="77777777" w:rsidR="00C92569" w:rsidRPr="007F7E2B" w:rsidRDefault="00C92569">
            <w:pPr>
              <w:tabs>
                <w:tab w:val="center" w:pos="721"/>
              </w:tabs>
              <w:spacing w:line="259" w:lineRule="auto"/>
              <w:rPr>
                <w:ins w:id="19365" w:author="V2" w:date="2025-04-14T14:19:00Z" w16du:dateUtc="2025-04-14T19:19:00Z"/>
              </w:rPr>
            </w:pPr>
            <w:ins w:id="19366" w:author="V2" w:date="2025-04-14T14:19:00Z" w16du:dateUtc="2025-04-14T19:19:00Z">
              <w:r w:rsidRPr="007F7E2B">
                <w:t xml:space="preserve">= </w:t>
              </w:r>
              <w:r w:rsidRPr="007F7E2B">
                <w:tab/>
                <w:t xml:space="preserve">Strata </w:t>
              </w:r>
            </w:ins>
          </w:p>
        </w:tc>
      </w:tr>
      <w:tr w:rsidR="00C92569" w:rsidRPr="007F7E2B" w14:paraId="7A1534BE" w14:textId="77777777">
        <w:trPr>
          <w:trHeight w:val="322"/>
          <w:ins w:id="19367" w:author="V2" w:date="2025-04-14T14:19:00Z" w16du:dateUtc="2025-04-14T19:19:00Z"/>
        </w:trPr>
        <w:tc>
          <w:tcPr>
            <w:tcW w:w="1705" w:type="dxa"/>
            <w:tcBorders>
              <w:top w:val="nil"/>
              <w:left w:val="nil"/>
              <w:bottom w:val="nil"/>
              <w:right w:val="nil"/>
            </w:tcBorders>
          </w:tcPr>
          <w:p w14:paraId="6CA164E2" w14:textId="77777777" w:rsidR="00C92569" w:rsidRPr="007F7E2B" w:rsidRDefault="00C92569">
            <w:pPr>
              <w:spacing w:line="259" w:lineRule="auto"/>
              <w:ind w:left="293"/>
              <w:jc w:val="center"/>
              <w:rPr>
                <w:ins w:id="19368" w:author="V2" w:date="2025-04-14T14:19:00Z" w16du:dateUtc="2025-04-14T19:19:00Z"/>
              </w:rPr>
            </w:pPr>
            <w:ins w:id="19369" w:author="V2" w:date="2025-04-14T14:19:00Z" w16du:dateUtc="2025-04-14T19:19:00Z">
              <w:r w:rsidRPr="007F7E2B">
                <w:rPr>
                  <w:rFonts w:ascii="Times New Roman" w:eastAsia="Times New Roman" w:hAnsi="Times New Roman" w:cs="Times New Roman"/>
                  <w:i/>
                </w:rPr>
                <w:t>A</w:t>
              </w:r>
              <w:r w:rsidRPr="007F7E2B">
                <w:rPr>
                  <w:rFonts w:ascii="Times New Roman" w:eastAsia="Times New Roman" w:hAnsi="Times New Roman" w:cs="Times New Roman"/>
                  <w:i/>
                  <w:sz w:val="21"/>
                  <w:vertAlign w:val="subscript"/>
                </w:rPr>
                <w:t>sburn</w:t>
              </w:r>
              <w:r w:rsidRPr="007F7E2B">
                <w:t xml:space="preserve"> </w:t>
              </w:r>
            </w:ins>
          </w:p>
        </w:tc>
        <w:tc>
          <w:tcPr>
            <w:tcW w:w="4344" w:type="dxa"/>
            <w:tcBorders>
              <w:top w:val="nil"/>
              <w:left w:val="nil"/>
              <w:bottom w:val="nil"/>
              <w:right w:val="nil"/>
            </w:tcBorders>
          </w:tcPr>
          <w:p w14:paraId="06A81AB5" w14:textId="77777777" w:rsidR="00C92569" w:rsidRPr="007F7E2B" w:rsidRDefault="00C92569">
            <w:pPr>
              <w:spacing w:line="259" w:lineRule="auto"/>
              <w:ind w:left="96"/>
              <w:rPr>
                <w:ins w:id="19370" w:author="V2" w:date="2025-04-14T14:19:00Z" w16du:dateUtc="2025-04-14T19:19:00Z"/>
              </w:rPr>
            </w:pPr>
            <w:ins w:id="19371" w:author="V2" w:date="2025-04-14T14:19:00Z" w16du:dateUtc="2025-04-14T19:19:00Z">
              <w:r w:rsidRPr="007F7E2B">
                <w:t xml:space="preserve">=   The area burnt in stratum s, ha </w:t>
              </w:r>
            </w:ins>
          </w:p>
        </w:tc>
      </w:tr>
    </w:tbl>
    <w:p w14:paraId="1A95568F" w14:textId="77777777" w:rsidR="00C92569" w:rsidRPr="007F7E2B" w:rsidRDefault="00C92569">
      <w:pPr>
        <w:tabs>
          <w:tab w:val="center" w:pos="1586"/>
          <w:tab w:val="center" w:pos="2579"/>
          <w:tab w:val="center" w:pos="4213"/>
        </w:tabs>
        <w:spacing w:after="162"/>
        <w:rPr>
          <w:ins w:id="19372" w:author="V2" w:date="2025-04-14T14:19:00Z" w16du:dateUtc="2025-04-14T19:19:00Z"/>
        </w:rPr>
      </w:pPr>
      <w:ins w:id="19373" w:author="V2" w:date="2025-04-14T14:19:00Z" w16du:dateUtc="2025-04-14T19:19:00Z">
        <w:r w:rsidRPr="007F7E2B">
          <w:rPr>
            <w:sz w:val="22"/>
          </w:rPr>
          <w:tab/>
        </w:r>
        <w:r w:rsidRPr="007F7E2B">
          <w:rPr>
            <w:rFonts w:ascii="Times New Roman" w:eastAsia="Times New Roman" w:hAnsi="Times New Roman" w:cs="Times New Roman"/>
            <w:i/>
          </w:rPr>
          <w:t>A</w:t>
        </w:r>
        <w:r w:rsidRPr="007F7E2B">
          <w:rPr>
            <w:rFonts w:ascii="Times New Roman" w:eastAsia="Times New Roman" w:hAnsi="Times New Roman" w:cs="Times New Roman"/>
            <w:i/>
            <w:vertAlign w:val="subscript"/>
          </w:rPr>
          <w:t>s</w:t>
        </w:r>
        <w:r w:rsidRPr="007F7E2B">
          <w:t xml:space="preserve"> </w:t>
        </w:r>
        <w:r w:rsidRPr="007F7E2B">
          <w:tab/>
          <w:t xml:space="preserve">= </w:t>
        </w:r>
        <w:r w:rsidRPr="007F7E2B">
          <w:tab/>
          <w:t xml:space="preserve">The total area of stratum s, ha </w:t>
        </w:r>
      </w:ins>
    </w:p>
    <w:p w14:paraId="6E267766" w14:textId="77777777" w:rsidR="00C92569" w:rsidRPr="007F7E2B" w:rsidRDefault="00C92569">
      <w:pPr>
        <w:tabs>
          <w:tab w:val="center" w:pos="1848"/>
          <w:tab w:val="center" w:pos="5010"/>
        </w:tabs>
        <w:spacing w:after="165" w:line="259" w:lineRule="auto"/>
        <w:rPr>
          <w:ins w:id="19374" w:author="V2" w:date="2025-04-14T14:19:00Z" w16du:dateUtc="2025-04-14T19:19:00Z"/>
        </w:rPr>
      </w:pPr>
      <w:ins w:id="19375" w:author="V2" w:date="2025-04-14T14:19:00Z" w16du:dateUtc="2025-04-14T19:19:00Z">
        <w:r w:rsidRPr="007F7E2B">
          <w:rPr>
            <w:sz w:val="22"/>
          </w:rPr>
          <w:tab/>
        </w:r>
        <w:r w:rsidRPr="007F7E2B">
          <w:rPr>
            <w:rFonts w:ascii="Times New Roman" w:eastAsia="Times New Roman" w:hAnsi="Times New Roman" w:cs="Times New Roman"/>
            <w:i/>
          </w:rPr>
          <w:t>Bdw</w:t>
        </w:r>
        <w:r w:rsidRPr="007F7E2B">
          <w:rPr>
            <w:rFonts w:ascii="Times New Roman" w:eastAsia="Times New Roman" w:hAnsi="Times New Roman" w:cs="Times New Roman"/>
            <w:i/>
            <w:vertAlign w:val="subscript"/>
          </w:rPr>
          <w:t>s pre</w:t>
        </w:r>
        <w:r w:rsidRPr="007F7E2B">
          <w:rPr>
            <w:rFonts w:ascii="Times New Roman" w:eastAsia="Times New Roman" w:hAnsi="Times New Roman" w:cs="Times New Roman"/>
            <w:vertAlign w:val="subscript"/>
          </w:rPr>
          <w:t>,</w:t>
        </w:r>
        <w:r w:rsidRPr="007F7E2B">
          <w:rPr>
            <w:rFonts w:ascii="Times New Roman" w:eastAsia="Times New Roman" w:hAnsi="Times New Roman" w:cs="Times New Roman"/>
            <w:vertAlign w:val="subscript"/>
          </w:rPr>
          <w:tab/>
        </w:r>
        <w:r w:rsidRPr="007F7E2B">
          <w:t xml:space="preserve">  =   Total dead wood biomass in stratum s prior to the fire, t </w:t>
        </w:r>
      </w:ins>
    </w:p>
    <w:p w14:paraId="54BF80E2" w14:textId="77777777" w:rsidR="00C92569" w:rsidRPr="007F7E2B" w:rsidRDefault="00C92569">
      <w:pPr>
        <w:tabs>
          <w:tab w:val="center" w:pos="1870"/>
          <w:tab w:val="center" w:pos="2468"/>
          <w:tab w:val="center" w:pos="5969"/>
        </w:tabs>
        <w:spacing w:after="67" w:line="259" w:lineRule="auto"/>
        <w:rPr>
          <w:ins w:id="19376" w:author="V2" w:date="2025-04-14T14:19:00Z" w16du:dateUtc="2025-04-14T19:19:00Z"/>
        </w:rPr>
      </w:pPr>
      <w:ins w:id="19377" w:author="V2" w:date="2025-04-14T14:19:00Z" w16du:dateUtc="2025-04-14T19:19:00Z">
        <w:r w:rsidRPr="007F7E2B">
          <w:rPr>
            <w:sz w:val="22"/>
          </w:rPr>
          <w:tab/>
        </w:r>
        <w:r w:rsidRPr="007F7E2B">
          <w:rPr>
            <w:rFonts w:ascii="Times New Roman" w:eastAsia="Times New Roman" w:hAnsi="Times New Roman" w:cs="Times New Roman"/>
            <w:i/>
          </w:rPr>
          <w:t>Bdw</w:t>
        </w:r>
        <w:r w:rsidRPr="007F7E2B">
          <w:rPr>
            <w:rFonts w:ascii="Times New Roman" w:eastAsia="Times New Roman" w:hAnsi="Times New Roman" w:cs="Times New Roman"/>
            <w:i/>
            <w:vertAlign w:val="subscript"/>
          </w:rPr>
          <w:t>s post</w:t>
        </w:r>
        <w:r w:rsidRPr="007F7E2B">
          <w:rPr>
            <w:rFonts w:ascii="Times New Roman" w:eastAsia="Times New Roman" w:hAnsi="Times New Roman" w:cs="Times New Roman"/>
            <w:vertAlign w:val="subscript"/>
          </w:rPr>
          <w:t>,</w:t>
        </w:r>
        <w:r w:rsidRPr="007F7E2B">
          <w:rPr>
            <w:rFonts w:ascii="Times New Roman" w:eastAsia="Times New Roman" w:hAnsi="Times New Roman" w:cs="Times New Roman"/>
            <w:vertAlign w:val="subscript"/>
          </w:rPr>
          <w:tab/>
        </w:r>
        <w:r w:rsidRPr="007F7E2B">
          <w:t xml:space="preserve">  = </w:t>
        </w:r>
        <w:r w:rsidRPr="007F7E2B">
          <w:tab/>
          <w:t xml:space="preserve">Total dead wood biomass in the burnt area of stratum s after the fire, t  </w:t>
        </w:r>
      </w:ins>
    </w:p>
    <w:p w14:paraId="51C04F9E" w14:textId="77777777" w:rsidR="00C92569" w:rsidRPr="007F7E2B" w:rsidRDefault="00C92569">
      <w:pPr>
        <w:spacing w:line="259" w:lineRule="auto"/>
        <w:ind w:left="1440"/>
        <w:rPr>
          <w:ins w:id="19378" w:author="V2" w:date="2025-04-14T14:19:00Z" w16du:dateUtc="2025-04-14T19:19:00Z"/>
        </w:rPr>
      </w:pPr>
      <w:ins w:id="19379" w:author="V2" w:date="2025-04-14T14:19:00Z" w16du:dateUtc="2025-04-14T19:19:00Z">
        <w:r w:rsidRPr="007F7E2B">
          <w:t xml:space="preserve"> </w:t>
        </w:r>
      </w:ins>
    </w:p>
    <w:p w14:paraId="59BB415B" w14:textId="77777777" w:rsidR="00C92569" w:rsidRPr="007F7E2B" w:rsidRDefault="00C92569">
      <w:pPr>
        <w:spacing w:line="250" w:lineRule="auto"/>
        <w:ind w:left="-5"/>
        <w:rPr>
          <w:ins w:id="19380" w:author="V2" w:date="2025-04-14T14:19:00Z" w16du:dateUtc="2025-04-14T19:19:00Z"/>
        </w:rPr>
      </w:pPr>
      <w:ins w:id="19381" w:author="V2" w:date="2025-04-14T14:19:00Z" w16du:dateUtc="2025-04-14T19:19:00Z">
        <w:r w:rsidRPr="007F7E2B">
          <w:rPr>
            <w:rFonts w:ascii="Arial" w:eastAsia="Arial" w:hAnsi="Arial" w:cs="Arial"/>
            <w:b/>
          </w:rPr>
          <w:t xml:space="preserve">Step </w:t>
        </w:r>
        <w:r w:rsidRPr="007F7E2B">
          <w:rPr>
            <w:rFonts w:ascii="Arial" w:eastAsia="Arial" w:hAnsi="Arial" w:cs="Arial"/>
            <w:b/>
            <w:vertAlign w:val="superscript"/>
          </w:rPr>
          <w:footnoteReference w:id="22"/>
        </w:r>
        <w:r w:rsidRPr="007F7E2B">
          <w:rPr>
            <w:rFonts w:ascii="Arial" w:eastAsia="Arial" w:hAnsi="Arial" w:cs="Arial"/>
            <w:b/>
          </w:rPr>
          <w:t xml:space="preserve">e: Organic Soil </w:t>
        </w:r>
      </w:ins>
    </w:p>
    <w:p w14:paraId="7FC71B8B" w14:textId="77777777" w:rsidR="00C92569" w:rsidRPr="007F7E2B" w:rsidRDefault="00C92569">
      <w:pPr>
        <w:spacing w:line="259" w:lineRule="auto"/>
        <w:rPr>
          <w:ins w:id="19385" w:author="V2" w:date="2025-04-14T14:19:00Z" w16du:dateUtc="2025-04-14T19:19:00Z"/>
        </w:rPr>
      </w:pPr>
      <w:ins w:id="19386" w:author="V2" w:date="2025-04-14T14:19:00Z" w16du:dateUtc="2025-04-14T19:19:00Z">
        <w:r w:rsidRPr="007F7E2B">
          <w:rPr>
            <w:rFonts w:ascii="Arial" w:eastAsia="Arial" w:hAnsi="Arial" w:cs="Arial"/>
            <w:b/>
          </w:rPr>
          <w:t xml:space="preserve"> </w:t>
        </w:r>
      </w:ins>
    </w:p>
    <w:p w14:paraId="14789B62" w14:textId="77777777" w:rsidR="00C92569" w:rsidRPr="007F7E2B" w:rsidRDefault="00C92569">
      <w:pPr>
        <w:ind w:left="-5" w:right="13"/>
        <w:rPr>
          <w:ins w:id="19387" w:author="V2" w:date="2025-04-14T14:19:00Z" w16du:dateUtc="2025-04-14T19:19:00Z"/>
        </w:rPr>
      </w:pPr>
      <w:ins w:id="19388" w:author="V2" w:date="2025-04-14T14:19:00Z" w16du:dateUtc="2025-04-14T19:19:00Z">
        <w:r w:rsidRPr="007F7E2B">
          <w:t xml:space="preserve">Where organic soil layers are consumed by fire, the amount of soil biomass consumed is calculated by the following equation: </w:t>
        </w:r>
      </w:ins>
    </w:p>
    <w:p w14:paraId="71EDCA0D" w14:textId="77777777" w:rsidR="00C92569" w:rsidRPr="007F7E2B" w:rsidRDefault="00C92569">
      <w:pPr>
        <w:spacing w:line="259" w:lineRule="auto"/>
        <w:rPr>
          <w:ins w:id="19389" w:author="V2" w:date="2025-04-14T14:19:00Z" w16du:dateUtc="2025-04-14T19:19:00Z"/>
        </w:rPr>
      </w:pPr>
      <w:ins w:id="19390" w:author="V2" w:date="2025-04-14T14:19:00Z" w16du:dateUtc="2025-04-14T19:19:00Z">
        <w:r w:rsidRPr="007F7E2B">
          <w:t xml:space="preserve"> </w:t>
        </w:r>
      </w:ins>
    </w:p>
    <w:tbl>
      <w:tblPr>
        <w:tblStyle w:val="TableGrid0"/>
        <w:tblW w:w="6618" w:type="dxa"/>
        <w:tblInd w:w="720" w:type="dxa"/>
        <w:tblLook w:val="04A0" w:firstRow="1" w:lastRow="0" w:firstColumn="1" w:lastColumn="0" w:noHBand="0" w:noVBand="1"/>
      </w:tblPr>
      <w:tblGrid>
        <w:gridCol w:w="900"/>
        <w:gridCol w:w="388"/>
        <w:gridCol w:w="4473"/>
        <w:gridCol w:w="857"/>
      </w:tblGrid>
      <w:tr w:rsidR="00C92569" w:rsidRPr="007F7E2B" w14:paraId="18D7569F" w14:textId="77777777">
        <w:trPr>
          <w:trHeight w:val="383"/>
          <w:ins w:id="19391" w:author="V2" w:date="2025-04-14T14:19:00Z" w16du:dateUtc="2025-04-14T19:19:00Z"/>
        </w:trPr>
        <w:tc>
          <w:tcPr>
            <w:tcW w:w="5761" w:type="dxa"/>
            <w:gridSpan w:val="3"/>
            <w:tcBorders>
              <w:top w:val="nil"/>
              <w:left w:val="nil"/>
              <w:bottom w:val="nil"/>
              <w:right w:val="nil"/>
            </w:tcBorders>
          </w:tcPr>
          <w:p w14:paraId="4A6D518E" w14:textId="35A87C55" w:rsidR="00C92569" w:rsidRPr="007F7E2B" w:rsidRDefault="002A7D81">
            <w:pPr>
              <w:tabs>
                <w:tab w:val="center" w:pos="1571"/>
                <w:tab w:val="center" w:pos="2292"/>
                <w:tab w:val="center" w:pos="2881"/>
                <w:tab w:val="center" w:pos="3601"/>
                <w:tab w:val="center" w:pos="4321"/>
                <w:tab w:val="center" w:pos="5041"/>
              </w:tabs>
              <w:spacing w:line="259" w:lineRule="auto"/>
              <w:rPr>
                <w:ins w:id="19392" w:author="V2" w:date="2025-04-14T14:19:00Z" w16du:dateUtc="2025-04-14T19:19:00Z"/>
              </w:rPr>
            </w:pPr>
            <w:ins w:id="19393" w:author="V2" w:date="2025-04-14T14:19:00Z" w16du:dateUtc="2025-04-14T19:19:00Z">
              <w:r w:rsidRPr="007F7E2B">
                <w:rPr>
                  <w:noProof/>
                </w:rPr>
                <w:lastRenderedPageBreak/>
                <w:drawing>
                  <wp:anchor distT="0" distB="0" distL="114300" distR="114300" simplePos="0" relativeHeight="251783222" behindDoc="1" locked="0" layoutInCell="1" allowOverlap="1" wp14:anchorId="43F6446E" wp14:editId="41D6DEEB">
                    <wp:simplePos x="0" y="0"/>
                    <wp:positionH relativeFrom="column">
                      <wp:posOffset>50800</wp:posOffset>
                    </wp:positionH>
                    <wp:positionV relativeFrom="paragraph">
                      <wp:posOffset>0</wp:posOffset>
                    </wp:positionV>
                    <wp:extent cx="2463800" cy="463550"/>
                    <wp:effectExtent l="0" t="0" r="0" b="0"/>
                    <wp:wrapTight wrapText="bothSides">
                      <wp:wrapPolygon edited="0">
                        <wp:start x="0" y="0"/>
                        <wp:lineTo x="0" y="20416"/>
                        <wp:lineTo x="21377" y="20416"/>
                        <wp:lineTo x="21377" y="0"/>
                        <wp:lineTo x="0" y="0"/>
                      </wp:wrapPolygon>
                    </wp:wrapTight>
                    <wp:docPr id="160027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72604" name=""/>
                            <pic:cNvPicPr/>
                          </pic:nvPicPr>
                          <pic:blipFill>
                            <a:blip r:embed="rId153">
                              <a:extLst>
                                <a:ext uri="{28A0092B-C50C-407E-A947-70E740481C1C}">
                                  <a14:useLocalDpi xmlns:a14="http://schemas.microsoft.com/office/drawing/2010/main" val="0"/>
                                </a:ext>
                              </a:extLst>
                            </a:blip>
                            <a:stretch>
                              <a:fillRect/>
                            </a:stretch>
                          </pic:blipFill>
                          <pic:spPr>
                            <a:xfrm>
                              <a:off x="0" y="0"/>
                              <a:ext cx="2463800" cy="463550"/>
                            </a:xfrm>
                            <a:prstGeom prst="rect">
                              <a:avLst/>
                            </a:prstGeom>
                          </pic:spPr>
                        </pic:pic>
                      </a:graphicData>
                    </a:graphic>
                    <wp14:sizeRelH relativeFrom="page">
                      <wp14:pctWidth>0</wp14:pctWidth>
                    </wp14:sizeRelH>
                    <wp14:sizeRelV relativeFrom="page">
                      <wp14:pctHeight>0</wp14:pctHeight>
                    </wp14:sizeRelV>
                  </wp:anchor>
                </w:drawing>
              </w:r>
              <w:r w:rsidRPr="007F7E2B">
                <w:rPr>
                  <w:noProof/>
                </w:rPr>
                <w:t xml:space="preserve"> </w:t>
              </w:r>
              <w:r w:rsidR="00C92569" w:rsidRPr="007F7E2B">
                <w:tab/>
                <w:t xml:space="preserve"> </w:t>
              </w:r>
              <w:r w:rsidR="00C92569" w:rsidRPr="007F7E2B">
                <w:tab/>
                <w:t xml:space="preserve"> </w:t>
              </w:r>
              <w:r w:rsidR="00C92569" w:rsidRPr="007F7E2B">
                <w:tab/>
                <w:t xml:space="preserve"> </w:t>
              </w:r>
            </w:ins>
          </w:p>
        </w:tc>
        <w:tc>
          <w:tcPr>
            <w:tcW w:w="857" w:type="dxa"/>
            <w:vMerge w:val="restart"/>
            <w:tcBorders>
              <w:top w:val="nil"/>
              <w:left w:val="nil"/>
              <w:bottom w:val="nil"/>
              <w:right w:val="nil"/>
            </w:tcBorders>
          </w:tcPr>
          <w:p w14:paraId="5EDE7FBD" w14:textId="77777777" w:rsidR="00C92569" w:rsidRPr="007F7E2B" w:rsidRDefault="00C92569">
            <w:pPr>
              <w:spacing w:line="259" w:lineRule="auto"/>
              <w:jc w:val="both"/>
              <w:rPr>
                <w:ins w:id="19394" w:author="V2" w:date="2025-04-14T14:19:00Z" w16du:dateUtc="2025-04-14T19:19:00Z"/>
              </w:rPr>
            </w:pPr>
            <w:ins w:id="19395" w:author="V2" w:date="2025-04-14T14:19:00Z" w16du:dateUtc="2025-04-14T19:19:00Z">
              <w:r w:rsidRPr="007F7E2B">
                <w:t xml:space="preserve">   (15.12) </w:t>
              </w:r>
            </w:ins>
          </w:p>
        </w:tc>
      </w:tr>
      <w:tr w:rsidR="00C92569" w:rsidRPr="007F7E2B" w14:paraId="03A51A6C" w14:textId="77777777">
        <w:trPr>
          <w:trHeight w:val="684"/>
          <w:ins w:id="19396" w:author="V2" w:date="2025-04-14T14:19:00Z" w16du:dateUtc="2025-04-14T19:19:00Z"/>
        </w:trPr>
        <w:tc>
          <w:tcPr>
            <w:tcW w:w="900" w:type="dxa"/>
            <w:tcBorders>
              <w:top w:val="nil"/>
              <w:left w:val="nil"/>
              <w:bottom w:val="nil"/>
              <w:right w:val="nil"/>
            </w:tcBorders>
          </w:tcPr>
          <w:p w14:paraId="1822C6E3" w14:textId="77777777" w:rsidR="00C92569" w:rsidRPr="007F7E2B" w:rsidRDefault="00C92569">
            <w:pPr>
              <w:spacing w:line="259" w:lineRule="auto"/>
              <w:rPr>
                <w:ins w:id="19397" w:author="V2" w:date="2025-04-14T14:19:00Z" w16du:dateUtc="2025-04-14T19:19:00Z"/>
              </w:rPr>
            </w:pPr>
            <w:ins w:id="19398" w:author="V2" w:date="2025-04-14T14:19:00Z" w16du:dateUtc="2025-04-14T19:19:00Z">
              <w:r w:rsidRPr="007F7E2B">
                <w:t xml:space="preserve"> </w:t>
              </w:r>
            </w:ins>
          </w:p>
          <w:p w14:paraId="0934C3FE" w14:textId="77777777" w:rsidR="00C92569" w:rsidRPr="007F7E2B" w:rsidRDefault="00C92569">
            <w:pPr>
              <w:spacing w:line="259" w:lineRule="auto"/>
              <w:rPr>
                <w:ins w:id="19399" w:author="V2" w:date="2025-04-14T14:19:00Z" w16du:dateUtc="2025-04-14T19:19:00Z"/>
              </w:rPr>
            </w:pPr>
            <w:ins w:id="19400" w:author="V2" w:date="2025-04-14T14:19:00Z" w16du:dateUtc="2025-04-14T19:19:00Z">
              <w:r w:rsidRPr="007F7E2B">
                <w:t xml:space="preserve">Where: </w:t>
              </w:r>
            </w:ins>
          </w:p>
        </w:tc>
        <w:tc>
          <w:tcPr>
            <w:tcW w:w="388" w:type="dxa"/>
            <w:tcBorders>
              <w:top w:val="nil"/>
              <w:left w:val="nil"/>
              <w:bottom w:val="nil"/>
              <w:right w:val="nil"/>
            </w:tcBorders>
          </w:tcPr>
          <w:p w14:paraId="484F8C5D" w14:textId="77777777" w:rsidR="00C92569" w:rsidRPr="007F7E2B" w:rsidRDefault="00C92569">
            <w:pPr>
              <w:spacing w:after="160" w:line="259" w:lineRule="auto"/>
              <w:rPr>
                <w:ins w:id="19401" w:author="V2" w:date="2025-04-14T14:19:00Z" w16du:dateUtc="2025-04-14T19:19:00Z"/>
              </w:rPr>
            </w:pPr>
          </w:p>
        </w:tc>
        <w:tc>
          <w:tcPr>
            <w:tcW w:w="4473" w:type="dxa"/>
            <w:tcBorders>
              <w:top w:val="nil"/>
              <w:left w:val="nil"/>
              <w:bottom w:val="nil"/>
              <w:right w:val="nil"/>
            </w:tcBorders>
            <w:vAlign w:val="bottom"/>
          </w:tcPr>
          <w:p w14:paraId="2EC8A241" w14:textId="77777777" w:rsidR="00C92569" w:rsidRPr="007F7E2B" w:rsidRDefault="00C92569">
            <w:pPr>
              <w:spacing w:line="259" w:lineRule="auto"/>
              <w:ind w:left="872"/>
              <w:rPr>
                <w:ins w:id="19402" w:author="V2" w:date="2025-04-14T14:19:00Z" w16du:dateUtc="2025-04-14T19:19:00Z"/>
              </w:rPr>
            </w:pPr>
            <w:ins w:id="19403" w:author="V2" w:date="2025-04-14T14:19:00Z" w16du:dateUtc="2025-04-14T19:19:00Z">
              <w:r w:rsidRPr="007F7E2B">
                <w:rPr>
                  <w:rFonts w:ascii="Arial" w:eastAsia="Arial" w:hAnsi="Arial" w:cs="Arial"/>
                  <w:i/>
                </w:rPr>
                <w:t xml:space="preserve"> </w:t>
              </w:r>
            </w:ins>
          </w:p>
        </w:tc>
        <w:tc>
          <w:tcPr>
            <w:tcW w:w="0" w:type="auto"/>
            <w:vMerge/>
            <w:tcBorders>
              <w:top w:val="nil"/>
              <w:left w:val="nil"/>
              <w:bottom w:val="nil"/>
              <w:right w:val="nil"/>
            </w:tcBorders>
          </w:tcPr>
          <w:p w14:paraId="6205629D" w14:textId="77777777" w:rsidR="00C92569" w:rsidRPr="007F7E2B" w:rsidRDefault="00C92569">
            <w:pPr>
              <w:spacing w:after="160" w:line="259" w:lineRule="auto"/>
              <w:rPr>
                <w:ins w:id="19404" w:author="V2" w:date="2025-04-14T14:19:00Z" w16du:dateUtc="2025-04-14T19:19:00Z"/>
              </w:rPr>
            </w:pPr>
          </w:p>
        </w:tc>
      </w:tr>
      <w:tr w:rsidR="00C92569" w:rsidRPr="007F7E2B" w14:paraId="364D91EC" w14:textId="77777777">
        <w:trPr>
          <w:trHeight w:val="295"/>
          <w:ins w:id="19405" w:author="V2" w:date="2025-04-14T14:19:00Z" w16du:dateUtc="2025-04-14T19:19:00Z"/>
        </w:trPr>
        <w:tc>
          <w:tcPr>
            <w:tcW w:w="900" w:type="dxa"/>
            <w:tcBorders>
              <w:top w:val="nil"/>
              <w:left w:val="nil"/>
              <w:bottom w:val="nil"/>
              <w:right w:val="nil"/>
            </w:tcBorders>
          </w:tcPr>
          <w:p w14:paraId="6FF35E99" w14:textId="77777777" w:rsidR="00C92569" w:rsidRPr="007F7E2B" w:rsidRDefault="00C92569">
            <w:pPr>
              <w:spacing w:line="259" w:lineRule="auto"/>
              <w:rPr>
                <w:ins w:id="19406" w:author="V2" w:date="2025-04-14T14:19:00Z" w16du:dateUtc="2025-04-14T19:19:00Z"/>
              </w:rPr>
            </w:pPr>
            <w:ins w:id="19407" w:author="V2" w:date="2025-04-14T14:19:00Z" w16du:dateUtc="2025-04-14T19:19:00Z">
              <w:r w:rsidRPr="007F7E2B">
                <w:rPr>
                  <w:rFonts w:ascii="Arial" w:eastAsia="Arial" w:hAnsi="Arial" w:cs="Arial"/>
                  <w:i/>
                </w:rPr>
                <w:t>OS</w:t>
              </w:r>
              <w:r w:rsidRPr="007F7E2B">
                <w:rPr>
                  <w:rFonts w:ascii="Arial" w:eastAsia="Arial" w:hAnsi="Arial" w:cs="Arial"/>
                  <w:i/>
                  <w:vertAlign w:val="subscript"/>
                </w:rPr>
                <w:t>burn</w:t>
              </w:r>
              <w:r w:rsidRPr="007F7E2B">
                <w:rPr>
                  <w:rFonts w:ascii="Arial" w:eastAsia="Arial" w:hAnsi="Arial" w:cs="Arial"/>
                  <w:i/>
                </w:rPr>
                <w:t xml:space="preserve">  </w:t>
              </w:r>
            </w:ins>
          </w:p>
        </w:tc>
        <w:tc>
          <w:tcPr>
            <w:tcW w:w="388" w:type="dxa"/>
            <w:tcBorders>
              <w:top w:val="nil"/>
              <w:left w:val="nil"/>
              <w:bottom w:val="nil"/>
              <w:right w:val="nil"/>
            </w:tcBorders>
          </w:tcPr>
          <w:p w14:paraId="66810AB7" w14:textId="77777777" w:rsidR="00C92569" w:rsidRPr="007F7E2B" w:rsidRDefault="00C92569">
            <w:pPr>
              <w:spacing w:line="259" w:lineRule="auto"/>
              <w:rPr>
                <w:ins w:id="19408" w:author="V2" w:date="2025-04-14T14:19:00Z" w16du:dateUtc="2025-04-14T19:19:00Z"/>
              </w:rPr>
            </w:pPr>
            <w:ins w:id="19409" w:author="V2" w:date="2025-04-14T14:19:00Z" w16du:dateUtc="2025-04-14T19:19:00Z">
              <w:r w:rsidRPr="007F7E2B">
                <w:rPr>
                  <w:rFonts w:ascii="Arial" w:eastAsia="Arial" w:hAnsi="Arial" w:cs="Arial"/>
                  <w:i/>
                </w:rPr>
                <w:t xml:space="preserve">=  </w:t>
              </w:r>
            </w:ins>
          </w:p>
        </w:tc>
        <w:tc>
          <w:tcPr>
            <w:tcW w:w="4473" w:type="dxa"/>
            <w:tcBorders>
              <w:top w:val="nil"/>
              <w:left w:val="nil"/>
              <w:bottom w:val="nil"/>
              <w:right w:val="nil"/>
            </w:tcBorders>
          </w:tcPr>
          <w:p w14:paraId="7F85077C" w14:textId="77777777" w:rsidR="00C92569" w:rsidRPr="007F7E2B" w:rsidRDefault="00C92569">
            <w:pPr>
              <w:spacing w:line="259" w:lineRule="auto"/>
              <w:ind w:left="243"/>
              <w:rPr>
                <w:ins w:id="19410" w:author="V2" w:date="2025-04-14T14:19:00Z" w16du:dateUtc="2025-04-14T19:19:00Z"/>
              </w:rPr>
            </w:pPr>
            <w:ins w:id="19411" w:author="V2" w:date="2025-04-14T14:19:00Z" w16du:dateUtc="2025-04-14T19:19:00Z">
              <w:r w:rsidRPr="007F7E2B">
                <w:t>The amount of organic soil burned</w:t>
              </w:r>
              <w:r w:rsidRPr="007F7E2B">
                <w:rPr>
                  <w:rFonts w:ascii="Arial" w:eastAsia="Arial" w:hAnsi="Arial" w:cs="Arial"/>
                  <w:i/>
                </w:rPr>
                <w:t>,</w:t>
              </w:r>
              <w:r w:rsidRPr="007F7E2B">
                <w:t xml:space="preserve"> t</w:t>
              </w:r>
              <w:r w:rsidRPr="007F7E2B">
                <w:rPr>
                  <w:rFonts w:ascii="Arial" w:eastAsia="Arial" w:hAnsi="Arial" w:cs="Arial"/>
                  <w:i/>
                </w:rPr>
                <w:t xml:space="preserve"> </w:t>
              </w:r>
            </w:ins>
          </w:p>
        </w:tc>
        <w:tc>
          <w:tcPr>
            <w:tcW w:w="857" w:type="dxa"/>
            <w:tcBorders>
              <w:top w:val="nil"/>
              <w:left w:val="nil"/>
              <w:bottom w:val="nil"/>
              <w:right w:val="nil"/>
            </w:tcBorders>
          </w:tcPr>
          <w:p w14:paraId="2D7D2DAA" w14:textId="77777777" w:rsidR="00C92569" w:rsidRPr="007F7E2B" w:rsidRDefault="00C92569">
            <w:pPr>
              <w:spacing w:after="160" w:line="259" w:lineRule="auto"/>
              <w:rPr>
                <w:ins w:id="19412" w:author="V2" w:date="2025-04-14T14:19:00Z" w16du:dateUtc="2025-04-14T19:19:00Z"/>
              </w:rPr>
            </w:pPr>
          </w:p>
        </w:tc>
      </w:tr>
      <w:tr w:rsidR="00C92569" w:rsidRPr="007F7E2B" w14:paraId="28CE1008" w14:textId="77777777">
        <w:trPr>
          <w:trHeight w:val="346"/>
          <w:ins w:id="19413" w:author="V2" w:date="2025-04-14T14:19:00Z" w16du:dateUtc="2025-04-14T19:19:00Z"/>
        </w:trPr>
        <w:tc>
          <w:tcPr>
            <w:tcW w:w="900" w:type="dxa"/>
            <w:tcBorders>
              <w:top w:val="nil"/>
              <w:left w:val="nil"/>
              <w:bottom w:val="nil"/>
              <w:right w:val="nil"/>
            </w:tcBorders>
          </w:tcPr>
          <w:p w14:paraId="58E3E94B" w14:textId="77777777" w:rsidR="00C92569" w:rsidRPr="007F7E2B" w:rsidRDefault="00C92569">
            <w:pPr>
              <w:spacing w:line="259" w:lineRule="auto"/>
              <w:rPr>
                <w:ins w:id="19414" w:author="V2" w:date="2025-04-14T14:19:00Z" w16du:dateUtc="2025-04-14T19:19:00Z"/>
              </w:rPr>
            </w:pPr>
            <w:ins w:id="19415" w:author="V2" w:date="2025-04-14T14:19:00Z" w16du:dateUtc="2025-04-14T19:19:00Z">
              <w:r w:rsidRPr="007F7E2B">
                <w:rPr>
                  <w:rFonts w:ascii="Arial" w:eastAsia="Arial" w:hAnsi="Arial" w:cs="Arial"/>
                  <w:i/>
                </w:rPr>
                <w:t>A</w:t>
              </w:r>
              <w:r w:rsidRPr="007F7E2B">
                <w:rPr>
                  <w:rFonts w:ascii="Arial" w:eastAsia="Arial" w:hAnsi="Arial" w:cs="Arial"/>
                  <w:i/>
                  <w:vertAlign w:val="subscript"/>
                </w:rPr>
                <w:t>burn</w:t>
              </w:r>
              <w:r w:rsidRPr="007F7E2B">
                <w:rPr>
                  <w:rFonts w:ascii="Arial" w:eastAsia="Arial" w:hAnsi="Arial" w:cs="Arial"/>
                  <w:i/>
                </w:rPr>
                <w:t xml:space="preserve">  </w:t>
              </w:r>
            </w:ins>
          </w:p>
        </w:tc>
        <w:tc>
          <w:tcPr>
            <w:tcW w:w="388" w:type="dxa"/>
            <w:tcBorders>
              <w:top w:val="nil"/>
              <w:left w:val="nil"/>
              <w:bottom w:val="nil"/>
              <w:right w:val="nil"/>
            </w:tcBorders>
          </w:tcPr>
          <w:p w14:paraId="3A79C4ED" w14:textId="77777777" w:rsidR="00C92569" w:rsidRPr="007F7E2B" w:rsidRDefault="00C92569">
            <w:pPr>
              <w:spacing w:line="259" w:lineRule="auto"/>
              <w:rPr>
                <w:ins w:id="19416" w:author="V2" w:date="2025-04-14T14:19:00Z" w16du:dateUtc="2025-04-14T19:19:00Z"/>
              </w:rPr>
            </w:pPr>
            <w:ins w:id="19417" w:author="V2" w:date="2025-04-14T14:19:00Z" w16du:dateUtc="2025-04-14T19:19:00Z">
              <w:r w:rsidRPr="007F7E2B">
                <w:rPr>
                  <w:rFonts w:ascii="Arial" w:eastAsia="Arial" w:hAnsi="Arial" w:cs="Arial"/>
                  <w:i/>
                </w:rPr>
                <w:t xml:space="preserve">=  </w:t>
              </w:r>
            </w:ins>
          </w:p>
        </w:tc>
        <w:tc>
          <w:tcPr>
            <w:tcW w:w="4473" w:type="dxa"/>
            <w:tcBorders>
              <w:top w:val="nil"/>
              <w:left w:val="nil"/>
              <w:bottom w:val="nil"/>
              <w:right w:val="nil"/>
            </w:tcBorders>
          </w:tcPr>
          <w:p w14:paraId="6C849A67" w14:textId="77777777" w:rsidR="00C92569" w:rsidRPr="007F7E2B" w:rsidRDefault="00C92569">
            <w:pPr>
              <w:spacing w:line="259" w:lineRule="auto"/>
              <w:ind w:left="243"/>
              <w:rPr>
                <w:ins w:id="19418" w:author="V2" w:date="2025-04-14T14:19:00Z" w16du:dateUtc="2025-04-14T19:19:00Z"/>
              </w:rPr>
            </w:pPr>
            <w:ins w:id="19419" w:author="V2" w:date="2025-04-14T14:19:00Z" w16du:dateUtc="2025-04-14T19:19:00Z">
              <w:r w:rsidRPr="007F7E2B">
                <w:t xml:space="preserve">Area burnt, hectares </w:t>
              </w:r>
            </w:ins>
          </w:p>
        </w:tc>
        <w:tc>
          <w:tcPr>
            <w:tcW w:w="857" w:type="dxa"/>
            <w:tcBorders>
              <w:top w:val="nil"/>
              <w:left w:val="nil"/>
              <w:bottom w:val="nil"/>
              <w:right w:val="nil"/>
            </w:tcBorders>
          </w:tcPr>
          <w:p w14:paraId="3624473F" w14:textId="77777777" w:rsidR="00C92569" w:rsidRPr="007F7E2B" w:rsidRDefault="00C92569">
            <w:pPr>
              <w:spacing w:after="160" w:line="259" w:lineRule="auto"/>
              <w:rPr>
                <w:ins w:id="19420" w:author="V2" w:date="2025-04-14T14:19:00Z" w16du:dateUtc="2025-04-14T19:19:00Z"/>
              </w:rPr>
            </w:pPr>
          </w:p>
        </w:tc>
      </w:tr>
      <w:tr w:rsidR="00C92569" w:rsidRPr="007F7E2B" w14:paraId="7C2ACD4F" w14:textId="77777777">
        <w:trPr>
          <w:trHeight w:val="327"/>
          <w:ins w:id="19421" w:author="V2" w:date="2025-04-14T14:19:00Z" w16du:dateUtc="2025-04-14T19:19:00Z"/>
        </w:trPr>
        <w:tc>
          <w:tcPr>
            <w:tcW w:w="900" w:type="dxa"/>
            <w:tcBorders>
              <w:top w:val="nil"/>
              <w:left w:val="nil"/>
              <w:bottom w:val="nil"/>
              <w:right w:val="nil"/>
            </w:tcBorders>
          </w:tcPr>
          <w:p w14:paraId="0449DC13" w14:textId="77777777" w:rsidR="00C92569" w:rsidRPr="007F7E2B" w:rsidRDefault="00C92569">
            <w:pPr>
              <w:spacing w:line="259" w:lineRule="auto"/>
              <w:rPr>
                <w:ins w:id="19422" w:author="V2" w:date="2025-04-14T14:19:00Z" w16du:dateUtc="2025-04-14T19:19:00Z"/>
              </w:rPr>
            </w:pPr>
            <w:ins w:id="19423" w:author="V2" w:date="2025-04-14T14:19:00Z" w16du:dateUtc="2025-04-14T19:19:00Z">
              <w:r w:rsidRPr="007F7E2B">
                <w:rPr>
                  <w:rFonts w:ascii="Arial" w:eastAsia="Arial" w:hAnsi="Arial" w:cs="Arial"/>
                  <w:i/>
                </w:rPr>
                <w:t>D</w:t>
              </w:r>
              <w:r w:rsidRPr="007F7E2B">
                <w:rPr>
                  <w:rFonts w:ascii="Arial" w:eastAsia="Arial" w:hAnsi="Arial" w:cs="Arial"/>
                  <w:i/>
                  <w:vertAlign w:val="subscript"/>
                </w:rPr>
                <w:t>b</w:t>
              </w:r>
              <w:r w:rsidRPr="007F7E2B">
                <w:rPr>
                  <w:rFonts w:ascii="Arial" w:eastAsia="Arial" w:hAnsi="Arial" w:cs="Arial"/>
                  <w:i/>
                </w:rPr>
                <w:t xml:space="preserve">   </w:t>
              </w:r>
            </w:ins>
          </w:p>
        </w:tc>
        <w:tc>
          <w:tcPr>
            <w:tcW w:w="388" w:type="dxa"/>
            <w:tcBorders>
              <w:top w:val="nil"/>
              <w:left w:val="nil"/>
              <w:bottom w:val="nil"/>
              <w:right w:val="nil"/>
            </w:tcBorders>
          </w:tcPr>
          <w:p w14:paraId="208C7E3A" w14:textId="77777777" w:rsidR="00C92569" w:rsidRPr="007F7E2B" w:rsidRDefault="00C92569">
            <w:pPr>
              <w:spacing w:line="259" w:lineRule="auto"/>
              <w:rPr>
                <w:ins w:id="19424" w:author="V2" w:date="2025-04-14T14:19:00Z" w16du:dateUtc="2025-04-14T19:19:00Z"/>
              </w:rPr>
            </w:pPr>
            <w:ins w:id="19425" w:author="V2" w:date="2025-04-14T14:19:00Z" w16du:dateUtc="2025-04-14T19:19:00Z">
              <w:r w:rsidRPr="007F7E2B">
                <w:rPr>
                  <w:rFonts w:ascii="Arial" w:eastAsia="Arial" w:hAnsi="Arial" w:cs="Arial"/>
                  <w:i/>
                </w:rPr>
                <w:t xml:space="preserve">=  </w:t>
              </w:r>
            </w:ins>
          </w:p>
        </w:tc>
        <w:tc>
          <w:tcPr>
            <w:tcW w:w="4473" w:type="dxa"/>
            <w:tcBorders>
              <w:top w:val="nil"/>
              <w:left w:val="nil"/>
              <w:bottom w:val="nil"/>
              <w:right w:val="nil"/>
            </w:tcBorders>
          </w:tcPr>
          <w:p w14:paraId="48D328D3" w14:textId="77777777" w:rsidR="00C92569" w:rsidRPr="007F7E2B" w:rsidRDefault="00C92569">
            <w:pPr>
              <w:spacing w:line="259" w:lineRule="auto"/>
              <w:ind w:left="243"/>
              <w:rPr>
                <w:ins w:id="19426" w:author="V2" w:date="2025-04-14T14:19:00Z" w16du:dateUtc="2025-04-14T19:19:00Z"/>
              </w:rPr>
            </w:pPr>
            <w:ins w:id="19427" w:author="V2" w:date="2025-04-14T14:19:00Z" w16du:dateUtc="2025-04-14T19:19:00Z">
              <w:r w:rsidRPr="007F7E2B">
                <w:t>The average depth of the soil burnt,</w:t>
              </w:r>
              <w:r w:rsidRPr="007F7E2B">
                <w:rPr>
                  <w:rFonts w:ascii="Arial" w:eastAsia="Arial" w:hAnsi="Arial" w:cs="Arial"/>
                  <w:i/>
                </w:rPr>
                <w:t xml:space="preserve"> </w:t>
              </w:r>
              <w:r w:rsidRPr="007F7E2B">
                <w:t>cm</w:t>
              </w:r>
              <w:r w:rsidRPr="007F7E2B">
                <w:rPr>
                  <w:rFonts w:ascii="Arial" w:eastAsia="Arial" w:hAnsi="Arial" w:cs="Arial"/>
                  <w:i/>
                </w:rPr>
                <w:t xml:space="preserve"> </w:t>
              </w:r>
            </w:ins>
          </w:p>
        </w:tc>
        <w:tc>
          <w:tcPr>
            <w:tcW w:w="857" w:type="dxa"/>
            <w:tcBorders>
              <w:top w:val="nil"/>
              <w:left w:val="nil"/>
              <w:bottom w:val="nil"/>
              <w:right w:val="nil"/>
            </w:tcBorders>
          </w:tcPr>
          <w:p w14:paraId="67D1F181" w14:textId="77777777" w:rsidR="00C92569" w:rsidRPr="007F7E2B" w:rsidRDefault="00C92569">
            <w:pPr>
              <w:spacing w:after="160" w:line="259" w:lineRule="auto"/>
              <w:rPr>
                <w:ins w:id="19428" w:author="V2" w:date="2025-04-14T14:19:00Z" w16du:dateUtc="2025-04-14T19:19:00Z"/>
              </w:rPr>
            </w:pPr>
          </w:p>
        </w:tc>
      </w:tr>
      <w:tr w:rsidR="00C92569" w:rsidRPr="007F7E2B" w14:paraId="7BB2D87D" w14:textId="77777777">
        <w:trPr>
          <w:trHeight w:val="640"/>
          <w:ins w:id="19429" w:author="V2" w:date="2025-04-14T14:19:00Z" w16du:dateUtc="2025-04-14T19:19:00Z"/>
        </w:trPr>
        <w:tc>
          <w:tcPr>
            <w:tcW w:w="900" w:type="dxa"/>
            <w:tcBorders>
              <w:top w:val="nil"/>
              <w:left w:val="nil"/>
              <w:bottom w:val="nil"/>
              <w:right w:val="nil"/>
            </w:tcBorders>
          </w:tcPr>
          <w:p w14:paraId="11133BAD" w14:textId="77777777" w:rsidR="00C92569" w:rsidRPr="007F7E2B" w:rsidRDefault="00C92569">
            <w:pPr>
              <w:spacing w:line="259" w:lineRule="auto"/>
              <w:rPr>
                <w:ins w:id="19430" w:author="V2" w:date="2025-04-14T14:19:00Z" w16du:dateUtc="2025-04-14T19:19:00Z"/>
              </w:rPr>
            </w:pPr>
            <w:ins w:id="19431" w:author="V2" w:date="2025-04-14T14:19:00Z" w16du:dateUtc="2025-04-14T19:19:00Z">
              <w:r w:rsidRPr="007F7E2B">
                <w:rPr>
                  <w:rFonts w:ascii="Arial" w:eastAsia="Arial" w:hAnsi="Arial" w:cs="Arial"/>
                  <w:i/>
                </w:rPr>
                <w:t>OS</w:t>
              </w:r>
              <w:r w:rsidRPr="007F7E2B">
                <w:rPr>
                  <w:rFonts w:ascii="Arial" w:eastAsia="Arial" w:hAnsi="Arial" w:cs="Arial"/>
                  <w:i/>
                  <w:vertAlign w:val="subscript"/>
                </w:rPr>
                <w:t>m</w:t>
              </w:r>
              <w:r w:rsidRPr="007F7E2B">
                <w:rPr>
                  <w:rFonts w:ascii="Arial" w:eastAsia="Arial" w:hAnsi="Arial" w:cs="Arial"/>
                  <w:i/>
                </w:rPr>
                <w:t xml:space="preserve"> - </w:t>
              </w:r>
            </w:ins>
          </w:p>
        </w:tc>
        <w:tc>
          <w:tcPr>
            <w:tcW w:w="388" w:type="dxa"/>
            <w:tcBorders>
              <w:top w:val="nil"/>
              <w:left w:val="nil"/>
              <w:bottom w:val="nil"/>
              <w:right w:val="nil"/>
            </w:tcBorders>
          </w:tcPr>
          <w:p w14:paraId="29E50596" w14:textId="77777777" w:rsidR="00C92569" w:rsidRPr="007F7E2B" w:rsidRDefault="00C92569">
            <w:pPr>
              <w:spacing w:line="259" w:lineRule="auto"/>
              <w:rPr>
                <w:ins w:id="19432" w:author="V2" w:date="2025-04-14T14:19:00Z" w16du:dateUtc="2025-04-14T19:19:00Z"/>
              </w:rPr>
            </w:pPr>
            <w:ins w:id="19433" w:author="V2" w:date="2025-04-14T14:19:00Z" w16du:dateUtc="2025-04-14T19:19:00Z">
              <w:r w:rsidRPr="007F7E2B">
                <w:rPr>
                  <w:rFonts w:ascii="Arial" w:eastAsia="Arial" w:hAnsi="Arial" w:cs="Arial"/>
                  <w:i/>
                </w:rPr>
                <w:t xml:space="preserve">=  </w:t>
              </w:r>
            </w:ins>
          </w:p>
        </w:tc>
        <w:tc>
          <w:tcPr>
            <w:tcW w:w="4473" w:type="dxa"/>
            <w:tcBorders>
              <w:top w:val="nil"/>
              <w:left w:val="nil"/>
              <w:bottom w:val="nil"/>
              <w:right w:val="nil"/>
            </w:tcBorders>
          </w:tcPr>
          <w:p w14:paraId="521405A3" w14:textId="77777777" w:rsidR="00C92569" w:rsidRPr="007F7E2B" w:rsidRDefault="00C92569">
            <w:pPr>
              <w:spacing w:after="126" w:line="259" w:lineRule="auto"/>
              <w:ind w:left="243"/>
              <w:rPr>
                <w:ins w:id="19434" w:author="V2" w:date="2025-04-14T14:19:00Z" w16du:dateUtc="2025-04-14T19:19:00Z"/>
              </w:rPr>
            </w:pPr>
            <w:ins w:id="19435" w:author="V2" w:date="2025-04-14T14:19:00Z" w16du:dateUtc="2025-04-14T19:19:00Z">
              <w:r w:rsidRPr="007F7E2B">
                <w:t>The mass of the organic soil, kg/m</w:t>
              </w:r>
              <w:r w:rsidRPr="007F7E2B">
                <w:rPr>
                  <w:vertAlign w:val="superscript"/>
                </w:rPr>
                <w:t>3</w:t>
              </w:r>
              <w:r w:rsidRPr="007F7E2B">
                <w:t xml:space="preserve"> </w:t>
              </w:r>
            </w:ins>
          </w:p>
          <w:p w14:paraId="65291641" w14:textId="77777777" w:rsidR="00C92569" w:rsidRPr="007F7E2B" w:rsidRDefault="00C92569">
            <w:pPr>
              <w:spacing w:line="259" w:lineRule="auto"/>
              <w:ind w:left="152"/>
              <w:rPr>
                <w:ins w:id="19436" w:author="V2" w:date="2025-04-14T14:19:00Z" w16du:dateUtc="2025-04-14T19:19:00Z"/>
              </w:rPr>
            </w:pPr>
            <w:ins w:id="19437" w:author="V2" w:date="2025-04-14T14:19:00Z" w16du:dateUtc="2025-04-14T19:19:00Z">
              <w:r w:rsidRPr="007F7E2B">
                <w:t xml:space="preserve"> </w:t>
              </w:r>
            </w:ins>
          </w:p>
        </w:tc>
        <w:tc>
          <w:tcPr>
            <w:tcW w:w="857" w:type="dxa"/>
            <w:tcBorders>
              <w:top w:val="nil"/>
              <w:left w:val="nil"/>
              <w:bottom w:val="nil"/>
              <w:right w:val="nil"/>
            </w:tcBorders>
          </w:tcPr>
          <w:p w14:paraId="7447A5DC" w14:textId="77777777" w:rsidR="00C92569" w:rsidRPr="007F7E2B" w:rsidRDefault="00C92569">
            <w:pPr>
              <w:spacing w:after="160" w:line="259" w:lineRule="auto"/>
              <w:rPr>
                <w:ins w:id="19438" w:author="V2" w:date="2025-04-14T14:19:00Z" w16du:dateUtc="2025-04-14T19:19:00Z"/>
              </w:rPr>
            </w:pPr>
          </w:p>
        </w:tc>
      </w:tr>
    </w:tbl>
    <w:p w14:paraId="17281F16" w14:textId="77777777" w:rsidR="00C92569" w:rsidRPr="007F7E2B" w:rsidRDefault="00C92569">
      <w:pPr>
        <w:spacing w:line="250" w:lineRule="auto"/>
        <w:ind w:left="-5"/>
        <w:rPr>
          <w:ins w:id="19439" w:author="V2" w:date="2025-04-14T14:19:00Z" w16du:dateUtc="2025-04-14T19:19:00Z"/>
        </w:rPr>
      </w:pPr>
      <w:ins w:id="19440" w:author="V2" w:date="2025-04-14T14:19:00Z" w16du:dateUtc="2025-04-14T19:19:00Z">
        <w:r w:rsidRPr="007F7E2B">
          <w:rPr>
            <w:rFonts w:ascii="Arial" w:eastAsia="Arial" w:hAnsi="Arial" w:cs="Arial"/>
            <w:b/>
          </w:rPr>
          <w:t xml:space="preserve">Step 2: Estimating of GHG emissions resulted from the biomass consumption by fire based on revised IPCC 1996 Guideline for LULUCF and GPG LULUCF. </w:t>
        </w:r>
      </w:ins>
    </w:p>
    <w:p w14:paraId="793D4337" w14:textId="77777777" w:rsidR="00C92569" w:rsidRPr="007F7E2B" w:rsidRDefault="00C92569">
      <w:pPr>
        <w:spacing w:line="259" w:lineRule="auto"/>
        <w:rPr>
          <w:ins w:id="19441" w:author="V2" w:date="2025-04-14T14:19:00Z" w16du:dateUtc="2025-04-14T19:19:00Z"/>
        </w:rPr>
      </w:pPr>
      <w:ins w:id="19442" w:author="V2" w:date="2025-04-14T14:19:00Z" w16du:dateUtc="2025-04-14T19:19:00Z">
        <w:r w:rsidRPr="007F7E2B">
          <w:t xml:space="preserve"> </w:t>
        </w:r>
      </w:ins>
    </w:p>
    <w:p w14:paraId="3E4885F9" w14:textId="77777777" w:rsidR="00C92569" w:rsidRPr="007F7E2B" w:rsidRDefault="00C92569">
      <w:pPr>
        <w:ind w:left="-5" w:right="13"/>
        <w:rPr>
          <w:ins w:id="19443" w:author="V2" w:date="2025-04-14T14:19:00Z" w16du:dateUtc="2025-04-14T19:19:00Z"/>
        </w:rPr>
      </w:pPr>
      <w:ins w:id="19444" w:author="V2" w:date="2025-04-14T14:19:00Z" w16du:dateUtc="2025-04-14T19:19:00Z">
        <w:r w:rsidRPr="007F7E2B">
          <w:t>Non-CO</w:t>
        </w:r>
        <w:r w:rsidRPr="007F7E2B">
          <w:rPr>
            <w:vertAlign w:val="subscript"/>
          </w:rPr>
          <w:t>2</w:t>
        </w:r>
        <w:r w:rsidRPr="007F7E2B">
          <w:t xml:space="preserve"> emissions resulting from biomass consumption by fire will be estimated using the following equations: </w:t>
        </w:r>
      </w:ins>
    </w:p>
    <w:p w14:paraId="7F4877FF" w14:textId="77777777" w:rsidR="00C92569" w:rsidRPr="007F7E2B" w:rsidRDefault="00C92569">
      <w:pPr>
        <w:spacing w:after="148" w:line="259" w:lineRule="auto"/>
        <w:rPr>
          <w:ins w:id="19445" w:author="V2" w:date="2025-04-14T14:19:00Z" w16du:dateUtc="2025-04-14T19:19:00Z"/>
        </w:rPr>
      </w:pPr>
      <w:ins w:id="19446" w:author="V2" w:date="2025-04-14T14:19:00Z" w16du:dateUtc="2025-04-14T19:19:00Z">
        <w:r w:rsidRPr="007F7E2B">
          <w:t xml:space="preserve"> </w:t>
        </w:r>
      </w:ins>
    </w:p>
    <w:p w14:paraId="1A3069F9" w14:textId="1F442DC4" w:rsidR="00C92569" w:rsidRPr="007F7E2B" w:rsidRDefault="00BB7438">
      <w:pPr>
        <w:tabs>
          <w:tab w:val="center" w:pos="1612"/>
          <w:tab w:val="center" w:pos="3186"/>
          <w:tab w:val="center" w:pos="4021"/>
          <w:tab w:val="center" w:pos="4321"/>
          <w:tab w:val="center" w:pos="5041"/>
          <w:tab w:val="center" w:pos="5761"/>
          <w:tab w:val="center" w:pos="6481"/>
          <w:tab w:val="center" w:pos="7201"/>
          <w:tab w:val="center" w:pos="8264"/>
        </w:tabs>
        <w:spacing w:after="2" w:line="253" w:lineRule="auto"/>
        <w:rPr>
          <w:ins w:id="19447" w:author="V2" w:date="2025-04-14T14:19:00Z" w16du:dateUtc="2025-04-14T19:19:00Z"/>
        </w:rPr>
      </w:pPr>
      <w:ins w:id="19448"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84246" behindDoc="1" locked="0" layoutInCell="1" allowOverlap="1" wp14:anchorId="5D8BF19A" wp14:editId="2E34B45D">
              <wp:simplePos x="0" y="0"/>
              <wp:positionH relativeFrom="column">
                <wp:posOffset>260350</wp:posOffset>
              </wp:positionH>
              <wp:positionV relativeFrom="paragraph">
                <wp:posOffset>29845</wp:posOffset>
              </wp:positionV>
              <wp:extent cx="2787650" cy="463550"/>
              <wp:effectExtent l="0" t="0" r="0" b="0"/>
              <wp:wrapTight wrapText="bothSides">
                <wp:wrapPolygon edited="0">
                  <wp:start x="0" y="0"/>
                  <wp:lineTo x="0" y="20416"/>
                  <wp:lineTo x="21403" y="20416"/>
                  <wp:lineTo x="21403" y="0"/>
                  <wp:lineTo x="0" y="0"/>
                </wp:wrapPolygon>
              </wp:wrapTight>
              <wp:docPr id="214495203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52030" name="Picture 1" descr="A black text on a white background&#10;&#10;AI-generated content may be incorrect."/>
                      <pic:cNvPicPr/>
                    </pic:nvPicPr>
                    <pic:blipFill>
                      <a:blip r:embed="rId154">
                        <a:extLst>
                          <a:ext uri="{28A0092B-C50C-407E-A947-70E740481C1C}">
                            <a14:useLocalDpi xmlns:a14="http://schemas.microsoft.com/office/drawing/2010/main" val="0"/>
                          </a:ext>
                        </a:extLst>
                      </a:blip>
                      <a:stretch>
                        <a:fillRect/>
                      </a:stretch>
                    </pic:blipFill>
                    <pic:spPr>
                      <a:xfrm>
                        <a:off x="0" y="0"/>
                        <a:ext cx="2787650" cy="463550"/>
                      </a:xfrm>
                      <a:prstGeom prst="rect">
                        <a:avLst/>
                      </a:prstGeom>
                    </pic:spPr>
                  </pic:pic>
                </a:graphicData>
              </a:graphic>
              <wp14:sizeRelH relativeFrom="page">
                <wp14:pctWidth>0</wp14:pctWidth>
              </wp14:sizeRelH>
              <wp14:sizeRelV relativeFrom="page">
                <wp14:pctHeight>0</wp14:pctHeight>
              </wp14:sizeRelV>
            </wp:anchor>
          </w:drawing>
        </w:r>
        <w:r w:rsidR="00C92569" w:rsidRPr="007F7E2B">
          <w:rPr>
            <w:sz w:val="22"/>
          </w:rPr>
          <w:tab/>
        </w:r>
        <w:r w:rsidR="00C92569" w:rsidRPr="007F7E2B">
          <w:tab/>
          <w:t xml:space="preserve"> </w:t>
        </w:r>
        <w:r w:rsidR="00C92569" w:rsidRPr="007F7E2B">
          <w:tab/>
          <w:t xml:space="preserve"> </w:t>
        </w:r>
        <w:r w:rsidR="00C92569" w:rsidRPr="007F7E2B">
          <w:tab/>
          <w:t xml:space="preserve"> </w:t>
        </w:r>
        <w:r w:rsidR="00C92569" w:rsidRPr="007F7E2B">
          <w:tab/>
          <w:t xml:space="preserve"> </w:t>
        </w:r>
        <w:r w:rsidR="00C92569" w:rsidRPr="007F7E2B">
          <w:tab/>
          <w:t xml:space="preserve"> </w:t>
        </w:r>
        <w:r w:rsidR="00C92569" w:rsidRPr="007F7E2B">
          <w:tab/>
          <w:t xml:space="preserve"> (15.13) </w:t>
        </w:r>
      </w:ins>
    </w:p>
    <w:tbl>
      <w:tblPr>
        <w:tblStyle w:val="TableGrid0"/>
        <w:tblW w:w="8315" w:type="dxa"/>
        <w:tblInd w:w="720" w:type="dxa"/>
        <w:tblLook w:val="04A0" w:firstRow="1" w:lastRow="0" w:firstColumn="1" w:lastColumn="0" w:noHBand="0" w:noVBand="1"/>
      </w:tblPr>
      <w:tblGrid>
        <w:gridCol w:w="1526"/>
        <w:gridCol w:w="475"/>
        <w:gridCol w:w="6314"/>
      </w:tblGrid>
      <w:tr w:rsidR="00C92569" w:rsidRPr="007F7E2B" w14:paraId="1176FAE8" w14:textId="77777777">
        <w:trPr>
          <w:trHeight w:val="136"/>
          <w:ins w:id="19449" w:author="V2" w:date="2025-04-14T14:19:00Z" w16du:dateUtc="2025-04-14T19:19:00Z"/>
        </w:trPr>
        <w:tc>
          <w:tcPr>
            <w:tcW w:w="8315" w:type="dxa"/>
            <w:gridSpan w:val="3"/>
            <w:tcBorders>
              <w:top w:val="nil"/>
              <w:left w:val="nil"/>
              <w:bottom w:val="nil"/>
              <w:right w:val="nil"/>
            </w:tcBorders>
          </w:tcPr>
          <w:p w14:paraId="4E5E4481" w14:textId="77777777" w:rsidR="00C92569" w:rsidRPr="007F7E2B" w:rsidRDefault="00C92569">
            <w:pPr>
              <w:tabs>
                <w:tab w:val="center" w:pos="1609"/>
                <w:tab w:val="center" w:pos="3158"/>
              </w:tabs>
              <w:spacing w:line="259" w:lineRule="auto"/>
              <w:rPr>
                <w:ins w:id="19450" w:author="V2" w:date="2025-04-14T14:19:00Z" w16du:dateUtc="2025-04-14T19:19:00Z"/>
              </w:rPr>
            </w:pPr>
            <w:ins w:id="19451" w:author="V2" w:date="2025-04-14T14:19:00Z" w16du:dateUtc="2025-04-14T19:19:00Z">
              <w:r w:rsidRPr="007F7E2B">
                <w:rPr>
                  <w:rFonts w:ascii="Calibri" w:eastAsia="Calibri" w:hAnsi="Calibri" w:cs="Calibri"/>
                  <w:sz w:val="22"/>
                </w:rPr>
                <w:tab/>
              </w:r>
              <w:r w:rsidRPr="007F7E2B">
                <w:rPr>
                  <w:rFonts w:ascii="Times New Roman" w:eastAsia="Times New Roman" w:hAnsi="Times New Roman" w:cs="Times New Roman"/>
                  <w:sz w:val="10"/>
                </w:rPr>
                <w:t>2</w:t>
              </w:r>
              <w:r w:rsidRPr="007F7E2B">
                <w:rPr>
                  <w:rFonts w:ascii="Times New Roman" w:eastAsia="Times New Roman" w:hAnsi="Times New Roman" w:cs="Times New Roman"/>
                  <w:sz w:val="10"/>
                </w:rPr>
                <w:tab/>
                <w:t>4</w:t>
              </w:r>
            </w:ins>
          </w:p>
        </w:tc>
      </w:tr>
      <w:tr w:rsidR="00C92569" w:rsidRPr="007F7E2B" w14:paraId="7B53F4B7" w14:textId="77777777">
        <w:trPr>
          <w:trHeight w:val="687"/>
          <w:ins w:id="19452" w:author="V2" w:date="2025-04-14T14:19:00Z" w16du:dateUtc="2025-04-14T19:19:00Z"/>
        </w:trPr>
        <w:tc>
          <w:tcPr>
            <w:tcW w:w="1526" w:type="dxa"/>
            <w:tcBorders>
              <w:top w:val="nil"/>
              <w:left w:val="nil"/>
              <w:bottom w:val="nil"/>
              <w:right w:val="nil"/>
            </w:tcBorders>
          </w:tcPr>
          <w:p w14:paraId="1C845B4B" w14:textId="77777777" w:rsidR="00C92569" w:rsidRPr="007F7E2B" w:rsidRDefault="00C92569">
            <w:pPr>
              <w:spacing w:line="259" w:lineRule="auto"/>
              <w:rPr>
                <w:ins w:id="19453" w:author="V2" w:date="2025-04-14T14:19:00Z" w16du:dateUtc="2025-04-14T19:19:00Z"/>
              </w:rPr>
            </w:pPr>
            <w:ins w:id="19454" w:author="V2" w:date="2025-04-14T14:19:00Z" w16du:dateUtc="2025-04-14T19:19:00Z">
              <w:r w:rsidRPr="007F7E2B">
                <w:t xml:space="preserve"> </w:t>
              </w:r>
            </w:ins>
          </w:p>
          <w:p w14:paraId="1CAF0AE3" w14:textId="77777777" w:rsidR="00C92569" w:rsidRPr="007F7E2B" w:rsidRDefault="00C92569">
            <w:pPr>
              <w:spacing w:line="259" w:lineRule="auto"/>
              <w:rPr>
                <w:ins w:id="19455" w:author="V2" w:date="2025-04-14T14:19:00Z" w16du:dateUtc="2025-04-14T19:19:00Z"/>
              </w:rPr>
            </w:pPr>
            <w:ins w:id="19456" w:author="V2" w:date="2025-04-14T14:19:00Z" w16du:dateUtc="2025-04-14T19:19:00Z">
              <w:r w:rsidRPr="007F7E2B">
                <w:t xml:space="preserve">Where: </w:t>
              </w:r>
            </w:ins>
          </w:p>
          <w:p w14:paraId="02417A9D" w14:textId="77777777" w:rsidR="00C92569" w:rsidRPr="007F7E2B" w:rsidRDefault="00C92569">
            <w:pPr>
              <w:spacing w:line="259" w:lineRule="auto"/>
              <w:rPr>
                <w:ins w:id="19457" w:author="V2" w:date="2025-04-14T14:19:00Z" w16du:dateUtc="2025-04-14T19:19:00Z"/>
              </w:rPr>
            </w:pPr>
            <w:ins w:id="19458" w:author="V2" w:date="2025-04-14T14:19:00Z" w16du:dateUtc="2025-04-14T19:19:00Z">
              <w:r w:rsidRPr="007F7E2B">
                <w:t xml:space="preserve"> </w:t>
              </w:r>
            </w:ins>
          </w:p>
        </w:tc>
        <w:tc>
          <w:tcPr>
            <w:tcW w:w="475" w:type="dxa"/>
            <w:tcBorders>
              <w:top w:val="nil"/>
              <w:left w:val="nil"/>
              <w:bottom w:val="nil"/>
              <w:right w:val="nil"/>
            </w:tcBorders>
          </w:tcPr>
          <w:p w14:paraId="25098BD7" w14:textId="77777777" w:rsidR="00C92569" w:rsidRPr="007F7E2B" w:rsidRDefault="00C92569">
            <w:pPr>
              <w:spacing w:after="160" w:line="259" w:lineRule="auto"/>
              <w:rPr>
                <w:ins w:id="19459" w:author="V2" w:date="2025-04-14T14:19:00Z" w16du:dateUtc="2025-04-14T19:19:00Z"/>
              </w:rPr>
            </w:pPr>
          </w:p>
        </w:tc>
        <w:tc>
          <w:tcPr>
            <w:tcW w:w="6313" w:type="dxa"/>
            <w:tcBorders>
              <w:top w:val="nil"/>
              <w:left w:val="nil"/>
              <w:bottom w:val="nil"/>
              <w:right w:val="nil"/>
            </w:tcBorders>
          </w:tcPr>
          <w:p w14:paraId="7A46706D" w14:textId="77777777" w:rsidR="00C92569" w:rsidRPr="007F7E2B" w:rsidRDefault="00C92569">
            <w:pPr>
              <w:spacing w:after="160" w:line="259" w:lineRule="auto"/>
              <w:rPr>
                <w:ins w:id="19460" w:author="V2" w:date="2025-04-14T14:19:00Z" w16du:dateUtc="2025-04-14T19:19:00Z"/>
              </w:rPr>
            </w:pPr>
          </w:p>
        </w:tc>
      </w:tr>
      <w:tr w:rsidR="00C92569" w:rsidRPr="007F7E2B" w14:paraId="00B57007" w14:textId="77777777">
        <w:trPr>
          <w:trHeight w:val="296"/>
          <w:ins w:id="19461" w:author="V2" w:date="2025-04-14T14:19:00Z" w16du:dateUtc="2025-04-14T19:19:00Z"/>
        </w:trPr>
        <w:tc>
          <w:tcPr>
            <w:tcW w:w="1526" w:type="dxa"/>
            <w:tcBorders>
              <w:top w:val="nil"/>
              <w:left w:val="nil"/>
              <w:bottom w:val="nil"/>
              <w:right w:val="nil"/>
            </w:tcBorders>
          </w:tcPr>
          <w:p w14:paraId="5EDFF8B4" w14:textId="77777777" w:rsidR="00C92569" w:rsidRPr="007F7E2B" w:rsidRDefault="00C92569">
            <w:pPr>
              <w:spacing w:line="259" w:lineRule="auto"/>
              <w:rPr>
                <w:ins w:id="19462" w:author="V2" w:date="2025-04-14T14:19:00Z" w16du:dateUtc="2025-04-14T19:19:00Z"/>
              </w:rPr>
            </w:pPr>
            <w:ins w:id="19463" w:author="V2" w:date="2025-04-14T14:19:00Z" w16du:dateUtc="2025-04-14T19:19:00Z">
              <w:r w:rsidRPr="007F7E2B">
                <w:t>E</w:t>
              </w:r>
              <w:r w:rsidRPr="007F7E2B">
                <w:rPr>
                  <w:vertAlign w:val="subscript"/>
                </w:rPr>
                <w:t>b</w:t>
              </w:r>
              <w:r w:rsidRPr="007F7E2B">
                <w:rPr>
                  <w:rFonts w:ascii="Calibri" w:eastAsia="Calibri" w:hAnsi="Calibri" w:cs="Calibri"/>
                </w:rPr>
                <w:t xml:space="preserve"> </w:t>
              </w:r>
            </w:ins>
          </w:p>
        </w:tc>
        <w:tc>
          <w:tcPr>
            <w:tcW w:w="475" w:type="dxa"/>
            <w:tcBorders>
              <w:top w:val="nil"/>
              <w:left w:val="nil"/>
              <w:bottom w:val="nil"/>
              <w:right w:val="nil"/>
            </w:tcBorders>
          </w:tcPr>
          <w:p w14:paraId="515504B4" w14:textId="77777777" w:rsidR="00C92569" w:rsidRPr="007F7E2B" w:rsidRDefault="00C92569">
            <w:pPr>
              <w:spacing w:line="259" w:lineRule="auto"/>
              <w:ind w:left="94"/>
              <w:rPr>
                <w:ins w:id="19464" w:author="V2" w:date="2025-04-14T14:19:00Z" w16du:dateUtc="2025-04-14T19:19:00Z"/>
              </w:rPr>
            </w:pPr>
            <w:ins w:id="19465" w:author="V2" w:date="2025-04-14T14:19:00Z" w16du:dateUtc="2025-04-14T19:19:00Z">
              <w:r w:rsidRPr="007F7E2B">
                <w:t xml:space="preserve">=  </w:t>
              </w:r>
            </w:ins>
          </w:p>
        </w:tc>
        <w:tc>
          <w:tcPr>
            <w:tcW w:w="6313" w:type="dxa"/>
            <w:tcBorders>
              <w:top w:val="nil"/>
              <w:left w:val="nil"/>
              <w:bottom w:val="nil"/>
              <w:right w:val="nil"/>
            </w:tcBorders>
          </w:tcPr>
          <w:p w14:paraId="45A25C22" w14:textId="77777777" w:rsidR="00C92569" w:rsidRPr="007F7E2B" w:rsidRDefault="00C92569">
            <w:pPr>
              <w:spacing w:line="259" w:lineRule="auto"/>
              <w:ind w:left="114"/>
              <w:rPr>
                <w:ins w:id="19466" w:author="V2" w:date="2025-04-14T14:19:00Z" w16du:dateUtc="2025-04-14T19:19:00Z"/>
              </w:rPr>
            </w:pPr>
            <w:ins w:id="19467" w:author="V2" w:date="2025-04-14T14:19:00Z" w16du:dateUtc="2025-04-14T19:19:00Z">
              <w:r w:rsidRPr="007F7E2B">
                <w:t>Non-CO</w:t>
              </w:r>
              <w:r w:rsidRPr="007F7E2B">
                <w:rPr>
                  <w:vertAlign w:val="subscript"/>
                </w:rPr>
                <w:t>2</w:t>
              </w:r>
              <w:r w:rsidRPr="007F7E2B">
                <w:t xml:space="preserve"> emission as a result of biomass burning, tonnes CO</w:t>
              </w:r>
              <w:r w:rsidRPr="007F7E2B">
                <w:rPr>
                  <w:vertAlign w:val="subscript"/>
                </w:rPr>
                <w:t>2</w:t>
              </w:r>
              <w:r w:rsidRPr="007F7E2B">
                <w:t xml:space="preserve">-e </w:t>
              </w:r>
              <w:r w:rsidRPr="007F7E2B">
                <w:rPr>
                  <w:rFonts w:ascii="Calibri" w:eastAsia="Calibri" w:hAnsi="Calibri" w:cs="Calibri"/>
                </w:rPr>
                <w:t xml:space="preserve"> </w:t>
              </w:r>
            </w:ins>
          </w:p>
        </w:tc>
      </w:tr>
      <w:tr w:rsidR="00C92569" w:rsidRPr="007F7E2B" w14:paraId="4F2BF1BC" w14:textId="77777777">
        <w:trPr>
          <w:trHeight w:val="344"/>
          <w:ins w:id="19468" w:author="V2" w:date="2025-04-14T14:19:00Z" w16du:dateUtc="2025-04-14T19:19:00Z"/>
        </w:trPr>
        <w:tc>
          <w:tcPr>
            <w:tcW w:w="1526" w:type="dxa"/>
            <w:tcBorders>
              <w:top w:val="nil"/>
              <w:left w:val="nil"/>
              <w:bottom w:val="nil"/>
              <w:right w:val="nil"/>
            </w:tcBorders>
          </w:tcPr>
          <w:p w14:paraId="4B9770B1" w14:textId="77777777" w:rsidR="00C92569" w:rsidRPr="007F7E2B" w:rsidRDefault="00C92569">
            <w:pPr>
              <w:spacing w:line="259" w:lineRule="auto"/>
              <w:rPr>
                <w:ins w:id="19469" w:author="V2" w:date="2025-04-14T14:19:00Z" w16du:dateUtc="2025-04-14T19:19:00Z"/>
              </w:rPr>
            </w:pPr>
            <w:ins w:id="19470" w:author="V2" w:date="2025-04-14T14:19:00Z" w16du:dateUtc="2025-04-14T19:19:00Z">
              <w:r w:rsidRPr="007F7E2B">
                <w:t>E</w:t>
              </w:r>
              <w:r w:rsidRPr="007F7E2B">
                <w:rPr>
                  <w:sz w:val="13"/>
                </w:rPr>
                <w:t>BiomassBurn, N2O</w:t>
              </w:r>
              <w:r w:rsidRPr="007F7E2B">
                <w:t xml:space="preserve"> </w:t>
              </w:r>
              <w:r w:rsidRPr="007F7E2B">
                <w:rPr>
                  <w:rFonts w:ascii="Calibri" w:eastAsia="Calibri" w:hAnsi="Calibri" w:cs="Calibri"/>
                </w:rPr>
                <w:t xml:space="preserve"> </w:t>
              </w:r>
            </w:ins>
          </w:p>
        </w:tc>
        <w:tc>
          <w:tcPr>
            <w:tcW w:w="475" w:type="dxa"/>
            <w:tcBorders>
              <w:top w:val="nil"/>
              <w:left w:val="nil"/>
              <w:bottom w:val="nil"/>
              <w:right w:val="nil"/>
            </w:tcBorders>
          </w:tcPr>
          <w:p w14:paraId="0BCB2054" w14:textId="77777777" w:rsidR="00C92569" w:rsidRPr="007F7E2B" w:rsidRDefault="00C92569">
            <w:pPr>
              <w:spacing w:line="259" w:lineRule="auto"/>
              <w:ind w:left="94"/>
              <w:rPr>
                <w:ins w:id="19471" w:author="V2" w:date="2025-04-14T14:19:00Z" w16du:dateUtc="2025-04-14T19:19:00Z"/>
              </w:rPr>
            </w:pPr>
            <w:ins w:id="19472" w:author="V2" w:date="2025-04-14T14:19:00Z" w16du:dateUtc="2025-04-14T19:19:00Z">
              <w:r w:rsidRPr="007F7E2B">
                <w:t xml:space="preserve">=  </w:t>
              </w:r>
            </w:ins>
          </w:p>
        </w:tc>
        <w:tc>
          <w:tcPr>
            <w:tcW w:w="6313" w:type="dxa"/>
            <w:tcBorders>
              <w:top w:val="nil"/>
              <w:left w:val="nil"/>
              <w:bottom w:val="nil"/>
              <w:right w:val="nil"/>
            </w:tcBorders>
          </w:tcPr>
          <w:p w14:paraId="0AA3F648" w14:textId="77777777" w:rsidR="00C92569" w:rsidRPr="007F7E2B" w:rsidRDefault="00C92569">
            <w:pPr>
              <w:spacing w:line="259" w:lineRule="auto"/>
              <w:ind w:left="114"/>
              <w:rPr>
                <w:ins w:id="19473" w:author="V2" w:date="2025-04-14T14:19:00Z" w16du:dateUtc="2025-04-14T19:19:00Z"/>
              </w:rPr>
            </w:pPr>
            <w:ins w:id="19474" w:author="V2" w:date="2025-04-14T14:19:00Z" w16du:dateUtc="2025-04-14T19:19:00Z">
              <w:r w:rsidRPr="007F7E2B">
                <w:t>N</w:t>
              </w:r>
              <w:r w:rsidRPr="007F7E2B">
                <w:rPr>
                  <w:vertAlign w:val="subscript"/>
                </w:rPr>
                <w:t>2</w:t>
              </w:r>
              <w:r w:rsidRPr="007F7E2B">
                <w:t>O emission from biomass burning in slash and burn, tonnes CO</w:t>
              </w:r>
              <w:r w:rsidRPr="007F7E2B">
                <w:rPr>
                  <w:vertAlign w:val="subscript"/>
                </w:rPr>
                <w:t>2</w:t>
              </w:r>
              <w:r w:rsidRPr="007F7E2B">
                <w:t xml:space="preserve">-e </w:t>
              </w:r>
              <w:r w:rsidRPr="007F7E2B">
                <w:rPr>
                  <w:rFonts w:ascii="Calibri" w:eastAsia="Calibri" w:hAnsi="Calibri" w:cs="Calibri"/>
                </w:rPr>
                <w:t xml:space="preserve"> </w:t>
              </w:r>
            </w:ins>
          </w:p>
        </w:tc>
      </w:tr>
      <w:tr w:rsidR="00C92569" w:rsidRPr="007F7E2B" w14:paraId="36373B41" w14:textId="77777777">
        <w:trPr>
          <w:trHeight w:val="620"/>
          <w:ins w:id="19475" w:author="V2" w:date="2025-04-14T14:19:00Z" w16du:dateUtc="2025-04-14T19:19:00Z"/>
        </w:trPr>
        <w:tc>
          <w:tcPr>
            <w:tcW w:w="1526" w:type="dxa"/>
            <w:tcBorders>
              <w:top w:val="nil"/>
              <w:left w:val="nil"/>
              <w:bottom w:val="nil"/>
              <w:right w:val="nil"/>
            </w:tcBorders>
            <w:vAlign w:val="bottom"/>
          </w:tcPr>
          <w:p w14:paraId="63E5A15F" w14:textId="77777777" w:rsidR="00C92569" w:rsidRPr="007F7E2B" w:rsidRDefault="00C92569">
            <w:pPr>
              <w:spacing w:after="70" w:line="259" w:lineRule="auto"/>
              <w:rPr>
                <w:ins w:id="19476" w:author="V2" w:date="2025-04-14T14:19:00Z" w16du:dateUtc="2025-04-14T19:19:00Z"/>
              </w:rPr>
            </w:pPr>
            <w:ins w:id="19477" w:author="V2" w:date="2025-04-14T14:19:00Z" w16du:dateUtc="2025-04-14T19:19:00Z">
              <w:r w:rsidRPr="007F7E2B">
                <w:t>E</w:t>
              </w:r>
              <w:r w:rsidRPr="007F7E2B">
                <w:rPr>
                  <w:sz w:val="13"/>
                </w:rPr>
                <w:t>BiomassBurn, CH4</w:t>
              </w:r>
              <w:r w:rsidRPr="007F7E2B">
                <w:t xml:space="preserve"> </w:t>
              </w:r>
              <w:r w:rsidRPr="007F7E2B">
                <w:rPr>
                  <w:rFonts w:ascii="Calibri" w:eastAsia="Calibri" w:hAnsi="Calibri" w:cs="Calibri"/>
                </w:rPr>
                <w:t xml:space="preserve"> </w:t>
              </w:r>
            </w:ins>
          </w:p>
          <w:p w14:paraId="7B6C9ED0" w14:textId="77777777" w:rsidR="00C92569" w:rsidRPr="007F7E2B" w:rsidRDefault="00C92569">
            <w:pPr>
              <w:spacing w:line="259" w:lineRule="auto"/>
              <w:rPr>
                <w:ins w:id="19478" w:author="V2" w:date="2025-04-14T14:19:00Z" w16du:dateUtc="2025-04-14T19:19:00Z"/>
              </w:rPr>
            </w:pPr>
            <w:ins w:id="19479" w:author="V2" w:date="2025-04-14T14:19:00Z" w16du:dateUtc="2025-04-14T19:19:00Z">
              <w:r w:rsidRPr="007F7E2B">
                <w:t xml:space="preserve"> </w:t>
              </w:r>
            </w:ins>
          </w:p>
        </w:tc>
        <w:tc>
          <w:tcPr>
            <w:tcW w:w="475" w:type="dxa"/>
            <w:tcBorders>
              <w:top w:val="nil"/>
              <w:left w:val="nil"/>
              <w:bottom w:val="nil"/>
              <w:right w:val="nil"/>
            </w:tcBorders>
          </w:tcPr>
          <w:p w14:paraId="11158195" w14:textId="77777777" w:rsidR="00C92569" w:rsidRPr="007F7E2B" w:rsidRDefault="00C92569">
            <w:pPr>
              <w:spacing w:line="259" w:lineRule="auto"/>
              <w:ind w:left="94"/>
              <w:rPr>
                <w:ins w:id="19480" w:author="V2" w:date="2025-04-14T14:19:00Z" w16du:dateUtc="2025-04-14T19:19:00Z"/>
              </w:rPr>
            </w:pPr>
            <w:ins w:id="19481" w:author="V2" w:date="2025-04-14T14:19:00Z" w16du:dateUtc="2025-04-14T19:19:00Z">
              <w:r w:rsidRPr="007F7E2B">
                <w:t xml:space="preserve">=  </w:t>
              </w:r>
            </w:ins>
          </w:p>
        </w:tc>
        <w:tc>
          <w:tcPr>
            <w:tcW w:w="6313" w:type="dxa"/>
            <w:tcBorders>
              <w:top w:val="nil"/>
              <w:left w:val="nil"/>
              <w:bottom w:val="nil"/>
              <w:right w:val="nil"/>
            </w:tcBorders>
          </w:tcPr>
          <w:p w14:paraId="0118F9E3" w14:textId="77777777" w:rsidR="00C92569" w:rsidRPr="007F7E2B" w:rsidRDefault="00C92569">
            <w:pPr>
              <w:spacing w:line="259" w:lineRule="auto"/>
              <w:ind w:left="114"/>
              <w:rPr>
                <w:ins w:id="19482" w:author="V2" w:date="2025-04-14T14:19:00Z" w16du:dateUtc="2025-04-14T19:19:00Z"/>
              </w:rPr>
            </w:pPr>
            <w:ins w:id="19483" w:author="V2" w:date="2025-04-14T14:19:00Z" w16du:dateUtc="2025-04-14T19:19:00Z">
              <w:r w:rsidRPr="007F7E2B">
                <w:t>CH</w:t>
              </w:r>
              <w:r w:rsidRPr="007F7E2B">
                <w:rPr>
                  <w:vertAlign w:val="subscript"/>
                </w:rPr>
                <w:t>4</w:t>
              </w:r>
              <w:r w:rsidRPr="007F7E2B">
                <w:t xml:space="preserve"> emission from biomass burning in slash and burn, tonnes CO</w:t>
              </w:r>
              <w:r w:rsidRPr="007F7E2B">
                <w:rPr>
                  <w:vertAlign w:val="subscript"/>
                </w:rPr>
                <w:t>2</w:t>
              </w:r>
              <w:r w:rsidRPr="007F7E2B">
                <w:t xml:space="preserve">-e </w:t>
              </w:r>
              <w:r w:rsidRPr="007F7E2B">
                <w:rPr>
                  <w:rFonts w:ascii="Calibri" w:eastAsia="Calibri" w:hAnsi="Calibri" w:cs="Calibri"/>
                </w:rPr>
                <w:t xml:space="preserve"> </w:t>
              </w:r>
            </w:ins>
          </w:p>
        </w:tc>
      </w:tr>
    </w:tbl>
    <w:p w14:paraId="7FE8F285" w14:textId="42E7A5A6" w:rsidR="00C92569" w:rsidRPr="007F7E2B" w:rsidRDefault="00BB7438">
      <w:pPr>
        <w:tabs>
          <w:tab w:val="center" w:pos="2475"/>
          <w:tab w:val="center" w:pos="4260"/>
          <w:tab w:val="center" w:pos="5041"/>
          <w:tab w:val="center" w:pos="5761"/>
          <w:tab w:val="center" w:pos="6481"/>
          <w:tab w:val="center" w:pos="7201"/>
          <w:tab w:val="center" w:pos="8264"/>
        </w:tabs>
        <w:spacing w:after="206" w:line="253" w:lineRule="auto"/>
        <w:rPr>
          <w:ins w:id="19484" w:author="V2" w:date="2025-04-14T14:19:00Z" w16du:dateUtc="2025-04-14T19:19:00Z"/>
        </w:rPr>
      </w:pPr>
      <w:ins w:id="19485" w:author="V2" w:date="2025-04-14T14:19:00Z" w16du:dateUtc="2025-04-14T19:19:00Z">
        <w:r w:rsidRPr="007F7E2B">
          <w:rPr>
            <w:noProof/>
            <w:sz w:val="22"/>
          </w:rPr>
          <w:lastRenderedPageBreak/>
          <w:drawing>
            <wp:anchor distT="0" distB="0" distL="114300" distR="114300" simplePos="0" relativeHeight="251785270" behindDoc="1" locked="0" layoutInCell="1" allowOverlap="1" wp14:anchorId="61183FB5" wp14:editId="3BD053A1">
              <wp:simplePos x="0" y="0"/>
              <wp:positionH relativeFrom="column">
                <wp:posOffset>425450</wp:posOffset>
              </wp:positionH>
              <wp:positionV relativeFrom="paragraph">
                <wp:posOffset>24130</wp:posOffset>
              </wp:positionV>
              <wp:extent cx="3111500" cy="768350"/>
              <wp:effectExtent l="0" t="0" r="0" b="0"/>
              <wp:wrapTight wrapText="bothSides">
                <wp:wrapPolygon edited="0">
                  <wp:start x="0" y="0"/>
                  <wp:lineTo x="0" y="20886"/>
                  <wp:lineTo x="21424" y="20886"/>
                  <wp:lineTo x="21424" y="0"/>
                  <wp:lineTo x="0" y="0"/>
                </wp:wrapPolygon>
              </wp:wrapTight>
              <wp:docPr id="1003441928" name="Picture 1" descr="A gro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41928" name="Picture 1" descr="A group of black text&#10;&#10;AI-generated content may be incorrect."/>
                      <pic:cNvPicPr/>
                    </pic:nvPicPr>
                    <pic:blipFill>
                      <a:blip r:embed="rId155">
                        <a:extLst>
                          <a:ext uri="{28A0092B-C50C-407E-A947-70E740481C1C}">
                            <a14:useLocalDpi xmlns:a14="http://schemas.microsoft.com/office/drawing/2010/main" val="0"/>
                          </a:ext>
                        </a:extLst>
                      </a:blip>
                      <a:stretch>
                        <a:fillRect/>
                      </a:stretch>
                    </pic:blipFill>
                    <pic:spPr>
                      <a:xfrm>
                        <a:off x="0" y="0"/>
                        <a:ext cx="3111500" cy="768350"/>
                      </a:xfrm>
                      <a:prstGeom prst="rect">
                        <a:avLst/>
                      </a:prstGeom>
                    </pic:spPr>
                  </pic:pic>
                </a:graphicData>
              </a:graphic>
              <wp14:sizeRelH relativeFrom="page">
                <wp14:pctWidth>0</wp14:pctWidth>
              </wp14:sizeRelH>
              <wp14:sizeRelV relativeFrom="page">
                <wp14:pctHeight>0</wp14:pctHeight>
              </wp14:sizeRelV>
            </wp:anchor>
          </w:drawing>
        </w:r>
        <w:r w:rsidR="00C92569" w:rsidRPr="007F7E2B">
          <w:rPr>
            <w:sz w:val="22"/>
          </w:rPr>
          <w:tab/>
        </w:r>
        <w:r w:rsidR="00C92569" w:rsidRPr="007F7E2B">
          <w:tab/>
          <w:t xml:space="preserve"> </w:t>
        </w:r>
        <w:r w:rsidR="00C92569" w:rsidRPr="007F7E2B">
          <w:tab/>
          <w:t xml:space="preserve"> </w:t>
        </w:r>
        <w:r w:rsidR="00C92569" w:rsidRPr="007F7E2B">
          <w:tab/>
          <w:t xml:space="preserve"> </w:t>
        </w:r>
        <w:r w:rsidR="00C92569" w:rsidRPr="007F7E2B">
          <w:tab/>
          <w:t xml:space="preserve"> </w:t>
        </w:r>
        <w:r w:rsidR="00C92569" w:rsidRPr="007F7E2B">
          <w:tab/>
          <w:t xml:space="preserve"> (15.14) </w:t>
        </w:r>
      </w:ins>
    </w:p>
    <w:p w14:paraId="26ACCFAE" w14:textId="2BD14EA9" w:rsidR="00C92569" w:rsidRPr="007F7E2B" w:rsidRDefault="00C92569">
      <w:pPr>
        <w:tabs>
          <w:tab w:val="center" w:pos="1333"/>
          <w:tab w:val="center" w:pos="2989"/>
          <w:tab w:val="center" w:pos="4146"/>
          <w:tab w:val="center" w:pos="5041"/>
          <w:tab w:val="center" w:pos="5761"/>
          <w:tab w:val="center" w:pos="6481"/>
          <w:tab w:val="center" w:pos="7201"/>
          <w:tab w:val="center" w:pos="8264"/>
        </w:tabs>
        <w:spacing w:after="35" w:line="253" w:lineRule="auto"/>
        <w:rPr>
          <w:ins w:id="19486" w:author="V2" w:date="2025-04-14T14:19:00Z" w16du:dateUtc="2025-04-14T19:19:00Z"/>
        </w:rPr>
      </w:pPr>
      <w:ins w:id="19487" w:author="V2" w:date="2025-04-14T14:19:00Z" w16du:dateUtc="2025-04-14T19:19:00Z">
        <w:r w:rsidRPr="007F7E2B">
          <w:rPr>
            <w:sz w:val="22"/>
          </w:rPr>
          <w:tab/>
        </w:r>
        <w:r w:rsidRPr="007F7E2B">
          <w:tab/>
          <w:t xml:space="preserve"> </w:t>
        </w:r>
        <w:r w:rsidRPr="007F7E2B">
          <w:tab/>
          <w:t xml:space="preserve"> </w:t>
        </w:r>
        <w:r w:rsidRPr="007F7E2B">
          <w:tab/>
          <w:t xml:space="preserve"> </w:t>
        </w:r>
        <w:r w:rsidR="00BB7438" w:rsidRPr="007F7E2B">
          <w:tab/>
        </w:r>
        <w:r w:rsidRPr="007F7E2B">
          <w:tab/>
          <w:t xml:space="preserve"> (15.1</w:t>
        </w:r>
        <w:r w:rsidR="00BB7438" w:rsidRPr="007F7E2B">
          <w:t>5</w:t>
        </w:r>
        <w:r w:rsidRPr="007F7E2B">
          <w:t xml:space="preserve">) </w:t>
        </w:r>
      </w:ins>
    </w:p>
    <w:p w14:paraId="4EA80753" w14:textId="77777777" w:rsidR="00C92569" w:rsidRPr="007F7E2B" w:rsidRDefault="00C92569">
      <w:pPr>
        <w:spacing w:line="259" w:lineRule="auto"/>
        <w:ind w:left="720"/>
        <w:rPr>
          <w:ins w:id="19488" w:author="V2" w:date="2025-04-14T14:19:00Z" w16du:dateUtc="2025-04-14T19:19:00Z"/>
        </w:rPr>
      </w:pPr>
      <w:ins w:id="19489" w:author="V2" w:date="2025-04-14T14:19:00Z" w16du:dateUtc="2025-04-14T19:19:00Z">
        <w:r w:rsidRPr="007F7E2B">
          <w:t xml:space="preserve"> </w:t>
        </w:r>
      </w:ins>
    </w:p>
    <w:p w14:paraId="1F2DCF13" w14:textId="77777777" w:rsidR="00C92569" w:rsidRPr="007F7E2B" w:rsidRDefault="00C92569">
      <w:pPr>
        <w:ind w:left="730" w:right="13"/>
        <w:rPr>
          <w:ins w:id="19490" w:author="V2" w:date="2025-04-14T14:19:00Z" w16du:dateUtc="2025-04-14T19:19:00Z"/>
        </w:rPr>
      </w:pPr>
      <w:ins w:id="19491" w:author="V2" w:date="2025-04-14T14:19:00Z" w16du:dateUtc="2025-04-14T19:19:00Z">
        <w:r w:rsidRPr="007F7E2B">
          <w:t>Where</w:t>
        </w:r>
        <w:r w:rsidRPr="007F7E2B">
          <w:rPr>
            <w:sz w:val="13"/>
          </w:rPr>
          <w:t>1</w:t>
        </w:r>
        <w:r w:rsidRPr="007F7E2B">
          <w:t xml:space="preserve">: </w:t>
        </w:r>
      </w:ins>
    </w:p>
    <w:p w14:paraId="3B6DD02A" w14:textId="77777777" w:rsidR="00C92569" w:rsidRPr="007F7E2B" w:rsidRDefault="00C92569">
      <w:pPr>
        <w:spacing w:line="259" w:lineRule="auto"/>
        <w:ind w:left="2160"/>
        <w:rPr>
          <w:ins w:id="19492" w:author="V2" w:date="2025-04-14T14:19:00Z" w16du:dateUtc="2025-04-14T19:19:00Z"/>
        </w:rPr>
      </w:pPr>
      <w:ins w:id="19493" w:author="V2" w:date="2025-04-14T14:19:00Z" w16du:dateUtc="2025-04-14T19:19:00Z">
        <w:r w:rsidRPr="007F7E2B">
          <w:t xml:space="preserve"> </w:t>
        </w:r>
      </w:ins>
    </w:p>
    <w:p w14:paraId="7ED7A0F0" w14:textId="77777777" w:rsidR="00C92569" w:rsidRPr="007F7E2B" w:rsidRDefault="00C92569">
      <w:pPr>
        <w:tabs>
          <w:tab w:val="center" w:pos="924"/>
          <w:tab w:val="center" w:pos="1678"/>
          <w:tab w:val="center" w:pos="4026"/>
        </w:tabs>
        <w:spacing w:after="210"/>
        <w:rPr>
          <w:ins w:id="19494" w:author="V2" w:date="2025-04-14T14:19:00Z" w16du:dateUtc="2025-04-14T19:19:00Z"/>
        </w:rPr>
      </w:pPr>
      <w:ins w:id="19495" w:author="V2" w:date="2025-04-14T14:19:00Z" w16du:dateUtc="2025-04-14T19:19:00Z">
        <w:r w:rsidRPr="007F7E2B">
          <w:rPr>
            <w:sz w:val="22"/>
          </w:rPr>
          <w:tab/>
        </w:r>
        <w:r w:rsidRPr="007F7E2B">
          <w:t>B</w:t>
        </w:r>
        <w:r w:rsidRPr="007F7E2B">
          <w:rPr>
            <w:vertAlign w:val="subscript"/>
          </w:rPr>
          <w:t>Burn</w:t>
        </w:r>
        <w:r w:rsidRPr="007F7E2B">
          <w:t xml:space="preserve"> </w:t>
        </w:r>
        <w:r w:rsidRPr="007F7E2B">
          <w:tab/>
          <w:t xml:space="preserve">=  </w:t>
        </w:r>
        <w:r w:rsidRPr="007F7E2B">
          <w:tab/>
          <w:t xml:space="preserve">Amount of biomass consumed in the fire, t </w:t>
        </w:r>
      </w:ins>
    </w:p>
    <w:p w14:paraId="3146148B" w14:textId="77777777" w:rsidR="00C92569" w:rsidRPr="007F7E2B" w:rsidRDefault="00C92569">
      <w:pPr>
        <w:tabs>
          <w:tab w:val="center" w:pos="1037"/>
          <w:tab w:val="center" w:pos="1678"/>
          <w:tab w:val="center" w:pos="5578"/>
        </w:tabs>
        <w:rPr>
          <w:ins w:id="19496" w:author="V2" w:date="2025-04-14T14:19:00Z" w16du:dateUtc="2025-04-14T19:19:00Z"/>
        </w:rPr>
      </w:pPr>
      <w:ins w:id="19497" w:author="V2" w:date="2025-04-14T14:19:00Z" w16du:dateUtc="2025-04-14T19:19:00Z">
        <w:r w:rsidRPr="007F7E2B">
          <w:rPr>
            <w:sz w:val="22"/>
          </w:rPr>
          <w:tab/>
        </w:r>
        <w:r w:rsidRPr="007F7E2B">
          <w:rPr>
            <w:rFonts w:ascii="Times New Roman" w:eastAsia="Times New Roman" w:hAnsi="Times New Roman" w:cs="Times New Roman"/>
            <w:i/>
            <w:sz w:val="37"/>
            <w:vertAlign w:val="superscript"/>
          </w:rPr>
          <w:t>EF</w:t>
        </w:r>
        <w:r w:rsidRPr="007F7E2B">
          <w:rPr>
            <w:rFonts w:ascii="Times New Roman" w:eastAsia="Times New Roman" w:hAnsi="Times New Roman" w:cs="Times New Roman"/>
            <w:i/>
            <w:vertAlign w:val="subscript"/>
          </w:rPr>
          <w:t>N O</w:t>
        </w:r>
        <w:r w:rsidRPr="007F7E2B">
          <w:rPr>
            <w:rFonts w:ascii="Times New Roman" w:eastAsia="Times New Roman" w:hAnsi="Times New Roman" w:cs="Times New Roman"/>
            <w:sz w:val="10"/>
          </w:rPr>
          <w:t>2</w:t>
        </w:r>
        <w:r w:rsidRPr="007F7E2B">
          <w:t xml:space="preserve"> </w:t>
        </w:r>
        <w:r w:rsidRPr="007F7E2B">
          <w:tab/>
          <w:t xml:space="preserve">=  </w:t>
        </w:r>
        <w:r w:rsidRPr="007F7E2B">
          <w:tab/>
          <w:t>Emission factor for N</w:t>
        </w:r>
        <w:r w:rsidRPr="007F7E2B">
          <w:rPr>
            <w:vertAlign w:val="subscript"/>
          </w:rPr>
          <w:t>2</w:t>
        </w:r>
        <w:r w:rsidRPr="007F7E2B">
          <w:t xml:space="preserve">O from Table 17.2 (IPCC GPG LULUCF Table 3A.1.16) </w:t>
        </w:r>
      </w:ins>
    </w:p>
    <w:p w14:paraId="688EEDFD" w14:textId="77777777" w:rsidR="00C92569" w:rsidRPr="007F7E2B" w:rsidRDefault="00C92569">
      <w:pPr>
        <w:tabs>
          <w:tab w:val="center" w:pos="1032"/>
          <w:tab w:val="center" w:pos="1678"/>
          <w:tab w:val="center" w:pos="5572"/>
        </w:tabs>
        <w:spacing w:after="67"/>
        <w:rPr>
          <w:ins w:id="19498" w:author="V2" w:date="2025-04-14T14:19:00Z" w16du:dateUtc="2025-04-14T19:19:00Z"/>
        </w:rPr>
      </w:pPr>
      <w:ins w:id="19499" w:author="V2" w:date="2025-04-14T14:19:00Z" w16du:dateUtc="2025-04-14T19:19:00Z">
        <w:r w:rsidRPr="007F7E2B">
          <w:rPr>
            <w:sz w:val="22"/>
          </w:rPr>
          <w:tab/>
        </w:r>
        <w:r w:rsidRPr="007F7E2B">
          <w:rPr>
            <w:rFonts w:ascii="Times New Roman" w:eastAsia="Times New Roman" w:hAnsi="Times New Roman" w:cs="Times New Roman"/>
            <w:i/>
            <w:sz w:val="37"/>
            <w:vertAlign w:val="superscript"/>
          </w:rPr>
          <w:t>EF</w:t>
        </w:r>
        <w:r w:rsidRPr="007F7E2B">
          <w:rPr>
            <w:rFonts w:ascii="Times New Roman" w:eastAsia="Times New Roman" w:hAnsi="Times New Roman" w:cs="Times New Roman"/>
            <w:i/>
            <w:vertAlign w:val="subscript"/>
          </w:rPr>
          <w:t>CH</w:t>
        </w:r>
        <w:r w:rsidRPr="007F7E2B">
          <w:rPr>
            <w:rFonts w:ascii="Times New Roman" w:eastAsia="Times New Roman" w:hAnsi="Times New Roman" w:cs="Times New Roman"/>
            <w:sz w:val="10"/>
          </w:rPr>
          <w:t>4</w:t>
        </w:r>
        <w:r w:rsidRPr="007F7E2B">
          <w:t xml:space="preserve"> </w:t>
        </w:r>
        <w:r w:rsidRPr="007F7E2B">
          <w:tab/>
          <w:t xml:space="preserve">=  </w:t>
        </w:r>
        <w:r w:rsidRPr="007F7E2B">
          <w:tab/>
          <w:t>Emission factor for CH</w:t>
        </w:r>
        <w:r w:rsidRPr="007F7E2B">
          <w:rPr>
            <w:vertAlign w:val="subscript"/>
          </w:rPr>
          <w:t>4</w:t>
        </w:r>
        <w:r w:rsidRPr="007F7E2B">
          <w:t xml:space="preserve"> from Table 17.2 (IPCC GPG LULUCF Table 3A.1.16) </w:t>
        </w:r>
      </w:ins>
    </w:p>
    <w:p w14:paraId="4E4CE66A" w14:textId="77777777" w:rsidR="00C92569" w:rsidRPr="007F7E2B" w:rsidRDefault="00C92569">
      <w:pPr>
        <w:tabs>
          <w:tab w:val="center" w:pos="886"/>
          <w:tab w:val="center" w:pos="1678"/>
          <w:tab w:val="center" w:pos="3651"/>
        </w:tabs>
        <w:spacing w:after="123"/>
        <w:rPr>
          <w:ins w:id="19500" w:author="V2" w:date="2025-04-14T14:19:00Z" w16du:dateUtc="2025-04-14T19:19:00Z"/>
        </w:rPr>
      </w:pPr>
      <w:ins w:id="19501" w:author="V2" w:date="2025-04-14T14:19:00Z" w16du:dateUtc="2025-04-14T19:19:00Z">
        <w:r w:rsidRPr="007F7E2B">
          <w:rPr>
            <w:sz w:val="22"/>
          </w:rPr>
          <w:tab/>
        </w:r>
        <w:r w:rsidRPr="007F7E2B">
          <w:t xml:space="preserve">310  </w:t>
        </w:r>
        <w:r w:rsidRPr="007F7E2B">
          <w:tab/>
          <w:t xml:space="preserve">=  </w:t>
        </w:r>
        <w:r w:rsidRPr="007F7E2B">
          <w:tab/>
          <w:t>Global Warming Potential for N</w:t>
        </w:r>
        <w:r w:rsidRPr="007F7E2B">
          <w:rPr>
            <w:vertAlign w:val="subscript"/>
          </w:rPr>
          <w:t>2</w:t>
        </w:r>
        <w:r w:rsidRPr="007F7E2B">
          <w:t xml:space="preserve">O  </w:t>
        </w:r>
      </w:ins>
    </w:p>
    <w:p w14:paraId="773052BC" w14:textId="77777777" w:rsidR="00C92569" w:rsidRPr="007F7E2B" w:rsidRDefault="00C92569">
      <w:pPr>
        <w:tabs>
          <w:tab w:val="center" w:pos="831"/>
          <w:tab w:val="center" w:pos="1678"/>
          <w:tab w:val="center" w:pos="3646"/>
        </w:tabs>
        <w:spacing w:after="89"/>
        <w:rPr>
          <w:ins w:id="19502" w:author="V2" w:date="2025-04-14T14:19:00Z" w16du:dateUtc="2025-04-14T19:19:00Z"/>
        </w:rPr>
      </w:pPr>
      <w:ins w:id="19503" w:author="V2" w:date="2025-04-14T14:19:00Z" w16du:dateUtc="2025-04-14T19:19:00Z">
        <w:r w:rsidRPr="007F7E2B">
          <w:rPr>
            <w:sz w:val="22"/>
          </w:rPr>
          <w:tab/>
        </w:r>
        <w:r w:rsidRPr="007F7E2B">
          <w:t xml:space="preserve">21 </w:t>
        </w:r>
        <w:r w:rsidRPr="007F7E2B">
          <w:tab/>
          <w:t xml:space="preserve">=  </w:t>
        </w:r>
        <w:r w:rsidRPr="007F7E2B">
          <w:tab/>
          <w:t>Global Warming Potential for CH</w:t>
        </w:r>
        <w:r w:rsidRPr="007F7E2B">
          <w:rPr>
            <w:vertAlign w:val="subscript"/>
          </w:rPr>
          <w:t xml:space="preserve">4  </w:t>
        </w:r>
      </w:ins>
    </w:p>
    <w:p w14:paraId="13E2FB86" w14:textId="77777777" w:rsidR="00C92569" w:rsidRPr="007F7E2B" w:rsidRDefault="00C92569">
      <w:pPr>
        <w:spacing w:after="354" w:line="259" w:lineRule="auto"/>
        <w:ind w:left="720"/>
        <w:rPr>
          <w:ins w:id="19504" w:author="V2" w:date="2025-04-14T14:19:00Z" w16du:dateUtc="2025-04-14T19:19:00Z"/>
        </w:rPr>
      </w:pPr>
      <w:ins w:id="19505" w:author="V2" w:date="2025-04-14T14:19:00Z" w16du:dateUtc="2025-04-14T19:19:00Z">
        <w:r w:rsidRPr="007F7E2B">
          <w:t xml:space="preserve"> </w:t>
        </w:r>
      </w:ins>
    </w:p>
    <w:p w14:paraId="05D7F5A9" w14:textId="77777777" w:rsidR="00C92569" w:rsidRPr="007F7E2B" w:rsidRDefault="00C92569">
      <w:pPr>
        <w:pStyle w:val="Heading1"/>
        <w:tabs>
          <w:tab w:val="center" w:pos="1489"/>
        </w:tabs>
        <w:spacing w:after="109"/>
        <w:ind w:left="-15"/>
        <w:rPr>
          <w:ins w:id="19506" w:author="V2" w:date="2025-04-14T14:19:00Z" w16du:dateUtc="2025-04-14T19:19:00Z"/>
        </w:rPr>
      </w:pPr>
      <w:bookmarkStart w:id="19507" w:name="_Toc174616229"/>
      <w:bookmarkStart w:id="19508" w:name="_Toc174616645"/>
      <w:bookmarkStart w:id="19509" w:name="_Toc180594370"/>
      <w:bookmarkStart w:id="19510" w:name="_Toc180594777"/>
      <w:ins w:id="19511" w:author="V2" w:date="2025-04-14T14:19:00Z" w16du:dateUtc="2025-04-14T19:19:00Z">
        <w:r w:rsidRPr="007F7E2B">
          <w:t xml:space="preserve">6 </w:t>
        </w:r>
        <w:r w:rsidRPr="007F7E2B">
          <w:tab/>
          <w:t>PARAMETERS</w:t>
        </w:r>
        <w:bookmarkEnd w:id="19507"/>
        <w:bookmarkEnd w:id="19508"/>
        <w:bookmarkEnd w:id="19509"/>
        <w:bookmarkEnd w:id="19510"/>
        <w:r w:rsidRPr="007F7E2B">
          <w:t xml:space="preserve"> </w:t>
        </w:r>
      </w:ins>
    </w:p>
    <w:tbl>
      <w:tblPr>
        <w:tblStyle w:val="TableGrid0"/>
        <w:tblW w:w="9938" w:type="dxa"/>
        <w:tblInd w:w="-12" w:type="dxa"/>
        <w:tblCellMar>
          <w:top w:w="47" w:type="dxa"/>
          <w:left w:w="106" w:type="dxa"/>
          <w:right w:w="122" w:type="dxa"/>
        </w:tblCellMar>
        <w:tblLook w:val="04A0" w:firstRow="1" w:lastRow="0" w:firstColumn="1" w:lastColumn="0" w:noHBand="0" w:noVBand="1"/>
      </w:tblPr>
      <w:tblGrid>
        <w:gridCol w:w="4875"/>
        <w:gridCol w:w="5063"/>
      </w:tblGrid>
      <w:tr w:rsidR="00C92569" w:rsidRPr="007F7E2B" w14:paraId="007E0B55" w14:textId="77777777">
        <w:trPr>
          <w:trHeight w:val="348"/>
          <w:ins w:id="1951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8F80DCA" w14:textId="77777777" w:rsidR="00C92569" w:rsidRPr="007F7E2B" w:rsidRDefault="00C92569">
            <w:pPr>
              <w:spacing w:line="259" w:lineRule="auto"/>
              <w:rPr>
                <w:ins w:id="19513" w:author="V2" w:date="2025-04-14T14:19:00Z" w16du:dateUtc="2025-04-14T19:19:00Z"/>
              </w:rPr>
            </w:pPr>
            <w:ins w:id="19514"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6F35DD77" w14:textId="77777777" w:rsidR="00C92569" w:rsidRPr="007F7E2B" w:rsidRDefault="00C92569">
            <w:pPr>
              <w:spacing w:line="259" w:lineRule="auto"/>
              <w:ind w:left="5"/>
              <w:rPr>
                <w:ins w:id="19515" w:author="V2" w:date="2025-04-14T14:19:00Z" w16du:dateUtc="2025-04-14T19:19:00Z"/>
              </w:rPr>
            </w:pPr>
            <w:ins w:id="19516" w:author="V2" w:date="2025-04-14T14:19:00Z" w16du:dateUtc="2025-04-14T19:19:00Z">
              <w:r w:rsidRPr="007F7E2B">
                <w:rPr>
                  <w:rFonts w:ascii="Arial" w:eastAsia="Arial" w:hAnsi="Arial" w:cs="Arial"/>
                  <w:i/>
                </w:rPr>
                <w:t>L</w:t>
              </w:r>
              <w:r w:rsidRPr="007F7E2B">
                <w:rPr>
                  <w:rFonts w:ascii="Arial" w:eastAsia="Arial" w:hAnsi="Arial" w:cs="Arial"/>
                  <w:i/>
                  <w:vertAlign w:val="subscript"/>
                </w:rPr>
                <w:t>Fire</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60E3B39A" w14:textId="77777777">
        <w:trPr>
          <w:trHeight w:val="335"/>
          <w:ins w:id="1951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E855AF8" w14:textId="77777777" w:rsidR="00C92569" w:rsidRPr="007F7E2B" w:rsidRDefault="00C92569">
            <w:pPr>
              <w:spacing w:line="259" w:lineRule="auto"/>
              <w:rPr>
                <w:ins w:id="19518" w:author="V2" w:date="2025-04-14T14:19:00Z" w16du:dateUtc="2025-04-14T19:19:00Z"/>
              </w:rPr>
            </w:pPr>
            <w:ins w:id="19519"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5CFFEAE8" w14:textId="77777777" w:rsidR="00C92569" w:rsidRPr="007F7E2B" w:rsidRDefault="00C92569">
            <w:pPr>
              <w:spacing w:line="259" w:lineRule="auto"/>
              <w:ind w:left="5"/>
              <w:rPr>
                <w:ins w:id="19520" w:author="V2" w:date="2025-04-14T14:19:00Z" w16du:dateUtc="2025-04-14T19:19:00Z"/>
              </w:rPr>
            </w:pPr>
            <w:ins w:id="19521" w:author="V2" w:date="2025-04-14T14:19:00Z" w16du:dateUtc="2025-04-14T19:19:00Z">
              <w:r w:rsidRPr="007F7E2B">
                <w:t xml:space="preserve">Tonnes </w:t>
              </w:r>
            </w:ins>
          </w:p>
        </w:tc>
      </w:tr>
      <w:tr w:rsidR="00C92569" w:rsidRPr="007F7E2B" w14:paraId="56C608EC" w14:textId="77777777">
        <w:trPr>
          <w:trHeight w:val="335"/>
          <w:ins w:id="1952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A6DF550" w14:textId="77777777" w:rsidR="00C92569" w:rsidRPr="007F7E2B" w:rsidRDefault="00C92569">
            <w:pPr>
              <w:spacing w:line="259" w:lineRule="auto"/>
              <w:rPr>
                <w:ins w:id="19523" w:author="V2" w:date="2025-04-14T14:19:00Z" w16du:dateUtc="2025-04-14T19:19:00Z"/>
              </w:rPr>
            </w:pPr>
            <w:ins w:id="19524"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0768B3CA" w14:textId="77777777" w:rsidR="00C92569" w:rsidRPr="007F7E2B" w:rsidRDefault="00C92569">
            <w:pPr>
              <w:spacing w:line="259" w:lineRule="auto"/>
              <w:ind w:left="5"/>
              <w:rPr>
                <w:ins w:id="19525" w:author="V2" w:date="2025-04-14T14:19:00Z" w16du:dateUtc="2025-04-14T19:19:00Z"/>
              </w:rPr>
            </w:pPr>
            <w:ins w:id="19526" w:author="V2" w:date="2025-04-14T14:19:00Z" w16du:dateUtc="2025-04-14T19:19:00Z">
              <w:r w:rsidRPr="007F7E2B">
                <w:t xml:space="preserve">Emitted GHG due to Fire  </w:t>
              </w:r>
            </w:ins>
          </w:p>
        </w:tc>
      </w:tr>
      <w:tr w:rsidR="00C92569" w:rsidRPr="007F7E2B" w14:paraId="7955036E" w14:textId="77777777">
        <w:trPr>
          <w:trHeight w:val="335"/>
          <w:ins w:id="1952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6513CF3" w14:textId="77777777" w:rsidR="00C92569" w:rsidRPr="007F7E2B" w:rsidRDefault="00C92569">
            <w:pPr>
              <w:spacing w:line="259" w:lineRule="auto"/>
              <w:rPr>
                <w:ins w:id="19528" w:author="V2" w:date="2025-04-14T14:19:00Z" w16du:dateUtc="2025-04-14T19:19:00Z"/>
              </w:rPr>
            </w:pPr>
            <w:ins w:id="19529"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759BE960" w14:textId="77777777" w:rsidR="00C92569" w:rsidRPr="007F7E2B" w:rsidRDefault="00C92569">
            <w:pPr>
              <w:spacing w:line="259" w:lineRule="auto"/>
              <w:ind w:left="5"/>
              <w:rPr>
                <w:ins w:id="19530" w:author="V2" w:date="2025-04-14T14:19:00Z" w16du:dateUtc="2025-04-14T19:19:00Z"/>
              </w:rPr>
            </w:pPr>
            <w:ins w:id="19531" w:author="V2" w:date="2025-04-14T14:19:00Z" w16du:dateUtc="2025-04-14T19:19:00Z">
              <w:r w:rsidRPr="007F7E2B">
                <w:t xml:space="preserve">Calculated </w:t>
              </w:r>
            </w:ins>
          </w:p>
        </w:tc>
      </w:tr>
      <w:tr w:rsidR="00C92569" w:rsidRPr="007F7E2B" w14:paraId="5D6FE12E" w14:textId="77777777">
        <w:trPr>
          <w:trHeight w:val="546"/>
          <w:ins w:id="1953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D718108" w14:textId="77777777" w:rsidR="00C92569" w:rsidRPr="007F7E2B" w:rsidRDefault="00C92569">
            <w:pPr>
              <w:spacing w:line="259" w:lineRule="auto"/>
              <w:rPr>
                <w:ins w:id="19533" w:author="V2" w:date="2025-04-14T14:19:00Z" w16du:dateUtc="2025-04-14T19:19:00Z"/>
              </w:rPr>
            </w:pPr>
            <w:ins w:id="19534"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tcPr>
          <w:p w14:paraId="166FE34E" w14:textId="77777777" w:rsidR="00C92569" w:rsidRPr="007F7E2B" w:rsidRDefault="00C92569">
            <w:pPr>
              <w:spacing w:line="259" w:lineRule="auto"/>
              <w:ind w:left="5"/>
              <w:jc w:val="both"/>
              <w:rPr>
                <w:ins w:id="19535" w:author="V2" w:date="2025-04-14T14:19:00Z" w16du:dateUtc="2025-04-14T19:19:00Z"/>
              </w:rPr>
            </w:pPr>
            <w:ins w:id="19536" w:author="V2" w:date="2025-04-14T14:19:00Z" w16du:dateUtc="2025-04-14T19:19:00Z">
              <w:r w:rsidRPr="007F7E2B">
                <w:t>The quantity of  GHG emitted, in units of CO</w:t>
              </w:r>
              <w:r w:rsidRPr="007F7E2B">
                <w:rPr>
                  <w:vertAlign w:val="subscript"/>
                </w:rPr>
                <w:t>2</w:t>
              </w:r>
              <w:r w:rsidRPr="007F7E2B">
                <w:t xml:space="preserve">e, due to fire </w:t>
              </w:r>
            </w:ins>
          </w:p>
        </w:tc>
      </w:tr>
      <w:tr w:rsidR="00C92569" w:rsidRPr="007F7E2B" w14:paraId="3E15A2E6" w14:textId="77777777">
        <w:trPr>
          <w:trHeight w:val="331"/>
          <w:ins w:id="1953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81E843E" w14:textId="77777777" w:rsidR="00C92569" w:rsidRPr="007F7E2B" w:rsidRDefault="00C92569">
            <w:pPr>
              <w:spacing w:line="259" w:lineRule="auto"/>
              <w:rPr>
                <w:ins w:id="19538" w:author="V2" w:date="2025-04-14T14:19:00Z" w16du:dateUtc="2025-04-14T19:19:00Z"/>
              </w:rPr>
            </w:pPr>
            <w:ins w:id="19539"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35C412E5" w14:textId="77777777" w:rsidR="00C92569" w:rsidRPr="007F7E2B" w:rsidRDefault="00C92569">
            <w:pPr>
              <w:spacing w:line="259" w:lineRule="auto"/>
              <w:ind w:left="5"/>
              <w:rPr>
                <w:ins w:id="19540" w:author="V2" w:date="2025-04-14T14:19:00Z" w16du:dateUtc="2025-04-14T19:19:00Z"/>
              </w:rPr>
            </w:pPr>
            <w:ins w:id="19541" w:author="V2" w:date="2025-04-14T14:19:00Z" w16du:dateUtc="2025-04-14T19:19:00Z">
              <w:r w:rsidRPr="007F7E2B">
                <w:t xml:space="preserve">  </w:t>
              </w:r>
            </w:ins>
          </w:p>
        </w:tc>
      </w:tr>
    </w:tbl>
    <w:p w14:paraId="5F1724E0" w14:textId="77777777" w:rsidR="00C92569" w:rsidRPr="007F7E2B" w:rsidRDefault="00C92569">
      <w:pPr>
        <w:spacing w:line="259" w:lineRule="auto"/>
        <w:ind w:left="720"/>
        <w:rPr>
          <w:ins w:id="19542" w:author="V2" w:date="2025-04-14T14:19:00Z" w16du:dateUtc="2025-04-14T19:19:00Z"/>
        </w:rPr>
      </w:pPr>
      <w:ins w:id="19543" w:author="V2" w:date="2025-04-14T14:19:00Z" w16du:dateUtc="2025-04-14T19:19:00Z">
        <w:r w:rsidRPr="007F7E2B">
          <w:t xml:space="preserve"> </w:t>
        </w:r>
      </w:ins>
    </w:p>
    <w:tbl>
      <w:tblPr>
        <w:tblStyle w:val="TableGrid0"/>
        <w:tblW w:w="9938" w:type="dxa"/>
        <w:tblInd w:w="-12" w:type="dxa"/>
        <w:tblCellMar>
          <w:top w:w="48" w:type="dxa"/>
          <w:left w:w="106" w:type="dxa"/>
          <w:right w:w="115" w:type="dxa"/>
        </w:tblCellMar>
        <w:tblLook w:val="04A0" w:firstRow="1" w:lastRow="0" w:firstColumn="1" w:lastColumn="0" w:noHBand="0" w:noVBand="1"/>
      </w:tblPr>
      <w:tblGrid>
        <w:gridCol w:w="4875"/>
        <w:gridCol w:w="5063"/>
      </w:tblGrid>
      <w:tr w:rsidR="00C92569" w:rsidRPr="007F7E2B" w14:paraId="2CD7BAEF" w14:textId="77777777">
        <w:trPr>
          <w:trHeight w:val="347"/>
          <w:ins w:id="1954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5EE7E9E" w14:textId="77777777" w:rsidR="00C92569" w:rsidRPr="007F7E2B" w:rsidRDefault="00C92569">
            <w:pPr>
              <w:spacing w:line="259" w:lineRule="auto"/>
              <w:rPr>
                <w:ins w:id="19545" w:author="V2" w:date="2025-04-14T14:19:00Z" w16du:dateUtc="2025-04-14T19:19:00Z"/>
              </w:rPr>
            </w:pPr>
            <w:ins w:id="19546"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797C33AF" w14:textId="77777777" w:rsidR="00C92569" w:rsidRPr="007F7E2B" w:rsidRDefault="00C92569">
            <w:pPr>
              <w:spacing w:line="259" w:lineRule="auto"/>
              <w:ind w:left="5"/>
              <w:rPr>
                <w:ins w:id="19547" w:author="V2" w:date="2025-04-14T14:19:00Z" w16du:dateUtc="2025-04-14T19:19:00Z"/>
              </w:rPr>
            </w:pPr>
            <w:ins w:id="19548" w:author="V2" w:date="2025-04-14T14:19:00Z" w16du:dateUtc="2025-04-14T19:19:00Z">
              <w:r w:rsidRPr="007F7E2B">
                <w:rPr>
                  <w:rFonts w:ascii="Arial" w:eastAsia="Arial" w:hAnsi="Arial" w:cs="Arial"/>
                  <w:i/>
                </w:rPr>
                <w:t>A</w:t>
              </w:r>
              <w:r w:rsidRPr="007F7E2B">
                <w:rPr>
                  <w:rFonts w:ascii="Arial" w:eastAsia="Arial" w:hAnsi="Arial" w:cs="Arial"/>
                  <w:i/>
                  <w:vertAlign w:val="subscript"/>
                </w:rPr>
                <w:t>s</w:t>
              </w:r>
              <w:r w:rsidRPr="007F7E2B">
                <w:rPr>
                  <w:rFonts w:ascii="Arial" w:eastAsia="Arial" w:hAnsi="Arial" w:cs="Arial"/>
                  <w:i/>
                </w:rPr>
                <w:t xml:space="preserve"> </w:t>
              </w:r>
            </w:ins>
          </w:p>
        </w:tc>
      </w:tr>
      <w:tr w:rsidR="00C92569" w:rsidRPr="007F7E2B" w14:paraId="6A0A718F" w14:textId="77777777">
        <w:trPr>
          <w:trHeight w:val="336"/>
          <w:ins w:id="1954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B2B2E20" w14:textId="77777777" w:rsidR="00C92569" w:rsidRPr="007F7E2B" w:rsidRDefault="00C92569">
            <w:pPr>
              <w:spacing w:line="259" w:lineRule="auto"/>
              <w:rPr>
                <w:ins w:id="19550" w:author="V2" w:date="2025-04-14T14:19:00Z" w16du:dateUtc="2025-04-14T19:19:00Z"/>
              </w:rPr>
            </w:pPr>
            <w:ins w:id="19551"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72957084" w14:textId="77777777" w:rsidR="00C92569" w:rsidRPr="007F7E2B" w:rsidRDefault="00C92569">
            <w:pPr>
              <w:spacing w:line="259" w:lineRule="auto"/>
              <w:ind w:left="5"/>
              <w:rPr>
                <w:ins w:id="19552" w:author="V2" w:date="2025-04-14T14:19:00Z" w16du:dateUtc="2025-04-14T19:19:00Z"/>
              </w:rPr>
            </w:pPr>
            <w:ins w:id="19553" w:author="V2" w:date="2025-04-14T14:19:00Z" w16du:dateUtc="2025-04-14T19:19:00Z">
              <w:r w:rsidRPr="007F7E2B">
                <w:t xml:space="preserve">Ha </w:t>
              </w:r>
            </w:ins>
          </w:p>
        </w:tc>
      </w:tr>
      <w:tr w:rsidR="00C92569" w:rsidRPr="007F7E2B" w14:paraId="4B43AC6E" w14:textId="77777777">
        <w:trPr>
          <w:trHeight w:val="335"/>
          <w:ins w:id="1955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DB373A9" w14:textId="77777777" w:rsidR="00C92569" w:rsidRPr="007F7E2B" w:rsidRDefault="00C92569">
            <w:pPr>
              <w:spacing w:line="259" w:lineRule="auto"/>
              <w:rPr>
                <w:ins w:id="19555" w:author="V2" w:date="2025-04-14T14:19:00Z" w16du:dateUtc="2025-04-14T19:19:00Z"/>
              </w:rPr>
            </w:pPr>
            <w:ins w:id="19556" w:author="V2" w:date="2025-04-14T14:19:00Z" w16du:dateUtc="2025-04-14T19:19:00Z">
              <w:r w:rsidRPr="007F7E2B">
                <w:lastRenderedPageBreak/>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5868E5C5" w14:textId="77777777" w:rsidR="00C92569" w:rsidRPr="007F7E2B" w:rsidRDefault="00C92569">
            <w:pPr>
              <w:spacing w:line="259" w:lineRule="auto"/>
              <w:ind w:left="5"/>
              <w:rPr>
                <w:ins w:id="19557" w:author="V2" w:date="2025-04-14T14:19:00Z" w16du:dateUtc="2025-04-14T19:19:00Z"/>
              </w:rPr>
            </w:pPr>
            <w:ins w:id="19558" w:author="V2" w:date="2025-04-14T14:19:00Z" w16du:dateUtc="2025-04-14T19:19:00Z">
              <w:r w:rsidRPr="007F7E2B">
                <w:t xml:space="preserve">Area of the stratum </w:t>
              </w:r>
            </w:ins>
          </w:p>
        </w:tc>
      </w:tr>
      <w:tr w:rsidR="00C92569" w:rsidRPr="007F7E2B" w14:paraId="4E85798A" w14:textId="77777777">
        <w:trPr>
          <w:trHeight w:val="335"/>
          <w:ins w:id="1955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E3AC715" w14:textId="77777777" w:rsidR="00C92569" w:rsidRPr="007F7E2B" w:rsidRDefault="00C92569">
            <w:pPr>
              <w:spacing w:line="259" w:lineRule="auto"/>
              <w:rPr>
                <w:ins w:id="19560" w:author="V2" w:date="2025-04-14T14:19:00Z" w16du:dateUtc="2025-04-14T19:19:00Z"/>
              </w:rPr>
            </w:pPr>
            <w:ins w:id="19561"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2FF469A4" w14:textId="77777777" w:rsidR="00C92569" w:rsidRPr="007F7E2B" w:rsidRDefault="00C92569">
            <w:pPr>
              <w:spacing w:line="259" w:lineRule="auto"/>
              <w:ind w:left="5"/>
              <w:rPr>
                <w:ins w:id="19562" w:author="V2" w:date="2025-04-14T14:19:00Z" w16du:dateUtc="2025-04-14T19:19:00Z"/>
              </w:rPr>
            </w:pPr>
            <w:ins w:id="19563" w:author="V2" w:date="2025-04-14T14:19:00Z" w16du:dateUtc="2025-04-14T19:19:00Z">
              <w:r w:rsidRPr="007F7E2B">
                <w:t xml:space="preserve">Field surveys or remote sensing </w:t>
              </w:r>
            </w:ins>
          </w:p>
        </w:tc>
      </w:tr>
      <w:tr w:rsidR="00C92569" w:rsidRPr="007F7E2B" w14:paraId="2465AC73" w14:textId="77777777">
        <w:trPr>
          <w:trHeight w:val="545"/>
          <w:ins w:id="1956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1948F7A" w14:textId="77777777" w:rsidR="00C92569" w:rsidRPr="007F7E2B" w:rsidRDefault="00C92569">
            <w:pPr>
              <w:spacing w:line="259" w:lineRule="auto"/>
              <w:rPr>
                <w:ins w:id="19565" w:author="V2" w:date="2025-04-14T14:19:00Z" w16du:dateUtc="2025-04-14T19:19:00Z"/>
              </w:rPr>
            </w:pPr>
            <w:ins w:id="19566"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6B512E2F" w14:textId="77777777" w:rsidR="00C92569" w:rsidRPr="007F7E2B" w:rsidRDefault="00C92569">
            <w:pPr>
              <w:spacing w:line="259" w:lineRule="auto"/>
              <w:ind w:left="5"/>
              <w:rPr>
                <w:ins w:id="19567" w:author="V2" w:date="2025-04-14T14:19:00Z" w16du:dateUtc="2025-04-14T19:19:00Z"/>
              </w:rPr>
            </w:pPr>
            <w:ins w:id="19568" w:author="V2" w:date="2025-04-14T14:19:00Z" w16du:dateUtc="2025-04-14T19:19:00Z">
              <w:r w:rsidRPr="007F7E2B">
                <w:t xml:space="preserve">Area of the stratum </w:t>
              </w:r>
            </w:ins>
          </w:p>
        </w:tc>
      </w:tr>
      <w:tr w:rsidR="00C92569" w:rsidRPr="007F7E2B" w14:paraId="0615CB83" w14:textId="77777777">
        <w:trPr>
          <w:trHeight w:val="334"/>
          <w:ins w:id="1956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B95767D" w14:textId="77777777" w:rsidR="00C92569" w:rsidRPr="007F7E2B" w:rsidRDefault="00C92569">
            <w:pPr>
              <w:spacing w:line="259" w:lineRule="auto"/>
              <w:rPr>
                <w:ins w:id="19570" w:author="V2" w:date="2025-04-14T14:19:00Z" w16du:dateUtc="2025-04-14T19:19:00Z"/>
              </w:rPr>
            </w:pPr>
            <w:ins w:id="19571"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5FEF9AE2" w14:textId="77777777" w:rsidR="00C92569" w:rsidRPr="007F7E2B" w:rsidRDefault="00C92569">
            <w:pPr>
              <w:spacing w:line="259" w:lineRule="auto"/>
              <w:ind w:left="5"/>
              <w:rPr>
                <w:ins w:id="19572" w:author="V2" w:date="2025-04-14T14:19:00Z" w16du:dateUtc="2025-04-14T19:19:00Z"/>
              </w:rPr>
            </w:pPr>
            <w:ins w:id="19573" w:author="V2" w:date="2025-04-14T14:19:00Z" w16du:dateUtc="2025-04-14T19:19:00Z">
              <w:r w:rsidRPr="007F7E2B">
                <w:t xml:space="preserve">  </w:t>
              </w:r>
            </w:ins>
          </w:p>
        </w:tc>
      </w:tr>
    </w:tbl>
    <w:p w14:paraId="0D2D1A4A" w14:textId="77777777" w:rsidR="00C92569" w:rsidRPr="007F7E2B" w:rsidRDefault="00C92569">
      <w:pPr>
        <w:spacing w:line="259" w:lineRule="auto"/>
        <w:ind w:left="720"/>
        <w:rPr>
          <w:ins w:id="19574" w:author="V2" w:date="2025-04-14T14:19:00Z" w16du:dateUtc="2025-04-14T19:19:00Z"/>
        </w:rPr>
      </w:pPr>
      <w:ins w:id="19575" w:author="V2" w:date="2025-04-14T14:19:00Z" w16du:dateUtc="2025-04-14T19:19:00Z">
        <w:r w:rsidRPr="007F7E2B">
          <w:t xml:space="preserve"> </w:t>
        </w:r>
      </w:ins>
    </w:p>
    <w:tbl>
      <w:tblPr>
        <w:tblStyle w:val="TableGrid0"/>
        <w:tblW w:w="9938" w:type="dxa"/>
        <w:tblInd w:w="-12" w:type="dxa"/>
        <w:tblCellMar>
          <w:top w:w="48" w:type="dxa"/>
          <w:left w:w="106" w:type="dxa"/>
          <w:right w:w="115" w:type="dxa"/>
        </w:tblCellMar>
        <w:tblLook w:val="04A0" w:firstRow="1" w:lastRow="0" w:firstColumn="1" w:lastColumn="0" w:noHBand="0" w:noVBand="1"/>
      </w:tblPr>
      <w:tblGrid>
        <w:gridCol w:w="4875"/>
        <w:gridCol w:w="5063"/>
      </w:tblGrid>
      <w:tr w:rsidR="00C92569" w:rsidRPr="007F7E2B" w14:paraId="377CE8C3" w14:textId="77777777">
        <w:trPr>
          <w:trHeight w:val="457"/>
          <w:ins w:id="19576" w:author="V2" w:date="2025-04-14T14:19:00Z" w16du:dateUtc="2025-04-14T19:19:00Z"/>
        </w:trPr>
        <w:tc>
          <w:tcPr>
            <w:tcW w:w="4875" w:type="dxa"/>
            <w:tcBorders>
              <w:top w:val="single" w:sz="4" w:space="0" w:color="000000"/>
              <w:left w:val="single" w:sz="4" w:space="0" w:color="000000"/>
              <w:bottom w:val="single" w:sz="4" w:space="0" w:color="000000"/>
              <w:right w:val="single" w:sz="8" w:space="0" w:color="000000"/>
            </w:tcBorders>
            <w:shd w:val="clear" w:color="auto" w:fill="C2D7E0"/>
            <w:vAlign w:val="center"/>
          </w:tcPr>
          <w:p w14:paraId="1656371E" w14:textId="77777777" w:rsidR="00C92569" w:rsidRPr="007F7E2B" w:rsidRDefault="00C92569">
            <w:pPr>
              <w:spacing w:line="259" w:lineRule="auto"/>
              <w:rPr>
                <w:ins w:id="19577" w:author="V2" w:date="2025-04-14T14:19:00Z" w16du:dateUtc="2025-04-14T19:19:00Z"/>
              </w:rPr>
            </w:pPr>
            <w:ins w:id="19578" w:author="V2" w:date="2025-04-14T14:19:00Z" w16du:dateUtc="2025-04-14T19:19:00Z">
              <w:r w:rsidRPr="007F7E2B">
                <w:rPr>
                  <w:rFonts w:ascii="Arial" w:eastAsia="Arial" w:hAnsi="Arial" w:cs="Arial"/>
                  <w:b/>
                </w:rPr>
                <w:t xml:space="preserve">Data Unit / Parameter: </w:t>
              </w:r>
            </w:ins>
          </w:p>
        </w:tc>
        <w:tc>
          <w:tcPr>
            <w:tcW w:w="5063" w:type="dxa"/>
            <w:tcBorders>
              <w:top w:val="single" w:sz="4" w:space="0" w:color="000000"/>
              <w:left w:val="single" w:sz="8" w:space="0" w:color="000000"/>
              <w:bottom w:val="single" w:sz="4" w:space="0" w:color="000000"/>
              <w:right w:val="single" w:sz="4" w:space="0" w:color="000000"/>
            </w:tcBorders>
            <w:vAlign w:val="center"/>
          </w:tcPr>
          <w:p w14:paraId="048D3027" w14:textId="77777777" w:rsidR="00C92569" w:rsidRPr="007F7E2B" w:rsidRDefault="00C92569">
            <w:pPr>
              <w:spacing w:line="259" w:lineRule="auto"/>
              <w:ind w:left="5"/>
              <w:rPr>
                <w:ins w:id="19579" w:author="V2" w:date="2025-04-14T14:19:00Z" w16du:dateUtc="2025-04-14T19:19:00Z"/>
              </w:rPr>
            </w:pPr>
            <w:ins w:id="19580" w:author="V2" w:date="2025-04-14T14:19:00Z" w16du:dateUtc="2025-04-14T19:19:00Z">
              <w:r w:rsidRPr="007F7E2B">
                <w:rPr>
                  <w:rFonts w:ascii="Arial" w:eastAsia="Arial" w:hAnsi="Arial" w:cs="Arial"/>
                  <w:i/>
                </w:rPr>
                <w:t>A</w:t>
              </w:r>
              <w:r w:rsidRPr="007F7E2B">
                <w:rPr>
                  <w:rFonts w:ascii="Arial" w:eastAsia="Arial" w:hAnsi="Arial" w:cs="Arial"/>
                  <w:i/>
                  <w:vertAlign w:val="subscript"/>
                </w:rPr>
                <w:t>burn</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76171AB9" w14:textId="77777777">
        <w:trPr>
          <w:trHeight w:val="331"/>
          <w:ins w:id="19581" w:author="V2" w:date="2025-04-14T14:19:00Z" w16du:dateUtc="2025-04-14T19:19:00Z"/>
        </w:trPr>
        <w:tc>
          <w:tcPr>
            <w:tcW w:w="4875" w:type="dxa"/>
            <w:tcBorders>
              <w:top w:val="single" w:sz="4" w:space="0" w:color="000000"/>
              <w:left w:val="single" w:sz="8" w:space="0" w:color="000000"/>
              <w:bottom w:val="single" w:sz="8" w:space="0" w:color="000000"/>
              <w:right w:val="single" w:sz="8" w:space="0" w:color="000000"/>
            </w:tcBorders>
            <w:shd w:val="clear" w:color="auto" w:fill="C2D7E0"/>
          </w:tcPr>
          <w:p w14:paraId="4DFA5B34" w14:textId="77777777" w:rsidR="00C92569" w:rsidRPr="007F7E2B" w:rsidRDefault="00C92569">
            <w:pPr>
              <w:spacing w:line="259" w:lineRule="auto"/>
              <w:rPr>
                <w:ins w:id="19582" w:author="V2" w:date="2025-04-14T14:19:00Z" w16du:dateUtc="2025-04-14T19:19:00Z"/>
              </w:rPr>
            </w:pPr>
            <w:ins w:id="19583" w:author="V2" w:date="2025-04-14T14:19:00Z" w16du:dateUtc="2025-04-14T19:19:00Z">
              <w:r w:rsidRPr="007F7E2B">
                <w:t xml:space="preserve">Data unit: </w:t>
              </w:r>
            </w:ins>
          </w:p>
        </w:tc>
        <w:tc>
          <w:tcPr>
            <w:tcW w:w="5063" w:type="dxa"/>
            <w:tcBorders>
              <w:top w:val="single" w:sz="4" w:space="0" w:color="000000"/>
              <w:left w:val="single" w:sz="8" w:space="0" w:color="000000"/>
              <w:bottom w:val="single" w:sz="8" w:space="0" w:color="000000"/>
              <w:right w:val="single" w:sz="8" w:space="0" w:color="000000"/>
            </w:tcBorders>
          </w:tcPr>
          <w:p w14:paraId="1889B5FB" w14:textId="77777777" w:rsidR="00C92569" w:rsidRPr="007F7E2B" w:rsidRDefault="00C92569">
            <w:pPr>
              <w:spacing w:line="259" w:lineRule="auto"/>
              <w:ind w:left="5"/>
              <w:rPr>
                <w:ins w:id="19584" w:author="V2" w:date="2025-04-14T14:19:00Z" w16du:dateUtc="2025-04-14T19:19:00Z"/>
              </w:rPr>
            </w:pPr>
            <w:ins w:id="19585" w:author="V2" w:date="2025-04-14T14:19:00Z" w16du:dateUtc="2025-04-14T19:19:00Z">
              <w:r w:rsidRPr="007F7E2B">
                <w:t xml:space="preserve">Ha </w:t>
              </w:r>
            </w:ins>
          </w:p>
        </w:tc>
      </w:tr>
      <w:tr w:rsidR="00C92569" w:rsidRPr="007F7E2B" w14:paraId="33CC6462" w14:textId="77777777">
        <w:trPr>
          <w:trHeight w:val="335"/>
          <w:ins w:id="1958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F69226A" w14:textId="77777777" w:rsidR="00C92569" w:rsidRPr="007F7E2B" w:rsidRDefault="00C92569">
            <w:pPr>
              <w:spacing w:line="259" w:lineRule="auto"/>
              <w:rPr>
                <w:ins w:id="19587" w:author="V2" w:date="2025-04-14T14:19:00Z" w16du:dateUtc="2025-04-14T19:19:00Z"/>
              </w:rPr>
            </w:pPr>
            <w:ins w:id="19588"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2F5A3C69" w14:textId="77777777" w:rsidR="00C92569" w:rsidRPr="007F7E2B" w:rsidRDefault="00C92569">
            <w:pPr>
              <w:spacing w:line="259" w:lineRule="auto"/>
              <w:ind w:left="5"/>
              <w:rPr>
                <w:ins w:id="19589" w:author="V2" w:date="2025-04-14T14:19:00Z" w16du:dateUtc="2025-04-14T19:19:00Z"/>
              </w:rPr>
            </w:pPr>
            <w:ins w:id="19590" w:author="V2" w:date="2025-04-14T14:19:00Z" w16du:dateUtc="2025-04-14T19:19:00Z">
              <w:r w:rsidRPr="007F7E2B">
                <w:t xml:space="preserve">Area burnt </w:t>
              </w:r>
            </w:ins>
          </w:p>
        </w:tc>
      </w:tr>
      <w:tr w:rsidR="00C92569" w:rsidRPr="007F7E2B" w14:paraId="01F60C04" w14:textId="77777777">
        <w:trPr>
          <w:trHeight w:val="335"/>
          <w:ins w:id="1959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333CE15" w14:textId="77777777" w:rsidR="00C92569" w:rsidRPr="007F7E2B" w:rsidRDefault="00C92569">
            <w:pPr>
              <w:spacing w:line="259" w:lineRule="auto"/>
              <w:rPr>
                <w:ins w:id="19592" w:author="V2" w:date="2025-04-14T14:19:00Z" w16du:dateUtc="2025-04-14T19:19:00Z"/>
              </w:rPr>
            </w:pPr>
            <w:ins w:id="19593"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3575C43C" w14:textId="77777777" w:rsidR="00C92569" w:rsidRPr="007F7E2B" w:rsidRDefault="00C92569">
            <w:pPr>
              <w:spacing w:line="259" w:lineRule="auto"/>
              <w:ind w:left="5"/>
              <w:rPr>
                <w:ins w:id="19594" w:author="V2" w:date="2025-04-14T14:19:00Z" w16du:dateUtc="2025-04-14T19:19:00Z"/>
              </w:rPr>
            </w:pPr>
            <w:ins w:id="19595" w:author="V2" w:date="2025-04-14T14:19:00Z" w16du:dateUtc="2025-04-14T19:19:00Z">
              <w:r w:rsidRPr="007F7E2B">
                <w:t xml:space="preserve">Field surveys or remote sensing </w:t>
              </w:r>
            </w:ins>
          </w:p>
        </w:tc>
      </w:tr>
      <w:tr w:rsidR="00C92569" w:rsidRPr="007F7E2B" w14:paraId="64E975CC" w14:textId="77777777">
        <w:trPr>
          <w:trHeight w:val="545"/>
          <w:ins w:id="1959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7379D3D" w14:textId="77777777" w:rsidR="00C92569" w:rsidRPr="007F7E2B" w:rsidRDefault="00C92569">
            <w:pPr>
              <w:spacing w:line="259" w:lineRule="auto"/>
              <w:rPr>
                <w:ins w:id="19597" w:author="V2" w:date="2025-04-14T14:19:00Z" w16du:dateUtc="2025-04-14T19:19:00Z"/>
              </w:rPr>
            </w:pPr>
            <w:ins w:id="19598"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0B981850" w14:textId="77777777" w:rsidR="00C92569" w:rsidRPr="007F7E2B" w:rsidRDefault="00C92569">
            <w:pPr>
              <w:spacing w:line="259" w:lineRule="auto"/>
              <w:ind w:left="5"/>
              <w:rPr>
                <w:ins w:id="19599" w:author="V2" w:date="2025-04-14T14:19:00Z" w16du:dateUtc="2025-04-14T19:19:00Z"/>
              </w:rPr>
            </w:pPr>
            <w:ins w:id="19600" w:author="V2" w:date="2025-04-14T14:19:00Z" w16du:dateUtc="2025-04-14T19:19:00Z">
              <w:r w:rsidRPr="007F7E2B">
                <w:t xml:space="preserve">Area burnt </w:t>
              </w:r>
            </w:ins>
          </w:p>
        </w:tc>
      </w:tr>
      <w:tr w:rsidR="00C92569" w:rsidRPr="007F7E2B" w14:paraId="11E98A57" w14:textId="77777777">
        <w:trPr>
          <w:trHeight w:val="334"/>
          <w:ins w:id="1960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B5910E9" w14:textId="77777777" w:rsidR="00C92569" w:rsidRPr="007F7E2B" w:rsidRDefault="00C92569">
            <w:pPr>
              <w:spacing w:line="259" w:lineRule="auto"/>
              <w:rPr>
                <w:ins w:id="19602" w:author="V2" w:date="2025-04-14T14:19:00Z" w16du:dateUtc="2025-04-14T19:19:00Z"/>
              </w:rPr>
            </w:pPr>
            <w:ins w:id="19603"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52EAB9DF" w14:textId="77777777" w:rsidR="00C92569" w:rsidRPr="007F7E2B" w:rsidRDefault="00C92569">
            <w:pPr>
              <w:spacing w:line="259" w:lineRule="auto"/>
              <w:ind w:left="5"/>
              <w:rPr>
                <w:ins w:id="19604" w:author="V2" w:date="2025-04-14T14:19:00Z" w16du:dateUtc="2025-04-14T19:19:00Z"/>
              </w:rPr>
            </w:pPr>
            <w:ins w:id="19605" w:author="V2" w:date="2025-04-14T14:19:00Z" w16du:dateUtc="2025-04-14T19:19:00Z">
              <w:r w:rsidRPr="007F7E2B">
                <w:t xml:space="preserve">  </w:t>
              </w:r>
            </w:ins>
          </w:p>
        </w:tc>
      </w:tr>
    </w:tbl>
    <w:p w14:paraId="476CD56A" w14:textId="77777777" w:rsidR="00C92569" w:rsidRPr="007F7E2B" w:rsidRDefault="00C92569">
      <w:pPr>
        <w:spacing w:line="259" w:lineRule="auto"/>
        <w:ind w:left="720"/>
        <w:rPr>
          <w:ins w:id="19606" w:author="V2" w:date="2025-04-14T14:19:00Z" w16du:dateUtc="2025-04-14T19:19:00Z"/>
        </w:rPr>
      </w:pPr>
      <w:ins w:id="19607" w:author="V2" w:date="2025-04-14T14:19:00Z" w16du:dateUtc="2025-04-14T19:19:00Z">
        <w:r w:rsidRPr="007F7E2B">
          <w:t xml:space="preserve"> </w:t>
        </w:r>
      </w:ins>
    </w:p>
    <w:tbl>
      <w:tblPr>
        <w:tblStyle w:val="TableGrid0"/>
        <w:tblW w:w="9938" w:type="dxa"/>
        <w:tblInd w:w="-12" w:type="dxa"/>
        <w:tblCellMar>
          <w:top w:w="48" w:type="dxa"/>
          <w:left w:w="106" w:type="dxa"/>
          <w:right w:w="115" w:type="dxa"/>
        </w:tblCellMar>
        <w:tblLook w:val="04A0" w:firstRow="1" w:lastRow="0" w:firstColumn="1" w:lastColumn="0" w:noHBand="0" w:noVBand="1"/>
      </w:tblPr>
      <w:tblGrid>
        <w:gridCol w:w="4875"/>
        <w:gridCol w:w="5063"/>
      </w:tblGrid>
      <w:tr w:rsidR="00C92569" w:rsidRPr="007F7E2B" w14:paraId="7A7094DA" w14:textId="77777777">
        <w:trPr>
          <w:trHeight w:val="333"/>
          <w:ins w:id="19608"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5442AFC" w14:textId="77777777" w:rsidR="00C92569" w:rsidRPr="007F7E2B" w:rsidRDefault="00C92569">
            <w:pPr>
              <w:spacing w:line="259" w:lineRule="auto"/>
              <w:rPr>
                <w:ins w:id="19609" w:author="V2" w:date="2025-04-14T14:19:00Z" w16du:dateUtc="2025-04-14T19:19:00Z"/>
              </w:rPr>
            </w:pPr>
            <w:ins w:id="19610"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1331D978" w14:textId="77777777" w:rsidR="00C92569" w:rsidRPr="007F7E2B" w:rsidRDefault="00C92569">
            <w:pPr>
              <w:spacing w:line="259" w:lineRule="auto"/>
              <w:ind w:left="5"/>
              <w:rPr>
                <w:ins w:id="19611" w:author="V2" w:date="2025-04-14T14:19:00Z" w16du:dateUtc="2025-04-14T19:19:00Z"/>
              </w:rPr>
            </w:pPr>
            <w:ins w:id="19612" w:author="V2" w:date="2025-04-14T14:19:00Z" w16du:dateUtc="2025-04-14T19:19:00Z">
              <w:r w:rsidRPr="007F7E2B">
                <w:rPr>
                  <w:rFonts w:ascii="Arial" w:eastAsia="Arial" w:hAnsi="Arial" w:cs="Arial"/>
                  <w:i/>
                </w:rPr>
                <w:t>BC</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372FCD1D" w14:textId="77777777">
        <w:trPr>
          <w:trHeight w:val="335"/>
          <w:ins w:id="19613"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C0B5B3E" w14:textId="77777777" w:rsidR="00C92569" w:rsidRPr="007F7E2B" w:rsidRDefault="00C92569">
            <w:pPr>
              <w:spacing w:line="259" w:lineRule="auto"/>
              <w:rPr>
                <w:ins w:id="19614" w:author="V2" w:date="2025-04-14T14:19:00Z" w16du:dateUtc="2025-04-14T19:19:00Z"/>
              </w:rPr>
            </w:pPr>
            <w:ins w:id="19615"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6AB830AA" w14:textId="77777777" w:rsidR="00C92569" w:rsidRPr="007F7E2B" w:rsidRDefault="00C92569">
            <w:pPr>
              <w:spacing w:line="259" w:lineRule="auto"/>
              <w:ind w:left="5"/>
              <w:rPr>
                <w:ins w:id="19616" w:author="V2" w:date="2025-04-14T14:19:00Z" w16du:dateUtc="2025-04-14T19:19:00Z"/>
              </w:rPr>
            </w:pPr>
            <w:ins w:id="19617" w:author="V2" w:date="2025-04-14T14:19:00Z" w16du:dateUtc="2025-04-14T19:19:00Z">
              <w:r w:rsidRPr="007F7E2B">
                <w:t xml:space="preserve">Tonnes/hectare </w:t>
              </w:r>
            </w:ins>
          </w:p>
        </w:tc>
      </w:tr>
      <w:tr w:rsidR="00C92569" w:rsidRPr="007F7E2B" w14:paraId="40E25F57" w14:textId="77777777">
        <w:trPr>
          <w:trHeight w:val="335"/>
          <w:ins w:id="19618"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FDCA5D4" w14:textId="77777777" w:rsidR="00C92569" w:rsidRPr="007F7E2B" w:rsidRDefault="00C92569">
            <w:pPr>
              <w:spacing w:line="259" w:lineRule="auto"/>
              <w:rPr>
                <w:ins w:id="19619" w:author="V2" w:date="2025-04-14T14:19:00Z" w16du:dateUtc="2025-04-14T19:19:00Z"/>
              </w:rPr>
            </w:pPr>
            <w:ins w:id="19620"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0ED29D1F" w14:textId="77777777" w:rsidR="00C92569" w:rsidRPr="007F7E2B" w:rsidRDefault="00C92569">
            <w:pPr>
              <w:spacing w:line="259" w:lineRule="auto"/>
              <w:ind w:left="5"/>
              <w:rPr>
                <w:ins w:id="19621" w:author="V2" w:date="2025-04-14T14:19:00Z" w16du:dateUtc="2025-04-14T19:19:00Z"/>
              </w:rPr>
            </w:pPr>
            <w:ins w:id="19622" w:author="V2" w:date="2025-04-14T14:19:00Z" w16du:dateUtc="2025-04-14T19:19:00Z">
              <w:r w:rsidRPr="007F7E2B">
                <w:t xml:space="preserve">Amount of biomass consumed </w:t>
              </w:r>
            </w:ins>
          </w:p>
        </w:tc>
      </w:tr>
      <w:tr w:rsidR="00C92569" w:rsidRPr="007F7E2B" w14:paraId="7831C5CD" w14:textId="77777777">
        <w:trPr>
          <w:trHeight w:val="335"/>
          <w:ins w:id="19623"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7706578" w14:textId="77777777" w:rsidR="00C92569" w:rsidRPr="007F7E2B" w:rsidRDefault="00C92569">
            <w:pPr>
              <w:spacing w:line="259" w:lineRule="auto"/>
              <w:rPr>
                <w:ins w:id="19624" w:author="V2" w:date="2025-04-14T14:19:00Z" w16du:dateUtc="2025-04-14T19:19:00Z"/>
              </w:rPr>
            </w:pPr>
            <w:ins w:id="19625"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3DF196C5" w14:textId="77777777" w:rsidR="00C92569" w:rsidRPr="007F7E2B" w:rsidRDefault="00C92569">
            <w:pPr>
              <w:spacing w:line="259" w:lineRule="auto"/>
              <w:ind w:left="5"/>
              <w:rPr>
                <w:ins w:id="19626" w:author="V2" w:date="2025-04-14T14:19:00Z" w16du:dateUtc="2025-04-14T19:19:00Z"/>
              </w:rPr>
            </w:pPr>
            <w:ins w:id="19627" w:author="V2" w:date="2025-04-14T14:19:00Z" w16du:dateUtc="2025-04-14T19:19:00Z">
              <w:r w:rsidRPr="007F7E2B">
                <w:t xml:space="preserve">Calculated </w:t>
              </w:r>
            </w:ins>
          </w:p>
        </w:tc>
      </w:tr>
      <w:tr w:rsidR="00C92569" w:rsidRPr="007F7E2B" w14:paraId="71F3FEA1" w14:textId="77777777">
        <w:trPr>
          <w:trHeight w:val="545"/>
          <w:ins w:id="19628"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87E3931" w14:textId="77777777" w:rsidR="00C92569" w:rsidRPr="007F7E2B" w:rsidRDefault="00C92569">
            <w:pPr>
              <w:spacing w:line="259" w:lineRule="auto"/>
              <w:rPr>
                <w:ins w:id="19629" w:author="V2" w:date="2025-04-14T14:19:00Z" w16du:dateUtc="2025-04-14T19:19:00Z"/>
              </w:rPr>
            </w:pPr>
            <w:ins w:id="19630"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0D64E00D" w14:textId="77777777" w:rsidR="00C92569" w:rsidRPr="007F7E2B" w:rsidRDefault="00C92569">
            <w:pPr>
              <w:spacing w:line="259" w:lineRule="auto"/>
              <w:ind w:left="5"/>
              <w:rPr>
                <w:ins w:id="19631" w:author="V2" w:date="2025-04-14T14:19:00Z" w16du:dateUtc="2025-04-14T19:19:00Z"/>
              </w:rPr>
            </w:pPr>
            <w:ins w:id="19632" w:author="V2" w:date="2025-04-14T14:19:00Z" w16du:dateUtc="2025-04-14T19:19:00Z">
              <w:r w:rsidRPr="007F7E2B">
                <w:t xml:space="preserve">Amount of biomass consumed by fire </w:t>
              </w:r>
            </w:ins>
          </w:p>
        </w:tc>
      </w:tr>
      <w:tr w:rsidR="00C92569" w:rsidRPr="007F7E2B" w14:paraId="67B96DFC" w14:textId="77777777">
        <w:trPr>
          <w:trHeight w:val="334"/>
          <w:ins w:id="19633"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87C5143" w14:textId="77777777" w:rsidR="00C92569" w:rsidRPr="007F7E2B" w:rsidRDefault="00C92569">
            <w:pPr>
              <w:spacing w:line="259" w:lineRule="auto"/>
              <w:rPr>
                <w:ins w:id="19634" w:author="V2" w:date="2025-04-14T14:19:00Z" w16du:dateUtc="2025-04-14T19:19:00Z"/>
              </w:rPr>
            </w:pPr>
            <w:ins w:id="19635"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14464B0A" w14:textId="77777777" w:rsidR="00C92569" w:rsidRPr="007F7E2B" w:rsidRDefault="00C92569">
            <w:pPr>
              <w:spacing w:line="259" w:lineRule="auto"/>
              <w:ind w:left="5"/>
              <w:rPr>
                <w:ins w:id="19636" w:author="V2" w:date="2025-04-14T14:19:00Z" w16du:dateUtc="2025-04-14T19:19:00Z"/>
              </w:rPr>
            </w:pPr>
            <w:ins w:id="19637" w:author="V2" w:date="2025-04-14T14:19:00Z" w16du:dateUtc="2025-04-14T19:19:00Z">
              <w:r w:rsidRPr="007F7E2B">
                <w:t xml:space="preserve">  </w:t>
              </w:r>
            </w:ins>
          </w:p>
        </w:tc>
      </w:tr>
    </w:tbl>
    <w:p w14:paraId="4FBD54F5" w14:textId="77777777" w:rsidR="00C92569" w:rsidRPr="007F7E2B" w:rsidRDefault="00C92569">
      <w:pPr>
        <w:spacing w:line="259" w:lineRule="auto"/>
        <w:ind w:left="720"/>
        <w:jc w:val="both"/>
        <w:rPr>
          <w:ins w:id="19638" w:author="V2" w:date="2025-04-14T14:19:00Z" w16du:dateUtc="2025-04-14T19:19:00Z"/>
        </w:rPr>
      </w:pPr>
      <w:ins w:id="19639" w:author="V2" w:date="2025-04-14T14:19:00Z" w16du:dateUtc="2025-04-14T19:19:00Z">
        <w:r w:rsidRPr="007F7E2B">
          <w:t xml:space="preserve"> </w:t>
        </w:r>
      </w:ins>
    </w:p>
    <w:tbl>
      <w:tblPr>
        <w:tblStyle w:val="TableGrid0"/>
        <w:tblW w:w="9938" w:type="dxa"/>
        <w:tblInd w:w="-12" w:type="dxa"/>
        <w:tblCellMar>
          <w:top w:w="48" w:type="dxa"/>
          <w:left w:w="106" w:type="dxa"/>
          <w:right w:w="115" w:type="dxa"/>
        </w:tblCellMar>
        <w:tblLook w:val="04A0" w:firstRow="1" w:lastRow="0" w:firstColumn="1" w:lastColumn="0" w:noHBand="0" w:noVBand="1"/>
      </w:tblPr>
      <w:tblGrid>
        <w:gridCol w:w="4875"/>
        <w:gridCol w:w="5063"/>
      </w:tblGrid>
      <w:tr w:rsidR="00C92569" w:rsidRPr="007F7E2B" w14:paraId="70957643" w14:textId="77777777">
        <w:trPr>
          <w:trHeight w:val="333"/>
          <w:ins w:id="1964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D7110E0" w14:textId="77777777" w:rsidR="00C92569" w:rsidRPr="007F7E2B" w:rsidRDefault="00C92569">
            <w:pPr>
              <w:spacing w:line="259" w:lineRule="auto"/>
              <w:rPr>
                <w:ins w:id="19641" w:author="V2" w:date="2025-04-14T14:19:00Z" w16du:dateUtc="2025-04-14T19:19:00Z"/>
              </w:rPr>
            </w:pPr>
            <w:ins w:id="19642" w:author="V2" w:date="2025-04-14T14:19:00Z" w16du:dateUtc="2025-04-14T19:19:00Z">
              <w:r w:rsidRPr="007F7E2B">
                <w:rPr>
                  <w:rFonts w:ascii="Arial" w:eastAsia="Arial" w:hAnsi="Arial" w:cs="Arial"/>
                  <w:b/>
                </w:rPr>
                <w:lastRenderedPageBreak/>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65A11AFE" w14:textId="77777777" w:rsidR="00C92569" w:rsidRPr="007F7E2B" w:rsidRDefault="00C92569">
            <w:pPr>
              <w:spacing w:line="259" w:lineRule="auto"/>
              <w:ind w:left="5"/>
              <w:rPr>
                <w:ins w:id="19643" w:author="V2" w:date="2025-04-14T14:19:00Z" w16du:dateUtc="2025-04-14T19:19:00Z"/>
              </w:rPr>
            </w:pPr>
            <w:ins w:id="19644" w:author="V2" w:date="2025-04-14T14:19:00Z" w16du:dateUtc="2025-04-14T19:19:00Z">
              <w:r w:rsidRPr="007F7E2B">
                <w:rPr>
                  <w:rFonts w:ascii="Arial" w:eastAsia="Arial" w:hAnsi="Arial" w:cs="Arial"/>
                  <w:i/>
                </w:rPr>
                <w:t>EF</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0001E6CF" w14:textId="77777777">
        <w:trPr>
          <w:trHeight w:val="335"/>
          <w:ins w:id="1964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0E6C913" w14:textId="77777777" w:rsidR="00C92569" w:rsidRPr="007F7E2B" w:rsidRDefault="00C92569">
            <w:pPr>
              <w:spacing w:line="259" w:lineRule="auto"/>
              <w:rPr>
                <w:ins w:id="19646" w:author="V2" w:date="2025-04-14T14:19:00Z" w16du:dateUtc="2025-04-14T19:19:00Z"/>
              </w:rPr>
            </w:pPr>
            <w:ins w:id="19647"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20BCA490" w14:textId="77777777" w:rsidR="00C92569" w:rsidRPr="007F7E2B" w:rsidRDefault="00C92569">
            <w:pPr>
              <w:spacing w:line="259" w:lineRule="auto"/>
              <w:ind w:left="5"/>
              <w:rPr>
                <w:ins w:id="19648" w:author="V2" w:date="2025-04-14T14:19:00Z" w16du:dateUtc="2025-04-14T19:19:00Z"/>
              </w:rPr>
            </w:pPr>
            <w:ins w:id="19649" w:author="V2" w:date="2025-04-14T14:19:00Z" w16du:dateUtc="2025-04-14T19:19:00Z">
              <w:r w:rsidRPr="007F7E2B">
                <w:t xml:space="preserve">g/kg, equivalent to kg/tonnes </w:t>
              </w:r>
            </w:ins>
          </w:p>
        </w:tc>
      </w:tr>
      <w:tr w:rsidR="00C92569" w:rsidRPr="007F7E2B" w14:paraId="4E3C7237" w14:textId="77777777">
        <w:trPr>
          <w:trHeight w:val="336"/>
          <w:ins w:id="1965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400330B" w14:textId="77777777" w:rsidR="00C92569" w:rsidRPr="007F7E2B" w:rsidRDefault="00C92569">
            <w:pPr>
              <w:spacing w:line="259" w:lineRule="auto"/>
              <w:rPr>
                <w:ins w:id="19651" w:author="V2" w:date="2025-04-14T14:19:00Z" w16du:dateUtc="2025-04-14T19:19:00Z"/>
              </w:rPr>
            </w:pPr>
            <w:ins w:id="19652"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76B30E67" w14:textId="77777777" w:rsidR="00C92569" w:rsidRPr="007F7E2B" w:rsidRDefault="00C92569">
            <w:pPr>
              <w:spacing w:line="259" w:lineRule="auto"/>
              <w:ind w:left="5"/>
              <w:rPr>
                <w:ins w:id="19653" w:author="V2" w:date="2025-04-14T14:19:00Z" w16du:dateUtc="2025-04-14T19:19:00Z"/>
              </w:rPr>
            </w:pPr>
            <w:ins w:id="19654" w:author="V2" w:date="2025-04-14T14:19:00Z" w16du:dateUtc="2025-04-14T19:19:00Z">
              <w:r w:rsidRPr="007F7E2B">
                <w:t xml:space="preserve">Emission factor </w:t>
              </w:r>
            </w:ins>
          </w:p>
        </w:tc>
      </w:tr>
      <w:tr w:rsidR="00C92569" w:rsidRPr="007F7E2B" w14:paraId="6597EB56" w14:textId="77777777">
        <w:trPr>
          <w:trHeight w:val="334"/>
          <w:ins w:id="1965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FF677ED" w14:textId="77777777" w:rsidR="00C92569" w:rsidRPr="007F7E2B" w:rsidRDefault="00C92569">
            <w:pPr>
              <w:spacing w:line="259" w:lineRule="auto"/>
              <w:rPr>
                <w:ins w:id="19656" w:author="V2" w:date="2025-04-14T14:19:00Z" w16du:dateUtc="2025-04-14T19:19:00Z"/>
              </w:rPr>
            </w:pPr>
            <w:ins w:id="19657"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2D63B809" w14:textId="77777777" w:rsidR="00C92569" w:rsidRPr="007F7E2B" w:rsidRDefault="00C92569">
            <w:pPr>
              <w:spacing w:line="259" w:lineRule="auto"/>
              <w:ind w:left="5"/>
              <w:rPr>
                <w:ins w:id="19658" w:author="V2" w:date="2025-04-14T14:19:00Z" w16du:dateUtc="2025-04-14T19:19:00Z"/>
              </w:rPr>
            </w:pPr>
            <w:ins w:id="19659" w:author="V2" w:date="2025-04-14T14:19:00Z" w16du:dateUtc="2025-04-14T19:19:00Z">
              <w:r w:rsidRPr="007F7E2B">
                <w:t xml:space="preserve">IPCC GPG for LULUCF Table 3A.1.16 </w:t>
              </w:r>
            </w:ins>
          </w:p>
        </w:tc>
      </w:tr>
      <w:tr w:rsidR="00C92569" w:rsidRPr="007F7E2B" w14:paraId="1C827D2D" w14:textId="77777777">
        <w:trPr>
          <w:trHeight w:val="546"/>
          <w:ins w:id="1966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02C39AE" w14:textId="77777777" w:rsidR="00C92569" w:rsidRPr="007F7E2B" w:rsidRDefault="00C92569">
            <w:pPr>
              <w:spacing w:line="259" w:lineRule="auto"/>
              <w:rPr>
                <w:ins w:id="19661" w:author="V2" w:date="2025-04-14T14:19:00Z" w16du:dateUtc="2025-04-14T19:19:00Z"/>
              </w:rPr>
            </w:pPr>
            <w:ins w:id="19662"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tcPr>
          <w:p w14:paraId="0BAD9038" w14:textId="77777777" w:rsidR="00C92569" w:rsidRPr="007F7E2B" w:rsidRDefault="00C92569">
            <w:pPr>
              <w:spacing w:line="259" w:lineRule="auto"/>
              <w:ind w:left="5"/>
              <w:rPr>
                <w:ins w:id="19663" w:author="V2" w:date="2025-04-14T14:19:00Z" w16du:dateUtc="2025-04-14T19:19:00Z"/>
              </w:rPr>
            </w:pPr>
            <w:ins w:id="19664" w:author="V2" w:date="2025-04-14T14:19:00Z" w16du:dateUtc="2025-04-14T19:19:00Z">
              <w:r w:rsidRPr="007F7E2B">
                <w:t>Emission factor for the GHG being calculated (CO</w:t>
              </w:r>
              <w:r w:rsidRPr="007F7E2B">
                <w:rPr>
                  <w:vertAlign w:val="subscript"/>
                </w:rPr>
                <w:t>2</w:t>
              </w:r>
              <w:r w:rsidRPr="007F7E2B">
                <w:t>, N</w:t>
              </w:r>
              <w:r w:rsidRPr="007F7E2B">
                <w:rPr>
                  <w:vertAlign w:val="subscript"/>
                </w:rPr>
                <w:t>2</w:t>
              </w:r>
              <w:r w:rsidRPr="007F7E2B">
                <w:t>O, CH</w:t>
              </w:r>
              <w:r w:rsidRPr="007F7E2B">
                <w:rPr>
                  <w:vertAlign w:val="subscript"/>
                </w:rPr>
                <w:t>4</w:t>
              </w:r>
              <w:r w:rsidRPr="007F7E2B">
                <w:t xml:space="preserve">) </w:t>
              </w:r>
            </w:ins>
          </w:p>
        </w:tc>
      </w:tr>
      <w:tr w:rsidR="00C92569" w:rsidRPr="007F7E2B" w14:paraId="5BE09C7D" w14:textId="77777777">
        <w:trPr>
          <w:trHeight w:val="332"/>
          <w:ins w:id="1966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508F01A" w14:textId="77777777" w:rsidR="00C92569" w:rsidRPr="007F7E2B" w:rsidRDefault="00C92569">
            <w:pPr>
              <w:spacing w:line="259" w:lineRule="auto"/>
              <w:rPr>
                <w:ins w:id="19666" w:author="V2" w:date="2025-04-14T14:19:00Z" w16du:dateUtc="2025-04-14T19:19:00Z"/>
              </w:rPr>
            </w:pPr>
            <w:ins w:id="19667"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52EFFD98" w14:textId="77777777" w:rsidR="00C92569" w:rsidRPr="007F7E2B" w:rsidRDefault="00C92569">
            <w:pPr>
              <w:spacing w:line="259" w:lineRule="auto"/>
              <w:ind w:left="5"/>
              <w:rPr>
                <w:ins w:id="19668" w:author="V2" w:date="2025-04-14T14:19:00Z" w16du:dateUtc="2025-04-14T19:19:00Z"/>
              </w:rPr>
            </w:pPr>
            <w:ins w:id="19669" w:author="V2" w:date="2025-04-14T14:19:00Z" w16du:dateUtc="2025-04-14T19:19:00Z">
              <w:r w:rsidRPr="007F7E2B">
                <w:t xml:space="preserve">  </w:t>
              </w:r>
            </w:ins>
          </w:p>
        </w:tc>
      </w:tr>
    </w:tbl>
    <w:p w14:paraId="52E0534E" w14:textId="77777777" w:rsidR="00C92569" w:rsidRPr="007F7E2B" w:rsidRDefault="00C92569">
      <w:pPr>
        <w:spacing w:line="259" w:lineRule="auto"/>
        <w:ind w:left="720"/>
        <w:jc w:val="both"/>
        <w:rPr>
          <w:ins w:id="19670" w:author="V2" w:date="2025-04-14T14:19:00Z" w16du:dateUtc="2025-04-14T19:19:00Z"/>
        </w:rPr>
      </w:pPr>
      <w:ins w:id="19671" w:author="V2" w:date="2025-04-14T14:19:00Z" w16du:dateUtc="2025-04-14T19:19:00Z">
        <w:r w:rsidRPr="007F7E2B">
          <w:t xml:space="preserve"> </w:t>
        </w:r>
      </w:ins>
    </w:p>
    <w:tbl>
      <w:tblPr>
        <w:tblStyle w:val="TableGrid0"/>
        <w:tblW w:w="9938" w:type="dxa"/>
        <w:tblInd w:w="-12" w:type="dxa"/>
        <w:tblCellMar>
          <w:top w:w="45" w:type="dxa"/>
          <w:left w:w="106" w:type="dxa"/>
          <w:right w:w="115" w:type="dxa"/>
        </w:tblCellMar>
        <w:tblLook w:val="04A0" w:firstRow="1" w:lastRow="0" w:firstColumn="1" w:lastColumn="0" w:noHBand="0" w:noVBand="1"/>
      </w:tblPr>
      <w:tblGrid>
        <w:gridCol w:w="4875"/>
        <w:gridCol w:w="5063"/>
      </w:tblGrid>
      <w:tr w:rsidR="00C92569" w:rsidRPr="007F7E2B" w14:paraId="0A2002B9" w14:textId="77777777">
        <w:trPr>
          <w:trHeight w:val="348"/>
          <w:ins w:id="1967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2E8C6C2" w14:textId="77777777" w:rsidR="00C92569" w:rsidRPr="007F7E2B" w:rsidRDefault="00C92569">
            <w:pPr>
              <w:spacing w:line="259" w:lineRule="auto"/>
              <w:rPr>
                <w:ins w:id="19673" w:author="V2" w:date="2025-04-14T14:19:00Z" w16du:dateUtc="2025-04-14T19:19:00Z"/>
              </w:rPr>
            </w:pPr>
            <w:ins w:id="19674"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371DB7C6" w14:textId="77777777" w:rsidR="00C92569" w:rsidRPr="007F7E2B" w:rsidRDefault="00C92569">
            <w:pPr>
              <w:spacing w:line="259" w:lineRule="auto"/>
              <w:ind w:left="5"/>
              <w:rPr>
                <w:ins w:id="19675" w:author="V2" w:date="2025-04-14T14:19:00Z" w16du:dateUtc="2025-04-14T19:19:00Z"/>
              </w:rPr>
            </w:pPr>
            <w:ins w:id="19676" w:author="V2" w:date="2025-04-14T14:19:00Z" w16du:dateUtc="2025-04-14T19:19:00Z">
              <w:r w:rsidRPr="007F7E2B">
                <w:rPr>
                  <w:rFonts w:ascii="Arial" w:eastAsia="Arial" w:hAnsi="Arial" w:cs="Arial"/>
                  <w:i/>
                </w:rPr>
                <w:t>B</w:t>
              </w:r>
              <w:r w:rsidRPr="007F7E2B">
                <w:rPr>
                  <w:rFonts w:ascii="Arial" w:eastAsia="Arial" w:hAnsi="Arial" w:cs="Arial"/>
                  <w:i/>
                  <w:vertAlign w:val="subscript"/>
                </w:rPr>
                <w:t>burn</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7BF74926" w14:textId="77777777">
        <w:trPr>
          <w:trHeight w:val="335"/>
          <w:ins w:id="1967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9152AE2" w14:textId="77777777" w:rsidR="00C92569" w:rsidRPr="007F7E2B" w:rsidRDefault="00C92569">
            <w:pPr>
              <w:spacing w:line="259" w:lineRule="auto"/>
              <w:rPr>
                <w:ins w:id="19678" w:author="V2" w:date="2025-04-14T14:19:00Z" w16du:dateUtc="2025-04-14T19:19:00Z"/>
              </w:rPr>
            </w:pPr>
            <w:ins w:id="19679"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0C1AD202" w14:textId="77777777" w:rsidR="00C92569" w:rsidRPr="007F7E2B" w:rsidRDefault="00C92569">
            <w:pPr>
              <w:spacing w:line="259" w:lineRule="auto"/>
              <w:ind w:left="5"/>
              <w:rPr>
                <w:ins w:id="19680" w:author="V2" w:date="2025-04-14T14:19:00Z" w16du:dateUtc="2025-04-14T19:19:00Z"/>
              </w:rPr>
            </w:pPr>
            <w:ins w:id="19681" w:author="V2" w:date="2025-04-14T14:19:00Z" w16du:dateUtc="2025-04-14T19:19:00Z">
              <w:r w:rsidRPr="007F7E2B">
                <w:t xml:space="preserve">Tonnes </w:t>
              </w:r>
            </w:ins>
          </w:p>
        </w:tc>
      </w:tr>
      <w:tr w:rsidR="00C92569" w:rsidRPr="007F7E2B" w14:paraId="5EA9EBC7" w14:textId="77777777">
        <w:trPr>
          <w:trHeight w:val="335"/>
          <w:ins w:id="1968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8BE405F" w14:textId="77777777" w:rsidR="00C92569" w:rsidRPr="007F7E2B" w:rsidRDefault="00C92569">
            <w:pPr>
              <w:spacing w:line="259" w:lineRule="auto"/>
              <w:rPr>
                <w:ins w:id="19683" w:author="V2" w:date="2025-04-14T14:19:00Z" w16du:dateUtc="2025-04-14T19:19:00Z"/>
              </w:rPr>
            </w:pPr>
            <w:ins w:id="19684"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15B8693C" w14:textId="77777777" w:rsidR="00C92569" w:rsidRPr="007F7E2B" w:rsidRDefault="00C92569">
            <w:pPr>
              <w:spacing w:line="259" w:lineRule="auto"/>
              <w:ind w:left="5"/>
              <w:rPr>
                <w:ins w:id="19685" w:author="V2" w:date="2025-04-14T14:19:00Z" w16du:dateUtc="2025-04-14T19:19:00Z"/>
              </w:rPr>
            </w:pPr>
            <w:ins w:id="19686" w:author="V2" w:date="2025-04-14T14:19:00Z" w16du:dateUtc="2025-04-14T19:19:00Z">
              <w:r w:rsidRPr="007F7E2B">
                <w:t xml:space="preserve">Amount of biomass burned  </w:t>
              </w:r>
            </w:ins>
          </w:p>
        </w:tc>
      </w:tr>
      <w:tr w:rsidR="00C92569" w:rsidRPr="007F7E2B" w14:paraId="75250529" w14:textId="77777777">
        <w:trPr>
          <w:trHeight w:val="336"/>
          <w:ins w:id="1968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7C707FC" w14:textId="77777777" w:rsidR="00C92569" w:rsidRPr="007F7E2B" w:rsidRDefault="00C92569">
            <w:pPr>
              <w:spacing w:line="259" w:lineRule="auto"/>
              <w:rPr>
                <w:ins w:id="19688" w:author="V2" w:date="2025-04-14T14:19:00Z" w16du:dateUtc="2025-04-14T19:19:00Z"/>
              </w:rPr>
            </w:pPr>
            <w:ins w:id="19689"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698A2E74" w14:textId="77777777" w:rsidR="00C92569" w:rsidRPr="007F7E2B" w:rsidRDefault="00C92569">
            <w:pPr>
              <w:spacing w:line="259" w:lineRule="auto"/>
              <w:ind w:left="5"/>
              <w:rPr>
                <w:ins w:id="19690" w:author="V2" w:date="2025-04-14T14:19:00Z" w16du:dateUtc="2025-04-14T19:19:00Z"/>
              </w:rPr>
            </w:pPr>
            <w:ins w:id="19691" w:author="V2" w:date="2025-04-14T14:19:00Z" w16du:dateUtc="2025-04-14T19:19:00Z">
              <w:r w:rsidRPr="007F7E2B">
                <w:t xml:space="preserve">Calculated </w:t>
              </w:r>
            </w:ins>
          </w:p>
        </w:tc>
      </w:tr>
      <w:tr w:rsidR="00C92569" w:rsidRPr="007F7E2B" w14:paraId="7F290126" w14:textId="77777777">
        <w:trPr>
          <w:trHeight w:val="545"/>
          <w:ins w:id="1969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843DAC0" w14:textId="77777777" w:rsidR="00C92569" w:rsidRPr="007F7E2B" w:rsidRDefault="00C92569">
            <w:pPr>
              <w:spacing w:line="259" w:lineRule="auto"/>
              <w:rPr>
                <w:ins w:id="19693" w:author="V2" w:date="2025-04-14T14:19:00Z" w16du:dateUtc="2025-04-14T19:19:00Z"/>
              </w:rPr>
            </w:pPr>
            <w:ins w:id="19694"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4E2BBE1B" w14:textId="77777777" w:rsidR="00C92569" w:rsidRPr="007F7E2B" w:rsidRDefault="00C92569">
            <w:pPr>
              <w:spacing w:line="259" w:lineRule="auto"/>
              <w:ind w:left="5"/>
              <w:rPr>
                <w:ins w:id="19695" w:author="V2" w:date="2025-04-14T14:19:00Z" w16du:dateUtc="2025-04-14T19:19:00Z"/>
              </w:rPr>
            </w:pPr>
            <w:ins w:id="19696" w:author="V2" w:date="2025-04-14T14:19:00Z" w16du:dateUtc="2025-04-14T19:19:00Z">
              <w:r w:rsidRPr="007F7E2B">
                <w:t xml:space="preserve">The amount of biomass burned </w:t>
              </w:r>
            </w:ins>
          </w:p>
        </w:tc>
      </w:tr>
      <w:tr w:rsidR="00C92569" w:rsidRPr="007F7E2B" w14:paraId="7E764FE7" w14:textId="77777777">
        <w:trPr>
          <w:trHeight w:val="332"/>
          <w:ins w:id="1969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31E0BDC" w14:textId="77777777" w:rsidR="00C92569" w:rsidRPr="007F7E2B" w:rsidRDefault="00C92569">
            <w:pPr>
              <w:spacing w:line="259" w:lineRule="auto"/>
              <w:rPr>
                <w:ins w:id="19698" w:author="V2" w:date="2025-04-14T14:19:00Z" w16du:dateUtc="2025-04-14T19:19:00Z"/>
              </w:rPr>
            </w:pPr>
            <w:ins w:id="19699"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12B9D6E8" w14:textId="77777777" w:rsidR="00C92569" w:rsidRPr="007F7E2B" w:rsidRDefault="00C92569">
            <w:pPr>
              <w:spacing w:line="259" w:lineRule="auto"/>
              <w:ind w:left="5"/>
              <w:rPr>
                <w:ins w:id="19700" w:author="V2" w:date="2025-04-14T14:19:00Z" w16du:dateUtc="2025-04-14T19:19:00Z"/>
              </w:rPr>
            </w:pPr>
            <w:ins w:id="19701" w:author="V2" w:date="2025-04-14T14:19:00Z" w16du:dateUtc="2025-04-14T19:19:00Z">
              <w:r w:rsidRPr="007F7E2B">
                <w:t xml:space="preserve">  </w:t>
              </w:r>
            </w:ins>
          </w:p>
        </w:tc>
      </w:tr>
    </w:tbl>
    <w:p w14:paraId="1BE45804" w14:textId="77777777" w:rsidR="00C92569" w:rsidRPr="007F7E2B" w:rsidRDefault="00C92569">
      <w:pPr>
        <w:spacing w:line="259" w:lineRule="auto"/>
        <w:ind w:left="720"/>
        <w:jc w:val="both"/>
        <w:rPr>
          <w:ins w:id="19702" w:author="V2" w:date="2025-04-14T14:19:00Z" w16du:dateUtc="2025-04-14T19:19:00Z"/>
        </w:rPr>
      </w:pPr>
      <w:ins w:id="19703" w:author="V2" w:date="2025-04-14T14:19:00Z" w16du:dateUtc="2025-04-14T19:19:00Z">
        <w:r w:rsidRPr="007F7E2B">
          <w:t xml:space="preserve"> </w:t>
        </w:r>
      </w:ins>
    </w:p>
    <w:tbl>
      <w:tblPr>
        <w:tblStyle w:val="TableGrid0"/>
        <w:tblW w:w="9938" w:type="dxa"/>
        <w:tblInd w:w="-12" w:type="dxa"/>
        <w:tblCellMar>
          <w:top w:w="48" w:type="dxa"/>
          <w:left w:w="106" w:type="dxa"/>
          <w:right w:w="115" w:type="dxa"/>
        </w:tblCellMar>
        <w:tblLook w:val="04A0" w:firstRow="1" w:lastRow="0" w:firstColumn="1" w:lastColumn="0" w:noHBand="0" w:noVBand="1"/>
      </w:tblPr>
      <w:tblGrid>
        <w:gridCol w:w="4875"/>
        <w:gridCol w:w="5063"/>
      </w:tblGrid>
      <w:tr w:rsidR="00C92569" w:rsidRPr="007F7E2B" w14:paraId="2F4345C1" w14:textId="77777777">
        <w:trPr>
          <w:trHeight w:val="348"/>
          <w:ins w:id="1970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211581D" w14:textId="77777777" w:rsidR="00C92569" w:rsidRPr="007F7E2B" w:rsidRDefault="00C92569">
            <w:pPr>
              <w:spacing w:line="259" w:lineRule="auto"/>
              <w:rPr>
                <w:ins w:id="19705" w:author="V2" w:date="2025-04-14T14:19:00Z" w16du:dateUtc="2025-04-14T19:19:00Z"/>
              </w:rPr>
            </w:pPr>
            <w:ins w:id="19706"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0E6E0F07" w14:textId="77777777" w:rsidR="00C92569" w:rsidRPr="007F7E2B" w:rsidRDefault="00C92569">
            <w:pPr>
              <w:spacing w:line="259" w:lineRule="auto"/>
              <w:ind w:left="5"/>
              <w:rPr>
                <w:ins w:id="19707" w:author="V2" w:date="2025-04-14T14:19:00Z" w16du:dateUtc="2025-04-14T19:19:00Z"/>
              </w:rPr>
            </w:pPr>
            <w:ins w:id="19708" w:author="V2" w:date="2025-04-14T14:19:00Z" w16du:dateUtc="2025-04-14T19:19:00Z">
              <w:r w:rsidRPr="007F7E2B">
                <w:rPr>
                  <w:rFonts w:ascii="Arial" w:eastAsia="Arial" w:hAnsi="Arial" w:cs="Arial"/>
                  <w:i/>
                </w:rPr>
                <w:t>OS</w:t>
              </w:r>
              <w:r w:rsidRPr="007F7E2B">
                <w:rPr>
                  <w:rFonts w:ascii="Arial" w:eastAsia="Arial" w:hAnsi="Arial" w:cs="Arial"/>
                  <w:i/>
                  <w:vertAlign w:val="subscript"/>
                </w:rPr>
                <w:t>burn</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43FE7564" w14:textId="77777777">
        <w:trPr>
          <w:trHeight w:val="335"/>
          <w:ins w:id="1970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2D7B828" w14:textId="77777777" w:rsidR="00C92569" w:rsidRPr="007F7E2B" w:rsidRDefault="00C92569">
            <w:pPr>
              <w:spacing w:line="259" w:lineRule="auto"/>
              <w:rPr>
                <w:ins w:id="19710" w:author="V2" w:date="2025-04-14T14:19:00Z" w16du:dateUtc="2025-04-14T19:19:00Z"/>
              </w:rPr>
            </w:pPr>
            <w:ins w:id="19711"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68C0B577" w14:textId="77777777" w:rsidR="00C92569" w:rsidRPr="007F7E2B" w:rsidRDefault="00C92569">
            <w:pPr>
              <w:spacing w:line="259" w:lineRule="auto"/>
              <w:ind w:left="5"/>
              <w:rPr>
                <w:ins w:id="19712" w:author="V2" w:date="2025-04-14T14:19:00Z" w16du:dateUtc="2025-04-14T19:19:00Z"/>
              </w:rPr>
            </w:pPr>
            <w:ins w:id="19713" w:author="V2" w:date="2025-04-14T14:19:00Z" w16du:dateUtc="2025-04-14T19:19:00Z">
              <w:r w:rsidRPr="007F7E2B">
                <w:t xml:space="preserve">Tonnes </w:t>
              </w:r>
            </w:ins>
          </w:p>
        </w:tc>
      </w:tr>
      <w:tr w:rsidR="00C92569" w:rsidRPr="007F7E2B" w14:paraId="12B3BA5A" w14:textId="77777777">
        <w:trPr>
          <w:trHeight w:val="335"/>
          <w:ins w:id="1971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3EA4B08" w14:textId="77777777" w:rsidR="00C92569" w:rsidRPr="007F7E2B" w:rsidRDefault="00C92569">
            <w:pPr>
              <w:spacing w:line="259" w:lineRule="auto"/>
              <w:rPr>
                <w:ins w:id="19715" w:author="V2" w:date="2025-04-14T14:19:00Z" w16du:dateUtc="2025-04-14T19:19:00Z"/>
              </w:rPr>
            </w:pPr>
            <w:ins w:id="19716"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1E4D333F" w14:textId="77777777" w:rsidR="00C92569" w:rsidRPr="007F7E2B" w:rsidRDefault="00C92569">
            <w:pPr>
              <w:spacing w:line="259" w:lineRule="auto"/>
              <w:ind w:left="5"/>
              <w:rPr>
                <w:ins w:id="19717" w:author="V2" w:date="2025-04-14T14:19:00Z" w16du:dateUtc="2025-04-14T19:19:00Z"/>
              </w:rPr>
            </w:pPr>
            <w:ins w:id="19718" w:author="V2" w:date="2025-04-14T14:19:00Z" w16du:dateUtc="2025-04-14T19:19:00Z">
              <w:r w:rsidRPr="007F7E2B">
                <w:t xml:space="preserve">Amount of organic soil burnt </w:t>
              </w:r>
            </w:ins>
          </w:p>
        </w:tc>
      </w:tr>
      <w:tr w:rsidR="00C92569" w:rsidRPr="007F7E2B" w14:paraId="3ED5E4F8" w14:textId="77777777">
        <w:trPr>
          <w:trHeight w:val="335"/>
          <w:ins w:id="1971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400C698" w14:textId="77777777" w:rsidR="00C92569" w:rsidRPr="007F7E2B" w:rsidRDefault="00C92569">
            <w:pPr>
              <w:spacing w:line="259" w:lineRule="auto"/>
              <w:rPr>
                <w:ins w:id="19720" w:author="V2" w:date="2025-04-14T14:19:00Z" w16du:dateUtc="2025-04-14T19:19:00Z"/>
              </w:rPr>
            </w:pPr>
            <w:ins w:id="19721"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7CCF7C06" w14:textId="77777777" w:rsidR="00C92569" w:rsidRPr="007F7E2B" w:rsidRDefault="00C92569">
            <w:pPr>
              <w:spacing w:line="259" w:lineRule="auto"/>
              <w:ind w:left="5"/>
              <w:rPr>
                <w:ins w:id="19722" w:author="V2" w:date="2025-04-14T14:19:00Z" w16du:dateUtc="2025-04-14T19:19:00Z"/>
              </w:rPr>
            </w:pPr>
            <w:ins w:id="19723" w:author="V2" w:date="2025-04-14T14:19:00Z" w16du:dateUtc="2025-04-14T19:19:00Z">
              <w:r w:rsidRPr="007F7E2B">
                <w:t xml:space="preserve">Calculated </w:t>
              </w:r>
            </w:ins>
          </w:p>
        </w:tc>
      </w:tr>
      <w:tr w:rsidR="00C92569" w:rsidRPr="007F7E2B" w14:paraId="46217338" w14:textId="77777777">
        <w:trPr>
          <w:trHeight w:val="545"/>
          <w:ins w:id="1972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EBDE26D" w14:textId="77777777" w:rsidR="00C92569" w:rsidRPr="007F7E2B" w:rsidRDefault="00C92569">
            <w:pPr>
              <w:spacing w:line="259" w:lineRule="auto"/>
              <w:rPr>
                <w:ins w:id="19725" w:author="V2" w:date="2025-04-14T14:19:00Z" w16du:dateUtc="2025-04-14T19:19:00Z"/>
              </w:rPr>
            </w:pPr>
            <w:ins w:id="19726"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45A42B64" w14:textId="77777777" w:rsidR="00C92569" w:rsidRPr="007F7E2B" w:rsidRDefault="00C92569">
            <w:pPr>
              <w:spacing w:line="259" w:lineRule="auto"/>
              <w:ind w:left="5"/>
              <w:rPr>
                <w:ins w:id="19727" w:author="V2" w:date="2025-04-14T14:19:00Z" w16du:dateUtc="2025-04-14T19:19:00Z"/>
              </w:rPr>
            </w:pPr>
            <w:ins w:id="19728" w:author="V2" w:date="2025-04-14T14:19:00Z" w16du:dateUtc="2025-04-14T19:19:00Z">
              <w:r w:rsidRPr="007F7E2B">
                <w:t xml:space="preserve">The amount of organic soil burnt </w:t>
              </w:r>
            </w:ins>
          </w:p>
        </w:tc>
      </w:tr>
      <w:tr w:rsidR="00C92569" w:rsidRPr="007F7E2B" w14:paraId="190EF82C" w14:textId="77777777">
        <w:trPr>
          <w:trHeight w:val="334"/>
          <w:ins w:id="1972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C4E07A9" w14:textId="77777777" w:rsidR="00C92569" w:rsidRPr="007F7E2B" w:rsidRDefault="00C92569">
            <w:pPr>
              <w:spacing w:line="259" w:lineRule="auto"/>
              <w:rPr>
                <w:ins w:id="19730" w:author="V2" w:date="2025-04-14T14:19:00Z" w16du:dateUtc="2025-04-14T19:19:00Z"/>
              </w:rPr>
            </w:pPr>
            <w:ins w:id="19731" w:author="V2" w:date="2025-04-14T14:19:00Z" w16du:dateUtc="2025-04-14T19:19:00Z">
              <w:r w:rsidRPr="007F7E2B">
                <w:lastRenderedPageBreak/>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2888897B" w14:textId="77777777" w:rsidR="00C92569" w:rsidRPr="007F7E2B" w:rsidRDefault="00C92569">
            <w:pPr>
              <w:spacing w:line="259" w:lineRule="auto"/>
              <w:ind w:left="5"/>
              <w:rPr>
                <w:ins w:id="19732" w:author="V2" w:date="2025-04-14T14:19:00Z" w16du:dateUtc="2025-04-14T19:19:00Z"/>
              </w:rPr>
            </w:pPr>
            <w:ins w:id="19733" w:author="V2" w:date="2025-04-14T14:19:00Z" w16du:dateUtc="2025-04-14T19:19:00Z">
              <w:r w:rsidRPr="007F7E2B">
                <w:t xml:space="preserve">  </w:t>
              </w:r>
            </w:ins>
          </w:p>
        </w:tc>
      </w:tr>
    </w:tbl>
    <w:p w14:paraId="6E536435" w14:textId="77777777" w:rsidR="00C92569" w:rsidRPr="007F7E2B" w:rsidRDefault="00C92569">
      <w:pPr>
        <w:spacing w:line="259" w:lineRule="auto"/>
        <w:ind w:left="720"/>
        <w:jc w:val="both"/>
        <w:rPr>
          <w:ins w:id="19734" w:author="V2" w:date="2025-04-14T14:19:00Z" w16du:dateUtc="2025-04-14T19:19:00Z"/>
        </w:rPr>
      </w:pPr>
      <w:ins w:id="19735" w:author="V2" w:date="2025-04-14T14:19:00Z" w16du:dateUtc="2025-04-14T19:19:00Z">
        <w:r w:rsidRPr="007F7E2B">
          <w:t xml:space="preserve"> </w:t>
        </w:r>
      </w:ins>
    </w:p>
    <w:tbl>
      <w:tblPr>
        <w:tblStyle w:val="TableGrid0"/>
        <w:tblW w:w="9938" w:type="dxa"/>
        <w:tblInd w:w="-12" w:type="dxa"/>
        <w:tblCellMar>
          <w:top w:w="47" w:type="dxa"/>
          <w:left w:w="106" w:type="dxa"/>
          <w:right w:w="115" w:type="dxa"/>
        </w:tblCellMar>
        <w:tblLook w:val="04A0" w:firstRow="1" w:lastRow="0" w:firstColumn="1" w:lastColumn="0" w:noHBand="0" w:noVBand="1"/>
      </w:tblPr>
      <w:tblGrid>
        <w:gridCol w:w="4875"/>
        <w:gridCol w:w="5063"/>
      </w:tblGrid>
      <w:tr w:rsidR="00C92569" w:rsidRPr="007F7E2B" w14:paraId="46BF7EEF" w14:textId="77777777">
        <w:trPr>
          <w:trHeight w:val="348"/>
          <w:ins w:id="1973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0383640" w14:textId="77777777" w:rsidR="00C92569" w:rsidRPr="007F7E2B" w:rsidRDefault="00C92569">
            <w:pPr>
              <w:spacing w:line="259" w:lineRule="auto"/>
              <w:rPr>
                <w:ins w:id="19737" w:author="V2" w:date="2025-04-14T14:19:00Z" w16du:dateUtc="2025-04-14T19:19:00Z"/>
              </w:rPr>
            </w:pPr>
            <w:ins w:id="19738"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5785E56E" w14:textId="77777777" w:rsidR="00C92569" w:rsidRPr="007F7E2B" w:rsidRDefault="00C92569">
            <w:pPr>
              <w:spacing w:line="259" w:lineRule="auto"/>
              <w:ind w:left="5"/>
              <w:rPr>
                <w:ins w:id="19739" w:author="V2" w:date="2025-04-14T14:19:00Z" w16du:dateUtc="2025-04-14T19:19:00Z"/>
              </w:rPr>
            </w:pPr>
            <w:ins w:id="19740" w:author="V2" w:date="2025-04-14T14:19:00Z" w16du:dateUtc="2025-04-14T19:19:00Z">
              <w:r w:rsidRPr="007F7E2B">
                <w:rPr>
                  <w:rFonts w:ascii="Arial" w:eastAsia="Arial" w:hAnsi="Arial" w:cs="Arial"/>
                  <w:i/>
                </w:rPr>
                <w:t>Bdw</w:t>
              </w:r>
              <w:r w:rsidRPr="007F7E2B">
                <w:rPr>
                  <w:rFonts w:ascii="Arial" w:eastAsia="Arial" w:hAnsi="Arial" w:cs="Arial"/>
                  <w:i/>
                  <w:vertAlign w:val="subscript"/>
                </w:rPr>
                <w:t>burn</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35E52051" w14:textId="77777777">
        <w:trPr>
          <w:trHeight w:val="335"/>
          <w:ins w:id="1974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B7565B9" w14:textId="77777777" w:rsidR="00C92569" w:rsidRPr="007F7E2B" w:rsidRDefault="00C92569">
            <w:pPr>
              <w:spacing w:line="259" w:lineRule="auto"/>
              <w:rPr>
                <w:ins w:id="19742" w:author="V2" w:date="2025-04-14T14:19:00Z" w16du:dateUtc="2025-04-14T19:19:00Z"/>
              </w:rPr>
            </w:pPr>
            <w:ins w:id="19743"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21CC4E50" w14:textId="77777777" w:rsidR="00C92569" w:rsidRPr="007F7E2B" w:rsidRDefault="00C92569">
            <w:pPr>
              <w:spacing w:line="259" w:lineRule="auto"/>
              <w:ind w:left="5"/>
              <w:rPr>
                <w:ins w:id="19744" w:author="V2" w:date="2025-04-14T14:19:00Z" w16du:dateUtc="2025-04-14T19:19:00Z"/>
              </w:rPr>
            </w:pPr>
            <w:ins w:id="19745" w:author="V2" w:date="2025-04-14T14:19:00Z" w16du:dateUtc="2025-04-14T19:19:00Z">
              <w:r w:rsidRPr="007F7E2B">
                <w:t xml:space="preserve">Tonnes  </w:t>
              </w:r>
            </w:ins>
          </w:p>
        </w:tc>
      </w:tr>
      <w:tr w:rsidR="00C92569" w:rsidRPr="007F7E2B" w14:paraId="1B0BF20D" w14:textId="77777777">
        <w:trPr>
          <w:trHeight w:val="335"/>
          <w:ins w:id="1974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2158151" w14:textId="77777777" w:rsidR="00C92569" w:rsidRPr="007F7E2B" w:rsidRDefault="00C92569">
            <w:pPr>
              <w:spacing w:line="259" w:lineRule="auto"/>
              <w:rPr>
                <w:ins w:id="19747" w:author="V2" w:date="2025-04-14T14:19:00Z" w16du:dateUtc="2025-04-14T19:19:00Z"/>
              </w:rPr>
            </w:pPr>
            <w:ins w:id="19748"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7E0EDB9C" w14:textId="77777777" w:rsidR="00C92569" w:rsidRPr="007F7E2B" w:rsidRDefault="00C92569">
            <w:pPr>
              <w:spacing w:line="259" w:lineRule="auto"/>
              <w:ind w:left="5"/>
              <w:rPr>
                <w:ins w:id="19749" w:author="V2" w:date="2025-04-14T14:19:00Z" w16du:dateUtc="2025-04-14T19:19:00Z"/>
              </w:rPr>
            </w:pPr>
            <w:ins w:id="19750" w:author="V2" w:date="2025-04-14T14:19:00Z" w16du:dateUtc="2025-04-14T19:19:00Z">
              <w:r w:rsidRPr="007F7E2B">
                <w:t xml:space="preserve">Amount of dead wood burnt </w:t>
              </w:r>
            </w:ins>
          </w:p>
        </w:tc>
      </w:tr>
      <w:tr w:rsidR="00C92569" w:rsidRPr="007F7E2B" w14:paraId="461500DB" w14:textId="77777777">
        <w:trPr>
          <w:trHeight w:val="335"/>
          <w:ins w:id="1975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451924C" w14:textId="77777777" w:rsidR="00C92569" w:rsidRPr="007F7E2B" w:rsidRDefault="00C92569">
            <w:pPr>
              <w:spacing w:line="259" w:lineRule="auto"/>
              <w:rPr>
                <w:ins w:id="19752" w:author="V2" w:date="2025-04-14T14:19:00Z" w16du:dateUtc="2025-04-14T19:19:00Z"/>
              </w:rPr>
            </w:pPr>
            <w:ins w:id="19753"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38664294" w14:textId="77777777" w:rsidR="00C92569" w:rsidRPr="007F7E2B" w:rsidRDefault="00C92569">
            <w:pPr>
              <w:spacing w:line="259" w:lineRule="auto"/>
              <w:ind w:left="5"/>
              <w:rPr>
                <w:ins w:id="19754" w:author="V2" w:date="2025-04-14T14:19:00Z" w16du:dateUtc="2025-04-14T19:19:00Z"/>
              </w:rPr>
            </w:pPr>
            <w:ins w:id="19755" w:author="V2" w:date="2025-04-14T14:19:00Z" w16du:dateUtc="2025-04-14T19:19:00Z">
              <w:r w:rsidRPr="007F7E2B">
                <w:t xml:space="preserve">Calculated </w:t>
              </w:r>
            </w:ins>
          </w:p>
        </w:tc>
      </w:tr>
      <w:tr w:rsidR="00C92569" w:rsidRPr="007F7E2B" w14:paraId="139D399A" w14:textId="77777777">
        <w:trPr>
          <w:trHeight w:val="545"/>
          <w:ins w:id="1975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ECEAA46" w14:textId="77777777" w:rsidR="00C92569" w:rsidRPr="007F7E2B" w:rsidRDefault="00C92569">
            <w:pPr>
              <w:spacing w:line="259" w:lineRule="auto"/>
              <w:rPr>
                <w:ins w:id="19757" w:author="V2" w:date="2025-04-14T14:19:00Z" w16du:dateUtc="2025-04-14T19:19:00Z"/>
              </w:rPr>
            </w:pPr>
            <w:ins w:id="19758"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49671BAB" w14:textId="77777777" w:rsidR="00C92569" w:rsidRPr="007F7E2B" w:rsidRDefault="00C92569">
            <w:pPr>
              <w:spacing w:line="259" w:lineRule="auto"/>
              <w:ind w:left="5"/>
              <w:rPr>
                <w:ins w:id="19759" w:author="V2" w:date="2025-04-14T14:19:00Z" w16du:dateUtc="2025-04-14T19:19:00Z"/>
              </w:rPr>
            </w:pPr>
            <w:ins w:id="19760" w:author="V2" w:date="2025-04-14T14:19:00Z" w16du:dateUtc="2025-04-14T19:19:00Z">
              <w:r w:rsidRPr="007F7E2B">
                <w:t xml:space="preserve">the amount of dead wood burnt </w:t>
              </w:r>
            </w:ins>
          </w:p>
        </w:tc>
      </w:tr>
      <w:tr w:rsidR="00C92569" w:rsidRPr="007F7E2B" w14:paraId="1FE59ED7" w14:textId="77777777">
        <w:trPr>
          <w:trHeight w:val="332"/>
          <w:ins w:id="1976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1B7918E" w14:textId="77777777" w:rsidR="00C92569" w:rsidRPr="007F7E2B" w:rsidRDefault="00C92569">
            <w:pPr>
              <w:spacing w:line="259" w:lineRule="auto"/>
              <w:rPr>
                <w:ins w:id="19762" w:author="V2" w:date="2025-04-14T14:19:00Z" w16du:dateUtc="2025-04-14T19:19:00Z"/>
              </w:rPr>
            </w:pPr>
            <w:ins w:id="19763"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4A57A870" w14:textId="77777777" w:rsidR="00C92569" w:rsidRPr="007F7E2B" w:rsidRDefault="00C92569">
            <w:pPr>
              <w:spacing w:line="259" w:lineRule="auto"/>
              <w:ind w:left="5"/>
              <w:rPr>
                <w:ins w:id="19764" w:author="V2" w:date="2025-04-14T14:19:00Z" w16du:dateUtc="2025-04-14T19:19:00Z"/>
              </w:rPr>
            </w:pPr>
            <w:ins w:id="19765" w:author="V2" w:date="2025-04-14T14:19:00Z" w16du:dateUtc="2025-04-14T19:19:00Z">
              <w:r w:rsidRPr="007F7E2B">
                <w:t xml:space="preserve">  </w:t>
              </w:r>
            </w:ins>
          </w:p>
        </w:tc>
      </w:tr>
    </w:tbl>
    <w:p w14:paraId="470B62E4" w14:textId="77777777" w:rsidR="00C92569" w:rsidRPr="007F7E2B" w:rsidRDefault="00C92569">
      <w:pPr>
        <w:spacing w:after="223" w:line="259" w:lineRule="auto"/>
        <w:ind w:left="720"/>
        <w:jc w:val="both"/>
        <w:rPr>
          <w:ins w:id="19766" w:author="V2" w:date="2025-04-14T14:19:00Z" w16du:dateUtc="2025-04-14T19:19:00Z"/>
        </w:rPr>
      </w:pPr>
      <w:ins w:id="19767" w:author="V2" w:date="2025-04-14T14:19:00Z" w16du:dateUtc="2025-04-14T19:19:00Z">
        <w:r w:rsidRPr="007F7E2B">
          <w:t xml:space="preserve"> </w:t>
        </w:r>
      </w:ins>
    </w:p>
    <w:p w14:paraId="1ADD94EE" w14:textId="77777777" w:rsidR="00C92569" w:rsidRPr="007F7E2B" w:rsidRDefault="00C92569">
      <w:pPr>
        <w:spacing w:after="223" w:line="259" w:lineRule="auto"/>
        <w:ind w:left="720"/>
        <w:jc w:val="both"/>
        <w:rPr>
          <w:ins w:id="19768" w:author="V2" w:date="2025-04-14T14:19:00Z" w16du:dateUtc="2025-04-14T19:19:00Z"/>
        </w:rPr>
      </w:pPr>
      <w:ins w:id="19769" w:author="V2" w:date="2025-04-14T14:19:00Z" w16du:dateUtc="2025-04-14T19:19:00Z">
        <w:r w:rsidRPr="007F7E2B">
          <w:t xml:space="preserve"> </w:t>
        </w:r>
      </w:ins>
    </w:p>
    <w:p w14:paraId="41A7289B" w14:textId="77777777" w:rsidR="00C92569" w:rsidRPr="007F7E2B" w:rsidRDefault="00C92569">
      <w:pPr>
        <w:spacing w:after="223" w:line="259" w:lineRule="auto"/>
        <w:ind w:left="720"/>
        <w:jc w:val="both"/>
        <w:rPr>
          <w:ins w:id="19770" w:author="V2" w:date="2025-04-14T14:19:00Z" w16du:dateUtc="2025-04-14T19:19:00Z"/>
        </w:rPr>
      </w:pPr>
      <w:ins w:id="19771" w:author="V2" w:date="2025-04-14T14:19:00Z" w16du:dateUtc="2025-04-14T19:19:00Z">
        <w:r w:rsidRPr="007F7E2B">
          <w:t xml:space="preserve"> </w:t>
        </w:r>
      </w:ins>
    </w:p>
    <w:p w14:paraId="44CD9A59" w14:textId="77777777" w:rsidR="00C92569" w:rsidRPr="007F7E2B" w:rsidRDefault="00C92569">
      <w:pPr>
        <w:spacing w:line="259" w:lineRule="auto"/>
        <w:ind w:left="720"/>
        <w:jc w:val="both"/>
        <w:rPr>
          <w:ins w:id="19772" w:author="V2" w:date="2025-04-14T14:19:00Z" w16du:dateUtc="2025-04-14T19:19:00Z"/>
        </w:rPr>
      </w:pPr>
      <w:ins w:id="19773" w:author="V2" w:date="2025-04-14T14:19:00Z" w16du:dateUtc="2025-04-14T19:19:00Z">
        <w:r w:rsidRPr="007F7E2B">
          <w:t xml:space="preserve"> </w:t>
        </w:r>
      </w:ins>
    </w:p>
    <w:p w14:paraId="1EA73295" w14:textId="77777777" w:rsidR="00C92569" w:rsidRPr="007F7E2B" w:rsidRDefault="00C92569">
      <w:pPr>
        <w:spacing w:line="259" w:lineRule="auto"/>
        <w:ind w:left="720"/>
        <w:jc w:val="both"/>
        <w:rPr>
          <w:ins w:id="19774" w:author="V2" w:date="2025-04-14T14:19:00Z" w16du:dateUtc="2025-04-14T19:19:00Z"/>
        </w:rPr>
      </w:pPr>
      <w:ins w:id="19775" w:author="V2" w:date="2025-04-14T14:19:00Z" w16du:dateUtc="2025-04-14T19:19:00Z">
        <w:r w:rsidRPr="007F7E2B">
          <w:t xml:space="preserve"> </w:t>
        </w:r>
      </w:ins>
    </w:p>
    <w:tbl>
      <w:tblPr>
        <w:tblStyle w:val="TableGrid0"/>
        <w:tblW w:w="9938" w:type="dxa"/>
        <w:tblInd w:w="-12" w:type="dxa"/>
        <w:tblCellMar>
          <w:top w:w="47" w:type="dxa"/>
          <w:left w:w="106" w:type="dxa"/>
          <w:right w:w="115" w:type="dxa"/>
        </w:tblCellMar>
        <w:tblLook w:val="04A0" w:firstRow="1" w:lastRow="0" w:firstColumn="1" w:lastColumn="0" w:noHBand="0" w:noVBand="1"/>
      </w:tblPr>
      <w:tblGrid>
        <w:gridCol w:w="4875"/>
        <w:gridCol w:w="5063"/>
      </w:tblGrid>
      <w:tr w:rsidR="00C92569" w:rsidRPr="007F7E2B" w14:paraId="0EAFE2DE" w14:textId="77777777">
        <w:trPr>
          <w:trHeight w:val="348"/>
          <w:ins w:id="1977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F4C4756" w14:textId="77777777" w:rsidR="00C92569" w:rsidRPr="007F7E2B" w:rsidRDefault="00C92569">
            <w:pPr>
              <w:spacing w:line="259" w:lineRule="auto"/>
              <w:rPr>
                <w:ins w:id="19777" w:author="V2" w:date="2025-04-14T14:19:00Z" w16du:dateUtc="2025-04-14T19:19:00Z"/>
              </w:rPr>
            </w:pPr>
            <w:ins w:id="19778" w:author="V2" w:date="2025-04-14T14:19:00Z" w16du:dateUtc="2025-04-14T19:19:00Z">
              <w:r w:rsidRPr="007F7E2B">
                <w:rPr>
                  <w:rFonts w:ascii="Arial" w:eastAsia="Arial" w:hAnsi="Arial" w:cs="Arial"/>
                  <w:b/>
                </w:rPr>
                <w:t>Data Unit / Parameter:</w:t>
              </w:r>
              <w:r w:rsidRPr="007F7E2B">
                <w:t xml:space="preserve"> </w:t>
              </w:r>
            </w:ins>
          </w:p>
        </w:tc>
        <w:tc>
          <w:tcPr>
            <w:tcW w:w="5063" w:type="dxa"/>
            <w:tcBorders>
              <w:top w:val="single" w:sz="8" w:space="0" w:color="000000"/>
              <w:left w:val="single" w:sz="8" w:space="0" w:color="000000"/>
              <w:bottom w:val="single" w:sz="8" w:space="0" w:color="000000"/>
              <w:right w:val="single" w:sz="8" w:space="0" w:color="000000"/>
            </w:tcBorders>
          </w:tcPr>
          <w:p w14:paraId="7C597379" w14:textId="77777777" w:rsidR="00C92569" w:rsidRPr="007F7E2B" w:rsidRDefault="00C92569">
            <w:pPr>
              <w:spacing w:line="259" w:lineRule="auto"/>
              <w:ind w:left="5"/>
              <w:rPr>
                <w:ins w:id="19779" w:author="V2" w:date="2025-04-14T14:19:00Z" w16du:dateUtc="2025-04-14T19:19:00Z"/>
              </w:rPr>
            </w:pPr>
            <w:ins w:id="19780" w:author="V2" w:date="2025-04-14T14:19:00Z" w16du:dateUtc="2025-04-14T19:19:00Z">
              <w:r w:rsidRPr="007F7E2B">
                <w:rPr>
                  <w:rFonts w:ascii="Arial" w:eastAsia="Arial" w:hAnsi="Arial" w:cs="Arial"/>
                  <w:i/>
                </w:rPr>
                <w:t>WB</w:t>
              </w:r>
              <w:r w:rsidRPr="007F7E2B">
                <w:rPr>
                  <w:rFonts w:ascii="Arial" w:eastAsia="Arial" w:hAnsi="Arial" w:cs="Arial"/>
                  <w:i/>
                  <w:vertAlign w:val="subscript"/>
                </w:rPr>
                <w:t>burn</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7FCBEA41" w14:textId="77777777">
        <w:trPr>
          <w:trHeight w:val="335"/>
          <w:ins w:id="1978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C9F2682" w14:textId="77777777" w:rsidR="00C92569" w:rsidRPr="007F7E2B" w:rsidRDefault="00C92569">
            <w:pPr>
              <w:spacing w:line="259" w:lineRule="auto"/>
              <w:rPr>
                <w:ins w:id="19782" w:author="V2" w:date="2025-04-14T14:19:00Z" w16du:dateUtc="2025-04-14T19:19:00Z"/>
              </w:rPr>
            </w:pPr>
            <w:ins w:id="19783"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5095041F" w14:textId="77777777" w:rsidR="00C92569" w:rsidRPr="007F7E2B" w:rsidRDefault="00C92569">
            <w:pPr>
              <w:spacing w:line="259" w:lineRule="auto"/>
              <w:ind w:left="5"/>
              <w:rPr>
                <w:ins w:id="19784" w:author="V2" w:date="2025-04-14T14:19:00Z" w16du:dateUtc="2025-04-14T19:19:00Z"/>
              </w:rPr>
            </w:pPr>
            <w:ins w:id="19785" w:author="V2" w:date="2025-04-14T14:19:00Z" w16du:dateUtc="2025-04-14T19:19:00Z">
              <w:r w:rsidRPr="007F7E2B">
                <w:t xml:space="preserve">Tonnes </w:t>
              </w:r>
            </w:ins>
          </w:p>
        </w:tc>
      </w:tr>
      <w:tr w:rsidR="00C92569" w:rsidRPr="007F7E2B" w14:paraId="3C56532F" w14:textId="77777777">
        <w:trPr>
          <w:trHeight w:val="335"/>
          <w:ins w:id="1978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CE6CD61" w14:textId="77777777" w:rsidR="00C92569" w:rsidRPr="007F7E2B" w:rsidRDefault="00C92569">
            <w:pPr>
              <w:spacing w:line="259" w:lineRule="auto"/>
              <w:rPr>
                <w:ins w:id="19787" w:author="V2" w:date="2025-04-14T14:19:00Z" w16du:dateUtc="2025-04-14T19:19:00Z"/>
              </w:rPr>
            </w:pPr>
            <w:ins w:id="19788"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4D61CF30" w14:textId="77777777" w:rsidR="00C92569" w:rsidRPr="007F7E2B" w:rsidRDefault="00C92569">
            <w:pPr>
              <w:spacing w:line="259" w:lineRule="auto"/>
              <w:ind w:left="5"/>
              <w:rPr>
                <w:ins w:id="19789" w:author="V2" w:date="2025-04-14T14:19:00Z" w16du:dateUtc="2025-04-14T19:19:00Z"/>
              </w:rPr>
            </w:pPr>
            <w:ins w:id="19790" w:author="V2" w:date="2025-04-14T14:19:00Z" w16du:dateUtc="2025-04-14T19:19:00Z">
              <w:r w:rsidRPr="007F7E2B">
                <w:t xml:space="preserve">Amount of living woody biomass burnt </w:t>
              </w:r>
            </w:ins>
          </w:p>
        </w:tc>
      </w:tr>
      <w:tr w:rsidR="00C92569" w:rsidRPr="007F7E2B" w14:paraId="25345390" w14:textId="77777777">
        <w:trPr>
          <w:trHeight w:val="335"/>
          <w:ins w:id="1979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6C1F762" w14:textId="77777777" w:rsidR="00C92569" w:rsidRPr="007F7E2B" w:rsidRDefault="00C92569">
            <w:pPr>
              <w:spacing w:line="259" w:lineRule="auto"/>
              <w:rPr>
                <w:ins w:id="19792" w:author="V2" w:date="2025-04-14T14:19:00Z" w16du:dateUtc="2025-04-14T19:19:00Z"/>
              </w:rPr>
            </w:pPr>
            <w:ins w:id="19793"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6A3C451D" w14:textId="77777777" w:rsidR="00C92569" w:rsidRPr="007F7E2B" w:rsidRDefault="00C92569">
            <w:pPr>
              <w:spacing w:line="259" w:lineRule="auto"/>
              <w:ind w:left="5"/>
              <w:rPr>
                <w:ins w:id="19794" w:author="V2" w:date="2025-04-14T14:19:00Z" w16du:dateUtc="2025-04-14T19:19:00Z"/>
              </w:rPr>
            </w:pPr>
            <w:ins w:id="19795" w:author="V2" w:date="2025-04-14T14:19:00Z" w16du:dateUtc="2025-04-14T19:19:00Z">
              <w:r w:rsidRPr="007F7E2B">
                <w:t xml:space="preserve">Calculated </w:t>
              </w:r>
            </w:ins>
          </w:p>
        </w:tc>
      </w:tr>
      <w:tr w:rsidR="00C92569" w:rsidRPr="007F7E2B" w14:paraId="35593846" w14:textId="77777777">
        <w:trPr>
          <w:trHeight w:val="545"/>
          <w:ins w:id="1979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3766F9C" w14:textId="77777777" w:rsidR="00C92569" w:rsidRPr="007F7E2B" w:rsidRDefault="00C92569">
            <w:pPr>
              <w:spacing w:line="259" w:lineRule="auto"/>
              <w:rPr>
                <w:ins w:id="19797" w:author="V2" w:date="2025-04-14T14:19:00Z" w16du:dateUtc="2025-04-14T19:19:00Z"/>
              </w:rPr>
            </w:pPr>
            <w:ins w:id="19798"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51A4ABA2" w14:textId="77777777" w:rsidR="00C92569" w:rsidRPr="007F7E2B" w:rsidRDefault="00C92569">
            <w:pPr>
              <w:spacing w:line="259" w:lineRule="auto"/>
              <w:ind w:left="5"/>
              <w:rPr>
                <w:ins w:id="19799" w:author="V2" w:date="2025-04-14T14:19:00Z" w16du:dateUtc="2025-04-14T19:19:00Z"/>
              </w:rPr>
            </w:pPr>
            <w:ins w:id="19800" w:author="V2" w:date="2025-04-14T14:19:00Z" w16du:dateUtc="2025-04-14T19:19:00Z">
              <w:r w:rsidRPr="007F7E2B">
                <w:t xml:space="preserve">The amount of living woody biomass burnt </w:t>
              </w:r>
            </w:ins>
          </w:p>
        </w:tc>
      </w:tr>
      <w:tr w:rsidR="00C92569" w:rsidRPr="007F7E2B" w14:paraId="1F0DBDFC" w14:textId="77777777">
        <w:trPr>
          <w:trHeight w:val="332"/>
          <w:ins w:id="1980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AD0A7C7" w14:textId="77777777" w:rsidR="00C92569" w:rsidRPr="007F7E2B" w:rsidRDefault="00C92569">
            <w:pPr>
              <w:spacing w:line="259" w:lineRule="auto"/>
              <w:rPr>
                <w:ins w:id="19802" w:author="V2" w:date="2025-04-14T14:19:00Z" w16du:dateUtc="2025-04-14T19:19:00Z"/>
              </w:rPr>
            </w:pPr>
            <w:ins w:id="19803"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71C148AB" w14:textId="77777777" w:rsidR="00C92569" w:rsidRPr="007F7E2B" w:rsidRDefault="00C92569">
            <w:pPr>
              <w:spacing w:line="259" w:lineRule="auto"/>
              <w:ind w:left="5"/>
              <w:rPr>
                <w:ins w:id="19804" w:author="V2" w:date="2025-04-14T14:19:00Z" w16du:dateUtc="2025-04-14T19:19:00Z"/>
              </w:rPr>
            </w:pPr>
            <w:ins w:id="19805" w:author="V2" w:date="2025-04-14T14:19:00Z" w16du:dateUtc="2025-04-14T19:19:00Z">
              <w:r w:rsidRPr="007F7E2B">
                <w:t xml:space="preserve">  </w:t>
              </w:r>
            </w:ins>
          </w:p>
        </w:tc>
      </w:tr>
    </w:tbl>
    <w:p w14:paraId="6D3E3BBE" w14:textId="77777777" w:rsidR="00C92569" w:rsidRPr="007F7E2B" w:rsidRDefault="00C92569">
      <w:pPr>
        <w:spacing w:line="259" w:lineRule="auto"/>
        <w:ind w:left="720"/>
        <w:jc w:val="both"/>
        <w:rPr>
          <w:ins w:id="19806" w:author="V2" w:date="2025-04-14T14:19:00Z" w16du:dateUtc="2025-04-14T19:19:00Z"/>
        </w:rPr>
      </w:pPr>
      <w:ins w:id="19807" w:author="V2" w:date="2025-04-14T14:19:00Z" w16du:dateUtc="2025-04-14T19:19:00Z">
        <w:r w:rsidRPr="007F7E2B">
          <w:t xml:space="preserve"> </w:t>
        </w:r>
      </w:ins>
    </w:p>
    <w:tbl>
      <w:tblPr>
        <w:tblStyle w:val="TableGrid0"/>
        <w:tblW w:w="9938" w:type="dxa"/>
        <w:tblInd w:w="-12" w:type="dxa"/>
        <w:tblCellMar>
          <w:top w:w="15" w:type="dxa"/>
          <w:left w:w="106" w:type="dxa"/>
          <w:right w:w="115" w:type="dxa"/>
        </w:tblCellMar>
        <w:tblLook w:val="04A0" w:firstRow="1" w:lastRow="0" w:firstColumn="1" w:lastColumn="0" w:noHBand="0" w:noVBand="1"/>
      </w:tblPr>
      <w:tblGrid>
        <w:gridCol w:w="4875"/>
        <w:gridCol w:w="5063"/>
      </w:tblGrid>
      <w:tr w:rsidR="00C92569" w:rsidRPr="007F7E2B" w14:paraId="72A676BD" w14:textId="77777777">
        <w:trPr>
          <w:trHeight w:val="347"/>
          <w:ins w:id="19808"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786E801" w14:textId="77777777" w:rsidR="00C92569" w:rsidRPr="007F7E2B" w:rsidRDefault="00C92569">
            <w:pPr>
              <w:spacing w:line="259" w:lineRule="auto"/>
              <w:rPr>
                <w:ins w:id="19809" w:author="V2" w:date="2025-04-14T14:19:00Z" w16du:dateUtc="2025-04-14T19:19:00Z"/>
              </w:rPr>
            </w:pPr>
            <w:ins w:id="19810"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5D7F2B21" w14:textId="77777777" w:rsidR="00C92569" w:rsidRPr="007F7E2B" w:rsidRDefault="00C92569">
            <w:pPr>
              <w:spacing w:line="259" w:lineRule="auto"/>
              <w:ind w:left="5"/>
              <w:rPr>
                <w:ins w:id="19811" w:author="V2" w:date="2025-04-14T14:19:00Z" w16du:dateUtc="2025-04-14T19:19:00Z"/>
              </w:rPr>
            </w:pPr>
            <w:ins w:id="19812" w:author="V2" w:date="2025-04-14T14:19:00Z" w16du:dateUtc="2025-04-14T19:19:00Z">
              <w:r w:rsidRPr="007F7E2B">
                <w:rPr>
                  <w:rFonts w:ascii="Arial" w:eastAsia="Arial" w:hAnsi="Arial" w:cs="Arial"/>
                  <w:i/>
                </w:rPr>
                <w:t>Bsm</w:t>
              </w:r>
              <w:r w:rsidRPr="007F7E2B">
                <w:rPr>
                  <w:rFonts w:ascii="Arial" w:eastAsia="Arial" w:hAnsi="Arial" w:cs="Arial"/>
                  <w:i/>
                  <w:vertAlign w:val="subscript"/>
                </w:rPr>
                <w:t>burn</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2007A1EE" w14:textId="77777777">
        <w:trPr>
          <w:trHeight w:val="336"/>
          <w:ins w:id="19813"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726241F" w14:textId="77777777" w:rsidR="00C92569" w:rsidRPr="007F7E2B" w:rsidRDefault="00C92569">
            <w:pPr>
              <w:spacing w:line="259" w:lineRule="auto"/>
              <w:rPr>
                <w:ins w:id="19814" w:author="V2" w:date="2025-04-14T14:19:00Z" w16du:dateUtc="2025-04-14T19:19:00Z"/>
              </w:rPr>
            </w:pPr>
            <w:ins w:id="19815" w:author="V2" w:date="2025-04-14T14:19:00Z" w16du:dateUtc="2025-04-14T19:19:00Z">
              <w:r w:rsidRPr="007F7E2B">
                <w:lastRenderedPageBreak/>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0D44B605" w14:textId="77777777" w:rsidR="00C92569" w:rsidRPr="007F7E2B" w:rsidRDefault="00C92569">
            <w:pPr>
              <w:spacing w:line="259" w:lineRule="auto"/>
              <w:ind w:left="5"/>
              <w:rPr>
                <w:ins w:id="19816" w:author="V2" w:date="2025-04-14T14:19:00Z" w16du:dateUtc="2025-04-14T19:19:00Z"/>
              </w:rPr>
            </w:pPr>
            <w:ins w:id="19817" w:author="V2" w:date="2025-04-14T14:19:00Z" w16du:dateUtc="2025-04-14T19:19:00Z">
              <w:r w:rsidRPr="007F7E2B">
                <w:t xml:space="preserve">Tonnes </w:t>
              </w:r>
            </w:ins>
          </w:p>
        </w:tc>
      </w:tr>
      <w:tr w:rsidR="00C92569" w:rsidRPr="007F7E2B" w14:paraId="00D43715" w14:textId="77777777">
        <w:trPr>
          <w:trHeight w:val="481"/>
          <w:ins w:id="19818"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5FDBDF35" w14:textId="77777777" w:rsidR="00C92569" w:rsidRPr="007F7E2B" w:rsidRDefault="00C92569">
            <w:pPr>
              <w:spacing w:line="259" w:lineRule="auto"/>
              <w:rPr>
                <w:ins w:id="19819" w:author="V2" w:date="2025-04-14T14:19:00Z" w16du:dateUtc="2025-04-14T19:19:00Z"/>
              </w:rPr>
            </w:pPr>
            <w:ins w:id="19820"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110ED37E" w14:textId="77777777" w:rsidR="00C92569" w:rsidRPr="007F7E2B" w:rsidRDefault="00C92569">
            <w:pPr>
              <w:spacing w:line="259" w:lineRule="auto"/>
              <w:ind w:left="5"/>
              <w:rPr>
                <w:ins w:id="19821" w:author="V2" w:date="2025-04-14T14:19:00Z" w16du:dateUtc="2025-04-14T19:19:00Z"/>
              </w:rPr>
            </w:pPr>
            <w:ins w:id="19822" w:author="V2" w:date="2025-04-14T14:19:00Z" w16du:dateUtc="2025-04-14T19:19:00Z">
              <w:r w:rsidRPr="007F7E2B">
                <w:t xml:space="preserve">Amount of small woody and non-woody vegetation burnt </w:t>
              </w:r>
            </w:ins>
          </w:p>
        </w:tc>
      </w:tr>
      <w:tr w:rsidR="00C92569" w:rsidRPr="007F7E2B" w14:paraId="6E92D652" w14:textId="77777777">
        <w:trPr>
          <w:trHeight w:val="335"/>
          <w:ins w:id="19823"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851DDD8" w14:textId="77777777" w:rsidR="00C92569" w:rsidRPr="007F7E2B" w:rsidRDefault="00C92569">
            <w:pPr>
              <w:spacing w:line="259" w:lineRule="auto"/>
              <w:rPr>
                <w:ins w:id="19824" w:author="V2" w:date="2025-04-14T14:19:00Z" w16du:dateUtc="2025-04-14T19:19:00Z"/>
              </w:rPr>
            </w:pPr>
            <w:ins w:id="19825"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27B890AC" w14:textId="77777777" w:rsidR="00C92569" w:rsidRPr="007F7E2B" w:rsidRDefault="00C92569">
            <w:pPr>
              <w:spacing w:line="259" w:lineRule="auto"/>
              <w:ind w:left="5"/>
              <w:rPr>
                <w:ins w:id="19826" w:author="V2" w:date="2025-04-14T14:19:00Z" w16du:dateUtc="2025-04-14T19:19:00Z"/>
              </w:rPr>
            </w:pPr>
            <w:ins w:id="19827" w:author="V2" w:date="2025-04-14T14:19:00Z" w16du:dateUtc="2025-04-14T19:19:00Z">
              <w:r w:rsidRPr="007F7E2B">
                <w:t xml:space="preserve">Calculated </w:t>
              </w:r>
            </w:ins>
          </w:p>
        </w:tc>
      </w:tr>
      <w:tr w:rsidR="00C92569" w:rsidRPr="007F7E2B" w14:paraId="4AC7EEBB" w14:textId="77777777">
        <w:trPr>
          <w:trHeight w:val="545"/>
          <w:ins w:id="19828"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234FEB4" w14:textId="77777777" w:rsidR="00C92569" w:rsidRPr="007F7E2B" w:rsidRDefault="00C92569">
            <w:pPr>
              <w:spacing w:line="259" w:lineRule="auto"/>
              <w:rPr>
                <w:ins w:id="19829" w:author="V2" w:date="2025-04-14T14:19:00Z" w16du:dateUtc="2025-04-14T19:19:00Z"/>
              </w:rPr>
            </w:pPr>
            <w:ins w:id="19830"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tcPr>
          <w:p w14:paraId="161BFD0F" w14:textId="77777777" w:rsidR="00C92569" w:rsidRPr="007F7E2B" w:rsidRDefault="00C92569">
            <w:pPr>
              <w:spacing w:line="259" w:lineRule="auto"/>
              <w:ind w:left="5"/>
              <w:rPr>
                <w:ins w:id="19831" w:author="V2" w:date="2025-04-14T14:19:00Z" w16du:dateUtc="2025-04-14T19:19:00Z"/>
              </w:rPr>
            </w:pPr>
            <w:ins w:id="19832" w:author="V2" w:date="2025-04-14T14:19:00Z" w16du:dateUtc="2025-04-14T19:19:00Z">
              <w:r w:rsidRPr="007F7E2B">
                <w:t xml:space="preserve">The amount of small woody and non-woody vegetation burnt </w:t>
              </w:r>
            </w:ins>
          </w:p>
        </w:tc>
      </w:tr>
      <w:tr w:rsidR="00C92569" w:rsidRPr="007F7E2B" w14:paraId="0C0F5220" w14:textId="77777777">
        <w:trPr>
          <w:trHeight w:val="332"/>
          <w:ins w:id="19833"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31E644E" w14:textId="77777777" w:rsidR="00C92569" w:rsidRPr="007F7E2B" w:rsidRDefault="00C92569">
            <w:pPr>
              <w:spacing w:line="259" w:lineRule="auto"/>
              <w:rPr>
                <w:ins w:id="19834" w:author="V2" w:date="2025-04-14T14:19:00Z" w16du:dateUtc="2025-04-14T19:19:00Z"/>
              </w:rPr>
            </w:pPr>
            <w:ins w:id="19835"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6FFB0582" w14:textId="77777777" w:rsidR="00C92569" w:rsidRPr="007F7E2B" w:rsidRDefault="00C92569">
            <w:pPr>
              <w:spacing w:line="259" w:lineRule="auto"/>
              <w:ind w:left="5"/>
              <w:rPr>
                <w:ins w:id="19836" w:author="V2" w:date="2025-04-14T14:19:00Z" w16du:dateUtc="2025-04-14T19:19:00Z"/>
              </w:rPr>
            </w:pPr>
            <w:ins w:id="19837" w:author="V2" w:date="2025-04-14T14:19:00Z" w16du:dateUtc="2025-04-14T19:19:00Z">
              <w:r w:rsidRPr="007F7E2B">
                <w:t xml:space="preserve">  </w:t>
              </w:r>
            </w:ins>
          </w:p>
        </w:tc>
      </w:tr>
    </w:tbl>
    <w:p w14:paraId="42CE5FE1" w14:textId="77777777" w:rsidR="00C92569" w:rsidRPr="007F7E2B" w:rsidRDefault="00C92569">
      <w:pPr>
        <w:spacing w:line="259" w:lineRule="auto"/>
        <w:ind w:left="720"/>
        <w:jc w:val="both"/>
        <w:rPr>
          <w:ins w:id="19838" w:author="V2" w:date="2025-04-14T14:19:00Z" w16du:dateUtc="2025-04-14T19:19:00Z"/>
        </w:rPr>
      </w:pPr>
      <w:ins w:id="19839" w:author="V2" w:date="2025-04-14T14:19:00Z" w16du:dateUtc="2025-04-14T19:19:00Z">
        <w:r w:rsidRPr="007F7E2B">
          <w:t xml:space="preserve"> </w:t>
        </w:r>
      </w:ins>
    </w:p>
    <w:tbl>
      <w:tblPr>
        <w:tblStyle w:val="TableGrid0"/>
        <w:tblW w:w="9938" w:type="dxa"/>
        <w:tblInd w:w="-12" w:type="dxa"/>
        <w:tblCellMar>
          <w:top w:w="48" w:type="dxa"/>
          <w:left w:w="106" w:type="dxa"/>
          <w:right w:w="115" w:type="dxa"/>
        </w:tblCellMar>
        <w:tblLook w:val="04A0" w:firstRow="1" w:lastRow="0" w:firstColumn="1" w:lastColumn="0" w:noHBand="0" w:noVBand="1"/>
      </w:tblPr>
      <w:tblGrid>
        <w:gridCol w:w="4875"/>
        <w:gridCol w:w="5063"/>
      </w:tblGrid>
      <w:tr w:rsidR="00C92569" w:rsidRPr="007F7E2B" w14:paraId="305E36C1" w14:textId="77777777">
        <w:trPr>
          <w:trHeight w:val="348"/>
          <w:ins w:id="1984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24114CE" w14:textId="77777777" w:rsidR="00C92569" w:rsidRPr="007F7E2B" w:rsidRDefault="00C92569">
            <w:pPr>
              <w:spacing w:line="259" w:lineRule="auto"/>
              <w:rPr>
                <w:ins w:id="19841" w:author="V2" w:date="2025-04-14T14:19:00Z" w16du:dateUtc="2025-04-14T19:19:00Z"/>
              </w:rPr>
            </w:pPr>
            <w:ins w:id="19842"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15C7E30D" w14:textId="77777777" w:rsidR="00C92569" w:rsidRPr="007F7E2B" w:rsidRDefault="00C92569">
            <w:pPr>
              <w:spacing w:line="259" w:lineRule="auto"/>
              <w:ind w:left="5"/>
              <w:rPr>
                <w:ins w:id="19843" w:author="V2" w:date="2025-04-14T14:19:00Z" w16du:dateUtc="2025-04-14T19:19:00Z"/>
              </w:rPr>
            </w:pPr>
            <w:ins w:id="19844" w:author="V2" w:date="2025-04-14T14:19:00Z" w16du:dateUtc="2025-04-14T19:19:00Z">
              <w:r w:rsidRPr="007F7E2B">
                <w:rPr>
                  <w:rFonts w:ascii="Arial" w:eastAsia="Arial" w:hAnsi="Arial" w:cs="Arial"/>
                  <w:i/>
                </w:rPr>
                <w:t>Bl</w:t>
              </w:r>
              <w:r w:rsidRPr="007F7E2B">
                <w:rPr>
                  <w:rFonts w:ascii="Arial" w:eastAsia="Arial" w:hAnsi="Arial" w:cs="Arial"/>
                  <w:i/>
                  <w:vertAlign w:val="subscript"/>
                </w:rPr>
                <w:t>burn</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66F4772C" w14:textId="77777777">
        <w:trPr>
          <w:trHeight w:val="335"/>
          <w:ins w:id="1984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9674A1B" w14:textId="77777777" w:rsidR="00C92569" w:rsidRPr="007F7E2B" w:rsidRDefault="00C92569">
            <w:pPr>
              <w:spacing w:line="259" w:lineRule="auto"/>
              <w:rPr>
                <w:ins w:id="19846" w:author="V2" w:date="2025-04-14T14:19:00Z" w16du:dateUtc="2025-04-14T19:19:00Z"/>
              </w:rPr>
            </w:pPr>
            <w:ins w:id="19847"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7A92A5ED" w14:textId="77777777" w:rsidR="00C92569" w:rsidRPr="007F7E2B" w:rsidRDefault="00C92569">
            <w:pPr>
              <w:spacing w:line="259" w:lineRule="auto"/>
              <w:ind w:left="5"/>
              <w:rPr>
                <w:ins w:id="19848" w:author="V2" w:date="2025-04-14T14:19:00Z" w16du:dateUtc="2025-04-14T19:19:00Z"/>
              </w:rPr>
            </w:pPr>
            <w:ins w:id="19849" w:author="V2" w:date="2025-04-14T14:19:00Z" w16du:dateUtc="2025-04-14T19:19:00Z">
              <w:r w:rsidRPr="007F7E2B">
                <w:t xml:space="preserve">Tonnes </w:t>
              </w:r>
            </w:ins>
          </w:p>
        </w:tc>
      </w:tr>
      <w:tr w:rsidR="00C92569" w:rsidRPr="007F7E2B" w14:paraId="7182832C" w14:textId="77777777">
        <w:trPr>
          <w:trHeight w:val="335"/>
          <w:ins w:id="1985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B8CB969" w14:textId="77777777" w:rsidR="00C92569" w:rsidRPr="007F7E2B" w:rsidRDefault="00C92569">
            <w:pPr>
              <w:spacing w:line="259" w:lineRule="auto"/>
              <w:rPr>
                <w:ins w:id="19851" w:author="V2" w:date="2025-04-14T14:19:00Z" w16du:dateUtc="2025-04-14T19:19:00Z"/>
              </w:rPr>
            </w:pPr>
            <w:ins w:id="19852"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70B1D698" w14:textId="77777777" w:rsidR="00C92569" w:rsidRPr="007F7E2B" w:rsidRDefault="00C92569">
            <w:pPr>
              <w:spacing w:line="259" w:lineRule="auto"/>
              <w:ind w:left="5"/>
              <w:rPr>
                <w:ins w:id="19853" w:author="V2" w:date="2025-04-14T14:19:00Z" w16du:dateUtc="2025-04-14T19:19:00Z"/>
              </w:rPr>
            </w:pPr>
            <w:ins w:id="19854" w:author="V2" w:date="2025-04-14T14:19:00Z" w16du:dateUtc="2025-04-14T19:19:00Z">
              <w:r w:rsidRPr="007F7E2B">
                <w:t xml:space="preserve">Amount of litter burnt </w:t>
              </w:r>
            </w:ins>
          </w:p>
        </w:tc>
      </w:tr>
      <w:tr w:rsidR="00C92569" w:rsidRPr="007F7E2B" w14:paraId="19521A64" w14:textId="77777777">
        <w:trPr>
          <w:trHeight w:val="336"/>
          <w:ins w:id="1985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6EF15DD" w14:textId="77777777" w:rsidR="00C92569" w:rsidRPr="007F7E2B" w:rsidRDefault="00C92569">
            <w:pPr>
              <w:spacing w:line="259" w:lineRule="auto"/>
              <w:rPr>
                <w:ins w:id="19856" w:author="V2" w:date="2025-04-14T14:19:00Z" w16du:dateUtc="2025-04-14T19:19:00Z"/>
              </w:rPr>
            </w:pPr>
            <w:ins w:id="19857"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0D2681E6" w14:textId="77777777" w:rsidR="00C92569" w:rsidRPr="007F7E2B" w:rsidRDefault="00C92569">
            <w:pPr>
              <w:spacing w:line="259" w:lineRule="auto"/>
              <w:ind w:left="5"/>
              <w:rPr>
                <w:ins w:id="19858" w:author="V2" w:date="2025-04-14T14:19:00Z" w16du:dateUtc="2025-04-14T19:19:00Z"/>
              </w:rPr>
            </w:pPr>
            <w:ins w:id="19859" w:author="V2" w:date="2025-04-14T14:19:00Z" w16du:dateUtc="2025-04-14T19:19:00Z">
              <w:r w:rsidRPr="007F7E2B">
                <w:t xml:space="preserve">Calculated </w:t>
              </w:r>
            </w:ins>
          </w:p>
        </w:tc>
      </w:tr>
      <w:tr w:rsidR="00C92569" w:rsidRPr="007F7E2B" w14:paraId="11AE6596" w14:textId="77777777">
        <w:trPr>
          <w:trHeight w:val="545"/>
          <w:ins w:id="1986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DCB2CE4" w14:textId="77777777" w:rsidR="00C92569" w:rsidRPr="007F7E2B" w:rsidRDefault="00C92569">
            <w:pPr>
              <w:spacing w:line="259" w:lineRule="auto"/>
              <w:rPr>
                <w:ins w:id="19861" w:author="V2" w:date="2025-04-14T14:19:00Z" w16du:dateUtc="2025-04-14T19:19:00Z"/>
              </w:rPr>
            </w:pPr>
            <w:ins w:id="19862"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76861A5D" w14:textId="77777777" w:rsidR="00C92569" w:rsidRPr="007F7E2B" w:rsidRDefault="00C92569">
            <w:pPr>
              <w:spacing w:line="259" w:lineRule="auto"/>
              <w:ind w:left="5"/>
              <w:rPr>
                <w:ins w:id="19863" w:author="V2" w:date="2025-04-14T14:19:00Z" w16du:dateUtc="2025-04-14T19:19:00Z"/>
              </w:rPr>
            </w:pPr>
            <w:ins w:id="19864" w:author="V2" w:date="2025-04-14T14:19:00Z" w16du:dateUtc="2025-04-14T19:19:00Z">
              <w:r w:rsidRPr="007F7E2B">
                <w:t xml:space="preserve">The amount of litter burnt </w:t>
              </w:r>
            </w:ins>
          </w:p>
        </w:tc>
      </w:tr>
      <w:tr w:rsidR="00C92569" w:rsidRPr="007F7E2B" w14:paraId="173F412B" w14:textId="77777777">
        <w:trPr>
          <w:trHeight w:val="332"/>
          <w:ins w:id="1986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A7BF272" w14:textId="77777777" w:rsidR="00C92569" w:rsidRPr="007F7E2B" w:rsidRDefault="00C92569">
            <w:pPr>
              <w:spacing w:line="259" w:lineRule="auto"/>
              <w:rPr>
                <w:ins w:id="19866" w:author="V2" w:date="2025-04-14T14:19:00Z" w16du:dateUtc="2025-04-14T19:19:00Z"/>
              </w:rPr>
            </w:pPr>
            <w:ins w:id="19867"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30110024" w14:textId="77777777" w:rsidR="00C92569" w:rsidRPr="007F7E2B" w:rsidRDefault="00C92569">
            <w:pPr>
              <w:spacing w:line="259" w:lineRule="auto"/>
              <w:ind w:left="5"/>
              <w:rPr>
                <w:ins w:id="19868" w:author="V2" w:date="2025-04-14T14:19:00Z" w16du:dateUtc="2025-04-14T19:19:00Z"/>
              </w:rPr>
            </w:pPr>
            <w:ins w:id="19869" w:author="V2" w:date="2025-04-14T14:19:00Z" w16du:dateUtc="2025-04-14T19:19:00Z">
              <w:r w:rsidRPr="007F7E2B">
                <w:t xml:space="preserve">  </w:t>
              </w:r>
            </w:ins>
          </w:p>
        </w:tc>
      </w:tr>
    </w:tbl>
    <w:p w14:paraId="70B3CB29" w14:textId="77777777" w:rsidR="00C92569" w:rsidRPr="007F7E2B" w:rsidRDefault="00C92569">
      <w:pPr>
        <w:spacing w:line="259" w:lineRule="auto"/>
        <w:ind w:left="720"/>
        <w:jc w:val="both"/>
        <w:rPr>
          <w:ins w:id="19870" w:author="V2" w:date="2025-04-14T14:19:00Z" w16du:dateUtc="2025-04-14T19:19:00Z"/>
        </w:rPr>
      </w:pPr>
      <w:ins w:id="19871" w:author="V2" w:date="2025-04-14T14:19:00Z" w16du:dateUtc="2025-04-14T19:19:00Z">
        <w:r w:rsidRPr="007F7E2B">
          <w:t xml:space="preserve"> </w:t>
        </w:r>
      </w:ins>
    </w:p>
    <w:tbl>
      <w:tblPr>
        <w:tblStyle w:val="TableGrid0"/>
        <w:tblW w:w="9938" w:type="dxa"/>
        <w:tblInd w:w="-12" w:type="dxa"/>
        <w:tblCellMar>
          <w:top w:w="48" w:type="dxa"/>
          <w:left w:w="106" w:type="dxa"/>
          <w:right w:w="115" w:type="dxa"/>
        </w:tblCellMar>
        <w:tblLook w:val="04A0" w:firstRow="1" w:lastRow="0" w:firstColumn="1" w:lastColumn="0" w:noHBand="0" w:noVBand="1"/>
      </w:tblPr>
      <w:tblGrid>
        <w:gridCol w:w="4875"/>
        <w:gridCol w:w="5063"/>
      </w:tblGrid>
      <w:tr w:rsidR="00C92569" w:rsidRPr="007F7E2B" w14:paraId="2F03567F" w14:textId="77777777">
        <w:trPr>
          <w:trHeight w:val="348"/>
          <w:ins w:id="1987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C85DB1B" w14:textId="77777777" w:rsidR="00C92569" w:rsidRPr="007F7E2B" w:rsidRDefault="00C92569">
            <w:pPr>
              <w:spacing w:line="259" w:lineRule="auto"/>
              <w:rPr>
                <w:ins w:id="19873" w:author="V2" w:date="2025-04-14T14:19:00Z" w16du:dateUtc="2025-04-14T19:19:00Z"/>
              </w:rPr>
            </w:pPr>
            <w:ins w:id="19874"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76337458" w14:textId="77777777" w:rsidR="00C92569" w:rsidRPr="007F7E2B" w:rsidRDefault="00C92569">
            <w:pPr>
              <w:spacing w:line="259" w:lineRule="auto"/>
              <w:ind w:left="5"/>
              <w:rPr>
                <w:ins w:id="19875" w:author="V2" w:date="2025-04-14T14:19:00Z" w16du:dateUtc="2025-04-14T19:19:00Z"/>
              </w:rPr>
            </w:pPr>
            <w:ins w:id="19876" w:author="V2" w:date="2025-04-14T14:19:00Z" w16du:dateUtc="2025-04-14T19:19:00Z">
              <w:r w:rsidRPr="007F7E2B">
                <w:rPr>
                  <w:rFonts w:ascii="Arial" w:eastAsia="Arial" w:hAnsi="Arial" w:cs="Arial"/>
                  <w:i/>
                </w:rPr>
                <w:t>Bl</w:t>
              </w:r>
              <w:r w:rsidRPr="007F7E2B">
                <w:rPr>
                  <w:rFonts w:ascii="Arial" w:eastAsia="Arial" w:hAnsi="Arial" w:cs="Arial"/>
                  <w:i/>
                  <w:sz w:val="13"/>
                </w:rPr>
                <w:t>s,pre</w:t>
              </w:r>
              <w:r w:rsidRPr="007F7E2B">
                <w:rPr>
                  <w:rFonts w:ascii="Arial" w:eastAsia="Arial" w:hAnsi="Arial" w:cs="Arial"/>
                  <w:i/>
                </w:rPr>
                <w:t xml:space="preserve"> </w:t>
              </w:r>
            </w:ins>
          </w:p>
        </w:tc>
      </w:tr>
      <w:tr w:rsidR="00C92569" w:rsidRPr="007F7E2B" w14:paraId="0E0ECA88" w14:textId="77777777">
        <w:trPr>
          <w:trHeight w:val="335"/>
          <w:ins w:id="1987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E1A09CC" w14:textId="77777777" w:rsidR="00C92569" w:rsidRPr="007F7E2B" w:rsidRDefault="00C92569">
            <w:pPr>
              <w:spacing w:line="259" w:lineRule="auto"/>
              <w:rPr>
                <w:ins w:id="19878" w:author="V2" w:date="2025-04-14T14:19:00Z" w16du:dateUtc="2025-04-14T19:19:00Z"/>
              </w:rPr>
            </w:pPr>
            <w:ins w:id="19879"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37F6B1C6" w14:textId="77777777" w:rsidR="00C92569" w:rsidRPr="007F7E2B" w:rsidRDefault="00C92569">
            <w:pPr>
              <w:spacing w:line="259" w:lineRule="auto"/>
              <w:ind w:left="5"/>
              <w:rPr>
                <w:ins w:id="19880" w:author="V2" w:date="2025-04-14T14:19:00Z" w16du:dateUtc="2025-04-14T19:19:00Z"/>
              </w:rPr>
            </w:pPr>
            <w:ins w:id="19881" w:author="V2" w:date="2025-04-14T14:19:00Z" w16du:dateUtc="2025-04-14T19:19:00Z">
              <w:r w:rsidRPr="007F7E2B">
                <w:t xml:space="preserve">t  </w:t>
              </w:r>
            </w:ins>
          </w:p>
        </w:tc>
      </w:tr>
      <w:tr w:rsidR="00C92569" w:rsidRPr="007F7E2B" w14:paraId="3AB5CB25" w14:textId="77777777">
        <w:trPr>
          <w:trHeight w:val="335"/>
          <w:ins w:id="1988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87C6F76" w14:textId="77777777" w:rsidR="00C92569" w:rsidRPr="007F7E2B" w:rsidRDefault="00C92569">
            <w:pPr>
              <w:spacing w:line="259" w:lineRule="auto"/>
              <w:rPr>
                <w:ins w:id="19883" w:author="V2" w:date="2025-04-14T14:19:00Z" w16du:dateUtc="2025-04-14T19:19:00Z"/>
              </w:rPr>
            </w:pPr>
            <w:ins w:id="19884"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08CCFA95" w14:textId="77777777" w:rsidR="00C92569" w:rsidRPr="007F7E2B" w:rsidRDefault="00C92569">
            <w:pPr>
              <w:spacing w:line="259" w:lineRule="auto"/>
              <w:ind w:left="5"/>
              <w:rPr>
                <w:ins w:id="19885" w:author="V2" w:date="2025-04-14T14:19:00Z" w16du:dateUtc="2025-04-14T19:19:00Z"/>
              </w:rPr>
            </w:pPr>
            <w:ins w:id="19886" w:author="V2" w:date="2025-04-14T14:19:00Z" w16du:dateUtc="2025-04-14T19:19:00Z">
              <w:r w:rsidRPr="007F7E2B">
                <w:t xml:space="preserve">Dry weight of litter in stratum s before the fire </w:t>
              </w:r>
            </w:ins>
          </w:p>
        </w:tc>
      </w:tr>
      <w:tr w:rsidR="00C92569" w:rsidRPr="007F7E2B" w14:paraId="2FF41C7F" w14:textId="77777777">
        <w:trPr>
          <w:trHeight w:val="335"/>
          <w:ins w:id="1988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B3F19F0" w14:textId="77777777" w:rsidR="00C92569" w:rsidRPr="007F7E2B" w:rsidRDefault="00C92569">
            <w:pPr>
              <w:spacing w:line="259" w:lineRule="auto"/>
              <w:rPr>
                <w:ins w:id="19888" w:author="V2" w:date="2025-04-14T14:19:00Z" w16du:dateUtc="2025-04-14T19:19:00Z"/>
              </w:rPr>
            </w:pPr>
            <w:ins w:id="19889"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6ED301AC" w14:textId="77777777" w:rsidR="00C92569" w:rsidRPr="007F7E2B" w:rsidRDefault="00C92569">
            <w:pPr>
              <w:spacing w:line="259" w:lineRule="auto"/>
              <w:ind w:left="5"/>
              <w:rPr>
                <w:ins w:id="19890" w:author="V2" w:date="2025-04-14T14:19:00Z" w16du:dateUtc="2025-04-14T19:19:00Z"/>
              </w:rPr>
            </w:pPr>
            <w:ins w:id="19891" w:author="V2" w:date="2025-04-14T14:19:00Z" w16du:dateUtc="2025-04-14T19:19:00Z">
              <w:r w:rsidRPr="007F7E2B">
                <w:t xml:space="preserve">Field survey </w:t>
              </w:r>
            </w:ins>
          </w:p>
        </w:tc>
      </w:tr>
      <w:tr w:rsidR="00C92569" w:rsidRPr="007F7E2B" w14:paraId="5D8BC476" w14:textId="77777777">
        <w:trPr>
          <w:trHeight w:val="545"/>
          <w:ins w:id="1989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2F5F51A" w14:textId="77777777" w:rsidR="00C92569" w:rsidRPr="007F7E2B" w:rsidRDefault="00C92569">
            <w:pPr>
              <w:spacing w:line="259" w:lineRule="auto"/>
              <w:rPr>
                <w:ins w:id="19893" w:author="V2" w:date="2025-04-14T14:19:00Z" w16du:dateUtc="2025-04-14T19:19:00Z"/>
              </w:rPr>
            </w:pPr>
            <w:ins w:id="19894"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70C8AC6D" w14:textId="77777777" w:rsidR="00C92569" w:rsidRPr="007F7E2B" w:rsidRDefault="00C92569">
            <w:pPr>
              <w:spacing w:line="259" w:lineRule="auto"/>
              <w:ind w:left="5"/>
              <w:rPr>
                <w:ins w:id="19895" w:author="V2" w:date="2025-04-14T14:19:00Z" w16du:dateUtc="2025-04-14T19:19:00Z"/>
              </w:rPr>
            </w:pPr>
            <w:ins w:id="19896" w:author="V2" w:date="2025-04-14T14:19:00Z" w16du:dateUtc="2025-04-14T19:19:00Z">
              <w:r w:rsidRPr="007F7E2B">
                <w:t xml:space="preserve">Dry weight of litter in stratum s before the fire </w:t>
              </w:r>
            </w:ins>
          </w:p>
        </w:tc>
      </w:tr>
      <w:tr w:rsidR="00C92569" w:rsidRPr="007F7E2B" w14:paraId="10FE2268" w14:textId="77777777">
        <w:trPr>
          <w:trHeight w:val="334"/>
          <w:ins w:id="1989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5FCCE3D" w14:textId="77777777" w:rsidR="00C92569" w:rsidRPr="007F7E2B" w:rsidRDefault="00C92569">
            <w:pPr>
              <w:spacing w:line="259" w:lineRule="auto"/>
              <w:rPr>
                <w:ins w:id="19898" w:author="V2" w:date="2025-04-14T14:19:00Z" w16du:dateUtc="2025-04-14T19:19:00Z"/>
              </w:rPr>
            </w:pPr>
            <w:ins w:id="19899"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5E80DF29" w14:textId="77777777" w:rsidR="00C92569" w:rsidRPr="007F7E2B" w:rsidRDefault="00C92569">
            <w:pPr>
              <w:spacing w:line="259" w:lineRule="auto"/>
              <w:ind w:left="5"/>
              <w:rPr>
                <w:ins w:id="19900" w:author="V2" w:date="2025-04-14T14:19:00Z" w16du:dateUtc="2025-04-14T19:19:00Z"/>
              </w:rPr>
            </w:pPr>
            <w:ins w:id="19901" w:author="V2" w:date="2025-04-14T14:19:00Z" w16du:dateUtc="2025-04-14T19:19:00Z">
              <w:r w:rsidRPr="007F7E2B">
                <w:t xml:space="preserve">  </w:t>
              </w:r>
            </w:ins>
          </w:p>
        </w:tc>
      </w:tr>
    </w:tbl>
    <w:p w14:paraId="007AA296" w14:textId="77777777" w:rsidR="00C92569" w:rsidRPr="007F7E2B" w:rsidRDefault="00C92569">
      <w:pPr>
        <w:spacing w:after="223" w:line="259" w:lineRule="auto"/>
        <w:ind w:left="720"/>
        <w:jc w:val="both"/>
        <w:rPr>
          <w:ins w:id="19902" w:author="V2" w:date="2025-04-14T14:19:00Z" w16du:dateUtc="2025-04-14T19:19:00Z"/>
        </w:rPr>
      </w:pPr>
      <w:ins w:id="19903" w:author="V2" w:date="2025-04-14T14:19:00Z" w16du:dateUtc="2025-04-14T19:19:00Z">
        <w:r w:rsidRPr="007F7E2B">
          <w:lastRenderedPageBreak/>
          <w:t xml:space="preserve"> </w:t>
        </w:r>
      </w:ins>
    </w:p>
    <w:p w14:paraId="7BBC0DCF" w14:textId="77777777" w:rsidR="00C92569" w:rsidRPr="007F7E2B" w:rsidRDefault="00C92569">
      <w:pPr>
        <w:spacing w:after="223" w:line="259" w:lineRule="auto"/>
        <w:ind w:left="720"/>
        <w:jc w:val="both"/>
        <w:rPr>
          <w:ins w:id="19904" w:author="V2" w:date="2025-04-14T14:19:00Z" w16du:dateUtc="2025-04-14T19:19:00Z"/>
        </w:rPr>
      </w:pPr>
      <w:ins w:id="19905" w:author="V2" w:date="2025-04-14T14:19:00Z" w16du:dateUtc="2025-04-14T19:19:00Z">
        <w:r w:rsidRPr="007F7E2B">
          <w:t xml:space="preserve"> </w:t>
        </w:r>
      </w:ins>
    </w:p>
    <w:p w14:paraId="786ABCAD" w14:textId="77777777" w:rsidR="00C92569" w:rsidRPr="007F7E2B" w:rsidRDefault="00C92569">
      <w:pPr>
        <w:spacing w:after="223" w:line="259" w:lineRule="auto"/>
        <w:ind w:left="720"/>
        <w:jc w:val="both"/>
        <w:rPr>
          <w:ins w:id="19906" w:author="V2" w:date="2025-04-14T14:19:00Z" w16du:dateUtc="2025-04-14T19:19:00Z"/>
        </w:rPr>
      </w:pPr>
      <w:ins w:id="19907" w:author="V2" w:date="2025-04-14T14:19:00Z" w16du:dateUtc="2025-04-14T19:19:00Z">
        <w:r w:rsidRPr="007F7E2B">
          <w:t xml:space="preserve"> </w:t>
        </w:r>
      </w:ins>
    </w:p>
    <w:p w14:paraId="31D5359B" w14:textId="77777777" w:rsidR="00C92569" w:rsidRPr="007F7E2B" w:rsidRDefault="00C92569">
      <w:pPr>
        <w:spacing w:line="259" w:lineRule="auto"/>
        <w:ind w:left="720"/>
        <w:jc w:val="both"/>
        <w:rPr>
          <w:ins w:id="19908" w:author="V2" w:date="2025-04-14T14:19:00Z" w16du:dateUtc="2025-04-14T19:19:00Z"/>
        </w:rPr>
      </w:pPr>
      <w:ins w:id="19909" w:author="V2" w:date="2025-04-14T14:19:00Z" w16du:dateUtc="2025-04-14T19:19:00Z">
        <w:r w:rsidRPr="007F7E2B">
          <w:t xml:space="preserve"> </w:t>
        </w:r>
      </w:ins>
    </w:p>
    <w:tbl>
      <w:tblPr>
        <w:tblStyle w:val="TableGrid0"/>
        <w:tblW w:w="9938" w:type="dxa"/>
        <w:tblInd w:w="-12" w:type="dxa"/>
        <w:tblCellMar>
          <w:top w:w="15" w:type="dxa"/>
          <w:left w:w="106" w:type="dxa"/>
          <w:right w:w="115" w:type="dxa"/>
        </w:tblCellMar>
        <w:tblLook w:val="04A0" w:firstRow="1" w:lastRow="0" w:firstColumn="1" w:lastColumn="0" w:noHBand="0" w:noVBand="1"/>
      </w:tblPr>
      <w:tblGrid>
        <w:gridCol w:w="4875"/>
        <w:gridCol w:w="5063"/>
      </w:tblGrid>
      <w:tr w:rsidR="00C92569" w:rsidRPr="007F7E2B" w14:paraId="5C30816B" w14:textId="77777777">
        <w:trPr>
          <w:trHeight w:val="348"/>
          <w:ins w:id="1991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B763F6B" w14:textId="77777777" w:rsidR="00C92569" w:rsidRPr="007F7E2B" w:rsidRDefault="00C92569">
            <w:pPr>
              <w:spacing w:line="259" w:lineRule="auto"/>
              <w:rPr>
                <w:ins w:id="19911" w:author="V2" w:date="2025-04-14T14:19:00Z" w16du:dateUtc="2025-04-14T19:19:00Z"/>
              </w:rPr>
            </w:pPr>
            <w:ins w:id="19912"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626BC9FB" w14:textId="77777777" w:rsidR="00C92569" w:rsidRPr="007F7E2B" w:rsidRDefault="00C92569">
            <w:pPr>
              <w:spacing w:line="259" w:lineRule="auto"/>
              <w:ind w:left="5"/>
              <w:rPr>
                <w:ins w:id="19913" w:author="V2" w:date="2025-04-14T14:19:00Z" w16du:dateUtc="2025-04-14T19:19:00Z"/>
              </w:rPr>
            </w:pPr>
            <w:ins w:id="19914" w:author="V2" w:date="2025-04-14T14:19:00Z" w16du:dateUtc="2025-04-14T19:19:00Z">
              <w:r w:rsidRPr="007F7E2B">
                <w:rPr>
                  <w:rFonts w:ascii="Arial" w:eastAsia="Arial" w:hAnsi="Arial" w:cs="Arial"/>
                  <w:i/>
                </w:rPr>
                <w:t>Bl</w:t>
              </w:r>
              <w:r w:rsidRPr="007F7E2B">
                <w:rPr>
                  <w:rFonts w:ascii="Arial" w:eastAsia="Arial" w:hAnsi="Arial" w:cs="Arial"/>
                  <w:i/>
                  <w:sz w:val="13"/>
                </w:rPr>
                <w:t xml:space="preserve">s,post </w:t>
              </w:r>
              <w:r w:rsidRPr="007F7E2B">
                <w:rPr>
                  <w:rFonts w:ascii="Arial" w:eastAsia="Arial" w:hAnsi="Arial" w:cs="Arial"/>
                  <w:i/>
                </w:rPr>
                <w:t xml:space="preserve"> </w:t>
              </w:r>
            </w:ins>
          </w:p>
        </w:tc>
      </w:tr>
      <w:tr w:rsidR="00C92569" w:rsidRPr="007F7E2B" w14:paraId="726CE650" w14:textId="77777777">
        <w:trPr>
          <w:trHeight w:val="335"/>
          <w:ins w:id="1991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BE1BA8A" w14:textId="77777777" w:rsidR="00C92569" w:rsidRPr="007F7E2B" w:rsidRDefault="00C92569">
            <w:pPr>
              <w:spacing w:line="259" w:lineRule="auto"/>
              <w:rPr>
                <w:ins w:id="19916" w:author="V2" w:date="2025-04-14T14:19:00Z" w16du:dateUtc="2025-04-14T19:19:00Z"/>
              </w:rPr>
            </w:pPr>
            <w:ins w:id="19917"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2DBE23B7" w14:textId="77777777" w:rsidR="00C92569" w:rsidRPr="007F7E2B" w:rsidRDefault="00C92569">
            <w:pPr>
              <w:spacing w:line="259" w:lineRule="auto"/>
              <w:ind w:left="5"/>
              <w:rPr>
                <w:ins w:id="19918" w:author="V2" w:date="2025-04-14T14:19:00Z" w16du:dateUtc="2025-04-14T19:19:00Z"/>
              </w:rPr>
            </w:pPr>
            <w:ins w:id="19919" w:author="V2" w:date="2025-04-14T14:19:00Z" w16du:dateUtc="2025-04-14T19:19:00Z">
              <w:r w:rsidRPr="007F7E2B">
                <w:t xml:space="preserve">t </w:t>
              </w:r>
            </w:ins>
          </w:p>
        </w:tc>
      </w:tr>
      <w:tr w:rsidR="00C92569" w:rsidRPr="007F7E2B" w14:paraId="664AEFD2" w14:textId="77777777">
        <w:trPr>
          <w:trHeight w:val="480"/>
          <w:ins w:id="1992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56CC8C2A" w14:textId="77777777" w:rsidR="00C92569" w:rsidRPr="007F7E2B" w:rsidRDefault="00C92569">
            <w:pPr>
              <w:spacing w:line="259" w:lineRule="auto"/>
              <w:rPr>
                <w:ins w:id="19921" w:author="V2" w:date="2025-04-14T14:19:00Z" w16du:dateUtc="2025-04-14T19:19:00Z"/>
              </w:rPr>
            </w:pPr>
            <w:ins w:id="19922"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0029FFE7" w14:textId="77777777" w:rsidR="00C92569" w:rsidRPr="007F7E2B" w:rsidRDefault="00C92569">
            <w:pPr>
              <w:spacing w:line="259" w:lineRule="auto"/>
              <w:ind w:left="5"/>
              <w:rPr>
                <w:ins w:id="19923" w:author="V2" w:date="2025-04-14T14:19:00Z" w16du:dateUtc="2025-04-14T19:19:00Z"/>
              </w:rPr>
            </w:pPr>
            <w:ins w:id="19924" w:author="V2" w:date="2025-04-14T14:19:00Z" w16du:dateUtc="2025-04-14T19:19:00Z">
              <w:r w:rsidRPr="007F7E2B">
                <w:t xml:space="preserve">Dry weight of litter in the burnt area in stratum s after the fire </w:t>
              </w:r>
            </w:ins>
          </w:p>
        </w:tc>
      </w:tr>
      <w:tr w:rsidR="00C92569" w:rsidRPr="007F7E2B" w14:paraId="48CAB460" w14:textId="77777777">
        <w:trPr>
          <w:trHeight w:val="335"/>
          <w:ins w:id="1992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3DF4040" w14:textId="77777777" w:rsidR="00C92569" w:rsidRPr="007F7E2B" w:rsidRDefault="00C92569">
            <w:pPr>
              <w:spacing w:line="259" w:lineRule="auto"/>
              <w:rPr>
                <w:ins w:id="19926" w:author="V2" w:date="2025-04-14T14:19:00Z" w16du:dateUtc="2025-04-14T19:19:00Z"/>
              </w:rPr>
            </w:pPr>
            <w:ins w:id="19927"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06B0D43C" w14:textId="77777777" w:rsidR="00C92569" w:rsidRPr="007F7E2B" w:rsidRDefault="00C92569">
            <w:pPr>
              <w:spacing w:line="259" w:lineRule="auto"/>
              <w:ind w:left="5"/>
              <w:rPr>
                <w:ins w:id="19928" w:author="V2" w:date="2025-04-14T14:19:00Z" w16du:dateUtc="2025-04-14T19:19:00Z"/>
              </w:rPr>
            </w:pPr>
            <w:ins w:id="19929" w:author="V2" w:date="2025-04-14T14:19:00Z" w16du:dateUtc="2025-04-14T19:19:00Z">
              <w:r w:rsidRPr="007F7E2B">
                <w:t xml:space="preserve">Field survey </w:t>
              </w:r>
            </w:ins>
          </w:p>
        </w:tc>
      </w:tr>
      <w:tr w:rsidR="00C92569" w:rsidRPr="007F7E2B" w14:paraId="28DFB389" w14:textId="77777777">
        <w:trPr>
          <w:trHeight w:val="545"/>
          <w:ins w:id="1993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37691A8" w14:textId="77777777" w:rsidR="00C92569" w:rsidRPr="007F7E2B" w:rsidRDefault="00C92569">
            <w:pPr>
              <w:spacing w:line="259" w:lineRule="auto"/>
              <w:rPr>
                <w:ins w:id="19931" w:author="V2" w:date="2025-04-14T14:19:00Z" w16du:dateUtc="2025-04-14T19:19:00Z"/>
              </w:rPr>
            </w:pPr>
            <w:ins w:id="19932"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tcPr>
          <w:p w14:paraId="16BE9826" w14:textId="77777777" w:rsidR="00C92569" w:rsidRPr="007F7E2B" w:rsidRDefault="00C92569">
            <w:pPr>
              <w:spacing w:line="259" w:lineRule="auto"/>
              <w:ind w:left="5"/>
              <w:rPr>
                <w:ins w:id="19933" w:author="V2" w:date="2025-04-14T14:19:00Z" w16du:dateUtc="2025-04-14T19:19:00Z"/>
              </w:rPr>
            </w:pPr>
            <w:ins w:id="19934" w:author="V2" w:date="2025-04-14T14:19:00Z" w16du:dateUtc="2025-04-14T19:19:00Z">
              <w:r w:rsidRPr="007F7E2B">
                <w:t xml:space="preserve">Dry weight of litter in the burnt area in stratum s after the fire </w:t>
              </w:r>
            </w:ins>
          </w:p>
        </w:tc>
      </w:tr>
      <w:tr w:rsidR="00C92569" w:rsidRPr="007F7E2B" w14:paraId="2B4C9A3B" w14:textId="77777777">
        <w:trPr>
          <w:trHeight w:val="334"/>
          <w:ins w:id="1993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8F75E6C" w14:textId="77777777" w:rsidR="00C92569" w:rsidRPr="007F7E2B" w:rsidRDefault="00C92569">
            <w:pPr>
              <w:spacing w:line="259" w:lineRule="auto"/>
              <w:rPr>
                <w:ins w:id="19936" w:author="V2" w:date="2025-04-14T14:19:00Z" w16du:dateUtc="2025-04-14T19:19:00Z"/>
              </w:rPr>
            </w:pPr>
            <w:ins w:id="19937"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34EE0BEF" w14:textId="77777777" w:rsidR="00C92569" w:rsidRPr="007F7E2B" w:rsidRDefault="00C92569">
            <w:pPr>
              <w:spacing w:line="259" w:lineRule="auto"/>
              <w:ind w:left="5"/>
              <w:rPr>
                <w:ins w:id="19938" w:author="V2" w:date="2025-04-14T14:19:00Z" w16du:dateUtc="2025-04-14T19:19:00Z"/>
              </w:rPr>
            </w:pPr>
            <w:ins w:id="19939" w:author="V2" w:date="2025-04-14T14:19:00Z" w16du:dateUtc="2025-04-14T19:19:00Z">
              <w:r w:rsidRPr="007F7E2B">
                <w:t xml:space="preserve">  </w:t>
              </w:r>
            </w:ins>
          </w:p>
        </w:tc>
      </w:tr>
    </w:tbl>
    <w:p w14:paraId="34C58B12" w14:textId="77777777" w:rsidR="00C92569" w:rsidRPr="007F7E2B" w:rsidRDefault="00C92569">
      <w:pPr>
        <w:spacing w:line="259" w:lineRule="auto"/>
        <w:ind w:left="720"/>
        <w:jc w:val="both"/>
        <w:rPr>
          <w:ins w:id="19940" w:author="V2" w:date="2025-04-14T14:19:00Z" w16du:dateUtc="2025-04-14T19:19:00Z"/>
        </w:rPr>
      </w:pPr>
      <w:ins w:id="19941" w:author="V2" w:date="2025-04-14T14:19:00Z" w16du:dateUtc="2025-04-14T19:19:00Z">
        <w:r w:rsidRPr="007F7E2B">
          <w:t xml:space="preserve"> </w:t>
        </w:r>
      </w:ins>
    </w:p>
    <w:tbl>
      <w:tblPr>
        <w:tblStyle w:val="TableGrid0"/>
        <w:tblW w:w="9938" w:type="dxa"/>
        <w:tblInd w:w="-12" w:type="dxa"/>
        <w:tblCellMar>
          <w:top w:w="47" w:type="dxa"/>
          <w:left w:w="106" w:type="dxa"/>
          <w:right w:w="115" w:type="dxa"/>
        </w:tblCellMar>
        <w:tblLook w:val="04A0" w:firstRow="1" w:lastRow="0" w:firstColumn="1" w:lastColumn="0" w:noHBand="0" w:noVBand="1"/>
      </w:tblPr>
      <w:tblGrid>
        <w:gridCol w:w="4875"/>
        <w:gridCol w:w="5063"/>
      </w:tblGrid>
      <w:tr w:rsidR="00C92569" w:rsidRPr="007F7E2B" w14:paraId="7700EA79" w14:textId="77777777">
        <w:trPr>
          <w:trHeight w:val="348"/>
          <w:ins w:id="1994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9750FE0" w14:textId="77777777" w:rsidR="00C92569" w:rsidRPr="007F7E2B" w:rsidRDefault="00C92569">
            <w:pPr>
              <w:spacing w:line="259" w:lineRule="auto"/>
              <w:rPr>
                <w:ins w:id="19943" w:author="V2" w:date="2025-04-14T14:19:00Z" w16du:dateUtc="2025-04-14T19:19:00Z"/>
              </w:rPr>
            </w:pPr>
            <w:ins w:id="19944" w:author="V2" w:date="2025-04-14T14:19:00Z" w16du:dateUtc="2025-04-14T19:19:00Z">
              <w:r w:rsidRPr="007F7E2B">
                <w:rPr>
                  <w:rFonts w:ascii="Arial" w:eastAsia="Arial" w:hAnsi="Arial" w:cs="Arial"/>
                  <w:b/>
                </w:rPr>
                <w:t>Data Unit / Parameter:</w:t>
              </w:r>
              <w:r w:rsidRPr="007F7E2B">
                <w:t xml:space="preserve"> </w:t>
              </w:r>
            </w:ins>
          </w:p>
        </w:tc>
        <w:tc>
          <w:tcPr>
            <w:tcW w:w="5063" w:type="dxa"/>
            <w:tcBorders>
              <w:top w:val="single" w:sz="8" w:space="0" w:color="000000"/>
              <w:left w:val="single" w:sz="8" w:space="0" w:color="000000"/>
              <w:bottom w:val="single" w:sz="8" w:space="0" w:color="000000"/>
              <w:right w:val="single" w:sz="8" w:space="0" w:color="000000"/>
            </w:tcBorders>
          </w:tcPr>
          <w:p w14:paraId="3AEED227" w14:textId="77777777" w:rsidR="00C92569" w:rsidRPr="007F7E2B" w:rsidRDefault="00C92569">
            <w:pPr>
              <w:spacing w:line="259" w:lineRule="auto"/>
              <w:ind w:left="5"/>
              <w:rPr>
                <w:ins w:id="19945" w:author="V2" w:date="2025-04-14T14:19:00Z" w16du:dateUtc="2025-04-14T19:19:00Z"/>
              </w:rPr>
            </w:pPr>
            <w:ins w:id="19946" w:author="V2" w:date="2025-04-14T14:19:00Z" w16du:dateUtc="2025-04-14T19:19:00Z">
              <w:r w:rsidRPr="007F7E2B">
                <w:rPr>
                  <w:rFonts w:ascii="Arial" w:eastAsia="Arial" w:hAnsi="Arial" w:cs="Arial"/>
                  <w:i/>
                </w:rPr>
                <w:t>A</w:t>
              </w:r>
              <w:r w:rsidRPr="007F7E2B">
                <w:rPr>
                  <w:rFonts w:ascii="Arial" w:eastAsia="Arial" w:hAnsi="Arial" w:cs="Arial"/>
                  <w:i/>
                  <w:sz w:val="13"/>
                </w:rPr>
                <w:t>sburn</w:t>
              </w:r>
              <w:r w:rsidRPr="007F7E2B">
                <w:rPr>
                  <w:rFonts w:ascii="Arial" w:eastAsia="Arial" w:hAnsi="Arial" w:cs="Arial"/>
                  <w:i/>
                </w:rPr>
                <w:t xml:space="preserve"> </w:t>
              </w:r>
            </w:ins>
          </w:p>
        </w:tc>
      </w:tr>
      <w:tr w:rsidR="00C92569" w:rsidRPr="007F7E2B" w14:paraId="37F86845" w14:textId="77777777">
        <w:trPr>
          <w:trHeight w:val="335"/>
          <w:ins w:id="1994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93008A8" w14:textId="77777777" w:rsidR="00C92569" w:rsidRPr="007F7E2B" w:rsidRDefault="00C92569">
            <w:pPr>
              <w:spacing w:line="259" w:lineRule="auto"/>
              <w:rPr>
                <w:ins w:id="19948" w:author="V2" w:date="2025-04-14T14:19:00Z" w16du:dateUtc="2025-04-14T19:19:00Z"/>
              </w:rPr>
            </w:pPr>
            <w:ins w:id="19949"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42C91A07" w14:textId="77777777" w:rsidR="00C92569" w:rsidRPr="007F7E2B" w:rsidRDefault="00C92569">
            <w:pPr>
              <w:spacing w:line="259" w:lineRule="auto"/>
              <w:ind w:left="5"/>
              <w:rPr>
                <w:ins w:id="19950" w:author="V2" w:date="2025-04-14T14:19:00Z" w16du:dateUtc="2025-04-14T19:19:00Z"/>
              </w:rPr>
            </w:pPr>
            <w:ins w:id="19951" w:author="V2" w:date="2025-04-14T14:19:00Z" w16du:dateUtc="2025-04-14T19:19:00Z">
              <w:r w:rsidRPr="007F7E2B">
                <w:t xml:space="preserve">ha </w:t>
              </w:r>
            </w:ins>
          </w:p>
        </w:tc>
      </w:tr>
      <w:tr w:rsidR="00C92569" w:rsidRPr="007F7E2B" w14:paraId="1F0BF081" w14:textId="77777777">
        <w:trPr>
          <w:trHeight w:val="335"/>
          <w:ins w:id="1995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FC4DDDB" w14:textId="77777777" w:rsidR="00C92569" w:rsidRPr="007F7E2B" w:rsidRDefault="00C92569">
            <w:pPr>
              <w:spacing w:line="259" w:lineRule="auto"/>
              <w:rPr>
                <w:ins w:id="19953" w:author="V2" w:date="2025-04-14T14:19:00Z" w16du:dateUtc="2025-04-14T19:19:00Z"/>
              </w:rPr>
            </w:pPr>
            <w:ins w:id="19954"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4E7FFCA4" w14:textId="77777777" w:rsidR="00C92569" w:rsidRPr="007F7E2B" w:rsidRDefault="00C92569">
            <w:pPr>
              <w:spacing w:line="259" w:lineRule="auto"/>
              <w:ind w:left="5"/>
              <w:rPr>
                <w:ins w:id="19955" w:author="V2" w:date="2025-04-14T14:19:00Z" w16du:dateUtc="2025-04-14T19:19:00Z"/>
              </w:rPr>
            </w:pPr>
            <w:ins w:id="19956" w:author="V2" w:date="2025-04-14T14:19:00Z" w16du:dateUtc="2025-04-14T19:19:00Z">
              <w:r w:rsidRPr="007F7E2B">
                <w:t xml:space="preserve">Area burnt in stratum s </w:t>
              </w:r>
            </w:ins>
          </w:p>
        </w:tc>
      </w:tr>
      <w:tr w:rsidR="00C92569" w:rsidRPr="007F7E2B" w14:paraId="5AFC6A8F" w14:textId="77777777">
        <w:trPr>
          <w:trHeight w:val="335"/>
          <w:ins w:id="1995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8163EEF" w14:textId="77777777" w:rsidR="00C92569" w:rsidRPr="007F7E2B" w:rsidRDefault="00C92569">
            <w:pPr>
              <w:spacing w:line="259" w:lineRule="auto"/>
              <w:rPr>
                <w:ins w:id="19958" w:author="V2" w:date="2025-04-14T14:19:00Z" w16du:dateUtc="2025-04-14T19:19:00Z"/>
              </w:rPr>
            </w:pPr>
            <w:ins w:id="19959"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787927E5" w14:textId="77777777" w:rsidR="00C92569" w:rsidRPr="007F7E2B" w:rsidRDefault="00C92569">
            <w:pPr>
              <w:spacing w:line="259" w:lineRule="auto"/>
              <w:ind w:left="5"/>
              <w:rPr>
                <w:ins w:id="19960" w:author="V2" w:date="2025-04-14T14:19:00Z" w16du:dateUtc="2025-04-14T19:19:00Z"/>
              </w:rPr>
            </w:pPr>
            <w:ins w:id="19961" w:author="V2" w:date="2025-04-14T14:19:00Z" w16du:dateUtc="2025-04-14T19:19:00Z">
              <w:r w:rsidRPr="007F7E2B">
                <w:t xml:space="preserve">Field survey </w:t>
              </w:r>
            </w:ins>
          </w:p>
        </w:tc>
      </w:tr>
      <w:tr w:rsidR="00C92569" w:rsidRPr="007F7E2B" w14:paraId="7EDD6B34" w14:textId="77777777">
        <w:trPr>
          <w:trHeight w:val="545"/>
          <w:ins w:id="1996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090DF38" w14:textId="77777777" w:rsidR="00C92569" w:rsidRPr="007F7E2B" w:rsidRDefault="00C92569">
            <w:pPr>
              <w:spacing w:line="259" w:lineRule="auto"/>
              <w:rPr>
                <w:ins w:id="19963" w:author="V2" w:date="2025-04-14T14:19:00Z" w16du:dateUtc="2025-04-14T19:19:00Z"/>
              </w:rPr>
            </w:pPr>
            <w:ins w:id="19964"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70D03711" w14:textId="77777777" w:rsidR="00C92569" w:rsidRPr="007F7E2B" w:rsidRDefault="00C92569">
            <w:pPr>
              <w:spacing w:line="259" w:lineRule="auto"/>
              <w:ind w:left="5"/>
              <w:rPr>
                <w:ins w:id="19965" w:author="V2" w:date="2025-04-14T14:19:00Z" w16du:dateUtc="2025-04-14T19:19:00Z"/>
              </w:rPr>
            </w:pPr>
            <w:ins w:id="19966" w:author="V2" w:date="2025-04-14T14:19:00Z" w16du:dateUtc="2025-04-14T19:19:00Z">
              <w:r w:rsidRPr="007F7E2B">
                <w:t xml:space="preserve">Area burnt in stratum s </w:t>
              </w:r>
            </w:ins>
          </w:p>
        </w:tc>
      </w:tr>
      <w:tr w:rsidR="00C92569" w:rsidRPr="007F7E2B" w14:paraId="196B2605" w14:textId="77777777">
        <w:trPr>
          <w:trHeight w:val="332"/>
          <w:ins w:id="1996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F66969D" w14:textId="77777777" w:rsidR="00C92569" w:rsidRPr="007F7E2B" w:rsidRDefault="00C92569">
            <w:pPr>
              <w:spacing w:line="259" w:lineRule="auto"/>
              <w:rPr>
                <w:ins w:id="19968" w:author="V2" w:date="2025-04-14T14:19:00Z" w16du:dateUtc="2025-04-14T19:19:00Z"/>
              </w:rPr>
            </w:pPr>
            <w:ins w:id="19969"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6DACCE16" w14:textId="77777777" w:rsidR="00C92569" w:rsidRPr="007F7E2B" w:rsidRDefault="00C92569">
            <w:pPr>
              <w:spacing w:line="259" w:lineRule="auto"/>
              <w:ind w:left="5"/>
              <w:rPr>
                <w:ins w:id="19970" w:author="V2" w:date="2025-04-14T14:19:00Z" w16du:dateUtc="2025-04-14T19:19:00Z"/>
              </w:rPr>
            </w:pPr>
            <w:ins w:id="19971" w:author="V2" w:date="2025-04-14T14:19:00Z" w16du:dateUtc="2025-04-14T19:19:00Z">
              <w:r w:rsidRPr="007F7E2B">
                <w:t xml:space="preserve">  </w:t>
              </w:r>
            </w:ins>
          </w:p>
        </w:tc>
      </w:tr>
    </w:tbl>
    <w:p w14:paraId="3E9E4364" w14:textId="77777777" w:rsidR="00C92569" w:rsidRPr="007F7E2B" w:rsidRDefault="00C92569">
      <w:pPr>
        <w:spacing w:line="259" w:lineRule="auto"/>
        <w:ind w:left="720"/>
        <w:jc w:val="both"/>
        <w:rPr>
          <w:ins w:id="19972" w:author="V2" w:date="2025-04-14T14:19:00Z" w16du:dateUtc="2025-04-14T19:19:00Z"/>
        </w:rPr>
      </w:pPr>
      <w:ins w:id="19973" w:author="V2" w:date="2025-04-14T14:19:00Z" w16du:dateUtc="2025-04-14T19:19:00Z">
        <w:r w:rsidRPr="007F7E2B">
          <w:t xml:space="preserve"> </w:t>
        </w:r>
      </w:ins>
    </w:p>
    <w:tbl>
      <w:tblPr>
        <w:tblStyle w:val="TableGrid0"/>
        <w:tblW w:w="9938" w:type="dxa"/>
        <w:tblInd w:w="-12" w:type="dxa"/>
        <w:tblCellMar>
          <w:top w:w="55" w:type="dxa"/>
          <w:left w:w="106" w:type="dxa"/>
          <w:right w:w="115" w:type="dxa"/>
        </w:tblCellMar>
        <w:tblLook w:val="04A0" w:firstRow="1" w:lastRow="0" w:firstColumn="1" w:lastColumn="0" w:noHBand="0" w:noVBand="1"/>
      </w:tblPr>
      <w:tblGrid>
        <w:gridCol w:w="4875"/>
        <w:gridCol w:w="5063"/>
      </w:tblGrid>
      <w:tr w:rsidR="00C92569" w:rsidRPr="007F7E2B" w14:paraId="6370DFBE" w14:textId="77777777">
        <w:trPr>
          <w:trHeight w:val="347"/>
          <w:ins w:id="1997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88C284C" w14:textId="77777777" w:rsidR="00C92569" w:rsidRPr="007F7E2B" w:rsidRDefault="00C92569">
            <w:pPr>
              <w:spacing w:line="259" w:lineRule="auto"/>
              <w:rPr>
                <w:ins w:id="19975" w:author="V2" w:date="2025-04-14T14:19:00Z" w16du:dateUtc="2025-04-14T19:19:00Z"/>
              </w:rPr>
            </w:pPr>
            <w:ins w:id="19976"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13F2C4B4" w14:textId="77777777" w:rsidR="00C92569" w:rsidRPr="007F7E2B" w:rsidRDefault="00C92569">
            <w:pPr>
              <w:spacing w:line="259" w:lineRule="auto"/>
              <w:ind w:left="5"/>
              <w:rPr>
                <w:ins w:id="19977" w:author="V2" w:date="2025-04-14T14:19:00Z" w16du:dateUtc="2025-04-14T19:19:00Z"/>
              </w:rPr>
            </w:pPr>
            <w:ins w:id="19978" w:author="V2" w:date="2025-04-14T14:19:00Z" w16du:dateUtc="2025-04-14T19:19:00Z">
              <w:r w:rsidRPr="007F7E2B">
                <w:rPr>
                  <w:rFonts w:ascii="Arial" w:eastAsia="Arial" w:hAnsi="Arial" w:cs="Arial"/>
                  <w:i/>
                </w:rPr>
                <w:t>B</w:t>
              </w:r>
              <w:r w:rsidRPr="007F7E2B">
                <w:rPr>
                  <w:rFonts w:ascii="Arial" w:eastAsia="Arial" w:hAnsi="Arial" w:cs="Arial"/>
                  <w:i/>
                  <w:sz w:val="13"/>
                </w:rPr>
                <w:t>sms,pre</w:t>
              </w:r>
              <w:r w:rsidRPr="007F7E2B">
                <w:rPr>
                  <w:rFonts w:ascii="Arial" w:eastAsia="Arial" w:hAnsi="Arial" w:cs="Arial"/>
                  <w:i/>
                </w:rPr>
                <w:t xml:space="preserve"> </w:t>
              </w:r>
            </w:ins>
          </w:p>
        </w:tc>
      </w:tr>
      <w:tr w:rsidR="00C92569" w:rsidRPr="007F7E2B" w14:paraId="04905D0C" w14:textId="77777777">
        <w:trPr>
          <w:trHeight w:val="336"/>
          <w:ins w:id="1997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C445842" w14:textId="77777777" w:rsidR="00C92569" w:rsidRPr="007F7E2B" w:rsidRDefault="00C92569">
            <w:pPr>
              <w:spacing w:line="259" w:lineRule="auto"/>
              <w:rPr>
                <w:ins w:id="19980" w:author="V2" w:date="2025-04-14T14:19:00Z" w16du:dateUtc="2025-04-14T19:19:00Z"/>
              </w:rPr>
            </w:pPr>
            <w:ins w:id="19981"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64FACCD1" w14:textId="77777777" w:rsidR="00C92569" w:rsidRPr="007F7E2B" w:rsidRDefault="00C92569">
            <w:pPr>
              <w:spacing w:line="259" w:lineRule="auto"/>
              <w:ind w:left="5"/>
              <w:rPr>
                <w:ins w:id="19982" w:author="V2" w:date="2025-04-14T14:19:00Z" w16du:dateUtc="2025-04-14T19:19:00Z"/>
              </w:rPr>
            </w:pPr>
            <w:ins w:id="19983" w:author="V2" w:date="2025-04-14T14:19:00Z" w16du:dateUtc="2025-04-14T19:19:00Z">
              <w:r w:rsidRPr="007F7E2B">
                <w:t xml:space="preserve">t  </w:t>
              </w:r>
            </w:ins>
          </w:p>
        </w:tc>
      </w:tr>
      <w:tr w:rsidR="00C92569" w:rsidRPr="007F7E2B" w14:paraId="2444BC04" w14:textId="77777777">
        <w:trPr>
          <w:trHeight w:val="559"/>
          <w:ins w:id="1998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314E5726" w14:textId="77777777" w:rsidR="00C92569" w:rsidRPr="007F7E2B" w:rsidRDefault="00C92569">
            <w:pPr>
              <w:spacing w:line="259" w:lineRule="auto"/>
              <w:rPr>
                <w:ins w:id="19985" w:author="V2" w:date="2025-04-14T14:19:00Z" w16du:dateUtc="2025-04-14T19:19:00Z"/>
              </w:rPr>
            </w:pPr>
            <w:ins w:id="19986" w:author="V2" w:date="2025-04-14T14:19:00Z" w16du:dateUtc="2025-04-14T19:19:00Z">
              <w:r w:rsidRPr="007F7E2B">
                <w:lastRenderedPageBreak/>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257212B7" w14:textId="77777777" w:rsidR="00C92569" w:rsidRPr="007F7E2B" w:rsidRDefault="00C92569">
            <w:pPr>
              <w:spacing w:line="259" w:lineRule="auto"/>
              <w:ind w:left="5"/>
              <w:rPr>
                <w:ins w:id="19987" w:author="V2" w:date="2025-04-14T14:19:00Z" w16du:dateUtc="2025-04-14T19:19:00Z"/>
              </w:rPr>
            </w:pPr>
            <w:ins w:id="19988" w:author="V2" w:date="2025-04-14T14:19:00Z" w16du:dateUtc="2025-04-14T19:19:00Z">
              <w:r w:rsidRPr="007F7E2B">
                <w:t xml:space="preserve">The dry weight of small woody and non-woody vegetation in stratum s before the fire </w:t>
              </w:r>
            </w:ins>
          </w:p>
        </w:tc>
      </w:tr>
      <w:tr w:rsidR="00C92569" w:rsidRPr="007F7E2B" w14:paraId="5C127667" w14:textId="77777777">
        <w:trPr>
          <w:trHeight w:val="336"/>
          <w:ins w:id="1998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BEDAE81" w14:textId="77777777" w:rsidR="00C92569" w:rsidRPr="007F7E2B" w:rsidRDefault="00C92569">
            <w:pPr>
              <w:spacing w:line="259" w:lineRule="auto"/>
              <w:rPr>
                <w:ins w:id="19990" w:author="V2" w:date="2025-04-14T14:19:00Z" w16du:dateUtc="2025-04-14T19:19:00Z"/>
              </w:rPr>
            </w:pPr>
            <w:ins w:id="19991"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684C8EE3" w14:textId="77777777" w:rsidR="00C92569" w:rsidRPr="007F7E2B" w:rsidRDefault="00C92569">
            <w:pPr>
              <w:spacing w:line="259" w:lineRule="auto"/>
              <w:ind w:left="5"/>
              <w:rPr>
                <w:ins w:id="19992" w:author="V2" w:date="2025-04-14T14:19:00Z" w16du:dateUtc="2025-04-14T19:19:00Z"/>
              </w:rPr>
            </w:pPr>
            <w:ins w:id="19993" w:author="V2" w:date="2025-04-14T14:19:00Z" w16du:dateUtc="2025-04-14T19:19:00Z">
              <w:r w:rsidRPr="007F7E2B">
                <w:t xml:space="preserve">Field survey </w:t>
              </w:r>
            </w:ins>
          </w:p>
        </w:tc>
      </w:tr>
      <w:tr w:rsidR="00C92569" w:rsidRPr="007F7E2B" w14:paraId="6E0936CC" w14:textId="77777777">
        <w:trPr>
          <w:trHeight w:val="560"/>
          <w:ins w:id="1999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B552263" w14:textId="77777777" w:rsidR="00C92569" w:rsidRPr="007F7E2B" w:rsidRDefault="00C92569">
            <w:pPr>
              <w:spacing w:line="259" w:lineRule="auto"/>
              <w:rPr>
                <w:ins w:id="19995" w:author="V2" w:date="2025-04-14T14:19:00Z" w16du:dateUtc="2025-04-14T19:19:00Z"/>
              </w:rPr>
            </w:pPr>
            <w:ins w:id="19996"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tcPr>
          <w:p w14:paraId="1C15090F" w14:textId="77777777" w:rsidR="00C92569" w:rsidRPr="007F7E2B" w:rsidRDefault="00C92569">
            <w:pPr>
              <w:spacing w:line="259" w:lineRule="auto"/>
              <w:ind w:left="5"/>
              <w:rPr>
                <w:ins w:id="19997" w:author="V2" w:date="2025-04-14T14:19:00Z" w16du:dateUtc="2025-04-14T19:19:00Z"/>
              </w:rPr>
            </w:pPr>
            <w:ins w:id="19998" w:author="V2" w:date="2025-04-14T14:19:00Z" w16du:dateUtc="2025-04-14T19:19:00Z">
              <w:r w:rsidRPr="007F7E2B">
                <w:t xml:space="preserve">The dry weight of small woody and non-woody vegetation in stratum s before the fire </w:t>
              </w:r>
            </w:ins>
          </w:p>
        </w:tc>
      </w:tr>
      <w:tr w:rsidR="00C92569" w:rsidRPr="007F7E2B" w14:paraId="32EDA822" w14:textId="77777777">
        <w:trPr>
          <w:trHeight w:val="332"/>
          <w:ins w:id="1999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28832B5" w14:textId="77777777" w:rsidR="00C92569" w:rsidRPr="007F7E2B" w:rsidRDefault="00C92569">
            <w:pPr>
              <w:spacing w:line="259" w:lineRule="auto"/>
              <w:rPr>
                <w:ins w:id="20000" w:author="V2" w:date="2025-04-14T14:19:00Z" w16du:dateUtc="2025-04-14T19:19:00Z"/>
              </w:rPr>
            </w:pPr>
            <w:ins w:id="20001"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6E0E3AAB" w14:textId="77777777" w:rsidR="00C92569" w:rsidRPr="007F7E2B" w:rsidRDefault="00C92569">
            <w:pPr>
              <w:spacing w:line="259" w:lineRule="auto"/>
              <w:ind w:left="5"/>
              <w:rPr>
                <w:ins w:id="20002" w:author="V2" w:date="2025-04-14T14:19:00Z" w16du:dateUtc="2025-04-14T19:19:00Z"/>
              </w:rPr>
            </w:pPr>
            <w:ins w:id="20003" w:author="V2" w:date="2025-04-14T14:19:00Z" w16du:dateUtc="2025-04-14T19:19:00Z">
              <w:r w:rsidRPr="007F7E2B">
                <w:t xml:space="preserve">  </w:t>
              </w:r>
            </w:ins>
          </w:p>
        </w:tc>
      </w:tr>
    </w:tbl>
    <w:p w14:paraId="6257FD7C" w14:textId="77777777" w:rsidR="00C92569" w:rsidRPr="007F7E2B" w:rsidRDefault="00C92569">
      <w:pPr>
        <w:spacing w:line="259" w:lineRule="auto"/>
        <w:ind w:left="720"/>
        <w:jc w:val="both"/>
        <w:rPr>
          <w:ins w:id="20004" w:author="V2" w:date="2025-04-14T14:19:00Z" w16du:dateUtc="2025-04-14T19:19:00Z"/>
        </w:rPr>
      </w:pPr>
      <w:ins w:id="20005" w:author="V2" w:date="2025-04-14T14:19:00Z" w16du:dateUtc="2025-04-14T19:19:00Z">
        <w:r w:rsidRPr="007F7E2B">
          <w:t xml:space="preserve"> </w:t>
        </w:r>
      </w:ins>
    </w:p>
    <w:tbl>
      <w:tblPr>
        <w:tblStyle w:val="TableGrid0"/>
        <w:tblW w:w="9938" w:type="dxa"/>
        <w:tblInd w:w="-12" w:type="dxa"/>
        <w:tblCellMar>
          <w:top w:w="55" w:type="dxa"/>
          <w:left w:w="106" w:type="dxa"/>
          <w:right w:w="115" w:type="dxa"/>
        </w:tblCellMar>
        <w:tblLook w:val="04A0" w:firstRow="1" w:lastRow="0" w:firstColumn="1" w:lastColumn="0" w:noHBand="0" w:noVBand="1"/>
      </w:tblPr>
      <w:tblGrid>
        <w:gridCol w:w="4875"/>
        <w:gridCol w:w="5063"/>
      </w:tblGrid>
      <w:tr w:rsidR="00C92569" w:rsidRPr="007F7E2B" w14:paraId="10DC2F7B" w14:textId="77777777">
        <w:trPr>
          <w:trHeight w:val="347"/>
          <w:ins w:id="2000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4A475C8" w14:textId="77777777" w:rsidR="00C92569" w:rsidRPr="007F7E2B" w:rsidRDefault="00C92569">
            <w:pPr>
              <w:spacing w:line="259" w:lineRule="auto"/>
              <w:rPr>
                <w:ins w:id="20007" w:author="V2" w:date="2025-04-14T14:19:00Z" w16du:dateUtc="2025-04-14T19:19:00Z"/>
              </w:rPr>
            </w:pPr>
            <w:ins w:id="20008"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14475D8A" w14:textId="77777777" w:rsidR="00C92569" w:rsidRPr="007F7E2B" w:rsidRDefault="00C92569">
            <w:pPr>
              <w:spacing w:line="259" w:lineRule="auto"/>
              <w:ind w:left="5"/>
              <w:rPr>
                <w:ins w:id="20009" w:author="V2" w:date="2025-04-14T14:19:00Z" w16du:dateUtc="2025-04-14T19:19:00Z"/>
              </w:rPr>
            </w:pPr>
            <w:ins w:id="20010" w:author="V2" w:date="2025-04-14T14:19:00Z" w16du:dateUtc="2025-04-14T19:19:00Z">
              <w:r w:rsidRPr="007F7E2B">
                <w:rPr>
                  <w:rFonts w:ascii="Arial" w:eastAsia="Arial" w:hAnsi="Arial" w:cs="Arial"/>
                  <w:i/>
                </w:rPr>
                <w:t>B</w:t>
              </w:r>
              <w:r w:rsidRPr="007F7E2B">
                <w:rPr>
                  <w:rFonts w:ascii="Arial" w:eastAsia="Arial" w:hAnsi="Arial" w:cs="Arial"/>
                  <w:i/>
                  <w:sz w:val="13"/>
                </w:rPr>
                <w:t>sms,post</w:t>
              </w:r>
              <w:r w:rsidRPr="007F7E2B">
                <w:rPr>
                  <w:rFonts w:ascii="Arial" w:eastAsia="Arial" w:hAnsi="Arial" w:cs="Arial"/>
                  <w:i/>
                </w:rPr>
                <w:t xml:space="preserve"> </w:t>
              </w:r>
            </w:ins>
          </w:p>
        </w:tc>
      </w:tr>
      <w:tr w:rsidR="00C92569" w:rsidRPr="007F7E2B" w14:paraId="70B84DD3" w14:textId="77777777">
        <w:trPr>
          <w:trHeight w:val="335"/>
          <w:ins w:id="2001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A164BEF" w14:textId="77777777" w:rsidR="00C92569" w:rsidRPr="007F7E2B" w:rsidRDefault="00C92569">
            <w:pPr>
              <w:spacing w:line="259" w:lineRule="auto"/>
              <w:rPr>
                <w:ins w:id="20012" w:author="V2" w:date="2025-04-14T14:19:00Z" w16du:dateUtc="2025-04-14T19:19:00Z"/>
              </w:rPr>
            </w:pPr>
            <w:ins w:id="20013"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746C1040" w14:textId="77777777" w:rsidR="00C92569" w:rsidRPr="007F7E2B" w:rsidRDefault="00C92569">
            <w:pPr>
              <w:spacing w:line="259" w:lineRule="auto"/>
              <w:ind w:left="5"/>
              <w:rPr>
                <w:ins w:id="20014" w:author="V2" w:date="2025-04-14T14:19:00Z" w16du:dateUtc="2025-04-14T19:19:00Z"/>
              </w:rPr>
            </w:pPr>
            <w:ins w:id="20015" w:author="V2" w:date="2025-04-14T14:19:00Z" w16du:dateUtc="2025-04-14T19:19:00Z">
              <w:r w:rsidRPr="007F7E2B">
                <w:t xml:space="preserve">t  </w:t>
              </w:r>
            </w:ins>
          </w:p>
        </w:tc>
      </w:tr>
      <w:tr w:rsidR="00C92569" w:rsidRPr="007F7E2B" w14:paraId="558C0548" w14:textId="77777777">
        <w:trPr>
          <w:trHeight w:val="560"/>
          <w:ins w:id="2001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698E8B1D" w14:textId="77777777" w:rsidR="00C92569" w:rsidRPr="007F7E2B" w:rsidRDefault="00C92569">
            <w:pPr>
              <w:spacing w:line="259" w:lineRule="auto"/>
              <w:rPr>
                <w:ins w:id="20017" w:author="V2" w:date="2025-04-14T14:19:00Z" w16du:dateUtc="2025-04-14T19:19:00Z"/>
              </w:rPr>
            </w:pPr>
            <w:ins w:id="20018"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1C7BD44B" w14:textId="77777777" w:rsidR="00C92569" w:rsidRPr="007F7E2B" w:rsidRDefault="00C92569">
            <w:pPr>
              <w:spacing w:line="259" w:lineRule="auto"/>
              <w:ind w:left="5"/>
              <w:rPr>
                <w:ins w:id="20019" w:author="V2" w:date="2025-04-14T14:19:00Z" w16du:dateUtc="2025-04-14T19:19:00Z"/>
              </w:rPr>
            </w:pPr>
            <w:ins w:id="20020" w:author="V2" w:date="2025-04-14T14:19:00Z" w16du:dateUtc="2025-04-14T19:19:00Z">
              <w:r w:rsidRPr="007F7E2B">
                <w:t xml:space="preserve">The dry weight of small woody and non-woody vegetation in the burnt area of stratum s after the fire </w:t>
              </w:r>
            </w:ins>
          </w:p>
        </w:tc>
      </w:tr>
      <w:tr w:rsidR="00C92569" w:rsidRPr="007F7E2B" w14:paraId="1275C82E" w14:textId="77777777">
        <w:trPr>
          <w:trHeight w:val="335"/>
          <w:ins w:id="2002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7B3724B" w14:textId="77777777" w:rsidR="00C92569" w:rsidRPr="007F7E2B" w:rsidRDefault="00C92569">
            <w:pPr>
              <w:spacing w:line="259" w:lineRule="auto"/>
              <w:rPr>
                <w:ins w:id="20022" w:author="V2" w:date="2025-04-14T14:19:00Z" w16du:dateUtc="2025-04-14T19:19:00Z"/>
              </w:rPr>
            </w:pPr>
            <w:ins w:id="20023"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3A34B0F7" w14:textId="77777777" w:rsidR="00C92569" w:rsidRPr="007F7E2B" w:rsidRDefault="00C92569">
            <w:pPr>
              <w:spacing w:line="259" w:lineRule="auto"/>
              <w:ind w:left="5"/>
              <w:rPr>
                <w:ins w:id="20024" w:author="V2" w:date="2025-04-14T14:19:00Z" w16du:dateUtc="2025-04-14T19:19:00Z"/>
              </w:rPr>
            </w:pPr>
            <w:ins w:id="20025" w:author="V2" w:date="2025-04-14T14:19:00Z" w16du:dateUtc="2025-04-14T19:19:00Z">
              <w:r w:rsidRPr="007F7E2B">
                <w:t xml:space="preserve">Field survey </w:t>
              </w:r>
            </w:ins>
          </w:p>
        </w:tc>
      </w:tr>
      <w:tr w:rsidR="00C92569" w:rsidRPr="007F7E2B" w14:paraId="14F3C0DB" w14:textId="77777777">
        <w:trPr>
          <w:trHeight w:val="561"/>
          <w:ins w:id="2002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B8D3506" w14:textId="77777777" w:rsidR="00C92569" w:rsidRPr="007F7E2B" w:rsidRDefault="00C92569">
            <w:pPr>
              <w:spacing w:line="259" w:lineRule="auto"/>
              <w:rPr>
                <w:ins w:id="20027" w:author="V2" w:date="2025-04-14T14:19:00Z" w16du:dateUtc="2025-04-14T19:19:00Z"/>
              </w:rPr>
            </w:pPr>
            <w:ins w:id="20028"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tcPr>
          <w:p w14:paraId="0337F662" w14:textId="77777777" w:rsidR="00C92569" w:rsidRPr="007F7E2B" w:rsidRDefault="00C92569">
            <w:pPr>
              <w:spacing w:line="259" w:lineRule="auto"/>
              <w:ind w:left="5"/>
              <w:rPr>
                <w:ins w:id="20029" w:author="V2" w:date="2025-04-14T14:19:00Z" w16du:dateUtc="2025-04-14T19:19:00Z"/>
              </w:rPr>
            </w:pPr>
            <w:ins w:id="20030" w:author="V2" w:date="2025-04-14T14:19:00Z" w16du:dateUtc="2025-04-14T19:19:00Z">
              <w:r w:rsidRPr="007F7E2B">
                <w:t xml:space="preserve">The dry weight of small woody and non-woody vegetation in the burnt area of stratum s after the fire </w:t>
              </w:r>
            </w:ins>
          </w:p>
        </w:tc>
      </w:tr>
      <w:tr w:rsidR="00C92569" w:rsidRPr="007F7E2B" w14:paraId="3AD128AE" w14:textId="77777777">
        <w:trPr>
          <w:trHeight w:val="332"/>
          <w:ins w:id="2003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63A4E53" w14:textId="77777777" w:rsidR="00C92569" w:rsidRPr="007F7E2B" w:rsidRDefault="00C92569">
            <w:pPr>
              <w:spacing w:line="259" w:lineRule="auto"/>
              <w:rPr>
                <w:ins w:id="20032" w:author="V2" w:date="2025-04-14T14:19:00Z" w16du:dateUtc="2025-04-14T19:19:00Z"/>
              </w:rPr>
            </w:pPr>
            <w:ins w:id="20033"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65DBC2E8" w14:textId="77777777" w:rsidR="00C92569" w:rsidRPr="007F7E2B" w:rsidRDefault="00C92569">
            <w:pPr>
              <w:spacing w:line="259" w:lineRule="auto"/>
              <w:ind w:left="5"/>
              <w:rPr>
                <w:ins w:id="20034" w:author="V2" w:date="2025-04-14T14:19:00Z" w16du:dateUtc="2025-04-14T19:19:00Z"/>
              </w:rPr>
            </w:pPr>
            <w:ins w:id="20035" w:author="V2" w:date="2025-04-14T14:19:00Z" w16du:dateUtc="2025-04-14T19:19:00Z">
              <w:r w:rsidRPr="007F7E2B">
                <w:t xml:space="preserve">  </w:t>
              </w:r>
            </w:ins>
          </w:p>
        </w:tc>
      </w:tr>
    </w:tbl>
    <w:p w14:paraId="0512725B" w14:textId="77777777" w:rsidR="00C92569" w:rsidRPr="007F7E2B" w:rsidRDefault="00C92569">
      <w:pPr>
        <w:spacing w:after="223" w:line="259" w:lineRule="auto"/>
        <w:ind w:left="720"/>
        <w:jc w:val="both"/>
        <w:rPr>
          <w:ins w:id="20036" w:author="V2" w:date="2025-04-14T14:19:00Z" w16du:dateUtc="2025-04-14T19:19:00Z"/>
        </w:rPr>
      </w:pPr>
      <w:ins w:id="20037" w:author="V2" w:date="2025-04-14T14:19:00Z" w16du:dateUtc="2025-04-14T19:19:00Z">
        <w:r w:rsidRPr="007F7E2B">
          <w:t xml:space="preserve"> </w:t>
        </w:r>
      </w:ins>
    </w:p>
    <w:p w14:paraId="2FB9CA0D" w14:textId="77777777" w:rsidR="00C92569" w:rsidRPr="007F7E2B" w:rsidRDefault="00C92569">
      <w:pPr>
        <w:spacing w:after="223" w:line="259" w:lineRule="auto"/>
        <w:ind w:left="720"/>
        <w:jc w:val="both"/>
        <w:rPr>
          <w:ins w:id="20038" w:author="V2" w:date="2025-04-14T14:19:00Z" w16du:dateUtc="2025-04-14T19:19:00Z"/>
        </w:rPr>
      </w:pPr>
      <w:ins w:id="20039" w:author="V2" w:date="2025-04-14T14:19:00Z" w16du:dateUtc="2025-04-14T19:19:00Z">
        <w:r w:rsidRPr="007F7E2B">
          <w:t xml:space="preserve"> </w:t>
        </w:r>
      </w:ins>
    </w:p>
    <w:p w14:paraId="05892905" w14:textId="77777777" w:rsidR="00C92569" w:rsidRPr="007F7E2B" w:rsidRDefault="00C92569">
      <w:pPr>
        <w:spacing w:after="223" w:line="259" w:lineRule="auto"/>
        <w:ind w:left="720"/>
        <w:jc w:val="both"/>
        <w:rPr>
          <w:ins w:id="20040" w:author="V2" w:date="2025-04-14T14:19:00Z" w16du:dateUtc="2025-04-14T19:19:00Z"/>
        </w:rPr>
      </w:pPr>
      <w:ins w:id="20041" w:author="V2" w:date="2025-04-14T14:19:00Z" w16du:dateUtc="2025-04-14T19:19:00Z">
        <w:r w:rsidRPr="007F7E2B">
          <w:t xml:space="preserve"> </w:t>
        </w:r>
      </w:ins>
    </w:p>
    <w:p w14:paraId="79F7658D" w14:textId="77777777" w:rsidR="00C92569" w:rsidRPr="007F7E2B" w:rsidRDefault="00C92569">
      <w:pPr>
        <w:spacing w:line="259" w:lineRule="auto"/>
        <w:ind w:left="720"/>
        <w:jc w:val="both"/>
        <w:rPr>
          <w:ins w:id="20042" w:author="V2" w:date="2025-04-14T14:19:00Z" w16du:dateUtc="2025-04-14T19:19:00Z"/>
        </w:rPr>
      </w:pPr>
      <w:ins w:id="20043" w:author="V2" w:date="2025-04-14T14:19:00Z" w16du:dateUtc="2025-04-14T19:19:00Z">
        <w:r w:rsidRPr="007F7E2B">
          <w:t xml:space="preserve"> </w:t>
        </w:r>
      </w:ins>
    </w:p>
    <w:tbl>
      <w:tblPr>
        <w:tblStyle w:val="TableGrid0"/>
        <w:tblW w:w="9938" w:type="dxa"/>
        <w:tblInd w:w="-12" w:type="dxa"/>
        <w:tblCellMar>
          <w:top w:w="47" w:type="dxa"/>
          <w:left w:w="106" w:type="dxa"/>
          <w:right w:w="115" w:type="dxa"/>
        </w:tblCellMar>
        <w:tblLook w:val="04A0" w:firstRow="1" w:lastRow="0" w:firstColumn="1" w:lastColumn="0" w:noHBand="0" w:noVBand="1"/>
      </w:tblPr>
      <w:tblGrid>
        <w:gridCol w:w="4875"/>
        <w:gridCol w:w="5063"/>
      </w:tblGrid>
      <w:tr w:rsidR="00C92569" w:rsidRPr="007F7E2B" w14:paraId="0693E0D4" w14:textId="77777777">
        <w:trPr>
          <w:trHeight w:val="334"/>
          <w:ins w:id="2004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2FFD008" w14:textId="77777777" w:rsidR="00C92569" w:rsidRPr="007F7E2B" w:rsidRDefault="00C92569">
            <w:pPr>
              <w:spacing w:line="259" w:lineRule="auto"/>
              <w:rPr>
                <w:ins w:id="20045" w:author="V2" w:date="2025-04-14T14:19:00Z" w16du:dateUtc="2025-04-14T19:19:00Z"/>
              </w:rPr>
            </w:pPr>
            <w:ins w:id="20046"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4ADC757C" w14:textId="77777777" w:rsidR="00C92569" w:rsidRPr="007F7E2B" w:rsidRDefault="00C92569">
            <w:pPr>
              <w:spacing w:line="259" w:lineRule="auto"/>
              <w:ind w:left="5"/>
              <w:rPr>
                <w:ins w:id="20047" w:author="V2" w:date="2025-04-14T14:19:00Z" w16du:dateUtc="2025-04-14T19:19:00Z"/>
              </w:rPr>
            </w:pPr>
            <w:ins w:id="20048" w:author="V2" w:date="2025-04-14T14:19:00Z" w16du:dateUtc="2025-04-14T19:19:00Z">
              <w:r w:rsidRPr="007F7E2B">
                <w:rPr>
                  <w:rFonts w:ascii="Arial" w:eastAsia="Arial" w:hAnsi="Arial" w:cs="Arial"/>
                  <w:i/>
                </w:rPr>
                <w:t>CA</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4FA84A47" w14:textId="77777777">
        <w:trPr>
          <w:trHeight w:val="335"/>
          <w:ins w:id="2004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224E321" w14:textId="77777777" w:rsidR="00C92569" w:rsidRPr="007F7E2B" w:rsidRDefault="00C92569">
            <w:pPr>
              <w:spacing w:line="259" w:lineRule="auto"/>
              <w:rPr>
                <w:ins w:id="20050" w:author="V2" w:date="2025-04-14T14:19:00Z" w16du:dateUtc="2025-04-14T19:19:00Z"/>
              </w:rPr>
            </w:pPr>
            <w:ins w:id="20051"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0C2A5916" w14:textId="77777777" w:rsidR="00C92569" w:rsidRPr="007F7E2B" w:rsidRDefault="00C92569">
            <w:pPr>
              <w:spacing w:line="259" w:lineRule="auto"/>
              <w:ind w:left="5"/>
              <w:rPr>
                <w:ins w:id="20052" w:author="V2" w:date="2025-04-14T14:19:00Z" w16du:dateUtc="2025-04-14T19:19:00Z"/>
              </w:rPr>
            </w:pPr>
            <w:ins w:id="20053" w:author="V2" w:date="2025-04-14T14:19:00Z" w16du:dateUtc="2025-04-14T19:19:00Z">
              <w:r w:rsidRPr="007F7E2B">
                <w:t>m</w:t>
              </w:r>
              <w:r w:rsidRPr="007F7E2B">
                <w:rPr>
                  <w:vertAlign w:val="superscript"/>
                </w:rPr>
                <w:t>2</w:t>
              </w:r>
              <w:r w:rsidRPr="007F7E2B">
                <w:t xml:space="preserve"> </w:t>
              </w:r>
            </w:ins>
          </w:p>
        </w:tc>
      </w:tr>
      <w:tr w:rsidR="00C92569" w:rsidRPr="007F7E2B" w14:paraId="64D2065E" w14:textId="77777777">
        <w:trPr>
          <w:trHeight w:val="335"/>
          <w:ins w:id="2005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63662DC" w14:textId="77777777" w:rsidR="00C92569" w:rsidRPr="007F7E2B" w:rsidRDefault="00C92569">
            <w:pPr>
              <w:spacing w:line="259" w:lineRule="auto"/>
              <w:rPr>
                <w:ins w:id="20055" w:author="V2" w:date="2025-04-14T14:19:00Z" w16du:dateUtc="2025-04-14T19:19:00Z"/>
              </w:rPr>
            </w:pPr>
            <w:ins w:id="20056"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6F7B35F6" w14:textId="77777777" w:rsidR="00C92569" w:rsidRPr="007F7E2B" w:rsidRDefault="00C92569">
            <w:pPr>
              <w:spacing w:line="259" w:lineRule="auto"/>
              <w:ind w:left="5"/>
              <w:rPr>
                <w:ins w:id="20057" w:author="V2" w:date="2025-04-14T14:19:00Z" w16du:dateUtc="2025-04-14T19:19:00Z"/>
              </w:rPr>
            </w:pPr>
            <w:ins w:id="20058" w:author="V2" w:date="2025-04-14T14:19:00Z" w16du:dateUtc="2025-04-14T19:19:00Z">
              <w:r w:rsidRPr="007F7E2B">
                <w:t xml:space="preserve">Canopy surface  </w:t>
              </w:r>
            </w:ins>
          </w:p>
        </w:tc>
      </w:tr>
      <w:tr w:rsidR="00C92569" w:rsidRPr="007F7E2B" w14:paraId="5736B2F5" w14:textId="77777777">
        <w:trPr>
          <w:trHeight w:val="335"/>
          <w:ins w:id="2005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84B227B" w14:textId="77777777" w:rsidR="00C92569" w:rsidRPr="007F7E2B" w:rsidRDefault="00C92569">
            <w:pPr>
              <w:spacing w:line="259" w:lineRule="auto"/>
              <w:rPr>
                <w:ins w:id="20060" w:author="V2" w:date="2025-04-14T14:19:00Z" w16du:dateUtc="2025-04-14T19:19:00Z"/>
              </w:rPr>
            </w:pPr>
            <w:ins w:id="20061"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2576BCD3" w14:textId="77777777" w:rsidR="00C92569" w:rsidRPr="007F7E2B" w:rsidRDefault="00C92569">
            <w:pPr>
              <w:spacing w:line="259" w:lineRule="auto"/>
              <w:ind w:left="5"/>
              <w:rPr>
                <w:ins w:id="20062" w:author="V2" w:date="2025-04-14T14:19:00Z" w16du:dateUtc="2025-04-14T19:19:00Z"/>
              </w:rPr>
            </w:pPr>
            <w:ins w:id="20063" w:author="V2" w:date="2025-04-14T14:19:00Z" w16du:dateUtc="2025-04-14T19:19:00Z">
              <w:r w:rsidRPr="007F7E2B">
                <w:t xml:space="preserve">Estimated from remote sensing </w:t>
              </w:r>
            </w:ins>
          </w:p>
        </w:tc>
      </w:tr>
      <w:tr w:rsidR="00C92569" w:rsidRPr="007F7E2B" w14:paraId="2BDA329E" w14:textId="77777777">
        <w:trPr>
          <w:trHeight w:val="545"/>
          <w:ins w:id="2006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87C45B5" w14:textId="77777777" w:rsidR="00C92569" w:rsidRPr="007F7E2B" w:rsidRDefault="00C92569">
            <w:pPr>
              <w:spacing w:line="259" w:lineRule="auto"/>
              <w:rPr>
                <w:ins w:id="20065" w:author="V2" w:date="2025-04-14T14:19:00Z" w16du:dateUtc="2025-04-14T19:19:00Z"/>
              </w:rPr>
            </w:pPr>
            <w:ins w:id="20066" w:author="V2" w:date="2025-04-14T14:19:00Z" w16du:dateUtc="2025-04-14T19:19:00Z">
              <w:r w:rsidRPr="007F7E2B">
                <w:lastRenderedPageBreak/>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028B0F64" w14:textId="77777777" w:rsidR="00C92569" w:rsidRPr="007F7E2B" w:rsidRDefault="00C92569">
            <w:pPr>
              <w:spacing w:line="259" w:lineRule="auto"/>
              <w:ind w:left="5"/>
              <w:rPr>
                <w:ins w:id="20067" w:author="V2" w:date="2025-04-14T14:19:00Z" w16du:dateUtc="2025-04-14T19:19:00Z"/>
              </w:rPr>
            </w:pPr>
            <w:ins w:id="20068" w:author="V2" w:date="2025-04-14T14:19:00Z" w16du:dateUtc="2025-04-14T19:19:00Z">
              <w:r w:rsidRPr="007F7E2B">
                <w:t xml:space="preserve">Canopy surface </w:t>
              </w:r>
            </w:ins>
          </w:p>
        </w:tc>
      </w:tr>
      <w:tr w:rsidR="00C92569" w:rsidRPr="007F7E2B" w14:paraId="2FC36CC8" w14:textId="77777777">
        <w:trPr>
          <w:trHeight w:val="332"/>
          <w:ins w:id="2006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CD48F38" w14:textId="77777777" w:rsidR="00C92569" w:rsidRPr="007F7E2B" w:rsidRDefault="00C92569">
            <w:pPr>
              <w:spacing w:line="259" w:lineRule="auto"/>
              <w:rPr>
                <w:ins w:id="20070" w:author="V2" w:date="2025-04-14T14:19:00Z" w16du:dateUtc="2025-04-14T19:19:00Z"/>
              </w:rPr>
            </w:pPr>
            <w:ins w:id="20071"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3187548D" w14:textId="77777777" w:rsidR="00C92569" w:rsidRPr="007F7E2B" w:rsidRDefault="00C92569">
            <w:pPr>
              <w:spacing w:line="259" w:lineRule="auto"/>
              <w:ind w:left="5"/>
              <w:rPr>
                <w:ins w:id="20072" w:author="V2" w:date="2025-04-14T14:19:00Z" w16du:dateUtc="2025-04-14T19:19:00Z"/>
              </w:rPr>
            </w:pPr>
            <w:ins w:id="20073" w:author="V2" w:date="2025-04-14T14:19:00Z" w16du:dateUtc="2025-04-14T19:19:00Z">
              <w:r w:rsidRPr="007F7E2B">
                <w:t xml:space="preserve">  </w:t>
              </w:r>
            </w:ins>
          </w:p>
        </w:tc>
      </w:tr>
    </w:tbl>
    <w:p w14:paraId="7730FA09" w14:textId="77777777" w:rsidR="00C92569" w:rsidRPr="007F7E2B" w:rsidRDefault="00C92569">
      <w:pPr>
        <w:spacing w:line="259" w:lineRule="auto"/>
        <w:ind w:left="720"/>
        <w:jc w:val="both"/>
        <w:rPr>
          <w:ins w:id="20074" w:author="V2" w:date="2025-04-14T14:19:00Z" w16du:dateUtc="2025-04-14T19:19:00Z"/>
        </w:rPr>
      </w:pPr>
      <w:ins w:id="20075" w:author="V2" w:date="2025-04-14T14:19:00Z" w16du:dateUtc="2025-04-14T19:19:00Z">
        <w:r w:rsidRPr="007F7E2B">
          <w:t xml:space="preserve"> </w:t>
        </w:r>
      </w:ins>
    </w:p>
    <w:tbl>
      <w:tblPr>
        <w:tblStyle w:val="TableGrid0"/>
        <w:tblW w:w="9938" w:type="dxa"/>
        <w:tblInd w:w="-12" w:type="dxa"/>
        <w:tblCellMar>
          <w:top w:w="14" w:type="dxa"/>
          <w:left w:w="106" w:type="dxa"/>
          <w:right w:w="115" w:type="dxa"/>
        </w:tblCellMar>
        <w:tblLook w:val="04A0" w:firstRow="1" w:lastRow="0" w:firstColumn="1" w:lastColumn="0" w:noHBand="0" w:noVBand="1"/>
      </w:tblPr>
      <w:tblGrid>
        <w:gridCol w:w="4875"/>
        <w:gridCol w:w="5063"/>
      </w:tblGrid>
      <w:tr w:rsidR="00C92569" w:rsidRPr="007F7E2B" w14:paraId="5FC41498" w14:textId="77777777">
        <w:trPr>
          <w:trHeight w:val="334"/>
          <w:ins w:id="2007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CF5331E" w14:textId="77777777" w:rsidR="00C92569" w:rsidRPr="007F7E2B" w:rsidRDefault="00C92569">
            <w:pPr>
              <w:spacing w:line="259" w:lineRule="auto"/>
              <w:rPr>
                <w:ins w:id="20077" w:author="V2" w:date="2025-04-14T14:19:00Z" w16du:dateUtc="2025-04-14T19:19:00Z"/>
              </w:rPr>
            </w:pPr>
            <w:ins w:id="20078"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55B6C583" w14:textId="77777777" w:rsidR="00C92569" w:rsidRPr="007F7E2B" w:rsidRDefault="00C92569">
            <w:pPr>
              <w:spacing w:line="259" w:lineRule="auto"/>
              <w:ind w:left="5"/>
              <w:rPr>
                <w:ins w:id="20079" w:author="V2" w:date="2025-04-14T14:19:00Z" w16du:dateUtc="2025-04-14T19:19:00Z"/>
              </w:rPr>
            </w:pPr>
            <w:ins w:id="20080" w:author="V2" w:date="2025-04-14T14:19:00Z" w16du:dateUtc="2025-04-14T19:19:00Z">
              <w:r w:rsidRPr="007F7E2B">
                <w:rPr>
                  <w:rFonts w:ascii="Arial" w:eastAsia="Arial" w:hAnsi="Arial" w:cs="Arial"/>
                  <w:i/>
                </w:rPr>
                <w:t xml:space="preserve">r  </w:t>
              </w:r>
            </w:ins>
          </w:p>
        </w:tc>
      </w:tr>
      <w:tr w:rsidR="00C92569" w:rsidRPr="007F7E2B" w14:paraId="2CDF8FDA" w14:textId="77777777">
        <w:trPr>
          <w:trHeight w:val="335"/>
          <w:ins w:id="2008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056FB8A" w14:textId="77777777" w:rsidR="00C92569" w:rsidRPr="007F7E2B" w:rsidRDefault="00C92569">
            <w:pPr>
              <w:spacing w:line="259" w:lineRule="auto"/>
              <w:rPr>
                <w:ins w:id="20082" w:author="V2" w:date="2025-04-14T14:19:00Z" w16du:dateUtc="2025-04-14T19:19:00Z"/>
              </w:rPr>
            </w:pPr>
            <w:ins w:id="20083"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23FC9B53" w14:textId="77777777" w:rsidR="00C92569" w:rsidRPr="007F7E2B" w:rsidRDefault="00C92569">
            <w:pPr>
              <w:spacing w:line="259" w:lineRule="auto"/>
              <w:ind w:left="5"/>
              <w:rPr>
                <w:ins w:id="20084" w:author="V2" w:date="2025-04-14T14:19:00Z" w16du:dateUtc="2025-04-14T19:19:00Z"/>
              </w:rPr>
            </w:pPr>
            <w:ins w:id="20085" w:author="V2" w:date="2025-04-14T14:19:00Z" w16du:dateUtc="2025-04-14T19:19:00Z">
              <w:r w:rsidRPr="007F7E2B">
                <w:t xml:space="preserve">m </w:t>
              </w:r>
            </w:ins>
          </w:p>
        </w:tc>
      </w:tr>
      <w:tr w:rsidR="00C92569" w:rsidRPr="007F7E2B" w14:paraId="09DCDAD6" w14:textId="77777777">
        <w:trPr>
          <w:trHeight w:val="335"/>
          <w:ins w:id="2008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79E781D" w14:textId="77777777" w:rsidR="00C92569" w:rsidRPr="007F7E2B" w:rsidRDefault="00C92569">
            <w:pPr>
              <w:spacing w:line="259" w:lineRule="auto"/>
              <w:rPr>
                <w:ins w:id="20087" w:author="V2" w:date="2025-04-14T14:19:00Z" w16du:dateUtc="2025-04-14T19:19:00Z"/>
              </w:rPr>
            </w:pPr>
            <w:ins w:id="20088"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3572A2D0" w14:textId="77777777" w:rsidR="00C92569" w:rsidRPr="007F7E2B" w:rsidRDefault="00C92569">
            <w:pPr>
              <w:spacing w:line="259" w:lineRule="auto"/>
              <w:ind w:left="5"/>
              <w:rPr>
                <w:ins w:id="20089" w:author="V2" w:date="2025-04-14T14:19:00Z" w16du:dateUtc="2025-04-14T19:19:00Z"/>
              </w:rPr>
            </w:pPr>
            <w:ins w:id="20090" w:author="V2" w:date="2025-04-14T14:19:00Z" w16du:dateUtc="2025-04-14T19:19:00Z">
              <w:r w:rsidRPr="007F7E2B">
                <w:t xml:space="preserve">Average radius of the canopy </w:t>
              </w:r>
            </w:ins>
          </w:p>
        </w:tc>
      </w:tr>
      <w:tr w:rsidR="00C92569" w:rsidRPr="007F7E2B" w14:paraId="42BBF43E" w14:textId="77777777">
        <w:trPr>
          <w:trHeight w:val="250"/>
          <w:ins w:id="2009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8C3EBFA" w14:textId="77777777" w:rsidR="00C92569" w:rsidRPr="007F7E2B" w:rsidRDefault="00C92569">
            <w:pPr>
              <w:spacing w:line="259" w:lineRule="auto"/>
              <w:rPr>
                <w:ins w:id="20092" w:author="V2" w:date="2025-04-14T14:19:00Z" w16du:dateUtc="2025-04-14T19:19:00Z"/>
              </w:rPr>
            </w:pPr>
            <w:ins w:id="20093"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0F40C46B" w14:textId="77777777" w:rsidR="00C92569" w:rsidRPr="007F7E2B" w:rsidRDefault="00C92569">
            <w:pPr>
              <w:spacing w:line="259" w:lineRule="auto"/>
              <w:ind w:left="5"/>
              <w:rPr>
                <w:ins w:id="20094" w:author="V2" w:date="2025-04-14T14:19:00Z" w16du:dateUtc="2025-04-14T19:19:00Z"/>
              </w:rPr>
            </w:pPr>
            <w:ins w:id="20095" w:author="V2" w:date="2025-04-14T14:19:00Z" w16du:dateUtc="2025-04-14T19:19:00Z">
              <w:r w:rsidRPr="007F7E2B">
                <w:t xml:space="preserve">Calculated from remote sensing </w:t>
              </w:r>
            </w:ins>
          </w:p>
        </w:tc>
      </w:tr>
      <w:tr w:rsidR="00C92569" w:rsidRPr="007F7E2B" w14:paraId="6879BFE1" w14:textId="77777777">
        <w:trPr>
          <w:trHeight w:val="545"/>
          <w:ins w:id="2009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F95D147" w14:textId="77777777" w:rsidR="00C92569" w:rsidRPr="007F7E2B" w:rsidRDefault="00C92569">
            <w:pPr>
              <w:spacing w:line="259" w:lineRule="auto"/>
              <w:rPr>
                <w:ins w:id="20097" w:author="V2" w:date="2025-04-14T14:19:00Z" w16du:dateUtc="2025-04-14T19:19:00Z"/>
              </w:rPr>
            </w:pPr>
            <w:ins w:id="20098"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tcPr>
          <w:p w14:paraId="718A7A11" w14:textId="77777777" w:rsidR="00C92569" w:rsidRPr="007F7E2B" w:rsidRDefault="00C92569">
            <w:pPr>
              <w:spacing w:line="259" w:lineRule="auto"/>
              <w:ind w:left="5"/>
              <w:rPr>
                <w:ins w:id="20099" w:author="V2" w:date="2025-04-14T14:19:00Z" w16du:dateUtc="2025-04-14T19:19:00Z"/>
              </w:rPr>
            </w:pPr>
            <w:ins w:id="20100" w:author="V2" w:date="2025-04-14T14:19:00Z" w16du:dateUtc="2025-04-14T19:19:00Z">
              <w:r w:rsidRPr="007F7E2B">
                <w:t xml:space="preserve">Average radius of the canopy (distance from the point of germination to the drip line) </w:t>
              </w:r>
            </w:ins>
          </w:p>
        </w:tc>
      </w:tr>
      <w:tr w:rsidR="00C92569" w:rsidRPr="007F7E2B" w14:paraId="2DE9D8F8" w14:textId="77777777">
        <w:trPr>
          <w:trHeight w:val="334"/>
          <w:ins w:id="2010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1C3158C" w14:textId="77777777" w:rsidR="00C92569" w:rsidRPr="007F7E2B" w:rsidRDefault="00C92569">
            <w:pPr>
              <w:spacing w:line="259" w:lineRule="auto"/>
              <w:rPr>
                <w:ins w:id="20102" w:author="V2" w:date="2025-04-14T14:19:00Z" w16du:dateUtc="2025-04-14T19:19:00Z"/>
              </w:rPr>
            </w:pPr>
            <w:ins w:id="20103"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541E6A88" w14:textId="77777777" w:rsidR="00C92569" w:rsidRPr="007F7E2B" w:rsidRDefault="00C92569">
            <w:pPr>
              <w:spacing w:line="259" w:lineRule="auto"/>
              <w:ind w:left="5"/>
              <w:rPr>
                <w:ins w:id="20104" w:author="V2" w:date="2025-04-14T14:19:00Z" w16du:dateUtc="2025-04-14T19:19:00Z"/>
              </w:rPr>
            </w:pPr>
            <w:ins w:id="20105" w:author="V2" w:date="2025-04-14T14:19:00Z" w16du:dateUtc="2025-04-14T19:19:00Z">
              <w:r w:rsidRPr="007F7E2B">
                <w:t xml:space="preserve">  </w:t>
              </w:r>
            </w:ins>
          </w:p>
        </w:tc>
      </w:tr>
    </w:tbl>
    <w:p w14:paraId="7F357BB4" w14:textId="77777777" w:rsidR="00C92569" w:rsidRPr="007F7E2B" w:rsidRDefault="00C92569">
      <w:pPr>
        <w:spacing w:line="259" w:lineRule="auto"/>
        <w:ind w:left="720"/>
        <w:jc w:val="both"/>
        <w:rPr>
          <w:ins w:id="20106" w:author="V2" w:date="2025-04-14T14:19:00Z" w16du:dateUtc="2025-04-14T19:19:00Z"/>
        </w:rPr>
      </w:pPr>
      <w:ins w:id="20107" w:author="V2" w:date="2025-04-14T14:19:00Z" w16du:dateUtc="2025-04-14T19:19:00Z">
        <w:r w:rsidRPr="007F7E2B">
          <w:t xml:space="preserve"> </w:t>
        </w:r>
      </w:ins>
    </w:p>
    <w:tbl>
      <w:tblPr>
        <w:tblStyle w:val="TableGrid0"/>
        <w:tblW w:w="9938" w:type="dxa"/>
        <w:tblInd w:w="-12" w:type="dxa"/>
        <w:tblCellMar>
          <w:top w:w="47" w:type="dxa"/>
          <w:left w:w="106" w:type="dxa"/>
          <w:right w:w="97" w:type="dxa"/>
        </w:tblCellMar>
        <w:tblLook w:val="04A0" w:firstRow="1" w:lastRow="0" w:firstColumn="1" w:lastColumn="0" w:noHBand="0" w:noVBand="1"/>
      </w:tblPr>
      <w:tblGrid>
        <w:gridCol w:w="4875"/>
        <w:gridCol w:w="5063"/>
      </w:tblGrid>
      <w:tr w:rsidR="00C92569" w:rsidRPr="007F7E2B" w14:paraId="6B264E87" w14:textId="77777777">
        <w:trPr>
          <w:trHeight w:val="332"/>
          <w:ins w:id="20108"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1D7B1E2" w14:textId="77777777" w:rsidR="00C92569" w:rsidRPr="007F7E2B" w:rsidRDefault="00C92569">
            <w:pPr>
              <w:spacing w:line="259" w:lineRule="auto"/>
              <w:rPr>
                <w:ins w:id="20109" w:author="V2" w:date="2025-04-14T14:19:00Z" w16du:dateUtc="2025-04-14T19:19:00Z"/>
              </w:rPr>
            </w:pPr>
            <w:ins w:id="20110"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0AD010EF" w14:textId="77777777" w:rsidR="00C92569" w:rsidRPr="007F7E2B" w:rsidRDefault="00C92569">
            <w:pPr>
              <w:spacing w:line="259" w:lineRule="auto"/>
              <w:ind w:left="5"/>
              <w:rPr>
                <w:ins w:id="20111" w:author="V2" w:date="2025-04-14T14:19:00Z" w16du:dateUtc="2025-04-14T19:19:00Z"/>
              </w:rPr>
            </w:pPr>
            <w:ins w:id="20112" w:author="V2" w:date="2025-04-14T14:19:00Z" w16du:dateUtc="2025-04-14T19:19:00Z">
              <w:r w:rsidRPr="007F7E2B">
                <w:rPr>
                  <w:rFonts w:ascii="Arial" w:eastAsia="Arial" w:hAnsi="Arial" w:cs="Arial"/>
                  <w:i/>
                </w:rPr>
                <w:t xml:space="preserve">ch  </w:t>
              </w:r>
            </w:ins>
          </w:p>
        </w:tc>
      </w:tr>
      <w:tr w:rsidR="00C92569" w:rsidRPr="007F7E2B" w14:paraId="794EC95C" w14:textId="77777777">
        <w:trPr>
          <w:trHeight w:val="335"/>
          <w:ins w:id="20113"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79F899A" w14:textId="77777777" w:rsidR="00C92569" w:rsidRPr="007F7E2B" w:rsidRDefault="00C92569">
            <w:pPr>
              <w:spacing w:line="259" w:lineRule="auto"/>
              <w:rPr>
                <w:ins w:id="20114" w:author="V2" w:date="2025-04-14T14:19:00Z" w16du:dateUtc="2025-04-14T19:19:00Z"/>
              </w:rPr>
            </w:pPr>
            <w:ins w:id="20115"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7E6EBCD2" w14:textId="77777777" w:rsidR="00C92569" w:rsidRPr="007F7E2B" w:rsidRDefault="00C92569">
            <w:pPr>
              <w:spacing w:line="259" w:lineRule="auto"/>
              <w:ind w:left="5"/>
              <w:rPr>
                <w:ins w:id="20116" w:author="V2" w:date="2025-04-14T14:19:00Z" w16du:dateUtc="2025-04-14T19:19:00Z"/>
              </w:rPr>
            </w:pPr>
            <w:ins w:id="20117" w:author="V2" w:date="2025-04-14T14:19:00Z" w16du:dateUtc="2025-04-14T19:19:00Z">
              <w:r w:rsidRPr="007F7E2B">
                <w:t xml:space="preserve">m </w:t>
              </w:r>
            </w:ins>
          </w:p>
        </w:tc>
      </w:tr>
      <w:tr w:rsidR="00C92569" w:rsidRPr="007F7E2B" w14:paraId="7076BF1C" w14:textId="77777777">
        <w:trPr>
          <w:trHeight w:val="336"/>
          <w:ins w:id="20118"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E8FBF0A" w14:textId="77777777" w:rsidR="00C92569" w:rsidRPr="007F7E2B" w:rsidRDefault="00C92569">
            <w:pPr>
              <w:spacing w:line="259" w:lineRule="auto"/>
              <w:rPr>
                <w:ins w:id="20119" w:author="V2" w:date="2025-04-14T14:19:00Z" w16du:dateUtc="2025-04-14T19:19:00Z"/>
              </w:rPr>
            </w:pPr>
            <w:ins w:id="20120"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4BA0BCC5" w14:textId="77777777" w:rsidR="00C92569" w:rsidRPr="007F7E2B" w:rsidRDefault="00C92569">
            <w:pPr>
              <w:spacing w:line="259" w:lineRule="auto"/>
              <w:ind w:left="5"/>
              <w:rPr>
                <w:ins w:id="20121" w:author="V2" w:date="2025-04-14T14:19:00Z" w16du:dateUtc="2025-04-14T19:19:00Z"/>
              </w:rPr>
            </w:pPr>
            <w:ins w:id="20122" w:author="V2" w:date="2025-04-14T14:19:00Z" w16du:dateUtc="2025-04-14T19:19:00Z">
              <w:r w:rsidRPr="007F7E2B">
                <w:t xml:space="preserve">Height of the canopy </w:t>
              </w:r>
            </w:ins>
          </w:p>
        </w:tc>
      </w:tr>
      <w:tr w:rsidR="00C92569" w:rsidRPr="007F7E2B" w14:paraId="488919D4" w14:textId="77777777">
        <w:trPr>
          <w:trHeight w:val="335"/>
          <w:ins w:id="20123"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68E8471" w14:textId="77777777" w:rsidR="00C92569" w:rsidRPr="007F7E2B" w:rsidRDefault="00C92569">
            <w:pPr>
              <w:spacing w:line="259" w:lineRule="auto"/>
              <w:rPr>
                <w:ins w:id="20124" w:author="V2" w:date="2025-04-14T14:19:00Z" w16du:dateUtc="2025-04-14T19:19:00Z"/>
              </w:rPr>
            </w:pPr>
            <w:ins w:id="20125"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747BB2D9" w14:textId="77777777" w:rsidR="00C92569" w:rsidRPr="007F7E2B" w:rsidRDefault="00C92569">
            <w:pPr>
              <w:spacing w:line="259" w:lineRule="auto"/>
              <w:ind w:left="5"/>
              <w:rPr>
                <w:ins w:id="20126" w:author="V2" w:date="2025-04-14T14:19:00Z" w16du:dateUtc="2025-04-14T19:19:00Z"/>
              </w:rPr>
            </w:pPr>
            <w:ins w:id="20127" w:author="V2" w:date="2025-04-14T14:19:00Z" w16du:dateUtc="2025-04-14T19:19:00Z">
              <w:r w:rsidRPr="007F7E2B">
                <w:t xml:space="preserve">Field survey </w:t>
              </w:r>
            </w:ins>
          </w:p>
        </w:tc>
      </w:tr>
      <w:tr w:rsidR="00C92569" w:rsidRPr="007F7E2B" w14:paraId="78A88564" w14:textId="77777777">
        <w:trPr>
          <w:trHeight w:val="545"/>
          <w:ins w:id="20128"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EB0C28A" w14:textId="77777777" w:rsidR="00C92569" w:rsidRPr="007F7E2B" w:rsidRDefault="00C92569">
            <w:pPr>
              <w:spacing w:line="259" w:lineRule="auto"/>
              <w:rPr>
                <w:ins w:id="20129" w:author="V2" w:date="2025-04-14T14:19:00Z" w16du:dateUtc="2025-04-14T19:19:00Z"/>
              </w:rPr>
            </w:pPr>
            <w:ins w:id="20130"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tcPr>
          <w:p w14:paraId="6E2410E1" w14:textId="77777777" w:rsidR="00C92569" w:rsidRPr="007F7E2B" w:rsidRDefault="00C92569">
            <w:pPr>
              <w:spacing w:line="259" w:lineRule="auto"/>
              <w:ind w:left="5"/>
              <w:rPr>
                <w:ins w:id="20131" w:author="V2" w:date="2025-04-14T14:19:00Z" w16du:dateUtc="2025-04-14T19:19:00Z"/>
              </w:rPr>
            </w:pPr>
            <w:ins w:id="20132" w:author="V2" w:date="2025-04-14T14:19:00Z" w16du:dateUtc="2025-04-14T19:19:00Z">
              <w:r w:rsidRPr="007F7E2B">
                <w:t xml:space="preserve">Height of the canopy from the lowest branch to the top of the living crown </w:t>
              </w:r>
            </w:ins>
          </w:p>
        </w:tc>
      </w:tr>
      <w:tr w:rsidR="00C92569" w:rsidRPr="007F7E2B" w14:paraId="3175CE40" w14:textId="77777777">
        <w:trPr>
          <w:trHeight w:val="333"/>
          <w:ins w:id="20133"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4123EB1" w14:textId="77777777" w:rsidR="00C92569" w:rsidRPr="007F7E2B" w:rsidRDefault="00C92569">
            <w:pPr>
              <w:spacing w:line="259" w:lineRule="auto"/>
              <w:rPr>
                <w:ins w:id="20134" w:author="V2" w:date="2025-04-14T14:19:00Z" w16du:dateUtc="2025-04-14T19:19:00Z"/>
              </w:rPr>
            </w:pPr>
            <w:ins w:id="20135"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7AFC05C2" w14:textId="77777777" w:rsidR="00C92569" w:rsidRPr="007F7E2B" w:rsidRDefault="00C92569">
            <w:pPr>
              <w:spacing w:line="259" w:lineRule="auto"/>
              <w:ind w:left="5"/>
              <w:rPr>
                <w:ins w:id="20136" w:author="V2" w:date="2025-04-14T14:19:00Z" w16du:dateUtc="2025-04-14T19:19:00Z"/>
              </w:rPr>
            </w:pPr>
            <w:ins w:id="20137" w:author="V2" w:date="2025-04-14T14:19:00Z" w16du:dateUtc="2025-04-14T19:19:00Z">
              <w:r w:rsidRPr="007F7E2B">
                <w:t xml:space="preserve">  </w:t>
              </w:r>
            </w:ins>
          </w:p>
        </w:tc>
      </w:tr>
    </w:tbl>
    <w:p w14:paraId="0F7640F3" w14:textId="77777777" w:rsidR="00C92569" w:rsidRPr="007F7E2B" w:rsidRDefault="00C92569">
      <w:pPr>
        <w:spacing w:line="259" w:lineRule="auto"/>
        <w:ind w:left="720"/>
        <w:jc w:val="both"/>
        <w:rPr>
          <w:ins w:id="20138" w:author="V2" w:date="2025-04-14T14:19:00Z" w16du:dateUtc="2025-04-14T19:19:00Z"/>
        </w:rPr>
      </w:pPr>
      <w:ins w:id="20139" w:author="V2" w:date="2025-04-14T14:19:00Z" w16du:dateUtc="2025-04-14T19:19:00Z">
        <w:r w:rsidRPr="007F7E2B">
          <w:t xml:space="preserve"> </w:t>
        </w:r>
      </w:ins>
    </w:p>
    <w:tbl>
      <w:tblPr>
        <w:tblStyle w:val="TableGrid0"/>
        <w:tblW w:w="9938" w:type="dxa"/>
        <w:tblInd w:w="-12" w:type="dxa"/>
        <w:tblCellMar>
          <w:top w:w="48" w:type="dxa"/>
          <w:left w:w="106" w:type="dxa"/>
          <w:right w:w="115" w:type="dxa"/>
        </w:tblCellMar>
        <w:tblLook w:val="04A0" w:firstRow="1" w:lastRow="0" w:firstColumn="1" w:lastColumn="0" w:noHBand="0" w:noVBand="1"/>
      </w:tblPr>
      <w:tblGrid>
        <w:gridCol w:w="4875"/>
        <w:gridCol w:w="5063"/>
      </w:tblGrid>
      <w:tr w:rsidR="00C92569" w:rsidRPr="007F7E2B" w14:paraId="2889E66D" w14:textId="77777777">
        <w:trPr>
          <w:trHeight w:val="348"/>
          <w:ins w:id="2014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6A659A2" w14:textId="77777777" w:rsidR="00C92569" w:rsidRPr="007F7E2B" w:rsidRDefault="00C92569">
            <w:pPr>
              <w:spacing w:line="259" w:lineRule="auto"/>
              <w:rPr>
                <w:ins w:id="20141" w:author="V2" w:date="2025-04-14T14:19:00Z" w16du:dateUtc="2025-04-14T19:19:00Z"/>
              </w:rPr>
            </w:pPr>
            <w:ins w:id="20142"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76C96DE5" w14:textId="77777777" w:rsidR="00C92569" w:rsidRPr="007F7E2B" w:rsidRDefault="00C92569">
            <w:pPr>
              <w:spacing w:line="259" w:lineRule="auto"/>
              <w:ind w:left="5"/>
              <w:rPr>
                <w:ins w:id="20143" w:author="V2" w:date="2025-04-14T14:19:00Z" w16du:dateUtc="2025-04-14T19:19:00Z"/>
              </w:rPr>
            </w:pPr>
            <w:ins w:id="20144" w:author="V2" w:date="2025-04-14T14:19:00Z" w16du:dateUtc="2025-04-14T19:19:00Z">
              <w:r w:rsidRPr="007F7E2B">
                <w:rPr>
                  <w:rFonts w:ascii="Arial" w:eastAsia="Arial" w:hAnsi="Arial" w:cs="Arial"/>
                  <w:i/>
                </w:rPr>
                <w:t>TCA</w:t>
              </w:r>
              <w:r w:rsidRPr="007F7E2B">
                <w:rPr>
                  <w:rFonts w:ascii="Arial" w:eastAsia="Arial" w:hAnsi="Arial" w:cs="Arial"/>
                  <w:i/>
                  <w:vertAlign w:val="subscript"/>
                </w:rPr>
                <w:t>j</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7AFCF09B" w14:textId="77777777">
        <w:trPr>
          <w:trHeight w:val="335"/>
          <w:ins w:id="2014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D599D5E" w14:textId="77777777" w:rsidR="00C92569" w:rsidRPr="007F7E2B" w:rsidRDefault="00C92569">
            <w:pPr>
              <w:spacing w:line="259" w:lineRule="auto"/>
              <w:rPr>
                <w:ins w:id="20146" w:author="V2" w:date="2025-04-14T14:19:00Z" w16du:dateUtc="2025-04-14T19:19:00Z"/>
              </w:rPr>
            </w:pPr>
            <w:ins w:id="20147"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01F6FAB7" w14:textId="77777777" w:rsidR="00C92569" w:rsidRPr="007F7E2B" w:rsidRDefault="00C92569">
            <w:pPr>
              <w:spacing w:line="259" w:lineRule="auto"/>
              <w:ind w:left="5"/>
              <w:rPr>
                <w:ins w:id="20148" w:author="V2" w:date="2025-04-14T14:19:00Z" w16du:dateUtc="2025-04-14T19:19:00Z"/>
              </w:rPr>
            </w:pPr>
            <w:ins w:id="20149" w:author="V2" w:date="2025-04-14T14:19:00Z" w16du:dateUtc="2025-04-14T19:19:00Z">
              <w:r w:rsidRPr="007F7E2B">
                <w:t>m</w:t>
              </w:r>
              <w:r w:rsidRPr="007F7E2B">
                <w:rPr>
                  <w:vertAlign w:val="superscript"/>
                </w:rPr>
                <w:t>2</w:t>
              </w:r>
              <w:r w:rsidRPr="007F7E2B">
                <w:t xml:space="preserve">/ha </w:t>
              </w:r>
            </w:ins>
          </w:p>
        </w:tc>
      </w:tr>
      <w:tr w:rsidR="00C92569" w:rsidRPr="007F7E2B" w14:paraId="0B2C11E8" w14:textId="77777777">
        <w:trPr>
          <w:trHeight w:val="335"/>
          <w:ins w:id="2015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4A75801" w14:textId="77777777" w:rsidR="00C92569" w:rsidRPr="007F7E2B" w:rsidRDefault="00C92569">
            <w:pPr>
              <w:spacing w:line="259" w:lineRule="auto"/>
              <w:rPr>
                <w:ins w:id="20151" w:author="V2" w:date="2025-04-14T14:19:00Z" w16du:dateUtc="2025-04-14T19:19:00Z"/>
              </w:rPr>
            </w:pPr>
            <w:ins w:id="20152" w:author="V2" w:date="2025-04-14T14:19:00Z" w16du:dateUtc="2025-04-14T19:19:00Z">
              <w:r w:rsidRPr="007F7E2B">
                <w:lastRenderedPageBreak/>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32E80C49" w14:textId="77777777" w:rsidR="00C92569" w:rsidRPr="007F7E2B" w:rsidRDefault="00C92569">
            <w:pPr>
              <w:spacing w:line="259" w:lineRule="auto"/>
              <w:ind w:left="5"/>
              <w:rPr>
                <w:ins w:id="20153" w:author="V2" w:date="2025-04-14T14:19:00Z" w16du:dateUtc="2025-04-14T19:19:00Z"/>
              </w:rPr>
            </w:pPr>
            <w:ins w:id="20154" w:author="V2" w:date="2025-04-14T14:19:00Z" w16du:dateUtc="2025-04-14T19:19:00Z">
              <w:r w:rsidRPr="007F7E2B">
                <w:t xml:space="preserve">Total canopy surface </w:t>
              </w:r>
            </w:ins>
          </w:p>
        </w:tc>
      </w:tr>
      <w:tr w:rsidR="00C92569" w:rsidRPr="007F7E2B" w14:paraId="7574540A" w14:textId="77777777">
        <w:trPr>
          <w:trHeight w:val="336"/>
          <w:ins w:id="2015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4B7AC67" w14:textId="77777777" w:rsidR="00C92569" w:rsidRPr="007F7E2B" w:rsidRDefault="00C92569">
            <w:pPr>
              <w:spacing w:line="259" w:lineRule="auto"/>
              <w:rPr>
                <w:ins w:id="20156" w:author="V2" w:date="2025-04-14T14:19:00Z" w16du:dateUtc="2025-04-14T19:19:00Z"/>
              </w:rPr>
            </w:pPr>
            <w:ins w:id="20157"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055DAAF6" w14:textId="77777777" w:rsidR="00C92569" w:rsidRPr="007F7E2B" w:rsidRDefault="00C92569">
            <w:pPr>
              <w:spacing w:line="259" w:lineRule="auto"/>
              <w:ind w:left="5"/>
              <w:rPr>
                <w:ins w:id="20158" w:author="V2" w:date="2025-04-14T14:19:00Z" w16du:dateUtc="2025-04-14T19:19:00Z"/>
              </w:rPr>
            </w:pPr>
            <w:ins w:id="20159" w:author="V2" w:date="2025-04-14T14:19:00Z" w16du:dateUtc="2025-04-14T19:19:00Z">
              <w:r w:rsidRPr="007F7E2B">
                <w:t xml:space="preserve">Estimated from remote sensing </w:t>
              </w:r>
            </w:ins>
          </w:p>
        </w:tc>
      </w:tr>
      <w:tr w:rsidR="00C92569" w:rsidRPr="007F7E2B" w14:paraId="1EFE5CCF" w14:textId="77777777">
        <w:trPr>
          <w:trHeight w:val="545"/>
          <w:ins w:id="2016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AC8F813" w14:textId="77777777" w:rsidR="00C92569" w:rsidRPr="007F7E2B" w:rsidRDefault="00C92569">
            <w:pPr>
              <w:spacing w:line="259" w:lineRule="auto"/>
              <w:rPr>
                <w:ins w:id="20161" w:author="V2" w:date="2025-04-14T14:19:00Z" w16du:dateUtc="2025-04-14T19:19:00Z"/>
              </w:rPr>
            </w:pPr>
            <w:ins w:id="20162"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5AE1AEDE" w14:textId="77777777" w:rsidR="00C92569" w:rsidRPr="007F7E2B" w:rsidRDefault="00C92569">
            <w:pPr>
              <w:spacing w:line="259" w:lineRule="auto"/>
              <w:ind w:left="5"/>
              <w:rPr>
                <w:ins w:id="20163" w:author="V2" w:date="2025-04-14T14:19:00Z" w16du:dateUtc="2025-04-14T19:19:00Z"/>
              </w:rPr>
            </w:pPr>
            <w:ins w:id="20164" w:author="V2" w:date="2025-04-14T14:19:00Z" w16du:dateUtc="2025-04-14T19:19:00Z">
              <w:r w:rsidRPr="007F7E2B">
                <w:t xml:space="preserve">The total canopy surface for woody vegetation type j,  </w:t>
              </w:r>
            </w:ins>
          </w:p>
        </w:tc>
      </w:tr>
      <w:tr w:rsidR="00C92569" w:rsidRPr="007F7E2B" w14:paraId="1044508D" w14:textId="77777777">
        <w:trPr>
          <w:trHeight w:val="332"/>
          <w:ins w:id="2016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F3B22BB" w14:textId="77777777" w:rsidR="00C92569" w:rsidRPr="007F7E2B" w:rsidRDefault="00C92569">
            <w:pPr>
              <w:spacing w:line="259" w:lineRule="auto"/>
              <w:rPr>
                <w:ins w:id="20166" w:author="V2" w:date="2025-04-14T14:19:00Z" w16du:dateUtc="2025-04-14T19:19:00Z"/>
              </w:rPr>
            </w:pPr>
            <w:ins w:id="20167"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3AB015E2" w14:textId="77777777" w:rsidR="00C92569" w:rsidRPr="007F7E2B" w:rsidRDefault="00C92569">
            <w:pPr>
              <w:spacing w:line="259" w:lineRule="auto"/>
              <w:ind w:left="5"/>
              <w:rPr>
                <w:ins w:id="20168" w:author="V2" w:date="2025-04-14T14:19:00Z" w16du:dateUtc="2025-04-14T19:19:00Z"/>
              </w:rPr>
            </w:pPr>
            <w:ins w:id="20169" w:author="V2" w:date="2025-04-14T14:19:00Z" w16du:dateUtc="2025-04-14T19:19:00Z">
              <w:r w:rsidRPr="007F7E2B">
                <w:t xml:space="preserve">  </w:t>
              </w:r>
            </w:ins>
          </w:p>
        </w:tc>
      </w:tr>
    </w:tbl>
    <w:p w14:paraId="27D2F5B5" w14:textId="77777777" w:rsidR="00C92569" w:rsidRPr="007F7E2B" w:rsidRDefault="00C92569">
      <w:pPr>
        <w:spacing w:line="259" w:lineRule="auto"/>
        <w:ind w:left="720"/>
        <w:jc w:val="both"/>
        <w:rPr>
          <w:ins w:id="20170" w:author="V2" w:date="2025-04-14T14:19:00Z" w16du:dateUtc="2025-04-14T19:19:00Z"/>
        </w:rPr>
      </w:pPr>
      <w:ins w:id="20171" w:author="V2" w:date="2025-04-14T14:19:00Z" w16du:dateUtc="2025-04-14T19:19:00Z">
        <w:r w:rsidRPr="007F7E2B">
          <w:t xml:space="preserve"> </w:t>
        </w:r>
      </w:ins>
    </w:p>
    <w:tbl>
      <w:tblPr>
        <w:tblStyle w:val="TableGrid0"/>
        <w:tblW w:w="9938" w:type="dxa"/>
        <w:tblInd w:w="-12" w:type="dxa"/>
        <w:tblCellMar>
          <w:top w:w="15" w:type="dxa"/>
          <w:left w:w="106" w:type="dxa"/>
          <w:right w:w="115" w:type="dxa"/>
        </w:tblCellMar>
        <w:tblLook w:val="04A0" w:firstRow="1" w:lastRow="0" w:firstColumn="1" w:lastColumn="0" w:noHBand="0" w:noVBand="1"/>
      </w:tblPr>
      <w:tblGrid>
        <w:gridCol w:w="4875"/>
        <w:gridCol w:w="5063"/>
      </w:tblGrid>
      <w:tr w:rsidR="00C92569" w:rsidRPr="007F7E2B" w14:paraId="302BA920" w14:textId="77777777">
        <w:trPr>
          <w:trHeight w:val="349"/>
          <w:ins w:id="2017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328FB57" w14:textId="77777777" w:rsidR="00C92569" w:rsidRPr="007F7E2B" w:rsidRDefault="00C92569">
            <w:pPr>
              <w:spacing w:line="259" w:lineRule="auto"/>
              <w:rPr>
                <w:ins w:id="20173" w:author="V2" w:date="2025-04-14T14:19:00Z" w16du:dateUtc="2025-04-14T19:19:00Z"/>
              </w:rPr>
            </w:pPr>
            <w:ins w:id="20174"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363F2999" w14:textId="77777777" w:rsidR="00C92569" w:rsidRPr="007F7E2B" w:rsidRDefault="00C92569">
            <w:pPr>
              <w:spacing w:line="259" w:lineRule="auto"/>
              <w:ind w:left="5"/>
              <w:rPr>
                <w:ins w:id="20175" w:author="V2" w:date="2025-04-14T14:19:00Z" w16du:dateUtc="2025-04-14T19:19:00Z"/>
              </w:rPr>
            </w:pPr>
            <w:ins w:id="20176" w:author="V2" w:date="2025-04-14T14:19:00Z" w16du:dateUtc="2025-04-14T19:19:00Z">
              <w:r w:rsidRPr="007F7E2B">
                <w:rPr>
                  <w:rFonts w:ascii="Arial" w:eastAsia="Arial" w:hAnsi="Arial" w:cs="Arial"/>
                  <w:i/>
                </w:rPr>
                <w:t>p</w:t>
              </w:r>
              <w:r w:rsidRPr="007F7E2B">
                <w:rPr>
                  <w:rFonts w:ascii="Arial" w:eastAsia="Arial" w:hAnsi="Arial" w:cs="Arial"/>
                  <w:i/>
                  <w:vertAlign w:val="subscript"/>
                </w:rPr>
                <w:t>kj</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01A230CB" w14:textId="77777777">
        <w:trPr>
          <w:trHeight w:val="335"/>
          <w:ins w:id="2017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6040299" w14:textId="77777777" w:rsidR="00C92569" w:rsidRPr="007F7E2B" w:rsidRDefault="00C92569">
            <w:pPr>
              <w:spacing w:line="259" w:lineRule="auto"/>
              <w:rPr>
                <w:ins w:id="20178" w:author="V2" w:date="2025-04-14T14:19:00Z" w16du:dateUtc="2025-04-14T19:19:00Z"/>
              </w:rPr>
            </w:pPr>
            <w:ins w:id="20179"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32E4767C" w14:textId="77777777" w:rsidR="00C92569" w:rsidRPr="007F7E2B" w:rsidRDefault="00C92569">
            <w:pPr>
              <w:spacing w:line="259" w:lineRule="auto"/>
              <w:ind w:left="5"/>
              <w:rPr>
                <w:ins w:id="20180" w:author="V2" w:date="2025-04-14T14:19:00Z" w16du:dateUtc="2025-04-14T19:19:00Z"/>
              </w:rPr>
            </w:pPr>
            <w:ins w:id="20181" w:author="V2" w:date="2025-04-14T14:19:00Z" w16du:dateUtc="2025-04-14T19:19:00Z">
              <w:r w:rsidRPr="007F7E2B">
                <w:t xml:space="preserve">#/ha </w:t>
              </w:r>
            </w:ins>
          </w:p>
        </w:tc>
      </w:tr>
      <w:tr w:rsidR="00C92569" w:rsidRPr="007F7E2B" w14:paraId="58B9A376" w14:textId="77777777">
        <w:trPr>
          <w:trHeight w:val="335"/>
          <w:ins w:id="2018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63682A2" w14:textId="77777777" w:rsidR="00C92569" w:rsidRPr="007F7E2B" w:rsidRDefault="00C92569">
            <w:pPr>
              <w:spacing w:line="259" w:lineRule="auto"/>
              <w:rPr>
                <w:ins w:id="20183" w:author="V2" w:date="2025-04-14T14:19:00Z" w16du:dateUtc="2025-04-14T19:19:00Z"/>
              </w:rPr>
            </w:pPr>
            <w:ins w:id="20184"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343E651C" w14:textId="77777777" w:rsidR="00C92569" w:rsidRPr="007F7E2B" w:rsidRDefault="00C92569">
            <w:pPr>
              <w:spacing w:line="259" w:lineRule="auto"/>
              <w:ind w:left="5"/>
              <w:rPr>
                <w:ins w:id="20185" w:author="V2" w:date="2025-04-14T14:19:00Z" w16du:dateUtc="2025-04-14T19:19:00Z"/>
              </w:rPr>
            </w:pPr>
            <w:ins w:id="20186" w:author="V2" w:date="2025-04-14T14:19:00Z" w16du:dateUtc="2025-04-14T19:19:00Z">
              <w:r w:rsidRPr="007F7E2B">
                <w:t xml:space="preserve">Population of the woody plants </w:t>
              </w:r>
            </w:ins>
          </w:p>
        </w:tc>
      </w:tr>
      <w:tr w:rsidR="00C92569" w:rsidRPr="007F7E2B" w14:paraId="364A6F84" w14:textId="77777777">
        <w:trPr>
          <w:trHeight w:val="480"/>
          <w:ins w:id="2018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64C0B9DC" w14:textId="77777777" w:rsidR="00C92569" w:rsidRPr="007F7E2B" w:rsidRDefault="00C92569">
            <w:pPr>
              <w:spacing w:line="259" w:lineRule="auto"/>
              <w:rPr>
                <w:ins w:id="20188" w:author="V2" w:date="2025-04-14T14:19:00Z" w16du:dateUtc="2025-04-14T19:19:00Z"/>
              </w:rPr>
            </w:pPr>
            <w:ins w:id="20189"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50A71E83" w14:textId="77777777" w:rsidR="00C92569" w:rsidRPr="007F7E2B" w:rsidRDefault="00C92569">
            <w:pPr>
              <w:spacing w:line="259" w:lineRule="auto"/>
              <w:ind w:left="5"/>
              <w:rPr>
                <w:ins w:id="20190" w:author="V2" w:date="2025-04-14T14:19:00Z" w16du:dateUtc="2025-04-14T19:19:00Z"/>
              </w:rPr>
            </w:pPr>
            <w:ins w:id="20191" w:author="V2" w:date="2025-04-14T14:19:00Z" w16du:dateUtc="2025-04-14T19:19:00Z">
              <w:r w:rsidRPr="007F7E2B">
                <w:t xml:space="preserve">Estimated from remote sensing and confirmed by field surveys </w:t>
              </w:r>
            </w:ins>
          </w:p>
        </w:tc>
      </w:tr>
      <w:tr w:rsidR="00C92569" w:rsidRPr="007F7E2B" w14:paraId="6373F8DE" w14:textId="77777777">
        <w:trPr>
          <w:trHeight w:val="546"/>
          <w:ins w:id="2019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0A4F251" w14:textId="77777777" w:rsidR="00C92569" w:rsidRPr="007F7E2B" w:rsidRDefault="00C92569">
            <w:pPr>
              <w:spacing w:line="259" w:lineRule="auto"/>
              <w:rPr>
                <w:ins w:id="20193" w:author="V2" w:date="2025-04-14T14:19:00Z" w16du:dateUtc="2025-04-14T19:19:00Z"/>
              </w:rPr>
            </w:pPr>
            <w:ins w:id="20194"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tcPr>
          <w:p w14:paraId="32F105B0" w14:textId="77777777" w:rsidR="00C92569" w:rsidRPr="007F7E2B" w:rsidRDefault="00C92569">
            <w:pPr>
              <w:spacing w:line="259" w:lineRule="auto"/>
              <w:ind w:left="5"/>
              <w:rPr>
                <w:ins w:id="20195" w:author="V2" w:date="2025-04-14T14:19:00Z" w16du:dateUtc="2025-04-14T19:19:00Z"/>
              </w:rPr>
            </w:pPr>
            <w:ins w:id="20196" w:author="V2" w:date="2025-04-14T14:19:00Z" w16du:dateUtc="2025-04-14T19:19:00Z">
              <w:r w:rsidRPr="007F7E2B">
                <w:t xml:space="preserve">the population of the woody plants falling into size class k for type j,  </w:t>
              </w:r>
            </w:ins>
          </w:p>
        </w:tc>
      </w:tr>
      <w:tr w:rsidR="00C92569" w:rsidRPr="007F7E2B" w14:paraId="11A3092E" w14:textId="77777777">
        <w:trPr>
          <w:trHeight w:val="331"/>
          <w:ins w:id="2019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31F44DF" w14:textId="77777777" w:rsidR="00C92569" w:rsidRPr="007F7E2B" w:rsidRDefault="00C92569">
            <w:pPr>
              <w:spacing w:line="259" w:lineRule="auto"/>
              <w:rPr>
                <w:ins w:id="20198" w:author="V2" w:date="2025-04-14T14:19:00Z" w16du:dateUtc="2025-04-14T19:19:00Z"/>
              </w:rPr>
            </w:pPr>
            <w:ins w:id="20199"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11A21241" w14:textId="77777777" w:rsidR="00C92569" w:rsidRPr="007F7E2B" w:rsidRDefault="00C92569">
            <w:pPr>
              <w:spacing w:line="259" w:lineRule="auto"/>
              <w:ind w:left="5"/>
              <w:rPr>
                <w:ins w:id="20200" w:author="V2" w:date="2025-04-14T14:19:00Z" w16du:dateUtc="2025-04-14T19:19:00Z"/>
              </w:rPr>
            </w:pPr>
            <w:ins w:id="20201" w:author="V2" w:date="2025-04-14T14:19:00Z" w16du:dateUtc="2025-04-14T19:19:00Z">
              <w:r w:rsidRPr="007F7E2B">
                <w:t xml:space="preserve">  </w:t>
              </w:r>
            </w:ins>
          </w:p>
        </w:tc>
      </w:tr>
      <w:tr w:rsidR="00C92569" w:rsidRPr="007F7E2B" w14:paraId="7686012B" w14:textId="77777777">
        <w:trPr>
          <w:trHeight w:val="348"/>
          <w:ins w:id="2020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6A3DAB7" w14:textId="77777777" w:rsidR="00C92569" w:rsidRPr="007F7E2B" w:rsidRDefault="00C92569">
            <w:pPr>
              <w:spacing w:line="259" w:lineRule="auto"/>
              <w:rPr>
                <w:ins w:id="20203" w:author="V2" w:date="2025-04-14T14:19:00Z" w16du:dateUtc="2025-04-14T19:19:00Z"/>
              </w:rPr>
            </w:pPr>
            <w:ins w:id="20204"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470A7061" w14:textId="77777777" w:rsidR="00C92569" w:rsidRPr="007F7E2B" w:rsidRDefault="00C92569">
            <w:pPr>
              <w:spacing w:line="259" w:lineRule="auto"/>
              <w:ind w:left="5"/>
              <w:rPr>
                <w:ins w:id="20205" w:author="V2" w:date="2025-04-14T14:19:00Z" w16du:dateUtc="2025-04-14T19:19:00Z"/>
              </w:rPr>
            </w:pPr>
            <w:ins w:id="20206" w:author="V2" w:date="2025-04-14T14:19:00Z" w16du:dateUtc="2025-04-14T19:19:00Z">
              <w:r w:rsidRPr="007F7E2B">
                <w:rPr>
                  <w:rFonts w:ascii="Arial" w:eastAsia="Arial" w:hAnsi="Arial" w:cs="Arial"/>
                  <w:i/>
                </w:rPr>
                <w:t>r</w:t>
              </w:r>
              <w:r w:rsidRPr="007F7E2B">
                <w:rPr>
                  <w:rFonts w:ascii="Arial" w:eastAsia="Arial" w:hAnsi="Arial" w:cs="Arial"/>
                  <w:i/>
                  <w:vertAlign w:val="subscript"/>
                </w:rPr>
                <w:t>kj</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7AF33A66" w14:textId="77777777">
        <w:trPr>
          <w:trHeight w:val="335"/>
          <w:ins w:id="2020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DE7B6DA" w14:textId="77777777" w:rsidR="00C92569" w:rsidRPr="007F7E2B" w:rsidRDefault="00C92569">
            <w:pPr>
              <w:spacing w:line="259" w:lineRule="auto"/>
              <w:rPr>
                <w:ins w:id="20208" w:author="V2" w:date="2025-04-14T14:19:00Z" w16du:dateUtc="2025-04-14T19:19:00Z"/>
              </w:rPr>
            </w:pPr>
            <w:ins w:id="20209"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0D5E6FC9" w14:textId="77777777" w:rsidR="00C92569" w:rsidRPr="007F7E2B" w:rsidRDefault="00C92569">
            <w:pPr>
              <w:spacing w:line="259" w:lineRule="auto"/>
              <w:ind w:left="5"/>
              <w:rPr>
                <w:ins w:id="20210" w:author="V2" w:date="2025-04-14T14:19:00Z" w16du:dateUtc="2025-04-14T19:19:00Z"/>
              </w:rPr>
            </w:pPr>
            <w:ins w:id="20211" w:author="V2" w:date="2025-04-14T14:19:00Z" w16du:dateUtc="2025-04-14T19:19:00Z">
              <w:r w:rsidRPr="007F7E2B">
                <w:t xml:space="preserve">m </w:t>
              </w:r>
            </w:ins>
          </w:p>
        </w:tc>
      </w:tr>
      <w:tr w:rsidR="00C92569" w:rsidRPr="007F7E2B" w14:paraId="26137786" w14:textId="77777777">
        <w:trPr>
          <w:trHeight w:val="335"/>
          <w:ins w:id="2021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01446BA" w14:textId="77777777" w:rsidR="00C92569" w:rsidRPr="007F7E2B" w:rsidRDefault="00C92569">
            <w:pPr>
              <w:spacing w:line="259" w:lineRule="auto"/>
              <w:rPr>
                <w:ins w:id="20213" w:author="V2" w:date="2025-04-14T14:19:00Z" w16du:dateUtc="2025-04-14T19:19:00Z"/>
              </w:rPr>
            </w:pPr>
            <w:ins w:id="20214"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04EA282A" w14:textId="77777777" w:rsidR="00C92569" w:rsidRPr="007F7E2B" w:rsidRDefault="00C92569">
            <w:pPr>
              <w:spacing w:line="259" w:lineRule="auto"/>
              <w:ind w:left="5"/>
              <w:rPr>
                <w:ins w:id="20215" w:author="V2" w:date="2025-04-14T14:19:00Z" w16du:dateUtc="2025-04-14T19:19:00Z"/>
              </w:rPr>
            </w:pPr>
            <w:ins w:id="20216" w:author="V2" w:date="2025-04-14T14:19:00Z" w16du:dateUtc="2025-04-14T19:19:00Z">
              <w:r w:rsidRPr="007F7E2B">
                <w:t xml:space="preserve">Average radius of the crown for woody plants </w:t>
              </w:r>
            </w:ins>
          </w:p>
        </w:tc>
      </w:tr>
      <w:tr w:rsidR="00C92569" w:rsidRPr="007F7E2B" w14:paraId="1542241D" w14:textId="77777777">
        <w:trPr>
          <w:trHeight w:val="335"/>
          <w:ins w:id="2021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3DD2639" w14:textId="77777777" w:rsidR="00C92569" w:rsidRPr="007F7E2B" w:rsidRDefault="00C92569">
            <w:pPr>
              <w:spacing w:line="259" w:lineRule="auto"/>
              <w:rPr>
                <w:ins w:id="20218" w:author="V2" w:date="2025-04-14T14:19:00Z" w16du:dateUtc="2025-04-14T19:19:00Z"/>
              </w:rPr>
            </w:pPr>
            <w:ins w:id="20219"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66102AAD" w14:textId="77777777" w:rsidR="00C92569" w:rsidRPr="007F7E2B" w:rsidRDefault="00C92569">
            <w:pPr>
              <w:spacing w:line="259" w:lineRule="auto"/>
              <w:ind w:left="5"/>
              <w:rPr>
                <w:ins w:id="20220" w:author="V2" w:date="2025-04-14T14:19:00Z" w16du:dateUtc="2025-04-14T19:19:00Z"/>
              </w:rPr>
            </w:pPr>
            <w:ins w:id="20221" w:author="V2" w:date="2025-04-14T14:19:00Z" w16du:dateUtc="2025-04-14T19:19:00Z">
              <w:r w:rsidRPr="007F7E2B">
                <w:t xml:space="preserve">Remote sensing or field surveys </w:t>
              </w:r>
            </w:ins>
          </w:p>
        </w:tc>
      </w:tr>
      <w:tr w:rsidR="00C92569" w:rsidRPr="007F7E2B" w14:paraId="776B913F" w14:textId="77777777">
        <w:trPr>
          <w:trHeight w:val="545"/>
          <w:ins w:id="2022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5702A47" w14:textId="77777777" w:rsidR="00C92569" w:rsidRPr="007F7E2B" w:rsidRDefault="00C92569">
            <w:pPr>
              <w:spacing w:line="259" w:lineRule="auto"/>
              <w:rPr>
                <w:ins w:id="20223" w:author="V2" w:date="2025-04-14T14:19:00Z" w16du:dateUtc="2025-04-14T19:19:00Z"/>
              </w:rPr>
            </w:pPr>
            <w:ins w:id="20224"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tcPr>
          <w:p w14:paraId="5B12B30B" w14:textId="77777777" w:rsidR="00C92569" w:rsidRPr="007F7E2B" w:rsidRDefault="00C92569">
            <w:pPr>
              <w:spacing w:line="259" w:lineRule="auto"/>
              <w:ind w:left="5"/>
              <w:rPr>
                <w:ins w:id="20225" w:author="V2" w:date="2025-04-14T14:19:00Z" w16du:dateUtc="2025-04-14T19:19:00Z"/>
              </w:rPr>
            </w:pPr>
            <w:ins w:id="20226" w:author="V2" w:date="2025-04-14T14:19:00Z" w16du:dateUtc="2025-04-14T19:19:00Z">
              <w:r w:rsidRPr="007F7E2B">
                <w:t xml:space="preserve">the average radius of the crown for woody plants falling into size class k for type j,  </w:t>
              </w:r>
            </w:ins>
          </w:p>
        </w:tc>
      </w:tr>
      <w:tr w:rsidR="00C92569" w:rsidRPr="007F7E2B" w14:paraId="217279EA" w14:textId="77777777">
        <w:trPr>
          <w:trHeight w:val="332"/>
          <w:ins w:id="2022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4B01F6F" w14:textId="77777777" w:rsidR="00C92569" w:rsidRPr="007F7E2B" w:rsidRDefault="00C92569">
            <w:pPr>
              <w:spacing w:line="259" w:lineRule="auto"/>
              <w:rPr>
                <w:ins w:id="20228" w:author="V2" w:date="2025-04-14T14:19:00Z" w16du:dateUtc="2025-04-14T19:19:00Z"/>
              </w:rPr>
            </w:pPr>
            <w:ins w:id="20229"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23B2E7C7" w14:textId="77777777" w:rsidR="00C92569" w:rsidRPr="007F7E2B" w:rsidRDefault="00C92569">
            <w:pPr>
              <w:spacing w:line="259" w:lineRule="auto"/>
              <w:ind w:left="5"/>
              <w:rPr>
                <w:ins w:id="20230" w:author="V2" w:date="2025-04-14T14:19:00Z" w16du:dateUtc="2025-04-14T19:19:00Z"/>
              </w:rPr>
            </w:pPr>
            <w:ins w:id="20231" w:author="V2" w:date="2025-04-14T14:19:00Z" w16du:dateUtc="2025-04-14T19:19:00Z">
              <w:r w:rsidRPr="007F7E2B">
                <w:t xml:space="preserve">  </w:t>
              </w:r>
            </w:ins>
          </w:p>
        </w:tc>
      </w:tr>
    </w:tbl>
    <w:p w14:paraId="3FBBB776" w14:textId="77777777" w:rsidR="00C92569" w:rsidRPr="007F7E2B" w:rsidRDefault="00C92569">
      <w:pPr>
        <w:spacing w:line="259" w:lineRule="auto"/>
        <w:ind w:left="720"/>
        <w:jc w:val="both"/>
        <w:rPr>
          <w:ins w:id="20232" w:author="V2" w:date="2025-04-14T14:19:00Z" w16du:dateUtc="2025-04-14T19:19:00Z"/>
        </w:rPr>
      </w:pPr>
      <w:ins w:id="20233" w:author="V2" w:date="2025-04-14T14:19:00Z" w16du:dateUtc="2025-04-14T19:19:00Z">
        <w:r w:rsidRPr="007F7E2B">
          <w:t xml:space="preserve"> </w:t>
        </w:r>
      </w:ins>
    </w:p>
    <w:tbl>
      <w:tblPr>
        <w:tblStyle w:val="TableGrid0"/>
        <w:tblW w:w="9938" w:type="dxa"/>
        <w:tblInd w:w="-12" w:type="dxa"/>
        <w:tblCellMar>
          <w:top w:w="48" w:type="dxa"/>
          <w:left w:w="106" w:type="dxa"/>
          <w:right w:w="115" w:type="dxa"/>
        </w:tblCellMar>
        <w:tblLook w:val="04A0" w:firstRow="1" w:lastRow="0" w:firstColumn="1" w:lastColumn="0" w:noHBand="0" w:noVBand="1"/>
      </w:tblPr>
      <w:tblGrid>
        <w:gridCol w:w="4875"/>
        <w:gridCol w:w="5063"/>
      </w:tblGrid>
      <w:tr w:rsidR="00C92569" w:rsidRPr="007F7E2B" w14:paraId="15E8458D" w14:textId="77777777">
        <w:trPr>
          <w:trHeight w:val="347"/>
          <w:ins w:id="2023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F79FF36" w14:textId="77777777" w:rsidR="00C92569" w:rsidRPr="007F7E2B" w:rsidRDefault="00C92569">
            <w:pPr>
              <w:spacing w:line="259" w:lineRule="auto"/>
              <w:rPr>
                <w:ins w:id="20235" w:author="V2" w:date="2025-04-14T14:19:00Z" w16du:dateUtc="2025-04-14T19:19:00Z"/>
              </w:rPr>
            </w:pPr>
            <w:ins w:id="20236"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26409030" w14:textId="77777777" w:rsidR="00C92569" w:rsidRPr="007F7E2B" w:rsidRDefault="00C92569">
            <w:pPr>
              <w:spacing w:line="259" w:lineRule="auto"/>
              <w:ind w:left="5"/>
              <w:rPr>
                <w:ins w:id="20237" w:author="V2" w:date="2025-04-14T14:19:00Z" w16du:dateUtc="2025-04-14T19:19:00Z"/>
              </w:rPr>
            </w:pPr>
            <w:ins w:id="20238" w:author="V2" w:date="2025-04-14T14:19:00Z" w16du:dateUtc="2025-04-14T19:19:00Z">
              <w:r w:rsidRPr="007F7E2B">
                <w:rPr>
                  <w:rFonts w:ascii="Arial" w:eastAsia="Arial" w:hAnsi="Arial" w:cs="Arial"/>
                  <w:i/>
                </w:rPr>
                <w:t>ch</w:t>
              </w:r>
              <w:r w:rsidRPr="007F7E2B">
                <w:rPr>
                  <w:rFonts w:ascii="Arial" w:eastAsia="Arial" w:hAnsi="Arial" w:cs="Arial"/>
                  <w:i/>
                  <w:vertAlign w:val="subscript"/>
                </w:rPr>
                <w:t>kj</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1E18A130" w14:textId="77777777">
        <w:trPr>
          <w:trHeight w:val="336"/>
          <w:ins w:id="2023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AC0E9F9" w14:textId="77777777" w:rsidR="00C92569" w:rsidRPr="007F7E2B" w:rsidRDefault="00C92569">
            <w:pPr>
              <w:spacing w:line="259" w:lineRule="auto"/>
              <w:rPr>
                <w:ins w:id="20240" w:author="V2" w:date="2025-04-14T14:19:00Z" w16du:dateUtc="2025-04-14T19:19:00Z"/>
              </w:rPr>
            </w:pPr>
            <w:ins w:id="20241" w:author="V2" w:date="2025-04-14T14:19:00Z" w16du:dateUtc="2025-04-14T19:19:00Z">
              <w:r w:rsidRPr="007F7E2B">
                <w:lastRenderedPageBreak/>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25DCAE54" w14:textId="77777777" w:rsidR="00C92569" w:rsidRPr="007F7E2B" w:rsidRDefault="00C92569">
            <w:pPr>
              <w:spacing w:line="259" w:lineRule="auto"/>
              <w:ind w:left="5"/>
              <w:rPr>
                <w:ins w:id="20242" w:author="V2" w:date="2025-04-14T14:19:00Z" w16du:dateUtc="2025-04-14T19:19:00Z"/>
              </w:rPr>
            </w:pPr>
            <w:ins w:id="20243" w:author="V2" w:date="2025-04-14T14:19:00Z" w16du:dateUtc="2025-04-14T19:19:00Z">
              <w:r w:rsidRPr="007F7E2B">
                <w:t xml:space="preserve">m </w:t>
              </w:r>
            </w:ins>
          </w:p>
        </w:tc>
      </w:tr>
      <w:tr w:rsidR="00C92569" w:rsidRPr="007F7E2B" w14:paraId="2C0EF563" w14:textId="77777777">
        <w:trPr>
          <w:trHeight w:val="335"/>
          <w:ins w:id="2024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1EC6BA8" w14:textId="77777777" w:rsidR="00C92569" w:rsidRPr="007F7E2B" w:rsidRDefault="00C92569">
            <w:pPr>
              <w:spacing w:line="259" w:lineRule="auto"/>
              <w:rPr>
                <w:ins w:id="20245" w:author="V2" w:date="2025-04-14T14:19:00Z" w16du:dateUtc="2025-04-14T19:19:00Z"/>
              </w:rPr>
            </w:pPr>
            <w:ins w:id="20246"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55EACEDE" w14:textId="77777777" w:rsidR="00C92569" w:rsidRPr="007F7E2B" w:rsidRDefault="00C92569">
            <w:pPr>
              <w:spacing w:line="259" w:lineRule="auto"/>
              <w:ind w:left="5"/>
              <w:rPr>
                <w:ins w:id="20247" w:author="V2" w:date="2025-04-14T14:19:00Z" w16du:dateUtc="2025-04-14T19:19:00Z"/>
              </w:rPr>
            </w:pPr>
            <w:ins w:id="20248" w:author="V2" w:date="2025-04-14T14:19:00Z" w16du:dateUtc="2025-04-14T19:19:00Z">
              <w:r w:rsidRPr="007F7E2B">
                <w:t xml:space="preserve">Average canopy height for woody plants </w:t>
              </w:r>
            </w:ins>
          </w:p>
        </w:tc>
      </w:tr>
      <w:tr w:rsidR="00C92569" w:rsidRPr="007F7E2B" w14:paraId="68146C79" w14:textId="77777777">
        <w:trPr>
          <w:trHeight w:val="335"/>
          <w:ins w:id="2024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4E8AF87" w14:textId="77777777" w:rsidR="00C92569" w:rsidRPr="007F7E2B" w:rsidRDefault="00C92569">
            <w:pPr>
              <w:spacing w:line="259" w:lineRule="auto"/>
              <w:rPr>
                <w:ins w:id="20250" w:author="V2" w:date="2025-04-14T14:19:00Z" w16du:dateUtc="2025-04-14T19:19:00Z"/>
              </w:rPr>
            </w:pPr>
            <w:ins w:id="20251"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7DA2C2B4" w14:textId="77777777" w:rsidR="00C92569" w:rsidRPr="007F7E2B" w:rsidRDefault="00C92569">
            <w:pPr>
              <w:spacing w:line="259" w:lineRule="auto"/>
              <w:ind w:left="5"/>
              <w:rPr>
                <w:ins w:id="20252" w:author="V2" w:date="2025-04-14T14:19:00Z" w16du:dateUtc="2025-04-14T19:19:00Z"/>
              </w:rPr>
            </w:pPr>
            <w:ins w:id="20253" w:author="V2" w:date="2025-04-14T14:19:00Z" w16du:dateUtc="2025-04-14T19:19:00Z">
              <w:r w:rsidRPr="007F7E2B">
                <w:t xml:space="preserve">Remote sensing or field surveys </w:t>
              </w:r>
            </w:ins>
          </w:p>
        </w:tc>
      </w:tr>
      <w:tr w:rsidR="00C92569" w:rsidRPr="007F7E2B" w14:paraId="05D87A76" w14:textId="77777777">
        <w:trPr>
          <w:trHeight w:val="545"/>
          <w:ins w:id="2025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2924C2C" w14:textId="77777777" w:rsidR="00C92569" w:rsidRPr="007F7E2B" w:rsidRDefault="00C92569">
            <w:pPr>
              <w:spacing w:line="259" w:lineRule="auto"/>
              <w:rPr>
                <w:ins w:id="20255" w:author="V2" w:date="2025-04-14T14:19:00Z" w16du:dateUtc="2025-04-14T19:19:00Z"/>
              </w:rPr>
            </w:pPr>
            <w:ins w:id="20256"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tcPr>
          <w:p w14:paraId="71813B9A" w14:textId="77777777" w:rsidR="00C92569" w:rsidRPr="007F7E2B" w:rsidRDefault="00C92569">
            <w:pPr>
              <w:spacing w:line="259" w:lineRule="auto"/>
              <w:ind w:left="5"/>
              <w:rPr>
                <w:ins w:id="20257" w:author="V2" w:date="2025-04-14T14:19:00Z" w16du:dateUtc="2025-04-14T19:19:00Z"/>
              </w:rPr>
            </w:pPr>
            <w:ins w:id="20258" w:author="V2" w:date="2025-04-14T14:19:00Z" w16du:dateUtc="2025-04-14T19:19:00Z">
              <w:r w:rsidRPr="007F7E2B">
                <w:t xml:space="preserve">The average canopy height for woody plants falling into size class k for type j  </w:t>
              </w:r>
            </w:ins>
          </w:p>
        </w:tc>
      </w:tr>
      <w:tr w:rsidR="00C92569" w:rsidRPr="007F7E2B" w14:paraId="69E18DB6" w14:textId="77777777">
        <w:trPr>
          <w:trHeight w:val="332"/>
          <w:ins w:id="2025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CDEA98D" w14:textId="77777777" w:rsidR="00C92569" w:rsidRPr="007F7E2B" w:rsidRDefault="00C92569">
            <w:pPr>
              <w:spacing w:line="259" w:lineRule="auto"/>
              <w:rPr>
                <w:ins w:id="20260" w:author="V2" w:date="2025-04-14T14:19:00Z" w16du:dateUtc="2025-04-14T19:19:00Z"/>
              </w:rPr>
            </w:pPr>
            <w:ins w:id="20261"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651B7843" w14:textId="77777777" w:rsidR="00C92569" w:rsidRPr="007F7E2B" w:rsidRDefault="00C92569">
            <w:pPr>
              <w:spacing w:line="259" w:lineRule="auto"/>
              <w:ind w:left="5"/>
              <w:rPr>
                <w:ins w:id="20262" w:author="V2" w:date="2025-04-14T14:19:00Z" w16du:dateUtc="2025-04-14T19:19:00Z"/>
              </w:rPr>
            </w:pPr>
            <w:ins w:id="20263" w:author="V2" w:date="2025-04-14T14:19:00Z" w16du:dateUtc="2025-04-14T19:19:00Z">
              <w:r w:rsidRPr="007F7E2B">
                <w:t xml:space="preserve">  </w:t>
              </w:r>
            </w:ins>
          </w:p>
        </w:tc>
      </w:tr>
    </w:tbl>
    <w:p w14:paraId="0D066420" w14:textId="77777777" w:rsidR="00C92569" w:rsidRPr="007F7E2B" w:rsidRDefault="00C92569">
      <w:pPr>
        <w:spacing w:line="259" w:lineRule="auto"/>
        <w:ind w:left="720"/>
        <w:jc w:val="both"/>
        <w:rPr>
          <w:ins w:id="20264" w:author="V2" w:date="2025-04-14T14:19:00Z" w16du:dateUtc="2025-04-14T19:19:00Z"/>
        </w:rPr>
      </w:pPr>
      <w:ins w:id="20265" w:author="V2" w:date="2025-04-14T14:19:00Z" w16du:dateUtc="2025-04-14T19:19:00Z">
        <w:r w:rsidRPr="007F7E2B">
          <w:t xml:space="preserve"> </w:t>
        </w:r>
      </w:ins>
    </w:p>
    <w:tbl>
      <w:tblPr>
        <w:tblStyle w:val="TableGrid0"/>
        <w:tblW w:w="9938" w:type="dxa"/>
        <w:tblInd w:w="-12" w:type="dxa"/>
        <w:tblCellMar>
          <w:top w:w="48" w:type="dxa"/>
          <w:left w:w="106" w:type="dxa"/>
          <w:right w:w="115" w:type="dxa"/>
        </w:tblCellMar>
        <w:tblLook w:val="04A0" w:firstRow="1" w:lastRow="0" w:firstColumn="1" w:lastColumn="0" w:noHBand="0" w:noVBand="1"/>
      </w:tblPr>
      <w:tblGrid>
        <w:gridCol w:w="4875"/>
        <w:gridCol w:w="5063"/>
      </w:tblGrid>
      <w:tr w:rsidR="00C92569" w:rsidRPr="007F7E2B" w14:paraId="46260E99" w14:textId="77777777">
        <w:trPr>
          <w:trHeight w:val="332"/>
          <w:ins w:id="2026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93BCD68" w14:textId="77777777" w:rsidR="00C92569" w:rsidRPr="007F7E2B" w:rsidRDefault="00C92569">
            <w:pPr>
              <w:spacing w:line="259" w:lineRule="auto"/>
              <w:rPr>
                <w:ins w:id="20267" w:author="V2" w:date="2025-04-14T14:19:00Z" w16du:dateUtc="2025-04-14T19:19:00Z"/>
              </w:rPr>
            </w:pPr>
            <w:ins w:id="20268"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1643E7F3" w14:textId="77777777" w:rsidR="00C92569" w:rsidRPr="007F7E2B" w:rsidRDefault="00C92569">
            <w:pPr>
              <w:spacing w:line="259" w:lineRule="auto"/>
              <w:ind w:left="5"/>
              <w:rPr>
                <w:ins w:id="20269" w:author="V2" w:date="2025-04-14T14:19:00Z" w16du:dateUtc="2025-04-14T19:19:00Z"/>
              </w:rPr>
            </w:pPr>
            <w:ins w:id="20270" w:author="V2" w:date="2025-04-14T14:19:00Z" w16du:dateUtc="2025-04-14T19:19:00Z">
              <w:r w:rsidRPr="007F7E2B">
                <w:rPr>
                  <w:rFonts w:ascii="Arial" w:eastAsia="Arial" w:hAnsi="Arial" w:cs="Arial"/>
                  <w:i/>
                </w:rPr>
                <w:t>j</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30159F30" w14:textId="77777777">
        <w:trPr>
          <w:trHeight w:val="335"/>
          <w:ins w:id="2027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D0ADBB3" w14:textId="77777777" w:rsidR="00C92569" w:rsidRPr="007F7E2B" w:rsidRDefault="00C92569">
            <w:pPr>
              <w:spacing w:line="259" w:lineRule="auto"/>
              <w:rPr>
                <w:ins w:id="20272" w:author="V2" w:date="2025-04-14T14:19:00Z" w16du:dateUtc="2025-04-14T19:19:00Z"/>
              </w:rPr>
            </w:pPr>
            <w:ins w:id="20273"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649B2CE1" w14:textId="77777777" w:rsidR="00C92569" w:rsidRPr="007F7E2B" w:rsidRDefault="00C92569">
            <w:pPr>
              <w:spacing w:line="259" w:lineRule="auto"/>
              <w:ind w:left="5"/>
              <w:rPr>
                <w:ins w:id="20274" w:author="V2" w:date="2025-04-14T14:19:00Z" w16du:dateUtc="2025-04-14T19:19:00Z"/>
              </w:rPr>
            </w:pPr>
            <w:ins w:id="20275" w:author="V2" w:date="2025-04-14T14:19:00Z" w16du:dateUtc="2025-04-14T19:19:00Z">
              <w:r w:rsidRPr="007F7E2B">
                <w:t xml:space="preserve">Dimensionless </w:t>
              </w:r>
            </w:ins>
          </w:p>
        </w:tc>
      </w:tr>
      <w:tr w:rsidR="00C92569" w:rsidRPr="007F7E2B" w14:paraId="453E3F24" w14:textId="77777777">
        <w:trPr>
          <w:trHeight w:val="335"/>
          <w:ins w:id="2027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888BA0C" w14:textId="77777777" w:rsidR="00C92569" w:rsidRPr="007F7E2B" w:rsidRDefault="00C92569">
            <w:pPr>
              <w:spacing w:line="259" w:lineRule="auto"/>
              <w:rPr>
                <w:ins w:id="20277" w:author="V2" w:date="2025-04-14T14:19:00Z" w16du:dateUtc="2025-04-14T19:19:00Z"/>
              </w:rPr>
            </w:pPr>
            <w:ins w:id="20278"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40562E62" w14:textId="77777777" w:rsidR="00C92569" w:rsidRPr="007F7E2B" w:rsidRDefault="00C92569">
            <w:pPr>
              <w:spacing w:line="259" w:lineRule="auto"/>
              <w:ind w:left="5"/>
              <w:rPr>
                <w:ins w:id="20279" w:author="V2" w:date="2025-04-14T14:19:00Z" w16du:dateUtc="2025-04-14T19:19:00Z"/>
              </w:rPr>
            </w:pPr>
            <w:ins w:id="20280" w:author="V2" w:date="2025-04-14T14:19:00Z" w16du:dateUtc="2025-04-14T19:19:00Z">
              <w:r w:rsidRPr="007F7E2B">
                <w:t xml:space="preserve">Woody vegetation type </w:t>
              </w:r>
            </w:ins>
          </w:p>
        </w:tc>
      </w:tr>
      <w:tr w:rsidR="00C92569" w:rsidRPr="007F7E2B" w14:paraId="5AE67FFF" w14:textId="77777777">
        <w:trPr>
          <w:trHeight w:val="335"/>
          <w:ins w:id="2028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009243F" w14:textId="77777777" w:rsidR="00C92569" w:rsidRPr="007F7E2B" w:rsidRDefault="00C92569">
            <w:pPr>
              <w:spacing w:line="259" w:lineRule="auto"/>
              <w:rPr>
                <w:ins w:id="20282" w:author="V2" w:date="2025-04-14T14:19:00Z" w16du:dateUtc="2025-04-14T19:19:00Z"/>
              </w:rPr>
            </w:pPr>
            <w:ins w:id="20283"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79C02208" w14:textId="77777777" w:rsidR="00C92569" w:rsidRPr="007F7E2B" w:rsidRDefault="00C92569">
            <w:pPr>
              <w:spacing w:line="259" w:lineRule="auto"/>
              <w:ind w:left="5"/>
              <w:rPr>
                <w:ins w:id="20284" w:author="V2" w:date="2025-04-14T14:19:00Z" w16du:dateUtc="2025-04-14T19:19:00Z"/>
              </w:rPr>
            </w:pPr>
            <w:ins w:id="20285" w:author="V2" w:date="2025-04-14T14:19:00Z" w16du:dateUtc="2025-04-14T19:19:00Z">
              <w:r w:rsidRPr="007F7E2B">
                <w:t xml:space="preserve">Field surveys </w:t>
              </w:r>
            </w:ins>
          </w:p>
        </w:tc>
      </w:tr>
      <w:tr w:rsidR="00C92569" w:rsidRPr="007F7E2B" w14:paraId="5A71258B" w14:textId="77777777">
        <w:trPr>
          <w:trHeight w:val="545"/>
          <w:ins w:id="2028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7C94143" w14:textId="77777777" w:rsidR="00C92569" w:rsidRPr="007F7E2B" w:rsidRDefault="00C92569">
            <w:pPr>
              <w:spacing w:line="259" w:lineRule="auto"/>
              <w:rPr>
                <w:ins w:id="20287" w:author="V2" w:date="2025-04-14T14:19:00Z" w16du:dateUtc="2025-04-14T19:19:00Z"/>
              </w:rPr>
            </w:pPr>
            <w:ins w:id="20288"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tcPr>
          <w:p w14:paraId="5ED98932" w14:textId="77777777" w:rsidR="00C92569" w:rsidRPr="007F7E2B" w:rsidRDefault="00C92569">
            <w:pPr>
              <w:spacing w:line="259" w:lineRule="auto"/>
              <w:ind w:left="5"/>
              <w:rPr>
                <w:ins w:id="20289" w:author="V2" w:date="2025-04-14T14:19:00Z" w16du:dateUtc="2025-04-14T19:19:00Z"/>
              </w:rPr>
            </w:pPr>
            <w:ins w:id="20290" w:author="V2" w:date="2025-04-14T14:19:00Z" w16du:dateUtc="2025-04-14T19:19:00Z">
              <w:r w:rsidRPr="007F7E2B">
                <w:t xml:space="preserve">The woody vegetation type class determined by stratification based on fire impact. </w:t>
              </w:r>
            </w:ins>
          </w:p>
        </w:tc>
      </w:tr>
      <w:tr w:rsidR="00C92569" w:rsidRPr="007F7E2B" w14:paraId="64DA4BBC" w14:textId="77777777">
        <w:trPr>
          <w:trHeight w:val="334"/>
          <w:ins w:id="2029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1BA324B" w14:textId="77777777" w:rsidR="00C92569" w:rsidRPr="007F7E2B" w:rsidRDefault="00C92569">
            <w:pPr>
              <w:spacing w:line="259" w:lineRule="auto"/>
              <w:rPr>
                <w:ins w:id="20292" w:author="V2" w:date="2025-04-14T14:19:00Z" w16du:dateUtc="2025-04-14T19:19:00Z"/>
              </w:rPr>
            </w:pPr>
            <w:ins w:id="20293"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1F283732" w14:textId="77777777" w:rsidR="00C92569" w:rsidRPr="007F7E2B" w:rsidRDefault="00C92569">
            <w:pPr>
              <w:spacing w:line="259" w:lineRule="auto"/>
              <w:ind w:left="5"/>
              <w:rPr>
                <w:ins w:id="20294" w:author="V2" w:date="2025-04-14T14:19:00Z" w16du:dateUtc="2025-04-14T19:19:00Z"/>
              </w:rPr>
            </w:pPr>
            <w:ins w:id="20295" w:author="V2" w:date="2025-04-14T14:19:00Z" w16du:dateUtc="2025-04-14T19:19:00Z">
              <w:r w:rsidRPr="007F7E2B">
                <w:t xml:space="preserve">  </w:t>
              </w:r>
            </w:ins>
          </w:p>
        </w:tc>
      </w:tr>
    </w:tbl>
    <w:p w14:paraId="25984B95" w14:textId="77777777" w:rsidR="00C92569" w:rsidRPr="007F7E2B" w:rsidRDefault="00C92569">
      <w:pPr>
        <w:spacing w:line="259" w:lineRule="auto"/>
        <w:ind w:left="720"/>
        <w:jc w:val="both"/>
        <w:rPr>
          <w:ins w:id="20296" w:author="V2" w:date="2025-04-14T14:19:00Z" w16du:dateUtc="2025-04-14T19:19:00Z"/>
        </w:rPr>
      </w:pPr>
      <w:ins w:id="20297" w:author="V2" w:date="2025-04-14T14:19:00Z" w16du:dateUtc="2025-04-14T19:19:00Z">
        <w:r w:rsidRPr="007F7E2B">
          <w:t xml:space="preserve"> </w:t>
        </w:r>
      </w:ins>
    </w:p>
    <w:tbl>
      <w:tblPr>
        <w:tblStyle w:val="TableGrid0"/>
        <w:tblW w:w="9938" w:type="dxa"/>
        <w:tblInd w:w="-12" w:type="dxa"/>
        <w:tblCellMar>
          <w:top w:w="48" w:type="dxa"/>
          <w:left w:w="106" w:type="dxa"/>
          <w:right w:w="115" w:type="dxa"/>
        </w:tblCellMar>
        <w:tblLook w:val="04A0" w:firstRow="1" w:lastRow="0" w:firstColumn="1" w:lastColumn="0" w:noHBand="0" w:noVBand="1"/>
      </w:tblPr>
      <w:tblGrid>
        <w:gridCol w:w="4875"/>
        <w:gridCol w:w="5063"/>
      </w:tblGrid>
      <w:tr w:rsidR="00C92569" w:rsidRPr="007F7E2B" w14:paraId="43A5DEB9" w14:textId="77777777">
        <w:trPr>
          <w:trHeight w:val="332"/>
          <w:ins w:id="20298"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E985643" w14:textId="77777777" w:rsidR="00C92569" w:rsidRPr="007F7E2B" w:rsidRDefault="00C92569">
            <w:pPr>
              <w:spacing w:line="259" w:lineRule="auto"/>
              <w:rPr>
                <w:ins w:id="20299" w:author="V2" w:date="2025-04-14T14:19:00Z" w16du:dateUtc="2025-04-14T19:19:00Z"/>
              </w:rPr>
            </w:pPr>
            <w:ins w:id="20300"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15323EF4" w14:textId="77777777" w:rsidR="00C92569" w:rsidRPr="007F7E2B" w:rsidRDefault="00C92569">
            <w:pPr>
              <w:spacing w:line="259" w:lineRule="auto"/>
              <w:ind w:left="5"/>
              <w:rPr>
                <w:ins w:id="20301" w:author="V2" w:date="2025-04-14T14:19:00Z" w16du:dateUtc="2025-04-14T19:19:00Z"/>
              </w:rPr>
            </w:pPr>
            <w:ins w:id="20302" w:author="V2" w:date="2025-04-14T14:19:00Z" w16du:dateUtc="2025-04-14T19:19:00Z">
              <w:r w:rsidRPr="007F7E2B">
                <w:rPr>
                  <w:rFonts w:ascii="Arial" w:eastAsia="Arial" w:hAnsi="Arial" w:cs="Arial"/>
                  <w:i/>
                </w:rPr>
                <w:t>k</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3805C5F3" w14:textId="77777777">
        <w:trPr>
          <w:trHeight w:val="335"/>
          <w:ins w:id="20303"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D5E2F01" w14:textId="77777777" w:rsidR="00C92569" w:rsidRPr="007F7E2B" w:rsidRDefault="00C92569">
            <w:pPr>
              <w:spacing w:line="259" w:lineRule="auto"/>
              <w:rPr>
                <w:ins w:id="20304" w:author="V2" w:date="2025-04-14T14:19:00Z" w16du:dateUtc="2025-04-14T19:19:00Z"/>
              </w:rPr>
            </w:pPr>
            <w:ins w:id="20305"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313E245D" w14:textId="77777777" w:rsidR="00C92569" w:rsidRPr="007F7E2B" w:rsidRDefault="00C92569">
            <w:pPr>
              <w:spacing w:line="259" w:lineRule="auto"/>
              <w:ind w:left="5"/>
              <w:rPr>
                <w:ins w:id="20306" w:author="V2" w:date="2025-04-14T14:19:00Z" w16du:dateUtc="2025-04-14T19:19:00Z"/>
              </w:rPr>
            </w:pPr>
            <w:ins w:id="20307" w:author="V2" w:date="2025-04-14T14:19:00Z" w16du:dateUtc="2025-04-14T19:19:00Z">
              <w:r w:rsidRPr="007F7E2B">
                <w:t xml:space="preserve">Dimensionless </w:t>
              </w:r>
            </w:ins>
          </w:p>
        </w:tc>
      </w:tr>
      <w:tr w:rsidR="00C92569" w:rsidRPr="007F7E2B" w14:paraId="1C1C8FA7" w14:textId="77777777">
        <w:trPr>
          <w:trHeight w:val="336"/>
          <w:ins w:id="20308"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087BDAA" w14:textId="77777777" w:rsidR="00C92569" w:rsidRPr="007F7E2B" w:rsidRDefault="00C92569">
            <w:pPr>
              <w:spacing w:line="259" w:lineRule="auto"/>
              <w:rPr>
                <w:ins w:id="20309" w:author="V2" w:date="2025-04-14T14:19:00Z" w16du:dateUtc="2025-04-14T19:19:00Z"/>
              </w:rPr>
            </w:pPr>
            <w:ins w:id="20310"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0283FA0E" w14:textId="77777777" w:rsidR="00C92569" w:rsidRPr="007F7E2B" w:rsidRDefault="00C92569">
            <w:pPr>
              <w:spacing w:line="259" w:lineRule="auto"/>
              <w:ind w:left="5"/>
              <w:rPr>
                <w:ins w:id="20311" w:author="V2" w:date="2025-04-14T14:19:00Z" w16du:dateUtc="2025-04-14T19:19:00Z"/>
              </w:rPr>
            </w:pPr>
            <w:ins w:id="20312" w:author="V2" w:date="2025-04-14T14:19:00Z" w16du:dateUtc="2025-04-14T19:19:00Z">
              <w:r w:rsidRPr="007F7E2B">
                <w:t xml:space="preserve">Class of the determining variable </w:t>
              </w:r>
            </w:ins>
          </w:p>
        </w:tc>
      </w:tr>
      <w:tr w:rsidR="00C92569" w:rsidRPr="007F7E2B" w14:paraId="226CF45C" w14:textId="77777777">
        <w:trPr>
          <w:trHeight w:val="334"/>
          <w:ins w:id="20313"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EBFC5BA" w14:textId="77777777" w:rsidR="00C92569" w:rsidRPr="007F7E2B" w:rsidRDefault="00C92569">
            <w:pPr>
              <w:spacing w:line="259" w:lineRule="auto"/>
              <w:rPr>
                <w:ins w:id="20314" w:author="V2" w:date="2025-04-14T14:19:00Z" w16du:dateUtc="2025-04-14T19:19:00Z"/>
              </w:rPr>
            </w:pPr>
            <w:ins w:id="20315"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6E1122B2" w14:textId="77777777" w:rsidR="00C92569" w:rsidRPr="007F7E2B" w:rsidRDefault="00C92569">
            <w:pPr>
              <w:spacing w:line="259" w:lineRule="auto"/>
              <w:ind w:left="5"/>
              <w:rPr>
                <w:ins w:id="20316" w:author="V2" w:date="2025-04-14T14:19:00Z" w16du:dateUtc="2025-04-14T19:19:00Z"/>
              </w:rPr>
            </w:pPr>
            <w:ins w:id="20317" w:author="V2" w:date="2025-04-14T14:19:00Z" w16du:dateUtc="2025-04-14T19:19:00Z">
              <w:r w:rsidRPr="007F7E2B">
                <w:t xml:space="preserve">Remote sensing or field sampling </w:t>
              </w:r>
            </w:ins>
          </w:p>
        </w:tc>
      </w:tr>
      <w:tr w:rsidR="00C92569" w:rsidRPr="007F7E2B" w14:paraId="12046BDB" w14:textId="77777777">
        <w:trPr>
          <w:trHeight w:val="546"/>
          <w:ins w:id="20318"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8E74443" w14:textId="77777777" w:rsidR="00C92569" w:rsidRPr="007F7E2B" w:rsidRDefault="00C92569">
            <w:pPr>
              <w:spacing w:line="259" w:lineRule="auto"/>
              <w:rPr>
                <w:ins w:id="20319" w:author="V2" w:date="2025-04-14T14:19:00Z" w16du:dateUtc="2025-04-14T19:19:00Z"/>
              </w:rPr>
            </w:pPr>
            <w:ins w:id="20320"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tcPr>
          <w:p w14:paraId="6B32AC2F" w14:textId="77777777" w:rsidR="00C92569" w:rsidRPr="007F7E2B" w:rsidRDefault="00C92569">
            <w:pPr>
              <w:spacing w:line="259" w:lineRule="auto"/>
              <w:ind w:left="5"/>
              <w:rPr>
                <w:ins w:id="20321" w:author="V2" w:date="2025-04-14T14:19:00Z" w16du:dateUtc="2025-04-14T19:19:00Z"/>
              </w:rPr>
            </w:pPr>
            <w:ins w:id="20322" w:author="V2" w:date="2025-04-14T14:19:00Z" w16du:dateUtc="2025-04-14T19:19:00Z">
              <w:r w:rsidRPr="007F7E2B">
                <w:t xml:space="preserve">The class of the determining variable (canopy size class, height, or some other variable) </w:t>
              </w:r>
            </w:ins>
          </w:p>
        </w:tc>
      </w:tr>
      <w:tr w:rsidR="00C92569" w:rsidRPr="007F7E2B" w14:paraId="44A417AA" w14:textId="77777777">
        <w:trPr>
          <w:trHeight w:val="332"/>
          <w:ins w:id="20323"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EAA6FDF" w14:textId="77777777" w:rsidR="00C92569" w:rsidRPr="007F7E2B" w:rsidRDefault="00C92569">
            <w:pPr>
              <w:spacing w:line="259" w:lineRule="auto"/>
              <w:rPr>
                <w:ins w:id="20324" w:author="V2" w:date="2025-04-14T14:19:00Z" w16du:dateUtc="2025-04-14T19:19:00Z"/>
              </w:rPr>
            </w:pPr>
            <w:ins w:id="20325"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7B92AA81" w14:textId="77777777" w:rsidR="00C92569" w:rsidRPr="007F7E2B" w:rsidRDefault="00C92569">
            <w:pPr>
              <w:spacing w:line="259" w:lineRule="auto"/>
              <w:ind w:left="5"/>
              <w:rPr>
                <w:ins w:id="20326" w:author="V2" w:date="2025-04-14T14:19:00Z" w16du:dateUtc="2025-04-14T19:19:00Z"/>
              </w:rPr>
            </w:pPr>
            <w:ins w:id="20327" w:author="V2" w:date="2025-04-14T14:19:00Z" w16du:dateUtc="2025-04-14T19:19:00Z">
              <w:r w:rsidRPr="007F7E2B">
                <w:t xml:space="preserve">  </w:t>
              </w:r>
            </w:ins>
          </w:p>
        </w:tc>
      </w:tr>
    </w:tbl>
    <w:p w14:paraId="662CB7E3" w14:textId="77777777" w:rsidR="00C92569" w:rsidRPr="007F7E2B" w:rsidRDefault="00C92569">
      <w:pPr>
        <w:spacing w:after="223" w:line="259" w:lineRule="auto"/>
        <w:ind w:left="720"/>
        <w:jc w:val="both"/>
        <w:rPr>
          <w:ins w:id="20328" w:author="V2" w:date="2025-04-14T14:19:00Z" w16du:dateUtc="2025-04-14T19:19:00Z"/>
        </w:rPr>
      </w:pPr>
      <w:ins w:id="20329" w:author="V2" w:date="2025-04-14T14:19:00Z" w16du:dateUtc="2025-04-14T19:19:00Z">
        <w:r w:rsidRPr="007F7E2B">
          <w:lastRenderedPageBreak/>
          <w:t xml:space="preserve"> </w:t>
        </w:r>
      </w:ins>
    </w:p>
    <w:p w14:paraId="5C976537" w14:textId="77777777" w:rsidR="00C92569" w:rsidRPr="007F7E2B" w:rsidRDefault="00C92569">
      <w:pPr>
        <w:spacing w:after="223" w:line="259" w:lineRule="auto"/>
        <w:ind w:left="720"/>
        <w:jc w:val="both"/>
        <w:rPr>
          <w:ins w:id="20330" w:author="V2" w:date="2025-04-14T14:19:00Z" w16du:dateUtc="2025-04-14T19:19:00Z"/>
        </w:rPr>
      </w:pPr>
      <w:ins w:id="20331" w:author="V2" w:date="2025-04-14T14:19:00Z" w16du:dateUtc="2025-04-14T19:19:00Z">
        <w:r w:rsidRPr="007F7E2B">
          <w:t xml:space="preserve"> </w:t>
        </w:r>
      </w:ins>
    </w:p>
    <w:p w14:paraId="3712E272" w14:textId="77777777" w:rsidR="00C92569" w:rsidRPr="007F7E2B" w:rsidRDefault="00C92569">
      <w:pPr>
        <w:spacing w:after="223" w:line="259" w:lineRule="auto"/>
        <w:ind w:left="720"/>
        <w:jc w:val="both"/>
        <w:rPr>
          <w:ins w:id="20332" w:author="V2" w:date="2025-04-14T14:19:00Z" w16du:dateUtc="2025-04-14T19:19:00Z"/>
        </w:rPr>
      </w:pPr>
      <w:ins w:id="20333" w:author="V2" w:date="2025-04-14T14:19:00Z" w16du:dateUtc="2025-04-14T19:19:00Z">
        <w:r w:rsidRPr="007F7E2B">
          <w:t xml:space="preserve"> </w:t>
        </w:r>
      </w:ins>
    </w:p>
    <w:p w14:paraId="6A8605BB" w14:textId="77777777" w:rsidR="00C92569" w:rsidRPr="007F7E2B" w:rsidRDefault="00C92569">
      <w:pPr>
        <w:spacing w:line="259" w:lineRule="auto"/>
        <w:ind w:left="720"/>
        <w:jc w:val="both"/>
        <w:rPr>
          <w:ins w:id="20334" w:author="V2" w:date="2025-04-14T14:19:00Z" w16du:dateUtc="2025-04-14T19:19:00Z"/>
        </w:rPr>
      </w:pPr>
      <w:ins w:id="20335" w:author="V2" w:date="2025-04-14T14:19:00Z" w16du:dateUtc="2025-04-14T19:19:00Z">
        <w:r w:rsidRPr="007F7E2B">
          <w:t xml:space="preserve"> </w:t>
        </w:r>
      </w:ins>
    </w:p>
    <w:tbl>
      <w:tblPr>
        <w:tblStyle w:val="TableGrid0"/>
        <w:tblW w:w="9938" w:type="dxa"/>
        <w:tblInd w:w="-12" w:type="dxa"/>
        <w:tblCellMar>
          <w:top w:w="14" w:type="dxa"/>
          <w:left w:w="106" w:type="dxa"/>
          <w:right w:w="115" w:type="dxa"/>
        </w:tblCellMar>
        <w:tblLook w:val="04A0" w:firstRow="1" w:lastRow="0" w:firstColumn="1" w:lastColumn="0" w:noHBand="0" w:noVBand="1"/>
      </w:tblPr>
      <w:tblGrid>
        <w:gridCol w:w="4875"/>
        <w:gridCol w:w="5063"/>
      </w:tblGrid>
      <w:tr w:rsidR="00C92569" w:rsidRPr="007F7E2B" w14:paraId="33967857" w14:textId="77777777">
        <w:trPr>
          <w:trHeight w:val="333"/>
          <w:ins w:id="2033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296BA5D" w14:textId="77777777" w:rsidR="00C92569" w:rsidRPr="007F7E2B" w:rsidRDefault="00C92569">
            <w:pPr>
              <w:spacing w:line="259" w:lineRule="auto"/>
              <w:rPr>
                <w:ins w:id="20337" w:author="V2" w:date="2025-04-14T14:19:00Z" w16du:dateUtc="2025-04-14T19:19:00Z"/>
              </w:rPr>
            </w:pPr>
            <w:ins w:id="20338"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5B785D0C" w14:textId="77777777" w:rsidR="00C92569" w:rsidRPr="007F7E2B" w:rsidRDefault="00C92569">
            <w:pPr>
              <w:spacing w:line="259" w:lineRule="auto"/>
              <w:ind w:left="5"/>
              <w:rPr>
                <w:ins w:id="20339" w:author="V2" w:date="2025-04-14T14:19:00Z" w16du:dateUtc="2025-04-14T19:19:00Z"/>
              </w:rPr>
            </w:pPr>
            <w:ins w:id="20340" w:author="V2" w:date="2025-04-14T14:19:00Z" w16du:dateUtc="2025-04-14T19:19:00Z">
              <w:r w:rsidRPr="007F7E2B">
                <w:rPr>
                  <w:rFonts w:ascii="Arial" w:eastAsia="Arial" w:hAnsi="Arial" w:cs="Arial"/>
                  <w:i/>
                </w:rPr>
                <w:t>x</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7C647855" w14:textId="77777777">
        <w:trPr>
          <w:trHeight w:val="335"/>
          <w:ins w:id="2034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E93796C" w14:textId="77777777" w:rsidR="00C92569" w:rsidRPr="007F7E2B" w:rsidRDefault="00C92569">
            <w:pPr>
              <w:spacing w:line="259" w:lineRule="auto"/>
              <w:rPr>
                <w:ins w:id="20342" w:author="V2" w:date="2025-04-14T14:19:00Z" w16du:dateUtc="2025-04-14T19:19:00Z"/>
              </w:rPr>
            </w:pPr>
            <w:ins w:id="20343"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6AA5F993" w14:textId="77777777" w:rsidR="00C92569" w:rsidRPr="007F7E2B" w:rsidRDefault="00C92569">
            <w:pPr>
              <w:spacing w:line="259" w:lineRule="auto"/>
              <w:ind w:left="5"/>
              <w:rPr>
                <w:ins w:id="20344" w:author="V2" w:date="2025-04-14T14:19:00Z" w16du:dateUtc="2025-04-14T19:19:00Z"/>
              </w:rPr>
            </w:pPr>
            <w:ins w:id="20345" w:author="V2" w:date="2025-04-14T14:19:00Z" w16du:dateUtc="2025-04-14T19:19:00Z">
              <w:r w:rsidRPr="007F7E2B">
                <w:t xml:space="preserve"># </w:t>
              </w:r>
            </w:ins>
          </w:p>
        </w:tc>
      </w:tr>
      <w:tr w:rsidR="00C92569" w:rsidRPr="007F7E2B" w14:paraId="0142C6F2" w14:textId="77777777">
        <w:trPr>
          <w:trHeight w:val="480"/>
          <w:ins w:id="2034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35693F5A" w14:textId="77777777" w:rsidR="00C92569" w:rsidRPr="007F7E2B" w:rsidRDefault="00C92569">
            <w:pPr>
              <w:spacing w:line="259" w:lineRule="auto"/>
              <w:rPr>
                <w:ins w:id="20347" w:author="V2" w:date="2025-04-14T14:19:00Z" w16du:dateUtc="2025-04-14T19:19:00Z"/>
              </w:rPr>
            </w:pPr>
            <w:ins w:id="20348"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21B03DE2" w14:textId="77777777" w:rsidR="00C92569" w:rsidRPr="007F7E2B" w:rsidRDefault="00C92569">
            <w:pPr>
              <w:spacing w:line="259" w:lineRule="auto"/>
              <w:ind w:left="5"/>
              <w:rPr>
                <w:ins w:id="20349" w:author="V2" w:date="2025-04-14T14:19:00Z" w16du:dateUtc="2025-04-14T19:19:00Z"/>
              </w:rPr>
            </w:pPr>
            <w:ins w:id="20350" w:author="V2" w:date="2025-04-14T14:19:00Z" w16du:dateUtc="2025-04-14T19:19:00Z">
              <w:r w:rsidRPr="007F7E2B">
                <w:t xml:space="preserve">Number of different classes of the determining variable </w:t>
              </w:r>
            </w:ins>
          </w:p>
        </w:tc>
      </w:tr>
      <w:tr w:rsidR="00C92569" w:rsidRPr="007F7E2B" w14:paraId="566A3D7C" w14:textId="77777777">
        <w:trPr>
          <w:trHeight w:val="336"/>
          <w:ins w:id="2035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9D6DC18" w14:textId="77777777" w:rsidR="00C92569" w:rsidRPr="007F7E2B" w:rsidRDefault="00C92569">
            <w:pPr>
              <w:spacing w:line="259" w:lineRule="auto"/>
              <w:rPr>
                <w:ins w:id="20352" w:author="V2" w:date="2025-04-14T14:19:00Z" w16du:dateUtc="2025-04-14T19:19:00Z"/>
              </w:rPr>
            </w:pPr>
            <w:ins w:id="20353"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42C68F0A" w14:textId="77777777" w:rsidR="00C92569" w:rsidRPr="007F7E2B" w:rsidRDefault="00C92569">
            <w:pPr>
              <w:spacing w:line="259" w:lineRule="auto"/>
              <w:ind w:left="5"/>
              <w:rPr>
                <w:ins w:id="20354" w:author="V2" w:date="2025-04-14T14:19:00Z" w16du:dateUtc="2025-04-14T19:19:00Z"/>
              </w:rPr>
            </w:pPr>
            <w:ins w:id="20355" w:author="V2" w:date="2025-04-14T14:19:00Z" w16du:dateUtc="2025-04-14T19:19:00Z">
              <w:r w:rsidRPr="007F7E2B">
                <w:t xml:space="preserve">Remote sensing or field sampling </w:t>
              </w:r>
            </w:ins>
          </w:p>
        </w:tc>
      </w:tr>
      <w:tr w:rsidR="00C92569" w:rsidRPr="007F7E2B" w14:paraId="321B9969" w14:textId="77777777">
        <w:trPr>
          <w:trHeight w:val="709"/>
          <w:ins w:id="2035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44C5A97E" w14:textId="77777777" w:rsidR="00C92569" w:rsidRPr="007F7E2B" w:rsidRDefault="00C92569">
            <w:pPr>
              <w:spacing w:line="259" w:lineRule="auto"/>
              <w:rPr>
                <w:ins w:id="20357" w:author="V2" w:date="2025-04-14T14:19:00Z" w16du:dateUtc="2025-04-14T19:19:00Z"/>
              </w:rPr>
            </w:pPr>
            <w:ins w:id="20358"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tcPr>
          <w:p w14:paraId="6E0432BE" w14:textId="77777777" w:rsidR="00C92569" w:rsidRPr="007F7E2B" w:rsidRDefault="00C92569">
            <w:pPr>
              <w:spacing w:line="259" w:lineRule="auto"/>
              <w:ind w:left="5"/>
              <w:rPr>
                <w:ins w:id="20359" w:author="V2" w:date="2025-04-14T14:19:00Z" w16du:dateUtc="2025-04-14T19:19:00Z"/>
              </w:rPr>
            </w:pPr>
            <w:ins w:id="20360" w:author="V2" w:date="2025-04-14T14:19:00Z" w16du:dateUtc="2025-04-14T19:19:00Z">
              <w:r w:rsidRPr="007F7E2B">
                <w:t xml:space="preserve">The number of different classes of the determining variable (canopy size class, height, or some other variable) </w:t>
              </w:r>
            </w:ins>
          </w:p>
        </w:tc>
      </w:tr>
      <w:tr w:rsidR="00C92569" w:rsidRPr="007F7E2B" w14:paraId="78FDB12B" w14:textId="77777777">
        <w:trPr>
          <w:trHeight w:val="332"/>
          <w:ins w:id="2036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7D92AAF" w14:textId="77777777" w:rsidR="00C92569" w:rsidRPr="007F7E2B" w:rsidRDefault="00C92569">
            <w:pPr>
              <w:spacing w:line="259" w:lineRule="auto"/>
              <w:rPr>
                <w:ins w:id="20362" w:author="V2" w:date="2025-04-14T14:19:00Z" w16du:dateUtc="2025-04-14T19:19:00Z"/>
              </w:rPr>
            </w:pPr>
            <w:ins w:id="20363"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114757BD" w14:textId="77777777" w:rsidR="00C92569" w:rsidRPr="007F7E2B" w:rsidRDefault="00C92569">
            <w:pPr>
              <w:spacing w:line="259" w:lineRule="auto"/>
              <w:ind w:left="5"/>
              <w:rPr>
                <w:ins w:id="20364" w:author="V2" w:date="2025-04-14T14:19:00Z" w16du:dateUtc="2025-04-14T19:19:00Z"/>
              </w:rPr>
            </w:pPr>
            <w:ins w:id="20365" w:author="V2" w:date="2025-04-14T14:19:00Z" w16du:dateUtc="2025-04-14T19:19:00Z">
              <w:r w:rsidRPr="007F7E2B">
                <w:t xml:space="preserve">  </w:t>
              </w:r>
            </w:ins>
          </w:p>
        </w:tc>
      </w:tr>
    </w:tbl>
    <w:p w14:paraId="3782B1B6" w14:textId="77777777" w:rsidR="00C92569" w:rsidRPr="007F7E2B" w:rsidRDefault="00C92569">
      <w:pPr>
        <w:spacing w:line="259" w:lineRule="auto"/>
        <w:ind w:left="720"/>
        <w:jc w:val="both"/>
        <w:rPr>
          <w:ins w:id="20366" w:author="V2" w:date="2025-04-14T14:19:00Z" w16du:dateUtc="2025-04-14T19:19:00Z"/>
        </w:rPr>
      </w:pPr>
      <w:ins w:id="20367" w:author="V2" w:date="2025-04-14T14:19:00Z" w16du:dateUtc="2025-04-14T19:19:00Z">
        <w:r w:rsidRPr="007F7E2B">
          <w:t xml:space="preserve"> </w:t>
        </w:r>
      </w:ins>
    </w:p>
    <w:tbl>
      <w:tblPr>
        <w:tblStyle w:val="TableGrid0"/>
        <w:tblW w:w="9938" w:type="dxa"/>
        <w:tblInd w:w="-12" w:type="dxa"/>
        <w:tblCellMar>
          <w:top w:w="48" w:type="dxa"/>
          <w:left w:w="106" w:type="dxa"/>
          <w:right w:w="115" w:type="dxa"/>
        </w:tblCellMar>
        <w:tblLook w:val="04A0" w:firstRow="1" w:lastRow="0" w:firstColumn="1" w:lastColumn="0" w:noHBand="0" w:noVBand="1"/>
      </w:tblPr>
      <w:tblGrid>
        <w:gridCol w:w="4875"/>
        <w:gridCol w:w="5063"/>
      </w:tblGrid>
      <w:tr w:rsidR="00C92569" w:rsidRPr="007F7E2B" w14:paraId="7B8DFA3C" w14:textId="77777777">
        <w:trPr>
          <w:trHeight w:val="348"/>
          <w:ins w:id="20368"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BE86CF5" w14:textId="77777777" w:rsidR="00C92569" w:rsidRPr="007F7E2B" w:rsidRDefault="00C92569">
            <w:pPr>
              <w:spacing w:line="259" w:lineRule="auto"/>
              <w:rPr>
                <w:ins w:id="20369" w:author="V2" w:date="2025-04-14T14:19:00Z" w16du:dateUtc="2025-04-14T19:19:00Z"/>
              </w:rPr>
            </w:pPr>
            <w:ins w:id="20370"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0EA8C4AE" w14:textId="77777777" w:rsidR="00C92569" w:rsidRPr="007F7E2B" w:rsidRDefault="00C92569">
            <w:pPr>
              <w:spacing w:line="259" w:lineRule="auto"/>
              <w:ind w:left="5"/>
              <w:rPr>
                <w:ins w:id="20371" w:author="V2" w:date="2025-04-14T14:19:00Z" w16du:dateUtc="2025-04-14T19:19:00Z"/>
              </w:rPr>
            </w:pPr>
            <w:ins w:id="20372" w:author="V2" w:date="2025-04-14T14:19:00Z" w16du:dateUtc="2025-04-14T19:19:00Z">
              <w:r w:rsidRPr="007F7E2B">
                <w:rPr>
                  <w:rFonts w:ascii="Arial" w:eastAsia="Arial" w:hAnsi="Arial" w:cs="Arial"/>
                  <w:i/>
                </w:rPr>
                <w:t>WB</w:t>
              </w:r>
              <w:r w:rsidRPr="007F7E2B">
                <w:rPr>
                  <w:rFonts w:ascii="Arial" w:eastAsia="Arial" w:hAnsi="Arial" w:cs="Arial"/>
                  <w:i/>
                  <w:vertAlign w:val="subscript"/>
                </w:rPr>
                <w:t>burn</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7712BFD1" w14:textId="77777777">
        <w:trPr>
          <w:trHeight w:val="337"/>
          <w:ins w:id="20373"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0C5C463" w14:textId="77777777" w:rsidR="00C92569" w:rsidRPr="007F7E2B" w:rsidRDefault="00C92569">
            <w:pPr>
              <w:spacing w:line="259" w:lineRule="auto"/>
              <w:rPr>
                <w:ins w:id="20374" w:author="V2" w:date="2025-04-14T14:19:00Z" w16du:dateUtc="2025-04-14T19:19:00Z"/>
              </w:rPr>
            </w:pPr>
            <w:ins w:id="20375"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0E0BD5B9" w14:textId="77777777" w:rsidR="00C92569" w:rsidRPr="007F7E2B" w:rsidRDefault="00C92569">
            <w:pPr>
              <w:spacing w:line="259" w:lineRule="auto"/>
              <w:ind w:left="5"/>
              <w:rPr>
                <w:ins w:id="20376" w:author="V2" w:date="2025-04-14T14:19:00Z" w16du:dateUtc="2025-04-14T19:19:00Z"/>
              </w:rPr>
            </w:pPr>
            <w:ins w:id="20377" w:author="V2" w:date="2025-04-14T14:19:00Z" w16du:dateUtc="2025-04-14T19:19:00Z">
              <w:r w:rsidRPr="007F7E2B">
                <w:t xml:space="preserve">Tonnes </w:t>
              </w:r>
            </w:ins>
          </w:p>
        </w:tc>
      </w:tr>
      <w:tr w:rsidR="00C92569" w:rsidRPr="007F7E2B" w14:paraId="3355E261" w14:textId="77777777">
        <w:trPr>
          <w:trHeight w:val="334"/>
          <w:ins w:id="20378"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555BC2C" w14:textId="77777777" w:rsidR="00C92569" w:rsidRPr="007F7E2B" w:rsidRDefault="00C92569">
            <w:pPr>
              <w:spacing w:line="259" w:lineRule="auto"/>
              <w:rPr>
                <w:ins w:id="20379" w:author="V2" w:date="2025-04-14T14:19:00Z" w16du:dateUtc="2025-04-14T19:19:00Z"/>
              </w:rPr>
            </w:pPr>
            <w:ins w:id="20380"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6520B894" w14:textId="77777777" w:rsidR="00C92569" w:rsidRPr="007F7E2B" w:rsidRDefault="00C92569">
            <w:pPr>
              <w:spacing w:line="259" w:lineRule="auto"/>
              <w:ind w:left="5"/>
              <w:rPr>
                <w:ins w:id="20381" w:author="V2" w:date="2025-04-14T14:19:00Z" w16du:dateUtc="2025-04-14T19:19:00Z"/>
              </w:rPr>
            </w:pPr>
            <w:ins w:id="20382" w:author="V2" w:date="2025-04-14T14:19:00Z" w16du:dateUtc="2025-04-14T19:19:00Z">
              <w:r w:rsidRPr="007F7E2B">
                <w:t xml:space="preserve">Total woody plant biomass consumed </w:t>
              </w:r>
            </w:ins>
          </w:p>
        </w:tc>
      </w:tr>
      <w:tr w:rsidR="00C92569" w:rsidRPr="007F7E2B" w14:paraId="78544921" w14:textId="77777777">
        <w:trPr>
          <w:trHeight w:val="336"/>
          <w:ins w:id="20383"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0DA6A33" w14:textId="77777777" w:rsidR="00C92569" w:rsidRPr="007F7E2B" w:rsidRDefault="00C92569">
            <w:pPr>
              <w:spacing w:line="259" w:lineRule="auto"/>
              <w:rPr>
                <w:ins w:id="20384" w:author="V2" w:date="2025-04-14T14:19:00Z" w16du:dateUtc="2025-04-14T19:19:00Z"/>
              </w:rPr>
            </w:pPr>
            <w:ins w:id="20385"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5628DA87" w14:textId="77777777" w:rsidR="00C92569" w:rsidRPr="007F7E2B" w:rsidRDefault="00C92569">
            <w:pPr>
              <w:spacing w:line="259" w:lineRule="auto"/>
              <w:ind w:left="5"/>
              <w:rPr>
                <w:ins w:id="20386" w:author="V2" w:date="2025-04-14T14:19:00Z" w16du:dateUtc="2025-04-14T19:19:00Z"/>
              </w:rPr>
            </w:pPr>
            <w:ins w:id="20387" w:author="V2" w:date="2025-04-14T14:19:00Z" w16du:dateUtc="2025-04-14T19:19:00Z">
              <w:r w:rsidRPr="007F7E2B">
                <w:t xml:space="preserve">Calculated </w:t>
              </w:r>
            </w:ins>
          </w:p>
        </w:tc>
      </w:tr>
      <w:tr w:rsidR="00C92569" w:rsidRPr="007F7E2B" w14:paraId="5682BD3D" w14:textId="77777777">
        <w:trPr>
          <w:trHeight w:val="545"/>
          <w:ins w:id="20388"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486655B" w14:textId="77777777" w:rsidR="00C92569" w:rsidRPr="007F7E2B" w:rsidRDefault="00C92569">
            <w:pPr>
              <w:spacing w:line="259" w:lineRule="auto"/>
              <w:rPr>
                <w:ins w:id="20389" w:author="V2" w:date="2025-04-14T14:19:00Z" w16du:dateUtc="2025-04-14T19:19:00Z"/>
              </w:rPr>
            </w:pPr>
            <w:ins w:id="20390"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42EB4354" w14:textId="77777777" w:rsidR="00C92569" w:rsidRPr="007F7E2B" w:rsidRDefault="00C92569">
            <w:pPr>
              <w:spacing w:line="259" w:lineRule="auto"/>
              <w:ind w:left="5"/>
              <w:rPr>
                <w:ins w:id="20391" w:author="V2" w:date="2025-04-14T14:19:00Z" w16du:dateUtc="2025-04-14T19:19:00Z"/>
              </w:rPr>
            </w:pPr>
            <w:ins w:id="20392" w:author="V2" w:date="2025-04-14T14:19:00Z" w16du:dateUtc="2025-04-14T19:19:00Z">
              <w:r w:rsidRPr="007F7E2B">
                <w:t xml:space="preserve">The total woody plant biomass consumed </w:t>
              </w:r>
            </w:ins>
          </w:p>
        </w:tc>
      </w:tr>
      <w:tr w:rsidR="00C92569" w:rsidRPr="007F7E2B" w14:paraId="093CED28" w14:textId="77777777">
        <w:trPr>
          <w:trHeight w:val="332"/>
          <w:ins w:id="20393"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0A2B130" w14:textId="77777777" w:rsidR="00C92569" w:rsidRPr="007F7E2B" w:rsidRDefault="00C92569">
            <w:pPr>
              <w:spacing w:line="259" w:lineRule="auto"/>
              <w:rPr>
                <w:ins w:id="20394" w:author="V2" w:date="2025-04-14T14:19:00Z" w16du:dateUtc="2025-04-14T19:19:00Z"/>
              </w:rPr>
            </w:pPr>
            <w:ins w:id="20395"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2C746B16" w14:textId="77777777" w:rsidR="00C92569" w:rsidRPr="007F7E2B" w:rsidRDefault="00C92569">
            <w:pPr>
              <w:spacing w:line="259" w:lineRule="auto"/>
              <w:ind w:left="5"/>
              <w:rPr>
                <w:ins w:id="20396" w:author="V2" w:date="2025-04-14T14:19:00Z" w16du:dateUtc="2025-04-14T19:19:00Z"/>
              </w:rPr>
            </w:pPr>
            <w:ins w:id="20397" w:author="V2" w:date="2025-04-14T14:19:00Z" w16du:dateUtc="2025-04-14T19:19:00Z">
              <w:r w:rsidRPr="007F7E2B">
                <w:t xml:space="preserve">  </w:t>
              </w:r>
            </w:ins>
          </w:p>
        </w:tc>
      </w:tr>
    </w:tbl>
    <w:p w14:paraId="0162D9EC" w14:textId="77777777" w:rsidR="00C92569" w:rsidRPr="007F7E2B" w:rsidRDefault="00C92569">
      <w:pPr>
        <w:spacing w:line="259" w:lineRule="auto"/>
        <w:ind w:left="720"/>
        <w:jc w:val="both"/>
        <w:rPr>
          <w:ins w:id="20398" w:author="V2" w:date="2025-04-14T14:19:00Z" w16du:dateUtc="2025-04-14T19:19:00Z"/>
        </w:rPr>
      </w:pPr>
      <w:ins w:id="20399" w:author="V2" w:date="2025-04-14T14:19:00Z" w16du:dateUtc="2025-04-14T19:19:00Z">
        <w:r w:rsidRPr="007F7E2B">
          <w:t xml:space="preserve"> </w:t>
        </w:r>
      </w:ins>
    </w:p>
    <w:tbl>
      <w:tblPr>
        <w:tblStyle w:val="TableGrid0"/>
        <w:tblW w:w="9938" w:type="dxa"/>
        <w:tblInd w:w="-12" w:type="dxa"/>
        <w:tblCellMar>
          <w:top w:w="48" w:type="dxa"/>
          <w:left w:w="106" w:type="dxa"/>
          <w:right w:w="115" w:type="dxa"/>
        </w:tblCellMar>
        <w:tblLook w:val="04A0" w:firstRow="1" w:lastRow="0" w:firstColumn="1" w:lastColumn="0" w:noHBand="0" w:noVBand="1"/>
      </w:tblPr>
      <w:tblGrid>
        <w:gridCol w:w="4875"/>
        <w:gridCol w:w="5063"/>
      </w:tblGrid>
      <w:tr w:rsidR="00C92569" w:rsidRPr="007F7E2B" w14:paraId="06AD2675" w14:textId="77777777">
        <w:trPr>
          <w:trHeight w:val="347"/>
          <w:ins w:id="2040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84EE3AA" w14:textId="77777777" w:rsidR="00C92569" w:rsidRPr="007F7E2B" w:rsidRDefault="00C92569">
            <w:pPr>
              <w:spacing w:line="259" w:lineRule="auto"/>
              <w:rPr>
                <w:ins w:id="20401" w:author="V2" w:date="2025-04-14T14:19:00Z" w16du:dateUtc="2025-04-14T19:19:00Z"/>
              </w:rPr>
            </w:pPr>
            <w:ins w:id="20402"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1580BBB1" w14:textId="77777777" w:rsidR="00C92569" w:rsidRPr="007F7E2B" w:rsidRDefault="00C92569">
            <w:pPr>
              <w:spacing w:line="259" w:lineRule="auto"/>
              <w:ind w:left="5"/>
              <w:rPr>
                <w:ins w:id="20403" w:author="V2" w:date="2025-04-14T14:19:00Z" w16du:dateUtc="2025-04-14T19:19:00Z"/>
              </w:rPr>
            </w:pPr>
            <w:ins w:id="20404" w:author="V2" w:date="2025-04-14T14:19:00Z" w16du:dateUtc="2025-04-14T19:19:00Z">
              <w:r w:rsidRPr="007F7E2B">
                <w:rPr>
                  <w:rFonts w:ascii="Arial" w:eastAsia="Arial" w:hAnsi="Arial" w:cs="Arial"/>
                  <w:i/>
                </w:rPr>
                <w:t>C%</w:t>
              </w:r>
              <w:r w:rsidRPr="007F7E2B">
                <w:rPr>
                  <w:rFonts w:ascii="Arial" w:eastAsia="Arial" w:hAnsi="Arial" w:cs="Arial"/>
                  <w:i/>
                  <w:vertAlign w:val="subscript"/>
                </w:rPr>
                <w:t>j</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4931C933" w14:textId="77777777">
        <w:trPr>
          <w:trHeight w:val="335"/>
          <w:ins w:id="2040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BA90FF9" w14:textId="77777777" w:rsidR="00C92569" w:rsidRPr="007F7E2B" w:rsidRDefault="00C92569">
            <w:pPr>
              <w:spacing w:line="259" w:lineRule="auto"/>
              <w:rPr>
                <w:ins w:id="20406" w:author="V2" w:date="2025-04-14T14:19:00Z" w16du:dateUtc="2025-04-14T19:19:00Z"/>
              </w:rPr>
            </w:pPr>
            <w:ins w:id="20407"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5FD6A982" w14:textId="77777777" w:rsidR="00C92569" w:rsidRPr="007F7E2B" w:rsidRDefault="00C92569">
            <w:pPr>
              <w:spacing w:line="259" w:lineRule="auto"/>
              <w:ind w:left="5"/>
              <w:rPr>
                <w:ins w:id="20408" w:author="V2" w:date="2025-04-14T14:19:00Z" w16du:dateUtc="2025-04-14T19:19:00Z"/>
              </w:rPr>
            </w:pPr>
            <w:ins w:id="20409" w:author="V2" w:date="2025-04-14T14:19:00Z" w16du:dateUtc="2025-04-14T19:19:00Z">
              <w:r w:rsidRPr="007F7E2B">
                <w:t xml:space="preserve">% </w:t>
              </w:r>
            </w:ins>
          </w:p>
        </w:tc>
      </w:tr>
      <w:tr w:rsidR="00C92569" w:rsidRPr="007F7E2B" w14:paraId="5FBD6EE4" w14:textId="77777777">
        <w:trPr>
          <w:trHeight w:val="336"/>
          <w:ins w:id="2041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60095BA" w14:textId="77777777" w:rsidR="00C92569" w:rsidRPr="007F7E2B" w:rsidRDefault="00C92569">
            <w:pPr>
              <w:spacing w:line="259" w:lineRule="auto"/>
              <w:rPr>
                <w:ins w:id="20411" w:author="V2" w:date="2025-04-14T14:19:00Z" w16du:dateUtc="2025-04-14T19:19:00Z"/>
              </w:rPr>
            </w:pPr>
            <w:ins w:id="20412"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2F7CBF23" w14:textId="77777777" w:rsidR="00C92569" w:rsidRPr="007F7E2B" w:rsidRDefault="00C92569">
            <w:pPr>
              <w:spacing w:line="259" w:lineRule="auto"/>
              <w:ind w:left="5"/>
              <w:rPr>
                <w:ins w:id="20413" w:author="V2" w:date="2025-04-14T14:19:00Z" w16du:dateUtc="2025-04-14T19:19:00Z"/>
              </w:rPr>
            </w:pPr>
            <w:ins w:id="20414" w:author="V2" w:date="2025-04-14T14:19:00Z" w16du:dateUtc="2025-04-14T19:19:00Z">
              <w:r w:rsidRPr="007F7E2B">
                <w:t xml:space="preserve">Percentage of canopy surface which was burned  </w:t>
              </w:r>
            </w:ins>
          </w:p>
        </w:tc>
      </w:tr>
      <w:tr w:rsidR="00C92569" w:rsidRPr="007F7E2B" w14:paraId="0E10A31C" w14:textId="77777777">
        <w:trPr>
          <w:trHeight w:val="334"/>
          <w:ins w:id="2041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153FE1E" w14:textId="77777777" w:rsidR="00C92569" w:rsidRPr="007F7E2B" w:rsidRDefault="00C92569">
            <w:pPr>
              <w:spacing w:line="259" w:lineRule="auto"/>
              <w:rPr>
                <w:ins w:id="20416" w:author="V2" w:date="2025-04-14T14:19:00Z" w16du:dateUtc="2025-04-14T19:19:00Z"/>
              </w:rPr>
            </w:pPr>
            <w:ins w:id="20417" w:author="V2" w:date="2025-04-14T14:19:00Z" w16du:dateUtc="2025-04-14T19:19:00Z">
              <w:r w:rsidRPr="007F7E2B">
                <w:lastRenderedPageBreak/>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0E487DD9" w14:textId="77777777" w:rsidR="00C92569" w:rsidRPr="007F7E2B" w:rsidRDefault="00C92569">
            <w:pPr>
              <w:spacing w:line="259" w:lineRule="auto"/>
              <w:ind w:left="5"/>
              <w:rPr>
                <w:ins w:id="20418" w:author="V2" w:date="2025-04-14T14:19:00Z" w16du:dateUtc="2025-04-14T19:19:00Z"/>
              </w:rPr>
            </w:pPr>
            <w:ins w:id="20419" w:author="V2" w:date="2025-04-14T14:19:00Z" w16du:dateUtc="2025-04-14T19:19:00Z">
              <w:r w:rsidRPr="007F7E2B">
                <w:t xml:space="preserve">Estimated from remote sensing or field surveys </w:t>
              </w:r>
            </w:ins>
          </w:p>
        </w:tc>
      </w:tr>
      <w:tr w:rsidR="00C92569" w:rsidRPr="007F7E2B" w14:paraId="31031D3A" w14:textId="77777777">
        <w:trPr>
          <w:trHeight w:val="546"/>
          <w:ins w:id="2042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F4E2DC5" w14:textId="77777777" w:rsidR="00C92569" w:rsidRPr="007F7E2B" w:rsidRDefault="00C92569">
            <w:pPr>
              <w:spacing w:line="259" w:lineRule="auto"/>
              <w:rPr>
                <w:ins w:id="20421" w:author="V2" w:date="2025-04-14T14:19:00Z" w16du:dateUtc="2025-04-14T19:19:00Z"/>
              </w:rPr>
            </w:pPr>
            <w:ins w:id="20422"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653EB06C" w14:textId="77777777" w:rsidR="00C92569" w:rsidRPr="007F7E2B" w:rsidRDefault="00C92569">
            <w:pPr>
              <w:spacing w:line="259" w:lineRule="auto"/>
              <w:ind w:left="5"/>
              <w:rPr>
                <w:ins w:id="20423" w:author="V2" w:date="2025-04-14T14:19:00Z" w16du:dateUtc="2025-04-14T19:19:00Z"/>
              </w:rPr>
            </w:pPr>
            <w:ins w:id="20424" w:author="V2" w:date="2025-04-14T14:19:00Z" w16du:dateUtc="2025-04-14T19:19:00Z">
              <w:r w:rsidRPr="007F7E2B">
                <w:t xml:space="preserve">The percentage of canopy surface which was burned  </w:t>
              </w:r>
            </w:ins>
          </w:p>
        </w:tc>
      </w:tr>
      <w:tr w:rsidR="00C92569" w:rsidRPr="007F7E2B" w14:paraId="0CADE5DD" w14:textId="77777777">
        <w:trPr>
          <w:trHeight w:val="332"/>
          <w:ins w:id="2042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F851123" w14:textId="77777777" w:rsidR="00C92569" w:rsidRPr="007F7E2B" w:rsidRDefault="00C92569">
            <w:pPr>
              <w:spacing w:line="259" w:lineRule="auto"/>
              <w:rPr>
                <w:ins w:id="20426" w:author="V2" w:date="2025-04-14T14:19:00Z" w16du:dateUtc="2025-04-14T19:19:00Z"/>
              </w:rPr>
            </w:pPr>
            <w:ins w:id="20427"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0EEF481B" w14:textId="77777777" w:rsidR="00C92569" w:rsidRPr="007F7E2B" w:rsidRDefault="00C92569">
            <w:pPr>
              <w:spacing w:line="259" w:lineRule="auto"/>
              <w:ind w:left="5"/>
              <w:rPr>
                <w:ins w:id="20428" w:author="V2" w:date="2025-04-14T14:19:00Z" w16du:dateUtc="2025-04-14T19:19:00Z"/>
              </w:rPr>
            </w:pPr>
            <w:ins w:id="20429" w:author="V2" w:date="2025-04-14T14:19:00Z" w16du:dateUtc="2025-04-14T19:19:00Z">
              <w:r w:rsidRPr="007F7E2B">
                <w:t xml:space="preserve">  </w:t>
              </w:r>
            </w:ins>
          </w:p>
        </w:tc>
      </w:tr>
    </w:tbl>
    <w:p w14:paraId="06580FA7" w14:textId="77777777" w:rsidR="00C92569" w:rsidRPr="007F7E2B" w:rsidRDefault="00C92569">
      <w:pPr>
        <w:spacing w:line="259" w:lineRule="auto"/>
        <w:ind w:left="720"/>
        <w:jc w:val="both"/>
        <w:rPr>
          <w:ins w:id="20430" w:author="V2" w:date="2025-04-14T14:19:00Z" w16du:dateUtc="2025-04-14T19:19:00Z"/>
        </w:rPr>
      </w:pPr>
      <w:ins w:id="20431" w:author="V2" w:date="2025-04-14T14:19:00Z" w16du:dateUtc="2025-04-14T19:19:00Z">
        <w:r w:rsidRPr="007F7E2B">
          <w:t xml:space="preserve"> </w:t>
        </w:r>
      </w:ins>
    </w:p>
    <w:tbl>
      <w:tblPr>
        <w:tblStyle w:val="TableGrid0"/>
        <w:tblW w:w="9938" w:type="dxa"/>
        <w:tblInd w:w="-12" w:type="dxa"/>
        <w:tblCellMar>
          <w:top w:w="15" w:type="dxa"/>
          <w:left w:w="106" w:type="dxa"/>
          <w:right w:w="115" w:type="dxa"/>
        </w:tblCellMar>
        <w:tblLook w:val="04A0" w:firstRow="1" w:lastRow="0" w:firstColumn="1" w:lastColumn="0" w:noHBand="0" w:noVBand="1"/>
      </w:tblPr>
      <w:tblGrid>
        <w:gridCol w:w="4875"/>
        <w:gridCol w:w="5063"/>
      </w:tblGrid>
      <w:tr w:rsidR="00C92569" w:rsidRPr="007F7E2B" w14:paraId="5A0C845C" w14:textId="77777777">
        <w:trPr>
          <w:trHeight w:val="348"/>
          <w:ins w:id="2043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B5D2E44" w14:textId="77777777" w:rsidR="00C92569" w:rsidRPr="007F7E2B" w:rsidRDefault="00C92569">
            <w:pPr>
              <w:spacing w:line="259" w:lineRule="auto"/>
              <w:rPr>
                <w:ins w:id="20433" w:author="V2" w:date="2025-04-14T14:19:00Z" w16du:dateUtc="2025-04-14T19:19:00Z"/>
              </w:rPr>
            </w:pPr>
            <w:ins w:id="20434"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40C4D42C" w14:textId="77777777" w:rsidR="00C92569" w:rsidRPr="007F7E2B" w:rsidRDefault="00C92569">
            <w:pPr>
              <w:spacing w:line="259" w:lineRule="auto"/>
              <w:ind w:left="5"/>
              <w:rPr>
                <w:ins w:id="20435" w:author="V2" w:date="2025-04-14T14:19:00Z" w16du:dateUtc="2025-04-14T19:19:00Z"/>
              </w:rPr>
            </w:pPr>
            <w:ins w:id="20436" w:author="V2" w:date="2025-04-14T14:19:00Z" w16du:dateUtc="2025-04-14T19:19:00Z">
              <w:r w:rsidRPr="007F7E2B">
                <w:rPr>
                  <w:rFonts w:ascii="Arial" w:eastAsia="Arial" w:hAnsi="Arial" w:cs="Arial"/>
                  <w:i/>
                </w:rPr>
                <w:t>B</w:t>
              </w:r>
              <w:r w:rsidRPr="007F7E2B">
                <w:rPr>
                  <w:rFonts w:ascii="Arial" w:eastAsia="Arial" w:hAnsi="Arial" w:cs="Arial"/>
                  <w:i/>
                  <w:vertAlign w:val="subscript"/>
                </w:rPr>
                <w:t>burn,j</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5536280F" w14:textId="77777777">
        <w:trPr>
          <w:trHeight w:val="335"/>
          <w:ins w:id="2043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D3E983D" w14:textId="77777777" w:rsidR="00C92569" w:rsidRPr="007F7E2B" w:rsidRDefault="00C92569">
            <w:pPr>
              <w:spacing w:line="259" w:lineRule="auto"/>
              <w:rPr>
                <w:ins w:id="20438" w:author="V2" w:date="2025-04-14T14:19:00Z" w16du:dateUtc="2025-04-14T19:19:00Z"/>
              </w:rPr>
            </w:pPr>
            <w:ins w:id="20439"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55631554" w14:textId="77777777" w:rsidR="00C92569" w:rsidRPr="007F7E2B" w:rsidRDefault="00C92569">
            <w:pPr>
              <w:spacing w:line="259" w:lineRule="auto"/>
              <w:ind w:left="5"/>
              <w:rPr>
                <w:ins w:id="20440" w:author="V2" w:date="2025-04-14T14:19:00Z" w16du:dateUtc="2025-04-14T19:19:00Z"/>
              </w:rPr>
            </w:pPr>
            <w:ins w:id="20441" w:author="V2" w:date="2025-04-14T14:19:00Z" w16du:dateUtc="2025-04-14T19:19:00Z">
              <w:r w:rsidRPr="007F7E2B">
                <w:t>kg/m</w:t>
              </w:r>
              <w:r w:rsidRPr="007F7E2B">
                <w:rPr>
                  <w:vertAlign w:val="superscript"/>
                </w:rPr>
                <w:t>2</w:t>
              </w:r>
              <w:r w:rsidRPr="007F7E2B">
                <w:t xml:space="preserve"> </w:t>
              </w:r>
            </w:ins>
          </w:p>
        </w:tc>
      </w:tr>
      <w:tr w:rsidR="00C92569" w:rsidRPr="007F7E2B" w14:paraId="371E97D1" w14:textId="77777777">
        <w:trPr>
          <w:trHeight w:val="480"/>
          <w:ins w:id="2044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19AB9A8C" w14:textId="77777777" w:rsidR="00C92569" w:rsidRPr="007F7E2B" w:rsidRDefault="00C92569">
            <w:pPr>
              <w:spacing w:line="259" w:lineRule="auto"/>
              <w:rPr>
                <w:ins w:id="20443" w:author="V2" w:date="2025-04-14T14:19:00Z" w16du:dateUtc="2025-04-14T19:19:00Z"/>
              </w:rPr>
            </w:pPr>
            <w:ins w:id="20444"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6754B131" w14:textId="77777777" w:rsidR="00C92569" w:rsidRPr="007F7E2B" w:rsidRDefault="00C92569">
            <w:pPr>
              <w:spacing w:line="259" w:lineRule="auto"/>
              <w:ind w:left="5"/>
              <w:rPr>
                <w:ins w:id="20445" w:author="V2" w:date="2025-04-14T14:19:00Z" w16du:dateUtc="2025-04-14T19:19:00Z"/>
              </w:rPr>
            </w:pPr>
            <w:ins w:id="20446" w:author="V2" w:date="2025-04-14T14:19:00Z" w16du:dateUtc="2025-04-14T19:19:00Z">
              <w:r w:rsidRPr="007F7E2B">
                <w:t xml:space="preserve">Amount of biomass consumed per unit of canopy surface burned  </w:t>
              </w:r>
            </w:ins>
          </w:p>
        </w:tc>
      </w:tr>
      <w:tr w:rsidR="00C92569" w:rsidRPr="007F7E2B" w14:paraId="220B18EF" w14:textId="77777777">
        <w:trPr>
          <w:trHeight w:val="335"/>
          <w:ins w:id="2044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BB2FFCC" w14:textId="77777777" w:rsidR="00C92569" w:rsidRPr="007F7E2B" w:rsidRDefault="00C92569">
            <w:pPr>
              <w:spacing w:line="259" w:lineRule="auto"/>
              <w:rPr>
                <w:ins w:id="20448" w:author="V2" w:date="2025-04-14T14:19:00Z" w16du:dateUtc="2025-04-14T19:19:00Z"/>
              </w:rPr>
            </w:pPr>
            <w:ins w:id="20449"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0D0C0AE8" w14:textId="77777777" w:rsidR="00C92569" w:rsidRPr="007F7E2B" w:rsidRDefault="00C92569">
            <w:pPr>
              <w:spacing w:line="259" w:lineRule="auto"/>
              <w:ind w:left="5"/>
              <w:rPr>
                <w:ins w:id="20450" w:author="V2" w:date="2025-04-14T14:19:00Z" w16du:dateUtc="2025-04-14T19:19:00Z"/>
              </w:rPr>
            </w:pPr>
            <w:ins w:id="20451" w:author="V2" w:date="2025-04-14T14:19:00Z" w16du:dateUtc="2025-04-14T19:19:00Z">
              <w:r w:rsidRPr="007F7E2B">
                <w:t xml:space="preserve">Calculated from field surveys </w:t>
              </w:r>
            </w:ins>
          </w:p>
        </w:tc>
      </w:tr>
      <w:tr w:rsidR="00C92569" w:rsidRPr="007F7E2B" w14:paraId="5B22DA28" w14:textId="77777777">
        <w:trPr>
          <w:trHeight w:val="545"/>
          <w:ins w:id="2045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EC85A93" w14:textId="77777777" w:rsidR="00C92569" w:rsidRPr="007F7E2B" w:rsidRDefault="00C92569">
            <w:pPr>
              <w:spacing w:line="259" w:lineRule="auto"/>
              <w:rPr>
                <w:ins w:id="20453" w:author="V2" w:date="2025-04-14T14:19:00Z" w16du:dateUtc="2025-04-14T19:19:00Z"/>
              </w:rPr>
            </w:pPr>
            <w:ins w:id="20454"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tcPr>
          <w:p w14:paraId="07477367" w14:textId="77777777" w:rsidR="00C92569" w:rsidRPr="007F7E2B" w:rsidRDefault="00C92569">
            <w:pPr>
              <w:spacing w:line="259" w:lineRule="auto"/>
              <w:ind w:left="5"/>
              <w:rPr>
                <w:ins w:id="20455" w:author="V2" w:date="2025-04-14T14:19:00Z" w16du:dateUtc="2025-04-14T19:19:00Z"/>
              </w:rPr>
            </w:pPr>
            <w:ins w:id="20456" w:author="V2" w:date="2025-04-14T14:19:00Z" w16du:dateUtc="2025-04-14T19:19:00Z">
              <w:r w:rsidRPr="007F7E2B">
                <w:t xml:space="preserve">The amount of biomass consumed per unit of canopy surface burned </w:t>
              </w:r>
            </w:ins>
          </w:p>
        </w:tc>
      </w:tr>
      <w:tr w:rsidR="00C92569" w:rsidRPr="007F7E2B" w14:paraId="33BBEA7E" w14:textId="77777777">
        <w:trPr>
          <w:trHeight w:val="334"/>
          <w:ins w:id="2045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3182305" w14:textId="77777777" w:rsidR="00C92569" w:rsidRPr="007F7E2B" w:rsidRDefault="00C92569">
            <w:pPr>
              <w:spacing w:line="259" w:lineRule="auto"/>
              <w:rPr>
                <w:ins w:id="20458" w:author="V2" w:date="2025-04-14T14:19:00Z" w16du:dateUtc="2025-04-14T19:19:00Z"/>
              </w:rPr>
            </w:pPr>
            <w:ins w:id="20459"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300465A3" w14:textId="77777777" w:rsidR="00C92569" w:rsidRPr="007F7E2B" w:rsidRDefault="00C92569">
            <w:pPr>
              <w:spacing w:line="259" w:lineRule="auto"/>
              <w:ind w:left="5"/>
              <w:rPr>
                <w:ins w:id="20460" w:author="V2" w:date="2025-04-14T14:19:00Z" w16du:dateUtc="2025-04-14T19:19:00Z"/>
              </w:rPr>
            </w:pPr>
            <w:ins w:id="20461" w:author="V2" w:date="2025-04-14T14:19:00Z" w16du:dateUtc="2025-04-14T19:19:00Z">
              <w:r w:rsidRPr="007F7E2B">
                <w:t xml:space="preserve">  </w:t>
              </w:r>
            </w:ins>
          </w:p>
        </w:tc>
      </w:tr>
    </w:tbl>
    <w:p w14:paraId="4B1FBA2A" w14:textId="77777777" w:rsidR="00C92569" w:rsidRPr="007F7E2B" w:rsidRDefault="00C92569">
      <w:pPr>
        <w:spacing w:after="223" w:line="259" w:lineRule="auto"/>
        <w:ind w:left="720"/>
        <w:jc w:val="both"/>
        <w:rPr>
          <w:ins w:id="20462" w:author="V2" w:date="2025-04-14T14:19:00Z" w16du:dateUtc="2025-04-14T19:19:00Z"/>
        </w:rPr>
      </w:pPr>
      <w:ins w:id="20463" w:author="V2" w:date="2025-04-14T14:19:00Z" w16du:dateUtc="2025-04-14T19:19:00Z">
        <w:r w:rsidRPr="007F7E2B">
          <w:t xml:space="preserve"> </w:t>
        </w:r>
      </w:ins>
    </w:p>
    <w:p w14:paraId="1B35C7A9" w14:textId="77777777" w:rsidR="00C92569" w:rsidRPr="007F7E2B" w:rsidRDefault="00C92569">
      <w:pPr>
        <w:spacing w:after="223" w:line="259" w:lineRule="auto"/>
        <w:ind w:left="720"/>
        <w:jc w:val="both"/>
        <w:rPr>
          <w:ins w:id="20464" w:author="V2" w:date="2025-04-14T14:19:00Z" w16du:dateUtc="2025-04-14T19:19:00Z"/>
        </w:rPr>
      </w:pPr>
      <w:ins w:id="20465" w:author="V2" w:date="2025-04-14T14:19:00Z" w16du:dateUtc="2025-04-14T19:19:00Z">
        <w:r w:rsidRPr="007F7E2B">
          <w:t xml:space="preserve"> </w:t>
        </w:r>
      </w:ins>
    </w:p>
    <w:p w14:paraId="79394F2B" w14:textId="77777777" w:rsidR="00C92569" w:rsidRPr="007F7E2B" w:rsidRDefault="00C92569">
      <w:pPr>
        <w:spacing w:line="259" w:lineRule="auto"/>
        <w:ind w:left="720"/>
        <w:jc w:val="both"/>
        <w:rPr>
          <w:ins w:id="20466" w:author="V2" w:date="2025-04-14T14:19:00Z" w16du:dateUtc="2025-04-14T19:19:00Z"/>
        </w:rPr>
      </w:pPr>
      <w:ins w:id="20467" w:author="V2" w:date="2025-04-14T14:19:00Z" w16du:dateUtc="2025-04-14T19:19:00Z">
        <w:r w:rsidRPr="007F7E2B">
          <w:t xml:space="preserve"> </w:t>
        </w:r>
      </w:ins>
    </w:p>
    <w:tbl>
      <w:tblPr>
        <w:tblStyle w:val="TableGrid0"/>
        <w:tblW w:w="9938" w:type="dxa"/>
        <w:tblInd w:w="-12" w:type="dxa"/>
        <w:tblCellMar>
          <w:top w:w="47" w:type="dxa"/>
          <w:left w:w="106" w:type="dxa"/>
          <w:right w:w="115" w:type="dxa"/>
        </w:tblCellMar>
        <w:tblLook w:val="04A0" w:firstRow="1" w:lastRow="0" w:firstColumn="1" w:lastColumn="0" w:noHBand="0" w:noVBand="1"/>
      </w:tblPr>
      <w:tblGrid>
        <w:gridCol w:w="4875"/>
        <w:gridCol w:w="5063"/>
      </w:tblGrid>
      <w:tr w:rsidR="00C92569" w:rsidRPr="007F7E2B" w14:paraId="74598565" w14:textId="77777777">
        <w:trPr>
          <w:trHeight w:val="348"/>
          <w:ins w:id="20468"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69F2E57" w14:textId="77777777" w:rsidR="00C92569" w:rsidRPr="007F7E2B" w:rsidRDefault="00C92569">
            <w:pPr>
              <w:spacing w:line="259" w:lineRule="auto"/>
              <w:rPr>
                <w:ins w:id="20469" w:author="V2" w:date="2025-04-14T14:19:00Z" w16du:dateUtc="2025-04-14T19:19:00Z"/>
              </w:rPr>
            </w:pPr>
            <w:ins w:id="20470"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43C1940D" w14:textId="77777777" w:rsidR="00C92569" w:rsidRPr="007F7E2B" w:rsidRDefault="00C92569">
            <w:pPr>
              <w:spacing w:line="259" w:lineRule="auto"/>
              <w:ind w:left="5"/>
              <w:rPr>
                <w:ins w:id="20471" w:author="V2" w:date="2025-04-14T14:19:00Z" w16du:dateUtc="2025-04-14T19:19:00Z"/>
              </w:rPr>
            </w:pPr>
            <w:ins w:id="20472" w:author="V2" w:date="2025-04-14T14:19:00Z" w16du:dateUtc="2025-04-14T19:19:00Z">
              <w:r w:rsidRPr="007F7E2B">
                <w:rPr>
                  <w:rFonts w:ascii="Arial" w:eastAsia="Arial" w:hAnsi="Arial" w:cs="Arial"/>
                  <w:i/>
                </w:rPr>
                <w:t>Bdw</w:t>
              </w:r>
              <w:r w:rsidRPr="007F7E2B">
                <w:rPr>
                  <w:rFonts w:ascii="Arial" w:eastAsia="Arial" w:hAnsi="Arial" w:cs="Arial"/>
                  <w:i/>
                  <w:vertAlign w:val="subscript"/>
                </w:rPr>
                <w:t>s,pre</w:t>
              </w:r>
              <w:r w:rsidRPr="007F7E2B">
                <w:rPr>
                  <w:rFonts w:ascii="Arial" w:eastAsia="Arial" w:hAnsi="Arial" w:cs="Arial"/>
                  <w:i/>
                </w:rPr>
                <w:t xml:space="preserve"> </w:t>
              </w:r>
            </w:ins>
          </w:p>
        </w:tc>
      </w:tr>
      <w:tr w:rsidR="00C92569" w:rsidRPr="007F7E2B" w14:paraId="1025C013" w14:textId="77777777">
        <w:trPr>
          <w:trHeight w:val="335"/>
          <w:ins w:id="20473"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95F6941" w14:textId="77777777" w:rsidR="00C92569" w:rsidRPr="007F7E2B" w:rsidRDefault="00C92569">
            <w:pPr>
              <w:spacing w:line="259" w:lineRule="auto"/>
              <w:rPr>
                <w:ins w:id="20474" w:author="V2" w:date="2025-04-14T14:19:00Z" w16du:dateUtc="2025-04-14T19:19:00Z"/>
              </w:rPr>
            </w:pPr>
            <w:ins w:id="20475"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4C55BC4D" w14:textId="77777777" w:rsidR="00C92569" w:rsidRPr="007F7E2B" w:rsidRDefault="00C92569">
            <w:pPr>
              <w:spacing w:line="259" w:lineRule="auto"/>
              <w:ind w:left="5"/>
              <w:rPr>
                <w:ins w:id="20476" w:author="V2" w:date="2025-04-14T14:19:00Z" w16du:dateUtc="2025-04-14T19:19:00Z"/>
              </w:rPr>
            </w:pPr>
            <w:ins w:id="20477" w:author="V2" w:date="2025-04-14T14:19:00Z" w16du:dateUtc="2025-04-14T19:19:00Z">
              <w:r w:rsidRPr="007F7E2B">
                <w:t xml:space="preserve">t  </w:t>
              </w:r>
            </w:ins>
          </w:p>
        </w:tc>
      </w:tr>
      <w:tr w:rsidR="00C92569" w:rsidRPr="007F7E2B" w14:paraId="0C6426AB" w14:textId="77777777">
        <w:trPr>
          <w:trHeight w:val="335"/>
          <w:ins w:id="20478"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346542C" w14:textId="77777777" w:rsidR="00C92569" w:rsidRPr="007F7E2B" w:rsidRDefault="00C92569">
            <w:pPr>
              <w:spacing w:line="259" w:lineRule="auto"/>
              <w:rPr>
                <w:ins w:id="20479" w:author="V2" w:date="2025-04-14T14:19:00Z" w16du:dateUtc="2025-04-14T19:19:00Z"/>
              </w:rPr>
            </w:pPr>
            <w:ins w:id="20480"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0C17E977" w14:textId="77777777" w:rsidR="00C92569" w:rsidRPr="007F7E2B" w:rsidRDefault="00C92569">
            <w:pPr>
              <w:spacing w:line="259" w:lineRule="auto"/>
              <w:ind w:left="5"/>
              <w:rPr>
                <w:ins w:id="20481" w:author="V2" w:date="2025-04-14T14:19:00Z" w16du:dateUtc="2025-04-14T19:19:00Z"/>
              </w:rPr>
            </w:pPr>
            <w:ins w:id="20482" w:author="V2" w:date="2025-04-14T14:19:00Z" w16du:dateUtc="2025-04-14T19:19:00Z">
              <w:r w:rsidRPr="007F7E2B">
                <w:t xml:space="preserve">Total dead wood biomass in stratum s prior to the fire </w:t>
              </w:r>
            </w:ins>
          </w:p>
        </w:tc>
      </w:tr>
      <w:tr w:rsidR="00C92569" w:rsidRPr="007F7E2B" w14:paraId="4A011526" w14:textId="77777777">
        <w:trPr>
          <w:trHeight w:val="335"/>
          <w:ins w:id="20483"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92C1694" w14:textId="77777777" w:rsidR="00C92569" w:rsidRPr="007F7E2B" w:rsidRDefault="00C92569">
            <w:pPr>
              <w:spacing w:line="259" w:lineRule="auto"/>
              <w:rPr>
                <w:ins w:id="20484" w:author="V2" w:date="2025-04-14T14:19:00Z" w16du:dateUtc="2025-04-14T19:19:00Z"/>
              </w:rPr>
            </w:pPr>
            <w:ins w:id="20485"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2B6B2F44" w14:textId="77777777" w:rsidR="00C92569" w:rsidRPr="007F7E2B" w:rsidRDefault="00C92569">
            <w:pPr>
              <w:spacing w:line="259" w:lineRule="auto"/>
              <w:ind w:left="5"/>
              <w:rPr>
                <w:ins w:id="20486" w:author="V2" w:date="2025-04-14T14:19:00Z" w16du:dateUtc="2025-04-14T19:19:00Z"/>
              </w:rPr>
            </w:pPr>
            <w:ins w:id="20487" w:author="V2" w:date="2025-04-14T14:19:00Z" w16du:dateUtc="2025-04-14T19:19:00Z">
              <w:r w:rsidRPr="007F7E2B">
                <w:t xml:space="preserve">Field survey </w:t>
              </w:r>
            </w:ins>
          </w:p>
        </w:tc>
      </w:tr>
      <w:tr w:rsidR="00C92569" w:rsidRPr="007F7E2B" w14:paraId="1375509C" w14:textId="77777777">
        <w:trPr>
          <w:trHeight w:val="545"/>
          <w:ins w:id="20488"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6953DA8" w14:textId="77777777" w:rsidR="00C92569" w:rsidRPr="007F7E2B" w:rsidRDefault="00C92569">
            <w:pPr>
              <w:spacing w:line="259" w:lineRule="auto"/>
              <w:rPr>
                <w:ins w:id="20489" w:author="V2" w:date="2025-04-14T14:19:00Z" w16du:dateUtc="2025-04-14T19:19:00Z"/>
              </w:rPr>
            </w:pPr>
            <w:ins w:id="20490"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466B0A42" w14:textId="77777777" w:rsidR="00C92569" w:rsidRPr="007F7E2B" w:rsidRDefault="00C92569">
            <w:pPr>
              <w:spacing w:line="259" w:lineRule="auto"/>
              <w:ind w:left="5"/>
              <w:rPr>
                <w:ins w:id="20491" w:author="V2" w:date="2025-04-14T14:19:00Z" w16du:dateUtc="2025-04-14T19:19:00Z"/>
              </w:rPr>
            </w:pPr>
            <w:ins w:id="20492" w:author="V2" w:date="2025-04-14T14:19:00Z" w16du:dateUtc="2025-04-14T19:19:00Z">
              <w:r w:rsidRPr="007F7E2B">
                <w:t xml:space="preserve">Total dead wood biomass in stratum s prior to the fire </w:t>
              </w:r>
            </w:ins>
          </w:p>
        </w:tc>
      </w:tr>
      <w:tr w:rsidR="00C92569" w:rsidRPr="007F7E2B" w14:paraId="1212C986" w14:textId="77777777">
        <w:trPr>
          <w:trHeight w:val="332"/>
          <w:ins w:id="20493"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6A220DB" w14:textId="77777777" w:rsidR="00C92569" w:rsidRPr="007F7E2B" w:rsidRDefault="00C92569">
            <w:pPr>
              <w:spacing w:line="259" w:lineRule="auto"/>
              <w:rPr>
                <w:ins w:id="20494" w:author="V2" w:date="2025-04-14T14:19:00Z" w16du:dateUtc="2025-04-14T19:19:00Z"/>
              </w:rPr>
            </w:pPr>
            <w:ins w:id="20495" w:author="V2" w:date="2025-04-14T14:19:00Z" w16du:dateUtc="2025-04-14T19:19:00Z">
              <w:r w:rsidRPr="007F7E2B">
                <w:lastRenderedPageBreak/>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64D31D2A" w14:textId="77777777" w:rsidR="00C92569" w:rsidRPr="007F7E2B" w:rsidRDefault="00C92569">
            <w:pPr>
              <w:spacing w:line="259" w:lineRule="auto"/>
              <w:ind w:left="5"/>
              <w:rPr>
                <w:ins w:id="20496" w:author="V2" w:date="2025-04-14T14:19:00Z" w16du:dateUtc="2025-04-14T19:19:00Z"/>
              </w:rPr>
            </w:pPr>
            <w:ins w:id="20497" w:author="V2" w:date="2025-04-14T14:19:00Z" w16du:dateUtc="2025-04-14T19:19:00Z">
              <w:r w:rsidRPr="007F7E2B">
                <w:t xml:space="preserve">  </w:t>
              </w:r>
            </w:ins>
          </w:p>
        </w:tc>
      </w:tr>
    </w:tbl>
    <w:p w14:paraId="75C9D76B" w14:textId="77777777" w:rsidR="00C92569" w:rsidRPr="007F7E2B" w:rsidRDefault="00C92569">
      <w:pPr>
        <w:spacing w:line="259" w:lineRule="auto"/>
        <w:ind w:left="720"/>
        <w:jc w:val="both"/>
        <w:rPr>
          <w:ins w:id="20498" w:author="V2" w:date="2025-04-14T14:19:00Z" w16du:dateUtc="2025-04-14T19:19:00Z"/>
        </w:rPr>
      </w:pPr>
      <w:ins w:id="20499" w:author="V2" w:date="2025-04-14T14:19:00Z" w16du:dateUtc="2025-04-14T19:19:00Z">
        <w:r w:rsidRPr="007F7E2B">
          <w:t xml:space="preserve"> </w:t>
        </w:r>
      </w:ins>
    </w:p>
    <w:tbl>
      <w:tblPr>
        <w:tblStyle w:val="TableGrid0"/>
        <w:tblW w:w="9938" w:type="dxa"/>
        <w:tblInd w:w="-12" w:type="dxa"/>
        <w:tblCellMar>
          <w:top w:w="47" w:type="dxa"/>
          <w:left w:w="106" w:type="dxa"/>
          <w:right w:w="115" w:type="dxa"/>
        </w:tblCellMar>
        <w:tblLook w:val="04A0" w:firstRow="1" w:lastRow="0" w:firstColumn="1" w:lastColumn="0" w:noHBand="0" w:noVBand="1"/>
      </w:tblPr>
      <w:tblGrid>
        <w:gridCol w:w="4875"/>
        <w:gridCol w:w="5063"/>
      </w:tblGrid>
      <w:tr w:rsidR="00C92569" w:rsidRPr="007F7E2B" w14:paraId="07374909" w14:textId="77777777">
        <w:trPr>
          <w:trHeight w:val="347"/>
          <w:ins w:id="2050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B5A177C" w14:textId="77777777" w:rsidR="00C92569" w:rsidRPr="007F7E2B" w:rsidRDefault="00C92569">
            <w:pPr>
              <w:spacing w:line="259" w:lineRule="auto"/>
              <w:rPr>
                <w:ins w:id="20501" w:author="V2" w:date="2025-04-14T14:19:00Z" w16du:dateUtc="2025-04-14T19:19:00Z"/>
              </w:rPr>
            </w:pPr>
            <w:ins w:id="20502"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2A43D461" w14:textId="77777777" w:rsidR="00C92569" w:rsidRPr="007F7E2B" w:rsidRDefault="00C92569">
            <w:pPr>
              <w:spacing w:line="259" w:lineRule="auto"/>
              <w:ind w:left="5"/>
              <w:rPr>
                <w:ins w:id="20503" w:author="V2" w:date="2025-04-14T14:19:00Z" w16du:dateUtc="2025-04-14T19:19:00Z"/>
              </w:rPr>
            </w:pPr>
            <w:ins w:id="20504" w:author="V2" w:date="2025-04-14T14:19:00Z" w16du:dateUtc="2025-04-14T19:19:00Z">
              <w:r w:rsidRPr="007F7E2B">
                <w:rPr>
                  <w:rFonts w:ascii="Arial" w:eastAsia="Arial" w:hAnsi="Arial" w:cs="Arial"/>
                  <w:i/>
                </w:rPr>
                <w:t>Bdw</w:t>
              </w:r>
              <w:r w:rsidRPr="007F7E2B">
                <w:rPr>
                  <w:rFonts w:ascii="Arial" w:eastAsia="Arial" w:hAnsi="Arial" w:cs="Arial"/>
                  <w:i/>
                  <w:vertAlign w:val="subscript"/>
                </w:rPr>
                <w:t>s,post</w:t>
              </w:r>
              <w:r w:rsidRPr="007F7E2B">
                <w:rPr>
                  <w:rFonts w:ascii="Arial" w:eastAsia="Arial" w:hAnsi="Arial" w:cs="Arial"/>
                  <w:i/>
                </w:rPr>
                <w:t xml:space="preserve"> </w:t>
              </w:r>
            </w:ins>
          </w:p>
        </w:tc>
      </w:tr>
      <w:tr w:rsidR="00C92569" w:rsidRPr="007F7E2B" w14:paraId="7DBC3DAE" w14:textId="77777777">
        <w:trPr>
          <w:trHeight w:val="336"/>
          <w:ins w:id="2050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EF98FCB" w14:textId="77777777" w:rsidR="00C92569" w:rsidRPr="007F7E2B" w:rsidRDefault="00C92569">
            <w:pPr>
              <w:spacing w:line="259" w:lineRule="auto"/>
              <w:rPr>
                <w:ins w:id="20506" w:author="V2" w:date="2025-04-14T14:19:00Z" w16du:dateUtc="2025-04-14T19:19:00Z"/>
              </w:rPr>
            </w:pPr>
            <w:ins w:id="20507"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770E616B" w14:textId="77777777" w:rsidR="00C92569" w:rsidRPr="007F7E2B" w:rsidRDefault="00C92569">
            <w:pPr>
              <w:spacing w:line="259" w:lineRule="auto"/>
              <w:ind w:left="5"/>
              <w:rPr>
                <w:ins w:id="20508" w:author="V2" w:date="2025-04-14T14:19:00Z" w16du:dateUtc="2025-04-14T19:19:00Z"/>
              </w:rPr>
            </w:pPr>
            <w:ins w:id="20509" w:author="V2" w:date="2025-04-14T14:19:00Z" w16du:dateUtc="2025-04-14T19:19:00Z">
              <w:r w:rsidRPr="007F7E2B">
                <w:t xml:space="preserve">t  </w:t>
              </w:r>
            </w:ins>
          </w:p>
        </w:tc>
      </w:tr>
      <w:tr w:rsidR="00C92569" w:rsidRPr="007F7E2B" w14:paraId="0428A507" w14:textId="77777777">
        <w:trPr>
          <w:trHeight w:val="545"/>
          <w:ins w:id="2051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39972722" w14:textId="77777777" w:rsidR="00C92569" w:rsidRPr="007F7E2B" w:rsidRDefault="00C92569">
            <w:pPr>
              <w:spacing w:line="259" w:lineRule="auto"/>
              <w:rPr>
                <w:ins w:id="20511" w:author="V2" w:date="2025-04-14T14:19:00Z" w16du:dateUtc="2025-04-14T19:19:00Z"/>
              </w:rPr>
            </w:pPr>
            <w:ins w:id="20512"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76C524FB" w14:textId="77777777" w:rsidR="00C92569" w:rsidRPr="007F7E2B" w:rsidRDefault="00C92569">
            <w:pPr>
              <w:spacing w:line="259" w:lineRule="auto"/>
              <w:ind w:left="5"/>
              <w:rPr>
                <w:ins w:id="20513" w:author="V2" w:date="2025-04-14T14:19:00Z" w16du:dateUtc="2025-04-14T19:19:00Z"/>
              </w:rPr>
            </w:pPr>
            <w:ins w:id="20514" w:author="V2" w:date="2025-04-14T14:19:00Z" w16du:dateUtc="2025-04-14T19:19:00Z">
              <w:r w:rsidRPr="007F7E2B">
                <w:t xml:space="preserve">Total dead wood biomass in the burnt area of stratum s after the fire </w:t>
              </w:r>
            </w:ins>
          </w:p>
        </w:tc>
      </w:tr>
      <w:tr w:rsidR="00C92569" w:rsidRPr="007F7E2B" w14:paraId="4A842CDC" w14:textId="77777777">
        <w:trPr>
          <w:trHeight w:val="335"/>
          <w:ins w:id="2051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64FAA21" w14:textId="77777777" w:rsidR="00C92569" w:rsidRPr="007F7E2B" w:rsidRDefault="00C92569">
            <w:pPr>
              <w:spacing w:line="259" w:lineRule="auto"/>
              <w:rPr>
                <w:ins w:id="20516" w:author="V2" w:date="2025-04-14T14:19:00Z" w16du:dateUtc="2025-04-14T19:19:00Z"/>
              </w:rPr>
            </w:pPr>
            <w:ins w:id="20517"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593E6A63" w14:textId="77777777" w:rsidR="00C92569" w:rsidRPr="007F7E2B" w:rsidRDefault="00C92569">
            <w:pPr>
              <w:spacing w:line="259" w:lineRule="auto"/>
              <w:ind w:left="5"/>
              <w:rPr>
                <w:ins w:id="20518" w:author="V2" w:date="2025-04-14T14:19:00Z" w16du:dateUtc="2025-04-14T19:19:00Z"/>
              </w:rPr>
            </w:pPr>
            <w:ins w:id="20519" w:author="V2" w:date="2025-04-14T14:19:00Z" w16du:dateUtc="2025-04-14T19:19:00Z">
              <w:r w:rsidRPr="007F7E2B">
                <w:t xml:space="preserve">Field survey </w:t>
              </w:r>
            </w:ins>
          </w:p>
        </w:tc>
      </w:tr>
      <w:tr w:rsidR="00C92569" w:rsidRPr="007F7E2B" w14:paraId="6CC8773D" w14:textId="77777777">
        <w:trPr>
          <w:trHeight w:val="545"/>
          <w:ins w:id="2052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BB9C60B" w14:textId="77777777" w:rsidR="00C92569" w:rsidRPr="007F7E2B" w:rsidRDefault="00C92569">
            <w:pPr>
              <w:spacing w:line="259" w:lineRule="auto"/>
              <w:rPr>
                <w:ins w:id="20521" w:author="V2" w:date="2025-04-14T14:19:00Z" w16du:dateUtc="2025-04-14T19:19:00Z"/>
              </w:rPr>
            </w:pPr>
            <w:ins w:id="20522"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tcPr>
          <w:p w14:paraId="30EF70D5" w14:textId="77777777" w:rsidR="00C92569" w:rsidRPr="007F7E2B" w:rsidRDefault="00C92569">
            <w:pPr>
              <w:spacing w:line="259" w:lineRule="auto"/>
              <w:ind w:left="5"/>
              <w:rPr>
                <w:ins w:id="20523" w:author="V2" w:date="2025-04-14T14:19:00Z" w16du:dateUtc="2025-04-14T19:19:00Z"/>
              </w:rPr>
            </w:pPr>
            <w:ins w:id="20524" w:author="V2" w:date="2025-04-14T14:19:00Z" w16du:dateUtc="2025-04-14T19:19:00Z">
              <w:r w:rsidRPr="007F7E2B">
                <w:t xml:space="preserve">Total dead wood biomass in the burnt area of stratum s after the fire </w:t>
              </w:r>
            </w:ins>
          </w:p>
        </w:tc>
      </w:tr>
      <w:tr w:rsidR="00C92569" w:rsidRPr="007F7E2B" w14:paraId="27E29B0B" w14:textId="77777777">
        <w:trPr>
          <w:trHeight w:val="332"/>
          <w:ins w:id="2052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1935386" w14:textId="77777777" w:rsidR="00C92569" w:rsidRPr="007F7E2B" w:rsidRDefault="00C92569">
            <w:pPr>
              <w:spacing w:line="259" w:lineRule="auto"/>
              <w:rPr>
                <w:ins w:id="20526" w:author="V2" w:date="2025-04-14T14:19:00Z" w16du:dateUtc="2025-04-14T19:19:00Z"/>
              </w:rPr>
            </w:pPr>
            <w:ins w:id="20527"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6BF818F7" w14:textId="77777777" w:rsidR="00C92569" w:rsidRPr="007F7E2B" w:rsidRDefault="00C92569">
            <w:pPr>
              <w:spacing w:line="259" w:lineRule="auto"/>
              <w:ind w:left="5"/>
              <w:rPr>
                <w:ins w:id="20528" w:author="V2" w:date="2025-04-14T14:19:00Z" w16du:dateUtc="2025-04-14T19:19:00Z"/>
              </w:rPr>
            </w:pPr>
            <w:ins w:id="20529" w:author="V2" w:date="2025-04-14T14:19:00Z" w16du:dateUtc="2025-04-14T19:19:00Z">
              <w:r w:rsidRPr="007F7E2B">
                <w:t xml:space="preserve">  </w:t>
              </w:r>
            </w:ins>
          </w:p>
        </w:tc>
      </w:tr>
    </w:tbl>
    <w:p w14:paraId="3B62AA45" w14:textId="77777777" w:rsidR="00C92569" w:rsidRPr="007F7E2B" w:rsidRDefault="00C92569">
      <w:pPr>
        <w:spacing w:line="259" w:lineRule="auto"/>
        <w:ind w:left="720"/>
        <w:jc w:val="both"/>
        <w:rPr>
          <w:ins w:id="20530" w:author="V2" w:date="2025-04-14T14:19:00Z" w16du:dateUtc="2025-04-14T19:19:00Z"/>
        </w:rPr>
      </w:pPr>
      <w:ins w:id="20531" w:author="V2" w:date="2025-04-14T14:19:00Z" w16du:dateUtc="2025-04-14T19:19:00Z">
        <w:r w:rsidRPr="007F7E2B">
          <w:t xml:space="preserve"> </w:t>
        </w:r>
      </w:ins>
    </w:p>
    <w:tbl>
      <w:tblPr>
        <w:tblStyle w:val="TableGrid0"/>
        <w:tblW w:w="9938" w:type="dxa"/>
        <w:tblInd w:w="-12" w:type="dxa"/>
        <w:tblCellMar>
          <w:top w:w="48" w:type="dxa"/>
          <w:left w:w="106" w:type="dxa"/>
          <w:right w:w="115" w:type="dxa"/>
        </w:tblCellMar>
        <w:tblLook w:val="04A0" w:firstRow="1" w:lastRow="0" w:firstColumn="1" w:lastColumn="0" w:noHBand="0" w:noVBand="1"/>
      </w:tblPr>
      <w:tblGrid>
        <w:gridCol w:w="4875"/>
        <w:gridCol w:w="5063"/>
      </w:tblGrid>
      <w:tr w:rsidR="00C92569" w:rsidRPr="007F7E2B" w14:paraId="699B92D4" w14:textId="77777777">
        <w:trPr>
          <w:trHeight w:val="348"/>
          <w:ins w:id="2053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32AF886" w14:textId="77777777" w:rsidR="00C92569" w:rsidRPr="007F7E2B" w:rsidRDefault="00C92569">
            <w:pPr>
              <w:spacing w:line="259" w:lineRule="auto"/>
              <w:rPr>
                <w:ins w:id="20533" w:author="V2" w:date="2025-04-14T14:19:00Z" w16du:dateUtc="2025-04-14T19:19:00Z"/>
              </w:rPr>
            </w:pPr>
            <w:ins w:id="20534"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328D1641" w14:textId="77777777" w:rsidR="00C92569" w:rsidRPr="007F7E2B" w:rsidRDefault="00C92569">
            <w:pPr>
              <w:spacing w:line="259" w:lineRule="auto"/>
              <w:ind w:left="5"/>
              <w:rPr>
                <w:ins w:id="20535" w:author="V2" w:date="2025-04-14T14:19:00Z" w16du:dateUtc="2025-04-14T19:19:00Z"/>
              </w:rPr>
            </w:pPr>
            <w:ins w:id="20536" w:author="V2" w:date="2025-04-14T14:19:00Z" w16du:dateUtc="2025-04-14T19:19:00Z">
              <w:r w:rsidRPr="007F7E2B">
                <w:rPr>
                  <w:rFonts w:ascii="Arial" w:eastAsia="Arial" w:hAnsi="Arial" w:cs="Arial"/>
                  <w:i/>
                </w:rPr>
                <w:t>D</w:t>
              </w:r>
              <w:r w:rsidRPr="007F7E2B">
                <w:rPr>
                  <w:rFonts w:ascii="Arial" w:eastAsia="Arial" w:hAnsi="Arial" w:cs="Arial"/>
                  <w:i/>
                  <w:vertAlign w:val="subscript"/>
                </w:rPr>
                <w:t>b</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1E26CFC5" w14:textId="77777777">
        <w:trPr>
          <w:trHeight w:val="336"/>
          <w:ins w:id="2053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05CB958" w14:textId="77777777" w:rsidR="00C92569" w:rsidRPr="007F7E2B" w:rsidRDefault="00C92569">
            <w:pPr>
              <w:spacing w:line="259" w:lineRule="auto"/>
              <w:rPr>
                <w:ins w:id="20538" w:author="V2" w:date="2025-04-14T14:19:00Z" w16du:dateUtc="2025-04-14T19:19:00Z"/>
              </w:rPr>
            </w:pPr>
            <w:ins w:id="20539"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503F0EC7" w14:textId="77777777" w:rsidR="00C92569" w:rsidRPr="007F7E2B" w:rsidRDefault="00C92569">
            <w:pPr>
              <w:spacing w:line="259" w:lineRule="auto"/>
              <w:ind w:left="5"/>
              <w:rPr>
                <w:ins w:id="20540" w:author="V2" w:date="2025-04-14T14:19:00Z" w16du:dateUtc="2025-04-14T19:19:00Z"/>
              </w:rPr>
            </w:pPr>
            <w:ins w:id="20541" w:author="V2" w:date="2025-04-14T14:19:00Z" w16du:dateUtc="2025-04-14T19:19:00Z">
              <w:r w:rsidRPr="007F7E2B">
                <w:t xml:space="preserve">cm </w:t>
              </w:r>
            </w:ins>
          </w:p>
        </w:tc>
      </w:tr>
      <w:tr w:rsidR="00C92569" w:rsidRPr="007F7E2B" w14:paraId="26E09B2B" w14:textId="77777777">
        <w:trPr>
          <w:trHeight w:val="334"/>
          <w:ins w:id="2054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1FD8C7C" w14:textId="77777777" w:rsidR="00C92569" w:rsidRPr="007F7E2B" w:rsidRDefault="00C92569">
            <w:pPr>
              <w:spacing w:line="259" w:lineRule="auto"/>
              <w:rPr>
                <w:ins w:id="20543" w:author="V2" w:date="2025-04-14T14:19:00Z" w16du:dateUtc="2025-04-14T19:19:00Z"/>
              </w:rPr>
            </w:pPr>
            <w:ins w:id="20544"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07035BAC" w14:textId="77777777" w:rsidR="00C92569" w:rsidRPr="007F7E2B" w:rsidRDefault="00C92569">
            <w:pPr>
              <w:spacing w:line="259" w:lineRule="auto"/>
              <w:ind w:left="5"/>
              <w:rPr>
                <w:ins w:id="20545" w:author="V2" w:date="2025-04-14T14:19:00Z" w16du:dateUtc="2025-04-14T19:19:00Z"/>
              </w:rPr>
            </w:pPr>
            <w:ins w:id="20546" w:author="V2" w:date="2025-04-14T14:19:00Z" w16du:dateUtc="2025-04-14T19:19:00Z">
              <w:r w:rsidRPr="007F7E2B">
                <w:t xml:space="preserve">Average depth of the soil burnt </w:t>
              </w:r>
            </w:ins>
          </w:p>
        </w:tc>
      </w:tr>
      <w:tr w:rsidR="00C92569" w:rsidRPr="007F7E2B" w14:paraId="0FC239AE" w14:textId="77777777">
        <w:trPr>
          <w:trHeight w:val="336"/>
          <w:ins w:id="2054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1AD979E" w14:textId="77777777" w:rsidR="00C92569" w:rsidRPr="007F7E2B" w:rsidRDefault="00C92569">
            <w:pPr>
              <w:spacing w:line="259" w:lineRule="auto"/>
              <w:rPr>
                <w:ins w:id="20548" w:author="V2" w:date="2025-04-14T14:19:00Z" w16du:dateUtc="2025-04-14T19:19:00Z"/>
              </w:rPr>
            </w:pPr>
            <w:ins w:id="20549"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4B9E3774" w14:textId="77777777" w:rsidR="00C92569" w:rsidRPr="007F7E2B" w:rsidRDefault="00C92569">
            <w:pPr>
              <w:spacing w:line="259" w:lineRule="auto"/>
              <w:ind w:left="5"/>
              <w:rPr>
                <w:ins w:id="20550" w:author="V2" w:date="2025-04-14T14:19:00Z" w16du:dateUtc="2025-04-14T19:19:00Z"/>
              </w:rPr>
            </w:pPr>
            <w:ins w:id="20551" w:author="V2" w:date="2025-04-14T14:19:00Z" w16du:dateUtc="2025-04-14T19:19:00Z">
              <w:r w:rsidRPr="007F7E2B">
                <w:t xml:space="preserve">Field survey </w:t>
              </w:r>
            </w:ins>
          </w:p>
        </w:tc>
      </w:tr>
      <w:tr w:rsidR="00C92569" w:rsidRPr="007F7E2B" w14:paraId="6B88ADCD" w14:textId="77777777">
        <w:trPr>
          <w:trHeight w:val="545"/>
          <w:ins w:id="2055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92B8834" w14:textId="77777777" w:rsidR="00C92569" w:rsidRPr="007F7E2B" w:rsidRDefault="00C92569">
            <w:pPr>
              <w:spacing w:line="259" w:lineRule="auto"/>
              <w:rPr>
                <w:ins w:id="20553" w:author="V2" w:date="2025-04-14T14:19:00Z" w16du:dateUtc="2025-04-14T19:19:00Z"/>
              </w:rPr>
            </w:pPr>
            <w:ins w:id="20554"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0614EB04" w14:textId="77777777" w:rsidR="00C92569" w:rsidRPr="007F7E2B" w:rsidRDefault="00C92569">
            <w:pPr>
              <w:spacing w:line="259" w:lineRule="auto"/>
              <w:ind w:left="5"/>
              <w:rPr>
                <w:ins w:id="20555" w:author="V2" w:date="2025-04-14T14:19:00Z" w16du:dateUtc="2025-04-14T19:19:00Z"/>
              </w:rPr>
            </w:pPr>
            <w:ins w:id="20556" w:author="V2" w:date="2025-04-14T14:19:00Z" w16du:dateUtc="2025-04-14T19:19:00Z">
              <w:r w:rsidRPr="007F7E2B">
                <w:t xml:space="preserve">The average depth of the soil burnt </w:t>
              </w:r>
            </w:ins>
          </w:p>
        </w:tc>
      </w:tr>
      <w:tr w:rsidR="00C92569" w:rsidRPr="007F7E2B" w14:paraId="65CB3C43" w14:textId="77777777">
        <w:trPr>
          <w:trHeight w:val="332"/>
          <w:ins w:id="2055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58077E6" w14:textId="77777777" w:rsidR="00C92569" w:rsidRPr="007F7E2B" w:rsidRDefault="00C92569">
            <w:pPr>
              <w:spacing w:line="259" w:lineRule="auto"/>
              <w:rPr>
                <w:ins w:id="20558" w:author="V2" w:date="2025-04-14T14:19:00Z" w16du:dateUtc="2025-04-14T19:19:00Z"/>
              </w:rPr>
            </w:pPr>
            <w:ins w:id="20559"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5C849815" w14:textId="77777777" w:rsidR="00C92569" w:rsidRPr="007F7E2B" w:rsidRDefault="00C92569">
            <w:pPr>
              <w:spacing w:line="259" w:lineRule="auto"/>
              <w:ind w:left="5"/>
              <w:rPr>
                <w:ins w:id="20560" w:author="V2" w:date="2025-04-14T14:19:00Z" w16du:dateUtc="2025-04-14T19:19:00Z"/>
              </w:rPr>
            </w:pPr>
            <w:ins w:id="20561" w:author="V2" w:date="2025-04-14T14:19:00Z" w16du:dateUtc="2025-04-14T19:19:00Z">
              <w:r w:rsidRPr="007F7E2B">
                <w:t xml:space="preserve">  </w:t>
              </w:r>
            </w:ins>
          </w:p>
        </w:tc>
      </w:tr>
    </w:tbl>
    <w:p w14:paraId="40D3BFFD" w14:textId="77777777" w:rsidR="00C92569" w:rsidRPr="007F7E2B" w:rsidRDefault="00C92569">
      <w:pPr>
        <w:spacing w:line="259" w:lineRule="auto"/>
        <w:ind w:left="720"/>
        <w:jc w:val="both"/>
        <w:rPr>
          <w:ins w:id="20562" w:author="V2" w:date="2025-04-14T14:19:00Z" w16du:dateUtc="2025-04-14T19:19:00Z"/>
        </w:rPr>
      </w:pPr>
      <w:ins w:id="20563" w:author="V2" w:date="2025-04-14T14:19:00Z" w16du:dateUtc="2025-04-14T19:19:00Z">
        <w:r w:rsidRPr="007F7E2B">
          <w:t xml:space="preserve"> </w:t>
        </w:r>
      </w:ins>
    </w:p>
    <w:tbl>
      <w:tblPr>
        <w:tblStyle w:val="TableGrid0"/>
        <w:tblW w:w="9938" w:type="dxa"/>
        <w:tblInd w:w="-12" w:type="dxa"/>
        <w:tblCellMar>
          <w:top w:w="48" w:type="dxa"/>
          <w:left w:w="106" w:type="dxa"/>
          <w:right w:w="115" w:type="dxa"/>
        </w:tblCellMar>
        <w:tblLook w:val="04A0" w:firstRow="1" w:lastRow="0" w:firstColumn="1" w:lastColumn="0" w:noHBand="0" w:noVBand="1"/>
      </w:tblPr>
      <w:tblGrid>
        <w:gridCol w:w="4875"/>
        <w:gridCol w:w="5063"/>
      </w:tblGrid>
      <w:tr w:rsidR="00C92569" w:rsidRPr="007F7E2B" w14:paraId="11C3B749" w14:textId="77777777">
        <w:trPr>
          <w:trHeight w:val="347"/>
          <w:ins w:id="2056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6792B19" w14:textId="77777777" w:rsidR="00C92569" w:rsidRPr="007F7E2B" w:rsidRDefault="00C92569">
            <w:pPr>
              <w:spacing w:line="259" w:lineRule="auto"/>
              <w:rPr>
                <w:ins w:id="20565" w:author="V2" w:date="2025-04-14T14:19:00Z" w16du:dateUtc="2025-04-14T19:19:00Z"/>
              </w:rPr>
            </w:pPr>
            <w:ins w:id="20566"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41771DEC" w14:textId="77777777" w:rsidR="00C92569" w:rsidRPr="007F7E2B" w:rsidRDefault="00C92569">
            <w:pPr>
              <w:spacing w:line="259" w:lineRule="auto"/>
              <w:ind w:left="5"/>
              <w:rPr>
                <w:ins w:id="20567" w:author="V2" w:date="2025-04-14T14:19:00Z" w16du:dateUtc="2025-04-14T19:19:00Z"/>
              </w:rPr>
            </w:pPr>
            <w:ins w:id="20568" w:author="V2" w:date="2025-04-14T14:19:00Z" w16du:dateUtc="2025-04-14T19:19:00Z">
              <w:r w:rsidRPr="007F7E2B">
                <w:rPr>
                  <w:rFonts w:ascii="Arial" w:eastAsia="Arial" w:hAnsi="Arial" w:cs="Arial"/>
                  <w:i/>
                </w:rPr>
                <w:t>OS</w:t>
              </w:r>
              <w:r w:rsidRPr="007F7E2B">
                <w:rPr>
                  <w:rFonts w:ascii="Arial" w:eastAsia="Arial" w:hAnsi="Arial" w:cs="Arial"/>
                  <w:i/>
                  <w:vertAlign w:val="subscript"/>
                </w:rPr>
                <w:t>m</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21A4FD55" w14:textId="77777777">
        <w:trPr>
          <w:trHeight w:val="335"/>
          <w:ins w:id="2056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C5B291D" w14:textId="77777777" w:rsidR="00C92569" w:rsidRPr="007F7E2B" w:rsidRDefault="00C92569">
            <w:pPr>
              <w:spacing w:line="259" w:lineRule="auto"/>
              <w:rPr>
                <w:ins w:id="20570" w:author="V2" w:date="2025-04-14T14:19:00Z" w16du:dateUtc="2025-04-14T19:19:00Z"/>
              </w:rPr>
            </w:pPr>
            <w:ins w:id="20571"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7044FCD9" w14:textId="77777777" w:rsidR="00C92569" w:rsidRPr="007F7E2B" w:rsidRDefault="00C92569">
            <w:pPr>
              <w:spacing w:line="259" w:lineRule="auto"/>
              <w:ind w:left="5"/>
              <w:rPr>
                <w:ins w:id="20572" w:author="V2" w:date="2025-04-14T14:19:00Z" w16du:dateUtc="2025-04-14T19:19:00Z"/>
              </w:rPr>
            </w:pPr>
            <w:ins w:id="20573" w:author="V2" w:date="2025-04-14T14:19:00Z" w16du:dateUtc="2025-04-14T19:19:00Z">
              <w:r w:rsidRPr="007F7E2B">
                <w:t>kg/m</w:t>
              </w:r>
              <w:r w:rsidRPr="007F7E2B">
                <w:rPr>
                  <w:vertAlign w:val="superscript"/>
                </w:rPr>
                <w:t>3</w:t>
              </w:r>
              <w:r w:rsidRPr="007F7E2B">
                <w:t xml:space="preserve"> </w:t>
              </w:r>
            </w:ins>
          </w:p>
        </w:tc>
      </w:tr>
      <w:tr w:rsidR="00C92569" w:rsidRPr="007F7E2B" w14:paraId="06BA3374" w14:textId="77777777">
        <w:trPr>
          <w:trHeight w:val="336"/>
          <w:ins w:id="2057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19759F4" w14:textId="77777777" w:rsidR="00C92569" w:rsidRPr="007F7E2B" w:rsidRDefault="00C92569">
            <w:pPr>
              <w:spacing w:line="259" w:lineRule="auto"/>
              <w:rPr>
                <w:ins w:id="20575" w:author="V2" w:date="2025-04-14T14:19:00Z" w16du:dateUtc="2025-04-14T19:19:00Z"/>
              </w:rPr>
            </w:pPr>
            <w:ins w:id="20576"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3662C8B2" w14:textId="77777777" w:rsidR="00C92569" w:rsidRPr="007F7E2B" w:rsidRDefault="00C92569">
            <w:pPr>
              <w:spacing w:line="259" w:lineRule="auto"/>
              <w:ind w:left="5"/>
              <w:rPr>
                <w:ins w:id="20577" w:author="V2" w:date="2025-04-14T14:19:00Z" w16du:dateUtc="2025-04-14T19:19:00Z"/>
              </w:rPr>
            </w:pPr>
            <w:ins w:id="20578" w:author="V2" w:date="2025-04-14T14:19:00Z" w16du:dateUtc="2025-04-14T19:19:00Z">
              <w:r w:rsidRPr="007F7E2B">
                <w:t xml:space="preserve">Mass of the organic soil </w:t>
              </w:r>
            </w:ins>
          </w:p>
        </w:tc>
      </w:tr>
      <w:tr w:rsidR="00C92569" w:rsidRPr="007F7E2B" w14:paraId="26249981" w14:textId="77777777">
        <w:trPr>
          <w:trHeight w:val="334"/>
          <w:ins w:id="2057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0549400" w14:textId="77777777" w:rsidR="00C92569" w:rsidRPr="007F7E2B" w:rsidRDefault="00C92569">
            <w:pPr>
              <w:spacing w:line="259" w:lineRule="auto"/>
              <w:rPr>
                <w:ins w:id="20580" w:author="V2" w:date="2025-04-14T14:19:00Z" w16du:dateUtc="2025-04-14T19:19:00Z"/>
              </w:rPr>
            </w:pPr>
            <w:ins w:id="20581"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37BE99F2" w14:textId="77777777" w:rsidR="00C92569" w:rsidRPr="007F7E2B" w:rsidRDefault="00C92569">
            <w:pPr>
              <w:spacing w:line="259" w:lineRule="auto"/>
              <w:ind w:left="5"/>
              <w:rPr>
                <w:ins w:id="20582" w:author="V2" w:date="2025-04-14T14:19:00Z" w16du:dateUtc="2025-04-14T19:19:00Z"/>
              </w:rPr>
            </w:pPr>
            <w:ins w:id="20583" w:author="V2" w:date="2025-04-14T14:19:00Z" w16du:dateUtc="2025-04-14T19:19:00Z">
              <w:r w:rsidRPr="007F7E2B">
                <w:t xml:space="preserve">Field survey </w:t>
              </w:r>
            </w:ins>
          </w:p>
        </w:tc>
      </w:tr>
      <w:tr w:rsidR="00C92569" w:rsidRPr="007F7E2B" w14:paraId="4A28ED09" w14:textId="77777777">
        <w:trPr>
          <w:trHeight w:val="546"/>
          <w:ins w:id="2058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521B35E" w14:textId="77777777" w:rsidR="00C92569" w:rsidRPr="007F7E2B" w:rsidRDefault="00C92569">
            <w:pPr>
              <w:spacing w:line="259" w:lineRule="auto"/>
              <w:rPr>
                <w:ins w:id="20585" w:author="V2" w:date="2025-04-14T14:19:00Z" w16du:dateUtc="2025-04-14T19:19:00Z"/>
              </w:rPr>
            </w:pPr>
            <w:ins w:id="20586" w:author="V2" w:date="2025-04-14T14:19:00Z" w16du:dateUtc="2025-04-14T19:19:00Z">
              <w:r w:rsidRPr="007F7E2B">
                <w:lastRenderedPageBreak/>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58EAFE41" w14:textId="77777777" w:rsidR="00C92569" w:rsidRPr="007F7E2B" w:rsidRDefault="00C92569">
            <w:pPr>
              <w:spacing w:line="259" w:lineRule="auto"/>
              <w:ind w:left="5"/>
              <w:rPr>
                <w:ins w:id="20587" w:author="V2" w:date="2025-04-14T14:19:00Z" w16du:dateUtc="2025-04-14T19:19:00Z"/>
              </w:rPr>
            </w:pPr>
            <w:ins w:id="20588" w:author="V2" w:date="2025-04-14T14:19:00Z" w16du:dateUtc="2025-04-14T19:19:00Z">
              <w:r w:rsidRPr="007F7E2B">
                <w:t xml:space="preserve">The mass of the organic soil </w:t>
              </w:r>
            </w:ins>
          </w:p>
        </w:tc>
      </w:tr>
      <w:tr w:rsidR="00C92569" w:rsidRPr="007F7E2B" w14:paraId="5A99590A" w14:textId="77777777">
        <w:trPr>
          <w:trHeight w:val="333"/>
          <w:ins w:id="2058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F1A61EA" w14:textId="77777777" w:rsidR="00C92569" w:rsidRPr="007F7E2B" w:rsidRDefault="00C92569">
            <w:pPr>
              <w:spacing w:line="259" w:lineRule="auto"/>
              <w:rPr>
                <w:ins w:id="20590" w:author="V2" w:date="2025-04-14T14:19:00Z" w16du:dateUtc="2025-04-14T19:19:00Z"/>
              </w:rPr>
            </w:pPr>
            <w:ins w:id="20591"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522B1A36" w14:textId="77777777" w:rsidR="00C92569" w:rsidRPr="007F7E2B" w:rsidRDefault="00C92569">
            <w:pPr>
              <w:spacing w:line="259" w:lineRule="auto"/>
              <w:ind w:left="5"/>
              <w:rPr>
                <w:ins w:id="20592" w:author="V2" w:date="2025-04-14T14:19:00Z" w16du:dateUtc="2025-04-14T19:19:00Z"/>
              </w:rPr>
            </w:pPr>
            <w:ins w:id="20593" w:author="V2" w:date="2025-04-14T14:19:00Z" w16du:dateUtc="2025-04-14T19:19:00Z">
              <w:r w:rsidRPr="007F7E2B">
                <w:t xml:space="preserve">  </w:t>
              </w:r>
            </w:ins>
          </w:p>
        </w:tc>
      </w:tr>
    </w:tbl>
    <w:p w14:paraId="47F9C327" w14:textId="77777777" w:rsidR="00C92569" w:rsidRPr="007F7E2B" w:rsidRDefault="00C92569">
      <w:pPr>
        <w:spacing w:after="223" w:line="259" w:lineRule="auto"/>
        <w:ind w:left="720"/>
        <w:jc w:val="both"/>
        <w:rPr>
          <w:ins w:id="20594" w:author="V2" w:date="2025-04-14T14:19:00Z" w16du:dateUtc="2025-04-14T19:19:00Z"/>
        </w:rPr>
      </w:pPr>
      <w:ins w:id="20595" w:author="V2" w:date="2025-04-14T14:19:00Z" w16du:dateUtc="2025-04-14T19:19:00Z">
        <w:r w:rsidRPr="007F7E2B">
          <w:t xml:space="preserve"> </w:t>
        </w:r>
      </w:ins>
    </w:p>
    <w:p w14:paraId="53C085EF" w14:textId="77777777" w:rsidR="00C92569" w:rsidRPr="007F7E2B" w:rsidRDefault="00C92569">
      <w:pPr>
        <w:spacing w:after="223" w:line="259" w:lineRule="auto"/>
        <w:ind w:left="720"/>
        <w:jc w:val="both"/>
        <w:rPr>
          <w:ins w:id="20596" w:author="V2" w:date="2025-04-14T14:19:00Z" w16du:dateUtc="2025-04-14T19:19:00Z"/>
        </w:rPr>
      </w:pPr>
      <w:ins w:id="20597" w:author="V2" w:date="2025-04-14T14:19:00Z" w16du:dateUtc="2025-04-14T19:19:00Z">
        <w:r w:rsidRPr="007F7E2B">
          <w:t xml:space="preserve"> </w:t>
        </w:r>
      </w:ins>
    </w:p>
    <w:p w14:paraId="1BDF08B4" w14:textId="77777777" w:rsidR="00C92569" w:rsidRPr="007F7E2B" w:rsidRDefault="00C92569">
      <w:pPr>
        <w:spacing w:after="223" w:line="259" w:lineRule="auto"/>
        <w:ind w:left="720"/>
        <w:jc w:val="both"/>
        <w:rPr>
          <w:ins w:id="20598" w:author="V2" w:date="2025-04-14T14:19:00Z" w16du:dateUtc="2025-04-14T19:19:00Z"/>
        </w:rPr>
      </w:pPr>
      <w:ins w:id="20599" w:author="V2" w:date="2025-04-14T14:19:00Z" w16du:dateUtc="2025-04-14T19:19:00Z">
        <w:r w:rsidRPr="007F7E2B">
          <w:t xml:space="preserve"> </w:t>
        </w:r>
      </w:ins>
    </w:p>
    <w:p w14:paraId="565DA3ED" w14:textId="77777777" w:rsidR="00C92569" w:rsidRPr="007F7E2B" w:rsidRDefault="00C92569">
      <w:pPr>
        <w:spacing w:line="259" w:lineRule="auto"/>
        <w:ind w:left="720"/>
        <w:jc w:val="both"/>
        <w:rPr>
          <w:ins w:id="20600" w:author="V2" w:date="2025-04-14T14:19:00Z" w16du:dateUtc="2025-04-14T19:19:00Z"/>
        </w:rPr>
      </w:pPr>
      <w:ins w:id="20601" w:author="V2" w:date="2025-04-14T14:19:00Z" w16du:dateUtc="2025-04-14T19:19:00Z">
        <w:r w:rsidRPr="007F7E2B">
          <w:t xml:space="preserve"> </w:t>
        </w:r>
      </w:ins>
    </w:p>
    <w:tbl>
      <w:tblPr>
        <w:tblStyle w:val="TableGrid0"/>
        <w:tblW w:w="9938" w:type="dxa"/>
        <w:tblInd w:w="-12" w:type="dxa"/>
        <w:tblCellMar>
          <w:top w:w="48" w:type="dxa"/>
          <w:left w:w="106" w:type="dxa"/>
          <w:right w:w="115" w:type="dxa"/>
        </w:tblCellMar>
        <w:tblLook w:val="04A0" w:firstRow="1" w:lastRow="0" w:firstColumn="1" w:lastColumn="0" w:noHBand="0" w:noVBand="1"/>
      </w:tblPr>
      <w:tblGrid>
        <w:gridCol w:w="4875"/>
        <w:gridCol w:w="5063"/>
      </w:tblGrid>
      <w:tr w:rsidR="00C92569" w:rsidRPr="007F7E2B" w14:paraId="54338CB1" w14:textId="77777777">
        <w:trPr>
          <w:trHeight w:val="348"/>
          <w:ins w:id="2060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166A053" w14:textId="77777777" w:rsidR="00C92569" w:rsidRPr="007F7E2B" w:rsidRDefault="00C92569">
            <w:pPr>
              <w:spacing w:line="259" w:lineRule="auto"/>
              <w:rPr>
                <w:ins w:id="20603" w:author="V2" w:date="2025-04-14T14:19:00Z" w16du:dateUtc="2025-04-14T19:19:00Z"/>
              </w:rPr>
            </w:pPr>
            <w:ins w:id="20604"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39217934" w14:textId="77777777" w:rsidR="00C92569" w:rsidRPr="007F7E2B" w:rsidRDefault="00C92569">
            <w:pPr>
              <w:spacing w:line="259" w:lineRule="auto"/>
              <w:ind w:left="5"/>
              <w:rPr>
                <w:ins w:id="20605" w:author="V2" w:date="2025-04-14T14:19:00Z" w16du:dateUtc="2025-04-14T19:19:00Z"/>
              </w:rPr>
            </w:pPr>
            <w:ins w:id="20606" w:author="V2" w:date="2025-04-14T14:19:00Z" w16du:dateUtc="2025-04-14T19:19:00Z">
              <w:r w:rsidRPr="007F7E2B">
                <w:rPr>
                  <w:rFonts w:ascii="Arial" w:eastAsia="Arial" w:hAnsi="Arial" w:cs="Arial"/>
                  <w:i/>
                </w:rPr>
                <w:t>E</w:t>
              </w:r>
              <w:r w:rsidRPr="007F7E2B">
                <w:rPr>
                  <w:rFonts w:ascii="Arial" w:eastAsia="Arial" w:hAnsi="Arial" w:cs="Arial"/>
                  <w:i/>
                  <w:vertAlign w:val="subscript"/>
                </w:rPr>
                <w:t>b</w:t>
              </w:r>
              <w:r w:rsidRPr="007F7E2B">
                <w:rPr>
                  <w:rFonts w:ascii="Arial" w:eastAsia="Arial" w:hAnsi="Arial" w:cs="Arial"/>
                  <w:i/>
                </w:rPr>
                <w:t xml:space="preserve"> </w:t>
              </w:r>
            </w:ins>
          </w:p>
        </w:tc>
      </w:tr>
      <w:tr w:rsidR="00C92569" w:rsidRPr="007F7E2B" w14:paraId="068BD0FA" w14:textId="77777777">
        <w:trPr>
          <w:trHeight w:val="350"/>
          <w:ins w:id="2060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8A9431B" w14:textId="77777777" w:rsidR="00C92569" w:rsidRPr="007F7E2B" w:rsidRDefault="00C92569">
            <w:pPr>
              <w:spacing w:line="259" w:lineRule="auto"/>
              <w:rPr>
                <w:ins w:id="20608" w:author="V2" w:date="2025-04-14T14:19:00Z" w16du:dateUtc="2025-04-14T19:19:00Z"/>
              </w:rPr>
            </w:pPr>
            <w:ins w:id="20609"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708056B8" w14:textId="77777777" w:rsidR="00C92569" w:rsidRPr="007F7E2B" w:rsidRDefault="00C92569">
            <w:pPr>
              <w:spacing w:line="259" w:lineRule="auto"/>
              <w:ind w:left="5"/>
              <w:rPr>
                <w:ins w:id="20610" w:author="V2" w:date="2025-04-14T14:19:00Z" w16du:dateUtc="2025-04-14T19:19:00Z"/>
              </w:rPr>
            </w:pPr>
            <w:ins w:id="20611" w:author="V2" w:date="2025-04-14T14:19:00Z" w16du:dateUtc="2025-04-14T19:19:00Z">
              <w:r w:rsidRPr="007F7E2B">
                <w:t>Tonnes CO</w:t>
              </w:r>
              <w:r w:rsidRPr="007F7E2B">
                <w:rPr>
                  <w:vertAlign w:val="subscript"/>
                </w:rPr>
                <w:t>2</w:t>
              </w:r>
              <w:r w:rsidRPr="007F7E2B">
                <w:t xml:space="preserve">-e </w:t>
              </w:r>
            </w:ins>
          </w:p>
        </w:tc>
      </w:tr>
      <w:tr w:rsidR="00C92569" w:rsidRPr="007F7E2B" w14:paraId="685E3469" w14:textId="77777777">
        <w:trPr>
          <w:trHeight w:val="335"/>
          <w:ins w:id="2061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CDCAB50" w14:textId="77777777" w:rsidR="00C92569" w:rsidRPr="007F7E2B" w:rsidRDefault="00C92569">
            <w:pPr>
              <w:spacing w:line="259" w:lineRule="auto"/>
              <w:rPr>
                <w:ins w:id="20613" w:author="V2" w:date="2025-04-14T14:19:00Z" w16du:dateUtc="2025-04-14T19:19:00Z"/>
              </w:rPr>
            </w:pPr>
            <w:ins w:id="20614"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78A4E125" w14:textId="77777777" w:rsidR="00C92569" w:rsidRPr="007F7E2B" w:rsidRDefault="00C92569">
            <w:pPr>
              <w:spacing w:line="259" w:lineRule="auto"/>
              <w:ind w:left="5"/>
              <w:rPr>
                <w:ins w:id="20615" w:author="V2" w:date="2025-04-14T14:19:00Z" w16du:dateUtc="2025-04-14T19:19:00Z"/>
              </w:rPr>
            </w:pPr>
            <w:ins w:id="20616" w:author="V2" w:date="2025-04-14T14:19:00Z" w16du:dateUtc="2025-04-14T19:19:00Z">
              <w:r w:rsidRPr="007F7E2B">
                <w:t xml:space="preserve">Non-CO2 emission as a result of biomass burning,  </w:t>
              </w:r>
            </w:ins>
          </w:p>
        </w:tc>
      </w:tr>
      <w:tr w:rsidR="00C92569" w:rsidRPr="007F7E2B" w14:paraId="188E61F8" w14:textId="77777777">
        <w:trPr>
          <w:trHeight w:val="335"/>
          <w:ins w:id="2061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10D969C" w14:textId="77777777" w:rsidR="00C92569" w:rsidRPr="007F7E2B" w:rsidRDefault="00C92569">
            <w:pPr>
              <w:spacing w:line="259" w:lineRule="auto"/>
              <w:rPr>
                <w:ins w:id="20618" w:author="V2" w:date="2025-04-14T14:19:00Z" w16du:dateUtc="2025-04-14T19:19:00Z"/>
              </w:rPr>
            </w:pPr>
            <w:ins w:id="20619"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015798D2" w14:textId="77777777" w:rsidR="00C92569" w:rsidRPr="007F7E2B" w:rsidRDefault="00C92569">
            <w:pPr>
              <w:spacing w:line="259" w:lineRule="auto"/>
              <w:ind w:left="5"/>
              <w:rPr>
                <w:ins w:id="20620" w:author="V2" w:date="2025-04-14T14:19:00Z" w16du:dateUtc="2025-04-14T19:19:00Z"/>
              </w:rPr>
            </w:pPr>
            <w:ins w:id="20621" w:author="V2" w:date="2025-04-14T14:19:00Z" w16du:dateUtc="2025-04-14T19:19:00Z">
              <w:r w:rsidRPr="007F7E2B">
                <w:t xml:space="preserve">Calculated </w:t>
              </w:r>
            </w:ins>
          </w:p>
        </w:tc>
      </w:tr>
      <w:tr w:rsidR="00C92569" w:rsidRPr="007F7E2B" w14:paraId="4610CF7B" w14:textId="77777777">
        <w:trPr>
          <w:trHeight w:val="545"/>
          <w:ins w:id="2062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951367B" w14:textId="77777777" w:rsidR="00C92569" w:rsidRPr="007F7E2B" w:rsidRDefault="00C92569">
            <w:pPr>
              <w:spacing w:line="259" w:lineRule="auto"/>
              <w:rPr>
                <w:ins w:id="20623" w:author="V2" w:date="2025-04-14T14:19:00Z" w16du:dateUtc="2025-04-14T19:19:00Z"/>
              </w:rPr>
            </w:pPr>
            <w:ins w:id="20624"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tcPr>
          <w:p w14:paraId="2BA3CD89" w14:textId="77777777" w:rsidR="00C92569" w:rsidRPr="007F7E2B" w:rsidRDefault="00C92569">
            <w:pPr>
              <w:spacing w:line="259" w:lineRule="auto"/>
              <w:ind w:left="5"/>
              <w:rPr>
                <w:ins w:id="20625" w:author="V2" w:date="2025-04-14T14:19:00Z" w16du:dateUtc="2025-04-14T19:19:00Z"/>
              </w:rPr>
            </w:pPr>
            <w:ins w:id="20626" w:author="V2" w:date="2025-04-14T14:19:00Z" w16du:dateUtc="2025-04-14T19:19:00Z">
              <w:r w:rsidRPr="007F7E2B">
                <w:t xml:space="preserve">The Non-CO2 emission as a result of biomass burning, tonnes CO2-e  </w:t>
              </w:r>
            </w:ins>
          </w:p>
        </w:tc>
      </w:tr>
      <w:tr w:rsidR="00C92569" w:rsidRPr="007F7E2B" w14:paraId="34196A9A" w14:textId="77777777">
        <w:trPr>
          <w:trHeight w:val="334"/>
          <w:ins w:id="2062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DF4878D" w14:textId="77777777" w:rsidR="00C92569" w:rsidRPr="007F7E2B" w:rsidRDefault="00C92569">
            <w:pPr>
              <w:spacing w:line="259" w:lineRule="auto"/>
              <w:rPr>
                <w:ins w:id="20628" w:author="V2" w:date="2025-04-14T14:19:00Z" w16du:dateUtc="2025-04-14T19:19:00Z"/>
              </w:rPr>
            </w:pPr>
            <w:ins w:id="20629"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7900F08E" w14:textId="77777777" w:rsidR="00C92569" w:rsidRPr="007F7E2B" w:rsidRDefault="00C92569">
            <w:pPr>
              <w:spacing w:line="259" w:lineRule="auto"/>
              <w:ind w:left="5"/>
              <w:rPr>
                <w:ins w:id="20630" w:author="V2" w:date="2025-04-14T14:19:00Z" w16du:dateUtc="2025-04-14T19:19:00Z"/>
              </w:rPr>
            </w:pPr>
            <w:ins w:id="20631" w:author="V2" w:date="2025-04-14T14:19:00Z" w16du:dateUtc="2025-04-14T19:19:00Z">
              <w:r w:rsidRPr="007F7E2B">
                <w:t xml:space="preserve">  </w:t>
              </w:r>
            </w:ins>
          </w:p>
        </w:tc>
      </w:tr>
    </w:tbl>
    <w:p w14:paraId="4E1B68E4" w14:textId="77777777" w:rsidR="00C92569" w:rsidRPr="007F7E2B" w:rsidRDefault="00C92569">
      <w:pPr>
        <w:spacing w:line="259" w:lineRule="auto"/>
        <w:ind w:left="720"/>
        <w:jc w:val="both"/>
        <w:rPr>
          <w:ins w:id="20632" w:author="V2" w:date="2025-04-14T14:19:00Z" w16du:dateUtc="2025-04-14T19:19:00Z"/>
        </w:rPr>
      </w:pPr>
      <w:ins w:id="20633" w:author="V2" w:date="2025-04-14T14:19:00Z" w16du:dateUtc="2025-04-14T19:19:00Z">
        <w:r w:rsidRPr="007F7E2B">
          <w:t xml:space="preserve"> </w:t>
        </w:r>
      </w:ins>
    </w:p>
    <w:tbl>
      <w:tblPr>
        <w:tblStyle w:val="TableGrid0"/>
        <w:tblW w:w="9938" w:type="dxa"/>
        <w:tblInd w:w="-12" w:type="dxa"/>
        <w:tblCellMar>
          <w:top w:w="47" w:type="dxa"/>
          <w:left w:w="106" w:type="dxa"/>
          <w:right w:w="115" w:type="dxa"/>
        </w:tblCellMar>
        <w:tblLook w:val="04A0" w:firstRow="1" w:lastRow="0" w:firstColumn="1" w:lastColumn="0" w:noHBand="0" w:noVBand="1"/>
      </w:tblPr>
      <w:tblGrid>
        <w:gridCol w:w="4875"/>
        <w:gridCol w:w="5063"/>
      </w:tblGrid>
      <w:tr w:rsidR="00C92569" w:rsidRPr="007F7E2B" w14:paraId="2B499FDF" w14:textId="77777777">
        <w:trPr>
          <w:trHeight w:val="347"/>
          <w:ins w:id="2063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C93CF98" w14:textId="77777777" w:rsidR="00C92569" w:rsidRPr="007F7E2B" w:rsidRDefault="00C92569">
            <w:pPr>
              <w:spacing w:line="259" w:lineRule="auto"/>
              <w:rPr>
                <w:ins w:id="20635" w:author="V2" w:date="2025-04-14T14:19:00Z" w16du:dateUtc="2025-04-14T19:19:00Z"/>
              </w:rPr>
            </w:pPr>
            <w:ins w:id="20636"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1D8FA8C0" w14:textId="77777777" w:rsidR="00C92569" w:rsidRPr="007F7E2B" w:rsidRDefault="00C92569">
            <w:pPr>
              <w:spacing w:line="259" w:lineRule="auto"/>
              <w:ind w:left="5"/>
              <w:rPr>
                <w:ins w:id="20637" w:author="V2" w:date="2025-04-14T14:19:00Z" w16du:dateUtc="2025-04-14T19:19:00Z"/>
              </w:rPr>
            </w:pPr>
            <w:ins w:id="20638" w:author="V2" w:date="2025-04-14T14:19:00Z" w16du:dateUtc="2025-04-14T19:19:00Z">
              <w:r w:rsidRPr="007F7E2B">
                <w:rPr>
                  <w:rFonts w:ascii="Arial" w:eastAsia="Arial" w:hAnsi="Arial" w:cs="Arial"/>
                  <w:i/>
                </w:rPr>
                <w:t>E</w:t>
              </w:r>
              <w:r w:rsidRPr="007F7E2B">
                <w:rPr>
                  <w:rFonts w:ascii="Arial" w:eastAsia="Arial" w:hAnsi="Arial" w:cs="Arial"/>
                  <w:i/>
                  <w:vertAlign w:val="subscript"/>
                </w:rPr>
                <w:t>BiomassBurn, N2O</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1B4C34AB" w14:textId="77777777">
        <w:trPr>
          <w:trHeight w:val="350"/>
          <w:ins w:id="2063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2870AD9" w14:textId="77777777" w:rsidR="00C92569" w:rsidRPr="007F7E2B" w:rsidRDefault="00C92569">
            <w:pPr>
              <w:spacing w:line="259" w:lineRule="auto"/>
              <w:rPr>
                <w:ins w:id="20640" w:author="V2" w:date="2025-04-14T14:19:00Z" w16du:dateUtc="2025-04-14T19:19:00Z"/>
              </w:rPr>
            </w:pPr>
            <w:ins w:id="20641"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51B802B2" w14:textId="77777777" w:rsidR="00C92569" w:rsidRPr="007F7E2B" w:rsidRDefault="00C92569">
            <w:pPr>
              <w:spacing w:line="259" w:lineRule="auto"/>
              <w:ind w:left="5"/>
              <w:rPr>
                <w:ins w:id="20642" w:author="V2" w:date="2025-04-14T14:19:00Z" w16du:dateUtc="2025-04-14T19:19:00Z"/>
              </w:rPr>
            </w:pPr>
            <w:ins w:id="20643" w:author="V2" w:date="2025-04-14T14:19:00Z" w16du:dateUtc="2025-04-14T19:19:00Z">
              <w:r w:rsidRPr="007F7E2B">
                <w:t>Tonnes CO</w:t>
              </w:r>
              <w:r w:rsidRPr="007F7E2B">
                <w:rPr>
                  <w:vertAlign w:val="subscript"/>
                </w:rPr>
                <w:t>2</w:t>
              </w:r>
              <w:r w:rsidRPr="007F7E2B">
                <w:t xml:space="preserve">-e </w:t>
              </w:r>
            </w:ins>
          </w:p>
        </w:tc>
      </w:tr>
      <w:tr w:rsidR="00C92569" w:rsidRPr="007F7E2B" w14:paraId="1E48C616" w14:textId="77777777">
        <w:trPr>
          <w:trHeight w:val="335"/>
          <w:ins w:id="2064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58D3AF8" w14:textId="77777777" w:rsidR="00C92569" w:rsidRPr="007F7E2B" w:rsidRDefault="00C92569">
            <w:pPr>
              <w:spacing w:line="259" w:lineRule="auto"/>
              <w:rPr>
                <w:ins w:id="20645" w:author="V2" w:date="2025-04-14T14:19:00Z" w16du:dateUtc="2025-04-14T19:19:00Z"/>
              </w:rPr>
            </w:pPr>
            <w:ins w:id="20646"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261C1470" w14:textId="77777777" w:rsidR="00C92569" w:rsidRPr="007F7E2B" w:rsidRDefault="00C92569">
            <w:pPr>
              <w:spacing w:line="259" w:lineRule="auto"/>
              <w:ind w:left="5"/>
              <w:rPr>
                <w:ins w:id="20647" w:author="V2" w:date="2025-04-14T14:19:00Z" w16du:dateUtc="2025-04-14T19:19:00Z"/>
              </w:rPr>
            </w:pPr>
            <w:ins w:id="20648" w:author="V2" w:date="2025-04-14T14:19:00Z" w16du:dateUtc="2025-04-14T19:19:00Z">
              <w:r w:rsidRPr="007F7E2B">
                <w:t xml:space="preserve">N2O emission from biomass burning  </w:t>
              </w:r>
            </w:ins>
          </w:p>
        </w:tc>
      </w:tr>
      <w:tr w:rsidR="00C92569" w:rsidRPr="007F7E2B" w14:paraId="22E48C71" w14:textId="77777777">
        <w:trPr>
          <w:trHeight w:val="335"/>
          <w:ins w:id="2064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8E3F2B6" w14:textId="77777777" w:rsidR="00C92569" w:rsidRPr="007F7E2B" w:rsidRDefault="00C92569">
            <w:pPr>
              <w:spacing w:line="259" w:lineRule="auto"/>
              <w:rPr>
                <w:ins w:id="20650" w:author="V2" w:date="2025-04-14T14:19:00Z" w16du:dateUtc="2025-04-14T19:19:00Z"/>
              </w:rPr>
            </w:pPr>
            <w:ins w:id="20651"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0BE31D37" w14:textId="77777777" w:rsidR="00C92569" w:rsidRPr="007F7E2B" w:rsidRDefault="00C92569">
            <w:pPr>
              <w:spacing w:line="259" w:lineRule="auto"/>
              <w:ind w:left="5"/>
              <w:rPr>
                <w:ins w:id="20652" w:author="V2" w:date="2025-04-14T14:19:00Z" w16du:dateUtc="2025-04-14T19:19:00Z"/>
              </w:rPr>
            </w:pPr>
            <w:ins w:id="20653" w:author="V2" w:date="2025-04-14T14:19:00Z" w16du:dateUtc="2025-04-14T19:19:00Z">
              <w:r w:rsidRPr="007F7E2B">
                <w:t xml:space="preserve">Calculated </w:t>
              </w:r>
            </w:ins>
          </w:p>
        </w:tc>
      </w:tr>
      <w:tr w:rsidR="00C92569" w:rsidRPr="007F7E2B" w14:paraId="0649388E" w14:textId="77777777">
        <w:trPr>
          <w:trHeight w:val="546"/>
          <w:ins w:id="2065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4EC8D23" w14:textId="77777777" w:rsidR="00C92569" w:rsidRPr="007F7E2B" w:rsidRDefault="00C92569">
            <w:pPr>
              <w:spacing w:line="259" w:lineRule="auto"/>
              <w:rPr>
                <w:ins w:id="20655" w:author="V2" w:date="2025-04-14T14:19:00Z" w16du:dateUtc="2025-04-14T19:19:00Z"/>
              </w:rPr>
            </w:pPr>
            <w:ins w:id="20656"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tcPr>
          <w:p w14:paraId="71EF597E" w14:textId="77777777" w:rsidR="00C92569" w:rsidRPr="007F7E2B" w:rsidRDefault="00C92569">
            <w:pPr>
              <w:spacing w:line="259" w:lineRule="auto"/>
              <w:ind w:left="5"/>
              <w:rPr>
                <w:ins w:id="20657" w:author="V2" w:date="2025-04-14T14:19:00Z" w16du:dateUtc="2025-04-14T19:19:00Z"/>
              </w:rPr>
            </w:pPr>
            <w:ins w:id="20658" w:author="V2" w:date="2025-04-14T14:19:00Z" w16du:dateUtc="2025-04-14T19:19:00Z">
              <w:r w:rsidRPr="007F7E2B">
                <w:t xml:space="preserve">N2O emission from biomass burning in slash and burn, tonnes CO2-e  </w:t>
              </w:r>
            </w:ins>
          </w:p>
        </w:tc>
      </w:tr>
      <w:tr w:rsidR="00C92569" w:rsidRPr="007F7E2B" w14:paraId="75DF32BD" w14:textId="77777777">
        <w:trPr>
          <w:trHeight w:val="331"/>
          <w:ins w:id="2065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20B43C7" w14:textId="77777777" w:rsidR="00C92569" w:rsidRPr="007F7E2B" w:rsidRDefault="00C92569">
            <w:pPr>
              <w:spacing w:line="259" w:lineRule="auto"/>
              <w:rPr>
                <w:ins w:id="20660" w:author="V2" w:date="2025-04-14T14:19:00Z" w16du:dateUtc="2025-04-14T19:19:00Z"/>
              </w:rPr>
            </w:pPr>
            <w:ins w:id="20661"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4533F8DE" w14:textId="77777777" w:rsidR="00C92569" w:rsidRPr="007F7E2B" w:rsidRDefault="00C92569">
            <w:pPr>
              <w:spacing w:line="259" w:lineRule="auto"/>
              <w:ind w:left="5"/>
              <w:rPr>
                <w:ins w:id="20662" w:author="V2" w:date="2025-04-14T14:19:00Z" w16du:dateUtc="2025-04-14T19:19:00Z"/>
              </w:rPr>
            </w:pPr>
            <w:ins w:id="20663" w:author="V2" w:date="2025-04-14T14:19:00Z" w16du:dateUtc="2025-04-14T19:19:00Z">
              <w:r w:rsidRPr="007F7E2B">
                <w:t xml:space="preserve">  </w:t>
              </w:r>
            </w:ins>
          </w:p>
        </w:tc>
      </w:tr>
    </w:tbl>
    <w:p w14:paraId="0EAA718D" w14:textId="77777777" w:rsidR="00C92569" w:rsidRPr="007F7E2B" w:rsidRDefault="00C92569">
      <w:pPr>
        <w:spacing w:line="259" w:lineRule="auto"/>
        <w:ind w:left="720"/>
        <w:jc w:val="both"/>
        <w:rPr>
          <w:ins w:id="20664" w:author="V2" w:date="2025-04-14T14:19:00Z" w16du:dateUtc="2025-04-14T19:19:00Z"/>
        </w:rPr>
      </w:pPr>
      <w:ins w:id="20665" w:author="V2" w:date="2025-04-14T14:19:00Z" w16du:dateUtc="2025-04-14T19:19:00Z">
        <w:r w:rsidRPr="007F7E2B">
          <w:lastRenderedPageBreak/>
          <w:t xml:space="preserve"> </w:t>
        </w:r>
      </w:ins>
    </w:p>
    <w:tbl>
      <w:tblPr>
        <w:tblStyle w:val="TableGrid0"/>
        <w:tblW w:w="9938" w:type="dxa"/>
        <w:tblInd w:w="-12" w:type="dxa"/>
        <w:tblCellMar>
          <w:top w:w="48" w:type="dxa"/>
          <w:left w:w="106" w:type="dxa"/>
          <w:right w:w="38" w:type="dxa"/>
        </w:tblCellMar>
        <w:tblLook w:val="04A0" w:firstRow="1" w:lastRow="0" w:firstColumn="1" w:lastColumn="0" w:noHBand="0" w:noVBand="1"/>
      </w:tblPr>
      <w:tblGrid>
        <w:gridCol w:w="4875"/>
        <w:gridCol w:w="5063"/>
      </w:tblGrid>
      <w:tr w:rsidR="00C92569" w:rsidRPr="007F7E2B" w14:paraId="2532054D" w14:textId="77777777">
        <w:trPr>
          <w:trHeight w:val="347"/>
          <w:ins w:id="2066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BD2EF7C" w14:textId="77777777" w:rsidR="00C92569" w:rsidRPr="007F7E2B" w:rsidRDefault="00C92569">
            <w:pPr>
              <w:spacing w:line="259" w:lineRule="auto"/>
              <w:rPr>
                <w:ins w:id="20667" w:author="V2" w:date="2025-04-14T14:19:00Z" w16du:dateUtc="2025-04-14T19:19:00Z"/>
              </w:rPr>
            </w:pPr>
            <w:ins w:id="20668"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263A49E8" w14:textId="77777777" w:rsidR="00C92569" w:rsidRPr="007F7E2B" w:rsidRDefault="00C92569">
            <w:pPr>
              <w:spacing w:line="259" w:lineRule="auto"/>
              <w:ind w:left="5"/>
              <w:rPr>
                <w:ins w:id="20669" w:author="V2" w:date="2025-04-14T14:19:00Z" w16du:dateUtc="2025-04-14T19:19:00Z"/>
              </w:rPr>
            </w:pPr>
            <w:ins w:id="20670" w:author="V2" w:date="2025-04-14T14:19:00Z" w16du:dateUtc="2025-04-14T19:19:00Z">
              <w:r w:rsidRPr="007F7E2B">
                <w:rPr>
                  <w:rFonts w:ascii="Arial" w:eastAsia="Arial" w:hAnsi="Arial" w:cs="Arial"/>
                  <w:i/>
                </w:rPr>
                <w:t>E</w:t>
              </w:r>
              <w:r w:rsidRPr="007F7E2B">
                <w:rPr>
                  <w:rFonts w:ascii="Arial" w:eastAsia="Arial" w:hAnsi="Arial" w:cs="Arial"/>
                  <w:i/>
                  <w:vertAlign w:val="subscript"/>
                </w:rPr>
                <w:t>BiomassBurn, CH4</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01807282" w14:textId="77777777">
        <w:trPr>
          <w:trHeight w:val="336"/>
          <w:ins w:id="2067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B022169" w14:textId="77777777" w:rsidR="00C92569" w:rsidRPr="007F7E2B" w:rsidRDefault="00C92569">
            <w:pPr>
              <w:spacing w:line="259" w:lineRule="auto"/>
              <w:rPr>
                <w:ins w:id="20672" w:author="V2" w:date="2025-04-14T14:19:00Z" w16du:dateUtc="2025-04-14T19:19:00Z"/>
              </w:rPr>
            </w:pPr>
            <w:ins w:id="20673"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6BC862BA" w14:textId="77777777" w:rsidR="00C92569" w:rsidRPr="007F7E2B" w:rsidRDefault="00C92569">
            <w:pPr>
              <w:spacing w:line="259" w:lineRule="auto"/>
              <w:ind w:left="5"/>
              <w:rPr>
                <w:ins w:id="20674" w:author="V2" w:date="2025-04-14T14:19:00Z" w16du:dateUtc="2025-04-14T19:19:00Z"/>
              </w:rPr>
            </w:pPr>
            <w:ins w:id="20675" w:author="V2" w:date="2025-04-14T14:19:00Z" w16du:dateUtc="2025-04-14T19:19:00Z">
              <w:r w:rsidRPr="007F7E2B">
                <w:t xml:space="preserve">tonnes CO2-e  </w:t>
              </w:r>
            </w:ins>
          </w:p>
        </w:tc>
      </w:tr>
      <w:tr w:rsidR="00C92569" w:rsidRPr="007F7E2B" w14:paraId="7FA6C80A" w14:textId="77777777">
        <w:trPr>
          <w:trHeight w:val="335"/>
          <w:ins w:id="2067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7B59F4C" w14:textId="77777777" w:rsidR="00C92569" w:rsidRPr="007F7E2B" w:rsidRDefault="00C92569">
            <w:pPr>
              <w:spacing w:line="259" w:lineRule="auto"/>
              <w:rPr>
                <w:ins w:id="20677" w:author="V2" w:date="2025-04-14T14:19:00Z" w16du:dateUtc="2025-04-14T19:19:00Z"/>
              </w:rPr>
            </w:pPr>
            <w:ins w:id="20678"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4DACF7AF" w14:textId="77777777" w:rsidR="00C92569" w:rsidRPr="007F7E2B" w:rsidRDefault="00C92569">
            <w:pPr>
              <w:spacing w:line="259" w:lineRule="auto"/>
              <w:ind w:left="5"/>
              <w:rPr>
                <w:ins w:id="20679" w:author="V2" w:date="2025-04-14T14:19:00Z" w16du:dateUtc="2025-04-14T19:19:00Z"/>
              </w:rPr>
            </w:pPr>
            <w:ins w:id="20680" w:author="V2" w:date="2025-04-14T14:19:00Z" w16du:dateUtc="2025-04-14T19:19:00Z">
              <w:r w:rsidRPr="007F7E2B">
                <w:t xml:space="preserve">CH4 emission from biomass burning </w:t>
              </w:r>
            </w:ins>
          </w:p>
        </w:tc>
      </w:tr>
      <w:tr w:rsidR="00C92569" w:rsidRPr="007F7E2B" w14:paraId="26BC524F" w14:textId="77777777">
        <w:trPr>
          <w:trHeight w:val="335"/>
          <w:ins w:id="2068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C55352C" w14:textId="77777777" w:rsidR="00C92569" w:rsidRPr="007F7E2B" w:rsidRDefault="00C92569">
            <w:pPr>
              <w:spacing w:line="259" w:lineRule="auto"/>
              <w:rPr>
                <w:ins w:id="20682" w:author="V2" w:date="2025-04-14T14:19:00Z" w16du:dateUtc="2025-04-14T19:19:00Z"/>
              </w:rPr>
            </w:pPr>
            <w:ins w:id="20683"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2BE5B778" w14:textId="77777777" w:rsidR="00C92569" w:rsidRPr="007F7E2B" w:rsidRDefault="00C92569">
            <w:pPr>
              <w:spacing w:line="259" w:lineRule="auto"/>
              <w:ind w:left="5"/>
              <w:rPr>
                <w:ins w:id="20684" w:author="V2" w:date="2025-04-14T14:19:00Z" w16du:dateUtc="2025-04-14T19:19:00Z"/>
              </w:rPr>
            </w:pPr>
            <w:ins w:id="20685" w:author="V2" w:date="2025-04-14T14:19:00Z" w16du:dateUtc="2025-04-14T19:19:00Z">
              <w:r w:rsidRPr="007F7E2B">
                <w:t xml:space="preserve">Calculated </w:t>
              </w:r>
            </w:ins>
          </w:p>
        </w:tc>
      </w:tr>
      <w:tr w:rsidR="00C92569" w:rsidRPr="007F7E2B" w14:paraId="08A25AD7" w14:textId="77777777">
        <w:trPr>
          <w:trHeight w:val="545"/>
          <w:ins w:id="20686"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1AE60C4" w14:textId="77777777" w:rsidR="00C92569" w:rsidRPr="007F7E2B" w:rsidRDefault="00C92569">
            <w:pPr>
              <w:spacing w:line="259" w:lineRule="auto"/>
              <w:rPr>
                <w:ins w:id="20687" w:author="V2" w:date="2025-04-14T14:19:00Z" w16du:dateUtc="2025-04-14T19:19:00Z"/>
              </w:rPr>
            </w:pPr>
            <w:ins w:id="20688"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39C2FE4B" w14:textId="77777777" w:rsidR="00C92569" w:rsidRPr="007F7E2B" w:rsidRDefault="00C92569">
            <w:pPr>
              <w:spacing w:line="259" w:lineRule="auto"/>
              <w:ind w:left="5"/>
              <w:rPr>
                <w:ins w:id="20689" w:author="V2" w:date="2025-04-14T14:19:00Z" w16du:dateUtc="2025-04-14T19:19:00Z"/>
              </w:rPr>
            </w:pPr>
            <w:ins w:id="20690" w:author="V2" w:date="2025-04-14T14:19:00Z" w16du:dateUtc="2025-04-14T19:19:00Z">
              <w:r w:rsidRPr="007F7E2B">
                <w:t xml:space="preserve">CH4 emission from biomass burning in slash and burn  </w:t>
              </w:r>
            </w:ins>
          </w:p>
        </w:tc>
      </w:tr>
      <w:tr w:rsidR="00C92569" w:rsidRPr="007F7E2B" w14:paraId="3842D6F3" w14:textId="77777777">
        <w:trPr>
          <w:trHeight w:val="334"/>
          <w:ins w:id="20691"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783AA8B" w14:textId="77777777" w:rsidR="00C92569" w:rsidRPr="007F7E2B" w:rsidRDefault="00C92569">
            <w:pPr>
              <w:spacing w:line="259" w:lineRule="auto"/>
              <w:rPr>
                <w:ins w:id="20692" w:author="V2" w:date="2025-04-14T14:19:00Z" w16du:dateUtc="2025-04-14T19:19:00Z"/>
              </w:rPr>
            </w:pPr>
            <w:ins w:id="20693"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7132786D" w14:textId="77777777" w:rsidR="00C92569" w:rsidRPr="007F7E2B" w:rsidRDefault="00C92569">
            <w:pPr>
              <w:spacing w:line="259" w:lineRule="auto"/>
              <w:ind w:left="5"/>
              <w:rPr>
                <w:ins w:id="20694" w:author="V2" w:date="2025-04-14T14:19:00Z" w16du:dateUtc="2025-04-14T19:19:00Z"/>
              </w:rPr>
            </w:pPr>
            <w:ins w:id="20695" w:author="V2" w:date="2025-04-14T14:19:00Z" w16du:dateUtc="2025-04-14T19:19:00Z">
              <w:r w:rsidRPr="007F7E2B">
                <w:t xml:space="preserve">  </w:t>
              </w:r>
            </w:ins>
          </w:p>
        </w:tc>
      </w:tr>
    </w:tbl>
    <w:p w14:paraId="773CEABC" w14:textId="77777777" w:rsidR="00C92569" w:rsidRPr="007F7E2B" w:rsidRDefault="00C92569">
      <w:pPr>
        <w:spacing w:after="223" w:line="259" w:lineRule="auto"/>
        <w:ind w:left="720"/>
        <w:jc w:val="both"/>
        <w:rPr>
          <w:ins w:id="20696" w:author="V2" w:date="2025-04-14T14:19:00Z" w16du:dateUtc="2025-04-14T19:19:00Z"/>
        </w:rPr>
      </w:pPr>
      <w:ins w:id="20697" w:author="V2" w:date="2025-04-14T14:19:00Z" w16du:dateUtc="2025-04-14T19:19:00Z">
        <w:r w:rsidRPr="007F7E2B">
          <w:t xml:space="preserve"> </w:t>
        </w:r>
      </w:ins>
    </w:p>
    <w:p w14:paraId="770632EB" w14:textId="77777777" w:rsidR="00C92569" w:rsidRPr="007F7E2B" w:rsidRDefault="00C92569">
      <w:pPr>
        <w:spacing w:line="259" w:lineRule="auto"/>
        <w:ind w:left="720"/>
        <w:jc w:val="both"/>
        <w:rPr>
          <w:ins w:id="20698" w:author="V2" w:date="2025-04-14T14:19:00Z" w16du:dateUtc="2025-04-14T19:19:00Z"/>
        </w:rPr>
      </w:pPr>
      <w:ins w:id="20699" w:author="V2" w:date="2025-04-14T14:19:00Z" w16du:dateUtc="2025-04-14T19:19:00Z">
        <w:r w:rsidRPr="007F7E2B">
          <w:t xml:space="preserve"> </w:t>
        </w:r>
      </w:ins>
    </w:p>
    <w:tbl>
      <w:tblPr>
        <w:tblStyle w:val="TableGrid0"/>
        <w:tblW w:w="9938" w:type="dxa"/>
        <w:tblInd w:w="-12" w:type="dxa"/>
        <w:tblCellMar>
          <w:top w:w="48" w:type="dxa"/>
          <w:left w:w="106" w:type="dxa"/>
          <w:right w:w="115" w:type="dxa"/>
        </w:tblCellMar>
        <w:tblLook w:val="04A0" w:firstRow="1" w:lastRow="0" w:firstColumn="1" w:lastColumn="0" w:noHBand="0" w:noVBand="1"/>
      </w:tblPr>
      <w:tblGrid>
        <w:gridCol w:w="4875"/>
        <w:gridCol w:w="5063"/>
      </w:tblGrid>
      <w:tr w:rsidR="00C92569" w:rsidRPr="007F7E2B" w14:paraId="704653B6" w14:textId="77777777">
        <w:trPr>
          <w:trHeight w:val="347"/>
          <w:ins w:id="2070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3DC4EB1" w14:textId="77777777" w:rsidR="00C92569" w:rsidRPr="007F7E2B" w:rsidRDefault="00C92569">
            <w:pPr>
              <w:spacing w:line="259" w:lineRule="auto"/>
              <w:rPr>
                <w:ins w:id="20701" w:author="V2" w:date="2025-04-14T14:19:00Z" w16du:dateUtc="2025-04-14T19:19:00Z"/>
              </w:rPr>
            </w:pPr>
            <w:ins w:id="20702"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75C3B6BC" w14:textId="77777777" w:rsidR="00C92569" w:rsidRPr="007F7E2B" w:rsidRDefault="00C92569">
            <w:pPr>
              <w:spacing w:line="259" w:lineRule="auto"/>
              <w:ind w:left="5"/>
              <w:rPr>
                <w:ins w:id="20703" w:author="V2" w:date="2025-04-14T14:19:00Z" w16du:dateUtc="2025-04-14T19:19:00Z"/>
              </w:rPr>
            </w:pPr>
            <w:ins w:id="20704" w:author="V2" w:date="2025-04-14T14:19:00Z" w16du:dateUtc="2025-04-14T19:19:00Z">
              <w:r w:rsidRPr="007F7E2B">
                <w:rPr>
                  <w:rFonts w:ascii="Arial" w:eastAsia="Arial" w:hAnsi="Arial" w:cs="Arial"/>
                  <w:i/>
                </w:rPr>
                <w:t>B</w:t>
              </w:r>
              <w:r w:rsidRPr="007F7E2B">
                <w:rPr>
                  <w:rFonts w:ascii="Arial" w:eastAsia="Arial" w:hAnsi="Arial" w:cs="Arial"/>
                  <w:i/>
                  <w:vertAlign w:val="subscript"/>
                </w:rPr>
                <w:t>Burn</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4B7AECB1" w14:textId="77777777">
        <w:trPr>
          <w:trHeight w:val="335"/>
          <w:ins w:id="2070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506726A" w14:textId="77777777" w:rsidR="00C92569" w:rsidRPr="007F7E2B" w:rsidRDefault="00C92569">
            <w:pPr>
              <w:spacing w:line="259" w:lineRule="auto"/>
              <w:rPr>
                <w:ins w:id="20706" w:author="V2" w:date="2025-04-14T14:19:00Z" w16du:dateUtc="2025-04-14T19:19:00Z"/>
              </w:rPr>
            </w:pPr>
            <w:ins w:id="20707"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73602BBD" w14:textId="77777777" w:rsidR="00C92569" w:rsidRPr="007F7E2B" w:rsidRDefault="00C92569">
            <w:pPr>
              <w:spacing w:line="259" w:lineRule="auto"/>
              <w:ind w:left="5"/>
              <w:rPr>
                <w:ins w:id="20708" w:author="V2" w:date="2025-04-14T14:19:00Z" w16du:dateUtc="2025-04-14T19:19:00Z"/>
              </w:rPr>
            </w:pPr>
            <w:ins w:id="20709" w:author="V2" w:date="2025-04-14T14:19:00Z" w16du:dateUtc="2025-04-14T19:19:00Z">
              <w:r w:rsidRPr="007F7E2B">
                <w:t xml:space="preserve">t </w:t>
              </w:r>
            </w:ins>
          </w:p>
        </w:tc>
      </w:tr>
      <w:tr w:rsidR="00C92569" w:rsidRPr="007F7E2B" w14:paraId="0AAAD2B6" w14:textId="77777777">
        <w:trPr>
          <w:trHeight w:val="336"/>
          <w:ins w:id="2071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5D72608" w14:textId="77777777" w:rsidR="00C92569" w:rsidRPr="007F7E2B" w:rsidRDefault="00C92569">
            <w:pPr>
              <w:spacing w:line="259" w:lineRule="auto"/>
              <w:rPr>
                <w:ins w:id="20711" w:author="V2" w:date="2025-04-14T14:19:00Z" w16du:dateUtc="2025-04-14T19:19:00Z"/>
              </w:rPr>
            </w:pPr>
            <w:ins w:id="20712"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69DAD1AD" w14:textId="77777777" w:rsidR="00C92569" w:rsidRPr="007F7E2B" w:rsidRDefault="00C92569">
            <w:pPr>
              <w:spacing w:line="259" w:lineRule="auto"/>
              <w:ind w:left="5"/>
              <w:rPr>
                <w:ins w:id="20713" w:author="V2" w:date="2025-04-14T14:19:00Z" w16du:dateUtc="2025-04-14T19:19:00Z"/>
              </w:rPr>
            </w:pPr>
            <w:ins w:id="20714" w:author="V2" w:date="2025-04-14T14:19:00Z" w16du:dateUtc="2025-04-14T19:19:00Z">
              <w:r w:rsidRPr="007F7E2B">
                <w:t xml:space="preserve">Amount of biomass consumed in the fire </w:t>
              </w:r>
            </w:ins>
          </w:p>
        </w:tc>
      </w:tr>
      <w:tr w:rsidR="00C92569" w:rsidRPr="007F7E2B" w14:paraId="175DF1FC" w14:textId="77777777">
        <w:trPr>
          <w:trHeight w:val="334"/>
          <w:ins w:id="2071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6624311" w14:textId="77777777" w:rsidR="00C92569" w:rsidRPr="007F7E2B" w:rsidRDefault="00C92569">
            <w:pPr>
              <w:spacing w:line="259" w:lineRule="auto"/>
              <w:rPr>
                <w:ins w:id="20716" w:author="V2" w:date="2025-04-14T14:19:00Z" w16du:dateUtc="2025-04-14T19:19:00Z"/>
              </w:rPr>
            </w:pPr>
            <w:ins w:id="20717"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12B3D0CD" w14:textId="77777777" w:rsidR="00C92569" w:rsidRPr="007F7E2B" w:rsidRDefault="00C92569">
            <w:pPr>
              <w:spacing w:line="259" w:lineRule="auto"/>
              <w:ind w:left="5"/>
              <w:rPr>
                <w:ins w:id="20718" w:author="V2" w:date="2025-04-14T14:19:00Z" w16du:dateUtc="2025-04-14T19:19:00Z"/>
              </w:rPr>
            </w:pPr>
            <w:ins w:id="20719" w:author="V2" w:date="2025-04-14T14:19:00Z" w16du:dateUtc="2025-04-14T19:19:00Z">
              <w:r w:rsidRPr="007F7E2B">
                <w:t xml:space="preserve">Calculated </w:t>
              </w:r>
            </w:ins>
          </w:p>
        </w:tc>
      </w:tr>
      <w:tr w:rsidR="00C92569" w:rsidRPr="007F7E2B" w14:paraId="0E7C5462" w14:textId="77777777">
        <w:trPr>
          <w:trHeight w:val="546"/>
          <w:ins w:id="2072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A191C27" w14:textId="77777777" w:rsidR="00C92569" w:rsidRPr="007F7E2B" w:rsidRDefault="00C92569">
            <w:pPr>
              <w:spacing w:line="259" w:lineRule="auto"/>
              <w:rPr>
                <w:ins w:id="20721" w:author="V2" w:date="2025-04-14T14:19:00Z" w16du:dateUtc="2025-04-14T19:19:00Z"/>
              </w:rPr>
            </w:pPr>
            <w:ins w:id="20722"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0059C236" w14:textId="77777777" w:rsidR="00C92569" w:rsidRPr="007F7E2B" w:rsidRDefault="00C92569">
            <w:pPr>
              <w:spacing w:line="259" w:lineRule="auto"/>
              <w:ind w:left="5"/>
              <w:rPr>
                <w:ins w:id="20723" w:author="V2" w:date="2025-04-14T14:19:00Z" w16du:dateUtc="2025-04-14T19:19:00Z"/>
              </w:rPr>
            </w:pPr>
            <w:ins w:id="20724" w:author="V2" w:date="2025-04-14T14:19:00Z" w16du:dateUtc="2025-04-14T19:19:00Z">
              <w:r w:rsidRPr="007F7E2B">
                <w:t xml:space="preserve">Amount of biomass consumed in the fire </w:t>
              </w:r>
            </w:ins>
          </w:p>
        </w:tc>
      </w:tr>
      <w:tr w:rsidR="00C92569" w:rsidRPr="007F7E2B" w14:paraId="6A546DA7" w14:textId="77777777">
        <w:trPr>
          <w:trHeight w:val="333"/>
          <w:ins w:id="2072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2BDE102" w14:textId="77777777" w:rsidR="00C92569" w:rsidRPr="007F7E2B" w:rsidRDefault="00C92569">
            <w:pPr>
              <w:spacing w:line="259" w:lineRule="auto"/>
              <w:rPr>
                <w:ins w:id="20726" w:author="V2" w:date="2025-04-14T14:19:00Z" w16du:dateUtc="2025-04-14T19:19:00Z"/>
              </w:rPr>
            </w:pPr>
            <w:ins w:id="20727"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596DF4C7" w14:textId="77777777" w:rsidR="00C92569" w:rsidRPr="007F7E2B" w:rsidRDefault="00C92569">
            <w:pPr>
              <w:spacing w:line="259" w:lineRule="auto"/>
              <w:ind w:left="5"/>
              <w:rPr>
                <w:ins w:id="20728" w:author="V2" w:date="2025-04-14T14:19:00Z" w16du:dateUtc="2025-04-14T19:19:00Z"/>
              </w:rPr>
            </w:pPr>
            <w:ins w:id="20729" w:author="V2" w:date="2025-04-14T14:19:00Z" w16du:dateUtc="2025-04-14T19:19:00Z">
              <w:r w:rsidRPr="007F7E2B">
                <w:t xml:space="preserve">  </w:t>
              </w:r>
            </w:ins>
          </w:p>
        </w:tc>
      </w:tr>
    </w:tbl>
    <w:p w14:paraId="43FF8712" w14:textId="77777777" w:rsidR="00C92569" w:rsidRPr="007F7E2B" w:rsidRDefault="00C92569">
      <w:pPr>
        <w:spacing w:after="223" w:line="259" w:lineRule="auto"/>
        <w:ind w:left="720"/>
        <w:jc w:val="both"/>
        <w:rPr>
          <w:ins w:id="20730" w:author="V2" w:date="2025-04-14T14:19:00Z" w16du:dateUtc="2025-04-14T19:19:00Z"/>
        </w:rPr>
      </w:pPr>
      <w:ins w:id="20731" w:author="V2" w:date="2025-04-14T14:19:00Z" w16du:dateUtc="2025-04-14T19:19:00Z">
        <w:r w:rsidRPr="007F7E2B">
          <w:t xml:space="preserve"> </w:t>
        </w:r>
      </w:ins>
    </w:p>
    <w:p w14:paraId="3CED8A7E" w14:textId="77777777" w:rsidR="00C92569" w:rsidRPr="007F7E2B" w:rsidRDefault="00C92569">
      <w:pPr>
        <w:spacing w:after="223" w:line="259" w:lineRule="auto"/>
        <w:ind w:left="720"/>
        <w:jc w:val="both"/>
        <w:rPr>
          <w:ins w:id="20732" w:author="V2" w:date="2025-04-14T14:19:00Z" w16du:dateUtc="2025-04-14T19:19:00Z"/>
        </w:rPr>
      </w:pPr>
      <w:ins w:id="20733" w:author="V2" w:date="2025-04-14T14:19:00Z" w16du:dateUtc="2025-04-14T19:19:00Z">
        <w:r w:rsidRPr="007F7E2B">
          <w:t xml:space="preserve"> </w:t>
        </w:r>
      </w:ins>
    </w:p>
    <w:p w14:paraId="7FE6CC27" w14:textId="77777777" w:rsidR="00C92569" w:rsidRPr="007F7E2B" w:rsidRDefault="00C92569">
      <w:pPr>
        <w:spacing w:after="223" w:line="259" w:lineRule="auto"/>
        <w:ind w:left="720"/>
        <w:jc w:val="both"/>
        <w:rPr>
          <w:ins w:id="20734" w:author="V2" w:date="2025-04-14T14:19:00Z" w16du:dateUtc="2025-04-14T19:19:00Z"/>
        </w:rPr>
      </w:pPr>
      <w:ins w:id="20735" w:author="V2" w:date="2025-04-14T14:19:00Z" w16du:dateUtc="2025-04-14T19:19:00Z">
        <w:r w:rsidRPr="007F7E2B">
          <w:t xml:space="preserve"> </w:t>
        </w:r>
      </w:ins>
    </w:p>
    <w:p w14:paraId="5432DFD7" w14:textId="77777777" w:rsidR="00C92569" w:rsidRPr="007F7E2B" w:rsidRDefault="00C92569">
      <w:pPr>
        <w:spacing w:line="259" w:lineRule="auto"/>
        <w:ind w:left="720"/>
        <w:jc w:val="both"/>
        <w:rPr>
          <w:ins w:id="20736" w:author="V2" w:date="2025-04-14T14:19:00Z" w16du:dateUtc="2025-04-14T19:19:00Z"/>
        </w:rPr>
      </w:pPr>
      <w:ins w:id="20737" w:author="V2" w:date="2025-04-14T14:19:00Z" w16du:dateUtc="2025-04-14T19:19:00Z">
        <w:r w:rsidRPr="007F7E2B">
          <w:t xml:space="preserve"> </w:t>
        </w:r>
      </w:ins>
    </w:p>
    <w:tbl>
      <w:tblPr>
        <w:tblStyle w:val="TableGrid0"/>
        <w:tblW w:w="9938" w:type="dxa"/>
        <w:tblInd w:w="-12" w:type="dxa"/>
        <w:tblCellMar>
          <w:top w:w="48" w:type="dxa"/>
          <w:left w:w="106" w:type="dxa"/>
          <w:right w:w="115" w:type="dxa"/>
        </w:tblCellMar>
        <w:tblLook w:val="04A0" w:firstRow="1" w:lastRow="0" w:firstColumn="1" w:lastColumn="0" w:noHBand="0" w:noVBand="1"/>
      </w:tblPr>
      <w:tblGrid>
        <w:gridCol w:w="4875"/>
        <w:gridCol w:w="5063"/>
      </w:tblGrid>
      <w:tr w:rsidR="00C92569" w:rsidRPr="007F7E2B" w14:paraId="0EFBCBCB" w14:textId="77777777">
        <w:trPr>
          <w:trHeight w:val="348"/>
          <w:ins w:id="20738"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EC215B2" w14:textId="77777777" w:rsidR="00C92569" w:rsidRPr="007F7E2B" w:rsidRDefault="00C92569">
            <w:pPr>
              <w:spacing w:line="259" w:lineRule="auto"/>
              <w:rPr>
                <w:ins w:id="20739" w:author="V2" w:date="2025-04-14T14:19:00Z" w16du:dateUtc="2025-04-14T19:19:00Z"/>
              </w:rPr>
            </w:pPr>
            <w:ins w:id="20740"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36C7184B" w14:textId="77777777" w:rsidR="00C92569" w:rsidRPr="007F7E2B" w:rsidRDefault="00C92569">
            <w:pPr>
              <w:spacing w:line="259" w:lineRule="auto"/>
              <w:ind w:left="5"/>
              <w:rPr>
                <w:ins w:id="20741" w:author="V2" w:date="2025-04-14T14:19:00Z" w16du:dateUtc="2025-04-14T19:19:00Z"/>
              </w:rPr>
            </w:pPr>
            <w:ins w:id="20742" w:author="V2" w:date="2025-04-14T14:19:00Z" w16du:dateUtc="2025-04-14T19:19:00Z">
              <w:r w:rsidRPr="007F7E2B">
                <w:rPr>
                  <w:rFonts w:ascii="Arial" w:eastAsia="Arial" w:hAnsi="Arial" w:cs="Arial"/>
                  <w:i/>
                </w:rPr>
                <w:t>EF</w:t>
              </w:r>
              <w:r w:rsidRPr="007F7E2B">
                <w:rPr>
                  <w:rFonts w:ascii="Arial" w:eastAsia="Arial" w:hAnsi="Arial" w:cs="Arial"/>
                  <w:i/>
                  <w:vertAlign w:val="subscript"/>
                </w:rPr>
                <w:t>N2O</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00E5AE30" w14:textId="77777777">
        <w:trPr>
          <w:trHeight w:val="335"/>
          <w:ins w:id="20743"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CC5D65A" w14:textId="77777777" w:rsidR="00C92569" w:rsidRPr="007F7E2B" w:rsidRDefault="00C92569">
            <w:pPr>
              <w:spacing w:line="259" w:lineRule="auto"/>
              <w:rPr>
                <w:ins w:id="20744" w:author="V2" w:date="2025-04-14T14:19:00Z" w16du:dateUtc="2025-04-14T19:19:00Z"/>
              </w:rPr>
            </w:pPr>
            <w:ins w:id="20745"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7CBD2FF4" w14:textId="77777777" w:rsidR="00C92569" w:rsidRPr="007F7E2B" w:rsidRDefault="00C92569">
            <w:pPr>
              <w:spacing w:line="259" w:lineRule="auto"/>
              <w:ind w:left="5"/>
              <w:rPr>
                <w:ins w:id="20746" w:author="V2" w:date="2025-04-14T14:19:00Z" w16du:dateUtc="2025-04-14T19:19:00Z"/>
              </w:rPr>
            </w:pPr>
            <w:ins w:id="20747" w:author="V2" w:date="2025-04-14T14:19:00Z" w16du:dateUtc="2025-04-14T19:19:00Z">
              <w:r w:rsidRPr="007F7E2B">
                <w:t xml:space="preserve"># </w:t>
              </w:r>
            </w:ins>
          </w:p>
        </w:tc>
      </w:tr>
      <w:tr w:rsidR="00C92569" w:rsidRPr="007F7E2B" w14:paraId="231BE031" w14:textId="77777777">
        <w:trPr>
          <w:trHeight w:val="350"/>
          <w:ins w:id="20748"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658155F" w14:textId="77777777" w:rsidR="00C92569" w:rsidRPr="007F7E2B" w:rsidRDefault="00C92569">
            <w:pPr>
              <w:spacing w:line="259" w:lineRule="auto"/>
              <w:rPr>
                <w:ins w:id="20749" w:author="V2" w:date="2025-04-14T14:19:00Z" w16du:dateUtc="2025-04-14T19:19:00Z"/>
              </w:rPr>
            </w:pPr>
            <w:ins w:id="20750" w:author="V2" w:date="2025-04-14T14:19:00Z" w16du:dateUtc="2025-04-14T19:19:00Z">
              <w:r w:rsidRPr="007F7E2B">
                <w:lastRenderedPageBreak/>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7C389E3F" w14:textId="77777777" w:rsidR="00C92569" w:rsidRPr="007F7E2B" w:rsidRDefault="00C92569">
            <w:pPr>
              <w:spacing w:line="259" w:lineRule="auto"/>
              <w:ind w:left="5"/>
              <w:rPr>
                <w:ins w:id="20751" w:author="V2" w:date="2025-04-14T14:19:00Z" w16du:dateUtc="2025-04-14T19:19:00Z"/>
              </w:rPr>
            </w:pPr>
            <w:ins w:id="20752" w:author="V2" w:date="2025-04-14T14:19:00Z" w16du:dateUtc="2025-04-14T19:19:00Z">
              <w:r w:rsidRPr="007F7E2B">
                <w:t>Emission factor for N</w:t>
              </w:r>
              <w:r w:rsidRPr="007F7E2B">
                <w:rPr>
                  <w:vertAlign w:val="subscript"/>
                </w:rPr>
                <w:t>2</w:t>
              </w:r>
              <w:r w:rsidRPr="007F7E2B">
                <w:t xml:space="preserve">O </w:t>
              </w:r>
            </w:ins>
          </w:p>
        </w:tc>
      </w:tr>
      <w:tr w:rsidR="00C92569" w:rsidRPr="007F7E2B" w14:paraId="1AF71DA8" w14:textId="77777777">
        <w:trPr>
          <w:trHeight w:val="335"/>
          <w:ins w:id="20753"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F74716B" w14:textId="77777777" w:rsidR="00C92569" w:rsidRPr="007F7E2B" w:rsidRDefault="00C92569">
            <w:pPr>
              <w:spacing w:line="259" w:lineRule="auto"/>
              <w:rPr>
                <w:ins w:id="20754" w:author="V2" w:date="2025-04-14T14:19:00Z" w16du:dateUtc="2025-04-14T19:19:00Z"/>
              </w:rPr>
            </w:pPr>
            <w:ins w:id="20755"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313009DC" w14:textId="77777777" w:rsidR="00C92569" w:rsidRPr="007F7E2B" w:rsidRDefault="00C92569">
            <w:pPr>
              <w:spacing w:line="259" w:lineRule="auto"/>
              <w:ind w:left="5"/>
              <w:rPr>
                <w:ins w:id="20756" w:author="V2" w:date="2025-04-14T14:19:00Z" w16du:dateUtc="2025-04-14T19:19:00Z"/>
              </w:rPr>
            </w:pPr>
            <w:ins w:id="20757" w:author="V2" w:date="2025-04-14T14:19:00Z" w16du:dateUtc="2025-04-14T19:19:00Z">
              <w:r w:rsidRPr="007F7E2B">
                <w:t xml:space="preserve">Table 17.2: IPCC GPG LULUCF Table 3A.1.16 </w:t>
              </w:r>
            </w:ins>
          </w:p>
        </w:tc>
      </w:tr>
      <w:tr w:rsidR="00C92569" w:rsidRPr="007F7E2B" w14:paraId="7CEED80F" w14:textId="77777777">
        <w:trPr>
          <w:trHeight w:val="545"/>
          <w:ins w:id="20758"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5397C9E" w14:textId="77777777" w:rsidR="00C92569" w:rsidRPr="007F7E2B" w:rsidRDefault="00C92569">
            <w:pPr>
              <w:spacing w:line="259" w:lineRule="auto"/>
              <w:rPr>
                <w:ins w:id="20759" w:author="V2" w:date="2025-04-14T14:19:00Z" w16du:dateUtc="2025-04-14T19:19:00Z"/>
              </w:rPr>
            </w:pPr>
            <w:ins w:id="20760"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596E70EB" w14:textId="77777777" w:rsidR="00C92569" w:rsidRPr="007F7E2B" w:rsidRDefault="00C92569">
            <w:pPr>
              <w:spacing w:line="259" w:lineRule="auto"/>
              <w:ind w:left="5"/>
              <w:rPr>
                <w:ins w:id="20761" w:author="V2" w:date="2025-04-14T14:19:00Z" w16du:dateUtc="2025-04-14T19:19:00Z"/>
              </w:rPr>
            </w:pPr>
            <w:ins w:id="20762" w:author="V2" w:date="2025-04-14T14:19:00Z" w16du:dateUtc="2025-04-14T19:19:00Z">
              <w:r w:rsidRPr="007F7E2B">
                <w:t>Emission factor for N</w:t>
              </w:r>
              <w:r w:rsidRPr="007F7E2B">
                <w:rPr>
                  <w:vertAlign w:val="subscript"/>
                </w:rPr>
                <w:t>2</w:t>
              </w:r>
              <w:r w:rsidRPr="007F7E2B">
                <w:t xml:space="preserve">O  </w:t>
              </w:r>
            </w:ins>
          </w:p>
        </w:tc>
      </w:tr>
      <w:tr w:rsidR="00C92569" w:rsidRPr="007F7E2B" w14:paraId="03399F73" w14:textId="77777777">
        <w:trPr>
          <w:trHeight w:val="334"/>
          <w:ins w:id="20763"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1E3BED8" w14:textId="77777777" w:rsidR="00C92569" w:rsidRPr="007F7E2B" w:rsidRDefault="00C92569">
            <w:pPr>
              <w:spacing w:line="259" w:lineRule="auto"/>
              <w:rPr>
                <w:ins w:id="20764" w:author="V2" w:date="2025-04-14T14:19:00Z" w16du:dateUtc="2025-04-14T19:19:00Z"/>
              </w:rPr>
            </w:pPr>
            <w:ins w:id="20765"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491D4700" w14:textId="77777777" w:rsidR="00C92569" w:rsidRPr="007F7E2B" w:rsidRDefault="00C92569">
            <w:pPr>
              <w:spacing w:line="259" w:lineRule="auto"/>
              <w:ind w:left="5"/>
              <w:rPr>
                <w:ins w:id="20766" w:author="V2" w:date="2025-04-14T14:19:00Z" w16du:dateUtc="2025-04-14T19:19:00Z"/>
              </w:rPr>
            </w:pPr>
            <w:ins w:id="20767" w:author="V2" w:date="2025-04-14T14:19:00Z" w16du:dateUtc="2025-04-14T19:19:00Z">
              <w:r w:rsidRPr="007F7E2B">
                <w:t xml:space="preserve">  </w:t>
              </w:r>
            </w:ins>
          </w:p>
        </w:tc>
      </w:tr>
    </w:tbl>
    <w:p w14:paraId="54A6A716" w14:textId="77777777" w:rsidR="00C92569" w:rsidRPr="007F7E2B" w:rsidRDefault="00C92569">
      <w:pPr>
        <w:spacing w:line="259" w:lineRule="auto"/>
        <w:ind w:left="720"/>
        <w:rPr>
          <w:ins w:id="20768" w:author="V2" w:date="2025-04-14T14:19:00Z" w16du:dateUtc="2025-04-14T19:19:00Z"/>
        </w:rPr>
      </w:pPr>
      <w:ins w:id="20769" w:author="V2" w:date="2025-04-14T14:19:00Z" w16du:dateUtc="2025-04-14T19:19:00Z">
        <w:r w:rsidRPr="007F7E2B">
          <w:t xml:space="preserve"> </w:t>
        </w:r>
      </w:ins>
    </w:p>
    <w:tbl>
      <w:tblPr>
        <w:tblStyle w:val="TableGrid0"/>
        <w:tblW w:w="9938" w:type="dxa"/>
        <w:tblInd w:w="-12" w:type="dxa"/>
        <w:tblCellMar>
          <w:top w:w="47" w:type="dxa"/>
          <w:left w:w="106" w:type="dxa"/>
          <w:right w:w="115" w:type="dxa"/>
        </w:tblCellMar>
        <w:tblLook w:val="04A0" w:firstRow="1" w:lastRow="0" w:firstColumn="1" w:lastColumn="0" w:noHBand="0" w:noVBand="1"/>
      </w:tblPr>
      <w:tblGrid>
        <w:gridCol w:w="4875"/>
        <w:gridCol w:w="5063"/>
      </w:tblGrid>
      <w:tr w:rsidR="00C92569" w:rsidRPr="007F7E2B" w14:paraId="484C48F4" w14:textId="77777777">
        <w:trPr>
          <w:trHeight w:val="347"/>
          <w:ins w:id="2077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864EC8F" w14:textId="77777777" w:rsidR="00C92569" w:rsidRPr="007F7E2B" w:rsidRDefault="00C92569">
            <w:pPr>
              <w:spacing w:line="259" w:lineRule="auto"/>
              <w:rPr>
                <w:ins w:id="20771" w:author="V2" w:date="2025-04-14T14:19:00Z" w16du:dateUtc="2025-04-14T19:19:00Z"/>
              </w:rPr>
            </w:pPr>
            <w:ins w:id="20772"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72D3F433" w14:textId="77777777" w:rsidR="00C92569" w:rsidRPr="007F7E2B" w:rsidRDefault="00C92569">
            <w:pPr>
              <w:spacing w:line="259" w:lineRule="auto"/>
              <w:ind w:left="5"/>
              <w:rPr>
                <w:ins w:id="20773" w:author="V2" w:date="2025-04-14T14:19:00Z" w16du:dateUtc="2025-04-14T19:19:00Z"/>
              </w:rPr>
            </w:pPr>
            <w:ins w:id="20774" w:author="V2" w:date="2025-04-14T14:19:00Z" w16du:dateUtc="2025-04-14T19:19:00Z">
              <w:r w:rsidRPr="007F7E2B">
                <w:rPr>
                  <w:rFonts w:ascii="Arial" w:eastAsia="Arial" w:hAnsi="Arial" w:cs="Arial"/>
                  <w:i/>
                </w:rPr>
                <w:t>EF</w:t>
              </w:r>
              <w:r w:rsidRPr="007F7E2B">
                <w:rPr>
                  <w:rFonts w:ascii="Arial" w:eastAsia="Arial" w:hAnsi="Arial" w:cs="Arial"/>
                  <w:i/>
                  <w:vertAlign w:val="subscript"/>
                </w:rPr>
                <w:t>CH4</w:t>
              </w:r>
              <w:r w:rsidRPr="007F7E2B">
                <w:rPr>
                  <w:rFonts w:ascii="Arial" w:eastAsia="Arial" w:hAnsi="Arial" w:cs="Arial"/>
                  <w:b/>
                  <w:i/>
                </w:rPr>
                <w:t xml:space="preserve"> </w:t>
              </w:r>
              <w:r w:rsidRPr="007F7E2B">
                <w:rPr>
                  <w:rFonts w:ascii="Arial" w:eastAsia="Arial" w:hAnsi="Arial" w:cs="Arial"/>
                  <w:i/>
                </w:rPr>
                <w:t xml:space="preserve"> </w:t>
              </w:r>
            </w:ins>
          </w:p>
        </w:tc>
      </w:tr>
      <w:tr w:rsidR="00C92569" w:rsidRPr="007F7E2B" w14:paraId="750F83A4" w14:textId="77777777">
        <w:trPr>
          <w:trHeight w:val="335"/>
          <w:ins w:id="2077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31979F5E" w14:textId="77777777" w:rsidR="00C92569" w:rsidRPr="007F7E2B" w:rsidRDefault="00C92569">
            <w:pPr>
              <w:spacing w:line="259" w:lineRule="auto"/>
              <w:rPr>
                <w:ins w:id="20776" w:author="V2" w:date="2025-04-14T14:19:00Z" w16du:dateUtc="2025-04-14T19:19:00Z"/>
              </w:rPr>
            </w:pPr>
            <w:ins w:id="20777"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20C9B41D" w14:textId="77777777" w:rsidR="00C92569" w:rsidRPr="007F7E2B" w:rsidRDefault="00C92569">
            <w:pPr>
              <w:spacing w:line="259" w:lineRule="auto"/>
              <w:ind w:left="5"/>
              <w:rPr>
                <w:ins w:id="20778" w:author="V2" w:date="2025-04-14T14:19:00Z" w16du:dateUtc="2025-04-14T19:19:00Z"/>
              </w:rPr>
            </w:pPr>
            <w:ins w:id="20779" w:author="V2" w:date="2025-04-14T14:19:00Z" w16du:dateUtc="2025-04-14T19:19:00Z">
              <w:r w:rsidRPr="007F7E2B">
                <w:t xml:space="preserve"># </w:t>
              </w:r>
            </w:ins>
          </w:p>
        </w:tc>
      </w:tr>
      <w:tr w:rsidR="00C92569" w:rsidRPr="007F7E2B" w14:paraId="058FD8DD" w14:textId="77777777">
        <w:trPr>
          <w:trHeight w:val="351"/>
          <w:ins w:id="2078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F3A12E0" w14:textId="77777777" w:rsidR="00C92569" w:rsidRPr="007F7E2B" w:rsidRDefault="00C92569">
            <w:pPr>
              <w:spacing w:line="259" w:lineRule="auto"/>
              <w:rPr>
                <w:ins w:id="20781" w:author="V2" w:date="2025-04-14T14:19:00Z" w16du:dateUtc="2025-04-14T19:19:00Z"/>
              </w:rPr>
            </w:pPr>
            <w:ins w:id="20782"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21F31596" w14:textId="77777777" w:rsidR="00C92569" w:rsidRPr="007F7E2B" w:rsidRDefault="00C92569">
            <w:pPr>
              <w:spacing w:line="259" w:lineRule="auto"/>
              <w:ind w:left="5"/>
              <w:rPr>
                <w:ins w:id="20783" w:author="V2" w:date="2025-04-14T14:19:00Z" w16du:dateUtc="2025-04-14T19:19:00Z"/>
              </w:rPr>
            </w:pPr>
            <w:ins w:id="20784" w:author="V2" w:date="2025-04-14T14:19:00Z" w16du:dateUtc="2025-04-14T19:19:00Z">
              <w:r w:rsidRPr="007F7E2B">
                <w:t>Emission factor for CH</w:t>
              </w:r>
              <w:r w:rsidRPr="007F7E2B">
                <w:rPr>
                  <w:vertAlign w:val="subscript"/>
                </w:rPr>
                <w:t>4</w:t>
              </w:r>
              <w:r w:rsidRPr="007F7E2B">
                <w:t xml:space="preserve">  </w:t>
              </w:r>
            </w:ins>
          </w:p>
        </w:tc>
      </w:tr>
      <w:tr w:rsidR="00C92569" w:rsidRPr="007F7E2B" w14:paraId="356F6149" w14:textId="77777777">
        <w:trPr>
          <w:trHeight w:val="335"/>
          <w:ins w:id="2078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A7F40B1" w14:textId="77777777" w:rsidR="00C92569" w:rsidRPr="007F7E2B" w:rsidRDefault="00C92569">
            <w:pPr>
              <w:spacing w:line="259" w:lineRule="auto"/>
              <w:rPr>
                <w:ins w:id="20786" w:author="V2" w:date="2025-04-14T14:19:00Z" w16du:dateUtc="2025-04-14T19:19:00Z"/>
              </w:rPr>
            </w:pPr>
            <w:ins w:id="20787"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7EE1BF28" w14:textId="77777777" w:rsidR="00C92569" w:rsidRPr="007F7E2B" w:rsidRDefault="00C92569">
            <w:pPr>
              <w:spacing w:line="259" w:lineRule="auto"/>
              <w:ind w:left="5"/>
              <w:rPr>
                <w:ins w:id="20788" w:author="V2" w:date="2025-04-14T14:19:00Z" w16du:dateUtc="2025-04-14T19:19:00Z"/>
              </w:rPr>
            </w:pPr>
            <w:ins w:id="20789" w:author="V2" w:date="2025-04-14T14:19:00Z" w16du:dateUtc="2025-04-14T19:19:00Z">
              <w:r w:rsidRPr="007F7E2B">
                <w:t xml:space="preserve">Table 17.2: IPCC GPG LULUCF - Table 3A.1.16 </w:t>
              </w:r>
            </w:ins>
          </w:p>
        </w:tc>
      </w:tr>
      <w:tr w:rsidR="00C92569" w:rsidRPr="007F7E2B" w14:paraId="1E258CF3" w14:textId="77777777">
        <w:trPr>
          <w:trHeight w:val="546"/>
          <w:ins w:id="20790"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0CF3FBD3" w14:textId="77777777" w:rsidR="00C92569" w:rsidRPr="007F7E2B" w:rsidRDefault="00C92569">
            <w:pPr>
              <w:spacing w:line="259" w:lineRule="auto"/>
              <w:rPr>
                <w:ins w:id="20791" w:author="V2" w:date="2025-04-14T14:19:00Z" w16du:dateUtc="2025-04-14T19:19:00Z"/>
              </w:rPr>
            </w:pPr>
            <w:ins w:id="20792"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07107A04" w14:textId="77777777" w:rsidR="00C92569" w:rsidRPr="007F7E2B" w:rsidRDefault="00C92569">
            <w:pPr>
              <w:spacing w:line="259" w:lineRule="auto"/>
              <w:ind w:left="5"/>
              <w:rPr>
                <w:ins w:id="20793" w:author="V2" w:date="2025-04-14T14:19:00Z" w16du:dateUtc="2025-04-14T19:19:00Z"/>
              </w:rPr>
            </w:pPr>
            <w:ins w:id="20794" w:author="V2" w:date="2025-04-14T14:19:00Z" w16du:dateUtc="2025-04-14T19:19:00Z">
              <w:r w:rsidRPr="007F7E2B">
                <w:t>Emission factor for CH</w:t>
              </w:r>
              <w:r w:rsidRPr="007F7E2B">
                <w:rPr>
                  <w:vertAlign w:val="subscript"/>
                </w:rPr>
                <w:t>4</w:t>
              </w:r>
              <w:r w:rsidRPr="007F7E2B">
                <w:t xml:space="preserve">  </w:t>
              </w:r>
            </w:ins>
          </w:p>
        </w:tc>
      </w:tr>
      <w:tr w:rsidR="00C92569" w:rsidRPr="007F7E2B" w14:paraId="5FB21595" w14:textId="77777777">
        <w:trPr>
          <w:trHeight w:val="331"/>
          <w:ins w:id="20795"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219D012C" w14:textId="77777777" w:rsidR="00C92569" w:rsidRPr="007F7E2B" w:rsidRDefault="00C92569">
            <w:pPr>
              <w:spacing w:line="259" w:lineRule="auto"/>
              <w:rPr>
                <w:ins w:id="20796" w:author="V2" w:date="2025-04-14T14:19:00Z" w16du:dateUtc="2025-04-14T19:19:00Z"/>
              </w:rPr>
            </w:pPr>
            <w:ins w:id="20797"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1F42C5FC" w14:textId="77777777" w:rsidR="00C92569" w:rsidRPr="007F7E2B" w:rsidRDefault="00C92569">
            <w:pPr>
              <w:spacing w:line="259" w:lineRule="auto"/>
              <w:ind w:left="5"/>
              <w:rPr>
                <w:ins w:id="20798" w:author="V2" w:date="2025-04-14T14:19:00Z" w16du:dateUtc="2025-04-14T19:19:00Z"/>
              </w:rPr>
            </w:pPr>
            <w:ins w:id="20799" w:author="V2" w:date="2025-04-14T14:19:00Z" w16du:dateUtc="2025-04-14T19:19:00Z">
              <w:r w:rsidRPr="007F7E2B">
                <w:t xml:space="preserve">  </w:t>
              </w:r>
            </w:ins>
          </w:p>
        </w:tc>
      </w:tr>
    </w:tbl>
    <w:p w14:paraId="4DF2E871" w14:textId="77777777" w:rsidR="00C92569" w:rsidRPr="007F7E2B" w:rsidRDefault="00C92569">
      <w:pPr>
        <w:spacing w:line="259" w:lineRule="auto"/>
        <w:ind w:left="720"/>
        <w:rPr>
          <w:ins w:id="20800" w:author="V2" w:date="2025-04-14T14:19:00Z" w16du:dateUtc="2025-04-14T19:19:00Z"/>
        </w:rPr>
      </w:pPr>
      <w:ins w:id="20801" w:author="V2" w:date="2025-04-14T14:19:00Z" w16du:dateUtc="2025-04-14T19:19:00Z">
        <w:r w:rsidRPr="007F7E2B">
          <w:t xml:space="preserve"> </w:t>
        </w:r>
      </w:ins>
    </w:p>
    <w:tbl>
      <w:tblPr>
        <w:tblStyle w:val="TableGrid0"/>
        <w:tblW w:w="9938" w:type="dxa"/>
        <w:tblInd w:w="-12" w:type="dxa"/>
        <w:tblCellMar>
          <w:top w:w="48" w:type="dxa"/>
          <w:left w:w="106" w:type="dxa"/>
          <w:right w:w="115" w:type="dxa"/>
        </w:tblCellMar>
        <w:tblLook w:val="04A0" w:firstRow="1" w:lastRow="0" w:firstColumn="1" w:lastColumn="0" w:noHBand="0" w:noVBand="1"/>
      </w:tblPr>
      <w:tblGrid>
        <w:gridCol w:w="4875"/>
        <w:gridCol w:w="5063"/>
      </w:tblGrid>
      <w:tr w:rsidR="00C92569" w:rsidRPr="007F7E2B" w14:paraId="255F8B76" w14:textId="77777777">
        <w:trPr>
          <w:trHeight w:val="332"/>
          <w:ins w:id="2080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ACC25CB" w14:textId="77777777" w:rsidR="00C92569" w:rsidRPr="007F7E2B" w:rsidRDefault="00C92569">
            <w:pPr>
              <w:spacing w:line="259" w:lineRule="auto"/>
              <w:rPr>
                <w:ins w:id="20803" w:author="V2" w:date="2025-04-14T14:19:00Z" w16du:dateUtc="2025-04-14T19:19:00Z"/>
              </w:rPr>
            </w:pPr>
            <w:ins w:id="20804" w:author="V2" w:date="2025-04-14T14:19:00Z" w16du:dateUtc="2025-04-14T19:19:00Z">
              <w:r w:rsidRPr="007F7E2B">
                <w:rPr>
                  <w:rFonts w:ascii="Arial" w:eastAsia="Arial" w:hAnsi="Arial" w:cs="Arial"/>
                  <w:b/>
                </w:rPr>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04D2C86C" w14:textId="77777777" w:rsidR="00C92569" w:rsidRPr="007F7E2B" w:rsidRDefault="00C92569">
            <w:pPr>
              <w:spacing w:line="259" w:lineRule="auto"/>
              <w:ind w:left="5"/>
              <w:rPr>
                <w:ins w:id="20805" w:author="V2" w:date="2025-04-14T14:19:00Z" w16du:dateUtc="2025-04-14T19:19:00Z"/>
              </w:rPr>
            </w:pPr>
            <w:ins w:id="20806" w:author="V2" w:date="2025-04-14T14:19:00Z" w16du:dateUtc="2025-04-14T19:19:00Z">
              <w:r w:rsidRPr="007F7E2B">
                <w:rPr>
                  <w:rFonts w:ascii="Arial" w:eastAsia="Arial" w:hAnsi="Arial" w:cs="Arial"/>
                  <w:i/>
                </w:rPr>
                <w:t xml:space="preserve">310 </w:t>
              </w:r>
            </w:ins>
          </w:p>
        </w:tc>
      </w:tr>
      <w:tr w:rsidR="00C92569" w:rsidRPr="007F7E2B" w14:paraId="3266432F" w14:textId="77777777">
        <w:trPr>
          <w:trHeight w:val="335"/>
          <w:ins w:id="2080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D75F87F" w14:textId="77777777" w:rsidR="00C92569" w:rsidRPr="007F7E2B" w:rsidRDefault="00C92569">
            <w:pPr>
              <w:spacing w:line="259" w:lineRule="auto"/>
              <w:rPr>
                <w:ins w:id="20808" w:author="V2" w:date="2025-04-14T14:19:00Z" w16du:dateUtc="2025-04-14T19:19:00Z"/>
              </w:rPr>
            </w:pPr>
            <w:ins w:id="20809"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11CAF6AF" w14:textId="77777777" w:rsidR="00C92569" w:rsidRPr="007F7E2B" w:rsidRDefault="00C92569">
            <w:pPr>
              <w:spacing w:line="259" w:lineRule="auto"/>
              <w:ind w:left="5"/>
              <w:rPr>
                <w:ins w:id="20810" w:author="V2" w:date="2025-04-14T14:19:00Z" w16du:dateUtc="2025-04-14T19:19:00Z"/>
              </w:rPr>
            </w:pPr>
            <w:ins w:id="20811" w:author="V2" w:date="2025-04-14T14:19:00Z" w16du:dateUtc="2025-04-14T19:19:00Z">
              <w:r w:rsidRPr="007F7E2B">
                <w:t xml:space="preserve"># </w:t>
              </w:r>
            </w:ins>
          </w:p>
        </w:tc>
      </w:tr>
      <w:tr w:rsidR="00C92569" w:rsidRPr="007F7E2B" w14:paraId="5A38F590" w14:textId="77777777">
        <w:trPr>
          <w:trHeight w:val="350"/>
          <w:ins w:id="2081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182C30FA" w14:textId="77777777" w:rsidR="00C92569" w:rsidRPr="007F7E2B" w:rsidRDefault="00C92569">
            <w:pPr>
              <w:spacing w:line="259" w:lineRule="auto"/>
              <w:rPr>
                <w:ins w:id="20813" w:author="V2" w:date="2025-04-14T14:19:00Z" w16du:dateUtc="2025-04-14T19:19:00Z"/>
              </w:rPr>
            </w:pPr>
            <w:ins w:id="20814"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725FA48F" w14:textId="77777777" w:rsidR="00C92569" w:rsidRPr="007F7E2B" w:rsidRDefault="00C92569">
            <w:pPr>
              <w:spacing w:line="259" w:lineRule="auto"/>
              <w:ind w:left="5"/>
              <w:rPr>
                <w:ins w:id="20815" w:author="V2" w:date="2025-04-14T14:19:00Z" w16du:dateUtc="2025-04-14T19:19:00Z"/>
              </w:rPr>
            </w:pPr>
            <w:ins w:id="20816" w:author="V2" w:date="2025-04-14T14:19:00Z" w16du:dateUtc="2025-04-14T19:19:00Z">
              <w:r w:rsidRPr="007F7E2B">
                <w:t>Global Warming Potential for N</w:t>
              </w:r>
              <w:r w:rsidRPr="007F7E2B">
                <w:rPr>
                  <w:vertAlign w:val="subscript"/>
                </w:rPr>
                <w:t>2</w:t>
              </w:r>
              <w:r w:rsidRPr="007F7E2B">
                <w:t xml:space="preserve">O  </w:t>
              </w:r>
            </w:ins>
          </w:p>
        </w:tc>
      </w:tr>
      <w:tr w:rsidR="00C92569" w:rsidRPr="007F7E2B" w14:paraId="014F8631" w14:textId="77777777">
        <w:trPr>
          <w:trHeight w:val="335"/>
          <w:ins w:id="2081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63179A4" w14:textId="77777777" w:rsidR="00C92569" w:rsidRPr="007F7E2B" w:rsidRDefault="00C92569">
            <w:pPr>
              <w:spacing w:line="259" w:lineRule="auto"/>
              <w:rPr>
                <w:ins w:id="20818" w:author="V2" w:date="2025-04-14T14:19:00Z" w16du:dateUtc="2025-04-14T19:19:00Z"/>
              </w:rPr>
            </w:pPr>
            <w:ins w:id="20819"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43146ABC" w14:textId="77777777" w:rsidR="00C92569" w:rsidRPr="007F7E2B" w:rsidRDefault="00C92569">
            <w:pPr>
              <w:spacing w:line="259" w:lineRule="auto"/>
              <w:ind w:left="5"/>
              <w:rPr>
                <w:ins w:id="20820" w:author="V2" w:date="2025-04-14T14:19:00Z" w16du:dateUtc="2025-04-14T19:19:00Z"/>
              </w:rPr>
            </w:pPr>
            <w:ins w:id="20821" w:author="V2" w:date="2025-04-14T14:19:00Z" w16du:dateUtc="2025-04-14T19:19:00Z">
              <w:r w:rsidRPr="007F7E2B">
                <w:t xml:space="preserve">IPCC </w:t>
              </w:r>
            </w:ins>
          </w:p>
        </w:tc>
      </w:tr>
      <w:tr w:rsidR="00C92569" w:rsidRPr="007F7E2B" w14:paraId="022F227B" w14:textId="77777777">
        <w:trPr>
          <w:trHeight w:val="545"/>
          <w:ins w:id="20822"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2DBBBBF" w14:textId="77777777" w:rsidR="00C92569" w:rsidRPr="007F7E2B" w:rsidRDefault="00C92569">
            <w:pPr>
              <w:spacing w:line="259" w:lineRule="auto"/>
              <w:rPr>
                <w:ins w:id="20823" w:author="V2" w:date="2025-04-14T14:19:00Z" w16du:dateUtc="2025-04-14T19:19:00Z"/>
              </w:rPr>
            </w:pPr>
            <w:ins w:id="20824"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22BE8633" w14:textId="77777777" w:rsidR="00C92569" w:rsidRPr="007F7E2B" w:rsidRDefault="00C92569">
            <w:pPr>
              <w:spacing w:line="259" w:lineRule="auto"/>
              <w:ind w:left="5"/>
              <w:rPr>
                <w:ins w:id="20825" w:author="V2" w:date="2025-04-14T14:19:00Z" w16du:dateUtc="2025-04-14T19:19:00Z"/>
              </w:rPr>
            </w:pPr>
            <w:ins w:id="20826" w:author="V2" w:date="2025-04-14T14:19:00Z" w16du:dateUtc="2025-04-14T19:19:00Z">
              <w:r w:rsidRPr="007F7E2B">
                <w:t xml:space="preserve">Global Warming Potential for N2O  </w:t>
              </w:r>
            </w:ins>
          </w:p>
        </w:tc>
      </w:tr>
      <w:tr w:rsidR="00C92569" w:rsidRPr="007F7E2B" w14:paraId="01E345AE" w14:textId="77777777">
        <w:trPr>
          <w:trHeight w:val="334"/>
          <w:ins w:id="20827"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54A74E4" w14:textId="77777777" w:rsidR="00C92569" w:rsidRPr="007F7E2B" w:rsidRDefault="00C92569">
            <w:pPr>
              <w:spacing w:line="259" w:lineRule="auto"/>
              <w:rPr>
                <w:ins w:id="20828" w:author="V2" w:date="2025-04-14T14:19:00Z" w16du:dateUtc="2025-04-14T19:19:00Z"/>
              </w:rPr>
            </w:pPr>
            <w:ins w:id="20829"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74732F1C" w14:textId="77777777" w:rsidR="00C92569" w:rsidRPr="007F7E2B" w:rsidRDefault="00C92569">
            <w:pPr>
              <w:spacing w:line="259" w:lineRule="auto"/>
              <w:ind w:left="5"/>
              <w:rPr>
                <w:ins w:id="20830" w:author="V2" w:date="2025-04-14T14:19:00Z" w16du:dateUtc="2025-04-14T19:19:00Z"/>
              </w:rPr>
            </w:pPr>
            <w:ins w:id="20831" w:author="V2" w:date="2025-04-14T14:19:00Z" w16du:dateUtc="2025-04-14T19:19:00Z">
              <w:r w:rsidRPr="007F7E2B">
                <w:t xml:space="preserve">  </w:t>
              </w:r>
            </w:ins>
          </w:p>
        </w:tc>
      </w:tr>
    </w:tbl>
    <w:p w14:paraId="06F4C51C" w14:textId="77777777" w:rsidR="00C92569" w:rsidRPr="007F7E2B" w:rsidRDefault="00C92569">
      <w:pPr>
        <w:spacing w:line="259" w:lineRule="auto"/>
        <w:ind w:left="720"/>
        <w:rPr>
          <w:ins w:id="20832" w:author="V2" w:date="2025-04-14T14:19:00Z" w16du:dateUtc="2025-04-14T19:19:00Z"/>
        </w:rPr>
      </w:pPr>
      <w:ins w:id="20833" w:author="V2" w:date="2025-04-14T14:19:00Z" w16du:dateUtc="2025-04-14T19:19:00Z">
        <w:r w:rsidRPr="007F7E2B">
          <w:t xml:space="preserve"> </w:t>
        </w:r>
      </w:ins>
    </w:p>
    <w:tbl>
      <w:tblPr>
        <w:tblStyle w:val="TableGrid0"/>
        <w:tblW w:w="9938" w:type="dxa"/>
        <w:tblInd w:w="-12" w:type="dxa"/>
        <w:tblCellMar>
          <w:top w:w="47" w:type="dxa"/>
          <w:left w:w="106" w:type="dxa"/>
          <w:right w:w="115" w:type="dxa"/>
        </w:tblCellMar>
        <w:tblLook w:val="04A0" w:firstRow="1" w:lastRow="0" w:firstColumn="1" w:lastColumn="0" w:noHBand="0" w:noVBand="1"/>
      </w:tblPr>
      <w:tblGrid>
        <w:gridCol w:w="4875"/>
        <w:gridCol w:w="5063"/>
      </w:tblGrid>
      <w:tr w:rsidR="00C92569" w:rsidRPr="007F7E2B" w14:paraId="190B5C30" w14:textId="77777777">
        <w:trPr>
          <w:trHeight w:val="332"/>
          <w:ins w:id="2083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73A6CAE" w14:textId="77777777" w:rsidR="00C92569" w:rsidRPr="007F7E2B" w:rsidRDefault="00C92569">
            <w:pPr>
              <w:spacing w:line="259" w:lineRule="auto"/>
              <w:rPr>
                <w:ins w:id="20835" w:author="V2" w:date="2025-04-14T14:19:00Z" w16du:dateUtc="2025-04-14T19:19:00Z"/>
              </w:rPr>
            </w:pPr>
            <w:ins w:id="20836" w:author="V2" w:date="2025-04-14T14:19:00Z" w16du:dateUtc="2025-04-14T19:19:00Z">
              <w:r w:rsidRPr="007F7E2B">
                <w:rPr>
                  <w:rFonts w:ascii="Arial" w:eastAsia="Arial" w:hAnsi="Arial" w:cs="Arial"/>
                  <w:b/>
                </w:rPr>
                <w:lastRenderedPageBreak/>
                <w:t xml:space="preserve">Data Unit / Parameter: </w:t>
              </w:r>
            </w:ins>
          </w:p>
        </w:tc>
        <w:tc>
          <w:tcPr>
            <w:tcW w:w="5063" w:type="dxa"/>
            <w:tcBorders>
              <w:top w:val="single" w:sz="8" w:space="0" w:color="000000"/>
              <w:left w:val="single" w:sz="8" w:space="0" w:color="000000"/>
              <w:bottom w:val="single" w:sz="8" w:space="0" w:color="000000"/>
              <w:right w:val="single" w:sz="8" w:space="0" w:color="000000"/>
            </w:tcBorders>
          </w:tcPr>
          <w:p w14:paraId="1768582C" w14:textId="77777777" w:rsidR="00C92569" w:rsidRPr="007F7E2B" w:rsidRDefault="00C92569">
            <w:pPr>
              <w:spacing w:line="259" w:lineRule="auto"/>
              <w:ind w:left="5"/>
              <w:rPr>
                <w:ins w:id="20837" w:author="V2" w:date="2025-04-14T14:19:00Z" w16du:dateUtc="2025-04-14T19:19:00Z"/>
              </w:rPr>
            </w:pPr>
            <w:ins w:id="20838" w:author="V2" w:date="2025-04-14T14:19:00Z" w16du:dateUtc="2025-04-14T19:19:00Z">
              <w:r w:rsidRPr="007F7E2B">
                <w:rPr>
                  <w:rFonts w:ascii="Arial" w:eastAsia="Arial" w:hAnsi="Arial" w:cs="Arial"/>
                  <w:b/>
                  <w:i/>
                </w:rPr>
                <w:t xml:space="preserve"> </w:t>
              </w:r>
              <w:r w:rsidRPr="007F7E2B">
                <w:rPr>
                  <w:rFonts w:ascii="Arial" w:eastAsia="Arial" w:hAnsi="Arial" w:cs="Arial"/>
                  <w:i/>
                </w:rPr>
                <w:t>21</w:t>
              </w:r>
              <w:r w:rsidRPr="007F7E2B">
                <w:rPr>
                  <w:rFonts w:ascii="Arial" w:eastAsia="Arial" w:hAnsi="Arial" w:cs="Arial"/>
                  <w:b/>
                  <w:i/>
                </w:rPr>
                <w:t xml:space="preserve"> </w:t>
              </w:r>
            </w:ins>
          </w:p>
        </w:tc>
      </w:tr>
      <w:tr w:rsidR="00C92569" w:rsidRPr="007F7E2B" w14:paraId="02BB1FD2" w14:textId="77777777">
        <w:trPr>
          <w:trHeight w:val="335"/>
          <w:ins w:id="2083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63DC6CDC" w14:textId="77777777" w:rsidR="00C92569" w:rsidRPr="007F7E2B" w:rsidRDefault="00C92569">
            <w:pPr>
              <w:spacing w:line="259" w:lineRule="auto"/>
              <w:rPr>
                <w:ins w:id="20840" w:author="V2" w:date="2025-04-14T14:19:00Z" w16du:dateUtc="2025-04-14T19:19:00Z"/>
              </w:rPr>
            </w:pPr>
            <w:ins w:id="20841" w:author="V2" w:date="2025-04-14T14:19:00Z" w16du:dateUtc="2025-04-14T19:19:00Z">
              <w:r w:rsidRPr="007F7E2B">
                <w:t xml:space="preserve">Data unit: </w:t>
              </w:r>
            </w:ins>
          </w:p>
        </w:tc>
        <w:tc>
          <w:tcPr>
            <w:tcW w:w="5063" w:type="dxa"/>
            <w:tcBorders>
              <w:top w:val="single" w:sz="8" w:space="0" w:color="000000"/>
              <w:left w:val="single" w:sz="8" w:space="0" w:color="000000"/>
              <w:bottom w:val="single" w:sz="8" w:space="0" w:color="000000"/>
              <w:right w:val="single" w:sz="8" w:space="0" w:color="000000"/>
            </w:tcBorders>
          </w:tcPr>
          <w:p w14:paraId="1A492272" w14:textId="77777777" w:rsidR="00C92569" w:rsidRPr="007F7E2B" w:rsidRDefault="00C92569">
            <w:pPr>
              <w:spacing w:line="259" w:lineRule="auto"/>
              <w:ind w:left="5"/>
              <w:rPr>
                <w:ins w:id="20842" w:author="V2" w:date="2025-04-14T14:19:00Z" w16du:dateUtc="2025-04-14T19:19:00Z"/>
              </w:rPr>
            </w:pPr>
            <w:ins w:id="20843" w:author="V2" w:date="2025-04-14T14:19:00Z" w16du:dateUtc="2025-04-14T19:19:00Z">
              <w:r w:rsidRPr="007F7E2B">
                <w:t xml:space="preserve"># </w:t>
              </w:r>
            </w:ins>
          </w:p>
        </w:tc>
      </w:tr>
      <w:tr w:rsidR="00C92569" w:rsidRPr="007F7E2B" w14:paraId="01CA48BF" w14:textId="77777777">
        <w:trPr>
          <w:trHeight w:val="350"/>
          <w:ins w:id="2084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5FC07BCD" w14:textId="77777777" w:rsidR="00C92569" w:rsidRPr="007F7E2B" w:rsidRDefault="00C92569">
            <w:pPr>
              <w:spacing w:line="259" w:lineRule="auto"/>
              <w:rPr>
                <w:ins w:id="20845" w:author="V2" w:date="2025-04-14T14:19:00Z" w16du:dateUtc="2025-04-14T19:19:00Z"/>
              </w:rPr>
            </w:pPr>
            <w:ins w:id="20846" w:author="V2" w:date="2025-04-14T14:19:00Z" w16du:dateUtc="2025-04-14T19:19:00Z">
              <w:r w:rsidRPr="007F7E2B">
                <w:t xml:space="preserve">Description: </w:t>
              </w:r>
            </w:ins>
          </w:p>
        </w:tc>
        <w:tc>
          <w:tcPr>
            <w:tcW w:w="5063" w:type="dxa"/>
            <w:tcBorders>
              <w:top w:val="single" w:sz="8" w:space="0" w:color="000000"/>
              <w:left w:val="single" w:sz="8" w:space="0" w:color="000000"/>
              <w:bottom w:val="single" w:sz="8" w:space="0" w:color="000000"/>
              <w:right w:val="single" w:sz="8" w:space="0" w:color="000000"/>
            </w:tcBorders>
          </w:tcPr>
          <w:p w14:paraId="765A505F" w14:textId="77777777" w:rsidR="00C92569" w:rsidRPr="007F7E2B" w:rsidRDefault="00C92569">
            <w:pPr>
              <w:spacing w:line="259" w:lineRule="auto"/>
              <w:ind w:left="5"/>
              <w:rPr>
                <w:ins w:id="20847" w:author="V2" w:date="2025-04-14T14:19:00Z" w16du:dateUtc="2025-04-14T19:19:00Z"/>
              </w:rPr>
            </w:pPr>
            <w:ins w:id="20848" w:author="V2" w:date="2025-04-14T14:19:00Z" w16du:dateUtc="2025-04-14T19:19:00Z">
              <w:r w:rsidRPr="007F7E2B">
                <w:t>Global Warming Potential for CH</w:t>
              </w:r>
              <w:r w:rsidRPr="007F7E2B">
                <w:rPr>
                  <w:vertAlign w:val="subscript"/>
                </w:rPr>
                <w:t>4</w:t>
              </w:r>
              <w:r w:rsidRPr="007F7E2B">
                <w:t xml:space="preserve">  </w:t>
              </w:r>
            </w:ins>
          </w:p>
        </w:tc>
      </w:tr>
      <w:tr w:rsidR="00C92569" w:rsidRPr="007F7E2B" w14:paraId="67A50336" w14:textId="77777777">
        <w:trPr>
          <w:trHeight w:val="335"/>
          <w:ins w:id="2084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8558128" w14:textId="77777777" w:rsidR="00C92569" w:rsidRPr="007F7E2B" w:rsidRDefault="00C92569">
            <w:pPr>
              <w:spacing w:line="259" w:lineRule="auto"/>
              <w:rPr>
                <w:ins w:id="20850" w:author="V2" w:date="2025-04-14T14:19:00Z" w16du:dateUtc="2025-04-14T19:19:00Z"/>
              </w:rPr>
            </w:pPr>
            <w:ins w:id="20851" w:author="V2" w:date="2025-04-14T14:19:00Z" w16du:dateUtc="2025-04-14T19:19:00Z">
              <w:r w:rsidRPr="007F7E2B">
                <w:t xml:space="preserve">Source of data: </w:t>
              </w:r>
            </w:ins>
          </w:p>
        </w:tc>
        <w:tc>
          <w:tcPr>
            <w:tcW w:w="5063" w:type="dxa"/>
            <w:tcBorders>
              <w:top w:val="single" w:sz="8" w:space="0" w:color="000000"/>
              <w:left w:val="single" w:sz="8" w:space="0" w:color="000000"/>
              <w:bottom w:val="single" w:sz="8" w:space="0" w:color="000000"/>
              <w:right w:val="single" w:sz="8" w:space="0" w:color="000000"/>
            </w:tcBorders>
          </w:tcPr>
          <w:p w14:paraId="1348B719" w14:textId="77777777" w:rsidR="00C92569" w:rsidRPr="007F7E2B" w:rsidRDefault="00C92569">
            <w:pPr>
              <w:spacing w:line="259" w:lineRule="auto"/>
              <w:ind w:left="5"/>
              <w:rPr>
                <w:ins w:id="20852" w:author="V2" w:date="2025-04-14T14:19:00Z" w16du:dateUtc="2025-04-14T19:19:00Z"/>
              </w:rPr>
            </w:pPr>
            <w:ins w:id="20853" w:author="V2" w:date="2025-04-14T14:19:00Z" w16du:dateUtc="2025-04-14T19:19:00Z">
              <w:r w:rsidRPr="007F7E2B">
                <w:t xml:space="preserve">IPCC </w:t>
              </w:r>
            </w:ins>
          </w:p>
        </w:tc>
      </w:tr>
      <w:tr w:rsidR="00C92569" w:rsidRPr="007F7E2B" w14:paraId="700121FD" w14:textId="77777777">
        <w:trPr>
          <w:trHeight w:val="545"/>
          <w:ins w:id="20854"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4079133F" w14:textId="77777777" w:rsidR="00C92569" w:rsidRPr="007F7E2B" w:rsidRDefault="00C92569">
            <w:pPr>
              <w:spacing w:line="259" w:lineRule="auto"/>
              <w:rPr>
                <w:ins w:id="20855" w:author="V2" w:date="2025-04-14T14:19:00Z" w16du:dateUtc="2025-04-14T19:19:00Z"/>
              </w:rPr>
            </w:pPr>
            <w:ins w:id="20856" w:author="V2" w:date="2025-04-14T14:19:00Z" w16du:dateUtc="2025-04-14T19:19:00Z">
              <w:r w:rsidRPr="007F7E2B">
                <w:t xml:space="preserve">Justification of choice of data or description of measurement methods and procedures applied: </w:t>
              </w:r>
            </w:ins>
          </w:p>
        </w:tc>
        <w:tc>
          <w:tcPr>
            <w:tcW w:w="5063" w:type="dxa"/>
            <w:tcBorders>
              <w:top w:val="single" w:sz="8" w:space="0" w:color="000000"/>
              <w:left w:val="single" w:sz="8" w:space="0" w:color="000000"/>
              <w:bottom w:val="single" w:sz="8" w:space="0" w:color="000000"/>
              <w:right w:val="single" w:sz="8" w:space="0" w:color="000000"/>
            </w:tcBorders>
            <w:vAlign w:val="center"/>
          </w:tcPr>
          <w:p w14:paraId="7FE42F8D" w14:textId="77777777" w:rsidR="00C92569" w:rsidRPr="007F7E2B" w:rsidRDefault="00C92569">
            <w:pPr>
              <w:spacing w:line="259" w:lineRule="auto"/>
              <w:ind w:left="5"/>
              <w:rPr>
                <w:ins w:id="20857" w:author="V2" w:date="2025-04-14T14:19:00Z" w16du:dateUtc="2025-04-14T19:19:00Z"/>
              </w:rPr>
            </w:pPr>
            <w:ins w:id="20858" w:author="V2" w:date="2025-04-14T14:19:00Z" w16du:dateUtc="2025-04-14T19:19:00Z">
              <w:r w:rsidRPr="007F7E2B">
                <w:t>Global Warming Potential for CH</w:t>
              </w:r>
              <w:r w:rsidRPr="007F7E2B">
                <w:rPr>
                  <w:vertAlign w:val="subscript"/>
                </w:rPr>
                <w:t>4</w:t>
              </w:r>
              <w:r w:rsidRPr="007F7E2B">
                <w:t xml:space="preserve">  </w:t>
              </w:r>
            </w:ins>
          </w:p>
        </w:tc>
      </w:tr>
      <w:tr w:rsidR="00C92569" w:rsidRPr="007F7E2B" w14:paraId="0BF3A1B0" w14:textId="77777777">
        <w:trPr>
          <w:trHeight w:val="332"/>
          <w:ins w:id="20859" w:author="V2" w:date="2025-04-14T14:19:00Z" w16du:dateUtc="2025-04-14T19:19:00Z"/>
        </w:trPr>
        <w:tc>
          <w:tcPr>
            <w:tcW w:w="4875" w:type="dxa"/>
            <w:tcBorders>
              <w:top w:val="single" w:sz="8" w:space="0" w:color="000000"/>
              <w:left w:val="single" w:sz="8" w:space="0" w:color="000000"/>
              <w:bottom w:val="single" w:sz="8" w:space="0" w:color="000000"/>
              <w:right w:val="single" w:sz="8" w:space="0" w:color="000000"/>
            </w:tcBorders>
            <w:shd w:val="clear" w:color="auto" w:fill="C2D7E0"/>
          </w:tcPr>
          <w:p w14:paraId="7681EB28" w14:textId="77777777" w:rsidR="00C92569" w:rsidRPr="007F7E2B" w:rsidRDefault="00C92569">
            <w:pPr>
              <w:spacing w:line="259" w:lineRule="auto"/>
              <w:rPr>
                <w:ins w:id="20860" w:author="V2" w:date="2025-04-14T14:19:00Z" w16du:dateUtc="2025-04-14T19:19:00Z"/>
              </w:rPr>
            </w:pPr>
            <w:ins w:id="20861" w:author="V2" w:date="2025-04-14T14:19:00Z" w16du:dateUtc="2025-04-14T19:19:00Z">
              <w:r w:rsidRPr="007F7E2B">
                <w:t xml:space="preserve">Any comment: </w:t>
              </w:r>
            </w:ins>
          </w:p>
        </w:tc>
        <w:tc>
          <w:tcPr>
            <w:tcW w:w="5063" w:type="dxa"/>
            <w:tcBorders>
              <w:top w:val="single" w:sz="8" w:space="0" w:color="000000"/>
              <w:left w:val="single" w:sz="8" w:space="0" w:color="000000"/>
              <w:bottom w:val="single" w:sz="8" w:space="0" w:color="000000"/>
              <w:right w:val="single" w:sz="8" w:space="0" w:color="000000"/>
            </w:tcBorders>
          </w:tcPr>
          <w:p w14:paraId="71274E4C" w14:textId="77777777" w:rsidR="00C92569" w:rsidRPr="007F7E2B" w:rsidRDefault="00C92569">
            <w:pPr>
              <w:spacing w:line="259" w:lineRule="auto"/>
              <w:ind w:left="5"/>
              <w:rPr>
                <w:ins w:id="20862" w:author="V2" w:date="2025-04-14T14:19:00Z" w16du:dateUtc="2025-04-14T19:19:00Z"/>
              </w:rPr>
            </w:pPr>
            <w:ins w:id="20863" w:author="V2" w:date="2025-04-14T14:19:00Z" w16du:dateUtc="2025-04-14T19:19:00Z">
              <w:r w:rsidRPr="007F7E2B">
                <w:t xml:space="preserve">  </w:t>
              </w:r>
            </w:ins>
          </w:p>
        </w:tc>
      </w:tr>
    </w:tbl>
    <w:p w14:paraId="1C8E9BF4" w14:textId="77777777" w:rsidR="00C92569" w:rsidRPr="007F7E2B" w:rsidRDefault="00C92569">
      <w:pPr>
        <w:pStyle w:val="Heading1"/>
        <w:tabs>
          <w:tab w:val="center" w:pos="2963"/>
        </w:tabs>
        <w:ind w:left="-15"/>
        <w:rPr>
          <w:ins w:id="20864" w:author="V2" w:date="2025-04-14T14:19:00Z" w16du:dateUtc="2025-04-14T19:19:00Z"/>
        </w:rPr>
      </w:pPr>
      <w:bookmarkStart w:id="20865" w:name="_Toc174616230"/>
      <w:bookmarkStart w:id="20866" w:name="_Toc174616646"/>
      <w:bookmarkStart w:id="20867" w:name="_Toc180594371"/>
      <w:bookmarkStart w:id="20868" w:name="_Toc180594778"/>
      <w:ins w:id="20869" w:author="V2" w:date="2025-04-14T14:19:00Z" w16du:dateUtc="2025-04-14T19:19:00Z">
        <w:r w:rsidRPr="007F7E2B">
          <w:t xml:space="preserve">7 </w:t>
        </w:r>
        <w:r w:rsidRPr="007F7E2B">
          <w:tab/>
          <w:t>REFERENCES AND OTHER INFORMATION</w:t>
        </w:r>
        <w:bookmarkEnd w:id="20865"/>
        <w:bookmarkEnd w:id="20866"/>
        <w:bookmarkEnd w:id="20867"/>
        <w:bookmarkEnd w:id="20868"/>
        <w:r w:rsidRPr="007F7E2B">
          <w:t xml:space="preserve"> </w:t>
        </w:r>
      </w:ins>
    </w:p>
    <w:p w14:paraId="2601B044" w14:textId="77777777" w:rsidR="00C92569" w:rsidRPr="007F7E2B" w:rsidRDefault="00C92569">
      <w:pPr>
        <w:spacing w:after="271"/>
        <w:ind w:left="-5" w:right="13"/>
        <w:rPr>
          <w:ins w:id="20870" w:author="V2" w:date="2025-04-14T14:19:00Z" w16du:dateUtc="2025-04-14T19:19:00Z"/>
        </w:rPr>
      </w:pPr>
      <w:ins w:id="20871" w:author="V2" w:date="2025-04-14T14:19:00Z" w16du:dateUtc="2025-04-14T19:19:00Z">
        <w:r w:rsidRPr="007F7E2B">
          <w:t xml:space="preserve">IPCC. 1996. Revised Guidelines for National Greenhouse Gas Inventories, http://www.ipccnggip.iges.or.jp/public/gl/invs1.html (Last visited 14-09-2011). </w:t>
        </w:r>
      </w:ins>
    </w:p>
    <w:p w14:paraId="29D3E544" w14:textId="77777777" w:rsidR="00C92569" w:rsidRPr="007F7E2B" w:rsidRDefault="00C92569">
      <w:pPr>
        <w:spacing w:after="168" w:line="262" w:lineRule="auto"/>
        <w:ind w:left="-5"/>
        <w:rPr>
          <w:ins w:id="20872" w:author="V2" w:date="2025-04-14T14:19:00Z" w16du:dateUtc="2025-04-14T19:19:00Z"/>
        </w:rPr>
      </w:pPr>
      <w:ins w:id="20873" w:author="V2" w:date="2025-04-14T14:19:00Z" w16du:dateUtc="2025-04-14T19:19:00Z">
        <w:r w:rsidRPr="007F7E2B">
          <w:t xml:space="preserve">VCS methodology, </w:t>
        </w:r>
        <w:r w:rsidRPr="007F7E2B">
          <w:rPr>
            <w:rFonts w:ascii="Arial" w:eastAsia="Arial" w:hAnsi="Arial" w:cs="Arial"/>
            <w:i/>
          </w:rPr>
          <w:t xml:space="preserve">Methodology for Avoided Unplanned Deforestation VM0015, v1.0 </w:t>
        </w:r>
      </w:ins>
    </w:p>
    <w:p w14:paraId="410F1CE6" w14:textId="77777777" w:rsidR="00C92569" w:rsidRPr="007F7E2B" w:rsidRDefault="00C92569">
      <w:pPr>
        <w:pStyle w:val="Heading1"/>
        <w:spacing w:after="48"/>
        <w:rPr>
          <w:ins w:id="20874" w:author="V2" w:date="2025-04-14T14:19:00Z" w16du:dateUtc="2025-04-14T19:19:00Z"/>
        </w:rPr>
      </w:pPr>
      <w:bookmarkStart w:id="20875" w:name="_Toc174616231"/>
      <w:bookmarkStart w:id="20876" w:name="_Toc174616647"/>
      <w:bookmarkStart w:id="20877" w:name="_Toc180594372"/>
      <w:bookmarkStart w:id="20878" w:name="_Toc180594779"/>
      <w:ins w:id="20879" w:author="V2" w:date="2025-04-14T14:19:00Z" w16du:dateUtc="2025-04-14T19:19:00Z">
        <w:r w:rsidRPr="007F7E2B">
          <w:rPr>
            <w:color w:val="004B6B"/>
          </w:rPr>
          <w:t>DOCUMENT HISTORY</w:t>
        </w:r>
        <w:bookmarkEnd w:id="20875"/>
        <w:bookmarkEnd w:id="20876"/>
        <w:bookmarkEnd w:id="20877"/>
        <w:bookmarkEnd w:id="20878"/>
        <w:r w:rsidRPr="007F7E2B">
          <w:rPr>
            <w:color w:val="004B6B"/>
          </w:rPr>
          <w:t xml:space="preserve"> </w:t>
        </w:r>
      </w:ins>
    </w:p>
    <w:p w14:paraId="7BD46A0F" w14:textId="77777777" w:rsidR="00C92569" w:rsidRPr="007F7E2B" w:rsidRDefault="00C92569">
      <w:pPr>
        <w:spacing w:line="259" w:lineRule="auto"/>
        <w:rPr>
          <w:ins w:id="20880" w:author="V2" w:date="2025-04-14T14:19:00Z" w16du:dateUtc="2025-04-14T19:19:00Z"/>
        </w:rPr>
      </w:pPr>
      <w:ins w:id="20881" w:author="V2" w:date="2025-04-14T14:19:00Z" w16du:dateUtc="2025-04-14T19:19:00Z">
        <w:r w:rsidRPr="007F7E2B">
          <w:rPr>
            <w:color w:val="004B6B"/>
          </w:rPr>
          <w:t xml:space="preserve"> </w:t>
        </w:r>
      </w:ins>
    </w:p>
    <w:tbl>
      <w:tblPr>
        <w:tblStyle w:val="TableGrid0"/>
        <w:tblW w:w="9124" w:type="dxa"/>
        <w:tblInd w:w="-107" w:type="dxa"/>
        <w:tblCellMar>
          <w:top w:w="7" w:type="dxa"/>
          <w:left w:w="107" w:type="dxa"/>
          <w:right w:w="115" w:type="dxa"/>
        </w:tblCellMar>
        <w:tblLook w:val="04A0" w:firstRow="1" w:lastRow="0" w:firstColumn="1" w:lastColumn="0" w:noHBand="0" w:noVBand="1"/>
      </w:tblPr>
      <w:tblGrid>
        <w:gridCol w:w="1103"/>
        <w:gridCol w:w="1480"/>
        <w:gridCol w:w="6541"/>
      </w:tblGrid>
      <w:tr w:rsidR="00C92569" w:rsidRPr="007F7E2B" w14:paraId="604943F4" w14:textId="77777777">
        <w:trPr>
          <w:trHeight w:val="404"/>
          <w:ins w:id="20882"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shd w:val="clear" w:color="auto" w:fill="B6D3E4"/>
          </w:tcPr>
          <w:p w14:paraId="1EF5BEBB" w14:textId="77777777" w:rsidR="00C92569" w:rsidRPr="007F7E2B" w:rsidRDefault="00C92569">
            <w:pPr>
              <w:spacing w:line="259" w:lineRule="auto"/>
              <w:rPr>
                <w:ins w:id="20883" w:author="V2" w:date="2025-04-14T14:19:00Z" w16du:dateUtc="2025-04-14T19:19:00Z"/>
              </w:rPr>
            </w:pPr>
            <w:ins w:id="20884" w:author="V2" w:date="2025-04-14T14:19:00Z" w16du:dateUtc="2025-04-14T19:19:00Z">
              <w:r w:rsidRPr="007F7E2B">
                <w:rPr>
                  <w:rFonts w:ascii="Arial" w:eastAsia="Arial" w:hAnsi="Arial" w:cs="Arial"/>
                  <w:b/>
                </w:rPr>
                <w:t xml:space="preserve">Version </w:t>
              </w:r>
            </w:ins>
          </w:p>
        </w:tc>
        <w:tc>
          <w:tcPr>
            <w:tcW w:w="1487" w:type="dxa"/>
            <w:tcBorders>
              <w:top w:val="single" w:sz="4" w:space="0" w:color="000000"/>
              <w:left w:val="single" w:sz="4" w:space="0" w:color="000000"/>
              <w:bottom w:val="single" w:sz="4" w:space="0" w:color="000000"/>
              <w:right w:val="single" w:sz="4" w:space="0" w:color="000000"/>
            </w:tcBorders>
            <w:shd w:val="clear" w:color="auto" w:fill="B6D3E4"/>
          </w:tcPr>
          <w:p w14:paraId="54A2DA62" w14:textId="77777777" w:rsidR="00C92569" w:rsidRPr="007F7E2B" w:rsidRDefault="00C92569">
            <w:pPr>
              <w:spacing w:line="259" w:lineRule="auto"/>
              <w:ind w:left="1"/>
              <w:rPr>
                <w:ins w:id="20885" w:author="V2" w:date="2025-04-14T14:19:00Z" w16du:dateUtc="2025-04-14T19:19:00Z"/>
              </w:rPr>
            </w:pPr>
            <w:ins w:id="20886" w:author="V2" w:date="2025-04-14T14:19:00Z" w16du:dateUtc="2025-04-14T19:19:00Z">
              <w:r w:rsidRPr="007F7E2B">
                <w:rPr>
                  <w:rFonts w:ascii="Arial" w:eastAsia="Arial" w:hAnsi="Arial" w:cs="Arial"/>
                  <w:b/>
                </w:rPr>
                <w:t xml:space="preserve">Date </w:t>
              </w:r>
            </w:ins>
          </w:p>
        </w:tc>
        <w:tc>
          <w:tcPr>
            <w:tcW w:w="6587" w:type="dxa"/>
            <w:tcBorders>
              <w:top w:val="single" w:sz="4" w:space="0" w:color="000000"/>
              <w:left w:val="single" w:sz="4" w:space="0" w:color="000000"/>
              <w:bottom w:val="single" w:sz="4" w:space="0" w:color="000000"/>
              <w:right w:val="single" w:sz="4" w:space="0" w:color="000000"/>
            </w:tcBorders>
            <w:shd w:val="clear" w:color="auto" w:fill="B6D3E4"/>
          </w:tcPr>
          <w:p w14:paraId="06A0C243" w14:textId="77777777" w:rsidR="00C92569" w:rsidRPr="007F7E2B" w:rsidRDefault="00C92569">
            <w:pPr>
              <w:spacing w:line="259" w:lineRule="auto"/>
              <w:ind w:left="1"/>
              <w:rPr>
                <w:ins w:id="20887" w:author="V2" w:date="2025-04-14T14:19:00Z" w16du:dateUtc="2025-04-14T19:19:00Z"/>
              </w:rPr>
            </w:pPr>
            <w:ins w:id="20888" w:author="V2" w:date="2025-04-14T14:19:00Z" w16du:dateUtc="2025-04-14T19:19:00Z">
              <w:r w:rsidRPr="007F7E2B">
                <w:rPr>
                  <w:rFonts w:ascii="Arial" w:eastAsia="Arial" w:hAnsi="Arial" w:cs="Arial"/>
                  <w:b/>
                </w:rPr>
                <w:t xml:space="preserve">Comment </w:t>
              </w:r>
            </w:ins>
          </w:p>
        </w:tc>
      </w:tr>
      <w:tr w:rsidR="00C92569" w:rsidRPr="007F7E2B" w14:paraId="5DFB20F9" w14:textId="77777777">
        <w:trPr>
          <w:trHeight w:val="366"/>
          <w:ins w:id="20889"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tcPr>
          <w:p w14:paraId="75C0C9A5" w14:textId="77777777" w:rsidR="00C92569" w:rsidRPr="007F7E2B" w:rsidRDefault="00C92569">
            <w:pPr>
              <w:spacing w:line="259" w:lineRule="auto"/>
              <w:rPr>
                <w:ins w:id="20890" w:author="V2" w:date="2025-04-14T14:19:00Z" w16du:dateUtc="2025-04-14T19:19:00Z"/>
              </w:rPr>
            </w:pPr>
            <w:ins w:id="20891" w:author="V2" w:date="2025-04-14T14:19:00Z" w16du:dateUtc="2025-04-14T19:19:00Z">
              <w:r w:rsidRPr="007F7E2B">
                <w:t xml:space="preserve">v1.0 </w:t>
              </w:r>
            </w:ins>
          </w:p>
        </w:tc>
        <w:tc>
          <w:tcPr>
            <w:tcW w:w="1487" w:type="dxa"/>
            <w:tcBorders>
              <w:top w:val="single" w:sz="4" w:space="0" w:color="000000"/>
              <w:left w:val="single" w:sz="4" w:space="0" w:color="000000"/>
              <w:bottom w:val="single" w:sz="4" w:space="0" w:color="000000"/>
              <w:right w:val="single" w:sz="4" w:space="0" w:color="000000"/>
            </w:tcBorders>
          </w:tcPr>
          <w:p w14:paraId="0004AF43" w14:textId="77777777" w:rsidR="00C92569" w:rsidRPr="007F7E2B" w:rsidRDefault="00C92569">
            <w:pPr>
              <w:spacing w:line="259" w:lineRule="auto"/>
              <w:ind w:left="1"/>
              <w:rPr>
                <w:ins w:id="20892" w:author="V2" w:date="2025-04-14T14:19:00Z" w16du:dateUtc="2025-04-14T19:19:00Z"/>
              </w:rPr>
            </w:pPr>
            <w:ins w:id="20893" w:author="V2" w:date="2025-04-14T14:19:00Z" w16du:dateUtc="2025-04-14T19:19:00Z">
              <w:r w:rsidRPr="007F7E2B">
                <w:t xml:space="preserve">16 Nov 2012 </w:t>
              </w:r>
            </w:ins>
          </w:p>
        </w:tc>
        <w:tc>
          <w:tcPr>
            <w:tcW w:w="6587" w:type="dxa"/>
            <w:tcBorders>
              <w:top w:val="single" w:sz="4" w:space="0" w:color="000000"/>
              <w:left w:val="single" w:sz="4" w:space="0" w:color="000000"/>
              <w:bottom w:val="single" w:sz="4" w:space="0" w:color="000000"/>
              <w:right w:val="single" w:sz="4" w:space="0" w:color="000000"/>
            </w:tcBorders>
          </w:tcPr>
          <w:p w14:paraId="4EC45B9B" w14:textId="77777777" w:rsidR="00C92569" w:rsidRPr="007F7E2B" w:rsidRDefault="00C92569">
            <w:pPr>
              <w:spacing w:line="259" w:lineRule="auto"/>
              <w:ind w:left="1"/>
              <w:rPr>
                <w:ins w:id="20894" w:author="V2" w:date="2025-04-14T14:19:00Z" w16du:dateUtc="2025-04-14T19:19:00Z"/>
              </w:rPr>
            </w:pPr>
            <w:ins w:id="20895" w:author="V2" w:date="2025-04-14T14:19:00Z" w16du:dateUtc="2025-04-14T19:19:00Z">
              <w:r w:rsidRPr="007F7E2B">
                <w:t xml:space="preserve">Initial version released </w:t>
              </w:r>
            </w:ins>
          </w:p>
        </w:tc>
      </w:tr>
    </w:tbl>
    <w:p w14:paraId="062CEC18" w14:textId="77777777" w:rsidR="00C92569" w:rsidRPr="007F7E2B" w:rsidRDefault="00C92569">
      <w:pPr>
        <w:spacing w:after="269" w:line="259" w:lineRule="auto"/>
        <w:rPr>
          <w:ins w:id="20896" w:author="V2" w:date="2025-04-14T14:19:00Z" w16du:dateUtc="2025-04-14T19:19:00Z"/>
        </w:rPr>
      </w:pPr>
      <w:ins w:id="20897" w:author="V2" w:date="2025-04-14T14:19:00Z" w16du:dateUtc="2025-04-14T19:19:00Z">
        <w:r w:rsidRPr="007F7E2B">
          <w:t xml:space="preserve"> </w:t>
        </w:r>
      </w:ins>
    </w:p>
    <w:p w14:paraId="0469FCF6" w14:textId="77777777" w:rsidR="00C92569" w:rsidRPr="007F7E2B" w:rsidRDefault="00C92569">
      <w:pPr>
        <w:spacing w:line="259" w:lineRule="auto"/>
        <w:ind w:left="720"/>
        <w:rPr>
          <w:ins w:id="20898" w:author="V2" w:date="2025-04-14T14:19:00Z" w16du:dateUtc="2025-04-14T19:19:00Z"/>
        </w:rPr>
      </w:pPr>
      <w:ins w:id="20899" w:author="V2" w:date="2025-04-14T14:19:00Z" w16du:dateUtc="2025-04-14T19:19:00Z">
        <w:r w:rsidRPr="007F7E2B">
          <w:t xml:space="preserve"> </w:t>
        </w:r>
      </w:ins>
    </w:p>
    <w:p w14:paraId="6B0B48AB" w14:textId="711A0B3B" w:rsidR="00C92569" w:rsidRPr="007F7E2B" w:rsidRDefault="00C92569">
      <w:pPr>
        <w:rPr>
          <w:ins w:id="20900" w:author="V2" w:date="2025-04-14T14:19:00Z" w16du:dateUtc="2025-04-14T19:19:00Z"/>
        </w:rPr>
      </w:pPr>
      <w:ins w:id="20901" w:author="V2" w:date="2025-04-14T14:19:00Z" w16du:dateUtc="2025-04-14T19:19:00Z">
        <w:r w:rsidRPr="007F7E2B">
          <w:br w:type="page"/>
        </w:r>
      </w:ins>
    </w:p>
    <w:p w14:paraId="4F48E191" w14:textId="77777777" w:rsidR="00D46830" w:rsidRPr="007F7E2B" w:rsidRDefault="00D46830">
      <w:pPr>
        <w:spacing w:line="259" w:lineRule="auto"/>
        <w:ind w:left="360"/>
        <w:rPr>
          <w:ins w:id="20902" w:author="V2" w:date="2025-04-14T14:19:00Z" w16du:dateUtc="2025-04-14T19:19:00Z"/>
        </w:rPr>
      </w:pPr>
      <w:ins w:id="20903" w:author="V2" w:date="2025-04-14T14:19:00Z" w16du:dateUtc="2025-04-14T19:19:00Z">
        <w:r w:rsidRPr="007F7E2B">
          <w:rPr>
            <w:rFonts w:ascii="Times New Roman" w:eastAsia="Times New Roman" w:hAnsi="Times New Roman" w:cs="Times New Roman"/>
          </w:rPr>
          <w:lastRenderedPageBreak/>
          <w:t xml:space="preserve"> </w:t>
        </w:r>
      </w:ins>
    </w:p>
    <w:p w14:paraId="3A024E85" w14:textId="77777777" w:rsidR="00D46830" w:rsidRPr="007F7E2B" w:rsidRDefault="00D46830">
      <w:pPr>
        <w:spacing w:after="29" w:line="259" w:lineRule="auto"/>
        <w:ind w:left="431"/>
        <w:jc w:val="center"/>
        <w:rPr>
          <w:ins w:id="20904" w:author="V2" w:date="2025-04-14T14:19:00Z" w16du:dateUtc="2025-04-14T19:19:00Z"/>
        </w:rPr>
      </w:pPr>
      <w:ins w:id="20905" w:author="V2" w:date="2025-04-14T14:19:00Z" w16du:dateUtc="2025-04-14T19:19:00Z">
        <w:r w:rsidRPr="007F7E2B">
          <w:rPr>
            <w:sz w:val="22"/>
          </w:rPr>
          <w:t xml:space="preserve"> </w:t>
        </w:r>
      </w:ins>
    </w:p>
    <w:p w14:paraId="058B0BCD" w14:textId="77777777" w:rsidR="00D46830" w:rsidRPr="007F7E2B" w:rsidRDefault="00D46830">
      <w:pPr>
        <w:spacing w:after="31" w:line="259" w:lineRule="auto"/>
        <w:ind w:left="431"/>
        <w:jc w:val="center"/>
        <w:rPr>
          <w:ins w:id="20906" w:author="V2" w:date="2025-04-14T14:19:00Z" w16du:dateUtc="2025-04-14T19:19:00Z"/>
        </w:rPr>
      </w:pPr>
      <w:ins w:id="20907" w:author="V2" w:date="2025-04-14T14:19:00Z" w16du:dateUtc="2025-04-14T19:19:00Z">
        <w:r w:rsidRPr="007F7E2B">
          <w:rPr>
            <w:rFonts w:ascii="Arial" w:eastAsia="Arial" w:hAnsi="Arial" w:cs="Arial"/>
            <w:i/>
            <w:color w:val="00F873"/>
            <w:sz w:val="22"/>
          </w:rPr>
          <w:t xml:space="preserve"> </w:t>
        </w:r>
      </w:ins>
    </w:p>
    <w:p w14:paraId="425075E3" w14:textId="77777777" w:rsidR="00D46830" w:rsidRPr="007F7E2B" w:rsidRDefault="00D46830">
      <w:pPr>
        <w:spacing w:after="194" w:line="259" w:lineRule="auto"/>
        <w:ind w:left="431"/>
        <w:jc w:val="center"/>
        <w:rPr>
          <w:ins w:id="20908" w:author="V2" w:date="2025-04-14T14:19:00Z" w16du:dateUtc="2025-04-14T19:19:00Z"/>
        </w:rPr>
      </w:pPr>
      <w:ins w:id="20909" w:author="V2" w:date="2025-04-14T14:19:00Z" w16du:dateUtc="2025-04-14T19:19:00Z">
        <w:r w:rsidRPr="007F7E2B">
          <w:rPr>
            <w:rFonts w:ascii="Arial" w:eastAsia="Arial" w:hAnsi="Arial" w:cs="Arial"/>
            <w:i/>
            <w:color w:val="00F873"/>
            <w:sz w:val="22"/>
          </w:rPr>
          <w:t xml:space="preserve"> </w:t>
        </w:r>
      </w:ins>
    </w:p>
    <w:p w14:paraId="23C76B12" w14:textId="180BF8E3" w:rsidR="00D46830" w:rsidRPr="007F7E2B" w:rsidRDefault="00D46830" w:rsidP="006D6ACB">
      <w:pPr>
        <w:spacing w:after="232" w:line="259" w:lineRule="auto"/>
        <w:jc w:val="center"/>
        <w:rPr>
          <w:ins w:id="20910" w:author="V2" w:date="2025-04-14T14:19:00Z" w16du:dateUtc="2025-04-14T19:19:00Z"/>
        </w:rPr>
      </w:pPr>
      <w:bookmarkStart w:id="20911" w:name="TRS_14"/>
      <w:bookmarkEnd w:id="20911"/>
      <w:ins w:id="20912" w:author="V2" w:date="2025-04-14T14:19:00Z" w16du:dateUtc="2025-04-14T19:19:00Z">
        <w:r w:rsidRPr="007F7E2B">
          <w:rPr>
            <w:sz w:val="40"/>
          </w:rPr>
          <w:t>TRS-14</w:t>
        </w:r>
      </w:ins>
    </w:p>
    <w:p w14:paraId="346350B4" w14:textId="77777777" w:rsidR="00D46830" w:rsidRPr="007F7E2B" w:rsidRDefault="00D46830">
      <w:pPr>
        <w:spacing w:after="202" w:line="275" w:lineRule="auto"/>
        <w:jc w:val="center"/>
        <w:rPr>
          <w:ins w:id="20913" w:author="V2" w:date="2025-04-14T14:19:00Z" w16du:dateUtc="2025-04-14T19:19:00Z"/>
        </w:rPr>
      </w:pPr>
      <w:ins w:id="20914" w:author="V2" w:date="2025-04-14T14:19:00Z" w16du:dateUtc="2025-04-14T19:19:00Z">
        <w:r w:rsidRPr="007F7E2B">
          <w:rPr>
            <w:sz w:val="40"/>
          </w:rPr>
          <w:t xml:space="preserve">ESTIMATION OF EMISSIONS FROM  ACTIVITY-SHIFTING LEAKAGE </w:t>
        </w:r>
      </w:ins>
    </w:p>
    <w:p w14:paraId="611BE7F3" w14:textId="77777777" w:rsidR="00D46830" w:rsidRPr="007F7E2B" w:rsidRDefault="00D46830">
      <w:pPr>
        <w:spacing w:after="86" w:line="259" w:lineRule="auto"/>
        <w:ind w:left="481"/>
        <w:jc w:val="center"/>
        <w:rPr>
          <w:ins w:id="20915" w:author="V2" w:date="2025-04-14T14:19:00Z" w16du:dateUtc="2025-04-14T19:19:00Z"/>
        </w:rPr>
      </w:pPr>
      <w:ins w:id="20916" w:author="V2" w:date="2025-04-14T14:19:00Z" w16du:dateUtc="2025-04-14T19:19:00Z">
        <w:r w:rsidRPr="007F7E2B">
          <w:rPr>
            <w:sz w:val="40"/>
          </w:rPr>
          <w:t xml:space="preserve"> </w:t>
        </w:r>
      </w:ins>
    </w:p>
    <w:p w14:paraId="069E37F6" w14:textId="77777777" w:rsidR="00D46830" w:rsidRPr="007F7E2B" w:rsidRDefault="00D46830">
      <w:pPr>
        <w:spacing w:after="218" w:line="259" w:lineRule="auto"/>
        <w:ind w:left="3587" w:right="3209"/>
        <w:jc w:val="center"/>
        <w:rPr>
          <w:ins w:id="20917" w:author="V2" w:date="2025-04-14T14:19:00Z" w16du:dateUtc="2025-04-14T19:19:00Z"/>
        </w:rPr>
      </w:pPr>
      <w:ins w:id="20918" w:author="V2" w:date="2025-04-14T14:19:00Z" w16du:dateUtc="2025-04-14T19:19:00Z">
        <w:r w:rsidRPr="007F7E2B">
          <w:t xml:space="preserve">Version 1.0 </w:t>
        </w:r>
      </w:ins>
    </w:p>
    <w:p w14:paraId="7ED5944E" w14:textId="77777777" w:rsidR="00D46830" w:rsidRPr="007F7E2B" w:rsidRDefault="00D46830">
      <w:pPr>
        <w:spacing w:line="449" w:lineRule="auto"/>
        <w:ind w:left="3587" w:right="3144"/>
        <w:jc w:val="center"/>
        <w:rPr>
          <w:ins w:id="20919" w:author="V2" w:date="2025-04-14T14:19:00Z" w16du:dateUtc="2025-04-14T19:19:00Z"/>
        </w:rPr>
      </w:pPr>
      <w:ins w:id="20920" w:author="V2" w:date="2025-04-14T14:19:00Z" w16du:dateUtc="2025-04-14T19:19:00Z">
        <w:r w:rsidRPr="007F7E2B">
          <w:t xml:space="preserve">16 November 2012 Sectoral Scope 14 </w:t>
        </w:r>
      </w:ins>
    </w:p>
    <w:p w14:paraId="62A78086" w14:textId="77777777" w:rsidR="00D46830" w:rsidRPr="007F7E2B" w:rsidRDefault="00D46830">
      <w:pPr>
        <w:spacing w:after="232" w:line="259" w:lineRule="auto"/>
        <w:ind w:left="481"/>
        <w:jc w:val="center"/>
        <w:rPr>
          <w:ins w:id="20921" w:author="V2" w:date="2025-04-14T14:19:00Z" w16du:dateUtc="2025-04-14T19:19:00Z"/>
        </w:rPr>
      </w:pPr>
      <w:ins w:id="20922" w:author="V2" w:date="2025-04-14T14:19:00Z" w16du:dateUtc="2025-04-14T19:19:00Z">
        <w:r w:rsidRPr="007F7E2B">
          <w:rPr>
            <w:sz w:val="40"/>
          </w:rPr>
          <w:t xml:space="preserve"> </w:t>
        </w:r>
      </w:ins>
    </w:p>
    <w:p w14:paraId="4EFA8F30" w14:textId="688F7426" w:rsidR="00D46830" w:rsidRPr="007F7E2B" w:rsidRDefault="00D46830">
      <w:pPr>
        <w:spacing w:after="59" w:line="259" w:lineRule="auto"/>
        <w:ind w:left="481"/>
        <w:jc w:val="center"/>
        <w:rPr>
          <w:ins w:id="20923" w:author="V2" w:date="2025-04-14T14:19:00Z" w16du:dateUtc="2025-04-14T19:19:00Z"/>
        </w:rPr>
      </w:pPr>
      <w:ins w:id="20924" w:author="V2" w:date="2025-04-14T14:19:00Z" w16du:dateUtc="2025-04-14T19:19:00Z">
        <w:r w:rsidRPr="007F7E2B">
          <w:rPr>
            <w:sz w:val="40"/>
          </w:rPr>
          <w:t xml:space="preserve"> </w:t>
        </w:r>
      </w:ins>
    </w:p>
    <w:p w14:paraId="7D53FD99" w14:textId="77777777" w:rsidR="00D46830" w:rsidRPr="007F7E2B" w:rsidRDefault="00D46830">
      <w:pPr>
        <w:spacing w:after="171" w:line="259" w:lineRule="auto"/>
        <w:ind w:left="430"/>
        <w:jc w:val="center"/>
        <w:rPr>
          <w:ins w:id="20925" w:author="V2" w:date="2025-04-14T14:19:00Z" w16du:dateUtc="2025-04-14T19:19:00Z"/>
        </w:rPr>
      </w:pPr>
      <w:ins w:id="20926" w:author="V2" w:date="2025-04-14T14:19:00Z" w16du:dateUtc="2025-04-14T19:19:00Z">
        <w:r w:rsidRPr="007F7E2B">
          <w:rPr>
            <w:noProof/>
          </w:rPr>
          <w:drawing>
            <wp:inline distT="0" distB="0" distL="0" distR="0" wp14:anchorId="0F8BDC7D" wp14:editId="03965558">
              <wp:extent cx="1526540" cy="435610"/>
              <wp:effectExtent l="0" t="0" r="0" b="0"/>
              <wp:docPr id="498421807" name="Picture 498421807"/>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6"/>
                      <a:stretch>
                        <a:fillRect/>
                      </a:stretch>
                    </pic:blipFill>
                    <pic:spPr>
                      <a:xfrm>
                        <a:off x="0" y="0"/>
                        <a:ext cx="1526540" cy="435610"/>
                      </a:xfrm>
                      <a:prstGeom prst="rect">
                        <a:avLst/>
                      </a:prstGeom>
                    </pic:spPr>
                  </pic:pic>
                </a:graphicData>
              </a:graphic>
            </wp:inline>
          </w:drawing>
        </w:r>
        <w:r w:rsidRPr="007F7E2B">
          <w:rPr>
            <w:sz w:val="22"/>
          </w:rPr>
          <w:t xml:space="preserve"> </w:t>
        </w:r>
      </w:ins>
    </w:p>
    <w:p w14:paraId="1A34DCA2" w14:textId="77777777" w:rsidR="00D46830" w:rsidRPr="007F7E2B" w:rsidRDefault="00D46830">
      <w:pPr>
        <w:spacing w:after="5765" w:line="259" w:lineRule="auto"/>
        <w:ind w:left="2653"/>
        <w:rPr>
          <w:ins w:id="20927" w:author="V2" w:date="2025-04-14T14:19:00Z" w16du:dateUtc="2025-04-14T19:19:00Z"/>
        </w:rPr>
      </w:pPr>
      <w:ins w:id="20928" w:author="V2" w:date="2025-04-14T14:19:00Z" w16du:dateUtc="2025-04-14T19:19:00Z">
        <w:r w:rsidRPr="007F7E2B">
          <w:rPr>
            <w:sz w:val="22"/>
          </w:rPr>
          <w:t>Document Prepared by: The Earth Partners LLC.</w:t>
        </w:r>
        <w:r w:rsidRPr="007F7E2B">
          <w:rPr>
            <w:rFonts w:ascii="Arial" w:eastAsia="Arial" w:hAnsi="Arial" w:cs="Arial"/>
            <w:b/>
          </w:rPr>
          <w:t xml:space="preserve">  </w:t>
        </w:r>
      </w:ins>
    </w:p>
    <w:p w14:paraId="7900E4AD" w14:textId="77777777" w:rsidR="00D46830" w:rsidRPr="007F7E2B" w:rsidRDefault="00D46830">
      <w:pPr>
        <w:spacing w:line="259" w:lineRule="auto"/>
        <w:ind w:left="360"/>
        <w:rPr>
          <w:ins w:id="20929" w:author="V2" w:date="2025-04-14T14:19:00Z" w16du:dateUtc="2025-04-14T19:19:00Z"/>
        </w:rPr>
      </w:pPr>
      <w:ins w:id="20930" w:author="V2" w:date="2025-04-14T14:19:00Z" w16du:dateUtc="2025-04-14T19:19:00Z">
        <w:r w:rsidRPr="007F7E2B">
          <w:rPr>
            <w:sz w:val="22"/>
          </w:rPr>
          <w:lastRenderedPageBreak/>
          <w:t xml:space="preserve"> </w:t>
        </w:r>
      </w:ins>
    </w:p>
    <w:sdt>
      <w:sdtPr>
        <w:id w:val="-1374693778"/>
        <w:docPartObj>
          <w:docPartGallery w:val="Table of Contents"/>
        </w:docPartObj>
      </w:sdtPr>
      <w:sdtEndPr/>
      <w:sdtContent>
        <w:p w14:paraId="3251B909" w14:textId="77777777" w:rsidR="00D46830" w:rsidRPr="007F7E2B" w:rsidRDefault="00D46830">
          <w:pPr>
            <w:spacing w:after="223" w:line="259" w:lineRule="auto"/>
            <w:ind w:left="360"/>
            <w:rPr>
              <w:ins w:id="20931" w:author="V2" w:date="2025-04-14T14:19:00Z" w16du:dateUtc="2025-04-14T19:19:00Z"/>
            </w:rPr>
          </w:pPr>
          <w:ins w:id="20932" w:author="V2" w:date="2025-04-14T14:19:00Z" w16du:dateUtc="2025-04-14T19:19:00Z">
            <w:r w:rsidRPr="007F7E2B">
              <w:rPr>
                <w:rFonts w:ascii="Arial" w:eastAsia="Arial" w:hAnsi="Arial" w:cs="Arial"/>
                <w:b/>
                <w:color w:val="005B82"/>
                <w:sz w:val="22"/>
              </w:rPr>
              <w:t xml:space="preserve"> Table of Contents </w:t>
            </w:r>
          </w:ins>
        </w:p>
        <w:p w14:paraId="04344F3D" w14:textId="77777777" w:rsidR="00D46830" w:rsidRPr="007F7E2B" w:rsidRDefault="00D46830">
          <w:pPr>
            <w:pStyle w:val="TOC1"/>
            <w:tabs>
              <w:tab w:val="right" w:leader="dot" w:pos="9713"/>
            </w:tabs>
            <w:rPr>
              <w:ins w:id="20933" w:author="V2" w:date="2025-04-14T14:19:00Z" w16du:dateUtc="2025-04-14T19:19:00Z"/>
            </w:rPr>
          </w:pPr>
          <w:ins w:id="20934" w:author="V2" w:date="2025-04-14T14:19:00Z" w16du:dateUtc="2025-04-14T19:19:00Z">
            <w:r w:rsidRPr="007F7E2B">
              <w:fldChar w:fldCharType="begin"/>
            </w:r>
            <w:r w:rsidRPr="007F7E2B">
              <w:instrText xml:space="preserve"> TOC \o "1-1" \h \z \u </w:instrText>
            </w:r>
            <w:r w:rsidRPr="007F7E2B">
              <w:fldChar w:fldCharType="separate"/>
            </w:r>
            <w:r>
              <w:fldChar w:fldCharType="begin"/>
            </w:r>
            <w:r>
              <w:instrText>HYPERLINK \l "_Toc20103" \h</w:instrText>
            </w:r>
            <w:r>
              <w:fldChar w:fldCharType="separate"/>
            </w:r>
            <w:r w:rsidRPr="007F7E2B">
              <w:t>1</w:t>
            </w:r>
            <w:r w:rsidRPr="007F7E2B">
              <w:rPr>
                <w:rFonts w:ascii="Arial" w:eastAsia="Arial" w:hAnsi="Arial" w:cs="Arial"/>
                <w:sz w:val="22"/>
              </w:rPr>
              <w:t xml:space="preserve">  </w:t>
            </w:r>
            <w:r w:rsidRPr="007F7E2B">
              <w:t>SOURCES</w:t>
            </w:r>
            <w:r w:rsidRPr="007F7E2B">
              <w:tab/>
            </w:r>
            <w:r w:rsidRPr="007F7E2B">
              <w:fldChar w:fldCharType="begin"/>
            </w:r>
            <w:r w:rsidRPr="007F7E2B">
              <w:instrText>PAGEREF _Toc20103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65D076C7" w14:textId="77777777" w:rsidR="00D46830" w:rsidRPr="007F7E2B" w:rsidRDefault="00D46830">
          <w:pPr>
            <w:pStyle w:val="TOC1"/>
            <w:tabs>
              <w:tab w:val="right" w:leader="dot" w:pos="9713"/>
            </w:tabs>
            <w:rPr>
              <w:ins w:id="20935" w:author="V2" w:date="2025-04-14T14:19:00Z" w16du:dateUtc="2025-04-14T19:19:00Z"/>
            </w:rPr>
          </w:pPr>
          <w:ins w:id="20936" w:author="V2" w:date="2025-04-14T14:19:00Z" w16du:dateUtc="2025-04-14T19:19:00Z">
            <w:r>
              <w:fldChar w:fldCharType="begin"/>
            </w:r>
            <w:r>
              <w:instrText>HYPERLINK \l "_Toc20104" \h</w:instrText>
            </w:r>
            <w:r>
              <w:fldChar w:fldCharType="separate"/>
            </w:r>
            <w:r w:rsidRPr="007F7E2B">
              <w:t>2</w:t>
            </w:r>
            <w:r w:rsidRPr="007F7E2B">
              <w:rPr>
                <w:rFonts w:ascii="Arial" w:eastAsia="Arial" w:hAnsi="Arial" w:cs="Arial"/>
                <w:sz w:val="22"/>
              </w:rPr>
              <w:t xml:space="preserve">  </w:t>
            </w:r>
            <w:r w:rsidRPr="007F7E2B">
              <w:t>SUMMARY DESCRIPTION OF THE MODULE</w:t>
            </w:r>
            <w:r w:rsidRPr="007F7E2B">
              <w:tab/>
            </w:r>
            <w:r w:rsidRPr="007F7E2B">
              <w:fldChar w:fldCharType="begin"/>
            </w:r>
            <w:r w:rsidRPr="007F7E2B">
              <w:instrText>PAGEREF _Toc20104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0969A329" w14:textId="77777777" w:rsidR="00D46830" w:rsidRPr="007F7E2B" w:rsidRDefault="00D46830">
          <w:pPr>
            <w:pStyle w:val="TOC1"/>
            <w:tabs>
              <w:tab w:val="right" w:leader="dot" w:pos="9713"/>
            </w:tabs>
            <w:rPr>
              <w:ins w:id="20937" w:author="V2" w:date="2025-04-14T14:19:00Z" w16du:dateUtc="2025-04-14T19:19:00Z"/>
            </w:rPr>
          </w:pPr>
          <w:ins w:id="20938" w:author="V2" w:date="2025-04-14T14:19:00Z" w16du:dateUtc="2025-04-14T19:19:00Z">
            <w:r>
              <w:fldChar w:fldCharType="begin"/>
            </w:r>
            <w:r>
              <w:instrText>HYPERLINK \l "_Toc20105" \h</w:instrText>
            </w:r>
            <w:r>
              <w:fldChar w:fldCharType="separate"/>
            </w:r>
            <w:r w:rsidRPr="007F7E2B">
              <w:t>3</w:t>
            </w:r>
            <w:r w:rsidRPr="007F7E2B">
              <w:rPr>
                <w:rFonts w:ascii="Arial" w:eastAsia="Arial" w:hAnsi="Arial" w:cs="Arial"/>
                <w:sz w:val="22"/>
              </w:rPr>
              <w:t xml:space="preserve">  </w:t>
            </w:r>
            <w:r w:rsidRPr="007F7E2B">
              <w:t>DEFINITIONS</w:t>
            </w:r>
            <w:r w:rsidRPr="007F7E2B">
              <w:tab/>
            </w:r>
            <w:r w:rsidRPr="007F7E2B">
              <w:fldChar w:fldCharType="begin"/>
            </w:r>
            <w:r w:rsidRPr="007F7E2B">
              <w:instrText>PAGEREF _Toc20105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34A520D4" w14:textId="77777777" w:rsidR="00D46830" w:rsidRPr="007F7E2B" w:rsidRDefault="00D46830">
          <w:pPr>
            <w:pStyle w:val="TOC1"/>
            <w:tabs>
              <w:tab w:val="right" w:leader="dot" w:pos="9713"/>
            </w:tabs>
            <w:rPr>
              <w:ins w:id="20939" w:author="V2" w:date="2025-04-14T14:19:00Z" w16du:dateUtc="2025-04-14T19:19:00Z"/>
            </w:rPr>
          </w:pPr>
          <w:ins w:id="20940" w:author="V2" w:date="2025-04-14T14:19:00Z" w16du:dateUtc="2025-04-14T19:19:00Z">
            <w:r>
              <w:fldChar w:fldCharType="begin"/>
            </w:r>
            <w:r>
              <w:instrText>HYPERLINK \l "_Toc20106" \h</w:instrText>
            </w:r>
            <w:r>
              <w:fldChar w:fldCharType="separate"/>
            </w:r>
            <w:r w:rsidRPr="007F7E2B">
              <w:t>4</w:t>
            </w:r>
            <w:r w:rsidRPr="007F7E2B">
              <w:rPr>
                <w:rFonts w:ascii="Arial" w:eastAsia="Arial" w:hAnsi="Arial" w:cs="Arial"/>
                <w:sz w:val="22"/>
              </w:rPr>
              <w:t xml:space="preserve">  </w:t>
            </w:r>
            <w:r w:rsidRPr="007F7E2B">
              <w:t>APPLICABILITY CONDITIONS</w:t>
            </w:r>
            <w:r w:rsidRPr="007F7E2B">
              <w:tab/>
            </w:r>
            <w:r w:rsidRPr="007F7E2B">
              <w:fldChar w:fldCharType="begin"/>
            </w:r>
            <w:r w:rsidRPr="007F7E2B">
              <w:instrText>PAGEREF _Toc20106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3DE9430D" w14:textId="77777777" w:rsidR="00D46830" w:rsidRPr="007F7E2B" w:rsidRDefault="00D46830">
          <w:pPr>
            <w:pStyle w:val="TOC1"/>
            <w:tabs>
              <w:tab w:val="right" w:leader="dot" w:pos="9713"/>
            </w:tabs>
            <w:rPr>
              <w:ins w:id="20941" w:author="V2" w:date="2025-04-14T14:19:00Z" w16du:dateUtc="2025-04-14T19:19:00Z"/>
            </w:rPr>
          </w:pPr>
          <w:ins w:id="20942" w:author="V2" w:date="2025-04-14T14:19:00Z" w16du:dateUtc="2025-04-14T19:19:00Z">
            <w:r>
              <w:fldChar w:fldCharType="begin"/>
            </w:r>
            <w:r>
              <w:instrText>HYPERLINK \l "_Toc20107" \h</w:instrText>
            </w:r>
            <w:r>
              <w:fldChar w:fldCharType="separate"/>
            </w:r>
            <w:r w:rsidRPr="007F7E2B">
              <w:t>5</w:t>
            </w:r>
            <w:r w:rsidRPr="007F7E2B">
              <w:rPr>
                <w:rFonts w:ascii="Arial" w:eastAsia="Arial" w:hAnsi="Arial" w:cs="Arial"/>
                <w:sz w:val="22"/>
              </w:rPr>
              <w:t xml:space="preserve">  </w:t>
            </w:r>
            <w:r w:rsidRPr="007F7E2B">
              <w:t>PROCEDURES</w:t>
            </w:r>
            <w:r w:rsidRPr="007F7E2B">
              <w:tab/>
            </w:r>
            <w:r w:rsidRPr="007F7E2B">
              <w:fldChar w:fldCharType="begin"/>
            </w:r>
            <w:r w:rsidRPr="007F7E2B">
              <w:instrText>PAGEREF _Toc20107 \h</w:instrText>
            </w:r>
            <w:r w:rsidRPr="007F7E2B">
              <w:fldChar w:fldCharType="separate"/>
            </w:r>
            <w:r w:rsidRPr="007F7E2B">
              <w:rPr>
                <w:rFonts w:ascii="Arial" w:eastAsia="Arial" w:hAnsi="Arial" w:cs="Arial"/>
                <w:color w:val="000000"/>
                <w:sz w:val="20"/>
              </w:rPr>
              <w:t xml:space="preserve">3 </w:t>
            </w:r>
            <w:r w:rsidRPr="007F7E2B">
              <w:fldChar w:fldCharType="end"/>
            </w:r>
            <w:r>
              <w:fldChar w:fldCharType="end"/>
            </w:r>
          </w:ins>
        </w:p>
        <w:p w14:paraId="38BE21FD" w14:textId="77777777" w:rsidR="00D46830" w:rsidRPr="007F7E2B" w:rsidRDefault="00D46830">
          <w:pPr>
            <w:pStyle w:val="TOC1"/>
            <w:tabs>
              <w:tab w:val="right" w:leader="dot" w:pos="9713"/>
            </w:tabs>
            <w:rPr>
              <w:ins w:id="20943" w:author="V2" w:date="2025-04-14T14:19:00Z" w16du:dateUtc="2025-04-14T19:19:00Z"/>
            </w:rPr>
          </w:pPr>
          <w:ins w:id="20944" w:author="V2" w:date="2025-04-14T14:19:00Z" w16du:dateUtc="2025-04-14T19:19:00Z">
            <w:r>
              <w:fldChar w:fldCharType="begin"/>
            </w:r>
            <w:r>
              <w:instrText>HYPERLINK \l "_Toc20108" \h</w:instrText>
            </w:r>
            <w:r>
              <w:fldChar w:fldCharType="separate"/>
            </w:r>
            <w:r w:rsidRPr="007F7E2B">
              <w:t>6</w:t>
            </w:r>
            <w:r w:rsidRPr="007F7E2B">
              <w:rPr>
                <w:rFonts w:ascii="Arial" w:eastAsia="Arial" w:hAnsi="Arial" w:cs="Arial"/>
                <w:sz w:val="22"/>
              </w:rPr>
              <w:t xml:space="preserve">  </w:t>
            </w:r>
            <w:r w:rsidRPr="007F7E2B">
              <w:t>PARAMETERS</w:t>
            </w:r>
            <w:r w:rsidRPr="007F7E2B">
              <w:tab/>
            </w:r>
            <w:r w:rsidRPr="007F7E2B">
              <w:fldChar w:fldCharType="begin"/>
            </w:r>
            <w:r w:rsidRPr="007F7E2B">
              <w:instrText>PAGEREF _Toc20108 \h</w:instrText>
            </w:r>
            <w:r w:rsidRPr="007F7E2B">
              <w:fldChar w:fldCharType="separate"/>
            </w:r>
            <w:r w:rsidRPr="007F7E2B">
              <w:rPr>
                <w:rFonts w:ascii="Arial" w:eastAsia="Arial" w:hAnsi="Arial" w:cs="Arial"/>
                <w:color w:val="000000"/>
                <w:sz w:val="20"/>
              </w:rPr>
              <w:t xml:space="preserve">8 </w:t>
            </w:r>
            <w:r w:rsidRPr="007F7E2B">
              <w:fldChar w:fldCharType="end"/>
            </w:r>
            <w:r>
              <w:fldChar w:fldCharType="end"/>
            </w:r>
          </w:ins>
        </w:p>
        <w:p w14:paraId="712ABFB3" w14:textId="77777777" w:rsidR="00D46830" w:rsidRPr="007F7E2B" w:rsidRDefault="00D46830">
          <w:pPr>
            <w:pStyle w:val="TOC1"/>
            <w:tabs>
              <w:tab w:val="right" w:leader="dot" w:pos="9713"/>
            </w:tabs>
            <w:rPr>
              <w:ins w:id="20945" w:author="V2" w:date="2025-04-14T14:19:00Z" w16du:dateUtc="2025-04-14T19:19:00Z"/>
            </w:rPr>
          </w:pPr>
          <w:ins w:id="20946" w:author="V2" w:date="2025-04-14T14:19:00Z" w16du:dateUtc="2025-04-14T19:19:00Z">
            <w:r>
              <w:fldChar w:fldCharType="begin"/>
            </w:r>
            <w:r>
              <w:instrText>HYPERLINK \l "_Toc20109" \h</w:instrText>
            </w:r>
            <w:r>
              <w:fldChar w:fldCharType="separate"/>
            </w:r>
            <w:r w:rsidRPr="007F7E2B">
              <w:t>7</w:t>
            </w:r>
            <w:r w:rsidRPr="007F7E2B">
              <w:rPr>
                <w:rFonts w:ascii="Arial" w:eastAsia="Arial" w:hAnsi="Arial" w:cs="Arial"/>
                <w:sz w:val="22"/>
              </w:rPr>
              <w:t xml:space="preserve">  </w:t>
            </w:r>
            <w:r w:rsidRPr="007F7E2B">
              <w:t>REFERENCES AND OTHER INFORMATION</w:t>
            </w:r>
            <w:r w:rsidRPr="007F7E2B">
              <w:tab/>
            </w:r>
            <w:r w:rsidRPr="007F7E2B">
              <w:fldChar w:fldCharType="begin"/>
            </w:r>
            <w:r w:rsidRPr="007F7E2B">
              <w:instrText>PAGEREF _Toc20109 \h</w:instrText>
            </w:r>
            <w:r w:rsidRPr="007F7E2B">
              <w:fldChar w:fldCharType="separate"/>
            </w:r>
            <w:r w:rsidRPr="007F7E2B">
              <w:rPr>
                <w:rFonts w:ascii="Arial" w:eastAsia="Arial" w:hAnsi="Arial" w:cs="Arial"/>
                <w:color w:val="000000"/>
                <w:sz w:val="20"/>
              </w:rPr>
              <w:t xml:space="preserve">9 </w:t>
            </w:r>
            <w:r w:rsidRPr="007F7E2B">
              <w:fldChar w:fldCharType="end"/>
            </w:r>
            <w:r>
              <w:fldChar w:fldCharType="end"/>
            </w:r>
          </w:ins>
        </w:p>
        <w:p w14:paraId="1009193C" w14:textId="77777777" w:rsidR="00D46830" w:rsidRPr="007F7E2B" w:rsidRDefault="00D46830">
          <w:pPr>
            <w:rPr>
              <w:ins w:id="20947" w:author="V2" w:date="2025-04-14T14:19:00Z" w16du:dateUtc="2025-04-14T19:19:00Z"/>
            </w:rPr>
          </w:pPr>
          <w:ins w:id="20948" w:author="V2" w:date="2025-04-14T14:19:00Z" w16du:dateUtc="2025-04-14T19:19:00Z">
            <w:r w:rsidRPr="007F7E2B">
              <w:fldChar w:fldCharType="end"/>
            </w:r>
          </w:ins>
        </w:p>
      </w:sdtContent>
    </w:sdt>
    <w:p w14:paraId="4819D928" w14:textId="77777777" w:rsidR="00D46830" w:rsidRPr="007F7E2B" w:rsidRDefault="00D46830">
      <w:pPr>
        <w:spacing w:after="218" w:line="259" w:lineRule="auto"/>
        <w:ind w:left="360"/>
        <w:rPr>
          <w:ins w:id="20949" w:author="V2" w:date="2025-04-14T14:19:00Z" w16du:dateUtc="2025-04-14T19:19:00Z"/>
        </w:rPr>
      </w:pPr>
      <w:ins w:id="20950" w:author="V2" w:date="2025-04-14T14:19:00Z" w16du:dateUtc="2025-04-14T19:19:00Z">
        <w:r w:rsidRPr="007F7E2B">
          <w:rPr>
            <w:sz w:val="22"/>
          </w:rPr>
          <w:t xml:space="preserve"> </w:t>
        </w:r>
      </w:ins>
    </w:p>
    <w:p w14:paraId="22AC9C83" w14:textId="77777777" w:rsidR="00D46830" w:rsidRPr="007F7E2B" w:rsidRDefault="00D46830">
      <w:pPr>
        <w:spacing w:after="218" w:line="259" w:lineRule="auto"/>
        <w:ind w:left="360"/>
        <w:rPr>
          <w:ins w:id="20951" w:author="V2" w:date="2025-04-14T14:19:00Z" w16du:dateUtc="2025-04-14T19:19:00Z"/>
        </w:rPr>
      </w:pPr>
      <w:ins w:id="20952" w:author="V2" w:date="2025-04-14T14:19:00Z" w16du:dateUtc="2025-04-14T19:19:00Z">
        <w:r w:rsidRPr="007F7E2B">
          <w:rPr>
            <w:sz w:val="22"/>
          </w:rPr>
          <w:t xml:space="preserve"> </w:t>
        </w:r>
      </w:ins>
    </w:p>
    <w:p w14:paraId="52FD2448" w14:textId="77777777" w:rsidR="00D46830" w:rsidRPr="007F7E2B" w:rsidRDefault="00D46830">
      <w:pPr>
        <w:spacing w:line="259" w:lineRule="auto"/>
        <w:ind w:left="360"/>
        <w:rPr>
          <w:ins w:id="20953" w:author="V2" w:date="2025-04-14T14:19:00Z" w16du:dateUtc="2025-04-14T19:19:00Z"/>
        </w:rPr>
      </w:pPr>
      <w:ins w:id="20954" w:author="V2" w:date="2025-04-14T14:19:00Z" w16du:dateUtc="2025-04-14T19:19:00Z">
        <w:r w:rsidRPr="007F7E2B">
          <w:rPr>
            <w:sz w:val="22"/>
          </w:rPr>
          <w:t xml:space="preserve"> </w:t>
        </w:r>
        <w:r w:rsidRPr="007F7E2B">
          <w:br w:type="page"/>
        </w:r>
      </w:ins>
    </w:p>
    <w:p w14:paraId="5465BE10" w14:textId="77777777" w:rsidR="00D46830" w:rsidRPr="007F7E2B" w:rsidRDefault="00D46830">
      <w:pPr>
        <w:pStyle w:val="Heading1"/>
        <w:tabs>
          <w:tab w:val="center" w:pos="422"/>
          <w:tab w:val="center" w:pos="1624"/>
        </w:tabs>
        <w:rPr>
          <w:ins w:id="20955" w:author="V2" w:date="2025-04-14T14:19:00Z" w16du:dateUtc="2025-04-14T19:19:00Z"/>
        </w:rPr>
      </w:pPr>
      <w:bookmarkStart w:id="20956" w:name="_Toc20103"/>
      <w:ins w:id="20957" w:author="V2" w:date="2025-04-14T14:19:00Z" w16du:dateUtc="2025-04-14T19:19:00Z">
        <w:r w:rsidRPr="007F7E2B">
          <w:rPr>
            <w:b w:val="0"/>
            <w:color w:val="000000"/>
            <w:sz w:val="22"/>
          </w:rPr>
          <w:lastRenderedPageBreak/>
          <w:tab/>
        </w:r>
        <w:bookmarkStart w:id="20958" w:name="_Toc174616232"/>
        <w:bookmarkStart w:id="20959" w:name="_Toc174616648"/>
        <w:bookmarkStart w:id="20960" w:name="_Toc180594373"/>
        <w:bookmarkStart w:id="20961" w:name="_Toc180594780"/>
        <w:r w:rsidRPr="007F7E2B">
          <w:rPr>
            <w:color w:val="365F91"/>
          </w:rPr>
          <w:t>1</w:t>
        </w:r>
        <w:r w:rsidRPr="007F7E2B">
          <w:rPr>
            <w:rFonts w:ascii="Arial" w:eastAsia="Arial" w:hAnsi="Arial" w:cs="Arial"/>
            <w:color w:val="365F91"/>
          </w:rPr>
          <w:t xml:space="preserve"> </w:t>
        </w:r>
        <w:r w:rsidRPr="007F7E2B">
          <w:rPr>
            <w:rFonts w:ascii="Arial" w:eastAsia="Arial" w:hAnsi="Arial" w:cs="Arial"/>
            <w:color w:val="365F91"/>
          </w:rPr>
          <w:tab/>
        </w:r>
        <w:r w:rsidRPr="007F7E2B">
          <w:t>SOURCES</w:t>
        </w:r>
        <w:bookmarkEnd w:id="20958"/>
        <w:bookmarkEnd w:id="20959"/>
        <w:bookmarkEnd w:id="20960"/>
        <w:bookmarkEnd w:id="20961"/>
        <w:r w:rsidRPr="007F7E2B">
          <w:t xml:space="preserve"> </w:t>
        </w:r>
        <w:bookmarkEnd w:id="20956"/>
      </w:ins>
    </w:p>
    <w:p w14:paraId="5E3958D5" w14:textId="77777777" w:rsidR="00D46830" w:rsidRPr="007F7E2B" w:rsidRDefault="00D46830">
      <w:pPr>
        <w:spacing w:after="264" w:line="265" w:lineRule="auto"/>
        <w:ind w:left="355"/>
        <w:rPr>
          <w:ins w:id="20962" w:author="V2" w:date="2025-04-14T14:19:00Z" w16du:dateUtc="2025-04-14T19:19:00Z"/>
        </w:rPr>
      </w:pPr>
      <w:ins w:id="20963" w:author="V2" w:date="2025-04-14T14:19:00Z" w16du:dateUtc="2025-04-14T19:19:00Z">
        <w:r w:rsidRPr="007F7E2B">
          <w:t xml:space="preserve">VCS methodology, </w:t>
        </w:r>
        <w:r w:rsidRPr="007F7E2B">
          <w:rPr>
            <w:rFonts w:ascii="Arial" w:eastAsia="Arial" w:hAnsi="Arial" w:cs="Arial"/>
            <w:i/>
          </w:rPr>
          <w:t>VM0015 Methodology for Avoided Unplanned Deforestation</w:t>
        </w:r>
        <w:r w:rsidRPr="007F7E2B">
          <w:rPr>
            <w:vertAlign w:val="superscript"/>
          </w:rPr>
          <w:footnoteReference w:id="23"/>
        </w:r>
        <w:r w:rsidRPr="007F7E2B">
          <w:t xml:space="preserve">   </w:t>
        </w:r>
      </w:ins>
    </w:p>
    <w:p w14:paraId="5911C83B" w14:textId="77777777" w:rsidR="00D46830" w:rsidRPr="007F7E2B" w:rsidRDefault="00D46830">
      <w:pPr>
        <w:spacing w:after="427" w:line="265" w:lineRule="auto"/>
        <w:ind w:left="355"/>
        <w:rPr>
          <w:ins w:id="20965" w:author="V2" w:date="2025-04-14T14:19:00Z" w16du:dateUtc="2025-04-14T19:19:00Z"/>
        </w:rPr>
      </w:pPr>
      <w:ins w:id="20966" w:author="V2" w:date="2025-04-14T14:19:00Z" w16du:dateUtc="2025-04-14T19:19:00Z">
        <w:r w:rsidRPr="007F7E2B">
          <w:t xml:space="preserve">CDM methodology, </w:t>
        </w:r>
        <w:r w:rsidRPr="007F7E2B">
          <w:rPr>
            <w:rFonts w:ascii="Arial" w:eastAsia="Arial" w:hAnsi="Arial" w:cs="Arial"/>
            <w:i/>
          </w:rPr>
          <w:t>AR-AM 0004 Reforestation or afforestation of land currently under agricultural use</w:t>
        </w:r>
        <w:r w:rsidRPr="007F7E2B">
          <w:t>.</w:t>
        </w:r>
        <w:r w:rsidRPr="007F7E2B">
          <w:rPr>
            <w:vertAlign w:val="superscript"/>
          </w:rPr>
          <w:footnoteReference w:id="24"/>
        </w:r>
        <w:r w:rsidRPr="007F7E2B">
          <w:t xml:space="preserve"> </w:t>
        </w:r>
      </w:ins>
    </w:p>
    <w:p w14:paraId="1A3B6C02" w14:textId="77777777" w:rsidR="00D46830" w:rsidRPr="007F7E2B" w:rsidRDefault="00D46830">
      <w:pPr>
        <w:pStyle w:val="Heading1"/>
        <w:tabs>
          <w:tab w:val="center" w:pos="422"/>
          <w:tab w:val="center" w:pos="3373"/>
        </w:tabs>
        <w:rPr>
          <w:ins w:id="20968" w:author="V2" w:date="2025-04-14T14:19:00Z" w16du:dateUtc="2025-04-14T19:19:00Z"/>
        </w:rPr>
      </w:pPr>
      <w:bookmarkStart w:id="20969" w:name="_Toc20104"/>
      <w:ins w:id="20970" w:author="V2" w:date="2025-04-14T14:19:00Z" w16du:dateUtc="2025-04-14T19:19:00Z">
        <w:r w:rsidRPr="007F7E2B">
          <w:rPr>
            <w:b w:val="0"/>
            <w:color w:val="000000"/>
            <w:sz w:val="22"/>
          </w:rPr>
          <w:tab/>
        </w:r>
        <w:bookmarkStart w:id="20971" w:name="_Toc174616233"/>
        <w:bookmarkStart w:id="20972" w:name="_Toc174616649"/>
        <w:bookmarkStart w:id="20973" w:name="_Toc180594374"/>
        <w:bookmarkStart w:id="20974" w:name="_Toc180594781"/>
        <w:r w:rsidRPr="007F7E2B">
          <w:rPr>
            <w:color w:val="365F91"/>
          </w:rPr>
          <w:t>2</w:t>
        </w:r>
        <w:r w:rsidRPr="007F7E2B">
          <w:rPr>
            <w:rFonts w:ascii="Arial" w:eastAsia="Arial" w:hAnsi="Arial" w:cs="Arial"/>
            <w:color w:val="365F91"/>
          </w:rPr>
          <w:t xml:space="preserve"> </w:t>
        </w:r>
        <w:r w:rsidRPr="007F7E2B">
          <w:rPr>
            <w:rFonts w:ascii="Arial" w:eastAsia="Arial" w:hAnsi="Arial" w:cs="Arial"/>
            <w:color w:val="365F91"/>
          </w:rPr>
          <w:tab/>
        </w:r>
        <w:r w:rsidRPr="007F7E2B">
          <w:t>SUMMARY DESCRIPTION OF THE MODULE</w:t>
        </w:r>
        <w:bookmarkEnd w:id="20971"/>
        <w:bookmarkEnd w:id="20972"/>
        <w:bookmarkEnd w:id="20973"/>
        <w:bookmarkEnd w:id="20974"/>
        <w:r w:rsidRPr="007F7E2B">
          <w:t xml:space="preserve"> </w:t>
        </w:r>
        <w:bookmarkEnd w:id="20969"/>
      </w:ins>
    </w:p>
    <w:p w14:paraId="74AB43C4" w14:textId="77777777" w:rsidR="00D46830" w:rsidRPr="007F7E2B" w:rsidRDefault="00D46830">
      <w:pPr>
        <w:spacing w:after="435"/>
        <w:ind w:left="355"/>
        <w:rPr>
          <w:ins w:id="20975" w:author="V2" w:date="2025-04-14T14:19:00Z" w16du:dateUtc="2025-04-14T19:19:00Z"/>
        </w:rPr>
      </w:pPr>
      <w:ins w:id="20976" w:author="V2" w:date="2025-04-14T14:19:00Z" w16du:dateUtc="2025-04-14T19:19:00Z">
        <w:r w:rsidRPr="007F7E2B">
          <w:t xml:space="preserve">This module provides two possible approaches to the estimation of emissions resulting from activityshifting to areas outside of the project area, resulting in the emission of GHGs from carbon pools. </w:t>
        </w:r>
      </w:ins>
    </w:p>
    <w:p w14:paraId="6953BB80" w14:textId="77777777" w:rsidR="00D46830" w:rsidRPr="007F7E2B" w:rsidRDefault="00D46830">
      <w:pPr>
        <w:pStyle w:val="Heading1"/>
        <w:tabs>
          <w:tab w:val="center" w:pos="422"/>
          <w:tab w:val="center" w:pos="1778"/>
        </w:tabs>
        <w:rPr>
          <w:ins w:id="20977" w:author="V2" w:date="2025-04-14T14:19:00Z" w16du:dateUtc="2025-04-14T19:19:00Z"/>
        </w:rPr>
      </w:pPr>
      <w:bookmarkStart w:id="20978" w:name="_Toc20105"/>
      <w:ins w:id="20979" w:author="V2" w:date="2025-04-14T14:19:00Z" w16du:dateUtc="2025-04-14T19:19:00Z">
        <w:r w:rsidRPr="007F7E2B">
          <w:rPr>
            <w:b w:val="0"/>
            <w:color w:val="000000"/>
            <w:sz w:val="22"/>
          </w:rPr>
          <w:tab/>
        </w:r>
        <w:bookmarkStart w:id="20980" w:name="_Toc174616234"/>
        <w:bookmarkStart w:id="20981" w:name="_Toc174616650"/>
        <w:bookmarkStart w:id="20982" w:name="_Toc180594375"/>
        <w:bookmarkStart w:id="20983" w:name="_Toc180594782"/>
        <w:r w:rsidRPr="007F7E2B">
          <w:rPr>
            <w:color w:val="365F91"/>
          </w:rPr>
          <w:t>3</w:t>
        </w:r>
        <w:r w:rsidRPr="007F7E2B">
          <w:rPr>
            <w:rFonts w:ascii="Arial" w:eastAsia="Arial" w:hAnsi="Arial" w:cs="Arial"/>
            <w:color w:val="365F91"/>
          </w:rPr>
          <w:t xml:space="preserve"> </w:t>
        </w:r>
        <w:r w:rsidRPr="007F7E2B">
          <w:rPr>
            <w:rFonts w:ascii="Arial" w:eastAsia="Arial" w:hAnsi="Arial" w:cs="Arial"/>
            <w:color w:val="365F91"/>
          </w:rPr>
          <w:tab/>
        </w:r>
        <w:r w:rsidRPr="007F7E2B">
          <w:t>DEFINITIONS</w:t>
        </w:r>
        <w:bookmarkEnd w:id="20980"/>
        <w:bookmarkEnd w:id="20981"/>
        <w:bookmarkEnd w:id="20982"/>
        <w:bookmarkEnd w:id="20983"/>
        <w:r w:rsidRPr="007F7E2B">
          <w:t xml:space="preserve"> </w:t>
        </w:r>
        <w:bookmarkEnd w:id="20978"/>
      </w:ins>
    </w:p>
    <w:tbl>
      <w:tblPr>
        <w:tblStyle w:val="TableGrid0"/>
        <w:tblW w:w="9125" w:type="dxa"/>
        <w:tblInd w:w="468" w:type="dxa"/>
        <w:tblLook w:val="04A0" w:firstRow="1" w:lastRow="0" w:firstColumn="1" w:lastColumn="0" w:noHBand="0" w:noVBand="1"/>
      </w:tblPr>
      <w:tblGrid>
        <w:gridCol w:w="2614"/>
        <w:gridCol w:w="6511"/>
      </w:tblGrid>
      <w:tr w:rsidR="00D46830" w:rsidRPr="007F7E2B" w14:paraId="5194C34F" w14:textId="77777777">
        <w:trPr>
          <w:trHeight w:val="629"/>
          <w:ins w:id="20984" w:author="V2" w:date="2025-04-14T14:19:00Z" w16du:dateUtc="2025-04-14T19:19:00Z"/>
        </w:trPr>
        <w:tc>
          <w:tcPr>
            <w:tcW w:w="2614" w:type="dxa"/>
            <w:tcBorders>
              <w:top w:val="nil"/>
              <w:left w:val="nil"/>
              <w:bottom w:val="nil"/>
              <w:right w:val="nil"/>
            </w:tcBorders>
          </w:tcPr>
          <w:p w14:paraId="4C4CFCBC" w14:textId="77777777" w:rsidR="00D46830" w:rsidRPr="007F7E2B" w:rsidRDefault="00D46830">
            <w:pPr>
              <w:spacing w:line="259" w:lineRule="auto"/>
              <w:rPr>
                <w:ins w:id="20985" w:author="V2" w:date="2025-04-14T14:19:00Z" w16du:dateUtc="2025-04-14T19:19:00Z"/>
              </w:rPr>
            </w:pPr>
            <w:ins w:id="20986" w:author="V2" w:date="2025-04-14T14:19:00Z" w16du:dateUtc="2025-04-14T19:19:00Z">
              <w:r w:rsidRPr="007F7E2B">
                <w:rPr>
                  <w:rFonts w:ascii="Arial" w:eastAsia="Arial" w:hAnsi="Arial" w:cs="Arial"/>
                  <w:b/>
                </w:rPr>
                <w:t xml:space="preserve">Agent: </w:t>
              </w:r>
            </w:ins>
          </w:p>
        </w:tc>
        <w:tc>
          <w:tcPr>
            <w:tcW w:w="6511" w:type="dxa"/>
            <w:tcBorders>
              <w:top w:val="nil"/>
              <w:left w:val="nil"/>
              <w:bottom w:val="nil"/>
              <w:right w:val="nil"/>
            </w:tcBorders>
          </w:tcPr>
          <w:p w14:paraId="40888CF7" w14:textId="77777777" w:rsidR="00D46830" w:rsidRPr="007F7E2B" w:rsidRDefault="00D46830">
            <w:pPr>
              <w:spacing w:line="259" w:lineRule="auto"/>
              <w:ind w:left="266"/>
              <w:rPr>
                <w:ins w:id="20987" w:author="V2" w:date="2025-04-14T14:19:00Z" w16du:dateUtc="2025-04-14T19:19:00Z"/>
              </w:rPr>
            </w:pPr>
            <w:ins w:id="20988" w:author="V2" w:date="2025-04-14T14:19:00Z" w16du:dateUtc="2025-04-14T19:19:00Z">
              <w:r w:rsidRPr="007F7E2B">
                <w:t xml:space="preserve">A person or organization undertaking actions which impact the management of carbon pools and emissions. </w:t>
              </w:r>
            </w:ins>
          </w:p>
        </w:tc>
      </w:tr>
      <w:tr w:rsidR="00D46830" w:rsidRPr="007F7E2B" w14:paraId="1725A5D0" w14:textId="77777777">
        <w:trPr>
          <w:trHeight w:val="769"/>
          <w:ins w:id="20989" w:author="V2" w:date="2025-04-14T14:19:00Z" w16du:dateUtc="2025-04-14T19:19:00Z"/>
        </w:trPr>
        <w:tc>
          <w:tcPr>
            <w:tcW w:w="2614" w:type="dxa"/>
            <w:tcBorders>
              <w:top w:val="nil"/>
              <w:left w:val="nil"/>
              <w:bottom w:val="nil"/>
              <w:right w:val="nil"/>
            </w:tcBorders>
          </w:tcPr>
          <w:p w14:paraId="531596E6" w14:textId="77777777" w:rsidR="00D46830" w:rsidRPr="007F7E2B" w:rsidRDefault="00D46830">
            <w:pPr>
              <w:spacing w:line="259" w:lineRule="auto"/>
              <w:rPr>
                <w:ins w:id="20990" w:author="V2" w:date="2025-04-14T14:19:00Z" w16du:dateUtc="2025-04-14T19:19:00Z"/>
              </w:rPr>
            </w:pPr>
            <w:ins w:id="20991" w:author="V2" w:date="2025-04-14T14:19:00Z" w16du:dateUtc="2025-04-14T19:19:00Z">
              <w:r w:rsidRPr="007F7E2B">
                <w:rPr>
                  <w:rFonts w:ascii="Arial" w:eastAsia="Arial" w:hAnsi="Arial" w:cs="Arial"/>
                  <w:b/>
                </w:rPr>
                <w:t xml:space="preserve">Leakage Zone: </w:t>
              </w:r>
            </w:ins>
          </w:p>
        </w:tc>
        <w:tc>
          <w:tcPr>
            <w:tcW w:w="6511" w:type="dxa"/>
            <w:tcBorders>
              <w:top w:val="nil"/>
              <w:left w:val="nil"/>
              <w:bottom w:val="nil"/>
              <w:right w:val="nil"/>
            </w:tcBorders>
            <w:vAlign w:val="center"/>
          </w:tcPr>
          <w:p w14:paraId="7E4AD04A" w14:textId="77777777" w:rsidR="00D46830" w:rsidRPr="007F7E2B" w:rsidRDefault="00D46830">
            <w:pPr>
              <w:spacing w:line="259" w:lineRule="auto"/>
              <w:ind w:left="266"/>
              <w:rPr>
                <w:ins w:id="20992" w:author="V2" w:date="2025-04-14T14:19:00Z" w16du:dateUtc="2025-04-14T19:19:00Z"/>
              </w:rPr>
            </w:pPr>
            <w:ins w:id="20993" w:author="V2" w:date="2025-04-14T14:19:00Z" w16du:dateUtc="2025-04-14T19:19:00Z">
              <w:r w:rsidRPr="007F7E2B">
                <w:t xml:space="preserve">Zone in which leakage is expected to occur and must therefore be monitored.  </w:t>
              </w:r>
            </w:ins>
          </w:p>
        </w:tc>
      </w:tr>
      <w:tr w:rsidR="00D46830" w:rsidRPr="007F7E2B" w14:paraId="18102F5E" w14:textId="77777777">
        <w:trPr>
          <w:trHeight w:val="768"/>
          <w:ins w:id="20994" w:author="V2" w:date="2025-04-14T14:19:00Z" w16du:dateUtc="2025-04-14T19:19:00Z"/>
        </w:trPr>
        <w:tc>
          <w:tcPr>
            <w:tcW w:w="2614" w:type="dxa"/>
            <w:tcBorders>
              <w:top w:val="nil"/>
              <w:left w:val="nil"/>
              <w:bottom w:val="nil"/>
              <w:right w:val="nil"/>
            </w:tcBorders>
          </w:tcPr>
          <w:p w14:paraId="1A56EB04" w14:textId="77777777" w:rsidR="00D46830" w:rsidRPr="007F7E2B" w:rsidRDefault="00D46830">
            <w:pPr>
              <w:spacing w:line="259" w:lineRule="auto"/>
              <w:rPr>
                <w:ins w:id="20995" w:author="V2" w:date="2025-04-14T14:19:00Z" w16du:dateUtc="2025-04-14T19:19:00Z"/>
              </w:rPr>
            </w:pPr>
            <w:ins w:id="20996" w:author="V2" w:date="2025-04-14T14:19:00Z" w16du:dateUtc="2025-04-14T19:19:00Z">
              <w:r w:rsidRPr="007F7E2B">
                <w:rPr>
                  <w:rFonts w:ascii="Arial" w:eastAsia="Arial" w:hAnsi="Arial" w:cs="Arial"/>
                  <w:b/>
                </w:rPr>
                <w:t xml:space="preserve">Project Area: </w:t>
              </w:r>
            </w:ins>
          </w:p>
        </w:tc>
        <w:tc>
          <w:tcPr>
            <w:tcW w:w="6511" w:type="dxa"/>
            <w:tcBorders>
              <w:top w:val="nil"/>
              <w:left w:val="nil"/>
              <w:bottom w:val="nil"/>
              <w:right w:val="nil"/>
            </w:tcBorders>
            <w:vAlign w:val="center"/>
          </w:tcPr>
          <w:p w14:paraId="1382B2C0" w14:textId="77777777" w:rsidR="00D46830" w:rsidRPr="007F7E2B" w:rsidRDefault="00D46830">
            <w:pPr>
              <w:spacing w:line="259" w:lineRule="auto"/>
              <w:ind w:left="266"/>
              <w:rPr>
                <w:ins w:id="20997" w:author="V2" w:date="2025-04-14T14:19:00Z" w16du:dateUtc="2025-04-14T19:19:00Z"/>
              </w:rPr>
            </w:pPr>
            <w:ins w:id="20998" w:author="V2" w:date="2025-04-14T14:19:00Z" w16du:dateUtc="2025-04-14T19:19:00Z">
              <w:r w:rsidRPr="007F7E2B">
                <w:t xml:space="preserve">The area of land on which the project proponent will undertake project activities. </w:t>
              </w:r>
            </w:ins>
          </w:p>
        </w:tc>
      </w:tr>
      <w:tr w:rsidR="00D46830" w:rsidRPr="007F7E2B" w14:paraId="411BFC95" w14:textId="77777777">
        <w:trPr>
          <w:trHeight w:val="1299"/>
          <w:ins w:id="20999" w:author="V2" w:date="2025-04-14T14:19:00Z" w16du:dateUtc="2025-04-14T19:19:00Z"/>
        </w:trPr>
        <w:tc>
          <w:tcPr>
            <w:tcW w:w="2614" w:type="dxa"/>
            <w:tcBorders>
              <w:top w:val="nil"/>
              <w:left w:val="nil"/>
              <w:bottom w:val="nil"/>
              <w:right w:val="nil"/>
            </w:tcBorders>
          </w:tcPr>
          <w:p w14:paraId="3FF5E4CB" w14:textId="77777777" w:rsidR="00D46830" w:rsidRPr="007F7E2B" w:rsidRDefault="00D46830">
            <w:pPr>
              <w:spacing w:line="259" w:lineRule="auto"/>
              <w:rPr>
                <w:ins w:id="21000" w:author="V2" w:date="2025-04-14T14:19:00Z" w16du:dateUtc="2025-04-14T19:19:00Z"/>
              </w:rPr>
            </w:pPr>
            <w:ins w:id="21001" w:author="V2" w:date="2025-04-14T14:19:00Z" w16du:dateUtc="2025-04-14T19:19:00Z">
              <w:r w:rsidRPr="007F7E2B">
                <w:rPr>
                  <w:rFonts w:ascii="Arial" w:eastAsia="Arial" w:hAnsi="Arial" w:cs="Arial"/>
                  <w:b/>
                </w:rPr>
                <w:t xml:space="preserve">Reasonably Attributable: </w:t>
              </w:r>
            </w:ins>
          </w:p>
        </w:tc>
        <w:tc>
          <w:tcPr>
            <w:tcW w:w="6511" w:type="dxa"/>
            <w:tcBorders>
              <w:top w:val="nil"/>
              <w:left w:val="nil"/>
              <w:bottom w:val="nil"/>
              <w:right w:val="nil"/>
            </w:tcBorders>
            <w:vAlign w:val="center"/>
          </w:tcPr>
          <w:p w14:paraId="575709B3" w14:textId="77777777" w:rsidR="00D46830" w:rsidRPr="007F7E2B" w:rsidRDefault="00D46830">
            <w:pPr>
              <w:spacing w:line="259" w:lineRule="auto"/>
              <w:ind w:left="266"/>
              <w:rPr>
                <w:ins w:id="21002" w:author="V2" w:date="2025-04-14T14:19:00Z" w16du:dateUtc="2025-04-14T19:19:00Z"/>
              </w:rPr>
            </w:pPr>
            <w:ins w:id="21003" w:author="V2" w:date="2025-04-14T14:19:00Z" w16du:dateUtc="2025-04-14T19:19:00Z">
              <w:r w:rsidRPr="007F7E2B">
                <w:t xml:space="preserve">The change or effect occurs as result of a chain of causal events linking the change or effect to an event, or to the actions of an agent. Each of the causal events or conditions in the chain must be caused by the previous event in the chain with a probability greater than 50%. </w:t>
              </w:r>
            </w:ins>
          </w:p>
        </w:tc>
      </w:tr>
      <w:tr w:rsidR="00D46830" w:rsidRPr="007F7E2B" w14:paraId="0A4931EF" w14:textId="77777777">
        <w:trPr>
          <w:trHeight w:val="2217"/>
          <w:ins w:id="21004" w:author="V2" w:date="2025-04-14T14:19:00Z" w16du:dateUtc="2025-04-14T19:19:00Z"/>
        </w:trPr>
        <w:tc>
          <w:tcPr>
            <w:tcW w:w="2614" w:type="dxa"/>
            <w:tcBorders>
              <w:top w:val="nil"/>
              <w:left w:val="nil"/>
              <w:bottom w:val="nil"/>
              <w:right w:val="nil"/>
            </w:tcBorders>
          </w:tcPr>
          <w:p w14:paraId="69B5B0D3" w14:textId="77777777" w:rsidR="00D46830" w:rsidRPr="007F7E2B" w:rsidRDefault="00D46830">
            <w:pPr>
              <w:spacing w:line="259" w:lineRule="auto"/>
              <w:rPr>
                <w:ins w:id="21005" w:author="V2" w:date="2025-04-14T14:19:00Z" w16du:dateUtc="2025-04-14T19:19:00Z"/>
              </w:rPr>
            </w:pPr>
            <w:ins w:id="21006" w:author="V2" w:date="2025-04-14T14:19:00Z" w16du:dateUtc="2025-04-14T19:19:00Z">
              <w:r w:rsidRPr="007F7E2B">
                <w:rPr>
                  <w:rFonts w:ascii="Arial" w:eastAsia="Arial" w:hAnsi="Arial" w:cs="Arial"/>
                  <w:b/>
                </w:rPr>
                <w:t xml:space="preserve">Significant: </w:t>
              </w:r>
            </w:ins>
          </w:p>
        </w:tc>
        <w:tc>
          <w:tcPr>
            <w:tcW w:w="6511" w:type="dxa"/>
            <w:tcBorders>
              <w:top w:val="nil"/>
              <w:left w:val="nil"/>
              <w:bottom w:val="nil"/>
              <w:right w:val="nil"/>
            </w:tcBorders>
            <w:vAlign w:val="bottom"/>
          </w:tcPr>
          <w:p w14:paraId="7A4D808A" w14:textId="77777777" w:rsidR="00D46830" w:rsidRPr="007F7E2B" w:rsidRDefault="00D46830">
            <w:pPr>
              <w:spacing w:line="259" w:lineRule="auto"/>
              <w:ind w:left="266"/>
              <w:rPr>
                <w:ins w:id="21007" w:author="V2" w:date="2025-04-14T14:19:00Z" w16du:dateUtc="2025-04-14T19:19:00Z"/>
              </w:rPr>
            </w:pPr>
            <w:ins w:id="21008" w:author="V2" w:date="2025-04-14T14:19:00Z" w16du:dateUtc="2025-04-14T19:19:00Z">
              <w:r w:rsidRPr="007F7E2B">
                <w:t xml:space="preserve">A pool or source is significant if it does not meet the criteria for being deemed </w:t>
              </w:r>
              <w:r w:rsidRPr="007F7E2B">
                <w:rPr>
                  <w:rFonts w:ascii="Arial" w:eastAsia="Arial" w:hAnsi="Arial" w:cs="Arial"/>
                  <w:i/>
                </w:rPr>
                <w:t>de minimis</w:t>
              </w:r>
              <w:r w:rsidRPr="007F7E2B">
                <w:t xml:space="preserve">.  Specific carbon pools and GHG sources, including carbon pools and GHG sources that cause project and leakage emissions, may be deemed </w:t>
              </w:r>
              <w:r w:rsidRPr="007F7E2B">
                <w:rPr>
                  <w:rFonts w:ascii="Arial" w:eastAsia="Arial" w:hAnsi="Arial" w:cs="Arial"/>
                  <w:i/>
                </w:rPr>
                <w:t>de minimis</w:t>
              </w:r>
              <w:r w:rsidRPr="007F7E2B">
                <w:t xml:space="preserve"> and do not have to be accounted for if together the omitted decrease in carbon stocks (in carbon pools) or increase in GHG </w:t>
              </w:r>
              <w:r w:rsidRPr="007F7E2B">
                <w:lastRenderedPageBreak/>
                <w:t xml:space="preserve">emissions (from GHG sources) amounts to less than five percent of the total GHG benefit generated by the project.  </w:t>
              </w:r>
            </w:ins>
          </w:p>
        </w:tc>
      </w:tr>
    </w:tbl>
    <w:p w14:paraId="350D64C8" w14:textId="77777777" w:rsidR="00D46830" w:rsidRPr="007F7E2B" w:rsidRDefault="00D46830">
      <w:pPr>
        <w:spacing w:after="410" w:line="259" w:lineRule="auto"/>
        <w:ind w:left="360"/>
        <w:rPr>
          <w:ins w:id="21009" w:author="V2" w:date="2025-04-14T14:19:00Z" w16du:dateUtc="2025-04-14T19:19:00Z"/>
        </w:rPr>
      </w:pPr>
      <w:ins w:id="21010" w:author="V2" w:date="2025-04-14T14:19:00Z" w16du:dateUtc="2025-04-14T19:19:00Z">
        <w:r w:rsidRPr="007F7E2B">
          <w:rPr>
            <w:sz w:val="22"/>
          </w:rPr>
          <w:lastRenderedPageBreak/>
          <w:t xml:space="preserve"> </w:t>
        </w:r>
      </w:ins>
    </w:p>
    <w:p w14:paraId="5DE02705" w14:textId="77777777" w:rsidR="00D46830" w:rsidRPr="007F7E2B" w:rsidRDefault="00D46830">
      <w:pPr>
        <w:pStyle w:val="Heading1"/>
        <w:tabs>
          <w:tab w:val="center" w:pos="422"/>
          <w:tab w:val="center" w:pos="2634"/>
        </w:tabs>
        <w:rPr>
          <w:ins w:id="21011" w:author="V2" w:date="2025-04-14T14:19:00Z" w16du:dateUtc="2025-04-14T19:19:00Z"/>
        </w:rPr>
      </w:pPr>
      <w:bookmarkStart w:id="21012" w:name="_Toc20106"/>
      <w:ins w:id="21013" w:author="V2" w:date="2025-04-14T14:19:00Z" w16du:dateUtc="2025-04-14T19:19:00Z">
        <w:r w:rsidRPr="007F7E2B">
          <w:rPr>
            <w:b w:val="0"/>
            <w:color w:val="000000"/>
            <w:sz w:val="22"/>
          </w:rPr>
          <w:tab/>
        </w:r>
        <w:bookmarkStart w:id="21014" w:name="_Toc174616235"/>
        <w:bookmarkStart w:id="21015" w:name="_Toc174616651"/>
        <w:bookmarkStart w:id="21016" w:name="_Toc180594376"/>
        <w:bookmarkStart w:id="21017" w:name="_Toc180594783"/>
        <w:r w:rsidRPr="007F7E2B">
          <w:rPr>
            <w:color w:val="365F91"/>
          </w:rPr>
          <w:t>4</w:t>
        </w:r>
        <w:r w:rsidRPr="007F7E2B">
          <w:rPr>
            <w:rFonts w:ascii="Arial" w:eastAsia="Arial" w:hAnsi="Arial" w:cs="Arial"/>
            <w:color w:val="365F91"/>
          </w:rPr>
          <w:t xml:space="preserve"> </w:t>
        </w:r>
        <w:r w:rsidRPr="007F7E2B">
          <w:rPr>
            <w:rFonts w:ascii="Arial" w:eastAsia="Arial" w:hAnsi="Arial" w:cs="Arial"/>
            <w:color w:val="365F91"/>
          </w:rPr>
          <w:tab/>
        </w:r>
        <w:r w:rsidRPr="007F7E2B">
          <w:t>APPLICABILITY CONDITIONS</w:t>
        </w:r>
        <w:bookmarkEnd w:id="21014"/>
        <w:bookmarkEnd w:id="21015"/>
        <w:bookmarkEnd w:id="21016"/>
        <w:bookmarkEnd w:id="21017"/>
        <w:r w:rsidRPr="007F7E2B">
          <w:t xml:space="preserve"> </w:t>
        </w:r>
        <w:bookmarkEnd w:id="21012"/>
      </w:ins>
    </w:p>
    <w:p w14:paraId="7B45C6E6" w14:textId="77777777" w:rsidR="00D46830" w:rsidRPr="007F7E2B" w:rsidRDefault="00D46830">
      <w:pPr>
        <w:ind w:left="355"/>
        <w:rPr>
          <w:ins w:id="21018" w:author="V2" w:date="2025-04-14T14:19:00Z" w16du:dateUtc="2025-04-14T19:19:00Z"/>
        </w:rPr>
      </w:pPr>
      <w:ins w:id="21019" w:author="V2" w:date="2025-04-14T14:19:00Z" w16du:dateUtc="2025-04-14T19:19:00Z">
        <w:r w:rsidRPr="007F7E2B">
          <w:t xml:space="preserve">None </w:t>
        </w:r>
      </w:ins>
    </w:p>
    <w:p w14:paraId="3EEC6ED3" w14:textId="77777777" w:rsidR="00D46830" w:rsidRPr="007F7E2B" w:rsidRDefault="00D46830">
      <w:pPr>
        <w:pStyle w:val="Heading1"/>
        <w:tabs>
          <w:tab w:val="center" w:pos="422"/>
          <w:tab w:val="center" w:pos="1856"/>
        </w:tabs>
        <w:rPr>
          <w:ins w:id="21020" w:author="V2" w:date="2025-04-14T14:19:00Z" w16du:dateUtc="2025-04-14T19:19:00Z"/>
        </w:rPr>
      </w:pPr>
      <w:bookmarkStart w:id="21021" w:name="_Toc20107"/>
      <w:ins w:id="21022" w:author="V2" w:date="2025-04-14T14:19:00Z" w16du:dateUtc="2025-04-14T19:19:00Z">
        <w:r w:rsidRPr="007F7E2B">
          <w:rPr>
            <w:b w:val="0"/>
            <w:color w:val="000000"/>
            <w:sz w:val="22"/>
          </w:rPr>
          <w:tab/>
        </w:r>
        <w:bookmarkStart w:id="21023" w:name="_Toc174616236"/>
        <w:bookmarkStart w:id="21024" w:name="_Toc174616652"/>
        <w:bookmarkStart w:id="21025" w:name="_Toc180594377"/>
        <w:bookmarkStart w:id="21026" w:name="_Toc180594784"/>
        <w:r w:rsidRPr="007F7E2B">
          <w:rPr>
            <w:color w:val="365F91"/>
          </w:rPr>
          <w:t>5</w:t>
        </w:r>
        <w:r w:rsidRPr="007F7E2B">
          <w:rPr>
            <w:rFonts w:ascii="Arial" w:eastAsia="Arial" w:hAnsi="Arial" w:cs="Arial"/>
            <w:color w:val="365F91"/>
          </w:rPr>
          <w:t xml:space="preserve"> </w:t>
        </w:r>
        <w:r w:rsidRPr="007F7E2B">
          <w:rPr>
            <w:rFonts w:ascii="Arial" w:eastAsia="Arial" w:hAnsi="Arial" w:cs="Arial"/>
            <w:color w:val="365F91"/>
          </w:rPr>
          <w:tab/>
        </w:r>
        <w:r w:rsidRPr="007F7E2B">
          <w:t>PROCEDURES</w:t>
        </w:r>
        <w:bookmarkEnd w:id="21023"/>
        <w:bookmarkEnd w:id="21024"/>
        <w:bookmarkEnd w:id="21025"/>
        <w:bookmarkEnd w:id="21026"/>
        <w:r w:rsidRPr="007F7E2B">
          <w:t xml:space="preserve"> </w:t>
        </w:r>
        <w:bookmarkEnd w:id="21021"/>
      </w:ins>
    </w:p>
    <w:p w14:paraId="0F646581" w14:textId="77777777" w:rsidR="00D46830" w:rsidRPr="007F7E2B" w:rsidRDefault="00D46830">
      <w:pPr>
        <w:spacing w:line="259" w:lineRule="auto"/>
        <w:ind w:left="372"/>
        <w:rPr>
          <w:ins w:id="21027" w:author="V2" w:date="2025-04-14T14:19:00Z" w16du:dateUtc="2025-04-14T19:19:00Z"/>
        </w:rPr>
      </w:pPr>
      <w:ins w:id="21028" w:author="V2" w:date="2025-04-14T14:19:00Z" w16du:dateUtc="2025-04-14T19:19:00Z">
        <w:r w:rsidRPr="007F7E2B">
          <w:rPr>
            <w:rFonts w:ascii="Arial" w:eastAsia="Arial" w:hAnsi="Arial" w:cs="Arial"/>
            <w:b/>
          </w:rPr>
          <w:t xml:space="preserve">Introduction: </w:t>
        </w:r>
      </w:ins>
    </w:p>
    <w:p w14:paraId="1996B8F8" w14:textId="77777777" w:rsidR="00D46830" w:rsidRPr="007F7E2B" w:rsidRDefault="00D46830">
      <w:pPr>
        <w:spacing w:line="259" w:lineRule="auto"/>
        <w:ind w:left="360"/>
        <w:rPr>
          <w:ins w:id="21029" w:author="V2" w:date="2025-04-14T14:19:00Z" w16du:dateUtc="2025-04-14T19:19:00Z"/>
        </w:rPr>
      </w:pPr>
      <w:ins w:id="21030" w:author="V2" w:date="2025-04-14T14:19:00Z" w16du:dateUtc="2025-04-14T19:19:00Z">
        <w:r w:rsidRPr="007F7E2B">
          <w:t xml:space="preserve"> </w:t>
        </w:r>
      </w:ins>
    </w:p>
    <w:p w14:paraId="4642B0ED" w14:textId="05A5110E" w:rsidR="00D46830" w:rsidRPr="007F7E2B" w:rsidRDefault="00D46830">
      <w:pPr>
        <w:ind w:left="355"/>
        <w:rPr>
          <w:ins w:id="21031" w:author="V2" w:date="2025-04-14T14:19:00Z" w16du:dateUtc="2025-04-14T19:19:00Z"/>
        </w:rPr>
      </w:pPr>
      <w:ins w:id="21032" w:author="V2" w:date="2025-04-14T14:19:00Z" w16du:dateUtc="2025-04-14T19:19:00Z">
        <w:r w:rsidRPr="007F7E2B">
          <w:t>Only leakage which results in changes in carbon pools or carbon emissions from specific areas outside of the project area</w:t>
        </w:r>
        <w:r w:rsidRPr="007F7E2B">
          <w:rPr>
            <w:rFonts w:ascii="Arial" w:eastAsia="Arial" w:hAnsi="Arial" w:cs="Arial"/>
            <w:i/>
          </w:rPr>
          <w:t xml:space="preserve"> </w:t>
        </w:r>
        <w:r w:rsidRPr="007F7E2B">
          <w:t xml:space="preserve">are assessed using this module. Thus, for instance, market leakage, where emissions may result from changes in price or other market signals caused by implementation of the project, but where the physical location of the emissions cannot be identified, is not estimated using this module.  This module also does not account for emissions from power equipment outside the project area, since those emissions are accounted in the module </w:t>
        </w:r>
        <w:r w:rsidR="00111949" w:rsidRPr="007F7E2B">
          <w:rPr>
            <w:rFonts w:ascii="Arial" w:eastAsia="Arial" w:hAnsi="Arial" w:cs="Arial"/>
            <w:i/>
          </w:rPr>
          <w:t>TRS-12</w:t>
        </w:r>
        <w:r w:rsidRPr="007F7E2B">
          <w:rPr>
            <w:rFonts w:ascii="Arial" w:eastAsia="Arial" w:hAnsi="Arial" w:cs="Arial"/>
            <w:i/>
          </w:rPr>
          <w:t xml:space="preserve"> Estimation of Emissions from Power Equipment</w:t>
        </w:r>
        <w:r w:rsidRPr="007F7E2B">
          <w:t xml:space="preserve">. </w:t>
        </w:r>
      </w:ins>
    </w:p>
    <w:p w14:paraId="078A3BBC" w14:textId="77777777" w:rsidR="00D46830" w:rsidRPr="007F7E2B" w:rsidRDefault="00D46830">
      <w:pPr>
        <w:spacing w:line="259" w:lineRule="auto"/>
        <w:ind w:left="360"/>
        <w:rPr>
          <w:ins w:id="21033" w:author="V2" w:date="2025-04-14T14:19:00Z" w16du:dateUtc="2025-04-14T19:19:00Z"/>
        </w:rPr>
      </w:pPr>
      <w:ins w:id="21034" w:author="V2" w:date="2025-04-14T14:19:00Z" w16du:dateUtc="2025-04-14T19:19:00Z">
        <w:r w:rsidRPr="007F7E2B">
          <w:t xml:space="preserve"> </w:t>
        </w:r>
      </w:ins>
    </w:p>
    <w:p w14:paraId="5D224149" w14:textId="56E3BA41" w:rsidR="00D46830" w:rsidRPr="007F7E2B" w:rsidRDefault="00D46830">
      <w:pPr>
        <w:ind w:left="355"/>
        <w:rPr>
          <w:ins w:id="21035" w:author="V2" w:date="2025-04-14T14:19:00Z" w16du:dateUtc="2025-04-14T19:19:00Z"/>
        </w:rPr>
      </w:pPr>
      <w:ins w:id="21036" w:author="V2" w:date="2025-04-14T14:19:00Z" w16du:dateUtc="2025-04-14T19:19:00Z">
        <w:r w:rsidRPr="007F7E2B">
          <w:t xml:space="preserve">This module provides methods to estimate emissions due to activity-shifting leakage under the project scenario. It is possible that some similar changes (for instance movement of populations to other areas, clearance by local actors of areas outside the project area, etc.) might also have occurred under the baseline scenario, due to causes not associated with the project. In such cases, these changes under the baseline scenario must be projected using the module </w:t>
        </w:r>
        <w:r w:rsidR="00111949" w:rsidRPr="007F7E2B">
          <w:rPr>
            <w:rFonts w:ascii="Arial" w:eastAsia="Arial" w:hAnsi="Arial" w:cs="Arial"/>
            <w:i/>
          </w:rPr>
          <w:t>TRS-2</w:t>
        </w:r>
        <w:r w:rsidRPr="007F7E2B">
          <w:rPr>
            <w:rFonts w:ascii="Arial" w:eastAsia="Arial" w:hAnsi="Arial" w:cs="Arial"/>
            <w:i/>
          </w:rPr>
          <w:t xml:space="preserve"> Methods to Project Future Conditions</w:t>
        </w:r>
        <w:r w:rsidRPr="007F7E2B">
          <w:t xml:space="preserve">, and deducted from those found using the methods in this module. </w:t>
        </w:r>
      </w:ins>
    </w:p>
    <w:p w14:paraId="062F6AE2" w14:textId="77777777" w:rsidR="00D46830" w:rsidRPr="007F7E2B" w:rsidRDefault="00D46830">
      <w:pPr>
        <w:spacing w:line="259" w:lineRule="auto"/>
        <w:ind w:left="360"/>
        <w:rPr>
          <w:ins w:id="21037" w:author="V2" w:date="2025-04-14T14:19:00Z" w16du:dateUtc="2025-04-14T19:19:00Z"/>
        </w:rPr>
      </w:pPr>
      <w:ins w:id="21038" w:author="V2" w:date="2025-04-14T14:19:00Z" w16du:dateUtc="2025-04-14T19:19:00Z">
        <w:r w:rsidRPr="007F7E2B">
          <w:t xml:space="preserve"> </w:t>
        </w:r>
      </w:ins>
    </w:p>
    <w:p w14:paraId="64242003" w14:textId="77777777" w:rsidR="00D46830" w:rsidRPr="007F7E2B" w:rsidRDefault="00D46830">
      <w:pPr>
        <w:ind w:left="355"/>
        <w:rPr>
          <w:ins w:id="21039" w:author="V2" w:date="2025-04-14T14:19:00Z" w16du:dateUtc="2025-04-14T19:19:00Z"/>
        </w:rPr>
      </w:pPr>
      <w:ins w:id="21040" w:author="V2" w:date="2025-04-14T14:19:00Z" w16du:dateUtc="2025-04-14T19:19:00Z">
        <w:r w:rsidRPr="007F7E2B">
          <w:t>This module provides two possible approaches to identifying the amount of project area</w:t>
        </w:r>
        <w:r w:rsidRPr="007F7E2B">
          <w:rPr>
            <w:rFonts w:ascii="Arial" w:eastAsia="Arial" w:hAnsi="Arial" w:cs="Arial"/>
            <w:i/>
          </w:rPr>
          <w:t xml:space="preserve"> </w:t>
        </w:r>
        <w:r w:rsidRPr="007F7E2B">
          <w:t xml:space="preserve">activity-shifting: </w:t>
        </w:r>
      </w:ins>
    </w:p>
    <w:p w14:paraId="58ED10F8" w14:textId="77777777" w:rsidR="00D46830" w:rsidRPr="007F7E2B" w:rsidRDefault="00D46830">
      <w:pPr>
        <w:spacing w:line="259" w:lineRule="auto"/>
        <w:ind w:left="360"/>
        <w:rPr>
          <w:ins w:id="21041" w:author="V2" w:date="2025-04-14T14:19:00Z" w16du:dateUtc="2025-04-14T19:19:00Z"/>
        </w:rPr>
      </w:pPr>
      <w:ins w:id="21042" w:author="V2" w:date="2025-04-14T14:19:00Z" w16du:dateUtc="2025-04-14T19:19:00Z">
        <w:r w:rsidRPr="007F7E2B">
          <w:t xml:space="preserve"> </w:t>
        </w:r>
      </w:ins>
    </w:p>
    <w:p w14:paraId="19B0D9EE" w14:textId="77777777" w:rsidR="00D46830" w:rsidRPr="007F7E2B" w:rsidRDefault="00D46830">
      <w:pPr>
        <w:ind w:left="1605" w:hanging="1260"/>
        <w:rPr>
          <w:ins w:id="21043" w:author="V2" w:date="2025-04-14T14:19:00Z" w16du:dateUtc="2025-04-14T19:19:00Z"/>
        </w:rPr>
      </w:pPr>
      <w:ins w:id="21044" w:author="V2" w:date="2025-04-14T14:19:00Z" w16du:dateUtc="2025-04-14T19:19:00Z">
        <w:r w:rsidRPr="007F7E2B">
          <w:rPr>
            <w:rFonts w:ascii="Arial" w:eastAsia="Arial" w:hAnsi="Arial" w:cs="Arial"/>
            <w:b/>
          </w:rPr>
          <w:lastRenderedPageBreak/>
          <w:t>Approach A:</w:t>
        </w:r>
        <w:r w:rsidRPr="007F7E2B">
          <w:t xml:space="preserve"> Tracking a sample of agents who are undertaking activities within the project area under the baseline scenario, to determine if those activities are shifted to areas outside of the project area under the project scenario. </w:t>
        </w:r>
      </w:ins>
    </w:p>
    <w:p w14:paraId="30A53F27" w14:textId="77777777" w:rsidR="00D46830" w:rsidRPr="007F7E2B" w:rsidRDefault="00D46830">
      <w:pPr>
        <w:spacing w:line="259" w:lineRule="auto"/>
        <w:ind w:left="1080"/>
        <w:rPr>
          <w:ins w:id="21045" w:author="V2" w:date="2025-04-14T14:19:00Z" w16du:dateUtc="2025-04-14T19:19:00Z"/>
        </w:rPr>
      </w:pPr>
      <w:ins w:id="21046" w:author="V2" w:date="2025-04-14T14:19:00Z" w16du:dateUtc="2025-04-14T19:19:00Z">
        <w:r w:rsidRPr="007F7E2B">
          <w:t xml:space="preserve"> </w:t>
        </w:r>
      </w:ins>
    </w:p>
    <w:p w14:paraId="4E747DC7" w14:textId="77777777" w:rsidR="00D46830" w:rsidRPr="007F7E2B" w:rsidRDefault="00D46830">
      <w:pPr>
        <w:ind w:left="1605" w:hanging="1260"/>
        <w:rPr>
          <w:ins w:id="21047" w:author="V2" w:date="2025-04-14T14:19:00Z" w16du:dateUtc="2025-04-14T19:19:00Z"/>
        </w:rPr>
      </w:pPr>
      <w:ins w:id="21048" w:author="V2" w:date="2025-04-14T14:19:00Z" w16du:dateUtc="2025-04-14T19:19:00Z">
        <w:r w:rsidRPr="007F7E2B">
          <w:rPr>
            <w:rFonts w:ascii="Arial" w:eastAsia="Arial" w:hAnsi="Arial" w:cs="Arial"/>
            <w:b/>
          </w:rPr>
          <w:t>Approach B:</w:t>
        </w:r>
        <w:r w:rsidRPr="007F7E2B">
          <w:t xml:space="preserve"> Tracking of changes in land management in an area surrounding the project area (the leakage zone) to see if changes occur in carbon pools which are reasonably attributable to activity-shifting from within the project area. </w:t>
        </w:r>
      </w:ins>
    </w:p>
    <w:p w14:paraId="660A277D" w14:textId="77777777" w:rsidR="00D46830" w:rsidRPr="007F7E2B" w:rsidRDefault="00D46830">
      <w:pPr>
        <w:spacing w:line="259" w:lineRule="auto"/>
        <w:ind w:left="2160"/>
        <w:rPr>
          <w:ins w:id="21049" w:author="V2" w:date="2025-04-14T14:19:00Z" w16du:dateUtc="2025-04-14T19:19:00Z"/>
        </w:rPr>
      </w:pPr>
      <w:ins w:id="21050" w:author="V2" w:date="2025-04-14T14:19:00Z" w16du:dateUtc="2025-04-14T19:19:00Z">
        <w:r w:rsidRPr="007F7E2B">
          <w:t xml:space="preserve"> </w:t>
        </w:r>
      </w:ins>
    </w:p>
    <w:p w14:paraId="2E99CB57" w14:textId="77777777" w:rsidR="00D46830" w:rsidRPr="007F7E2B" w:rsidRDefault="00D46830">
      <w:pPr>
        <w:ind w:left="355"/>
        <w:rPr>
          <w:ins w:id="21051" w:author="V2" w:date="2025-04-14T14:19:00Z" w16du:dateUtc="2025-04-14T19:19:00Z"/>
        </w:rPr>
      </w:pPr>
      <w:ins w:id="21052" w:author="V2" w:date="2025-04-14T14:19:00Z" w16du:dateUtc="2025-04-14T19:19:00Z">
        <w:r w:rsidRPr="007F7E2B">
          <w:t xml:space="preserve">Approach A is required unless the project proponent can demonstrate that, due to the size of the project or other factors, Approach A is not feasible. </w:t>
        </w:r>
      </w:ins>
    </w:p>
    <w:p w14:paraId="5D1A95C8" w14:textId="77777777" w:rsidR="00D46830" w:rsidRPr="007F7E2B" w:rsidRDefault="00D46830">
      <w:pPr>
        <w:spacing w:line="259" w:lineRule="auto"/>
        <w:ind w:left="360"/>
        <w:rPr>
          <w:ins w:id="21053" w:author="V2" w:date="2025-04-14T14:19:00Z" w16du:dateUtc="2025-04-14T19:19:00Z"/>
        </w:rPr>
      </w:pPr>
      <w:ins w:id="21054" w:author="V2" w:date="2025-04-14T14:19:00Z" w16du:dateUtc="2025-04-14T19:19:00Z">
        <w:r w:rsidRPr="007F7E2B">
          <w:t xml:space="preserve"> </w:t>
        </w:r>
      </w:ins>
    </w:p>
    <w:p w14:paraId="5FF0F6F1" w14:textId="77777777" w:rsidR="00D46830" w:rsidRPr="007F7E2B" w:rsidRDefault="00D46830">
      <w:pPr>
        <w:ind w:left="355"/>
        <w:rPr>
          <w:ins w:id="21055" w:author="V2" w:date="2025-04-14T14:19:00Z" w16du:dateUtc="2025-04-14T19:19:00Z"/>
        </w:rPr>
      </w:pPr>
      <w:ins w:id="21056" w:author="V2" w:date="2025-04-14T14:19:00Z" w16du:dateUtc="2025-04-14T19:19:00Z">
        <w:r w:rsidRPr="007F7E2B">
          <w:t xml:space="preserve">Once the nature and amount of activity-shifting has been determined using one of these two approaches, the amount of GHG emissions associated with this leakage are estimated. </w:t>
        </w:r>
      </w:ins>
    </w:p>
    <w:p w14:paraId="3A3E5ADC" w14:textId="77777777" w:rsidR="00D46830" w:rsidRPr="007F7E2B" w:rsidRDefault="00D46830">
      <w:pPr>
        <w:spacing w:line="259" w:lineRule="auto"/>
        <w:ind w:left="360"/>
        <w:rPr>
          <w:ins w:id="21057" w:author="V2" w:date="2025-04-14T14:19:00Z" w16du:dateUtc="2025-04-14T19:19:00Z"/>
        </w:rPr>
      </w:pPr>
      <w:ins w:id="21058" w:author="V2" w:date="2025-04-14T14:19:00Z" w16du:dateUtc="2025-04-14T19:19:00Z">
        <w:r w:rsidRPr="007F7E2B">
          <w:t xml:space="preserve"> </w:t>
        </w:r>
      </w:ins>
    </w:p>
    <w:p w14:paraId="05308590" w14:textId="77777777" w:rsidR="00D46830" w:rsidRPr="007F7E2B" w:rsidRDefault="00D46830">
      <w:pPr>
        <w:ind w:left="355"/>
        <w:rPr>
          <w:ins w:id="21059" w:author="V2" w:date="2025-04-14T14:19:00Z" w16du:dateUtc="2025-04-14T19:19:00Z"/>
        </w:rPr>
      </w:pPr>
      <w:ins w:id="21060" w:author="V2" w:date="2025-04-14T14:19:00Z" w16du:dateUtc="2025-04-14T19:19:00Z">
        <w:r w:rsidRPr="007F7E2B">
          <w:t xml:space="preserve">Note that a shift of activity from within the project area to outside of the project area does not necessarily result in leakage.  For instance, if cattle are shifted from within the project area to outside of the project area, without any significant change in carbon pools outside of the project area, and emissions from domesticated animals are not included as part of the project area, leakage has probably not occurred.  On the other hand, if trees are cleared to provide enhanced pasture for these cattle, or if significant losses of soil carbon are reasonably attributable to the presence of the cattle outside the project area, then leakage has probably occurred. </w:t>
        </w:r>
      </w:ins>
    </w:p>
    <w:p w14:paraId="31809E69" w14:textId="77777777" w:rsidR="00D46830" w:rsidRPr="007F7E2B" w:rsidRDefault="00D46830">
      <w:pPr>
        <w:spacing w:line="259" w:lineRule="auto"/>
        <w:ind w:left="360"/>
        <w:rPr>
          <w:ins w:id="21061" w:author="V2" w:date="2025-04-14T14:19:00Z" w16du:dateUtc="2025-04-14T19:19:00Z"/>
        </w:rPr>
      </w:pPr>
      <w:ins w:id="21062" w:author="V2" w:date="2025-04-14T14:19:00Z" w16du:dateUtc="2025-04-14T19:19:00Z">
        <w:r w:rsidRPr="007F7E2B">
          <w:t xml:space="preserve"> </w:t>
        </w:r>
      </w:ins>
    </w:p>
    <w:p w14:paraId="2E49E55B" w14:textId="77777777" w:rsidR="00D46830" w:rsidRPr="007F7E2B" w:rsidRDefault="00D46830">
      <w:pPr>
        <w:pStyle w:val="Heading3"/>
        <w:ind w:left="372"/>
        <w:rPr>
          <w:ins w:id="21063" w:author="V2" w:date="2025-04-14T14:19:00Z" w16du:dateUtc="2025-04-14T19:19:00Z"/>
        </w:rPr>
      </w:pPr>
      <w:bookmarkStart w:id="21064" w:name="_Toc174616237"/>
      <w:bookmarkStart w:id="21065" w:name="_Toc174616653"/>
      <w:bookmarkStart w:id="21066" w:name="_Toc180594378"/>
      <w:bookmarkStart w:id="21067" w:name="_Toc180594785"/>
      <w:ins w:id="21068" w:author="V2" w:date="2025-04-14T14:19:00Z" w16du:dateUtc="2025-04-14T19:19:00Z">
        <w:r w:rsidRPr="007F7E2B">
          <w:t>Step 1: Determine the approach used to identify activity-shifting leakage</w:t>
        </w:r>
        <w:bookmarkEnd w:id="21064"/>
        <w:bookmarkEnd w:id="21065"/>
        <w:bookmarkEnd w:id="21066"/>
        <w:bookmarkEnd w:id="21067"/>
        <w:r w:rsidRPr="007F7E2B">
          <w:rPr>
            <w:rFonts w:ascii="Arial" w:eastAsia="Arial" w:hAnsi="Arial" w:cs="Arial"/>
            <w:i/>
          </w:rPr>
          <w:t xml:space="preserve"> </w:t>
        </w:r>
      </w:ins>
    </w:p>
    <w:p w14:paraId="63F0AB46" w14:textId="77777777" w:rsidR="00D46830" w:rsidRPr="007F7E2B" w:rsidRDefault="00D46830">
      <w:pPr>
        <w:spacing w:line="259" w:lineRule="auto"/>
        <w:ind w:left="360"/>
        <w:rPr>
          <w:ins w:id="21069" w:author="V2" w:date="2025-04-14T14:19:00Z" w16du:dateUtc="2025-04-14T19:19:00Z"/>
        </w:rPr>
      </w:pPr>
      <w:ins w:id="21070" w:author="V2" w:date="2025-04-14T14:19:00Z" w16du:dateUtc="2025-04-14T19:19:00Z">
        <w:r w:rsidRPr="007F7E2B">
          <w:rPr>
            <w:rFonts w:ascii="Arial" w:eastAsia="Arial" w:hAnsi="Arial" w:cs="Arial"/>
            <w:b/>
          </w:rPr>
          <w:t xml:space="preserve"> </w:t>
        </w:r>
      </w:ins>
    </w:p>
    <w:p w14:paraId="22E786C1" w14:textId="77777777" w:rsidR="00D46830" w:rsidRPr="007F7E2B" w:rsidRDefault="00D46830">
      <w:pPr>
        <w:ind w:left="355"/>
        <w:rPr>
          <w:ins w:id="21071" w:author="V2" w:date="2025-04-14T14:19:00Z" w16du:dateUtc="2025-04-14T19:19:00Z"/>
        </w:rPr>
      </w:pPr>
      <w:ins w:id="21072" w:author="V2" w:date="2025-04-14T14:19:00Z" w16du:dateUtc="2025-04-14T19:19:00Z">
        <w:r w:rsidRPr="007F7E2B">
          <w:t xml:space="preserve">Determine whether Approach A or Approach B is to be used to identify and quantify activity-shifting leakage.  As noted above, Approach A is required and Approach B is to be used only where the project proponent can demonstrate that, due to the size of the project or other factors. </w:t>
        </w:r>
      </w:ins>
    </w:p>
    <w:p w14:paraId="27296A4A" w14:textId="77777777" w:rsidR="00D46830" w:rsidRPr="007F7E2B" w:rsidRDefault="00D46830">
      <w:pPr>
        <w:spacing w:line="259" w:lineRule="auto"/>
        <w:ind w:left="360"/>
        <w:rPr>
          <w:ins w:id="21073" w:author="V2" w:date="2025-04-14T14:19:00Z" w16du:dateUtc="2025-04-14T19:19:00Z"/>
        </w:rPr>
      </w:pPr>
      <w:ins w:id="21074" w:author="V2" w:date="2025-04-14T14:19:00Z" w16du:dateUtc="2025-04-14T19:19:00Z">
        <w:r w:rsidRPr="007F7E2B">
          <w:t xml:space="preserve"> </w:t>
        </w:r>
      </w:ins>
    </w:p>
    <w:p w14:paraId="7ADF59FE" w14:textId="77777777" w:rsidR="00D46830" w:rsidRPr="007F7E2B" w:rsidRDefault="00D46830">
      <w:pPr>
        <w:spacing w:line="259" w:lineRule="auto"/>
        <w:ind w:left="360"/>
        <w:rPr>
          <w:ins w:id="21075" w:author="V2" w:date="2025-04-14T14:19:00Z" w16du:dateUtc="2025-04-14T19:19:00Z"/>
        </w:rPr>
      </w:pPr>
      <w:ins w:id="21076" w:author="V2" w:date="2025-04-14T14:19:00Z" w16du:dateUtc="2025-04-14T19:19:00Z">
        <w:r w:rsidRPr="007F7E2B">
          <w:t xml:space="preserve"> </w:t>
        </w:r>
      </w:ins>
    </w:p>
    <w:p w14:paraId="658C5F8E" w14:textId="77777777" w:rsidR="00D46830" w:rsidRPr="007F7E2B" w:rsidRDefault="00D46830">
      <w:pPr>
        <w:spacing w:line="259" w:lineRule="auto"/>
        <w:ind w:left="372"/>
        <w:rPr>
          <w:ins w:id="21077" w:author="V2" w:date="2025-04-14T14:19:00Z" w16du:dateUtc="2025-04-14T19:19:00Z"/>
        </w:rPr>
      </w:pPr>
      <w:ins w:id="21078" w:author="V2" w:date="2025-04-14T14:19:00Z" w16du:dateUtc="2025-04-14T19:19:00Z">
        <w:r w:rsidRPr="007F7E2B">
          <w:rPr>
            <w:rFonts w:ascii="Arial" w:eastAsia="Arial" w:hAnsi="Arial" w:cs="Arial"/>
            <w:b/>
          </w:rPr>
          <w:t xml:space="preserve">Step 2: Quantify emissions </w:t>
        </w:r>
      </w:ins>
    </w:p>
    <w:p w14:paraId="553AB535" w14:textId="77777777" w:rsidR="00D46830" w:rsidRPr="007F7E2B" w:rsidRDefault="00D46830">
      <w:pPr>
        <w:spacing w:line="259" w:lineRule="auto"/>
        <w:ind w:left="360"/>
        <w:rPr>
          <w:ins w:id="21079" w:author="V2" w:date="2025-04-14T14:19:00Z" w16du:dateUtc="2025-04-14T19:19:00Z"/>
        </w:rPr>
      </w:pPr>
      <w:ins w:id="21080" w:author="V2" w:date="2025-04-14T14:19:00Z" w16du:dateUtc="2025-04-14T19:19:00Z">
        <w:r w:rsidRPr="007F7E2B">
          <w:rPr>
            <w:rFonts w:ascii="Arial" w:eastAsia="Arial" w:hAnsi="Arial" w:cs="Arial"/>
            <w:b/>
          </w:rPr>
          <w:lastRenderedPageBreak/>
          <w:t xml:space="preserve"> </w:t>
        </w:r>
      </w:ins>
    </w:p>
    <w:p w14:paraId="48469E4D" w14:textId="77777777" w:rsidR="00D46830" w:rsidRPr="007F7E2B" w:rsidRDefault="00D46830">
      <w:pPr>
        <w:pStyle w:val="Heading3"/>
        <w:ind w:left="372"/>
        <w:rPr>
          <w:ins w:id="21081" w:author="V2" w:date="2025-04-14T14:19:00Z" w16du:dateUtc="2025-04-14T19:19:00Z"/>
        </w:rPr>
      </w:pPr>
      <w:bookmarkStart w:id="21082" w:name="_Toc174616238"/>
      <w:bookmarkStart w:id="21083" w:name="_Toc174616654"/>
      <w:bookmarkStart w:id="21084" w:name="_Toc180594379"/>
      <w:bookmarkStart w:id="21085" w:name="_Toc180594786"/>
      <w:ins w:id="21086" w:author="V2" w:date="2025-04-14T14:19:00Z" w16du:dateUtc="2025-04-14T19:19:00Z">
        <w:r w:rsidRPr="007F7E2B">
          <w:t>Approach A: Tracking of agents</w:t>
        </w:r>
        <w:bookmarkEnd w:id="21082"/>
        <w:bookmarkEnd w:id="21083"/>
        <w:bookmarkEnd w:id="21084"/>
        <w:bookmarkEnd w:id="21085"/>
        <w:r w:rsidRPr="007F7E2B">
          <w:t xml:space="preserve"> </w:t>
        </w:r>
      </w:ins>
    </w:p>
    <w:p w14:paraId="5833C6F7" w14:textId="77777777" w:rsidR="00D46830" w:rsidRPr="007F7E2B" w:rsidRDefault="00D46830">
      <w:pPr>
        <w:spacing w:line="259" w:lineRule="auto"/>
        <w:ind w:left="360"/>
        <w:rPr>
          <w:ins w:id="21087" w:author="V2" w:date="2025-04-14T14:19:00Z" w16du:dateUtc="2025-04-14T19:19:00Z"/>
        </w:rPr>
      </w:pPr>
      <w:ins w:id="21088" w:author="V2" w:date="2025-04-14T14:19:00Z" w16du:dateUtc="2025-04-14T19:19:00Z">
        <w:r w:rsidRPr="007F7E2B">
          <w:rPr>
            <w:rFonts w:ascii="Arial" w:eastAsia="Arial" w:hAnsi="Arial" w:cs="Arial"/>
            <w:b/>
          </w:rPr>
          <w:t xml:space="preserve"> </w:t>
        </w:r>
      </w:ins>
    </w:p>
    <w:p w14:paraId="5564C726" w14:textId="77777777" w:rsidR="00D46830" w:rsidRPr="007F7E2B" w:rsidRDefault="00D46830">
      <w:pPr>
        <w:ind w:left="355"/>
        <w:rPr>
          <w:ins w:id="21089" w:author="V2" w:date="2025-04-14T14:19:00Z" w16du:dateUtc="2025-04-14T19:19:00Z"/>
        </w:rPr>
      </w:pPr>
      <w:ins w:id="21090" w:author="V2" w:date="2025-04-14T14:19:00Z" w16du:dateUtc="2025-04-14T19:19:00Z">
        <w:r w:rsidRPr="007F7E2B">
          <w:t xml:space="preserve">If Approach A was selected in Step 1, activity-shifting leakage must be monitored through sampling the households and communities whose activities have been displaced from land by the project.  </w:t>
        </w:r>
      </w:ins>
    </w:p>
    <w:p w14:paraId="1638D958" w14:textId="77777777" w:rsidR="00D46830" w:rsidRPr="007F7E2B" w:rsidRDefault="00D46830">
      <w:pPr>
        <w:spacing w:line="259" w:lineRule="auto"/>
        <w:ind w:left="360"/>
        <w:rPr>
          <w:ins w:id="21091" w:author="V2" w:date="2025-04-14T14:19:00Z" w16du:dateUtc="2025-04-14T19:19:00Z"/>
        </w:rPr>
      </w:pPr>
      <w:ins w:id="21092" w:author="V2" w:date="2025-04-14T14:19:00Z" w16du:dateUtc="2025-04-14T19:19:00Z">
        <w:r w:rsidRPr="007F7E2B">
          <w:t xml:space="preserve"> </w:t>
        </w:r>
      </w:ins>
    </w:p>
    <w:p w14:paraId="1DF6C4F6" w14:textId="77777777" w:rsidR="00D46830" w:rsidRPr="007F7E2B" w:rsidRDefault="00D46830">
      <w:pPr>
        <w:ind w:left="355"/>
        <w:rPr>
          <w:ins w:id="21093" w:author="V2" w:date="2025-04-14T14:19:00Z" w16du:dateUtc="2025-04-14T19:19:00Z"/>
        </w:rPr>
      </w:pPr>
      <w:ins w:id="21094" w:author="V2" w:date="2025-04-14T14:19:00Z" w16du:dateUtc="2025-04-14T19:19:00Z">
        <w:r w:rsidRPr="007F7E2B">
          <w:t xml:space="preserve">Monitoring is undertaken over a 5 year period, as effects arising more than 5 years after the </w:t>
        </w:r>
      </w:ins>
    </w:p>
    <w:p w14:paraId="1EEEC97E" w14:textId="77777777" w:rsidR="00D46830" w:rsidRPr="007F7E2B" w:rsidRDefault="00D46830">
      <w:pPr>
        <w:ind w:left="355"/>
        <w:rPr>
          <w:ins w:id="21095" w:author="V2" w:date="2025-04-14T14:19:00Z" w16du:dateUtc="2025-04-14T19:19:00Z"/>
        </w:rPr>
      </w:pPr>
      <w:ins w:id="21096" w:author="V2" w:date="2025-04-14T14:19:00Z" w16du:dateUtc="2025-04-14T19:19:00Z">
        <w:r w:rsidRPr="007F7E2B">
          <w:t xml:space="preserve">commencement of a project activity are unlikely to meet the standards for being reasonably attributable to the project activity. Thus, under this method, leakage due to conversion of land is not attributable to the project activity if the conversion of land occurs 5 or more years after the shifting of the activity to areas outside the project area. However, where leakage begins during the 5 year period, and is expected to continue (for instance, loss of soil carbon due to overgrazing of areas outside of the project area by cattle displaced from the project area), ongoing monitoring of leakage events identified during the first 5 year period must continue in subsequent monitoring periods.   </w:t>
        </w:r>
      </w:ins>
    </w:p>
    <w:p w14:paraId="49B49C1F" w14:textId="77777777" w:rsidR="00D46830" w:rsidRPr="007F7E2B" w:rsidRDefault="00D46830">
      <w:pPr>
        <w:spacing w:line="259" w:lineRule="auto"/>
        <w:ind w:left="360"/>
        <w:rPr>
          <w:ins w:id="21097" w:author="V2" w:date="2025-04-14T14:19:00Z" w16du:dateUtc="2025-04-14T19:19:00Z"/>
        </w:rPr>
      </w:pPr>
      <w:ins w:id="21098" w:author="V2" w:date="2025-04-14T14:19:00Z" w16du:dateUtc="2025-04-14T19:19:00Z">
        <w:r w:rsidRPr="007F7E2B">
          <w:t xml:space="preserve"> </w:t>
        </w:r>
      </w:ins>
    </w:p>
    <w:p w14:paraId="30D637B1" w14:textId="77777777" w:rsidR="00D46830" w:rsidRPr="007F7E2B" w:rsidRDefault="00D46830">
      <w:pPr>
        <w:ind w:left="355"/>
        <w:rPr>
          <w:ins w:id="21099" w:author="V2" w:date="2025-04-14T14:19:00Z" w16du:dateUtc="2025-04-14T19:19:00Z"/>
        </w:rPr>
      </w:pPr>
      <w:ins w:id="21100" w:author="V2" w:date="2025-04-14T14:19:00Z" w16du:dateUtc="2025-04-14T19:19:00Z">
        <w:r w:rsidRPr="007F7E2B">
          <w:t xml:space="preserve">Under this approach, activity-shifting leakage estimation includes monitoring agents who are undertaking identifiable actions leading to leakage, and conservatively estimating the leakage arising from agents who are not monitored, based on the data generated by the monitoring.  </w:t>
        </w:r>
      </w:ins>
    </w:p>
    <w:p w14:paraId="25234064" w14:textId="77777777" w:rsidR="00D46830" w:rsidRPr="007F7E2B" w:rsidRDefault="00D46830">
      <w:pPr>
        <w:spacing w:line="259" w:lineRule="auto"/>
        <w:ind w:left="360"/>
        <w:rPr>
          <w:ins w:id="21101" w:author="V2" w:date="2025-04-14T14:19:00Z" w16du:dateUtc="2025-04-14T19:19:00Z"/>
        </w:rPr>
      </w:pPr>
      <w:ins w:id="21102" w:author="V2" w:date="2025-04-14T14:19:00Z" w16du:dateUtc="2025-04-14T19:19:00Z">
        <w:r w:rsidRPr="007F7E2B">
          <w:t xml:space="preserve"> </w:t>
        </w:r>
      </w:ins>
    </w:p>
    <w:p w14:paraId="546A13EB" w14:textId="77777777" w:rsidR="00D46830" w:rsidRPr="007F7E2B" w:rsidRDefault="00D46830">
      <w:pPr>
        <w:ind w:left="355"/>
        <w:rPr>
          <w:ins w:id="21103" w:author="V2" w:date="2025-04-14T14:19:00Z" w16du:dateUtc="2025-04-14T19:19:00Z"/>
        </w:rPr>
      </w:pPr>
      <w:ins w:id="21104" w:author="V2" w:date="2025-04-14T14:19:00Z" w16du:dateUtc="2025-04-14T19:19:00Z">
        <w:r w:rsidRPr="007F7E2B">
          <w:t xml:space="preserve">The type and schedule of measures to be taken to prevent leakage must be described in the VCS project description and their implementation monitored. </w:t>
        </w:r>
      </w:ins>
    </w:p>
    <w:p w14:paraId="048B052D" w14:textId="77777777" w:rsidR="00D46830" w:rsidRPr="007F7E2B" w:rsidRDefault="00D46830">
      <w:pPr>
        <w:spacing w:line="259" w:lineRule="auto"/>
        <w:ind w:left="360"/>
        <w:rPr>
          <w:ins w:id="21105" w:author="V2" w:date="2025-04-14T14:19:00Z" w16du:dateUtc="2025-04-14T19:19:00Z"/>
        </w:rPr>
      </w:pPr>
      <w:ins w:id="21106" w:author="V2" w:date="2025-04-14T14:19:00Z" w16du:dateUtc="2025-04-14T19:19:00Z">
        <w:r w:rsidRPr="007F7E2B">
          <w:t xml:space="preserve"> </w:t>
        </w:r>
      </w:ins>
    </w:p>
    <w:p w14:paraId="64524AEA" w14:textId="77777777" w:rsidR="00D46830" w:rsidRPr="007F7E2B" w:rsidRDefault="00D46830">
      <w:pPr>
        <w:ind w:left="355"/>
        <w:rPr>
          <w:ins w:id="21107" w:author="V2" w:date="2025-04-14T14:19:00Z" w16du:dateUtc="2025-04-14T19:19:00Z"/>
        </w:rPr>
      </w:pPr>
      <w:ins w:id="21108" w:author="V2" w:date="2025-04-14T14:19:00Z" w16du:dateUtc="2025-04-14T19:19:00Z">
        <w:r w:rsidRPr="007F7E2B">
          <w:t>Leakage due to shifting of agricultural activities can be set as zero (LK</w:t>
        </w:r>
        <w:r w:rsidRPr="007F7E2B">
          <w:rPr>
            <w:vertAlign w:val="subscript"/>
          </w:rPr>
          <w:t xml:space="preserve">conv-area </w:t>
        </w:r>
        <w:r w:rsidRPr="007F7E2B">
          <w:t xml:space="preserve">= 0) where activities are shifted to land area with a carbon stock equal to or less than the land from which they are displaced: </w:t>
        </w:r>
      </w:ins>
    </w:p>
    <w:p w14:paraId="4410DC5B" w14:textId="77777777" w:rsidR="00D46830" w:rsidRPr="007F7E2B" w:rsidRDefault="00D46830">
      <w:pPr>
        <w:spacing w:after="7" w:line="259" w:lineRule="auto"/>
        <w:ind w:left="360"/>
        <w:rPr>
          <w:ins w:id="21109" w:author="V2" w:date="2025-04-14T14:19:00Z" w16du:dateUtc="2025-04-14T19:19:00Z"/>
        </w:rPr>
      </w:pPr>
      <w:ins w:id="21110" w:author="V2" w:date="2025-04-14T14:19:00Z" w16du:dateUtc="2025-04-14T19:19:00Z">
        <w:r w:rsidRPr="007F7E2B">
          <w:t xml:space="preserve"> </w:t>
        </w:r>
        <w:r w:rsidRPr="007F7E2B">
          <w:tab/>
          <w:t xml:space="preserve"> </w:t>
        </w:r>
        <w:r w:rsidRPr="007F7E2B">
          <w:tab/>
          <w:t xml:space="preserve"> </w:t>
        </w:r>
      </w:ins>
    </w:p>
    <w:p w14:paraId="55E277BB" w14:textId="77777777" w:rsidR="00D46830" w:rsidRPr="007F7E2B" w:rsidRDefault="00D46830">
      <w:pPr>
        <w:tabs>
          <w:tab w:val="center" w:pos="1601"/>
          <w:tab w:val="center" w:pos="2521"/>
          <w:tab w:val="center" w:pos="3241"/>
          <w:tab w:val="center" w:pos="3961"/>
          <w:tab w:val="center" w:pos="4681"/>
          <w:tab w:val="center" w:pos="5401"/>
          <w:tab w:val="center" w:pos="6121"/>
          <w:tab w:val="center" w:pos="6841"/>
          <w:tab w:val="center" w:pos="7562"/>
          <w:tab w:val="center" w:pos="8625"/>
        </w:tabs>
        <w:rPr>
          <w:ins w:id="21111" w:author="V2" w:date="2025-04-14T14:19:00Z" w16du:dateUtc="2025-04-14T19:19:00Z"/>
        </w:rPr>
      </w:pPr>
      <w:ins w:id="21112" w:author="V2" w:date="2025-04-14T14:19:00Z" w16du:dateUtc="2025-04-14T19:19:00Z">
        <w:r w:rsidRPr="007F7E2B">
          <w:rPr>
            <w:sz w:val="22"/>
          </w:rPr>
          <w:tab/>
        </w:r>
        <w:r w:rsidRPr="007F7E2B">
          <w:rPr>
            <w:rFonts w:ascii="Arial" w:eastAsia="Arial" w:hAnsi="Arial" w:cs="Arial"/>
            <w:bCs/>
          </w:rPr>
          <w:t>CS</w:t>
        </w:r>
        <w:r w:rsidRPr="007F7E2B">
          <w:rPr>
            <w:rFonts w:ascii="Arial" w:eastAsia="Arial" w:hAnsi="Arial" w:cs="Arial"/>
            <w:bCs/>
            <w:vertAlign w:val="subscript"/>
          </w:rPr>
          <w:t>b</w:t>
        </w:r>
        <w:r w:rsidRPr="007F7E2B">
          <w:rPr>
            <w:rFonts w:ascii="Arial" w:eastAsia="Arial" w:hAnsi="Arial" w:cs="Arial"/>
            <w:bCs/>
          </w:rPr>
          <w:t xml:space="preserve"> ≥ CS</w:t>
        </w:r>
        <w:r w:rsidRPr="007F7E2B">
          <w:rPr>
            <w:rFonts w:ascii="Arial" w:eastAsia="Arial" w:hAnsi="Arial" w:cs="Arial"/>
            <w:bCs/>
            <w:vertAlign w:val="subscript"/>
          </w:rPr>
          <w:t>AD</w:t>
        </w:r>
        <w:r w:rsidRPr="007F7E2B">
          <w:rPr>
            <w:bCs/>
          </w:rPr>
          <w:t xml:space="preserve">  </w:t>
        </w:r>
        <w:r w:rsidRPr="007F7E2B">
          <w:rPr>
            <w:bCs/>
          </w:rPr>
          <w:tab/>
          <w:t xml:space="preserve"> </w:t>
        </w:r>
        <w:r w:rsidRPr="007F7E2B">
          <w:rPr>
            <w:bCs/>
          </w:rPr>
          <w:tab/>
        </w:r>
        <w:r w:rsidRPr="007F7E2B">
          <w:t xml:space="preserve"> </w:t>
        </w:r>
        <w:r w:rsidRPr="007F7E2B">
          <w:tab/>
          <w:t xml:space="preserve"> </w:t>
        </w:r>
        <w:r w:rsidRPr="007F7E2B">
          <w:tab/>
          <w:t xml:space="preserve"> </w:t>
        </w:r>
        <w:r w:rsidRPr="007F7E2B">
          <w:tab/>
          <w:t xml:space="preserve"> </w:t>
        </w:r>
        <w:r w:rsidRPr="007F7E2B">
          <w:tab/>
          <w:t xml:space="preserve"> </w:t>
        </w:r>
        <w:r w:rsidRPr="007F7E2B">
          <w:tab/>
          <w:t xml:space="preserve"> </w:t>
        </w:r>
        <w:r w:rsidRPr="007F7E2B">
          <w:tab/>
          <w:t xml:space="preserve"> </w:t>
        </w:r>
        <w:r w:rsidRPr="007F7E2B">
          <w:tab/>
          <w:t xml:space="preserve">   (16.1) </w:t>
        </w:r>
      </w:ins>
    </w:p>
    <w:p w14:paraId="6C18379E" w14:textId="77777777" w:rsidR="00D46830" w:rsidRPr="007F7E2B" w:rsidRDefault="00D46830">
      <w:pPr>
        <w:spacing w:line="259" w:lineRule="auto"/>
        <w:ind w:left="1080"/>
        <w:rPr>
          <w:ins w:id="21113" w:author="V2" w:date="2025-04-14T14:19:00Z" w16du:dateUtc="2025-04-14T19:19:00Z"/>
        </w:rPr>
      </w:pPr>
      <w:ins w:id="21114" w:author="V2" w:date="2025-04-14T14:19:00Z" w16du:dateUtc="2025-04-14T19:19:00Z">
        <w:r w:rsidRPr="007F7E2B">
          <w:t xml:space="preserve"> </w:t>
        </w:r>
      </w:ins>
    </w:p>
    <w:p w14:paraId="781A9DCF" w14:textId="77777777" w:rsidR="00D46830" w:rsidRPr="007F7E2B" w:rsidRDefault="00D46830">
      <w:pPr>
        <w:ind w:left="1090"/>
        <w:rPr>
          <w:ins w:id="21115" w:author="V2" w:date="2025-04-14T14:19:00Z" w16du:dateUtc="2025-04-14T19:19:00Z"/>
        </w:rPr>
      </w:pPr>
      <w:ins w:id="21116" w:author="V2" w:date="2025-04-14T14:19:00Z" w16du:dateUtc="2025-04-14T19:19:00Z">
        <w:r w:rsidRPr="007F7E2B">
          <w:t xml:space="preserve">Where: </w:t>
        </w:r>
      </w:ins>
    </w:p>
    <w:p w14:paraId="30250051" w14:textId="77777777" w:rsidR="00D46830" w:rsidRPr="007F7E2B" w:rsidRDefault="00D46830">
      <w:pPr>
        <w:spacing w:after="21" w:line="259" w:lineRule="auto"/>
        <w:ind w:left="1080"/>
        <w:rPr>
          <w:ins w:id="21117" w:author="V2" w:date="2025-04-14T14:19:00Z" w16du:dateUtc="2025-04-14T19:19:00Z"/>
        </w:rPr>
      </w:pPr>
      <w:ins w:id="21118" w:author="V2" w:date="2025-04-14T14:19:00Z" w16du:dateUtc="2025-04-14T19:19:00Z">
        <w:r w:rsidRPr="007F7E2B">
          <w:t xml:space="preserve"> </w:t>
        </w:r>
      </w:ins>
    </w:p>
    <w:p w14:paraId="1689EF7B" w14:textId="77777777" w:rsidR="00D46830" w:rsidRPr="007F7E2B" w:rsidRDefault="00D46830">
      <w:pPr>
        <w:tabs>
          <w:tab w:val="center" w:pos="1254"/>
          <w:tab w:val="center" w:pos="1859"/>
          <w:tab w:val="center" w:pos="4044"/>
        </w:tabs>
        <w:spacing w:after="157"/>
        <w:rPr>
          <w:ins w:id="21119" w:author="V2" w:date="2025-04-14T14:19:00Z" w16du:dateUtc="2025-04-14T19:19:00Z"/>
        </w:rPr>
      </w:pPr>
      <w:ins w:id="21120" w:author="V2" w:date="2025-04-14T14:19:00Z" w16du:dateUtc="2025-04-14T19:19:00Z">
        <w:r w:rsidRPr="007F7E2B">
          <w:rPr>
            <w:sz w:val="22"/>
          </w:rPr>
          <w:lastRenderedPageBreak/>
          <w:tab/>
        </w:r>
        <w:r w:rsidRPr="007F7E2B">
          <w:t>CS</w:t>
        </w:r>
        <w:r w:rsidRPr="007F7E2B">
          <w:rPr>
            <w:vertAlign w:val="subscript"/>
          </w:rPr>
          <w:t>b</w:t>
        </w:r>
        <w:r w:rsidRPr="007F7E2B">
          <w:t xml:space="preserve"> </w:t>
        </w:r>
        <w:r w:rsidRPr="007F7E2B">
          <w:tab/>
          <w:t xml:space="preserve">= </w:t>
        </w:r>
        <w:r w:rsidRPr="007F7E2B">
          <w:tab/>
          <w:t>Carbon stock of baseline (t CO</w:t>
        </w:r>
        <w:r w:rsidRPr="007F7E2B">
          <w:rPr>
            <w:vertAlign w:val="subscript"/>
          </w:rPr>
          <w:t>2eq</w:t>
        </w:r>
        <w:r w:rsidRPr="007F7E2B">
          <w:t xml:space="preserve"> ha</w:t>
        </w:r>
        <w:r w:rsidRPr="007F7E2B">
          <w:rPr>
            <w:vertAlign w:val="superscript"/>
          </w:rPr>
          <w:t>-1</w:t>
        </w:r>
        <w:r w:rsidRPr="007F7E2B">
          <w:t xml:space="preserve">) </w:t>
        </w:r>
      </w:ins>
    </w:p>
    <w:p w14:paraId="44B5032C" w14:textId="77777777" w:rsidR="00D46830" w:rsidRPr="007F7E2B" w:rsidRDefault="00D46830">
      <w:pPr>
        <w:spacing w:after="108"/>
        <w:ind w:left="2340" w:hanging="1260"/>
        <w:rPr>
          <w:ins w:id="21121" w:author="V2" w:date="2025-04-14T14:19:00Z" w16du:dateUtc="2025-04-14T19:19:00Z"/>
        </w:rPr>
      </w:pPr>
      <w:ins w:id="21122" w:author="V2" w:date="2025-04-14T14:19:00Z" w16du:dateUtc="2025-04-14T19:19:00Z">
        <w:r w:rsidRPr="007F7E2B">
          <w:t>CS</w:t>
        </w:r>
        <w:r w:rsidRPr="007F7E2B">
          <w:rPr>
            <w:vertAlign w:val="subscript"/>
          </w:rPr>
          <w:t>AD</w:t>
        </w:r>
        <w:r w:rsidRPr="007F7E2B">
          <w:t xml:space="preserve"> </w:t>
        </w:r>
        <w:r w:rsidRPr="007F7E2B">
          <w:tab/>
          <w:t xml:space="preserve">=  </w:t>
        </w:r>
        <w:r w:rsidRPr="007F7E2B">
          <w:tab/>
          <w:t>Locally derived carbon stock (including all 5 measurement pools; t CO</w:t>
        </w:r>
        <w:r w:rsidRPr="007F7E2B">
          <w:rPr>
            <w:vertAlign w:val="subscript"/>
          </w:rPr>
          <w:t>2eq</w:t>
        </w:r>
        <w:r w:rsidRPr="007F7E2B">
          <w:t xml:space="preserve"> ha</w:t>
        </w:r>
        <w:r w:rsidRPr="007F7E2B">
          <w:rPr>
            <w:vertAlign w:val="superscript"/>
          </w:rPr>
          <w:t>-1</w:t>
        </w:r>
        <w:r w:rsidRPr="007F7E2B">
          <w:t xml:space="preserve">) of area of land on which activities shifted. </w:t>
        </w:r>
      </w:ins>
    </w:p>
    <w:p w14:paraId="6F477F61" w14:textId="77777777" w:rsidR="00D46830" w:rsidRPr="007F7E2B" w:rsidRDefault="00D46830">
      <w:pPr>
        <w:spacing w:line="259" w:lineRule="auto"/>
        <w:ind w:left="360"/>
        <w:rPr>
          <w:ins w:id="21123" w:author="V2" w:date="2025-04-14T14:19:00Z" w16du:dateUtc="2025-04-14T19:19:00Z"/>
        </w:rPr>
      </w:pPr>
      <w:ins w:id="21124" w:author="V2" w:date="2025-04-14T14:19:00Z" w16du:dateUtc="2025-04-14T19:19:00Z">
        <w:r w:rsidRPr="007F7E2B">
          <w:t xml:space="preserve"> </w:t>
        </w:r>
      </w:ins>
    </w:p>
    <w:p w14:paraId="24EEA89F" w14:textId="77777777" w:rsidR="00D46830" w:rsidRPr="007F7E2B" w:rsidRDefault="00D46830">
      <w:pPr>
        <w:ind w:left="355"/>
        <w:rPr>
          <w:ins w:id="21125" w:author="V2" w:date="2025-04-14T14:19:00Z" w16du:dateUtc="2025-04-14T19:19:00Z"/>
        </w:rPr>
      </w:pPr>
      <w:ins w:id="21126" w:author="V2" w:date="2025-04-14T14:19:00Z" w16du:dateUtc="2025-04-14T19:19:00Z">
        <w:r w:rsidRPr="007F7E2B">
          <w:t xml:space="preserve">In such cases, activities are expected to be unlikely to result in further losses of carbon stocks in areas which were at least as degraded as the project area prior to the displacement occurring.  </w:t>
        </w:r>
      </w:ins>
    </w:p>
    <w:p w14:paraId="72C7A351" w14:textId="77777777" w:rsidR="00D46830" w:rsidRPr="007F7E2B" w:rsidRDefault="00D46830">
      <w:pPr>
        <w:spacing w:line="259" w:lineRule="auto"/>
        <w:ind w:left="360"/>
        <w:rPr>
          <w:ins w:id="21127" w:author="V2" w:date="2025-04-14T14:19:00Z" w16du:dateUtc="2025-04-14T19:19:00Z"/>
        </w:rPr>
      </w:pPr>
      <w:ins w:id="21128" w:author="V2" w:date="2025-04-14T14:19:00Z" w16du:dateUtc="2025-04-14T19:19:00Z">
        <w:r w:rsidRPr="007F7E2B">
          <w:t xml:space="preserve"> </w:t>
        </w:r>
      </w:ins>
    </w:p>
    <w:p w14:paraId="6FD1462C" w14:textId="77777777" w:rsidR="00D46830" w:rsidRPr="007F7E2B" w:rsidRDefault="00D46830">
      <w:pPr>
        <w:spacing w:line="259" w:lineRule="auto"/>
        <w:ind w:left="1080"/>
        <w:rPr>
          <w:ins w:id="21129" w:author="V2" w:date="2025-04-14T14:19:00Z" w16du:dateUtc="2025-04-14T19:19:00Z"/>
        </w:rPr>
      </w:pPr>
      <w:ins w:id="21130" w:author="V2" w:date="2025-04-14T14:19:00Z" w16du:dateUtc="2025-04-14T19:19:00Z">
        <w:r w:rsidRPr="007F7E2B">
          <w:rPr>
            <w:rFonts w:ascii="Arial" w:eastAsia="Arial" w:hAnsi="Arial" w:cs="Arial"/>
            <w:b/>
            <w:i/>
          </w:rPr>
          <w:t xml:space="preserve"> </w:t>
        </w:r>
      </w:ins>
    </w:p>
    <w:p w14:paraId="4A7DE79E" w14:textId="77777777" w:rsidR="00D46830" w:rsidRPr="007F7E2B" w:rsidRDefault="00D46830">
      <w:pPr>
        <w:spacing w:line="259" w:lineRule="auto"/>
        <w:ind w:left="372"/>
        <w:rPr>
          <w:ins w:id="21131" w:author="V2" w:date="2025-04-14T14:19:00Z" w16du:dateUtc="2025-04-14T19:19:00Z"/>
        </w:rPr>
      </w:pPr>
      <w:ins w:id="21132" w:author="V2" w:date="2025-04-14T14:19:00Z" w16du:dateUtc="2025-04-14T19:19:00Z">
        <w:r w:rsidRPr="007F7E2B">
          <w:rPr>
            <w:rFonts w:ascii="Arial" w:eastAsia="Arial" w:hAnsi="Arial" w:cs="Arial"/>
            <w:b/>
          </w:rPr>
          <w:t xml:space="preserve">Before project start date, undertake steps A.1 and A.2 </w:t>
        </w:r>
      </w:ins>
    </w:p>
    <w:p w14:paraId="5B2B65F3" w14:textId="77777777" w:rsidR="00D46830" w:rsidRPr="007F7E2B" w:rsidRDefault="00D46830">
      <w:pPr>
        <w:spacing w:line="259" w:lineRule="auto"/>
        <w:ind w:left="360"/>
        <w:rPr>
          <w:ins w:id="21133" w:author="V2" w:date="2025-04-14T14:19:00Z" w16du:dateUtc="2025-04-14T19:19:00Z"/>
        </w:rPr>
      </w:pPr>
      <w:ins w:id="21134" w:author="V2" w:date="2025-04-14T14:19:00Z" w16du:dateUtc="2025-04-14T19:19:00Z">
        <w:r w:rsidRPr="007F7E2B">
          <w:t xml:space="preserve"> </w:t>
        </w:r>
      </w:ins>
    </w:p>
    <w:p w14:paraId="2AF2F50B" w14:textId="77777777" w:rsidR="00D46830" w:rsidRPr="007F7E2B" w:rsidRDefault="00D46830">
      <w:pPr>
        <w:pStyle w:val="Heading3"/>
        <w:ind w:left="372"/>
        <w:rPr>
          <w:ins w:id="21135" w:author="V2" w:date="2025-04-14T14:19:00Z" w16du:dateUtc="2025-04-14T19:19:00Z"/>
        </w:rPr>
      </w:pPr>
      <w:bookmarkStart w:id="21136" w:name="_Toc174616239"/>
      <w:bookmarkStart w:id="21137" w:name="_Toc174616655"/>
      <w:bookmarkStart w:id="21138" w:name="_Toc180594380"/>
      <w:bookmarkStart w:id="21139" w:name="_Toc180594787"/>
      <w:ins w:id="21140" w:author="V2" w:date="2025-04-14T14:19:00Z" w16du:dateUtc="2025-04-14T19:19:00Z">
        <w:r w:rsidRPr="007F7E2B">
          <w:t>Step A.1: Identification of agents and activities</w:t>
        </w:r>
        <w:bookmarkEnd w:id="21136"/>
        <w:bookmarkEnd w:id="21137"/>
        <w:bookmarkEnd w:id="21138"/>
        <w:bookmarkEnd w:id="21139"/>
        <w:r w:rsidRPr="007F7E2B">
          <w:t xml:space="preserve"> </w:t>
        </w:r>
      </w:ins>
    </w:p>
    <w:p w14:paraId="45AF71B3" w14:textId="77777777" w:rsidR="00D46830" w:rsidRPr="007F7E2B" w:rsidRDefault="00D46830">
      <w:pPr>
        <w:spacing w:line="259" w:lineRule="auto"/>
        <w:ind w:left="360"/>
        <w:rPr>
          <w:ins w:id="21141" w:author="V2" w:date="2025-04-14T14:19:00Z" w16du:dateUtc="2025-04-14T19:19:00Z"/>
        </w:rPr>
      </w:pPr>
      <w:ins w:id="21142" w:author="V2" w:date="2025-04-14T14:19:00Z" w16du:dateUtc="2025-04-14T19:19:00Z">
        <w:r w:rsidRPr="007F7E2B">
          <w:t xml:space="preserve"> </w:t>
        </w:r>
      </w:ins>
    </w:p>
    <w:p w14:paraId="76A9BD89" w14:textId="77777777" w:rsidR="00D46830" w:rsidRPr="007F7E2B" w:rsidRDefault="00D46830">
      <w:pPr>
        <w:ind w:left="355"/>
        <w:rPr>
          <w:ins w:id="21143" w:author="V2" w:date="2025-04-14T14:19:00Z" w16du:dateUtc="2025-04-14T19:19:00Z"/>
        </w:rPr>
      </w:pPr>
      <w:ins w:id="21144" w:author="V2" w:date="2025-04-14T14:19:00Z" w16du:dateUtc="2025-04-14T19:19:00Z">
        <w:r w:rsidRPr="007F7E2B">
          <w:t xml:space="preserve">Identify the types of activities occurring both within the project area, and in the surrounding areas, and the types of agents undertaking these activities.   </w:t>
        </w:r>
      </w:ins>
    </w:p>
    <w:p w14:paraId="68D924FB" w14:textId="77777777" w:rsidR="00D46830" w:rsidRPr="007F7E2B" w:rsidRDefault="00D46830">
      <w:pPr>
        <w:spacing w:line="259" w:lineRule="auto"/>
        <w:ind w:left="360"/>
        <w:rPr>
          <w:ins w:id="21145" w:author="V2" w:date="2025-04-14T14:19:00Z" w16du:dateUtc="2025-04-14T19:19:00Z"/>
        </w:rPr>
      </w:pPr>
      <w:ins w:id="21146" w:author="V2" w:date="2025-04-14T14:19:00Z" w16du:dateUtc="2025-04-14T19:19:00Z">
        <w:r w:rsidRPr="007F7E2B">
          <w:t xml:space="preserve"> </w:t>
        </w:r>
      </w:ins>
    </w:p>
    <w:p w14:paraId="6D6CA6E5" w14:textId="77777777" w:rsidR="00D46830" w:rsidRPr="007F7E2B" w:rsidRDefault="00D46830">
      <w:pPr>
        <w:ind w:left="355"/>
        <w:rPr>
          <w:ins w:id="21147" w:author="V2" w:date="2025-04-14T14:19:00Z" w16du:dateUtc="2025-04-14T19:19:00Z"/>
        </w:rPr>
      </w:pPr>
      <w:ins w:id="21148" w:author="V2" w:date="2025-04-14T14:19:00Z" w16du:dateUtc="2025-04-14T19:19:00Z">
        <w:r w:rsidRPr="007F7E2B">
          <w:t xml:space="preserve">Note that an agent may be an individual, a business or corporation, a family, a cooperative, or any other type of organization where decisions are made by a single person, or collectively or hierarchically by some or all of the members of the organization. </w:t>
        </w:r>
      </w:ins>
    </w:p>
    <w:p w14:paraId="7C4B86BD" w14:textId="77777777" w:rsidR="00D46830" w:rsidRPr="007F7E2B" w:rsidRDefault="00D46830">
      <w:pPr>
        <w:spacing w:line="259" w:lineRule="auto"/>
        <w:ind w:left="360"/>
        <w:rPr>
          <w:ins w:id="21149" w:author="V2" w:date="2025-04-14T14:19:00Z" w16du:dateUtc="2025-04-14T19:19:00Z"/>
        </w:rPr>
      </w:pPr>
      <w:ins w:id="21150" w:author="V2" w:date="2025-04-14T14:19:00Z" w16du:dateUtc="2025-04-14T19:19:00Z">
        <w:r w:rsidRPr="007F7E2B">
          <w:t xml:space="preserve"> </w:t>
        </w:r>
      </w:ins>
    </w:p>
    <w:p w14:paraId="787D020F" w14:textId="77777777" w:rsidR="00D46830" w:rsidRPr="007F7E2B" w:rsidRDefault="00D46830">
      <w:pPr>
        <w:spacing w:line="259" w:lineRule="auto"/>
        <w:ind w:left="360"/>
        <w:rPr>
          <w:ins w:id="21151" w:author="V2" w:date="2025-04-14T14:19:00Z" w16du:dateUtc="2025-04-14T19:19:00Z"/>
        </w:rPr>
      </w:pPr>
      <w:ins w:id="21152" w:author="V2" w:date="2025-04-14T14:19:00Z" w16du:dateUtc="2025-04-14T19:19:00Z">
        <w:r w:rsidRPr="007F7E2B">
          <w:t xml:space="preserve"> </w:t>
        </w:r>
      </w:ins>
    </w:p>
    <w:p w14:paraId="6EC4EDF6" w14:textId="77777777" w:rsidR="00D46830" w:rsidRPr="007F7E2B" w:rsidRDefault="00D46830">
      <w:pPr>
        <w:pStyle w:val="Heading3"/>
        <w:ind w:left="372"/>
        <w:rPr>
          <w:ins w:id="21153" w:author="V2" w:date="2025-04-14T14:19:00Z" w16du:dateUtc="2025-04-14T19:19:00Z"/>
        </w:rPr>
      </w:pPr>
      <w:bookmarkStart w:id="21154" w:name="_Toc174616240"/>
      <w:bookmarkStart w:id="21155" w:name="_Toc174616656"/>
      <w:bookmarkStart w:id="21156" w:name="_Toc180594381"/>
      <w:bookmarkStart w:id="21157" w:name="_Toc180594788"/>
      <w:ins w:id="21158" w:author="V2" w:date="2025-04-14T14:19:00Z" w16du:dateUtc="2025-04-14T19:19:00Z">
        <w:r w:rsidRPr="007F7E2B">
          <w:t>Step A.2: Quantification of agents, activities and landbase</w:t>
        </w:r>
        <w:bookmarkEnd w:id="21154"/>
        <w:bookmarkEnd w:id="21155"/>
        <w:bookmarkEnd w:id="21156"/>
        <w:bookmarkEnd w:id="21157"/>
        <w:r w:rsidRPr="007F7E2B">
          <w:t xml:space="preserve"> </w:t>
        </w:r>
      </w:ins>
    </w:p>
    <w:p w14:paraId="13E9E198" w14:textId="77777777" w:rsidR="00D46830" w:rsidRPr="007F7E2B" w:rsidRDefault="00D46830">
      <w:pPr>
        <w:spacing w:line="259" w:lineRule="auto"/>
        <w:ind w:left="360"/>
        <w:rPr>
          <w:ins w:id="21159" w:author="V2" w:date="2025-04-14T14:19:00Z" w16du:dateUtc="2025-04-14T19:19:00Z"/>
        </w:rPr>
      </w:pPr>
      <w:ins w:id="21160" w:author="V2" w:date="2025-04-14T14:19:00Z" w16du:dateUtc="2025-04-14T19:19:00Z">
        <w:r w:rsidRPr="007F7E2B">
          <w:t xml:space="preserve"> </w:t>
        </w:r>
      </w:ins>
    </w:p>
    <w:p w14:paraId="0E803500" w14:textId="77777777" w:rsidR="00D46830" w:rsidRPr="007F7E2B" w:rsidRDefault="00D46830">
      <w:pPr>
        <w:ind w:left="730"/>
        <w:rPr>
          <w:ins w:id="21161" w:author="V2" w:date="2025-04-14T14:19:00Z" w16du:dateUtc="2025-04-14T19:19:00Z"/>
        </w:rPr>
      </w:pPr>
      <w:ins w:id="21162" w:author="V2" w:date="2025-04-14T14:19:00Z" w16du:dateUtc="2025-04-14T19:19:00Z">
        <w:r w:rsidRPr="007F7E2B">
          <w:t xml:space="preserve">Step A.2-a:  </w:t>
        </w:r>
      </w:ins>
    </w:p>
    <w:p w14:paraId="677DFDFD" w14:textId="77777777" w:rsidR="00D46830" w:rsidRPr="007F7E2B" w:rsidRDefault="00D46830">
      <w:pPr>
        <w:ind w:left="730"/>
        <w:rPr>
          <w:ins w:id="21163" w:author="V2" w:date="2025-04-14T14:19:00Z" w16du:dateUtc="2025-04-14T19:19:00Z"/>
        </w:rPr>
      </w:pPr>
      <w:ins w:id="21164" w:author="V2" w:date="2025-04-14T14:19:00Z" w16du:dateUtc="2025-04-14T19:19:00Z">
        <w:r w:rsidRPr="007F7E2B">
          <w:t xml:space="preserve">Identify and record the number and identity of agents occupying or undertaking activities on land inside the project area, and determine the amount of land occupied by each agent.  Randomly select 10% of the agents (or a minimum of 30) to be sampled for each type of activity undertaken. Where fewer than 30 agents are undertaking activities within the project area, all of them must be tracked. </w:t>
        </w:r>
      </w:ins>
    </w:p>
    <w:p w14:paraId="6785CD91" w14:textId="77777777" w:rsidR="00D46830" w:rsidRPr="007F7E2B" w:rsidRDefault="00D46830">
      <w:pPr>
        <w:spacing w:line="259" w:lineRule="auto"/>
        <w:ind w:left="720"/>
        <w:rPr>
          <w:ins w:id="21165" w:author="V2" w:date="2025-04-14T14:19:00Z" w16du:dateUtc="2025-04-14T19:19:00Z"/>
        </w:rPr>
      </w:pPr>
      <w:ins w:id="21166" w:author="V2" w:date="2025-04-14T14:19:00Z" w16du:dateUtc="2025-04-14T19:19:00Z">
        <w:r w:rsidRPr="007F7E2B">
          <w:lastRenderedPageBreak/>
          <w:t xml:space="preserve"> </w:t>
        </w:r>
      </w:ins>
    </w:p>
    <w:p w14:paraId="132C1AC8" w14:textId="77777777" w:rsidR="00D46830" w:rsidRPr="007F7E2B" w:rsidRDefault="00D46830">
      <w:pPr>
        <w:ind w:left="730"/>
        <w:rPr>
          <w:ins w:id="21167" w:author="V2" w:date="2025-04-14T14:19:00Z" w16du:dateUtc="2025-04-14T19:19:00Z"/>
        </w:rPr>
      </w:pPr>
      <w:ins w:id="21168" w:author="V2" w:date="2025-04-14T14:19:00Z" w16du:dateUtc="2025-04-14T19:19:00Z">
        <w:r w:rsidRPr="007F7E2B">
          <w:t xml:space="preserve">Step A.2-b:  </w:t>
        </w:r>
      </w:ins>
    </w:p>
    <w:p w14:paraId="1E0C1BBD" w14:textId="77777777" w:rsidR="00D46830" w:rsidRPr="007F7E2B" w:rsidRDefault="00D46830">
      <w:pPr>
        <w:ind w:left="730"/>
        <w:rPr>
          <w:ins w:id="21169" w:author="V2" w:date="2025-04-14T14:19:00Z" w16du:dateUtc="2025-04-14T19:19:00Z"/>
        </w:rPr>
      </w:pPr>
      <w:ins w:id="21170" w:author="V2" w:date="2025-04-14T14:19:00Z" w16du:dateUtc="2025-04-14T19:19:00Z">
        <w:r w:rsidRPr="007F7E2B">
          <w:t xml:space="preserve">Identify and estimate the amount of each activity type undertaken by each sampled agent within the project area. </w:t>
        </w:r>
      </w:ins>
    </w:p>
    <w:p w14:paraId="5190D429" w14:textId="77777777" w:rsidR="00D46830" w:rsidRPr="007F7E2B" w:rsidRDefault="00D46830">
      <w:pPr>
        <w:spacing w:line="259" w:lineRule="auto"/>
        <w:ind w:left="720"/>
        <w:rPr>
          <w:ins w:id="21171" w:author="V2" w:date="2025-04-14T14:19:00Z" w16du:dateUtc="2025-04-14T19:19:00Z"/>
        </w:rPr>
      </w:pPr>
      <w:ins w:id="21172" w:author="V2" w:date="2025-04-14T14:19:00Z" w16du:dateUtc="2025-04-14T19:19:00Z">
        <w:r w:rsidRPr="007F7E2B">
          <w:t xml:space="preserve"> </w:t>
        </w:r>
        <w:r w:rsidRPr="007F7E2B">
          <w:tab/>
          <w:t xml:space="preserve"> </w:t>
        </w:r>
      </w:ins>
    </w:p>
    <w:p w14:paraId="3C281312" w14:textId="77777777" w:rsidR="00D46830" w:rsidRPr="007F7E2B" w:rsidRDefault="00D46830">
      <w:pPr>
        <w:ind w:left="730"/>
        <w:rPr>
          <w:ins w:id="21173" w:author="V2" w:date="2025-04-14T14:19:00Z" w16du:dateUtc="2025-04-14T19:19:00Z"/>
        </w:rPr>
      </w:pPr>
      <w:ins w:id="21174" w:author="V2" w:date="2025-04-14T14:19:00Z" w16du:dateUtc="2025-04-14T19:19:00Z">
        <w:r w:rsidRPr="007F7E2B">
          <w:t xml:space="preserve">Step A.2-c  </w:t>
        </w:r>
      </w:ins>
    </w:p>
    <w:p w14:paraId="68705BC6" w14:textId="77777777" w:rsidR="00D46830" w:rsidRPr="007F7E2B" w:rsidRDefault="00D46830">
      <w:pPr>
        <w:ind w:left="730"/>
        <w:rPr>
          <w:ins w:id="21175" w:author="V2" w:date="2025-04-14T14:19:00Z" w16du:dateUtc="2025-04-14T19:19:00Z"/>
        </w:rPr>
      </w:pPr>
      <w:ins w:id="21176" w:author="V2" w:date="2025-04-14T14:19:00Z" w16du:dateUtc="2025-04-14T19:19:00Z">
        <w:r w:rsidRPr="007F7E2B">
          <w:t xml:space="preserve">Identify and estimate the amount of all land based activities currently undertaken outside the project area by the sampled agents. </w:t>
        </w:r>
      </w:ins>
    </w:p>
    <w:p w14:paraId="397DAAA6" w14:textId="77777777" w:rsidR="00D46830" w:rsidRPr="007F7E2B" w:rsidRDefault="00D46830">
      <w:pPr>
        <w:spacing w:line="259" w:lineRule="auto"/>
        <w:ind w:left="360"/>
        <w:rPr>
          <w:ins w:id="21177" w:author="V2" w:date="2025-04-14T14:19:00Z" w16du:dateUtc="2025-04-14T19:19:00Z"/>
        </w:rPr>
      </w:pPr>
      <w:ins w:id="21178" w:author="V2" w:date="2025-04-14T14:19:00Z" w16du:dateUtc="2025-04-14T19:19:00Z">
        <w:r w:rsidRPr="007F7E2B">
          <w:t xml:space="preserve"> </w:t>
        </w:r>
      </w:ins>
    </w:p>
    <w:p w14:paraId="2508757A" w14:textId="77777777" w:rsidR="00D46830" w:rsidRPr="007F7E2B" w:rsidRDefault="00D46830">
      <w:pPr>
        <w:spacing w:line="259" w:lineRule="auto"/>
        <w:ind w:left="1080"/>
        <w:rPr>
          <w:ins w:id="21179" w:author="V2" w:date="2025-04-14T14:19:00Z" w16du:dateUtc="2025-04-14T19:19:00Z"/>
        </w:rPr>
      </w:pPr>
      <w:ins w:id="21180" w:author="V2" w:date="2025-04-14T14:19:00Z" w16du:dateUtc="2025-04-14T19:19:00Z">
        <w:r w:rsidRPr="007F7E2B">
          <w:rPr>
            <w:rFonts w:ascii="Arial" w:eastAsia="Arial" w:hAnsi="Arial" w:cs="Arial"/>
            <w:b/>
            <w:i/>
          </w:rPr>
          <w:t xml:space="preserve"> </w:t>
        </w:r>
      </w:ins>
    </w:p>
    <w:p w14:paraId="508F949F" w14:textId="77777777" w:rsidR="00D46830" w:rsidRPr="007F7E2B" w:rsidRDefault="00D46830">
      <w:pPr>
        <w:spacing w:line="259" w:lineRule="auto"/>
        <w:ind w:left="372"/>
        <w:rPr>
          <w:ins w:id="21181" w:author="V2" w:date="2025-04-14T14:19:00Z" w16du:dateUtc="2025-04-14T19:19:00Z"/>
        </w:rPr>
      </w:pPr>
      <w:ins w:id="21182" w:author="V2" w:date="2025-04-14T14:19:00Z" w16du:dateUtc="2025-04-14T19:19:00Z">
        <w:r w:rsidRPr="007F7E2B">
          <w:rPr>
            <w:rFonts w:ascii="Arial" w:eastAsia="Arial" w:hAnsi="Arial" w:cs="Arial"/>
            <w:b/>
          </w:rPr>
          <w:t xml:space="preserve">One year after project start date, undertake step A.3 </w:t>
        </w:r>
      </w:ins>
    </w:p>
    <w:p w14:paraId="2F4586A8" w14:textId="77777777" w:rsidR="00D46830" w:rsidRPr="007F7E2B" w:rsidRDefault="00D46830">
      <w:pPr>
        <w:spacing w:line="259" w:lineRule="auto"/>
        <w:ind w:left="360"/>
        <w:rPr>
          <w:ins w:id="21183" w:author="V2" w:date="2025-04-14T14:19:00Z" w16du:dateUtc="2025-04-14T19:19:00Z"/>
        </w:rPr>
      </w:pPr>
      <w:ins w:id="21184" w:author="V2" w:date="2025-04-14T14:19:00Z" w16du:dateUtc="2025-04-14T19:19:00Z">
        <w:r w:rsidRPr="007F7E2B">
          <w:rPr>
            <w:rFonts w:ascii="Arial" w:eastAsia="Arial" w:hAnsi="Arial" w:cs="Arial"/>
            <w:i/>
          </w:rPr>
          <w:t xml:space="preserve"> </w:t>
        </w:r>
      </w:ins>
    </w:p>
    <w:p w14:paraId="194BAE47" w14:textId="77777777" w:rsidR="00D46830" w:rsidRPr="007F7E2B" w:rsidRDefault="00D46830">
      <w:pPr>
        <w:pStyle w:val="Heading3"/>
        <w:ind w:left="372"/>
        <w:rPr>
          <w:ins w:id="21185" w:author="V2" w:date="2025-04-14T14:19:00Z" w16du:dateUtc="2025-04-14T19:19:00Z"/>
        </w:rPr>
      </w:pPr>
      <w:bookmarkStart w:id="21186" w:name="_Toc174616241"/>
      <w:bookmarkStart w:id="21187" w:name="_Toc174616657"/>
      <w:bookmarkStart w:id="21188" w:name="_Toc180594382"/>
      <w:bookmarkStart w:id="21189" w:name="_Toc180594789"/>
      <w:ins w:id="21190" w:author="V2" w:date="2025-04-14T14:19:00Z" w16du:dateUtc="2025-04-14T19:19:00Z">
        <w:r w:rsidRPr="007F7E2B">
          <w:t>Step A.3:  Monitoring of agent activities</w:t>
        </w:r>
        <w:bookmarkEnd w:id="21186"/>
        <w:bookmarkEnd w:id="21187"/>
        <w:bookmarkEnd w:id="21188"/>
        <w:bookmarkEnd w:id="21189"/>
        <w:r w:rsidRPr="007F7E2B">
          <w:rPr>
            <w:rFonts w:ascii="Arial" w:eastAsia="Arial" w:hAnsi="Arial" w:cs="Arial"/>
            <w:b w:val="0"/>
            <w:i/>
          </w:rPr>
          <w:t xml:space="preserve"> </w:t>
        </w:r>
      </w:ins>
    </w:p>
    <w:p w14:paraId="0769AC11" w14:textId="77777777" w:rsidR="00D46830" w:rsidRPr="007F7E2B" w:rsidRDefault="00D46830">
      <w:pPr>
        <w:spacing w:line="259" w:lineRule="auto"/>
        <w:ind w:left="360"/>
        <w:rPr>
          <w:ins w:id="21191" w:author="V2" w:date="2025-04-14T14:19:00Z" w16du:dateUtc="2025-04-14T19:19:00Z"/>
        </w:rPr>
      </w:pPr>
      <w:ins w:id="21192" w:author="V2" w:date="2025-04-14T14:19:00Z" w16du:dateUtc="2025-04-14T19:19:00Z">
        <w:r w:rsidRPr="007F7E2B">
          <w:rPr>
            <w:rFonts w:ascii="Arial" w:eastAsia="Arial" w:hAnsi="Arial" w:cs="Arial"/>
            <w:i/>
          </w:rPr>
          <w:t xml:space="preserve"> </w:t>
        </w:r>
      </w:ins>
    </w:p>
    <w:p w14:paraId="7BFACC95" w14:textId="77777777" w:rsidR="00D46830" w:rsidRPr="007F7E2B" w:rsidRDefault="00D46830">
      <w:pPr>
        <w:ind w:left="355"/>
        <w:rPr>
          <w:ins w:id="21193" w:author="V2" w:date="2025-04-14T14:19:00Z" w16du:dateUtc="2025-04-14T19:19:00Z"/>
        </w:rPr>
      </w:pPr>
      <w:ins w:id="21194" w:author="V2" w:date="2025-04-14T14:19:00Z" w16du:dateUtc="2025-04-14T19:19:00Z">
        <w:r w:rsidRPr="007F7E2B">
          <w:t xml:space="preserve">One year after the project start date, record activities undertaken by the agents outside the project area using the following steps: </w:t>
        </w:r>
      </w:ins>
    </w:p>
    <w:p w14:paraId="5F876A1C" w14:textId="77777777" w:rsidR="00D46830" w:rsidRPr="007F7E2B" w:rsidRDefault="00D46830">
      <w:pPr>
        <w:spacing w:line="259" w:lineRule="auto"/>
        <w:ind w:left="1493"/>
        <w:rPr>
          <w:ins w:id="21195" w:author="V2" w:date="2025-04-14T14:19:00Z" w16du:dateUtc="2025-04-14T19:19:00Z"/>
        </w:rPr>
      </w:pPr>
      <w:ins w:id="21196" w:author="V2" w:date="2025-04-14T14:19:00Z" w16du:dateUtc="2025-04-14T19:19:00Z">
        <w:r w:rsidRPr="007F7E2B">
          <w:t xml:space="preserve"> </w:t>
        </w:r>
      </w:ins>
    </w:p>
    <w:p w14:paraId="68FEA948" w14:textId="77777777" w:rsidR="00D46830" w:rsidRPr="007F7E2B" w:rsidRDefault="00D46830">
      <w:pPr>
        <w:ind w:left="730"/>
        <w:rPr>
          <w:ins w:id="21197" w:author="V2" w:date="2025-04-14T14:19:00Z" w16du:dateUtc="2025-04-14T19:19:00Z"/>
        </w:rPr>
      </w:pPr>
      <w:ins w:id="21198" w:author="V2" w:date="2025-04-14T14:19:00Z" w16du:dateUtc="2025-04-14T19:19:00Z">
        <w:r w:rsidRPr="007F7E2B">
          <w:t xml:space="preserve">Step A.3-a:  </w:t>
        </w:r>
      </w:ins>
    </w:p>
    <w:p w14:paraId="0CB12BB1" w14:textId="77777777" w:rsidR="00D46830" w:rsidRPr="007F7E2B" w:rsidRDefault="00D46830">
      <w:pPr>
        <w:ind w:left="730"/>
        <w:rPr>
          <w:ins w:id="21199" w:author="V2" w:date="2025-04-14T14:19:00Z" w16du:dateUtc="2025-04-14T19:19:00Z"/>
        </w:rPr>
      </w:pPr>
      <w:ins w:id="21200" w:author="V2" w:date="2025-04-14T14:19:00Z" w16du:dateUtc="2025-04-14T19:19:00Z">
        <w:r w:rsidRPr="007F7E2B">
          <w:t xml:space="preserve">Classify sampled agents as either having identifiable or unidentifiable activities outside of the project area. Agents who have moved outside of the province, state, or similar administrative boundary within which the project occurs or who cannot be found are categorized as ‘unidentifiable agents’. </w:t>
        </w:r>
      </w:ins>
    </w:p>
    <w:p w14:paraId="03E5D46F" w14:textId="77777777" w:rsidR="00D46830" w:rsidRPr="007F7E2B" w:rsidRDefault="00D46830">
      <w:pPr>
        <w:spacing w:after="105" w:line="259" w:lineRule="auto"/>
        <w:ind w:left="720"/>
        <w:rPr>
          <w:ins w:id="21201" w:author="V2" w:date="2025-04-14T14:19:00Z" w16du:dateUtc="2025-04-14T19:19:00Z"/>
        </w:rPr>
      </w:pPr>
      <w:ins w:id="21202" w:author="V2" w:date="2025-04-14T14:19:00Z" w16du:dateUtc="2025-04-14T19:19:00Z">
        <w:r w:rsidRPr="007F7E2B">
          <w:rPr>
            <w:rFonts w:ascii="Arial" w:eastAsia="Arial" w:hAnsi="Arial" w:cs="Arial"/>
            <w:i/>
          </w:rPr>
          <w:t xml:space="preserve"> </w:t>
        </w:r>
      </w:ins>
    </w:p>
    <w:p w14:paraId="23136378" w14:textId="77777777" w:rsidR="00D46830" w:rsidRPr="007F7E2B" w:rsidRDefault="00D46830">
      <w:pPr>
        <w:ind w:left="730"/>
        <w:rPr>
          <w:ins w:id="21203" w:author="V2" w:date="2025-04-14T14:19:00Z" w16du:dateUtc="2025-04-14T19:19:00Z"/>
        </w:rPr>
      </w:pPr>
      <w:ins w:id="21204" w:author="V2" w:date="2025-04-14T14:19:00Z" w16du:dateUtc="2025-04-14T19:19:00Z">
        <w:r w:rsidRPr="007F7E2B">
          <w:t xml:space="preserve">Step A.3-b:  </w:t>
        </w:r>
      </w:ins>
    </w:p>
    <w:p w14:paraId="39DBAE76" w14:textId="77777777" w:rsidR="00D46830" w:rsidRPr="007F7E2B" w:rsidRDefault="00D46830">
      <w:pPr>
        <w:ind w:left="730"/>
        <w:rPr>
          <w:ins w:id="21205" w:author="V2" w:date="2025-04-14T14:19:00Z" w16du:dateUtc="2025-04-14T19:19:00Z"/>
        </w:rPr>
      </w:pPr>
      <w:ins w:id="21206" w:author="V2" w:date="2025-04-14T14:19:00Z" w16du:dateUtc="2025-04-14T19:19:00Z">
        <w:r w:rsidRPr="007F7E2B">
          <w:t xml:space="preserve">For identifiable agents, measure or sample, and estimate the amount of each type of activity that the agent is undertaking both inside and outside of the project area. Measure or sample using the appropriate module for the type of activity being undertaken. </w:t>
        </w:r>
      </w:ins>
    </w:p>
    <w:p w14:paraId="3BC0C3BA" w14:textId="77777777" w:rsidR="00D46830" w:rsidRPr="007F7E2B" w:rsidRDefault="00D46830">
      <w:pPr>
        <w:spacing w:after="103" w:line="259" w:lineRule="auto"/>
        <w:rPr>
          <w:ins w:id="21207" w:author="V2" w:date="2025-04-14T14:19:00Z" w16du:dateUtc="2025-04-14T19:19:00Z"/>
        </w:rPr>
      </w:pPr>
      <w:ins w:id="21208" w:author="V2" w:date="2025-04-14T14:19:00Z" w16du:dateUtc="2025-04-14T19:19:00Z">
        <w:r w:rsidRPr="007F7E2B">
          <w:t xml:space="preserve"> </w:t>
        </w:r>
      </w:ins>
    </w:p>
    <w:p w14:paraId="6D218EC2" w14:textId="77777777" w:rsidR="00D46830" w:rsidRPr="007F7E2B" w:rsidRDefault="00D46830">
      <w:pPr>
        <w:ind w:left="730"/>
        <w:rPr>
          <w:ins w:id="21209" w:author="V2" w:date="2025-04-14T14:19:00Z" w16du:dateUtc="2025-04-14T19:19:00Z"/>
        </w:rPr>
      </w:pPr>
      <w:ins w:id="21210" w:author="V2" w:date="2025-04-14T14:19:00Z" w16du:dateUtc="2025-04-14T19:19:00Z">
        <w:r w:rsidRPr="007F7E2B">
          <w:lastRenderedPageBreak/>
          <w:t xml:space="preserve">Step A.3-c:  </w:t>
        </w:r>
      </w:ins>
    </w:p>
    <w:p w14:paraId="3B6EA0AA" w14:textId="77777777" w:rsidR="00D46830" w:rsidRPr="007F7E2B" w:rsidRDefault="00D46830">
      <w:pPr>
        <w:ind w:left="709"/>
        <w:rPr>
          <w:ins w:id="21211" w:author="V2" w:date="2025-04-14T14:19:00Z" w16du:dateUtc="2025-04-14T19:19:00Z"/>
        </w:rPr>
      </w:pPr>
      <w:ins w:id="21212" w:author="V2" w:date="2025-04-14T14:19:00Z" w16du:dateUtc="2025-04-14T19:19:00Z">
        <w:r w:rsidRPr="007F7E2B">
          <w:t xml:space="preserve">Determine whether an increase in each type of activity outside the project area by each agent has occurred by subtracting the amount of the activity estimated in Step A.2-c from the amount of activity occurring outside the project area estimated in Step A.3-b. Determine whether a decrease in the amount of the activity by the agent within the project area has occurred by subtracting the amount determined for that area in Step A.2-b from the amount determined in Step A.3-b. For any type of activity for which an increase in the amount of the activity outside of the project area by the agent has occurred, and a decrease in that activity by that agent has occurred within the project area, continue to Step A.3-d. </w:t>
        </w:r>
      </w:ins>
    </w:p>
    <w:p w14:paraId="1E165AB9" w14:textId="77777777" w:rsidR="00D46830" w:rsidRPr="007F7E2B" w:rsidRDefault="00D46830">
      <w:pPr>
        <w:spacing w:line="259" w:lineRule="auto"/>
        <w:rPr>
          <w:ins w:id="21213" w:author="V2" w:date="2025-04-14T14:19:00Z" w16du:dateUtc="2025-04-14T19:19:00Z"/>
        </w:rPr>
      </w:pPr>
      <w:ins w:id="21214" w:author="V2" w:date="2025-04-14T14:19:00Z" w16du:dateUtc="2025-04-14T19:19:00Z">
        <w:r w:rsidRPr="007F7E2B">
          <w:rPr>
            <w:rFonts w:ascii="Arial" w:eastAsia="Arial" w:hAnsi="Arial" w:cs="Arial"/>
            <w:i/>
          </w:rPr>
          <w:t xml:space="preserve"> </w:t>
        </w:r>
      </w:ins>
    </w:p>
    <w:p w14:paraId="5AA33130" w14:textId="77777777" w:rsidR="00D46830" w:rsidRPr="007F7E2B" w:rsidRDefault="00D46830">
      <w:pPr>
        <w:ind w:left="730"/>
        <w:rPr>
          <w:ins w:id="21215" w:author="V2" w:date="2025-04-14T14:19:00Z" w16du:dateUtc="2025-04-14T19:19:00Z"/>
        </w:rPr>
      </w:pPr>
      <w:ins w:id="21216" w:author="V2" w:date="2025-04-14T14:19:00Z" w16du:dateUtc="2025-04-14T19:19:00Z">
        <w:r w:rsidRPr="007F7E2B">
          <w:t xml:space="preserve">Step A.3-d  </w:t>
        </w:r>
      </w:ins>
    </w:p>
    <w:p w14:paraId="41A2F14E" w14:textId="77777777" w:rsidR="00D46830" w:rsidRPr="007F7E2B" w:rsidRDefault="00D46830">
      <w:pPr>
        <w:ind w:left="730"/>
        <w:rPr>
          <w:ins w:id="21217" w:author="V2" w:date="2025-04-14T14:19:00Z" w16du:dateUtc="2025-04-14T19:19:00Z"/>
        </w:rPr>
      </w:pPr>
      <w:ins w:id="21218" w:author="V2" w:date="2025-04-14T14:19:00Z" w16du:dateUtc="2025-04-14T19:19:00Z">
        <w:r w:rsidRPr="007F7E2B">
          <w:t>For each case where increased activity by an agent outside of the project area  is detected, and the agent has reduced the amount of that activity being undertaken within the project area, determine whether or not the activity is having a negative impact on existing carbon pools outside of the project area , or is causing an increase in emissions of non-CO</w:t>
        </w:r>
        <w:r w:rsidRPr="007F7E2B">
          <w:rPr>
            <w:vertAlign w:val="subscript"/>
          </w:rPr>
          <w:t>2</w:t>
        </w:r>
        <w:r w:rsidRPr="007F7E2B">
          <w:t xml:space="preserve"> GHGs from the soil or biomass outside the project area , or an increase in non-CO</w:t>
        </w:r>
        <w:r w:rsidRPr="007F7E2B">
          <w:rPr>
            <w:vertAlign w:val="subscript"/>
          </w:rPr>
          <w:t>2</w:t>
        </w:r>
        <w:r w:rsidRPr="007F7E2B">
          <w:t xml:space="preserve"> GHGs from enteric fermentation.   </w:t>
        </w:r>
      </w:ins>
    </w:p>
    <w:p w14:paraId="23100246" w14:textId="77777777" w:rsidR="00D46830" w:rsidRPr="007F7E2B" w:rsidRDefault="00D46830">
      <w:pPr>
        <w:spacing w:line="259" w:lineRule="auto"/>
        <w:ind w:left="720"/>
        <w:rPr>
          <w:ins w:id="21219" w:author="V2" w:date="2025-04-14T14:19:00Z" w16du:dateUtc="2025-04-14T19:19:00Z"/>
        </w:rPr>
      </w:pPr>
      <w:ins w:id="21220" w:author="V2" w:date="2025-04-14T14:19:00Z" w16du:dateUtc="2025-04-14T19:19:00Z">
        <w:r w:rsidRPr="007F7E2B">
          <w:t xml:space="preserve"> </w:t>
        </w:r>
      </w:ins>
    </w:p>
    <w:p w14:paraId="3833EF1A" w14:textId="2A08DF57" w:rsidR="00D46830" w:rsidRPr="007F7E2B" w:rsidRDefault="00D46830">
      <w:pPr>
        <w:ind w:left="730"/>
        <w:rPr>
          <w:ins w:id="21221" w:author="V2" w:date="2025-04-14T14:19:00Z" w16du:dateUtc="2025-04-14T19:19:00Z"/>
        </w:rPr>
      </w:pPr>
      <w:ins w:id="21222" w:author="V2" w:date="2025-04-14T14:19:00Z" w16du:dateUtc="2025-04-14T19:19:00Z">
        <w:r w:rsidRPr="007F7E2B">
          <w:t xml:space="preserve">Note that as specified in the module </w:t>
        </w:r>
        <w:r w:rsidR="00111949" w:rsidRPr="007F7E2B">
          <w:rPr>
            <w:rFonts w:ascii="Arial" w:eastAsia="Arial" w:hAnsi="Arial" w:cs="Arial"/>
            <w:i/>
          </w:rPr>
          <w:t>TRS-10</w:t>
        </w:r>
        <w:r w:rsidRPr="007F7E2B">
          <w:rPr>
            <w:rFonts w:ascii="Arial" w:eastAsia="Arial" w:hAnsi="Arial" w:cs="Arial"/>
            <w:i/>
          </w:rPr>
          <w:t xml:space="preserve"> Estimation of Emissions from Domesticated Animals</w:t>
        </w:r>
        <w:r w:rsidRPr="007F7E2B">
          <w:t xml:space="preserve">, where project activities result in a net lower emissions from domesticated animals (ie, emissions from domesticated animals both within and outside the project area), as compared with the baseline, the project proponent can conservatively choose not to account for emissions from domesticated animals under the baseline and project scenarios. In this case, leakage arising from emissions from domesticated animals would also not be accounted. </w:t>
        </w:r>
      </w:ins>
    </w:p>
    <w:p w14:paraId="3B6890B6" w14:textId="77777777" w:rsidR="00D46830" w:rsidRPr="007F7E2B" w:rsidRDefault="00D46830">
      <w:pPr>
        <w:spacing w:line="259" w:lineRule="auto"/>
        <w:ind w:left="720"/>
        <w:rPr>
          <w:ins w:id="21223" w:author="V2" w:date="2025-04-14T14:19:00Z" w16du:dateUtc="2025-04-14T19:19:00Z"/>
        </w:rPr>
      </w:pPr>
      <w:ins w:id="21224" w:author="V2" w:date="2025-04-14T14:19:00Z" w16du:dateUtc="2025-04-14T19:19:00Z">
        <w:r w:rsidRPr="007F7E2B">
          <w:t xml:space="preserve"> </w:t>
        </w:r>
      </w:ins>
    </w:p>
    <w:p w14:paraId="35846EE8" w14:textId="77777777" w:rsidR="00D46830" w:rsidRPr="007F7E2B" w:rsidRDefault="00D46830">
      <w:pPr>
        <w:ind w:left="730"/>
        <w:rPr>
          <w:ins w:id="21225" w:author="V2" w:date="2025-04-14T14:19:00Z" w16du:dateUtc="2025-04-14T19:19:00Z"/>
        </w:rPr>
      </w:pPr>
      <w:ins w:id="21226" w:author="V2" w:date="2025-04-14T14:19:00Z" w16du:dateUtc="2025-04-14T19:19:00Z">
        <w:r w:rsidRPr="007F7E2B">
          <w:t xml:space="preserve">However, reductions in soil carbon pools in areas outside of the project area resulting from the increased domesticated animal populations would still constitute leakage. </w:t>
        </w:r>
      </w:ins>
    </w:p>
    <w:p w14:paraId="349F9D7D" w14:textId="77777777" w:rsidR="00D46830" w:rsidRPr="007F7E2B" w:rsidRDefault="00D46830">
      <w:pPr>
        <w:spacing w:after="103" w:line="259" w:lineRule="auto"/>
        <w:ind w:left="720"/>
        <w:rPr>
          <w:ins w:id="21227" w:author="V2" w:date="2025-04-14T14:19:00Z" w16du:dateUtc="2025-04-14T19:19:00Z"/>
        </w:rPr>
      </w:pPr>
      <w:ins w:id="21228" w:author="V2" w:date="2025-04-14T14:19:00Z" w16du:dateUtc="2025-04-14T19:19:00Z">
        <w:r w:rsidRPr="007F7E2B">
          <w:t xml:space="preserve"> </w:t>
        </w:r>
      </w:ins>
    </w:p>
    <w:p w14:paraId="6A698AC4" w14:textId="77777777" w:rsidR="00D46830" w:rsidRPr="007F7E2B" w:rsidRDefault="00D46830">
      <w:pPr>
        <w:ind w:left="730"/>
        <w:rPr>
          <w:ins w:id="21229" w:author="V2" w:date="2025-04-14T14:19:00Z" w16du:dateUtc="2025-04-14T19:19:00Z"/>
        </w:rPr>
      </w:pPr>
      <w:ins w:id="21230" w:author="V2" w:date="2025-04-14T14:19:00Z" w16du:dateUtc="2025-04-14T19:19:00Z">
        <w:r w:rsidRPr="007F7E2B">
          <w:t xml:space="preserve">Step A.3-e  </w:t>
        </w:r>
      </w:ins>
    </w:p>
    <w:p w14:paraId="6DFD708B" w14:textId="77777777" w:rsidR="00D46830" w:rsidRPr="007F7E2B" w:rsidRDefault="00D46830">
      <w:pPr>
        <w:ind w:left="730"/>
        <w:rPr>
          <w:ins w:id="21231" w:author="V2" w:date="2025-04-14T14:19:00Z" w16du:dateUtc="2025-04-14T19:19:00Z"/>
        </w:rPr>
      </w:pPr>
      <w:ins w:id="21232" w:author="V2" w:date="2025-04-14T14:19:00Z" w16du:dateUtc="2025-04-14T19:19:00Z">
        <w:r w:rsidRPr="007F7E2B">
          <w:t xml:space="preserve">For each activity shift causing leakage, locate and map the area impacted by the shifted activity, or quantify the source of the emissions outside of the project area, where it is not area specific (for instance, enteric emissions from cattle outside of the project area). </w:t>
        </w:r>
      </w:ins>
    </w:p>
    <w:p w14:paraId="2ED3818E" w14:textId="77777777" w:rsidR="00D46830" w:rsidRPr="007F7E2B" w:rsidRDefault="00D46830">
      <w:pPr>
        <w:spacing w:after="103" w:line="259" w:lineRule="auto"/>
        <w:ind w:left="720"/>
        <w:rPr>
          <w:ins w:id="21233" w:author="V2" w:date="2025-04-14T14:19:00Z" w16du:dateUtc="2025-04-14T19:19:00Z"/>
        </w:rPr>
      </w:pPr>
      <w:ins w:id="21234" w:author="V2" w:date="2025-04-14T14:19:00Z" w16du:dateUtc="2025-04-14T19:19:00Z">
        <w:r w:rsidRPr="007F7E2B">
          <w:t xml:space="preserve"> </w:t>
        </w:r>
      </w:ins>
    </w:p>
    <w:p w14:paraId="031DDE36" w14:textId="77777777" w:rsidR="00D46830" w:rsidRPr="007F7E2B" w:rsidRDefault="00D46830">
      <w:pPr>
        <w:ind w:left="730"/>
        <w:rPr>
          <w:ins w:id="21235" w:author="V2" w:date="2025-04-14T14:19:00Z" w16du:dateUtc="2025-04-14T19:19:00Z"/>
        </w:rPr>
      </w:pPr>
      <w:ins w:id="21236" w:author="V2" w:date="2025-04-14T14:19:00Z" w16du:dateUtc="2025-04-14T19:19:00Z">
        <w:r w:rsidRPr="007F7E2B">
          <w:lastRenderedPageBreak/>
          <w:t xml:space="preserve">Step A.3-f:  </w:t>
        </w:r>
      </w:ins>
    </w:p>
    <w:p w14:paraId="2BE264E2" w14:textId="77777777" w:rsidR="00D46830" w:rsidRPr="007F7E2B" w:rsidRDefault="00D46830">
      <w:pPr>
        <w:ind w:left="730"/>
        <w:rPr>
          <w:ins w:id="21237" w:author="V2" w:date="2025-04-14T14:19:00Z" w16du:dateUtc="2025-04-14T19:19:00Z"/>
        </w:rPr>
      </w:pPr>
      <w:ins w:id="21238" w:author="V2" w:date="2025-04-14T14:19:00Z" w16du:dateUtc="2025-04-14T19:19:00Z">
        <w:r w:rsidRPr="007F7E2B">
          <w:t>Determine the nature of the impact caused by the activity-shifting. For instance, activity-shifting might result in decreased woody biomass on an area, decreased soil carbon, increased emissions of CH</w:t>
        </w:r>
        <w:r w:rsidRPr="007F7E2B">
          <w:rPr>
            <w:vertAlign w:val="subscript"/>
          </w:rPr>
          <w:t>4</w:t>
        </w:r>
        <w:r w:rsidRPr="007F7E2B">
          <w:t xml:space="preserve"> and N</w:t>
        </w:r>
        <w:r w:rsidRPr="007F7E2B">
          <w:rPr>
            <w:vertAlign w:val="subscript"/>
          </w:rPr>
          <w:t>2</w:t>
        </w:r>
        <w:r w:rsidRPr="007F7E2B">
          <w:t xml:space="preserve">O from soils, enteric fermentation, etc. </w:t>
        </w:r>
      </w:ins>
    </w:p>
    <w:p w14:paraId="2744EC7A" w14:textId="77777777" w:rsidR="00D46830" w:rsidRPr="007F7E2B" w:rsidRDefault="00D46830">
      <w:pPr>
        <w:spacing w:after="103" w:line="259" w:lineRule="auto"/>
        <w:ind w:left="720"/>
        <w:rPr>
          <w:ins w:id="21239" w:author="V2" w:date="2025-04-14T14:19:00Z" w16du:dateUtc="2025-04-14T19:19:00Z"/>
        </w:rPr>
      </w:pPr>
      <w:ins w:id="21240" w:author="V2" w:date="2025-04-14T14:19:00Z" w16du:dateUtc="2025-04-14T19:19:00Z">
        <w:r w:rsidRPr="007F7E2B">
          <w:t xml:space="preserve"> </w:t>
        </w:r>
      </w:ins>
    </w:p>
    <w:p w14:paraId="1A30BB8C" w14:textId="77777777" w:rsidR="00D46830" w:rsidRPr="007F7E2B" w:rsidRDefault="00D46830">
      <w:pPr>
        <w:ind w:left="730"/>
        <w:rPr>
          <w:ins w:id="21241" w:author="V2" w:date="2025-04-14T14:19:00Z" w16du:dateUtc="2025-04-14T19:19:00Z"/>
        </w:rPr>
      </w:pPr>
      <w:ins w:id="21242" w:author="V2" w:date="2025-04-14T14:19:00Z" w16du:dateUtc="2025-04-14T19:19:00Z">
        <w:r w:rsidRPr="007F7E2B">
          <w:t xml:space="preserve">Step A.3-g:   </w:t>
        </w:r>
      </w:ins>
    </w:p>
    <w:p w14:paraId="5A979850" w14:textId="77777777" w:rsidR="00D46830" w:rsidRPr="007F7E2B" w:rsidRDefault="00D46830">
      <w:pPr>
        <w:ind w:left="730"/>
        <w:rPr>
          <w:ins w:id="21243" w:author="V2" w:date="2025-04-14T14:19:00Z" w16du:dateUtc="2025-04-14T19:19:00Z"/>
        </w:rPr>
      </w:pPr>
      <w:ins w:id="21244" w:author="V2" w:date="2025-04-14T14:19:00Z" w16du:dateUtc="2025-04-14T19:19:00Z">
        <w:r w:rsidRPr="007F7E2B">
          <w:t xml:space="preserve">Utilize the appropriate sampling and calculation modules to conservatively determine the GHG emissions resulting from the activity-shifting leakage.  Note that for soil carbon and other similar pools, quantification of the pools at time t=0 in the area affected by the activity-shifting may not exist.  However, subsequent monitoring undertaken in Step A.4 will allow estimation of changes between time t=1 and t=5, and changes can be extrapolated backward to time t=0 using appropriate models and assumptions. </w:t>
        </w:r>
      </w:ins>
    </w:p>
    <w:p w14:paraId="04BB2695" w14:textId="77777777" w:rsidR="00D46830" w:rsidRPr="007F7E2B" w:rsidRDefault="00D46830">
      <w:pPr>
        <w:spacing w:after="106" w:line="259" w:lineRule="auto"/>
        <w:ind w:left="720"/>
        <w:rPr>
          <w:ins w:id="21245" w:author="V2" w:date="2025-04-14T14:19:00Z" w16du:dateUtc="2025-04-14T19:19:00Z"/>
        </w:rPr>
      </w:pPr>
      <w:ins w:id="21246" w:author="V2" w:date="2025-04-14T14:19:00Z" w16du:dateUtc="2025-04-14T19:19:00Z">
        <w:r w:rsidRPr="007F7E2B">
          <w:rPr>
            <w:rFonts w:ascii="Arial" w:eastAsia="Arial" w:hAnsi="Arial" w:cs="Arial"/>
            <w:i/>
          </w:rPr>
          <w:t xml:space="preserve"> </w:t>
        </w:r>
      </w:ins>
    </w:p>
    <w:p w14:paraId="1AC3DCBA" w14:textId="77777777" w:rsidR="00D46830" w:rsidRPr="007F7E2B" w:rsidRDefault="00D46830">
      <w:pPr>
        <w:ind w:left="730"/>
        <w:rPr>
          <w:ins w:id="21247" w:author="V2" w:date="2025-04-14T14:19:00Z" w16du:dateUtc="2025-04-14T19:19:00Z"/>
        </w:rPr>
      </w:pPr>
      <w:ins w:id="21248" w:author="V2" w:date="2025-04-14T14:19:00Z" w16du:dateUtc="2025-04-14T19:19:00Z">
        <w:r w:rsidRPr="007F7E2B">
          <w:t xml:space="preserve">Step A.3-h  </w:t>
        </w:r>
      </w:ins>
    </w:p>
    <w:p w14:paraId="66F780B1" w14:textId="77777777" w:rsidR="00D46830" w:rsidRPr="007F7E2B" w:rsidRDefault="00D46830">
      <w:pPr>
        <w:ind w:left="730"/>
        <w:rPr>
          <w:ins w:id="21249" w:author="V2" w:date="2025-04-14T14:19:00Z" w16du:dateUtc="2025-04-14T19:19:00Z"/>
        </w:rPr>
      </w:pPr>
      <w:ins w:id="21250" w:author="V2" w:date="2025-04-14T14:19:00Z" w16du:dateUtc="2025-04-14T19:19:00Z">
        <w:r w:rsidRPr="007F7E2B">
          <w:t xml:space="preserve">For sampled agents who are currently unidentifiable, identify the type and amount of activity which they undertook prior to project commencement. Estimate the amount of emissions attributable to them based on extrapolation of the results from the identifiable agents undertaking that activity, proportional to the amount of the activity that they were undertaking.  Similarly, in cases where more than 30 agents existed, and not all agents were sampled, extrapolate the results from the sampled agents to the total population of agents proportionally to the amount of the activity undertaken prior to the commencement of the project. </w:t>
        </w:r>
      </w:ins>
    </w:p>
    <w:p w14:paraId="4010FE30" w14:textId="77777777" w:rsidR="00D46830" w:rsidRPr="007F7E2B" w:rsidRDefault="00D46830">
      <w:pPr>
        <w:spacing w:line="259" w:lineRule="auto"/>
        <w:ind w:left="720"/>
        <w:rPr>
          <w:ins w:id="21251" w:author="V2" w:date="2025-04-14T14:19:00Z" w16du:dateUtc="2025-04-14T19:19:00Z"/>
        </w:rPr>
      </w:pPr>
      <w:ins w:id="21252" w:author="V2" w:date="2025-04-14T14:19:00Z" w16du:dateUtc="2025-04-14T19:19:00Z">
        <w:r w:rsidRPr="007F7E2B">
          <w:t xml:space="preserve"> </w:t>
        </w:r>
      </w:ins>
    </w:p>
    <w:p w14:paraId="66F442E3" w14:textId="77777777" w:rsidR="00D46830" w:rsidRPr="007F7E2B" w:rsidRDefault="00D46830">
      <w:pPr>
        <w:ind w:left="730"/>
        <w:rPr>
          <w:ins w:id="21253" w:author="V2" w:date="2025-04-14T14:19:00Z" w16du:dateUtc="2025-04-14T19:19:00Z"/>
        </w:rPr>
      </w:pPr>
      <w:ins w:id="21254" w:author="V2" w:date="2025-04-14T14:19:00Z" w16du:dateUtc="2025-04-14T19:19:00Z">
        <w:r w:rsidRPr="007F7E2B">
          <w:t xml:space="preserve">In the case that all of the agents who formerly undertook a particular activity within the project area  prior to project commencement (for instance, cattle grazing) are unidentifiable, leakage attributable to those agents must conservatively be calculated based on the assumption that all of the agents continued to undertake the same amount of the activity outside of the project area.  Emissions from this displaced activity must be calculated based on the method most likely to be used by people with the economic capacity and skill set of the displaced agents.  For example, if smallholders undertaking swidden (slash and burn) agriculture were displaced, the assumption must be that they will continue to undertake swidden agriculture, and the amount of GHGs released by these activities must reflect the soil and vegetation conditions most likely to be found in land which would be available to them. </w:t>
        </w:r>
      </w:ins>
    </w:p>
    <w:p w14:paraId="43B6FB4C" w14:textId="77777777" w:rsidR="00D46830" w:rsidRPr="007F7E2B" w:rsidRDefault="00D46830">
      <w:pPr>
        <w:spacing w:line="259" w:lineRule="auto"/>
        <w:ind w:left="720"/>
        <w:rPr>
          <w:ins w:id="21255" w:author="V2" w:date="2025-04-14T14:19:00Z" w16du:dateUtc="2025-04-14T19:19:00Z"/>
        </w:rPr>
      </w:pPr>
      <w:ins w:id="21256" w:author="V2" w:date="2025-04-14T14:19:00Z" w16du:dateUtc="2025-04-14T19:19:00Z">
        <w:r w:rsidRPr="007F7E2B">
          <w:t xml:space="preserve"> </w:t>
        </w:r>
      </w:ins>
    </w:p>
    <w:p w14:paraId="5DD35D9C" w14:textId="77777777" w:rsidR="00D46830" w:rsidRPr="007F7E2B" w:rsidRDefault="00D46830">
      <w:pPr>
        <w:spacing w:line="259" w:lineRule="auto"/>
        <w:ind w:left="360"/>
        <w:rPr>
          <w:ins w:id="21257" w:author="V2" w:date="2025-04-14T14:19:00Z" w16du:dateUtc="2025-04-14T19:19:00Z"/>
        </w:rPr>
      </w:pPr>
      <w:ins w:id="21258" w:author="V2" w:date="2025-04-14T14:19:00Z" w16du:dateUtc="2025-04-14T19:19:00Z">
        <w:r w:rsidRPr="007F7E2B">
          <w:lastRenderedPageBreak/>
          <w:t xml:space="preserve"> </w:t>
        </w:r>
      </w:ins>
    </w:p>
    <w:p w14:paraId="10BB230F" w14:textId="77777777" w:rsidR="00D46830" w:rsidRPr="007F7E2B" w:rsidRDefault="00D46830">
      <w:pPr>
        <w:spacing w:line="259" w:lineRule="auto"/>
        <w:ind w:left="372"/>
        <w:rPr>
          <w:ins w:id="21259" w:author="V2" w:date="2025-04-14T14:19:00Z" w16du:dateUtc="2025-04-14T19:19:00Z"/>
        </w:rPr>
      </w:pPr>
      <w:ins w:id="21260" w:author="V2" w:date="2025-04-14T14:19:00Z" w16du:dateUtc="2025-04-14T19:19:00Z">
        <w:r w:rsidRPr="007F7E2B">
          <w:rPr>
            <w:rFonts w:ascii="Arial" w:eastAsia="Arial" w:hAnsi="Arial" w:cs="Arial"/>
            <w:b/>
          </w:rPr>
          <w:t xml:space="preserve">5 years after project start date, undertake Steps A.4 and A.5 </w:t>
        </w:r>
      </w:ins>
    </w:p>
    <w:p w14:paraId="763CB3D0" w14:textId="77777777" w:rsidR="00D46830" w:rsidRPr="007F7E2B" w:rsidRDefault="00D46830">
      <w:pPr>
        <w:spacing w:line="259" w:lineRule="auto"/>
        <w:ind w:left="360"/>
        <w:rPr>
          <w:ins w:id="21261" w:author="V2" w:date="2025-04-14T14:19:00Z" w16du:dateUtc="2025-04-14T19:19:00Z"/>
        </w:rPr>
      </w:pPr>
      <w:ins w:id="21262" w:author="V2" w:date="2025-04-14T14:19:00Z" w16du:dateUtc="2025-04-14T19:19:00Z">
        <w:r w:rsidRPr="007F7E2B">
          <w:rPr>
            <w:rFonts w:ascii="Arial" w:eastAsia="Arial" w:hAnsi="Arial" w:cs="Arial"/>
            <w:i/>
          </w:rPr>
          <w:t xml:space="preserve"> </w:t>
        </w:r>
        <w:r w:rsidRPr="007F7E2B">
          <w:rPr>
            <w:rFonts w:ascii="Arial" w:eastAsia="Arial" w:hAnsi="Arial" w:cs="Arial"/>
            <w:i/>
          </w:rPr>
          <w:tab/>
          <w:t xml:space="preserve"> </w:t>
        </w:r>
      </w:ins>
    </w:p>
    <w:p w14:paraId="11CB29B4" w14:textId="77777777" w:rsidR="00D46830" w:rsidRPr="007F7E2B" w:rsidRDefault="00D46830">
      <w:pPr>
        <w:pStyle w:val="Heading3"/>
        <w:ind w:left="372"/>
        <w:rPr>
          <w:ins w:id="21263" w:author="V2" w:date="2025-04-14T14:19:00Z" w16du:dateUtc="2025-04-14T19:19:00Z"/>
        </w:rPr>
      </w:pPr>
      <w:bookmarkStart w:id="21264" w:name="_Toc174616242"/>
      <w:bookmarkStart w:id="21265" w:name="_Toc174616658"/>
      <w:bookmarkStart w:id="21266" w:name="_Toc180594383"/>
      <w:bookmarkStart w:id="21267" w:name="_Toc180594790"/>
      <w:ins w:id="21268" w:author="V2" w:date="2025-04-14T14:19:00Z" w16du:dateUtc="2025-04-14T19:19:00Z">
        <w:r w:rsidRPr="007F7E2B">
          <w:t>Step A.4: Final monitoring</w:t>
        </w:r>
        <w:bookmarkEnd w:id="21264"/>
        <w:bookmarkEnd w:id="21265"/>
        <w:bookmarkEnd w:id="21266"/>
        <w:bookmarkEnd w:id="21267"/>
        <w:r w:rsidRPr="007F7E2B">
          <w:t xml:space="preserve"> </w:t>
        </w:r>
      </w:ins>
    </w:p>
    <w:p w14:paraId="3A0B8AAD" w14:textId="77777777" w:rsidR="00D46830" w:rsidRPr="007F7E2B" w:rsidRDefault="00D46830">
      <w:pPr>
        <w:ind w:left="355"/>
        <w:rPr>
          <w:ins w:id="21269" w:author="V2" w:date="2025-04-14T14:19:00Z" w16du:dateUtc="2025-04-14T19:19:00Z"/>
        </w:rPr>
      </w:pPr>
      <w:ins w:id="21270" w:author="V2" w:date="2025-04-14T14:19:00Z" w16du:dateUtc="2025-04-14T19:19:00Z">
        <w:r w:rsidRPr="007F7E2B">
          <w:t xml:space="preserve">Repeat Steps A.3-a through A.3-h to determine whether further sources of leakage have arisen, and to quantify the amount of such leakage.  For sources of leakage which were identified in Step A.3, Steps A.3-e through A.3-h must be repeated. </w:t>
        </w:r>
      </w:ins>
    </w:p>
    <w:p w14:paraId="67D3CFBC" w14:textId="77777777" w:rsidR="00D46830" w:rsidRPr="007F7E2B" w:rsidRDefault="00D46830">
      <w:pPr>
        <w:spacing w:line="259" w:lineRule="auto"/>
        <w:ind w:left="360"/>
        <w:rPr>
          <w:ins w:id="21271" w:author="V2" w:date="2025-04-14T14:19:00Z" w16du:dateUtc="2025-04-14T19:19:00Z"/>
        </w:rPr>
      </w:pPr>
      <w:ins w:id="21272" w:author="V2" w:date="2025-04-14T14:19:00Z" w16du:dateUtc="2025-04-14T19:19:00Z">
        <w:r w:rsidRPr="007F7E2B">
          <w:rPr>
            <w:rFonts w:ascii="Arial" w:eastAsia="Arial" w:hAnsi="Arial" w:cs="Arial"/>
            <w:i/>
          </w:rPr>
          <w:t xml:space="preserve"> </w:t>
        </w:r>
      </w:ins>
    </w:p>
    <w:p w14:paraId="43D544AD" w14:textId="77777777" w:rsidR="00D46830" w:rsidRPr="007F7E2B" w:rsidRDefault="00D46830">
      <w:pPr>
        <w:pStyle w:val="Heading3"/>
        <w:ind w:left="372"/>
        <w:rPr>
          <w:ins w:id="21273" w:author="V2" w:date="2025-04-14T14:19:00Z" w16du:dateUtc="2025-04-14T19:19:00Z"/>
        </w:rPr>
      </w:pPr>
      <w:bookmarkStart w:id="21274" w:name="_Toc174616243"/>
      <w:bookmarkStart w:id="21275" w:name="_Toc174616659"/>
      <w:bookmarkStart w:id="21276" w:name="_Toc180594384"/>
      <w:bookmarkStart w:id="21277" w:name="_Toc180594791"/>
      <w:ins w:id="21278" w:author="V2" w:date="2025-04-14T14:19:00Z" w16du:dateUtc="2025-04-14T19:19:00Z">
        <w:r w:rsidRPr="007F7E2B">
          <w:t>Step A.5: Continued impacts of activity shifting</w:t>
        </w:r>
        <w:bookmarkEnd w:id="21274"/>
        <w:bookmarkEnd w:id="21275"/>
        <w:bookmarkEnd w:id="21276"/>
        <w:bookmarkEnd w:id="21277"/>
        <w:r w:rsidRPr="007F7E2B">
          <w:rPr>
            <w:rFonts w:ascii="Arial" w:eastAsia="Arial" w:hAnsi="Arial" w:cs="Arial"/>
            <w:i/>
          </w:rPr>
          <w:t xml:space="preserve"> </w:t>
        </w:r>
      </w:ins>
    </w:p>
    <w:p w14:paraId="67B87178" w14:textId="6E827A4A" w:rsidR="00D46830" w:rsidRPr="007F7E2B" w:rsidRDefault="00D46830">
      <w:pPr>
        <w:ind w:left="355"/>
        <w:rPr>
          <w:ins w:id="21279" w:author="V2" w:date="2025-04-14T14:19:00Z" w16du:dateUtc="2025-04-14T19:19:00Z"/>
        </w:rPr>
      </w:pPr>
      <w:ins w:id="21280" w:author="V2" w:date="2025-04-14T14:19:00Z" w16du:dateUtc="2025-04-14T19:19:00Z">
        <w:r w:rsidRPr="007F7E2B">
          <w:t xml:space="preserve">Where leakage sources identified in Steps A.3 or A.4 are expected to continue, project the quantity of leakage expected to occur during each future monitoring period using the module </w:t>
        </w:r>
        <w:r w:rsidR="00111949" w:rsidRPr="007F7E2B">
          <w:rPr>
            <w:rFonts w:ascii="Arial" w:eastAsia="Arial" w:hAnsi="Arial" w:cs="Arial"/>
            <w:i/>
          </w:rPr>
          <w:t>TRS-2</w:t>
        </w:r>
        <w:r w:rsidRPr="007F7E2B">
          <w:rPr>
            <w:rFonts w:ascii="Arial" w:eastAsia="Arial" w:hAnsi="Arial" w:cs="Arial"/>
            <w:i/>
          </w:rPr>
          <w:t xml:space="preserve"> Methods to Project Future Conditions</w:t>
        </w:r>
        <w:r w:rsidRPr="007F7E2B">
          <w:t xml:space="preserve">.   </w:t>
        </w:r>
      </w:ins>
    </w:p>
    <w:p w14:paraId="29E5F385" w14:textId="77777777" w:rsidR="00D46830" w:rsidRPr="007F7E2B" w:rsidRDefault="00D46830">
      <w:pPr>
        <w:spacing w:line="259" w:lineRule="auto"/>
        <w:ind w:left="360"/>
        <w:rPr>
          <w:ins w:id="21281" w:author="V2" w:date="2025-04-14T14:19:00Z" w16du:dateUtc="2025-04-14T19:19:00Z"/>
        </w:rPr>
      </w:pPr>
      <w:ins w:id="21282" w:author="V2" w:date="2025-04-14T14:19:00Z" w16du:dateUtc="2025-04-14T19:19:00Z">
        <w:r w:rsidRPr="007F7E2B">
          <w:t xml:space="preserve"> </w:t>
        </w:r>
      </w:ins>
    </w:p>
    <w:p w14:paraId="75BBF082" w14:textId="77777777" w:rsidR="00D46830" w:rsidRPr="007F7E2B" w:rsidRDefault="00D46830">
      <w:pPr>
        <w:spacing w:line="259" w:lineRule="auto"/>
        <w:ind w:left="360"/>
        <w:rPr>
          <w:ins w:id="21283" w:author="V2" w:date="2025-04-14T14:19:00Z" w16du:dateUtc="2025-04-14T19:19:00Z"/>
        </w:rPr>
      </w:pPr>
      <w:ins w:id="21284" w:author="V2" w:date="2025-04-14T14:19:00Z" w16du:dateUtc="2025-04-14T19:19:00Z">
        <w:r w:rsidRPr="007F7E2B">
          <w:t xml:space="preserve"> </w:t>
        </w:r>
      </w:ins>
    </w:p>
    <w:p w14:paraId="46069819" w14:textId="77777777" w:rsidR="00D46830" w:rsidRPr="007F7E2B" w:rsidRDefault="00D46830">
      <w:pPr>
        <w:pStyle w:val="Heading3"/>
        <w:ind w:left="372"/>
        <w:rPr>
          <w:ins w:id="21285" w:author="V2" w:date="2025-04-14T14:19:00Z" w16du:dateUtc="2025-04-14T19:19:00Z"/>
        </w:rPr>
      </w:pPr>
      <w:bookmarkStart w:id="21286" w:name="_Toc174616244"/>
      <w:bookmarkStart w:id="21287" w:name="_Toc174616660"/>
      <w:bookmarkStart w:id="21288" w:name="_Toc180594385"/>
      <w:bookmarkStart w:id="21289" w:name="_Toc180594792"/>
      <w:ins w:id="21290" w:author="V2" w:date="2025-04-14T14:19:00Z" w16du:dateUtc="2025-04-14T19:19:00Z">
        <w:r w:rsidRPr="007F7E2B">
          <w:t>Approach B:  Leakage zone</w:t>
        </w:r>
        <w:bookmarkEnd w:id="21286"/>
        <w:bookmarkEnd w:id="21287"/>
        <w:bookmarkEnd w:id="21288"/>
        <w:bookmarkEnd w:id="21289"/>
        <w:r w:rsidRPr="007F7E2B">
          <w:t xml:space="preserve"> </w:t>
        </w:r>
      </w:ins>
    </w:p>
    <w:p w14:paraId="0605CE14" w14:textId="77777777" w:rsidR="00D46830" w:rsidRPr="007F7E2B" w:rsidRDefault="00D46830">
      <w:pPr>
        <w:spacing w:line="259" w:lineRule="auto"/>
        <w:ind w:left="360"/>
        <w:rPr>
          <w:ins w:id="21291" w:author="V2" w:date="2025-04-14T14:19:00Z" w16du:dateUtc="2025-04-14T19:19:00Z"/>
        </w:rPr>
      </w:pPr>
      <w:ins w:id="21292" w:author="V2" w:date="2025-04-14T14:19:00Z" w16du:dateUtc="2025-04-14T19:19:00Z">
        <w:r w:rsidRPr="007F7E2B">
          <w:t xml:space="preserve"> </w:t>
        </w:r>
      </w:ins>
    </w:p>
    <w:p w14:paraId="27BF8453" w14:textId="77777777" w:rsidR="00D46830" w:rsidRPr="007F7E2B" w:rsidRDefault="00D46830">
      <w:pPr>
        <w:ind w:left="355"/>
        <w:rPr>
          <w:ins w:id="21293" w:author="V2" w:date="2025-04-14T14:19:00Z" w16du:dateUtc="2025-04-14T19:19:00Z"/>
        </w:rPr>
      </w:pPr>
      <w:ins w:id="21294" w:author="V2" w:date="2025-04-14T14:19:00Z" w16du:dateUtc="2025-04-14T19:19:00Z">
        <w:r w:rsidRPr="007F7E2B">
          <w:t xml:space="preserve">If the project proponent can demonstrate that, due to the size of the project, or other factors, Approach A is not feasible, the use of this Approach B is appropriate and the following steps must be undertaken: </w:t>
        </w:r>
      </w:ins>
    </w:p>
    <w:p w14:paraId="79441A53" w14:textId="77777777" w:rsidR="00D46830" w:rsidRPr="007F7E2B" w:rsidRDefault="00D46830">
      <w:pPr>
        <w:spacing w:line="259" w:lineRule="auto"/>
        <w:ind w:left="1493"/>
        <w:rPr>
          <w:ins w:id="21295" w:author="V2" w:date="2025-04-14T14:19:00Z" w16du:dateUtc="2025-04-14T19:19:00Z"/>
        </w:rPr>
      </w:pPr>
      <w:ins w:id="21296" w:author="V2" w:date="2025-04-14T14:19:00Z" w16du:dateUtc="2025-04-14T19:19:00Z">
        <w:r w:rsidRPr="007F7E2B">
          <w:t xml:space="preserve"> </w:t>
        </w:r>
      </w:ins>
    </w:p>
    <w:p w14:paraId="44B2C881" w14:textId="77777777" w:rsidR="00D46830" w:rsidRPr="007F7E2B" w:rsidRDefault="00D46830">
      <w:pPr>
        <w:spacing w:line="259" w:lineRule="auto"/>
        <w:ind w:left="377"/>
        <w:rPr>
          <w:ins w:id="21297" w:author="V2" w:date="2025-04-14T14:19:00Z" w16du:dateUtc="2025-04-14T19:19:00Z"/>
        </w:rPr>
      </w:pPr>
      <w:ins w:id="21298" w:author="V2" w:date="2025-04-14T14:19:00Z" w16du:dateUtc="2025-04-14T19:19:00Z">
        <w:r w:rsidRPr="007F7E2B">
          <w:rPr>
            <w:rFonts w:ascii="Arial" w:eastAsia="Arial" w:hAnsi="Arial" w:cs="Arial"/>
            <w:b/>
          </w:rPr>
          <w:t xml:space="preserve"> </w:t>
        </w:r>
      </w:ins>
    </w:p>
    <w:p w14:paraId="19C2DB80" w14:textId="77777777" w:rsidR="00D46830" w:rsidRPr="007F7E2B" w:rsidRDefault="00D46830">
      <w:pPr>
        <w:spacing w:line="259" w:lineRule="auto"/>
        <w:ind w:left="377"/>
        <w:rPr>
          <w:ins w:id="21299" w:author="V2" w:date="2025-04-14T14:19:00Z" w16du:dateUtc="2025-04-14T19:19:00Z"/>
        </w:rPr>
      </w:pPr>
      <w:ins w:id="21300" w:author="V2" w:date="2025-04-14T14:19:00Z" w16du:dateUtc="2025-04-14T19:19:00Z">
        <w:r w:rsidRPr="007F7E2B">
          <w:rPr>
            <w:rFonts w:ascii="Arial" w:eastAsia="Arial" w:hAnsi="Arial" w:cs="Arial"/>
            <w:b/>
          </w:rPr>
          <w:t xml:space="preserve"> </w:t>
        </w:r>
      </w:ins>
    </w:p>
    <w:p w14:paraId="636B80C9" w14:textId="77777777" w:rsidR="00D46830" w:rsidRPr="007F7E2B" w:rsidRDefault="00D46830">
      <w:pPr>
        <w:spacing w:line="259" w:lineRule="auto"/>
        <w:ind w:left="372"/>
        <w:rPr>
          <w:ins w:id="21301" w:author="V2" w:date="2025-04-14T14:19:00Z" w16du:dateUtc="2025-04-14T19:19:00Z"/>
        </w:rPr>
      </w:pPr>
      <w:ins w:id="21302" w:author="V2" w:date="2025-04-14T14:19:00Z" w16du:dateUtc="2025-04-14T19:19:00Z">
        <w:r w:rsidRPr="007F7E2B">
          <w:rPr>
            <w:rFonts w:ascii="Arial" w:eastAsia="Arial" w:hAnsi="Arial" w:cs="Arial"/>
            <w:b/>
          </w:rPr>
          <w:t xml:space="preserve">Before the project start date, undertake Steps B.1 and B.2. </w:t>
        </w:r>
      </w:ins>
    </w:p>
    <w:p w14:paraId="2E387D35" w14:textId="77777777" w:rsidR="00D46830" w:rsidRPr="007F7E2B" w:rsidRDefault="00D46830">
      <w:pPr>
        <w:spacing w:line="259" w:lineRule="auto"/>
        <w:ind w:left="360"/>
        <w:rPr>
          <w:ins w:id="21303" w:author="V2" w:date="2025-04-14T14:19:00Z" w16du:dateUtc="2025-04-14T19:19:00Z"/>
        </w:rPr>
      </w:pPr>
      <w:ins w:id="21304" w:author="V2" w:date="2025-04-14T14:19:00Z" w16du:dateUtc="2025-04-14T19:19:00Z">
        <w:r w:rsidRPr="007F7E2B">
          <w:rPr>
            <w:rFonts w:ascii="Arial" w:eastAsia="Arial" w:hAnsi="Arial" w:cs="Arial"/>
            <w:b/>
            <w:i/>
          </w:rPr>
          <w:t xml:space="preserve"> </w:t>
        </w:r>
      </w:ins>
    </w:p>
    <w:p w14:paraId="48281A18" w14:textId="77777777" w:rsidR="00D46830" w:rsidRPr="007F7E2B" w:rsidRDefault="00D46830">
      <w:pPr>
        <w:pStyle w:val="Heading3"/>
        <w:ind w:left="372"/>
        <w:rPr>
          <w:ins w:id="21305" w:author="V2" w:date="2025-04-14T14:19:00Z" w16du:dateUtc="2025-04-14T19:19:00Z"/>
        </w:rPr>
      </w:pPr>
      <w:bookmarkStart w:id="21306" w:name="_Toc174616245"/>
      <w:bookmarkStart w:id="21307" w:name="_Toc174616661"/>
      <w:bookmarkStart w:id="21308" w:name="_Toc180594386"/>
      <w:bookmarkStart w:id="21309" w:name="_Toc180594793"/>
      <w:ins w:id="21310" w:author="V2" w:date="2025-04-14T14:19:00Z" w16du:dateUtc="2025-04-14T19:19:00Z">
        <w:r w:rsidRPr="007F7E2B">
          <w:t>Step B.1:</w:t>
        </w:r>
        <w:r w:rsidRPr="007F7E2B">
          <w:rPr>
            <w:rFonts w:ascii="Arial" w:eastAsia="Arial" w:hAnsi="Arial" w:cs="Arial"/>
            <w:i/>
          </w:rPr>
          <w:t xml:space="preserve"> </w:t>
        </w:r>
        <w:r w:rsidRPr="007F7E2B">
          <w:t>Locate the leakage zone</w:t>
        </w:r>
        <w:bookmarkEnd w:id="21306"/>
        <w:bookmarkEnd w:id="21307"/>
        <w:bookmarkEnd w:id="21308"/>
        <w:bookmarkEnd w:id="21309"/>
        <w:r w:rsidRPr="007F7E2B">
          <w:rPr>
            <w:rFonts w:ascii="Arial" w:eastAsia="Arial" w:hAnsi="Arial" w:cs="Arial"/>
            <w:i/>
          </w:rPr>
          <w:t xml:space="preserve"> </w:t>
        </w:r>
      </w:ins>
    </w:p>
    <w:p w14:paraId="457DDB44" w14:textId="77777777" w:rsidR="00D46830" w:rsidRPr="007F7E2B" w:rsidRDefault="00D46830">
      <w:pPr>
        <w:spacing w:line="259" w:lineRule="auto"/>
        <w:ind w:left="360"/>
        <w:rPr>
          <w:ins w:id="21311" w:author="V2" w:date="2025-04-14T14:19:00Z" w16du:dateUtc="2025-04-14T19:19:00Z"/>
        </w:rPr>
      </w:pPr>
      <w:ins w:id="21312" w:author="V2" w:date="2025-04-14T14:19:00Z" w16du:dateUtc="2025-04-14T19:19:00Z">
        <w:r w:rsidRPr="007F7E2B">
          <w:rPr>
            <w:rFonts w:ascii="Arial" w:eastAsia="Arial" w:hAnsi="Arial" w:cs="Arial"/>
            <w:i/>
          </w:rPr>
          <w:t xml:space="preserve"> </w:t>
        </w:r>
      </w:ins>
    </w:p>
    <w:p w14:paraId="0851A3A9" w14:textId="77777777" w:rsidR="00D46830" w:rsidRPr="007F7E2B" w:rsidRDefault="00D46830">
      <w:pPr>
        <w:ind w:left="355"/>
        <w:rPr>
          <w:ins w:id="21313" w:author="V2" w:date="2025-04-14T14:19:00Z" w16du:dateUtc="2025-04-14T19:19:00Z"/>
        </w:rPr>
      </w:pPr>
      <w:ins w:id="21314" w:author="V2" w:date="2025-04-14T14:19:00Z" w16du:dateUtc="2025-04-14T19:19:00Z">
        <w:r w:rsidRPr="007F7E2B">
          <w:lastRenderedPageBreak/>
          <w:t xml:space="preserve">The leakage zone is an area surrounding the project area, within which leakage is expected to be likely to occur for a given form of leakage.  </w:t>
        </w:r>
      </w:ins>
    </w:p>
    <w:p w14:paraId="3F0049B6" w14:textId="77777777" w:rsidR="00D46830" w:rsidRPr="007F7E2B" w:rsidRDefault="00D46830">
      <w:pPr>
        <w:spacing w:line="259" w:lineRule="auto"/>
        <w:ind w:left="360"/>
        <w:rPr>
          <w:ins w:id="21315" w:author="V2" w:date="2025-04-14T14:19:00Z" w16du:dateUtc="2025-04-14T19:19:00Z"/>
        </w:rPr>
      </w:pPr>
      <w:ins w:id="21316" w:author="V2" w:date="2025-04-14T14:19:00Z" w16du:dateUtc="2025-04-14T19:19:00Z">
        <w:r w:rsidRPr="007F7E2B">
          <w:t xml:space="preserve"> </w:t>
        </w:r>
      </w:ins>
    </w:p>
    <w:p w14:paraId="09189141" w14:textId="77777777" w:rsidR="00D46830" w:rsidRPr="007F7E2B" w:rsidRDefault="00D46830">
      <w:pPr>
        <w:ind w:left="355"/>
        <w:rPr>
          <w:ins w:id="21317" w:author="V2" w:date="2025-04-14T14:19:00Z" w16du:dateUtc="2025-04-14T19:19:00Z"/>
        </w:rPr>
      </w:pPr>
      <w:ins w:id="21318" w:author="V2" w:date="2025-04-14T14:19:00Z" w16du:dateUtc="2025-04-14T19:19:00Z">
        <w:r w:rsidRPr="007F7E2B">
          <w:t xml:space="preserve">The project proponent must identify the leakage zone geographically. The project proponent must provide documentation of the reasons for believing that the chosen leakage zone reasonably captures the area within which most of the leakage would be expected to occur. </w:t>
        </w:r>
      </w:ins>
    </w:p>
    <w:p w14:paraId="0E891EB1" w14:textId="77777777" w:rsidR="00D46830" w:rsidRPr="007F7E2B" w:rsidRDefault="00D46830">
      <w:pPr>
        <w:spacing w:line="259" w:lineRule="auto"/>
        <w:ind w:left="360"/>
        <w:rPr>
          <w:ins w:id="21319" w:author="V2" w:date="2025-04-14T14:19:00Z" w16du:dateUtc="2025-04-14T19:19:00Z"/>
        </w:rPr>
      </w:pPr>
      <w:ins w:id="21320" w:author="V2" w:date="2025-04-14T14:19:00Z" w16du:dateUtc="2025-04-14T19:19:00Z">
        <w:r w:rsidRPr="007F7E2B">
          <w:rPr>
            <w:rFonts w:ascii="Arial" w:eastAsia="Arial" w:hAnsi="Arial" w:cs="Arial"/>
            <w:b/>
            <w:i/>
          </w:rPr>
          <w:t xml:space="preserve"> </w:t>
        </w:r>
      </w:ins>
    </w:p>
    <w:p w14:paraId="3D6B28FE" w14:textId="77777777" w:rsidR="00D46830" w:rsidRPr="007F7E2B" w:rsidRDefault="00D46830">
      <w:pPr>
        <w:pStyle w:val="Heading3"/>
        <w:ind w:left="372"/>
        <w:rPr>
          <w:ins w:id="21321" w:author="V2" w:date="2025-04-14T14:19:00Z" w16du:dateUtc="2025-04-14T19:19:00Z"/>
        </w:rPr>
      </w:pPr>
      <w:bookmarkStart w:id="21322" w:name="_Toc174616246"/>
      <w:bookmarkStart w:id="21323" w:name="_Toc174616662"/>
      <w:bookmarkStart w:id="21324" w:name="_Toc180594387"/>
      <w:bookmarkStart w:id="21325" w:name="_Toc180594794"/>
      <w:ins w:id="21326" w:author="V2" w:date="2025-04-14T14:19:00Z" w16du:dateUtc="2025-04-14T19:19:00Z">
        <w:r w:rsidRPr="007F7E2B">
          <w:t>Step B.2:</w:t>
        </w:r>
        <w:r w:rsidRPr="007F7E2B">
          <w:rPr>
            <w:rFonts w:ascii="Arial" w:eastAsia="Arial" w:hAnsi="Arial" w:cs="Arial"/>
            <w:i/>
          </w:rPr>
          <w:t xml:space="preserve"> </w:t>
        </w:r>
        <w:r w:rsidRPr="007F7E2B">
          <w:t>Prepare the baseline for the variable within the leakage zone</w:t>
        </w:r>
        <w:bookmarkEnd w:id="21322"/>
        <w:bookmarkEnd w:id="21323"/>
        <w:bookmarkEnd w:id="21324"/>
        <w:bookmarkEnd w:id="21325"/>
        <w:r w:rsidRPr="007F7E2B">
          <w:t xml:space="preserve"> </w:t>
        </w:r>
      </w:ins>
    </w:p>
    <w:p w14:paraId="5310770F" w14:textId="77777777" w:rsidR="00D46830" w:rsidRPr="007F7E2B" w:rsidRDefault="00D46830">
      <w:pPr>
        <w:spacing w:line="259" w:lineRule="auto"/>
        <w:ind w:left="360"/>
        <w:rPr>
          <w:ins w:id="21327" w:author="V2" w:date="2025-04-14T14:19:00Z" w16du:dateUtc="2025-04-14T19:19:00Z"/>
        </w:rPr>
      </w:pPr>
      <w:ins w:id="21328" w:author="V2" w:date="2025-04-14T14:19:00Z" w16du:dateUtc="2025-04-14T19:19:00Z">
        <w:r w:rsidRPr="007F7E2B">
          <w:rPr>
            <w:rFonts w:ascii="Arial" w:eastAsia="Arial" w:hAnsi="Arial" w:cs="Arial"/>
            <w:i/>
          </w:rPr>
          <w:t xml:space="preserve"> </w:t>
        </w:r>
      </w:ins>
    </w:p>
    <w:p w14:paraId="39B44BAC" w14:textId="45D93D9D" w:rsidR="00D46830" w:rsidRPr="007F7E2B" w:rsidRDefault="00D46830">
      <w:pPr>
        <w:ind w:left="355"/>
        <w:rPr>
          <w:ins w:id="21329" w:author="V2" w:date="2025-04-14T14:19:00Z" w16du:dateUtc="2025-04-14T19:19:00Z"/>
        </w:rPr>
      </w:pPr>
      <w:ins w:id="21330" w:author="V2" w:date="2025-04-14T14:19:00Z" w16du:dateUtc="2025-04-14T19:19:00Z">
        <w:r w:rsidRPr="007F7E2B">
          <w:t xml:space="preserve">The baseline for the variable(s) which might be impacted by leakage must be projected for the entire area of the leakage zone for the project crediting period using the module </w:t>
        </w:r>
        <w:r w:rsidR="00111949" w:rsidRPr="007F7E2B">
          <w:rPr>
            <w:rFonts w:ascii="Arial" w:eastAsia="Arial" w:hAnsi="Arial" w:cs="Arial"/>
            <w:i/>
          </w:rPr>
          <w:t>TRS-2</w:t>
        </w:r>
        <w:r w:rsidRPr="007F7E2B">
          <w:rPr>
            <w:rFonts w:ascii="Arial" w:eastAsia="Arial" w:hAnsi="Arial" w:cs="Arial"/>
            <w:i/>
          </w:rPr>
          <w:t xml:space="preserve"> Methods to Project Future Conditions</w:t>
        </w:r>
        <w:r w:rsidRPr="007F7E2B">
          <w:t xml:space="preserve">. Utilization of the module </w:t>
        </w:r>
        <w:r w:rsidR="00111949" w:rsidRPr="007F7E2B">
          <w:rPr>
            <w:rFonts w:ascii="Arial" w:eastAsia="Arial" w:hAnsi="Arial" w:cs="Arial"/>
            <w:i/>
          </w:rPr>
          <w:t>TRS-2</w:t>
        </w:r>
        <w:r w:rsidRPr="007F7E2B">
          <w:rPr>
            <w:rFonts w:ascii="Arial" w:eastAsia="Arial" w:hAnsi="Arial" w:cs="Arial"/>
            <w:i/>
          </w:rPr>
          <w:t xml:space="preserve"> Methods to Project Future Conditions</w:t>
        </w:r>
        <w:r w:rsidRPr="007F7E2B">
          <w:t xml:space="preserve"> must include the use of Step 13 to identify changes in the variable on a location specific basis. </w:t>
        </w:r>
      </w:ins>
    </w:p>
    <w:p w14:paraId="54C7DB6D" w14:textId="77777777" w:rsidR="00D46830" w:rsidRPr="007F7E2B" w:rsidRDefault="00D46830">
      <w:pPr>
        <w:spacing w:line="259" w:lineRule="auto"/>
        <w:ind w:left="360"/>
        <w:rPr>
          <w:ins w:id="21331" w:author="V2" w:date="2025-04-14T14:19:00Z" w16du:dateUtc="2025-04-14T19:19:00Z"/>
        </w:rPr>
      </w:pPr>
      <w:ins w:id="21332" w:author="V2" w:date="2025-04-14T14:19:00Z" w16du:dateUtc="2025-04-14T19:19:00Z">
        <w:r w:rsidRPr="007F7E2B">
          <w:t xml:space="preserve"> </w:t>
        </w:r>
      </w:ins>
    </w:p>
    <w:p w14:paraId="1239CB8D" w14:textId="77777777" w:rsidR="00D46830" w:rsidRPr="007F7E2B" w:rsidRDefault="00D46830">
      <w:pPr>
        <w:spacing w:line="259" w:lineRule="auto"/>
        <w:ind w:left="360"/>
        <w:rPr>
          <w:ins w:id="21333" w:author="V2" w:date="2025-04-14T14:19:00Z" w16du:dateUtc="2025-04-14T19:19:00Z"/>
        </w:rPr>
      </w:pPr>
      <w:ins w:id="21334" w:author="V2" w:date="2025-04-14T14:19:00Z" w16du:dateUtc="2025-04-14T19:19:00Z">
        <w:r w:rsidRPr="007F7E2B">
          <w:t xml:space="preserve"> </w:t>
        </w:r>
      </w:ins>
    </w:p>
    <w:p w14:paraId="4E42A9BA" w14:textId="77777777" w:rsidR="00D46830" w:rsidRPr="007F7E2B" w:rsidRDefault="00D46830">
      <w:pPr>
        <w:spacing w:line="259" w:lineRule="auto"/>
        <w:ind w:left="372"/>
        <w:rPr>
          <w:ins w:id="21335" w:author="V2" w:date="2025-04-14T14:19:00Z" w16du:dateUtc="2025-04-14T19:19:00Z"/>
        </w:rPr>
      </w:pPr>
      <w:ins w:id="21336" w:author="V2" w:date="2025-04-14T14:19:00Z" w16du:dateUtc="2025-04-14T19:19:00Z">
        <w:r w:rsidRPr="007F7E2B">
          <w:rPr>
            <w:rFonts w:ascii="Arial" w:eastAsia="Arial" w:hAnsi="Arial" w:cs="Arial"/>
            <w:b/>
          </w:rPr>
          <w:t xml:space="preserve">5 years after the project start date, undertake Steps 3.3, 3.4 and 3.5. </w:t>
        </w:r>
      </w:ins>
    </w:p>
    <w:p w14:paraId="6E7625AD" w14:textId="77777777" w:rsidR="00D46830" w:rsidRPr="007F7E2B" w:rsidRDefault="00D46830">
      <w:pPr>
        <w:spacing w:line="259" w:lineRule="auto"/>
        <w:ind w:left="360"/>
        <w:rPr>
          <w:ins w:id="21337" w:author="V2" w:date="2025-04-14T14:19:00Z" w16du:dateUtc="2025-04-14T19:19:00Z"/>
        </w:rPr>
      </w:pPr>
      <w:ins w:id="21338" w:author="V2" w:date="2025-04-14T14:19:00Z" w16du:dateUtc="2025-04-14T19:19:00Z">
        <w:r w:rsidRPr="007F7E2B">
          <w:rPr>
            <w:rFonts w:ascii="Arial" w:eastAsia="Arial" w:hAnsi="Arial" w:cs="Arial"/>
            <w:b/>
            <w:i/>
          </w:rPr>
          <w:t xml:space="preserve"> </w:t>
        </w:r>
      </w:ins>
    </w:p>
    <w:p w14:paraId="45904746" w14:textId="77777777" w:rsidR="00D46830" w:rsidRPr="007F7E2B" w:rsidRDefault="00D46830">
      <w:pPr>
        <w:pStyle w:val="Heading3"/>
        <w:ind w:left="372"/>
        <w:rPr>
          <w:ins w:id="21339" w:author="V2" w:date="2025-04-14T14:19:00Z" w16du:dateUtc="2025-04-14T19:19:00Z"/>
        </w:rPr>
      </w:pPr>
      <w:bookmarkStart w:id="21340" w:name="_Toc174616247"/>
      <w:bookmarkStart w:id="21341" w:name="_Toc174616663"/>
      <w:bookmarkStart w:id="21342" w:name="_Toc180594388"/>
      <w:bookmarkStart w:id="21343" w:name="_Toc180594795"/>
      <w:ins w:id="21344" w:author="V2" w:date="2025-04-14T14:19:00Z" w16du:dateUtc="2025-04-14T19:19:00Z">
        <w:r w:rsidRPr="007F7E2B">
          <w:t>Step B.3:</w:t>
        </w:r>
        <w:r w:rsidRPr="007F7E2B">
          <w:rPr>
            <w:rFonts w:ascii="Arial" w:eastAsia="Arial" w:hAnsi="Arial" w:cs="Arial"/>
            <w:i/>
          </w:rPr>
          <w:t xml:space="preserve"> </w:t>
        </w:r>
        <w:r w:rsidRPr="007F7E2B">
          <w:t>Determine the current status of the variable within the leakage zone</w:t>
        </w:r>
        <w:bookmarkEnd w:id="21340"/>
        <w:bookmarkEnd w:id="21341"/>
        <w:bookmarkEnd w:id="21342"/>
        <w:bookmarkEnd w:id="21343"/>
        <w:r w:rsidRPr="007F7E2B">
          <w:t xml:space="preserve"> </w:t>
        </w:r>
      </w:ins>
    </w:p>
    <w:p w14:paraId="4B0B11C9" w14:textId="77777777" w:rsidR="00D46830" w:rsidRPr="007F7E2B" w:rsidRDefault="00D46830">
      <w:pPr>
        <w:spacing w:line="259" w:lineRule="auto"/>
        <w:ind w:left="360"/>
        <w:rPr>
          <w:ins w:id="21345" w:author="V2" w:date="2025-04-14T14:19:00Z" w16du:dateUtc="2025-04-14T19:19:00Z"/>
        </w:rPr>
      </w:pPr>
      <w:ins w:id="21346" w:author="V2" w:date="2025-04-14T14:19:00Z" w16du:dateUtc="2025-04-14T19:19:00Z">
        <w:r w:rsidRPr="007F7E2B">
          <w:rPr>
            <w:rFonts w:ascii="Arial" w:eastAsia="Arial" w:hAnsi="Arial" w:cs="Arial"/>
            <w:i/>
          </w:rPr>
          <w:t xml:space="preserve"> </w:t>
        </w:r>
      </w:ins>
    </w:p>
    <w:p w14:paraId="02B61F32" w14:textId="179306D4" w:rsidR="00D46830" w:rsidRPr="007F7E2B" w:rsidRDefault="00D46830">
      <w:pPr>
        <w:ind w:left="355"/>
        <w:rPr>
          <w:ins w:id="21347" w:author="V2" w:date="2025-04-14T14:19:00Z" w16du:dateUtc="2025-04-14T19:19:00Z"/>
        </w:rPr>
      </w:pPr>
      <w:ins w:id="21348" w:author="V2" w:date="2025-04-14T14:19:00Z" w16du:dateUtc="2025-04-14T19:19:00Z">
        <w:r w:rsidRPr="007F7E2B">
          <w:t xml:space="preserve">The current status of the variable within the leakage zone must be determined using the appropriate methods given in the module relevant to the variable. Where direct sampling of the variable is not possible, remote sensing methods described in Step 7 of the module </w:t>
        </w:r>
        <w:r w:rsidR="00111949" w:rsidRPr="007F7E2B">
          <w:rPr>
            <w:rFonts w:ascii="Arial" w:eastAsia="Arial" w:hAnsi="Arial" w:cs="Arial"/>
            <w:i/>
          </w:rPr>
          <w:t>TRS-2</w:t>
        </w:r>
        <w:r w:rsidRPr="007F7E2B">
          <w:rPr>
            <w:rFonts w:ascii="Arial" w:eastAsia="Arial" w:hAnsi="Arial" w:cs="Arial"/>
            <w:i/>
          </w:rPr>
          <w:t xml:space="preserve"> Methods to Project Future Conditions</w:t>
        </w:r>
        <w:r w:rsidRPr="007F7E2B">
          <w:t xml:space="preserve"> may be used.  In this case, remote sensing images should not be more than 1 year old. </w:t>
        </w:r>
      </w:ins>
    </w:p>
    <w:p w14:paraId="1FD7661B" w14:textId="77777777" w:rsidR="00D46830" w:rsidRPr="007F7E2B" w:rsidRDefault="00D46830">
      <w:pPr>
        <w:spacing w:line="259" w:lineRule="auto"/>
        <w:ind w:left="360"/>
        <w:rPr>
          <w:ins w:id="21349" w:author="V2" w:date="2025-04-14T14:19:00Z" w16du:dateUtc="2025-04-14T19:19:00Z"/>
        </w:rPr>
      </w:pPr>
      <w:ins w:id="21350" w:author="V2" w:date="2025-04-14T14:19:00Z" w16du:dateUtc="2025-04-14T19:19:00Z">
        <w:r w:rsidRPr="007F7E2B">
          <w:rPr>
            <w:rFonts w:ascii="Arial" w:eastAsia="Arial" w:hAnsi="Arial" w:cs="Arial"/>
            <w:b/>
          </w:rPr>
          <w:t xml:space="preserve"> </w:t>
        </w:r>
      </w:ins>
    </w:p>
    <w:p w14:paraId="2574E258" w14:textId="77777777" w:rsidR="00D46830" w:rsidRPr="007F7E2B" w:rsidRDefault="00D46830">
      <w:pPr>
        <w:pStyle w:val="Heading3"/>
        <w:ind w:left="372"/>
        <w:rPr>
          <w:ins w:id="21351" w:author="V2" w:date="2025-04-14T14:19:00Z" w16du:dateUtc="2025-04-14T19:19:00Z"/>
        </w:rPr>
      </w:pPr>
      <w:bookmarkStart w:id="21352" w:name="_Toc174616248"/>
      <w:bookmarkStart w:id="21353" w:name="_Toc174616664"/>
      <w:bookmarkStart w:id="21354" w:name="_Toc180594389"/>
      <w:bookmarkStart w:id="21355" w:name="_Toc180594796"/>
      <w:ins w:id="21356" w:author="V2" w:date="2025-04-14T14:19:00Z" w16du:dateUtc="2025-04-14T19:19:00Z">
        <w:r w:rsidRPr="007F7E2B">
          <w:t>Step B.4:</w:t>
        </w:r>
        <w:r w:rsidRPr="007F7E2B">
          <w:rPr>
            <w:rFonts w:ascii="Arial" w:eastAsia="Arial" w:hAnsi="Arial" w:cs="Arial"/>
            <w:i/>
          </w:rPr>
          <w:t xml:space="preserve"> </w:t>
        </w:r>
        <w:r w:rsidRPr="007F7E2B">
          <w:t>Correct the baseline for changes in exogenous factors</w:t>
        </w:r>
        <w:bookmarkEnd w:id="21352"/>
        <w:bookmarkEnd w:id="21353"/>
        <w:bookmarkEnd w:id="21354"/>
        <w:bookmarkEnd w:id="21355"/>
        <w:r w:rsidRPr="007F7E2B">
          <w:t xml:space="preserve"> </w:t>
        </w:r>
      </w:ins>
    </w:p>
    <w:p w14:paraId="101C0DDB" w14:textId="77777777" w:rsidR="00D46830" w:rsidRPr="007F7E2B" w:rsidRDefault="00D46830">
      <w:pPr>
        <w:spacing w:line="259" w:lineRule="auto"/>
        <w:ind w:left="360"/>
        <w:rPr>
          <w:ins w:id="21357" w:author="V2" w:date="2025-04-14T14:19:00Z" w16du:dateUtc="2025-04-14T19:19:00Z"/>
        </w:rPr>
      </w:pPr>
      <w:ins w:id="21358" w:author="V2" w:date="2025-04-14T14:19:00Z" w16du:dateUtc="2025-04-14T19:19:00Z">
        <w:r w:rsidRPr="007F7E2B">
          <w:rPr>
            <w:rFonts w:ascii="Arial" w:eastAsia="Arial" w:hAnsi="Arial" w:cs="Arial"/>
            <w:i/>
          </w:rPr>
          <w:t xml:space="preserve"> </w:t>
        </w:r>
      </w:ins>
    </w:p>
    <w:p w14:paraId="1F4C53C4" w14:textId="1F255CB8" w:rsidR="00D46830" w:rsidRPr="007F7E2B" w:rsidRDefault="00D46830">
      <w:pPr>
        <w:ind w:left="355"/>
        <w:rPr>
          <w:ins w:id="21359" w:author="V2" w:date="2025-04-14T14:19:00Z" w16du:dateUtc="2025-04-14T19:19:00Z"/>
        </w:rPr>
      </w:pPr>
      <w:ins w:id="21360" w:author="V2" w:date="2025-04-14T14:19:00Z" w16du:dateUtc="2025-04-14T19:19:00Z">
        <w:r w:rsidRPr="007F7E2B">
          <w:t xml:space="preserve">When the future values of the variable were projected for the baseline using the module </w:t>
        </w:r>
        <w:r w:rsidR="00111949" w:rsidRPr="007F7E2B">
          <w:rPr>
            <w:rFonts w:ascii="Arial" w:eastAsia="Arial" w:hAnsi="Arial" w:cs="Arial"/>
            <w:i/>
          </w:rPr>
          <w:t>TRS-2</w:t>
        </w:r>
        <w:r w:rsidRPr="007F7E2B">
          <w:rPr>
            <w:rFonts w:ascii="Arial" w:eastAsia="Arial" w:hAnsi="Arial" w:cs="Arial"/>
            <w:i/>
          </w:rPr>
          <w:t xml:space="preserve"> Methods to Project Future Conditions</w:t>
        </w:r>
        <w:r w:rsidRPr="007F7E2B">
          <w:t xml:space="preserve">, an analysis of the projected future values and impacts of drivers, agents </w:t>
        </w:r>
        <w:r w:rsidRPr="007F7E2B">
          <w:lastRenderedPageBreak/>
          <w:t xml:space="preserve">and causes found to be significant was undertaken. Since the analysis of leakage using this approach is undertaken on an ex-post basis, estimates of the actual values of those significant drivers, agents and causes must be ascertained.  If those values differ significantly from those used in the ex-ante projections, and that change has occurred as a result of exogenous causes, not as a result of the implementation of the project, the baseline projections of the variable for the leakage zone must be revised based on the estimated actual values of the drivers, agents and causes. For instance, it may have been expected that population in the leakage zone would increase slightly as a result of displacement of a few families from the project area.  If in fact the population in the leakage zone has doubled due to immigration of people from another part of the country, the baseline will need to be recalculated to account for the part of the change in population which was not caused by the project activity. </w:t>
        </w:r>
      </w:ins>
    </w:p>
    <w:p w14:paraId="4E364B70" w14:textId="77777777" w:rsidR="00D46830" w:rsidRPr="007F7E2B" w:rsidRDefault="00D46830">
      <w:pPr>
        <w:spacing w:line="259" w:lineRule="auto"/>
        <w:ind w:left="360"/>
        <w:rPr>
          <w:ins w:id="21361" w:author="V2" w:date="2025-04-14T14:19:00Z" w16du:dateUtc="2025-04-14T19:19:00Z"/>
        </w:rPr>
      </w:pPr>
      <w:ins w:id="21362" w:author="V2" w:date="2025-04-14T14:19:00Z" w16du:dateUtc="2025-04-14T19:19:00Z">
        <w:r w:rsidRPr="007F7E2B">
          <w:rPr>
            <w:rFonts w:ascii="Arial" w:eastAsia="Arial" w:hAnsi="Arial" w:cs="Arial"/>
            <w:b/>
          </w:rPr>
          <w:t xml:space="preserve"> </w:t>
        </w:r>
      </w:ins>
    </w:p>
    <w:p w14:paraId="13F8DB3C" w14:textId="77777777" w:rsidR="00D46830" w:rsidRPr="007F7E2B" w:rsidRDefault="00D46830">
      <w:pPr>
        <w:spacing w:line="259" w:lineRule="auto"/>
        <w:ind w:left="360"/>
        <w:rPr>
          <w:ins w:id="21363" w:author="V2" w:date="2025-04-14T14:19:00Z" w16du:dateUtc="2025-04-14T19:19:00Z"/>
        </w:rPr>
      </w:pPr>
      <w:ins w:id="21364" w:author="V2" w:date="2025-04-14T14:19:00Z" w16du:dateUtc="2025-04-14T19:19:00Z">
        <w:r w:rsidRPr="007F7E2B">
          <w:rPr>
            <w:rFonts w:ascii="Arial" w:eastAsia="Arial" w:hAnsi="Arial" w:cs="Arial"/>
            <w:b/>
            <w:i/>
          </w:rPr>
          <w:t xml:space="preserve"> </w:t>
        </w:r>
      </w:ins>
    </w:p>
    <w:p w14:paraId="4CFF5494" w14:textId="77777777" w:rsidR="00D46830" w:rsidRPr="007F7E2B" w:rsidRDefault="00D46830">
      <w:pPr>
        <w:pStyle w:val="Heading3"/>
        <w:ind w:left="372"/>
        <w:rPr>
          <w:ins w:id="21365" w:author="V2" w:date="2025-04-14T14:19:00Z" w16du:dateUtc="2025-04-14T19:19:00Z"/>
        </w:rPr>
      </w:pPr>
      <w:bookmarkStart w:id="21366" w:name="_Toc174616249"/>
      <w:bookmarkStart w:id="21367" w:name="_Toc174616665"/>
      <w:bookmarkStart w:id="21368" w:name="_Toc180594390"/>
      <w:bookmarkStart w:id="21369" w:name="_Toc180594797"/>
      <w:ins w:id="21370" w:author="V2" w:date="2025-04-14T14:19:00Z" w16du:dateUtc="2025-04-14T19:19:00Z">
        <w:r w:rsidRPr="007F7E2B">
          <w:t>Step B.5:</w:t>
        </w:r>
        <w:r w:rsidRPr="007F7E2B">
          <w:rPr>
            <w:rFonts w:ascii="Arial" w:eastAsia="Arial" w:hAnsi="Arial" w:cs="Arial"/>
            <w:i/>
          </w:rPr>
          <w:t xml:space="preserve"> </w:t>
        </w:r>
        <w:r w:rsidRPr="007F7E2B">
          <w:t>Determine if leakage has occurred</w:t>
        </w:r>
        <w:bookmarkEnd w:id="21366"/>
        <w:bookmarkEnd w:id="21367"/>
        <w:bookmarkEnd w:id="21368"/>
        <w:bookmarkEnd w:id="21369"/>
        <w:r w:rsidRPr="007F7E2B">
          <w:t xml:space="preserve"> </w:t>
        </w:r>
      </w:ins>
    </w:p>
    <w:p w14:paraId="7A5C8C0D" w14:textId="77777777" w:rsidR="00D46830" w:rsidRPr="007F7E2B" w:rsidRDefault="00D46830">
      <w:pPr>
        <w:spacing w:line="259" w:lineRule="auto"/>
        <w:ind w:left="1064"/>
        <w:rPr>
          <w:ins w:id="21371" w:author="V2" w:date="2025-04-14T14:19:00Z" w16du:dateUtc="2025-04-14T19:19:00Z"/>
        </w:rPr>
      </w:pPr>
      <w:ins w:id="21372" w:author="V2" w:date="2025-04-14T14:19:00Z" w16du:dateUtc="2025-04-14T19:19:00Z">
        <w:r w:rsidRPr="007F7E2B">
          <w:t xml:space="preserve"> </w:t>
        </w:r>
      </w:ins>
    </w:p>
    <w:p w14:paraId="4B75CA34" w14:textId="77777777" w:rsidR="00D46830" w:rsidRPr="007F7E2B" w:rsidRDefault="00D46830">
      <w:pPr>
        <w:ind w:left="355"/>
        <w:rPr>
          <w:ins w:id="21373" w:author="V2" w:date="2025-04-14T14:19:00Z" w16du:dateUtc="2025-04-14T19:19:00Z"/>
        </w:rPr>
      </w:pPr>
      <w:ins w:id="21374" w:author="V2" w:date="2025-04-14T14:19:00Z" w16du:dateUtc="2025-04-14T19:19:00Z">
        <w:r w:rsidRPr="007F7E2B">
          <w:t xml:space="preserve">The following decision sequence must be used to determine if leakage has occurred: </w:t>
        </w:r>
      </w:ins>
    </w:p>
    <w:p w14:paraId="00DB13EC" w14:textId="77777777" w:rsidR="00D46830" w:rsidRPr="007F7E2B" w:rsidRDefault="00D46830">
      <w:pPr>
        <w:spacing w:line="259" w:lineRule="auto"/>
        <w:ind w:left="1064"/>
        <w:rPr>
          <w:ins w:id="21375" w:author="V2" w:date="2025-04-14T14:19:00Z" w16du:dateUtc="2025-04-14T19:19:00Z"/>
        </w:rPr>
      </w:pPr>
      <w:ins w:id="21376" w:author="V2" w:date="2025-04-14T14:19:00Z" w16du:dateUtc="2025-04-14T19:19:00Z">
        <w:r w:rsidRPr="007F7E2B">
          <w:t xml:space="preserve"> </w:t>
        </w:r>
      </w:ins>
    </w:p>
    <w:p w14:paraId="6F97EED7" w14:textId="77777777" w:rsidR="00D46830" w:rsidRPr="007F7E2B" w:rsidRDefault="00D46830">
      <w:pPr>
        <w:ind w:left="730"/>
        <w:rPr>
          <w:ins w:id="21377" w:author="V2" w:date="2025-04-14T14:19:00Z" w16du:dateUtc="2025-04-14T19:19:00Z"/>
        </w:rPr>
      </w:pPr>
      <w:ins w:id="21378" w:author="V2" w:date="2025-04-14T14:19:00Z" w16du:dateUtc="2025-04-14T19:19:00Z">
        <w:r w:rsidRPr="007F7E2B">
          <w:t xml:space="preserve">Step B.5-a: Reduction of carbon pools, and/or increase in GHG emissions </w:t>
        </w:r>
      </w:ins>
    </w:p>
    <w:p w14:paraId="32B2B175" w14:textId="77777777" w:rsidR="00D46830" w:rsidRPr="007F7E2B" w:rsidRDefault="00D46830">
      <w:pPr>
        <w:ind w:left="730"/>
        <w:rPr>
          <w:ins w:id="21379" w:author="V2" w:date="2025-04-14T14:19:00Z" w16du:dateUtc="2025-04-14T19:19:00Z"/>
        </w:rPr>
      </w:pPr>
      <w:ins w:id="21380" w:author="V2" w:date="2025-04-14T14:19:00Z" w16du:dateUtc="2025-04-14T19:19:00Z">
        <w:r w:rsidRPr="007F7E2B">
          <w:t xml:space="preserve">If the current values of the variable indicate that less carbon exists in carbon pools within the leakage zone, and/or that there has been an increase in GHG emissions, as compared with the amounts that were forecast using the revised baseline for the leakage zone, prepared in Step 3.4 above, continue to Step 3.5.b.  If not, no leakage has occurred.  </w:t>
        </w:r>
      </w:ins>
    </w:p>
    <w:p w14:paraId="0C4EA48F" w14:textId="77777777" w:rsidR="00D46830" w:rsidRPr="007F7E2B" w:rsidRDefault="00D46830">
      <w:pPr>
        <w:spacing w:line="259" w:lineRule="auto"/>
        <w:ind w:left="720"/>
        <w:rPr>
          <w:ins w:id="21381" w:author="V2" w:date="2025-04-14T14:19:00Z" w16du:dateUtc="2025-04-14T19:19:00Z"/>
        </w:rPr>
      </w:pPr>
      <w:ins w:id="21382" w:author="V2" w:date="2025-04-14T14:19:00Z" w16du:dateUtc="2025-04-14T19:19:00Z">
        <w:r w:rsidRPr="007F7E2B">
          <w:t xml:space="preserve"> </w:t>
        </w:r>
      </w:ins>
    </w:p>
    <w:p w14:paraId="400BA744" w14:textId="77777777" w:rsidR="00D46830" w:rsidRPr="007F7E2B" w:rsidRDefault="00D46830">
      <w:pPr>
        <w:ind w:left="730"/>
        <w:rPr>
          <w:ins w:id="21383" w:author="V2" w:date="2025-04-14T14:19:00Z" w16du:dateUtc="2025-04-14T19:19:00Z"/>
        </w:rPr>
      </w:pPr>
      <w:ins w:id="21384" w:author="V2" w:date="2025-04-14T14:19:00Z" w16du:dateUtc="2025-04-14T19:19:00Z">
        <w:r w:rsidRPr="007F7E2B">
          <w:t xml:space="preserve">Step B.5-b: Presence of previously unidentified drivers, agents or causes </w:t>
        </w:r>
      </w:ins>
    </w:p>
    <w:p w14:paraId="1A1CA0B7" w14:textId="77777777" w:rsidR="00D46830" w:rsidRPr="007F7E2B" w:rsidRDefault="00D46830">
      <w:pPr>
        <w:ind w:left="730"/>
        <w:rPr>
          <w:ins w:id="21385" w:author="V2" w:date="2025-04-14T14:19:00Z" w16du:dateUtc="2025-04-14T19:19:00Z"/>
        </w:rPr>
      </w:pPr>
      <w:ins w:id="21386" w:author="V2" w:date="2025-04-14T14:19:00Z" w16du:dateUtc="2025-04-14T19:19:00Z">
        <w:r w:rsidRPr="007F7E2B">
          <w:t xml:space="preserve">Determine whether any other exogenous driver, agent or cause, not identified ex-ante, may account for the change in the variable.  If the project proponent can demonstrate and document that, with a high degree of probability, such a factor is responsible for the change in the variable, and the consequent reduction in carbon pools and/or increase in GHG emissions within the leakage zone, then no leakage has occurred.  If not, then continue to Step 3.5.c.  For instance, a change in the world market price for a key agricultural commodity may not have been modeled in the baseline, because it was unlikely that the price change would be large enough to be significant.  Since the commencement of the project activity, however, the price of that commodity has tripled, and as a result large areas of land within the leakage zone have been cleared to grow the commodity by large agricultural operators.  </w:t>
        </w:r>
        <w:r w:rsidRPr="007F7E2B">
          <w:lastRenderedPageBreak/>
          <w:t xml:space="preserve">If the project proponent can demonstrate that all significant change in carbon stocks in the leakage zone is attributable to this change, then it is reasonable to conclude that no significant and attributable leakage has occurred. </w:t>
        </w:r>
      </w:ins>
    </w:p>
    <w:p w14:paraId="574E4B1F" w14:textId="77777777" w:rsidR="00D46830" w:rsidRPr="007F7E2B" w:rsidRDefault="00D46830">
      <w:pPr>
        <w:spacing w:line="259" w:lineRule="auto"/>
        <w:ind w:left="720"/>
        <w:rPr>
          <w:ins w:id="21387" w:author="V2" w:date="2025-04-14T14:19:00Z" w16du:dateUtc="2025-04-14T19:19:00Z"/>
        </w:rPr>
      </w:pPr>
      <w:ins w:id="21388" w:author="V2" w:date="2025-04-14T14:19:00Z" w16du:dateUtc="2025-04-14T19:19:00Z">
        <w:r w:rsidRPr="007F7E2B">
          <w:t xml:space="preserve"> </w:t>
        </w:r>
      </w:ins>
    </w:p>
    <w:p w14:paraId="71A4B867" w14:textId="77777777" w:rsidR="00D46830" w:rsidRPr="007F7E2B" w:rsidRDefault="00D46830">
      <w:pPr>
        <w:ind w:left="730"/>
        <w:rPr>
          <w:ins w:id="21389" w:author="V2" w:date="2025-04-14T14:19:00Z" w16du:dateUtc="2025-04-14T19:19:00Z"/>
        </w:rPr>
      </w:pPr>
      <w:ins w:id="21390" w:author="V2" w:date="2025-04-14T14:19:00Z" w16du:dateUtc="2025-04-14T19:19:00Z">
        <w:r w:rsidRPr="007F7E2B">
          <w:t xml:space="preserve">Step B.5-c: Plausible causal chain </w:t>
        </w:r>
      </w:ins>
    </w:p>
    <w:p w14:paraId="574346F2" w14:textId="77777777" w:rsidR="00D46830" w:rsidRPr="007F7E2B" w:rsidRDefault="00D46830">
      <w:pPr>
        <w:ind w:left="730"/>
        <w:rPr>
          <w:ins w:id="21391" w:author="V2" w:date="2025-04-14T14:19:00Z" w16du:dateUtc="2025-04-14T19:19:00Z"/>
        </w:rPr>
      </w:pPr>
      <w:ins w:id="21392" w:author="V2" w:date="2025-04-14T14:19:00Z" w16du:dateUtc="2025-04-14T19:19:00Z">
        <w:r w:rsidRPr="007F7E2B">
          <w:t xml:space="preserve">If the project proponent can demonstrate, with a high degree of probability, that no plausible causal linkage or chain could exist between the actions of the project and the reduction of carbon pools, and/or increase in GHG emissions found, then no accountable leakage has occurred. Otherwise, leakage has occurred. </w:t>
        </w:r>
      </w:ins>
    </w:p>
    <w:p w14:paraId="4B0591BF" w14:textId="77777777" w:rsidR="00D46830" w:rsidRPr="007F7E2B" w:rsidRDefault="00D46830">
      <w:pPr>
        <w:spacing w:line="259" w:lineRule="auto"/>
        <w:ind w:left="720"/>
        <w:rPr>
          <w:ins w:id="21393" w:author="V2" w:date="2025-04-14T14:19:00Z" w16du:dateUtc="2025-04-14T19:19:00Z"/>
        </w:rPr>
      </w:pPr>
      <w:ins w:id="21394" w:author="V2" w:date="2025-04-14T14:19:00Z" w16du:dateUtc="2025-04-14T19:19:00Z">
        <w:r w:rsidRPr="007F7E2B">
          <w:t xml:space="preserve"> </w:t>
        </w:r>
      </w:ins>
    </w:p>
    <w:p w14:paraId="2FB53271" w14:textId="77777777" w:rsidR="00D46830" w:rsidRPr="007F7E2B" w:rsidRDefault="00D46830">
      <w:pPr>
        <w:pStyle w:val="Heading3"/>
        <w:ind w:left="372"/>
        <w:rPr>
          <w:ins w:id="21395" w:author="V2" w:date="2025-04-14T14:19:00Z" w16du:dateUtc="2025-04-14T19:19:00Z"/>
        </w:rPr>
      </w:pPr>
      <w:bookmarkStart w:id="21396" w:name="_Toc174616250"/>
      <w:bookmarkStart w:id="21397" w:name="_Toc174616666"/>
      <w:bookmarkStart w:id="21398" w:name="_Toc180594391"/>
      <w:bookmarkStart w:id="21399" w:name="_Toc180594798"/>
      <w:ins w:id="21400" w:author="V2" w:date="2025-04-14T14:19:00Z" w16du:dateUtc="2025-04-14T19:19:00Z">
        <w:r w:rsidRPr="007F7E2B">
          <w:t>Step 3: Quantify the change in emissions arising from activity-shifting leakage</w:t>
        </w:r>
        <w:bookmarkEnd w:id="21396"/>
        <w:bookmarkEnd w:id="21397"/>
        <w:bookmarkEnd w:id="21398"/>
        <w:bookmarkEnd w:id="21399"/>
        <w:r w:rsidRPr="007F7E2B">
          <w:t xml:space="preserve"> </w:t>
        </w:r>
      </w:ins>
    </w:p>
    <w:p w14:paraId="555CDBA9" w14:textId="77777777" w:rsidR="00D46830" w:rsidRPr="007F7E2B" w:rsidRDefault="00D46830">
      <w:pPr>
        <w:spacing w:line="259" w:lineRule="auto"/>
        <w:ind w:left="360"/>
        <w:rPr>
          <w:ins w:id="21401" w:author="V2" w:date="2025-04-14T14:19:00Z" w16du:dateUtc="2025-04-14T19:19:00Z"/>
        </w:rPr>
      </w:pPr>
      <w:ins w:id="21402" w:author="V2" w:date="2025-04-14T14:19:00Z" w16du:dateUtc="2025-04-14T19:19:00Z">
        <w:r w:rsidRPr="007F7E2B">
          <w:t xml:space="preserve"> </w:t>
        </w:r>
      </w:ins>
    </w:p>
    <w:p w14:paraId="6663CE97" w14:textId="77777777" w:rsidR="00D46830" w:rsidRPr="007F7E2B" w:rsidRDefault="00D46830">
      <w:pPr>
        <w:ind w:left="355"/>
        <w:rPr>
          <w:ins w:id="21403" w:author="V2" w:date="2025-04-14T14:19:00Z" w16du:dateUtc="2025-04-14T19:19:00Z"/>
        </w:rPr>
      </w:pPr>
      <w:ins w:id="21404" w:author="V2" w:date="2025-04-14T14:19:00Z" w16du:dateUtc="2025-04-14T19:19:00Z">
        <w:r w:rsidRPr="007F7E2B">
          <w:t xml:space="preserve">If activity-shifting leakage has been found to be reasonably attributable to the project, and significant, using the methods in Approach A or Approach B, then the amount of activity-shifting leakage that has occurred is calculated using the following equation: </w:t>
        </w:r>
      </w:ins>
    </w:p>
    <w:p w14:paraId="1DF95BC9" w14:textId="274DF8F3" w:rsidR="00D46830" w:rsidRPr="007F7E2B" w:rsidRDefault="00175961">
      <w:pPr>
        <w:spacing w:after="70" w:line="259" w:lineRule="auto"/>
        <w:ind w:left="360"/>
        <w:rPr>
          <w:ins w:id="21405" w:author="V2" w:date="2025-04-14T14:19:00Z" w16du:dateUtc="2025-04-14T19:19:00Z"/>
        </w:rPr>
      </w:pPr>
      <w:ins w:id="21406"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86294" behindDoc="1" locked="0" layoutInCell="1" allowOverlap="1" wp14:anchorId="7E3C24AF" wp14:editId="0AF2C6EB">
              <wp:simplePos x="0" y="0"/>
              <wp:positionH relativeFrom="column">
                <wp:posOffset>488950</wp:posOffset>
              </wp:positionH>
              <wp:positionV relativeFrom="paragraph">
                <wp:posOffset>245745</wp:posOffset>
              </wp:positionV>
              <wp:extent cx="1454150" cy="444500"/>
              <wp:effectExtent l="0" t="0" r="0" b="0"/>
              <wp:wrapTight wrapText="bothSides">
                <wp:wrapPolygon edited="0">
                  <wp:start x="0" y="0"/>
                  <wp:lineTo x="0" y="20366"/>
                  <wp:lineTo x="21223" y="20366"/>
                  <wp:lineTo x="21223" y="0"/>
                  <wp:lineTo x="0" y="0"/>
                </wp:wrapPolygon>
              </wp:wrapTight>
              <wp:docPr id="192750674" name="Picture 1" descr="A black tex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0674" name="Picture 1" descr="A black text with a white background&#10;&#10;AI-generated content may be incorrect."/>
                      <pic:cNvPicPr/>
                    </pic:nvPicPr>
                    <pic:blipFill>
                      <a:blip r:embed="rId156">
                        <a:extLst>
                          <a:ext uri="{28A0092B-C50C-407E-A947-70E740481C1C}">
                            <a14:useLocalDpi xmlns:a14="http://schemas.microsoft.com/office/drawing/2010/main" val="0"/>
                          </a:ext>
                        </a:extLst>
                      </a:blip>
                      <a:stretch>
                        <a:fillRect/>
                      </a:stretch>
                    </pic:blipFill>
                    <pic:spPr>
                      <a:xfrm>
                        <a:off x="0" y="0"/>
                        <a:ext cx="1454150" cy="444500"/>
                      </a:xfrm>
                      <a:prstGeom prst="rect">
                        <a:avLst/>
                      </a:prstGeom>
                    </pic:spPr>
                  </pic:pic>
                </a:graphicData>
              </a:graphic>
              <wp14:sizeRelH relativeFrom="page">
                <wp14:pctWidth>0</wp14:pctWidth>
              </wp14:sizeRelH>
              <wp14:sizeRelV relativeFrom="page">
                <wp14:pctHeight>0</wp14:pctHeight>
              </wp14:sizeRelV>
            </wp:anchor>
          </w:drawing>
        </w:r>
        <w:r w:rsidR="00D46830" w:rsidRPr="007F7E2B">
          <w:t xml:space="preserve"> </w:t>
        </w:r>
      </w:ins>
    </w:p>
    <w:p w14:paraId="0242FB33" w14:textId="434E20D2" w:rsidR="00D46830" w:rsidRPr="007F7E2B" w:rsidRDefault="00D46830">
      <w:pPr>
        <w:tabs>
          <w:tab w:val="center" w:pos="1843"/>
          <w:tab w:val="center" w:pos="3241"/>
          <w:tab w:val="center" w:pos="3961"/>
          <w:tab w:val="center" w:pos="4681"/>
          <w:tab w:val="center" w:pos="5401"/>
          <w:tab w:val="center" w:pos="6121"/>
          <w:tab w:val="center" w:pos="6841"/>
          <w:tab w:val="center" w:pos="7562"/>
          <w:tab w:val="center" w:pos="8282"/>
          <w:tab w:val="right" w:pos="9713"/>
        </w:tabs>
        <w:spacing w:after="16" w:line="259" w:lineRule="auto"/>
        <w:rPr>
          <w:ins w:id="21407" w:author="V2" w:date="2025-04-14T14:19:00Z" w16du:dateUtc="2025-04-14T19:19:00Z"/>
        </w:rPr>
      </w:pPr>
      <w:ins w:id="21408" w:author="V2" w:date="2025-04-14T14:19:00Z" w16du:dateUtc="2025-04-14T19:19:00Z">
        <w:r w:rsidRPr="007F7E2B">
          <w:rPr>
            <w:sz w:val="22"/>
          </w:rPr>
          <w:tab/>
        </w:r>
        <w:r w:rsidRPr="007F7E2B">
          <w:tab/>
          <w:t xml:space="preserve"> </w:t>
        </w:r>
        <w:r w:rsidRPr="007F7E2B">
          <w:tab/>
          <w:t xml:space="preserve"> </w:t>
        </w:r>
        <w:r w:rsidRPr="007F7E2B">
          <w:tab/>
          <w:t xml:space="preserve"> </w:t>
        </w:r>
        <w:r w:rsidRPr="007F7E2B">
          <w:tab/>
          <w:t xml:space="preserve"> </w:t>
        </w:r>
        <w:r w:rsidRPr="007F7E2B">
          <w:tab/>
          <w:t xml:space="preserve"> </w:t>
        </w:r>
        <w:r w:rsidRPr="007F7E2B">
          <w:tab/>
          <w:t xml:space="preserve"> </w:t>
        </w:r>
        <w:r w:rsidRPr="007F7E2B">
          <w:tab/>
          <w:t xml:space="preserve"> </w:t>
        </w:r>
        <w:r w:rsidRPr="007F7E2B">
          <w:tab/>
          <w:t xml:space="preserve">   (16.2) </w:t>
        </w:r>
      </w:ins>
    </w:p>
    <w:p w14:paraId="5EAB8A73" w14:textId="77777777" w:rsidR="00D46830" w:rsidRPr="007F7E2B" w:rsidRDefault="00D46830">
      <w:pPr>
        <w:ind w:left="1090"/>
        <w:rPr>
          <w:ins w:id="21409" w:author="V2" w:date="2025-04-14T14:19:00Z" w16du:dateUtc="2025-04-14T19:19:00Z"/>
        </w:rPr>
      </w:pPr>
      <w:ins w:id="21410" w:author="V2" w:date="2025-04-14T14:19:00Z" w16du:dateUtc="2025-04-14T19:19:00Z">
        <w:r w:rsidRPr="007F7E2B">
          <w:t xml:space="preserve">Where: </w:t>
        </w:r>
      </w:ins>
    </w:p>
    <w:p w14:paraId="75EB3D16" w14:textId="77777777" w:rsidR="00D46830" w:rsidRPr="007F7E2B" w:rsidRDefault="00D46830">
      <w:pPr>
        <w:spacing w:line="259" w:lineRule="auto"/>
        <w:ind w:left="1440"/>
        <w:rPr>
          <w:ins w:id="21411" w:author="V2" w:date="2025-04-14T14:19:00Z" w16du:dateUtc="2025-04-14T19:19:00Z"/>
        </w:rPr>
      </w:pPr>
      <w:ins w:id="21412" w:author="V2" w:date="2025-04-14T14:19:00Z" w16du:dateUtc="2025-04-14T19:19:00Z">
        <w:r w:rsidRPr="007F7E2B">
          <w:t xml:space="preserve"> </w:t>
        </w:r>
      </w:ins>
    </w:p>
    <w:tbl>
      <w:tblPr>
        <w:tblStyle w:val="TableGrid0"/>
        <w:tblW w:w="8352" w:type="dxa"/>
        <w:tblInd w:w="1080" w:type="dxa"/>
        <w:tblLook w:val="04A0" w:firstRow="1" w:lastRow="0" w:firstColumn="1" w:lastColumn="0" w:noHBand="0" w:noVBand="1"/>
      </w:tblPr>
      <w:tblGrid>
        <w:gridCol w:w="720"/>
        <w:gridCol w:w="540"/>
        <w:gridCol w:w="7092"/>
      </w:tblGrid>
      <w:tr w:rsidR="00D46830" w:rsidRPr="007F7E2B" w14:paraId="506BB4A8" w14:textId="77777777">
        <w:trPr>
          <w:trHeight w:val="233"/>
          <w:ins w:id="21413" w:author="V2" w:date="2025-04-14T14:19:00Z" w16du:dateUtc="2025-04-14T19:19:00Z"/>
        </w:trPr>
        <w:tc>
          <w:tcPr>
            <w:tcW w:w="720" w:type="dxa"/>
            <w:tcBorders>
              <w:top w:val="nil"/>
              <w:left w:val="nil"/>
              <w:bottom w:val="nil"/>
              <w:right w:val="nil"/>
            </w:tcBorders>
          </w:tcPr>
          <w:p w14:paraId="5C9367A2" w14:textId="77777777" w:rsidR="00D46830" w:rsidRPr="007F7E2B" w:rsidRDefault="00D46830">
            <w:pPr>
              <w:spacing w:line="259" w:lineRule="auto"/>
              <w:rPr>
                <w:ins w:id="21414" w:author="V2" w:date="2025-04-14T14:19:00Z" w16du:dateUtc="2025-04-14T19:19:00Z"/>
              </w:rPr>
            </w:pPr>
            <w:ins w:id="21415" w:author="V2" w:date="2025-04-14T14:19:00Z" w16du:dateUtc="2025-04-14T19:19:00Z">
              <w:r w:rsidRPr="007F7E2B">
                <w:t>E</w:t>
              </w:r>
              <w:r w:rsidRPr="007F7E2B">
                <w:rPr>
                  <w:vertAlign w:val="subscript"/>
                </w:rPr>
                <w:t>d</w:t>
              </w:r>
              <w:r w:rsidRPr="007F7E2B">
                <w:t xml:space="preserve"> </w:t>
              </w:r>
            </w:ins>
          </w:p>
        </w:tc>
        <w:tc>
          <w:tcPr>
            <w:tcW w:w="540" w:type="dxa"/>
            <w:tcBorders>
              <w:top w:val="nil"/>
              <w:left w:val="nil"/>
              <w:bottom w:val="nil"/>
              <w:right w:val="nil"/>
            </w:tcBorders>
          </w:tcPr>
          <w:p w14:paraId="1DFB8865" w14:textId="77777777" w:rsidR="00D46830" w:rsidRPr="007F7E2B" w:rsidRDefault="00D46830">
            <w:pPr>
              <w:spacing w:line="259" w:lineRule="auto"/>
              <w:rPr>
                <w:ins w:id="21416" w:author="V2" w:date="2025-04-14T14:19:00Z" w16du:dateUtc="2025-04-14T19:19:00Z"/>
              </w:rPr>
            </w:pPr>
            <w:ins w:id="21417" w:author="V2" w:date="2025-04-14T14:19:00Z" w16du:dateUtc="2025-04-14T19:19:00Z">
              <w:r w:rsidRPr="007F7E2B">
                <w:t xml:space="preserve">=   </w:t>
              </w:r>
            </w:ins>
          </w:p>
        </w:tc>
        <w:tc>
          <w:tcPr>
            <w:tcW w:w="7092" w:type="dxa"/>
            <w:tcBorders>
              <w:top w:val="nil"/>
              <w:left w:val="nil"/>
              <w:bottom w:val="nil"/>
              <w:right w:val="nil"/>
            </w:tcBorders>
          </w:tcPr>
          <w:p w14:paraId="55AC5CA9" w14:textId="77777777" w:rsidR="00D46830" w:rsidRPr="007F7E2B" w:rsidRDefault="00D46830">
            <w:pPr>
              <w:spacing w:line="259" w:lineRule="auto"/>
              <w:rPr>
                <w:ins w:id="21418" w:author="V2" w:date="2025-04-14T14:19:00Z" w16du:dateUtc="2025-04-14T19:19:00Z"/>
              </w:rPr>
            </w:pPr>
            <w:ins w:id="21419" w:author="V2" w:date="2025-04-14T14:19:00Z" w16du:dateUtc="2025-04-14T19:19:00Z">
              <w:r w:rsidRPr="007F7E2B">
                <w:t>The emissions arising from activity-shifting, tCO</w:t>
              </w:r>
              <w:r w:rsidRPr="007F7E2B">
                <w:rPr>
                  <w:vertAlign w:val="subscript"/>
                </w:rPr>
                <w:t>2</w:t>
              </w:r>
              <w:r w:rsidRPr="007F7E2B">
                <w:t xml:space="preserve">e </w:t>
              </w:r>
            </w:ins>
          </w:p>
        </w:tc>
      </w:tr>
      <w:tr w:rsidR="00D46830" w:rsidRPr="007F7E2B" w14:paraId="724775BB" w14:textId="77777777">
        <w:trPr>
          <w:trHeight w:val="460"/>
          <w:ins w:id="21420" w:author="V2" w:date="2025-04-14T14:19:00Z" w16du:dateUtc="2025-04-14T19:19:00Z"/>
        </w:trPr>
        <w:tc>
          <w:tcPr>
            <w:tcW w:w="720" w:type="dxa"/>
            <w:tcBorders>
              <w:top w:val="nil"/>
              <w:left w:val="nil"/>
              <w:bottom w:val="nil"/>
              <w:right w:val="nil"/>
            </w:tcBorders>
          </w:tcPr>
          <w:p w14:paraId="4EFE7523" w14:textId="77777777" w:rsidR="00D46830" w:rsidRPr="007F7E2B" w:rsidRDefault="00D46830">
            <w:pPr>
              <w:spacing w:line="259" w:lineRule="auto"/>
              <w:rPr>
                <w:ins w:id="21421" w:author="V2" w:date="2025-04-14T14:19:00Z" w16du:dateUtc="2025-04-14T19:19:00Z"/>
              </w:rPr>
            </w:pPr>
            <w:ins w:id="21422" w:author="V2" w:date="2025-04-14T14:19:00Z" w16du:dateUtc="2025-04-14T19:19:00Z">
              <w:r w:rsidRPr="007F7E2B">
                <w:t>Cp</w:t>
              </w:r>
              <w:r w:rsidRPr="007F7E2B">
                <w:rPr>
                  <w:vertAlign w:val="subscript"/>
                </w:rPr>
                <w:t>b</w:t>
              </w:r>
              <w:r w:rsidRPr="007F7E2B">
                <w:t xml:space="preserve">   </w:t>
              </w:r>
            </w:ins>
          </w:p>
        </w:tc>
        <w:tc>
          <w:tcPr>
            <w:tcW w:w="540" w:type="dxa"/>
            <w:tcBorders>
              <w:top w:val="nil"/>
              <w:left w:val="nil"/>
              <w:bottom w:val="nil"/>
              <w:right w:val="nil"/>
            </w:tcBorders>
          </w:tcPr>
          <w:p w14:paraId="12E08CF8" w14:textId="77777777" w:rsidR="00D46830" w:rsidRPr="007F7E2B" w:rsidRDefault="00D46830">
            <w:pPr>
              <w:spacing w:line="259" w:lineRule="auto"/>
              <w:rPr>
                <w:ins w:id="21423" w:author="V2" w:date="2025-04-14T14:19:00Z" w16du:dateUtc="2025-04-14T19:19:00Z"/>
              </w:rPr>
            </w:pPr>
            <w:ins w:id="21424" w:author="V2" w:date="2025-04-14T14:19:00Z" w16du:dateUtc="2025-04-14T19:19:00Z">
              <w:r w:rsidRPr="007F7E2B">
                <w:t xml:space="preserve">=  </w:t>
              </w:r>
            </w:ins>
          </w:p>
        </w:tc>
        <w:tc>
          <w:tcPr>
            <w:tcW w:w="7092" w:type="dxa"/>
            <w:tcBorders>
              <w:top w:val="nil"/>
              <w:left w:val="nil"/>
              <w:bottom w:val="nil"/>
              <w:right w:val="nil"/>
            </w:tcBorders>
          </w:tcPr>
          <w:p w14:paraId="4B8CC3FC" w14:textId="77777777" w:rsidR="00D46830" w:rsidRPr="007F7E2B" w:rsidRDefault="00D46830">
            <w:pPr>
              <w:spacing w:line="259" w:lineRule="auto"/>
              <w:rPr>
                <w:ins w:id="21425" w:author="V2" w:date="2025-04-14T14:19:00Z" w16du:dateUtc="2025-04-14T19:19:00Z"/>
              </w:rPr>
            </w:pPr>
            <w:ins w:id="21426" w:author="V2" w:date="2025-04-14T14:19:00Z" w16du:dateUtc="2025-04-14T19:19:00Z">
              <w:r w:rsidRPr="007F7E2B">
                <w:t>The total carbon content of the affected pools under the baseline scenario, as modified in Step 3.4, tCO</w:t>
              </w:r>
              <w:r w:rsidRPr="007F7E2B">
                <w:rPr>
                  <w:vertAlign w:val="subscript"/>
                </w:rPr>
                <w:t>2</w:t>
              </w:r>
              <w:r w:rsidRPr="007F7E2B">
                <w:t xml:space="preserve">e </w:t>
              </w:r>
            </w:ins>
          </w:p>
        </w:tc>
      </w:tr>
      <w:tr w:rsidR="00D46830" w:rsidRPr="007F7E2B" w14:paraId="29AD4D2A" w14:textId="77777777">
        <w:trPr>
          <w:trHeight w:val="235"/>
          <w:ins w:id="21427" w:author="V2" w:date="2025-04-14T14:19:00Z" w16du:dateUtc="2025-04-14T19:19:00Z"/>
        </w:trPr>
        <w:tc>
          <w:tcPr>
            <w:tcW w:w="720" w:type="dxa"/>
            <w:tcBorders>
              <w:top w:val="nil"/>
              <w:left w:val="nil"/>
              <w:bottom w:val="nil"/>
              <w:right w:val="nil"/>
            </w:tcBorders>
          </w:tcPr>
          <w:p w14:paraId="3A7C894F" w14:textId="77777777" w:rsidR="00D46830" w:rsidRPr="007F7E2B" w:rsidRDefault="00D46830">
            <w:pPr>
              <w:spacing w:line="259" w:lineRule="auto"/>
              <w:rPr>
                <w:ins w:id="21428" w:author="V2" w:date="2025-04-14T14:19:00Z" w16du:dateUtc="2025-04-14T19:19:00Z"/>
              </w:rPr>
            </w:pPr>
            <w:ins w:id="21429" w:author="V2" w:date="2025-04-14T14:19:00Z" w16du:dateUtc="2025-04-14T19:19:00Z">
              <w:r w:rsidRPr="007F7E2B">
                <w:t>Cp</w:t>
              </w:r>
              <w:r w:rsidRPr="007F7E2B">
                <w:rPr>
                  <w:vertAlign w:val="subscript"/>
                </w:rPr>
                <w:t>p</w:t>
              </w:r>
              <w:r w:rsidRPr="007F7E2B">
                <w:t xml:space="preserve"> </w:t>
              </w:r>
            </w:ins>
          </w:p>
        </w:tc>
        <w:tc>
          <w:tcPr>
            <w:tcW w:w="540" w:type="dxa"/>
            <w:tcBorders>
              <w:top w:val="nil"/>
              <w:left w:val="nil"/>
              <w:bottom w:val="nil"/>
              <w:right w:val="nil"/>
            </w:tcBorders>
          </w:tcPr>
          <w:p w14:paraId="56AC77A3" w14:textId="77777777" w:rsidR="00D46830" w:rsidRPr="007F7E2B" w:rsidRDefault="00D46830">
            <w:pPr>
              <w:spacing w:line="259" w:lineRule="auto"/>
              <w:rPr>
                <w:ins w:id="21430" w:author="V2" w:date="2025-04-14T14:19:00Z" w16du:dateUtc="2025-04-14T19:19:00Z"/>
              </w:rPr>
            </w:pPr>
            <w:ins w:id="21431" w:author="V2" w:date="2025-04-14T14:19:00Z" w16du:dateUtc="2025-04-14T19:19:00Z">
              <w:r w:rsidRPr="007F7E2B">
                <w:t xml:space="preserve">=   </w:t>
              </w:r>
            </w:ins>
          </w:p>
        </w:tc>
        <w:tc>
          <w:tcPr>
            <w:tcW w:w="7092" w:type="dxa"/>
            <w:tcBorders>
              <w:top w:val="nil"/>
              <w:left w:val="nil"/>
              <w:bottom w:val="nil"/>
              <w:right w:val="nil"/>
            </w:tcBorders>
          </w:tcPr>
          <w:p w14:paraId="31767D2F" w14:textId="77777777" w:rsidR="00D46830" w:rsidRPr="007F7E2B" w:rsidRDefault="00D46830">
            <w:pPr>
              <w:spacing w:line="259" w:lineRule="auto"/>
              <w:jc w:val="both"/>
              <w:rPr>
                <w:ins w:id="21432" w:author="V2" w:date="2025-04-14T14:19:00Z" w16du:dateUtc="2025-04-14T19:19:00Z"/>
              </w:rPr>
            </w:pPr>
            <w:ins w:id="21433" w:author="V2" w:date="2025-04-14T14:19:00Z" w16du:dateUtc="2025-04-14T19:19:00Z">
              <w:r w:rsidRPr="007F7E2B">
                <w:t>The total carbon content of the affected pools under the project scenario, tCO</w:t>
              </w:r>
              <w:r w:rsidRPr="007F7E2B">
                <w:rPr>
                  <w:vertAlign w:val="subscript"/>
                </w:rPr>
                <w:t>2</w:t>
              </w:r>
              <w:r w:rsidRPr="007F7E2B">
                <w:t xml:space="preserve">e </w:t>
              </w:r>
            </w:ins>
          </w:p>
        </w:tc>
      </w:tr>
    </w:tbl>
    <w:p w14:paraId="78761CF8" w14:textId="77777777" w:rsidR="00D46830" w:rsidRPr="007F7E2B" w:rsidRDefault="00D46830">
      <w:pPr>
        <w:spacing w:line="259" w:lineRule="auto"/>
        <w:ind w:left="1080"/>
        <w:rPr>
          <w:ins w:id="21434" w:author="V2" w:date="2025-04-14T14:19:00Z" w16du:dateUtc="2025-04-14T19:19:00Z"/>
        </w:rPr>
      </w:pPr>
      <w:ins w:id="21435" w:author="V2" w:date="2025-04-14T14:19:00Z" w16du:dateUtc="2025-04-14T19:19:00Z">
        <w:r w:rsidRPr="007F7E2B">
          <w:t xml:space="preserve"> </w:t>
        </w:r>
      </w:ins>
    </w:p>
    <w:p w14:paraId="664258B1" w14:textId="2328A564" w:rsidR="00D46830" w:rsidRPr="007F7E2B" w:rsidRDefault="00D46830">
      <w:pPr>
        <w:spacing w:after="435"/>
        <w:ind w:left="355"/>
        <w:rPr>
          <w:ins w:id="21436" w:author="V2" w:date="2025-04-14T14:19:00Z" w16du:dateUtc="2025-04-14T19:19:00Z"/>
        </w:rPr>
      </w:pPr>
      <w:ins w:id="21437" w:author="V2" w:date="2025-04-14T14:19:00Z" w16du:dateUtc="2025-04-14T19:19:00Z">
        <w:r w:rsidRPr="007F7E2B">
          <w:t xml:space="preserve">Carbon content of the pools affected must be estimated or projected using the appropriate modules and methods for that pool, as well as the module </w:t>
        </w:r>
        <w:r w:rsidR="00111949" w:rsidRPr="007F7E2B">
          <w:rPr>
            <w:rFonts w:ascii="Arial" w:eastAsia="Arial" w:hAnsi="Arial" w:cs="Arial"/>
            <w:i/>
          </w:rPr>
          <w:t>TRS-2</w:t>
        </w:r>
        <w:r w:rsidRPr="007F7E2B">
          <w:rPr>
            <w:rFonts w:ascii="Arial" w:eastAsia="Arial" w:hAnsi="Arial" w:cs="Arial"/>
            <w:i/>
          </w:rPr>
          <w:t xml:space="preserve"> Methods to Project Future Conditions</w:t>
        </w:r>
        <w:r w:rsidRPr="007F7E2B">
          <w:t xml:space="preserve"> where projections are required. </w:t>
        </w:r>
      </w:ins>
    </w:p>
    <w:p w14:paraId="1A516F38" w14:textId="77777777" w:rsidR="00D46830" w:rsidRPr="007F7E2B" w:rsidRDefault="00D46830">
      <w:pPr>
        <w:pStyle w:val="Heading1"/>
        <w:tabs>
          <w:tab w:val="center" w:pos="422"/>
          <w:tab w:val="center" w:pos="1850"/>
        </w:tabs>
        <w:spacing w:after="34"/>
        <w:rPr>
          <w:ins w:id="21438" w:author="V2" w:date="2025-04-14T14:19:00Z" w16du:dateUtc="2025-04-14T19:19:00Z"/>
        </w:rPr>
      </w:pPr>
      <w:bookmarkStart w:id="21439" w:name="_Toc20108"/>
      <w:ins w:id="21440" w:author="V2" w:date="2025-04-14T14:19:00Z" w16du:dateUtc="2025-04-14T19:19:00Z">
        <w:r w:rsidRPr="007F7E2B">
          <w:rPr>
            <w:b w:val="0"/>
            <w:color w:val="000000"/>
            <w:sz w:val="22"/>
          </w:rPr>
          <w:lastRenderedPageBreak/>
          <w:tab/>
        </w:r>
        <w:bookmarkStart w:id="21441" w:name="_Toc174616251"/>
        <w:bookmarkStart w:id="21442" w:name="_Toc174616667"/>
        <w:bookmarkStart w:id="21443" w:name="_Toc180594392"/>
        <w:bookmarkStart w:id="21444" w:name="_Toc180594799"/>
        <w:r w:rsidRPr="007F7E2B">
          <w:rPr>
            <w:color w:val="365F91"/>
          </w:rPr>
          <w:t>6</w:t>
        </w:r>
        <w:r w:rsidRPr="007F7E2B">
          <w:rPr>
            <w:rFonts w:ascii="Arial" w:eastAsia="Arial" w:hAnsi="Arial" w:cs="Arial"/>
            <w:color w:val="365F91"/>
          </w:rPr>
          <w:t xml:space="preserve"> </w:t>
        </w:r>
        <w:r w:rsidRPr="007F7E2B">
          <w:rPr>
            <w:rFonts w:ascii="Arial" w:eastAsia="Arial" w:hAnsi="Arial" w:cs="Arial"/>
            <w:color w:val="365F91"/>
          </w:rPr>
          <w:tab/>
        </w:r>
        <w:r w:rsidRPr="007F7E2B">
          <w:t>PARAMETERS</w:t>
        </w:r>
        <w:bookmarkEnd w:id="21441"/>
        <w:bookmarkEnd w:id="21442"/>
        <w:bookmarkEnd w:id="21443"/>
        <w:bookmarkEnd w:id="21444"/>
        <w:r w:rsidRPr="007F7E2B">
          <w:t xml:space="preserve"> </w:t>
        </w:r>
        <w:bookmarkEnd w:id="21439"/>
      </w:ins>
    </w:p>
    <w:tbl>
      <w:tblPr>
        <w:tblStyle w:val="TableGrid0"/>
        <w:tblW w:w="9684" w:type="dxa"/>
        <w:tblInd w:w="363" w:type="dxa"/>
        <w:tblCellMar>
          <w:top w:w="38" w:type="dxa"/>
          <w:left w:w="106" w:type="dxa"/>
          <w:bottom w:w="41" w:type="dxa"/>
          <w:right w:w="115" w:type="dxa"/>
        </w:tblCellMar>
        <w:tblLook w:val="04A0" w:firstRow="1" w:lastRow="0" w:firstColumn="1" w:lastColumn="0" w:noHBand="0" w:noVBand="1"/>
      </w:tblPr>
      <w:tblGrid>
        <w:gridCol w:w="4406"/>
        <w:gridCol w:w="5278"/>
      </w:tblGrid>
      <w:tr w:rsidR="00D46830" w:rsidRPr="007F7E2B" w14:paraId="341C92C2" w14:textId="77777777">
        <w:trPr>
          <w:trHeight w:val="304"/>
          <w:ins w:id="21445"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412486EB" w14:textId="77777777" w:rsidR="00D46830" w:rsidRPr="007F7E2B" w:rsidRDefault="00D46830">
            <w:pPr>
              <w:spacing w:line="259" w:lineRule="auto"/>
              <w:rPr>
                <w:ins w:id="21446" w:author="V2" w:date="2025-04-14T14:19:00Z" w16du:dateUtc="2025-04-14T19:19:00Z"/>
              </w:rPr>
            </w:pPr>
            <w:ins w:id="21447" w:author="V2" w:date="2025-04-14T14:19:00Z" w16du:dateUtc="2025-04-14T19:19:00Z">
              <w:r w:rsidRPr="007F7E2B">
                <w:rPr>
                  <w:rFonts w:ascii="Arial" w:eastAsia="Arial" w:hAnsi="Arial" w:cs="Arial"/>
                  <w:b/>
                </w:rPr>
                <w:t xml:space="preserve">Data Unit / Parameter: </w:t>
              </w:r>
            </w:ins>
          </w:p>
        </w:tc>
        <w:tc>
          <w:tcPr>
            <w:tcW w:w="5277" w:type="dxa"/>
            <w:tcBorders>
              <w:top w:val="single" w:sz="8" w:space="0" w:color="000000"/>
              <w:left w:val="single" w:sz="8" w:space="0" w:color="000000"/>
              <w:bottom w:val="single" w:sz="8" w:space="0" w:color="000000"/>
              <w:right w:val="single" w:sz="8" w:space="0" w:color="000000"/>
            </w:tcBorders>
          </w:tcPr>
          <w:p w14:paraId="3158BB77" w14:textId="77777777" w:rsidR="00D46830" w:rsidRPr="007F7E2B" w:rsidRDefault="00D46830">
            <w:pPr>
              <w:spacing w:line="259" w:lineRule="auto"/>
              <w:ind w:left="4"/>
              <w:rPr>
                <w:ins w:id="21448" w:author="V2" w:date="2025-04-14T14:19:00Z" w16du:dateUtc="2025-04-14T19:19:00Z"/>
              </w:rPr>
            </w:pPr>
            <w:ins w:id="21449" w:author="V2" w:date="2025-04-14T14:19:00Z" w16du:dateUtc="2025-04-14T19:19:00Z">
              <w:r w:rsidRPr="007F7E2B">
                <w:rPr>
                  <w:rFonts w:ascii="Arial" w:eastAsia="Arial" w:hAnsi="Arial" w:cs="Arial"/>
                  <w:i/>
                </w:rPr>
                <w:t>CS</w:t>
              </w:r>
              <w:r w:rsidRPr="007F7E2B">
                <w:rPr>
                  <w:rFonts w:ascii="Arial" w:eastAsia="Arial" w:hAnsi="Arial" w:cs="Arial"/>
                  <w:i/>
                  <w:vertAlign w:val="subscript"/>
                </w:rPr>
                <w:t>b</w:t>
              </w:r>
              <w:r w:rsidRPr="007F7E2B">
                <w:rPr>
                  <w:rFonts w:ascii="Arial" w:eastAsia="Arial" w:hAnsi="Arial" w:cs="Arial"/>
                  <w:b/>
                  <w:i/>
                </w:rPr>
                <w:t xml:space="preserve">  </w:t>
              </w:r>
            </w:ins>
          </w:p>
        </w:tc>
      </w:tr>
      <w:tr w:rsidR="00D46830" w:rsidRPr="007F7E2B" w14:paraId="650D1355" w14:textId="77777777">
        <w:trPr>
          <w:trHeight w:val="335"/>
          <w:ins w:id="21450"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4736DDBD" w14:textId="77777777" w:rsidR="00D46830" w:rsidRPr="007F7E2B" w:rsidRDefault="00D46830">
            <w:pPr>
              <w:spacing w:line="259" w:lineRule="auto"/>
              <w:rPr>
                <w:ins w:id="21451" w:author="V2" w:date="2025-04-14T14:19:00Z" w16du:dateUtc="2025-04-14T19:19:00Z"/>
              </w:rPr>
            </w:pPr>
            <w:ins w:id="21452" w:author="V2" w:date="2025-04-14T14:19:00Z" w16du:dateUtc="2025-04-14T19:19:00Z">
              <w:r w:rsidRPr="007F7E2B">
                <w:t xml:space="preserve">Data unit: </w:t>
              </w:r>
            </w:ins>
          </w:p>
        </w:tc>
        <w:tc>
          <w:tcPr>
            <w:tcW w:w="5277" w:type="dxa"/>
            <w:tcBorders>
              <w:top w:val="single" w:sz="8" w:space="0" w:color="000000"/>
              <w:left w:val="single" w:sz="8" w:space="0" w:color="000000"/>
              <w:bottom w:val="single" w:sz="8" w:space="0" w:color="000000"/>
              <w:right w:val="single" w:sz="8" w:space="0" w:color="000000"/>
            </w:tcBorders>
          </w:tcPr>
          <w:p w14:paraId="1EE57D85" w14:textId="77777777" w:rsidR="00D46830" w:rsidRPr="007F7E2B" w:rsidRDefault="00D46830">
            <w:pPr>
              <w:spacing w:line="259" w:lineRule="auto"/>
              <w:ind w:left="4"/>
              <w:rPr>
                <w:ins w:id="21453" w:author="V2" w:date="2025-04-14T14:19:00Z" w16du:dateUtc="2025-04-14T19:19:00Z"/>
              </w:rPr>
            </w:pPr>
            <w:ins w:id="21454" w:author="V2" w:date="2025-04-14T14:19:00Z" w16du:dateUtc="2025-04-14T19:19:00Z">
              <w:r w:rsidRPr="007F7E2B">
                <w:t>tCO</w:t>
              </w:r>
              <w:r w:rsidRPr="007F7E2B">
                <w:rPr>
                  <w:vertAlign w:val="subscript"/>
                </w:rPr>
                <w:t>2</w:t>
              </w:r>
              <w:r w:rsidRPr="007F7E2B">
                <w:t>e.ha</w:t>
              </w:r>
              <w:r w:rsidRPr="007F7E2B">
                <w:rPr>
                  <w:vertAlign w:val="superscript"/>
                </w:rPr>
                <w:t>-1</w:t>
              </w:r>
              <w:r w:rsidRPr="007F7E2B">
                <w:t xml:space="preserve"> </w:t>
              </w:r>
            </w:ins>
          </w:p>
        </w:tc>
      </w:tr>
      <w:tr w:rsidR="00D46830" w:rsidRPr="007F7E2B" w14:paraId="6129C0AE" w14:textId="77777777">
        <w:trPr>
          <w:trHeight w:val="335"/>
          <w:ins w:id="21455"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41AB90AD" w14:textId="77777777" w:rsidR="00D46830" w:rsidRPr="007F7E2B" w:rsidRDefault="00D46830">
            <w:pPr>
              <w:spacing w:line="259" w:lineRule="auto"/>
              <w:rPr>
                <w:ins w:id="21456" w:author="V2" w:date="2025-04-14T14:19:00Z" w16du:dateUtc="2025-04-14T19:19:00Z"/>
              </w:rPr>
            </w:pPr>
            <w:ins w:id="21457" w:author="V2" w:date="2025-04-14T14:19:00Z" w16du:dateUtc="2025-04-14T19:19:00Z">
              <w:r w:rsidRPr="007F7E2B">
                <w:t xml:space="preserve">Description: </w:t>
              </w:r>
            </w:ins>
          </w:p>
        </w:tc>
        <w:tc>
          <w:tcPr>
            <w:tcW w:w="5277" w:type="dxa"/>
            <w:tcBorders>
              <w:top w:val="single" w:sz="8" w:space="0" w:color="000000"/>
              <w:left w:val="single" w:sz="8" w:space="0" w:color="000000"/>
              <w:bottom w:val="single" w:sz="8" w:space="0" w:color="000000"/>
              <w:right w:val="single" w:sz="8" w:space="0" w:color="000000"/>
            </w:tcBorders>
          </w:tcPr>
          <w:p w14:paraId="6DDA0CCB" w14:textId="77777777" w:rsidR="00D46830" w:rsidRPr="007F7E2B" w:rsidRDefault="00D46830">
            <w:pPr>
              <w:spacing w:line="259" w:lineRule="auto"/>
              <w:ind w:left="4"/>
              <w:rPr>
                <w:ins w:id="21458" w:author="V2" w:date="2025-04-14T14:19:00Z" w16du:dateUtc="2025-04-14T19:19:00Z"/>
              </w:rPr>
            </w:pPr>
            <w:ins w:id="21459" w:author="V2" w:date="2025-04-14T14:19:00Z" w16du:dateUtc="2025-04-14T19:19:00Z">
              <w:r w:rsidRPr="007F7E2B">
                <w:t xml:space="preserve">Carbon stock of baseline per hectare </w:t>
              </w:r>
            </w:ins>
          </w:p>
        </w:tc>
      </w:tr>
      <w:tr w:rsidR="00D46830" w:rsidRPr="007F7E2B" w14:paraId="2E1F6B76" w14:textId="77777777">
        <w:trPr>
          <w:trHeight w:val="335"/>
          <w:ins w:id="21460"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19D1B3A5" w14:textId="77777777" w:rsidR="00D46830" w:rsidRPr="007F7E2B" w:rsidRDefault="00D46830">
            <w:pPr>
              <w:spacing w:line="259" w:lineRule="auto"/>
              <w:rPr>
                <w:ins w:id="21461" w:author="V2" w:date="2025-04-14T14:19:00Z" w16du:dateUtc="2025-04-14T19:19:00Z"/>
              </w:rPr>
            </w:pPr>
            <w:ins w:id="21462" w:author="V2" w:date="2025-04-14T14:19:00Z" w16du:dateUtc="2025-04-14T19:19:00Z">
              <w:r w:rsidRPr="007F7E2B">
                <w:t xml:space="preserve">Source of data: </w:t>
              </w:r>
            </w:ins>
          </w:p>
        </w:tc>
        <w:tc>
          <w:tcPr>
            <w:tcW w:w="5277" w:type="dxa"/>
            <w:tcBorders>
              <w:top w:val="single" w:sz="8" w:space="0" w:color="000000"/>
              <w:left w:val="single" w:sz="8" w:space="0" w:color="000000"/>
              <w:bottom w:val="single" w:sz="8" w:space="0" w:color="000000"/>
              <w:right w:val="single" w:sz="8" w:space="0" w:color="000000"/>
            </w:tcBorders>
          </w:tcPr>
          <w:p w14:paraId="1CE59204" w14:textId="77777777" w:rsidR="00D46830" w:rsidRPr="007F7E2B" w:rsidRDefault="00D46830">
            <w:pPr>
              <w:spacing w:line="259" w:lineRule="auto"/>
              <w:ind w:left="4"/>
              <w:rPr>
                <w:ins w:id="21463" w:author="V2" w:date="2025-04-14T14:19:00Z" w16du:dateUtc="2025-04-14T19:19:00Z"/>
              </w:rPr>
            </w:pPr>
            <w:ins w:id="21464" w:author="V2" w:date="2025-04-14T14:19:00Z" w16du:dateUtc="2025-04-14T19:19:00Z">
              <w:r w:rsidRPr="007F7E2B">
                <w:t xml:space="preserve">Estimated using appropriate modules </w:t>
              </w:r>
            </w:ins>
          </w:p>
        </w:tc>
      </w:tr>
      <w:tr w:rsidR="00D46830" w:rsidRPr="007F7E2B" w14:paraId="0E8BB5CF" w14:textId="77777777">
        <w:trPr>
          <w:trHeight w:val="800"/>
          <w:ins w:id="21465"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066A56B4" w14:textId="77777777" w:rsidR="00D46830" w:rsidRPr="007F7E2B" w:rsidRDefault="00D46830">
            <w:pPr>
              <w:spacing w:line="259" w:lineRule="auto"/>
              <w:rPr>
                <w:ins w:id="21466" w:author="V2" w:date="2025-04-14T14:19:00Z" w16du:dateUtc="2025-04-14T19:19:00Z"/>
              </w:rPr>
            </w:pPr>
            <w:ins w:id="21467" w:author="V2" w:date="2025-04-14T14:19:00Z" w16du:dateUtc="2025-04-14T19:19:00Z">
              <w:r w:rsidRPr="007F7E2B">
                <w:t xml:space="preserve">Justification of choice of data or description of measurement methods and procedures applied: </w:t>
              </w:r>
            </w:ins>
          </w:p>
        </w:tc>
        <w:tc>
          <w:tcPr>
            <w:tcW w:w="5277" w:type="dxa"/>
            <w:tcBorders>
              <w:top w:val="single" w:sz="8" w:space="0" w:color="000000"/>
              <w:left w:val="single" w:sz="8" w:space="0" w:color="000000"/>
              <w:bottom w:val="single" w:sz="8" w:space="0" w:color="000000"/>
              <w:right w:val="single" w:sz="8" w:space="0" w:color="000000"/>
            </w:tcBorders>
            <w:vAlign w:val="bottom"/>
          </w:tcPr>
          <w:p w14:paraId="388CD9C9" w14:textId="77777777" w:rsidR="00D46830" w:rsidRPr="007F7E2B" w:rsidRDefault="00D46830">
            <w:pPr>
              <w:spacing w:line="259" w:lineRule="auto"/>
              <w:ind w:left="4"/>
              <w:rPr>
                <w:ins w:id="21468" w:author="V2" w:date="2025-04-14T14:19:00Z" w16du:dateUtc="2025-04-14T19:19:00Z"/>
              </w:rPr>
            </w:pPr>
            <w:ins w:id="21469" w:author="V2" w:date="2025-04-14T14:19:00Z" w16du:dateUtc="2025-04-14T19:19:00Z">
              <w:r w:rsidRPr="007F7E2B">
                <w:t xml:space="preserve"> </w:t>
              </w:r>
            </w:ins>
          </w:p>
        </w:tc>
      </w:tr>
      <w:tr w:rsidR="00D46830" w:rsidRPr="007F7E2B" w14:paraId="315F8FCF" w14:textId="77777777">
        <w:trPr>
          <w:trHeight w:val="332"/>
          <w:ins w:id="21470"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20CA8C1C" w14:textId="77777777" w:rsidR="00D46830" w:rsidRPr="007F7E2B" w:rsidRDefault="00D46830">
            <w:pPr>
              <w:spacing w:line="259" w:lineRule="auto"/>
              <w:rPr>
                <w:ins w:id="21471" w:author="V2" w:date="2025-04-14T14:19:00Z" w16du:dateUtc="2025-04-14T19:19:00Z"/>
              </w:rPr>
            </w:pPr>
            <w:ins w:id="21472" w:author="V2" w:date="2025-04-14T14:19:00Z" w16du:dateUtc="2025-04-14T19:19:00Z">
              <w:r w:rsidRPr="007F7E2B">
                <w:t xml:space="preserve">Any comment: </w:t>
              </w:r>
            </w:ins>
          </w:p>
        </w:tc>
        <w:tc>
          <w:tcPr>
            <w:tcW w:w="5277" w:type="dxa"/>
            <w:tcBorders>
              <w:top w:val="single" w:sz="8" w:space="0" w:color="000000"/>
              <w:left w:val="single" w:sz="8" w:space="0" w:color="000000"/>
              <w:bottom w:val="single" w:sz="8" w:space="0" w:color="000000"/>
              <w:right w:val="single" w:sz="8" w:space="0" w:color="000000"/>
            </w:tcBorders>
          </w:tcPr>
          <w:p w14:paraId="156DD3B5" w14:textId="77777777" w:rsidR="00D46830" w:rsidRPr="007F7E2B" w:rsidRDefault="00D46830">
            <w:pPr>
              <w:spacing w:after="160" w:line="259" w:lineRule="auto"/>
              <w:rPr>
                <w:ins w:id="21473" w:author="V2" w:date="2025-04-14T14:19:00Z" w16du:dateUtc="2025-04-14T19:19:00Z"/>
              </w:rPr>
            </w:pPr>
          </w:p>
        </w:tc>
      </w:tr>
    </w:tbl>
    <w:p w14:paraId="3A1CD5DC" w14:textId="77777777" w:rsidR="00D46830" w:rsidRPr="007F7E2B" w:rsidRDefault="00D46830">
      <w:pPr>
        <w:spacing w:line="259" w:lineRule="auto"/>
        <w:ind w:left="468"/>
        <w:rPr>
          <w:ins w:id="21474" w:author="V2" w:date="2025-04-14T14:19:00Z" w16du:dateUtc="2025-04-14T19:19:00Z"/>
        </w:rPr>
      </w:pPr>
      <w:ins w:id="21475" w:author="V2" w:date="2025-04-14T14:19:00Z" w16du:dateUtc="2025-04-14T19:19:00Z">
        <w:r w:rsidRPr="007F7E2B">
          <w:t xml:space="preserve"> </w:t>
        </w:r>
      </w:ins>
    </w:p>
    <w:p w14:paraId="7F4534B5" w14:textId="77777777" w:rsidR="00D46830" w:rsidRPr="007F7E2B" w:rsidRDefault="00D46830">
      <w:pPr>
        <w:spacing w:line="259" w:lineRule="auto"/>
        <w:ind w:left="468"/>
        <w:rPr>
          <w:ins w:id="21476" w:author="V2" w:date="2025-04-14T14:19:00Z" w16du:dateUtc="2025-04-14T19:19:00Z"/>
        </w:rPr>
      </w:pPr>
      <w:ins w:id="21477" w:author="V2" w:date="2025-04-14T14:19:00Z" w16du:dateUtc="2025-04-14T19:19:00Z">
        <w:r w:rsidRPr="007F7E2B">
          <w:t xml:space="preserve"> </w:t>
        </w:r>
      </w:ins>
    </w:p>
    <w:p w14:paraId="1D03F127" w14:textId="77777777" w:rsidR="00D46830" w:rsidRPr="007F7E2B" w:rsidRDefault="00D46830">
      <w:pPr>
        <w:spacing w:line="259" w:lineRule="auto"/>
        <w:ind w:left="468"/>
        <w:rPr>
          <w:ins w:id="21478" w:author="V2" w:date="2025-04-14T14:19:00Z" w16du:dateUtc="2025-04-14T19:19:00Z"/>
        </w:rPr>
      </w:pPr>
      <w:ins w:id="21479" w:author="V2" w:date="2025-04-14T14:19:00Z" w16du:dateUtc="2025-04-14T19:19:00Z">
        <w:r w:rsidRPr="007F7E2B">
          <w:t xml:space="preserve"> </w:t>
        </w:r>
      </w:ins>
    </w:p>
    <w:tbl>
      <w:tblPr>
        <w:tblStyle w:val="TableGrid0"/>
        <w:tblW w:w="9684" w:type="dxa"/>
        <w:tblInd w:w="363" w:type="dxa"/>
        <w:tblCellMar>
          <w:top w:w="9" w:type="dxa"/>
          <w:left w:w="106" w:type="dxa"/>
          <w:right w:w="115" w:type="dxa"/>
        </w:tblCellMar>
        <w:tblLook w:val="04A0" w:firstRow="1" w:lastRow="0" w:firstColumn="1" w:lastColumn="0" w:noHBand="0" w:noVBand="1"/>
      </w:tblPr>
      <w:tblGrid>
        <w:gridCol w:w="4406"/>
        <w:gridCol w:w="5278"/>
      </w:tblGrid>
      <w:tr w:rsidR="00D46830" w:rsidRPr="007F7E2B" w14:paraId="0D75147F" w14:textId="77777777">
        <w:trPr>
          <w:trHeight w:val="334"/>
          <w:ins w:id="21480"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3B472023" w14:textId="77777777" w:rsidR="00D46830" w:rsidRPr="007F7E2B" w:rsidRDefault="00D46830">
            <w:pPr>
              <w:spacing w:line="259" w:lineRule="auto"/>
              <w:rPr>
                <w:ins w:id="21481" w:author="V2" w:date="2025-04-14T14:19:00Z" w16du:dateUtc="2025-04-14T19:19:00Z"/>
              </w:rPr>
            </w:pPr>
            <w:ins w:id="21482" w:author="V2" w:date="2025-04-14T14:19:00Z" w16du:dateUtc="2025-04-14T19:19:00Z">
              <w:r w:rsidRPr="007F7E2B">
                <w:rPr>
                  <w:rFonts w:ascii="Arial" w:eastAsia="Arial" w:hAnsi="Arial" w:cs="Arial"/>
                  <w:b/>
                </w:rPr>
                <w:t xml:space="preserve">Data Unit / Parameter: </w:t>
              </w:r>
            </w:ins>
          </w:p>
        </w:tc>
        <w:tc>
          <w:tcPr>
            <w:tcW w:w="5277" w:type="dxa"/>
            <w:tcBorders>
              <w:top w:val="single" w:sz="8" w:space="0" w:color="000000"/>
              <w:left w:val="single" w:sz="8" w:space="0" w:color="000000"/>
              <w:bottom w:val="single" w:sz="8" w:space="0" w:color="000000"/>
              <w:right w:val="single" w:sz="8" w:space="0" w:color="000000"/>
            </w:tcBorders>
          </w:tcPr>
          <w:p w14:paraId="32A8B6AF" w14:textId="77777777" w:rsidR="00D46830" w:rsidRPr="007F7E2B" w:rsidRDefault="00D46830">
            <w:pPr>
              <w:spacing w:line="259" w:lineRule="auto"/>
              <w:ind w:left="4"/>
              <w:rPr>
                <w:ins w:id="21483" w:author="V2" w:date="2025-04-14T14:19:00Z" w16du:dateUtc="2025-04-14T19:19:00Z"/>
              </w:rPr>
            </w:pPr>
            <w:ins w:id="21484" w:author="V2" w:date="2025-04-14T14:19:00Z" w16du:dateUtc="2025-04-14T19:19:00Z">
              <w:r w:rsidRPr="007F7E2B">
                <w:rPr>
                  <w:rFonts w:ascii="Arial" w:eastAsia="Arial" w:hAnsi="Arial" w:cs="Arial"/>
                  <w:i/>
                </w:rPr>
                <w:t>CS</w:t>
              </w:r>
              <w:r w:rsidRPr="007F7E2B">
                <w:rPr>
                  <w:rFonts w:ascii="Arial" w:eastAsia="Arial" w:hAnsi="Arial" w:cs="Arial"/>
                  <w:i/>
                  <w:vertAlign w:val="subscript"/>
                </w:rPr>
                <w:t>AD</w:t>
              </w:r>
              <w:r w:rsidRPr="007F7E2B">
                <w:rPr>
                  <w:rFonts w:ascii="Arial" w:eastAsia="Arial" w:hAnsi="Arial" w:cs="Arial"/>
                  <w:b/>
                  <w:i/>
                </w:rPr>
                <w:t xml:space="preserve"> </w:t>
              </w:r>
            </w:ins>
          </w:p>
        </w:tc>
      </w:tr>
      <w:tr w:rsidR="00D46830" w:rsidRPr="007F7E2B" w14:paraId="615F1467" w14:textId="77777777">
        <w:trPr>
          <w:trHeight w:val="335"/>
          <w:ins w:id="21485"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5F9FF319" w14:textId="77777777" w:rsidR="00D46830" w:rsidRPr="007F7E2B" w:rsidRDefault="00D46830">
            <w:pPr>
              <w:spacing w:line="259" w:lineRule="auto"/>
              <w:rPr>
                <w:ins w:id="21486" w:author="V2" w:date="2025-04-14T14:19:00Z" w16du:dateUtc="2025-04-14T19:19:00Z"/>
              </w:rPr>
            </w:pPr>
            <w:ins w:id="21487" w:author="V2" w:date="2025-04-14T14:19:00Z" w16du:dateUtc="2025-04-14T19:19:00Z">
              <w:r w:rsidRPr="007F7E2B">
                <w:t xml:space="preserve">Data unit: </w:t>
              </w:r>
            </w:ins>
          </w:p>
        </w:tc>
        <w:tc>
          <w:tcPr>
            <w:tcW w:w="5277" w:type="dxa"/>
            <w:tcBorders>
              <w:top w:val="single" w:sz="8" w:space="0" w:color="000000"/>
              <w:left w:val="single" w:sz="8" w:space="0" w:color="000000"/>
              <w:bottom w:val="single" w:sz="8" w:space="0" w:color="000000"/>
              <w:right w:val="single" w:sz="8" w:space="0" w:color="000000"/>
            </w:tcBorders>
          </w:tcPr>
          <w:p w14:paraId="163DF14F" w14:textId="77777777" w:rsidR="00D46830" w:rsidRPr="007F7E2B" w:rsidRDefault="00D46830">
            <w:pPr>
              <w:spacing w:line="259" w:lineRule="auto"/>
              <w:ind w:left="4"/>
              <w:rPr>
                <w:ins w:id="21488" w:author="V2" w:date="2025-04-14T14:19:00Z" w16du:dateUtc="2025-04-14T19:19:00Z"/>
              </w:rPr>
            </w:pPr>
            <w:ins w:id="21489" w:author="V2" w:date="2025-04-14T14:19:00Z" w16du:dateUtc="2025-04-14T19:19:00Z">
              <w:r w:rsidRPr="007F7E2B">
                <w:t>tCO</w:t>
              </w:r>
              <w:r w:rsidRPr="007F7E2B">
                <w:rPr>
                  <w:vertAlign w:val="subscript"/>
                </w:rPr>
                <w:t>2</w:t>
              </w:r>
              <w:r w:rsidRPr="007F7E2B">
                <w:t>e.ha</w:t>
              </w:r>
              <w:r w:rsidRPr="007F7E2B">
                <w:rPr>
                  <w:vertAlign w:val="superscript"/>
                </w:rPr>
                <w:t>-1</w:t>
              </w:r>
              <w:r w:rsidRPr="007F7E2B">
                <w:t xml:space="preserve"> </w:t>
              </w:r>
            </w:ins>
          </w:p>
        </w:tc>
      </w:tr>
      <w:tr w:rsidR="00D46830" w:rsidRPr="007F7E2B" w14:paraId="43333FFA" w14:textId="77777777">
        <w:trPr>
          <w:trHeight w:val="709"/>
          <w:ins w:id="21490"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179E8FCF" w14:textId="77777777" w:rsidR="00D46830" w:rsidRPr="007F7E2B" w:rsidRDefault="00D46830">
            <w:pPr>
              <w:spacing w:line="259" w:lineRule="auto"/>
              <w:rPr>
                <w:ins w:id="21491" w:author="V2" w:date="2025-04-14T14:19:00Z" w16du:dateUtc="2025-04-14T19:19:00Z"/>
              </w:rPr>
            </w:pPr>
            <w:ins w:id="21492" w:author="V2" w:date="2025-04-14T14:19:00Z" w16du:dateUtc="2025-04-14T19:19:00Z">
              <w:r w:rsidRPr="007F7E2B">
                <w:t xml:space="preserve">Description: </w:t>
              </w:r>
            </w:ins>
          </w:p>
        </w:tc>
        <w:tc>
          <w:tcPr>
            <w:tcW w:w="5277" w:type="dxa"/>
            <w:tcBorders>
              <w:top w:val="single" w:sz="8" w:space="0" w:color="000000"/>
              <w:left w:val="single" w:sz="8" w:space="0" w:color="000000"/>
              <w:bottom w:val="single" w:sz="8" w:space="0" w:color="000000"/>
              <w:right w:val="single" w:sz="8" w:space="0" w:color="000000"/>
            </w:tcBorders>
          </w:tcPr>
          <w:p w14:paraId="38FFAA41" w14:textId="77777777" w:rsidR="00D46830" w:rsidRPr="007F7E2B" w:rsidRDefault="00D46830">
            <w:pPr>
              <w:spacing w:line="259" w:lineRule="auto"/>
              <w:ind w:left="4"/>
              <w:rPr>
                <w:ins w:id="21493" w:author="V2" w:date="2025-04-14T14:19:00Z" w16du:dateUtc="2025-04-14T19:19:00Z"/>
              </w:rPr>
            </w:pPr>
            <w:ins w:id="21494" w:author="V2" w:date="2025-04-14T14:19:00Z" w16du:dateUtc="2025-04-14T19:19:00Z">
              <w:r w:rsidRPr="007F7E2B">
                <w:t>Locally derived carbon stock (including all 5 measurement pools; t CO</w:t>
              </w:r>
              <w:r w:rsidRPr="007F7E2B">
                <w:rPr>
                  <w:vertAlign w:val="subscript"/>
                </w:rPr>
                <w:t>2eq</w:t>
              </w:r>
              <w:r w:rsidRPr="007F7E2B">
                <w:t xml:space="preserve"> ha</w:t>
              </w:r>
              <w:r w:rsidRPr="007F7E2B">
                <w:rPr>
                  <w:vertAlign w:val="superscript"/>
                </w:rPr>
                <w:t>-1</w:t>
              </w:r>
              <w:r w:rsidRPr="007F7E2B">
                <w:t xml:space="preserve">) of area of land on which activities shifted </w:t>
              </w:r>
            </w:ins>
          </w:p>
        </w:tc>
      </w:tr>
      <w:tr w:rsidR="00D46830" w:rsidRPr="007F7E2B" w14:paraId="0D5215EE" w14:textId="77777777">
        <w:trPr>
          <w:trHeight w:val="424"/>
          <w:ins w:id="21495"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202A34C9" w14:textId="77777777" w:rsidR="00D46830" w:rsidRPr="007F7E2B" w:rsidRDefault="00D46830">
            <w:pPr>
              <w:spacing w:line="259" w:lineRule="auto"/>
              <w:rPr>
                <w:ins w:id="21496" w:author="V2" w:date="2025-04-14T14:19:00Z" w16du:dateUtc="2025-04-14T19:19:00Z"/>
              </w:rPr>
            </w:pPr>
            <w:ins w:id="21497" w:author="V2" w:date="2025-04-14T14:19:00Z" w16du:dateUtc="2025-04-14T19:19:00Z">
              <w:r w:rsidRPr="007F7E2B">
                <w:t xml:space="preserve">Source of data: </w:t>
              </w:r>
            </w:ins>
          </w:p>
        </w:tc>
        <w:tc>
          <w:tcPr>
            <w:tcW w:w="5277" w:type="dxa"/>
            <w:tcBorders>
              <w:top w:val="single" w:sz="8" w:space="0" w:color="000000"/>
              <w:left w:val="single" w:sz="8" w:space="0" w:color="000000"/>
              <w:bottom w:val="single" w:sz="8" w:space="0" w:color="000000"/>
              <w:right w:val="single" w:sz="8" w:space="0" w:color="000000"/>
            </w:tcBorders>
          </w:tcPr>
          <w:p w14:paraId="0E37CA21" w14:textId="77777777" w:rsidR="00D46830" w:rsidRPr="007F7E2B" w:rsidRDefault="00D46830">
            <w:pPr>
              <w:spacing w:line="259" w:lineRule="auto"/>
              <w:ind w:left="4"/>
              <w:rPr>
                <w:ins w:id="21498" w:author="V2" w:date="2025-04-14T14:19:00Z" w16du:dateUtc="2025-04-14T19:19:00Z"/>
              </w:rPr>
            </w:pPr>
            <w:ins w:id="21499" w:author="V2" w:date="2025-04-14T14:19:00Z" w16du:dateUtc="2025-04-14T19:19:00Z">
              <w:r w:rsidRPr="007F7E2B">
                <w:t xml:space="preserve">Estimated using appropriate modules </w:t>
              </w:r>
            </w:ins>
          </w:p>
        </w:tc>
      </w:tr>
      <w:tr w:rsidR="00D46830" w:rsidRPr="007F7E2B" w14:paraId="6639D00E" w14:textId="77777777">
        <w:trPr>
          <w:trHeight w:val="709"/>
          <w:ins w:id="21500"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211FF8F2" w14:textId="77777777" w:rsidR="00D46830" w:rsidRPr="007F7E2B" w:rsidRDefault="00D46830">
            <w:pPr>
              <w:spacing w:line="259" w:lineRule="auto"/>
              <w:rPr>
                <w:ins w:id="21501" w:author="V2" w:date="2025-04-14T14:19:00Z" w16du:dateUtc="2025-04-14T19:19:00Z"/>
              </w:rPr>
            </w:pPr>
            <w:ins w:id="21502" w:author="V2" w:date="2025-04-14T14:19:00Z" w16du:dateUtc="2025-04-14T19:19:00Z">
              <w:r w:rsidRPr="007F7E2B">
                <w:t xml:space="preserve">Justification of choice of data or description of measurement methods and procedures applied: </w:t>
              </w:r>
            </w:ins>
          </w:p>
        </w:tc>
        <w:tc>
          <w:tcPr>
            <w:tcW w:w="5277" w:type="dxa"/>
            <w:tcBorders>
              <w:top w:val="single" w:sz="8" w:space="0" w:color="000000"/>
              <w:left w:val="single" w:sz="8" w:space="0" w:color="000000"/>
              <w:bottom w:val="single" w:sz="8" w:space="0" w:color="000000"/>
              <w:right w:val="single" w:sz="8" w:space="0" w:color="000000"/>
            </w:tcBorders>
            <w:vAlign w:val="center"/>
          </w:tcPr>
          <w:p w14:paraId="629E1934" w14:textId="77777777" w:rsidR="00D46830" w:rsidRPr="007F7E2B" w:rsidRDefault="00D46830">
            <w:pPr>
              <w:spacing w:line="259" w:lineRule="auto"/>
              <w:ind w:left="4"/>
              <w:rPr>
                <w:ins w:id="21503" w:author="V2" w:date="2025-04-14T14:19:00Z" w16du:dateUtc="2025-04-14T19:19:00Z"/>
              </w:rPr>
            </w:pPr>
            <w:ins w:id="21504" w:author="V2" w:date="2025-04-14T14:19:00Z" w16du:dateUtc="2025-04-14T19:19:00Z">
              <w:r w:rsidRPr="007F7E2B">
                <w:t xml:space="preserve"> </w:t>
              </w:r>
            </w:ins>
          </w:p>
        </w:tc>
      </w:tr>
      <w:tr w:rsidR="00D46830" w:rsidRPr="007F7E2B" w14:paraId="1E5E50AE" w14:textId="77777777">
        <w:trPr>
          <w:trHeight w:val="334"/>
          <w:ins w:id="21505"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52EFA611" w14:textId="77777777" w:rsidR="00D46830" w:rsidRPr="007F7E2B" w:rsidRDefault="00D46830">
            <w:pPr>
              <w:spacing w:line="259" w:lineRule="auto"/>
              <w:rPr>
                <w:ins w:id="21506" w:author="V2" w:date="2025-04-14T14:19:00Z" w16du:dateUtc="2025-04-14T19:19:00Z"/>
              </w:rPr>
            </w:pPr>
            <w:ins w:id="21507" w:author="V2" w:date="2025-04-14T14:19:00Z" w16du:dateUtc="2025-04-14T19:19:00Z">
              <w:r w:rsidRPr="007F7E2B">
                <w:t xml:space="preserve">Any comment: </w:t>
              </w:r>
            </w:ins>
          </w:p>
        </w:tc>
        <w:tc>
          <w:tcPr>
            <w:tcW w:w="5277" w:type="dxa"/>
            <w:tcBorders>
              <w:top w:val="single" w:sz="8" w:space="0" w:color="000000"/>
              <w:left w:val="single" w:sz="8" w:space="0" w:color="000000"/>
              <w:bottom w:val="single" w:sz="8" w:space="0" w:color="000000"/>
              <w:right w:val="single" w:sz="8" w:space="0" w:color="000000"/>
            </w:tcBorders>
          </w:tcPr>
          <w:p w14:paraId="4EC2B31D" w14:textId="77777777" w:rsidR="00D46830" w:rsidRPr="007F7E2B" w:rsidRDefault="00D46830">
            <w:pPr>
              <w:spacing w:line="259" w:lineRule="auto"/>
              <w:ind w:left="4"/>
              <w:rPr>
                <w:ins w:id="21508" w:author="V2" w:date="2025-04-14T14:19:00Z" w16du:dateUtc="2025-04-14T19:19:00Z"/>
              </w:rPr>
            </w:pPr>
            <w:ins w:id="21509" w:author="V2" w:date="2025-04-14T14:19:00Z" w16du:dateUtc="2025-04-14T19:19:00Z">
              <w:r w:rsidRPr="007F7E2B">
                <w:t xml:space="preserve"> </w:t>
              </w:r>
            </w:ins>
          </w:p>
        </w:tc>
      </w:tr>
    </w:tbl>
    <w:p w14:paraId="2349E154" w14:textId="77777777" w:rsidR="00D46830" w:rsidRPr="007F7E2B" w:rsidRDefault="00D46830">
      <w:pPr>
        <w:spacing w:line="259" w:lineRule="auto"/>
        <w:ind w:left="360"/>
        <w:rPr>
          <w:ins w:id="21510" w:author="V2" w:date="2025-04-14T14:19:00Z" w16du:dateUtc="2025-04-14T19:19:00Z"/>
        </w:rPr>
      </w:pPr>
      <w:ins w:id="21511" w:author="V2" w:date="2025-04-14T14:19:00Z" w16du:dateUtc="2025-04-14T19:19:00Z">
        <w:r w:rsidRPr="007F7E2B">
          <w:t xml:space="preserve"> </w:t>
        </w:r>
      </w:ins>
    </w:p>
    <w:tbl>
      <w:tblPr>
        <w:tblStyle w:val="TableGrid0"/>
        <w:tblW w:w="9684" w:type="dxa"/>
        <w:tblInd w:w="363" w:type="dxa"/>
        <w:tblCellMar>
          <w:top w:w="14" w:type="dxa"/>
          <w:left w:w="106" w:type="dxa"/>
          <w:right w:w="115" w:type="dxa"/>
        </w:tblCellMar>
        <w:tblLook w:val="04A0" w:firstRow="1" w:lastRow="0" w:firstColumn="1" w:lastColumn="0" w:noHBand="0" w:noVBand="1"/>
      </w:tblPr>
      <w:tblGrid>
        <w:gridCol w:w="4406"/>
        <w:gridCol w:w="5278"/>
      </w:tblGrid>
      <w:tr w:rsidR="00D46830" w:rsidRPr="007F7E2B" w14:paraId="3DBC69D5" w14:textId="77777777">
        <w:trPr>
          <w:trHeight w:val="334"/>
          <w:ins w:id="21512"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64561D3E" w14:textId="77777777" w:rsidR="00D46830" w:rsidRPr="007F7E2B" w:rsidRDefault="00D46830">
            <w:pPr>
              <w:spacing w:line="259" w:lineRule="auto"/>
              <w:rPr>
                <w:ins w:id="21513" w:author="V2" w:date="2025-04-14T14:19:00Z" w16du:dateUtc="2025-04-14T19:19:00Z"/>
              </w:rPr>
            </w:pPr>
            <w:ins w:id="21514" w:author="V2" w:date="2025-04-14T14:19:00Z" w16du:dateUtc="2025-04-14T19:19:00Z">
              <w:r w:rsidRPr="007F7E2B">
                <w:rPr>
                  <w:rFonts w:ascii="Arial" w:eastAsia="Arial" w:hAnsi="Arial" w:cs="Arial"/>
                  <w:b/>
                </w:rPr>
                <w:t xml:space="preserve">Data Unit / Parameter: </w:t>
              </w:r>
            </w:ins>
          </w:p>
        </w:tc>
        <w:tc>
          <w:tcPr>
            <w:tcW w:w="5277" w:type="dxa"/>
            <w:tcBorders>
              <w:top w:val="single" w:sz="8" w:space="0" w:color="000000"/>
              <w:left w:val="single" w:sz="8" w:space="0" w:color="000000"/>
              <w:bottom w:val="single" w:sz="8" w:space="0" w:color="000000"/>
              <w:right w:val="single" w:sz="8" w:space="0" w:color="000000"/>
            </w:tcBorders>
          </w:tcPr>
          <w:p w14:paraId="56ACC989" w14:textId="77777777" w:rsidR="00D46830" w:rsidRPr="007F7E2B" w:rsidRDefault="00D46830">
            <w:pPr>
              <w:spacing w:line="259" w:lineRule="auto"/>
              <w:ind w:left="4"/>
              <w:rPr>
                <w:ins w:id="21515" w:author="V2" w:date="2025-04-14T14:19:00Z" w16du:dateUtc="2025-04-14T19:19:00Z"/>
              </w:rPr>
            </w:pPr>
            <w:ins w:id="21516" w:author="V2" w:date="2025-04-14T14:19:00Z" w16du:dateUtc="2025-04-14T19:19:00Z">
              <w:r w:rsidRPr="007F7E2B">
                <w:rPr>
                  <w:rFonts w:ascii="Arial" w:eastAsia="Arial" w:hAnsi="Arial" w:cs="Arial"/>
                  <w:i/>
                </w:rPr>
                <w:t>E</w:t>
              </w:r>
              <w:r w:rsidRPr="007F7E2B">
                <w:rPr>
                  <w:rFonts w:ascii="Arial" w:eastAsia="Arial" w:hAnsi="Arial" w:cs="Arial"/>
                  <w:i/>
                  <w:vertAlign w:val="subscript"/>
                </w:rPr>
                <w:t>d</w:t>
              </w:r>
              <w:r w:rsidRPr="007F7E2B">
                <w:rPr>
                  <w:rFonts w:ascii="Arial" w:eastAsia="Arial" w:hAnsi="Arial" w:cs="Arial"/>
                  <w:b/>
                  <w:i/>
                </w:rPr>
                <w:t xml:space="preserve">  </w:t>
              </w:r>
            </w:ins>
          </w:p>
        </w:tc>
      </w:tr>
      <w:tr w:rsidR="00D46830" w:rsidRPr="007F7E2B" w14:paraId="2B6A955E" w14:textId="77777777">
        <w:trPr>
          <w:trHeight w:val="334"/>
          <w:ins w:id="21517"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0034DAC9" w14:textId="77777777" w:rsidR="00D46830" w:rsidRPr="007F7E2B" w:rsidRDefault="00D46830">
            <w:pPr>
              <w:spacing w:line="259" w:lineRule="auto"/>
              <w:rPr>
                <w:ins w:id="21518" w:author="V2" w:date="2025-04-14T14:19:00Z" w16du:dateUtc="2025-04-14T19:19:00Z"/>
              </w:rPr>
            </w:pPr>
            <w:ins w:id="21519" w:author="V2" w:date="2025-04-14T14:19:00Z" w16du:dateUtc="2025-04-14T19:19:00Z">
              <w:r w:rsidRPr="007F7E2B">
                <w:t xml:space="preserve">Data unit: </w:t>
              </w:r>
            </w:ins>
          </w:p>
        </w:tc>
        <w:tc>
          <w:tcPr>
            <w:tcW w:w="5277" w:type="dxa"/>
            <w:tcBorders>
              <w:top w:val="single" w:sz="8" w:space="0" w:color="000000"/>
              <w:left w:val="single" w:sz="8" w:space="0" w:color="000000"/>
              <w:bottom w:val="single" w:sz="8" w:space="0" w:color="000000"/>
              <w:right w:val="single" w:sz="8" w:space="0" w:color="000000"/>
            </w:tcBorders>
          </w:tcPr>
          <w:p w14:paraId="06BA12A9" w14:textId="77777777" w:rsidR="00D46830" w:rsidRPr="007F7E2B" w:rsidRDefault="00D46830">
            <w:pPr>
              <w:spacing w:line="259" w:lineRule="auto"/>
              <w:ind w:left="4"/>
              <w:rPr>
                <w:ins w:id="21520" w:author="V2" w:date="2025-04-14T14:19:00Z" w16du:dateUtc="2025-04-14T19:19:00Z"/>
              </w:rPr>
            </w:pPr>
            <w:ins w:id="21521" w:author="V2" w:date="2025-04-14T14:19:00Z" w16du:dateUtc="2025-04-14T19:19:00Z">
              <w:r w:rsidRPr="007F7E2B">
                <w:t>tCO</w:t>
              </w:r>
              <w:r w:rsidRPr="007F7E2B">
                <w:rPr>
                  <w:vertAlign w:val="subscript"/>
                </w:rPr>
                <w:t>2</w:t>
              </w:r>
              <w:r w:rsidRPr="007F7E2B">
                <w:t xml:space="preserve">e </w:t>
              </w:r>
            </w:ins>
          </w:p>
        </w:tc>
      </w:tr>
      <w:tr w:rsidR="00D46830" w:rsidRPr="007F7E2B" w14:paraId="39270DE1" w14:textId="77777777">
        <w:trPr>
          <w:trHeight w:val="336"/>
          <w:ins w:id="21522"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32F1134D" w14:textId="77777777" w:rsidR="00D46830" w:rsidRPr="007F7E2B" w:rsidRDefault="00D46830">
            <w:pPr>
              <w:spacing w:line="259" w:lineRule="auto"/>
              <w:rPr>
                <w:ins w:id="21523" w:author="V2" w:date="2025-04-14T14:19:00Z" w16du:dateUtc="2025-04-14T19:19:00Z"/>
              </w:rPr>
            </w:pPr>
            <w:ins w:id="21524" w:author="V2" w:date="2025-04-14T14:19:00Z" w16du:dateUtc="2025-04-14T19:19:00Z">
              <w:r w:rsidRPr="007F7E2B">
                <w:lastRenderedPageBreak/>
                <w:t xml:space="preserve">Description: </w:t>
              </w:r>
            </w:ins>
          </w:p>
        </w:tc>
        <w:tc>
          <w:tcPr>
            <w:tcW w:w="5277" w:type="dxa"/>
            <w:tcBorders>
              <w:top w:val="single" w:sz="8" w:space="0" w:color="000000"/>
              <w:left w:val="single" w:sz="8" w:space="0" w:color="000000"/>
              <w:bottom w:val="single" w:sz="8" w:space="0" w:color="000000"/>
              <w:right w:val="single" w:sz="8" w:space="0" w:color="000000"/>
            </w:tcBorders>
          </w:tcPr>
          <w:p w14:paraId="657E4B99" w14:textId="77777777" w:rsidR="00D46830" w:rsidRPr="007F7E2B" w:rsidRDefault="00D46830">
            <w:pPr>
              <w:spacing w:line="259" w:lineRule="auto"/>
              <w:ind w:left="4"/>
              <w:rPr>
                <w:ins w:id="21525" w:author="V2" w:date="2025-04-14T14:19:00Z" w16du:dateUtc="2025-04-14T19:19:00Z"/>
              </w:rPr>
            </w:pPr>
            <w:ins w:id="21526" w:author="V2" w:date="2025-04-14T14:19:00Z" w16du:dateUtc="2025-04-14T19:19:00Z">
              <w:r w:rsidRPr="007F7E2B">
                <w:t xml:space="preserve">Emissions arising from activity-shifting  </w:t>
              </w:r>
            </w:ins>
          </w:p>
        </w:tc>
      </w:tr>
      <w:tr w:rsidR="00D46830" w:rsidRPr="007F7E2B" w14:paraId="0B451CD5" w14:textId="77777777">
        <w:trPr>
          <w:trHeight w:val="335"/>
          <w:ins w:id="21527"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2A4C3214" w14:textId="77777777" w:rsidR="00D46830" w:rsidRPr="007F7E2B" w:rsidRDefault="00D46830">
            <w:pPr>
              <w:spacing w:line="259" w:lineRule="auto"/>
              <w:rPr>
                <w:ins w:id="21528" w:author="V2" w:date="2025-04-14T14:19:00Z" w16du:dateUtc="2025-04-14T19:19:00Z"/>
              </w:rPr>
            </w:pPr>
            <w:ins w:id="21529" w:author="V2" w:date="2025-04-14T14:19:00Z" w16du:dateUtc="2025-04-14T19:19:00Z">
              <w:r w:rsidRPr="007F7E2B">
                <w:t xml:space="preserve">Source of data: </w:t>
              </w:r>
            </w:ins>
          </w:p>
        </w:tc>
        <w:tc>
          <w:tcPr>
            <w:tcW w:w="5277" w:type="dxa"/>
            <w:tcBorders>
              <w:top w:val="single" w:sz="8" w:space="0" w:color="000000"/>
              <w:left w:val="single" w:sz="8" w:space="0" w:color="000000"/>
              <w:bottom w:val="single" w:sz="8" w:space="0" w:color="000000"/>
              <w:right w:val="single" w:sz="8" w:space="0" w:color="000000"/>
            </w:tcBorders>
          </w:tcPr>
          <w:p w14:paraId="4829EBBA" w14:textId="77777777" w:rsidR="00D46830" w:rsidRPr="007F7E2B" w:rsidRDefault="00D46830">
            <w:pPr>
              <w:spacing w:line="259" w:lineRule="auto"/>
              <w:ind w:left="4"/>
              <w:rPr>
                <w:ins w:id="21530" w:author="V2" w:date="2025-04-14T14:19:00Z" w16du:dateUtc="2025-04-14T19:19:00Z"/>
              </w:rPr>
            </w:pPr>
            <w:ins w:id="21531" w:author="V2" w:date="2025-04-14T14:19:00Z" w16du:dateUtc="2025-04-14T19:19:00Z">
              <w:r w:rsidRPr="007F7E2B">
                <w:t xml:space="preserve">See formula 15.2 </w:t>
              </w:r>
            </w:ins>
          </w:p>
        </w:tc>
      </w:tr>
      <w:tr w:rsidR="00D46830" w:rsidRPr="007F7E2B" w14:paraId="56BA399D" w14:textId="77777777">
        <w:trPr>
          <w:trHeight w:val="709"/>
          <w:ins w:id="21532"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756FDE2F" w14:textId="77777777" w:rsidR="00D46830" w:rsidRPr="007F7E2B" w:rsidRDefault="00D46830">
            <w:pPr>
              <w:spacing w:line="259" w:lineRule="auto"/>
              <w:rPr>
                <w:ins w:id="21533" w:author="V2" w:date="2025-04-14T14:19:00Z" w16du:dateUtc="2025-04-14T19:19:00Z"/>
              </w:rPr>
            </w:pPr>
            <w:ins w:id="21534" w:author="V2" w:date="2025-04-14T14:19:00Z" w16du:dateUtc="2025-04-14T19:19:00Z">
              <w:r w:rsidRPr="007F7E2B">
                <w:t xml:space="preserve">Justification of choice of data or description of measurement methods and procedures applied: </w:t>
              </w:r>
            </w:ins>
          </w:p>
        </w:tc>
        <w:tc>
          <w:tcPr>
            <w:tcW w:w="5277" w:type="dxa"/>
            <w:tcBorders>
              <w:top w:val="single" w:sz="8" w:space="0" w:color="000000"/>
              <w:left w:val="single" w:sz="8" w:space="0" w:color="000000"/>
              <w:bottom w:val="single" w:sz="8" w:space="0" w:color="000000"/>
              <w:right w:val="single" w:sz="8" w:space="0" w:color="000000"/>
            </w:tcBorders>
            <w:vAlign w:val="bottom"/>
          </w:tcPr>
          <w:p w14:paraId="5FABA3DD" w14:textId="77777777" w:rsidR="00D46830" w:rsidRPr="007F7E2B" w:rsidRDefault="00D46830">
            <w:pPr>
              <w:spacing w:line="259" w:lineRule="auto"/>
              <w:ind w:left="4"/>
              <w:rPr>
                <w:ins w:id="21535" w:author="V2" w:date="2025-04-14T14:19:00Z" w16du:dateUtc="2025-04-14T19:19:00Z"/>
              </w:rPr>
            </w:pPr>
            <w:ins w:id="21536" w:author="V2" w:date="2025-04-14T14:19:00Z" w16du:dateUtc="2025-04-14T19:19:00Z">
              <w:r w:rsidRPr="007F7E2B">
                <w:t xml:space="preserve"> </w:t>
              </w:r>
            </w:ins>
          </w:p>
        </w:tc>
      </w:tr>
      <w:tr w:rsidR="00D46830" w:rsidRPr="007F7E2B" w14:paraId="21BD039D" w14:textId="77777777">
        <w:trPr>
          <w:trHeight w:val="334"/>
          <w:ins w:id="21537"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41411E31" w14:textId="77777777" w:rsidR="00D46830" w:rsidRPr="007F7E2B" w:rsidRDefault="00D46830">
            <w:pPr>
              <w:spacing w:line="259" w:lineRule="auto"/>
              <w:rPr>
                <w:ins w:id="21538" w:author="V2" w:date="2025-04-14T14:19:00Z" w16du:dateUtc="2025-04-14T19:19:00Z"/>
              </w:rPr>
            </w:pPr>
            <w:ins w:id="21539" w:author="V2" w:date="2025-04-14T14:19:00Z" w16du:dateUtc="2025-04-14T19:19:00Z">
              <w:r w:rsidRPr="007F7E2B">
                <w:t xml:space="preserve">Any comment: </w:t>
              </w:r>
            </w:ins>
          </w:p>
        </w:tc>
        <w:tc>
          <w:tcPr>
            <w:tcW w:w="5277" w:type="dxa"/>
            <w:tcBorders>
              <w:top w:val="single" w:sz="8" w:space="0" w:color="000000"/>
              <w:left w:val="single" w:sz="8" w:space="0" w:color="000000"/>
              <w:bottom w:val="single" w:sz="8" w:space="0" w:color="000000"/>
              <w:right w:val="single" w:sz="8" w:space="0" w:color="000000"/>
            </w:tcBorders>
          </w:tcPr>
          <w:p w14:paraId="7A3015B0" w14:textId="77777777" w:rsidR="00D46830" w:rsidRPr="007F7E2B" w:rsidRDefault="00D46830">
            <w:pPr>
              <w:spacing w:after="160" w:line="259" w:lineRule="auto"/>
              <w:rPr>
                <w:ins w:id="21540" w:author="V2" w:date="2025-04-14T14:19:00Z" w16du:dateUtc="2025-04-14T19:19:00Z"/>
              </w:rPr>
            </w:pPr>
          </w:p>
        </w:tc>
      </w:tr>
      <w:tr w:rsidR="00D46830" w:rsidRPr="007F7E2B" w14:paraId="3544B825" w14:textId="77777777">
        <w:trPr>
          <w:trHeight w:val="332"/>
          <w:ins w:id="21541"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6B406F7B" w14:textId="77777777" w:rsidR="00D46830" w:rsidRPr="007F7E2B" w:rsidRDefault="00D46830">
            <w:pPr>
              <w:spacing w:line="259" w:lineRule="auto"/>
              <w:rPr>
                <w:ins w:id="21542" w:author="V2" w:date="2025-04-14T14:19:00Z" w16du:dateUtc="2025-04-14T19:19:00Z"/>
              </w:rPr>
            </w:pPr>
            <w:ins w:id="21543" w:author="V2" w:date="2025-04-14T14:19:00Z" w16du:dateUtc="2025-04-14T19:19:00Z">
              <w:r w:rsidRPr="007F7E2B">
                <w:rPr>
                  <w:rFonts w:ascii="Arial" w:eastAsia="Arial" w:hAnsi="Arial" w:cs="Arial"/>
                  <w:b/>
                </w:rPr>
                <w:t xml:space="preserve">Data Unit / Parameter: </w:t>
              </w:r>
            </w:ins>
          </w:p>
        </w:tc>
        <w:tc>
          <w:tcPr>
            <w:tcW w:w="5277" w:type="dxa"/>
            <w:tcBorders>
              <w:top w:val="single" w:sz="8" w:space="0" w:color="000000"/>
              <w:left w:val="single" w:sz="8" w:space="0" w:color="000000"/>
              <w:bottom w:val="single" w:sz="8" w:space="0" w:color="000000"/>
              <w:right w:val="single" w:sz="8" w:space="0" w:color="000000"/>
            </w:tcBorders>
          </w:tcPr>
          <w:p w14:paraId="2201AC89" w14:textId="77777777" w:rsidR="00D46830" w:rsidRPr="007F7E2B" w:rsidRDefault="00D46830">
            <w:pPr>
              <w:spacing w:line="259" w:lineRule="auto"/>
              <w:ind w:left="4"/>
              <w:rPr>
                <w:ins w:id="21544" w:author="V2" w:date="2025-04-14T14:19:00Z" w16du:dateUtc="2025-04-14T19:19:00Z"/>
              </w:rPr>
            </w:pPr>
            <w:ins w:id="21545" w:author="V2" w:date="2025-04-14T14:19:00Z" w16du:dateUtc="2025-04-14T19:19:00Z">
              <w:r w:rsidRPr="007F7E2B">
                <w:rPr>
                  <w:rFonts w:ascii="Arial" w:eastAsia="Arial" w:hAnsi="Arial" w:cs="Arial"/>
                  <w:i/>
                </w:rPr>
                <w:t>Cp</w:t>
              </w:r>
              <w:r w:rsidRPr="007F7E2B">
                <w:rPr>
                  <w:rFonts w:ascii="Arial" w:eastAsia="Arial" w:hAnsi="Arial" w:cs="Arial"/>
                  <w:i/>
                  <w:vertAlign w:val="subscript"/>
                </w:rPr>
                <w:t>b</w:t>
              </w:r>
              <w:r w:rsidRPr="007F7E2B">
                <w:rPr>
                  <w:rFonts w:ascii="Arial" w:eastAsia="Arial" w:hAnsi="Arial" w:cs="Arial"/>
                  <w:b/>
                  <w:i/>
                </w:rPr>
                <w:t xml:space="preserve"> </w:t>
              </w:r>
            </w:ins>
          </w:p>
        </w:tc>
      </w:tr>
      <w:tr w:rsidR="00D46830" w:rsidRPr="007F7E2B" w14:paraId="342ECA44" w14:textId="77777777">
        <w:trPr>
          <w:trHeight w:val="335"/>
          <w:ins w:id="21546"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28593C02" w14:textId="77777777" w:rsidR="00D46830" w:rsidRPr="007F7E2B" w:rsidRDefault="00D46830">
            <w:pPr>
              <w:spacing w:line="259" w:lineRule="auto"/>
              <w:rPr>
                <w:ins w:id="21547" w:author="V2" w:date="2025-04-14T14:19:00Z" w16du:dateUtc="2025-04-14T19:19:00Z"/>
              </w:rPr>
            </w:pPr>
            <w:ins w:id="21548" w:author="V2" w:date="2025-04-14T14:19:00Z" w16du:dateUtc="2025-04-14T19:19:00Z">
              <w:r w:rsidRPr="007F7E2B">
                <w:t xml:space="preserve">Data unit: </w:t>
              </w:r>
            </w:ins>
          </w:p>
        </w:tc>
        <w:tc>
          <w:tcPr>
            <w:tcW w:w="5277" w:type="dxa"/>
            <w:tcBorders>
              <w:top w:val="single" w:sz="8" w:space="0" w:color="000000"/>
              <w:left w:val="single" w:sz="8" w:space="0" w:color="000000"/>
              <w:bottom w:val="single" w:sz="8" w:space="0" w:color="000000"/>
              <w:right w:val="single" w:sz="8" w:space="0" w:color="000000"/>
            </w:tcBorders>
          </w:tcPr>
          <w:p w14:paraId="025FE708" w14:textId="77777777" w:rsidR="00D46830" w:rsidRPr="007F7E2B" w:rsidRDefault="00D46830">
            <w:pPr>
              <w:spacing w:line="259" w:lineRule="auto"/>
              <w:ind w:left="4"/>
              <w:rPr>
                <w:ins w:id="21549" w:author="V2" w:date="2025-04-14T14:19:00Z" w16du:dateUtc="2025-04-14T19:19:00Z"/>
              </w:rPr>
            </w:pPr>
            <w:ins w:id="21550" w:author="V2" w:date="2025-04-14T14:19:00Z" w16du:dateUtc="2025-04-14T19:19:00Z">
              <w:r w:rsidRPr="007F7E2B">
                <w:t>tCO</w:t>
              </w:r>
              <w:r w:rsidRPr="007F7E2B">
                <w:rPr>
                  <w:vertAlign w:val="subscript"/>
                </w:rPr>
                <w:t>2</w:t>
              </w:r>
              <w:r w:rsidRPr="007F7E2B">
                <w:t xml:space="preserve">e </w:t>
              </w:r>
            </w:ins>
          </w:p>
        </w:tc>
      </w:tr>
      <w:tr w:rsidR="00D46830" w:rsidRPr="007F7E2B" w14:paraId="6492978C" w14:textId="77777777">
        <w:trPr>
          <w:trHeight w:val="545"/>
          <w:ins w:id="21551"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02125A91" w14:textId="77777777" w:rsidR="00D46830" w:rsidRPr="007F7E2B" w:rsidRDefault="00D46830">
            <w:pPr>
              <w:spacing w:line="259" w:lineRule="auto"/>
              <w:rPr>
                <w:ins w:id="21552" w:author="V2" w:date="2025-04-14T14:19:00Z" w16du:dateUtc="2025-04-14T19:19:00Z"/>
              </w:rPr>
            </w:pPr>
            <w:ins w:id="21553" w:author="V2" w:date="2025-04-14T14:19:00Z" w16du:dateUtc="2025-04-14T19:19:00Z">
              <w:r w:rsidRPr="007F7E2B">
                <w:t xml:space="preserve">Description: </w:t>
              </w:r>
            </w:ins>
          </w:p>
        </w:tc>
        <w:tc>
          <w:tcPr>
            <w:tcW w:w="5277" w:type="dxa"/>
            <w:tcBorders>
              <w:top w:val="single" w:sz="8" w:space="0" w:color="000000"/>
              <w:left w:val="single" w:sz="8" w:space="0" w:color="000000"/>
              <w:bottom w:val="single" w:sz="8" w:space="0" w:color="000000"/>
              <w:right w:val="single" w:sz="8" w:space="0" w:color="000000"/>
            </w:tcBorders>
          </w:tcPr>
          <w:p w14:paraId="15291836" w14:textId="77777777" w:rsidR="00D46830" w:rsidRPr="007F7E2B" w:rsidRDefault="00D46830">
            <w:pPr>
              <w:spacing w:line="259" w:lineRule="auto"/>
              <w:ind w:left="4"/>
              <w:jc w:val="both"/>
              <w:rPr>
                <w:ins w:id="21554" w:author="V2" w:date="2025-04-14T14:19:00Z" w16du:dateUtc="2025-04-14T19:19:00Z"/>
              </w:rPr>
            </w:pPr>
            <w:ins w:id="21555" w:author="V2" w:date="2025-04-14T14:19:00Z" w16du:dateUtc="2025-04-14T19:19:00Z">
              <w:r w:rsidRPr="007F7E2B">
                <w:t xml:space="preserve">The total carbon content of the affected pools under the baseline scenario, as modified in Step 3.4 </w:t>
              </w:r>
            </w:ins>
          </w:p>
        </w:tc>
      </w:tr>
      <w:tr w:rsidR="00D46830" w:rsidRPr="007F7E2B" w14:paraId="330F0EDC" w14:textId="77777777">
        <w:trPr>
          <w:trHeight w:val="335"/>
          <w:ins w:id="21556"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66CCD516" w14:textId="77777777" w:rsidR="00D46830" w:rsidRPr="007F7E2B" w:rsidRDefault="00D46830">
            <w:pPr>
              <w:spacing w:line="259" w:lineRule="auto"/>
              <w:rPr>
                <w:ins w:id="21557" w:author="V2" w:date="2025-04-14T14:19:00Z" w16du:dateUtc="2025-04-14T19:19:00Z"/>
              </w:rPr>
            </w:pPr>
            <w:ins w:id="21558" w:author="V2" w:date="2025-04-14T14:19:00Z" w16du:dateUtc="2025-04-14T19:19:00Z">
              <w:r w:rsidRPr="007F7E2B">
                <w:t xml:space="preserve">Source of data: </w:t>
              </w:r>
            </w:ins>
          </w:p>
        </w:tc>
        <w:tc>
          <w:tcPr>
            <w:tcW w:w="5277" w:type="dxa"/>
            <w:tcBorders>
              <w:top w:val="single" w:sz="8" w:space="0" w:color="000000"/>
              <w:left w:val="single" w:sz="8" w:space="0" w:color="000000"/>
              <w:bottom w:val="single" w:sz="8" w:space="0" w:color="000000"/>
              <w:right w:val="single" w:sz="8" w:space="0" w:color="000000"/>
            </w:tcBorders>
          </w:tcPr>
          <w:p w14:paraId="5B17972A" w14:textId="77777777" w:rsidR="00D46830" w:rsidRPr="007F7E2B" w:rsidRDefault="00D46830">
            <w:pPr>
              <w:spacing w:line="259" w:lineRule="auto"/>
              <w:ind w:left="4"/>
              <w:rPr>
                <w:ins w:id="21559" w:author="V2" w:date="2025-04-14T14:19:00Z" w16du:dateUtc="2025-04-14T19:19:00Z"/>
              </w:rPr>
            </w:pPr>
            <w:ins w:id="21560" w:author="V2" w:date="2025-04-14T14:19:00Z" w16du:dateUtc="2025-04-14T19:19:00Z">
              <w:r w:rsidRPr="007F7E2B">
                <w:t xml:space="preserve">Field survey </w:t>
              </w:r>
            </w:ins>
          </w:p>
        </w:tc>
      </w:tr>
      <w:tr w:rsidR="00D46830" w:rsidRPr="007F7E2B" w14:paraId="57E07C08" w14:textId="77777777">
        <w:trPr>
          <w:trHeight w:val="800"/>
          <w:ins w:id="21561"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63B9D746" w14:textId="77777777" w:rsidR="00D46830" w:rsidRPr="007F7E2B" w:rsidRDefault="00D46830">
            <w:pPr>
              <w:spacing w:line="259" w:lineRule="auto"/>
              <w:rPr>
                <w:ins w:id="21562" w:author="V2" w:date="2025-04-14T14:19:00Z" w16du:dateUtc="2025-04-14T19:19:00Z"/>
              </w:rPr>
            </w:pPr>
            <w:ins w:id="21563" w:author="V2" w:date="2025-04-14T14:19:00Z" w16du:dateUtc="2025-04-14T19:19:00Z">
              <w:r w:rsidRPr="007F7E2B">
                <w:t xml:space="preserve">Justification of choice of data or description of measurement methods and procedures applied: </w:t>
              </w:r>
            </w:ins>
          </w:p>
        </w:tc>
        <w:tc>
          <w:tcPr>
            <w:tcW w:w="5277" w:type="dxa"/>
            <w:tcBorders>
              <w:top w:val="single" w:sz="8" w:space="0" w:color="000000"/>
              <w:left w:val="single" w:sz="8" w:space="0" w:color="000000"/>
              <w:bottom w:val="single" w:sz="8" w:space="0" w:color="000000"/>
              <w:right w:val="single" w:sz="8" w:space="0" w:color="000000"/>
            </w:tcBorders>
            <w:vAlign w:val="center"/>
          </w:tcPr>
          <w:p w14:paraId="6B8491F6" w14:textId="77777777" w:rsidR="00D46830" w:rsidRPr="007F7E2B" w:rsidRDefault="00D46830">
            <w:pPr>
              <w:spacing w:line="259" w:lineRule="auto"/>
              <w:ind w:left="4"/>
              <w:rPr>
                <w:ins w:id="21564" w:author="V2" w:date="2025-04-14T14:19:00Z" w16du:dateUtc="2025-04-14T19:19:00Z"/>
              </w:rPr>
            </w:pPr>
            <w:ins w:id="21565" w:author="V2" w:date="2025-04-14T14:19:00Z" w16du:dateUtc="2025-04-14T19:19:00Z">
              <w:r w:rsidRPr="007F7E2B">
                <w:t xml:space="preserve">The average diameter of the piece of dead wood at the line </w:t>
              </w:r>
            </w:ins>
          </w:p>
        </w:tc>
      </w:tr>
      <w:tr w:rsidR="00D46830" w:rsidRPr="007F7E2B" w14:paraId="7699A301" w14:textId="77777777">
        <w:trPr>
          <w:trHeight w:val="332"/>
          <w:ins w:id="21566"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5A032DE0" w14:textId="77777777" w:rsidR="00D46830" w:rsidRPr="007F7E2B" w:rsidRDefault="00D46830">
            <w:pPr>
              <w:spacing w:line="259" w:lineRule="auto"/>
              <w:rPr>
                <w:ins w:id="21567" w:author="V2" w:date="2025-04-14T14:19:00Z" w16du:dateUtc="2025-04-14T19:19:00Z"/>
              </w:rPr>
            </w:pPr>
            <w:ins w:id="21568" w:author="V2" w:date="2025-04-14T14:19:00Z" w16du:dateUtc="2025-04-14T19:19:00Z">
              <w:r w:rsidRPr="007F7E2B">
                <w:t xml:space="preserve">Any comment: </w:t>
              </w:r>
            </w:ins>
          </w:p>
        </w:tc>
        <w:tc>
          <w:tcPr>
            <w:tcW w:w="5277" w:type="dxa"/>
            <w:tcBorders>
              <w:top w:val="single" w:sz="8" w:space="0" w:color="000000"/>
              <w:left w:val="single" w:sz="8" w:space="0" w:color="000000"/>
              <w:bottom w:val="single" w:sz="8" w:space="0" w:color="000000"/>
              <w:right w:val="single" w:sz="8" w:space="0" w:color="000000"/>
            </w:tcBorders>
          </w:tcPr>
          <w:p w14:paraId="4703C497" w14:textId="77777777" w:rsidR="00D46830" w:rsidRPr="007F7E2B" w:rsidRDefault="00D46830">
            <w:pPr>
              <w:spacing w:line="259" w:lineRule="auto"/>
              <w:ind w:left="4"/>
              <w:rPr>
                <w:ins w:id="21569" w:author="V2" w:date="2025-04-14T14:19:00Z" w16du:dateUtc="2025-04-14T19:19:00Z"/>
              </w:rPr>
            </w:pPr>
            <w:ins w:id="21570" w:author="V2" w:date="2025-04-14T14:19:00Z" w16du:dateUtc="2025-04-14T19:19:00Z">
              <w:r w:rsidRPr="007F7E2B">
                <w:t xml:space="preserve">  </w:t>
              </w:r>
            </w:ins>
          </w:p>
        </w:tc>
      </w:tr>
      <w:tr w:rsidR="00D46830" w:rsidRPr="007F7E2B" w14:paraId="09E39544" w14:textId="77777777">
        <w:trPr>
          <w:trHeight w:val="331"/>
          <w:ins w:id="21571"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7F0F4882" w14:textId="77777777" w:rsidR="00D46830" w:rsidRPr="007F7E2B" w:rsidRDefault="00D46830">
            <w:pPr>
              <w:spacing w:line="259" w:lineRule="auto"/>
              <w:rPr>
                <w:ins w:id="21572" w:author="V2" w:date="2025-04-14T14:19:00Z" w16du:dateUtc="2025-04-14T19:19:00Z"/>
              </w:rPr>
            </w:pPr>
            <w:ins w:id="21573" w:author="V2" w:date="2025-04-14T14:19:00Z" w16du:dateUtc="2025-04-14T19:19:00Z">
              <w:r w:rsidRPr="007F7E2B">
                <w:rPr>
                  <w:rFonts w:ascii="Arial" w:eastAsia="Arial" w:hAnsi="Arial" w:cs="Arial"/>
                  <w:b/>
                </w:rPr>
                <w:t xml:space="preserve">Data Unit / Parameter: </w:t>
              </w:r>
            </w:ins>
          </w:p>
        </w:tc>
        <w:tc>
          <w:tcPr>
            <w:tcW w:w="5277" w:type="dxa"/>
            <w:tcBorders>
              <w:top w:val="single" w:sz="8" w:space="0" w:color="000000"/>
              <w:left w:val="single" w:sz="8" w:space="0" w:color="000000"/>
              <w:bottom w:val="single" w:sz="8" w:space="0" w:color="000000"/>
              <w:right w:val="single" w:sz="8" w:space="0" w:color="000000"/>
            </w:tcBorders>
          </w:tcPr>
          <w:p w14:paraId="085D99D7" w14:textId="77777777" w:rsidR="00D46830" w:rsidRPr="007F7E2B" w:rsidRDefault="00D46830">
            <w:pPr>
              <w:spacing w:line="259" w:lineRule="auto"/>
              <w:ind w:left="4"/>
              <w:rPr>
                <w:ins w:id="21574" w:author="V2" w:date="2025-04-14T14:19:00Z" w16du:dateUtc="2025-04-14T19:19:00Z"/>
              </w:rPr>
            </w:pPr>
            <w:ins w:id="21575" w:author="V2" w:date="2025-04-14T14:19:00Z" w16du:dateUtc="2025-04-14T19:19:00Z">
              <w:r w:rsidRPr="007F7E2B">
                <w:rPr>
                  <w:rFonts w:ascii="Arial" w:eastAsia="Arial" w:hAnsi="Arial" w:cs="Arial"/>
                  <w:i/>
                </w:rPr>
                <w:t>Cp</w:t>
              </w:r>
              <w:r w:rsidRPr="007F7E2B">
                <w:rPr>
                  <w:rFonts w:ascii="Arial" w:eastAsia="Arial" w:hAnsi="Arial" w:cs="Arial"/>
                  <w:i/>
                  <w:vertAlign w:val="subscript"/>
                </w:rPr>
                <w:t>p</w:t>
              </w:r>
              <w:r w:rsidRPr="007F7E2B">
                <w:rPr>
                  <w:rFonts w:ascii="Arial" w:eastAsia="Arial" w:hAnsi="Arial" w:cs="Arial"/>
                  <w:i/>
                </w:rPr>
                <w:t xml:space="preserve">  </w:t>
              </w:r>
            </w:ins>
          </w:p>
        </w:tc>
      </w:tr>
      <w:tr w:rsidR="00D46830" w:rsidRPr="007F7E2B" w14:paraId="49289E8C" w14:textId="77777777">
        <w:trPr>
          <w:trHeight w:val="336"/>
          <w:ins w:id="21576"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7AE2021B" w14:textId="77777777" w:rsidR="00D46830" w:rsidRPr="007F7E2B" w:rsidRDefault="00D46830">
            <w:pPr>
              <w:spacing w:line="259" w:lineRule="auto"/>
              <w:rPr>
                <w:ins w:id="21577" w:author="V2" w:date="2025-04-14T14:19:00Z" w16du:dateUtc="2025-04-14T19:19:00Z"/>
              </w:rPr>
            </w:pPr>
            <w:ins w:id="21578" w:author="V2" w:date="2025-04-14T14:19:00Z" w16du:dateUtc="2025-04-14T19:19:00Z">
              <w:r w:rsidRPr="007F7E2B">
                <w:t xml:space="preserve">Data unit: </w:t>
              </w:r>
            </w:ins>
          </w:p>
        </w:tc>
        <w:tc>
          <w:tcPr>
            <w:tcW w:w="5277" w:type="dxa"/>
            <w:tcBorders>
              <w:top w:val="single" w:sz="8" w:space="0" w:color="000000"/>
              <w:left w:val="single" w:sz="8" w:space="0" w:color="000000"/>
              <w:bottom w:val="single" w:sz="8" w:space="0" w:color="000000"/>
              <w:right w:val="single" w:sz="8" w:space="0" w:color="000000"/>
            </w:tcBorders>
          </w:tcPr>
          <w:p w14:paraId="4B77ACAF" w14:textId="77777777" w:rsidR="00D46830" w:rsidRPr="007F7E2B" w:rsidRDefault="00D46830">
            <w:pPr>
              <w:spacing w:line="259" w:lineRule="auto"/>
              <w:ind w:left="4"/>
              <w:rPr>
                <w:ins w:id="21579" w:author="V2" w:date="2025-04-14T14:19:00Z" w16du:dateUtc="2025-04-14T19:19:00Z"/>
              </w:rPr>
            </w:pPr>
            <w:ins w:id="21580" w:author="V2" w:date="2025-04-14T14:19:00Z" w16du:dateUtc="2025-04-14T19:19:00Z">
              <w:r w:rsidRPr="007F7E2B">
                <w:t>tCO</w:t>
              </w:r>
              <w:r w:rsidRPr="007F7E2B">
                <w:rPr>
                  <w:vertAlign w:val="subscript"/>
                </w:rPr>
                <w:t>2</w:t>
              </w:r>
              <w:r w:rsidRPr="007F7E2B">
                <w:t xml:space="preserve">e </w:t>
              </w:r>
            </w:ins>
          </w:p>
        </w:tc>
      </w:tr>
      <w:tr w:rsidR="00D46830" w:rsidRPr="007F7E2B" w14:paraId="3A9821A1" w14:textId="77777777">
        <w:trPr>
          <w:trHeight w:val="480"/>
          <w:ins w:id="21581"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36574D0F" w14:textId="77777777" w:rsidR="00D46830" w:rsidRPr="007F7E2B" w:rsidRDefault="00D46830">
            <w:pPr>
              <w:spacing w:line="259" w:lineRule="auto"/>
              <w:rPr>
                <w:ins w:id="21582" w:author="V2" w:date="2025-04-14T14:19:00Z" w16du:dateUtc="2025-04-14T19:19:00Z"/>
              </w:rPr>
            </w:pPr>
            <w:ins w:id="21583" w:author="V2" w:date="2025-04-14T14:19:00Z" w16du:dateUtc="2025-04-14T19:19:00Z">
              <w:r w:rsidRPr="007F7E2B">
                <w:t xml:space="preserve">Description: </w:t>
              </w:r>
            </w:ins>
          </w:p>
        </w:tc>
        <w:tc>
          <w:tcPr>
            <w:tcW w:w="5277" w:type="dxa"/>
            <w:tcBorders>
              <w:top w:val="single" w:sz="8" w:space="0" w:color="000000"/>
              <w:left w:val="single" w:sz="8" w:space="0" w:color="000000"/>
              <w:bottom w:val="single" w:sz="8" w:space="0" w:color="000000"/>
              <w:right w:val="single" w:sz="8" w:space="0" w:color="000000"/>
            </w:tcBorders>
          </w:tcPr>
          <w:p w14:paraId="4E33F704" w14:textId="77777777" w:rsidR="00D46830" w:rsidRPr="007F7E2B" w:rsidRDefault="00D46830">
            <w:pPr>
              <w:spacing w:line="259" w:lineRule="auto"/>
              <w:ind w:left="4"/>
              <w:rPr>
                <w:ins w:id="21584" w:author="V2" w:date="2025-04-14T14:19:00Z" w16du:dateUtc="2025-04-14T19:19:00Z"/>
              </w:rPr>
            </w:pPr>
            <w:ins w:id="21585" w:author="V2" w:date="2025-04-14T14:19:00Z" w16du:dateUtc="2025-04-14T19:19:00Z">
              <w:r w:rsidRPr="007F7E2B">
                <w:t xml:space="preserve">The total carbon content of the affected pools under the project scenario </w:t>
              </w:r>
            </w:ins>
          </w:p>
        </w:tc>
      </w:tr>
      <w:tr w:rsidR="00D46830" w:rsidRPr="007F7E2B" w14:paraId="5DC0C8CC" w14:textId="77777777">
        <w:trPr>
          <w:trHeight w:val="335"/>
          <w:ins w:id="21586"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794EFAC5" w14:textId="77777777" w:rsidR="00D46830" w:rsidRPr="007F7E2B" w:rsidRDefault="00D46830">
            <w:pPr>
              <w:spacing w:line="259" w:lineRule="auto"/>
              <w:rPr>
                <w:ins w:id="21587" w:author="V2" w:date="2025-04-14T14:19:00Z" w16du:dateUtc="2025-04-14T19:19:00Z"/>
              </w:rPr>
            </w:pPr>
            <w:ins w:id="21588" w:author="V2" w:date="2025-04-14T14:19:00Z" w16du:dateUtc="2025-04-14T19:19:00Z">
              <w:r w:rsidRPr="007F7E2B">
                <w:t xml:space="preserve">Source of data: </w:t>
              </w:r>
            </w:ins>
          </w:p>
        </w:tc>
        <w:tc>
          <w:tcPr>
            <w:tcW w:w="5277" w:type="dxa"/>
            <w:tcBorders>
              <w:top w:val="single" w:sz="8" w:space="0" w:color="000000"/>
              <w:left w:val="single" w:sz="8" w:space="0" w:color="000000"/>
              <w:bottom w:val="single" w:sz="8" w:space="0" w:color="000000"/>
              <w:right w:val="single" w:sz="8" w:space="0" w:color="000000"/>
            </w:tcBorders>
          </w:tcPr>
          <w:p w14:paraId="65F75D3D" w14:textId="77777777" w:rsidR="00D46830" w:rsidRPr="007F7E2B" w:rsidRDefault="00D46830">
            <w:pPr>
              <w:spacing w:line="259" w:lineRule="auto"/>
              <w:ind w:left="4"/>
              <w:rPr>
                <w:ins w:id="21589" w:author="V2" w:date="2025-04-14T14:19:00Z" w16du:dateUtc="2025-04-14T19:19:00Z"/>
              </w:rPr>
            </w:pPr>
            <w:ins w:id="21590" w:author="V2" w:date="2025-04-14T14:19:00Z" w16du:dateUtc="2025-04-14T19:19:00Z">
              <w:r w:rsidRPr="007F7E2B">
                <w:t xml:space="preserve">Calculated </w:t>
              </w:r>
            </w:ins>
          </w:p>
        </w:tc>
      </w:tr>
      <w:tr w:rsidR="00D46830" w:rsidRPr="007F7E2B" w14:paraId="1A90A378" w14:textId="77777777">
        <w:trPr>
          <w:trHeight w:val="801"/>
          <w:ins w:id="21591"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47E41991" w14:textId="77777777" w:rsidR="00D46830" w:rsidRPr="007F7E2B" w:rsidRDefault="00D46830">
            <w:pPr>
              <w:spacing w:line="259" w:lineRule="auto"/>
              <w:rPr>
                <w:ins w:id="21592" w:author="V2" w:date="2025-04-14T14:19:00Z" w16du:dateUtc="2025-04-14T19:19:00Z"/>
              </w:rPr>
            </w:pPr>
            <w:ins w:id="21593" w:author="V2" w:date="2025-04-14T14:19:00Z" w16du:dateUtc="2025-04-14T19:19:00Z">
              <w:r w:rsidRPr="007F7E2B">
                <w:t xml:space="preserve">Justification of choice of data or description of measurement methods and procedures applied: </w:t>
              </w:r>
            </w:ins>
          </w:p>
        </w:tc>
        <w:tc>
          <w:tcPr>
            <w:tcW w:w="5277" w:type="dxa"/>
            <w:tcBorders>
              <w:top w:val="single" w:sz="8" w:space="0" w:color="000000"/>
              <w:left w:val="single" w:sz="8" w:space="0" w:color="000000"/>
              <w:bottom w:val="single" w:sz="8" w:space="0" w:color="000000"/>
              <w:right w:val="single" w:sz="8" w:space="0" w:color="000000"/>
            </w:tcBorders>
            <w:vAlign w:val="bottom"/>
          </w:tcPr>
          <w:p w14:paraId="14B5B941" w14:textId="77777777" w:rsidR="00D46830" w:rsidRPr="007F7E2B" w:rsidRDefault="00D46830">
            <w:pPr>
              <w:spacing w:line="259" w:lineRule="auto"/>
              <w:ind w:left="4"/>
              <w:rPr>
                <w:ins w:id="21594" w:author="V2" w:date="2025-04-14T14:19:00Z" w16du:dateUtc="2025-04-14T19:19:00Z"/>
              </w:rPr>
            </w:pPr>
            <w:ins w:id="21595" w:author="V2" w:date="2025-04-14T14:19:00Z" w16du:dateUtc="2025-04-14T19:19:00Z">
              <w:r w:rsidRPr="007F7E2B">
                <w:t xml:space="preserve"> </w:t>
              </w:r>
            </w:ins>
          </w:p>
        </w:tc>
      </w:tr>
      <w:tr w:rsidR="00D46830" w:rsidRPr="007F7E2B" w14:paraId="62487AF3" w14:textId="77777777">
        <w:trPr>
          <w:trHeight w:val="332"/>
          <w:ins w:id="21596" w:author="V2" w:date="2025-04-14T14:19:00Z" w16du:dateUtc="2025-04-14T19:19:00Z"/>
        </w:trPr>
        <w:tc>
          <w:tcPr>
            <w:tcW w:w="4406" w:type="dxa"/>
            <w:tcBorders>
              <w:top w:val="single" w:sz="8" w:space="0" w:color="000000"/>
              <w:left w:val="single" w:sz="8" w:space="0" w:color="000000"/>
              <w:bottom w:val="single" w:sz="8" w:space="0" w:color="000000"/>
              <w:right w:val="single" w:sz="8" w:space="0" w:color="000000"/>
            </w:tcBorders>
            <w:shd w:val="clear" w:color="auto" w:fill="C2D7E0"/>
          </w:tcPr>
          <w:p w14:paraId="39DBF68E" w14:textId="77777777" w:rsidR="00D46830" w:rsidRPr="007F7E2B" w:rsidRDefault="00D46830">
            <w:pPr>
              <w:spacing w:line="259" w:lineRule="auto"/>
              <w:rPr>
                <w:ins w:id="21597" w:author="V2" w:date="2025-04-14T14:19:00Z" w16du:dateUtc="2025-04-14T19:19:00Z"/>
              </w:rPr>
            </w:pPr>
            <w:ins w:id="21598" w:author="V2" w:date="2025-04-14T14:19:00Z" w16du:dateUtc="2025-04-14T19:19:00Z">
              <w:r w:rsidRPr="007F7E2B">
                <w:t xml:space="preserve">Any comment: </w:t>
              </w:r>
            </w:ins>
          </w:p>
        </w:tc>
        <w:tc>
          <w:tcPr>
            <w:tcW w:w="5277" w:type="dxa"/>
            <w:tcBorders>
              <w:top w:val="single" w:sz="8" w:space="0" w:color="000000"/>
              <w:left w:val="single" w:sz="8" w:space="0" w:color="000000"/>
              <w:bottom w:val="single" w:sz="8" w:space="0" w:color="000000"/>
              <w:right w:val="single" w:sz="8" w:space="0" w:color="000000"/>
            </w:tcBorders>
          </w:tcPr>
          <w:p w14:paraId="468E75C2" w14:textId="77777777" w:rsidR="00D46830" w:rsidRPr="007F7E2B" w:rsidRDefault="00D46830">
            <w:pPr>
              <w:spacing w:line="259" w:lineRule="auto"/>
              <w:ind w:left="4"/>
              <w:rPr>
                <w:ins w:id="21599" w:author="V2" w:date="2025-04-14T14:19:00Z" w16du:dateUtc="2025-04-14T19:19:00Z"/>
              </w:rPr>
            </w:pPr>
            <w:ins w:id="21600" w:author="V2" w:date="2025-04-14T14:19:00Z" w16du:dateUtc="2025-04-14T19:19:00Z">
              <w:r w:rsidRPr="007F7E2B">
                <w:t xml:space="preserve">  </w:t>
              </w:r>
            </w:ins>
          </w:p>
        </w:tc>
      </w:tr>
    </w:tbl>
    <w:p w14:paraId="11A1B690" w14:textId="77777777" w:rsidR="00D46830" w:rsidRPr="007F7E2B" w:rsidRDefault="00D46830">
      <w:pPr>
        <w:spacing w:after="444" w:line="259" w:lineRule="auto"/>
        <w:ind w:left="1080"/>
        <w:rPr>
          <w:ins w:id="21601" w:author="V2" w:date="2025-04-14T14:19:00Z" w16du:dateUtc="2025-04-14T19:19:00Z"/>
        </w:rPr>
      </w:pPr>
      <w:ins w:id="21602" w:author="V2" w:date="2025-04-14T14:19:00Z" w16du:dateUtc="2025-04-14T19:19:00Z">
        <w:r w:rsidRPr="007F7E2B">
          <w:t xml:space="preserve"> </w:t>
        </w:r>
      </w:ins>
    </w:p>
    <w:p w14:paraId="03E57693" w14:textId="77777777" w:rsidR="00D46830" w:rsidRPr="007F7E2B" w:rsidRDefault="00D46830">
      <w:pPr>
        <w:pStyle w:val="Heading1"/>
        <w:tabs>
          <w:tab w:val="center" w:pos="422"/>
          <w:tab w:val="center" w:pos="3324"/>
        </w:tabs>
        <w:rPr>
          <w:ins w:id="21603" w:author="V2" w:date="2025-04-14T14:19:00Z" w16du:dateUtc="2025-04-14T19:19:00Z"/>
        </w:rPr>
      </w:pPr>
      <w:bookmarkStart w:id="21604" w:name="_Toc20109"/>
      <w:ins w:id="21605" w:author="V2" w:date="2025-04-14T14:19:00Z" w16du:dateUtc="2025-04-14T19:19:00Z">
        <w:r w:rsidRPr="007F7E2B">
          <w:rPr>
            <w:b w:val="0"/>
            <w:color w:val="000000"/>
            <w:sz w:val="22"/>
          </w:rPr>
          <w:lastRenderedPageBreak/>
          <w:tab/>
        </w:r>
        <w:bookmarkStart w:id="21606" w:name="_Toc174616252"/>
        <w:bookmarkStart w:id="21607" w:name="_Toc174616668"/>
        <w:bookmarkStart w:id="21608" w:name="_Toc180594393"/>
        <w:bookmarkStart w:id="21609" w:name="_Toc180594800"/>
        <w:r w:rsidRPr="007F7E2B">
          <w:rPr>
            <w:color w:val="365F91"/>
          </w:rPr>
          <w:t>7</w:t>
        </w:r>
        <w:r w:rsidRPr="007F7E2B">
          <w:rPr>
            <w:rFonts w:ascii="Arial" w:eastAsia="Arial" w:hAnsi="Arial" w:cs="Arial"/>
            <w:color w:val="365F91"/>
          </w:rPr>
          <w:t xml:space="preserve"> </w:t>
        </w:r>
        <w:r w:rsidRPr="007F7E2B">
          <w:rPr>
            <w:rFonts w:ascii="Arial" w:eastAsia="Arial" w:hAnsi="Arial" w:cs="Arial"/>
            <w:color w:val="365F91"/>
          </w:rPr>
          <w:tab/>
        </w:r>
        <w:r w:rsidRPr="007F7E2B">
          <w:t>REFERENCES AND OTHER INFORMATION</w:t>
        </w:r>
        <w:bookmarkEnd w:id="21606"/>
        <w:bookmarkEnd w:id="21607"/>
        <w:bookmarkEnd w:id="21608"/>
        <w:bookmarkEnd w:id="21609"/>
        <w:r w:rsidRPr="007F7E2B">
          <w:t xml:space="preserve"> </w:t>
        </w:r>
        <w:bookmarkEnd w:id="21604"/>
      </w:ins>
    </w:p>
    <w:p w14:paraId="1502AB17" w14:textId="77777777" w:rsidR="00D46830" w:rsidRPr="007F7E2B" w:rsidRDefault="00D46830">
      <w:pPr>
        <w:ind w:left="355"/>
        <w:rPr>
          <w:ins w:id="21610" w:author="V2" w:date="2025-04-14T14:19:00Z" w16du:dateUtc="2025-04-14T19:19:00Z"/>
        </w:rPr>
      </w:pPr>
      <w:ins w:id="21611" w:author="V2" w:date="2025-04-14T14:19:00Z" w16du:dateUtc="2025-04-14T19:19:00Z">
        <w:r w:rsidRPr="007F7E2B">
          <w:t>None</w:t>
        </w:r>
      </w:ins>
    </w:p>
    <w:p w14:paraId="226A41FC" w14:textId="77777777" w:rsidR="00D46830" w:rsidRPr="007F7E2B" w:rsidRDefault="00D46830">
      <w:pPr>
        <w:pStyle w:val="Heading2"/>
        <w:spacing w:after="28"/>
        <w:ind w:left="360"/>
        <w:rPr>
          <w:ins w:id="21612" w:author="V2" w:date="2025-04-14T14:19:00Z" w16du:dateUtc="2025-04-14T19:19:00Z"/>
        </w:rPr>
      </w:pPr>
      <w:bookmarkStart w:id="21613" w:name="_Toc174616253"/>
      <w:bookmarkStart w:id="21614" w:name="_Toc174616669"/>
      <w:bookmarkStart w:id="21615" w:name="_Toc180594394"/>
      <w:bookmarkStart w:id="21616" w:name="_Toc180594801"/>
      <w:ins w:id="21617" w:author="V2" w:date="2025-04-14T14:19:00Z" w16du:dateUtc="2025-04-14T19:19:00Z">
        <w:r w:rsidRPr="007F7E2B">
          <w:rPr>
            <w:rFonts w:ascii="Arial" w:eastAsia="Arial" w:hAnsi="Arial" w:cs="Arial"/>
            <w:color w:val="004B6B"/>
          </w:rPr>
          <w:t>DOCUMENT HISTORY</w:t>
        </w:r>
        <w:bookmarkEnd w:id="21613"/>
        <w:bookmarkEnd w:id="21614"/>
        <w:bookmarkEnd w:id="21615"/>
        <w:bookmarkEnd w:id="21616"/>
        <w:r w:rsidRPr="007F7E2B">
          <w:rPr>
            <w:rFonts w:ascii="Arial" w:eastAsia="Arial" w:hAnsi="Arial" w:cs="Arial"/>
            <w:color w:val="004B6B"/>
          </w:rPr>
          <w:t xml:space="preserve"> </w:t>
        </w:r>
      </w:ins>
    </w:p>
    <w:tbl>
      <w:tblPr>
        <w:tblStyle w:val="TableGrid0"/>
        <w:tblW w:w="9124" w:type="dxa"/>
        <w:tblInd w:w="254" w:type="dxa"/>
        <w:tblCellMar>
          <w:top w:w="7" w:type="dxa"/>
          <w:left w:w="107" w:type="dxa"/>
          <w:right w:w="115" w:type="dxa"/>
        </w:tblCellMar>
        <w:tblLook w:val="04A0" w:firstRow="1" w:lastRow="0" w:firstColumn="1" w:lastColumn="0" w:noHBand="0" w:noVBand="1"/>
      </w:tblPr>
      <w:tblGrid>
        <w:gridCol w:w="1103"/>
        <w:gridCol w:w="1480"/>
        <w:gridCol w:w="6541"/>
      </w:tblGrid>
      <w:tr w:rsidR="00D46830" w:rsidRPr="007F7E2B" w14:paraId="7C083BB8" w14:textId="77777777">
        <w:trPr>
          <w:trHeight w:val="404"/>
          <w:ins w:id="21618"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shd w:val="clear" w:color="auto" w:fill="B6D3E4"/>
          </w:tcPr>
          <w:p w14:paraId="617235F7" w14:textId="77777777" w:rsidR="00D46830" w:rsidRPr="007F7E2B" w:rsidRDefault="00D46830">
            <w:pPr>
              <w:spacing w:line="259" w:lineRule="auto"/>
              <w:rPr>
                <w:ins w:id="21619" w:author="V2" w:date="2025-04-14T14:19:00Z" w16du:dateUtc="2025-04-14T19:19:00Z"/>
              </w:rPr>
            </w:pPr>
            <w:ins w:id="21620" w:author="V2" w:date="2025-04-14T14:19:00Z" w16du:dateUtc="2025-04-14T19:19:00Z">
              <w:r w:rsidRPr="007F7E2B">
                <w:rPr>
                  <w:rFonts w:ascii="Arial" w:eastAsia="Arial" w:hAnsi="Arial" w:cs="Arial"/>
                  <w:b/>
                </w:rPr>
                <w:t xml:space="preserve">Version </w:t>
              </w:r>
            </w:ins>
          </w:p>
        </w:tc>
        <w:tc>
          <w:tcPr>
            <w:tcW w:w="1487" w:type="dxa"/>
            <w:tcBorders>
              <w:top w:val="single" w:sz="4" w:space="0" w:color="000000"/>
              <w:left w:val="single" w:sz="4" w:space="0" w:color="000000"/>
              <w:bottom w:val="single" w:sz="4" w:space="0" w:color="000000"/>
              <w:right w:val="single" w:sz="4" w:space="0" w:color="000000"/>
            </w:tcBorders>
            <w:shd w:val="clear" w:color="auto" w:fill="B6D3E4"/>
          </w:tcPr>
          <w:p w14:paraId="758D2144" w14:textId="77777777" w:rsidR="00D46830" w:rsidRPr="007F7E2B" w:rsidRDefault="00D46830">
            <w:pPr>
              <w:spacing w:line="259" w:lineRule="auto"/>
              <w:ind w:left="1"/>
              <w:rPr>
                <w:ins w:id="21621" w:author="V2" w:date="2025-04-14T14:19:00Z" w16du:dateUtc="2025-04-14T19:19:00Z"/>
              </w:rPr>
            </w:pPr>
            <w:ins w:id="21622" w:author="V2" w:date="2025-04-14T14:19:00Z" w16du:dateUtc="2025-04-14T19:19:00Z">
              <w:r w:rsidRPr="007F7E2B">
                <w:rPr>
                  <w:rFonts w:ascii="Arial" w:eastAsia="Arial" w:hAnsi="Arial" w:cs="Arial"/>
                  <w:b/>
                </w:rPr>
                <w:t xml:space="preserve">Date </w:t>
              </w:r>
            </w:ins>
          </w:p>
        </w:tc>
        <w:tc>
          <w:tcPr>
            <w:tcW w:w="6587" w:type="dxa"/>
            <w:tcBorders>
              <w:top w:val="single" w:sz="4" w:space="0" w:color="000000"/>
              <w:left w:val="single" w:sz="4" w:space="0" w:color="000000"/>
              <w:bottom w:val="single" w:sz="4" w:space="0" w:color="000000"/>
              <w:right w:val="single" w:sz="4" w:space="0" w:color="000000"/>
            </w:tcBorders>
            <w:shd w:val="clear" w:color="auto" w:fill="B6D3E4"/>
          </w:tcPr>
          <w:p w14:paraId="4242140E" w14:textId="77777777" w:rsidR="00D46830" w:rsidRPr="007F7E2B" w:rsidRDefault="00D46830">
            <w:pPr>
              <w:spacing w:line="259" w:lineRule="auto"/>
              <w:rPr>
                <w:ins w:id="21623" w:author="V2" w:date="2025-04-14T14:19:00Z" w16du:dateUtc="2025-04-14T19:19:00Z"/>
              </w:rPr>
            </w:pPr>
            <w:ins w:id="21624" w:author="V2" w:date="2025-04-14T14:19:00Z" w16du:dateUtc="2025-04-14T19:19:00Z">
              <w:r w:rsidRPr="007F7E2B">
                <w:rPr>
                  <w:rFonts w:ascii="Arial" w:eastAsia="Arial" w:hAnsi="Arial" w:cs="Arial"/>
                  <w:b/>
                </w:rPr>
                <w:t xml:space="preserve">Comment </w:t>
              </w:r>
            </w:ins>
          </w:p>
        </w:tc>
      </w:tr>
      <w:tr w:rsidR="00D46830" w:rsidRPr="007F7E2B" w14:paraId="42052CBC" w14:textId="77777777">
        <w:trPr>
          <w:trHeight w:val="366"/>
          <w:ins w:id="21625"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tcPr>
          <w:p w14:paraId="62E7EB7E" w14:textId="77777777" w:rsidR="00D46830" w:rsidRPr="007F7E2B" w:rsidRDefault="00D46830">
            <w:pPr>
              <w:spacing w:line="259" w:lineRule="auto"/>
              <w:rPr>
                <w:ins w:id="21626" w:author="V2" w:date="2025-04-14T14:19:00Z" w16du:dateUtc="2025-04-14T19:19:00Z"/>
              </w:rPr>
            </w:pPr>
            <w:ins w:id="21627" w:author="V2" w:date="2025-04-14T14:19:00Z" w16du:dateUtc="2025-04-14T19:19:00Z">
              <w:r w:rsidRPr="007F7E2B">
                <w:t xml:space="preserve">v1.0 </w:t>
              </w:r>
            </w:ins>
          </w:p>
        </w:tc>
        <w:tc>
          <w:tcPr>
            <w:tcW w:w="1487" w:type="dxa"/>
            <w:tcBorders>
              <w:top w:val="single" w:sz="4" w:space="0" w:color="000000"/>
              <w:left w:val="single" w:sz="4" w:space="0" w:color="000000"/>
              <w:bottom w:val="single" w:sz="4" w:space="0" w:color="000000"/>
              <w:right w:val="single" w:sz="4" w:space="0" w:color="000000"/>
            </w:tcBorders>
          </w:tcPr>
          <w:p w14:paraId="76421F1B" w14:textId="77777777" w:rsidR="00D46830" w:rsidRPr="007F7E2B" w:rsidRDefault="00D46830">
            <w:pPr>
              <w:spacing w:line="259" w:lineRule="auto"/>
              <w:ind w:left="1"/>
              <w:rPr>
                <w:ins w:id="21628" w:author="V2" w:date="2025-04-14T14:19:00Z" w16du:dateUtc="2025-04-14T19:19:00Z"/>
              </w:rPr>
            </w:pPr>
            <w:ins w:id="21629" w:author="V2" w:date="2025-04-14T14:19:00Z" w16du:dateUtc="2025-04-14T19:19:00Z">
              <w:r w:rsidRPr="007F7E2B">
                <w:t xml:space="preserve">16 Nov 2012 </w:t>
              </w:r>
            </w:ins>
          </w:p>
        </w:tc>
        <w:tc>
          <w:tcPr>
            <w:tcW w:w="6587" w:type="dxa"/>
            <w:tcBorders>
              <w:top w:val="single" w:sz="4" w:space="0" w:color="000000"/>
              <w:left w:val="single" w:sz="4" w:space="0" w:color="000000"/>
              <w:bottom w:val="single" w:sz="4" w:space="0" w:color="000000"/>
              <w:right w:val="single" w:sz="4" w:space="0" w:color="000000"/>
            </w:tcBorders>
          </w:tcPr>
          <w:p w14:paraId="61B042F2" w14:textId="77777777" w:rsidR="00D46830" w:rsidRPr="007F7E2B" w:rsidRDefault="00D46830">
            <w:pPr>
              <w:spacing w:line="259" w:lineRule="auto"/>
              <w:rPr>
                <w:ins w:id="21630" w:author="V2" w:date="2025-04-14T14:19:00Z" w16du:dateUtc="2025-04-14T19:19:00Z"/>
              </w:rPr>
            </w:pPr>
            <w:ins w:id="21631" w:author="V2" w:date="2025-04-14T14:19:00Z" w16du:dateUtc="2025-04-14T19:19:00Z">
              <w:r w:rsidRPr="007F7E2B">
                <w:t xml:space="preserve">Initial version released </w:t>
              </w:r>
            </w:ins>
          </w:p>
        </w:tc>
      </w:tr>
    </w:tbl>
    <w:p w14:paraId="5B91F493" w14:textId="77777777" w:rsidR="00D46830" w:rsidRPr="007F7E2B" w:rsidRDefault="00D46830">
      <w:pPr>
        <w:spacing w:after="249" w:line="259" w:lineRule="auto"/>
        <w:ind w:left="360"/>
        <w:rPr>
          <w:ins w:id="21632" w:author="V2" w:date="2025-04-14T14:19:00Z" w16du:dateUtc="2025-04-14T19:19:00Z"/>
        </w:rPr>
      </w:pPr>
      <w:ins w:id="21633" w:author="V2" w:date="2025-04-14T14:19:00Z" w16du:dateUtc="2025-04-14T19:19:00Z">
        <w:r w:rsidRPr="007F7E2B">
          <w:rPr>
            <w:sz w:val="22"/>
          </w:rPr>
          <w:t xml:space="preserve"> </w:t>
        </w:r>
      </w:ins>
    </w:p>
    <w:p w14:paraId="096081CC" w14:textId="77777777" w:rsidR="00D46830" w:rsidRPr="007F7E2B" w:rsidRDefault="00D46830">
      <w:pPr>
        <w:spacing w:line="259" w:lineRule="auto"/>
        <w:ind w:left="360"/>
        <w:rPr>
          <w:ins w:id="21634" w:author="V2" w:date="2025-04-14T14:19:00Z" w16du:dateUtc="2025-04-14T19:19:00Z"/>
        </w:rPr>
      </w:pPr>
      <w:ins w:id="21635" w:author="V2" w:date="2025-04-14T14:19:00Z" w16du:dateUtc="2025-04-14T19:19:00Z">
        <w:r w:rsidRPr="007F7E2B">
          <w:t xml:space="preserve"> </w:t>
        </w:r>
      </w:ins>
    </w:p>
    <w:p w14:paraId="498744C6" w14:textId="77777777" w:rsidR="00EC5046" w:rsidRPr="007F7E2B" w:rsidRDefault="00EC5046">
      <w:pPr>
        <w:spacing w:line="259" w:lineRule="auto"/>
        <w:ind w:left="91"/>
        <w:rPr>
          <w:ins w:id="21636" w:author="V2" w:date="2025-04-14T14:19:00Z" w16du:dateUtc="2025-04-14T19:19:00Z"/>
        </w:rPr>
      </w:pPr>
    </w:p>
    <w:p w14:paraId="77725E0C" w14:textId="798F106F" w:rsidR="00D46830" w:rsidRPr="007F7E2B" w:rsidRDefault="00D46830">
      <w:pPr>
        <w:rPr>
          <w:ins w:id="21637" w:author="V2" w:date="2025-04-14T14:19:00Z" w16du:dateUtc="2025-04-14T19:19:00Z"/>
        </w:rPr>
      </w:pPr>
      <w:ins w:id="21638" w:author="V2" w:date="2025-04-14T14:19:00Z" w16du:dateUtc="2025-04-14T19:19:00Z">
        <w:r w:rsidRPr="007F7E2B">
          <w:br w:type="page"/>
        </w:r>
      </w:ins>
    </w:p>
    <w:p w14:paraId="61167AE9" w14:textId="77777777" w:rsidR="00D46830" w:rsidRPr="007F7E2B" w:rsidRDefault="00D46830">
      <w:pPr>
        <w:spacing w:after="39" w:line="250" w:lineRule="auto"/>
        <w:ind w:right="9296"/>
        <w:rPr>
          <w:ins w:id="21639" w:author="V2" w:date="2025-04-14T14:19:00Z" w16du:dateUtc="2025-04-14T19:19:00Z"/>
        </w:rPr>
      </w:pPr>
      <w:ins w:id="21640" w:author="V2" w:date="2025-04-14T14:19:00Z" w16du:dateUtc="2025-04-14T19:19:00Z">
        <w:r w:rsidRPr="007F7E2B">
          <w:rPr>
            <w:rFonts w:ascii="Times New Roman" w:eastAsia="Times New Roman" w:hAnsi="Times New Roman" w:cs="Times New Roman"/>
          </w:rPr>
          <w:lastRenderedPageBreak/>
          <w:t xml:space="preserve"> </w:t>
        </w:r>
        <w:r w:rsidRPr="007F7E2B">
          <w:rPr>
            <w:sz w:val="22"/>
          </w:rPr>
          <w:t xml:space="preserve"> </w:t>
        </w:r>
      </w:ins>
    </w:p>
    <w:p w14:paraId="36761849" w14:textId="77777777" w:rsidR="00D46830" w:rsidRPr="007F7E2B" w:rsidRDefault="00D46830">
      <w:pPr>
        <w:spacing w:after="31" w:line="259" w:lineRule="auto"/>
        <w:rPr>
          <w:ins w:id="21641" w:author="V2" w:date="2025-04-14T14:19:00Z" w16du:dateUtc="2025-04-14T19:19:00Z"/>
        </w:rPr>
      </w:pPr>
      <w:ins w:id="21642" w:author="V2" w:date="2025-04-14T14:19:00Z" w16du:dateUtc="2025-04-14T19:19:00Z">
        <w:r w:rsidRPr="007F7E2B">
          <w:rPr>
            <w:rFonts w:ascii="Arial" w:eastAsia="Arial" w:hAnsi="Arial" w:cs="Arial"/>
            <w:i/>
            <w:color w:val="00F873"/>
            <w:sz w:val="22"/>
          </w:rPr>
          <w:t xml:space="preserve"> </w:t>
        </w:r>
      </w:ins>
    </w:p>
    <w:p w14:paraId="6B8E789E" w14:textId="77777777" w:rsidR="00D46830" w:rsidRPr="007F7E2B" w:rsidRDefault="00D46830">
      <w:pPr>
        <w:spacing w:after="194" w:line="259" w:lineRule="auto"/>
        <w:rPr>
          <w:ins w:id="21643" w:author="V2" w:date="2025-04-14T14:19:00Z" w16du:dateUtc="2025-04-14T19:19:00Z"/>
        </w:rPr>
      </w:pPr>
      <w:ins w:id="21644" w:author="V2" w:date="2025-04-14T14:19:00Z" w16du:dateUtc="2025-04-14T19:19:00Z">
        <w:r w:rsidRPr="007F7E2B">
          <w:rPr>
            <w:rFonts w:ascii="Arial" w:eastAsia="Arial" w:hAnsi="Arial" w:cs="Arial"/>
            <w:i/>
            <w:color w:val="00F873"/>
            <w:sz w:val="22"/>
          </w:rPr>
          <w:t xml:space="preserve"> </w:t>
        </w:r>
      </w:ins>
    </w:p>
    <w:p w14:paraId="53B625E8" w14:textId="6FE17418" w:rsidR="00D46830" w:rsidRPr="007F7E2B" w:rsidRDefault="00D46830" w:rsidP="006D6ACB">
      <w:pPr>
        <w:spacing w:after="232" w:line="259" w:lineRule="auto"/>
        <w:jc w:val="center"/>
        <w:rPr>
          <w:ins w:id="21645" w:author="V2" w:date="2025-04-14T14:19:00Z" w16du:dateUtc="2025-04-14T19:19:00Z"/>
        </w:rPr>
      </w:pPr>
      <w:bookmarkStart w:id="21646" w:name="TRS_15"/>
      <w:bookmarkEnd w:id="21646"/>
      <w:ins w:id="21647" w:author="V2" w:date="2025-04-14T14:19:00Z" w16du:dateUtc="2025-04-14T19:19:00Z">
        <w:r w:rsidRPr="007F7E2B">
          <w:rPr>
            <w:sz w:val="40"/>
          </w:rPr>
          <w:t>TRS-15</w:t>
        </w:r>
      </w:ins>
    </w:p>
    <w:p w14:paraId="0DD90D53" w14:textId="22110726" w:rsidR="00D46830" w:rsidRPr="007F7E2B" w:rsidRDefault="00D46830" w:rsidP="006D6ACB">
      <w:pPr>
        <w:spacing w:after="202" w:line="275" w:lineRule="auto"/>
        <w:ind w:right="252"/>
        <w:jc w:val="center"/>
        <w:rPr>
          <w:ins w:id="21648" w:author="V2" w:date="2025-04-14T14:19:00Z" w16du:dateUtc="2025-04-14T19:19:00Z"/>
        </w:rPr>
      </w:pPr>
      <w:ins w:id="21649" w:author="V2" w:date="2025-04-14T14:19:00Z" w16du:dateUtc="2025-04-14T19:19:00Z">
        <w:r w:rsidRPr="007F7E2B">
          <w:rPr>
            <w:sz w:val="40"/>
          </w:rPr>
          <w:t>ESTIMATION OF EMISSIONS FROM  MARKET LEAKAGE</w:t>
        </w:r>
      </w:ins>
    </w:p>
    <w:p w14:paraId="5AE0ED09" w14:textId="77777777" w:rsidR="00D46830" w:rsidRPr="007F7E2B" w:rsidRDefault="00D46830">
      <w:pPr>
        <w:spacing w:after="86" w:line="259" w:lineRule="auto"/>
        <w:ind w:left="116"/>
        <w:jc w:val="center"/>
        <w:rPr>
          <w:ins w:id="21650" w:author="V2" w:date="2025-04-14T14:19:00Z" w16du:dateUtc="2025-04-14T19:19:00Z"/>
        </w:rPr>
      </w:pPr>
      <w:ins w:id="21651" w:author="V2" w:date="2025-04-14T14:19:00Z" w16du:dateUtc="2025-04-14T19:19:00Z">
        <w:r w:rsidRPr="007F7E2B">
          <w:rPr>
            <w:sz w:val="40"/>
          </w:rPr>
          <w:t xml:space="preserve"> </w:t>
        </w:r>
      </w:ins>
    </w:p>
    <w:p w14:paraId="01F261D8" w14:textId="6CCBE719" w:rsidR="00D46830" w:rsidRPr="007F7E2B" w:rsidRDefault="00D46830">
      <w:pPr>
        <w:spacing w:after="218" w:line="259" w:lineRule="auto"/>
        <w:ind w:left="3227" w:right="3213"/>
        <w:jc w:val="center"/>
        <w:rPr>
          <w:ins w:id="21652" w:author="V2" w:date="2025-04-14T14:19:00Z" w16du:dateUtc="2025-04-14T19:19:00Z"/>
        </w:rPr>
      </w:pPr>
      <w:ins w:id="21653" w:author="V2" w:date="2025-04-14T14:19:00Z" w16du:dateUtc="2025-04-14T19:19:00Z">
        <w:r w:rsidRPr="007F7E2B">
          <w:t xml:space="preserve">Version 1.0 </w:t>
        </w:r>
      </w:ins>
    </w:p>
    <w:p w14:paraId="4AA03A57" w14:textId="77777777" w:rsidR="00D46830" w:rsidRPr="007F7E2B" w:rsidRDefault="00D46830">
      <w:pPr>
        <w:spacing w:line="449" w:lineRule="auto"/>
        <w:ind w:left="3227" w:right="3148"/>
        <w:jc w:val="center"/>
        <w:rPr>
          <w:ins w:id="21654" w:author="V2" w:date="2025-04-14T14:19:00Z" w16du:dateUtc="2025-04-14T19:19:00Z"/>
        </w:rPr>
      </w:pPr>
      <w:ins w:id="21655" w:author="V2" w:date="2025-04-14T14:19:00Z" w16du:dateUtc="2025-04-14T19:19:00Z">
        <w:r w:rsidRPr="007F7E2B">
          <w:t xml:space="preserve">16 November 2012 Sectoral Scope 14 </w:t>
        </w:r>
      </w:ins>
    </w:p>
    <w:p w14:paraId="7FEAEF26" w14:textId="77777777" w:rsidR="00D46830" w:rsidRPr="007F7E2B" w:rsidRDefault="00D46830">
      <w:pPr>
        <w:spacing w:after="232" w:line="259" w:lineRule="auto"/>
        <w:ind w:left="116"/>
        <w:jc w:val="center"/>
        <w:rPr>
          <w:ins w:id="21656" w:author="V2" w:date="2025-04-14T14:19:00Z" w16du:dateUtc="2025-04-14T19:19:00Z"/>
        </w:rPr>
      </w:pPr>
      <w:ins w:id="21657" w:author="V2" w:date="2025-04-14T14:19:00Z" w16du:dateUtc="2025-04-14T19:19:00Z">
        <w:r w:rsidRPr="007F7E2B">
          <w:rPr>
            <w:sz w:val="40"/>
          </w:rPr>
          <w:t xml:space="preserve"> </w:t>
        </w:r>
      </w:ins>
    </w:p>
    <w:p w14:paraId="72E589F3" w14:textId="77777777" w:rsidR="00D46830" w:rsidRPr="007F7E2B" w:rsidRDefault="00D46830">
      <w:pPr>
        <w:spacing w:after="59" w:line="259" w:lineRule="auto"/>
        <w:ind w:left="116"/>
        <w:jc w:val="center"/>
        <w:rPr>
          <w:ins w:id="21658" w:author="V2" w:date="2025-04-14T14:19:00Z" w16du:dateUtc="2025-04-14T19:19:00Z"/>
        </w:rPr>
      </w:pPr>
      <w:ins w:id="21659" w:author="V2" w:date="2025-04-14T14:19:00Z" w16du:dateUtc="2025-04-14T19:19:00Z">
        <w:r w:rsidRPr="007F7E2B">
          <w:rPr>
            <w:sz w:val="40"/>
          </w:rPr>
          <w:t xml:space="preserve"> </w:t>
        </w:r>
      </w:ins>
    </w:p>
    <w:p w14:paraId="6AEA26EF" w14:textId="77777777" w:rsidR="00D46830" w:rsidRPr="007F7E2B" w:rsidRDefault="00D46830">
      <w:pPr>
        <w:spacing w:after="171" w:line="259" w:lineRule="auto"/>
        <w:ind w:left="65"/>
        <w:jc w:val="center"/>
        <w:rPr>
          <w:ins w:id="21660" w:author="V2" w:date="2025-04-14T14:19:00Z" w16du:dateUtc="2025-04-14T19:19:00Z"/>
        </w:rPr>
      </w:pPr>
      <w:ins w:id="21661" w:author="V2" w:date="2025-04-14T14:19:00Z" w16du:dateUtc="2025-04-14T19:19:00Z">
        <w:r w:rsidRPr="007F7E2B">
          <w:rPr>
            <w:noProof/>
          </w:rPr>
          <w:drawing>
            <wp:inline distT="0" distB="0" distL="0" distR="0" wp14:anchorId="705A01D8" wp14:editId="4805AC29">
              <wp:extent cx="1526540" cy="43561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22"/>
                      <a:stretch>
                        <a:fillRect/>
                      </a:stretch>
                    </pic:blipFill>
                    <pic:spPr>
                      <a:xfrm>
                        <a:off x="0" y="0"/>
                        <a:ext cx="1526540" cy="435610"/>
                      </a:xfrm>
                      <a:prstGeom prst="rect">
                        <a:avLst/>
                      </a:prstGeom>
                    </pic:spPr>
                  </pic:pic>
                </a:graphicData>
              </a:graphic>
            </wp:inline>
          </w:drawing>
        </w:r>
        <w:r w:rsidRPr="007F7E2B">
          <w:rPr>
            <w:sz w:val="22"/>
          </w:rPr>
          <w:t xml:space="preserve"> </w:t>
        </w:r>
      </w:ins>
    </w:p>
    <w:p w14:paraId="33E4A22D" w14:textId="77777777" w:rsidR="00D46830" w:rsidRPr="007F7E2B" w:rsidRDefault="00D46830">
      <w:pPr>
        <w:spacing w:line="259" w:lineRule="auto"/>
        <w:ind w:left="2292"/>
        <w:rPr>
          <w:ins w:id="21662" w:author="V2" w:date="2025-04-14T14:19:00Z" w16du:dateUtc="2025-04-14T19:19:00Z"/>
          <w:rFonts w:ascii="Arial" w:eastAsia="Arial" w:hAnsi="Arial" w:cs="Arial"/>
          <w:b/>
        </w:rPr>
      </w:pPr>
      <w:ins w:id="21663" w:author="V2" w:date="2025-04-14T14:19:00Z" w16du:dateUtc="2025-04-14T19:19:00Z">
        <w:r w:rsidRPr="007F7E2B">
          <w:rPr>
            <w:sz w:val="22"/>
          </w:rPr>
          <w:t>Document Prepared by: The Earth Partners LLC.</w:t>
        </w:r>
        <w:r w:rsidRPr="007F7E2B">
          <w:rPr>
            <w:rFonts w:ascii="Arial" w:eastAsia="Arial" w:hAnsi="Arial" w:cs="Arial"/>
            <w:b/>
          </w:rPr>
          <w:t xml:space="preserve">  </w:t>
        </w:r>
      </w:ins>
    </w:p>
    <w:p w14:paraId="6087E6FA" w14:textId="77777777" w:rsidR="00D46830" w:rsidRPr="007F7E2B" w:rsidRDefault="00D46830">
      <w:pPr>
        <w:spacing w:line="259" w:lineRule="auto"/>
        <w:ind w:left="2292"/>
        <w:rPr>
          <w:ins w:id="21664" w:author="V2" w:date="2025-04-14T14:19:00Z" w16du:dateUtc="2025-04-14T19:19:00Z"/>
          <w:rFonts w:ascii="Arial" w:eastAsia="Arial" w:hAnsi="Arial" w:cs="Arial"/>
          <w:b/>
        </w:rPr>
      </w:pPr>
    </w:p>
    <w:p w14:paraId="2E86C2CA" w14:textId="77777777" w:rsidR="00D46830" w:rsidRPr="007F7E2B" w:rsidRDefault="00D46830">
      <w:pPr>
        <w:spacing w:line="259" w:lineRule="auto"/>
        <w:ind w:left="2292"/>
        <w:rPr>
          <w:ins w:id="21665" w:author="V2" w:date="2025-04-14T14:19:00Z" w16du:dateUtc="2025-04-14T19:19:00Z"/>
          <w:rFonts w:ascii="Arial" w:eastAsia="Arial" w:hAnsi="Arial" w:cs="Arial"/>
          <w:b/>
        </w:rPr>
      </w:pPr>
    </w:p>
    <w:p w14:paraId="2408A9E1" w14:textId="77777777" w:rsidR="00D46830" w:rsidRPr="007F7E2B" w:rsidRDefault="00D46830">
      <w:pPr>
        <w:spacing w:line="259" w:lineRule="auto"/>
        <w:ind w:left="2292"/>
        <w:rPr>
          <w:ins w:id="21666" w:author="V2" w:date="2025-04-14T14:19:00Z" w16du:dateUtc="2025-04-14T19:19:00Z"/>
          <w:rFonts w:ascii="Arial" w:eastAsia="Arial" w:hAnsi="Arial" w:cs="Arial"/>
          <w:b/>
        </w:rPr>
      </w:pPr>
    </w:p>
    <w:p w14:paraId="29C1047B" w14:textId="77777777" w:rsidR="00D46830" w:rsidRPr="007F7E2B" w:rsidRDefault="00D46830">
      <w:pPr>
        <w:spacing w:line="259" w:lineRule="auto"/>
        <w:ind w:left="2292"/>
        <w:rPr>
          <w:ins w:id="21667" w:author="V2" w:date="2025-04-14T14:19:00Z" w16du:dateUtc="2025-04-14T19:19:00Z"/>
          <w:rFonts w:ascii="Arial" w:eastAsia="Arial" w:hAnsi="Arial" w:cs="Arial"/>
          <w:b/>
        </w:rPr>
      </w:pPr>
    </w:p>
    <w:p w14:paraId="595BAFA7" w14:textId="77777777" w:rsidR="00D46830" w:rsidRPr="007F7E2B" w:rsidRDefault="00D46830">
      <w:pPr>
        <w:spacing w:line="259" w:lineRule="auto"/>
        <w:ind w:left="2292"/>
        <w:rPr>
          <w:ins w:id="21668" w:author="V2" w:date="2025-04-14T14:19:00Z" w16du:dateUtc="2025-04-14T19:19:00Z"/>
          <w:rFonts w:ascii="Arial" w:eastAsia="Arial" w:hAnsi="Arial" w:cs="Arial"/>
          <w:b/>
        </w:rPr>
      </w:pPr>
    </w:p>
    <w:p w14:paraId="00C81A1C" w14:textId="77777777" w:rsidR="00D46830" w:rsidRPr="007F7E2B" w:rsidRDefault="00D46830">
      <w:pPr>
        <w:spacing w:line="259" w:lineRule="auto"/>
        <w:ind w:left="2292"/>
        <w:rPr>
          <w:ins w:id="21669" w:author="V2" w:date="2025-04-14T14:19:00Z" w16du:dateUtc="2025-04-14T19:19:00Z"/>
          <w:rFonts w:ascii="Arial" w:eastAsia="Arial" w:hAnsi="Arial" w:cs="Arial"/>
          <w:b/>
        </w:rPr>
      </w:pPr>
    </w:p>
    <w:p w14:paraId="316A0369" w14:textId="77777777" w:rsidR="00D46830" w:rsidRPr="007F7E2B" w:rsidRDefault="00D46830">
      <w:pPr>
        <w:spacing w:line="259" w:lineRule="auto"/>
        <w:ind w:left="2292"/>
        <w:rPr>
          <w:ins w:id="21670" w:author="V2" w:date="2025-04-14T14:19:00Z" w16du:dateUtc="2025-04-14T19:19:00Z"/>
          <w:rFonts w:ascii="Arial" w:eastAsia="Arial" w:hAnsi="Arial" w:cs="Arial"/>
          <w:b/>
        </w:rPr>
      </w:pPr>
    </w:p>
    <w:p w14:paraId="7C590CFE" w14:textId="77777777" w:rsidR="00D46830" w:rsidRPr="007F7E2B" w:rsidRDefault="00D46830">
      <w:pPr>
        <w:spacing w:line="259" w:lineRule="auto"/>
        <w:ind w:left="2292"/>
        <w:rPr>
          <w:ins w:id="21671" w:author="V2" w:date="2025-04-14T14:19:00Z" w16du:dateUtc="2025-04-14T19:19:00Z"/>
          <w:rFonts w:ascii="Arial" w:eastAsia="Arial" w:hAnsi="Arial" w:cs="Arial"/>
          <w:b/>
        </w:rPr>
      </w:pPr>
    </w:p>
    <w:p w14:paraId="63F50019" w14:textId="77777777" w:rsidR="00D46830" w:rsidRPr="007F7E2B" w:rsidRDefault="00D46830">
      <w:pPr>
        <w:spacing w:line="259" w:lineRule="auto"/>
        <w:ind w:left="2292"/>
        <w:rPr>
          <w:ins w:id="21672" w:author="V2" w:date="2025-04-14T14:19:00Z" w16du:dateUtc="2025-04-14T19:19:00Z"/>
          <w:rFonts w:ascii="Arial" w:eastAsia="Arial" w:hAnsi="Arial" w:cs="Arial"/>
          <w:b/>
        </w:rPr>
      </w:pPr>
    </w:p>
    <w:p w14:paraId="6E9B7E77" w14:textId="77777777" w:rsidR="00D46830" w:rsidRPr="007F7E2B" w:rsidRDefault="00D46830">
      <w:pPr>
        <w:spacing w:line="259" w:lineRule="auto"/>
        <w:ind w:left="2292"/>
        <w:rPr>
          <w:ins w:id="21673" w:author="V2" w:date="2025-04-14T14:19:00Z" w16du:dateUtc="2025-04-14T19:19:00Z"/>
          <w:rFonts w:ascii="Arial" w:eastAsia="Arial" w:hAnsi="Arial" w:cs="Arial"/>
          <w:b/>
        </w:rPr>
      </w:pPr>
    </w:p>
    <w:p w14:paraId="2B590DB2" w14:textId="77777777" w:rsidR="00D46830" w:rsidRPr="007F7E2B" w:rsidRDefault="00D46830">
      <w:pPr>
        <w:spacing w:line="259" w:lineRule="auto"/>
        <w:ind w:left="2292"/>
        <w:rPr>
          <w:ins w:id="21674" w:author="V2" w:date="2025-04-14T14:19:00Z" w16du:dateUtc="2025-04-14T19:19:00Z"/>
          <w:rFonts w:ascii="Arial" w:eastAsia="Arial" w:hAnsi="Arial" w:cs="Arial"/>
          <w:b/>
        </w:rPr>
      </w:pPr>
    </w:p>
    <w:p w14:paraId="4F20BDD7" w14:textId="77777777" w:rsidR="00D46830" w:rsidRPr="007F7E2B" w:rsidRDefault="00D46830">
      <w:pPr>
        <w:spacing w:line="259" w:lineRule="auto"/>
        <w:ind w:left="2292"/>
        <w:rPr>
          <w:ins w:id="21675" w:author="V2" w:date="2025-04-14T14:19:00Z" w16du:dateUtc="2025-04-14T19:19:00Z"/>
        </w:rPr>
      </w:pPr>
    </w:p>
    <w:bookmarkStart w:id="21676" w:name="_Toc180594802" w:displacedByCustomXml="next"/>
    <w:bookmarkStart w:id="21677" w:name="_Toc180594395" w:displacedByCustomXml="next"/>
    <w:bookmarkStart w:id="21678" w:name="_Toc174616254" w:displacedByCustomXml="next"/>
    <w:bookmarkStart w:id="21679" w:name="_Toc174616670" w:displacedByCustomXml="next"/>
    <w:sdt>
      <w:sdtPr>
        <w:rPr>
          <w:b w:val="0"/>
          <w:color w:val="000000"/>
          <w:sz w:val="20"/>
          <w:szCs w:val="24"/>
        </w:rPr>
        <w:id w:val="1343592929"/>
        <w:docPartObj>
          <w:docPartGallery w:val="Table of Contents"/>
        </w:docPartObj>
      </w:sdtPr>
      <w:sdtEndPr>
        <w:rPr>
          <w:color w:val="auto"/>
          <w:sz w:val="24"/>
        </w:rPr>
      </w:sdtEndPr>
      <w:sdtContent>
        <w:p w14:paraId="652E5BDB" w14:textId="77777777" w:rsidR="00D46830" w:rsidRPr="007F7E2B" w:rsidRDefault="00D46830">
          <w:pPr>
            <w:pStyle w:val="Heading2"/>
            <w:ind w:left="-5"/>
            <w:rPr>
              <w:ins w:id="21680" w:author="V2" w:date="2025-04-14T14:19:00Z" w16du:dateUtc="2025-04-14T19:19:00Z"/>
            </w:rPr>
          </w:pPr>
          <w:ins w:id="21681" w:author="V2" w:date="2025-04-14T14:19:00Z" w16du:dateUtc="2025-04-14T19:19:00Z">
            <w:r w:rsidRPr="007F7E2B">
              <w:t>Table of Contents</w:t>
            </w:r>
            <w:bookmarkEnd w:id="21679"/>
            <w:bookmarkEnd w:id="21678"/>
            <w:bookmarkEnd w:id="21677"/>
            <w:bookmarkEnd w:id="21676"/>
            <w:r w:rsidRPr="007F7E2B">
              <w:t xml:space="preserve"> </w:t>
            </w:r>
          </w:ins>
        </w:p>
        <w:p w14:paraId="3E86D3A6" w14:textId="77777777" w:rsidR="00D46830" w:rsidRPr="007F7E2B" w:rsidRDefault="00D46830">
          <w:pPr>
            <w:pStyle w:val="TOC1"/>
            <w:tabs>
              <w:tab w:val="right" w:leader="dot" w:pos="9357"/>
            </w:tabs>
            <w:rPr>
              <w:ins w:id="21682" w:author="V2" w:date="2025-04-14T14:19:00Z" w16du:dateUtc="2025-04-14T19:19:00Z"/>
            </w:rPr>
          </w:pPr>
          <w:ins w:id="21683" w:author="V2" w:date="2025-04-14T14:19:00Z" w16du:dateUtc="2025-04-14T19:19:00Z">
            <w:r w:rsidRPr="007F7E2B">
              <w:fldChar w:fldCharType="begin"/>
            </w:r>
            <w:r w:rsidRPr="007F7E2B">
              <w:instrText xml:space="preserve"> TOC \o "1-1" \h \z \u </w:instrText>
            </w:r>
            <w:r w:rsidRPr="007F7E2B">
              <w:fldChar w:fldCharType="separate"/>
            </w:r>
            <w:r>
              <w:fldChar w:fldCharType="begin"/>
            </w:r>
            <w:r>
              <w:instrText>HYPERLINK \l "_Toc15681" \h</w:instrText>
            </w:r>
            <w:r>
              <w:fldChar w:fldCharType="separate"/>
            </w:r>
            <w:r w:rsidRPr="007F7E2B">
              <w:t>1  SOURCES</w:t>
            </w:r>
            <w:r w:rsidRPr="007F7E2B">
              <w:tab/>
            </w:r>
            <w:r w:rsidRPr="007F7E2B">
              <w:fldChar w:fldCharType="begin"/>
            </w:r>
            <w:r w:rsidRPr="007F7E2B">
              <w:instrText>PAGEREF _Toc15681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55726125" w14:textId="77777777" w:rsidR="00D46830" w:rsidRPr="007F7E2B" w:rsidRDefault="00D46830">
          <w:pPr>
            <w:pStyle w:val="TOC1"/>
            <w:tabs>
              <w:tab w:val="right" w:leader="dot" w:pos="9357"/>
            </w:tabs>
            <w:rPr>
              <w:ins w:id="21684" w:author="V2" w:date="2025-04-14T14:19:00Z" w16du:dateUtc="2025-04-14T19:19:00Z"/>
            </w:rPr>
          </w:pPr>
          <w:ins w:id="21685" w:author="V2" w:date="2025-04-14T14:19:00Z" w16du:dateUtc="2025-04-14T19:19:00Z">
            <w:r>
              <w:fldChar w:fldCharType="begin"/>
            </w:r>
            <w:r>
              <w:instrText>HYPERLINK \l "_Toc15682" \h</w:instrText>
            </w:r>
            <w:r>
              <w:fldChar w:fldCharType="separate"/>
            </w:r>
            <w:r w:rsidRPr="007F7E2B">
              <w:t>2  SUMMARY DESCRIPTION OF THE MODULE</w:t>
            </w:r>
            <w:r w:rsidRPr="007F7E2B">
              <w:tab/>
            </w:r>
            <w:r w:rsidRPr="007F7E2B">
              <w:fldChar w:fldCharType="begin"/>
            </w:r>
            <w:r w:rsidRPr="007F7E2B">
              <w:instrText>PAGEREF _Toc15682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20059A1E" w14:textId="77777777" w:rsidR="00D46830" w:rsidRPr="007F7E2B" w:rsidRDefault="00D46830">
          <w:pPr>
            <w:pStyle w:val="TOC1"/>
            <w:tabs>
              <w:tab w:val="right" w:leader="dot" w:pos="9357"/>
            </w:tabs>
            <w:rPr>
              <w:ins w:id="21686" w:author="V2" w:date="2025-04-14T14:19:00Z" w16du:dateUtc="2025-04-14T19:19:00Z"/>
            </w:rPr>
          </w:pPr>
          <w:ins w:id="21687" w:author="V2" w:date="2025-04-14T14:19:00Z" w16du:dateUtc="2025-04-14T19:19:00Z">
            <w:r>
              <w:fldChar w:fldCharType="begin"/>
            </w:r>
            <w:r>
              <w:instrText>HYPERLINK \l "_Toc15683" \h</w:instrText>
            </w:r>
            <w:r>
              <w:fldChar w:fldCharType="separate"/>
            </w:r>
            <w:r w:rsidRPr="007F7E2B">
              <w:t>3  DEFINITIONS</w:t>
            </w:r>
            <w:r w:rsidRPr="007F7E2B">
              <w:tab/>
            </w:r>
            <w:r w:rsidRPr="007F7E2B">
              <w:fldChar w:fldCharType="begin"/>
            </w:r>
            <w:r w:rsidRPr="007F7E2B">
              <w:instrText>PAGEREF _Toc15683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11F623EE" w14:textId="77777777" w:rsidR="00D46830" w:rsidRPr="007F7E2B" w:rsidRDefault="00D46830">
          <w:pPr>
            <w:pStyle w:val="TOC1"/>
            <w:tabs>
              <w:tab w:val="right" w:leader="dot" w:pos="9357"/>
            </w:tabs>
            <w:rPr>
              <w:ins w:id="21688" w:author="V2" w:date="2025-04-14T14:19:00Z" w16du:dateUtc="2025-04-14T19:19:00Z"/>
            </w:rPr>
          </w:pPr>
          <w:ins w:id="21689" w:author="V2" w:date="2025-04-14T14:19:00Z" w16du:dateUtc="2025-04-14T19:19:00Z">
            <w:r>
              <w:fldChar w:fldCharType="begin"/>
            </w:r>
            <w:r>
              <w:instrText>HYPERLINK \l "_Toc15684" \h</w:instrText>
            </w:r>
            <w:r>
              <w:fldChar w:fldCharType="separate"/>
            </w:r>
            <w:r w:rsidRPr="007F7E2B">
              <w:t>4  APPLICABILITY CONDITIONS</w:t>
            </w:r>
            <w:r w:rsidRPr="007F7E2B">
              <w:tab/>
            </w:r>
            <w:r w:rsidRPr="007F7E2B">
              <w:fldChar w:fldCharType="begin"/>
            </w:r>
            <w:r w:rsidRPr="007F7E2B">
              <w:instrText>PAGEREF _Toc15684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2ACD0953" w14:textId="77777777" w:rsidR="00D46830" w:rsidRPr="007F7E2B" w:rsidRDefault="00D46830">
          <w:pPr>
            <w:pStyle w:val="TOC1"/>
            <w:tabs>
              <w:tab w:val="right" w:leader="dot" w:pos="9357"/>
            </w:tabs>
            <w:rPr>
              <w:ins w:id="21690" w:author="V2" w:date="2025-04-14T14:19:00Z" w16du:dateUtc="2025-04-14T19:19:00Z"/>
            </w:rPr>
          </w:pPr>
          <w:ins w:id="21691" w:author="V2" w:date="2025-04-14T14:19:00Z" w16du:dateUtc="2025-04-14T19:19:00Z">
            <w:r>
              <w:fldChar w:fldCharType="begin"/>
            </w:r>
            <w:r>
              <w:instrText>HYPERLINK \l "_Toc15685" \h</w:instrText>
            </w:r>
            <w:r>
              <w:fldChar w:fldCharType="separate"/>
            </w:r>
            <w:r w:rsidRPr="007F7E2B">
              <w:t>5  PROCEDURES</w:t>
            </w:r>
            <w:r w:rsidRPr="007F7E2B">
              <w:tab/>
            </w:r>
            <w:r w:rsidRPr="007F7E2B">
              <w:fldChar w:fldCharType="begin"/>
            </w:r>
            <w:r w:rsidRPr="007F7E2B">
              <w:instrText>PAGEREF _Toc15685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16EB80E8" w14:textId="77777777" w:rsidR="00D46830" w:rsidRPr="007F7E2B" w:rsidRDefault="00D46830">
          <w:pPr>
            <w:pStyle w:val="TOC1"/>
            <w:tabs>
              <w:tab w:val="right" w:leader="dot" w:pos="9357"/>
            </w:tabs>
            <w:rPr>
              <w:ins w:id="21692" w:author="V2" w:date="2025-04-14T14:19:00Z" w16du:dateUtc="2025-04-14T19:19:00Z"/>
            </w:rPr>
          </w:pPr>
          <w:ins w:id="21693" w:author="V2" w:date="2025-04-14T14:19:00Z" w16du:dateUtc="2025-04-14T19:19:00Z">
            <w:r>
              <w:fldChar w:fldCharType="begin"/>
            </w:r>
            <w:r>
              <w:instrText>HYPERLINK \l "_Toc15686" \h</w:instrText>
            </w:r>
            <w:r>
              <w:fldChar w:fldCharType="separate"/>
            </w:r>
            <w:r w:rsidRPr="007F7E2B">
              <w:t>6  PARAMETERS</w:t>
            </w:r>
            <w:r w:rsidRPr="007F7E2B">
              <w:tab/>
            </w:r>
            <w:r w:rsidRPr="007F7E2B">
              <w:fldChar w:fldCharType="begin"/>
            </w:r>
            <w:r w:rsidRPr="007F7E2B">
              <w:instrText>PAGEREF _Toc15686 \h</w:instrText>
            </w:r>
            <w:r w:rsidRPr="007F7E2B">
              <w:fldChar w:fldCharType="separate"/>
            </w:r>
            <w:r w:rsidRPr="007F7E2B">
              <w:rPr>
                <w:rFonts w:ascii="Arial" w:eastAsia="Arial" w:hAnsi="Arial" w:cs="Arial"/>
                <w:color w:val="000000"/>
                <w:sz w:val="20"/>
              </w:rPr>
              <w:t xml:space="preserve">8 </w:t>
            </w:r>
            <w:r w:rsidRPr="007F7E2B">
              <w:fldChar w:fldCharType="end"/>
            </w:r>
            <w:r>
              <w:fldChar w:fldCharType="end"/>
            </w:r>
          </w:ins>
        </w:p>
        <w:p w14:paraId="63BD1042" w14:textId="77777777" w:rsidR="00D46830" w:rsidRPr="007F7E2B" w:rsidRDefault="00D46830">
          <w:pPr>
            <w:pStyle w:val="TOC1"/>
            <w:tabs>
              <w:tab w:val="right" w:leader="dot" w:pos="9357"/>
            </w:tabs>
            <w:rPr>
              <w:ins w:id="21694" w:author="V2" w:date="2025-04-14T14:19:00Z" w16du:dateUtc="2025-04-14T19:19:00Z"/>
            </w:rPr>
          </w:pPr>
          <w:ins w:id="21695" w:author="V2" w:date="2025-04-14T14:19:00Z" w16du:dateUtc="2025-04-14T19:19:00Z">
            <w:r>
              <w:fldChar w:fldCharType="begin"/>
            </w:r>
            <w:r>
              <w:instrText>HYPERLINK \l "_Toc15687" \h</w:instrText>
            </w:r>
            <w:r>
              <w:fldChar w:fldCharType="separate"/>
            </w:r>
            <w:r w:rsidRPr="007F7E2B">
              <w:t>7  REFERENCES AND OTHER INFORMATION</w:t>
            </w:r>
            <w:r w:rsidRPr="007F7E2B">
              <w:tab/>
            </w:r>
            <w:r w:rsidRPr="007F7E2B">
              <w:fldChar w:fldCharType="begin"/>
            </w:r>
            <w:r w:rsidRPr="007F7E2B">
              <w:instrText>PAGEREF _Toc15687 \h</w:instrText>
            </w:r>
            <w:r w:rsidRPr="007F7E2B">
              <w:fldChar w:fldCharType="separate"/>
            </w:r>
            <w:r w:rsidRPr="007F7E2B">
              <w:rPr>
                <w:rFonts w:ascii="Arial" w:eastAsia="Arial" w:hAnsi="Arial" w:cs="Arial"/>
                <w:color w:val="000000"/>
                <w:sz w:val="20"/>
              </w:rPr>
              <w:t xml:space="preserve">8 </w:t>
            </w:r>
            <w:r w:rsidRPr="007F7E2B">
              <w:fldChar w:fldCharType="end"/>
            </w:r>
            <w:r>
              <w:fldChar w:fldCharType="end"/>
            </w:r>
          </w:ins>
        </w:p>
        <w:p w14:paraId="672594DB" w14:textId="77777777" w:rsidR="00D46830" w:rsidRPr="007F7E2B" w:rsidRDefault="00D46830">
          <w:pPr>
            <w:rPr>
              <w:ins w:id="21696" w:author="V2" w:date="2025-04-14T14:19:00Z" w16du:dateUtc="2025-04-14T19:19:00Z"/>
            </w:rPr>
          </w:pPr>
          <w:ins w:id="21697" w:author="V2" w:date="2025-04-14T14:19:00Z" w16du:dateUtc="2025-04-14T19:19:00Z">
            <w:r w:rsidRPr="007F7E2B">
              <w:fldChar w:fldCharType="end"/>
            </w:r>
          </w:ins>
        </w:p>
      </w:sdtContent>
    </w:sdt>
    <w:p w14:paraId="27CC9071" w14:textId="77777777" w:rsidR="00D46830" w:rsidRPr="007F7E2B" w:rsidRDefault="00D46830">
      <w:pPr>
        <w:spacing w:line="259" w:lineRule="auto"/>
        <w:rPr>
          <w:ins w:id="21698" w:author="V2" w:date="2025-04-14T14:19:00Z" w16du:dateUtc="2025-04-14T19:19:00Z"/>
        </w:rPr>
      </w:pPr>
      <w:ins w:id="21699" w:author="V2" w:date="2025-04-14T14:19:00Z" w16du:dateUtc="2025-04-14T19:19:00Z">
        <w:r w:rsidRPr="007F7E2B">
          <w:rPr>
            <w:sz w:val="22"/>
          </w:rPr>
          <w:t xml:space="preserve"> </w:t>
        </w:r>
        <w:r w:rsidRPr="007F7E2B">
          <w:br w:type="page"/>
        </w:r>
      </w:ins>
    </w:p>
    <w:p w14:paraId="6DCE14B1" w14:textId="77777777" w:rsidR="00D46830" w:rsidRPr="007F7E2B" w:rsidRDefault="00D46830">
      <w:pPr>
        <w:pStyle w:val="Heading1"/>
        <w:tabs>
          <w:tab w:val="center" w:pos="1264"/>
        </w:tabs>
        <w:ind w:left="-15"/>
        <w:rPr>
          <w:ins w:id="21700" w:author="V2" w:date="2025-04-14T14:19:00Z" w16du:dateUtc="2025-04-14T19:19:00Z"/>
        </w:rPr>
      </w:pPr>
      <w:bookmarkStart w:id="21701" w:name="_Toc174616255"/>
      <w:bookmarkStart w:id="21702" w:name="_Toc174616671"/>
      <w:bookmarkStart w:id="21703" w:name="_Toc180594396"/>
      <w:bookmarkStart w:id="21704" w:name="_Toc180594803"/>
      <w:bookmarkStart w:id="21705" w:name="_Toc15681"/>
      <w:ins w:id="21706" w:author="V2" w:date="2025-04-14T14:19:00Z" w16du:dateUtc="2025-04-14T19:19:00Z">
        <w:r w:rsidRPr="007F7E2B">
          <w:lastRenderedPageBreak/>
          <w:t xml:space="preserve">1 </w:t>
        </w:r>
        <w:r w:rsidRPr="007F7E2B">
          <w:tab/>
          <w:t>SOURCES</w:t>
        </w:r>
        <w:bookmarkEnd w:id="21701"/>
        <w:bookmarkEnd w:id="21702"/>
        <w:bookmarkEnd w:id="21703"/>
        <w:bookmarkEnd w:id="21704"/>
        <w:r w:rsidRPr="007F7E2B">
          <w:rPr>
            <w:sz w:val="20"/>
          </w:rPr>
          <w:t xml:space="preserve"> </w:t>
        </w:r>
        <w:bookmarkEnd w:id="21705"/>
      </w:ins>
    </w:p>
    <w:p w14:paraId="15FCBBBF" w14:textId="77777777" w:rsidR="00D46830" w:rsidRPr="007F7E2B" w:rsidRDefault="00D46830">
      <w:pPr>
        <w:spacing w:after="366"/>
        <w:ind w:left="-5" w:right="9"/>
        <w:rPr>
          <w:ins w:id="21707" w:author="V2" w:date="2025-04-14T14:19:00Z" w16du:dateUtc="2025-04-14T19:19:00Z"/>
        </w:rPr>
      </w:pPr>
      <w:ins w:id="21708" w:author="V2" w:date="2025-04-14T14:19:00Z" w16du:dateUtc="2025-04-14T19:19:00Z">
        <w:r w:rsidRPr="007F7E2B">
          <w:t>None</w:t>
        </w:r>
        <w:r w:rsidRPr="007F7E2B">
          <w:rPr>
            <w:rFonts w:ascii="Arial" w:eastAsia="Arial" w:hAnsi="Arial" w:cs="Arial"/>
            <w:i/>
          </w:rPr>
          <w:t xml:space="preserve"> </w:t>
        </w:r>
      </w:ins>
    </w:p>
    <w:p w14:paraId="1BBB422A" w14:textId="77777777" w:rsidR="00D46830" w:rsidRPr="007F7E2B" w:rsidRDefault="00D46830">
      <w:pPr>
        <w:pStyle w:val="Heading1"/>
        <w:tabs>
          <w:tab w:val="center" w:pos="3013"/>
        </w:tabs>
        <w:ind w:left="-15"/>
        <w:rPr>
          <w:ins w:id="21709" w:author="V2" w:date="2025-04-14T14:19:00Z" w16du:dateUtc="2025-04-14T19:19:00Z"/>
        </w:rPr>
      </w:pPr>
      <w:bookmarkStart w:id="21710" w:name="_Toc174616256"/>
      <w:bookmarkStart w:id="21711" w:name="_Toc174616672"/>
      <w:bookmarkStart w:id="21712" w:name="_Toc180594397"/>
      <w:bookmarkStart w:id="21713" w:name="_Toc180594804"/>
      <w:bookmarkStart w:id="21714" w:name="_Toc15682"/>
      <w:ins w:id="21715" w:author="V2" w:date="2025-04-14T14:19:00Z" w16du:dateUtc="2025-04-14T19:19:00Z">
        <w:r w:rsidRPr="007F7E2B">
          <w:t xml:space="preserve">2 </w:t>
        </w:r>
        <w:r w:rsidRPr="007F7E2B">
          <w:tab/>
          <w:t>SUMMARY DESCRIPTION OF THE MODULE</w:t>
        </w:r>
        <w:bookmarkEnd w:id="21710"/>
        <w:bookmarkEnd w:id="21711"/>
        <w:bookmarkEnd w:id="21712"/>
        <w:bookmarkEnd w:id="21713"/>
        <w:r w:rsidRPr="007F7E2B">
          <w:t xml:space="preserve"> </w:t>
        </w:r>
        <w:bookmarkEnd w:id="21714"/>
      </w:ins>
    </w:p>
    <w:p w14:paraId="79E60C70" w14:textId="77777777" w:rsidR="00D46830" w:rsidRPr="007F7E2B" w:rsidRDefault="00D46830">
      <w:pPr>
        <w:spacing w:after="368"/>
        <w:ind w:left="-5" w:right="9"/>
        <w:rPr>
          <w:ins w:id="21716" w:author="V2" w:date="2025-04-14T14:19:00Z" w16du:dateUtc="2025-04-14T19:19:00Z"/>
        </w:rPr>
      </w:pPr>
      <w:ins w:id="21717" w:author="V2" w:date="2025-04-14T14:19:00Z" w16du:dateUtc="2025-04-14T19:19:00Z">
        <w:r w:rsidRPr="007F7E2B">
          <w:t xml:space="preserve">The module provides methods for estimating whether reductions in the production of commodities (such as wood, animals or agricultural products) resulting from the project activity is likely to result in increased emissions from the production of those products elsewhere, and provides methods for determining the volume of such emissions. </w:t>
        </w:r>
      </w:ins>
    </w:p>
    <w:p w14:paraId="097813F6" w14:textId="77777777" w:rsidR="00D46830" w:rsidRPr="007F7E2B" w:rsidRDefault="00D46830">
      <w:pPr>
        <w:pStyle w:val="Heading1"/>
        <w:tabs>
          <w:tab w:val="center" w:pos="1417"/>
        </w:tabs>
        <w:ind w:left="-15"/>
        <w:rPr>
          <w:ins w:id="21718" w:author="V2" w:date="2025-04-14T14:19:00Z" w16du:dateUtc="2025-04-14T19:19:00Z"/>
        </w:rPr>
      </w:pPr>
      <w:bookmarkStart w:id="21719" w:name="_Toc174616257"/>
      <w:bookmarkStart w:id="21720" w:name="_Toc174616673"/>
      <w:bookmarkStart w:id="21721" w:name="_Toc180594398"/>
      <w:bookmarkStart w:id="21722" w:name="_Toc180594805"/>
      <w:bookmarkStart w:id="21723" w:name="_Toc15683"/>
      <w:ins w:id="21724" w:author="V2" w:date="2025-04-14T14:19:00Z" w16du:dateUtc="2025-04-14T19:19:00Z">
        <w:r w:rsidRPr="007F7E2B">
          <w:t xml:space="preserve">3 </w:t>
        </w:r>
        <w:r w:rsidRPr="007F7E2B">
          <w:tab/>
          <w:t>DEFINITIONS</w:t>
        </w:r>
        <w:bookmarkEnd w:id="21719"/>
        <w:bookmarkEnd w:id="21720"/>
        <w:bookmarkEnd w:id="21721"/>
        <w:bookmarkEnd w:id="21722"/>
        <w:r w:rsidRPr="007F7E2B">
          <w:t xml:space="preserve"> </w:t>
        </w:r>
        <w:bookmarkEnd w:id="21723"/>
      </w:ins>
    </w:p>
    <w:tbl>
      <w:tblPr>
        <w:tblStyle w:val="TableGrid0"/>
        <w:tblW w:w="8588" w:type="dxa"/>
        <w:tblInd w:w="0" w:type="dxa"/>
        <w:tblLook w:val="04A0" w:firstRow="1" w:lastRow="0" w:firstColumn="1" w:lastColumn="0" w:noHBand="0" w:noVBand="1"/>
      </w:tblPr>
      <w:tblGrid>
        <w:gridCol w:w="3169"/>
        <w:gridCol w:w="5419"/>
      </w:tblGrid>
      <w:tr w:rsidR="00D46830" w:rsidRPr="007F7E2B" w14:paraId="7F2BB01D" w14:textId="77777777">
        <w:trPr>
          <w:trHeight w:val="374"/>
          <w:ins w:id="21725" w:author="V2" w:date="2025-04-14T14:19:00Z" w16du:dateUtc="2025-04-14T19:19:00Z"/>
        </w:trPr>
        <w:tc>
          <w:tcPr>
            <w:tcW w:w="3169" w:type="dxa"/>
            <w:tcBorders>
              <w:top w:val="nil"/>
              <w:left w:val="nil"/>
              <w:bottom w:val="nil"/>
              <w:right w:val="nil"/>
            </w:tcBorders>
          </w:tcPr>
          <w:p w14:paraId="5EA26DCD" w14:textId="77777777" w:rsidR="00D46830" w:rsidRPr="007F7E2B" w:rsidRDefault="00D46830">
            <w:pPr>
              <w:spacing w:line="259" w:lineRule="auto"/>
              <w:rPr>
                <w:ins w:id="21726" w:author="V2" w:date="2025-04-14T14:19:00Z" w16du:dateUtc="2025-04-14T19:19:00Z"/>
              </w:rPr>
            </w:pPr>
            <w:ins w:id="21727" w:author="V2" w:date="2025-04-14T14:19:00Z" w16du:dateUtc="2025-04-14T19:19:00Z">
              <w:r w:rsidRPr="007F7E2B">
                <w:rPr>
                  <w:rFonts w:ascii="Arial" w:eastAsia="Arial" w:hAnsi="Arial" w:cs="Arial"/>
                  <w:b/>
                </w:rPr>
                <w:t xml:space="preserve">Project Activity: </w:t>
              </w:r>
            </w:ins>
          </w:p>
        </w:tc>
        <w:tc>
          <w:tcPr>
            <w:tcW w:w="5419" w:type="dxa"/>
            <w:tcBorders>
              <w:top w:val="nil"/>
              <w:left w:val="nil"/>
              <w:bottom w:val="nil"/>
              <w:right w:val="nil"/>
            </w:tcBorders>
          </w:tcPr>
          <w:p w14:paraId="185B3C79" w14:textId="77777777" w:rsidR="00D46830" w:rsidRPr="007F7E2B" w:rsidRDefault="00D46830">
            <w:pPr>
              <w:spacing w:line="259" w:lineRule="auto"/>
              <w:rPr>
                <w:ins w:id="21728" w:author="V2" w:date="2025-04-14T14:19:00Z" w16du:dateUtc="2025-04-14T19:19:00Z"/>
              </w:rPr>
            </w:pPr>
            <w:ins w:id="21729" w:author="V2" w:date="2025-04-14T14:19:00Z" w16du:dateUtc="2025-04-14T19:19:00Z">
              <w:r w:rsidRPr="007F7E2B">
                <w:t xml:space="preserve">See </w:t>
              </w:r>
              <w:r w:rsidRPr="007F7E2B">
                <w:rPr>
                  <w:rFonts w:ascii="Arial" w:eastAsia="Arial" w:hAnsi="Arial" w:cs="Arial"/>
                  <w:i/>
                </w:rPr>
                <w:t>VCS Program Definitions.</w:t>
              </w:r>
              <w:r w:rsidRPr="007F7E2B">
                <w:t xml:space="preserve"> </w:t>
              </w:r>
            </w:ins>
          </w:p>
        </w:tc>
      </w:tr>
      <w:tr w:rsidR="00D46830" w:rsidRPr="007F7E2B" w14:paraId="31164241" w14:textId="77777777">
        <w:trPr>
          <w:trHeight w:val="628"/>
          <w:ins w:id="21730" w:author="V2" w:date="2025-04-14T14:19:00Z" w16du:dateUtc="2025-04-14T19:19:00Z"/>
        </w:trPr>
        <w:tc>
          <w:tcPr>
            <w:tcW w:w="3169" w:type="dxa"/>
            <w:tcBorders>
              <w:top w:val="nil"/>
              <w:left w:val="nil"/>
              <w:bottom w:val="nil"/>
              <w:right w:val="nil"/>
            </w:tcBorders>
          </w:tcPr>
          <w:p w14:paraId="4A1057A6" w14:textId="77777777" w:rsidR="00D46830" w:rsidRPr="007F7E2B" w:rsidRDefault="00D46830">
            <w:pPr>
              <w:spacing w:line="259" w:lineRule="auto"/>
              <w:rPr>
                <w:ins w:id="21731" w:author="V2" w:date="2025-04-14T14:19:00Z" w16du:dateUtc="2025-04-14T19:19:00Z"/>
              </w:rPr>
            </w:pPr>
            <w:ins w:id="21732" w:author="V2" w:date="2025-04-14T14:19:00Z" w16du:dateUtc="2025-04-14T19:19:00Z">
              <w:r w:rsidRPr="007F7E2B">
                <w:rPr>
                  <w:rFonts w:ascii="Arial" w:eastAsia="Arial" w:hAnsi="Arial" w:cs="Arial"/>
                  <w:b/>
                </w:rPr>
                <w:t xml:space="preserve">Project Area: </w:t>
              </w:r>
            </w:ins>
          </w:p>
        </w:tc>
        <w:tc>
          <w:tcPr>
            <w:tcW w:w="5419" w:type="dxa"/>
            <w:tcBorders>
              <w:top w:val="nil"/>
              <w:left w:val="nil"/>
              <w:bottom w:val="nil"/>
              <w:right w:val="nil"/>
            </w:tcBorders>
            <w:vAlign w:val="bottom"/>
          </w:tcPr>
          <w:p w14:paraId="6FFF52BE" w14:textId="77777777" w:rsidR="00D46830" w:rsidRPr="007F7E2B" w:rsidRDefault="00D46830">
            <w:pPr>
              <w:spacing w:line="259" w:lineRule="auto"/>
              <w:rPr>
                <w:ins w:id="21733" w:author="V2" w:date="2025-04-14T14:19:00Z" w16du:dateUtc="2025-04-14T19:19:00Z"/>
              </w:rPr>
            </w:pPr>
            <w:ins w:id="21734" w:author="V2" w:date="2025-04-14T14:19:00Z" w16du:dateUtc="2025-04-14T19:19:00Z">
              <w:r w:rsidRPr="007F7E2B">
                <w:t xml:space="preserve">The area or areas of land on which the project proponent will undertake the project activities. </w:t>
              </w:r>
            </w:ins>
          </w:p>
        </w:tc>
      </w:tr>
    </w:tbl>
    <w:p w14:paraId="3DF87B93" w14:textId="77777777" w:rsidR="00D46830" w:rsidRPr="007F7E2B" w:rsidRDefault="00D46830">
      <w:pPr>
        <w:pStyle w:val="Heading1"/>
        <w:tabs>
          <w:tab w:val="center" w:pos="2273"/>
        </w:tabs>
        <w:ind w:left="-15"/>
        <w:rPr>
          <w:ins w:id="21735" w:author="V2" w:date="2025-04-14T14:19:00Z" w16du:dateUtc="2025-04-14T19:19:00Z"/>
        </w:rPr>
      </w:pPr>
      <w:bookmarkStart w:id="21736" w:name="_Toc174616258"/>
      <w:bookmarkStart w:id="21737" w:name="_Toc174616674"/>
      <w:bookmarkStart w:id="21738" w:name="_Toc180594399"/>
      <w:bookmarkStart w:id="21739" w:name="_Toc180594806"/>
      <w:bookmarkStart w:id="21740" w:name="_Toc15684"/>
      <w:ins w:id="21741" w:author="V2" w:date="2025-04-14T14:19:00Z" w16du:dateUtc="2025-04-14T19:19:00Z">
        <w:r w:rsidRPr="007F7E2B">
          <w:t xml:space="preserve">4 </w:t>
        </w:r>
        <w:r w:rsidRPr="007F7E2B">
          <w:tab/>
          <w:t>APPLICABILITY CONDITIONS</w:t>
        </w:r>
        <w:bookmarkEnd w:id="21736"/>
        <w:bookmarkEnd w:id="21737"/>
        <w:bookmarkEnd w:id="21738"/>
        <w:bookmarkEnd w:id="21739"/>
        <w:r w:rsidRPr="007F7E2B">
          <w:t xml:space="preserve"> </w:t>
        </w:r>
        <w:bookmarkEnd w:id="21740"/>
      </w:ins>
    </w:p>
    <w:p w14:paraId="00A98694" w14:textId="77777777" w:rsidR="00D46830" w:rsidRPr="007F7E2B" w:rsidRDefault="00D46830">
      <w:pPr>
        <w:spacing w:after="397"/>
        <w:ind w:left="-5" w:right="9"/>
        <w:rPr>
          <w:ins w:id="21742" w:author="V2" w:date="2025-04-14T14:19:00Z" w16du:dateUtc="2025-04-14T19:19:00Z"/>
        </w:rPr>
      </w:pPr>
      <w:ins w:id="21743" w:author="V2" w:date="2025-04-14T14:19:00Z" w16du:dateUtc="2025-04-14T19:19:00Z">
        <w:r w:rsidRPr="007F7E2B">
          <w:t xml:space="preserve">None </w:t>
        </w:r>
      </w:ins>
    </w:p>
    <w:p w14:paraId="029C9CE2" w14:textId="77777777" w:rsidR="00D46830" w:rsidRPr="007F7E2B" w:rsidRDefault="00D46830">
      <w:pPr>
        <w:pStyle w:val="Heading1"/>
        <w:tabs>
          <w:tab w:val="center" w:pos="1495"/>
        </w:tabs>
        <w:ind w:left="-15"/>
        <w:rPr>
          <w:ins w:id="21744" w:author="V2" w:date="2025-04-14T14:19:00Z" w16du:dateUtc="2025-04-14T19:19:00Z"/>
        </w:rPr>
      </w:pPr>
      <w:bookmarkStart w:id="21745" w:name="_Toc174616259"/>
      <w:bookmarkStart w:id="21746" w:name="_Toc174616675"/>
      <w:bookmarkStart w:id="21747" w:name="_Toc180594400"/>
      <w:bookmarkStart w:id="21748" w:name="_Toc180594807"/>
      <w:bookmarkStart w:id="21749" w:name="_Toc15685"/>
      <w:ins w:id="21750" w:author="V2" w:date="2025-04-14T14:19:00Z" w16du:dateUtc="2025-04-14T19:19:00Z">
        <w:r w:rsidRPr="007F7E2B">
          <w:t xml:space="preserve">5 </w:t>
        </w:r>
        <w:r w:rsidRPr="007F7E2B">
          <w:tab/>
          <w:t>PROCEDURES</w:t>
        </w:r>
        <w:bookmarkEnd w:id="21745"/>
        <w:bookmarkEnd w:id="21746"/>
        <w:bookmarkEnd w:id="21747"/>
        <w:bookmarkEnd w:id="21748"/>
        <w:r w:rsidRPr="007F7E2B">
          <w:t xml:space="preserve"> </w:t>
        </w:r>
        <w:bookmarkEnd w:id="21749"/>
      </w:ins>
    </w:p>
    <w:p w14:paraId="4D3B37A9" w14:textId="77777777" w:rsidR="00D46830" w:rsidRPr="007F7E2B" w:rsidRDefault="00D46830">
      <w:pPr>
        <w:pStyle w:val="Heading3"/>
        <w:ind w:left="-5"/>
        <w:rPr>
          <w:ins w:id="21751" w:author="V2" w:date="2025-04-14T14:19:00Z" w16du:dateUtc="2025-04-14T19:19:00Z"/>
        </w:rPr>
      </w:pPr>
      <w:bookmarkStart w:id="21752" w:name="_Toc174616260"/>
      <w:bookmarkStart w:id="21753" w:name="_Toc174616676"/>
      <w:bookmarkStart w:id="21754" w:name="_Toc180594401"/>
      <w:bookmarkStart w:id="21755" w:name="_Toc180594808"/>
      <w:ins w:id="21756" w:author="V2" w:date="2025-04-14T14:19:00Z" w16du:dateUtc="2025-04-14T19:19:00Z">
        <w:r w:rsidRPr="007F7E2B">
          <w:t>Step 1: Identification of commodities and services</w:t>
        </w:r>
        <w:bookmarkEnd w:id="21752"/>
        <w:bookmarkEnd w:id="21753"/>
        <w:bookmarkEnd w:id="21754"/>
        <w:bookmarkEnd w:id="21755"/>
        <w:r w:rsidRPr="007F7E2B">
          <w:t xml:space="preserve"> </w:t>
        </w:r>
      </w:ins>
    </w:p>
    <w:p w14:paraId="73D31E27" w14:textId="77777777" w:rsidR="00D46830" w:rsidRPr="007F7E2B" w:rsidRDefault="00D46830">
      <w:pPr>
        <w:spacing w:line="259" w:lineRule="auto"/>
        <w:rPr>
          <w:ins w:id="21757" w:author="V2" w:date="2025-04-14T14:19:00Z" w16du:dateUtc="2025-04-14T19:19:00Z"/>
        </w:rPr>
      </w:pPr>
      <w:ins w:id="21758" w:author="V2" w:date="2025-04-14T14:19:00Z" w16du:dateUtc="2025-04-14T19:19:00Z">
        <w:r w:rsidRPr="007F7E2B">
          <w:t xml:space="preserve"> </w:t>
        </w:r>
      </w:ins>
    </w:p>
    <w:p w14:paraId="0538A1E7" w14:textId="77777777" w:rsidR="00D46830" w:rsidRPr="007F7E2B" w:rsidRDefault="00D46830">
      <w:pPr>
        <w:spacing w:after="126"/>
        <w:ind w:left="-5" w:right="9"/>
        <w:rPr>
          <w:ins w:id="21759" w:author="V2" w:date="2025-04-14T14:19:00Z" w16du:dateUtc="2025-04-14T19:19:00Z"/>
        </w:rPr>
      </w:pPr>
      <w:ins w:id="21760" w:author="V2" w:date="2025-04-14T14:19:00Z" w16du:dateUtc="2025-04-14T19:19:00Z">
        <w:r w:rsidRPr="007F7E2B">
          <w:t xml:space="preserve">Identify all commodities or services whose supply may be reduced on a local, regional, national or international scale due to implementation of the project activity.  These commodities and services must include any commodity or service which meets the following criteria: </w:t>
        </w:r>
      </w:ins>
    </w:p>
    <w:p w14:paraId="68A7C566" w14:textId="77777777" w:rsidR="00D46830" w:rsidRPr="007F7E2B" w:rsidRDefault="00D46830" w:rsidP="00964B29">
      <w:pPr>
        <w:numPr>
          <w:ilvl w:val="0"/>
          <w:numId w:val="110"/>
        </w:numPr>
        <w:spacing w:before="0" w:after="3" w:line="252" w:lineRule="auto"/>
        <w:ind w:right="9" w:hanging="360"/>
        <w:rPr>
          <w:ins w:id="21761" w:author="V2" w:date="2025-04-14T14:19:00Z" w16du:dateUtc="2025-04-14T19:19:00Z"/>
        </w:rPr>
      </w:pPr>
      <w:ins w:id="21762" w:author="V2" w:date="2025-04-14T14:19:00Z" w16du:dateUtc="2025-04-14T19:19:00Z">
        <w:r w:rsidRPr="007F7E2B">
          <w:t xml:space="preserve">Prior to project commencement the commodity or service was produced within the project area, and; </w:t>
        </w:r>
      </w:ins>
    </w:p>
    <w:p w14:paraId="074CD9E3" w14:textId="77777777" w:rsidR="00D46830" w:rsidRPr="007F7E2B" w:rsidRDefault="00D46830" w:rsidP="00964B29">
      <w:pPr>
        <w:numPr>
          <w:ilvl w:val="0"/>
          <w:numId w:val="110"/>
        </w:numPr>
        <w:spacing w:before="0" w:after="3" w:line="252" w:lineRule="auto"/>
        <w:ind w:right="9" w:hanging="360"/>
        <w:rPr>
          <w:ins w:id="21763" w:author="V2" w:date="2025-04-14T14:19:00Z" w16du:dateUtc="2025-04-14T19:19:00Z"/>
        </w:rPr>
      </w:pPr>
      <w:ins w:id="21764" w:author="V2" w:date="2025-04-14T14:19:00Z" w16du:dateUtc="2025-04-14T19:19:00Z">
        <w:r w:rsidRPr="007F7E2B">
          <w:t xml:space="preserve">The commodity or service was not produced solely for the producer`s use, but was sold or bartered to others (it was a market commodity or service), and; </w:t>
        </w:r>
      </w:ins>
    </w:p>
    <w:p w14:paraId="2A4F884C" w14:textId="77777777" w:rsidR="00D46830" w:rsidRPr="007F7E2B" w:rsidRDefault="00D46830" w:rsidP="00964B29">
      <w:pPr>
        <w:numPr>
          <w:ilvl w:val="0"/>
          <w:numId w:val="110"/>
        </w:numPr>
        <w:spacing w:before="0" w:after="3" w:line="252" w:lineRule="auto"/>
        <w:ind w:right="9" w:hanging="360"/>
        <w:rPr>
          <w:ins w:id="21765" w:author="V2" w:date="2025-04-14T14:19:00Z" w16du:dateUtc="2025-04-14T19:19:00Z"/>
        </w:rPr>
      </w:pPr>
      <w:ins w:id="21766" w:author="V2" w:date="2025-04-14T14:19:00Z" w16du:dateUtc="2025-04-14T19:19:00Z">
        <w:r w:rsidRPr="007F7E2B">
          <w:lastRenderedPageBreak/>
          <w:t xml:space="preserve">The commodity or service provided more than 5% of the total cash and barter income earned by residents within the project area. </w:t>
        </w:r>
      </w:ins>
    </w:p>
    <w:p w14:paraId="482C933E" w14:textId="77777777" w:rsidR="00D46830" w:rsidRPr="007F7E2B" w:rsidRDefault="00D46830">
      <w:pPr>
        <w:spacing w:line="259" w:lineRule="auto"/>
        <w:ind w:left="1133"/>
        <w:rPr>
          <w:ins w:id="21767" w:author="V2" w:date="2025-04-14T14:19:00Z" w16du:dateUtc="2025-04-14T19:19:00Z"/>
        </w:rPr>
      </w:pPr>
      <w:ins w:id="21768" w:author="V2" w:date="2025-04-14T14:19:00Z" w16du:dateUtc="2025-04-14T19:19:00Z">
        <w:r w:rsidRPr="007F7E2B">
          <w:t xml:space="preserve"> </w:t>
        </w:r>
      </w:ins>
    </w:p>
    <w:p w14:paraId="71197DDF" w14:textId="77777777" w:rsidR="00D46830" w:rsidRPr="007F7E2B" w:rsidRDefault="00D46830">
      <w:pPr>
        <w:spacing w:after="125"/>
        <w:ind w:left="-5" w:right="9"/>
        <w:rPr>
          <w:ins w:id="21769" w:author="V2" w:date="2025-04-14T14:19:00Z" w16du:dateUtc="2025-04-14T19:19:00Z"/>
        </w:rPr>
      </w:pPr>
      <w:ins w:id="21770" w:author="V2" w:date="2025-04-14T14:19:00Z" w16du:dateUtc="2025-04-14T19:19:00Z">
        <w:r w:rsidRPr="007F7E2B">
          <w:t xml:space="preserve">Data for this step may be derived from:  </w:t>
        </w:r>
      </w:ins>
    </w:p>
    <w:p w14:paraId="79FED7BC" w14:textId="77777777" w:rsidR="00D46830" w:rsidRPr="007F7E2B" w:rsidRDefault="00D46830" w:rsidP="00964B29">
      <w:pPr>
        <w:numPr>
          <w:ilvl w:val="0"/>
          <w:numId w:val="110"/>
        </w:numPr>
        <w:spacing w:before="0" w:after="3" w:line="252" w:lineRule="auto"/>
        <w:ind w:right="9" w:hanging="360"/>
        <w:rPr>
          <w:ins w:id="21771" w:author="V2" w:date="2025-04-14T14:19:00Z" w16du:dateUtc="2025-04-14T19:19:00Z"/>
        </w:rPr>
      </w:pPr>
      <w:ins w:id="21772" w:author="V2" w:date="2025-04-14T14:19:00Z" w16du:dateUtc="2025-04-14T19:19:00Z">
        <w:r w:rsidRPr="007F7E2B">
          <w:t xml:space="preserve">Existing statistical data, </w:t>
        </w:r>
      </w:ins>
    </w:p>
    <w:p w14:paraId="40A72DB9" w14:textId="77777777" w:rsidR="00D46830" w:rsidRPr="007F7E2B" w:rsidRDefault="00D46830" w:rsidP="00964B29">
      <w:pPr>
        <w:numPr>
          <w:ilvl w:val="0"/>
          <w:numId w:val="110"/>
        </w:numPr>
        <w:spacing w:before="0" w:after="3" w:line="252" w:lineRule="auto"/>
        <w:ind w:right="9" w:hanging="360"/>
        <w:rPr>
          <w:ins w:id="21773" w:author="V2" w:date="2025-04-14T14:19:00Z" w16du:dateUtc="2025-04-14T19:19:00Z"/>
        </w:rPr>
      </w:pPr>
      <w:ins w:id="21774" w:author="V2" w:date="2025-04-14T14:19:00Z" w16du:dateUtc="2025-04-14T19:19:00Z">
        <w:r w:rsidRPr="007F7E2B">
          <w:t xml:space="preserve">Economic studies, </w:t>
        </w:r>
      </w:ins>
    </w:p>
    <w:p w14:paraId="6891F7BC" w14:textId="77777777" w:rsidR="00D46830" w:rsidRPr="007F7E2B" w:rsidRDefault="00D46830" w:rsidP="00964B29">
      <w:pPr>
        <w:numPr>
          <w:ilvl w:val="0"/>
          <w:numId w:val="110"/>
        </w:numPr>
        <w:spacing w:before="0" w:after="3" w:line="252" w:lineRule="auto"/>
        <w:ind w:right="9" w:hanging="360"/>
        <w:rPr>
          <w:ins w:id="21775" w:author="V2" w:date="2025-04-14T14:19:00Z" w16du:dateUtc="2025-04-14T19:19:00Z"/>
        </w:rPr>
      </w:pPr>
      <w:ins w:id="21776" w:author="V2" w:date="2025-04-14T14:19:00Z" w16du:dateUtc="2025-04-14T19:19:00Z">
        <w:r w:rsidRPr="007F7E2B">
          <w:t xml:space="preserve">Market studies, or </w:t>
        </w:r>
      </w:ins>
    </w:p>
    <w:p w14:paraId="42D9C5DB" w14:textId="77777777" w:rsidR="00D46830" w:rsidRPr="007F7E2B" w:rsidRDefault="00D46830" w:rsidP="00964B29">
      <w:pPr>
        <w:numPr>
          <w:ilvl w:val="0"/>
          <w:numId w:val="110"/>
        </w:numPr>
        <w:spacing w:before="0" w:after="3" w:line="252" w:lineRule="auto"/>
        <w:ind w:right="9" w:hanging="360"/>
        <w:rPr>
          <w:ins w:id="21777" w:author="V2" w:date="2025-04-14T14:19:00Z" w16du:dateUtc="2025-04-14T19:19:00Z"/>
        </w:rPr>
      </w:pPr>
      <w:ins w:id="21778" w:author="V2" w:date="2025-04-14T14:19:00Z" w16du:dateUtc="2025-04-14T19:19:00Z">
        <w:r w:rsidRPr="007F7E2B">
          <w:t xml:space="preserve">Oral testimony, including Participatory Rural Appraisals </w:t>
        </w:r>
      </w:ins>
    </w:p>
    <w:p w14:paraId="3788453D" w14:textId="77777777" w:rsidR="00D46830" w:rsidRPr="007F7E2B" w:rsidRDefault="00D46830">
      <w:pPr>
        <w:spacing w:line="259" w:lineRule="auto"/>
        <w:ind w:left="720"/>
        <w:rPr>
          <w:ins w:id="21779" w:author="V2" w:date="2025-04-14T14:19:00Z" w16du:dateUtc="2025-04-14T19:19:00Z"/>
        </w:rPr>
      </w:pPr>
      <w:ins w:id="21780" w:author="V2" w:date="2025-04-14T14:19:00Z" w16du:dateUtc="2025-04-14T19:19:00Z">
        <w:r w:rsidRPr="007F7E2B">
          <w:t xml:space="preserve"> </w:t>
        </w:r>
      </w:ins>
    </w:p>
    <w:p w14:paraId="01D51778" w14:textId="77777777" w:rsidR="00D46830" w:rsidRPr="007F7E2B" w:rsidRDefault="00D46830">
      <w:pPr>
        <w:ind w:left="-5" w:right="9"/>
        <w:rPr>
          <w:ins w:id="21781" w:author="V2" w:date="2025-04-14T14:19:00Z" w16du:dateUtc="2025-04-14T19:19:00Z"/>
        </w:rPr>
      </w:pPr>
      <w:ins w:id="21782" w:author="V2" w:date="2025-04-14T14:19:00Z" w16du:dateUtc="2025-04-14T19:19:00Z">
        <w:r w:rsidRPr="007F7E2B">
          <w:t xml:space="preserve">Identify the current markets for the products or services, in terms of the percentage of the product produced within the project area going to local, regional, national and international markets, and the scale of each of those markets, in product units (e.g. kg), and record in the following table:   </w:t>
        </w:r>
      </w:ins>
    </w:p>
    <w:p w14:paraId="66F2160E" w14:textId="77777777" w:rsidR="00D46830" w:rsidRPr="007F7E2B" w:rsidRDefault="00D46830">
      <w:pPr>
        <w:spacing w:line="259" w:lineRule="auto"/>
        <w:ind w:left="720"/>
        <w:rPr>
          <w:ins w:id="21783" w:author="V2" w:date="2025-04-14T14:19:00Z" w16du:dateUtc="2025-04-14T19:19:00Z"/>
        </w:rPr>
      </w:pPr>
      <w:ins w:id="21784" w:author="V2" w:date="2025-04-14T14:19:00Z" w16du:dateUtc="2025-04-14T19:19:00Z">
        <w:r w:rsidRPr="007F7E2B">
          <w:t xml:space="preserve"> </w:t>
        </w:r>
      </w:ins>
    </w:p>
    <w:p w14:paraId="70451185" w14:textId="77777777" w:rsidR="00D46830" w:rsidRPr="007F7E2B" w:rsidRDefault="00D46830">
      <w:pPr>
        <w:spacing w:line="259" w:lineRule="auto"/>
        <w:rPr>
          <w:ins w:id="21785" w:author="V2" w:date="2025-04-14T14:19:00Z" w16du:dateUtc="2025-04-14T19:19:00Z"/>
        </w:rPr>
      </w:pPr>
      <w:ins w:id="21786" w:author="V2" w:date="2025-04-14T14:19:00Z" w16du:dateUtc="2025-04-14T19:19:00Z">
        <w:r w:rsidRPr="007F7E2B">
          <w:t xml:space="preserve"> </w:t>
        </w:r>
      </w:ins>
    </w:p>
    <w:p w14:paraId="24BE0485" w14:textId="77777777" w:rsidR="00D46830" w:rsidRPr="007F7E2B" w:rsidRDefault="00D46830">
      <w:pPr>
        <w:pStyle w:val="Heading3"/>
        <w:ind w:left="730"/>
        <w:rPr>
          <w:ins w:id="21787" w:author="V2" w:date="2025-04-14T14:19:00Z" w16du:dateUtc="2025-04-14T19:19:00Z"/>
        </w:rPr>
      </w:pPr>
      <w:bookmarkStart w:id="21788" w:name="_Toc174616261"/>
      <w:bookmarkStart w:id="21789" w:name="_Toc174616677"/>
      <w:bookmarkStart w:id="21790" w:name="_Toc180594402"/>
      <w:bookmarkStart w:id="21791" w:name="_Toc180594809"/>
      <w:ins w:id="21792" w:author="V2" w:date="2025-04-14T14:19:00Z" w16du:dateUtc="2025-04-14T19:19:00Z">
        <w:r w:rsidRPr="007F7E2B">
          <w:t>Table 1: Market and product table</w:t>
        </w:r>
        <w:bookmarkEnd w:id="21788"/>
        <w:bookmarkEnd w:id="21789"/>
        <w:bookmarkEnd w:id="21790"/>
        <w:bookmarkEnd w:id="21791"/>
        <w:r w:rsidRPr="007F7E2B">
          <w:t xml:space="preserve">  </w:t>
        </w:r>
      </w:ins>
    </w:p>
    <w:tbl>
      <w:tblPr>
        <w:tblStyle w:val="TableGrid0"/>
        <w:tblW w:w="8849" w:type="dxa"/>
        <w:tblInd w:w="613" w:type="dxa"/>
        <w:tblCellMar>
          <w:top w:w="129" w:type="dxa"/>
          <w:left w:w="107" w:type="dxa"/>
          <w:right w:w="57" w:type="dxa"/>
        </w:tblCellMar>
        <w:tblLook w:val="04A0" w:firstRow="1" w:lastRow="0" w:firstColumn="1" w:lastColumn="0" w:noHBand="0" w:noVBand="1"/>
      </w:tblPr>
      <w:tblGrid>
        <w:gridCol w:w="5058"/>
        <w:gridCol w:w="1710"/>
        <w:gridCol w:w="2081"/>
      </w:tblGrid>
      <w:tr w:rsidR="00D46830" w:rsidRPr="007F7E2B" w14:paraId="54D90312" w14:textId="77777777">
        <w:trPr>
          <w:trHeight w:val="707"/>
          <w:ins w:id="21793" w:author="V2" w:date="2025-04-14T14:19:00Z" w16du:dateUtc="2025-04-14T19:19:00Z"/>
        </w:trPr>
        <w:tc>
          <w:tcPr>
            <w:tcW w:w="5058"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28C016B1" w14:textId="77777777" w:rsidR="00D46830" w:rsidRPr="007F7E2B" w:rsidRDefault="00D46830">
            <w:pPr>
              <w:spacing w:line="259" w:lineRule="auto"/>
              <w:ind w:right="53"/>
              <w:jc w:val="center"/>
              <w:rPr>
                <w:ins w:id="21794" w:author="V2" w:date="2025-04-14T14:19:00Z" w16du:dateUtc="2025-04-14T19:19:00Z"/>
              </w:rPr>
            </w:pPr>
            <w:ins w:id="21795" w:author="V2" w:date="2025-04-14T14:19:00Z" w16du:dateUtc="2025-04-14T19:19:00Z">
              <w:r w:rsidRPr="007F7E2B">
                <w:rPr>
                  <w:rFonts w:ascii="Arial" w:eastAsia="Arial" w:hAnsi="Arial" w:cs="Arial"/>
                  <w:b/>
                </w:rPr>
                <w:t>Market</w:t>
              </w:r>
              <w:r w:rsidRPr="007F7E2B">
                <w:rPr>
                  <w:rFonts w:ascii="Calibri" w:eastAsia="Calibri" w:hAnsi="Calibri" w:cs="Calibri"/>
                  <w:b/>
                </w:rPr>
                <w:t xml:space="preserve"> </w:t>
              </w:r>
            </w:ins>
          </w:p>
        </w:tc>
        <w:tc>
          <w:tcPr>
            <w:tcW w:w="1710"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6C335CDD" w14:textId="77777777" w:rsidR="00D46830" w:rsidRPr="007F7E2B" w:rsidRDefault="00D46830">
            <w:pPr>
              <w:spacing w:line="259" w:lineRule="auto"/>
              <w:ind w:left="17"/>
              <w:rPr>
                <w:ins w:id="21796" w:author="V2" w:date="2025-04-14T14:19:00Z" w16du:dateUtc="2025-04-14T19:19:00Z"/>
              </w:rPr>
            </w:pPr>
            <w:ins w:id="21797" w:author="V2" w:date="2025-04-14T14:19:00Z" w16du:dateUtc="2025-04-14T19:19:00Z">
              <w:r w:rsidRPr="007F7E2B">
                <w:rPr>
                  <w:rFonts w:ascii="Arial" w:eastAsia="Arial" w:hAnsi="Arial" w:cs="Arial"/>
                  <w:b/>
                </w:rPr>
                <w:t>Product 1 – (%)</w:t>
              </w:r>
              <w:r w:rsidRPr="007F7E2B">
                <w:rPr>
                  <w:rFonts w:ascii="Calibri" w:eastAsia="Calibri" w:hAnsi="Calibri" w:cs="Calibri"/>
                  <w:b/>
                </w:rPr>
                <w:t xml:space="preserve"> </w:t>
              </w:r>
            </w:ins>
          </w:p>
        </w:tc>
        <w:tc>
          <w:tcPr>
            <w:tcW w:w="2081"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097E7EF4" w14:textId="77777777" w:rsidR="00D46830" w:rsidRPr="007F7E2B" w:rsidRDefault="00D46830">
            <w:pPr>
              <w:spacing w:line="259" w:lineRule="auto"/>
              <w:jc w:val="center"/>
              <w:rPr>
                <w:ins w:id="21798" w:author="V2" w:date="2025-04-14T14:19:00Z" w16du:dateUtc="2025-04-14T19:19:00Z"/>
              </w:rPr>
            </w:pPr>
            <w:ins w:id="21799" w:author="V2" w:date="2025-04-14T14:19:00Z" w16du:dateUtc="2025-04-14T19:19:00Z">
              <w:r w:rsidRPr="007F7E2B">
                <w:rPr>
                  <w:rFonts w:ascii="Arial" w:eastAsia="Arial" w:hAnsi="Arial" w:cs="Arial"/>
                  <w:b/>
                </w:rPr>
                <w:t>Product 1 – Market scale (units/yr)</w:t>
              </w:r>
              <w:r w:rsidRPr="007F7E2B">
                <w:rPr>
                  <w:rFonts w:ascii="Calibri" w:eastAsia="Calibri" w:hAnsi="Calibri" w:cs="Calibri"/>
                  <w:b/>
                </w:rPr>
                <w:t xml:space="preserve"> </w:t>
              </w:r>
            </w:ins>
          </w:p>
        </w:tc>
      </w:tr>
      <w:tr w:rsidR="00D46830" w:rsidRPr="007F7E2B" w14:paraId="6C488E81" w14:textId="77777777">
        <w:trPr>
          <w:trHeight w:val="712"/>
          <w:ins w:id="21800" w:author="V2" w:date="2025-04-14T14:19:00Z" w16du:dateUtc="2025-04-14T19:19:00Z"/>
        </w:trPr>
        <w:tc>
          <w:tcPr>
            <w:tcW w:w="5058" w:type="dxa"/>
            <w:tcBorders>
              <w:top w:val="single" w:sz="4" w:space="0" w:color="000000"/>
              <w:left w:val="single" w:sz="4" w:space="0" w:color="000000"/>
              <w:bottom w:val="single" w:sz="4" w:space="0" w:color="000000"/>
              <w:right w:val="single" w:sz="4" w:space="0" w:color="000000"/>
            </w:tcBorders>
            <w:vAlign w:val="center"/>
          </w:tcPr>
          <w:p w14:paraId="2457BEBB" w14:textId="77777777" w:rsidR="00D46830" w:rsidRPr="007F7E2B" w:rsidRDefault="00D46830">
            <w:pPr>
              <w:spacing w:line="259" w:lineRule="auto"/>
              <w:rPr>
                <w:ins w:id="21801" w:author="V2" w:date="2025-04-14T14:19:00Z" w16du:dateUtc="2025-04-14T19:19:00Z"/>
              </w:rPr>
            </w:pPr>
            <w:ins w:id="21802" w:author="V2" w:date="2025-04-14T14:19:00Z" w16du:dateUtc="2025-04-14T19:19:00Z">
              <w:r w:rsidRPr="007F7E2B">
                <w:t>Local (within the community or communities immediately surrounding the project area</w:t>
              </w:r>
              <w:r w:rsidRPr="007F7E2B">
                <w:rPr>
                  <w:rFonts w:ascii="Arial" w:eastAsia="Arial" w:hAnsi="Arial" w:cs="Arial"/>
                  <w:i/>
                </w:rPr>
                <w:t xml:space="preserve"> </w:t>
              </w:r>
              <w:r w:rsidRPr="007F7E2B">
                <w:t>)</w:t>
              </w:r>
              <w:r w:rsidRPr="007F7E2B">
                <w:rPr>
                  <w:rFonts w:ascii="Calibri" w:eastAsia="Calibri" w:hAnsi="Calibri" w:cs="Calibri"/>
                </w:rPr>
                <w:t xml:space="preserve"> </w:t>
              </w:r>
            </w:ins>
          </w:p>
        </w:tc>
        <w:tc>
          <w:tcPr>
            <w:tcW w:w="1710" w:type="dxa"/>
            <w:tcBorders>
              <w:top w:val="single" w:sz="4" w:space="0" w:color="000000"/>
              <w:left w:val="single" w:sz="4" w:space="0" w:color="000000"/>
              <w:bottom w:val="single" w:sz="4" w:space="0" w:color="000000"/>
              <w:right w:val="single" w:sz="4" w:space="0" w:color="000000"/>
            </w:tcBorders>
          </w:tcPr>
          <w:p w14:paraId="553CC2B5" w14:textId="77777777" w:rsidR="00D46830" w:rsidRPr="007F7E2B" w:rsidRDefault="00D46830">
            <w:pPr>
              <w:spacing w:line="259" w:lineRule="auto"/>
              <w:ind w:right="4"/>
              <w:jc w:val="center"/>
              <w:rPr>
                <w:ins w:id="21803" w:author="V2" w:date="2025-04-14T14:19:00Z" w16du:dateUtc="2025-04-14T19:19:00Z"/>
              </w:rPr>
            </w:pPr>
            <w:ins w:id="21804" w:author="V2" w:date="2025-04-14T14:19:00Z" w16du:dateUtc="2025-04-14T19:19:00Z">
              <w:r w:rsidRPr="007F7E2B">
                <w:rPr>
                  <w:rFonts w:ascii="Calibri" w:eastAsia="Calibri" w:hAnsi="Calibri" w:cs="Calibri"/>
                </w:rPr>
                <w:t xml:space="preserve"> </w:t>
              </w:r>
            </w:ins>
          </w:p>
        </w:tc>
        <w:tc>
          <w:tcPr>
            <w:tcW w:w="2081" w:type="dxa"/>
            <w:tcBorders>
              <w:top w:val="single" w:sz="4" w:space="0" w:color="000000"/>
              <w:left w:val="single" w:sz="4" w:space="0" w:color="000000"/>
              <w:bottom w:val="single" w:sz="4" w:space="0" w:color="000000"/>
              <w:right w:val="single" w:sz="4" w:space="0" w:color="000000"/>
            </w:tcBorders>
          </w:tcPr>
          <w:p w14:paraId="17066B21" w14:textId="77777777" w:rsidR="00D46830" w:rsidRPr="007F7E2B" w:rsidRDefault="00D46830">
            <w:pPr>
              <w:spacing w:line="259" w:lineRule="auto"/>
              <w:ind w:left="1"/>
              <w:rPr>
                <w:ins w:id="21805" w:author="V2" w:date="2025-04-14T14:19:00Z" w16du:dateUtc="2025-04-14T19:19:00Z"/>
              </w:rPr>
            </w:pPr>
            <w:ins w:id="21806" w:author="V2" w:date="2025-04-14T14:19:00Z" w16du:dateUtc="2025-04-14T19:19:00Z">
              <w:r w:rsidRPr="007F7E2B">
                <w:rPr>
                  <w:rFonts w:ascii="Calibri" w:eastAsia="Calibri" w:hAnsi="Calibri" w:cs="Calibri"/>
                </w:rPr>
                <w:t xml:space="preserve"> </w:t>
              </w:r>
            </w:ins>
          </w:p>
        </w:tc>
      </w:tr>
      <w:tr w:rsidR="00D46830" w:rsidRPr="007F7E2B" w14:paraId="1F65104C" w14:textId="77777777">
        <w:trPr>
          <w:trHeight w:val="710"/>
          <w:ins w:id="21807" w:author="V2" w:date="2025-04-14T14:19:00Z" w16du:dateUtc="2025-04-14T19:19:00Z"/>
        </w:trPr>
        <w:tc>
          <w:tcPr>
            <w:tcW w:w="5058" w:type="dxa"/>
            <w:tcBorders>
              <w:top w:val="single" w:sz="4" w:space="0" w:color="000000"/>
              <w:left w:val="single" w:sz="4" w:space="0" w:color="000000"/>
              <w:bottom w:val="single" w:sz="4" w:space="0" w:color="000000"/>
              <w:right w:val="single" w:sz="4" w:space="0" w:color="000000"/>
            </w:tcBorders>
            <w:vAlign w:val="center"/>
          </w:tcPr>
          <w:p w14:paraId="368FC993" w14:textId="77777777" w:rsidR="00D46830" w:rsidRPr="007F7E2B" w:rsidRDefault="00D46830">
            <w:pPr>
              <w:spacing w:line="259" w:lineRule="auto"/>
              <w:rPr>
                <w:ins w:id="21808" w:author="V2" w:date="2025-04-14T14:19:00Z" w16du:dateUtc="2025-04-14T19:19:00Z"/>
              </w:rPr>
            </w:pPr>
            <w:ins w:id="21809" w:author="V2" w:date="2025-04-14T14:19:00Z" w16du:dateUtc="2025-04-14T19:19:00Z">
              <w:r w:rsidRPr="007F7E2B">
                <w:t>Regional (within the province/s or other generally recognized region/s containing the project)</w:t>
              </w:r>
              <w:r w:rsidRPr="007F7E2B">
                <w:rPr>
                  <w:rFonts w:ascii="Calibri" w:eastAsia="Calibri" w:hAnsi="Calibri" w:cs="Calibri"/>
                </w:rPr>
                <w:t xml:space="preserve"> </w:t>
              </w:r>
            </w:ins>
          </w:p>
        </w:tc>
        <w:tc>
          <w:tcPr>
            <w:tcW w:w="1710" w:type="dxa"/>
            <w:tcBorders>
              <w:top w:val="single" w:sz="4" w:space="0" w:color="000000"/>
              <w:left w:val="single" w:sz="4" w:space="0" w:color="000000"/>
              <w:bottom w:val="single" w:sz="4" w:space="0" w:color="000000"/>
              <w:right w:val="single" w:sz="4" w:space="0" w:color="000000"/>
            </w:tcBorders>
          </w:tcPr>
          <w:p w14:paraId="4534D6A8" w14:textId="77777777" w:rsidR="00D46830" w:rsidRPr="007F7E2B" w:rsidRDefault="00D46830">
            <w:pPr>
              <w:spacing w:line="259" w:lineRule="auto"/>
              <w:ind w:right="4"/>
              <w:jc w:val="center"/>
              <w:rPr>
                <w:ins w:id="21810" w:author="V2" w:date="2025-04-14T14:19:00Z" w16du:dateUtc="2025-04-14T19:19:00Z"/>
              </w:rPr>
            </w:pPr>
            <w:ins w:id="21811" w:author="V2" w:date="2025-04-14T14:19:00Z" w16du:dateUtc="2025-04-14T19:19:00Z">
              <w:r w:rsidRPr="007F7E2B">
                <w:rPr>
                  <w:rFonts w:ascii="Calibri" w:eastAsia="Calibri" w:hAnsi="Calibri" w:cs="Calibri"/>
                </w:rPr>
                <w:t xml:space="preserve"> </w:t>
              </w:r>
            </w:ins>
          </w:p>
        </w:tc>
        <w:tc>
          <w:tcPr>
            <w:tcW w:w="2081" w:type="dxa"/>
            <w:tcBorders>
              <w:top w:val="single" w:sz="4" w:space="0" w:color="000000"/>
              <w:left w:val="single" w:sz="4" w:space="0" w:color="000000"/>
              <w:bottom w:val="single" w:sz="4" w:space="0" w:color="000000"/>
              <w:right w:val="single" w:sz="4" w:space="0" w:color="000000"/>
            </w:tcBorders>
          </w:tcPr>
          <w:p w14:paraId="171BC519" w14:textId="77777777" w:rsidR="00D46830" w:rsidRPr="007F7E2B" w:rsidRDefault="00D46830">
            <w:pPr>
              <w:spacing w:line="259" w:lineRule="auto"/>
              <w:ind w:left="1"/>
              <w:rPr>
                <w:ins w:id="21812" w:author="V2" w:date="2025-04-14T14:19:00Z" w16du:dateUtc="2025-04-14T19:19:00Z"/>
              </w:rPr>
            </w:pPr>
            <w:ins w:id="21813" w:author="V2" w:date="2025-04-14T14:19:00Z" w16du:dateUtc="2025-04-14T19:19:00Z">
              <w:r w:rsidRPr="007F7E2B">
                <w:rPr>
                  <w:rFonts w:ascii="Calibri" w:eastAsia="Calibri" w:hAnsi="Calibri" w:cs="Calibri"/>
                </w:rPr>
                <w:t xml:space="preserve"> </w:t>
              </w:r>
            </w:ins>
          </w:p>
        </w:tc>
      </w:tr>
      <w:tr w:rsidR="00D46830" w:rsidRPr="007F7E2B" w14:paraId="6E69DB2C" w14:textId="77777777">
        <w:trPr>
          <w:trHeight w:val="941"/>
          <w:ins w:id="21814" w:author="V2" w:date="2025-04-14T14:19:00Z" w16du:dateUtc="2025-04-14T19:19:00Z"/>
        </w:trPr>
        <w:tc>
          <w:tcPr>
            <w:tcW w:w="5058" w:type="dxa"/>
            <w:tcBorders>
              <w:top w:val="single" w:sz="4" w:space="0" w:color="000000"/>
              <w:left w:val="single" w:sz="4" w:space="0" w:color="000000"/>
              <w:bottom w:val="single" w:sz="4" w:space="0" w:color="000000"/>
              <w:right w:val="single" w:sz="4" w:space="0" w:color="000000"/>
            </w:tcBorders>
            <w:vAlign w:val="center"/>
          </w:tcPr>
          <w:p w14:paraId="032F00A4" w14:textId="77777777" w:rsidR="00D46830" w:rsidRPr="007F7E2B" w:rsidRDefault="00D46830">
            <w:pPr>
              <w:spacing w:line="259" w:lineRule="auto"/>
              <w:rPr>
                <w:ins w:id="21815" w:author="V2" w:date="2025-04-14T14:19:00Z" w16du:dateUtc="2025-04-14T19:19:00Z"/>
              </w:rPr>
            </w:pPr>
            <w:ins w:id="21816" w:author="V2" w:date="2025-04-14T14:19:00Z" w16du:dateUtc="2025-04-14T19:19:00Z">
              <w:r w:rsidRPr="007F7E2B">
                <w:t>National (within the country, or in some cases, within the group of countries, where close economic integration exists, containing the project)</w:t>
              </w:r>
              <w:r w:rsidRPr="007F7E2B">
                <w:rPr>
                  <w:rFonts w:ascii="Calibri" w:eastAsia="Calibri" w:hAnsi="Calibri" w:cs="Calibri"/>
                </w:rPr>
                <w:t xml:space="preserve"> </w:t>
              </w:r>
            </w:ins>
          </w:p>
        </w:tc>
        <w:tc>
          <w:tcPr>
            <w:tcW w:w="1710" w:type="dxa"/>
            <w:tcBorders>
              <w:top w:val="single" w:sz="4" w:space="0" w:color="000000"/>
              <w:left w:val="single" w:sz="4" w:space="0" w:color="000000"/>
              <w:bottom w:val="single" w:sz="4" w:space="0" w:color="000000"/>
              <w:right w:val="single" w:sz="4" w:space="0" w:color="000000"/>
            </w:tcBorders>
          </w:tcPr>
          <w:p w14:paraId="3D383C90" w14:textId="77777777" w:rsidR="00D46830" w:rsidRPr="007F7E2B" w:rsidRDefault="00D46830">
            <w:pPr>
              <w:spacing w:line="259" w:lineRule="auto"/>
              <w:ind w:right="4"/>
              <w:jc w:val="center"/>
              <w:rPr>
                <w:ins w:id="21817" w:author="V2" w:date="2025-04-14T14:19:00Z" w16du:dateUtc="2025-04-14T19:19:00Z"/>
              </w:rPr>
            </w:pPr>
            <w:ins w:id="21818" w:author="V2" w:date="2025-04-14T14:19:00Z" w16du:dateUtc="2025-04-14T19:19:00Z">
              <w:r w:rsidRPr="007F7E2B">
                <w:rPr>
                  <w:rFonts w:ascii="Calibri" w:eastAsia="Calibri" w:hAnsi="Calibri" w:cs="Calibri"/>
                </w:rPr>
                <w:t xml:space="preserve"> </w:t>
              </w:r>
            </w:ins>
          </w:p>
        </w:tc>
        <w:tc>
          <w:tcPr>
            <w:tcW w:w="2081" w:type="dxa"/>
            <w:tcBorders>
              <w:top w:val="single" w:sz="4" w:space="0" w:color="000000"/>
              <w:left w:val="single" w:sz="4" w:space="0" w:color="000000"/>
              <w:bottom w:val="single" w:sz="4" w:space="0" w:color="000000"/>
              <w:right w:val="single" w:sz="4" w:space="0" w:color="000000"/>
            </w:tcBorders>
          </w:tcPr>
          <w:p w14:paraId="317847DE" w14:textId="77777777" w:rsidR="00D46830" w:rsidRPr="007F7E2B" w:rsidRDefault="00D46830">
            <w:pPr>
              <w:spacing w:line="259" w:lineRule="auto"/>
              <w:ind w:left="1"/>
              <w:rPr>
                <w:ins w:id="21819" w:author="V2" w:date="2025-04-14T14:19:00Z" w16du:dateUtc="2025-04-14T19:19:00Z"/>
              </w:rPr>
            </w:pPr>
            <w:ins w:id="21820" w:author="V2" w:date="2025-04-14T14:19:00Z" w16du:dateUtc="2025-04-14T19:19:00Z">
              <w:r w:rsidRPr="007F7E2B">
                <w:rPr>
                  <w:rFonts w:ascii="Calibri" w:eastAsia="Calibri" w:hAnsi="Calibri" w:cs="Calibri"/>
                </w:rPr>
                <w:t xml:space="preserve"> </w:t>
              </w:r>
            </w:ins>
          </w:p>
        </w:tc>
      </w:tr>
      <w:tr w:rsidR="00D46830" w:rsidRPr="007F7E2B" w14:paraId="0425D309" w14:textId="77777777">
        <w:trPr>
          <w:trHeight w:val="481"/>
          <w:ins w:id="21821" w:author="V2" w:date="2025-04-14T14:19:00Z" w16du:dateUtc="2025-04-14T19:19:00Z"/>
        </w:trPr>
        <w:tc>
          <w:tcPr>
            <w:tcW w:w="5058" w:type="dxa"/>
            <w:tcBorders>
              <w:top w:val="single" w:sz="4" w:space="0" w:color="000000"/>
              <w:left w:val="single" w:sz="4" w:space="0" w:color="000000"/>
              <w:bottom w:val="single" w:sz="4" w:space="0" w:color="000000"/>
              <w:right w:val="single" w:sz="4" w:space="0" w:color="000000"/>
            </w:tcBorders>
            <w:vAlign w:val="center"/>
          </w:tcPr>
          <w:p w14:paraId="6E0A2AC8" w14:textId="77777777" w:rsidR="00D46830" w:rsidRPr="007F7E2B" w:rsidRDefault="00D46830">
            <w:pPr>
              <w:spacing w:line="259" w:lineRule="auto"/>
              <w:rPr>
                <w:ins w:id="21822" w:author="V2" w:date="2025-04-14T14:19:00Z" w16du:dateUtc="2025-04-14T19:19:00Z"/>
              </w:rPr>
            </w:pPr>
            <w:ins w:id="21823" w:author="V2" w:date="2025-04-14T14:19:00Z" w16du:dateUtc="2025-04-14T19:19:00Z">
              <w:r w:rsidRPr="007F7E2B">
                <w:t>International (worldwide)</w:t>
              </w:r>
              <w:r w:rsidRPr="007F7E2B">
                <w:rPr>
                  <w:rFonts w:ascii="Calibri" w:eastAsia="Calibri" w:hAnsi="Calibri" w:cs="Calibri"/>
                </w:rPr>
                <w:t xml:space="preserve"> </w:t>
              </w:r>
            </w:ins>
          </w:p>
        </w:tc>
        <w:tc>
          <w:tcPr>
            <w:tcW w:w="1710" w:type="dxa"/>
            <w:tcBorders>
              <w:top w:val="single" w:sz="4" w:space="0" w:color="000000"/>
              <w:left w:val="single" w:sz="4" w:space="0" w:color="000000"/>
              <w:bottom w:val="single" w:sz="4" w:space="0" w:color="000000"/>
              <w:right w:val="single" w:sz="4" w:space="0" w:color="000000"/>
            </w:tcBorders>
            <w:vAlign w:val="center"/>
          </w:tcPr>
          <w:p w14:paraId="171827FB" w14:textId="77777777" w:rsidR="00D46830" w:rsidRPr="007F7E2B" w:rsidRDefault="00D46830">
            <w:pPr>
              <w:spacing w:line="259" w:lineRule="auto"/>
              <w:ind w:right="4"/>
              <w:jc w:val="center"/>
              <w:rPr>
                <w:ins w:id="21824" w:author="V2" w:date="2025-04-14T14:19:00Z" w16du:dateUtc="2025-04-14T19:19:00Z"/>
              </w:rPr>
            </w:pPr>
            <w:ins w:id="21825" w:author="V2" w:date="2025-04-14T14:19:00Z" w16du:dateUtc="2025-04-14T19:19:00Z">
              <w:r w:rsidRPr="007F7E2B">
                <w:rPr>
                  <w:rFonts w:ascii="Calibri" w:eastAsia="Calibri" w:hAnsi="Calibri" w:cs="Calibri"/>
                </w:rPr>
                <w:t xml:space="preserve"> </w:t>
              </w:r>
            </w:ins>
          </w:p>
        </w:tc>
        <w:tc>
          <w:tcPr>
            <w:tcW w:w="2081" w:type="dxa"/>
            <w:tcBorders>
              <w:top w:val="single" w:sz="4" w:space="0" w:color="000000"/>
              <w:left w:val="single" w:sz="4" w:space="0" w:color="000000"/>
              <w:bottom w:val="single" w:sz="4" w:space="0" w:color="000000"/>
              <w:right w:val="single" w:sz="4" w:space="0" w:color="000000"/>
            </w:tcBorders>
            <w:vAlign w:val="center"/>
          </w:tcPr>
          <w:p w14:paraId="14C27C43" w14:textId="77777777" w:rsidR="00D46830" w:rsidRPr="007F7E2B" w:rsidRDefault="00D46830">
            <w:pPr>
              <w:spacing w:line="259" w:lineRule="auto"/>
              <w:ind w:left="1"/>
              <w:rPr>
                <w:ins w:id="21826" w:author="V2" w:date="2025-04-14T14:19:00Z" w16du:dateUtc="2025-04-14T19:19:00Z"/>
              </w:rPr>
            </w:pPr>
            <w:ins w:id="21827" w:author="V2" w:date="2025-04-14T14:19:00Z" w16du:dateUtc="2025-04-14T19:19:00Z">
              <w:r w:rsidRPr="007F7E2B">
                <w:rPr>
                  <w:rFonts w:ascii="Calibri" w:eastAsia="Calibri" w:hAnsi="Calibri" w:cs="Calibri"/>
                </w:rPr>
                <w:t xml:space="preserve"> </w:t>
              </w:r>
            </w:ins>
          </w:p>
        </w:tc>
      </w:tr>
      <w:tr w:rsidR="00D46830" w:rsidRPr="007F7E2B" w14:paraId="2148A3B7" w14:textId="77777777">
        <w:trPr>
          <w:trHeight w:val="480"/>
          <w:ins w:id="21828" w:author="V2" w:date="2025-04-14T14:19:00Z" w16du:dateUtc="2025-04-14T19:19:00Z"/>
        </w:trPr>
        <w:tc>
          <w:tcPr>
            <w:tcW w:w="5058" w:type="dxa"/>
            <w:tcBorders>
              <w:top w:val="single" w:sz="4" w:space="0" w:color="000000"/>
              <w:left w:val="single" w:sz="4" w:space="0" w:color="000000"/>
              <w:bottom w:val="single" w:sz="4" w:space="0" w:color="000000"/>
              <w:right w:val="single" w:sz="4" w:space="0" w:color="000000"/>
            </w:tcBorders>
            <w:vAlign w:val="center"/>
          </w:tcPr>
          <w:p w14:paraId="3A1DB8B1" w14:textId="77777777" w:rsidR="00D46830" w:rsidRPr="007F7E2B" w:rsidRDefault="00D46830">
            <w:pPr>
              <w:spacing w:line="259" w:lineRule="auto"/>
              <w:ind w:right="49"/>
              <w:jc w:val="right"/>
              <w:rPr>
                <w:ins w:id="21829" w:author="V2" w:date="2025-04-14T14:19:00Z" w16du:dateUtc="2025-04-14T19:19:00Z"/>
              </w:rPr>
            </w:pPr>
            <w:ins w:id="21830" w:author="V2" w:date="2025-04-14T14:19:00Z" w16du:dateUtc="2025-04-14T19:19:00Z">
              <w:r w:rsidRPr="007F7E2B">
                <w:t>Total</w:t>
              </w:r>
              <w:r w:rsidRPr="007F7E2B">
                <w:rPr>
                  <w:rFonts w:ascii="Calibri" w:eastAsia="Calibri" w:hAnsi="Calibri" w:cs="Calibri"/>
                </w:rPr>
                <w:t xml:space="preserve"> </w:t>
              </w:r>
            </w:ins>
          </w:p>
        </w:tc>
        <w:tc>
          <w:tcPr>
            <w:tcW w:w="1710" w:type="dxa"/>
            <w:tcBorders>
              <w:top w:val="single" w:sz="4" w:space="0" w:color="000000"/>
              <w:left w:val="single" w:sz="4" w:space="0" w:color="000000"/>
              <w:bottom w:val="single" w:sz="4" w:space="0" w:color="000000"/>
              <w:right w:val="single" w:sz="4" w:space="0" w:color="000000"/>
            </w:tcBorders>
            <w:vAlign w:val="center"/>
          </w:tcPr>
          <w:p w14:paraId="21432F86" w14:textId="77777777" w:rsidR="00D46830" w:rsidRPr="007F7E2B" w:rsidRDefault="00D46830">
            <w:pPr>
              <w:spacing w:line="259" w:lineRule="auto"/>
              <w:ind w:right="59"/>
              <w:jc w:val="center"/>
              <w:rPr>
                <w:ins w:id="21831" w:author="V2" w:date="2025-04-14T14:19:00Z" w16du:dateUtc="2025-04-14T19:19:00Z"/>
              </w:rPr>
            </w:pPr>
            <w:ins w:id="21832" w:author="V2" w:date="2025-04-14T14:19:00Z" w16du:dateUtc="2025-04-14T19:19:00Z">
              <w:r w:rsidRPr="007F7E2B">
                <w:t>100%</w:t>
              </w:r>
              <w:r w:rsidRPr="007F7E2B">
                <w:rPr>
                  <w:rFonts w:ascii="Calibri" w:eastAsia="Calibri" w:hAnsi="Calibri" w:cs="Calibri"/>
                </w:rPr>
                <w:t xml:space="preserve"> </w:t>
              </w:r>
            </w:ins>
          </w:p>
        </w:tc>
        <w:tc>
          <w:tcPr>
            <w:tcW w:w="2081" w:type="dxa"/>
            <w:tcBorders>
              <w:top w:val="single" w:sz="4" w:space="0" w:color="000000"/>
              <w:left w:val="single" w:sz="4" w:space="0" w:color="000000"/>
              <w:bottom w:val="single" w:sz="4" w:space="0" w:color="000000"/>
              <w:right w:val="single" w:sz="4" w:space="0" w:color="000000"/>
            </w:tcBorders>
            <w:vAlign w:val="center"/>
          </w:tcPr>
          <w:p w14:paraId="2982FDA0" w14:textId="77777777" w:rsidR="00D46830" w:rsidRPr="007F7E2B" w:rsidRDefault="00D46830">
            <w:pPr>
              <w:spacing w:line="259" w:lineRule="auto"/>
              <w:ind w:left="1"/>
              <w:rPr>
                <w:ins w:id="21833" w:author="V2" w:date="2025-04-14T14:19:00Z" w16du:dateUtc="2025-04-14T19:19:00Z"/>
              </w:rPr>
            </w:pPr>
            <w:ins w:id="21834" w:author="V2" w:date="2025-04-14T14:19:00Z" w16du:dateUtc="2025-04-14T19:19:00Z">
              <w:r w:rsidRPr="007F7E2B">
                <w:rPr>
                  <w:rFonts w:ascii="Calibri" w:eastAsia="Calibri" w:hAnsi="Calibri" w:cs="Calibri"/>
                </w:rPr>
                <w:t xml:space="preserve"> </w:t>
              </w:r>
            </w:ins>
          </w:p>
        </w:tc>
      </w:tr>
    </w:tbl>
    <w:p w14:paraId="7ABD6CFB" w14:textId="77777777" w:rsidR="00D46830" w:rsidRPr="007F7E2B" w:rsidRDefault="00D46830">
      <w:pPr>
        <w:spacing w:line="259" w:lineRule="auto"/>
        <w:ind w:left="3550"/>
        <w:rPr>
          <w:ins w:id="21835" w:author="V2" w:date="2025-04-14T14:19:00Z" w16du:dateUtc="2025-04-14T19:19:00Z"/>
        </w:rPr>
      </w:pPr>
      <w:ins w:id="21836" w:author="V2" w:date="2025-04-14T14:19:00Z" w16du:dateUtc="2025-04-14T19:19:00Z">
        <w:r w:rsidRPr="007F7E2B">
          <w:t xml:space="preserve"> </w:t>
        </w:r>
      </w:ins>
    </w:p>
    <w:p w14:paraId="500AE0A7" w14:textId="77777777" w:rsidR="00D46830" w:rsidRPr="007F7E2B" w:rsidRDefault="00D46830">
      <w:pPr>
        <w:ind w:left="-5" w:right="9"/>
        <w:rPr>
          <w:ins w:id="21837" w:author="V2" w:date="2025-04-14T14:19:00Z" w16du:dateUtc="2025-04-14T19:19:00Z"/>
        </w:rPr>
      </w:pPr>
      <w:ins w:id="21838" w:author="V2" w:date="2025-04-14T14:19:00Z" w16du:dateUtc="2025-04-14T19:19:00Z">
        <w:r w:rsidRPr="007F7E2B">
          <w:lastRenderedPageBreak/>
          <w:t>Information on markets will typically be best derived using interviews with producers, combined where necessary with interviews with market intermediaries to determine the final destination of the product or service, where the producer is not sure. This information may be supplemented with information from existing studies or existing statistical databases.</w:t>
        </w:r>
        <w:r w:rsidRPr="007F7E2B">
          <w:rPr>
            <w:rFonts w:ascii="Arial" w:eastAsia="Arial" w:hAnsi="Arial" w:cs="Arial"/>
            <w:b/>
          </w:rPr>
          <w:t xml:space="preserve"> </w:t>
        </w:r>
      </w:ins>
    </w:p>
    <w:p w14:paraId="4C595017" w14:textId="77777777" w:rsidR="00D46830" w:rsidRPr="007F7E2B" w:rsidRDefault="00D46830">
      <w:pPr>
        <w:spacing w:line="259" w:lineRule="auto"/>
        <w:ind w:left="720"/>
        <w:rPr>
          <w:ins w:id="21839" w:author="V2" w:date="2025-04-14T14:19:00Z" w16du:dateUtc="2025-04-14T19:19:00Z"/>
        </w:rPr>
      </w:pPr>
      <w:ins w:id="21840" w:author="V2" w:date="2025-04-14T14:19:00Z" w16du:dateUtc="2025-04-14T19:19:00Z">
        <w:r w:rsidRPr="007F7E2B">
          <w:rPr>
            <w:rFonts w:ascii="Arial" w:eastAsia="Arial" w:hAnsi="Arial" w:cs="Arial"/>
            <w:b/>
          </w:rPr>
          <w:t xml:space="preserve"> </w:t>
        </w:r>
      </w:ins>
    </w:p>
    <w:p w14:paraId="19627200" w14:textId="77777777" w:rsidR="00D46830" w:rsidRPr="007F7E2B" w:rsidRDefault="00D46830">
      <w:pPr>
        <w:pStyle w:val="Heading3"/>
        <w:ind w:left="-5"/>
        <w:rPr>
          <w:ins w:id="21841" w:author="V2" w:date="2025-04-14T14:19:00Z" w16du:dateUtc="2025-04-14T19:19:00Z"/>
        </w:rPr>
      </w:pPr>
      <w:bookmarkStart w:id="21842" w:name="_Toc174616262"/>
      <w:bookmarkStart w:id="21843" w:name="_Toc174616678"/>
      <w:bookmarkStart w:id="21844" w:name="_Toc180594403"/>
      <w:bookmarkStart w:id="21845" w:name="_Toc180594810"/>
      <w:ins w:id="21846" w:author="V2" w:date="2025-04-14T14:19:00Z" w16du:dateUtc="2025-04-14T19:19:00Z">
        <w:r w:rsidRPr="007F7E2B">
          <w:t>Step 2: Barrier analysis</w:t>
        </w:r>
        <w:bookmarkEnd w:id="21842"/>
        <w:bookmarkEnd w:id="21843"/>
        <w:bookmarkEnd w:id="21844"/>
        <w:bookmarkEnd w:id="21845"/>
        <w:r w:rsidRPr="007F7E2B">
          <w:t xml:space="preserve"> </w:t>
        </w:r>
      </w:ins>
    </w:p>
    <w:p w14:paraId="70BC3633" w14:textId="77777777" w:rsidR="00D46830" w:rsidRPr="007F7E2B" w:rsidRDefault="00D46830">
      <w:pPr>
        <w:spacing w:line="259" w:lineRule="auto"/>
        <w:rPr>
          <w:ins w:id="21847" w:author="V2" w:date="2025-04-14T14:19:00Z" w16du:dateUtc="2025-04-14T19:19:00Z"/>
        </w:rPr>
      </w:pPr>
      <w:ins w:id="21848" w:author="V2" w:date="2025-04-14T14:19:00Z" w16du:dateUtc="2025-04-14T19:19:00Z">
        <w:r w:rsidRPr="007F7E2B">
          <w:t xml:space="preserve"> </w:t>
        </w:r>
      </w:ins>
    </w:p>
    <w:p w14:paraId="7F783850" w14:textId="77777777" w:rsidR="00D46830" w:rsidRPr="007F7E2B" w:rsidRDefault="00D46830">
      <w:pPr>
        <w:ind w:left="-5" w:right="9"/>
        <w:rPr>
          <w:ins w:id="21849" w:author="V2" w:date="2025-04-14T14:19:00Z" w16du:dateUtc="2025-04-14T19:19:00Z"/>
        </w:rPr>
      </w:pPr>
      <w:ins w:id="21850" w:author="V2" w:date="2025-04-14T14:19:00Z" w16du:dateUtc="2025-04-14T19:19:00Z">
        <w:r w:rsidRPr="007F7E2B">
          <w:t xml:space="preserve">For each of the markets for each individual products or services, determine the barriers surrounding that market. Barriers may consist of distribution costs, tariff or regulatory barriers, or other circumstances which tend to reduce the introduction of the goods or services from markets at the next scale/s up (for instance introduction of a product from the provincial or national market to the local market), or from neighboring markets of the same scale (for instance from the next town, the next province). Grade these barriers on the following scale: </w:t>
        </w:r>
      </w:ins>
    </w:p>
    <w:p w14:paraId="42154395" w14:textId="77777777" w:rsidR="00D46830" w:rsidRPr="007F7E2B" w:rsidRDefault="00D46830">
      <w:pPr>
        <w:spacing w:line="259" w:lineRule="auto"/>
        <w:rPr>
          <w:ins w:id="21851" w:author="V2" w:date="2025-04-14T14:19:00Z" w16du:dateUtc="2025-04-14T19:19:00Z"/>
        </w:rPr>
      </w:pPr>
      <w:ins w:id="21852" w:author="V2" w:date="2025-04-14T14:19:00Z" w16du:dateUtc="2025-04-14T19:19:00Z">
        <w:r w:rsidRPr="007F7E2B">
          <w:t xml:space="preserve"> </w:t>
        </w:r>
      </w:ins>
    </w:p>
    <w:p w14:paraId="44CE81F9" w14:textId="77777777" w:rsidR="00D46830" w:rsidRPr="007F7E2B" w:rsidRDefault="00D46830">
      <w:pPr>
        <w:pStyle w:val="Heading3"/>
        <w:ind w:left="730"/>
        <w:rPr>
          <w:ins w:id="21853" w:author="V2" w:date="2025-04-14T14:19:00Z" w16du:dateUtc="2025-04-14T19:19:00Z"/>
        </w:rPr>
      </w:pPr>
      <w:bookmarkStart w:id="21854" w:name="_Toc174616263"/>
      <w:bookmarkStart w:id="21855" w:name="_Toc174616679"/>
      <w:bookmarkStart w:id="21856" w:name="_Toc180594404"/>
      <w:bookmarkStart w:id="21857" w:name="_Toc180594811"/>
      <w:ins w:id="21858" w:author="V2" w:date="2025-04-14T14:19:00Z" w16du:dateUtc="2025-04-14T19:19:00Z">
        <w:r w:rsidRPr="007F7E2B">
          <w:t>Table 2: Barrier grades</w:t>
        </w:r>
        <w:bookmarkEnd w:id="21854"/>
        <w:bookmarkEnd w:id="21855"/>
        <w:bookmarkEnd w:id="21856"/>
        <w:bookmarkEnd w:id="21857"/>
        <w:r w:rsidRPr="007F7E2B">
          <w:t xml:space="preserve"> </w:t>
        </w:r>
      </w:ins>
    </w:p>
    <w:tbl>
      <w:tblPr>
        <w:tblStyle w:val="TableGrid0"/>
        <w:tblW w:w="8754" w:type="dxa"/>
        <w:tblInd w:w="709" w:type="dxa"/>
        <w:tblCellMar>
          <w:top w:w="131" w:type="dxa"/>
          <w:left w:w="107" w:type="dxa"/>
          <w:right w:w="110" w:type="dxa"/>
        </w:tblCellMar>
        <w:tblLook w:val="04A0" w:firstRow="1" w:lastRow="0" w:firstColumn="1" w:lastColumn="0" w:noHBand="0" w:noVBand="1"/>
      </w:tblPr>
      <w:tblGrid>
        <w:gridCol w:w="1160"/>
        <w:gridCol w:w="7594"/>
      </w:tblGrid>
      <w:tr w:rsidR="00D46830" w:rsidRPr="007F7E2B" w14:paraId="3A930C55" w14:textId="77777777">
        <w:trPr>
          <w:trHeight w:val="478"/>
          <w:ins w:id="21859" w:author="V2" w:date="2025-04-14T14:19:00Z" w16du:dateUtc="2025-04-14T19:19:00Z"/>
        </w:trPr>
        <w:tc>
          <w:tcPr>
            <w:tcW w:w="1160"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415CF4F0" w14:textId="77777777" w:rsidR="00D46830" w:rsidRPr="007F7E2B" w:rsidRDefault="00D46830">
            <w:pPr>
              <w:spacing w:line="259" w:lineRule="auto"/>
              <w:ind w:right="1"/>
              <w:jc w:val="center"/>
              <w:rPr>
                <w:ins w:id="21860" w:author="V2" w:date="2025-04-14T14:19:00Z" w16du:dateUtc="2025-04-14T19:19:00Z"/>
              </w:rPr>
            </w:pPr>
            <w:ins w:id="21861" w:author="V2" w:date="2025-04-14T14:19:00Z" w16du:dateUtc="2025-04-14T19:19:00Z">
              <w:r w:rsidRPr="007F7E2B">
                <w:t>Grade</w:t>
              </w:r>
              <w:r w:rsidRPr="007F7E2B">
                <w:rPr>
                  <w:rFonts w:ascii="Calibri" w:eastAsia="Calibri" w:hAnsi="Calibri" w:cs="Calibri"/>
                </w:rPr>
                <w:t xml:space="preserve"> </w:t>
              </w:r>
            </w:ins>
          </w:p>
        </w:tc>
        <w:tc>
          <w:tcPr>
            <w:tcW w:w="7594"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262D7FF8" w14:textId="77777777" w:rsidR="00D46830" w:rsidRPr="007F7E2B" w:rsidRDefault="00D46830">
            <w:pPr>
              <w:spacing w:line="259" w:lineRule="auto"/>
              <w:jc w:val="center"/>
              <w:rPr>
                <w:ins w:id="21862" w:author="V2" w:date="2025-04-14T14:19:00Z" w16du:dateUtc="2025-04-14T19:19:00Z"/>
              </w:rPr>
            </w:pPr>
            <w:ins w:id="21863" w:author="V2" w:date="2025-04-14T14:19:00Z" w16du:dateUtc="2025-04-14T19:19:00Z">
              <w:r w:rsidRPr="007F7E2B">
                <w:t>Description</w:t>
              </w:r>
              <w:r w:rsidRPr="007F7E2B">
                <w:rPr>
                  <w:rFonts w:ascii="Calibri" w:eastAsia="Calibri" w:hAnsi="Calibri" w:cs="Calibri"/>
                </w:rPr>
                <w:t xml:space="preserve"> </w:t>
              </w:r>
            </w:ins>
          </w:p>
        </w:tc>
      </w:tr>
      <w:tr w:rsidR="00D46830" w:rsidRPr="007F7E2B" w14:paraId="29A17E4A" w14:textId="77777777">
        <w:trPr>
          <w:trHeight w:val="1170"/>
          <w:ins w:id="21864" w:author="V2" w:date="2025-04-14T14:19:00Z" w16du:dateUtc="2025-04-14T19:19:00Z"/>
        </w:trPr>
        <w:tc>
          <w:tcPr>
            <w:tcW w:w="1160" w:type="dxa"/>
            <w:tcBorders>
              <w:top w:val="single" w:sz="4" w:space="0" w:color="000000"/>
              <w:left w:val="single" w:sz="4" w:space="0" w:color="000000"/>
              <w:bottom w:val="single" w:sz="4" w:space="0" w:color="000000"/>
              <w:right w:val="single" w:sz="4" w:space="0" w:color="000000"/>
            </w:tcBorders>
          </w:tcPr>
          <w:p w14:paraId="364CFE68" w14:textId="77777777" w:rsidR="00D46830" w:rsidRPr="007F7E2B" w:rsidRDefault="00D46830">
            <w:pPr>
              <w:spacing w:line="259" w:lineRule="auto"/>
              <w:rPr>
                <w:ins w:id="21865" w:author="V2" w:date="2025-04-14T14:19:00Z" w16du:dateUtc="2025-04-14T19:19:00Z"/>
              </w:rPr>
            </w:pPr>
            <w:ins w:id="21866" w:author="V2" w:date="2025-04-14T14:19:00Z" w16du:dateUtc="2025-04-14T19:19:00Z">
              <w:r w:rsidRPr="007F7E2B">
                <w:t>Low</w:t>
              </w:r>
              <w:r w:rsidRPr="007F7E2B">
                <w:rPr>
                  <w:rFonts w:ascii="Calibri" w:eastAsia="Calibri" w:hAnsi="Calibri" w:cs="Calibri"/>
                </w:rPr>
                <w:t xml:space="preserve"> </w:t>
              </w:r>
            </w:ins>
          </w:p>
        </w:tc>
        <w:tc>
          <w:tcPr>
            <w:tcW w:w="7594" w:type="dxa"/>
            <w:tcBorders>
              <w:top w:val="single" w:sz="4" w:space="0" w:color="000000"/>
              <w:left w:val="single" w:sz="4" w:space="0" w:color="000000"/>
              <w:bottom w:val="single" w:sz="4" w:space="0" w:color="000000"/>
              <w:right w:val="single" w:sz="4" w:space="0" w:color="000000"/>
            </w:tcBorders>
            <w:vAlign w:val="center"/>
          </w:tcPr>
          <w:p w14:paraId="42C8BA57" w14:textId="77777777" w:rsidR="00D46830" w:rsidRPr="007F7E2B" w:rsidRDefault="00D46830">
            <w:pPr>
              <w:spacing w:line="259" w:lineRule="auto"/>
              <w:ind w:left="1"/>
              <w:rPr>
                <w:ins w:id="21867" w:author="V2" w:date="2025-04-14T14:19:00Z" w16du:dateUtc="2025-04-14T19:19:00Z"/>
              </w:rPr>
            </w:pPr>
            <w:ins w:id="21868" w:author="V2" w:date="2025-04-14T14:19:00Z" w16du:dateUtc="2025-04-14T19:19:00Z">
              <w:r w:rsidRPr="007F7E2B">
                <w:t>Products or services are readily substituted from markets at the next scale/s up, or from neighboring markets at the same scale.  For instance, no significant</w:t>
              </w:r>
              <w:r w:rsidRPr="007F7E2B">
                <w:rPr>
                  <w:rFonts w:ascii="Arial" w:eastAsia="Arial" w:hAnsi="Arial" w:cs="Arial"/>
                  <w:i/>
                </w:rPr>
                <w:t xml:space="preserve"> </w:t>
              </w:r>
              <w:r w:rsidRPr="007F7E2B">
                <w:t>barriers exist to bringing the product or service into the local market from the regional or national market (price differences less than 5% more expensive, no other barriers).</w:t>
              </w:r>
              <w:r w:rsidRPr="007F7E2B">
                <w:rPr>
                  <w:rFonts w:ascii="Calibri" w:eastAsia="Calibri" w:hAnsi="Calibri" w:cs="Calibri"/>
                </w:rPr>
                <w:t xml:space="preserve"> </w:t>
              </w:r>
            </w:ins>
          </w:p>
        </w:tc>
      </w:tr>
      <w:tr w:rsidR="00D46830" w:rsidRPr="007F7E2B" w14:paraId="74388EC0" w14:textId="77777777">
        <w:trPr>
          <w:trHeight w:val="1630"/>
          <w:ins w:id="21869" w:author="V2" w:date="2025-04-14T14:19:00Z" w16du:dateUtc="2025-04-14T19:19:00Z"/>
        </w:trPr>
        <w:tc>
          <w:tcPr>
            <w:tcW w:w="1160" w:type="dxa"/>
            <w:tcBorders>
              <w:top w:val="single" w:sz="4" w:space="0" w:color="000000"/>
              <w:left w:val="single" w:sz="4" w:space="0" w:color="000000"/>
              <w:bottom w:val="single" w:sz="4" w:space="0" w:color="000000"/>
              <w:right w:val="single" w:sz="4" w:space="0" w:color="000000"/>
            </w:tcBorders>
          </w:tcPr>
          <w:p w14:paraId="337698D4" w14:textId="77777777" w:rsidR="00D46830" w:rsidRPr="007F7E2B" w:rsidRDefault="00D46830">
            <w:pPr>
              <w:spacing w:line="259" w:lineRule="auto"/>
              <w:rPr>
                <w:ins w:id="21870" w:author="V2" w:date="2025-04-14T14:19:00Z" w16du:dateUtc="2025-04-14T19:19:00Z"/>
              </w:rPr>
            </w:pPr>
            <w:ins w:id="21871" w:author="V2" w:date="2025-04-14T14:19:00Z" w16du:dateUtc="2025-04-14T19:19:00Z">
              <w:r w:rsidRPr="007F7E2B">
                <w:t>Medium</w:t>
              </w:r>
              <w:r w:rsidRPr="007F7E2B">
                <w:rPr>
                  <w:rFonts w:ascii="Calibri" w:eastAsia="Calibri" w:hAnsi="Calibri" w:cs="Calibri"/>
                </w:rPr>
                <w:t xml:space="preserve"> </w:t>
              </w:r>
            </w:ins>
          </w:p>
        </w:tc>
        <w:tc>
          <w:tcPr>
            <w:tcW w:w="7594" w:type="dxa"/>
            <w:tcBorders>
              <w:top w:val="single" w:sz="4" w:space="0" w:color="000000"/>
              <w:left w:val="single" w:sz="4" w:space="0" w:color="000000"/>
              <w:bottom w:val="single" w:sz="4" w:space="0" w:color="000000"/>
              <w:right w:val="single" w:sz="4" w:space="0" w:color="000000"/>
            </w:tcBorders>
            <w:vAlign w:val="center"/>
          </w:tcPr>
          <w:p w14:paraId="67D1BC7A" w14:textId="77777777" w:rsidR="00D46830" w:rsidRPr="007F7E2B" w:rsidRDefault="00D46830">
            <w:pPr>
              <w:spacing w:line="259" w:lineRule="auto"/>
              <w:ind w:left="1"/>
              <w:rPr>
                <w:ins w:id="21872" w:author="V2" w:date="2025-04-14T14:19:00Z" w16du:dateUtc="2025-04-14T19:19:00Z"/>
              </w:rPr>
            </w:pPr>
            <w:ins w:id="21873" w:author="V2" w:date="2025-04-14T14:19:00Z" w16du:dateUtc="2025-04-14T19:19:00Z">
              <w:r w:rsidRPr="007F7E2B">
                <w:t>Barriers do exist, but their effects are limited to price differentials for goods or services from markets at the next scales up or from neighboring markets. Goods brought from neighboring markets or markets at the next scale up are not more than 15% more expensive than those currently available in the market.  For instance, fruit from another province can be brought to the local area with a price premium of about 10%.</w:t>
              </w:r>
              <w:r w:rsidRPr="007F7E2B">
                <w:rPr>
                  <w:rFonts w:ascii="Calibri" w:eastAsia="Calibri" w:hAnsi="Calibri" w:cs="Calibri"/>
                </w:rPr>
                <w:t xml:space="preserve"> </w:t>
              </w:r>
            </w:ins>
          </w:p>
        </w:tc>
      </w:tr>
      <w:tr w:rsidR="00D46830" w:rsidRPr="007F7E2B" w14:paraId="03D1927B" w14:textId="77777777">
        <w:trPr>
          <w:trHeight w:val="941"/>
          <w:ins w:id="21874" w:author="V2" w:date="2025-04-14T14:19:00Z" w16du:dateUtc="2025-04-14T19:19:00Z"/>
        </w:trPr>
        <w:tc>
          <w:tcPr>
            <w:tcW w:w="1160" w:type="dxa"/>
            <w:tcBorders>
              <w:top w:val="single" w:sz="4" w:space="0" w:color="000000"/>
              <w:left w:val="single" w:sz="4" w:space="0" w:color="000000"/>
              <w:bottom w:val="single" w:sz="4" w:space="0" w:color="000000"/>
              <w:right w:val="single" w:sz="4" w:space="0" w:color="000000"/>
            </w:tcBorders>
          </w:tcPr>
          <w:p w14:paraId="38C9544F" w14:textId="77777777" w:rsidR="00D46830" w:rsidRPr="007F7E2B" w:rsidRDefault="00D46830">
            <w:pPr>
              <w:spacing w:line="259" w:lineRule="auto"/>
              <w:rPr>
                <w:ins w:id="21875" w:author="V2" w:date="2025-04-14T14:19:00Z" w16du:dateUtc="2025-04-14T19:19:00Z"/>
              </w:rPr>
            </w:pPr>
            <w:ins w:id="21876" w:author="V2" w:date="2025-04-14T14:19:00Z" w16du:dateUtc="2025-04-14T19:19:00Z">
              <w:r w:rsidRPr="007F7E2B">
                <w:t>High</w:t>
              </w:r>
              <w:r w:rsidRPr="007F7E2B">
                <w:rPr>
                  <w:rFonts w:ascii="Calibri" w:eastAsia="Calibri" w:hAnsi="Calibri" w:cs="Calibri"/>
                </w:rPr>
                <w:t xml:space="preserve"> </w:t>
              </w:r>
            </w:ins>
          </w:p>
        </w:tc>
        <w:tc>
          <w:tcPr>
            <w:tcW w:w="7594" w:type="dxa"/>
            <w:tcBorders>
              <w:top w:val="single" w:sz="4" w:space="0" w:color="000000"/>
              <w:left w:val="single" w:sz="4" w:space="0" w:color="000000"/>
              <w:bottom w:val="single" w:sz="4" w:space="0" w:color="000000"/>
              <w:right w:val="single" w:sz="4" w:space="0" w:color="000000"/>
            </w:tcBorders>
            <w:vAlign w:val="center"/>
          </w:tcPr>
          <w:p w14:paraId="1EB43E95" w14:textId="77777777" w:rsidR="00D46830" w:rsidRPr="007F7E2B" w:rsidRDefault="00D46830">
            <w:pPr>
              <w:spacing w:line="259" w:lineRule="auto"/>
              <w:ind w:left="1"/>
              <w:rPr>
                <w:ins w:id="21877" w:author="V2" w:date="2025-04-14T14:19:00Z" w16du:dateUtc="2025-04-14T19:19:00Z"/>
              </w:rPr>
            </w:pPr>
            <w:ins w:id="21878" w:author="V2" w:date="2025-04-14T14:19:00Z" w16du:dateUtc="2025-04-14T19:19:00Z">
              <w:r w:rsidRPr="007F7E2B">
                <w:t>Significant</w:t>
              </w:r>
              <w:r w:rsidRPr="007F7E2B">
                <w:rPr>
                  <w:rFonts w:ascii="Arial" w:eastAsia="Arial" w:hAnsi="Arial" w:cs="Arial"/>
                  <w:i/>
                </w:rPr>
                <w:t xml:space="preserve"> </w:t>
              </w:r>
              <w:r w:rsidRPr="007F7E2B">
                <w:t>barriers exist.  Products or services cannot be brought from markets at the next scale up or neighboring markets, or are significantly more expensive (greater than 15% more) due to transport costs, tariffs, or for other reasons.</w:t>
              </w:r>
              <w:r w:rsidRPr="007F7E2B">
                <w:rPr>
                  <w:rFonts w:ascii="Calibri" w:eastAsia="Calibri" w:hAnsi="Calibri" w:cs="Calibri"/>
                </w:rPr>
                <w:t xml:space="preserve"> </w:t>
              </w:r>
            </w:ins>
          </w:p>
        </w:tc>
      </w:tr>
    </w:tbl>
    <w:p w14:paraId="19ED1C94" w14:textId="77777777" w:rsidR="00D46830" w:rsidRPr="007F7E2B" w:rsidRDefault="00D46830">
      <w:pPr>
        <w:spacing w:line="259" w:lineRule="auto"/>
        <w:rPr>
          <w:ins w:id="21879" w:author="V2" w:date="2025-04-14T14:19:00Z" w16du:dateUtc="2025-04-14T19:19:00Z"/>
        </w:rPr>
      </w:pPr>
      <w:ins w:id="21880" w:author="V2" w:date="2025-04-14T14:19:00Z" w16du:dateUtc="2025-04-14T19:19:00Z">
        <w:r w:rsidRPr="007F7E2B">
          <w:lastRenderedPageBreak/>
          <w:t xml:space="preserve"> </w:t>
        </w:r>
      </w:ins>
    </w:p>
    <w:p w14:paraId="386E0D78" w14:textId="77777777" w:rsidR="00D46830" w:rsidRPr="007F7E2B" w:rsidRDefault="00D46830">
      <w:pPr>
        <w:ind w:left="-5" w:right="9"/>
        <w:rPr>
          <w:ins w:id="21881" w:author="V2" w:date="2025-04-14T14:19:00Z" w16du:dateUtc="2025-04-14T19:19:00Z"/>
        </w:rPr>
      </w:pPr>
      <w:ins w:id="21882" w:author="V2" w:date="2025-04-14T14:19:00Z" w16du:dateUtc="2025-04-14T19:19:00Z">
        <w:r w:rsidRPr="007F7E2B">
          <w:t xml:space="preserve">Where existing information on market barriers does not exist in statistical databases or previous studies, interviews with market participants, producers, and/or intermediaries may be the best source of this information. Market participants may have in depth knowledge of the nature and degree of barriers to marketing of specific products. </w:t>
        </w:r>
      </w:ins>
    </w:p>
    <w:p w14:paraId="710774CE" w14:textId="77777777" w:rsidR="00D46830" w:rsidRPr="007F7E2B" w:rsidRDefault="00D46830">
      <w:pPr>
        <w:spacing w:line="259" w:lineRule="auto"/>
        <w:rPr>
          <w:ins w:id="21883" w:author="V2" w:date="2025-04-14T14:19:00Z" w16du:dateUtc="2025-04-14T19:19:00Z"/>
        </w:rPr>
      </w:pPr>
      <w:ins w:id="21884" w:author="V2" w:date="2025-04-14T14:19:00Z" w16du:dateUtc="2025-04-14T19:19:00Z">
        <w:r w:rsidRPr="007F7E2B">
          <w:rPr>
            <w:rFonts w:ascii="Arial" w:eastAsia="Arial" w:hAnsi="Arial" w:cs="Arial"/>
            <w:b/>
          </w:rPr>
          <w:t xml:space="preserve"> </w:t>
        </w:r>
      </w:ins>
    </w:p>
    <w:p w14:paraId="4618F63A" w14:textId="77777777" w:rsidR="00D46830" w:rsidRPr="007F7E2B" w:rsidRDefault="00D46830">
      <w:pPr>
        <w:pStyle w:val="Heading3"/>
        <w:ind w:left="-5"/>
        <w:rPr>
          <w:ins w:id="21885" w:author="V2" w:date="2025-04-14T14:19:00Z" w16du:dateUtc="2025-04-14T19:19:00Z"/>
        </w:rPr>
      </w:pPr>
      <w:bookmarkStart w:id="21886" w:name="_Toc174616264"/>
      <w:bookmarkStart w:id="21887" w:name="_Toc174616680"/>
      <w:bookmarkStart w:id="21888" w:name="_Toc180594405"/>
      <w:bookmarkStart w:id="21889" w:name="_Toc180594812"/>
      <w:ins w:id="21890" w:author="V2" w:date="2025-04-14T14:19:00Z" w16du:dateUtc="2025-04-14T19:19:00Z">
        <w:r w:rsidRPr="007F7E2B">
          <w:t>Step 3: Re-assessment of markets</w:t>
        </w:r>
        <w:bookmarkEnd w:id="21886"/>
        <w:bookmarkEnd w:id="21887"/>
        <w:bookmarkEnd w:id="21888"/>
        <w:bookmarkEnd w:id="21889"/>
        <w:r w:rsidRPr="007F7E2B">
          <w:t xml:space="preserve"> </w:t>
        </w:r>
      </w:ins>
    </w:p>
    <w:p w14:paraId="46AADE6B" w14:textId="77777777" w:rsidR="00D46830" w:rsidRPr="007F7E2B" w:rsidRDefault="00D46830">
      <w:pPr>
        <w:spacing w:line="259" w:lineRule="auto"/>
        <w:rPr>
          <w:ins w:id="21891" w:author="V2" w:date="2025-04-14T14:19:00Z" w16du:dateUtc="2025-04-14T19:19:00Z"/>
        </w:rPr>
      </w:pPr>
      <w:ins w:id="21892" w:author="V2" w:date="2025-04-14T14:19:00Z" w16du:dateUtc="2025-04-14T19:19:00Z">
        <w:r w:rsidRPr="007F7E2B">
          <w:rPr>
            <w:rFonts w:ascii="Arial" w:eastAsia="Arial" w:hAnsi="Arial" w:cs="Arial"/>
            <w:b/>
          </w:rPr>
          <w:t xml:space="preserve"> </w:t>
        </w:r>
      </w:ins>
    </w:p>
    <w:p w14:paraId="2423966D" w14:textId="77777777" w:rsidR="00D46830" w:rsidRPr="007F7E2B" w:rsidRDefault="00D46830">
      <w:pPr>
        <w:ind w:left="-5" w:right="9"/>
        <w:rPr>
          <w:ins w:id="21893" w:author="V2" w:date="2025-04-14T14:19:00Z" w16du:dateUtc="2025-04-14T19:19:00Z"/>
        </w:rPr>
      </w:pPr>
      <w:ins w:id="21894" w:author="V2" w:date="2025-04-14T14:19:00Z" w16du:dateUtc="2025-04-14T19:19:00Z">
        <w:r w:rsidRPr="007F7E2B">
          <w:t xml:space="preserve">Recalculate the market percentages, beginning with the local market and working up.  For each product or service:  </w:t>
        </w:r>
      </w:ins>
    </w:p>
    <w:p w14:paraId="044E8820" w14:textId="77777777" w:rsidR="00D46830" w:rsidRPr="007F7E2B" w:rsidRDefault="00D46830">
      <w:pPr>
        <w:spacing w:line="259" w:lineRule="auto"/>
        <w:ind w:left="720"/>
        <w:rPr>
          <w:ins w:id="21895" w:author="V2" w:date="2025-04-14T14:19:00Z" w16du:dateUtc="2025-04-14T19:19:00Z"/>
        </w:rPr>
      </w:pPr>
      <w:ins w:id="21896" w:author="V2" w:date="2025-04-14T14:19:00Z" w16du:dateUtc="2025-04-14T19:19:00Z">
        <w:r w:rsidRPr="007F7E2B">
          <w:t xml:space="preserve"> </w:t>
        </w:r>
      </w:ins>
    </w:p>
    <w:p w14:paraId="53C8F3C3" w14:textId="77777777" w:rsidR="00D46830" w:rsidRPr="007F7E2B" w:rsidRDefault="00D46830" w:rsidP="00964B29">
      <w:pPr>
        <w:numPr>
          <w:ilvl w:val="0"/>
          <w:numId w:val="111"/>
        </w:numPr>
        <w:spacing w:before="0" w:after="3" w:line="252" w:lineRule="auto"/>
        <w:ind w:right="9" w:hanging="360"/>
        <w:rPr>
          <w:ins w:id="21897" w:author="V2" w:date="2025-04-14T14:19:00Z" w16du:dateUtc="2025-04-14T19:19:00Z"/>
        </w:rPr>
      </w:pPr>
      <w:ins w:id="21898" w:author="V2" w:date="2025-04-14T14:19:00Z" w16du:dateUtc="2025-04-14T19:19:00Z">
        <w:r w:rsidRPr="007F7E2B">
          <w:t xml:space="preserve">If the barriers between that market and the next market are low, add that market percentage to the next market up. For example, if the product sells 20% to the local market and 80% to the regional market, but the barriers between the local and regional markets are low, the market for the product should be recalculated as 100% regional. </w:t>
        </w:r>
      </w:ins>
    </w:p>
    <w:p w14:paraId="5F3C6C42" w14:textId="77777777" w:rsidR="00D46830" w:rsidRPr="007F7E2B" w:rsidRDefault="00D46830" w:rsidP="00964B29">
      <w:pPr>
        <w:numPr>
          <w:ilvl w:val="0"/>
          <w:numId w:val="111"/>
        </w:numPr>
        <w:spacing w:before="0" w:after="3" w:line="252" w:lineRule="auto"/>
        <w:ind w:right="9" w:hanging="360"/>
        <w:rPr>
          <w:ins w:id="21899" w:author="V2" w:date="2025-04-14T14:19:00Z" w16du:dateUtc="2025-04-14T19:19:00Z"/>
        </w:rPr>
      </w:pPr>
      <w:ins w:id="21900" w:author="V2" w:date="2025-04-14T14:19:00Z" w16du:dateUtc="2025-04-14T19:19:00Z">
        <w:r w:rsidRPr="007F7E2B">
          <w:t xml:space="preserve">If the barriers between that market and the next market are medium, move 50% of the market percentage to the next market up. For example, if the product sells 20% to the local market and 80% to the regional market, but the barriers between the local and regional markets are medium, the markets for the product should be recalculated as 10% local and 90% regional. </w:t>
        </w:r>
      </w:ins>
    </w:p>
    <w:p w14:paraId="2C1219D0" w14:textId="77777777" w:rsidR="00D46830" w:rsidRPr="007F7E2B" w:rsidRDefault="00D46830" w:rsidP="00964B29">
      <w:pPr>
        <w:numPr>
          <w:ilvl w:val="0"/>
          <w:numId w:val="111"/>
        </w:numPr>
        <w:spacing w:before="0" w:after="3" w:line="252" w:lineRule="auto"/>
        <w:ind w:right="9" w:hanging="360"/>
        <w:rPr>
          <w:ins w:id="21901" w:author="V2" w:date="2025-04-14T14:19:00Z" w16du:dateUtc="2025-04-14T19:19:00Z"/>
        </w:rPr>
      </w:pPr>
      <w:ins w:id="21902" w:author="V2" w:date="2025-04-14T14:19:00Z" w16du:dateUtc="2025-04-14T19:19:00Z">
        <w:r w:rsidRPr="007F7E2B">
          <w:t xml:space="preserve">If the barriers between that market and the next market up are high, no recalculation need be undertaken. </w:t>
        </w:r>
      </w:ins>
    </w:p>
    <w:p w14:paraId="4D750160" w14:textId="77777777" w:rsidR="00D46830" w:rsidRPr="007F7E2B" w:rsidRDefault="00D46830">
      <w:pPr>
        <w:spacing w:line="259" w:lineRule="auto"/>
        <w:ind w:left="720"/>
        <w:rPr>
          <w:ins w:id="21903" w:author="V2" w:date="2025-04-14T14:19:00Z" w16du:dateUtc="2025-04-14T19:19:00Z"/>
        </w:rPr>
      </w:pPr>
      <w:ins w:id="21904" w:author="V2" w:date="2025-04-14T14:19:00Z" w16du:dateUtc="2025-04-14T19:19:00Z">
        <w:r w:rsidRPr="007F7E2B">
          <w:rPr>
            <w:rFonts w:ascii="Arial" w:eastAsia="Arial" w:hAnsi="Arial" w:cs="Arial"/>
            <w:b/>
          </w:rPr>
          <w:t xml:space="preserve"> </w:t>
        </w:r>
      </w:ins>
    </w:p>
    <w:p w14:paraId="1CC29E4A" w14:textId="77777777" w:rsidR="00D46830" w:rsidRPr="007F7E2B" w:rsidRDefault="00D46830">
      <w:pPr>
        <w:pStyle w:val="Heading3"/>
        <w:ind w:left="-5"/>
        <w:rPr>
          <w:ins w:id="21905" w:author="V2" w:date="2025-04-14T14:19:00Z" w16du:dateUtc="2025-04-14T19:19:00Z"/>
        </w:rPr>
      </w:pPr>
      <w:bookmarkStart w:id="21906" w:name="_Toc174616265"/>
      <w:bookmarkStart w:id="21907" w:name="_Toc174616681"/>
      <w:bookmarkStart w:id="21908" w:name="_Toc180594406"/>
      <w:bookmarkStart w:id="21909" w:name="_Toc180594813"/>
      <w:ins w:id="21910" w:author="V2" w:date="2025-04-14T14:19:00Z" w16du:dateUtc="2025-04-14T19:19:00Z">
        <w:r w:rsidRPr="007F7E2B">
          <w:t>Step 4: Percentage of the market supplied</w:t>
        </w:r>
        <w:bookmarkEnd w:id="21906"/>
        <w:bookmarkEnd w:id="21907"/>
        <w:bookmarkEnd w:id="21908"/>
        <w:bookmarkEnd w:id="21909"/>
        <w:r w:rsidRPr="007F7E2B">
          <w:t xml:space="preserve"> </w:t>
        </w:r>
      </w:ins>
    </w:p>
    <w:p w14:paraId="713F2B43" w14:textId="77777777" w:rsidR="00D46830" w:rsidRPr="007F7E2B" w:rsidRDefault="00D46830">
      <w:pPr>
        <w:spacing w:line="259" w:lineRule="auto"/>
        <w:rPr>
          <w:ins w:id="21911" w:author="V2" w:date="2025-04-14T14:19:00Z" w16du:dateUtc="2025-04-14T19:19:00Z"/>
        </w:rPr>
      </w:pPr>
      <w:ins w:id="21912" w:author="V2" w:date="2025-04-14T14:19:00Z" w16du:dateUtc="2025-04-14T19:19:00Z">
        <w:r w:rsidRPr="007F7E2B">
          <w:rPr>
            <w:rFonts w:ascii="Arial" w:eastAsia="Arial" w:hAnsi="Arial" w:cs="Arial"/>
            <w:b/>
          </w:rPr>
          <w:t xml:space="preserve"> </w:t>
        </w:r>
      </w:ins>
    </w:p>
    <w:p w14:paraId="1F6B93E4" w14:textId="77777777" w:rsidR="00D46830" w:rsidRPr="007F7E2B" w:rsidRDefault="00D46830">
      <w:pPr>
        <w:ind w:left="-5" w:right="9"/>
        <w:rPr>
          <w:ins w:id="21913" w:author="V2" w:date="2025-04-14T14:19:00Z" w16du:dateUtc="2025-04-14T19:19:00Z"/>
        </w:rPr>
      </w:pPr>
      <w:ins w:id="21914" w:author="V2" w:date="2025-04-14T14:19:00Z" w16du:dateUtc="2025-04-14T19:19:00Z">
        <w:r w:rsidRPr="007F7E2B">
          <w:t>Multiply the revised market percentages by the total amount of that product or service provided from the project area</w:t>
        </w:r>
        <w:r w:rsidRPr="007F7E2B">
          <w:rPr>
            <w:rFonts w:ascii="Arial" w:eastAsia="Arial" w:hAnsi="Arial" w:cs="Arial"/>
            <w:i/>
          </w:rPr>
          <w:t xml:space="preserve"> </w:t>
        </w:r>
        <w:r w:rsidRPr="007F7E2B">
          <w:t xml:space="preserve">prior to the project start date.  For each market which the project supplies, calculate the percentage of the total market which the project supplies. </w:t>
        </w:r>
      </w:ins>
    </w:p>
    <w:p w14:paraId="7D1550B1" w14:textId="77777777" w:rsidR="00D46830" w:rsidRPr="007F7E2B" w:rsidRDefault="00D46830">
      <w:pPr>
        <w:spacing w:after="81" w:line="259" w:lineRule="auto"/>
        <w:rPr>
          <w:ins w:id="21915" w:author="V2" w:date="2025-04-14T14:19:00Z" w16du:dateUtc="2025-04-14T19:19:00Z"/>
        </w:rPr>
      </w:pPr>
      <w:ins w:id="21916" w:author="V2" w:date="2025-04-14T14:19:00Z" w16du:dateUtc="2025-04-14T19:19:00Z">
        <w:r w:rsidRPr="007F7E2B">
          <w:t xml:space="preserve"> </w:t>
        </w:r>
      </w:ins>
    </w:p>
    <w:p w14:paraId="35C57F5A" w14:textId="77777777" w:rsidR="00D46830" w:rsidRPr="007F7E2B" w:rsidRDefault="00D46830">
      <w:pPr>
        <w:pBdr>
          <w:top w:val="single" w:sz="6" w:space="0" w:color="000000"/>
          <w:left w:val="single" w:sz="6" w:space="0" w:color="000000"/>
          <w:bottom w:val="single" w:sz="6" w:space="0" w:color="000000"/>
          <w:right w:val="single" w:sz="6" w:space="0" w:color="000000"/>
        </w:pBdr>
        <w:spacing w:after="30" w:line="241" w:lineRule="auto"/>
        <w:ind w:left="446" w:right="157"/>
        <w:rPr>
          <w:ins w:id="21917" w:author="V2" w:date="2025-04-14T14:19:00Z" w16du:dateUtc="2025-04-14T19:19:00Z"/>
        </w:rPr>
      </w:pPr>
      <w:ins w:id="21918" w:author="V2" w:date="2025-04-14T14:19:00Z" w16du:dateUtc="2025-04-14T19:19:00Z">
        <w:r w:rsidRPr="007F7E2B">
          <w:t xml:space="preserve">Example:  The project area produces 10,000 kilograms of oranges per year.  These oranges are sold 10% to the local market, and 90% to the regional market.  The barriers between the local, and regional and national markets are low, but there are high barriers between the national and international markets.  </w:t>
        </w:r>
        <w:r w:rsidRPr="007F7E2B">
          <w:lastRenderedPageBreak/>
          <w:t xml:space="preserve">The revised market percentage for the oranges is thus 100% to the national market.  The total national market for oranges is 500,000 kilograms.  Thus the project area supplies 2% of the national market. </w:t>
        </w:r>
      </w:ins>
    </w:p>
    <w:p w14:paraId="74B36CA5" w14:textId="77777777" w:rsidR="00D46830" w:rsidRPr="007F7E2B" w:rsidRDefault="00D46830">
      <w:pPr>
        <w:pBdr>
          <w:top w:val="single" w:sz="6" w:space="0" w:color="000000"/>
          <w:left w:val="single" w:sz="6" w:space="0" w:color="000000"/>
          <w:bottom w:val="single" w:sz="6" w:space="0" w:color="000000"/>
          <w:right w:val="single" w:sz="6" w:space="0" w:color="000000"/>
        </w:pBdr>
        <w:spacing w:line="259" w:lineRule="auto"/>
        <w:ind w:left="436" w:right="157"/>
        <w:jc w:val="right"/>
        <w:rPr>
          <w:ins w:id="21919" w:author="V2" w:date="2025-04-14T14:19:00Z" w16du:dateUtc="2025-04-14T19:19:00Z"/>
        </w:rPr>
      </w:pPr>
      <w:ins w:id="21920" w:author="V2" w:date="2025-04-14T14:19:00Z" w16du:dateUtc="2025-04-14T19:19:00Z">
        <w:r w:rsidRPr="007F7E2B">
          <w:t xml:space="preserve"> </w:t>
        </w:r>
      </w:ins>
    </w:p>
    <w:p w14:paraId="225BE4B0" w14:textId="77777777" w:rsidR="00D46830" w:rsidRPr="007F7E2B" w:rsidRDefault="00D46830">
      <w:pPr>
        <w:spacing w:line="259" w:lineRule="auto"/>
        <w:rPr>
          <w:ins w:id="21921" w:author="V2" w:date="2025-04-14T14:19:00Z" w16du:dateUtc="2025-04-14T19:19:00Z"/>
        </w:rPr>
      </w:pPr>
      <w:ins w:id="21922" w:author="V2" w:date="2025-04-14T14:19:00Z" w16du:dateUtc="2025-04-14T19:19:00Z">
        <w:r w:rsidRPr="007F7E2B">
          <w:t xml:space="preserve"> </w:t>
        </w:r>
      </w:ins>
    </w:p>
    <w:p w14:paraId="3A60F966" w14:textId="77777777" w:rsidR="00D46830" w:rsidRPr="007F7E2B" w:rsidRDefault="00D46830">
      <w:pPr>
        <w:ind w:left="-5" w:right="9"/>
        <w:rPr>
          <w:ins w:id="21923" w:author="V2" w:date="2025-04-14T14:19:00Z" w16du:dateUtc="2025-04-14T19:19:00Z"/>
        </w:rPr>
      </w:pPr>
      <w:ins w:id="21924" w:author="V2" w:date="2025-04-14T14:19:00Z" w16du:dateUtc="2025-04-14T19:19:00Z">
        <w:r w:rsidRPr="007F7E2B">
          <w:t xml:space="preserve">Data on total markets for a given product are typically best found in government or institutional databases.  Some information may also be found in existing studies, and market participants, particularly larger scale intermediaries, may also have significant knowledge on this.  At times local or regional scale data may have to be inferred from national data, using appropriate methods, such as weighting by population. </w:t>
        </w:r>
      </w:ins>
    </w:p>
    <w:p w14:paraId="354C8024" w14:textId="77777777" w:rsidR="00D46830" w:rsidRPr="007F7E2B" w:rsidRDefault="00D46830">
      <w:pPr>
        <w:spacing w:line="259" w:lineRule="auto"/>
        <w:ind w:left="2090"/>
        <w:rPr>
          <w:ins w:id="21925" w:author="V2" w:date="2025-04-14T14:19:00Z" w16du:dateUtc="2025-04-14T19:19:00Z"/>
        </w:rPr>
      </w:pPr>
      <w:ins w:id="21926" w:author="V2" w:date="2025-04-14T14:19:00Z" w16du:dateUtc="2025-04-14T19:19:00Z">
        <w:r w:rsidRPr="007F7E2B">
          <w:t xml:space="preserve"> </w:t>
        </w:r>
      </w:ins>
    </w:p>
    <w:p w14:paraId="52DCC6DC" w14:textId="77777777" w:rsidR="00D46830" w:rsidRPr="007F7E2B" w:rsidRDefault="00D46830">
      <w:pPr>
        <w:pStyle w:val="Heading3"/>
        <w:ind w:left="-5"/>
        <w:rPr>
          <w:ins w:id="21927" w:author="V2" w:date="2025-04-14T14:19:00Z" w16du:dateUtc="2025-04-14T19:19:00Z"/>
        </w:rPr>
      </w:pPr>
      <w:bookmarkStart w:id="21928" w:name="_Toc174616266"/>
      <w:bookmarkStart w:id="21929" w:name="_Toc174616682"/>
      <w:bookmarkStart w:id="21930" w:name="_Toc180594407"/>
      <w:bookmarkStart w:id="21931" w:name="_Toc180594814"/>
      <w:ins w:id="21932" w:author="V2" w:date="2025-04-14T14:19:00Z" w16du:dateUtc="2025-04-14T19:19:00Z">
        <w:r w:rsidRPr="007F7E2B">
          <w:t>Step 5: Market significance</w:t>
        </w:r>
        <w:bookmarkEnd w:id="21928"/>
        <w:bookmarkEnd w:id="21929"/>
        <w:bookmarkEnd w:id="21930"/>
        <w:bookmarkEnd w:id="21931"/>
        <w:r w:rsidRPr="007F7E2B">
          <w:t xml:space="preserve"> </w:t>
        </w:r>
      </w:ins>
    </w:p>
    <w:p w14:paraId="7AC5C155" w14:textId="77777777" w:rsidR="00D46830" w:rsidRPr="007F7E2B" w:rsidRDefault="00D46830">
      <w:pPr>
        <w:spacing w:line="259" w:lineRule="auto"/>
        <w:rPr>
          <w:ins w:id="21933" w:author="V2" w:date="2025-04-14T14:19:00Z" w16du:dateUtc="2025-04-14T19:19:00Z"/>
        </w:rPr>
      </w:pPr>
      <w:ins w:id="21934" w:author="V2" w:date="2025-04-14T14:19:00Z" w16du:dateUtc="2025-04-14T19:19:00Z">
        <w:r w:rsidRPr="007F7E2B">
          <w:rPr>
            <w:rFonts w:ascii="Arial" w:eastAsia="Arial" w:hAnsi="Arial" w:cs="Arial"/>
            <w:b/>
          </w:rPr>
          <w:t xml:space="preserve"> </w:t>
        </w:r>
      </w:ins>
    </w:p>
    <w:p w14:paraId="0F96CACD" w14:textId="77777777" w:rsidR="00D46830" w:rsidRPr="007F7E2B" w:rsidRDefault="00D46830">
      <w:pPr>
        <w:ind w:left="-5" w:right="9"/>
        <w:rPr>
          <w:ins w:id="21935" w:author="V2" w:date="2025-04-14T14:19:00Z" w16du:dateUtc="2025-04-14T19:19:00Z"/>
        </w:rPr>
      </w:pPr>
      <w:ins w:id="21936" w:author="V2" w:date="2025-04-14T14:19:00Z" w16du:dateUtc="2025-04-14T19:19:00Z">
        <w:r w:rsidRPr="007F7E2B">
          <w:t xml:space="preserve">If for a given product the project supplies less than 3% of the total market in each market that it supplies, go to Step 10.  If the project supplies more than 3% of any given market, proceed to Step 6. </w:t>
        </w:r>
      </w:ins>
    </w:p>
    <w:p w14:paraId="26EEC3C3" w14:textId="77777777" w:rsidR="00D46830" w:rsidRPr="007F7E2B" w:rsidRDefault="00D46830">
      <w:pPr>
        <w:spacing w:line="259" w:lineRule="auto"/>
        <w:rPr>
          <w:ins w:id="21937" w:author="V2" w:date="2025-04-14T14:19:00Z" w16du:dateUtc="2025-04-14T19:19:00Z"/>
        </w:rPr>
      </w:pPr>
      <w:ins w:id="21938" w:author="V2" w:date="2025-04-14T14:19:00Z" w16du:dateUtc="2025-04-14T19:19:00Z">
        <w:r w:rsidRPr="007F7E2B">
          <w:t xml:space="preserve"> </w:t>
        </w:r>
      </w:ins>
    </w:p>
    <w:p w14:paraId="30D8C68A" w14:textId="77777777" w:rsidR="00D46830" w:rsidRPr="007F7E2B" w:rsidRDefault="00D46830">
      <w:pPr>
        <w:pStyle w:val="Heading3"/>
        <w:ind w:left="-5"/>
        <w:rPr>
          <w:ins w:id="21939" w:author="V2" w:date="2025-04-14T14:19:00Z" w16du:dateUtc="2025-04-14T19:19:00Z"/>
        </w:rPr>
      </w:pPr>
      <w:bookmarkStart w:id="21940" w:name="_Toc174616267"/>
      <w:bookmarkStart w:id="21941" w:name="_Toc174616683"/>
      <w:bookmarkStart w:id="21942" w:name="_Toc180594408"/>
      <w:bookmarkStart w:id="21943" w:name="_Toc180594815"/>
      <w:ins w:id="21944" w:author="V2" w:date="2025-04-14T14:19:00Z" w16du:dateUtc="2025-04-14T19:19:00Z">
        <w:r w:rsidRPr="007F7E2B">
          <w:t>Step 6: Replacement paths</w:t>
        </w:r>
        <w:bookmarkEnd w:id="21940"/>
        <w:bookmarkEnd w:id="21941"/>
        <w:bookmarkEnd w:id="21942"/>
        <w:bookmarkEnd w:id="21943"/>
        <w:r w:rsidRPr="007F7E2B">
          <w:t xml:space="preserve"> </w:t>
        </w:r>
      </w:ins>
    </w:p>
    <w:p w14:paraId="0745668A" w14:textId="77777777" w:rsidR="00D46830" w:rsidRPr="007F7E2B" w:rsidRDefault="00D46830">
      <w:pPr>
        <w:spacing w:line="259" w:lineRule="auto"/>
        <w:rPr>
          <w:ins w:id="21945" w:author="V2" w:date="2025-04-14T14:19:00Z" w16du:dateUtc="2025-04-14T19:19:00Z"/>
        </w:rPr>
      </w:pPr>
      <w:ins w:id="21946" w:author="V2" w:date="2025-04-14T14:19:00Z" w16du:dateUtc="2025-04-14T19:19:00Z">
        <w:r w:rsidRPr="007F7E2B">
          <w:t xml:space="preserve"> </w:t>
        </w:r>
      </w:ins>
    </w:p>
    <w:p w14:paraId="0C7B7DC6" w14:textId="77777777" w:rsidR="00D46830" w:rsidRPr="007F7E2B" w:rsidRDefault="00D46830">
      <w:pPr>
        <w:ind w:left="-5" w:right="9"/>
        <w:rPr>
          <w:ins w:id="21947" w:author="V2" w:date="2025-04-14T14:19:00Z" w16du:dateUtc="2025-04-14T19:19:00Z"/>
        </w:rPr>
      </w:pPr>
      <w:ins w:id="21948" w:author="V2" w:date="2025-04-14T14:19:00Z" w16du:dateUtc="2025-04-14T19:19:00Z">
        <w:r w:rsidRPr="007F7E2B">
          <w:t>For each product market, for which the project area</w:t>
        </w:r>
        <w:r w:rsidRPr="007F7E2B">
          <w:rPr>
            <w:rFonts w:ascii="Arial" w:eastAsia="Arial" w:hAnsi="Arial" w:cs="Arial"/>
            <w:i/>
          </w:rPr>
          <w:t xml:space="preserve"> </w:t>
        </w:r>
        <w:r w:rsidRPr="007F7E2B">
          <w:t xml:space="preserve">supplies more than 3% of the total market volume of that product, determine the least cost replacement path.  Paths to be examined include: </w:t>
        </w:r>
      </w:ins>
    </w:p>
    <w:p w14:paraId="7894CCE6" w14:textId="77777777" w:rsidR="00D46830" w:rsidRPr="007F7E2B" w:rsidRDefault="00D46830">
      <w:pPr>
        <w:spacing w:line="259" w:lineRule="auto"/>
        <w:rPr>
          <w:ins w:id="21949" w:author="V2" w:date="2025-04-14T14:19:00Z" w16du:dateUtc="2025-04-14T19:19:00Z"/>
        </w:rPr>
      </w:pPr>
      <w:ins w:id="21950" w:author="V2" w:date="2025-04-14T14:19:00Z" w16du:dateUtc="2025-04-14T19:19:00Z">
        <w:r w:rsidRPr="007F7E2B">
          <w:t xml:space="preserve"> </w:t>
        </w:r>
      </w:ins>
    </w:p>
    <w:p w14:paraId="7F8587B1" w14:textId="77777777" w:rsidR="00D46830" w:rsidRPr="007F7E2B" w:rsidRDefault="00D46830" w:rsidP="00964B29">
      <w:pPr>
        <w:numPr>
          <w:ilvl w:val="0"/>
          <w:numId w:val="112"/>
        </w:numPr>
        <w:spacing w:before="0" w:after="3" w:line="252" w:lineRule="auto"/>
        <w:ind w:right="9" w:hanging="360"/>
        <w:rPr>
          <w:ins w:id="21951" w:author="V2" w:date="2025-04-14T14:19:00Z" w16du:dateUtc="2025-04-14T19:19:00Z"/>
        </w:rPr>
      </w:pPr>
      <w:ins w:id="21952" w:author="V2" w:date="2025-04-14T14:19:00Z" w16du:dateUtc="2025-04-14T19:19:00Z">
        <w:r w:rsidRPr="007F7E2B">
          <w:t xml:space="preserve">Replacement by production from higher scale markets, with additional costs resulting from the barriers between markets. </w:t>
        </w:r>
      </w:ins>
    </w:p>
    <w:p w14:paraId="40B3801F" w14:textId="77777777" w:rsidR="00D46830" w:rsidRPr="007F7E2B" w:rsidRDefault="00D46830" w:rsidP="00964B29">
      <w:pPr>
        <w:numPr>
          <w:ilvl w:val="0"/>
          <w:numId w:val="112"/>
        </w:numPr>
        <w:spacing w:before="0" w:after="3" w:line="252" w:lineRule="auto"/>
        <w:ind w:right="9" w:hanging="360"/>
        <w:rPr>
          <w:ins w:id="21953" w:author="V2" w:date="2025-04-14T14:19:00Z" w16du:dateUtc="2025-04-14T19:19:00Z"/>
        </w:rPr>
      </w:pPr>
      <w:ins w:id="21954" w:author="V2" w:date="2025-04-14T14:19:00Z" w16du:dateUtc="2025-04-14T19:19:00Z">
        <w:r w:rsidRPr="007F7E2B">
          <w:t xml:space="preserve">Replacement by existing alternate items within the market area. </w:t>
        </w:r>
      </w:ins>
    </w:p>
    <w:p w14:paraId="4146F19D" w14:textId="77777777" w:rsidR="00D46830" w:rsidRPr="007F7E2B" w:rsidRDefault="00D46830" w:rsidP="00964B29">
      <w:pPr>
        <w:numPr>
          <w:ilvl w:val="0"/>
          <w:numId w:val="112"/>
        </w:numPr>
        <w:spacing w:before="0" w:after="3" w:line="252" w:lineRule="auto"/>
        <w:ind w:right="9" w:hanging="360"/>
        <w:rPr>
          <w:ins w:id="21955" w:author="V2" w:date="2025-04-14T14:19:00Z" w16du:dateUtc="2025-04-14T19:19:00Z"/>
        </w:rPr>
      </w:pPr>
      <w:ins w:id="21956" w:author="V2" w:date="2025-04-14T14:19:00Z" w16du:dateUtc="2025-04-14T19:19:00Z">
        <w:r w:rsidRPr="007F7E2B">
          <w:t xml:space="preserve">Increased production within the market area. </w:t>
        </w:r>
      </w:ins>
    </w:p>
    <w:p w14:paraId="59AFF165" w14:textId="77777777" w:rsidR="00D46830" w:rsidRPr="007F7E2B" w:rsidRDefault="00D46830">
      <w:pPr>
        <w:spacing w:line="259" w:lineRule="auto"/>
        <w:ind w:left="2090"/>
        <w:rPr>
          <w:ins w:id="21957" w:author="V2" w:date="2025-04-14T14:19:00Z" w16du:dateUtc="2025-04-14T19:19:00Z"/>
        </w:rPr>
      </w:pPr>
      <w:ins w:id="21958" w:author="V2" w:date="2025-04-14T14:19:00Z" w16du:dateUtc="2025-04-14T19:19:00Z">
        <w:r w:rsidRPr="007F7E2B">
          <w:t xml:space="preserve"> </w:t>
        </w:r>
      </w:ins>
    </w:p>
    <w:p w14:paraId="4DCC95F8" w14:textId="77777777" w:rsidR="00D46830" w:rsidRPr="007F7E2B" w:rsidRDefault="00D46830">
      <w:pPr>
        <w:ind w:left="-5" w:right="9"/>
        <w:rPr>
          <w:ins w:id="21959" w:author="V2" w:date="2025-04-14T14:19:00Z" w16du:dateUtc="2025-04-14T19:19:00Z"/>
        </w:rPr>
      </w:pPr>
      <w:ins w:id="21960" w:author="V2" w:date="2025-04-14T14:19:00Z" w16du:dateUtc="2025-04-14T19:19:00Z">
        <w:r w:rsidRPr="007F7E2B">
          <w:t xml:space="preserve">Assess the cost increase resulting from each of these replacement paths. </w:t>
        </w:r>
      </w:ins>
    </w:p>
    <w:p w14:paraId="3CA2229C" w14:textId="77777777" w:rsidR="00D46830" w:rsidRPr="007F7E2B" w:rsidRDefault="00D46830">
      <w:pPr>
        <w:spacing w:line="259" w:lineRule="auto"/>
        <w:rPr>
          <w:ins w:id="21961" w:author="V2" w:date="2025-04-14T14:19:00Z" w16du:dateUtc="2025-04-14T19:19:00Z"/>
        </w:rPr>
      </w:pPr>
      <w:ins w:id="21962" w:author="V2" w:date="2025-04-14T14:19:00Z" w16du:dateUtc="2025-04-14T19:19:00Z">
        <w:r w:rsidRPr="007F7E2B">
          <w:t xml:space="preserve"> </w:t>
        </w:r>
      </w:ins>
    </w:p>
    <w:p w14:paraId="33169A82" w14:textId="77777777" w:rsidR="00D46830" w:rsidRPr="007F7E2B" w:rsidRDefault="00D46830">
      <w:pPr>
        <w:ind w:left="-5" w:right="9"/>
        <w:rPr>
          <w:ins w:id="21963" w:author="V2" w:date="2025-04-14T14:19:00Z" w16du:dateUtc="2025-04-14T19:19:00Z"/>
        </w:rPr>
      </w:pPr>
      <w:ins w:id="21964" w:author="V2" w:date="2025-04-14T14:19:00Z" w16du:dateUtc="2025-04-14T19:19:00Z">
        <w:r w:rsidRPr="007F7E2B">
          <w:t xml:space="preserve">Typically market participants, particularly medium and large scale intermediaries, will have an excellent idea of the most likely replacement paths.  Local producers are likely to have a good idea of the cost barriers to increased production within the local market area. </w:t>
        </w:r>
      </w:ins>
    </w:p>
    <w:p w14:paraId="05322CEB" w14:textId="77777777" w:rsidR="00D46830" w:rsidRPr="007F7E2B" w:rsidRDefault="00D46830">
      <w:pPr>
        <w:spacing w:line="259" w:lineRule="auto"/>
        <w:rPr>
          <w:ins w:id="21965" w:author="V2" w:date="2025-04-14T14:19:00Z" w16du:dateUtc="2025-04-14T19:19:00Z"/>
        </w:rPr>
      </w:pPr>
      <w:ins w:id="21966" w:author="V2" w:date="2025-04-14T14:19:00Z" w16du:dateUtc="2025-04-14T19:19:00Z">
        <w:r w:rsidRPr="007F7E2B">
          <w:lastRenderedPageBreak/>
          <w:t xml:space="preserve"> </w:t>
        </w:r>
        <w:r w:rsidRPr="007F7E2B">
          <w:tab/>
          <w:t xml:space="preserve"> </w:t>
        </w:r>
      </w:ins>
    </w:p>
    <w:p w14:paraId="70F1F5FB" w14:textId="77777777" w:rsidR="00D46830" w:rsidRPr="007F7E2B" w:rsidRDefault="00D46830">
      <w:pPr>
        <w:ind w:left="-5" w:right="9"/>
        <w:rPr>
          <w:ins w:id="21967" w:author="V2" w:date="2025-04-14T14:19:00Z" w16du:dateUtc="2025-04-14T19:19:00Z"/>
        </w:rPr>
      </w:pPr>
      <w:ins w:id="21968" w:author="V2" w:date="2025-04-14T14:19:00Z" w16du:dateUtc="2025-04-14T19:19:00Z">
        <w:r w:rsidRPr="007F7E2B">
          <w:t xml:space="preserve">Select the replacement path which gives the lowest cost increase. </w:t>
        </w:r>
      </w:ins>
    </w:p>
    <w:p w14:paraId="0D768A62" w14:textId="77777777" w:rsidR="00D46830" w:rsidRPr="007F7E2B" w:rsidRDefault="00D46830">
      <w:pPr>
        <w:spacing w:line="259" w:lineRule="auto"/>
        <w:ind w:left="720"/>
        <w:rPr>
          <w:ins w:id="21969" w:author="V2" w:date="2025-04-14T14:19:00Z" w16du:dateUtc="2025-04-14T19:19:00Z"/>
        </w:rPr>
      </w:pPr>
      <w:ins w:id="21970" w:author="V2" w:date="2025-04-14T14:19:00Z" w16du:dateUtc="2025-04-14T19:19:00Z">
        <w:r w:rsidRPr="007F7E2B">
          <w:t xml:space="preserve"> </w:t>
        </w:r>
      </w:ins>
    </w:p>
    <w:p w14:paraId="17A7902B" w14:textId="77777777" w:rsidR="00D46830" w:rsidRPr="007F7E2B" w:rsidRDefault="00D46830" w:rsidP="00964B29">
      <w:pPr>
        <w:numPr>
          <w:ilvl w:val="0"/>
          <w:numId w:val="112"/>
        </w:numPr>
        <w:spacing w:before="0" w:after="3" w:line="252" w:lineRule="auto"/>
        <w:ind w:right="9" w:hanging="360"/>
        <w:rPr>
          <w:ins w:id="21971" w:author="V2" w:date="2025-04-14T14:19:00Z" w16du:dateUtc="2025-04-14T19:19:00Z"/>
        </w:rPr>
      </w:pPr>
      <w:ins w:id="21972" w:author="V2" w:date="2025-04-14T14:19:00Z" w16du:dateUtc="2025-04-14T19:19:00Z">
        <w:r w:rsidRPr="007F7E2B">
          <w:t xml:space="preserve">If this path is replacement by existing alternate items, calculate the percentage of the market for the alternate items represented by the substitution, and return to Step 4. </w:t>
        </w:r>
      </w:ins>
    </w:p>
    <w:p w14:paraId="12528ECD" w14:textId="77777777" w:rsidR="00D46830" w:rsidRPr="007F7E2B" w:rsidRDefault="00D46830" w:rsidP="00964B29">
      <w:pPr>
        <w:numPr>
          <w:ilvl w:val="0"/>
          <w:numId w:val="112"/>
        </w:numPr>
        <w:spacing w:before="0" w:after="3" w:line="252" w:lineRule="auto"/>
        <w:ind w:right="9" w:hanging="360"/>
        <w:rPr>
          <w:ins w:id="21973" w:author="V2" w:date="2025-04-14T14:19:00Z" w16du:dateUtc="2025-04-14T19:19:00Z"/>
        </w:rPr>
      </w:pPr>
      <w:ins w:id="21974" w:author="V2" w:date="2025-04-14T14:19:00Z" w16du:dateUtc="2025-04-14T19:19:00Z">
        <w:r w:rsidRPr="007F7E2B">
          <w:t xml:space="preserve">If the path is replacement by production in a higher scale market, recalculate the percentage of the product going to the higher level market as the sum of the percentage going to the current market and the percentage going to the higher level market, and return to Step 4. </w:t>
        </w:r>
      </w:ins>
    </w:p>
    <w:p w14:paraId="043D0566" w14:textId="77777777" w:rsidR="00D46830" w:rsidRPr="007F7E2B" w:rsidRDefault="00D46830" w:rsidP="00964B29">
      <w:pPr>
        <w:numPr>
          <w:ilvl w:val="0"/>
          <w:numId w:val="112"/>
        </w:numPr>
        <w:spacing w:before="0" w:after="3" w:line="252" w:lineRule="auto"/>
        <w:ind w:right="9" w:hanging="360"/>
        <w:rPr>
          <w:ins w:id="21975" w:author="V2" w:date="2025-04-14T14:19:00Z" w16du:dateUtc="2025-04-14T19:19:00Z"/>
        </w:rPr>
      </w:pPr>
      <w:ins w:id="21976" w:author="V2" w:date="2025-04-14T14:19:00Z" w16du:dateUtc="2025-04-14T19:19:00Z">
        <w:r w:rsidRPr="007F7E2B">
          <w:t xml:space="preserve">If the path is increased production within the market area, proceed to Step 7. </w:t>
        </w:r>
      </w:ins>
    </w:p>
    <w:p w14:paraId="3404D300" w14:textId="77777777" w:rsidR="00D46830" w:rsidRPr="007F7E2B" w:rsidRDefault="00D46830">
      <w:pPr>
        <w:spacing w:line="259" w:lineRule="auto"/>
        <w:ind w:left="2090"/>
        <w:rPr>
          <w:ins w:id="21977" w:author="V2" w:date="2025-04-14T14:19:00Z" w16du:dateUtc="2025-04-14T19:19:00Z"/>
        </w:rPr>
      </w:pPr>
      <w:ins w:id="21978" w:author="V2" w:date="2025-04-14T14:19:00Z" w16du:dateUtc="2025-04-14T19:19:00Z">
        <w:r w:rsidRPr="007F7E2B">
          <w:t xml:space="preserve"> </w:t>
        </w:r>
      </w:ins>
    </w:p>
    <w:p w14:paraId="381F82A3" w14:textId="77777777" w:rsidR="00D46830" w:rsidRPr="007F7E2B" w:rsidRDefault="00D46830">
      <w:pPr>
        <w:pStyle w:val="Heading3"/>
        <w:ind w:left="-5"/>
        <w:rPr>
          <w:ins w:id="21979" w:author="V2" w:date="2025-04-14T14:19:00Z" w16du:dateUtc="2025-04-14T19:19:00Z"/>
        </w:rPr>
      </w:pPr>
      <w:bookmarkStart w:id="21980" w:name="_Toc174616268"/>
      <w:bookmarkStart w:id="21981" w:name="_Toc174616684"/>
      <w:bookmarkStart w:id="21982" w:name="_Toc180594409"/>
      <w:bookmarkStart w:id="21983" w:name="_Toc180594816"/>
      <w:ins w:id="21984" w:author="V2" w:date="2025-04-14T14:19:00Z" w16du:dateUtc="2025-04-14T19:19:00Z">
        <w:r w:rsidRPr="007F7E2B">
          <w:t>Step 7:  Market impact</w:t>
        </w:r>
        <w:bookmarkEnd w:id="21980"/>
        <w:bookmarkEnd w:id="21981"/>
        <w:bookmarkEnd w:id="21982"/>
        <w:bookmarkEnd w:id="21983"/>
        <w:r w:rsidRPr="007F7E2B">
          <w:t xml:space="preserve"> </w:t>
        </w:r>
      </w:ins>
    </w:p>
    <w:p w14:paraId="2BE386AD" w14:textId="77777777" w:rsidR="00D46830" w:rsidRPr="007F7E2B" w:rsidRDefault="00D46830">
      <w:pPr>
        <w:spacing w:line="259" w:lineRule="auto"/>
        <w:rPr>
          <w:ins w:id="21985" w:author="V2" w:date="2025-04-14T14:19:00Z" w16du:dateUtc="2025-04-14T19:19:00Z"/>
        </w:rPr>
      </w:pPr>
      <w:ins w:id="21986" w:author="V2" w:date="2025-04-14T14:19:00Z" w16du:dateUtc="2025-04-14T19:19:00Z">
        <w:r w:rsidRPr="007F7E2B">
          <w:rPr>
            <w:rFonts w:ascii="Arial" w:eastAsia="Arial" w:hAnsi="Arial" w:cs="Arial"/>
            <w:b/>
          </w:rPr>
          <w:t xml:space="preserve"> </w:t>
        </w:r>
      </w:ins>
    </w:p>
    <w:p w14:paraId="52B25E0F" w14:textId="77777777" w:rsidR="00D46830" w:rsidRPr="007F7E2B" w:rsidRDefault="00D46830">
      <w:pPr>
        <w:ind w:left="-5" w:right="9"/>
        <w:rPr>
          <w:ins w:id="21987" w:author="V2" w:date="2025-04-14T14:19:00Z" w16du:dateUtc="2025-04-14T19:19:00Z"/>
        </w:rPr>
      </w:pPr>
      <w:ins w:id="21988" w:author="V2" w:date="2025-04-14T14:19:00Z" w16du:dateUtc="2025-04-14T19:19:00Z">
        <w:r w:rsidRPr="007F7E2B">
          <w:t xml:space="preserve">Assess the market impact of the replacement path. </w:t>
        </w:r>
      </w:ins>
    </w:p>
    <w:p w14:paraId="1FCF3CAB" w14:textId="77777777" w:rsidR="00D46830" w:rsidRPr="007F7E2B" w:rsidRDefault="00D46830">
      <w:pPr>
        <w:spacing w:line="259" w:lineRule="auto"/>
        <w:rPr>
          <w:ins w:id="21989" w:author="V2" w:date="2025-04-14T14:19:00Z" w16du:dateUtc="2025-04-14T19:19:00Z"/>
        </w:rPr>
      </w:pPr>
      <w:ins w:id="21990" w:author="V2" w:date="2025-04-14T14:19:00Z" w16du:dateUtc="2025-04-14T19:19:00Z">
        <w:r w:rsidRPr="007F7E2B">
          <w:t xml:space="preserve"> </w:t>
        </w:r>
      </w:ins>
    </w:p>
    <w:p w14:paraId="6C573014" w14:textId="77777777" w:rsidR="00D46830" w:rsidRPr="007F7E2B" w:rsidRDefault="00D46830" w:rsidP="00964B29">
      <w:pPr>
        <w:numPr>
          <w:ilvl w:val="0"/>
          <w:numId w:val="113"/>
        </w:numPr>
        <w:spacing w:before="0" w:after="3" w:line="252" w:lineRule="auto"/>
        <w:ind w:right="9" w:hanging="360"/>
        <w:rPr>
          <w:ins w:id="21991" w:author="V2" w:date="2025-04-14T14:19:00Z" w16du:dateUtc="2025-04-14T19:19:00Z"/>
        </w:rPr>
      </w:pPr>
      <w:ins w:id="21992" w:author="V2" w:date="2025-04-14T14:19:00Z" w16du:dateUtc="2025-04-14T19:19:00Z">
        <w:r w:rsidRPr="007F7E2B">
          <w:t xml:space="preserve">Estimate the expected price of the commodity or service required to allow increased production within the market area.  This estimation must be based on an analysis of the least cost route to increased production.  For instance, increased production of cattle might be achieved through production intensification, using more grain feeding to increase the number of cattle per unit area, or it might be achieved by increasing the amount of area used for cattle.  Each of these options will have a cost associated with it – either the cost of increased feed purchases, or the cost of adding pasture.  This method assumes that the cattle rancher will increase the production of cattle using whichever method adds the least costs per animal produced. </w:t>
        </w:r>
      </w:ins>
    </w:p>
    <w:p w14:paraId="67DC65CD" w14:textId="77777777" w:rsidR="00D46830" w:rsidRPr="007F7E2B" w:rsidRDefault="00D46830">
      <w:pPr>
        <w:spacing w:line="259" w:lineRule="auto"/>
        <w:ind w:left="720"/>
        <w:rPr>
          <w:ins w:id="21993" w:author="V2" w:date="2025-04-14T14:19:00Z" w16du:dateUtc="2025-04-14T19:19:00Z"/>
        </w:rPr>
      </w:pPr>
      <w:ins w:id="21994" w:author="V2" w:date="2025-04-14T14:19:00Z" w16du:dateUtc="2025-04-14T19:19:00Z">
        <w:r w:rsidRPr="007F7E2B">
          <w:t xml:space="preserve"> </w:t>
        </w:r>
      </w:ins>
    </w:p>
    <w:p w14:paraId="0D3A511A" w14:textId="77777777" w:rsidR="00D46830" w:rsidRPr="007F7E2B" w:rsidRDefault="00D46830">
      <w:pPr>
        <w:ind w:left="730" w:right="9"/>
        <w:rPr>
          <w:ins w:id="21995" w:author="V2" w:date="2025-04-14T14:19:00Z" w16du:dateUtc="2025-04-14T19:19:00Z"/>
        </w:rPr>
      </w:pPr>
      <w:ins w:id="21996" w:author="V2" w:date="2025-04-14T14:19:00Z" w16du:dateUtc="2025-04-14T19:19:00Z">
        <w:r w:rsidRPr="007F7E2B">
          <w:t xml:space="preserve">Once the least cost route to increased production is determined, the expected price of the commodity or service required to allow this production will be the new cost of production, plus the typical overhead coverage and profit margin for this commodity or service, which is usually best determined through interviews with local producers of the commodity.  </w:t>
        </w:r>
      </w:ins>
    </w:p>
    <w:p w14:paraId="11460DF1" w14:textId="77777777" w:rsidR="00D46830" w:rsidRPr="007F7E2B" w:rsidRDefault="00D46830">
      <w:pPr>
        <w:spacing w:line="259" w:lineRule="auto"/>
        <w:ind w:left="1800"/>
        <w:rPr>
          <w:ins w:id="21997" w:author="V2" w:date="2025-04-14T14:19:00Z" w16du:dateUtc="2025-04-14T19:19:00Z"/>
        </w:rPr>
      </w:pPr>
      <w:ins w:id="21998" w:author="V2" w:date="2025-04-14T14:19:00Z" w16du:dateUtc="2025-04-14T19:19:00Z">
        <w:r w:rsidRPr="007F7E2B">
          <w:t xml:space="preserve"> </w:t>
        </w:r>
      </w:ins>
    </w:p>
    <w:p w14:paraId="47919291" w14:textId="77777777" w:rsidR="00D46830" w:rsidRPr="007F7E2B" w:rsidRDefault="00D46830" w:rsidP="00964B29">
      <w:pPr>
        <w:numPr>
          <w:ilvl w:val="1"/>
          <w:numId w:val="113"/>
        </w:numPr>
        <w:spacing w:before="0" w:after="3" w:line="252" w:lineRule="auto"/>
        <w:ind w:right="9" w:hanging="360"/>
        <w:rPr>
          <w:ins w:id="21999" w:author="V2" w:date="2025-04-14T14:19:00Z" w16du:dateUtc="2025-04-14T19:19:00Z"/>
        </w:rPr>
      </w:pPr>
      <w:ins w:id="22000" w:author="V2" w:date="2025-04-14T14:19:00Z" w16du:dateUtc="2025-04-14T19:19:00Z">
        <w:r w:rsidRPr="007F7E2B">
          <w:t xml:space="preserve">If this price is less than 5% greater than the current market price, increase of production of this commodity or service from other providers within the market area is expected to be equal to 100% of the reduction caused by the project.  Proceed to Step 8. </w:t>
        </w:r>
      </w:ins>
    </w:p>
    <w:p w14:paraId="36B0B179" w14:textId="77777777" w:rsidR="00D46830" w:rsidRPr="007F7E2B" w:rsidRDefault="00D46830" w:rsidP="00964B29">
      <w:pPr>
        <w:numPr>
          <w:ilvl w:val="1"/>
          <w:numId w:val="113"/>
        </w:numPr>
        <w:spacing w:before="0" w:after="3" w:line="252" w:lineRule="auto"/>
        <w:ind w:right="9" w:hanging="360"/>
        <w:rPr>
          <w:ins w:id="22001" w:author="V2" w:date="2025-04-14T14:19:00Z" w16du:dateUtc="2025-04-14T19:19:00Z"/>
        </w:rPr>
      </w:pPr>
      <w:ins w:id="22002" w:author="V2" w:date="2025-04-14T14:19:00Z" w16du:dateUtc="2025-04-14T19:19:00Z">
        <w:r w:rsidRPr="007F7E2B">
          <w:t xml:space="preserve">If this price is more than 5% greater than the current market price, quantify the expected impact of the increased price on consumption of the commodity or service.  Analysis must </w:t>
        </w:r>
        <w:r w:rsidRPr="007F7E2B">
          <w:lastRenderedPageBreak/>
          <w:t xml:space="preserve">include the impacts of product substitution, reductions in use, and changes in the use of discretionary income. </w:t>
        </w:r>
      </w:ins>
    </w:p>
    <w:p w14:paraId="33953EE8" w14:textId="77777777" w:rsidR="00D46830" w:rsidRPr="007F7E2B" w:rsidRDefault="00D46830">
      <w:pPr>
        <w:spacing w:line="259" w:lineRule="auto"/>
        <w:rPr>
          <w:ins w:id="22003" w:author="V2" w:date="2025-04-14T14:19:00Z" w16du:dateUtc="2025-04-14T19:19:00Z"/>
        </w:rPr>
      </w:pPr>
      <w:ins w:id="22004" w:author="V2" w:date="2025-04-14T14:19:00Z" w16du:dateUtc="2025-04-14T19:19:00Z">
        <w:r w:rsidRPr="007F7E2B">
          <w:t xml:space="preserve"> </w:t>
        </w:r>
      </w:ins>
    </w:p>
    <w:p w14:paraId="7F9B1CD9" w14:textId="77777777" w:rsidR="00D46830" w:rsidRPr="007F7E2B" w:rsidRDefault="00D46830" w:rsidP="00964B29">
      <w:pPr>
        <w:numPr>
          <w:ilvl w:val="0"/>
          <w:numId w:val="113"/>
        </w:numPr>
        <w:spacing w:before="0" w:after="3" w:line="252" w:lineRule="auto"/>
        <w:ind w:right="9" w:hanging="360"/>
        <w:rPr>
          <w:ins w:id="22005" w:author="V2" w:date="2025-04-14T14:19:00Z" w16du:dateUtc="2025-04-14T19:19:00Z"/>
        </w:rPr>
      </w:pPr>
      <w:ins w:id="22006" w:author="V2" w:date="2025-04-14T14:19:00Z" w16du:dateUtc="2025-04-14T19:19:00Z">
        <w:r w:rsidRPr="007F7E2B">
          <w:t>Based on this analysis, quantify the expected actual increase in production of the commodity or service in the market area from sources outside of the project area</w:t>
        </w:r>
        <w:r w:rsidRPr="007F7E2B">
          <w:rPr>
            <w:rFonts w:ascii="Arial" w:eastAsia="Arial" w:hAnsi="Arial" w:cs="Arial"/>
            <w:i/>
          </w:rPr>
          <w:t>.</w:t>
        </w:r>
        <w:r w:rsidRPr="007F7E2B">
          <w:t xml:space="preserve"> </w:t>
        </w:r>
      </w:ins>
    </w:p>
    <w:p w14:paraId="7CAEB77A" w14:textId="77777777" w:rsidR="00D46830" w:rsidRPr="007F7E2B" w:rsidRDefault="00D46830">
      <w:pPr>
        <w:spacing w:line="259" w:lineRule="auto"/>
        <w:ind w:left="720"/>
        <w:rPr>
          <w:ins w:id="22007" w:author="V2" w:date="2025-04-14T14:19:00Z" w16du:dateUtc="2025-04-14T19:19:00Z"/>
        </w:rPr>
      </w:pPr>
      <w:ins w:id="22008" w:author="V2" w:date="2025-04-14T14:19:00Z" w16du:dateUtc="2025-04-14T19:19:00Z">
        <w:r w:rsidRPr="007F7E2B">
          <w:t xml:space="preserve"> </w:t>
        </w:r>
      </w:ins>
    </w:p>
    <w:p w14:paraId="55C1ACE5" w14:textId="77777777" w:rsidR="00D46830" w:rsidRPr="007F7E2B" w:rsidRDefault="00D46830">
      <w:pPr>
        <w:spacing w:line="259" w:lineRule="auto"/>
        <w:rPr>
          <w:ins w:id="22009" w:author="V2" w:date="2025-04-14T14:19:00Z" w16du:dateUtc="2025-04-14T19:19:00Z"/>
        </w:rPr>
      </w:pPr>
      <w:ins w:id="22010" w:author="V2" w:date="2025-04-14T14:19:00Z" w16du:dateUtc="2025-04-14T19:19:00Z">
        <w:r w:rsidRPr="007F7E2B">
          <w:t xml:space="preserve"> </w:t>
        </w:r>
      </w:ins>
    </w:p>
    <w:p w14:paraId="0212A47D" w14:textId="77777777" w:rsidR="00D46830" w:rsidRPr="007F7E2B" w:rsidRDefault="00D46830">
      <w:pPr>
        <w:pBdr>
          <w:top w:val="single" w:sz="6" w:space="0" w:color="000000"/>
          <w:left w:val="single" w:sz="6" w:space="0" w:color="000000"/>
          <w:bottom w:val="single" w:sz="6" w:space="0" w:color="000000"/>
          <w:right w:val="single" w:sz="6" w:space="0" w:color="000000"/>
        </w:pBdr>
        <w:spacing w:line="259" w:lineRule="auto"/>
        <w:ind w:left="883" w:right="2"/>
        <w:rPr>
          <w:ins w:id="22011" w:author="V2" w:date="2025-04-14T14:19:00Z" w16du:dateUtc="2025-04-14T19:19:00Z"/>
        </w:rPr>
      </w:pPr>
      <w:ins w:id="22012" w:author="V2" w:date="2025-04-14T14:19:00Z" w16du:dateUtc="2025-04-14T19:19:00Z">
        <w:r w:rsidRPr="007F7E2B">
          <w:rPr>
            <w:rFonts w:ascii="Arial" w:eastAsia="Arial" w:hAnsi="Arial" w:cs="Arial"/>
            <w:b/>
          </w:rPr>
          <w:t>Example 1:</w:t>
        </w:r>
        <w:r w:rsidRPr="007F7E2B">
          <w:t xml:space="preserve">  </w:t>
        </w:r>
      </w:ins>
    </w:p>
    <w:p w14:paraId="203CF3FA" w14:textId="77777777" w:rsidR="00D46830" w:rsidRPr="007F7E2B" w:rsidRDefault="00D46830">
      <w:pPr>
        <w:pBdr>
          <w:top w:val="single" w:sz="6" w:space="0" w:color="000000"/>
          <w:left w:val="single" w:sz="6" w:space="0" w:color="000000"/>
          <w:bottom w:val="single" w:sz="6" w:space="0" w:color="000000"/>
          <w:right w:val="single" w:sz="6" w:space="0" w:color="000000"/>
        </w:pBdr>
        <w:spacing w:line="241" w:lineRule="auto"/>
        <w:ind w:left="883" w:right="2"/>
        <w:rPr>
          <w:ins w:id="22013" w:author="V2" w:date="2025-04-14T14:19:00Z" w16du:dateUtc="2025-04-14T19:19:00Z"/>
        </w:rPr>
      </w:pPr>
      <w:ins w:id="22014" w:author="V2" w:date="2025-04-14T14:19:00Z" w16du:dateUtc="2025-04-14T19:19:00Z">
        <w:r w:rsidRPr="007F7E2B">
          <w:t xml:space="preserve">The project area currently produces 10,000 kilos of oranges a year, all going to the local market.  High transportation costs mean that there are significant barriers between the local and regional markets.  Farmers in the local area would readily produce more oranges if they could find a market, by increasing fertilization rates in the orange orchards, even at the same price.  Therefore, when orange production is stopped in the project area, other farmers in the local market area are expected to readily increase their production by 10,000 kilos of oranges a year to replace the lost production. </w:t>
        </w:r>
      </w:ins>
    </w:p>
    <w:p w14:paraId="5D6889E0" w14:textId="77777777" w:rsidR="00D46830" w:rsidRPr="007F7E2B" w:rsidRDefault="00D46830">
      <w:pPr>
        <w:pBdr>
          <w:top w:val="single" w:sz="6" w:space="0" w:color="000000"/>
          <w:left w:val="single" w:sz="6" w:space="0" w:color="000000"/>
          <w:bottom w:val="single" w:sz="6" w:space="0" w:color="000000"/>
          <w:right w:val="single" w:sz="6" w:space="0" w:color="000000"/>
        </w:pBdr>
        <w:spacing w:line="259" w:lineRule="auto"/>
        <w:ind w:left="873" w:right="2"/>
        <w:rPr>
          <w:ins w:id="22015" w:author="V2" w:date="2025-04-14T14:19:00Z" w16du:dateUtc="2025-04-14T19:19:00Z"/>
        </w:rPr>
      </w:pPr>
      <w:ins w:id="22016" w:author="V2" w:date="2025-04-14T14:19:00Z" w16du:dateUtc="2025-04-14T19:19:00Z">
        <w:r w:rsidRPr="007F7E2B">
          <w:t xml:space="preserve"> </w:t>
        </w:r>
      </w:ins>
    </w:p>
    <w:p w14:paraId="0E7E2EDE" w14:textId="77777777" w:rsidR="00D46830" w:rsidRPr="007F7E2B" w:rsidRDefault="00D46830">
      <w:pPr>
        <w:pBdr>
          <w:top w:val="single" w:sz="6" w:space="0" w:color="000000"/>
          <w:left w:val="single" w:sz="6" w:space="0" w:color="000000"/>
          <w:bottom w:val="single" w:sz="6" w:space="0" w:color="000000"/>
          <w:right w:val="single" w:sz="6" w:space="0" w:color="000000"/>
        </w:pBdr>
        <w:spacing w:line="259" w:lineRule="auto"/>
        <w:ind w:left="883" w:right="2"/>
        <w:rPr>
          <w:ins w:id="22017" w:author="V2" w:date="2025-04-14T14:19:00Z" w16du:dateUtc="2025-04-14T19:19:00Z"/>
        </w:rPr>
      </w:pPr>
      <w:ins w:id="22018" w:author="V2" w:date="2025-04-14T14:19:00Z" w16du:dateUtc="2025-04-14T19:19:00Z">
        <w:r w:rsidRPr="007F7E2B">
          <w:rPr>
            <w:rFonts w:ascii="Arial" w:eastAsia="Arial" w:hAnsi="Arial" w:cs="Arial"/>
            <w:b/>
          </w:rPr>
          <w:t>Example 2:</w:t>
        </w:r>
        <w:r w:rsidRPr="007F7E2B">
          <w:t xml:space="preserve">   </w:t>
        </w:r>
      </w:ins>
    </w:p>
    <w:p w14:paraId="19D8C1FC" w14:textId="77777777" w:rsidR="00D46830" w:rsidRPr="007F7E2B" w:rsidRDefault="00D46830">
      <w:pPr>
        <w:pBdr>
          <w:top w:val="single" w:sz="6" w:space="0" w:color="000000"/>
          <w:left w:val="single" w:sz="6" w:space="0" w:color="000000"/>
          <w:bottom w:val="single" w:sz="6" w:space="0" w:color="000000"/>
          <w:right w:val="single" w:sz="6" w:space="0" w:color="000000"/>
        </w:pBdr>
        <w:spacing w:line="241" w:lineRule="auto"/>
        <w:ind w:left="883" w:right="2"/>
        <w:rPr>
          <w:ins w:id="22019" w:author="V2" w:date="2025-04-14T14:19:00Z" w16du:dateUtc="2025-04-14T19:19:00Z"/>
        </w:rPr>
      </w:pPr>
      <w:ins w:id="22020" w:author="V2" w:date="2025-04-14T14:19:00Z" w16du:dateUtc="2025-04-14T19:19:00Z">
        <w:r w:rsidRPr="007F7E2B">
          <w:t xml:space="preserve">As above, the project area produces 10,000 kilos of oranges a year, all going to the local market, and high transportation costs mean that there are significant barriers between the local and regional markets. However, the current price for oranges in the local market is resulting in farmers getting out of orange production. The price would have to be 20% higher to incentivize farmers to grow more oranges. A price increase of this magnitude would result in many people no longer buying oranges, or buying fewer. The result would be that an estimated 7,000 kilos less oranges would be consumed per year. Thus, the most likely increase in orange production as a result of the project activity is 3,000 kilos. </w:t>
        </w:r>
      </w:ins>
    </w:p>
    <w:p w14:paraId="2B969107" w14:textId="77777777" w:rsidR="00D46830" w:rsidRPr="007F7E2B" w:rsidRDefault="00D46830">
      <w:pPr>
        <w:pBdr>
          <w:top w:val="single" w:sz="6" w:space="0" w:color="000000"/>
          <w:left w:val="single" w:sz="6" w:space="0" w:color="000000"/>
          <w:bottom w:val="single" w:sz="6" w:space="0" w:color="000000"/>
          <w:right w:val="single" w:sz="6" w:space="0" w:color="000000"/>
        </w:pBdr>
        <w:spacing w:line="259" w:lineRule="auto"/>
        <w:ind w:left="873" w:right="2"/>
        <w:jc w:val="right"/>
        <w:rPr>
          <w:ins w:id="22021" w:author="V2" w:date="2025-04-14T14:19:00Z" w16du:dateUtc="2025-04-14T19:19:00Z"/>
        </w:rPr>
      </w:pPr>
      <w:ins w:id="22022" w:author="V2" w:date="2025-04-14T14:19:00Z" w16du:dateUtc="2025-04-14T19:19:00Z">
        <w:r w:rsidRPr="007F7E2B">
          <w:t xml:space="preserve"> </w:t>
        </w:r>
      </w:ins>
    </w:p>
    <w:p w14:paraId="4A468106" w14:textId="77777777" w:rsidR="00D46830" w:rsidRPr="007F7E2B" w:rsidRDefault="00D46830">
      <w:pPr>
        <w:spacing w:line="259" w:lineRule="auto"/>
        <w:rPr>
          <w:ins w:id="22023" w:author="V2" w:date="2025-04-14T14:19:00Z" w16du:dateUtc="2025-04-14T19:19:00Z"/>
        </w:rPr>
      </w:pPr>
      <w:ins w:id="22024" w:author="V2" w:date="2025-04-14T14:19:00Z" w16du:dateUtc="2025-04-14T19:19:00Z">
        <w:r w:rsidRPr="007F7E2B">
          <w:t xml:space="preserve"> </w:t>
        </w:r>
      </w:ins>
    </w:p>
    <w:p w14:paraId="0DD0A7F6" w14:textId="77777777" w:rsidR="00D46830" w:rsidRPr="007F7E2B" w:rsidRDefault="00D46830">
      <w:pPr>
        <w:spacing w:line="259" w:lineRule="auto"/>
        <w:rPr>
          <w:ins w:id="22025" w:author="V2" w:date="2025-04-14T14:19:00Z" w16du:dateUtc="2025-04-14T19:19:00Z"/>
        </w:rPr>
      </w:pPr>
      <w:ins w:id="22026" w:author="V2" w:date="2025-04-14T14:19:00Z" w16du:dateUtc="2025-04-14T19:19:00Z">
        <w:r w:rsidRPr="007F7E2B">
          <w:t xml:space="preserve"> </w:t>
        </w:r>
      </w:ins>
    </w:p>
    <w:p w14:paraId="18C8479C" w14:textId="77777777" w:rsidR="00D46830" w:rsidRPr="007F7E2B" w:rsidRDefault="00D46830">
      <w:pPr>
        <w:pStyle w:val="Heading3"/>
        <w:ind w:left="-5"/>
        <w:rPr>
          <w:ins w:id="22027" w:author="V2" w:date="2025-04-14T14:19:00Z" w16du:dateUtc="2025-04-14T19:19:00Z"/>
        </w:rPr>
      </w:pPr>
      <w:bookmarkStart w:id="22028" w:name="_Toc174616269"/>
      <w:bookmarkStart w:id="22029" w:name="_Toc174616685"/>
      <w:bookmarkStart w:id="22030" w:name="_Toc180594410"/>
      <w:bookmarkStart w:id="22031" w:name="_Toc180594817"/>
      <w:ins w:id="22032" w:author="V2" w:date="2025-04-14T14:19:00Z" w16du:dateUtc="2025-04-14T19:19:00Z">
        <w:r w:rsidRPr="007F7E2B">
          <w:t>Step 8: Land impact</w:t>
        </w:r>
        <w:bookmarkEnd w:id="22028"/>
        <w:bookmarkEnd w:id="22029"/>
        <w:bookmarkEnd w:id="22030"/>
        <w:bookmarkEnd w:id="22031"/>
        <w:r w:rsidRPr="007F7E2B">
          <w:t xml:space="preserve"> </w:t>
        </w:r>
      </w:ins>
    </w:p>
    <w:p w14:paraId="566FEAD6" w14:textId="77777777" w:rsidR="00D46830" w:rsidRPr="007F7E2B" w:rsidRDefault="00D46830">
      <w:pPr>
        <w:spacing w:line="259" w:lineRule="auto"/>
        <w:rPr>
          <w:ins w:id="22033" w:author="V2" w:date="2025-04-14T14:19:00Z" w16du:dateUtc="2025-04-14T19:19:00Z"/>
        </w:rPr>
      </w:pPr>
      <w:ins w:id="22034" w:author="V2" w:date="2025-04-14T14:19:00Z" w16du:dateUtc="2025-04-14T19:19:00Z">
        <w:r w:rsidRPr="007F7E2B">
          <w:t xml:space="preserve"> </w:t>
        </w:r>
      </w:ins>
    </w:p>
    <w:p w14:paraId="1E90F24E" w14:textId="77777777" w:rsidR="00D46830" w:rsidRPr="007F7E2B" w:rsidRDefault="00D46830">
      <w:pPr>
        <w:ind w:left="-5" w:right="9"/>
        <w:rPr>
          <w:ins w:id="22035" w:author="V2" w:date="2025-04-14T14:19:00Z" w16du:dateUtc="2025-04-14T19:19:00Z"/>
        </w:rPr>
      </w:pPr>
      <w:ins w:id="22036" w:author="V2" w:date="2025-04-14T14:19:00Z" w16du:dateUtc="2025-04-14T19:19:00Z">
        <w:r w:rsidRPr="007F7E2B">
          <w:t xml:space="preserve">Identify the area of land required to produce the amount of product or service identified in Step 7, and the most probable land base on which this production will take place.  For this land base, identify the probable </w:t>
        </w:r>
        <w:r w:rsidRPr="007F7E2B">
          <w:lastRenderedPageBreak/>
          <w:t xml:space="preserve">management regime required to commence and continue production (eg, clearing tropical forests and planting of orange orchards). </w:t>
        </w:r>
      </w:ins>
    </w:p>
    <w:p w14:paraId="39AC56A7" w14:textId="77777777" w:rsidR="00D46830" w:rsidRPr="007F7E2B" w:rsidRDefault="00D46830">
      <w:pPr>
        <w:spacing w:line="259" w:lineRule="auto"/>
        <w:rPr>
          <w:ins w:id="22037" w:author="V2" w:date="2025-04-14T14:19:00Z" w16du:dateUtc="2025-04-14T19:19:00Z"/>
        </w:rPr>
      </w:pPr>
      <w:ins w:id="22038" w:author="V2" w:date="2025-04-14T14:19:00Z" w16du:dateUtc="2025-04-14T19:19:00Z">
        <w:r w:rsidRPr="007F7E2B">
          <w:t xml:space="preserve"> </w:t>
        </w:r>
      </w:ins>
    </w:p>
    <w:p w14:paraId="238526FA" w14:textId="77777777" w:rsidR="00D46830" w:rsidRPr="007F7E2B" w:rsidRDefault="00D46830">
      <w:pPr>
        <w:pStyle w:val="Heading3"/>
        <w:ind w:left="-5"/>
        <w:rPr>
          <w:ins w:id="22039" w:author="V2" w:date="2025-04-14T14:19:00Z" w16du:dateUtc="2025-04-14T19:19:00Z"/>
        </w:rPr>
      </w:pPr>
      <w:bookmarkStart w:id="22040" w:name="_Toc174616270"/>
      <w:bookmarkStart w:id="22041" w:name="_Toc174616686"/>
      <w:bookmarkStart w:id="22042" w:name="_Toc180594411"/>
      <w:bookmarkStart w:id="22043" w:name="_Toc180594818"/>
      <w:ins w:id="22044" w:author="V2" w:date="2025-04-14T14:19:00Z" w16du:dateUtc="2025-04-14T19:19:00Z">
        <w:r w:rsidRPr="007F7E2B">
          <w:t>Step 9: Carbon impact</w:t>
        </w:r>
        <w:bookmarkEnd w:id="22040"/>
        <w:bookmarkEnd w:id="22041"/>
        <w:bookmarkEnd w:id="22042"/>
        <w:bookmarkEnd w:id="22043"/>
        <w:r w:rsidRPr="007F7E2B">
          <w:t xml:space="preserve"> </w:t>
        </w:r>
      </w:ins>
    </w:p>
    <w:p w14:paraId="46350449" w14:textId="77777777" w:rsidR="00D46830" w:rsidRPr="007F7E2B" w:rsidRDefault="00D46830">
      <w:pPr>
        <w:spacing w:line="259" w:lineRule="auto"/>
        <w:rPr>
          <w:ins w:id="22045" w:author="V2" w:date="2025-04-14T14:19:00Z" w16du:dateUtc="2025-04-14T19:19:00Z"/>
        </w:rPr>
      </w:pPr>
      <w:ins w:id="22046" w:author="V2" w:date="2025-04-14T14:19:00Z" w16du:dateUtc="2025-04-14T19:19:00Z">
        <w:r w:rsidRPr="007F7E2B">
          <w:t xml:space="preserve"> </w:t>
        </w:r>
      </w:ins>
    </w:p>
    <w:p w14:paraId="7AF23896" w14:textId="77777777" w:rsidR="00D46830" w:rsidRPr="007F7E2B" w:rsidRDefault="00D46830">
      <w:pPr>
        <w:ind w:left="-5" w:right="9"/>
        <w:rPr>
          <w:ins w:id="22047" w:author="V2" w:date="2025-04-14T14:19:00Z" w16du:dateUtc="2025-04-14T19:19:00Z"/>
        </w:rPr>
      </w:pPr>
      <w:ins w:id="22048" w:author="V2" w:date="2025-04-14T14:19:00Z" w16du:dateUtc="2025-04-14T19:19:00Z">
        <w:r w:rsidRPr="007F7E2B">
          <w:t xml:space="preserve">Using sampling, modeling and widely accepted values, quantify the total carbon stocks on the identified land base under the management regime present in the baseline scenario (ie, the management regime that existed before market leakage effects occurred), and model the projected carbon stocks on the land base under the management regime required to produce the product or service in the project scenario (ie, the management regime in the project scenario caused by the market leakage).  Carbon impact of market leakage will be calculated using the following equation: </w:t>
        </w:r>
      </w:ins>
    </w:p>
    <w:p w14:paraId="3971CB0D" w14:textId="64108234" w:rsidR="00D46830" w:rsidRPr="007F7E2B" w:rsidRDefault="00C60974">
      <w:pPr>
        <w:spacing w:after="84" w:line="259" w:lineRule="auto"/>
        <w:ind w:left="720"/>
        <w:rPr>
          <w:ins w:id="22049" w:author="V2" w:date="2025-04-14T14:19:00Z" w16du:dateUtc="2025-04-14T19:19:00Z"/>
        </w:rPr>
      </w:pPr>
      <w:ins w:id="22050" w:author="V2" w:date="2025-04-14T14:19:00Z" w16du:dateUtc="2025-04-14T19:19:00Z">
        <w:r w:rsidRPr="007F7E2B">
          <w:rPr>
            <w:noProof/>
            <w:sz w:val="22"/>
          </w:rPr>
          <w:drawing>
            <wp:anchor distT="0" distB="0" distL="114300" distR="114300" simplePos="0" relativeHeight="251787318" behindDoc="1" locked="0" layoutInCell="1" allowOverlap="1" wp14:anchorId="164F6C54" wp14:editId="04109AEF">
              <wp:simplePos x="0" y="0"/>
              <wp:positionH relativeFrom="column">
                <wp:posOffset>368300</wp:posOffset>
              </wp:positionH>
              <wp:positionV relativeFrom="paragraph">
                <wp:posOffset>320040</wp:posOffset>
              </wp:positionV>
              <wp:extent cx="1225550" cy="444500"/>
              <wp:effectExtent l="0" t="0" r="0" b="0"/>
              <wp:wrapTight wrapText="bothSides">
                <wp:wrapPolygon edited="0">
                  <wp:start x="0" y="0"/>
                  <wp:lineTo x="0" y="20366"/>
                  <wp:lineTo x="21152" y="20366"/>
                  <wp:lineTo x="21152" y="0"/>
                  <wp:lineTo x="0" y="0"/>
                </wp:wrapPolygon>
              </wp:wrapTight>
              <wp:docPr id="116411909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225550" cy="444500"/>
                      </a:xfrm>
                      <a:prstGeom prst="rect">
                        <a:avLst/>
                      </a:prstGeom>
                      <a:noFill/>
                    </pic:spPr>
                  </pic:pic>
                </a:graphicData>
              </a:graphic>
              <wp14:sizeRelH relativeFrom="page">
                <wp14:pctWidth>0</wp14:pctWidth>
              </wp14:sizeRelH>
              <wp14:sizeRelV relativeFrom="page">
                <wp14:pctHeight>0</wp14:pctHeight>
              </wp14:sizeRelV>
            </wp:anchor>
          </w:drawing>
        </w:r>
        <w:r w:rsidR="00D46830" w:rsidRPr="007F7E2B">
          <w:t xml:space="preserve"> </w:t>
        </w:r>
      </w:ins>
    </w:p>
    <w:p w14:paraId="5D87959A" w14:textId="2C76F599" w:rsidR="00D46830" w:rsidRPr="007F7E2B" w:rsidRDefault="00D46830">
      <w:pPr>
        <w:tabs>
          <w:tab w:val="center" w:pos="1328"/>
          <w:tab w:val="center" w:pos="1939"/>
          <w:tab w:val="center" w:pos="2881"/>
          <w:tab w:val="center" w:pos="3601"/>
          <w:tab w:val="center" w:pos="4321"/>
          <w:tab w:val="center" w:pos="5041"/>
          <w:tab w:val="center" w:pos="5761"/>
          <w:tab w:val="center" w:pos="6481"/>
          <w:tab w:val="center" w:pos="7544"/>
        </w:tabs>
        <w:rPr>
          <w:ins w:id="22051" w:author="V2" w:date="2025-04-14T14:19:00Z" w16du:dateUtc="2025-04-14T19:19:00Z"/>
        </w:rPr>
      </w:pPr>
      <w:ins w:id="22052" w:author="V2" w:date="2025-04-14T14:19:00Z" w16du:dateUtc="2025-04-14T19:19:00Z">
        <w:r w:rsidRPr="007F7E2B">
          <w:rPr>
            <w:sz w:val="22"/>
          </w:rPr>
          <w:tab/>
        </w:r>
        <w:r w:rsidRPr="007F7E2B">
          <w:tab/>
          <w:t xml:space="preserve"> </w:t>
        </w:r>
        <w:r w:rsidRPr="007F7E2B">
          <w:tab/>
        </w:r>
        <w:r w:rsidR="00C60974" w:rsidRPr="007F7E2B">
          <w:tab/>
        </w:r>
        <w:r w:rsidRPr="007F7E2B">
          <w:t xml:space="preserve"> </w:t>
        </w:r>
        <w:r w:rsidRPr="007F7E2B">
          <w:tab/>
          <w:t xml:space="preserve"> </w:t>
        </w:r>
        <w:r w:rsidRPr="007F7E2B">
          <w:tab/>
          <w:t xml:space="preserve"> </w:t>
        </w:r>
        <w:r w:rsidRPr="007F7E2B">
          <w:tab/>
          <w:t xml:space="preserve"> </w:t>
        </w:r>
        <w:r w:rsidRPr="007F7E2B">
          <w:tab/>
          <w:t xml:space="preserve">   (17.1) </w:t>
        </w:r>
      </w:ins>
    </w:p>
    <w:p w14:paraId="358313A8" w14:textId="77777777" w:rsidR="00D46830" w:rsidRPr="007F7E2B" w:rsidRDefault="00D46830">
      <w:pPr>
        <w:spacing w:line="259" w:lineRule="auto"/>
        <w:ind w:left="720"/>
        <w:rPr>
          <w:ins w:id="22053" w:author="V2" w:date="2025-04-14T14:19:00Z" w16du:dateUtc="2025-04-14T19:19:00Z"/>
        </w:rPr>
      </w:pPr>
      <w:ins w:id="22054" w:author="V2" w:date="2025-04-14T14:19:00Z" w16du:dateUtc="2025-04-14T19:19:00Z">
        <w:r w:rsidRPr="007F7E2B">
          <w:t xml:space="preserve"> </w:t>
        </w:r>
      </w:ins>
    </w:p>
    <w:p w14:paraId="0095DE4A" w14:textId="77777777" w:rsidR="00D46830" w:rsidRPr="007F7E2B" w:rsidRDefault="00D46830">
      <w:pPr>
        <w:ind w:left="730" w:right="9"/>
        <w:rPr>
          <w:ins w:id="22055" w:author="V2" w:date="2025-04-14T14:19:00Z" w16du:dateUtc="2025-04-14T19:19:00Z"/>
        </w:rPr>
      </w:pPr>
      <w:ins w:id="22056" w:author="V2" w:date="2025-04-14T14:19:00Z" w16du:dateUtc="2025-04-14T19:19:00Z">
        <w:r w:rsidRPr="007F7E2B">
          <w:t xml:space="preserve">Where: </w:t>
        </w:r>
      </w:ins>
    </w:p>
    <w:tbl>
      <w:tblPr>
        <w:tblStyle w:val="TableGrid0"/>
        <w:tblW w:w="8654" w:type="dxa"/>
        <w:tblInd w:w="720" w:type="dxa"/>
        <w:tblLook w:val="04A0" w:firstRow="1" w:lastRow="0" w:firstColumn="1" w:lastColumn="0" w:noHBand="0" w:noVBand="1"/>
      </w:tblPr>
      <w:tblGrid>
        <w:gridCol w:w="646"/>
        <w:gridCol w:w="521"/>
        <w:gridCol w:w="7487"/>
      </w:tblGrid>
      <w:tr w:rsidR="00D46830" w:rsidRPr="007F7E2B" w14:paraId="1FDA7A1E" w14:textId="77777777">
        <w:trPr>
          <w:trHeight w:val="235"/>
          <w:ins w:id="22057" w:author="V2" w:date="2025-04-14T14:19:00Z" w16du:dateUtc="2025-04-14T19:19:00Z"/>
        </w:trPr>
        <w:tc>
          <w:tcPr>
            <w:tcW w:w="646" w:type="dxa"/>
            <w:tcBorders>
              <w:top w:val="nil"/>
              <w:left w:val="nil"/>
              <w:bottom w:val="nil"/>
              <w:right w:val="nil"/>
            </w:tcBorders>
          </w:tcPr>
          <w:p w14:paraId="107D7096" w14:textId="77777777" w:rsidR="00D46830" w:rsidRPr="007F7E2B" w:rsidRDefault="00D46830">
            <w:pPr>
              <w:spacing w:line="259" w:lineRule="auto"/>
              <w:rPr>
                <w:ins w:id="22058" w:author="V2" w:date="2025-04-14T14:19:00Z" w16du:dateUtc="2025-04-14T19:19:00Z"/>
              </w:rPr>
            </w:pPr>
            <w:ins w:id="22059" w:author="V2" w:date="2025-04-14T14:19:00Z" w16du:dateUtc="2025-04-14T19:19:00Z">
              <w:r w:rsidRPr="007F7E2B">
                <w:rPr>
                  <w:rFonts w:ascii="Arial" w:eastAsia="Arial" w:hAnsi="Arial" w:cs="Arial"/>
                  <w:i/>
                </w:rPr>
                <w:t>E</w:t>
              </w:r>
              <w:r w:rsidRPr="007F7E2B">
                <w:rPr>
                  <w:rFonts w:ascii="Arial" w:eastAsia="Arial" w:hAnsi="Arial" w:cs="Arial"/>
                  <w:i/>
                  <w:vertAlign w:val="subscript"/>
                </w:rPr>
                <w:t>m</w:t>
              </w:r>
              <w:r w:rsidRPr="007F7E2B">
                <w:t xml:space="preserve"> </w:t>
              </w:r>
            </w:ins>
          </w:p>
        </w:tc>
        <w:tc>
          <w:tcPr>
            <w:tcW w:w="521" w:type="dxa"/>
            <w:tcBorders>
              <w:top w:val="nil"/>
              <w:left w:val="nil"/>
              <w:bottom w:val="nil"/>
              <w:right w:val="nil"/>
            </w:tcBorders>
          </w:tcPr>
          <w:p w14:paraId="3754EAB5" w14:textId="77777777" w:rsidR="00D46830" w:rsidRPr="007F7E2B" w:rsidRDefault="00D46830">
            <w:pPr>
              <w:spacing w:line="259" w:lineRule="auto"/>
              <w:ind w:left="74"/>
              <w:rPr>
                <w:ins w:id="22060" w:author="V2" w:date="2025-04-14T14:19:00Z" w16du:dateUtc="2025-04-14T19:19:00Z"/>
              </w:rPr>
            </w:pPr>
            <w:ins w:id="22061" w:author="V2" w:date="2025-04-14T14:19:00Z" w16du:dateUtc="2025-04-14T19:19:00Z">
              <w:r w:rsidRPr="007F7E2B">
                <w:t xml:space="preserve">=  </w:t>
              </w:r>
            </w:ins>
          </w:p>
        </w:tc>
        <w:tc>
          <w:tcPr>
            <w:tcW w:w="7487" w:type="dxa"/>
            <w:tcBorders>
              <w:top w:val="nil"/>
              <w:left w:val="nil"/>
              <w:bottom w:val="nil"/>
              <w:right w:val="nil"/>
            </w:tcBorders>
          </w:tcPr>
          <w:p w14:paraId="4FBCFA48" w14:textId="77777777" w:rsidR="00D46830" w:rsidRPr="007F7E2B" w:rsidRDefault="00D46830">
            <w:pPr>
              <w:spacing w:line="259" w:lineRule="auto"/>
              <w:ind w:left="93"/>
              <w:rPr>
                <w:ins w:id="22062" w:author="V2" w:date="2025-04-14T14:19:00Z" w16du:dateUtc="2025-04-14T19:19:00Z"/>
              </w:rPr>
            </w:pPr>
            <w:ins w:id="22063" w:author="V2" w:date="2025-04-14T14:19:00Z" w16du:dateUtc="2025-04-14T19:19:00Z">
              <w:r w:rsidRPr="007F7E2B">
                <w:t>Market leakage, t CO</w:t>
              </w:r>
              <w:r w:rsidRPr="007F7E2B">
                <w:rPr>
                  <w:vertAlign w:val="subscript"/>
                </w:rPr>
                <w:t>2</w:t>
              </w:r>
              <w:r w:rsidRPr="007F7E2B">
                <w:t xml:space="preserve">e </w:t>
              </w:r>
            </w:ins>
          </w:p>
        </w:tc>
      </w:tr>
      <w:tr w:rsidR="00D46830" w:rsidRPr="007F7E2B" w14:paraId="1B16822E" w14:textId="77777777">
        <w:trPr>
          <w:trHeight w:val="462"/>
          <w:ins w:id="22064" w:author="V2" w:date="2025-04-14T14:19:00Z" w16du:dateUtc="2025-04-14T19:19:00Z"/>
        </w:trPr>
        <w:tc>
          <w:tcPr>
            <w:tcW w:w="646" w:type="dxa"/>
            <w:tcBorders>
              <w:top w:val="nil"/>
              <w:left w:val="nil"/>
              <w:bottom w:val="nil"/>
              <w:right w:val="nil"/>
            </w:tcBorders>
          </w:tcPr>
          <w:p w14:paraId="1B8BA233" w14:textId="77777777" w:rsidR="00D46830" w:rsidRPr="007F7E2B" w:rsidRDefault="00D46830">
            <w:pPr>
              <w:spacing w:line="259" w:lineRule="auto"/>
              <w:rPr>
                <w:ins w:id="22065" w:author="V2" w:date="2025-04-14T14:19:00Z" w16du:dateUtc="2025-04-14T19:19:00Z"/>
              </w:rPr>
            </w:pPr>
            <w:ins w:id="22066" w:author="V2" w:date="2025-04-14T14:19:00Z" w16du:dateUtc="2025-04-14T19:19:00Z">
              <w:r w:rsidRPr="007F7E2B">
                <w:rPr>
                  <w:rFonts w:ascii="Arial" w:eastAsia="Arial" w:hAnsi="Arial" w:cs="Arial"/>
                  <w:i/>
                </w:rPr>
                <w:t>C</w:t>
              </w:r>
              <w:r w:rsidRPr="007F7E2B">
                <w:rPr>
                  <w:rFonts w:ascii="Arial" w:eastAsia="Arial" w:hAnsi="Arial" w:cs="Arial"/>
                  <w:i/>
                  <w:vertAlign w:val="subscript"/>
                </w:rPr>
                <w:t>c</w:t>
              </w:r>
              <w:r w:rsidRPr="007F7E2B">
                <w:t xml:space="preserve"> </w:t>
              </w:r>
            </w:ins>
          </w:p>
        </w:tc>
        <w:tc>
          <w:tcPr>
            <w:tcW w:w="521" w:type="dxa"/>
            <w:tcBorders>
              <w:top w:val="nil"/>
              <w:left w:val="nil"/>
              <w:bottom w:val="nil"/>
              <w:right w:val="nil"/>
            </w:tcBorders>
          </w:tcPr>
          <w:p w14:paraId="56DA3513" w14:textId="77777777" w:rsidR="00D46830" w:rsidRPr="007F7E2B" w:rsidRDefault="00D46830">
            <w:pPr>
              <w:spacing w:line="259" w:lineRule="auto"/>
              <w:ind w:left="74"/>
              <w:rPr>
                <w:ins w:id="22067" w:author="V2" w:date="2025-04-14T14:19:00Z" w16du:dateUtc="2025-04-14T19:19:00Z"/>
              </w:rPr>
            </w:pPr>
            <w:ins w:id="22068" w:author="V2" w:date="2025-04-14T14:19:00Z" w16du:dateUtc="2025-04-14T19:19:00Z">
              <w:r w:rsidRPr="007F7E2B">
                <w:t xml:space="preserve">=  </w:t>
              </w:r>
            </w:ins>
          </w:p>
        </w:tc>
        <w:tc>
          <w:tcPr>
            <w:tcW w:w="7487" w:type="dxa"/>
            <w:tcBorders>
              <w:top w:val="nil"/>
              <w:left w:val="nil"/>
              <w:bottom w:val="nil"/>
              <w:right w:val="nil"/>
            </w:tcBorders>
          </w:tcPr>
          <w:p w14:paraId="0C32FCBC" w14:textId="77777777" w:rsidR="00D46830" w:rsidRPr="007F7E2B" w:rsidRDefault="00D46830">
            <w:pPr>
              <w:spacing w:line="259" w:lineRule="auto"/>
              <w:ind w:left="93"/>
              <w:rPr>
                <w:ins w:id="22069" w:author="V2" w:date="2025-04-14T14:19:00Z" w16du:dateUtc="2025-04-14T19:19:00Z"/>
              </w:rPr>
            </w:pPr>
            <w:ins w:id="22070" w:author="V2" w:date="2025-04-14T14:19:00Z" w16du:dateUtc="2025-04-14T19:19:00Z">
              <w:r w:rsidRPr="007F7E2B">
                <w:t>Carbon stocks of the identified land base under the management regime present in the baseline scenario, tCO</w:t>
              </w:r>
              <w:r w:rsidRPr="007F7E2B">
                <w:rPr>
                  <w:vertAlign w:val="subscript"/>
                </w:rPr>
                <w:t>2</w:t>
              </w:r>
              <w:r w:rsidRPr="007F7E2B">
                <w:t xml:space="preserve">e </w:t>
              </w:r>
            </w:ins>
          </w:p>
        </w:tc>
      </w:tr>
      <w:tr w:rsidR="00D46830" w:rsidRPr="007F7E2B" w14:paraId="6C9A80AC" w14:textId="77777777">
        <w:trPr>
          <w:trHeight w:val="466"/>
          <w:ins w:id="22071" w:author="V2" w:date="2025-04-14T14:19:00Z" w16du:dateUtc="2025-04-14T19:19:00Z"/>
        </w:trPr>
        <w:tc>
          <w:tcPr>
            <w:tcW w:w="646" w:type="dxa"/>
            <w:tcBorders>
              <w:top w:val="nil"/>
              <w:left w:val="nil"/>
              <w:bottom w:val="nil"/>
              <w:right w:val="nil"/>
            </w:tcBorders>
          </w:tcPr>
          <w:p w14:paraId="498CD5EF" w14:textId="77777777" w:rsidR="00D46830" w:rsidRPr="007F7E2B" w:rsidRDefault="00D46830">
            <w:pPr>
              <w:spacing w:line="259" w:lineRule="auto"/>
              <w:rPr>
                <w:ins w:id="22072" w:author="V2" w:date="2025-04-14T14:19:00Z" w16du:dateUtc="2025-04-14T19:19:00Z"/>
              </w:rPr>
            </w:pPr>
            <w:ins w:id="22073" w:author="V2" w:date="2025-04-14T14:19:00Z" w16du:dateUtc="2025-04-14T19:19:00Z">
              <w:r w:rsidRPr="007F7E2B">
                <w:rPr>
                  <w:rFonts w:ascii="Arial" w:eastAsia="Arial" w:hAnsi="Arial" w:cs="Arial"/>
                  <w:i/>
                </w:rPr>
                <w:t>C</w:t>
              </w:r>
              <w:r w:rsidRPr="007F7E2B">
                <w:rPr>
                  <w:rFonts w:ascii="Arial" w:eastAsia="Arial" w:hAnsi="Arial" w:cs="Arial"/>
                  <w:i/>
                  <w:vertAlign w:val="subscript"/>
                </w:rPr>
                <w:t>m</w:t>
              </w:r>
              <w:r w:rsidRPr="007F7E2B">
                <w:t xml:space="preserve"> </w:t>
              </w:r>
            </w:ins>
          </w:p>
        </w:tc>
        <w:tc>
          <w:tcPr>
            <w:tcW w:w="521" w:type="dxa"/>
            <w:tcBorders>
              <w:top w:val="nil"/>
              <w:left w:val="nil"/>
              <w:bottom w:val="nil"/>
              <w:right w:val="nil"/>
            </w:tcBorders>
          </w:tcPr>
          <w:p w14:paraId="3AF806A5" w14:textId="77777777" w:rsidR="00D46830" w:rsidRPr="007F7E2B" w:rsidRDefault="00D46830">
            <w:pPr>
              <w:spacing w:line="259" w:lineRule="auto"/>
              <w:ind w:left="74"/>
              <w:rPr>
                <w:ins w:id="22074" w:author="V2" w:date="2025-04-14T14:19:00Z" w16du:dateUtc="2025-04-14T19:19:00Z"/>
              </w:rPr>
            </w:pPr>
            <w:ins w:id="22075" w:author="V2" w:date="2025-04-14T14:19:00Z" w16du:dateUtc="2025-04-14T19:19:00Z">
              <w:r w:rsidRPr="007F7E2B">
                <w:t xml:space="preserve">=  </w:t>
              </w:r>
            </w:ins>
          </w:p>
        </w:tc>
        <w:tc>
          <w:tcPr>
            <w:tcW w:w="7487" w:type="dxa"/>
            <w:tcBorders>
              <w:top w:val="nil"/>
              <w:left w:val="nil"/>
              <w:bottom w:val="nil"/>
              <w:right w:val="nil"/>
            </w:tcBorders>
          </w:tcPr>
          <w:p w14:paraId="5823B318" w14:textId="77777777" w:rsidR="00D46830" w:rsidRPr="007F7E2B" w:rsidRDefault="00D46830">
            <w:pPr>
              <w:spacing w:line="259" w:lineRule="auto"/>
              <w:ind w:left="93"/>
              <w:rPr>
                <w:ins w:id="22076" w:author="V2" w:date="2025-04-14T14:19:00Z" w16du:dateUtc="2025-04-14T19:19:00Z"/>
              </w:rPr>
            </w:pPr>
            <w:ins w:id="22077" w:author="V2" w:date="2025-04-14T14:19:00Z" w16du:dateUtc="2025-04-14T19:19:00Z">
              <w:r w:rsidRPr="007F7E2B">
                <w:t>Carbon stocks of the identified land base under the management regime expected to result from the market leakage in the project scenario, tCO</w:t>
              </w:r>
              <w:r w:rsidRPr="007F7E2B">
                <w:rPr>
                  <w:vertAlign w:val="subscript"/>
                </w:rPr>
                <w:t>2</w:t>
              </w:r>
              <w:r w:rsidRPr="007F7E2B">
                <w:t xml:space="preserve">e </w:t>
              </w:r>
            </w:ins>
          </w:p>
        </w:tc>
      </w:tr>
    </w:tbl>
    <w:p w14:paraId="7E474855" w14:textId="77777777" w:rsidR="00D46830" w:rsidRPr="007F7E2B" w:rsidRDefault="00D46830">
      <w:pPr>
        <w:spacing w:line="259" w:lineRule="auto"/>
        <w:rPr>
          <w:ins w:id="22078" w:author="V2" w:date="2025-04-14T14:19:00Z" w16du:dateUtc="2025-04-14T19:19:00Z"/>
        </w:rPr>
      </w:pPr>
      <w:ins w:id="22079" w:author="V2" w:date="2025-04-14T14:19:00Z" w16du:dateUtc="2025-04-14T19:19:00Z">
        <w:r w:rsidRPr="007F7E2B">
          <w:t xml:space="preserve"> </w:t>
        </w:r>
      </w:ins>
    </w:p>
    <w:p w14:paraId="0FAEDCD8" w14:textId="77777777" w:rsidR="00D46830" w:rsidRPr="007F7E2B" w:rsidRDefault="00D46830">
      <w:pPr>
        <w:ind w:left="-5" w:right="9"/>
        <w:rPr>
          <w:ins w:id="22080" w:author="V2" w:date="2025-04-14T14:19:00Z" w16du:dateUtc="2025-04-14T19:19:00Z"/>
        </w:rPr>
      </w:pPr>
      <w:ins w:id="22081" w:author="V2" w:date="2025-04-14T14:19:00Z" w16du:dateUtc="2025-04-14T19:19:00Z">
        <w:r w:rsidRPr="007F7E2B">
          <w:t xml:space="preserve">The methods and models used to complete this stage must be those defined in the modules associated with VCS methodology </w:t>
        </w:r>
        <w:r w:rsidRPr="007F7E2B">
          <w:rPr>
            <w:rFonts w:ascii="Arial" w:eastAsia="Arial" w:hAnsi="Arial" w:cs="Arial"/>
            <w:i/>
          </w:rPr>
          <w:t>VM0021 Soil Carbon Quantification Methodology</w:t>
        </w:r>
        <w:r w:rsidRPr="007F7E2B">
          <w:t>, for the relevant carbon pools. The change in onsite carbon stocks through time between the management regime before and after market leakage occurred, on the affected land, is the leakage attributable to the project.  Changes in offsite GHG emissions not arising from changes in carbon pools on the land base, (for example emissions from fossil fuel use and fertilization), are not accounted, as these emissions are expected to be similar to those that occurred within the project area</w:t>
        </w:r>
        <w:r w:rsidRPr="007F7E2B">
          <w:rPr>
            <w:rFonts w:ascii="Arial" w:eastAsia="Arial" w:hAnsi="Arial" w:cs="Arial"/>
            <w:i/>
          </w:rPr>
          <w:t xml:space="preserve"> </w:t>
        </w:r>
        <w:r w:rsidRPr="007F7E2B">
          <w:t xml:space="preserve">prior to the commencement of the project. </w:t>
        </w:r>
      </w:ins>
    </w:p>
    <w:p w14:paraId="425AF69A" w14:textId="77777777" w:rsidR="00D46830" w:rsidRPr="007F7E2B" w:rsidRDefault="00D46830">
      <w:pPr>
        <w:spacing w:line="259" w:lineRule="auto"/>
        <w:rPr>
          <w:ins w:id="22082" w:author="V2" w:date="2025-04-14T14:19:00Z" w16du:dateUtc="2025-04-14T19:19:00Z"/>
        </w:rPr>
      </w:pPr>
      <w:ins w:id="22083" w:author="V2" w:date="2025-04-14T14:19:00Z" w16du:dateUtc="2025-04-14T19:19:00Z">
        <w:r w:rsidRPr="007F7E2B">
          <w:t xml:space="preserve"> </w:t>
        </w:r>
      </w:ins>
    </w:p>
    <w:p w14:paraId="36B34B43" w14:textId="77777777" w:rsidR="00D46830" w:rsidRPr="007F7E2B" w:rsidRDefault="00D46830">
      <w:pPr>
        <w:spacing w:line="259" w:lineRule="auto"/>
        <w:rPr>
          <w:ins w:id="22084" w:author="V2" w:date="2025-04-14T14:19:00Z" w16du:dateUtc="2025-04-14T19:19:00Z"/>
        </w:rPr>
      </w:pPr>
      <w:ins w:id="22085" w:author="V2" w:date="2025-04-14T14:19:00Z" w16du:dateUtc="2025-04-14T19:19:00Z">
        <w:r w:rsidRPr="007F7E2B">
          <w:rPr>
            <w:rFonts w:ascii="Arial" w:eastAsia="Arial" w:hAnsi="Arial" w:cs="Arial"/>
            <w:b/>
          </w:rPr>
          <w:t xml:space="preserve"> </w:t>
        </w:r>
      </w:ins>
    </w:p>
    <w:p w14:paraId="175B1099" w14:textId="77777777" w:rsidR="00D46830" w:rsidRPr="007F7E2B" w:rsidRDefault="00D46830">
      <w:pPr>
        <w:pStyle w:val="Heading3"/>
        <w:ind w:left="-5"/>
        <w:rPr>
          <w:ins w:id="22086" w:author="V2" w:date="2025-04-14T14:19:00Z" w16du:dateUtc="2025-04-14T19:19:00Z"/>
        </w:rPr>
      </w:pPr>
      <w:bookmarkStart w:id="22087" w:name="_Toc174616271"/>
      <w:bookmarkStart w:id="22088" w:name="_Toc174616687"/>
      <w:bookmarkStart w:id="22089" w:name="_Toc180594412"/>
      <w:bookmarkStart w:id="22090" w:name="_Toc180594819"/>
      <w:ins w:id="22091" w:author="V2" w:date="2025-04-14T14:19:00Z" w16du:dateUtc="2025-04-14T19:19:00Z">
        <w:r w:rsidRPr="007F7E2B">
          <w:lastRenderedPageBreak/>
          <w:t>Step 10: Market flexibility</w:t>
        </w:r>
        <w:bookmarkEnd w:id="22087"/>
        <w:bookmarkEnd w:id="22088"/>
        <w:bookmarkEnd w:id="22089"/>
        <w:bookmarkEnd w:id="22090"/>
        <w:r w:rsidRPr="007F7E2B">
          <w:t xml:space="preserve"> </w:t>
        </w:r>
      </w:ins>
    </w:p>
    <w:p w14:paraId="1B988D75" w14:textId="77777777" w:rsidR="00D46830" w:rsidRPr="007F7E2B" w:rsidRDefault="00D46830">
      <w:pPr>
        <w:spacing w:line="259" w:lineRule="auto"/>
        <w:rPr>
          <w:ins w:id="22092" w:author="V2" w:date="2025-04-14T14:19:00Z" w16du:dateUtc="2025-04-14T19:19:00Z"/>
        </w:rPr>
      </w:pPr>
      <w:ins w:id="22093" w:author="V2" w:date="2025-04-14T14:19:00Z" w16du:dateUtc="2025-04-14T19:19:00Z">
        <w:r w:rsidRPr="007F7E2B">
          <w:t xml:space="preserve"> </w:t>
        </w:r>
      </w:ins>
    </w:p>
    <w:p w14:paraId="46778D1B" w14:textId="77777777" w:rsidR="00D46830" w:rsidRPr="007F7E2B" w:rsidRDefault="00D46830">
      <w:pPr>
        <w:ind w:left="-5" w:right="9"/>
        <w:rPr>
          <w:ins w:id="22094" w:author="V2" w:date="2025-04-14T14:19:00Z" w16du:dateUtc="2025-04-14T19:19:00Z"/>
        </w:rPr>
      </w:pPr>
      <w:ins w:id="22095" w:author="V2" w:date="2025-04-14T14:19:00Z" w16du:dateUtc="2025-04-14T19:19:00Z">
        <w:r w:rsidRPr="007F7E2B">
          <w:t xml:space="preserve">Where the project causes a less than 3% change in the supply of a given product or service to any market, as determined in Step 5, market changes caused by the project may reasonably be assumed to be indistinguishable from normal market “noise”, and it is unlikely that any pricing change attributable to the project will incentivize a change in behavior on the part of suppliers to the market.  However, project proponents must examine the market conditions to determine if flexibility mechanisms exist within the market which will mask or compensate for the effects of the project.   </w:t>
        </w:r>
      </w:ins>
    </w:p>
    <w:p w14:paraId="736D2936" w14:textId="77777777" w:rsidR="00D46830" w:rsidRPr="007F7E2B" w:rsidRDefault="00D46830">
      <w:pPr>
        <w:spacing w:line="259" w:lineRule="auto"/>
        <w:rPr>
          <w:ins w:id="22096" w:author="V2" w:date="2025-04-14T14:19:00Z" w16du:dateUtc="2025-04-14T19:19:00Z"/>
        </w:rPr>
      </w:pPr>
      <w:ins w:id="22097" w:author="V2" w:date="2025-04-14T14:19:00Z" w16du:dateUtc="2025-04-14T19:19:00Z">
        <w:r w:rsidRPr="007F7E2B">
          <w:t xml:space="preserve"> </w:t>
        </w:r>
      </w:ins>
    </w:p>
    <w:p w14:paraId="3DD2E5BE" w14:textId="77777777" w:rsidR="00D46830" w:rsidRPr="007F7E2B" w:rsidRDefault="00D46830">
      <w:pPr>
        <w:ind w:left="-5" w:right="9"/>
        <w:rPr>
          <w:ins w:id="22098" w:author="V2" w:date="2025-04-14T14:19:00Z" w16du:dateUtc="2025-04-14T19:19:00Z"/>
        </w:rPr>
      </w:pPr>
      <w:ins w:id="22099" w:author="V2" w:date="2025-04-14T14:19:00Z" w16du:dateUtc="2025-04-14T19:19:00Z">
        <w:r w:rsidRPr="007F7E2B">
          <w:t xml:space="preserve">Such mechanisms may include: </w:t>
        </w:r>
      </w:ins>
    </w:p>
    <w:p w14:paraId="5EC47DDE" w14:textId="77777777" w:rsidR="00D46830" w:rsidRPr="007F7E2B" w:rsidRDefault="00D46830">
      <w:pPr>
        <w:spacing w:line="259" w:lineRule="auto"/>
        <w:ind w:left="720"/>
        <w:rPr>
          <w:ins w:id="22100" w:author="V2" w:date="2025-04-14T14:19:00Z" w16du:dateUtc="2025-04-14T19:19:00Z"/>
        </w:rPr>
      </w:pPr>
      <w:ins w:id="22101" w:author="V2" w:date="2025-04-14T14:19:00Z" w16du:dateUtc="2025-04-14T19:19:00Z">
        <w:r w:rsidRPr="007F7E2B">
          <w:t xml:space="preserve"> </w:t>
        </w:r>
      </w:ins>
    </w:p>
    <w:p w14:paraId="331D914E" w14:textId="77777777" w:rsidR="00D46830" w:rsidRPr="007F7E2B" w:rsidRDefault="00D46830" w:rsidP="00964B29">
      <w:pPr>
        <w:numPr>
          <w:ilvl w:val="0"/>
          <w:numId w:val="114"/>
        </w:numPr>
        <w:spacing w:before="0" w:after="3" w:line="252" w:lineRule="auto"/>
        <w:ind w:right="9" w:hanging="360"/>
        <w:rPr>
          <w:ins w:id="22102" w:author="V2" w:date="2025-04-14T14:19:00Z" w16du:dateUtc="2025-04-14T19:19:00Z"/>
        </w:rPr>
      </w:pPr>
      <w:ins w:id="22103" w:author="V2" w:date="2025-04-14T14:19:00Z" w16du:dateUtc="2025-04-14T19:19:00Z">
        <w:r w:rsidRPr="007F7E2B">
          <w:t xml:space="preserve">Surplus - The market for the good is typically in a surplus situation, with some wastage or low value use consuming the surplus. </w:t>
        </w:r>
      </w:ins>
    </w:p>
    <w:p w14:paraId="105C2725" w14:textId="77777777" w:rsidR="00D46830" w:rsidRPr="007F7E2B" w:rsidRDefault="00D46830" w:rsidP="00964B29">
      <w:pPr>
        <w:numPr>
          <w:ilvl w:val="0"/>
          <w:numId w:val="114"/>
        </w:numPr>
        <w:spacing w:before="0" w:after="3" w:line="252" w:lineRule="auto"/>
        <w:ind w:right="9" w:hanging="360"/>
        <w:rPr>
          <w:ins w:id="22104" w:author="V2" w:date="2025-04-14T14:19:00Z" w16du:dateUtc="2025-04-14T19:19:00Z"/>
        </w:rPr>
      </w:pPr>
      <w:ins w:id="22105" w:author="V2" w:date="2025-04-14T14:19:00Z" w16du:dateUtc="2025-04-14T19:19:00Z">
        <w:r w:rsidRPr="007F7E2B">
          <w:t xml:space="preserve">Substitution - Substitution of another existing good is likely to occur if any temporary shortfall occurs, and the substitute is in surplus. </w:t>
        </w:r>
      </w:ins>
    </w:p>
    <w:p w14:paraId="3A5666B2" w14:textId="77777777" w:rsidR="00D46830" w:rsidRPr="007F7E2B" w:rsidRDefault="00D46830" w:rsidP="00964B29">
      <w:pPr>
        <w:numPr>
          <w:ilvl w:val="0"/>
          <w:numId w:val="114"/>
        </w:numPr>
        <w:spacing w:before="0" w:after="3" w:line="252" w:lineRule="auto"/>
        <w:ind w:right="9" w:hanging="360"/>
        <w:rPr>
          <w:ins w:id="22106" w:author="V2" w:date="2025-04-14T14:19:00Z" w16du:dateUtc="2025-04-14T19:19:00Z"/>
        </w:rPr>
      </w:pPr>
      <w:ins w:id="22107" w:author="V2" w:date="2025-04-14T14:19:00Z" w16du:dateUtc="2025-04-14T19:19:00Z">
        <w:r w:rsidRPr="007F7E2B">
          <w:t xml:space="preserve">Under-utilized capacity - Existing lands suitable for production of the good without further clearance or other carbon impacts are under-utilized, and any shortfall could be made up from these lands. </w:t>
        </w:r>
      </w:ins>
    </w:p>
    <w:p w14:paraId="1FAE939B" w14:textId="77777777" w:rsidR="00D46830" w:rsidRPr="007F7E2B" w:rsidRDefault="00D46830" w:rsidP="00964B29">
      <w:pPr>
        <w:numPr>
          <w:ilvl w:val="0"/>
          <w:numId w:val="114"/>
        </w:numPr>
        <w:spacing w:before="0" w:after="3" w:line="252" w:lineRule="auto"/>
        <w:ind w:right="9" w:hanging="360"/>
        <w:rPr>
          <w:ins w:id="22108" w:author="V2" w:date="2025-04-14T14:19:00Z" w16du:dateUtc="2025-04-14T19:19:00Z"/>
        </w:rPr>
      </w:pPr>
      <w:ins w:id="22109" w:author="V2" w:date="2025-04-14T14:19:00Z" w16du:dateUtc="2025-04-14T19:19:00Z">
        <w:r w:rsidRPr="007F7E2B">
          <w:t xml:space="preserve">Intensification capacity - Intensification of production on existing lands producing the good represents the lowest cost path to replacement of the losses attributable to the project. </w:t>
        </w:r>
      </w:ins>
    </w:p>
    <w:p w14:paraId="07616C17" w14:textId="77777777" w:rsidR="00D46830" w:rsidRPr="007F7E2B" w:rsidRDefault="00D46830">
      <w:pPr>
        <w:spacing w:line="259" w:lineRule="auto"/>
        <w:ind w:left="1440"/>
        <w:rPr>
          <w:ins w:id="22110" w:author="V2" w:date="2025-04-14T14:19:00Z" w16du:dateUtc="2025-04-14T19:19:00Z"/>
        </w:rPr>
      </w:pPr>
      <w:ins w:id="22111" w:author="V2" w:date="2025-04-14T14:19:00Z" w16du:dateUtc="2025-04-14T19:19:00Z">
        <w:r w:rsidRPr="007F7E2B">
          <w:t xml:space="preserve"> </w:t>
        </w:r>
      </w:ins>
    </w:p>
    <w:p w14:paraId="3F7C6C79" w14:textId="77777777" w:rsidR="00D46830" w:rsidRPr="007F7E2B" w:rsidRDefault="00D46830">
      <w:pPr>
        <w:ind w:left="-5" w:right="9"/>
        <w:rPr>
          <w:ins w:id="22112" w:author="V2" w:date="2025-04-14T14:19:00Z" w16du:dateUtc="2025-04-14T19:19:00Z"/>
        </w:rPr>
      </w:pPr>
      <w:ins w:id="22113" w:author="V2" w:date="2025-04-14T14:19:00Z" w16du:dateUtc="2025-04-14T19:19:00Z">
        <w:r w:rsidRPr="007F7E2B">
          <w:t xml:space="preserve">The best source for this data is likely to be local producers and intermediaries with a clear knowledge of the market dynamics and production limitations for the commodity or service. </w:t>
        </w:r>
      </w:ins>
    </w:p>
    <w:p w14:paraId="235A27B0" w14:textId="77777777" w:rsidR="00D46830" w:rsidRPr="007F7E2B" w:rsidRDefault="00D46830">
      <w:pPr>
        <w:spacing w:line="259" w:lineRule="auto"/>
        <w:rPr>
          <w:ins w:id="22114" w:author="V2" w:date="2025-04-14T14:19:00Z" w16du:dateUtc="2025-04-14T19:19:00Z"/>
        </w:rPr>
      </w:pPr>
      <w:ins w:id="22115" w:author="V2" w:date="2025-04-14T14:19:00Z" w16du:dateUtc="2025-04-14T19:19:00Z">
        <w:r w:rsidRPr="007F7E2B">
          <w:t xml:space="preserve"> </w:t>
        </w:r>
      </w:ins>
    </w:p>
    <w:p w14:paraId="54B15A96" w14:textId="77777777" w:rsidR="00D46830" w:rsidRPr="007F7E2B" w:rsidRDefault="00D46830">
      <w:pPr>
        <w:ind w:left="-5" w:right="9"/>
        <w:rPr>
          <w:ins w:id="22116" w:author="V2" w:date="2025-04-14T14:19:00Z" w16du:dateUtc="2025-04-14T19:19:00Z"/>
        </w:rPr>
      </w:pPr>
      <w:ins w:id="22117" w:author="V2" w:date="2025-04-14T14:19:00Z" w16du:dateUtc="2025-04-14T19:19:00Z">
        <w:r w:rsidRPr="007F7E2B">
          <w:t xml:space="preserve">If any of these mechanisms, or similar mechanisms which would tend to mask market signals, demonstrably exists, no leakage is assumed to occur for this product or service in this market.  Otherwise, return to Step 6. </w:t>
        </w:r>
      </w:ins>
    </w:p>
    <w:p w14:paraId="32ED098E" w14:textId="77777777" w:rsidR="00D46830" w:rsidRPr="007F7E2B" w:rsidRDefault="00D46830">
      <w:pPr>
        <w:spacing w:line="259" w:lineRule="auto"/>
        <w:rPr>
          <w:ins w:id="22118" w:author="V2" w:date="2025-04-14T14:19:00Z" w16du:dateUtc="2025-04-14T19:19:00Z"/>
        </w:rPr>
      </w:pPr>
      <w:ins w:id="22119" w:author="V2" w:date="2025-04-14T14:19:00Z" w16du:dateUtc="2025-04-14T19:19:00Z">
        <w:r w:rsidRPr="007F7E2B">
          <w:t xml:space="preserve"> </w:t>
        </w:r>
      </w:ins>
    </w:p>
    <w:p w14:paraId="4A9456FD" w14:textId="77777777" w:rsidR="00D46830" w:rsidRPr="007F7E2B" w:rsidRDefault="00D46830">
      <w:pPr>
        <w:pStyle w:val="Heading1"/>
        <w:tabs>
          <w:tab w:val="center" w:pos="1489"/>
        </w:tabs>
        <w:spacing w:after="0"/>
        <w:ind w:left="-15"/>
        <w:rPr>
          <w:ins w:id="22120" w:author="V2" w:date="2025-04-14T14:19:00Z" w16du:dateUtc="2025-04-14T19:19:00Z"/>
        </w:rPr>
      </w:pPr>
      <w:bookmarkStart w:id="22121" w:name="_Toc174616272"/>
      <w:bookmarkStart w:id="22122" w:name="_Toc174616688"/>
      <w:bookmarkStart w:id="22123" w:name="_Toc180594413"/>
      <w:bookmarkStart w:id="22124" w:name="_Toc180594820"/>
      <w:bookmarkStart w:id="22125" w:name="_Toc15686"/>
      <w:ins w:id="22126" w:author="V2" w:date="2025-04-14T14:19:00Z" w16du:dateUtc="2025-04-14T19:19:00Z">
        <w:r w:rsidRPr="007F7E2B">
          <w:t xml:space="preserve">6 </w:t>
        </w:r>
        <w:r w:rsidRPr="007F7E2B">
          <w:tab/>
          <w:t>PARAMETERS</w:t>
        </w:r>
        <w:bookmarkEnd w:id="22121"/>
        <w:bookmarkEnd w:id="22122"/>
        <w:bookmarkEnd w:id="22123"/>
        <w:bookmarkEnd w:id="22124"/>
        <w:r w:rsidRPr="007F7E2B">
          <w:t xml:space="preserve"> </w:t>
        </w:r>
        <w:bookmarkEnd w:id="22125"/>
      </w:ins>
    </w:p>
    <w:tbl>
      <w:tblPr>
        <w:tblStyle w:val="TableGrid0"/>
        <w:tblW w:w="8978" w:type="dxa"/>
        <w:tblInd w:w="708" w:type="dxa"/>
        <w:tblCellMar>
          <w:top w:w="14" w:type="dxa"/>
          <w:left w:w="106" w:type="dxa"/>
          <w:right w:w="58" w:type="dxa"/>
        </w:tblCellMar>
        <w:tblLook w:val="04A0" w:firstRow="1" w:lastRow="0" w:firstColumn="1" w:lastColumn="0" w:noHBand="0" w:noVBand="1"/>
      </w:tblPr>
      <w:tblGrid>
        <w:gridCol w:w="4256"/>
        <w:gridCol w:w="4722"/>
      </w:tblGrid>
      <w:tr w:rsidR="00D46830" w:rsidRPr="007F7E2B" w14:paraId="1B86D9F6" w14:textId="77777777">
        <w:trPr>
          <w:trHeight w:val="334"/>
          <w:ins w:id="2212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7DA0FE9" w14:textId="77777777" w:rsidR="00D46830" w:rsidRPr="007F7E2B" w:rsidRDefault="00D46830">
            <w:pPr>
              <w:spacing w:line="259" w:lineRule="auto"/>
              <w:rPr>
                <w:ins w:id="22128" w:author="V2" w:date="2025-04-14T14:19:00Z" w16du:dateUtc="2025-04-14T19:19:00Z"/>
              </w:rPr>
            </w:pPr>
            <w:ins w:id="22129" w:author="V2" w:date="2025-04-14T14:19:00Z" w16du:dateUtc="2025-04-14T19:19:00Z">
              <w:r w:rsidRPr="007F7E2B">
                <w:rPr>
                  <w:rFonts w:ascii="Arial" w:eastAsia="Arial" w:hAnsi="Arial" w:cs="Arial"/>
                  <w:b/>
                </w:rPr>
                <w:t>Data Unit / Parameter</w:t>
              </w:r>
              <w:r w:rsidRPr="007F7E2B">
                <w:t xml:space="preserve">: </w:t>
              </w:r>
            </w:ins>
          </w:p>
        </w:tc>
        <w:tc>
          <w:tcPr>
            <w:tcW w:w="4722" w:type="dxa"/>
            <w:tcBorders>
              <w:top w:val="single" w:sz="8" w:space="0" w:color="000000"/>
              <w:left w:val="single" w:sz="8" w:space="0" w:color="000000"/>
              <w:bottom w:val="single" w:sz="8" w:space="0" w:color="000000"/>
              <w:right w:val="single" w:sz="8" w:space="0" w:color="000000"/>
            </w:tcBorders>
          </w:tcPr>
          <w:p w14:paraId="43A13BFB" w14:textId="77777777" w:rsidR="00D46830" w:rsidRPr="007F7E2B" w:rsidRDefault="00D46830">
            <w:pPr>
              <w:spacing w:line="259" w:lineRule="auto"/>
              <w:ind w:left="5"/>
              <w:rPr>
                <w:ins w:id="22130" w:author="V2" w:date="2025-04-14T14:19:00Z" w16du:dateUtc="2025-04-14T19:19:00Z"/>
              </w:rPr>
            </w:pPr>
            <w:ins w:id="22131" w:author="V2" w:date="2025-04-14T14:19:00Z" w16du:dateUtc="2025-04-14T19:19:00Z">
              <w:r w:rsidRPr="007F7E2B">
                <w:rPr>
                  <w:rFonts w:ascii="Arial" w:eastAsia="Arial" w:hAnsi="Arial" w:cs="Arial"/>
                  <w:i/>
                </w:rPr>
                <w:t>E</w:t>
              </w:r>
              <w:r w:rsidRPr="007F7E2B">
                <w:rPr>
                  <w:rFonts w:ascii="Arial" w:eastAsia="Arial" w:hAnsi="Arial" w:cs="Arial"/>
                  <w:i/>
                  <w:vertAlign w:val="subscript"/>
                </w:rPr>
                <w:t>m</w:t>
              </w:r>
              <w:r w:rsidRPr="007F7E2B">
                <w:rPr>
                  <w:rFonts w:ascii="Arial" w:eastAsia="Arial" w:hAnsi="Arial" w:cs="Arial"/>
                  <w:b/>
                  <w:i/>
                </w:rPr>
                <w:t xml:space="preserve">  </w:t>
              </w:r>
            </w:ins>
          </w:p>
        </w:tc>
      </w:tr>
      <w:tr w:rsidR="00D46830" w:rsidRPr="007F7E2B" w14:paraId="0F77F913" w14:textId="77777777">
        <w:trPr>
          <w:trHeight w:val="335"/>
          <w:ins w:id="2213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F647AAD" w14:textId="77777777" w:rsidR="00D46830" w:rsidRPr="007F7E2B" w:rsidRDefault="00D46830">
            <w:pPr>
              <w:spacing w:line="259" w:lineRule="auto"/>
              <w:rPr>
                <w:ins w:id="22133" w:author="V2" w:date="2025-04-14T14:19:00Z" w16du:dateUtc="2025-04-14T19:19:00Z"/>
              </w:rPr>
            </w:pPr>
            <w:ins w:id="22134"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6CC2FD30" w14:textId="77777777" w:rsidR="00D46830" w:rsidRPr="007F7E2B" w:rsidRDefault="00D46830">
            <w:pPr>
              <w:spacing w:line="259" w:lineRule="auto"/>
              <w:ind w:left="5"/>
              <w:rPr>
                <w:ins w:id="22135" w:author="V2" w:date="2025-04-14T14:19:00Z" w16du:dateUtc="2025-04-14T19:19:00Z"/>
              </w:rPr>
            </w:pPr>
            <w:ins w:id="22136" w:author="V2" w:date="2025-04-14T14:19:00Z" w16du:dateUtc="2025-04-14T19:19:00Z">
              <w:r w:rsidRPr="007F7E2B">
                <w:t>tCO</w:t>
              </w:r>
              <w:r w:rsidRPr="007F7E2B">
                <w:rPr>
                  <w:vertAlign w:val="subscript"/>
                </w:rPr>
                <w:t>2</w:t>
              </w:r>
              <w:r w:rsidRPr="007F7E2B">
                <w:t xml:space="preserve">e  </w:t>
              </w:r>
            </w:ins>
          </w:p>
        </w:tc>
      </w:tr>
      <w:tr w:rsidR="00D46830" w:rsidRPr="007F7E2B" w14:paraId="463BEFDB" w14:textId="77777777">
        <w:trPr>
          <w:trHeight w:val="335"/>
          <w:ins w:id="2213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89B1144" w14:textId="77777777" w:rsidR="00D46830" w:rsidRPr="007F7E2B" w:rsidRDefault="00D46830">
            <w:pPr>
              <w:spacing w:line="259" w:lineRule="auto"/>
              <w:rPr>
                <w:ins w:id="22138" w:author="V2" w:date="2025-04-14T14:19:00Z" w16du:dateUtc="2025-04-14T19:19:00Z"/>
              </w:rPr>
            </w:pPr>
            <w:ins w:id="22139" w:author="V2" w:date="2025-04-14T14:19:00Z" w16du:dateUtc="2025-04-14T19:19:00Z">
              <w:r w:rsidRPr="007F7E2B">
                <w:lastRenderedPageBreak/>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3FF21C7E" w14:textId="77777777" w:rsidR="00D46830" w:rsidRPr="007F7E2B" w:rsidRDefault="00D46830">
            <w:pPr>
              <w:spacing w:line="259" w:lineRule="auto"/>
              <w:ind w:left="5"/>
              <w:rPr>
                <w:ins w:id="22140" w:author="V2" w:date="2025-04-14T14:19:00Z" w16du:dateUtc="2025-04-14T19:19:00Z"/>
              </w:rPr>
            </w:pPr>
            <w:ins w:id="22141" w:author="V2" w:date="2025-04-14T14:19:00Z" w16du:dateUtc="2025-04-14T19:19:00Z">
              <w:r w:rsidRPr="007F7E2B">
                <w:t>Market leakage CO</w:t>
              </w:r>
              <w:r w:rsidRPr="007F7E2B">
                <w:rPr>
                  <w:vertAlign w:val="subscript"/>
                </w:rPr>
                <w:t>2</w:t>
              </w:r>
              <w:r w:rsidRPr="007F7E2B">
                <w:t xml:space="preserve"> for year y </w:t>
              </w:r>
            </w:ins>
          </w:p>
        </w:tc>
      </w:tr>
      <w:tr w:rsidR="00D46830" w:rsidRPr="007F7E2B" w14:paraId="2F7CDFF9" w14:textId="77777777">
        <w:trPr>
          <w:trHeight w:val="335"/>
          <w:ins w:id="2214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46D757C" w14:textId="77777777" w:rsidR="00D46830" w:rsidRPr="007F7E2B" w:rsidRDefault="00D46830">
            <w:pPr>
              <w:spacing w:line="259" w:lineRule="auto"/>
              <w:rPr>
                <w:ins w:id="22143" w:author="V2" w:date="2025-04-14T14:19:00Z" w16du:dateUtc="2025-04-14T19:19:00Z"/>
              </w:rPr>
            </w:pPr>
            <w:ins w:id="22144"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7640D01D" w14:textId="77777777" w:rsidR="00D46830" w:rsidRPr="007F7E2B" w:rsidRDefault="00D46830">
            <w:pPr>
              <w:spacing w:line="259" w:lineRule="auto"/>
              <w:ind w:left="5"/>
              <w:rPr>
                <w:ins w:id="22145" w:author="V2" w:date="2025-04-14T14:19:00Z" w16du:dateUtc="2025-04-14T19:19:00Z"/>
              </w:rPr>
            </w:pPr>
            <w:ins w:id="22146" w:author="V2" w:date="2025-04-14T14:19:00Z" w16du:dateUtc="2025-04-14T19:19:00Z">
              <w:r w:rsidRPr="007F7E2B">
                <w:t xml:space="preserve">Calculated </w:t>
              </w:r>
            </w:ins>
          </w:p>
        </w:tc>
      </w:tr>
      <w:tr w:rsidR="00D46830" w:rsidRPr="007F7E2B" w14:paraId="63E49B59" w14:textId="77777777">
        <w:trPr>
          <w:trHeight w:val="800"/>
          <w:ins w:id="2214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4A91B9C" w14:textId="77777777" w:rsidR="00D46830" w:rsidRPr="007F7E2B" w:rsidRDefault="00D46830">
            <w:pPr>
              <w:spacing w:line="259" w:lineRule="auto"/>
              <w:rPr>
                <w:ins w:id="22148" w:author="V2" w:date="2025-04-14T14:19:00Z" w16du:dateUtc="2025-04-14T19:19:00Z"/>
              </w:rPr>
            </w:pPr>
            <w:ins w:id="22149"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vAlign w:val="center"/>
          </w:tcPr>
          <w:p w14:paraId="46952CCD" w14:textId="77777777" w:rsidR="00D46830" w:rsidRPr="007F7E2B" w:rsidRDefault="00D46830">
            <w:pPr>
              <w:spacing w:line="259" w:lineRule="auto"/>
              <w:ind w:left="5"/>
              <w:rPr>
                <w:ins w:id="22150" w:author="V2" w:date="2025-04-14T14:19:00Z" w16du:dateUtc="2025-04-14T19:19:00Z"/>
              </w:rPr>
            </w:pPr>
            <w:ins w:id="22151" w:author="V2" w:date="2025-04-14T14:19:00Z" w16du:dateUtc="2025-04-14T19:19:00Z">
              <w:r w:rsidRPr="007F7E2B">
                <w:t xml:space="preserve">The market leakage estimated for a given year </w:t>
              </w:r>
            </w:ins>
          </w:p>
        </w:tc>
      </w:tr>
      <w:tr w:rsidR="00D46830" w:rsidRPr="007F7E2B" w14:paraId="22A10672" w14:textId="77777777">
        <w:trPr>
          <w:trHeight w:val="331"/>
          <w:ins w:id="2215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4288E3B" w14:textId="77777777" w:rsidR="00D46830" w:rsidRPr="007F7E2B" w:rsidRDefault="00D46830">
            <w:pPr>
              <w:spacing w:line="259" w:lineRule="auto"/>
              <w:rPr>
                <w:ins w:id="22153" w:author="V2" w:date="2025-04-14T14:19:00Z" w16du:dateUtc="2025-04-14T19:19:00Z"/>
              </w:rPr>
            </w:pPr>
            <w:ins w:id="22154"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32E552AA" w14:textId="77777777" w:rsidR="00D46830" w:rsidRPr="007F7E2B" w:rsidRDefault="00D46830">
            <w:pPr>
              <w:spacing w:line="259" w:lineRule="auto"/>
              <w:ind w:left="5"/>
              <w:rPr>
                <w:ins w:id="22155" w:author="V2" w:date="2025-04-14T14:19:00Z" w16du:dateUtc="2025-04-14T19:19:00Z"/>
              </w:rPr>
            </w:pPr>
            <w:ins w:id="22156" w:author="V2" w:date="2025-04-14T14:19:00Z" w16du:dateUtc="2025-04-14T19:19:00Z">
              <w:r w:rsidRPr="007F7E2B">
                <w:t xml:space="preserve">  </w:t>
              </w:r>
            </w:ins>
          </w:p>
        </w:tc>
      </w:tr>
      <w:tr w:rsidR="00D46830" w:rsidRPr="007F7E2B" w14:paraId="787088EE" w14:textId="77777777">
        <w:trPr>
          <w:trHeight w:val="333"/>
          <w:ins w:id="2215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6811038" w14:textId="77777777" w:rsidR="00D46830" w:rsidRPr="007F7E2B" w:rsidRDefault="00D46830">
            <w:pPr>
              <w:spacing w:line="259" w:lineRule="auto"/>
              <w:rPr>
                <w:ins w:id="22158" w:author="V2" w:date="2025-04-14T14:19:00Z" w16du:dateUtc="2025-04-14T19:19:00Z"/>
              </w:rPr>
            </w:pPr>
            <w:ins w:id="22159"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7057EEC9" w14:textId="77777777" w:rsidR="00D46830" w:rsidRPr="007F7E2B" w:rsidRDefault="00D46830">
            <w:pPr>
              <w:spacing w:line="259" w:lineRule="auto"/>
              <w:ind w:left="5"/>
              <w:rPr>
                <w:ins w:id="22160" w:author="V2" w:date="2025-04-14T14:19:00Z" w16du:dateUtc="2025-04-14T19:19:00Z"/>
              </w:rPr>
            </w:pPr>
            <w:ins w:id="22161" w:author="V2" w:date="2025-04-14T14:19:00Z" w16du:dateUtc="2025-04-14T19:19:00Z">
              <w:r w:rsidRPr="007F7E2B">
                <w:rPr>
                  <w:rFonts w:ascii="Arial" w:eastAsia="Arial" w:hAnsi="Arial" w:cs="Arial"/>
                  <w:i/>
                </w:rPr>
                <w:t>C</w:t>
              </w:r>
              <w:r w:rsidRPr="007F7E2B">
                <w:rPr>
                  <w:rFonts w:ascii="Arial" w:eastAsia="Arial" w:hAnsi="Arial" w:cs="Arial"/>
                  <w:i/>
                  <w:vertAlign w:val="subscript"/>
                </w:rPr>
                <w:t>c</w:t>
              </w:r>
              <w:r w:rsidRPr="007F7E2B">
                <w:rPr>
                  <w:rFonts w:ascii="Arial" w:eastAsia="Arial" w:hAnsi="Arial" w:cs="Arial"/>
                  <w:b/>
                  <w:i/>
                </w:rPr>
                <w:t xml:space="preserve">  </w:t>
              </w:r>
            </w:ins>
          </w:p>
        </w:tc>
      </w:tr>
      <w:tr w:rsidR="00D46830" w:rsidRPr="007F7E2B" w14:paraId="20559639" w14:textId="77777777">
        <w:trPr>
          <w:trHeight w:val="335"/>
          <w:ins w:id="2216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04212AB" w14:textId="77777777" w:rsidR="00D46830" w:rsidRPr="007F7E2B" w:rsidRDefault="00D46830">
            <w:pPr>
              <w:spacing w:line="259" w:lineRule="auto"/>
              <w:rPr>
                <w:ins w:id="22163" w:author="V2" w:date="2025-04-14T14:19:00Z" w16du:dateUtc="2025-04-14T19:19:00Z"/>
              </w:rPr>
            </w:pPr>
            <w:ins w:id="22164"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51D2D581" w14:textId="77777777" w:rsidR="00D46830" w:rsidRPr="007F7E2B" w:rsidRDefault="00D46830">
            <w:pPr>
              <w:spacing w:line="259" w:lineRule="auto"/>
              <w:ind w:left="5"/>
              <w:rPr>
                <w:ins w:id="22165" w:author="V2" w:date="2025-04-14T14:19:00Z" w16du:dateUtc="2025-04-14T19:19:00Z"/>
              </w:rPr>
            </w:pPr>
            <w:ins w:id="22166" w:author="V2" w:date="2025-04-14T14:19:00Z" w16du:dateUtc="2025-04-14T19:19:00Z">
              <w:r w:rsidRPr="007F7E2B">
                <w:t>tCO</w:t>
              </w:r>
              <w:r w:rsidRPr="007F7E2B">
                <w:rPr>
                  <w:vertAlign w:val="subscript"/>
                </w:rPr>
                <w:t>2</w:t>
              </w:r>
              <w:r w:rsidRPr="007F7E2B">
                <w:t xml:space="preserve">e  </w:t>
              </w:r>
            </w:ins>
          </w:p>
        </w:tc>
      </w:tr>
      <w:tr w:rsidR="00D46830" w:rsidRPr="007F7E2B" w14:paraId="5068EBC1" w14:textId="77777777">
        <w:trPr>
          <w:trHeight w:val="710"/>
          <w:ins w:id="2216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0E70D2D1" w14:textId="77777777" w:rsidR="00D46830" w:rsidRPr="007F7E2B" w:rsidRDefault="00D46830">
            <w:pPr>
              <w:spacing w:line="259" w:lineRule="auto"/>
              <w:rPr>
                <w:ins w:id="22168" w:author="V2" w:date="2025-04-14T14:19:00Z" w16du:dateUtc="2025-04-14T19:19:00Z"/>
              </w:rPr>
            </w:pPr>
            <w:ins w:id="22169"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195441B1" w14:textId="77777777" w:rsidR="00D46830" w:rsidRPr="007F7E2B" w:rsidRDefault="00D46830">
            <w:pPr>
              <w:spacing w:line="259" w:lineRule="auto"/>
              <w:ind w:left="5" w:right="47"/>
              <w:rPr>
                <w:ins w:id="22170" w:author="V2" w:date="2025-04-14T14:19:00Z" w16du:dateUtc="2025-04-14T19:19:00Z"/>
              </w:rPr>
            </w:pPr>
            <w:ins w:id="22171" w:author="V2" w:date="2025-04-14T14:19:00Z" w16du:dateUtc="2025-04-14T19:19:00Z">
              <w:r w:rsidRPr="007F7E2B">
                <w:t xml:space="preserve">Carbon stocks of the identified land base under the management regime present in the baseline scenario </w:t>
              </w:r>
            </w:ins>
          </w:p>
        </w:tc>
      </w:tr>
      <w:tr w:rsidR="00D46830" w:rsidRPr="007F7E2B" w14:paraId="45819E43" w14:textId="77777777">
        <w:trPr>
          <w:trHeight w:val="335"/>
          <w:ins w:id="2217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4293DC0" w14:textId="77777777" w:rsidR="00D46830" w:rsidRPr="007F7E2B" w:rsidRDefault="00D46830">
            <w:pPr>
              <w:spacing w:line="259" w:lineRule="auto"/>
              <w:rPr>
                <w:ins w:id="22173" w:author="V2" w:date="2025-04-14T14:19:00Z" w16du:dateUtc="2025-04-14T19:19:00Z"/>
              </w:rPr>
            </w:pPr>
            <w:ins w:id="22174"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1D32EB82" w14:textId="77777777" w:rsidR="00D46830" w:rsidRPr="007F7E2B" w:rsidRDefault="00D46830">
            <w:pPr>
              <w:spacing w:line="259" w:lineRule="auto"/>
              <w:ind w:left="5"/>
              <w:rPr>
                <w:ins w:id="22175" w:author="V2" w:date="2025-04-14T14:19:00Z" w16du:dateUtc="2025-04-14T19:19:00Z"/>
              </w:rPr>
            </w:pPr>
            <w:ins w:id="22176" w:author="V2" w:date="2025-04-14T14:19:00Z" w16du:dateUtc="2025-04-14T19:19:00Z">
              <w:r w:rsidRPr="007F7E2B">
                <w:t xml:space="preserve">Calculated using appropriate modules </w:t>
              </w:r>
            </w:ins>
          </w:p>
        </w:tc>
      </w:tr>
      <w:tr w:rsidR="00D46830" w:rsidRPr="007F7E2B" w14:paraId="7CA6DCEC" w14:textId="77777777">
        <w:trPr>
          <w:trHeight w:val="800"/>
          <w:ins w:id="2217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8A1477C" w14:textId="77777777" w:rsidR="00D46830" w:rsidRPr="007F7E2B" w:rsidRDefault="00D46830">
            <w:pPr>
              <w:spacing w:line="259" w:lineRule="auto"/>
              <w:ind w:right="51"/>
              <w:rPr>
                <w:ins w:id="22178" w:author="V2" w:date="2025-04-14T14:19:00Z" w16du:dateUtc="2025-04-14T19:19:00Z"/>
              </w:rPr>
            </w:pPr>
            <w:ins w:id="22179"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tcPr>
          <w:p w14:paraId="7E401D09" w14:textId="77777777" w:rsidR="00D46830" w:rsidRPr="007F7E2B" w:rsidRDefault="00D46830">
            <w:pPr>
              <w:spacing w:line="259" w:lineRule="auto"/>
              <w:ind w:left="5"/>
              <w:rPr>
                <w:ins w:id="22180" w:author="V2" w:date="2025-04-14T14:19:00Z" w16du:dateUtc="2025-04-14T19:19:00Z"/>
              </w:rPr>
            </w:pPr>
            <w:ins w:id="22181" w:author="V2" w:date="2025-04-14T14:19:00Z" w16du:dateUtc="2025-04-14T19:19:00Z">
              <w:r w:rsidRPr="007F7E2B">
                <w:t>Tonnes of CO</w:t>
              </w:r>
              <w:r w:rsidRPr="007F7E2B">
                <w:rPr>
                  <w:vertAlign w:val="subscript"/>
                </w:rPr>
                <w:t>2</w:t>
              </w:r>
              <w:r w:rsidRPr="007F7E2B">
                <w:t xml:space="preserve">e on the identified land based under the management regime that was present in the baseline scenario </w:t>
              </w:r>
            </w:ins>
          </w:p>
        </w:tc>
      </w:tr>
      <w:tr w:rsidR="00D46830" w:rsidRPr="007F7E2B" w14:paraId="76534AB8" w14:textId="77777777">
        <w:trPr>
          <w:trHeight w:val="331"/>
          <w:ins w:id="2218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8765747" w14:textId="77777777" w:rsidR="00D46830" w:rsidRPr="007F7E2B" w:rsidRDefault="00D46830">
            <w:pPr>
              <w:spacing w:line="259" w:lineRule="auto"/>
              <w:rPr>
                <w:ins w:id="22183" w:author="V2" w:date="2025-04-14T14:19:00Z" w16du:dateUtc="2025-04-14T19:19:00Z"/>
              </w:rPr>
            </w:pPr>
            <w:ins w:id="22184"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5EFEF6EA" w14:textId="77777777" w:rsidR="00D46830" w:rsidRPr="007F7E2B" w:rsidRDefault="00D46830">
            <w:pPr>
              <w:spacing w:line="259" w:lineRule="auto"/>
              <w:ind w:left="5"/>
              <w:rPr>
                <w:ins w:id="22185" w:author="V2" w:date="2025-04-14T14:19:00Z" w16du:dateUtc="2025-04-14T19:19:00Z"/>
              </w:rPr>
            </w:pPr>
            <w:ins w:id="22186" w:author="V2" w:date="2025-04-14T14:19:00Z" w16du:dateUtc="2025-04-14T19:19:00Z">
              <w:r w:rsidRPr="007F7E2B">
                <w:t xml:space="preserve">  </w:t>
              </w:r>
            </w:ins>
          </w:p>
        </w:tc>
      </w:tr>
      <w:tr w:rsidR="00D46830" w:rsidRPr="007F7E2B" w14:paraId="4008E4DA" w14:textId="77777777">
        <w:trPr>
          <w:trHeight w:val="334"/>
          <w:ins w:id="2218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4665B45" w14:textId="77777777" w:rsidR="00D46830" w:rsidRPr="007F7E2B" w:rsidRDefault="00D46830">
            <w:pPr>
              <w:spacing w:line="259" w:lineRule="auto"/>
              <w:rPr>
                <w:ins w:id="22188" w:author="V2" w:date="2025-04-14T14:19:00Z" w16du:dateUtc="2025-04-14T19:19:00Z"/>
              </w:rPr>
            </w:pPr>
            <w:ins w:id="22189" w:author="V2" w:date="2025-04-14T14:19:00Z" w16du:dateUtc="2025-04-14T19:19:00Z">
              <w:r w:rsidRPr="007F7E2B">
                <w:rPr>
                  <w:rFonts w:ascii="Arial" w:eastAsia="Arial" w:hAnsi="Arial" w:cs="Arial"/>
                  <w:b/>
                </w:rPr>
                <w:t xml:space="preserve">Data Unit / Parameter: </w:t>
              </w:r>
            </w:ins>
          </w:p>
        </w:tc>
        <w:tc>
          <w:tcPr>
            <w:tcW w:w="4722" w:type="dxa"/>
            <w:tcBorders>
              <w:top w:val="single" w:sz="8" w:space="0" w:color="000000"/>
              <w:left w:val="single" w:sz="8" w:space="0" w:color="000000"/>
              <w:bottom w:val="single" w:sz="8" w:space="0" w:color="000000"/>
              <w:right w:val="single" w:sz="8" w:space="0" w:color="000000"/>
            </w:tcBorders>
          </w:tcPr>
          <w:p w14:paraId="15C84B99" w14:textId="77777777" w:rsidR="00D46830" w:rsidRPr="007F7E2B" w:rsidRDefault="00D46830">
            <w:pPr>
              <w:spacing w:line="259" w:lineRule="auto"/>
              <w:ind w:left="5"/>
              <w:rPr>
                <w:ins w:id="22190" w:author="V2" w:date="2025-04-14T14:19:00Z" w16du:dateUtc="2025-04-14T19:19:00Z"/>
              </w:rPr>
            </w:pPr>
            <w:ins w:id="22191" w:author="V2" w:date="2025-04-14T14:19:00Z" w16du:dateUtc="2025-04-14T19:19:00Z">
              <w:r w:rsidRPr="007F7E2B">
                <w:rPr>
                  <w:rFonts w:ascii="Arial" w:eastAsia="Arial" w:hAnsi="Arial" w:cs="Arial"/>
                  <w:i/>
                </w:rPr>
                <w:t>C</w:t>
              </w:r>
              <w:r w:rsidRPr="007F7E2B">
                <w:rPr>
                  <w:rFonts w:ascii="Arial" w:eastAsia="Arial" w:hAnsi="Arial" w:cs="Arial"/>
                  <w:i/>
                  <w:vertAlign w:val="subscript"/>
                </w:rPr>
                <w:t>m</w:t>
              </w:r>
              <w:r w:rsidRPr="007F7E2B">
                <w:rPr>
                  <w:rFonts w:ascii="Arial" w:eastAsia="Arial" w:hAnsi="Arial" w:cs="Arial"/>
                  <w:b/>
                  <w:i/>
                </w:rPr>
                <w:t xml:space="preserve">  </w:t>
              </w:r>
            </w:ins>
          </w:p>
        </w:tc>
      </w:tr>
      <w:tr w:rsidR="00D46830" w:rsidRPr="007F7E2B" w14:paraId="38D660DF" w14:textId="77777777">
        <w:trPr>
          <w:trHeight w:val="334"/>
          <w:ins w:id="2219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04068D8" w14:textId="77777777" w:rsidR="00D46830" w:rsidRPr="007F7E2B" w:rsidRDefault="00D46830">
            <w:pPr>
              <w:spacing w:line="259" w:lineRule="auto"/>
              <w:rPr>
                <w:ins w:id="22193" w:author="V2" w:date="2025-04-14T14:19:00Z" w16du:dateUtc="2025-04-14T19:19:00Z"/>
              </w:rPr>
            </w:pPr>
            <w:ins w:id="22194" w:author="V2" w:date="2025-04-14T14:19:00Z" w16du:dateUtc="2025-04-14T19:19:00Z">
              <w:r w:rsidRPr="007F7E2B">
                <w:t xml:space="preserve">Data unit: </w:t>
              </w:r>
            </w:ins>
          </w:p>
        </w:tc>
        <w:tc>
          <w:tcPr>
            <w:tcW w:w="4722" w:type="dxa"/>
            <w:tcBorders>
              <w:top w:val="single" w:sz="8" w:space="0" w:color="000000"/>
              <w:left w:val="single" w:sz="8" w:space="0" w:color="000000"/>
              <w:bottom w:val="single" w:sz="8" w:space="0" w:color="000000"/>
              <w:right w:val="single" w:sz="8" w:space="0" w:color="000000"/>
            </w:tcBorders>
          </w:tcPr>
          <w:p w14:paraId="320304A8" w14:textId="77777777" w:rsidR="00D46830" w:rsidRPr="007F7E2B" w:rsidRDefault="00D46830">
            <w:pPr>
              <w:spacing w:line="259" w:lineRule="auto"/>
              <w:ind w:left="5"/>
              <w:rPr>
                <w:ins w:id="22195" w:author="V2" w:date="2025-04-14T14:19:00Z" w16du:dateUtc="2025-04-14T19:19:00Z"/>
              </w:rPr>
            </w:pPr>
            <w:ins w:id="22196" w:author="V2" w:date="2025-04-14T14:19:00Z" w16du:dateUtc="2025-04-14T19:19:00Z">
              <w:r w:rsidRPr="007F7E2B">
                <w:t>tCO</w:t>
              </w:r>
              <w:r w:rsidRPr="007F7E2B">
                <w:rPr>
                  <w:vertAlign w:val="subscript"/>
                </w:rPr>
                <w:t>2</w:t>
              </w:r>
              <w:r w:rsidRPr="007F7E2B">
                <w:t xml:space="preserve">e  </w:t>
              </w:r>
            </w:ins>
          </w:p>
        </w:tc>
      </w:tr>
      <w:tr w:rsidR="00D46830" w:rsidRPr="007F7E2B" w14:paraId="43B82399" w14:textId="77777777">
        <w:trPr>
          <w:trHeight w:val="800"/>
          <w:ins w:id="2219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134F1B90" w14:textId="77777777" w:rsidR="00D46830" w:rsidRPr="007F7E2B" w:rsidRDefault="00D46830">
            <w:pPr>
              <w:spacing w:line="259" w:lineRule="auto"/>
              <w:rPr>
                <w:ins w:id="22198" w:author="V2" w:date="2025-04-14T14:19:00Z" w16du:dateUtc="2025-04-14T19:19:00Z"/>
              </w:rPr>
            </w:pPr>
            <w:ins w:id="22199" w:author="V2" w:date="2025-04-14T14:19:00Z" w16du:dateUtc="2025-04-14T19:19:00Z">
              <w:r w:rsidRPr="007F7E2B">
                <w:t xml:space="preserve">Description: </w:t>
              </w:r>
            </w:ins>
          </w:p>
        </w:tc>
        <w:tc>
          <w:tcPr>
            <w:tcW w:w="4722" w:type="dxa"/>
            <w:tcBorders>
              <w:top w:val="single" w:sz="8" w:space="0" w:color="000000"/>
              <w:left w:val="single" w:sz="8" w:space="0" w:color="000000"/>
              <w:bottom w:val="single" w:sz="8" w:space="0" w:color="000000"/>
              <w:right w:val="single" w:sz="8" w:space="0" w:color="000000"/>
            </w:tcBorders>
          </w:tcPr>
          <w:p w14:paraId="5CE120E7" w14:textId="77777777" w:rsidR="00D46830" w:rsidRPr="007F7E2B" w:rsidRDefault="00D46830">
            <w:pPr>
              <w:spacing w:line="259" w:lineRule="auto"/>
              <w:ind w:left="5"/>
              <w:rPr>
                <w:ins w:id="22200" w:author="V2" w:date="2025-04-14T14:19:00Z" w16du:dateUtc="2025-04-14T19:19:00Z"/>
              </w:rPr>
            </w:pPr>
            <w:ins w:id="22201" w:author="V2" w:date="2025-04-14T14:19:00Z" w16du:dateUtc="2025-04-14T19:19:00Z">
              <w:r w:rsidRPr="007F7E2B">
                <w:t xml:space="preserve">Carbon stocks of the identified land base under the management regime expected to result from the market leakage in the project scenario  </w:t>
              </w:r>
            </w:ins>
          </w:p>
        </w:tc>
      </w:tr>
      <w:tr w:rsidR="00D46830" w:rsidRPr="007F7E2B" w14:paraId="3154C26D" w14:textId="77777777">
        <w:trPr>
          <w:trHeight w:val="335"/>
          <w:ins w:id="2220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A3A6AB8" w14:textId="77777777" w:rsidR="00D46830" w:rsidRPr="007F7E2B" w:rsidRDefault="00D46830">
            <w:pPr>
              <w:spacing w:line="259" w:lineRule="auto"/>
              <w:rPr>
                <w:ins w:id="22203" w:author="V2" w:date="2025-04-14T14:19:00Z" w16du:dateUtc="2025-04-14T19:19:00Z"/>
              </w:rPr>
            </w:pPr>
            <w:ins w:id="22204" w:author="V2" w:date="2025-04-14T14:19:00Z" w16du:dateUtc="2025-04-14T19:19:00Z">
              <w:r w:rsidRPr="007F7E2B">
                <w:t xml:space="preserve">Source of data: </w:t>
              </w:r>
            </w:ins>
          </w:p>
        </w:tc>
        <w:tc>
          <w:tcPr>
            <w:tcW w:w="4722" w:type="dxa"/>
            <w:tcBorders>
              <w:top w:val="single" w:sz="8" w:space="0" w:color="000000"/>
              <w:left w:val="single" w:sz="8" w:space="0" w:color="000000"/>
              <w:bottom w:val="single" w:sz="8" w:space="0" w:color="000000"/>
              <w:right w:val="single" w:sz="8" w:space="0" w:color="000000"/>
            </w:tcBorders>
          </w:tcPr>
          <w:p w14:paraId="7E1CC8EA" w14:textId="77777777" w:rsidR="00D46830" w:rsidRPr="007F7E2B" w:rsidRDefault="00D46830">
            <w:pPr>
              <w:spacing w:line="259" w:lineRule="auto"/>
              <w:ind w:left="5"/>
              <w:rPr>
                <w:ins w:id="22205" w:author="V2" w:date="2025-04-14T14:19:00Z" w16du:dateUtc="2025-04-14T19:19:00Z"/>
              </w:rPr>
            </w:pPr>
            <w:ins w:id="22206" w:author="V2" w:date="2025-04-14T14:19:00Z" w16du:dateUtc="2025-04-14T19:19:00Z">
              <w:r w:rsidRPr="007F7E2B">
                <w:t xml:space="preserve">Calculated using appropriate modules </w:t>
              </w:r>
            </w:ins>
          </w:p>
        </w:tc>
      </w:tr>
      <w:tr w:rsidR="00D46830" w:rsidRPr="007F7E2B" w14:paraId="04A45894" w14:textId="77777777">
        <w:trPr>
          <w:trHeight w:val="800"/>
          <w:ins w:id="2220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BB3AE89" w14:textId="77777777" w:rsidR="00D46830" w:rsidRPr="007F7E2B" w:rsidRDefault="00D46830">
            <w:pPr>
              <w:spacing w:line="259" w:lineRule="auto"/>
              <w:rPr>
                <w:ins w:id="22208" w:author="V2" w:date="2025-04-14T14:19:00Z" w16du:dateUtc="2025-04-14T19:19:00Z"/>
              </w:rPr>
            </w:pPr>
            <w:ins w:id="22209" w:author="V2" w:date="2025-04-14T14:19:00Z" w16du:dateUtc="2025-04-14T19:19:00Z">
              <w:r w:rsidRPr="007F7E2B">
                <w:t xml:space="preserve">Justification of choice of data or description of measurement methods and procedures applied: </w:t>
              </w:r>
            </w:ins>
          </w:p>
        </w:tc>
        <w:tc>
          <w:tcPr>
            <w:tcW w:w="4722" w:type="dxa"/>
            <w:tcBorders>
              <w:top w:val="single" w:sz="8" w:space="0" w:color="000000"/>
              <w:left w:val="single" w:sz="8" w:space="0" w:color="000000"/>
              <w:bottom w:val="single" w:sz="8" w:space="0" w:color="000000"/>
              <w:right w:val="single" w:sz="8" w:space="0" w:color="000000"/>
            </w:tcBorders>
          </w:tcPr>
          <w:p w14:paraId="573B7690" w14:textId="77777777" w:rsidR="00D46830" w:rsidRPr="007F7E2B" w:rsidRDefault="00D46830">
            <w:pPr>
              <w:spacing w:line="241" w:lineRule="auto"/>
              <w:ind w:left="5"/>
              <w:rPr>
                <w:ins w:id="22210" w:author="V2" w:date="2025-04-14T14:19:00Z" w16du:dateUtc="2025-04-14T19:19:00Z"/>
              </w:rPr>
            </w:pPr>
            <w:ins w:id="22211" w:author="V2" w:date="2025-04-14T14:19:00Z" w16du:dateUtc="2025-04-14T19:19:00Z">
              <w:r w:rsidRPr="007F7E2B">
                <w:t xml:space="preserve">Carbon stocks of the identified land under the management regime expected to result from the </w:t>
              </w:r>
            </w:ins>
          </w:p>
          <w:p w14:paraId="1F406661" w14:textId="77777777" w:rsidR="00D46830" w:rsidRPr="007F7E2B" w:rsidRDefault="00D46830">
            <w:pPr>
              <w:spacing w:line="259" w:lineRule="auto"/>
              <w:ind w:left="5"/>
              <w:rPr>
                <w:ins w:id="22212" w:author="V2" w:date="2025-04-14T14:19:00Z" w16du:dateUtc="2025-04-14T19:19:00Z"/>
              </w:rPr>
            </w:pPr>
            <w:ins w:id="22213" w:author="V2" w:date="2025-04-14T14:19:00Z" w16du:dateUtc="2025-04-14T19:19:00Z">
              <w:r w:rsidRPr="007F7E2B">
                <w:t xml:space="preserve">market leakage in the project scenario </w:t>
              </w:r>
            </w:ins>
          </w:p>
        </w:tc>
      </w:tr>
      <w:tr w:rsidR="00D46830" w:rsidRPr="007F7E2B" w14:paraId="52BC9EAF" w14:textId="77777777">
        <w:trPr>
          <w:trHeight w:val="332"/>
          <w:ins w:id="2221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FE6E83A" w14:textId="77777777" w:rsidR="00D46830" w:rsidRPr="007F7E2B" w:rsidRDefault="00D46830">
            <w:pPr>
              <w:spacing w:line="259" w:lineRule="auto"/>
              <w:rPr>
                <w:ins w:id="22215" w:author="V2" w:date="2025-04-14T14:19:00Z" w16du:dateUtc="2025-04-14T19:19:00Z"/>
              </w:rPr>
            </w:pPr>
            <w:ins w:id="22216" w:author="V2" w:date="2025-04-14T14:19:00Z" w16du:dateUtc="2025-04-14T19:19:00Z">
              <w:r w:rsidRPr="007F7E2B">
                <w:t xml:space="preserve">Any comment: </w:t>
              </w:r>
            </w:ins>
          </w:p>
        </w:tc>
        <w:tc>
          <w:tcPr>
            <w:tcW w:w="4722" w:type="dxa"/>
            <w:tcBorders>
              <w:top w:val="single" w:sz="8" w:space="0" w:color="000000"/>
              <w:left w:val="single" w:sz="8" w:space="0" w:color="000000"/>
              <w:bottom w:val="single" w:sz="8" w:space="0" w:color="000000"/>
              <w:right w:val="single" w:sz="8" w:space="0" w:color="000000"/>
            </w:tcBorders>
          </w:tcPr>
          <w:p w14:paraId="4867D754" w14:textId="77777777" w:rsidR="00D46830" w:rsidRPr="007F7E2B" w:rsidRDefault="00D46830">
            <w:pPr>
              <w:spacing w:line="259" w:lineRule="auto"/>
              <w:ind w:left="5"/>
              <w:rPr>
                <w:ins w:id="22217" w:author="V2" w:date="2025-04-14T14:19:00Z" w16du:dateUtc="2025-04-14T19:19:00Z"/>
              </w:rPr>
            </w:pPr>
            <w:ins w:id="22218" w:author="V2" w:date="2025-04-14T14:19:00Z" w16du:dateUtc="2025-04-14T19:19:00Z">
              <w:r w:rsidRPr="007F7E2B">
                <w:t xml:space="preserve">  </w:t>
              </w:r>
            </w:ins>
          </w:p>
        </w:tc>
      </w:tr>
    </w:tbl>
    <w:p w14:paraId="2920925E" w14:textId="77777777" w:rsidR="00D46830" w:rsidRPr="007F7E2B" w:rsidRDefault="00D46830">
      <w:pPr>
        <w:spacing w:after="386" w:line="259" w:lineRule="auto"/>
        <w:rPr>
          <w:ins w:id="22219" w:author="V2" w:date="2025-04-14T14:19:00Z" w16du:dateUtc="2025-04-14T19:19:00Z"/>
        </w:rPr>
      </w:pPr>
      <w:ins w:id="22220" w:author="V2" w:date="2025-04-14T14:19:00Z" w16du:dateUtc="2025-04-14T19:19:00Z">
        <w:r w:rsidRPr="007F7E2B">
          <w:rPr>
            <w:sz w:val="22"/>
          </w:rPr>
          <w:lastRenderedPageBreak/>
          <w:t xml:space="preserve"> </w:t>
        </w:r>
      </w:ins>
    </w:p>
    <w:p w14:paraId="619BDE1D" w14:textId="77777777" w:rsidR="00D46830" w:rsidRPr="007F7E2B" w:rsidRDefault="00D46830">
      <w:pPr>
        <w:pStyle w:val="Heading1"/>
        <w:tabs>
          <w:tab w:val="center" w:pos="2964"/>
        </w:tabs>
        <w:ind w:left="-15"/>
        <w:rPr>
          <w:ins w:id="22221" w:author="V2" w:date="2025-04-14T14:19:00Z" w16du:dateUtc="2025-04-14T19:19:00Z"/>
        </w:rPr>
      </w:pPr>
      <w:bookmarkStart w:id="22222" w:name="_Toc174616273"/>
      <w:bookmarkStart w:id="22223" w:name="_Toc174616689"/>
      <w:bookmarkStart w:id="22224" w:name="_Toc180594414"/>
      <w:bookmarkStart w:id="22225" w:name="_Toc180594821"/>
      <w:bookmarkStart w:id="22226" w:name="_Toc15687"/>
      <w:ins w:id="22227" w:author="V2" w:date="2025-04-14T14:19:00Z" w16du:dateUtc="2025-04-14T19:19:00Z">
        <w:r w:rsidRPr="007F7E2B">
          <w:t xml:space="preserve">7 </w:t>
        </w:r>
        <w:r w:rsidRPr="007F7E2B">
          <w:tab/>
          <w:t>REFERENCES AND OTHER INFORMATION</w:t>
        </w:r>
        <w:bookmarkEnd w:id="22222"/>
        <w:bookmarkEnd w:id="22223"/>
        <w:bookmarkEnd w:id="22224"/>
        <w:bookmarkEnd w:id="22225"/>
        <w:r w:rsidRPr="007F7E2B">
          <w:t xml:space="preserve"> </w:t>
        </w:r>
        <w:bookmarkEnd w:id="22226"/>
      </w:ins>
    </w:p>
    <w:p w14:paraId="33A4E0B1" w14:textId="77777777" w:rsidR="00D46830" w:rsidRPr="007F7E2B" w:rsidRDefault="00D46830">
      <w:pPr>
        <w:ind w:left="-5" w:right="9"/>
        <w:rPr>
          <w:ins w:id="22228" w:author="V2" w:date="2025-04-14T14:19:00Z" w16du:dateUtc="2025-04-14T19:19:00Z"/>
        </w:rPr>
      </w:pPr>
      <w:ins w:id="22229" w:author="V2" w:date="2025-04-14T14:19:00Z" w16du:dateUtc="2025-04-14T19:19:00Z">
        <w:r w:rsidRPr="007F7E2B">
          <w:t xml:space="preserve">None </w:t>
        </w:r>
      </w:ins>
    </w:p>
    <w:p w14:paraId="574CBE31" w14:textId="77777777" w:rsidR="00D46830" w:rsidRPr="007F7E2B" w:rsidRDefault="00D46830">
      <w:pPr>
        <w:pStyle w:val="Heading2"/>
        <w:spacing w:after="48"/>
        <w:rPr>
          <w:ins w:id="22230" w:author="V2" w:date="2025-04-14T14:19:00Z" w16du:dateUtc="2025-04-14T19:19:00Z"/>
        </w:rPr>
      </w:pPr>
      <w:bookmarkStart w:id="22231" w:name="_Toc174616274"/>
      <w:bookmarkStart w:id="22232" w:name="_Toc174616690"/>
      <w:bookmarkStart w:id="22233" w:name="_Toc180594415"/>
      <w:bookmarkStart w:id="22234" w:name="_Toc180594822"/>
      <w:ins w:id="22235" w:author="V2" w:date="2025-04-14T14:19:00Z" w16du:dateUtc="2025-04-14T19:19:00Z">
        <w:r w:rsidRPr="007F7E2B">
          <w:rPr>
            <w:color w:val="004B6B"/>
          </w:rPr>
          <w:t>DOCUMENT HISTORY</w:t>
        </w:r>
        <w:bookmarkEnd w:id="22231"/>
        <w:bookmarkEnd w:id="22232"/>
        <w:bookmarkEnd w:id="22233"/>
        <w:bookmarkEnd w:id="22234"/>
        <w:r w:rsidRPr="007F7E2B">
          <w:rPr>
            <w:color w:val="004B6B"/>
          </w:rPr>
          <w:t xml:space="preserve"> </w:t>
        </w:r>
      </w:ins>
    </w:p>
    <w:p w14:paraId="36293A1D" w14:textId="77777777" w:rsidR="00D46830" w:rsidRPr="007F7E2B" w:rsidRDefault="00D46830">
      <w:pPr>
        <w:spacing w:line="259" w:lineRule="auto"/>
        <w:rPr>
          <w:ins w:id="22236" w:author="V2" w:date="2025-04-14T14:19:00Z" w16du:dateUtc="2025-04-14T19:19:00Z"/>
        </w:rPr>
      </w:pPr>
      <w:ins w:id="22237" w:author="V2" w:date="2025-04-14T14:19:00Z" w16du:dateUtc="2025-04-14T19:19:00Z">
        <w:r w:rsidRPr="007F7E2B">
          <w:rPr>
            <w:color w:val="004B6B"/>
          </w:rPr>
          <w:t xml:space="preserve"> </w:t>
        </w:r>
      </w:ins>
    </w:p>
    <w:tbl>
      <w:tblPr>
        <w:tblStyle w:val="TableGrid0"/>
        <w:tblW w:w="9124" w:type="dxa"/>
        <w:tblInd w:w="-107" w:type="dxa"/>
        <w:tblCellMar>
          <w:top w:w="6" w:type="dxa"/>
          <w:left w:w="107" w:type="dxa"/>
          <w:right w:w="115" w:type="dxa"/>
        </w:tblCellMar>
        <w:tblLook w:val="04A0" w:firstRow="1" w:lastRow="0" w:firstColumn="1" w:lastColumn="0" w:noHBand="0" w:noVBand="1"/>
      </w:tblPr>
      <w:tblGrid>
        <w:gridCol w:w="1103"/>
        <w:gridCol w:w="1480"/>
        <w:gridCol w:w="6541"/>
      </w:tblGrid>
      <w:tr w:rsidR="00D46830" w:rsidRPr="007F7E2B" w14:paraId="6E997AC3" w14:textId="77777777">
        <w:trPr>
          <w:trHeight w:val="403"/>
          <w:ins w:id="22238"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shd w:val="clear" w:color="auto" w:fill="B6D3E4"/>
          </w:tcPr>
          <w:p w14:paraId="66A73BFB" w14:textId="77777777" w:rsidR="00D46830" w:rsidRPr="007F7E2B" w:rsidRDefault="00D46830">
            <w:pPr>
              <w:spacing w:line="259" w:lineRule="auto"/>
              <w:rPr>
                <w:ins w:id="22239" w:author="V2" w:date="2025-04-14T14:19:00Z" w16du:dateUtc="2025-04-14T19:19:00Z"/>
              </w:rPr>
            </w:pPr>
            <w:ins w:id="22240" w:author="V2" w:date="2025-04-14T14:19:00Z" w16du:dateUtc="2025-04-14T19:19:00Z">
              <w:r w:rsidRPr="007F7E2B">
                <w:rPr>
                  <w:rFonts w:ascii="Arial" w:eastAsia="Arial" w:hAnsi="Arial" w:cs="Arial"/>
                  <w:b/>
                </w:rPr>
                <w:t xml:space="preserve">Version </w:t>
              </w:r>
            </w:ins>
          </w:p>
        </w:tc>
        <w:tc>
          <w:tcPr>
            <w:tcW w:w="1487" w:type="dxa"/>
            <w:tcBorders>
              <w:top w:val="single" w:sz="4" w:space="0" w:color="000000"/>
              <w:left w:val="single" w:sz="4" w:space="0" w:color="000000"/>
              <w:bottom w:val="single" w:sz="4" w:space="0" w:color="000000"/>
              <w:right w:val="single" w:sz="4" w:space="0" w:color="000000"/>
            </w:tcBorders>
            <w:shd w:val="clear" w:color="auto" w:fill="B6D3E4"/>
          </w:tcPr>
          <w:p w14:paraId="38B4F708" w14:textId="77777777" w:rsidR="00D46830" w:rsidRPr="007F7E2B" w:rsidRDefault="00D46830">
            <w:pPr>
              <w:spacing w:line="259" w:lineRule="auto"/>
              <w:ind w:left="1"/>
              <w:rPr>
                <w:ins w:id="22241" w:author="V2" w:date="2025-04-14T14:19:00Z" w16du:dateUtc="2025-04-14T19:19:00Z"/>
              </w:rPr>
            </w:pPr>
            <w:ins w:id="22242" w:author="V2" w:date="2025-04-14T14:19:00Z" w16du:dateUtc="2025-04-14T19:19:00Z">
              <w:r w:rsidRPr="007F7E2B">
                <w:rPr>
                  <w:rFonts w:ascii="Arial" w:eastAsia="Arial" w:hAnsi="Arial" w:cs="Arial"/>
                  <w:b/>
                </w:rPr>
                <w:t xml:space="preserve">Date </w:t>
              </w:r>
            </w:ins>
          </w:p>
        </w:tc>
        <w:tc>
          <w:tcPr>
            <w:tcW w:w="6587" w:type="dxa"/>
            <w:tcBorders>
              <w:top w:val="single" w:sz="4" w:space="0" w:color="000000"/>
              <w:left w:val="single" w:sz="4" w:space="0" w:color="000000"/>
              <w:bottom w:val="single" w:sz="4" w:space="0" w:color="000000"/>
              <w:right w:val="single" w:sz="4" w:space="0" w:color="000000"/>
            </w:tcBorders>
            <w:shd w:val="clear" w:color="auto" w:fill="B6D3E4"/>
          </w:tcPr>
          <w:p w14:paraId="1175C87F" w14:textId="77777777" w:rsidR="00D46830" w:rsidRPr="007F7E2B" w:rsidRDefault="00D46830">
            <w:pPr>
              <w:spacing w:line="259" w:lineRule="auto"/>
              <w:ind w:left="1"/>
              <w:rPr>
                <w:ins w:id="22243" w:author="V2" w:date="2025-04-14T14:19:00Z" w16du:dateUtc="2025-04-14T19:19:00Z"/>
              </w:rPr>
            </w:pPr>
            <w:ins w:id="22244" w:author="V2" w:date="2025-04-14T14:19:00Z" w16du:dateUtc="2025-04-14T19:19:00Z">
              <w:r w:rsidRPr="007F7E2B">
                <w:rPr>
                  <w:rFonts w:ascii="Arial" w:eastAsia="Arial" w:hAnsi="Arial" w:cs="Arial"/>
                  <w:b/>
                </w:rPr>
                <w:t xml:space="preserve">Comment </w:t>
              </w:r>
            </w:ins>
          </w:p>
        </w:tc>
      </w:tr>
      <w:tr w:rsidR="00D46830" w:rsidRPr="007F7E2B" w14:paraId="0B2D2BCA" w14:textId="77777777">
        <w:trPr>
          <w:trHeight w:val="368"/>
          <w:ins w:id="22245"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tcPr>
          <w:p w14:paraId="110787C0" w14:textId="77777777" w:rsidR="00D46830" w:rsidRPr="007F7E2B" w:rsidRDefault="00D46830">
            <w:pPr>
              <w:spacing w:line="259" w:lineRule="auto"/>
              <w:rPr>
                <w:ins w:id="22246" w:author="V2" w:date="2025-04-14T14:19:00Z" w16du:dateUtc="2025-04-14T19:19:00Z"/>
              </w:rPr>
            </w:pPr>
            <w:ins w:id="22247" w:author="V2" w:date="2025-04-14T14:19:00Z" w16du:dateUtc="2025-04-14T19:19:00Z">
              <w:r w:rsidRPr="007F7E2B">
                <w:t xml:space="preserve">v1.0 </w:t>
              </w:r>
            </w:ins>
          </w:p>
        </w:tc>
        <w:tc>
          <w:tcPr>
            <w:tcW w:w="1487" w:type="dxa"/>
            <w:tcBorders>
              <w:top w:val="single" w:sz="4" w:space="0" w:color="000000"/>
              <w:left w:val="single" w:sz="4" w:space="0" w:color="000000"/>
              <w:bottom w:val="single" w:sz="4" w:space="0" w:color="000000"/>
              <w:right w:val="single" w:sz="4" w:space="0" w:color="000000"/>
            </w:tcBorders>
          </w:tcPr>
          <w:p w14:paraId="68EF7C6E" w14:textId="77777777" w:rsidR="00D46830" w:rsidRPr="007F7E2B" w:rsidRDefault="00D46830">
            <w:pPr>
              <w:spacing w:line="259" w:lineRule="auto"/>
              <w:ind w:left="1"/>
              <w:rPr>
                <w:ins w:id="22248" w:author="V2" w:date="2025-04-14T14:19:00Z" w16du:dateUtc="2025-04-14T19:19:00Z"/>
              </w:rPr>
            </w:pPr>
            <w:ins w:id="22249" w:author="V2" w:date="2025-04-14T14:19:00Z" w16du:dateUtc="2025-04-14T19:19:00Z">
              <w:r w:rsidRPr="007F7E2B">
                <w:t xml:space="preserve">16 Nov 2012 </w:t>
              </w:r>
            </w:ins>
          </w:p>
        </w:tc>
        <w:tc>
          <w:tcPr>
            <w:tcW w:w="6587" w:type="dxa"/>
            <w:tcBorders>
              <w:top w:val="single" w:sz="4" w:space="0" w:color="000000"/>
              <w:left w:val="single" w:sz="4" w:space="0" w:color="000000"/>
              <w:bottom w:val="single" w:sz="4" w:space="0" w:color="000000"/>
              <w:right w:val="single" w:sz="4" w:space="0" w:color="000000"/>
            </w:tcBorders>
          </w:tcPr>
          <w:p w14:paraId="46858431" w14:textId="77777777" w:rsidR="00D46830" w:rsidRPr="007F7E2B" w:rsidRDefault="00D46830">
            <w:pPr>
              <w:spacing w:line="259" w:lineRule="auto"/>
              <w:ind w:left="1"/>
              <w:rPr>
                <w:ins w:id="22250" w:author="V2" w:date="2025-04-14T14:19:00Z" w16du:dateUtc="2025-04-14T19:19:00Z"/>
              </w:rPr>
            </w:pPr>
            <w:ins w:id="22251" w:author="V2" w:date="2025-04-14T14:19:00Z" w16du:dateUtc="2025-04-14T19:19:00Z">
              <w:r w:rsidRPr="007F7E2B">
                <w:t xml:space="preserve">Initial version released </w:t>
              </w:r>
            </w:ins>
          </w:p>
        </w:tc>
      </w:tr>
    </w:tbl>
    <w:p w14:paraId="5EF58BA5" w14:textId="77777777" w:rsidR="00D46830" w:rsidRPr="007F7E2B" w:rsidRDefault="00D46830">
      <w:pPr>
        <w:spacing w:line="259" w:lineRule="auto"/>
        <w:rPr>
          <w:ins w:id="22252" w:author="V2" w:date="2025-04-14T14:19:00Z" w16du:dateUtc="2025-04-14T19:19:00Z"/>
        </w:rPr>
      </w:pPr>
      <w:ins w:id="22253" w:author="V2" w:date="2025-04-14T14:19:00Z" w16du:dateUtc="2025-04-14T19:19:00Z">
        <w:r w:rsidRPr="007F7E2B">
          <w:t xml:space="preserve"> </w:t>
        </w:r>
      </w:ins>
    </w:p>
    <w:p w14:paraId="00765A7B" w14:textId="1F9E7950" w:rsidR="00D46830" w:rsidRPr="007F7E2B" w:rsidRDefault="00D46830">
      <w:pPr>
        <w:rPr>
          <w:ins w:id="22254" w:author="V2" w:date="2025-04-14T14:19:00Z" w16du:dateUtc="2025-04-14T19:19:00Z"/>
        </w:rPr>
      </w:pPr>
      <w:ins w:id="22255" w:author="V2" w:date="2025-04-14T14:19:00Z" w16du:dateUtc="2025-04-14T19:19:00Z">
        <w:r w:rsidRPr="007F7E2B">
          <w:br w:type="page"/>
        </w:r>
      </w:ins>
    </w:p>
    <w:p w14:paraId="1DA0AF82" w14:textId="43EC82D0" w:rsidR="005D088A" w:rsidRPr="007F7E2B" w:rsidRDefault="005D088A">
      <w:pPr>
        <w:rPr>
          <w:ins w:id="22256" w:author="V2" w:date="2025-04-14T14:19:00Z" w16du:dateUtc="2025-04-14T19:19:00Z"/>
        </w:rPr>
      </w:pPr>
      <w:ins w:id="22257" w:author="V2" w:date="2025-04-14T14:19:00Z" w16du:dateUtc="2025-04-14T19:19:00Z">
        <w:r w:rsidRPr="007F7E2B">
          <w:lastRenderedPageBreak/>
          <w:br w:type="page"/>
        </w:r>
      </w:ins>
    </w:p>
    <w:p w14:paraId="10B89274" w14:textId="77777777" w:rsidR="005D088A" w:rsidRPr="007F7E2B" w:rsidRDefault="005D088A">
      <w:pPr>
        <w:spacing w:after="39" w:line="250" w:lineRule="auto"/>
        <w:ind w:right="9433"/>
        <w:rPr>
          <w:ins w:id="22258" w:author="V2" w:date="2025-04-14T14:19:00Z" w16du:dateUtc="2025-04-14T19:19:00Z"/>
        </w:rPr>
      </w:pPr>
      <w:ins w:id="22259" w:author="V2" w:date="2025-04-14T14:19:00Z" w16du:dateUtc="2025-04-14T19:19:00Z">
        <w:r w:rsidRPr="007F7E2B">
          <w:rPr>
            <w:rFonts w:ascii="Times New Roman" w:eastAsia="Times New Roman" w:hAnsi="Times New Roman" w:cs="Times New Roman"/>
          </w:rPr>
          <w:lastRenderedPageBreak/>
          <w:t xml:space="preserve"> </w:t>
        </w:r>
        <w:r w:rsidRPr="007F7E2B">
          <w:rPr>
            <w:sz w:val="22"/>
          </w:rPr>
          <w:t xml:space="preserve"> </w:t>
        </w:r>
      </w:ins>
    </w:p>
    <w:p w14:paraId="13D722EB" w14:textId="77777777" w:rsidR="005D088A" w:rsidRPr="007F7E2B" w:rsidRDefault="005D088A">
      <w:pPr>
        <w:spacing w:after="31" w:line="259" w:lineRule="auto"/>
        <w:rPr>
          <w:ins w:id="22260" w:author="V2" w:date="2025-04-14T14:19:00Z" w16du:dateUtc="2025-04-14T19:19:00Z"/>
        </w:rPr>
      </w:pPr>
      <w:ins w:id="22261" w:author="V2" w:date="2025-04-14T14:19:00Z" w16du:dateUtc="2025-04-14T19:19:00Z">
        <w:r w:rsidRPr="007F7E2B">
          <w:rPr>
            <w:rFonts w:ascii="Arial" w:eastAsia="Arial" w:hAnsi="Arial" w:cs="Arial"/>
            <w:i/>
            <w:color w:val="00F873"/>
            <w:sz w:val="22"/>
          </w:rPr>
          <w:t xml:space="preserve"> </w:t>
        </w:r>
      </w:ins>
    </w:p>
    <w:p w14:paraId="3F633C61" w14:textId="77777777" w:rsidR="005D088A" w:rsidRPr="007F7E2B" w:rsidRDefault="005D088A">
      <w:pPr>
        <w:spacing w:after="194" w:line="259" w:lineRule="auto"/>
        <w:rPr>
          <w:ins w:id="22262" w:author="V2" w:date="2025-04-14T14:19:00Z" w16du:dateUtc="2025-04-14T19:19:00Z"/>
        </w:rPr>
      </w:pPr>
      <w:ins w:id="22263" w:author="V2" w:date="2025-04-14T14:19:00Z" w16du:dateUtc="2025-04-14T19:19:00Z">
        <w:r w:rsidRPr="007F7E2B">
          <w:rPr>
            <w:rFonts w:ascii="Arial" w:eastAsia="Arial" w:hAnsi="Arial" w:cs="Arial"/>
            <w:i/>
            <w:color w:val="00F873"/>
            <w:sz w:val="22"/>
          </w:rPr>
          <w:t xml:space="preserve"> </w:t>
        </w:r>
      </w:ins>
    </w:p>
    <w:p w14:paraId="5D10391E" w14:textId="69964FC2" w:rsidR="005D088A" w:rsidRPr="007F7E2B" w:rsidRDefault="00C272E7" w:rsidP="006D6ACB">
      <w:pPr>
        <w:spacing w:after="232" w:line="259" w:lineRule="auto"/>
        <w:jc w:val="center"/>
        <w:rPr>
          <w:ins w:id="22264" w:author="V2" w:date="2025-04-14T14:19:00Z" w16du:dateUtc="2025-04-14T19:19:00Z"/>
        </w:rPr>
      </w:pPr>
      <w:bookmarkStart w:id="22265" w:name="TRS_16"/>
      <w:bookmarkEnd w:id="22265"/>
      <w:ins w:id="22266" w:author="V2" w:date="2025-04-14T14:19:00Z" w16du:dateUtc="2025-04-14T19:19:00Z">
        <w:r w:rsidRPr="007F7E2B">
          <w:rPr>
            <w:sz w:val="40"/>
          </w:rPr>
          <w:t>TRS-16</w:t>
        </w:r>
      </w:ins>
    </w:p>
    <w:p w14:paraId="526C129B" w14:textId="3897EA2D" w:rsidR="005D088A" w:rsidRPr="007F7E2B" w:rsidRDefault="005D088A" w:rsidP="006D6ACB">
      <w:pPr>
        <w:spacing w:after="202" w:line="275" w:lineRule="auto"/>
        <w:ind w:right="1554"/>
        <w:jc w:val="center"/>
        <w:rPr>
          <w:ins w:id="22267" w:author="V2" w:date="2025-04-14T14:19:00Z" w16du:dateUtc="2025-04-14T19:19:00Z"/>
        </w:rPr>
      </w:pPr>
      <w:ins w:id="22268" w:author="V2" w:date="2025-04-14T14:19:00Z" w16du:dateUtc="2025-04-14T19:19:00Z">
        <w:r w:rsidRPr="007F7E2B">
          <w:rPr>
            <w:sz w:val="40"/>
          </w:rPr>
          <w:t>METHODS FOR DEVELOPING  A MONITORING PLAN</w:t>
        </w:r>
      </w:ins>
    </w:p>
    <w:p w14:paraId="1712B4EE" w14:textId="77777777" w:rsidR="005D088A" w:rsidRPr="007F7E2B" w:rsidRDefault="005D088A">
      <w:pPr>
        <w:spacing w:after="86" w:line="259" w:lineRule="auto"/>
        <w:ind w:left="112"/>
        <w:jc w:val="center"/>
        <w:rPr>
          <w:ins w:id="22269" w:author="V2" w:date="2025-04-14T14:19:00Z" w16du:dateUtc="2025-04-14T19:19:00Z"/>
        </w:rPr>
      </w:pPr>
      <w:ins w:id="22270" w:author="V2" w:date="2025-04-14T14:19:00Z" w16du:dateUtc="2025-04-14T19:19:00Z">
        <w:r w:rsidRPr="007F7E2B">
          <w:rPr>
            <w:sz w:val="40"/>
          </w:rPr>
          <w:t xml:space="preserve"> </w:t>
        </w:r>
      </w:ins>
    </w:p>
    <w:p w14:paraId="43B3C229" w14:textId="2081CFDD" w:rsidR="005D088A" w:rsidRPr="007F7E2B" w:rsidRDefault="005D088A">
      <w:pPr>
        <w:spacing w:after="218" w:line="259" w:lineRule="auto"/>
        <w:ind w:left="3296" w:right="3286"/>
        <w:jc w:val="center"/>
        <w:rPr>
          <w:ins w:id="22271" w:author="V2" w:date="2025-04-14T14:19:00Z" w16du:dateUtc="2025-04-14T19:19:00Z"/>
        </w:rPr>
      </w:pPr>
      <w:ins w:id="22272" w:author="V2" w:date="2025-04-14T14:19:00Z" w16du:dateUtc="2025-04-14T19:19:00Z">
        <w:r w:rsidRPr="007F7E2B">
          <w:t xml:space="preserve">Version 1.0 </w:t>
        </w:r>
      </w:ins>
    </w:p>
    <w:p w14:paraId="622C8578" w14:textId="77777777" w:rsidR="005D088A" w:rsidRPr="007F7E2B" w:rsidRDefault="005D088A">
      <w:pPr>
        <w:spacing w:line="449" w:lineRule="auto"/>
        <w:ind w:left="3296" w:right="3216"/>
        <w:jc w:val="center"/>
        <w:rPr>
          <w:ins w:id="22273" w:author="V2" w:date="2025-04-14T14:19:00Z" w16du:dateUtc="2025-04-14T19:19:00Z"/>
        </w:rPr>
      </w:pPr>
      <w:ins w:id="22274" w:author="V2" w:date="2025-04-14T14:19:00Z" w16du:dateUtc="2025-04-14T19:19:00Z">
        <w:r w:rsidRPr="007F7E2B">
          <w:t xml:space="preserve">16 November 2012 Sectoral Scope 14 </w:t>
        </w:r>
      </w:ins>
    </w:p>
    <w:p w14:paraId="61093FFB" w14:textId="77777777" w:rsidR="005D088A" w:rsidRPr="007F7E2B" w:rsidRDefault="005D088A">
      <w:pPr>
        <w:spacing w:after="232" w:line="259" w:lineRule="auto"/>
        <w:ind w:left="112"/>
        <w:jc w:val="center"/>
        <w:rPr>
          <w:ins w:id="22275" w:author="V2" w:date="2025-04-14T14:19:00Z" w16du:dateUtc="2025-04-14T19:19:00Z"/>
        </w:rPr>
      </w:pPr>
      <w:ins w:id="22276" w:author="V2" w:date="2025-04-14T14:19:00Z" w16du:dateUtc="2025-04-14T19:19:00Z">
        <w:r w:rsidRPr="007F7E2B">
          <w:rPr>
            <w:sz w:val="40"/>
          </w:rPr>
          <w:t xml:space="preserve"> </w:t>
        </w:r>
      </w:ins>
    </w:p>
    <w:p w14:paraId="3AE875E6" w14:textId="77777777" w:rsidR="005D088A" w:rsidRPr="007F7E2B" w:rsidRDefault="005D088A">
      <w:pPr>
        <w:spacing w:after="59" w:line="259" w:lineRule="auto"/>
        <w:ind w:left="112"/>
        <w:jc w:val="center"/>
        <w:rPr>
          <w:ins w:id="22277" w:author="V2" w:date="2025-04-14T14:19:00Z" w16du:dateUtc="2025-04-14T19:19:00Z"/>
        </w:rPr>
      </w:pPr>
      <w:ins w:id="22278" w:author="V2" w:date="2025-04-14T14:19:00Z" w16du:dateUtc="2025-04-14T19:19:00Z">
        <w:r w:rsidRPr="007F7E2B">
          <w:rPr>
            <w:sz w:val="40"/>
          </w:rPr>
          <w:t xml:space="preserve"> </w:t>
        </w:r>
      </w:ins>
    </w:p>
    <w:p w14:paraId="02FFB9BF" w14:textId="77777777" w:rsidR="005D088A" w:rsidRPr="007F7E2B" w:rsidRDefault="005D088A">
      <w:pPr>
        <w:spacing w:after="171" w:line="259" w:lineRule="auto"/>
        <w:ind w:left="62"/>
        <w:jc w:val="center"/>
        <w:rPr>
          <w:ins w:id="22279" w:author="V2" w:date="2025-04-14T14:19:00Z" w16du:dateUtc="2025-04-14T19:19:00Z"/>
        </w:rPr>
      </w:pPr>
      <w:ins w:id="22280" w:author="V2" w:date="2025-04-14T14:19:00Z" w16du:dateUtc="2025-04-14T19:19:00Z">
        <w:r w:rsidRPr="007F7E2B">
          <w:rPr>
            <w:noProof/>
          </w:rPr>
          <w:drawing>
            <wp:inline distT="0" distB="0" distL="0" distR="0" wp14:anchorId="0186E8AA" wp14:editId="2F987130">
              <wp:extent cx="1527175" cy="435610"/>
              <wp:effectExtent l="0" t="0" r="0" b="0"/>
              <wp:docPr id="430210725" name="Picture 430210725"/>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58"/>
                      <a:stretch>
                        <a:fillRect/>
                      </a:stretch>
                    </pic:blipFill>
                    <pic:spPr>
                      <a:xfrm>
                        <a:off x="0" y="0"/>
                        <a:ext cx="1527175" cy="435610"/>
                      </a:xfrm>
                      <a:prstGeom prst="rect">
                        <a:avLst/>
                      </a:prstGeom>
                    </pic:spPr>
                  </pic:pic>
                </a:graphicData>
              </a:graphic>
            </wp:inline>
          </w:drawing>
        </w:r>
        <w:r w:rsidRPr="007F7E2B">
          <w:rPr>
            <w:sz w:val="22"/>
          </w:rPr>
          <w:t xml:space="preserve"> </w:t>
        </w:r>
      </w:ins>
    </w:p>
    <w:p w14:paraId="278588EA" w14:textId="77777777" w:rsidR="005D088A" w:rsidRPr="007F7E2B" w:rsidRDefault="005D088A">
      <w:pPr>
        <w:spacing w:line="259" w:lineRule="auto"/>
        <w:ind w:left="2362"/>
        <w:rPr>
          <w:ins w:id="22281" w:author="V2" w:date="2025-04-14T14:19:00Z" w16du:dateUtc="2025-04-14T19:19:00Z"/>
          <w:rFonts w:ascii="Arial" w:eastAsia="Arial" w:hAnsi="Arial" w:cs="Arial"/>
          <w:b/>
        </w:rPr>
      </w:pPr>
      <w:ins w:id="22282" w:author="V2" w:date="2025-04-14T14:19:00Z" w16du:dateUtc="2025-04-14T19:19:00Z">
        <w:r w:rsidRPr="007F7E2B">
          <w:rPr>
            <w:sz w:val="22"/>
          </w:rPr>
          <w:t>Document Prepared by: The Earth Partners LLC.</w:t>
        </w:r>
        <w:r w:rsidRPr="007F7E2B">
          <w:rPr>
            <w:rFonts w:ascii="Arial" w:eastAsia="Arial" w:hAnsi="Arial" w:cs="Arial"/>
            <w:b/>
          </w:rPr>
          <w:t xml:space="preserve">  </w:t>
        </w:r>
      </w:ins>
    </w:p>
    <w:p w14:paraId="582AD0C4" w14:textId="77777777" w:rsidR="00C272E7" w:rsidRPr="007F7E2B" w:rsidRDefault="00C272E7">
      <w:pPr>
        <w:spacing w:line="259" w:lineRule="auto"/>
        <w:ind w:left="2362"/>
        <w:rPr>
          <w:ins w:id="22283" w:author="V2" w:date="2025-04-14T14:19:00Z" w16du:dateUtc="2025-04-14T19:19:00Z"/>
          <w:rFonts w:ascii="Arial" w:eastAsia="Arial" w:hAnsi="Arial" w:cs="Arial"/>
          <w:b/>
        </w:rPr>
      </w:pPr>
    </w:p>
    <w:p w14:paraId="333693F6" w14:textId="77777777" w:rsidR="00C272E7" w:rsidRPr="007F7E2B" w:rsidRDefault="00C272E7">
      <w:pPr>
        <w:spacing w:line="259" w:lineRule="auto"/>
        <w:ind w:left="2362"/>
        <w:rPr>
          <w:ins w:id="22284" w:author="V2" w:date="2025-04-14T14:19:00Z" w16du:dateUtc="2025-04-14T19:19:00Z"/>
          <w:rFonts w:ascii="Arial" w:eastAsia="Arial" w:hAnsi="Arial" w:cs="Arial"/>
          <w:b/>
        </w:rPr>
      </w:pPr>
    </w:p>
    <w:p w14:paraId="0A91EA39" w14:textId="77777777" w:rsidR="00C272E7" w:rsidRPr="007F7E2B" w:rsidRDefault="00C272E7">
      <w:pPr>
        <w:spacing w:line="259" w:lineRule="auto"/>
        <w:ind w:left="2362"/>
        <w:rPr>
          <w:ins w:id="22285" w:author="V2" w:date="2025-04-14T14:19:00Z" w16du:dateUtc="2025-04-14T19:19:00Z"/>
          <w:rFonts w:ascii="Arial" w:eastAsia="Arial" w:hAnsi="Arial" w:cs="Arial"/>
          <w:b/>
        </w:rPr>
      </w:pPr>
    </w:p>
    <w:p w14:paraId="35AE189C" w14:textId="77777777" w:rsidR="00C272E7" w:rsidRPr="007F7E2B" w:rsidRDefault="00C272E7">
      <w:pPr>
        <w:spacing w:line="259" w:lineRule="auto"/>
        <w:ind w:left="2362"/>
        <w:rPr>
          <w:ins w:id="22286" w:author="V2" w:date="2025-04-14T14:19:00Z" w16du:dateUtc="2025-04-14T19:19:00Z"/>
          <w:rFonts w:ascii="Arial" w:eastAsia="Arial" w:hAnsi="Arial" w:cs="Arial"/>
          <w:b/>
        </w:rPr>
      </w:pPr>
    </w:p>
    <w:p w14:paraId="6AB93B01" w14:textId="77777777" w:rsidR="00C272E7" w:rsidRPr="007F7E2B" w:rsidRDefault="00C272E7">
      <w:pPr>
        <w:spacing w:line="259" w:lineRule="auto"/>
        <w:ind w:left="2362"/>
        <w:rPr>
          <w:ins w:id="22287" w:author="V2" w:date="2025-04-14T14:19:00Z" w16du:dateUtc="2025-04-14T19:19:00Z"/>
          <w:rFonts w:ascii="Arial" w:eastAsia="Arial" w:hAnsi="Arial" w:cs="Arial"/>
          <w:b/>
        </w:rPr>
      </w:pPr>
    </w:p>
    <w:p w14:paraId="71CB4185" w14:textId="77777777" w:rsidR="00C272E7" w:rsidRPr="007F7E2B" w:rsidRDefault="00C272E7">
      <w:pPr>
        <w:spacing w:line="259" w:lineRule="auto"/>
        <w:ind w:left="2362"/>
        <w:rPr>
          <w:ins w:id="22288" w:author="V2" w:date="2025-04-14T14:19:00Z" w16du:dateUtc="2025-04-14T19:19:00Z"/>
          <w:rFonts w:ascii="Arial" w:eastAsia="Arial" w:hAnsi="Arial" w:cs="Arial"/>
          <w:b/>
        </w:rPr>
      </w:pPr>
    </w:p>
    <w:p w14:paraId="2B3C3716" w14:textId="77777777" w:rsidR="00C272E7" w:rsidRPr="007F7E2B" w:rsidRDefault="00C272E7">
      <w:pPr>
        <w:spacing w:line="259" w:lineRule="auto"/>
        <w:ind w:left="2362"/>
        <w:rPr>
          <w:ins w:id="22289" w:author="V2" w:date="2025-04-14T14:19:00Z" w16du:dateUtc="2025-04-14T19:19:00Z"/>
          <w:rFonts w:ascii="Arial" w:eastAsia="Arial" w:hAnsi="Arial" w:cs="Arial"/>
          <w:b/>
        </w:rPr>
      </w:pPr>
    </w:p>
    <w:p w14:paraId="43EB564D" w14:textId="77777777" w:rsidR="00C272E7" w:rsidRPr="007F7E2B" w:rsidRDefault="00C272E7">
      <w:pPr>
        <w:spacing w:line="259" w:lineRule="auto"/>
        <w:ind w:left="2362"/>
        <w:rPr>
          <w:ins w:id="22290" w:author="V2" w:date="2025-04-14T14:19:00Z" w16du:dateUtc="2025-04-14T19:19:00Z"/>
          <w:rFonts w:ascii="Arial" w:eastAsia="Arial" w:hAnsi="Arial" w:cs="Arial"/>
          <w:b/>
        </w:rPr>
      </w:pPr>
    </w:p>
    <w:p w14:paraId="4FFE2337" w14:textId="77777777" w:rsidR="00C272E7" w:rsidRPr="007F7E2B" w:rsidRDefault="00C272E7">
      <w:pPr>
        <w:spacing w:line="259" w:lineRule="auto"/>
        <w:ind w:left="2362"/>
        <w:rPr>
          <w:ins w:id="22291" w:author="V2" w:date="2025-04-14T14:19:00Z" w16du:dateUtc="2025-04-14T19:19:00Z"/>
          <w:rFonts w:ascii="Arial" w:eastAsia="Arial" w:hAnsi="Arial" w:cs="Arial"/>
          <w:b/>
        </w:rPr>
      </w:pPr>
    </w:p>
    <w:p w14:paraId="0C742D9D" w14:textId="77777777" w:rsidR="00C272E7" w:rsidRPr="007F7E2B" w:rsidRDefault="00C272E7">
      <w:pPr>
        <w:spacing w:line="259" w:lineRule="auto"/>
        <w:ind w:left="2362"/>
        <w:rPr>
          <w:ins w:id="22292" w:author="V2" w:date="2025-04-14T14:19:00Z" w16du:dateUtc="2025-04-14T19:19:00Z"/>
          <w:rFonts w:ascii="Arial" w:eastAsia="Arial" w:hAnsi="Arial" w:cs="Arial"/>
          <w:b/>
        </w:rPr>
      </w:pPr>
    </w:p>
    <w:p w14:paraId="608FCEB8" w14:textId="77777777" w:rsidR="00C272E7" w:rsidRPr="007F7E2B" w:rsidRDefault="00C272E7">
      <w:pPr>
        <w:spacing w:line="259" w:lineRule="auto"/>
        <w:ind w:left="2362"/>
        <w:rPr>
          <w:ins w:id="22293" w:author="V2" w:date="2025-04-14T14:19:00Z" w16du:dateUtc="2025-04-14T19:19:00Z"/>
          <w:rFonts w:ascii="Arial" w:eastAsia="Arial" w:hAnsi="Arial" w:cs="Arial"/>
          <w:b/>
        </w:rPr>
      </w:pPr>
    </w:p>
    <w:p w14:paraId="0BBEB903" w14:textId="77777777" w:rsidR="00C272E7" w:rsidRPr="007F7E2B" w:rsidRDefault="00C272E7">
      <w:pPr>
        <w:spacing w:line="259" w:lineRule="auto"/>
        <w:ind w:left="2362"/>
        <w:rPr>
          <w:ins w:id="22294" w:author="V2" w:date="2025-04-14T14:19:00Z" w16du:dateUtc="2025-04-14T19:19:00Z"/>
        </w:rPr>
      </w:pPr>
    </w:p>
    <w:sdt>
      <w:sdtPr>
        <w:id w:val="-1867519144"/>
        <w:docPartObj>
          <w:docPartGallery w:val="Table of Contents"/>
        </w:docPartObj>
      </w:sdtPr>
      <w:sdtEndPr/>
      <w:sdtContent>
        <w:p w14:paraId="48E23926" w14:textId="77777777" w:rsidR="005D088A" w:rsidRPr="007F7E2B" w:rsidRDefault="005D088A">
          <w:pPr>
            <w:spacing w:after="243" w:line="259" w:lineRule="auto"/>
            <w:rPr>
              <w:ins w:id="22295" w:author="V2" w:date="2025-04-14T14:19:00Z" w16du:dateUtc="2025-04-14T19:19:00Z"/>
            </w:rPr>
          </w:pPr>
          <w:ins w:id="22296" w:author="V2" w:date="2025-04-14T14:19:00Z" w16du:dateUtc="2025-04-14T19:19:00Z">
            <w:r w:rsidRPr="007F7E2B">
              <w:rPr>
                <w:rFonts w:ascii="Arial" w:eastAsia="Arial" w:hAnsi="Arial" w:cs="Arial"/>
                <w:b/>
                <w:color w:val="005B82"/>
                <w:sz w:val="22"/>
              </w:rPr>
              <w:t xml:space="preserve">Table of Contents </w:t>
            </w:r>
          </w:ins>
        </w:p>
        <w:p w14:paraId="29B743DE" w14:textId="76313DCF" w:rsidR="005D088A" w:rsidRPr="007F7E2B" w:rsidRDefault="005D088A">
          <w:pPr>
            <w:pStyle w:val="TOC1"/>
            <w:tabs>
              <w:tab w:val="right" w:leader="dot" w:pos="9495"/>
            </w:tabs>
            <w:rPr>
              <w:ins w:id="22297" w:author="V2" w:date="2025-04-14T14:19:00Z" w16du:dateUtc="2025-04-14T19:19:00Z"/>
              <w:noProof/>
            </w:rPr>
          </w:pPr>
          <w:ins w:id="22298" w:author="V2" w:date="2025-04-14T14:19:00Z" w16du:dateUtc="2025-04-14T19:19:00Z">
            <w:r w:rsidRPr="007F7E2B">
              <w:fldChar w:fldCharType="begin"/>
            </w:r>
            <w:r w:rsidRPr="007F7E2B">
              <w:instrText xml:space="preserve"> TOC \o "1-1" \h \z \u </w:instrText>
            </w:r>
            <w:r w:rsidRPr="007F7E2B">
              <w:fldChar w:fldCharType="separate"/>
            </w:r>
            <w:r>
              <w:fldChar w:fldCharType="begin"/>
            </w:r>
            <w:r>
              <w:instrText>HYPERLINK \l "_Toc12033" \h</w:instrText>
            </w:r>
            <w:r>
              <w:fldChar w:fldCharType="separate"/>
            </w:r>
            <w:r w:rsidRPr="007F7E2B">
              <w:rPr>
                <w:noProof/>
              </w:rPr>
              <w:t>1</w:t>
            </w:r>
            <w:r w:rsidRPr="007F7E2B">
              <w:rPr>
                <w:rFonts w:ascii="Arial" w:eastAsia="Arial" w:hAnsi="Arial" w:cs="Arial"/>
                <w:noProof/>
              </w:rPr>
              <w:t xml:space="preserve">  </w:t>
            </w:r>
            <w:r w:rsidRPr="007F7E2B">
              <w:rPr>
                <w:noProof/>
              </w:rPr>
              <w:t>SOURCES</w:t>
            </w:r>
            <w:r w:rsidRPr="007F7E2B">
              <w:rPr>
                <w:noProof/>
              </w:rPr>
              <w:tab/>
            </w:r>
            <w:r w:rsidRPr="007F7E2B">
              <w:rPr>
                <w:noProof/>
              </w:rPr>
              <w:fldChar w:fldCharType="begin"/>
            </w:r>
            <w:r w:rsidRPr="007F7E2B">
              <w:rPr>
                <w:noProof/>
              </w:rPr>
              <w:instrText>PAGEREF _Toc12033 \h</w:instrText>
            </w:r>
            <w:r w:rsidRPr="007F7E2B">
              <w:rPr>
                <w:noProof/>
              </w:rPr>
            </w:r>
            <w:r w:rsidRPr="007F7E2B">
              <w:rPr>
                <w:noProof/>
              </w:rPr>
              <w:fldChar w:fldCharType="separate"/>
            </w:r>
            <w:r w:rsidR="006059A1" w:rsidRPr="007F7E2B">
              <w:rPr>
                <w:noProof/>
              </w:rPr>
              <w:t>435</w:t>
            </w:r>
            <w:r w:rsidRPr="007F7E2B">
              <w:rPr>
                <w:noProof/>
              </w:rPr>
              <w:fldChar w:fldCharType="end"/>
            </w:r>
            <w:r>
              <w:fldChar w:fldCharType="end"/>
            </w:r>
          </w:ins>
        </w:p>
        <w:p w14:paraId="76B3660D" w14:textId="5A1D288E" w:rsidR="005D088A" w:rsidRPr="007F7E2B" w:rsidRDefault="005D088A">
          <w:pPr>
            <w:pStyle w:val="TOC1"/>
            <w:tabs>
              <w:tab w:val="right" w:leader="dot" w:pos="9495"/>
            </w:tabs>
            <w:rPr>
              <w:ins w:id="22299" w:author="V2" w:date="2025-04-14T14:19:00Z" w16du:dateUtc="2025-04-14T19:19:00Z"/>
              <w:noProof/>
            </w:rPr>
          </w:pPr>
          <w:ins w:id="22300" w:author="V2" w:date="2025-04-14T14:19:00Z" w16du:dateUtc="2025-04-14T19:19:00Z">
            <w:r>
              <w:fldChar w:fldCharType="begin"/>
            </w:r>
            <w:r>
              <w:instrText>HYPERLINK \l "_Toc12034" \h</w:instrText>
            </w:r>
            <w:r>
              <w:fldChar w:fldCharType="separate"/>
            </w:r>
            <w:r w:rsidRPr="007F7E2B">
              <w:rPr>
                <w:noProof/>
              </w:rPr>
              <w:t>2</w:t>
            </w:r>
            <w:r w:rsidRPr="007F7E2B">
              <w:rPr>
                <w:rFonts w:ascii="Arial" w:eastAsia="Arial" w:hAnsi="Arial" w:cs="Arial"/>
                <w:noProof/>
              </w:rPr>
              <w:t xml:space="preserve">  </w:t>
            </w:r>
            <w:r w:rsidRPr="007F7E2B">
              <w:rPr>
                <w:noProof/>
              </w:rPr>
              <w:t>SUMMARY DESCRIPTION OF THE MODULE</w:t>
            </w:r>
            <w:r w:rsidRPr="007F7E2B">
              <w:rPr>
                <w:noProof/>
              </w:rPr>
              <w:tab/>
            </w:r>
            <w:r w:rsidRPr="007F7E2B">
              <w:rPr>
                <w:noProof/>
              </w:rPr>
              <w:fldChar w:fldCharType="begin"/>
            </w:r>
            <w:r w:rsidRPr="007F7E2B">
              <w:rPr>
                <w:noProof/>
              </w:rPr>
              <w:instrText>PAGEREF _Toc12034 \h</w:instrText>
            </w:r>
            <w:r w:rsidRPr="007F7E2B">
              <w:rPr>
                <w:noProof/>
              </w:rPr>
            </w:r>
            <w:r w:rsidRPr="007F7E2B">
              <w:rPr>
                <w:noProof/>
              </w:rPr>
              <w:fldChar w:fldCharType="separate"/>
            </w:r>
            <w:r w:rsidR="006059A1" w:rsidRPr="007F7E2B">
              <w:rPr>
                <w:noProof/>
              </w:rPr>
              <w:t>435</w:t>
            </w:r>
            <w:r w:rsidRPr="007F7E2B">
              <w:rPr>
                <w:noProof/>
              </w:rPr>
              <w:fldChar w:fldCharType="end"/>
            </w:r>
            <w:r>
              <w:fldChar w:fldCharType="end"/>
            </w:r>
          </w:ins>
        </w:p>
        <w:p w14:paraId="5B5EE8B9" w14:textId="2BA9C141" w:rsidR="005D088A" w:rsidRPr="007F7E2B" w:rsidRDefault="005D088A">
          <w:pPr>
            <w:pStyle w:val="TOC1"/>
            <w:tabs>
              <w:tab w:val="right" w:leader="dot" w:pos="9495"/>
            </w:tabs>
            <w:rPr>
              <w:ins w:id="22301" w:author="V2" w:date="2025-04-14T14:19:00Z" w16du:dateUtc="2025-04-14T19:19:00Z"/>
              <w:noProof/>
            </w:rPr>
          </w:pPr>
          <w:ins w:id="22302" w:author="V2" w:date="2025-04-14T14:19:00Z" w16du:dateUtc="2025-04-14T19:19:00Z">
            <w:r>
              <w:fldChar w:fldCharType="begin"/>
            </w:r>
            <w:r>
              <w:instrText>HYPERLINK \l "_Toc12035" \h</w:instrText>
            </w:r>
            <w:r>
              <w:fldChar w:fldCharType="separate"/>
            </w:r>
            <w:r w:rsidRPr="007F7E2B">
              <w:rPr>
                <w:noProof/>
              </w:rPr>
              <w:t>3</w:t>
            </w:r>
            <w:r w:rsidRPr="007F7E2B">
              <w:rPr>
                <w:rFonts w:ascii="Arial" w:eastAsia="Arial" w:hAnsi="Arial" w:cs="Arial"/>
                <w:noProof/>
              </w:rPr>
              <w:t xml:space="preserve">  </w:t>
            </w:r>
            <w:r w:rsidRPr="007F7E2B">
              <w:rPr>
                <w:noProof/>
              </w:rPr>
              <w:t>DEFINITIONS</w:t>
            </w:r>
            <w:r w:rsidRPr="007F7E2B">
              <w:rPr>
                <w:noProof/>
              </w:rPr>
              <w:tab/>
            </w:r>
            <w:r w:rsidRPr="007F7E2B">
              <w:rPr>
                <w:noProof/>
              </w:rPr>
              <w:fldChar w:fldCharType="begin"/>
            </w:r>
            <w:r w:rsidRPr="007F7E2B">
              <w:rPr>
                <w:noProof/>
              </w:rPr>
              <w:instrText>PAGEREF _Toc12035 \h</w:instrText>
            </w:r>
            <w:r w:rsidRPr="007F7E2B">
              <w:rPr>
                <w:noProof/>
              </w:rPr>
            </w:r>
            <w:r w:rsidRPr="007F7E2B">
              <w:rPr>
                <w:noProof/>
              </w:rPr>
              <w:fldChar w:fldCharType="separate"/>
            </w:r>
            <w:r w:rsidR="006059A1" w:rsidRPr="007F7E2B">
              <w:rPr>
                <w:noProof/>
              </w:rPr>
              <w:t>435</w:t>
            </w:r>
            <w:r w:rsidRPr="007F7E2B">
              <w:rPr>
                <w:noProof/>
              </w:rPr>
              <w:fldChar w:fldCharType="end"/>
            </w:r>
            <w:r>
              <w:fldChar w:fldCharType="end"/>
            </w:r>
          </w:ins>
        </w:p>
        <w:p w14:paraId="6312DF8A" w14:textId="2A67A325" w:rsidR="005D088A" w:rsidRPr="007F7E2B" w:rsidRDefault="005D088A">
          <w:pPr>
            <w:pStyle w:val="TOC1"/>
            <w:tabs>
              <w:tab w:val="right" w:leader="dot" w:pos="9495"/>
            </w:tabs>
            <w:rPr>
              <w:ins w:id="22303" w:author="V2" w:date="2025-04-14T14:19:00Z" w16du:dateUtc="2025-04-14T19:19:00Z"/>
              <w:noProof/>
            </w:rPr>
          </w:pPr>
          <w:ins w:id="22304" w:author="V2" w:date="2025-04-14T14:19:00Z" w16du:dateUtc="2025-04-14T19:19:00Z">
            <w:r>
              <w:fldChar w:fldCharType="begin"/>
            </w:r>
            <w:r>
              <w:instrText>HYPERLINK \l "_Toc12036" \h</w:instrText>
            </w:r>
            <w:r>
              <w:fldChar w:fldCharType="separate"/>
            </w:r>
            <w:r w:rsidRPr="007F7E2B">
              <w:rPr>
                <w:noProof/>
              </w:rPr>
              <w:t>4</w:t>
            </w:r>
            <w:r w:rsidRPr="007F7E2B">
              <w:rPr>
                <w:rFonts w:ascii="Arial" w:eastAsia="Arial" w:hAnsi="Arial" w:cs="Arial"/>
                <w:noProof/>
              </w:rPr>
              <w:t xml:space="preserve">  </w:t>
            </w:r>
            <w:r w:rsidRPr="007F7E2B">
              <w:rPr>
                <w:noProof/>
              </w:rPr>
              <w:t>APPLICABILITY CONDITIONS</w:t>
            </w:r>
            <w:r w:rsidRPr="007F7E2B">
              <w:rPr>
                <w:noProof/>
              </w:rPr>
              <w:tab/>
            </w:r>
            <w:r w:rsidRPr="007F7E2B">
              <w:rPr>
                <w:noProof/>
              </w:rPr>
              <w:fldChar w:fldCharType="begin"/>
            </w:r>
            <w:r w:rsidRPr="007F7E2B">
              <w:rPr>
                <w:noProof/>
              </w:rPr>
              <w:instrText>PAGEREF _Toc12036 \h</w:instrText>
            </w:r>
            <w:r w:rsidRPr="007F7E2B">
              <w:rPr>
                <w:noProof/>
              </w:rPr>
            </w:r>
            <w:r w:rsidRPr="007F7E2B">
              <w:rPr>
                <w:noProof/>
              </w:rPr>
              <w:fldChar w:fldCharType="separate"/>
            </w:r>
            <w:r w:rsidR="006059A1" w:rsidRPr="007F7E2B">
              <w:rPr>
                <w:noProof/>
              </w:rPr>
              <w:t>435</w:t>
            </w:r>
            <w:r w:rsidRPr="007F7E2B">
              <w:rPr>
                <w:noProof/>
              </w:rPr>
              <w:fldChar w:fldCharType="end"/>
            </w:r>
            <w:r>
              <w:fldChar w:fldCharType="end"/>
            </w:r>
          </w:ins>
        </w:p>
        <w:p w14:paraId="6616A545" w14:textId="64EA95AF" w:rsidR="005D088A" w:rsidRPr="007F7E2B" w:rsidRDefault="005D088A">
          <w:pPr>
            <w:pStyle w:val="TOC1"/>
            <w:tabs>
              <w:tab w:val="right" w:leader="dot" w:pos="9495"/>
            </w:tabs>
            <w:rPr>
              <w:ins w:id="22305" w:author="V2" w:date="2025-04-14T14:19:00Z" w16du:dateUtc="2025-04-14T19:19:00Z"/>
              <w:noProof/>
            </w:rPr>
          </w:pPr>
          <w:ins w:id="22306" w:author="V2" w:date="2025-04-14T14:19:00Z" w16du:dateUtc="2025-04-14T19:19:00Z">
            <w:r>
              <w:fldChar w:fldCharType="begin"/>
            </w:r>
            <w:r>
              <w:instrText>HYPERLINK \l "_Toc12037" \h</w:instrText>
            </w:r>
            <w:r>
              <w:fldChar w:fldCharType="separate"/>
            </w:r>
            <w:r w:rsidRPr="007F7E2B">
              <w:rPr>
                <w:noProof/>
              </w:rPr>
              <w:t>5</w:t>
            </w:r>
            <w:r w:rsidRPr="007F7E2B">
              <w:rPr>
                <w:rFonts w:ascii="Arial" w:eastAsia="Arial" w:hAnsi="Arial" w:cs="Arial"/>
                <w:noProof/>
              </w:rPr>
              <w:t xml:space="preserve">  </w:t>
            </w:r>
            <w:r w:rsidRPr="007F7E2B">
              <w:rPr>
                <w:noProof/>
              </w:rPr>
              <w:t>PROCEDURES</w:t>
            </w:r>
            <w:r w:rsidRPr="007F7E2B">
              <w:rPr>
                <w:noProof/>
              </w:rPr>
              <w:tab/>
            </w:r>
            <w:r w:rsidRPr="007F7E2B">
              <w:rPr>
                <w:noProof/>
              </w:rPr>
              <w:fldChar w:fldCharType="begin"/>
            </w:r>
            <w:r w:rsidRPr="007F7E2B">
              <w:rPr>
                <w:noProof/>
              </w:rPr>
              <w:instrText>PAGEREF _Toc12037 \h</w:instrText>
            </w:r>
            <w:r w:rsidRPr="007F7E2B">
              <w:rPr>
                <w:noProof/>
              </w:rPr>
            </w:r>
            <w:r w:rsidRPr="007F7E2B">
              <w:rPr>
                <w:noProof/>
              </w:rPr>
              <w:fldChar w:fldCharType="separate"/>
            </w:r>
            <w:r w:rsidR="006059A1" w:rsidRPr="007F7E2B">
              <w:rPr>
                <w:noProof/>
              </w:rPr>
              <w:t>435</w:t>
            </w:r>
            <w:r w:rsidRPr="007F7E2B">
              <w:rPr>
                <w:noProof/>
              </w:rPr>
              <w:fldChar w:fldCharType="end"/>
            </w:r>
            <w:r>
              <w:fldChar w:fldCharType="end"/>
            </w:r>
          </w:ins>
        </w:p>
        <w:p w14:paraId="0DCF36BD" w14:textId="167D5336" w:rsidR="005D088A" w:rsidRPr="007F7E2B" w:rsidRDefault="005D088A">
          <w:pPr>
            <w:pStyle w:val="TOC1"/>
            <w:tabs>
              <w:tab w:val="right" w:leader="dot" w:pos="9495"/>
            </w:tabs>
            <w:rPr>
              <w:ins w:id="22307" w:author="V2" w:date="2025-04-14T14:19:00Z" w16du:dateUtc="2025-04-14T19:19:00Z"/>
              <w:noProof/>
            </w:rPr>
          </w:pPr>
          <w:ins w:id="22308" w:author="V2" w:date="2025-04-14T14:19:00Z" w16du:dateUtc="2025-04-14T19:19:00Z">
            <w:r>
              <w:fldChar w:fldCharType="begin"/>
            </w:r>
            <w:r>
              <w:instrText>HYPERLINK \l "_Toc12038" \h</w:instrText>
            </w:r>
            <w:r>
              <w:fldChar w:fldCharType="separate"/>
            </w:r>
            <w:r w:rsidRPr="007F7E2B">
              <w:rPr>
                <w:noProof/>
              </w:rPr>
              <w:t>6</w:t>
            </w:r>
            <w:r w:rsidRPr="007F7E2B">
              <w:rPr>
                <w:rFonts w:ascii="Arial" w:eastAsia="Arial" w:hAnsi="Arial" w:cs="Arial"/>
                <w:noProof/>
              </w:rPr>
              <w:t xml:space="preserve">  </w:t>
            </w:r>
            <w:r w:rsidRPr="007F7E2B">
              <w:rPr>
                <w:noProof/>
              </w:rPr>
              <w:t>PARAMETERS</w:t>
            </w:r>
            <w:r w:rsidRPr="007F7E2B">
              <w:rPr>
                <w:noProof/>
              </w:rPr>
              <w:tab/>
            </w:r>
            <w:r w:rsidRPr="007F7E2B">
              <w:rPr>
                <w:noProof/>
              </w:rPr>
              <w:fldChar w:fldCharType="begin"/>
            </w:r>
            <w:r w:rsidRPr="007F7E2B">
              <w:rPr>
                <w:noProof/>
              </w:rPr>
              <w:instrText>PAGEREF _Toc12038 \h</w:instrText>
            </w:r>
            <w:r w:rsidRPr="007F7E2B">
              <w:rPr>
                <w:noProof/>
              </w:rPr>
            </w:r>
            <w:r w:rsidRPr="007F7E2B">
              <w:rPr>
                <w:noProof/>
              </w:rPr>
              <w:fldChar w:fldCharType="separate"/>
            </w:r>
            <w:r w:rsidR="006059A1" w:rsidRPr="007F7E2B">
              <w:rPr>
                <w:noProof/>
              </w:rPr>
              <w:t>441</w:t>
            </w:r>
            <w:r w:rsidRPr="007F7E2B">
              <w:rPr>
                <w:noProof/>
              </w:rPr>
              <w:fldChar w:fldCharType="end"/>
            </w:r>
            <w:r>
              <w:fldChar w:fldCharType="end"/>
            </w:r>
          </w:ins>
        </w:p>
        <w:p w14:paraId="6173AF00" w14:textId="60EE0306" w:rsidR="005D088A" w:rsidRPr="007F7E2B" w:rsidRDefault="005D088A">
          <w:pPr>
            <w:pStyle w:val="TOC1"/>
            <w:tabs>
              <w:tab w:val="right" w:leader="dot" w:pos="9495"/>
            </w:tabs>
            <w:rPr>
              <w:ins w:id="22309" w:author="V2" w:date="2025-04-14T14:19:00Z" w16du:dateUtc="2025-04-14T19:19:00Z"/>
              <w:noProof/>
            </w:rPr>
          </w:pPr>
          <w:ins w:id="22310" w:author="V2" w:date="2025-04-14T14:19:00Z" w16du:dateUtc="2025-04-14T19:19:00Z">
            <w:r>
              <w:fldChar w:fldCharType="begin"/>
            </w:r>
            <w:r>
              <w:instrText>HYPERLINK \l "_Toc12039" \h</w:instrText>
            </w:r>
            <w:r>
              <w:fldChar w:fldCharType="separate"/>
            </w:r>
            <w:r w:rsidRPr="007F7E2B">
              <w:rPr>
                <w:noProof/>
              </w:rPr>
              <w:t>7</w:t>
            </w:r>
            <w:r w:rsidRPr="007F7E2B">
              <w:rPr>
                <w:rFonts w:ascii="Arial" w:eastAsia="Arial" w:hAnsi="Arial" w:cs="Arial"/>
                <w:noProof/>
              </w:rPr>
              <w:t xml:space="preserve">  </w:t>
            </w:r>
            <w:r w:rsidRPr="007F7E2B">
              <w:rPr>
                <w:noProof/>
              </w:rPr>
              <w:t>REFERENCES AND OTHER INFORMATION</w:t>
            </w:r>
            <w:r w:rsidRPr="007F7E2B">
              <w:rPr>
                <w:noProof/>
              </w:rPr>
              <w:tab/>
            </w:r>
            <w:r w:rsidRPr="007F7E2B">
              <w:rPr>
                <w:noProof/>
              </w:rPr>
              <w:fldChar w:fldCharType="begin"/>
            </w:r>
            <w:r w:rsidRPr="007F7E2B">
              <w:rPr>
                <w:noProof/>
              </w:rPr>
              <w:instrText>PAGEREF _Toc12039 \h</w:instrText>
            </w:r>
            <w:r w:rsidRPr="007F7E2B">
              <w:rPr>
                <w:noProof/>
              </w:rPr>
            </w:r>
            <w:r w:rsidRPr="007F7E2B">
              <w:rPr>
                <w:noProof/>
              </w:rPr>
              <w:fldChar w:fldCharType="separate"/>
            </w:r>
            <w:r w:rsidR="006059A1" w:rsidRPr="007F7E2B">
              <w:rPr>
                <w:noProof/>
              </w:rPr>
              <w:t>441</w:t>
            </w:r>
            <w:r w:rsidRPr="007F7E2B">
              <w:rPr>
                <w:noProof/>
              </w:rPr>
              <w:fldChar w:fldCharType="end"/>
            </w:r>
            <w:r>
              <w:fldChar w:fldCharType="end"/>
            </w:r>
          </w:ins>
        </w:p>
        <w:p w14:paraId="2E0D71A3" w14:textId="77777777" w:rsidR="005D088A" w:rsidRPr="007F7E2B" w:rsidRDefault="005D088A">
          <w:pPr>
            <w:rPr>
              <w:ins w:id="22311" w:author="V2" w:date="2025-04-14T14:19:00Z" w16du:dateUtc="2025-04-14T19:19:00Z"/>
            </w:rPr>
          </w:pPr>
          <w:ins w:id="22312" w:author="V2" w:date="2025-04-14T14:19:00Z" w16du:dateUtc="2025-04-14T19:19:00Z">
            <w:r w:rsidRPr="007F7E2B">
              <w:fldChar w:fldCharType="end"/>
            </w:r>
          </w:ins>
        </w:p>
      </w:sdtContent>
    </w:sdt>
    <w:p w14:paraId="54CD3D80" w14:textId="77777777" w:rsidR="005D088A" w:rsidRPr="007F7E2B" w:rsidRDefault="005D088A">
      <w:pPr>
        <w:spacing w:line="259" w:lineRule="auto"/>
        <w:rPr>
          <w:ins w:id="22313" w:author="V2" w:date="2025-04-14T14:19:00Z" w16du:dateUtc="2025-04-14T19:19:00Z"/>
        </w:rPr>
      </w:pPr>
      <w:ins w:id="22314" w:author="V2" w:date="2025-04-14T14:19:00Z" w16du:dateUtc="2025-04-14T19:19:00Z">
        <w:r w:rsidRPr="007F7E2B">
          <w:rPr>
            <w:rFonts w:ascii="Arial" w:eastAsia="Arial" w:hAnsi="Arial" w:cs="Arial"/>
            <w:b/>
            <w:color w:val="005B82"/>
            <w:sz w:val="22"/>
          </w:rPr>
          <w:t xml:space="preserve"> </w:t>
        </w:r>
        <w:r w:rsidRPr="007F7E2B">
          <w:br w:type="page"/>
        </w:r>
      </w:ins>
    </w:p>
    <w:p w14:paraId="60BD35AF" w14:textId="77777777" w:rsidR="005D088A" w:rsidRPr="007F7E2B" w:rsidRDefault="005D088A" w:rsidP="006D6ACB">
      <w:pPr>
        <w:pStyle w:val="Heading1"/>
        <w:spacing w:before="0" w:after="258" w:line="259" w:lineRule="auto"/>
        <w:ind w:left="705" w:hanging="720"/>
        <w:rPr>
          <w:ins w:id="22315" w:author="V2" w:date="2025-04-14T14:19:00Z" w16du:dateUtc="2025-04-14T19:19:00Z"/>
        </w:rPr>
      </w:pPr>
      <w:bookmarkStart w:id="22316" w:name="_Toc174616275"/>
      <w:bookmarkStart w:id="22317" w:name="_Toc174616691"/>
      <w:bookmarkStart w:id="22318" w:name="_Toc180594416"/>
      <w:bookmarkStart w:id="22319" w:name="_Toc180594823"/>
      <w:bookmarkStart w:id="22320" w:name="_Toc12033"/>
      <w:ins w:id="22321" w:author="V2" w:date="2025-04-14T14:19:00Z" w16du:dateUtc="2025-04-14T19:19:00Z">
        <w:r w:rsidRPr="007F7E2B">
          <w:lastRenderedPageBreak/>
          <w:t>SOURCES</w:t>
        </w:r>
        <w:bookmarkEnd w:id="22316"/>
        <w:bookmarkEnd w:id="22317"/>
        <w:bookmarkEnd w:id="22318"/>
        <w:bookmarkEnd w:id="22319"/>
        <w:r w:rsidRPr="007F7E2B">
          <w:t xml:space="preserve"> </w:t>
        </w:r>
        <w:bookmarkEnd w:id="22320"/>
      </w:ins>
    </w:p>
    <w:p w14:paraId="55C160C7" w14:textId="77777777" w:rsidR="005D088A" w:rsidRPr="007F7E2B" w:rsidRDefault="005D088A">
      <w:pPr>
        <w:spacing w:after="401" w:line="259" w:lineRule="auto"/>
        <w:rPr>
          <w:ins w:id="22322" w:author="V2" w:date="2025-04-14T14:19:00Z" w16du:dateUtc="2025-04-14T19:19:00Z"/>
        </w:rPr>
      </w:pPr>
      <w:ins w:id="22323" w:author="V2" w:date="2025-04-14T14:19:00Z" w16du:dateUtc="2025-04-14T19:19:00Z">
        <w:r w:rsidRPr="007F7E2B">
          <w:t xml:space="preserve">VCS methodology </w:t>
        </w:r>
        <w:r w:rsidRPr="007F7E2B">
          <w:rPr>
            <w:rFonts w:ascii="Arial" w:eastAsia="Arial" w:hAnsi="Arial" w:cs="Arial"/>
            <w:i/>
          </w:rPr>
          <w:t>VM0015 Methodology for Avoided Unplanned Deforestation</w:t>
        </w:r>
        <w:r w:rsidRPr="007F7E2B">
          <w:t xml:space="preserve"> </w:t>
        </w:r>
      </w:ins>
    </w:p>
    <w:p w14:paraId="76AA82D6" w14:textId="77777777" w:rsidR="005D088A" w:rsidRPr="007F7E2B" w:rsidRDefault="005D088A" w:rsidP="006D6ACB">
      <w:pPr>
        <w:pStyle w:val="Heading1"/>
        <w:spacing w:before="0" w:after="258" w:line="259" w:lineRule="auto"/>
        <w:ind w:left="705" w:hanging="720"/>
        <w:rPr>
          <w:ins w:id="22324" w:author="V2" w:date="2025-04-14T14:19:00Z" w16du:dateUtc="2025-04-14T19:19:00Z"/>
        </w:rPr>
      </w:pPr>
      <w:bookmarkStart w:id="22325" w:name="_Toc174616276"/>
      <w:bookmarkStart w:id="22326" w:name="_Toc174616692"/>
      <w:bookmarkStart w:id="22327" w:name="_Toc180594417"/>
      <w:bookmarkStart w:id="22328" w:name="_Toc180594824"/>
      <w:bookmarkStart w:id="22329" w:name="_Toc12034"/>
      <w:ins w:id="22330" w:author="V2" w:date="2025-04-14T14:19:00Z" w16du:dateUtc="2025-04-14T19:19:00Z">
        <w:r w:rsidRPr="007F7E2B">
          <w:t>SUMMARY DESCRIPTION OF THE MODULE</w:t>
        </w:r>
        <w:bookmarkEnd w:id="22325"/>
        <w:bookmarkEnd w:id="22326"/>
        <w:bookmarkEnd w:id="22327"/>
        <w:bookmarkEnd w:id="22328"/>
        <w:r w:rsidRPr="007F7E2B">
          <w:t xml:space="preserve"> </w:t>
        </w:r>
        <w:bookmarkEnd w:id="22329"/>
      </w:ins>
    </w:p>
    <w:p w14:paraId="066A5610" w14:textId="77777777" w:rsidR="005D088A" w:rsidRPr="007F7E2B" w:rsidRDefault="005D088A">
      <w:pPr>
        <w:spacing w:after="406"/>
        <w:rPr>
          <w:ins w:id="22331" w:author="V2" w:date="2025-04-14T14:19:00Z" w16du:dateUtc="2025-04-14T19:19:00Z"/>
        </w:rPr>
      </w:pPr>
      <w:ins w:id="22332" w:author="V2" w:date="2025-04-14T14:19:00Z" w16du:dateUtc="2025-04-14T19:19:00Z">
        <w:r w:rsidRPr="007F7E2B">
          <w:t xml:space="preserve">This module sets out the methods and requirements for creating a monitoring plan for the project. </w:t>
        </w:r>
      </w:ins>
    </w:p>
    <w:p w14:paraId="38746347" w14:textId="77777777" w:rsidR="005D088A" w:rsidRPr="007F7E2B" w:rsidRDefault="005D088A" w:rsidP="006D6ACB">
      <w:pPr>
        <w:pStyle w:val="Heading1"/>
        <w:spacing w:before="0" w:after="258" w:line="259" w:lineRule="auto"/>
        <w:ind w:left="705" w:hanging="720"/>
        <w:rPr>
          <w:ins w:id="22333" w:author="V2" w:date="2025-04-14T14:19:00Z" w16du:dateUtc="2025-04-14T19:19:00Z"/>
        </w:rPr>
      </w:pPr>
      <w:bookmarkStart w:id="22334" w:name="_Toc174616277"/>
      <w:bookmarkStart w:id="22335" w:name="_Toc174616693"/>
      <w:bookmarkStart w:id="22336" w:name="_Toc180594418"/>
      <w:bookmarkStart w:id="22337" w:name="_Toc180594825"/>
      <w:bookmarkStart w:id="22338" w:name="_Toc12035"/>
      <w:ins w:id="22339" w:author="V2" w:date="2025-04-14T14:19:00Z" w16du:dateUtc="2025-04-14T19:19:00Z">
        <w:r w:rsidRPr="007F7E2B">
          <w:t>DEFINITIONS</w:t>
        </w:r>
        <w:bookmarkEnd w:id="22334"/>
        <w:bookmarkEnd w:id="22335"/>
        <w:bookmarkEnd w:id="22336"/>
        <w:bookmarkEnd w:id="22337"/>
        <w:r w:rsidRPr="007F7E2B">
          <w:t xml:space="preserve"> </w:t>
        </w:r>
        <w:bookmarkEnd w:id="22338"/>
      </w:ins>
    </w:p>
    <w:tbl>
      <w:tblPr>
        <w:tblStyle w:val="TableGrid0"/>
        <w:tblW w:w="8971" w:type="dxa"/>
        <w:tblInd w:w="108" w:type="dxa"/>
        <w:tblLook w:val="04A0" w:firstRow="1" w:lastRow="0" w:firstColumn="1" w:lastColumn="0" w:noHBand="0" w:noVBand="1"/>
      </w:tblPr>
      <w:tblGrid>
        <w:gridCol w:w="2429"/>
        <w:gridCol w:w="6542"/>
      </w:tblGrid>
      <w:tr w:rsidR="005D088A" w:rsidRPr="007F7E2B" w14:paraId="4E54E07D" w14:textId="77777777">
        <w:trPr>
          <w:trHeight w:val="629"/>
          <w:ins w:id="22340" w:author="V2" w:date="2025-04-14T14:19:00Z" w16du:dateUtc="2025-04-14T19:19:00Z"/>
        </w:trPr>
        <w:tc>
          <w:tcPr>
            <w:tcW w:w="2429" w:type="dxa"/>
            <w:tcBorders>
              <w:top w:val="nil"/>
              <w:left w:val="nil"/>
              <w:bottom w:val="nil"/>
              <w:right w:val="nil"/>
            </w:tcBorders>
          </w:tcPr>
          <w:p w14:paraId="64116EDC" w14:textId="77777777" w:rsidR="005D088A" w:rsidRPr="007F7E2B" w:rsidRDefault="005D088A">
            <w:pPr>
              <w:spacing w:line="259" w:lineRule="auto"/>
              <w:rPr>
                <w:ins w:id="22341" w:author="V2" w:date="2025-04-14T14:19:00Z" w16du:dateUtc="2025-04-14T19:19:00Z"/>
              </w:rPr>
            </w:pPr>
            <w:ins w:id="22342" w:author="V2" w:date="2025-04-14T14:19:00Z" w16du:dateUtc="2025-04-14T19:19:00Z">
              <w:r w:rsidRPr="007F7E2B">
                <w:rPr>
                  <w:rFonts w:ascii="Arial" w:eastAsia="Arial" w:hAnsi="Arial" w:cs="Arial"/>
                  <w:b/>
                </w:rPr>
                <w:t xml:space="preserve">Baseline Scenario: </w:t>
              </w:r>
            </w:ins>
          </w:p>
        </w:tc>
        <w:tc>
          <w:tcPr>
            <w:tcW w:w="6542" w:type="dxa"/>
            <w:tcBorders>
              <w:top w:val="nil"/>
              <w:left w:val="nil"/>
              <w:bottom w:val="nil"/>
              <w:right w:val="nil"/>
            </w:tcBorders>
          </w:tcPr>
          <w:p w14:paraId="0BD6E67C" w14:textId="77777777" w:rsidR="005D088A" w:rsidRPr="007F7E2B" w:rsidRDefault="005D088A">
            <w:pPr>
              <w:spacing w:line="259" w:lineRule="auto"/>
              <w:rPr>
                <w:ins w:id="22343" w:author="V2" w:date="2025-04-14T14:19:00Z" w16du:dateUtc="2025-04-14T19:19:00Z"/>
              </w:rPr>
            </w:pPr>
            <w:ins w:id="22344" w:author="V2" w:date="2025-04-14T14:19:00Z" w16du:dateUtc="2025-04-14T19:19:00Z">
              <w:r w:rsidRPr="007F7E2B">
                <w:t>The most likely sequence of events and actions which would be expected to occur within the project area in the absence of the project.</w:t>
              </w:r>
              <w:r w:rsidRPr="007F7E2B">
                <w:rPr>
                  <w:rFonts w:ascii="Arial" w:eastAsia="Arial" w:hAnsi="Arial" w:cs="Arial"/>
                  <w:b/>
                </w:rPr>
                <w:t xml:space="preserve"> </w:t>
              </w:r>
              <w:r w:rsidRPr="007F7E2B">
                <w:t xml:space="preserve"> </w:t>
              </w:r>
            </w:ins>
          </w:p>
        </w:tc>
      </w:tr>
      <w:tr w:rsidR="005D088A" w:rsidRPr="007F7E2B" w14:paraId="7485C72F" w14:textId="77777777">
        <w:trPr>
          <w:trHeight w:val="515"/>
          <w:ins w:id="22345" w:author="V2" w:date="2025-04-14T14:19:00Z" w16du:dateUtc="2025-04-14T19:19:00Z"/>
        </w:trPr>
        <w:tc>
          <w:tcPr>
            <w:tcW w:w="2429" w:type="dxa"/>
            <w:tcBorders>
              <w:top w:val="nil"/>
              <w:left w:val="nil"/>
              <w:bottom w:val="nil"/>
              <w:right w:val="nil"/>
            </w:tcBorders>
            <w:vAlign w:val="center"/>
          </w:tcPr>
          <w:p w14:paraId="2934F327" w14:textId="77777777" w:rsidR="005D088A" w:rsidRPr="007F7E2B" w:rsidRDefault="005D088A">
            <w:pPr>
              <w:spacing w:line="259" w:lineRule="auto"/>
              <w:rPr>
                <w:ins w:id="22346" w:author="V2" w:date="2025-04-14T14:19:00Z" w16du:dateUtc="2025-04-14T19:19:00Z"/>
              </w:rPr>
            </w:pPr>
            <w:ins w:id="22347" w:author="V2" w:date="2025-04-14T14:19:00Z" w16du:dateUtc="2025-04-14T19:19:00Z">
              <w:r w:rsidRPr="007F7E2B">
                <w:rPr>
                  <w:rFonts w:ascii="Arial" w:eastAsia="Arial" w:hAnsi="Arial" w:cs="Arial"/>
                  <w:b/>
                </w:rPr>
                <w:t xml:space="preserve">Carbon Stock: </w:t>
              </w:r>
            </w:ins>
          </w:p>
        </w:tc>
        <w:tc>
          <w:tcPr>
            <w:tcW w:w="6542" w:type="dxa"/>
            <w:tcBorders>
              <w:top w:val="nil"/>
              <w:left w:val="nil"/>
              <w:bottom w:val="nil"/>
              <w:right w:val="nil"/>
            </w:tcBorders>
            <w:vAlign w:val="center"/>
          </w:tcPr>
          <w:p w14:paraId="6F60ED8A" w14:textId="77777777" w:rsidR="005D088A" w:rsidRPr="007F7E2B" w:rsidRDefault="005D088A">
            <w:pPr>
              <w:spacing w:line="259" w:lineRule="auto"/>
              <w:rPr>
                <w:ins w:id="22348" w:author="V2" w:date="2025-04-14T14:19:00Z" w16du:dateUtc="2025-04-14T19:19:00Z"/>
              </w:rPr>
            </w:pPr>
            <w:ins w:id="22349" w:author="V2" w:date="2025-04-14T14:19:00Z" w16du:dateUtc="2025-04-14T19:19:00Z">
              <w:r w:rsidRPr="007F7E2B">
                <w:t xml:space="preserve">See VCS </w:t>
              </w:r>
              <w:r w:rsidRPr="007F7E2B">
                <w:rPr>
                  <w:rFonts w:ascii="Arial" w:eastAsia="Arial" w:hAnsi="Arial" w:cs="Arial"/>
                  <w:i/>
                </w:rPr>
                <w:t>Program Definitions.</w:t>
              </w:r>
              <w:r w:rsidRPr="007F7E2B">
                <w:t xml:space="preserve"> </w:t>
              </w:r>
            </w:ins>
          </w:p>
        </w:tc>
      </w:tr>
      <w:tr w:rsidR="005D088A" w:rsidRPr="007F7E2B" w14:paraId="5C17F9A2" w14:textId="77777777">
        <w:trPr>
          <w:trHeight w:val="528"/>
          <w:ins w:id="22350" w:author="V2" w:date="2025-04-14T14:19:00Z" w16du:dateUtc="2025-04-14T19:19:00Z"/>
        </w:trPr>
        <w:tc>
          <w:tcPr>
            <w:tcW w:w="2429" w:type="dxa"/>
            <w:tcBorders>
              <w:top w:val="nil"/>
              <w:left w:val="nil"/>
              <w:bottom w:val="nil"/>
              <w:right w:val="nil"/>
            </w:tcBorders>
            <w:vAlign w:val="center"/>
          </w:tcPr>
          <w:p w14:paraId="4B37403F" w14:textId="77777777" w:rsidR="005D088A" w:rsidRPr="007F7E2B" w:rsidRDefault="005D088A">
            <w:pPr>
              <w:spacing w:line="259" w:lineRule="auto"/>
              <w:rPr>
                <w:ins w:id="22351" w:author="V2" w:date="2025-04-14T14:19:00Z" w16du:dateUtc="2025-04-14T19:19:00Z"/>
              </w:rPr>
            </w:pPr>
            <w:ins w:id="22352" w:author="V2" w:date="2025-04-14T14:19:00Z" w16du:dateUtc="2025-04-14T19:19:00Z">
              <w:r w:rsidRPr="007F7E2B">
                <w:rPr>
                  <w:rFonts w:ascii="Arial" w:eastAsia="Arial" w:hAnsi="Arial" w:cs="Arial"/>
                  <w:b/>
                </w:rPr>
                <w:t xml:space="preserve">Leakage: </w:t>
              </w:r>
            </w:ins>
          </w:p>
        </w:tc>
        <w:tc>
          <w:tcPr>
            <w:tcW w:w="6542" w:type="dxa"/>
            <w:tcBorders>
              <w:top w:val="nil"/>
              <w:left w:val="nil"/>
              <w:bottom w:val="nil"/>
              <w:right w:val="nil"/>
            </w:tcBorders>
            <w:vAlign w:val="center"/>
          </w:tcPr>
          <w:p w14:paraId="21A89990" w14:textId="77777777" w:rsidR="005D088A" w:rsidRPr="007F7E2B" w:rsidRDefault="005D088A">
            <w:pPr>
              <w:spacing w:line="259" w:lineRule="auto"/>
              <w:rPr>
                <w:ins w:id="22353" w:author="V2" w:date="2025-04-14T14:19:00Z" w16du:dateUtc="2025-04-14T19:19:00Z"/>
              </w:rPr>
            </w:pPr>
            <w:ins w:id="22354" w:author="V2" w:date="2025-04-14T14:19:00Z" w16du:dateUtc="2025-04-14T19:19:00Z">
              <w:r w:rsidRPr="007F7E2B">
                <w:t xml:space="preserve">See VCS </w:t>
              </w:r>
              <w:r w:rsidRPr="007F7E2B">
                <w:rPr>
                  <w:rFonts w:ascii="Arial" w:eastAsia="Arial" w:hAnsi="Arial" w:cs="Arial"/>
                  <w:i/>
                </w:rPr>
                <w:t>Program Definitions.</w:t>
              </w:r>
              <w:r w:rsidRPr="007F7E2B">
                <w:t xml:space="preserve">  </w:t>
              </w:r>
            </w:ins>
          </w:p>
        </w:tc>
      </w:tr>
      <w:tr w:rsidR="005D088A" w:rsidRPr="007F7E2B" w14:paraId="2F64F99D" w14:textId="77777777">
        <w:trPr>
          <w:trHeight w:val="517"/>
          <w:ins w:id="22355" w:author="V2" w:date="2025-04-14T14:19:00Z" w16du:dateUtc="2025-04-14T19:19:00Z"/>
        </w:trPr>
        <w:tc>
          <w:tcPr>
            <w:tcW w:w="2429" w:type="dxa"/>
            <w:tcBorders>
              <w:top w:val="nil"/>
              <w:left w:val="nil"/>
              <w:bottom w:val="nil"/>
              <w:right w:val="nil"/>
            </w:tcBorders>
            <w:vAlign w:val="center"/>
          </w:tcPr>
          <w:p w14:paraId="1ED0B144" w14:textId="77777777" w:rsidR="005D088A" w:rsidRPr="007F7E2B" w:rsidRDefault="005D088A">
            <w:pPr>
              <w:spacing w:line="259" w:lineRule="auto"/>
              <w:rPr>
                <w:ins w:id="22356" w:author="V2" w:date="2025-04-14T14:19:00Z" w16du:dateUtc="2025-04-14T19:19:00Z"/>
              </w:rPr>
            </w:pPr>
            <w:ins w:id="22357" w:author="V2" w:date="2025-04-14T14:19:00Z" w16du:dateUtc="2025-04-14T19:19:00Z">
              <w:r w:rsidRPr="007F7E2B">
                <w:rPr>
                  <w:rFonts w:ascii="Arial" w:eastAsia="Arial" w:hAnsi="Arial" w:cs="Arial"/>
                  <w:b/>
                </w:rPr>
                <w:t xml:space="preserve">Monitoring Plan: </w:t>
              </w:r>
            </w:ins>
          </w:p>
        </w:tc>
        <w:tc>
          <w:tcPr>
            <w:tcW w:w="6542" w:type="dxa"/>
            <w:tcBorders>
              <w:top w:val="nil"/>
              <w:left w:val="nil"/>
              <w:bottom w:val="nil"/>
              <w:right w:val="nil"/>
            </w:tcBorders>
            <w:vAlign w:val="center"/>
          </w:tcPr>
          <w:p w14:paraId="472D4961" w14:textId="77777777" w:rsidR="005D088A" w:rsidRPr="007F7E2B" w:rsidRDefault="005D088A">
            <w:pPr>
              <w:spacing w:line="259" w:lineRule="auto"/>
              <w:rPr>
                <w:ins w:id="22358" w:author="V2" w:date="2025-04-14T14:19:00Z" w16du:dateUtc="2025-04-14T19:19:00Z"/>
              </w:rPr>
            </w:pPr>
            <w:ins w:id="22359" w:author="V2" w:date="2025-04-14T14:19:00Z" w16du:dateUtc="2025-04-14T19:19:00Z">
              <w:r w:rsidRPr="007F7E2B">
                <w:t xml:space="preserve">The plan in which a monitoring schedule and methods are documented. </w:t>
              </w:r>
            </w:ins>
          </w:p>
        </w:tc>
      </w:tr>
      <w:tr w:rsidR="005D088A" w:rsidRPr="007F7E2B" w14:paraId="54B2B370" w14:textId="77777777">
        <w:trPr>
          <w:trHeight w:val="770"/>
          <w:ins w:id="22360" w:author="V2" w:date="2025-04-14T14:19:00Z" w16du:dateUtc="2025-04-14T19:19:00Z"/>
        </w:trPr>
        <w:tc>
          <w:tcPr>
            <w:tcW w:w="2429" w:type="dxa"/>
            <w:tcBorders>
              <w:top w:val="nil"/>
              <w:left w:val="nil"/>
              <w:bottom w:val="nil"/>
              <w:right w:val="nil"/>
            </w:tcBorders>
          </w:tcPr>
          <w:p w14:paraId="4FC8BAAD" w14:textId="77777777" w:rsidR="005D088A" w:rsidRPr="007F7E2B" w:rsidRDefault="005D088A">
            <w:pPr>
              <w:spacing w:line="259" w:lineRule="auto"/>
              <w:rPr>
                <w:ins w:id="22361" w:author="V2" w:date="2025-04-14T14:19:00Z" w16du:dateUtc="2025-04-14T19:19:00Z"/>
              </w:rPr>
            </w:pPr>
            <w:ins w:id="22362" w:author="V2" w:date="2025-04-14T14:19:00Z" w16du:dateUtc="2025-04-14T19:19:00Z">
              <w:r w:rsidRPr="007F7E2B">
                <w:rPr>
                  <w:rFonts w:ascii="Arial" w:eastAsia="Arial" w:hAnsi="Arial" w:cs="Arial"/>
                  <w:b/>
                </w:rPr>
                <w:t xml:space="preserve">Project Area: </w:t>
              </w:r>
            </w:ins>
          </w:p>
        </w:tc>
        <w:tc>
          <w:tcPr>
            <w:tcW w:w="6542" w:type="dxa"/>
            <w:tcBorders>
              <w:top w:val="nil"/>
              <w:left w:val="nil"/>
              <w:bottom w:val="nil"/>
              <w:right w:val="nil"/>
            </w:tcBorders>
            <w:vAlign w:val="center"/>
          </w:tcPr>
          <w:p w14:paraId="62AE52FE" w14:textId="77777777" w:rsidR="005D088A" w:rsidRPr="007F7E2B" w:rsidRDefault="005D088A">
            <w:pPr>
              <w:spacing w:line="259" w:lineRule="auto"/>
              <w:rPr>
                <w:ins w:id="22363" w:author="V2" w:date="2025-04-14T14:19:00Z" w16du:dateUtc="2025-04-14T19:19:00Z"/>
              </w:rPr>
            </w:pPr>
            <w:ins w:id="22364" w:author="V2" w:date="2025-04-14T14:19:00Z" w16du:dateUtc="2025-04-14T19:19:00Z">
              <w:r w:rsidRPr="007F7E2B">
                <w:t xml:space="preserve">The area or areas of land on which the project proponent will undertake the project activities. </w:t>
              </w:r>
            </w:ins>
          </w:p>
        </w:tc>
      </w:tr>
      <w:tr w:rsidR="005D088A" w:rsidRPr="007F7E2B" w14:paraId="4C999657" w14:textId="77777777">
        <w:trPr>
          <w:trHeight w:val="628"/>
          <w:ins w:id="22365" w:author="V2" w:date="2025-04-14T14:19:00Z" w16du:dateUtc="2025-04-14T19:19:00Z"/>
        </w:trPr>
        <w:tc>
          <w:tcPr>
            <w:tcW w:w="2429" w:type="dxa"/>
            <w:tcBorders>
              <w:top w:val="nil"/>
              <w:left w:val="nil"/>
              <w:bottom w:val="nil"/>
              <w:right w:val="nil"/>
            </w:tcBorders>
          </w:tcPr>
          <w:p w14:paraId="669AAF5E" w14:textId="77777777" w:rsidR="005D088A" w:rsidRPr="007F7E2B" w:rsidRDefault="005D088A">
            <w:pPr>
              <w:spacing w:line="259" w:lineRule="auto"/>
              <w:rPr>
                <w:ins w:id="22366" w:author="V2" w:date="2025-04-14T14:19:00Z" w16du:dateUtc="2025-04-14T19:19:00Z"/>
              </w:rPr>
            </w:pPr>
            <w:ins w:id="22367" w:author="V2" w:date="2025-04-14T14:19:00Z" w16du:dateUtc="2025-04-14T19:19:00Z">
              <w:r w:rsidRPr="007F7E2B">
                <w:rPr>
                  <w:rFonts w:ascii="Arial" w:eastAsia="Arial" w:hAnsi="Arial" w:cs="Arial"/>
                  <w:b/>
                </w:rPr>
                <w:t xml:space="preserve">Project Scenario: </w:t>
              </w:r>
            </w:ins>
          </w:p>
        </w:tc>
        <w:tc>
          <w:tcPr>
            <w:tcW w:w="6542" w:type="dxa"/>
            <w:tcBorders>
              <w:top w:val="nil"/>
              <w:left w:val="nil"/>
              <w:bottom w:val="nil"/>
              <w:right w:val="nil"/>
            </w:tcBorders>
            <w:vAlign w:val="bottom"/>
          </w:tcPr>
          <w:p w14:paraId="5746A7A0" w14:textId="77777777" w:rsidR="005D088A" w:rsidRPr="007F7E2B" w:rsidRDefault="005D088A">
            <w:pPr>
              <w:spacing w:line="259" w:lineRule="auto"/>
              <w:rPr>
                <w:ins w:id="22368" w:author="V2" w:date="2025-04-14T14:19:00Z" w16du:dateUtc="2025-04-14T19:19:00Z"/>
              </w:rPr>
            </w:pPr>
            <w:ins w:id="22369" w:author="V2" w:date="2025-04-14T14:19:00Z" w16du:dateUtc="2025-04-14T19:19:00Z">
              <w:r w:rsidRPr="007F7E2B">
                <w:t xml:space="preserve">The actions and events which are expected to occur as a result of implementing the project. </w:t>
              </w:r>
            </w:ins>
          </w:p>
        </w:tc>
      </w:tr>
    </w:tbl>
    <w:p w14:paraId="3B29730E" w14:textId="77777777" w:rsidR="005D088A" w:rsidRPr="007F7E2B" w:rsidRDefault="005D088A" w:rsidP="006D6ACB">
      <w:pPr>
        <w:pStyle w:val="Heading1"/>
        <w:spacing w:before="0" w:after="258" w:line="259" w:lineRule="auto"/>
        <w:ind w:left="705" w:hanging="720"/>
        <w:rPr>
          <w:ins w:id="22370" w:author="V2" w:date="2025-04-14T14:19:00Z" w16du:dateUtc="2025-04-14T19:19:00Z"/>
        </w:rPr>
      </w:pPr>
      <w:bookmarkStart w:id="22371" w:name="_Toc174616278"/>
      <w:bookmarkStart w:id="22372" w:name="_Toc174616694"/>
      <w:bookmarkStart w:id="22373" w:name="_Toc180594419"/>
      <w:bookmarkStart w:id="22374" w:name="_Toc180594826"/>
      <w:bookmarkStart w:id="22375" w:name="_Toc12036"/>
      <w:ins w:id="22376" w:author="V2" w:date="2025-04-14T14:19:00Z" w16du:dateUtc="2025-04-14T19:19:00Z">
        <w:r w:rsidRPr="007F7E2B">
          <w:t>APPLICABILITY CONDITIONS</w:t>
        </w:r>
        <w:bookmarkEnd w:id="22371"/>
        <w:bookmarkEnd w:id="22372"/>
        <w:bookmarkEnd w:id="22373"/>
        <w:bookmarkEnd w:id="22374"/>
        <w:r w:rsidRPr="007F7E2B">
          <w:t xml:space="preserve"> </w:t>
        </w:r>
        <w:bookmarkEnd w:id="22375"/>
      </w:ins>
    </w:p>
    <w:p w14:paraId="402FA5B2" w14:textId="77777777" w:rsidR="005D088A" w:rsidRPr="007F7E2B" w:rsidRDefault="005D088A">
      <w:pPr>
        <w:spacing w:after="440"/>
        <w:rPr>
          <w:ins w:id="22377" w:author="V2" w:date="2025-04-14T14:19:00Z" w16du:dateUtc="2025-04-14T19:19:00Z"/>
        </w:rPr>
      </w:pPr>
      <w:ins w:id="22378" w:author="V2" w:date="2025-04-14T14:19:00Z" w16du:dateUtc="2025-04-14T19:19:00Z">
        <w:r w:rsidRPr="007F7E2B">
          <w:t xml:space="preserve">None </w:t>
        </w:r>
      </w:ins>
    </w:p>
    <w:p w14:paraId="7EF46DAF" w14:textId="77777777" w:rsidR="005D088A" w:rsidRPr="007F7E2B" w:rsidRDefault="005D088A" w:rsidP="006D6ACB">
      <w:pPr>
        <w:pStyle w:val="Heading1"/>
        <w:spacing w:before="0" w:after="258" w:line="259" w:lineRule="auto"/>
        <w:ind w:left="705" w:hanging="720"/>
        <w:rPr>
          <w:ins w:id="22379" w:author="V2" w:date="2025-04-14T14:19:00Z" w16du:dateUtc="2025-04-14T19:19:00Z"/>
        </w:rPr>
      </w:pPr>
      <w:bookmarkStart w:id="22380" w:name="_Toc174616279"/>
      <w:bookmarkStart w:id="22381" w:name="_Toc174616695"/>
      <w:bookmarkStart w:id="22382" w:name="_Toc180594420"/>
      <w:bookmarkStart w:id="22383" w:name="_Toc180594827"/>
      <w:bookmarkStart w:id="22384" w:name="_Toc12037"/>
      <w:ins w:id="22385" w:author="V2" w:date="2025-04-14T14:19:00Z" w16du:dateUtc="2025-04-14T19:19:00Z">
        <w:r w:rsidRPr="007F7E2B">
          <w:t>PROCEDURES</w:t>
        </w:r>
        <w:bookmarkEnd w:id="22380"/>
        <w:bookmarkEnd w:id="22381"/>
        <w:bookmarkEnd w:id="22382"/>
        <w:bookmarkEnd w:id="22383"/>
        <w:r w:rsidRPr="007F7E2B">
          <w:t xml:space="preserve"> </w:t>
        </w:r>
        <w:bookmarkEnd w:id="22384"/>
      </w:ins>
    </w:p>
    <w:p w14:paraId="0220D27B" w14:textId="77777777" w:rsidR="005D088A" w:rsidRPr="007F7E2B" w:rsidRDefault="005D088A" w:rsidP="006D6ACB">
      <w:pPr>
        <w:pStyle w:val="Heading2"/>
        <w:numPr>
          <w:ilvl w:val="1"/>
          <w:numId w:val="0"/>
        </w:numPr>
        <w:spacing w:before="0" w:after="276" w:line="259" w:lineRule="auto"/>
        <w:ind w:left="561" w:hanging="576"/>
        <w:rPr>
          <w:ins w:id="22386" w:author="V2" w:date="2025-04-14T14:19:00Z" w16du:dateUtc="2025-04-14T19:19:00Z"/>
        </w:rPr>
      </w:pPr>
      <w:bookmarkStart w:id="22387" w:name="_Toc174616280"/>
      <w:bookmarkStart w:id="22388" w:name="_Toc174616696"/>
      <w:bookmarkStart w:id="22389" w:name="_Toc180594421"/>
      <w:bookmarkStart w:id="22390" w:name="_Toc180594828"/>
      <w:ins w:id="22391" w:author="V2" w:date="2025-04-14T14:19:00Z" w16du:dateUtc="2025-04-14T19:19:00Z">
        <w:r w:rsidRPr="007F7E2B">
          <w:t>Monitoring Plan</w:t>
        </w:r>
        <w:bookmarkEnd w:id="22387"/>
        <w:bookmarkEnd w:id="22388"/>
        <w:bookmarkEnd w:id="22389"/>
        <w:bookmarkEnd w:id="22390"/>
        <w:r w:rsidRPr="007F7E2B">
          <w:t xml:space="preserve"> </w:t>
        </w:r>
      </w:ins>
    </w:p>
    <w:p w14:paraId="40376E8F" w14:textId="77777777" w:rsidR="005D088A" w:rsidRPr="007F7E2B" w:rsidRDefault="005D088A">
      <w:pPr>
        <w:rPr>
          <w:ins w:id="22392" w:author="V2" w:date="2025-04-14T14:19:00Z" w16du:dateUtc="2025-04-14T19:19:00Z"/>
        </w:rPr>
      </w:pPr>
      <w:ins w:id="22393" w:author="V2" w:date="2025-04-14T14:19:00Z" w16du:dateUtc="2025-04-14T19:19:00Z">
        <w:r w:rsidRPr="007F7E2B">
          <w:t xml:space="preserve">The monitoring plan must detail how the following will be monitored: </w:t>
        </w:r>
      </w:ins>
    </w:p>
    <w:p w14:paraId="29992E6F" w14:textId="77777777" w:rsidR="005D088A" w:rsidRPr="007F7E2B" w:rsidRDefault="005D088A" w:rsidP="00964B29">
      <w:pPr>
        <w:numPr>
          <w:ilvl w:val="0"/>
          <w:numId w:val="115"/>
        </w:numPr>
        <w:spacing w:before="0" w:after="113" w:line="249" w:lineRule="auto"/>
        <w:ind w:hanging="360"/>
        <w:rPr>
          <w:ins w:id="22394" w:author="V2" w:date="2025-04-14T14:19:00Z" w16du:dateUtc="2025-04-14T19:19:00Z"/>
        </w:rPr>
      </w:pPr>
      <w:ins w:id="22395" w:author="V2" w:date="2025-04-14T14:19:00Z" w16du:dateUtc="2025-04-14T19:19:00Z">
        <w:r w:rsidRPr="007F7E2B">
          <w:t xml:space="preserve">Project implementation. </w:t>
        </w:r>
      </w:ins>
    </w:p>
    <w:p w14:paraId="74971191" w14:textId="237276CB" w:rsidR="005D088A" w:rsidRPr="007F7E2B" w:rsidRDefault="005D088A" w:rsidP="00964B29">
      <w:pPr>
        <w:numPr>
          <w:ilvl w:val="0"/>
          <w:numId w:val="115"/>
        </w:numPr>
        <w:spacing w:before="0" w:after="113" w:line="249" w:lineRule="auto"/>
        <w:ind w:hanging="360"/>
        <w:rPr>
          <w:ins w:id="22396" w:author="V2" w:date="2025-04-14T14:19:00Z" w16du:dateUtc="2025-04-14T19:19:00Z"/>
        </w:rPr>
      </w:pPr>
      <w:ins w:id="22397" w:author="V2" w:date="2025-04-14T14:19:00Z" w16du:dateUtc="2025-04-14T19:19:00Z">
        <w:r w:rsidRPr="007F7E2B">
          <w:lastRenderedPageBreak/>
          <w:t xml:space="preserve">Accounted pools and emissions, as chosen following module </w:t>
        </w:r>
        <w:r w:rsidR="00111949" w:rsidRPr="007F7E2B">
          <w:rPr>
            <w:rFonts w:ascii="Arial" w:eastAsia="Arial" w:hAnsi="Arial" w:cs="Arial"/>
            <w:i/>
          </w:rPr>
          <w:t>TRS-3</w:t>
        </w:r>
        <w:r w:rsidRPr="007F7E2B">
          <w:rPr>
            <w:rFonts w:ascii="Arial" w:eastAsia="Arial" w:hAnsi="Arial" w:cs="Arial"/>
            <w:i/>
          </w:rPr>
          <w:t xml:space="preserve"> Methods to Determine the Project Boundary.</w:t>
        </w:r>
        <w:r w:rsidRPr="007F7E2B">
          <w:t xml:space="preserve"> </w:t>
        </w:r>
      </w:ins>
    </w:p>
    <w:p w14:paraId="6289DF2F" w14:textId="77777777" w:rsidR="005D088A" w:rsidRPr="007F7E2B" w:rsidRDefault="005D088A" w:rsidP="00964B29">
      <w:pPr>
        <w:numPr>
          <w:ilvl w:val="0"/>
          <w:numId w:val="115"/>
        </w:numPr>
        <w:spacing w:before="0" w:after="113" w:line="249" w:lineRule="auto"/>
        <w:ind w:hanging="360"/>
        <w:rPr>
          <w:ins w:id="22398" w:author="V2" w:date="2025-04-14T14:19:00Z" w16du:dateUtc="2025-04-14T19:19:00Z"/>
        </w:rPr>
      </w:pPr>
      <w:ins w:id="22399" w:author="V2" w:date="2025-04-14T14:19:00Z" w16du:dateUtc="2025-04-14T19:19:00Z">
        <w:r w:rsidRPr="007F7E2B">
          <w:t xml:space="preserve">Natural disturbance. </w:t>
        </w:r>
      </w:ins>
    </w:p>
    <w:p w14:paraId="5E44037C" w14:textId="77777777" w:rsidR="005D088A" w:rsidRPr="007F7E2B" w:rsidRDefault="005D088A" w:rsidP="00964B29">
      <w:pPr>
        <w:numPr>
          <w:ilvl w:val="0"/>
          <w:numId w:val="115"/>
        </w:numPr>
        <w:spacing w:before="0" w:after="231" w:line="249" w:lineRule="auto"/>
        <w:ind w:hanging="360"/>
        <w:rPr>
          <w:ins w:id="22400" w:author="V2" w:date="2025-04-14T14:19:00Z" w16du:dateUtc="2025-04-14T19:19:00Z"/>
        </w:rPr>
      </w:pPr>
      <w:ins w:id="22401" w:author="V2" w:date="2025-04-14T14:19:00Z" w16du:dateUtc="2025-04-14T19:19:00Z">
        <w:r w:rsidRPr="007F7E2B">
          <w:t>Leakage.</w:t>
        </w:r>
        <w:r w:rsidRPr="007F7E2B">
          <w:rPr>
            <w:rFonts w:ascii="Arial" w:eastAsia="Arial" w:hAnsi="Arial" w:cs="Arial"/>
            <w:i/>
          </w:rPr>
          <w:t xml:space="preserve"> </w:t>
        </w:r>
      </w:ins>
    </w:p>
    <w:p w14:paraId="72469E16" w14:textId="77777777" w:rsidR="005D088A" w:rsidRPr="007F7E2B" w:rsidRDefault="005D088A">
      <w:pPr>
        <w:rPr>
          <w:ins w:id="22402" w:author="V2" w:date="2025-04-14T14:19:00Z" w16du:dateUtc="2025-04-14T19:19:00Z"/>
        </w:rPr>
      </w:pPr>
      <w:ins w:id="22403" w:author="V2" w:date="2025-04-14T14:19:00Z" w16du:dateUtc="2025-04-14T19:19:00Z">
        <w:r w:rsidRPr="007F7E2B">
          <w:t xml:space="preserve">These are expanded upon in the sections below. The project proponent must prepare a monitoring plan describing (for each separately) the following: </w:t>
        </w:r>
      </w:ins>
    </w:p>
    <w:p w14:paraId="1A2B9D5E" w14:textId="77777777" w:rsidR="005D088A" w:rsidRPr="007F7E2B" w:rsidRDefault="005D088A" w:rsidP="00964B29">
      <w:pPr>
        <w:numPr>
          <w:ilvl w:val="0"/>
          <w:numId w:val="116"/>
        </w:numPr>
        <w:spacing w:before="0" w:after="113" w:line="249" w:lineRule="auto"/>
        <w:ind w:hanging="360"/>
        <w:rPr>
          <w:ins w:id="22404" w:author="V2" w:date="2025-04-14T14:19:00Z" w16du:dateUtc="2025-04-14T19:19:00Z"/>
        </w:rPr>
      </w:pPr>
      <w:ins w:id="22405" w:author="V2" w:date="2025-04-14T14:19:00Z" w16du:dateUtc="2025-04-14T19:19:00Z">
        <w:r w:rsidRPr="007F7E2B">
          <w:t xml:space="preserve">Purpose of the monitoring. </w:t>
        </w:r>
      </w:ins>
    </w:p>
    <w:p w14:paraId="1640DDDE" w14:textId="77777777" w:rsidR="005D088A" w:rsidRPr="007F7E2B" w:rsidRDefault="005D088A" w:rsidP="00964B29">
      <w:pPr>
        <w:numPr>
          <w:ilvl w:val="0"/>
          <w:numId w:val="116"/>
        </w:numPr>
        <w:spacing w:before="0" w:after="113" w:line="249" w:lineRule="auto"/>
        <w:ind w:hanging="360"/>
        <w:rPr>
          <w:ins w:id="22406" w:author="V2" w:date="2025-04-14T14:19:00Z" w16du:dateUtc="2025-04-14T19:19:00Z"/>
        </w:rPr>
      </w:pPr>
      <w:ins w:id="22407" w:author="V2" w:date="2025-04-14T14:19:00Z" w16du:dateUtc="2025-04-14T19:19:00Z">
        <w:r w:rsidRPr="007F7E2B">
          <w:t xml:space="preserve">Technical description of the monitoring task.  </w:t>
        </w:r>
      </w:ins>
    </w:p>
    <w:p w14:paraId="518C4266" w14:textId="77777777" w:rsidR="005D088A" w:rsidRPr="007F7E2B" w:rsidRDefault="005D088A" w:rsidP="00964B29">
      <w:pPr>
        <w:numPr>
          <w:ilvl w:val="0"/>
          <w:numId w:val="116"/>
        </w:numPr>
        <w:spacing w:before="0" w:after="113" w:line="249" w:lineRule="auto"/>
        <w:ind w:hanging="360"/>
        <w:rPr>
          <w:ins w:id="22408" w:author="V2" w:date="2025-04-14T14:19:00Z" w16du:dateUtc="2025-04-14T19:19:00Z"/>
        </w:rPr>
      </w:pPr>
      <w:ins w:id="22409" w:author="V2" w:date="2025-04-14T14:19:00Z" w16du:dateUtc="2025-04-14T19:19:00Z">
        <w:r w:rsidRPr="007F7E2B">
          <w:t xml:space="preserve">Data to be collected. </w:t>
        </w:r>
      </w:ins>
    </w:p>
    <w:p w14:paraId="0CDC181A" w14:textId="77777777" w:rsidR="005D088A" w:rsidRPr="007F7E2B" w:rsidRDefault="005D088A" w:rsidP="00964B29">
      <w:pPr>
        <w:numPr>
          <w:ilvl w:val="0"/>
          <w:numId w:val="116"/>
        </w:numPr>
        <w:spacing w:before="0" w:after="113" w:line="249" w:lineRule="auto"/>
        <w:ind w:hanging="360"/>
        <w:rPr>
          <w:ins w:id="22410" w:author="V2" w:date="2025-04-14T14:19:00Z" w16du:dateUtc="2025-04-14T19:19:00Z"/>
        </w:rPr>
      </w:pPr>
      <w:ins w:id="22411" w:author="V2" w:date="2025-04-14T14:19:00Z" w16du:dateUtc="2025-04-14T19:19:00Z">
        <w:r w:rsidRPr="007F7E2B">
          <w:t xml:space="preserve">Overview of data collection procedures. </w:t>
        </w:r>
      </w:ins>
    </w:p>
    <w:p w14:paraId="72955723" w14:textId="77777777" w:rsidR="005D088A" w:rsidRPr="007F7E2B" w:rsidRDefault="005D088A" w:rsidP="00964B29">
      <w:pPr>
        <w:numPr>
          <w:ilvl w:val="0"/>
          <w:numId w:val="116"/>
        </w:numPr>
        <w:spacing w:before="0" w:after="113" w:line="249" w:lineRule="auto"/>
        <w:ind w:hanging="360"/>
        <w:rPr>
          <w:ins w:id="22412" w:author="V2" w:date="2025-04-14T14:19:00Z" w16du:dateUtc="2025-04-14T19:19:00Z"/>
        </w:rPr>
      </w:pPr>
      <w:ins w:id="22413" w:author="V2" w:date="2025-04-14T14:19:00Z" w16du:dateUtc="2025-04-14T19:19:00Z">
        <w:r w:rsidRPr="007F7E2B">
          <w:t xml:space="preserve">Frequency of the monitoring. </w:t>
        </w:r>
      </w:ins>
    </w:p>
    <w:p w14:paraId="663CD4AC" w14:textId="77777777" w:rsidR="005D088A" w:rsidRPr="007F7E2B" w:rsidRDefault="005D088A" w:rsidP="00964B29">
      <w:pPr>
        <w:numPr>
          <w:ilvl w:val="0"/>
          <w:numId w:val="116"/>
        </w:numPr>
        <w:spacing w:before="0" w:after="113" w:line="249" w:lineRule="auto"/>
        <w:ind w:hanging="360"/>
        <w:rPr>
          <w:ins w:id="22414" w:author="V2" w:date="2025-04-14T14:19:00Z" w16du:dateUtc="2025-04-14T19:19:00Z"/>
        </w:rPr>
      </w:pPr>
      <w:ins w:id="22415" w:author="V2" w:date="2025-04-14T14:19:00Z" w16du:dateUtc="2025-04-14T19:19:00Z">
        <w:r w:rsidRPr="007F7E2B">
          <w:t xml:space="preserve">Quality control and quality assurance procedure.  </w:t>
        </w:r>
      </w:ins>
    </w:p>
    <w:p w14:paraId="46B7A72C" w14:textId="77777777" w:rsidR="005D088A" w:rsidRPr="007F7E2B" w:rsidRDefault="005D088A" w:rsidP="00964B29">
      <w:pPr>
        <w:numPr>
          <w:ilvl w:val="0"/>
          <w:numId w:val="116"/>
        </w:numPr>
        <w:spacing w:before="0" w:after="113" w:line="249" w:lineRule="auto"/>
        <w:ind w:hanging="360"/>
        <w:rPr>
          <w:ins w:id="22416" w:author="V2" w:date="2025-04-14T14:19:00Z" w16du:dateUtc="2025-04-14T19:19:00Z"/>
        </w:rPr>
      </w:pPr>
      <w:ins w:id="22417" w:author="V2" w:date="2025-04-14T14:19:00Z" w16du:dateUtc="2025-04-14T19:19:00Z">
        <w:r w:rsidRPr="007F7E2B">
          <w:t xml:space="preserve">Data archiving. </w:t>
        </w:r>
      </w:ins>
    </w:p>
    <w:p w14:paraId="0E9510EA" w14:textId="77777777" w:rsidR="005D088A" w:rsidRPr="007F7E2B" w:rsidRDefault="005D088A" w:rsidP="00964B29">
      <w:pPr>
        <w:numPr>
          <w:ilvl w:val="0"/>
          <w:numId w:val="116"/>
        </w:numPr>
        <w:spacing w:before="0" w:after="113" w:line="249" w:lineRule="auto"/>
        <w:ind w:hanging="360"/>
        <w:rPr>
          <w:ins w:id="22418" w:author="V2" w:date="2025-04-14T14:19:00Z" w16du:dateUtc="2025-04-14T19:19:00Z"/>
        </w:rPr>
      </w:pPr>
      <w:ins w:id="22419" w:author="V2" w:date="2025-04-14T14:19:00Z" w16du:dateUtc="2025-04-14T19:19:00Z">
        <w:r w:rsidRPr="007F7E2B">
          <w:t xml:space="preserve">Organization and responsibilities of the parties involved in all the above. </w:t>
        </w:r>
      </w:ins>
    </w:p>
    <w:p w14:paraId="07B690E4" w14:textId="77777777" w:rsidR="005D088A" w:rsidRPr="007F7E2B" w:rsidRDefault="005D088A">
      <w:pPr>
        <w:spacing w:line="259" w:lineRule="auto"/>
        <w:rPr>
          <w:ins w:id="22420" w:author="V2" w:date="2025-04-14T14:19:00Z" w16du:dateUtc="2025-04-14T19:19:00Z"/>
        </w:rPr>
      </w:pPr>
      <w:ins w:id="22421" w:author="V2" w:date="2025-04-14T14:19:00Z" w16du:dateUtc="2025-04-14T19:19:00Z">
        <w:r w:rsidRPr="007F7E2B">
          <w:t xml:space="preserve"> </w:t>
        </w:r>
      </w:ins>
    </w:p>
    <w:p w14:paraId="01E130EE" w14:textId="77777777" w:rsidR="005D088A" w:rsidRPr="007F7E2B" w:rsidRDefault="005D088A">
      <w:pPr>
        <w:pStyle w:val="Heading2"/>
        <w:ind w:left="-5"/>
        <w:rPr>
          <w:ins w:id="22422" w:author="V2" w:date="2025-04-14T14:19:00Z" w16du:dateUtc="2025-04-14T19:19:00Z"/>
        </w:rPr>
      </w:pPr>
      <w:bookmarkStart w:id="22423" w:name="_Toc174616281"/>
      <w:bookmarkStart w:id="22424" w:name="_Toc174616697"/>
      <w:bookmarkStart w:id="22425" w:name="_Toc180594422"/>
      <w:bookmarkStart w:id="22426" w:name="_Toc180594829"/>
      <w:ins w:id="22427" w:author="V2" w:date="2025-04-14T14:19:00Z" w16du:dateUtc="2025-04-14T19:19:00Z">
        <w:r w:rsidRPr="007F7E2B">
          <w:t>Project Implementation</w:t>
        </w:r>
        <w:bookmarkEnd w:id="22423"/>
        <w:bookmarkEnd w:id="22424"/>
        <w:bookmarkEnd w:id="22425"/>
        <w:bookmarkEnd w:id="22426"/>
        <w:r w:rsidRPr="007F7E2B">
          <w:t xml:space="preserve"> </w:t>
        </w:r>
      </w:ins>
    </w:p>
    <w:p w14:paraId="371ED37B" w14:textId="77777777" w:rsidR="005D088A" w:rsidRPr="007F7E2B" w:rsidRDefault="005D088A">
      <w:pPr>
        <w:rPr>
          <w:ins w:id="22428" w:author="V2" w:date="2025-04-14T14:19:00Z" w16du:dateUtc="2025-04-14T19:19:00Z"/>
        </w:rPr>
      </w:pPr>
      <w:ins w:id="22429" w:author="V2" w:date="2025-04-14T14:19:00Z" w16du:dateUtc="2025-04-14T19:19:00Z">
        <w:r w:rsidRPr="007F7E2B">
          <w:t>The rationale of monitoring project implementation is to document all project activities implemented by the project</w:t>
        </w:r>
        <w:r w:rsidRPr="007F7E2B">
          <w:rPr>
            <w:rFonts w:ascii="Arial" w:eastAsia="Arial" w:hAnsi="Arial" w:cs="Arial"/>
            <w:i/>
          </w:rPr>
          <w:t xml:space="preserve"> </w:t>
        </w:r>
        <w:r w:rsidRPr="007F7E2B">
          <w:t xml:space="preserve">(including leakage prevention measures) that could cause an increase in GHG emissions compared to the baseline scenario. </w:t>
        </w:r>
      </w:ins>
    </w:p>
    <w:p w14:paraId="34A3F84B" w14:textId="77777777" w:rsidR="005D088A" w:rsidRPr="007F7E2B" w:rsidRDefault="005D088A">
      <w:pPr>
        <w:rPr>
          <w:ins w:id="22430" w:author="V2" w:date="2025-04-14T14:19:00Z" w16du:dateUtc="2025-04-14T19:19:00Z"/>
        </w:rPr>
      </w:pPr>
      <w:ins w:id="22431" w:author="V2" w:date="2025-04-14T14:19:00Z" w16du:dateUtc="2025-04-14T19:19:00Z">
        <w:r w:rsidRPr="007F7E2B">
          <w:t xml:space="preserve">The project proponent must perform the following: </w:t>
        </w:r>
      </w:ins>
    </w:p>
    <w:p w14:paraId="1179213A" w14:textId="77777777" w:rsidR="005D088A" w:rsidRPr="007F7E2B" w:rsidRDefault="005D088A" w:rsidP="00964B29">
      <w:pPr>
        <w:numPr>
          <w:ilvl w:val="0"/>
          <w:numId w:val="117"/>
        </w:numPr>
        <w:spacing w:before="0" w:after="113" w:line="249" w:lineRule="auto"/>
        <w:ind w:hanging="360"/>
        <w:rPr>
          <w:ins w:id="22432" w:author="V2" w:date="2025-04-14T14:19:00Z" w16du:dateUtc="2025-04-14T19:19:00Z"/>
        </w:rPr>
      </w:pPr>
      <w:ins w:id="22433" w:author="V2" w:date="2025-04-14T14:19:00Z" w16du:dateUtc="2025-04-14T19:19:00Z">
        <w:r w:rsidRPr="007F7E2B">
          <w:t xml:space="preserve">Describe, date and geo-reference, as necessary, all measures implemented by the project. </w:t>
        </w:r>
      </w:ins>
    </w:p>
    <w:p w14:paraId="6EFC6896" w14:textId="77777777" w:rsidR="005D088A" w:rsidRPr="007F7E2B" w:rsidRDefault="005D088A" w:rsidP="00964B29">
      <w:pPr>
        <w:numPr>
          <w:ilvl w:val="0"/>
          <w:numId w:val="117"/>
        </w:numPr>
        <w:spacing w:before="0" w:after="113" w:line="249" w:lineRule="auto"/>
        <w:ind w:hanging="360"/>
        <w:rPr>
          <w:ins w:id="22434" w:author="V2" w:date="2025-04-14T14:19:00Z" w16du:dateUtc="2025-04-14T19:19:00Z"/>
        </w:rPr>
      </w:pPr>
      <w:ins w:id="22435" w:author="V2" w:date="2025-04-14T14:19:00Z" w16du:dateUtc="2025-04-14T19:19:00Z">
        <w:r w:rsidRPr="007F7E2B">
          <w:t xml:space="preserve">Collect all relevant data to estimate carbon stock changes due to project activities and displacement of baseline activities, as well as GHG emissions due to leakage prevention measures. Refer to the relevant modules for the variables to be measured. </w:t>
        </w:r>
      </w:ins>
    </w:p>
    <w:p w14:paraId="64453D5F" w14:textId="77777777" w:rsidR="005D088A" w:rsidRPr="007F7E2B" w:rsidRDefault="005D088A" w:rsidP="00964B29">
      <w:pPr>
        <w:numPr>
          <w:ilvl w:val="0"/>
          <w:numId w:val="117"/>
        </w:numPr>
        <w:spacing w:before="0" w:after="113" w:line="249" w:lineRule="auto"/>
        <w:ind w:hanging="360"/>
        <w:rPr>
          <w:ins w:id="22436" w:author="V2" w:date="2025-04-14T14:19:00Z" w16du:dateUtc="2025-04-14T19:19:00Z"/>
        </w:rPr>
      </w:pPr>
      <w:ins w:id="22437" w:author="V2" w:date="2025-04-14T14:19:00Z" w16du:dateUtc="2025-04-14T19:19:00Z">
        <w:r w:rsidRPr="007F7E2B">
          <w:t xml:space="preserve">State whether the measures deviate from those described in the project description. </w:t>
        </w:r>
      </w:ins>
    </w:p>
    <w:p w14:paraId="4F506184" w14:textId="77777777" w:rsidR="005D088A" w:rsidRPr="007F7E2B" w:rsidRDefault="005D088A" w:rsidP="00964B29">
      <w:pPr>
        <w:numPr>
          <w:ilvl w:val="0"/>
          <w:numId w:val="117"/>
        </w:numPr>
        <w:spacing w:before="0" w:after="113" w:line="249" w:lineRule="auto"/>
        <w:ind w:hanging="360"/>
        <w:rPr>
          <w:ins w:id="22438" w:author="V2" w:date="2025-04-14T14:19:00Z" w16du:dateUtc="2025-04-14T19:19:00Z"/>
        </w:rPr>
      </w:pPr>
      <w:ins w:id="22439" w:author="V2" w:date="2025-04-14T14:19:00Z" w16du:dateUtc="2025-04-14T19:19:00Z">
        <w:r w:rsidRPr="007F7E2B">
          <w:t xml:space="preserve">Record and justify any deviation to the interventions planned. </w:t>
        </w:r>
      </w:ins>
    </w:p>
    <w:p w14:paraId="59B9F665" w14:textId="77777777" w:rsidR="005D088A" w:rsidRPr="007F7E2B" w:rsidRDefault="005D088A">
      <w:pPr>
        <w:spacing w:line="259" w:lineRule="auto"/>
        <w:ind w:left="1440"/>
        <w:rPr>
          <w:ins w:id="22440" w:author="V2" w:date="2025-04-14T14:19:00Z" w16du:dateUtc="2025-04-14T19:19:00Z"/>
        </w:rPr>
      </w:pPr>
      <w:ins w:id="22441" w:author="V2" w:date="2025-04-14T14:19:00Z" w16du:dateUtc="2025-04-14T19:19:00Z">
        <w:r w:rsidRPr="007F7E2B">
          <w:t xml:space="preserve"> </w:t>
        </w:r>
      </w:ins>
    </w:p>
    <w:p w14:paraId="4E2E5AAE" w14:textId="77777777" w:rsidR="005D088A" w:rsidRPr="007F7E2B" w:rsidRDefault="005D088A">
      <w:pPr>
        <w:pStyle w:val="Heading2"/>
        <w:ind w:left="-5"/>
        <w:rPr>
          <w:ins w:id="22442" w:author="V2" w:date="2025-04-14T14:19:00Z" w16du:dateUtc="2025-04-14T19:19:00Z"/>
        </w:rPr>
      </w:pPr>
      <w:bookmarkStart w:id="22443" w:name="_Toc174616282"/>
      <w:bookmarkStart w:id="22444" w:name="_Toc174616698"/>
      <w:bookmarkStart w:id="22445" w:name="_Toc180594423"/>
      <w:bookmarkStart w:id="22446" w:name="_Toc180594830"/>
      <w:ins w:id="22447" w:author="V2" w:date="2025-04-14T14:19:00Z" w16du:dateUtc="2025-04-14T19:19:00Z">
        <w:r w:rsidRPr="007F7E2B">
          <w:t>Accounted Pools and Emissions</w:t>
        </w:r>
        <w:bookmarkEnd w:id="22443"/>
        <w:bookmarkEnd w:id="22444"/>
        <w:bookmarkEnd w:id="22445"/>
        <w:bookmarkEnd w:id="22446"/>
        <w:r w:rsidRPr="007F7E2B">
          <w:t xml:space="preserve"> </w:t>
        </w:r>
      </w:ins>
    </w:p>
    <w:p w14:paraId="6359A4D1" w14:textId="77777777" w:rsidR="005D088A" w:rsidRPr="007F7E2B" w:rsidRDefault="005D088A">
      <w:pPr>
        <w:rPr>
          <w:ins w:id="22448" w:author="V2" w:date="2025-04-14T14:19:00Z" w16du:dateUtc="2025-04-14T19:19:00Z"/>
        </w:rPr>
      </w:pPr>
      <w:ins w:id="22449" w:author="V2" w:date="2025-04-14T14:19:00Z" w16du:dateUtc="2025-04-14T19:19:00Z">
        <w:r w:rsidRPr="007F7E2B">
          <w:t xml:space="preserve">The monitoring plan must include the following: </w:t>
        </w:r>
      </w:ins>
    </w:p>
    <w:p w14:paraId="0114DD71" w14:textId="77777777" w:rsidR="005D088A" w:rsidRPr="007F7E2B" w:rsidRDefault="005D088A" w:rsidP="00964B29">
      <w:pPr>
        <w:numPr>
          <w:ilvl w:val="0"/>
          <w:numId w:val="118"/>
        </w:numPr>
        <w:spacing w:before="0" w:after="113" w:line="249" w:lineRule="auto"/>
        <w:ind w:hanging="360"/>
        <w:rPr>
          <w:ins w:id="22450" w:author="V2" w:date="2025-04-14T14:19:00Z" w16du:dateUtc="2025-04-14T19:19:00Z"/>
        </w:rPr>
      </w:pPr>
      <w:ins w:id="22451" w:author="V2" w:date="2025-04-14T14:19:00Z" w16du:dateUtc="2025-04-14T19:19:00Z">
        <w:r w:rsidRPr="007F7E2B">
          <w:lastRenderedPageBreak/>
          <w:t xml:space="preserve">A description of the estimation, modeling, measurement or calculation approaches to be used in monitoring the variable. </w:t>
        </w:r>
      </w:ins>
    </w:p>
    <w:p w14:paraId="187FE0AA" w14:textId="77777777" w:rsidR="005D088A" w:rsidRPr="007F7E2B" w:rsidRDefault="005D088A" w:rsidP="00964B29">
      <w:pPr>
        <w:numPr>
          <w:ilvl w:val="0"/>
          <w:numId w:val="118"/>
        </w:numPr>
        <w:spacing w:before="0" w:after="113" w:line="249" w:lineRule="auto"/>
        <w:ind w:hanging="360"/>
        <w:rPr>
          <w:ins w:id="22452" w:author="V2" w:date="2025-04-14T14:19:00Z" w16du:dateUtc="2025-04-14T19:19:00Z"/>
        </w:rPr>
      </w:pPr>
      <w:ins w:id="22453" w:author="V2" w:date="2025-04-14T14:19:00Z" w16du:dateUtc="2025-04-14T19:19:00Z">
        <w:r w:rsidRPr="007F7E2B">
          <w:t xml:space="preserve">A description of how methods and procedures given in each relevant module will be used to estimate the values of monitored variables. </w:t>
        </w:r>
      </w:ins>
    </w:p>
    <w:p w14:paraId="7CDA9E77" w14:textId="77777777" w:rsidR="005D088A" w:rsidRPr="007F7E2B" w:rsidRDefault="005D088A" w:rsidP="00964B29">
      <w:pPr>
        <w:numPr>
          <w:ilvl w:val="0"/>
          <w:numId w:val="118"/>
        </w:numPr>
        <w:spacing w:before="0" w:after="113" w:line="249" w:lineRule="auto"/>
        <w:ind w:hanging="360"/>
        <w:rPr>
          <w:ins w:id="22454" w:author="V2" w:date="2025-04-14T14:19:00Z" w16du:dateUtc="2025-04-14T19:19:00Z"/>
        </w:rPr>
      </w:pPr>
      <w:ins w:id="22455" w:author="V2" w:date="2025-04-14T14:19:00Z" w16du:dateUtc="2025-04-14T19:19:00Z">
        <w:r w:rsidRPr="007F7E2B">
          <w:t xml:space="preserve">A description of how a requirement for re-stratification will be identified for all monitored variables, and how the re-stratification will be undertaken. </w:t>
        </w:r>
      </w:ins>
    </w:p>
    <w:p w14:paraId="69FE3639" w14:textId="77777777" w:rsidR="005D088A" w:rsidRPr="007F7E2B" w:rsidRDefault="005D088A" w:rsidP="00964B29">
      <w:pPr>
        <w:numPr>
          <w:ilvl w:val="0"/>
          <w:numId w:val="118"/>
        </w:numPr>
        <w:spacing w:before="0" w:after="113" w:line="249" w:lineRule="auto"/>
        <w:ind w:hanging="360"/>
        <w:rPr>
          <w:ins w:id="22456" w:author="V2" w:date="2025-04-14T14:19:00Z" w16du:dateUtc="2025-04-14T19:19:00Z"/>
        </w:rPr>
      </w:pPr>
      <w:ins w:id="22457" w:author="V2" w:date="2025-04-14T14:19:00Z" w16du:dateUtc="2025-04-14T19:19:00Z">
        <w:r w:rsidRPr="007F7E2B">
          <w:t xml:space="preserve">Where applicable, the standards to be used for derivation of data from remote sensing, if remote sensing is to be used.  The standards given should be consistent with those used during the preparation of ex-ante projections. </w:t>
        </w:r>
      </w:ins>
    </w:p>
    <w:p w14:paraId="58731C05" w14:textId="77777777" w:rsidR="005D088A" w:rsidRPr="007F7E2B" w:rsidRDefault="005D088A" w:rsidP="00964B29">
      <w:pPr>
        <w:numPr>
          <w:ilvl w:val="0"/>
          <w:numId w:val="118"/>
        </w:numPr>
        <w:spacing w:before="0" w:after="113" w:line="249" w:lineRule="auto"/>
        <w:ind w:hanging="360"/>
        <w:rPr>
          <w:ins w:id="22458" w:author="V2" w:date="2025-04-14T14:19:00Z" w16du:dateUtc="2025-04-14T19:19:00Z"/>
        </w:rPr>
      </w:pPr>
      <w:ins w:id="22459" w:author="V2" w:date="2025-04-14T14:19:00Z" w16du:dateUtc="2025-04-14T19:19:00Z">
        <w:r w:rsidRPr="007F7E2B">
          <w:t xml:space="preserve">Procedures to be followed in the case of an improvement of the quality of data and data analysis methods during the project crediting period.  </w:t>
        </w:r>
      </w:ins>
    </w:p>
    <w:p w14:paraId="5306DA8F" w14:textId="77777777" w:rsidR="005D088A" w:rsidRPr="007F7E2B" w:rsidRDefault="005D088A">
      <w:pPr>
        <w:spacing w:line="259" w:lineRule="auto"/>
        <w:ind w:left="1440"/>
        <w:rPr>
          <w:ins w:id="22460" w:author="V2" w:date="2025-04-14T14:19:00Z" w16du:dateUtc="2025-04-14T19:19:00Z"/>
        </w:rPr>
      </w:pPr>
      <w:ins w:id="22461" w:author="V2" w:date="2025-04-14T14:19:00Z" w16du:dateUtc="2025-04-14T19:19:00Z">
        <w:r w:rsidRPr="007F7E2B">
          <w:t xml:space="preserve"> </w:t>
        </w:r>
      </w:ins>
    </w:p>
    <w:p w14:paraId="48FB8B9F" w14:textId="77777777" w:rsidR="005D088A" w:rsidRPr="007F7E2B" w:rsidRDefault="005D088A">
      <w:pPr>
        <w:pStyle w:val="Heading2"/>
        <w:ind w:left="-5"/>
        <w:rPr>
          <w:ins w:id="22462" w:author="V2" w:date="2025-04-14T14:19:00Z" w16du:dateUtc="2025-04-14T19:19:00Z"/>
        </w:rPr>
      </w:pPr>
      <w:bookmarkStart w:id="22463" w:name="_Toc174616283"/>
      <w:bookmarkStart w:id="22464" w:name="_Toc174616699"/>
      <w:bookmarkStart w:id="22465" w:name="_Toc180594424"/>
      <w:bookmarkStart w:id="22466" w:name="_Toc180594831"/>
      <w:ins w:id="22467" w:author="V2" w:date="2025-04-14T14:19:00Z" w16du:dateUtc="2025-04-14T19:19:00Z">
        <w:r w:rsidRPr="007F7E2B">
          <w:t>Natural Disturbance</w:t>
        </w:r>
        <w:bookmarkEnd w:id="22463"/>
        <w:bookmarkEnd w:id="22464"/>
        <w:bookmarkEnd w:id="22465"/>
        <w:bookmarkEnd w:id="22466"/>
        <w:r w:rsidRPr="007F7E2B">
          <w:t xml:space="preserve"> </w:t>
        </w:r>
      </w:ins>
    </w:p>
    <w:p w14:paraId="75282D46" w14:textId="77777777" w:rsidR="005D088A" w:rsidRPr="007F7E2B" w:rsidRDefault="005D088A">
      <w:pPr>
        <w:spacing w:after="221"/>
        <w:rPr>
          <w:ins w:id="22468" w:author="V2" w:date="2025-04-14T14:19:00Z" w16du:dateUtc="2025-04-14T19:19:00Z"/>
        </w:rPr>
      </w:pPr>
      <w:ins w:id="22469" w:author="V2" w:date="2025-04-14T14:19:00Z" w16du:dateUtc="2025-04-14T19:19:00Z">
        <w:r w:rsidRPr="007F7E2B">
          <w:t>Natural disturbances such as tsunami, sea level rise, volcanic eruption, landslide, flooding, permafrost melting, and pest and disease can impact the carbon stocks and non-CO</w:t>
        </w:r>
        <w:r w:rsidRPr="007F7E2B">
          <w:rPr>
            <w:vertAlign w:val="subscript"/>
          </w:rPr>
          <w:t>2</w:t>
        </w:r>
        <w:r w:rsidRPr="007F7E2B">
          <w:t xml:space="preserve"> GHG emissions of a project. Such changes can be abrupt or gradual and when significant, they must be factored out from the estimation of ex post net anthropogenic GHG emission reductions, as follows: </w:t>
        </w:r>
      </w:ins>
    </w:p>
    <w:p w14:paraId="215DC075" w14:textId="77777777" w:rsidR="005D088A" w:rsidRPr="007F7E2B" w:rsidRDefault="005D088A" w:rsidP="00964B29">
      <w:pPr>
        <w:numPr>
          <w:ilvl w:val="0"/>
          <w:numId w:val="119"/>
        </w:numPr>
        <w:spacing w:before="0" w:after="113" w:line="249" w:lineRule="auto"/>
        <w:ind w:hanging="360"/>
        <w:rPr>
          <w:ins w:id="22470" w:author="V2" w:date="2025-04-14T14:19:00Z" w16du:dateUtc="2025-04-14T19:19:00Z"/>
        </w:rPr>
      </w:pPr>
      <w:ins w:id="22471" w:author="V2" w:date="2025-04-14T14:19:00Z" w16du:dateUtc="2025-04-14T19:19:00Z">
        <w:r w:rsidRPr="007F7E2B">
          <w:t xml:space="preserve">Where natural disturbances reduce the area within which the project activities are undertaken, or within which they have effect, measure the boundary of the polygons lost from the project area and exclude the area within such polygons from the project area in both the baseline and project scenarios. </w:t>
        </w:r>
      </w:ins>
    </w:p>
    <w:p w14:paraId="24ACFCE1" w14:textId="77777777" w:rsidR="005D088A" w:rsidRPr="007F7E2B" w:rsidRDefault="005D088A" w:rsidP="00964B29">
      <w:pPr>
        <w:numPr>
          <w:ilvl w:val="0"/>
          <w:numId w:val="119"/>
        </w:numPr>
        <w:spacing w:before="0" w:after="18" w:line="249" w:lineRule="auto"/>
        <w:ind w:hanging="360"/>
        <w:rPr>
          <w:ins w:id="22472" w:author="V2" w:date="2025-04-14T14:19:00Z" w16du:dateUtc="2025-04-14T19:19:00Z"/>
        </w:rPr>
      </w:pPr>
      <w:ins w:id="22473" w:author="V2" w:date="2025-04-14T14:19:00Z" w16du:dateUtc="2025-04-14T19:19:00Z">
        <w:r w:rsidRPr="007F7E2B">
          <w:t xml:space="preserve">Where natural disturbances have an impact on carbon stocks, measure the boundary of the polygons where such changes happened and the change in carbon stock within each polygon. Assume that a similar carbon stock change would have happened in the project area under the baseline scenario.  </w:t>
        </w:r>
      </w:ins>
    </w:p>
    <w:p w14:paraId="1B6E1C4E" w14:textId="77777777" w:rsidR="005D088A" w:rsidRPr="007F7E2B" w:rsidRDefault="005D088A">
      <w:pPr>
        <w:spacing w:after="191" w:line="259" w:lineRule="auto"/>
        <w:rPr>
          <w:ins w:id="22474" w:author="V2" w:date="2025-04-14T14:19:00Z" w16du:dateUtc="2025-04-14T19:19:00Z"/>
        </w:rPr>
      </w:pPr>
      <w:ins w:id="22475" w:author="V2" w:date="2025-04-14T14:19:00Z" w16du:dateUtc="2025-04-14T19:19:00Z">
        <w:r w:rsidRPr="007F7E2B">
          <w:rPr>
            <w:sz w:val="22"/>
          </w:rPr>
          <w:t xml:space="preserve"> </w:t>
        </w:r>
      </w:ins>
    </w:p>
    <w:p w14:paraId="6A40AAA2" w14:textId="77777777" w:rsidR="005D088A" w:rsidRPr="007F7E2B" w:rsidRDefault="005D088A">
      <w:pPr>
        <w:pStyle w:val="Heading2"/>
        <w:ind w:left="-5"/>
        <w:rPr>
          <w:ins w:id="22476" w:author="V2" w:date="2025-04-14T14:19:00Z" w16du:dateUtc="2025-04-14T19:19:00Z"/>
        </w:rPr>
      </w:pPr>
      <w:bookmarkStart w:id="22477" w:name="_Toc174616284"/>
      <w:bookmarkStart w:id="22478" w:name="_Toc174616700"/>
      <w:bookmarkStart w:id="22479" w:name="_Toc180594425"/>
      <w:bookmarkStart w:id="22480" w:name="_Toc180594832"/>
      <w:ins w:id="22481" w:author="V2" w:date="2025-04-14T14:19:00Z" w16du:dateUtc="2025-04-14T19:19:00Z">
        <w:r w:rsidRPr="007F7E2B">
          <w:t>Leakage</w:t>
        </w:r>
        <w:bookmarkEnd w:id="22477"/>
        <w:bookmarkEnd w:id="22478"/>
        <w:bookmarkEnd w:id="22479"/>
        <w:bookmarkEnd w:id="22480"/>
        <w:r w:rsidRPr="007F7E2B">
          <w:t xml:space="preserve"> </w:t>
        </w:r>
      </w:ins>
    </w:p>
    <w:p w14:paraId="4DDF01EF" w14:textId="77777777" w:rsidR="005D088A" w:rsidRPr="007F7E2B" w:rsidRDefault="005D088A">
      <w:pPr>
        <w:rPr>
          <w:ins w:id="22482" w:author="V2" w:date="2025-04-14T14:19:00Z" w16du:dateUtc="2025-04-14T19:19:00Z"/>
        </w:rPr>
      </w:pPr>
      <w:ins w:id="22483" w:author="V2" w:date="2025-04-14T14:19:00Z" w16du:dateUtc="2025-04-14T19:19:00Z">
        <w:r w:rsidRPr="007F7E2B">
          <w:t xml:space="preserve">All sources of leakage identified as significant in the ex-ante assessment are subject to monitoring.  The monitoring plan must detail the methods to be used to monitor leakage. </w:t>
        </w:r>
      </w:ins>
    </w:p>
    <w:p w14:paraId="7F5A1C0A" w14:textId="77777777" w:rsidR="005D088A" w:rsidRPr="007F7E2B" w:rsidRDefault="005D088A">
      <w:pPr>
        <w:spacing w:line="259" w:lineRule="auto"/>
        <w:rPr>
          <w:ins w:id="22484" w:author="V2" w:date="2025-04-14T14:19:00Z" w16du:dateUtc="2025-04-14T19:19:00Z"/>
        </w:rPr>
      </w:pPr>
      <w:ins w:id="22485" w:author="V2" w:date="2025-04-14T14:19:00Z" w16du:dateUtc="2025-04-14T19:19:00Z">
        <w:r w:rsidRPr="007F7E2B">
          <w:t xml:space="preserve"> </w:t>
        </w:r>
      </w:ins>
    </w:p>
    <w:p w14:paraId="3EF2B341" w14:textId="77777777" w:rsidR="005D088A" w:rsidRPr="007F7E2B" w:rsidRDefault="005D088A" w:rsidP="006D6ACB">
      <w:pPr>
        <w:pStyle w:val="Heading2"/>
        <w:numPr>
          <w:ilvl w:val="1"/>
          <w:numId w:val="0"/>
        </w:numPr>
        <w:spacing w:before="0" w:after="276" w:line="259" w:lineRule="auto"/>
        <w:ind w:left="561" w:hanging="576"/>
        <w:rPr>
          <w:ins w:id="22486" w:author="V2" w:date="2025-04-14T14:19:00Z" w16du:dateUtc="2025-04-14T19:19:00Z"/>
        </w:rPr>
      </w:pPr>
      <w:bookmarkStart w:id="22487" w:name="_Toc174616285"/>
      <w:bookmarkStart w:id="22488" w:name="_Toc174616701"/>
      <w:bookmarkStart w:id="22489" w:name="_Toc180594426"/>
      <w:bookmarkStart w:id="22490" w:name="_Toc180594833"/>
      <w:ins w:id="22491" w:author="V2" w:date="2025-04-14T14:19:00Z" w16du:dateUtc="2025-04-14T19:19:00Z">
        <w:r w:rsidRPr="007F7E2B">
          <w:lastRenderedPageBreak/>
          <w:t>Monitoring Frequency</w:t>
        </w:r>
        <w:bookmarkEnd w:id="22487"/>
        <w:bookmarkEnd w:id="22488"/>
        <w:bookmarkEnd w:id="22489"/>
        <w:bookmarkEnd w:id="22490"/>
        <w:r w:rsidRPr="007F7E2B">
          <w:t xml:space="preserve">  </w:t>
        </w:r>
      </w:ins>
    </w:p>
    <w:p w14:paraId="7FD395C2" w14:textId="77777777" w:rsidR="005D088A" w:rsidRPr="007F7E2B" w:rsidRDefault="005D088A">
      <w:pPr>
        <w:spacing w:after="222"/>
        <w:rPr>
          <w:ins w:id="22492" w:author="V2" w:date="2025-04-14T14:19:00Z" w16du:dateUtc="2025-04-14T19:19:00Z"/>
        </w:rPr>
      </w:pPr>
      <w:ins w:id="22493" w:author="V2" w:date="2025-04-14T14:19:00Z" w16du:dateUtc="2025-04-14T19:19:00Z">
        <w:r w:rsidRPr="007F7E2B">
          <w:t xml:space="preserve">The following table sets out the monitoring frequency of the data for each module used. The project proponent must ensure that data collection for each module used complies with monitoring frequencies set out below.  </w:t>
        </w:r>
      </w:ins>
    </w:p>
    <w:p w14:paraId="732528D0" w14:textId="77777777" w:rsidR="005D088A" w:rsidRPr="007F7E2B" w:rsidRDefault="005D088A">
      <w:pPr>
        <w:spacing w:after="222"/>
        <w:rPr>
          <w:ins w:id="22494" w:author="V2" w:date="2025-04-14T14:19:00Z" w16du:dateUtc="2025-04-14T19:19:00Z"/>
        </w:rPr>
      </w:pPr>
      <w:ins w:id="22495" w:author="V2" w:date="2025-04-14T14:19:00Z" w16du:dateUtc="2025-04-14T19:19:00Z">
        <w:r w:rsidRPr="007F7E2B">
          <w:t xml:space="preserve">The methodology requires project proponents to monitor, recalculate and repeat measurements of certain components of the project through the (re)application of entire or part of modules as set out in Table 1 below, except where specific pools are not being accounted.  </w:t>
        </w:r>
      </w:ins>
    </w:p>
    <w:p w14:paraId="739B9EC8" w14:textId="77777777" w:rsidR="005D088A" w:rsidRPr="007F7E2B" w:rsidRDefault="005D088A">
      <w:pPr>
        <w:spacing w:after="216" w:line="259" w:lineRule="auto"/>
        <w:rPr>
          <w:ins w:id="22496" w:author="V2" w:date="2025-04-14T14:19:00Z" w16du:dateUtc="2025-04-14T19:19:00Z"/>
        </w:rPr>
      </w:pPr>
      <w:ins w:id="22497" w:author="V2" w:date="2025-04-14T14:19:00Z" w16du:dateUtc="2025-04-14T19:19:00Z">
        <w:r w:rsidRPr="007F7E2B">
          <w:t xml:space="preserve"> </w:t>
        </w:r>
      </w:ins>
    </w:p>
    <w:p w14:paraId="34275C2A" w14:textId="77777777" w:rsidR="005D088A" w:rsidRPr="007F7E2B" w:rsidRDefault="005D088A">
      <w:pPr>
        <w:pStyle w:val="Heading2"/>
        <w:spacing w:after="0"/>
        <w:ind w:left="-5"/>
        <w:rPr>
          <w:ins w:id="22498" w:author="V2" w:date="2025-04-14T14:19:00Z" w16du:dateUtc="2025-04-14T19:19:00Z"/>
        </w:rPr>
      </w:pPr>
      <w:bookmarkStart w:id="22499" w:name="_Toc174616286"/>
      <w:bookmarkStart w:id="22500" w:name="_Toc174616702"/>
      <w:bookmarkStart w:id="22501" w:name="_Toc180594427"/>
      <w:bookmarkStart w:id="22502" w:name="_Toc180594834"/>
      <w:ins w:id="22503" w:author="V2" w:date="2025-04-14T14:19:00Z" w16du:dateUtc="2025-04-14T19:19:00Z">
        <w:r w:rsidRPr="007F7E2B">
          <w:t>Table 1: Monitoring frequency per module</w:t>
        </w:r>
        <w:bookmarkEnd w:id="22499"/>
        <w:bookmarkEnd w:id="22500"/>
        <w:bookmarkEnd w:id="22501"/>
        <w:bookmarkEnd w:id="22502"/>
        <w:r w:rsidRPr="007F7E2B">
          <w:t xml:space="preserve">  </w:t>
        </w:r>
      </w:ins>
    </w:p>
    <w:tbl>
      <w:tblPr>
        <w:tblStyle w:val="TableGrid0"/>
        <w:tblW w:w="8981" w:type="dxa"/>
        <w:tblInd w:w="-107" w:type="dxa"/>
        <w:tblCellMar>
          <w:top w:w="8" w:type="dxa"/>
          <w:left w:w="106" w:type="dxa"/>
          <w:right w:w="36" w:type="dxa"/>
        </w:tblCellMar>
        <w:tblLook w:val="04A0" w:firstRow="1" w:lastRow="0" w:firstColumn="1" w:lastColumn="0" w:noHBand="0" w:noVBand="1"/>
      </w:tblPr>
      <w:tblGrid>
        <w:gridCol w:w="4445"/>
        <w:gridCol w:w="4536"/>
      </w:tblGrid>
      <w:tr w:rsidR="005D088A" w:rsidRPr="007F7E2B" w14:paraId="13ED187E" w14:textId="77777777">
        <w:trPr>
          <w:trHeight w:val="455"/>
          <w:ins w:id="22504" w:author="V2" w:date="2025-04-14T14:19:00Z" w16du:dateUtc="2025-04-14T19:19:00Z"/>
        </w:trPr>
        <w:tc>
          <w:tcPr>
            <w:tcW w:w="4445"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65077453" w14:textId="77777777" w:rsidR="005D088A" w:rsidRPr="007F7E2B" w:rsidRDefault="005D088A">
            <w:pPr>
              <w:spacing w:line="259" w:lineRule="auto"/>
              <w:rPr>
                <w:ins w:id="22505" w:author="V2" w:date="2025-04-14T14:19:00Z" w16du:dateUtc="2025-04-14T19:19:00Z"/>
              </w:rPr>
            </w:pPr>
            <w:ins w:id="22506" w:author="V2" w:date="2025-04-14T14:19:00Z" w16du:dateUtc="2025-04-14T19:19:00Z">
              <w:r w:rsidRPr="007F7E2B">
                <w:rPr>
                  <w:rFonts w:ascii="Arial" w:eastAsia="Arial" w:hAnsi="Arial" w:cs="Arial"/>
                  <w:b/>
                  <w:sz w:val="18"/>
                </w:rPr>
                <w:t xml:space="preserve">Module name </w:t>
              </w:r>
            </w:ins>
          </w:p>
        </w:tc>
        <w:tc>
          <w:tcPr>
            <w:tcW w:w="4536" w:type="dxa"/>
            <w:tcBorders>
              <w:top w:val="single" w:sz="4" w:space="0" w:color="000000"/>
              <w:left w:val="single" w:sz="4" w:space="0" w:color="000000"/>
              <w:bottom w:val="single" w:sz="4" w:space="0" w:color="000000"/>
              <w:right w:val="single" w:sz="4" w:space="0" w:color="000000"/>
            </w:tcBorders>
            <w:shd w:val="clear" w:color="auto" w:fill="DBE5F1"/>
            <w:vAlign w:val="center"/>
          </w:tcPr>
          <w:p w14:paraId="6A066F6A" w14:textId="77777777" w:rsidR="005D088A" w:rsidRPr="007F7E2B" w:rsidRDefault="005D088A">
            <w:pPr>
              <w:spacing w:line="259" w:lineRule="auto"/>
              <w:rPr>
                <w:ins w:id="22507" w:author="V2" w:date="2025-04-14T14:19:00Z" w16du:dateUtc="2025-04-14T19:19:00Z"/>
              </w:rPr>
            </w:pPr>
            <w:ins w:id="22508" w:author="V2" w:date="2025-04-14T14:19:00Z" w16du:dateUtc="2025-04-14T19:19:00Z">
              <w:r w:rsidRPr="007F7E2B">
                <w:rPr>
                  <w:rFonts w:ascii="Arial" w:eastAsia="Arial" w:hAnsi="Arial" w:cs="Arial"/>
                  <w:b/>
                  <w:sz w:val="18"/>
                </w:rPr>
                <w:t xml:space="preserve">Monitoring Frequency  </w:t>
              </w:r>
            </w:ins>
          </w:p>
        </w:tc>
      </w:tr>
      <w:tr w:rsidR="005D088A" w:rsidRPr="007F7E2B" w14:paraId="52854913" w14:textId="77777777">
        <w:trPr>
          <w:trHeight w:val="664"/>
          <w:ins w:id="22509" w:author="V2" w:date="2025-04-14T14:19:00Z" w16du:dateUtc="2025-04-14T19:19:00Z"/>
        </w:trPr>
        <w:tc>
          <w:tcPr>
            <w:tcW w:w="4445" w:type="dxa"/>
            <w:tcBorders>
              <w:top w:val="single" w:sz="4" w:space="0" w:color="000000"/>
              <w:left w:val="single" w:sz="4" w:space="0" w:color="000000"/>
              <w:bottom w:val="single" w:sz="4" w:space="0" w:color="000000"/>
              <w:right w:val="single" w:sz="4" w:space="0" w:color="000000"/>
            </w:tcBorders>
            <w:vAlign w:val="center"/>
          </w:tcPr>
          <w:p w14:paraId="09D14B3B" w14:textId="44A8F397" w:rsidR="005D088A" w:rsidRPr="007F7E2B" w:rsidRDefault="00111949">
            <w:pPr>
              <w:spacing w:line="259" w:lineRule="auto"/>
              <w:rPr>
                <w:ins w:id="22510" w:author="V2" w:date="2025-04-14T14:19:00Z" w16du:dateUtc="2025-04-14T19:19:00Z"/>
              </w:rPr>
            </w:pPr>
            <w:ins w:id="22511" w:author="V2" w:date="2025-04-14T14:19:00Z" w16du:dateUtc="2025-04-14T19:19:00Z">
              <w:r w:rsidRPr="007F7E2B">
                <w:rPr>
                  <w:rFonts w:ascii="Arial" w:eastAsia="Arial" w:hAnsi="Arial" w:cs="Arial"/>
                  <w:i/>
                  <w:sz w:val="18"/>
                </w:rPr>
                <w:t>TRS-3</w:t>
              </w:r>
              <w:r w:rsidR="005D088A" w:rsidRPr="007F7E2B">
                <w:rPr>
                  <w:rFonts w:ascii="Arial" w:eastAsia="Arial" w:hAnsi="Arial" w:cs="Arial"/>
                  <w:i/>
                  <w:sz w:val="18"/>
                </w:rPr>
                <w:t xml:space="preserve"> Methods to Determine the Project Boundary </w:t>
              </w:r>
            </w:ins>
          </w:p>
        </w:tc>
        <w:tc>
          <w:tcPr>
            <w:tcW w:w="4536" w:type="dxa"/>
            <w:tcBorders>
              <w:top w:val="single" w:sz="4" w:space="0" w:color="000000"/>
              <w:left w:val="single" w:sz="4" w:space="0" w:color="000000"/>
              <w:bottom w:val="single" w:sz="4" w:space="0" w:color="000000"/>
              <w:right w:val="single" w:sz="4" w:space="0" w:color="000000"/>
            </w:tcBorders>
          </w:tcPr>
          <w:p w14:paraId="3D3FC56A" w14:textId="77777777" w:rsidR="005D088A" w:rsidRPr="007F7E2B" w:rsidRDefault="005D088A">
            <w:pPr>
              <w:spacing w:line="259" w:lineRule="auto"/>
              <w:rPr>
                <w:ins w:id="22512" w:author="V2" w:date="2025-04-14T14:19:00Z" w16du:dateUtc="2025-04-14T19:19:00Z"/>
              </w:rPr>
            </w:pPr>
            <w:ins w:id="22513" w:author="V2" w:date="2025-04-14T14:19:00Z" w16du:dateUtc="2025-04-14T19:19:00Z">
              <w:r w:rsidRPr="007F7E2B">
                <w:rPr>
                  <w:sz w:val="18"/>
                </w:rPr>
                <w:t xml:space="preserve">Module can be applied at intervals of ≤ 5 years  </w:t>
              </w:r>
            </w:ins>
          </w:p>
        </w:tc>
      </w:tr>
      <w:tr w:rsidR="005D088A" w:rsidRPr="007F7E2B" w14:paraId="47926AC8" w14:textId="77777777">
        <w:trPr>
          <w:trHeight w:val="665"/>
          <w:ins w:id="22514" w:author="V2" w:date="2025-04-14T14:19:00Z" w16du:dateUtc="2025-04-14T19:19:00Z"/>
        </w:trPr>
        <w:tc>
          <w:tcPr>
            <w:tcW w:w="4445" w:type="dxa"/>
            <w:tcBorders>
              <w:top w:val="single" w:sz="4" w:space="0" w:color="000000"/>
              <w:left w:val="single" w:sz="4" w:space="0" w:color="000000"/>
              <w:bottom w:val="single" w:sz="4" w:space="0" w:color="000000"/>
              <w:right w:val="single" w:sz="4" w:space="0" w:color="000000"/>
            </w:tcBorders>
          </w:tcPr>
          <w:p w14:paraId="5E514860" w14:textId="2D0C26E0" w:rsidR="005D088A" w:rsidRPr="007F7E2B" w:rsidRDefault="00111949">
            <w:pPr>
              <w:spacing w:line="259" w:lineRule="auto"/>
              <w:rPr>
                <w:ins w:id="22515" w:author="V2" w:date="2025-04-14T14:19:00Z" w16du:dateUtc="2025-04-14T19:19:00Z"/>
              </w:rPr>
            </w:pPr>
            <w:ins w:id="22516" w:author="V2" w:date="2025-04-14T14:19:00Z" w16du:dateUtc="2025-04-14T19:19:00Z">
              <w:r w:rsidRPr="007F7E2B">
                <w:rPr>
                  <w:rFonts w:ascii="Arial" w:eastAsia="Arial" w:hAnsi="Arial" w:cs="Arial"/>
                  <w:i/>
                  <w:sz w:val="18"/>
                </w:rPr>
                <w:t>TRS-2</w:t>
              </w:r>
              <w:r w:rsidR="005D088A" w:rsidRPr="007F7E2B">
                <w:rPr>
                  <w:rFonts w:ascii="Arial" w:eastAsia="Arial" w:hAnsi="Arial" w:cs="Arial"/>
                  <w:i/>
                  <w:sz w:val="18"/>
                </w:rPr>
                <w:t xml:space="preserve"> Methods to Project Future Conditions </w:t>
              </w:r>
            </w:ins>
          </w:p>
        </w:tc>
        <w:tc>
          <w:tcPr>
            <w:tcW w:w="4536" w:type="dxa"/>
            <w:tcBorders>
              <w:top w:val="single" w:sz="4" w:space="0" w:color="000000"/>
              <w:left w:val="single" w:sz="4" w:space="0" w:color="000000"/>
              <w:bottom w:val="single" w:sz="4" w:space="0" w:color="000000"/>
              <w:right w:val="single" w:sz="4" w:space="0" w:color="000000"/>
            </w:tcBorders>
            <w:vAlign w:val="center"/>
          </w:tcPr>
          <w:p w14:paraId="6F5268FB" w14:textId="77777777" w:rsidR="005D088A" w:rsidRPr="007F7E2B" w:rsidRDefault="005D088A">
            <w:pPr>
              <w:spacing w:line="259" w:lineRule="auto"/>
              <w:rPr>
                <w:ins w:id="22517" w:author="V2" w:date="2025-04-14T14:19:00Z" w16du:dateUtc="2025-04-14T19:19:00Z"/>
              </w:rPr>
            </w:pPr>
            <w:ins w:id="22518" w:author="V2" w:date="2025-04-14T14:19:00Z" w16du:dateUtc="2025-04-14T19:19:00Z">
              <w:r w:rsidRPr="007F7E2B">
                <w:rPr>
                  <w:sz w:val="18"/>
                </w:rPr>
                <w:t xml:space="preserve">When baseline is required to be (re)assessed as per the latest version of the VCS rules </w:t>
              </w:r>
            </w:ins>
          </w:p>
        </w:tc>
      </w:tr>
      <w:tr w:rsidR="005D088A" w:rsidRPr="007F7E2B" w14:paraId="2B948706" w14:textId="77777777">
        <w:trPr>
          <w:trHeight w:val="456"/>
          <w:ins w:id="22519" w:author="V2" w:date="2025-04-14T14:19:00Z" w16du:dateUtc="2025-04-14T19:19:00Z"/>
        </w:trPr>
        <w:tc>
          <w:tcPr>
            <w:tcW w:w="4445" w:type="dxa"/>
            <w:tcBorders>
              <w:top w:val="single" w:sz="4" w:space="0" w:color="000000"/>
              <w:left w:val="single" w:sz="4" w:space="0" w:color="000000"/>
              <w:bottom w:val="single" w:sz="4" w:space="0" w:color="000000"/>
              <w:right w:val="single" w:sz="4" w:space="0" w:color="000000"/>
            </w:tcBorders>
            <w:vAlign w:val="center"/>
          </w:tcPr>
          <w:p w14:paraId="57174F66" w14:textId="177C2CC8" w:rsidR="005D088A" w:rsidRPr="007F7E2B" w:rsidRDefault="00111949">
            <w:pPr>
              <w:spacing w:line="259" w:lineRule="auto"/>
              <w:rPr>
                <w:ins w:id="22520" w:author="V2" w:date="2025-04-14T14:19:00Z" w16du:dateUtc="2025-04-14T19:19:00Z"/>
              </w:rPr>
            </w:pPr>
            <w:ins w:id="22521" w:author="V2" w:date="2025-04-14T14:19:00Z" w16du:dateUtc="2025-04-14T19:19:00Z">
              <w:r w:rsidRPr="007F7E2B">
                <w:rPr>
                  <w:rFonts w:ascii="Arial" w:eastAsia="Arial" w:hAnsi="Arial" w:cs="Arial"/>
                  <w:i/>
                  <w:sz w:val="18"/>
                </w:rPr>
                <w:t>TRS-1</w:t>
              </w:r>
              <w:r w:rsidR="005D088A" w:rsidRPr="007F7E2B">
                <w:rPr>
                  <w:rFonts w:ascii="Arial" w:eastAsia="Arial" w:hAnsi="Arial" w:cs="Arial"/>
                  <w:i/>
                  <w:sz w:val="18"/>
                </w:rPr>
                <w:t xml:space="preserve"> Methods to Determine Stratification  </w:t>
              </w:r>
            </w:ins>
          </w:p>
        </w:tc>
        <w:tc>
          <w:tcPr>
            <w:tcW w:w="4536" w:type="dxa"/>
            <w:tcBorders>
              <w:top w:val="single" w:sz="4" w:space="0" w:color="000000"/>
              <w:left w:val="single" w:sz="4" w:space="0" w:color="000000"/>
              <w:bottom w:val="single" w:sz="4" w:space="0" w:color="000000"/>
              <w:right w:val="single" w:sz="4" w:space="0" w:color="000000"/>
            </w:tcBorders>
            <w:vAlign w:val="center"/>
          </w:tcPr>
          <w:p w14:paraId="344DE69B" w14:textId="77777777" w:rsidR="005D088A" w:rsidRPr="007F7E2B" w:rsidRDefault="005D088A">
            <w:pPr>
              <w:spacing w:line="259" w:lineRule="auto"/>
              <w:rPr>
                <w:ins w:id="22522" w:author="V2" w:date="2025-04-14T14:19:00Z" w16du:dateUtc="2025-04-14T19:19:00Z"/>
              </w:rPr>
            </w:pPr>
            <w:ins w:id="22523" w:author="V2" w:date="2025-04-14T14:19:00Z" w16du:dateUtc="2025-04-14T19:19:00Z">
              <w:r w:rsidRPr="007F7E2B">
                <w:rPr>
                  <w:sz w:val="18"/>
                </w:rPr>
                <w:t xml:space="preserve">Module can be applied at intervals of ≤ 5 years  </w:t>
              </w:r>
            </w:ins>
          </w:p>
        </w:tc>
      </w:tr>
      <w:tr w:rsidR="005D088A" w:rsidRPr="007F7E2B" w14:paraId="122AAD05" w14:textId="77777777">
        <w:trPr>
          <w:trHeight w:val="665"/>
          <w:ins w:id="22524" w:author="V2" w:date="2025-04-14T14:19:00Z" w16du:dateUtc="2025-04-14T19:19:00Z"/>
        </w:trPr>
        <w:tc>
          <w:tcPr>
            <w:tcW w:w="4445" w:type="dxa"/>
            <w:tcBorders>
              <w:top w:val="single" w:sz="4" w:space="0" w:color="000000"/>
              <w:left w:val="single" w:sz="4" w:space="0" w:color="000000"/>
              <w:bottom w:val="single" w:sz="4" w:space="0" w:color="000000"/>
              <w:right w:val="single" w:sz="4" w:space="0" w:color="000000"/>
            </w:tcBorders>
            <w:vAlign w:val="center"/>
          </w:tcPr>
          <w:p w14:paraId="7C0CCC4A" w14:textId="77777777" w:rsidR="005D088A" w:rsidRPr="007F7E2B" w:rsidRDefault="005D088A">
            <w:pPr>
              <w:spacing w:line="259" w:lineRule="auto"/>
              <w:rPr>
                <w:ins w:id="22525" w:author="V2" w:date="2025-04-14T14:19:00Z" w16du:dateUtc="2025-04-14T19:19:00Z"/>
              </w:rPr>
            </w:pPr>
            <w:ins w:id="22526" w:author="V2" w:date="2025-04-14T14:19:00Z" w16du:dateUtc="2025-04-14T19:19:00Z">
              <w:r w:rsidRPr="007F7E2B">
                <w:rPr>
                  <w:rFonts w:ascii="Arial" w:eastAsia="Arial" w:hAnsi="Arial" w:cs="Arial"/>
                  <w:i/>
                  <w:sz w:val="18"/>
                </w:rPr>
                <w:t xml:space="preserve">VMD0021 Estimation of Stocks in the Soil Carbon Pool </w:t>
              </w:r>
            </w:ins>
          </w:p>
        </w:tc>
        <w:tc>
          <w:tcPr>
            <w:tcW w:w="4536" w:type="dxa"/>
            <w:tcBorders>
              <w:top w:val="single" w:sz="4" w:space="0" w:color="000000"/>
              <w:left w:val="single" w:sz="4" w:space="0" w:color="000000"/>
              <w:bottom w:val="single" w:sz="4" w:space="0" w:color="000000"/>
              <w:right w:val="single" w:sz="4" w:space="0" w:color="000000"/>
            </w:tcBorders>
          </w:tcPr>
          <w:p w14:paraId="12062E4B" w14:textId="77777777" w:rsidR="005D088A" w:rsidRPr="007F7E2B" w:rsidRDefault="005D088A">
            <w:pPr>
              <w:spacing w:line="259" w:lineRule="auto"/>
              <w:rPr>
                <w:ins w:id="22527" w:author="V2" w:date="2025-04-14T14:19:00Z" w16du:dateUtc="2025-04-14T19:19:00Z"/>
              </w:rPr>
            </w:pPr>
            <w:ins w:id="22528" w:author="V2" w:date="2025-04-14T14:19:00Z" w16du:dateUtc="2025-04-14T19:19:00Z">
              <w:r w:rsidRPr="007F7E2B">
                <w:rPr>
                  <w:sz w:val="18"/>
                </w:rPr>
                <w:t xml:space="preserve">Data must be collected at intervals of ≤ 5 years  </w:t>
              </w:r>
            </w:ins>
          </w:p>
        </w:tc>
      </w:tr>
      <w:tr w:rsidR="005D088A" w:rsidRPr="007F7E2B" w14:paraId="2EC8563F" w14:textId="77777777">
        <w:trPr>
          <w:trHeight w:val="665"/>
          <w:ins w:id="22529" w:author="V2" w:date="2025-04-14T14:19:00Z" w16du:dateUtc="2025-04-14T19:19:00Z"/>
        </w:trPr>
        <w:tc>
          <w:tcPr>
            <w:tcW w:w="4445" w:type="dxa"/>
            <w:tcBorders>
              <w:top w:val="single" w:sz="4" w:space="0" w:color="000000"/>
              <w:left w:val="single" w:sz="4" w:space="0" w:color="000000"/>
              <w:bottom w:val="single" w:sz="4" w:space="0" w:color="000000"/>
              <w:right w:val="single" w:sz="4" w:space="0" w:color="000000"/>
            </w:tcBorders>
            <w:vAlign w:val="center"/>
          </w:tcPr>
          <w:p w14:paraId="0A3C4E05" w14:textId="4C62B6A8" w:rsidR="005D088A" w:rsidRPr="007F7E2B" w:rsidRDefault="00111949">
            <w:pPr>
              <w:spacing w:line="259" w:lineRule="auto"/>
              <w:rPr>
                <w:ins w:id="22530" w:author="V2" w:date="2025-04-14T14:19:00Z" w16du:dateUtc="2025-04-14T19:19:00Z"/>
              </w:rPr>
            </w:pPr>
            <w:ins w:id="22531" w:author="V2" w:date="2025-04-14T14:19:00Z" w16du:dateUtc="2025-04-14T19:19:00Z">
              <w:r w:rsidRPr="007F7E2B">
                <w:rPr>
                  <w:rFonts w:ascii="Arial" w:eastAsia="Arial" w:hAnsi="Arial" w:cs="Arial"/>
                  <w:i/>
                  <w:sz w:val="18"/>
                </w:rPr>
                <w:t>TRS-4</w:t>
              </w:r>
              <w:r w:rsidR="005D088A" w:rsidRPr="007F7E2B">
                <w:rPr>
                  <w:rFonts w:ascii="Arial" w:eastAsia="Arial" w:hAnsi="Arial" w:cs="Arial"/>
                  <w:i/>
                  <w:sz w:val="18"/>
                </w:rPr>
                <w:t xml:space="preserve"> Estimation of Carbon Stocks in Living Plant Biomass</w:t>
              </w:r>
              <w:r w:rsidR="005D088A" w:rsidRPr="007F7E2B">
                <w:rPr>
                  <w:sz w:val="18"/>
                </w:rPr>
                <w:t xml:space="preserve"> </w:t>
              </w:r>
            </w:ins>
          </w:p>
        </w:tc>
        <w:tc>
          <w:tcPr>
            <w:tcW w:w="4536" w:type="dxa"/>
            <w:tcBorders>
              <w:top w:val="single" w:sz="4" w:space="0" w:color="000000"/>
              <w:left w:val="single" w:sz="4" w:space="0" w:color="000000"/>
              <w:bottom w:val="single" w:sz="4" w:space="0" w:color="000000"/>
              <w:right w:val="single" w:sz="4" w:space="0" w:color="000000"/>
            </w:tcBorders>
          </w:tcPr>
          <w:p w14:paraId="4689C7F2" w14:textId="77777777" w:rsidR="005D088A" w:rsidRPr="007F7E2B" w:rsidRDefault="005D088A">
            <w:pPr>
              <w:spacing w:line="259" w:lineRule="auto"/>
              <w:rPr>
                <w:ins w:id="22532" w:author="V2" w:date="2025-04-14T14:19:00Z" w16du:dateUtc="2025-04-14T19:19:00Z"/>
              </w:rPr>
            </w:pPr>
            <w:ins w:id="22533" w:author="V2" w:date="2025-04-14T14:19:00Z" w16du:dateUtc="2025-04-14T19:19:00Z">
              <w:r w:rsidRPr="007F7E2B">
                <w:rPr>
                  <w:sz w:val="18"/>
                </w:rPr>
                <w:t xml:space="preserve">Data must be collected at intervals of ≤ 5 years  </w:t>
              </w:r>
            </w:ins>
          </w:p>
        </w:tc>
      </w:tr>
      <w:tr w:rsidR="005D088A" w:rsidRPr="007F7E2B" w14:paraId="065FAD4A" w14:textId="77777777">
        <w:trPr>
          <w:trHeight w:val="663"/>
          <w:ins w:id="22534" w:author="V2" w:date="2025-04-14T14:19:00Z" w16du:dateUtc="2025-04-14T19:19:00Z"/>
        </w:trPr>
        <w:tc>
          <w:tcPr>
            <w:tcW w:w="4445" w:type="dxa"/>
            <w:tcBorders>
              <w:top w:val="single" w:sz="4" w:space="0" w:color="000000"/>
              <w:left w:val="single" w:sz="4" w:space="0" w:color="000000"/>
              <w:bottom w:val="single" w:sz="4" w:space="0" w:color="000000"/>
              <w:right w:val="single" w:sz="4" w:space="0" w:color="000000"/>
            </w:tcBorders>
            <w:vAlign w:val="center"/>
          </w:tcPr>
          <w:p w14:paraId="56A185BA" w14:textId="13A5247B" w:rsidR="005D088A" w:rsidRPr="007F7E2B" w:rsidRDefault="00111949">
            <w:pPr>
              <w:spacing w:line="259" w:lineRule="auto"/>
              <w:rPr>
                <w:ins w:id="22535" w:author="V2" w:date="2025-04-14T14:19:00Z" w16du:dateUtc="2025-04-14T19:19:00Z"/>
              </w:rPr>
            </w:pPr>
            <w:ins w:id="22536" w:author="V2" w:date="2025-04-14T14:19:00Z" w16du:dateUtc="2025-04-14T19:19:00Z">
              <w:r w:rsidRPr="007F7E2B">
                <w:rPr>
                  <w:rFonts w:ascii="Arial" w:eastAsia="Arial" w:hAnsi="Arial" w:cs="Arial"/>
                  <w:i/>
                  <w:sz w:val="18"/>
                </w:rPr>
                <w:t>TRS-5</w:t>
              </w:r>
              <w:r w:rsidR="005D088A" w:rsidRPr="007F7E2B">
                <w:rPr>
                  <w:rFonts w:ascii="Arial" w:eastAsia="Arial" w:hAnsi="Arial" w:cs="Arial"/>
                  <w:i/>
                  <w:sz w:val="18"/>
                </w:rPr>
                <w:t xml:space="preserve"> Estimation of Carbon Stocks in the Litter Pool </w:t>
              </w:r>
            </w:ins>
          </w:p>
        </w:tc>
        <w:tc>
          <w:tcPr>
            <w:tcW w:w="4536" w:type="dxa"/>
            <w:tcBorders>
              <w:top w:val="single" w:sz="4" w:space="0" w:color="000000"/>
              <w:left w:val="single" w:sz="4" w:space="0" w:color="000000"/>
              <w:bottom w:val="single" w:sz="4" w:space="0" w:color="000000"/>
              <w:right w:val="single" w:sz="4" w:space="0" w:color="000000"/>
            </w:tcBorders>
          </w:tcPr>
          <w:p w14:paraId="0D941E6B" w14:textId="77777777" w:rsidR="005D088A" w:rsidRPr="007F7E2B" w:rsidRDefault="005D088A">
            <w:pPr>
              <w:spacing w:line="259" w:lineRule="auto"/>
              <w:rPr>
                <w:ins w:id="22537" w:author="V2" w:date="2025-04-14T14:19:00Z" w16du:dateUtc="2025-04-14T19:19:00Z"/>
              </w:rPr>
            </w:pPr>
            <w:ins w:id="22538" w:author="V2" w:date="2025-04-14T14:19:00Z" w16du:dateUtc="2025-04-14T19:19:00Z">
              <w:r w:rsidRPr="007F7E2B">
                <w:rPr>
                  <w:sz w:val="18"/>
                </w:rPr>
                <w:t xml:space="preserve">Data must be collected at intervals of ≤ 5 years  </w:t>
              </w:r>
            </w:ins>
          </w:p>
        </w:tc>
      </w:tr>
      <w:tr w:rsidR="005D088A" w:rsidRPr="007F7E2B" w14:paraId="09C1ACF2" w14:textId="77777777">
        <w:trPr>
          <w:trHeight w:val="665"/>
          <w:ins w:id="22539" w:author="V2" w:date="2025-04-14T14:19:00Z" w16du:dateUtc="2025-04-14T19:19:00Z"/>
        </w:trPr>
        <w:tc>
          <w:tcPr>
            <w:tcW w:w="4445" w:type="dxa"/>
            <w:tcBorders>
              <w:top w:val="single" w:sz="4" w:space="0" w:color="000000"/>
              <w:left w:val="single" w:sz="4" w:space="0" w:color="000000"/>
              <w:bottom w:val="single" w:sz="4" w:space="0" w:color="000000"/>
              <w:right w:val="single" w:sz="4" w:space="0" w:color="000000"/>
            </w:tcBorders>
            <w:vAlign w:val="center"/>
          </w:tcPr>
          <w:p w14:paraId="1F87AF20" w14:textId="25F59D8B" w:rsidR="005D088A" w:rsidRPr="007F7E2B" w:rsidRDefault="00111949">
            <w:pPr>
              <w:spacing w:line="259" w:lineRule="auto"/>
              <w:rPr>
                <w:ins w:id="22540" w:author="V2" w:date="2025-04-14T14:19:00Z" w16du:dateUtc="2025-04-14T19:19:00Z"/>
              </w:rPr>
            </w:pPr>
            <w:ins w:id="22541" w:author="V2" w:date="2025-04-14T14:19:00Z" w16du:dateUtc="2025-04-14T19:19:00Z">
              <w:r w:rsidRPr="007F7E2B">
                <w:rPr>
                  <w:rFonts w:ascii="Arial" w:eastAsia="Arial" w:hAnsi="Arial" w:cs="Arial"/>
                  <w:i/>
                  <w:sz w:val="18"/>
                </w:rPr>
                <w:t>TRS-6</w:t>
              </w:r>
              <w:r w:rsidR="005D088A" w:rsidRPr="007F7E2B">
                <w:rPr>
                  <w:rFonts w:ascii="Arial" w:eastAsia="Arial" w:hAnsi="Arial" w:cs="Arial"/>
                  <w:i/>
                  <w:sz w:val="18"/>
                </w:rPr>
                <w:t xml:space="preserve"> Estimation of Carbon Stocks in the Deadwood Pool </w:t>
              </w:r>
            </w:ins>
          </w:p>
        </w:tc>
        <w:tc>
          <w:tcPr>
            <w:tcW w:w="4536" w:type="dxa"/>
            <w:tcBorders>
              <w:top w:val="single" w:sz="4" w:space="0" w:color="000000"/>
              <w:left w:val="single" w:sz="4" w:space="0" w:color="000000"/>
              <w:bottom w:val="single" w:sz="4" w:space="0" w:color="000000"/>
              <w:right w:val="single" w:sz="4" w:space="0" w:color="000000"/>
            </w:tcBorders>
          </w:tcPr>
          <w:p w14:paraId="33561DCA" w14:textId="77777777" w:rsidR="005D088A" w:rsidRPr="007F7E2B" w:rsidRDefault="005D088A">
            <w:pPr>
              <w:spacing w:line="259" w:lineRule="auto"/>
              <w:rPr>
                <w:ins w:id="22542" w:author="V2" w:date="2025-04-14T14:19:00Z" w16du:dateUtc="2025-04-14T19:19:00Z"/>
              </w:rPr>
            </w:pPr>
            <w:ins w:id="22543" w:author="V2" w:date="2025-04-14T14:19:00Z" w16du:dateUtc="2025-04-14T19:19:00Z">
              <w:r w:rsidRPr="007F7E2B">
                <w:rPr>
                  <w:sz w:val="18"/>
                </w:rPr>
                <w:t xml:space="preserve">Data must be collected at intervals of ≤ 5 years  </w:t>
              </w:r>
            </w:ins>
          </w:p>
        </w:tc>
      </w:tr>
      <w:tr w:rsidR="005D088A" w:rsidRPr="007F7E2B" w14:paraId="7524C97C" w14:textId="77777777">
        <w:trPr>
          <w:trHeight w:val="665"/>
          <w:ins w:id="22544" w:author="V2" w:date="2025-04-14T14:19:00Z" w16du:dateUtc="2025-04-14T19:19:00Z"/>
        </w:trPr>
        <w:tc>
          <w:tcPr>
            <w:tcW w:w="4445" w:type="dxa"/>
            <w:tcBorders>
              <w:top w:val="single" w:sz="4" w:space="0" w:color="000000"/>
              <w:left w:val="single" w:sz="4" w:space="0" w:color="000000"/>
              <w:bottom w:val="single" w:sz="4" w:space="0" w:color="000000"/>
              <w:right w:val="single" w:sz="4" w:space="0" w:color="000000"/>
            </w:tcBorders>
            <w:vAlign w:val="center"/>
          </w:tcPr>
          <w:p w14:paraId="66147C3B" w14:textId="4ED4572E" w:rsidR="005D088A" w:rsidRPr="007F7E2B" w:rsidRDefault="00111949">
            <w:pPr>
              <w:spacing w:line="259" w:lineRule="auto"/>
              <w:rPr>
                <w:ins w:id="22545" w:author="V2" w:date="2025-04-14T14:19:00Z" w16du:dateUtc="2025-04-14T19:19:00Z"/>
              </w:rPr>
            </w:pPr>
            <w:ins w:id="22546" w:author="V2" w:date="2025-04-14T14:19:00Z" w16du:dateUtc="2025-04-14T19:19:00Z">
              <w:r w:rsidRPr="007F7E2B">
                <w:rPr>
                  <w:rFonts w:ascii="Arial" w:eastAsia="Arial" w:hAnsi="Arial" w:cs="Arial"/>
                  <w:i/>
                  <w:sz w:val="18"/>
                </w:rPr>
                <w:t>TRS-7</w:t>
              </w:r>
              <w:r w:rsidR="005D088A" w:rsidRPr="007F7E2B">
                <w:rPr>
                  <w:rFonts w:ascii="Arial" w:eastAsia="Arial" w:hAnsi="Arial" w:cs="Arial"/>
                  <w:i/>
                  <w:sz w:val="18"/>
                </w:rPr>
                <w:t xml:space="preserve"> Estimation of Woody Biomass Harvesting and Utilization  </w:t>
              </w:r>
            </w:ins>
          </w:p>
        </w:tc>
        <w:tc>
          <w:tcPr>
            <w:tcW w:w="4536" w:type="dxa"/>
            <w:tcBorders>
              <w:top w:val="single" w:sz="4" w:space="0" w:color="000000"/>
              <w:left w:val="single" w:sz="4" w:space="0" w:color="000000"/>
              <w:bottom w:val="single" w:sz="4" w:space="0" w:color="000000"/>
              <w:right w:val="single" w:sz="4" w:space="0" w:color="000000"/>
            </w:tcBorders>
          </w:tcPr>
          <w:p w14:paraId="3AEEC5BD" w14:textId="77777777" w:rsidR="005D088A" w:rsidRPr="007F7E2B" w:rsidRDefault="005D088A">
            <w:pPr>
              <w:spacing w:line="259" w:lineRule="auto"/>
              <w:rPr>
                <w:ins w:id="22547" w:author="V2" w:date="2025-04-14T14:19:00Z" w16du:dateUtc="2025-04-14T19:19:00Z"/>
              </w:rPr>
            </w:pPr>
            <w:ins w:id="22548" w:author="V2" w:date="2025-04-14T14:19:00Z" w16du:dateUtc="2025-04-14T19:19:00Z">
              <w:r w:rsidRPr="007F7E2B">
                <w:rPr>
                  <w:sz w:val="18"/>
                </w:rPr>
                <w:t xml:space="preserve">Data must be collected at intervals of ≤ 5 years  </w:t>
              </w:r>
            </w:ins>
          </w:p>
        </w:tc>
      </w:tr>
      <w:tr w:rsidR="005D088A" w:rsidRPr="007F7E2B" w14:paraId="1428CF4A" w14:textId="77777777">
        <w:trPr>
          <w:trHeight w:val="456"/>
          <w:ins w:id="22549" w:author="V2" w:date="2025-04-14T14:19:00Z" w16du:dateUtc="2025-04-14T19:19:00Z"/>
        </w:trPr>
        <w:tc>
          <w:tcPr>
            <w:tcW w:w="4445" w:type="dxa"/>
            <w:tcBorders>
              <w:top w:val="single" w:sz="4" w:space="0" w:color="000000"/>
              <w:left w:val="single" w:sz="4" w:space="0" w:color="000000"/>
              <w:bottom w:val="single" w:sz="4" w:space="0" w:color="000000"/>
              <w:right w:val="single" w:sz="4" w:space="0" w:color="000000"/>
            </w:tcBorders>
            <w:vAlign w:val="center"/>
          </w:tcPr>
          <w:p w14:paraId="1F52947B" w14:textId="6EB71B9B" w:rsidR="005D088A" w:rsidRPr="007F7E2B" w:rsidRDefault="00111949">
            <w:pPr>
              <w:spacing w:line="259" w:lineRule="auto"/>
              <w:rPr>
                <w:ins w:id="22550" w:author="V2" w:date="2025-04-14T14:19:00Z" w16du:dateUtc="2025-04-14T19:19:00Z"/>
              </w:rPr>
            </w:pPr>
            <w:ins w:id="22551" w:author="V2" w:date="2025-04-14T14:19:00Z" w16du:dateUtc="2025-04-14T19:19:00Z">
              <w:r w:rsidRPr="007F7E2B">
                <w:rPr>
                  <w:rFonts w:ascii="Arial" w:eastAsia="Arial" w:hAnsi="Arial" w:cs="Arial"/>
                  <w:i/>
                  <w:sz w:val="18"/>
                </w:rPr>
                <w:t>TRS-8</w:t>
              </w:r>
              <w:r w:rsidR="005D088A" w:rsidRPr="007F7E2B">
                <w:rPr>
                  <w:rFonts w:ascii="Arial" w:eastAsia="Arial" w:hAnsi="Arial" w:cs="Arial"/>
                  <w:i/>
                  <w:sz w:val="18"/>
                </w:rPr>
                <w:t xml:space="preserve"> Estimation of Carbon Stocks in the Long-</w:t>
              </w:r>
            </w:ins>
          </w:p>
        </w:tc>
        <w:tc>
          <w:tcPr>
            <w:tcW w:w="4536" w:type="dxa"/>
            <w:tcBorders>
              <w:top w:val="single" w:sz="4" w:space="0" w:color="000000"/>
              <w:left w:val="single" w:sz="4" w:space="0" w:color="000000"/>
              <w:bottom w:val="single" w:sz="4" w:space="0" w:color="000000"/>
              <w:right w:val="single" w:sz="4" w:space="0" w:color="000000"/>
            </w:tcBorders>
            <w:vAlign w:val="center"/>
          </w:tcPr>
          <w:p w14:paraId="3E170508" w14:textId="77777777" w:rsidR="005D088A" w:rsidRPr="007F7E2B" w:rsidRDefault="005D088A">
            <w:pPr>
              <w:spacing w:line="259" w:lineRule="auto"/>
              <w:rPr>
                <w:ins w:id="22552" w:author="V2" w:date="2025-04-14T14:19:00Z" w16du:dateUtc="2025-04-14T19:19:00Z"/>
              </w:rPr>
            </w:pPr>
            <w:ins w:id="22553" w:author="V2" w:date="2025-04-14T14:19:00Z" w16du:dateUtc="2025-04-14T19:19:00Z">
              <w:r w:rsidRPr="007F7E2B">
                <w:rPr>
                  <w:sz w:val="18"/>
                </w:rPr>
                <w:t xml:space="preserve">Data must be collected at intervals of ≤ 5 years  </w:t>
              </w:r>
            </w:ins>
          </w:p>
        </w:tc>
      </w:tr>
      <w:tr w:rsidR="005D088A" w:rsidRPr="007F7E2B" w14:paraId="641B5132" w14:textId="77777777">
        <w:trPr>
          <w:trHeight w:val="336"/>
          <w:ins w:id="22554" w:author="V2" w:date="2025-04-14T14:19:00Z" w16du:dateUtc="2025-04-14T19:19:00Z"/>
        </w:trPr>
        <w:tc>
          <w:tcPr>
            <w:tcW w:w="4445" w:type="dxa"/>
            <w:tcBorders>
              <w:top w:val="single" w:sz="4" w:space="0" w:color="000000"/>
              <w:left w:val="single" w:sz="4" w:space="0" w:color="000000"/>
              <w:bottom w:val="single" w:sz="4" w:space="0" w:color="000000"/>
              <w:right w:val="single" w:sz="4" w:space="0" w:color="000000"/>
            </w:tcBorders>
          </w:tcPr>
          <w:p w14:paraId="7CA4F304" w14:textId="77777777" w:rsidR="005D088A" w:rsidRPr="007F7E2B" w:rsidRDefault="005D088A">
            <w:pPr>
              <w:spacing w:line="259" w:lineRule="auto"/>
              <w:ind w:left="2"/>
              <w:rPr>
                <w:ins w:id="22555" w:author="V2" w:date="2025-04-14T14:19:00Z" w16du:dateUtc="2025-04-14T19:19:00Z"/>
              </w:rPr>
            </w:pPr>
            <w:ins w:id="22556" w:author="V2" w:date="2025-04-14T14:19:00Z" w16du:dateUtc="2025-04-14T19:19:00Z">
              <w:r w:rsidRPr="007F7E2B">
                <w:rPr>
                  <w:rFonts w:ascii="Arial" w:eastAsia="Arial" w:hAnsi="Arial" w:cs="Arial"/>
                  <w:i/>
                  <w:sz w:val="18"/>
                </w:rPr>
                <w:t>lived Wood Products Pool</w:t>
              </w:r>
              <w:r w:rsidRPr="007F7E2B">
                <w:rPr>
                  <w:sz w:val="18"/>
                </w:rPr>
                <w:t xml:space="preserve"> </w:t>
              </w:r>
            </w:ins>
          </w:p>
        </w:tc>
        <w:tc>
          <w:tcPr>
            <w:tcW w:w="4536" w:type="dxa"/>
            <w:tcBorders>
              <w:top w:val="single" w:sz="4" w:space="0" w:color="000000"/>
              <w:left w:val="single" w:sz="4" w:space="0" w:color="000000"/>
              <w:bottom w:val="single" w:sz="4" w:space="0" w:color="000000"/>
              <w:right w:val="single" w:sz="4" w:space="0" w:color="000000"/>
            </w:tcBorders>
          </w:tcPr>
          <w:p w14:paraId="5F0BD5F0" w14:textId="77777777" w:rsidR="005D088A" w:rsidRPr="007F7E2B" w:rsidRDefault="005D088A">
            <w:pPr>
              <w:spacing w:after="160" w:line="259" w:lineRule="auto"/>
              <w:rPr>
                <w:ins w:id="22557" w:author="V2" w:date="2025-04-14T14:19:00Z" w16du:dateUtc="2025-04-14T19:19:00Z"/>
              </w:rPr>
            </w:pPr>
          </w:p>
        </w:tc>
      </w:tr>
      <w:tr w:rsidR="005D088A" w:rsidRPr="007F7E2B" w14:paraId="75920216" w14:textId="77777777">
        <w:trPr>
          <w:trHeight w:val="665"/>
          <w:ins w:id="22558" w:author="V2" w:date="2025-04-14T14:19:00Z" w16du:dateUtc="2025-04-14T19:19:00Z"/>
        </w:trPr>
        <w:tc>
          <w:tcPr>
            <w:tcW w:w="4445" w:type="dxa"/>
            <w:tcBorders>
              <w:top w:val="single" w:sz="4" w:space="0" w:color="000000"/>
              <w:left w:val="single" w:sz="4" w:space="0" w:color="000000"/>
              <w:bottom w:val="single" w:sz="4" w:space="0" w:color="000000"/>
              <w:right w:val="single" w:sz="4" w:space="0" w:color="000000"/>
            </w:tcBorders>
            <w:vAlign w:val="center"/>
          </w:tcPr>
          <w:p w14:paraId="0706D26B" w14:textId="799E706D" w:rsidR="005D088A" w:rsidRPr="007F7E2B" w:rsidRDefault="00111949">
            <w:pPr>
              <w:spacing w:line="259" w:lineRule="auto"/>
              <w:ind w:left="2"/>
              <w:rPr>
                <w:ins w:id="22559" w:author="V2" w:date="2025-04-14T14:19:00Z" w16du:dateUtc="2025-04-14T19:19:00Z"/>
              </w:rPr>
            </w:pPr>
            <w:ins w:id="22560" w:author="V2" w:date="2025-04-14T14:19:00Z" w16du:dateUtc="2025-04-14T19:19:00Z">
              <w:r w:rsidRPr="007F7E2B">
                <w:rPr>
                  <w:rFonts w:ascii="Arial" w:eastAsia="Arial" w:hAnsi="Arial" w:cs="Arial"/>
                  <w:i/>
                  <w:sz w:val="18"/>
                </w:rPr>
                <w:t>TRS-9</w:t>
              </w:r>
              <w:r w:rsidR="005D088A" w:rsidRPr="007F7E2B">
                <w:rPr>
                  <w:rFonts w:ascii="Arial" w:eastAsia="Arial" w:hAnsi="Arial" w:cs="Arial"/>
                  <w:i/>
                  <w:sz w:val="18"/>
                </w:rPr>
                <w:t xml:space="preserve"> Estimation of Domesticated Animal Populations </w:t>
              </w:r>
            </w:ins>
          </w:p>
        </w:tc>
        <w:tc>
          <w:tcPr>
            <w:tcW w:w="4536" w:type="dxa"/>
            <w:tcBorders>
              <w:top w:val="single" w:sz="4" w:space="0" w:color="000000"/>
              <w:left w:val="single" w:sz="4" w:space="0" w:color="000000"/>
              <w:bottom w:val="single" w:sz="4" w:space="0" w:color="000000"/>
              <w:right w:val="single" w:sz="4" w:space="0" w:color="000000"/>
            </w:tcBorders>
          </w:tcPr>
          <w:p w14:paraId="2BC311E3" w14:textId="77777777" w:rsidR="005D088A" w:rsidRPr="007F7E2B" w:rsidRDefault="005D088A">
            <w:pPr>
              <w:spacing w:line="259" w:lineRule="auto"/>
              <w:rPr>
                <w:ins w:id="22561" w:author="V2" w:date="2025-04-14T14:19:00Z" w16du:dateUtc="2025-04-14T19:19:00Z"/>
              </w:rPr>
            </w:pPr>
            <w:ins w:id="22562" w:author="V2" w:date="2025-04-14T14:19:00Z" w16du:dateUtc="2025-04-14T19:19:00Z">
              <w:r w:rsidRPr="007F7E2B">
                <w:rPr>
                  <w:sz w:val="18"/>
                </w:rPr>
                <w:t xml:space="preserve">Data must be collected every year </w:t>
              </w:r>
            </w:ins>
          </w:p>
        </w:tc>
      </w:tr>
      <w:tr w:rsidR="005D088A" w:rsidRPr="007F7E2B" w14:paraId="1E7EBB22" w14:textId="77777777">
        <w:trPr>
          <w:trHeight w:val="665"/>
          <w:ins w:id="22563" w:author="V2" w:date="2025-04-14T14:19:00Z" w16du:dateUtc="2025-04-14T19:19:00Z"/>
        </w:trPr>
        <w:tc>
          <w:tcPr>
            <w:tcW w:w="4445" w:type="dxa"/>
            <w:tcBorders>
              <w:top w:val="single" w:sz="4" w:space="0" w:color="000000"/>
              <w:left w:val="single" w:sz="4" w:space="0" w:color="000000"/>
              <w:bottom w:val="single" w:sz="4" w:space="0" w:color="000000"/>
              <w:right w:val="single" w:sz="4" w:space="0" w:color="000000"/>
            </w:tcBorders>
            <w:vAlign w:val="center"/>
          </w:tcPr>
          <w:p w14:paraId="7D66F0E9" w14:textId="0FF444D7" w:rsidR="005D088A" w:rsidRPr="007F7E2B" w:rsidRDefault="00111949">
            <w:pPr>
              <w:spacing w:line="259" w:lineRule="auto"/>
              <w:ind w:left="2"/>
              <w:rPr>
                <w:ins w:id="22564" w:author="V2" w:date="2025-04-14T14:19:00Z" w16du:dateUtc="2025-04-14T19:19:00Z"/>
              </w:rPr>
            </w:pPr>
            <w:ins w:id="22565" w:author="V2" w:date="2025-04-14T14:19:00Z" w16du:dateUtc="2025-04-14T19:19:00Z">
              <w:r w:rsidRPr="007F7E2B">
                <w:rPr>
                  <w:rFonts w:ascii="Arial" w:eastAsia="Arial" w:hAnsi="Arial" w:cs="Arial"/>
                  <w:i/>
                  <w:sz w:val="18"/>
                </w:rPr>
                <w:t>TRS-10</w:t>
              </w:r>
              <w:r w:rsidR="005D088A" w:rsidRPr="007F7E2B">
                <w:rPr>
                  <w:rFonts w:ascii="Arial" w:eastAsia="Arial" w:hAnsi="Arial" w:cs="Arial"/>
                  <w:i/>
                  <w:sz w:val="18"/>
                </w:rPr>
                <w:t xml:space="preserve"> Estimation of Emissions from Domesticated Animals</w:t>
              </w:r>
              <w:r w:rsidR="005D088A" w:rsidRPr="007F7E2B">
                <w:rPr>
                  <w:sz w:val="18"/>
                </w:rPr>
                <w:t xml:space="preserve"> </w:t>
              </w:r>
            </w:ins>
          </w:p>
        </w:tc>
        <w:tc>
          <w:tcPr>
            <w:tcW w:w="4536" w:type="dxa"/>
            <w:tcBorders>
              <w:top w:val="single" w:sz="4" w:space="0" w:color="000000"/>
              <w:left w:val="single" w:sz="4" w:space="0" w:color="000000"/>
              <w:bottom w:val="single" w:sz="4" w:space="0" w:color="000000"/>
              <w:right w:val="single" w:sz="4" w:space="0" w:color="000000"/>
            </w:tcBorders>
          </w:tcPr>
          <w:p w14:paraId="713522A3" w14:textId="77777777" w:rsidR="005D088A" w:rsidRPr="007F7E2B" w:rsidRDefault="005D088A">
            <w:pPr>
              <w:spacing w:line="259" w:lineRule="auto"/>
              <w:rPr>
                <w:ins w:id="22566" w:author="V2" w:date="2025-04-14T14:19:00Z" w16du:dateUtc="2025-04-14T19:19:00Z"/>
              </w:rPr>
            </w:pPr>
            <w:ins w:id="22567" w:author="V2" w:date="2025-04-14T14:19:00Z" w16du:dateUtc="2025-04-14T19:19:00Z">
              <w:r w:rsidRPr="007F7E2B">
                <w:rPr>
                  <w:sz w:val="18"/>
                </w:rPr>
                <w:t xml:space="preserve">Data must be collected at intervals of ≤ 5 years  </w:t>
              </w:r>
            </w:ins>
          </w:p>
        </w:tc>
      </w:tr>
      <w:tr w:rsidR="005D088A" w:rsidRPr="007F7E2B" w14:paraId="2D06C17A" w14:textId="77777777">
        <w:trPr>
          <w:trHeight w:val="662"/>
          <w:ins w:id="22568" w:author="V2" w:date="2025-04-14T14:19:00Z" w16du:dateUtc="2025-04-14T19:19:00Z"/>
        </w:trPr>
        <w:tc>
          <w:tcPr>
            <w:tcW w:w="4445" w:type="dxa"/>
            <w:tcBorders>
              <w:top w:val="single" w:sz="4" w:space="0" w:color="000000"/>
              <w:left w:val="single" w:sz="4" w:space="0" w:color="000000"/>
              <w:bottom w:val="single" w:sz="4" w:space="0" w:color="000000"/>
              <w:right w:val="single" w:sz="4" w:space="0" w:color="000000"/>
            </w:tcBorders>
            <w:vAlign w:val="center"/>
          </w:tcPr>
          <w:p w14:paraId="7EDDBAD3" w14:textId="40FAE041" w:rsidR="005D088A" w:rsidRPr="007F7E2B" w:rsidRDefault="00111949">
            <w:pPr>
              <w:spacing w:line="259" w:lineRule="auto"/>
              <w:ind w:left="2" w:right="54"/>
              <w:rPr>
                <w:ins w:id="22569" w:author="V2" w:date="2025-04-14T14:19:00Z" w16du:dateUtc="2025-04-14T19:19:00Z"/>
              </w:rPr>
            </w:pPr>
            <w:ins w:id="22570" w:author="V2" w:date="2025-04-14T14:19:00Z" w16du:dateUtc="2025-04-14T19:19:00Z">
              <w:r w:rsidRPr="007F7E2B">
                <w:rPr>
                  <w:rFonts w:ascii="Arial" w:eastAsia="Arial" w:hAnsi="Arial" w:cs="Arial"/>
                  <w:i/>
                  <w:sz w:val="18"/>
                </w:rPr>
                <w:lastRenderedPageBreak/>
                <w:t>TRS-11</w:t>
              </w:r>
              <w:r w:rsidR="005D088A" w:rsidRPr="007F7E2B">
                <w:rPr>
                  <w:rFonts w:ascii="Arial" w:eastAsia="Arial" w:hAnsi="Arial" w:cs="Arial"/>
                  <w:i/>
                  <w:sz w:val="18"/>
                </w:rPr>
                <w:t xml:space="preserve"> Estimation of Emissions of non CO</w:t>
              </w:r>
              <w:r w:rsidR="005D088A" w:rsidRPr="007F7E2B">
                <w:rPr>
                  <w:rFonts w:ascii="Arial" w:eastAsia="Arial" w:hAnsi="Arial" w:cs="Arial"/>
                  <w:i/>
                  <w:sz w:val="18"/>
                  <w:vertAlign w:val="subscript"/>
                </w:rPr>
                <w:t>2</w:t>
              </w:r>
              <w:r w:rsidR="005D088A" w:rsidRPr="007F7E2B">
                <w:rPr>
                  <w:rFonts w:ascii="Arial" w:eastAsia="Arial" w:hAnsi="Arial" w:cs="Arial"/>
                  <w:i/>
                  <w:sz w:val="18"/>
                </w:rPr>
                <w:t xml:space="preserve"> GHGs from Soils</w:t>
              </w:r>
              <w:r w:rsidR="005D088A" w:rsidRPr="007F7E2B">
                <w:rPr>
                  <w:sz w:val="18"/>
                </w:rPr>
                <w:t xml:space="preserve"> </w:t>
              </w:r>
            </w:ins>
          </w:p>
        </w:tc>
        <w:tc>
          <w:tcPr>
            <w:tcW w:w="4536" w:type="dxa"/>
            <w:tcBorders>
              <w:top w:val="single" w:sz="4" w:space="0" w:color="000000"/>
              <w:left w:val="single" w:sz="4" w:space="0" w:color="000000"/>
              <w:bottom w:val="single" w:sz="4" w:space="0" w:color="000000"/>
              <w:right w:val="single" w:sz="4" w:space="0" w:color="000000"/>
            </w:tcBorders>
          </w:tcPr>
          <w:p w14:paraId="1B5528B1" w14:textId="77777777" w:rsidR="005D088A" w:rsidRPr="007F7E2B" w:rsidRDefault="005D088A">
            <w:pPr>
              <w:spacing w:line="259" w:lineRule="auto"/>
              <w:rPr>
                <w:ins w:id="22571" w:author="V2" w:date="2025-04-14T14:19:00Z" w16du:dateUtc="2025-04-14T19:19:00Z"/>
              </w:rPr>
            </w:pPr>
            <w:ins w:id="22572" w:author="V2" w:date="2025-04-14T14:19:00Z" w16du:dateUtc="2025-04-14T19:19:00Z">
              <w:r w:rsidRPr="007F7E2B">
                <w:rPr>
                  <w:sz w:val="18"/>
                </w:rPr>
                <w:t xml:space="preserve">Data must be collected at intervals of ≤ 5 years </w:t>
              </w:r>
            </w:ins>
          </w:p>
        </w:tc>
      </w:tr>
      <w:tr w:rsidR="005D088A" w:rsidRPr="007F7E2B" w14:paraId="7C863BBF" w14:textId="77777777">
        <w:trPr>
          <w:trHeight w:val="665"/>
          <w:ins w:id="22573" w:author="V2" w:date="2025-04-14T14:19:00Z" w16du:dateUtc="2025-04-14T19:19:00Z"/>
        </w:trPr>
        <w:tc>
          <w:tcPr>
            <w:tcW w:w="4445" w:type="dxa"/>
            <w:tcBorders>
              <w:top w:val="single" w:sz="4" w:space="0" w:color="000000"/>
              <w:left w:val="single" w:sz="4" w:space="0" w:color="000000"/>
              <w:bottom w:val="single" w:sz="4" w:space="0" w:color="000000"/>
              <w:right w:val="single" w:sz="4" w:space="0" w:color="000000"/>
            </w:tcBorders>
            <w:vAlign w:val="center"/>
          </w:tcPr>
          <w:p w14:paraId="7739417B" w14:textId="4B5B2B6A" w:rsidR="005D088A" w:rsidRPr="007F7E2B" w:rsidRDefault="00111949">
            <w:pPr>
              <w:spacing w:line="259" w:lineRule="auto"/>
              <w:ind w:left="2"/>
              <w:rPr>
                <w:ins w:id="22574" w:author="V2" w:date="2025-04-14T14:19:00Z" w16du:dateUtc="2025-04-14T19:19:00Z"/>
              </w:rPr>
            </w:pPr>
            <w:ins w:id="22575" w:author="V2" w:date="2025-04-14T14:19:00Z" w16du:dateUtc="2025-04-14T19:19:00Z">
              <w:r w:rsidRPr="007F7E2B">
                <w:rPr>
                  <w:rFonts w:ascii="Arial" w:eastAsia="Arial" w:hAnsi="Arial" w:cs="Arial"/>
                  <w:i/>
                  <w:sz w:val="18"/>
                </w:rPr>
                <w:t>TRS-12</w:t>
              </w:r>
              <w:r w:rsidR="005D088A" w:rsidRPr="007F7E2B">
                <w:rPr>
                  <w:rFonts w:ascii="Arial" w:eastAsia="Arial" w:hAnsi="Arial" w:cs="Arial"/>
                  <w:i/>
                  <w:sz w:val="18"/>
                </w:rPr>
                <w:t xml:space="preserve"> Estimation of Emissions from Power Equipment</w:t>
              </w:r>
              <w:r w:rsidR="005D088A" w:rsidRPr="007F7E2B">
                <w:rPr>
                  <w:sz w:val="18"/>
                </w:rPr>
                <w:t xml:space="preserve"> </w:t>
              </w:r>
            </w:ins>
          </w:p>
        </w:tc>
        <w:tc>
          <w:tcPr>
            <w:tcW w:w="4536" w:type="dxa"/>
            <w:tcBorders>
              <w:top w:val="single" w:sz="4" w:space="0" w:color="000000"/>
              <w:left w:val="single" w:sz="4" w:space="0" w:color="000000"/>
              <w:bottom w:val="single" w:sz="4" w:space="0" w:color="000000"/>
              <w:right w:val="single" w:sz="4" w:space="0" w:color="000000"/>
            </w:tcBorders>
          </w:tcPr>
          <w:p w14:paraId="6A91F58E" w14:textId="77777777" w:rsidR="005D088A" w:rsidRPr="007F7E2B" w:rsidRDefault="005D088A">
            <w:pPr>
              <w:spacing w:line="259" w:lineRule="auto"/>
              <w:rPr>
                <w:ins w:id="22576" w:author="V2" w:date="2025-04-14T14:19:00Z" w16du:dateUtc="2025-04-14T19:19:00Z"/>
              </w:rPr>
            </w:pPr>
            <w:ins w:id="22577" w:author="V2" w:date="2025-04-14T14:19:00Z" w16du:dateUtc="2025-04-14T19:19:00Z">
              <w:r w:rsidRPr="007F7E2B">
                <w:rPr>
                  <w:sz w:val="18"/>
                </w:rPr>
                <w:t xml:space="preserve">Data must be collected every year </w:t>
              </w:r>
            </w:ins>
          </w:p>
        </w:tc>
      </w:tr>
      <w:tr w:rsidR="005D088A" w:rsidRPr="007F7E2B" w14:paraId="6649F443" w14:textId="77777777">
        <w:trPr>
          <w:trHeight w:val="665"/>
          <w:ins w:id="22578" w:author="V2" w:date="2025-04-14T14:19:00Z" w16du:dateUtc="2025-04-14T19:19:00Z"/>
        </w:trPr>
        <w:tc>
          <w:tcPr>
            <w:tcW w:w="4445" w:type="dxa"/>
            <w:tcBorders>
              <w:top w:val="single" w:sz="4" w:space="0" w:color="000000"/>
              <w:left w:val="single" w:sz="4" w:space="0" w:color="000000"/>
              <w:bottom w:val="single" w:sz="4" w:space="0" w:color="000000"/>
              <w:right w:val="single" w:sz="4" w:space="0" w:color="000000"/>
            </w:tcBorders>
            <w:vAlign w:val="center"/>
          </w:tcPr>
          <w:p w14:paraId="44AF158F" w14:textId="621F7877" w:rsidR="005D088A" w:rsidRPr="007F7E2B" w:rsidRDefault="00111949">
            <w:pPr>
              <w:spacing w:line="259" w:lineRule="auto"/>
              <w:ind w:left="2"/>
              <w:rPr>
                <w:ins w:id="22579" w:author="V2" w:date="2025-04-14T14:19:00Z" w16du:dateUtc="2025-04-14T19:19:00Z"/>
              </w:rPr>
            </w:pPr>
            <w:ins w:id="22580" w:author="V2" w:date="2025-04-14T14:19:00Z" w16du:dateUtc="2025-04-14T19:19:00Z">
              <w:r w:rsidRPr="007F7E2B">
                <w:rPr>
                  <w:rFonts w:ascii="Arial" w:eastAsia="Arial" w:hAnsi="Arial" w:cs="Arial"/>
                  <w:i/>
                  <w:sz w:val="18"/>
                </w:rPr>
                <w:t>TRS-13</w:t>
              </w:r>
              <w:r w:rsidR="005D088A" w:rsidRPr="007F7E2B">
                <w:rPr>
                  <w:rFonts w:ascii="Arial" w:eastAsia="Arial" w:hAnsi="Arial" w:cs="Arial"/>
                  <w:i/>
                  <w:sz w:val="18"/>
                </w:rPr>
                <w:t xml:space="preserve"> Estimation of Emissions from Biomass Burning</w:t>
              </w:r>
              <w:r w:rsidR="005D088A" w:rsidRPr="007F7E2B">
                <w:rPr>
                  <w:sz w:val="18"/>
                </w:rPr>
                <w:t xml:space="preserve"> </w:t>
              </w:r>
            </w:ins>
          </w:p>
        </w:tc>
        <w:tc>
          <w:tcPr>
            <w:tcW w:w="4536" w:type="dxa"/>
            <w:tcBorders>
              <w:top w:val="single" w:sz="4" w:space="0" w:color="000000"/>
              <w:left w:val="single" w:sz="4" w:space="0" w:color="000000"/>
              <w:bottom w:val="single" w:sz="4" w:space="0" w:color="000000"/>
              <w:right w:val="single" w:sz="4" w:space="0" w:color="000000"/>
            </w:tcBorders>
          </w:tcPr>
          <w:p w14:paraId="0BDADC81" w14:textId="77777777" w:rsidR="005D088A" w:rsidRPr="007F7E2B" w:rsidRDefault="005D088A">
            <w:pPr>
              <w:spacing w:line="259" w:lineRule="auto"/>
              <w:rPr>
                <w:ins w:id="22581" w:author="V2" w:date="2025-04-14T14:19:00Z" w16du:dateUtc="2025-04-14T19:19:00Z"/>
              </w:rPr>
            </w:pPr>
            <w:ins w:id="22582" w:author="V2" w:date="2025-04-14T14:19:00Z" w16du:dateUtc="2025-04-14T19:19:00Z">
              <w:r w:rsidRPr="007F7E2B">
                <w:rPr>
                  <w:sz w:val="18"/>
                </w:rPr>
                <w:t xml:space="preserve">Data must be collected after fire events  </w:t>
              </w:r>
            </w:ins>
          </w:p>
        </w:tc>
      </w:tr>
      <w:tr w:rsidR="005D088A" w:rsidRPr="007F7E2B" w14:paraId="10EBA91A" w14:textId="77777777">
        <w:trPr>
          <w:trHeight w:val="663"/>
          <w:ins w:id="22583" w:author="V2" w:date="2025-04-14T14:19:00Z" w16du:dateUtc="2025-04-14T19:19:00Z"/>
        </w:trPr>
        <w:tc>
          <w:tcPr>
            <w:tcW w:w="4445" w:type="dxa"/>
            <w:tcBorders>
              <w:top w:val="single" w:sz="4" w:space="0" w:color="000000"/>
              <w:left w:val="single" w:sz="4" w:space="0" w:color="000000"/>
              <w:bottom w:val="single" w:sz="4" w:space="0" w:color="000000"/>
              <w:right w:val="single" w:sz="4" w:space="0" w:color="000000"/>
            </w:tcBorders>
            <w:vAlign w:val="center"/>
          </w:tcPr>
          <w:p w14:paraId="3E2C9F68" w14:textId="4ECFA34F" w:rsidR="005D088A" w:rsidRPr="007F7E2B" w:rsidRDefault="00111949">
            <w:pPr>
              <w:spacing w:line="259" w:lineRule="auto"/>
              <w:ind w:left="2"/>
              <w:rPr>
                <w:ins w:id="22584" w:author="V2" w:date="2025-04-14T14:19:00Z" w16du:dateUtc="2025-04-14T19:19:00Z"/>
              </w:rPr>
            </w:pPr>
            <w:ins w:id="22585" w:author="V2" w:date="2025-04-14T14:19:00Z" w16du:dateUtc="2025-04-14T19:19:00Z">
              <w:r w:rsidRPr="007F7E2B">
                <w:rPr>
                  <w:rFonts w:ascii="Arial" w:eastAsia="Arial" w:hAnsi="Arial" w:cs="Arial"/>
                  <w:i/>
                  <w:sz w:val="18"/>
                </w:rPr>
                <w:t>TRS-14</w:t>
              </w:r>
              <w:r w:rsidR="005D088A" w:rsidRPr="007F7E2B">
                <w:rPr>
                  <w:rFonts w:ascii="Arial" w:eastAsia="Arial" w:hAnsi="Arial" w:cs="Arial"/>
                  <w:i/>
                  <w:sz w:val="18"/>
                </w:rPr>
                <w:t xml:space="preserve"> Estimation of Emissions from Activity Shifting Leakage</w:t>
              </w:r>
              <w:r w:rsidR="005D088A" w:rsidRPr="007F7E2B">
                <w:rPr>
                  <w:sz w:val="18"/>
                </w:rPr>
                <w:t xml:space="preserve"> </w:t>
              </w:r>
            </w:ins>
          </w:p>
        </w:tc>
        <w:tc>
          <w:tcPr>
            <w:tcW w:w="4536" w:type="dxa"/>
            <w:tcBorders>
              <w:top w:val="single" w:sz="4" w:space="0" w:color="000000"/>
              <w:left w:val="single" w:sz="4" w:space="0" w:color="000000"/>
              <w:bottom w:val="single" w:sz="4" w:space="0" w:color="000000"/>
              <w:right w:val="single" w:sz="4" w:space="0" w:color="000000"/>
            </w:tcBorders>
            <w:vAlign w:val="center"/>
          </w:tcPr>
          <w:p w14:paraId="50EC364B" w14:textId="77777777" w:rsidR="005D088A" w:rsidRPr="007F7E2B" w:rsidRDefault="005D088A">
            <w:pPr>
              <w:spacing w:line="259" w:lineRule="auto"/>
              <w:rPr>
                <w:ins w:id="22586" w:author="V2" w:date="2025-04-14T14:19:00Z" w16du:dateUtc="2025-04-14T19:19:00Z"/>
              </w:rPr>
            </w:pPr>
            <w:ins w:id="22587" w:author="V2" w:date="2025-04-14T14:19:00Z" w16du:dateUtc="2025-04-14T19:19:00Z">
              <w:r w:rsidRPr="007F7E2B">
                <w:rPr>
                  <w:sz w:val="18"/>
                </w:rPr>
                <w:t xml:space="preserve">Data must be collected 1 year after the project start date and 5 years after the project start date </w:t>
              </w:r>
            </w:ins>
          </w:p>
        </w:tc>
      </w:tr>
      <w:tr w:rsidR="005D088A" w:rsidRPr="007F7E2B" w14:paraId="09B0D497" w14:textId="77777777">
        <w:trPr>
          <w:trHeight w:val="665"/>
          <w:ins w:id="22588" w:author="V2" w:date="2025-04-14T14:19:00Z" w16du:dateUtc="2025-04-14T19:19:00Z"/>
        </w:trPr>
        <w:tc>
          <w:tcPr>
            <w:tcW w:w="4445" w:type="dxa"/>
            <w:tcBorders>
              <w:top w:val="single" w:sz="4" w:space="0" w:color="000000"/>
              <w:left w:val="single" w:sz="4" w:space="0" w:color="000000"/>
              <w:bottom w:val="single" w:sz="4" w:space="0" w:color="000000"/>
              <w:right w:val="single" w:sz="4" w:space="0" w:color="000000"/>
            </w:tcBorders>
            <w:vAlign w:val="center"/>
          </w:tcPr>
          <w:p w14:paraId="3BC2F35B" w14:textId="17C61CF9" w:rsidR="005D088A" w:rsidRPr="007F7E2B" w:rsidRDefault="00111949">
            <w:pPr>
              <w:spacing w:line="259" w:lineRule="auto"/>
              <w:ind w:left="2"/>
              <w:rPr>
                <w:ins w:id="22589" w:author="V2" w:date="2025-04-14T14:19:00Z" w16du:dateUtc="2025-04-14T19:19:00Z"/>
              </w:rPr>
            </w:pPr>
            <w:ins w:id="22590" w:author="V2" w:date="2025-04-14T14:19:00Z" w16du:dateUtc="2025-04-14T19:19:00Z">
              <w:r w:rsidRPr="007F7E2B">
                <w:rPr>
                  <w:rFonts w:ascii="Arial" w:eastAsia="Arial" w:hAnsi="Arial" w:cs="Arial"/>
                  <w:i/>
                  <w:sz w:val="18"/>
                </w:rPr>
                <w:t>TRS-15</w:t>
              </w:r>
              <w:r w:rsidR="005D088A" w:rsidRPr="007F7E2B">
                <w:rPr>
                  <w:rFonts w:ascii="Arial" w:eastAsia="Arial" w:hAnsi="Arial" w:cs="Arial"/>
                  <w:i/>
                  <w:sz w:val="18"/>
                </w:rPr>
                <w:t xml:space="preserve"> Estimation of Emissions from Market Leakage</w:t>
              </w:r>
              <w:r w:rsidR="005D088A" w:rsidRPr="007F7E2B">
                <w:rPr>
                  <w:sz w:val="18"/>
                </w:rPr>
                <w:t xml:space="preserve"> </w:t>
              </w:r>
            </w:ins>
          </w:p>
        </w:tc>
        <w:tc>
          <w:tcPr>
            <w:tcW w:w="4536" w:type="dxa"/>
            <w:tcBorders>
              <w:top w:val="single" w:sz="4" w:space="0" w:color="000000"/>
              <w:left w:val="single" w:sz="4" w:space="0" w:color="000000"/>
              <w:bottom w:val="single" w:sz="4" w:space="0" w:color="000000"/>
              <w:right w:val="single" w:sz="4" w:space="0" w:color="000000"/>
            </w:tcBorders>
          </w:tcPr>
          <w:p w14:paraId="40FECAA4" w14:textId="77777777" w:rsidR="005D088A" w:rsidRPr="007F7E2B" w:rsidRDefault="005D088A">
            <w:pPr>
              <w:spacing w:line="259" w:lineRule="auto"/>
              <w:rPr>
                <w:ins w:id="22591" w:author="V2" w:date="2025-04-14T14:19:00Z" w16du:dateUtc="2025-04-14T19:19:00Z"/>
              </w:rPr>
            </w:pPr>
            <w:ins w:id="22592" w:author="V2" w:date="2025-04-14T14:19:00Z" w16du:dateUtc="2025-04-14T19:19:00Z">
              <w:r w:rsidRPr="007F7E2B">
                <w:rPr>
                  <w:sz w:val="18"/>
                </w:rPr>
                <w:t xml:space="preserve">Data must be collected at intervals of ≤ 5 years  </w:t>
              </w:r>
            </w:ins>
          </w:p>
        </w:tc>
      </w:tr>
      <w:tr w:rsidR="005D088A" w:rsidRPr="007F7E2B" w14:paraId="056F7EAF" w14:textId="77777777">
        <w:trPr>
          <w:trHeight w:val="456"/>
          <w:ins w:id="22593" w:author="V2" w:date="2025-04-14T14:19:00Z" w16du:dateUtc="2025-04-14T19:19:00Z"/>
        </w:trPr>
        <w:tc>
          <w:tcPr>
            <w:tcW w:w="4445" w:type="dxa"/>
            <w:tcBorders>
              <w:top w:val="single" w:sz="4" w:space="0" w:color="000000"/>
              <w:left w:val="single" w:sz="4" w:space="0" w:color="000000"/>
              <w:bottom w:val="single" w:sz="4" w:space="0" w:color="000000"/>
              <w:right w:val="single" w:sz="4" w:space="0" w:color="000000"/>
            </w:tcBorders>
            <w:vAlign w:val="center"/>
          </w:tcPr>
          <w:p w14:paraId="5FD8649E" w14:textId="543F21D1" w:rsidR="005D088A" w:rsidRPr="007F7E2B" w:rsidRDefault="00111949">
            <w:pPr>
              <w:spacing w:line="259" w:lineRule="auto"/>
              <w:ind w:left="2"/>
              <w:rPr>
                <w:ins w:id="22594" w:author="V2" w:date="2025-04-14T14:19:00Z" w16du:dateUtc="2025-04-14T19:19:00Z"/>
              </w:rPr>
            </w:pPr>
            <w:ins w:id="22595" w:author="V2" w:date="2025-04-14T14:19:00Z" w16du:dateUtc="2025-04-14T19:19:00Z">
              <w:r w:rsidRPr="007F7E2B">
                <w:rPr>
                  <w:rFonts w:ascii="Arial" w:eastAsia="Arial" w:hAnsi="Arial" w:cs="Arial"/>
                  <w:i/>
                  <w:sz w:val="18"/>
                </w:rPr>
                <w:t>TRS-16</w:t>
              </w:r>
              <w:r w:rsidR="005D088A" w:rsidRPr="007F7E2B">
                <w:rPr>
                  <w:rFonts w:ascii="Arial" w:eastAsia="Arial" w:hAnsi="Arial" w:cs="Arial"/>
                  <w:i/>
                  <w:sz w:val="18"/>
                </w:rPr>
                <w:t xml:space="preserve"> Methods for Developing a Monitoring Plan </w:t>
              </w:r>
              <w:r w:rsidR="005D088A" w:rsidRPr="007F7E2B">
                <w:rPr>
                  <w:sz w:val="18"/>
                </w:rPr>
                <w:t xml:space="preserve"> </w:t>
              </w:r>
            </w:ins>
          </w:p>
        </w:tc>
        <w:tc>
          <w:tcPr>
            <w:tcW w:w="4536" w:type="dxa"/>
            <w:tcBorders>
              <w:top w:val="single" w:sz="4" w:space="0" w:color="000000"/>
              <w:left w:val="single" w:sz="4" w:space="0" w:color="000000"/>
              <w:bottom w:val="single" w:sz="4" w:space="0" w:color="000000"/>
              <w:right w:val="single" w:sz="4" w:space="0" w:color="000000"/>
            </w:tcBorders>
            <w:vAlign w:val="center"/>
          </w:tcPr>
          <w:p w14:paraId="0B98F158" w14:textId="77777777" w:rsidR="005D088A" w:rsidRPr="007F7E2B" w:rsidRDefault="005D088A">
            <w:pPr>
              <w:spacing w:line="259" w:lineRule="auto"/>
              <w:rPr>
                <w:ins w:id="22596" w:author="V2" w:date="2025-04-14T14:19:00Z" w16du:dateUtc="2025-04-14T19:19:00Z"/>
              </w:rPr>
            </w:pPr>
            <w:ins w:id="22597" w:author="V2" w:date="2025-04-14T14:19:00Z" w16du:dateUtc="2025-04-14T19:19:00Z">
              <w:r w:rsidRPr="007F7E2B">
                <w:rPr>
                  <w:sz w:val="18"/>
                </w:rPr>
                <w:t xml:space="preserve">Not monitored.  Projected at t =0  </w:t>
              </w:r>
            </w:ins>
          </w:p>
        </w:tc>
      </w:tr>
      <w:tr w:rsidR="005D088A" w:rsidRPr="007F7E2B" w14:paraId="79CD0459" w14:textId="77777777">
        <w:trPr>
          <w:trHeight w:val="665"/>
          <w:ins w:id="22598" w:author="V2" w:date="2025-04-14T14:19:00Z" w16du:dateUtc="2025-04-14T19:19:00Z"/>
        </w:trPr>
        <w:tc>
          <w:tcPr>
            <w:tcW w:w="4445" w:type="dxa"/>
            <w:tcBorders>
              <w:top w:val="single" w:sz="4" w:space="0" w:color="000000"/>
              <w:left w:val="single" w:sz="4" w:space="0" w:color="000000"/>
              <w:bottom w:val="single" w:sz="4" w:space="0" w:color="000000"/>
              <w:right w:val="single" w:sz="4" w:space="0" w:color="000000"/>
            </w:tcBorders>
            <w:vAlign w:val="center"/>
          </w:tcPr>
          <w:p w14:paraId="215BBE84" w14:textId="6E7D451E" w:rsidR="005D088A" w:rsidRPr="007F7E2B" w:rsidRDefault="00111949">
            <w:pPr>
              <w:spacing w:line="259" w:lineRule="auto"/>
              <w:ind w:left="2"/>
              <w:rPr>
                <w:ins w:id="22599" w:author="V2" w:date="2025-04-14T14:19:00Z" w16du:dateUtc="2025-04-14T19:19:00Z"/>
              </w:rPr>
            </w:pPr>
            <w:ins w:id="22600" w:author="V2" w:date="2025-04-14T14:19:00Z" w16du:dateUtc="2025-04-14T19:19:00Z">
              <w:r w:rsidRPr="007F7E2B">
                <w:rPr>
                  <w:rFonts w:ascii="Arial" w:eastAsia="Arial" w:hAnsi="Arial" w:cs="Arial"/>
                  <w:i/>
                  <w:sz w:val="18"/>
                </w:rPr>
                <w:t>TRS-17</w:t>
              </w:r>
              <w:r w:rsidR="005D088A" w:rsidRPr="007F7E2B">
                <w:rPr>
                  <w:rFonts w:ascii="Arial" w:eastAsia="Arial" w:hAnsi="Arial" w:cs="Arial"/>
                  <w:i/>
                  <w:sz w:val="18"/>
                </w:rPr>
                <w:t xml:space="preserve"> Methods to Determine the Net Change in Atmospheric GHG Resulting from Project Activities </w:t>
              </w:r>
              <w:r w:rsidR="005D088A" w:rsidRPr="007F7E2B">
                <w:rPr>
                  <w:sz w:val="18"/>
                </w:rPr>
                <w:t xml:space="preserve"> </w:t>
              </w:r>
            </w:ins>
          </w:p>
        </w:tc>
        <w:tc>
          <w:tcPr>
            <w:tcW w:w="4536" w:type="dxa"/>
            <w:tcBorders>
              <w:top w:val="single" w:sz="4" w:space="0" w:color="000000"/>
              <w:left w:val="single" w:sz="4" w:space="0" w:color="000000"/>
              <w:bottom w:val="single" w:sz="4" w:space="0" w:color="000000"/>
              <w:right w:val="single" w:sz="4" w:space="0" w:color="000000"/>
            </w:tcBorders>
          </w:tcPr>
          <w:p w14:paraId="57A8979B" w14:textId="77777777" w:rsidR="005D088A" w:rsidRPr="007F7E2B" w:rsidRDefault="005D088A">
            <w:pPr>
              <w:spacing w:line="259" w:lineRule="auto"/>
              <w:rPr>
                <w:ins w:id="22601" w:author="V2" w:date="2025-04-14T14:19:00Z" w16du:dateUtc="2025-04-14T19:19:00Z"/>
              </w:rPr>
            </w:pPr>
            <w:ins w:id="22602" w:author="V2" w:date="2025-04-14T14:19:00Z" w16du:dateUtc="2025-04-14T19:19:00Z">
              <w:r w:rsidRPr="007F7E2B">
                <w:rPr>
                  <w:sz w:val="18"/>
                </w:rPr>
                <w:t xml:space="preserve">Recalculated before every verification event  </w:t>
              </w:r>
            </w:ins>
          </w:p>
        </w:tc>
      </w:tr>
    </w:tbl>
    <w:p w14:paraId="492CD1E1" w14:textId="77777777" w:rsidR="005D088A" w:rsidRPr="007F7E2B" w:rsidRDefault="005D088A">
      <w:pPr>
        <w:spacing w:after="213" w:line="259" w:lineRule="auto"/>
        <w:rPr>
          <w:ins w:id="22603" w:author="V2" w:date="2025-04-14T14:19:00Z" w16du:dateUtc="2025-04-14T19:19:00Z"/>
        </w:rPr>
      </w:pPr>
      <w:ins w:id="22604" w:author="V2" w:date="2025-04-14T14:19:00Z" w16du:dateUtc="2025-04-14T19:19:00Z">
        <w:r w:rsidRPr="007F7E2B">
          <w:t xml:space="preserve"> </w:t>
        </w:r>
      </w:ins>
    </w:p>
    <w:p w14:paraId="577C6ED7" w14:textId="77777777" w:rsidR="005D088A" w:rsidRPr="007F7E2B" w:rsidRDefault="005D088A" w:rsidP="006D6ACB">
      <w:pPr>
        <w:pStyle w:val="Heading2"/>
        <w:numPr>
          <w:ilvl w:val="1"/>
          <w:numId w:val="0"/>
        </w:numPr>
        <w:spacing w:before="0" w:after="276" w:line="259" w:lineRule="auto"/>
        <w:ind w:left="561" w:hanging="576"/>
        <w:rPr>
          <w:ins w:id="22605" w:author="V2" w:date="2025-04-14T14:19:00Z" w16du:dateUtc="2025-04-14T19:19:00Z"/>
        </w:rPr>
      </w:pPr>
      <w:bookmarkStart w:id="22606" w:name="_Toc174616287"/>
      <w:bookmarkStart w:id="22607" w:name="_Toc174616703"/>
      <w:bookmarkStart w:id="22608" w:name="_Toc180594428"/>
      <w:bookmarkStart w:id="22609" w:name="_Toc180594835"/>
      <w:ins w:id="22610" w:author="V2" w:date="2025-04-14T14:19:00Z" w16du:dateUtc="2025-04-14T19:19:00Z">
        <w:r w:rsidRPr="007F7E2B">
          <w:t>Quality Assurance and Quality Control</w:t>
        </w:r>
        <w:bookmarkEnd w:id="22606"/>
        <w:bookmarkEnd w:id="22607"/>
        <w:bookmarkEnd w:id="22608"/>
        <w:bookmarkEnd w:id="22609"/>
        <w:r w:rsidRPr="007F7E2B">
          <w:t xml:space="preserve"> </w:t>
        </w:r>
      </w:ins>
    </w:p>
    <w:p w14:paraId="5BB52098" w14:textId="77777777" w:rsidR="005D088A" w:rsidRPr="007F7E2B" w:rsidRDefault="005D088A">
      <w:pPr>
        <w:spacing w:after="202"/>
        <w:rPr>
          <w:ins w:id="22611" w:author="V2" w:date="2025-04-14T14:19:00Z" w16du:dateUtc="2025-04-14T19:19:00Z"/>
        </w:rPr>
      </w:pPr>
      <w:ins w:id="22612" w:author="V2" w:date="2025-04-14T14:19:00Z" w16du:dateUtc="2025-04-14T19:19:00Z">
        <w:r w:rsidRPr="007F7E2B">
          <w:t>Project proponents must undertake ongoing QA/QC during the preparation of the project description and other project documents, including monitoring reports, as follows:</w:t>
        </w:r>
        <w:r w:rsidRPr="007F7E2B">
          <w:rPr>
            <w:sz w:val="22"/>
          </w:rPr>
          <w:t xml:space="preserve"> </w:t>
        </w:r>
      </w:ins>
    </w:p>
    <w:p w14:paraId="4EB0560A" w14:textId="77777777" w:rsidR="005D088A" w:rsidRPr="007F7E2B" w:rsidRDefault="005D088A" w:rsidP="00964B29">
      <w:pPr>
        <w:numPr>
          <w:ilvl w:val="0"/>
          <w:numId w:val="120"/>
        </w:numPr>
        <w:spacing w:before="0" w:after="113" w:line="249" w:lineRule="auto"/>
        <w:ind w:hanging="360"/>
        <w:rPr>
          <w:ins w:id="22613" w:author="V2" w:date="2025-04-14T14:19:00Z" w16du:dateUtc="2025-04-14T19:19:00Z"/>
        </w:rPr>
      </w:pPr>
      <w:ins w:id="22614" w:author="V2" w:date="2025-04-14T14:19:00Z" w16du:dateUtc="2025-04-14T19:19:00Z">
        <w:r w:rsidRPr="007F7E2B">
          <w:t>Project proponents must document all steps undertaken during the use of this methodology, including the sources of data where data is not generated internally, and the methods used to generate data for data generated internally.</w:t>
        </w:r>
        <w:r w:rsidRPr="007F7E2B">
          <w:rPr>
            <w:rFonts w:ascii="Arial" w:eastAsia="Arial" w:hAnsi="Arial" w:cs="Arial"/>
            <w:b/>
          </w:rPr>
          <w:t xml:space="preserve"> </w:t>
        </w:r>
      </w:ins>
    </w:p>
    <w:p w14:paraId="5DE189E9" w14:textId="77777777" w:rsidR="005D088A" w:rsidRPr="007F7E2B" w:rsidRDefault="005D088A" w:rsidP="00964B29">
      <w:pPr>
        <w:numPr>
          <w:ilvl w:val="0"/>
          <w:numId w:val="120"/>
        </w:numPr>
        <w:spacing w:before="0" w:after="113" w:line="249" w:lineRule="auto"/>
        <w:ind w:hanging="360"/>
        <w:rPr>
          <w:ins w:id="22615" w:author="V2" w:date="2025-04-14T14:19:00Z" w16du:dateUtc="2025-04-14T19:19:00Z"/>
        </w:rPr>
      </w:pPr>
      <w:ins w:id="22616" w:author="V2" w:date="2025-04-14T14:19:00Z" w16du:dateUtc="2025-04-14T19:19:00Z">
        <w:r w:rsidRPr="007F7E2B">
          <w:t>Project proponents must describe specific quality criteria for tasks or data types are given in the modules.  Where such criteria are given project proponents must document the steps taken to meet these quality criteria.</w:t>
        </w:r>
        <w:r w:rsidRPr="007F7E2B">
          <w:rPr>
            <w:rFonts w:ascii="Arial" w:eastAsia="Arial" w:hAnsi="Arial" w:cs="Arial"/>
            <w:b/>
          </w:rPr>
          <w:t xml:space="preserve"> </w:t>
        </w:r>
      </w:ins>
    </w:p>
    <w:p w14:paraId="3074860A" w14:textId="77777777" w:rsidR="005D088A" w:rsidRPr="007F7E2B" w:rsidRDefault="005D088A" w:rsidP="00964B29">
      <w:pPr>
        <w:numPr>
          <w:ilvl w:val="0"/>
          <w:numId w:val="120"/>
        </w:numPr>
        <w:spacing w:before="0" w:after="113" w:line="249" w:lineRule="auto"/>
        <w:ind w:hanging="360"/>
        <w:rPr>
          <w:ins w:id="22617" w:author="V2" w:date="2025-04-14T14:19:00Z" w16du:dateUtc="2025-04-14T19:19:00Z"/>
        </w:rPr>
      </w:pPr>
      <w:ins w:id="22618" w:author="V2" w:date="2025-04-14T14:19:00Z" w16du:dateUtc="2025-04-14T19:19:00Z">
        <w:r w:rsidRPr="007F7E2B">
          <w:t>Project proponents must undertake preparation and documentation of specific guidance on data collection techniques used, training of field crews in these techniques, and development of systematic procedures for checking on adherence to these standards.</w:t>
        </w:r>
        <w:r w:rsidRPr="007F7E2B">
          <w:rPr>
            <w:rFonts w:ascii="Arial" w:eastAsia="Arial" w:hAnsi="Arial" w:cs="Arial"/>
            <w:b/>
          </w:rPr>
          <w:t xml:space="preserve"> </w:t>
        </w:r>
      </w:ins>
    </w:p>
    <w:p w14:paraId="0146F1AC" w14:textId="77777777" w:rsidR="005D088A" w:rsidRPr="007F7E2B" w:rsidRDefault="005D088A" w:rsidP="00964B29">
      <w:pPr>
        <w:numPr>
          <w:ilvl w:val="0"/>
          <w:numId w:val="120"/>
        </w:numPr>
        <w:spacing w:before="0" w:after="113" w:line="249" w:lineRule="auto"/>
        <w:ind w:hanging="360"/>
        <w:rPr>
          <w:ins w:id="22619" w:author="V2" w:date="2025-04-14T14:19:00Z" w16du:dateUtc="2025-04-14T19:19:00Z"/>
        </w:rPr>
      </w:pPr>
      <w:ins w:id="22620" w:author="V2" w:date="2025-04-14T14:19:00Z" w16du:dateUtc="2025-04-14T19:19:00Z">
        <w:r w:rsidRPr="007F7E2B">
          <w:t>For data derived from external sources, project proponents must include in their documentation any assessment of uncertainty attached to that data.</w:t>
        </w:r>
        <w:r w:rsidRPr="007F7E2B">
          <w:rPr>
            <w:rFonts w:ascii="Arial" w:eastAsia="Arial" w:hAnsi="Arial" w:cs="Arial"/>
            <w:b/>
          </w:rPr>
          <w:t xml:space="preserve"> </w:t>
        </w:r>
      </w:ins>
    </w:p>
    <w:p w14:paraId="19B20444" w14:textId="77777777" w:rsidR="005D088A" w:rsidRPr="007F7E2B" w:rsidRDefault="005D088A" w:rsidP="00964B29">
      <w:pPr>
        <w:numPr>
          <w:ilvl w:val="0"/>
          <w:numId w:val="120"/>
        </w:numPr>
        <w:spacing w:before="0" w:after="113" w:line="249" w:lineRule="auto"/>
        <w:ind w:hanging="360"/>
        <w:rPr>
          <w:ins w:id="22621" w:author="V2" w:date="2025-04-14T14:19:00Z" w16du:dateUtc="2025-04-14T19:19:00Z"/>
        </w:rPr>
      </w:pPr>
      <w:ins w:id="22622" w:author="V2" w:date="2025-04-14T14:19:00Z" w16du:dateUtc="2025-04-14T19:19:00Z">
        <w:r w:rsidRPr="007F7E2B">
          <w:t>For data generated internally, project proponents must also generate uncertainty estimates for that data.  During the preparation of project description and other documentation, project proponents will utilize and generate both qualitative and quantitative data.  Depending on the type of data generated, uncertainty estimates must include one or both of the following elements:</w:t>
        </w:r>
        <w:r w:rsidRPr="007F7E2B">
          <w:rPr>
            <w:rFonts w:ascii="Arial" w:eastAsia="Arial" w:hAnsi="Arial" w:cs="Arial"/>
            <w:b/>
          </w:rPr>
          <w:t xml:space="preserve"> </w:t>
        </w:r>
      </w:ins>
    </w:p>
    <w:p w14:paraId="5D5A61B2" w14:textId="77777777" w:rsidR="005D088A" w:rsidRPr="007F7E2B" w:rsidRDefault="005D088A" w:rsidP="00964B29">
      <w:pPr>
        <w:numPr>
          <w:ilvl w:val="1"/>
          <w:numId w:val="120"/>
        </w:numPr>
        <w:spacing w:before="0" w:after="113" w:line="249" w:lineRule="auto"/>
        <w:ind w:hanging="331"/>
        <w:rPr>
          <w:ins w:id="22623" w:author="V2" w:date="2025-04-14T14:19:00Z" w16du:dateUtc="2025-04-14T19:19:00Z"/>
        </w:rPr>
      </w:pPr>
      <w:ins w:id="22624" w:author="V2" w:date="2025-04-14T14:19:00Z" w16du:dateUtc="2025-04-14T19:19:00Z">
        <w:r w:rsidRPr="007F7E2B">
          <w:t xml:space="preserve">For all data types: A qualitative data assessment. A qualitative data assessment is an assessment of the factors which might influence the accuracy of the data.  For example: </w:t>
        </w:r>
      </w:ins>
    </w:p>
    <w:p w14:paraId="6F62C975" w14:textId="77777777" w:rsidR="005D088A" w:rsidRPr="007F7E2B" w:rsidRDefault="005D088A" w:rsidP="00964B29">
      <w:pPr>
        <w:numPr>
          <w:ilvl w:val="2"/>
          <w:numId w:val="120"/>
        </w:numPr>
        <w:spacing w:before="0" w:after="158" w:line="249" w:lineRule="auto"/>
        <w:ind w:hanging="360"/>
        <w:rPr>
          <w:ins w:id="22625" w:author="V2" w:date="2025-04-14T14:19:00Z" w16du:dateUtc="2025-04-14T19:19:00Z"/>
        </w:rPr>
      </w:pPr>
      <w:ins w:id="22626" w:author="V2" w:date="2025-04-14T14:19:00Z" w16du:dateUtc="2025-04-14T19:19:00Z">
        <w:r w:rsidRPr="007F7E2B">
          <w:lastRenderedPageBreak/>
          <w:t xml:space="preserve">Where the project proponent utilizes qualitative data on future management intentions of local farmers, gathered in interviews with farmers, the project proponent might assess factors such as: </w:t>
        </w:r>
      </w:ins>
    </w:p>
    <w:p w14:paraId="3BD7834B" w14:textId="77777777" w:rsidR="005D088A" w:rsidRPr="007F7E2B" w:rsidRDefault="005D088A" w:rsidP="00964B29">
      <w:pPr>
        <w:numPr>
          <w:ilvl w:val="3"/>
          <w:numId w:val="120"/>
        </w:numPr>
        <w:spacing w:before="0" w:after="113" w:line="249" w:lineRule="auto"/>
        <w:ind w:hanging="365"/>
        <w:rPr>
          <w:ins w:id="22627" w:author="V2" w:date="2025-04-14T14:19:00Z" w16du:dateUtc="2025-04-14T19:19:00Z"/>
        </w:rPr>
      </w:pPr>
      <w:ins w:id="22628" w:author="V2" w:date="2025-04-14T14:19:00Z" w16du:dateUtc="2025-04-14T19:19:00Z">
        <w:r w:rsidRPr="007F7E2B">
          <w:t xml:space="preserve">The representativeness of the farmers interviewed, in relation to the total project area.  </w:t>
        </w:r>
      </w:ins>
    </w:p>
    <w:p w14:paraId="55D49C67" w14:textId="77777777" w:rsidR="005D088A" w:rsidRPr="007F7E2B" w:rsidRDefault="005D088A" w:rsidP="00964B29">
      <w:pPr>
        <w:numPr>
          <w:ilvl w:val="3"/>
          <w:numId w:val="120"/>
        </w:numPr>
        <w:spacing w:before="0" w:after="113" w:line="249" w:lineRule="auto"/>
        <w:ind w:hanging="365"/>
        <w:rPr>
          <w:ins w:id="22629" w:author="V2" w:date="2025-04-14T14:19:00Z" w16du:dateUtc="2025-04-14T19:19:00Z"/>
        </w:rPr>
      </w:pPr>
      <w:ins w:id="22630" w:author="V2" w:date="2025-04-14T14:19:00Z" w16du:dateUtc="2025-04-14T19:19:00Z">
        <w:r w:rsidRPr="007F7E2B">
          <w:t xml:space="preserve">The conditions under which farmers were interviewed, including any possible biasing factors. </w:t>
        </w:r>
      </w:ins>
    </w:p>
    <w:p w14:paraId="5880F22F" w14:textId="77777777" w:rsidR="005D088A" w:rsidRPr="007F7E2B" w:rsidRDefault="005D088A" w:rsidP="00964B29">
      <w:pPr>
        <w:numPr>
          <w:ilvl w:val="3"/>
          <w:numId w:val="120"/>
        </w:numPr>
        <w:spacing w:before="0" w:after="82" w:line="249" w:lineRule="auto"/>
        <w:ind w:hanging="365"/>
        <w:rPr>
          <w:ins w:id="22631" w:author="V2" w:date="2025-04-14T14:19:00Z" w16du:dateUtc="2025-04-14T19:19:00Z"/>
        </w:rPr>
      </w:pPr>
      <w:ins w:id="22632" w:author="V2" w:date="2025-04-14T14:19:00Z" w16du:dateUtc="2025-04-14T19:19:00Z">
        <w:r w:rsidRPr="007F7E2B">
          <w:t xml:space="preserve">The range of conditions within which the answers are likely to remain valid. </w:t>
        </w:r>
      </w:ins>
    </w:p>
    <w:p w14:paraId="65D7DBF3" w14:textId="77777777" w:rsidR="005D088A" w:rsidRPr="007F7E2B" w:rsidRDefault="005D088A" w:rsidP="00964B29">
      <w:pPr>
        <w:numPr>
          <w:ilvl w:val="2"/>
          <w:numId w:val="120"/>
        </w:numPr>
        <w:spacing w:before="0" w:after="155" w:line="249" w:lineRule="auto"/>
        <w:ind w:hanging="360"/>
        <w:rPr>
          <w:ins w:id="22633" w:author="V2" w:date="2025-04-14T14:19:00Z" w16du:dateUtc="2025-04-14T19:19:00Z"/>
        </w:rPr>
      </w:pPr>
      <w:ins w:id="22634" w:author="V2" w:date="2025-04-14T14:19:00Z" w16du:dateUtc="2025-04-14T19:19:00Z">
        <w:r w:rsidRPr="007F7E2B">
          <w:t xml:space="preserve">Where the project proponent gathers quantitative data on soil carbon, the project proponent must assess factors such as: </w:t>
        </w:r>
      </w:ins>
    </w:p>
    <w:p w14:paraId="251DE22E" w14:textId="77777777" w:rsidR="005D088A" w:rsidRPr="007F7E2B" w:rsidRDefault="005D088A" w:rsidP="00964B29">
      <w:pPr>
        <w:numPr>
          <w:ilvl w:val="3"/>
          <w:numId w:val="120"/>
        </w:numPr>
        <w:spacing w:before="0" w:after="113" w:line="249" w:lineRule="auto"/>
        <w:ind w:hanging="365"/>
        <w:rPr>
          <w:ins w:id="22635" w:author="V2" w:date="2025-04-14T14:19:00Z" w16du:dateUtc="2025-04-14T19:19:00Z"/>
        </w:rPr>
      </w:pPr>
      <w:ins w:id="22636" w:author="V2" w:date="2025-04-14T14:19:00Z" w16du:dateUtc="2025-04-14T19:19:00Z">
        <w:r w:rsidRPr="007F7E2B">
          <w:t xml:space="preserve">The range of past soil forming conditions within which the data gathering methods used would not be expected to produce accurate data (for instance, where soils consist of uneven layers of high and low carbon alluvial deposits, such that the specified sampling depth fails to capture a specific carbon rich layer where active change is expected to occur). </w:t>
        </w:r>
      </w:ins>
    </w:p>
    <w:p w14:paraId="067ABD94" w14:textId="77777777" w:rsidR="005D088A" w:rsidRPr="007F7E2B" w:rsidRDefault="005D088A" w:rsidP="00964B29">
      <w:pPr>
        <w:numPr>
          <w:ilvl w:val="3"/>
          <w:numId w:val="120"/>
        </w:numPr>
        <w:spacing w:before="0" w:after="135" w:line="241" w:lineRule="auto"/>
        <w:ind w:hanging="365"/>
        <w:rPr>
          <w:ins w:id="22637" w:author="V2" w:date="2025-04-14T14:19:00Z" w16du:dateUtc="2025-04-14T19:19:00Z"/>
        </w:rPr>
      </w:pPr>
      <w:ins w:id="22638" w:author="V2" w:date="2025-04-14T14:19:00Z" w16du:dateUtc="2025-04-14T19:19:00Z">
        <w:r w:rsidRPr="007F7E2B">
          <w:t xml:space="preserve">The possible influence of local scale change (change at a scale smaller than the scale of stratification) on soil carbon values, and possible sampling bias arising from these changes. </w:t>
        </w:r>
      </w:ins>
    </w:p>
    <w:p w14:paraId="2DC79974" w14:textId="77777777" w:rsidR="005D088A" w:rsidRPr="007F7E2B" w:rsidRDefault="005D088A" w:rsidP="00964B29">
      <w:pPr>
        <w:numPr>
          <w:ilvl w:val="3"/>
          <w:numId w:val="120"/>
        </w:numPr>
        <w:spacing w:before="0" w:after="113" w:line="249" w:lineRule="auto"/>
        <w:ind w:hanging="365"/>
        <w:rPr>
          <w:ins w:id="22639" w:author="V2" w:date="2025-04-14T14:19:00Z" w16du:dateUtc="2025-04-14T19:19:00Z"/>
        </w:rPr>
      </w:pPr>
      <w:ins w:id="22640" w:author="V2" w:date="2025-04-14T14:19:00Z" w16du:dateUtc="2025-04-14T19:19:00Z">
        <w:r w:rsidRPr="007F7E2B">
          <w:t xml:space="preserve">The possibility that a systematic sampling method has given rise to a sampling bias. </w:t>
        </w:r>
      </w:ins>
    </w:p>
    <w:p w14:paraId="5D56C3F1" w14:textId="77777777" w:rsidR="005D088A" w:rsidRPr="007F7E2B" w:rsidRDefault="005D088A" w:rsidP="00964B29">
      <w:pPr>
        <w:numPr>
          <w:ilvl w:val="3"/>
          <w:numId w:val="120"/>
        </w:numPr>
        <w:spacing w:before="0" w:after="113" w:line="249" w:lineRule="auto"/>
        <w:ind w:hanging="365"/>
        <w:rPr>
          <w:ins w:id="22641" w:author="V2" w:date="2025-04-14T14:19:00Z" w16du:dateUtc="2025-04-14T19:19:00Z"/>
        </w:rPr>
      </w:pPr>
      <w:ins w:id="22642" w:author="V2" w:date="2025-04-14T14:19:00Z" w16du:dateUtc="2025-04-14T19:19:00Z">
        <w:r w:rsidRPr="007F7E2B">
          <w:t xml:space="preserve">The possibility that the sampling equipment used introduced some contamination or bias. </w:t>
        </w:r>
      </w:ins>
    </w:p>
    <w:p w14:paraId="64A7D55B" w14:textId="77777777" w:rsidR="005D088A" w:rsidRPr="007F7E2B" w:rsidRDefault="005D088A">
      <w:pPr>
        <w:spacing w:after="143"/>
        <w:ind w:left="1090"/>
        <w:rPr>
          <w:ins w:id="22643" w:author="V2" w:date="2025-04-14T14:19:00Z" w16du:dateUtc="2025-04-14T19:19:00Z"/>
        </w:rPr>
      </w:pPr>
      <w:ins w:id="22644" w:author="V2" w:date="2025-04-14T14:19:00Z" w16du:dateUtc="2025-04-14T19:19:00Z">
        <w:r w:rsidRPr="007F7E2B">
          <w:t xml:space="preserve">For all data types, the qualitative assessment of possible error is of primary importance, and will form the context for the quantitative assessment of error. </w:t>
        </w:r>
      </w:ins>
    </w:p>
    <w:p w14:paraId="15B0F7FA" w14:textId="77777777" w:rsidR="005D088A" w:rsidRPr="007F7E2B" w:rsidRDefault="005D088A" w:rsidP="00964B29">
      <w:pPr>
        <w:numPr>
          <w:ilvl w:val="1"/>
          <w:numId w:val="120"/>
        </w:numPr>
        <w:spacing w:before="0" w:after="145" w:line="249" w:lineRule="auto"/>
        <w:ind w:hanging="331"/>
        <w:rPr>
          <w:ins w:id="22645" w:author="V2" w:date="2025-04-14T14:19:00Z" w16du:dateUtc="2025-04-14T19:19:00Z"/>
        </w:rPr>
      </w:pPr>
      <w:ins w:id="22646" w:author="V2" w:date="2025-04-14T14:19:00Z" w16du:dateUtc="2025-04-14T19:19:00Z">
        <w:r w:rsidRPr="007F7E2B">
          <w:t xml:space="preserve">For quantitative data types: A quantitative data assessment. Where quantitative data is gathered, the project proponent should utilize appropriate statistical methods to assess the degree of certainty of the data generated.  Specific modules give methods and allowable ranges of uncertainty for specific data types.   </w:t>
        </w:r>
      </w:ins>
    </w:p>
    <w:p w14:paraId="4125E539" w14:textId="77777777" w:rsidR="005D088A" w:rsidRPr="007F7E2B" w:rsidRDefault="005D088A">
      <w:pPr>
        <w:spacing w:after="140"/>
        <w:rPr>
          <w:ins w:id="22647" w:author="V2" w:date="2025-04-14T14:19:00Z" w16du:dateUtc="2025-04-14T19:19:00Z"/>
        </w:rPr>
      </w:pPr>
      <w:ins w:id="22648" w:author="V2" w:date="2025-04-14T14:19:00Z" w16du:dateUtc="2025-04-14T19:19:00Z">
        <w:r w:rsidRPr="007F7E2B">
          <w:t xml:space="preserve">Based on the above, project proponents must include as an appendix to the project description, and to each monitoring report, an assessment of the overall uncertainty of the estimation of current conditions, and where applicable the baseline or project projections.  This assessment must include: </w:t>
        </w:r>
      </w:ins>
    </w:p>
    <w:p w14:paraId="65D78669" w14:textId="77777777" w:rsidR="005D088A" w:rsidRPr="007F7E2B" w:rsidRDefault="005D088A" w:rsidP="00964B29">
      <w:pPr>
        <w:numPr>
          <w:ilvl w:val="0"/>
          <w:numId w:val="121"/>
        </w:numPr>
        <w:spacing w:before="0" w:after="113" w:line="249" w:lineRule="auto"/>
        <w:ind w:hanging="360"/>
        <w:rPr>
          <w:ins w:id="22649" w:author="V2" w:date="2025-04-14T14:19:00Z" w16du:dateUtc="2025-04-14T19:19:00Z"/>
        </w:rPr>
      </w:pPr>
      <w:ins w:id="22650" w:author="V2" w:date="2025-04-14T14:19:00Z" w16du:dateUtc="2025-04-14T19:19:00Z">
        <w:r w:rsidRPr="007F7E2B">
          <w:t xml:space="preserve">Documentation of the data gathering procedures used, and the results of the systematic checking procedures to ensure that these procedures were followed. </w:t>
        </w:r>
      </w:ins>
    </w:p>
    <w:p w14:paraId="184C47A8" w14:textId="77777777" w:rsidR="005D088A" w:rsidRPr="007F7E2B" w:rsidRDefault="005D088A" w:rsidP="00964B29">
      <w:pPr>
        <w:numPr>
          <w:ilvl w:val="0"/>
          <w:numId w:val="121"/>
        </w:numPr>
        <w:spacing w:before="0" w:after="113" w:line="249" w:lineRule="auto"/>
        <w:ind w:hanging="360"/>
        <w:rPr>
          <w:ins w:id="22651" w:author="V2" w:date="2025-04-14T14:19:00Z" w16du:dateUtc="2025-04-14T19:19:00Z"/>
        </w:rPr>
      </w:pPr>
      <w:ins w:id="22652" w:author="V2" w:date="2025-04-14T14:19:00Z" w16du:dateUtc="2025-04-14T19:19:00Z">
        <w:r w:rsidRPr="007F7E2B">
          <w:t xml:space="preserve">A qualitative summary of the possible sources of error or uncertainty with relation to the baseline and project projections, including:   </w:t>
        </w:r>
      </w:ins>
    </w:p>
    <w:p w14:paraId="4165C5E2" w14:textId="77777777" w:rsidR="005D088A" w:rsidRPr="007F7E2B" w:rsidRDefault="005D088A" w:rsidP="00964B29">
      <w:pPr>
        <w:numPr>
          <w:ilvl w:val="1"/>
          <w:numId w:val="121"/>
        </w:numPr>
        <w:spacing w:before="0" w:after="113" w:line="249" w:lineRule="auto"/>
        <w:ind w:hanging="360"/>
        <w:rPr>
          <w:ins w:id="22653" w:author="V2" w:date="2025-04-14T14:19:00Z" w16du:dateUtc="2025-04-14T19:19:00Z"/>
        </w:rPr>
      </w:pPr>
      <w:ins w:id="22654" w:author="V2" w:date="2025-04-14T14:19:00Z" w16du:dateUtc="2025-04-14T19:19:00Z">
        <w:r w:rsidRPr="007F7E2B">
          <w:t xml:space="preserve">The possible sources of methodological error in the collection of internally generated data, and the steps taken to ensure that such errors do not, have not or are not occurring. </w:t>
        </w:r>
      </w:ins>
    </w:p>
    <w:p w14:paraId="78653E5F" w14:textId="77777777" w:rsidR="005D088A" w:rsidRPr="007F7E2B" w:rsidRDefault="005D088A" w:rsidP="00964B29">
      <w:pPr>
        <w:numPr>
          <w:ilvl w:val="1"/>
          <w:numId w:val="121"/>
        </w:numPr>
        <w:spacing w:before="0" w:after="113" w:line="249" w:lineRule="auto"/>
        <w:ind w:hanging="360"/>
        <w:rPr>
          <w:ins w:id="22655" w:author="V2" w:date="2025-04-14T14:19:00Z" w16du:dateUtc="2025-04-14T19:19:00Z"/>
        </w:rPr>
      </w:pPr>
      <w:ins w:id="22656" w:author="V2" w:date="2025-04-14T14:19:00Z" w16du:dateUtc="2025-04-14T19:19:00Z">
        <w:r w:rsidRPr="007F7E2B">
          <w:lastRenderedPageBreak/>
          <w:t xml:space="preserve">The range of possible conditions, under which the estimations or projections are expected to remain accurate, and the types and estimated likelihood of conditions under which either estimations of current conditions or projections of future conditions might be significantly inaccurate. </w:t>
        </w:r>
      </w:ins>
    </w:p>
    <w:p w14:paraId="5F16C975" w14:textId="77777777" w:rsidR="005D088A" w:rsidRPr="007F7E2B" w:rsidRDefault="005D088A" w:rsidP="00964B29">
      <w:pPr>
        <w:numPr>
          <w:ilvl w:val="1"/>
          <w:numId w:val="121"/>
        </w:numPr>
        <w:spacing w:before="0" w:after="113" w:line="249" w:lineRule="auto"/>
        <w:ind w:hanging="360"/>
        <w:rPr>
          <w:ins w:id="22657" w:author="V2" w:date="2025-04-14T14:19:00Z" w16du:dateUtc="2025-04-14T19:19:00Z"/>
        </w:rPr>
      </w:pPr>
      <w:ins w:id="22658" w:author="V2" w:date="2025-04-14T14:19:00Z" w16du:dateUtc="2025-04-14T19:19:00Z">
        <w:r w:rsidRPr="007F7E2B">
          <w:t xml:space="preserve">Future conditions under which a re-assessment of the baseline condition must be considered, due to significant deviation from the expected conditions. </w:t>
        </w:r>
      </w:ins>
    </w:p>
    <w:p w14:paraId="083B6C97" w14:textId="77777777" w:rsidR="005D088A" w:rsidRPr="007F7E2B" w:rsidRDefault="005D088A">
      <w:pPr>
        <w:spacing w:after="435"/>
        <w:rPr>
          <w:ins w:id="22659" w:author="V2" w:date="2025-04-14T14:19:00Z" w16du:dateUtc="2025-04-14T19:19:00Z"/>
        </w:rPr>
      </w:pPr>
      <w:ins w:id="22660" w:author="V2" w:date="2025-04-14T14:19:00Z" w16du:dateUtc="2025-04-14T19:19:00Z">
        <w:r w:rsidRPr="007F7E2B">
          <w:t xml:space="preserve">Where appropriate, and recognizing the qualitative assessment undertaken above, a quantitative assessment of the range of uncertainty associated with the assessment of current conditions, or the baseline or project projections must be undertaken.  Care must be taken not to rely on such quantitative assessments where factors identified in the qualitative assessment may limit the reliability of statistical procedures. </w:t>
        </w:r>
      </w:ins>
    </w:p>
    <w:p w14:paraId="6AC1A396" w14:textId="77777777" w:rsidR="005D088A" w:rsidRPr="007F7E2B" w:rsidRDefault="005D088A" w:rsidP="006D6ACB">
      <w:pPr>
        <w:pStyle w:val="Heading1"/>
        <w:spacing w:before="0" w:after="258" w:line="259" w:lineRule="auto"/>
        <w:ind w:left="705" w:hanging="720"/>
        <w:rPr>
          <w:ins w:id="22661" w:author="V2" w:date="2025-04-14T14:19:00Z" w16du:dateUtc="2025-04-14T19:19:00Z"/>
        </w:rPr>
      </w:pPr>
      <w:bookmarkStart w:id="22662" w:name="_Toc174616288"/>
      <w:bookmarkStart w:id="22663" w:name="_Toc174616704"/>
      <w:bookmarkStart w:id="22664" w:name="_Toc180594429"/>
      <w:bookmarkStart w:id="22665" w:name="_Toc180594836"/>
      <w:bookmarkStart w:id="22666" w:name="_Toc12038"/>
      <w:ins w:id="22667" w:author="V2" w:date="2025-04-14T14:19:00Z" w16du:dateUtc="2025-04-14T19:19:00Z">
        <w:r w:rsidRPr="007F7E2B">
          <w:t>PARAMETERS</w:t>
        </w:r>
        <w:bookmarkEnd w:id="22662"/>
        <w:bookmarkEnd w:id="22663"/>
        <w:bookmarkEnd w:id="22664"/>
        <w:bookmarkEnd w:id="22665"/>
        <w:r w:rsidRPr="007F7E2B">
          <w:t xml:space="preserve"> </w:t>
        </w:r>
        <w:bookmarkEnd w:id="22666"/>
      </w:ins>
    </w:p>
    <w:p w14:paraId="21AD9D51" w14:textId="77777777" w:rsidR="005D088A" w:rsidRPr="007F7E2B" w:rsidRDefault="005D088A">
      <w:pPr>
        <w:spacing w:after="452"/>
        <w:rPr>
          <w:ins w:id="22668" w:author="V2" w:date="2025-04-14T14:19:00Z" w16du:dateUtc="2025-04-14T19:19:00Z"/>
        </w:rPr>
      </w:pPr>
      <w:ins w:id="22669" w:author="V2" w:date="2025-04-14T14:19:00Z" w16du:dateUtc="2025-04-14T19:19:00Z">
        <w:r w:rsidRPr="007F7E2B">
          <w:t xml:space="preserve">All parameters are set out in the respective modules. </w:t>
        </w:r>
      </w:ins>
    </w:p>
    <w:p w14:paraId="1C78EE84" w14:textId="77777777" w:rsidR="005D088A" w:rsidRPr="007F7E2B" w:rsidRDefault="005D088A" w:rsidP="006D6ACB">
      <w:pPr>
        <w:pStyle w:val="Heading1"/>
        <w:spacing w:before="0" w:after="258" w:line="259" w:lineRule="auto"/>
        <w:ind w:left="705" w:hanging="720"/>
        <w:rPr>
          <w:ins w:id="22670" w:author="V2" w:date="2025-04-14T14:19:00Z" w16du:dateUtc="2025-04-14T19:19:00Z"/>
        </w:rPr>
      </w:pPr>
      <w:bookmarkStart w:id="22671" w:name="_Toc174616289"/>
      <w:bookmarkStart w:id="22672" w:name="_Toc174616705"/>
      <w:bookmarkStart w:id="22673" w:name="_Toc180594430"/>
      <w:bookmarkStart w:id="22674" w:name="_Toc180594837"/>
      <w:bookmarkStart w:id="22675" w:name="_Toc12039"/>
      <w:ins w:id="22676" w:author="V2" w:date="2025-04-14T14:19:00Z" w16du:dateUtc="2025-04-14T19:19:00Z">
        <w:r w:rsidRPr="007F7E2B">
          <w:t>REFERENCES AND OTHER INFORMATION</w:t>
        </w:r>
        <w:bookmarkEnd w:id="22671"/>
        <w:bookmarkEnd w:id="22672"/>
        <w:bookmarkEnd w:id="22673"/>
        <w:bookmarkEnd w:id="22674"/>
        <w:r w:rsidRPr="007F7E2B">
          <w:t xml:space="preserve"> </w:t>
        </w:r>
        <w:bookmarkEnd w:id="22675"/>
      </w:ins>
    </w:p>
    <w:p w14:paraId="6662F95F" w14:textId="77777777" w:rsidR="005D088A" w:rsidRPr="007F7E2B" w:rsidRDefault="005D088A">
      <w:pPr>
        <w:rPr>
          <w:ins w:id="22677" w:author="V2" w:date="2025-04-14T14:19:00Z" w16du:dateUtc="2025-04-14T19:19:00Z"/>
        </w:rPr>
      </w:pPr>
      <w:ins w:id="22678" w:author="V2" w:date="2025-04-14T14:19:00Z" w16du:dateUtc="2025-04-14T19:19:00Z">
        <w:r w:rsidRPr="007F7E2B">
          <w:t xml:space="preserve">None </w:t>
        </w:r>
        <w:r w:rsidRPr="007F7E2B">
          <w:br w:type="page"/>
        </w:r>
      </w:ins>
    </w:p>
    <w:p w14:paraId="7E058CEC" w14:textId="77777777" w:rsidR="005D088A" w:rsidRPr="007F7E2B" w:rsidRDefault="005D088A">
      <w:pPr>
        <w:spacing w:after="48" w:line="259" w:lineRule="auto"/>
        <w:rPr>
          <w:ins w:id="22679" w:author="V2" w:date="2025-04-14T14:19:00Z" w16du:dateUtc="2025-04-14T19:19:00Z"/>
        </w:rPr>
      </w:pPr>
      <w:ins w:id="22680" w:author="V2" w:date="2025-04-14T14:19:00Z" w16du:dateUtc="2025-04-14T19:19:00Z">
        <w:r w:rsidRPr="007F7E2B">
          <w:rPr>
            <w:rFonts w:ascii="Arial" w:eastAsia="Arial" w:hAnsi="Arial" w:cs="Arial"/>
            <w:b/>
            <w:color w:val="004B6B"/>
            <w:sz w:val="22"/>
          </w:rPr>
          <w:t xml:space="preserve">DOCUMENT HISTORY </w:t>
        </w:r>
      </w:ins>
    </w:p>
    <w:p w14:paraId="35FC2AA7" w14:textId="77777777" w:rsidR="005D088A" w:rsidRPr="007F7E2B" w:rsidRDefault="005D088A">
      <w:pPr>
        <w:spacing w:line="259" w:lineRule="auto"/>
        <w:rPr>
          <w:ins w:id="22681" w:author="V2" w:date="2025-04-14T14:19:00Z" w16du:dateUtc="2025-04-14T19:19:00Z"/>
        </w:rPr>
      </w:pPr>
      <w:ins w:id="22682" w:author="V2" w:date="2025-04-14T14:19:00Z" w16du:dateUtc="2025-04-14T19:19:00Z">
        <w:r w:rsidRPr="007F7E2B">
          <w:rPr>
            <w:color w:val="004B6B"/>
          </w:rPr>
          <w:t xml:space="preserve"> </w:t>
        </w:r>
      </w:ins>
    </w:p>
    <w:tbl>
      <w:tblPr>
        <w:tblStyle w:val="TableGrid0"/>
        <w:tblW w:w="9124" w:type="dxa"/>
        <w:tblInd w:w="-107" w:type="dxa"/>
        <w:tblCellMar>
          <w:top w:w="7" w:type="dxa"/>
          <w:left w:w="107" w:type="dxa"/>
          <w:right w:w="115" w:type="dxa"/>
        </w:tblCellMar>
        <w:tblLook w:val="04A0" w:firstRow="1" w:lastRow="0" w:firstColumn="1" w:lastColumn="0" w:noHBand="0" w:noVBand="1"/>
      </w:tblPr>
      <w:tblGrid>
        <w:gridCol w:w="1103"/>
        <w:gridCol w:w="1480"/>
        <w:gridCol w:w="6541"/>
      </w:tblGrid>
      <w:tr w:rsidR="005D088A" w:rsidRPr="007F7E2B" w14:paraId="1FAFDCA4" w14:textId="77777777">
        <w:trPr>
          <w:trHeight w:val="404"/>
          <w:ins w:id="22683"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shd w:val="clear" w:color="auto" w:fill="B6D3E4"/>
          </w:tcPr>
          <w:p w14:paraId="25FD1852" w14:textId="77777777" w:rsidR="005D088A" w:rsidRPr="007F7E2B" w:rsidRDefault="005D088A">
            <w:pPr>
              <w:spacing w:line="259" w:lineRule="auto"/>
              <w:rPr>
                <w:ins w:id="22684" w:author="V2" w:date="2025-04-14T14:19:00Z" w16du:dateUtc="2025-04-14T19:19:00Z"/>
              </w:rPr>
            </w:pPr>
            <w:ins w:id="22685" w:author="V2" w:date="2025-04-14T14:19:00Z" w16du:dateUtc="2025-04-14T19:19:00Z">
              <w:r w:rsidRPr="007F7E2B">
                <w:rPr>
                  <w:rFonts w:ascii="Arial" w:eastAsia="Arial" w:hAnsi="Arial" w:cs="Arial"/>
                  <w:b/>
                </w:rPr>
                <w:t xml:space="preserve">Version </w:t>
              </w:r>
            </w:ins>
          </w:p>
        </w:tc>
        <w:tc>
          <w:tcPr>
            <w:tcW w:w="1487" w:type="dxa"/>
            <w:tcBorders>
              <w:top w:val="single" w:sz="4" w:space="0" w:color="000000"/>
              <w:left w:val="single" w:sz="4" w:space="0" w:color="000000"/>
              <w:bottom w:val="single" w:sz="4" w:space="0" w:color="000000"/>
              <w:right w:val="single" w:sz="4" w:space="0" w:color="000000"/>
            </w:tcBorders>
            <w:shd w:val="clear" w:color="auto" w:fill="B6D3E4"/>
          </w:tcPr>
          <w:p w14:paraId="799AB87C" w14:textId="77777777" w:rsidR="005D088A" w:rsidRPr="007F7E2B" w:rsidRDefault="005D088A">
            <w:pPr>
              <w:spacing w:line="259" w:lineRule="auto"/>
              <w:ind w:left="1"/>
              <w:rPr>
                <w:ins w:id="22686" w:author="V2" w:date="2025-04-14T14:19:00Z" w16du:dateUtc="2025-04-14T19:19:00Z"/>
              </w:rPr>
            </w:pPr>
            <w:ins w:id="22687" w:author="V2" w:date="2025-04-14T14:19:00Z" w16du:dateUtc="2025-04-14T19:19:00Z">
              <w:r w:rsidRPr="007F7E2B">
                <w:rPr>
                  <w:rFonts w:ascii="Arial" w:eastAsia="Arial" w:hAnsi="Arial" w:cs="Arial"/>
                  <w:b/>
                </w:rPr>
                <w:t xml:space="preserve">Date </w:t>
              </w:r>
            </w:ins>
          </w:p>
        </w:tc>
        <w:tc>
          <w:tcPr>
            <w:tcW w:w="6587" w:type="dxa"/>
            <w:tcBorders>
              <w:top w:val="single" w:sz="4" w:space="0" w:color="000000"/>
              <w:left w:val="single" w:sz="4" w:space="0" w:color="000000"/>
              <w:bottom w:val="single" w:sz="4" w:space="0" w:color="000000"/>
              <w:right w:val="single" w:sz="4" w:space="0" w:color="000000"/>
            </w:tcBorders>
            <w:shd w:val="clear" w:color="auto" w:fill="B6D3E4"/>
          </w:tcPr>
          <w:p w14:paraId="3FA45DD0" w14:textId="77777777" w:rsidR="005D088A" w:rsidRPr="007F7E2B" w:rsidRDefault="005D088A">
            <w:pPr>
              <w:spacing w:line="259" w:lineRule="auto"/>
              <w:rPr>
                <w:ins w:id="22688" w:author="V2" w:date="2025-04-14T14:19:00Z" w16du:dateUtc="2025-04-14T19:19:00Z"/>
              </w:rPr>
            </w:pPr>
            <w:ins w:id="22689" w:author="V2" w:date="2025-04-14T14:19:00Z" w16du:dateUtc="2025-04-14T19:19:00Z">
              <w:r w:rsidRPr="007F7E2B">
                <w:rPr>
                  <w:rFonts w:ascii="Arial" w:eastAsia="Arial" w:hAnsi="Arial" w:cs="Arial"/>
                  <w:b/>
                </w:rPr>
                <w:t xml:space="preserve">Comment </w:t>
              </w:r>
            </w:ins>
          </w:p>
        </w:tc>
      </w:tr>
      <w:tr w:rsidR="005D088A" w:rsidRPr="007F7E2B" w14:paraId="4EA719E5" w14:textId="77777777">
        <w:trPr>
          <w:trHeight w:val="366"/>
          <w:ins w:id="22690"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tcPr>
          <w:p w14:paraId="38B03E85" w14:textId="77777777" w:rsidR="005D088A" w:rsidRPr="007F7E2B" w:rsidRDefault="005D088A">
            <w:pPr>
              <w:spacing w:line="259" w:lineRule="auto"/>
              <w:rPr>
                <w:ins w:id="22691" w:author="V2" w:date="2025-04-14T14:19:00Z" w16du:dateUtc="2025-04-14T19:19:00Z"/>
              </w:rPr>
            </w:pPr>
            <w:ins w:id="22692" w:author="V2" w:date="2025-04-14T14:19:00Z" w16du:dateUtc="2025-04-14T19:19:00Z">
              <w:r w:rsidRPr="007F7E2B">
                <w:t xml:space="preserve">v1.0 </w:t>
              </w:r>
            </w:ins>
          </w:p>
        </w:tc>
        <w:tc>
          <w:tcPr>
            <w:tcW w:w="1487" w:type="dxa"/>
            <w:tcBorders>
              <w:top w:val="single" w:sz="4" w:space="0" w:color="000000"/>
              <w:left w:val="single" w:sz="4" w:space="0" w:color="000000"/>
              <w:bottom w:val="single" w:sz="4" w:space="0" w:color="000000"/>
              <w:right w:val="single" w:sz="4" w:space="0" w:color="000000"/>
            </w:tcBorders>
          </w:tcPr>
          <w:p w14:paraId="5C5B3DF8" w14:textId="77777777" w:rsidR="005D088A" w:rsidRPr="007F7E2B" w:rsidRDefault="005D088A">
            <w:pPr>
              <w:spacing w:line="259" w:lineRule="auto"/>
              <w:ind w:left="1"/>
              <w:rPr>
                <w:ins w:id="22693" w:author="V2" w:date="2025-04-14T14:19:00Z" w16du:dateUtc="2025-04-14T19:19:00Z"/>
              </w:rPr>
            </w:pPr>
            <w:ins w:id="22694" w:author="V2" w:date="2025-04-14T14:19:00Z" w16du:dateUtc="2025-04-14T19:19:00Z">
              <w:r w:rsidRPr="007F7E2B">
                <w:t xml:space="preserve">16 Nov 2012 </w:t>
              </w:r>
            </w:ins>
          </w:p>
        </w:tc>
        <w:tc>
          <w:tcPr>
            <w:tcW w:w="6587" w:type="dxa"/>
            <w:tcBorders>
              <w:top w:val="single" w:sz="4" w:space="0" w:color="000000"/>
              <w:left w:val="single" w:sz="4" w:space="0" w:color="000000"/>
              <w:bottom w:val="single" w:sz="4" w:space="0" w:color="000000"/>
              <w:right w:val="single" w:sz="4" w:space="0" w:color="000000"/>
            </w:tcBorders>
          </w:tcPr>
          <w:p w14:paraId="33654223" w14:textId="77777777" w:rsidR="005D088A" w:rsidRPr="007F7E2B" w:rsidRDefault="005D088A">
            <w:pPr>
              <w:spacing w:line="259" w:lineRule="auto"/>
              <w:rPr>
                <w:ins w:id="22695" w:author="V2" w:date="2025-04-14T14:19:00Z" w16du:dateUtc="2025-04-14T19:19:00Z"/>
              </w:rPr>
            </w:pPr>
            <w:ins w:id="22696" w:author="V2" w:date="2025-04-14T14:19:00Z" w16du:dateUtc="2025-04-14T19:19:00Z">
              <w:r w:rsidRPr="007F7E2B">
                <w:t xml:space="preserve">Initial version released </w:t>
              </w:r>
            </w:ins>
          </w:p>
        </w:tc>
      </w:tr>
    </w:tbl>
    <w:p w14:paraId="7B995695" w14:textId="77777777" w:rsidR="005D088A" w:rsidRPr="007F7E2B" w:rsidRDefault="005D088A">
      <w:pPr>
        <w:spacing w:line="259" w:lineRule="auto"/>
        <w:rPr>
          <w:ins w:id="22697" w:author="V2" w:date="2025-04-14T14:19:00Z" w16du:dateUtc="2025-04-14T19:19:00Z"/>
        </w:rPr>
      </w:pPr>
      <w:ins w:id="22698" w:author="V2" w:date="2025-04-14T14:19:00Z" w16du:dateUtc="2025-04-14T19:19:00Z">
        <w:r w:rsidRPr="007F7E2B">
          <w:t xml:space="preserve"> </w:t>
        </w:r>
      </w:ins>
    </w:p>
    <w:p w14:paraId="636341A6" w14:textId="7ED2D3E2" w:rsidR="00967B68" w:rsidRPr="007F7E2B" w:rsidRDefault="00967B68">
      <w:pPr>
        <w:rPr>
          <w:ins w:id="22699" w:author="V2" w:date="2025-04-14T14:19:00Z" w16du:dateUtc="2025-04-14T19:19:00Z"/>
        </w:rPr>
      </w:pPr>
      <w:ins w:id="22700" w:author="V2" w:date="2025-04-14T14:19:00Z" w16du:dateUtc="2025-04-14T19:19:00Z">
        <w:r w:rsidRPr="007F7E2B">
          <w:br w:type="page"/>
        </w:r>
      </w:ins>
    </w:p>
    <w:p w14:paraId="23C672F9" w14:textId="77777777" w:rsidR="00C272E7" w:rsidRPr="007F7E2B" w:rsidRDefault="00C272E7">
      <w:pPr>
        <w:spacing w:line="259" w:lineRule="auto"/>
        <w:rPr>
          <w:ins w:id="22701" w:author="V2" w:date="2025-04-14T14:19:00Z" w16du:dateUtc="2025-04-14T19:19:00Z"/>
        </w:rPr>
      </w:pPr>
      <w:ins w:id="22702" w:author="V2" w:date="2025-04-14T14:19:00Z" w16du:dateUtc="2025-04-14T19:19:00Z">
        <w:r w:rsidRPr="007F7E2B">
          <w:rPr>
            <w:rFonts w:ascii="Times New Roman" w:eastAsia="Times New Roman" w:hAnsi="Times New Roman" w:cs="Times New Roman"/>
          </w:rPr>
          <w:lastRenderedPageBreak/>
          <w:t xml:space="preserve"> </w:t>
        </w:r>
      </w:ins>
    </w:p>
    <w:p w14:paraId="0F358F5B" w14:textId="77777777" w:rsidR="00C272E7" w:rsidRPr="007F7E2B" w:rsidRDefault="00C272E7">
      <w:pPr>
        <w:spacing w:after="29" w:line="259" w:lineRule="auto"/>
        <w:rPr>
          <w:ins w:id="22703" w:author="V2" w:date="2025-04-14T14:19:00Z" w16du:dateUtc="2025-04-14T19:19:00Z"/>
        </w:rPr>
      </w:pPr>
      <w:ins w:id="22704" w:author="V2" w:date="2025-04-14T14:19:00Z" w16du:dateUtc="2025-04-14T19:19:00Z">
        <w:r w:rsidRPr="007F7E2B">
          <w:rPr>
            <w:rFonts w:ascii="Arial" w:eastAsia="Arial" w:hAnsi="Arial" w:cs="Arial"/>
            <w:i/>
            <w:color w:val="00F873"/>
            <w:sz w:val="22"/>
          </w:rPr>
          <w:t xml:space="preserve"> </w:t>
        </w:r>
      </w:ins>
    </w:p>
    <w:p w14:paraId="14C941D2" w14:textId="77777777" w:rsidR="00C272E7" w:rsidRPr="007F7E2B" w:rsidRDefault="00C272E7">
      <w:pPr>
        <w:spacing w:after="196" w:line="259" w:lineRule="auto"/>
        <w:rPr>
          <w:ins w:id="22705" w:author="V2" w:date="2025-04-14T14:19:00Z" w16du:dateUtc="2025-04-14T19:19:00Z"/>
        </w:rPr>
      </w:pPr>
      <w:ins w:id="22706" w:author="V2" w:date="2025-04-14T14:19:00Z" w16du:dateUtc="2025-04-14T19:19:00Z">
        <w:r w:rsidRPr="007F7E2B">
          <w:rPr>
            <w:rFonts w:ascii="Arial" w:eastAsia="Arial" w:hAnsi="Arial" w:cs="Arial"/>
            <w:i/>
            <w:color w:val="00F873"/>
            <w:sz w:val="22"/>
          </w:rPr>
          <w:t xml:space="preserve"> </w:t>
        </w:r>
      </w:ins>
    </w:p>
    <w:p w14:paraId="07EECBC4" w14:textId="77777777" w:rsidR="00C272E7" w:rsidRPr="007F7E2B" w:rsidRDefault="00C272E7">
      <w:pPr>
        <w:spacing w:after="229" w:line="259" w:lineRule="auto"/>
        <w:ind w:left="120"/>
        <w:jc w:val="center"/>
        <w:rPr>
          <w:ins w:id="22707" w:author="V2" w:date="2025-04-14T14:19:00Z" w16du:dateUtc="2025-04-14T19:19:00Z"/>
        </w:rPr>
      </w:pPr>
      <w:ins w:id="22708" w:author="V2" w:date="2025-04-14T14:19:00Z" w16du:dateUtc="2025-04-14T19:19:00Z">
        <w:r w:rsidRPr="007F7E2B">
          <w:rPr>
            <w:sz w:val="40"/>
          </w:rPr>
          <w:t xml:space="preserve"> </w:t>
        </w:r>
      </w:ins>
    </w:p>
    <w:p w14:paraId="6F0BD3B3" w14:textId="721B59D8" w:rsidR="00C272E7" w:rsidRPr="007F7E2B" w:rsidRDefault="00C272E7" w:rsidP="00C272E7">
      <w:pPr>
        <w:spacing w:after="232" w:line="259" w:lineRule="auto"/>
        <w:ind w:left="11"/>
        <w:jc w:val="center"/>
        <w:rPr>
          <w:ins w:id="22709" w:author="V2" w:date="2025-04-14T14:19:00Z" w16du:dateUtc="2025-04-14T19:19:00Z"/>
        </w:rPr>
      </w:pPr>
      <w:bookmarkStart w:id="22710" w:name="TRS_17"/>
      <w:bookmarkEnd w:id="22710"/>
      <w:ins w:id="22711" w:author="V2" w:date="2025-04-14T14:19:00Z" w16du:dateUtc="2025-04-14T19:19:00Z">
        <w:r w:rsidRPr="007F7E2B">
          <w:rPr>
            <w:sz w:val="40"/>
          </w:rPr>
          <w:t>TRS-1</w:t>
        </w:r>
        <w:r w:rsidR="008B1AC0" w:rsidRPr="007F7E2B">
          <w:rPr>
            <w:sz w:val="40"/>
          </w:rPr>
          <w:t>7</w:t>
        </w:r>
      </w:ins>
    </w:p>
    <w:p w14:paraId="3828CF9D" w14:textId="7835BB86" w:rsidR="00C272E7" w:rsidRPr="007F7E2B" w:rsidRDefault="00C272E7" w:rsidP="006D6ACB">
      <w:pPr>
        <w:spacing w:after="16" w:line="268" w:lineRule="auto"/>
        <w:ind w:left="19"/>
        <w:jc w:val="center"/>
        <w:rPr>
          <w:ins w:id="22712" w:author="V2" w:date="2025-04-14T14:19:00Z" w16du:dateUtc="2025-04-14T19:19:00Z"/>
        </w:rPr>
      </w:pPr>
      <w:ins w:id="22713" w:author="V2" w:date="2025-04-14T14:19:00Z" w16du:dateUtc="2025-04-14T19:19:00Z">
        <w:r w:rsidRPr="007F7E2B">
          <w:rPr>
            <w:sz w:val="40"/>
          </w:rPr>
          <w:t>METHODS TO DETERMINE THE NET CHANGE IN ATMOSPHERIC GHG RESULTING FROM PROJECT ACTIVITIES</w:t>
        </w:r>
      </w:ins>
    </w:p>
    <w:p w14:paraId="10B19959" w14:textId="77777777" w:rsidR="00C272E7" w:rsidRPr="007F7E2B" w:rsidRDefault="00C272E7">
      <w:pPr>
        <w:spacing w:after="83" w:line="259" w:lineRule="auto"/>
        <w:ind w:left="120"/>
        <w:jc w:val="center"/>
        <w:rPr>
          <w:ins w:id="22714" w:author="V2" w:date="2025-04-14T14:19:00Z" w16du:dateUtc="2025-04-14T19:19:00Z"/>
        </w:rPr>
      </w:pPr>
      <w:ins w:id="22715" w:author="V2" w:date="2025-04-14T14:19:00Z" w16du:dateUtc="2025-04-14T19:19:00Z">
        <w:r w:rsidRPr="007F7E2B">
          <w:rPr>
            <w:sz w:val="40"/>
          </w:rPr>
          <w:t xml:space="preserve"> </w:t>
        </w:r>
      </w:ins>
    </w:p>
    <w:p w14:paraId="0854A09C" w14:textId="77777777" w:rsidR="00C272E7" w:rsidRPr="007F7E2B" w:rsidRDefault="00C272E7">
      <w:pPr>
        <w:spacing w:after="220" w:line="259" w:lineRule="auto"/>
        <w:ind w:left="8"/>
        <w:jc w:val="center"/>
        <w:rPr>
          <w:ins w:id="22716" w:author="V2" w:date="2025-04-14T14:19:00Z" w16du:dateUtc="2025-04-14T19:19:00Z"/>
        </w:rPr>
      </w:pPr>
      <w:ins w:id="22717" w:author="V2" w:date="2025-04-14T14:19:00Z" w16du:dateUtc="2025-04-14T19:19:00Z">
        <w:r w:rsidRPr="007F7E2B">
          <w:t xml:space="preserve">Version 1.0 </w:t>
        </w:r>
      </w:ins>
    </w:p>
    <w:p w14:paraId="31A239C5" w14:textId="77777777" w:rsidR="00C272E7" w:rsidRPr="007F7E2B" w:rsidRDefault="00C272E7">
      <w:pPr>
        <w:spacing w:line="449" w:lineRule="auto"/>
        <w:ind w:left="3699" w:right="2702" w:hanging="41"/>
        <w:rPr>
          <w:ins w:id="22718" w:author="V2" w:date="2025-04-14T14:19:00Z" w16du:dateUtc="2025-04-14T19:19:00Z"/>
        </w:rPr>
      </w:pPr>
      <w:ins w:id="22719" w:author="V2" w:date="2025-04-14T14:19:00Z" w16du:dateUtc="2025-04-14T19:19:00Z">
        <w:r w:rsidRPr="007F7E2B">
          <w:t xml:space="preserve">16 November 2012 Sectoral Scope 14 </w:t>
        </w:r>
      </w:ins>
    </w:p>
    <w:p w14:paraId="378EFDC7" w14:textId="77777777" w:rsidR="00C272E7" w:rsidRPr="007F7E2B" w:rsidRDefault="00C272E7">
      <w:pPr>
        <w:spacing w:after="229" w:line="259" w:lineRule="auto"/>
        <w:ind w:left="120"/>
        <w:jc w:val="center"/>
        <w:rPr>
          <w:ins w:id="22720" w:author="V2" w:date="2025-04-14T14:19:00Z" w16du:dateUtc="2025-04-14T19:19:00Z"/>
        </w:rPr>
      </w:pPr>
      <w:ins w:id="22721" w:author="V2" w:date="2025-04-14T14:19:00Z" w16du:dateUtc="2025-04-14T19:19:00Z">
        <w:r w:rsidRPr="007F7E2B">
          <w:rPr>
            <w:sz w:val="40"/>
          </w:rPr>
          <w:t xml:space="preserve"> </w:t>
        </w:r>
      </w:ins>
    </w:p>
    <w:p w14:paraId="03AA9283" w14:textId="4568D18E" w:rsidR="00C272E7" w:rsidRPr="007F7E2B" w:rsidRDefault="00C272E7">
      <w:pPr>
        <w:spacing w:after="61" w:line="259" w:lineRule="auto"/>
        <w:ind w:left="120"/>
        <w:jc w:val="center"/>
        <w:rPr>
          <w:ins w:id="22722" w:author="V2" w:date="2025-04-14T14:19:00Z" w16du:dateUtc="2025-04-14T19:19:00Z"/>
        </w:rPr>
      </w:pPr>
      <w:ins w:id="22723" w:author="V2" w:date="2025-04-14T14:19:00Z" w16du:dateUtc="2025-04-14T19:19:00Z">
        <w:r w:rsidRPr="007F7E2B">
          <w:rPr>
            <w:sz w:val="40"/>
          </w:rPr>
          <w:t xml:space="preserve"> </w:t>
        </w:r>
      </w:ins>
    </w:p>
    <w:p w14:paraId="41C36F8D" w14:textId="77777777" w:rsidR="00C272E7" w:rsidRPr="007F7E2B" w:rsidRDefault="00C272E7">
      <w:pPr>
        <w:spacing w:after="170" w:line="259" w:lineRule="auto"/>
        <w:ind w:left="70"/>
        <w:jc w:val="center"/>
        <w:rPr>
          <w:ins w:id="22724" w:author="V2" w:date="2025-04-14T14:19:00Z" w16du:dateUtc="2025-04-14T19:19:00Z"/>
        </w:rPr>
      </w:pPr>
      <w:ins w:id="22725" w:author="V2" w:date="2025-04-14T14:19:00Z" w16du:dateUtc="2025-04-14T19:19:00Z">
        <w:r w:rsidRPr="007F7E2B">
          <w:rPr>
            <w:noProof/>
          </w:rPr>
          <w:drawing>
            <wp:inline distT="0" distB="0" distL="0" distR="0" wp14:anchorId="64DC7786" wp14:editId="78E24D2E">
              <wp:extent cx="1526540" cy="43561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22"/>
                      <a:stretch>
                        <a:fillRect/>
                      </a:stretch>
                    </pic:blipFill>
                    <pic:spPr>
                      <a:xfrm>
                        <a:off x="0" y="0"/>
                        <a:ext cx="1526540" cy="435610"/>
                      </a:xfrm>
                      <a:prstGeom prst="rect">
                        <a:avLst/>
                      </a:prstGeom>
                    </pic:spPr>
                  </pic:pic>
                </a:graphicData>
              </a:graphic>
            </wp:inline>
          </w:drawing>
        </w:r>
        <w:r w:rsidRPr="007F7E2B">
          <w:rPr>
            <w:sz w:val="22"/>
          </w:rPr>
          <w:t xml:space="preserve"> </w:t>
        </w:r>
      </w:ins>
    </w:p>
    <w:p w14:paraId="019B4466" w14:textId="77777777" w:rsidR="00C272E7" w:rsidRPr="007F7E2B" w:rsidRDefault="00C272E7">
      <w:pPr>
        <w:spacing w:after="4810" w:line="259" w:lineRule="auto"/>
        <w:ind w:left="2"/>
        <w:jc w:val="center"/>
        <w:rPr>
          <w:ins w:id="22726" w:author="V2" w:date="2025-04-14T14:19:00Z" w16du:dateUtc="2025-04-14T19:19:00Z"/>
        </w:rPr>
      </w:pPr>
      <w:ins w:id="22727" w:author="V2" w:date="2025-04-14T14:19:00Z" w16du:dateUtc="2025-04-14T19:19:00Z">
        <w:r w:rsidRPr="007F7E2B">
          <w:rPr>
            <w:sz w:val="22"/>
          </w:rPr>
          <w:t>Document Prepared by: The Earth Partners LLC.</w:t>
        </w:r>
        <w:r w:rsidRPr="007F7E2B">
          <w:rPr>
            <w:rFonts w:ascii="Arial" w:eastAsia="Arial" w:hAnsi="Arial" w:cs="Arial"/>
            <w:b/>
          </w:rPr>
          <w:t xml:space="preserve">  </w:t>
        </w:r>
      </w:ins>
    </w:p>
    <w:p w14:paraId="3C9BBE2B" w14:textId="77777777" w:rsidR="00C272E7" w:rsidRPr="007F7E2B" w:rsidRDefault="00C272E7">
      <w:pPr>
        <w:spacing w:line="259" w:lineRule="auto"/>
        <w:rPr>
          <w:ins w:id="22728" w:author="V2" w:date="2025-04-14T14:19:00Z" w16du:dateUtc="2025-04-14T19:19:00Z"/>
        </w:rPr>
      </w:pPr>
      <w:ins w:id="22729" w:author="V2" w:date="2025-04-14T14:19:00Z" w16du:dateUtc="2025-04-14T19:19:00Z">
        <w:r w:rsidRPr="007F7E2B">
          <w:rPr>
            <w:sz w:val="22"/>
          </w:rPr>
          <w:lastRenderedPageBreak/>
          <w:t xml:space="preserve"> </w:t>
        </w:r>
      </w:ins>
    </w:p>
    <w:sdt>
      <w:sdtPr>
        <w:id w:val="1393079253"/>
        <w:docPartObj>
          <w:docPartGallery w:val="Table of Contents"/>
        </w:docPartObj>
      </w:sdtPr>
      <w:sdtEndPr/>
      <w:sdtContent>
        <w:p w14:paraId="3DDB4B8B" w14:textId="77777777" w:rsidR="00C272E7" w:rsidRPr="007F7E2B" w:rsidRDefault="00C272E7">
          <w:pPr>
            <w:spacing w:after="223" w:line="259" w:lineRule="auto"/>
            <w:rPr>
              <w:ins w:id="22730" w:author="V2" w:date="2025-04-14T14:19:00Z" w16du:dateUtc="2025-04-14T19:19:00Z"/>
            </w:rPr>
          </w:pPr>
          <w:ins w:id="22731" w:author="V2" w:date="2025-04-14T14:19:00Z" w16du:dateUtc="2025-04-14T19:19:00Z">
            <w:r w:rsidRPr="007F7E2B">
              <w:rPr>
                <w:rFonts w:ascii="Arial" w:eastAsia="Arial" w:hAnsi="Arial" w:cs="Arial"/>
                <w:b/>
                <w:color w:val="005B82"/>
                <w:sz w:val="22"/>
              </w:rPr>
              <w:t xml:space="preserve">Table of Contents </w:t>
            </w:r>
          </w:ins>
        </w:p>
        <w:p w14:paraId="20EDE339" w14:textId="77777777" w:rsidR="00C272E7" w:rsidRPr="007F7E2B" w:rsidRDefault="00C272E7">
          <w:pPr>
            <w:pStyle w:val="TOC1"/>
            <w:tabs>
              <w:tab w:val="right" w:leader="dot" w:pos="9352"/>
            </w:tabs>
            <w:rPr>
              <w:ins w:id="22732" w:author="V2" w:date="2025-04-14T14:19:00Z" w16du:dateUtc="2025-04-14T19:19:00Z"/>
            </w:rPr>
          </w:pPr>
          <w:ins w:id="22733" w:author="V2" w:date="2025-04-14T14:19:00Z" w16du:dateUtc="2025-04-14T19:19:00Z">
            <w:r w:rsidRPr="007F7E2B">
              <w:fldChar w:fldCharType="begin"/>
            </w:r>
            <w:r w:rsidRPr="007F7E2B">
              <w:instrText xml:space="preserve"> TOC \o "1-1" \h \z \u </w:instrText>
            </w:r>
            <w:r w:rsidRPr="007F7E2B">
              <w:fldChar w:fldCharType="separate"/>
            </w:r>
            <w:r>
              <w:fldChar w:fldCharType="begin"/>
            </w:r>
            <w:r>
              <w:instrText>HYPERLINK \l "_Toc49981" \h</w:instrText>
            </w:r>
            <w:r>
              <w:fldChar w:fldCharType="separate"/>
            </w:r>
            <w:r w:rsidRPr="007F7E2B">
              <w:t>1</w:t>
            </w:r>
            <w:r w:rsidRPr="007F7E2B">
              <w:rPr>
                <w:rFonts w:ascii="Arial" w:eastAsia="Arial" w:hAnsi="Arial" w:cs="Arial"/>
                <w:sz w:val="22"/>
              </w:rPr>
              <w:t xml:space="preserve">  </w:t>
            </w:r>
            <w:r w:rsidRPr="007F7E2B">
              <w:t>SOURCES</w:t>
            </w:r>
            <w:r w:rsidRPr="007F7E2B">
              <w:tab/>
            </w:r>
            <w:r w:rsidRPr="007F7E2B">
              <w:fldChar w:fldCharType="begin"/>
            </w:r>
            <w:r w:rsidRPr="007F7E2B">
              <w:instrText>PAGEREF _Toc49981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6132BF5F" w14:textId="77777777" w:rsidR="00C272E7" w:rsidRPr="007F7E2B" w:rsidRDefault="00C272E7">
          <w:pPr>
            <w:pStyle w:val="TOC1"/>
            <w:tabs>
              <w:tab w:val="right" w:leader="dot" w:pos="9352"/>
            </w:tabs>
            <w:rPr>
              <w:ins w:id="22734" w:author="V2" w:date="2025-04-14T14:19:00Z" w16du:dateUtc="2025-04-14T19:19:00Z"/>
            </w:rPr>
          </w:pPr>
          <w:ins w:id="22735" w:author="V2" w:date="2025-04-14T14:19:00Z" w16du:dateUtc="2025-04-14T19:19:00Z">
            <w:r>
              <w:fldChar w:fldCharType="begin"/>
            </w:r>
            <w:r>
              <w:instrText>HYPERLINK \l "_Toc49982" \h</w:instrText>
            </w:r>
            <w:r>
              <w:fldChar w:fldCharType="separate"/>
            </w:r>
            <w:r w:rsidRPr="007F7E2B">
              <w:t>2</w:t>
            </w:r>
            <w:r w:rsidRPr="007F7E2B">
              <w:rPr>
                <w:rFonts w:ascii="Arial" w:eastAsia="Arial" w:hAnsi="Arial" w:cs="Arial"/>
                <w:sz w:val="22"/>
              </w:rPr>
              <w:t xml:space="preserve">  </w:t>
            </w:r>
            <w:r w:rsidRPr="007F7E2B">
              <w:t>SUMMARY DESCRIPTION OF THE MODULE</w:t>
            </w:r>
            <w:r w:rsidRPr="007F7E2B">
              <w:tab/>
            </w:r>
            <w:r w:rsidRPr="007F7E2B">
              <w:fldChar w:fldCharType="begin"/>
            </w:r>
            <w:r w:rsidRPr="007F7E2B">
              <w:instrText>PAGEREF _Toc49982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72E48C28" w14:textId="77777777" w:rsidR="00C272E7" w:rsidRPr="007F7E2B" w:rsidRDefault="00C272E7">
          <w:pPr>
            <w:pStyle w:val="TOC1"/>
            <w:tabs>
              <w:tab w:val="right" w:leader="dot" w:pos="9352"/>
            </w:tabs>
            <w:rPr>
              <w:ins w:id="22736" w:author="V2" w:date="2025-04-14T14:19:00Z" w16du:dateUtc="2025-04-14T19:19:00Z"/>
            </w:rPr>
          </w:pPr>
          <w:ins w:id="22737" w:author="V2" w:date="2025-04-14T14:19:00Z" w16du:dateUtc="2025-04-14T19:19:00Z">
            <w:r>
              <w:fldChar w:fldCharType="begin"/>
            </w:r>
            <w:r>
              <w:instrText>HYPERLINK \l "_Toc49983" \h</w:instrText>
            </w:r>
            <w:r>
              <w:fldChar w:fldCharType="separate"/>
            </w:r>
            <w:r w:rsidRPr="007F7E2B">
              <w:t>3</w:t>
            </w:r>
            <w:r w:rsidRPr="007F7E2B">
              <w:rPr>
                <w:rFonts w:ascii="Arial" w:eastAsia="Arial" w:hAnsi="Arial" w:cs="Arial"/>
                <w:sz w:val="22"/>
              </w:rPr>
              <w:t xml:space="preserve">  </w:t>
            </w:r>
            <w:r w:rsidRPr="007F7E2B">
              <w:t>DEFINITIONS</w:t>
            </w:r>
            <w:r w:rsidRPr="007F7E2B">
              <w:tab/>
            </w:r>
            <w:r w:rsidRPr="007F7E2B">
              <w:fldChar w:fldCharType="begin"/>
            </w:r>
            <w:r w:rsidRPr="007F7E2B">
              <w:instrText>PAGEREF _Toc49983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44E1C2E8" w14:textId="77777777" w:rsidR="00C272E7" w:rsidRPr="007F7E2B" w:rsidRDefault="00C272E7">
          <w:pPr>
            <w:pStyle w:val="TOC1"/>
            <w:tabs>
              <w:tab w:val="right" w:leader="dot" w:pos="9352"/>
            </w:tabs>
            <w:rPr>
              <w:ins w:id="22738" w:author="V2" w:date="2025-04-14T14:19:00Z" w16du:dateUtc="2025-04-14T19:19:00Z"/>
            </w:rPr>
          </w:pPr>
          <w:ins w:id="22739" w:author="V2" w:date="2025-04-14T14:19:00Z" w16du:dateUtc="2025-04-14T19:19:00Z">
            <w:r>
              <w:fldChar w:fldCharType="begin"/>
            </w:r>
            <w:r>
              <w:instrText>HYPERLINK \l "_Toc49984" \h</w:instrText>
            </w:r>
            <w:r>
              <w:fldChar w:fldCharType="separate"/>
            </w:r>
            <w:r w:rsidRPr="007F7E2B">
              <w:t>4</w:t>
            </w:r>
            <w:r w:rsidRPr="007F7E2B">
              <w:rPr>
                <w:rFonts w:ascii="Arial" w:eastAsia="Arial" w:hAnsi="Arial" w:cs="Arial"/>
                <w:sz w:val="22"/>
              </w:rPr>
              <w:t xml:space="preserve">  </w:t>
            </w:r>
            <w:r w:rsidRPr="007F7E2B">
              <w:t>APPLICABILITY CONDITIONS</w:t>
            </w:r>
            <w:r w:rsidRPr="007F7E2B">
              <w:tab/>
            </w:r>
            <w:r w:rsidRPr="007F7E2B">
              <w:fldChar w:fldCharType="begin"/>
            </w:r>
            <w:r w:rsidRPr="007F7E2B">
              <w:instrText>PAGEREF _Toc49984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23FF192C" w14:textId="77777777" w:rsidR="00C272E7" w:rsidRPr="007F7E2B" w:rsidRDefault="00C272E7">
          <w:pPr>
            <w:pStyle w:val="TOC1"/>
            <w:tabs>
              <w:tab w:val="right" w:leader="dot" w:pos="9352"/>
            </w:tabs>
            <w:rPr>
              <w:ins w:id="22740" w:author="V2" w:date="2025-04-14T14:19:00Z" w16du:dateUtc="2025-04-14T19:19:00Z"/>
            </w:rPr>
          </w:pPr>
          <w:ins w:id="22741" w:author="V2" w:date="2025-04-14T14:19:00Z" w16du:dateUtc="2025-04-14T19:19:00Z">
            <w:r>
              <w:fldChar w:fldCharType="begin"/>
            </w:r>
            <w:r>
              <w:instrText>HYPERLINK \l "_Toc49985" \h</w:instrText>
            </w:r>
            <w:r>
              <w:fldChar w:fldCharType="separate"/>
            </w:r>
            <w:r w:rsidRPr="007F7E2B">
              <w:t>5</w:t>
            </w:r>
            <w:r w:rsidRPr="007F7E2B">
              <w:rPr>
                <w:rFonts w:ascii="Arial" w:eastAsia="Arial" w:hAnsi="Arial" w:cs="Arial"/>
                <w:sz w:val="22"/>
              </w:rPr>
              <w:t xml:space="preserve">  </w:t>
            </w:r>
            <w:r w:rsidRPr="007F7E2B">
              <w:t>PROCEDURES</w:t>
            </w:r>
            <w:r w:rsidRPr="007F7E2B">
              <w:tab/>
            </w:r>
            <w:r w:rsidRPr="007F7E2B">
              <w:fldChar w:fldCharType="begin"/>
            </w:r>
            <w:r w:rsidRPr="007F7E2B">
              <w:instrText>PAGEREF _Toc49985 \h</w:instrText>
            </w:r>
            <w:r w:rsidRPr="007F7E2B">
              <w:fldChar w:fldCharType="separate"/>
            </w:r>
            <w:r w:rsidRPr="007F7E2B">
              <w:rPr>
                <w:rFonts w:ascii="Arial" w:eastAsia="Arial" w:hAnsi="Arial" w:cs="Arial"/>
                <w:color w:val="000000"/>
                <w:sz w:val="20"/>
              </w:rPr>
              <w:t xml:space="preserve">2 </w:t>
            </w:r>
            <w:r w:rsidRPr="007F7E2B">
              <w:fldChar w:fldCharType="end"/>
            </w:r>
            <w:r>
              <w:fldChar w:fldCharType="end"/>
            </w:r>
          </w:ins>
        </w:p>
        <w:p w14:paraId="0C756D20" w14:textId="77777777" w:rsidR="00C272E7" w:rsidRPr="007F7E2B" w:rsidRDefault="00C272E7">
          <w:pPr>
            <w:pStyle w:val="TOC1"/>
            <w:tabs>
              <w:tab w:val="right" w:leader="dot" w:pos="9352"/>
            </w:tabs>
            <w:rPr>
              <w:ins w:id="22742" w:author="V2" w:date="2025-04-14T14:19:00Z" w16du:dateUtc="2025-04-14T19:19:00Z"/>
            </w:rPr>
          </w:pPr>
          <w:ins w:id="22743" w:author="V2" w:date="2025-04-14T14:19:00Z" w16du:dateUtc="2025-04-14T19:19:00Z">
            <w:r>
              <w:fldChar w:fldCharType="begin"/>
            </w:r>
            <w:r>
              <w:instrText>HYPERLINK \l "_Toc49986" \h</w:instrText>
            </w:r>
            <w:r>
              <w:fldChar w:fldCharType="separate"/>
            </w:r>
            <w:r w:rsidRPr="007F7E2B">
              <w:t>6</w:t>
            </w:r>
            <w:r w:rsidRPr="007F7E2B">
              <w:rPr>
                <w:rFonts w:ascii="Arial" w:eastAsia="Arial" w:hAnsi="Arial" w:cs="Arial"/>
                <w:sz w:val="22"/>
              </w:rPr>
              <w:t xml:space="preserve">  </w:t>
            </w:r>
            <w:r w:rsidRPr="007F7E2B">
              <w:t>PARAMETERS</w:t>
            </w:r>
            <w:r w:rsidRPr="007F7E2B">
              <w:tab/>
            </w:r>
            <w:r w:rsidRPr="007F7E2B">
              <w:fldChar w:fldCharType="begin"/>
            </w:r>
            <w:r w:rsidRPr="007F7E2B">
              <w:instrText>PAGEREF _Toc49986 \h</w:instrText>
            </w:r>
            <w:r w:rsidRPr="007F7E2B">
              <w:fldChar w:fldCharType="separate"/>
            </w:r>
            <w:r w:rsidRPr="007F7E2B">
              <w:rPr>
                <w:rFonts w:ascii="Arial" w:eastAsia="Arial" w:hAnsi="Arial" w:cs="Arial"/>
                <w:color w:val="000000"/>
                <w:sz w:val="20"/>
              </w:rPr>
              <w:t xml:space="preserve">8 </w:t>
            </w:r>
            <w:r w:rsidRPr="007F7E2B">
              <w:fldChar w:fldCharType="end"/>
            </w:r>
            <w:r>
              <w:fldChar w:fldCharType="end"/>
            </w:r>
          </w:ins>
        </w:p>
        <w:p w14:paraId="0FE82AB0" w14:textId="77777777" w:rsidR="00C272E7" w:rsidRPr="007F7E2B" w:rsidRDefault="00C272E7">
          <w:pPr>
            <w:pStyle w:val="TOC1"/>
            <w:tabs>
              <w:tab w:val="right" w:leader="dot" w:pos="9352"/>
            </w:tabs>
            <w:rPr>
              <w:ins w:id="22744" w:author="V2" w:date="2025-04-14T14:19:00Z" w16du:dateUtc="2025-04-14T19:19:00Z"/>
            </w:rPr>
          </w:pPr>
          <w:ins w:id="22745" w:author="V2" w:date="2025-04-14T14:19:00Z" w16du:dateUtc="2025-04-14T19:19:00Z">
            <w:r>
              <w:fldChar w:fldCharType="begin"/>
            </w:r>
            <w:r>
              <w:instrText>HYPERLINK \l "_Toc49987" \h</w:instrText>
            </w:r>
            <w:r>
              <w:fldChar w:fldCharType="separate"/>
            </w:r>
            <w:r w:rsidRPr="007F7E2B">
              <w:t>7</w:t>
            </w:r>
            <w:r w:rsidRPr="007F7E2B">
              <w:rPr>
                <w:rFonts w:ascii="Arial" w:eastAsia="Arial" w:hAnsi="Arial" w:cs="Arial"/>
                <w:sz w:val="22"/>
              </w:rPr>
              <w:t xml:space="preserve">  </w:t>
            </w:r>
            <w:r w:rsidRPr="007F7E2B">
              <w:t>REFERENCES AND OTHER INFORMATION</w:t>
            </w:r>
            <w:r w:rsidRPr="007F7E2B">
              <w:tab/>
            </w:r>
            <w:r w:rsidRPr="007F7E2B">
              <w:fldChar w:fldCharType="begin"/>
            </w:r>
            <w:r w:rsidRPr="007F7E2B">
              <w:instrText>PAGEREF _Toc49987 \h</w:instrText>
            </w:r>
            <w:r w:rsidRPr="007F7E2B">
              <w:fldChar w:fldCharType="separate"/>
            </w:r>
            <w:r w:rsidRPr="007F7E2B">
              <w:rPr>
                <w:rFonts w:ascii="Arial" w:eastAsia="Arial" w:hAnsi="Arial" w:cs="Arial"/>
                <w:color w:val="000000"/>
                <w:sz w:val="20"/>
              </w:rPr>
              <w:t xml:space="preserve">16 </w:t>
            </w:r>
            <w:r w:rsidRPr="007F7E2B">
              <w:fldChar w:fldCharType="end"/>
            </w:r>
            <w:r>
              <w:fldChar w:fldCharType="end"/>
            </w:r>
          </w:ins>
        </w:p>
        <w:p w14:paraId="58BA4F0B" w14:textId="77777777" w:rsidR="00C272E7" w:rsidRPr="007F7E2B" w:rsidRDefault="00C272E7">
          <w:pPr>
            <w:rPr>
              <w:ins w:id="22746" w:author="V2" w:date="2025-04-14T14:19:00Z" w16du:dateUtc="2025-04-14T19:19:00Z"/>
            </w:rPr>
          </w:pPr>
          <w:ins w:id="22747" w:author="V2" w:date="2025-04-14T14:19:00Z" w16du:dateUtc="2025-04-14T19:19:00Z">
            <w:r w:rsidRPr="007F7E2B">
              <w:fldChar w:fldCharType="end"/>
            </w:r>
          </w:ins>
        </w:p>
      </w:sdtContent>
    </w:sdt>
    <w:p w14:paraId="7E77402B" w14:textId="77777777" w:rsidR="00C272E7" w:rsidRPr="007F7E2B" w:rsidRDefault="00C272E7">
      <w:pPr>
        <w:spacing w:line="259" w:lineRule="auto"/>
        <w:rPr>
          <w:ins w:id="22748" w:author="V2" w:date="2025-04-14T14:19:00Z" w16du:dateUtc="2025-04-14T19:19:00Z"/>
        </w:rPr>
      </w:pPr>
      <w:ins w:id="22749" w:author="V2" w:date="2025-04-14T14:19:00Z" w16du:dateUtc="2025-04-14T19:19:00Z">
        <w:r w:rsidRPr="007F7E2B">
          <w:rPr>
            <w:sz w:val="22"/>
          </w:rPr>
          <w:t xml:space="preserve"> </w:t>
        </w:r>
        <w:r w:rsidRPr="007F7E2B">
          <w:br w:type="page"/>
        </w:r>
      </w:ins>
    </w:p>
    <w:p w14:paraId="3FE5B665" w14:textId="77777777" w:rsidR="00C272E7" w:rsidRPr="007F7E2B" w:rsidRDefault="00C272E7" w:rsidP="006D6ACB">
      <w:pPr>
        <w:pStyle w:val="Heading1"/>
        <w:spacing w:before="0" w:after="263" w:line="259" w:lineRule="auto"/>
        <w:ind w:left="705" w:hanging="720"/>
        <w:rPr>
          <w:ins w:id="22750" w:author="V2" w:date="2025-04-14T14:19:00Z" w16du:dateUtc="2025-04-14T19:19:00Z"/>
        </w:rPr>
      </w:pPr>
      <w:bookmarkStart w:id="22751" w:name="_Toc174616290"/>
      <w:bookmarkStart w:id="22752" w:name="_Toc174616706"/>
      <w:bookmarkStart w:id="22753" w:name="_Toc180594431"/>
      <w:bookmarkStart w:id="22754" w:name="_Toc180594838"/>
      <w:bookmarkStart w:id="22755" w:name="_Toc49981"/>
      <w:ins w:id="22756" w:author="V2" w:date="2025-04-14T14:19:00Z" w16du:dateUtc="2025-04-14T19:19:00Z">
        <w:r w:rsidRPr="007F7E2B">
          <w:rPr>
            <w:rFonts w:ascii="Arial" w:eastAsia="Arial" w:hAnsi="Arial" w:cs="Arial"/>
            <w:color w:val="005B82"/>
            <w:sz w:val="22"/>
          </w:rPr>
          <w:lastRenderedPageBreak/>
          <w:t>SOURCES</w:t>
        </w:r>
        <w:bookmarkEnd w:id="22751"/>
        <w:bookmarkEnd w:id="22752"/>
        <w:bookmarkEnd w:id="22753"/>
        <w:bookmarkEnd w:id="22754"/>
        <w:r w:rsidRPr="007F7E2B">
          <w:rPr>
            <w:rFonts w:ascii="Arial" w:eastAsia="Arial" w:hAnsi="Arial" w:cs="Arial"/>
            <w:color w:val="005B82"/>
            <w:sz w:val="22"/>
          </w:rPr>
          <w:t xml:space="preserve"> </w:t>
        </w:r>
        <w:bookmarkEnd w:id="22755"/>
      </w:ins>
    </w:p>
    <w:p w14:paraId="6A93156F" w14:textId="77777777" w:rsidR="00C272E7" w:rsidRPr="007F7E2B" w:rsidRDefault="00C272E7">
      <w:pPr>
        <w:spacing w:after="432" w:line="259" w:lineRule="auto"/>
        <w:rPr>
          <w:ins w:id="22757" w:author="V2" w:date="2025-04-14T14:19:00Z" w16du:dateUtc="2025-04-14T19:19:00Z"/>
        </w:rPr>
      </w:pPr>
      <w:ins w:id="22758" w:author="V2" w:date="2025-04-14T14:19:00Z" w16du:dateUtc="2025-04-14T19:19:00Z">
        <w:r w:rsidRPr="007F7E2B">
          <w:t xml:space="preserve">VCS module </w:t>
        </w:r>
        <w:r w:rsidRPr="007F7E2B">
          <w:rPr>
            <w:rFonts w:ascii="Arial" w:eastAsia="Arial" w:hAnsi="Arial" w:cs="Arial"/>
            <w:i/>
          </w:rPr>
          <w:t xml:space="preserve">VMD0017 Estimation of Uncertainty for REDD Project Activities (X-UNC) </w:t>
        </w:r>
      </w:ins>
    </w:p>
    <w:p w14:paraId="27AA2DE0" w14:textId="77777777" w:rsidR="00C272E7" w:rsidRPr="007F7E2B" w:rsidRDefault="00C272E7" w:rsidP="006D6ACB">
      <w:pPr>
        <w:pStyle w:val="Heading1"/>
        <w:spacing w:before="0" w:after="263" w:line="259" w:lineRule="auto"/>
        <w:ind w:left="705" w:hanging="720"/>
        <w:rPr>
          <w:ins w:id="22759" w:author="V2" w:date="2025-04-14T14:19:00Z" w16du:dateUtc="2025-04-14T19:19:00Z"/>
        </w:rPr>
      </w:pPr>
      <w:bookmarkStart w:id="22760" w:name="_Toc174616291"/>
      <w:bookmarkStart w:id="22761" w:name="_Toc174616707"/>
      <w:bookmarkStart w:id="22762" w:name="_Toc180594432"/>
      <w:bookmarkStart w:id="22763" w:name="_Toc180594839"/>
      <w:bookmarkStart w:id="22764" w:name="_Toc49982"/>
      <w:ins w:id="22765" w:author="V2" w:date="2025-04-14T14:19:00Z" w16du:dateUtc="2025-04-14T19:19:00Z">
        <w:r w:rsidRPr="007F7E2B">
          <w:rPr>
            <w:rFonts w:ascii="Arial" w:eastAsia="Arial" w:hAnsi="Arial" w:cs="Arial"/>
            <w:color w:val="005B82"/>
            <w:sz w:val="22"/>
          </w:rPr>
          <w:t>SUMMARY DESCRIPTION OF THE MODULE</w:t>
        </w:r>
        <w:bookmarkEnd w:id="22760"/>
        <w:bookmarkEnd w:id="22761"/>
        <w:bookmarkEnd w:id="22762"/>
        <w:bookmarkEnd w:id="22763"/>
        <w:r w:rsidRPr="007F7E2B">
          <w:rPr>
            <w:rFonts w:ascii="Arial" w:eastAsia="Arial" w:hAnsi="Arial" w:cs="Arial"/>
            <w:color w:val="005B82"/>
            <w:sz w:val="22"/>
          </w:rPr>
          <w:t xml:space="preserve"> </w:t>
        </w:r>
        <w:bookmarkEnd w:id="22764"/>
      </w:ins>
    </w:p>
    <w:p w14:paraId="46AEA917" w14:textId="77777777" w:rsidR="00C272E7" w:rsidRPr="007F7E2B" w:rsidRDefault="00C272E7">
      <w:pPr>
        <w:spacing w:after="417"/>
        <w:ind w:left="-5"/>
        <w:rPr>
          <w:ins w:id="22766" w:author="V2" w:date="2025-04-14T14:19:00Z" w16du:dateUtc="2025-04-14T19:19:00Z"/>
        </w:rPr>
      </w:pPr>
      <w:ins w:id="22767" w:author="V2" w:date="2025-04-14T14:19:00Z" w16du:dateUtc="2025-04-14T19:19:00Z">
        <w:r w:rsidRPr="007F7E2B">
          <w:t xml:space="preserve">The module provides the methods required to sum up the estimated atmospheric GHG flux associated with the project area under either the baseline or project scenario for a given time period, and to estimate the uncertainty of project and baseline scenario carbon stock and emission calculations. </w:t>
        </w:r>
      </w:ins>
    </w:p>
    <w:p w14:paraId="3599B278" w14:textId="77777777" w:rsidR="00C272E7" w:rsidRPr="007F7E2B" w:rsidRDefault="00C272E7" w:rsidP="006D6ACB">
      <w:pPr>
        <w:pStyle w:val="Heading1"/>
        <w:spacing w:before="0" w:after="263" w:line="259" w:lineRule="auto"/>
        <w:ind w:left="705" w:hanging="720"/>
        <w:rPr>
          <w:ins w:id="22768" w:author="V2" w:date="2025-04-14T14:19:00Z" w16du:dateUtc="2025-04-14T19:19:00Z"/>
        </w:rPr>
      </w:pPr>
      <w:bookmarkStart w:id="22769" w:name="_Toc174616292"/>
      <w:bookmarkStart w:id="22770" w:name="_Toc174616708"/>
      <w:bookmarkStart w:id="22771" w:name="_Toc180594433"/>
      <w:bookmarkStart w:id="22772" w:name="_Toc180594840"/>
      <w:bookmarkStart w:id="22773" w:name="_Toc49983"/>
      <w:ins w:id="22774" w:author="V2" w:date="2025-04-14T14:19:00Z" w16du:dateUtc="2025-04-14T19:19:00Z">
        <w:r w:rsidRPr="007F7E2B">
          <w:rPr>
            <w:rFonts w:ascii="Arial" w:eastAsia="Arial" w:hAnsi="Arial" w:cs="Arial"/>
            <w:color w:val="005B82"/>
            <w:sz w:val="22"/>
          </w:rPr>
          <w:t>DEFINITIONS</w:t>
        </w:r>
        <w:bookmarkEnd w:id="22769"/>
        <w:bookmarkEnd w:id="22770"/>
        <w:bookmarkEnd w:id="22771"/>
        <w:bookmarkEnd w:id="22772"/>
        <w:r w:rsidRPr="007F7E2B">
          <w:rPr>
            <w:rFonts w:ascii="Arial" w:eastAsia="Arial" w:hAnsi="Arial" w:cs="Arial"/>
            <w:color w:val="005B82"/>
            <w:sz w:val="22"/>
          </w:rPr>
          <w:t xml:space="preserve"> </w:t>
        </w:r>
        <w:bookmarkEnd w:id="22773"/>
      </w:ins>
    </w:p>
    <w:tbl>
      <w:tblPr>
        <w:tblStyle w:val="TableGrid0"/>
        <w:tblW w:w="8977" w:type="dxa"/>
        <w:tblInd w:w="108" w:type="dxa"/>
        <w:tblLook w:val="04A0" w:firstRow="1" w:lastRow="0" w:firstColumn="1" w:lastColumn="0" w:noHBand="0" w:noVBand="1"/>
      </w:tblPr>
      <w:tblGrid>
        <w:gridCol w:w="2521"/>
        <w:gridCol w:w="6456"/>
      </w:tblGrid>
      <w:tr w:rsidR="00C272E7" w:rsidRPr="007F7E2B" w14:paraId="10E41507" w14:textId="77777777">
        <w:trPr>
          <w:trHeight w:val="628"/>
          <w:ins w:id="22775" w:author="V2" w:date="2025-04-14T14:19:00Z" w16du:dateUtc="2025-04-14T19:19:00Z"/>
        </w:trPr>
        <w:tc>
          <w:tcPr>
            <w:tcW w:w="2521" w:type="dxa"/>
            <w:tcBorders>
              <w:top w:val="nil"/>
              <w:left w:val="nil"/>
              <w:bottom w:val="nil"/>
              <w:right w:val="nil"/>
            </w:tcBorders>
          </w:tcPr>
          <w:p w14:paraId="64607AA3" w14:textId="77777777" w:rsidR="00C272E7" w:rsidRPr="007F7E2B" w:rsidRDefault="00C272E7">
            <w:pPr>
              <w:spacing w:line="259" w:lineRule="auto"/>
              <w:rPr>
                <w:ins w:id="22776" w:author="V2" w:date="2025-04-14T14:19:00Z" w16du:dateUtc="2025-04-14T19:19:00Z"/>
              </w:rPr>
            </w:pPr>
            <w:ins w:id="22777" w:author="V2" w:date="2025-04-14T14:19:00Z" w16du:dateUtc="2025-04-14T19:19:00Z">
              <w:r w:rsidRPr="007F7E2B">
                <w:rPr>
                  <w:rFonts w:ascii="Arial" w:eastAsia="Arial" w:hAnsi="Arial" w:cs="Arial"/>
                  <w:b/>
                </w:rPr>
                <w:t xml:space="preserve">Baseline Scenario: </w:t>
              </w:r>
            </w:ins>
          </w:p>
        </w:tc>
        <w:tc>
          <w:tcPr>
            <w:tcW w:w="6457" w:type="dxa"/>
            <w:tcBorders>
              <w:top w:val="nil"/>
              <w:left w:val="nil"/>
              <w:bottom w:val="nil"/>
              <w:right w:val="nil"/>
            </w:tcBorders>
          </w:tcPr>
          <w:p w14:paraId="644D9F45" w14:textId="77777777" w:rsidR="00C272E7" w:rsidRPr="007F7E2B" w:rsidRDefault="00C272E7">
            <w:pPr>
              <w:spacing w:line="259" w:lineRule="auto"/>
              <w:rPr>
                <w:ins w:id="22778" w:author="V2" w:date="2025-04-14T14:19:00Z" w16du:dateUtc="2025-04-14T19:19:00Z"/>
              </w:rPr>
            </w:pPr>
            <w:ins w:id="22779" w:author="V2" w:date="2025-04-14T14:19:00Z" w16du:dateUtc="2025-04-14T19:19:00Z">
              <w:r w:rsidRPr="007F7E2B">
                <w:t>The most likely sequence of events and actions which would be expected to occur within the project area in the absence of the project.</w:t>
              </w:r>
              <w:r w:rsidRPr="007F7E2B">
                <w:rPr>
                  <w:rFonts w:ascii="Arial" w:eastAsia="Arial" w:hAnsi="Arial" w:cs="Arial"/>
                  <w:b/>
                </w:rPr>
                <w:t xml:space="preserve"> </w:t>
              </w:r>
              <w:r w:rsidRPr="007F7E2B">
                <w:t xml:space="preserve"> </w:t>
              </w:r>
            </w:ins>
          </w:p>
        </w:tc>
      </w:tr>
      <w:tr w:rsidR="00C272E7" w:rsidRPr="007F7E2B" w14:paraId="5B28B8C1" w14:textId="77777777">
        <w:trPr>
          <w:trHeight w:val="1034"/>
          <w:ins w:id="22780" w:author="V2" w:date="2025-04-14T14:19:00Z" w16du:dateUtc="2025-04-14T19:19:00Z"/>
        </w:trPr>
        <w:tc>
          <w:tcPr>
            <w:tcW w:w="2521" w:type="dxa"/>
            <w:tcBorders>
              <w:top w:val="nil"/>
              <w:left w:val="nil"/>
              <w:bottom w:val="nil"/>
              <w:right w:val="nil"/>
            </w:tcBorders>
          </w:tcPr>
          <w:p w14:paraId="190763CB" w14:textId="77777777" w:rsidR="00C272E7" w:rsidRPr="007F7E2B" w:rsidRDefault="00C272E7">
            <w:pPr>
              <w:spacing w:line="259" w:lineRule="auto"/>
              <w:rPr>
                <w:ins w:id="22781" w:author="V2" w:date="2025-04-14T14:19:00Z" w16du:dateUtc="2025-04-14T19:19:00Z"/>
              </w:rPr>
            </w:pPr>
            <w:ins w:id="22782" w:author="V2" w:date="2025-04-14T14:19:00Z" w16du:dateUtc="2025-04-14T19:19:00Z">
              <w:r w:rsidRPr="007F7E2B">
                <w:rPr>
                  <w:rFonts w:ascii="Arial" w:eastAsia="Arial" w:hAnsi="Arial" w:cs="Arial"/>
                  <w:b/>
                </w:rPr>
                <w:t xml:space="preserve">Livestock: </w:t>
              </w:r>
            </w:ins>
          </w:p>
        </w:tc>
        <w:tc>
          <w:tcPr>
            <w:tcW w:w="6457" w:type="dxa"/>
            <w:tcBorders>
              <w:top w:val="nil"/>
              <w:left w:val="nil"/>
              <w:bottom w:val="nil"/>
              <w:right w:val="nil"/>
            </w:tcBorders>
            <w:vAlign w:val="center"/>
          </w:tcPr>
          <w:p w14:paraId="4B8C29B4" w14:textId="77777777" w:rsidR="00C272E7" w:rsidRPr="007F7E2B" w:rsidRDefault="00C272E7">
            <w:pPr>
              <w:spacing w:line="259" w:lineRule="auto"/>
              <w:rPr>
                <w:ins w:id="22783" w:author="V2" w:date="2025-04-14T14:19:00Z" w16du:dateUtc="2025-04-14T19:19:00Z"/>
              </w:rPr>
            </w:pPr>
            <w:ins w:id="22784" w:author="V2" w:date="2025-04-14T14:19:00Z" w16du:dateUtc="2025-04-14T19:19:00Z">
              <w:r w:rsidRPr="007F7E2B">
                <w:t xml:space="preserve">Domesticated animals including dairy cattle, non-dairy cattle, buffalo, sheep, goats, camels, horses, mules, asses, swine, poultry, alpacas and llamas. </w:t>
              </w:r>
            </w:ins>
          </w:p>
        </w:tc>
      </w:tr>
      <w:tr w:rsidR="00C272E7" w:rsidRPr="007F7E2B" w14:paraId="219E1E2D" w14:textId="77777777">
        <w:trPr>
          <w:trHeight w:val="628"/>
          <w:ins w:id="22785" w:author="V2" w:date="2025-04-14T14:19:00Z" w16du:dateUtc="2025-04-14T19:19:00Z"/>
        </w:trPr>
        <w:tc>
          <w:tcPr>
            <w:tcW w:w="2521" w:type="dxa"/>
            <w:tcBorders>
              <w:top w:val="nil"/>
              <w:left w:val="nil"/>
              <w:bottom w:val="nil"/>
              <w:right w:val="nil"/>
            </w:tcBorders>
          </w:tcPr>
          <w:p w14:paraId="4444A033" w14:textId="77777777" w:rsidR="00C272E7" w:rsidRPr="007F7E2B" w:rsidRDefault="00C272E7">
            <w:pPr>
              <w:spacing w:line="259" w:lineRule="auto"/>
              <w:rPr>
                <w:ins w:id="22786" w:author="V2" w:date="2025-04-14T14:19:00Z" w16du:dateUtc="2025-04-14T19:19:00Z"/>
              </w:rPr>
            </w:pPr>
            <w:ins w:id="22787" w:author="V2" w:date="2025-04-14T14:19:00Z" w16du:dateUtc="2025-04-14T19:19:00Z">
              <w:r w:rsidRPr="007F7E2B">
                <w:rPr>
                  <w:rFonts w:ascii="Arial" w:eastAsia="Arial" w:hAnsi="Arial" w:cs="Arial"/>
                  <w:b/>
                </w:rPr>
                <w:t xml:space="preserve">Project Scenario: </w:t>
              </w:r>
            </w:ins>
          </w:p>
        </w:tc>
        <w:tc>
          <w:tcPr>
            <w:tcW w:w="6457" w:type="dxa"/>
            <w:tcBorders>
              <w:top w:val="nil"/>
              <w:left w:val="nil"/>
              <w:bottom w:val="nil"/>
              <w:right w:val="nil"/>
            </w:tcBorders>
            <w:vAlign w:val="bottom"/>
          </w:tcPr>
          <w:p w14:paraId="17C2A76F" w14:textId="77777777" w:rsidR="00C272E7" w:rsidRPr="007F7E2B" w:rsidRDefault="00C272E7">
            <w:pPr>
              <w:spacing w:line="259" w:lineRule="auto"/>
              <w:rPr>
                <w:ins w:id="22788" w:author="V2" w:date="2025-04-14T14:19:00Z" w16du:dateUtc="2025-04-14T19:19:00Z"/>
              </w:rPr>
            </w:pPr>
            <w:ins w:id="22789" w:author="V2" w:date="2025-04-14T14:19:00Z" w16du:dateUtc="2025-04-14T19:19:00Z">
              <w:r w:rsidRPr="007F7E2B">
                <w:t xml:space="preserve">The actions and events which are expected to occur as a result of implementing the project. </w:t>
              </w:r>
            </w:ins>
          </w:p>
        </w:tc>
      </w:tr>
    </w:tbl>
    <w:p w14:paraId="49F85773" w14:textId="77777777" w:rsidR="00C272E7" w:rsidRPr="007F7E2B" w:rsidRDefault="00C272E7" w:rsidP="006D6ACB">
      <w:pPr>
        <w:pStyle w:val="Heading1"/>
        <w:spacing w:before="0" w:after="263" w:line="259" w:lineRule="auto"/>
        <w:ind w:left="705" w:hanging="720"/>
        <w:rPr>
          <w:ins w:id="22790" w:author="V2" w:date="2025-04-14T14:19:00Z" w16du:dateUtc="2025-04-14T19:19:00Z"/>
        </w:rPr>
      </w:pPr>
      <w:bookmarkStart w:id="22791" w:name="_Toc174616293"/>
      <w:bookmarkStart w:id="22792" w:name="_Toc174616709"/>
      <w:bookmarkStart w:id="22793" w:name="_Toc180594434"/>
      <w:bookmarkStart w:id="22794" w:name="_Toc180594841"/>
      <w:bookmarkStart w:id="22795" w:name="_Toc49984"/>
      <w:ins w:id="22796" w:author="V2" w:date="2025-04-14T14:19:00Z" w16du:dateUtc="2025-04-14T19:19:00Z">
        <w:r w:rsidRPr="007F7E2B">
          <w:rPr>
            <w:rFonts w:ascii="Arial" w:eastAsia="Arial" w:hAnsi="Arial" w:cs="Arial"/>
            <w:color w:val="005B82"/>
            <w:sz w:val="22"/>
          </w:rPr>
          <w:t>APPLICABILITY CONDITIONS</w:t>
        </w:r>
        <w:bookmarkEnd w:id="22791"/>
        <w:bookmarkEnd w:id="22792"/>
        <w:bookmarkEnd w:id="22793"/>
        <w:bookmarkEnd w:id="22794"/>
        <w:r w:rsidRPr="007F7E2B">
          <w:rPr>
            <w:rFonts w:ascii="Arial" w:eastAsia="Arial" w:hAnsi="Arial" w:cs="Arial"/>
            <w:color w:val="005B82"/>
            <w:sz w:val="22"/>
          </w:rPr>
          <w:t xml:space="preserve"> </w:t>
        </w:r>
        <w:bookmarkEnd w:id="22795"/>
      </w:ins>
    </w:p>
    <w:p w14:paraId="573FABF8" w14:textId="77777777" w:rsidR="00C272E7" w:rsidRPr="007F7E2B" w:rsidRDefault="00C272E7">
      <w:pPr>
        <w:spacing w:after="419"/>
        <w:ind w:left="-5"/>
        <w:rPr>
          <w:ins w:id="22797" w:author="V2" w:date="2025-04-14T14:19:00Z" w16du:dateUtc="2025-04-14T19:19:00Z"/>
        </w:rPr>
      </w:pPr>
      <w:ins w:id="22798" w:author="V2" w:date="2025-04-14T14:19:00Z" w16du:dateUtc="2025-04-14T19:19:00Z">
        <w:r w:rsidRPr="007F7E2B">
          <w:t xml:space="preserve">None </w:t>
        </w:r>
      </w:ins>
    </w:p>
    <w:p w14:paraId="40B53717" w14:textId="77777777" w:rsidR="00C272E7" w:rsidRPr="007F7E2B" w:rsidRDefault="00C272E7" w:rsidP="006D6ACB">
      <w:pPr>
        <w:pStyle w:val="Heading1"/>
        <w:spacing w:before="0" w:after="263" w:line="259" w:lineRule="auto"/>
        <w:ind w:left="705" w:hanging="720"/>
        <w:rPr>
          <w:ins w:id="22799" w:author="V2" w:date="2025-04-14T14:19:00Z" w16du:dateUtc="2025-04-14T19:19:00Z"/>
        </w:rPr>
      </w:pPr>
      <w:bookmarkStart w:id="22800" w:name="_Toc174616294"/>
      <w:bookmarkStart w:id="22801" w:name="_Toc174616710"/>
      <w:bookmarkStart w:id="22802" w:name="_Toc180594435"/>
      <w:bookmarkStart w:id="22803" w:name="_Toc180594842"/>
      <w:bookmarkStart w:id="22804" w:name="_Toc49985"/>
      <w:ins w:id="22805" w:author="V2" w:date="2025-04-14T14:19:00Z" w16du:dateUtc="2025-04-14T19:19:00Z">
        <w:r w:rsidRPr="007F7E2B">
          <w:rPr>
            <w:rFonts w:ascii="Arial" w:eastAsia="Arial" w:hAnsi="Arial" w:cs="Arial"/>
            <w:color w:val="005B82"/>
            <w:sz w:val="22"/>
          </w:rPr>
          <w:t>PROCEDURES</w:t>
        </w:r>
        <w:bookmarkEnd w:id="22800"/>
        <w:bookmarkEnd w:id="22801"/>
        <w:bookmarkEnd w:id="22802"/>
        <w:bookmarkEnd w:id="22803"/>
        <w:r w:rsidRPr="007F7E2B">
          <w:rPr>
            <w:rFonts w:ascii="Arial" w:eastAsia="Arial" w:hAnsi="Arial" w:cs="Arial"/>
            <w:color w:val="005B82"/>
            <w:sz w:val="22"/>
          </w:rPr>
          <w:t xml:space="preserve"> </w:t>
        </w:r>
        <w:bookmarkEnd w:id="22804"/>
      </w:ins>
    </w:p>
    <w:p w14:paraId="030F39B6" w14:textId="77777777" w:rsidR="00C272E7" w:rsidRPr="007F7E2B" w:rsidRDefault="00C272E7">
      <w:pPr>
        <w:spacing w:after="212" w:line="268" w:lineRule="auto"/>
        <w:ind w:left="-5"/>
        <w:rPr>
          <w:ins w:id="22806" w:author="V2" w:date="2025-04-14T14:19:00Z" w16du:dateUtc="2025-04-14T19:19:00Z"/>
        </w:rPr>
      </w:pPr>
      <w:ins w:id="22807" w:author="V2" w:date="2025-04-14T14:19:00Z" w16du:dateUtc="2025-04-14T19:19:00Z">
        <w:r w:rsidRPr="007F7E2B">
          <w:rPr>
            <w:rFonts w:ascii="Arial" w:eastAsia="Arial" w:hAnsi="Arial" w:cs="Arial"/>
            <w:b/>
          </w:rPr>
          <w:t xml:space="preserve">Introduction: </w:t>
        </w:r>
      </w:ins>
    </w:p>
    <w:p w14:paraId="7A25B21D" w14:textId="77777777" w:rsidR="00C272E7" w:rsidRPr="007F7E2B" w:rsidRDefault="00C272E7">
      <w:pPr>
        <w:spacing w:after="207"/>
        <w:ind w:left="-5"/>
        <w:rPr>
          <w:ins w:id="22808" w:author="V2" w:date="2025-04-14T14:19:00Z" w16du:dateUtc="2025-04-14T19:19:00Z"/>
        </w:rPr>
      </w:pPr>
      <w:ins w:id="22809" w:author="V2" w:date="2025-04-14T14:19:00Z" w16du:dateUtc="2025-04-14T19:19:00Z">
        <w:r w:rsidRPr="007F7E2B">
          <w:t xml:space="preserve">Because GHG emissions are accounted as permanent, while GHG removals contained in pools have varying levels of impermanence risk, GHG pools and emissions are summarized separately in this module. </w:t>
        </w:r>
      </w:ins>
    </w:p>
    <w:p w14:paraId="132EE8D1" w14:textId="77777777" w:rsidR="00C272E7" w:rsidRPr="007F7E2B" w:rsidRDefault="00C272E7">
      <w:pPr>
        <w:spacing w:after="205"/>
        <w:ind w:left="-5"/>
        <w:rPr>
          <w:ins w:id="22810" w:author="V2" w:date="2025-04-14T14:19:00Z" w16du:dateUtc="2025-04-14T19:19:00Z"/>
        </w:rPr>
      </w:pPr>
      <w:ins w:id="22811" w:author="V2" w:date="2025-04-14T14:19:00Z" w16du:dateUtc="2025-04-14T19:19:00Z">
        <w:r w:rsidRPr="007F7E2B">
          <w:t xml:space="preserve">The uncertainty determination method may be used for project planning and must be used for GHG benefit determination. The method allows the project to determine whether the uncertainty of the atmospheric GHG benefit determination exceeds the appropriate level. </w:t>
        </w:r>
      </w:ins>
    </w:p>
    <w:p w14:paraId="09A66216" w14:textId="77777777" w:rsidR="00C272E7" w:rsidRPr="007F7E2B" w:rsidRDefault="00C272E7">
      <w:pPr>
        <w:spacing w:after="460" w:line="268" w:lineRule="auto"/>
        <w:ind w:left="-5"/>
        <w:rPr>
          <w:ins w:id="22812" w:author="V2" w:date="2025-04-14T14:19:00Z" w16du:dateUtc="2025-04-14T19:19:00Z"/>
        </w:rPr>
      </w:pPr>
      <w:ins w:id="22813" w:author="V2" w:date="2025-04-14T14:19:00Z" w16du:dateUtc="2025-04-14T19:19:00Z">
        <w:r w:rsidRPr="007F7E2B">
          <w:rPr>
            <w:rFonts w:ascii="Arial" w:eastAsia="Arial" w:hAnsi="Arial" w:cs="Arial"/>
            <w:b/>
          </w:rPr>
          <w:t xml:space="preserve">Summation of GHG pools:  </w:t>
        </w:r>
        <w:r w:rsidRPr="007F7E2B">
          <w:t xml:space="preserve"> </w:t>
        </w:r>
      </w:ins>
    </w:p>
    <w:p w14:paraId="574F8791" w14:textId="13ED84C3" w:rsidR="00C272E7" w:rsidRPr="007F7E2B" w:rsidRDefault="00C272E7" w:rsidP="00AD0932">
      <w:pPr>
        <w:tabs>
          <w:tab w:val="center" w:pos="2097"/>
          <w:tab w:val="center" w:pos="3885"/>
          <w:tab w:val="center" w:pos="4918"/>
          <w:tab w:val="center" w:pos="6334"/>
          <w:tab w:val="center" w:pos="7119"/>
          <w:tab w:val="center" w:pos="8264"/>
        </w:tabs>
        <w:spacing w:line="259" w:lineRule="auto"/>
        <w:ind w:left="720"/>
        <w:jc w:val="right"/>
        <w:rPr>
          <w:ins w:id="22814" w:author="V2" w:date="2025-04-14T14:19:00Z" w16du:dateUtc="2025-04-14T19:19:00Z"/>
        </w:rPr>
      </w:pPr>
      <w:ins w:id="22815" w:author="V2" w:date="2025-04-14T14:19:00Z" w16du:dateUtc="2025-04-14T19:19:00Z">
        <w:r w:rsidRPr="007F7E2B">
          <w:rPr>
            <w:sz w:val="22"/>
          </w:rPr>
          <w:tab/>
        </w:r>
        <w:r w:rsidR="00AD0932" w:rsidRPr="007F7E2B">
          <w:rPr>
            <w:rFonts w:ascii="Times New Roman" w:eastAsia="Times New Roman" w:hAnsi="Times New Roman" w:cs="Times New Roman"/>
            <w:i/>
            <w:noProof/>
          </w:rPr>
          <w:drawing>
            <wp:anchor distT="0" distB="0" distL="114300" distR="114300" simplePos="0" relativeHeight="251788342" behindDoc="1" locked="0" layoutInCell="1" allowOverlap="1" wp14:anchorId="1B50F4BC" wp14:editId="2C95CF1C">
              <wp:simplePos x="0" y="0"/>
              <wp:positionH relativeFrom="column">
                <wp:posOffset>0</wp:posOffset>
              </wp:positionH>
              <wp:positionV relativeFrom="paragraph">
                <wp:posOffset>-3175</wp:posOffset>
              </wp:positionV>
              <wp:extent cx="5416550" cy="558800"/>
              <wp:effectExtent l="0" t="0" r="0" b="0"/>
              <wp:wrapTight wrapText="bothSides">
                <wp:wrapPolygon edited="0">
                  <wp:start x="0" y="0"/>
                  <wp:lineTo x="0" y="20618"/>
                  <wp:lineTo x="21499" y="20618"/>
                  <wp:lineTo x="21499" y="0"/>
                  <wp:lineTo x="0" y="0"/>
                </wp:wrapPolygon>
              </wp:wrapTight>
              <wp:docPr id="7692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0386" name=""/>
                      <pic:cNvPicPr/>
                    </pic:nvPicPr>
                    <pic:blipFill>
                      <a:blip r:embed="rId159">
                        <a:extLst>
                          <a:ext uri="{28A0092B-C50C-407E-A947-70E740481C1C}">
                            <a14:useLocalDpi xmlns:a14="http://schemas.microsoft.com/office/drawing/2010/main" val="0"/>
                          </a:ext>
                        </a:extLst>
                      </a:blip>
                      <a:stretch>
                        <a:fillRect/>
                      </a:stretch>
                    </pic:blipFill>
                    <pic:spPr>
                      <a:xfrm>
                        <a:off x="0" y="0"/>
                        <a:ext cx="5416550" cy="558800"/>
                      </a:xfrm>
                      <a:prstGeom prst="rect">
                        <a:avLst/>
                      </a:prstGeom>
                    </pic:spPr>
                  </pic:pic>
                </a:graphicData>
              </a:graphic>
              <wp14:sizeRelH relativeFrom="page">
                <wp14:pctWidth>0</wp14:pctWidth>
              </wp14:sizeRelH>
              <wp14:sizeRelV relativeFrom="page">
                <wp14:pctHeight>0</wp14:pctHeight>
              </wp14:sizeRelV>
            </wp:anchor>
          </w:drawing>
        </w:r>
        <w:r w:rsidRPr="007F7E2B">
          <w:rPr>
            <w:rFonts w:ascii="Segoe UI Symbol" w:eastAsia="Segoe UI Symbol" w:hAnsi="Segoe UI Symbol" w:cs="Segoe UI Symbol"/>
          </w:rPr>
          <w:tab/>
        </w:r>
        <w:r w:rsidRPr="007F7E2B">
          <w:t xml:space="preserve">  </w:t>
        </w:r>
        <w:r w:rsidRPr="007F7E2B">
          <w:tab/>
          <w:t xml:space="preserve">   (19.1) </w:t>
        </w:r>
      </w:ins>
    </w:p>
    <w:p w14:paraId="6CC69D14" w14:textId="77777777" w:rsidR="00AD0932" w:rsidRPr="007F7E2B" w:rsidRDefault="00AD0932">
      <w:pPr>
        <w:spacing w:after="219"/>
        <w:ind w:left="730"/>
        <w:rPr>
          <w:ins w:id="22816" w:author="V2" w:date="2025-04-14T14:19:00Z" w16du:dateUtc="2025-04-14T19:19:00Z"/>
        </w:rPr>
      </w:pPr>
    </w:p>
    <w:p w14:paraId="2110AE94" w14:textId="69729B8F" w:rsidR="00C272E7" w:rsidRPr="007F7E2B" w:rsidRDefault="00C272E7">
      <w:pPr>
        <w:spacing w:after="219"/>
        <w:ind w:left="730"/>
        <w:rPr>
          <w:ins w:id="22817" w:author="V2" w:date="2025-04-14T14:19:00Z" w16du:dateUtc="2025-04-14T19:19:00Z"/>
        </w:rPr>
      </w:pPr>
      <w:ins w:id="22818" w:author="V2" w:date="2025-04-14T14:19:00Z" w16du:dateUtc="2025-04-14T19:19:00Z">
        <w:r w:rsidRPr="007F7E2B">
          <w:t xml:space="preserve">Where: </w:t>
        </w:r>
      </w:ins>
    </w:p>
    <w:p w14:paraId="180622A2" w14:textId="77777777" w:rsidR="00C272E7" w:rsidRPr="007F7E2B" w:rsidRDefault="00C272E7">
      <w:pPr>
        <w:tabs>
          <w:tab w:val="center" w:pos="1009"/>
          <w:tab w:val="center" w:pos="1589"/>
          <w:tab w:val="center" w:pos="4041"/>
        </w:tabs>
        <w:rPr>
          <w:ins w:id="22819" w:author="V2" w:date="2025-04-14T14:19:00Z" w16du:dateUtc="2025-04-14T19:19:00Z"/>
        </w:rPr>
      </w:pPr>
      <w:ins w:id="22820" w:author="V2" w:date="2025-04-14T14:19:00Z" w16du:dateUtc="2025-04-14T19:19:00Z">
        <w:r w:rsidRPr="007F7E2B">
          <w:rPr>
            <w:sz w:val="22"/>
          </w:rPr>
          <w:tab/>
        </w:r>
        <w:r w:rsidRPr="007F7E2B">
          <w:rPr>
            <w:rFonts w:ascii="Arial" w:eastAsia="Arial" w:hAnsi="Arial" w:cs="Arial"/>
            <w:i/>
          </w:rPr>
          <w:t>PoolC</w:t>
        </w:r>
        <w:r w:rsidRPr="007F7E2B">
          <w:rPr>
            <w:rFonts w:ascii="Arial" w:eastAsia="Arial" w:hAnsi="Arial" w:cs="Arial"/>
            <w:i/>
            <w:vertAlign w:val="subscript"/>
          </w:rPr>
          <w:t>t</w:t>
        </w:r>
        <w:r w:rsidRPr="007F7E2B">
          <w:rPr>
            <w:i/>
            <w:vertAlign w:val="subscript"/>
          </w:rPr>
          <w:t xml:space="preserve"> </w:t>
        </w:r>
        <w:r w:rsidRPr="007F7E2B">
          <w:rPr>
            <w:i/>
            <w:vertAlign w:val="subscript"/>
          </w:rPr>
          <w:tab/>
        </w:r>
        <w:r w:rsidRPr="007F7E2B">
          <w:t xml:space="preserve">=  </w:t>
        </w:r>
        <w:r w:rsidRPr="007F7E2B">
          <w:tab/>
          <w:t>Total carbon in carbon pools at time t, tCO</w:t>
        </w:r>
        <w:r w:rsidRPr="007F7E2B">
          <w:rPr>
            <w:vertAlign w:val="subscript"/>
          </w:rPr>
          <w:t>2</w:t>
        </w:r>
        <w:r w:rsidRPr="007F7E2B">
          <w:t xml:space="preserve">e </w:t>
        </w:r>
      </w:ins>
    </w:p>
    <w:tbl>
      <w:tblPr>
        <w:tblStyle w:val="TableGrid0"/>
        <w:tblW w:w="8406" w:type="dxa"/>
        <w:tblInd w:w="720" w:type="dxa"/>
        <w:tblCellMar>
          <w:bottom w:w="6" w:type="dxa"/>
        </w:tblCellMar>
        <w:tblLook w:val="04A0" w:firstRow="1" w:lastRow="0" w:firstColumn="1" w:lastColumn="0" w:noHBand="0" w:noVBand="1"/>
      </w:tblPr>
      <w:tblGrid>
        <w:gridCol w:w="811"/>
        <w:gridCol w:w="540"/>
        <w:gridCol w:w="7055"/>
      </w:tblGrid>
      <w:tr w:rsidR="00C272E7" w:rsidRPr="007F7E2B" w14:paraId="76E71A66" w14:textId="77777777">
        <w:trPr>
          <w:trHeight w:val="309"/>
          <w:ins w:id="22821" w:author="V2" w:date="2025-04-14T14:19:00Z" w16du:dateUtc="2025-04-14T19:19:00Z"/>
        </w:trPr>
        <w:tc>
          <w:tcPr>
            <w:tcW w:w="811" w:type="dxa"/>
            <w:tcBorders>
              <w:top w:val="nil"/>
              <w:left w:val="nil"/>
              <w:bottom w:val="nil"/>
              <w:right w:val="nil"/>
            </w:tcBorders>
          </w:tcPr>
          <w:p w14:paraId="3E6B638A" w14:textId="77777777" w:rsidR="00C272E7" w:rsidRPr="007F7E2B" w:rsidRDefault="00C272E7">
            <w:pPr>
              <w:spacing w:line="259" w:lineRule="auto"/>
              <w:rPr>
                <w:ins w:id="22822" w:author="V2" w:date="2025-04-14T14:19:00Z" w16du:dateUtc="2025-04-14T19:19:00Z"/>
              </w:rPr>
            </w:pPr>
            <w:ins w:id="22823" w:author="V2" w:date="2025-04-14T14:19:00Z" w16du:dateUtc="2025-04-14T19:19:00Z">
              <w:r w:rsidRPr="007F7E2B">
                <w:rPr>
                  <w:rFonts w:ascii="Arial" w:eastAsia="Arial" w:hAnsi="Arial" w:cs="Arial"/>
                  <w:i/>
                </w:rPr>
                <w:t>s</w:t>
              </w:r>
              <w:r w:rsidRPr="007F7E2B">
                <w:rPr>
                  <w:rFonts w:ascii="Calibri" w:eastAsia="Calibri" w:hAnsi="Calibri" w:cs="Calibri"/>
                  <w:i/>
                </w:rPr>
                <w:t xml:space="preserve"> </w:t>
              </w:r>
            </w:ins>
          </w:p>
        </w:tc>
        <w:tc>
          <w:tcPr>
            <w:tcW w:w="540" w:type="dxa"/>
            <w:tcBorders>
              <w:top w:val="nil"/>
              <w:left w:val="nil"/>
              <w:bottom w:val="nil"/>
              <w:right w:val="nil"/>
            </w:tcBorders>
          </w:tcPr>
          <w:p w14:paraId="38D671EF" w14:textId="77777777" w:rsidR="00C272E7" w:rsidRPr="007F7E2B" w:rsidRDefault="00C272E7">
            <w:pPr>
              <w:spacing w:line="259" w:lineRule="auto"/>
              <w:rPr>
                <w:ins w:id="22824" w:author="V2" w:date="2025-04-14T14:19:00Z" w16du:dateUtc="2025-04-14T19:19:00Z"/>
              </w:rPr>
            </w:pPr>
            <w:ins w:id="22825" w:author="V2" w:date="2025-04-14T14:19:00Z" w16du:dateUtc="2025-04-14T19:19:00Z">
              <w:r w:rsidRPr="007F7E2B">
                <w:t xml:space="preserve">=  </w:t>
              </w:r>
            </w:ins>
          </w:p>
        </w:tc>
        <w:tc>
          <w:tcPr>
            <w:tcW w:w="7054" w:type="dxa"/>
            <w:tcBorders>
              <w:top w:val="nil"/>
              <w:left w:val="nil"/>
              <w:bottom w:val="nil"/>
              <w:right w:val="nil"/>
            </w:tcBorders>
          </w:tcPr>
          <w:p w14:paraId="15DDBEA2" w14:textId="77777777" w:rsidR="00C272E7" w:rsidRPr="007F7E2B" w:rsidRDefault="00C272E7">
            <w:pPr>
              <w:spacing w:line="259" w:lineRule="auto"/>
              <w:rPr>
                <w:ins w:id="22826" w:author="V2" w:date="2025-04-14T14:19:00Z" w16du:dateUtc="2025-04-14T19:19:00Z"/>
              </w:rPr>
            </w:pPr>
            <w:ins w:id="22827" w:author="V2" w:date="2025-04-14T14:19:00Z" w16du:dateUtc="2025-04-14T19:19:00Z">
              <w:r w:rsidRPr="007F7E2B">
                <w:t>Strata</w:t>
              </w:r>
              <w:r w:rsidRPr="007F7E2B">
                <w:rPr>
                  <w:rFonts w:ascii="Calibri" w:eastAsia="Calibri" w:hAnsi="Calibri" w:cs="Calibri"/>
                </w:rPr>
                <w:t xml:space="preserve"> </w:t>
              </w:r>
            </w:ins>
          </w:p>
        </w:tc>
      </w:tr>
      <w:tr w:rsidR="00C272E7" w:rsidRPr="007F7E2B" w14:paraId="17BEF778" w14:textId="77777777">
        <w:trPr>
          <w:trHeight w:val="387"/>
          <w:ins w:id="22828" w:author="V2" w:date="2025-04-14T14:19:00Z" w16du:dateUtc="2025-04-14T19:19:00Z"/>
        </w:trPr>
        <w:tc>
          <w:tcPr>
            <w:tcW w:w="811" w:type="dxa"/>
            <w:tcBorders>
              <w:top w:val="nil"/>
              <w:left w:val="nil"/>
              <w:bottom w:val="nil"/>
              <w:right w:val="nil"/>
            </w:tcBorders>
          </w:tcPr>
          <w:p w14:paraId="1AECBB2F" w14:textId="77777777" w:rsidR="00C272E7" w:rsidRPr="007F7E2B" w:rsidRDefault="00C272E7">
            <w:pPr>
              <w:spacing w:line="259" w:lineRule="auto"/>
              <w:rPr>
                <w:ins w:id="22829" w:author="V2" w:date="2025-04-14T14:19:00Z" w16du:dateUtc="2025-04-14T19:19:00Z"/>
              </w:rPr>
            </w:pPr>
            <w:ins w:id="22830" w:author="V2" w:date="2025-04-14T14:19:00Z" w16du:dateUtc="2025-04-14T19:19:00Z">
              <w:r w:rsidRPr="007F7E2B">
                <w:rPr>
                  <w:rFonts w:ascii="Arial" w:eastAsia="Arial" w:hAnsi="Arial" w:cs="Arial"/>
                  <w:i/>
                </w:rPr>
                <w:t>SoilC</w:t>
              </w:r>
              <w:r w:rsidRPr="007F7E2B">
                <w:rPr>
                  <w:rFonts w:ascii="Arial" w:eastAsia="Arial" w:hAnsi="Arial" w:cs="Arial"/>
                  <w:i/>
                  <w:vertAlign w:val="subscript"/>
                </w:rPr>
                <w:t>s</w:t>
              </w:r>
              <w:r w:rsidRPr="007F7E2B">
                <w:rPr>
                  <w:rFonts w:ascii="Calibri" w:eastAsia="Calibri" w:hAnsi="Calibri" w:cs="Calibri"/>
                  <w:i/>
                </w:rPr>
                <w:t xml:space="preserve"> </w:t>
              </w:r>
            </w:ins>
          </w:p>
        </w:tc>
        <w:tc>
          <w:tcPr>
            <w:tcW w:w="540" w:type="dxa"/>
            <w:tcBorders>
              <w:top w:val="nil"/>
              <w:left w:val="nil"/>
              <w:bottom w:val="nil"/>
              <w:right w:val="nil"/>
            </w:tcBorders>
          </w:tcPr>
          <w:p w14:paraId="06D5C4EE" w14:textId="77777777" w:rsidR="00C272E7" w:rsidRPr="007F7E2B" w:rsidRDefault="00C272E7">
            <w:pPr>
              <w:spacing w:line="259" w:lineRule="auto"/>
              <w:rPr>
                <w:ins w:id="22831" w:author="V2" w:date="2025-04-14T14:19:00Z" w16du:dateUtc="2025-04-14T19:19:00Z"/>
              </w:rPr>
            </w:pPr>
            <w:ins w:id="22832" w:author="V2" w:date="2025-04-14T14:19:00Z" w16du:dateUtc="2025-04-14T19:19:00Z">
              <w:r w:rsidRPr="007F7E2B">
                <w:t xml:space="preserve">=  </w:t>
              </w:r>
            </w:ins>
          </w:p>
        </w:tc>
        <w:tc>
          <w:tcPr>
            <w:tcW w:w="7054" w:type="dxa"/>
            <w:tcBorders>
              <w:top w:val="nil"/>
              <w:left w:val="nil"/>
              <w:bottom w:val="nil"/>
              <w:right w:val="nil"/>
            </w:tcBorders>
          </w:tcPr>
          <w:p w14:paraId="51F0A38B" w14:textId="77777777" w:rsidR="00C272E7" w:rsidRPr="007F7E2B" w:rsidRDefault="00C272E7">
            <w:pPr>
              <w:spacing w:line="259" w:lineRule="auto"/>
              <w:rPr>
                <w:ins w:id="22833" w:author="V2" w:date="2025-04-14T14:19:00Z" w16du:dateUtc="2025-04-14T19:19:00Z"/>
              </w:rPr>
            </w:pPr>
            <w:ins w:id="22834" w:author="V2" w:date="2025-04-14T14:19:00Z" w16du:dateUtc="2025-04-14T19:19:00Z">
              <w:r w:rsidRPr="007F7E2B">
                <w:t>The carbon content of the soil pool in stratum s at time t, tC</w:t>
              </w:r>
              <w:r w:rsidRPr="007F7E2B">
                <w:rPr>
                  <w:rFonts w:ascii="Calibri" w:eastAsia="Calibri" w:hAnsi="Calibri" w:cs="Calibri"/>
                </w:rPr>
                <w:t xml:space="preserve"> </w:t>
              </w:r>
            </w:ins>
          </w:p>
        </w:tc>
      </w:tr>
      <w:tr w:rsidR="00C272E7" w:rsidRPr="007F7E2B" w14:paraId="7B3EBB5A" w14:textId="77777777">
        <w:trPr>
          <w:trHeight w:val="385"/>
          <w:ins w:id="22835" w:author="V2" w:date="2025-04-14T14:19:00Z" w16du:dateUtc="2025-04-14T19:19:00Z"/>
        </w:trPr>
        <w:tc>
          <w:tcPr>
            <w:tcW w:w="811" w:type="dxa"/>
            <w:tcBorders>
              <w:top w:val="nil"/>
              <w:left w:val="nil"/>
              <w:bottom w:val="nil"/>
              <w:right w:val="nil"/>
            </w:tcBorders>
          </w:tcPr>
          <w:p w14:paraId="1428869F" w14:textId="77777777" w:rsidR="00C272E7" w:rsidRPr="007F7E2B" w:rsidRDefault="00C272E7">
            <w:pPr>
              <w:spacing w:line="259" w:lineRule="auto"/>
              <w:rPr>
                <w:ins w:id="22836" w:author="V2" w:date="2025-04-14T14:19:00Z" w16du:dateUtc="2025-04-14T19:19:00Z"/>
              </w:rPr>
            </w:pPr>
            <w:ins w:id="22837" w:author="V2" w:date="2025-04-14T14:19:00Z" w16du:dateUtc="2025-04-14T19:19:00Z">
              <w:r w:rsidRPr="007F7E2B">
                <w:rPr>
                  <w:rFonts w:ascii="Arial" w:eastAsia="Arial" w:hAnsi="Arial" w:cs="Arial"/>
                  <w:i/>
                </w:rPr>
                <w:t>B</w:t>
              </w:r>
              <w:r w:rsidRPr="007F7E2B">
                <w:rPr>
                  <w:rFonts w:ascii="Arial" w:eastAsia="Arial" w:hAnsi="Arial" w:cs="Arial"/>
                  <w:i/>
                  <w:vertAlign w:val="subscript"/>
                </w:rPr>
                <w:t>s</w:t>
              </w:r>
              <w:r w:rsidRPr="007F7E2B">
                <w:rPr>
                  <w:rFonts w:ascii="Calibri" w:eastAsia="Calibri" w:hAnsi="Calibri" w:cs="Calibri"/>
                  <w:i/>
                </w:rPr>
                <w:t xml:space="preserve"> </w:t>
              </w:r>
            </w:ins>
          </w:p>
        </w:tc>
        <w:tc>
          <w:tcPr>
            <w:tcW w:w="540" w:type="dxa"/>
            <w:tcBorders>
              <w:top w:val="nil"/>
              <w:left w:val="nil"/>
              <w:bottom w:val="nil"/>
              <w:right w:val="nil"/>
            </w:tcBorders>
          </w:tcPr>
          <w:p w14:paraId="71C134EF" w14:textId="77777777" w:rsidR="00C272E7" w:rsidRPr="007F7E2B" w:rsidRDefault="00C272E7">
            <w:pPr>
              <w:spacing w:line="259" w:lineRule="auto"/>
              <w:rPr>
                <w:ins w:id="22838" w:author="V2" w:date="2025-04-14T14:19:00Z" w16du:dateUtc="2025-04-14T19:19:00Z"/>
              </w:rPr>
            </w:pPr>
            <w:ins w:id="22839" w:author="V2" w:date="2025-04-14T14:19:00Z" w16du:dateUtc="2025-04-14T19:19:00Z">
              <w:r w:rsidRPr="007F7E2B">
                <w:t xml:space="preserve">=  </w:t>
              </w:r>
            </w:ins>
          </w:p>
        </w:tc>
        <w:tc>
          <w:tcPr>
            <w:tcW w:w="7054" w:type="dxa"/>
            <w:tcBorders>
              <w:top w:val="nil"/>
              <w:left w:val="nil"/>
              <w:bottom w:val="nil"/>
              <w:right w:val="nil"/>
            </w:tcBorders>
          </w:tcPr>
          <w:p w14:paraId="1C18B75A" w14:textId="77777777" w:rsidR="00C272E7" w:rsidRPr="007F7E2B" w:rsidRDefault="00C272E7">
            <w:pPr>
              <w:spacing w:line="259" w:lineRule="auto"/>
              <w:rPr>
                <w:ins w:id="22840" w:author="V2" w:date="2025-04-14T14:19:00Z" w16du:dateUtc="2025-04-14T19:19:00Z"/>
              </w:rPr>
            </w:pPr>
            <w:ins w:id="22841" w:author="V2" w:date="2025-04-14T14:19:00Z" w16du:dateUtc="2025-04-14T19:19:00Z">
              <w:r w:rsidRPr="007F7E2B">
                <w:t>The living biomass content of stratum s at time t, t</w:t>
              </w:r>
              <w:r w:rsidRPr="007F7E2B">
                <w:rPr>
                  <w:rFonts w:ascii="Calibri" w:eastAsia="Calibri" w:hAnsi="Calibri" w:cs="Calibri"/>
                </w:rPr>
                <w:t xml:space="preserve"> </w:t>
              </w:r>
            </w:ins>
          </w:p>
        </w:tc>
      </w:tr>
      <w:tr w:rsidR="00C272E7" w:rsidRPr="007F7E2B" w14:paraId="051F4D42" w14:textId="77777777">
        <w:trPr>
          <w:trHeight w:val="382"/>
          <w:ins w:id="22842" w:author="V2" w:date="2025-04-14T14:19:00Z" w16du:dateUtc="2025-04-14T19:19:00Z"/>
        </w:trPr>
        <w:tc>
          <w:tcPr>
            <w:tcW w:w="811" w:type="dxa"/>
            <w:tcBorders>
              <w:top w:val="nil"/>
              <w:left w:val="nil"/>
              <w:bottom w:val="nil"/>
              <w:right w:val="nil"/>
            </w:tcBorders>
          </w:tcPr>
          <w:p w14:paraId="30A66CB9" w14:textId="77777777" w:rsidR="00C272E7" w:rsidRPr="007F7E2B" w:rsidRDefault="00C272E7">
            <w:pPr>
              <w:spacing w:line="259" w:lineRule="auto"/>
              <w:rPr>
                <w:ins w:id="22843" w:author="V2" w:date="2025-04-14T14:19:00Z" w16du:dateUtc="2025-04-14T19:19:00Z"/>
              </w:rPr>
            </w:pPr>
            <w:ins w:id="22844" w:author="V2" w:date="2025-04-14T14:19:00Z" w16du:dateUtc="2025-04-14T19:19:00Z">
              <w:r w:rsidRPr="007F7E2B">
                <w:rPr>
                  <w:rFonts w:ascii="Arial" w:eastAsia="Arial" w:hAnsi="Arial" w:cs="Arial"/>
                  <w:i/>
                </w:rPr>
                <w:t>bf</w:t>
              </w:r>
              <w:r w:rsidRPr="007F7E2B">
                <w:rPr>
                  <w:rFonts w:ascii="Calibri" w:eastAsia="Calibri" w:hAnsi="Calibri" w:cs="Calibri"/>
                  <w:i/>
                </w:rPr>
                <w:t xml:space="preserve"> </w:t>
              </w:r>
            </w:ins>
          </w:p>
        </w:tc>
        <w:tc>
          <w:tcPr>
            <w:tcW w:w="540" w:type="dxa"/>
            <w:tcBorders>
              <w:top w:val="nil"/>
              <w:left w:val="nil"/>
              <w:bottom w:val="nil"/>
              <w:right w:val="nil"/>
            </w:tcBorders>
          </w:tcPr>
          <w:p w14:paraId="7BA5C6F3" w14:textId="77777777" w:rsidR="00C272E7" w:rsidRPr="007F7E2B" w:rsidRDefault="00C272E7">
            <w:pPr>
              <w:spacing w:line="259" w:lineRule="auto"/>
              <w:rPr>
                <w:ins w:id="22845" w:author="V2" w:date="2025-04-14T14:19:00Z" w16du:dateUtc="2025-04-14T19:19:00Z"/>
              </w:rPr>
            </w:pPr>
            <w:ins w:id="22846" w:author="V2" w:date="2025-04-14T14:19:00Z" w16du:dateUtc="2025-04-14T19:19:00Z">
              <w:r w:rsidRPr="007F7E2B">
                <w:t xml:space="preserve">=  </w:t>
              </w:r>
            </w:ins>
          </w:p>
        </w:tc>
        <w:tc>
          <w:tcPr>
            <w:tcW w:w="7054" w:type="dxa"/>
            <w:tcBorders>
              <w:top w:val="nil"/>
              <w:left w:val="nil"/>
              <w:bottom w:val="nil"/>
              <w:right w:val="nil"/>
            </w:tcBorders>
          </w:tcPr>
          <w:p w14:paraId="21CE5F00" w14:textId="77777777" w:rsidR="00C272E7" w:rsidRPr="007F7E2B" w:rsidRDefault="00C272E7">
            <w:pPr>
              <w:spacing w:line="259" w:lineRule="auto"/>
              <w:rPr>
                <w:ins w:id="22847" w:author="V2" w:date="2025-04-14T14:19:00Z" w16du:dateUtc="2025-04-14T19:19:00Z"/>
              </w:rPr>
            </w:pPr>
            <w:ins w:id="22848" w:author="V2" w:date="2025-04-14T14:19:00Z" w16du:dateUtc="2025-04-14T19:19:00Z">
              <w:r w:rsidRPr="007F7E2B">
                <w:t>The conversion factor from living biomass to C = 0.5, tC/t</w:t>
              </w:r>
              <w:r w:rsidRPr="007F7E2B">
                <w:rPr>
                  <w:rFonts w:ascii="Calibri" w:eastAsia="Calibri" w:hAnsi="Calibri" w:cs="Calibri"/>
                </w:rPr>
                <w:t xml:space="preserve"> </w:t>
              </w:r>
            </w:ins>
          </w:p>
        </w:tc>
      </w:tr>
      <w:tr w:rsidR="00C272E7" w:rsidRPr="007F7E2B" w14:paraId="38FA9E7A" w14:textId="77777777">
        <w:trPr>
          <w:trHeight w:val="387"/>
          <w:ins w:id="22849" w:author="V2" w:date="2025-04-14T14:19:00Z" w16du:dateUtc="2025-04-14T19:19:00Z"/>
        </w:trPr>
        <w:tc>
          <w:tcPr>
            <w:tcW w:w="811" w:type="dxa"/>
            <w:tcBorders>
              <w:top w:val="nil"/>
              <w:left w:val="nil"/>
              <w:bottom w:val="nil"/>
              <w:right w:val="nil"/>
            </w:tcBorders>
          </w:tcPr>
          <w:p w14:paraId="1CE390AE" w14:textId="77777777" w:rsidR="00C272E7" w:rsidRPr="007F7E2B" w:rsidRDefault="00C272E7">
            <w:pPr>
              <w:spacing w:line="259" w:lineRule="auto"/>
              <w:rPr>
                <w:ins w:id="22850" w:author="V2" w:date="2025-04-14T14:19:00Z" w16du:dateUtc="2025-04-14T19:19:00Z"/>
              </w:rPr>
            </w:pPr>
            <w:ins w:id="22851" w:author="V2" w:date="2025-04-14T14:19:00Z" w16du:dateUtc="2025-04-14T19:19:00Z">
              <w:r w:rsidRPr="007F7E2B">
                <w:rPr>
                  <w:rFonts w:ascii="Arial" w:eastAsia="Arial" w:hAnsi="Arial" w:cs="Arial"/>
                  <w:i/>
                </w:rPr>
                <w:t>Bl</w:t>
              </w:r>
              <w:r w:rsidRPr="007F7E2B">
                <w:rPr>
                  <w:rFonts w:ascii="Arial" w:eastAsia="Arial" w:hAnsi="Arial" w:cs="Arial"/>
                  <w:i/>
                  <w:vertAlign w:val="subscript"/>
                </w:rPr>
                <w:t>s</w:t>
              </w:r>
              <w:r w:rsidRPr="007F7E2B">
                <w:rPr>
                  <w:rFonts w:ascii="Calibri" w:eastAsia="Calibri" w:hAnsi="Calibri" w:cs="Calibri"/>
                  <w:i/>
                </w:rPr>
                <w:t xml:space="preserve"> </w:t>
              </w:r>
            </w:ins>
          </w:p>
        </w:tc>
        <w:tc>
          <w:tcPr>
            <w:tcW w:w="540" w:type="dxa"/>
            <w:tcBorders>
              <w:top w:val="nil"/>
              <w:left w:val="nil"/>
              <w:bottom w:val="nil"/>
              <w:right w:val="nil"/>
            </w:tcBorders>
          </w:tcPr>
          <w:p w14:paraId="6132236C" w14:textId="77777777" w:rsidR="00C272E7" w:rsidRPr="007F7E2B" w:rsidRDefault="00C272E7">
            <w:pPr>
              <w:spacing w:line="259" w:lineRule="auto"/>
              <w:rPr>
                <w:ins w:id="22852" w:author="V2" w:date="2025-04-14T14:19:00Z" w16du:dateUtc="2025-04-14T19:19:00Z"/>
              </w:rPr>
            </w:pPr>
            <w:ins w:id="22853" w:author="V2" w:date="2025-04-14T14:19:00Z" w16du:dateUtc="2025-04-14T19:19:00Z">
              <w:r w:rsidRPr="007F7E2B">
                <w:t xml:space="preserve">=  </w:t>
              </w:r>
            </w:ins>
          </w:p>
        </w:tc>
        <w:tc>
          <w:tcPr>
            <w:tcW w:w="7054" w:type="dxa"/>
            <w:tcBorders>
              <w:top w:val="nil"/>
              <w:left w:val="nil"/>
              <w:bottom w:val="nil"/>
              <w:right w:val="nil"/>
            </w:tcBorders>
          </w:tcPr>
          <w:p w14:paraId="5B85D99F" w14:textId="77777777" w:rsidR="00C272E7" w:rsidRPr="007F7E2B" w:rsidRDefault="00C272E7">
            <w:pPr>
              <w:spacing w:line="259" w:lineRule="auto"/>
              <w:rPr>
                <w:ins w:id="22854" w:author="V2" w:date="2025-04-14T14:19:00Z" w16du:dateUtc="2025-04-14T19:19:00Z"/>
              </w:rPr>
            </w:pPr>
            <w:ins w:id="22855" w:author="V2" w:date="2025-04-14T14:19:00Z" w16du:dateUtc="2025-04-14T19:19:00Z">
              <w:r w:rsidRPr="007F7E2B">
                <w:t>The litter biomass of stratum s at time t, t</w:t>
              </w:r>
              <w:r w:rsidRPr="007F7E2B">
                <w:rPr>
                  <w:rFonts w:ascii="Calibri" w:eastAsia="Calibri" w:hAnsi="Calibri" w:cs="Calibri"/>
                </w:rPr>
                <w:t xml:space="preserve"> </w:t>
              </w:r>
            </w:ins>
          </w:p>
        </w:tc>
      </w:tr>
      <w:tr w:rsidR="00C272E7" w:rsidRPr="007F7E2B" w14:paraId="215DE528" w14:textId="77777777">
        <w:trPr>
          <w:trHeight w:val="381"/>
          <w:ins w:id="22856" w:author="V2" w:date="2025-04-14T14:19:00Z" w16du:dateUtc="2025-04-14T19:19:00Z"/>
        </w:trPr>
        <w:tc>
          <w:tcPr>
            <w:tcW w:w="811" w:type="dxa"/>
            <w:tcBorders>
              <w:top w:val="nil"/>
              <w:left w:val="nil"/>
              <w:bottom w:val="nil"/>
              <w:right w:val="nil"/>
            </w:tcBorders>
          </w:tcPr>
          <w:p w14:paraId="019E6F83" w14:textId="77777777" w:rsidR="00C272E7" w:rsidRPr="007F7E2B" w:rsidRDefault="00C272E7">
            <w:pPr>
              <w:spacing w:line="259" w:lineRule="auto"/>
              <w:rPr>
                <w:ins w:id="22857" w:author="V2" w:date="2025-04-14T14:19:00Z" w16du:dateUtc="2025-04-14T19:19:00Z"/>
              </w:rPr>
            </w:pPr>
            <w:ins w:id="22858" w:author="V2" w:date="2025-04-14T14:19:00Z" w16du:dateUtc="2025-04-14T19:19:00Z">
              <w:r w:rsidRPr="007F7E2B">
                <w:rPr>
                  <w:rFonts w:ascii="Arial" w:eastAsia="Arial" w:hAnsi="Arial" w:cs="Arial"/>
                  <w:i/>
                </w:rPr>
                <w:t>lf</w:t>
              </w:r>
              <w:r w:rsidRPr="007F7E2B">
                <w:rPr>
                  <w:rFonts w:ascii="Calibri" w:eastAsia="Calibri" w:hAnsi="Calibri" w:cs="Calibri"/>
                  <w:i/>
                </w:rPr>
                <w:t xml:space="preserve"> </w:t>
              </w:r>
            </w:ins>
          </w:p>
        </w:tc>
        <w:tc>
          <w:tcPr>
            <w:tcW w:w="540" w:type="dxa"/>
            <w:tcBorders>
              <w:top w:val="nil"/>
              <w:left w:val="nil"/>
              <w:bottom w:val="nil"/>
              <w:right w:val="nil"/>
            </w:tcBorders>
          </w:tcPr>
          <w:p w14:paraId="3628A91E" w14:textId="77777777" w:rsidR="00C272E7" w:rsidRPr="007F7E2B" w:rsidRDefault="00C272E7">
            <w:pPr>
              <w:spacing w:line="259" w:lineRule="auto"/>
              <w:rPr>
                <w:ins w:id="22859" w:author="V2" w:date="2025-04-14T14:19:00Z" w16du:dateUtc="2025-04-14T19:19:00Z"/>
              </w:rPr>
            </w:pPr>
            <w:ins w:id="22860" w:author="V2" w:date="2025-04-14T14:19:00Z" w16du:dateUtc="2025-04-14T19:19:00Z">
              <w:r w:rsidRPr="007F7E2B">
                <w:t xml:space="preserve">=  </w:t>
              </w:r>
            </w:ins>
          </w:p>
        </w:tc>
        <w:tc>
          <w:tcPr>
            <w:tcW w:w="7054" w:type="dxa"/>
            <w:tcBorders>
              <w:top w:val="nil"/>
              <w:left w:val="nil"/>
              <w:bottom w:val="nil"/>
              <w:right w:val="nil"/>
            </w:tcBorders>
          </w:tcPr>
          <w:p w14:paraId="50ECA40A" w14:textId="77777777" w:rsidR="00C272E7" w:rsidRPr="007F7E2B" w:rsidRDefault="00C272E7">
            <w:pPr>
              <w:spacing w:line="259" w:lineRule="auto"/>
              <w:rPr>
                <w:ins w:id="22861" w:author="V2" w:date="2025-04-14T14:19:00Z" w16du:dateUtc="2025-04-14T19:19:00Z"/>
              </w:rPr>
            </w:pPr>
            <w:ins w:id="22862" w:author="V2" w:date="2025-04-14T14:19:00Z" w16du:dateUtc="2025-04-14T19:19:00Z">
              <w:r w:rsidRPr="007F7E2B">
                <w:t>The conversion factor from litter biomass to C, tC/t</w:t>
              </w:r>
              <w:r w:rsidRPr="007F7E2B">
                <w:rPr>
                  <w:rFonts w:ascii="Calibri" w:eastAsia="Calibri" w:hAnsi="Calibri" w:cs="Calibri"/>
                </w:rPr>
                <w:t xml:space="preserve"> </w:t>
              </w:r>
            </w:ins>
          </w:p>
        </w:tc>
      </w:tr>
      <w:tr w:rsidR="00C272E7" w:rsidRPr="007F7E2B" w14:paraId="0C717B87" w14:textId="77777777">
        <w:trPr>
          <w:trHeight w:val="387"/>
          <w:ins w:id="22863" w:author="V2" w:date="2025-04-14T14:19:00Z" w16du:dateUtc="2025-04-14T19:19:00Z"/>
        </w:trPr>
        <w:tc>
          <w:tcPr>
            <w:tcW w:w="811" w:type="dxa"/>
            <w:tcBorders>
              <w:top w:val="nil"/>
              <w:left w:val="nil"/>
              <w:bottom w:val="nil"/>
              <w:right w:val="nil"/>
            </w:tcBorders>
          </w:tcPr>
          <w:p w14:paraId="2A2CFAFC" w14:textId="77777777" w:rsidR="00C272E7" w:rsidRPr="007F7E2B" w:rsidRDefault="00C272E7">
            <w:pPr>
              <w:spacing w:line="259" w:lineRule="auto"/>
              <w:rPr>
                <w:ins w:id="22864" w:author="V2" w:date="2025-04-14T14:19:00Z" w16du:dateUtc="2025-04-14T19:19:00Z"/>
              </w:rPr>
            </w:pPr>
            <w:ins w:id="22865" w:author="V2" w:date="2025-04-14T14:19:00Z" w16du:dateUtc="2025-04-14T19:19:00Z">
              <w:r w:rsidRPr="007F7E2B">
                <w:rPr>
                  <w:rFonts w:ascii="Arial" w:eastAsia="Arial" w:hAnsi="Arial" w:cs="Arial"/>
                  <w:i/>
                </w:rPr>
                <w:t>Bdw</w:t>
              </w:r>
              <w:r w:rsidRPr="007F7E2B">
                <w:rPr>
                  <w:rFonts w:ascii="Arial" w:eastAsia="Arial" w:hAnsi="Arial" w:cs="Arial"/>
                  <w:i/>
                  <w:vertAlign w:val="subscript"/>
                </w:rPr>
                <w:t>s</w:t>
              </w:r>
              <w:r w:rsidRPr="007F7E2B">
                <w:rPr>
                  <w:rFonts w:ascii="Calibri" w:eastAsia="Calibri" w:hAnsi="Calibri" w:cs="Calibri"/>
                  <w:i/>
                </w:rPr>
                <w:t xml:space="preserve"> </w:t>
              </w:r>
            </w:ins>
          </w:p>
        </w:tc>
        <w:tc>
          <w:tcPr>
            <w:tcW w:w="540" w:type="dxa"/>
            <w:tcBorders>
              <w:top w:val="nil"/>
              <w:left w:val="nil"/>
              <w:bottom w:val="nil"/>
              <w:right w:val="nil"/>
            </w:tcBorders>
          </w:tcPr>
          <w:p w14:paraId="1AA56C04" w14:textId="77777777" w:rsidR="00C272E7" w:rsidRPr="007F7E2B" w:rsidRDefault="00C272E7">
            <w:pPr>
              <w:spacing w:line="259" w:lineRule="auto"/>
              <w:rPr>
                <w:ins w:id="22866" w:author="V2" w:date="2025-04-14T14:19:00Z" w16du:dateUtc="2025-04-14T19:19:00Z"/>
              </w:rPr>
            </w:pPr>
            <w:ins w:id="22867" w:author="V2" w:date="2025-04-14T14:19:00Z" w16du:dateUtc="2025-04-14T19:19:00Z">
              <w:r w:rsidRPr="007F7E2B">
                <w:t xml:space="preserve">=  </w:t>
              </w:r>
            </w:ins>
          </w:p>
        </w:tc>
        <w:tc>
          <w:tcPr>
            <w:tcW w:w="7054" w:type="dxa"/>
            <w:tcBorders>
              <w:top w:val="nil"/>
              <w:left w:val="nil"/>
              <w:bottom w:val="nil"/>
              <w:right w:val="nil"/>
            </w:tcBorders>
          </w:tcPr>
          <w:p w14:paraId="572DA075" w14:textId="77777777" w:rsidR="00C272E7" w:rsidRPr="007F7E2B" w:rsidRDefault="00C272E7">
            <w:pPr>
              <w:spacing w:line="259" w:lineRule="auto"/>
              <w:rPr>
                <w:ins w:id="22868" w:author="V2" w:date="2025-04-14T14:19:00Z" w16du:dateUtc="2025-04-14T19:19:00Z"/>
              </w:rPr>
            </w:pPr>
            <w:ins w:id="22869" w:author="V2" w:date="2025-04-14T14:19:00Z" w16du:dateUtc="2025-04-14T19:19:00Z">
              <w:r w:rsidRPr="007F7E2B">
                <w:t>The dead wood biomass of stratum s at time t, t</w:t>
              </w:r>
              <w:r w:rsidRPr="007F7E2B">
                <w:rPr>
                  <w:rFonts w:ascii="Calibri" w:eastAsia="Calibri" w:hAnsi="Calibri" w:cs="Calibri"/>
                </w:rPr>
                <w:t xml:space="preserve"> </w:t>
              </w:r>
            </w:ins>
          </w:p>
        </w:tc>
      </w:tr>
      <w:tr w:rsidR="00C272E7" w:rsidRPr="007F7E2B" w14:paraId="504A51B4" w14:textId="77777777">
        <w:trPr>
          <w:trHeight w:val="382"/>
          <w:ins w:id="22870" w:author="V2" w:date="2025-04-14T14:19:00Z" w16du:dateUtc="2025-04-14T19:19:00Z"/>
        </w:trPr>
        <w:tc>
          <w:tcPr>
            <w:tcW w:w="811" w:type="dxa"/>
            <w:tcBorders>
              <w:top w:val="nil"/>
              <w:left w:val="nil"/>
              <w:bottom w:val="nil"/>
              <w:right w:val="nil"/>
            </w:tcBorders>
          </w:tcPr>
          <w:p w14:paraId="789CA768" w14:textId="77777777" w:rsidR="00C272E7" w:rsidRPr="007F7E2B" w:rsidRDefault="00C272E7">
            <w:pPr>
              <w:spacing w:line="259" w:lineRule="auto"/>
              <w:rPr>
                <w:ins w:id="22871" w:author="V2" w:date="2025-04-14T14:19:00Z" w16du:dateUtc="2025-04-14T19:19:00Z"/>
              </w:rPr>
            </w:pPr>
            <w:ins w:id="22872" w:author="V2" w:date="2025-04-14T14:19:00Z" w16du:dateUtc="2025-04-14T19:19:00Z">
              <w:r w:rsidRPr="007F7E2B">
                <w:rPr>
                  <w:rFonts w:ascii="Arial" w:eastAsia="Arial" w:hAnsi="Arial" w:cs="Arial"/>
                  <w:i/>
                </w:rPr>
                <w:t>dwf</w:t>
              </w:r>
              <w:r w:rsidRPr="007F7E2B">
                <w:rPr>
                  <w:rFonts w:ascii="Calibri" w:eastAsia="Calibri" w:hAnsi="Calibri" w:cs="Calibri"/>
                  <w:i/>
                </w:rPr>
                <w:t xml:space="preserve"> </w:t>
              </w:r>
            </w:ins>
          </w:p>
        </w:tc>
        <w:tc>
          <w:tcPr>
            <w:tcW w:w="540" w:type="dxa"/>
            <w:tcBorders>
              <w:top w:val="nil"/>
              <w:left w:val="nil"/>
              <w:bottom w:val="nil"/>
              <w:right w:val="nil"/>
            </w:tcBorders>
          </w:tcPr>
          <w:p w14:paraId="2CCF37EB" w14:textId="77777777" w:rsidR="00C272E7" w:rsidRPr="007F7E2B" w:rsidRDefault="00C272E7">
            <w:pPr>
              <w:spacing w:line="259" w:lineRule="auto"/>
              <w:rPr>
                <w:ins w:id="22873" w:author="V2" w:date="2025-04-14T14:19:00Z" w16du:dateUtc="2025-04-14T19:19:00Z"/>
              </w:rPr>
            </w:pPr>
            <w:ins w:id="22874" w:author="V2" w:date="2025-04-14T14:19:00Z" w16du:dateUtc="2025-04-14T19:19:00Z">
              <w:r w:rsidRPr="007F7E2B">
                <w:t xml:space="preserve">=  </w:t>
              </w:r>
            </w:ins>
          </w:p>
        </w:tc>
        <w:tc>
          <w:tcPr>
            <w:tcW w:w="7054" w:type="dxa"/>
            <w:tcBorders>
              <w:top w:val="nil"/>
              <w:left w:val="nil"/>
              <w:bottom w:val="nil"/>
              <w:right w:val="nil"/>
            </w:tcBorders>
          </w:tcPr>
          <w:p w14:paraId="24A10505" w14:textId="77777777" w:rsidR="00C272E7" w:rsidRPr="007F7E2B" w:rsidRDefault="00C272E7">
            <w:pPr>
              <w:spacing w:line="259" w:lineRule="auto"/>
              <w:rPr>
                <w:ins w:id="22875" w:author="V2" w:date="2025-04-14T14:19:00Z" w16du:dateUtc="2025-04-14T19:19:00Z"/>
              </w:rPr>
            </w:pPr>
            <w:ins w:id="22876" w:author="V2" w:date="2025-04-14T14:19:00Z" w16du:dateUtc="2025-04-14T19:19:00Z">
              <w:r w:rsidRPr="007F7E2B">
                <w:t>The conversion factor from deadwood biomass to C, tC/t</w:t>
              </w:r>
              <w:r w:rsidRPr="007F7E2B">
                <w:rPr>
                  <w:rFonts w:ascii="Calibri" w:eastAsia="Calibri" w:hAnsi="Calibri" w:cs="Calibri"/>
                </w:rPr>
                <w:t xml:space="preserve"> </w:t>
              </w:r>
            </w:ins>
          </w:p>
        </w:tc>
      </w:tr>
      <w:tr w:rsidR="00C272E7" w:rsidRPr="007F7E2B" w14:paraId="67C6D3FA" w14:textId="77777777">
        <w:trPr>
          <w:trHeight w:val="652"/>
          <w:ins w:id="22877" w:author="V2" w:date="2025-04-14T14:19:00Z" w16du:dateUtc="2025-04-14T19:19:00Z"/>
        </w:trPr>
        <w:tc>
          <w:tcPr>
            <w:tcW w:w="811" w:type="dxa"/>
            <w:tcBorders>
              <w:top w:val="nil"/>
              <w:left w:val="nil"/>
              <w:bottom w:val="nil"/>
              <w:right w:val="nil"/>
            </w:tcBorders>
          </w:tcPr>
          <w:p w14:paraId="4E2D4BC5" w14:textId="77777777" w:rsidR="00C272E7" w:rsidRPr="007F7E2B" w:rsidRDefault="00C272E7">
            <w:pPr>
              <w:spacing w:line="259" w:lineRule="auto"/>
              <w:rPr>
                <w:ins w:id="22878" w:author="V2" w:date="2025-04-14T14:19:00Z" w16du:dateUtc="2025-04-14T19:19:00Z"/>
              </w:rPr>
            </w:pPr>
            <w:ins w:id="22879" w:author="V2" w:date="2025-04-14T14:19:00Z" w16du:dateUtc="2025-04-14T19:19:00Z">
              <w:r w:rsidRPr="007F7E2B">
                <w:rPr>
                  <w:rFonts w:ascii="Arial" w:eastAsia="Arial" w:hAnsi="Arial" w:cs="Arial"/>
                  <w:i/>
                </w:rPr>
                <w:t>Cwp</w:t>
              </w:r>
              <w:r w:rsidRPr="007F7E2B">
                <w:rPr>
                  <w:rFonts w:ascii="Arial" w:eastAsia="Arial" w:hAnsi="Arial" w:cs="Arial"/>
                  <w:i/>
                  <w:vertAlign w:val="subscript"/>
                </w:rPr>
                <w:t>s</w:t>
              </w:r>
              <w:r w:rsidRPr="007F7E2B">
                <w:rPr>
                  <w:rFonts w:ascii="Calibri" w:eastAsia="Calibri" w:hAnsi="Calibri" w:cs="Calibri"/>
                  <w:i/>
                </w:rPr>
                <w:t xml:space="preserve"> </w:t>
              </w:r>
            </w:ins>
          </w:p>
        </w:tc>
        <w:tc>
          <w:tcPr>
            <w:tcW w:w="540" w:type="dxa"/>
            <w:tcBorders>
              <w:top w:val="nil"/>
              <w:left w:val="nil"/>
              <w:bottom w:val="nil"/>
              <w:right w:val="nil"/>
            </w:tcBorders>
          </w:tcPr>
          <w:p w14:paraId="3AC09531" w14:textId="77777777" w:rsidR="00C272E7" w:rsidRPr="007F7E2B" w:rsidRDefault="00C272E7">
            <w:pPr>
              <w:spacing w:line="259" w:lineRule="auto"/>
              <w:rPr>
                <w:ins w:id="22880" w:author="V2" w:date="2025-04-14T14:19:00Z" w16du:dateUtc="2025-04-14T19:19:00Z"/>
              </w:rPr>
            </w:pPr>
            <w:ins w:id="22881" w:author="V2" w:date="2025-04-14T14:19:00Z" w16du:dateUtc="2025-04-14T19:19:00Z">
              <w:r w:rsidRPr="007F7E2B">
                <w:t xml:space="preserve">=  </w:t>
              </w:r>
            </w:ins>
          </w:p>
        </w:tc>
        <w:tc>
          <w:tcPr>
            <w:tcW w:w="7054" w:type="dxa"/>
            <w:tcBorders>
              <w:top w:val="nil"/>
              <w:left w:val="nil"/>
              <w:bottom w:val="nil"/>
              <w:right w:val="nil"/>
            </w:tcBorders>
          </w:tcPr>
          <w:p w14:paraId="09283D5D" w14:textId="77777777" w:rsidR="00C272E7" w:rsidRPr="007F7E2B" w:rsidRDefault="00C272E7">
            <w:pPr>
              <w:spacing w:line="259" w:lineRule="auto"/>
              <w:rPr>
                <w:ins w:id="22882" w:author="V2" w:date="2025-04-14T14:19:00Z" w16du:dateUtc="2025-04-14T19:19:00Z"/>
              </w:rPr>
            </w:pPr>
            <w:ins w:id="22883" w:author="V2" w:date="2025-04-14T14:19:00Z" w16du:dateUtc="2025-04-14T19:19:00Z">
              <w:r w:rsidRPr="007F7E2B">
                <w:t>The carbon content of long lived wood products resulting from the harvesting of wood in stratum s to time t, tC</w:t>
              </w:r>
              <w:r w:rsidRPr="007F7E2B">
                <w:rPr>
                  <w:rFonts w:ascii="Calibri" w:eastAsia="Calibri" w:hAnsi="Calibri" w:cs="Calibri"/>
                </w:rPr>
                <w:t xml:space="preserve"> </w:t>
              </w:r>
            </w:ins>
          </w:p>
        </w:tc>
      </w:tr>
      <w:tr w:rsidR="00C272E7" w:rsidRPr="007F7E2B" w14:paraId="7266AD67" w14:textId="77777777">
        <w:trPr>
          <w:trHeight w:val="315"/>
          <w:ins w:id="22884" w:author="V2" w:date="2025-04-14T14:19:00Z" w16du:dateUtc="2025-04-14T19:19:00Z"/>
        </w:trPr>
        <w:tc>
          <w:tcPr>
            <w:tcW w:w="811" w:type="dxa"/>
            <w:tcBorders>
              <w:top w:val="nil"/>
              <w:left w:val="nil"/>
              <w:bottom w:val="nil"/>
              <w:right w:val="nil"/>
            </w:tcBorders>
          </w:tcPr>
          <w:p w14:paraId="51BF0AB1" w14:textId="77777777" w:rsidR="00C272E7" w:rsidRPr="007F7E2B" w:rsidRDefault="00C272E7">
            <w:pPr>
              <w:spacing w:line="259" w:lineRule="auto"/>
              <w:rPr>
                <w:ins w:id="22885" w:author="V2" w:date="2025-04-14T14:19:00Z" w16du:dateUtc="2025-04-14T19:19:00Z"/>
              </w:rPr>
            </w:pPr>
            <w:ins w:id="22886" w:author="V2" w:date="2025-04-14T14:19:00Z" w16du:dateUtc="2025-04-14T19:19:00Z">
              <w:r w:rsidRPr="007F7E2B">
                <w:rPr>
                  <w:rFonts w:ascii="Arial" w:eastAsia="Arial" w:hAnsi="Arial" w:cs="Arial"/>
                  <w:i/>
                </w:rPr>
                <w:t>44/12</w:t>
              </w:r>
              <w:r w:rsidRPr="007F7E2B">
                <w:rPr>
                  <w:rFonts w:ascii="Calibri" w:eastAsia="Calibri" w:hAnsi="Calibri" w:cs="Calibri"/>
                  <w:i/>
                </w:rPr>
                <w:t xml:space="preserve"> </w:t>
              </w:r>
            </w:ins>
          </w:p>
        </w:tc>
        <w:tc>
          <w:tcPr>
            <w:tcW w:w="540" w:type="dxa"/>
            <w:tcBorders>
              <w:top w:val="nil"/>
              <w:left w:val="nil"/>
              <w:bottom w:val="nil"/>
              <w:right w:val="nil"/>
            </w:tcBorders>
            <w:vAlign w:val="bottom"/>
          </w:tcPr>
          <w:p w14:paraId="2909FF38" w14:textId="77777777" w:rsidR="00C272E7" w:rsidRPr="007F7E2B" w:rsidRDefault="00C272E7">
            <w:pPr>
              <w:spacing w:line="259" w:lineRule="auto"/>
              <w:rPr>
                <w:ins w:id="22887" w:author="V2" w:date="2025-04-14T14:19:00Z" w16du:dateUtc="2025-04-14T19:19:00Z"/>
              </w:rPr>
            </w:pPr>
            <w:ins w:id="22888" w:author="V2" w:date="2025-04-14T14:19:00Z" w16du:dateUtc="2025-04-14T19:19:00Z">
              <w:r w:rsidRPr="007F7E2B">
                <w:rPr>
                  <w:rFonts w:ascii="Calibri" w:eastAsia="Calibri" w:hAnsi="Calibri" w:cs="Calibri"/>
                  <w:i/>
                </w:rPr>
                <w:t xml:space="preserve">= </w:t>
              </w:r>
            </w:ins>
          </w:p>
        </w:tc>
        <w:tc>
          <w:tcPr>
            <w:tcW w:w="7054" w:type="dxa"/>
            <w:tcBorders>
              <w:top w:val="nil"/>
              <w:left w:val="nil"/>
              <w:bottom w:val="nil"/>
              <w:right w:val="nil"/>
            </w:tcBorders>
          </w:tcPr>
          <w:p w14:paraId="7F90D5CA" w14:textId="77777777" w:rsidR="00C272E7" w:rsidRPr="007F7E2B" w:rsidRDefault="00C272E7">
            <w:pPr>
              <w:spacing w:line="259" w:lineRule="auto"/>
              <w:rPr>
                <w:ins w:id="22889" w:author="V2" w:date="2025-04-14T14:19:00Z" w16du:dateUtc="2025-04-14T19:19:00Z"/>
              </w:rPr>
            </w:pPr>
            <w:ins w:id="22890" w:author="V2" w:date="2025-04-14T14:19:00Z" w16du:dateUtc="2025-04-14T19:19:00Z">
              <w:r w:rsidRPr="007F7E2B">
                <w:t>Conversion factor from C to CO2, tCO</w:t>
              </w:r>
              <w:r w:rsidRPr="007F7E2B">
                <w:rPr>
                  <w:vertAlign w:val="subscript"/>
                </w:rPr>
                <w:t>2</w:t>
              </w:r>
              <w:r w:rsidRPr="007F7E2B">
                <w:t>/tC</w:t>
              </w:r>
              <w:r w:rsidRPr="007F7E2B">
                <w:rPr>
                  <w:rFonts w:ascii="Calibri" w:eastAsia="Calibri" w:hAnsi="Calibri" w:cs="Calibri"/>
                </w:rPr>
                <w:t xml:space="preserve"> </w:t>
              </w:r>
            </w:ins>
          </w:p>
        </w:tc>
      </w:tr>
    </w:tbl>
    <w:p w14:paraId="68172E8B" w14:textId="77777777" w:rsidR="00C272E7" w:rsidRPr="007F7E2B" w:rsidRDefault="00C272E7">
      <w:pPr>
        <w:spacing w:after="218" w:line="259" w:lineRule="auto"/>
        <w:ind w:left="720"/>
        <w:rPr>
          <w:ins w:id="22891" w:author="V2" w:date="2025-04-14T14:19:00Z" w16du:dateUtc="2025-04-14T19:19:00Z"/>
        </w:rPr>
      </w:pPr>
      <w:ins w:id="22892" w:author="V2" w:date="2025-04-14T14:19:00Z" w16du:dateUtc="2025-04-14T19:19:00Z">
        <w:r w:rsidRPr="007F7E2B">
          <w:t xml:space="preserve"> </w:t>
        </w:r>
      </w:ins>
    </w:p>
    <w:p w14:paraId="5C617A83" w14:textId="77777777" w:rsidR="00C272E7" w:rsidRPr="007F7E2B" w:rsidRDefault="00C272E7">
      <w:pPr>
        <w:spacing w:after="206"/>
        <w:ind w:left="730"/>
        <w:rPr>
          <w:ins w:id="22893" w:author="V2" w:date="2025-04-14T14:19:00Z" w16du:dateUtc="2025-04-14T19:19:00Z"/>
        </w:rPr>
      </w:pPr>
      <w:ins w:id="22894" w:author="V2" w:date="2025-04-14T14:19:00Z" w16du:dateUtc="2025-04-14T19:19:00Z">
        <w:r w:rsidRPr="007F7E2B">
          <w:t xml:space="preserve">Notes on variables: </w:t>
        </w:r>
      </w:ins>
    </w:p>
    <w:p w14:paraId="22A5E2A3" w14:textId="77777777" w:rsidR="00C272E7" w:rsidRPr="007F7E2B" w:rsidRDefault="00C272E7">
      <w:pPr>
        <w:ind w:left="730"/>
        <w:rPr>
          <w:ins w:id="22895" w:author="V2" w:date="2025-04-14T14:19:00Z" w16du:dateUtc="2025-04-14T19:19:00Z"/>
        </w:rPr>
      </w:pPr>
      <w:ins w:id="22896" w:author="V2" w:date="2025-04-14T14:19:00Z" w16du:dateUtc="2025-04-14T19:19:00Z">
        <w:r w:rsidRPr="007F7E2B">
          <w:rPr>
            <w:rFonts w:ascii="Arial" w:eastAsia="Arial" w:hAnsi="Arial" w:cs="Arial"/>
            <w:b/>
          </w:rPr>
          <w:t xml:space="preserve">All variables: </w:t>
        </w:r>
        <w:r w:rsidRPr="007F7E2B">
          <w:t>Any carbon pools not accounted must be set to 0 in this equation.</w:t>
        </w:r>
        <w:r w:rsidRPr="007F7E2B">
          <w:rPr>
            <w:rFonts w:ascii="Arial" w:eastAsia="Arial" w:hAnsi="Arial" w:cs="Arial"/>
            <w:b/>
          </w:rPr>
          <w:t xml:space="preserve"> </w:t>
        </w:r>
      </w:ins>
    </w:p>
    <w:tbl>
      <w:tblPr>
        <w:tblStyle w:val="TableGrid0"/>
        <w:tblW w:w="8687" w:type="dxa"/>
        <w:tblInd w:w="720" w:type="dxa"/>
        <w:tblLook w:val="04A0" w:firstRow="1" w:lastRow="0" w:firstColumn="1" w:lastColumn="0" w:noHBand="0" w:noVBand="1"/>
      </w:tblPr>
      <w:tblGrid>
        <w:gridCol w:w="1440"/>
        <w:gridCol w:w="7247"/>
      </w:tblGrid>
      <w:tr w:rsidR="00C272E7" w:rsidRPr="007F7E2B" w14:paraId="27E65CEE" w14:textId="77777777">
        <w:trPr>
          <w:trHeight w:val="1097"/>
          <w:ins w:id="22897" w:author="V2" w:date="2025-04-14T14:19:00Z" w16du:dateUtc="2025-04-14T19:19:00Z"/>
        </w:trPr>
        <w:tc>
          <w:tcPr>
            <w:tcW w:w="1440" w:type="dxa"/>
            <w:tcBorders>
              <w:top w:val="nil"/>
              <w:left w:val="nil"/>
              <w:bottom w:val="nil"/>
              <w:right w:val="nil"/>
            </w:tcBorders>
          </w:tcPr>
          <w:p w14:paraId="50F44208" w14:textId="77777777" w:rsidR="00C272E7" w:rsidRPr="007F7E2B" w:rsidRDefault="00C272E7">
            <w:pPr>
              <w:spacing w:line="259" w:lineRule="auto"/>
              <w:rPr>
                <w:ins w:id="22898" w:author="V2" w:date="2025-04-14T14:19:00Z" w16du:dateUtc="2025-04-14T19:19:00Z"/>
              </w:rPr>
            </w:pPr>
            <w:ins w:id="22899" w:author="V2" w:date="2025-04-14T14:19:00Z" w16du:dateUtc="2025-04-14T19:19:00Z">
              <w:r w:rsidRPr="007F7E2B">
                <w:rPr>
                  <w:rFonts w:ascii="Arial" w:eastAsia="Arial" w:hAnsi="Arial" w:cs="Arial"/>
                  <w:b/>
                </w:rPr>
                <w:t>SoilC</w:t>
              </w:r>
              <w:r w:rsidRPr="007F7E2B">
                <w:rPr>
                  <w:rFonts w:ascii="Arial" w:eastAsia="Arial" w:hAnsi="Arial" w:cs="Arial"/>
                  <w:b/>
                  <w:vertAlign w:val="subscript"/>
                </w:rPr>
                <w:t>s</w:t>
              </w:r>
              <w:r w:rsidRPr="007F7E2B">
                <w:rPr>
                  <w:rFonts w:ascii="Arial" w:eastAsia="Arial" w:hAnsi="Arial" w:cs="Arial"/>
                  <w:b/>
                </w:rPr>
                <w:t>:</w:t>
              </w:r>
              <w:r w:rsidRPr="007F7E2B">
                <w:t xml:space="preserve">  </w:t>
              </w:r>
            </w:ins>
          </w:p>
        </w:tc>
        <w:tc>
          <w:tcPr>
            <w:tcW w:w="7247" w:type="dxa"/>
            <w:tcBorders>
              <w:top w:val="nil"/>
              <w:left w:val="nil"/>
              <w:bottom w:val="nil"/>
              <w:right w:val="nil"/>
            </w:tcBorders>
          </w:tcPr>
          <w:p w14:paraId="45961D4C" w14:textId="77777777" w:rsidR="00C272E7" w:rsidRPr="007F7E2B" w:rsidRDefault="00C272E7">
            <w:pPr>
              <w:spacing w:after="17" w:line="259" w:lineRule="auto"/>
              <w:rPr>
                <w:ins w:id="22900" w:author="V2" w:date="2025-04-14T14:19:00Z" w16du:dateUtc="2025-04-14T19:19:00Z"/>
              </w:rPr>
            </w:pPr>
            <w:ins w:id="22901" w:author="V2" w:date="2025-04-14T14:19:00Z" w16du:dateUtc="2025-04-14T19:19:00Z">
              <w:r w:rsidRPr="007F7E2B">
                <w:t xml:space="preserve">Values are derived from estimations carried out using module </w:t>
              </w:r>
              <w:r w:rsidRPr="007F7E2B">
                <w:rPr>
                  <w:rFonts w:ascii="Arial" w:eastAsia="Arial" w:hAnsi="Arial" w:cs="Arial"/>
                  <w:i/>
                </w:rPr>
                <w:t xml:space="preserve">VMD0021 </w:t>
              </w:r>
            </w:ins>
          </w:p>
          <w:p w14:paraId="2AEED822" w14:textId="0F438677" w:rsidR="00C272E7" w:rsidRPr="007F7E2B" w:rsidRDefault="00C272E7">
            <w:pPr>
              <w:spacing w:line="259" w:lineRule="auto"/>
              <w:rPr>
                <w:ins w:id="22902" w:author="V2" w:date="2025-04-14T14:19:00Z" w16du:dateUtc="2025-04-14T19:19:00Z"/>
              </w:rPr>
            </w:pPr>
            <w:ins w:id="22903" w:author="V2" w:date="2025-04-14T14:19:00Z" w16du:dateUtc="2025-04-14T19:19:00Z">
              <w:r w:rsidRPr="007F7E2B">
                <w:rPr>
                  <w:rFonts w:ascii="Arial" w:eastAsia="Arial" w:hAnsi="Arial" w:cs="Arial"/>
                  <w:i/>
                </w:rPr>
                <w:t>Estimation of Stocks in the Soil Carbon Pool</w:t>
              </w:r>
              <w:r w:rsidRPr="007F7E2B">
                <w:t xml:space="preserve">, or projections carried out using the </w:t>
              </w:r>
              <w:r w:rsidR="00111949" w:rsidRPr="007F7E2B">
                <w:rPr>
                  <w:rFonts w:ascii="Arial" w:eastAsia="Arial" w:hAnsi="Arial" w:cs="Arial"/>
                  <w:i/>
                </w:rPr>
                <w:t>TRS-2</w:t>
              </w:r>
              <w:r w:rsidRPr="007F7E2B">
                <w:rPr>
                  <w:rFonts w:ascii="Arial" w:eastAsia="Arial" w:hAnsi="Arial" w:cs="Arial"/>
                  <w:i/>
                </w:rPr>
                <w:t xml:space="preserve"> Methods to Project Future Conditions</w:t>
              </w:r>
              <w:r w:rsidRPr="007F7E2B">
                <w:t xml:space="preserve">, in the case of ex-ante projection of carbon pools. </w:t>
              </w:r>
            </w:ins>
          </w:p>
        </w:tc>
      </w:tr>
      <w:tr w:rsidR="00C272E7" w:rsidRPr="007F7E2B" w14:paraId="2B4322AB" w14:textId="77777777">
        <w:trPr>
          <w:trHeight w:val="1178"/>
          <w:ins w:id="22904" w:author="V2" w:date="2025-04-14T14:19:00Z" w16du:dateUtc="2025-04-14T19:19:00Z"/>
        </w:trPr>
        <w:tc>
          <w:tcPr>
            <w:tcW w:w="1440" w:type="dxa"/>
            <w:tcBorders>
              <w:top w:val="nil"/>
              <w:left w:val="nil"/>
              <w:bottom w:val="nil"/>
              <w:right w:val="nil"/>
            </w:tcBorders>
          </w:tcPr>
          <w:p w14:paraId="4B87E25D" w14:textId="77777777" w:rsidR="00C272E7" w:rsidRPr="007F7E2B" w:rsidRDefault="00C272E7">
            <w:pPr>
              <w:spacing w:line="259" w:lineRule="auto"/>
              <w:rPr>
                <w:ins w:id="22905" w:author="V2" w:date="2025-04-14T14:19:00Z" w16du:dateUtc="2025-04-14T19:19:00Z"/>
              </w:rPr>
            </w:pPr>
            <w:ins w:id="22906" w:author="V2" w:date="2025-04-14T14:19:00Z" w16du:dateUtc="2025-04-14T19:19:00Z">
              <w:r w:rsidRPr="007F7E2B">
                <w:rPr>
                  <w:rFonts w:ascii="Arial" w:eastAsia="Arial" w:hAnsi="Arial" w:cs="Arial"/>
                  <w:b/>
                </w:rPr>
                <w:t>Bs</w:t>
              </w:r>
              <w:r w:rsidRPr="007F7E2B">
                <w:t xml:space="preserve">:  </w:t>
              </w:r>
            </w:ins>
          </w:p>
        </w:tc>
        <w:tc>
          <w:tcPr>
            <w:tcW w:w="7247" w:type="dxa"/>
            <w:tcBorders>
              <w:top w:val="nil"/>
              <w:left w:val="nil"/>
              <w:bottom w:val="nil"/>
              <w:right w:val="nil"/>
            </w:tcBorders>
          </w:tcPr>
          <w:p w14:paraId="3703E3B3" w14:textId="19C65B55" w:rsidR="00C272E7" w:rsidRPr="007F7E2B" w:rsidRDefault="00C272E7">
            <w:pPr>
              <w:spacing w:line="259" w:lineRule="auto"/>
              <w:ind w:right="34"/>
              <w:rPr>
                <w:ins w:id="22907" w:author="V2" w:date="2025-04-14T14:19:00Z" w16du:dateUtc="2025-04-14T19:19:00Z"/>
              </w:rPr>
            </w:pPr>
            <w:ins w:id="22908" w:author="V2" w:date="2025-04-14T14:19:00Z" w16du:dateUtc="2025-04-14T19:19:00Z">
              <w:r w:rsidRPr="007F7E2B">
                <w:t xml:space="preserve">Values are derived from estimations carried out using the </w:t>
              </w:r>
              <w:r w:rsidR="00111949" w:rsidRPr="007F7E2B">
                <w:rPr>
                  <w:rFonts w:ascii="Arial" w:eastAsia="Arial" w:hAnsi="Arial" w:cs="Arial"/>
                  <w:i/>
                </w:rPr>
                <w:t>TRS-4</w:t>
              </w:r>
              <w:r w:rsidRPr="007F7E2B">
                <w:rPr>
                  <w:rFonts w:ascii="Arial" w:eastAsia="Arial" w:hAnsi="Arial" w:cs="Arial"/>
                  <w:i/>
                </w:rPr>
                <w:t xml:space="preserve"> Estimation of Carbon Stocks in Living Plant Biomass</w:t>
              </w:r>
              <w:r w:rsidRPr="007F7E2B">
                <w:t xml:space="preserve">, or projections carried out using the </w:t>
              </w:r>
              <w:r w:rsidR="00111949" w:rsidRPr="007F7E2B">
                <w:rPr>
                  <w:rFonts w:ascii="Arial" w:eastAsia="Arial" w:hAnsi="Arial" w:cs="Arial"/>
                  <w:i/>
                </w:rPr>
                <w:t>TRS-2</w:t>
              </w:r>
              <w:r w:rsidRPr="007F7E2B">
                <w:rPr>
                  <w:rFonts w:ascii="Arial" w:eastAsia="Arial" w:hAnsi="Arial" w:cs="Arial"/>
                  <w:i/>
                </w:rPr>
                <w:t xml:space="preserve"> Methods to Project Future Conditions</w:t>
              </w:r>
              <w:r w:rsidRPr="007F7E2B">
                <w:t xml:space="preserve">, in the case of ex-ante projection of carbon pools. </w:t>
              </w:r>
            </w:ins>
          </w:p>
        </w:tc>
      </w:tr>
      <w:tr w:rsidR="00C272E7" w:rsidRPr="007F7E2B" w14:paraId="65B75BB1" w14:textId="77777777">
        <w:trPr>
          <w:trHeight w:val="650"/>
          <w:ins w:id="22909" w:author="V2" w:date="2025-04-14T14:19:00Z" w16du:dateUtc="2025-04-14T19:19:00Z"/>
        </w:trPr>
        <w:tc>
          <w:tcPr>
            <w:tcW w:w="1440" w:type="dxa"/>
            <w:tcBorders>
              <w:top w:val="nil"/>
              <w:left w:val="nil"/>
              <w:bottom w:val="nil"/>
              <w:right w:val="nil"/>
            </w:tcBorders>
          </w:tcPr>
          <w:p w14:paraId="4995CF64" w14:textId="77777777" w:rsidR="00C272E7" w:rsidRPr="007F7E2B" w:rsidRDefault="00C272E7">
            <w:pPr>
              <w:spacing w:line="259" w:lineRule="auto"/>
              <w:rPr>
                <w:ins w:id="22910" w:author="V2" w:date="2025-04-14T14:19:00Z" w16du:dateUtc="2025-04-14T19:19:00Z"/>
              </w:rPr>
            </w:pPr>
            <w:ins w:id="22911" w:author="V2" w:date="2025-04-14T14:19:00Z" w16du:dateUtc="2025-04-14T19:19:00Z">
              <w:r w:rsidRPr="007F7E2B">
                <w:rPr>
                  <w:rFonts w:ascii="Arial" w:eastAsia="Arial" w:hAnsi="Arial" w:cs="Arial"/>
                  <w:b/>
                </w:rPr>
                <w:t xml:space="preserve">Bf: </w:t>
              </w:r>
            </w:ins>
          </w:p>
        </w:tc>
        <w:tc>
          <w:tcPr>
            <w:tcW w:w="7247" w:type="dxa"/>
            <w:tcBorders>
              <w:top w:val="nil"/>
              <w:left w:val="nil"/>
              <w:bottom w:val="nil"/>
              <w:right w:val="nil"/>
            </w:tcBorders>
          </w:tcPr>
          <w:p w14:paraId="1341FDEE" w14:textId="77777777" w:rsidR="00C272E7" w:rsidRPr="007F7E2B" w:rsidRDefault="00C272E7">
            <w:pPr>
              <w:spacing w:line="259" w:lineRule="auto"/>
              <w:rPr>
                <w:ins w:id="22912" w:author="V2" w:date="2025-04-14T14:19:00Z" w16du:dateUtc="2025-04-14T19:19:00Z"/>
              </w:rPr>
            </w:pPr>
            <w:ins w:id="22913" w:author="V2" w:date="2025-04-14T14:19:00Z" w16du:dateUtc="2025-04-14T19:19:00Z">
              <w:r w:rsidRPr="007F7E2B">
                <w:t xml:space="preserve">The default conversion factor is 0.5 for conversion from dry biomass to mass of carbon.   </w:t>
              </w:r>
            </w:ins>
          </w:p>
        </w:tc>
      </w:tr>
      <w:tr w:rsidR="00C272E7" w:rsidRPr="007F7E2B" w14:paraId="6A88D1EB" w14:textId="77777777">
        <w:trPr>
          <w:trHeight w:val="1177"/>
          <w:ins w:id="22914" w:author="V2" w:date="2025-04-14T14:19:00Z" w16du:dateUtc="2025-04-14T19:19:00Z"/>
        </w:trPr>
        <w:tc>
          <w:tcPr>
            <w:tcW w:w="1440" w:type="dxa"/>
            <w:tcBorders>
              <w:top w:val="nil"/>
              <w:left w:val="nil"/>
              <w:bottom w:val="nil"/>
              <w:right w:val="nil"/>
            </w:tcBorders>
          </w:tcPr>
          <w:p w14:paraId="46457309" w14:textId="77777777" w:rsidR="00C272E7" w:rsidRPr="007F7E2B" w:rsidRDefault="00C272E7">
            <w:pPr>
              <w:spacing w:line="259" w:lineRule="auto"/>
              <w:rPr>
                <w:ins w:id="22915" w:author="V2" w:date="2025-04-14T14:19:00Z" w16du:dateUtc="2025-04-14T19:19:00Z"/>
              </w:rPr>
            </w:pPr>
            <w:ins w:id="22916" w:author="V2" w:date="2025-04-14T14:19:00Z" w16du:dateUtc="2025-04-14T19:19:00Z">
              <w:r w:rsidRPr="007F7E2B">
                <w:rPr>
                  <w:rFonts w:ascii="Arial" w:eastAsia="Arial" w:hAnsi="Arial" w:cs="Arial"/>
                  <w:b/>
                </w:rPr>
                <w:lastRenderedPageBreak/>
                <w:t xml:space="preserve">Bls:  </w:t>
              </w:r>
            </w:ins>
          </w:p>
        </w:tc>
        <w:tc>
          <w:tcPr>
            <w:tcW w:w="7247" w:type="dxa"/>
            <w:tcBorders>
              <w:top w:val="nil"/>
              <w:left w:val="nil"/>
              <w:bottom w:val="nil"/>
              <w:right w:val="nil"/>
            </w:tcBorders>
          </w:tcPr>
          <w:p w14:paraId="715B0306" w14:textId="7CD09DC5" w:rsidR="00C272E7" w:rsidRPr="007F7E2B" w:rsidRDefault="00C272E7">
            <w:pPr>
              <w:spacing w:line="277" w:lineRule="auto"/>
              <w:ind w:right="34"/>
              <w:rPr>
                <w:ins w:id="22917" w:author="V2" w:date="2025-04-14T14:19:00Z" w16du:dateUtc="2025-04-14T19:19:00Z"/>
              </w:rPr>
            </w:pPr>
            <w:ins w:id="22918" w:author="V2" w:date="2025-04-14T14:19:00Z" w16du:dateUtc="2025-04-14T19:19:00Z">
              <w:r w:rsidRPr="007F7E2B">
                <w:t xml:space="preserve">Values are derived from estimations carried out using the </w:t>
              </w:r>
              <w:r w:rsidR="00111949" w:rsidRPr="007F7E2B">
                <w:rPr>
                  <w:rFonts w:ascii="Arial" w:eastAsia="Arial" w:hAnsi="Arial" w:cs="Arial"/>
                  <w:i/>
                </w:rPr>
                <w:t>TRS-5</w:t>
              </w:r>
              <w:r w:rsidRPr="007F7E2B">
                <w:rPr>
                  <w:rFonts w:ascii="Arial" w:eastAsia="Arial" w:hAnsi="Arial" w:cs="Arial"/>
                  <w:i/>
                </w:rPr>
                <w:t xml:space="preserve"> Estimation of Carbon Stocks in the Litter Pool</w:t>
              </w:r>
              <w:r w:rsidRPr="007F7E2B">
                <w:t xml:space="preserve">, or projections carried out using the </w:t>
              </w:r>
              <w:r w:rsidRPr="007F7E2B">
                <w:rPr>
                  <w:rFonts w:ascii="Arial" w:eastAsia="Arial" w:hAnsi="Arial" w:cs="Arial"/>
                  <w:i/>
                </w:rPr>
                <w:t xml:space="preserve"> </w:t>
              </w:r>
            </w:ins>
          </w:p>
          <w:p w14:paraId="4B8FE674" w14:textId="01EBA83D" w:rsidR="00C272E7" w:rsidRPr="007F7E2B" w:rsidRDefault="00111949">
            <w:pPr>
              <w:spacing w:line="259" w:lineRule="auto"/>
              <w:rPr>
                <w:ins w:id="22919" w:author="V2" w:date="2025-04-14T14:19:00Z" w16du:dateUtc="2025-04-14T19:19:00Z"/>
              </w:rPr>
            </w:pPr>
            <w:ins w:id="22920" w:author="V2" w:date="2025-04-14T14:19:00Z" w16du:dateUtc="2025-04-14T19:19:00Z">
              <w:r w:rsidRPr="007F7E2B">
                <w:rPr>
                  <w:rFonts w:ascii="Arial" w:eastAsia="Arial" w:hAnsi="Arial" w:cs="Arial"/>
                  <w:i/>
                </w:rPr>
                <w:t>TRS-2</w:t>
              </w:r>
              <w:r w:rsidR="00C272E7" w:rsidRPr="007F7E2B">
                <w:rPr>
                  <w:rFonts w:ascii="Arial" w:eastAsia="Arial" w:hAnsi="Arial" w:cs="Arial"/>
                  <w:i/>
                </w:rPr>
                <w:t xml:space="preserve"> Methods to Project Future Conditions</w:t>
              </w:r>
              <w:r w:rsidR="00C272E7" w:rsidRPr="007F7E2B">
                <w:t xml:space="preserve">, in the case of ex-ante projection of carbon pools. </w:t>
              </w:r>
            </w:ins>
          </w:p>
        </w:tc>
      </w:tr>
      <w:tr w:rsidR="00C272E7" w:rsidRPr="007F7E2B" w14:paraId="641F7AFE" w14:textId="77777777">
        <w:trPr>
          <w:trHeight w:val="649"/>
          <w:ins w:id="22921" w:author="V2" w:date="2025-04-14T14:19:00Z" w16du:dateUtc="2025-04-14T19:19:00Z"/>
        </w:trPr>
        <w:tc>
          <w:tcPr>
            <w:tcW w:w="1440" w:type="dxa"/>
            <w:tcBorders>
              <w:top w:val="nil"/>
              <w:left w:val="nil"/>
              <w:bottom w:val="nil"/>
              <w:right w:val="nil"/>
            </w:tcBorders>
          </w:tcPr>
          <w:p w14:paraId="1DEA2626" w14:textId="77777777" w:rsidR="00C272E7" w:rsidRPr="007F7E2B" w:rsidRDefault="00C272E7">
            <w:pPr>
              <w:spacing w:line="259" w:lineRule="auto"/>
              <w:rPr>
                <w:ins w:id="22922" w:author="V2" w:date="2025-04-14T14:19:00Z" w16du:dateUtc="2025-04-14T19:19:00Z"/>
              </w:rPr>
            </w:pPr>
            <w:ins w:id="22923" w:author="V2" w:date="2025-04-14T14:19:00Z" w16du:dateUtc="2025-04-14T19:19:00Z">
              <w:r w:rsidRPr="007F7E2B">
                <w:rPr>
                  <w:rFonts w:ascii="Arial" w:eastAsia="Arial" w:hAnsi="Arial" w:cs="Arial"/>
                  <w:b/>
                </w:rPr>
                <w:t xml:space="preserve">Lf:  </w:t>
              </w:r>
            </w:ins>
          </w:p>
        </w:tc>
        <w:tc>
          <w:tcPr>
            <w:tcW w:w="7247" w:type="dxa"/>
            <w:tcBorders>
              <w:top w:val="nil"/>
              <w:left w:val="nil"/>
              <w:bottom w:val="nil"/>
              <w:right w:val="nil"/>
            </w:tcBorders>
          </w:tcPr>
          <w:p w14:paraId="3AC64A5C" w14:textId="77777777" w:rsidR="00C272E7" w:rsidRPr="007F7E2B" w:rsidRDefault="00C272E7">
            <w:pPr>
              <w:spacing w:line="259" w:lineRule="auto"/>
              <w:rPr>
                <w:ins w:id="22924" w:author="V2" w:date="2025-04-14T14:19:00Z" w16du:dateUtc="2025-04-14T19:19:00Z"/>
              </w:rPr>
            </w:pPr>
            <w:ins w:id="22925" w:author="V2" w:date="2025-04-14T14:19:00Z" w16du:dateUtc="2025-04-14T19:19:00Z">
              <w:r w:rsidRPr="007F7E2B">
                <w:t xml:space="preserve">Conversion factors from litter biomass to carbon must be determined using applicable literature, IPCC guidance, or testing of samples. </w:t>
              </w:r>
            </w:ins>
          </w:p>
        </w:tc>
      </w:tr>
      <w:tr w:rsidR="00C272E7" w:rsidRPr="007F7E2B" w14:paraId="0C3A99B9" w14:textId="77777777">
        <w:trPr>
          <w:trHeight w:val="1179"/>
          <w:ins w:id="22926" w:author="V2" w:date="2025-04-14T14:19:00Z" w16du:dateUtc="2025-04-14T19:19:00Z"/>
        </w:trPr>
        <w:tc>
          <w:tcPr>
            <w:tcW w:w="1440" w:type="dxa"/>
            <w:tcBorders>
              <w:top w:val="nil"/>
              <w:left w:val="nil"/>
              <w:bottom w:val="nil"/>
              <w:right w:val="nil"/>
            </w:tcBorders>
          </w:tcPr>
          <w:p w14:paraId="26BE5EBB" w14:textId="77777777" w:rsidR="00C272E7" w:rsidRPr="007F7E2B" w:rsidRDefault="00C272E7">
            <w:pPr>
              <w:spacing w:line="259" w:lineRule="auto"/>
              <w:rPr>
                <w:ins w:id="22927" w:author="V2" w:date="2025-04-14T14:19:00Z" w16du:dateUtc="2025-04-14T19:19:00Z"/>
              </w:rPr>
            </w:pPr>
            <w:ins w:id="22928" w:author="V2" w:date="2025-04-14T14:19:00Z" w16du:dateUtc="2025-04-14T19:19:00Z">
              <w:r w:rsidRPr="007F7E2B">
                <w:rPr>
                  <w:rFonts w:ascii="Arial" w:eastAsia="Arial" w:hAnsi="Arial" w:cs="Arial"/>
                  <w:b/>
                </w:rPr>
                <w:t>Bdws</w:t>
              </w:r>
              <w:r w:rsidRPr="007F7E2B">
                <w:t xml:space="preserve">:  </w:t>
              </w:r>
            </w:ins>
          </w:p>
        </w:tc>
        <w:tc>
          <w:tcPr>
            <w:tcW w:w="7247" w:type="dxa"/>
            <w:tcBorders>
              <w:top w:val="nil"/>
              <w:left w:val="nil"/>
              <w:bottom w:val="nil"/>
              <w:right w:val="nil"/>
            </w:tcBorders>
          </w:tcPr>
          <w:p w14:paraId="7044FA75" w14:textId="3917671E" w:rsidR="00C272E7" w:rsidRPr="007F7E2B" w:rsidRDefault="00C272E7">
            <w:pPr>
              <w:spacing w:after="17" w:line="259" w:lineRule="auto"/>
              <w:rPr>
                <w:ins w:id="22929" w:author="V2" w:date="2025-04-14T14:19:00Z" w16du:dateUtc="2025-04-14T19:19:00Z"/>
              </w:rPr>
            </w:pPr>
            <w:ins w:id="22930" w:author="V2" w:date="2025-04-14T14:19:00Z" w16du:dateUtc="2025-04-14T19:19:00Z">
              <w:r w:rsidRPr="007F7E2B">
                <w:t xml:space="preserve">Values are derived from estimations carried out using </w:t>
              </w:r>
              <w:r w:rsidR="00111949" w:rsidRPr="007F7E2B">
                <w:rPr>
                  <w:rFonts w:ascii="Arial" w:eastAsia="Arial" w:hAnsi="Arial" w:cs="Arial"/>
                  <w:i/>
                </w:rPr>
                <w:t>TRS-6</w:t>
              </w:r>
              <w:r w:rsidRPr="007F7E2B">
                <w:rPr>
                  <w:rFonts w:ascii="Arial" w:eastAsia="Arial" w:hAnsi="Arial" w:cs="Arial"/>
                  <w:i/>
                </w:rPr>
                <w:t xml:space="preserve"> Estimation of </w:t>
              </w:r>
            </w:ins>
          </w:p>
          <w:p w14:paraId="21494222" w14:textId="77777777" w:rsidR="00C272E7" w:rsidRPr="007F7E2B" w:rsidRDefault="00C272E7">
            <w:pPr>
              <w:spacing w:after="17" w:line="259" w:lineRule="auto"/>
              <w:rPr>
                <w:ins w:id="22931" w:author="V2" w:date="2025-04-14T14:19:00Z" w16du:dateUtc="2025-04-14T19:19:00Z"/>
              </w:rPr>
            </w:pPr>
            <w:ins w:id="22932" w:author="V2" w:date="2025-04-14T14:19:00Z" w16du:dateUtc="2025-04-14T19:19:00Z">
              <w:r w:rsidRPr="007F7E2B">
                <w:rPr>
                  <w:rFonts w:ascii="Arial" w:eastAsia="Arial" w:hAnsi="Arial" w:cs="Arial"/>
                  <w:i/>
                </w:rPr>
                <w:t>Carbon Stocks in the Dead Wood Pool</w:t>
              </w:r>
              <w:r w:rsidRPr="007F7E2B">
                <w:t xml:space="preserve">, or projections carried out using </w:t>
              </w:r>
              <w:r w:rsidRPr="007F7E2B">
                <w:rPr>
                  <w:rFonts w:ascii="Arial" w:eastAsia="Arial" w:hAnsi="Arial" w:cs="Arial"/>
                  <w:i/>
                </w:rPr>
                <w:t xml:space="preserve"> </w:t>
              </w:r>
            </w:ins>
          </w:p>
          <w:p w14:paraId="127ACDEC" w14:textId="022D6300" w:rsidR="00C272E7" w:rsidRPr="007F7E2B" w:rsidRDefault="00111949">
            <w:pPr>
              <w:spacing w:line="259" w:lineRule="auto"/>
              <w:rPr>
                <w:ins w:id="22933" w:author="V2" w:date="2025-04-14T14:19:00Z" w16du:dateUtc="2025-04-14T19:19:00Z"/>
              </w:rPr>
            </w:pPr>
            <w:ins w:id="22934" w:author="V2" w:date="2025-04-14T14:19:00Z" w16du:dateUtc="2025-04-14T19:19:00Z">
              <w:r w:rsidRPr="007F7E2B">
                <w:rPr>
                  <w:rFonts w:ascii="Arial" w:eastAsia="Arial" w:hAnsi="Arial" w:cs="Arial"/>
                  <w:i/>
                </w:rPr>
                <w:t>TRS-2</w:t>
              </w:r>
              <w:r w:rsidR="00C272E7" w:rsidRPr="007F7E2B">
                <w:rPr>
                  <w:rFonts w:ascii="Arial" w:eastAsia="Arial" w:hAnsi="Arial" w:cs="Arial"/>
                  <w:i/>
                </w:rPr>
                <w:t xml:space="preserve"> Methods to Project Future Conditions,</w:t>
              </w:r>
              <w:r w:rsidR="00C272E7" w:rsidRPr="007F7E2B">
                <w:t xml:space="preserve"> in the case of ex-ante projection of carbon pools. </w:t>
              </w:r>
            </w:ins>
          </w:p>
        </w:tc>
      </w:tr>
      <w:tr w:rsidR="00C272E7" w:rsidRPr="007F7E2B" w14:paraId="6C82F8A0" w14:textId="77777777">
        <w:trPr>
          <w:trHeight w:val="648"/>
          <w:ins w:id="22935" w:author="V2" w:date="2025-04-14T14:19:00Z" w16du:dateUtc="2025-04-14T19:19:00Z"/>
        </w:trPr>
        <w:tc>
          <w:tcPr>
            <w:tcW w:w="1440" w:type="dxa"/>
            <w:tcBorders>
              <w:top w:val="nil"/>
              <w:left w:val="nil"/>
              <w:bottom w:val="nil"/>
              <w:right w:val="nil"/>
            </w:tcBorders>
          </w:tcPr>
          <w:p w14:paraId="3F281085" w14:textId="77777777" w:rsidR="00C272E7" w:rsidRPr="007F7E2B" w:rsidRDefault="00C272E7">
            <w:pPr>
              <w:spacing w:line="259" w:lineRule="auto"/>
              <w:rPr>
                <w:ins w:id="22936" w:author="V2" w:date="2025-04-14T14:19:00Z" w16du:dateUtc="2025-04-14T19:19:00Z"/>
              </w:rPr>
            </w:pPr>
            <w:ins w:id="22937" w:author="V2" w:date="2025-04-14T14:19:00Z" w16du:dateUtc="2025-04-14T19:19:00Z">
              <w:r w:rsidRPr="007F7E2B">
                <w:rPr>
                  <w:rFonts w:ascii="Arial" w:eastAsia="Arial" w:hAnsi="Arial" w:cs="Arial"/>
                  <w:b/>
                </w:rPr>
                <w:t>Dwf:</w:t>
              </w:r>
              <w:r w:rsidRPr="007F7E2B">
                <w:t xml:space="preserve">  </w:t>
              </w:r>
            </w:ins>
          </w:p>
        </w:tc>
        <w:tc>
          <w:tcPr>
            <w:tcW w:w="7247" w:type="dxa"/>
            <w:tcBorders>
              <w:top w:val="nil"/>
              <w:left w:val="nil"/>
              <w:bottom w:val="nil"/>
              <w:right w:val="nil"/>
            </w:tcBorders>
          </w:tcPr>
          <w:p w14:paraId="7F0E8EA3" w14:textId="77777777" w:rsidR="00C272E7" w:rsidRPr="007F7E2B" w:rsidRDefault="00C272E7">
            <w:pPr>
              <w:spacing w:line="259" w:lineRule="auto"/>
              <w:ind w:right="48"/>
              <w:rPr>
                <w:ins w:id="22938" w:author="V2" w:date="2025-04-14T14:19:00Z" w16du:dateUtc="2025-04-14T19:19:00Z"/>
              </w:rPr>
            </w:pPr>
            <w:ins w:id="22939" w:author="V2" w:date="2025-04-14T14:19:00Z" w16du:dateUtc="2025-04-14T19:19:00Z">
              <w:r w:rsidRPr="007F7E2B">
                <w:t xml:space="preserve">Conversion factors from dead wood biomass to carbon must be determined using applicable literature, IPCC guidance, or testing of samples. </w:t>
              </w:r>
            </w:ins>
          </w:p>
        </w:tc>
      </w:tr>
      <w:tr w:rsidR="00C272E7" w:rsidRPr="007F7E2B" w14:paraId="37F51154" w14:textId="77777777">
        <w:trPr>
          <w:trHeight w:val="302"/>
          <w:ins w:id="22940" w:author="V2" w:date="2025-04-14T14:19:00Z" w16du:dateUtc="2025-04-14T19:19:00Z"/>
        </w:trPr>
        <w:tc>
          <w:tcPr>
            <w:tcW w:w="1440" w:type="dxa"/>
            <w:tcBorders>
              <w:top w:val="nil"/>
              <w:left w:val="nil"/>
              <w:bottom w:val="nil"/>
              <w:right w:val="nil"/>
            </w:tcBorders>
          </w:tcPr>
          <w:p w14:paraId="7789043D" w14:textId="77777777" w:rsidR="00C272E7" w:rsidRPr="007F7E2B" w:rsidRDefault="00C272E7">
            <w:pPr>
              <w:spacing w:line="259" w:lineRule="auto"/>
              <w:rPr>
                <w:ins w:id="22941" w:author="V2" w:date="2025-04-14T14:19:00Z" w16du:dateUtc="2025-04-14T19:19:00Z"/>
              </w:rPr>
            </w:pPr>
            <w:ins w:id="22942" w:author="V2" w:date="2025-04-14T14:19:00Z" w16du:dateUtc="2025-04-14T19:19:00Z">
              <w:r w:rsidRPr="007F7E2B">
                <w:rPr>
                  <w:rFonts w:ascii="Arial" w:eastAsia="Arial" w:hAnsi="Arial" w:cs="Arial"/>
                  <w:b/>
                </w:rPr>
                <w:t>Cwps:</w:t>
              </w:r>
              <w:r w:rsidRPr="007F7E2B">
                <w:t xml:space="preserve">  </w:t>
              </w:r>
            </w:ins>
          </w:p>
        </w:tc>
        <w:tc>
          <w:tcPr>
            <w:tcW w:w="7247" w:type="dxa"/>
            <w:tcBorders>
              <w:top w:val="nil"/>
              <w:left w:val="nil"/>
              <w:bottom w:val="nil"/>
              <w:right w:val="nil"/>
            </w:tcBorders>
          </w:tcPr>
          <w:p w14:paraId="5E748A93" w14:textId="7ABEC320" w:rsidR="00C272E7" w:rsidRPr="007F7E2B" w:rsidRDefault="00C272E7">
            <w:pPr>
              <w:spacing w:line="259" w:lineRule="auto"/>
              <w:rPr>
                <w:ins w:id="22943" w:author="V2" w:date="2025-04-14T14:19:00Z" w16du:dateUtc="2025-04-14T19:19:00Z"/>
              </w:rPr>
            </w:pPr>
            <w:ins w:id="22944" w:author="V2" w:date="2025-04-14T14:19:00Z" w16du:dateUtc="2025-04-14T19:19:00Z">
              <w:r w:rsidRPr="007F7E2B">
                <w:t xml:space="preserve">Values are derived from estimations carried out using the </w:t>
              </w:r>
              <w:r w:rsidR="00111949" w:rsidRPr="007F7E2B">
                <w:rPr>
                  <w:rFonts w:ascii="Arial" w:eastAsia="Arial" w:hAnsi="Arial" w:cs="Arial"/>
                  <w:i/>
                </w:rPr>
                <w:t>TRS-8</w:t>
              </w:r>
              <w:r w:rsidRPr="007F7E2B">
                <w:rPr>
                  <w:rFonts w:ascii="Arial" w:eastAsia="Arial" w:hAnsi="Arial" w:cs="Arial"/>
                  <w:i/>
                </w:rPr>
                <w:t xml:space="preserve"> Estimation </w:t>
              </w:r>
            </w:ins>
          </w:p>
        </w:tc>
      </w:tr>
    </w:tbl>
    <w:p w14:paraId="4FA69AE2" w14:textId="77777777" w:rsidR="00C272E7" w:rsidRPr="007F7E2B" w:rsidRDefault="00C272E7">
      <w:pPr>
        <w:spacing w:after="3" w:line="259" w:lineRule="auto"/>
        <w:ind w:right="280"/>
        <w:jc w:val="right"/>
        <w:rPr>
          <w:ins w:id="22945" w:author="V2" w:date="2025-04-14T14:19:00Z" w16du:dateUtc="2025-04-14T19:19:00Z"/>
        </w:rPr>
      </w:pPr>
      <w:ins w:id="22946" w:author="V2" w:date="2025-04-14T14:19:00Z" w16du:dateUtc="2025-04-14T19:19:00Z">
        <w:r w:rsidRPr="007F7E2B">
          <w:rPr>
            <w:rFonts w:ascii="Arial" w:eastAsia="Arial" w:hAnsi="Arial" w:cs="Arial"/>
            <w:i/>
          </w:rPr>
          <w:t>of Carbon Stocks in the Long-lived Wood Products Pool</w:t>
        </w:r>
        <w:r w:rsidRPr="007F7E2B">
          <w:t xml:space="preserve">, or projections carried </w:t>
        </w:r>
      </w:ins>
    </w:p>
    <w:p w14:paraId="4590A200" w14:textId="6689362C" w:rsidR="00C272E7" w:rsidRPr="007F7E2B" w:rsidRDefault="00C272E7">
      <w:pPr>
        <w:spacing w:after="3" w:line="259" w:lineRule="auto"/>
        <w:ind w:right="39"/>
        <w:jc w:val="right"/>
        <w:rPr>
          <w:ins w:id="22947" w:author="V2" w:date="2025-04-14T14:19:00Z" w16du:dateUtc="2025-04-14T19:19:00Z"/>
        </w:rPr>
      </w:pPr>
      <w:ins w:id="22948" w:author="V2" w:date="2025-04-14T14:19:00Z" w16du:dateUtc="2025-04-14T19:19:00Z">
        <w:r w:rsidRPr="007F7E2B">
          <w:t xml:space="preserve">out using the </w:t>
        </w:r>
        <w:r w:rsidRPr="007F7E2B">
          <w:rPr>
            <w:rFonts w:ascii="Arial" w:eastAsia="Arial" w:hAnsi="Arial" w:cs="Arial"/>
            <w:i/>
          </w:rPr>
          <w:t xml:space="preserve"> </w:t>
        </w:r>
        <w:r w:rsidR="00111949" w:rsidRPr="007F7E2B">
          <w:rPr>
            <w:rFonts w:ascii="Arial" w:eastAsia="Arial" w:hAnsi="Arial" w:cs="Arial"/>
            <w:i/>
          </w:rPr>
          <w:t>TRS-2</w:t>
        </w:r>
        <w:r w:rsidRPr="007F7E2B">
          <w:rPr>
            <w:rFonts w:ascii="Arial" w:eastAsia="Arial" w:hAnsi="Arial" w:cs="Arial"/>
            <w:i/>
          </w:rPr>
          <w:t xml:space="preserve"> Methods to Project Future Conditions,</w:t>
        </w:r>
        <w:r w:rsidRPr="007F7E2B">
          <w:t xml:space="preserve"> in the case of ex-</w:t>
        </w:r>
      </w:ins>
    </w:p>
    <w:tbl>
      <w:tblPr>
        <w:tblStyle w:val="TableGrid0"/>
        <w:tblW w:w="8856" w:type="dxa"/>
        <w:tblInd w:w="0" w:type="dxa"/>
        <w:tblCellMar>
          <w:bottom w:w="10" w:type="dxa"/>
        </w:tblCellMar>
        <w:tblLook w:val="04A0" w:firstRow="1" w:lastRow="0" w:firstColumn="1" w:lastColumn="0" w:noHBand="0" w:noVBand="1"/>
      </w:tblPr>
      <w:tblGrid>
        <w:gridCol w:w="1980"/>
        <w:gridCol w:w="5221"/>
        <w:gridCol w:w="1655"/>
      </w:tblGrid>
      <w:tr w:rsidR="00C272E7" w:rsidRPr="007F7E2B" w14:paraId="398C9109" w14:textId="77777777">
        <w:trPr>
          <w:trHeight w:val="1281"/>
          <w:ins w:id="22949" w:author="V2" w:date="2025-04-14T14:19:00Z" w16du:dateUtc="2025-04-14T19:19:00Z"/>
        </w:trPr>
        <w:tc>
          <w:tcPr>
            <w:tcW w:w="7201" w:type="dxa"/>
            <w:gridSpan w:val="2"/>
            <w:tcBorders>
              <w:top w:val="nil"/>
              <w:left w:val="nil"/>
              <w:bottom w:val="nil"/>
              <w:right w:val="nil"/>
            </w:tcBorders>
          </w:tcPr>
          <w:p w14:paraId="58A3A1EE" w14:textId="77777777" w:rsidR="00C272E7" w:rsidRPr="007F7E2B" w:rsidRDefault="00C272E7">
            <w:pPr>
              <w:spacing w:after="134" w:line="259" w:lineRule="auto"/>
              <w:ind w:right="92"/>
              <w:jc w:val="center"/>
              <w:rPr>
                <w:ins w:id="22950" w:author="V2" w:date="2025-04-14T14:19:00Z" w16du:dateUtc="2025-04-14T19:19:00Z"/>
              </w:rPr>
            </w:pPr>
            <w:ins w:id="22951" w:author="V2" w:date="2025-04-14T14:19:00Z" w16du:dateUtc="2025-04-14T19:19:00Z">
              <w:r w:rsidRPr="007F7E2B">
                <w:t xml:space="preserve">ante projection of carbon pools. </w:t>
              </w:r>
            </w:ins>
          </w:p>
          <w:p w14:paraId="18880FB0" w14:textId="77777777" w:rsidR="00C272E7" w:rsidRPr="007F7E2B" w:rsidRDefault="00C272E7">
            <w:pPr>
              <w:spacing w:after="218" w:line="259" w:lineRule="auto"/>
              <w:ind w:left="720"/>
              <w:rPr>
                <w:ins w:id="22952" w:author="V2" w:date="2025-04-14T14:19:00Z" w16du:dateUtc="2025-04-14T19:19:00Z"/>
              </w:rPr>
            </w:pPr>
            <w:ins w:id="22953" w:author="V2" w:date="2025-04-14T14:19:00Z" w16du:dateUtc="2025-04-14T19:19:00Z">
              <w:r w:rsidRPr="007F7E2B">
                <w:rPr>
                  <w:rFonts w:ascii="Arial" w:eastAsia="Arial" w:hAnsi="Arial" w:cs="Arial"/>
                  <w:b/>
                </w:rPr>
                <w:t xml:space="preserve"> </w:t>
              </w:r>
            </w:ins>
          </w:p>
          <w:p w14:paraId="36CE9FD1" w14:textId="77777777" w:rsidR="00C272E7" w:rsidRPr="007F7E2B" w:rsidRDefault="00C272E7">
            <w:pPr>
              <w:spacing w:line="259" w:lineRule="auto"/>
              <w:rPr>
                <w:ins w:id="22954" w:author="V2" w:date="2025-04-14T14:19:00Z" w16du:dateUtc="2025-04-14T19:19:00Z"/>
              </w:rPr>
            </w:pPr>
            <w:ins w:id="22955" w:author="V2" w:date="2025-04-14T14:19:00Z" w16du:dateUtc="2025-04-14T19:19:00Z">
              <w:r w:rsidRPr="007F7E2B">
                <w:rPr>
                  <w:rFonts w:ascii="Arial" w:eastAsia="Arial" w:hAnsi="Arial" w:cs="Arial"/>
                  <w:b/>
                </w:rPr>
                <w:t xml:space="preserve">Summation of GHG Emissions: </w:t>
              </w:r>
            </w:ins>
          </w:p>
        </w:tc>
        <w:tc>
          <w:tcPr>
            <w:tcW w:w="1655" w:type="dxa"/>
            <w:tcBorders>
              <w:top w:val="nil"/>
              <w:left w:val="nil"/>
              <w:bottom w:val="nil"/>
              <w:right w:val="nil"/>
            </w:tcBorders>
          </w:tcPr>
          <w:p w14:paraId="2FD5D657" w14:textId="77777777" w:rsidR="00C272E7" w:rsidRPr="007F7E2B" w:rsidRDefault="00C272E7">
            <w:pPr>
              <w:spacing w:after="160" w:line="259" w:lineRule="auto"/>
              <w:rPr>
                <w:ins w:id="22956" w:author="V2" w:date="2025-04-14T14:19:00Z" w16du:dateUtc="2025-04-14T19:19:00Z"/>
              </w:rPr>
            </w:pPr>
          </w:p>
        </w:tc>
      </w:tr>
      <w:tr w:rsidR="00C272E7" w:rsidRPr="007F7E2B" w14:paraId="6ABAD66B" w14:textId="77777777">
        <w:trPr>
          <w:trHeight w:val="532"/>
          <w:ins w:id="22957" w:author="V2" w:date="2025-04-14T14:19:00Z" w16du:dateUtc="2025-04-14T19:19:00Z"/>
        </w:trPr>
        <w:tc>
          <w:tcPr>
            <w:tcW w:w="7201" w:type="dxa"/>
            <w:gridSpan w:val="2"/>
            <w:tcBorders>
              <w:top w:val="nil"/>
              <w:left w:val="nil"/>
              <w:bottom w:val="nil"/>
              <w:right w:val="nil"/>
            </w:tcBorders>
            <w:vAlign w:val="bottom"/>
          </w:tcPr>
          <w:p w14:paraId="60A4E068" w14:textId="01076543" w:rsidR="00C272E7" w:rsidRPr="007F7E2B" w:rsidRDefault="005B45D5">
            <w:pPr>
              <w:tabs>
                <w:tab w:val="center" w:pos="2056"/>
                <w:tab w:val="center" w:pos="3965"/>
                <w:tab w:val="center" w:pos="5041"/>
                <w:tab w:val="center" w:pos="5761"/>
                <w:tab w:val="center" w:pos="6481"/>
              </w:tabs>
              <w:spacing w:line="259" w:lineRule="auto"/>
              <w:rPr>
                <w:ins w:id="22958" w:author="V2" w:date="2025-04-14T14:19:00Z" w16du:dateUtc="2025-04-14T19:19:00Z"/>
              </w:rPr>
            </w:pPr>
            <w:ins w:id="22959" w:author="V2" w:date="2025-04-14T14:19:00Z" w16du:dateUtc="2025-04-14T19:19:00Z">
              <w:r w:rsidRPr="007F7E2B">
                <w:rPr>
                  <w:rFonts w:ascii="Times New Roman" w:eastAsia="Times New Roman" w:hAnsi="Times New Roman" w:cs="Times New Roman"/>
                  <w:i/>
                  <w:noProof/>
                </w:rPr>
                <w:drawing>
                  <wp:anchor distT="0" distB="0" distL="114300" distR="114300" simplePos="0" relativeHeight="251789366" behindDoc="1" locked="0" layoutInCell="1" allowOverlap="1" wp14:anchorId="0314A05B" wp14:editId="32B61614">
                    <wp:simplePos x="0" y="0"/>
                    <wp:positionH relativeFrom="column">
                      <wp:posOffset>-3314700</wp:posOffset>
                    </wp:positionH>
                    <wp:positionV relativeFrom="paragraph">
                      <wp:posOffset>43815</wp:posOffset>
                    </wp:positionV>
                    <wp:extent cx="3225800" cy="654050"/>
                    <wp:effectExtent l="0" t="0" r="0" b="0"/>
                    <wp:wrapTight wrapText="bothSides">
                      <wp:wrapPolygon edited="0">
                        <wp:start x="0" y="0"/>
                        <wp:lineTo x="0" y="20761"/>
                        <wp:lineTo x="21430" y="20761"/>
                        <wp:lineTo x="21430" y="0"/>
                        <wp:lineTo x="0" y="0"/>
                      </wp:wrapPolygon>
                    </wp:wrapTight>
                    <wp:docPr id="4526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3179" name=""/>
                            <pic:cNvPicPr/>
                          </pic:nvPicPr>
                          <pic:blipFill>
                            <a:blip r:embed="rId160">
                              <a:extLst>
                                <a:ext uri="{28A0092B-C50C-407E-A947-70E740481C1C}">
                                  <a14:useLocalDpi xmlns:a14="http://schemas.microsoft.com/office/drawing/2010/main" val="0"/>
                                </a:ext>
                              </a:extLst>
                            </a:blip>
                            <a:stretch>
                              <a:fillRect/>
                            </a:stretch>
                          </pic:blipFill>
                          <pic:spPr>
                            <a:xfrm>
                              <a:off x="0" y="0"/>
                              <a:ext cx="3225800" cy="654050"/>
                            </a:xfrm>
                            <a:prstGeom prst="rect">
                              <a:avLst/>
                            </a:prstGeom>
                          </pic:spPr>
                        </pic:pic>
                      </a:graphicData>
                    </a:graphic>
                    <wp14:sizeRelH relativeFrom="page">
                      <wp14:pctWidth>0</wp14:pctWidth>
                    </wp14:sizeRelH>
                    <wp14:sizeRelV relativeFrom="page">
                      <wp14:pctHeight>0</wp14:pctHeight>
                    </wp14:sizeRelV>
                  </wp:anchor>
                </w:drawing>
              </w:r>
              <w:r w:rsidR="00C272E7" w:rsidRPr="007F7E2B">
                <w:rPr>
                  <w:rFonts w:ascii="Calibri" w:eastAsia="Calibri" w:hAnsi="Calibri" w:cs="Calibri"/>
                  <w:sz w:val="22"/>
                </w:rPr>
                <w:tab/>
              </w:r>
              <w:r w:rsidR="00C272E7" w:rsidRPr="007F7E2B">
                <w:tab/>
                <w:t xml:space="preserve"> </w:t>
              </w:r>
              <w:r w:rsidR="00C272E7" w:rsidRPr="007F7E2B">
                <w:tab/>
                <w:t xml:space="preserve"> </w:t>
              </w:r>
              <w:r w:rsidR="00C272E7" w:rsidRPr="007F7E2B">
                <w:tab/>
                <w:t xml:space="preserve"> </w:t>
              </w:r>
            </w:ins>
          </w:p>
        </w:tc>
        <w:tc>
          <w:tcPr>
            <w:tcW w:w="1655" w:type="dxa"/>
            <w:vMerge w:val="restart"/>
            <w:tcBorders>
              <w:top w:val="nil"/>
              <w:left w:val="nil"/>
              <w:bottom w:val="nil"/>
              <w:right w:val="nil"/>
            </w:tcBorders>
          </w:tcPr>
          <w:p w14:paraId="3041E354" w14:textId="77777777" w:rsidR="00C272E7" w:rsidRPr="007F7E2B" w:rsidRDefault="00C272E7" w:rsidP="005B45D5">
            <w:pPr>
              <w:spacing w:line="259" w:lineRule="auto"/>
              <w:jc w:val="right"/>
              <w:rPr>
                <w:ins w:id="22960" w:author="V2" w:date="2025-04-14T14:19:00Z" w16du:dateUtc="2025-04-14T19:19:00Z"/>
              </w:rPr>
            </w:pPr>
            <w:ins w:id="22961" w:author="V2" w:date="2025-04-14T14:19:00Z" w16du:dateUtc="2025-04-14T19:19:00Z">
              <w:r w:rsidRPr="007F7E2B">
                <w:t xml:space="preserve">   (19.2) </w:t>
              </w:r>
            </w:ins>
          </w:p>
        </w:tc>
      </w:tr>
      <w:tr w:rsidR="00C272E7" w:rsidRPr="007F7E2B" w14:paraId="3CE2AB99" w14:textId="77777777">
        <w:trPr>
          <w:trHeight w:val="777"/>
          <w:ins w:id="22962" w:author="V2" w:date="2025-04-14T14:19:00Z" w16du:dateUtc="2025-04-14T19:19:00Z"/>
        </w:trPr>
        <w:tc>
          <w:tcPr>
            <w:tcW w:w="1980" w:type="dxa"/>
            <w:tcBorders>
              <w:top w:val="nil"/>
              <w:left w:val="nil"/>
              <w:bottom w:val="nil"/>
              <w:right w:val="nil"/>
            </w:tcBorders>
            <w:vAlign w:val="bottom"/>
          </w:tcPr>
          <w:p w14:paraId="1CC0BCF6" w14:textId="77777777" w:rsidR="00C272E7" w:rsidRPr="007F7E2B" w:rsidRDefault="00C272E7">
            <w:pPr>
              <w:spacing w:line="259" w:lineRule="auto"/>
              <w:ind w:left="106"/>
              <w:jc w:val="center"/>
              <w:rPr>
                <w:ins w:id="22963" w:author="V2" w:date="2025-04-14T14:19:00Z" w16du:dateUtc="2025-04-14T19:19:00Z"/>
              </w:rPr>
            </w:pPr>
            <w:ins w:id="22964" w:author="V2" w:date="2025-04-14T14:19:00Z" w16du:dateUtc="2025-04-14T19:19:00Z">
              <w:r w:rsidRPr="007F7E2B">
                <w:t xml:space="preserve">Where: </w:t>
              </w:r>
            </w:ins>
          </w:p>
        </w:tc>
        <w:tc>
          <w:tcPr>
            <w:tcW w:w="5221" w:type="dxa"/>
            <w:tcBorders>
              <w:top w:val="nil"/>
              <w:left w:val="nil"/>
              <w:bottom w:val="nil"/>
              <w:right w:val="nil"/>
            </w:tcBorders>
          </w:tcPr>
          <w:p w14:paraId="291DE709" w14:textId="22C500DA" w:rsidR="00C272E7" w:rsidRPr="007F7E2B" w:rsidRDefault="00C272E7">
            <w:pPr>
              <w:tabs>
                <w:tab w:val="center" w:pos="262"/>
                <w:tab w:val="center" w:pos="2179"/>
              </w:tabs>
              <w:spacing w:line="259" w:lineRule="auto"/>
              <w:rPr>
                <w:ins w:id="22965" w:author="V2" w:date="2025-04-14T14:19:00Z" w16du:dateUtc="2025-04-14T19:19:00Z"/>
              </w:rPr>
            </w:pPr>
            <w:ins w:id="22966" w:author="V2" w:date="2025-04-14T14:19:00Z" w16du:dateUtc="2025-04-14T19:19:00Z">
              <w:r w:rsidRPr="007F7E2B">
                <w:rPr>
                  <w:rFonts w:ascii="Calibri" w:eastAsia="Calibri" w:hAnsi="Calibri" w:cs="Calibri"/>
                  <w:sz w:val="22"/>
                </w:rPr>
                <w:tab/>
              </w:r>
              <w:r w:rsidRPr="007F7E2B">
                <w:rPr>
                  <w:rFonts w:ascii="Times New Roman" w:eastAsia="Times New Roman" w:hAnsi="Times New Roman" w:cs="Times New Roman"/>
                  <w:i/>
                  <w:sz w:val="14"/>
                </w:rPr>
                <w:tab/>
              </w:r>
            </w:ins>
          </w:p>
        </w:tc>
        <w:tc>
          <w:tcPr>
            <w:tcW w:w="0" w:type="auto"/>
            <w:vMerge/>
            <w:tcBorders>
              <w:top w:val="nil"/>
              <w:left w:val="nil"/>
              <w:bottom w:val="nil"/>
              <w:right w:val="nil"/>
            </w:tcBorders>
          </w:tcPr>
          <w:p w14:paraId="7B350A8D" w14:textId="77777777" w:rsidR="00C272E7" w:rsidRPr="007F7E2B" w:rsidRDefault="00C272E7">
            <w:pPr>
              <w:spacing w:after="160" w:line="259" w:lineRule="auto"/>
              <w:rPr>
                <w:ins w:id="22967" w:author="V2" w:date="2025-04-14T14:19:00Z" w16du:dateUtc="2025-04-14T19:19:00Z"/>
              </w:rPr>
            </w:pPr>
          </w:p>
        </w:tc>
      </w:tr>
      <w:tr w:rsidR="00C272E7" w:rsidRPr="007F7E2B" w14:paraId="35B77E8D" w14:textId="77777777">
        <w:trPr>
          <w:trHeight w:val="439"/>
          <w:ins w:id="22968" w:author="V2" w:date="2025-04-14T14:19:00Z" w16du:dateUtc="2025-04-14T19:19:00Z"/>
        </w:trPr>
        <w:tc>
          <w:tcPr>
            <w:tcW w:w="1980" w:type="dxa"/>
            <w:tcBorders>
              <w:top w:val="nil"/>
              <w:left w:val="nil"/>
              <w:bottom w:val="nil"/>
              <w:right w:val="nil"/>
            </w:tcBorders>
          </w:tcPr>
          <w:p w14:paraId="5EDDE778" w14:textId="77777777" w:rsidR="00C272E7" w:rsidRPr="007F7E2B" w:rsidRDefault="00C272E7">
            <w:pPr>
              <w:spacing w:line="259" w:lineRule="auto"/>
              <w:ind w:left="720"/>
              <w:rPr>
                <w:ins w:id="22969" w:author="V2" w:date="2025-04-14T14:19:00Z" w16du:dateUtc="2025-04-14T19:19:00Z"/>
              </w:rPr>
            </w:pPr>
            <w:ins w:id="22970" w:author="V2" w:date="2025-04-14T14:19:00Z" w16du:dateUtc="2025-04-14T19:19:00Z">
              <w:r w:rsidRPr="007F7E2B">
                <w:rPr>
                  <w:rFonts w:ascii="Arial" w:eastAsia="Arial" w:hAnsi="Arial" w:cs="Arial"/>
                  <w:i/>
                </w:rPr>
                <w:t>EmissionC</w:t>
              </w:r>
              <w:r w:rsidRPr="007F7E2B">
                <w:rPr>
                  <w:rFonts w:ascii="Arial" w:eastAsia="Arial" w:hAnsi="Arial" w:cs="Arial"/>
                  <w:i/>
                  <w:vertAlign w:val="subscript"/>
                </w:rPr>
                <w:t>t</w:t>
              </w:r>
              <w:r w:rsidRPr="007F7E2B">
                <w:rPr>
                  <w:rFonts w:ascii="Calibri" w:eastAsia="Calibri" w:hAnsi="Calibri" w:cs="Calibri"/>
                  <w:i/>
                  <w:vertAlign w:val="subscript"/>
                </w:rPr>
                <w:t xml:space="preserve">  </w:t>
              </w:r>
            </w:ins>
          </w:p>
        </w:tc>
        <w:tc>
          <w:tcPr>
            <w:tcW w:w="5221" w:type="dxa"/>
            <w:tcBorders>
              <w:top w:val="nil"/>
              <w:left w:val="nil"/>
              <w:bottom w:val="nil"/>
              <w:right w:val="nil"/>
            </w:tcBorders>
          </w:tcPr>
          <w:p w14:paraId="0205CD1A" w14:textId="77777777" w:rsidR="00C272E7" w:rsidRPr="007F7E2B" w:rsidRDefault="00C272E7">
            <w:pPr>
              <w:tabs>
                <w:tab w:val="center" w:pos="2469"/>
              </w:tabs>
              <w:spacing w:line="259" w:lineRule="auto"/>
              <w:rPr>
                <w:ins w:id="22971" w:author="V2" w:date="2025-04-14T14:19:00Z" w16du:dateUtc="2025-04-14T19:19:00Z"/>
              </w:rPr>
            </w:pPr>
            <w:ins w:id="22972" w:author="V2" w:date="2025-04-14T14:19:00Z" w16du:dateUtc="2025-04-14T19:19:00Z">
              <w:r w:rsidRPr="007F7E2B">
                <w:t xml:space="preserve">=  </w:t>
              </w:r>
              <w:r w:rsidRPr="007F7E2B">
                <w:tab/>
                <w:t>Total emissions from time t=0 to time t, tCO</w:t>
              </w:r>
              <w:r w:rsidRPr="007F7E2B">
                <w:rPr>
                  <w:vertAlign w:val="subscript"/>
                </w:rPr>
                <w:t>2</w:t>
              </w:r>
              <w:r w:rsidRPr="007F7E2B">
                <w:t>e</w:t>
              </w:r>
              <w:r w:rsidRPr="007F7E2B">
                <w:rPr>
                  <w:rFonts w:ascii="Calibri" w:eastAsia="Calibri" w:hAnsi="Calibri" w:cs="Calibri"/>
                </w:rPr>
                <w:t xml:space="preserve"> </w:t>
              </w:r>
            </w:ins>
          </w:p>
        </w:tc>
        <w:tc>
          <w:tcPr>
            <w:tcW w:w="1655" w:type="dxa"/>
            <w:tcBorders>
              <w:top w:val="nil"/>
              <w:left w:val="nil"/>
              <w:bottom w:val="nil"/>
              <w:right w:val="nil"/>
            </w:tcBorders>
          </w:tcPr>
          <w:p w14:paraId="3399FE24" w14:textId="77777777" w:rsidR="00C272E7" w:rsidRPr="007F7E2B" w:rsidRDefault="00C272E7">
            <w:pPr>
              <w:spacing w:after="160" w:line="259" w:lineRule="auto"/>
              <w:rPr>
                <w:ins w:id="22973" w:author="V2" w:date="2025-04-14T14:19:00Z" w16du:dateUtc="2025-04-14T19:19:00Z"/>
              </w:rPr>
            </w:pPr>
          </w:p>
        </w:tc>
      </w:tr>
      <w:tr w:rsidR="00C272E7" w:rsidRPr="007F7E2B" w14:paraId="2D9F0B70" w14:textId="77777777">
        <w:trPr>
          <w:trHeight w:val="376"/>
          <w:ins w:id="22974" w:author="V2" w:date="2025-04-14T14:19:00Z" w16du:dateUtc="2025-04-14T19:19:00Z"/>
        </w:trPr>
        <w:tc>
          <w:tcPr>
            <w:tcW w:w="1980" w:type="dxa"/>
            <w:tcBorders>
              <w:top w:val="nil"/>
              <w:left w:val="nil"/>
              <w:bottom w:val="nil"/>
              <w:right w:val="nil"/>
            </w:tcBorders>
          </w:tcPr>
          <w:p w14:paraId="5B7EBF0A" w14:textId="77777777" w:rsidR="00C272E7" w:rsidRPr="007F7E2B" w:rsidRDefault="00C272E7">
            <w:pPr>
              <w:spacing w:line="259" w:lineRule="auto"/>
              <w:ind w:left="720"/>
              <w:rPr>
                <w:ins w:id="22975" w:author="V2" w:date="2025-04-14T14:19:00Z" w16du:dateUtc="2025-04-14T19:19:00Z"/>
              </w:rPr>
            </w:pPr>
            <w:ins w:id="22976" w:author="V2" w:date="2025-04-14T14:19:00Z" w16du:dateUtc="2025-04-14T19:19:00Z">
              <w:r w:rsidRPr="007F7E2B">
                <w:rPr>
                  <w:rFonts w:ascii="Arial" w:eastAsia="Arial" w:hAnsi="Arial" w:cs="Arial"/>
                  <w:i/>
                </w:rPr>
                <w:lastRenderedPageBreak/>
                <w:t>z</w:t>
              </w:r>
              <w:r w:rsidRPr="007F7E2B">
                <w:rPr>
                  <w:rFonts w:ascii="Calibri" w:eastAsia="Calibri" w:hAnsi="Calibri" w:cs="Calibri"/>
                  <w:i/>
                </w:rPr>
                <w:t xml:space="preserve"> </w:t>
              </w:r>
            </w:ins>
          </w:p>
        </w:tc>
        <w:tc>
          <w:tcPr>
            <w:tcW w:w="5221" w:type="dxa"/>
            <w:tcBorders>
              <w:top w:val="nil"/>
              <w:left w:val="nil"/>
              <w:bottom w:val="nil"/>
              <w:right w:val="nil"/>
            </w:tcBorders>
          </w:tcPr>
          <w:p w14:paraId="2873B7FA" w14:textId="77777777" w:rsidR="00C272E7" w:rsidRPr="007F7E2B" w:rsidRDefault="00C272E7">
            <w:pPr>
              <w:tabs>
                <w:tab w:val="center" w:pos="2029"/>
              </w:tabs>
              <w:spacing w:line="259" w:lineRule="auto"/>
              <w:rPr>
                <w:ins w:id="22977" w:author="V2" w:date="2025-04-14T14:19:00Z" w16du:dateUtc="2025-04-14T19:19:00Z"/>
              </w:rPr>
            </w:pPr>
            <w:ins w:id="22978" w:author="V2" w:date="2025-04-14T14:19:00Z" w16du:dateUtc="2025-04-14T19:19:00Z">
              <w:r w:rsidRPr="007F7E2B">
                <w:t xml:space="preserve">=  </w:t>
              </w:r>
              <w:r w:rsidRPr="007F7E2B">
                <w:tab/>
                <w:t>The years from time t=0 to time t, yr</w:t>
              </w:r>
              <w:r w:rsidRPr="007F7E2B">
                <w:rPr>
                  <w:rFonts w:ascii="Calibri" w:eastAsia="Calibri" w:hAnsi="Calibri" w:cs="Calibri"/>
                </w:rPr>
                <w:t xml:space="preserve"> </w:t>
              </w:r>
            </w:ins>
          </w:p>
        </w:tc>
        <w:tc>
          <w:tcPr>
            <w:tcW w:w="1655" w:type="dxa"/>
            <w:tcBorders>
              <w:top w:val="nil"/>
              <w:left w:val="nil"/>
              <w:bottom w:val="nil"/>
              <w:right w:val="nil"/>
            </w:tcBorders>
          </w:tcPr>
          <w:p w14:paraId="7A65C763" w14:textId="77777777" w:rsidR="00C272E7" w:rsidRPr="007F7E2B" w:rsidRDefault="00C272E7">
            <w:pPr>
              <w:spacing w:after="160" w:line="259" w:lineRule="auto"/>
              <w:rPr>
                <w:ins w:id="22979" w:author="V2" w:date="2025-04-14T14:19:00Z" w16du:dateUtc="2025-04-14T19:19:00Z"/>
              </w:rPr>
            </w:pPr>
          </w:p>
        </w:tc>
      </w:tr>
      <w:tr w:rsidR="00C272E7" w:rsidRPr="007F7E2B" w14:paraId="298F0700" w14:textId="77777777">
        <w:trPr>
          <w:trHeight w:val="387"/>
          <w:ins w:id="22980" w:author="V2" w:date="2025-04-14T14:19:00Z" w16du:dateUtc="2025-04-14T19:19:00Z"/>
        </w:trPr>
        <w:tc>
          <w:tcPr>
            <w:tcW w:w="1980" w:type="dxa"/>
            <w:tcBorders>
              <w:top w:val="nil"/>
              <w:left w:val="nil"/>
              <w:bottom w:val="nil"/>
              <w:right w:val="nil"/>
            </w:tcBorders>
          </w:tcPr>
          <w:p w14:paraId="4986A5DF" w14:textId="77777777" w:rsidR="00C272E7" w:rsidRPr="007F7E2B" w:rsidRDefault="00C272E7">
            <w:pPr>
              <w:spacing w:line="259" w:lineRule="auto"/>
              <w:ind w:left="720"/>
              <w:rPr>
                <w:ins w:id="22981" w:author="V2" w:date="2025-04-14T14:19:00Z" w16du:dateUtc="2025-04-14T19:19:00Z"/>
              </w:rPr>
            </w:pPr>
            <w:ins w:id="22982" w:author="V2" w:date="2025-04-14T14:19:00Z" w16du:dateUtc="2025-04-14T19:19:00Z">
              <w:r w:rsidRPr="007F7E2B">
                <w:rPr>
                  <w:rFonts w:ascii="Arial" w:eastAsia="Arial" w:hAnsi="Arial" w:cs="Arial"/>
                  <w:i/>
                </w:rPr>
                <w:t>E</w:t>
              </w:r>
              <w:r w:rsidRPr="007F7E2B">
                <w:rPr>
                  <w:rFonts w:ascii="Arial" w:eastAsia="Arial" w:hAnsi="Arial" w:cs="Arial"/>
                  <w:i/>
                  <w:vertAlign w:val="subscript"/>
                </w:rPr>
                <w:t>l</w:t>
              </w:r>
              <w:r w:rsidRPr="007F7E2B">
                <w:rPr>
                  <w:rFonts w:ascii="Calibri" w:eastAsia="Calibri" w:hAnsi="Calibri" w:cs="Calibri"/>
                  <w:i/>
                </w:rPr>
                <w:t xml:space="preserve"> </w:t>
              </w:r>
            </w:ins>
          </w:p>
        </w:tc>
        <w:tc>
          <w:tcPr>
            <w:tcW w:w="5221" w:type="dxa"/>
            <w:tcBorders>
              <w:top w:val="nil"/>
              <w:left w:val="nil"/>
              <w:bottom w:val="nil"/>
              <w:right w:val="nil"/>
            </w:tcBorders>
          </w:tcPr>
          <w:p w14:paraId="4D964237" w14:textId="77777777" w:rsidR="00C272E7" w:rsidRPr="007F7E2B" w:rsidRDefault="00C272E7">
            <w:pPr>
              <w:tabs>
                <w:tab w:val="center" w:pos="2593"/>
              </w:tabs>
              <w:spacing w:line="259" w:lineRule="auto"/>
              <w:rPr>
                <w:ins w:id="22983" w:author="V2" w:date="2025-04-14T14:19:00Z" w16du:dateUtc="2025-04-14T19:19:00Z"/>
              </w:rPr>
            </w:pPr>
            <w:ins w:id="22984" w:author="V2" w:date="2025-04-14T14:19:00Z" w16du:dateUtc="2025-04-14T19:19:00Z">
              <w:r w:rsidRPr="007F7E2B">
                <w:t xml:space="preserve">=  </w:t>
              </w:r>
              <w:r w:rsidRPr="007F7E2B">
                <w:tab/>
                <w:t>Emissions from livestock management, tCO</w:t>
              </w:r>
              <w:r w:rsidRPr="007F7E2B">
                <w:rPr>
                  <w:vertAlign w:val="subscript"/>
                </w:rPr>
                <w:t>2</w:t>
              </w:r>
              <w:r w:rsidRPr="007F7E2B">
                <w:t>e/yr</w:t>
              </w:r>
              <w:r w:rsidRPr="007F7E2B">
                <w:rPr>
                  <w:rFonts w:ascii="Calibri" w:eastAsia="Calibri" w:hAnsi="Calibri" w:cs="Calibri"/>
                </w:rPr>
                <w:t xml:space="preserve"> </w:t>
              </w:r>
            </w:ins>
          </w:p>
        </w:tc>
        <w:tc>
          <w:tcPr>
            <w:tcW w:w="1655" w:type="dxa"/>
            <w:tcBorders>
              <w:top w:val="nil"/>
              <w:left w:val="nil"/>
              <w:bottom w:val="nil"/>
              <w:right w:val="nil"/>
            </w:tcBorders>
          </w:tcPr>
          <w:p w14:paraId="18770888" w14:textId="77777777" w:rsidR="00C272E7" w:rsidRPr="007F7E2B" w:rsidRDefault="00C272E7">
            <w:pPr>
              <w:spacing w:after="160" w:line="259" w:lineRule="auto"/>
              <w:rPr>
                <w:ins w:id="22985" w:author="V2" w:date="2025-04-14T14:19:00Z" w16du:dateUtc="2025-04-14T19:19:00Z"/>
              </w:rPr>
            </w:pPr>
          </w:p>
        </w:tc>
      </w:tr>
      <w:tr w:rsidR="00C272E7" w:rsidRPr="007F7E2B" w14:paraId="1F0D0764" w14:textId="77777777">
        <w:trPr>
          <w:trHeight w:val="384"/>
          <w:ins w:id="22986" w:author="V2" w:date="2025-04-14T14:19:00Z" w16du:dateUtc="2025-04-14T19:19:00Z"/>
        </w:trPr>
        <w:tc>
          <w:tcPr>
            <w:tcW w:w="1980" w:type="dxa"/>
            <w:tcBorders>
              <w:top w:val="nil"/>
              <w:left w:val="nil"/>
              <w:bottom w:val="nil"/>
              <w:right w:val="nil"/>
            </w:tcBorders>
          </w:tcPr>
          <w:p w14:paraId="6F0C4A50" w14:textId="77777777" w:rsidR="00C272E7" w:rsidRPr="007F7E2B" w:rsidRDefault="00C272E7">
            <w:pPr>
              <w:spacing w:line="259" w:lineRule="auto"/>
              <w:ind w:left="720"/>
              <w:rPr>
                <w:ins w:id="22987" w:author="V2" w:date="2025-04-14T14:19:00Z" w16du:dateUtc="2025-04-14T19:19:00Z"/>
              </w:rPr>
            </w:pPr>
            <w:ins w:id="22988" w:author="V2" w:date="2025-04-14T14:19:00Z" w16du:dateUtc="2025-04-14T19:19:00Z">
              <w:r w:rsidRPr="007F7E2B">
                <w:rPr>
                  <w:rFonts w:ascii="Arial" w:eastAsia="Arial" w:hAnsi="Arial" w:cs="Arial"/>
                  <w:i/>
                </w:rPr>
                <w:t>E</w:t>
              </w:r>
              <w:r w:rsidRPr="007F7E2B">
                <w:rPr>
                  <w:rFonts w:ascii="Arial" w:eastAsia="Arial" w:hAnsi="Arial" w:cs="Arial"/>
                  <w:i/>
                  <w:vertAlign w:val="subscript"/>
                </w:rPr>
                <w:t>s</w:t>
              </w:r>
              <w:r w:rsidRPr="007F7E2B">
                <w:rPr>
                  <w:rFonts w:ascii="Calibri" w:eastAsia="Calibri" w:hAnsi="Calibri" w:cs="Calibri"/>
                  <w:i/>
                </w:rPr>
                <w:t xml:space="preserve"> </w:t>
              </w:r>
            </w:ins>
          </w:p>
        </w:tc>
        <w:tc>
          <w:tcPr>
            <w:tcW w:w="6876" w:type="dxa"/>
            <w:gridSpan w:val="2"/>
            <w:tcBorders>
              <w:top w:val="nil"/>
              <w:left w:val="nil"/>
              <w:bottom w:val="nil"/>
              <w:right w:val="nil"/>
            </w:tcBorders>
          </w:tcPr>
          <w:p w14:paraId="458BCB8F" w14:textId="77777777" w:rsidR="00C272E7" w:rsidRPr="007F7E2B" w:rsidRDefault="00C272E7">
            <w:pPr>
              <w:tabs>
                <w:tab w:val="center" w:pos="3405"/>
              </w:tabs>
              <w:spacing w:line="259" w:lineRule="auto"/>
              <w:rPr>
                <w:ins w:id="22989" w:author="V2" w:date="2025-04-14T14:19:00Z" w16du:dateUtc="2025-04-14T19:19:00Z"/>
              </w:rPr>
            </w:pPr>
            <w:ins w:id="22990" w:author="V2" w:date="2025-04-14T14:19:00Z" w16du:dateUtc="2025-04-14T19:19:00Z">
              <w:r w:rsidRPr="007F7E2B">
                <w:t xml:space="preserve">=  </w:t>
              </w:r>
              <w:r w:rsidRPr="007F7E2B">
                <w:tab/>
                <w:t>Emissions from soil resulting from management activities, tCO</w:t>
              </w:r>
              <w:r w:rsidRPr="007F7E2B">
                <w:rPr>
                  <w:vertAlign w:val="subscript"/>
                </w:rPr>
                <w:t>2</w:t>
              </w:r>
              <w:r w:rsidRPr="007F7E2B">
                <w:t>e/yr</w:t>
              </w:r>
              <w:r w:rsidRPr="007F7E2B">
                <w:rPr>
                  <w:rFonts w:ascii="Calibri" w:eastAsia="Calibri" w:hAnsi="Calibri" w:cs="Calibri"/>
                </w:rPr>
                <w:t xml:space="preserve"> </w:t>
              </w:r>
            </w:ins>
          </w:p>
        </w:tc>
      </w:tr>
      <w:tr w:rsidR="00C272E7" w:rsidRPr="007F7E2B" w14:paraId="499CAF2B" w14:textId="77777777">
        <w:trPr>
          <w:trHeight w:val="650"/>
          <w:ins w:id="22991" w:author="V2" w:date="2025-04-14T14:19:00Z" w16du:dateUtc="2025-04-14T19:19:00Z"/>
        </w:trPr>
        <w:tc>
          <w:tcPr>
            <w:tcW w:w="1980" w:type="dxa"/>
            <w:tcBorders>
              <w:top w:val="nil"/>
              <w:left w:val="nil"/>
              <w:bottom w:val="nil"/>
              <w:right w:val="nil"/>
            </w:tcBorders>
          </w:tcPr>
          <w:p w14:paraId="51E14405" w14:textId="77777777" w:rsidR="00C272E7" w:rsidRPr="007F7E2B" w:rsidRDefault="00C272E7">
            <w:pPr>
              <w:spacing w:line="259" w:lineRule="auto"/>
              <w:ind w:left="720"/>
              <w:rPr>
                <w:ins w:id="22992" w:author="V2" w:date="2025-04-14T14:19:00Z" w16du:dateUtc="2025-04-14T19:19:00Z"/>
              </w:rPr>
            </w:pPr>
            <w:ins w:id="22993" w:author="V2" w:date="2025-04-14T14:19:00Z" w16du:dateUtc="2025-04-14T19:19:00Z">
              <w:r w:rsidRPr="007F7E2B">
                <w:rPr>
                  <w:rFonts w:ascii="Arial" w:eastAsia="Arial" w:hAnsi="Arial" w:cs="Arial"/>
                  <w:i/>
                </w:rPr>
                <w:t>E</w:t>
              </w:r>
              <w:r w:rsidRPr="007F7E2B">
                <w:rPr>
                  <w:rFonts w:ascii="Arial" w:eastAsia="Arial" w:hAnsi="Arial" w:cs="Arial"/>
                  <w:i/>
                  <w:vertAlign w:val="subscript"/>
                </w:rPr>
                <w:t>ff</w:t>
              </w:r>
              <w:r w:rsidRPr="007F7E2B">
                <w:rPr>
                  <w:rFonts w:ascii="Calibri" w:eastAsia="Calibri" w:hAnsi="Calibri" w:cs="Calibri"/>
                  <w:i/>
                </w:rPr>
                <w:t xml:space="preserve"> </w:t>
              </w:r>
            </w:ins>
          </w:p>
        </w:tc>
        <w:tc>
          <w:tcPr>
            <w:tcW w:w="6876" w:type="dxa"/>
            <w:gridSpan w:val="2"/>
            <w:tcBorders>
              <w:top w:val="nil"/>
              <w:left w:val="nil"/>
              <w:bottom w:val="nil"/>
              <w:right w:val="nil"/>
            </w:tcBorders>
          </w:tcPr>
          <w:p w14:paraId="49FB529A" w14:textId="77777777" w:rsidR="00C272E7" w:rsidRPr="007F7E2B" w:rsidRDefault="00C272E7">
            <w:pPr>
              <w:spacing w:line="259" w:lineRule="auto"/>
              <w:ind w:left="451" w:hanging="451"/>
              <w:rPr>
                <w:ins w:id="22994" w:author="V2" w:date="2025-04-14T14:19:00Z" w16du:dateUtc="2025-04-14T19:19:00Z"/>
              </w:rPr>
            </w:pPr>
            <w:ins w:id="22995" w:author="V2" w:date="2025-04-14T14:19:00Z" w16du:dateUtc="2025-04-14T19:19:00Z">
              <w:r w:rsidRPr="007F7E2B">
                <w:t xml:space="preserve">= </w:t>
              </w:r>
              <w:r w:rsidRPr="007F7E2B">
                <w:tab/>
                <w:t>Emissions from burning of fossil fuels in power equipment during project management, tCO</w:t>
              </w:r>
              <w:r w:rsidRPr="007F7E2B">
                <w:rPr>
                  <w:vertAlign w:val="subscript"/>
                </w:rPr>
                <w:t>2</w:t>
              </w:r>
              <w:r w:rsidRPr="007F7E2B">
                <w:t>e/yr</w:t>
              </w:r>
              <w:r w:rsidRPr="007F7E2B">
                <w:rPr>
                  <w:rFonts w:ascii="Calibri" w:eastAsia="Calibri" w:hAnsi="Calibri" w:cs="Calibri"/>
                </w:rPr>
                <w:t xml:space="preserve"> </w:t>
              </w:r>
            </w:ins>
          </w:p>
        </w:tc>
      </w:tr>
      <w:tr w:rsidR="00C272E7" w:rsidRPr="007F7E2B" w14:paraId="2134D336" w14:textId="77777777">
        <w:trPr>
          <w:trHeight w:val="381"/>
          <w:ins w:id="22996" w:author="V2" w:date="2025-04-14T14:19:00Z" w16du:dateUtc="2025-04-14T19:19:00Z"/>
        </w:trPr>
        <w:tc>
          <w:tcPr>
            <w:tcW w:w="1980" w:type="dxa"/>
            <w:tcBorders>
              <w:top w:val="nil"/>
              <w:left w:val="nil"/>
              <w:bottom w:val="nil"/>
              <w:right w:val="nil"/>
            </w:tcBorders>
          </w:tcPr>
          <w:p w14:paraId="1AF8DA91" w14:textId="77777777" w:rsidR="00C272E7" w:rsidRPr="007F7E2B" w:rsidRDefault="00C272E7">
            <w:pPr>
              <w:spacing w:line="259" w:lineRule="auto"/>
              <w:ind w:left="720"/>
              <w:rPr>
                <w:ins w:id="22997" w:author="V2" w:date="2025-04-14T14:19:00Z" w16du:dateUtc="2025-04-14T19:19:00Z"/>
              </w:rPr>
            </w:pPr>
            <w:ins w:id="22998" w:author="V2" w:date="2025-04-14T14:19:00Z" w16du:dateUtc="2025-04-14T19:19:00Z">
              <w:r w:rsidRPr="007F7E2B">
                <w:rPr>
                  <w:rFonts w:ascii="Arial" w:eastAsia="Arial" w:hAnsi="Arial" w:cs="Arial"/>
                  <w:i/>
                </w:rPr>
                <w:t>fe</w:t>
              </w:r>
              <w:r w:rsidRPr="007F7E2B">
                <w:rPr>
                  <w:rFonts w:ascii="Calibri" w:eastAsia="Calibri" w:hAnsi="Calibri" w:cs="Calibri"/>
                  <w:i/>
                </w:rPr>
                <w:t xml:space="preserve"> </w:t>
              </w:r>
            </w:ins>
          </w:p>
        </w:tc>
        <w:tc>
          <w:tcPr>
            <w:tcW w:w="6876" w:type="dxa"/>
            <w:gridSpan w:val="2"/>
            <w:tcBorders>
              <w:top w:val="nil"/>
              <w:left w:val="nil"/>
              <w:bottom w:val="nil"/>
              <w:right w:val="nil"/>
            </w:tcBorders>
          </w:tcPr>
          <w:p w14:paraId="57E5AD43" w14:textId="77777777" w:rsidR="00C272E7" w:rsidRPr="007F7E2B" w:rsidRDefault="00C272E7">
            <w:pPr>
              <w:tabs>
                <w:tab w:val="center" w:pos="2316"/>
              </w:tabs>
              <w:spacing w:line="259" w:lineRule="auto"/>
              <w:rPr>
                <w:ins w:id="22999" w:author="V2" w:date="2025-04-14T14:19:00Z" w16du:dateUtc="2025-04-14T19:19:00Z"/>
              </w:rPr>
            </w:pPr>
            <w:ins w:id="23000" w:author="V2" w:date="2025-04-14T14:19:00Z" w16du:dateUtc="2025-04-14T19:19:00Z">
              <w:r w:rsidRPr="007F7E2B">
                <w:t xml:space="preserve">=  </w:t>
              </w:r>
              <w:r w:rsidRPr="007F7E2B">
                <w:tab/>
                <w:t>Fire events within the selected time period</w:t>
              </w:r>
              <w:r w:rsidRPr="007F7E2B">
                <w:rPr>
                  <w:rFonts w:ascii="Calibri" w:eastAsia="Calibri" w:hAnsi="Calibri" w:cs="Calibri"/>
                </w:rPr>
                <w:t xml:space="preserve"> </w:t>
              </w:r>
            </w:ins>
          </w:p>
        </w:tc>
      </w:tr>
      <w:tr w:rsidR="00C272E7" w:rsidRPr="007F7E2B" w14:paraId="0E8EF91E" w14:textId="77777777">
        <w:trPr>
          <w:trHeight w:val="314"/>
          <w:ins w:id="23001" w:author="V2" w:date="2025-04-14T14:19:00Z" w16du:dateUtc="2025-04-14T19:19:00Z"/>
        </w:trPr>
        <w:tc>
          <w:tcPr>
            <w:tcW w:w="1980" w:type="dxa"/>
            <w:tcBorders>
              <w:top w:val="nil"/>
              <w:left w:val="nil"/>
              <w:bottom w:val="nil"/>
              <w:right w:val="nil"/>
            </w:tcBorders>
            <w:vAlign w:val="bottom"/>
          </w:tcPr>
          <w:p w14:paraId="0297795D" w14:textId="77777777" w:rsidR="00C272E7" w:rsidRPr="007F7E2B" w:rsidRDefault="00C272E7">
            <w:pPr>
              <w:spacing w:line="259" w:lineRule="auto"/>
              <w:ind w:left="720"/>
              <w:rPr>
                <w:ins w:id="23002" w:author="V2" w:date="2025-04-14T14:19:00Z" w16du:dateUtc="2025-04-14T19:19:00Z"/>
              </w:rPr>
            </w:pPr>
            <w:ins w:id="23003" w:author="V2" w:date="2025-04-14T14:19:00Z" w16du:dateUtc="2025-04-14T19:19:00Z">
              <w:r w:rsidRPr="007F7E2B">
                <w:rPr>
                  <w:rFonts w:ascii="Arial" w:eastAsia="Arial" w:hAnsi="Arial" w:cs="Arial"/>
                  <w:i/>
                </w:rPr>
                <w:t>E</w:t>
              </w:r>
              <w:r w:rsidRPr="007F7E2B">
                <w:rPr>
                  <w:rFonts w:ascii="Arial" w:eastAsia="Arial" w:hAnsi="Arial" w:cs="Arial"/>
                  <w:i/>
                  <w:vertAlign w:val="subscript"/>
                </w:rPr>
                <w:t>b</w:t>
              </w:r>
              <w:r w:rsidRPr="007F7E2B">
                <w:rPr>
                  <w:rFonts w:ascii="Calibri" w:eastAsia="Calibri" w:hAnsi="Calibri" w:cs="Calibri"/>
                  <w:i/>
                </w:rPr>
                <w:t xml:space="preserve"> </w:t>
              </w:r>
            </w:ins>
          </w:p>
        </w:tc>
        <w:tc>
          <w:tcPr>
            <w:tcW w:w="6876" w:type="dxa"/>
            <w:gridSpan w:val="2"/>
            <w:tcBorders>
              <w:top w:val="nil"/>
              <w:left w:val="nil"/>
              <w:bottom w:val="nil"/>
              <w:right w:val="nil"/>
            </w:tcBorders>
          </w:tcPr>
          <w:p w14:paraId="0817A7DA" w14:textId="77777777" w:rsidR="00C272E7" w:rsidRPr="007F7E2B" w:rsidRDefault="00C272E7">
            <w:pPr>
              <w:tabs>
                <w:tab w:val="center" w:pos="3532"/>
              </w:tabs>
              <w:spacing w:line="259" w:lineRule="auto"/>
              <w:rPr>
                <w:ins w:id="23004" w:author="V2" w:date="2025-04-14T14:19:00Z" w16du:dateUtc="2025-04-14T19:19:00Z"/>
              </w:rPr>
            </w:pPr>
            <w:ins w:id="23005" w:author="V2" w:date="2025-04-14T14:19:00Z" w16du:dateUtc="2025-04-14T19:19:00Z">
              <w:r w:rsidRPr="007F7E2B">
                <w:t xml:space="preserve">=  </w:t>
              </w:r>
              <w:r w:rsidRPr="007F7E2B">
                <w:tab/>
                <w:t>Emissions of non-CO2 gasses caused by fire events, tCO</w:t>
              </w:r>
              <w:r w:rsidRPr="007F7E2B">
                <w:rPr>
                  <w:vertAlign w:val="subscript"/>
                </w:rPr>
                <w:t>2</w:t>
              </w:r>
              <w:r w:rsidRPr="007F7E2B">
                <w:t>e/fire event</w:t>
              </w:r>
              <w:r w:rsidRPr="007F7E2B">
                <w:rPr>
                  <w:rFonts w:ascii="Calibri" w:eastAsia="Calibri" w:hAnsi="Calibri" w:cs="Calibri"/>
                </w:rPr>
                <w:t xml:space="preserve"> </w:t>
              </w:r>
            </w:ins>
          </w:p>
        </w:tc>
      </w:tr>
    </w:tbl>
    <w:p w14:paraId="1DF7B0BC" w14:textId="77777777" w:rsidR="00C272E7" w:rsidRPr="007F7E2B" w:rsidRDefault="00C272E7">
      <w:pPr>
        <w:spacing w:after="216" w:line="259" w:lineRule="auto"/>
        <w:rPr>
          <w:ins w:id="23006" w:author="V2" w:date="2025-04-14T14:19:00Z" w16du:dateUtc="2025-04-14T19:19:00Z"/>
        </w:rPr>
      </w:pPr>
      <w:ins w:id="23007" w:author="V2" w:date="2025-04-14T14:19:00Z" w16du:dateUtc="2025-04-14T19:19:00Z">
        <w:r w:rsidRPr="007F7E2B">
          <w:t xml:space="preserve"> </w:t>
        </w:r>
      </w:ins>
    </w:p>
    <w:p w14:paraId="4243D368" w14:textId="77777777" w:rsidR="00C272E7" w:rsidRPr="007F7E2B" w:rsidRDefault="00C272E7">
      <w:pPr>
        <w:spacing w:after="222"/>
        <w:ind w:left="730"/>
        <w:rPr>
          <w:ins w:id="23008" w:author="V2" w:date="2025-04-14T14:19:00Z" w16du:dateUtc="2025-04-14T19:19:00Z"/>
        </w:rPr>
      </w:pPr>
      <w:ins w:id="23009" w:author="V2" w:date="2025-04-14T14:19:00Z" w16du:dateUtc="2025-04-14T19:19:00Z">
        <w:r w:rsidRPr="007F7E2B">
          <w:t xml:space="preserve">Notes on variables: </w:t>
        </w:r>
      </w:ins>
    </w:p>
    <w:p w14:paraId="3F121A54" w14:textId="77777777" w:rsidR="00C272E7" w:rsidRPr="007F7E2B" w:rsidRDefault="00C272E7" w:rsidP="00964B29">
      <w:pPr>
        <w:numPr>
          <w:ilvl w:val="0"/>
          <w:numId w:val="122"/>
        </w:numPr>
        <w:spacing w:before="0" w:after="74" w:line="271" w:lineRule="auto"/>
        <w:ind w:hanging="358"/>
        <w:rPr>
          <w:ins w:id="23010" w:author="V2" w:date="2025-04-14T14:19:00Z" w16du:dateUtc="2025-04-14T19:19:00Z"/>
        </w:rPr>
      </w:pPr>
      <w:ins w:id="23011" w:author="V2" w:date="2025-04-14T14:19:00Z" w16du:dateUtc="2025-04-14T19:19:00Z">
        <w:r w:rsidRPr="007F7E2B">
          <w:t xml:space="preserve">Any emissions not accounted must be set to 0 in this equation. </w:t>
        </w:r>
      </w:ins>
    </w:p>
    <w:p w14:paraId="3488ED12" w14:textId="77777777" w:rsidR="00C272E7" w:rsidRPr="007F7E2B" w:rsidRDefault="00C272E7" w:rsidP="00964B29">
      <w:pPr>
        <w:numPr>
          <w:ilvl w:val="0"/>
          <w:numId w:val="122"/>
        </w:numPr>
        <w:spacing w:before="0" w:after="132" w:line="271" w:lineRule="auto"/>
        <w:ind w:hanging="358"/>
        <w:rPr>
          <w:ins w:id="23012" w:author="V2" w:date="2025-04-14T14:19:00Z" w16du:dateUtc="2025-04-14T19:19:00Z"/>
        </w:rPr>
      </w:pPr>
      <w:ins w:id="23013" w:author="V2" w:date="2025-04-14T14:19:00Z" w16du:dateUtc="2025-04-14T19:19:00Z">
        <w:r w:rsidRPr="007F7E2B">
          <w:t>Only emissions due to livestock management and fire events may be accounted under the baseline scenario</w:t>
        </w:r>
        <w:r w:rsidRPr="007F7E2B">
          <w:rPr>
            <w:rFonts w:ascii="Arial" w:eastAsia="Arial" w:hAnsi="Arial" w:cs="Arial"/>
            <w:i/>
          </w:rPr>
          <w:t>.</w:t>
        </w:r>
        <w:r w:rsidRPr="007F7E2B">
          <w:t xml:space="preserve"> </w:t>
        </w:r>
      </w:ins>
    </w:p>
    <w:p w14:paraId="03FB9C3E" w14:textId="77777777" w:rsidR="00C272E7" w:rsidRPr="007F7E2B" w:rsidRDefault="00C272E7" w:rsidP="00964B29">
      <w:pPr>
        <w:numPr>
          <w:ilvl w:val="0"/>
          <w:numId w:val="122"/>
        </w:numPr>
        <w:spacing w:before="0" w:after="132" w:line="271" w:lineRule="auto"/>
        <w:ind w:hanging="358"/>
        <w:rPr>
          <w:ins w:id="23014" w:author="V2" w:date="2025-04-14T14:19:00Z" w16du:dateUtc="2025-04-14T19:19:00Z"/>
        </w:rPr>
      </w:pPr>
      <w:ins w:id="23015" w:author="V2" w:date="2025-04-14T14:19:00Z" w16du:dateUtc="2025-04-14T19:19:00Z">
        <w:r w:rsidRPr="007F7E2B">
          <w:t xml:space="preserve">Emissions due to livestock management may only be accounted under the baseline scenario if those emissions are less than the livestock emissions under the project scenario.   </w:t>
        </w:r>
      </w:ins>
    </w:p>
    <w:p w14:paraId="66A59BB0" w14:textId="77777777" w:rsidR="00C272E7" w:rsidRPr="007F7E2B" w:rsidRDefault="00C272E7" w:rsidP="00964B29">
      <w:pPr>
        <w:numPr>
          <w:ilvl w:val="0"/>
          <w:numId w:val="122"/>
        </w:numPr>
        <w:spacing w:before="0" w:after="93" w:line="271" w:lineRule="auto"/>
        <w:ind w:hanging="358"/>
        <w:rPr>
          <w:ins w:id="23016" w:author="V2" w:date="2025-04-14T14:19:00Z" w16du:dateUtc="2025-04-14T19:19:00Z"/>
        </w:rPr>
      </w:pPr>
      <w:ins w:id="23017" w:author="V2" w:date="2025-04-14T14:19:00Z" w16du:dateUtc="2025-04-14T19:19:00Z">
        <w:r w:rsidRPr="007F7E2B">
          <w:t xml:space="preserve">Emissions due to fire events may only be accounted under the baseline scenario if those emissions are less than the fire emissions under the project scenario. </w:t>
        </w:r>
      </w:ins>
    </w:p>
    <w:p w14:paraId="7A528C5F" w14:textId="77777777" w:rsidR="00C272E7" w:rsidRPr="007F7E2B" w:rsidRDefault="00C272E7">
      <w:pPr>
        <w:spacing w:line="259" w:lineRule="auto"/>
        <w:rPr>
          <w:ins w:id="23018" w:author="V2" w:date="2025-04-14T14:19:00Z" w16du:dateUtc="2025-04-14T19:19:00Z"/>
        </w:rPr>
      </w:pPr>
      <w:ins w:id="23019" w:author="V2" w:date="2025-04-14T14:19:00Z" w16du:dateUtc="2025-04-14T19:19:00Z">
        <w:r w:rsidRPr="007F7E2B">
          <w:rPr>
            <w:rFonts w:ascii="Arial" w:eastAsia="Arial" w:hAnsi="Arial" w:cs="Arial"/>
            <w:b/>
          </w:rPr>
          <w:t xml:space="preserve"> </w:t>
        </w:r>
      </w:ins>
    </w:p>
    <w:p w14:paraId="4BE005C2" w14:textId="77777777" w:rsidR="00C272E7" w:rsidRPr="007F7E2B" w:rsidRDefault="00C272E7">
      <w:pPr>
        <w:spacing w:line="268" w:lineRule="auto"/>
        <w:ind w:left="-5"/>
        <w:rPr>
          <w:ins w:id="23020" w:author="V2" w:date="2025-04-14T14:19:00Z" w16du:dateUtc="2025-04-14T19:19:00Z"/>
        </w:rPr>
      </w:pPr>
      <w:ins w:id="23021" w:author="V2" w:date="2025-04-14T14:19:00Z" w16du:dateUtc="2025-04-14T19:19:00Z">
        <w:r w:rsidRPr="007F7E2B">
          <w:rPr>
            <w:rFonts w:ascii="Arial" w:eastAsia="Arial" w:hAnsi="Arial" w:cs="Arial"/>
            <w:b/>
          </w:rPr>
          <w:t xml:space="preserve">Summation of Leakage: </w:t>
        </w:r>
      </w:ins>
    </w:p>
    <w:p w14:paraId="6C49B705" w14:textId="77777777" w:rsidR="00C272E7" w:rsidRPr="007F7E2B" w:rsidRDefault="00C272E7">
      <w:pPr>
        <w:spacing w:after="84" w:line="259" w:lineRule="auto"/>
        <w:rPr>
          <w:ins w:id="23022" w:author="V2" w:date="2025-04-14T14:19:00Z" w16du:dateUtc="2025-04-14T19:19:00Z"/>
        </w:rPr>
      </w:pPr>
      <w:ins w:id="23023" w:author="V2" w:date="2025-04-14T14:19:00Z" w16du:dateUtc="2025-04-14T19:19:00Z">
        <w:r w:rsidRPr="007F7E2B">
          <w:t xml:space="preserve"> </w:t>
        </w:r>
      </w:ins>
    </w:p>
    <w:p w14:paraId="62FF28F6" w14:textId="06FAA0D8" w:rsidR="00C272E7" w:rsidRPr="007F7E2B" w:rsidRDefault="00D334D2">
      <w:pPr>
        <w:pStyle w:val="Heading2"/>
        <w:tabs>
          <w:tab w:val="center" w:pos="1783"/>
          <w:tab w:val="center" w:pos="3601"/>
          <w:tab w:val="center" w:pos="4321"/>
          <w:tab w:val="center" w:pos="5041"/>
          <w:tab w:val="center" w:pos="5761"/>
          <w:tab w:val="center" w:pos="6481"/>
          <w:tab w:val="center" w:pos="7201"/>
          <w:tab w:val="center" w:pos="8182"/>
        </w:tabs>
        <w:rPr>
          <w:ins w:id="23024" w:author="V2" w:date="2025-04-14T14:19:00Z" w16du:dateUtc="2025-04-14T19:19:00Z"/>
          <w:b w:val="0"/>
          <w:bCs/>
        </w:rPr>
      </w:pPr>
      <w:ins w:id="23025" w:author="V2" w:date="2025-04-14T14:19:00Z" w16du:dateUtc="2025-04-14T19:19:00Z">
        <w:r w:rsidRPr="007F7E2B">
          <w:rPr>
            <w:noProof/>
            <w:sz w:val="24"/>
          </w:rPr>
          <w:drawing>
            <wp:anchor distT="0" distB="0" distL="114300" distR="114300" simplePos="0" relativeHeight="251790390" behindDoc="1" locked="0" layoutInCell="1" allowOverlap="1" wp14:anchorId="7FC37208" wp14:editId="7123C20C">
              <wp:simplePos x="0" y="0"/>
              <wp:positionH relativeFrom="column">
                <wp:posOffset>323850</wp:posOffset>
              </wp:positionH>
              <wp:positionV relativeFrom="paragraph">
                <wp:posOffset>57785</wp:posOffset>
              </wp:positionV>
              <wp:extent cx="1854200" cy="361950"/>
              <wp:effectExtent l="0" t="0" r="0" b="0"/>
              <wp:wrapTight wrapText="bothSides">
                <wp:wrapPolygon edited="0">
                  <wp:start x="0" y="0"/>
                  <wp:lineTo x="0" y="20463"/>
                  <wp:lineTo x="21304" y="20463"/>
                  <wp:lineTo x="21304" y="0"/>
                  <wp:lineTo x="0" y="0"/>
                </wp:wrapPolygon>
              </wp:wrapTight>
              <wp:docPr id="989337632"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37632" name="Picture 1" descr="A black and white math equation&#10;&#10;AI-generated content may be incorrect."/>
                      <pic:cNvPicPr/>
                    </pic:nvPicPr>
                    <pic:blipFill>
                      <a:blip r:embed="rId161">
                        <a:extLst>
                          <a:ext uri="{28A0092B-C50C-407E-A947-70E740481C1C}">
                            <a14:useLocalDpi xmlns:a14="http://schemas.microsoft.com/office/drawing/2010/main" val="0"/>
                          </a:ext>
                        </a:extLst>
                      </a:blip>
                      <a:stretch>
                        <a:fillRect/>
                      </a:stretch>
                    </pic:blipFill>
                    <pic:spPr>
                      <a:xfrm>
                        <a:off x="0" y="0"/>
                        <a:ext cx="1854200" cy="361950"/>
                      </a:xfrm>
                      <a:prstGeom prst="rect">
                        <a:avLst/>
                      </a:prstGeom>
                    </pic:spPr>
                  </pic:pic>
                </a:graphicData>
              </a:graphic>
              <wp14:sizeRelH relativeFrom="page">
                <wp14:pctWidth>0</wp14:pctWidth>
              </wp14:sizeRelH>
              <wp14:sizeRelV relativeFrom="page">
                <wp14:pctHeight>0</wp14:pctHeight>
              </wp14:sizeRelV>
            </wp:anchor>
          </w:drawing>
        </w:r>
        <w:r w:rsidR="00C272E7" w:rsidRPr="007F7E2B">
          <w:rPr>
            <w:sz w:val="22"/>
          </w:rPr>
          <w:tab/>
        </w:r>
        <w:bookmarkStart w:id="23026" w:name="_Toc174616295"/>
        <w:bookmarkStart w:id="23027" w:name="_Toc174616711"/>
        <w:bookmarkStart w:id="23028" w:name="_Toc180594436"/>
        <w:bookmarkStart w:id="23029" w:name="_Toc180594843"/>
        <w:r w:rsidR="00C272E7" w:rsidRPr="007F7E2B">
          <w:rPr>
            <w:sz w:val="20"/>
          </w:rPr>
          <w:t xml:space="preserve"> </w:t>
        </w:r>
        <w:r w:rsidR="00C272E7" w:rsidRPr="007F7E2B">
          <w:rPr>
            <w:sz w:val="20"/>
          </w:rPr>
          <w:tab/>
          <w:t xml:space="preserve"> </w:t>
        </w:r>
        <w:r w:rsidR="00C272E7" w:rsidRPr="007F7E2B">
          <w:rPr>
            <w:sz w:val="20"/>
          </w:rPr>
          <w:tab/>
          <w:t xml:space="preserve"> </w:t>
        </w:r>
        <w:r w:rsidR="00C272E7" w:rsidRPr="007F7E2B">
          <w:rPr>
            <w:sz w:val="20"/>
          </w:rPr>
          <w:tab/>
          <w:t xml:space="preserve"> </w:t>
        </w:r>
        <w:r w:rsidR="00C272E7" w:rsidRPr="007F7E2B">
          <w:rPr>
            <w:sz w:val="20"/>
          </w:rPr>
          <w:tab/>
          <w:t xml:space="preserve"> </w:t>
        </w:r>
        <w:r w:rsidR="00C272E7" w:rsidRPr="007F7E2B">
          <w:rPr>
            <w:sz w:val="20"/>
          </w:rPr>
          <w:tab/>
          <w:t xml:space="preserve"> </w:t>
        </w:r>
        <w:r w:rsidR="00C272E7" w:rsidRPr="007F7E2B">
          <w:rPr>
            <w:sz w:val="20"/>
          </w:rPr>
          <w:tab/>
        </w:r>
        <w:r w:rsidR="00C272E7" w:rsidRPr="007F7E2B">
          <w:rPr>
            <w:rFonts w:ascii="Arial" w:eastAsia="Arial" w:hAnsi="Arial" w:cs="Arial"/>
            <w:b w:val="0"/>
            <w:bCs/>
            <w:sz w:val="20"/>
          </w:rPr>
          <w:t>(19.3)</w:t>
        </w:r>
        <w:bookmarkEnd w:id="23026"/>
        <w:bookmarkEnd w:id="23027"/>
        <w:bookmarkEnd w:id="23028"/>
        <w:bookmarkEnd w:id="23029"/>
        <w:r w:rsidR="00C272E7" w:rsidRPr="007F7E2B">
          <w:rPr>
            <w:rFonts w:ascii="Arial" w:eastAsia="Arial" w:hAnsi="Arial" w:cs="Arial"/>
            <w:b w:val="0"/>
            <w:bCs/>
            <w:sz w:val="20"/>
          </w:rPr>
          <w:t xml:space="preserve"> </w:t>
        </w:r>
      </w:ins>
    </w:p>
    <w:p w14:paraId="71D33FCE" w14:textId="77777777" w:rsidR="00C272E7" w:rsidRPr="007F7E2B" w:rsidRDefault="00C272E7">
      <w:pPr>
        <w:spacing w:line="259" w:lineRule="auto"/>
        <w:ind w:left="720"/>
        <w:rPr>
          <w:ins w:id="23030" w:author="V2" w:date="2025-04-14T14:19:00Z" w16du:dateUtc="2025-04-14T19:19:00Z"/>
        </w:rPr>
      </w:pPr>
      <w:ins w:id="23031" w:author="V2" w:date="2025-04-14T14:19:00Z" w16du:dateUtc="2025-04-14T19:19:00Z">
        <w:r w:rsidRPr="007F7E2B">
          <w:t xml:space="preserve"> </w:t>
        </w:r>
      </w:ins>
    </w:p>
    <w:p w14:paraId="5043A4E4" w14:textId="77777777" w:rsidR="00C272E7" w:rsidRPr="007F7E2B" w:rsidRDefault="00C272E7">
      <w:pPr>
        <w:ind w:left="730"/>
        <w:rPr>
          <w:ins w:id="23032" w:author="V2" w:date="2025-04-14T14:19:00Z" w16du:dateUtc="2025-04-14T19:19:00Z"/>
        </w:rPr>
      </w:pPr>
      <w:ins w:id="23033" w:author="V2" w:date="2025-04-14T14:19:00Z" w16du:dateUtc="2025-04-14T19:19:00Z">
        <w:r w:rsidRPr="007F7E2B">
          <w:t xml:space="preserve">Where: </w:t>
        </w:r>
      </w:ins>
    </w:p>
    <w:p w14:paraId="4E199DC3" w14:textId="77777777" w:rsidR="00C272E7" w:rsidRPr="007F7E2B" w:rsidRDefault="00C272E7">
      <w:pPr>
        <w:ind w:left="2521" w:hanging="1801"/>
        <w:rPr>
          <w:ins w:id="23034" w:author="V2" w:date="2025-04-14T14:19:00Z" w16du:dateUtc="2025-04-14T19:19:00Z"/>
        </w:rPr>
      </w:pPr>
      <w:ins w:id="23035" w:author="V2" w:date="2025-04-14T14:19:00Z" w16du:dateUtc="2025-04-14T19:19:00Z">
        <w:r w:rsidRPr="007F7E2B">
          <w:t>LeakageC</w:t>
        </w:r>
        <w:r w:rsidRPr="007F7E2B">
          <w:rPr>
            <w:vertAlign w:val="subscript"/>
          </w:rPr>
          <w:t xml:space="preserve">t </w:t>
        </w:r>
        <w:r w:rsidRPr="007F7E2B">
          <w:rPr>
            <w:vertAlign w:val="subscript"/>
          </w:rPr>
          <w:tab/>
          <w:t xml:space="preserve"> </w:t>
        </w:r>
        <w:r w:rsidRPr="007F7E2B">
          <w:t xml:space="preserve">=  </w:t>
        </w:r>
        <w:r w:rsidRPr="007F7E2B">
          <w:tab/>
          <w:t>Quantified leakage of the project over the baseline over the selected period, tCO</w:t>
        </w:r>
        <w:r w:rsidRPr="007F7E2B">
          <w:rPr>
            <w:vertAlign w:val="subscript"/>
          </w:rPr>
          <w:t>2</w:t>
        </w:r>
        <w:r w:rsidRPr="007F7E2B">
          <w:t xml:space="preserve">e </w:t>
        </w:r>
      </w:ins>
    </w:p>
    <w:p w14:paraId="47C62100" w14:textId="77777777" w:rsidR="00C272E7" w:rsidRPr="007F7E2B" w:rsidRDefault="00C272E7">
      <w:pPr>
        <w:tabs>
          <w:tab w:val="center" w:pos="822"/>
          <w:tab w:val="center" w:pos="1970"/>
          <w:tab w:val="center" w:pos="5618"/>
        </w:tabs>
        <w:rPr>
          <w:ins w:id="23036" w:author="V2" w:date="2025-04-14T14:19:00Z" w16du:dateUtc="2025-04-14T19:19:00Z"/>
        </w:rPr>
      </w:pPr>
      <w:ins w:id="23037" w:author="V2" w:date="2025-04-14T14:19:00Z" w16du:dateUtc="2025-04-14T19:19:00Z">
        <w:r w:rsidRPr="007F7E2B">
          <w:rPr>
            <w:sz w:val="22"/>
          </w:rPr>
          <w:tab/>
        </w:r>
        <w:r w:rsidRPr="007F7E2B">
          <w:rPr>
            <w:rFonts w:ascii="Arial" w:eastAsia="Arial" w:hAnsi="Arial" w:cs="Arial"/>
            <w:i/>
          </w:rPr>
          <w:t>E</w:t>
        </w:r>
        <w:r w:rsidRPr="007F7E2B">
          <w:rPr>
            <w:rFonts w:ascii="Arial" w:eastAsia="Arial" w:hAnsi="Arial" w:cs="Arial"/>
            <w:i/>
            <w:vertAlign w:val="subscript"/>
          </w:rPr>
          <w:t>d</w:t>
        </w:r>
        <w:r w:rsidRPr="007F7E2B">
          <w:rPr>
            <w:i/>
          </w:rPr>
          <w:t xml:space="preserve"> </w:t>
        </w:r>
        <w:r w:rsidRPr="007F7E2B">
          <w:rPr>
            <w:i/>
          </w:rPr>
          <w:tab/>
          <w:t xml:space="preserve"> </w:t>
        </w:r>
        <w:r w:rsidRPr="007F7E2B">
          <w:t xml:space="preserve">=  </w:t>
        </w:r>
        <w:r w:rsidRPr="007F7E2B">
          <w:tab/>
          <w:t>Emissions from displacement leakage over the selected period, tCO</w:t>
        </w:r>
        <w:r w:rsidRPr="007F7E2B">
          <w:rPr>
            <w:vertAlign w:val="subscript"/>
          </w:rPr>
          <w:t>2</w:t>
        </w:r>
        <w:r w:rsidRPr="007F7E2B">
          <w:t xml:space="preserve">e </w:t>
        </w:r>
      </w:ins>
    </w:p>
    <w:p w14:paraId="16ECCAB4" w14:textId="77777777" w:rsidR="00C272E7" w:rsidRPr="007F7E2B" w:rsidRDefault="00C272E7">
      <w:pPr>
        <w:tabs>
          <w:tab w:val="center" w:pos="841"/>
          <w:tab w:val="center" w:pos="1970"/>
          <w:tab w:val="center" w:pos="5334"/>
        </w:tabs>
        <w:rPr>
          <w:ins w:id="23038" w:author="V2" w:date="2025-04-14T14:19:00Z" w16du:dateUtc="2025-04-14T19:19:00Z"/>
        </w:rPr>
      </w:pPr>
      <w:ins w:id="23039" w:author="V2" w:date="2025-04-14T14:19:00Z" w16du:dateUtc="2025-04-14T19:19:00Z">
        <w:r w:rsidRPr="007F7E2B">
          <w:rPr>
            <w:sz w:val="22"/>
          </w:rPr>
          <w:tab/>
        </w:r>
        <w:r w:rsidRPr="007F7E2B">
          <w:rPr>
            <w:rFonts w:ascii="Arial" w:eastAsia="Arial" w:hAnsi="Arial" w:cs="Arial"/>
            <w:i/>
          </w:rPr>
          <w:t>E</w:t>
        </w:r>
        <w:r w:rsidRPr="007F7E2B">
          <w:rPr>
            <w:rFonts w:ascii="Arial" w:eastAsia="Arial" w:hAnsi="Arial" w:cs="Arial"/>
            <w:i/>
            <w:vertAlign w:val="subscript"/>
          </w:rPr>
          <w:t>m</w:t>
        </w:r>
        <w:r w:rsidRPr="007F7E2B">
          <w:rPr>
            <w:i/>
          </w:rPr>
          <w:t xml:space="preserve"> </w:t>
        </w:r>
        <w:r w:rsidRPr="007F7E2B">
          <w:rPr>
            <w:i/>
          </w:rPr>
          <w:tab/>
          <w:t xml:space="preserve"> </w:t>
        </w:r>
        <w:r w:rsidRPr="007F7E2B">
          <w:t xml:space="preserve">=  </w:t>
        </w:r>
        <w:r w:rsidRPr="007F7E2B">
          <w:tab/>
          <w:t>Emissions from market leakage over the selected period, tCO</w:t>
        </w:r>
        <w:r w:rsidRPr="007F7E2B">
          <w:rPr>
            <w:vertAlign w:val="subscript"/>
          </w:rPr>
          <w:t>2</w:t>
        </w:r>
        <w:r w:rsidRPr="007F7E2B">
          <w:t xml:space="preserve">e </w:t>
        </w:r>
      </w:ins>
    </w:p>
    <w:p w14:paraId="15291CBB" w14:textId="77777777" w:rsidR="00C272E7" w:rsidRPr="007F7E2B" w:rsidRDefault="00C272E7">
      <w:pPr>
        <w:spacing w:after="201" w:line="259" w:lineRule="auto"/>
        <w:rPr>
          <w:ins w:id="23040" w:author="V2" w:date="2025-04-14T14:19:00Z" w16du:dateUtc="2025-04-14T19:19:00Z"/>
        </w:rPr>
      </w:pPr>
      <w:ins w:id="23041" w:author="V2" w:date="2025-04-14T14:19:00Z" w16du:dateUtc="2025-04-14T19:19:00Z">
        <w:r w:rsidRPr="007F7E2B">
          <w:rPr>
            <w:rFonts w:ascii="Arial" w:eastAsia="Arial" w:hAnsi="Arial" w:cs="Arial"/>
            <w:b/>
            <w:sz w:val="22"/>
          </w:rPr>
          <w:lastRenderedPageBreak/>
          <w:t xml:space="preserve"> </w:t>
        </w:r>
      </w:ins>
    </w:p>
    <w:p w14:paraId="653FF465" w14:textId="77777777" w:rsidR="00C272E7" w:rsidRPr="007F7E2B" w:rsidRDefault="00C272E7">
      <w:pPr>
        <w:spacing w:line="259" w:lineRule="auto"/>
        <w:rPr>
          <w:ins w:id="23042" w:author="V2" w:date="2025-04-14T14:19:00Z" w16du:dateUtc="2025-04-14T19:19:00Z"/>
        </w:rPr>
      </w:pPr>
      <w:ins w:id="23043" w:author="V2" w:date="2025-04-14T14:19:00Z" w16du:dateUtc="2025-04-14T19:19:00Z">
        <w:r w:rsidRPr="007F7E2B">
          <w:rPr>
            <w:rFonts w:ascii="Arial" w:eastAsia="Arial" w:hAnsi="Arial" w:cs="Arial"/>
            <w:b/>
          </w:rPr>
          <w:t xml:space="preserve"> </w:t>
        </w:r>
      </w:ins>
    </w:p>
    <w:p w14:paraId="618FA4F3" w14:textId="77777777" w:rsidR="00C272E7" w:rsidRPr="007F7E2B" w:rsidRDefault="00C272E7">
      <w:pPr>
        <w:spacing w:after="319" w:line="268" w:lineRule="auto"/>
        <w:ind w:left="-5"/>
        <w:rPr>
          <w:ins w:id="23044" w:author="V2" w:date="2025-04-14T14:19:00Z" w16du:dateUtc="2025-04-14T19:19:00Z"/>
        </w:rPr>
      </w:pPr>
      <w:ins w:id="23045" w:author="V2" w:date="2025-04-14T14:19:00Z" w16du:dateUtc="2025-04-14T19:19:00Z">
        <w:r w:rsidRPr="007F7E2B">
          <w:rPr>
            <w:rFonts w:ascii="Arial" w:eastAsia="Arial" w:hAnsi="Arial" w:cs="Arial"/>
            <w:b/>
          </w:rPr>
          <w:t xml:space="preserve">Summation of net change carbon stocks: </w:t>
        </w:r>
      </w:ins>
    </w:p>
    <w:p w14:paraId="5EB7EB72" w14:textId="1C71E9A7" w:rsidR="00C272E7" w:rsidRPr="007F7E2B" w:rsidRDefault="00563C85">
      <w:pPr>
        <w:pStyle w:val="Heading2"/>
        <w:tabs>
          <w:tab w:val="center" w:pos="3096"/>
          <w:tab w:val="center" w:pos="5761"/>
          <w:tab w:val="center" w:pos="6481"/>
          <w:tab w:val="center" w:pos="7461"/>
        </w:tabs>
        <w:spacing w:after="234"/>
        <w:rPr>
          <w:ins w:id="23046" w:author="V2" w:date="2025-04-14T14:19:00Z" w16du:dateUtc="2025-04-14T19:19:00Z"/>
        </w:rPr>
      </w:pPr>
      <w:ins w:id="23047" w:author="V2" w:date="2025-04-14T14:19:00Z" w16du:dateUtc="2025-04-14T19:19:00Z">
        <w:r w:rsidRPr="007F7E2B">
          <w:rPr>
            <w:noProof/>
            <w:sz w:val="24"/>
          </w:rPr>
          <w:drawing>
            <wp:anchor distT="0" distB="0" distL="114300" distR="114300" simplePos="0" relativeHeight="251791414" behindDoc="1" locked="0" layoutInCell="1" allowOverlap="1" wp14:anchorId="4BF3693B" wp14:editId="5068DD0E">
              <wp:simplePos x="0" y="0"/>
              <wp:positionH relativeFrom="column">
                <wp:posOffset>508000</wp:posOffset>
              </wp:positionH>
              <wp:positionV relativeFrom="paragraph">
                <wp:posOffset>0</wp:posOffset>
              </wp:positionV>
              <wp:extent cx="3911600" cy="368300"/>
              <wp:effectExtent l="0" t="0" r="0" b="0"/>
              <wp:wrapTight wrapText="bothSides">
                <wp:wrapPolygon edited="0">
                  <wp:start x="0" y="0"/>
                  <wp:lineTo x="0" y="20110"/>
                  <wp:lineTo x="21460" y="20110"/>
                  <wp:lineTo x="21460" y="0"/>
                  <wp:lineTo x="0" y="0"/>
                </wp:wrapPolygon>
              </wp:wrapTight>
              <wp:docPr id="160133528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35288" name="Picture 1" descr="A black text on a white background&#10;&#10;AI-generated content may be incorrect."/>
                      <pic:cNvPicPr/>
                    </pic:nvPicPr>
                    <pic:blipFill>
                      <a:blip r:embed="rId162">
                        <a:extLst>
                          <a:ext uri="{28A0092B-C50C-407E-A947-70E740481C1C}">
                            <a14:useLocalDpi xmlns:a14="http://schemas.microsoft.com/office/drawing/2010/main" val="0"/>
                          </a:ext>
                        </a:extLst>
                      </a:blip>
                      <a:stretch>
                        <a:fillRect/>
                      </a:stretch>
                    </pic:blipFill>
                    <pic:spPr>
                      <a:xfrm>
                        <a:off x="0" y="0"/>
                        <a:ext cx="3911600" cy="368300"/>
                      </a:xfrm>
                      <a:prstGeom prst="rect">
                        <a:avLst/>
                      </a:prstGeom>
                    </pic:spPr>
                  </pic:pic>
                </a:graphicData>
              </a:graphic>
              <wp14:sizeRelH relativeFrom="page">
                <wp14:pctWidth>0</wp14:pctWidth>
              </wp14:sizeRelH>
              <wp14:sizeRelV relativeFrom="page">
                <wp14:pctHeight>0</wp14:pctHeight>
              </wp14:sizeRelV>
            </wp:anchor>
          </w:drawing>
        </w:r>
        <w:r w:rsidR="00C272E7" w:rsidRPr="007F7E2B">
          <w:rPr>
            <w:sz w:val="22"/>
          </w:rPr>
          <w:tab/>
        </w:r>
        <w:bookmarkStart w:id="23048" w:name="_Toc174616296"/>
        <w:bookmarkStart w:id="23049" w:name="_Toc174616712"/>
        <w:bookmarkStart w:id="23050" w:name="_Toc180594437"/>
        <w:bookmarkStart w:id="23051" w:name="_Toc180594844"/>
        <w:r w:rsidR="00C272E7" w:rsidRPr="007F7E2B">
          <w:rPr>
            <w:sz w:val="20"/>
          </w:rPr>
          <w:t xml:space="preserve"> </w:t>
        </w:r>
        <w:r w:rsidR="00C272E7" w:rsidRPr="007F7E2B">
          <w:rPr>
            <w:sz w:val="20"/>
          </w:rPr>
          <w:tab/>
          <w:t xml:space="preserve"> </w:t>
        </w:r>
        <w:r w:rsidR="00C272E7" w:rsidRPr="007F7E2B">
          <w:rPr>
            <w:sz w:val="20"/>
          </w:rPr>
          <w:tab/>
        </w:r>
        <w:r w:rsidR="00C272E7" w:rsidRPr="007F7E2B">
          <w:rPr>
            <w:rFonts w:ascii="Arial" w:eastAsia="Arial" w:hAnsi="Arial" w:cs="Arial"/>
            <w:b w:val="0"/>
            <w:bCs/>
            <w:sz w:val="20"/>
          </w:rPr>
          <w:t>(19.4)</w:t>
        </w:r>
        <w:bookmarkEnd w:id="23048"/>
        <w:bookmarkEnd w:id="23049"/>
        <w:bookmarkEnd w:id="23050"/>
        <w:bookmarkEnd w:id="23051"/>
        <w:r w:rsidR="00C272E7" w:rsidRPr="007F7E2B">
          <w:rPr>
            <w:sz w:val="20"/>
          </w:rPr>
          <w:t xml:space="preserve"> </w:t>
        </w:r>
      </w:ins>
    </w:p>
    <w:p w14:paraId="6241453E" w14:textId="77777777" w:rsidR="008267B9" w:rsidRPr="007F7E2B" w:rsidRDefault="008267B9">
      <w:pPr>
        <w:spacing w:after="214"/>
        <w:ind w:left="730"/>
        <w:rPr>
          <w:ins w:id="23052" w:author="V2" w:date="2025-04-14T14:19:00Z" w16du:dateUtc="2025-04-14T19:19:00Z"/>
        </w:rPr>
      </w:pPr>
    </w:p>
    <w:p w14:paraId="50D06734" w14:textId="685D66E5" w:rsidR="00C272E7" w:rsidRPr="007F7E2B" w:rsidRDefault="00C272E7">
      <w:pPr>
        <w:spacing w:after="214"/>
        <w:ind w:left="730"/>
        <w:rPr>
          <w:ins w:id="23053" w:author="V2" w:date="2025-04-14T14:19:00Z" w16du:dateUtc="2025-04-14T19:19:00Z"/>
        </w:rPr>
      </w:pPr>
      <w:ins w:id="23054" w:author="V2" w:date="2025-04-14T14:19:00Z" w16du:dateUtc="2025-04-14T19:19:00Z">
        <w:r w:rsidRPr="007F7E2B">
          <w:t xml:space="preserve">Where: </w:t>
        </w:r>
      </w:ins>
    </w:p>
    <w:p w14:paraId="66141A38" w14:textId="77777777" w:rsidR="00C272E7" w:rsidRPr="007F7E2B" w:rsidRDefault="00C272E7">
      <w:pPr>
        <w:ind w:left="3601" w:hanging="2881"/>
        <w:rPr>
          <w:ins w:id="23055" w:author="V2" w:date="2025-04-14T14:19:00Z" w16du:dateUtc="2025-04-14T19:19:00Z"/>
        </w:rPr>
      </w:pPr>
      <w:ins w:id="23056" w:author="V2" w:date="2025-04-14T14:19:00Z" w16du:dateUtc="2025-04-14T19:19:00Z">
        <w:r w:rsidRPr="007F7E2B">
          <w:rPr>
            <w:rFonts w:ascii="Arial" w:eastAsia="Arial" w:hAnsi="Arial" w:cs="Arial"/>
            <w:i/>
          </w:rPr>
          <w:t>Netchangecarbonstocks</w:t>
        </w:r>
        <w:r w:rsidRPr="007F7E2B">
          <w:rPr>
            <w:rFonts w:ascii="Arial" w:eastAsia="Arial" w:hAnsi="Arial" w:cs="Arial"/>
            <w:i/>
            <w:vertAlign w:val="subscript"/>
          </w:rPr>
          <w:t xml:space="preserve">t=z  </w:t>
        </w:r>
        <w:r w:rsidRPr="007F7E2B">
          <w:rPr>
            <w:rFonts w:ascii="Arial" w:eastAsia="Arial" w:hAnsi="Arial" w:cs="Arial"/>
            <w:i/>
          </w:rPr>
          <w:t xml:space="preserve">=  </w:t>
        </w:r>
        <w:r w:rsidRPr="007F7E2B">
          <w:t xml:space="preserve">Difference in carbon stocks in baseline and project scenario, tCO2e </w:t>
        </w:r>
      </w:ins>
    </w:p>
    <w:p w14:paraId="2C3EB880" w14:textId="77777777" w:rsidR="00C272E7" w:rsidRPr="007F7E2B" w:rsidRDefault="00C272E7">
      <w:pPr>
        <w:ind w:left="3601" w:hanging="2881"/>
        <w:rPr>
          <w:ins w:id="23057" w:author="V2" w:date="2025-04-14T14:19:00Z" w16du:dateUtc="2025-04-14T19:19:00Z"/>
        </w:rPr>
      </w:pPr>
      <w:ins w:id="23058" w:author="V2" w:date="2025-04-14T14:19:00Z" w16du:dateUtc="2025-04-14T19:19:00Z">
        <w:r w:rsidRPr="007F7E2B">
          <w:rPr>
            <w:rFonts w:ascii="Arial" w:eastAsia="Arial" w:hAnsi="Arial" w:cs="Arial"/>
            <w:i/>
          </w:rPr>
          <w:t>PoolC</w:t>
        </w:r>
        <w:r w:rsidRPr="007F7E2B">
          <w:rPr>
            <w:rFonts w:ascii="Arial" w:eastAsia="Arial" w:hAnsi="Arial" w:cs="Arial"/>
            <w:i/>
            <w:vertAlign w:val="subscript"/>
          </w:rPr>
          <w:t>t,P</w:t>
        </w:r>
        <w:r w:rsidRPr="007F7E2B">
          <w:rPr>
            <w:i/>
          </w:rPr>
          <w:t xml:space="preserve"> </w:t>
        </w:r>
        <w:r w:rsidRPr="007F7E2B">
          <w:rPr>
            <w:i/>
          </w:rPr>
          <w:tab/>
        </w:r>
        <w:r w:rsidRPr="007F7E2B">
          <w:t xml:space="preserve">= </w:t>
        </w:r>
        <w:r w:rsidRPr="007F7E2B">
          <w:tab/>
          <w:t xml:space="preserve">Total carbon in carbon pools at time t=z under the project scenario, tCO2e </w:t>
        </w:r>
      </w:ins>
    </w:p>
    <w:p w14:paraId="7D38DE63" w14:textId="77777777" w:rsidR="00C272E7" w:rsidRPr="007F7E2B" w:rsidRDefault="00C272E7">
      <w:pPr>
        <w:ind w:left="3601" w:hanging="2881"/>
        <w:rPr>
          <w:ins w:id="23059" w:author="V2" w:date="2025-04-14T14:19:00Z" w16du:dateUtc="2025-04-14T19:19:00Z"/>
        </w:rPr>
      </w:pPr>
      <w:ins w:id="23060" w:author="V2" w:date="2025-04-14T14:19:00Z" w16du:dateUtc="2025-04-14T19:19:00Z">
        <w:r w:rsidRPr="007F7E2B">
          <w:rPr>
            <w:rFonts w:ascii="Arial" w:eastAsia="Arial" w:hAnsi="Arial" w:cs="Arial"/>
            <w:i/>
          </w:rPr>
          <w:t>PoolC</w:t>
        </w:r>
        <w:r w:rsidRPr="007F7E2B">
          <w:rPr>
            <w:rFonts w:ascii="Arial" w:eastAsia="Arial" w:hAnsi="Arial" w:cs="Arial"/>
            <w:i/>
            <w:vertAlign w:val="subscript"/>
          </w:rPr>
          <w:t>t,B</w:t>
        </w:r>
        <w:r w:rsidRPr="007F7E2B">
          <w:rPr>
            <w:i/>
            <w:vertAlign w:val="subscript"/>
          </w:rPr>
          <w:t xml:space="preserve"> </w:t>
        </w:r>
        <w:r w:rsidRPr="007F7E2B">
          <w:rPr>
            <w:i/>
            <w:vertAlign w:val="subscript"/>
          </w:rPr>
          <w:tab/>
        </w:r>
        <w:r w:rsidRPr="007F7E2B">
          <w:t xml:space="preserve">=  Total carbon in carbon pools at time t=z under the baseline scenario, tCO2e </w:t>
        </w:r>
      </w:ins>
    </w:p>
    <w:p w14:paraId="09B87EA5" w14:textId="77777777" w:rsidR="00C272E7" w:rsidRPr="007F7E2B" w:rsidRDefault="00C272E7">
      <w:pPr>
        <w:spacing w:after="219" w:line="259" w:lineRule="auto"/>
        <w:rPr>
          <w:ins w:id="23061" w:author="V2" w:date="2025-04-14T14:19:00Z" w16du:dateUtc="2025-04-14T19:19:00Z"/>
        </w:rPr>
      </w:pPr>
      <w:ins w:id="23062" w:author="V2" w:date="2025-04-14T14:19:00Z" w16du:dateUtc="2025-04-14T19:19:00Z">
        <w:r w:rsidRPr="007F7E2B">
          <w:rPr>
            <w:rFonts w:ascii="Arial" w:eastAsia="Arial" w:hAnsi="Arial" w:cs="Arial"/>
            <w:b/>
          </w:rPr>
          <w:t xml:space="preserve"> </w:t>
        </w:r>
      </w:ins>
    </w:p>
    <w:p w14:paraId="05DF2B07" w14:textId="3F0AF2BF" w:rsidR="00C272E7" w:rsidRPr="007F7E2B" w:rsidRDefault="008267B9">
      <w:pPr>
        <w:spacing w:after="313" w:line="268" w:lineRule="auto"/>
        <w:ind w:left="-5"/>
        <w:rPr>
          <w:ins w:id="23063" w:author="V2" w:date="2025-04-14T14:19:00Z" w16du:dateUtc="2025-04-14T19:19:00Z"/>
        </w:rPr>
      </w:pPr>
      <w:ins w:id="23064" w:author="V2" w:date="2025-04-14T14:19:00Z" w16du:dateUtc="2025-04-14T19:19:00Z">
        <w:r w:rsidRPr="007F7E2B">
          <w:rPr>
            <w:noProof/>
          </w:rPr>
          <w:drawing>
            <wp:anchor distT="0" distB="0" distL="114300" distR="114300" simplePos="0" relativeHeight="251792438" behindDoc="1" locked="0" layoutInCell="1" allowOverlap="1" wp14:anchorId="1F094AE7" wp14:editId="1301E499">
              <wp:simplePos x="0" y="0"/>
              <wp:positionH relativeFrom="column">
                <wp:posOffset>215900</wp:posOffset>
              </wp:positionH>
              <wp:positionV relativeFrom="paragraph">
                <wp:posOffset>248285</wp:posOffset>
              </wp:positionV>
              <wp:extent cx="4679950" cy="431800"/>
              <wp:effectExtent l="0" t="0" r="6350" b="6350"/>
              <wp:wrapTight wrapText="bothSides">
                <wp:wrapPolygon edited="0">
                  <wp:start x="0" y="0"/>
                  <wp:lineTo x="0" y="20965"/>
                  <wp:lineTo x="21541" y="20965"/>
                  <wp:lineTo x="21541" y="0"/>
                  <wp:lineTo x="0" y="0"/>
                </wp:wrapPolygon>
              </wp:wrapTight>
              <wp:docPr id="162196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64668" name=""/>
                      <pic:cNvPicPr/>
                    </pic:nvPicPr>
                    <pic:blipFill rotWithShape="1">
                      <a:blip r:embed="rId163">
                        <a:extLst>
                          <a:ext uri="{28A0092B-C50C-407E-A947-70E740481C1C}">
                            <a14:useLocalDpi xmlns:a14="http://schemas.microsoft.com/office/drawing/2010/main" val="0"/>
                          </a:ext>
                        </a:extLst>
                      </a:blip>
                      <a:srcRect r="19277" b="-6249"/>
                      <a:stretch/>
                    </pic:blipFill>
                    <pic:spPr bwMode="auto">
                      <a:xfrm>
                        <a:off x="0" y="0"/>
                        <a:ext cx="4679950" cy="43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72E7" w:rsidRPr="007F7E2B">
          <w:rPr>
            <w:rFonts w:ascii="Arial" w:eastAsia="Arial" w:hAnsi="Arial" w:cs="Arial"/>
            <w:b/>
          </w:rPr>
          <w:t xml:space="preserve">Summation of net change in GHG emissions:  </w:t>
        </w:r>
      </w:ins>
    </w:p>
    <w:p w14:paraId="5D827007" w14:textId="612E0F39" w:rsidR="00C272E7" w:rsidRPr="007F7E2B" w:rsidRDefault="00C272E7">
      <w:pPr>
        <w:pStyle w:val="Heading2"/>
        <w:tabs>
          <w:tab w:val="center" w:pos="3638"/>
          <w:tab w:val="center" w:pos="7512"/>
        </w:tabs>
        <w:rPr>
          <w:ins w:id="23065" w:author="V2" w:date="2025-04-14T14:19:00Z" w16du:dateUtc="2025-04-14T19:19:00Z"/>
        </w:rPr>
      </w:pPr>
      <w:ins w:id="23066" w:author="V2" w:date="2025-04-14T14:19:00Z" w16du:dateUtc="2025-04-14T19:19:00Z">
        <w:r w:rsidRPr="007F7E2B">
          <w:rPr>
            <w:sz w:val="22"/>
          </w:rPr>
          <w:tab/>
        </w:r>
        <w:bookmarkStart w:id="23067" w:name="_Toc174616297"/>
        <w:bookmarkStart w:id="23068" w:name="_Toc174616713"/>
        <w:bookmarkStart w:id="23069" w:name="_Toc180594438"/>
        <w:bookmarkStart w:id="23070" w:name="_Toc180594845"/>
        <w:r w:rsidRPr="007F7E2B">
          <w:rPr>
            <w:sz w:val="31"/>
            <w:vertAlign w:val="subscript"/>
          </w:rPr>
          <w:tab/>
        </w:r>
        <w:r w:rsidRPr="007F7E2B">
          <w:rPr>
            <w:b w:val="0"/>
            <w:bCs/>
            <w:sz w:val="31"/>
            <w:vertAlign w:val="subscript"/>
          </w:rPr>
          <w:t xml:space="preserve">  </w:t>
        </w:r>
        <w:r w:rsidRPr="007F7E2B">
          <w:rPr>
            <w:rFonts w:ascii="Arial" w:eastAsia="Arial" w:hAnsi="Arial" w:cs="Arial"/>
            <w:b w:val="0"/>
            <w:bCs/>
            <w:sz w:val="20"/>
          </w:rPr>
          <w:t>(19.5)</w:t>
        </w:r>
        <w:bookmarkEnd w:id="23067"/>
        <w:bookmarkEnd w:id="23068"/>
        <w:bookmarkEnd w:id="23069"/>
        <w:bookmarkEnd w:id="23070"/>
        <w:r w:rsidRPr="007F7E2B">
          <w:rPr>
            <w:rFonts w:ascii="Arial" w:eastAsia="Arial" w:hAnsi="Arial" w:cs="Arial"/>
            <w:sz w:val="20"/>
          </w:rPr>
          <w:t xml:space="preserve"> </w:t>
        </w:r>
      </w:ins>
    </w:p>
    <w:tbl>
      <w:tblPr>
        <w:tblStyle w:val="TableGrid0"/>
        <w:tblW w:w="8344" w:type="dxa"/>
        <w:tblInd w:w="720" w:type="dxa"/>
        <w:tblLook w:val="04A0" w:firstRow="1" w:lastRow="0" w:firstColumn="1" w:lastColumn="0" w:noHBand="0" w:noVBand="1"/>
      </w:tblPr>
      <w:tblGrid>
        <w:gridCol w:w="2881"/>
        <w:gridCol w:w="5463"/>
      </w:tblGrid>
      <w:tr w:rsidR="00C272E7" w:rsidRPr="007F7E2B" w14:paraId="7DBF1CB9" w14:textId="77777777">
        <w:trPr>
          <w:trHeight w:val="343"/>
          <w:ins w:id="23071" w:author="V2" w:date="2025-04-14T14:19:00Z" w16du:dateUtc="2025-04-14T19:19:00Z"/>
        </w:trPr>
        <w:tc>
          <w:tcPr>
            <w:tcW w:w="2881" w:type="dxa"/>
            <w:tcBorders>
              <w:top w:val="nil"/>
              <w:left w:val="nil"/>
              <w:bottom w:val="nil"/>
              <w:right w:val="nil"/>
            </w:tcBorders>
          </w:tcPr>
          <w:p w14:paraId="70109721" w14:textId="77777777" w:rsidR="00C272E7" w:rsidRPr="007F7E2B" w:rsidRDefault="00C272E7">
            <w:pPr>
              <w:spacing w:line="259" w:lineRule="auto"/>
              <w:rPr>
                <w:ins w:id="23072" w:author="V2" w:date="2025-04-14T14:19:00Z" w16du:dateUtc="2025-04-14T19:19:00Z"/>
              </w:rPr>
            </w:pPr>
            <w:ins w:id="23073" w:author="V2" w:date="2025-04-14T14:19:00Z" w16du:dateUtc="2025-04-14T19:19:00Z">
              <w:r w:rsidRPr="007F7E2B">
                <w:t xml:space="preserve">Where: </w:t>
              </w:r>
            </w:ins>
          </w:p>
        </w:tc>
        <w:tc>
          <w:tcPr>
            <w:tcW w:w="5463" w:type="dxa"/>
            <w:tcBorders>
              <w:top w:val="nil"/>
              <w:left w:val="nil"/>
              <w:bottom w:val="nil"/>
              <w:right w:val="nil"/>
            </w:tcBorders>
          </w:tcPr>
          <w:p w14:paraId="4782BDFB" w14:textId="77777777" w:rsidR="00C272E7" w:rsidRPr="007F7E2B" w:rsidRDefault="00C272E7">
            <w:pPr>
              <w:spacing w:after="160" w:line="259" w:lineRule="auto"/>
              <w:rPr>
                <w:ins w:id="23074" w:author="V2" w:date="2025-04-14T14:19:00Z" w16du:dateUtc="2025-04-14T19:19:00Z"/>
              </w:rPr>
            </w:pPr>
          </w:p>
        </w:tc>
      </w:tr>
      <w:tr w:rsidR="00C272E7" w:rsidRPr="007F7E2B" w14:paraId="37C7828A" w14:textId="77777777">
        <w:trPr>
          <w:trHeight w:val="694"/>
          <w:ins w:id="23075" w:author="V2" w:date="2025-04-14T14:19:00Z" w16du:dateUtc="2025-04-14T19:19:00Z"/>
        </w:trPr>
        <w:tc>
          <w:tcPr>
            <w:tcW w:w="2881" w:type="dxa"/>
            <w:tcBorders>
              <w:top w:val="nil"/>
              <w:left w:val="nil"/>
              <w:bottom w:val="nil"/>
              <w:right w:val="nil"/>
            </w:tcBorders>
          </w:tcPr>
          <w:p w14:paraId="27BDDD8B" w14:textId="77777777" w:rsidR="00C272E7" w:rsidRPr="007F7E2B" w:rsidRDefault="00C272E7">
            <w:pPr>
              <w:spacing w:line="259" w:lineRule="auto"/>
              <w:rPr>
                <w:ins w:id="23076" w:author="V2" w:date="2025-04-14T14:19:00Z" w16du:dateUtc="2025-04-14T19:19:00Z"/>
              </w:rPr>
            </w:pPr>
            <w:ins w:id="23077" w:author="V2" w:date="2025-04-14T14:19:00Z" w16du:dateUtc="2025-04-14T19:19:00Z">
              <w:r w:rsidRPr="007F7E2B">
                <w:rPr>
                  <w:rFonts w:ascii="Arial" w:eastAsia="Arial" w:hAnsi="Arial" w:cs="Arial"/>
                  <w:i/>
                </w:rPr>
                <w:t>NetGHGemissionchange</w:t>
              </w:r>
              <w:r w:rsidRPr="007F7E2B">
                <w:rPr>
                  <w:rFonts w:ascii="Arial" w:eastAsia="Arial" w:hAnsi="Arial" w:cs="Arial"/>
                  <w:i/>
                  <w:vertAlign w:val="subscript"/>
                </w:rPr>
                <w:t>t=z</w:t>
              </w:r>
              <w:r w:rsidRPr="007F7E2B">
                <w:rPr>
                  <w:rFonts w:ascii="Calibri" w:eastAsia="Calibri" w:hAnsi="Calibri" w:cs="Calibri"/>
                  <w:i/>
                  <w:vertAlign w:val="subscript"/>
                </w:rPr>
                <w:t xml:space="preserve">  </w:t>
              </w:r>
              <w:r w:rsidRPr="007F7E2B">
                <w:t xml:space="preserve">=  </w:t>
              </w:r>
            </w:ins>
          </w:p>
        </w:tc>
        <w:tc>
          <w:tcPr>
            <w:tcW w:w="5463" w:type="dxa"/>
            <w:tcBorders>
              <w:top w:val="nil"/>
              <w:left w:val="nil"/>
              <w:bottom w:val="nil"/>
              <w:right w:val="nil"/>
            </w:tcBorders>
          </w:tcPr>
          <w:p w14:paraId="39E8EC8C" w14:textId="77777777" w:rsidR="00C272E7" w:rsidRPr="007F7E2B" w:rsidRDefault="00C272E7">
            <w:pPr>
              <w:spacing w:line="259" w:lineRule="auto"/>
              <w:rPr>
                <w:ins w:id="23078" w:author="V2" w:date="2025-04-14T14:19:00Z" w16du:dateUtc="2025-04-14T19:19:00Z"/>
              </w:rPr>
            </w:pPr>
            <w:ins w:id="23079" w:author="V2" w:date="2025-04-14T14:19:00Z" w16du:dateUtc="2025-04-14T19:19:00Z">
              <w:r w:rsidRPr="007F7E2B">
                <w:t>Net change in GHG emissions for a period ending at time t=z due to the project activity, tCO2e</w:t>
              </w:r>
              <w:r w:rsidRPr="007F7E2B">
                <w:rPr>
                  <w:rFonts w:ascii="Calibri" w:eastAsia="Calibri" w:hAnsi="Calibri" w:cs="Calibri"/>
                </w:rPr>
                <w:t xml:space="preserve"> </w:t>
              </w:r>
            </w:ins>
          </w:p>
        </w:tc>
      </w:tr>
      <w:tr w:rsidR="00C272E7" w:rsidRPr="007F7E2B" w14:paraId="0E50B0C7" w14:textId="77777777">
        <w:trPr>
          <w:trHeight w:val="653"/>
          <w:ins w:id="23080" w:author="V2" w:date="2025-04-14T14:19:00Z" w16du:dateUtc="2025-04-14T19:19:00Z"/>
        </w:trPr>
        <w:tc>
          <w:tcPr>
            <w:tcW w:w="2881" w:type="dxa"/>
            <w:tcBorders>
              <w:top w:val="nil"/>
              <w:left w:val="nil"/>
              <w:bottom w:val="nil"/>
              <w:right w:val="nil"/>
            </w:tcBorders>
          </w:tcPr>
          <w:p w14:paraId="7BE7AD23" w14:textId="77777777" w:rsidR="00C272E7" w:rsidRPr="007F7E2B" w:rsidRDefault="00C272E7">
            <w:pPr>
              <w:tabs>
                <w:tab w:val="center" w:pos="2490"/>
              </w:tabs>
              <w:spacing w:line="259" w:lineRule="auto"/>
              <w:rPr>
                <w:ins w:id="23081" w:author="V2" w:date="2025-04-14T14:19:00Z" w16du:dateUtc="2025-04-14T19:19:00Z"/>
              </w:rPr>
            </w:pPr>
            <w:ins w:id="23082" w:author="V2" w:date="2025-04-14T14:19:00Z" w16du:dateUtc="2025-04-14T19:19:00Z">
              <w:r w:rsidRPr="007F7E2B">
                <w:rPr>
                  <w:rFonts w:ascii="Arial" w:eastAsia="Arial" w:hAnsi="Arial" w:cs="Arial"/>
                  <w:i/>
                </w:rPr>
                <w:t>EmissionC</w:t>
              </w:r>
              <w:r w:rsidRPr="007F7E2B">
                <w:rPr>
                  <w:rFonts w:ascii="Arial" w:eastAsia="Arial" w:hAnsi="Arial" w:cs="Arial"/>
                  <w:i/>
                  <w:vertAlign w:val="subscript"/>
                </w:rPr>
                <w:t>t,B</w:t>
              </w:r>
              <w:r w:rsidRPr="007F7E2B">
                <w:rPr>
                  <w:rFonts w:ascii="Calibri" w:eastAsia="Calibri" w:hAnsi="Calibri" w:cs="Calibri"/>
                  <w:i/>
                  <w:vertAlign w:val="subscript"/>
                </w:rPr>
                <w:t xml:space="preserve">  </w:t>
              </w:r>
              <w:r w:rsidRPr="007F7E2B">
                <w:rPr>
                  <w:rFonts w:ascii="Calibri" w:eastAsia="Calibri" w:hAnsi="Calibri" w:cs="Calibri"/>
                  <w:i/>
                  <w:vertAlign w:val="subscript"/>
                </w:rPr>
                <w:tab/>
              </w:r>
              <w:r w:rsidRPr="007F7E2B">
                <w:t xml:space="preserve">= </w:t>
              </w:r>
            </w:ins>
          </w:p>
        </w:tc>
        <w:tc>
          <w:tcPr>
            <w:tcW w:w="5463" w:type="dxa"/>
            <w:tcBorders>
              <w:top w:val="nil"/>
              <w:left w:val="nil"/>
              <w:bottom w:val="nil"/>
              <w:right w:val="nil"/>
            </w:tcBorders>
          </w:tcPr>
          <w:p w14:paraId="01EA2316" w14:textId="77777777" w:rsidR="00C272E7" w:rsidRPr="007F7E2B" w:rsidRDefault="00C272E7">
            <w:pPr>
              <w:spacing w:line="259" w:lineRule="auto"/>
              <w:rPr>
                <w:ins w:id="23083" w:author="V2" w:date="2025-04-14T14:19:00Z" w16du:dateUtc="2025-04-14T19:19:00Z"/>
              </w:rPr>
            </w:pPr>
            <w:ins w:id="23084" w:author="V2" w:date="2025-04-14T14:19:00Z" w16du:dateUtc="2025-04-14T19:19:00Z">
              <w:r w:rsidRPr="007F7E2B">
                <w:t>Total emissions from time t=0 to time t= z, under the baseline scenario, tCO</w:t>
              </w:r>
              <w:r w:rsidRPr="007F7E2B">
                <w:rPr>
                  <w:vertAlign w:val="subscript"/>
                </w:rPr>
                <w:t>2</w:t>
              </w:r>
              <w:r w:rsidRPr="007F7E2B">
                <w:t>e</w:t>
              </w:r>
              <w:r w:rsidRPr="007F7E2B">
                <w:rPr>
                  <w:rFonts w:ascii="Calibri" w:eastAsia="Calibri" w:hAnsi="Calibri" w:cs="Calibri"/>
                </w:rPr>
                <w:t xml:space="preserve"> </w:t>
              </w:r>
            </w:ins>
          </w:p>
        </w:tc>
      </w:tr>
      <w:tr w:rsidR="00C272E7" w:rsidRPr="007F7E2B" w14:paraId="3A0134D5" w14:textId="77777777">
        <w:trPr>
          <w:trHeight w:val="577"/>
          <w:ins w:id="23085" w:author="V2" w:date="2025-04-14T14:19:00Z" w16du:dateUtc="2025-04-14T19:19:00Z"/>
        </w:trPr>
        <w:tc>
          <w:tcPr>
            <w:tcW w:w="2881" w:type="dxa"/>
            <w:tcBorders>
              <w:top w:val="nil"/>
              <w:left w:val="nil"/>
              <w:bottom w:val="nil"/>
              <w:right w:val="nil"/>
            </w:tcBorders>
          </w:tcPr>
          <w:p w14:paraId="489A7519" w14:textId="77777777" w:rsidR="00C272E7" w:rsidRPr="007F7E2B" w:rsidRDefault="00C272E7">
            <w:pPr>
              <w:tabs>
                <w:tab w:val="center" w:pos="2490"/>
              </w:tabs>
              <w:spacing w:line="259" w:lineRule="auto"/>
              <w:rPr>
                <w:ins w:id="23086" w:author="V2" w:date="2025-04-14T14:19:00Z" w16du:dateUtc="2025-04-14T19:19:00Z"/>
              </w:rPr>
            </w:pPr>
            <w:ins w:id="23087" w:author="V2" w:date="2025-04-14T14:19:00Z" w16du:dateUtc="2025-04-14T19:19:00Z">
              <w:r w:rsidRPr="007F7E2B">
                <w:rPr>
                  <w:rFonts w:ascii="Arial" w:eastAsia="Arial" w:hAnsi="Arial" w:cs="Arial"/>
                  <w:i/>
                </w:rPr>
                <w:t>EmissionC</w:t>
              </w:r>
              <w:r w:rsidRPr="007F7E2B">
                <w:rPr>
                  <w:rFonts w:ascii="Arial" w:eastAsia="Arial" w:hAnsi="Arial" w:cs="Arial"/>
                  <w:i/>
                  <w:vertAlign w:val="subscript"/>
                </w:rPr>
                <w:t>t,P</w:t>
              </w:r>
              <w:r w:rsidRPr="007F7E2B">
                <w:rPr>
                  <w:rFonts w:ascii="Calibri" w:eastAsia="Calibri" w:hAnsi="Calibri" w:cs="Calibri"/>
                  <w:i/>
                </w:rPr>
                <w:t xml:space="preserve">  </w:t>
              </w:r>
              <w:r w:rsidRPr="007F7E2B">
                <w:rPr>
                  <w:rFonts w:ascii="Calibri" w:eastAsia="Calibri" w:hAnsi="Calibri" w:cs="Calibri"/>
                  <w:i/>
                </w:rPr>
                <w:tab/>
              </w:r>
              <w:r w:rsidRPr="007F7E2B">
                <w:t xml:space="preserve">=  </w:t>
              </w:r>
            </w:ins>
          </w:p>
        </w:tc>
        <w:tc>
          <w:tcPr>
            <w:tcW w:w="5463" w:type="dxa"/>
            <w:tcBorders>
              <w:top w:val="nil"/>
              <w:left w:val="nil"/>
              <w:bottom w:val="nil"/>
              <w:right w:val="nil"/>
            </w:tcBorders>
          </w:tcPr>
          <w:p w14:paraId="688B1067" w14:textId="77777777" w:rsidR="00C272E7" w:rsidRPr="007F7E2B" w:rsidRDefault="00C272E7">
            <w:pPr>
              <w:spacing w:line="259" w:lineRule="auto"/>
              <w:rPr>
                <w:ins w:id="23088" w:author="V2" w:date="2025-04-14T14:19:00Z" w16du:dateUtc="2025-04-14T19:19:00Z"/>
              </w:rPr>
            </w:pPr>
            <w:ins w:id="23089" w:author="V2" w:date="2025-04-14T14:19:00Z" w16du:dateUtc="2025-04-14T19:19:00Z">
              <w:r w:rsidRPr="007F7E2B">
                <w:t>Total emissions from time t=0 to time t= z, under the project scenario, tCO</w:t>
              </w:r>
              <w:r w:rsidRPr="007F7E2B">
                <w:rPr>
                  <w:vertAlign w:val="subscript"/>
                </w:rPr>
                <w:t>2</w:t>
              </w:r>
              <w:r w:rsidRPr="007F7E2B">
                <w:t>e</w:t>
              </w:r>
              <w:r w:rsidRPr="007F7E2B">
                <w:rPr>
                  <w:rFonts w:ascii="Calibri" w:eastAsia="Calibri" w:hAnsi="Calibri" w:cs="Calibri"/>
                </w:rPr>
                <w:t xml:space="preserve"> </w:t>
              </w:r>
            </w:ins>
          </w:p>
        </w:tc>
      </w:tr>
    </w:tbl>
    <w:p w14:paraId="5B549B0E" w14:textId="77777777" w:rsidR="00C272E7" w:rsidRPr="007F7E2B" w:rsidRDefault="00C272E7">
      <w:pPr>
        <w:spacing w:after="218" w:line="259" w:lineRule="auto"/>
        <w:rPr>
          <w:ins w:id="23090" w:author="V2" w:date="2025-04-14T14:19:00Z" w16du:dateUtc="2025-04-14T19:19:00Z"/>
        </w:rPr>
      </w:pPr>
      <w:ins w:id="23091" w:author="V2" w:date="2025-04-14T14:19:00Z" w16du:dateUtc="2025-04-14T19:19:00Z">
        <w:r w:rsidRPr="007F7E2B">
          <w:rPr>
            <w:rFonts w:ascii="Arial" w:eastAsia="Arial" w:hAnsi="Arial" w:cs="Arial"/>
            <w:b/>
          </w:rPr>
          <w:t xml:space="preserve"> </w:t>
        </w:r>
      </w:ins>
    </w:p>
    <w:p w14:paraId="57CD5375" w14:textId="77777777" w:rsidR="00C272E7" w:rsidRPr="007F7E2B" w:rsidRDefault="00C272E7">
      <w:pPr>
        <w:spacing w:after="212" w:line="268" w:lineRule="auto"/>
        <w:ind w:left="-5"/>
        <w:rPr>
          <w:ins w:id="23092" w:author="V2" w:date="2025-04-14T14:19:00Z" w16du:dateUtc="2025-04-14T19:19:00Z"/>
        </w:rPr>
      </w:pPr>
      <w:ins w:id="23093" w:author="V2" w:date="2025-04-14T14:19:00Z" w16du:dateUtc="2025-04-14T19:19:00Z">
        <w:r w:rsidRPr="007F7E2B">
          <w:rPr>
            <w:rFonts w:ascii="Arial" w:eastAsia="Arial" w:hAnsi="Arial" w:cs="Arial"/>
            <w:b/>
          </w:rPr>
          <w:t xml:space="preserve">Summation of net change in atmospheric GHGs: </w:t>
        </w:r>
      </w:ins>
    </w:p>
    <w:p w14:paraId="7B079481" w14:textId="7AA19766" w:rsidR="00C272E7" w:rsidRPr="007F7E2B" w:rsidRDefault="00AD1EDD">
      <w:pPr>
        <w:spacing w:after="266"/>
        <w:ind w:left="-5"/>
        <w:rPr>
          <w:ins w:id="23094" w:author="V2" w:date="2025-04-14T14:19:00Z" w16du:dateUtc="2025-04-14T19:19:00Z"/>
        </w:rPr>
      </w:pPr>
      <w:ins w:id="23095" w:author="V2" w:date="2025-04-14T14:19:00Z" w16du:dateUtc="2025-04-14T19:19:00Z">
        <w:r w:rsidRPr="007F7E2B">
          <w:rPr>
            <w:noProof/>
            <w:sz w:val="22"/>
          </w:rPr>
          <w:drawing>
            <wp:anchor distT="0" distB="0" distL="114300" distR="114300" simplePos="0" relativeHeight="251793462" behindDoc="1" locked="0" layoutInCell="1" allowOverlap="1" wp14:anchorId="58DF14C4" wp14:editId="548055F9">
              <wp:simplePos x="0" y="0"/>
              <wp:positionH relativeFrom="margin">
                <wp:align>left</wp:align>
              </wp:positionH>
              <wp:positionV relativeFrom="paragraph">
                <wp:posOffset>249555</wp:posOffset>
              </wp:positionV>
              <wp:extent cx="5975985" cy="565150"/>
              <wp:effectExtent l="0" t="0" r="5715" b="6350"/>
              <wp:wrapTight wrapText="bothSides">
                <wp:wrapPolygon edited="0">
                  <wp:start x="0" y="0"/>
                  <wp:lineTo x="0" y="21115"/>
                  <wp:lineTo x="21552" y="21115"/>
                  <wp:lineTo x="21552" y="0"/>
                  <wp:lineTo x="0" y="0"/>
                </wp:wrapPolygon>
              </wp:wrapTight>
              <wp:docPr id="81912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21037" name=""/>
                      <pic:cNvPicPr/>
                    </pic:nvPicPr>
                    <pic:blipFill>
                      <a:blip r:embed="rId164">
                        <a:extLst>
                          <a:ext uri="{28A0092B-C50C-407E-A947-70E740481C1C}">
                            <a14:useLocalDpi xmlns:a14="http://schemas.microsoft.com/office/drawing/2010/main" val="0"/>
                          </a:ext>
                        </a:extLst>
                      </a:blip>
                      <a:stretch>
                        <a:fillRect/>
                      </a:stretch>
                    </pic:blipFill>
                    <pic:spPr>
                      <a:xfrm>
                        <a:off x="0" y="0"/>
                        <a:ext cx="5977092" cy="565225"/>
                      </a:xfrm>
                      <a:prstGeom prst="rect">
                        <a:avLst/>
                      </a:prstGeom>
                    </pic:spPr>
                  </pic:pic>
                </a:graphicData>
              </a:graphic>
              <wp14:sizeRelH relativeFrom="page">
                <wp14:pctWidth>0</wp14:pctWidth>
              </wp14:sizeRelH>
              <wp14:sizeRelV relativeFrom="page">
                <wp14:pctHeight>0</wp14:pctHeight>
              </wp14:sizeRelV>
            </wp:anchor>
          </w:drawing>
        </w:r>
        <w:r w:rsidR="00C272E7" w:rsidRPr="007F7E2B">
          <w:t xml:space="preserve">The net changes in GHGs due to the project activities at time t=z will be: </w:t>
        </w:r>
      </w:ins>
    </w:p>
    <w:tbl>
      <w:tblPr>
        <w:tblStyle w:val="TableGrid0"/>
        <w:tblpPr w:vertAnchor="text" w:tblpX="32" w:tblpY="117"/>
        <w:tblOverlap w:val="never"/>
        <w:tblW w:w="9140" w:type="dxa"/>
        <w:tblInd w:w="0" w:type="dxa"/>
        <w:tblLook w:val="04A0" w:firstRow="1" w:lastRow="0" w:firstColumn="1" w:lastColumn="0" w:noHBand="0" w:noVBand="1"/>
      </w:tblPr>
      <w:tblGrid>
        <w:gridCol w:w="3748"/>
        <w:gridCol w:w="5392"/>
      </w:tblGrid>
      <w:tr w:rsidR="00C272E7" w:rsidRPr="007F7E2B" w14:paraId="5EC8FCC0" w14:textId="77777777">
        <w:trPr>
          <w:trHeight w:val="202"/>
          <w:ins w:id="23096" w:author="V2" w:date="2025-04-14T14:19:00Z" w16du:dateUtc="2025-04-14T19:19:00Z"/>
        </w:trPr>
        <w:tc>
          <w:tcPr>
            <w:tcW w:w="9140" w:type="dxa"/>
            <w:gridSpan w:val="2"/>
            <w:tcBorders>
              <w:top w:val="nil"/>
              <w:left w:val="nil"/>
              <w:bottom w:val="nil"/>
              <w:right w:val="nil"/>
            </w:tcBorders>
          </w:tcPr>
          <w:p w14:paraId="6CD9135E" w14:textId="17E54BF7" w:rsidR="00C272E7" w:rsidRPr="007F7E2B" w:rsidRDefault="00C272E7" w:rsidP="00AD1EDD">
            <w:pPr>
              <w:spacing w:line="259" w:lineRule="auto"/>
              <w:ind w:right="138"/>
              <w:jc w:val="right"/>
              <w:rPr>
                <w:ins w:id="23097" w:author="V2" w:date="2025-04-14T14:19:00Z" w16du:dateUtc="2025-04-14T19:19:00Z"/>
              </w:rPr>
            </w:pPr>
            <w:ins w:id="23098" w:author="V2" w:date="2025-04-14T14:19:00Z" w16du:dateUtc="2025-04-14T19:19:00Z">
              <w:r w:rsidRPr="007F7E2B">
                <w:rPr>
                  <w:sz w:val="22"/>
                </w:rPr>
                <w:lastRenderedPageBreak/>
                <w:t xml:space="preserve"> (19.6) </w:t>
              </w:r>
            </w:ins>
          </w:p>
        </w:tc>
      </w:tr>
      <w:tr w:rsidR="00C272E7" w:rsidRPr="007F7E2B" w14:paraId="76DFF07F" w14:textId="77777777">
        <w:trPr>
          <w:trHeight w:val="882"/>
          <w:ins w:id="23099" w:author="V2" w:date="2025-04-14T14:19:00Z" w16du:dateUtc="2025-04-14T19:19:00Z"/>
        </w:trPr>
        <w:tc>
          <w:tcPr>
            <w:tcW w:w="3748" w:type="dxa"/>
            <w:tcBorders>
              <w:top w:val="nil"/>
              <w:left w:val="nil"/>
              <w:bottom w:val="nil"/>
              <w:right w:val="nil"/>
            </w:tcBorders>
          </w:tcPr>
          <w:p w14:paraId="7AA47B48" w14:textId="77777777" w:rsidR="00C272E7" w:rsidRPr="007F7E2B" w:rsidRDefault="00C272E7">
            <w:pPr>
              <w:spacing w:line="259" w:lineRule="auto"/>
              <w:ind w:left="688"/>
              <w:rPr>
                <w:ins w:id="23100" w:author="V2" w:date="2025-04-14T14:19:00Z" w16du:dateUtc="2025-04-14T19:19:00Z"/>
              </w:rPr>
            </w:pPr>
            <w:ins w:id="23101" w:author="V2" w:date="2025-04-14T14:19:00Z" w16du:dateUtc="2025-04-14T19:19:00Z">
              <w:r w:rsidRPr="007F7E2B">
                <w:t xml:space="preserve">Where: </w:t>
              </w:r>
            </w:ins>
          </w:p>
        </w:tc>
        <w:tc>
          <w:tcPr>
            <w:tcW w:w="5392" w:type="dxa"/>
            <w:tcBorders>
              <w:top w:val="nil"/>
              <w:left w:val="nil"/>
              <w:bottom w:val="nil"/>
              <w:right w:val="nil"/>
            </w:tcBorders>
          </w:tcPr>
          <w:p w14:paraId="131A66A1" w14:textId="77777777" w:rsidR="00C272E7" w:rsidRPr="007F7E2B" w:rsidRDefault="00C272E7">
            <w:pPr>
              <w:spacing w:after="160" w:line="259" w:lineRule="auto"/>
              <w:rPr>
                <w:ins w:id="23102" w:author="V2" w:date="2025-04-14T14:19:00Z" w16du:dateUtc="2025-04-14T19:19:00Z"/>
              </w:rPr>
            </w:pPr>
          </w:p>
        </w:tc>
      </w:tr>
      <w:tr w:rsidR="00C272E7" w:rsidRPr="007F7E2B" w14:paraId="637F64C2" w14:textId="77777777">
        <w:trPr>
          <w:trHeight w:val="368"/>
          <w:ins w:id="23103" w:author="V2" w:date="2025-04-14T14:19:00Z" w16du:dateUtc="2025-04-14T19:19:00Z"/>
        </w:trPr>
        <w:tc>
          <w:tcPr>
            <w:tcW w:w="3748" w:type="dxa"/>
            <w:tcBorders>
              <w:top w:val="nil"/>
              <w:left w:val="nil"/>
              <w:bottom w:val="nil"/>
              <w:right w:val="nil"/>
            </w:tcBorders>
          </w:tcPr>
          <w:p w14:paraId="081A3951" w14:textId="77777777" w:rsidR="00C272E7" w:rsidRPr="007F7E2B" w:rsidRDefault="00C272E7">
            <w:pPr>
              <w:spacing w:line="259" w:lineRule="auto"/>
              <w:ind w:left="688"/>
              <w:rPr>
                <w:ins w:id="23104" w:author="V2" w:date="2025-04-14T14:19:00Z" w16du:dateUtc="2025-04-14T19:19:00Z"/>
              </w:rPr>
            </w:pPr>
            <w:ins w:id="23105" w:author="V2" w:date="2025-04-14T14:19:00Z" w16du:dateUtc="2025-04-14T19:19:00Z">
              <w:r w:rsidRPr="007F7E2B">
                <w:rPr>
                  <w:rFonts w:ascii="Arial" w:eastAsia="Arial" w:hAnsi="Arial" w:cs="Arial"/>
                  <w:i/>
                </w:rPr>
                <w:t xml:space="preserve">TotalGHGCreditsgenerated =  </w:t>
              </w:r>
            </w:ins>
          </w:p>
        </w:tc>
        <w:tc>
          <w:tcPr>
            <w:tcW w:w="5392" w:type="dxa"/>
            <w:tcBorders>
              <w:top w:val="nil"/>
              <w:left w:val="nil"/>
              <w:bottom w:val="nil"/>
              <w:right w:val="nil"/>
            </w:tcBorders>
          </w:tcPr>
          <w:p w14:paraId="71159198" w14:textId="77777777" w:rsidR="00C272E7" w:rsidRPr="007F7E2B" w:rsidRDefault="00C272E7">
            <w:pPr>
              <w:spacing w:line="259" w:lineRule="auto"/>
              <w:rPr>
                <w:ins w:id="23106" w:author="V2" w:date="2025-04-14T14:19:00Z" w16du:dateUtc="2025-04-14T19:19:00Z"/>
              </w:rPr>
            </w:pPr>
            <w:ins w:id="23107" w:author="V2" w:date="2025-04-14T14:19:00Z" w16du:dateUtc="2025-04-14T19:19:00Z">
              <w:r w:rsidRPr="007F7E2B">
                <w:t xml:space="preserve">GHG benefit of the project net of leakage and buffer.  </w:t>
              </w:r>
            </w:ins>
          </w:p>
        </w:tc>
      </w:tr>
      <w:tr w:rsidR="00C272E7" w:rsidRPr="007F7E2B" w14:paraId="0AE23B1E" w14:textId="77777777">
        <w:trPr>
          <w:trHeight w:val="599"/>
          <w:ins w:id="23108" w:author="V2" w:date="2025-04-14T14:19:00Z" w16du:dateUtc="2025-04-14T19:19:00Z"/>
        </w:trPr>
        <w:tc>
          <w:tcPr>
            <w:tcW w:w="3748" w:type="dxa"/>
            <w:tcBorders>
              <w:top w:val="nil"/>
              <w:left w:val="nil"/>
              <w:bottom w:val="nil"/>
              <w:right w:val="nil"/>
            </w:tcBorders>
          </w:tcPr>
          <w:p w14:paraId="29496016" w14:textId="77777777" w:rsidR="00C272E7" w:rsidRPr="007F7E2B" w:rsidRDefault="00C272E7">
            <w:pPr>
              <w:tabs>
                <w:tab w:val="center" w:pos="1851"/>
                <w:tab w:val="center" w:pos="3358"/>
              </w:tabs>
              <w:spacing w:line="259" w:lineRule="auto"/>
              <w:rPr>
                <w:ins w:id="23109" w:author="V2" w:date="2025-04-14T14:19:00Z" w16du:dateUtc="2025-04-14T19:19:00Z"/>
              </w:rPr>
            </w:pPr>
            <w:ins w:id="23110" w:author="V2" w:date="2025-04-14T14:19:00Z" w16du:dateUtc="2025-04-14T19:19:00Z">
              <w:r w:rsidRPr="007F7E2B">
                <w:rPr>
                  <w:rFonts w:ascii="Calibri" w:eastAsia="Calibri" w:hAnsi="Calibri" w:cs="Calibri"/>
                  <w:sz w:val="22"/>
                </w:rPr>
                <w:tab/>
              </w:r>
              <w:r w:rsidRPr="007F7E2B">
                <w:rPr>
                  <w:rFonts w:ascii="Arial" w:eastAsia="Arial" w:hAnsi="Arial" w:cs="Arial"/>
                  <w:i/>
                </w:rPr>
                <w:t>Netchangecarbonstocks</w:t>
              </w:r>
              <w:r w:rsidRPr="007F7E2B">
                <w:rPr>
                  <w:rFonts w:ascii="Arial" w:eastAsia="Arial" w:hAnsi="Arial" w:cs="Arial"/>
                  <w:i/>
                  <w:vertAlign w:val="subscript"/>
                </w:rPr>
                <w:t xml:space="preserve">t=z  </w:t>
              </w:r>
              <w:r w:rsidRPr="007F7E2B">
                <w:rPr>
                  <w:rFonts w:ascii="Arial" w:eastAsia="Arial" w:hAnsi="Arial" w:cs="Arial"/>
                  <w:i/>
                  <w:vertAlign w:val="subscript"/>
                </w:rPr>
                <w:tab/>
              </w:r>
              <w:r w:rsidRPr="007F7E2B">
                <w:rPr>
                  <w:rFonts w:ascii="Arial" w:eastAsia="Arial" w:hAnsi="Arial" w:cs="Arial"/>
                  <w:i/>
                </w:rPr>
                <w:t xml:space="preserve">=  </w:t>
              </w:r>
            </w:ins>
          </w:p>
        </w:tc>
        <w:tc>
          <w:tcPr>
            <w:tcW w:w="5392" w:type="dxa"/>
            <w:tcBorders>
              <w:top w:val="nil"/>
              <w:left w:val="nil"/>
              <w:bottom w:val="nil"/>
              <w:right w:val="nil"/>
            </w:tcBorders>
          </w:tcPr>
          <w:p w14:paraId="7EF7FE43" w14:textId="77777777" w:rsidR="00C272E7" w:rsidRPr="007F7E2B" w:rsidRDefault="00C272E7">
            <w:pPr>
              <w:spacing w:line="259" w:lineRule="auto"/>
              <w:rPr>
                <w:ins w:id="23111" w:author="V2" w:date="2025-04-14T14:19:00Z" w16du:dateUtc="2025-04-14T19:19:00Z"/>
              </w:rPr>
            </w:pPr>
            <w:ins w:id="23112" w:author="V2" w:date="2025-04-14T14:19:00Z" w16du:dateUtc="2025-04-14T19:19:00Z">
              <w:r w:rsidRPr="007F7E2B">
                <w:t xml:space="preserve">Difference in carbon stocks in baseline and project scenario, tCO2e </w:t>
              </w:r>
            </w:ins>
          </w:p>
        </w:tc>
      </w:tr>
      <w:tr w:rsidR="00C272E7" w:rsidRPr="007F7E2B" w14:paraId="011B3638" w14:textId="77777777">
        <w:trPr>
          <w:trHeight w:val="648"/>
          <w:ins w:id="23113" w:author="V2" w:date="2025-04-14T14:19:00Z" w16du:dateUtc="2025-04-14T19:19:00Z"/>
        </w:trPr>
        <w:tc>
          <w:tcPr>
            <w:tcW w:w="3748" w:type="dxa"/>
            <w:tcBorders>
              <w:top w:val="nil"/>
              <w:left w:val="nil"/>
              <w:bottom w:val="nil"/>
              <w:right w:val="nil"/>
            </w:tcBorders>
          </w:tcPr>
          <w:p w14:paraId="24029B3B" w14:textId="77777777" w:rsidR="00C272E7" w:rsidRPr="007F7E2B" w:rsidRDefault="00C272E7">
            <w:pPr>
              <w:spacing w:line="259" w:lineRule="auto"/>
              <w:ind w:left="688"/>
              <w:rPr>
                <w:ins w:id="23114" w:author="V2" w:date="2025-04-14T14:19:00Z" w16du:dateUtc="2025-04-14T19:19:00Z"/>
              </w:rPr>
            </w:pPr>
            <w:ins w:id="23115" w:author="V2" w:date="2025-04-14T14:19:00Z" w16du:dateUtc="2025-04-14T19:19:00Z">
              <w:r w:rsidRPr="007F7E2B">
                <w:rPr>
                  <w:rFonts w:ascii="Arial" w:eastAsia="Arial" w:hAnsi="Arial" w:cs="Arial"/>
                  <w:i/>
                </w:rPr>
                <w:t>NetGHGemissionchange</w:t>
              </w:r>
              <w:r w:rsidRPr="007F7E2B">
                <w:rPr>
                  <w:rFonts w:ascii="Arial" w:eastAsia="Arial" w:hAnsi="Arial" w:cs="Arial"/>
                  <w:i/>
                  <w:vertAlign w:val="subscript"/>
                </w:rPr>
                <w:t>t=z</w:t>
              </w:r>
              <w:r w:rsidRPr="007F7E2B">
                <w:rPr>
                  <w:rFonts w:ascii="Calibri" w:eastAsia="Calibri" w:hAnsi="Calibri" w:cs="Calibri"/>
                  <w:i/>
                  <w:vertAlign w:val="subscript"/>
                </w:rPr>
                <w:t xml:space="preserve">  </w:t>
              </w:r>
              <w:r w:rsidRPr="007F7E2B">
                <w:t xml:space="preserve">=  </w:t>
              </w:r>
            </w:ins>
          </w:p>
        </w:tc>
        <w:tc>
          <w:tcPr>
            <w:tcW w:w="5392" w:type="dxa"/>
            <w:tcBorders>
              <w:top w:val="nil"/>
              <w:left w:val="nil"/>
              <w:bottom w:val="nil"/>
              <w:right w:val="nil"/>
            </w:tcBorders>
          </w:tcPr>
          <w:p w14:paraId="1309FC28" w14:textId="77777777" w:rsidR="00C272E7" w:rsidRPr="007F7E2B" w:rsidRDefault="00C272E7">
            <w:pPr>
              <w:spacing w:line="259" w:lineRule="auto"/>
              <w:rPr>
                <w:ins w:id="23116" w:author="V2" w:date="2025-04-14T14:19:00Z" w16du:dateUtc="2025-04-14T19:19:00Z"/>
              </w:rPr>
            </w:pPr>
            <w:ins w:id="23117" w:author="V2" w:date="2025-04-14T14:19:00Z" w16du:dateUtc="2025-04-14T19:19:00Z">
              <w:r w:rsidRPr="007F7E2B">
                <w:t xml:space="preserve">Net change in GHG emissions at time t=z due to the project activity, tCO2e </w:t>
              </w:r>
            </w:ins>
          </w:p>
        </w:tc>
      </w:tr>
      <w:tr w:rsidR="00C272E7" w:rsidRPr="007F7E2B" w14:paraId="00CC780F" w14:textId="77777777">
        <w:trPr>
          <w:trHeight w:val="543"/>
          <w:ins w:id="23118" w:author="V2" w:date="2025-04-14T14:19:00Z" w16du:dateUtc="2025-04-14T19:19:00Z"/>
        </w:trPr>
        <w:tc>
          <w:tcPr>
            <w:tcW w:w="3748" w:type="dxa"/>
            <w:tcBorders>
              <w:top w:val="nil"/>
              <w:left w:val="nil"/>
              <w:bottom w:val="nil"/>
              <w:right w:val="nil"/>
            </w:tcBorders>
          </w:tcPr>
          <w:p w14:paraId="0BFBB1DA" w14:textId="77777777" w:rsidR="00C272E7" w:rsidRPr="007F7E2B" w:rsidRDefault="00C272E7">
            <w:pPr>
              <w:tabs>
                <w:tab w:val="center" w:pos="1161"/>
                <w:tab w:val="center" w:pos="3358"/>
              </w:tabs>
              <w:spacing w:line="259" w:lineRule="auto"/>
              <w:rPr>
                <w:ins w:id="23119" w:author="V2" w:date="2025-04-14T14:19:00Z" w16du:dateUtc="2025-04-14T19:19:00Z"/>
              </w:rPr>
            </w:pPr>
            <w:ins w:id="23120" w:author="V2" w:date="2025-04-14T14:19:00Z" w16du:dateUtc="2025-04-14T19:19:00Z">
              <w:r w:rsidRPr="007F7E2B">
                <w:rPr>
                  <w:rFonts w:ascii="Calibri" w:eastAsia="Calibri" w:hAnsi="Calibri" w:cs="Calibri"/>
                  <w:sz w:val="22"/>
                </w:rPr>
                <w:tab/>
              </w:r>
              <w:r w:rsidRPr="007F7E2B">
                <w:t>LeakageC</w:t>
              </w:r>
              <w:r w:rsidRPr="007F7E2B">
                <w:rPr>
                  <w:vertAlign w:val="subscript"/>
                </w:rPr>
                <w:t xml:space="preserve">t </w:t>
              </w:r>
              <w:r w:rsidRPr="007F7E2B">
                <w:rPr>
                  <w:vertAlign w:val="subscript"/>
                </w:rPr>
                <w:tab/>
              </w:r>
              <w:r w:rsidRPr="007F7E2B">
                <w:t xml:space="preserve">=  </w:t>
              </w:r>
            </w:ins>
          </w:p>
        </w:tc>
        <w:tc>
          <w:tcPr>
            <w:tcW w:w="5392" w:type="dxa"/>
            <w:tcBorders>
              <w:top w:val="nil"/>
              <w:left w:val="nil"/>
              <w:bottom w:val="nil"/>
              <w:right w:val="nil"/>
            </w:tcBorders>
          </w:tcPr>
          <w:p w14:paraId="51E2B1D1" w14:textId="77777777" w:rsidR="00C272E7" w:rsidRPr="007F7E2B" w:rsidRDefault="00C272E7">
            <w:pPr>
              <w:spacing w:line="259" w:lineRule="auto"/>
              <w:rPr>
                <w:ins w:id="23121" w:author="V2" w:date="2025-04-14T14:19:00Z" w16du:dateUtc="2025-04-14T19:19:00Z"/>
              </w:rPr>
            </w:pPr>
            <w:ins w:id="23122" w:author="V2" w:date="2025-04-14T14:19:00Z" w16du:dateUtc="2025-04-14T19:19:00Z">
              <w:r w:rsidRPr="007F7E2B">
                <w:t>Quantified leakage of the project over the baseline over the selected period, tCO</w:t>
              </w:r>
              <w:r w:rsidRPr="007F7E2B">
                <w:rPr>
                  <w:vertAlign w:val="subscript"/>
                </w:rPr>
                <w:t>2</w:t>
              </w:r>
              <w:r w:rsidRPr="007F7E2B">
                <w:t xml:space="preserve">e </w:t>
              </w:r>
            </w:ins>
          </w:p>
        </w:tc>
      </w:tr>
      <w:tr w:rsidR="00C272E7" w:rsidRPr="007F7E2B" w14:paraId="3B989405" w14:textId="77777777">
        <w:trPr>
          <w:trHeight w:val="233"/>
          <w:ins w:id="23123" w:author="V2" w:date="2025-04-14T14:19:00Z" w16du:dateUtc="2025-04-14T19:19:00Z"/>
        </w:trPr>
        <w:tc>
          <w:tcPr>
            <w:tcW w:w="3748" w:type="dxa"/>
            <w:tcBorders>
              <w:top w:val="nil"/>
              <w:left w:val="nil"/>
              <w:bottom w:val="nil"/>
              <w:right w:val="nil"/>
            </w:tcBorders>
          </w:tcPr>
          <w:p w14:paraId="3F267A11" w14:textId="77777777" w:rsidR="00C272E7" w:rsidRPr="007F7E2B" w:rsidRDefault="00C272E7">
            <w:pPr>
              <w:tabs>
                <w:tab w:val="center" w:pos="1062"/>
                <w:tab w:val="center" w:pos="3358"/>
              </w:tabs>
              <w:spacing w:line="259" w:lineRule="auto"/>
              <w:rPr>
                <w:ins w:id="23124" w:author="V2" w:date="2025-04-14T14:19:00Z" w16du:dateUtc="2025-04-14T19:19:00Z"/>
              </w:rPr>
            </w:pPr>
            <w:ins w:id="23125" w:author="V2" w:date="2025-04-14T14:19:00Z" w16du:dateUtc="2025-04-14T19:19:00Z">
              <w:r w:rsidRPr="007F7E2B">
                <w:rPr>
                  <w:rFonts w:ascii="Calibri" w:eastAsia="Calibri" w:hAnsi="Calibri" w:cs="Calibri"/>
                  <w:sz w:val="22"/>
                </w:rPr>
                <w:tab/>
              </w:r>
              <w:r w:rsidRPr="007F7E2B">
                <w:t>Buffer%</w:t>
              </w:r>
              <w:r w:rsidRPr="007F7E2B">
                <w:rPr>
                  <w:vertAlign w:val="subscript"/>
                </w:rPr>
                <w:t>t</w:t>
              </w:r>
              <w:r w:rsidRPr="007F7E2B">
                <w:t xml:space="preserve"> </w:t>
              </w:r>
              <w:r w:rsidRPr="007F7E2B">
                <w:tab/>
                <w:t xml:space="preserve">=   </w:t>
              </w:r>
            </w:ins>
          </w:p>
        </w:tc>
        <w:tc>
          <w:tcPr>
            <w:tcW w:w="5392" w:type="dxa"/>
            <w:tcBorders>
              <w:top w:val="nil"/>
              <w:left w:val="nil"/>
              <w:bottom w:val="nil"/>
              <w:right w:val="nil"/>
            </w:tcBorders>
          </w:tcPr>
          <w:p w14:paraId="4225B4DF" w14:textId="77777777" w:rsidR="00C272E7" w:rsidRPr="007F7E2B" w:rsidRDefault="00C272E7">
            <w:pPr>
              <w:spacing w:line="259" w:lineRule="auto"/>
              <w:rPr>
                <w:ins w:id="23126" w:author="V2" w:date="2025-04-14T14:19:00Z" w16du:dateUtc="2025-04-14T19:19:00Z"/>
              </w:rPr>
            </w:pPr>
            <w:ins w:id="23127" w:author="V2" w:date="2025-04-14T14:19:00Z" w16du:dateUtc="2025-04-14T19:19:00Z">
              <w:r w:rsidRPr="007F7E2B">
                <w:t xml:space="preserve">Percentage of required buffering as per latest </w:t>
              </w:r>
              <w:r w:rsidRPr="007F7E2B">
                <w:rPr>
                  <w:rFonts w:ascii="Arial" w:eastAsia="Arial" w:hAnsi="Arial" w:cs="Arial"/>
                  <w:i/>
                </w:rPr>
                <w:t xml:space="preserve">VCS AFOLU </w:t>
              </w:r>
            </w:ins>
          </w:p>
        </w:tc>
      </w:tr>
    </w:tbl>
    <w:p w14:paraId="2D65DC99" w14:textId="77777777" w:rsidR="00C416DB" w:rsidRPr="007F7E2B" w:rsidRDefault="00C416DB">
      <w:pPr>
        <w:spacing w:line="259" w:lineRule="auto"/>
        <w:ind w:left="1430"/>
        <w:jc w:val="center"/>
        <w:rPr>
          <w:ins w:id="23128" w:author="V2" w:date="2025-04-14T14:19:00Z" w16du:dateUtc="2025-04-14T19:19:00Z"/>
          <w:rFonts w:ascii="Times New Roman" w:eastAsia="Times New Roman" w:hAnsi="Times New Roman" w:cs="Times New Roman"/>
          <w:i/>
          <w:sz w:val="22"/>
        </w:rPr>
      </w:pPr>
    </w:p>
    <w:p w14:paraId="3E2C8009" w14:textId="77777777" w:rsidR="00C416DB" w:rsidRPr="007F7E2B" w:rsidRDefault="00C416DB">
      <w:pPr>
        <w:spacing w:line="259" w:lineRule="auto"/>
        <w:ind w:left="1430"/>
        <w:jc w:val="center"/>
        <w:rPr>
          <w:ins w:id="23129" w:author="V2" w:date="2025-04-14T14:19:00Z" w16du:dateUtc="2025-04-14T19:19:00Z"/>
          <w:rFonts w:ascii="Times New Roman" w:eastAsia="Times New Roman" w:hAnsi="Times New Roman" w:cs="Times New Roman"/>
          <w:i/>
          <w:sz w:val="22"/>
        </w:rPr>
      </w:pPr>
    </w:p>
    <w:p w14:paraId="33FD24B6" w14:textId="77777777" w:rsidR="00C416DB" w:rsidRPr="007F7E2B" w:rsidRDefault="00C416DB">
      <w:pPr>
        <w:spacing w:line="259" w:lineRule="auto"/>
        <w:ind w:left="1430"/>
        <w:jc w:val="center"/>
        <w:rPr>
          <w:ins w:id="23130" w:author="V2" w:date="2025-04-14T14:19:00Z" w16du:dateUtc="2025-04-14T19:19:00Z"/>
          <w:rFonts w:ascii="Times New Roman" w:eastAsia="Times New Roman" w:hAnsi="Times New Roman" w:cs="Times New Roman"/>
          <w:i/>
          <w:sz w:val="22"/>
        </w:rPr>
      </w:pPr>
    </w:p>
    <w:p w14:paraId="7BABF297" w14:textId="77777777" w:rsidR="00C416DB" w:rsidRPr="007F7E2B" w:rsidRDefault="00C416DB">
      <w:pPr>
        <w:spacing w:line="259" w:lineRule="auto"/>
        <w:ind w:left="1430"/>
        <w:jc w:val="center"/>
        <w:rPr>
          <w:ins w:id="23131" w:author="V2" w:date="2025-04-14T14:19:00Z" w16du:dateUtc="2025-04-14T19:19:00Z"/>
          <w:rFonts w:ascii="Times New Roman" w:eastAsia="Times New Roman" w:hAnsi="Times New Roman" w:cs="Times New Roman"/>
          <w:i/>
          <w:sz w:val="22"/>
        </w:rPr>
      </w:pPr>
    </w:p>
    <w:p w14:paraId="5A8610B6" w14:textId="77777777" w:rsidR="00C416DB" w:rsidRPr="007F7E2B" w:rsidRDefault="00C416DB">
      <w:pPr>
        <w:spacing w:line="259" w:lineRule="auto"/>
        <w:ind w:left="1430"/>
        <w:jc w:val="center"/>
        <w:rPr>
          <w:ins w:id="23132" w:author="V2" w:date="2025-04-14T14:19:00Z" w16du:dateUtc="2025-04-14T19:19:00Z"/>
          <w:rFonts w:ascii="Times New Roman" w:eastAsia="Times New Roman" w:hAnsi="Times New Roman" w:cs="Times New Roman"/>
          <w:i/>
          <w:sz w:val="22"/>
        </w:rPr>
      </w:pPr>
    </w:p>
    <w:p w14:paraId="6DE3D3F8" w14:textId="77777777" w:rsidR="00C416DB" w:rsidRPr="007F7E2B" w:rsidRDefault="00C416DB">
      <w:pPr>
        <w:spacing w:line="259" w:lineRule="auto"/>
        <w:ind w:left="1430"/>
        <w:jc w:val="center"/>
        <w:rPr>
          <w:ins w:id="23133" w:author="V2" w:date="2025-04-14T14:19:00Z" w16du:dateUtc="2025-04-14T19:19:00Z"/>
          <w:rFonts w:ascii="Times New Roman" w:eastAsia="Times New Roman" w:hAnsi="Times New Roman" w:cs="Times New Roman"/>
          <w:i/>
          <w:sz w:val="22"/>
        </w:rPr>
      </w:pPr>
    </w:p>
    <w:p w14:paraId="564381A2" w14:textId="77777777" w:rsidR="00C416DB" w:rsidRPr="007F7E2B" w:rsidRDefault="00C416DB">
      <w:pPr>
        <w:spacing w:line="259" w:lineRule="auto"/>
        <w:ind w:left="1430"/>
        <w:jc w:val="center"/>
        <w:rPr>
          <w:ins w:id="23134" w:author="V2" w:date="2025-04-14T14:19:00Z" w16du:dateUtc="2025-04-14T19:19:00Z"/>
          <w:rFonts w:ascii="Times New Roman" w:eastAsia="Times New Roman" w:hAnsi="Times New Roman" w:cs="Times New Roman"/>
          <w:i/>
          <w:sz w:val="22"/>
        </w:rPr>
      </w:pPr>
    </w:p>
    <w:p w14:paraId="4D394319" w14:textId="77777777" w:rsidR="00C416DB" w:rsidRPr="007F7E2B" w:rsidRDefault="00C416DB">
      <w:pPr>
        <w:spacing w:line="259" w:lineRule="auto"/>
        <w:ind w:left="1430"/>
        <w:jc w:val="center"/>
        <w:rPr>
          <w:ins w:id="23135" w:author="V2" w:date="2025-04-14T14:19:00Z" w16du:dateUtc="2025-04-14T19:19:00Z"/>
          <w:rFonts w:ascii="Times New Roman" w:eastAsia="Times New Roman" w:hAnsi="Times New Roman" w:cs="Times New Roman"/>
          <w:i/>
          <w:sz w:val="22"/>
        </w:rPr>
      </w:pPr>
    </w:p>
    <w:p w14:paraId="4D36B6C4" w14:textId="77777777" w:rsidR="00C416DB" w:rsidRPr="007F7E2B" w:rsidRDefault="00C416DB">
      <w:pPr>
        <w:spacing w:line="259" w:lineRule="auto"/>
        <w:ind w:left="1430"/>
        <w:jc w:val="center"/>
        <w:rPr>
          <w:ins w:id="23136" w:author="V2" w:date="2025-04-14T14:19:00Z" w16du:dateUtc="2025-04-14T19:19:00Z"/>
          <w:rFonts w:ascii="Times New Roman" w:eastAsia="Times New Roman" w:hAnsi="Times New Roman" w:cs="Times New Roman"/>
          <w:i/>
          <w:sz w:val="22"/>
        </w:rPr>
      </w:pPr>
    </w:p>
    <w:p w14:paraId="5189146F" w14:textId="28CFF6AB" w:rsidR="00C272E7" w:rsidRPr="007F7E2B" w:rsidRDefault="00C272E7">
      <w:pPr>
        <w:spacing w:line="259" w:lineRule="auto"/>
        <w:ind w:left="1430"/>
        <w:jc w:val="center"/>
        <w:rPr>
          <w:ins w:id="23137" w:author="V2" w:date="2025-04-14T14:19:00Z" w16du:dateUtc="2025-04-14T19:19:00Z"/>
        </w:rPr>
      </w:pPr>
      <w:ins w:id="23138" w:author="V2" w:date="2025-04-14T14:19:00Z" w16du:dateUtc="2025-04-14T19:19:00Z">
        <w:r w:rsidRPr="007F7E2B">
          <w:rPr>
            <w:rFonts w:ascii="Arial" w:eastAsia="Arial" w:hAnsi="Arial" w:cs="Arial"/>
            <w:i/>
          </w:rPr>
          <w:t>Non Permanence Tool</w:t>
        </w:r>
        <w:r w:rsidRPr="007F7E2B">
          <w:t xml:space="preserve"> requirements  </w:t>
        </w:r>
      </w:ins>
    </w:p>
    <w:p w14:paraId="12E1BF7E" w14:textId="77777777" w:rsidR="00C272E7" w:rsidRPr="007F7E2B" w:rsidRDefault="00C272E7">
      <w:pPr>
        <w:spacing w:line="259" w:lineRule="auto"/>
        <w:rPr>
          <w:ins w:id="23139" w:author="V2" w:date="2025-04-14T14:19:00Z" w16du:dateUtc="2025-04-14T19:19:00Z"/>
        </w:rPr>
      </w:pPr>
      <w:ins w:id="23140" w:author="V2" w:date="2025-04-14T14:19:00Z" w16du:dateUtc="2025-04-14T19:19:00Z">
        <w:r w:rsidRPr="007F7E2B">
          <w:rPr>
            <w:rFonts w:ascii="Arial" w:eastAsia="Arial" w:hAnsi="Arial" w:cs="Arial"/>
            <w:b/>
          </w:rPr>
          <w:t xml:space="preserve"> </w:t>
        </w:r>
      </w:ins>
    </w:p>
    <w:p w14:paraId="797BFE17" w14:textId="77777777" w:rsidR="00C272E7" w:rsidRPr="007F7E2B" w:rsidRDefault="00C272E7">
      <w:pPr>
        <w:spacing w:after="212" w:line="268" w:lineRule="auto"/>
        <w:ind w:left="-5"/>
        <w:rPr>
          <w:ins w:id="23141" w:author="V2" w:date="2025-04-14T14:19:00Z" w16du:dateUtc="2025-04-14T19:19:00Z"/>
        </w:rPr>
      </w:pPr>
      <w:ins w:id="23142" w:author="V2" w:date="2025-04-14T14:19:00Z" w16du:dateUtc="2025-04-14T19:19:00Z">
        <w:r w:rsidRPr="007F7E2B">
          <w:rPr>
            <w:rFonts w:ascii="Arial" w:eastAsia="Arial" w:hAnsi="Arial" w:cs="Arial"/>
            <w:b/>
          </w:rPr>
          <w:t xml:space="preserve">Project uncertainty:  </w:t>
        </w:r>
      </w:ins>
    </w:p>
    <w:p w14:paraId="24CFB6D6" w14:textId="77777777" w:rsidR="00C272E7" w:rsidRPr="007F7E2B" w:rsidRDefault="00C272E7">
      <w:pPr>
        <w:spacing w:after="201" w:line="277" w:lineRule="auto"/>
        <w:ind w:right="3"/>
        <w:jc w:val="both"/>
        <w:rPr>
          <w:ins w:id="23143" w:author="V2" w:date="2025-04-14T14:19:00Z" w16du:dateUtc="2025-04-14T19:19:00Z"/>
        </w:rPr>
      </w:pPr>
      <w:ins w:id="23144" w:author="V2" w:date="2025-04-14T14:19:00Z" w16du:dateUtc="2025-04-14T19:19:00Z">
        <w:r w:rsidRPr="007F7E2B">
          <w:t xml:space="preserve">Estimated  carbon  emissions  and  removals  arising  from  AFOLU  activities  have  uncertainties associated with the measures/estimates of: area or other activity data, carbon stocks, biomass growth  rates,  expansion  factors,  and  other  coefficients.  It  is  assumed  that  the  uncertainties associated  with  the  estimates  of  the  various  input  data  are  available,  either  as  default  values given in IPCC Guidelines (2006), IPCC GPG-LULUCF (2003), expert judgment, or estimates based on sound statistical sampling.  Alternatively, indisputably conservative estimates of values can also be used, which will allow proponents not to calculate uncertainties for those variables, provided that the values used are based on verifiable literature sources or expert judgment.  In this case the uncertainty is assumed to be zero for that variable.  </w:t>
        </w:r>
      </w:ins>
    </w:p>
    <w:p w14:paraId="4FA5FA98" w14:textId="77777777" w:rsidR="00C272E7" w:rsidRPr="007F7E2B" w:rsidRDefault="00C272E7">
      <w:pPr>
        <w:spacing w:after="207"/>
        <w:ind w:left="-5"/>
        <w:rPr>
          <w:ins w:id="23145" w:author="V2" w:date="2025-04-14T14:19:00Z" w16du:dateUtc="2025-04-14T19:19:00Z"/>
        </w:rPr>
      </w:pPr>
      <w:ins w:id="23146" w:author="V2" w:date="2025-04-14T14:19:00Z" w16du:dateUtc="2025-04-14T19:19:00Z">
        <w:r w:rsidRPr="007F7E2B">
          <w:t xml:space="preserve">Associated modules include methods for adjusting estimated values of carbon pools where uncertainties exceed specified limits.  However, this module provides a procedure to combine uncertainty information and conservative estimates allowing the estimation of overall ex-post project uncertainty. </w:t>
        </w:r>
      </w:ins>
    </w:p>
    <w:p w14:paraId="2D8B84AB" w14:textId="77777777" w:rsidR="00C272E7" w:rsidRPr="007F7E2B" w:rsidRDefault="00C272E7">
      <w:pPr>
        <w:spacing w:after="5"/>
        <w:ind w:left="-5"/>
        <w:rPr>
          <w:ins w:id="23147" w:author="V2" w:date="2025-04-14T14:19:00Z" w16du:dateUtc="2025-04-14T19:19:00Z"/>
        </w:rPr>
      </w:pPr>
      <w:ins w:id="23148" w:author="V2" w:date="2025-04-14T14:19:00Z" w16du:dateUtc="2025-04-14T19:19:00Z">
        <w:r w:rsidRPr="007F7E2B">
          <w:t xml:space="preserve">The uncertainty across the baseline and project emissions and carbon stocks is determined through the following three steps. In Steps 1 and 2 the uncertainty of the various carbon stocks, and emissions in both the baseline (step 1) as well as the project scenario (step 2) will be determined. In Step 3 both uncertainties are summarized in one project uncertainty. </w:t>
        </w:r>
      </w:ins>
    </w:p>
    <w:p w14:paraId="5C6D59BA" w14:textId="77777777" w:rsidR="00C272E7" w:rsidRPr="007F7E2B" w:rsidRDefault="00C272E7">
      <w:pPr>
        <w:spacing w:after="218" w:line="259" w:lineRule="auto"/>
        <w:rPr>
          <w:ins w:id="23149" w:author="V2" w:date="2025-04-14T14:19:00Z" w16du:dateUtc="2025-04-14T19:19:00Z"/>
        </w:rPr>
      </w:pPr>
      <w:ins w:id="23150" w:author="V2" w:date="2025-04-14T14:19:00Z" w16du:dateUtc="2025-04-14T19:19:00Z">
        <w:r w:rsidRPr="007F7E2B">
          <w:rPr>
            <w:rFonts w:ascii="Arial" w:eastAsia="Arial" w:hAnsi="Arial" w:cs="Arial"/>
            <w:b/>
          </w:rPr>
          <w:t xml:space="preserve"> </w:t>
        </w:r>
      </w:ins>
    </w:p>
    <w:p w14:paraId="6A182AF4" w14:textId="77777777" w:rsidR="00C272E7" w:rsidRPr="007F7E2B" w:rsidRDefault="00C272E7">
      <w:pPr>
        <w:spacing w:after="212" w:line="268" w:lineRule="auto"/>
        <w:ind w:left="-5"/>
        <w:rPr>
          <w:ins w:id="23151" w:author="V2" w:date="2025-04-14T14:19:00Z" w16du:dateUtc="2025-04-14T19:19:00Z"/>
        </w:rPr>
      </w:pPr>
      <w:ins w:id="23152" w:author="V2" w:date="2025-04-14T14:19:00Z" w16du:dateUtc="2025-04-14T19:19:00Z">
        <w:r w:rsidRPr="007F7E2B">
          <w:rPr>
            <w:rFonts w:ascii="Arial" w:eastAsia="Arial" w:hAnsi="Arial" w:cs="Arial"/>
            <w:b/>
          </w:rPr>
          <w:lastRenderedPageBreak/>
          <w:t xml:space="preserve">Step 1a: Estimation of the baseline uncertainty within the strata </w:t>
        </w:r>
      </w:ins>
    </w:p>
    <w:p w14:paraId="3C34D28B" w14:textId="77777777" w:rsidR="00C272E7" w:rsidRPr="007F7E2B" w:rsidRDefault="00C272E7">
      <w:pPr>
        <w:spacing w:after="492"/>
        <w:ind w:left="-5"/>
        <w:rPr>
          <w:ins w:id="23153" w:author="V2" w:date="2025-04-14T14:19:00Z" w16du:dateUtc="2025-04-14T19:19:00Z"/>
        </w:rPr>
      </w:pPr>
      <w:ins w:id="23154" w:author="V2" w:date="2025-04-14T14:19:00Z" w16du:dateUtc="2025-04-14T19:19:00Z">
        <w:r w:rsidRPr="007F7E2B">
          <w:t xml:space="preserve">Uncertainty must be expressed as the 95% confidence interval as a percentage of the mean. </w:t>
        </w:r>
      </w:ins>
    </w:p>
    <w:p w14:paraId="6905E8E7" w14:textId="1F657AB7" w:rsidR="00C272E7" w:rsidRPr="007F7E2B" w:rsidRDefault="002803B3">
      <w:pPr>
        <w:tabs>
          <w:tab w:val="center" w:pos="1043"/>
        </w:tabs>
        <w:spacing w:after="233"/>
        <w:ind w:left="-15"/>
        <w:rPr>
          <w:ins w:id="23155" w:author="V2" w:date="2025-04-14T14:19:00Z" w16du:dateUtc="2025-04-14T19:19:00Z"/>
        </w:rPr>
      </w:pPr>
      <w:ins w:id="23156" w:author="V2" w:date="2025-04-14T14:19:00Z" w16du:dateUtc="2025-04-14T19:19:00Z">
        <w:r w:rsidRPr="007F7E2B">
          <w:rPr>
            <w:noProof/>
            <w:sz w:val="22"/>
          </w:rPr>
          <w:drawing>
            <wp:inline distT="0" distB="0" distL="0" distR="0" wp14:anchorId="13218F1B" wp14:editId="4FEEEB4C">
              <wp:extent cx="6858000" cy="699135"/>
              <wp:effectExtent l="0" t="0" r="0" b="5715"/>
              <wp:docPr id="6163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1403" name=""/>
                      <pic:cNvPicPr/>
                    </pic:nvPicPr>
                    <pic:blipFill>
                      <a:blip r:embed="rId165"/>
                      <a:stretch>
                        <a:fillRect/>
                      </a:stretch>
                    </pic:blipFill>
                    <pic:spPr>
                      <a:xfrm>
                        <a:off x="0" y="0"/>
                        <a:ext cx="6858000" cy="699135"/>
                      </a:xfrm>
                      <a:prstGeom prst="rect">
                        <a:avLst/>
                      </a:prstGeom>
                    </pic:spPr>
                  </pic:pic>
                </a:graphicData>
              </a:graphic>
            </wp:inline>
          </w:drawing>
        </w:r>
        <w:r w:rsidR="00C272E7" w:rsidRPr="007F7E2B">
          <w:t xml:space="preserve"> </w:t>
        </w:r>
        <w:r w:rsidR="00C272E7" w:rsidRPr="007F7E2B">
          <w:tab/>
          <w:t xml:space="preserve">Where:  </w:t>
        </w:r>
      </w:ins>
    </w:p>
    <w:p w14:paraId="22C4D903" w14:textId="77777777" w:rsidR="00C272E7" w:rsidRPr="007F7E2B" w:rsidRDefault="00C272E7">
      <w:pPr>
        <w:spacing w:after="230"/>
        <w:ind w:left="2881" w:hanging="2161"/>
        <w:rPr>
          <w:ins w:id="23157" w:author="V2" w:date="2025-04-14T14:19:00Z" w16du:dateUtc="2025-04-14T19:19:00Z"/>
        </w:rPr>
      </w:pPr>
      <w:ins w:id="23158" w:author="V2" w:date="2025-04-14T14:19:00Z" w16du:dateUtc="2025-04-14T19:19:00Z">
        <w:r w:rsidRPr="007F7E2B">
          <w:t>Uncertainty</w:t>
        </w:r>
        <w:r w:rsidRPr="007F7E2B">
          <w:rPr>
            <w:vertAlign w:val="subscript"/>
          </w:rPr>
          <w:t xml:space="preserve">BSL,SS,s </w:t>
        </w:r>
        <w:r w:rsidRPr="007F7E2B">
          <w:t xml:space="preserve"> </w:t>
        </w:r>
        <w:r w:rsidRPr="007F7E2B">
          <w:tab/>
          <w:t xml:space="preserve">Percentage uncertainty in the combined carbon stocks and greenhouse gas emissions in the baseline scenario in stratum s, % </w:t>
        </w:r>
      </w:ins>
    </w:p>
    <w:p w14:paraId="74C5FB90" w14:textId="77777777" w:rsidR="00C272E7" w:rsidRPr="007F7E2B" w:rsidRDefault="00C272E7">
      <w:pPr>
        <w:spacing w:after="224"/>
        <w:ind w:left="2881" w:hanging="2161"/>
        <w:rPr>
          <w:ins w:id="23159" w:author="V2" w:date="2025-04-14T14:19:00Z" w16du:dateUtc="2025-04-14T19:19:00Z"/>
        </w:rPr>
      </w:pPr>
      <w:ins w:id="23160" w:author="V2" w:date="2025-04-14T14:19:00Z" w16du:dateUtc="2025-04-14T19:19:00Z">
        <w:r w:rsidRPr="007F7E2B">
          <w:t>U</w:t>
        </w:r>
        <w:r w:rsidRPr="007F7E2B">
          <w:rPr>
            <w:vertAlign w:val="subscript"/>
          </w:rPr>
          <w:t xml:space="preserve">BLS,SS,s  </w:t>
        </w:r>
        <w:r w:rsidRPr="007F7E2B">
          <w:rPr>
            <w:vertAlign w:val="subscript"/>
          </w:rPr>
          <w:tab/>
        </w:r>
        <w:r w:rsidRPr="007F7E2B">
          <w:t>Percentage uncertainty (expressed as 95% confidence interval as a percentage of the mean where appropriate) for carbon stocks and greenhouse gas sources in the baseline scenario in stratum s (1,2,….s represents different carbon pool and/or GHG source,%</w:t>
        </w:r>
        <w:r w:rsidRPr="007F7E2B">
          <w:rPr>
            <w:vertAlign w:val="subscript"/>
          </w:rPr>
          <w:t xml:space="preserve">  </w:t>
        </w:r>
      </w:ins>
    </w:p>
    <w:p w14:paraId="6A50BB58" w14:textId="77777777" w:rsidR="00C272E7" w:rsidRPr="007F7E2B" w:rsidRDefault="00C272E7">
      <w:pPr>
        <w:tabs>
          <w:tab w:val="center" w:pos="1063"/>
          <w:tab w:val="right" w:pos="9352"/>
        </w:tabs>
        <w:spacing w:after="21" w:line="259" w:lineRule="auto"/>
        <w:rPr>
          <w:ins w:id="23161" w:author="V2" w:date="2025-04-14T14:19:00Z" w16du:dateUtc="2025-04-14T19:19:00Z"/>
        </w:rPr>
      </w:pPr>
      <w:ins w:id="23162" w:author="V2" w:date="2025-04-14T14:19:00Z" w16du:dateUtc="2025-04-14T19:19:00Z">
        <w:r w:rsidRPr="007F7E2B">
          <w:rPr>
            <w:sz w:val="22"/>
          </w:rPr>
          <w:tab/>
        </w:r>
        <w:r w:rsidRPr="007F7E2B">
          <w:t>E</w:t>
        </w:r>
        <w:r w:rsidRPr="007F7E2B">
          <w:rPr>
            <w:vertAlign w:val="subscript"/>
          </w:rPr>
          <w:t xml:space="preserve">BLS,SS,s </w:t>
        </w:r>
        <w:r w:rsidRPr="007F7E2B">
          <w:rPr>
            <w:vertAlign w:val="subscript"/>
          </w:rPr>
          <w:tab/>
        </w:r>
        <w:r w:rsidRPr="007F7E2B">
          <w:t xml:space="preserve">Carbon stock or GHG sources (e.g. trees, down dead wood, soil organic </w:t>
        </w:r>
      </w:ins>
    </w:p>
    <w:p w14:paraId="36301EDF" w14:textId="77777777" w:rsidR="00C272E7" w:rsidRPr="007F7E2B" w:rsidRDefault="00C272E7">
      <w:pPr>
        <w:spacing w:after="223"/>
        <w:ind w:left="2891"/>
        <w:rPr>
          <w:ins w:id="23163" w:author="V2" w:date="2025-04-14T14:19:00Z" w16du:dateUtc="2025-04-14T19:19:00Z"/>
        </w:rPr>
      </w:pPr>
      <w:ins w:id="23164" w:author="V2" w:date="2025-04-14T14:19:00Z" w16du:dateUtc="2025-04-14T19:19:00Z">
        <w:r w:rsidRPr="007F7E2B">
          <w:t>carbon, emission from fertilizer addition, emission from biomass burning etc.) in stratum s (1,2,…s represent different carbon pools and/or GHG sources) in the baseline case; tCO</w:t>
        </w:r>
        <w:r w:rsidRPr="007F7E2B">
          <w:rPr>
            <w:vertAlign w:val="subscript"/>
          </w:rPr>
          <w:t>2</w:t>
        </w:r>
        <w:r w:rsidRPr="007F7E2B">
          <w:t>e</w:t>
        </w:r>
        <w:r w:rsidRPr="007F7E2B">
          <w:rPr>
            <w:vertAlign w:val="subscript"/>
          </w:rPr>
          <w:t xml:space="preserve"> </w:t>
        </w:r>
        <w:r w:rsidRPr="007F7E2B">
          <w:rPr>
            <w:vertAlign w:val="subscript"/>
          </w:rPr>
          <w:tab/>
          <w:t xml:space="preserve">  </w:t>
        </w:r>
      </w:ins>
    </w:p>
    <w:p w14:paraId="6F1D2D2C" w14:textId="77777777" w:rsidR="00C272E7" w:rsidRPr="007F7E2B" w:rsidRDefault="00C272E7">
      <w:pPr>
        <w:tabs>
          <w:tab w:val="center" w:pos="742"/>
          <w:tab w:val="center" w:pos="1440"/>
          <w:tab w:val="center" w:pos="2160"/>
          <w:tab w:val="center" w:pos="3585"/>
        </w:tabs>
        <w:spacing w:after="213"/>
        <w:rPr>
          <w:ins w:id="23165" w:author="V2" w:date="2025-04-14T14:19:00Z" w16du:dateUtc="2025-04-14T19:19:00Z"/>
        </w:rPr>
      </w:pPr>
      <w:ins w:id="23166" w:author="V2" w:date="2025-04-14T14:19:00Z" w16du:dateUtc="2025-04-14T19:19:00Z">
        <w:r w:rsidRPr="007F7E2B">
          <w:rPr>
            <w:sz w:val="22"/>
          </w:rPr>
          <w:tab/>
        </w:r>
        <w:r w:rsidRPr="007F7E2B">
          <w:t xml:space="preserve">i </w:t>
        </w:r>
        <w:r w:rsidRPr="007F7E2B">
          <w:tab/>
          <w:t xml:space="preserve"> </w:t>
        </w:r>
        <w:r w:rsidRPr="007F7E2B">
          <w:tab/>
          <w:t xml:space="preserve"> </w:t>
        </w:r>
        <w:r w:rsidRPr="007F7E2B">
          <w:tab/>
          <w:t xml:space="preserve">1,2,3,… s strata </w:t>
        </w:r>
      </w:ins>
    </w:p>
    <w:p w14:paraId="4D5ADADC" w14:textId="77777777" w:rsidR="00C272E7" w:rsidRPr="007F7E2B" w:rsidRDefault="00C272E7">
      <w:pPr>
        <w:spacing w:after="201"/>
        <w:ind w:left="-5"/>
        <w:rPr>
          <w:ins w:id="23167" w:author="V2" w:date="2025-04-14T14:19:00Z" w16du:dateUtc="2025-04-14T19:19:00Z"/>
        </w:rPr>
      </w:pPr>
      <w:ins w:id="23168" w:author="V2" w:date="2025-04-14T14:19:00Z" w16du:dateUtc="2025-04-14T19:19:00Z">
        <w:r w:rsidRPr="007F7E2B">
          <w:t xml:space="preserve">In equation 19.7 the errors in each pool and emission are weighted according to the size of the pool or emission.  </w:t>
        </w:r>
      </w:ins>
    </w:p>
    <w:p w14:paraId="318AF6B9" w14:textId="77777777" w:rsidR="00C272E7" w:rsidRPr="007F7E2B" w:rsidRDefault="00C272E7">
      <w:pPr>
        <w:spacing w:line="259" w:lineRule="auto"/>
        <w:rPr>
          <w:ins w:id="23169" w:author="V2" w:date="2025-04-14T14:19:00Z" w16du:dateUtc="2025-04-14T19:19:00Z"/>
        </w:rPr>
      </w:pPr>
      <w:ins w:id="23170" w:author="V2" w:date="2025-04-14T14:19:00Z" w16du:dateUtc="2025-04-14T19:19:00Z">
        <w:r w:rsidRPr="007F7E2B">
          <w:rPr>
            <w:rFonts w:ascii="Arial" w:eastAsia="Arial" w:hAnsi="Arial" w:cs="Arial"/>
            <w:b/>
          </w:rPr>
          <w:t xml:space="preserve"> </w:t>
        </w:r>
      </w:ins>
    </w:p>
    <w:p w14:paraId="3B27F804" w14:textId="77777777" w:rsidR="00C272E7" w:rsidRPr="007F7E2B" w:rsidRDefault="00C272E7">
      <w:pPr>
        <w:spacing w:after="339" w:line="268" w:lineRule="auto"/>
        <w:ind w:left="-5"/>
        <w:rPr>
          <w:ins w:id="23171" w:author="V2" w:date="2025-04-14T14:19:00Z" w16du:dateUtc="2025-04-14T19:19:00Z"/>
          <w:rFonts w:ascii="Arial" w:eastAsia="Arial" w:hAnsi="Arial" w:cs="Arial"/>
          <w:b/>
        </w:rPr>
      </w:pPr>
      <w:ins w:id="23172" w:author="V2" w:date="2025-04-14T14:19:00Z" w16du:dateUtc="2025-04-14T19:19:00Z">
        <w:r w:rsidRPr="007F7E2B">
          <w:rPr>
            <w:rFonts w:ascii="Arial" w:eastAsia="Arial" w:hAnsi="Arial" w:cs="Arial"/>
            <w:b/>
          </w:rPr>
          <w:t xml:space="preserve">Step 1b:  Total uncertainty of the baseline scenario is the square root of the sum of the squares of all the stratum uncertainties on a weighted basis.  </w:t>
        </w:r>
      </w:ins>
    </w:p>
    <w:p w14:paraId="20E5AFFE" w14:textId="6DBE3668" w:rsidR="002803B3" w:rsidRPr="007F7E2B" w:rsidRDefault="002803B3">
      <w:pPr>
        <w:spacing w:after="339" w:line="268" w:lineRule="auto"/>
        <w:ind w:left="-5"/>
        <w:rPr>
          <w:ins w:id="23173" w:author="V2" w:date="2025-04-14T14:19:00Z" w16du:dateUtc="2025-04-14T19:19:00Z"/>
        </w:rPr>
      </w:pPr>
      <w:ins w:id="23174" w:author="V2" w:date="2025-04-14T14:19:00Z" w16du:dateUtc="2025-04-14T19:19:00Z">
        <w:r w:rsidRPr="007F7E2B">
          <w:rPr>
            <w:noProof/>
          </w:rPr>
          <w:drawing>
            <wp:inline distT="0" distB="0" distL="0" distR="0" wp14:anchorId="353A1471" wp14:editId="30CBAC60">
              <wp:extent cx="6858000" cy="624205"/>
              <wp:effectExtent l="0" t="0" r="0" b="4445"/>
              <wp:docPr id="28484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44983" name=""/>
                      <pic:cNvPicPr/>
                    </pic:nvPicPr>
                    <pic:blipFill>
                      <a:blip r:embed="rId166"/>
                      <a:stretch>
                        <a:fillRect/>
                      </a:stretch>
                    </pic:blipFill>
                    <pic:spPr>
                      <a:xfrm>
                        <a:off x="0" y="0"/>
                        <a:ext cx="6858000" cy="624205"/>
                      </a:xfrm>
                      <a:prstGeom prst="rect">
                        <a:avLst/>
                      </a:prstGeom>
                    </pic:spPr>
                  </pic:pic>
                </a:graphicData>
              </a:graphic>
            </wp:inline>
          </w:drawing>
        </w:r>
      </w:ins>
    </w:p>
    <w:tbl>
      <w:tblPr>
        <w:tblStyle w:val="TableGrid0"/>
        <w:tblpPr w:vertAnchor="text" w:tblpY="123"/>
        <w:tblOverlap w:val="never"/>
        <w:tblW w:w="9386" w:type="dxa"/>
        <w:tblInd w:w="0" w:type="dxa"/>
        <w:tblLook w:val="04A0" w:firstRow="1" w:lastRow="0" w:firstColumn="1" w:lastColumn="0" w:noHBand="0" w:noVBand="1"/>
      </w:tblPr>
      <w:tblGrid>
        <w:gridCol w:w="2160"/>
        <w:gridCol w:w="7226"/>
      </w:tblGrid>
      <w:tr w:rsidR="00C272E7" w:rsidRPr="007F7E2B" w14:paraId="2DDA2AD0" w14:textId="77777777">
        <w:trPr>
          <w:trHeight w:val="863"/>
          <w:ins w:id="23175" w:author="V2" w:date="2025-04-14T14:19:00Z" w16du:dateUtc="2025-04-14T19:19:00Z"/>
        </w:trPr>
        <w:tc>
          <w:tcPr>
            <w:tcW w:w="2160" w:type="dxa"/>
            <w:tcBorders>
              <w:top w:val="nil"/>
              <w:left w:val="nil"/>
              <w:bottom w:val="nil"/>
              <w:right w:val="nil"/>
            </w:tcBorders>
          </w:tcPr>
          <w:p w14:paraId="68AF2320" w14:textId="77777777" w:rsidR="00C272E7" w:rsidRPr="007F7E2B" w:rsidRDefault="00C272E7">
            <w:pPr>
              <w:spacing w:line="259" w:lineRule="auto"/>
              <w:rPr>
                <w:ins w:id="23176" w:author="V2" w:date="2025-04-14T14:19:00Z" w16du:dateUtc="2025-04-14T19:19:00Z"/>
              </w:rPr>
            </w:pPr>
            <w:ins w:id="23177" w:author="V2" w:date="2025-04-14T14:19:00Z" w16du:dateUtc="2025-04-14T19:19:00Z">
              <w:r w:rsidRPr="007F7E2B">
                <w:t xml:space="preserve">Where:  </w:t>
              </w:r>
            </w:ins>
          </w:p>
        </w:tc>
        <w:tc>
          <w:tcPr>
            <w:tcW w:w="7227" w:type="dxa"/>
            <w:tcBorders>
              <w:top w:val="nil"/>
              <w:left w:val="nil"/>
              <w:bottom w:val="nil"/>
              <w:right w:val="nil"/>
            </w:tcBorders>
          </w:tcPr>
          <w:p w14:paraId="21E373B2" w14:textId="690B8451" w:rsidR="00C272E7" w:rsidRPr="007F7E2B" w:rsidRDefault="00C272E7">
            <w:pPr>
              <w:spacing w:line="259" w:lineRule="auto"/>
              <w:ind w:left="1727"/>
              <w:rPr>
                <w:ins w:id="23178" w:author="V2" w:date="2025-04-14T14:19:00Z" w16du:dateUtc="2025-04-14T19:19:00Z"/>
              </w:rPr>
            </w:pPr>
          </w:p>
        </w:tc>
      </w:tr>
      <w:tr w:rsidR="00C272E7" w:rsidRPr="007F7E2B" w14:paraId="3E4B793D" w14:textId="77777777">
        <w:trPr>
          <w:trHeight w:val="730"/>
          <w:ins w:id="23179" w:author="V2" w:date="2025-04-14T14:19:00Z" w16du:dateUtc="2025-04-14T19:19:00Z"/>
        </w:trPr>
        <w:tc>
          <w:tcPr>
            <w:tcW w:w="2160" w:type="dxa"/>
            <w:tcBorders>
              <w:top w:val="nil"/>
              <w:left w:val="nil"/>
              <w:bottom w:val="nil"/>
              <w:right w:val="nil"/>
            </w:tcBorders>
          </w:tcPr>
          <w:p w14:paraId="25A93B6A" w14:textId="77777777" w:rsidR="00C272E7" w:rsidRPr="007F7E2B" w:rsidRDefault="00C272E7">
            <w:pPr>
              <w:spacing w:line="259" w:lineRule="auto"/>
              <w:rPr>
                <w:ins w:id="23180" w:author="V2" w:date="2025-04-14T14:19:00Z" w16du:dateUtc="2025-04-14T19:19:00Z"/>
              </w:rPr>
            </w:pPr>
            <w:ins w:id="23181" w:author="V2" w:date="2025-04-14T14:19:00Z" w16du:dateUtc="2025-04-14T19:19:00Z">
              <w:r w:rsidRPr="007F7E2B">
                <w:lastRenderedPageBreak/>
                <w:t>Uncertainty</w:t>
              </w:r>
              <w:r w:rsidRPr="007F7E2B">
                <w:rPr>
                  <w:vertAlign w:val="subscript"/>
                </w:rPr>
                <w:t xml:space="preserve">Baseline </w:t>
              </w:r>
              <w:r w:rsidRPr="007F7E2B">
                <w:t xml:space="preserve"> </w:t>
              </w:r>
            </w:ins>
          </w:p>
        </w:tc>
        <w:tc>
          <w:tcPr>
            <w:tcW w:w="7227" w:type="dxa"/>
            <w:tcBorders>
              <w:top w:val="nil"/>
              <w:left w:val="nil"/>
              <w:bottom w:val="nil"/>
              <w:right w:val="nil"/>
            </w:tcBorders>
            <w:vAlign w:val="center"/>
          </w:tcPr>
          <w:p w14:paraId="685920C8" w14:textId="77777777" w:rsidR="00C272E7" w:rsidRPr="007F7E2B" w:rsidRDefault="00C272E7">
            <w:pPr>
              <w:spacing w:line="259" w:lineRule="auto"/>
              <w:rPr>
                <w:ins w:id="23182" w:author="V2" w:date="2025-04-14T14:19:00Z" w16du:dateUtc="2025-04-14T19:19:00Z"/>
              </w:rPr>
            </w:pPr>
            <w:ins w:id="23183" w:author="V2" w:date="2025-04-14T14:19:00Z" w16du:dateUtc="2025-04-14T19:19:00Z">
              <w:r w:rsidRPr="007F7E2B">
                <w:t xml:space="preserve">Total uncertainty in the combined carbon stocks and greenhouse gas sources in the baseline scenario, % </w:t>
              </w:r>
            </w:ins>
          </w:p>
        </w:tc>
      </w:tr>
      <w:tr w:rsidR="00C272E7" w:rsidRPr="007F7E2B" w14:paraId="7A9AE267" w14:textId="77777777">
        <w:trPr>
          <w:trHeight w:val="737"/>
          <w:ins w:id="23184" w:author="V2" w:date="2025-04-14T14:19:00Z" w16du:dateUtc="2025-04-14T19:19:00Z"/>
        </w:trPr>
        <w:tc>
          <w:tcPr>
            <w:tcW w:w="2160" w:type="dxa"/>
            <w:tcBorders>
              <w:top w:val="nil"/>
              <w:left w:val="nil"/>
              <w:bottom w:val="nil"/>
              <w:right w:val="nil"/>
            </w:tcBorders>
          </w:tcPr>
          <w:p w14:paraId="7076F82B" w14:textId="77777777" w:rsidR="00C272E7" w:rsidRPr="007F7E2B" w:rsidRDefault="00C272E7">
            <w:pPr>
              <w:spacing w:line="259" w:lineRule="auto"/>
              <w:rPr>
                <w:ins w:id="23185" w:author="V2" w:date="2025-04-14T14:19:00Z" w16du:dateUtc="2025-04-14T19:19:00Z"/>
              </w:rPr>
            </w:pPr>
            <w:ins w:id="23186" w:author="V2" w:date="2025-04-14T14:19:00Z" w16du:dateUtc="2025-04-14T19:19:00Z">
              <w:r w:rsidRPr="007F7E2B">
                <w:t>Uncertainty</w:t>
              </w:r>
              <w:r w:rsidRPr="007F7E2B">
                <w:rPr>
                  <w:sz w:val="13"/>
                </w:rPr>
                <w:t xml:space="preserve">BSL,SS,s </w:t>
              </w:r>
            </w:ins>
          </w:p>
        </w:tc>
        <w:tc>
          <w:tcPr>
            <w:tcW w:w="7227" w:type="dxa"/>
            <w:tcBorders>
              <w:top w:val="nil"/>
              <w:left w:val="nil"/>
              <w:bottom w:val="nil"/>
              <w:right w:val="nil"/>
            </w:tcBorders>
            <w:vAlign w:val="center"/>
          </w:tcPr>
          <w:p w14:paraId="1F1B6FC0" w14:textId="77777777" w:rsidR="00C272E7" w:rsidRPr="007F7E2B" w:rsidRDefault="00C272E7">
            <w:pPr>
              <w:spacing w:line="259" w:lineRule="auto"/>
              <w:rPr>
                <w:ins w:id="23187" w:author="V2" w:date="2025-04-14T14:19:00Z" w16du:dateUtc="2025-04-14T19:19:00Z"/>
              </w:rPr>
            </w:pPr>
            <w:ins w:id="23188" w:author="V2" w:date="2025-04-14T14:19:00Z" w16du:dateUtc="2025-04-14T19:19:00Z">
              <w:r w:rsidRPr="007F7E2B">
                <w:t>Percentage uncertainty in the combined carbon stocks and greenhouse gas sources in stratum s in the baseline scenario, %</w:t>
              </w:r>
              <w:r w:rsidRPr="007F7E2B">
                <w:rPr>
                  <w:vertAlign w:val="subscript"/>
                </w:rPr>
                <w:t xml:space="preserve"> </w:t>
              </w:r>
            </w:ins>
          </w:p>
        </w:tc>
      </w:tr>
      <w:tr w:rsidR="00C272E7" w:rsidRPr="007F7E2B" w14:paraId="52E79B69" w14:textId="77777777">
        <w:trPr>
          <w:trHeight w:val="1259"/>
          <w:ins w:id="23189" w:author="V2" w:date="2025-04-14T14:19:00Z" w16du:dateUtc="2025-04-14T19:19:00Z"/>
        </w:trPr>
        <w:tc>
          <w:tcPr>
            <w:tcW w:w="2160" w:type="dxa"/>
            <w:tcBorders>
              <w:top w:val="nil"/>
              <w:left w:val="nil"/>
              <w:bottom w:val="nil"/>
              <w:right w:val="nil"/>
            </w:tcBorders>
          </w:tcPr>
          <w:p w14:paraId="22EC7877" w14:textId="77777777" w:rsidR="00C272E7" w:rsidRPr="007F7E2B" w:rsidRDefault="00C272E7">
            <w:pPr>
              <w:spacing w:line="259" w:lineRule="auto"/>
              <w:rPr>
                <w:ins w:id="23190" w:author="V2" w:date="2025-04-14T14:19:00Z" w16du:dateUtc="2025-04-14T19:19:00Z"/>
              </w:rPr>
            </w:pPr>
            <w:ins w:id="23191" w:author="V2" w:date="2025-04-14T14:19:00Z" w16du:dateUtc="2025-04-14T19:19:00Z">
              <w:r w:rsidRPr="007F7E2B">
                <w:t>E</w:t>
              </w:r>
              <w:r w:rsidRPr="007F7E2B">
                <w:rPr>
                  <w:sz w:val="13"/>
                </w:rPr>
                <w:t xml:space="preserve">BLS,SS,s </w:t>
              </w:r>
            </w:ins>
          </w:p>
        </w:tc>
        <w:tc>
          <w:tcPr>
            <w:tcW w:w="7227" w:type="dxa"/>
            <w:tcBorders>
              <w:top w:val="nil"/>
              <w:left w:val="nil"/>
              <w:bottom w:val="nil"/>
              <w:right w:val="nil"/>
            </w:tcBorders>
            <w:vAlign w:val="center"/>
          </w:tcPr>
          <w:p w14:paraId="1BA6390E" w14:textId="0E29C5BB" w:rsidR="00C272E7" w:rsidRPr="007F7E2B" w:rsidRDefault="00C272E7" w:rsidP="002803B3">
            <w:pPr>
              <w:spacing w:after="2" w:line="277" w:lineRule="auto"/>
              <w:rPr>
                <w:ins w:id="23192" w:author="V2" w:date="2025-04-14T14:19:00Z" w16du:dateUtc="2025-04-14T19:19:00Z"/>
              </w:rPr>
            </w:pPr>
            <w:ins w:id="23193" w:author="V2" w:date="2025-04-14T14:19:00Z" w16du:dateUtc="2025-04-14T19:19:00Z">
              <w:r w:rsidRPr="007F7E2B">
                <w:t>Carbon stock or GHG sources (e.g. trees, down dead wood, soil organic carbon, emission from fertilizer addition, emission from biomass burning etc.) in stratum s (1,2,…s represent different carbon pools and/or GHG sources) in the baseline scenario; tCO</w:t>
              </w:r>
              <w:r w:rsidRPr="007F7E2B">
                <w:rPr>
                  <w:vertAlign w:val="subscript"/>
                </w:rPr>
                <w:t>2</w:t>
              </w:r>
              <w:r w:rsidRPr="007F7E2B">
                <w:t>e</w:t>
              </w:r>
              <w:r w:rsidRPr="007F7E2B">
                <w:rPr>
                  <w:vertAlign w:val="subscript"/>
                </w:rPr>
                <w:t xml:space="preserve">  </w:t>
              </w:r>
              <w:r w:rsidRPr="007F7E2B">
                <w:rPr>
                  <w:vertAlign w:val="subscript"/>
                </w:rPr>
                <w:tab/>
                <w:t xml:space="preserve"> </w:t>
              </w:r>
              <w:r w:rsidRPr="007F7E2B">
                <w:rPr>
                  <w:vertAlign w:val="subscript"/>
                </w:rPr>
                <w:tab/>
                <w:t xml:space="preserve">  </w:t>
              </w:r>
            </w:ins>
          </w:p>
        </w:tc>
      </w:tr>
      <w:tr w:rsidR="00C272E7" w:rsidRPr="007F7E2B" w14:paraId="4D73595E" w14:textId="77777777">
        <w:trPr>
          <w:trHeight w:val="335"/>
          <w:ins w:id="23194" w:author="V2" w:date="2025-04-14T14:19:00Z" w16du:dateUtc="2025-04-14T19:19:00Z"/>
        </w:trPr>
        <w:tc>
          <w:tcPr>
            <w:tcW w:w="2160" w:type="dxa"/>
            <w:tcBorders>
              <w:top w:val="nil"/>
              <w:left w:val="nil"/>
              <w:bottom w:val="nil"/>
              <w:right w:val="nil"/>
            </w:tcBorders>
            <w:vAlign w:val="bottom"/>
          </w:tcPr>
          <w:p w14:paraId="1A41F65F" w14:textId="77777777" w:rsidR="00C272E7" w:rsidRPr="007F7E2B" w:rsidRDefault="00C272E7">
            <w:pPr>
              <w:tabs>
                <w:tab w:val="center" w:pos="720"/>
                <w:tab w:val="center" w:pos="1440"/>
              </w:tabs>
              <w:spacing w:line="259" w:lineRule="auto"/>
              <w:rPr>
                <w:ins w:id="23195" w:author="V2" w:date="2025-04-14T14:19:00Z" w16du:dateUtc="2025-04-14T19:19:00Z"/>
              </w:rPr>
            </w:pPr>
            <w:ins w:id="23196" w:author="V2" w:date="2025-04-14T14:19:00Z" w16du:dateUtc="2025-04-14T19:19:00Z">
              <w:r w:rsidRPr="007F7E2B">
                <w:t xml:space="preserve">i </w:t>
              </w:r>
              <w:r w:rsidRPr="007F7E2B">
                <w:tab/>
                <w:t xml:space="preserve"> </w:t>
              </w:r>
              <w:r w:rsidRPr="007F7E2B">
                <w:tab/>
                <w:t xml:space="preserve"> </w:t>
              </w:r>
            </w:ins>
          </w:p>
        </w:tc>
        <w:tc>
          <w:tcPr>
            <w:tcW w:w="7227" w:type="dxa"/>
            <w:tcBorders>
              <w:top w:val="nil"/>
              <w:left w:val="nil"/>
              <w:bottom w:val="nil"/>
              <w:right w:val="nil"/>
            </w:tcBorders>
            <w:vAlign w:val="bottom"/>
          </w:tcPr>
          <w:p w14:paraId="6F954B36" w14:textId="77777777" w:rsidR="00C272E7" w:rsidRPr="007F7E2B" w:rsidRDefault="00C272E7">
            <w:pPr>
              <w:spacing w:line="259" w:lineRule="auto"/>
              <w:rPr>
                <w:ins w:id="23197" w:author="V2" w:date="2025-04-14T14:19:00Z" w16du:dateUtc="2025-04-14T19:19:00Z"/>
              </w:rPr>
            </w:pPr>
            <w:ins w:id="23198" w:author="V2" w:date="2025-04-14T14:19:00Z" w16du:dateUtc="2025-04-14T19:19:00Z">
              <w:r w:rsidRPr="007F7E2B">
                <w:t xml:space="preserve">1,2,3,… s strata </w:t>
              </w:r>
            </w:ins>
          </w:p>
        </w:tc>
      </w:tr>
    </w:tbl>
    <w:p w14:paraId="5D3843A3" w14:textId="0CBB560B" w:rsidR="00C272E7" w:rsidRPr="007F7E2B" w:rsidRDefault="00C272E7">
      <w:pPr>
        <w:tabs>
          <w:tab w:val="center" w:pos="2189"/>
          <w:tab w:val="center" w:pos="3924"/>
          <w:tab w:val="center" w:pos="5630"/>
          <w:tab w:val="center" w:pos="6902"/>
          <w:tab w:val="center" w:pos="8205"/>
        </w:tabs>
        <w:spacing w:after="4199" w:line="259" w:lineRule="auto"/>
        <w:rPr>
          <w:ins w:id="23199" w:author="V2" w:date="2025-04-14T14:19:00Z" w16du:dateUtc="2025-04-14T19:19:00Z"/>
        </w:rPr>
      </w:pPr>
      <w:ins w:id="23200" w:author="V2" w:date="2025-04-14T14:19:00Z" w16du:dateUtc="2025-04-14T19:19:00Z">
        <w:r w:rsidRPr="007F7E2B">
          <w:rPr>
            <w:rFonts w:ascii="Times New Roman" w:eastAsia="Times New Roman" w:hAnsi="Times New Roman" w:cs="Times New Roman"/>
            <w:sz w:val="27"/>
            <w:vertAlign w:val="superscript"/>
          </w:rPr>
          <w:tab/>
        </w:r>
        <w:r w:rsidRPr="007F7E2B">
          <w:t xml:space="preserve"> </w:t>
        </w:r>
      </w:ins>
    </w:p>
    <w:p w14:paraId="5287B1E9" w14:textId="77777777" w:rsidR="00C272E7" w:rsidRPr="007F7E2B" w:rsidRDefault="00C272E7">
      <w:pPr>
        <w:spacing w:after="14" w:line="259" w:lineRule="auto"/>
        <w:rPr>
          <w:ins w:id="23201" w:author="V2" w:date="2025-04-14T14:19:00Z" w16du:dateUtc="2025-04-14T19:19:00Z"/>
        </w:rPr>
      </w:pPr>
      <w:ins w:id="23202" w:author="V2" w:date="2025-04-14T14:19:00Z" w16du:dateUtc="2025-04-14T19:19:00Z">
        <w:r w:rsidRPr="007F7E2B">
          <w:t xml:space="preserve"> </w:t>
        </w:r>
      </w:ins>
    </w:p>
    <w:p w14:paraId="3AC10E7D" w14:textId="77777777" w:rsidR="00C272E7" w:rsidRPr="007F7E2B" w:rsidRDefault="00C272E7">
      <w:pPr>
        <w:spacing w:after="503" w:line="268" w:lineRule="auto"/>
        <w:ind w:left="-5"/>
        <w:rPr>
          <w:ins w:id="23203" w:author="V2" w:date="2025-04-14T14:19:00Z" w16du:dateUtc="2025-04-14T19:19:00Z"/>
          <w:rFonts w:ascii="Arial" w:eastAsia="Arial" w:hAnsi="Arial" w:cs="Arial"/>
          <w:b/>
        </w:rPr>
      </w:pPr>
      <w:ins w:id="23204" w:author="V2" w:date="2025-04-14T14:19:00Z" w16du:dateUtc="2025-04-14T19:19:00Z">
        <w:r w:rsidRPr="007F7E2B">
          <w:rPr>
            <w:rFonts w:ascii="Arial" w:eastAsia="Arial" w:hAnsi="Arial" w:cs="Arial"/>
            <w:b/>
          </w:rPr>
          <w:t xml:space="preserve">Step 2a: Estimation of the project scenario uncertainty within the strata </w:t>
        </w:r>
      </w:ins>
    </w:p>
    <w:p w14:paraId="75466E75" w14:textId="288913D7" w:rsidR="00A975B6" w:rsidRPr="007F7E2B" w:rsidRDefault="00A975B6">
      <w:pPr>
        <w:spacing w:after="503" w:line="268" w:lineRule="auto"/>
        <w:ind w:left="-5"/>
        <w:rPr>
          <w:ins w:id="23205" w:author="V2" w:date="2025-04-14T14:19:00Z" w16du:dateUtc="2025-04-14T19:19:00Z"/>
        </w:rPr>
      </w:pPr>
      <w:ins w:id="23206" w:author="V2" w:date="2025-04-14T14:19:00Z" w16du:dateUtc="2025-04-14T19:19:00Z">
        <w:r w:rsidRPr="007F7E2B">
          <w:rPr>
            <w:noProof/>
          </w:rPr>
          <w:drawing>
            <wp:inline distT="0" distB="0" distL="0" distR="0" wp14:anchorId="2DCAD667" wp14:editId="176BA92D">
              <wp:extent cx="6858000" cy="752475"/>
              <wp:effectExtent l="0" t="0" r="0" b="9525"/>
              <wp:docPr id="24298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87963" name=""/>
                      <pic:cNvPicPr/>
                    </pic:nvPicPr>
                    <pic:blipFill>
                      <a:blip r:embed="rId167"/>
                      <a:stretch>
                        <a:fillRect/>
                      </a:stretch>
                    </pic:blipFill>
                    <pic:spPr>
                      <a:xfrm>
                        <a:off x="0" y="0"/>
                        <a:ext cx="6858000" cy="752475"/>
                      </a:xfrm>
                      <a:prstGeom prst="rect">
                        <a:avLst/>
                      </a:prstGeom>
                    </pic:spPr>
                  </pic:pic>
                </a:graphicData>
              </a:graphic>
            </wp:inline>
          </w:drawing>
        </w:r>
      </w:ins>
    </w:p>
    <w:p w14:paraId="27BE5DBD" w14:textId="778E0A99" w:rsidR="00A975B6" w:rsidRPr="007F7E2B" w:rsidRDefault="00A975B6">
      <w:pPr>
        <w:spacing w:after="503" w:line="268" w:lineRule="auto"/>
        <w:ind w:left="-5"/>
        <w:rPr>
          <w:ins w:id="23207" w:author="V2" w:date="2025-04-14T14:19:00Z" w16du:dateUtc="2025-04-14T19:19:00Z"/>
        </w:rPr>
      </w:pPr>
      <w:ins w:id="23208" w:author="V2" w:date="2025-04-14T14:19:00Z" w16du:dateUtc="2025-04-14T19:19:00Z">
        <w:r w:rsidRPr="007F7E2B">
          <w:t>Where</w:t>
        </w:r>
      </w:ins>
    </w:p>
    <w:tbl>
      <w:tblPr>
        <w:tblStyle w:val="TableGrid0"/>
        <w:tblpPr w:vertAnchor="text" w:tblpX="720" w:tblpY="160"/>
        <w:tblOverlap w:val="never"/>
        <w:tblW w:w="8617" w:type="dxa"/>
        <w:tblInd w:w="0" w:type="dxa"/>
        <w:tblLook w:val="04A0" w:firstRow="1" w:lastRow="0" w:firstColumn="1" w:lastColumn="0" w:noHBand="0" w:noVBand="1"/>
      </w:tblPr>
      <w:tblGrid>
        <w:gridCol w:w="2161"/>
        <w:gridCol w:w="6456"/>
      </w:tblGrid>
      <w:tr w:rsidR="00C272E7" w:rsidRPr="007F7E2B" w14:paraId="11CF7B80" w14:textId="77777777">
        <w:trPr>
          <w:trHeight w:val="730"/>
          <w:ins w:id="23209" w:author="V2" w:date="2025-04-14T14:19:00Z" w16du:dateUtc="2025-04-14T19:19:00Z"/>
        </w:trPr>
        <w:tc>
          <w:tcPr>
            <w:tcW w:w="2161" w:type="dxa"/>
            <w:tcBorders>
              <w:top w:val="nil"/>
              <w:left w:val="nil"/>
              <w:bottom w:val="nil"/>
              <w:right w:val="nil"/>
            </w:tcBorders>
          </w:tcPr>
          <w:p w14:paraId="7110772D" w14:textId="76FBB079" w:rsidR="00C272E7" w:rsidRPr="007F7E2B" w:rsidRDefault="00C272E7">
            <w:pPr>
              <w:spacing w:line="259" w:lineRule="auto"/>
              <w:rPr>
                <w:ins w:id="23210" w:author="V2" w:date="2025-04-14T14:19:00Z" w16du:dateUtc="2025-04-14T19:19:00Z"/>
              </w:rPr>
            </w:pPr>
            <w:ins w:id="23211" w:author="V2" w:date="2025-04-14T14:19:00Z" w16du:dateUtc="2025-04-14T19:19:00Z">
              <w:r w:rsidRPr="007F7E2B">
                <w:t>Uncertainty</w:t>
              </w:r>
              <w:r w:rsidRPr="007F7E2B">
                <w:rPr>
                  <w:vertAlign w:val="subscript"/>
                </w:rPr>
                <w:t xml:space="preserve">P.s </w:t>
              </w:r>
              <w:r w:rsidRPr="007F7E2B">
                <w:t xml:space="preserve">=  </w:t>
              </w:r>
            </w:ins>
          </w:p>
        </w:tc>
        <w:tc>
          <w:tcPr>
            <w:tcW w:w="6456" w:type="dxa"/>
            <w:tcBorders>
              <w:top w:val="nil"/>
              <w:left w:val="nil"/>
              <w:bottom w:val="nil"/>
              <w:right w:val="nil"/>
            </w:tcBorders>
            <w:vAlign w:val="center"/>
          </w:tcPr>
          <w:p w14:paraId="1FB8DBA8" w14:textId="77777777" w:rsidR="00C272E7" w:rsidRPr="007F7E2B" w:rsidRDefault="00C272E7">
            <w:pPr>
              <w:spacing w:line="259" w:lineRule="auto"/>
              <w:rPr>
                <w:ins w:id="23212" w:author="V2" w:date="2025-04-14T14:19:00Z" w16du:dateUtc="2025-04-14T19:19:00Z"/>
              </w:rPr>
            </w:pPr>
            <w:ins w:id="23213" w:author="V2" w:date="2025-04-14T14:19:00Z" w16du:dateUtc="2025-04-14T19:19:00Z">
              <w:r w:rsidRPr="007F7E2B">
                <w:t xml:space="preserve">Uncertainty in the combines carbon stocks and greenhouse gas sources in the project scenario in stratum,% </w:t>
              </w:r>
            </w:ins>
          </w:p>
        </w:tc>
      </w:tr>
      <w:tr w:rsidR="00C272E7" w:rsidRPr="007F7E2B" w14:paraId="265240DF" w14:textId="77777777">
        <w:trPr>
          <w:trHeight w:val="1530"/>
          <w:ins w:id="23214" w:author="V2" w:date="2025-04-14T14:19:00Z" w16du:dateUtc="2025-04-14T19:19:00Z"/>
        </w:trPr>
        <w:tc>
          <w:tcPr>
            <w:tcW w:w="2161" w:type="dxa"/>
            <w:tcBorders>
              <w:top w:val="nil"/>
              <w:left w:val="nil"/>
              <w:bottom w:val="nil"/>
              <w:right w:val="nil"/>
            </w:tcBorders>
          </w:tcPr>
          <w:p w14:paraId="5FC18B34" w14:textId="77777777" w:rsidR="00C272E7" w:rsidRPr="007F7E2B" w:rsidRDefault="00C272E7">
            <w:pPr>
              <w:spacing w:line="259" w:lineRule="auto"/>
              <w:rPr>
                <w:ins w:id="23215" w:author="V2" w:date="2025-04-14T14:19:00Z" w16du:dateUtc="2025-04-14T19:19:00Z"/>
              </w:rPr>
            </w:pPr>
            <w:ins w:id="23216" w:author="V2" w:date="2025-04-14T14:19:00Z" w16du:dateUtc="2025-04-14T19:19:00Z">
              <w:r w:rsidRPr="007F7E2B">
                <w:t>U</w:t>
              </w:r>
              <w:r w:rsidRPr="007F7E2B">
                <w:rPr>
                  <w:vertAlign w:val="subscript"/>
                </w:rPr>
                <w:t>p,SS,s</w:t>
              </w:r>
              <w:r w:rsidRPr="007F7E2B">
                <w:t xml:space="preserve">= </w:t>
              </w:r>
            </w:ins>
          </w:p>
        </w:tc>
        <w:tc>
          <w:tcPr>
            <w:tcW w:w="6456" w:type="dxa"/>
            <w:tcBorders>
              <w:top w:val="nil"/>
              <w:left w:val="nil"/>
              <w:bottom w:val="nil"/>
              <w:right w:val="nil"/>
            </w:tcBorders>
            <w:vAlign w:val="center"/>
          </w:tcPr>
          <w:p w14:paraId="1F064274" w14:textId="77777777" w:rsidR="00C272E7" w:rsidRPr="007F7E2B" w:rsidRDefault="00C272E7">
            <w:pPr>
              <w:spacing w:after="2" w:line="281" w:lineRule="auto"/>
              <w:rPr>
                <w:ins w:id="23217" w:author="V2" w:date="2025-04-14T14:19:00Z" w16du:dateUtc="2025-04-14T19:19:00Z"/>
              </w:rPr>
            </w:pPr>
            <w:ins w:id="23218" w:author="V2" w:date="2025-04-14T14:19:00Z" w16du:dateUtc="2025-04-14T19:19:00Z">
              <w:r w:rsidRPr="007F7E2B">
                <w:t xml:space="preserve">Percentage uncertainty (expressed as 95% confidence interval as the percentage of the mean where appropriate) for the carbon stocks, Greenhouse gas emissions and leakage emissions in the project scenario in stratum s (1,2…s represents different carbon pools and/or </w:t>
              </w:r>
            </w:ins>
          </w:p>
          <w:p w14:paraId="4E301995" w14:textId="77777777" w:rsidR="00C272E7" w:rsidRPr="007F7E2B" w:rsidRDefault="00C272E7">
            <w:pPr>
              <w:spacing w:line="259" w:lineRule="auto"/>
              <w:rPr>
                <w:ins w:id="23219" w:author="V2" w:date="2025-04-14T14:19:00Z" w16du:dateUtc="2025-04-14T19:19:00Z"/>
              </w:rPr>
            </w:pPr>
            <w:ins w:id="23220" w:author="V2" w:date="2025-04-14T14:19:00Z" w16du:dateUtc="2025-04-14T19:19:00Z">
              <w:r w:rsidRPr="007F7E2B">
                <w:t>GHG sources in the with-project case; tCO</w:t>
              </w:r>
              <w:r w:rsidRPr="007F7E2B">
                <w:rPr>
                  <w:vertAlign w:val="subscript"/>
                </w:rPr>
                <w:t>2</w:t>
              </w:r>
              <w:r w:rsidRPr="007F7E2B">
                <w:t xml:space="preserve">e) </w:t>
              </w:r>
            </w:ins>
          </w:p>
        </w:tc>
      </w:tr>
      <w:tr w:rsidR="00C272E7" w:rsidRPr="007F7E2B" w14:paraId="502984C4" w14:textId="77777777">
        <w:trPr>
          <w:trHeight w:val="994"/>
          <w:ins w:id="23221" w:author="V2" w:date="2025-04-14T14:19:00Z" w16du:dateUtc="2025-04-14T19:19:00Z"/>
        </w:trPr>
        <w:tc>
          <w:tcPr>
            <w:tcW w:w="2161" w:type="dxa"/>
            <w:tcBorders>
              <w:top w:val="nil"/>
              <w:left w:val="nil"/>
              <w:bottom w:val="nil"/>
              <w:right w:val="nil"/>
            </w:tcBorders>
          </w:tcPr>
          <w:p w14:paraId="3C8F7963" w14:textId="77777777" w:rsidR="00C272E7" w:rsidRPr="007F7E2B" w:rsidRDefault="00C272E7">
            <w:pPr>
              <w:spacing w:line="259" w:lineRule="auto"/>
              <w:rPr>
                <w:ins w:id="23222" w:author="V2" w:date="2025-04-14T14:19:00Z" w16du:dateUtc="2025-04-14T19:19:00Z"/>
              </w:rPr>
            </w:pPr>
            <w:ins w:id="23223" w:author="V2" w:date="2025-04-14T14:19:00Z" w16du:dateUtc="2025-04-14T19:19:00Z">
              <w:r w:rsidRPr="007F7E2B">
                <w:t>E</w:t>
              </w:r>
              <w:r w:rsidRPr="007F7E2B">
                <w:rPr>
                  <w:sz w:val="13"/>
                </w:rPr>
                <w:t>P,SS,s</w:t>
              </w:r>
              <w:r w:rsidRPr="007F7E2B">
                <w:t xml:space="preserve">= </w:t>
              </w:r>
            </w:ins>
          </w:p>
        </w:tc>
        <w:tc>
          <w:tcPr>
            <w:tcW w:w="6456" w:type="dxa"/>
            <w:tcBorders>
              <w:top w:val="nil"/>
              <w:left w:val="nil"/>
              <w:bottom w:val="nil"/>
              <w:right w:val="nil"/>
            </w:tcBorders>
            <w:vAlign w:val="center"/>
          </w:tcPr>
          <w:p w14:paraId="6730A4A7" w14:textId="77777777" w:rsidR="00C272E7" w:rsidRPr="007F7E2B" w:rsidRDefault="00C272E7">
            <w:pPr>
              <w:spacing w:line="259" w:lineRule="auto"/>
              <w:rPr>
                <w:ins w:id="23224" w:author="V2" w:date="2025-04-14T14:19:00Z" w16du:dateUtc="2025-04-14T19:19:00Z"/>
              </w:rPr>
            </w:pPr>
            <w:ins w:id="23225" w:author="V2" w:date="2025-04-14T14:19:00Z" w16du:dateUtc="2025-04-14T19:19:00Z">
              <w:r w:rsidRPr="007F7E2B">
                <w:t>Carbon stocks or GHG emission (Living biomass, Dead wood, Litter Soil carbon etc.) in stratum I (1,2…s represents different carbon pools and/or GHG sources) in the with-project case; tCO</w:t>
              </w:r>
              <w:r w:rsidRPr="007F7E2B">
                <w:rPr>
                  <w:vertAlign w:val="subscript"/>
                </w:rPr>
                <w:t>2</w:t>
              </w:r>
              <w:r w:rsidRPr="007F7E2B">
                <w:t xml:space="preserve">e </w:t>
              </w:r>
            </w:ins>
          </w:p>
        </w:tc>
      </w:tr>
      <w:tr w:rsidR="00C272E7" w:rsidRPr="007F7E2B" w14:paraId="34D80E24" w14:textId="77777777">
        <w:trPr>
          <w:trHeight w:val="336"/>
          <w:ins w:id="23226" w:author="V2" w:date="2025-04-14T14:19:00Z" w16du:dateUtc="2025-04-14T19:19:00Z"/>
        </w:trPr>
        <w:tc>
          <w:tcPr>
            <w:tcW w:w="2161" w:type="dxa"/>
            <w:tcBorders>
              <w:top w:val="nil"/>
              <w:left w:val="nil"/>
              <w:bottom w:val="nil"/>
              <w:right w:val="nil"/>
            </w:tcBorders>
            <w:vAlign w:val="bottom"/>
          </w:tcPr>
          <w:p w14:paraId="63D734D5" w14:textId="77777777" w:rsidR="00C272E7" w:rsidRPr="007F7E2B" w:rsidRDefault="00C272E7">
            <w:pPr>
              <w:spacing w:line="259" w:lineRule="auto"/>
              <w:rPr>
                <w:ins w:id="23227" w:author="V2" w:date="2025-04-14T14:19:00Z" w16du:dateUtc="2025-04-14T19:19:00Z"/>
              </w:rPr>
            </w:pPr>
            <w:ins w:id="23228" w:author="V2" w:date="2025-04-14T14:19:00Z" w16du:dateUtc="2025-04-14T19:19:00Z">
              <w:r w:rsidRPr="007F7E2B">
                <w:lastRenderedPageBreak/>
                <w:t xml:space="preserve">s= </w:t>
              </w:r>
            </w:ins>
          </w:p>
        </w:tc>
        <w:tc>
          <w:tcPr>
            <w:tcW w:w="6456" w:type="dxa"/>
            <w:tcBorders>
              <w:top w:val="nil"/>
              <w:left w:val="nil"/>
              <w:bottom w:val="nil"/>
              <w:right w:val="nil"/>
            </w:tcBorders>
            <w:vAlign w:val="bottom"/>
          </w:tcPr>
          <w:p w14:paraId="5212C338" w14:textId="77777777" w:rsidR="00C272E7" w:rsidRPr="007F7E2B" w:rsidRDefault="00C272E7">
            <w:pPr>
              <w:spacing w:line="259" w:lineRule="auto"/>
              <w:rPr>
                <w:ins w:id="23229" w:author="V2" w:date="2025-04-14T14:19:00Z" w16du:dateUtc="2025-04-14T19:19:00Z"/>
              </w:rPr>
            </w:pPr>
            <w:ins w:id="23230" w:author="V2" w:date="2025-04-14T14:19:00Z" w16du:dateUtc="2025-04-14T19:19:00Z">
              <w:r w:rsidRPr="007F7E2B">
                <w:t xml:space="preserve">1,2,3.. s strata </w:t>
              </w:r>
            </w:ins>
          </w:p>
        </w:tc>
      </w:tr>
    </w:tbl>
    <w:p w14:paraId="1657000F" w14:textId="494572B9" w:rsidR="00C272E7" w:rsidRPr="007F7E2B" w:rsidRDefault="00C272E7">
      <w:pPr>
        <w:spacing w:after="216" w:line="259" w:lineRule="auto"/>
        <w:rPr>
          <w:ins w:id="23231" w:author="V2" w:date="2025-04-14T14:19:00Z" w16du:dateUtc="2025-04-14T19:19:00Z"/>
        </w:rPr>
      </w:pPr>
    </w:p>
    <w:p w14:paraId="22A9EA76" w14:textId="77777777" w:rsidR="00C272E7" w:rsidRPr="007F7E2B" w:rsidRDefault="00C272E7">
      <w:pPr>
        <w:spacing w:after="216" w:line="259" w:lineRule="auto"/>
        <w:rPr>
          <w:ins w:id="23232" w:author="V2" w:date="2025-04-14T14:19:00Z" w16du:dateUtc="2025-04-14T19:19:00Z"/>
        </w:rPr>
      </w:pPr>
      <w:ins w:id="23233" w:author="V2" w:date="2025-04-14T14:19:00Z" w16du:dateUtc="2025-04-14T19:19:00Z">
        <w:r w:rsidRPr="007F7E2B">
          <w:rPr>
            <w:rFonts w:ascii="Arial" w:eastAsia="Arial" w:hAnsi="Arial" w:cs="Arial"/>
            <w:b/>
          </w:rPr>
          <w:t xml:space="preserve"> </w:t>
        </w:r>
      </w:ins>
    </w:p>
    <w:p w14:paraId="6B946E62" w14:textId="77777777" w:rsidR="00C272E7" w:rsidRPr="007F7E2B" w:rsidRDefault="00C272E7">
      <w:pPr>
        <w:spacing w:line="259" w:lineRule="auto"/>
        <w:rPr>
          <w:ins w:id="23234" w:author="V2" w:date="2025-04-14T14:19:00Z" w16du:dateUtc="2025-04-14T19:19:00Z"/>
        </w:rPr>
      </w:pPr>
      <w:ins w:id="23235" w:author="V2" w:date="2025-04-14T14:19:00Z" w16du:dateUtc="2025-04-14T19:19:00Z">
        <w:r w:rsidRPr="007F7E2B">
          <w:rPr>
            <w:rFonts w:ascii="Arial" w:eastAsia="Arial" w:hAnsi="Arial" w:cs="Arial"/>
            <w:b/>
          </w:rPr>
          <w:t xml:space="preserve"> </w:t>
        </w:r>
      </w:ins>
    </w:p>
    <w:p w14:paraId="385B8450" w14:textId="77777777" w:rsidR="00C272E7" w:rsidRPr="007F7E2B" w:rsidRDefault="00C272E7">
      <w:pPr>
        <w:spacing w:after="352" w:line="268" w:lineRule="auto"/>
        <w:ind w:left="-5"/>
        <w:rPr>
          <w:ins w:id="23236" w:author="V2" w:date="2025-04-14T14:19:00Z" w16du:dateUtc="2025-04-14T19:19:00Z"/>
          <w:rFonts w:ascii="Arial" w:eastAsia="Arial" w:hAnsi="Arial" w:cs="Arial"/>
          <w:b/>
        </w:rPr>
      </w:pPr>
      <w:ins w:id="23237" w:author="V2" w:date="2025-04-14T14:19:00Z" w16du:dateUtc="2025-04-14T19:19:00Z">
        <w:r w:rsidRPr="007F7E2B">
          <w:rPr>
            <w:rFonts w:ascii="Arial" w:eastAsia="Arial" w:hAnsi="Arial" w:cs="Arial"/>
            <w:b/>
          </w:rPr>
          <w:t xml:space="preserve">Step 2b: Total uncertainty of the project line scenario is the square root of the sum of the squares of all the stratum uncertainties on a weighted basis  </w:t>
        </w:r>
      </w:ins>
    </w:p>
    <w:p w14:paraId="22BBF91B" w14:textId="77777777" w:rsidR="00A07EBD" w:rsidRPr="007F7E2B" w:rsidRDefault="00A07EBD">
      <w:pPr>
        <w:spacing w:after="352" w:line="268" w:lineRule="auto"/>
        <w:ind w:left="-5"/>
        <w:rPr>
          <w:ins w:id="23238" w:author="V2" w:date="2025-04-14T14:19:00Z" w16du:dateUtc="2025-04-14T19:19:00Z"/>
          <w:rFonts w:ascii="Arial" w:eastAsia="Arial" w:hAnsi="Arial" w:cs="Arial"/>
          <w:b/>
        </w:rPr>
      </w:pPr>
    </w:p>
    <w:p w14:paraId="506F63B8" w14:textId="3730ACDD" w:rsidR="00A07EBD" w:rsidRPr="007F7E2B" w:rsidRDefault="00A07EBD">
      <w:pPr>
        <w:spacing w:after="352" w:line="268" w:lineRule="auto"/>
        <w:ind w:left="-5"/>
        <w:rPr>
          <w:ins w:id="23239" w:author="V2" w:date="2025-04-14T14:19:00Z" w16du:dateUtc="2025-04-14T19:19:00Z"/>
        </w:rPr>
      </w:pPr>
      <w:ins w:id="23240" w:author="V2" w:date="2025-04-14T14:19:00Z" w16du:dateUtc="2025-04-14T19:19:00Z">
        <w:r w:rsidRPr="007F7E2B">
          <w:rPr>
            <w:noProof/>
          </w:rPr>
          <w:drawing>
            <wp:inline distT="0" distB="0" distL="0" distR="0" wp14:anchorId="6164619D" wp14:editId="7FB868BC">
              <wp:extent cx="6858000" cy="702945"/>
              <wp:effectExtent l="0" t="0" r="0" b="1905"/>
              <wp:docPr id="124140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00033" name=""/>
                      <pic:cNvPicPr/>
                    </pic:nvPicPr>
                    <pic:blipFill>
                      <a:blip r:embed="rId168"/>
                      <a:stretch>
                        <a:fillRect/>
                      </a:stretch>
                    </pic:blipFill>
                    <pic:spPr>
                      <a:xfrm>
                        <a:off x="0" y="0"/>
                        <a:ext cx="6858000" cy="702945"/>
                      </a:xfrm>
                      <a:prstGeom prst="rect">
                        <a:avLst/>
                      </a:prstGeom>
                    </pic:spPr>
                  </pic:pic>
                </a:graphicData>
              </a:graphic>
            </wp:inline>
          </w:drawing>
        </w:r>
      </w:ins>
    </w:p>
    <w:tbl>
      <w:tblPr>
        <w:tblStyle w:val="TableGrid0"/>
        <w:tblpPr w:vertAnchor="text" w:tblpX="36" w:tblpY="104"/>
        <w:tblOverlap w:val="never"/>
        <w:tblW w:w="9326" w:type="dxa"/>
        <w:tblInd w:w="0" w:type="dxa"/>
        <w:tblLook w:val="04A0" w:firstRow="1" w:lastRow="0" w:firstColumn="1" w:lastColumn="0" w:noHBand="0" w:noVBand="1"/>
      </w:tblPr>
      <w:tblGrid>
        <w:gridCol w:w="2845"/>
        <w:gridCol w:w="6481"/>
      </w:tblGrid>
      <w:tr w:rsidR="00C272E7" w:rsidRPr="007F7E2B" w14:paraId="748E7E35" w14:textId="77777777">
        <w:trPr>
          <w:trHeight w:val="917"/>
          <w:ins w:id="23241" w:author="V2" w:date="2025-04-14T14:19:00Z" w16du:dateUtc="2025-04-14T19:19:00Z"/>
        </w:trPr>
        <w:tc>
          <w:tcPr>
            <w:tcW w:w="2845" w:type="dxa"/>
            <w:tcBorders>
              <w:top w:val="nil"/>
              <w:left w:val="nil"/>
              <w:bottom w:val="nil"/>
              <w:right w:val="nil"/>
            </w:tcBorders>
          </w:tcPr>
          <w:p w14:paraId="60C48002" w14:textId="77777777" w:rsidR="00C272E7" w:rsidRPr="007F7E2B" w:rsidRDefault="00C272E7">
            <w:pPr>
              <w:spacing w:line="259" w:lineRule="auto"/>
              <w:ind w:left="684"/>
              <w:rPr>
                <w:ins w:id="23242" w:author="V2" w:date="2025-04-14T14:19:00Z" w16du:dateUtc="2025-04-14T19:19:00Z"/>
              </w:rPr>
            </w:pPr>
            <w:ins w:id="23243" w:author="V2" w:date="2025-04-14T14:19:00Z" w16du:dateUtc="2025-04-14T19:19:00Z">
              <w:r w:rsidRPr="007F7E2B">
                <w:t xml:space="preserve">Where: </w:t>
              </w:r>
            </w:ins>
          </w:p>
        </w:tc>
        <w:tc>
          <w:tcPr>
            <w:tcW w:w="6481" w:type="dxa"/>
            <w:tcBorders>
              <w:top w:val="nil"/>
              <w:left w:val="nil"/>
              <w:bottom w:val="nil"/>
              <w:right w:val="nil"/>
            </w:tcBorders>
          </w:tcPr>
          <w:p w14:paraId="6D6FC968" w14:textId="3322EBA1" w:rsidR="00C272E7" w:rsidRPr="007F7E2B" w:rsidRDefault="00C272E7">
            <w:pPr>
              <w:spacing w:line="259" w:lineRule="auto"/>
              <w:ind w:left="1286"/>
              <w:rPr>
                <w:ins w:id="23244" w:author="V2" w:date="2025-04-14T14:19:00Z" w16du:dateUtc="2025-04-14T19:19:00Z"/>
              </w:rPr>
            </w:pPr>
          </w:p>
        </w:tc>
      </w:tr>
      <w:tr w:rsidR="00C272E7" w:rsidRPr="007F7E2B" w14:paraId="0F901E6D" w14:textId="77777777">
        <w:trPr>
          <w:trHeight w:val="473"/>
          <w:ins w:id="23245" w:author="V2" w:date="2025-04-14T14:19:00Z" w16du:dateUtc="2025-04-14T19:19:00Z"/>
        </w:trPr>
        <w:tc>
          <w:tcPr>
            <w:tcW w:w="2845" w:type="dxa"/>
            <w:tcBorders>
              <w:top w:val="nil"/>
              <w:left w:val="nil"/>
              <w:bottom w:val="nil"/>
              <w:right w:val="nil"/>
            </w:tcBorders>
            <w:vAlign w:val="center"/>
          </w:tcPr>
          <w:p w14:paraId="198CB8F5" w14:textId="77777777" w:rsidR="00C272E7" w:rsidRPr="007F7E2B" w:rsidRDefault="00C272E7">
            <w:pPr>
              <w:spacing w:line="259" w:lineRule="auto"/>
              <w:ind w:left="684"/>
              <w:rPr>
                <w:ins w:id="23246" w:author="V2" w:date="2025-04-14T14:19:00Z" w16du:dateUtc="2025-04-14T19:19:00Z"/>
              </w:rPr>
            </w:pPr>
            <w:ins w:id="23247" w:author="V2" w:date="2025-04-14T14:19:00Z" w16du:dateUtc="2025-04-14T19:19:00Z">
              <w:r w:rsidRPr="007F7E2B">
                <w:t xml:space="preserve">Uncertainty </w:t>
              </w:r>
              <w:r w:rsidRPr="007F7E2B">
                <w:rPr>
                  <w:vertAlign w:val="subscript"/>
                </w:rPr>
                <w:t xml:space="preserve">Project </w:t>
              </w:r>
              <w:r w:rsidRPr="007F7E2B">
                <w:t xml:space="preserve">= </w:t>
              </w:r>
            </w:ins>
          </w:p>
        </w:tc>
        <w:tc>
          <w:tcPr>
            <w:tcW w:w="6481" w:type="dxa"/>
            <w:tcBorders>
              <w:top w:val="nil"/>
              <w:left w:val="nil"/>
              <w:bottom w:val="nil"/>
              <w:right w:val="nil"/>
            </w:tcBorders>
            <w:vAlign w:val="center"/>
          </w:tcPr>
          <w:p w14:paraId="46A052AA" w14:textId="77777777" w:rsidR="00C272E7" w:rsidRPr="007F7E2B" w:rsidRDefault="00C272E7">
            <w:pPr>
              <w:spacing w:line="259" w:lineRule="auto"/>
              <w:rPr>
                <w:ins w:id="23248" w:author="V2" w:date="2025-04-14T14:19:00Z" w16du:dateUtc="2025-04-14T19:19:00Z"/>
              </w:rPr>
            </w:pPr>
            <w:ins w:id="23249" w:author="V2" w:date="2025-04-14T14:19:00Z" w16du:dateUtc="2025-04-14T19:19:00Z">
              <w:r w:rsidRPr="007F7E2B">
                <w:t xml:space="preserve">Total uncertainty in project scenario, % </w:t>
              </w:r>
            </w:ins>
          </w:p>
        </w:tc>
      </w:tr>
      <w:tr w:rsidR="00C272E7" w:rsidRPr="007F7E2B" w14:paraId="707FC9D1" w14:textId="77777777">
        <w:trPr>
          <w:trHeight w:val="721"/>
          <w:ins w:id="23250" w:author="V2" w:date="2025-04-14T14:19:00Z" w16du:dateUtc="2025-04-14T19:19:00Z"/>
        </w:trPr>
        <w:tc>
          <w:tcPr>
            <w:tcW w:w="2845" w:type="dxa"/>
            <w:tcBorders>
              <w:top w:val="nil"/>
              <w:left w:val="nil"/>
              <w:bottom w:val="nil"/>
              <w:right w:val="nil"/>
            </w:tcBorders>
          </w:tcPr>
          <w:p w14:paraId="26EBE6D5" w14:textId="77777777" w:rsidR="00C272E7" w:rsidRPr="007F7E2B" w:rsidRDefault="00C272E7">
            <w:pPr>
              <w:spacing w:line="259" w:lineRule="auto"/>
              <w:ind w:right="50"/>
              <w:jc w:val="center"/>
              <w:rPr>
                <w:ins w:id="23251" w:author="V2" w:date="2025-04-14T14:19:00Z" w16du:dateUtc="2025-04-14T19:19:00Z"/>
              </w:rPr>
            </w:pPr>
            <w:ins w:id="23252" w:author="V2" w:date="2025-04-14T14:19:00Z" w16du:dateUtc="2025-04-14T19:19:00Z">
              <w:r w:rsidRPr="007F7E2B">
                <w:t xml:space="preserve">Uncertainty </w:t>
              </w:r>
              <w:r w:rsidRPr="007F7E2B">
                <w:rPr>
                  <w:vertAlign w:val="subscript"/>
                </w:rPr>
                <w:t>P,s</w:t>
              </w:r>
              <w:r w:rsidRPr="007F7E2B">
                <w:t xml:space="preserve"> = </w:t>
              </w:r>
            </w:ins>
          </w:p>
        </w:tc>
        <w:tc>
          <w:tcPr>
            <w:tcW w:w="6481" w:type="dxa"/>
            <w:tcBorders>
              <w:top w:val="nil"/>
              <w:left w:val="nil"/>
              <w:bottom w:val="nil"/>
              <w:right w:val="nil"/>
            </w:tcBorders>
            <w:vAlign w:val="center"/>
          </w:tcPr>
          <w:p w14:paraId="43034BCD" w14:textId="77777777" w:rsidR="00C272E7" w:rsidRPr="007F7E2B" w:rsidRDefault="00C272E7">
            <w:pPr>
              <w:spacing w:line="259" w:lineRule="auto"/>
              <w:rPr>
                <w:ins w:id="23253" w:author="V2" w:date="2025-04-14T14:19:00Z" w16du:dateUtc="2025-04-14T19:19:00Z"/>
              </w:rPr>
            </w:pPr>
            <w:ins w:id="23254" w:author="V2" w:date="2025-04-14T14:19:00Z" w16du:dateUtc="2025-04-14T19:19:00Z">
              <w:r w:rsidRPr="007F7E2B">
                <w:t xml:space="preserve">Uncertainty in the combines carbon stocks and greenhouse gas sources in the project scenario in stratum,% </w:t>
              </w:r>
            </w:ins>
          </w:p>
        </w:tc>
      </w:tr>
      <w:tr w:rsidR="00C272E7" w:rsidRPr="007F7E2B" w14:paraId="5F593DB3" w14:textId="77777777">
        <w:trPr>
          <w:trHeight w:val="994"/>
          <w:ins w:id="23255" w:author="V2" w:date="2025-04-14T14:19:00Z" w16du:dateUtc="2025-04-14T19:19:00Z"/>
        </w:trPr>
        <w:tc>
          <w:tcPr>
            <w:tcW w:w="2845" w:type="dxa"/>
            <w:tcBorders>
              <w:top w:val="nil"/>
              <w:left w:val="nil"/>
              <w:bottom w:val="nil"/>
              <w:right w:val="nil"/>
            </w:tcBorders>
          </w:tcPr>
          <w:p w14:paraId="716E48AA" w14:textId="77777777" w:rsidR="00C272E7" w:rsidRPr="007F7E2B" w:rsidRDefault="00C272E7">
            <w:pPr>
              <w:spacing w:line="259" w:lineRule="auto"/>
              <w:ind w:left="684"/>
              <w:rPr>
                <w:ins w:id="23256" w:author="V2" w:date="2025-04-14T14:19:00Z" w16du:dateUtc="2025-04-14T19:19:00Z"/>
              </w:rPr>
            </w:pPr>
            <w:ins w:id="23257" w:author="V2" w:date="2025-04-14T14:19:00Z" w16du:dateUtc="2025-04-14T19:19:00Z">
              <w:r w:rsidRPr="007F7E2B">
                <w:t>E</w:t>
              </w:r>
              <w:r w:rsidRPr="007F7E2B">
                <w:rPr>
                  <w:sz w:val="13"/>
                </w:rPr>
                <w:t>P,sM</w:t>
              </w:r>
              <w:r w:rsidRPr="007F7E2B">
                <w:t xml:space="preserve">= </w:t>
              </w:r>
            </w:ins>
          </w:p>
        </w:tc>
        <w:tc>
          <w:tcPr>
            <w:tcW w:w="6481" w:type="dxa"/>
            <w:tcBorders>
              <w:top w:val="nil"/>
              <w:left w:val="nil"/>
              <w:bottom w:val="nil"/>
              <w:right w:val="nil"/>
            </w:tcBorders>
            <w:vAlign w:val="center"/>
          </w:tcPr>
          <w:p w14:paraId="2EE697C5" w14:textId="77777777" w:rsidR="00C272E7" w:rsidRPr="007F7E2B" w:rsidRDefault="00C272E7">
            <w:pPr>
              <w:spacing w:line="259" w:lineRule="auto"/>
              <w:rPr>
                <w:ins w:id="23258" w:author="V2" w:date="2025-04-14T14:19:00Z" w16du:dateUtc="2025-04-14T19:19:00Z"/>
              </w:rPr>
            </w:pPr>
            <w:ins w:id="23259" w:author="V2" w:date="2025-04-14T14:19:00Z" w16du:dateUtc="2025-04-14T19:19:00Z">
              <w:r w:rsidRPr="007F7E2B">
                <w:t xml:space="preserve">Sum of combined carbon stocks and GHG sources (e.g. living biomass, dead wood, soil carbon, emissions from livestock and leakage in stratum s (1,2,3, …s) </w:t>
              </w:r>
            </w:ins>
          </w:p>
        </w:tc>
      </w:tr>
      <w:tr w:rsidR="00C272E7" w:rsidRPr="007F7E2B" w14:paraId="7D6268A0" w14:textId="77777777">
        <w:trPr>
          <w:trHeight w:val="342"/>
          <w:ins w:id="23260" w:author="V2" w:date="2025-04-14T14:19:00Z" w16du:dateUtc="2025-04-14T19:19:00Z"/>
        </w:trPr>
        <w:tc>
          <w:tcPr>
            <w:tcW w:w="2845" w:type="dxa"/>
            <w:tcBorders>
              <w:top w:val="nil"/>
              <w:left w:val="nil"/>
              <w:bottom w:val="nil"/>
              <w:right w:val="nil"/>
            </w:tcBorders>
            <w:vAlign w:val="bottom"/>
          </w:tcPr>
          <w:p w14:paraId="7DA0F3C2" w14:textId="77777777" w:rsidR="00C272E7" w:rsidRPr="007F7E2B" w:rsidRDefault="00C272E7">
            <w:pPr>
              <w:tabs>
                <w:tab w:val="center" w:pos="791"/>
                <w:tab w:val="center" w:pos="1404"/>
                <w:tab w:val="center" w:pos="2124"/>
              </w:tabs>
              <w:spacing w:line="259" w:lineRule="auto"/>
              <w:rPr>
                <w:ins w:id="23261" w:author="V2" w:date="2025-04-14T14:19:00Z" w16du:dateUtc="2025-04-14T19:19:00Z"/>
              </w:rPr>
            </w:pPr>
            <w:ins w:id="23262" w:author="V2" w:date="2025-04-14T14:19:00Z" w16du:dateUtc="2025-04-14T19:19:00Z">
              <w:r w:rsidRPr="007F7E2B">
                <w:rPr>
                  <w:rFonts w:ascii="Calibri" w:eastAsia="Calibri" w:hAnsi="Calibri" w:cs="Calibri"/>
                  <w:sz w:val="22"/>
                </w:rPr>
                <w:tab/>
              </w:r>
              <w:r w:rsidRPr="007F7E2B">
                <w:t xml:space="preserve">i,= </w:t>
              </w:r>
              <w:r w:rsidRPr="007F7E2B">
                <w:tab/>
                <w:t xml:space="preserve"> </w:t>
              </w:r>
              <w:r w:rsidRPr="007F7E2B">
                <w:tab/>
                <w:t xml:space="preserve"> </w:t>
              </w:r>
            </w:ins>
          </w:p>
        </w:tc>
        <w:tc>
          <w:tcPr>
            <w:tcW w:w="6481" w:type="dxa"/>
            <w:tcBorders>
              <w:top w:val="nil"/>
              <w:left w:val="nil"/>
              <w:bottom w:val="nil"/>
              <w:right w:val="nil"/>
            </w:tcBorders>
            <w:vAlign w:val="bottom"/>
          </w:tcPr>
          <w:p w14:paraId="22B463B9" w14:textId="77777777" w:rsidR="00C272E7" w:rsidRPr="007F7E2B" w:rsidRDefault="00C272E7">
            <w:pPr>
              <w:spacing w:line="259" w:lineRule="auto"/>
              <w:rPr>
                <w:ins w:id="23263" w:author="V2" w:date="2025-04-14T14:19:00Z" w16du:dateUtc="2025-04-14T19:19:00Z"/>
              </w:rPr>
            </w:pPr>
            <w:ins w:id="23264" w:author="V2" w:date="2025-04-14T14:19:00Z" w16du:dateUtc="2025-04-14T19:19:00Z">
              <w:r w:rsidRPr="007F7E2B">
                <w:t xml:space="preserve">1,2,3, s strata  </w:t>
              </w:r>
            </w:ins>
          </w:p>
        </w:tc>
      </w:tr>
    </w:tbl>
    <w:p w14:paraId="4354B9B6" w14:textId="133BAA44" w:rsidR="00C272E7" w:rsidRPr="007F7E2B" w:rsidRDefault="00C272E7">
      <w:pPr>
        <w:tabs>
          <w:tab w:val="center" w:pos="4132"/>
          <w:tab w:val="center" w:pos="7444"/>
          <w:tab w:val="center" w:pos="8511"/>
        </w:tabs>
        <w:spacing w:after="3707" w:line="259" w:lineRule="auto"/>
        <w:rPr>
          <w:ins w:id="23265" w:author="V2" w:date="2025-04-14T14:19:00Z" w16du:dateUtc="2025-04-14T19:19:00Z"/>
        </w:rPr>
      </w:pPr>
      <w:ins w:id="23266" w:author="V2" w:date="2025-04-14T14:19:00Z" w16du:dateUtc="2025-04-14T19:19:00Z">
        <w:r w:rsidRPr="007F7E2B">
          <w:rPr>
            <w:sz w:val="22"/>
          </w:rPr>
          <w:tab/>
        </w:r>
      </w:ins>
    </w:p>
    <w:p w14:paraId="24655110" w14:textId="77777777" w:rsidR="00C272E7" w:rsidRPr="007F7E2B" w:rsidRDefault="00C272E7">
      <w:pPr>
        <w:spacing w:after="17" w:line="259" w:lineRule="auto"/>
        <w:ind w:left="720"/>
        <w:rPr>
          <w:ins w:id="23267" w:author="V2" w:date="2025-04-14T14:19:00Z" w16du:dateUtc="2025-04-14T19:19:00Z"/>
        </w:rPr>
      </w:pPr>
      <w:ins w:id="23268" w:author="V2" w:date="2025-04-14T14:19:00Z" w16du:dateUtc="2025-04-14T19:19:00Z">
        <w:r w:rsidRPr="007F7E2B">
          <w:rPr>
            <w:rFonts w:ascii="Arial" w:eastAsia="Arial" w:hAnsi="Arial" w:cs="Arial"/>
            <w:b/>
            <w:i/>
          </w:rPr>
          <w:t xml:space="preserve"> </w:t>
        </w:r>
      </w:ins>
    </w:p>
    <w:p w14:paraId="5DE39366" w14:textId="77777777" w:rsidR="00C272E7" w:rsidRPr="007F7E2B" w:rsidRDefault="00C272E7">
      <w:pPr>
        <w:spacing w:after="54" w:line="259" w:lineRule="auto"/>
        <w:rPr>
          <w:ins w:id="23269" w:author="V2" w:date="2025-04-14T14:19:00Z" w16du:dateUtc="2025-04-14T19:19:00Z"/>
          <w:rFonts w:ascii="Arial" w:eastAsia="Arial" w:hAnsi="Arial" w:cs="Arial"/>
          <w:b/>
          <w:i/>
        </w:rPr>
      </w:pPr>
      <w:ins w:id="23270" w:author="V2" w:date="2025-04-14T14:19:00Z" w16du:dateUtc="2025-04-14T19:19:00Z">
        <w:r w:rsidRPr="007F7E2B">
          <w:rPr>
            <w:rFonts w:ascii="Arial" w:eastAsia="Arial" w:hAnsi="Arial" w:cs="Arial"/>
            <w:b/>
            <w:i/>
          </w:rPr>
          <w:t xml:space="preserve">Step 3: Total project uncertainty: </w:t>
        </w:r>
      </w:ins>
    </w:p>
    <w:p w14:paraId="3CBE5986" w14:textId="0AA875D3" w:rsidR="00656BCF" w:rsidRPr="007F7E2B" w:rsidRDefault="00656BCF">
      <w:pPr>
        <w:spacing w:after="54" w:line="259" w:lineRule="auto"/>
        <w:rPr>
          <w:ins w:id="23271" w:author="V2" w:date="2025-04-14T14:19:00Z" w16du:dateUtc="2025-04-14T19:19:00Z"/>
        </w:rPr>
      </w:pPr>
      <w:ins w:id="23272" w:author="V2" w:date="2025-04-14T14:19:00Z" w16du:dateUtc="2025-04-14T19:19:00Z">
        <w:r w:rsidRPr="007F7E2B">
          <w:rPr>
            <w:noProof/>
          </w:rPr>
          <w:drawing>
            <wp:inline distT="0" distB="0" distL="0" distR="0" wp14:anchorId="7BBCCAF5" wp14:editId="14C318C2">
              <wp:extent cx="5912154" cy="685835"/>
              <wp:effectExtent l="0" t="0" r="0" b="0"/>
              <wp:docPr id="43856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67057" name=""/>
                      <pic:cNvPicPr/>
                    </pic:nvPicPr>
                    <pic:blipFill>
                      <a:blip r:embed="rId169"/>
                      <a:stretch>
                        <a:fillRect/>
                      </a:stretch>
                    </pic:blipFill>
                    <pic:spPr>
                      <a:xfrm>
                        <a:off x="0" y="0"/>
                        <a:ext cx="5912154" cy="685835"/>
                      </a:xfrm>
                      <a:prstGeom prst="rect">
                        <a:avLst/>
                      </a:prstGeom>
                    </pic:spPr>
                  </pic:pic>
                </a:graphicData>
              </a:graphic>
            </wp:inline>
          </w:drawing>
        </w:r>
      </w:ins>
    </w:p>
    <w:tbl>
      <w:tblPr>
        <w:tblStyle w:val="TableGrid0"/>
        <w:tblW w:w="8043" w:type="dxa"/>
        <w:tblInd w:w="1170" w:type="dxa"/>
        <w:tblLook w:val="04A0" w:firstRow="1" w:lastRow="0" w:firstColumn="1" w:lastColumn="0" w:noHBand="0" w:noVBand="1"/>
      </w:tblPr>
      <w:tblGrid>
        <w:gridCol w:w="1662"/>
        <w:gridCol w:w="6381"/>
      </w:tblGrid>
      <w:tr w:rsidR="00C272E7" w:rsidRPr="007F7E2B" w14:paraId="54B17E87" w14:textId="77777777" w:rsidTr="00FA020B">
        <w:trPr>
          <w:trHeight w:val="971"/>
          <w:ins w:id="23273" w:author="V2" w:date="2025-04-14T14:19:00Z" w16du:dateUtc="2025-04-14T19:19:00Z"/>
        </w:trPr>
        <w:tc>
          <w:tcPr>
            <w:tcW w:w="1662" w:type="dxa"/>
            <w:tcBorders>
              <w:top w:val="nil"/>
              <w:left w:val="nil"/>
              <w:bottom w:val="nil"/>
              <w:right w:val="nil"/>
            </w:tcBorders>
          </w:tcPr>
          <w:p w14:paraId="7E9A9FEB" w14:textId="61613D5A" w:rsidR="00C272E7" w:rsidRPr="007F7E2B" w:rsidRDefault="00C272E7">
            <w:pPr>
              <w:spacing w:line="259" w:lineRule="auto"/>
              <w:ind w:firstLine="50"/>
              <w:rPr>
                <w:ins w:id="23274" w:author="V2" w:date="2025-04-14T14:19:00Z" w16du:dateUtc="2025-04-14T19:19:00Z"/>
              </w:rPr>
            </w:pPr>
            <w:ins w:id="23275" w:author="V2" w:date="2025-04-14T14:19:00Z" w16du:dateUtc="2025-04-14T19:19:00Z">
              <w:r w:rsidRPr="007F7E2B">
                <w:t xml:space="preserve">Where:  </w:t>
              </w:r>
            </w:ins>
          </w:p>
        </w:tc>
        <w:tc>
          <w:tcPr>
            <w:tcW w:w="6381" w:type="dxa"/>
            <w:tcBorders>
              <w:top w:val="nil"/>
              <w:left w:val="nil"/>
              <w:bottom w:val="nil"/>
              <w:right w:val="nil"/>
            </w:tcBorders>
          </w:tcPr>
          <w:p w14:paraId="0CF601D8" w14:textId="04BE3F99" w:rsidR="00C272E7" w:rsidRPr="007F7E2B" w:rsidRDefault="00C272E7">
            <w:pPr>
              <w:tabs>
                <w:tab w:val="center" w:pos="3649"/>
                <w:tab w:val="center" w:pos="4656"/>
              </w:tabs>
              <w:spacing w:line="259" w:lineRule="auto"/>
              <w:rPr>
                <w:ins w:id="23276" w:author="V2" w:date="2025-04-14T14:19:00Z" w16du:dateUtc="2025-04-14T19:19:00Z"/>
              </w:rPr>
            </w:pPr>
            <w:ins w:id="23277" w:author="V2" w:date="2025-04-14T14:19:00Z" w16du:dateUtc="2025-04-14T19:19:00Z">
              <w:r w:rsidRPr="007F7E2B">
                <w:rPr>
                  <w:rFonts w:ascii="Arial" w:eastAsia="Arial" w:hAnsi="Arial" w:cs="Arial"/>
                  <w:b/>
                  <w:sz w:val="18"/>
                </w:rPr>
                <w:t xml:space="preserve"> </w:t>
              </w:r>
            </w:ins>
          </w:p>
        </w:tc>
      </w:tr>
      <w:tr w:rsidR="00C272E7" w:rsidRPr="007F7E2B" w14:paraId="13C8A081" w14:textId="77777777" w:rsidTr="00FA020B">
        <w:trPr>
          <w:trHeight w:val="473"/>
          <w:ins w:id="23278" w:author="V2" w:date="2025-04-14T14:19:00Z" w16du:dateUtc="2025-04-14T19:19:00Z"/>
        </w:trPr>
        <w:tc>
          <w:tcPr>
            <w:tcW w:w="1662" w:type="dxa"/>
            <w:tcBorders>
              <w:top w:val="nil"/>
              <w:left w:val="nil"/>
              <w:bottom w:val="nil"/>
              <w:right w:val="nil"/>
            </w:tcBorders>
            <w:vAlign w:val="center"/>
          </w:tcPr>
          <w:p w14:paraId="384FF0B0" w14:textId="77777777" w:rsidR="00C272E7" w:rsidRPr="007F7E2B" w:rsidRDefault="00C272E7">
            <w:pPr>
              <w:spacing w:line="259" w:lineRule="auto"/>
              <w:rPr>
                <w:ins w:id="23279" w:author="V2" w:date="2025-04-14T14:19:00Z" w16du:dateUtc="2025-04-14T19:19:00Z"/>
              </w:rPr>
            </w:pPr>
            <w:ins w:id="23280" w:author="V2" w:date="2025-04-14T14:19:00Z" w16du:dateUtc="2025-04-14T19:19:00Z">
              <w:r w:rsidRPr="007F7E2B">
                <w:t xml:space="preserve">Uncertainty </w:t>
              </w:r>
              <w:r w:rsidRPr="007F7E2B">
                <w:rPr>
                  <w:sz w:val="13"/>
                </w:rPr>
                <w:t>Total project</w:t>
              </w:r>
              <w:r w:rsidRPr="007F7E2B">
                <w:t xml:space="preserve">  </w:t>
              </w:r>
            </w:ins>
          </w:p>
        </w:tc>
        <w:tc>
          <w:tcPr>
            <w:tcW w:w="6381" w:type="dxa"/>
            <w:tcBorders>
              <w:top w:val="nil"/>
              <w:left w:val="nil"/>
              <w:bottom w:val="nil"/>
              <w:right w:val="nil"/>
            </w:tcBorders>
            <w:vAlign w:val="center"/>
          </w:tcPr>
          <w:p w14:paraId="6DD15C23" w14:textId="77777777" w:rsidR="00C272E7" w:rsidRPr="007F7E2B" w:rsidRDefault="00C272E7">
            <w:pPr>
              <w:spacing w:line="259" w:lineRule="auto"/>
              <w:ind w:left="48"/>
              <w:rPr>
                <w:ins w:id="23281" w:author="V2" w:date="2025-04-14T14:19:00Z" w16du:dateUtc="2025-04-14T19:19:00Z"/>
              </w:rPr>
            </w:pPr>
            <w:ins w:id="23282" w:author="V2" w:date="2025-04-14T14:19:00Z" w16du:dateUtc="2025-04-14T19:19:00Z">
              <w:r w:rsidRPr="007F7E2B">
                <w:t xml:space="preserve">= total uncertainty of the projects atmospheric GHG </w:t>
              </w:r>
              <w:r w:rsidRPr="007F7E2B">
                <w:rPr>
                  <w:vertAlign w:val="subscript"/>
                </w:rPr>
                <w:t xml:space="preserve"> </w:t>
              </w:r>
              <w:r w:rsidRPr="007F7E2B">
                <w:t xml:space="preserve">benefit, %  </w:t>
              </w:r>
            </w:ins>
          </w:p>
        </w:tc>
      </w:tr>
      <w:tr w:rsidR="00C272E7" w:rsidRPr="007F7E2B" w14:paraId="17E19E02" w14:textId="77777777" w:rsidTr="00FA020B">
        <w:trPr>
          <w:trHeight w:val="720"/>
          <w:ins w:id="23283" w:author="V2" w:date="2025-04-14T14:19:00Z" w16du:dateUtc="2025-04-14T19:19:00Z"/>
        </w:trPr>
        <w:tc>
          <w:tcPr>
            <w:tcW w:w="1662" w:type="dxa"/>
            <w:tcBorders>
              <w:top w:val="nil"/>
              <w:left w:val="nil"/>
              <w:bottom w:val="nil"/>
              <w:right w:val="nil"/>
            </w:tcBorders>
            <w:vAlign w:val="center"/>
          </w:tcPr>
          <w:p w14:paraId="12C23D06" w14:textId="77777777" w:rsidR="00C272E7" w:rsidRPr="007F7E2B" w:rsidRDefault="00C272E7">
            <w:pPr>
              <w:spacing w:line="259" w:lineRule="auto"/>
              <w:jc w:val="both"/>
              <w:rPr>
                <w:ins w:id="23284" w:author="V2" w:date="2025-04-14T14:19:00Z" w16du:dateUtc="2025-04-14T19:19:00Z"/>
              </w:rPr>
            </w:pPr>
            <w:ins w:id="23285" w:author="V2" w:date="2025-04-14T14:19:00Z" w16du:dateUtc="2025-04-14T19:19:00Z">
              <w:r w:rsidRPr="007F7E2B">
                <w:lastRenderedPageBreak/>
                <w:t xml:space="preserve">Uncertainty </w:t>
              </w:r>
              <w:r w:rsidRPr="007F7E2B">
                <w:rPr>
                  <w:sz w:val="13"/>
                </w:rPr>
                <w:t xml:space="preserve">Baseline </w:t>
              </w:r>
              <w:r w:rsidRPr="007F7E2B">
                <w:t xml:space="preserve">quantification, %  </w:t>
              </w:r>
            </w:ins>
          </w:p>
        </w:tc>
        <w:tc>
          <w:tcPr>
            <w:tcW w:w="6381" w:type="dxa"/>
            <w:tcBorders>
              <w:top w:val="nil"/>
              <w:left w:val="nil"/>
              <w:bottom w:val="nil"/>
              <w:right w:val="nil"/>
            </w:tcBorders>
          </w:tcPr>
          <w:p w14:paraId="40ABBF95" w14:textId="77777777" w:rsidR="00C272E7" w:rsidRPr="007F7E2B" w:rsidRDefault="00C272E7">
            <w:pPr>
              <w:spacing w:line="259" w:lineRule="auto"/>
              <w:ind w:left="48"/>
              <w:jc w:val="both"/>
              <w:rPr>
                <w:ins w:id="23286" w:author="V2" w:date="2025-04-14T14:19:00Z" w16du:dateUtc="2025-04-14T19:19:00Z"/>
              </w:rPr>
            </w:pPr>
            <w:ins w:id="23287" w:author="V2" w:date="2025-04-14T14:19:00Z" w16du:dateUtc="2025-04-14T19:19:00Z">
              <w:r w:rsidRPr="007F7E2B">
                <w:t xml:space="preserve">= total uncertainty of the baseline scenario emissions and carbon stock </w:t>
              </w:r>
            </w:ins>
          </w:p>
        </w:tc>
      </w:tr>
      <w:tr w:rsidR="00C272E7" w:rsidRPr="007F7E2B" w14:paraId="611D53B9" w14:textId="77777777" w:rsidTr="00FA020B">
        <w:trPr>
          <w:trHeight w:val="609"/>
          <w:ins w:id="23288" w:author="V2" w:date="2025-04-14T14:19:00Z" w16du:dateUtc="2025-04-14T19:19:00Z"/>
        </w:trPr>
        <w:tc>
          <w:tcPr>
            <w:tcW w:w="1662" w:type="dxa"/>
            <w:tcBorders>
              <w:top w:val="nil"/>
              <w:left w:val="nil"/>
              <w:bottom w:val="nil"/>
              <w:right w:val="nil"/>
            </w:tcBorders>
            <w:vAlign w:val="bottom"/>
          </w:tcPr>
          <w:p w14:paraId="45777543" w14:textId="77777777" w:rsidR="00C272E7" w:rsidRPr="007F7E2B" w:rsidRDefault="00C272E7">
            <w:pPr>
              <w:spacing w:line="259" w:lineRule="auto"/>
              <w:jc w:val="both"/>
              <w:rPr>
                <w:ins w:id="23289" w:author="V2" w:date="2025-04-14T14:19:00Z" w16du:dateUtc="2025-04-14T19:19:00Z"/>
              </w:rPr>
            </w:pPr>
            <w:ins w:id="23290" w:author="V2" w:date="2025-04-14T14:19:00Z" w16du:dateUtc="2025-04-14T19:19:00Z">
              <w:r w:rsidRPr="007F7E2B">
                <w:t xml:space="preserve">Uncertainty </w:t>
              </w:r>
              <w:r w:rsidRPr="007F7E2B">
                <w:rPr>
                  <w:sz w:val="13"/>
                </w:rPr>
                <w:t xml:space="preserve">Project  </w:t>
              </w:r>
              <w:r w:rsidRPr="007F7E2B">
                <w:t xml:space="preserve">quantification, %  </w:t>
              </w:r>
            </w:ins>
          </w:p>
        </w:tc>
        <w:tc>
          <w:tcPr>
            <w:tcW w:w="6381" w:type="dxa"/>
            <w:tcBorders>
              <w:top w:val="nil"/>
              <w:left w:val="nil"/>
              <w:bottom w:val="nil"/>
              <w:right w:val="nil"/>
            </w:tcBorders>
          </w:tcPr>
          <w:p w14:paraId="12DA7092" w14:textId="77777777" w:rsidR="00C272E7" w:rsidRPr="007F7E2B" w:rsidRDefault="00C272E7">
            <w:pPr>
              <w:spacing w:line="259" w:lineRule="auto"/>
              <w:ind w:left="48"/>
              <w:rPr>
                <w:ins w:id="23291" w:author="V2" w:date="2025-04-14T14:19:00Z" w16du:dateUtc="2025-04-14T19:19:00Z"/>
              </w:rPr>
            </w:pPr>
            <w:ins w:id="23292" w:author="V2" w:date="2025-04-14T14:19:00Z" w16du:dateUtc="2025-04-14T19:19:00Z">
              <w:r w:rsidRPr="007F7E2B">
                <w:t xml:space="preserve">= total uncertainty of the project scenario emissions and carbon stock </w:t>
              </w:r>
            </w:ins>
          </w:p>
        </w:tc>
      </w:tr>
    </w:tbl>
    <w:p w14:paraId="3D21D35F" w14:textId="77777777" w:rsidR="00C272E7" w:rsidRPr="007F7E2B" w:rsidRDefault="00C272E7" w:rsidP="006D6ACB">
      <w:pPr>
        <w:pStyle w:val="Heading1"/>
        <w:spacing w:before="0" w:after="33" w:line="259" w:lineRule="auto"/>
        <w:ind w:left="705" w:hanging="720"/>
        <w:rPr>
          <w:ins w:id="23293" w:author="V2" w:date="2025-04-14T14:19:00Z" w16du:dateUtc="2025-04-14T19:19:00Z"/>
        </w:rPr>
      </w:pPr>
      <w:bookmarkStart w:id="23294" w:name="_Toc174616298"/>
      <w:bookmarkStart w:id="23295" w:name="_Toc174616714"/>
      <w:bookmarkStart w:id="23296" w:name="_Toc180594439"/>
      <w:bookmarkStart w:id="23297" w:name="_Toc180594846"/>
      <w:bookmarkStart w:id="23298" w:name="_Toc49986"/>
      <w:ins w:id="23299" w:author="V2" w:date="2025-04-14T14:19:00Z" w16du:dateUtc="2025-04-14T19:19:00Z">
        <w:r w:rsidRPr="007F7E2B">
          <w:rPr>
            <w:rFonts w:ascii="Arial" w:eastAsia="Arial" w:hAnsi="Arial" w:cs="Arial"/>
            <w:color w:val="005B82"/>
            <w:sz w:val="22"/>
          </w:rPr>
          <w:t>PARAMETERS</w:t>
        </w:r>
        <w:bookmarkEnd w:id="23294"/>
        <w:bookmarkEnd w:id="23295"/>
        <w:bookmarkEnd w:id="23296"/>
        <w:bookmarkEnd w:id="23297"/>
        <w:r w:rsidRPr="007F7E2B">
          <w:rPr>
            <w:rFonts w:ascii="Arial" w:eastAsia="Arial" w:hAnsi="Arial" w:cs="Arial"/>
            <w:color w:val="005B82"/>
            <w:sz w:val="22"/>
          </w:rPr>
          <w:t xml:space="preserve">   </w:t>
        </w:r>
        <w:bookmarkEnd w:id="23298"/>
      </w:ins>
    </w:p>
    <w:tbl>
      <w:tblPr>
        <w:tblStyle w:val="TableGrid0"/>
        <w:tblW w:w="8980" w:type="dxa"/>
        <w:tblInd w:w="614" w:type="dxa"/>
        <w:tblCellMar>
          <w:top w:w="12" w:type="dxa"/>
          <w:left w:w="106" w:type="dxa"/>
          <w:right w:w="115" w:type="dxa"/>
        </w:tblCellMar>
        <w:tblLook w:val="04A0" w:firstRow="1" w:lastRow="0" w:firstColumn="1" w:lastColumn="0" w:noHBand="0" w:noVBand="1"/>
      </w:tblPr>
      <w:tblGrid>
        <w:gridCol w:w="4256"/>
        <w:gridCol w:w="4724"/>
      </w:tblGrid>
      <w:tr w:rsidR="00C272E7" w:rsidRPr="007F7E2B" w14:paraId="23D5225F" w14:textId="77777777">
        <w:trPr>
          <w:trHeight w:val="332"/>
          <w:ins w:id="2330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5B6C451" w14:textId="77777777" w:rsidR="00C272E7" w:rsidRPr="007F7E2B" w:rsidRDefault="00C272E7">
            <w:pPr>
              <w:spacing w:line="259" w:lineRule="auto"/>
              <w:rPr>
                <w:ins w:id="23301" w:author="V2" w:date="2025-04-14T14:19:00Z" w16du:dateUtc="2025-04-14T19:19:00Z"/>
              </w:rPr>
            </w:pPr>
            <w:ins w:id="23302"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5F964B57" w14:textId="77777777" w:rsidR="00C272E7" w:rsidRPr="007F7E2B" w:rsidRDefault="00C272E7">
            <w:pPr>
              <w:spacing w:line="259" w:lineRule="auto"/>
              <w:ind w:left="5"/>
              <w:rPr>
                <w:ins w:id="23303" w:author="V2" w:date="2025-04-14T14:19:00Z" w16du:dateUtc="2025-04-14T19:19:00Z"/>
              </w:rPr>
            </w:pPr>
            <w:ins w:id="23304" w:author="V2" w:date="2025-04-14T14:19:00Z" w16du:dateUtc="2025-04-14T19:19:00Z">
              <w:r w:rsidRPr="007F7E2B">
                <w:rPr>
                  <w:rFonts w:ascii="Arial" w:eastAsia="Arial" w:hAnsi="Arial" w:cs="Arial"/>
                  <w:i/>
                </w:rPr>
                <w:t>Bdw</w:t>
              </w:r>
              <w:r w:rsidRPr="007F7E2B">
                <w:rPr>
                  <w:rFonts w:ascii="Arial" w:eastAsia="Arial" w:hAnsi="Arial" w:cs="Arial"/>
                  <w:i/>
                  <w:vertAlign w:val="subscript"/>
                </w:rPr>
                <w:t>s</w:t>
              </w:r>
              <w:r w:rsidRPr="007F7E2B">
                <w:rPr>
                  <w:rFonts w:ascii="Arial" w:eastAsia="Arial" w:hAnsi="Arial" w:cs="Arial"/>
                  <w:b/>
                  <w:i/>
                </w:rPr>
                <w:t xml:space="preserve">  </w:t>
              </w:r>
            </w:ins>
          </w:p>
        </w:tc>
      </w:tr>
      <w:tr w:rsidR="00C272E7" w:rsidRPr="007F7E2B" w14:paraId="44E9A7A0" w14:textId="77777777">
        <w:trPr>
          <w:trHeight w:val="336"/>
          <w:ins w:id="2330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2946137" w14:textId="77777777" w:rsidR="00C272E7" w:rsidRPr="007F7E2B" w:rsidRDefault="00C272E7">
            <w:pPr>
              <w:spacing w:line="259" w:lineRule="auto"/>
              <w:rPr>
                <w:ins w:id="23306" w:author="V2" w:date="2025-04-14T14:19:00Z" w16du:dateUtc="2025-04-14T19:19:00Z"/>
              </w:rPr>
            </w:pPr>
            <w:ins w:id="23307"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5162587E" w14:textId="77777777" w:rsidR="00C272E7" w:rsidRPr="007F7E2B" w:rsidRDefault="00C272E7">
            <w:pPr>
              <w:spacing w:line="259" w:lineRule="auto"/>
              <w:ind w:left="5"/>
              <w:rPr>
                <w:ins w:id="23308" w:author="V2" w:date="2025-04-14T14:19:00Z" w16du:dateUtc="2025-04-14T19:19:00Z"/>
              </w:rPr>
            </w:pPr>
            <w:ins w:id="23309" w:author="V2" w:date="2025-04-14T14:19:00Z" w16du:dateUtc="2025-04-14T19:19:00Z">
              <w:r w:rsidRPr="007F7E2B">
                <w:t xml:space="preserve">T </w:t>
              </w:r>
            </w:ins>
          </w:p>
        </w:tc>
      </w:tr>
      <w:tr w:rsidR="00C272E7" w:rsidRPr="007F7E2B" w14:paraId="19C5453A" w14:textId="77777777">
        <w:trPr>
          <w:trHeight w:val="334"/>
          <w:ins w:id="2331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2D07466" w14:textId="77777777" w:rsidR="00C272E7" w:rsidRPr="007F7E2B" w:rsidRDefault="00C272E7">
            <w:pPr>
              <w:spacing w:line="259" w:lineRule="auto"/>
              <w:rPr>
                <w:ins w:id="23311" w:author="V2" w:date="2025-04-14T14:19:00Z" w16du:dateUtc="2025-04-14T19:19:00Z"/>
              </w:rPr>
            </w:pPr>
            <w:ins w:id="23312"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220E4DA4" w14:textId="77777777" w:rsidR="00C272E7" w:rsidRPr="007F7E2B" w:rsidRDefault="00C272E7">
            <w:pPr>
              <w:spacing w:line="259" w:lineRule="auto"/>
              <w:ind w:left="5"/>
              <w:rPr>
                <w:ins w:id="23313" w:author="V2" w:date="2025-04-14T14:19:00Z" w16du:dateUtc="2025-04-14T19:19:00Z"/>
              </w:rPr>
            </w:pPr>
            <w:ins w:id="23314" w:author="V2" w:date="2025-04-14T14:19:00Z" w16du:dateUtc="2025-04-14T19:19:00Z">
              <w:r w:rsidRPr="007F7E2B">
                <w:t xml:space="preserve">Deadwood biomass </w:t>
              </w:r>
            </w:ins>
          </w:p>
        </w:tc>
      </w:tr>
      <w:tr w:rsidR="00C272E7" w:rsidRPr="007F7E2B" w14:paraId="482E09DD" w14:textId="77777777">
        <w:trPr>
          <w:trHeight w:val="481"/>
          <w:ins w:id="2331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3FFD81D6" w14:textId="77777777" w:rsidR="00C272E7" w:rsidRPr="007F7E2B" w:rsidRDefault="00C272E7">
            <w:pPr>
              <w:spacing w:line="259" w:lineRule="auto"/>
              <w:rPr>
                <w:ins w:id="23316" w:author="V2" w:date="2025-04-14T14:19:00Z" w16du:dateUtc="2025-04-14T19:19:00Z"/>
              </w:rPr>
            </w:pPr>
            <w:ins w:id="23317"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7B6AB852" w14:textId="787AC99C" w:rsidR="00C272E7" w:rsidRPr="007F7E2B" w:rsidRDefault="00111949">
            <w:pPr>
              <w:spacing w:line="259" w:lineRule="auto"/>
              <w:ind w:left="5"/>
              <w:rPr>
                <w:ins w:id="23318" w:author="V2" w:date="2025-04-14T14:19:00Z" w16du:dateUtc="2025-04-14T19:19:00Z"/>
              </w:rPr>
            </w:pPr>
            <w:ins w:id="23319" w:author="V2" w:date="2025-04-14T14:19:00Z" w16du:dateUtc="2025-04-14T19:19:00Z">
              <w:r w:rsidRPr="007F7E2B">
                <w:rPr>
                  <w:rFonts w:ascii="Arial" w:eastAsia="Arial" w:hAnsi="Arial" w:cs="Arial"/>
                  <w:i/>
                </w:rPr>
                <w:t>TRS-6</w:t>
              </w:r>
              <w:r w:rsidR="00C272E7" w:rsidRPr="007F7E2B">
                <w:rPr>
                  <w:rFonts w:ascii="Arial" w:eastAsia="Arial" w:hAnsi="Arial" w:cs="Arial"/>
                  <w:i/>
                </w:rPr>
                <w:t xml:space="preserve"> Estimation of Carbon Stocks in the Dead Wood Pool </w:t>
              </w:r>
            </w:ins>
          </w:p>
        </w:tc>
      </w:tr>
      <w:tr w:rsidR="00C272E7" w:rsidRPr="007F7E2B" w14:paraId="7E45DE28" w14:textId="77777777">
        <w:trPr>
          <w:trHeight w:val="800"/>
          <w:ins w:id="2332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93D48AA" w14:textId="77777777" w:rsidR="00C272E7" w:rsidRPr="007F7E2B" w:rsidRDefault="00C272E7">
            <w:pPr>
              <w:spacing w:line="259" w:lineRule="auto"/>
              <w:rPr>
                <w:ins w:id="23321" w:author="V2" w:date="2025-04-14T14:19:00Z" w16du:dateUtc="2025-04-14T19:19:00Z"/>
              </w:rPr>
            </w:pPr>
            <w:ins w:id="23322"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2F197262" w14:textId="77777777" w:rsidR="00C272E7" w:rsidRPr="007F7E2B" w:rsidRDefault="00C272E7">
            <w:pPr>
              <w:spacing w:line="259" w:lineRule="auto"/>
              <w:ind w:left="5"/>
              <w:rPr>
                <w:ins w:id="23323" w:author="V2" w:date="2025-04-14T14:19:00Z" w16du:dateUtc="2025-04-14T19:19:00Z"/>
              </w:rPr>
            </w:pPr>
            <w:ins w:id="23324" w:author="V2" w:date="2025-04-14T14:19:00Z" w16du:dateUtc="2025-04-14T19:19:00Z">
              <w:r w:rsidRPr="007F7E2B">
                <w:t xml:space="preserve">The dead wood biomass of stratum s at time t </w:t>
              </w:r>
            </w:ins>
          </w:p>
        </w:tc>
      </w:tr>
      <w:tr w:rsidR="00C272E7" w:rsidRPr="007F7E2B" w14:paraId="3D3B0AF7" w14:textId="77777777">
        <w:trPr>
          <w:trHeight w:val="332"/>
          <w:ins w:id="2332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968AC73" w14:textId="77777777" w:rsidR="00C272E7" w:rsidRPr="007F7E2B" w:rsidRDefault="00C272E7">
            <w:pPr>
              <w:spacing w:line="259" w:lineRule="auto"/>
              <w:rPr>
                <w:ins w:id="23326" w:author="V2" w:date="2025-04-14T14:19:00Z" w16du:dateUtc="2025-04-14T19:19:00Z"/>
              </w:rPr>
            </w:pPr>
            <w:ins w:id="23327"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1FACA4CD" w14:textId="77777777" w:rsidR="00C272E7" w:rsidRPr="007F7E2B" w:rsidRDefault="00C272E7">
            <w:pPr>
              <w:spacing w:line="259" w:lineRule="auto"/>
              <w:ind w:left="5"/>
              <w:rPr>
                <w:ins w:id="23328" w:author="V2" w:date="2025-04-14T14:19:00Z" w16du:dateUtc="2025-04-14T19:19:00Z"/>
              </w:rPr>
            </w:pPr>
            <w:ins w:id="23329" w:author="V2" w:date="2025-04-14T14:19:00Z" w16du:dateUtc="2025-04-14T19:19:00Z">
              <w:r w:rsidRPr="007F7E2B">
                <w:t xml:space="preserve">  </w:t>
              </w:r>
            </w:ins>
          </w:p>
        </w:tc>
      </w:tr>
    </w:tbl>
    <w:p w14:paraId="1D206BF1" w14:textId="77777777" w:rsidR="00C272E7" w:rsidRPr="007F7E2B" w:rsidRDefault="00C272E7">
      <w:pPr>
        <w:spacing w:line="259" w:lineRule="auto"/>
        <w:ind w:left="720"/>
        <w:rPr>
          <w:ins w:id="23330" w:author="V2" w:date="2025-04-14T14:19:00Z" w16du:dateUtc="2025-04-14T19:19:00Z"/>
        </w:rPr>
      </w:pPr>
      <w:ins w:id="23331" w:author="V2" w:date="2025-04-14T14:19:00Z" w16du:dateUtc="2025-04-14T19:19:00Z">
        <w:r w:rsidRPr="007F7E2B">
          <w:t xml:space="preserve"> </w:t>
        </w:r>
      </w:ins>
    </w:p>
    <w:p w14:paraId="7FD9B797" w14:textId="77777777" w:rsidR="00C272E7" w:rsidRPr="007F7E2B" w:rsidRDefault="00C272E7">
      <w:pPr>
        <w:spacing w:line="259" w:lineRule="auto"/>
        <w:ind w:left="720"/>
        <w:rPr>
          <w:ins w:id="23332" w:author="V2" w:date="2025-04-14T14:19:00Z" w16du:dateUtc="2025-04-14T19:19:00Z"/>
        </w:rPr>
      </w:pPr>
      <w:ins w:id="23333" w:author="V2" w:date="2025-04-14T14:19:00Z" w16du:dateUtc="2025-04-14T19:19:00Z">
        <w:r w:rsidRPr="007F7E2B">
          <w:t xml:space="preserve"> </w:t>
        </w:r>
      </w:ins>
    </w:p>
    <w:p w14:paraId="5E652127" w14:textId="77777777" w:rsidR="00C272E7" w:rsidRPr="007F7E2B" w:rsidRDefault="00C272E7">
      <w:pPr>
        <w:spacing w:line="259" w:lineRule="auto"/>
        <w:ind w:left="720"/>
        <w:rPr>
          <w:ins w:id="23334" w:author="V2" w:date="2025-04-14T14:19:00Z" w16du:dateUtc="2025-04-14T19:19:00Z"/>
        </w:rPr>
      </w:pPr>
      <w:ins w:id="23335" w:author="V2" w:date="2025-04-14T14:19:00Z" w16du:dateUtc="2025-04-14T19:19:00Z">
        <w:r w:rsidRPr="007F7E2B">
          <w:t xml:space="preserve"> </w:t>
        </w:r>
      </w:ins>
    </w:p>
    <w:tbl>
      <w:tblPr>
        <w:tblStyle w:val="TableGrid0"/>
        <w:tblW w:w="8980" w:type="dxa"/>
        <w:tblInd w:w="614" w:type="dxa"/>
        <w:tblCellMar>
          <w:top w:w="12" w:type="dxa"/>
          <w:left w:w="106" w:type="dxa"/>
          <w:right w:w="115" w:type="dxa"/>
        </w:tblCellMar>
        <w:tblLook w:val="04A0" w:firstRow="1" w:lastRow="0" w:firstColumn="1" w:lastColumn="0" w:noHBand="0" w:noVBand="1"/>
      </w:tblPr>
      <w:tblGrid>
        <w:gridCol w:w="4256"/>
        <w:gridCol w:w="4724"/>
      </w:tblGrid>
      <w:tr w:rsidR="00C272E7" w:rsidRPr="007F7E2B" w14:paraId="4EFB3792" w14:textId="77777777">
        <w:trPr>
          <w:trHeight w:val="334"/>
          <w:ins w:id="2333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8B5B466" w14:textId="77777777" w:rsidR="00C272E7" w:rsidRPr="007F7E2B" w:rsidRDefault="00C272E7">
            <w:pPr>
              <w:spacing w:line="259" w:lineRule="auto"/>
              <w:rPr>
                <w:ins w:id="23337" w:author="V2" w:date="2025-04-14T14:19:00Z" w16du:dateUtc="2025-04-14T19:19:00Z"/>
              </w:rPr>
            </w:pPr>
            <w:ins w:id="23338"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1DD6A817" w14:textId="77777777" w:rsidR="00C272E7" w:rsidRPr="007F7E2B" w:rsidRDefault="00C272E7">
            <w:pPr>
              <w:spacing w:line="259" w:lineRule="auto"/>
              <w:ind w:left="5"/>
              <w:rPr>
                <w:ins w:id="23339" w:author="V2" w:date="2025-04-14T14:19:00Z" w16du:dateUtc="2025-04-14T19:19:00Z"/>
              </w:rPr>
            </w:pPr>
            <w:ins w:id="23340" w:author="V2" w:date="2025-04-14T14:19:00Z" w16du:dateUtc="2025-04-14T19:19:00Z">
              <w:r w:rsidRPr="007F7E2B">
                <w:rPr>
                  <w:rFonts w:ascii="Arial" w:eastAsia="Arial" w:hAnsi="Arial" w:cs="Arial"/>
                  <w:i/>
                </w:rPr>
                <w:t xml:space="preserve">bf  </w:t>
              </w:r>
            </w:ins>
          </w:p>
        </w:tc>
      </w:tr>
      <w:tr w:rsidR="00C272E7" w:rsidRPr="007F7E2B" w14:paraId="0C334320" w14:textId="77777777">
        <w:trPr>
          <w:trHeight w:val="335"/>
          <w:ins w:id="2334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68FC53E" w14:textId="77777777" w:rsidR="00C272E7" w:rsidRPr="007F7E2B" w:rsidRDefault="00C272E7">
            <w:pPr>
              <w:spacing w:line="259" w:lineRule="auto"/>
              <w:rPr>
                <w:ins w:id="23342" w:author="V2" w:date="2025-04-14T14:19:00Z" w16du:dateUtc="2025-04-14T19:19:00Z"/>
              </w:rPr>
            </w:pPr>
            <w:ins w:id="23343"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248E8FE6" w14:textId="77777777" w:rsidR="00C272E7" w:rsidRPr="007F7E2B" w:rsidRDefault="00C272E7">
            <w:pPr>
              <w:spacing w:line="259" w:lineRule="auto"/>
              <w:ind w:left="5"/>
              <w:rPr>
                <w:ins w:id="23344" w:author="V2" w:date="2025-04-14T14:19:00Z" w16du:dateUtc="2025-04-14T19:19:00Z"/>
              </w:rPr>
            </w:pPr>
            <w:ins w:id="23345" w:author="V2" w:date="2025-04-14T14:19:00Z" w16du:dateUtc="2025-04-14T19:19:00Z">
              <w:r w:rsidRPr="007F7E2B">
                <w:t xml:space="preserve">tC/t  </w:t>
              </w:r>
            </w:ins>
          </w:p>
        </w:tc>
      </w:tr>
      <w:tr w:rsidR="00C272E7" w:rsidRPr="007F7E2B" w14:paraId="03CA2621" w14:textId="77777777">
        <w:trPr>
          <w:trHeight w:val="335"/>
          <w:ins w:id="2334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5A2CA90" w14:textId="77777777" w:rsidR="00C272E7" w:rsidRPr="007F7E2B" w:rsidRDefault="00C272E7">
            <w:pPr>
              <w:spacing w:line="259" w:lineRule="auto"/>
              <w:rPr>
                <w:ins w:id="23347" w:author="V2" w:date="2025-04-14T14:19:00Z" w16du:dateUtc="2025-04-14T19:19:00Z"/>
              </w:rPr>
            </w:pPr>
            <w:ins w:id="23348"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7141C908" w14:textId="77777777" w:rsidR="00C272E7" w:rsidRPr="007F7E2B" w:rsidRDefault="00C272E7">
            <w:pPr>
              <w:spacing w:line="259" w:lineRule="auto"/>
              <w:ind w:left="5"/>
              <w:rPr>
                <w:ins w:id="23349" w:author="V2" w:date="2025-04-14T14:19:00Z" w16du:dateUtc="2025-04-14T19:19:00Z"/>
              </w:rPr>
            </w:pPr>
            <w:ins w:id="23350" w:author="V2" w:date="2025-04-14T14:19:00Z" w16du:dateUtc="2025-04-14T19:19:00Z">
              <w:r w:rsidRPr="007F7E2B">
                <w:t xml:space="preserve">Carbon content of living biomass </w:t>
              </w:r>
            </w:ins>
          </w:p>
        </w:tc>
      </w:tr>
      <w:tr w:rsidR="00C272E7" w:rsidRPr="007F7E2B" w14:paraId="4AC56D86" w14:textId="77777777">
        <w:trPr>
          <w:trHeight w:val="335"/>
          <w:ins w:id="2335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D257AF4" w14:textId="77777777" w:rsidR="00C272E7" w:rsidRPr="007F7E2B" w:rsidRDefault="00C272E7">
            <w:pPr>
              <w:spacing w:line="259" w:lineRule="auto"/>
              <w:rPr>
                <w:ins w:id="23352" w:author="V2" w:date="2025-04-14T14:19:00Z" w16du:dateUtc="2025-04-14T19:19:00Z"/>
              </w:rPr>
            </w:pPr>
            <w:ins w:id="23353"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21EAE0F9" w14:textId="77777777" w:rsidR="00C272E7" w:rsidRPr="007F7E2B" w:rsidRDefault="00C272E7">
            <w:pPr>
              <w:spacing w:line="259" w:lineRule="auto"/>
              <w:ind w:left="5"/>
              <w:rPr>
                <w:ins w:id="23354" w:author="V2" w:date="2025-04-14T14:19:00Z" w16du:dateUtc="2025-04-14T19:19:00Z"/>
              </w:rPr>
            </w:pPr>
            <w:ins w:id="23355" w:author="V2" w:date="2025-04-14T14:19:00Z" w16du:dateUtc="2025-04-14T19:19:00Z">
              <w:r w:rsidRPr="007F7E2B">
                <w:t xml:space="preserve">IPCC </w:t>
              </w:r>
            </w:ins>
          </w:p>
        </w:tc>
      </w:tr>
      <w:tr w:rsidR="00C272E7" w:rsidRPr="007F7E2B" w14:paraId="447BBD0D" w14:textId="77777777">
        <w:trPr>
          <w:trHeight w:val="800"/>
          <w:ins w:id="2335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30788F2" w14:textId="77777777" w:rsidR="00C272E7" w:rsidRPr="007F7E2B" w:rsidRDefault="00C272E7">
            <w:pPr>
              <w:spacing w:line="259" w:lineRule="auto"/>
              <w:rPr>
                <w:ins w:id="23357" w:author="V2" w:date="2025-04-14T14:19:00Z" w16du:dateUtc="2025-04-14T19:19:00Z"/>
              </w:rPr>
            </w:pPr>
            <w:ins w:id="23358"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231D6888" w14:textId="77777777" w:rsidR="00C272E7" w:rsidRPr="007F7E2B" w:rsidRDefault="00C272E7">
            <w:pPr>
              <w:spacing w:line="259" w:lineRule="auto"/>
              <w:ind w:left="5"/>
              <w:rPr>
                <w:ins w:id="23359" w:author="V2" w:date="2025-04-14T14:19:00Z" w16du:dateUtc="2025-04-14T19:19:00Z"/>
              </w:rPr>
            </w:pPr>
            <w:ins w:id="23360" w:author="V2" w:date="2025-04-14T14:19:00Z" w16du:dateUtc="2025-04-14T19:19:00Z">
              <w:r w:rsidRPr="007F7E2B">
                <w:t xml:space="preserve">the conversion factor from living biomass to C = </w:t>
              </w:r>
            </w:ins>
          </w:p>
          <w:p w14:paraId="3A400139" w14:textId="77777777" w:rsidR="00C272E7" w:rsidRPr="007F7E2B" w:rsidRDefault="00C272E7">
            <w:pPr>
              <w:spacing w:line="259" w:lineRule="auto"/>
              <w:ind w:left="5"/>
              <w:rPr>
                <w:ins w:id="23361" w:author="V2" w:date="2025-04-14T14:19:00Z" w16du:dateUtc="2025-04-14T19:19:00Z"/>
              </w:rPr>
            </w:pPr>
            <w:ins w:id="23362" w:author="V2" w:date="2025-04-14T14:19:00Z" w16du:dateUtc="2025-04-14T19:19:00Z">
              <w:r w:rsidRPr="007F7E2B">
                <w:t xml:space="preserve">0.5 </w:t>
              </w:r>
            </w:ins>
          </w:p>
        </w:tc>
      </w:tr>
      <w:tr w:rsidR="00C272E7" w:rsidRPr="007F7E2B" w14:paraId="2C4E972C" w14:textId="77777777">
        <w:trPr>
          <w:trHeight w:val="331"/>
          <w:ins w:id="2336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A10714A" w14:textId="77777777" w:rsidR="00C272E7" w:rsidRPr="007F7E2B" w:rsidRDefault="00C272E7">
            <w:pPr>
              <w:spacing w:line="259" w:lineRule="auto"/>
              <w:rPr>
                <w:ins w:id="23364" w:author="V2" w:date="2025-04-14T14:19:00Z" w16du:dateUtc="2025-04-14T19:19:00Z"/>
              </w:rPr>
            </w:pPr>
            <w:ins w:id="23365"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43D70E5B" w14:textId="77777777" w:rsidR="00C272E7" w:rsidRPr="007F7E2B" w:rsidRDefault="00C272E7">
            <w:pPr>
              <w:spacing w:line="259" w:lineRule="auto"/>
              <w:ind w:left="5"/>
              <w:rPr>
                <w:ins w:id="23366" w:author="V2" w:date="2025-04-14T14:19:00Z" w16du:dateUtc="2025-04-14T19:19:00Z"/>
              </w:rPr>
            </w:pPr>
            <w:ins w:id="23367" w:author="V2" w:date="2025-04-14T14:19:00Z" w16du:dateUtc="2025-04-14T19:19:00Z">
              <w:r w:rsidRPr="007F7E2B">
                <w:t xml:space="preserve">  </w:t>
              </w:r>
            </w:ins>
          </w:p>
        </w:tc>
      </w:tr>
      <w:tr w:rsidR="00C272E7" w:rsidRPr="007F7E2B" w14:paraId="2E09A5A7" w14:textId="77777777">
        <w:trPr>
          <w:trHeight w:val="332"/>
          <w:ins w:id="2336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E0A2BDA" w14:textId="77777777" w:rsidR="00C272E7" w:rsidRPr="007F7E2B" w:rsidRDefault="00C272E7">
            <w:pPr>
              <w:spacing w:line="259" w:lineRule="auto"/>
              <w:rPr>
                <w:ins w:id="23369" w:author="V2" w:date="2025-04-14T14:19:00Z" w16du:dateUtc="2025-04-14T19:19:00Z"/>
              </w:rPr>
            </w:pPr>
            <w:ins w:id="23370"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4741453A" w14:textId="77777777" w:rsidR="00C272E7" w:rsidRPr="007F7E2B" w:rsidRDefault="00C272E7">
            <w:pPr>
              <w:spacing w:line="259" w:lineRule="auto"/>
              <w:ind w:left="5"/>
              <w:rPr>
                <w:ins w:id="23371" w:author="V2" w:date="2025-04-14T14:19:00Z" w16du:dateUtc="2025-04-14T19:19:00Z"/>
              </w:rPr>
            </w:pPr>
            <w:ins w:id="23372" w:author="V2" w:date="2025-04-14T14:19:00Z" w16du:dateUtc="2025-04-14T19:19:00Z">
              <w:r w:rsidRPr="007F7E2B">
                <w:rPr>
                  <w:rFonts w:ascii="Arial" w:eastAsia="Arial" w:hAnsi="Arial" w:cs="Arial"/>
                  <w:i/>
                </w:rPr>
                <w:t>Bl</w:t>
              </w:r>
              <w:r w:rsidRPr="007F7E2B">
                <w:rPr>
                  <w:rFonts w:ascii="Arial" w:eastAsia="Arial" w:hAnsi="Arial" w:cs="Arial"/>
                  <w:i/>
                  <w:vertAlign w:val="subscript"/>
                </w:rPr>
                <w:t>s</w:t>
              </w:r>
              <w:r w:rsidRPr="007F7E2B">
                <w:rPr>
                  <w:rFonts w:ascii="Arial" w:eastAsia="Arial" w:hAnsi="Arial" w:cs="Arial"/>
                  <w:b/>
                  <w:i/>
                </w:rPr>
                <w:t xml:space="preserve">  </w:t>
              </w:r>
            </w:ins>
          </w:p>
        </w:tc>
      </w:tr>
      <w:tr w:rsidR="00C272E7" w:rsidRPr="007F7E2B" w14:paraId="57F70982" w14:textId="77777777">
        <w:trPr>
          <w:trHeight w:val="336"/>
          <w:ins w:id="2337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324BA81" w14:textId="77777777" w:rsidR="00C272E7" w:rsidRPr="007F7E2B" w:rsidRDefault="00C272E7">
            <w:pPr>
              <w:spacing w:line="259" w:lineRule="auto"/>
              <w:rPr>
                <w:ins w:id="23374" w:author="V2" w:date="2025-04-14T14:19:00Z" w16du:dateUtc="2025-04-14T19:19:00Z"/>
              </w:rPr>
            </w:pPr>
            <w:ins w:id="23375"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7313C199" w14:textId="77777777" w:rsidR="00C272E7" w:rsidRPr="007F7E2B" w:rsidRDefault="00C272E7">
            <w:pPr>
              <w:spacing w:line="259" w:lineRule="auto"/>
              <w:ind w:left="5"/>
              <w:rPr>
                <w:ins w:id="23376" w:author="V2" w:date="2025-04-14T14:19:00Z" w16du:dateUtc="2025-04-14T19:19:00Z"/>
              </w:rPr>
            </w:pPr>
            <w:ins w:id="23377" w:author="V2" w:date="2025-04-14T14:19:00Z" w16du:dateUtc="2025-04-14T19:19:00Z">
              <w:r w:rsidRPr="007F7E2B">
                <w:t xml:space="preserve">T </w:t>
              </w:r>
            </w:ins>
          </w:p>
        </w:tc>
      </w:tr>
      <w:tr w:rsidR="00C272E7" w:rsidRPr="007F7E2B" w14:paraId="0293F9DD" w14:textId="77777777">
        <w:trPr>
          <w:trHeight w:val="479"/>
          <w:ins w:id="2337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3B34B50A" w14:textId="77777777" w:rsidR="00C272E7" w:rsidRPr="007F7E2B" w:rsidRDefault="00C272E7">
            <w:pPr>
              <w:spacing w:line="259" w:lineRule="auto"/>
              <w:rPr>
                <w:ins w:id="23379" w:author="V2" w:date="2025-04-14T14:19:00Z" w16du:dateUtc="2025-04-14T19:19:00Z"/>
              </w:rPr>
            </w:pPr>
            <w:ins w:id="23380" w:author="V2" w:date="2025-04-14T14:19:00Z" w16du:dateUtc="2025-04-14T19:19:00Z">
              <w:r w:rsidRPr="007F7E2B">
                <w:lastRenderedPageBreak/>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7012214A" w14:textId="71707D7A" w:rsidR="00C272E7" w:rsidRPr="007F7E2B" w:rsidRDefault="00111949">
            <w:pPr>
              <w:spacing w:line="259" w:lineRule="auto"/>
              <w:ind w:left="5"/>
              <w:rPr>
                <w:ins w:id="23381" w:author="V2" w:date="2025-04-14T14:19:00Z" w16du:dateUtc="2025-04-14T19:19:00Z"/>
              </w:rPr>
            </w:pPr>
            <w:ins w:id="23382" w:author="V2" w:date="2025-04-14T14:19:00Z" w16du:dateUtc="2025-04-14T19:19:00Z">
              <w:r w:rsidRPr="007F7E2B">
                <w:rPr>
                  <w:rFonts w:ascii="Arial" w:eastAsia="Arial" w:hAnsi="Arial" w:cs="Arial"/>
                  <w:i/>
                </w:rPr>
                <w:t>TRS-5</w:t>
              </w:r>
              <w:r w:rsidR="00C272E7" w:rsidRPr="007F7E2B">
                <w:rPr>
                  <w:rFonts w:ascii="Arial" w:eastAsia="Arial" w:hAnsi="Arial" w:cs="Arial"/>
                  <w:i/>
                </w:rPr>
                <w:t xml:space="preserve"> Estimation of Carbon Stocks in the Litter Pool </w:t>
              </w:r>
            </w:ins>
          </w:p>
        </w:tc>
      </w:tr>
      <w:tr w:rsidR="00C272E7" w:rsidRPr="007F7E2B" w14:paraId="14D5A9F4" w14:textId="77777777">
        <w:trPr>
          <w:trHeight w:val="335"/>
          <w:ins w:id="2338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1E54F02" w14:textId="77777777" w:rsidR="00C272E7" w:rsidRPr="007F7E2B" w:rsidRDefault="00C272E7">
            <w:pPr>
              <w:spacing w:line="259" w:lineRule="auto"/>
              <w:rPr>
                <w:ins w:id="23384" w:author="V2" w:date="2025-04-14T14:19:00Z" w16du:dateUtc="2025-04-14T19:19:00Z"/>
              </w:rPr>
            </w:pPr>
            <w:ins w:id="23385"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5514AA4A" w14:textId="77777777" w:rsidR="00C272E7" w:rsidRPr="007F7E2B" w:rsidRDefault="00C272E7">
            <w:pPr>
              <w:spacing w:line="259" w:lineRule="auto"/>
              <w:ind w:left="5"/>
              <w:rPr>
                <w:ins w:id="23386" w:author="V2" w:date="2025-04-14T14:19:00Z" w16du:dateUtc="2025-04-14T19:19:00Z"/>
              </w:rPr>
            </w:pPr>
            <w:ins w:id="23387" w:author="V2" w:date="2025-04-14T14:19:00Z" w16du:dateUtc="2025-04-14T19:19:00Z">
              <w:r w:rsidRPr="007F7E2B">
                <w:t xml:space="preserve"> Module : Litter </w:t>
              </w:r>
            </w:ins>
          </w:p>
        </w:tc>
      </w:tr>
      <w:tr w:rsidR="00C272E7" w:rsidRPr="007F7E2B" w14:paraId="2DB2A0A0" w14:textId="77777777">
        <w:trPr>
          <w:trHeight w:val="800"/>
          <w:ins w:id="2338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3E5B601" w14:textId="77777777" w:rsidR="00C272E7" w:rsidRPr="007F7E2B" w:rsidRDefault="00C272E7">
            <w:pPr>
              <w:spacing w:line="259" w:lineRule="auto"/>
              <w:rPr>
                <w:ins w:id="23389" w:author="V2" w:date="2025-04-14T14:19:00Z" w16du:dateUtc="2025-04-14T19:19:00Z"/>
              </w:rPr>
            </w:pPr>
            <w:ins w:id="23390"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7E841F53" w14:textId="77777777" w:rsidR="00C272E7" w:rsidRPr="007F7E2B" w:rsidRDefault="00C272E7">
            <w:pPr>
              <w:spacing w:line="259" w:lineRule="auto"/>
              <w:ind w:left="5"/>
              <w:rPr>
                <w:ins w:id="23391" w:author="V2" w:date="2025-04-14T14:19:00Z" w16du:dateUtc="2025-04-14T19:19:00Z"/>
              </w:rPr>
            </w:pPr>
            <w:ins w:id="23392" w:author="V2" w:date="2025-04-14T14:19:00Z" w16du:dateUtc="2025-04-14T19:19:00Z">
              <w:r w:rsidRPr="007F7E2B">
                <w:t xml:space="preserve">the litter biomass of stratum s at time t </w:t>
              </w:r>
            </w:ins>
          </w:p>
        </w:tc>
      </w:tr>
      <w:tr w:rsidR="00C272E7" w:rsidRPr="007F7E2B" w14:paraId="248AEB94" w14:textId="77777777">
        <w:trPr>
          <w:trHeight w:val="332"/>
          <w:ins w:id="2339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8C8DC23" w14:textId="77777777" w:rsidR="00C272E7" w:rsidRPr="007F7E2B" w:rsidRDefault="00C272E7">
            <w:pPr>
              <w:spacing w:line="259" w:lineRule="auto"/>
              <w:rPr>
                <w:ins w:id="23394" w:author="V2" w:date="2025-04-14T14:19:00Z" w16du:dateUtc="2025-04-14T19:19:00Z"/>
              </w:rPr>
            </w:pPr>
            <w:ins w:id="23395"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0CB20588" w14:textId="77777777" w:rsidR="00C272E7" w:rsidRPr="007F7E2B" w:rsidRDefault="00C272E7">
            <w:pPr>
              <w:spacing w:line="259" w:lineRule="auto"/>
              <w:ind w:left="5"/>
              <w:rPr>
                <w:ins w:id="23396" w:author="V2" w:date="2025-04-14T14:19:00Z" w16du:dateUtc="2025-04-14T19:19:00Z"/>
              </w:rPr>
            </w:pPr>
            <w:ins w:id="23397" w:author="V2" w:date="2025-04-14T14:19:00Z" w16du:dateUtc="2025-04-14T19:19:00Z">
              <w:r w:rsidRPr="007F7E2B">
                <w:t xml:space="preserve">  </w:t>
              </w:r>
            </w:ins>
          </w:p>
        </w:tc>
      </w:tr>
      <w:tr w:rsidR="00C272E7" w:rsidRPr="007F7E2B" w14:paraId="1C6A186E" w14:textId="77777777">
        <w:trPr>
          <w:trHeight w:val="331"/>
          <w:ins w:id="2339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07C56F3" w14:textId="77777777" w:rsidR="00C272E7" w:rsidRPr="007F7E2B" w:rsidRDefault="00C272E7">
            <w:pPr>
              <w:spacing w:line="259" w:lineRule="auto"/>
              <w:rPr>
                <w:ins w:id="23399" w:author="V2" w:date="2025-04-14T14:19:00Z" w16du:dateUtc="2025-04-14T19:19:00Z"/>
              </w:rPr>
            </w:pPr>
            <w:ins w:id="23400"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3D205503" w14:textId="77777777" w:rsidR="00C272E7" w:rsidRPr="007F7E2B" w:rsidRDefault="00C272E7">
            <w:pPr>
              <w:spacing w:line="259" w:lineRule="auto"/>
              <w:ind w:left="5"/>
              <w:rPr>
                <w:ins w:id="23401" w:author="V2" w:date="2025-04-14T14:19:00Z" w16du:dateUtc="2025-04-14T19:19:00Z"/>
              </w:rPr>
            </w:pPr>
            <w:ins w:id="23402" w:author="V2" w:date="2025-04-14T14:19:00Z" w16du:dateUtc="2025-04-14T19:19:00Z">
              <w:r w:rsidRPr="007F7E2B">
                <w:rPr>
                  <w:rFonts w:ascii="Arial" w:eastAsia="Arial" w:hAnsi="Arial" w:cs="Arial"/>
                  <w:i/>
                </w:rPr>
                <w:t>B</w:t>
              </w:r>
              <w:r w:rsidRPr="007F7E2B">
                <w:rPr>
                  <w:rFonts w:ascii="Arial" w:eastAsia="Arial" w:hAnsi="Arial" w:cs="Arial"/>
                  <w:i/>
                  <w:vertAlign w:val="subscript"/>
                </w:rPr>
                <w:t>s</w:t>
              </w:r>
              <w:r w:rsidRPr="007F7E2B">
                <w:rPr>
                  <w:rFonts w:ascii="Arial" w:eastAsia="Arial" w:hAnsi="Arial" w:cs="Arial"/>
                  <w:b/>
                  <w:i/>
                </w:rPr>
                <w:t xml:space="preserve">  </w:t>
              </w:r>
            </w:ins>
          </w:p>
        </w:tc>
      </w:tr>
      <w:tr w:rsidR="00C272E7" w:rsidRPr="007F7E2B" w14:paraId="10D37054" w14:textId="77777777">
        <w:trPr>
          <w:trHeight w:val="336"/>
          <w:ins w:id="2340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D37E5B7" w14:textId="77777777" w:rsidR="00C272E7" w:rsidRPr="007F7E2B" w:rsidRDefault="00C272E7">
            <w:pPr>
              <w:spacing w:line="259" w:lineRule="auto"/>
              <w:rPr>
                <w:ins w:id="23404" w:author="V2" w:date="2025-04-14T14:19:00Z" w16du:dateUtc="2025-04-14T19:19:00Z"/>
              </w:rPr>
            </w:pPr>
            <w:ins w:id="23405"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54746855" w14:textId="77777777" w:rsidR="00C272E7" w:rsidRPr="007F7E2B" w:rsidRDefault="00C272E7">
            <w:pPr>
              <w:spacing w:line="259" w:lineRule="auto"/>
              <w:ind w:left="5"/>
              <w:rPr>
                <w:ins w:id="23406" w:author="V2" w:date="2025-04-14T14:19:00Z" w16du:dateUtc="2025-04-14T19:19:00Z"/>
              </w:rPr>
            </w:pPr>
            <w:ins w:id="23407" w:author="V2" w:date="2025-04-14T14:19:00Z" w16du:dateUtc="2025-04-14T19:19:00Z">
              <w:r w:rsidRPr="007F7E2B">
                <w:t xml:space="preserve">T </w:t>
              </w:r>
            </w:ins>
          </w:p>
        </w:tc>
      </w:tr>
      <w:tr w:rsidR="00C272E7" w:rsidRPr="007F7E2B" w14:paraId="050374D9" w14:textId="77777777">
        <w:trPr>
          <w:trHeight w:val="335"/>
          <w:ins w:id="2340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A890C20" w14:textId="77777777" w:rsidR="00C272E7" w:rsidRPr="007F7E2B" w:rsidRDefault="00C272E7">
            <w:pPr>
              <w:spacing w:line="259" w:lineRule="auto"/>
              <w:rPr>
                <w:ins w:id="23409" w:author="V2" w:date="2025-04-14T14:19:00Z" w16du:dateUtc="2025-04-14T19:19:00Z"/>
              </w:rPr>
            </w:pPr>
            <w:ins w:id="23410"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16A2F7A7" w14:textId="77777777" w:rsidR="00C272E7" w:rsidRPr="007F7E2B" w:rsidRDefault="00C272E7">
            <w:pPr>
              <w:spacing w:line="259" w:lineRule="auto"/>
              <w:ind w:left="5"/>
              <w:rPr>
                <w:ins w:id="23411" w:author="V2" w:date="2025-04-14T14:19:00Z" w16du:dateUtc="2025-04-14T19:19:00Z"/>
              </w:rPr>
            </w:pPr>
            <w:ins w:id="23412" w:author="V2" w:date="2025-04-14T14:19:00Z" w16du:dateUtc="2025-04-14T19:19:00Z">
              <w:r w:rsidRPr="007F7E2B">
                <w:t xml:space="preserve">Living biomass </w:t>
              </w:r>
            </w:ins>
          </w:p>
        </w:tc>
      </w:tr>
      <w:tr w:rsidR="00C272E7" w:rsidRPr="007F7E2B" w14:paraId="5F112C96" w14:textId="77777777">
        <w:trPr>
          <w:trHeight w:val="480"/>
          <w:ins w:id="2341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70A65EA1" w14:textId="77777777" w:rsidR="00C272E7" w:rsidRPr="007F7E2B" w:rsidRDefault="00C272E7">
            <w:pPr>
              <w:spacing w:line="259" w:lineRule="auto"/>
              <w:rPr>
                <w:ins w:id="23414" w:author="V2" w:date="2025-04-14T14:19:00Z" w16du:dateUtc="2025-04-14T19:19:00Z"/>
              </w:rPr>
            </w:pPr>
            <w:ins w:id="23415"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3989305D" w14:textId="4C2F7FE1" w:rsidR="00C272E7" w:rsidRPr="007F7E2B" w:rsidRDefault="00111949">
            <w:pPr>
              <w:spacing w:line="259" w:lineRule="auto"/>
              <w:ind w:left="5"/>
              <w:rPr>
                <w:ins w:id="23416" w:author="V2" w:date="2025-04-14T14:19:00Z" w16du:dateUtc="2025-04-14T19:19:00Z"/>
              </w:rPr>
            </w:pPr>
            <w:ins w:id="23417" w:author="V2" w:date="2025-04-14T14:19:00Z" w16du:dateUtc="2025-04-14T19:19:00Z">
              <w:r w:rsidRPr="007F7E2B">
                <w:rPr>
                  <w:rFonts w:ascii="Arial" w:eastAsia="Arial" w:hAnsi="Arial" w:cs="Arial"/>
                  <w:i/>
                </w:rPr>
                <w:t>TRS-4</w:t>
              </w:r>
              <w:r w:rsidR="00C272E7" w:rsidRPr="007F7E2B">
                <w:rPr>
                  <w:rFonts w:ascii="Arial" w:eastAsia="Arial" w:hAnsi="Arial" w:cs="Arial"/>
                  <w:i/>
                </w:rPr>
                <w:t xml:space="preserve"> Estimation of Carbon Stocks in Living Plant Biomass </w:t>
              </w:r>
            </w:ins>
          </w:p>
        </w:tc>
      </w:tr>
      <w:tr w:rsidR="00C272E7" w:rsidRPr="007F7E2B" w14:paraId="6789D871" w14:textId="77777777">
        <w:trPr>
          <w:trHeight w:val="800"/>
          <w:ins w:id="2341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0E8574D" w14:textId="77777777" w:rsidR="00C272E7" w:rsidRPr="007F7E2B" w:rsidRDefault="00C272E7">
            <w:pPr>
              <w:spacing w:line="259" w:lineRule="auto"/>
              <w:rPr>
                <w:ins w:id="23419" w:author="V2" w:date="2025-04-14T14:19:00Z" w16du:dateUtc="2025-04-14T19:19:00Z"/>
              </w:rPr>
            </w:pPr>
            <w:ins w:id="23420"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5C69F286" w14:textId="77777777" w:rsidR="00C272E7" w:rsidRPr="007F7E2B" w:rsidRDefault="00C272E7">
            <w:pPr>
              <w:spacing w:line="259" w:lineRule="auto"/>
              <w:ind w:left="5"/>
              <w:rPr>
                <w:ins w:id="23421" w:author="V2" w:date="2025-04-14T14:19:00Z" w16du:dateUtc="2025-04-14T19:19:00Z"/>
              </w:rPr>
            </w:pPr>
            <w:ins w:id="23422" w:author="V2" w:date="2025-04-14T14:19:00Z" w16du:dateUtc="2025-04-14T19:19:00Z">
              <w:r w:rsidRPr="007F7E2B">
                <w:t xml:space="preserve">The living biomass content of stratum s at time t </w:t>
              </w:r>
            </w:ins>
          </w:p>
        </w:tc>
      </w:tr>
      <w:tr w:rsidR="00C272E7" w:rsidRPr="007F7E2B" w14:paraId="3B590DFF" w14:textId="77777777">
        <w:trPr>
          <w:trHeight w:val="331"/>
          <w:ins w:id="2342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E41581E" w14:textId="77777777" w:rsidR="00C272E7" w:rsidRPr="007F7E2B" w:rsidRDefault="00C272E7">
            <w:pPr>
              <w:spacing w:line="259" w:lineRule="auto"/>
              <w:rPr>
                <w:ins w:id="23424" w:author="V2" w:date="2025-04-14T14:19:00Z" w16du:dateUtc="2025-04-14T19:19:00Z"/>
              </w:rPr>
            </w:pPr>
            <w:ins w:id="23425"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1BDE5469" w14:textId="77777777" w:rsidR="00C272E7" w:rsidRPr="007F7E2B" w:rsidRDefault="00C272E7">
            <w:pPr>
              <w:spacing w:line="259" w:lineRule="auto"/>
              <w:ind w:left="5"/>
              <w:rPr>
                <w:ins w:id="23426" w:author="V2" w:date="2025-04-14T14:19:00Z" w16du:dateUtc="2025-04-14T19:19:00Z"/>
              </w:rPr>
            </w:pPr>
            <w:ins w:id="23427" w:author="V2" w:date="2025-04-14T14:19:00Z" w16du:dateUtc="2025-04-14T19:19:00Z">
              <w:r w:rsidRPr="007F7E2B">
                <w:t xml:space="preserve">  </w:t>
              </w:r>
            </w:ins>
          </w:p>
        </w:tc>
      </w:tr>
      <w:tr w:rsidR="00C272E7" w:rsidRPr="007F7E2B" w14:paraId="46397D14" w14:textId="77777777">
        <w:trPr>
          <w:trHeight w:val="332"/>
          <w:ins w:id="2342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27ABEE9" w14:textId="77777777" w:rsidR="00C272E7" w:rsidRPr="007F7E2B" w:rsidRDefault="00C272E7">
            <w:pPr>
              <w:spacing w:line="259" w:lineRule="auto"/>
              <w:rPr>
                <w:ins w:id="23429" w:author="V2" w:date="2025-04-14T14:19:00Z" w16du:dateUtc="2025-04-14T19:19:00Z"/>
              </w:rPr>
            </w:pPr>
            <w:ins w:id="23430"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19FAD13B" w14:textId="77777777" w:rsidR="00C272E7" w:rsidRPr="007F7E2B" w:rsidRDefault="00C272E7">
            <w:pPr>
              <w:spacing w:line="259" w:lineRule="auto"/>
              <w:ind w:left="5"/>
              <w:rPr>
                <w:ins w:id="23431" w:author="V2" w:date="2025-04-14T14:19:00Z" w16du:dateUtc="2025-04-14T19:19:00Z"/>
              </w:rPr>
            </w:pPr>
            <w:ins w:id="23432" w:author="V2" w:date="2025-04-14T14:19:00Z" w16du:dateUtc="2025-04-14T19:19:00Z">
              <w:r w:rsidRPr="007F7E2B">
                <w:rPr>
                  <w:rFonts w:ascii="Arial" w:eastAsia="Arial" w:hAnsi="Arial" w:cs="Arial"/>
                  <w:i/>
                </w:rPr>
                <w:t>Cwp</w:t>
              </w:r>
              <w:r w:rsidRPr="007F7E2B">
                <w:rPr>
                  <w:rFonts w:ascii="Arial" w:eastAsia="Arial" w:hAnsi="Arial" w:cs="Arial"/>
                  <w:i/>
                  <w:vertAlign w:val="subscript"/>
                </w:rPr>
                <w:t>s</w:t>
              </w:r>
              <w:r w:rsidRPr="007F7E2B">
                <w:rPr>
                  <w:rFonts w:ascii="Arial" w:eastAsia="Arial" w:hAnsi="Arial" w:cs="Arial"/>
                  <w:b/>
                  <w:i/>
                </w:rPr>
                <w:t xml:space="preserve">  </w:t>
              </w:r>
            </w:ins>
          </w:p>
        </w:tc>
      </w:tr>
      <w:tr w:rsidR="00C272E7" w:rsidRPr="007F7E2B" w14:paraId="3F973924" w14:textId="77777777">
        <w:trPr>
          <w:trHeight w:val="335"/>
          <w:ins w:id="2343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6804E65" w14:textId="77777777" w:rsidR="00C272E7" w:rsidRPr="007F7E2B" w:rsidRDefault="00C272E7">
            <w:pPr>
              <w:spacing w:line="259" w:lineRule="auto"/>
              <w:rPr>
                <w:ins w:id="23434" w:author="V2" w:date="2025-04-14T14:19:00Z" w16du:dateUtc="2025-04-14T19:19:00Z"/>
              </w:rPr>
            </w:pPr>
            <w:ins w:id="23435"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234C4246" w14:textId="77777777" w:rsidR="00C272E7" w:rsidRPr="007F7E2B" w:rsidRDefault="00C272E7">
            <w:pPr>
              <w:spacing w:line="259" w:lineRule="auto"/>
              <w:ind w:left="5"/>
              <w:rPr>
                <w:ins w:id="23436" w:author="V2" w:date="2025-04-14T14:19:00Z" w16du:dateUtc="2025-04-14T19:19:00Z"/>
              </w:rPr>
            </w:pPr>
            <w:ins w:id="23437" w:author="V2" w:date="2025-04-14T14:19:00Z" w16du:dateUtc="2025-04-14T19:19:00Z">
              <w:r w:rsidRPr="007F7E2B">
                <w:t xml:space="preserve">tC </w:t>
              </w:r>
            </w:ins>
          </w:p>
        </w:tc>
      </w:tr>
      <w:tr w:rsidR="00C272E7" w:rsidRPr="007F7E2B" w14:paraId="5D81D8A8" w14:textId="77777777">
        <w:trPr>
          <w:trHeight w:val="335"/>
          <w:ins w:id="2343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777FF62" w14:textId="77777777" w:rsidR="00C272E7" w:rsidRPr="007F7E2B" w:rsidRDefault="00C272E7">
            <w:pPr>
              <w:spacing w:line="259" w:lineRule="auto"/>
              <w:rPr>
                <w:ins w:id="23439" w:author="V2" w:date="2025-04-14T14:19:00Z" w16du:dateUtc="2025-04-14T19:19:00Z"/>
              </w:rPr>
            </w:pPr>
            <w:ins w:id="23440"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418D1C42" w14:textId="77777777" w:rsidR="00C272E7" w:rsidRPr="007F7E2B" w:rsidRDefault="00C272E7">
            <w:pPr>
              <w:spacing w:line="259" w:lineRule="auto"/>
              <w:ind w:left="5"/>
              <w:rPr>
                <w:ins w:id="23441" w:author="V2" w:date="2025-04-14T14:19:00Z" w16du:dateUtc="2025-04-14T19:19:00Z"/>
              </w:rPr>
            </w:pPr>
            <w:ins w:id="23442" w:author="V2" w:date="2025-04-14T14:19:00Z" w16du:dateUtc="2025-04-14T19:19:00Z">
              <w:r w:rsidRPr="007F7E2B">
                <w:t xml:space="preserve">Carbon in long lived wood products </w:t>
              </w:r>
            </w:ins>
          </w:p>
        </w:tc>
      </w:tr>
      <w:tr w:rsidR="00C272E7" w:rsidRPr="007F7E2B" w14:paraId="38615640" w14:textId="77777777">
        <w:trPr>
          <w:trHeight w:val="480"/>
          <w:ins w:id="2344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59618636" w14:textId="77777777" w:rsidR="00C272E7" w:rsidRPr="007F7E2B" w:rsidRDefault="00C272E7">
            <w:pPr>
              <w:spacing w:line="259" w:lineRule="auto"/>
              <w:rPr>
                <w:ins w:id="23444" w:author="V2" w:date="2025-04-14T14:19:00Z" w16du:dateUtc="2025-04-14T19:19:00Z"/>
              </w:rPr>
            </w:pPr>
            <w:ins w:id="23445"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0D66B603" w14:textId="48B4230E" w:rsidR="00C272E7" w:rsidRPr="007F7E2B" w:rsidRDefault="00111949">
            <w:pPr>
              <w:spacing w:line="259" w:lineRule="auto"/>
              <w:ind w:left="5"/>
              <w:rPr>
                <w:ins w:id="23446" w:author="V2" w:date="2025-04-14T14:19:00Z" w16du:dateUtc="2025-04-14T19:19:00Z"/>
              </w:rPr>
            </w:pPr>
            <w:ins w:id="23447" w:author="V2" w:date="2025-04-14T14:19:00Z" w16du:dateUtc="2025-04-14T19:19:00Z">
              <w:r w:rsidRPr="007F7E2B">
                <w:rPr>
                  <w:rFonts w:ascii="Arial" w:eastAsia="Arial" w:hAnsi="Arial" w:cs="Arial"/>
                  <w:i/>
                </w:rPr>
                <w:t>TRS-8</w:t>
              </w:r>
              <w:r w:rsidR="00C272E7" w:rsidRPr="007F7E2B">
                <w:rPr>
                  <w:rFonts w:ascii="Arial" w:eastAsia="Arial" w:hAnsi="Arial" w:cs="Arial"/>
                  <w:i/>
                </w:rPr>
                <w:t xml:space="preserve"> Estimation of Carbon Stocks in the Long-lived Wood Products Pool </w:t>
              </w:r>
            </w:ins>
          </w:p>
        </w:tc>
      </w:tr>
      <w:tr w:rsidR="00C272E7" w:rsidRPr="007F7E2B" w14:paraId="4781CA49" w14:textId="77777777">
        <w:trPr>
          <w:trHeight w:val="801"/>
          <w:ins w:id="2344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936A1D5" w14:textId="77777777" w:rsidR="00C272E7" w:rsidRPr="007F7E2B" w:rsidRDefault="00C272E7">
            <w:pPr>
              <w:spacing w:line="259" w:lineRule="auto"/>
              <w:rPr>
                <w:ins w:id="23449" w:author="V2" w:date="2025-04-14T14:19:00Z" w16du:dateUtc="2025-04-14T19:19:00Z"/>
              </w:rPr>
            </w:pPr>
            <w:ins w:id="23450"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tcPr>
          <w:p w14:paraId="0FEB0DEC" w14:textId="77777777" w:rsidR="00C272E7" w:rsidRPr="007F7E2B" w:rsidRDefault="00C272E7">
            <w:pPr>
              <w:spacing w:line="259" w:lineRule="auto"/>
              <w:ind w:left="5"/>
              <w:rPr>
                <w:ins w:id="23451" w:author="V2" w:date="2025-04-14T14:19:00Z" w16du:dateUtc="2025-04-14T19:19:00Z"/>
              </w:rPr>
            </w:pPr>
            <w:ins w:id="23452" w:author="V2" w:date="2025-04-14T14:19:00Z" w16du:dateUtc="2025-04-14T19:19:00Z">
              <w:r w:rsidRPr="007F7E2B">
                <w:t xml:space="preserve">The carbon content of long lived wood products resulting from the harvesting of wood in stratum s to time t </w:t>
              </w:r>
            </w:ins>
          </w:p>
        </w:tc>
      </w:tr>
      <w:tr w:rsidR="00C272E7" w:rsidRPr="007F7E2B" w14:paraId="577EAEDB" w14:textId="77777777">
        <w:trPr>
          <w:trHeight w:val="331"/>
          <w:ins w:id="2345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93A2B29" w14:textId="77777777" w:rsidR="00C272E7" w:rsidRPr="007F7E2B" w:rsidRDefault="00C272E7">
            <w:pPr>
              <w:spacing w:line="259" w:lineRule="auto"/>
              <w:rPr>
                <w:ins w:id="23454" w:author="V2" w:date="2025-04-14T14:19:00Z" w16du:dateUtc="2025-04-14T19:19:00Z"/>
              </w:rPr>
            </w:pPr>
            <w:ins w:id="23455"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2796992A" w14:textId="77777777" w:rsidR="00C272E7" w:rsidRPr="007F7E2B" w:rsidRDefault="00C272E7">
            <w:pPr>
              <w:spacing w:line="259" w:lineRule="auto"/>
              <w:ind w:left="5"/>
              <w:rPr>
                <w:ins w:id="23456" w:author="V2" w:date="2025-04-14T14:19:00Z" w16du:dateUtc="2025-04-14T19:19:00Z"/>
              </w:rPr>
            </w:pPr>
            <w:ins w:id="23457" w:author="V2" w:date="2025-04-14T14:19:00Z" w16du:dateUtc="2025-04-14T19:19:00Z">
              <w:r w:rsidRPr="007F7E2B">
                <w:t xml:space="preserve">  </w:t>
              </w:r>
            </w:ins>
          </w:p>
        </w:tc>
      </w:tr>
    </w:tbl>
    <w:p w14:paraId="3206F627" w14:textId="77777777" w:rsidR="00C272E7" w:rsidRPr="007F7E2B" w:rsidRDefault="00C272E7">
      <w:pPr>
        <w:spacing w:line="259" w:lineRule="auto"/>
        <w:ind w:left="720"/>
        <w:jc w:val="both"/>
        <w:rPr>
          <w:ins w:id="23458" w:author="V2" w:date="2025-04-14T14:19:00Z" w16du:dateUtc="2025-04-14T19:19:00Z"/>
        </w:rPr>
      </w:pPr>
      <w:ins w:id="23459" w:author="V2" w:date="2025-04-14T14:19:00Z" w16du:dateUtc="2025-04-14T19:19:00Z">
        <w:r w:rsidRPr="007F7E2B">
          <w:t xml:space="preserve"> </w:t>
        </w:r>
      </w:ins>
    </w:p>
    <w:p w14:paraId="501E13E7" w14:textId="77777777" w:rsidR="00C272E7" w:rsidRPr="007F7E2B" w:rsidRDefault="00C272E7">
      <w:pPr>
        <w:spacing w:line="259" w:lineRule="auto"/>
        <w:ind w:left="720"/>
        <w:jc w:val="both"/>
        <w:rPr>
          <w:ins w:id="23460" w:author="V2" w:date="2025-04-14T14:19:00Z" w16du:dateUtc="2025-04-14T19:19:00Z"/>
        </w:rPr>
      </w:pPr>
      <w:ins w:id="23461" w:author="V2" w:date="2025-04-14T14:19:00Z" w16du:dateUtc="2025-04-14T19:19:00Z">
        <w:r w:rsidRPr="007F7E2B">
          <w:t xml:space="preserve"> </w:t>
        </w:r>
      </w:ins>
    </w:p>
    <w:p w14:paraId="2CEE67AD" w14:textId="77777777" w:rsidR="00C272E7" w:rsidRPr="007F7E2B" w:rsidRDefault="00C272E7">
      <w:pPr>
        <w:spacing w:line="259" w:lineRule="auto"/>
        <w:ind w:left="720"/>
        <w:jc w:val="both"/>
        <w:rPr>
          <w:ins w:id="23462" w:author="V2" w:date="2025-04-14T14:19:00Z" w16du:dateUtc="2025-04-14T19:19:00Z"/>
        </w:rPr>
      </w:pPr>
      <w:ins w:id="23463" w:author="V2" w:date="2025-04-14T14:19:00Z" w16du:dateUtc="2025-04-14T19:19:00Z">
        <w:r w:rsidRPr="007F7E2B">
          <w:t xml:space="preserve"> </w:t>
        </w:r>
      </w:ins>
    </w:p>
    <w:p w14:paraId="510C1AC2" w14:textId="77777777" w:rsidR="00C272E7" w:rsidRPr="007F7E2B" w:rsidRDefault="00C272E7">
      <w:pPr>
        <w:spacing w:line="259" w:lineRule="auto"/>
        <w:ind w:left="720"/>
        <w:jc w:val="both"/>
        <w:rPr>
          <w:ins w:id="23464" w:author="V2" w:date="2025-04-14T14:19:00Z" w16du:dateUtc="2025-04-14T19:19:00Z"/>
        </w:rPr>
      </w:pPr>
      <w:ins w:id="23465" w:author="V2" w:date="2025-04-14T14:19:00Z" w16du:dateUtc="2025-04-14T19:19:00Z">
        <w:r w:rsidRPr="007F7E2B">
          <w:lastRenderedPageBreak/>
          <w:t xml:space="preserve"> </w:t>
        </w:r>
      </w:ins>
    </w:p>
    <w:p w14:paraId="586B662F" w14:textId="77777777" w:rsidR="00C272E7" w:rsidRPr="007F7E2B" w:rsidRDefault="00C272E7">
      <w:pPr>
        <w:spacing w:line="259" w:lineRule="auto"/>
        <w:ind w:left="720"/>
        <w:jc w:val="both"/>
        <w:rPr>
          <w:ins w:id="23466" w:author="V2" w:date="2025-04-14T14:19:00Z" w16du:dateUtc="2025-04-14T19:19:00Z"/>
        </w:rPr>
      </w:pPr>
      <w:ins w:id="23467" w:author="V2" w:date="2025-04-14T14:19:00Z" w16du:dateUtc="2025-04-14T19:19:00Z">
        <w:r w:rsidRPr="007F7E2B">
          <w:t xml:space="preserve"> </w:t>
        </w:r>
      </w:ins>
    </w:p>
    <w:tbl>
      <w:tblPr>
        <w:tblStyle w:val="TableGrid0"/>
        <w:tblW w:w="8980" w:type="dxa"/>
        <w:tblInd w:w="614" w:type="dxa"/>
        <w:tblCellMar>
          <w:top w:w="12" w:type="dxa"/>
          <w:left w:w="106" w:type="dxa"/>
          <w:right w:w="115" w:type="dxa"/>
        </w:tblCellMar>
        <w:tblLook w:val="04A0" w:firstRow="1" w:lastRow="0" w:firstColumn="1" w:lastColumn="0" w:noHBand="0" w:noVBand="1"/>
      </w:tblPr>
      <w:tblGrid>
        <w:gridCol w:w="4256"/>
        <w:gridCol w:w="4724"/>
      </w:tblGrid>
      <w:tr w:rsidR="00C272E7" w:rsidRPr="007F7E2B" w14:paraId="55054079" w14:textId="77777777">
        <w:trPr>
          <w:trHeight w:val="334"/>
          <w:ins w:id="2346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B3BED85" w14:textId="77777777" w:rsidR="00C272E7" w:rsidRPr="007F7E2B" w:rsidRDefault="00C272E7">
            <w:pPr>
              <w:spacing w:line="259" w:lineRule="auto"/>
              <w:rPr>
                <w:ins w:id="23469" w:author="V2" w:date="2025-04-14T14:19:00Z" w16du:dateUtc="2025-04-14T19:19:00Z"/>
              </w:rPr>
            </w:pPr>
            <w:ins w:id="23470"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3513D5FE" w14:textId="77777777" w:rsidR="00C272E7" w:rsidRPr="007F7E2B" w:rsidRDefault="00C272E7">
            <w:pPr>
              <w:spacing w:line="259" w:lineRule="auto"/>
              <w:ind w:left="5"/>
              <w:rPr>
                <w:ins w:id="23471" w:author="V2" w:date="2025-04-14T14:19:00Z" w16du:dateUtc="2025-04-14T19:19:00Z"/>
              </w:rPr>
            </w:pPr>
            <w:ins w:id="23472" w:author="V2" w:date="2025-04-14T14:19:00Z" w16du:dateUtc="2025-04-14T19:19:00Z">
              <w:r w:rsidRPr="007F7E2B">
                <w:rPr>
                  <w:rFonts w:ascii="Arial" w:eastAsia="Arial" w:hAnsi="Arial" w:cs="Arial"/>
                  <w:i/>
                </w:rPr>
                <w:t>dwf</w:t>
              </w:r>
              <w:r w:rsidRPr="007F7E2B">
                <w:rPr>
                  <w:rFonts w:ascii="Arial" w:eastAsia="Arial" w:hAnsi="Arial" w:cs="Arial"/>
                  <w:b/>
                  <w:i/>
                </w:rPr>
                <w:t xml:space="preserve">  </w:t>
              </w:r>
            </w:ins>
          </w:p>
        </w:tc>
      </w:tr>
      <w:tr w:rsidR="00C272E7" w:rsidRPr="007F7E2B" w14:paraId="1288DE60" w14:textId="77777777">
        <w:trPr>
          <w:trHeight w:val="335"/>
          <w:ins w:id="2347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5873B92" w14:textId="77777777" w:rsidR="00C272E7" w:rsidRPr="007F7E2B" w:rsidRDefault="00C272E7">
            <w:pPr>
              <w:spacing w:line="259" w:lineRule="auto"/>
              <w:rPr>
                <w:ins w:id="23474" w:author="V2" w:date="2025-04-14T14:19:00Z" w16du:dateUtc="2025-04-14T19:19:00Z"/>
              </w:rPr>
            </w:pPr>
            <w:ins w:id="23475"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7005332B" w14:textId="77777777" w:rsidR="00C272E7" w:rsidRPr="007F7E2B" w:rsidRDefault="00C272E7">
            <w:pPr>
              <w:spacing w:line="259" w:lineRule="auto"/>
              <w:ind w:left="5"/>
              <w:rPr>
                <w:ins w:id="23476" w:author="V2" w:date="2025-04-14T14:19:00Z" w16du:dateUtc="2025-04-14T19:19:00Z"/>
              </w:rPr>
            </w:pPr>
            <w:ins w:id="23477" w:author="V2" w:date="2025-04-14T14:19:00Z" w16du:dateUtc="2025-04-14T19:19:00Z">
              <w:r w:rsidRPr="007F7E2B">
                <w:t xml:space="preserve">tC/t </w:t>
              </w:r>
            </w:ins>
          </w:p>
        </w:tc>
      </w:tr>
      <w:tr w:rsidR="00C272E7" w:rsidRPr="007F7E2B" w14:paraId="7F7A2BEC" w14:textId="77777777">
        <w:trPr>
          <w:trHeight w:val="335"/>
          <w:ins w:id="2347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7C7D621" w14:textId="77777777" w:rsidR="00C272E7" w:rsidRPr="007F7E2B" w:rsidRDefault="00C272E7">
            <w:pPr>
              <w:spacing w:line="259" w:lineRule="auto"/>
              <w:rPr>
                <w:ins w:id="23479" w:author="V2" w:date="2025-04-14T14:19:00Z" w16du:dateUtc="2025-04-14T19:19:00Z"/>
              </w:rPr>
            </w:pPr>
            <w:ins w:id="23480"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386E6DE1" w14:textId="77777777" w:rsidR="00C272E7" w:rsidRPr="007F7E2B" w:rsidRDefault="00C272E7">
            <w:pPr>
              <w:spacing w:line="259" w:lineRule="auto"/>
              <w:ind w:left="5"/>
              <w:rPr>
                <w:ins w:id="23481" w:author="V2" w:date="2025-04-14T14:19:00Z" w16du:dateUtc="2025-04-14T19:19:00Z"/>
              </w:rPr>
            </w:pPr>
            <w:ins w:id="23482" w:author="V2" w:date="2025-04-14T14:19:00Z" w16du:dateUtc="2025-04-14T19:19:00Z">
              <w:r w:rsidRPr="007F7E2B">
                <w:t xml:space="preserve">Carbon content of deadwood </w:t>
              </w:r>
            </w:ins>
          </w:p>
        </w:tc>
      </w:tr>
      <w:tr w:rsidR="00C272E7" w:rsidRPr="007F7E2B" w14:paraId="082D5425" w14:textId="77777777">
        <w:trPr>
          <w:trHeight w:val="480"/>
          <w:ins w:id="2348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0CF3FF1D" w14:textId="77777777" w:rsidR="00C272E7" w:rsidRPr="007F7E2B" w:rsidRDefault="00C272E7">
            <w:pPr>
              <w:spacing w:line="259" w:lineRule="auto"/>
              <w:rPr>
                <w:ins w:id="23484" w:author="V2" w:date="2025-04-14T14:19:00Z" w16du:dateUtc="2025-04-14T19:19:00Z"/>
              </w:rPr>
            </w:pPr>
            <w:ins w:id="23485"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078EB11D" w14:textId="1501A239" w:rsidR="00C272E7" w:rsidRPr="007F7E2B" w:rsidRDefault="00111949">
            <w:pPr>
              <w:spacing w:line="259" w:lineRule="auto"/>
              <w:ind w:left="5"/>
              <w:rPr>
                <w:ins w:id="23486" w:author="V2" w:date="2025-04-14T14:19:00Z" w16du:dateUtc="2025-04-14T19:19:00Z"/>
              </w:rPr>
            </w:pPr>
            <w:ins w:id="23487" w:author="V2" w:date="2025-04-14T14:19:00Z" w16du:dateUtc="2025-04-14T19:19:00Z">
              <w:r w:rsidRPr="007F7E2B">
                <w:rPr>
                  <w:rFonts w:ascii="Arial" w:eastAsia="Arial" w:hAnsi="Arial" w:cs="Arial"/>
                  <w:i/>
                </w:rPr>
                <w:t>TRS-6</w:t>
              </w:r>
              <w:r w:rsidR="00C272E7" w:rsidRPr="007F7E2B">
                <w:rPr>
                  <w:rFonts w:ascii="Arial" w:eastAsia="Arial" w:hAnsi="Arial" w:cs="Arial"/>
                  <w:i/>
                </w:rPr>
                <w:t xml:space="preserve"> Estimation of Carbon Stocks in the Dead Wood Pool </w:t>
              </w:r>
            </w:ins>
          </w:p>
        </w:tc>
      </w:tr>
      <w:tr w:rsidR="00C272E7" w:rsidRPr="007F7E2B" w14:paraId="17B2F37B" w14:textId="77777777">
        <w:trPr>
          <w:trHeight w:val="799"/>
          <w:ins w:id="2348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E01C22B" w14:textId="77777777" w:rsidR="00C272E7" w:rsidRPr="007F7E2B" w:rsidRDefault="00C272E7">
            <w:pPr>
              <w:spacing w:line="259" w:lineRule="auto"/>
              <w:rPr>
                <w:ins w:id="23489" w:author="V2" w:date="2025-04-14T14:19:00Z" w16du:dateUtc="2025-04-14T19:19:00Z"/>
              </w:rPr>
            </w:pPr>
            <w:ins w:id="23490"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3482C456" w14:textId="77777777" w:rsidR="00C272E7" w:rsidRPr="007F7E2B" w:rsidRDefault="00C272E7">
            <w:pPr>
              <w:spacing w:line="259" w:lineRule="auto"/>
              <w:ind w:left="5"/>
              <w:rPr>
                <w:ins w:id="23491" w:author="V2" w:date="2025-04-14T14:19:00Z" w16du:dateUtc="2025-04-14T19:19:00Z"/>
              </w:rPr>
            </w:pPr>
            <w:ins w:id="23492" w:author="V2" w:date="2025-04-14T14:19:00Z" w16du:dateUtc="2025-04-14T19:19:00Z">
              <w:r w:rsidRPr="007F7E2B">
                <w:t xml:space="preserve">The conversion factor from deadwood biomass to C </w:t>
              </w:r>
            </w:ins>
          </w:p>
        </w:tc>
      </w:tr>
      <w:tr w:rsidR="00C272E7" w:rsidRPr="007F7E2B" w14:paraId="32DD5F80" w14:textId="77777777">
        <w:trPr>
          <w:trHeight w:val="334"/>
          <w:ins w:id="2349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733802A" w14:textId="77777777" w:rsidR="00C272E7" w:rsidRPr="007F7E2B" w:rsidRDefault="00C272E7">
            <w:pPr>
              <w:spacing w:line="259" w:lineRule="auto"/>
              <w:rPr>
                <w:ins w:id="23494" w:author="V2" w:date="2025-04-14T14:19:00Z" w16du:dateUtc="2025-04-14T19:19:00Z"/>
              </w:rPr>
            </w:pPr>
            <w:ins w:id="23495"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1DC893DE" w14:textId="77777777" w:rsidR="00C272E7" w:rsidRPr="007F7E2B" w:rsidRDefault="00C272E7">
            <w:pPr>
              <w:spacing w:line="259" w:lineRule="auto"/>
              <w:ind w:left="5"/>
              <w:rPr>
                <w:ins w:id="23496" w:author="V2" w:date="2025-04-14T14:19:00Z" w16du:dateUtc="2025-04-14T19:19:00Z"/>
              </w:rPr>
            </w:pPr>
            <w:ins w:id="23497" w:author="V2" w:date="2025-04-14T14:19:00Z" w16du:dateUtc="2025-04-14T19:19:00Z">
              <w:r w:rsidRPr="007F7E2B">
                <w:t xml:space="preserve">  </w:t>
              </w:r>
            </w:ins>
          </w:p>
        </w:tc>
      </w:tr>
      <w:tr w:rsidR="00C272E7" w:rsidRPr="007F7E2B" w14:paraId="3EAEA864" w14:textId="77777777">
        <w:trPr>
          <w:trHeight w:val="332"/>
          <w:ins w:id="2349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1A57FA6" w14:textId="77777777" w:rsidR="00C272E7" w:rsidRPr="007F7E2B" w:rsidRDefault="00C272E7">
            <w:pPr>
              <w:spacing w:line="259" w:lineRule="auto"/>
              <w:rPr>
                <w:ins w:id="23499" w:author="V2" w:date="2025-04-14T14:19:00Z" w16du:dateUtc="2025-04-14T19:19:00Z"/>
              </w:rPr>
            </w:pPr>
            <w:ins w:id="23500"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751EEE73" w14:textId="77777777" w:rsidR="00C272E7" w:rsidRPr="007F7E2B" w:rsidRDefault="00C272E7">
            <w:pPr>
              <w:spacing w:line="259" w:lineRule="auto"/>
              <w:ind w:left="5"/>
              <w:rPr>
                <w:ins w:id="23501" w:author="V2" w:date="2025-04-14T14:19:00Z" w16du:dateUtc="2025-04-14T19:19:00Z"/>
              </w:rPr>
            </w:pPr>
            <w:ins w:id="23502" w:author="V2" w:date="2025-04-14T14:19:00Z" w16du:dateUtc="2025-04-14T19:19:00Z">
              <w:r w:rsidRPr="007F7E2B">
                <w:rPr>
                  <w:rFonts w:ascii="Arial" w:eastAsia="Arial" w:hAnsi="Arial" w:cs="Arial"/>
                  <w:i/>
                </w:rPr>
                <w:t>E</w:t>
              </w:r>
              <w:r w:rsidRPr="007F7E2B">
                <w:rPr>
                  <w:rFonts w:ascii="Arial" w:eastAsia="Arial" w:hAnsi="Arial" w:cs="Arial"/>
                  <w:i/>
                  <w:vertAlign w:val="subscript"/>
                </w:rPr>
                <w:t>b</w:t>
              </w:r>
              <w:r w:rsidRPr="007F7E2B">
                <w:rPr>
                  <w:rFonts w:ascii="Arial" w:eastAsia="Arial" w:hAnsi="Arial" w:cs="Arial"/>
                  <w:b/>
                  <w:i/>
                </w:rPr>
                <w:t xml:space="preserve"> </w:t>
              </w:r>
            </w:ins>
          </w:p>
        </w:tc>
      </w:tr>
      <w:tr w:rsidR="00C272E7" w:rsidRPr="007F7E2B" w14:paraId="48A21D70" w14:textId="77777777">
        <w:trPr>
          <w:trHeight w:val="335"/>
          <w:ins w:id="2350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D7ECC7C" w14:textId="77777777" w:rsidR="00C272E7" w:rsidRPr="007F7E2B" w:rsidRDefault="00C272E7">
            <w:pPr>
              <w:spacing w:line="259" w:lineRule="auto"/>
              <w:rPr>
                <w:ins w:id="23504" w:author="V2" w:date="2025-04-14T14:19:00Z" w16du:dateUtc="2025-04-14T19:19:00Z"/>
              </w:rPr>
            </w:pPr>
            <w:ins w:id="23505"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147787D1" w14:textId="77777777" w:rsidR="00C272E7" w:rsidRPr="007F7E2B" w:rsidRDefault="00C272E7">
            <w:pPr>
              <w:spacing w:line="259" w:lineRule="auto"/>
              <w:ind w:left="5"/>
              <w:rPr>
                <w:ins w:id="23506" w:author="V2" w:date="2025-04-14T14:19:00Z" w16du:dateUtc="2025-04-14T19:19:00Z"/>
              </w:rPr>
            </w:pPr>
            <w:ins w:id="23507" w:author="V2" w:date="2025-04-14T14:19:00Z" w16du:dateUtc="2025-04-14T19:19:00Z">
              <w:r w:rsidRPr="007F7E2B">
                <w:t>tCO</w:t>
              </w:r>
              <w:r w:rsidRPr="007F7E2B">
                <w:rPr>
                  <w:vertAlign w:val="subscript"/>
                </w:rPr>
                <w:t>2</w:t>
              </w:r>
              <w:r w:rsidRPr="007F7E2B">
                <w:t xml:space="preserve">e/yr  </w:t>
              </w:r>
            </w:ins>
          </w:p>
        </w:tc>
      </w:tr>
      <w:tr w:rsidR="00C272E7" w:rsidRPr="007F7E2B" w14:paraId="74EB88E4" w14:textId="77777777">
        <w:trPr>
          <w:trHeight w:val="335"/>
          <w:ins w:id="2350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E503A97" w14:textId="77777777" w:rsidR="00C272E7" w:rsidRPr="007F7E2B" w:rsidRDefault="00C272E7">
            <w:pPr>
              <w:spacing w:line="259" w:lineRule="auto"/>
              <w:rPr>
                <w:ins w:id="23509" w:author="V2" w:date="2025-04-14T14:19:00Z" w16du:dateUtc="2025-04-14T19:19:00Z"/>
              </w:rPr>
            </w:pPr>
            <w:ins w:id="23510"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36E471B9" w14:textId="77777777" w:rsidR="00C272E7" w:rsidRPr="007F7E2B" w:rsidRDefault="00C272E7">
            <w:pPr>
              <w:spacing w:line="259" w:lineRule="auto"/>
              <w:ind w:left="5"/>
              <w:rPr>
                <w:ins w:id="23511" w:author="V2" w:date="2025-04-14T14:19:00Z" w16du:dateUtc="2025-04-14T19:19:00Z"/>
              </w:rPr>
            </w:pPr>
            <w:ins w:id="23512" w:author="V2" w:date="2025-04-14T14:19:00Z" w16du:dateUtc="2025-04-14T19:19:00Z">
              <w:r w:rsidRPr="007F7E2B">
                <w:t xml:space="preserve">Fire event emissions </w:t>
              </w:r>
            </w:ins>
          </w:p>
        </w:tc>
      </w:tr>
      <w:tr w:rsidR="00C272E7" w:rsidRPr="007F7E2B" w14:paraId="329ACD0D" w14:textId="77777777">
        <w:trPr>
          <w:trHeight w:val="480"/>
          <w:ins w:id="2351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0AEF85FF" w14:textId="77777777" w:rsidR="00C272E7" w:rsidRPr="007F7E2B" w:rsidRDefault="00C272E7">
            <w:pPr>
              <w:spacing w:line="259" w:lineRule="auto"/>
              <w:rPr>
                <w:ins w:id="23514" w:author="V2" w:date="2025-04-14T14:19:00Z" w16du:dateUtc="2025-04-14T19:19:00Z"/>
              </w:rPr>
            </w:pPr>
            <w:ins w:id="23515"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21F44228" w14:textId="20BBF3A3" w:rsidR="00C272E7" w:rsidRPr="007F7E2B" w:rsidRDefault="00111949">
            <w:pPr>
              <w:spacing w:line="259" w:lineRule="auto"/>
              <w:ind w:left="5"/>
              <w:rPr>
                <w:ins w:id="23516" w:author="V2" w:date="2025-04-14T14:19:00Z" w16du:dateUtc="2025-04-14T19:19:00Z"/>
              </w:rPr>
            </w:pPr>
            <w:ins w:id="23517" w:author="V2" w:date="2025-04-14T14:19:00Z" w16du:dateUtc="2025-04-14T19:19:00Z">
              <w:r w:rsidRPr="007F7E2B">
                <w:rPr>
                  <w:rFonts w:ascii="Arial" w:eastAsia="Arial" w:hAnsi="Arial" w:cs="Arial"/>
                  <w:i/>
                </w:rPr>
                <w:t>TRS-13</w:t>
              </w:r>
              <w:r w:rsidR="00C272E7" w:rsidRPr="007F7E2B">
                <w:rPr>
                  <w:rFonts w:ascii="Arial" w:eastAsia="Arial" w:hAnsi="Arial" w:cs="Arial"/>
                  <w:i/>
                </w:rPr>
                <w:t xml:space="preserve"> Estimation of Emissions from Biomass Burning </w:t>
              </w:r>
            </w:ins>
          </w:p>
        </w:tc>
      </w:tr>
      <w:tr w:rsidR="00C272E7" w:rsidRPr="007F7E2B" w14:paraId="35B05136" w14:textId="77777777">
        <w:trPr>
          <w:trHeight w:val="800"/>
          <w:ins w:id="2351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7B9415D" w14:textId="77777777" w:rsidR="00C272E7" w:rsidRPr="007F7E2B" w:rsidRDefault="00C272E7">
            <w:pPr>
              <w:spacing w:line="259" w:lineRule="auto"/>
              <w:rPr>
                <w:ins w:id="23519" w:author="V2" w:date="2025-04-14T14:19:00Z" w16du:dateUtc="2025-04-14T19:19:00Z"/>
              </w:rPr>
            </w:pPr>
            <w:ins w:id="23520"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190D7E3B" w14:textId="77777777" w:rsidR="00C272E7" w:rsidRPr="007F7E2B" w:rsidRDefault="00C272E7">
            <w:pPr>
              <w:spacing w:line="259" w:lineRule="auto"/>
              <w:ind w:left="5"/>
              <w:rPr>
                <w:ins w:id="23521" w:author="V2" w:date="2025-04-14T14:19:00Z" w16du:dateUtc="2025-04-14T19:19:00Z"/>
              </w:rPr>
            </w:pPr>
            <w:ins w:id="23522" w:author="V2" w:date="2025-04-14T14:19:00Z" w16du:dateUtc="2025-04-14T19:19:00Z">
              <w:r w:rsidRPr="007F7E2B">
                <w:t xml:space="preserve">Emissions of non-CO2 gasses caused by fire events </w:t>
              </w:r>
            </w:ins>
          </w:p>
        </w:tc>
      </w:tr>
      <w:tr w:rsidR="00C272E7" w:rsidRPr="007F7E2B" w14:paraId="4B1118F6" w14:textId="77777777">
        <w:trPr>
          <w:trHeight w:val="331"/>
          <w:ins w:id="2352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8284BCD" w14:textId="77777777" w:rsidR="00C272E7" w:rsidRPr="007F7E2B" w:rsidRDefault="00C272E7">
            <w:pPr>
              <w:spacing w:line="259" w:lineRule="auto"/>
              <w:rPr>
                <w:ins w:id="23524" w:author="V2" w:date="2025-04-14T14:19:00Z" w16du:dateUtc="2025-04-14T19:19:00Z"/>
              </w:rPr>
            </w:pPr>
            <w:ins w:id="23525"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4CF0C061" w14:textId="77777777" w:rsidR="00C272E7" w:rsidRPr="007F7E2B" w:rsidRDefault="00C272E7">
            <w:pPr>
              <w:spacing w:line="259" w:lineRule="auto"/>
              <w:ind w:left="5"/>
              <w:rPr>
                <w:ins w:id="23526" w:author="V2" w:date="2025-04-14T14:19:00Z" w16du:dateUtc="2025-04-14T19:19:00Z"/>
              </w:rPr>
            </w:pPr>
            <w:ins w:id="23527" w:author="V2" w:date="2025-04-14T14:19:00Z" w16du:dateUtc="2025-04-14T19:19:00Z">
              <w:r w:rsidRPr="007F7E2B">
                <w:t xml:space="preserve">  </w:t>
              </w:r>
            </w:ins>
          </w:p>
        </w:tc>
      </w:tr>
      <w:tr w:rsidR="00C272E7" w:rsidRPr="007F7E2B" w14:paraId="4D283F9E" w14:textId="77777777">
        <w:trPr>
          <w:trHeight w:val="332"/>
          <w:ins w:id="2352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9F77965" w14:textId="77777777" w:rsidR="00C272E7" w:rsidRPr="007F7E2B" w:rsidRDefault="00C272E7">
            <w:pPr>
              <w:spacing w:line="259" w:lineRule="auto"/>
              <w:rPr>
                <w:ins w:id="23529" w:author="V2" w:date="2025-04-14T14:19:00Z" w16du:dateUtc="2025-04-14T19:19:00Z"/>
              </w:rPr>
            </w:pPr>
            <w:ins w:id="23530"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55F90456" w14:textId="77777777" w:rsidR="00C272E7" w:rsidRPr="007F7E2B" w:rsidRDefault="00C272E7">
            <w:pPr>
              <w:spacing w:line="259" w:lineRule="auto"/>
              <w:ind w:left="5"/>
              <w:rPr>
                <w:ins w:id="23531" w:author="V2" w:date="2025-04-14T14:19:00Z" w16du:dateUtc="2025-04-14T19:19:00Z"/>
              </w:rPr>
            </w:pPr>
            <w:ins w:id="23532" w:author="V2" w:date="2025-04-14T14:19:00Z" w16du:dateUtc="2025-04-14T19:19:00Z">
              <w:r w:rsidRPr="007F7E2B">
                <w:rPr>
                  <w:rFonts w:ascii="Arial" w:eastAsia="Arial" w:hAnsi="Arial" w:cs="Arial"/>
                  <w:i/>
                </w:rPr>
                <w:t>E</w:t>
              </w:r>
              <w:r w:rsidRPr="007F7E2B">
                <w:rPr>
                  <w:rFonts w:ascii="Arial" w:eastAsia="Arial" w:hAnsi="Arial" w:cs="Arial"/>
                  <w:i/>
                  <w:vertAlign w:val="subscript"/>
                </w:rPr>
                <w:t>d</w:t>
              </w:r>
              <w:r w:rsidRPr="007F7E2B">
                <w:rPr>
                  <w:rFonts w:ascii="Arial" w:eastAsia="Arial" w:hAnsi="Arial" w:cs="Arial"/>
                  <w:b/>
                  <w:i/>
                </w:rPr>
                <w:t xml:space="preserve">  </w:t>
              </w:r>
            </w:ins>
          </w:p>
        </w:tc>
      </w:tr>
      <w:tr w:rsidR="00C272E7" w:rsidRPr="007F7E2B" w14:paraId="2E726059" w14:textId="77777777">
        <w:trPr>
          <w:trHeight w:val="335"/>
          <w:ins w:id="2353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C1D6B37" w14:textId="77777777" w:rsidR="00C272E7" w:rsidRPr="007F7E2B" w:rsidRDefault="00C272E7">
            <w:pPr>
              <w:spacing w:line="259" w:lineRule="auto"/>
              <w:rPr>
                <w:ins w:id="23534" w:author="V2" w:date="2025-04-14T14:19:00Z" w16du:dateUtc="2025-04-14T19:19:00Z"/>
              </w:rPr>
            </w:pPr>
            <w:ins w:id="23535"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2FA6D627" w14:textId="77777777" w:rsidR="00C272E7" w:rsidRPr="007F7E2B" w:rsidRDefault="00C272E7">
            <w:pPr>
              <w:spacing w:line="259" w:lineRule="auto"/>
              <w:ind w:left="5"/>
              <w:rPr>
                <w:ins w:id="23536" w:author="V2" w:date="2025-04-14T14:19:00Z" w16du:dateUtc="2025-04-14T19:19:00Z"/>
              </w:rPr>
            </w:pPr>
            <w:ins w:id="23537" w:author="V2" w:date="2025-04-14T14:19:00Z" w16du:dateUtc="2025-04-14T19:19:00Z">
              <w:r w:rsidRPr="007F7E2B">
                <w:t>tCO</w:t>
              </w:r>
              <w:r w:rsidRPr="007F7E2B">
                <w:rPr>
                  <w:vertAlign w:val="subscript"/>
                </w:rPr>
                <w:t>2</w:t>
              </w:r>
              <w:r w:rsidRPr="007F7E2B">
                <w:t xml:space="preserve">e/yr  </w:t>
              </w:r>
            </w:ins>
          </w:p>
        </w:tc>
      </w:tr>
      <w:tr w:rsidR="00C272E7" w:rsidRPr="007F7E2B" w14:paraId="5E438142" w14:textId="77777777">
        <w:trPr>
          <w:trHeight w:val="335"/>
          <w:ins w:id="2353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4E7096D" w14:textId="77777777" w:rsidR="00C272E7" w:rsidRPr="007F7E2B" w:rsidRDefault="00C272E7">
            <w:pPr>
              <w:spacing w:line="259" w:lineRule="auto"/>
              <w:rPr>
                <w:ins w:id="23539" w:author="V2" w:date="2025-04-14T14:19:00Z" w16du:dateUtc="2025-04-14T19:19:00Z"/>
              </w:rPr>
            </w:pPr>
            <w:ins w:id="23540"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5E61854B" w14:textId="77777777" w:rsidR="00C272E7" w:rsidRPr="007F7E2B" w:rsidRDefault="00C272E7">
            <w:pPr>
              <w:spacing w:line="259" w:lineRule="auto"/>
              <w:ind w:left="5"/>
              <w:rPr>
                <w:ins w:id="23541" w:author="V2" w:date="2025-04-14T14:19:00Z" w16du:dateUtc="2025-04-14T19:19:00Z"/>
              </w:rPr>
            </w:pPr>
            <w:ins w:id="23542" w:author="V2" w:date="2025-04-14T14:19:00Z" w16du:dateUtc="2025-04-14T19:19:00Z">
              <w:r w:rsidRPr="007F7E2B">
                <w:t xml:space="preserve">Displacement leakage </w:t>
              </w:r>
            </w:ins>
          </w:p>
        </w:tc>
      </w:tr>
      <w:tr w:rsidR="00C272E7" w:rsidRPr="007F7E2B" w14:paraId="7D1AB828" w14:textId="77777777">
        <w:trPr>
          <w:trHeight w:val="480"/>
          <w:ins w:id="2354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5EC2BA35" w14:textId="77777777" w:rsidR="00C272E7" w:rsidRPr="007F7E2B" w:rsidRDefault="00C272E7">
            <w:pPr>
              <w:spacing w:line="259" w:lineRule="auto"/>
              <w:rPr>
                <w:ins w:id="23544" w:author="V2" w:date="2025-04-14T14:19:00Z" w16du:dateUtc="2025-04-14T19:19:00Z"/>
              </w:rPr>
            </w:pPr>
            <w:ins w:id="23545"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6F6E7F68" w14:textId="584630DF" w:rsidR="00C272E7" w:rsidRPr="007F7E2B" w:rsidRDefault="00111949">
            <w:pPr>
              <w:spacing w:line="259" w:lineRule="auto"/>
              <w:ind w:left="5"/>
              <w:rPr>
                <w:ins w:id="23546" w:author="V2" w:date="2025-04-14T14:19:00Z" w16du:dateUtc="2025-04-14T19:19:00Z"/>
              </w:rPr>
            </w:pPr>
            <w:ins w:id="23547" w:author="V2" w:date="2025-04-14T14:19:00Z" w16du:dateUtc="2025-04-14T19:19:00Z">
              <w:r w:rsidRPr="007F7E2B">
                <w:rPr>
                  <w:rFonts w:ascii="Arial" w:eastAsia="Arial" w:hAnsi="Arial" w:cs="Arial"/>
                  <w:i/>
                </w:rPr>
                <w:t>TRS-14</w:t>
              </w:r>
              <w:r w:rsidR="00C272E7" w:rsidRPr="007F7E2B">
                <w:rPr>
                  <w:rFonts w:ascii="Arial" w:eastAsia="Arial" w:hAnsi="Arial" w:cs="Arial"/>
                  <w:i/>
                </w:rPr>
                <w:t xml:space="preserve"> Estimation of Emissions from Activity Shifting Leakage </w:t>
              </w:r>
            </w:ins>
          </w:p>
        </w:tc>
      </w:tr>
      <w:tr w:rsidR="00C272E7" w:rsidRPr="007F7E2B" w14:paraId="4BA72629" w14:textId="77777777">
        <w:trPr>
          <w:trHeight w:val="800"/>
          <w:ins w:id="2354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517CEA5" w14:textId="77777777" w:rsidR="00C272E7" w:rsidRPr="007F7E2B" w:rsidRDefault="00C272E7">
            <w:pPr>
              <w:spacing w:line="259" w:lineRule="auto"/>
              <w:rPr>
                <w:ins w:id="23549" w:author="V2" w:date="2025-04-14T14:19:00Z" w16du:dateUtc="2025-04-14T19:19:00Z"/>
              </w:rPr>
            </w:pPr>
            <w:ins w:id="23550"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7D5F4A02" w14:textId="77777777" w:rsidR="00C272E7" w:rsidRPr="007F7E2B" w:rsidRDefault="00C272E7">
            <w:pPr>
              <w:spacing w:line="259" w:lineRule="auto"/>
              <w:ind w:left="5"/>
              <w:rPr>
                <w:ins w:id="23551" w:author="V2" w:date="2025-04-14T14:19:00Z" w16du:dateUtc="2025-04-14T19:19:00Z"/>
              </w:rPr>
            </w:pPr>
            <w:ins w:id="23552" w:author="V2" w:date="2025-04-14T14:19:00Z" w16du:dateUtc="2025-04-14T19:19:00Z">
              <w:r w:rsidRPr="007F7E2B">
                <w:t xml:space="preserve">Emissions from displacement leakage over the selected period </w:t>
              </w:r>
            </w:ins>
          </w:p>
        </w:tc>
      </w:tr>
      <w:tr w:rsidR="00C272E7" w:rsidRPr="007F7E2B" w14:paraId="1DF1424F" w14:textId="77777777">
        <w:trPr>
          <w:trHeight w:val="331"/>
          <w:ins w:id="2355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66FE169" w14:textId="77777777" w:rsidR="00C272E7" w:rsidRPr="007F7E2B" w:rsidRDefault="00C272E7">
            <w:pPr>
              <w:spacing w:line="259" w:lineRule="auto"/>
              <w:rPr>
                <w:ins w:id="23554" w:author="V2" w:date="2025-04-14T14:19:00Z" w16du:dateUtc="2025-04-14T19:19:00Z"/>
              </w:rPr>
            </w:pPr>
            <w:ins w:id="23555" w:author="V2" w:date="2025-04-14T14:19:00Z" w16du:dateUtc="2025-04-14T19:19:00Z">
              <w:r w:rsidRPr="007F7E2B">
                <w:lastRenderedPageBreak/>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6D277646" w14:textId="77777777" w:rsidR="00C272E7" w:rsidRPr="007F7E2B" w:rsidRDefault="00C272E7">
            <w:pPr>
              <w:spacing w:line="259" w:lineRule="auto"/>
              <w:ind w:left="5"/>
              <w:rPr>
                <w:ins w:id="23556" w:author="V2" w:date="2025-04-14T14:19:00Z" w16du:dateUtc="2025-04-14T19:19:00Z"/>
              </w:rPr>
            </w:pPr>
            <w:ins w:id="23557" w:author="V2" w:date="2025-04-14T14:19:00Z" w16du:dateUtc="2025-04-14T19:19:00Z">
              <w:r w:rsidRPr="007F7E2B">
                <w:t xml:space="preserve">  </w:t>
              </w:r>
            </w:ins>
          </w:p>
        </w:tc>
      </w:tr>
      <w:tr w:rsidR="00C272E7" w:rsidRPr="007F7E2B" w14:paraId="2D851B1F" w14:textId="77777777">
        <w:trPr>
          <w:trHeight w:val="332"/>
          <w:ins w:id="2355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B89934F" w14:textId="77777777" w:rsidR="00C272E7" w:rsidRPr="007F7E2B" w:rsidRDefault="00C272E7">
            <w:pPr>
              <w:spacing w:line="259" w:lineRule="auto"/>
              <w:rPr>
                <w:ins w:id="23559" w:author="V2" w:date="2025-04-14T14:19:00Z" w16du:dateUtc="2025-04-14T19:19:00Z"/>
              </w:rPr>
            </w:pPr>
            <w:ins w:id="23560"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77E529E5" w14:textId="77777777" w:rsidR="00C272E7" w:rsidRPr="007F7E2B" w:rsidRDefault="00C272E7">
            <w:pPr>
              <w:spacing w:line="259" w:lineRule="auto"/>
              <w:ind w:left="5"/>
              <w:rPr>
                <w:ins w:id="23561" w:author="V2" w:date="2025-04-14T14:19:00Z" w16du:dateUtc="2025-04-14T19:19:00Z"/>
              </w:rPr>
            </w:pPr>
            <w:ins w:id="23562" w:author="V2" w:date="2025-04-14T14:19:00Z" w16du:dateUtc="2025-04-14T19:19:00Z">
              <w:r w:rsidRPr="007F7E2B">
                <w:rPr>
                  <w:rFonts w:ascii="Arial" w:eastAsia="Arial" w:hAnsi="Arial" w:cs="Arial"/>
                  <w:i/>
                </w:rPr>
                <w:t>E</w:t>
              </w:r>
              <w:r w:rsidRPr="007F7E2B">
                <w:rPr>
                  <w:rFonts w:ascii="Arial" w:eastAsia="Arial" w:hAnsi="Arial" w:cs="Arial"/>
                  <w:i/>
                  <w:vertAlign w:val="subscript"/>
                </w:rPr>
                <w:t>ff</w:t>
              </w:r>
              <w:r w:rsidRPr="007F7E2B">
                <w:rPr>
                  <w:rFonts w:ascii="Arial" w:eastAsia="Arial" w:hAnsi="Arial" w:cs="Arial"/>
                  <w:b/>
                  <w:i/>
                </w:rPr>
                <w:t xml:space="preserve">  </w:t>
              </w:r>
            </w:ins>
          </w:p>
        </w:tc>
      </w:tr>
      <w:tr w:rsidR="00C272E7" w:rsidRPr="007F7E2B" w14:paraId="1B4993A9" w14:textId="77777777">
        <w:trPr>
          <w:trHeight w:val="335"/>
          <w:ins w:id="2356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66E4183" w14:textId="77777777" w:rsidR="00C272E7" w:rsidRPr="007F7E2B" w:rsidRDefault="00C272E7">
            <w:pPr>
              <w:spacing w:line="259" w:lineRule="auto"/>
              <w:rPr>
                <w:ins w:id="23564" w:author="V2" w:date="2025-04-14T14:19:00Z" w16du:dateUtc="2025-04-14T19:19:00Z"/>
              </w:rPr>
            </w:pPr>
            <w:ins w:id="23565"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2ED422D8" w14:textId="77777777" w:rsidR="00C272E7" w:rsidRPr="007F7E2B" w:rsidRDefault="00C272E7">
            <w:pPr>
              <w:spacing w:line="259" w:lineRule="auto"/>
              <w:ind w:left="5"/>
              <w:rPr>
                <w:ins w:id="23566" w:author="V2" w:date="2025-04-14T14:19:00Z" w16du:dateUtc="2025-04-14T19:19:00Z"/>
              </w:rPr>
            </w:pPr>
            <w:ins w:id="23567" w:author="V2" w:date="2025-04-14T14:19:00Z" w16du:dateUtc="2025-04-14T19:19:00Z">
              <w:r w:rsidRPr="007F7E2B">
                <w:t>tCO</w:t>
              </w:r>
              <w:r w:rsidRPr="007F7E2B">
                <w:rPr>
                  <w:vertAlign w:val="subscript"/>
                </w:rPr>
                <w:t>2</w:t>
              </w:r>
              <w:r w:rsidRPr="007F7E2B">
                <w:t xml:space="preserve">e/yr  </w:t>
              </w:r>
            </w:ins>
          </w:p>
        </w:tc>
      </w:tr>
      <w:tr w:rsidR="00C272E7" w:rsidRPr="007F7E2B" w14:paraId="5F6572DE" w14:textId="77777777">
        <w:trPr>
          <w:trHeight w:val="335"/>
          <w:ins w:id="2356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0B2700A" w14:textId="77777777" w:rsidR="00C272E7" w:rsidRPr="007F7E2B" w:rsidRDefault="00C272E7">
            <w:pPr>
              <w:spacing w:line="259" w:lineRule="auto"/>
              <w:rPr>
                <w:ins w:id="23569" w:author="V2" w:date="2025-04-14T14:19:00Z" w16du:dateUtc="2025-04-14T19:19:00Z"/>
              </w:rPr>
            </w:pPr>
            <w:ins w:id="23570"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088131F0" w14:textId="77777777" w:rsidR="00C272E7" w:rsidRPr="007F7E2B" w:rsidRDefault="00C272E7">
            <w:pPr>
              <w:spacing w:line="259" w:lineRule="auto"/>
              <w:ind w:left="5"/>
              <w:rPr>
                <w:ins w:id="23571" w:author="V2" w:date="2025-04-14T14:19:00Z" w16du:dateUtc="2025-04-14T19:19:00Z"/>
              </w:rPr>
            </w:pPr>
            <w:ins w:id="23572" w:author="V2" w:date="2025-04-14T14:19:00Z" w16du:dateUtc="2025-04-14T19:19:00Z">
              <w:r w:rsidRPr="007F7E2B">
                <w:t xml:space="preserve">Fossil fuel emissions </w:t>
              </w:r>
            </w:ins>
          </w:p>
        </w:tc>
      </w:tr>
      <w:tr w:rsidR="00C272E7" w:rsidRPr="007F7E2B" w14:paraId="3EAF54F2" w14:textId="77777777">
        <w:trPr>
          <w:trHeight w:val="480"/>
          <w:ins w:id="2357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51F48EB5" w14:textId="77777777" w:rsidR="00C272E7" w:rsidRPr="007F7E2B" w:rsidRDefault="00C272E7">
            <w:pPr>
              <w:spacing w:line="259" w:lineRule="auto"/>
              <w:rPr>
                <w:ins w:id="23574" w:author="V2" w:date="2025-04-14T14:19:00Z" w16du:dateUtc="2025-04-14T19:19:00Z"/>
              </w:rPr>
            </w:pPr>
            <w:ins w:id="23575"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2E138A59" w14:textId="38EE3B4F" w:rsidR="00C272E7" w:rsidRPr="007F7E2B" w:rsidRDefault="00111949">
            <w:pPr>
              <w:spacing w:line="259" w:lineRule="auto"/>
              <w:ind w:left="5"/>
              <w:rPr>
                <w:ins w:id="23576" w:author="V2" w:date="2025-04-14T14:19:00Z" w16du:dateUtc="2025-04-14T19:19:00Z"/>
              </w:rPr>
            </w:pPr>
            <w:ins w:id="23577" w:author="V2" w:date="2025-04-14T14:19:00Z" w16du:dateUtc="2025-04-14T19:19:00Z">
              <w:r w:rsidRPr="007F7E2B">
                <w:rPr>
                  <w:rFonts w:ascii="Arial" w:eastAsia="Arial" w:hAnsi="Arial" w:cs="Arial"/>
                  <w:i/>
                </w:rPr>
                <w:t>TRS-12</w:t>
              </w:r>
              <w:r w:rsidR="00C272E7" w:rsidRPr="007F7E2B">
                <w:rPr>
                  <w:rFonts w:ascii="Arial" w:eastAsia="Arial" w:hAnsi="Arial" w:cs="Arial"/>
                  <w:i/>
                </w:rPr>
                <w:t xml:space="preserve"> Estimation of Emissions from Power Equipment   </w:t>
              </w:r>
            </w:ins>
          </w:p>
        </w:tc>
      </w:tr>
      <w:tr w:rsidR="00C272E7" w:rsidRPr="007F7E2B" w14:paraId="4C17CDF6" w14:textId="77777777">
        <w:trPr>
          <w:trHeight w:val="801"/>
          <w:ins w:id="2357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75A8EDE" w14:textId="77777777" w:rsidR="00C272E7" w:rsidRPr="007F7E2B" w:rsidRDefault="00C272E7">
            <w:pPr>
              <w:spacing w:line="259" w:lineRule="auto"/>
              <w:rPr>
                <w:ins w:id="23579" w:author="V2" w:date="2025-04-14T14:19:00Z" w16du:dateUtc="2025-04-14T19:19:00Z"/>
              </w:rPr>
            </w:pPr>
            <w:ins w:id="23580"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1827DB61" w14:textId="77777777" w:rsidR="00C272E7" w:rsidRPr="007F7E2B" w:rsidRDefault="00C272E7">
            <w:pPr>
              <w:spacing w:line="259" w:lineRule="auto"/>
              <w:ind w:left="5"/>
              <w:rPr>
                <w:ins w:id="23581" w:author="V2" w:date="2025-04-14T14:19:00Z" w16du:dateUtc="2025-04-14T19:19:00Z"/>
              </w:rPr>
            </w:pPr>
            <w:ins w:id="23582" w:author="V2" w:date="2025-04-14T14:19:00Z" w16du:dateUtc="2025-04-14T19:19:00Z">
              <w:r w:rsidRPr="007F7E2B">
                <w:t xml:space="preserve">Emissions from burning of fossil fuels in power equipment during project management  </w:t>
              </w:r>
            </w:ins>
          </w:p>
        </w:tc>
      </w:tr>
      <w:tr w:rsidR="00C272E7" w:rsidRPr="007F7E2B" w14:paraId="48919442" w14:textId="77777777">
        <w:trPr>
          <w:trHeight w:val="331"/>
          <w:ins w:id="2358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8453946" w14:textId="77777777" w:rsidR="00C272E7" w:rsidRPr="007F7E2B" w:rsidRDefault="00C272E7">
            <w:pPr>
              <w:spacing w:line="259" w:lineRule="auto"/>
              <w:rPr>
                <w:ins w:id="23584" w:author="V2" w:date="2025-04-14T14:19:00Z" w16du:dateUtc="2025-04-14T19:19:00Z"/>
              </w:rPr>
            </w:pPr>
            <w:ins w:id="23585"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22B30348" w14:textId="77777777" w:rsidR="00C272E7" w:rsidRPr="007F7E2B" w:rsidRDefault="00C272E7">
            <w:pPr>
              <w:spacing w:line="259" w:lineRule="auto"/>
              <w:ind w:left="5"/>
              <w:rPr>
                <w:ins w:id="23586" w:author="V2" w:date="2025-04-14T14:19:00Z" w16du:dateUtc="2025-04-14T19:19:00Z"/>
              </w:rPr>
            </w:pPr>
            <w:ins w:id="23587" w:author="V2" w:date="2025-04-14T14:19:00Z" w16du:dateUtc="2025-04-14T19:19:00Z">
              <w:r w:rsidRPr="007F7E2B">
                <w:t xml:space="preserve">  </w:t>
              </w:r>
            </w:ins>
          </w:p>
        </w:tc>
      </w:tr>
    </w:tbl>
    <w:p w14:paraId="13F17D2C" w14:textId="77777777" w:rsidR="00C272E7" w:rsidRPr="007F7E2B" w:rsidRDefault="00C272E7">
      <w:pPr>
        <w:spacing w:line="259" w:lineRule="auto"/>
        <w:ind w:left="720"/>
        <w:jc w:val="both"/>
        <w:rPr>
          <w:ins w:id="23588" w:author="V2" w:date="2025-04-14T14:19:00Z" w16du:dateUtc="2025-04-14T19:19:00Z"/>
        </w:rPr>
      </w:pPr>
      <w:ins w:id="23589" w:author="V2" w:date="2025-04-14T14:19:00Z" w16du:dateUtc="2025-04-14T19:19:00Z">
        <w:r w:rsidRPr="007F7E2B">
          <w:t xml:space="preserve"> </w:t>
        </w:r>
      </w:ins>
    </w:p>
    <w:p w14:paraId="325BC89E" w14:textId="77777777" w:rsidR="00C272E7" w:rsidRPr="007F7E2B" w:rsidRDefault="00C272E7">
      <w:pPr>
        <w:spacing w:line="259" w:lineRule="auto"/>
        <w:ind w:left="720"/>
        <w:jc w:val="both"/>
        <w:rPr>
          <w:ins w:id="23590" w:author="V2" w:date="2025-04-14T14:19:00Z" w16du:dateUtc="2025-04-14T19:19:00Z"/>
        </w:rPr>
      </w:pPr>
      <w:ins w:id="23591" w:author="V2" w:date="2025-04-14T14:19:00Z" w16du:dateUtc="2025-04-14T19:19:00Z">
        <w:r w:rsidRPr="007F7E2B">
          <w:t xml:space="preserve"> </w:t>
        </w:r>
      </w:ins>
    </w:p>
    <w:p w14:paraId="062C21C1" w14:textId="77777777" w:rsidR="00C272E7" w:rsidRPr="007F7E2B" w:rsidRDefault="00C272E7">
      <w:pPr>
        <w:spacing w:line="259" w:lineRule="auto"/>
        <w:ind w:left="720"/>
        <w:jc w:val="both"/>
        <w:rPr>
          <w:ins w:id="23592" w:author="V2" w:date="2025-04-14T14:19:00Z" w16du:dateUtc="2025-04-14T19:19:00Z"/>
        </w:rPr>
      </w:pPr>
      <w:ins w:id="23593" w:author="V2" w:date="2025-04-14T14:19:00Z" w16du:dateUtc="2025-04-14T19:19:00Z">
        <w:r w:rsidRPr="007F7E2B">
          <w:t xml:space="preserve"> </w:t>
        </w:r>
      </w:ins>
    </w:p>
    <w:p w14:paraId="6617A01C" w14:textId="77777777" w:rsidR="00C272E7" w:rsidRPr="007F7E2B" w:rsidRDefault="00C272E7">
      <w:pPr>
        <w:spacing w:line="259" w:lineRule="auto"/>
        <w:ind w:left="720"/>
        <w:jc w:val="both"/>
        <w:rPr>
          <w:ins w:id="23594" w:author="V2" w:date="2025-04-14T14:19:00Z" w16du:dateUtc="2025-04-14T19:19:00Z"/>
        </w:rPr>
      </w:pPr>
      <w:ins w:id="23595" w:author="V2" w:date="2025-04-14T14:19:00Z" w16du:dateUtc="2025-04-14T19:19:00Z">
        <w:r w:rsidRPr="007F7E2B">
          <w:t xml:space="preserve"> </w:t>
        </w:r>
      </w:ins>
    </w:p>
    <w:tbl>
      <w:tblPr>
        <w:tblStyle w:val="TableGrid0"/>
        <w:tblW w:w="8980" w:type="dxa"/>
        <w:tblInd w:w="614" w:type="dxa"/>
        <w:tblCellMar>
          <w:top w:w="12" w:type="dxa"/>
          <w:left w:w="106" w:type="dxa"/>
          <w:right w:w="115" w:type="dxa"/>
        </w:tblCellMar>
        <w:tblLook w:val="04A0" w:firstRow="1" w:lastRow="0" w:firstColumn="1" w:lastColumn="0" w:noHBand="0" w:noVBand="1"/>
      </w:tblPr>
      <w:tblGrid>
        <w:gridCol w:w="4256"/>
        <w:gridCol w:w="4724"/>
      </w:tblGrid>
      <w:tr w:rsidR="00C272E7" w:rsidRPr="007F7E2B" w14:paraId="0670FC15" w14:textId="77777777">
        <w:trPr>
          <w:trHeight w:val="334"/>
          <w:ins w:id="2359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3663873" w14:textId="77777777" w:rsidR="00C272E7" w:rsidRPr="007F7E2B" w:rsidRDefault="00C272E7">
            <w:pPr>
              <w:spacing w:line="259" w:lineRule="auto"/>
              <w:rPr>
                <w:ins w:id="23597" w:author="V2" w:date="2025-04-14T14:19:00Z" w16du:dateUtc="2025-04-14T19:19:00Z"/>
              </w:rPr>
            </w:pPr>
            <w:ins w:id="23598"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73906B4A" w14:textId="77777777" w:rsidR="00C272E7" w:rsidRPr="007F7E2B" w:rsidRDefault="00C272E7">
            <w:pPr>
              <w:spacing w:line="259" w:lineRule="auto"/>
              <w:ind w:left="5"/>
              <w:rPr>
                <w:ins w:id="23599" w:author="V2" w:date="2025-04-14T14:19:00Z" w16du:dateUtc="2025-04-14T19:19:00Z"/>
              </w:rPr>
            </w:pPr>
            <w:ins w:id="23600" w:author="V2" w:date="2025-04-14T14:19:00Z" w16du:dateUtc="2025-04-14T19:19:00Z">
              <w:r w:rsidRPr="007F7E2B">
                <w:rPr>
                  <w:rFonts w:ascii="Arial" w:eastAsia="Arial" w:hAnsi="Arial" w:cs="Arial"/>
                  <w:i/>
                </w:rPr>
                <w:t>E</w:t>
              </w:r>
              <w:r w:rsidRPr="007F7E2B">
                <w:rPr>
                  <w:rFonts w:ascii="Arial" w:eastAsia="Arial" w:hAnsi="Arial" w:cs="Arial"/>
                  <w:i/>
                  <w:vertAlign w:val="subscript"/>
                </w:rPr>
                <w:t>l</w:t>
              </w:r>
              <w:r w:rsidRPr="007F7E2B">
                <w:rPr>
                  <w:rFonts w:ascii="Arial" w:eastAsia="Arial" w:hAnsi="Arial" w:cs="Arial"/>
                  <w:b/>
                  <w:i/>
                </w:rPr>
                <w:t xml:space="preserve">  </w:t>
              </w:r>
            </w:ins>
          </w:p>
        </w:tc>
      </w:tr>
      <w:tr w:rsidR="00C272E7" w:rsidRPr="007F7E2B" w14:paraId="08E4B425" w14:textId="77777777">
        <w:trPr>
          <w:trHeight w:val="335"/>
          <w:ins w:id="2360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7837165" w14:textId="77777777" w:rsidR="00C272E7" w:rsidRPr="007F7E2B" w:rsidRDefault="00C272E7">
            <w:pPr>
              <w:spacing w:line="259" w:lineRule="auto"/>
              <w:rPr>
                <w:ins w:id="23602" w:author="V2" w:date="2025-04-14T14:19:00Z" w16du:dateUtc="2025-04-14T19:19:00Z"/>
              </w:rPr>
            </w:pPr>
            <w:ins w:id="23603"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48A1F945" w14:textId="77777777" w:rsidR="00C272E7" w:rsidRPr="007F7E2B" w:rsidRDefault="00C272E7">
            <w:pPr>
              <w:spacing w:line="259" w:lineRule="auto"/>
              <w:ind w:left="5"/>
              <w:rPr>
                <w:ins w:id="23604" w:author="V2" w:date="2025-04-14T14:19:00Z" w16du:dateUtc="2025-04-14T19:19:00Z"/>
              </w:rPr>
            </w:pPr>
            <w:ins w:id="23605" w:author="V2" w:date="2025-04-14T14:19:00Z" w16du:dateUtc="2025-04-14T19:19:00Z">
              <w:r w:rsidRPr="007F7E2B">
                <w:t>tCO</w:t>
              </w:r>
              <w:r w:rsidRPr="007F7E2B">
                <w:rPr>
                  <w:vertAlign w:val="subscript"/>
                </w:rPr>
                <w:t>2</w:t>
              </w:r>
              <w:r w:rsidRPr="007F7E2B">
                <w:t xml:space="preserve">e/yr  </w:t>
              </w:r>
            </w:ins>
          </w:p>
        </w:tc>
      </w:tr>
      <w:tr w:rsidR="00C272E7" w:rsidRPr="007F7E2B" w14:paraId="351D3FA8" w14:textId="77777777">
        <w:trPr>
          <w:trHeight w:val="335"/>
          <w:ins w:id="2360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8DFAE62" w14:textId="77777777" w:rsidR="00C272E7" w:rsidRPr="007F7E2B" w:rsidRDefault="00C272E7">
            <w:pPr>
              <w:spacing w:line="259" w:lineRule="auto"/>
              <w:rPr>
                <w:ins w:id="23607" w:author="V2" w:date="2025-04-14T14:19:00Z" w16du:dateUtc="2025-04-14T19:19:00Z"/>
              </w:rPr>
            </w:pPr>
            <w:ins w:id="23608"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4831AF42" w14:textId="77777777" w:rsidR="00C272E7" w:rsidRPr="007F7E2B" w:rsidRDefault="00C272E7">
            <w:pPr>
              <w:spacing w:line="259" w:lineRule="auto"/>
              <w:ind w:left="5"/>
              <w:rPr>
                <w:ins w:id="23609" w:author="V2" w:date="2025-04-14T14:19:00Z" w16du:dateUtc="2025-04-14T19:19:00Z"/>
              </w:rPr>
            </w:pPr>
            <w:ins w:id="23610" w:author="V2" w:date="2025-04-14T14:19:00Z" w16du:dateUtc="2025-04-14T19:19:00Z">
              <w:r w:rsidRPr="007F7E2B">
                <w:t xml:space="preserve">Livestock emissions </w:t>
              </w:r>
            </w:ins>
          </w:p>
        </w:tc>
      </w:tr>
      <w:tr w:rsidR="00C272E7" w:rsidRPr="007F7E2B" w14:paraId="3BE25940" w14:textId="77777777">
        <w:trPr>
          <w:trHeight w:val="480"/>
          <w:ins w:id="2361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3E1FF137" w14:textId="77777777" w:rsidR="00C272E7" w:rsidRPr="007F7E2B" w:rsidRDefault="00C272E7">
            <w:pPr>
              <w:spacing w:line="259" w:lineRule="auto"/>
              <w:rPr>
                <w:ins w:id="23612" w:author="V2" w:date="2025-04-14T14:19:00Z" w16du:dateUtc="2025-04-14T19:19:00Z"/>
              </w:rPr>
            </w:pPr>
            <w:ins w:id="23613"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6A759502" w14:textId="2F12AE0C" w:rsidR="00C272E7" w:rsidRPr="007F7E2B" w:rsidRDefault="00111949">
            <w:pPr>
              <w:spacing w:line="259" w:lineRule="auto"/>
              <w:ind w:left="5"/>
              <w:rPr>
                <w:ins w:id="23614" w:author="V2" w:date="2025-04-14T14:19:00Z" w16du:dateUtc="2025-04-14T19:19:00Z"/>
              </w:rPr>
            </w:pPr>
            <w:ins w:id="23615" w:author="V2" w:date="2025-04-14T14:19:00Z" w16du:dateUtc="2025-04-14T19:19:00Z">
              <w:r w:rsidRPr="007F7E2B">
                <w:rPr>
                  <w:rFonts w:ascii="Arial" w:eastAsia="Arial" w:hAnsi="Arial" w:cs="Arial"/>
                  <w:i/>
                </w:rPr>
                <w:t>TRS-10</w:t>
              </w:r>
              <w:r w:rsidR="00C272E7" w:rsidRPr="007F7E2B">
                <w:rPr>
                  <w:rFonts w:ascii="Arial" w:eastAsia="Arial" w:hAnsi="Arial" w:cs="Arial"/>
                  <w:i/>
                </w:rPr>
                <w:t xml:space="preserve"> Estimation of Emissions from Domesticated Animals </w:t>
              </w:r>
            </w:ins>
          </w:p>
        </w:tc>
      </w:tr>
      <w:tr w:rsidR="00C272E7" w:rsidRPr="007F7E2B" w14:paraId="1C5ED95D" w14:textId="77777777">
        <w:trPr>
          <w:trHeight w:val="799"/>
          <w:ins w:id="2361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586B8D3" w14:textId="77777777" w:rsidR="00C272E7" w:rsidRPr="007F7E2B" w:rsidRDefault="00C272E7">
            <w:pPr>
              <w:spacing w:line="259" w:lineRule="auto"/>
              <w:rPr>
                <w:ins w:id="23617" w:author="V2" w:date="2025-04-14T14:19:00Z" w16du:dateUtc="2025-04-14T19:19:00Z"/>
              </w:rPr>
            </w:pPr>
            <w:ins w:id="23618"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4C6D68EB" w14:textId="77777777" w:rsidR="00C272E7" w:rsidRPr="007F7E2B" w:rsidRDefault="00C272E7">
            <w:pPr>
              <w:spacing w:line="259" w:lineRule="auto"/>
              <w:ind w:left="5"/>
              <w:rPr>
                <w:ins w:id="23619" w:author="V2" w:date="2025-04-14T14:19:00Z" w16du:dateUtc="2025-04-14T19:19:00Z"/>
              </w:rPr>
            </w:pPr>
            <w:ins w:id="23620" w:author="V2" w:date="2025-04-14T14:19:00Z" w16du:dateUtc="2025-04-14T19:19:00Z">
              <w:r w:rsidRPr="007F7E2B">
                <w:t xml:space="preserve">Emissions from livestock management  </w:t>
              </w:r>
            </w:ins>
          </w:p>
        </w:tc>
      </w:tr>
      <w:tr w:rsidR="00C272E7" w:rsidRPr="007F7E2B" w14:paraId="13D44A23" w14:textId="77777777">
        <w:trPr>
          <w:trHeight w:val="334"/>
          <w:ins w:id="2362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DC57E07" w14:textId="77777777" w:rsidR="00C272E7" w:rsidRPr="007F7E2B" w:rsidRDefault="00C272E7">
            <w:pPr>
              <w:spacing w:line="259" w:lineRule="auto"/>
              <w:rPr>
                <w:ins w:id="23622" w:author="V2" w:date="2025-04-14T14:19:00Z" w16du:dateUtc="2025-04-14T19:19:00Z"/>
              </w:rPr>
            </w:pPr>
            <w:ins w:id="23623"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1C80CA0E" w14:textId="77777777" w:rsidR="00C272E7" w:rsidRPr="007F7E2B" w:rsidRDefault="00C272E7">
            <w:pPr>
              <w:spacing w:line="259" w:lineRule="auto"/>
              <w:ind w:left="5"/>
              <w:rPr>
                <w:ins w:id="23624" w:author="V2" w:date="2025-04-14T14:19:00Z" w16du:dateUtc="2025-04-14T19:19:00Z"/>
              </w:rPr>
            </w:pPr>
            <w:ins w:id="23625" w:author="V2" w:date="2025-04-14T14:19:00Z" w16du:dateUtc="2025-04-14T19:19:00Z">
              <w:r w:rsidRPr="007F7E2B">
                <w:t xml:space="preserve">  </w:t>
              </w:r>
            </w:ins>
          </w:p>
        </w:tc>
      </w:tr>
    </w:tbl>
    <w:p w14:paraId="522CEC64" w14:textId="77777777" w:rsidR="00C272E7" w:rsidRPr="007F7E2B" w:rsidRDefault="00C272E7">
      <w:pPr>
        <w:spacing w:line="259" w:lineRule="auto"/>
        <w:jc w:val="both"/>
        <w:rPr>
          <w:ins w:id="23626" w:author="V2" w:date="2025-04-14T14:19:00Z" w16du:dateUtc="2025-04-14T19:19:00Z"/>
        </w:rPr>
      </w:pPr>
      <w:ins w:id="23627" w:author="V2" w:date="2025-04-14T14:19:00Z" w16du:dateUtc="2025-04-14T19:19:00Z">
        <w:r w:rsidRPr="007F7E2B">
          <w:t xml:space="preserve"> </w:t>
        </w:r>
      </w:ins>
    </w:p>
    <w:tbl>
      <w:tblPr>
        <w:tblStyle w:val="TableGrid0"/>
        <w:tblW w:w="8980" w:type="dxa"/>
        <w:tblInd w:w="614" w:type="dxa"/>
        <w:tblCellMar>
          <w:top w:w="12" w:type="dxa"/>
          <w:left w:w="106" w:type="dxa"/>
          <w:right w:w="115" w:type="dxa"/>
        </w:tblCellMar>
        <w:tblLook w:val="04A0" w:firstRow="1" w:lastRow="0" w:firstColumn="1" w:lastColumn="0" w:noHBand="0" w:noVBand="1"/>
      </w:tblPr>
      <w:tblGrid>
        <w:gridCol w:w="4256"/>
        <w:gridCol w:w="4724"/>
      </w:tblGrid>
      <w:tr w:rsidR="00C272E7" w:rsidRPr="007F7E2B" w14:paraId="507FDA0D" w14:textId="77777777">
        <w:trPr>
          <w:trHeight w:val="332"/>
          <w:ins w:id="2362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075A3B4" w14:textId="77777777" w:rsidR="00C272E7" w:rsidRPr="007F7E2B" w:rsidRDefault="00C272E7">
            <w:pPr>
              <w:spacing w:line="259" w:lineRule="auto"/>
              <w:rPr>
                <w:ins w:id="23629" w:author="V2" w:date="2025-04-14T14:19:00Z" w16du:dateUtc="2025-04-14T19:19:00Z"/>
              </w:rPr>
            </w:pPr>
            <w:ins w:id="23630"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5C15EF07" w14:textId="77777777" w:rsidR="00C272E7" w:rsidRPr="007F7E2B" w:rsidRDefault="00C272E7">
            <w:pPr>
              <w:spacing w:line="259" w:lineRule="auto"/>
              <w:ind w:left="5"/>
              <w:rPr>
                <w:ins w:id="23631" w:author="V2" w:date="2025-04-14T14:19:00Z" w16du:dateUtc="2025-04-14T19:19:00Z"/>
              </w:rPr>
            </w:pPr>
            <w:ins w:id="23632" w:author="V2" w:date="2025-04-14T14:19:00Z" w16du:dateUtc="2025-04-14T19:19:00Z">
              <w:r w:rsidRPr="007F7E2B">
                <w:rPr>
                  <w:rFonts w:ascii="Arial" w:eastAsia="Arial" w:hAnsi="Arial" w:cs="Arial"/>
                  <w:i/>
                </w:rPr>
                <w:t>E</w:t>
              </w:r>
              <w:r w:rsidRPr="007F7E2B">
                <w:rPr>
                  <w:rFonts w:ascii="Arial" w:eastAsia="Arial" w:hAnsi="Arial" w:cs="Arial"/>
                  <w:i/>
                  <w:vertAlign w:val="subscript"/>
                </w:rPr>
                <w:t>m</w:t>
              </w:r>
              <w:r w:rsidRPr="007F7E2B">
                <w:rPr>
                  <w:rFonts w:ascii="Arial" w:eastAsia="Arial" w:hAnsi="Arial" w:cs="Arial"/>
                  <w:b/>
                  <w:i/>
                </w:rPr>
                <w:t xml:space="preserve">  </w:t>
              </w:r>
            </w:ins>
          </w:p>
        </w:tc>
      </w:tr>
      <w:tr w:rsidR="00C272E7" w:rsidRPr="007F7E2B" w14:paraId="333F02EC" w14:textId="77777777">
        <w:trPr>
          <w:trHeight w:val="335"/>
          <w:ins w:id="2363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3DCFDE3" w14:textId="77777777" w:rsidR="00C272E7" w:rsidRPr="007F7E2B" w:rsidRDefault="00C272E7">
            <w:pPr>
              <w:spacing w:line="259" w:lineRule="auto"/>
              <w:rPr>
                <w:ins w:id="23634" w:author="V2" w:date="2025-04-14T14:19:00Z" w16du:dateUtc="2025-04-14T19:19:00Z"/>
              </w:rPr>
            </w:pPr>
            <w:ins w:id="23635"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6004CD26" w14:textId="77777777" w:rsidR="00C272E7" w:rsidRPr="007F7E2B" w:rsidRDefault="00C272E7">
            <w:pPr>
              <w:spacing w:line="259" w:lineRule="auto"/>
              <w:ind w:left="5"/>
              <w:rPr>
                <w:ins w:id="23636" w:author="V2" w:date="2025-04-14T14:19:00Z" w16du:dateUtc="2025-04-14T19:19:00Z"/>
              </w:rPr>
            </w:pPr>
            <w:ins w:id="23637" w:author="V2" w:date="2025-04-14T14:19:00Z" w16du:dateUtc="2025-04-14T19:19:00Z">
              <w:r w:rsidRPr="007F7E2B">
                <w:t>tCO</w:t>
              </w:r>
              <w:r w:rsidRPr="007F7E2B">
                <w:rPr>
                  <w:vertAlign w:val="subscript"/>
                </w:rPr>
                <w:t>2</w:t>
              </w:r>
              <w:r w:rsidRPr="007F7E2B">
                <w:t xml:space="preserve">e  </w:t>
              </w:r>
            </w:ins>
          </w:p>
        </w:tc>
      </w:tr>
      <w:tr w:rsidR="00C272E7" w:rsidRPr="007F7E2B" w14:paraId="562D0628" w14:textId="77777777">
        <w:trPr>
          <w:trHeight w:val="335"/>
          <w:ins w:id="2363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35FE297" w14:textId="77777777" w:rsidR="00C272E7" w:rsidRPr="007F7E2B" w:rsidRDefault="00C272E7">
            <w:pPr>
              <w:spacing w:line="259" w:lineRule="auto"/>
              <w:rPr>
                <w:ins w:id="23639" w:author="V2" w:date="2025-04-14T14:19:00Z" w16du:dateUtc="2025-04-14T19:19:00Z"/>
              </w:rPr>
            </w:pPr>
            <w:ins w:id="23640" w:author="V2" w:date="2025-04-14T14:19:00Z" w16du:dateUtc="2025-04-14T19:19:00Z">
              <w:r w:rsidRPr="007F7E2B">
                <w:lastRenderedPageBreak/>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60847FF0" w14:textId="77777777" w:rsidR="00C272E7" w:rsidRPr="007F7E2B" w:rsidRDefault="00C272E7">
            <w:pPr>
              <w:spacing w:line="259" w:lineRule="auto"/>
              <w:ind w:left="5"/>
              <w:rPr>
                <w:ins w:id="23641" w:author="V2" w:date="2025-04-14T14:19:00Z" w16du:dateUtc="2025-04-14T19:19:00Z"/>
              </w:rPr>
            </w:pPr>
            <w:ins w:id="23642" w:author="V2" w:date="2025-04-14T14:19:00Z" w16du:dateUtc="2025-04-14T19:19:00Z">
              <w:r w:rsidRPr="007F7E2B">
                <w:t xml:space="preserve">Market leakage </w:t>
              </w:r>
            </w:ins>
          </w:p>
        </w:tc>
      </w:tr>
      <w:tr w:rsidR="00C272E7" w:rsidRPr="007F7E2B" w14:paraId="379C48CF" w14:textId="77777777">
        <w:trPr>
          <w:trHeight w:val="480"/>
          <w:ins w:id="2364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185222EC" w14:textId="77777777" w:rsidR="00C272E7" w:rsidRPr="007F7E2B" w:rsidRDefault="00C272E7">
            <w:pPr>
              <w:spacing w:line="259" w:lineRule="auto"/>
              <w:rPr>
                <w:ins w:id="23644" w:author="V2" w:date="2025-04-14T14:19:00Z" w16du:dateUtc="2025-04-14T19:19:00Z"/>
              </w:rPr>
            </w:pPr>
            <w:ins w:id="23645"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22126AEA" w14:textId="6FC3A904" w:rsidR="00C272E7" w:rsidRPr="007F7E2B" w:rsidRDefault="00111949">
            <w:pPr>
              <w:spacing w:line="259" w:lineRule="auto"/>
              <w:ind w:left="5"/>
              <w:rPr>
                <w:ins w:id="23646" w:author="V2" w:date="2025-04-14T14:19:00Z" w16du:dateUtc="2025-04-14T19:19:00Z"/>
              </w:rPr>
            </w:pPr>
            <w:ins w:id="23647" w:author="V2" w:date="2025-04-14T14:19:00Z" w16du:dateUtc="2025-04-14T19:19:00Z">
              <w:r w:rsidRPr="007F7E2B">
                <w:rPr>
                  <w:rFonts w:ascii="Arial" w:eastAsia="Arial" w:hAnsi="Arial" w:cs="Arial"/>
                  <w:i/>
                </w:rPr>
                <w:t>TRS-15</w:t>
              </w:r>
              <w:r w:rsidR="00C272E7" w:rsidRPr="007F7E2B">
                <w:rPr>
                  <w:rFonts w:ascii="Arial" w:eastAsia="Arial" w:hAnsi="Arial" w:cs="Arial"/>
                  <w:i/>
                </w:rPr>
                <w:t xml:space="preserve"> Estimation of Emissions from Market Leakage   </w:t>
              </w:r>
            </w:ins>
          </w:p>
        </w:tc>
      </w:tr>
      <w:tr w:rsidR="00C272E7" w:rsidRPr="007F7E2B" w14:paraId="51BD324F" w14:textId="77777777">
        <w:trPr>
          <w:trHeight w:val="800"/>
          <w:ins w:id="2364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1A1F0B7" w14:textId="77777777" w:rsidR="00C272E7" w:rsidRPr="007F7E2B" w:rsidRDefault="00C272E7">
            <w:pPr>
              <w:spacing w:line="259" w:lineRule="auto"/>
              <w:rPr>
                <w:ins w:id="23649" w:author="V2" w:date="2025-04-14T14:19:00Z" w16du:dateUtc="2025-04-14T19:19:00Z"/>
              </w:rPr>
            </w:pPr>
            <w:ins w:id="23650"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3C9C42D8" w14:textId="77777777" w:rsidR="00C272E7" w:rsidRPr="007F7E2B" w:rsidRDefault="00C272E7">
            <w:pPr>
              <w:spacing w:line="259" w:lineRule="auto"/>
              <w:ind w:left="5"/>
              <w:rPr>
                <w:ins w:id="23651" w:author="V2" w:date="2025-04-14T14:19:00Z" w16du:dateUtc="2025-04-14T19:19:00Z"/>
              </w:rPr>
            </w:pPr>
            <w:ins w:id="23652" w:author="V2" w:date="2025-04-14T14:19:00Z" w16du:dateUtc="2025-04-14T19:19:00Z">
              <w:r w:rsidRPr="007F7E2B">
                <w:t xml:space="preserve">Emissions from market leakage over the selected period </w:t>
              </w:r>
            </w:ins>
          </w:p>
        </w:tc>
      </w:tr>
      <w:tr w:rsidR="00C272E7" w:rsidRPr="007F7E2B" w14:paraId="515F386A" w14:textId="77777777">
        <w:trPr>
          <w:trHeight w:val="332"/>
          <w:ins w:id="2365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23FDDD5" w14:textId="77777777" w:rsidR="00C272E7" w:rsidRPr="007F7E2B" w:rsidRDefault="00C272E7">
            <w:pPr>
              <w:spacing w:line="259" w:lineRule="auto"/>
              <w:rPr>
                <w:ins w:id="23654" w:author="V2" w:date="2025-04-14T14:19:00Z" w16du:dateUtc="2025-04-14T19:19:00Z"/>
              </w:rPr>
            </w:pPr>
            <w:ins w:id="23655"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472E2C1D" w14:textId="77777777" w:rsidR="00C272E7" w:rsidRPr="007F7E2B" w:rsidRDefault="00C272E7">
            <w:pPr>
              <w:spacing w:line="259" w:lineRule="auto"/>
              <w:ind w:left="5"/>
              <w:rPr>
                <w:ins w:id="23656" w:author="V2" w:date="2025-04-14T14:19:00Z" w16du:dateUtc="2025-04-14T19:19:00Z"/>
              </w:rPr>
            </w:pPr>
            <w:ins w:id="23657" w:author="V2" w:date="2025-04-14T14:19:00Z" w16du:dateUtc="2025-04-14T19:19:00Z">
              <w:r w:rsidRPr="007F7E2B">
                <w:t xml:space="preserve">  </w:t>
              </w:r>
            </w:ins>
          </w:p>
        </w:tc>
      </w:tr>
      <w:tr w:rsidR="00C272E7" w:rsidRPr="007F7E2B" w14:paraId="3C561EA5" w14:textId="77777777">
        <w:trPr>
          <w:trHeight w:val="332"/>
          <w:ins w:id="2365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D041937" w14:textId="77777777" w:rsidR="00C272E7" w:rsidRPr="007F7E2B" w:rsidRDefault="00C272E7">
            <w:pPr>
              <w:spacing w:line="259" w:lineRule="auto"/>
              <w:rPr>
                <w:ins w:id="23659" w:author="V2" w:date="2025-04-14T14:19:00Z" w16du:dateUtc="2025-04-14T19:19:00Z"/>
              </w:rPr>
            </w:pPr>
            <w:ins w:id="23660"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31484399" w14:textId="77777777" w:rsidR="00C272E7" w:rsidRPr="007F7E2B" w:rsidRDefault="00C272E7">
            <w:pPr>
              <w:spacing w:line="259" w:lineRule="auto"/>
              <w:ind w:left="5"/>
              <w:rPr>
                <w:ins w:id="23661" w:author="V2" w:date="2025-04-14T14:19:00Z" w16du:dateUtc="2025-04-14T19:19:00Z"/>
              </w:rPr>
            </w:pPr>
            <w:ins w:id="23662" w:author="V2" w:date="2025-04-14T14:19:00Z" w16du:dateUtc="2025-04-14T19:19:00Z">
              <w:r w:rsidRPr="007F7E2B">
                <w:rPr>
                  <w:rFonts w:ascii="Arial" w:eastAsia="Arial" w:hAnsi="Arial" w:cs="Arial"/>
                  <w:i/>
                </w:rPr>
                <w:t>EmissionC</w:t>
              </w:r>
              <w:r w:rsidRPr="007F7E2B">
                <w:rPr>
                  <w:rFonts w:ascii="Arial" w:eastAsia="Arial" w:hAnsi="Arial" w:cs="Arial"/>
                  <w:i/>
                  <w:vertAlign w:val="subscript"/>
                </w:rPr>
                <w:t>t,B</w:t>
              </w:r>
              <w:r w:rsidRPr="007F7E2B">
                <w:rPr>
                  <w:rFonts w:ascii="Arial" w:eastAsia="Arial" w:hAnsi="Arial" w:cs="Arial"/>
                  <w:b/>
                  <w:i/>
                </w:rPr>
                <w:t xml:space="preserve">  </w:t>
              </w:r>
            </w:ins>
          </w:p>
        </w:tc>
      </w:tr>
      <w:tr w:rsidR="00C272E7" w:rsidRPr="007F7E2B" w14:paraId="78892451" w14:textId="77777777">
        <w:trPr>
          <w:trHeight w:val="336"/>
          <w:ins w:id="2366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EE28685" w14:textId="77777777" w:rsidR="00C272E7" w:rsidRPr="007F7E2B" w:rsidRDefault="00C272E7">
            <w:pPr>
              <w:spacing w:line="259" w:lineRule="auto"/>
              <w:rPr>
                <w:ins w:id="23664" w:author="V2" w:date="2025-04-14T14:19:00Z" w16du:dateUtc="2025-04-14T19:19:00Z"/>
              </w:rPr>
            </w:pPr>
            <w:ins w:id="23665"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634F6957" w14:textId="77777777" w:rsidR="00C272E7" w:rsidRPr="007F7E2B" w:rsidRDefault="00C272E7">
            <w:pPr>
              <w:spacing w:line="259" w:lineRule="auto"/>
              <w:ind w:left="5"/>
              <w:rPr>
                <w:ins w:id="23666" w:author="V2" w:date="2025-04-14T14:19:00Z" w16du:dateUtc="2025-04-14T19:19:00Z"/>
              </w:rPr>
            </w:pPr>
            <w:ins w:id="23667" w:author="V2" w:date="2025-04-14T14:19:00Z" w16du:dateUtc="2025-04-14T19:19:00Z">
              <w:r w:rsidRPr="007F7E2B">
                <w:t>tCO</w:t>
              </w:r>
              <w:r w:rsidRPr="007F7E2B">
                <w:rPr>
                  <w:vertAlign w:val="subscript"/>
                </w:rPr>
                <w:t>2</w:t>
              </w:r>
              <w:r w:rsidRPr="007F7E2B">
                <w:t xml:space="preserve">e </w:t>
              </w:r>
            </w:ins>
          </w:p>
        </w:tc>
      </w:tr>
      <w:tr w:rsidR="00C272E7" w:rsidRPr="007F7E2B" w14:paraId="5853C0FF" w14:textId="77777777">
        <w:trPr>
          <w:trHeight w:val="334"/>
          <w:ins w:id="2366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0431EFA" w14:textId="77777777" w:rsidR="00C272E7" w:rsidRPr="007F7E2B" w:rsidRDefault="00C272E7">
            <w:pPr>
              <w:spacing w:line="259" w:lineRule="auto"/>
              <w:rPr>
                <w:ins w:id="23669" w:author="V2" w:date="2025-04-14T14:19:00Z" w16du:dateUtc="2025-04-14T19:19:00Z"/>
              </w:rPr>
            </w:pPr>
            <w:ins w:id="23670"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6A0837DB" w14:textId="77777777" w:rsidR="00C272E7" w:rsidRPr="007F7E2B" w:rsidRDefault="00C272E7">
            <w:pPr>
              <w:spacing w:line="259" w:lineRule="auto"/>
              <w:ind w:left="5"/>
              <w:rPr>
                <w:ins w:id="23671" w:author="V2" w:date="2025-04-14T14:19:00Z" w16du:dateUtc="2025-04-14T19:19:00Z"/>
              </w:rPr>
            </w:pPr>
            <w:ins w:id="23672" w:author="V2" w:date="2025-04-14T14:19:00Z" w16du:dateUtc="2025-04-14T19:19:00Z">
              <w:r w:rsidRPr="007F7E2B">
                <w:t xml:space="preserve">Baseline emissions </w:t>
              </w:r>
            </w:ins>
          </w:p>
        </w:tc>
      </w:tr>
      <w:tr w:rsidR="00C272E7" w:rsidRPr="007F7E2B" w14:paraId="6AB46392" w14:textId="77777777">
        <w:trPr>
          <w:trHeight w:val="336"/>
          <w:ins w:id="2367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01FDAD1" w14:textId="77777777" w:rsidR="00C272E7" w:rsidRPr="007F7E2B" w:rsidRDefault="00C272E7">
            <w:pPr>
              <w:spacing w:line="259" w:lineRule="auto"/>
              <w:rPr>
                <w:ins w:id="23674" w:author="V2" w:date="2025-04-14T14:19:00Z" w16du:dateUtc="2025-04-14T19:19:00Z"/>
              </w:rPr>
            </w:pPr>
            <w:ins w:id="23675"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011A5826" w14:textId="77777777" w:rsidR="00C272E7" w:rsidRPr="007F7E2B" w:rsidRDefault="00C272E7">
            <w:pPr>
              <w:spacing w:line="259" w:lineRule="auto"/>
              <w:ind w:left="5"/>
              <w:rPr>
                <w:ins w:id="23676" w:author="V2" w:date="2025-04-14T14:19:00Z" w16du:dateUtc="2025-04-14T19:19:00Z"/>
              </w:rPr>
            </w:pPr>
            <w:ins w:id="23677" w:author="V2" w:date="2025-04-14T14:19:00Z" w16du:dateUtc="2025-04-14T19:19:00Z">
              <w:r w:rsidRPr="007F7E2B">
                <w:t xml:space="preserve">Calculated </w:t>
              </w:r>
            </w:ins>
          </w:p>
        </w:tc>
      </w:tr>
      <w:tr w:rsidR="00C272E7" w:rsidRPr="007F7E2B" w14:paraId="2DAD6B41" w14:textId="77777777">
        <w:trPr>
          <w:trHeight w:val="799"/>
          <w:ins w:id="2367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55CD9F8" w14:textId="77777777" w:rsidR="00C272E7" w:rsidRPr="007F7E2B" w:rsidRDefault="00C272E7">
            <w:pPr>
              <w:spacing w:line="259" w:lineRule="auto"/>
              <w:rPr>
                <w:ins w:id="23679" w:author="V2" w:date="2025-04-14T14:19:00Z" w16du:dateUtc="2025-04-14T19:19:00Z"/>
              </w:rPr>
            </w:pPr>
            <w:ins w:id="23680"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7622BCAF" w14:textId="77777777" w:rsidR="00C272E7" w:rsidRPr="007F7E2B" w:rsidRDefault="00C272E7">
            <w:pPr>
              <w:spacing w:line="259" w:lineRule="auto"/>
              <w:ind w:left="5"/>
              <w:rPr>
                <w:ins w:id="23681" w:author="V2" w:date="2025-04-14T14:19:00Z" w16du:dateUtc="2025-04-14T19:19:00Z"/>
              </w:rPr>
            </w:pPr>
            <w:ins w:id="23682" w:author="V2" w:date="2025-04-14T14:19:00Z" w16du:dateUtc="2025-04-14T19:19:00Z">
              <w:r w:rsidRPr="007F7E2B">
                <w:t xml:space="preserve">Total emissions from time t=0 to time t= z, under the baseline scenario </w:t>
              </w:r>
            </w:ins>
          </w:p>
        </w:tc>
      </w:tr>
      <w:tr w:rsidR="00C272E7" w:rsidRPr="007F7E2B" w14:paraId="40D8D299" w14:textId="77777777">
        <w:trPr>
          <w:trHeight w:val="334"/>
          <w:ins w:id="2368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0F862D2" w14:textId="77777777" w:rsidR="00C272E7" w:rsidRPr="007F7E2B" w:rsidRDefault="00C272E7">
            <w:pPr>
              <w:spacing w:line="259" w:lineRule="auto"/>
              <w:rPr>
                <w:ins w:id="23684" w:author="V2" w:date="2025-04-14T14:19:00Z" w16du:dateUtc="2025-04-14T19:19:00Z"/>
              </w:rPr>
            </w:pPr>
            <w:ins w:id="23685"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03F3F3B3" w14:textId="77777777" w:rsidR="00C272E7" w:rsidRPr="007F7E2B" w:rsidRDefault="00C272E7">
            <w:pPr>
              <w:spacing w:line="259" w:lineRule="auto"/>
              <w:ind w:left="5"/>
              <w:rPr>
                <w:ins w:id="23686" w:author="V2" w:date="2025-04-14T14:19:00Z" w16du:dateUtc="2025-04-14T19:19:00Z"/>
              </w:rPr>
            </w:pPr>
            <w:ins w:id="23687" w:author="V2" w:date="2025-04-14T14:19:00Z" w16du:dateUtc="2025-04-14T19:19:00Z">
              <w:r w:rsidRPr="007F7E2B">
                <w:t xml:space="preserve">  </w:t>
              </w:r>
            </w:ins>
          </w:p>
        </w:tc>
      </w:tr>
      <w:tr w:rsidR="00C272E7" w:rsidRPr="007F7E2B" w14:paraId="488E54E8" w14:textId="77777777">
        <w:trPr>
          <w:trHeight w:val="332"/>
          <w:ins w:id="2368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91416BD" w14:textId="77777777" w:rsidR="00C272E7" w:rsidRPr="007F7E2B" w:rsidRDefault="00C272E7">
            <w:pPr>
              <w:spacing w:line="259" w:lineRule="auto"/>
              <w:rPr>
                <w:ins w:id="23689" w:author="V2" w:date="2025-04-14T14:19:00Z" w16du:dateUtc="2025-04-14T19:19:00Z"/>
              </w:rPr>
            </w:pPr>
            <w:ins w:id="23690"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72B944B9" w14:textId="77777777" w:rsidR="00C272E7" w:rsidRPr="007F7E2B" w:rsidRDefault="00C272E7">
            <w:pPr>
              <w:spacing w:line="259" w:lineRule="auto"/>
              <w:ind w:left="5"/>
              <w:rPr>
                <w:ins w:id="23691" w:author="V2" w:date="2025-04-14T14:19:00Z" w16du:dateUtc="2025-04-14T19:19:00Z"/>
              </w:rPr>
            </w:pPr>
            <w:ins w:id="23692" w:author="V2" w:date="2025-04-14T14:19:00Z" w16du:dateUtc="2025-04-14T19:19:00Z">
              <w:r w:rsidRPr="007F7E2B">
                <w:rPr>
                  <w:rFonts w:ascii="Arial" w:eastAsia="Arial" w:hAnsi="Arial" w:cs="Arial"/>
                  <w:i/>
                </w:rPr>
                <w:t>EmissionC</w:t>
              </w:r>
              <w:r w:rsidRPr="007F7E2B">
                <w:rPr>
                  <w:rFonts w:ascii="Arial" w:eastAsia="Arial" w:hAnsi="Arial" w:cs="Arial"/>
                  <w:i/>
                  <w:vertAlign w:val="subscript"/>
                </w:rPr>
                <w:t>t,P</w:t>
              </w:r>
              <w:r w:rsidRPr="007F7E2B">
                <w:rPr>
                  <w:rFonts w:ascii="Arial" w:eastAsia="Arial" w:hAnsi="Arial" w:cs="Arial"/>
                  <w:b/>
                  <w:i/>
                </w:rPr>
                <w:t xml:space="preserve">  </w:t>
              </w:r>
            </w:ins>
          </w:p>
        </w:tc>
      </w:tr>
      <w:tr w:rsidR="00C272E7" w:rsidRPr="007F7E2B" w14:paraId="697FF458" w14:textId="77777777">
        <w:trPr>
          <w:trHeight w:val="335"/>
          <w:ins w:id="2369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75C311C" w14:textId="77777777" w:rsidR="00C272E7" w:rsidRPr="007F7E2B" w:rsidRDefault="00C272E7">
            <w:pPr>
              <w:spacing w:line="259" w:lineRule="auto"/>
              <w:rPr>
                <w:ins w:id="23694" w:author="V2" w:date="2025-04-14T14:19:00Z" w16du:dateUtc="2025-04-14T19:19:00Z"/>
              </w:rPr>
            </w:pPr>
            <w:ins w:id="23695"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46D4B711" w14:textId="77777777" w:rsidR="00C272E7" w:rsidRPr="007F7E2B" w:rsidRDefault="00C272E7">
            <w:pPr>
              <w:spacing w:line="259" w:lineRule="auto"/>
              <w:ind w:left="5"/>
              <w:rPr>
                <w:ins w:id="23696" w:author="V2" w:date="2025-04-14T14:19:00Z" w16du:dateUtc="2025-04-14T19:19:00Z"/>
              </w:rPr>
            </w:pPr>
            <w:ins w:id="23697" w:author="V2" w:date="2025-04-14T14:19:00Z" w16du:dateUtc="2025-04-14T19:19:00Z">
              <w:r w:rsidRPr="007F7E2B">
                <w:t>tCO</w:t>
              </w:r>
              <w:r w:rsidRPr="007F7E2B">
                <w:rPr>
                  <w:vertAlign w:val="subscript"/>
                </w:rPr>
                <w:t>2</w:t>
              </w:r>
              <w:r w:rsidRPr="007F7E2B">
                <w:t xml:space="preserve">e </w:t>
              </w:r>
            </w:ins>
          </w:p>
        </w:tc>
      </w:tr>
      <w:tr w:rsidR="00C272E7" w:rsidRPr="007F7E2B" w14:paraId="46AC9511" w14:textId="77777777">
        <w:trPr>
          <w:trHeight w:val="335"/>
          <w:ins w:id="2369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CCDC6C2" w14:textId="77777777" w:rsidR="00C272E7" w:rsidRPr="007F7E2B" w:rsidRDefault="00C272E7">
            <w:pPr>
              <w:spacing w:line="259" w:lineRule="auto"/>
              <w:rPr>
                <w:ins w:id="23699" w:author="V2" w:date="2025-04-14T14:19:00Z" w16du:dateUtc="2025-04-14T19:19:00Z"/>
              </w:rPr>
            </w:pPr>
            <w:ins w:id="23700"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2D4EE4CF" w14:textId="77777777" w:rsidR="00C272E7" w:rsidRPr="007F7E2B" w:rsidRDefault="00C272E7">
            <w:pPr>
              <w:spacing w:line="259" w:lineRule="auto"/>
              <w:ind w:left="5"/>
              <w:rPr>
                <w:ins w:id="23701" w:author="V2" w:date="2025-04-14T14:19:00Z" w16du:dateUtc="2025-04-14T19:19:00Z"/>
              </w:rPr>
            </w:pPr>
            <w:ins w:id="23702" w:author="V2" w:date="2025-04-14T14:19:00Z" w16du:dateUtc="2025-04-14T19:19:00Z">
              <w:r w:rsidRPr="007F7E2B">
                <w:t xml:space="preserve">Project emissions </w:t>
              </w:r>
            </w:ins>
          </w:p>
        </w:tc>
      </w:tr>
      <w:tr w:rsidR="00C272E7" w:rsidRPr="007F7E2B" w14:paraId="056D39B1" w14:textId="77777777">
        <w:trPr>
          <w:trHeight w:val="336"/>
          <w:ins w:id="2370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5DF8C08" w14:textId="77777777" w:rsidR="00C272E7" w:rsidRPr="007F7E2B" w:rsidRDefault="00C272E7">
            <w:pPr>
              <w:spacing w:line="259" w:lineRule="auto"/>
              <w:rPr>
                <w:ins w:id="23704" w:author="V2" w:date="2025-04-14T14:19:00Z" w16du:dateUtc="2025-04-14T19:19:00Z"/>
              </w:rPr>
            </w:pPr>
            <w:ins w:id="23705"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4C0C0D76" w14:textId="77777777" w:rsidR="00C272E7" w:rsidRPr="007F7E2B" w:rsidRDefault="00C272E7">
            <w:pPr>
              <w:spacing w:line="259" w:lineRule="auto"/>
              <w:ind w:left="5"/>
              <w:rPr>
                <w:ins w:id="23706" w:author="V2" w:date="2025-04-14T14:19:00Z" w16du:dateUtc="2025-04-14T19:19:00Z"/>
              </w:rPr>
            </w:pPr>
            <w:ins w:id="23707" w:author="V2" w:date="2025-04-14T14:19:00Z" w16du:dateUtc="2025-04-14T19:19:00Z">
              <w:r w:rsidRPr="007F7E2B">
                <w:t xml:space="preserve">Calculated </w:t>
              </w:r>
            </w:ins>
          </w:p>
        </w:tc>
      </w:tr>
      <w:tr w:rsidR="00C272E7" w:rsidRPr="007F7E2B" w14:paraId="0FEE6671" w14:textId="77777777">
        <w:trPr>
          <w:trHeight w:val="800"/>
          <w:ins w:id="2370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A4AFC43" w14:textId="77777777" w:rsidR="00C272E7" w:rsidRPr="007F7E2B" w:rsidRDefault="00C272E7">
            <w:pPr>
              <w:spacing w:line="259" w:lineRule="auto"/>
              <w:rPr>
                <w:ins w:id="23709" w:author="V2" w:date="2025-04-14T14:19:00Z" w16du:dateUtc="2025-04-14T19:19:00Z"/>
              </w:rPr>
            </w:pPr>
            <w:ins w:id="23710"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39BC82B0" w14:textId="77777777" w:rsidR="00C272E7" w:rsidRPr="007F7E2B" w:rsidRDefault="00C272E7">
            <w:pPr>
              <w:spacing w:line="259" w:lineRule="auto"/>
              <w:ind w:left="5"/>
              <w:rPr>
                <w:ins w:id="23711" w:author="V2" w:date="2025-04-14T14:19:00Z" w16du:dateUtc="2025-04-14T19:19:00Z"/>
              </w:rPr>
            </w:pPr>
            <w:ins w:id="23712" w:author="V2" w:date="2025-04-14T14:19:00Z" w16du:dateUtc="2025-04-14T19:19:00Z">
              <w:r w:rsidRPr="007F7E2B">
                <w:t xml:space="preserve">Total emissions from time t=0 to time t= z, under the project scenario </w:t>
              </w:r>
            </w:ins>
          </w:p>
        </w:tc>
      </w:tr>
      <w:tr w:rsidR="00C272E7" w:rsidRPr="007F7E2B" w14:paraId="663E3264" w14:textId="77777777">
        <w:trPr>
          <w:trHeight w:val="332"/>
          <w:ins w:id="2371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7DCC1FC" w14:textId="77777777" w:rsidR="00C272E7" w:rsidRPr="007F7E2B" w:rsidRDefault="00C272E7">
            <w:pPr>
              <w:spacing w:line="259" w:lineRule="auto"/>
              <w:rPr>
                <w:ins w:id="23714" w:author="V2" w:date="2025-04-14T14:19:00Z" w16du:dateUtc="2025-04-14T19:19:00Z"/>
              </w:rPr>
            </w:pPr>
            <w:ins w:id="23715"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7B0ABE94" w14:textId="77777777" w:rsidR="00C272E7" w:rsidRPr="007F7E2B" w:rsidRDefault="00C272E7">
            <w:pPr>
              <w:spacing w:line="259" w:lineRule="auto"/>
              <w:ind w:left="5"/>
              <w:rPr>
                <w:ins w:id="23716" w:author="V2" w:date="2025-04-14T14:19:00Z" w16du:dateUtc="2025-04-14T19:19:00Z"/>
              </w:rPr>
            </w:pPr>
            <w:ins w:id="23717" w:author="V2" w:date="2025-04-14T14:19:00Z" w16du:dateUtc="2025-04-14T19:19:00Z">
              <w:r w:rsidRPr="007F7E2B">
                <w:t xml:space="preserve">  </w:t>
              </w:r>
            </w:ins>
          </w:p>
        </w:tc>
      </w:tr>
    </w:tbl>
    <w:p w14:paraId="7B2025A1" w14:textId="77777777" w:rsidR="00C272E7" w:rsidRPr="007F7E2B" w:rsidRDefault="00C272E7">
      <w:pPr>
        <w:spacing w:after="217" w:line="259" w:lineRule="auto"/>
        <w:jc w:val="both"/>
        <w:rPr>
          <w:ins w:id="23718" w:author="V2" w:date="2025-04-14T14:19:00Z" w16du:dateUtc="2025-04-14T19:19:00Z"/>
        </w:rPr>
      </w:pPr>
      <w:ins w:id="23719" w:author="V2" w:date="2025-04-14T14:19:00Z" w16du:dateUtc="2025-04-14T19:19:00Z">
        <w:r w:rsidRPr="007F7E2B">
          <w:t xml:space="preserve"> </w:t>
        </w:r>
      </w:ins>
    </w:p>
    <w:p w14:paraId="1B5082A2" w14:textId="77777777" w:rsidR="00C272E7" w:rsidRPr="007F7E2B" w:rsidRDefault="00C272E7">
      <w:pPr>
        <w:spacing w:after="217" w:line="259" w:lineRule="auto"/>
        <w:jc w:val="both"/>
        <w:rPr>
          <w:ins w:id="23720" w:author="V2" w:date="2025-04-14T14:19:00Z" w16du:dateUtc="2025-04-14T19:19:00Z"/>
        </w:rPr>
      </w:pPr>
      <w:ins w:id="23721" w:author="V2" w:date="2025-04-14T14:19:00Z" w16du:dateUtc="2025-04-14T19:19:00Z">
        <w:r w:rsidRPr="007F7E2B">
          <w:t xml:space="preserve"> </w:t>
        </w:r>
      </w:ins>
    </w:p>
    <w:p w14:paraId="7AB03F1D" w14:textId="77777777" w:rsidR="00C272E7" w:rsidRPr="007F7E2B" w:rsidRDefault="00C272E7">
      <w:pPr>
        <w:spacing w:line="259" w:lineRule="auto"/>
        <w:jc w:val="both"/>
        <w:rPr>
          <w:ins w:id="23722" w:author="V2" w:date="2025-04-14T14:19:00Z" w16du:dateUtc="2025-04-14T19:19:00Z"/>
        </w:rPr>
      </w:pPr>
      <w:ins w:id="23723" w:author="V2" w:date="2025-04-14T14:19:00Z" w16du:dateUtc="2025-04-14T19:19:00Z">
        <w:r w:rsidRPr="007F7E2B">
          <w:t xml:space="preserve"> </w:t>
        </w:r>
      </w:ins>
    </w:p>
    <w:tbl>
      <w:tblPr>
        <w:tblStyle w:val="TableGrid0"/>
        <w:tblW w:w="8980" w:type="dxa"/>
        <w:tblInd w:w="614" w:type="dxa"/>
        <w:tblCellMar>
          <w:top w:w="13" w:type="dxa"/>
          <w:left w:w="106" w:type="dxa"/>
          <w:right w:w="115" w:type="dxa"/>
        </w:tblCellMar>
        <w:tblLook w:val="04A0" w:firstRow="1" w:lastRow="0" w:firstColumn="1" w:lastColumn="0" w:noHBand="0" w:noVBand="1"/>
      </w:tblPr>
      <w:tblGrid>
        <w:gridCol w:w="4256"/>
        <w:gridCol w:w="4724"/>
      </w:tblGrid>
      <w:tr w:rsidR="00C272E7" w:rsidRPr="007F7E2B" w14:paraId="50AEBE2E" w14:textId="77777777">
        <w:trPr>
          <w:trHeight w:val="282"/>
          <w:ins w:id="2372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6723990" w14:textId="77777777" w:rsidR="00C272E7" w:rsidRPr="007F7E2B" w:rsidRDefault="00C272E7">
            <w:pPr>
              <w:spacing w:line="259" w:lineRule="auto"/>
              <w:rPr>
                <w:ins w:id="23725" w:author="V2" w:date="2025-04-14T14:19:00Z" w16du:dateUtc="2025-04-14T19:19:00Z"/>
              </w:rPr>
            </w:pPr>
            <w:ins w:id="23726"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7717373B" w14:textId="77777777" w:rsidR="00C272E7" w:rsidRPr="007F7E2B" w:rsidRDefault="00C272E7">
            <w:pPr>
              <w:spacing w:line="259" w:lineRule="auto"/>
              <w:ind w:left="5"/>
              <w:rPr>
                <w:ins w:id="23727" w:author="V2" w:date="2025-04-14T14:19:00Z" w16du:dateUtc="2025-04-14T19:19:00Z"/>
              </w:rPr>
            </w:pPr>
            <w:ins w:id="23728" w:author="V2" w:date="2025-04-14T14:19:00Z" w16du:dateUtc="2025-04-14T19:19:00Z">
              <w:r w:rsidRPr="007F7E2B">
                <w:rPr>
                  <w:rFonts w:ascii="Arial" w:eastAsia="Arial" w:hAnsi="Arial" w:cs="Arial"/>
                  <w:i/>
                </w:rPr>
                <w:t>E</w:t>
              </w:r>
              <w:r w:rsidRPr="007F7E2B">
                <w:rPr>
                  <w:rFonts w:ascii="Arial" w:eastAsia="Arial" w:hAnsi="Arial" w:cs="Arial"/>
                  <w:i/>
                  <w:vertAlign w:val="subscript"/>
                </w:rPr>
                <w:t>s</w:t>
              </w:r>
              <w:r w:rsidRPr="007F7E2B">
                <w:rPr>
                  <w:rFonts w:ascii="Arial" w:eastAsia="Arial" w:hAnsi="Arial" w:cs="Arial"/>
                  <w:b/>
                  <w:i/>
                </w:rPr>
                <w:t xml:space="preserve">  </w:t>
              </w:r>
            </w:ins>
          </w:p>
        </w:tc>
      </w:tr>
      <w:tr w:rsidR="00C272E7" w:rsidRPr="007F7E2B" w14:paraId="16AAFD36" w14:textId="77777777">
        <w:trPr>
          <w:trHeight w:val="335"/>
          <w:ins w:id="2372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AC2CC57" w14:textId="77777777" w:rsidR="00C272E7" w:rsidRPr="007F7E2B" w:rsidRDefault="00C272E7">
            <w:pPr>
              <w:spacing w:line="259" w:lineRule="auto"/>
              <w:rPr>
                <w:ins w:id="23730" w:author="V2" w:date="2025-04-14T14:19:00Z" w16du:dateUtc="2025-04-14T19:19:00Z"/>
              </w:rPr>
            </w:pPr>
            <w:ins w:id="23731" w:author="V2" w:date="2025-04-14T14:19:00Z" w16du:dateUtc="2025-04-14T19:19:00Z">
              <w:r w:rsidRPr="007F7E2B">
                <w:lastRenderedPageBreak/>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7E261971" w14:textId="77777777" w:rsidR="00C272E7" w:rsidRPr="007F7E2B" w:rsidRDefault="00C272E7">
            <w:pPr>
              <w:spacing w:line="259" w:lineRule="auto"/>
              <w:ind w:left="5"/>
              <w:rPr>
                <w:ins w:id="23732" w:author="V2" w:date="2025-04-14T14:19:00Z" w16du:dateUtc="2025-04-14T19:19:00Z"/>
              </w:rPr>
            </w:pPr>
            <w:ins w:id="23733" w:author="V2" w:date="2025-04-14T14:19:00Z" w16du:dateUtc="2025-04-14T19:19:00Z">
              <w:r w:rsidRPr="007F7E2B">
                <w:t>tCO</w:t>
              </w:r>
              <w:r w:rsidRPr="007F7E2B">
                <w:rPr>
                  <w:vertAlign w:val="subscript"/>
                </w:rPr>
                <w:t>2</w:t>
              </w:r>
              <w:r w:rsidRPr="007F7E2B">
                <w:t xml:space="preserve">e/yr  </w:t>
              </w:r>
            </w:ins>
          </w:p>
        </w:tc>
      </w:tr>
      <w:tr w:rsidR="00C272E7" w:rsidRPr="007F7E2B" w14:paraId="28AB0FB4" w14:textId="77777777">
        <w:trPr>
          <w:trHeight w:val="335"/>
          <w:ins w:id="2373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8C0CF84" w14:textId="77777777" w:rsidR="00C272E7" w:rsidRPr="007F7E2B" w:rsidRDefault="00C272E7">
            <w:pPr>
              <w:spacing w:line="259" w:lineRule="auto"/>
              <w:rPr>
                <w:ins w:id="23735" w:author="V2" w:date="2025-04-14T14:19:00Z" w16du:dateUtc="2025-04-14T19:19:00Z"/>
              </w:rPr>
            </w:pPr>
            <w:ins w:id="23736"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57E5DF0E" w14:textId="77777777" w:rsidR="00C272E7" w:rsidRPr="007F7E2B" w:rsidRDefault="00C272E7">
            <w:pPr>
              <w:spacing w:line="259" w:lineRule="auto"/>
              <w:ind w:left="5"/>
              <w:rPr>
                <w:ins w:id="23737" w:author="V2" w:date="2025-04-14T14:19:00Z" w16du:dateUtc="2025-04-14T19:19:00Z"/>
              </w:rPr>
            </w:pPr>
            <w:ins w:id="23738" w:author="V2" w:date="2025-04-14T14:19:00Z" w16du:dateUtc="2025-04-14T19:19:00Z">
              <w:r w:rsidRPr="007F7E2B">
                <w:t xml:space="preserve">Soil emissions </w:t>
              </w:r>
            </w:ins>
          </w:p>
        </w:tc>
      </w:tr>
      <w:tr w:rsidR="00C272E7" w:rsidRPr="007F7E2B" w14:paraId="6E87F6FA" w14:textId="77777777">
        <w:trPr>
          <w:trHeight w:val="480"/>
          <w:ins w:id="2373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45862A48" w14:textId="77777777" w:rsidR="00C272E7" w:rsidRPr="007F7E2B" w:rsidRDefault="00C272E7">
            <w:pPr>
              <w:spacing w:line="259" w:lineRule="auto"/>
              <w:rPr>
                <w:ins w:id="23740" w:author="V2" w:date="2025-04-14T14:19:00Z" w16du:dateUtc="2025-04-14T19:19:00Z"/>
              </w:rPr>
            </w:pPr>
            <w:ins w:id="23741"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4710E758" w14:textId="77777777" w:rsidR="00C272E7" w:rsidRPr="007F7E2B" w:rsidRDefault="00C272E7">
            <w:pPr>
              <w:spacing w:line="259" w:lineRule="auto"/>
              <w:ind w:left="5"/>
              <w:rPr>
                <w:ins w:id="23742" w:author="V2" w:date="2025-04-14T14:19:00Z" w16du:dateUtc="2025-04-14T19:19:00Z"/>
              </w:rPr>
            </w:pPr>
            <w:ins w:id="23743" w:author="V2" w:date="2025-04-14T14:19:00Z" w16du:dateUtc="2025-04-14T19:19:00Z">
              <w:r w:rsidRPr="007F7E2B">
                <w:rPr>
                  <w:rFonts w:ascii="Arial" w:eastAsia="Arial" w:hAnsi="Arial" w:cs="Arial"/>
                  <w:i/>
                </w:rPr>
                <w:t xml:space="preserve">VMD0021 Estimation of Stocks in the Soil Carbon Pool </w:t>
              </w:r>
            </w:ins>
          </w:p>
        </w:tc>
      </w:tr>
      <w:tr w:rsidR="00C272E7" w:rsidRPr="007F7E2B" w14:paraId="105BB179" w14:textId="77777777">
        <w:trPr>
          <w:trHeight w:val="800"/>
          <w:ins w:id="2374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11AD71E" w14:textId="77777777" w:rsidR="00C272E7" w:rsidRPr="007F7E2B" w:rsidRDefault="00C272E7">
            <w:pPr>
              <w:spacing w:line="259" w:lineRule="auto"/>
              <w:rPr>
                <w:ins w:id="23745" w:author="V2" w:date="2025-04-14T14:19:00Z" w16du:dateUtc="2025-04-14T19:19:00Z"/>
              </w:rPr>
            </w:pPr>
            <w:ins w:id="23746"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2DBB954F" w14:textId="77777777" w:rsidR="00C272E7" w:rsidRPr="007F7E2B" w:rsidRDefault="00C272E7">
            <w:pPr>
              <w:spacing w:line="259" w:lineRule="auto"/>
              <w:ind w:left="5"/>
              <w:rPr>
                <w:ins w:id="23747" w:author="V2" w:date="2025-04-14T14:19:00Z" w16du:dateUtc="2025-04-14T19:19:00Z"/>
              </w:rPr>
            </w:pPr>
            <w:ins w:id="23748" w:author="V2" w:date="2025-04-14T14:19:00Z" w16du:dateUtc="2025-04-14T19:19:00Z">
              <w:r w:rsidRPr="007F7E2B">
                <w:t xml:space="preserve">Emissions from soil resulting from management activities  </w:t>
              </w:r>
            </w:ins>
          </w:p>
        </w:tc>
      </w:tr>
      <w:tr w:rsidR="00C272E7" w:rsidRPr="007F7E2B" w14:paraId="0CD40C84" w14:textId="77777777">
        <w:trPr>
          <w:trHeight w:val="331"/>
          <w:ins w:id="2374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8B42428" w14:textId="77777777" w:rsidR="00C272E7" w:rsidRPr="007F7E2B" w:rsidRDefault="00C272E7">
            <w:pPr>
              <w:spacing w:line="259" w:lineRule="auto"/>
              <w:rPr>
                <w:ins w:id="23750" w:author="V2" w:date="2025-04-14T14:19:00Z" w16du:dateUtc="2025-04-14T19:19:00Z"/>
              </w:rPr>
            </w:pPr>
            <w:ins w:id="23751"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21DBEB06" w14:textId="77777777" w:rsidR="00C272E7" w:rsidRPr="007F7E2B" w:rsidRDefault="00C272E7">
            <w:pPr>
              <w:spacing w:line="259" w:lineRule="auto"/>
              <w:ind w:left="5"/>
              <w:rPr>
                <w:ins w:id="23752" w:author="V2" w:date="2025-04-14T14:19:00Z" w16du:dateUtc="2025-04-14T19:19:00Z"/>
              </w:rPr>
            </w:pPr>
            <w:ins w:id="23753" w:author="V2" w:date="2025-04-14T14:19:00Z" w16du:dateUtc="2025-04-14T19:19:00Z">
              <w:r w:rsidRPr="007F7E2B">
                <w:t xml:space="preserve">  </w:t>
              </w:r>
            </w:ins>
          </w:p>
        </w:tc>
      </w:tr>
      <w:tr w:rsidR="00C272E7" w:rsidRPr="007F7E2B" w14:paraId="6D0B5C9D" w14:textId="77777777">
        <w:trPr>
          <w:trHeight w:val="332"/>
          <w:ins w:id="2375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DF0D46F" w14:textId="77777777" w:rsidR="00C272E7" w:rsidRPr="007F7E2B" w:rsidRDefault="00C272E7">
            <w:pPr>
              <w:spacing w:line="259" w:lineRule="auto"/>
              <w:rPr>
                <w:ins w:id="23755" w:author="V2" w:date="2025-04-14T14:19:00Z" w16du:dateUtc="2025-04-14T19:19:00Z"/>
              </w:rPr>
            </w:pPr>
            <w:ins w:id="23756"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5B126DCE" w14:textId="77777777" w:rsidR="00C272E7" w:rsidRPr="007F7E2B" w:rsidRDefault="00C272E7">
            <w:pPr>
              <w:spacing w:line="259" w:lineRule="auto"/>
              <w:ind w:left="5"/>
              <w:rPr>
                <w:ins w:id="23757" w:author="V2" w:date="2025-04-14T14:19:00Z" w16du:dateUtc="2025-04-14T19:19:00Z"/>
              </w:rPr>
            </w:pPr>
            <w:ins w:id="23758" w:author="V2" w:date="2025-04-14T14:19:00Z" w16du:dateUtc="2025-04-14T19:19:00Z">
              <w:r w:rsidRPr="007F7E2B">
                <w:rPr>
                  <w:rFonts w:ascii="Arial" w:eastAsia="Arial" w:hAnsi="Arial" w:cs="Arial"/>
                  <w:i/>
                </w:rPr>
                <w:t>fe</w:t>
              </w:r>
              <w:r w:rsidRPr="007F7E2B">
                <w:rPr>
                  <w:rFonts w:ascii="Arial" w:eastAsia="Arial" w:hAnsi="Arial" w:cs="Arial"/>
                  <w:b/>
                  <w:i/>
                </w:rPr>
                <w:t xml:space="preserve">  </w:t>
              </w:r>
            </w:ins>
          </w:p>
        </w:tc>
      </w:tr>
      <w:tr w:rsidR="00C272E7" w:rsidRPr="007F7E2B" w14:paraId="1E51B996" w14:textId="77777777">
        <w:trPr>
          <w:trHeight w:val="336"/>
          <w:ins w:id="2375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7ECD8A3" w14:textId="77777777" w:rsidR="00C272E7" w:rsidRPr="007F7E2B" w:rsidRDefault="00C272E7">
            <w:pPr>
              <w:spacing w:line="259" w:lineRule="auto"/>
              <w:rPr>
                <w:ins w:id="23760" w:author="V2" w:date="2025-04-14T14:19:00Z" w16du:dateUtc="2025-04-14T19:19:00Z"/>
              </w:rPr>
            </w:pPr>
            <w:ins w:id="23761"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043FCABF" w14:textId="77777777" w:rsidR="00C272E7" w:rsidRPr="007F7E2B" w:rsidRDefault="00C272E7">
            <w:pPr>
              <w:spacing w:line="259" w:lineRule="auto"/>
              <w:ind w:left="5"/>
              <w:rPr>
                <w:ins w:id="23762" w:author="V2" w:date="2025-04-14T14:19:00Z" w16du:dateUtc="2025-04-14T19:19:00Z"/>
              </w:rPr>
            </w:pPr>
            <w:ins w:id="23763" w:author="V2" w:date="2025-04-14T14:19:00Z" w16du:dateUtc="2025-04-14T19:19:00Z">
              <w:r w:rsidRPr="007F7E2B">
                <w:t xml:space="preserve"># </w:t>
              </w:r>
            </w:ins>
          </w:p>
        </w:tc>
      </w:tr>
      <w:tr w:rsidR="00C272E7" w:rsidRPr="007F7E2B" w14:paraId="010128B2" w14:textId="77777777">
        <w:trPr>
          <w:trHeight w:val="335"/>
          <w:ins w:id="2376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0496BCF" w14:textId="77777777" w:rsidR="00C272E7" w:rsidRPr="007F7E2B" w:rsidRDefault="00C272E7">
            <w:pPr>
              <w:spacing w:line="259" w:lineRule="auto"/>
              <w:rPr>
                <w:ins w:id="23765" w:author="V2" w:date="2025-04-14T14:19:00Z" w16du:dateUtc="2025-04-14T19:19:00Z"/>
              </w:rPr>
            </w:pPr>
            <w:ins w:id="23766"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5BB9C681" w14:textId="77777777" w:rsidR="00C272E7" w:rsidRPr="007F7E2B" w:rsidRDefault="00C272E7">
            <w:pPr>
              <w:spacing w:line="259" w:lineRule="auto"/>
              <w:ind w:left="5"/>
              <w:rPr>
                <w:ins w:id="23767" w:author="V2" w:date="2025-04-14T14:19:00Z" w16du:dateUtc="2025-04-14T19:19:00Z"/>
              </w:rPr>
            </w:pPr>
            <w:ins w:id="23768" w:author="V2" w:date="2025-04-14T14:19:00Z" w16du:dateUtc="2025-04-14T19:19:00Z">
              <w:r w:rsidRPr="007F7E2B">
                <w:t xml:space="preserve">Fire events </w:t>
              </w:r>
            </w:ins>
          </w:p>
        </w:tc>
      </w:tr>
      <w:tr w:rsidR="00C272E7" w:rsidRPr="007F7E2B" w14:paraId="61AD970F" w14:textId="77777777">
        <w:trPr>
          <w:trHeight w:val="335"/>
          <w:ins w:id="2376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482E25F" w14:textId="77777777" w:rsidR="00C272E7" w:rsidRPr="007F7E2B" w:rsidRDefault="00C272E7">
            <w:pPr>
              <w:spacing w:line="259" w:lineRule="auto"/>
              <w:rPr>
                <w:ins w:id="23770" w:author="V2" w:date="2025-04-14T14:19:00Z" w16du:dateUtc="2025-04-14T19:19:00Z"/>
              </w:rPr>
            </w:pPr>
            <w:ins w:id="23771"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4C3328B5" w14:textId="77777777" w:rsidR="00C272E7" w:rsidRPr="007F7E2B" w:rsidRDefault="00C272E7">
            <w:pPr>
              <w:spacing w:line="259" w:lineRule="auto"/>
              <w:ind w:left="5"/>
              <w:rPr>
                <w:ins w:id="23772" w:author="V2" w:date="2025-04-14T14:19:00Z" w16du:dateUtc="2025-04-14T19:19:00Z"/>
              </w:rPr>
            </w:pPr>
            <w:ins w:id="23773" w:author="V2" w:date="2025-04-14T14:19:00Z" w16du:dateUtc="2025-04-14T19:19:00Z">
              <w:r w:rsidRPr="007F7E2B">
                <w:t xml:space="preserve">Field data </w:t>
              </w:r>
            </w:ins>
          </w:p>
        </w:tc>
      </w:tr>
      <w:tr w:rsidR="00C272E7" w:rsidRPr="007F7E2B" w14:paraId="75DC10B7" w14:textId="77777777">
        <w:trPr>
          <w:trHeight w:val="799"/>
          <w:ins w:id="2377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B8900CD" w14:textId="77777777" w:rsidR="00C272E7" w:rsidRPr="007F7E2B" w:rsidRDefault="00C272E7">
            <w:pPr>
              <w:spacing w:line="259" w:lineRule="auto"/>
              <w:rPr>
                <w:ins w:id="23775" w:author="V2" w:date="2025-04-14T14:19:00Z" w16du:dateUtc="2025-04-14T19:19:00Z"/>
              </w:rPr>
            </w:pPr>
            <w:ins w:id="23776"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31F096F5" w14:textId="77777777" w:rsidR="00C272E7" w:rsidRPr="007F7E2B" w:rsidRDefault="00C272E7">
            <w:pPr>
              <w:spacing w:line="259" w:lineRule="auto"/>
              <w:ind w:left="5"/>
              <w:rPr>
                <w:ins w:id="23777" w:author="V2" w:date="2025-04-14T14:19:00Z" w16du:dateUtc="2025-04-14T19:19:00Z"/>
              </w:rPr>
            </w:pPr>
            <w:ins w:id="23778" w:author="V2" w:date="2025-04-14T14:19:00Z" w16du:dateUtc="2025-04-14T19:19:00Z">
              <w:r w:rsidRPr="007F7E2B">
                <w:t xml:space="preserve">Fire events within the selected time period </w:t>
              </w:r>
            </w:ins>
          </w:p>
        </w:tc>
      </w:tr>
      <w:tr w:rsidR="00C272E7" w:rsidRPr="007F7E2B" w14:paraId="3D90FAC2" w14:textId="77777777">
        <w:trPr>
          <w:trHeight w:val="334"/>
          <w:ins w:id="2377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67A22E9" w14:textId="77777777" w:rsidR="00C272E7" w:rsidRPr="007F7E2B" w:rsidRDefault="00C272E7">
            <w:pPr>
              <w:spacing w:line="259" w:lineRule="auto"/>
              <w:rPr>
                <w:ins w:id="23780" w:author="V2" w:date="2025-04-14T14:19:00Z" w16du:dateUtc="2025-04-14T19:19:00Z"/>
              </w:rPr>
            </w:pPr>
            <w:ins w:id="23781"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669A03CF" w14:textId="77777777" w:rsidR="00C272E7" w:rsidRPr="007F7E2B" w:rsidRDefault="00C272E7">
            <w:pPr>
              <w:spacing w:line="259" w:lineRule="auto"/>
              <w:ind w:left="5"/>
              <w:rPr>
                <w:ins w:id="23782" w:author="V2" w:date="2025-04-14T14:19:00Z" w16du:dateUtc="2025-04-14T19:19:00Z"/>
              </w:rPr>
            </w:pPr>
            <w:ins w:id="23783" w:author="V2" w:date="2025-04-14T14:19:00Z" w16du:dateUtc="2025-04-14T19:19:00Z">
              <w:r w:rsidRPr="007F7E2B">
                <w:t xml:space="preserve">  </w:t>
              </w:r>
            </w:ins>
          </w:p>
        </w:tc>
      </w:tr>
      <w:tr w:rsidR="00C272E7" w:rsidRPr="007F7E2B" w14:paraId="5C3F9691" w14:textId="77777777">
        <w:trPr>
          <w:trHeight w:val="334"/>
          <w:ins w:id="2378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DF0C727" w14:textId="77777777" w:rsidR="00C272E7" w:rsidRPr="007F7E2B" w:rsidRDefault="00C272E7">
            <w:pPr>
              <w:spacing w:line="259" w:lineRule="auto"/>
              <w:rPr>
                <w:ins w:id="23785" w:author="V2" w:date="2025-04-14T14:19:00Z" w16du:dateUtc="2025-04-14T19:19:00Z"/>
              </w:rPr>
            </w:pPr>
            <w:ins w:id="23786"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19152BD7" w14:textId="77777777" w:rsidR="00C272E7" w:rsidRPr="007F7E2B" w:rsidRDefault="00C272E7">
            <w:pPr>
              <w:spacing w:line="259" w:lineRule="auto"/>
              <w:ind w:left="5"/>
              <w:rPr>
                <w:ins w:id="23787" w:author="V2" w:date="2025-04-14T14:19:00Z" w16du:dateUtc="2025-04-14T19:19:00Z"/>
              </w:rPr>
            </w:pPr>
            <w:ins w:id="23788" w:author="V2" w:date="2025-04-14T14:19:00Z" w16du:dateUtc="2025-04-14T19:19:00Z">
              <w:r w:rsidRPr="007F7E2B">
                <w:rPr>
                  <w:rFonts w:ascii="Arial" w:eastAsia="Arial" w:hAnsi="Arial" w:cs="Arial"/>
                  <w:i/>
                </w:rPr>
                <w:t>lf</w:t>
              </w:r>
              <w:r w:rsidRPr="007F7E2B">
                <w:rPr>
                  <w:rFonts w:ascii="Arial" w:eastAsia="Arial" w:hAnsi="Arial" w:cs="Arial"/>
                  <w:b/>
                  <w:i/>
                </w:rPr>
                <w:t xml:space="preserve">  </w:t>
              </w:r>
            </w:ins>
          </w:p>
        </w:tc>
      </w:tr>
      <w:tr w:rsidR="00C272E7" w:rsidRPr="007F7E2B" w14:paraId="0C3078F5" w14:textId="77777777">
        <w:trPr>
          <w:trHeight w:val="335"/>
          <w:ins w:id="2378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E80331D" w14:textId="77777777" w:rsidR="00C272E7" w:rsidRPr="007F7E2B" w:rsidRDefault="00C272E7">
            <w:pPr>
              <w:spacing w:line="259" w:lineRule="auto"/>
              <w:rPr>
                <w:ins w:id="23790" w:author="V2" w:date="2025-04-14T14:19:00Z" w16du:dateUtc="2025-04-14T19:19:00Z"/>
              </w:rPr>
            </w:pPr>
            <w:ins w:id="23791"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67358B5E" w14:textId="77777777" w:rsidR="00C272E7" w:rsidRPr="007F7E2B" w:rsidRDefault="00C272E7">
            <w:pPr>
              <w:spacing w:line="259" w:lineRule="auto"/>
              <w:ind w:left="5"/>
              <w:rPr>
                <w:ins w:id="23792" w:author="V2" w:date="2025-04-14T14:19:00Z" w16du:dateUtc="2025-04-14T19:19:00Z"/>
              </w:rPr>
            </w:pPr>
            <w:ins w:id="23793" w:author="V2" w:date="2025-04-14T14:19:00Z" w16du:dateUtc="2025-04-14T19:19:00Z">
              <w:r w:rsidRPr="007F7E2B">
                <w:t xml:space="preserve">tC/t  </w:t>
              </w:r>
            </w:ins>
          </w:p>
        </w:tc>
      </w:tr>
      <w:tr w:rsidR="00C272E7" w:rsidRPr="007F7E2B" w14:paraId="7701B982" w14:textId="77777777">
        <w:trPr>
          <w:trHeight w:val="335"/>
          <w:ins w:id="2379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A9D0062" w14:textId="77777777" w:rsidR="00C272E7" w:rsidRPr="007F7E2B" w:rsidRDefault="00C272E7">
            <w:pPr>
              <w:spacing w:line="259" w:lineRule="auto"/>
              <w:rPr>
                <w:ins w:id="23795" w:author="V2" w:date="2025-04-14T14:19:00Z" w16du:dateUtc="2025-04-14T19:19:00Z"/>
              </w:rPr>
            </w:pPr>
            <w:ins w:id="23796"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34247DFA" w14:textId="77777777" w:rsidR="00C272E7" w:rsidRPr="007F7E2B" w:rsidRDefault="00C272E7">
            <w:pPr>
              <w:spacing w:line="259" w:lineRule="auto"/>
              <w:ind w:left="5"/>
              <w:rPr>
                <w:ins w:id="23797" w:author="V2" w:date="2025-04-14T14:19:00Z" w16du:dateUtc="2025-04-14T19:19:00Z"/>
              </w:rPr>
            </w:pPr>
            <w:ins w:id="23798" w:author="V2" w:date="2025-04-14T14:19:00Z" w16du:dateUtc="2025-04-14T19:19:00Z">
              <w:r w:rsidRPr="007F7E2B">
                <w:t xml:space="preserve">Carbon content of litter </w:t>
              </w:r>
            </w:ins>
          </w:p>
        </w:tc>
      </w:tr>
      <w:tr w:rsidR="00C272E7" w:rsidRPr="007F7E2B" w14:paraId="6DF4437E" w14:textId="77777777">
        <w:trPr>
          <w:trHeight w:val="335"/>
          <w:ins w:id="2379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8369A54" w14:textId="77777777" w:rsidR="00C272E7" w:rsidRPr="007F7E2B" w:rsidRDefault="00C272E7">
            <w:pPr>
              <w:spacing w:line="259" w:lineRule="auto"/>
              <w:rPr>
                <w:ins w:id="23800" w:author="V2" w:date="2025-04-14T14:19:00Z" w16du:dateUtc="2025-04-14T19:19:00Z"/>
              </w:rPr>
            </w:pPr>
            <w:ins w:id="23801"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01CB43CA" w14:textId="77777777" w:rsidR="00C272E7" w:rsidRPr="007F7E2B" w:rsidRDefault="00C272E7">
            <w:pPr>
              <w:spacing w:line="259" w:lineRule="auto"/>
              <w:ind w:left="5"/>
              <w:rPr>
                <w:ins w:id="23802" w:author="V2" w:date="2025-04-14T14:19:00Z" w16du:dateUtc="2025-04-14T19:19:00Z"/>
              </w:rPr>
            </w:pPr>
            <w:ins w:id="23803" w:author="V2" w:date="2025-04-14T14:19:00Z" w16du:dateUtc="2025-04-14T19:19:00Z">
              <w:r w:rsidRPr="007F7E2B">
                <w:t xml:space="preserve"> Module : Litter </w:t>
              </w:r>
            </w:ins>
          </w:p>
        </w:tc>
      </w:tr>
      <w:tr w:rsidR="00C272E7" w:rsidRPr="007F7E2B" w14:paraId="5FED71BC" w14:textId="77777777">
        <w:trPr>
          <w:trHeight w:val="801"/>
          <w:ins w:id="2380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ECE31EF" w14:textId="77777777" w:rsidR="00C272E7" w:rsidRPr="007F7E2B" w:rsidRDefault="00C272E7">
            <w:pPr>
              <w:spacing w:line="259" w:lineRule="auto"/>
              <w:rPr>
                <w:ins w:id="23805" w:author="V2" w:date="2025-04-14T14:19:00Z" w16du:dateUtc="2025-04-14T19:19:00Z"/>
              </w:rPr>
            </w:pPr>
            <w:ins w:id="23806"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575E83A7" w14:textId="77777777" w:rsidR="00C272E7" w:rsidRPr="007F7E2B" w:rsidRDefault="00C272E7">
            <w:pPr>
              <w:spacing w:line="259" w:lineRule="auto"/>
              <w:ind w:left="5"/>
              <w:rPr>
                <w:ins w:id="23807" w:author="V2" w:date="2025-04-14T14:19:00Z" w16du:dateUtc="2025-04-14T19:19:00Z"/>
              </w:rPr>
            </w:pPr>
            <w:ins w:id="23808" w:author="V2" w:date="2025-04-14T14:19:00Z" w16du:dateUtc="2025-04-14T19:19:00Z">
              <w:r w:rsidRPr="007F7E2B">
                <w:t xml:space="preserve">The conversion factor from litter biomass to C  </w:t>
              </w:r>
            </w:ins>
          </w:p>
        </w:tc>
      </w:tr>
      <w:tr w:rsidR="00C272E7" w:rsidRPr="007F7E2B" w14:paraId="55600186" w14:textId="77777777">
        <w:trPr>
          <w:trHeight w:val="331"/>
          <w:ins w:id="2380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33131DC" w14:textId="77777777" w:rsidR="00C272E7" w:rsidRPr="007F7E2B" w:rsidRDefault="00C272E7">
            <w:pPr>
              <w:spacing w:line="259" w:lineRule="auto"/>
              <w:rPr>
                <w:ins w:id="23810" w:author="V2" w:date="2025-04-14T14:19:00Z" w16du:dateUtc="2025-04-14T19:19:00Z"/>
              </w:rPr>
            </w:pPr>
            <w:ins w:id="23811"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0152825E" w14:textId="77777777" w:rsidR="00C272E7" w:rsidRPr="007F7E2B" w:rsidRDefault="00C272E7">
            <w:pPr>
              <w:spacing w:line="259" w:lineRule="auto"/>
              <w:ind w:left="5"/>
              <w:rPr>
                <w:ins w:id="23812" w:author="V2" w:date="2025-04-14T14:19:00Z" w16du:dateUtc="2025-04-14T19:19:00Z"/>
              </w:rPr>
            </w:pPr>
            <w:ins w:id="23813" w:author="V2" w:date="2025-04-14T14:19:00Z" w16du:dateUtc="2025-04-14T19:19:00Z">
              <w:r w:rsidRPr="007F7E2B">
                <w:t xml:space="preserve">  </w:t>
              </w:r>
            </w:ins>
          </w:p>
        </w:tc>
      </w:tr>
      <w:tr w:rsidR="00C272E7" w:rsidRPr="007F7E2B" w14:paraId="26215443" w14:textId="77777777">
        <w:trPr>
          <w:trHeight w:val="334"/>
          <w:ins w:id="2381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F27666B" w14:textId="77777777" w:rsidR="00C272E7" w:rsidRPr="007F7E2B" w:rsidRDefault="00C272E7">
            <w:pPr>
              <w:spacing w:line="259" w:lineRule="auto"/>
              <w:rPr>
                <w:ins w:id="23815" w:author="V2" w:date="2025-04-14T14:19:00Z" w16du:dateUtc="2025-04-14T19:19:00Z"/>
              </w:rPr>
            </w:pPr>
            <w:ins w:id="23816"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0590FC07" w14:textId="77777777" w:rsidR="00C272E7" w:rsidRPr="007F7E2B" w:rsidRDefault="00C272E7">
            <w:pPr>
              <w:spacing w:line="259" w:lineRule="auto"/>
              <w:ind w:left="5"/>
              <w:rPr>
                <w:ins w:id="23817" w:author="V2" w:date="2025-04-14T14:19:00Z" w16du:dateUtc="2025-04-14T19:19:00Z"/>
              </w:rPr>
            </w:pPr>
            <w:ins w:id="23818" w:author="V2" w:date="2025-04-14T14:19:00Z" w16du:dateUtc="2025-04-14T19:19:00Z">
              <w:r w:rsidRPr="007F7E2B">
                <w:rPr>
                  <w:rFonts w:ascii="Arial" w:eastAsia="Arial" w:hAnsi="Arial" w:cs="Arial"/>
                  <w:i/>
                </w:rPr>
                <w:t>NetGHG</w:t>
              </w:r>
              <w:r w:rsidRPr="007F7E2B">
                <w:rPr>
                  <w:rFonts w:ascii="Arial" w:eastAsia="Arial" w:hAnsi="Arial" w:cs="Arial"/>
                  <w:i/>
                  <w:vertAlign w:val="subscript"/>
                </w:rPr>
                <w:t>t=z</w:t>
              </w:r>
              <w:r w:rsidRPr="007F7E2B">
                <w:rPr>
                  <w:rFonts w:ascii="Arial" w:eastAsia="Arial" w:hAnsi="Arial" w:cs="Arial"/>
                  <w:b/>
                  <w:i/>
                </w:rPr>
                <w:t xml:space="preserve"> </w:t>
              </w:r>
            </w:ins>
          </w:p>
        </w:tc>
      </w:tr>
      <w:tr w:rsidR="00C272E7" w:rsidRPr="007F7E2B" w14:paraId="67211600" w14:textId="77777777">
        <w:trPr>
          <w:trHeight w:val="334"/>
          <w:ins w:id="2381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7AA5F43" w14:textId="77777777" w:rsidR="00C272E7" w:rsidRPr="007F7E2B" w:rsidRDefault="00C272E7">
            <w:pPr>
              <w:spacing w:line="259" w:lineRule="auto"/>
              <w:rPr>
                <w:ins w:id="23820" w:author="V2" w:date="2025-04-14T14:19:00Z" w16du:dateUtc="2025-04-14T19:19:00Z"/>
              </w:rPr>
            </w:pPr>
            <w:ins w:id="23821"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0E156DC7" w14:textId="77777777" w:rsidR="00C272E7" w:rsidRPr="007F7E2B" w:rsidRDefault="00C272E7">
            <w:pPr>
              <w:spacing w:line="259" w:lineRule="auto"/>
              <w:ind w:left="5"/>
              <w:rPr>
                <w:ins w:id="23822" w:author="V2" w:date="2025-04-14T14:19:00Z" w16du:dateUtc="2025-04-14T19:19:00Z"/>
              </w:rPr>
            </w:pPr>
            <w:ins w:id="23823" w:author="V2" w:date="2025-04-14T14:19:00Z" w16du:dateUtc="2025-04-14T19:19:00Z">
              <w:r w:rsidRPr="007F7E2B">
                <w:t xml:space="preserve">tCO2e  </w:t>
              </w:r>
            </w:ins>
          </w:p>
        </w:tc>
      </w:tr>
      <w:tr w:rsidR="00C272E7" w:rsidRPr="007F7E2B" w14:paraId="505B15B9" w14:textId="77777777">
        <w:trPr>
          <w:trHeight w:val="336"/>
          <w:ins w:id="2382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B55EC5E" w14:textId="77777777" w:rsidR="00C272E7" w:rsidRPr="007F7E2B" w:rsidRDefault="00C272E7">
            <w:pPr>
              <w:spacing w:line="259" w:lineRule="auto"/>
              <w:rPr>
                <w:ins w:id="23825" w:author="V2" w:date="2025-04-14T14:19:00Z" w16du:dateUtc="2025-04-14T19:19:00Z"/>
              </w:rPr>
            </w:pPr>
            <w:ins w:id="23826"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2A59C158" w14:textId="77777777" w:rsidR="00C272E7" w:rsidRPr="007F7E2B" w:rsidRDefault="00C272E7">
            <w:pPr>
              <w:spacing w:line="259" w:lineRule="auto"/>
              <w:ind w:left="5"/>
              <w:rPr>
                <w:ins w:id="23827" w:author="V2" w:date="2025-04-14T14:19:00Z" w16du:dateUtc="2025-04-14T19:19:00Z"/>
              </w:rPr>
            </w:pPr>
            <w:ins w:id="23828" w:author="V2" w:date="2025-04-14T14:19:00Z" w16du:dateUtc="2025-04-14T19:19:00Z">
              <w:r w:rsidRPr="007F7E2B">
                <w:t xml:space="preserve">Net GHG effects of the project </w:t>
              </w:r>
            </w:ins>
          </w:p>
        </w:tc>
      </w:tr>
      <w:tr w:rsidR="00C272E7" w:rsidRPr="007F7E2B" w14:paraId="5EEC4769" w14:textId="77777777">
        <w:trPr>
          <w:trHeight w:val="335"/>
          <w:ins w:id="2382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15D425B" w14:textId="77777777" w:rsidR="00C272E7" w:rsidRPr="007F7E2B" w:rsidRDefault="00C272E7">
            <w:pPr>
              <w:spacing w:line="259" w:lineRule="auto"/>
              <w:rPr>
                <w:ins w:id="23830" w:author="V2" w:date="2025-04-14T14:19:00Z" w16du:dateUtc="2025-04-14T19:19:00Z"/>
              </w:rPr>
            </w:pPr>
            <w:ins w:id="23831" w:author="V2" w:date="2025-04-14T14:19:00Z" w16du:dateUtc="2025-04-14T19:19:00Z">
              <w:r w:rsidRPr="007F7E2B">
                <w:lastRenderedPageBreak/>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01C78956" w14:textId="77777777" w:rsidR="00C272E7" w:rsidRPr="007F7E2B" w:rsidRDefault="00C272E7">
            <w:pPr>
              <w:spacing w:line="259" w:lineRule="auto"/>
              <w:ind w:left="5"/>
              <w:rPr>
                <w:ins w:id="23832" w:author="V2" w:date="2025-04-14T14:19:00Z" w16du:dateUtc="2025-04-14T19:19:00Z"/>
              </w:rPr>
            </w:pPr>
            <w:ins w:id="23833" w:author="V2" w:date="2025-04-14T14:19:00Z" w16du:dateUtc="2025-04-14T19:19:00Z">
              <w:r w:rsidRPr="007F7E2B">
                <w:t xml:space="preserve">Calculated </w:t>
              </w:r>
            </w:ins>
          </w:p>
        </w:tc>
      </w:tr>
      <w:tr w:rsidR="00C272E7" w:rsidRPr="007F7E2B" w14:paraId="16C4578B" w14:textId="77777777">
        <w:trPr>
          <w:trHeight w:val="800"/>
          <w:ins w:id="23834"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97C7691" w14:textId="77777777" w:rsidR="00C272E7" w:rsidRPr="007F7E2B" w:rsidRDefault="00C272E7">
            <w:pPr>
              <w:spacing w:line="259" w:lineRule="auto"/>
              <w:rPr>
                <w:ins w:id="23835" w:author="V2" w:date="2025-04-14T14:19:00Z" w16du:dateUtc="2025-04-14T19:19:00Z"/>
              </w:rPr>
            </w:pPr>
            <w:ins w:id="23836"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26DD66FA" w14:textId="77777777" w:rsidR="00C272E7" w:rsidRPr="007F7E2B" w:rsidRDefault="00C272E7">
            <w:pPr>
              <w:spacing w:line="259" w:lineRule="auto"/>
              <w:ind w:left="5"/>
              <w:rPr>
                <w:ins w:id="23837" w:author="V2" w:date="2025-04-14T14:19:00Z" w16du:dateUtc="2025-04-14T19:19:00Z"/>
              </w:rPr>
            </w:pPr>
            <w:ins w:id="23838" w:author="V2" w:date="2025-04-14T14:19:00Z" w16du:dateUtc="2025-04-14T19:19:00Z">
              <w:r w:rsidRPr="007F7E2B">
                <w:t xml:space="preserve">Net change in atmospheric GHGs at time t=z due to the project activity </w:t>
              </w:r>
            </w:ins>
          </w:p>
        </w:tc>
      </w:tr>
      <w:tr w:rsidR="00C272E7" w:rsidRPr="007F7E2B" w14:paraId="69F059A3" w14:textId="77777777">
        <w:trPr>
          <w:trHeight w:val="333"/>
          <w:ins w:id="23839"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55F375B" w14:textId="77777777" w:rsidR="00C272E7" w:rsidRPr="007F7E2B" w:rsidRDefault="00C272E7">
            <w:pPr>
              <w:spacing w:line="259" w:lineRule="auto"/>
              <w:rPr>
                <w:ins w:id="23840" w:author="V2" w:date="2025-04-14T14:19:00Z" w16du:dateUtc="2025-04-14T19:19:00Z"/>
              </w:rPr>
            </w:pPr>
            <w:ins w:id="23841"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30DB58F4" w14:textId="77777777" w:rsidR="00C272E7" w:rsidRPr="007F7E2B" w:rsidRDefault="00C272E7">
            <w:pPr>
              <w:spacing w:line="259" w:lineRule="auto"/>
              <w:ind w:left="5"/>
              <w:rPr>
                <w:ins w:id="23842" w:author="V2" w:date="2025-04-14T14:19:00Z" w16du:dateUtc="2025-04-14T19:19:00Z"/>
              </w:rPr>
            </w:pPr>
            <w:ins w:id="23843" w:author="V2" w:date="2025-04-14T14:19:00Z" w16du:dateUtc="2025-04-14T19:19:00Z">
              <w:r w:rsidRPr="007F7E2B">
                <w:t xml:space="preserve">  </w:t>
              </w:r>
            </w:ins>
          </w:p>
        </w:tc>
      </w:tr>
    </w:tbl>
    <w:p w14:paraId="44ABA99E" w14:textId="77777777" w:rsidR="00C272E7" w:rsidRPr="007F7E2B" w:rsidRDefault="00C272E7">
      <w:pPr>
        <w:spacing w:after="217" w:line="259" w:lineRule="auto"/>
        <w:jc w:val="both"/>
        <w:rPr>
          <w:ins w:id="23844" w:author="V2" w:date="2025-04-14T14:19:00Z" w16du:dateUtc="2025-04-14T19:19:00Z"/>
        </w:rPr>
      </w:pPr>
      <w:ins w:id="23845" w:author="V2" w:date="2025-04-14T14:19:00Z" w16du:dateUtc="2025-04-14T19:19:00Z">
        <w:r w:rsidRPr="007F7E2B">
          <w:t xml:space="preserve"> </w:t>
        </w:r>
      </w:ins>
    </w:p>
    <w:p w14:paraId="0896DF5A" w14:textId="77777777" w:rsidR="00C272E7" w:rsidRPr="007F7E2B" w:rsidRDefault="00C272E7">
      <w:pPr>
        <w:spacing w:after="217" w:line="259" w:lineRule="auto"/>
        <w:jc w:val="both"/>
        <w:rPr>
          <w:ins w:id="23846" w:author="V2" w:date="2025-04-14T14:19:00Z" w16du:dateUtc="2025-04-14T19:19:00Z"/>
        </w:rPr>
      </w:pPr>
      <w:ins w:id="23847" w:author="V2" w:date="2025-04-14T14:19:00Z" w16du:dateUtc="2025-04-14T19:19:00Z">
        <w:r w:rsidRPr="007F7E2B">
          <w:t xml:space="preserve"> </w:t>
        </w:r>
      </w:ins>
    </w:p>
    <w:p w14:paraId="1F034814" w14:textId="77777777" w:rsidR="00C272E7" w:rsidRPr="007F7E2B" w:rsidRDefault="00C272E7">
      <w:pPr>
        <w:spacing w:after="220" w:line="259" w:lineRule="auto"/>
        <w:jc w:val="both"/>
        <w:rPr>
          <w:ins w:id="23848" w:author="V2" w:date="2025-04-14T14:19:00Z" w16du:dateUtc="2025-04-14T19:19:00Z"/>
        </w:rPr>
      </w:pPr>
      <w:ins w:id="23849" w:author="V2" w:date="2025-04-14T14:19:00Z" w16du:dateUtc="2025-04-14T19:19:00Z">
        <w:r w:rsidRPr="007F7E2B">
          <w:t xml:space="preserve"> </w:t>
        </w:r>
      </w:ins>
    </w:p>
    <w:p w14:paraId="5BF0EC93" w14:textId="77777777" w:rsidR="00C272E7" w:rsidRPr="007F7E2B" w:rsidRDefault="00C272E7">
      <w:pPr>
        <w:spacing w:line="259" w:lineRule="auto"/>
        <w:jc w:val="both"/>
        <w:rPr>
          <w:ins w:id="23850" w:author="V2" w:date="2025-04-14T14:19:00Z" w16du:dateUtc="2025-04-14T19:19:00Z"/>
        </w:rPr>
      </w:pPr>
      <w:ins w:id="23851" w:author="V2" w:date="2025-04-14T14:19:00Z" w16du:dateUtc="2025-04-14T19:19:00Z">
        <w:r w:rsidRPr="007F7E2B">
          <w:t xml:space="preserve"> </w:t>
        </w:r>
      </w:ins>
    </w:p>
    <w:tbl>
      <w:tblPr>
        <w:tblStyle w:val="TableGrid0"/>
        <w:tblW w:w="8980" w:type="dxa"/>
        <w:tblInd w:w="614" w:type="dxa"/>
        <w:tblCellMar>
          <w:top w:w="53" w:type="dxa"/>
          <w:left w:w="106" w:type="dxa"/>
          <w:right w:w="115" w:type="dxa"/>
        </w:tblCellMar>
        <w:tblLook w:val="04A0" w:firstRow="1" w:lastRow="0" w:firstColumn="1" w:lastColumn="0" w:noHBand="0" w:noVBand="1"/>
      </w:tblPr>
      <w:tblGrid>
        <w:gridCol w:w="4256"/>
        <w:gridCol w:w="4724"/>
      </w:tblGrid>
      <w:tr w:rsidR="00C272E7" w:rsidRPr="007F7E2B" w14:paraId="10528193" w14:textId="77777777">
        <w:trPr>
          <w:trHeight w:val="334"/>
          <w:ins w:id="2385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4B09DEA" w14:textId="77777777" w:rsidR="00C272E7" w:rsidRPr="007F7E2B" w:rsidRDefault="00C272E7">
            <w:pPr>
              <w:spacing w:line="259" w:lineRule="auto"/>
              <w:rPr>
                <w:ins w:id="23853" w:author="V2" w:date="2025-04-14T14:19:00Z" w16du:dateUtc="2025-04-14T19:19:00Z"/>
              </w:rPr>
            </w:pPr>
            <w:ins w:id="23854"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46A70408" w14:textId="77777777" w:rsidR="00C272E7" w:rsidRPr="007F7E2B" w:rsidRDefault="00C272E7">
            <w:pPr>
              <w:spacing w:line="259" w:lineRule="auto"/>
              <w:ind w:left="5"/>
              <w:rPr>
                <w:ins w:id="23855" w:author="V2" w:date="2025-04-14T14:19:00Z" w16du:dateUtc="2025-04-14T19:19:00Z"/>
              </w:rPr>
            </w:pPr>
            <w:ins w:id="23856" w:author="V2" w:date="2025-04-14T14:19:00Z" w16du:dateUtc="2025-04-14T19:19:00Z">
              <w:r w:rsidRPr="007F7E2B">
                <w:rPr>
                  <w:rFonts w:ascii="Arial" w:eastAsia="Arial" w:hAnsi="Arial" w:cs="Arial"/>
                  <w:i/>
                </w:rPr>
                <w:t>PoolC</w:t>
              </w:r>
              <w:r w:rsidRPr="007F7E2B">
                <w:rPr>
                  <w:rFonts w:ascii="Arial" w:eastAsia="Arial" w:hAnsi="Arial" w:cs="Arial"/>
                  <w:i/>
                  <w:vertAlign w:val="subscript"/>
                </w:rPr>
                <w:t>t</w:t>
              </w:r>
              <w:r w:rsidRPr="007F7E2B">
                <w:rPr>
                  <w:rFonts w:ascii="Arial" w:eastAsia="Arial" w:hAnsi="Arial" w:cs="Arial"/>
                  <w:b/>
                  <w:i/>
                </w:rPr>
                <w:t xml:space="preserve">  </w:t>
              </w:r>
            </w:ins>
          </w:p>
        </w:tc>
      </w:tr>
      <w:tr w:rsidR="00C272E7" w:rsidRPr="007F7E2B" w14:paraId="5213698F" w14:textId="77777777">
        <w:trPr>
          <w:trHeight w:val="335"/>
          <w:ins w:id="2385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8418FA3" w14:textId="77777777" w:rsidR="00C272E7" w:rsidRPr="007F7E2B" w:rsidRDefault="00C272E7">
            <w:pPr>
              <w:spacing w:line="259" w:lineRule="auto"/>
              <w:rPr>
                <w:ins w:id="23858" w:author="V2" w:date="2025-04-14T14:19:00Z" w16du:dateUtc="2025-04-14T19:19:00Z"/>
              </w:rPr>
            </w:pPr>
            <w:ins w:id="23859"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163032A4" w14:textId="77777777" w:rsidR="00C272E7" w:rsidRPr="007F7E2B" w:rsidRDefault="00C272E7">
            <w:pPr>
              <w:spacing w:line="259" w:lineRule="auto"/>
              <w:ind w:left="5"/>
              <w:rPr>
                <w:ins w:id="23860" w:author="V2" w:date="2025-04-14T14:19:00Z" w16du:dateUtc="2025-04-14T19:19:00Z"/>
              </w:rPr>
            </w:pPr>
            <w:ins w:id="23861" w:author="V2" w:date="2025-04-14T14:19:00Z" w16du:dateUtc="2025-04-14T19:19:00Z">
              <w:r w:rsidRPr="007F7E2B">
                <w:t xml:space="preserve">tCO2e  </w:t>
              </w:r>
            </w:ins>
          </w:p>
        </w:tc>
      </w:tr>
      <w:tr w:rsidR="00C272E7" w:rsidRPr="007F7E2B" w14:paraId="2D9C0C99" w14:textId="77777777">
        <w:trPr>
          <w:trHeight w:val="335"/>
          <w:ins w:id="2386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DC584B1" w14:textId="77777777" w:rsidR="00C272E7" w:rsidRPr="007F7E2B" w:rsidRDefault="00C272E7">
            <w:pPr>
              <w:spacing w:line="259" w:lineRule="auto"/>
              <w:rPr>
                <w:ins w:id="23863" w:author="V2" w:date="2025-04-14T14:19:00Z" w16du:dateUtc="2025-04-14T19:19:00Z"/>
              </w:rPr>
            </w:pPr>
            <w:ins w:id="23864"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2D8049CD" w14:textId="77777777" w:rsidR="00C272E7" w:rsidRPr="007F7E2B" w:rsidRDefault="00C272E7">
            <w:pPr>
              <w:spacing w:line="259" w:lineRule="auto"/>
              <w:ind w:left="5"/>
              <w:rPr>
                <w:ins w:id="23865" w:author="V2" w:date="2025-04-14T14:19:00Z" w16du:dateUtc="2025-04-14T19:19:00Z"/>
              </w:rPr>
            </w:pPr>
            <w:ins w:id="23866" w:author="V2" w:date="2025-04-14T14:19:00Z" w16du:dateUtc="2025-04-14T19:19:00Z">
              <w:r w:rsidRPr="007F7E2B">
                <w:t xml:space="preserve">Total carbon in pools </w:t>
              </w:r>
            </w:ins>
          </w:p>
        </w:tc>
      </w:tr>
      <w:tr w:rsidR="00C272E7" w:rsidRPr="007F7E2B" w14:paraId="4BBF632B" w14:textId="77777777">
        <w:trPr>
          <w:trHeight w:val="335"/>
          <w:ins w:id="2386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69C1C3A" w14:textId="77777777" w:rsidR="00C272E7" w:rsidRPr="007F7E2B" w:rsidRDefault="00C272E7">
            <w:pPr>
              <w:spacing w:line="259" w:lineRule="auto"/>
              <w:rPr>
                <w:ins w:id="23868" w:author="V2" w:date="2025-04-14T14:19:00Z" w16du:dateUtc="2025-04-14T19:19:00Z"/>
              </w:rPr>
            </w:pPr>
            <w:ins w:id="23869"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3DF3C452" w14:textId="77777777" w:rsidR="00C272E7" w:rsidRPr="007F7E2B" w:rsidRDefault="00C272E7">
            <w:pPr>
              <w:spacing w:line="259" w:lineRule="auto"/>
              <w:ind w:left="5"/>
              <w:rPr>
                <w:ins w:id="23870" w:author="V2" w:date="2025-04-14T14:19:00Z" w16du:dateUtc="2025-04-14T19:19:00Z"/>
              </w:rPr>
            </w:pPr>
            <w:ins w:id="23871" w:author="V2" w:date="2025-04-14T14:19:00Z" w16du:dateUtc="2025-04-14T19:19:00Z">
              <w:r w:rsidRPr="007F7E2B">
                <w:t xml:space="preserve">Calculated </w:t>
              </w:r>
            </w:ins>
          </w:p>
        </w:tc>
      </w:tr>
      <w:tr w:rsidR="00C272E7" w:rsidRPr="007F7E2B" w14:paraId="0EFAF8F9" w14:textId="77777777">
        <w:trPr>
          <w:trHeight w:val="800"/>
          <w:ins w:id="2387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84C393F" w14:textId="77777777" w:rsidR="00C272E7" w:rsidRPr="007F7E2B" w:rsidRDefault="00C272E7">
            <w:pPr>
              <w:spacing w:line="259" w:lineRule="auto"/>
              <w:rPr>
                <w:ins w:id="23873" w:author="V2" w:date="2025-04-14T14:19:00Z" w16du:dateUtc="2025-04-14T19:19:00Z"/>
              </w:rPr>
            </w:pPr>
            <w:ins w:id="23874"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6F3CEA72" w14:textId="77777777" w:rsidR="00C272E7" w:rsidRPr="007F7E2B" w:rsidRDefault="00C272E7">
            <w:pPr>
              <w:spacing w:line="259" w:lineRule="auto"/>
              <w:ind w:left="5"/>
              <w:rPr>
                <w:ins w:id="23875" w:author="V2" w:date="2025-04-14T14:19:00Z" w16du:dateUtc="2025-04-14T19:19:00Z"/>
              </w:rPr>
            </w:pPr>
            <w:ins w:id="23876" w:author="V2" w:date="2025-04-14T14:19:00Z" w16du:dateUtc="2025-04-14T19:19:00Z">
              <w:r w:rsidRPr="007F7E2B">
                <w:t xml:space="preserve">Total carbon in carbon pools at time t,  </w:t>
              </w:r>
            </w:ins>
          </w:p>
        </w:tc>
      </w:tr>
      <w:tr w:rsidR="00C272E7" w:rsidRPr="007F7E2B" w14:paraId="4262D289" w14:textId="77777777">
        <w:trPr>
          <w:trHeight w:val="331"/>
          <w:ins w:id="2387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D2E2F1D" w14:textId="77777777" w:rsidR="00C272E7" w:rsidRPr="007F7E2B" w:rsidRDefault="00C272E7">
            <w:pPr>
              <w:spacing w:line="259" w:lineRule="auto"/>
              <w:rPr>
                <w:ins w:id="23878" w:author="V2" w:date="2025-04-14T14:19:00Z" w16du:dateUtc="2025-04-14T19:19:00Z"/>
              </w:rPr>
            </w:pPr>
            <w:ins w:id="23879"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7FD25063" w14:textId="77777777" w:rsidR="00C272E7" w:rsidRPr="007F7E2B" w:rsidRDefault="00C272E7">
            <w:pPr>
              <w:spacing w:line="259" w:lineRule="auto"/>
              <w:ind w:left="5"/>
              <w:rPr>
                <w:ins w:id="23880" w:author="V2" w:date="2025-04-14T14:19:00Z" w16du:dateUtc="2025-04-14T19:19:00Z"/>
              </w:rPr>
            </w:pPr>
            <w:ins w:id="23881" w:author="V2" w:date="2025-04-14T14:19:00Z" w16du:dateUtc="2025-04-14T19:19:00Z">
              <w:r w:rsidRPr="007F7E2B">
                <w:t xml:space="preserve">  </w:t>
              </w:r>
            </w:ins>
          </w:p>
        </w:tc>
      </w:tr>
      <w:tr w:rsidR="00C272E7" w:rsidRPr="007F7E2B" w14:paraId="2D8AA735" w14:textId="77777777">
        <w:trPr>
          <w:trHeight w:val="334"/>
          <w:ins w:id="2388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433B340" w14:textId="77777777" w:rsidR="00C272E7" w:rsidRPr="007F7E2B" w:rsidRDefault="00C272E7">
            <w:pPr>
              <w:spacing w:line="259" w:lineRule="auto"/>
              <w:rPr>
                <w:ins w:id="23883" w:author="V2" w:date="2025-04-14T14:19:00Z" w16du:dateUtc="2025-04-14T19:19:00Z"/>
              </w:rPr>
            </w:pPr>
            <w:ins w:id="23884"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2E708427" w14:textId="77777777" w:rsidR="00C272E7" w:rsidRPr="007F7E2B" w:rsidRDefault="00C272E7">
            <w:pPr>
              <w:spacing w:line="259" w:lineRule="auto"/>
              <w:ind w:left="5"/>
              <w:rPr>
                <w:ins w:id="23885" w:author="V2" w:date="2025-04-14T14:19:00Z" w16du:dateUtc="2025-04-14T19:19:00Z"/>
              </w:rPr>
            </w:pPr>
            <w:ins w:id="23886" w:author="V2" w:date="2025-04-14T14:19:00Z" w16du:dateUtc="2025-04-14T19:19:00Z">
              <w:r w:rsidRPr="007F7E2B">
                <w:rPr>
                  <w:rFonts w:ascii="Arial" w:eastAsia="Arial" w:hAnsi="Arial" w:cs="Arial"/>
                  <w:i/>
                </w:rPr>
                <w:t>PoolC</w:t>
              </w:r>
              <w:r w:rsidRPr="007F7E2B">
                <w:rPr>
                  <w:rFonts w:ascii="Arial" w:eastAsia="Arial" w:hAnsi="Arial" w:cs="Arial"/>
                  <w:i/>
                  <w:vertAlign w:val="subscript"/>
                </w:rPr>
                <w:t>t,B</w:t>
              </w:r>
              <w:r w:rsidRPr="007F7E2B">
                <w:rPr>
                  <w:rFonts w:ascii="Arial" w:eastAsia="Arial" w:hAnsi="Arial" w:cs="Arial"/>
                  <w:b/>
                  <w:i/>
                </w:rPr>
                <w:t xml:space="preserve">  </w:t>
              </w:r>
            </w:ins>
          </w:p>
        </w:tc>
      </w:tr>
      <w:tr w:rsidR="00C272E7" w:rsidRPr="007F7E2B" w14:paraId="2BFF0CE3" w14:textId="77777777">
        <w:trPr>
          <w:trHeight w:val="335"/>
          <w:ins w:id="2388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B3D6A54" w14:textId="77777777" w:rsidR="00C272E7" w:rsidRPr="007F7E2B" w:rsidRDefault="00C272E7">
            <w:pPr>
              <w:spacing w:line="259" w:lineRule="auto"/>
              <w:rPr>
                <w:ins w:id="23888" w:author="V2" w:date="2025-04-14T14:19:00Z" w16du:dateUtc="2025-04-14T19:19:00Z"/>
              </w:rPr>
            </w:pPr>
            <w:ins w:id="23889"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3E24FCB2" w14:textId="77777777" w:rsidR="00C272E7" w:rsidRPr="007F7E2B" w:rsidRDefault="00C272E7">
            <w:pPr>
              <w:spacing w:line="259" w:lineRule="auto"/>
              <w:ind w:left="5"/>
              <w:rPr>
                <w:ins w:id="23890" w:author="V2" w:date="2025-04-14T14:19:00Z" w16du:dateUtc="2025-04-14T19:19:00Z"/>
              </w:rPr>
            </w:pPr>
            <w:ins w:id="23891" w:author="V2" w:date="2025-04-14T14:19:00Z" w16du:dateUtc="2025-04-14T19:19:00Z">
              <w:r w:rsidRPr="007F7E2B">
                <w:t xml:space="preserve">tCO2e  </w:t>
              </w:r>
            </w:ins>
          </w:p>
        </w:tc>
      </w:tr>
      <w:tr w:rsidR="00C272E7" w:rsidRPr="007F7E2B" w14:paraId="4D94E110" w14:textId="77777777">
        <w:trPr>
          <w:trHeight w:val="335"/>
          <w:ins w:id="2389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29E1A3B" w14:textId="77777777" w:rsidR="00C272E7" w:rsidRPr="007F7E2B" w:rsidRDefault="00C272E7">
            <w:pPr>
              <w:spacing w:line="259" w:lineRule="auto"/>
              <w:rPr>
                <w:ins w:id="23893" w:author="V2" w:date="2025-04-14T14:19:00Z" w16du:dateUtc="2025-04-14T19:19:00Z"/>
              </w:rPr>
            </w:pPr>
            <w:ins w:id="23894"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36614B5C" w14:textId="77777777" w:rsidR="00C272E7" w:rsidRPr="007F7E2B" w:rsidRDefault="00C272E7">
            <w:pPr>
              <w:spacing w:line="259" w:lineRule="auto"/>
              <w:ind w:left="5"/>
              <w:rPr>
                <w:ins w:id="23895" w:author="V2" w:date="2025-04-14T14:19:00Z" w16du:dateUtc="2025-04-14T19:19:00Z"/>
              </w:rPr>
            </w:pPr>
            <w:ins w:id="23896" w:author="V2" w:date="2025-04-14T14:19:00Z" w16du:dateUtc="2025-04-14T19:19:00Z">
              <w:r w:rsidRPr="007F7E2B">
                <w:t xml:space="preserve">Baseline pools </w:t>
              </w:r>
            </w:ins>
          </w:p>
        </w:tc>
      </w:tr>
      <w:tr w:rsidR="00C272E7" w:rsidRPr="007F7E2B" w14:paraId="174DFBAB" w14:textId="77777777">
        <w:trPr>
          <w:trHeight w:val="335"/>
          <w:ins w:id="2389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38AF814" w14:textId="77777777" w:rsidR="00C272E7" w:rsidRPr="007F7E2B" w:rsidRDefault="00C272E7">
            <w:pPr>
              <w:spacing w:line="259" w:lineRule="auto"/>
              <w:rPr>
                <w:ins w:id="23898" w:author="V2" w:date="2025-04-14T14:19:00Z" w16du:dateUtc="2025-04-14T19:19:00Z"/>
              </w:rPr>
            </w:pPr>
            <w:ins w:id="23899"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655C0C3A" w14:textId="77777777" w:rsidR="00C272E7" w:rsidRPr="007F7E2B" w:rsidRDefault="00C272E7">
            <w:pPr>
              <w:spacing w:line="259" w:lineRule="auto"/>
              <w:ind w:left="5"/>
              <w:rPr>
                <w:ins w:id="23900" w:author="V2" w:date="2025-04-14T14:19:00Z" w16du:dateUtc="2025-04-14T19:19:00Z"/>
              </w:rPr>
            </w:pPr>
            <w:ins w:id="23901" w:author="V2" w:date="2025-04-14T14:19:00Z" w16du:dateUtc="2025-04-14T19:19:00Z">
              <w:r w:rsidRPr="007F7E2B">
                <w:t xml:space="preserve">Calculated </w:t>
              </w:r>
            </w:ins>
          </w:p>
        </w:tc>
      </w:tr>
      <w:tr w:rsidR="00C272E7" w:rsidRPr="007F7E2B" w14:paraId="76B68E50" w14:textId="77777777">
        <w:trPr>
          <w:trHeight w:val="800"/>
          <w:ins w:id="2390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5BC867F" w14:textId="77777777" w:rsidR="00C272E7" w:rsidRPr="007F7E2B" w:rsidRDefault="00C272E7">
            <w:pPr>
              <w:spacing w:line="259" w:lineRule="auto"/>
              <w:rPr>
                <w:ins w:id="23903" w:author="V2" w:date="2025-04-14T14:19:00Z" w16du:dateUtc="2025-04-14T19:19:00Z"/>
              </w:rPr>
            </w:pPr>
            <w:ins w:id="23904"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4C807287" w14:textId="77777777" w:rsidR="00C272E7" w:rsidRPr="007F7E2B" w:rsidRDefault="00C272E7">
            <w:pPr>
              <w:spacing w:line="259" w:lineRule="auto"/>
              <w:ind w:left="5"/>
              <w:rPr>
                <w:ins w:id="23905" w:author="V2" w:date="2025-04-14T14:19:00Z" w16du:dateUtc="2025-04-14T19:19:00Z"/>
              </w:rPr>
            </w:pPr>
            <w:ins w:id="23906" w:author="V2" w:date="2025-04-14T14:19:00Z" w16du:dateUtc="2025-04-14T19:19:00Z">
              <w:r w:rsidRPr="007F7E2B">
                <w:t xml:space="preserve">Total carbon in carbon pools at time t=z under the baseline scenario,  </w:t>
              </w:r>
            </w:ins>
          </w:p>
        </w:tc>
      </w:tr>
      <w:tr w:rsidR="00C272E7" w:rsidRPr="007F7E2B" w14:paraId="0E8CCFCA" w14:textId="77777777">
        <w:trPr>
          <w:trHeight w:val="331"/>
          <w:ins w:id="2390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47E9B22" w14:textId="77777777" w:rsidR="00C272E7" w:rsidRPr="007F7E2B" w:rsidRDefault="00C272E7">
            <w:pPr>
              <w:spacing w:line="259" w:lineRule="auto"/>
              <w:rPr>
                <w:ins w:id="23908" w:author="V2" w:date="2025-04-14T14:19:00Z" w16du:dateUtc="2025-04-14T19:19:00Z"/>
              </w:rPr>
            </w:pPr>
            <w:ins w:id="23909"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18123BCC" w14:textId="77777777" w:rsidR="00C272E7" w:rsidRPr="007F7E2B" w:rsidRDefault="00C272E7">
            <w:pPr>
              <w:spacing w:line="259" w:lineRule="auto"/>
              <w:ind w:left="5"/>
              <w:rPr>
                <w:ins w:id="23910" w:author="V2" w:date="2025-04-14T14:19:00Z" w16du:dateUtc="2025-04-14T19:19:00Z"/>
              </w:rPr>
            </w:pPr>
            <w:ins w:id="23911" w:author="V2" w:date="2025-04-14T14:19:00Z" w16du:dateUtc="2025-04-14T19:19:00Z">
              <w:r w:rsidRPr="007F7E2B">
                <w:t xml:space="preserve">  </w:t>
              </w:r>
            </w:ins>
          </w:p>
        </w:tc>
      </w:tr>
      <w:tr w:rsidR="00C272E7" w:rsidRPr="007F7E2B" w14:paraId="18D9AC23" w14:textId="77777777">
        <w:trPr>
          <w:trHeight w:val="332"/>
          <w:ins w:id="2391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B0C2138" w14:textId="77777777" w:rsidR="00C272E7" w:rsidRPr="007F7E2B" w:rsidRDefault="00C272E7">
            <w:pPr>
              <w:spacing w:line="259" w:lineRule="auto"/>
              <w:rPr>
                <w:ins w:id="23913" w:author="V2" w:date="2025-04-14T14:19:00Z" w16du:dateUtc="2025-04-14T19:19:00Z"/>
              </w:rPr>
            </w:pPr>
            <w:ins w:id="23914" w:author="V2" w:date="2025-04-14T14:19:00Z" w16du:dateUtc="2025-04-14T19:19:00Z">
              <w:r w:rsidRPr="007F7E2B">
                <w:rPr>
                  <w:rFonts w:ascii="Arial" w:eastAsia="Arial" w:hAnsi="Arial" w:cs="Arial"/>
                  <w:b/>
                </w:rPr>
                <w:lastRenderedPageBreak/>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2B633AF6" w14:textId="77777777" w:rsidR="00C272E7" w:rsidRPr="007F7E2B" w:rsidRDefault="00C272E7">
            <w:pPr>
              <w:spacing w:line="259" w:lineRule="auto"/>
              <w:ind w:left="5"/>
              <w:rPr>
                <w:ins w:id="23915" w:author="V2" w:date="2025-04-14T14:19:00Z" w16du:dateUtc="2025-04-14T19:19:00Z"/>
              </w:rPr>
            </w:pPr>
            <w:ins w:id="23916" w:author="V2" w:date="2025-04-14T14:19:00Z" w16du:dateUtc="2025-04-14T19:19:00Z">
              <w:r w:rsidRPr="007F7E2B">
                <w:rPr>
                  <w:rFonts w:ascii="Arial" w:eastAsia="Arial" w:hAnsi="Arial" w:cs="Arial"/>
                  <w:i/>
                </w:rPr>
                <w:t>PoolC</w:t>
              </w:r>
              <w:r w:rsidRPr="007F7E2B">
                <w:rPr>
                  <w:rFonts w:ascii="Arial" w:eastAsia="Arial" w:hAnsi="Arial" w:cs="Arial"/>
                  <w:i/>
                  <w:vertAlign w:val="subscript"/>
                </w:rPr>
                <w:t>t,P</w:t>
              </w:r>
              <w:r w:rsidRPr="007F7E2B">
                <w:rPr>
                  <w:rFonts w:ascii="Arial" w:eastAsia="Arial" w:hAnsi="Arial" w:cs="Arial"/>
                  <w:b/>
                  <w:i/>
                </w:rPr>
                <w:t xml:space="preserve">  </w:t>
              </w:r>
            </w:ins>
          </w:p>
        </w:tc>
      </w:tr>
      <w:tr w:rsidR="00C272E7" w:rsidRPr="007F7E2B" w14:paraId="4AA50309" w14:textId="77777777">
        <w:trPr>
          <w:trHeight w:val="335"/>
          <w:ins w:id="2391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1AD7A1A" w14:textId="77777777" w:rsidR="00C272E7" w:rsidRPr="007F7E2B" w:rsidRDefault="00C272E7">
            <w:pPr>
              <w:spacing w:line="259" w:lineRule="auto"/>
              <w:rPr>
                <w:ins w:id="23918" w:author="V2" w:date="2025-04-14T14:19:00Z" w16du:dateUtc="2025-04-14T19:19:00Z"/>
              </w:rPr>
            </w:pPr>
            <w:ins w:id="23919"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27322AE9" w14:textId="77777777" w:rsidR="00C272E7" w:rsidRPr="007F7E2B" w:rsidRDefault="00C272E7">
            <w:pPr>
              <w:spacing w:line="259" w:lineRule="auto"/>
              <w:ind w:left="5"/>
              <w:rPr>
                <w:ins w:id="23920" w:author="V2" w:date="2025-04-14T14:19:00Z" w16du:dateUtc="2025-04-14T19:19:00Z"/>
              </w:rPr>
            </w:pPr>
            <w:ins w:id="23921" w:author="V2" w:date="2025-04-14T14:19:00Z" w16du:dateUtc="2025-04-14T19:19:00Z">
              <w:r w:rsidRPr="007F7E2B">
                <w:t xml:space="preserve">tCO2e  </w:t>
              </w:r>
            </w:ins>
          </w:p>
        </w:tc>
      </w:tr>
      <w:tr w:rsidR="00C272E7" w:rsidRPr="007F7E2B" w14:paraId="48F4D2B2" w14:textId="77777777">
        <w:trPr>
          <w:trHeight w:val="336"/>
          <w:ins w:id="2392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7725AAB" w14:textId="77777777" w:rsidR="00C272E7" w:rsidRPr="007F7E2B" w:rsidRDefault="00C272E7">
            <w:pPr>
              <w:spacing w:line="259" w:lineRule="auto"/>
              <w:rPr>
                <w:ins w:id="23923" w:author="V2" w:date="2025-04-14T14:19:00Z" w16du:dateUtc="2025-04-14T19:19:00Z"/>
              </w:rPr>
            </w:pPr>
            <w:ins w:id="23924"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390D2943" w14:textId="77777777" w:rsidR="00C272E7" w:rsidRPr="007F7E2B" w:rsidRDefault="00C272E7">
            <w:pPr>
              <w:spacing w:line="259" w:lineRule="auto"/>
              <w:ind w:left="5"/>
              <w:rPr>
                <w:ins w:id="23925" w:author="V2" w:date="2025-04-14T14:19:00Z" w16du:dateUtc="2025-04-14T19:19:00Z"/>
              </w:rPr>
            </w:pPr>
            <w:ins w:id="23926" w:author="V2" w:date="2025-04-14T14:19:00Z" w16du:dateUtc="2025-04-14T19:19:00Z">
              <w:r w:rsidRPr="007F7E2B">
                <w:t xml:space="preserve">Baseline pools </w:t>
              </w:r>
            </w:ins>
          </w:p>
        </w:tc>
      </w:tr>
      <w:tr w:rsidR="00C272E7" w:rsidRPr="007F7E2B" w14:paraId="1BE6E341" w14:textId="77777777">
        <w:trPr>
          <w:trHeight w:val="334"/>
          <w:ins w:id="2392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343CAF5" w14:textId="77777777" w:rsidR="00C272E7" w:rsidRPr="007F7E2B" w:rsidRDefault="00C272E7">
            <w:pPr>
              <w:spacing w:line="259" w:lineRule="auto"/>
              <w:rPr>
                <w:ins w:id="23928" w:author="V2" w:date="2025-04-14T14:19:00Z" w16du:dateUtc="2025-04-14T19:19:00Z"/>
              </w:rPr>
            </w:pPr>
            <w:ins w:id="23929"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0ACE001C" w14:textId="77777777" w:rsidR="00C272E7" w:rsidRPr="007F7E2B" w:rsidRDefault="00C272E7">
            <w:pPr>
              <w:spacing w:line="259" w:lineRule="auto"/>
              <w:ind w:left="5"/>
              <w:rPr>
                <w:ins w:id="23930" w:author="V2" w:date="2025-04-14T14:19:00Z" w16du:dateUtc="2025-04-14T19:19:00Z"/>
              </w:rPr>
            </w:pPr>
            <w:ins w:id="23931" w:author="V2" w:date="2025-04-14T14:19:00Z" w16du:dateUtc="2025-04-14T19:19:00Z">
              <w:r w:rsidRPr="007F7E2B">
                <w:t xml:space="preserve">Calculated </w:t>
              </w:r>
            </w:ins>
          </w:p>
        </w:tc>
      </w:tr>
      <w:tr w:rsidR="00C272E7" w:rsidRPr="007F7E2B" w14:paraId="6B61615A" w14:textId="77777777">
        <w:trPr>
          <w:trHeight w:val="801"/>
          <w:ins w:id="2393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3A8E71E" w14:textId="77777777" w:rsidR="00C272E7" w:rsidRPr="007F7E2B" w:rsidRDefault="00C272E7">
            <w:pPr>
              <w:spacing w:line="259" w:lineRule="auto"/>
              <w:rPr>
                <w:ins w:id="23933" w:author="V2" w:date="2025-04-14T14:19:00Z" w16du:dateUtc="2025-04-14T19:19:00Z"/>
              </w:rPr>
            </w:pPr>
            <w:ins w:id="23934"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01B72DB6" w14:textId="77777777" w:rsidR="00C272E7" w:rsidRPr="007F7E2B" w:rsidRDefault="00C272E7">
            <w:pPr>
              <w:spacing w:line="259" w:lineRule="auto"/>
              <w:ind w:left="5"/>
              <w:rPr>
                <w:ins w:id="23935" w:author="V2" w:date="2025-04-14T14:19:00Z" w16du:dateUtc="2025-04-14T19:19:00Z"/>
              </w:rPr>
            </w:pPr>
            <w:ins w:id="23936" w:author="V2" w:date="2025-04-14T14:19:00Z" w16du:dateUtc="2025-04-14T19:19:00Z">
              <w:r w:rsidRPr="007F7E2B">
                <w:t xml:space="preserve">Total carbon in carbon pools at time t=z under the project scenario,  </w:t>
              </w:r>
            </w:ins>
          </w:p>
        </w:tc>
      </w:tr>
      <w:tr w:rsidR="00C272E7" w:rsidRPr="007F7E2B" w14:paraId="380EC8D0" w14:textId="77777777">
        <w:trPr>
          <w:trHeight w:val="332"/>
          <w:ins w:id="2393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1E0A96B" w14:textId="77777777" w:rsidR="00C272E7" w:rsidRPr="007F7E2B" w:rsidRDefault="00C272E7">
            <w:pPr>
              <w:spacing w:line="259" w:lineRule="auto"/>
              <w:rPr>
                <w:ins w:id="23938" w:author="V2" w:date="2025-04-14T14:19:00Z" w16du:dateUtc="2025-04-14T19:19:00Z"/>
              </w:rPr>
            </w:pPr>
            <w:ins w:id="23939"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72D031AE" w14:textId="77777777" w:rsidR="00C272E7" w:rsidRPr="007F7E2B" w:rsidRDefault="00C272E7">
            <w:pPr>
              <w:spacing w:line="259" w:lineRule="auto"/>
              <w:ind w:left="5"/>
              <w:rPr>
                <w:ins w:id="23940" w:author="V2" w:date="2025-04-14T14:19:00Z" w16du:dateUtc="2025-04-14T19:19:00Z"/>
              </w:rPr>
            </w:pPr>
            <w:ins w:id="23941" w:author="V2" w:date="2025-04-14T14:19:00Z" w16du:dateUtc="2025-04-14T19:19:00Z">
              <w:r w:rsidRPr="007F7E2B">
                <w:t xml:space="preserve">  </w:t>
              </w:r>
            </w:ins>
          </w:p>
        </w:tc>
      </w:tr>
      <w:tr w:rsidR="00C272E7" w:rsidRPr="007F7E2B" w14:paraId="6E41BDCC" w14:textId="77777777">
        <w:trPr>
          <w:trHeight w:val="331"/>
          <w:ins w:id="2394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A3A9CEB" w14:textId="77777777" w:rsidR="00C272E7" w:rsidRPr="007F7E2B" w:rsidRDefault="00C272E7">
            <w:pPr>
              <w:spacing w:line="259" w:lineRule="auto"/>
              <w:rPr>
                <w:ins w:id="23943" w:author="V2" w:date="2025-04-14T14:19:00Z" w16du:dateUtc="2025-04-14T19:19:00Z"/>
              </w:rPr>
            </w:pPr>
            <w:ins w:id="23944" w:author="V2" w:date="2025-04-14T14:19:00Z" w16du:dateUtc="2025-04-14T19:19:00Z">
              <w:r w:rsidRPr="007F7E2B">
                <w:rPr>
                  <w:rFonts w:ascii="Arial" w:eastAsia="Arial" w:hAnsi="Arial" w:cs="Arial"/>
                  <w:b/>
                </w:rPr>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25A2B68B" w14:textId="77777777" w:rsidR="00C272E7" w:rsidRPr="007F7E2B" w:rsidRDefault="00C272E7">
            <w:pPr>
              <w:spacing w:line="259" w:lineRule="auto"/>
              <w:ind w:left="5"/>
              <w:rPr>
                <w:ins w:id="23945" w:author="V2" w:date="2025-04-14T14:19:00Z" w16du:dateUtc="2025-04-14T19:19:00Z"/>
              </w:rPr>
            </w:pPr>
            <w:ins w:id="23946" w:author="V2" w:date="2025-04-14T14:19:00Z" w16du:dateUtc="2025-04-14T19:19:00Z">
              <w:r w:rsidRPr="007F7E2B">
                <w:rPr>
                  <w:rFonts w:ascii="Arial" w:eastAsia="Arial" w:hAnsi="Arial" w:cs="Arial"/>
                  <w:i/>
                </w:rPr>
                <w:t>SoilC</w:t>
              </w:r>
              <w:r w:rsidRPr="007F7E2B">
                <w:rPr>
                  <w:rFonts w:ascii="Arial" w:eastAsia="Arial" w:hAnsi="Arial" w:cs="Arial"/>
                  <w:i/>
                  <w:vertAlign w:val="subscript"/>
                </w:rPr>
                <w:t>s</w:t>
              </w:r>
              <w:r w:rsidRPr="007F7E2B">
                <w:rPr>
                  <w:rFonts w:ascii="Arial" w:eastAsia="Arial" w:hAnsi="Arial" w:cs="Arial"/>
                  <w:b/>
                  <w:i/>
                </w:rPr>
                <w:t xml:space="preserve">  </w:t>
              </w:r>
            </w:ins>
          </w:p>
        </w:tc>
      </w:tr>
      <w:tr w:rsidR="00C272E7" w:rsidRPr="007F7E2B" w14:paraId="5826A204" w14:textId="77777777">
        <w:trPr>
          <w:trHeight w:val="336"/>
          <w:ins w:id="2394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B1B2A00" w14:textId="77777777" w:rsidR="00C272E7" w:rsidRPr="007F7E2B" w:rsidRDefault="00C272E7">
            <w:pPr>
              <w:spacing w:line="259" w:lineRule="auto"/>
              <w:rPr>
                <w:ins w:id="23948" w:author="V2" w:date="2025-04-14T14:19:00Z" w16du:dateUtc="2025-04-14T19:19:00Z"/>
              </w:rPr>
            </w:pPr>
            <w:ins w:id="23949"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0C273B9D" w14:textId="77777777" w:rsidR="00C272E7" w:rsidRPr="007F7E2B" w:rsidRDefault="00C272E7">
            <w:pPr>
              <w:spacing w:line="259" w:lineRule="auto"/>
              <w:ind w:left="5"/>
              <w:rPr>
                <w:ins w:id="23950" w:author="V2" w:date="2025-04-14T14:19:00Z" w16du:dateUtc="2025-04-14T19:19:00Z"/>
              </w:rPr>
            </w:pPr>
            <w:ins w:id="23951" w:author="V2" w:date="2025-04-14T14:19:00Z" w16du:dateUtc="2025-04-14T19:19:00Z">
              <w:r w:rsidRPr="007F7E2B">
                <w:t xml:space="preserve">tC </w:t>
              </w:r>
            </w:ins>
          </w:p>
        </w:tc>
      </w:tr>
      <w:tr w:rsidR="00C272E7" w:rsidRPr="007F7E2B" w14:paraId="54868EE2" w14:textId="77777777">
        <w:trPr>
          <w:trHeight w:val="335"/>
          <w:ins w:id="2395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D226531" w14:textId="77777777" w:rsidR="00C272E7" w:rsidRPr="007F7E2B" w:rsidRDefault="00C272E7">
            <w:pPr>
              <w:spacing w:line="259" w:lineRule="auto"/>
              <w:rPr>
                <w:ins w:id="23953" w:author="V2" w:date="2025-04-14T14:19:00Z" w16du:dateUtc="2025-04-14T19:19:00Z"/>
              </w:rPr>
            </w:pPr>
            <w:ins w:id="23954"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0B90FEAB" w14:textId="77777777" w:rsidR="00C272E7" w:rsidRPr="007F7E2B" w:rsidRDefault="00C272E7">
            <w:pPr>
              <w:spacing w:line="259" w:lineRule="auto"/>
              <w:ind w:left="5"/>
              <w:rPr>
                <w:ins w:id="23955" w:author="V2" w:date="2025-04-14T14:19:00Z" w16du:dateUtc="2025-04-14T19:19:00Z"/>
              </w:rPr>
            </w:pPr>
            <w:ins w:id="23956" w:author="V2" w:date="2025-04-14T14:19:00Z" w16du:dateUtc="2025-04-14T19:19:00Z">
              <w:r w:rsidRPr="007F7E2B">
                <w:t xml:space="preserve">Soil pool carbon </w:t>
              </w:r>
            </w:ins>
          </w:p>
        </w:tc>
      </w:tr>
      <w:tr w:rsidR="00C272E7" w:rsidRPr="007F7E2B" w14:paraId="1247F699" w14:textId="77777777">
        <w:trPr>
          <w:trHeight w:val="335"/>
          <w:ins w:id="2395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92446BF" w14:textId="77777777" w:rsidR="00C272E7" w:rsidRPr="007F7E2B" w:rsidRDefault="00C272E7">
            <w:pPr>
              <w:spacing w:line="259" w:lineRule="auto"/>
              <w:rPr>
                <w:ins w:id="23958" w:author="V2" w:date="2025-04-14T14:19:00Z" w16du:dateUtc="2025-04-14T19:19:00Z"/>
              </w:rPr>
            </w:pPr>
            <w:ins w:id="23959"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0FBAF4A4" w14:textId="77777777" w:rsidR="00C272E7" w:rsidRPr="007F7E2B" w:rsidRDefault="00C272E7">
            <w:pPr>
              <w:spacing w:line="259" w:lineRule="auto"/>
              <w:ind w:left="5"/>
              <w:rPr>
                <w:ins w:id="23960" w:author="V2" w:date="2025-04-14T14:19:00Z" w16du:dateUtc="2025-04-14T19:19:00Z"/>
              </w:rPr>
            </w:pPr>
            <w:ins w:id="23961" w:author="V2" w:date="2025-04-14T14:19:00Z" w16du:dateUtc="2025-04-14T19:19:00Z">
              <w:r w:rsidRPr="007F7E2B">
                <w:t xml:space="preserve">Calculated </w:t>
              </w:r>
            </w:ins>
          </w:p>
        </w:tc>
      </w:tr>
      <w:tr w:rsidR="00C272E7" w:rsidRPr="007F7E2B" w14:paraId="41AA022D" w14:textId="77777777">
        <w:trPr>
          <w:trHeight w:val="800"/>
          <w:ins w:id="2396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DCBF5D7" w14:textId="77777777" w:rsidR="00C272E7" w:rsidRPr="007F7E2B" w:rsidRDefault="00C272E7">
            <w:pPr>
              <w:spacing w:line="259" w:lineRule="auto"/>
              <w:rPr>
                <w:ins w:id="23963" w:author="V2" w:date="2025-04-14T14:19:00Z" w16du:dateUtc="2025-04-14T19:19:00Z"/>
              </w:rPr>
            </w:pPr>
            <w:ins w:id="23964"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44A32407" w14:textId="77777777" w:rsidR="00C272E7" w:rsidRPr="007F7E2B" w:rsidRDefault="00C272E7">
            <w:pPr>
              <w:spacing w:line="259" w:lineRule="auto"/>
              <w:ind w:left="5"/>
              <w:rPr>
                <w:ins w:id="23965" w:author="V2" w:date="2025-04-14T14:19:00Z" w16du:dateUtc="2025-04-14T19:19:00Z"/>
              </w:rPr>
            </w:pPr>
            <w:ins w:id="23966" w:author="V2" w:date="2025-04-14T14:19:00Z" w16du:dateUtc="2025-04-14T19:19:00Z">
              <w:r w:rsidRPr="007F7E2B">
                <w:t xml:space="preserve">The carbon content of the soil pool in stratum s at time t </w:t>
              </w:r>
            </w:ins>
          </w:p>
        </w:tc>
      </w:tr>
      <w:tr w:rsidR="00C272E7" w:rsidRPr="007F7E2B" w14:paraId="37E2449A" w14:textId="77777777">
        <w:trPr>
          <w:trHeight w:val="333"/>
          <w:ins w:id="2396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22245D3" w14:textId="77777777" w:rsidR="00C272E7" w:rsidRPr="007F7E2B" w:rsidRDefault="00C272E7">
            <w:pPr>
              <w:spacing w:line="259" w:lineRule="auto"/>
              <w:rPr>
                <w:ins w:id="23968" w:author="V2" w:date="2025-04-14T14:19:00Z" w16du:dateUtc="2025-04-14T19:19:00Z"/>
              </w:rPr>
            </w:pPr>
            <w:ins w:id="23969"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67DD8272" w14:textId="77777777" w:rsidR="00C272E7" w:rsidRPr="007F7E2B" w:rsidRDefault="00C272E7">
            <w:pPr>
              <w:spacing w:line="259" w:lineRule="auto"/>
              <w:ind w:left="5"/>
              <w:rPr>
                <w:ins w:id="23970" w:author="V2" w:date="2025-04-14T14:19:00Z" w16du:dateUtc="2025-04-14T19:19:00Z"/>
              </w:rPr>
            </w:pPr>
            <w:ins w:id="23971" w:author="V2" w:date="2025-04-14T14:19:00Z" w16du:dateUtc="2025-04-14T19:19:00Z">
              <w:r w:rsidRPr="007F7E2B">
                <w:t xml:space="preserve">  </w:t>
              </w:r>
            </w:ins>
          </w:p>
        </w:tc>
      </w:tr>
    </w:tbl>
    <w:p w14:paraId="7E6EA514" w14:textId="77777777" w:rsidR="00C272E7" w:rsidRPr="007F7E2B" w:rsidRDefault="00C272E7">
      <w:pPr>
        <w:spacing w:after="217" w:line="259" w:lineRule="auto"/>
        <w:jc w:val="both"/>
        <w:rPr>
          <w:ins w:id="23972" w:author="V2" w:date="2025-04-14T14:19:00Z" w16du:dateUtc="2025-04-14T19:19:00Z"/>
        </w:rPr>
      </w:pPr>
      <w:ins w:id="23973" w:author="V2" w:date="2025-04-14T14:19:00Z" w16du:dateUtc="2025-04-14T19:19:00Z">
        <w:r w:rsidRPr="007F7E2B">
          <w:t xml:space="preserve"> </w:t>
        </w:r>
      </w:ins>
    </w:p>
    <w:p w14:paraId="75BFE800" w14:textId="77777777" w:rsidR="00C272E7" w:rsidRPr="007F7E2B" w:rsidRDefault="00C272E7">
      <w:pPr>
        <w:spacing w:after="220" w:line="259" w:lineRule="auto"/>
        <w:jc w:val="both"/>
        <w:rPr>
          <w:ins w:id="23974" w:author="V2" w:date="2025-04-14T14:19:00Z" w16du:dateUtc="2025-04-14T19:19:00Z"/>
        </w:rPr>
      </w:pPr>
      <w:ins w:id="23975" w:author="V2" w:date="2025-04-14T14:19:00Z" w16du:dateUtc="2025-04-14T19:19:00Z">
        <w:r w:rsidRPr="007F7E2B">
          <w:t xml:space="preserve"> </w:t>
        </w:r>
      </w:ins>
    </w:p>
    <w:p w14:paraId="5E342C07" w14:textId="77777777" w:rsidR="00C272E7" w:rsidRPr="007F7E2B" w:rsidRDefault="00C272E7">
      <w:pPr>
        <w:spacing w:after="217" w:line="259" w:lineRule="auto"/>
        <w:jc w:val="both"/>
        <w:rPr>
          <w:ins w:id="23976" w:author="V2" w:date="2025-04-14T14:19:00Z" w16du:dateUtc="2025-04-14T19:19:00Z"/>
        </w:rPr>
      </w:pPr>
      <w:ins w:id="23977" w:author="V2" w:date="2025-04-14T14:19:00Z" w16du:dateUtc="2025-04-14T19:19:00Z">
        <w:r w:rsidRPr="007F7E2B">
          <w:t xml:space="preserve"> </w:t>
        </w:r>
      </w:ins>
    </w:p>
    <w:p w14:paraId="1289F544" w14:textId="77777777" w:rsidR="00C272E7" w:rsidRPr="007F7E2B" w:rsidRDefault="00C272E7">
      <w:pPr>
        <w:spacing w:line="259" w:lineRule="auto"/>
        <w:jc w:val="both"/>
        <w:rPr>
          <w:ins w:id="23978" w:author="V2" w:date="2025-04-14T14:19:00Z" w16du:dateUtc="2025-04-14T19:19:00Z"/>
        </w:rPr>
      </w:pPr>
      <w:ins w:id="23979" w:author="V2" w:date="2025-04-14T14:19:00Z" w16du:dateUtc="2025-04-14T19:19:00Z">
        <w:r w:rsidRPr="007F7E2B">
          <w:t xml:space="preserve"> </w:t>
        </w:r>
      </w:ins>
    </w:p>
    <w:tbl>
      <w:tblPr>
        <w:tblStyle w:val="TableGrid0"/>
        <w:tblW w:w="8980" w:type="dxa"/>
        <w:tblInd w:w="614" w:type="dxa"/>
        <w:tblCellMar>
          <w:top w:w="13" w:type="dxa"/>
          <w:left w:w="106" w:type="dxa"/>
          <w:right w:w="115" w:type="dxa"/>
        </w:tblCellMar>
        <w:tblLook w:val="04A0" w:firstRow="1" w:lastRow="0" w:firstColumn="1" w:lastColumn="0" w:noHBand="0" w:noVBand="1"/>
      </w:tblPr>
      <w:tblGrid>
        <w:gridCol w:w="4256"/>
        <w:gridCol w:w="4724"/>
      </w:tblGrid>
      <w:tr w:rsidR="00C272E7" w:rsidRPr="007F7E2B" w14:paraId="59A02A9C" w14:textId="77777777">
        <w:trPr>
          <w:trHeight w:val="334"/>
          <w:ins w:id="2398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192FAAF" w14:textId="77777777" w:rsidR="00C272E7" w:rsidRPr="007F7E2B" w:rsidRDefault="00C272E7">
            <w:pPr>
              <w:spacing w:line="259" w:lineRule="auto"/>
              <w:rPr>
                <w:ins w:id="23981" w:author="V2" w:date="2025-04-14T14:19:00Z" w16du:dateUtc="2025-04-14T19:19:00Z"/>
              </w:rPr>
            </w:pPr>
            <w:ins w:id="23982" w:author="V2" w:date="2025-04-14T14:19:00Z" w16du:dateUtc="2025-04-14T19:19:00Z">
              <w:r w:rsidRPr="007F7E2B">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0EA7E245" w14:textId="77777777" w:rsidR="00C272E7" w:rsidRPr="007F7E2B" w:rsidRDefault="00C272E7">
            <w:pPr>
              <w:spacing w:line="259" w:lineRule="auto"/>
              <w:ind w:left="5"/>
              <w:rPr>
                <w:ins w:id="23983" w:author="V2" w:date="2025-04-14T14:19:00Z" w16du:dateUtc="2025-04-14T19:19:00Z"/>
              </w:rPr>
            </w:pPr>
            <w:ins w:id="23984" w:author="V2" w:date="2025-04-14T14:19:00Z" w16du:dateUtc="2025-04-14T19:19:00Z">
              <w:r w:rsidRPr="007F7E2B">
                <w:rPr>
                  <w:rFonts w:ascii="Arial" w:eastAsia="Arial" w:hAnsi="Arial" w:cs="Arial"/>
                  <w:i/>
                </w:rPr>
                <w:t>s</w:t>
              </w:r>
              <w:r w:rsidRPr="007F7E2B">
                <w:rPr>
                  <w:rFonts w:ascii="Arial" w:eastAsia="Arial" w:hAnsi="Arial" w:cs="Arial"/>
                  <w:b/>
                  <w:i/>
                </w:rPr>
                <w:t xml:space="preserve">  </w:t>
              </w:r>
            </w:ins>
          </w:p>
        </w:tc>
      </w:tr>
      <w:tr w:rsidR="00C272E7" w:rsidRPr="007F7E2B" w14:paraId="6090EAE3" w14:textId="77777777">
        <w:trPr>
          <w:trHeight w:val="335"/>
          <w:ins w:id="2398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08F8FB1" w14:textId="77777777" w:rsidR="00C272E7" w:rsidRPr="007F7E2B" w:rsidRDefault="00C272E7">
            <w:pPr>
              <w:spacing w:line="259" w:lineRule="auto"/>
              <w:rPr>
                <w:ins w:id="23986" w:author="V2" w:date="2025-04-14T14:19:00Z" w16du:dateUtc="2025-04-14T19:19:00Z"/>
              </w:rPr>
            </w:pPr>
            <w:ins w:id="23987"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vAlign w:val="bottom"/>
          </w:tcPr>
          <w:p w14:paraId="4E885E27" w14:textId="77777777" w:rsidR="00C272E7" w:rsidRPr="007F7E2B" w:rsidRDefault="00C272E7">
            <w:pPr>
              <w:spacing w:line="259" w:lineRule="auto"/>
              <w:ind w:left="5"/>
              <w:rPr>
                <w:ins w:id="23988" w:author="V2" w:date="2025-04-14T14:19:00Z" w16du:dateUtc="2025-04-14T19:19:00Z"/>
              </w:rPr>
            </w:pPr>
            <w:ins w:id="23989" w:author="V2" w:date="2025-04-14T14:19:00Z" w16du:dateUtc="2025-04-14T19:19:00Z">
              <w:r w:rsidRPr="007F7E2B">
                <w:t xml:space="preserve"> </w:t>
              </w:r>
            </w:ins>
          </w:p>
        </w:tc>
      </w:tr>
      <w:tr w:rsidR="00C272E7" w:rsidRPr="007F7E2B" w14:paraId="4287F6BD" w14:textId="77777777">
        <w:trPr>
          <w:trHeight w:val="335"/>
          <w:ins w:id="2399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28FF5CF" w14:textId="77777777" w:rsidR="00C272E7" w:rsidRPr="007F7E2B" w:rsidRDefault="00C272E7">
            <w:pPr>
              <w:spacing w:line="259" w:lineRule="auto"/>
              <w:rPr>
                <w:ins w:id="23991" w:author="V2" w:date="2025-04-14T14:19:00Z" w16du:dateUtc="2025-04-14T19:19:00Z"/>
              </w:rPr>
            </w:pPr>
            <w:ins w:id="23992"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57D5DCE4" w14:textId="77777777" w:rsidR="00C272E7" w:rsidRPr="007F7E2B" w:rsidRDefault="00C272E7">
            <w:pPr>
              <w:spacing w:line="259" w:lineRule="auto"/>
              <w:ind w:left="5"/>
              <w:rPr>
                <w:ins w:id="23993" w:author="V2" w:date="2025-04-14T14:19:00Z" w16du:dateUtc="2025-04-14T19:19:00Z"/>
              </w:rPr>
            </w:pPr>
            <w:ins w:id="23994" w:author="V2" w:date="2025-04-14T14:19:00Z" w16du:dateUtc="2025-04-14T19:19:00Z">
              <w:r w:rsidRPr="007F7E2B">
                <w:t xml:space="preserve">Strata </w:t>
              </w:r>
            </w:ins>
          </w:p>
        </w:tc>
      </w:tr>
      <w:tr w:rsidR="00C272E7" w:rsidRPr="007F7E2B" w14:paraId="42F0E784" w14:textId="77777777">
        <w:trPr>
          <w:trHeight w:val="335"/>
          <w:ins w:id="2399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5117751" w14:textId="77777777" w:rsidR="00C272E7" w:rsidRPr="007F7E2B" w:rsidRDefault="00C272E7">
            <w:pPr>
              <w:spacing w:line="259" w:lineRule="auto"/>
              <w:rPr>
                <w:ins w:id="23996" w:author="V2" w:date="2025-04-14T14:19:00Z" w16du:dateUtc="2025-04-14T19:19:00Z"/>
              </w:rPr>
            </w:pPr>
            <w:ins w:id="23997"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3A1B4348" w14:textId="77777777" w:rsidR="00C272E7" w:rsidRPr="007F7E2B" w:rsidRDefault="00C272E7">
            <w:pPr>
              <w:spacing w:line="259" w:lineRule="auto"/>
              <w:ind w:left="5"/>
              <w:rPr>
                <w:ins w:id="23998" w:author="V2" w:date="2025-04-14T14:19:00Z" w16du:dateUtc="2025-04-14T19:19:00Z"/>
              </w:rPr>
            </w:pPr>
            <w:ins w:id="23999" w:author="V2" w:date="2025-04-14T14:19:00Z" w16du:dateUtc="2025-04-14T19:19:00Z">
              <w:r w:rsidRPr="007F7E2B">
                <w:t xml:space="preserve">Module : Stratification </w:t>
              </w:r>
            </w:ins>
          </w:p>
        </w:tc>
      </w:tr>
      <w:tr w:rsidR="00C272E7" w:rsidRPr="007F7E2B" w14:paraId="63A4E5DC" w14:textId="77777777">
        <w:trPr>
          <w:trHeight w:val="800"/>
          <w:ins w:id="2400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EEE7BEF" w14:textId="77777777" w:rsidR="00C272E7" w:rsidRPr="007F7E2B" w:rsidRDefault="00C272E7">
            <w:pPr>
              <w:spacing w:line="259" w:lineRule="auto"/>
              <w:rPr>
                <w:ins w:id="24001" w:author="V2" w:date="2025-04-14T14:19:00Z" w16du:dateUtc="2025-04-14T19:19:00Z"/>
              </w:rPr>
            </w:pPr>
            <w:ins w:id="24002" w:author="V2" w:date="2025-04-14T14:19:00Z" w16du:dateUtc="2025-04-14T19:19:00Z">
              <w:r w:rsidRPr="007F7E2B">
                <w:lastRenderedPageBreak/>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0E155685" w14:textId="77777777" w:rsidR="00C272E7" w:rsidRPr="007F7E2B" w:rsidRDefault="00C272E7">
            <w:pPr>
              <w:spacing w:line="259" w:lineRule="auto"/>
              <w:ind w:left="5"/>
              <w:rPr>
                <w:ins w:id="24003" w:author="V2" w:date="2025-04-14T14:19:00Z" w16du:dateUtc="2025-04-14T19:19:00Z"/>
              </w:rPr>
            </w:pPr>
            <w:ins w:id="24004" w:author="V2" w:date="2025-04-14T14:19:00Z" w16du:dateUtc="2025-04-14T19:19:00Z">
              <w:r w:rsidRPr="007F7E2B">
                <w:t xml:space="preserve">Strata </w:t>
              </w:r>
            </w:ins>
          </w:p>
        </w:tc>
      </w:tr>
      <w:tr w:rsidR="00C272E7" w:rsidRPr="007F7E2B" w14:paraId="1AB292FE" w14:textId="77777777">
        <w:trPr>
          <w:trHeight w:val="331"/>
          <w:ins w:id="2400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81315F1" w14:textId="77777777" w:rsidR="00C272E7" w:rsidRPr="007F7E2B" w:rsidRDefault="00C272E7">
            <w:pPr>
              <w:spacing w:line="259" w:lineRule="auto"/>
              <w:rPr>
                <w:ins w:id="24006" w:author="V2" w:date="2025-04-14T14:19:00Z" w16du:dateUtc="2025-04-14T19:19:00Z"/>
              </w:rPr>
            </w:pPr>
            <w:ins w:id="24007"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1F3DA368" w14:textId="77777777" w:rsidR="00C272E7" w:rsidRPr="007F7E2B" w:rsidRDefault="00C272E7">
            <w:pPr>
              <w:spacing w:line="259" w:lineRule="auto"/>
              <w:ind w:left="5"/>
              <w:rPr>
                <w:ins w:id="24008" w:author="V2" w:date="2025-04-14T14:19:00Z" w16du:dateUtc="2025-04-14T19:19:00Z"/>
              </w:rPr>
            </w:pPr>
            <w:ins w:id="24009" w:author="V2" w:date="2025-04-14T14:19:00Z" w16du:dateUtc="2025-04-14T19:19:00Z">
              <w:r w:rsidRPr="007F7E2B">
                <w:t xml:space="preserve">  </w:t>
              </w:r>
            </w:ins>
          </w:p>
        </w:tc>
      </w:tr>
      <w:tr w:rsidR="00C272E7" w:rsidRPr="007F7E2B" w14:paraId="56C99F94" w14:textId="77777777">
        <w:trPr>
          <w:trHeight w:val="332"/>
          <w:ins w:id="2401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FBDD551" w14:textId="77777777" w:rsidR="00C272E7" w:rsidRPr="007F7E2B" w:rsidRDefault="00C272E7">
            <w:pPr>
              <w:spacing w:line="259" w:lineRule="auto"/>
              <w:rPr>
                <w:ins w:id="24011" w:author="V2" w:date="2025-04-14T14:19:00Z" w16du:dateUtc="2025-04-14T19:19:00Z"/>
              </w:rPr>
            </w:pPr>
            <w:ins w:id="24012" w:author="V2" w:date="2025-04-14T14:19:00Z" w16du:dateUtc="2025-04-14T19:19:00Z">
              <w:r w:rsidRPr="007F7E2B">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40AD635C" w14:textId="77777777" w:rsidR="00C272E7" w:rsidRPr="007F7E2B" w:rsidRDefault="00C272E7">
            <w:pPr>
              <w:spacing w:line="259" w:lineRule="auto"/>
              <w:ind w:left="5"/>
              <w:rPr>
                <w:ins w:id="24013" w:author="V2" w:date="2025-04-14T14:19:00Z" w16du:dateUtc="2025-04-14T19:19:00Z"/>
              </w:rPr>
            </w:pPr>
            <w:ins w:id="24014" w:author="V2" w:date="2025-04-14T14:19:00Z" w16du:dateUtc="2025-04-14T19:19:00Z">
              <w:r w:rsidRPr="007F7E2B">
                <w:t>z</w:t>
              </w:r>
              <w:r w:rsidRPr="007F7E2B">
                <w:rPr>
                  <w:rFonts w:ascii="Arial" w:eastAsia="Arial" w:hAnsi="Arial" w:cs="Arial"/>
                  <w:b/>
                </w:rPr>
                <w:t xml:space="preserve">  </w:t>
              </w:r>
            </w:ins>
          </w:p>
        </w:tc>
      </w:tr>
      <w:tr w:rsidR="00C272E7" w:rsidRPr="007F7E2B" w14:paraId="3C04D54E" w14:textId="77777777">
        <w:trPr>
          <w:trHeight w:val="335"/>
          <w:ins w:id="2401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FFBE4D5" w14:textId="77777777" w:rsidR="00C272E7" w:rsidRPr="007F7E2B" w:rsidRDefault="00C272E7">
            <w:pPr>
              <w:spacing w:line="259" w:lineRule="auto"/>
              <w:rPr>
                <w:ins w:id="24016" w:author="V2" w:date="2025-04-14T14:19:00Z" w16du:dateUtc="2025-04-14T19:19:00Z"/>
              </w:rPr>
            </w:pPr>
            <w:ins w:id="24017"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4D8680B7" w14:textId="77777777" w:rsidR="00C272E7" w:rsidRPr="007F7E2B" w:rsidRDefault="00C272E7">
            <w:pPr>
              <w:spacing w:line="259" w:lineRule="auto"/>
              <w:ind w:left="5"/>
              <w:rPr>
                <w:ins w:id="24018" w:author="V2" w:date="2025-04-14T14:19:00Z" w16du:dateUtc="2025-04-14T19:19:00Z"/>
              </w:rPr>
            </w:pPr>
            <w:ins w:id="24019" w:author="V2" w:date="2025-04-14T14:19:00Z" w16du:dateUtc="2025-04-14T19:19:00Z">
              <w:r w:rsidRPr="007F7E2B">
                <w:t xml:space="preserve">yr  </w:t>
              </w:r>
            </w:ins>
          </w:p>
        </w:tc>
      </w:tr>
      <w:tr w:rsidR="00C272E7" w:rsidRPr="007F7E2B" w14:paraId="1E69D3C2" w14:textId="77777777">
        <w:trPr>
          <w:trHeight w:val="335"/>
          <w:ins w:id="2402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077EF99" w14:textId="77777777" w:rsidR="00C272E7" w:rsidRPr="007F7E2B" w:rsidRDefault="00C272E7">
            <w:pPr>
              <w:spacing w:line="259" w:lineRule="auto"/>
              <w:rPr>
                <w:ins w:id="24021" w:author="V2" w:date="2025-04-14T14:19:00Z" w16du:dateUtc="2025-04-14T19:19:00Z"/>
              </w:rPr>
            </w:pPr>
            <w:ins w:id="24022"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342F8764" w14:textId="77777777" w:rsidR="00C272E7" w:rsidRPr="007F7E2B" w:rsidRDefault="00C272E7">
            <w:pPr>
              <w:spacing w:line="259" w:lineRule="auto"/>
              <w:ind w:left="5"/>
              <w:rPr>
                <w:ins w:id="24023" w:author="V2" w:date="2025-04-14T14:19:00Z" w16du:dateUtc="2025-04-14T19:19:00Z"/>
              </w:rPr>
            </w:pPr>
            <w:ins w:id="24024" w:author="V2" w:date="2025-04-14T14:19:00Z" w16du:dateUtc="2025-04-14T19:19:00Z">
              <w:r w:rsidRPr="007F7E2B">
                <w:t xml:space="preserve">Years in the selected period </w:t>
              </w:r>
            </w:ins>
          </w:p>
        </w:tc>
      </w:tr>
      <w:tr w:rsidR="00C272E7" w:rsidRPr="007F7E2B" w14:paraId="723D2524" w14:textId="77777777">
        <w:trPr>
          <w:trHeight w:val="480"/>
          <w:ins w:id="2402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5CED7771" w14:textId="77777777" w:rsidR="00C272E7" w:rsidRPr="007F7E2B" w:rsidRDefault="00C272E7">
            <w:pPr>
              <w:spacing w:line="259" w:lineRule="auto"/>
              <w:rPr>
                <w:ins w:id="24026" w:author="V2" w:date="2025-04-14T14:19:00Z" w16du:dateUtc="2025-04-14T19:19:00Z"/>
              </w:rPr>
            </w:pPr>
            <w:ins w:id="24027"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1D0C0C36" w14:textId="3EF43BB9" w:rsidR="00C272E7" w:rsidRPr="007F7E2B" w:rsidRDefault="00111949">
            <w:pPr>
              <w:spacing w:line="259" w:lineRule="auto"/>
              <w:ind w:left="5"/>
              <w:rPr>
                <w:ins w:id="24028" w:author="V2" w:date="2025-04-14T14:19:00Z" w16du:dateUtc="2025-04-14T19:19:00Z"/>
              </w:rPr>
            </w:pPr>
            <w:ins w:id="24029" w:author="V2" w:date="2025-04-14T14:19:00Z" w16du:dateUtc="2025-04-14T19:19:00Z">
              <w:r w:rsidRPr="007F7E2B">
                <w:rPr>
                  <w:rFonts w:ascii="Arial" w:eastAsia="Arial" w:hAnsi="Arial" w:cs="Arial"/>
                  <w:i/>
                </w:rPr>
                <w:t>TRS-16</w:t>
              </w:r>
              <w:r w:rsidR="00C272E7" w:rsidRPr="007F7E2B">
                <w:rPr>
                  <w:rFonts w:ascii="Arial" w:eastAsia="Arial" w:hAnsi="Arial" w:cs="Arial"/>
                  <w:i/>
                </w:rPr>
                <w:t xml:space="preserve"> Methods for Developing a Monitoring Plan </w:t>
              </w:r>
            </w:ins>
          </w:p>
        </w:tc>
      </w:tr>
      <w:tr w:rsidR="00C272E7" w:rsidRPr="007F7E2B" w14:paraId="5AF199CC" w14:textId="77777777">
        <w:trPr>
          <w:trHeight w:val="800"/>
          <w:ins w:id="2403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EC6D8C1" w14:textId="77777777" w:rsidR="00C272E7" w:rsidRPr="007F7E2B" w:rsidRDefault="00C272E7">
            <w:pPr>
              <w:spacing w:line="259" w:lineRule="auto"/>
              <w:rPr>
                <w:ins w:id="24031" w:author="V2" w:date="2025-04-14T14:19:00Z" w16du:dateUtc="2025-04-14T19:19:00Z"/>
              </w:rPr>
            </w:pPr>
            <w:ins w:id="24032"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1D763590" w14:textId="77777777" w:rsidR="00C272E7" w:rsidRPr="007F7E2B" w:rsidRDefault="00C272E7">
            <w:pPr>
              <w:spacing w:line="259" w:lineRule="auto"/>
              <w:ind w:left="5"/>
              <w:rPr>
                <w:ins w:id="24033" w:author="V2" w:date="2025-04-14T14:19:00Z" w16du:dateUtc="2025-04-14T19:19:00Z"/>
              </w:rPr>
            </w:pPr>
            <w:ins w:id="24034" w:author="V2" w:date="2025-04-14T14:19:00Z" w16du:dateUtc="2025-04-14T19:19:00Z">
              <w:r w:rsidRPr="007F7E2B">
                <w:t xml:space="preserve">The years from time t=0 to time t </w:t>
              </w:r>
            </w:ins>
          </w:p>
        </w:tc>
      </w:tr>
      <w:tr w:rsidR="00C272E7" w:rsidRPr="007F7E2B" w14:paraId="72EBD592" w14:textId="77777777">
        <w:trPr>
          <w:trHeight w:val="332"/>
          <w:ins w:id="2403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1A601B4" w14:textId="77777777" w:rsidR="00C272E7" w:rsidRPr="007F7E2B" w:rsidRDefault="00C272E7">
            <w:pPr>
              <w:spacing w:line="259" w:lineRule="auto"/>
              <w:rPr>
                <w:ins w:id="24036" w:author="V2" w:date="2025-04-14T14:19:00Z" w16du:dateUtc="2025-04-14T19:19:00Z"/>
              </w:rPr>
            </w:pPr>
            <w:ins w:id="24037"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589BFAA8" w14:textId="77777777" w:rsidR="00C272E7" w:rsidRPr="007F7E2B" w:rsidRDefault="00C272E7">
            <w:pPr>
              <w:spacing w:line="259" w:lineRule="auto"/>
              <w:ind w:left="5"/>
              <w:rPr>
                <w:ins w:id="24038" w:author="V2" w:date="2025-04-14T14:19:00Z" w16du:dateUtc="2025-04-14T19:19:00Z"/>
              </w:rPr>
            </w:pPr>
            <w:ins w:id="24039" w:author="V2" w:date="2025-04-14T14:19:00Z" w16du:dateUtc="2025-04-14T19:19:00Z">
              <w:r w:rsidRPr="007F7E2B">
                <w:t xml:space="preserve">  </w:t>
              </w:r>
            </w:ins>
          </w:p>
        </w:tc>
      </w:tr>
    </w:tbl>
    <w:p w14:paraId="5C6D45D6" w14:textId="77777777" w:rsidR="00C272E7" w:rsidRPr="007F7E2B" w:rsidRDefault="00C272E7">
      <w:pPr>
        <w:spacing w:after="37" w:line="259" w:lineRule="auto"/>
        <w:jc w:val="both"/>
        <w:rPr>
          <w:ins w:id="24040" w:author="V2" w:date="2025-04-14T14:19:00Z" w16du:dateUtc="2025-04-14T19:19:00Z"/>
        </w:rPr>
      </w:pPr>
      <w:ins w:id="24041" w:author="V2" w:date="2025-04-14T14:19:00Z" w16du:dateUtc="2025-04-14T19:19:00Z">
        <w:r w:rsidRPr="007F7E2B">
          <w:t xml:space="preserve"> </w:t>
        </w:r>
      </w:ins>
    </w:p>
    <w:tbl>
      <w:tblPr>
        <w:tblStyle w:val="TableGrid0"/>
        <w:tblW w:w="8980" w:type="dxa"/>
        <w:tblInd w:w="614" w:type="dxa"/>
        <w:tblCellMar>
          <w:top w:w="13" w:type="dxa"/>
          <w:left w:w="106" w:type="dxa"/>
          <w:right w:w="115" w:type="dxa"/>
        </w:tblCellMar>
        <w:tblLook w:val="04A0" w:firstRow="1" w:lastRow="0" w:firstColumn="1" w:lastColumn="0" w:noHBand="0" w:noVBand="1"/>
      </w:tblPr>
      <w:tblGrid>
        <w:gridCol w:w="4256"/>
        <w:gridCol w:w="4724"/>
      </w:tblGrid>
      <w:tr w:rsidR="00C272E7" w:rsidRPr="007F7E2B" w14:paraId="0DBF6A70" w14:textId="77777777">
        <w:trPr>
          <w:trHeight w:val="332"/>
          <w:ins w:id="2404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71D100F" w14:textId="77777777" w:rsidR="00C272E7" w:rsidRPr="007F7E2B" w:rsidRDefault="00C272E7">
            <w:pPr>
              <w:spacing w:line="259" w:lineRule="auto"/>
              <w:rPr>
                <w:ins w:id="24043" w:author="V2" w:date="2025-04-14T14:19:00Z" w16du:dateUtc="2025-04-14T19:19:00Z"/>
              </w:rPr>
            </w:pPr>
            <w:ins w:id="24044" w:author="V2" w:date="2025-04-14T14:19:00Z" w16du:dateUtc="2025-04-14T19:19:00Z">
              <w:r w:rsidRPr="007F7E2B">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60FE102D" w14:textId="77777777" w:rsidR="00C272E7" w:rsidRPr="007F7E2B" w:rsidRDefault="00C272E7">
            <w:pPr>
              <w:spacing w:line="259" w:lineRule="auto"/>
              <w:ind w:left="5"/>
              <w:rPr>
                <w:ins w:id="24045" w:author="V2" w:date="2025-04-14T14:19:00Z" w16du:dateUtc="2025-04-14T19:19:00Z"/>
              </w:rPr>
            </w:pPr>
            <w:ins w:id="24046" w:author="V2" w:date="2025-04-14T14:19:00Z" w16du:dateUtc="2025-04-14T19:19:00Z">
              <w:r w:rsidRPr="007F7E2B">
                <w:rPr>
                  <w:rFonts w:ascii="Arial" w:eastAsia="Arial" w:hAnsi="Arial" w:cs="Arial"/>
                  <w:i/>
                </w:rPr>
                <w:t>LeakageC</w:t>
              </w:r>
              <w:r w:rsidRPr="007F7E2B">
                <w:rPr>
                  <w:rFonts w:ascii="Arial" w:eastAsia="Arial" w:hAnsi="Arial" w:cs="Arial"/>
                  <w:i/>
                  <w:vertAlign w:val="subscript"/>
                </w:rPr>
                <w:t>t</w:t>
              </w:r>
              <w:r w:rsidRPr="007F7E2B">
                <w:rPr>
                  <w:rFonts w:ascii="Arial" w:eastAsia="Arial" w:hAnsi="Arial" w:cs="Arial"/>
                  <w:b/>
                  <w:i/>
                </w:rPr>
                <w:t xml:space="preserve"> </w:t>
              </w:r>
            </w:ins>
          </w:p>
        </w:tc>
      </w:tr>
      <w:tr w:rsidR="00C272E7" w:rsidRPr="007F7E2B" w14:paraId="26D12A9F" w14:textId="77777777">
        <w:trPr>
          <w:trHeight w:val="335"/>
          <w:ins w:id="2404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363073C" w14:textId="77777777" w:rsidR="00C272E7" w:rsidRPr="007F7E2B" w:rsidRDefault="00C272E7">
            <w:pPr>
              <w:spacing w:line="259" w:lineRule="auto"/>
              <w:rPr>
                <w:ins w:id="24048" w:author="V2" w:date="2025-04-14T14:19:00Z" w16du:dateUtc="2025-04-14T19:19:00Z"/>
              </w:rPr>
            </w:pPr>
            <w:ins w:id="24049"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09193349" w14:textId="77777777" w:rsidR="00C272E7" w:rsidRPr="007F7E2B" w:rsidRDefault="00C272E7">
            <w:pPr>
              <w:spacing w:line="259" w:lineRule="auto"/>
              <w:ind w:left="5"/>
              <w:rPr>
                <w:ins w:id="24050" w:author="V2" w:date="2025-04-14T14:19:00Z" w16du:dateUtc="2025-04-14T19:19:00Z"/>
              </w:rPr>
            </w:pPr>
            <w:ins w:id="24051" w:author="V2" w:date="2025-04-14T14:19:00Z" w16du:dateUtc="2025-04-14T19:19:00Z">
              <w:r w:rsidRPr="007F7E2B">
                <w:t xml:space="preserve">Tonnes  </w:t>
              </w:r>
            </w:ins>
          </w:p>
        </w:tc>
      </w:tr>
      <w:tr w:rsidR="00C272E7" w:rsidRPr="007F7E2B" w14:paraId="5589B991" w14:textId="77777777">
        <w:trPr>
          <w:trHeight w:val="335"/>
          <w:ins w:id="2405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15CEAF5" w14:textId="77777777" w:rsidR="00C272E7" w:rsidRPr="007F7E2B" w:rsidRDefault="00C272E7">
            <w:pPr>
              <w:spacing w:line="259" w:lineRule="auto"/>
              <w:rPr>
                <w:ins w:id="24053" w:author="V2" w:date="2025-04-14T14:19:00Z" w16du:dateUtc="2025-04-14T19:19:00Z"/>
              </w:rPr>
            </w:pPr>
            <w:ins w:id="24054"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24AE80A3" w14:textId="77777777" w:rsidR="00C272E7" w:rsidRPr="007F7E2B" w:rsidRDefault="00C272E7">
            <w:pPr>
              <w:spacing w:line="259" w:lineRule="auto"/>
              <w:ind w:left="5"/>
              <w:rPr>
                <w:ins w:id="24055" w:author="V2" w:date="2025-04-14T14:19:00Z" w16du:dateUtc="2025-04-14T19:19:00Z"/>
              </w:rPr>
            </w:pPr>
            <w:ins w:id="24056" w:author="V2" w:date="2025-04-14T14:19:00Z" w16du:dateUtc="2025-04-14T19:19:00Z">
              <w:r w:rsidRPr="007F7E2B">
                <w:t xml:space="preserve">Market leakage  and activity shifting leakage </w:t>
              </w:r>
            </w:ins>
          </w:p>
        </w:tc>
      </w:tr>
      <w:tr w:rsidR="00C272E7" w:rsidRPr="007F7E2B" w14:paraId="2DB479CF" w14:textId="77777777">
        <w:trPr>
          <w:trHeight w:val="940"/>
          <w:ins w:id="2405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1FA0CD0A" w14:textId="77777777" w:rsidR="00C272E7" w:rsidRPr="007F7E2B" w:rsidRDefault="00C272E7">
            <w:pPr>
              <w:spacing w:line="259" w:lineRule="auto"/>
              <w:rPr>
                <w:ins w:id="24058" w:author="V2" w:date="2025-04-14T14:19:00Z" w16du:dateUtc="2025-04-14T19:19:00Z"/>
              </w:rPr>
            </w:pPr>
            <w:ins w:id="24059"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76E6B88B" w14:textId="4A075C36" w:rsidR="00C272E7" w:rsidRPr="007F7E2B" w:rsidRDefault="00111949">
            <w:pPr>
              <w:spacing w:line="259" w:lineRule="auto"/>
              <w:ind w:left="5"/>
              <w:rPr>
                <w:ins w:id="24060" w:author="V2" w:date="2025-04-14T14:19:00Z" w16du:dateUtc="2025-04-14T19:19:00Z"/>
              </w:rPr>
            </w:pPr>
            <w:ins w:id="24061" w:author="V2" w:date="2025-04-14T14:19:00Z" w16du:dateUtc="2025-04-14T19:19:00Z">
              <w:r w:rsidRPr="007F7E2B">
                <w:rPr>
                  <w:rFonts w:ascii="Arial" w:eastAsia="Arial" w:hAnsi="Arial" w:cs="Arial"/>
                  <w:i/>
                </w:rPr>
                <w:t>TRS-14</w:t>
              </w:r>
              <w:r w:rsidR="00C272E7" w:rsidRPr="007F7E2B">
                <w:rPr>
                  <w:rFonts w:ascii="Arial" w:eastAsia="Arial" w:hAnsi="Arial" w:cs="Arial"/>
                  <w:i/>
                </w:rPr>
                <w:t xml:space="preserve"> Estimation of Emissions from Activity </w:t>
              </w:r>
            </w:ins>
          </w:p>
          <w:p w14:paraId="0C42AA61" w14:textId="77777777" w:rsidR="00C272E7" w:rsidRPr="007F7E2B" w:rsidRDefault="00C272E7">
            <w:pPr>
              <w:spacing w:line="259" w:lineRule="auto"/>
              <w:ind w:left="5"/>
              <w:rPr>
                <w:ins w:id="24062" w:author="V2" w:date="2025-04-14T14:19:00Z" w16du:dateUtc="2025-04-14T19:19:00Z"/>
              </w:rPr>
            </w:pPr>
            <w:ins w:id="24063" w:author="V2" w:date="2025-04-14T14:19:00Z" w16du:dateUtc="2025-04-14T19:19:00Z">
              <w:r w:rsidRPr="007F7E2B">
                <w:rPr>
                  <w:rFonts w:ascii="Arial" w:eastAsia="Arial" w:hAnsi="Arial" w:cs="Arial"/>
                  <w:i/>
                </w:rPr>
                <w:t xml:space="preserve">Shifting Leakage </w:t>
              </w:r>
            </w:ins>
          </w:p>
          <w:p w14:paraId="748F04B5" w14:textId="3F81C128" w:rsidR="00C272E7" w:rsidRPr="007F7E2B" w:rsidRDefault="00111949">
            <w:pPr>
              <w:spacing w:line="259" w:lineRule="auto"/>
              <w:ind w:left="5"/>
              <w:rPr>
                <w:ins w:id="24064" w:author="V2" w:date="2025-04-14T14:19:00Z" w16du:dateUtc="2025-04-14T19:19:00Z"/>
              </w:rPr>
            </w:pPr>
            <w:ins w:id="24065" w:author="V2" w:date="2025-04-14T14:19:00Z" w16du:dateUtc="2025-04-14T19:19:00Z">
              <w:r w:rsidRPr="007F7E2B">
                <w:rPr>
                  <w:rFonts w:ascii="Arial" w:eastAsia="Arial" w:hAnsi="Arial" w:cs="Arial"/>
                  <w:i/>
                </w:rPr>
                <w:t>TRS-15</w:t>
              </w:r>
              <w:r w:rsidR="00C272E7" w:rsidRPr="007F7E2B">
                <w:rPr>
                  <w:rFonts w:ascii="Arial" w:eastAsia="Arial" w:hAnsi="Arial" w:cs="Arial"/>
                  <w:i/>
                </w:rPr>
                <w:t xml:space="preserve"> Estimation of Emissions from Market Leakage</w:t>
              </w:r>
              <w:r w:rsidR="00C272E7" w:rsidRPr="007F7E2B">
                <w:t xml:space="preserve">   </w:t>
              </w:r>
            </w:ins>
          </w:p>
        </w:tc>
      </w:tr>
      <w:tr w:rsidR="00C272E7" w:rsidRPr="007F7E2B" w14:paraId="1ABE048E" w14:textId="77777777">
        <w:trPr>
          <w:trHeight w:val="800"/>
          <w:ins w:id="2406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FB1BCF5" w14:textId="77777777" w:rsidR="00C272E7" w:rsidRPr="007F7E2B" w:rsidRDefault="00C272E7">
            <w:pPr>
              <w:spacing w:line="259" w:lineRule="auto"/>
              <w:rPr>
                <w:ins w:id="24067" w:author="V2" w:date="2025-04-14T14:19:00Z" w16du:dateUtc="2025-04-14T19:19:00Z"/>
              </w:rPr>
            </w:pPr>
            <w:ins w:id="24068"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60AAFD23" w14:textId="77777777" w:rsidR="00C272E7" w:rsidRPr="007F7E2B" w:rsidRDefault="00C272E7">
            <w:pPr>
              <w:spacing w:line="259" w:lineRule="auto"/>
              <w:ind w:left="5"/>
              <w:rPr>
                <w:ins w:id="24069" w:author="V2" w:date="2025-04-14T14:19:00Z" w16du:dateUtc="2025-04-14T19:19:00Z"/>
              </w:rPr>
            </w:pPr>
            <w:ins w:id="24070" w:author="V2" w:date="2025-04-14T14:19:00Z" w16du:dateUtc="2025-04-14T19:19:00Z">
              <w:r w:rsidRPr="007F7E2B">
                <w:t xml:space="preserve">The years from time t=0 to time t </w:t>
              </w:r>
            </w:ins>
          </w:p>
        </w:tc>
      </w:tr>
      <w:tr w:rsidR="00C272E7" w:rsidRPr="007F7E2B" w14:paraId="4110BB7C" w14:textId="77777777">
        <w:trPr>
          <w:trHeight w:val="332"/>
          <w:ins w:id="2407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6C17117" w14:textId="77777777" w:rsidR="00C272E7" w:rsidRPr="007F7E2B" w:rsidRDefault="00C272E7">
            <w:pPr>
              <w:spacing w:line="259" w:lineRule="auto"/>
              <w:rPr>
                <w:ins w:id="24072" w:author="V2" w:date="2025-04-14T14:19:00Z" w16du:dateUtc="2025-04-14T19:19:00Z"/>
              </w:rPr>
            </w:pPr>
            <w:ins w:id="24073"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461C26FE" w14:textId="77777777" w:rsidR="00C272E7" w:rsidRPr="007F7E2B" w:rsidRDefault="00C272E7">
            <w:pPr>
              <w:spacing w:line="259" w:lineRule="auto"/>
              <w:ind w:left="5"/>
              <w:rPr>
                <w:ins w:id="24074" w:author="V2" w:date="2025-04-14T14:19:00Z" w16du:dateUtc="2025-04-14T19:19:00Z"/>
              </w:rPr>
            </w:pPr>
            <w:ins w:id="24075" w:author="V2" w:date="2025-04-14T14:19:00Z" w16du:dateUtc="2025-04-14T19:19:00Z">
              <w:r w:rsidRPr="007F7E2B">
                <w:t xml:space="preserve">  </w:t>
              </w:r>
            </w:ins>
          </w:p>
        </w:tc>
      </w:tr>
    </w:tbl>
    <w:p w14:paraId="39F55C63" w14:textId="77777777" w:rsidR="00C272E7" w:rsidRPr="007F7E2B" w:rsidRDefault="00C272E7">
      <w:pPr>
        <w:spacing w:line="259" w:lineRule="auto"/>
        <w:jc w:val="both"/>
        <w:rPr>
          <w:ins w:id="24076" w:author="V2" w:date="2025-04-14T14:19:00Z" w16du:dateUtc="2025-04-14T19:19:00Z"/>
        </w:rPr>
      </w:pPr>
      <w:ins w:id="24077" w:author="V2" w:date="2025-04-14T14:19:00Z" w16du:dateUtc="2025-04-14T19:19:00Z">
        <w:r w:rsidRPr="007F7E2B">
          <w:t xml:space="preserve"> </w:t>
        </w:r>
      </w:ins>
    </w:p>
    <w:tbl>
      <w:tblPr>
        <w:tblStyle w:val="TableGrid0"/>
        <w:tblW w:w="8980" w:type="dxa"/>
        <w:tblInd w:w="614" w:type="dxa"/>
        <w:tblCellMar>
          <w:top w:w="15" w:type="dxa"/>
          <w:left w:w="106" w:type="dxa"/>
          <w:right w:w="115" w:type="dxa"/>
        </w:tblCellMar>
        <w:tblLook w:val="04A0" w:firstRow="1" w:lastRow="0" w:firstColumn="1" w:lastColumn="0" w:noHBand="0" w:noVBand="1"/>
      </w:tblPr>
      <w:tblGrid>
        <w:gridCol w:w="4256"/>
        <w:gridCol w:w="4724"/>
      </w:tblGrid>
      <w:tr w:rsidR="00C272E7" w:rsidRPr="007F7E2B" w14:paraId="6D7424FA" w14:textId="77777777">
        <w:trPr>
          <w:trHeight w:val="332"/>
          <w:ins w:id="2407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4E621BA" w14:textId="77777777" w:rsidR="00C272E7" w:rsidRPr="007F7E2B" w:rsidRDefault="00C272E7">
            <w:pPr>
              <w:spacing w:line="259" w:lineRule="auto"/>
              <w:rPr>
                <w:ins w:id="24079" w:author="V2" w:date="2025-04-14T14:19:00Z" w16du:dateUtc="2025-04-14T19:19:00Z"/>
              </w:rPr>
            </w:pPr>
            <w:ins w:id="24080" w:author="V2" w:date="2025-04-14T14:19:00Z" w16du:dateUtc="2025-04-14T19:19:00Z">
              <w:r w:rsidRPr="007F7E2B">
                <w:t>Data Unit / Parameter:</w:t>
              </w:r>
              <w:r w:rsidRPr="007F7E2B">
                <w:rPr>
                  <w:rFonts w:ascii="Arial" w:eastAsia="Arial" w:hAnsi="Arial" w:cs="Arial"/>
                  <w:b/>
                </w:rPr>
                <w:t xml:space="preserve"> </w:t>
              </w:r>
            </w:ins>
          </w:p>
        </w:tc>
        <w:tc>
          <w:tcPr>
            <w:tcW w:w="4724" w:type="dxa"/>
            <w:tcBorders>
              <w:top w:val="single" w:sz="8" w:space="0" w:color="000000"/>
              <w:left w:val="single" w:sz="8" w:space="0" w:color="000000"/>
              <w:bottom w:val="single" w:sz="8" w:space="0" w:color="000000"/>
              <w:right w:val="single" w:sz="8" w:space="0" w:color="000000"/>
            </w:tcBorders>
          </w:tcPr>
          <w:p w14:paraId="5BA8954A" w14:textId="77777777" w:rsidR="00C272E7" w:rsidRPr="007F7E2B" w:rsidRDefault="00C272E7">
            <w:pPr>
              <w:spacing w:line="259" w:lineRule="auto"/>
              <w:ind w:left="5"/>
              <w:rPr>
                <w:ins w:id="24081" w:author="V2" w:date="2025-04-14T14:19:00Z" w16du:dateUtc="2025-04-14T19:19:00Z"/>
              </w:rPr>
            </w:pPr>
            <w:ins w:id="24082" w:author="V2" w:date="2025-04-14T14:19:00Z" w16du:dateUtc="2025-04-14T19:19:00Z">
              <w:r w:rsidRPr="007F7E2B">
                <w:rPr>
                  <w:rFonts w:ascii="Arial" w:eastAsia="Arial" w:hAnsi="Arial" w:cs="Arial"/>
                  <w:i/>
                </w:rPr>
                <w:t xml:space="preserve">UncertaintyBSL,SS,s </w:t>
              </w:r>
            </w:ins>
          </w:p>
        </w:tc>
      </w:tr>
      <w:tr w:rsidR="00C272E7" w:rsidRPr="007F7E2B" w14:paraId="3E648032" w14:textId="77777777">
        <w:trPr>
          <w:trHeight w:val="335"/>
          <w:ins w:id="2408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BBB76A5" w14:textId="77777777" w:rsidR="00C272E7" w:rsidRPr="007F7E2B" w:rsidRDefault="00C272E7">
            <w:pPr>
              <w:spacing w:line="259" w:lineRule="auto"/>
              <w:rPr>
                <w:ins w:id="24084" w:author="V2" w:date="2025-04-14T14:19:00Z" w16du:dateUtc="2025-04-14T19:19:00Z"/>
              </w:rPr>
            </w:pPr>
            <w:ins w:id="24085" w:author="V2" w:date="2025-04-14T14:19:00Z" w16du:dateUtc="2025-04-14T19:19:00Z">
              <w:r w:rsidRPr="007F7E2B">
                <w:lastRenderedPageBreak/>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01C35A1B" w14:textId="77777777" w:rsidR="00C272E7" w:rsidRPr="007F7E2B" w:rsidRDefault="00C272E7">
            <w:pPr>
              <w:spacing w:line="259" w:lineRule="auto"/>
              <w:ind w:left="5"/>
              <w:rPr>
                <w:ins w:id="24086" w:author="V2" w:date="2025-04-14T14:19:00Z" w16du:dateUtc="2025-04-14T19:19:00Z"/>
              </w:rPr>
            </w:pPr>
            <w:ins w:id="24087" w:author="V2" w:date="2025-04-14T14:19:00Z" w16du:dateUtc="2025-04-14T19:19:00Z">
              <w:r w:rsidRPr="007F7E2B">
                <w:t xml:space="preserve">% </w:t>
              </w:r>
            </w:ins>
          </w:p>
        </w:tc>
      </w:tr>
      <w:tr w:rsidR="00C272E7" w:rsidRPr="007F7E2B" w14:paraId="65944AAC" w14:textId="77777777">
        <w:trPr>
          <w:trHeight w:val="710"/>
          <w:ins w:id="2408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3096D576" w14:textId="77777777" w:rsidR="00C272E7" w:rsidRPr="007F7E2B" w:rsidRDefault="00C272E7">
            <w:pPr>
              <w:spacing w:line="259" w:lineRule="auto"/>
              <w:rPr>
                <w:ins w:id="24089" w:author="V2" w:date="2025-04-14T14:19:00Z" w16du:dateUtc="2025-04-14T19:19:00Z"/>
              </w:rPr>
            </w:pPr>
            <w:ins w:id="24090"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2587CB70" w14:textId="77777777" w:rsidR="00C272E7" w:rsidRPr="007F7E2B" w:rsidRDefault="00C272E7">
            <w:pPr>
              <w:spacing w:line="259" w:lineRule="auto"/>
              <w:ind w:left="5"/>
              <w:rPr>
                <w:ins w:id="24091" w:author="V2" w:date="2025-04-14T14:19:00Z" w16du:dateUtc="2025-04-14T19:19:00Z"/>
              </w:rPr>
            </w:pPr>
            <w:ins w:id="24092" w:author="V2" w:date="2025-04-14T14:19:00Z" w16du:dateUtc="2025-04-14T19:19:00Z">
              <w:r w:rsidRPr="007F7E2B">
                <w:t xml:space="preserve">Percentage uncertainty in the combined carbon stocks and greenhouse gas emissions in the baseline scenario in stratum s, </w:t>
              </w:r>
            </w:ins>
          </w:p>
        </w:tc>
      </w:tr>
      <w:tr w:rsidR="00C272E7" w:rsidRPr="007F7E2B" w14:paraId="069E0D66" w14:textId="77777777">
        <w:trPr>
          <w:trHeight w:val="336"/>
          <w:ins w:id="2409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501912A" w14:textId="77777777" w:rsidR="00C272E7" w:rsidRPr="007F7E2B" w:rsidRDefault="00C272E7">
            <w:pPr>
              <w:spacing w:line="259" w:lineRule="auto"/>
              <w:rPr>
                <w:ins w:id="24094" w:author="V2" w:date="2025-04-14T14:19:00Z" w16du:dateUtc="2025-04-14T19:19:00Z"/>
              </w:rPr>
            </w:pPr>
            <w:ins w:id="24095"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282AA238" w14:textId="77777777" w:rsidR="00C272E7" w:rsidRPr="007F7E2B" w:rsidRDefault="00C272E7">
            <w:pPr>
              <w:spacing w:line="259" w:lineRule="auto"/>
              <w:ind w:left="5"/>
              <w:rPr>
                <w:ins w:id="24096" w:author="V2" w:date="2025-04-14T14:19:00Z" w16du:dateUtc="2025-04-14T19:19:00Z"/>
              </w:rPr>
            </w:pPr>
            <w:ins w:id="24097" w:author="V2" w:date="2025-04-14T14:19:00Z" w16du:dateUtc="2025-04-14T19:19:00Z">
              <w:r w:rsidRPr="007F7E2B">
                <w:t xml:space="preserve">calculated </w:t>
              </w:r>
            </w:ins>
          </w:p>
        </w:tc>
      </w:tr>
      <w:tr w:rsidR="00C272E7" w:rsidRPr="007F7E2B" w14:paraId="41F84F65" w14:textId="77777777">
        <w:trPr>
          <w:trHeight w:val="799"/>
          <w:ins w:id="2409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874A75E" w14:textId="77777777" w:rsidR="00C272E7" w:rsidRPr="007F7E2B" w:rsidRDefault="00C272E7">
            <w:pPr>
              <w:spacing w:line="259" w:lineRule="auto"/>
              <w:rPr>
                <w:ins w:id="24099" w:author="V2" w:date="2025-04-14T14:19:00Z" w16du:dateUtc="2025-04-14T19:19:00Z"/>
              </w:rPr>
            </w:pPr>
            <w:ins w:id="24100"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2E45AC86" w14:textId="77777777" w:rsidR="00C272E7" w:rsidRPr="007F7E2B" w:rsidRDefault="00C272E7">
            <w:pPr>
              <w:spacing w:line="259" w:lineRule="auto"/>
              <w:ind w:left="5"/>
              <w:rPr>
                <w:ins w:id="24101" w:author="V2" w:date="2025-04-14T14:19:00Z" w16du:dateUtc="2025-04-14T19:19:00Z"/>
              </w:rPr>
            </w:pPr>
            <w:ins w:id="24102" w:author="V2" w:date="2025-04-14T14:19:00Z" w16du:dateUtc="2025-04-14T19:19:00Z">
              <w:r w:rsidRPr="007F7E2B">
                <w:t xml:space="preserve"> </w:t>
              </w:r>
            </w:ins>
          </w:p>
        </w:tc>
      </w:tr>
      <w:tr w:rsidR="00C272E7" w:rsidRPr="007F7E2B" w14:paraId="10F4CEE0" w14:textId="77777777">
        <w:trPr>
          <w:trHeight w:val="334"/>
          <w:ins w:id="2410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E0AB0CD" w14:textId="77777777" w:rsidR="00C272E7" w:rsidRPr="007F7E2B" w:rsidRDefault="00C272E7">
            <w:pPr>
              <w:spacing w:line="259" w:lineRule="auto"/>
              <w:rPr>
                <w:ins w:id="24104" w:author="V2" w:date="2025-04-14T14:19:00Z" w16du:dateUtc="2025-04-14T19:19:00Z"/>
              </w:rPr>
            </w:pPr>
            <w:ins w:id="24105"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2B2DA3E2" w14:textId="77777777" w:rsidR="00C272E7" w:rsidRPr="007F7E2B" w:rsidRDefault="00C272E7">
            <w:pPr>
              <w:spacing w:line="259" w:lineRule="auto"/>
              <w:ind w:left="5"/>
              <w:rPr>
                <w:ins w:id="24106" w:author="V2" w:date="2025-04-14T14:19:00Z" w16du:dateUtc="2025-04-14T19:19:00Z"/>
              </w:rPr>
            </w:pPr>
            <w:ins w:id="24107" w:author="V2" w:date="2025-04-14T14:19:00Z" w16du:dateUtc="2025-04-14T19:19:00Z">
              <w:r w:rsidRPr="007F7E2B">
                <w:t xml:space="preserve">  </w:t>
              </w:r>
            </w:ins>
          </w:p>
        </w:tc>
      </w:tr>
    </w:tbl>
    <w:p w14:paraId="1AB11C94" w14:textId="77777777" w:rsidR="00C272E7" w:rsidRPr="007F7E2B" w:rsidRDefault="00C272E7">
      <w:pPr>
        <w:spacing w:line="259" w:lineRule="auto"/>
        <w:jc w:val="both"/>
        <w:rPr>
          <w:ins w:id="24108" w:author="V2" w:date="2025-04-14T14:19:00Z" w16du:dateUtc="2025-04-14T19:19:00Z"/>
        </w:rPr>
      </w:pPr>
      <w:ins w:id="24109" w:author="V2" w:date="2025-04-14T14:19:00Z" w16du:dateUtc="2025-04-14T19:19:00Z">
        <w:r w:rsidRPr="007F7E2B">
          <w:t xml:space="preserve"> </w:t>
        </w:r>
      </w:ins>
    </w:p>
    <w:p w14:paraId="17A20BE5" w14:textId="77777777" w:rsidR="00C272E7" w:rsidRPr="007F7E2B" w:rsidRDefault="00C272E7">
      <w:pPr>
        <w:spacing w:line="259" w:lineRule="auto"/>
        <w:jc w:val="both"/>
        <w:rPr>
          <w:ins w:id="24110" w:author="V2" w:date="2025-04-14T14:19:00Z" w16du:dateUtc="2025-04-14T19:19:00Z"/>
        </w:rPr>
      </w:pPr>
      <w:ins w:id="24111" w:author="V2" w:date="2025-04-14T14:19:00Z" w16du:dateUtc="2025-04-14T19:19:00Z">
        <w:r w:rsidRPr="007F7E2B">
          <w:t xml:space="preserve"> </w:t>
        </w:r>
      </w:ins>
    </w:p>
    <w:tbl>
      <w:tblPr>
        <w:tblStyle w:val="TableGrid0"/>
        <w:tblW w:w="8980" w:type="dxa"/>
        <w:tblInd w:w="614" w:type="dxa"/>
        <w:tblCellMar>
          <w:top w:w="15" w:type="dxa"/>
          <w:left w:w="106" w:type="dxa"/>
          <w:right w:w="71" w:type="dxa"/>
        </w:tblCellMar>
        <w:tblLook w:val="04A0" w:firstRow="1" w:lastRow="0" w:firstColumn="1" w:lastColumn="0" w:noHBand="0" w:noVBand="1"/>
      </w:tblPr>
      <w:tblGrid>
        <w:gridCol w:w="4256"/>
        <w:gridCol w:w="4724"/>
      </w:tblGrid>
      <w:tr w:rsidR="00C272E7" w:rsidRPr="007F7E2B" w14:paraId="7D6C4A28" w14:textId="77777777">
        <w:trPr>
          <w:trHeight w:val="334"/>
          <w:ins w:id="2411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EAF1786" w14:textId="77777777" w:rsidR="00C272E7" w:rsidRPr="007F7E2B" w:rsidRDefault="00C272E7">
            <w:pPr>
              <w:spacing w:line="259" w:lineRule="auto"/>
              <w:rPr>
                <w:ins w:id="24113" w:author="V2" w:date="2025-04-14T14:19:00Z" w16du:dateUtc="2025-04-14T19:19:00Z"/>
              </w:rPr>
            </w:pPr>
            <w:ins w:id="24114" w:author="V2" w:date="2025-04-14T14:19:00Z" w16du:dateUtc="2025-04-14T19:19:00Z">
              <w:r w:rsidRPr="007F7E2B">
                <w:t>Data Unit / Parameter:</w:t>
              </w:r>
              <w:r w:rsidRPr="007F7E2B">
                <w:rPr>
                  <w:rFonts w:ascii="Arial" w:eastAsia="Arial" w:hAnsi="Arial" w:cs="Arial"/>
                  <w:b/>
                </w:rPr>
                <w:t xml:space="preserve"> </w:t>
              </w:r>
            </w:ins>
          </w:p>
        </w:tc>
        <w:tc>
          <w:tcPr>
            <w:tcW w:w="4724" w:type="dxa"/>
            <w:tcBorders>
              <w:top w:val="single" w:sz="8" w:space="0" w:color="000000"/>
              <w:left w:val="single" w:sz="8" w:space="0" w:color="000000"/>
              <w:bottom w:val="single" w:sz="8" w:space="0" w:color="000000"/>
              <w:right w:val="single" w:sz="8" w:space="0" w:color="000000"/>
            </w:tcBorders>
          </w:tcPr>
          <w:p w14:paraId="5E264685" w14:textId="77777777" w:rsidR="00C272E7" w:rsidRPr="007F7E2B" w:rsidRDefault="00C272E7">
            <w:pPr>
              <w:spacing w:line="259" w:lineRule="auto"/>
              <w:ind w:left="5"/>
              <w:rPr>
                <w:ins w:id="24115" w:author="V2" w:date="2025-04-14T14:19:00Z" w16du:dateUtc="2025-04-14T19:19:00Z"/>
              </w:rPr>
            </w:pPr>
            <w:ins w:id="24116" w:author="V2" w:date="2025-04-14T14:19:00Z" w16du:dateUtc="2025-04-14T19:19:00Z">
              <w:r w:rsidRPr="007F7E2B">
                <w:rPr>
                  <w:rFonts w:ascii="Arial" w:eastAsia="Arial" w:hAnsi="Arial" w:cs="Arial"/>
                  <w:i/>
                </w:rPr>
                <w:t xml:space="preserve">UBLS,SS,s </w:t>
              </w:r>
            </w:ins>
          </w:p>
        </w:tc>
      </w:tr>
      <w:tr w:rsidR="00C272E7" w:rsidRPr="007F7E2B" w14:paraId="472C1064" w14:textId="77777777">
        <w:trPr>
          <w:trHeight w:val="335"/>
          <w:ins w:id="2411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E65EBAC" w14:textId="77777777" w:rsidR="00C272E7" w:rsidRPr="007F7E2B" w:rsidRDefault="00C272E7">
            <w:pPr>
              <w:spacing w:line="259" w:lineRule="auto"/>
              <w:rPr>
                <w:ins w:id="24118" w:author="V2" w:date="2025-04-14T14:19:00Z" w16du:dateUtc="2025-04-14T19:19:00Z"/>
              </w:rPr>
            </w:pPr>
            <w:ins w:id="24119"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670F0B29" w14:textId="77777777" w:rsidR="00C272E7" w:rsidRPr="007F7E2B" w:rsidRDefault="00C272E7">
            <w:pPr>
              <w:spacing w:line="259" w:lineRule="auto"/>
              <w:ind w:left="5"/>
              <w:rPr>
                <w:ins w:id="24120" w:author="V2" w:date="2025-04-14T14:19:00Z" w16du:dateUtc="2025-04-14T19:19:00Z"/>
              </w:rPr>
            </w:pPr>
            <w:ins w:id="24121" w:author="V2" w:date="2025-04-14T14:19:00Z" w16du:dateUtc="2025-04-14T19:19:00Z">
              <w:r w:rsidRPr="007F7E2B">
                <w:t xml:space="preserve">% </w:t>
              </w:r>
            </w:ins>
          </w:p>
        </w:tc>
      </w:tr>
      <w:tr w:rsidR="00C272E7" w:rsidRPr="007F7E2B" w14:paraId="3F7212C3" w14:textId="77777777">
        <w:trPr>
          <w:trHeight w:val="1399"/>
          <w:ins w:id="2412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007DA6C5" w14:textId="77777777" w:rsidR="00C272E7" w:rsidRPr="007F7E2B" w:rsidRDefault="00C272E7">
            <w:pPr>
              <w:spacing w:line="259" w:lineRule="auto"/>
              <w:rPr>
                <w:ins w:id="24123" w:author="V2" w:date="2025-04-14T14:19:00Z" w16du:dateUtc="2025-04-14T19:19:00Z"/>
              </w:rPr>
            </w:pPr>
            <w:ins w:id="24124"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6F739041" w14:textId="77777777" w:rsidR="00C272E7" w:rsidRPr="007F7E2B" w:rsidRDefault="00C272E7">
            <w:pPr>
              <w:spacing w:line="259" w:lineRule="auto"/>
              <w:ind w:left="5"/>
              <w:rPr>
                <w:ins w:id="24125" w:author="V2" w:date="2025-04-14T14:19:00Z" w16du:dateUtc="2025-04-14T19:19:00Z"/>
              </w:rPr>
            </w:pPr>
            <w:ins w:id="24126" w:author="V2" w:date="2025-04-14T14:19:00Z" w16du:dateUtc="2025-04-14T19:19:00Z">
              <w:r w:rsidRPr="007F7E2B">
                <w:t xml:space="preserve">Percentage uncertainty (expressed as 95% confidence interval as a percentage of the mean where appropriate) for carbon stocks and greenhouse gas sources in the baseline scenario in stratum s (1,2,….s represents different carbon pool and/or GHG source </w:t>
              </w:r>
            </w:ins>
          </w:p>
        </w:tc>
      </w:tr>
      <w:tr w:rsidR="00C272E7" w:rsidRPr="007F7E2B" w14:paraId="7BC4931D" w14:textId="77777777">
        <w:trPr>
          <w:trHeight w:val="480"/>
          <w:ins w:id="2412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16469FAE" w14:textId="77777777" w:rsidR="00C272E7" w:rsidRPr="007F7E2B" w:rsidRDefault="00C272E7">
            <w:pPr>
              <w:spacing w:line="259" w:lineRule="auto"/>
              <w:rPr>
                <w:ins w:id="24128" w:author="V2" w:date="2025-04-14T14:19:00Z" w16du:dateUtc="2025-04-14T19:19:00Z"/>
              </w:rPr>
            </w:pPr>
            <w:ins w:id="24129"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2E688BB6" w14:textId="77777777" w:rsidR="00C272E7" w:rsidRPr="007F7E2B" w:rsidRDefault="00C272E7">
            <w:pPr>
              <w:spacing w:line="259" w:lineRule="auto"/>
              <w:ind w:left="5"/>
              <w:rPr>
                <w:ins w:id="24130" w:author="V2" w:date="2025-04-14T14:19:00Z" w16du:dateUtc="2025-04-14T19:19:00Z"/>
              </w:rPr>
            </w:pPr>
            <w:ins w:id="24131" w:author="V2" w:date="2025-04-14T14:19:00Z" w16du:dateUtc="2025-04-14T19:19:00Z">
              <w:r w:rsidRPr="007F7E2B">
                <w:t xml:space="preserve">Calculated through data collected from appropriate modules  </w:t>
              </w:r>
            </w:ins>
          </w:p>
        </w:tc>
      </w:tr>
      <w:tr w:rsidR="00C272E7" w:rsidRPr="007F7E2B" w14:paraId="54093E59" w14:textId="77777777">
        <w:trPr>
          <w:trHeight w:val="800"/>
          <w:ins w:id="2413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F4CC31C" w14:textId="77777777" w:rsidR="00C272E7" w:rsidRPr="007F7E2B" w:rsidRDefault="00C272E7">
            <w:pPr>
              <w:spacing w:line="259" w:lineRule="auto"/>
              <w:ind w:right="35"/>
              <w:rPr>
                <w:ins w:id="24133" w:author="V2" w:date="2025-04-14T14:19:00Z" w16du:dateUtc="2025-04-14T19:19:00Z"/>
              </w:rPr>
            </w:pPr>
            <w:ins w:id="24134"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7EE5E182" w14:textId="77777777" w:rsidR="00C272E7" w:rsidRPr="007F7E2B" w:rsidRDefault="00C272E7">
            <w:pPr>
              <w:spacing w:line="259" w:lineRule="auto"/>
              <w:ind w:left="5"/>
              <w:rPr>
                <w:ins w:id="24135" w:author="V2" w:date="2025-04-14T14:19:00Z" w16du:dateUtc="2025-04-14T19:19:00Z"/>
              </w:rPr>
            </w:pPr>
            <w:ins w:id="24136" w:author="V2" w:date="2025-04-14T14:19:00Z" w16du:dateUtc="2025-04-14T19:19:00Z">
              <w:r w:rsidRPr="007F7E2B">
                <w:t xml:space="preserve"> </w:t>
              </w:r>
            </w:ins>
          </w:p>
        </w:tc>
      </w:tr>
      <w:tr w:rsidR="00C272E7" w:rsidRPr="007F7E2B" w14:paraId="3A34D98D" w14:textId="77777777">
        <w:trPr>
          <w:trHeight w:val="332"/>
          <w:ins w:id="2413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1A9BB92" w14:textId="77777777" w:rsidR="00C272E7" w:rsidRPr="007F7E2B" w:rsidRDefault="00C272E7">
            <w:pPr>
              <w:spacing w:line="259" w:lineRule="auto"/>
              <w:rPr>
                <w:ins w:id="24138" w:author="V2" w:date="2025-04-14T14:19:00Z" w16du:dateUtc="2025-04-14T19:19:00Z"/>
              </w:rPr>
            </w:pPr>
            <w:ins w:id="24139"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678D7E58" w14:textId="77777777" w:rsidR="00C272E7" w:rsidRPr="007F7E2B" w:rsidRDefault="00C272E7">
            <w:pPr>
              <w:spacing w:after="160" w:line="259" w:lineRule="auto"/>
              <w:rPr>
                <w:ins w:id="24140" w:author="V2" w:date="2025-04-14T14:19:00Z" w16du:dateUtc="2025-04-14T19:19:00Z"/>
              </w:rPr>
            </w:pPr>
          </w:p>
        </w:tc>
      </w:tr>
    </w:tbl>
    <w:p w14:paraId="188AC487" w14:textId="77777777" w:rsidR="00C272E7" w:rsidRPr="007F7E2B" w:rsidRDefault="00C272E7">
      <w:pPr>
        <w:spacing w:line="259" w:lineRule="auto"/>
        <w:rPr>
          <w:ins w:id="24141" w:author="V2" w:date="2025-04-14T14:19:00Z" w16du:dateUtc="2025-04-14T19:19:00Z"/>
        </w:rPr>
      </w:pPr>
      <w:ins w:id="24142" w:author="V2" w:date="2025-04-14T14:19:00Z" w16du:dateUtc="2025-04-14T19:19:00Z">
        <w:r w:rsidRPr="007F7E2B">
          <w:t xml:space="preserve"> </w:t>
        </w:r>
      </w:ins>
    </w:p>
    <w:tbl>
      <w:tblPr>
        <w:tblStyle w:val="TableGrid0"/>
        <w:tblW w:w="8980" w:type="dxa"/>
        <w:tblInd w:w="614" w:type="dxa"/>
        <w:tblCellMar>
          <w:top w:w="14" w:type="dxa"/>
          <w:left w:w="106" w:type="dxa"/>
          <w:right w:w="115" w:type="dxa"/>
        </w:tblCellMar>
        <w:tblLook w:val="04A0" w:firstRow="1" w:lastRow="0" w:firstColumn="1" w:lastColumn="0" w:noHBand="0" w:noVBand="1"/>
      </w:tblPr>
      <w:tblGrid>
        <w:gridCol w:w="4256"/>
        <w:gridCol w:w="4724"/>
      </w:tblGrid>
      <w:tr w:rsidR="00C272E7" w:rsidRPr="007F7E2B" w14:paraId="04B78CB1" w14:textId="77777777">
        <w:trPr>
          <w:trHeight w:val="331"/>
          <w:ins w:id="2414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EA21B67" w14:textId="77777777" w:rsidR="00C272E7" w:rsidRPr="007F7E2B" w:rsidRDefault="00C272E7">
            <w:pPr>
              <w:spacing w:line="259" w:lineRule="auto"/>
              <w:rPr>
                <w:ins w:id="24144" w:author="V2" w:date="2025-04-14T14:19:00Z" w16du:dateUtc="2025-04-14T19:19:00Z"/>
              </w:rPr>
            </w:pPr>
            <w:ins w:id="24145" w:author="V2" w:date="2025-04-14T14:19:00Z" w16du:dateUtc="2025-04-14T19:19:00Z">
              <w:r w:rsidRPr="007F7E2B">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4C020646" w14:textId="77777777" w:rsidR="00C272E7" w:rsidRPr="007F7E2B" w:rsidRDefault="00C272E7">
            <w:pPr>
              <w:spacing w:line="259" w:lineRule="auto"/>
              <w:ind w:left="5"/>
              <w:rPr>
                <w:ins w:id="24146" w:author="V2" w:date="2025-04-14T14:19:00Z" w16du:dateUtc="2025-04-14T19:19:00Z"/>
              </w:rPr>
            </w:pPr>
            <w:ins w:id="24147" w:author="V2" w:date="2025-04-14T14:19:00Z" w16du:dateUtc="2025-04-14T19:19:00Z">
              <w:r w:rsidRPr="007F7E2B">
                <w:rPr>
                  <w:rFonts w:ascii="Arial" w:eastAsia="Arial" w:hAnsi="Arial" w:cs="Arial"/>
                  <w:i/>
                </w:rPr>
                <w:t xml:space="preserve">EBLS,SS,s </w:t>
              </w:r>
            </w:ins>
          </w:p>
        </w:tc>
      </w:tr>
      <w:tr w:rsidR="00C272E7" w:rsidRPr="007F7E2B" w14:paraId="2842C206" w14:textId="77777777">
        <w:trPr>
          <w:trHeight w:val="336"/>
          <w:ins w:id="2414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09D0CF0" w14:textId="77777777" w:rsidR="00C272E7" w:rsidRPr="007F7E2B" w:rsidRDefault="00C272E7">
            <w:pPr>
              <w:spacing w:line="259" w:lineRule="auto"/>
              <w:rPr>
                <w:ins w:id="24149" w:author="V2" w:date="2025-04-14T14:19:00Z" w16du:dateUtc="2025-04-14T19:19:00Z"/>
              </w:rPr>
            </w:pPr>
            <w:ins w:id="24150"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74061439" w14:textId="77777777" w:rsidR="00C272E7" w:rsidRPr="007F7E2B" w:rsidRDefault="00C272E7">
            <w:pPr>
              <w:spacing w:line="259" w:lineRule="auto"/>
              <w:ind w:left="5"/>
              <w:rPr>
                <w:ins w:id="24151" w:author="V2" w:date="2025-04-14T14:19:00Z" w16du:dateUtc="2025-04-14T19:19:00Z"/>
              </w:rPr>
            </w:pPr>
            <w:ins w:id="24152" w:author="V2" w:date="2025-04-14T14:19:00Z" w16du:dateUtc="2025-04-14T19:19:00Z">
              <w:r w:rsidRPr="007F7E2B">
                <w:t xml:space="preserve">tCO2e </w:t>
              </w:r>
            </w:ins>
          </w:p>
        </w:tc>
      </w:tr>
      <w:tr w:rsidR="00C272E7" w:rsidRPr="007F7E2B" w14:paraId="7E2CD52A" w14:textId="77777777">
        <w:trPr>
          <w:trHeight w:val="1399"/>
          <w:ins w:id="2415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241A28A3" w14:textId="77777777" w:rsidR="00C272E7" w:rsidRPr="007F7E2B" w:rsidRDefault="00C272E7">
            <w:pPr>
              <w:spacing w:line="259" w:lineRule="auto"/>
              <w:rPr>
                <w:ins w:id="24154" w:author="V2" w:date="2025-04-14T14:19:00Z" w16du:dateUtc="2025-04-14T19:19:00Z"/>
              </w:rPr>
            </w:pPr>
            <w:ins w:id="24155" w:author="V2" w:date="2025-04-14T14:19:00Z" w16du:dateUtc="2025-04-14T19:19:00Z">
              <w:r w:rsidRPr="007F7E2B">
                <w:lastRenderedPageBreak/>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1A95C17F" w14:textId="77777777" w:rsidR="00C272E7" w:rsidRPr="007F7E2B" w:rsidRDefault="00C272E7">
            <w:pPr>
              <w:spacing w:line="259" w:lineRule="auto"/>
              <w:ind w:left="5"/>
              <w:rPr>
                <w:ins w:id="24156" w:author="V2" w:date="2025-04-14T14:19:00Z" w16du:dateUtc="2025-04-14T19:19:00Z"/>
              </w:rPr>
            </w:pPr>
            <w:ins w:id="24157" w:author="V2" w:date="2025-04-14T14:19:00Z" w16du:dateUtc="2025-04-14T19:19:00Z">
              <w:r w:rsidRPr="007F7E2B">
                <w:t xml:space="preserve">Carbon stock or GHG sources (e.g. trees, down dead wood, soil organic carbon, emission from fertilizer addition, emission from biomass burning etc.) in stratum s (1,2,…s represent different carbon pools and/or GHG sources) in the baseline case;  </w:t>
              </w:r>
            </w:ins>
          </w:p>
        </w:tc>
      </w:tr>
      <w:tr w:rsidR="00C272E7" w:rsidRPr="007F7E2B" w14:paraId="23F8B557" w14:textId="77777777">
        <w:trPr>
          <w:trHeight w:val="336"/>
          <w:ins w:id="2415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8FA96A9" w14:textId="77777777" w:rsidR="00C272E7" w:rsidRPr="007F7E2B" w:rsidRDefault="00C272E7">
            <w:pPr>
              <w:spacing w:line="259" w:lineRule="auto"/>
              <w:rPr>
                <w:ins w:id="24159" w:author="V2" w:date="2025-04-14T14:19:00Z" w16du:dateUtc="2025-04-14T19:19:00Z"/>
              </w:rPr>
            </w:pPr>
            <w:ins w:id="24160"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6072822C" w14:textId="77777777" w:rsidR="00C272E7" w:rsidRPr="007F7E2B" w:rsidRDefault="00C272E7">
            <w:pPr>
              <w:spacing w:line="259" w:lineRule="auto"/>
              <w:ind w:left="5"/>
              <w:rPr>
                <w:ins w:id="24161" w:author="V2" w:date="2025-04-14T14:19:00Z" w16du:dateUtc="2025-04-14T19:19:00Z"/>
              </w:rPr>
            </w:pPr>
            <w:ins w:id="24162" w:author="V2" w:date="2025-04-14T14:19:00Z" w16du:dateUtc="2025-04-14T19:19:00Z">
              <w:r w:rsidRPr="007F7E2B">
                <w:t xml:space="preserve">Modules determining various variables  </w:t>
              </w:r>
            </w:ins>
          </w:p>
        </w:tc>
      </w:tr>
      <w:tr w:rsidR="00C272E7" w:rsidRPr="007F7E2B" w14:paraId="760A3878" w14:textId="77777777">
        <w:trPr>
          <w:trHeight w:val="799"/>
          <w:ins w:id="2416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7519EE7" w14:textId="77777777" w:rsidR="00C272E7" w:rsidRPr="007F7E2B" w:rsidRDefault="00C272E7">
            <w:pPr>
              <w:spacing w:line="259" w:lineRule="auto"/>
              <w:rPr>
                <w:ins w:id="24164" w:author="V2" w:date="2025-04-14T14:19:00Z" w16du:dateUtc="2025-04-14T19:19:00Z"/>
              </w:rPr>
            </w:pPr>
            <w:ins w:id="24165"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3149C4A8" w14:textId="77777777" w:rsidR="00C272E7" w:rsidRPr="007F7E2B" w:rsidRDefault="00C272E7">
            <w:pPr>
              <w:spacing w:line="259" w:lineRule="auto"/>
              <w:ind w:left="5"/>
              <w:rPr>
                <w:ins w:id="24166" w:author="V2" w:date="2025-04-14T14:19:00Z" w16du:dateUtc="2025-04-14T19:19:00Z"/>
              </w:rPr>
            </w:pPr>
            <w:ins w:id="24167" w:author="V2" w:date="2025-04-14T14:19:00Z" w16du:dateUtc="2025-04-14T19:19:00Z">
              <w:r w:rsidRPr="007F7E2B">
                <w:t xml:space="preserve"> </w:t>
              </w:r>
            </w:ins>
          </w:p>
        </w:tc>
      </w:tr>
      <w:tr w:rsidR="00C272E7" w:rsidRPr="007F7E2B" w14:paraId="32A75336" w14:textId="77777777">
        <w:trPr>
          <w:trHeight w:val="333"/>
          <w:ins w:id="2416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12552D3" w14:textId="77777777" w:rsidR="00C272E7" w:rsidRPr="007F7E2B" w:rsidRDefault="00C272E7">
            <w:pPr>
              <w:spacing w:line="259" w:lineRule="auto"/>
              <w:rPr>
                <w:ins w:id="24169" w:author="V2" w:date="2025-04-14T14:19:00Z" w16du:dateUtc="2025-04-14T19:19:00Z"/>
              </w:rPr>
            </w:pPr>
            <w:ins w:id="24170"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0FE72C9E" w14:textId="77777777" w:rsidR="00C272E7" w:rsidRPr="007F7E2B" w:rsidRDefault="00C272E7">
            <w:pPr>
              <w:spacing w:line="259" w:lineRule="auto"/>
              <w:ind w:left="5"/>
              <w:rPr>
                <w:ins w:id="24171" w:author="V2" w:date="2025-04-14T14:19:00Z" w16du:dateUtc="2025-04-14T19:19:00Z"/>
              </w:rPr>
            </w:pPr>
            <w:ins w:id="24172" w:author="V2" w:date="2025-04-14T14:19:00Z" w16du:dateUtc="2025-04-14T19:19:00Z">
              <w:r w:rsidRPr="007F7E2B">
                <w:t xml:space="preserve">  </w:t>
              </w:r>
            </w:ins>
          </w:p>
        </w:tc>
      </w:tr>
    </w:tbl>
    <w:p w14:paraId="58300B3B" w14:textId="77777777" w:rsidR="00C272E7" w:rsidRPr="007F7E2B" w:rsidRDefault="00C272E7">
      <w:pPr>
        <w:spacing w:line="259" w:lineRule="auto"/>
        <w:rPr>
          <w:ins w:id="24173" w:author="V2" w:date="2025-04-14T14:19:00Z" w16du:dateUtc="2025-04-14T19:19:00Z"/>
        </w:rPr>
      </w:pPr>
      <w:ins w:id="24174" w:author="V2" w:date="2025-04-14T14:19:00Z" w16du:dateUtc="2025-04-14T19:19:00Z">
        <w:r w:rsidRPr="007F7E2B">
          <w:t xml:space="preserve"> </w:t>
        </w:r>
      </w:ins>
    </w:p>
    <w:tbl>
      <w:tblPr>
        <w:tblStyle w:val="TableGrid0"/>
        <w:tblW w:w="8980" w:type="dxa"/>
        <w:tblInd w:w="614" w:type="dxa"/>
        <w:tblCellMar>
          <w:top w:w="53" w:type="dxa"/>
          <w:left w:w="106" w:type="dxa"/>
          <w:right w:w="115" w:type="dxa"/>
        </w:tblCellMar>
        <w:tblLook w:val="04A0" w:firstRow="1" w:lastRow="0" w:firstColumn="1" w:lastColumn="0" w:noHBand="0" w:noVBand="1"/>
      </w:tblPr>
      <w:tblGrid>
        <w:gridCol w:w="4256"/>
        <w:gridCol w:w="4724"/>
      </w:tblGrid>
      <w:tr w:rsidR="00C272E7" w:rsidRPr="007F7E2B" w14:paraId="40896229" w14:textId="77777777">
        <w:trPr>
          <w:trHeight w:val="332"/>
          <w:ins w:id="2417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62BB900" w14:textId="77777777" w:rsidR="00C272E7" w:rsidRPr="007F7E2B" w:rsidRDefault="00C272E7">
            <w:pPr>
              <w:spacing w:line="259" w:lineRule="auto"/>
              <w:rPr>
                <w:ins w:id="24176" w:author="V2" w:date="2025-04-14T14:19:00Z" w16du:dateUtc="2025-04-14T19:19:00Z"/>
              </w:rPr>
            </w:pPr>
            <w:ins w:id="24177" w:author="V2" w:date="2025-04-14T14:19:00Z" w16du:dateUtc="2025-04-14T19:19:00Z">
              <w:r w:rsidRPr="007F7E2B">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16652000" w14:textId="77777777" w:rsidR="00C272E7" w:rsidRPr="007F7E2B" w:rsidRDefault="00C272E7">
            <w:pPr>
              <w:tabs>
                <w:tab w:val="center" w:pos="725"/>
                <w:tab w:val="center" w:pos="1445"/>
              </w:tabs>
              <w:spacing w:line="259" w:lineRule="auto"/>
              <w:rPr>
                <w:ins w:id="24178" w:author="V2" w:date="2025-04-14T14:19:00Z" w16du:dateUtc="2025-04-14T19:19:00Z"/>
              </w:rPr>
            </w:pPr>
            <w:ins w:id="24179" w:author="V2" w:date="2025-04-14T14:19:00Z" w16du:dateUtc="2025-04-14T19:19:00Z">
              <w:r w:rsidRPr="007F7E2B">
                <w:rPr>
                  <w:rFonts w:ascii="Arial" w:eastAsia="Arial" w:hAnsi="Arial" w:cs="Arial"/>
                  <w:i/>
                </w:rPr>
                <w:t xml:space="preserve">s </w:t>
              </w:r>
              <w:r w:rsidRPr="007F7E2B">
                <w:rPr>
                  <w:rFonts w:ascii="Arial" w:eastAsia="Arial" w:hAnsi="Arial" w:cs="Arial"/>
                  <w:i/>
                </w:rPr>
                <w:tab/>
                <w:t xml:space="preserve"> </w:t>
              </w:r>
              <w:r w:rsidRPr="007F7E2B">
                <w:rPr>
                  <w:rFonts w:ascii="Arial" w:eastAsia="Arial" w:hAnsi="Arial" w:cs="Arial"/>
                  <w:i/>
                </w:rPr>
                <w:tab/>
                <w:t xml:space="preserve"> </w:t>
              </w:r>
            </w:ins>
          </w:p>
        </w:tc>
      </w:tr>
      <w:tr w:rsidR="00C272E7" w:rsidRPr="007F7E2B" w14:paraId="6E0E94CC" w14:textId="77777777">
        <w:trPr>
          <w:trHeight w:val="335"/>
          <w:ins w:id="2418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187A7A4" w14:textId="77777777" w:rsidR="00C272E7" w:rsidRPr="007F7E2B" w:rsidRDefault="00C272E7">
            <w:pPr>
              <w:spacing w:line="259" w:lineRule="auto"/>
              <w:rPr>
                <w:ins w:id="24181" w:author="V2" w:date="2025-04-14T14:19:00Z" w16du:dateUtc="2025-04-14T19:19:00Z"/>
              </w:rPr>
            </w:pPr>
            <w:ins w:id="24182"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7C373C3B" w14:textId="77777777" w:rsidR="00C272E7" w:rsidRPr="007F7E2B" w:rsidRDefault="00C272E7">
            <w:pPr>
              <w:spacing w:line="259" w:lineRule="auto"/>
              <w:ind w:left="5"/>
              <w:rPr>
                <w:ins w:id="24183" w:author="V2" w:date="2025-04-14T14:19:00Z" w16du:dateUtc="2025-04-14T19:19:00Z"/>
              </w:rPr>
            </w:pPr>
            <w:ins w:id="24184" w:author="V2" w:date="2025-04-14T14:19:00Z" w16du:dateUtc="2025-04-14T19:19:00Z">
              <w:r w:rsidRPr="007F7E2B">
                <w:t xml:space="preserve">Dimensionless  </w:t>
              </w:r>
            </w:ins>
          </w:p>
        </w:tc>
      </w:tr>
      <w:tr w:rsidR="00C272E7" w:rsidRPr="007F7E2B" w14:paraId="50EA0766" w14:textId="77777777">
        <w:trPr>
          <w:trHeight w:val="335"/>
          <w:ins w:id="2418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406F4F92" w14:textId="77777777" w:rsidR="00C272E7" w:rsidRPr="007F7E2B" w:rsidRDefault="00C272E7">
            <w:pPr>
              <w:spacing w:line="259" w:lineRule="auto"/>
              <w:rPr>
                <w:ins w:id="24186" w:author="V2" w:date="2025-04-14T14:19:00Z" w16du:dateUtc="2025-04-14T19:19:00Z"/>
              </w:rPr>
            </w:pPr>
            <w:ins w:id="24187"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094C5874" w14:textId="77777777" w:rsidR="00C272E7" w:rsidRPr="007F7E2B" w:rsidRDefault="00C272E7">
            <w:pPr>
              <w:spacing w:line="259" w:lineRule="auto"/>
              <w:ind w:left="5"/>
              <w:rPr>
                <w:ins w:id="24188" w:author="V2" w:date="2025-04-14T14:19:00Z" w16du:dateUtc="2025-04-14T19:19:00Z"/>
              </w:rPr>
            </w:pPr>
            <w:ins w:id="24189" w:author="V2" w:date="2025-04-14T14:19:00Z" w16du:dateUtc="2025-04-14T19:19:00Z">
              <w:r w:rsidRPr="007F7E2B">
                <w:t xml:space="preserve">1,2,3,… s strata </w:t>
              </w:r>
            </w:ins>
          </w:p>
        </w:tc>
      </w:tr>
      <w:tr w:rsidR="00C272E7" w:rsidRPr="007F7E2B" w14:paraId="54DEEEDB" w14:textId="77777777">
        <w:trPr>
          <w:trHeight w:val="335"/>
          <w:ins w:id="2419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D2AA2CE" w14:textId="77777777" w:rsidR="00C272E7" w:rsidRPr="007F7E2B" w:rsidRDefault="00C272E7">
            <w:pPr>
              <w:spacing w:line="259" w:lineRule="auto"/>
              <w:rPr>
                <w:ins w:id="24191" w:author="V2" w:date="2025-04-14T14:19:00Z" w16du:dateUtc="2025-04-14T19:19:00Z"/>
              </w:rPr>
            </w:pPr>
            <w:ins w:id="24192"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27B48F01" w14:textId="77777777" w:rsidR="00C272E7" w:rsidRPr="007F7E2B" w:rsidRDefault="00C272E7">
            <w:pPr>
              <w:spacing w:line="259" w:lineRule="auto"/>
              <w:ind w:left="5"/>
              <w:rPr>
                <w:ins w:id="24193" w:author="V2" w:date="2025-04-14T14:19:00Z" w16du:dateUtc="2025-04-14T19:19:00Z"/>
              </w:rPr>
            </w:pPr>
            <w:ins w:id="24194" w:author="V2" w:date="2025-04-14T14:19:00Z" w16du:dateUtc="2025-04-14T19:19:00Z">
              <w:r w:rsidRPr="007F7E2B">
                <w:t xml:space="preserve"> </w:t>
              </w:r>
            </w:ins>
          </w:p>
        </w:tc>
      </w:tr>
      <w:tr w:rsidR="00C272E7" w:rsidRPr="007F7E2B" w14:paraId="511A6FDB" w14:textId="77777777">
        <w:trPr>
          <w:trHeight w:val="800"/>
          <w:ins w:id="2419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77E2B11" w14:textId="77777777" w:rsidR="00C272E7" w:rsidRPr="007F7E2B" w:rsidRDefault="00C272E7">
            <w:pPr>
              <w:spacing w:line="259" w:lineRule="auto"/>
              <w:rPr>
                <w:ins w:id="24196" w:author="V2" w:date="2025-04-14T14:19:00Z" w16du:dateUtc="2025-04-14T19:19:00Z"/>
              </w:rPr>
            </w:pPr>
            <w:ins w:id="24197"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0E46E70C" w14:textId="77777777" w:rsidR="00C272E7" w:rsidRPr="007F7E2B" w:rsidRDefault="00C272E7">
            <w:pPr>
              <w:spacing w:line="259" w:lineRule="auto"/>
              <w:ind w:left="5"/>
              <w:rPr>
                <w:ins w:id="24198" w:author="V2" w:date="2025-04-14T14:19:00Z" w16du:dateUtc="2025-04-14T19:19:00Z"/>
              </w:rPr>
            </w:pPr>
            <w:ins w:id="24199" w:author="V2" w:date="2025-04-14T14:19:00Z" w16du:dateUtc="2025-04-14T19:19:00Z">
              <w:r w:rsidRPr="007F7E2B">
                <w:t xml:space="preserve"> </w:t>
              </w:r>
            </w:ins>
          </w:p>
        </w:tc>
      </w:tr>
      <w:tr w:rsidR="00C272E7" w:rsidRPr="007F7E2B" w14:paraId="02837F5F" w14:textId="77777777">
        <w:trPr>
          <w:trHeight w:val="332"/>
          <w:ins w:id="2420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E41FCBF" w14:textId="77777777" w:rsidR="00C272E7" w:rsidRPr="007F7E2B" w:rsidRDefault="00C272E7">
            <w:pPr>
              <w:spacing w:line="259" w:lineRule="auto"/>
              <w:rPr>
                <w:ins w:id="24201" w:author="V2" w:date="2025-04-14T14:19:00Z" w16du:dateUtc="2025-04-14T19:19:00Z"/>
              </w:rPr>
            </w:pPr>
            <w:ins w:id="24202"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448A2392" w14:textId="77777777" w:rsidR="00C272E7" w:rsidRPr="007F7E2B" w:rsidRDefault="00C272E7">
            <w:pPr>
              <w:spacing w:line="259" w:lineRule="auto"/>
              <w:ind w:left="5"/>
              <w:rPr>
                <w:ins w:id="24203" w:author="V2" w:date="2025-04-14T14:19:00Z" w16du:dateUtc="2025-04-14T19:19:00Z"/>
              </w:rPr>
            </w:pPr>
            <w:ins w:id="24204" w:author="V2" w:date="2025-04-14T14:19:00Z" w16du:dateUtc="2025-04-14T19:19:00Z">
              <w:r w:rsidRPr="007F7E2B">
                <w:t xml:space="preserve">  </w:t>
              </w:r>
            </w:ins>
          </w:p>
        </w:tc>
      </w:tr>
    </w:tbl>
    <w:p w14:paraId="09B9FF23" w14:textId="77777777" w:rsidR="00C272E7" w:rsidRPr="007F7E2B" w:rsidRDefault="00C272E7">
      <w:pPr>
        <w:spacing w:line="259" w:lineRule="auto"/>
        <w:rPr>
          <w:ins w:id="24205" w:author="V2" w:date="2025-04-14T14:19:00Z" w16du:dateUtc="2025-04-14T19:19:00Z"/>
        </w:rPr>
      </w:pPr>
      <w:ins w:id="24206" w:author="V2" w:date="2025-04-14T14:19:00Z" w16du:dateUtc="2025-04-14T19:19:00Z">
        <w:r w:rsidRPr="007F7E2B">
          <w:t xml:space="preserve"> </w:t>
        </w:r>
      </w:ins>
    </w:p>
    <w:p w14:paraId="3F7D87DB" w14:textId="77777777" w:rsidR="00C272E7" w:rsidRPr="007F7E2B" w:rsidRDefault="00C272E7">
      <w:pPr>
        <w:spacing w:line="259" w:lineRule="auto"/>
        <w:rPr>
          <w:ins w:id="24207" w:author="V2" w:date="2025-04-14T14:19:00Z" w16du:dateUtc="2025-04-14T19:19:00Z"/>
        </w:rPr>
      </w:pPr>
      <w:ins w:id="24208" w:author="V2" w:date="2025-04-14T14:19:00Z" w16du:dateUtc="2025-04-14T19:19:00Z">
        <w:r w:rsidRPr="007F7E2B">
          <w:t xml:space="preserve"> </w:t>
        </w:r>
      </w:ins>
    </w:p>
    <w:p w14:paraId="4DD1B87C" w14:textId="77777777" w:rsidR="00C272E7" w:rsidRPr="007F7E2B" w:rsidRDefault="00C272E7">
      <w:pPr>
        <w:spacing w:line="259" w:lineRule="auto"/>
        <w:rPr>
          <w:ins w:id="24209" w:author="V2" w:date="2025-04-14T14:19:00Z" w16du:dateUtc="2025-04-14T19:19:00Z"/>
        </w:rPr>
      </w:pPr>
      <w:ins w:id="24210" w:author="V2" w:date="2025-04-14T14:19:00Z" w16du:dateUtc="2025-04-14T19:19:00Z">
        <w:r w:rsidRPr="007F7E2B">
          <w:t xml:space="preserve"> </w:t>
        </w:r>
      </w:ins>
    </w:p>
    <w:p w14:paraId="019F5919" w14:textId="77777777" w:rsidR="00C272E7" w:rsidRPr="007F7E2B" w:rsidRDefault="00C272E7">
      <w:pPr>
        <w:spacing w:line="259" w:lineRule="auto"/>
        <w:rPr>
          <w:ins w:id="24211" w:author="V2" w:date="2025-04-14T14:19:00Z" w16du:dateUtc="2025-04-14T19:19:00Z"/>
        </w:rPr>
      </w:pPr>
      <w:ins w:id="24212" w:author="V2" w:date="2025-04-14T14:19:00Z" w16du:dateUtc="2025-04-14T19:19:00Z">
        <w:r w:rsidRPr="007F7E2B">
          <w:t xml:space="preserve"> </w:t>
        </w:r>
      </w:ins>
    </w:p>
    <w:p w14:paraId="5929C4B6" w14:textId="77777777" w:rsidR="00C272E7" w:rsidRPr="007F7E2B" w:rsidRDefault="00C272E7">
      <w:pPr>
        <w:spacing w:line="259" w:lineRule="auto"/>
        <w:rPr>
          <w:ins w:id="24213" w:author="V2" w:date="2025-04-14T14:19:00Z" w16du:dateUtc="2025-04-14T19:19:00Z"/>
        </w:rPr>
      </w:pPr>
      <w:ins w:id="24214" w:author="V2" w:date="2025-04-14T14:19:00Z" w16du:dateUtc="2025-04-14T19:19:00Z">
        <w:r w:rsidRPr="007F7E2B">
          <w:t xml:space="preserve"> </w:t>
        </w:r>
      </w:ins>
    </w:p>
    <w:p w14:paraId="326C4F8A" w14:textId="77777777" w:rsidR="00C272E7" w:rsidRPr="007F7E2B" w:rsidRDefault="00C272E7">
      <w:pPr>
        <w:spacing w:line="259" w:lineRule="auto"/>
        <w:rPr>
          <w:ins w:id="24215" w:author="V2" w:date="2025-04-14T14:19:00Z" w16du:dateUtc="2025-04-14T19:19:00Z"/>
        </w:rPr>
      </w:pPr>
      <w:ins w:id="24216" w:author="V2" w:date="2025-04-14T14:19:00Z" w16du:dateUtc="2025-04-14T19:19:00Z">
        <w:r w:rsidRPr="007F7E2B">
          <w:t xml:space="preserve"> </w:t>
        </w:r>
      </w:ins>
    </w:p>
    <w:p w14:paraId="003422C6" w14:textId="77777777" w:rsidR="00C272E7" w:rsidRPr="007F7E2B" w:rsidRDefault="00C272E7">
      <w:pPr>
        <w:spacing w:line="259" w:lineRule="auto"/>
        <w:rPr>
          <w:ins w:id="24217" w:author="V2" w:date="2025-04-14T14:19:00Z" w16du:dateUtc="2025-04-14T19:19:00Z"/>
        </w:rPr>
      </w:pPr>
      <w:ins w:id="24218" w:author="V2" w:date="2025-04-14T14:19:00Z" w16du:dateUtc="2025-04-14T19:19:00Z">
        <w:r w:rsidRPr="007F7E2B">
          <w:t xml:space="preserve"> </w:t>
        </w:r>
      </w:ins>
    </w:p>
    <w:p w14:paraId="6B26BDE6" w14:textId="77777777" w:rsidR="00C272E7" w:rsidRPr="007F7E2B" w:rsidRDefault="00C272E7">
      <w:pPr>
        <w:spacing w:line="259" w:lineRule="auto"/>
        <w:rPr>
          <w:ins w:id="24219" w:author="V2" w:date="2025-04-14T14:19:00Z" w16du:dateUtc="2025-04-14T19:19:00Z"/>
        </w:rPr>
      </w:pPr>
      <w:ins w:id="24220" w:author="V2" w:date="2025-04-14T14:19:00Z" w16du:dateUtc="2025-04-14T19:19:00Z">
        <w:r w:rsidRPr="007F7E2B">
          <w:lastRenderedPageBreak/>
          <w:t xml:space="preserve"> </w:t>
        </w:r>
      </w:ins>
    </w:p>
    <w:p w14:paraId="485014B2" w14:textId="77777777" w:rsidR="00C272E7" w:rsidRPr="007F7E2B" w:rsidRDefault="00C272E7">
      <w:pPr>
        <w:spacing w:line="259" w:lineRule="auto"/>
        <w:rPr>
          <w:ins w:id="24221" w:author="V2" w:date="2025-04-14T14:19:00Z" w16du:dateUtc="2025-04-14T19:19:00Z"/>
        </w:rPr>
      </w:pPr>
      <w:ins w:id="24222" w:author="V2" w:date="2025-04-14T14:19:00Z" w16du:dateUtc="2025-04-14T19:19:00Z">
        <w:r w:rsidRPr="007F7E2B">
          <w:t xml:space="preserve"> </w:t>
        </w:r>
      </w:ins>
    </w:p>
    <w:p w14:paraId="4336C75B" w14:textId="77777777" w:rsidR="00C272E7" w:rsidRPr="007F7E2B" w:rsidRDefault="00C272E7">
      <w:pPr>
        <w:spacing w:line="259" w:lineRule="auto"/>
        <w:rPr>
          <w:ins w:id="24223" w:author="V2" w:date="2025-04-14T14:19:00Z" w16du:dateUtc="2025-04-14T19:19:00Z"/>
        </w:rPr>
      </w:pPr>
      <w:ins w:id="24224" w:author="V2" w:date="2025-04-14T14:19:00Z" w16du:dateUtc="2025-04-14T19:19:00Z">
        <w:r w:rsidRPr="007F7E2B">
          <w:t xml:space="preserve"> </w:t>
        </w:r>
      </w:ins>
    </w:p>
    <w:p w14:paraId="278ACDF8" w14:textId="77777777" w:rsidR="00C272E7" w:rsidRPr="007F7E2B" w:rsidRDefault="00C272E7">
      <w:pPr>
        <w:spacing w:line="259" w:lineRule="auto"/>
        <w:rPr>
          <w:ins w:id="24225" w:author="V2" w:date="2025-04-14T14:19:00Z" w16du:dateUtc="2025-04-14T19:19:00Z"/>
        </w:rPr>
      </w:pPr>
      <w:ins w:id="24226" w:author="V2" w:date="2025-04-14T14:19:00Z" w16du:dateUtc="2025-04-14T19:19:00Z">
        <w:r w:rsidRPr="007F7E2B">
          <w:t xml:space="preserve"> </w:t>
        </w:r>
      </w:ins>
    </w:p>
    <w:tbl>
      <w:tblPr>
        <w:tblStyle w:val="TableGrid0"/>
        <w:tblW w:w="8980" w:type="dxa"/>
        <w:tblInd w:w="614" w:type="dxa"/>
        <w:tblCellMar>
          <w:top w:w="15" w:type="dxa"/>
          <w:left w:w="106" w:type="dxa"/>
          <w:right w:w="115" w:type="dxa"/>
        </w:tblCellMar>
        <w:tblLook w:val="04A0" w:firstRow="1" w:lastRow="0" w:firstColumn="1" w:lastColumn="0" w:noHBand="0" w:noVBand="1"/>
      </w:tblPr>
      <w:tblGrid>
        <w:gridCol w:w="4256"/>
        <w:gridCol w:w="4724"/>
      </w:tblGrid>
      <w:tr w:rsidR="00C272E7" w:rsidRPr="007F7E2B" w14:paraId="1DC63385" w14:textId="77777777">
        <w:trPr>
          <w:trHeight w:val="334"/>
          <w:ins w:id="2422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130C69C1" w14:textId="77777777" w:rsidR="00C272E7" w:rsidRPr="007F7E2B" w:rsidRDefault="00C272E7">
            <w:pPr>
              <w:spacing w:line="259" w:lineRule="auto"/>
              <w:rPr>
                <w:ins w:id="24228" w:author="V2" w:date="2025-04-14T14:19:00Z" w16du:dateUtc="2025-04-14T19:19:00Z"/>
              </w:rPr>
            </w:pPr>
            <w:ins w:id="24229" w:author="V2" w:date="2025-04-14T14:19:00Z" w16du:dateUtc="2025-04-14T19:19:00Z">
              <w:r w:rsidRPr="007F7E2B">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5E41CF9A" w14:textId="77777777" w:rsidR="00C272E7" w:rsidRPr="007F7E2B" w:rsidRDefault="00C272E7">
            <w:pPr>
              <w:spacing w:line="259" w:lineRule="auto"/>
              <w:ind w:left="5"/>
              <w:rPr>
                <w:ins w:id="24230" w:author="V2" w:date="2025-04-14T14:19:00Z" w16du:dateUtc="2025-04-14T19:19:00Z"/>
              </w:rPr>
            </w:pPr>
            <w:ins w:id="24231" w:author="V2" w:date="2025-04-14T14:19:00Z" w16du:dateUtc="2025-04-14T19:19:00Z">
              <w:r w:rsidRPr="007F7E2B">
                <w:rPr>
                  <w:rFonts w:ascii="Arial" w:eastAsia="Arial" w:hAnsi="Arial" w:cs="Arial"/>
                  <w:i/>
                </w:rPr>
                <w:t xml:space="preserve">Up,SS,s </w:t>
              </w:r>
            </w:ins>
          </w:p>
        </w:tc>
      </w:tr>
      <w:tr w:rsidR="00C272E7" w:rsidRPr="007F7E2B" w14:paraId="5EDA3A37" w14:textId="77777777">
        <w:trPr>
          <w:trHeight w:val="335"/>
          <w:ins w:id="24232"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7B3305C" w14:textId="77777777" w:rsidR="00C272E7" w:rsidRPr="007F7E2B" w:rsidRDefault="00C272E7">
            <w:pPr>
              <w:spacing w:line="259" w:lineRule="auto"/>
              <w:rPr>
                <w:ins w:id="24233" w:author="V2" w:date="2025-04-14T14:19:00Z" w16du:dateUtc="2025-04-14T19:19:00Z"/>
              </w:rPr>
            </w:pPr>
            <w:ins w:id="24234"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1053185C" w14:textId="77777777" w:rsidR="00C272E7" w:rsidRPr="007F7E2B" w:rsidRDefault="00C272E7">
            <w:pPr>
              <w:spacing w:line="259" w:lineRule="auto"/>
              <w:ind w:left="5"/>
              <w:rPr>
                <w:ins w:id="24235" w:author="V2" w:date="2025-04-14T14:19:00Z" w16du:dateUtc="2025-04-14T19:19:00Z"/>
              </w:rPr>
            </w:pPr>
            <w:ins w:id="24236" w:author="V2" w:date="2025-04-14T14:19:00Z" w16du:dateUtc="2025-04-14T19:19:00Z">
              <w:r w:rsidRPr="007F7E2B">
                <w:t xml:space="preserve">% </w:t>
              </w:r>
            </w:ins>
          </w:p>
        </w:tc>
      </w:tr>
      <w:tr w:rsidR="00C272E7" w:rsidRPr="007F7E2B" w14:paraId="0EA5A770" w14:textId="77777777">
        <w:trPr>
          <w:trHeight w:val="940"/>
          <w:ins w:id="24237"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74F8440B" w14:textId="77777777" w:rsidR="00C272E7" w:rsidRPr="007F7E2B" w:rsidRDefault="00C272E7">
            <w:pPr>
              <w:spacing w:line="259" w:lineRule="auto"/>
              <w:rPr>
                <w:ins w:id="24238" w:author="V2" w:date="2025-04-14T14:19:00Z" w16du:dateUtc="2025-04-14T19:19:00Z"/>
              </w:rPr>
            </w:pPr>
            <w:ins w:id="24239"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735741B2" w14:textId="77777777" w:rsidR="00C272E7" w:rsidRPr="007F7E2B" w:rsidRDefault="00C272E7">
            <w:pPr>
              <w:spacing w:line="259" w:lineRule="auto"/>
              <w:ind w:left="5"/>
              <w:rPr>
                <w:ins w:id="24240" w:author="V2" w:date="2025-04-14T14:19:00Z" w16du:dateUtc="2025-04-14T19:19:00Z"/>
              </w:rPr>
            </w:pPr>
            <w:ins w:id="24241" w:author="V2" w:date="2025-04-14T14:19:00Z" w16du:dateUtc="2025-04-14T19:19:00Z">
              <w:r w:rsidRPr="007F7E2B">
                <w:t xml:space="preserve">Carbon stocks or GHG emission (Living biomass, </w:t>
              </w:r>
            </w:ins>
          </w:p>
          <w:p w14:paraId="7580327C" w14:textId="77777777" w:rsidR="00C272E7" w:rsidRPr="007F7E2B" w:rsidRDefault="00C272E7">
            <w:pPr>
              <w:spacing w:after="3" w:line="259" w:lineRule="auto"/>
              <w:ind w:left="5"/>
              <w:rPr>
                <w:ins w:id="24242" w:author="V2" w:date="2025-04-14T14:19:00Z" w16du:dateUtc="2025-04-14T19:19:00Z"/>
              </w:rPr>
            </w:pPr>
            <w:ins w:id="24243" w:author="V2" w:date="2025-04-14T14:19:00Z" w16du:dateUtc="2025-04-14T19:19:00Z">
              <w:r w:rsidRPr="007F7E2B">
                <w:t xml:space="preserve">Dead wood, Litter Soil carbon etc.) in stratum I </w:t>
              </w:r>
            </w:ins>
          </w:p>
          <w:p w14:paraId="521DC3BE" w14:textId="77777777" w:rsidR="00C272E7" w:rsidRPr="007F7E2B" w:rsidRDefault="00C272E7">
            <w:pPr>
              <w:spacing w:line="259" w:lineRule="auto"/>
              <w:ind w:left="5"/>
              <w:rPr>
                <w:ins w:id="24244" w:author="V2" w:date="2025-04-14T14:19:00Z" w16du:dateUtc="2025-04-14T19:19:00Z"/>
              </w:rPr>
            </w:pPr>
            <w:ins w:id="24245" w:author="V2" w:date="2025-04-14T14:19:00Z" w16du:dateUtc="2025-04-14T19:19:00Z">
              <w:r w:rsidRPr="007F7E2B">
                <w:t xml:space="preserve">(1,2…s represents different carbon pools and/or </w:t>
              </w:r>
            </w:ins>
          </w:p>
          <w:p w14:paraId="5AEB443C" w14:textId="77777777" w:rsidR="00C272E7" w:rsidRPr="007F7E2B" w:rsidRDefault="00C272E7">
            <w:pPr>
              <w:spacing w:line="259" w:lineRule="auto"/>
              <w:ind w:left="5"/>
              <w:rPr>
                <w:ins w:id="24246" w:author="V2" w:date="2025-04-14T14:19:00Z" w16du:dateUtc="2025-04-14T19:19:00Z"/>
              </w:rPr>
            </w:pPr>
            <w:ins w:id="24247" w:author="V2" w:date="2025-04-14T14:19:00Z" w16du:dateUtc="2025-04-14T19:19:00Z">
              <w:r w:rsidRPr="007F7E2B">
                <w:t xml:space="preserve">GHG sources) in the project scenario. </w:t>
              </w:r>
            </w:ins>
          </w:p>
        </w:tc>
      </w:tr>
      <w:tr w:rsidR="00C272E7" w:rsidRPr="007F7E2B" w14:paraId="77718902" w14:textId="77777777">
        <w:trPr>
          <w:trHeight w:val="335"/>
          <w:ins w:id="2424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04152DE9" w14:textId="77777777" w:rsidR="00C272E7" w:rsidRPr="007F7E2B" w:rsidRDefault="00C272E7">
            <w:pPr>
              <w:spacing w:line="259" w:lineRule="auto"/>
              <w:rPr>
                <w:ins w:id="24249" w:author="V2" w:date="2025-04-14T14:19:00Z" w16du:dateUtc="2025-04-14T19:19:00Z"/>
              </w:rPr>
            </w:pPr>
            <w:ins w:id="24250"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3B8EFC4A" w14:textId="77777777" w:rsidR="00C272E7" w:rsidRPr="007F7E2B" w:rsidRDefault="00C272E7">
            <w:pPr>
              <w:spacing w:line="259" w:lineRule="auto"/>
              <w:ind w:left="5"/>
              <w:rPr>
                <w:ins w:id="24251" w:author="V2" w:date="2025-04-14T14:19:00Z" w16du:dateUtc="2025-04-14T19:19:00Z"/>
              </w:rPr>
            </w:pPr>
            <w:ins w:id="24252" w:author="V2" w:date="2025-04-14T14:19:00Z" w16du:dateUtc="2025-04-14T19:19:00Z">
              <w:r w:rsidRPr="007F7E2B">
                <w:t xml:space="preserve">Modules determining various variables </w:t>
              </w:r>
            </w:ins>
          </w:p>
        </w:tc>
      </w:tr>
      <w:tr w:rsidR="00C272E7" w:rsidRPr="007F7E2B" w14:paraId="6A395435" w14:textId="77777777">
        <w:trPr>
          <w:trHeight w:val="800"/>
          <w:ins w:id="2425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9A201AB" w14:textId="77777777" w:rsidR="00C272E7" w:rsidRPr="007F7E2B" w:rsidRDefault="00C272E7">
            <w:pPr>
              <w:spacing w:line="259" w:lineRule="auto"/>
              <w:rPr>
                <w:ins w:id="24254" w:author="V2" w:date="2025-04-14T14:19:00Z" w16du:dateUtc="2025-04-14T19:19:00Z"/>
              </w:rPr>
            </w:pPr>
            <w:ins w:id="24255"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3726E559" w14:textId="77777777" w:rsidR="00C272E7" w:rsidRPr="007F7E2B" w:rsidRDefault="00C272E7">
            <w:pPr>
              <w:spacing w:line="259" w:lineRule="auto"/>
              <w:ind w:left="5"/>
              <w:rPr>
                <w:ins w:id="24256" w:author="V2" w:date="2025-04-14T14:19:00Z" w16du:dateUtc="2025-04-14T19:19:00Z"/>
              </w:rPr>
            </w:pPr>
            <w:ins w:id="24257" w:author="V2" w:date="2025-04-14T14:19:00Z" w16du:dateUtc="2025-04-14T19:19:00Z">
              <w:r w:rsidRPr="007F7E2B">
                <w:t xml:space="preserve"> </w:t>
              </w:r>
            </w:ins>
          </w:p>
        </w:tc>
      </w:tr>
      <w:tr w:rsidR="00C272E7" w:rsidRPr="007F7E2B" w14:paraId="29E84E62" w14:textId="77777777">
        <w:trPr>
          <w:trHeight w:val="332"/>
          <w:ins w:id="2425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4605D08" w14:textId="77777777" w:rsidR="00C272E7" w:rsidRPr="007F7E2B" w:rsidRDefault="00C272E7">
            <w:pPr>
              <w:spacing w:line="259" w:lineRule="auto"/>
              <w:rPr>
                <w:ins w:id="24259" w:author="V2" w:date="2025-04-14T14:19:00Z" w16du:dateUtc="2025-04-14T19:19:00Z"/>
              </w:rPr>
            </w:pPr>
            <w:ins w:id="24260"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6FDDC555" w14:textId="77777777" w:rsidR="00C272E7" w:rsidRPr="007F7E2B" w:rsidRDefault="00C272E7">
            <w:pPr>
              <w:spacing w:line="259" w:lineRule="auto"/>
              <w:ind w:left="5"/>
              <w:rPr>
                <w:ins w:id="24261" w:author="V2" w:date="2025-04-14T14:19:00Z" w16du:dateUtc="2025-04-14T19:19:00Z"/>
              </w:rPr>
            </w:pPr>
            <w:ins w:id="24262" w:author="V2" w:date="2025-04-14T14:19:00Z" w16du:dateUtc="2025-04-14T19:19:00Z">
              <w:r w:rsidRPr="007F7E2B">
                <w:t xml:space="preserve">  </w:t>
              </w:r>
            </w:ins>
          </w:p>
        </w:tc>
      </w:tr>
    </w:tbl>
    <w:p w14:paraId="5013CCDC" w14:textId="77777777" w:rsidR="00C272E7" w:rsidRPr="007F7E2B" w:rsidRDefault="00C272E7">
      <w:pPr>
        <w:spacing w:line="259" w:lineRule="auto"/>
        <w:rPr>
          <w:ins w:id="24263" w:author="V2" w:date="2025-04-14T14:19:00Z" w16du:dateUtc="2025-04-14T19:19:00Z"/>
        </w:rPr>
      </w:pPr>
      <w:ins w:id="24264" w:author="V2" w:date="2025-04-14T14:19:00Z" w16du:dateUtc="2025-04-14T19:19:00Z">
        <w:r w:rsidRPr="007F7E2B">
          <w:t xml:space="preserve"> </w:t>
        </w:r>
      </w:ins>
    </w:p>
    <w:tbl>
      <w:tblPr>
        <w:tblStyle w:val="TableGrid0"/>
        <w:tblW w:w="8980" w:type="dxa"/>
        <w:tblInd w:w="614" w:type="dxa"/>
        <w:tblCellMar>
          <w:top w:w="14" w:type="dxa"/>
          <w:left w:w="106" w:type="dxa"/>
          <w:right w:w="115" w:type="dxa"/>
        </w:tblCellMar>
        <w:tblLook w:val="04A0" w:firstRow="1" w:lastRow="0" w:firstColumn="1" w:lastColumn="0" w:noHBand="0" w:noVBand="1"/>
      </w:tblPr>
      <w:tblGrid>
        <w:gridCol w:w="4256"/>
        <w:gridCol w:w="4724"/>
      </w:tblGrid>
      <w:tr w:rsidR="00C272E7" w:rsidRPr="007F7E2B" w14:paraId="31562E86" w14:textId="77777777">
        <w:trPr>
          <w:trHeight w:val="332"/>
          <w:ins w:id="2426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22A6E3CC" w14:textId="77777777" w:rsidR="00C272E7" w:rsidRPr="007F7E2B" w:rsidRDefault="00C272E7">
            <w:pPr>
              <w:spacing w:line="259" w:lineRule="auto"/>
              <w:rPr>
                <w:ins w:id="24266" w:author="V2" w:date="2025-04-14T14:19:00Z" w16du:dateUtc="2025-04-14T19:19:00Z"/>
              </w:rPr>
            </w:pPr>
            <w:ins w:id="24267" w:author="V2" w:date="2025-04-14T14:19:00Z" w16du:dateUtc="2025-04-14T19:19:00Z">
              <w:r w:rsidRPr="007F7E2B">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777DD4B5" w14:textId="77777777" w:rsidR="00C272E7" w:rsidRPr="007F7E2B" w:rsidRDefault="00C272E7">
            <w:pPr>
              <w:spacing w:line="259" w:lineRule="auto"/>
              <w:ind w:left="5"/>
              <w:rPr>
                <w:ins w:id="24268" w:author="V2" w:date="2025-04-14T14:19:00Z" w16du:dateUtc="2025-04-14T19:19:00Z"/>
              </w:rPr>
            </w:pPr>
            <w:ins w:id="24269" w:author="V2" w:date="2025-04-14T14:19:00Z" w16du:dateUtc="2025-04-14T19:19:00Z">
              <w:r w:rsidRPr="007F7E2B">
                <w:rPr>
                  <w:rFonts w:ascii="Arial" w:eastAsia="Arial" w:hAnsi="Arial" w:cs="Arial"/>
                  <w:i/>
                </w:rPr>
                <w:t xml:space="preserve">Ep,SS,s </w:t>
              </w:r>
            </w:ins>
          </w:p>
        </w:tc>
      </w:tr>
      <w:tr w:rsidR="00C272E7" w:rsidRPr="007F7E2B" w14:paraId="08EA83FB" w14:textId="77777777">
        <w:trPr>
          <w:trHeight w:val="337"/>
          <w:ins w:id="2427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52438D71" w14:textId="77777777" w:rsidR="00C272E7" w:rsidRPr="007F7E2B" w:rsidRDefault="00C272E7">
            <w:pPr>
              <w:spacing w:line="259" w:lineRule="auto"/>
              <w:rPr>
                <w:ins w:id="24271" w:author="V2" w:date="2025-04-14T14:19:00Z" w16du:dateUtc="2025-04-14T19:19:00Z"/>
              </w:rPr>
            </w:pPr>
            <w:ins w:id="24272"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0495FBD3" w14:textId="77777777" w:rsidR="00C272E7" w:rsidRPr="007F7E2B" w:rsidRDefault="00C272E7">
            <w:pPr>
              <w:spacing w:line="259" w:lineRule="auto"/>
              <w:ind w:left="5"/>
              <w:rPr>
                <w:ins w:id="24273" w:author="V2" w:date="2025-04-14T14:19:00Z" w16du:dateUtc="2025-04-14T19:19:00Z"/>
              </w:rPr>
            </w:pPr>
            <w:ins w:id="24274" w:author="V2" w:date="2025-04-14T14:19:00Z" w16du:dateUtc="2025-04-14T19:19:00Z">
              <w:r w:rsidRPr="007F7E2B">
                <w:t xml:space="preserve">tCO2e </w:t>
              </w:r>
            </w:ins>
          </w:p>
        </w:tc>
      </w:tr>
      <w:tr w:rsidR="00C272E7" w:rsidRPr="007F7E2B" w14:paraId="3ADDFA57" w14:textId="77777777">
        <w:trPr>
          <w:trHeight w:val="940"/>
          <w:ins w:id="2427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27D5DBBF" w14:textId="77777777" w:rsidR="00C272E7" w:rsidRPr="007F7E2B" w:rsidRDefault="00C272E7">
            <w:pPr>
              <w:spacing w:line="259" w:lineRule="auto"/>
              <w:rPr>
                <w:ins w:id="24276" w:author="V2" w:date="2025-04-14T14:19:00Z" w16du:dateUtc="2025-04-14T19:19:00Z"/>
              </w:rPr>
            </w:pPr>
            <w:ins w:id="24277"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525C04A1" w14:textId="77777777" w:rsidR="00C272E7" w:rsidRPr="007F7E2B" w:rsidRDefault="00C272E7">
            <w:pPr>
              <w:spacing w:line="259" w:lineRule="auto"/>
              <w:ind w:left="5"/>
              <w:rPr>
                <w:ins w:id="24278" w:author="V2" w:date="2025-04-14T14:19:00Z" w16du:dateUtc="2025-04-14T19:19:00Z"/>
              </w:rPr>
            </w:pPr>
            <w:ins w:id="24279" w:author="V2" w:date="2025-04-14T14:19:00Z" w16du:dateUtc="2025-04-14T19:19:00Z">
              <w:r w:rsidRPr="007F7E2B">
                <w:t xml:space="preserve">Carbon stocks or GHG emission (Living biomass, </w:t>
              </w:r>
            </w:ins>
          </w:p>
          <w:p w14:paraId="2F2A70F3" w14:textId="77777777" w:rsidR="00C272E7" w:rsidRPr="007F7E2B" w:rsidRDefault="00C272E7">
            <w:pPr>
              <w:spacing w:after="3" w:line="259" w:lineRule="auto"/>
              <w:ind w:left="5"/>
              <w:rPr>
                <w:ins w:id="24280" w:author="V2" w:date="2025-04-14T14:19:00Z" w16du:dateUtc="2025-04-14T19:19:00Z"/>
              </w:rPr>
            </w:pPr>
            <w:ins w:id="24281" w:author="V2" w:date="2025-04-14T14:19:00Z" w16du:dateUtc="2025-04-14T19:19:00Z">
              <w:r w:rsidRPr="007F7E2B">
                <w:t xml:space="preserve">Dead wood, Litter Soil carbon etc.) in stratum I </w:t>
              </w:r>
            </w:ins>
          </w:p>
          <w:p w14:paraId="0A3BF9AA" w14:textId="77777777" w:rsidR="00C272E7" w:rsidRPr="007F7E2B" w:rsidRDefault="00C272E7">
            <w:pPr>
              <w:spacing w:line="259" w:lineRule="auto"/>
              <w:ind w:left="5"/>
              <w:rPr>
                <w:ins w:id="24282" w:author="V2" w:date="2025-04-14T14:19:00Z" w16du:dateUtc="2025-04-14T19:19:00Z"/>
              </w:rPr>
            </w:pPr>
            <w:ins w:id="24283" w:author="V2" w:date="2025-04-14T14:19:00Z" w16du:dateUtc="2025-04-14T19:19:00Z">
              <w:r w:rsidRPr="007F7E2B">
                <w:t xml:space="preserve">(1,2…s represents different carbon pools and/or </w:t>
              </w:r>
            </w:ins>
          </w:p>
          <w:p w14:paraId="39E5AB00" w14:textId="77777777" w:rsidR="00C272E7" w:rsidRPr="007F7E2B" w:rsidRDefault="00C272E7">
            <w:pPr>
              <w:spacing w:line="259" w:lineRule="auto"/>
              <w:ind w:left="5"/>
              <w:rPr>
                <w:ins w:id="24284" w:author="V2" w:date="2025-04-14T14:19:00Z" w16du:dateUtc="2025-04-14T19:19:00Z"/>
              </w:rPr>
            </w:pPr>
            <w:ins w:id="24285" w:author="V2" w:date="2025-04-14T14:19:00Z" w16du:dateUtc="2025-04-14T19:19:00Z">
              <w:r w:rsidRPr="007F7E2B">
                <w:t xml:space="preserve">GHG sources) in the project scenario  </w:t>
              </w:r>
            </w:ins>
          </w:p>
        </w:tc>
      </w:tr>
      <w:tr w:rsidR="00C272E7" w:rsidRPr="007F7E2B" w14:paraId="561653EE" w14:textId="77777777">
        <w:trPr>
          <w:trHeight w:val="335"/>
          <w:ins w:id="2428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70D99F30" w14:textId="77777777" w:rsidR="00C272E7" w:rsidRPr="007F7E2B" w:rsidRDefault="00C272E7">
            <w:pPr>
              <w:spacing w:line="259" w:lineRule="auto"/>
              <w:rPr>
                <w:ins w:id="24287" w:author="V2" w:date="2025-04-14T14:19:00Z" w16du:dateUtc="2025-04-14T19:19:00Z"/>
              </w:rPr>
            </w:pPr>
            <w:ins w:id="24288" w:author="V2" w:date="2025-04-14T14:19:00Z" w16du:dateUtc="2025-04-14T19:19:00Z">
              <w:r w:rsidRPr="007F7E2B">
                <w:lastRenderedPageBreak/>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67BCEE7E" w14:textId="77777777" w:rsidR="00C272E7" w:rsidRPr="007F7E2B" w:rsidRDefault="00C272E7">
            <w:pPr>
              <w:spacing w:line="259" w:lineRule="auto"/>
              <w:ind w:left="5"/>
              <w:rPr>
                <w:ins w:id="24289" w:author="V2" w:date="2025-04-14T14:19:00Z" w16du:dateUtc="2025-04-14T19:19:00Z"/>
              </w:rPr>
            </w:pPr>
            <w:ins w:id="24290" w:author="V2" w:date="2025-04-14T14:19:00Z" w16du:dateUtc="2025-04-14T19:19:00Z">
              <w:r w:rsidRPr="007F7E2B">
                <w:t xml:space="preserve">Modules determining various variables </w:t>
              </w:r>
            </w:ins>
          </w:p>
        </w:tc>
      </w:tr>
      <w:tr w:rsidR="00C272E7" w:rsidRPr="007F7E2B" w14:paraId="024D588A" w14:textId="77777777">
        <w:trPr>
          <w:trHeight w:val="800"/>
          <w:ins w:id="24291"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19EAA7A" w14:textId="77777777" w:rsidR="00C272E7" w:rsidRPr="007F7E2B" w:rsidRDefault="00C272E7">
            <w:pPr>
              <w:spacing w:line="259" w:lineRule="auto"/>
              <w:rPr>
                <w:ins w:id="24292" w:author="V2" w:date="2025-04-14T14:19:00Z" w16du:dateUtc="2025-04-14T19:19:00Z"/>
              </w:rPr>
            </w:pPr>
            <w:ins w:id="24293"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2EFEDC12" w14:textId="77777777" w:rsidR="00C272E7" w:rsidRPr="007F7E2B" w:rsidRDefault="00C272E7">
            <w:pPr>
              <w:spacing w:line="259" w:lineRule="auto"/>
              <w:ind w:left="5"/>
              <w:rPr>
                <w:ins w:id="24294" w:author="V2" w:date="2025-04-14T14:19:00Z" w16du:dateUtc="2025-04-14T19:19:00Z"/>
              </w:rPr>
            </w:pPr>
            <w:ins w:id="24295" w:author="V2" w:date="2025-04-14T14:19:00Z" w16du:dateUtc="2025-04-14T19:19:00Z">
              <w:r w:rsidRPr="007F7E2B">
                <w:t xml:space="preserve"> </w:t>
              </w:r>
            </w:ins>
          </w:p>
        </w:tc>
      </w:tr>
      <w:tr w:rsidR="00C272E7" w:rsidRPr="007F7E2B" w14:paraId="04126950" w14:textId="77777777">
        <w:trPr>
          <w:trHeight w:val="332"/>
          <w:ins w:id="24296"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C4A49DF" w14:textId="77777777" w:rsidR="00C272E7" w:rsidRPr="007F7E2B" w:rsidRDefault="00C272E7">
            <w:pPr>
              <w:spacing w:line="259" w:lineRule="auto"/>
              <w:rPr>
                <w:ins w:id="24297" w:author="V2" w:date="2025-04-14T14:19:00Z" w16du:dateUtc="2025-04-14T19:19:00Z"/>
              </w:rPr>
            </w:pPr>
            <w:ins w:id="24298"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7900E280" w14:textId="77777777" w:rsidR="00C272E7" w:rsidRPr="007F7E2B" w:rsidRDefault="00C272E7">
            <w:pPr>
              <w:spacing w:line="259" w:lineRule="auto"/>
              <w:ind w:left="5"/>
              <w:rPr>
                <w:ins w:id="24299" w:author="V2" w:date="2025-04-14T14:19:00Z" w16du:dateUtc="2025-04-14T19:19:00Z"/>
              </w:rPr>
            </w:pPr>
            <w:ins w:id="24300" w:author="V2" w:date="2025-04-14T14:19:00Z" w16du:dateUtc="2025-04-14T19:19:00Z">
              <w:r w:rsidRPr="007F7E2B">
                <w:t xml:space="preserve"> </w:t>
              </w:r>
            </w:ins>
          </w:p>
        </w:tc>
      </w:tr>
    </w:tbl>
    <w:p w14:paraId="515ED5C3" w14:textId="77777777" w:rsidR="00C272E7" w:rsidRPr="007F7E2B" w:rsidRDefault="00C272E7">
      <w:pPr>
        <w:spacing w:line="259" w:lineRule="auto"/>
        <w:rPr>
          <w:ins w:id="24301" w:author="V2" w:date="2025-04-14T14:19:00Z" w16du:dateUtc="2025-04-14T19:19:00Z"/>
        </w:rPr>
      </w:pPr>
      <w:ins w:id="24302" w:author="V2" w:date="2025-04-14T14:19:00Z" w16du:dateUtc="2025-04-14T19:19:00Z">
        <w:r w:rsidRPr="007F7E2B">
          <w:t xml:space="preserve"> </w:t>
        </w:r>
      </w:ins>
    </w:p>
    <w:tbl>
      <w:tblPr>
        <w:tblStyle w:val="TableGrid0"/>
        <w:tblW w:w="8980" w:type="dxa"/>
        <w:tblInd w:w="614" w:type="dxa"/>
        <w:tblCellMar>
          <w:top w:w="14" w:type="dxa"/>
          <w:left w:w="106" w:type="dxa"/>
          <w:right w:w="115" w:type="dxa"/>
        </w:tblCellMar>
        <w:tblLook w:val="04A0" w:firstRow="1" w:lastRow="0" w:firstColumn="1" w:lastColumn="0" w:noHBand="0" w:noVBand="1"/>
      </w:tblPr>
      <w:tblGrid>
        <w:gridCol w:w="4256"/>
        <w:gridCol w:w="4724"/>
      </w:tblGrid>
      <w:tr w:rsidR="00C272E7" w:rsidRPr="007F7E2B" w14:paraId="067E27E8" w14:textId="77777777">
        <w:trPr>
          <w:trHeight w:val="334"/>
          <w:ins w:id="2430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E3B806B" w14:textId="77777777" w:rsidR="00C272E7" w:rsidRPr="007F7E2B" w:rsidRDefault="00C272E7">
            <w:pPr>
              <w:spacing w:line="259" w:lineRule="auto"/>
              <w:rPr>
                <w:ins w:id="24304" w:author="V2" w:date="2025-04-14T14:19:00Z" w16du:dateUtc="2025-04-14T19:19:00Z"/>
              </w:rPr>
            </w:pPr>
            <w:ins w:id="24305" w:author="V2" w:date="2025-04-14T14:19:00Z" w16du:dateUtc="2025-04-14T19:19:00Z">
              <w:r w:rsidRPr="007F7E2B">
                <w:t xml:space="preserve">Data Unit / Parameter: </w:t>
              </w:r>
            </w:ins>
          </w:p>
        </w:tc>
        <w:tc>
          <w:tcPr>
            <w:tcW w:w="4724" w:type="dxa"/>
            <w:tcBorders>
              <w:top w:val="single" w:sz="8" w:space="0" w:color="000000"/>
              <w:left w:val="single" w:sz="8" w:space="0" w:color="000000"/>
              <w:bottom w:val="single" w:sz="8" w:space="0" w:color="000000"/>
              <w:right w:val="single" w:sz="8" w:space="0" w:color="000000"/>
            </w:tcBorders>
          </w:tcPr>
          <w:p w14:paraId="0BBA55E7" w14:textId="77777777" w:rsidR="00C272E7" w:rsidRPr="007F7E2B" w:rsidRDefault="00C272E7">
            <w:pPr>
              <w:spacing w:line="259" w:lineRule="auto"/>
              <w:ind w:left="5"/>
              <w:rPr>
                <w:ins w:id="24306" w:author="V2" w:date="2025-04-14T14:19:00Z" w16du:dateUtc="2025-04-14T19:19:00Z"/>
              </w:rPr>
            </w:pPr>
            <w:ins w:id="24307" w:author="V2" w:date="2025-04-14T14:19:00Z" w16du:dateUtc="2025-04-14T19:19:00Z">
              <w:r w:rsidRPr="007F7E2B">
                <w:rPr>
                  <w:rFonts w:ascii="Arial" w:eastAsia="Arial" w:hAnsi="Arial" w:cs="Arial"/>
                  <w:i/>
                </w:rPr>
                <w:t xml:space="preserve">UncertaintyProject </w:t>
              </w:r>
            </w:ins>
          </w:p>
        </w:tc>
      </w:tr>
      <w:tr w:rsidR="00C272E7" w:rsidRPr="007F7E2B" w14:paraId="05864330" w14:textId="77777777">
        <w:trPr>
          <w:trHeight w:val="334"/>
          <w:ins w:id="24308"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30CDB078" w14:textId="77777777" w:rsidR="00C272E7" w:rsidRPr="007F7E2B" w:rsidRDefault="00C272E7">
            <w:pPr>
              <w:spacing w:line="259" w:lineRule="auto"/>
              <w:rPr>
                <w:ins w:id="24309" w:author="V2" w:date="2025-04-14T14:19:00Z" w16du:dateUtc="2025-04-14T19:19:00Z"/>
              </w:rPr>
            </w:pPr>
            <w:ins w:id="24310" w:author="V2" w:date="2025-04-14T14:19:00Z" w16du:dateUtc="2025-04-14T19:19:00Z">
              <w:r w:rsidRPr="007F7E2B">
                <w:t xml:space="preserve">Data unit: </w:t>
              </w:r>
            </w:ins>
          </w:p>
        </w:tc>
        <w:tc>
          <w:tcPr>
            <w:tcW w:w="4724" w:type="dxa"/>
            <w:tcBorders>
              <w:top w:val="single" w:sz="8" w:space="0" w:color="000000"/>
              <w:left w:val="single" w:sz="8" w:space="0" w:color="000000"/>
              <w:bottom w:val="single" w:sz="8" w:space="0" w:color="000000"/>
              <w:right w:val="single" w:sz="8" w:space="0" w:color="000000"/>
            </w:tcBorders>
          </w:tcPr>
          <w:p w14:paraId="5DF7C67B" w14:textId="77777777" w:rsidR="00C272E7" w:rsidRPr="007F7E2B" w:rsidRDefault="00C272E7">
            <w:pPr>
              <w:spacing w:line="259" w:lineRule="auto"/>
              <w:ind w:left="5"/>
              <w:rPr>
                <w:ins w:id="24311" w:author="V2" w:date="2025-04-14T14:19:00Z" w16du:dateUtc="2025-04-14T19:19:00Z"/>
              </w:rPr>
            </w:pPr>
            <w:ins w:id="24312" w:author="V2" w:date="2025-04-14T14:19:00Z" w16du:dateUtc="2025-04-14T19:19:00Z">
              <w:r w:rsidRPr="007F7E2B">
                <w:t xml:space="preserve">% </w:t>
              </w:r>
            </w:ins>
          </w:p>
        </w:tc>
      </w:tr>
      <w:tr w:rsidR="00C272E7" w:rsidRPr="007F7E2B" w14:paraId="26C4E975" w14:textId="77777777">
        <w:trPr>
          <w:trHeight w:val="480"/>
          <w:ins w:id="24313"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vAlign w:val="center"/>
          </w:tcPr>
          <w:p w14:paraId="0ACC4E80" w14:textId="77777777" w:rsidR="00C272E7" w:rsidRPr="007F7E2B" w:rsidRDefault="00C272E7">
            <w:pPr>
              <w:spacing w:line="259" w:lineRule="auto"/>
              <w:rPr>
                <w:ins w:id="24314" w:author="V2" w:date="2025-04-14T14:19:00Z" w16du:dateUtc="2025-04-14T19:19:00Z"/>
              </w:rPr>
            </w:pPr>
            <w:ins w:id="24315" w:author="V2" w:date="2025-04-14T14:19:00Z" w16du:dateUtc="2025-04-14T19:19:00Z">
              <w:r w:rsidRPr="007F7E2B">
                <w:t xml:space="preserve">Description: </w:t>
              </w:r>
            </w:ins>
          </w:p>
        </w:tc>
        <w:tc>
          <w:tcPr>
            <w:tcW w:w="4724" w:type="dxa"/>
            <w:tcBorders>
              <w:top w:val="single" w:sz="8" w:space="0" w:color="000000"/>
              <w:left w:val="single" w:sz="8" w:space="0" w:color="000000"/>
              <w:bottom w:val="single" w:sz="8" w:space="0" w:color="000000"/>
              <w:right w:val="single" w:sz="8" w:space="0" w:color="000000"/>
            </w:tcBorders>
          </w:tcPr>
          <w:p w14:paraId="5AEC319B" w14:textId="77777777" w:rsidR="00C272E7" w:rsidRPr="007F7E2B" w:rsidRDefault="00C272E7">
            <w:pPr>
              <w:spacing w:line="259" w:lineRule="auto"/>
              <w:ind w:left="5"/>
              <w:rPr>
                <w:ins w:id="24316" w:author="V2" w:date="2025-04-14T14:19:00Z" w16du:dateUtc="2025-04-14T19:19:00Z"/>
              </w:rPr>
            </w:pPr>
            <w:ins w:id="24317" w:author="V2" w:date="2025-04-14T14:19:00Z" w16du:dateUtc="2025-04-14T19:19:00Z">
              <w:r w:rsidRPr="007F7E2B">
                <w:t xml:space="preserve">Total uncertainty in project scenario </w:t>
              </w:r>
            </w:ins>
          </w:p>
          <w:p w14:paraId="3237EE7C" w14:textId="77777777" w:rsidR="00C272E7" w:rsidRPr="007F7E2B" w:rsidRDefault="00C272E7">
            <w:pPr>
              <w:spacing w:line="259" w:lineRule="auto"/>
              <w:ind w:left="5"/>
              <w:rPr>
                <w:ins w:id="24318" w:author="V2" w:date="2025-04-14T14:19:00Z" w16du:dateUtc="2025-04-14T19:19:00Z"/>
              </w:rPr>
            </w:pPr>
            <w:ins w:id="24319" w:author="V2" w:date="2025-04-14T14:19:00Z" w16du:dateUtc="2025-04-14T19:19:00Z">
              <w:r w:rsidRPr="007F7E2B">
                <w:t xml:space="preserve"> </w:t>
              </w:r>
            </w:ins>
          </w:p>
        </w:tc>
      </w:tr>
      <w:tr w:rsidR="00C272E7" w:rsidRPr="007F7E2B" w14:paraId="7F1F288C" w14:textId="77777777">
        <w:trPr>
          <w:trHeight w:val="336"/>
          <w:ins w:id="2432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B3D023F" w14:textId="77777777" w:rsidR="00C272E7" w:rsidRPr="007F7E2B" w:rsidRDefault="00C272E7">
            <w:pPr>
              <w:spacing w:line="259" w:lineRule="auto"/>
              <w:rPr>
                <w:ins w:id="24321" w:author="V2" w:date="2025-04-14T14:19:00Z" w16du:dateUtc="2025-04-14T19:19:00Z"/>
              </w:rPr>
            </w:pPr>
            <w:ins w:id="24322" w:author="V2" w:date="2025-04-14T14:19:00Z" w16du:dateUtc="2025-04-14T19:19:00Z">
              <w:r w:rsidRPr="007F7E2B">
                <w:t xml:space="preserve">Source of data: </w:t>
              </w:r>
            </w:ins>
          </w:p>
        </w:tc>
        <w:tc>
          <w:tcPr>
            <w:tcW w:w="4724" w:type="dxa"/>
            <w:tcBorders>
              <w:top w:val="single" w:sz="8" w:space="0" w:color="000000"/>
              <w:left w:val="single" w:sz="8" w:space="0" w:color="000000"/>
              <w:bottom w:val="single" w:sz="8" w:space="0" w:color="000000"/>
              <w:right w:val="single" w:sz="8" w:space="0" w:color="000000"/>
            </w:tcBorders>
          </w:tcPr>
          <w:p w14:paraId="1E8C1570" w14:textId="77777777" w:rsidR="00C272E7" w:rsidRPr="007F7E2B" w:rsidRDefault="00C272E7">
            <w:pPr>
              <w:spacing w:line="259" w:lineRule="auto"/>
              <w:ind w:left="5"/>
              <w:rPr>
                <w:ins w:id="24323" w:author="V2" w:date="2025-04-14T14:19:00Z" w16du:dateUtc="2025-04-14T19:19:00Z"/>
              </w:rPr>
            </w:pPr>
            <w:ins w:id="24324" w:author="V2" w:date="2025-04-14T14:19:00Z" w16du:dateUtc="2025-04-14T19:19:00Z">
              <w:r w:rsidRPr="007F7E2B">
                <w:t xml:space="preserve">Calculated  </w:t>
              </w:r>
            </w:ins>
          </w:p>
        </w:tc>
      </w:tr>
      <w:tr w:rsidR="00C272E7" w:rsidRPr="007F7E2B" w14:paraId="1784FBFC" w14:textId="77777777">
        <w:trPr>
          <w:trHeight w:val="799"/>
          <w:ins w:id="24325"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9639245" w14:textId="77777777" w:rsidR="00C272E7" w:rsidRPr="007F7E2B" w:rsidRDefault="00C272E7">
            <w:pPr>
              <w:spacing w:line="259" w:lineRule="auto"/>
              <w:rPr>
                <w:ins w:id="24326" w:author="V2" w:date="2025-04-14T14:19:00Z" w16du:dateUtc="2025-04-14T19:19:00Z"/>
              </w:rPr>
            </w:pPr>
            <w:ins w:id="24327" w:author="V2" w:date="2025-04-14T14:19:00Z" w16du:dateUtc="2025-04-14T19:19:00Z">
              <w:r w:rsidRPr="007F7E2B">
                <w:t xml:space="preserve">Justification of choice of data or description of measurement methods and procedures applied: </w:t>
              </w:r>
            </w:ins>
          </w:p>
        </w:tc>
        <w:tc>
          <w:tcPr>
            <w:tcW w:w="4724" w:type="dxa"/>
            <w:tcBorders>
              <w:top w:val="single" w:sz="8" w:space="0" w:color="000000"/>
              <w:left w:val="single" w:sz="8" w:space="0" w:color="000000"/>
              <w:bottom w:val="single" w:sz="8" w:space="0" w:color="000000"/>
              <w:right w:val="single" w:sz="8" w:space="0" w:color="000000"/>
            </w:tcBorders>
            <w:vAlign w:val="center"/>
          </w:tcPr>
          <w:p w14:paraId="2BEF5462" w14:textId="77777777" w:rsidR="00C272E7" w:rsidRPr="007F7E2B" w:rsidRDefault="00C272E7">
            <w:pPr>
              <w:spacing w:line="259" w:lineRule="auto"/>
              <w:ind w:left="5"/>
              <w:rPr>
                <w:ins w:id="24328" w:author="V2" w:date="2025-04-14T14:19:00Z" w16du:dateUtc="2025-04-14T19:19:00Z"/>
              </w:rPr>
            </w:pPr>
            <w:ins w:id="24329" w:author="V2" w:date="2025-04-14T14:19:00Z" w16du:dateUtc="2025-04-14T19:19:00Z">
              <w:r w:rsidRPr="007F7E2B">
                <w:t xml:space="preserve"> </w:t>
              </w:r>
            </w:ins>
          </w:p>
        </w:tc>
      </w:tr>
      <w:tr w:rsidR="00C272E7" w:rsidRPr="007F7E2B" w14:paraId="1DF4C791" w14:textId="77777777">
        <w:trPr>
          <w:trHeight w:val="334"/>
          <w:ins w:id="24330" w:author="V2" w:date="2025-04-14T14:19:00Z" w16du:dateUtc="2025-04-14T19:19:00Z"/>
        </w:trPr>
        <w:tc>
          <w:tcPr>
            <w:tcW w:w="4256" w:type="dxa"/>
            <w:tcBorders>
              <w:top w:val="single" w:sz="8" w:space="0" w:color="000000"/>
              <w:left w:val="single" w:sz="8" w:space="0" w:color="000000"/>
              <w:bottom w:val="single" w:sz="8" w:space="0" w:color="000000"/>
              <w:right w:val="single" w:sz="8" w:space="0" w:color="000000"/>
            </w:tcBorders>
            <w:shd w:val="clear" w:color="auto" w:fill="C2D7E0"/>
          </w:tcPr>
          <w:p w14:paraId="63C3B7DB" w14:textId="77777777" w:rsidR="00C272E7" w:rsidRPr="007F7E2B" w:rsidRDefault="00C272E7">
            <w:pPr>
              <w:spacing w:line="259" w:lineRule="auto"/>
              <w:rPr>
                <w:ins w:id="24331" w:author="V2" w:date="2025-04-14T14:19:00Z" w16du:dateUtc="2025-04-14T19:19:00Z"/>
              </w:rPr>
            </w:pPr>
            <w:ins w:id="24332" w:author="V2" w:date="2025-04-14T14:19:00Z" w16du:dateUtc="2025-04-14T19:19:00Z">
              <w:r w:rsidRPr="007F7E2B">
                <w:t xml:space="preserve">Any comment: </w:t>
              </w:r>
            </w:ins>
          </w:p>
        </w:tc>
        <w:tc>
          <w:tcPr>
            <w:tcW w:w="4724" w:type="dxa"/>
            <w:tcBorders>
              <w:top w:val="single" w:sz="8" w:space="0" w:color="000000"/>
              <w:left w:val="single" w:sz="8" w:space="0" w:color="000000"/>
              <w:bottom w:val="single" w:sz="8" w:space="0" w:color="000000"/>
              <w:right w:val="single" w:sz="8" w:space="0" w:color="000000"/>
            </w:tcBorders>
          </w:tcPr>
          <w:p w14:paraId="66712712" w14:textId="77777777" w:rsidR="00C272E7" w:rsidRPr="007F7E2B" w:rsidRDefault="00C272E7">
            <w:pPr>
              <w:spacing w:line="259" w:lineRule="auto"/>
              <w:ind w:left="5"/>
              <w:rPr>
                <w:ins w:id="24333" w:author="V2" w:date="2025-04-14T14:19:00Z" w16du:dateUtc="2025-04-14T19:19:00Z"/>
              </w:rPr>
            </w:pPr>
            <w:ins w:id="24334" w:author="V2" w:date="2025-04-14T14:19:00Z" w16du:dateUtc="2025-04-14T19:19:00Z">
              <w:r w:rsidRPr="007F7E2B">
                <w:t xml:space="preserve">  </w:t>
              </w:r>
            </w:ins>
          </w:p>
        </w:tc>
      </w:tr>
    </w:tbl>
    <w:p w14:paraId="5298B9FA" w14:textId="77777777" w:rsidR="00C272E7" w:rsidRPr="007F7E2B" w:rsidRDefault="00C272E7">
      <w:pPr>
        <w:spacing w:after="410" w:line="259" w:lineRule="auto"/>
        <w:rPr>
          <w:ins w:id="24335" w:author="V2" w:date="2025-04-14T14:19:00Z" w16du:dateUtc="2025-04-14T19:19:00Z"/>
        </w:rPr>
      </w:pPr>
      <w:ins w:id="24336" w:author="V2" w:date="2025-04-14T14:19:00Z" w16du:dateUtc="2025-04-14T19:19:00Z">
        <w:r w:rsidRPr="007F7E2B">
          <w:rPr>
            <w:sz w:val="22"/>
          </w:rPr>
          <w:t xml:space="preserve"> </w:t>
        </w:r>
      </w:ins>
    </w:p>
    <w:p w14:paraId="48237D6B" w14:textId="77777777" w:rsidR="00C272E7" w:rsidRPr="007F7E2B" w:rsidRDefault="00C272E7" w:rsidP="006D6ACB">
      <w:pPr>
        <w:pStyle w:val="Heading1"/>
        <w:spacing w:before="0" w:after="263" w:line="259" w:lineRule="auto"/>
        <w:ind w:left="705" w:hanging="720"/>
        <w:rPr>
          <w:ins w:id="24337" w:author="V2" w:date="2025-04-14T14:19:00Z" w16du:dateUtc="2025-04-14T19:19:00Z"/>
        </w:rPr>
      </w:pPr>
      <w:bookmarkStart w:id="24338" w:name="_Toc174616299"/>
      <w:bookmarkStart w:id="24339" w:name="_Toc174616715"/>
      <w:bookmarkStart w:id="24340" w:name="_Toc180594440"/>
      <w:bookmarkStart w:id="24341" w:name="_Toc180594847"/>
      <w:bookmarkStart w:id="24342" w:name="_Toc49987"/>
      <w:ins w:id="24343" w:author="V2" w:date="2025-04-14T14:19:00Z" w16du:dateUtc="2025-04-14T19:19:00Z">
        <w:r w:rsidRPr="007F7E2B">
          <w:rPr>
            <w:rFonts w:ascii="Arial" w:eastAsia="Arial" w:hAnsi="Arial" w:cs="Arial"/>
            <w:color w:val="005B82"/>
            <w:sz w:val="22"/>
          </w:rPr>
          <w:t>REFERENCES AND OTHER INFORMATION</w:t>
        </w:r>
        <w:bookmarkEnd w:id="24338"/>
        <w:bookmarkEnd w:id="24339"/>
        <w:bookmarkEnd w:id="24340"/>
        <w:bookmarkEnd w:id="24341"/>
        <w:r w:rsidRPr="007F7E2B">
          <w:rPr>
            <w:rFonts w:ascii="Arial" w:eastAsia="Arial" w:hAnsi="Arial" w:cs="Arial"/>
            <w:color w:val="005B82"/>
            <w:sz w:val="22"/>
          </w:rPr>
          <w:t xml:space="preserve"> </w:t>
        </w:r>
        <w:bookmarkEnd w:id="24342"/>
      </w:ins>
    </w:p>
    <w:p w14:paraId="148F444C" w14:textId="77777777" w:rsidR="00C272E7" w:rsidRPr="007F7E2B" w:rsidRDefault="00C272E7">
      <w:pPr>
        <w:ind w:left="-5"/>
        <w:rPr>
          <w:ins w:id="24344" w:author="V2" w:date="2025-04-14T14:19:00Z" w16du:dateUtc="2025-04-14T19:19:00Z"/>
        </w:rPr>
      </w:pPr>
      <w:ins w:id="24345" w:author="V2" w:date="2025-04-14T14:19:00Z" w16du:dateUtc="2025-04-14T19:19:00Z">
        <w:r w:rsidRPr="007F7E2B">
          <w:t xml:space="preserve">None </w:t>
        </w:r>
      </w:ins>
    </w:p>
    <w:p w14:paraId="573BC397" w14:textId="77777777" w:rsidR="00C272E7" w:rsidRPr="007F7E2B" w:rsidRDefault="00C272E7">
      <w:pPr>
        <w:pStyle w:val="Heading3"/>
        <w:rPr>
          <w:ins w:id="24346" w:author="V2" w:date="2025-04-14T14:19:00Z" w16du:dateUtc="2025-04-14T19:19:00Z"/>
        </w:rPr>
      </w:pPr>
      <w:bookmarkStart w:id="24347" w:name="_Toc174616300"/>
      <w:bookmarkStart w:id="24348" w:name="_Toc174616716"/>
      <w:bookmarkStart w:id="24349" w:name="_Toc180594441"/>
      <w:bookmarkStart w:id="24350" w:name="_Toc180594848"/>
      <w:ins w:id="24351" w:author="V2" w:date="2025-04-14T14:19:00Z" w16du:dateUtc="2025-04-14T19:19:00Z">
        <w:r w:rsidRPr="007F7E2B">
          <w:t>DOCUMENT HISTORY</w:t>
        </w:r>
        <w:bookmarkEnd w:id="24347"/>
        <w:bookmarkEnd w:id="24348"/>
        <w:bookmarkEnd w:id="24349"/>
        <w:bookmarkEnd w:id="24350"/>
        <w:r w:rsidRPr="007F7E2B">
          <w:t xml:space="preserve"> </w:t>
        </w:r>
      </w:ins>
    </w:p>
    <w:p w14:paraId="2ACB6999" w14:textId="77777777" w:rsidR="00C272E7" w:rsidRPr="007F7E2B" w:rsidRDefault="00C272E7">
      <w:pPr>
        <w:spacing w:line="259" w:lineRule="auto"/>
        <w:rPr>
          <w:ins w:id="24352" w:author="V2" w:date="2025-04-14T14:19:00Z" w16du:dateUtc="2025-04-14T19:19:00Z"/>
        </w:rPr>
      </w:pPr>
      <w:ins w:id="24353" w:author="V2" w:date="2025-04-14T14:19:00Z" w16du:dateUtc="2025-04-14T19:19:00Z">
        <w:r w:rsidRPr="007F7E2B">
          <w:rPr>
            <w:color w:val="004B6B"/>
          </w:rPr>
          <w:t xml:space="preserve"> </w:t>
        </w:r>
      </w:ins>
    </w:p>
    <w:tbl>
      <w:tblPr>
        <w:tblStyle w:val="TableGrid0"/>
        <w:tblW w:w="9124" w:type="dxa"/>
        <w:tblInd w:w="-107" w:type="dxa"/>
        <w:tblCellMar>
          <w:top w:w="7" w:type="dxa"/>
          <w:left w:w="107" w:type="dxa"/>
          <w:right w:w="115" w:type="dxa"/>
        </w:tblCellMar>
        <w:tblLook w:val="04A0" w:firstRow="1" w:lastRow="0" w:firstColumn="1" w:lastColumn="0" w:noHBand="0" w:noVBand="1"/>
      </w:tblPr>
      <w:tblGrid>
        <w:gridCol w:w="1103"/>
        <w:gridCol w:w="1480"/>
        <w:gridCol w:w="6541"/>
      </w:tblGrid>
      <w:tr w:rsidR="00C272E7" w:rsidRPr="007F7E2B" w14:paraId="5FDCFDBA" w14:textId="77777777">
        <w:trPr>
          <w:trHeight w:val="404"/>
          <w:ins w:id="24354"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shd w:val="clear" w:color="auto" w:fill="B6D3E4"/>
          </w:tcPr>
          <w:p w14:paraId="589EE214" w14:textId="77777777" w:rsidR="00C272E7" w:rsidRPr="007F7E2B" w:rsidRDefault="00C272E7">
            <w:pPr>
              <w:spacing w:line="259" w:lineRule="auto"/>
              <w:rPr>
                <w:ins w:id="24355" w:author="V2" w:date="2025-04-14T14:19:00Z" w16du:dateUtc="2025-04-14T19:19:00Z"/>
              </w:rPr>
            </w:pPr>
            <w:ins w:id="24356" w:author="V2" w:date="2025-04-14T14:19:00Z" w16du:dateUtc="2025-04-14T19:19:00Z">
              <w:r w:rsidRPr="007F7E2B">
                <w:rPr>
                  <w:rFonts w:ascii="Arial" w:eastAsia="Arial" w:hAnsi="Arial" w:cs="Arial"/>
                  <w:b/>
                </w:rPr>
                <w:t xml:space="preserve">Version </w:t>
              </w:r>
            </w:ins>
          </w:p>
        </w:tc>
        <w:tc>
          <w:tcPr>
            <w:tcW w:w="1487" w:type="dxa"/>
            <w:tcBorders>
              <w:top w:val="single" w:sz="4" w:space="0" w:color="000000"/>
              <w:left w:val="single" w:sz="4" w:space="0" w:color="000000"/>
              <w:bottom w:val="single" w:sz="4" w:space="0" w:color="000000"/>
              <w:right w:val="single" w:sz="4" w:space="0" w:color="000000"/>
            </w:tcBorders>
            <w:shd w:val="clear" w:color="auto" w:fill="B6D3E4"/>
          </w:tcPr>
          <w:p w14:paraId="62540EC0" w14:textId="77777777" w:rsidR="00C272E7" w:rsidRPr="007F7E2B" w:rsidRDefault="00C272E7">
            <w:pPr>
              <w:spacing w:line="259" w:lineRule="auto"/>
              <w:ind w:left="1"/>
              <w:rPr>
                <w:ins w:id="24357" w:author="V2" w:date="2025-04-14T14:19:00Z" w16du:dateUtc="2025-04-14T19:19:00Z"/>
              </w:rPr>
            </w:pPr>
            <w:ins w:id="24358" w:author="V2" w:date="2025-04-14T14:19:00Z" w16du:dateUtc="2025-04-14T19:19:00Z">
              <w:r w:rsidRPr="007F7E2B">
                <w:rPr>
                  <w:rFonts w:ascii="Arial" w:eastAsia="Arial" w:hAnsi="Arial" w:cs="Arial"/>
                  <w:b/>
                </w:rPr>
                <w:t xml:space="preserve">Date </w:t>
              </w:r>
            </w:ins>
          </w:p>
        </w:tc>
        <w:tc>
          <w:tcPr>
            <w:tcW w:w="6587" w:type="dxa"/>
            <w:tcBorders>
              <w:top w:val="single" w:sz="4" w:space="0" w:color="000000"/>
              <w:left w:val="single" w:sz="4" w:space="0" w:color="000000"/>
              <w:bottom w:val="single" w:sz="4" w:space="0" w:color="000000"/>
              <w:right w:val="single" w:sz="4" w:space="0" w:color="000000"/>
            </w:tcBorders>
            <w:shd w:val="clear" w:color="auto" w:fill="B6D3E4"/>
          </w:tcPr>
          <w:p w14:paraId="4DC6D4C2" w14:textId="77777777" w:rsidR="00C272E7" w:rsidRPr="007F7E2B" w:rsidRDefault="00C272E7">
            <w:pPr>
              <w:spacing w:line="259" w:lineRule="auto"/>
              <w:ind w:left="1"/>
              <w:rPr>
                <w:ins w:id="24359" w:author="V2" w:date="2025-04-14T14:19:00Z" w16du:dateUtc="2025-04-14T19:19:00Z"/>
              </w:rPr>
            </w:pPr>
            <w:ins w:id="24360" w:author="V2" w:date="2025-04-14T14:19:00Z" w16du:dateUtc="2025-04-14T19:19:00Z">
              <w:r w:rsidRPr="007F7E2B">
                <w:rPr>
                  <w:rFonts w:ascii="Arial" w:eastAsia="Arial" w:hAnsi="Arial" w:cs="Arial"/>
                  <w:b/>
                </w:rPr>
                <w:t xml:space="preserve">Comment </w:t>
              </w:r>
            </w:ins>
          </w:p>
        </w:tc>
      </w:tr>
      <w:tr w:rsidR="00C272E7" w:rsidRPr="007F7E2B" w14:paraId="357BAEE1" w14:textId="77777777">
        <w:trPr>
          <w:trHeight w:val="366"/>
          <w:ins w:id="24361"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tcPr>
          <w:p w14:paraId="3BFEADF3" w14:textId="77777777" w:rsidR="00C272E7" w:rsidRPr="007F7E2B" w:rsidRDefault="00C272E7">
            <w:pPr>
              <w:spacing w:line="259" w:lineRule="auto"/>
              <w:rPr>
                <w:ins w:id="24362" w:author="V2" w:date="2025-04-14T14:19:00Z" w16du:dateUtc="2025-04-14T19:19:00Z"/>
              </w:rPr>
            </w:pPr>
            <w:ins w:id="24363" w:author="V2" w:date="2025-04-14T14:19:00Z" w16du:dateUtc="2025-04-14T19:19:00Z">
              <w:r w:rsidRPr="007F7E2B">
                <w:t xml:space="preserve">v1.0 </w:t>
              </w:r>
            </w:ins>
          </w:p>
        </w:tc>
        <w:tc>
          <w:tcPr>
            <w:tcW w:w="1487" w:type="dxa"/>
            <w:tcBorders>
              <w:top w:val="single" w:sz="4" w:space="0" w:color="000000"/>
              <w:left w:val="single" w:sz="4" w:space="0" w:color="000000"/>
              <w:bottom w:val="single" w:sz="4" w:space="0" w:color="000000"/>
              <w:right w:val="single" w:sz="4" w:space="0" w:color="000000"/>
            </w:tcBorders>
          </w:tcPr>
          <w:p w14:paraId="346413E7" w14:textId="77777777" w:rsidR="00C272E7" w:rsidRPr="007F7E2B" w:rsidRDefault="00C272E7">
            <w:pPr>
              <w:spacing w:line="259" w:lineRule="auto"/>
              <w:ind w:left="1"/>
              <w:rPr>
                <w:ins w:id="24364" w:author="V2" w:date="2025-04-14T14:19:00Z" w16du:dateUtc="2025-04-14T19:19:00Z"/>
              </w:rPr>
            </w:pPr>
            <w:ins w:id="24365" w:author="V2" w:date="2025-04-14T14:19:00Z" w16du:dateUtc="2025-04-14T19:19:00Z">
              <w:r w:rsidRPr="007F7E2B">
                <w:t xml:space="preserve">16 Nov 2012 </w:t>
              </w:r>
            </w:ins>
          </w:p>
        </w:tc>
        <w:tc>
          <w:tcPr>
            <w:tcW w:w="6587" w:type="dxa"/>
            <w:tcBorders>
              <w:top w:val="single" w:sz="4" w:space="0" w:color="000000"/>
              <w:left w:val="single" w:sz="4" w:space="0" w:color="000000"/>
              <w:bottom w:val="single" w:sz="4" w:space="0" w:color="000000"/>
              <w:right w:val="single" w:sz="4" w:space="0" w:color="000000"/>
            </w:tcBorders>
          </w:tcPr>
          <w:p w14:paraId="7E5C4979" w14:textId="77777777" w:rsidR="00C272E7" w:rsidRPr="007F7E2B" w:rsidRDefault="00C272E7">
            <w:pPr>
              <w:spacing w:line="259" w:lineRule="auto"/>
              <w:ind w:left="1"/>
              <w:rPr>
                <w:ins w:id="24366" w:author="V2" w:date="2025-04-14T14:19:00Z" w16du:dateUtc="2025-04-14T19:19:00Z"/>
              </w:rPr>
            </w:pPr>
            <w:ins w:id="24367" w:author="V2" w:date="2025-04-14T14:19:00Z" w16du:dateUtc="2025-04-14T19:19:00Z">
              <w:r w:rsidRPr="007F7E2B">
                <w:t xml:space="preserve">Initial version released </w:t>
              </w:r>
            </w:ins>
          </w:p>
        </w:tc>
      </w:tr>
    </w:tbl>
    <w:p w14:paraId="64F0B465" w14:textId="77777777" w:rsidR="00C272E7" w:rsidRPr="007F7E2B" w:rsidRDefault="00C272E7">
      <w:pPr>
        <w:spacing w:after="269" w:line="259" w:lineRule="auto"/>
        <w:rPr>
          <w:ins w:id="24368" w:author="V2" w:date="2025-04-14T14:19:00Z" w16du:dateUtc="2025-04-14T19:19:00Z"/>
        </w:rPr>
      </w:pPr>
      <w:ins w:id="24369" w:author="V2" w:date="2025-04-14T14:19:00Z" w16du:dateUtc="2025-04-14T19:19:00Z">
        <w:r w:rsidRPr="007F7E2B">
          <w:t xml:space="preserve"> </w:t>
        </w:r>
      </w:ins>
    </w:p>
    <w:p w14:paraId="01456B8D" w14:textId="77777777" w:rsidR="00C272E7" w:rsidRPr="007F7E2B" w:rsidRDefault="00C272E7">
      <w:pPr>
        <w:spacing w:line="259" w:lineRule="auto"/>
        <w:rPr>
          <w:ins w:id="24370" w:author="V2" w:date="2025-04-14T14:19:00Z" w16du:dateUtc="2025-04-14T19:19:00Z"/>
        </w:rPr>
      </w:pPr>
      <w:ins w:id="24371" w:author="V2" w:date="2025-04-14T14:19:00Z" w16du:dateUtc="2025-04-14T19:19:00Z">
        <w:r w:rsidRPr="007F7E2B">
          <w:t xml:space="preserve"> </w:t>
        </w:r>
      </w:ins>
    </w:p>
    <w:p w14:paraId="5D6F439A" w14:textId="77777777" w:rsidR="00966B19" w:rsidRPr="007F7E2B" w:rsidRDefault="00966B19">
      <w:pPr>
        <w:rPr>
          <w:ins w:id="24372" w:author="V2" w:date="2025-04-14T14:19:00Z" w16du:dateUtc="2025-04-14T19:19:00Z"/>
        </w:rPr>
      </w:pPr>
    </w:p>
    <w:p w14:paraId="4CB1083D" w14:textId="77777777" w:rsidR="00966B19" w:rsidRPr="007F7E2B" w:rsidRDefault="00966B19">
      <w:pPr>
        <w:rPr>
          <w:ins w:id="24373" w:author="V2" w:date="2025-04-14T14:19:00Z" w16du:dateUtc="2025-04-14T19:19:00Z"/>
        </w:rPr>
      </w:pPr>
      <w:ins w:id="24374" w:author="V2" w:date="2025-04-14T14:19:00Z" w16du:dateUtc="2025-04-14T19:19:00Z">
        <w:r w:rsidRPr="007F7E2B">
          <w:lastRenderedPageBreak/>
          <w:br w:type="page"/>
        </w:r>
      </w:ins>
    </w:p>
    <w:p w14:paraId="6A174294" w14:textId="548021E0" w:rsidR="00966B19" w:rsidRPr="007F7E2B" w:rsidRDefault="00966B19" w:rsidP="00966B19">
      <w:pPr>
        <w:pStyle w:val="Heading1"/>
        <w:spacing w:line="259" w:lineRule="auto"/>
        <w:rPr>
          <w:ins w:id="24375" w:author="V2" w:date="2025-04-14T14:19:00Z" w16du:dateUtc="2025-04-14T19:19:00Z"/>
        </w:rPr>
      </w:pPr>
      <w:bookmarkStart w:id="24376" w:name="VM0021"/>
      <w:bookmarkStart w:id="24377" w:name="_Toc180594849"/>
      <w:bookmarkEnd w:id="24376"/>
      <w:ins w:id="24378" w:author="V2" w:date="2025-04-14T14:19:00Z" w16du:dateUtc="2025-04-14T19:19:00Z">
        <w:r w:rsidRPr="007F7E2B">
          <w:lastRenderedPageBreak/>
          <w:t>Appendix 5.0 Verra VM0021</w:t>
        </w:r>
        <w:bookmarkEnd w:id="24377"/>
        <w:r w:rsidRPr="007F7E2B">
          <w:t xml:space="preserve">  </w:t>
        </w:r>
      </w:ins>
    </w:p>
    <w:p w14:paraId="4D9D0CA0" w14:textId="77777777" w:rsidR="00966B19" w:rsidRPr="007F7E2B" w:rsidRDefault="00C272E7">
      <w:pPr>
        <w:spacing w:line="259" w:lineRule="auto"/>
        <w:ind w:left="-1440" w:right="10800"/>
        <w:rPr>
          <w:ins w:id="24379" w:author="V2" w:date="2025-04-14T14:19:00Z" w16du:dateUtc="2025-04-14T19:19:00Z"/>
        </w:rPr>
      </w:pPr>
      <w:ins w:id="24380" w:author="V2" w:date="2025-04-14T14:19:00Z" w16du:dateUtc="2025-04-14T19:19:00Z">
        <w:r w:rsidRPr="007F7E2B">
          <w:br w:type="page"/>
        </w:r>
        <w:r w:rsidR="00966B19" w:rsidRPr="007F7E2B">
          <w:rPr>
            <w:noProof/>
            <w:sz w:val="22"/>
          </w:rPr>
          <w:lastRenderedPageBreak/>
          <mc:AlternateContent>
            <mc:Choice Requires="wpg">
              <w:drawing>
                <wp:anchor distT="0" distB="0" distL="114300" distR="114300" simplePos="0" relativeHeight="251660342" behindDoc="0" locked="0" layoutInCell="1" allowOverlap="1" wp14:anchorId="044EF0E1" wp14:editId="637B882E">
                  <wp:simplePos x="0" y="0"/>
                  <wp:positionH relativeFrom="page">
                    <wp:posOffset>0</wp:posOffset>
                  </wp:positionH>
                  <wp:positionV relativeFrom="page">
                    <wp:posOffset>0</wp:posOffset>
                  </wp:positionV>
                  <wp:extent cx="7772400" cy="10058400"/>
                  <wp:effectExtent l="0" t="0" r="0" b="0"/>
                  <wp:wrapTopAndBottom/>
                  <wp:docPr id="1194559725" name="Group 1194559725"/>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1608784675" name="Picture 1608784675"/>
                            <pic:cNvPicPr/>
                          </pic:nvPicPr>
                          <pic:blipFill>
                            <a:blip r:embed="rId170"/>
                            <a:stretch>
                              <a:fillRect/>
                            </a:stretch>
                          </pic:blipFill>
                          <pic:spPr>
                            <a:xfrm>
                              <a:off x="0" y="0"/>
                              <a:ext cx="7772400" cy="10055352"/>
                            </a:xfrm>
                            <a:prstGeom prst="rect">
                              <a:avLst/>
                            </a:prstGeom>
                          </pic:spPr>
                        </pic:pic>
                        <wps:wsp>
                          <wps:cNvPr id="2018169952" name="Rectangle 2018169952"/>
                          <wps:cNvSpPr/>
                          <wps:spPr>
                            <a:xfrm>
                              <a:off x="1454150" y="2703274"/>
                              <a:ext cx="3482439" cy="300582"/>
                            </a:xfrm>
                            <a:prstGeom prst="rect">
                              <a:avLst/>
                            </a:prstGeom>
                            <a:ln>
                              <a:noFill/>
                            </a:ln>
                          </wps:spPr>
                          <wps:txbx>
                            <w:txbxContent>
                              <w:p w14:paraId="3C2DFFA8" w14:textId="77777777" w:rsidR="00966B19" w:rsidRDefault="00966B19">
                                <w:pPr>
                                  <w:spacing w:after="160" w:line="259" w:lineRule="auto"/>
                                  <w:rPr>
                                    <w:ins w:id="24381" w:author="V2" w:date="2025-04-14T14:19:00Z" w16du:dateUtc="2025-04-14T19:19:00Z"/>
                                  </w:rPr>
                                </w:pPr>
                                <w:ins w:id="24382" w:author="V2" w:date="2025-04-14T14:19:00Z" w16du:dateUtc="2025-04-14T19:19:00Z">
                                  <w:r>
                                    <w:rPr>
                                      <w:color w:val="FFFFFF"/>
                                      <w:sz w:val="32"/>
                                    </w:rPr>
                                    <w:t xml:space="preserve">Approved VCS Methodology </w:t>
                                  </w:r>
                                </w:ins>
                              </w:p>
                            </w:txbxContent>
                          </wps:txbx>
                          <wps:bodyPr horzOverflow="overflow" vert="horz" lIns="0" tIns="0" rIns="0" bIns="0" rtlCol="0">
                            <a:noAutofit/>
                          </wps:bodyPr>
                        </wps:wsp>
                        <wps:wsp>
                          <wps:cNvPr id="2057049960" name="Rectangle 2057049960"/>
                          <wps:cNvSpPr/>
                          <wps:spPr>
                            <a:xfrm>
                              <a:off x="1454150" y="2973022"/>
                              <a:ext cx="1004726" cy="300582"/>
                            </a:xfrm>
                            <a:prstGeom prst="rect">
                              <a:avLst/>
                            </a:prstGeom>
                            <a:ln>
                              <a:noFill/>
                            </a:ln>
                          </wps:spPr>
                          <wps:txbx>
                            <w:txbxContent>
                              <w:p w14:paraId="11BBB346" w14:textId="77777777" w:rsidR="00966B19" w:rsidRDefault="00966B19">
                                <w:pPr>
                                  <w:spacing w:after="160" w:line="259" w:lineRule="auto"/>
                                  <w:rPr>
                                    <w:ins w:id="24383" w:author="V2" w:date="2025-04-14T14:19:00Z" w16du:dateUtc="2025-04-14T19:19:00Z"/>
                                  </w:rPr>
                                </w:pPr>
                                <w:ins w:id="24384" w:author="V2" w:date="2025-04-14T14:19:00Z" w16du:dateUtc="2025-04-14T19:19:00Z">
                                  <w:r>
                                    <w:rPr>
                                      <w:color w:val="FFFFFF"/>
                                      <w:sz w:val="32"/>
                                    </w:rPr>
                                    <w:t>VM0021</w:t>
                                  </w:r>
                                </w:ins>
                              </w:p>
                            </w:txbxContent>
                          </wps:txbx>
                          <wps:bodyPr horzOverflow="overflow" vert="horz" lIns="0" tIns="0" rIns="0" bIns="0" rtlCol="0">
                            <a:noAutofit/>
                          </wps:bodyPr>
                        </wps:wsp>
                        <wps:wsp>
                          <wps:cNvPr id="1838748420" name="Rectangle 1838748420"/>
                          <wps:cNvSpPr/>
                          <wps:spPr>
                            <a:xfrm>
                              <a:off x="2211578" y="2973022"/>
                              <a:ext cx="74898" cy="300582"/>
                            </a:xfrm>
                            <a:prstGeom prst="rect">
                              <a:avLst/>
                            </a:prstGeom>
                            <a:ln>
                              <a:noFill/>
                            </a:ln>
                          </wps:spPr>
                          <wps:txbx>
                            <w:txbxContent>
                              <w:p w14:paraId="73B22960" w14:textId="77777777" w:rsidR="00966B19" w:rsidRDefault="00966B19">
                                <w:pPr>
                                  <w:spacing w:after="160" w:line="259" w:lineRule="auto"/>
                                  <w:rPr>
                                    <w:ins w:id="24385" w:author="V2" w:date="2025-04-14T14:19:00Z" w16du:dateUtc="2025-04-14T19:19:00Z"/>
                                  </w:rPr>
                                </w:pPr>
                                <w:ins w:id="24386" w:author="V2" w:date="2025-04-14T14:19:00Z" w16du:dateUtc="2025-04-14T19:19:00Z">
                                  <w:r>
                                    <w:rPr>
                                      <w:color w:val="FFFFFF"/>
                                      <w:sz w:val="32"/>
                                    </w:rPr>
                                    <w:t xml:space="preserve"> </w:t>
                                  </w:r>
                                </w:ins>
                              </w:p>
                            </w:txbxContent>
                          </wps:txbx>
                          <wps:bodyPr horzOverflow="overflow" vert="horz" lIns="0" tIns="0" rIns="0" bIns="0" rtlCol="0">
                            <a:noAutofit/>
                          </wps:bodyPr>
                        </wps:wsp>
                        <wps:wsp>
                          <wps:cNvPr id="1132767288" name="Rectangle 1132767288"/>
                          <wps:cNvSpPr/>
                          <wps:spPr>
                            <a:xfrm>
                              <a:off x="1454150" y="3241627"/>
                              <a:ext cx="74898" cy="300582"/>
                            </a:xfrm>
                            <a:prstGeom prst="rect">
                              <a:avLst/>
                            </a:prstGeom>
                            <a:ln>
                              <a:noFill/>
                            </a:ln>
                          </wps:spPr>
                          <wps:txbx>
                            <w:txbxContent>
                              <w:p w14:paraId="7B887140" w14:textId="77777777" w:rsidR="00966B19" w:rsidRDefault="00966B19">
                                <w:pPr>
                                  <w:spacing w:after="160" w:line="259" w:lineRule="auto"/>
                                  <w:rPr>
                                    <w:ins w:id="24387" w:author="V2" w:date="2025-04-14T14:19:00Z" w16du:dateUtc="2025-04-14T19:19:00Z"/>
                                  </w:rPr>
                                </w:pPr>
                                <w:ins w:id="24388" w:author="V2" w:date="2025-04-14T14:19:00Z" w16du:dateUtc="2025-04-14T19:19:00Z">
                                  <w:r>
                                    <w:rPr>
                                      <w:color w:val="FFFFFF"/>
                                      <w:sz w:val="32"/>
                                    </w:rPr>
                                    <w:t xml:space="preserve"> </w:t>
                                  </w:r>
                                </w:ins>
                              </w:p>
                            </w:txbxContent>
                          </wps:txbx>
                          <wps:bodyPr horzOverflow="overflow" vert="horz" lIns="0" tIns="0" rIns="0" bIns="0" rtlCol="0">
                            <a:noAutofit/>
                          </wps:bodyPr>
                        </wps:wsp>
                        <wps:wsp>
                          <wps:cNvPr id="711012444" name="Rectangle 711012444"/>
                          <wps:cNvSpPr/>
                          <wps:spPr>
                            <a:xfrm>
                              <a:off x="1454150" y="3451939"/>
                              <a:ext cx="74898" cy="300582"/>
                            </a:xfrm>
                            <a:prstGeom prst="rect">
                              <a:avLst/>
                            </a:prstGeom>
                            <a:ln>
                              <a:noFill/>
                            </a:ln>
                          </wps:spPr>
                          <wps:txbx>
                            <w:txbxContent>
                              <w:p w14:paraId="53B57A32" w14:textId="77777777" w:rsidR="00966B19" w:rsidRDefault="00966B19">
                                <w:pPr>
                                  <w:spacing w:after="160" w:line="259" w:lineRule="auto"/>
                                  <w:rPr>
                                    <w:ins w:id="24389" w:author="V2" w:date="2025-04-14T14:19:00Z" w16du:dateUtc="2025-04-14T19:19:00Z"/>
                                  </w:rPr>
                                </w:pPr>
                                <w:ins w:id="24390" w:author="V2" w:date="2025-04-14T14:19:00Z" w16du:dateUtc="2025-04-14T19:19:00Z">
                                  <w:r>
                                    <w:rPr>
                                      <w:color w:val="FFFFFF"/>
                                      <w:sz w:val="32"/>
                                    </w:rPr>
                                    <w:t xml:space="preserve"> </w:t>
                                  </w:r>
                                </w:ins>
                              </w:p>
                            </w:txbxContent>
                          </wps:txbx>
                          <wps:bodyPr horzOverflow="overflow" vert="horz" lIns="0" tIns="0" rIns="0" bIns="0" rtlCol="0">
                            <a:noAutofit/>
                          </wps:bodyPr>
                        </wps:wsp>
                        <wps:wsp>
                          <wps:cNvPr id="1228237922" name="Rectangle 1228237922"/>
                          <wps:cNvSpPr/>
                          <wps:spPr>
                            <a:xfrm>
                              <a:off x="1568450" y="3508487"/>
                              <a:ext cx="682473" cy="207921"/>
                            </a:xfrm>
                            <a:prstGeom prst="rect">
                              <a:avLst/>
                            </a:prstGeom>
                            <a:ln>
                              <a:noFill/>
                            </a:ln>
                          </wps:spPr>
                          <wps:txbx>
                            <w:txbxContent>
                              <w:p w14:paraId="33ECB90F" w14:textId="77777777" w:rsidR="00966B19" w:rsidRDefault="00966B19">
                                <w:pPr>
                                  <w:spacing w:after="160" w:line="259" w:lineRule="auto"/>
                                  <w:rPr>
                                    <w:ins w:id="24391" w:author="V2" w:date="2025-04-14T14:19:00Z" w16du:dateUtc="2025-04-14T19:19:00Z"/>
                                  </w:rPr>
                                </w:pPr>
                                <w:ins w:id="24392" w:author="V2" w:date="2025-04-14T14:19:00Z" w16du:dateUtc="2025-04-14T19:19:00Z">
                                  <w:r>
                                    <w:rPr>
                                      <w:color w:val="FFFFFF"/>
                                      <w:sz w:val="22"/>
                                    </w:rPr>
                                    <w:t xml:space="preserve">Version </w:t>
                                  </w:r>
                                </w:ins>
                              </w:p>
                            </w:txbxContent>
                          </wps:txbx>
                          <wps:bodyPr horzOverflow="overflow" vert="horz" lIns="0" tIns="0" rIns="0" bIns="0" rtlCol="0">
                            <a:noAutofit/>
                          </wps:bodyPr>
                        </wps:wsp>
                        <wps:wsp>
                          <wps:cNvPr id="839833915" name="Rectangle 839833915"/>
                          <wps:cNvSpPr/>
                          <wps:spPr>
                            <a:xfrm>
                              <a:off x="2082038" y="3508487"/>
                              <a:ext cx="103709" cy="207921"/>
                            </a:xfrm>
                            <a:prstGeom prst="rect">
                              <a:avLst/>
                            </a:prstGeom>
                            <a:ln>
                              <a:noFill/>
                            </a:ln>
                          </wps:spPr>
                          <wps:txbx>
                            <w:txbxContent>
                              <w:p w14:paraId="3B6C1932" w14:textId="77777777" w:rsidR="00966B19" w:rsidRDefault="00966B19">
                                <w:pPr>
                                  <w:spacing w:after="160" w:line="259" w:lineRule="auto"/>
                                  <w:rPr>
                                    <w:ins w:id="24393" w:author="V2" w:date="2025-04-14T14:19:00Z" w16du:dateUtc="2025-04-14T19:19:00Z"/>
                                  </w:rPr>
                                </w:pPr>
                                <w:ins w:id="24394" w:author="V2" w:date="2025-04-14T14:19:00Z" w16du:dateUtc="2025-04-14T19:19:00Z">
                                  <w:r>
                                    <w:rPr>
                                      <w:color w:val="FFFFFF"/>
                                      <w:sz w:val="22"/>
                                    </w:rPr>
                                    <w:t>1</w:t>
                                  </w:r>
                                </w:ins>
                              </w:p>
                            </w:txbxContent>
                          </wps:txbx>
                          <wps:bodyPr horzOverflow="overflow" vert="horz" lIns="0" tIns="0" rIns="0" bIns="0" rtlCol="0">
                            <a:noAutofit/>
                          </wps:bodyPr>
                        </wps:wsp>
                        <wps:wsp>
                          <wps:cNvPr id="1254306974" name="Rectangle 1254306974"/>
                          <wps:cNvSpPr/>
                          <wps:spPr>
                            <a:xfrm>
                              <a:off x="2159762" y="3508487"/>
                              <a:ext cx="156410" cy="207921"/>
                            </a:xfrm>
                            <a:prstGeom prst="rect">
                              <a:avLst/>
                            </a:prstGeom>
                            <a:ln>
                              <a:noFill/>
                            </a:ln>
                          </wps:spPr>
                          <wps:txbx>
                            <w:txbxContent>
                              <w:p w14:paraId="14820947" w14:textId="77777777" w:rsidR="00966B19" w:rsidRDefault="00966B19">
                                <w:pPr>
                                  <w:spacing w:after="160" w:line="259" w:lineRule="auto"/>
                                  <w:rPr>
                                    <w:ins w:id="24395" w:author="V2" w:date="2025-04-14T14:19:00Z" w16du:dateUtc="2025-04-14T19:19:00Z"/>
                                  </w:rPr>
                                </w:pPr>
                                <w:ins w:id="24396" w:author="V2" w:date="2025-04-14T14:19:00Z" w16du:dateUtc="2025-04-14T19:19:00Z">
                                  <w:r>
                                    <w:rPr>
                                      <w:color w:val="FFFFFF"/>
                                      <w:sz w:val="22"/>
                                    </w:rPr>
                                    <w:t>.0</w:t>
                                  </w:r>
                                </w:ins>
                              </w:p>
                            </w:txbxContent>
                          </wps:txbx>
                          <wps:bodyPr horzOverflow="overflow" vert="horz" lIns="0" tIns="0" rIns="0" bIns="0" rtlCol="0">
                            <a:noAutofit/>
                          </wps:bodyPr>
                        </wps:wsp>
                        <wps:wsp>
                          <wps:cNvPr id="1468293240" name="Rectangle 1468293240"/>
                          <wps:cNvSpPr/>
                          <wps:spPr>
                            <a:xfrm>
                              <a:off x="2275586" y="3508487"/>
                              <a:ext cx="1684472" cy="207921"/>
                            </a:xfrm>
                            <a:prstGeom prst="rect">
                              <a:avLst/>
                            </a:prstGeom>
                            <a:ln>
                              <a:noFill/>
                            </a:ln>
                          </wps:spPr>
                          <wps:txbx>
                            <w:txbxContent>
                              <w:p w14:paraId="3E58F0C9" w14:textId="77777777" w:rsidR="00966B19" w:rsidRDefault="00966B19">
                                <w:pPr>
                                  <w:spacing w:after="160" w:line="259" w:lineRule="auto"/>
                                  <w:rPr>
                                    <w:ins w:id="24397" w:author="V2" w:date="2025-04-14T14:19:00Z" w16du:dateUtc="2025-04-14T19:19:00Z"/>
                                  </w:rPr>
                                </w:pPr>
                                <w:ins w:id="24398" w:author="V2" w:date="2025-04-14T14:19:00Z" w16du:dateUtc="2025-04-14T19:19:00Z">
                                  <w:r>
                                    <w:rPr>
                                      <w:color w:val="FFFFFF"/>
                                      <w:sz w:val="22"/>
                                    </w:rPr>
                                    <w:t>, 16 November 2012</w:t>
                                  </w:r>
                                </w:ins>
                              </w:p>
                            </w:txbxContent>
                          </wps:txbx>
                          <wps:bodyPr horzOverflow="overflow" vert="horz" lIns="0" tIns="0" rIns="0" bIns="0" rtlCol="0">
                            <a:noAutofit/>
                          </wps:bodyPr>
                        </wps:wsp>
                        <wps:wsp>
                          <wps:cNvPr id="715901687" name="Rectangle 715901687"/>
                          <wps:cNvSpPr/>
                          <wps:spPr>
                            <a:xfrm>
                              <a:off x="3540887" y="3508487"/>
                              <a:ext cx="51809" cy="207921"/>
                            </a:xfrm>
                            <a:prstGeom prst="rect">
                              <a:avLst/>
                            </a:prstGeom>
                            <a:ln>
                              <a:noFill/>
                            </a:ln>
                          </wps:spPr>
                          <wps:txbx>
                            <w:txbxContent>
                              <w:p w14:paraId="08564952" w14:textId="77777777" w:rsidR="00966B19" w:rsidRDefault="00966B19">
                                <w:pPr>
                                  <w:spacing w:after="160" w:line="259" w:lineRule="auto"/>
                                  <w:rPr>
                                    <w:ins w:id="24399" w:author="V2" w:date="2025-04-14T14:19:00Z" w16du:dateUtc="2025-04-14T19:19:00Z"/>
                                  </w:rPr>
                                </w:pPr>
                                <w:ins w:id="24400" w:author="V2" w:date="2025-04-14T14:19:00Z" w16du:dateUtc="2025-04-14T19:19:00Z">
                                  <w:r>
                                    <w:rPr>
                                      <w:color w:val="FFFFFF"/>
                                      <w:sz w:val="22"/>
                                    </w:rPr>
                                    <w:t xml:space="preserve"> </w:t>
                                  </w:r>
                                </w:ins>
                              </w:p>
                            </w:txbxContent>
                          </wps:txbx>
                          <wps:bodyPr horzOverflow="overflow" vert="horz" lIns="0" tIns="0" rIns="0" bIns="0" rtlCol="0">
                            <a:noAutofit/>
                          </wps:bodyPr>
                        </wps:wsp>
                        <wps:wsp>
                          <wps:cNvPr id="518242411" name="Rectangle 518242411"/>
                          <wps:cNvSpPr/>
                          <wps:spPr>
                            <a:xfrm>
                              <a:off x="1454150" y="3692891"/>
                              <a:ext cx="51809" cy="207921"/>
                            </a:xfrm>
                            <a:prstGeom prst="rect">
                              <a:avLst/>
                            </a:prstGeom>
                            <a:ln>
                              <a:noFill/>
                            </a:ln>
                          </wps:spPr>
                          <wps:txbx>
                            <w:txbxContent>
                              <w:p w14:paraId="6009B49D" w14:textId="77777777" w:rsidR="00966B19" w:rsidRDefault="00966B19">
                                <w:pPr>
                                  <w:spacing w:after="160" w:line="259" w:lineRule="auto"/>
                                  <w:rPr>
                                    <w:ins w:id="24401" w:author="V2" w:date="2025-04-14T14:19:00Z" w16du:dateUtc="2025-04-14T19:19:00Z"/>
                                  </w:rPr>
                                </w:pPr>
                                <w:ins w:id="24402" w:author="V2" w:date="2025-04-14T14:19:00Z" w16du:dateUtc="2025-04-14T19:19:00Z">
                                  <w:r>
                                    <w:rPr>
                                      <w:color w:val="FFFFFF"/>
                                      <w:sz w:val="22"/>
                                    </w:rPr>
                                    <w:t xml:space="preserve"> </w:t>
                                  </w:r>
                                </w:ins>
                              </w:p>
                            </w:txbxContent>
                          </wps:txbx>
                          <wps:bodyPr horzOverflow="overflow" vert="horz" lIns="0" tIns="0" rIns="0" bIns="0" rtlCol="0">
                            <a:noAutofit/>
                          </wps:bodyPr>
                        </wps:wsp>
                        <wps:wsp>
                          <wps:cNvPr id="1160630187" name="Rectangle 1160630187"/>
                          <wps:cNvSpPr/>
                          <wps:spPr>
                            <a:xfrm>
                              <a:off x="1568450" y="3692891"/>
                              <a:ext cx="1520373" cy="207921"/>
                            </a:xfrm>
                            <a:prstGeom prst="rect">
                              <a:avLst/>
                            </a:prstGeom>
                            <a:ln>
                              <a:noFill/>
                            </a:ln>
                          </wps:spPr>
                          <wps:txbx>
                            <w:txbxContent>
                              <w:p w14:paraId="3E4C72D6" w14:textId="77777777" w:rsidR="00966B19" w:rsidRDefault="00966B19">
                                <w:pPr>
                                  <w:spacing w:after="160" w:line="259" w:lineRule="auto"/>
                                  <w:rPr>
                                    <w:ins w:id="24403" w:author="V2" w:date="2025-04-14T14:19:00Z" w16du:dateUtc="2025-04-14T19:19:00Z"/>
                                  </w:rPr>
                                </w:pPr>
                                <w:ins w:id="24404" w:author="V2" w:date="2025-04-14T14:19:00Z" w16du:dateUtc="2025-04-14T19:19:00Z">
                                  <w:r>
                                    <w:rPr>
                                      <w:color w:val="FFFFFF"/>
                                      <w:sz w:val="22"/>
                                    </w:rPr>
                                    <w:t>Sectoral Scope 14</w:t>
                                  </w:r>
                                </w:ins>
                              </w:p>
                            </w:txbxContent>
                          </wps:txbx>
                          <wps:bodyPr horzOverflow="overflow" vert="horz" lIns="0" tIns="0" rIns="0" bIns="0" rtlCol="0">
                            <a:noAutofit/>
                          </wps:bodyPr>
                        </wps:wsp>
                        <wps:wsp>
                          <wps:cNvPr id="1930566232" name="Rectangle 1930566232"/>
                          <wps:cNvSpPr/>
                          <wps:spPr>
                            <a:xfrm>
                              <a:off x="2710307" y="3692891"/>
                              <a:ext cx="51809" cy="207921"/>
                            </a:xfrm>
                            <a:prstGeom prst="rect">
                              <a:avLst/>
                            </a:prstGeom>
                            <a:ln>
                              <a:noFill/>
                            </a:ln>
                          </wps:spPr>
                          <wps:txbx>
                            <w:txbxContent>
                              <w:p w14:paraId="0D078C7F" w14:textId="77777777" w:rsidR="00966B19" w:rsidRDefault="00966B19">
                                <w:pPr>
                                  <w:spacing w:after="160" w:line="259" w:lineRule="auto"/>
                                  <w:rPr>
                                    <w:ins w:id="24405" w:author="V2" w:date="2025-04-14T14:19:00Z" w16du:dateUtc="2025-04-14T19:19:00Z"/>
                                  </w:rPr>
                                </w:pPr>
                                <w:ins w:id="24406" w:author="V2" w:date="2025-04-14T14:19:00Z" w16du:dateUtc="2025-04-14T19:19:00Z">
                                  <w:r>
                                    <w:rPr>
                                      <w:color w:val="FFFFFF"/>
                                      <w:sz w:val="22"/>
                                    </w:rPr>
                                    <w:t xml:space="preserve"> </w:t>
                                  </w:r>
                                </w:ins>
                              </w:p>
                            </w:txbxContent>
                          </wps:txbx>
                          <wps:bodyPr horzOverflow="overflow" vert="horz" lIns="0" tIns="0" rIns="0" bIns="0" rtlCol="0">
                            <a:noAutofit/>
                          </wps:bodyPr>
                        </wps:wsp>
                        <wps:wsp>
                          <wps:cNvPr id="1219201111" name="Rectangle 1219201111"/>
                          <wps:cNvSpPr/>
                          <wps:spPr>
                            <a:xfrm>
                              <a:off x="2424938" y="5591889"/>
                              <a:ext cx="74898" cy="300582"/>
                            </a:xfrm>
                            <a:prstGeom prst="rect">
                              <a:avLst/>
                            </a:prstGeom>
                            <a:ln>
                              <a:noFill/>
                            </a:ln>
                          </wps:spPr>
                          <wps:txbx>
                            <w:txbxContent>
                              <w:p w14:paraId="6B128696" w14:textId="77777777" w:rsidR="00966B19" w:rsidRDefault="00966B19">
                                <w:pPr>
                                  <w:spacing w:after="160" w:line="259" w:lineRule="auto"/>
                                  <w:rPr>
                                    <w:ins w:id="24407" w:author="V2" w:date="2025-04-14T14:19:00Z" w16du:dateUtc="2025-04-14T19:19:00Z"/>
                                  </w:rPr>
                                </w:pPr>
                                <w:ins w:id="24408" w:author="V2" w:date="2025-04-14T14:19:00Z" w16du:dateUtc="2025-04-14T19:19:00Z">
                                  <w:r>
                                    <w:rPr>
                                      <w:color w:val="FFFFFF"/>
                                      <w:sz w:val="32"/>
                                    </w:rPr>
                                    <w:t xml:space="preserve"> </w:t>
                                  </w:r>
                                </w:ins>
                              </w:p>
                            </w:txbxContent>
                          </wps:txbx>
                          <wps:bodyPr horzOverflow="overflow" vert="horz" lIns="0" tIns="0" rIns="0" bIns="0" rtlCol="0">
                            <a:noAutofit/>
                          </wps:bodyPr>
                        </wps:wsp>
                        <wps:wsp>
                          <wps:cNvPr id="1103211152" name="Rectangle 1103211152"/>
                          <wps:cNvSpPr/>
                          <wps:spPr>
                            <a:xfrm>
                              <a:off x="2923667" y="5988129"/>
                              <a:ext cx="3139264" cy="300582"/>
                            </a:xfrm>
                            <a:prstGeom prst="rect">
                              <a:avLst/>
                            </a:prstGeom>
                            <a:ln>
                              <a:noFill/>
                            </a:ln>
                          </wps:spPr>
                          <wps:txbx>
                            <w:txbxContent>
                              <w:p w14:paraId="71BD1C23" w14:textId="77777777" w:rsidR="00966B19" w:rsidRDefault="00966B19">
                                <w:pPr>
                                  <w:spacing w:after="160" w:line="259" w:lineRule="auto"/>
                                  <w:rPr>
                                    <w:ins w:id="24409" w:author="V2" w:date="2025-04-14T14:19:00Z" w16du:dateUtc="2025-04-14T19:19:00Z"/>
                                  </w:rPr>
                                </w:pPr>
                                <w:ins w:id="24410" w:author="V2" w:date="2025-04-14T14:19:00Z" w16du:dateUtc="2025-04-14T19:19:00Z">
                                  <w:r>
                                    <w:rPr>
                                      <w:color w:val="FFFFFF"/>
                                      <w:sz w:val="32"/>
                                    </w:rPr>
                                    <w:t>Soil Carbon Quantification</w:t>
                                  </w:r>
                                </w:ins>
                              </w:p>
                            </w:txbxContent>
                          </wps:txbx>
                          <wps:bodyPr horzOverflow="overflow" vert="horz" lIns="0" tIns="0" rIns="0" bIns="0" rtlCol="0">
                            <a:noAutofit/>
                          </wps:bodyPr>
                        </wps:wsp>
                        <wps:wsp>
                          <wps:cNvPr id="1178321122" name="Rectangle 1178321122"/>
                          <wps:cNvSpPr/>
                          <wps:spPr>
                            <a:xfrm>
                              <a:off x="5286121" y="5988129"/>
                              <a:ext cx="74898" cy="300582"/>
                            </a:xfrm>
                            <a:prstGeom prst="rect">
                              <a:avLst/>
                            </a:prstGeom>
                            <a:ln>
                              <a:noFill/>
                            </a:ln>
                          </wps:spPr>
                          <wps:txbx>
                            <w:txbxContent>
                              <w:p w14:paraId="70AADF0D" w14:textId="77777777" w:rsidR="00966B19" w:rsidRDefault="00966B19">
                                <w:pPr>
                                  <w:spacing w:after="160" w:line="259" w:lineRule="auto"/>
                                  <w:rPr>
                                    <w:ins w:id="24411" w:author="V2" w:date="2025-04-14T14:19:00Z" w16du:dateUtc="2025-04-14T19:19:00Z"/>
                                  </w:rPr>
                                </w:pPr>
                                <w:ins w:id="24412" w:author="V2" w:date="2025-04-14T14:19:00Z" w16du:dateUtc="2025-04-14T19:19:00Z">
                                  <w:r>
                                    <w:rPr>
                                      <w:color w:val="FFFFFF"/>
                                      <w:sz w:val="32"/>
                                    </w:rPr>
                                    <w:t xml:space="preserve"> </w:t>
                                  </w:r>
                                </w:ins>
                              </w:p>
                            </w:txbxContent>
                          </wps:txbx>
                          <wps:bodyPr horzOverflow="overflow" vert="horz" lIns="0" tIns="0" rIns="0" bIns="0" rtlCol="0">
                            <a:noAutofit/>
                          </wps:bodyPr>
                        </wps:wsp>
                        <wps:wsp>
                          <wps:cNvPr id="524469608" name="Rectangle 524469608"/>
                          <wps:cNvSpPr/>
                          <wps:spPr>
                            <a:xfrm>
                              <a:off x="3522599" y="6254829"/>
                              <a:ext cx="1546583" cy="300582"/>
                            </a:xfrm>
                            <a:prstGeom prst="rect">
                              <a:avLst/>
                            </a:prstGeom>
                            <a:ln>
                              <a:noFill/>
                            </a:ln>
                          </wps:spPr>
                          <wps:txbx>
                            <w:txbxContent>
                              <w:p w14:paraId="220EFC9C" w14:textId="77777777" w:rsidR="00966B19" w:rsidRDefault="00966B19">
                                <w:pPr>
                                  <w:spacing w:after="160" w:line="259" w:lineRule="auto"/>
                                  <w:rPr>
                                    <w:ins w:id="24413" w:author="V2" w:date="2025-04-14T14:19:00Z" w16du:dateUtc="2025-04-14T19:19:00Z"/>
                                  </w:rPr>
                                </w:pPr>
                                <w:ins w:id="24414" w:author="V2" w:date="2025-04-14T14:19:00Z" w16du:dateUtc="2025-04-14T19:19:00Z">
                                  <w:r>
                                    <w:rPr>
                                      <w:color w:val="FFFFFF"/>
                                      <w:sz w:val="32"/>
                                    </w:rPr>
                                    <w:t>Methodology</w:t>
                                  </w:r>
                                </w:ins>
                              </w:p>
                            </w:txbxContent>
                          </wps:txbx>
                          <wps:bodyPr horzOverflow="overflow" vert="horz" lIns="0" tIns="0" rIns="0" bIns="0" rtlCol="0">
                            <a:noAutofit/>
                          </wps:bodyPr>
                        </wps:wsp>
                        <wps:wsp>
                          <wps:cNvPr id="43867944" name="Rectangle 43867944"/>
                          <wps:cNvSpPr/>
                          <wps:spPr>
                            <a:xfrm>
                              <a:off x="4687189" y="6254829"/>
                              <a:ext cx="74898" cy="300582"/>
                            </a:xfrm>
                            <a:prstGeom prst="rect">
                              <a:avLst/>
                            </a:prstGeom>
                            <a:ln>
                              <a:noFill/>
                            </a:ln>
                          </wps:spPr>
                          <wps:txbx>
                            <w:txbxContent>
                              <w:p w14:paraId="270C1FEA" w14:textId="77777777" w:rsidR="00966B19" w:rsidRDefault="00966B19">
                                <w:pPr>
                                  <w:spacing w:after="160" w:line="259" w:lineRule="auto"/>
                                  <w:rPr>
                                    <w:ins w:id="24415" w:author="V2" w:date="2025-04-14T14:19:00Z" w16du:dateUtc="2025-04-14T19:19:00Z"/>
                                  </w:rPr>
                                </w:pPr>
                                <w:ins w:id="24416" w:author="V2" w:date="2025-04-14T14:19:00Z" w16du:dateUtc="2025-04-14T19:19:00Z">
                                  <w:r>
                                    <w:rPr>
                                      <w:color w:val="FFFFFF"/>
                                      <w:sz w:val="32"/>
                                    </w:rPr>
                                    <w:t xml:space="preserve"> </w:t>
                                  </w:r>
                                </w:ins>
                              </w:p>
                            </w:txbxContent>
                          </wps:txbx>
                          <wps:bodyPr horzOverflow="overflow" vert="horz" lIns="0" tIns="0" rIns="0" bIns="0" rtlCol="0">
                            <a:noAutofit/>
                          </wps:bodyPr>
                        </wps:wsp>
                        <wps:wsp>
                          <wps:cNvPr id="1832027525" name="Rectangle 1832027525"/>
                          <wps:cNvSpPr/>
                          <wps:spPr>
                            <a:xfrm>
                              <a:off x="3425063" y="8354139"/>
                              <a:ext cx="46741" cy="187581"/>
                            </a:xfrm>
                            <a:prstGeom prst="rect">
                              <a:avLst/>
                            </a:prstGeom>
                            <a:ln>
                              <a:noFill/>
                            </a:ln>
                          </wps:spPr>
                          <wps:txbx>
                            <w:txbxContent>
                              <w:p w14:paraId="518B341A" w14:textId="77777777" w:rsidR="00966B19" w:rsidRDefault="00966B19">
                                <w:pPr>
                                  <w:spacing w:after="160" w:line="259" w:lineRule="auto"/>
                                  <w:rPr>
                                    <w:ins w:id="24417" w:author="V2" w:date="2025-04-14T14:19:00Z" w16du:dateUtc="2025-04-14T19:19:00Z"/>
                                  </w:rPr>
                                </w:pPr>
                                <w:ins w:id="24418" w:author="V2" w:date="2025-04-14T14:19:00Z" w16du:dateUtc="2025-04-14T19:19:00Z">
                                  <w:r>
                                    <w:rPr>
                                      <w:color w:val="FFFFFF"/>
                                    </w:rPr>
                                    <w:t xml:space="preserve"> </w:t>
                                  </w:r>
                                </w:ins>
                              </w:p>
                            </w:txbxContent>
                          </wps:txbx>
                          <wps:bodyPr horzOverflow="overflow" vert="horz" lIns="0" tIns="0" rIns="0" bIns="0" rtlCol="0">
                            <a:noAutofit/>
                          </wps:bodyPr>
                        </wps:wsp>
                        <wps:wsp>
                          <wps:cNvPr id="745478082" name="Rectangle 745478082"/>
                          <wps:cNvSpPr/>
                          <wps:spPr>
                            <a:xfrm>
                              <a:off x="3425063" y="8500442"/>
                              <a:ext cx="46741" cy="187581"/>
                            </a:xfrm>
                            <a:prstGeom prst="rect">
                              <a:avLst/>
                            </a:prstGeom>
                            <a:ln>
                              <a:noFill/>
                            </a:ln>
                          </wps:spPr>
                          <wps:txbx>
                            <w:txbxContent>
                              <w:p w14:paraId="0672FF76" w14:textId="77777777" w:rsidR="00966B19" w:rsidRDefault="00966B19">
                                <w:pPr>
                                  <w:spacing w:after="160" w:line="259" w:lineRule="auto"/>
                                  <w:rPr>
                                    <w:ins w:id="24419" w:author="V2" w:date="2025-04-14T14:19:00Z" w16du:dateUtc="2025-04-14T19:19:00Z"/>
                                  </w:rPr>
                                </w:pPr>
                                <w:ins w:id="24420" w:author="V2" w:date="2025-04-14T14:19:00Z" w16du:dateUtc="2025-04-14T19:19:00Z">
                                  <w:r>
                                    <w:rPr>
                                      <w:color w:val="FFFFFF"/>
                                    </w:rPr>
                                    <w:t xml:space="preserve"> </w:t>
                                  </w:r>
                                </w:ins>
                              </w:p>
                            </w:txbxContent>
                          </wps:txbx>
                          <wps:bodyPr horzOverflow="overflow" vert="horz" lIns="0" tIns="0" rIns="0" bIns="0" rtlCol="0">
                            <a:noAutofit/>
                          </wps:bodyPr>
                        </wps:wsp>
                        <wps:wsp>
                          <wps:cNvPr id="1902450453" name="Rectangle 1902450453"/>
                          <wps:cNvSpPr/>
                          <wps:spPr>
                            <a:xfrm>
                              <a:off x="3425063" y="8645223"/>
                              <a:ext cx="46741" cy="187581"/>
                            </a:xfrm>
                            <a:prstGeom prst="rect">
                              <a:avLst/>
                            </a:prstGeom>
                            <a:ln>
                              <a:noFill/>
                            </a:ln>
                          </wps:spPr>
                          <wps:txbx>
                            <w:txbxContent>
                              <w:p w14:paraId="2D00CC61" w14:textId="77777777" w:rsidR="00966B19" w:rsidRDefault="00966B19">
                                <w:pPr>
                                  <w:spacing w:after="160" w:line="259" w:lineRule="auto"/>
                                  <w:rPr>
                                    <w:ins w:id="24421" w:author="V2" w:date="2025-04-14T14:19:00Z" w16du:dateUtc="2025-04-14T19:19:00Z"/>
                                  </w:rPr>
                                </w:pPr>
                                <w:ins w:id="24422" w:author="V2" w:date="2025-04-14T14:19:00Z" w16du:dateUtc="2025-04-14T19:19:00Z">
                                  <w:r>
                                    <w:rPr>
                                      <w:color w:val="FFFFFF"/>
                                    </w:rPr>
                                    <w:t xml:space="preserve"> </w:t>
                                  </w:r>
                                </w:ins>
                              </w:p>
                            </w:txbxContent>
                          </wps:txbx>
                          <wps:bodyPr horzOverflow="overflow" vert="horz" lIns="0" tIns="0" rIns="0" bIns="0" rtlCol="0">
                            <a:noAutofit/>
                          </wps:bodyPr>
                        </wps:wsp>
                        <wps:wsp>
                          <wps:cNvPr id="983433074" name="Rectangle 983433074"/>
                          <wps:cNvSpPr/>
                          <wps:spPr>
                            <a:xfrm>
                              <a:off x="3425063" y="8791476"/>
                              <a:ext cx="46741" cy="187581"/>
                            </a:xfrm>
                            <a:prstGeom prst="rect">
                              <a:avLst/>
                            </a:prstGeom>
                            <a:ln>
                              <a:noFill/>
                            </a:ln>
                          </wps:spPr>
                          <wps:txbx>
                            <w:txbxContent>
                              <w:p w14:paraId="214ABDF8" w14:textId="77777777" w:rsidR="00966B19" w:rsidRDefault="00966B19">
                                <w:pPr>
                                  <w:spacing w:after="160" w:line="259" w:lineRule="auto"/>
                                  <w:rPr>
                                    <w:ins w:id="24423" w:author="V2" w:date="2025-04-14T14:19:00Z" w16du:dateUtc="2025-04-14T19:19:00Z"/>
                                  </w:rPr>
                                </w:pPr>
                                <w:ins w:id="24424" w:author="V2" w:date="2025-04-14T14:19:00Z" w16du:dateUtc="2025-04-14T19:19:00Z">
                                  <w:r>
                                    <w:rPr>
                                      <w:color w:val="FFFFFF"/>
                                    </w:rPr>
                                    <w:t xml:space="preserve"> </w:t>
                                  </w:r>
                                </w:ins>
                              </w:p>
                            </w:txbxContent>
                          </wps:txbx>
                          <wps:bodyPr horzOverflow="overflow" vert="horz" lIns="0" tIns="0" rIns="0" bIns="0" rtlCol="0">
                            <a:noAutofit/>
                          </wps:bodyPr>
                        </wps:wsp>
                        <wps:wsp>
                          <wps:cNvPr id="1702819209" name="Rectangle 1702819209"/>
                          <wps:cNvSpPr/>
                          <wps:spPr>
                            <a:xfrm>
                              <a:off x="3425063" y="8937780"/>
                              <a:ext cx="46741" cy="187581"/>
                            </a:xfrm>
                            <a:prstGeom prst="rect">
                              <a:avLst/>
                            </a:prstGeom>
                            <a:ln>
                              <a:noFill/>
                            </a:ln>
                          </wps:spPr>
                          <wps:txbx>
                            <w:txbxContent>
                              <w:p w14:paraId="3C728518" w14:textId="77777777" w:rsidR="00966B19" w:rsidRDefault="00966B19">
                                <w:pPr>
                                  <w:spacing w:after="160" w:line="259" w:lineRule="auto"/>
                                  <w:rPr>
                                    <w:ins w:id="24425" w:author="V2" w:date="2025-04-14T14:19:00Z" w16du:dateUtc="2025-04-14T19:19:00Z"/>
                                  </w:rPr>
                                </w:pPr>
                                <w:ins w:id="24426" w:author="V2" w:date="2025-04-14T14:19:00Z" w16du:dateUtc="2025-04-14T19:19:00Z">
                                  <w:r>
                                    <w:rPr>
                                      <w:color w:val="FFFFFF"/>
                                    </w:rPr>
                                    <w:t xml:space="preserve"> </w:t>
                                  </w:r>
                                </w:ins>
                              </w:p>
                            </w:txbxContent>
                          </wps:txbx>
                          <wps:bodyPr horzOverflow="overflow" vert="horz" lIns="0" tIns="0" rIns="0" bIns="0" rtlCol="0">
                            <a:noAutofit/>
                          </wps:bodyPr>
                        </wps:wsp>
                        <wps:wsp>
                          <wps:cNvPr id="1530869331" name="Rectangle 1530869331"/>
                          <wps:cNvSpPr/>
                          <wps:spPr>
                            <a:xfrm>
                              <a:off x="3425063" y="9084084"/>
                              <a:ext cx="46741" cy="187580"/>
                            </a:xfrm>
                            <a:prstGeom prst="rect">
                              <a:avLst/>
                            </a:prstGeom>
                            <a:ln>
                              <a:noFill/>
                            </a:ln>
                          </wps:spPr>
                          <wps:txbx>
                            <w:txbxContent>
                              <w:p w14:paraId="1B1259EE" w14:textId="77777777" w:rsidR="00966B19" w:rsidRDefault="00966B19">
                                <w:pPr>
                                  <w:spacing w:after="160" w:line="259" w:lineRule="auto"/>
                                  <w:rPr>
                                    <w:ins w:id="24427" w:author="V2" w:date="2025-04-14T14:19:00Z" w16du:dateUtc="2025-04-14T19:19:00Z"/>
                                  </w:rPr>
                                </w:pPr>
                                <w:ins w:id="24428" w:author="V2" w:date="2025-04-14T14:19:00Z" w16du:dateUtc="2025-04-14T19:19:00Z">
                                  <w:r>
                                    <w:rPr>
                                      <w:color w:val="FFFFFF"/>
                                    </w:rPr>
                                    <w:t xml:space="preserve"> </w:t>
                                  </w:r>
                                </w:ins>
                              </w:p>
                            </w:txbxContent>
                          </wps:txbx>
                          <wps:bodyPr horzOverflow="overflow" vert="horz" lIns="0" tIns="0" rIns="0" bIns="0" rtlCol="0">
                            <a:noAutofit/>
                          </wps:bodyPr>
                        </wps:wsp>
                        <wps:wsp>
                          <wps:cNvPr id="1062005008" name="Rectangle 1062005008"/>
                          <wps:cNvSpPr/>
                          <wps:spPr>
                            <a:xfrm>
                              <a:off x="3425063" y="9230388"/>
                              <a:ext cx="46741" cy="187581"/>
                            </a:xfrm>
                            <a:prstGeom prst="rect">
                              <a:avLst/>
                            </a:prstGeom>
                            <a:ln>
                              <a:noFill/>
                            </a:ln>
                          </wps:spPr>
                          <wps:txbx>
                            <w:txbxContent>
                              <w:p w14:paraId="5F7C3E09" w14:textId="77777777" w:rsidR="00966B19" w:rsidRDefault="00966B19">
                                <w:pPr>
                                  <w:spacing w:after="160" w:line="259" w:lineRule="auto"/>
                                  <w:rPr>
                                    <w:ins w:id="24429" w:author="V2" w:date="2025-04-14T14:19:00Z" w16du:dateUtc="2025-04-14T19:19:00Z"/>
                                  </w:rPr>
                                </w:pPr>
                                <w:ins w:id="24430" w:author="V2" w:date="2025-04-14T14:19:00Z" w16du:dateUtc="2025-04-14T19:19:00Z">
                                  <w:r>
                                    <w:rPr>
                                      <w:color w:val="FFFFFF"/>
                                    </w:rPr>
                                    <w:t xml:space="preserve"> </w:t>
                                  </w:r>
                                </w:ins>
                              </w:p>
                            </w:txbxContent>
                          </wps:txbx>
                          <wps:bodyPr horzOverflow="overflow" vert="horz" lIns="0" tIns="0" rIns="0" bIns="0" rtlCol="0">
                            <a:noAutofit/>
                          </wps:bodyPr>
                        </wps:wsp>
                        <wps:wsp>
                          <wps:cNvPr id="1758649217" name="Rectangle 1758649217"/>
                          <wps:cNvSpPr/>
                          <wps:spPr>
                            <a:xfrm>
                              <a:off x="3425063" y="9376692"/>
                              <a:ext cx="46741" cy="187581"/>
                            </a:xfrm>
                            <a:prstGeom prst="rect">
                              <a:avLst/>
                            </a:prstGeom>
                            <a:ln>
                              <a:noFill/>
                            </a:ln>
                          </wps:spPr>
                          <wps:txbx>
                            <w:txbxContent>
                              <w:p w14:paraId="031AAAF0" w14:textId="77777777" w:rsidR="00966B19" w:rsidRDefault="00966B19">
                                <w:pPr>
                                  <w:spacing w:after="160" w:line="259" w:lineRule="auto"/>
                                  <w:rPr>
                                    <w:ins w:id="24431" w:author="V2" w:date="2025-04-14T14:19:00Z" w16du:dateUtc="2025-04-14T19:19:00Z"/>
                                  </w:rPr>
                                </w:pPr>
                                <w:ins w:id="24432" w:author="V2" w:date="2025-04-14T14:19:00Z" w16du:dateUtc="2025-04-14T19:19:00Z">
                                  <w:r>
                                    <w:rPr>
                                      <w:color w:val="FFFFFF"/>
                                    </w:rPr>
                                    <w:t xml:space="preserve"> </w:t>
                                  </w:r>
                                </w:ins>
                              </w:p>
                            </w:txbxContent>
                          </wps:txbx>
                          <wps:bodyPr horzOverflow="overflow" vert="horz" lIns="0" tIns="0" rIns="0" bIns="0" rtlCol="0">
                            <a:noAutofit/>
                          </wps:bodyPr>
                        </wps:wsp>
                        <wps:wsp>
                          <wps:cNvPr id="147480313" name="Rectangle 147480313"/>
                          <wps:cNvSpPr/>
                          <wps:spPr>
                            <a:xfrm>
                              <a:off x="3425063" y="9521472"/>
                              <a:ext cx="46741" cy="187581"/>
                            </a:xfrm>
                            <a:prstGeom prst="rect">
                              <a:avLst/>
                            </a:prstGeom>
                            <a:ln>
                              <a:noFill/>
                            </a:ln>
                          </wps:spPr>
                          <wps:txbx>
                            <w:txbxContent>
                              <w:p w14:paraId="29A9F122" w14:textId="77777777" w:rsidR="00966B19" w:rsidRDefault="00966B19">
                                <w:pPr>
                                  <w:spacing w:after="160" w:line="259" w:lineRule="auto"/>
                                  <w:rPr>
                                    <w:ins w:id="24433" w:author="V2" w:date="2025-04-14T14:19:00Z" w16du:dateUtc="2025-04-14T19:19:00Z"/>
                                  </w:rPr>
                                </w:pPr>
                                <w:ins w:id="24434" w:author="V2" w:date="2025-04-14T14:19:00Z" w16du:dateUtc="2025-04-14T19:19:00Z">
                                  <w:r>
                                    <w:rPr>
                                      <w:color w:val="FFFFFF"/>
                                    </w:rPr>
                                    <w:t xml:space="preserve"> </w:t>
                                  </w:r>
                                </w:ins>
                              </w:p>
                            </w:txbxContent>
                          </wps:txbx>
                          <wps:bodyPr horzOverflow="overflow" vert="horz" lIns="0" tIns="0" rIns="0" bIns="0" rtlCol="0">
                            <a:noAutofit/>
                          </wps:bodyPr>
                        </wps:wsp>
                        <wps:wsp>
                          <wps:cNvPr id="968502221" name="Rectangle 968502221"/>
                          <wps:cNvSpPr/>
                          <wps:spPr>
                            <a:xfrm>
                              <a:off x="3425063" y="9667776"/>
                              <a:ext cx="46741" cy="187581"/>
                            </a:xfrm>
                            <a:prstGeom prst="rect">
                              <a:avLst/>
                            </a:prstGeom>
                            <a:ln>
                              <a:noFill/>
                            </a:ln>
                          </wps:spPr>
                          <wps:txbx>
                            <w:txbxContent>
                              <w:p w14:paraId="14D52403" w14:textId="77777777" w:rsidR="00966B19" w:rsidRDefault="00966B19">
                                <w:pPr>
                                  <w:spacing w:after="160" w:line="259" w:lineRule="auto"/>
                                  <w:rPr>
                                    <w:ins w:id="24435" w:author="V2" w:date="2025-04-14T14:19:00Z" w16du:dateUtc="2025-04-14T19:19:00Z"/>
                                  </w:rPr>
                                </w:pPr>
                                <w:ins w:id="24436" w:author="V2" w:date="2025-04-14T14:19:00Z" w16du:dateUtc="2025-04-14T19:19:00Z">
                                  <w:r>
                                    <w:rPr>
                                      <w:color w:val="FFFFFF"/>
                                    </w:rPr>
                                    <w:t xml:space="preserve"> </w:t>
                                  </w:r>
                                </w:ins>
                              </w:p>
                            </w:txbxContent>
                          </wps:txbx>
                          <wps:bodyPr horzOverflow="overflow" vert="horz" lIns="0" tIns="0" rIns="0" bIns="0" rtlCol="0">
                            <a:noAutofit/>
                          </wps:bodyPr>
                        </wps:wsp>
                        <wps:wsp>
                          <wps:cNvPr id="657031325" name="Rectangle 657031325"/>
                          <wps:cNvSpPr/>
                          <wps:spPr>
                            <a:xfrm>
                              <a:off x="3767963" y="9812861"/>
                              <a:ext cx="403591" cy="187581"/>
                            </a:xfrm>
                            <a:prstGeom prst="rect">
                              <a:avLst/>
                            </a:prstGeom>
                            <a:ln>
                              <a:noFill/>
                            </a:ln>
                          </wps:spPr>
                          <wps:txbx>
                            <w:txbxContent>
                              <w:p w14:paraId="7893FAA7" w14:textId="77777777" w:rsidR="00966B19" w:rsidRDefault="00966B19">
                                <w:pPr>
                                  <w:spacing w:after="160" w:line="259" w:lineRule="auto"/>
                                  <w:rPr>
                                    <w:ins w:id="24437" w:author="V2" w:date="2025-04-14T14:19:00Z" w16du:dateUtc="2025-04-14T19:19:00Z"/>
                                  </w:rPr>
                                </w:pPr>
                                <w:ins w:id="24438" w:author="V2" w:date="2025-04-14T14:19:00Z" w16du:dateUtc="2025-04-14T19:19:00Z">
                                  <w:r>
                                    <w:rPr>
                                      <w:color w:val="FFFFFF"/>
                                    </w:rPr>
                                    <w:t>©201</w:t>
                                  </w:r>
                                </w:ins>
                              </w:p>
                            </w:txbxContent>
                          </wps:txbx>
                          <wps:bodyPr horzOverflow="overflow" vert="horz" lIns="0" tIns="0" rIns="0" bIns="0" rtlCol="0">
                            <a:noAutofit/>
                          </wps:bodyPr>
                        </wps:wsp>
                        <wps:wsp>
                          <wps:cNvPr id="1605435426" name="Rectangle 1605435426"/>
                          <wps:cNvSpPr/>
                          <wps:spPr>
                            <a:xfrm>
                              <a:off x="4072763" y="9812861"/>
                              <a:ext cx="93561" cy="187581"/>
                            </a:xfrm>
                            <a:prstGeom prst="rect">
                              <a:avLst/>
                            </a:prstGeom>
                            <a:ln>
                              <a:noFill/>
                            </a:ln>
                          </wps:spPr>
                          <wps:txbx>
                            <w:txbxContent>
                              <w:p w14:paraId="0AD82079" w14:textId="77777777" w:rsidR="00966B19" w:rsidRDefault="00966B19">
                                <w:pPr>
                                  <w:spacing w:after="160" w:line="259" w:lineRule="auto"/>
                                  <w:rPr>
                                    <w:ins w:id="24439" w:author="V2" w:date="2025-04-14T14:19:00Z" w16du:dateUtc="2025-04-14T19:19:00Z"/>
                                  </w:rPr>
                                </w:pPr>
                                <w:ins w:id="24440" w:author="V2" w:date="2025-04-14T14:19:00Z" w16du:dateUtc="2025-04-14T19:19:00Z">
                                  <w:r>
                                    <w:rPr>
                                      <w:color w:val="FFFFFF"/>
                                    </w:rPr>
                                    <w:t>2</w:t>
                                  </w:r>
                                </w:ins>
                              </w:p>
                            </w:txbxContent>
                          </wps:txbx>
                          <wps:bodyPr horzOverflow="overflow" vert="horz" lIns="0" tIns="0" rIns="0" bIns="0" rtlCol="0">
                            <a:noAutofit/>
                          </wps:bodyPr>
                        </wps:wsp>
                        <wps:wsp>
                          <wps:cNvPr id="1792976545" name="Rectangle 1792976545"/>
                          <wps:cNvSpPr/>
                          <wps:spPr>
                            <a:xfrm>
                              <a:off x="4143110" y="9812861"/>
                              <a:ext cx="1875959" cy="187581"/>
                            </a:xfrm>
                            <a:prstGeom prst="rect">
                              <a:avLst/>
                            </a:prstGeom>
                            <a:ln>
                              <a:noFill/>
                            </a:ln>
                          </wps:spPr>
                          <wps:txbx>
                            <w:txbxContent>
                              <w:p w14:paraId="7F00354F" w14:textId="77777777" w:rsidR="00966B19" w:rsidRDefault="00966B19">
                                <w:pPr>
                                  <w:spacing w:after="160" w:line="259" w:lineRule="auto"/>
                                  <w:rPr>
                                    <w:ins w:id="24441" w:author="V2" w:date="2025-04-14T14:19:00Z" w16du:dateUtc="2025-04-14T19:19:00Z"/>
                                  </w:rPr>
                                </w:pPr>
                                <w:ins w:id="24442" w:author="V2" w:date="2025-04-14T14:19:00Z" w16du:dateUtc="2025-04-14T19:19:00Z">
                                  <w:r>
                                    <w:rPr>
                                      <w:color w:val="FFFFFF"/>
                                    </w:rPr>
                                    <w:t xml:space="preserve"> The Earth Partners LLC.</w:t>
                                  </w:r>
                                </w:ins>
                              </w:p>
                            </w:txbxContent>
                          </wps:txbx>
                          <wps:bodyPr horzOverflow="overflow" vert="horz" lIns="0" tIns="0" rIns="0" bIns="0" rtlCol="0">
                            <a:noAutofit/>
                          </wps:bodyPr>
                        </wps:wsp>
                        <wps:wsp>
                          <wps:cNvPr id="924835025" name="Rectangle 924835025"/>
                          <wps:cNvSpPr/>
                          <wps:spPr>
                            <a:xfrm>
                              <a:off x="5555869" y="9812861"/>
                              <a:ext cx="46741" cy="187581"/>
                            </a:xfrm>
                            <a:prstGeom prst="rect">
                              <a:avLst/>
                            </a:prstGeom>
                            <a:ln>
                              <a:noFill/>
                            </a:ln>
                          </wps:spPr>
                          <wps:txbx>
                            <w:txbxContent>
                              <w:p w14:paraId="0A5E0099" w14:textId="77777777" w:rsidR="00966B19" w:rsidRDefault="00966B19">
                                <w:pPr>
                                  <w:spacing w:after="160" w:line="259" w:lineRule="auto"/>
                                  <w:rPr>
                                    <w:ins w:id="24443" w:author="V2" w:date="2025-04-14T14:19:00Z" w16du:dateUtc="2025-04-14T19:19:00Z"/>
                                  </w:rPr>
                                </w:pPr>
                                <w:ins w:id="24444" w:author="V2" w:date="2025-04-14T14:19:00Z" w16du:dateUtc="2025-04-14T19:19:00Z">
                                  <w:r>
                                    <w:t xml:space="preserve"> </w:t>
                                  </w:r>
                                </w:ins>
                              </w:p>
                            </w:txbxContent>
                          </wps:txbx>
                          <wps:bodyPr horzOverflow="overflow" vert="horz" lIns="0" tIns="0" rIns="0" bIns="0" rtlCol="0">
                            <a:noAutofit/>
                          </wps:bodyPr>
                        </wps:wsp>
                      </wpg:wgp>
                    </a:graphicData>
                  </a:graphic>
                </wp:anchor>
              </w:drawing>
            </mc:Choice>
            <mc:Fallback>
              <w:pict>
                <v:group w14:anchorId="044EF0E1" id="Group 1194559725" o:spid="_x0000_s1047" style="position:absolute;left:0;text-align:left;margin-left:0;margin-top:0;width:612pt;height:11in;z-index:251660342;mso-position-horizontal-relative:page;mso-position-vertical-relative:page" coordsize="77724,10058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DJ5fzV&#13;&#10;x/xT0/7ToMcsa/vIJAc455wK7DG4EVDfWgvrM27LvLEFsjOcetb4eXLUuZ1481Ox4RbyfKK3bST5&#13;&#10;vwFc60bQ3lxbMCrW5wfWtiyk+6c9QDX10PejzHzbVnY6axk/nXQWcnzD61ytlJx1resZOOverJsd&#13;&#10;VaSfKPrWxaycJXOWcnA5rbtG5T6UCOgtZOBz2rRt2rFtG961bVqANGNqtxN1rPib5quq1AFpWp1R&#13;&#10;xtxT1oAW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CF/un61VkHNW+qn61XkXk0AUJvm4FZ9wvetNl+c1RnX+&#13;&#10;dTLawo73Oa1WLa4YDiqC/Mua39St9y1z+duRXzuMp8rue9h580BaKKK8uOqud19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UUb&#13;&#10;ivK/epKKL8upPxaHjXjvTf7M8SXMiBVSZy3y+mFP9ao2bH5T2Kgj6V3nxV0s3WmW10indG5DYA7L&#13;&#10;/wDY151ZzFmbPGDivqsHPmpnhV48szpLKWt6xk+X8a5exk/nW/YyfL+NdxzHU2UnA+tbtm/3DXMW&#13;&#10;UnA+tb1nJ8qUEHQ2r7Rn2rUt5MY+lYVtJ8o+la1u33fpQBrQnqaup8wGKzoG+9V6NvlFAFyPpUqt&#13;&#10;UEbcVMlAD6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GMPlPaq0gOat+tROmTQBSkWqkyDnir8gqnN9KAMe7X&#13;&#10;cK5q6j8uf0Gf611lxHzj8awNTh/jHbtj3rzMZDmjc7sLK0rGfRRRXzSVj3W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Seqs&#13;&#10;KO5V1TT49TsbmJ13rsbCt03YIz/OvCLXMM0sbdY2KH8DivoKMBmZT8oBzn156V4t4y04aTrz5+VZ&#13;&#10;8yLkY5LtxXuYGpZ8p5eLhf3hLOQVu2Mny/jXMWMnXjGDzW9Yv8v417z1R5q0OpspOB9a3LSX7nNc&#13;&#10;xZS8D61vWL7tlIzOktZPlH0rYgb7v0rn7NuPoK2rds7fpQBtW7Vejasu3frWhH60AXoW6fWrSkVR&#13;&#10;jNWozmgCaik9qW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BKY33qeO9Mb71AEEq1SnWrsi1XdfloAzLofN+FY1/&#13;&#10;GGib6VvyJ1rNmX5TWdaPPCxdKXLUuctRU1xD5MoHtUNfIVY8krH0sZcyuFFFFZFh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pVVWOG6UlKq7nUZ&#13;&#10;xz1/ClzcslYm3MmeF+JNO/s3X7+JgwSWQkFvz/rUltJ8i10vxU00Qy218qACSRgcD/ZHf8K5G3f5&#13;&#10;BX2GGlz00fPVlyzZ01jJzW7ZyfL+NczYvW7ZN8tdJidPZyfMv1rbtJfl/GubspM4PvW7aN8n40En&#13;&#10;QWr5Va1IG+UViWb/AHRWvbHctAGrE33auI3NZ8J3Y7VcjPegC3nNSrUCt8uamVqAH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g70tIO9LQAUUUUAFFFFABRR&#13;&#10;RQAUUUUAFFFFABRRRQAUxh1p9IeaAKki81WnXirki81WlWgDNmTrxWTfQ7lP+Fbcy9azrmPI/Gs5&#13;&#10;x54tFwfI7nKMCrEYoqxeRmO4z/nrVevkKseWbR9HTlzRuFFFFZGo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jfdOBk0tAqd2JaGB440&#13;&#10;l9a8Pzwqrb43RkCjJPPOK8ctnO0DvX0DN+8XFeD6lZNpOtX9s2NsTlV29K9/A1d4nlYqnqmaljJ7&#13;&#10;1vWMnymuZspANvuoJrdsZPlNe29LHlvRnTWMny/jW9ZyfL171zFjL8v41vWMvyj60COksW+59K2b&#13;&#10;VuK56xl+59K2bWT5aANq3b3q5G3y1m2rfyq/G1AF2M/LU61VjbOasJ2+tAE1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IO9LSDvS0AFFFFABRRRQAUUUUAFFF&#13;&#10;FABRRRQAUUUUAFIaWigCF81XkFW2FV5MUAZ83eqEi561pyrnNUJV60R6hLoc7qkPRh15rMroL6Lz&#13;&#10;I+Bmuf6NjvXzWOp2lzI9zDVFy2CiiivMO4KKKKBh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gHFeV/FLSvsl9DeANtmkO88Yzhf8A69eq&#13;&#10;VzvjrR01rRmXbukgDSnnGDtNdeGnyTMK0eaJ5ZZ/KxBPNbdjJXN2chYKxPLKGNbNlIfWvrm1JJo+&#13;&#10;e66nU2T4IHbNbtlJ8v41zNnIdy8963bKQ7evekSdPYt9z6VtWrYGa5ywk+5z2rbs5DjrxQBuWsh/&#13;&#10;StKE5XNY9qTx9K04X+XHegDQhbiraetUIW4q5G1AE6sTTqYlP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BB3paQd6WgAooooAKKKKACiiigAooooAKKKKACiiigA&#13;&#10;ooooAa1V5VqzioX5oAqSL8tUpEzmtGQYFUZMigDJuI/lPFc7eQ+TMPpXUzr2rD1aHPzkcgVwYynz&#13;&#10;wujqw0mpmWeKKU0lfKx3Z9DLZBRRRT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LhFkh2Ff9Yuw8e2KKVmLdfXd+NOLtJMGuaDR4DcW&#13;&#10;0mnalcwSKV2SMFz6BiB/KtCyk/nWx8UrFbLWLa5RdqzptPOctuYk/qK56zfDMB2ODX1+GlzQPmqk&#13;&#10;HGR1FnJ8y/Wt2xk+X8a5mzk+YfWt2yk+UfWugysdNYycp9K3bWT93XM2MnKfSt2zf5aBHRWsn3fp&#13;&#10;WlC3zGsa1YfL9K1LdutAGnC3WrsbdKz4cbc1cjagC6lPqGNs1LnmgBa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BB3paQd6WgAooooAKKKKACiiigAooooAKKKKACii&#13;&#10;igAooooAKjapKay0AVpMVTkWr8i1VkWgDMnXmsrUIw8ZA64ranWs+4h3Z+lROPNBlxlyyTOVYbTg&#13;&#10;0lT3kflzY9s1BXyFWPJJn0NKXPEKKKKxNw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6XC/Q5L4j6SdT0eORcBrcs/Pf5T/hXllix&#13;&#10;27/73P8An8696vbVb2xuIT/EhHXHYj+teC+UbOeaE9VfA79yP6V9Dl9TmjY8jFw5Wb9nJyD2zW7Z&#13;&#10;SfKPrXM2Mny/jW7YyfL+NeuecdNYycp9K3bOT5a5mxk5T6Vu2cny0Es6S1k+79K2LdvlrnrWT7v0&#13;&#10;rZt5PloEbULZUVcjPas61fIFXYW+agC9Fmp1ODVaJqnU5NAEtFJS0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CDvS0g70tABRRRQAUUUUAFFFFABRRRQAUUUUAFFFFABRR&#13;&#10;RQAUjdKWkNAEbrVWRats2BioGXNAFGVfaqFwuG/CtKbiqVwvOfakxM5rVoergdB6VmL8y5roL6Hd&#13;&#10;E3pisKYbXwOlfOY6n71z28FLSwyiiivLPR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lLYFuOC7kY5wV5+orx34gaYNL14SKoVLhW&#13;&#10;cBRgD5z/AI17CpAbnpjBrhfixY+dpthcIPmik8s89ipP/stejgZ8kkjlxceZXOEs5Pl/Gtyxk+Uc&#13;&#10;965u0b5evetqyf5R9a+o+JXPnmuVnUafJ9zmt+yk+WuX09/ufSt6yk+WgbOntZB8v0rZtZBiudtX&#13;&#10;zt+lbdqfloEbkLfKuOKvxtyKyrfotaMTbiBQBoxNVqMjAqjEatRt0FAFilpq+t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EHelpB3paACiiigAooooAKKKKACiiigAoo&#13;&#10;ooAKKKKACiiigAooooAay1DIKnbpUL80AVXTdVK4Xirsi1VmX56aQGTcJuUj2rnr5Nkxrpp16msb&#13;&#10;VIi2TjjivMxdPni2d2GnySSMmil27WpK+ase4FFFFIY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SsAVU1bT01LTbmJ1DYjZhuGedpH9at0&#13;&#10;cFlB6ZrSEuWSYpaxaPn1ENpKkJPKNk/jzWvZSHb+NWPHWn/2X4ndiCEmReevbFUbSQbfxr7DDyU6&#13;&#10;Vz5ytHllY6TT5D8lb9nIdtcxp8gynNb1nINvWtEZWOms5Pu/St21kODXNWcg+X6VvWkg20xG9bSH&#13;&#10;itC3k+f8ayLd/lHNalu3T60CNSJqsxt0qnE1W4W6UAW1bIp9RBvlFSLQA6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BB3paQd6WgAooooAKKKKACiiigAooooAKKKKACiiig&#13;&#10;AooooAKKKKAEpjLUlN+vFAFSQVVlXLZq9IoqtItJuxMjMuI/lNZV9HujYe1bdwvy1m3Ue7IrKpHm&#13;&#10;izSErNM5mTlm7YNR1avI/KmYYxVU9TXydZcsrH0lF80bhRRRWRoFFFFIY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SqMsB70lKB3zgrzSY0ru&#13;&#10;x5/8UtNM0UF8E2lBtYY6fMvOfxrhLR/k/Gva/E2njVtFv7fks8J27euf8gV4XayFQAeGz0r6TA1L&#13;&#10;xseFi48szpNPf7lb1m/y1zFhJylb1nJ8vWvWOM6ezf7v0rftH+X8K5ezk+79K3rST5aRLOjtH4Ar&#13;&#10;Vt5ORWDaSHitW1kO78aBG1C+avQ1mW7E/nV+3bk9qAL0fSplqrGxxUyk+lAE1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CDvS0g70tABRRRQAUUUUAFFFFABRRRQAUUUUAFF&#13;&#10;FFABRRRQAUUUUAFNYZFOooAgZaryLVtqgkFAGfMv8qz5161qTKdtUbhcZ9aBHO6pDuYtWXXQ30Qa&#13;&#10;NvXNc+V2uVPSvnMbStK57mDqe7YSij+IiivKPQ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jcadncK8P8U6X/AGJ4jltwMIqKwwCB&#13;&#10;yK9wrzf4saa7XFtfqCSUw/oMMB/WvTwVTlnY4cVDmVzlLGbdsPet6yk+Wuas2C4IPX/Ctuzk4FfT&#13;&#10;bniHVWcn3fpW7ZyVzNnJ936Vu2clIlnS2sn3a2LST5q56zYcVs2jfN+NAjftW/nV6NvmrJtZDWjC&#13;&#10;245oA0Y2+UVZjaqcXzKCasx4oAmWnUxWp9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CDvS0g70tABRRRQAUUUUAFFFFABRRRQAUUUUAFFFFABRRRQAUUUUAFFFFADGUmopMVYqG&#13;&#10;RaAKcq7l4qlMorQZflNU5UyxpgZNwo+YGufv4/Kk6Yya6e6i5NYmqQ7lDehrz8bTUoXOvDStKxlN&#13;&#10;1pKVuxpK+VSsfQBRRRT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pkvYKwvGWmjUvD1yow0kcTMM/UH+lbtJLGJo/LYfIylG/H/wDXVUJO&#13;&#10;NS5NRc1M+f7cGJ9hPKsR+RI/pWxZyfd5qDxNYnTfFV/DghPMLJxjggH+eaS1fC19jTlzQTPm6l4s&#13;&#10;6mzm+7z2rds5PeuWs5Pu/Sugs5OK0J6XOns5CcVtWbnd+Nc7YydK27OT5vxoEdBasf1rRgase1l/&#13;&#10;nWlC2cUAasLfKB3q1G1UIW6VcjagC3H60+oo24p6HIoAd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g70tIO9L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SUt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CDvS0g70t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CDvS0g70t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CDvS0g70t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CDvS0g70t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CDvS0g70t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CDvS0g70t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CDvS0g70t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CDvS0g70t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CDvS0g70t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IO9LSDvS0AFFFFABRRRQAUUUUAFFFFABRRRQAUUUUAFFFFABRRRQAUUUUAFFFFABRRRQAU&#13;&#10;UUUAFFFFABRRRQAUUUUAFFFFABRRRQAUUUUAFMY0+mPQBkeItIXWtLntWJIkKkY9iK+dpo2hmkjb&#13;&#10;IKMUwe2DivpmT5c469q8C8eab/ZXia9AXbDJLlAAR1AJ/U18fnlDmtUsfQ5TV5anK3oYFFL6+xxS&#13;&#10;V8afVdWFFFFI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xnFFFC0VkNNrYsWV01ndJOpwy55/DFeoWl8JreGRcbSuTivJ26V2fh3UGk&#13;&#10;09Yy3KqOp9zX1eR1uSTpnzubU+aHOdelxk9asrcBehrCjus45q0lxu719t1PltkjbS4HrVmKf3rF&#13;&#10;jm6c1bhmz3qhGzHNkDmp0k6VlwydOaupJuAAoA0I2GKkVveqcbHHWp0bNAFpW6VMpzVZcipVbFAE&#13;&#10;tFIDml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Qd6WkHeloAKKKKACiiigAooooAKKKKACiiigAooooAKKKKACiiigAooooAKKKKACiiig&#13;&#10;AooooAKKKKACiiigAooooAKKKKACiiigAooooAKY9OPSonNAFeViolwMniuA+LWlfatPguguGjYk&#13;&#10;4A7pn/2WvQJP59aytcsF1bTbi2cKxZG27xnB2kf1rgx1D2+HdPqdWGqezqKZ8+N8ztj1z/Okp8i+&#13;&#10;TIyN96PMbe59f0plflsk4ycH0PvoSUoqS6hRRRUlh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oxnnpWho10IZiN3BHrWc3SpIT5&#13;&#10;cgPSu/A1PY4hTexx4un7Wk4nYJdL61bhuRzzXNR3g4GTV2G6x1JNfqEJKUVJdT4OcbSa7HSRXI45&#13;&#10;q/Bcf5zXORXQx3rRt7kccnrWhB0UFx0rQgk6VgQz/MMdM1pwTE47UAbEcny1biasuGX5RzVyNz6m&#13;&#10;gC+rVMhqrG3AqyvTigCdadUamp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EHelpB3paACiiigAooooAKKKKACiiigAooooAKKKKACiiigA&#13;&#10;ooooAKKKKACiiigAooooAKKKKACiiigAooooAKKKKACiiigAooooAKKKKAEqKTipqhl70AQSVUkz&#13;&#10;uUgfxVbk7VVcE9PrSa5tAb5UrHiXjrSv7N1yXjakpaQcY53Nx+tc7XpXxS077Ta2l2oAZWO45xkY&#13;&#10;zXmtfmWZUfY1n5n3WBqc9JBRRRXlHoh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MMjFL6UlFPm5LNAo8zaY9JCrZJq5Hdf5zWVd&#13;&#10;SGNQRSQ3THvX6bl9T2lFM+DxkPZ1Wjp7efOP8a1babOPr61y9vcNxz3rWtbhvXvXqnAdRazk+1at&#13;&#10;rMdq8+1c1ZTnb171sWcxKrz3oA37eTOBWlA26sO2kO4Vp2shz1oA1UO3irUbZqgjE4q1C1AFxakB&#13;&#10;zVdWqdaAH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g70tIO9LQAUUUUAFFFFABRRRQAUUUUAFFFFABRRRQAUUUUAFFFFABRRRQAUUUUAFFFF&#13;&#10;ABRRRQAUUUUAFFFFABRRRQAUUUUAFFFFABRRRQAVDL3qU1FJzQBBJ2qnOTtwKuSVUkJHQUAYviGz&#13;&#10;+3afJEOrRsvHuCK8NG9TP5g2vGxUA179Nww968a8Yae1jrnTCPuPXP8AEa+Tzyh7SKn2PoMqq8sn&#13;&#10;ExBRSJkKM9aWvieiR9XHqFFFFI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W4PYZcrvgIrJhl2/L6VtHBAB6Gubu8299Io+77/U1&#13;&#10;9nkdf/l2fM5pS2mbtvMOPrWxZzD9a5i2m6fWtizmH619gfOnV2Mw2/jW1YzcL9a5exmyv41uWMmA&#13;&#10;v1oIOjtpPmFalrJ/KsG1kywrWtWx+VAG3C3yircbVmwPhQBV+H5qALsbVYVqqxgVYUCgCWikFL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CDvS0g&#13;&#10;70tABRRRQAUUUUAFFFFABRRRQAUUUUAFFFFABRRRQAUUUUAFFFFABRRRQAUUUUAFFFFABRRRQAUU&#13;&#10;UUAFFFFABRRRQAUUUUAFFFFACHpUT1NTHoAqyVVer0i8VUmWgDOuhnODzXB/EjTfOhS4U/dQ5IH+&#13;&#10;0K76VcNmsPXLdb7SbqMjnYcc4/z0rhxtH21Fo68LUdOopI8ZbGeCCPUUlOaEwMUPUU2vyyS5ZOL6&#13;&#10;H30XeKkuoUUUVJQ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0D1Vgb7o+tYniCLy5I5BznOTW3VPVrf7RYvjqvI59jXp5ZWdDEJo4&#13;&#10;MbSVWi0YlnMQRnjmtyzn6cd65q3mzHnuOK2LOb7p96/T4+9FM+Itq0dVYzHHTHNb1jLwn1rlrObr&#13;&#10;9a3bCbISmZHT2kvzDntWxayHNc3aSfMPpW5ZyfNSA3bd/lGa0oWrHhfpWnC3FAGjG1WFJqpC1WY2&#13;&#10;5oAsL706mZzT6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Qd6WkHeloAKKKKACiiigAooooAKKKKACiiigAooooAKKKKACiiigAooooAKKKKACiii&#13;&#10;gAooooAKKKKACiiigAooooAKKKKACiiigAooooAKawp1I1AEMmcVVkzV2QfKKqyYoAzpV+as64Xd&#13;&#10;vBGcjBrVlX5qz5lxuyKN/dZV7K6PIPGVotnrjqi7VkClevoB/jWIcE5HSu7+IGnl0juwvMKEZz7j&#13;&#10;/GuE2lVAP1r8wzOh7HENn3OBqe0orUSiiivLPQ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2lwV9RRS5I+6MtmqjJwakg5VLRn&#13;&#10;ETJ9nu3jxjJJ/U1pWsmNuPWk8TWwjukmX7pByc+//wBeq1pJnaB61+qYSoqlFNO58BiI8lRpnUWc&#13;&#10;nTnvW9YSYZOa5ezbkfWt+wk5Q9q7TjOos2+YfStuzk+br2rm7KTkfStuzY7uPSgDobeQ8VpwyHis&#13;&#10;W2b5R61q27bqANWJjuA7VbjNUIj8wParkeaALimpBUKZ7+tTL0oAW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Qd6WkHeloAKKKKACiiigAooooAKKK&#13;&#10;KACiiigAooooAKKKKACiiigAooooAKKKKACiiigAooooAKKKKACiiigAooooAKKKKACiiigAoooo&#13;&#10;AKRqWkoAa/3RVWQZNW2HFQOvpQBSmXkVQuVrSlU1TnT5c0+g0c3r9it9pdzEQCShIyP8+lePMpT5&#13;&#10;W6ivcrhRtYkdtv8An868h8Uac2mas8RXaCqsOc9q+PzyhdKp2PocoqWbgZNFFFfFn1I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HsOtFA4YHvTJexna9a/aNPZh95FJ/ka5yzfbgd812U0fmwyJ/fBH51xZj8m6ZCMOMEflX2+RV+a&#13;&#10;LifMZtR5ZKRu2MhHX1re0+T7n1rmLOYtk571u6fJjZzX1Z4B1VlJyPpW7YyfN+FcvZS8jntW9Zyc&#13;&#10;A55xQSzpLWTk1q2Umc1hW8g45rXtWC9KBG1C1Xo2rNhb5gM1ehbJoAvI1TI3Sq6kVOmNvvQBJRSC&#13;&#10;l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EHelpB3p&#13;&#10;aACiiigAooooAKKKKACiiigAooooAKKKKACiiigAooooAKKKKACiiigAooooAKKKKACiiigAoooo&#13;&#10;AKKKKACiiigAooooAKKKKACiiigBDUTCpqZjNAFOVaqTrxWhMvzCqk60AZFzH+XU1578RbFpGhuw&#13;&#10;F+VWD+uPlx/WvSbhetc74i08Xuk3S4JYJxivOzCiq+HkmduDqOjVTR4/u+7x94ZpafcK1vcPARyj&#13;&#10;EUyvzCUXGbiz7qMuaKfcKKKKg0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T1FHUVyviGDyNSR14BUZrql6isnxFaC6szOvWMf1F&#13;&#10;e3lNX2FZJbM8zH0/bUrvoZVm2z5T1zW7ZSfcHvXM282ZM+9bllJ8yV+kXvqj4vbQ6eyk+YfSt+zf&#13;&#10;OBntXLWUvI+ldBYy/N+FBLOltWLYwa2bRs1z1nIa2bOX5TQI37dvmBq/C/ese3l4rSgb5PxoA04/&#13;&#10;mwe1WU+7VOFuBVpG4FAEymnUxKf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IO9LSDvS0AFFFFABRRRQAUUUUAFFFFABRRRQAUUUUAFFFFABRRRQAUUUUA&#13;&#10;FFFFABRRRQAUUUUAFFFFABRRRQAUUUUAFFFFABRRRQAUUUUAFFFFABSUtFAFaSq8q5WrTrUEjcdK&#13;&#10;AM6ZeD3rMuowY2B+6Rgj1rXm9Mdaz7mPcrDrxRyqSswu46o8c8WWX2HxBMuPlk+cYHTIJ/pWPXe/&#13;&#10;ECx3WwuMfMpVenbJrgyPTmvy/MaLo13dbn3mDqKpRVnsJRS0leYd4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R3EP2i1mUcLtP&#13;&#10;y9jUh5BFL/ECOB3rWFR06ikjJx5oOLOEt8xsA3XNbdnIPkqlrkIg1Q44V8EfkBT7NtrLz3r9Vws1&#13;&#10;Voxkux8FXg6dRxZ09lJyPpW/ZyfKPXFctZP8w+lb1lJnA9q6TnZ1VnIP0rZs34/GubsZc4+lblmc&#13;&#10;g80COitmG4VpQtWLatkg5rUt5MjPvQBrQt/OrcbdKz4m6Vcj+6DQBaVqkqCMbu9TD0oAW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BB3paQd6WgAooooAKKK&#13;&#10;KACiiigAooooAKKKKACiiigAooooAKKKKACiiigAooooAKKKKACiiigAooooAKKKKACiiigAoooo&#13;&#10;AKKKKACiiigAooooAKKKKAImqCRatnpVeRaAKEy9KpzAKzZ7itKRflqjMvytQNHM+KLBb7RbsYGQ&#13;&#10;pIz7A15G0ZhuGiPUV7jdR70Kno3BryPxVaCz1y7THyu24HH+fSvj8+w9rTPocprXvAxulFKTn+VJ&#13;&#10;Xxh9QFFFFAw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wvE9r5iJOMAxjn8xWXazbvLPtXUajb/aLOYfxbTiuRgzFMytwVcivv8A&#13;&#10;JcR7Sly9j5DNKXJU5u50VlJyPpW7YyfN+FcxaSDcPpW7ZyfKv0r6Q8N7nU2MhrespPlNcxYyfyrd&#13;&#10;s5Pl/GgDpbWTitW2b5PxrAtpBvWti2k+b8aANmNulXo2+UVlwPlhV+3agC7E1TrVeJqlXrQBL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g70tIO9LQAUUUU&#13;&#10;AFFFFABRRRQAUUUUAFFFFABRRRQAUUUUAFFFFABRRRQAUUUUAFFFFABRRRQAUUUUAFFFFABRRRQA&#13;&#10;UUUUAFFFFABRRRQAUUUUAFFFFACVFJUtRvQBWlHUVSmXg1oSLVSZaAvYyrqPKsB+Fee/EPTQEW8R&#13;&#10;fnXarc/UV6RMNrFuw71ha/Zi+sJocZ3sGBxnvXnZjSVeg7q7O3BzdKqrHjmQeR0PNJTpIzC7IRja&#13;&#10;xXn2OKTkda/L5RcHZn3ikpJNCUUUVIlcKKKKCw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Kg9c9MAdjXH6tH9n1eRQMK3z/ia7HG5c55&#13;&#10;Xt61geJrb5UuAOchTx7Gvfyes6VVQT0Z42aUlUpc1tUVLVjgHvW9ZyfKPpXN2r/KK27OT5R64r9F&#13;&#10;eux8f0OpsZOn0resWyDXMWMnT6VvWMnB5pAdLatnBzWzb4xnPOa521k6Vt2snyevNBJt2/GCK0Lf&#13;&#10;tWVbvwM9c1owN070AaMRqwtU4mqwjUAWKWmr706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qesQ/aNNnXuFyKuUjr5ilfUYrfDzdOtGfQxqw9pScepxdq2yMg/eUkVsWMnzfhWTfx&#13;&#10;m21SaP1Oav2jBQCPSv1ajNVKcZI+BqRcJuL6HTWMlbtnJ8v4iuYspcflW7YycfjWxkzqbOT5hW3Z&#13;&#10;yfJ+Nc3aSfMtbdpJ8v40EnQ28nzCtO1asW1foa1LZulAGnE1Wo2qlCc1aTigC3nNPqBGqYUAL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CDvS0g70tABRRRQAUUUU&#13;&#10;AFFFFABRRRQAUUUUAFFFFABRRRQAUUUUAFFFFABRRRQAUUUUAFFFFABRRRQAUUUUAFFFFABRRRQA&#13;&#10;UUUUAFFFFABRRRQAUUUUAFIaWigCNh8vvVaRatN3qBhkUAU5BVO5UVflXk1TnWgDl/EunrfadPEe&#13;&#10;SWU9cd68icFWKf8APM7f8/lXulwqllBGV71454isWsNWuUx8rSErxj/PWvj88oXtUPpspq3i0ZlF&#13;&#10;FFfF7+8fSrZBRRRT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XnBxy3akpec8dafwq4dbHNeJrfy51ucY4AY5781WtX+UDvit/XrP7Z&#13;&#10;ppRfv7h2965ezl+b8K/Q8nre1o27HxeYU/Z1W+50lnJz+FbtjJ/OuZs5fmrdsZf51755TOptJPmW&#13;&#10;ty0Y7fxrmrSX5lretJfk/Ggk6K0k+UZ9a1raQYFYVrJkD61rW7cLQBsW7Zq4mazrVv5Vfjb5TQBa&#13;&#10;jzzmrC1Wjb5RUytQBJ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CDvS0g70tABRRRQAUUUUAFFFFABRRRQAUUUUAFFFFABRRRQAUUUUAFFFFABRRRQAUUUUAFFFFAB&#13;&#10;RRRQAUUUUAFFFFABRRRQAUUUUAFFFFABRRRQAUUUUAFFFFACMKhZfSpjTCu3rQBTmHWqcwz1q/Lj&#13;&#10;mqsiUAZN0mVkA68V5/8AEKx3eTcqvG7B5/2R/hXo91H3HfrWHrlit5ZzIwUgKzDPrg15+OpKrhpR&#13;&#10;tqduFqezqprY8cGM57UlLjadp6q3NJX5e4umuVn3ykppSQUUUV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S9CD3FJRQAdye5riZIvs&#13;&#10;t/cQgY2nC967aua8S2/kzLOMAyMckfQV9Lktb2dXk7nh5pS5qfNYdZt0+lbdjIR3rnLNt3NbNix9&#13;&#10;a+/e58j0OqtJPmHNb1nJlfxrl7RjuXmt6yfoPekI6i1kwB9a2LZ/lWuds23EDPNbVq3A9qANq3bp&#13;&#10;9K0Ijzism3kzj6VpQnPPagC+vbFWI6qI3Aq1G3WgCVaWmq1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BB3paQd6WgAooooAKKKKACiiigAooooAKKKKACiiigAooooA&#13;&#10;KKKKACiiigAooooAKKKKACiiigAooooAKKKKACiiigAooooAKKKKACiiigAooooAKKKKACiiigAp&#13;&#10;rDIp1FAFWRfmqCRauSDrVaRaAM66X5R9ay7lRuAPQnBrYlXLHPIrPuIw27j6USjzKwRfKmeM+JNN&#13;&#10;OmanMpGBKWKc5/iNZVd18RbHdHbXKqMx5zxz61wtfmGYUfZV35n3uBlz0EFFFFeWdw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ZfiS1+0acgXlo2Ga1KSaEXUXl4HqfeurC1PZV4yOfEQ9pRlE460k5/AVs2Uv8659VMV1KucYYj9a&#13;&#10;17GT371+rwkpQUl1Pz+UbScex1NnL8y1u2UnzD61zNpJ8y1uWMny9e9UTY6ixk+YVtWcmRXO2cnT&#13;&#10;61tWknC0CN21b+Valu3y1i2bfyrVgbpz2oA0kb5RVmNqpxNVuMigCylPqFDUo6UAL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IO9LSDvS0AFFFFABRRRQAUUUUAFFFFABR&#13;&#10;RRQAUUUUAFFFFABRRRQAUUUUAFFFFABRRRQAUUUUAFFFFABRRRQAUUUUAFFFFABRRRQAUUUUAFFF&#13;&#10;FABRRRQAUUUUAFFFFADGHeq8n0qy1QSLQBRk7mqEylm9MHNaci8VQl+XP5UJ3kkL7LOa8RWQvtPe&#13;&#10;Pk7s4x2yDXkW352U8EV7hOijhhkV4/4k0/8As3VGjHA56D3NfIZ7hrSUkfSZXXbjymbRRRXxkZLV&#13;&#10;H1EtLBRRRS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crbSCKbRRfl94VuZ2OV1y2+y6g0n8Ejce3ApLFvv9tp/OtXxNaiaziYDDKSS&#13;&#10;fwrEtZPTj1r9Lyuq61BXPiMdT9nWdjpbOTkGt2yf5fxrmbKTit2ykO38a9g886izkzgVt2UnK1zd&#13;&#10;lIdy1t2MnIoJZ0dm38q1beTmsKzk/lWvbN0+lAjWiar0XOKzY2q/C1AFtalXpVZWqwnKigB1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g70tIO9LQAUUUUAFFFFABRRRQA&#13;&#10;UUUUAFFFFABRRRQAUUUUAFFFFABRRRQAUUUUAFFFFABRRRQAUUUUAFFFFABRRRQAUUUUAFFFFABR&#13;&#10;RRQAUUUUAFFFFABRRRQAUUUUAFRSVLUT80AVZFqrItXZF4qrJQBl3K81598QtMbbb3SAn5SWwOnz&#13;&#10;D/GvRbhc1geILE3ml3UbAFgh257f5xXn4+n7WhKJ14WfJUR5BJ9846U2lKlCVbll4J/Wkr8uceRu&#13;&#10;HY++v7SKaCiiipK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TGvCJoplPdePyribXdDJIrDGDjmu59OcevvXI6tD9lviMAbsnj61&#13;&#10;9ZkNZRk4dzwM2p80VJF60krdsZPlH1rmbWTit2yk+X8a+3PlzqbGT5lresZOBXL2UnzLW9Yy9KCW&#13;&#10;dJayfd+lbNvJyPpXO2sn3fpW1bN39qBG3BJyKvwNyaybZ+/WtGBv1oAvxNUw5aq0fFTo3SgCalpK&#13;&#10;W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Qd6WkHeloAKKKKACiiigAooo&#13;&#10;oAKKKKACiiigAooooAKKKKACiiigAooooAKKKKACiiigAooooAKKKKACiiigAooooAKKKKACiiig&#13;&#10;AooooAKKKKACiiigAooooAKKKKACmsKdSN0oAgkAqpItXJFqsy8mgDOnXms24XduyeGBzWvOtZ1x&#13;&#10;F8tHLzaMNve7HjfiTT20/U3Ta2GVX5H4f0rKrufiDp52RXKjnbsJz2DD/wCKNcOVCuwH3QOK/L8w&#13;&#10;o+xxMrbH32Bq89FMSiiivMO0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BBjIc9x0rD8WQmSO3nVSSPlOB071uVBfW4urWRSM4Ukf&#13;&#10;ka78vqewrxZyYyn7Wk0cpaydB0J6e9b1lJ8v41zNoxDDd1Q8Vu2Mvyj61+pRkpQUkfCWtJo6ezk+&#13;&#10;Za3bGTpXM2kn3frW7ZyfKlUTY6a1k+79K27WT5a5uzk+79K3LWT5vwoEbtq5288Vpwt+NY0Ema1b&#13;&#10;dqBGjC2etWEPzVTiarULc0AWlNOpinJp9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g70tIO9LQAUUUUAFFFFABRRRQAUUUUAFFFFABRRRQAUUUUAFFFFABRRRQAUUUUAFFFFA&#13;&#10;BRRRQAUUUUAFFFFABRRRQAUUUUAFFFFABRRRQAUUUUAFFFFABRRRQAUUUUAFJS0UARuvFVnzmrjd&#13;&#10;KryLQBRmXNUbhflP0rSkWqc67lOKOgvI5bxLY/bNLuUwSRGSMf59q8hXIjCtw4PIr3O6i3LsIyH+&#13;&#10;U/5/GvIPEen/ANn6tLGF2rtUgZ9hXx2d0VZTW59HlFa7cGZdFFFfHH1AUUUUhh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SN83HrxS0q&#13;&#10;43DP4U+bk95CtzaM4y+h+y37IcjJOPzNXLN/l/GrHii1HnJOBjaCWP41nWkny4zzmv0/L6ntqCZ8&#13;&#10;JioOnWaZ01lJllFb1lJwK5exkO4c1vWMh45r0zjOns5Pu/St61YZHPauXs5D8vPat+zkPXPaglnR&#13;&#10;WzCtW3YVg2sme9a9sx/xoEa0Jz1q3His+3b3q7E2cGgC4vy8jrUinIqBDUy/doAd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g70tIO9LQAUUUUAFFFFABRRRQAUUUUAFFFFABRR&#13;&#10;RQAUUUUAFFFFABRRRQAUUUUAFFFFABRRRQAUUUUAFFFFABRRRQAUUUUAFFFFABRRRQAUUUUAFFFF&#13;&#10;ABRRRQAUUUUAFFFFACN0qJuamqNloApyrVWRflNXpFqpMMLS6iexlTLw/qBkV5/8QtNCxpdKOcqG&#13;&#10;4H+0P8K9FmX5c9653xTYi80m5jK5O3I5x0Of6V5+Ow6q0pPrY78HP2c16nkVFSyQ+Wzr/ErkH6Zq&#13;&#10;M1+WpSjUaZ9xT95XEooooNAooooG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elFFFr6CKmrW4utNuB1facVydpJ8w571220c+/WuLuoBY3rw&#13;&#10;4wcArzntX2WRYjR0z5vNqO0zZsZPnFb1jJwK5ixfAXJ5zzW9ZSfKtfYJWPnWdNZyfd+ldBZScGuW&#13;&#10;s5Pu/SugsX4pkM6Gzl5FbVpJ96uftWAUGtm1YbSR1oEbNu3y1ehb5RWXA/TnvWhHwcUAX42qZWqs&#13;&#10;mNoqxHjFAEtFItL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g70tIO9LQAUUUUA&#13;&#10;FFFFABRRRQAUUUUAFFFFABRRRQAUUUUAFFFFABRRRQAUUUUAFFFFABRRRQAUUUUAFFFFABRRRQAU&#13;&#10;UUUAFFFFABRRRQAUUUUAFFFFABRRRQAUUUUAFFFFABTadRQBWkxVaZcirci1BItAGbNGSp6Vl3kP&#13;&#10;mRup6FSP0rbmXg1mXCnk9+tS4pqzKjJxaaPGvE9j9j1ydB91mz09ayyNpI9K7j4hWP3LtRzlc8/W&#13;&#10;uHPJNfmWOp+zxMux93hanNRT6iUUUV5h3WS2Ciiik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TFuFc14pjxeRzjuP/rV0tZ2uWgudMcj7&#13;&#10;yKe/uK9PLKnscQrdTixtNVqLv0MS2b5h9a27OThK5qzk+VfrW5Zyfcr9QbT1R8Jqtzp7OT7v0roL&#13;&#10;KTj8K5azk+79K6Cyk/lSEzpbVtyitm1Yniues5OlbVnJ8xoEblu2cfWtKFt3NZFq38607dvlNAGh&#13;&#10;G3yirMZ4qpC2VFWo6AJ1anVGnWp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EHe&#13;&#10;lpB3paACiiigAooooAKKKKACiiigAooooAKKKKACiiigAooooAKKKKACiiigAooooAKKKKACiiig&#13;&#10;AooooAKKKKACiiigAooooAKKKKACiiigAooooAKKKKACiiigAooooAKKKKAI2qtIDVplqGQUAUJg&#13;&#10;dvWqNwtacqllqjOpbpQNHKeLbM3mi3QA5UccdMV5Q0ZWYoeqnBr3G8iDLIhHysMGvI/FFi1nq0y9&#13;&#10;A0jEH26/1r4/PcO4xVSKPosprc0nBmQRhiKSl+8oPc0lfGn0yvbUKKKKRQ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kkfnRGL+8Ofel&#13;&#10;o54I6960jNxqKSJa5otM4kxmC8dOg4wPwFadm/Sma/bmG+SXHyMoBPvk1FazDdt/HPav1LBVFWox&#13;&#10;knc+DxUHTqtM6azk+79K6Cyk4/CuVs5Pu/St+zkGK7TkZ09rJ92tyyk61zNnIDtrdsn60EnQ28n3&#13;&#10;frWpbtz14rCt2zt571r277T70AakLfNirsbcVnQtyDV2L5loAtq1SVBHzU68CgBa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zPEVuJtNcgfOpBBrnrOT7vqODXX3MP2iGWM/wASGuO2m1vJYTxtY4zX&#13;&#10;3GR4jmi6fY+VzalyyUzes5Pu/St2zkNczayfd+lbtjJx+FfVI8CR01nJ0respDzXM2MnSugsZeTT&#13;&#10;JOgtZPu/WtmBssDWBZyfzrYtZOlAGxC3Aq/C3yisy3k+7WhC3zUAW42q0v3aqxtU3egCWikpa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Qd6WkHeloAKKKKACiiigAooooAKKKKACiiigAoo&#13;&#10;ooAKKKKACiiigAooooAKKKKACiiigAooooAKKKKACiiigAooooAKKKKACiiigAooooAKKKKACiii&#13;&#10;gAooooAKKKKACiiigAooooAKa1OprUAQyVVkXrV0j5TVaRetAGbOucnpWZdxho+mNx5rYmX5WrPn&#13;&#10;XcwB4AqZa03HuXF+8r9DxXxBa/Y9Zu0C7U3/AC8YrO9PWu4+I1jthiulUkhyDx64/wAK4j5d27Iw&#13;&#10;V/Wvy/MKHsa7stD7zA1FVpLm3Eooorz5fFoda2CiiikM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VfvDtXJ69B5Oqs/QOR/n9K6r+97D&#13;&#10;IrJ8SQebYCbHzIVzx7kf1r28preyrpJ7nmZhSVWle2xm2rfd57VuWb8VzVrJt2/Stuzkr9Jdnqj4&#13;&#10;rpqdTYv0rfsX5NctYydK37GTk80hWOks5P51sWsnSues5Dx9a2rNs7frQSb1q2MGtGF+9ZFu3StG&#13;&#10;FvlFAGlGasr2qlE1WVagCyKWo4zUl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IO9LSDv&#13;&#10;S0AFFFFABRRRQAUUUUAFFFFABRRRQAUUUUAFFFFABRRRQAUUUUAFFFFABRRRQAUUUUAFFFFABRRR&#13;&#10;QAUUUUAFFFFABRRRQAUUUUAFFFFABRRRQAUUUUAFFFFABRRRQAUUUUAFJS0UARt901Xk61Yf0qBl&#13;&#10;70DKVwvWqNwvy1pzDdmqMy7s/WgnW9zlPFOn/wBoaXJHgEhlPT3ryNkKHYf4WxXu00Y5J6dP8/lX&#13;&#10;kHiPTm07VHjYEBtzjd/vGvj89oaKcT6XKq6UuRmVRRRXxevU+nfuvlCiiim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VX1CH7RZTJ6r&#13;&#10;n8uasUNhlIPQ8VtRn7OpGRnKPPCUTh4cpNIjfwkgfnWzZyVQ1mA22oEYIRicH8BU9q/X1r9UwtRV&#13;&#10;aMZo+CxEHTquLOls5Olb9jJya5axk6Vv2MnJrpMDqLWT7v1rbs5Pm/GubtJN2361u2jDOfegg3re&#13;&#10;TkVqW8nyisO1OQDWrbn5RQBqwNzVtfvVQhOACKvIelAFlfu0+o1Py1IpoAW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g70tIO9L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g70tIO9L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g70tIO9L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g70tIO9L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g70tIO9L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g70tIO&#13;&#10;9L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g70tIO9L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g70tIO9L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g70tIO9L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kpaKAIW71XlFWf4qilWgDPmX9aoXCdVz1GM1qTryKz7qPn8qAPH/jZo32m2g1BQS1vGVbC&#13;&#10;9QWXnPbAP6V4yAfovrX1D4w0tdS8O6lbkZZoWC845IFfM19Zvp97dWj9YWI65r8o4mwyoV1NdT9A&#13;&#10;yDEOtRcX0K/05oo7Civjz6dbBRRRSG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GtzUEq1O3HNRSEmgCnItU5lrQkFVJV3UmriZj3CgNk9K+dPilpZ0/xpeF&#13;&#10;R+6nAnBxj5mBOP0r6TuYh3ryn42aOH0Nb9R88Mibvm425bt+Ir5jiDDvEYZyXQ9/Jqv1euo9zxNc&#13;&#10;4560tGd2D/e5/Pmivx+3LofpV76h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JTGAp9NZaAK8i+1VZFq7J2qrIM0X5dQtczrhQzY6&#13;&#10;ZrmfGmlrqvhnUrU7X8xCo4zjHf8ASuqlX5hWdeRq6smOGJU/rWGJgqmHdN9TajUftoz7HyXfWps7&#13;&#10;6e27xOyAewOP6VB79q6r4kaSdL8c3pAxDIQy856jP8wa5Rc7QPTNfhWNovD15Q6XZ+tYaoq1FT62&#13;&#10;FooorjOjpc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BB3paQd6W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BB3paQ&#13;&#10;d6W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BB3paQd6W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BB3paQd6W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BB3paQd6W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BB3paQd6W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BB3paQd6W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BB3paQd6W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BB3p&#13;&#10;aQd6W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TG5yKfTWpeoELAKAcZ5A/M4r5u/a&#13;&#10;r8JGcWWvRRY8iIwzyBgMDemzjvzI1fSTHoPfNcZ8VvDq+JvAusWwUtK1u5jVVBJYAEYz7qK8DPMJ&#13;&#10;HF4KUH0R6OWV/q2Ki/M+DBIpUnPAGfwp3UA9iMik2lZFRl2/KVP5E0LwMenFfzTOEqcrM/bYS9pG&#13;&#10;6FooopMFfqFFFFIo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TG/rT6jagCJqrTRiRNpHGCPzqwx6VBJhgR6iplFSTi+o1o7nwv8X/C6+EPHN3piIEiZIpowHLY&#13;&#10;BUKeT7g1xvTj04r6U/ah8LLLo8HiJcG4iaOF1C/w/vDnOM9SK+aVfeAcYzzX83cQ4SWBxs4taPY/&#13;&#10;YcpxHtsIknqOopcUlfN9j3wooopC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japKa1AFaTtUDHHNWZO1Vm5YA9KAON+LGgx694A1q1Qbn8g+Xl&#13;&#10;scr8w/UV8OXlq9jfXFvIMPDI0bc55BIr9BfLWa1AYDYcoQR2IP8AU18XfGvQf7B+JOsIigQzSeau&#13;&#10;1SB843fzzX5Xxrg+aMMR2/4J95wviU5ujL+tjiD90UlAPyqO4zmivxpKx+hLqFFFFMo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aWzTqZ6/WgCGTmqsin9Ktt1NVpf&#13;&#10;6UDKV0u5XVeEI/HNfPP7TPheT7LBrsaZhiMUUvJyPvjOOmORX0RN901wnxX0P/hIfAOt2hCk/Zy6&#13;&#10;FgThl+bPH0NeFn2EjjMDJ9v8j1MsxDw+KVup8VZGcgg7uRjtS06W1NlczwtyUcx/98kqabX8z1I8&#13;&#10;k5R7M/Z6bvBMKKKKg0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pGpaQ80ARVXkq&#13;&#10;w3y1Wkb5hxQIpyr976VmXiebHJE33XUj8xt/rWrMduTjNULhS2MDqMZ9OtRKCnCafU0U3Hlt0PjD&#13;&#10;4veHJPD/AI81YGNlhmnaSNichtwDHn/gVcXX0P8AtOaKj6PY6nHColt5zHK4U5kDKACT2xt/Wvnf&#13;&#10;+JgOgOM/nzX838RYN4HHS00Z+zZPiFisMpPfYWiiivmtj1o6JoKKKKBh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EbCq8i81aYZqF14NAFGdRiqEyt8w7VpSrxVSdflNJ6jjozivHfhuL&#13;&#10;xR4fuNOnZlR2VtynGMMDXxVNavazNbPlXV2idWGCpU4wR2PFfe88Anyh6Mea+MvinobaJ491iNU2&#13;&#10;xSTmWMhSAdyhjj8Wr8r42wfPTVex91w3iGpOk9jkqKKK/HHLns0fosdm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E/f6VLUbCgCpKOtVJl+U1elxzVWYDBoAzJIwXGc9f6V4J+0xopb&#13;&#10;R9K1dI8fZ5njZlUYIcKOe/8ADXv9xleQO9cX8RvC48YeGbnSyFIMiPGX6cNk14WeYdYvAyp22PVy&#13;&#10;3Eewrxd9z4top0kbQySRuMPG21h6Hn/A03oSK/mmdN0ZSgz9pi+aEWgooorIo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a1OpMUAVpV4qrIvWrsq9aquvWgCjMmVNZdzH8nTvWy6/MfSs+4Tt2&#13;&#10;zRyqopU31KW6fY+OPjH4bPhvxhIqxskN1vkQlQAf3jdMexFcNxxg59a+hf2mPD5u9P03VIkXfau8&#13;&#10;TtnBxgt079K+eF6tjpniv5u4iwcsJjmujP2TKMSq+GS7C0UUV8we0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yTpVaRcZqy9QyLwaAKT/AHiaoXC5ye2a0pF61RnX5PxofRoTdkcl&#13;&#10;440GPXPDt3aEby0DydB98owxz9a+IvJaBjEwIkT5WBHQjgivvu4hO1Q38Ryf92vjr4veHG8K+L2Q&#13;&#10;LiG63Tr82770j/0FflPG2D2rRX9aH33DuK5X7FdTiiNuM0lOK7WcduKbX467c1kfocvdaQ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EbpUUi8VKaa33cUAU2Xk1TmXmtFhjNU5lzz2pdRPX&#13;&#10;QzLoHj6Y/CvAP2ndDMljo+rKN32d2gddvVSNwyfba35mvoS4XiuQ8deHY/EXhu/tZBlvJkeP5iBu&#13;&#10;2MBn868XOMKsbhJxktT0curPDYiM0z4m2mP5CxbBwWPfv/Wlo8mSHCygB8ZI/E/0xRX8zSp+zqzg&#13;&#10;9z9shJ1aUZhRRRWZo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mN3p9I3SgCuwzmq0i/JVuT+tQstAGbOvFZl0&#13;&#10;u7aMZXPP0NbMy/NWZcZGffIpSipxcX1Kjo0+x8f/ABy8Or4f8ezCLiC5ijmRQuMDaE/mp/OuAr6K&#13;&#10;/aQ8MfbtPtNZxlbKIhvmx1kUdO/WvnYYbgfdX5h/n8K/m/iLB/U8c7dT9jybE/WMLfsJRRndz60V&#13;&#10;8we2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SUtFAEZWoX4qc1BJQBTk65qhKNrgkZ9q0pFqpMm&#13;&#10;RRdLVjRxXjjSBrXhTV7JlDmW2kChlzhtuRx9QK+J2tnt2MZ/5Yr83GN2c4r76mj+bJHFfH3xm8O/&#13;&#10;8I545kiiGy3uYkkTc2dwVQOD7MDX5TxtgXywxMV6n3XDOJdO9FvQ4VfujjHtS0UV+On6K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GtyKiZanqNqAKki1UkWr8gqpNkAUaX1BbmZcKFBJ6&#13;&#10;d68A/aS8LmezsdYjQbrWNkYhTnBdB1/4Ea+g7pRtKnowIP48VynxC0L/AISDwvrNltYtJbkLt656&#13;&#10;/wBK8TOcL9cwlSm1r0PVy2v7HFqf2T4k680VZ1izbS9UvrEgiW3laPa3Xg45qsOg9a/mmrSlTquk&#13;&#10;90ftNN89NTWwUUUVh1sU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VG1SU1qAIZFqpOvyirjVXmGaQzOuEznjP&#13;&#10;BrPu03KxzwyYK/nWrItZ90vNTUj7SNioS9m7nxx8bNEGjfEbUmVNsdwgnBCkAlhk/qD+RrhV5VT6&#13;&#10;ivpX9o3wylx4YXWEUma3niEmFHEeWySeuPmr5rLBmJH3c8fSv5z4kwbweOduv+Z+w5LifrGH9Aoo&#13;&#10;or5WzTdz3Aooopg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SlooAYyj0qtMvpVpqgkFAFGQdao3CCtKRap&#13;&#10;3C0AcR8RdBbxF4P1iwwrGa2ZEDdA4+YH9K+Mb+xfS765spMeZbSNC2OmVJH9K+87lGZWUr1PHv2/&#13;&#10;lmvj/wCN2jjRfiHqzBWWGdluA23GSwG7GP8AaB/KvyrjXAupyV4rbf8AE+64axXLP2bf9aHC0UdG&#13;&#10;I7jGfxor8dlLmk2j9HaswooopC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Eq&#13;&#10;KRc1NTW+7QBSZeaqXC81oSDmqVwvNAGZOv8A30pyK8K/aO8Kw3WirrMcSi5jnjikbOMph+3flhXv&#13;&#10;lwvBOOcda5bxhoKeJNHutPkGRKFPKg4w4bPP0rxc3wv1rCzpdbHo5bX+r4hSPiHjaW6ux+b88j9K&#13;&#10;Spby3ezvri1kQxyWzmJsjBZs859xjH41FX8zVafsZuk90ftsJc8Iy7oKKKKyK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jrqC0nz&#13;&#10;IdFIYZEccFWB/WvQdGuftFnbuO4ANeeH7p+ldZ4TuwbFU3cqTxmv0jgvFulivYt6P/gHxvEeHUqP&#13;&#10;tTtrOTC4rfsZfu/SuXs5NwU+1btjJ83XtX7htJn5itkdVZS1u2Mhrl7GTnrW/Yye9A7HSWsvK81s&#13;&#10;28mWX61z1nJx1rYtZOAc96BG7bv89X4mrJhfpz3rShb5VoAvR84q1H0FVI26VZVuKAJaKQGloAKK&#13;&#10;KKACiiigAooooAKKKKACiiigAooooAKKKKACiiigAooooAKKKKACiiigAooooAQd6WkHel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pG6UtJQBAy85qrMM1dbvVaVaAM+4X5TWfJCCyn1OD9MH+tasy8Gs+&#13;&#10;YbWZvQf1pxSXNCXUfNyNNHx58bPD7aP43u5wAIbqV5U+bJyQhbP4sa4Cvo/9pbQ/O8M2OpInNvc7&#13;&#10;XYAdGXHJ+oFfOFfzbxFhPqmOku+p+yZPX9vhk30CiiivmD2w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Q1q+G5vJ1JEP3JMj86y&#13;&#10;/WpbOf7PcQyf3TXrZTiJYbGxkv61POx9BV8PKLPTbXggCtqxbD/hXM6bP5kET/3kB/St6zk+YfSv&#13;&#10;6bw9T2lGMu6PxWrHlqyj2OnsX5rfsXrl7GTmt+xkrck6Wzkras24H1rm7OTr9a3bOT7v1oIOgt+c&#13;&#10;CtKFvuise1k+fFadu3SgDTjPSrKngVSibpVqNs4oAsL0qSo/4akoAKKKKACiiigAooooAKKKKACi&#13;&#10;iigAooooAKKKKACiiigAooooAKKKKACiiigAooooAQd6WkHel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Y/eqkq1cYVXkFAFKRetUriPjd+FaMo61TmXcDQByfjHQx4k0Weyf7shX+LHRgf6V8R3sJ&#13;&#10;0+6uLQ8Nbs0Pr0OP6V98XA3cAYr46+M3h86H401OXGIp52mQbdueA2P/AB6vy7jXBOpSWIS20Pt+&#13;&#10;G8Sqc3TZxLfeNJSkbSR1pK/FY++lJ9D9KeruFFFFWI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fN7NxqLowS3Oy8L3Bl01V7qSK6&#13;&#10;mzkJYMe4rz3wvdmO9Mf8ODxn6V3lrJwvsOlf0fw3i44zBJ9Ukfj2cYd0cS33OjspP5V0FnJ0rlbS&#13;&#10;Tbjvmt+0l6fhX1B4Z1NnJyfrW1at8o+tc3Zyc/Wt2zfoPegg6C1bpWvbN8q1hWr/ADAVrW0n3eKA&#13;&#10;NeNun0q6jfKKzbd9zfhV2NsigC9G1PWoIzUytQA+iiigAooooAKKKKACiiigAooooAKKKKACiiig&#13;&#10;AooooAKKKKACiiigAooooAKKKKAEHelpB3pa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oZFqao&#13;&#10;360AVJV61UkXrV6VetVZl+U/WgDJuF64rxD9pbw2t9oen6ig+eC4dX+b0T0/4BXvE0YbaG+7XP8A&#13;&#10;iDSIta02e2kC4eFydwzztx/WvGzjCfXcHOm9Lano5dWdDEqZ8L5zzRTpoDa3Etuy7JIXMZyMcg4p&#13;&#10;gbPXr3r+ZKkXGVtrH7ZTqKpBSXUWiiisyw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px968WO9kSWsxtZlnHHVa9E0+QvEj/3lBrz&#13;&#10;f1Fdt4bvRNZxJ/zzXHX61+p8E4u83QZ8HxHh3Je22sddaycLW/ZydK5qzk5rcsZK/Y1d7n57pZs6&#13;&#10;i0k+Za3rSQ7l+tcxYycVvWcnyj60yDo7OT94BWxatyKwbOTgVs20nypQBsWrfMfpV6FqzIG6fStK&#13;&#10;NvlFAFyNqsrVZW+WploAnopFpaACiiigAooooAKKKKACiiigAooooAKKKKACiiigAooooAKKKKAC&#13;&#10;iiigAooooAQd6WkHel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awp1I1AEEgqtIu4EGrkmMVX&#13;&#10;YDmgDNuI/MG3tWdcKW38YzxWxIvzVnzIPmzU/E+R9ROThaSPj745eF/+Ed8WedGjLBe750ZjnL+Y&#13;&#10;xYfQAp+defyAB8jqQM/Wvo39pXw79s0PTr9F3PayOpKqSQHUt/7Tr5v3Ek5GD15r+c+IsF9Ux042&#13;&#10;0P2XJ63tsMnfYWiiivlT3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CN&#13;&#10;l61BItWGzUTA0AUpFqhcrWm681SkXdnNTLSzFvocv4o0ODX9Gu7G4DbJYnUFTghipAP6mvhue3lt&#13;&#10;JnimUpKjFWUjBBHGK++7lQflIzkcH0r4++NPhoeH/F0vlIIo7ovIMA4LeY27r7EdK/L+NsG6kVXX&#13;&#10;T/gH3HDmK5H7LucKPumkpxw3mFeFXAptfjG7sz9K5uaIUUUU9tB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TZP9WSPvA8U6juDVwnyS&#13;&#10;Uuwmrpo7rQb77RYwnjdtGa6Szl964TwncBZJY2OVCjaPxrs7VvmGOlf0pw/i1jMEk+h+NZnh/q9e&#13;&#10;XmdJYy8Vv2Mv3frXM2b8ke9b1hJ93619Atjxzp7OX5q3LOX5Urm7N/nFbtow2pTEzftZOR9K1IW5&#13;&#10;/CsW1bGPpWxCQQD3xQI0oGq5G1UIDxV2PFAFtTmpV6VAvtUynpQA6iiigAooooAKKKKACiiigAoo&#13;&#10;ooAKKKKACiiigAooooAKKKKACiiigAooooAQd6WkHel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ENMbpT6Y3SgCu45qlIMZzV5+TVSdaUlzKwGXcKEjcDksP15rxj9obwuNW8OpqSKxfT43Yl&#13;&#10;QP4mTr37V7bcx/drm/FekJrGg6lYSKrfaIGQbhwDg4P54ryc3wscbhJ05djvy+s8NiIzifD27dvA&#13;&#10;+7gE/wCfwptT3thPp91JDPhZY8FlByPmAwP8+tQV/MdenyTcX8SZ+105J04Sj1Ciiisjd7hRRRQI&#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P3aKKT2Fe2qLGnTm3vUbopYc/jXo9iw2rn0BrzDkcjg9q7/Rr0XVrGwzlcA/kK/XuC8be+Hvv/wT&#13;&#10;4HibDJyVSP8AWx1NnJnJB71vWMn3ee9czZyfMcdM1uWUv3frX641bQ+BOpspBvHNb1nJ8qYNcvZy&#13;&#10;/OK37GX5UpEs6S1Y8fStm2bp9K561l6fStm3l+7QI2oP1q9E1ZdvL8wrQgagC8nvU6+tVVbkVZVu&#13;&#10;MUASUUi9KWgAooooAKKKKACiiigAooooAKKKKACiiigAooooAKKKKACiiigAooooAQd6WkHel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kbpS0hoAryVWlWrbLzUEgoAoXA+Ucc1lTRbo5Mn&#13;&#10;BxgfjxWvOtUZY+ck/KCM/nUy2sVFtO6Pkb4/aONG8fSukQWK/t4pUwoABUbTjH+7Xm1fSP7RXhU6&#13;&#10;ho8erKkZewRlZj97aWTGPzavm5fmVSOjHAr+d+J8H9UzCUktHsfr+S11iMNe+wUUdyPfFFfI6vc9&#13;&#10;5O6uFFFFAw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CL+KoZFqyw4qCQGgCnOvK1nzr8x/&#13;&#10;OtOVeKpOmc55o9Q16HKeMtJ/trwzqlgyZN1byKvAJzt4xn3FfEV1bmwuHtm+9GwPPuAf6198XC7j&#13;&#10;g9MYr5F+OXhdPDvjgrDEkVvcwxH5McEgr+H3a/LuM8A6kVXXQ+34ZxXI3RfU89zu5ooKhSVHO07f&#13;&#10;y4or8YP0m1t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CVFJUrdKieg&#13;&#10;CtL6Yqoy/KavSLVSbgGk7W1GtzMuU5HvXjP7QmgDUPBcmoou64t5ozwoJ2DOTnrgbs/hXttwo2Bv&#13;&#10;TmuU8aaL/a/hjVbPHE1s8A+bHzEcfzrx82wv1rAzi99T0MurPD4pSPiIfn70Vd1rTG0XWL2xf71v&#13;&#10;M8Z5z0J71Sr+aK9NUKkqclqmftNOTqQU11Ciiiuc1QUUUUD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bSsiVFJWNHQbj7PqUS5wGIPX6&#13;&#10;16BaydsY5ry0OfOimH/LMgV6Lp9158KP7+nvX7RwVjFKDoSZ+c8SYflqRlFaHU2cnT61vWMvypXL&#13;&#10;2ch4rdsZOEr9O5XF2PiTqbOT7v0retWyB9K5ezk+79K37SQ4H0pgdDZt8p5rYt5O1c/ZycVtWzc0&#13;&#10;EmxC+7FX4W3Kay7duavQN8poAvxHpU6tVSJulWU/pQBLRRRQAUUUUAFFFFABRRRQAUUUUAFFFFAB&#13;&#10;RRRQAUUUUAFFFFABRRRQAg70tIO9L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TH&#13;&#10;p9IV3UAQSLVZl61bkz0qsxNAtehQnj3ZHqMVm3YM6ueny7T9D/8ArrXnWs+4+ViwHOKiacly9Btv&#13;&#10;mUkfIHx50FtH+IE8qE/Z7tEmBxjDFSMenVK88wdqlm3O2c19M/tG6Al54Pk1NFJubaaMH5sLsyw6&#13;&#10;eu5/yr5lVcKrHq3X2NfzvxRg/q+Oc0tG/wBT9gyTEvEUIpdELRRRXykviZ9C7boKKKKkQ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dD+&#13;&#10;Fdb4Wut9qqf3XP61yR5wfwrX8M3PkXYi6iRh1/Gvr+FsV7DHLXQ8DOqCr4Vzjuj0a1k+YVs2UnKV&#13;&#10;ztrJg8/erasX+4a/ojm5/eWx+QWtozqbGTn8K3rGT5fwrl7B8t+Fb9jJ0+lMGdLaScVs2svy1ztq&#13;&#10;2Ditu1I6UEm5E/3a04W4rGt2+YCtOBiVoA0ImqyrVTg5xmrKelAFhWzS00fL0p1ABRRRQAUUUUAF&#13;&#10;FFFABRRRQAUUUUAFFFFABRRRQAUUUUAFFFFACDvS0g70t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DJFqsy89KttULDNAFKZazrpeDWpKvWqFwvFAHI+ONGGueFdW09k3faLdwp&#13;&#10;IJ+YDI/HIBr4t1fTW0nV761ZvnimaIx8grtJXJB6Z6194XSgrg9M8/SvlH49+Fzovi+W/jjYW97I&#13;&#10;zbycgttQ/wBWr8y40wCrUVWgtj7fhvFctT2Xc8yooor8UT91XP0uSs7BRRRQS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SW8hguopQc&#13;&#10;FWzUdB+6f73atqFWWHqxqx7mNWl7SlKmelWM3nqsgPUGtqxkwErjfDOoLcaeADlwxzx7iuqs5flS&#13;&#10;v6fyzErFYOE12PxbG0vY1pROn0+T5s57Vv2MnTntXK2cv3fpW/ZydOe1emcDOotZDuFblpJzXNWc&#13;&#10;vzVuWcvPWgk6G1bnrWnbthT9aw7aUcfWtWCTp9aANa3bpVmNqoQt8y1cjbmgC4pqSoFbNTL0oAWi&#13;&#10;iigAooooAKKKKACiiigAooooAKKKKACiiigAooooAKKKKAEHelpB3p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EaoWzUzUzaecigCpJmqlwvBq/Iveqs44OKAMm4T5mz0IxXjH&#13;&#10;7SGgteeCxeRqPMtblGDbSTtb5SP1Xr6V7bcKTWD4i0WHxFps2nXO4QTFclTzwQw/lXk5thfrmDlF&#13;&#10;I9HL6zoYmM07Hwozf6zHT5WX2B//AFin1Z1jTzpN/d2rgrLBI8JVuo2tj+lVq/mXEQ9lVlSa2P2m&#13;&#10;jU9rFTCiiiuc2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Sloo&#13;&#10;ArSVWlWrkijn6VWdc0AZ869aoTfIwbGcGtWdetZ8yhVYnp3of8ncLuMeddD5B+OXhltB8cXdyqBb&#13;&#10;W8lygVSBnYpb9Sa87r6a/aQ8PG98I2t9ErPNZ3Wcrz8r8f8AxP5V8yj5uBwa/nPiPB/V8dLTc/Ys&#13;&#10;nrqrg4vsFFFFfKtWdj3U7q4UUUVIw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BGy1BIuKst1qKVa&#13;&#10;AKUy5UmqE0YY4b7uea1JF+U1QmX+dPZ8zE1zLkRyvijRItf0eWwmVHWTbneMjIIP9K+JNTs5NP1O&#13;&#10;e3YbWiYo3XHDEf0r7yuV5/Gvlb9oDw42i+LIrpUKxXyu4+UAf6xj2+tfmHGGAVWksTHofccO4t06&#13;&#10;n1eXU8sXgsD2bFOo4IGPTmivxSLfJdn6XvNoKKKKZI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Z0uc2upQyDIBODj3quOopN/ltu/ut&#13;&#10;Xdgq7w+IhNdzmxVH29GUGel2MnmKpB6rn863bNjwc9q5Dw9cmaxhf/Zx+RxXT2knyiv6cwNf2+Ep&#13;&#10;zZ+K4qn7OvKHY6azk+at+zk+WuWs5Pmrfs5PlruOU6izbofetqzYgc+tc5ZyfKPrW3aydPrQSzft&#13;&#10;c/KM1pwH5cd6xrOT5krUgb5qBGpCp2jmrUdUo5MYq5F2oAsRtUlQx1LQAtFFFABRRRQAUUUUAFFF&#13;&#10;FABRRRQAUUUUAFFFFABRRRQAg70tIO9L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RS96lqKTmgCvJypqnKlXX4qvK2eMd6AMuePnoK8a/aK8KSav4ZtL2Haz2ZeZmb7w&#13;&#10;TYxKg+g2jj3r2mb71Yeu6cmpabPauMiWJ0C4B3ZUjFeTmmG+tYWULHo5fV9jiYzZ8KYx/Wip9QtZ&#13;&#10;NPv7i2dW3wyNG2Rg5BIPH4VX3dMD61/MmIpvD1pUmftVKp7SKmhaKKKwNQ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PPXmiil8LUl0H&#13;&#10;Hc6PwjdbpZLcscKuQOw5zXa2cnT2GK8z0m4+y6gjdNwI6+1eiWkgIB6Z5r9+4QxqxeFcW9Yn5Rn2&#13;&#10;GdPEOpbc6O1k+augs5PlrlbV/mrfs5flr7s+YOps5ORW7ZyfL+NcxYyZIrdsX+X8aCWdJZyDclat&#13;&#10;u3y1gWj/ADJWvbycYxQI2oW+Ud6uRN0rMhk+UDFXomzigC9G1T1UiNWFbtigB9FFFABRRRQAUUUU&#13;&#10;AFFFFABRRRQAUUUUAFFFFABRRRQAg70tIO9L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NZadSN0oAgkXrVWRatuvWoZF4oAzJl5qjcRbZE3cvv3x/wC7/nFasi1n3Efz&#13;&#10;GiXwNhqveR8kfH7wzD4c8Ux3VtGI4bwNLIAerl3JOPpivNGx5h2/dr6X/aM8Ovqnhu1vIkZ5bSR+&#13;&#10;FUH5SjEn/wAcFfNDNnYR05X8uf61/OvEmB+q4+TezP2LJcSsRhlF7oKKKK+RPe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qjrKzH&#13;&#10;a4jSFAGXgp/WvQNHujcWsMmeqV5//EK6fwrdDyzFnkDP6n/Gv0DgvFeyxbo30Z8hxFQdWk5pW5Tu&#13;&#10;rWQ7q3bOQ7a5m1kG6t2zk+Wv3WPvM/L1rc6mxkPH1respDt6965azk+YVv6fJ/OmQnfU6SzkO5K2&#13;&#10;bZulYFnJwK1rVvloGbsLVoQscCsq2b5B9K04G6UAXImq0tVYmqZOpoAs0Ui9KWgAooooAKKKKACi&#13;&#10;iigAooooAKKKKACiiigAooooAQd6WkHel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kpaKAI37ioJM1ZZaidaAKMgqlNk81oyLVKVeMYqo76jjrJI53XdNTU9Pnt5BlJI&#13;&#10;5FbBweRj+tfDmqaXPo+oPZzACWHG8Zz1AI5/GvvOdTyPXj8+p/l+dfK37Q2jjTfGkd8gxHqMCnG3&#13;&#10;ABjG3r+VfmPGmC9thliYrVM+04cxVqrptnltFFFfiZ+lh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RewttQ9PatDQZ/st96hlI5/O&#13;&#10;s+lWQxsrjqv+GK9PLazweJhVXc48ZTWIoTp90em2rYJz1xxW7Zv8tctpd19qhic8HA4z7Cugs5ML&#13;&#10;X9NYWt7bDQqLqfiuIo+wrSgdPZv9361vWMm3H1rl7OTOPrW/ZydPrXYzmOosW+6PWtu1bgDtXNWM&#13;&#10;nzJW5aydKQHQW7dB7Vp27ZNYtrJ8w+lalq/J5oA04jVqOqMLVajY0AW88U6olapaACiiigAooooA&#13;&#10;KKKKACiiigAooooAKKKKACiiigBB3pa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RulQyf1oooAgbvVSYfMaKKmWw+hQYfN/wB9f0rwb9pC1ibQrKYrmSON9rZP&#13;&#10;GXSiivneIP8AcKnoz2Mo/wB4h6o+eFH6qf60yiiv5t+0fss9kFFFFJ7lBRRRS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">
                  <v:shape id="Picture 1608784675" o:spid="_x0000_s1048" type="#_x0000_t75" style="position:absolute;width:77724;height:100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">
                    <v:imagedata r:id="rId171" o:title=""/>
                  </v:shape>
                  <v:rect id="Rectangle 2018169952" o:spid="_x0000_s1049" style="position:absolute;left:14541;top:27032;width:34824;height:30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" filled="f" stroked="f">
                    <v:textbox inset="0,0,0,0">
                      <w:txbxContent>
                        <w:p w14:paraId="3C2DFFA8" w14:textId="77777777" w:rsidR="00966B19" w:rsidRDefault="00966B19">
                          <w:pPr>
                            <w:spacing w:after="160" w:line="259" w:lineRule="auto"/>
                            <w:rPr>
                              <w:ins w:id="24445" w:author="V2" w:date="2025-04-14T14:19:00Z" w16du:dateUtc="2025-04-14T19:19:00Z"/>
                            </w:rPr>
                          </w:pPr>
                          <w:ins w:id="24446" w:author="V2" w:date="2025-04-14T14:19:00Z" w16du:dateUtc="2025-04-14T19:19:00Z">
                            <w:r>
                              <w:rPr>
                                <w:color w:val="FFFFFF"/>
                                <w:sz w:val="32"/>
                              </w:rPr>
                              <w:t xml:space="preserve">Approved VCS Methodology </w:t>
                            </w:r>
                          </w:ins>
                        </w:p>
                      </w:txbxContent>
                    </v:textbox>
                  </v:rect>
                  <v:rect id="Rectangle 2057049960" o:spid="_x0000_s1050" style="position:absolute;left:14541;top:29730;width:10047;height:30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" filled="f" stroked="f">
                    <v:textbox inset="0,0,0,0">
                      <w:txbxContent>
                        <w:p w14:paraId="11BBB346" w14:textId="77777777" w:rsidR="00966B19" w:rsidRDefault="00966B19">
                          <w:pPr>
                            <w:spacing w:after="160" w:line="259" w:lineRule="auto"/>
                            <w:rPr>
                              <w:ins w:id="24447" w:author="V2" w:date="2025-04-14T14:19:00Z" w16du:dateUtc="2025-04-14T19:19:00Z"/>
                            </w:rPr>
                          </w:pPr>
                          <w:ins w:id="24448" w:author="V2" w:date="2025-04-14T14:19:00Z" w16du:dateUtc="2025-04-14T19:19:00Z">
                            <w:r>
                              <w:rPr>
                                <w:color w:val="FFFFFF"/>
                                <w:sz w:val="32"/>
                              </w:rPr>
                              <w:t>VM0021</w:t>
                            </w:r>
                          </w:ins>
                        </w:p>
                      </w:txbxContent>
                    </v:textbox>
                  </v:rect>
                  <v:rect id="Rectangle 1838748420" o:spid="_x0000_s1051" style="position:absolute;left:22115;top:29730;width:749;height:30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" filled="f" stroked="f">
                    <v:textbox inset="0,0,0,0">
                      <w:txbxContent>
                        <w:p w14:paraId="73B22960" w14:textId="77777777" w:rsidR="00966B19" w:rsidRDefault="00966B19">
                          <w:pPr>
                            <w:spacing w:after="160" w:line="259" w:lineRule="auto"/>
                            <w:rPr>
                              <w:ins w:id="24449" w:author="V2" w:date="2025-04-14T14:19:00Z" w16du:dateUtc="2025-04-14T19:19:00Z"/>
                            </w:rPr>
                          </w:pPr>
                          <w:ins w:id="24450" w:author="V2" w:date="2025-04-14T14:19:00Z" w16du:dateUtc="2025-04-14T19:19:00Z">
                            <w:r>
                              <w:rPr>
                                <w:color w:val="FFFFFF"/>
                                <w:sz w:val="32"/>
                              </w:rPr>
                              <w:t xml:space="preserve"> </w:t>
                            </w:r>
                          </w:ins>
                        </w:p>
                      </w:txbxContent>
                    </v:textbox>
                  </v:rect>
                  <v:rect id="Rectangle 1132767288" o:spid="_x0000_s1052" style="position:absolute;left:14541;top:32416;width:749;height:30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" filled="f" stroked="f">
                    <v:textbox inset="0,0,0,0">
                      <w:txbxContent>
                        <w:p w14:paraId="7B887140" w14:textId="77777777" w:rsidR="00966B19" w:rsidRDefault="00966B19">
                          <w:pPr>
                            <w:spacing w:after="160" w:line="259" w:lineRule="auto"/>
                            <w:rPr>
                              <w:ins w:id="24451" w:author="V2" w:date="2025-04-14T14:19:00Z" w16du:dateUtc="2025-04-14T19:19:00Z"/>
                            </w:rPr>
                          </w:pPr>
                          <w:ins w:id="24452" w:author="V2" w:date="2025-04-14T14:19:00Z" w16du:dateUtc="2025-04-14T19:19:00Z">
                            <w:r>
                              <w:rPr>
                                <w:color w:val="FFFFFF"/>
                                <w:sz w:val="32"/>
                              </w:rPr>
                              <w:t xml:space="preserve"> </w:t>
                            </w:r>
                          </w:ins>
                        </w:p>
                      </w:txbxContent>
                    </v:textbox>
                  </v:rect>
                  <v:rect id="Rectangle 711012444" o:spid="_x0000_s1053" style="position:absolute;left:14541;top:34519;width:749;height:30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" filled="f" stroked="f">
                    <v:textbox inset="0,0,0,0">
                      <w:txbxContent>
                        <w:p w14:paraId="53B57A32" w14:textId="77777777" w:rsidR="00966B19" w:rsidRDefault="00966B19">
                          <w:pPr>
                            <w:spacing w:after="160" w:line="259" w:lineRule="auto"/>
                            <w:rPr>
                              <w:ins w:id="24453" w:author="V2" w:date="2025-04-14T14:19:00Z" w16du:dateUtc="2025-04-14T19:19:00Z"/>
                            </w:rPr>
                          </w:pPr>
                          <w:ins w:id="24454" w:author="V2" w:date="2025-04-14T14:19:00Z" w16du:dateUtc="2025-04-14T19:19:00Z">
                            <w:r>
                              <w:rPr>
                                <w:color w:val="FFFFFF"/>
                                <w:sz w:val="32"/>
                              </w:rPr>
                              <w:t xml:space="preserve"> </w:t>
                            </w:r>
                          </w:ins>
                        </w:p>
                      </w:txbxContent>
                    </v:textbox>
                  </v:rect>
                  <v:rect id="Rectangle 1228237922" o:spid="_x0000_s1054" style="position:absolute;left:15684;top:35084;width:6825;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" filled="f" stroked="f">
                    <v:textbox inset="0,0,0,0">
                      <w:txbxContent>
                        <w:p w14:paraId="33ECB90F" w14:textId="77777777" w:rsidR="00966B19" w:rsidRDefault="00966B19">
                          <w:pPr>
                            <w:spacing w:after="160" w:line="259" w:lineRule="auto"/>
                            <w:rPr>
                              <w:ins w:id="24455" w:author="V2" w:date="2025-04-14T14:19:00Z" w16du:dateUtc="2025-04-14T19:19:00Z"/>
                            </w:rPr>
                          </w:pPr>
                          <w:ins w:id="24456" w:author="V2" w:date="2025-04-14T14:19:00Z" w16du:dateUtc="2025-04-14T19:19:00Z">
                            <w:r>
                              <w:rPr>
                                <w:color w:val="FFFFFF"/>
                                <w:sz w:val="22"/>
                              </w:rPr>
                              <w:t xml:space="preserve">Version </w:t>
                            </w:r>
                          </w:ins>
                        </w:p>
                      </w:txbxContent>
                    </v:textbox>
                  </v:rect>
                  <v:rect id="Rectangle 839833915" o:spid="_x0000_s1055" style="position:absolute;left:20820;top:35084;width:1037;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" filled="f" stroked="f">
                    <v:textbox inset="0,0,0,0">
                      <w:txbxContent>
                        <w:p w14:paraId="3B6C1932" w14:textId="77777777" w:rsidR="00966B19" w:rsidRDefault="00966B19">
                          <w:pPr>
                            <w:spacing w:after="160" w:line="259" w:lineRule="auto"/>
                            <w:rPr>
                              <w:ins w:id="24457" w:author="V2" w:date="2025-04-14T14:19:00Z" w16du:dateUtc="2025-04-14T19:19:00Z"/>
                            </w:rPr>
                          </w:pPr>
                          <w:ins w:id="24458" w:author="V2" w:date="2025-04-14T14:19:00Z" w16du:dateUtc="2025-04-14T19:19:00Z">
                            <w:r>
                              <w:rPr>
                                <w:color w:val="FFFFFF"/>
                                <w:sz w:val="22"/>
                              </w:rPr>
                              <w:t>1</w:t>
                            </w:r>
                          </w:ins>
                        </w:p>
                      </w:txbxContent>
                    </v:textbox>
                  </v:rect>
                  <v:rect id="Rectangle 1254306974" o:spid="_x0000_s1056" style="position:absolute;left:21597;top:35084;width:1564;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" filled="f" stroked="f">
                    <v:textbox inset="0,0,0,0">
                      <w:txbxContent>
                        <w:p w14:paraId="14820947" w14:textId="77777777" w:rsidR="00966B19" w:rsidRDefault="00966B19">
                          <w:pPr>
                            <w:spacing w:after="160" w:line="259" w:lineRule="auto"/>
                            <w:rPr>
                              <w:ins w:id="24459" w:author="V2" w:date="2025-04-14T14:19:00Z" w16du:dateUtc="2025-04-14T19:19:00Z"/>
                            </w:rPr>
                          </w:pPr>
                          <w:ins w:id="24460" w:author="V2" w:date="2025-04-14T14:19:00Z" w16du:dateUtc="2025-04-14T19:19:00Z">
                            <w:r>
                              <w:rPr>
                                <w:color w:val="FFFFFF"/>
                                <w:sz w:val="22"/>
                              </w:rPr>
                              <w:t>.0</w:t>
                            </w:r>
                          </w:ins>
                        </w:p>
                      </w:txbxContent>
                    </v:textbox>
                  </v:rect>
                  <v:rect id="Rectangle 1468293240" o:spid="_x0000_s1057" style="position:absolute;left:22755;top:35084;width:16845;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" filled="f" stroked="f">
                    <v:textbox inset="0,0,0,0">
                      <w:txbxContent>
                        <w:p w14:paraId="3E58F0C9" w14:textId="77777777" w:rsidR="00966B19" w:rsidRDefault="00966B19">
                          <w:pPr>
                            <w:spacing w:after="160" w:line="259" w:lineRule="auto"/>
                            <w:rPr>
                              <w:ins w:id="24461" w:author="V2" w:date="2025-04-14T14:19:00Z" w16du:dateUtc="2025-04-14T19:19:00Z"/>
                            </w:rPr>
                          </w:pPr>
                          <w:ins w:id="24462" w:author="V2" w:date="2025-04-14T14:19:00Z" w16du:dateUtc="2025-04-14T19:19:00Z">
                            <w:r>
                              <w:rPr>
                                <w:color w:val="FFFFFF"/>
                                <w:sz w:val="22"/>
                              </w:rPr>
                              <w:t>, 16 November 2012</w:t>
                            </w:r>
                          </w:ins>
                        </w:p>
                      </w:txbxContent>
                    </v:textbox>
                  </v:rect>
                  <v:rect id="Rectangle 715901687" o:spid="_x0000_s1058" style="position:absolute;left:35408;top:35084;width:518;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" filled="f" stroked="f">
                    <v:textbox inset="0,0,0,0">
                      <w:txbxContent>
                        <w:p w14:paraId="08564952" w14:textId="77777777" w:rsidR="00966B19" w:rsidRDefault="00966B19">
                          <w:pPr>
                            <w:spacing w:after="160" w:line="259" w:lineRule="auto"/>
                            <w:rPr>
                              <w:ins w:id="24463" w:author="V2" w:date="2025-04-14T14:19:00Z" w16du:dateUtc="2025-04-14T19:19:00Z"/>
                            </w:rPr>
                          </w:pPr>
                          <w:ins w:id="24464" w:author="V2" w:date="2025-04-14T14:19:00Z" w16du:dateUtc="2025-04-14T19:19:00Z">
                            <w:r>
                              <w:rPr>
                                <w:color w:val="FFFFFF"/>
                                <w:sz w:val="22"/>
                              </w:rPr>
                              <w:t xml:space="preserve"> </w:t>
                            </w:r>
                          </w:ins>
                        </w:p>
                      </w:txbxContent>
                    </v:textbox>
                  </v:rect>
                  <v:rect id="Rectangle 518242411" o:spid="_x0000_s1059" style="position:absolute;left:14541;top:36928;width:518;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" filled="f" stroked="f">
                    <v:textbox inset="0,0,0,0">
                      <w:txbxContent>
                        <w:p w14:paraId="6009B49D" w14:textId="77777777" w:rsidR="00966B19" w:rsidRDefault="00966B19">
                          <w:pPr>
                            <w:spacing w:after="160" w:line="259" w:lineRule="auto"/>
                            <w:rPr>
                              <w:ins w:id="24465" w:author="V2" w:date="2025-04-14T14:19:00Z" w16du:dateUtc="2025-04-14T19:19:00Z"/>
                            </w:rPr>
                          </w:pPr>
                          <w:ins w:id="24466" w:author="V2" w:date="2025-04-14T14:19:00Z" w16du:dateUtc="2025-04-14T19:19:00Z">
                            <w:r>
                              <w:rPr>
                                <w:color w:val="FFFFFF"/>
                                <w:sz w:val="22"/>
                              </w:rPr>
                              <w:t xml:space="preserve"> </w:t>
                            </w:r>
                          </w:ins>
                        </w:p>
                      </w:txbxContent>
                    </v:textbox>
                  </v:rect>
                  <v:rect id="Rectangle 1160630187" o:spid="_x0000_s1060" style="position:absolute;left:15684;top:36928;width:15204;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" filled="f" stroked="f">
                    <v:textbox inset="0,0,0,0">
                      <w:txbxContent>
                        <w:p w14:paraId="3E4C72D6" w14:textId="77777777" w:rsidR="00966B19" w:rsidRDefault="00966B19">
                          <w:pPr>
                            <w:spacing w:after="160" w:line="259" w:lineRule="auto"/>
                            <w:rPr>
                              <w:ins w:id="24467" w:author="V2" w:date="2025-04-14T14:19:00Z" w16du:dateUtc="2025-04-14T19:19:00Z"/>
                            </w:rPr>
                          </w:pPr>
                          <w:ins w:id="24468" w:author="V2" w:date="2025-04-14T14:19:00Z" w16du:dateUtc="2025-04-14T19:19:00Z">
                            <w:r>
                              <w:rPr>
                                <w:color w:val="FFFFFF"/>
                                <w:sz w:val="22"/>
                              </w:rPr>
                              <w:t>Sectoral Scope 14</w:t>
                            </w:r>
                          </w:ins>
                        </w:p>
                      </w:txbxContent>
                    </v:textbox>
                  </v:rect>
                  <v:rect id="Rectangle 1930566232" o:spid="_x0000_s1061" style="position:absolute;left:27103;top:36928;width:518;height:2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" filled="f" stroked="f">
                    <v:textbox inset="0,0,0,0">
                      <w:txbxContent>
                        <w:p w14:paraId="0D078C7F" w14:textId="77777777" w:rsidR="00966B19" w:rsidRDefault="00966B19">
                          <w:pPr>
                            <w:spacing w:after="160" w:line="259" w:lineRule="auto"/>
                            <w:rPr>
                              <w:ins w:id="24469" w:author="V2" w:date="2025-04-14T14:19:00Z" w16du:dateUtc="2025-04-14T19:19:00Z"/>
                            </w:rPr>
                          </w:pPr>
                          <w:ins w:id="24470" w:author="V2" w:date="2025-04-14T14:19:00Z" w16du:dateUtc="2025-04-14T19:19:00Z">
                            <w:r>
                              <w:rPr>
                                <w:color w:val="FFFFFF"/>
                                <w:sz w:val="22"/>
                              </w:rPr>
                              <w:t xml:space="preserve"> </w:t>
                            </w:r>
                          </w:ins>
                        </w:p>
                      </w:txbxContent>
                    </v:textbox>
                  </v:rect>
                  <v:rect id="Rectangle 1219201111" o:spid="_x0000_s1062" style="position:absolute;left:24249;top:55918;width:749;height:30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" filled="f" stroked="f">
                    <v:textbox inset="0,0,0,0">
                      <w:txbxContent>
                        <w:p w14:paraId="6B128696" w14:textId="77777777" w:rsidR="00966B19" w:rsidRDefault="00966B19">
                          <w:pPr>
                            <w:spacing w:after="160" w:line="259" w:lineRule="auto"/>
                            <w:rPr>
                              <w:ins w:id="24471" w:author="V2" w:date="2025-04-14T14:19:00Z" w16du:dateUtc="2025-04-14T19:19:00Z"/>
                            </w:rPr>
                          </w:pPr>
                          <w:ins w:id="24472" w:author="V2" w:date="2025-04-14T14:19:00Z" w16du:dateUtc="2025-04-14T19:19:00Z">
                            <w:r>
                              <w:rPr>
                                <w:color w:val="FFFFFF"/>
                                <w:sz w:val="32"/>
                              </w:rPr>
                              <w:t xml:space="preserve"> </w:t>
                            </w:r>
                          </w:ins>
                        </w:p>
                      </w:txbxContent>
                    </v:textbox>
                  </v:rect>
                  <v:rect id="Rectangle 1103211152" o:spid="_x0000_s1063" style="position:absolute;left:29236;top:59881;width:31393;height:30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" filled="f" stroked="f">
                    <v:textbox inset="0,0,0,0">
                      <w:txbxContent>
                        <w:p w14:paraId="71BD1C23" w14:textId="77777777" w:rsidR="00966B19" w:rsidRDefault="00966B19">
                          <w:pPr>
                            <w:spacing w:after="160" w:line="259" w:lineRule="auto"/>
                            <w:rPr>
                              <w:ins w:id="24473" w:author="V2" w:date="2025-04-14T14:19:00Z" w16du:dateUtc="2025-04-14T19:19:00Z"/>
                            </w:rPr>
                          </w:pPr>
                          <w:ins w:id="24474" w:author="V2" w:date="2025-04-14T14:19:00Z" w16du:dateUtc="2025-04-14T19:19:00Z">
                            <w:r>
                              <w:rPr>
                                <w:color w:val="FFFFFF"/>
                                <w:sz w:val="32"/>
                              </w:rPr>
                              <w:t>Soil Carbon Quantification</w:t>
                            </w:r>
                          </w:ins>
                        </w:p>
                      </w:txbxContent>
                    </v:textbox>
                  </v:rect>
                  <v:rect id="Rectangle 1178321122" o:spid="_x0000_s1064" style="position:absolute;left:52861;top:59881;width:749;height:30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" filled="f" stroked="f">
                    <v:textbox inset="0,0,0,0">
                      <w:txbxContent>
                        <w:p w14:paraId="70AADF0D" w14:textId="77777777" w:rsidR="00966B19" w:rsidRDefault="00966B19">
                          <w:pPr>
                            <w:spacing w:after="160" w:line="259" w:lineRule="auto"/>
                            <w:rPr>
                              <w:ins w:id="24475" w:author="V2" w:date="2025-04-14T14:19:00Z" w16du:dateUtc="2025-04-14T19:19:00Z"/>
                            </w:rPr>
                          </w:pPr>
                          <w:ins w:id="24476" w:author="V2" w:date="2025-04-14T14:19:00Z" w16du:dateUtc="2025-04-14T19:19:00Z">
                            <w:r>
                              <w:rPr>
                                <w:color w:val="FFFFFF"/>
                                <w:sz w:val="32"/>
                              </w:rPr>
                              <w:t xml:space="preserve"> </w:t>
                            </w:r>
                          </w:ins>
                        </w:p>
                      </w:txbxContent>
                    </v:textbox>
                  </v:rect>
                  <v:rect id="Rectangle 524469608" o:spid="_x0000_s1065" style="position:absolute;left:35225;top:62548;width:15466;height:30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" filled="f" stroked="f">
                    <v:textbox inset="0,0,0,0">
                      <w:txbxContent>
                        <w:p w14:paraId="220EFC9C" w14:textId="77777777" w:rsidR="00966B19" w:rsidRDefault="00966B19">
                          <w:pPr>
                            <w:spacing w:after="160" w:line="259" w:lineRule="auto"/>
                            <w:rPr>
                              <w:ins w:id="24477" w:author="V2" w:date="2025-04-14T14:19:00Z" w16du:dateUtc="2025-04-14T19:19:00Z"/>
                            </w:rPr>
                          </w:pPr>
                          <w:ins w:id="24478" w:author="V2" w:date="2025-04-14T14:19:00Z" w16du:dateUtc="2025-04-14T19:19:00Z">
                            <w:r>
                              <w:rPr>
                                <w:color w:val="FFFFFF"/>
                                <w:sz w:val="32"/>
                              </w:rPr>
                              <w:t>Methodology</w:t>
                            </w:r>
                          </w:ins>
                        </w:p>
                      </w:txbxContent>
                    </v:textbox>
                  </v:rect>
                  <v:rect id="Rectangle 43867944" o:spid="_x0000_s1066" style="position:absolute;left:46871;top:62548;width:749;height:30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" filled="f" stroked="f">
                    <v:textbox inset="0,0,0,0">
                      <w:txbxContent>
                        <w:p w14:paraId="270C1FEA" w14:textId="77777777" w:rsidR="00966B19" w:rsidRDefault="00966B19">
                          <w:pPr>
                            <w:spacing w:after="160" w:line="259" w:lineRule="auto"/>
                            <w:rPr>
                              <w:ins w:id="24479" w:author="V2" w:date="2025-04-14T14:19:00Z" w16du:dateUtc="2025-04-14T19:19:00Z"/>
                            </w:rPr>
                          </w:pPr>
                          <w:ins w:id="24480" w:author="V2" w:date="2025-04-14T14:19:00Z" w16du:dateUtc="2025-04-14T19:19:00Z">
                            <w:r>
                              <w:rPr>
                                <w:color w:val="FFFFFF"/>
                                <w:sz w:val="32"/>
                              </w:rPr>
                              <w:t xml:space="preserve"> </w:t>
                            </w:r>
                          </w:ins>
                        </w:p>
                      </w:txbxContent>
                    </v:textbox>
                  </v:rect>
                  <v:rect id="Rectangle 1832027525" o:spid="_x0000_s1067" style="position:absolute;left:34250;top:83541;width:468;height:1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" filled="f" stroked="f">
                    <v:textbox inset="0,0,0,0">
                      <w:txbxContent>
                        <w:p w14:paraId="518B341A" w14:textId="77777777" w:rsidR="00966B19" w:rsidRDefault="00966B19">
                          <w:pPr>
                            <w:spacing w:after="160" w:line="259" w:lineRule="auto"/>
                            <w:rPr>
                              <w:ins w:id="24481" w:author="V2" w:date="2025-04-14T14:19:00Z" w16du:dateUtc="2025-04-14T19:19:00Z"/>
                            </w:rPr>
                          </w:pPr>
                          <w:ins w:id="24482" w:author="V2" w:date="2025-04-14T14:19:00Z" w16du:dateUtc="2025-04-14T19:19:00Z">
                            <w:r>
                              <w:rPr>
                                <w:color w:val="FFFFFF"/>
                              </w:rPr>
                              <w:t xml:space="preserve"> </w:t>
                            </w:r>
                          </w:ins>
                        </w:p>
                      </w:txbxContent>
                    </v:textbox>
                  </v:rect>
                  <v:rect id="Rectangle 745478082" o:spid="_x0000_s1068" style="position:absolute;left:34250;top:85004;width:468;height:1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" filled="f" stroked="f">
                    <v:textbox inset="0,0,0,0">
                      <w:txbxContent>
                        <w:p w14:paraId="0672FF76" w14:textId="77777777" w:rsidR="00966B19" w:rsidRDefault="00966B19">
                          <w:pPr>
                            <w:spacing w:after="160" w:line="259" w:lineRule="auto"/>
                            <w:rPr>
                              <w:ins w:id="24483" w:author="V2" w:date="2025-04-14T14:19:00Z" w16du:dateUtc="2025-04-14T19:19:00Z"/>
                            </w:rPr>
                          </w:pPr>
                          <w:ins w:id="24484" w:author="V2" w:date="2025-04-14T14:19:00Z" w16du:dateUtc="2025-04-14T19:19:00Z">
                            <w:r>
                              <w:rPr>
                                <w:color w:val="FFFFFF"/>
                              </w:rPr>
                              <w:t xml:space="preserve"> </w:t>
                            </w:r>
                          </w:ins>
                        </w:p>
                      </w:txbxContent>
                    </v:textbox>
                  </v:rect>
                  <v:rect id="Rectangle 1902450453" o:spid="_x0000_s1069" style="position:absolute;left:34250;top:86452;width:468;height:1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" filled="f" stroked="f">
                    <v:textbox inset="0,0,0,0">
                      <w:txbxContent>
                        <w:p w14:paraId="2D00CC61" w14:textId="77777777" w:rsidR="00966B19" w:rsidRDefault="00966B19">
                          <w:pPr>
                            <w:spacing w:after="160" w:line="259" w:lineRule="auto"/>
                            <w:rPr>
                              <w:ins w:id="24485" w:author="V2" w:date="2025-04-14T14:19:00Z" w16du:dateUtc="2025-04-14T19:19:00Z"/>
                            </w:rPr>
                          </w:pPr>
                          <w:ins w:id="24486" w:author="V2" w:date="2025-04-14T14:19:00Z" w16du:dateUtc="2025-04-14T19:19:00Z">
                            <w:r>
                              <w:rPr>
                                <w:color w:val="FFFFFF"/>
                              </w:rPr>
                              <w:t xml:space="preserve"> </w:t>
                            </w:r>
                          </w:ins>
                        </w:p>
                      </w:txbxContent>
                    </v:textbox>
                  </v:rect>
                  <v:rect id="Rectangle 983433074" o:spid="_x0000_s1070" style="position:absolute;left:34250;top:87914;width:468;height:1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" filled="f" stroked="f">
                    <v:textbox inset="0,0,0,0">
                      <w:txbxContent>
                        <w:p w14:paraId="214ABDF8" w14:textId="77777777" w:rsidR="00966B19" w:rsidRDefault="00966B19">
                          <w:pPr>
                            <w:spacing w:after="160" w:line="259" w:lineRule="auto"/>
                            <w:rPr>
                              <w:ins w:id="24487" w:author="V2" w:date="2025-04-14T14:19:00Z" w16du:dateUtc="2025-04-14T19:19:00Z"/>
                            </w:rPr>
                          </w:pPr>
                          <w:ins w:id="24488" w:author="V2" w:date="2025-04-14T14:19:00Z" w16du:dateUtc="2025-04-14T19:19:00Z">
                            <w:r>
                              <w:rPr>
                                <w:color w:val="FFFFFF"/>
                              </w:rPr>
                              <w:t xml:space="preserve"> </w:t>
                            </w:r>
                          </w:ins>
                        </w:p>
                      </w:txbxContent>
                    </v:textbox>
                  </v:rect>
                  <v:rect id="Rectangle 1702819209" o:spid="_x0000_s1071" style="position:absolute;left:34250;top:89377;width:468;height:1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" filled="f" stroked="f">
                    <v:textbox inset="0,0,0,0">
                      <w:txbxContent>
                        <w:p w14:paraId="3C728518" w14:textId="77777777" w:rsidR="00966B19" w:rsidRDefault="00966B19">
                          <w:pPr>
                            <w:spacing w:after="160" w:line="259" w:lineRule="auto"/>
                            <w:rPr>
                              <w:ins w:id="24489" w:author="V2" w:date="2025-04-14T14:19:00Z" w16du:dateUtc="2025-04-14T19:19:00Z"/>
                            </w:rPr>
                          </w:pPr>
                          <w:ins w:id="24490" w:author="V2" w:date="2025-04-14T14:19:00Z" w16du:dateUtc="2025-04-14T19:19:00Z">
                            <w:r>
                              <w:rPr>
                                <w:color w:val="FFFFFF"/>
                              </w:rPr>
                              <w:t xml:space="preserve"> </w:t>
                            </w:r>
                          </w:ins>
                        </w:p>
                      </w:txbxContent>
                    </v:textbox>
                  </v:rect>
                  <v:rect id="Rectangle 1530869331" o:spid="_x0000_s1072" style="position:absolute;left:34250;top:90840;width:468;height:1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" filled="f" stroked="f">
                    <v:textbox inset="0,0,0,0">
                      <w:txbxContent>
                        <w:p w14:paraId="1B1259EE" w14:textId="77777777" w:rsidR="00966B19" w:rsidRDefault="00966B19">
                          <w:pPr>
                            <w:spacing w:after="160" w:line="259" w:lineRule="auto"/>
                            <w:rPr>
                              <w:ins w:id="24491" w:author="V2" w:date="2025-04-14T14:19:00Z" w16du:dateUtc="2025-04-14T19:19:00Z"/>
                            </w:rPr>
                          </w:pPr>
                          <w:ins w:id="24492" w:author="V2" w:date="2025-04-14T14:19:00Z" w16du:dateUtc="2025-04-14T19:19:00Z">
                            <w:r>
                              <w:rPr>
                                <w:color w:val="FFFFFF"/>
                              </w:rPr>
                              <w:t xml:space="preserve"> </w:t>
                            </w:r>
                          </w:ins>
                        </w:p>
                      </w:txbxContent>
                    </v:textbox>
                  </v:rect>
                  <v:rect id="Rectangle 1062005008" o:spid="_x0000_s1073" style="position:absolute;left:34250;top:92303;width:468;height:1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" filled="f" stroked="f">
                    <v:textbox inset="0,0,0,0">
                      <w:txbxContent>
                        <w:p w14:paraId="5F7C3E09" w14:textId="77777777" w:rsidR="00966B19" w:rsidRDefault="00966B19">
                          <w:pPr>
                            <w:spacing w:after="160" w:line="259" w:lineRule="auto"/>
                            <w:rPr>
                              <w:ins w:id="24493" w:author="V2" w:date="2025-04-14T14:19:00Z" w16du:dateUtc="2025-04-14T19:19:00Z"/>
                            </w:rPr>
                          </w:pPr>
                          <w:ins w:id="24494" w:author="V2" w:date="2025-04-14T14:19:00Z" w16du:dateUtc="2025-04-14T19:19:00Z">
                            <w:r>
                              <w:rPr>
                                <w:color w:val="FFFFFF"/>
                              </w:rPr>
                              <w:t xml:space="preserve"> </w:t>
                            </w:r>
                          </w:ins>
                        </w:p>
                      </w:txbxContent>
                    </v:textbox>
                  </v:rect>
                  <v:rect id="Rectangle 1758649217" o:spid="_x0000_s1074" style="position:absolute;left:34250;top:93766;width:468;height:1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" filled="f" stroked="f">
                    <v:textbox inset="0,0,0,0">
                      <w:txbxContent>
                        <w:p w14:paraId="031AAAF0" w14:textId="77777777" w:rsidR="00966B19" w:rsidRDefault="00966B19">
                          <w:pPr>
                            <w:spacing w:after="160" w:line="259" w:lineRule="auto"/>
                            <w:rPr>
                              <w:ins w:id="24495" w:author="V2" w:date="2025-04-14T14:19:00Z" w16du:dateUtc="2025-04-14T19:19:00Z"/>
                            </w:rPr>
                          </w:pPr>
                          <w:ins w:id="24496" w:author="V2" w:date="2025-04-14T14:19:00Z" w16du:dateUtc="2025-04-14T19:19:00Z">
                            <w:r>
                              <w:rPr>
                                <w:color w:val="FFFFFF"/>
                              </w:rPr>
                              <w:t xml:space="preserve"> </w:t>
                            </w:r>
                          </w:ins>
                        </w:p>
                      </w:txbxContent>
                    </v:textbox>
                  </v:rect>
                  <v:rect id="Rectangle 147480313" o:spid="_x0000_s1075" style="position:absolute;left:34250;top:95214;width:468;height:1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" filled="f" stroked="f">
                    <v:textbox inset="0,0,0,0">
                      <w:txbxContent>
                        <w:p w14:paraId="29A9F122" w14:textId="77777777" w:rsidR="00966B19" w:rsidRDefault="00966B19">
                          <w:pPr>
                            <w:spacing w:after="160" w:line="259" w:lineRule="auto"/>
                            <w:rPr>
                              <w:ins w:id="24497" w:author="V2" w:date="2025-04-14T14:19:00Z" w16du:dateUtc="2025-04-14T19:19:00Z"/>
                            </w:rPr>
                          </w:pPr>
                          <w:ins w:id="24498" w:author="V2" w:date="2025-04-14T14:19:00Z" w16du:dateUtc="2025-04-14T19:19:00Z">
                            <w:r>
                              <w:rPr>
                                <w:color w:val="FFFFFF"/>
                              </w:rPr>
                              <w:t xml:space="preserve"> </w:t>
                            </w:r>
                          </w:ins>
                        </w:p>
                      </w:txbxContent>
                    </v:textbox>
                  </v:rect>
                  <v:rect id="Rectangle 968502221" o:spid="_x0000_s1076" style="position:absolute;left:34250;top:96677;width:468;height:1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" filled="f" stroked="f">
                    <v:textbox inset="0,0,0,0">
                      <w:txbxContent>
                        <w:p w14:paraId="14D52403" w14:textId="77777777" w:rsidR="00966B19" w:rsidRDefault="00966B19">
                          <w:pPr>
                            <w:spacing w:after="160" w:line="259" w:lineRule="auto"/>
                            <w:rPr>
                              <w:ins w:id="24499" w:author="V2" w:date="2025-04-14T14:19:00Z" w16du:dateUtc="2025-04-14T19:19:00Z"/>
                            </w:rPr>
                          </w:pPr>
                          <w:ins w:id="24500" w:author="V2" w:date="2025-04-14T14:19:00Z" w16du:dateUtc="2025-04-14T19:19:00Z">
                            <w:r>
                              <w:rPr>
                                <w:color w:val="FFFFFF"/>
                              </w:rPr>
                              <w:t xml:space="preserve"> </w:t>
                            </w:r>
                          </w:ins>
                        </w:p>
                      </w:txbxContent>
                    </v:textbox>
                  </v:rect>
                  <v:rect id="Rectangle 657031325" o:spid="_x0000_s1077" style="position:absolute;left:37679;top:98128;width:4036;height:1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" filled="f" stroked="f">
                    <v:textbox inset="0,0,0,0">
                      <w:txbxContent>
                        <w:p w14:paraId="7893FAA7" w14:textId="77777777" w:rsidR="00966B19" w:rsidRDefault="00966B19">
                          <w:pPr>
                            <w:spacing w:after="160" w:line="259" w:lineRule="auto"/>
                            <w:rPr>
                              <w:ins w:id="24501" w:author="V2" w:date="2025-04-14T14:19:00Z" w16du:dateUtc="2025-04-14T19:19:00Z"/>
                            </w:rPr>
                          </w:pPr>
                          <w:ins w:id="24502" w:author="V2" w:date="2025-04-14T14:19:00Z" w16du:dateUtc="2025-04-14T19:19:00Z">
                            <w:r>
                              <w:rPr>
                                <w:color w:val="FFFFFF"/>
                              </w:rPr>
                              <w:t>©201</w:t>
                            </w:r>
                          </w:ins>
                        </w:p>
                      </w:txbxContent>
                    </v:textbox>
                  </v:rect>
                  <v:rect id="Rectangle 1605435426" o:spid="_x0000_s1078" style="position:absolute;left:40727;top:98128;width:936;height:1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" filled="f" stroked="f">
                    <v:textbox inset="0,0,0,0">
                      <w:txbxContent>
                        <w:p w14:paraId="0AD82079" w14:textId="77777777" w:rsidR="00966B19" w:rsidRDefault="00966B19">
                          <w:pPr>
                            <w:spacing w:after="160" w:line="259" w:lineRule="auto"/>
                            <w:rPr>
                              <w:ins w:id="24503" w:author="V2" w:date="2025-04-14T14:19:00Z" w16du:dateUtc="2025-04-14T19:19:00Z"/>
                            </w:rPr>
                          </w:pPr>
                          <w:ins w:id="24504" w:author="V2" w:date="2025-04-14T14:19:00Z" w16du:dateUtc="2025-04-14T19:19:00Z">
                            <w:r>
                              <w:rPr>
                                <w:color w:val="FFFFFF"/>
                              </w:rPr>
                              <w:t>2</w:t>
                            </w:r>
                          </w:ins>
                        </w:p>
                      </w:txbxContent>
                    </v:textbox>
                  </v:rect>
                  <v:rect id="Rectangle 1792976545" o:spid="_x0000_s1079" style="position:absolute;left:41431;top:98128;width:18759;height:1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" filled="f" stroked="f">
                    <v:textbox inset="0,0,0,0">
                      <w:txbxContent>
                        <w:p w14:paraId="7F00354F" w14:textId="77777777" w:rsidR="00966B19" w:rsidRDefault="00966B19">
                          <w:pPr>
                            <w:spacing w:after="160" w:line="259" w:lineRule="auto"/>
                            <w:rPr>
                              <w:ins w:id="24505" w:author="V2" w:date="2025-04-14T14:19:00Z" w16du:dateUtc="2025-04-14T19:19:00Z"/>
                            </w:rPr>
                          </w:pPr>
                          <w:ins w:id="24506" w:author="V2" w:date="2025-04-14T14:19:00Z" w16du:dateUtc="2025-04-14T19:19:00Z">
                            <w:r>
                              <w:rPr>
                                <w:color w:val="FFFFFF"/>
                              </w:rPr>
                              <w:t xml:space="preserve"> The Earth Partners LLC.</w:t>
                            </w:r>
                          </w:ins>
                        </w:p>
                      </w:txbxContent>
                    </v:textbox>
                  </v:rect>
                  <v:rect id="Rectangle 924835025" o:spid="_x0000_s1080" style="position:absolute;left:55558;top:98128;width:468;height:1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" filled="f" stroked="f">
                    <v:textbox inset="0,0,0,0">
                      <w:txbxContent>
                        <w:p w14:paraId="0A5E0099" w14:textId="77777777" w:rsidR="00966B19" w:rsidRDefault="00966B19">
                          <w:pPr>
                            <w:spacing w:after="160" w:line="259" w:lineRule="auto"/>
                            <w:rPr>
                              <w:ins w:id="24507" w:author="V2" w:date="2025-04-14T14:19:00Z" w16du:dateUtc="2025-04-14T19:19:00Z"/>
                            </w:rPr>
                          </w:pPr>
                          <w:ins w:id="24508" w:author="V2" w:date="2025-04-14T14:19:00Z" w16du:dateUtc="2025-04-14T19:19:00Z">
                            <w:r>
                              <w:t xml:space="preserve"> </w:t>
                            </w:r>
                          </w:ins>
                        </w:p>
                      </w:txbxContent>
                    </v:textbox>
                  </v:rect>
                  <w10:wrap type="topAndBottom" anchorx="page" anchory="page"/>
                </v:group>
              </w:pict>
            </mc:Fallback>
          </mc:AlternateContent>
        </w:r>
        <w:r w:rsidR="00966B19" w:rsidRPr="007F7E2B">
          <w:br w:type="page"/>
        </w:r>
      </w:ins>
    </w:p>
    <w:p w14:paraId="1CFA3656" w14:textId="77777777" w:rsidR="00966B19" w:rsidRPr="007F7E2B" w:rsidRDefault="00966B19">
      <w:pPr>
        <w:spacing w:after="216" w:line="259" w:lineRule="auto"/>
        <w:rPr>
          <w:ins w:id="24509" w:author="V2" w:date="2025-04-14T14:19:00Z" w16du:dateUtc="2025-04-14T19:19:00Z"/>
        </w:rPr>
      </w:pPr>
      <w:ins w:id="24510" w:author="V2" w:date="2025-04-14T14:19:00Z" w16du:dateUtc="2025-04-14T19:19:00Z">
        <w:r w:rsidRPr="007F7E2B">
          <w:rPr>
            <w:sz w:val="22"/>
          </w:rPr>
          <w:lastRenderedPageBreak/>
          <w:t xml:space="preserve">Methodology developed by:  </w:t>
        </w:r>
        <w:r w:rsidRPr="007F7E2B">
          <w:t xml:space="preserve"> </w:t>
        </w:r>
      </w:ins>
    </w:p>
    <w:p w14:paraId="46033D69" w14:textId="77777777" w:rsidR="00966B19" w:rsidRPr="007F7E2B" w:rsidRDefault="00966B19">
      <w:pPr>
        <w:spacing w:after="170" w:line="259" w:lineRule="auto"/>
        <w:ind w:right="2796"/>
        <w:jc w:val="right"/>
        <w:rPr>
          <w:ins w:id="24511" w:author="V2" w:date="2025-04-14T14:19:00Z" w16du:dateUtc="2025-04-14T19:19:00Z"/>
        </w:rPr>
      </w:pPr>
      <w:ins w:id="24512" w:author="V2" w:date="2025-04-14T14:19:00Z" w16du:dateUtc="2025-04-14T19:19:00Z">
        <w:r w:rsidRPr="007F7E2B">
          <w:rPr>
            <w:noProof/>
          </w:rPr>
          <w:drawing>
            <wp:inline distT="0" distB="0" distL="0" distR="0" wp14:anchorId="15243F81" wp14:editId="2AA4F5D5">
              <wp:extent cx="2313940" cy="657225"/>
              <wp:effectExtent l="0" t="0" r="0" b="0"/>
              <wp:docPr id="1073244639" name="Picture 1073244639"/>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72"/>
                      <a:stretch>
                        <a:fillRect/>
                      </a:stretch>
                    </pic:blipFill>
                    <pic:spPr>
                      <a:xfrm>
                        <a:off x="0" y="0"/>
                        <a:ext cx="2313940" cy="657225"/>
                      </a:xfrm>
                      <a:prstGeom prst="rect">
                        <a:avLst/>
                      </a:prstGeom>
                    </pic:spPr>
                  </pic:pic>
                </a:graphicData>
              </a:graphic>
            </wp:inline>
          </w:drawing>
        </w:r>
        <w:r w:rsidRPr="007F7E2B">
          <w:rPr>
            <w:sz w:val="22"/>
          </w:rPr>
          <w:t xml:space="preserve"> </w:t>
        </w:r>
      </w:ins>
    </w:p>
    <w:p w14:paraId="0557B985" w14:textId="77777777" w:rsidR="00966B19" w:rsidRPr="007F7E2B" w:rsidRDefault="00966B19">
      <w:pPr>
        <w:spacing w:after="218" w:line="259" w:lineRule="auto"/>
        <w:ind w:right="3484"/>
        <w:jc w:val="right"/>
        <w:rPr>
          <w:ins w:id="24513" w:author="V2" w:date="2025-04-14T14:19:00Z" w16du:dateUtc="2025-04-14T19:19:00Z"/>
        </w:rPr>
      </w:pPr>
      <w:ins w:id="24514" w:author="V2" w:date="2025-04-14T14:19:00Z" w16du:dateUtc="2025-04-14T19:19:00Z">
        <w:r w:rsidRPr="007F7E2B">
          <w:rPr>
            <w:sz w:val="22"/>
          </w:rPr>
          <w:t xml:space="preserve">The Earth Partners LLC. </w:t>
        </w:r>
      </w:ins>
    </w:p>
    <w:p w14:paraId="1174C4AA" w14:textId="77777777" w:rsidR="00966B19" w:rsidRPr="007F7E2B" w:rsidRDefault="00966B19">
      <w:pPr>
        <w:spacing w:after="196" w:line="259" w:lineRule="auto"/>
        <w:ind w:left="360"/>
        <w:rPr>
          <w:ins w:id="24515" w:author="V2" w:date="2025-04-14T14:19:00Z" w16du:dateUtc="2025-04-14T19:19:00Z"/>
        </w:rPr>
      </w:pPr>
      <w:ins w:id="24516" w:author="V2" w:date="2025-04-14T14:19:00Z" w16du:dateUtc="2025-04-14T19:19:00Z">
        <w:r w:rsidRPr="007F7E2B">
          <w:rPr>
            <w:sz w:val="22"/>
          </w:rPr>
          <w:t xml:space="preserve"> </w:t>
        </w:r>
      </w:ins>
    </w:p>
    <w:p w14:paraId="47A95AB7" w14:textId="77777777" w:rsidR="00966B19" w:rsidRPr="007F7E2B" w:rsidRDefault="00966B19">
      <w:pPr>
        <w:spacing w:after="235" w:line="259" w:lineRule="auto"/>
        <w:rPr>
          <w:ins w:id="24517" w:author="V2" w:date="2025-04-14T14:19:00Z" w16du:dateUtc="2025-04-14T19:19:00Z"/>
        </w:rPr>
      </w:pPr>
      <w:ins w:id="24518" w:author="V2" w:date="2025-04-14T14:19:00Z" w16du:dateUtc="2025-04-14T19:19:00Z">
        <w:r w:rsidRPr="007F7E2B">
          <w:rPr>
            <w:rFonts w:ascii="Arial" w:eastAsia="Arial" w:hAnsi="Arial" w:cs="Arial"/>
            <w:b/>
          </w:rPr>
          <w:t xml:space="preserve"> </w:t>
        </w:r>
      </w:ins>
    </w:p>
    <w:p w14:paraId="4709F7B8" w14:textId="77777777" w:rsidR="00966B19" w:rsidRPr="007F7E2B" w:rsidRDefault="00966B19">
      <w:pPr>
        <w:spacing w:line="259" w:lineRule="auto"/>
        <w:rPr>
          <w:ins w:id="24519" w:author="V2" w:date="2025-04-14T14:19:00Z" w16du:dateUtc="2025-04-14T19:19:00Z"/>
        </w:rPr>
      </w:pPr>
      <w:ins w:id="24520" w:author="V2" w:date="2025-04-14T14:19:00Z" w16du:dateUtc="2025-04-14T19:19:00Z">
        <w:r w:rsidRPr="007F7E2B">
          <w:rPr>
            <w:rFonts w:ascii="Arial" w:eastAsia="Arial" w:hAnsi="Arial" w:cs="Arial"/>
            <w:b/>
            <w:color w:val="005B82"/>
            <w:sz w:val="22"/>
          </w:rPr>
          <w:t xml:space="preserve"> </w:t>
        </w:r>
        <w:r w:rsidRPr="007F7E2B">
          <w:br w:type="page"/>
        </w:r>
      </w:ins>
    </w:p>
    <w:p w14:paraId="6471347E" w14:textId="77777777" w:rsidR="00966B19" w:rsidRPr="007F7E2B" w:rsidRDefault="00966B19">
      <w:pPr>
        <w:pStyle w:val="Heading3"/>
        <w:ind w:left="-5"/>
        <w:rPr>
          <w:ins w:id="24521" w:author="V2" w:date="2025-04-14T14:19:00Z" w16du:dateUtc="2025-04-14T19:19:00Z"/>
        </w:rPr>
      </w:pPr>
      <w:bookmarkStart w:id="24522" w:name="_Toc174616718"/>
      <w:bookmarkStart w:id="24523" w:name="_Toc180594443"/>
      <w:bookmarkStart w:id="24524" w:name="_Toc180594850"/>
      <w:ins w:id="24525" w:author="V2" w:date="2025-04-14T14:19:00Z" w16du:dateUtc="2025-04-14T19:19:00Z">
        <w:r w:rsidRPr="007F7E2B">
          <w:lastRenderedPageBreak/>
          <w:t>RELATIONSHIP TO APPROVED OR PENDING METHODOLOGIES</w:t>
        </w:r>
        <w:bookmarkEnd w:id="24522"/>
        <w:bookmarkEnd w:id="24523"/>
        <w:bookmarkEnd w:id="24524"/>
        <w:r w:rsidRPr="007F7E2B">
          <w:t xml:space="preserve"> </w:t>
        </w:r>
      </w:ins>
    </w:p>
    <w:p w14:paraId="65F7C021" w14:textId="77777777" w:rsidR="00966B19" w:rsidRPr="007F7E2B" w:rsidRDefault="00966B19">
      <w:pPr>
        <w:ind w:left="-5" w:right="3"/>
        <w:rPr>
          <w:ins w:id="24526" w:author="V2" w:date="2025-04-14T14:19:00Z" w16du:dateUtc="2025-04-14T19:19:00Z"/>
        </w:rPr>
      </w:pPr>
      <w:ins w:id="24527" w:author="V2" w:date="2025-04-14T14:19:00Z" w16du:dateUtc="2025-04-14T19:19:00Z">
        <w:r w:rsidRPr="007F7E2B">
          <w:t xml:space="preserve">To date no similar methodologies have been approved under the VCS Program. </w:t>
        </w:r>
      </w:ins>
    </w:p>
    <w:p w14:paraId="6C92A394" w14:textId="77777777" w:rsidR="00966B19" w:rsidRPr="007F7E2B" w:rsidRDefault="00966B19">
      <w:pPr>
        <w:ind w:left="-5" w:right="3"/>
        <w:rPr>
          <w:ins w:id="24528" w:author="V2" w:date="2025-04-14T14:19:00Z" w16du:dateUtc="2025-04-14T19:19:00Z"/>
        </w:rPr>
      </w:pPr>
      <w:ins w:id="24529" w:author="V2" w:date="2025-04-14T14:19:00Z" w16du:dateUtc="2025-04-14T19:19:00Z">
        <w:r w:rsidRPr="007F7E2B">
          <w:t xml:space="preserve">Four related methodologies are currently under development or approved under the VCS Program: </w:t>
        </w:r>
      </w:ins>
    </w:p>
    <w:p w14:paraId="509A4CB1" w14:textId="77777777" w:rsidR="00966B19" w:rsidRPr="007F7E2B" w:rsidRDefault="00966B19" w:rsidP="00964B29">
      <w:pPr>
        <w:numPr>
          <w:ilvl w:val="0"/>
          <w:numId w:val="124"/>
        </w:numPr>
        <w:spacing w:before="0" w:after="205" w:line="271" w:lineRule="auto"/>
        <w:ind w:right="3" w:hanging="360"/>
        <w:rPr>
          <w:ins w:id="24530" w:author="V2" w:date="2025-04-14T14:19:00Z" w16du:dateUtc="2025-04-14T19:19:00Z"/>
        </w:rPr>
      </w:pPr>
      <w:ins w:id="24531" w:author="V2" w:date="2025-04-14T14:19:00Z" w16du:dateUtc="2025-04-14T19:19:00Z">
        <w:r w:rsidRPr="007F7E2B">
          <w:rPr>
            <w:rFonts w:ascii="Arial" w:eastAsia="Arial" w:hAnsi="Arial" w:cs="Arial"/>
            <w:i/>
          </w:rPr>
          <w:t>ALM Adoption of Sustainable Grassland Management through Adjustment of Fire and Grazing</w:t>
        </w:r>
        <w:r w:rsidRPr="007F7E2B">
          <w:t xml:space="preserve"> (methodology under development)- This methodology is limited to activities on uncultivated grasslands where fire is a potential occurrence.</w:t>
        </w:r>
        <w:r w:rsidRPr="007F7E2B">
          <w:rPr>
            <w:rFonts w:ascii="Arial" w:eastAsia="Arial" w:hAnsi="Arial" w:cs="Arial"/>
            <w:i/>
          </w:rPr>
          <w:t xml:space="preserve"> </w:t>
        </w:r>
      </w:ins>
    </w:p>
    <w:p w14:paraId="4A7CF9BE" w14:textId="77777777" w:rsidR="00966B19" w:rsidRPr="007F7E2B" w:rsidRDefault="00966B19" w:rsidP="00964B29">
      <w:pPr>
        <w:numPr>
          <w:ilvl w:val="0"/>
          <w:numId w:val="124"/>
        </w:numPr>
        <w:spacing w:before="0" w:after="205" w:line="271" w:lineRule="auto"/>
        <w:ind w:right="3" w:hanging="360"/>
        <w:rPr>
          <w:ins w:id="24532" w:author="V2" w:date="2025-04-14T14:19:00Z" w16du:dateUtc="2025-04-14T19:19:00Z"/>
        </w:rPr>
      </w:pPr>
      <w:ins w:id="24533" w:author="V2" w:date="2025-04-14T14:19:00Z" w16du:dateUtc="2025-04-14T19:19:00Z">
        <w:r w:rsidRPr="007F7E2B">
          <w:rPr>
            <w:rFonts w:ascii="Arial" w:eastAsia="Arial" w:hAnsi="Arial" w:cs="Arial"/>
            <w:i/>
          </w:rPr>
          <w:t xml:space="preserve">Agricultural Land Management – Improved Grassland Management </w:t>
        </w:r>
        <w:r w:rsidRPr="007F7E2B">
          <w:t>(methodology under development) – This methodology is dependent on the existence of applicable, tested soil models for determining soil carbon.</w:t>
        </w:r>
        <w:r w:rsidRPr="007F7E2B">
          <w:rPr>
            <w:rFonts w:ascii="Arial" w:eastAsia="Arial" w:hAnsi="Arial" w:cs="Arial"/>
            <w:i/>
          </w:rPr>
          <w:t xml:space="preserve"> </w:t>
        </w:r>
      </w:ins>
    </w:p>
    <w:p w14:paraId="3785C6E4" w14:textId="77777777" w:rsidR="00966B19" w:rsidRPr="007F7E2B" w:rsidRDefault="00966B19" w:rsidP="00964B29">
      <w:pPr>
        <w:numPr>
          <w:ilvl w:val="0"/>
          <w:numId w:val="124"/>
        </w:numPr>
        <w:spacing w:before="0" w:after="205" w:line="271" w:lineRule="auto"/>
        <w:ind w:right="3" w:hanging="360"/>
        <w:rPr>
          <w:ins w:id="24534" w:author="V2" w:date="2025-04-14T14:19:00Z" w16du:dateUtc="2025-04-14T19:19:00Z"/>
        </w:rPr>
      </w:pPr>
      <w:ins w:id="24535" w:author="V2" w:date="2025-04-14T14:19:00Z" w16du:dateUtc="2025-04-14T19:19:00Z">
        <w:r w:rsidRPr="007F7E2B">
          <w:rPr>
            <w:rFonts w:ascii="Arial" w:eastAsia="Arial" w:hAnsi="Arial" w:cs="Arial"/>
            <w:i/>
          </w:rPr>
          <w:t xml:space="preserve">VM0017 Adoption of Sustainable Agricultural Land Management (SALM) </w:t>
        </w:r>
        <w:r w:rsidRPr="007F7E2B">
          <w:t>– This methodology focuses on a specific set of management practices</w:t>
        </w:r>
        <w:r w:rsidRPr="007F7E2B">
          <w:rPr>
            <w:rFonts w:ascii="Arial" w:eastAsia="Arial" w:hAnsi="Arial" w:cs="Arial"/>
            <w:i/>
          </w:rPr>
          <w:t xml:space="preserve"> </w:t>
        </w:r>
      </w:ins>
    </w:p>
    <w:p w14:paraId="222BDCA4" w14:textId="77777777" w:rsidR="00966B19" w:rsidRPr="007F7E2B" w:rsidRDefault="00966B19" w:rsidP="00964B29">
      <w:pPr>
        <w:numPr>
          <w:ilvl w:val="0"/>
          <w:numId w:val="124"/>
        </w:numPr>
        <w:spacing w:before="0" w:after="205" w:line="271" w:lineRule="auto"/>
        <w:ind w:right="3" w:hanging="360"/>
        <w:rPr>
          <w:ins w:id="24536" w:author="V2" w:date="2025-04-14T14:19:00Z" w16du:dateUtc="2025-04-14T19:19:00Z"/>
        </w:rPr>
      </w:pPr>
      <w:ins w:id="24537" w:author="V2" w:date="2025-04-14T14:19:00Z" w16du:dateUtc="2025-04-14T19:19:00Z">
        <w:r w:rsidRPr="007F7E2B">
          <w:rPr>
            <w:rFonts w:ascii="Arial" w:eastAsia="Arial" w:hAnsi="Arial" w:cs="Arial"/>
            <w:i/>
          </w:rPr>
          <w:t>Methodology for Sustainable Grassland Management (SGM)</w:t>
        </w:r>
        <w:r w:rsidRPr="007F7E2B">
          <w:t xml:space="preserve"> (methodology under development)</w:t>
        </w:r>
        <w:r w:rsidRPr="007F7E2B">
          <w:rPr>
            <w:rFonts w:ascii="Arial" w:eastAsia="Arial" w:hAnsi="Arial" w:cs="Arial"/>
            <w:i/>
          </w:rPr>
          <w:t xml:space="preserve"> – </w:t>
        </w:r>
        <w:r w:rsidRPr="007F7E2B">
          <w:t>This methodology is specific to sustainable grassland management projects where ongoing degradation is occurring and is expected to continue</w:t>
        </w:r>
        <w:r w:rsidRPr="007F7E2B">
          <w:rPr>
            <w:rFonts w:ascii="Arial" w:eastAsia="Arial" w:hAnsi="Arial" w:cs="Arial"/>
            <w:i/>
          </w:rPr>
          <w:t xml:space="preserve"> </w:t>
        </w:r>
      </w:ins>
    </w:p>
    <w:p w14:paraId="07BC41D2" w14:textId="77777777" w:rsidR="00966B19" w:rsidRPr="007F7E2B" w:rsidRDefault="00966B19" w:rsidP="00964B29">
      <w:pPr>
        <w:numPr>
          <w:ilvl w:val="0"/>
          <w:numId w:val="124"/>
        </w:numPr>
        <w:spacing w:before="0" w:after="205" w:line="271" w:lineRule="auto"/>
        <w:ind w:right="3" w:hanging="360"/>
        <w:rPr>
          <w:ins w:id="24538" w:author="V2" w:date="2025-04-14T14:19:00Z" w16du:dateUtc="2025-04-14T19:19:00Z"/>
        </w:rPr>
      </w:pPr>
      <w:ins w:id="24539" w:author="V2" w:date="2025-04-14T14:19:00Z" w16du:dateUtc="2025-04-14T19:19:00Z">
        <w:r w:rsidRPr="007F7E2B">
          <w:rPr>
            <w:rFonts w:ascii="Arial" w:eastAsia="Arial" w:hAnsi="Arial" w:cs="Arial"/>
            <w:i/>
          </w:rPr>
          <w:t xml:space="preserve">Calculating Emission Reductions in Rice Management Systems </w:t>
        </w:r>
        <w:r w:rsidRPr="007F7E2B">
          <w:t xml:space="preserve">(methodology under development) </w:t>
        </w:r>
        <w:r w:rsidRPr="007F7E2B">
          <w:rPr>
            <w:rFonts w:ascii="Arial" w:eastAsia="Arial" w:hAnsi="Arial" w:cs="Arial"/>
            <w:i/>
          </w:rPr>
          <w:t xml:space="preserve">– </w:t>
        </w:r>
        <w:r w:rsidRPr="007F7E2B">
          <w:t xml:space="preserve">This methodology is specific to reducing emissions from rice cultivation.  </w:t>
        </w:r>
      </w:ins>
    </w:p>
    <w:p w14:paraId="5C35B847" w14:textId="77777777" w:rsidR="00966B19" w:rsidRPr="007F7E2B" w:rsidRDefault="00966B19">
      <w:pPr>
        <w:ind w:left="-5" w:right="3"/>
        <w:rPr>
          <w:ins w:id="24540" w:author="V2" w:date="2025-04-14T14:19:00Z" w16du:dateUtc="2025-04-14T19:19:00Z"/>
        </w:rPr>
      </w:pPr>
      <w:ins w:id="24541" w:author="V2" w:date="2025-04-14T14:19:00Z" w16du:dateUtc="2025-04-14T19:19:00Z">
        <w:r w:rsidRPr="007F7E2B">
          <w:t xml:space="preserve">All of these existing proposed methodologies focus on specific elements of the ALM continuum. The use of soil carbon prediction models such as Century and DNDC are widely applied in these methodologies.  This methodology is much more general, and is designed to be applicable to projects where a wide variety of activities may occur under the baseline or project scenario, such as timber harvesting, and fertilization. Soil carbon is measured in both the baseline and project scenarios and the DNDC model is used only for quantifying the methane and nitrous oxide emissions.  </w:t>
        </w:r>
      </w:ins>
    </w:p>
    <w:p w14:paraId="13EB7554" w14:textId="77777777" w:rsidR="00966B19" w:rsidRPr="007F7E2B" w:rsidRDefault="00966B19">
      <w:pPr>
        <w:spacing w:line="259" w:lineRule="auto"/>
        <w:rPr>
          <w:ins w:id="24542" w:author="V2" w:date="2025-04-14T14:19:00Z" w16du:dateUtc="2025-04-14T19:19:00Z"/>
        </w:rPr>
      </w:pPr>
      <w:ins w:id="24543" w:author="V2" w:date="2025-04-14T14:19:00Z" w16du:dateUtc="2025-04-14T19:19:00Z">
        <w:r w:rsidRPr="007F7E2B">
          <w:rPr>
            <w:rFonts w:ascii="Arial" w:eastAsia="Arial" w:hAnsi="Arial" w:cs="Arial"/>
            <w:b/>
            <w:sz w:val="22"/>
          </w:rPr>
          <w:t xml:space="preserve"> </w:t>
        </w:r>
      </w:ins>
    </w:p>
    <w:p w14:paraId="4B00E2D1" w14:textId="77777777" w:rsidR="00966B19" w:rsidRPr="007F7E2B" w:rsidRDefault="00966B19">
      <w:pPr>
        <w:spacing w:after="215" w:line="259" w:lineRule="auto"/>
        <w:rPr>
          <w:ins w:id="24544" w:author="V2" w:date="2025-04-14T14:19:00Z" w16du:dateUtc="2025-04-14T19:19:00Z"/>
        </w:rPr>
      </w:pPr>
      <w:ins w:id="24545" w:author="V2" w:date="2025-04-14T14:19:00Z" w16du:dateUtc="2025-04-14T19:19:00Z">
        <w:r w:rsidRPr="007F7E2B">
          <w:rPr>
            <w:sz w:val="22"/>
          </w:rPr>
          <w:t xml:space="preserve"> </w:t>
        </w:r>
      </w:ins>
    </w:p>
    <w:bookmarkStart w:id="24546" w:name="_Toc180594851" w:displacedByCustomXml="next"/>
    <w:bookmarkStart w:id="24547" w:name="_Toc180594444" w:displacedByCustomXml="next"/>
    <w:bookmarkStart w:id="24548" w:name="_Toc174616719" w:displacedByCustomXml="next"/>
    <w:sdt>
      <w:sdtPr>
        <w:rPr>
          <w:b w:val="0"/>
          <w:color w:val="000000"/>
          <w:sz w:val="20"/>
          <w:szCs w:val="24"/>
        </w:rPr>
        <w:id w:val="-2130615670"/>
        <w:docPartObj>
          <w:docPartGallery w:val="Table of Contents"/>
        </w:docPartObj>
      </w:sdtPr>
      <w:sdtEndPr>
        <w:rPr>
          <w:color w:val="auto"/>
          <w:sz w:val="24"/>
        </w:rPr>
      </w:sdtEndPr>
      <w:sdtContent>
        <w:p w14:paraId="7C0A5AD1" w14:textId="77777777" w:rsidR="00966B19" w:rsidRPr="007F7E2B" w:rsidRDefault="00966B19">
          <w:pPr>
            <w:pStyle w:val="Heading3"/>
            <w:tabs>
              <w:tab w:val="center" w:pos="4681"/>
            </w:tabs>
            <w:ind w:left="-15"/>
            <w:rPr>
              <w:ins w:id="24549" w:author="V2" w:date="2025-04-14T14:19:00Z" w16du:dateUtc="2025-04-14T19:19:00Z"/>
            </w:rPr>
          </w:pPr>
          <w:ins w:id="24550" w:author="V2" w:date="2025-04-14T14:19:00Z" w16du:dateUtc="2025-04-14T19:19:00Z">
            <w:r w:rsidRPr="007F7E2B">
              <w:t>Table of Contents</w:t>
            </w:r>
            <w:bookmarkEnd w:id="24548"/>
            <w:bookmarkEnd w:id="24547"/>
            <w:bookmarkEnd w:id="24546"/>
            <w:r w:rsidRPr="007F7E2B">
              <w:t xml:space="preserve"> </w:t>
            </w:r>
            <w:r w:rsidRPr="007F7E2B">
              <w:tab/>
              <w:t xml:space="preserve"> </w:t>
            </w:r>
          </w:ins>
        </w:p>
        <w:p w14:paraId="344AFD89" w14:textId="77777777" w:rsidR="00966B19" w:rsidRPr="007F7E2B" w:rsidRDefault="00966B19">
          <w:pPr>
            <w:pStyle w:val="TOC1"/>
            <w:tabs>
              <w:tab w:val="right" w:leader="dot" w:pos="9360"/>
            </w:tabs>
            <w:rPr>
              <w:ins w:id="24551" w:author="V2" w:date="2025-04-14T14:19:00Z" w16du:dateUtc="2025-04-14T19:19:00Z"/>
            </w:rPr>
          </w:pPr>
          <w:ins w:id="24552" w:author="V2" w:date="2025-04-14T14:19:00Z" w16du:dateUtc="2025-04-14T19:19:00Z">
            <w:r w:rsidRPr="007F7E2B">
              <w:fldChar w:fldCharType="begin"/>
            </w:r>
            <w:r w:rsidRPr="007F7E2B">
              <w:instrText xml:space="preserve"> TOC \o "1-2" \h \z \u </w:instrText>
            </w:r>
            <w:r w:rsidRPr="007F7E2B">
              <w:fldChar w:fldCharType="separate"/>
            </w:r>
            <w:r>
              <w:fldChar w:fldCharType="begin"/>
            </w:r>
            <w:r>
              <w:instrText>HYPERLINK \l "_Toc45945" \h</w:instrText>
            </w:r>
            <w:r>
              <w:fldChar w:fldCharType="separate"/>
            </w:r>
            <w:r w:rsidRPr="007F7E2B">
              <w:t>1  Sources</w:t>
            </w:r>
            <w:r w:rsidRPr="007F7E2B">
              <w:tab/>
            </w:r>
            <w:r w:rsidRPr="007F7E2B">
              <w:fldChar w:fldCharType="begin"/>
            </w:r>
            <w:r w:rsidRPr="007F7E2B">
              <w:instrText>PAGEREF _Toc45945 \h</w:instrText>
            </w:r>
            <w:r w:rsidRPr="007F7E2B">
              <w:fldChar w:fldCharType="separate"/>
            </w:r>
            <w:r w:rsidRPr="007F7E2B">
              <w:rPr>
                <w:rFonts w:ascii="Arial" w:eastAsia="Arial" w:hAnsi="Arial" w:cs="Arial"/>
                <w:color w:val="000000"/>
                <w:sz w:val="20"/>
              </w:rPr>
              <w:t xml:space="preserve">4 </w:t>
            </w:r>
            <w:r w:rsidRPr="007F7E2B">
              <w:fldChar w:fldCharType="end"/>
            </w:r>
            <w:r>
              <w:fldChar w:fldCharType="end"/>
            </w:r>
          </w:ins>
        </w:p>
        <w:p w14:paraId="3BED431E" w14:textId="77777777" w:rsidR="00966B19" w:rsidRPr="007F7E2B" w:rsidRDefault="00966B19">
          <w:pPr>
            <w:pStyle w:val="TOC1"/>
            <w:tabs>
              <w:tab w:val="right" w:leader="dot" w:pos="9360"/>
            </w:tabs>
            <w:rPr>
              <w:ins w:id="24553" w:author="V2" w:date="2025-04-14T14:19:00Z" w16du:dateUtc="2025-04-14T19:19:00Z"/>
            </w:rPr>
          </w:pPr>
          <w:ins w:id="24554" w:author="V2" w:date="2025-04-14T14:19:00Z" w16du:dateUtc="2025-04-14T19:19:00Z">
            <w:r>
              <w:fldChar w:fldCharType="begin"/>
            </w:r>
            <w:r>
              <w:instrText>HYPERLINK \l "_Toc45946" \h</w:instrText>
            </w:r>
            <w:r>
              <w:fldChar w:fldCharType="separate"/>
            </w:r>
            <w:r w:rsidRPr="007F7E2B">
              <w:t>2  Summary Description of the Methodology</w:t>
            </w:r>
            <w:r w:rsidRPr="007F7E2B">
              <w:tab/>
            </w:r>
            <w:r w:rsidRPr="007F7E2B">
              <w:fldChar w:fldCharType="begin"/>
            </w:r>
            <w:r w:rsidRPr="007F7E2B">
              <w:instrText>PAGEREF _Toc45946 \h</w:instrText>
            </w:r>
            <w:r w:rsidRPr="007F7E2B">
              <w:fldChar w:fldCharType="separate"/>
            </w:r>
            <w:r w:rsidRPr="007F7E2B">
              <w:rPr>
                <w:rFonts w:ascii="Arial" w:eastAsia="Arial" w:hAnsi="Arial" w:cs="Arial"/>
                <w:color w:val="000000"/>
                <w:sz w:val="20"/>
              </w:rPr>
              <w:t xml:space="preserve">4 </w:t>
            </w:r>
            <w:r w:rsidRPr="007F7E2B">
              <w:fldChar w:fldCharType="end"/>
            </w:r>
            <w:r>
              <w:fldChar w:fldCharType="end"/>
            </w:r>
          </w:ins>
        </w:p>
        <w:p w14:paraId="1834A147" w14:textId="77777777" w:rsidR="00966B19" w:rsidRPr="007F7E2B" w:rsidRDefault="00966B19">
          <w:pPr>
            <w:pStyle w:val="TOC1"/>
            <w:tabs>
              <w:tab w:val="right" w:leader="dot" w:pos="9360"/>
            </w:tabs>
            <w:rPr>
              <w:ins w:id="24555" w:author="V2" w:date="2025-04-14T14:19:00Z" w16du:dateUtc="2025-04-14T19:19:00Z"/>
            </w:rPr>
          </w:pPr>
          <w:ins w:id="24556" w:author="V2" w:date="2025-04-14T14:19:00Z" w16du:dateUtc="2025-04-14T19:19:00Z">
            <w:r>
              <w:fldChar w:fldCharType="begin"/>
            </w:r>
            <w:r>
              <w:instrText>HYPERLINK \l "_Toc45947" \h</w:instrText>
            </w:r>
            <w:r>
              <w:fldChar w:fldCharType="separate"/>
            </w:r>
            <w:r w:rsidRPr="007F7E2B">
              <w:t>3  Definitions</w:t>
            </w:r>
            <w:r w:rsidRPr="007F7E2B">
              <w:tab/>
            </w:r>
            <w:r w:rsidRPr="007F7E2B">
              <w:fldChar w:fldCharType="begin"/>
            </w:r>
            <w:r w:rsidRPr="007F7E2B">
              <w:instrText>PAGEREF _Toc45947 \h</w:instrText>
            </w:r>
            <w:r w:rsidRPr="007F7E2B">
              <w:fldChar w:fldCharType="separate"/>
            </w:r>
            <w:r w:rsidRPr="007F7E2B">
              <w:rPr>
                <w:rFonts w:ascii="Arial" w:eastAsia="Arial" w:hAnsi="Arial" w:cs="Arial"/>
                <w:color w:val="000000"/>
                <w:sz w:val="20"/>
              </w:rPr>
              <w:t xml:space="preserve">7 </w:t>
            </w:r>
            <w:r w:rsidRPr="007F7E2B">
              <w:fldChar w:fldCharType="end"/>
            </w:r>
            <w:r>
              <w:fldChar w:fldCharType="end"/>
            </w:r>
          </w:ins>
        </w:p>
        <w:p w14:paraId="361BF04B" w14:textId="77777777" w:rsidR="00966B19" w:rsidRPr="007F7E2B" w:rsidRDefault="00966B19">
          <w:pPr>
            <w:pStyle w:val="TOC1"/>
            <w:tabs>
              <w:tab w:val="right" w:leader="dot" w:pos="9360"/>
            </w:tabs>
            <w:rPr>
              <w:ins w:id="24557" w:author="V2" w:date="2025-04-14T14:19:00Z" w16du:dateUtc="2025-04-14T19:19:00Z"/>
            </w:rPr>
          </w:pPr>
          <w:ins w:id="24558" w:author="V2" w:date="2025-04-14T14:19:00Z" w16du:dateUtc="2025-04-14T19:19:00Z">
            <w:r>
              <w:fldChar w:fldCharType="begin"/>
            </w:r>
            <w:r>
              <w:instrText>HYPERLINK \l "_Toc45948" \h</w:instrText>
            </w:r>
            <w:r>
              <w:fldChar w:fldCharType="separate"/>
            </w:r>
            <w:r w:rsidRPr="007F7E2B">
              <w:t>4  Applicability Conditions</w:t>
            </w:r>
            <w:r w:rsidRPr="007F7E2B">
              <w:tab/>
            </w:r>
            <w:r w:rsidRPr="007F7E2B">
              <w:fldChar w:fldCharType="begin"/>
            </w:r>
            <w:r w:rsidRPr="007F7E2B">
              <w:instrText>PAGEREF _Toc45948 \h</w:instrText>
            </w:r>
            <w:r w:rsidRPr="007F7E2B">
              <w:fldChar w:fldCharType="separate"/>
            </w:r>
            <w:r w:rsidRPr="007F7E2B">
              <w:rPr>
                <w:rFonts w:ascii="Arial" w:eastAsia="Arial" w:hAnsi="Arial" w:cs="Arial"/>
                <w:color w:val="000000"/>
                <w:sz w:val="20"/>
              </w:rPr>
              <w:t xml:space="preserve">8 </w:t>
            </w:r>
            <w:r w:rsidRPr="007F7E2B">
              <w:fldChar w:fldCharType="end"/>
            </w:r>
            <w:r>
              <w:fldChar w:fldCharType="end"/>
            </w:r>
          </w:ins>
        </w:p>
        <w:p w14:paraId="68DE3C5E" w14:textId="77777777" w:rsidR="00966B19" w:rsidRPr="007F7E2B" w:rsidRDefault="00966B19">
          <w:pPr>
            <w:pStyle w:val="TOC2"/>
            <w:tabs>
              <w:tab w:val="right" w:leader="dot" w:pos="9360"/>
            </w:tabs>
            <w:rPr>
              <w:ins w:id="24559" w:author="V2" w:date="2025-04-14T14:19:00Z" w16du:dateUtc="2025-04-14T19:19:00Z"/>
            </w:rPr>
          </w:pPr>
          <w:ins w:id="24560" w:author="V2" w:date="2025-04-14T14:19:00Z" w16du:dateUtc="2025-04-14T19:19:00Z">
            <w:r>
              <w:fldChar w:fldCharType="begin"/>
            </w:r>
            <w:r>
              <w:instrText>HYPERLINK \l "_Toc45949" \h</w:instrText>
            </w:r>
            <w:r>
              <w:fldChar w:fldCharType="separate"/>
            </w:r>
            <w:r w:rsidRPr="007F7E2B">
              <w:t>4.1  Mandatory Conditions</w:t>
            </w:r>
            <w:r w:rsidRPr="007F7E2B">
              <w:tab/>
            </w:r>
            <w:r w:rsidRPr="007F7E2B">
              <w:fldChar w:fldCharType="begin"/>
            </w:r>
            <w:r w:rsidRPr="007F7E2B">
              <w:instrText>PAGEREF _Toc45949 \h</w:instrText>
            </w:r>
            <w:r w:rsidRPr="007F7E2B">
              <w:fldChar w:fldCharType="separate"/>
            </w:r>
            <w:r w:rsidRPr="007F7E2B">
              <w:rPr>
                <w:rFonts w:ascii="Arial" w:eastAsia="Arial" w:hAnsi="Arial" w:cs="Arial"/>
                <w:color w:val="000000"/>
                <w:sz w:val="20"/>
              </w:rPr>
              <w:t xml:space="preserve">8 </w:t>
            </w:r>
            <w:r w:rsidRPr="007F7E2B">
              <w:fldChar w:fldCharType="end"/>
            </w:r>
            <w:r>
              <w:fldChar w:fldCharType="end"/>
            </w:r>
          </w:ins>
        </w:p>
        <w:p w14:paraId="30BEDB29" w14:textId="77777777" w:rsidR="00966B19" w:rsidRPr="007F7E2B" w:rsidRDefault="00966B19">
          <w:pPr>
            <w:pStyle w:val="TOC2"/>
            <w:tabs>
              <w:tab w:val="right" w:leader="dot" w:pos="9360"/>
            </w:tabs>
            <w:rPr>
              <w:ins w:id="24561" w:author="V2" w:date="2025-04-14T14:19:00Z" w16du:dateUtc="2025-04-14T19:19:00Z"/>
            </w:rPr>
          </w:pPr>
          <w:ins w:id="24562" w:author="V2" w:date="2025-04-14T14:19:00Z" w16du:dateUtc="2025-04-14T19:19:00Z">
            <w:r>
              <w:fldChar w:fldCharType="begin"/>
            </w:r>
            <w:r>
              <w:instrText>HYPERLINK \l "_Toc45950" \h</w:instrText>
            </w:r>
            <w:r>
              <w:fldChar w:fldCharType="separate"/>
            </w:r>
            <w:r w:rsidRPr="007F7E2B">
              <w:t>4.2  Optional Conditions</w:t>
            </w:r>
            <w:r w:rsidRPr="007F7E2B">
              <w:tab/>
            </w:r>
            <w:r w:rsidRPr="007F7E2B">
              <w:fldChar w:fldCharType="begin"/>
            </w:r>
            <w:r w:rsidRPr="007F7E2B">
              <w:instrText>PAGEREF _Toc45950 \h</w:instrText>
            </w:r>
            <w:r w:rsidRPr="007F7E2B">
              <w:fldChar w:fldCharType="separate"/>
            </w:r>
            <w:r w:rsidRPr="007F7E2B">
              <w:rPr>
                <w:rFonts w:ascii="Arial" w:eastAsia="Arial" w:hAnsi="Arial" w:cs="Arial"/>
                <w:color w:val="000000"/>
                <w:sz w:val="20"/>
              </w:rPr>
              <w:t xml:space="preserve">9 </w:t>
            </w:r>
            <w:r w:rsidRPr="007F7E2B">
              <w:fldChar w:fldCharType="end"/>
            </w:r>
            <w:r>
              <w:fldChar w:fldCharType="end"/>
            </w:r>
          </w:ins>
        </w:p>
        <w:p w14:paraId="24EA74C9" w14:textId="77777777" w:rsidR="00966B19" w:rsidRPr="007F7E2B" w:rsidRDefault="00966B19">
          <w:pPr>
            <w:pStyle w:val="TOC1"/>
            <w:tabs>
              <w:tab w:val="right" w:leader="dot" w:pos="9360"/>
            </w:tabs>
            <w:rPr>
              <w:ins w:id="24563" w:author="V2" w:date="2025-04-14T14:19:00Z" w16du:dateUtc="2025-04-14T19:19:00Z"/>
            </w:rPr>
          </w:pPr>
          <w:ins w:id="24564" w:author="V2" w:date="2025-04-14T14:19:00Z" w16du:dateUtc="2025-04-14T19:19:00Z">
            <w:r>
              <w:lastRenderedPageBreak/>
              <w:fldChar w:fldCharType="begin"/>
            </w:r>
            <w:r>
              <w:instrText>HYPERLINK \l "_Toc45951" \h</w:instrText>
            </w:r>
            <w:r>
              <w:fldChar w:fldCharType="separate"/>
            </w:r>
            <w:r w:rsidRPr="007F7E2B">
              <w:t>5  Project Boundary</w:t>
            </w:r>
            <w:r w:rsidRPr="007F7E2B">
              <w:tab/>
            </w:r>
            <w:r w:rsidRPr="007F7E2B">
              <w:fldChar w:fldCharType="begin"/>
            </w:r>
            <w:r w:rsidRPr="007F7E2B">
              <w:instrText>PAGEREF _Toc45951 \h</w:instrText>
            </w:r>
            <w:r w:rsidRPr="007F7E2B">
              <w:fldChar w:fldCharType="separate"/>
            </w:r>
            <w:r w:rsidRPr="007F7E2B">
              <w:rPr>
                <w:rFonts w:ascii="Arial" w:eastAsia="Arial" w:hAnsi="Arial" w:cs="Arial"/>
                <w:color w:val="000000"/>
                <w:sz w:val="20"/>
              </w:rPr>
              <w:t xml:space="preserve">10 </w:t>
            </w:r>
            <w:r w:rsidRPr="007F7E2B">
              <w:fldChar w:fldCharType="end"/>
            </w:r>
            <w:r>
              <w:fldChar w:fldCharType="end"/>
            </w:r>
          </w:ins>
        </w:p>
        <w:p w14:paraId="518F0209" w14:textId="77777777" w:rsidR="00966B19" w:rsidRPr="007F7E2B" w:rsidRDefault="00966B19">
          <w:pPr>
            <w:pStyle w:val="TOC1"/>
            <w:tabs>
              <w:tab w:val="right" w:leader="dot" w:pos="9360"/>
            </w:tabs>
            <w:rPr>
              <w:ins w:id="24565" w:author="V2" w:date="2025-04-14T14:19:00Z" w16du:dateUtc="2025-04-14T19:19:00Z"/>
            </w:rPr>
          </w:pPr>
          <w:ins w:id="24566" w:author="V2" w:date="2025-04-14T14:19:00Z" w16du:dateUtc="2025-04-14T19:19:00Z">
            <w:r>
              <w:fldChar w:fldCharType="begin"/>
            </w:r>
            <w:r>
              <w:instrText>HYPERLINK \l "_Toc45952" \h</w:instrText>
            </w:r>
            <w:r>
              <w:fldChar w:fldCharType="separate"/>
            </w:r>
            <w:r w:rsidRPr="007F7E2B">
              <w:t>6  Procedure for Determining the Baseline Scenario</w:t>
            </w:r>
            <w:r w:rsidRPr="007F7E2B">
              <w:tab/>
            </w:r>
            <w:r w:rsidRPr="007F7E2B">
              <w:fldChar w:fldCharType="begin"/>
            </w:r>
            <w:r w:rsidRPr="007F7E2B">
              <w:instrText>PAGEREF _Toc45952 \h</w:instrText>
            </w:r>
            <w:r w:rsidRPr="007F7E2B">
              <w:fldChar w:fldCharType="separate"/>
            </w:r>
            <w:r w:rsidRPr="007F7E2B">
              <w:rPr>
                <w:rFonts w:ascii="Arial" w:eastAsia="Arial" w:hAnsi="Arial" w:cs="Arial"/>
                <w:color w:val="000000"/>
                <w:sz w:val="20"/>
              </w:rPr>
              <w:t xml:space="preserve">10 </w:t>
            </w:r>
            <w:r w:rsidRPr="007F7E2B">
              <w:fldChar w:fldCharType="end"/>
            </w:r>
            <w:r>
              <w:fldChar w:fldCharType="end"/>
            </w:r>
          </w:ins>
        </w:p>
        <w:p w14:paraId="764DE3E4" w14:textId="77777777" w:rsidR="00966B19" w:rsidRPr="007F7E2B" w:rsidRDefault="00966B19">
          <w:pPr>
            <w:pStyle w:val="TOC1"/>
            <w:tabs>
              <w:tab w:val="right" w:leader="dot" w:pos="9360"/>
            </w:tabs>
            <w:rPr>
              <w:ins w:id="24567" w:author="V2" w:date="2025-04-14T14:19:00Z" w16du:dateUtc="2025-04-14T19:19:00Z"/>
            </w:rPr>
          </w:pPr>
          <w:ins w:id="24568" w:author="V2" w:date="2025-04-14T14:19:00Z" w16du:dateUtc="2025-04-14T19:19:00Z">
            <w:r>
              <w:fldChar w:fldCharType="begin"/>
            </w:r>
            <w:r>
              <w:instrText>HYPERLINK \l "_Toc45953" \h</w:instrText>
            </w:r>
            <w:r>
              <w:fldChar w:fldCharType="separate"/>
            </w:r>
            <w:r w:rsidRPr="007F7E2B">
              <w:t>7  Procedure for Demonstrating Additionality</w:t>
            </w:r>
            <w:r w:rsidRPr="007F7E2B">
              <w:tab/>
            </w:r>
            <w:r w:rsidRPr="007F7E2B">
              <w:fldChar w:fldCharType="begin"/>
            </w:r>
            <w:r w:rsidRPr="007F7E2B">
              <w:instrText>PAGEREF _Toc45953 \h</w:instrText>
            </w:r>
            <w:r w:rsidRPr="007F7E2B">
              <w:fldChar w:fldCharType="separate"/>
            </w:r>
            <w:r w:rsidRPr="007F7E2B">
              <w:rPr>
                <w:rFonts w:ascii="Arial" w:eastAsia="Arial" w:hAnsi="Arial" w:cs="Arial"/>
                <w:color w:val="000000"/>
                <w:sz w:val="20"/>
              </w:rPr>
              <w:t xml:space="preserve">11 </w:t>
            </w:r>
            <w:r w:rsidRPr="007F7E2B">
              <w:fldChar w:fldCharType="end"/>
            </w:r>
            <w:r>
              <w:fldChar w:fldCharType="end"/>
            </w:r>
          </w:ins>
        </w:p>
        <w:p w14:paraId="252C8CC1" w14:textId="77777777" w:rsidR="00966B19" w:rsidRPr="007F7E2B" w:rsidRDefault="00966B19">
          <w:pPr>
            <w:pStyle w:val="TOC1"/>
            <w:tabs>
              <w:tab w:val="right" w:leader="dot" w:pos="9360"/>
            </w:tabs>
            <w:rPr>
              <w:ins w:id="24569" w:author="V2" w:date="2025-04-14T14:19:00Z" w16du:dateUtc="2025-04-14T19:19:00Z"/>
            </w:rPr>
          </w:pPr>
          <w:ins w:id="24570" w:author="V2" w:date="2025-04-14T14:19:00Z" w16du:dateUtc="2025-04-14T19:19:00Z">
            <w:r>
              <w:fldChar w:fldCharType="begin"/>
            </w:r>
            <w:r>
              <w:instrText>HYPERLINK \l "_Toc45954" \h</w:instrText>
            </w:r>
            <w:r>
              <w:fldChar w:fldCharType="separate"/>
            </w:r>
            <w:r w:rsidRPr="007F7E2B">
              <w:t>8  Quantification of GHG Emission Reductions and Removals</w:t>
            </w:r>
            <w:r w:rsidRPr="007F7E2B">
              <w:tab/>
            </w:r>
            <w:r w:rsidRPr="007F7E2B">
              <w:fldChar w:fldCharType="begin"/>
            </w:r>
            <w:r w:rsidRPr="007F7E2B">
              <w:instrText>PAGEREF _Toc45954 \h</w:instrText>
            </w:r>
            <w:r w:rsidRPr="007F7E2B">
              <w:fldChar w:fldCharType="separate"/>
            </w:r>
            <w:r w:rsidRPr="007F7E2B">
              <w:rPr>
                <w:rFonts w:ascii="Arial" w:eastAsia="Arial" w:hAnsi="Arial" w:cs="Arial"/>
                <w:color w:val="000000"/>
                <w:sz w:val="20"/>
              </w:rPr>
              <w:t xml:space="preserve">11 </w:t>
            </w:r>
            <w:r w:rsidRPr="007F7E2B">
              <w:fldChar w:fldCharType="end"/>
            </w:r>
            <w:r>
              <w:fldChar w:fldCharType="end"/>
            </w:r>
          </w:ins>
        </w:p>
        <w:p w14:paraId="39208362" w14:textId="77777777" w:rsidR="00966B19" w:rsidRPr="007F7E2B" w:rsidRDefault="00966B19">
          <w:pPr>
            <w:pStyle w:val="TOC2"/>
            <w:tabs>
              <w:tab w:val="right" w:leader="dot" w:pos="9360"/>
            </w:tabs>
            <w:rPr>
              <w:ins w:id="24571" w:author="V2" w:date="2025-04-14T14:19:00Z" w16du:dateUtc="2025-04-14T19:19:00Z"/>
            </w:rPr>
          </w:pPr>
          <w:ins w:id="24572" w:author="V2" w:date="2025-04-14T14:19:00Z" w16du:dateUtc="2025-04-14T19:19:00Z">
            <w:r>
              <w:fldChar w:fldCharType="begin"/>
            </w:r>
            <w:r>
              <w:instrText>HYPERLINK \l "_Toc45955" \h</w:instrText>
            </w:r>
            <w:r>
              <w:fldChar w:fldCharType="separate"/>
            </w:r>
            <w:r w:rsidRPr="007F7E2B">
              <w:t>8.1  Baseline Emissions</w:t>
            </w:r>
            <w:r w:rsidRPr="007F7E2B">
              <w:tab/>
            </w:r>
            <w:r w:rsidRPr="007F7E2B">
              <w:fldChar w:fldCharType="begin"/>
            </w:r>
            <w:r w:rsidRPr="007F7E2B">
              <w:instrText>PAGEREF _Toc45955 \h</w:instrText>
            </w:r>
            <w:r w:rsidRPr="007F7E2B">
              <w:fldChar w:fldCharType="separate"/>
            </w:r>
            <w:r w:rsidRPr="007F7E2B">
              <w:rPr>
                <w:rFonts w:ascii="Arial" w:eastAsia="Arial" w:hAnsi="Arial" w:cs="Arial"/>
                <w:color w:val="000000"/>
                <w:sz w:val="20"/>
              </w:rPr>
              <w:t xml:space="preserve">11 </w:t>
            </w:r>
            <w:r w:rsidRPr="007F7E2B">
              <w:fldChar w:fldCharType="end"/>
            </w:r>
            <w:r>
              <w:fldChar w:fldCharType="end"/>
            </w:r>
          </w:ins>
        </w:p>
        <w:p w14:paraId="2F5D1414" w14:textId="77777777" w:rsidR="00966B19" w:rsidRPr="007F7E2B" w:rsidRDefault="00966B19">
          <w:pPr>
            <w:pStyle w:val="TOC2"/>
            <w:tabs>
              <w:tab w:val="right" w:leader="dot" w:pos="9360"/>
            </w:tabs>
            <w:rPr>
              <w:ins w:id="24573" w:author="V2" w:date="2025-04-14T14:19:00Z" w16du:dateUtc="2025-04-14T19:19:00Z"/>
            </w:rPr>
          </w:pPr>
          <w:ins w:id="24574" w:author="V2" w:date="2025-04-14T14:19:00Z" w16du:dateUtc="2025-04-14T19:19:00Z">
            <w:r>
              <w:fldChar w:fldCharType="begin"/>
            </w:r>
            <w:r>
              <w:instrText>HYPERLINK \l "_Toc45956" \h</w:instrText>
            </w:r>
            <w:r>
              <w:fldChar w:fldCharType="separate"/>
            </w:r>
            <w:r w:rsidRPr="007F7E2B">
              <w:t>8.2  Project Emissions</w:t>
            </w:r>
            <w:r w:rsidRPr="007F7E2B">
              <w:tab/>
            </w:r>
            <w:r w:rsidRPr="007F7E2B">
              <w:fldChar w:fldCharType="begin"/>
            </w:r>
            <w:r w:rsidRPr="007F7E2B">
              <w:instrText>PAGEREF _Toc45956 \h</w:instrText>
            </w:r>
            <w:r w:rsidRPr="007F7E2B">
              <w:fldChar w:fldCharType="separate"/>
            </w:r>
            <w:r w:rsidRPr="007F7E2B">
              <w:rPr>
                <w:rFonts w:ascii="Arial" w:eastAsia="Arial" w:hAnsi="Arial" w:cs="Arial"/>
                <w:color w:val="000000"/>
                <w:sz w:val="20"/>
              </w:rPr>
              <w:t xml:space="preserve">17 </w:t>
            </w:r>
            <w:r w:rsidRPr="007F7E2B">
              <w:fldChar w:fldCharType="end"/>
            </w:r>
            <w:r>
              <w:fldChar w:fldCharType="end"/>
            </w:r>
          </w:ins>
        </w:p>
        <w:p w14:paraId="20D81610" w14:textId="77777777" w:rsidR="00966B19" w:rsidRPr="007F7E2B" w:rsidRDefault="00966B19">
          <w:pPr>
            <w:pStyle w:val="TOC2"/>
            <w:tabs>
              <w:tab w:val="right" w:leader="dot" w:pos="9360"/>
            </w:tabs>
            <w:rPr>
              <w:ins w:id="24575" w:author="V2" w:date="2025-04-14T14:19:00Z" w16du:dateUtc="2025-04-14T19:19:00Z"/>
            </w:rPr>
          </w:pPr>
          <w:ins w:id="24576" w:author="V2" w:date="2025-04-14T14:19:00Z" w16du:dateUtc="2025-04-14T19:19:00Z">
            <w:r>
              <w:fldChar w:fldCharType="begin"/>
            </w:r>
            <w:r>
              <w:instrText>HYPERLINK \l "_Toc45957" \h</w:instrText>
            </w:r>
            <w:r>
              <w:fldChar w:fldCharType="separate"/>
            </w:r>
            <w:r w:rsidRPr="007F7E2B">
              <w:t>8.3  Leakage</w:t>
            </w:r>
            <w:r w:rsidRPr="007F7E2B">
              <w:tab/>
            </w:r>
            <w:r w:rsidRPr="007F7E2B">
              <w:fldChar w:fldCharType="begin"/>
            </w:r>
            <w:r w:rsidRPr="007F7E2B">
              <w:instrText>PAGEREF _Toc45957 \h</w:instrText>
            </w:r>
            <w:r w:rsidRPr="007F7E2B">
              <w:fldChar w:fldCharType="separate"/>
            </w:r>
            <w:r w:rsidRPr="007F7E2B">
              <w:rPr>
                <w:rFonts w:ascii="Arial" w:eastAsia="Arial" w:hAnsi="Arial" w:cs="Arial"/>
                <w:color w:val="000000"/>
                <w:sz w:val="20"/>
              </w:rPr>
              <w:t xml:space="preserve">25 </w:t>
            </w:r>
            <w:r w:rsidRPr="007F7E2B">
              <w:fldChar w:fldCharType="end"/>
            </w:r>
            <w:r>
              <w:fldChar w:fldCharType="end"/>
            </w:r>
          </w:ins>
        </w:p>
        <w:p w14:paraId="1CD332A4" w14:textId="77777777" w:rsidR="00966B19" w:rsidRPr="007F7E2B" w:rsidRDefault="00966B19">
          <w:pPr>
            <w:pStyle w:val="TOC2"/>
            <w:tabs>
              <w:tab w:val="right" w:leader="dot" w:pos="9360"/>
            </w:tabs>
            <w:rPr>
              <w:ins w:id="24577" w:author="V2" w:date="2025-04-14T14:19:00Z" w16du:dateUtc="2025-04-14T19:19:00Z"/>
            </w:rPr>
          </w:pPr>
          <w:ins w:id="24578" w:author="V2" w:date="2025-04-14T14:19:00Z" w16du:dateUtc="2025-04-14T19:19:00Z">
            <w:r>
              <w:fldChar w:fldCharType="begin"/>
            </w:r>
            <w:r>
              <w:instrText>HYPERLINK \l "_Toc45958" \h</w:instrText>
            </w:r>
            <w:r>
              <w:fldChar w:fldCharType="separate"/>
            </w:r>
            <w:r w:rsidRPr="007F7E2B">
              <w:t>8.4  Summary of GHG Emission Reduction and/or Removals</w:t>
            </w:r>
            <w:r w:rsidRPr="007F7E2B">
              <w:tab/>
            </w:r>
            <w:r w:rsidRPr="007F7E2B">
              <w:fldChar w:fldCharType="begin"/>
            </w:r>
            <w:r w:rsidRPr="007F7E2B">
              <w:instrText>PAGEREF _Toc45958 \h</w:instrText>
            </w:r>
            <w:r w:rsidRPr="007F7E2B">
              <w:fldChar w:fldCharType="separate"/>
            </w:r>
            <w:r w:rsidRPr="007F7E2B">
              <w:rPr>
                <w:rFonts w:ascii="Arial" w:eastAsia="Arial" w:hAnsi="Arial" w:cs="Arial"/>
                <w:color w:val="000000"/>
                <w:sz w:val="20"/>
              </w:rPr>
              <w:t xml:space="preserve">27 </w:t>
            </w:r>
            <w:r w:rsidRPr="007F7E2B">
              <w:fldChar w:fldCharType="end"/>
            </w:r>
            <w:r>
              <w:fldChar w:fldCharType="end"/>
            </w:r>
          </w:ins>
        </w:p>
        <w:p w14:paraId="6D4A7459" w14:textId="77777777" w:rsidR="00966B19" w:rsidRPr="007F7E2B" w:rsidRDefault="00966B19">
          <w:pPr>
            <w:pStyle w:val="TOC1"/>
            <w:tabs>
              <w:tab w:val="right" w:leader="dot" w:pos="9360"/>
            </w:tabs>
            <w:rPr>
              <w:ins w:id="24579" w:author="V2" w:date="2025-04-14T14:19:00Z" w16du:dateUtc="2025-04-14T19:19:00Z"/>
            </w:rPr>
          </w:pPr>
          <w:ins w:id="24580" w:author="V2" w:date="2025-04-14T14:19:00Z" w16du:dateUtc="2025-04-14T19:19:00Z">
            <w:r>
              <w:fldChar w:fldCharType="begin"/>
            </w:r>
            <w:r>
              <w:instrText>HYPERLINK \l "_Toc45959" \h</w:instrText>
            </w:r>
            <w:r>
              <w:fldChar w:fldCharType="separate"/>
            </w:r>
            <w:r w:rsidRPr="007F7E2B">
              <w:t>9  Monitoring</w:t>
            </w:r>
            <w:r w:rsidRPr="007F7E2B">
              <w:tab/>
            </w:r>
            <w:r w:rsidRPr="007F7E2B">
              <w:fldChar w:fldCharType="begin"/>
            </w:r>
            <w:r w:rsidRPr="007F7E2B">
              <w:instrText>PAGEREF _Toc45959 \h</w:instrText>
            </w:r>
            <w:r w:rsidRPr="007F7E2B">
              <w:fldChar w:fldCharType="separate"/>
            </w:r>
            <w:r w:rsidRPr="007F7E2B">
              <w:rPr>
                <w:rFonts w:ascii="Arial" w:eastAsia="Arial" w:hAnsi="Arial" w:cs="Arial"/>
                <w:color w:val="000000"/>
                <w:sz w:val="20"/>
              </w:rPr>
              <w:t xml:space="preserve">28 </w:t>
            </w:r>
            <w:r w:rsidRPr="007F7E2B">
              <w:fldChar w:fldCharType="end"/>
            </w:r>
            <w:r>
              <w:fldChar w:fldCharType="end"/>
            </w:r>
          </w:ins>
        </w:p>
        <w:p w14:paraId="5C5E7211" w14:textId="77777777" w:rsidR="00966B19" w:rsidRPr="007F7E2B" w:rsidRDefault="00966B19">
          <w:pPr>
            <w:pStyle w:val="TOC2"/>
            <w:tabs>
              <w:tab w:val="right" w:leader="dot" w:pos="9360"/>
            </w:tabs>
            <w:rPr>
              <w:ins w:id="24581" w:author="V2" w:date="2025-04-14T14:19:00Z" w16du:dateUtc="2025-04-14T19:19:00Z"/>
            </w:rPr>
          </w:pPr>
          <w:ins w:id="24582" w:author="V2" w:date="2025-04-14T14:19:00Z" w16du:dateUtc="2025-04-14T19:19:00Z">
            <w:r>
              <w:fldChar w:fldCharType="begin"/>
            </w:r>
            <w:r>
              <w:instrText>HYPERLINK \l "_Toc45960" \h</w:instrText>
            </w:r>
            <w:r>
              <w:fldChar w:fldCharType="separate"/>
            </w:r>
            <w:r w:rsidRPr="007F7E2B">
              <w:t>9.1  Data and Parameters Available at Validation</w:t>
            </w:r>
            <w:r w:rsidRPr="007F7E2B">
              <w:tab/>
            </w:r>
            <w:r w:rsidRPr="007F7E2B">
              <w:fldChar w:fldCharType="begin"/>
            </w:r>
            <w:r w:rsidRPr="007F7E2B">
              <w:instrText>PAGEREF _Toc45960 \h</w:instrText>
            </w:r>
            <w:r w:rsidRPr="007F7E2B">
              <w:fldChar w:fldCharType="separate"/>
            </w:r>
            <w:r w:rsidRPr="007F7E2B">
              <w:rPr>
                <w:rFonts w:ascii="Arial" w:eastAsia="Arial" w:hAnsi="Arial" w:cs="Arial"/>
                <w:color w:val="000000"/>
                <w:sz w:val="20"/>
              </w:rPr>
              <w:t xml:space="preserve">28 </w:t>
            </w:r>
            <w:r w:rsidRPr="007F7E2B">
              <w:fldChar w:fldCharType="end"/>
            </w:r>
            <w:r>
              <w:fldChar w:fldCharType="end"/>
            </w:r>
          </w:ins>
        </w:p>
        <w:p w14:paraId="2E4ADA35" w14:textId="77777777" w:rsidR="00966B19" w:rsidRPr="007F7E2B" w:rsidRDefault="00966B19">
          <w:pPr>
            <w:pStyle w:val="TOC2"/>
            <w:tabs>
              <w:tab w:val="right" w:leader="dot" w:pos="9360"/>
            </w:tabs>
            <w:rPr>
              <w:ins w:id="24583" w:author="V2" w:date="2025-04-14T14:19:00Z" w16du:dateUtc="2025-04-14T19:19:00Z"/>
            </w:rPr>
          </w:pPr>
          <w:ins w:id="24584" w:author="V2" w:date="2025-04-14T14:19:00Z" w16du:dateUtc="2025-04-14T19:19:00Z">
            <w:r>
              <w:fldChar w:fldCharType="begin"/>
            </w:r>
            <w:r>
              <w:instrText>HYPERLINK \l "_Toc45961" \h</w:instrText>
            </w:r>
            <w:r>
              <w:fldChar w:fldCharType="separate"/>
            </w:r>
            <w:r w:rsidRPr="007F7E2B">
              <w:t>9.2  Data and Parameters Monitored</w:t>
            </w:r>
            <w:r w:rsidRPr="007F7E2B">
              <w:tab/>
            </w:r>
            <w:r w:rsidRPr="007F7E2B">
              <w:fldChar w:fldCharType="begin"/>
            </w:r>
            <w:r w:rsidRPr="007F7E2B">
              <w:instrText>PAGEREF _Toc45961 \h</w:instrText>
            </w:r>
            <w:r w:rsidRPr="007F7E2B">
              <w:fldChar w:fldCharType="separate"/>
            </w:r>
            <w:r w:rsidRPr="007F7E2B">
              <w:rPr>
                <w:rFonts w:ascii="Arial" w:eastAsia="Arial" w:hAnsi="Arial" w:cs="Arial"/>
                <w:color w:val="000000"/>
                <w:sz w:val="20"/>
              </w:rPr>
              <w:t xml:space="preserve">28 </w:t>
            </w:r>
            <w:r w:rsidRPr="007F7E2B">
              <w:fldChar w:fldCharType="end"/>
            </w:r>
            <w:r>
              <w:fldChar w:fldCharType="end"/>
            </w:r>
          </w:ins>
        </w:p>
        <w:p w14:paraId="08A1E98A" w14:textId="77777777" w:rsidR="00966B19" w:rsidRPr="007F7E2B" w:rsidRDefault="00966B19">
          <w:pPr>
            <w:pStyle w:val="TOC2"/>
            <w:tabs>
              <w:tab w:val="right" w:leader="dot" w:pos="9360"/>
            </w:tabs>
            <w:rPr>
              <w:ins w:id="24585" w:author="V2" w:date="2025-04-14T14:19:00Z" w16du:dateUtc="2025-04-14T19:19:00Z"/>
            </w:rPr>
          </w:pPr>
          <w:ins w:id="24586" w:author="V2" w:date="2025-04-14T14:19:00Z" w16du:dateUtc="2025-04-14T19:19:00Z">
            <w:r>
              <w:fldChar w:fldCharType="begin"/>
            </w:r>
            <w:r>
              <w:instrText>HYPERLINK \l "_Toc45962" \h</w:instrText>
            </w:r>
            <w:r>
              <w:fldChar w:fldCharType="separate"/>
            </w:r>
            <w:r w:rsidRPr="007F7E2B">
              <w:t>9.3  Description of the Monitoring Plan</w:t>
            </w:r>
            <w:r w:rsidRPr="007F7E2B">
              <w:tab/>
            </w:r>
            <w:r w:rsidRPr="007F7E2B">
              <w:fldChar w:fldCharType="begin"/>
            </w:r>
            <w:r w:rsidRPr="007F7E2B">
              <w:instrText>PAGEREF _Toc45962 \h</w:instrText>
            </w:r>
            <w:r w:rsidRPr="007F7E2B">
              <w:fldChar w:fldCharType="separate"/>
            </w:r>
            <w:r w:rsidRPr="007F7E2B">
              <w:rPr>
                <w:rFonts w:ascii="Arial" w:eastAsia="Arial" w:hAnsi="Arial" w:cs="Arial"/>
                <w:color w:val="000000"/>
                <w:sz w:val="20"/>
              </w:rPr>
              <w:t xml:space="preserve">28 </w:t>
            </w:r>
            <w:r w:rsidRPr="007F7E2B">
              <w:fldChar w:fldCharType="end"/>
            </w:r>
            <w:r>
              <w:fldChar w:fldCharType="end"/>
            </w:r>
          </w:ins>
        </w:p>
        <w:p w14:paraId="46891525" w14:textId="77777777" w:rsidR="00966B19" w:rsidRPr="007F7E2B" w:rsidRDefault="00966B19">
          <w:pPr>
            <w:pStyle w:val="TOC1"/>
            <w:tabs>
              <w:tab w:val="right" w:leader="dot" w:pos="9360"/>
            </w:tabs>
            <w:rPr>
              <w:ins w:id="24587" w:author="V2" w:date="2025-04-14T14:19:00Z" w16du:dateUtc="2025-04-14T19:19:00Z"/>
            </w:rPr>
          </w:pPr>
          <w:ins w:id="24588" w:author="V2" w:date="2025-04-14T14:19:00Z" w16du:dateUtc="2025-04-14T19:19:00Z">
            <w:r>
              <w:fldChar w:fldCharType="begin"/>
            </w:r>
            <w:r>
              <w:instrText>HYPERLINK \l "_Toc45963" \h</w:instrText>
            </w:r>
            <w:r>
              <w:fldChar w:fldCharType="separate"/>
            </w:r>
            <w:r w:rsidRPr="007F7E2B">
              <w:t>10 References and Other Information</w:t>
            </w:r>
            <w:r w:rsidRPr="007F7E2B">
              <w:tab/>
            </w:r>
            <w:r w:rsidRPr="007F7E2B">
              <w:fldChar w:fldCharType="begin"/>
            </w:r>
            <w:r w:rsidRPr="007F7E2B">
              <w:instrText>PAGEREF _Toc45963 \h</w:instrText>
            </w:r>
            <w:r w:rsidRPr="007F7E2B">
              <w:fldChar w:fldCharType="separate"/>
            </w:r>
            <w:r w:rsidRPr="007F7E2B">
              <w:rPr>
                <w:rFonts w:ascii="Arial" w:eastAsia="Arial" w:hAnsi="Arial" w:cs="Arial"/>
                <w:color w:val="000000"/>
                <w:sz w:val="20"/>
              </w:rPr>
              <w:t xml:space="preserve">28 </w:t>
            </w:r>
            <w:r w:rsidRPr="007F7E2B">
              <w:fldChar w:fldCharType="end"/>
            </w:r>
            <w:r>
              <w:fldChar w:fldCharType="end"/>
            </w:r>
          </w:ins>
        </w:p>
        <w:p w14:paraId="13FD0742" w14:textId="77777777" w:rsidR="00966B19" w:rsidRPr="007F7E2B" w:rsidRDefault="00966B19">
          <w:pPr>
            <w:rPr>
              <w:ins w:id="24589" w:author="V2" w:date="2025-04-14T14:19:00Z" w16du:dateUtc="2025-04-14T19:19:00Z"/>
            </w:rPr>
          </w:pPr>
          <w:ins w:id="24590" w:author="V2" w:date="2025-04-14T14:19:00Z" w16du:dateUtc="2025-04-14T19:19:00Z">
            <w:r w:rsidRPr="007F7E2B">
              <w:fldChar w:fldCharType="end"/>
            </w:r>
          </w:ins>
        </w:p>
      </w:sdtContent>
    </w:sdt>
    <w:p w14:paraId="6D0C2825" w14:textId="77777777" w:rsidR="00966B19" w:rsidRPr="007F7E2B" w:rsidRDefault="00966B19">
      <w:pPr>
        <w:spacing w:line="259" w:lineRule="auto"/>
        <w:rPr>
          <w:ins w:id="24591" w:author="V2" w:date="2025-04-14T14:19:00Z" w16du:dateUtc="2025-04-14T19:19:00Z"/>
        </w:rPr>
      </w:pPr>
      <w:ins w:id="24592" w:author="V2" w:date="2025-04-14T14:19:00Z" w16du:dateUtc="2025-04-14T19:19:00Z">
        <w:r w:rsidRPr="007F7E2B">
          <w:rPr>
            <w:sz w:val="22"/>
          </w:rPr>
          <w:t xml:space="preserve"> </w:t>
        </w:r>
      </w:ins>
    </w:p>
    <w:p w14:paraId="066D03FD" w14:textId="77777777" w:rsidR="00966B19" w:rsidRPr="007F7E2B" w:rsidRDefault="00966B19" w:rsidP="00966B19">
      <w:pPr>
        <w:pStyle w:val="Heading1"/>
        <w:spacing w:before="0" w:after="249" w:line="259" w:lineRule="auto"/>
        <w:ind w:left="705" w:hanging="720"/>
        <w:rPr>
          <w:ins w:id="24593" w:author="V2" w:date="2025-04-14T14:19:00Z" w16du:dateUtc="2025-04-14T19:19:00Z"/>
        </w:rPr>
      </w:pPr>
      <w:bookmarkStart w:id="24594" w:name="_Toc174616720"/>
      <w:bookmarkStart w:id="24595" w:name="_Toc180594445"/>
      <w:bookmarkStart w:id="24596" w:name="_Toc180594852"/>
      <w:ins w:id="24597" w:author="V2" w:date="2025-04-14T14:19:00Z" w16du:dateUtc="2025-04-14T19:19:00Z">
        <w:r w:rsidRPr="007F7E2B">
          <w:t>SOURCES</w:t>
        </w:r>
        <w:bookmarkStart w:id="24598" w:name="_Toc45945"/>
        <w:bookmarkEnd w:id="24594"/>
        <w:bookmarkEnd w:id="24595"/>
        <w:bookmarkEnd w:id="24596"/>
        <w:r w:rsidRPr="007F7E2B">
          <w:t xml:space="preserve"> </w:t>
        </w:r>
        <w:bookmarkEnd w:id="24598"/>
      </w:ins>
    </w:p>
    <w:p w14:paraId="1F3EADCB" w14:textId="77777777" w:rsidR="00966B19" w:rsidRPr="007F7E2B" w:rsidRDefault="00966B19">
      <w:pPr>
        <w:ind w:left="-5" w:right="3"/>
        <w:rPr>
          <w:ins w:id="24599" w:author="V2" w:date="2025-04-14T14:19:00Z" w16du:dateUtc="2025-04-14T19:19:00Z"/>
        </w:rPr>
      </w:pPr>
      <w:ins w:id="24600" w:author="V2" w:date="2025-04-14T14:19:00Z" w16du:dateUtc="2025-04-14T19:19:00Z">
        <w:r w:rsidRPr="007F7E2B">
          <w:t xml:space="preserve">This methodology and its modules have been developed on the accounting principles as set out in: IPCC 2003 Good Practice Guidance for Land Use, Land-Use Change and Forestry.  </w:t>
        </w:r>
      </w:ins>
    </w:p>
    <w:p w14:paraId="429E1704" w14:textId="77777777" w:rsidR="00966B19" w:rsidRPr="007F7E2B" w:rsidRDefault="00966B19">
      <w:pPr>
        <w:spacing w:after="7"/>
        <w:ind w:left="-5" w:right="3"/>
        <w:rPr>
          <w:ins w:id="24601" w:author="V2" w:date="2025-04-14T14:19:00Z" w16du:dateUtc="2025-04-14T19:19:00Z"/>
        </w:rPr>
      </w:pPr>
      <w:ins w:id="24602" w:author="V2" w:date="2025-04-14T14:19:00Z" w16du:dateUtc="2025-04-14T19:19:00Z">
        <w:r w:rsidRPr="007F7E2B">
          <w:t xml:space="preserve">The modules used in this methodology are:  </w:t>
        </w:r>
      </w:ins>
    </w:p>
    <w:p w14:paraId="45E5DF3A" w14:textId="77777777" w:rsidR="00966B19" w:rsidRPr="007F7E2B" w:rsidRDefault="00966B19">
      <w:pPr>
        <w:spacing w:after="27" w:line="259" w:lineRule="auto"/>
        <w:ind w:left="708"/>
        <w:rPr>
          <w:ins w:id="24603" w:author="V2" w:date="2025-04-14T14:19:00Z" w16du:dateUtc="2025-04-14T19:19:00Z"/>
        </w:rPr>
      </w:pPr>
      <w:ins w:id="24604" w:author="V2" w:date="2025-04-14T14:19:00Z" w16du:dateUtc="2025-04-14T19:19:00Z">
        <w:r w:rsidRPr="007F7E2B">
          <w:t xml:space="preserve"> </w:t>
        </w:r>
      </w:ins>
    </w:p>
    <w:p w14:paraId="1EB187B1" w14:textId="77777777" w:rsidR="00966B19" w:rsidRPr="007F7E2B" w:rsidRDefault="00966B19" w:rsidP="00964B29">
      <w:pPr>
        <w:numPr>
          <w:ilvl w:val="0"/>
          <w:numId w:val="125"/>
        </w:numPr>
        <w:spacing w:before="0" w:line="271" w:lineRule="auto"/>
        <w:ind w:hanging="360"/>
        <w:rPr>
          <w:ins w:id="24605" w:author="V2" w:date="2025-04-14T14:19:00Z" w16du:dateUtc="2025-04-14T19:19:00Z"/>
        </w:rPr>
      </w:pPr>
      <w:ins w:id="24606" w:author="V2" w:date="2025-04-14T14:19:00Z" w16du:dateUtc="2025-04-14T19:19:00Z">
        <w:r w:rsidRPr="007F7E2B">
          <w:rPr>
            <w:rFonts w:ascii="Arial" w:eastAsia="Arial" w:hAnsi="Arial" w:cs="Arial"/>
            <w:i/>
          </w:rPr>
          <w:t xml:space="preserve">VMD0018 Methods to Determine Stratification  </w:t>
        </w:r>
      </w:ins>
    </w:p>
    <w:p w14:paraId="1BAF600E" w14:textId="77777777" w:rsidR="00966B19" w:rsidRPr="007F7E2B" w:rsidRDefault="00966B19" w:rsidP="00964B29">
      <w:pPr>
        <w:numPr>
          <w:ilvl w:val="0"/>
          <w:numId w:val="125"/>
        </w:numPr>
        <w:spacing w:before="0" w:line="271" w:lineRule="auto"/>
        <w:ind w:hanging="360"/>
        <w:rPr>
          <w:ins w:id="24607" w:author="V2" w:date="2025-04-14T14:19:00Z" w16du:dateUtc="2025-04-14T19:19:00Z"/>
        </w:rPr>
      </w:pPr>
      <w:ins w:id="24608" w:author="V2" w:date="2025-04-14T14:19:00Z" w16du:dateUtc="2025-04-14T19:19:00Z">
        <w:r w:rsidRPr="007F7E2B">
          <w:rPr>
            <w:rFonts w:ascii="Arial" w:eastAsia="Arial" w:hAnsi="Arial" w:cs="Arial"/>
            <w:i/>
          </w:rPr>
          <w:t xml:space="preserve">VMD0019 Methods to Project Future Conditions  </w:t>
        </w:r>
      </w:ins>
    </w:p>
    <w:p w14:paraId="3204A8E4" w14:textId="77777777" w:rsidR="00966B19" w:rsidRPr="007F7E2B" w:rsidRDefault="00966B19" w:rsidP="00964B29">
      <w:pPr>
        <w:numPr>
          <w:ilvl w:val="0"/>
          <w:numId w:val="125"/>
        </w:numPr>
        <w:spacing w:before="0" w:line="271" w:lineRule="auto"/>
        <w:ind w:hanging="360"/>
        <w:rPr>
          <w:ins w:id="24609" w:author="V2" w:date="2025-04-14T14:19:00Z" w16du:dateUtc="2025-04-14T19:19:00Z"/>
        </w:rPr>
      </w:pPr>
      <w:ins w:id="24610" w:author="V2" w:date="2025-04-14T14:19:00Z" w16du:dateUtc="2025-04-14T19:19:00Z">
        <w:r w:rsidRPr="007F7E2B">
          <w:rPr>
            <w:rFonts w:ascii="Arial" w:eastAsia="Arial" w:hAnsi="Arial" w:cs="Arial"/>
            <w:i/>
          </w:rPr>
          <w:t xml:space="preserve">VMD0020 Methods to Determine the Project Boundary </w:t>
        </w:r>
      </w:ins>
    </w:p>
    <w:p w14:paraId="77D00851" w14:textId="77777777" w:rsidR="00966B19" w:rsidRPr="007F7E2B" w:rsidRDefault="00966B19" w:rsidP="00964B29">
      <w:pPr>
        <w:numPr>
          <w:ilvl w:val="0"/>
          <w:numId w:val="125"/>
        </w:numPr>
        <w:spacing w:before="0" w:line="271" w:lineRule="auto"/>
        <w:ind w:hanging="360"/>
        <w:rPr>
          <w:ins w:id="24611" w:author="V2" w:date="2025-04-14T14:19:00Z" w16du:dateUtc="2025-04-14T19:19:00Z"/>
        </w:rPr>
      </w:pPr>
      <w:ins w:id="24612" w:author="V2" w:date="2025-04-14T14:19:00Z" w16du:dateUtc="2025-04-14T19:19:00Z">
        <w:r w:rsidRPr="007F7E2B">
          <w:rPr>
            <w:rFonts w:ascii="Arial" w:eastAsia="Arial" w:hAnsi="Arial" w:cs="Arial"/>
            <w:i/>
          </w:rPr>
          <w:t xml:space="preserve">VMD0021 Estimation of Stocks in the Soil Carbon Pool </w:t>
        </w:r>
      </w:ins>
    </w:p>
    <w:p w14:paraId="02DC154C" w14:textId="77777777" w:rsidR="00966B19" w:rsidRPr="007F7E2B" w:rsidRDefault="00966B19" w:rsidP="00964B29">
      <w:pPr>
        <w:numPr>
          <w:ilvl w:val="0"/>
          <w:numId w:val="125"/>
        </w:numPr>
        <w:spacing w:before="0" w:line="271" w:lineRule="auto"/>
        <w:ind w:hanging="360"/>
        <w:rPr>
          <w:ins w:id="24613" w:author="V2" w:date="2025-04-14T14:19:00Z" w16du:dateUtc="2025-04-14T19:19:00Z"/>
        </w:rPr>
      </w:pPr>
      <w:ins w:id="24614" w:author="V2" w:date="2025-04-14T14:19:00Z" w16du:dateUtc="2025-04-14T19:19:00Z">
        <w:r w:rsidRPr="007F7E2B">
          <w:rPr>
            <w:rFonts w:ascii="Arial" w:eastAsia="Arial" w:hAnsi="Arial" w:cs="Arial"/>
            <w:i/>
          </w:rPr>
          <w:t xml:space="preserve">VMD0022 Estimation of Carbon Stocks in Living Plant Biomass </w:t>
        </w:r>
      </w:ins>
    </w:p>
    <w:p w14:paraId="5029C07A" w14:textId="77777777" w:rsidR="00966B19" w:rsidRPr="007F7E2B" w:rsidRDefault="00966B19" w:rsidP="00964B29">
      <w:pPr>
        <w:numPr>
          <w:ilvl w:val="0"/>
          <w:numId w:val="125"/>
        </w:numPr>
        <w:spacing w:before="0" w:line="271" w:lineRule="auto"/>
        <w:ind w:hanging="360"/>
        <w:rPr>
          <w:ins w:id="24615" w:author="V2" w:date="2025-04-14T14:19:00Z" w16du:dateUtc="2025-04-14T19:19:00Z"/>
        </w:rPr>
      </w:pPr>
      <w:ins w:id="24616" w:author="V2" w:date="2025-04-14T14:19:00Z" w16du:dateUtc="2025-04-14T19:19:00Z">
        <w:r w:rsidRPr="007F7E2B">
          <w:rPr>
            <w:rFonts w:ascii="Arial" w:eastAsia="Arial" w:hAnsi="Arial" w:cs="Arial"/>
            <w:i/>
          </w:rPr>
          <w:t xml:space="preserve">VMD0023 Estimation of Carbon Stocks in the Litter Pool </w:t>
        </w:r>
      </w:ins>
    </w:p>
    <w:p w14:paraId="6CC9E72E" w14:textId="77777777" w:rsidR="00966B19" w:rsidRPr="007F7E2B" w:rsidRDefault="00966B19" w:rsidP="00964B29">
      <w:pPr>
        <w:numPr>
          <w:ilvl w:val="0"/>
          <w:numId w:val="125"/>
        </w:numPr>
        <w:spacing w:before="0" w:line="271" w:lineRule="auto"/>
        <w:ind w:hanging="360"/>
        <w:rPr>
          <w:ins w:id="24617" w:author="V2" w:date="2025-04-14T14:19:00Z" w16du:dateUtc="2025-04-14T19:19:00Z"/>
        </w:rPr>
      </w:pPr>
      <w:ins w:id="24618" w:author="V2" w:date="2025-04-14T14:19:00Z" w16du:dateUtc="2025-04-14T19:19:00Z">
        <w:r w:rsidRPr="007F7E2B">
          <w:rPr>
            <w:rFonts w:ascii="Arial" w:eastAsia="Arial" w:hAnsi="Arial" w:cs="Arial"/>
            <w:i/>
          </w:rPr>
          <w:t xml:space="preserve">VMD0024 Estimation of Carbon Stocks in the Dead Wood Pool  </w:t>
        </w:r>
      </w:ins>
    </w:p>
    <w:p w14:paraId="18B6BEE8" w14:textId="77777777" w:rsidR="00966B19" w:rsidRPr="007F7E2B" w:rsidRDefault="00966B19" w:rsidP="00964B29">
      <w:pPr>
        <w:numPr>
          <w:ilvl w:val="0"/>
          <w:numId w:val="125"/>
        </w:numPr>
        <w:spacing w:before="0" w:line="271" w:lineRule="auto"/>
        <w:ind w:hanging="360"/>
        <w:rPr>
          <w:ins w:id="24619" w:author="V2" w:date="2025-04-14T14:19:00Z" w16du:dateUtc="2025-04-14T19:19:00Z"/>
        </w:rPr>
      </w:pPr>
      <w:ins w:id="24620" w:author="V2" w:date="2025-04-14T14:19:00Z" w16du:dateUtc="2025-04-14T19:19:00Z">
        <w:r w:rsidRPr="007F7E2B">
          <w:rPr>
            <w:rFonts w:ascii="Arial" w:eastAsia="Arial" w:hAnsi="Arial" w:cs="Arial"/>
            <w:i/>
          </w:rPr>
          <w:t xml:space="preserve">VMD0025 Estimation of Woody Biomass Harvesting and Utilization  </w:t>
        </w:r>
      </w:ins>
    </w:p>
    <w:p w14:paraId="35C6930A" w14:textId="77777777" w:rsidR="00966B19" w:rsidRPr="007F7E2B" w:rsidRDefault="00966B19" w:rsidP="00964B29">
      <w:pPr>
        <w:numPr>
          <w:ilvl w:val="0"/>
          <w:numId w:val="125"/>
        </w:numPr>
        <w:spacing w:before="0" w:line="271" w:lineRule="auto"/>
        <w:ind w:hanging="360"/>
        <w:rPr>
          <w:ins w:id="24621" w:author="V2" w:date="2025-04-14T14:19:00Z" w16du:dateUtc="2025-04-14T19:19:00Z"/>
        </w:rPr>
      </w:pPr>
      <w:ins w:id="24622" w:author="V2" w:date="2025-04-14T14:19:00Z" w16du:dateUtc="2025-04-14T19:19:00Z">
        <w:r w:rsidRPr="007F7E2B">
          <w:rPr>
            <w:rFonts w:ascii="Arial" w:eastAsia="Arial" w:hAnsi="Arial" w:cs="Arial"/>
            <w:i/>
          </w:rPr>
          <w:t xml:space="preserve">VMD0026 Estimation of Carbon Stocks in the Long Lived Wood Products Pool  </w:t>
        </w:r>
      </w:ins>
    </w:p>
    <w:p w14:paraId="1E03A86C" w14:textId="77777777" w:rsidR="00966B19" w:rsidRPr="007F7E2B" w:rsidRDefault="00966B19" w:rsidP="00964B29">
      <w:pPr>
        <w:numPr>
          <w:ilvl w:val="0"/>
          <w:numId w:val="125"/>
        </w:numPr>
        <w:spacing w:before="0" w:line="271" w:lineRule="auto"/>
        <w:ind w:hanging="360"/>
        <w:rPr>
          <w:ins w:id="24623" w:author="V2" w:date="2025-04-14T14:19:00Z" w16du:dateUtc="2025-04-14T19:19:00Z"/>
        </w:rPr>
      </w:pPr>
      <w:ins w:id="24624" w:author="V2" w:date="2025-04-14T14:19:00Z" w16du:dateUtc="2025-04-14T19:19:00Z">
        <w:r w:rsidRPr="007F7E2B">
          <w:rPr>
            <w:rFonts w:ascii="Arial" w:eastAsia="Arial" w:hAnsi="Arial" w:cs="Arial"/>
            <w:i/>
          </w:rPr>
          <w:t xml:space="preserve">VMD0027 Estimation of Domesticated Animal Populations </w:t>
        </w:r>
      </w:ins>
    </w:p>
    <w:p w14:paraId="0D60FD25" w14:textId="77777777" w:rsidR="00966B19" w:rsidRPr="007F7E2B" w:rsidRDefault="00966B19" w:rsidP="00964B29">
      <w:pPr>
        <w:numPr>
          <w:ilvl w:val="0"/>
          <w:numId w:val="125"/>
        </w:numPr>
        <w:spacing w:before="0" w:line="271" w:lineRule="auto"/>
        <w:ind w:hanging="360"/>
        <w:rPr>
          <w:ins w:id="24625" w:author="V2" w:date="2025-04-14T14:19:00Z" w16du:dateUtc="2025-04-14T19:19:00Z"/>
        </w:rPr>
      </w:pPr>
      <w:ins w:id="24626" w:author="V2" w:date="2025-04-14T14:19:00Z" w16du:dateUtc="2025-04-14T19:19:00Z">
        <w:r w:rsidRPr="007F7E2B">
          <w:rPr>
            <w:rFonts w:ascii="Arial" w:eastAsia="Arial" w:hAnsi="Arial" w:cs="Arial"/>
            <w:i/>
          </w:rPr>
          <w:t xml:space="preserve">VMD0028 Estimation of Emissions from Domesticated Animals </w:t>
        </w:r>
      </w:ins>
    </w:p>
    <w:p w14:paraId="5CDC39F9" w14:textId="77777777" w:rsidR="00966B19" w:rsidRPr="007F7E2B" w:rsidRDefault="00966B19" w:rsidP="00964B29">
      <w:pPr>
        <w:numPr>
          <w:ilvl w:val="0"/>
          <w:numId w:val="125"/>
        </w:numPr>
        <w:spacing w:before="0" w:line="271" w:lineRule="auto"/>
        <w:ind w:hanging="360"/>
        <w:rPr>
          <w:ins w:id="24627" w:author="V2" w:date="2025-04-14T14:19:00Z" w16du:dateUtc="2025-04-14T19:19:00Z"/>
        </w:rPr>
      </w:pPr>
      <w:ins w:id="24628" w:author="V2" w:date="2025-04-14T14:19:00Z" w16du:dateUtc="2025-04-14T19:19:00Z">
        <w:r w:rsidRPr="007F7E2B">
          <w:rPr>
            <w:rFonts w:ascii="Arial" w:eastAsia="Arial" w:hAnsi="Arial" w:cs="Arial"/>
            <w:i/>
          </w:rPr>
          <w:t>VMD0029 Estimation of Emissions of Non-CO</w:t>
        </w:r>
        <w:r w:rsidRPr="007F7E2B">
          <w:rPr>
            <w:rFonts w:ascii="Arial" w:eastAsia="Arial" w:hAnsi="Arial" w:cs="Arial"/>
            <w:i/>
            <w:vertAlign w:val="subscript"/>
          </w:rPr>
          <w:t>2</w:t>
        </w:r>
        <w:r w:rsidRPr="007F7E2B">
          <w:rPr>
            <w:rFonts w:ascii="Arial" w:eastAsia="Arial" w:hAnsi="Arial" w:cs="Arial"/>
            <w:i/>
          </w:rPr>
          <w:t xml:space="preserve"> GHG from Soils </w:t>
        </w:r>
      </w:ins>
    </w:p>
    <w:p w14:paraId="07A8F4E1" w14:textId="77777777" w:rsidR="00966B19" w:rsidRPr="007F7E2B" w:rsidRDefault="00966B19" w:rsidP="00964B29">
      <w:pPr>
        <w:numPr>
          <w:ilvl w:val="0"/>
          <w:numId w:val="125"/>
        </w:numPr>
        <w:spacing w:before="0" w:line="271" w:lineRule="auto"/>
        <w:ind w:hanging="360"/>
        <w:rPr>
          <w:ins w:id="24629" w:author="V2" w:date="2025-04-14T14:19:00Z" w16du:dateUtc="2025-04-14T19:19:00Z"/>
        </w:rPr>
      </w:pPr>
      <w:ins w:id="24630" w:author="V2" w:date="2025-04-14T14:19:00Z" w16du:dateUtc="2025-04-14T19:19:00Z">
        <w:r w:rsidRPr="007F7E2B">
          <w:rPr>
            <w:rFonts w:ascii="Arial" w:eastAsia="Arial" w:hAnsi="Arial" w:cs="Arial"/>
            <w:i/>
          </w:rPr>
          <w:t xml:space="preserve">VMD0030 Estimation of Emissions from Power Equipment   </w:t>
        </w:r>
      </w:ins>
    </w:p>
    <w:p w14:paraId="77C71308" w14:textId="77777777" w:rsidR="00966B19" w:rsidRPr="007F7E2B" w:rsidRDefault="00966B19" w:rsidP="00964B29">
      <w:pPr>
        <w:numPr>
          <w:ilvl w:val="0"/>
          <w:numId w:val="125"/>
        </w:numPr>
        <w:spacing w:before="0" w:line="271" w:lineRule="auto"/>
        <w:ind w:hanging="360"/>
        <w:rPr>
          <w:ins w:id="24631" w:author="V2" w:date="2025-04-14T14:19:00Z" w16du:dateUtc="2025-04-14T19:19:00Z"/>
        </w:rPr>
      </w:pPr>
      <w:ins w:id="24632" w:author="V2" w:date="2025-04-14T14:19:00Z" w16du:dateUtc="2025-04-14T19:19:00Z">
        <w:r w:rsidRPr="007F7E2B">
          <w:rPr>
            <w:rFonts w:ascii="Arial" w:eastAsia="Arial" w:hAnsi="Arial" w:cs="Arial"/>
            <w:i/>
          </w:rPr>
          <w:t xml:space="preserve">VMD0031 Estimation of Emissions from Biomass Burning </w:t>
        </w:r>
      </w:ins>
    </w:p>
    <w:p w14:paraId="2B321C0F" w14:textId="77777777" w:rsidR="00966B19" w:rsidRPr="007F7E2B" w:rsidRDefault="00966B19" w:rsidP="00964B29">
      <w:pPr>
        <w:numPr>
          <w:ilvl w:val="0"/>
          <w:numId w:val="125"/>
        </w:numPr>
        <w:spacing w:before="0" w:line="271" w:lineRule="auto"/>
        <w:ind w:hanging="360"/>
        <w:rPr>
          <w:ins w:id="24633" w:author="V2" w:date="2025-04-14T14:19:00Z" w16du:dateUtc="2025-04-14T19:19:00Z"/>
        </w:rPr>
      </w:pPr>
      <w:ins w:id="24634" w:author="V2" w:date="2025-04-14T14:19:00Z" w16du:dateUtc="2025-04-14T19:19:00Z">
        <w:r w:rsidRPr="007F7E2B">
          <w:rPr>
            <w:rFonts w:ascii="Arial" w:eastAsia="Arial" w:hAnsi="Arial" w:cs="Arial"/>
            <w:i/>
          </w:rPr>
          <w:t xml:space="preserve">VMD0032 Estimation of Emissions from Activity Shifting Leakage  </w:t>
        </w:r>
      </w:ins>
    </w:p>
    <w:p w14:paraId="3C6B328F" w14:textId="77777777" w:rsidR="00966B19" w:rsidRPr="007F7E2B" w:rsidRDefault="00966B19" w:rsidP="00964B29">
      <w:pPr>
        <w:numPr>
          <w:ilvl w:val="0"/>
          <w:numId w:val="125"/>
        </w:numPr>
        <w:spacing w:before="0" w:line="271" w:lineRule="auto"/>
        <w:ind w:hanging="360"/>
        <w:rPr>
          <w:ins w:id="24635" w:author="V2" w:date="2025-04-14T14:19:00Z" w16du:dateUtc="2025-04-14T19:19:00Z"/>
        </w:rPr>
      </w:pPr>
      <w:ins w:id="24636" w:author="V2" w:date="2025-04-14T14:19:00Z" w16du:dateUtc="2025-04-14T19:19:00Z">
        <w:r w:rsidRPr="007F7E2B">
          <w:rPr>
            <w:rFonts w:ascii="Arial" w:eastAsia="Arial" w:hAnsi="Arial" w:cs="Arial"/>
            <w:i/>
          </w:rPr>
          <w:lastRenderedPageBreak/>
          <w:t xml:space="preserve">VMD0033 Estimation of Emissions from Market Leakage   </w:t>
        </w:r>
      </w:ins>
    </w:p>
    <w:p w14:paraId="777F59E2" w14:textId="77777777" w:rsidR="00966B19" w:rsidRPr="007F7E2B" w:rsidRDefault="00966B19" w:rsidP="00964B29">
      <w:pPr>
        <w:numPr>
          <w:ilvl w:val="0"/>
          <w:numId w:val="125"/>
        </w:numPr>
        <w:spacing w:before="0" w:line="271" w:lineRule="auto"/>
        <w:ind w:hanging="360"/>
        <w:rPr>
          <w:ins w:id="24637" w:author="V2" w:date="2025-04-14T14:19:00Z" w16du:dateUtc="2025-04-14T19:19:00Z"/>
        </w:rPr>
      </w:pPr>
      <w:ins w:id="24638" w:author="V2" w:date="2025-04-14T14:19:00Z" w16du:dateUtc="2025-04-14T19:19:00Z">
        <w:r w:rsidRPr="007F7E2B">
          <w:rPr>
            <w:rFonts w:ascii="Arial" w:eastAsia="Arial" w:hAnsi="Arial" w:cs="Arial"/>
            <w:i/>
          </w:rPr>
          <w:t xml:space="preserve">VMD0034 Methods for Developing a Monitoring Plan </w:t>
        </w:r>
      </w:ins>
    </w:p>
    <w:p w14:paraId="6BA82D4F" w14:textId="77777777" w:rsidR="00966B19" w:rsidRPr="007F7E2B" w:rsidRDefault="00966B19" w:rsidP="00964B29">
      <w:pPr>
        <w:numPr>
          <w:ilvl w:val="0"/>
          <w:numId w:val="125"/>
        </w:numPr>
        <w:spacing w:before="0" w:line="271" w:lineRule="auto"/>
        <w:ind w:hanging="360"/>
        <w:rPr>
          <w:ins w:id="24639" w:author="V2" w:date="2025-04-14T14:19:00Z" w16du:dateUtc="2025-04-14T19:19:00Z"/>
        </w:rPr>
      </w:pPr>
      <w:ins w:id="24640" w:author="V2" w:date="2025-04-14T14:19:00Z" w16du:dateUtc="2025-04-14T19:19:00Z">
        <w:r w:rsidRPr="007F7E2B">
          <w:rPr>
            <w:rFonts w:ascii="Arial" w:eastAsia="Arial" w:hAnsi="Arial" w:cs="Arial"/>
            <w:i/>
          </w:rPr>
          <w:t xml:space="preserve">VMD0035 Methods to Determine the Net Change in Atmospheric GHG Resulting from Project </w:t>
        </w:r>
      </w:ins>
    </w:p>
    <w:p w14:paraId="2DDF136E" w14:textId="77777777" w:rsidR="00966B19" w:rsidRPr="007F7E2B" w:rsidRDefault="00966B19">
      <w:pPr>
        <w:spacing w:after="264"/>
        <w:ind w:left="718"/>
        <w:rPr>
          <w:ins w:id="24641" w:author="V2" w:date="2025-04-14T14:19:00Z" w16du:dateUtc="2025-04-14T19:19:00Z"/>
        </w:rPr>
      </w:pPr>
      <w:ins w:id="24642" w:author="V2" w:date="2025-04-14T14:19:00Z" w16du:dateUtc="2025-04-14T19:19:00Z">
        <w:r w:rsidRPr="007F7E2B">
          <w:rPr>
            <w:rFonts w:ascii="Arial" w:eastAsia="Arial" w:hAnsi="Arial" w:cs="Arial"/>
            <w:i/>
          </w:rPr>
          <w:t xml:space="preserve">Activities </w:t>
        </w:r>
      </w:ins>
    </w:p>
    <w:p w14:paraId="61F933CF" w14:textId="77777777" w:rsidR="00966B19" w:rsidRPr="007F7E2B" w:rsidRDefault="00966B19" w:rsidP="00966B19">
      <w:pPr>
        <w:pStyle w:val="Heading1"/>
        <w:spacing w:before="0" w:after="249" w:line="259" w:lineRule="auto"/>
        <w:ind w:left="705" w:hanging="720"/>
        <w:rPr>
          <w:ins w:id="24643" w:author="V2" w:date="2025-04-14T14:19:00Z" w16du:dateUtc="2025-04-14T19:19:00Z"/>
        </w:rPr>
      </w:pPr>
      <w:bookmarkStart w:id="24644" w:name="_Toc174616721"/>
      <w:bookmarkStart w:id="24645" w:name="_Toc180594446"/>
      <w:bookmarkStart w:id="24646" w:name="_Toc180594853"/>
      <w:ins w:id="24647" w:author="V2" w:date="2025-04-14T14:19:00Z" w16du:dateUtc="2025-04-14T19:19:00Z">
        <w:r w:rsidRPr="007F7E2B">
          <w:t>SUMMARY DESCRIPTION OF THE METHODOLOGY</w:t>
        </w:r>
        <w:bookmarkStart w:id="24648" w:name="_Toc45946"/>
        <w:bookmarkEnd w:id="24644"/>
        <w:bookmarkEnd w:id="24645"/>
        <w:bookmarkEnd w:id="24646"/>
        <w:r w:rsidRPr="007F7E2B">
          <w:t xml:space="preserve"> </w:t>
        </w:r>
        <w:bookmarkEnd w:id="24648"/>
      </w:ins>
    </w:p>
    <w:p w14:paraId="304565AA" w14:textId="77777777" w:rsidR="00966B19" w:rsidRPr="007F7E2B" w:rsidRDefault="00966B19">
      <w:pPr>
        <w:ind w:left="-5" w:right="3"/>
        <w:rPr>
          <w:ins w:id="24649" w:author="V2" w:date="2025-04-14T14:19:00Z" w16du:dateUtc="2025-04-14T19:19:00Z"/>
        </w:rPr>
      </w:pPr>
      <w:ins w:id="24650" w:author="V2" w:date="2025-04-14T14:19:00Z" w16du:dateUtc="2025-04-14T19:19:00Z">
        <w:r w:rsidRPr="007F7E2B">
          <w:t xml:space="preserve">This methodology describes methods for quantifying and monitoring changes in carbon accrual in, and emissions from, soils, as well as from other GHG pools and sources which may be impacted by soil focused activities. The methodology is designed based on guidance provided in the IPCC 2003 Good Practice Guidance for Land Use, Land-Use Change and Forestry.  This methodology has been designed to be applicable to conservation, ecosystem restoration and agricultural projects, as well as other projects where the management of soils directly, or management of hydrology, fertility and vegetation systems, can affect changes in soils and soil carbon. The methodology is applicable to a range of project activities designed to improve soils, including changes to agricultural practices, grassland and rangeland restorations, soil carbon protection and accrual benefits from reductions in erosion, grassland protection projects, and treatments designed to improve diversity and productivity of grassland and savanna plant communities.   </w:t>
        </w:r>
      </w:ins>
    </w:p>
    <w:p w14:paraId="7159FFF3" w14:textId="77777777" w:rsidR="00966B19" w:rsidRPr="007F7E2B" w:rsidRDefault="00966B19">
      <w:pPr>
        <w:ind w:left="-5" w:right="3"/>
        <w:rPr>
          <w:ins w:id="24651" w:author="V2" w:date="2025-04-14T14:19:00Z" w16du:dateUtc="2025-04-14T19:19:00Z"/>
        </w:rPr>
      </w:pPr>
      <w:ins w:id="24652" w:author="V2" w:date="2025-04-14T14:19:00Z" w16du:dateUtc="2025-04-14T19:19:00Z">
        <w:r w:rsidRPr="007F7E2B">
          <w:t>The intention of the developers has been to create a methodology which includes sufficient detail on methods to allow a wide range of project proponents to use the methods during the development of soil carbon projects.  However, accurately estimating and projecting the values of the various ecosystem carbon pools does require a significant</w:t>
        </w:r>
        <w:r w:rsidRPr="007F7E2B">
          <w:rPr>
            <w:rFonts w:ascii="Arial" w:eastAsia="Arial" w:hAnsi="Arial" w:cs="Arial"/>
            <w:i/>
          </w:rPr>
          <w:t xml:space="preserve"> </w:t>
        </w:r>
        <w:r w:rsidRPr="007F7E2B">
          <w:t xml:space="preserve">level of technical ability on the part of the project proponent team. It is therefore expected that in many cases landowners and farmers may need to work with people with specific technical skills to complete the development of a soil carbon project description (PD) using this methodology. </w:t>
        </w:r>
      </w:ins>
    </w:p>
    <w:p w14:paraId="24BCFB46" w14:textId="77777777" w:rsidR="00966B19" w:rsidRPr="007F7E2B" w:rsidRDefault="00966B19">
      <w:pPr>
        <w:ind w:left="-5" w:right="3"/>
        <w:rPr>
          <w:ins w:id="24653" w:author="V2" w:date="2025-04-14T14:19:00Z" w16du:dateUtc="2025-04-14T19:19:00Z"/>
        </w:rPr>
      </w:pPr>
      <w:ins w:id="24654" w:author="V2" w:date="2025-04-14T14:19:00Z" w16du:dateUtc="2025-04-14T19:19:00Z">
        <w:r w:rsidRPr="007F7E2B">
          <w:t xml:space="preserve">This methodology provides methods for the quantification of soil carbon, as well as methods for quantifying changes in vegetation and litter pools which can be impacted by project activities, as compared with the baseline scenario. </w:t>
        </w:r>
      </w:ins>
    </w:p>
    <w:p w14:paraId="010078C9" w14:textId="77777777" w:rsidR="00966B19" w:rsidRPr="007F7E2B" w:rsidRDefault="00966B19">
      <w:pPr>
        <w:ind w:left="-5" w:right="3"/>
        <w:rPr>
          <w:ins w:id="24655" w:author="V2" w:date="2025-04-14T14:19:00Z" w16du:dateUtc="2025-04-14T19:19:00Z"/>
        </w:rPr>
      </w:pPr>
      <w:ins w:id="24656" w:author="V2" w:date="2025-04-14T14:19:00Z" w16du:dateUtc="2025-04-14T19:19:00Z">
        <w:r w:rsidRPr="007F7E2B">
          <w:t xml:space="preserve">This methodology does not address projects designed to enhance carbon sequestration in ancient soils (paleosols) that have been buried by more recent soil formations. While the same methods presented here are applicable to characterize the buried substrates, other methods (such as drilling rigs with a deeper boring capacity and split spoon sampling equipment) are beyond the scope of this methodology, which is focused on the extant active soil surfaces and active present day rooting zones soils.   </w:t>
        </w:r>
      </w:ins>
    </w:p>
    <w:p w14:paraId="0A266E05" w14:textId="77777777" w:rsidR="00966B19" w:rsidRPr="007F7E2B" w:rsidRDefault="00966B19">
      <w:pPr>
        <w:ind w:left="-5" w:right="3"/>
        <w:rPr>
          <w:ins w:id="24657" w:author="V2" w:date="2025-04-14T14:19:00Z" w16du:dateUtc="2025-04-14T19:19:00Z"/>
        </w:rPr>
      </w:pPr>
      <w:ins w:id="24658" w:author="V2" w:date="2025-04-14T14:19:00Z" w16du:dateUtc="2025-04-14T19:19:00Z">
        <w:r w:rsidRPr="007F7E2B">
          <w:t xml:space="preserve">This methodology is focused on addressing the following key variables: </w:t>
        </w:r>
      </w:ins>
    </w:p>
    <w:p w14:paraId="7F5775BA" w14:textId="77777777" w:rsidR="00966B19" w:rsidRPr="007F7E2B" w:rsidRDefault="00966B19" w:rsidP="00964B29">
      <w:pPr>
        <w:numPr>
          <w:ilvl w:val="0"/>
          <w:numId w:val="126"/>
        </w:numPr>
        <w:spacing w:before="0" w:after="205" w:line="271" w:lineRule="auto"/>
        <w:ind w:right="3" w:hanging="360"/>
        <w:rPr>
          <w:ins w:id="24659" w:author="V2" w:date="2025-04-14T14:19:00Z" w16du:dateUtc="2025-04-14T19:19:00Z"/>
        </w:rPr>
      </w:pPr>
      <w:ins w:id="24660" w:author="V2" w:date="2025-04-14T14:19:00Z" w16du:dateUtc="2025-04-14T19:19:00Z">
        <w:r w:rsidRPr="007F7E2B">
          <w:t xml:space="preserve">Estimating the amount of carbon in the soil, litter, and living vegetation pools at the start of the project; </w:t>
        </w:r>
      </w:ins>
    </w:p>
    <w:p w14:paraId="594C69F3" w14:textId="77777777" w:rsidR="00966B19" w:rsidRPr="007F7E2B" w:rsidRDefault="00966B19" w:rsidP="00964B29">
      <w:pPr>
        <w:numPr>
          <w:ilvl w:val="0"/>
          <w:numId w:val="126"/>
        </w:numPr>
        <w:spacing w:before="0" w:after="205" w:line="271" w:lineRule="auto"/>
        <w:ind w:right="3" w:hanging="360"/>
        <w:rPr>
          <w:ins w:id="24661" w:author="V2" w:date="2025-04-14T14:19:00Z" w16du:dateUtc="2025-04-14T19:19:00Z"/>
        </w:rPr>
      </w:pPr>
      <w:ins w:id="24662" w:author="V2" w:date="2025-04-14T14:19:00Z" w16du:dateUtc="2025-04-14T19:19:00Z">
        <w:r w:rsidRPr="007F7E2B">
          <w:lastRenderedPageBreak/>
          <w:t xml:space="preserve">Monitoring and documenting changes in soil carbon and the other carbon pools over time under the project scenario; </w:t>
        </w:r>
      </w:ins>
    </w:p>
    <w:p w14:paraId="63897DCB" w14:textId="77777777" w:rsidR="00966B19" w:rsidRPr="007F7E2B" w:rsidRDefault="00966B19" w:rsidP="00964B29">
      <w:pPr>
        <w:numPr>
          <w:ilvl w:val="0"/>
          <w:numId w:val="126"/>
        </w:numPr>
        <w:spacing w:before="0" w:after="205" w:line="271" w:lineRule="auto"/>
        <w:ind w:right="3" w:hanging="360"/>
        <w:rPr>
          <w:ins w:id="24663" w:author="V2" w:date="2025-04-14T14:19:00Z" w16du:dateUtc="2025-04-14T19:19:00Z"/>
        </w:rPr>
      </w:pPr>
      <w:ins w:id="24664" w:author="V2" w:date="2025-04-14T14:19:00Z" w16du:dateUtc="2025-04-14T19:19:00Z">
        <w:r w:rsidRPr="007F7E2B">
          <w:t xml:space="preserve">Projecting changes in soil carbon and other pools under the baseline scenario; </w:t>
        </w:r>
      </w:ins>
    </w:p>
    <w:p w14:paraId="2CABD1E1" w14:textId="77777777" w:rsidR="00966B19" w:rsidRPr="007F7E2B" w:rsidRDefault="00966B19" w:rsidP="00964B29">
      <w:pPr>
        <w:numPr>
          <w:ilvl w:val="0"/>
          <w:numId w:val="126"/>
        </w:numPr>
        <w:spacing w:before="0" w:after="205" w:line="271" w:lineRule="auto"/>
        <w:ind w:right="3" w:hanging="360"/>
        <w:rPr>
          <w:ins w:id="24665" w:author="V2" w:date="2025-04-14T14:19:00Z" w16du:dateUtc="2025-04-14T19:19:00Z"/>
        </w:rPr>
      </w:pPr>
      <w:ins w:id="24666" w:author="V2" w:date="2025-04-14T14:19:00Z" w16du:dateUtc="2025-04-14T19:19:00Z">
        <w:r w:rsidRPr="007F7E2B">
          <w:t xml:space="preserve">Estimating emissions of nitrous oxides and methane from soils, and, </w:t>
        </w:r>
      </w:ins>
    </w:p>
    <w:p w14:paraId="569F6540" w14:textId="77777777" w:rsidR="00966B19" w:rsidRPr="007F7E2B" w:rsidRDefault="00966B19" w:rsidP="00964B29">
      <w:pPr>
        <w:numPr>
          <w:ilvl w:val="0"/>
          <w:numId w:val="126"/>
        </w:numPr>
        <w:spacing w:before="0" w:after="174" w:line="271" w:lineRule="auto"/>
        <w:ind w:right="3" w:hanging="360"/>
        <w:rPr>
          <w:ins w:id="24667" w:author="V2" w:date="2025-04-14T14:19:00Z" w16du:dateUtc="2025-04-14T19:19:00Z"/>
        </w:rPr>
      </w:pPr>
      <w:ins w:id="24668" w:author="V2" w:date="2025-04-14T14:19:00Z" w16du:dateUtc="2025-04-14T19:19:00Z">
        <w:r w:rsidRPr="007F7E2B">
          <w:t xml:space="preserve">Estimating project leakage. </w:t>
        </w:r>
      </w:ins>
    </w:p>
    <w:p w14:paraId="3BFC3126" w14:textId="77777777" w:rsidR="00966B19" w:rsidRPr="007F7E2B" w:rsidRDefault="00966B19">
      <w:pPr>
        <w:ind w:left="-5" w:right="3"/>
        <w:rPr>
          <w:ins w:id="24669" w:author="V2" w:date="2025-04-14T14:19:00Z" w16du:dateUtc="2025-04-14T19:19:00Z"/>
        </w:rPr>
      </w:pPr>
      <w:ins w:id="24670" w:author="V2" w:date="2025-04-14T14:19:00Z" w16du:dateUtc="2025-04-14T19:19:00Z">
        <w:r w:rsidRPr="007F7E2B">
          <w:t xml:space="preserve">The methodology has been designed using a modular approach.  This methodology document lays out the steps required to fulfill estimation, projection and quantification requirements for projects wishing to register credits under the VCS. The methodology calls on the associated modules for specific techniques and options for estimating or projecting the GHG impacts of changes in specific pools and emissions. </w:t>
        </w:r>
      </w:ins>
    </w:p>
    <w:p w14:paraId="54F66408" w14:textId="77777777" w:rsidR="00966B19" w:rsidRPr="007F7E2B" w:rsidRDefault="00966B19">
      <w:pPr>
        <w:ind w:left="-5" w:right="3"/>
        <w:rPr>
          <w:ins w:id="24671" w:author="V2" w:date="2025-04-14T14:19:00Z" w16du:dateUtc="2025-04-14T19:19:00Z"/>
        </w:rPr>
      </w:pPr>
      <w:ins w:id="24672" w:author="V2" w:date="2025-04-14T14:19:00Z" w16du:dateUtc="2025-04-14T19:19:00Z">
        <w:r w:rsidRPr="007F7E2B">
          <w:t xml:space="preserve">The methodology requires the completion of four main tasks, each of which is comprised of a number of sub-tasks: </w:t>
        </w:r>
      </w:ins>
    </w:p>
    <w:p w14:paraId="0B686FF6" w14:textId="77777777" w:rsidR="00966B19" w:rsidRPr="007F7E2B" w:rsidRDefault="00966B19" w:rsidP="00964B29">
      <w:pPr>
        <w:numPr>
          <w:ilvl w:val="0"/>
          <w:numId w:val="127"/>
        </w:numPr>
        <w:spacing w:before="0" w:after="205" w:line="271" w:lineRule="auto"/>
        <w:ind w:right="3" w:hanging="360"/>
        <w:rPr>
          <w:ins w:id="24673" w:author="V2" w:date="2025-04-14T14:19:00Z" w16du:dateUtc="2025-04-14T19:19:00Z"/>
        </w:rPr>
      </w:pPr>
      <w:ins w:id="24674" w:author="V2" w:date="2025-04-14T14:19:00Z" w16du:dateUtc="2025-04-14T19:19:00Z">
        <w:r w:rsidRPr="007F7E2B">
          <w:t xml:space="preserve">Task 1: Identification of project boundary, demonstration of additionality and determination of the baseline scenario </w:t>
        </w:r>
      </w:ins>
    </w:p>
    <w:p w14:paraId="409BD6CE" w14:textId="77777777" w:rsidR="00966B19" w:rsidRPr="007F7E2B" w:rsidRDefault="00966B19" w:rsidP="00964B29">
      <w:pPr>
        <w:numPr>
          <w:ilvl w:val="0"/>
          <w:numId w:val="127"/>
        </w:numPr>
        <w:spacing w:before="0" w:after="205" w:line="271" w:lineRule="auto"/>
        <w:ind w:right="3" w:hanging="360"/>
        <w:rPr>
          <w:ins w:id="24675" w:author="V2" w:date="2025-04-14T14:19:00Z" w16du:dateUtc="2025-04-14T19:19:00Z"/>
        </w:rPr>
      </w:pPr>
      <w:ins w:id="24676" w:author="V2" w:date="2025-04-14T14:19:00Z" w16du:dateUtc="2025-04-14T19:19:00Z">
        <w:r w:rsidRPr="007F7E2B">
          <w:t xml:space="preserve">Task 2: Ex-ante estimation and projection of carbon pools and emissions under the baseline scenario </w:t>
        </w:r>
      </w:ins>
    </w:p>
    <w:p w14:paraId="358C7DA5" w14:textId="77777777" w:rsidR="00966B19" w:rsidRPr="007F7E2B" w:rsidRDefault="00966B19" w:rsidP="00964B29">
      <w:pPr>
        <w:numPr>
          <w:ilvl w:val="0"/>
          <w:numId w:val="127"/>
        </w:numPr>
        <w:spacing w:before="0" w:after="205" w:line="271" w:lineRule="auto"/>
        <w:ind w:right="3" w:hanging="360"/>
        <w:rPr>
          <w:ins w:id="24677" w:author="V2" w:date="2025-04-14T14:19:00Z" w16du:dateUtc="2025-04-14T19:19:00Z"/>
        </w:rPr>
      </w:pPr>
      <w:ins w:id="24678" w:author="V2" w:date="2025-04-14T14:19:00Z" w16du:dateUtc="2025-04-14T19:19:00Z">
        <w:r w:rsidRPr="007F7E2B">
          <w:t xml:space="preserve">Task 3: Ex-ante estimation and projection of carbon pools and emissions under the project scenario </w:t>
        </w:r>
      </w:ins>
    </w:p>
    <w:p w14:paraId="69BCF07D" w14:textId="77777777" w:rsidR="00966B19" w:rsidRPr="007F7E2B" w:rsidRDefault="00966B19" w:rsidP="00964B29">
      <w:pPr>
        <w:numPr>
          <w:ilvl w:val="0"/>
          <w:numId w:val="127"/>
        </w:numPr>
        <w:spacing w:before="0" w:after="205" w:line="271" w:lineRule="auto"/>
        <w:ind w:right="3" w:hanging="360"/>
        <w:rPr>
          <w:ins w:id="24679" w:author="V2" w:date="2025-04-14T14:19:00Z" w16du:dateUtc="2025-04-14T19:19:00Z"/>
        </w:rPr>
      </w:pPr>
      <w:ins w:id="24680" w:author="V2" w:date="2025-04-14T14:19:00Z" w16du:dateUtc="2025-04-14T19:19:00Z">
        <w:r w:rsidRPr="007F7E2B">
          <w:t>Task 4: Development of a monitoring plan subsequent ex-post monitoring of pools and emissions under the project scenario as well as under the baseline scenario if a monitored baseline is used, and monitoring of leakage.</w:t>
        </w:r>
        <w:r w:rsidRPr="007F7E2B">
          <w:rPr>
            <w:color w:val="FF0000"/>
          </w:rPr>
          <w:t xml:space="preserve"> </w:t>
        </w:r>
      </w:ins>
    </w:p>
    <w:p w14:paraId="1062EB8A" w14:textId="77777777" w:rsidR="00966B19" w:rsidRPr="007F7E2B" w:rsidRDefault="00966B19">
      <w:pPr>
        <w:ind w:left="-5" w:right="3"/>
        <w:rPr>
          <w:ins w:id="24681" w:author="V2" w:date="2025-04-14T14:19:00Z" w16du:dateUtc="2025-04-14T19:19:00Z"/>
        </w:rPr>
      </w:pPr>
      <w:ins w:id="24682" w:author="V2" w:date="2025-04-14T14:19:00Z" w16du:dateUtc="2025-04-14T19:19:00Z">
        <w:r w:rsidRPr="007F7E2B">
          <w:t>The overall process used by the methodology is shown in the following methodology map.</w:t>
        </w:r>
        <w:r w:rsidRPr="007F7E2B">
          <w:rPr>
            <w:color w:val="FF0000"/>
          </w:rPr>
          <w:t xml:space="preserve"> </w:t>
        </w:r>
      </w:ins>
    </w:p>
    <w:p w14:paraId="3DF2D7D6" w14:textId="77777777" w:rsidR="00966B19" w:rsidRPr="007F7E2B" w:rsidRDefault="00966B19">
      <w:pPr>
        <w:spacing w:line="259" w:lineRule="auto"/>
        <w:ind w:left="720"/>
        <w:rPr>
          <w:ins w:id="24683" w:author="V2" w:date="2025-04-14T14:19:00Z" w16du:dateUtc="2025-04-14T19:19:00Z"/>
        </w:rPr>
      </w:pPr>
      <w:ins w:id="24684" w:author="V2" w:date="2025-04-14T14:19:00Z" w16du:dateUtc="2025-04-14T19:19:00Z">
        <w:r w:rsidRPr="007F7E2B">
          <w:t xml:space="preserve"> </w:t>
        </w:r>
      </w:ins>
    </w:p>
    <w:p w14:paraId="284F0A41" w14:textId="77777777" w:rsidR="00966B19" w:rsidRPr="007F7E2B" w:rsidRDefault="00966B19">
      <w:pPr>
        <w:spacing w:line="259" w:lineRule="auto"/>
        <w:ind w:left="64"/>
        <w:rPr>
          <w:ins w:id="24685" w:author="V2" w:date="2025-04-14T14:19:00Z" w16du:dateUtc="2025-04-14T19:19:00Z"/>
        </w:rPr>
      </w:pPr>
      <w:ins w:id="24686" w:author="V2" w:date="2025-04-14T14:19:00Z" w16du:dateUtc="2025-04-14T19:19:00Z">
        <w:r w:rsidRPr="007F7E2B">
          <w:rPr>
            <w:noProof/>
          </w:rPr>
          <w:lastRenderedPageBreak/>
          <w:drawing>
            <wp:inline distT="0" distB="0" distL="0" distR="0" wp14:anchorId="1577A82D" wp14:editId="2A7B77E0">
              <wp:extent cx="5861304" cy="8077200"/>
              <wp:effectExtent l="0" t="0" r="0" b="0"/>
              <wp:docPr id="44829" name="Picture 44829"/>
              <wp:cNvGraphicFramePr/>
              <a:graphic xmlns:a="http://schemas.openxmlformats.org/drawingml/2006/main">
                <a:graphicData uri="http://schemas.openxmlformats.org/drawingml/2006/picture">
                  <pic:pic xmlns:pic="http://schemas.openxmlformats.org/drawingml/2006/picture">
                    <pic:nvPicPr>
                      <pic:cNvPr id="44829" name="Picture 44829"/>
                      <pic:cNvPicPr/>
                    </pic:nvPicPr>
                    <pic:blipFill>
                      <a:blip r:embed="rId173"/>
                      <a:stretch>
                        <a:fillRect/>
                      </a:stretch>
                    </pic:blipFill>
                    <pic:spPr>
                      <a:xfrm>
                        <a:off x="0" y="0"/>
                        <a:ext cx="5861304" cy="8077200"/>
                      </a:xfrm>
                      <a:prstGeom prst="rect">
                        <a:avLst/>
                      </a:prstGeom>
                    </pic:spPr>
                  </pic:pic>
                </a:graphicData>
              </a:graphic>
            </wp:inline>
          </w:drawing>
        </w:r>
      </w:ins>
    </w:p>
    <w:p w14:paraId="7B492D76" w14:textId="77777777" w:rsidR="00966B19" w:rsidRPr="007F7E2B" w:rsidRDefault="00966B19" w:rsidP="00966B19">
      <w:pPr>
        <w:pStyle w:val="Heading1"/>
        <w:spacing w:before="0" w:after="208" w:line="259" w:lineRule="auto"/>
        <w:ind w:left="705" w:hanging="720"/>
        <w:rPr>
          <w:ins w:id="24687" w:author="V2" w:date="2025-04-14T14:19:00Z" w16du:dateUtc="2025-04-14T19:19:00Z"/>
        </w:rPr>
      </w:pPr>
      <w:bookmarkStart w:id="24688" w:name="_Toc174616722"/>
      <w:bookmarkStart w:id="24689" w:name="_Toc180594447"/>
      <w:bookmarkStart w:id="24690" w:name="_Toc180594854"/>
      <w:ins w:id="24691" w:author="V2" w:date="2025-04-14T14:19:00Z" w16du:dateUtc="2025-04-14T19:19:00Z">
        <w:r w:rsidRPr="007F7E2B">
          <w:lastRenderedPageBreak/>
          <w:t>DEFINITIONS</w:t>
        </w:r>
        <w:bookmarkStart w:id="24692" w:name="_Toc45947"/>
        <w:bookmarkEnd w:id="24688"/>
        <w:bookmarkEnd w:id="24689"/>
        <w:bookmarkEnd w:id="24690"/>
        <w:r w:rsidRPr="007F7E2B">
          <w:t xml:space="preserve"> </w:t>
        </w:r>
        <w:bookmarkEnd w:id="24692"/>
      </w:ins>
    </w:p>
    <w:tbl>
      <w:tblPr>
        <w:tblStyle w:val="TableGrid0"/>
        <w:tblW w:w="9196" w:type="dxa"/>
        <w:tblInd w:w="94" w:type="dxa"/>
        <w:tblLook w:val="04A0" w:firstRow="1" w:lastRow="0" w:firstColumn="1" w:lastColumn="0" w:noHBand="0" w:noVBand="1"/>
      </w:tblPr>
      <w:tblGrid>
        <w:gridCol w:w="3277"/>
        <w:gridCol w:w="5919"/>
      </w:tblGrid>
      <w:tr w:rsidR="00966B19" w:rsidRPr="007F7E2B" w14:paraId="2E6D9A2A" w14:textId="77777777">
        <w:trPr>
          <w:trHeight w:val="874"/>
          <w:ins w:id="24693" w:author="V2" w:date="2025-04-14T14:19:00Z" w16du:dateUtc="2025-04-14T19:19:00Z"/>
        </w:trPr>
        <w:tc>
          <w:tcPr>
            <w:tcW w:w="3277" w:type="dxa"/>
            <w:tcBorders>
              <w:top w:val="nil"/>
              <w:left w:val="nil"/>
              <w:bottom w:val="nil"/>
              <w:right w:val="nil"/>
            </w:tcBorders>
          </w:tcPr>
          <w:p w14:paraId="4161FD81" w14:textId="77777777" w:rsidR="00966B19" w:rsidRPr="007F7E2B" w:rsidRDefault="00966B19">
            <w:pPr>
              <w:spacing w:line="259" w:lineRule="auto"/>
              <w:rPr>
                <w:ins w:id="24694" w:author="V2" w:date="2025-04-14T14:19:00Z" w16du:dateUtc="2025-04-14T19:19:00Z"/>
              </w:rPr>
            </w:pPr>
            <w:ins w:id="24695" w:author="V2" w:date="2025-04-14T14:19:00Z" w16du:dateUtc="2025-04-14T19:19:00Z">
              <w:r w:rsidRPr="007F7E2B">
                <w:rPr>
                  <w:rFonts w:ascii="Arial" w:eastAsia="Arial" w:hAnsi="Arial" w:cs="Arial"/>
                  <w:b/>
                </w:rPr>
                <w:t xml:space="preserve">Activity Shifting Leakage: </w:t>
              </w:r>
            </w:ins>
          </w:p>
        </w:tc>
        <w:tc>
          <w:tcPr>
            <w:tcW w:w="5920" w:type="dxa"/>
            <w:tcBorders>
              <w:top w:val="nil"/>
              <w:left w:val="nil"/>
              <w:bottom w:val="nil"/>
              <w:right w:val="nil"/>
            </w:tcBorders>
          </w:tcPr>
          <w:p w14:paraId="67471E98" w14:textId="77777777" w:rsidR="00966B19" w:rsidRPr="007F7E2B" w:rsidRDefault="00966B19">
            <w:pPr>
              <w:spacing w:line="259" w:lineRule="auto"/>
              <w:rPr>
                <w:ins w:id="24696" w:author="V2" w:date="2025-04-14T14:19:00Z" w16du:dateUtc="2025-04-14T19:19:00Z"/>
              </w:rPr>
            </w:pPr>
            <w:ins w:id="24697" w:author="V2" w:date="2025-04-14T14:19:00Z" w16du:dateUtc="2025-04-14T19:19:00Z">
              <w:r w:rsidRPr="007F7E2B">
                <w:t xml:space="preserve">Activities that are moved by local actors from within the project area to outside due to the project, and which result in losses of carbon in pools outside the project area. </w:t>
              </w:r>
            </w:ins>
          </w:p>
        </w:tc>
      </w:tr>
      <w:tr w:rsidR="00966B19" w:rsidRPr="007F7E2B" w14:paraId="1E357A9A" w14:textId="77777777">
        <w:trPr>
          <w:trHeight w:val="730"/>
          <w:ins w:id="24698" w:author="V2" w:date="2025-04-14T14:19:00Z" w16du:dateUtc="2025-04-14T19:19:00Z"/>
        </w:trPr>
        <w:tc>
          <w:tcPr>
            <w:tcW w:w="3277" w:type="dxa"/>
            <w:tcBorders>
              <w:top w:val="nil"/>
              <w:left w:val="nil"/>
              <w:bottom w:val="nil"/>
              <w:right w:val="nil"/>
            </w:tcBorders>
          </w:tcPr>
          <w:p w14:paraId="3DC01B25" w14:textId="77777777" w:rsidR="00966B19" w:rsidRPr="007F7E2B" w:rsidRDefault="00966B19">
            <w:pPr>
              <w:spacing w:line="259" w:lineRule="auto"/>
              <w:rPr>
                <w:ins w:id="24699" w:author="V2" w:date="2025-04-14T14:19:00Z" w16du:dateUtc="2025-04-14T19:19:00Z"/>
              </w:rPr>
            </w:pPr>
            <w:ins w:id="24700" w:author="V2" w:date="2025-04-14T14:19:00Z" w16du:dateUtc="2025-04-14T19:19:00Z">
              <w:r w:rsidRPr="007F7E2B">
                <w:rPr>
                  <w:rFonts w:ascii="Arial" w:eastAsia="Arial" w:hAnsi="Arial" w:cs="Arial"/>
                  <w:b/>
                </w:rPr>
                <w:t xml:space="preserve">Agent: </w:t>
              </w:r>
            </w:ins>
          </w:p>
        </w:tc>
        <w:tc>
          <w:tcPr>
            <w:tcW w:w="5920" w:type="dxa"/>
            <w:tcBorders>
              <w:top w:val="nil"/>
              <w:left w:val="nil"/>
              <w:bottom w:val="nil"/>
              <w:right w:val="nil"/>
            </w:tcBorders>
            <w:vAlign w:val="center"/>
          </w:tcPr>
          <w:p w14:paraId="0DDE24C6" w14:textId="77777777" w:rsidR="00966B19" w:rsidRPr="007F7E2B" w:rsidRDefault="00966B19">
            <w:pPr>
              <w:spacing w:line="259" w:lineRule="auto"/>
              <w:rPr>
                <w:ins w:id="24701" w:author="V2" w:date="2025-04-14T14:19:00Z" w16du:dateUtc="2025-04-14T19:19:00Z"/>
              </w:rPr>
            </w:pPr>
            <w:ins w:id="24702" w:author="V2" w:date="2025-04-14T14:19:00Z" w16du:dateUtc="2025-04-14T19:19:00Z">
              <w:r w:rsidRPr="007F7E2B">
                <w:t xml:space="preserve">A person or organization undertaking actions which impact the management of carbon pools and emissions. </w:t>
              </w:r>
            </w:ins>
          </w:p>
        </w:tc>
      </w:tr>
      <w:tr w:rsidR="00966B19" w:rsidRPr="007F7E2B" w14:paraId="6AB7D018" w14:textId="77777777">
        <w:trPr>
          <w:trHeight w:val="728"/>
          <w:ins w:id="24703" w:author="V2" w:date="2025-04-14T14:19:00Z" w16du:dateUtc="2025-04-14T19:19:00Z"/>
        </w:trPr>
        <w:tc>
          <w:tcPr>
            <w:tcW w:w="3277" w:type="dxa"/>
            <w:tcBorders>
              <w:top w:val="nil"/>
              <w:left w:val="nil"/>
              <w:bottom w:val="nil"/>
              <w:right w:val="nil"/>
            </w:tcBorders>
          </w:tcPr>
          <w:p w14:paraId="04AD220B" w14:textId="77777777" w:rsidR="00966B19" w:rsidRPr="007F7E2B" w:rsidRDefault="00966B19">
            <w:pPr>
              <w:spacing w:line="259" w:lineRule="auto"/>
              <w:rPr>
                <w:ins w:id="24704" w:author="V2" w:date="2025-04-14T14:19:00Z" w16du:dateUtc="2025-04-14T19:19:00Z"/>
              </w:rPr>
            </w:pPr>
            <w:ins w:id="24705" w:author="V2" w:date="2025-04-14T14:19:00Z" w16du:dateUtc="2025-04-14T19:19:00Z">
              <w:r w:rsidRPr="007F7E2B">
                <w:rPr>
                  <w:rFonts w:ascii="Arial" w:eastAsia="Arial" w:hAnsi="Arial" w:cs="Arial"/>
                  <w:b/>
                </w:rPr>
                <w:t xml:space="preserve">Baseline: </w:t>
              </w:r>
            </w:ins>
          </w:p>
        </w:tc>
        <w:tc>
          <w:tcPr>
            <w:tcW w:w="5920" w:type="dxa"/>
            <w:tcBorders>
              <w:top w:val="nil"/>
              <w:left w:val="nil"/>
              <w:bottom w:val="nil"/>
              <w:right w:val="nil"/>
            </w:tcBorders>
            <w:vAlign w:val="center"/>
          </w:tcPr>
          <w:p w14:paraId="00FFA70A" w14:textId="77777777" w:rsidR="00966B19" w:rsidRPr="007F7E2B" w:rsidRDefault="00966B19">
            <w:pPr>
              <w:spacing w:line="259" w:lineRule="auto"/>
              <w:rPr>
                <w:ins w:id="24706" w:author="V2" w:date="2025-04-14T14:19:00Z" w16du:dateUtc="2025-04-14T19:19:00Z"/>
              </w:rPr>
            </w:pPr>
            <w:ins w:id="24707" w:author="V2" w:date="2025-04-14T14:19:00Z" w16du:dateUtc="2025-04-14T19:19:00Z">
              <w:r w:rsidRPr="007F7E2B">
                <w:t xml:space="preserve">The total amount of carbon within the project area in absence of the project. </w:t>
              </w:r>
            </w:ins>
          </w:p>
        </w:tc>
      </w:tr>
      <w:tr w:rsidR="00966B19" w:rsidRPr="007F7E2B" w14:paraId="0B57A872" w14:textId="77777777">
        <w:trPr>
          <w:trHeight w:val="994"/>
          <w:ins w:id="24708" w:author="V2" w:date="2025-04-14T14:19:00Z" w16du:dateUtc="2025-04-14T19:19:00Z"/>
        </w:trPr>
        <w:tc>
          <w:tcPr>
            <w:tcW w:w="3277" w:type="dxa"/>
            <w:tcBorders>
              <w:top w:val="nil"/>
              <w:left w:val="nil"/>
              <w:bottom w:val="nil"/>
              <w:right w:val="nil"/>
            </w:tcBorders>
          </w:tcPr>
          <w:p w14:paraId="28B72208" w14:textId="77777777" w:rsidR="00966B19" w:rsidRPr="007F7E2B" w:rsidRDefault="00966B19">
            <w:pPr>
              <w:spacing w:line="259" w:lineRule="auto"/>
              <w:rPr>
                <w:ins w:id="24709" w:author="V2" w:date="2025-04-14T14:19:00Z" w16du:dateUtc="2025-04-14T19:19:00Z"/>
              </w:rPr>
            </w:pPr>
            <w:ins w:id="24710" w:author="V2" w:date="2025-04-14T14:19:00Z" w16du:dateUtc="2025-04-14T19:19:00Z">
              <w:r w:rsidRPr="007F7E2B">
                <w:rPr>
                  <w:rFonts w:ascii="Arial" w:eastAsia="Arial" w:hAnsi="Arial" w:cs="Arial"/>
                  <w:b/>
                </w:rPr>
                <w:t xml:space="preserve">Baseline Scenario: </w:t>
              </w:r>
            </w:ins>
          </w:p>
        </w:tc>
        <w:tc>
          <w:tcPr>
            <w:tcW w:w="5920" w:type="dxa"/>
            <w:tcBorders>
              <w:top w:val="nil"/>
              <w:left w:val="nil"/>
              <w:bottom w:val="nil"/>
              <w:right w:val="nil"/>
            </w:tcBorders>
            <w:vAlign w:val="center"/>
          </w:tcPr>
          <w:p w14:paraId="14A14EC5" w14:textId="77777777" w:rsidR="00966B19" w:rsidRPr="007F7E2B" w:rsidRDefault="00966B19">
            <w:pPr>
              <w:spacing w:line="259" w:lineRule="auto"/>
              <w:rPr>
                <w:ins w:id="24711" w:author="V2" w:date="2025-04-14T14:19:00Z" w16du:dateUtc="2025-04-14T19:19:00Z"/>
              </w:rPr>
            </w:pPr>
            <w:ins w:id="24712" w:author="V2" w:date="2025-04-14T14:19:00Z" w16du:dateUtc="2025-04-14T19:19:00Z">
              <w:r w:rsidRPr="007F7E2B">
                <w:t xml:space="preserve">The most likely sequence of events and actions which would be expected to occur within the project area in the absence of the project.  </w:t>
              </w:r>
            </w:ins>
          </w:p>
        </w:tc>
      </w:tr>
      <w:tr w:rsidR="00966B19" w:rsidRPr="007F7E2B" w14:paraId="3EC2D38E" w14:textId="77777777">
        <w:trPr>
          <w:trHeight w:val="463"/>
          <w:ins w:id="24713" w:author="V2" w:date="2025-04-14T14:19:00Z" w16du:dateUtc="2025-04-14T19:19:00Z"/>
        </w:trPr>
        <w:tc>
          <w:tcPr>
            <w:tcW w:w="3277" w:type="dxa"/>
            <w:tcBorders>
              <w:top w:val="nil"/>
              <w:left w:val="nil"/>
              <w:bottom w:val="nil"/>
              <w:right w:val="nil"/>
            </w:tcBorders>
            <w:vAlign w:val="center"/>
          </w:tcPr>
          <w:p w14:paraId="3CE5DED4" w14:textId="77777777" w:rsidR="00966B19" w:rsidRPr="007F7E2B" w:rsidRDefault="00966B19">
            <w:pPr>
              <w:spacing w:line="259" w:lineRule="auto"/>
              <w:rPr>
                <w:ins w:id="24714" w:author="V2" w:date="2025-04-14T14:19:00Z" w16du:dateUtc="2025-04-14T19:19:00Z"/>
              </w:rPr>
            </w:pPr>
            <w:ins w:id="24715" w:author="V2" w:date="2025-04-14T14:19:00Z" w16du:dateUtc="2025-04-14T19:19:00Z">
              <w:r w:rsidRPr="007F7E2B">
                <w:rPr>
                  <w:rFonts w:ascii="Arial" w:eastAsia="Arial" w:hAnsi="Arial" w:cs="Arial"/>
                  <w:b/>
                </w:rPr>
                <w:t xml:space="preserve">Carbon Project: </w:t>
              </w:r>
            </w:ins>
          </w:p>
        </w:tc>
        <w:tc>
          <w:tcPr>
            <w:tcW w:w="5920" w:type="dxa"/>
            <w:tcBorders>
              <w:top w:val="nil"/>
              <w:left w:val="nil"/>
              <w:bottom w:val="nil"/>
              <w:right w:val="nil"/>
            </w:tcBorders>
            <w:vAlign w:val="center"/>
          </w:tcPr>
          <w:p w14:paraId="59A23472" w14:textId="77777777" w:rsidR="00966B19" w:rsidRPr="007F7E2B" w:rsidRDefault="00966B19">
            <w:pPr>
              <w:spacing w:line="259" w:lineRule="auto"/>
              <w:rPr>
                <w:ins w:id="24716" w:author="V2" w:date="2025-04-14T14:19:00Z" w16du:dateUtc="2025-04-14T19:19:00Z"/>
              </w:rPr>
            </w:pPr>
            <w:ins w:id="24717" w:author="V2" w:date="2025-04-14T14:19:00Z" w16du:dateUtc="2025-04-14T19:19:00Z">
              <w:r w:rsidRPr="007F7E2B">
                <w:t xml:space="preserve">See </w:t>
              </w:r>
              <w:r w:rsidRPr="007F7E2B">
                <w:rPr>
                  <w:rFonts w:ascii="Arial" w:eastAsia="Arial" w:hAnsi="Arial" w:cs="Arial"/>
                  <w:i/>
                </w:rPr>
                <w:t>VCS Program Definitions</w:t>
              </w:r>
              <w:r w:rsidRPr="007F7E2B">
                <w:t xml:space="preserve"> for project. </w:t>
              </w:r>
            </w:ins>
          </w:p>
        </w:tc>
      </w:tr>
      <w:tr w:rsidR="00966B19" w:rsidRPr="007F7E2B" w14:paraId="7CCA64AD" w14:textId="77777777">
        <w:trPr>
          <w:trHeight w:val="995"/>
          <w:ins w:id="24718" w:author="V2" w:date="2025-04-14T14:19:00Z" w16du:dateUtc="2025-04-14T19:19:00Z"/>
        </w:trPr>
        <w:tc>
          <w:tcPr>
            <w:tcW w:w="3277" w:type="dxa"/>
            <w:tcBorders>
              <w:top w:val="nil"/>
              <w:left w:val="nil"/>
              <w:bottom w:val="nil"/>
              <w:right w:val="nil"/>
            </w:tcBorders>
          </w:tcPr>
          <w:p w14:paraId="533AB5C4" w14:textId="77777777" w:rsidR="00966B19" w:rsidRPr="007F7E2B" w:rsidRDefault="00966B19">
            <w:pPr>
              <w:spacing w:line="259" w:lineRule="auto"/>
              <w:rPr>
                <w:ins w:id="24719" w:author="V2" w:date="2025-04-14T14:19:00Z" w16du:dateUtc="2025-04-14T19:19:00Z"/>
              </w:rPr>
            </w:pPr>
            <w:ins w:id="24720" w:author="V2" w:date="2025-04-14T14:19:00Z" w16du:dateUtc="2025-04-14T19:19:00Z">
              <w:r w:rsidRPr="007F7E2B">
                <w:rPr>
                  <w:rFonts w:ascii="Arial" w:eastAsia="Arial" w:hAnsi="Arial" w:cs="Arial"/>
                  <w:b/>
                </w:rPr>
                <w:t xml:space="preserve">Conservative: </w:t>
              </w:r>
            </w:ins>
          </w:p>
        </w:tc>
        <w:tc>
          <w:tcPr>
            <w:tcW w:w="5920" w:type="dxa"/>
            <w:tcBorders>
              <w:top w:val="nil"/>
              <w:left w:val="nil"/>
              <w:bottom w:val="nil"/>
              <w:right w:val="nil"/>
            </w:tcBorders>
            <w:vAlign w:val="center"/>
          </w:tcPr>
          <w:p w14:paraId="0E5C0F7A" w14:textId="77777777" w:rsidR="00966B19" w:rsidRPr="007F7E2B" w:rsidRDefault="00966B19">
            <w:pPr>
              <w:spacing w:line="259" w:lineRule="auto"/>
              <w:rPr>
                <w:ins w:id="24721" w:author="V2" w:date="2025-04-14T14:19:00Z" w16du:dateUtc="2025-04-14T19:19:00Z"/>
              </w:rPr>
            </w:pPr>
            <w:ins w:id="24722" w:author="V2" w:date="2025-04-14T14:19:00Z" w16du:dateUtc="2025-04-14T19:19:00Z">
              <w:r w:rsidRPr="007F7E2B">
                <w:t xml:space="preserve">Tending to err on the side of reduced creditable carbon in cases where uncertainty exists as to the correct value of variables, or relationships among variables. </w:t>
              </w:r>
            </w:ins>
          </w:p>
        </w:tc>
      </w:tr>
      <w:tr w:rsidR="00966B19" w:rsidRPr="007F7E2B" w14:paraId="11995A29" w14:textId="77777777">
        <w:trPr>
          <w:trHeight w:val="994"/>
          <w:ins w:id="24723" w:author="V2" w:date="2025-04-14T14:19:00Z" w16du:dateUtc="2025-04-14T19:19:00Z"/>
        </w:trPr>
        <w:tc>
          <w:tcPr>
            <w:tcW w:w="3277" w:type="dxa"/>
            <w:tcBorders>
              <w:top w:val="nil"/>
              <w:left w:val="nil"/>
              <w:bottom w:val="nil"/>
              <w:right w:val="nil"/>
            </w:tcBorders>
          </w:tcPr>
          <w:p w14:paraId="7B854B3D" w14:textId="77777777" w:rsidR="00966B19" w:rsidRPr="007F7E2B" w:rsidRDefault="00966B19">
            <w:pPr>
              <w:spacing w:line="259" w:lineRule="auto"/>
              <w:rPr>
                <w:ins w:id="24724" w:author="V2" w:date="2025-04-14T14:19:00Z" w16du:dateUtc="2025-04-14T19:19:00Z"/>
              </w:rPr>
            </w:pPr>
            <w:ins w:id="24725" w:author="V2" w:date="2025-04-14T14:19:00Z" w16du:dateUtc="2025-04-14T19:19:00Z">
              <w:r w:rsidRPr="007F7E2B">
                <w:rPr>
                  <w:rFonts w:ascii="Arial" w:eastAsia="Arial" w:hAnsi="Arial" w:cs="Arial"/>
                  <w:b/>
                </w:rPr>
                <w:t xml:space="preserve">Coarse Fragments: </w:t>
              </w:r>
            </w:ins>
          </w:p>
        </w:tc>
        <w:tc>
          <w:tcPr>
            <w:tcW w:w="5920" w:type="dxa"/>
            <w:tcBorders>
              <w:top w:val="nil"/>
              <w:left w:val="nil"/>
              <w:bottom w:val="nil"/>
              <w:right w:val="nil"/>
            </w:tcBorders>
            <w:vAlign w:val="center"/>
          </w:tcPr>
          <w:p w14:paraId="43A44FE2" w14:textId="77777777" w:rsidR="00966B19" w:rsidRPr="007F7E2B" w:rsidRDefault="00966B19">
            <w:pPr>
              <w:spacing w:line="259" w:lineRule="auto"/>
              <w:ind w:right="29"/>
              <w:rPr>
                <w:ins w:id="24726" w:author="V2" w:date="2025-04-14T14:19:00Z" w16du:dateUtc="2025-04-14T19:19:00Z"/>
              </w:rPr>
            </w:pPr>
            <w:ins w:id="24727" w:author="V2" w:date="2025-04-14T14:19:00Z" w16du:dateUtc="2025-04-14T19:19:00Z">
              <w:r w:rsidRPr="007F7E2B">
                <w:t xml:space="preserve">Pieces of rock or cemented soils &gt; 2mm in diameter, and therefore too large to pass through the screen used in the laboratory prior to laboratory analyses.  </w:t>
              </w:r>
            </w:ins>
          </w:p>
        </w:tc>
      </w:tr>
      <w:tr w:rsidR="00966B19" w:rsidRPr="007F7E2B" w14:paraId="17956CE4" w14:textId="77777777">
        <w:trPr>
          <w:trHeight w:val="2580"/>
          <w:ins w:id="24728" w:author="V2" w:date="2025-04-14T14:19:00Z" w16du:dateUtc="2025-04-14T19:19:00Z"/>
        </w:trPr>
        <w:tc>
          <w:tcPr>
            <w:tcW w:w="3277" w:type="dxa"/>
            <w:tcBorders>
              <w:top w:val="nil"/>
              <w:left w:val="nil"/>
              <w:bottom w:val="nil"/>
              <w:right w:val="nil"/>
            </w:tcBorders>
          </w:tcPr>
          <w:p w14:paraId="43248E31" w14:textId="77777777" w:rsidR="00966B19" w:rsidRPr="007F7E2B" w:rsidRDefault="00966B19">
            <w:pPr>
              <w:spacing w:line="259" w:lineRule="auto"/>
              <w:rPr>
                <w:ins w:id="24729" w:author="V2" w:date="2025-04-14T14:19:00Z" w16du:dateUtc="2025-04-14T19:19:00Z"/>
              </w:rPr>
            </w:pPr>
            <w:ins w:id="24730" w:author="V2" w:date="2025-04-14T14:19:00Z" w16du:dateUtc="2025-04-14T19:19:00Z">
              <w:r w:rsidRPr="007F7E2B">
                <w:rPr>
                  <w:rFonts w:ascii="Arial" w:eastAsia="Arial" w:hAnsi="Arial" w:cs="Arial"/>
                  <w:b/>
                </w:rPr>
                <w:t xml:space="preserve">Directly Attributable: </w:t>
              </w:r>
            </w:ins>
          </w:p>
        </w:tc>
        <w:tc>
          <w:tcPr>
            <w:tcW w:w="5920" w:type="dxa"/>
            <w:tcBorders>
              <w:top w:val="nil"/>
              <w:left w:val="nil"/>
              <w:bottom w:val="nil"/>
              <w:right w:val="nil"/>
            </w:tcBorders>
            <w:vAlign w:val="center"/>
          </w:tcPr>
          <w:p w14:paraId="6C6FC996" w14:textId="77777777" w:rsidR="00966B19" w:rsidRPr="007F7E2B" w:rsidRDefault="00966B19">
            <w:pPr>
              <w:spacing w:line="259" w:lineRule="auto"/>
              <w:ind w:right="27"/>
              <w:rPr>
                <w:ins w:id="24731" w:author="V2" w:date="2025-04-14T14:19:00Z" w16du:dateUtc="2025-04-14T19:19:00Z"/>
              </w:rPr>
            </w:pPr>
            <w:ins w:id="24732" w:author="V2" w:date="2025-04-14T14:19:00Z" w16du:dateUtc="2025-04-14T19:19:00Z">
              <w:r w:rsidRPr="007F7E2B">
                <w:t xml:space="preserve">The change or effect occurs as result of a chain of causal events linking the change or effect to an event, or to the actions of an agent.  Each of the causal events or conditions in the chain must be primarily and directly caused by the previous event in the chain.  Analysis of the linkages in the chain should show that for each one, the previous event is at least 75% responsible for the next event.  For this reason, the relationship between an event, or the actions of an agent, and the directly attributable effect, typically consist of not more than a few causal linkages. </w:t>
              </w:r>
            </w:ins>
          </w:p>
        </w:tc>
      </w:tr>
      <w:tr w:rsidR="00966B19" w:rsidRPr="007F7E2B" w14:paraId="73BF272E" w14:textId="77777777">
        <w:trPr>
          <w:trHeight w:val="464"/>
          <w:ins w:id="24733" w:author="V2" w:date="2025-04-14T14:19:00Z" w16du:dateUtc="2025-04-14T19:19:00Z"/>
        </w:trPr>
        <w:tc>
          <w:tcPr>
            <w:tcW w:w="3277" w:type="dxa"/>
            <w:tcBorders>
              <w:top w:val="nil"/>
              <w:left w:val="nil"/>
              <w:bottom w:val="nil"/>
              <w:right w:val="nil"/>
            </w:tcBorders>
            <w:vAlign w:val="center"/>
          </w:tcPr>
          <w:p w14:paraId="5A7F21CC" w14:textId="77777777" w:rsidR="00966B19" w:rsidRPr="007F7E2B" w:rsidRDefault="00966B19">
            <w:pPr>
              <w:spacing w:line="259" w:lineRule="auto"/>
              <w:rPr>
                <w:ins w:id="24734" w:author="V2" w:date="2025-04-14T14:19:00Z" w16du:dateUtc="2025-04-14T19:19:00Z"/>
              </w:rPr>
            </w:pPr>
            <w:ins w:id="24735" w:author="V2" w:date="2025-04-14T14:19:00Z" w16du:dateUtc="2025-04-14T19:19:00Z">
              <w:r w:rsidRPr="007F7E2B">
                <w:rPr>
                  <w:rFonts w:ascii="Arial" w:eastAsia="Arial" w:hAnsi="Arial" w:cs="Arial"/>
                  <w:b/>
                </w:rPr>
                <w:t xml:space="preserve">Ex-ante: </w:t>
              </w:r>
            </w:ins>
          </w:p>
        </w:tc>
        <w:tc>
          <w:tcPr>
            <w:tcW w:w="5920" w:type="dxa"/>
            <w:tcBorders>
              <w:top w:val="nil"/>
              <w:left w:val="nil"/>
              <w:bottom w:val="nil"/>
              <w:right w:val="nil"/>
            </w:tcBorders>
            <w:vAlign w:val="center"/>
          </w:tcPr>
          <w:p w14:paraId="5A406713" w14:textId="77777777" w:rsidR="00966B19" w:rsidRPr="007F7E2B" w:rsidRDefault="00966B19">
            <w:pPr>
              <w:spacing w:line="259" w:lineRule="auto"/>
              <w:rPr>
                <w:ins w:id="24736" w:author="V2" w:date="2025-04-14T14:19:00Z" w16du:dateUtc="2025-04-14T19:19:00Z"/>
              </w:rPr>
            </w:pPr>
            <w:ins w:id="24737" w:author="V2" w:date="2025-04-14T14:19:00Z" w16du:dateUtc="2025-04-14T19:19:00Z">
              <w:r w:rsidRPr="007F7E2B">
                <w:t xml:space="preserve">Before the fact.  Projection of values or conditions in the future. </w:t>
              </w:r>
            </w:ins>
          </w:p>
        </w:tc>
      </w:tr>
      <w:tr w:rsidR="00966B19" w:rsidRPr="007F7E2B" w14:paraId="734EB9DB" w14:textId="77777777">
        <w:trPr>
          <w:trHeight w:val="728"/>
          <w:ins w:id="24738" w:author="V2" w:date="2025-04-14T14:19:00Z" w16du:dateUtc="2025-04-14T19:19:00Z"/>
        </w:trPr>
        <w:tc>
          <w:tcPr>
            <w:tcW w:w="3277" w:type="dxa"/>
            <w:tcBorders>
              <w:top w:val="nil"/>
              <w:left w:val="nil"/>
              <w:bottom w:val="nil"/>
              <w:right w:val="nil"/>
            </w:tcBorders>
          </w:tcPr>
          <w:p w14:paraId="074F0367" w14:textId="77777777" w:rsidR="00966B19" w:rsidRPr="007F7E2B" w:rsidRDefault="00966B19">
            <w:pPr>
              <w:spacing w:line="259" w:lineRule="auto"/>
              <w:rPr>
                <w:ins w:id="24739" w:author="V2" w:date="2025-04-14T14:19:00Z" w16du:dateUtc="2025-04-14T19:19:00Z"/>
              </w:rPr>
            </w:pPr>
            <w:ins w:id="24740" w:author="V2" w:date="2025-04-14T14:19:00Z" w16du:dateUtc="2025-04-14T19:19:00Z">
              <w:r w:rsidRPr="007F7E2B">
                <w:rPr>
                  <w:rFonts w:ascii="Arial" w:eastAsia="Arial" w:hAnsi="Arial" w:cs="Arial"/>
                  <w:b/>
                </w:rPr>
                <w:t xml:space="preserve">Ex-post:  </w:t>
              </w:r>
            </w:ins>
          </w:p>
        </w:tc>
        <w:tc>
          <w:tcPr>
            <w:tcW w:w="5920" w:type="dxa"/>
            <w:tcBorders>
              <w:top w:val="nil"/>
              <w:left w:val="nil"/>
              <w:bottom w:val="nil"/>
              <w:right w:val="nil"/>
            </w:tcBorders>
            <w:vAlign w:val="center"/>
          </w:tcPr>
          <w:p w14:paraId="7D424B46" w14:textId="77777777" w:rsidR="00966B19" w:rsidRPr="007F7E2B" w:rsidRDefault="00966B19">
            <w:pPr>
              <w:spacing w:line="259" w:lineRule="auto"/>
              <w:ind w:left="34"/>
              <w:rPr>
                <w:ins w:id="24741" w:author="V2" w:date="2025-04-14T14:19:00Z" w16du:dateUtc="2025-04-14T19:19:00Z"/>
              </w:rPr>
            </w:pPr>
            <w:ins w:id="24742" w:author="V2" w:date="2025-04-14T14:19:00Z" w16du:dateUtc="2025-04-14T19:19:00Z">
              <w:r w:rsidRPr="007F7E2B">
                <w:t xml:space="preserve">After the fact.  Estimation of values or conditions in the present or past. </w:t>
              </w:r>
            </w:ins>
          </w:p>
        </w:tc>
      </w:tr>
      <w:tr w:rsidR="00966B19" w:rsidRPr="007F7E2B" w14:paraId="0E2396EB" w14:textId="77777777">
        <w:trPr>
          <w:trHeight w:val="1258"/>
          <w:ins w:id="24743" w:author="V2" w:date="2025-04-14T14:19:00Z" w16du:dateUtc="2025-04-14T19:19:00Z"/>
        </w:trPr>
        <w:tc>
          <w:tcPr>
            <w:tcW w:w="3277" w:type="dxa"/>
            <w:tcBorders>
              <w:top w:val="nil"/>
              <w:left w:val="nil"/>
              <w:bottom w:val="nil"/>
              <w:right w:val="nil"/>
            </w:tcBorders>
          </w:tcPr>
          <w:p w14:paraId="2E3D0976" w14:textId="77777777" w:rsidR="00966B19" w:rsidRPr="007F7E2B" w:rsidRDefault="00966B19">
            <w:pPr>
              <w:spacing w:line="259" w:lineRule="auto"/>
              <w:rPr>
                <w:ins w:id="24744" w:author="V2" w:date="2025-04-14T14:19:00Z" w16du:dateUtc="2025-04-14T19:19:00Z"/>
              </w:rPr>
            </w:pPr>
            <w:ins w:id="24745" w:author="V2" w:date="2025-04-14T14:19:00Z" w16du:dateUtc="2025-04-14T19:19:00Z">
              <w:r w:rsidRPr="007F7E2B">
                <w:rPr>
                  <w:rFonts w:ascii="Arial" w:eastAsia="Arial" w:hAnsi="Arial" w:cs="Arial"/>
                  <w:b/>
                </w:rPr>
                <w:lastRenderedPageBreak/>
                <w:t xml:space="preserve">Long Lived Wood Products: </w:t>
              </w:r>
            </w:ins>
          </w:p>
        </w:tc>
        <w:tc>
          <w:tcPr>
            <w:tcW w:w="5920" w:type="dxa"/>
            <w:tcBorders>
              <w:top w:val="nil"/>
              <w:left w:val="nil"/>
              <w:bottom w:val="nil"/>
              <w:right w:val="nil"/>
            </w:tcBorders>
            <w:vAlign w:val="center"/>
          </w:tcPr>
          <w:p w14:paraId="76A0B3EE" w14:textId="77777777" w:rsidR="00966B19" w:rsidRPr="007F7E2B" w:rsidRDefault="00966B19">
            <w:pPr>
              <w:spacing w:line="259" w:lineRule="auto"/>
              <w:rPr>
                <w:ins w:id="24746" w:author="V2" w:date="2025-04-14T14:19:00Z" w16du:dateUtc="2025-04-14T19:19:00Z"/>
              </w:rPr>
            </w:pPr>
            <w:ins w:id="24747" w:author="V2" w:date="2025-04-14T14:19:00Z" w16du:dateUtc="2025-04-14T19:19:00Z">
              <w:r w:rsidRPr="007F7E2B">
                <w:t xml:space="preserve">Products produced from harvested timber which is expected to persist and to sequester carbon for an extended period of time – typically 100 years, unless there is a specific reason for using a different time period. </w:t>
              </w:r>
            </w:ins>
          </w:p>
        </w:tc>
      </w:tr>
      <w:tr w:rsidR="00966B19" w:rsidRPr="007F7E2B" w14:paraId="29EB7F51" w14:textId="77777777">
        <w:trPr>
          <w:trHeight w:val="994"/>
          <w:ins w:id="24748" w:author="V2" w:date="2025-04-14T14:19:00Z" w16du:dateUtc="2025-04-14T19:19:00Z"/>
        </w:trPr>
        <w:tc>
          <w:tcPr>
            <w:tcW w:w="3277" w:type="dxa"/>
            <w:tcBorders>
              <w:top w:val="nil"/>
              <w:left w:val="nil"/>
              <w:bottom w:val="nil"/>
              <w:right w:val="nil"/>
            </w:tcBorders>
          </w:tcPr>
          <w:p w14:paraId="066166C1" w14:textId="77777777" w:rsidR="00966B19" w:rsidRPr="007F7E2B" w:rsidRDefault="00966B19">
            <w:pPr>
              <w:spacing w:line="259" w:lineRule="auto"/>
              <w:rPr>
                <w:ins w:id="24749" w:author="V2" w:date="2025-04-14T14:19:00Z" w16du:dateUtc="2025-04-14T19:19:00Z"/>
              </w:rPr>
            </w:pPr>
            <w:ins w:id="24750" w:author="V2" w:date="2025-04-14T14:19:00Z" w16du:dateUtc="2025-04-14T19:19:00Z">
              <w:r w:rsidRPr="007F7E2B">
                <w:rPr>
                  <w:rFonts w:ascii="Arial" w:eastAsia="Arial" w:hAnsi="Arial" w:cs="Arial"/>
                  <w:b/>
                </w:rPr>
                <w:t xml:space="preserve">Monitoring Event: </w:t>
              </w:r>
            </w:ins>
          </w:p>
        </w:tc>
        <w:tc>
          <w:tcPr>
            <w:tcW w:w="5920" w:type="dxa"/>
            <w:tcBorders>
              <w:top w:val="nil"/>
              <w:left w:val="nil"/>
              <w:bottom w:val="nil"/>
              <w:right w:val="nil"/>
            </w:tcBorders>
            <w:vAlign w:val="center"/>
          </w:tcPr>
          <w:p w14:paraId="61AFA220" w14:textId="77777777" w:rsidR="00966B19" w:rsidRPr="007F7E2B" w:rsidRDefault="00966B19">
            <w:pPr>
              <w:spacing w:line="259" w:lineRule="auto"/>
              <w:rPr>
                <w:ins w:id="24751" w:author="V2" w:date="2025-04-14T14:19:00Z" w16du:dateUtc="2025-04-14T19:19:00Z"/>
              </w:rPr>
            </w:pPr>
            <w:ins w:id="24752" w:author="V2" w:date="2025-04-14T14:19:00Z" w16du:dateUtc="2025-04-14T19:19:00Z">
              <w:r w:rsidRPr="007F7E2B">
                <w:t xml:space="preserve">The time at which monitoring of all of the relevant variables is undertaken, to determine the net change in atmospheric carbon attributable to the project. </w:t>
              </w:r>
            </w:ins>
          </w:p>
        </w:tc>
      </w:tr>
      <w:tr w:rsidR="00966B19" w:rsidRPr="007F7E2B" w14:paraId="3FD81085" w14:textId="77777777">
        <w:trPr>
          <w:trHeight w:val="344"/>
          <w:ins w:id="24753" w:author="V2" w:date="2025-04-14T14:19:00Z" w16du:dateUtc="2025-04-14T19:19:00Z"/>
        </w:trPr>
        <w:tc>
          <w:tcPr>
            <w:tcW w:w="3277" w:type="dxa"/>
            <w:tcBorders>
              <w:top w:val="nil"/>
              <w:left w:val="nil"/>
              <w:bottom w:val="nil"/>
              <w:right w:val="nil"/>
            </w:tcBorders>
            <w:vAlign w:val="bottom"/>
          </w:tcPr>
          <w:p w14:paraId="4A800A29" w14:textId="77777777" w:rsidR="00966B19" w:rsidRPr="007F7E2B" w:rsidRDefault="00966B19">
            <w:pPr>
              <w:spacing w:line="259" w:lineRule="auto"/>
              <w:rPr>
                <w:ins w:id="24754" w:author="V2" w:date="2025-04-14T14:19:00Z" w16du:dateUtc="2025-04-14T19:19:00Z"/>
              </w:rPr>
            </w:pPr>
            <w:ins w:id="24755" w:author="V2" w:date="2025-04-14T14:19:00Z" w16du:dateUtc="2025-04-14T19:19:00Z">
              <w:r w:rsidRPr="007F7E2B">
                <w:rPr>
                  <w:rFonts w:ascii="Arial" w:eastAsia="Arial" w:hAnsi="Arial" w:cs="Arial"/>
                  <w:b/>
                </w:rPr>
                <w:t xml:space="preserve">Monitoring Period: </w:t>
              </w:r>
            </w:ins>
          </w:p>
        </w:tc>
        <w:tc>
          <w:tcPr>
            <w:tcW w:w="5920" w:type="dxa"/>
            <w:tcBorders>
              <w:top w:val="nil"/>
              <w:left w:val="nil"/>
              <w:bottom w:val="nil"/>
              <w:right w:val="nil"/>
            </w:tcBorders>
            <w:vAlign w:val="bottom"/>
          </w:tcPr>
          <w:p w14:paraId="2D12A887" w14:textId="77777777" w:rsidR="00966B19" w:rsidRPr="007F7E2B" w:rsidRDefault="00966B19">
            <w:pPr>
              <w:spacing w:line="259" w:lineRule="auto"/>
              <w:jc w:val="both"/>
              <w:rPr>
                <w:ins w:id="24756" w:author="V2" w:date="2025-04-14T14:19:00Z" w16du:dateUtc="2025-04-14T19:19:00Z"/>
              </w:rPr>
            </w:pPr>
            <w:ins w:id="24757" w:author="V2" w:date="2025-04-14T14:19:00Z" w16du:dateUtc="2025-04-14T19:19:00Z">
              <w:r w:rsidRPr="007F7E2B">
                <w:t xml:space="preserve">The time period specified in a monitoring report during which GHG </w:t>
              </w:r>
            </w:ins>
          </w:p>
        </w:tc>
      </w:tr>
    </w:tbl>
    <w:p w14:paraId="5EFE911C" w14:textId="77777777" w:rsidR="00966B19" w:rsidRPr="007F7E2B" w:rsidRDefault="00966B19">
      <w:pPr>
        <w:spacing w:line="259" w:lineRule="auto"/>
        <w:ind w:right="469"/>
        <w:jc w:val="right"/>
        <w:rPr>
          <w:ins w:id="24758" w:author="V2" w:date="2025-04-14T14:19:00Z" w16du:dateUtc="2025-04-14T19:19:00Z"/>
        </w:rPr>
      </w:pPr>
      <w:ins w:id="24759" w:author="V2" w:date="2025-04-14T14:19:00Z" w16du:dateUtc="2025-04-14T19:19:00Z">
        <w:r w:rsidRPr="007F7E2B">
          <w:t xml:space="preserve">emission reduction or removals were generated by the project. </w:t>
        </w:r>
      </w:ins>
    </w:p>
    <w:tbl>
      <w:tblPr>
        <w:tblStyle w:val="TableGrid0"/>
        <w:tblW w:w="9141" w:type="dxa"/>
        <w:tblInd w:w="94" w:type="dxa"/>
        <w:tblLook w:val="04A0" w:firstRow="1" w:lastRow="0" w:firstColumn="1" w:lastColumn="0" w:noHBand="0" w:noVBand="1"/>
      </w:tblPr>
      <w:tblGrid>
        <w:gridCol w:w="3277"/>
        <w:gridCol w:w="5864"/>
      </w:tblGrid>
      <w:tr w:rsidR="00966B19" w:rsidRPr="007F7E2B" w14:paraId="2AF80153" w14:textId="77777777">
        <w:trPr>
          <w:trHeight w:val="610"/>
          <w:ins w:id="24760" w:author="V2" w:date="2025-04-14T14:19:00Z" w16du:dateUtc="2025-04-14T19:19:00Z"/>
        </w:trPr>
        <w:tc>
          <w:tcPr>
            <w:tcW w:w="3277" w:type="dxa"/>
            <w:tcBorders>
              <w:top w:val="nil"/>
              <w:left w:val="nil"/>
              <w:bottom w:val="nil"/>
              <w:right w:val="nil"/>
            </w:tcBorders>
          </w:tcPr>
          <w:p w14:paraId="6711D45C" w14:textId="77777777" w:rsidR="00966B19" w:rsidRPr="007F7E2B" w:rsidRDefault="00966B19">
            <w:pPr>
              <w:spacing w:line="259" w:lineRule="auto"/>
              <w:rPr>
                <w:ins w:id="24761" w:author="V2" w:date="2025-04-14T14:19:00Z" w16du:dateUtc="2025-04-14T19:19:00Z"/>
              </w:rPr>
            </w:pPr>
            <w:ins w:id="24762" w:author="V2" w:date="2025-04-14T14:19:00Z" w16du:dateUtc="2025-04-14T19:19:00Z">
              <w:r w:rsidRPr="007F7E2B">
                <w:rPr>
                  <w:rFonts w:ascii="Arial" w:eastAsia="Arial" w:hAnsi="Arial" w:cs="Arial"/>
                  <w:b/>
                </w:rPr>
                <w:t xml:space="preserve">Monitoring Plan: </w:t>
              </w:r>
            </w:ins>
          </w:p>
        </w:tc>
        <w:tc>
          <w:tcPr>
            <w:tcW w:w="5865" w:type="dxa"/>
            <w:tcBorders>
              <w:top w:val="nil"/>
              <w:left w:val="nil"/>
              <w:bottom w:val="nil"/>
              <w:right w:val="nil"/>
            </w:tcBorders>
          </w:tcPr>
          <w:p w14:paraId="320CAA8F" w14:textId="77777777" w:rsidR="00966B19" w:rsidRPr="007F7E2B" w:rsidRDefault="00966B19">
            <w:pPr>
              <w:spacing w:line="259" w:lineRule="auto"/>
              <w:rPr>
                <w:ins w:id="24763" w:author="V2" w:date="2025-04-14T14:19:00Z" w16du:dateUtc="2025-04-14T19:19:00Z"/>
              </w:rPr>
            </w:pPr>
            <w:ins w:id="24764" w:author="V2" w:date="2025-04-14T14:19:00Z" w16du:dateUtc="2025-04-14T19:19:00Z">
              <w:r w:rsidRPr="007F7E2B">
                <w:t xml:space="preserve">Plan in which a monitoring schedule and methods will be documented. </w:t>
              </w:r>
            </w:ins>
          </w:p>
        </w:tc>
      </w:tr>
      <w:tr w:rsidR="00966B19" w:rsidRPr="007F7E2B" w14:paraId="0979D5A3" w14:textId="77777777">
        <w:trPr>
          <w:trHeight w:val="728"/>
          <w:ins w:id="24765" w:author="V2" w:date="2025-04-14T14:19:00Z" w16du:dateUtc="2025-04-14T19:19:00Z"/>
        </w:trPr>
        <w:tc>
          <w:tcPr>
            <w:tcW w:w="3277" w:type="dxa"/>
            <w:tcBorders>
              <w:top w:val="nil"/>
              <w:left w:val="nil"/>
              <w:bottom w:val="nil"/>
              <w:right w:val="nil"/>
            </w:tcBorders>
          </w:tcPr>
          <w:p w14:paraId="07578AAC" w14:textId="77777777" w:rsidR="00966B19" w:rsidRPr="007F7E2B" w:rsidRDefault="00966B19">
            <w:pPr>
              <w:spacing w:line="259" w:lineRule="auto"/>
              <w:rPr>
                <w:ins w:id="24766" w:author="V2" w:date="2025-04-14T14:19:00Z" w16du:dateUtc="2025-04-14T19:19:00Z"/>
              </w:rPr>
            </w:pPr>
            <w:ins w:id="24767" w:author="V2" w:date="2025-04-14T14:19:00Z" w16du:dateUtc="2025-04-14T19:19:00Z">
              <w:r w:rsidRPr="007F7E2B">
                <w:rPr>
                  <w:rFonts w:ascii="Arial" w:eastAsia="Arial" w:hAnsi="Arial" w:cs="Arial"/>
                  <w:b/>
                </w:rPr>
                <w:t xml:space="preserve">Planned: </w:t>
              </w:r>
            </w:ins>
          </w:p>
        </w:tc>
        <w:tc>
          <w:tcPr>
            <w:tcW w:w="5865" w:type="dxa"/>
            <w:tcBorders>
              <w:top w:val="nil"/>
              <w:left w:val="nil"/>
              <w:bottom w:val="nil"/>
              <w:right w:val="nil"/>
            </w:tcBorders>
            <w:vAlign w:val="center"/>
          </w:tcPr>
          <w:p w14:paraId="446FA0D5" w14:textId="77777777" w:rsidR="00966B19" w:rsidRPr="007F7E2B" w:rsidRDefault="00966B19">
            <w:pPr>
              <w:spacing w:line="259" w:lineRule="auto"/>
              <w:rPr>
                <w:ins w:id="24768" w:author="V2" w:date="2025-04-14T14:19:00Z" w16du:dateUtc="2025-04-14T19:19:00Z"/>
              </w:rPr>
            </w:pPr>
            <w:ins w:id="24769" w:author="V2" w:date="2025-04-14T14:19:00Z" w16du:dateUtc="2025-04-14T19:19:00Z">
              <w:r w:rsidRPr="007F7E2B">
                <w:t xml:space="preserve">Changes in the value of the variable are under the control of identified agents who are independent of the project proponent. </w:t>
              </w:r>
            </w:ins>
          </w:p>
        </w:tc>
      </w:tr>
      <w:tr w:rsidR="00966B19" w:rsidRPr="007F7E2B" w14:paraId="1FC94B85" w14:textId="77777777">
        <w:trPr>
          <w:trHeight w:val="728"/>
          <w:ins w:id="24770" w:author="V2" w:date="2025-04-14T14:19:00Z" w16du:dateUtc="2025-04-14T19:19:00Z"/>
        </w:trPr>
        <w:tc>
          <w:tcPr>
            <w:tcW w:w="3277" w:type="dxa"/>
            <w:tcBorders>
              <w:top w:val="nil"/>
              <w:left w:val="nil"/>
              <w:bottom w:val="nil"/>
              <w:right w:val="nil"/>
            </w:tcBorders>
          </w:tcPr>
          <w:p w14:paraId="220581EB" w14:textId="77777777" w:rsidR="00966B19" w:rsidRPr="007F7E2B" w:rsidRDefault="00966B19">
            <w:pPr>
              <w:spacing w:line="259" w:lineRule="auto"/>
              <w:rPr>
                <w:ins w:id="24771" w:author="V2" w:date="2025-04-14T14:19:00Z" w16du:dateUtc="2025-04-14T19:19:00Z"/>
              </w:rPr>
            </w:pPr>
            <w:ins w:id="24772" w:author="V2" w:date="2025-04-14T14:19:00Z" w16du:dateUtc="2025-04-14T19:19:00Z">
              <w:r w:rsidRPr="007F7E2B">
                <w:rPr>
                  <w:rFonts w:ascii="Arial" w:eastAsia="Arial" w:hAnsi="Arial" w:cs="Arial"/>
                  <w:b/>
                </w:rPr>
                <w:t xml:space="preserve">Project Area : </w:t>
              </w:r>
            </w:ins>
          </w:p>
        </w:tc>
        <w:tc>
          <w:tcPr>
            <w:tcW w:w="5865" w:type="dxa"/>
            <w:tcBorders>
              <w:top w:val="nil"/>
              <w:left w:val="nil"/>
              <w:bottom w:val="nil"/>
              <w:right w:val="nil"/>
            </w:tcBorders>
            <w:vAlign w:val="center"/>
          </w:tcPr>
          <w:p w14:paraId="4855D496" w14:textId="77777777" w:rsidR="00966B19" w:rsidRPr="007F7E2B" w:rsidRDefault="00966B19">
            <w:pPr>
              <w:spacing w:line="259" w:lineRule="auto"/>
              <w:rPr>
                <w:ins w:id="24773" w:author="V2" w:date="2025-04-14T14:19:00Z" w16du:dateUtc="2025-04-14T19:19:00Z"/>
              </w:rPr>
            </w:pPr>
            <w:ins w:id="24774" w:author="V2" w:date="2025-04-14T14:19:00Z" w16du:dateUtc="2025-04-14T19:19:00Z">
              <w:r w:rsidRPr="007F7E2B">
                <w:t xml:space="preserve">The area or areas of land on which the project proponent will undertake the project activities. </w:t>
              </w:r>
            </w:ins>
          </w:p>
        </w:tc>
      </w:tr>
      <w:tr w:rsidR="00966B19" w:rsidRPr="007F7E2B" w14:paraId="5833CA96" w14:textId="77777777">
        <w:trPr>
          <w:trHeight w:val="463"/>
          <w:ins w:id="24775" w:author="V2" w:date="2025-04-14T14:19:00Z" w16du:dateUtc="2025-04-14T19:19:00Z"/>
        </w:trPr>
        <w:tc>
          <w:tcPr>
            <w:tcW w:w="3277" w:type="dxa"/>
            <w:tcBorders>
              <w:top w:val="nil"/>
              <w:left w:val="nil"/>
              <w:bottom w:val="nil"/>
              <w:right w:val="nil"/>
            </w:tcBorders>
            <w:vAlign w:val="center"/>
          </w:tcPr>
          <w:p w14:paraId="0862FCAB" w14:textId="77777777" w:rsidR="00966B19" w:rsidRPr="007F7E2B" w:rsidRDefault="00966B19">
            <w:pPr>
              <w:spacing w:line="259" w:lineRule="auto"/>
              <w:rPr>
                <w:ins w:id="24776" w:author="V2" w:date="2025-04-14T14:19:00Z" w16du:dateUtc="2025-04-14T19:19:00Z"/>
              </w:rPr>
            </w:pPr>
            <w:ins w:id="24777" w:author="V2" w:date="2025-04-14T14:19:00Z" w16du:dateUtc="2025-04-14T19:19:00Z">
              <w:r w:rsidRPr="007F7E2B">
                <w:rPr>
                  <w:rFonts w:ascii="Arial" w:eastAsia="Arial" w:hAnsi="Arial" w:cs="Arial"/>
                  <w:b/>
                </w:rPr>
                <w:t xml:space="preserve">Project Crediting Period:  </w:t>
              </w:r>
            </w:ins>
          </w:p>
        </w:tc>
        <w:tc>
          <w:tcPr>
            <w:tcW w:w="5865" w:type="dxa"/>
            <w:tcBorders>
              <w:top w:val="nil"/>
              <w:left w:val="nil"/>
              <w:bottom w:val="nil"/>
              <w:right w:val="nil"/>
            </w:tcBorders>
            <w:vAlign w:val="center"/>
          </w:tcPr>
          <w:p w14:paraId="5883ED4F" w14:textId="77777777" w:rsidR="00966B19" w:rsidRPr="007F7E2B" w:rsidRDefault="00966B19">
            <w:pPr>
              <w:spacing w:line="259" w:lineRule="auto"/>
              <w:rPr>
                <w:ins w:id="24778" w:author="V2" w:date="2025-04-14T14:19:00Z" w16du:dateUtc="2025-04-14T19:19:00Z"/>
              </w:rPr>
            </w:pPr>
            <w:ins w:id="24779" w:author="V2" w:date="2025-04-14T14:19:00Z" w16du:dateUtc="2025-04-14T19:19:00Z">
              <w:r w:rsidRPr="007F7E2B">
                <w:t xml:space="preserve">See </w:t>
              </w:r>
              <w:r w:rsidRPr="007F7E2B">
                <w:rPr>
                  <w:rFonts w:ascii="Arial" w:eastAsia="Arial" w:hAnsi="Arial" w:cs="Arial"/>
                  <w:i/>
                </w:rPr>
                <w:t>VCS Program Definitions.</w:t>
              </w:r>
              <w:r w:rsidRPr="007F7E2B">
                <w:t xml:space="preserve">  </w:t>
              </w:r>
            </w:ins>
          </w:p>
        </w:tc>
      </w:tr>
      <w:tr w:rsidR="00966B19" w:rsidRPr="007F7E2B" w14:paraId="478E5E22" w14:textId="77777777">
        <w:trPr>
          <w:trHeight w:val="731"/>
          <w:ins w:id="24780" w:author="V2" w:date="2025-04-14T14:19:00Z" w16du:dateUtc="2025-04-14T19:19:00Z"/>
        </w:trPr>
        <w:tc>
          <w:tcPr>
            <w:tcW w:w="3277" w:type="dxa"/>
            <w:tcBorders>
              <w:top w:val="nil"/>
              <w:left w:val="nil"/>
              <w:bottom w:val="nil"/>
              <w:right w:val="nil"/>
            </w:tcBorders>
          </w:tcPr>
          <w:p w14:paraId="55EFC2FE" w14:textId="77777777" w:rsidR="00966B19" w:rsidRPr="007F7E2B" w:rsidRDefault="00966B19">
            <w:pPr>
              <w:spacing w:line="259" w:lineRule="auto"/>
              <w:rPr>
                <w:ins w:id="24781" w:author="V2" w:date="2025-04-14T14:19:00Z" w16du:dateUtc="2025-04-14T19:19:00Z"/>
              </w:rPr>
            </w:pPr>
            <w:ins w:id="24782" w:author="V2" w:date="2025-04-14T14:19:00Z" w16du:dateUtc="2025-04-14T19:19:00Z">
              <w:r w:rsidRPr="007F7E2B">
                <w:rPr>
                  <w:rFonts w:ascii="Arial" w:eastAsia="Arial" w:hAnsi="Arial" w:cs="Arial"/>
                  <w:b/>
                </w:rPr>
                <w:t xml:space="preserve">Project Scenario: </w:t>
              </w:r>
            </w:ins>
          </w:p>
        </w:tc>
        <w:tc>
          <w:tcPr>
            <w:tcW w:w="5865" w:type="dxa"/>
            <w:tcBorders>
              <w:top w:val="nil"/>
              <w:left w:val="nil"/>
              <w:bottom w:val="nil"/>
              <w:right w:val="nil"/>
            </w:tcBorders>
            <w:vAlign w:val="center"/>
          </w:tcPr>
          <w:p w14:paraId="6A1876B1" w14:textId="77777777" w:rsidR="00966B19" w:rsidRPr="007F7E2B" w:rsidRDefault="00966B19">
            <w:pPr>
              <w:spacing w:line="259" w:lineRule="auto"/>
              <w:rPr>
                <w:ins w:id="24783" w:author="V2" w:date="2025-04-14T14:19:00Z" w16du:dateUtc="2025-04-14T19:19:00Z"/>
              </w:rPr>
            </w:pPr>
            <w:ins w:id="24784" w:author="V2" w:date="2025-04-14T14:19:00Z" w16du:dateUtc="2025-04-14T19:19:00Z">
              <w:r w:rsidRPr="007F7E2B">
                <w:t xml:space="preserve">The actions and events which are expected to occur as a result of implementing the project. </w:t>
              </w:r>
            </w:ins>
          </w:p>
        </w:tc>
      </w:tr>
      <w:tr w:rsidR="00966B19" w:rsidRPr="007F7E2B" w14:paraId="447658E2" w14:textId="77777777">
        <w:trPr>
          <w:trHeight w:val="2316"/>
          <w:ins w:id="24785" w:author="V2" w:date="2025-04-14T14:19:00Z" w16du:dateUtc="2025-04-14T19:19:00Z"/>
        </w:trPr>
        <w:tc>
          <w:tcPr>
            <w:tcW w:w="3277" w:type="dxa"/>
            <w:tcBorders>
              <w:top w:val="nil"/>
              <w:left w:val="nil"/>
              <w:bottom w:val="nil"/>
              <w:right w:val="nil"/>
            </w:tcBorders>
          </w:tcPr>
          <w:p w14:paraId="3BBE2587" w14:textId="77777777" w:rsidR="00966B19" w:rsidRPr="007F7E2B" w:rsidRDefault="00966B19">
            <w:pPr>
              <w:spacing w:line="259" w:lineRule="auto"/>
              <w:rPr>
                <w:ins w:id="24786" w:author="V2" w:date="2025-04-14T14:19:00Z" w16du:dateUtc="2025-04-14T19:19:00Z"/>
              </w:rPr>
            </w:pPr>
            <w:ins w:id="24787" w:author="V2" w:date="2025-04-14T14:19:00Z" w16du:dateUtc="2025-04-14T19:19:00Z">
              <w:r w:rsidRPr="007F7E2B">
                <w:rPr>
                  <w:rFonts w:ascii="Arial" w:eastAsia="Arial" w:hAnsi="Arial" w:cs="Arial"/>
                  <w:b/>
                </w:rPr>
                <w:t xml:space="preserve">Significant: </w:t>
              </w:r>
            </w:ins>
          </w:p>
        </w:tc>
        <w:tc>
          <w:tcPr>
            <w:tcW w:w="5865" w:type="dxa"/>
            <w:tcBorders>
              <w:top w:val="nil"/>
              <w:left w:val="nil"/>
              <w:bottom w:val="nil"/>
              <w:right w:val="nil"/>
            </w:tcBorders>
            <w:vAlign w:val="center"/>
          </w:tcPr>
          <w:p w14:paraId="08B28A75" w14:textId="77777777" w:rsidR="00966B19" w:rsidRPr="007F7E2B" w:rsidRDefault="00966B19">
            <w:pPr>
              <w:spacing w:line="259" w:lineRule="auto"/>
              <w:rPr>
                <w:ins w:id="24788" w:author="V2" w:date="2025-04-14T14:19:00Z" w16du:dateUtc="2025-04-14T19:19:00Z"/>
              </w:rPr>
            </w:pPr>
            <w:ins w:id="24789" w:author="V2" w:date="2025-04-14T14:19:00Z" w16du:dateUtc="2025-04-14T19:19:00Z">
              <w:r w:rsidRPr="007F7E2B">
                <w:t xml:space="preserve">A pool or source is significant if it does not meet the criteria for being deemed de minimis.  Specific carbon pools and GHG sources, including carbon pools and GHG sources that cause project and leakage emissions, may be deemed de minimis and do not have to be accounted for if together the omitted decrease in carbon stocks (in carbon pools) or increase in GHG emissions (from GHG sources) amounts to less than five percent of the total GHG benefit generated by the project. </w:t>
              </w:r>
            </w:ins>
          </w:p>
        </w:tc>
      </w:tr>
      <w:tr w:rsidR="00966B19" w:rsidRPr="007F7E2B" w14:paraId="26EDD087" w14:textId="77777777">
        <w:trPr>
          <w:trHeight w:val="1523"/>
          <w:ins w:id="24790" w:author="V2" w:date="2025-04-14T14:19:00Z" w16du:dateUtc="2025-04-14T19:19:00Z"/>
        </w:trPr>
        <w:tc>
          <w:tcPr>
            <w:tcW w:w="3277" w:type="dxa"/>
            <w:tcBorders>
              <w:top w:val="nil"/>
              <w:left w:val="nil"/>
              <w:bottom w:val="nil"/>
              <w:right w:val="nil"/>
            </w:tcBorders>
          </w:tcPr>
          <w:p w14:paraId="0B3CC0A7" w14:textId="77777777" w:rsidR="00966B19" w:rsidRPr="007F7E2B" w:rsidRDefault="00966B19">
            <w:pPr>
              <w:spacing w:line="259" w:lineRule="auto"/>
              <w:rPr>
                <w:ins w:id="24791" w:author="V2" w:date="2025-04-14T14:19:00Z" w16du:dateUtc="2025-04-14T19:19:00Z"/>
              </w:rPr>
            </w:pPr>
            <w:ins w:id="24792" w:author="V2" w:date="2025-04-14T14:19:00Z" w16du:dateUtc="2025-04-14T19:19:00Z">
              <w:r w:rsidRPr="007F7E2B">
                <w:rPr>
                  <w:rFonts w:ascii="Arial" w:eastAsia="Arial" w:hAnsi="Arial" w:cs="Arial"/>
                  <w:b/>
                </w:rPr>
                <w:t xml:space="preserve">Stratification: </w:t>
              </w:r>
            </w:ins>
          </w:p>
        </w:tc>
        <w:tc>
          <w:tcPr>
            <w:tcW w:w="5865" w:type="dxa"/>
            <w:tcBorders>
              <w:top w:val="nil"/>
              <w:left w:val="nil"/>
              <w:bottom w:val="nil"/>
              <w:right w:val="nil"/>
            </w:tcBorders>
            <w:vAlign w:val="center"/>
          </w:tcPr>
          <w:p w14:paraId="34B78562" w14:textId="77777777" w:rsidR="00966B19" w:rsidRPr="007F7E2B" w:rsidRDefault="00966B19">
            <w:pPr>
              <w:spacing w:line="277" w:lineRule="auto"/>
              <w:rPr>
                <w:ins w:id="24793" w:author="V2" w:date="2025-04-14T14:19:00Z" w16du:dateUtc="2025-04-14T19:19:00Z"/>
              </w:rPr>
            </w:pPr>
            <w:ins w:id="24794" w:author="V2" w:date="2025-04-14T14:19:00Z" w16du:dateUtc="2025-04-14T19:19:00Z">
              <w:r w:rsidRPr="007F7E2B">
                <w:t xml:space="preserve">The division of an area into sub-units (strata) which are relatively homogenous for the value of the variable on which the </w:t>
              </w:r>
            </w:ins>
          </w:p>
          <w:p w14:paraId="7F84DBB6" w14:textId="77777777" w:rsidR="00966B19" w:rsidRPr="007F7E2B" w:rsidRDefault="00966B19">
            <w:pPr>
              <w:spacing w:line="259" w:lineRule="auto"/>
              <w:rPr>
                <w:ins w:id="24795" w:author="V2" w:date="2025-04-14T14:19:00Z" w16du:dateUtc="2025-04-14T19:19:00Z"/>
              </w:rPr>
            </w:pPr>
            <w:ins w:id="24796" w:author="V2" w:date="2025-04-14T14:19:00Z" w16du:dateUtc="2025-04-14T19:19:00Z">
              <w:r w:rsidRPr="007F7E2B">
                <w:lastRenderedPageBreak/>
                <w:t xml:space="preserve">stratification is based, which are repeatable in the landscape, and could reasonably be expected to be similarly identified and classified by different people. </w:t>
              </w:r>
            </w:ins>
          </w:p>
        </w:tc>
      </w:tr>
      <w:tr w:rsidR="00966B19" w:rsidRPr="007F7E2B" w14:paraId="2D42D31E" w14:textId="77777777">
        <w:trPr>
          <w:trHeight w:val="994"/>
          <w:ins w:id="24797" w:author="V2" w:date="2025-04-14T14:19:00Z" w16du:dateUtc="2025-04-14T19:19:00Z"/>
        </w:trPr>
        <w:tc>
          <w:tcPr>
            <w:tcW w:w="3277" w:type="dxa"/>
            <w:tcBorders>
              <w:top w:val="nil"/>
              <w:left w:val="nil"/>
              <w:bottom w:val="nil"/>
              <w:right w:val="nil"/>
            </w:tcBorders>
          </w:tcPr>
          <w:p w14:paraId="0C6584D1" w14:textId="77777777" w:rsidR="00966B19" w:rsidRPr="007F7E2B" w:rsidRDefault="00966B19">
            <w:pPr>
              <w:spacing w:line="259" w:lineRule="auto"/>
              <w:rPr>
                <w:ins w:id="24798" w:author="V2" w:date="2025-04-14T14:19:00Z" w16du:dateUtc="2025-04-14T19:19:00Z"/>
              </w:rPr>
            </w:pPr>
            <w:ins w:id="24799" w:author="V2" w:date="2025-04-14T14:19:00Z" w16du:dateUtc="2025-04-14T19:19:00Z">
              <w:r w:rsidRPr="007F7E2B">
                <w:rPr>
                  <w:rFonts w:ascii="Arial" w:eastAsia="Arial" w:hAnsi="Arial" w:cs="Arial"/>
                  <w:b/>
                </w:rPr>
                <w:lastRenderedPageBreak/>
                <w:t xml:space="preserve">Stratum (plural strata): </w:t>
              </w:r>
            </w:ins>
          </w:p>
        </w:tc>
        <w:tc>
          <w:tcPr>
            <w:tcW w:w="5865" w:type="dxa"/>
            <w:tcBorders>
              <w:top w:val="nil"/>
              <w:left w:val="nil"/>
              <w:bottom w:val="nil"/>
              <w:right w:val="nil"/>
            </w:tcBorders>
            <w:vAlign w:val="center"/>
          </w:tcPr>
          <w:p w14:paraId="2DA4FB20" w14:textId="77777777" w:rsidR="00966B19" w:rsidRPr="007F7E2B" w:rsidRDefault="00966B19">
            <w:pPr>
              <w:spacing w:line="259" w:lineRule="auto"/>
              <w:rPr>
                <w:ins w:id="24800" w:author="V2" w:date="2025-04-14T14:19:00Z" w16du:dateUtc="2025-04-14T19:19:00Z"/>
              </w:rPr>
            </w:pPr>
            <w:ins w:id="24801" w:author="V2" w:date="2025-04-14T14:19:00Z" w16du:dateUtc="2025-04-14T19:19:00Z">
              <w:r w:rsidRPr="007F7E2B">
                <w:t xml:space="preserve">An area of land within which the value of a variable, and the processes leading to change in that variable, are relatively homogenous. </w:t>
              </w:r>
            </w:ins>
          </w:p>
        </w:tc>
      </w:tr>
      <w:tr w:rsidR="00966B19" w:rsidRPr="007F7E2B" w14:paraId="652FB659" w14:textId="77777777">
        <w:trPr>
          <w:trHeight w:val="728"/>
          <w:ins w:id="24802" w:author="V2" w:date="2025-04-14T14:19:00Z" w16du:dateUtc="2025-04-14T19:19:00Z"/>
        </w:trPr>
        <w:tc>
          <w:tcPr>
            <w:tcW w:w="3277" w:type="dxa"/>
            <w:tcBorders>
              <w:top w:val="nil"/>
              <w:left w:val="nil"/>
              <w:bottom w:val="nil"/>
              <w:right w:val="nil"/>
            </w:tcBorders>
          </w:tcPr>
          <w:p w14:paraId="77A9ED3A" w14:textId="77777777" w:rsidR="00966B19" w:rsidRPr="007F7E2B" w:rsidRDefault="00966B19">
            <w:pPr>
              <w:spacing w:line="259" w:lineRule="auto"/>
              <w:rPr>
                <w:ins w:id="24803" w:author="V2" w:date="2025-04-14T14:19:00Z" w16du:dateUtc="2025-04-14T19:19:00Z"/>
              </w:rPr>
            </w:pPr>
            <w:ins w:id="24804" w:author="V2" w:date="2025-04-14T14:19:00Z" w16du:dateUtc="2025-04-14T19:19:00Z">
              <w:r w:rsidRPr="007F7E2B">
                <w:rPr>
                  <w:rFonts w:ascii="Arial" w:eastAsia="Arial" w:hAnsi="Arial" w:cs="Arial"/>
                  <w:b/>
                </w:rPr>
                <w:t xml:space="preserve">Verification Date: </w:t>
              </w:r>
            </w:ins>
          </w:p>
        </w:tc>
        <w:tc>
          <w:tcPr>
            <w:tcW w:w="5865" w:type="dxa"/>
            <w:tcBorders>
              <w:top w:val="nil"/>
              <w:left w:val="nil"/>
              <w:bottom w:val="nil"/>
              <w:right w:val="nil"/>
            </w:tcBorders>
            <w:vAlign w:val="center"/>
          </w:tcPr>
          <w:p w14:paraId="4CFEC746" w14:textId="77777777" w:rsidR="00966B19" w:rsidRPr="007F7E2B" w:rsidRDefault="00966B19">
            <w:pPr>
              <w:spacing w:line="259" w:lineRule="auto"/>
              <w:rPr>
                <w:ins w:id="24805" w:author="V2" w:date="2025-04-14T14:19:00Z" w16du:dateUtc="2025-04-14T19:19:00Z"/>
              </w:rPr>
            </w:pPr>
            <w:ins w:id="24806" w:author="V2" w:date="2025-04-14T14:19:00Z" w16du:dateUtc="2025-04-14T19:19:00Z">
              <w:r w:rsidRPr="007F7E2B">
                <w:t xml:space="preserve">A date, at which an independent verifier audits the results of monitoring. </w:t>
              </w:r>
            </w:ins>
          </w:p>
        </w:tc>
      </w:tr>
      <w:tr w:rsidR="00966B19" w:rsidRPr="007F7E2B" w14:paraId="75A4455C" w14:textId="77777777">
        <w:trPr>
          <w:trHeight w:val="1139"/>
          <w:ins w:id="24807" w:author="V2" w:date="2025-04-14T14:19:00Z" w16du:dateUtc="2025-04-14T19:19:00Z"/>
        </w:trPr>
        <w:tc>
          <w:tcPr>
            <w:tcW w:w="3277" w:type="dxa"/>
            <w:tcBorders>
              <w:top w:val="nil"/>
              <w:left w:val="nil"/>
              <w:bottom w:val="nil"/>
              <w:right w:val="nil"/>
            </w:tcBorders>
          </w:tcPr>
          <w:p w14:paraId="72736013" w14:textId="77777777" w:rsidR="00966B19" w:rsidRPr="007F7E2B" w:rsidRDefault="00966B19">
            <w:pPr>
              <w:spacing w:line="259" w:lineRule="auto"/>
              <w:rPr>
                <w:ins w:id="24808" w:author="V2" w:date="2025-04-14T14:19:00Z" w16du:dateUtc="2025-04-14T19:19:00Z"/>
              </w:rPr>
            </w:pPr>
            <w:ins w:id="24809" w:author="V2" w:date="2025-04-14T14:19:00Z" w16du:dateUtc="2025-04-14T19:19:00Z">
              <w:r w:rsidRPr="007F7E2B">
                <w:rPr>
                  <w:rFonts w:ascii="Arial" w:eastAsia="Arial" w:hAnsi="Arial" w:cs="Arial"/>
                  <w:b/>
                </w:rPr>
                <w:t xml:space="preserve">Woody Biomass: </w:t>
              </w:r>
            </w:ins>
          </w:p>
        </w:tc>
        <w:tc>
          <w:tcPr>
            <w:tcW w:w="5865" w:type="dxa"/>
            <w:tcBorders>
              <w:top w:val="nil"/>
              <w:left w:val="nil"/>
              <w:bottom w:val="nil"/>
              <w:right w:val="nil"/>
            </w:tcBorders>
            <w:vAlign w:val="bottom"/>
          </w:tcPr>
          <w:p w14:paraId="4F39C0BF" w14:textId="77777777" w:rsidR="00966B19" w:rsidRPr="007F7E2B" w:rsidRDefault="00966B19">
            <w:pPr>
              <w:spacing w:line="259" w:lineRule="auto"/>
              <w:rPr>
                <w:ins w:id="24810" w:author="V2" w:date="2025-04-14T14:19:00Z" w16du:dateUtc="2025-04-14T19:19:00Z"/>
              </w:rPr>
            </w:pPr>
            <w:ins w:id="24811" w:author="V2" w:date="2025-04-14T14:19:00Z" w16du:dateUtc="2025-04-14T19:19:00Z">
              <w:r w:rsidRPr="007F7E2B">
                <w:t xml:space="preserve">Biomass which exists primarily in the form of lignified tissues, such as that of shrubs and trees.  Typically accounting of woody biomass includes the non woody parts (leaves, etc.) of plants which contain woody biomass. </w:t>
              </w:r>
            </w:ins>
          </w:p>
        </w:tc>
      </w:tr>
    </w:tbl>
    <w:p w14:paraId="3A05E2CB" w14:textId="77777777" w:rsidR="00966B19" w:rsidRPr="007F7E2B" w:rsidRDefault="00966B19" w:rsidP="00966B19">
      <w:pPr>
        <w:pStyle w:val="Heading1"/>
        <w:spacing w:before="0" w:after="263" w:line="259" w:lineRule="auto"/>
        <w:ind w:left="705" w:hanging="720"/>
        <w:rPr>
          <w:ins w:id="24812" w:author="V2" w:date="2025-04-14T14:19:00Z" w16du:dateUtc="2025-04-14T19:19:00Z"/>
        </w:rPr>
      </w:pPr>
      <w:bookmarkStart w:id="24813" w:name="_Toc174616723"/>
      <w:bookmarkStart w:id="24814" w:name="_Toc180594448"/>
      <w:bookmarkStart w:id="24815" w:name="_Toc180594855"/>
      <w:ins w:id="24816" w:author="V2" w:date="2025-04-14T14:19:00Z" w16du:dateUtc="2025-04-14T19:19:00Z">
        <w:r w:rsidRPr="007F7E2B">
          <w:t>APPLICABILITY CONDITIONS</w:t>
        </w:r>
        <w:bookmarkStart w:id="24817" w:name="_Toc45948"/>
        <w:bookmarkEnd w:id="24813"/>
        <w:bookmarkEnd w:id="24814"/>
        <w:bookmarkEnd w:id="24815"/>
        <w:r w:rsidRPr="007F7E2B">
          <w:t xml:space="preserve"> </w:t>
        </w:r>
        <w:bookmarkEnd w:id="24817"/>
      </w:ins>
    </w:p>
    <w:p w14:paraId="0EDA4FB4" w14:textId="77777777" w:rsidR="00966B19" w:rsidRPr="007F7E2B" w:rsidRDefault="00966B19" w:rsidP="00966B19">
      <w:pPr>
        <w:pStyle w:val="Heading2"/>
        <w:numPr>
          <w:ilvl w:val="1"/>
          <w:numId w:val="0"/>
        </w:numPr>
        <w:spacing w:before="0" w:after="208" w:line="259" w:lineRule="auto"/>
        <w:ind w:left="705" w:hanging="720"/>
        <w:rPr>
          <w:ins w:id="24818" w:author="V2" w:date="2025-04-14T14:19:00Z" w16du:dateUtc="2025-04-14T19:19:00Z"/>
        </w:rPr>
      </w:pPr>
      <w:bookmarkStart w:id="24819" w:name="_Toc174616724"/>
      <w:bookmarkStart w:id="24820" w:name="_Toc180594449"/>
      <w:bookmarkStart w:id="24821" w:name="_Toc180594856"/>
      <w:ins w:id="24822" w:author="V2" w:date="2025-04-14T14:19:00Z" w16du:dateUtc="2025-04-14T19:19:00Z">
        <w:r w:rsidRPr="007F7E2B">
          <w:t>Mandatory Conditions</w:t>
        </w:r>
        <w:bookmarkStart w:id="24823" w:name="_Toc45949"/>
        <w:bookmarkEnd w:id="24819"/>
        <w:bookmarkEnd w:id="24820"/>
        <w:bookmarkEnd w:id="24821"/>
        <w:r w:rsidRPr="007F7E2B">
          <w:t xml:space="preserve"> </w:t>
        </w:r>
        <w:bookmarkEnd w:id="24823"/>
      </w:ins>
    </w:p>
    <w:p w14:paraId="68306A94" w14:textId="77777777" w:rsidR="00966B19" w:rsidRPr="007F7E2B" w:rsidRDefault="00966B19">
      <w:pPr>
        <w:ind w:left="-5" w:right="3"/>
        <w:rPr>
          <w:ins w:id="24824" w:author="V2" w:date="2025-04-14T14:19:00Z" w16du:dateUtc="2025-04-14T19:19:00Z"/>
        </w:rPr>
      </w:pPr>
      <w:ins w:id="24825" w:author="V2" w:date="2025-04-14T14:19:00Z" w16du:dateUtc="2025-04-14T19:19:00Z">
        <w:r w:rsidRPr="007F7E2B">
          <w:t xml:space="preserve">All projects using this methodology must meet the following conditions: </w:t>
        </w:r>
      </w:ins>
    </w:p>
    <w:p w14:paraId="2475A6D4" w14:textId="77777777" w:rsidR="00966B19" w:rsidRPr="007F7E2B" w:rsidRDefault="00966B19" w:rsidP="00964B29">
      <w:pPr>
        <w:numPr>
          <w:ilvl w:val="0"/>
          <w:numId w:val="128"/>
        </w:numPr>
        <w:spacing w:before="0" w:after="205" w:line="271" w:lineRule="auto"/>
        <w:ind w:right="3" w:hanging="360"/>
        <w:rPr>
          <w:ins w:id="24826" w:author="V2" w:date="2025-04-14T14:19:00Z" w16du:dateUtc="2025-04-14T19:19:00Z"/>
        </w:rPr>
      </w:pPr>
      <w:ins w:id="24827" w:author="V2" w:date="2025-04-14T14:19:00Z" w16du:dateUtc="2025-04-14T19:19:00Z">
        <w:r w:rsidRPr="007F7E2B">
          <w:t xml:space="preserve">Projects must meet the most recent VCS requirements for one of the following three Agricultural Land Management activities: </w:t>
        </w:r>
      </w:ins>
    </w:p>
    <w:p w14:paraId="508DDE8B" w14:textId="77777777" w:rsidR="00966B19" w:rsidRPr="007F7E2B" w:rsidRDefault="00966B19" w:rsidP="00964B29">
      <w:pPr>
        <w:numPr>
          <w:ilvl w:val="1"/>
          <w:numId w:val="128"/>
        </w:numPr>
        <w:spacing w:before="0" w:after="205" w:line="271" w:lineRule="auto"/>
        <w:ind w:right="3" w:hanging="360"/>
        <w:rPr>
          <w:ins w:id="24828" w:author="V2" w:date="2025-04-14T14:19:00Z" w16du:dateUtc="2025-04-14T19:19:00Z"/>
        </w:rPr>
      </w:pPr>
      <w:ins w:id="24829" w:author="V2" w:date="2025-04-14T14:19:00Z" w16du:dateUtc="2025-04-14T19:19:00Z">
        <w:r w:rsidRPr="007F7E2B">
          <w:t xml:space="preserve">Improved Cropland Management (ICM) </w:t>
        </w:r>
      </w:ins>
    </w:p>
    <w:p w14:paraId="6D9F57EE" w14:textId="77777777" w:rsidR="00966B19" w:rsidRPr="007F7E2B" w:rsidRDefault="00966B19" w:rsidP="00964B29">
      <w:pPr>
        <w:numPr>
          <w:ilvl w:val="1"/>
          <w:numId w:val="128"/>
        </w:numPr>
        <w:spacing w:before="0" w:after="205" w:line="271" w:lineRule="auto"/>
        <w:ind w:right="3" w:hanging="360"/>
        <w:rPr>
          <w:ins w:id="24830" w:author="V2" w:date="2025-04-14T14:19:00Z" w16du:dateUtc="2025-04-14T19:19:00Z"/>
        </w:rPr>
      </w:pPr>
      <w:ins w:id="24831" w:author="V2" w:date="2025-04-14T14:19:00Z" w16du:dateUtc="2025-04-14T19:19:00Z">
        <w:r w:rsidRPr="007F7E2B">
          <w:t xml:space="preserve">Improved Grassland Management (IGM) </w:t>
        </w:r>
      </w:ins>
    </w:p>
    <w:p w14:paraId="14FD32B6" w14:textId="77777777" w:rsidR="00966B19" w:rsidRPr="007F7E2B" w:rsidRDefault="00966B19" w:rsidP="00964B29">
      <w:pPr>
        <w:numPr>
          <w:ilvl w:val="1"/>
          <w:numId w:val="128"/>
        </w:numPr>
        <w:spacing w:before="0" w:after="174" w:line="271" w:lineRule="auto"/>
        <w:ind w:right="3" w:hanging="360"/>
        <w:rPr>
          <w:ins w:id="24832" w:author="V2" w:date="2025-04-14T14:19:00Z" w16du:dateUtc="2025-04-14T19:19:00Z"/>
        </w:rPr>
      </w:pPr>
      <w:ins w:id="24833" w:author="V2" w:date="2025-04-14T14:19:00Z" w16du:dateUtc="2025-04-14T19:19:00Z">
        <w:r w:rsidRPr="007F7E2B">
          <w:t xml:space="preserve">Cropland and Grassland Land-use Conversions (CGLC) </w:t>
        </w:r>
      </w:ins>
    </w:p>
    <w:p w14:paraId="508F1D4C" w14:textId="77777777" w:rsidR="00966B19" w:rsidRPr="007F7E2B" w:rsidRDefault="00966B19" w:rsidP="00964B29">
      <w:pPr>
        <w:numPr>
          <w:ilvl w:val="0"/>
          <w:numId w:val="128"/>
        </w:numPr>
        <w:spacing w:before="0" w:after="205" w:line="271" w:lineRule="auto"/>
        <w:ind w:right="3" w:hanging="360"/>
        <w:rPr>
          <w:ins w:id="24834" w:author="V2" w:date="2025-04-14T14:19:00Z" w16du:dateUtc="2025-04-14T19:19:00Z"/>
        </w:rPr>
      </w:pPr>
      <w:ins w:id="24835" w:author="V2" w:date="2025-04-14T14:19:00Z" w16du:dateUtc="2025-04-14T19:19:00Z">
        <w:r w:rsidRPr="007F7E2B">
          <w:t>As of the project start date all of the project area</w:t>
        </w:r>
        <w:r w:rsidRPr="007F7E2B">
          <w:rPr>
            <w:rFonts w:ascii="Arial" w:eastAsia="Arial" w:hAnsi="Arial" w:cs="Arial"/>
            <w:i/>
          </w:rPr>
          <w:t xml:space="preserve"> </w:t>
        </w:r>
        <w:r w:rsidRPr="007F7E2B">
          <w:t xml:space="preserve">consists of grasslands or croplands.  Crops may include woody species grown for food products, fuel products or timber, providing that the densities of these crops do not meet the requirements for definition of these lands as forest lands. The project area must not consist of forest, wetlands, or peatlands, as such terms are defined under the VCS. </w:t>
        </w:r>
      </w:ins>
    </w:p>
    <w:p w14:paraId="1D63DAC2" w14:textId="77777777" w:rsidR="00966B19" w:rsidRPr="007F7E2B" w:rsidRDefault="00966B19" w:rsidP="00964B29">
      <w:pPr>
        <w:numPr>
          <w:ilvl w:val="0"/>
          <w:numId w:val="128"/>
        </w:numPr>
        <w:spacing w:before="0" w:after="205" w:line="271" w:lineRule="auto"/>
        <w:ind w:right="3" w:hanging="360"/>
        <w:rPr>
          <w:ins w:id="24836" w:author="V2" w:date="2025-04-14T14:19:00Z" w16du:dateUtc="2025-04-14T19:19:00Z"/>
        </w:rPr>
      </w:pPr>
      <w:ins w:id="24837" w:author="V2" w:date="2025-04-14T14:19:00Z" w16du:dateUtc="2025-04-14T19:19:00Z">
        <w:r w:rsidRPr="007F7E2B">
          <w:t>The only</w:t>
        </w:r>
        <w:r w:rsidRPr="007F7E2B">
          <w:rPr>
            <w:rFonts w:ascii="Arial" w:eastAsia="Arial" w:hAnsi="Arial" w:cs="Arial"/>
            <w:i/>
          </w:rPr>
          <w:t xml:space="preserve"> </w:t>
        </w:r>
        <w:r w:rsidRPr="007F7E2B">
          <w:t xml:space="preserve">baseline activities that could be displaced by the project activities are grazing and fodder production, crop production and timber production. </w:t>
        </w:r>
      </w:ins>
    </w:p>
    <w:p w14:paraId="1ACBF868" w14:textId="77777777" w:rsidR="00966B19" w:rsidRPr="007F7E2B" w:rsidRDefault="00966B19" w:rsidP="00964B29">
      <w:pPr>
        <w:numPr>
          <w:ilvl w:val="0"/>
          <w:numId w:val="128"/>
        </w:numPr>
        <w:spacing w:before="0" w:after="198" w:line="278" w:lineRule="auto"/>
        <w:ind w:right="3" w:hanging="360"/>
        <w:rPr>
          <w:ins w:id="24838" w:author="V2" w:date="2025-04-14T14:19:00Z" w16du:dateUtc="2025-04-14T19:19:00Z"/>
        </w:rPr>
      </w:pPr>
      <w:ins w:id="24839" w:author="V2" w:date="2025-04-14T14:19:00Z" w16du:dateUtc="2025-04-14T19:19:00Z">
        <w:r w:rsidRPr="007F7E2B">
          <w:t xml:space="preserve">Project activities must not include changes in surface and shallow (&lt;1m) soil water regimes through flood irrigation, drainage or other significant anthropogenic changes in the ground water table. </w:t>
        </w:r>
      </w:ins>
    </w:p>
    <w:p w14:paraId="1E055C8A" w14:textId="77777777" w:rsidR="00966B19" w:rsidRPr="007F7E2B" w:rsidRDefault="00966B19" w:rsidP="00964B29">
      <w:pPr>
        <w:numPr>
          <w:ilvl w:val="0"/>
          <w:numId w:val="128"/>
        </w:numPr>
        <w:spacing w:before="0" w:after="259" w:line="271" w:lineRule="auto"/>
        <w:ind w:right="3" w:hanging="360"/>
        <w:rPr>
          <w:ins w:id="24840" w:author="V2" w:date="2025-04-14T14:19:00Z" w16du:dateUtc="2025-04-14T19:19:00Z"/>
        </w:rPr>
      </w:pPr>
      <w:ins w:id="24841" w:author="V2" w:date="2025-04-14T14:19:00Z" w16du:dateUtc="2025-04-14T19:19:00Z">
        <w:r w:rsidRPr="007F7E2B">
          <w:lastRenderedPageBreak/>
          <w:t xml:space="preserve">The project activity must not cause a significant change in termite populations, as compared with the baseline scenario. </w:t>
        </w:r>
      </w:ins>
    </w:p>
    <w:p w14:paraId="4EBBDACC" w14:textId="77777777" w:rsidR="00966B19" w:rsidRPr="007F7E2B" w:rsidRDefault="00966B19" w:rsidP="00966B19">
      <w:pPr>
        <w:pStyle w:val="Heading2"/>
        <w:numPr>
          <w:ilvl w:val="1"/>
          <w:numId w:val="0"/>
        </w:numPr>
        <w:spacing w:before="0" w:after="208" w:line="259" w:lineRule="auto"/>
        <w:ind w:left="705" w:hanging="720"/>
        <w:rPr>
          <w:ins w:id="24842" w:author="V2" w:date="2025-04-14T14:19:00Z" w16du:dateUtc="2025-04-14T19:19:00Z"/>
        </w:rPr>
      </w:pPr>
      <w:bookmarkStart w:id="24843" w:name="_Toc174616725"/>
      <w:bookmarkStart w:id="24844" w:name="_Toc180594450"/>
      <w:bookmarkStart w:id="24845" w:name="_Toc180594857"/>
      <w:ins w:id="24846" w:author="V2" w:date="2025-04-14T14:19:00Z" w16du:dateUtc="2025-04-14T19:19:00Z">
        <w:r w:rsidRPr="007F7E2B">
          <w:t>Optional Conditions</w:t>
        </w:r>
        <w:bookmarkStart w:id="24847" w:name="_Toc45950"/>
        <w:bookmarkEnd w:id="24843"/>
        <w:bookmarkEnd w:id="24844"/>
        <w:bookmarkEnd w:id="24845"/>
        <w:r w:rsidRPr="007F7E2B">
          <w:t xml:space="preserve"> </w:t>
        </w:r>
        <w:bookmarkEnd w:id="24847"/>
      </w:ins>
    </w:p>
    <w:p w14:paraId="17C59496" w14:textId="77777777" w:rsidR="00966B19" w:rsidRPr="007F7E2B" w:rsidRDefault="00966B19">
      <w:pPr>
        <w:ind w:left="-5" w:right="3"/>
        <w:rPr>
          <w:ins w:id="24848" w:author="V2" w:date="2025-04-14T14:19:00Z" w16du:dateUtc="2025-04-14T19:19:00Z"/>
        </w:rPr>
      </w:pPr>
      <w:ins w:id="24849" w:author="V2" w:date="2025-04-14T14:19:00Z" w16du:dateUtc="2025-04-14T19:19:00Z">
        <w:r w:rsidRPr="007F7E2B">
          <w:t xml:space="preserve">The following conditions do not need to be met to utilize the methodology.  However, each of these conditions allows the simplification of the methodology through the elimination of the requirement for the completion of specific tasks. </w:t>
        </w:r>
      </w:ins>
    </w:p>
    <w:p w14:paraId="11E1F51E" w14:textId="77777777" w:rsidR="00966B19" w:rsidRPr="007F7E2B" w:rsidRDefault="00966B19" w:rsidP="00964B29">
      <w:pPr>
        <w:numPr>
          <w:ilvl w:val="0"/>
          <w:numId w:val="129"/>
        </w:numPr>
        <w:spacing w:before="0" w:after="205" w:line="271" w:lineRule="auto"/>
        <w:ind w:right="3" w:hanging="360"/>
        <w:rPr>
          <w:ins w:id="24850" w:author="V2" w:date="2025-04-14T14:19:00Z" w16du:dateUtc="2025-04-14T19:19:00Z"/>
        </w:rPr>
      </w:pPr>
      <w:ins w:id="24851" w:author="V2" w:date="2025-04-14T14:19:00Z" w16du:dateUtc="2025-04-14T19:19:00Z">
        <w:r w:rsidRPr="007F7E2B">
          <w:t xml:space="preserve">The activities and agents which have caused the degradation of the croplands, grasslands or rangelands are expected to continue to impact the area in the absence of the project activity.  On that basis, it can be demonstrated that the total carbon content of the soil organic and inorganic carbon pools within the project area is highly unlikely to increase under the baseline scenario during the project crediting period. </w:t>
        </w:r>
      </w:ins>
    </w:p>
    <w:p w14:paraId="24854356" w14:textId="77777777" w:rsidR="00966B19" w:rsidRPr="007F7E2B" w:rsidRDefault="00966B19">
      <w:pPr>
        <w:ind w:left="730" w:right="3"/>
        <w:rPr>
          <w:ins w:id="24852" w:author="V2" w:date="2025-04-14T14:19:00Z" w16du:dateUtc="2025-04-14T19:19:00Z"/>
        </w:rPr>
      </w:pPr>
      <w:ins w:id="24853" w:author="V2" w:date="2025-04-14T14:19:00Z" w16du:dateUtc="2025-04-14T19:19:00Z">
        <w:r w:rsidRPr="007F7E2B">
          <w:t xml:space="preserve">Consequence if met: Project proponent may conservatively assume that soil carbon content for all future dates under the baseline scenario shall be accounted as equal to the current soil carbon content, subject to re-assessment at year 10, as required under the VCS rules. </w:t>
        </w:r>
      </w:ins>
    </w:p>
    <w:p w14:paraId="27750001" w14:textId="77777777" w:rsidR="00966B19" w:rsidRPr="007F7E2B" w:rsidRDefault="00966B19" w:rsidP="00964B29">
      <w:pPr>
        <w:numPr>
          <w:ilvl w:val="0"/>
          <w:numId w:val="129"/>
        </w:numPr>
        <w:spacing w:before="0" w:after="205" w:line="271" w:lineRule="auto"/>
        <w:ind w:right="3" w:hanging="360"/>
        <w:rPr>
          <w:ins w:id="24854" w:author="V2" w:date="2025-04-14T14:19:00Z" w16du:dateUtc="2025-04-14T19:19:00Z"/>
        </w:rPr>
      </w:pPr>
      <w:ins w:id="24855" w:author="V2" w:date="2025-04-14T14:19:00Z" w16du:dateUtc="2025-04-14T19:19:00Z">
        <w:r w:rsidRPr="007F7E2B">
          <w:t xml:space="preserve">Changes in above and below ground living biomass pools within the project area can be shown to be insignificant under either the baseline or project scenarios. </w:t>
        </w:r>
      </w:ins>
    </w:p>
    <w:p w14:paraId="4E8DDDF6" w14:textId="77777777" w:rsidR="00966B19" w:rsidRPr="007F7E2B" w:rsidRDefault="00966B19">
      <w:pPr>
        <w:ind w:left="730" w:right="3"/>
        <w:rPr>
          <w:ins w:id="24856" w:author="V2" w:date="2025-04-14T14:19:00Z" w16du:dateUtc="2025-04-14T19:19:00Z"/>
        </w:rPr>
      </w:pPr>
      <w:ins w:id="24857" w:author="V2" w:date="2025-04-14T14:19:00Z" w16du:dateUtc="2025-04-14T19:19:00Z">
        <w:r w:rsidRPr="007F7E2B">
          <w:t xml:space="preserve">Consequence if met: Project proponent is not required to complete Tasks 2.4, 2.5, 2.6, 3.3, 3.4, 4.3 and 4.4 of this document. </w:t>
        </w:r>
      </w:ins>
    </w:p>
    <w:p w14:paraId="3388F7AA" w14:textId="77777777" w:rsidR="00966B19" w:rsidRPr="007F7E2B" w:rsidRDefault="00966B19" w:rsidP="00964B29">
      <w:pPr>
        <w:numPr>
          <w:ilvl w:val="0"/>
          <w:numId w:val="129"/>
        </w:numPr>
        <w:spacing w:before="0" w:after="205" w:line="271" w:lineRule="auto"/>
        <w:ind w:right="3" w:hanging="360"/>
        <w:rPr>
          <w:ins w:id="24858" w:author="V2" w:date="2025-04-14T14:19:00Z" w16du:dateUtc="2025-04-14T19:19:00Z"/>
        </w:rPr>
      </w:pPr>
      <w:ins w:id="24859" w:author="V2" w:date="2025-04-14T14:19:00Z" w16du:dateUtc="2025-04-14T19:19:00Z">
        <w:r w:rsidRPr="007F7E2B">
          <w:t xml:space="preserve">Woody biomass is found within the project area, but amounts of current and projected wood harvest under the baseline and project scenarios are not significant. </w:t>
        </w:r>
      </w:ins>
    </w:p>
    <w:p w14:paraId="289211AC" w14:textId="77777777" w:rsidR="00966B19" w:rsidRPr="007F7E2B" w:rsidRDefault="00966B19">
      <w:pPr>
        <w:ind w:left="730" w:right="3"/>
        <w:rPr>
          <w:ins w:id="24860" w:author="V2" w:date="2025-04-14T14:19:00Z" w16du:dateUtc="2025-04-14T19:19:00Z"/>
        </w:rPr>
      </w:pPr>
      <w:ins w:id="24861" w:author="V2" w:date="2025-04-14T14:19:00Z" w16du:dateUtc="2025-04-14T19:19:00Z">
        <w:r w:rsidRPr="007F7E2B">
          <w:t xml:space="preserve">Consequence if met: Project proponent is not required to complete Tasks 2.7, 2.8, 2.9, 3.5, 3.6, 4.5, and 4.6 of this document. </w:t>
        </w:r>
      </w:ins>
    </w:p>
    <w:p w14:paraId="06BCAFF5" w14:textId="77777777" w:rsidR="00966B19" w:rsidRPr="007F7E2B" w:rsidRDefault="00966B19" w:rsidP="00964B29">
      <w:pPr>
        <w:numPr>
          <w:ilvl w:val="0"/>
          <w:numId w:val="129"/>
        </w:numPr>
        <w:spacing w:before="0" w:after="205" w:line="271" w:lineRule="auto"/>
        <w:ind w:right="3" w:hanging="360"/>
        <w:rPr>
          <w:ins w:id="24862" w:author="V2" w:date="2025-04-14T14:19:00Z" w16du:dateUtc="2025-04-14T19:19:00Z"/>
        </w:rPr>
      </w:pPr>
      <w:ins w:id="24863" w:author="V2" w:date="2025-04-14T14:19:00Z" w16du:dateUtc="2025-04-14T19:19:00Z">
        <w:r w:rsidRPr="007F7E2B">
          <w:t xml:space="preserve">GHG emissions from populations of domesticated animals are expected to remain the same or decline under the project scenario as compared with the baseline scenario. </w:t>
        </w:r>
      </w:ins>
    </w:p>
    <w:p w14:paraId="0FB6ED86" w14:textId="77777777" w:rsidR="00966B19" w:rsidRPr="007F7E2B" w:rsidRDefault="00966B19">
      <w:pPr>
        <w:ind w:left="730" w:right="3"/>
        <w:rPr>
          <w:ins w:id="24864" w:author="V2" w:date="2025-04-14T14:19:00Z" w16du:dateUtc="2025-04-14T19:19:00Z"/>
        </w:rPr>
      </w:pPr>
      <w:ins w:id="24865" w:author="V2" w:date="2025-04-14T14:19:00Z" w16du:dateUtc="2025-04-14T19:19:00Z">
        <w:r w:rsidRPr="007F7E2B">
          <w:t xml:space="preserve">Consequence if met: Project proponent is not required to complete Tasks 2.12, 2.13, 2.14, 3.8, 3.9, 4.8, and 4.9 of this document. </w:t>
        </w:r>
      </w:ins>
    </w:p>
    <w:p w14:paraId="77C2E4E6" w14:textId="77777777" w:rsidR="00966B19" w:rsidRPr="007F7E2B" w:rsidRDefault="00966B19" w:rsidP="00964B29">
      <w:pPr>
        <w:numPr>
          <w:ilvl w:val="0"/>
          <w:numId w:val="129"/>
        </w:numPr>
        <w:spacing w:before="0" w:after="205" w:line="271" w:lineRule="auto"/>
        <w:ind w:right="3" w:hanging="360"/>
        <w:rPr>
          <w:ins w:id="24866" w:author="V2" w:date="2025-04-14T14:19:00Z" w16du:dateUtc="2025-04-14T19:19:00Z"/>
        </w:rPr>
      </w:pPr>
      <w:ins w:id="24867" w:author="V2" w:date="2025-04-14T14:19:00Z" w16du:dateUtc="2025-04-14T19:19:00Z">
        <w:r w:rsidRPr="007F7E2B">
          <w:t xml:space="preserve">No significant change is expected to occur in the amounts or locations of any of the following conditions or activities between the baseline scenario and the project scenario: </w:t>
        </w:r>
      </w:ins>
    </w:p>
    <w:p w14:paraId="0AD446BE" w14:textId="77777777" w:rsidR="00966B19" w:rsidRPr="007F7E2B" w:rsidRDefault="00966B19" w:rsidP="00964B29">
      <w:pPr>
        <w:numPr>
          <w:ilvl w:val="1"/>
          <w:numId w:val="129"/>
        </w:numPr>
        <w:spacing w:before="0" w:after="205" w:line="271" w:lineRule="auto"/>
        <w:ind w:right="3" w:hanging="360"/>
        <w:rPr>
          <w:ins w:id="24868" w:author="V2" w:date="2025-04-14T14:19:00Z" w16du:dateUtc="2025-04-14T19:19:00Z"/>
        </w:rPr>
      </w:pPr>
      <w:ins w:id="24869" w:author="V2" w:date="2025-04-14T14:19:00Z" w16du:dateUtc="2025-04-14T19:19:00Z">
        <w:r w:rsidRPr="007F7E2B">
          <w:t xml:space="preserve">Amount or location of application of organic or inorganic fertilizers. </w:t>
        </w:r>
      </w:ins>
    </w:p>
    <w:p w14:paraId="0CAA8BD1" w14:textId="77777777" w:rsidR="00966B19" w:rsidRPr="007F7E2B" w:rsidRDefault="00966B19" w:rsidP="00964B29">
      <w:pPr>
        <w:numPr>
          <w:ilvl w:val="1"/>
          <w:numId w:val="129"/>
        </w:numPr>
        <w:spacing w:before="0" w:after="205" w:line="271" w:lineRule="auto"/>
        <w:ind w:right="3" w:hanging="360"/>
        <w:rPr>
          <w:ins w:id="24870" w:author="V2" w:date="2025-04-14T14:19:00Z" w16du:dateUtc="2025-04-14T19:19:00Z"/>
        </w:rPr>
      </w:pPr>
      <w:ins w:id="24871" w:author="V2" w:date="2025-04-14T14:19:00Z" w16du:dateUtc="2025-04-14T19:19:00Z">
        <w:r w:rsidRPr="007F7E2B">
          <w:t xml:space="preserve">Amount or location of domesticated animal grazing and deposition of manure or urine. </w:t>
        </w:r>
      </w:ins>
    </w:p>
    <w:p w14:paraId="05C28B86" w14:textId="77777777" w:rsidR="00966B19" w:rsidRPr="007F7E2B" w:rsidRDefault="00966B19" w:rsidP="00964B29">
      <w:pPr>
        <w:numPr>
          <w:ilvl w:val="1"/>
          <w:numId w:val="129"/>
        </w:numPr>
        <w:spacing w:before="0" w:after="205" w:line="271" w:lineRule="auto"/>
        <w:ind w:right="3" w:hanging="360"/>
        <w:rPr>
          <w:ins w:id="24872" w:author="V2" w:date="2025-04-14T14:19:00Z" w16du:dateUtc="2025-04-14T19:19:00Z"/>
        </w:rPr>
      </w:pPr>
      <w:ins w:id="24873" w:author="V2" w:date="2025-04-14T14:19:00Z" w16du:dateUtc="2025-04-14T19:19:00Z">
        <w:r w:rsidRPr="007F7E2B">
          <w:t xml:space="preserve">Amount or location of areas subject to flooding, and duration of flooding. </w:t>
        </w:r>
      </w:ins>
    </w:p>
    <w:p w14:paraId="136F48CF" w14:textId="77777777" w:rsidR="00966B19" w:rsidRPr="007F7E2B" w:rsidRDefault="00966B19" w:rsidP="00964B29">
      <w:pPr>
        <w:numPr>
          <w:ilvl w:val="1"/>
          <w:numId w:val="129"/>
        </w:numPr>
        <w:spacing w:before="0" w:after="174" w:line="271" w:lineRule="auto"/>
        <w:ind w:right="3" w:hanging="360"/>
        <w:rPr>
          <w:ins w:id="24874" w:author="V2" w:date="2025-04-14T14:19:00Z" w16du:dateUtc="2025-04-14T19:19:00Z"/>
        </w:rPr>
      </w:pPr>
      <w:ins w:id="24875" w:author="V2" w:date="2025-04-14T14:19:00Z" w16du:dateUtc="2025-04-14T19:19:00Z">
        <w:r w:rsidRPr="007F7E2B">
          <w:t xml:space="preserve">Amount or location of nitrogen fixing species. </w:t>
        </w:r>
      </w:ins>
    </w:p>
    <w:p w14:paraId="2F48D85C" w14:textId="77777777" w:rsidR="00966B19" w:rsidRPr="007F7E2B" w:rsidRDefault="00966B19">
      <w:pPr>
        <w:spacing w:after="216" w:line="259" w:lineRule="auto"/>
        <w:ind w:left="1440"/>
        <w:rPr>
          <w:ins w:id="24876" w:author="V2" w:date="2025-04-14T14:19:00Z" w16du:dateUtc="2025-04-14T19:19:00Z"/>
        </w:rPr>
      </w:pPr>
      <w:ins w:id="24877" w:author="V2" w:date="2025-04-14T14:19:00Z" w16du:dateUtc="2025-04-14T19:19:00Z">
        <w:r w:rsidRPr="007F7E2B">
          <w:lastRenderedPageBreak/>
          <w:t xml:space="preserve"> </w:t>
        </w:r>
      </w:ins>
    </w:p>
    <w:p w14:paraId="18A10CE1" w14:textId="77777777" w:rsidR="00966B19" w:rsidRPr="007F7E2B" w:rsidRDefault="00966B19">
      <w:pPr>
        <w:spacing w:after="295"/>
        <w:ind w:left="730" w:right="3"/>
        <w:rPr>
          <w:ins w:id="24878" w:author="V2" w:date="2025-04-14T14:19:00Z" w16du:dateUtc="2025-04-14T19:19:00Z"/>
        </w:rPr>
      </w:pPr>
      <w:ins w:id="24879" w:author="V2" w:date="2025-04-14T14:19:00Z" w16du:dateUtc="2025-04-14T19:19:00Z">
        <w:r w:rsidRPr="007F7E2B">
          <w:t xml:space="preserve">Consequence if met:  Project proponent is not required to complete Tasks 2.15, 2.16, 3.10, and 4.12 of this document.   </w:t>
        </w:r>
      </w:ins>
    </w:p>
    <w:p w14:paraId="7577C3D7" w14:textId="77777777" w:rsidR="00966B19" w:rsidRPr="007F7E2B" w:rsidRDefault="00966B19" w:rsidP="00966B19">
      <w:pPr>
        <w:pStyle w:val="Heading1"/>
        <w:spacing w:before="0" w:after="246" w:line="259" w:lineRule="auto"/>
        <w:ind w:left="705" w:hanging="720"/>
        <w:rPr>
          <w:ins w:id="24880" w:author="V2" w:date="2025-04-14T14:19:00Z" w16du:dateUtc="2025-04-14T19:19:00Z"/>
        </w:rPr>
      </w:pPr>
      <w:bookmarkStart w:id="24881" w:name="_Toc174616726"/>
      <w:bookmarkStart w:id="24882" w:name="_Toc180594451"/>
      <w:bookmarkStart w:id="24883" w:name="_Toc180594858"/>
      <w:ins w:id="24884" w:author="V2" w:date="2025-04-14T14:19:00Z" w16du:dateUtc="2025-04-14T19:19:00Z">
        <w:r w:rsidRPr="007F7E2B">
          <w:rPr>
            <w:rFonts w:ascii="Arial" w:eastAsia="Arial" w:hAnsi="Arial" w:cs="Arial"/>
          </w:rPr>
          <w:t>PROJECT BOUNDARY</w:t>
        </w:r>
        <w:bookmarkStart w:id="24885" w:name="_Toc45951"/>
        <w:bookmarkEnd w:id="24881"/>
        <w:bookmarkEnd w:id="24882"/>
        <w:bookmarkEnd w:id="24883"/>
        <w:r w:rsidRPr="007F7E2B">
          <w:rPr>
            <w:rFonts w:ascii="Arial" w:eastAsia="Arial" w:hAnsi="Arial" w:cs="Arial"/>
          </w:rPr>
          <w:t xml:space="preserve"> </w:t>
        </w:r>
        <w:bookmarkEnd w:id="24885"/>
      </w:ins>
    </w:p>
    <w:p w14:paraId="0EA1007A" w14:textId="77777777" w:rsidR="00966B19" w:rsidRPr="007F7E2B" w:rsidRDefault="00966B19">
      <w:pPr>
        <w:pStyle w:val="Heading4"/>
        <w:spacing w:after="209" w:line="269" w:lineRule="auto"/>
        <w:ind w:left="-5"/>
        <w:rPr>
          <w:ins w:id="24886" w:author="V2" w:date="2025-04-14T14:19:00Z" w16du:dateUtc="2025-04-14T19:19:00Z"/>
        </w:rPr>
      </w:pPr>
      <w:ins w:id="24887" w:author="V2" w:date="2025-04-14T14:19:00Z" w16du:dateUtc="2025-04-14T19:19:00Z">
        <w:r w:rsidRPr="007F7E2B">
          <w:rPr>
            <w:color w:val="000000"/>
            <w:sz w:val="20"/>
          </w:rPr>
          <w:t xml:space="preserve">Task 1: Identification of project boundary, demonstration of additionality and determination of the baseline scenario </w:t>
        </w:r>
      </w:ins>
    </w:p>
    <w:p w14:paraId="519BF50D" w14:textId="77777777" w:rsidR="00966B19" w:rsidRPr="007F7E2B" w:rsidRDefault="00966B19">
      <w:pPr>
        <w:spacing w:after="6" w:line="269" w:lineRule="auto"/>
        <w:ind w:left="-5"/>
        <w:rPr>
          <w:ins w:id="24888" w:author="V2" w:date="2025-04-14T14:19:00Z" w16du:dateUtc="2025-04-14T19:19:00Z"/>
        </w:rPr>
      </w:pPr>
      <w:ins w:id="24889" w:author="V2" w:date="2025-04-14T14:19:00Z" w16du:dateUtc="2025-04-14T19:19:00Z">
        <w:r w:rsidRPr="007F7E2B">
          <w:rPr>
            <w:rFonts w:ascii="Arial" w:eastAsia="Arial" w:hAnsi="Arial" w:cs="Arial"/>
            <w:b/>
            <w:i/>
          </w:rPr>
          <w:t xml:space="preserve">Task 1.1  Project boundary determination </w:t>
        </w:r>
      </w:ins>
    </w:p>
    <w:p w14:paraId="6714DE6B" w14:textId="77777777" w:rsidR="00966B19" w:rsidRPr="007F7E2B" w:rsidRDefault="00966B19">
      <w:pPr>
        <w:spacing w:after="7"/>
        <w:ind w:left="-5" w:right="3"/>
        <w:rPr>
          <w:ins w:id="24890" w:author="V2" w:date="2025-04-14T14:19:00Z" w16du:dateUtc="2025-04-14T19:19:00Z"/>
        </w:rPr>
      </w:pPr>
      <w:ins w:id="24891" w:author="V2" w:date="2025-04-14T14:19:00Z" w16du:dateUtc="2025-04-14T19:19:00Z">
        <w:r w:rsidRPr="007F7E2B">
          <w:rPr>
            <w:rFonts w:ascii="Arial" w:eastAsia="Arial" w:hAnsi="Arial" w:cs="Arial"/>
            <w:b/>
          </w:rPr>
          <w:t>Requirement:</w:t>
        </w:r>
        <w:r w:rsidRPr="007F7E2B">
          <w:t xml:space="preserve"> For all projects  </w:t>
        </w:r>
      </w:ins>
    </w:p>
    <w:p w14:paraId="26A5A1E3" w14:textId="77777777" w:rsidR="00966B19" w:rsidRPr="007F7E2B" w:rsidRDefault="00966B19">
      <w:pPr>
        <w:spacing w:after="9"/>
        <w:ind w:left="-5" w:right="3"/>
        <w:rPr>
          <w:ins w:id="24892" w:author="V2" w:date="2025-04-14T14:19:00Z" w16du:dateUtc="2025-04-14T19:19:00Z"/>
        </w:rPr>
      </w:pPr>
      <w:ins w:id="24893" w:author="V2" w:date="2025-04-14T14:19:00Z" w16du:dateUtc="2025-04-14T19:19:00Z">
        <w:r w:rsidRPr="007F7E2B">
          <w:rPr>
            <w:rFonts w:ascii="Arial" w:eastAsia="Arial" w:hAnsi="Arial" w:cs="Arial"/>
            <w:b/>
          </w:rPr>
          <w:t>Goal:</w:t>
        </w:r>
        <w:r w:rsidRPr="007F7E2B">
          <w:t xml:space="preserve"> To determine the project boundary for baseline scenario and additionality purposes. </w:t>
        </w:r>
      </w:ins>
    </w:p>
    <w:p w14:paraId="3B405456" w14:textId="77777777" w:rsidR="00966B19" w:rsidRPr="007F7E2B" w:rsidRDefault="00966B19">
      <w:pPr>
        <w:spacing w:after="300"/>
        <w:ind w:left="-5" w:right="3"/>
        <w:rPr>
          <w:ins w:id="24894" w:author="V2" w:date="2025-04-14T14:19:00Z" w16du:dateUtc="2025-04-14T19:19:00Z"/>
        </w:rPr>
      </w:pPr>
      <w:ins w:id="24895" w:author="V2" w:date="2025-04-14T14:19:00Z" w16du:dateUtc="2025-04-14T19:19:00Z">
        <w:r w:rsidRPr="007F7E2B">
          <w:rPr>
            <w:rFonts w:ascii="Arial" w:eastAsia="Arial" w:hAnsi="Arial" w:cs="Arial"/>
            <w:b/>
          </w:rPr>
          <w:t>Method:</w:t>
        </w:r>
        <w:r w:rsidRPr="007F7E2B">
          <w:t xml:space="preserve">  Determine the project boundary using the module </w:t>
        </w:r>
        <w:r w:rsidRPr="007F7E2B">
          <w:rPr>
            <w:rFonts w:ascii="Arial" w:eastAsia="Arial" w:hAnsi="Arial" w:cs="Arial"/>
            <w:i/>
          </w:rPr>
          <w:t>VMD0020 Methods to Determine Project Boundary</w:t>
        </w:r>
        <w:r w:rsidRPr="007F7E2B">
          <w:t xml:space="preserve">  </w:t>
        </w:r>
      </w:ins>
    </w:p>
    <w:p w14:paraId="2DF03D09" w14:textId="77777777" w:rsidR="00966B19" w:rsidRPr="007F7E2B" w:rsidRDefault="00966B19" w:rsidP="00966B19">
      <w:pPr>
        <w:pStyle w:val="Heading1"/>
        <w:spacing w:before="0" w:after="246" w:line="259" w:lineRule="auto"/>
        <w:ind w:left="705" w:hanging="720"/>
        <w:rPr>
          <w:ins w:id="24896" w:author="V2" w:date="2025-04-14T14:19:00Z" w16du:dateUtc="2025-04-14T19:19:00Z"/>
        </w:rPr>
      </w:pPr>
      <w:bookmarkStart w:id="24897" w:name="_Toc174616727"/>
      <w:bookmarkStart w:id="24898" w:name="_Toc180594452"/>
      <w:bookmarkStart w:id="24899" w:name="_Toc180594859"/>
      <w:ins w:id="24900" w:author="V2" w:date="2025-04-14T14:19:00Z" w16du:dateUtc="2025-04-14T19:19:00Z">
        <w:r w:rsidRPr="007F7E2B">
          <w:rPr>
            <w:rFonts w:ascii="Arial" w:eastAsia="Arial" w:hAnsi="Arial" w:cs="Arial"/>
          </w:rPr>
          <w:t>PROCEDURE FOR DETERMINING THE BASELINE SCENARIO</w:t>
        </w:r>
        <w:bookmarkStart w:id="24901" w:name="_Toc45952"/>
        <w:bookmarkEnd w:id="24897"/>
        <w:bookmarkEnd w:id="24898"/>
        <w:bookmarkEnd w:id="24899"/>
        <w:r w:rsidRPr="007F7E2B">
          <w:rPr>
            <w:rFonts w:ascii="Arial" w:eastAsia="Arial" w:hAnsi="Arial" w:cs="Arial"/>
          </w:rPr>
          <w:t xml:space="preserve"> </w:t>
        </w:r>
        <w:bookmarkEnd w:id="24901"/>
      </w:ins>
    </w:p>
    <w:p w14:paraId="74625B48" w14:textId="77777777" w:rsidR="00966B19" w:rsidRPr="007F7E2B" w:rsidRDefault="00966B19">
      <w:pPr>
        <w:pStyle w:val="Heading4"/>
        <w:spacing w:after="209" w:line="269" w:lineRule="auto"/>
        <w:ind w:left="-5"/>
        <w:rPr>
          <w:ins w:id="24902" w:author="V2" w:date="2025-04-14T14:19:00Z" w16du:dateUtc="2025-04-14T19:19:00Z"/>
        </w:rPr>
      </w:pPr>
      <w:ins w:id="24903" w:author="V2" w:date="2025-04-14T14:19:00Z" w16du:dateUtc="2025-04-14T19:19:00Z">
        <w:r w:rsidRPr="007F7E2B">
          <w:rPr>
            <w:color w:val="000000"/>
            <w:sz w:val="20"/>
          </w:rPr>
          <w:t xml:space="preserve">Task 1: Identification of project boundary, demonstration of additionality and determination of the baseline scenario (continued) </w:t>
        </w:r>
      </w:ins>
    </w:p>
    <w:p w14:paraId="7C54D143" w14:textId="77777777" w:rsidR="00966B19" w:rsidRPr="007F7E2B" w:rsidRDefault="00966B19">
      <w:pPr>
        <w:spacing w:after="206" w:line="269" w:lineRule="auto"/>
        <w:ind w:left="-5"/>
        <w:rPr>
          <w:ins w:id="24904" w:author="V2" w:date="2025-04-14T14:19:00Z" w16du:dateUtc="2025-04-14T19:19:00Z"/>
        </w:rPr>
      </w:pPr>
      <w:ins w:id="24905" w:author="V2" w:date="2025-04-14T14:19:00Z" w16du:dateUtc="2025-04-14T19:19:00Z">
        <w:r w:rsidRPr="007F7E2B">
          <w:rPr>
            <w:rFonts w:ascii="Arial" w:eastAsia="Arial" w:hAnsi="Arial" w:cs="Arial"/>
            <w:b/>
            <w:i/>
          </w:rPr>
          <w:t xml:space="preserve">Task 1.2  Baseline scenario determination </w:t>
        </w:r>
      </w:ins>
    </w:p>
    <w:p w14:paraId="5CECFE22" w14:textId="77777777" w:rsidR="00966B19" w:rsidRPr="007F7E2B" w:rsidRDefault="00966B19">
      <w:pPr>
        <w:ind w:left="-5" w:right="3"/>
        <w:rPr>
          <w:ins w:id="24906" w:author="V2" w:date="2025-04-14T14:19:00Z" w16du:dateUtc="2025-04-14T19:19:00Z"/>
        </w:rPr>
      </w:pPr>
      <w:ins w:id="24907" w:author="V2" w:date="2025-04-14T14:19:00Z" w16du:dateUtc="2025-04-14T19:19:00Z">
        <w:r w:rsidRPr="007F7E2B">
          <w:rPr>
            <w:rFonts w:ascii="Arial" w:eastAsia="Arial" w:hAnsi="Arial" w:cs="Arial"/>
            <w:b/>
          </w:rPr>
          <w:t>Requirement:</w:t>
        </w:r>
        <w:r w:rsidRPr="007F7E2B">
          <w:rPr>
            <w:rFonts w:ascii="Arial" w:eastAsia="Arial" w:hAnsi="Arial" w:cs="Arial"/>
            <w:b/>
            <w:i/>
          </w:rPr>
          <w:t xml:space="preserve"> </w:t>
        </w:r>
        <w:r w:rsidRPr="007F7E2B">
          <w:t xml:space="preserve">Required for all projects.  </w:t>
        </w:r>
      </w:ins>
    </w:p>
    <w:p w14:paraId="0ADE55DE" w14:textId="77777777" w:rsidR="00966B19" w:rsidRPr="007F7E2B" w:rsidRDefault="00966B19">
      <w:pPr>
        <w:ind w:left="-5" w:right="3"/>
        <w:rPr>
          <w:ins w:id="24908" w:author="V2" w:date="2025-04-14T14:19:00Z" w16du:dateUtc="2025-04-14T19:19:00Z"/>
        </w:rPr>
      </w:pPr>
      <w:ins w:id="24909" w:author="V2" w:date="2025-04-14T14:19:00Z" w16du:dateUtc="2025-04-14T19:19:00Z">
        <w:r w:rsidRPr="007F7E2B">
          <w:rPr>
            <w:rFonts w:ascii="Arial" w:eastAsia="Arial" w:hAnsi="Arial" w:cs="Arial"/>
            <w:b/>
          </w:rPr>
          <w:t>Goal:</w:t>
        </w:r>
        <w:r w:rsidRPr="007F7E2B">
          <w:t xml:space="preserve"> To determine the most plausible baseline scenario. </w:t>
        </w:r>
      </w:ins>
    </w:p>
    <w:p w14:paraId="0E90CE43" w14:textId="77777777" w:rsidR="00966B19" w:rsidRPr="007F7E2B" w:rsidRDefault="00966B19">
      <w:pPr>
        <w:spacing w:after="208"/>
        <w:ind w:left="-5"/>
        <w:rPr>
          <w:ins w:id="24910" w:author="V2" w:date="2025-04-14T14:19:00Z" w16du:dateUtc="2025-04-14T19:19:00Z"/>
        </w:rPr>
      </w:pPr>
      <w:ins w:id="24911" w:author="V2" w:date="2025-04-14T14:19:00Z" w16du:dateUtc="2025-04-14T19:19:00Z">
        <w:r w:rsidRPr="007F7E2B">
          <w:rPr>
            <w:rFonts w:ascii="Arial" w:eastAsia="Arial" w:hAnsi="Arial" w:cs="Arial"/>
            <w:b/>
          </w:rPr>
          <w:t>Method:</w:t>
        </w:r>
        <w:r w:rsidRPr="007F7E2B">
          <w:t xml:space="preserve">  Determine the baseline scenario(s) for the project area using the latest version of the CDM </w:t>
        </w:r>
        <w:r w:rsidRPr="007F7E2B">
          <w:rPr>
            <w:rFonts w:ascii="Arial" w:eastAsia="Arial" w:hAnsi="Arial" w:cs="Arial"/>
            <w:i/>
          </w:rPr>
          <w:t>Combined tool to identify the baseline scenario and demonstrate additionality for A/R CDM project activities.</w:t>
        </w:r>
        <w:r w:rsidRPr="007F7E2B">
          <w:t xml:space="preserve"> </w:t>
        </w:r>
      </w:ins>
    </w:p>
    <w:p w14:paraId="6445A50C" w14:textId="77777777" w:rsidR="00966B19" w:rsidRPr="007F7E2B" w:rsidRDefault="00966B19">
      <w:pPr>
        <w:ind w:left="-5" w:right="3"/>
        <w:rPr>
          <w:ins w:id="24912" w:author="V2" w:date="2025-04-14T14:19:00Z" w16du:dateUtc="2025-04-14T19:19:00Z"/>
        </w:rPr>
      </w:pPr>
      <w:ins w:id="24913" w:author="V2" w:date="2025-04-14T14:19:00Z" w16du:dateUtc="2025-04-14T19:19:00Z">
        <w:r w:rsidRPr="007F7E2B">
          <w:t xml:space="preserve">The tool has been designed for A/R CDM project activities, but is used for the purposes of this methodology in an ALM context.  As such, the following applies:  </w:t>
        </w:r>
      </w:ins>
    </w:p>
    <w:p w14:paraId="5ED9ACDA" w14:textId="77777777" w:rsidR="00966B19" w:rsidRPr="007F7E2B" w:rsidRDefault="00966B19" w:rsidP="00964B29">
      <w:pPr>
        <w:numPr>
          <w:ilvl w:val="0"/>
          <w:numId w:val="130"/>
        </w:numPr>
        <w:spacing w:before="0" w:after="205" w:line="271" w:lineRule="auto"/>
        <w:ind w:right="3" w:hanging="360"/>
        <w:rPr>
          <w:ins w:id="24914" w:author="V2" w:date="2025-04-14T14:19:00Z" w16du:dateUtc="2025-04-14T19:19:00Z"/>
        </w:rPr>
      </w:pPr>
      <w:ins w:id="24915" w:author="V2" w:date="2025-04-14T14:19:00Z" w16du:dateUtc="2025-04-14T19:19:00Z">
        <w:r w:rsidRPr="007F7E2B">
          <w:t xml:space="preserve">Where the tool refers to A/R it must be understood as referring to ALM activities. </w:t>
        </w:r>
      </w:ins>
    </w:p>
    <w:p w14:paraId="5FC90BD3" w14:textId="77777777" w:rsidR="00966B19" w:rsidRPr="007F7E2B" w:rsidRDefault="00966B19" w:rsidP="00964B29">
      <w:pPr>
        <w:numPr>
          <w:ilvl w:val="0"/>
          <w:numId w:val="130"/>
        </w:numPr>
        <w:spacing w:before="0" w:after="205" w:line="271" w:lineRule="auto"/>
        <w:ind w:right="3" w:hanging="360"/>
        <w:rPr>
          <w:ins w:id="24916" w:author="V2" w:date="2025-04-14T14:19:00Z" w16du:dateUtc="2025-04-14T19:19:00Z"/>
        </w:rPr>
      </w:pPr>
      <w:ins w:id="24917" w:author="V2" w:date="2025-04-14T14:19:00Z" w16du:dateUtc="2025-04-14T19:19:00Z">
        <w:r w:rsidRPr="007F7E2B">
          <w:t xml:space="preserve">Where the tool refers to forestation, it must be understood as referring to the project agricultural land management activities, and where the tool refers to forest, it must be understood as referring to agricultural land. </w:t>
        </w:r>
      </w:ins>
    </w:p>
    <w:p w14:paraId="3ED77552" w14:textId="77777777" w:rsidR="00966B19" w:rsidRPr="007F7E2B" w:rsidRDefault="00966B19" w:rsidP="00964B29">
      <w:pPr>
        <w:numPr>
          <w:ilvl w:val="0"/>
          <w:numId w:val="130"/>
        </w:numPr>
        <w:spacing w:before="0" w:after="205" w:line="271" w:lineRule="auto"/>
        <w:ind w:right="3" w:hanging="360"/>
        <w:rPr>
          <w:ins w:id="24918" w:author="V2" w:date="2025-04-14T14:19:00Z" w16du:dateUtc="2025-04-14T19:19:00Z"/>
        </w:rPr>
      </w:pPr>
      <w:ins w:id="24919" w:author="V2" w:date="2025-04-14T14:19:00Z" w16du:dateUtc="2025-04-14T19:19:00Z">
        <w:r w:rsidRPr="007F7E2B">
          <w:t xml:space="preserve">Where the tool refers to CDM, it must be understood as referring to VCS. </w:t>
        </w:r>
      </w:ins>
    </w:p>
    <w:p w14:paraId="6ABC9232" w14:textId="77777777" w:rsidR="00966B19" w:rsidRPr="007F7E2B" w:rsidRDefault="00966B19" w:rsidP="00964B29">
      <w:pPr>
        <w:numPr>
          <w:ilvl w:val="0"/>
          <w:numId w:val="130"/>
        </w:numPr>
        <w:spacing w:before="0" w:after="205" w:line="271" w:lineRule="auto"/>
        <w:ind w:right="3" w:hanging="360"/>
        <w:rPr>
          <w:ins w:id="24920" w:author="V2" w:date="2025-04-14T14:19:00Z" w16du:dateUtc="2025-04-14T19:19:00Z"/>
        </w:rPr>
      </w:pPr>
      <w:ins w:id="24921" w:author="V2" w:date="2025-04-14T14:19:00Z" w16du:dateUtc="2025-04-14T19:19:00Z">
        <w:r w:rsidRPr="007F7E2B">
          <w:lastRenderedPageBreak/>
          <w:t xml:space="preserve">Where the tool refers to tCERs or lCERs, it must be understood as referring to VCUs. </w:t>
        </w:r>
      </w:ins>
    </w:p>
    <w:p w14:paraId="5F4165F9" w14:textId="77777777" w:rsidR="00966B19" w:rsidRPr="007F7E2B" w:rsidRDefault="00966B19" w:rsidP="00964B29">
      <w:pPr>
        <w:numPr>
          <w:ilvl w:val="0"/>
          <w:numId w:val="130"/>
        </w:numPr>
        <w:spacing w:before="0" w:after="205" w:line="271" w:lineRule="auto"/>
        <w:ind w:right="3" w:hanging="360"/>
        <w:rPr>
          <w:ins w:id="24922" w:author="V2" w:date="2025-04-14T14:19:00Z" w16du:dateUtc="2025-04-14T19:19:00Z"/>
        </w:rPr>
      </w:pPr>
      <w:ins w:id="24923" w:author="V2" w:date="2025-04-14T14:19:00Z" w16du:dateUtc="2025-04-14T19:19:00Z">
        <w:r w:rsidRPr="007F7E2B">
          <w:t xml:space="preserve">In case there is a conflict between the CDM tool requirements and the VCS rules, then the VCS rules must be followed.  </w:t>
        </w:r>
      </w:ins>
    </w:p>
    <w:p w14:paraId="6AF1EB2E" w14:textId="77777777" w:rsidR="00966B19" w:rsidRPr="007F7E2B" w:rsidRDefault="00966B19" w:rsidP="00964B29">
      <w:pPr>
        <w:numPr>
          <w:ilvl w:val="0"/>
          <w:numId w:val="130"/>
        </w:numPr>
        <w:spacing w:before="0" w:after="205" w:line="271" w:lineRule="auto"/>
        <w:ind w:right="3" w:hanging="360"/>
        <w:rPr>
          <w:ins w:id="24924" w:author="V2" w:date="2025-04-14T14:19:00Z" w16du:dateUtc="2025-04-14T19:19:00Z"/>
        </w:rPr>
      </w:pPr>
      <w:ins w:id="24925" w:author="V2" w:date="2025-04-14T14:19:00Z" w16du:dateUtc="2025-04-14T19:19:00Z">
        <w:r w:rsidRPr="007F7E2B">
          <w:t xml:space="preserve">Where the tool makes reference to events occurring before or after December 31 1989, it must be understood as referring to events occurring before or after 10 years prior to the project start date. </w:t>
        </w:r>
      </w:ins>
    </w:p>
    <w:p w14:paraId="5DD828DD" w14:textId="77777777" w:rsidR="00966B19" w:rsidRPr="007F7E2B" w:rsidRDefault="00966B19">
      <w:pPr>
        <w:ind w:left="-5" w:right="3"/>
        <w:rPr>
          <w:ins w:id="24926" w:author="V2" w:date="2025-04-14T14:19:00Z" w16du:dateUtc="2025-04-14T19:19:00Z"/>
        </w:rPr>
      </w:pPr>
      <w:ins w:id="24927" w:author="V2" w:date="2025-04-14T14:19:00Z" w16du:dateUtc="2025-04-14T19:19:00Z">
        <w:r w:rsidRPr="007F7E2B">
          <w:t xml:space="preserve">Use of the tool is subject to the following: </w:t>
        </w:r>
      </w:ins>
    </w:p>
    <w:p w14:paraId="48A48884" w14:textId="77777777" w:rsidR="00966B19" w:rsidRPr="007F7E2B" w:rsidRDefault="00966B19" w:rsidP="00964B29">
      <w:pPr>
        <w:numPr>
          <w:ilvl w:val="0"/>
          <w:numId w:val="130"/>
        </w:numPr>
        <w:spacing w:before="0" w:after="205" w:line="271" w:lineRule="auto"/>
        <w:ind w:right="3" w:hanging="360"/>
        <w:rPr>
          <w:ins w:id="24928" w:author="V2" w:date="2025-04-14T14:19:00Z" w16du:dateUtc="2025-04-14T19:19:00Z"/>
        </w:rPr>
      </w:pPr>
      <w:ins w:id="24929" w:author="V2" w:date="2025-04-14T14:19:00Z" w16du:dateUtc="2025-04-14T19:19:00Z">
        <w:r w:rsidRPr="007F7E2B">
          <w:t xml:space="preserve">Applicability conditions: The tool is applicable for all VCS ALM project types that comply with the VCS eligibility rules as set out by AFOLU Requirements v3.2  section 4.2.2, or updated version  </w:t>
        </w:r>
      </w:ins>
    </w:p>
    <w:p w14:paraId="6B160ECF" w14:textId="77777777" w:rsidR="00966B19" w:rsidRPr="007F7E2B" w:rsidRDefault="00966B19" w:rsidP="00964B29">
      <w:pPr>
        <w:numPr>
          <w:ilvl w:val="0"/>
          <w:numId w:val="130"/>
        </w:numPr>
        <w:spacing w:before="0" w:after="205" w:line="271" w:lineRule="auto"/>
        <w:ind w:right="3" w:hanging="360"/>
        <w:rPr>
          <w:ins w:id="24930" w:author="V2" w:date="2025-04-14T14:19:00Z" w16du:dateUtc="2025-04-14T19:19:00Z"/>
        </w:rPr>
      </w:pPr>
      <w:ins w:id="24931" w:author="V2" w:date="2025-04-14T14:19:00Z" w16du:dateUtc="2025-04-14T19:19:00Z">
        <w:r w:rsidRPr="007F7E2B">
          <w:t xml:space="preserve">Step 0: Start Date: Must follow most up to date VCS rules. </w:t>
        </w:r>
      </w:ins>
    </w:p>
    <w:p w14:paraId="484319C1" w14:textId="77777777" w:rsidR="00966B19" w:rsidRPr="007F7E2B" w:rsidRDefault="00966B19" w:rsidP="00964B29">
      <w:pPr>
        <w:numPr>
          <w:ilvl w:val="0"/>
          <w:numId w:val="130"/>
        </w:numPr>
        <w:spacing w:before="0" w:after="299" w:line="271" w:lineRule="auto"/>
        <w:ind w:right="3" w:hanging="360"/>
        <w:rPr>
          <w:ins w:id="24932" w:author="V2" w:date="2025-04-14T14:19:00Z" w16du:dateUtc="2025-04-14T19:19:00Z"/>
        </w:rPr>
      </w:pPr>
      <w:ins w:id="24933" w:author="V2" w:date="2025-04-14T14:19:00Z" w16du:dateUtc="2025-04-14T19:19:00Z">
        <w:r w:rsidRPr="007F7E2B">
          <w:t xml:space="preserve">Step 1 Point 9: Identify the alternative land management scenario in absence of the VCS ALM project  </w:t>
        </w:r>
      </w:ins>
    </w:p>
    <w:p w14:paraId="513FD302" w14:textId="77777777" w:rsidR="00966B19" w:rsidRPr="007F7E2B" w:rsidRDefault="00966B19" w:rsidP="00966B19">
      <w:pPr>
        <w:pStyle w:val="Heading1"/>
        <w:spacing w:before="0" w:after="246" w:line="259" w:lineRule="auto"/>
        <w:ind w:left="705" w:hanging="720"/>
        <w:rPr>
          <w:ins w:id="24934" w:author="V2" w:date="2025-04-14T14:19:00Z" w16du:dateUtc="2025-04-14T19:19:00Z"/>
        </w:rPr>
      </w:pPr>
      <w:bookmarkStart w:id="24935" w:name="_Toc174616728"/>
      <w:bookmarkStart w:id="24936" w:name="_Toc180594453"/>
      <w:bookmarkStart w:id="24937" w:name="_Toc180594860"/>
      <w:ins w:id="24938" w:author="V2" w:date="2025-04-14T14:19:00Z" w16du:dateUtc="2025-04-14T19:19:00Z">
        <w:r w:rsidRPr="007F7E2B">
          <w:rPr>
            <w:rFonts w:ascii="Arial" w:eastAsia="Arial" w:hAnsi="Arial" w:cs="Arial"/>
          </w:rPr>
          <w:t>PROCEDURE FOR DEMONSTRATING ADDITIONALITY</w:t>
        </w:r>
        <w:bookmarkStart w:id="24939" w:name="_Toc45953"/>
        <w:bookmarkEnd w:id="24935"/>
        <w:bookmarkEnd w:id="24936"/>
        <w:bookmarkEnd w:id="24937"/>
        <w:r w:rsidRPr="007F7E2B">
          <w:rPr>
            <w:rFonts w:ascii="Arial" w:eastAsia="Arial" w:hAnsi="Arial" w:cs="Arial"/>
          </w:rPr>
          <w:t xml:space="preserve"> </w:t>
        </w:r>
        <w:bookmarkEnd w:id="24939"/>
      </w:ins>
    </w:p>
    <w:p w14:paraId="188EE206" w14:textId="77777777" w:rsidR="00966B19" w:rsidRPr="007F7E2B" w:rsidRDefault="00966B19">
      <w:pPr>
        <w:pStyle w:val="Heading4"/>
        <w:spacing w:after="209" w:line="269" w:lineRule="auto"/>
        <w:ind w:left="-5"/>
        <w:rPr>
          <w:ins w:id="24940" w:author="V2" w:date="2025-04-14T14:19:00Z" w16du:dateUtc="2025-04-14T19:19:00Z"/>
        </w:rPr>
      </w:pPr>
      <w:ins w:id="24941" w:author="V2" w:date="2025-04-14T14:19:00Z" w16du:dateUtc="2025-04-14T19:19:00Z">
        <w:r w:rsidRPr="007F7E2B">
          <w:rPr>
            <w:color w:val="000000"/>
            <w:sz w:val="20"/>
          </w:rPr>
          <w:t xml:space="preserve">Task 1: Identification of project boundary, demonstration of additionality and determination of the baseline scenario (continued) </w:t>
        </w:r>
      </w:ins>
    </w:p>
    <w:p w14:paraId="3C81C20B" w14:textId="77777777" w:rsidR="00966B19" w:rsidRPr="007F7E2B" w:rsidRDefault="00966B19">
      <w:pPr>
        <w:spacing w:after="206" w:line="269" w:lineRule="auto"/>
        <w:ind w:left="-5"/>
        <w:rPr>
          <w:ins w:id="24942" w:author="V2" w:date="2025-04-14T14:19:00Z" w16du:dateUtc="2025-04-14T19:19:00Z"/>
        </w:rPr>
      </w:pPr>
      <w:ins w:id="24943" w:author="V2" w:date="2025-04-14T14:19:00Z" w16du:dateUtc="2025-04-14T19:19:00Z">
        <w:r w:rsidRPr="007F7E2B">
          <w:rPr>
            <w:rFonts w:ascii="Arial" w:eastAsia="Arial" w:hAnsi="Arial" w:cs="Arial"/>
            <w:b/>
            <w:i/>
          </w:rPr>
          <w:t xml:space="preserve">Task 1.3  Demonstration of additionality  </w:t>
        </w:r>
      </w:ins>
    </w:p>
    <w:p w14:paraId="58FDECDF" w14:textId="77777777" w:rsidR="00966B19" w:rsidRPr="007F7E2B" w:rsidRDefault="00966B19">
      <w:pPr>
        <w:ind w:left="-5" w:right="3"/>
        <w:rPr>
          <w:ins w:id="24944" w:author="V2" w:date="2025-04-14T14:19:00Z" w16du:dateUtc="2025-04-14T19:19:00Z"/>
        </w:rPr>
      </w:pPr>
      <w:ins w:id="24945" w:author="V2" w:date="2025-04-14T14:19:00Z" w16du:dateUtc="2025-04-14T19:19:00Z">
        <w:r w:rsidRPr="007F7E2B">
          <w:rPr>
            <w:rFonts w:ascii="Arial" w:eastAsia="Arial" w:hAnsi="Arial" w:cs="Arial"/>
            <w:b/>
          </w:rPr>
          <w:t>Requirement:</w:t>
        </w:r>
        <w:r w:rsidRPr="007F7E2B">
          <w:t xml:space="preserve"> Required for all projects  </w:t>
        </w:r>
      </w:ins>
    </w:p>
    <w:p w14:paraId="20750ECA" w14:textId="77777777" w:rsidR="00966B19" w:rsidRPr="007F7E2B" w:rsidRDefault="00966B19">
      <w:pPr>
        <w:ind w:left="-5" w:right="3"/>
        <w:rPr>
          <w:ins w:id="24946" w:author="V2" w:date="2025-04-14T14:19:00Z" w16du:dateUtc="2025-04-14T19:19:00Z"/>
        </w:rPr>
      </w:pPr>
      <w:ins w:id="24947" w:author="V2" w:date="2025-04-14T14:19:00Z" w16du:dateUtc="2025-04-14T19:19:00Z">
        <w:r w:rsidRPr="007F7E2B">
          <w:rPr>
            <w:rFonts w:ascii="Arial" w:eastAsia="Arial" w:hAnsi="Arial" w:cs="Arial"/>
            <w:b/>
          </w:rPr>
          <w:t>Goal:</w:t>
        </w:r>
        <w:r w:rsidRPr="007F7E2B">
          <w:t xml:space="preserve"> to determine the additionality of the project. </w:t>
        </w:r>
      </w:ins>
    </w:p>
    <w:p w14:paraId="45C524D0" w14:textId="77777777" w:rsidR="00966B19" w:rsidRPr="007F7E2B" w:rsidRDefault="00966B19">
      <w:pPr>
        <w:spacing w:after="262"/>
        <w:ind w:left="-5" w:right="3"/>
        <w:rPr>
          <w:ins w:id="24948" w:author="V2" w:date="2025-04-14T14:19:00Z" w16du:dateUtc="2025-04-14T19:19:00Z"/>
        </w:rPr>
      </w:pPr>
      <w:ins w:id="24949" w:author="V2" w:date="2025-04-14T14:19:00Z" w16du:dateUtc="2025-04-14T19:19:00Z">
        <w:r w:rsidRPr="007F7E2B">
          <w:rPr>
            <w:rFonts w:ascii="Arial" w:eastAsia="Arial" w:hAnsi="Arial" w:cs="Arial"/>
            <w:b/>
          </w:rPr>
          <w:t>Method:</w:t>
        </w:r>
        <w:r w:rsidRPr="007F7E2B">
          <w:t xml:space="preserve">  The project proponent must demonstrate whether or not the proposed project activity is additional using the latest version of the CDM </w:t>
        </w:r>
        <w:r w:rsidRPr="007F7E2B">
          <w:rPr>
            <w:rFonts w:ascii="Arial" w:eastAsia="Arial" w:hAnsi="Arial" w:cs="Arial"/>
            <w:i/>
          </w:rPr>
          <w:t>Combined tool to identify the baseline scenario and demonstrate additionality for A/R CDM project activities</w:t>
        </w:r>
        <w:r w:rsidRPr="007F7E2B">
          <w:t xml:space="preserve">, following the same guidance given in section 6 above, or use the latest version of the VCS </w:t>
        </w:r>
        <w:r w:rsidRPr="007F7E2B">
          <w:rPr>
            <w:rFonts w:ascii="Arial" w:eastAsia="Arial" w:hAnsi="Arial" w:cs="Arial"/>
            <w:i/>
          </w:rPr>
          <w:t>Tool for Demonstration and Assessment of Additionality in VCS AFOLU Project Activities</w:t>
        </w:r>
        <w:r w:rsidRPr="007F7E2B">
          <w:t xml:space="preserve">. </w:t>
        </w:r>
      </w:ins>
    </w:p>
    <w:p w14:paraId="372219B4" w14:textId="77777777" w:rsidR="00966B19" w:rsidRPr="007F7E2B" w:rsidRDefault="00966B19" w:rsidP="00966B19">
      <w:pPr>
        <w:pStyle w:val="Heading1"/>
        <w:spacing w:before="0" w:after="264" w:line="259" w:lineRule="auto"/>
        <w:ind w:left="705" w:hanging="720"/>
        <w:rPr>
          <w:ins w:id="24950" w:author="V2" w:date="2025-04-14T14:19:00Z" w16du:dateUtc="2025-04-14T19:19:00Z"/>
        </w:rPr>
      </w:pPr>
      <w:bookmarkStart w:id="24951" w:name="_Toc174616729"/>
      <w:bookmarkStart w:id="24952" w:name="_Toc180594454"/>
      <w:bookmarkStart w:id="24953" w:name="_Toc180594861"/>
      <w:ins w:id="24954" w:author="V2" w:date="2025-04-14T14:19:00Z" w16du:dateUtc="2025-04-14T19:19:00Z">
        <w:r w:rsidRPr="007F7E2B">
          <w:t>QUANTIFICATION OF GHG EMISSION REDUCTIONS AND REMOVALS</w:t>
        </w:r>
        <w:bookmarkStart w:id="24955" w:name="_Toc45954"/>
        <w:bookmarkEnd w:id="24951"/>
        <w:bookmarkEnd w:id="24952"/>
        <w:bookmarkEnd w:id="24953"/>
        <w:r w:rsidRPr="007F7E2B">
          <w:t xml:space="preserve"> </w:t>
        </w:r>
        <w:bookmarkEnd w:id="24955"/>
      </w:ins>
    </w:p>
    <w:p w14:paraId="3240D593" w14:textId="77777777" w:rsidR="00966B19" w:rsidRPr="007F7E2B" w:rsidRDefault="00966B19" w:rsidP="00966B19">
      <w:pPr>
        <w:pStyle w:val="Heading2"/>
        <w:numPr>
          <w:ilvl w:val="1"/>
          <w:numId w:val="0"/>
        </w:numPr>
        <w:spacing w:before="0" w:after="208" w:line="259" w:lineRule="auto"/>
        <w:ind w:left="705" w:hanging="720"/>
        <w:rPr>
          <w:ins w:id="24956" w:author="V2" w:date="2025-04-14T14:19:00Z" w16du:dateUtc="2025-04-14T19:19:00Z"/>
        </w:rPr>
      </w:pPr>
      <w:bookmarkStart w:id="24957" w:name="_Toc174616730"/>
      <w:bookmarkStart w:id="24958" w:name="_Toc180594455"/>
      <w:bookmarkStart w:id="24959" w:name="_Toc180594862"/>
      <w:ins w:id="24960" w:author="V2" w:date="2025-04-14T14:19:00Z" w16du:dateUtc="2025-04-14T19:19:00Z">
        <w:r w:rsidRPr="007F7E2B">
          <w:t>Baseline Emissions</w:t>
        </w:r>
        <w:bookmarkStart w:id="24961" w:name="_Toc45955"/>
        <w:bookmarkEnd w:id="24957"/>
        <w:bookmarkEnd w:id="24958"/>
        <w:bookmarkEnd w:id="24959"/>
        <w:r w:rsidRPr="007F7E2B">
          <w:t xml:space="preserve"> </w:t>
        </w:r>
        <w:bookmarkEnd w:id="24961"/>
      </w:ins>
    </w:p>
    <w:p w14:paraId="7C4E314E" w14:textId="77777777" w:rsidR="00966B19" w:rsidRPr="007F7E2B" w:rsidRDefault="00966B19">
      <w:pPr>
        <w:ind w:left="-5" w:right="3"/>
        <w:rPr>
          <w:ins w:id="24962" w:author="V2" w:date="2025-04-14T14:19:00Z" w16du:dateUtc="2025-04-14T19:19:00Z"/>
        </w:rPr>
      </w:pPr>
      <w:ins w:id="24963" w:author="V2" w:date="2025-04-14T14:19:00Z" w16du:dateUtc="2025-04-14T19:19:00Z">
        <w:r w:rsidRPr="007F7E2B">
          <w:t xml:space="preserve">Estimation of the carbon content of current pools, and projection of carbon pools and emissions under the baseline scenario is undertaken using the following the steps: </w:t>
        </w:r>
      </w:ins>
    </w:p>
    <w:p w14:paraId="5EC6736C" w14:textId="77777777" w:rsidR="00966B19" w:rsidRPr="007F7E2B" w:rsidRDefault="00966B19">
      <w:pPr>
        <w:pStyle w:val="Heading5"/>
        <w:ind w:left="-5"/>
        <w:rPr>
          <w:ins w:id="24964" w:author="V2" w:date="2025-04-14T14:19:00Z" w16du:dateUtc="2025-04-14T19:19:00Z"/>
        </w:rPr>
      </w:pPr>
      <w:ins w:id="24965" w:author="V2" w:date="2025-04-14T14:19:00Z" w16du:dateUtc="2025-04-14T19:19:00Z">
        <w:r w:rsidRPr="007F7E2B">
          <w:lastRenderedPageBreak/>
          <w:t xml:space="preserve">Task 2: Ex-ante estimation and projection of carbon pools and emissions under the baseline scenario </w:t>
        </w:r>
      </w:ins>
    </w:p>
    <w:p w14:paraId="7E46DA43" w14:textId="77777777" w:rsidR="00966B19" w:rsidRPr="007F7E2B" w:rsidRDefault="00966B19">
      <w:pPr>
        <w:spacing w:line="259" w:lineRule="auto"/>
        <w:rPr>
          <w:ins w:id="24966" w:author="V2" w:date="2025-04-14T14:19:00Z" w16du:dateUtc="2025-04-14T19:19:00Z"/>
        </w:rPr>
      </w:pPr>
      <w:ins w:id="24967" w:author="V2" w:date="2025-04-14T14:19:00Z" w16du:dateUtc="2025-04-14T19:19:00Z">
        <w:r w:rsidRPr="007F7E2B">
          <w:rPr>
            <w:rFonts w:ascii="Arial" w:eastAsia="Arial" w:hAnsi="Arial" w:cs="Arial"/>
            <w:b/>
            <w:i/>
          </w:rPr>
          <w:t xml:space="preserve"> </w:t>
        </w:r>
      </w:ins>
    </w:p>
    <w:p w14:paraId="7F3028FB" w14:textId="77777777" w:rsidR="00966B19" w:rsidRPr="007F7E2B" w:rsidRDefault="00966B19">
      <w:pPr>
        <w:spacing w:after="206" w:line="269" w:lineRule="auto"/>
        <w:ind w:left="-5"/>
        <w:rPr>
          <w:ins w:id="24968" w:author="V2" w:date="2025-04-14T14:19:00Z" w16du:dateUtc="2025-04-14T19:19:00Z"/>
        </w:rPr>
      </w:pPr>
      <w:ins w:id="24969" w:author="V2" w:date="2025-04-14T14:19:00Z" w16du:dateUtc="2025-04-14T19:19:00Z">
        <w:r w:rsidRPr="007F7E2B">
          <w:rPr>
            <w:rFonts w:ascii="Arial" w:eastAsia="Arial" w:hAnsi="Arial" w:cs="Arial"/>
            <w:b/>
            <w:i/>
          </w:rPr>
          <w:t xml:space="preserve">Task 2.1  Project area stratification for soil carbon </w:t>
        </w:r>
      </w:ins>
    </w:p>
    <w:p w14:paraId="75A13412" w14:textId="77777777" w:rsidR="00966B19" w:rsidRPr="007F7E2B" w:rsidRDefault="00966B19">
      <w:pPr>
        <w:ind w:left="-5" w:right="3"/>
        <w:rPr>
          <w:ins w:id="24970" w:author="V2" w:date="2025-04-14T14:19:00Z" w16du:dateUtc="2025-04-14T19:19:00Z"/>
        </w:rPr>
      </w:pPr>
      <w:ins w:id="24971" w:author="V2" w:date="2025-04-14T14:19:00Z" w16du:dateUtc="2025-04-14T19:19:00Z">
        <w:r w:rsidRPr="007F7E2B">
          <w:rPr>
            <w:rFonts w:ascii="Arial" w:eastAsia="Arial" w:hAnsi="Arial" w:cs="Arial"/>
            <w:b/>
          </w:rPr>
          <w:t>Requirement</w:t>
        </w:r>
        <w:r w:rsidRPr="007F7E2B">
          <w:t xml:space="preserve">: Required for all projects. </w:t>
        </w:r>
      </w:ins>
    </w:p>
    <w:p w14:paraId="44577F5D" w14:textId="77777777" w:rsidR="00966B19" w:rsidRPr="007F7E2B" w:rsidRDefault="00966B19">
      <w:pPr>
        <w:ind w:left="-5" w:right="3"/>
        <w:rPr>
          <w:ins w:id="24972" w:author="V2" w:date="2025-04-14T14:19:00Z" w16du:dateUtc="2025-04-14T19:19:00Z"/>
        </w:rPr>
      </w:pPr>
      <w:ins w:id="24973" w:author="V2" w:date="2025-04-14T14:19:00Z" w16du:dateUtc="2025-04-14T19:19:00Z">
        <w:r w:rsidRPr="007F7E2B">
          <w:rPr>
            <w:rFonts w:ascii="Arial" w:eastAsia="Arial" w:hAnsi="Arial" w:cs="Arial"/>
            <w:b/>
          </w:rPr>
          <w:t>Goal</w:t>
        </w:r>
        <w:r w:rsidRPr="007F7E2B">
          <w:t>: To divide the project area</w:t>
        </w:r>
        <w:r w:rsidRPr="007F7E2B">
          <w:rPr>
            <w:rFonts w:ascii="Arial" w:eastAsia="Arial" w:hAnsi="Arial" w:cs="Arial"/>
            <w:i/>
          </w:rPr>
          <w:t xml:space="preserve"> </w:t>
        </w:r>
        <w:r w:rsidRPr="007F7E2B">
          <w:t xml:space="preserve">into one or more strata within which the existing soil carbon pools and soil carbon dynamics are relatively uniform. </w:t>
        </w:r>
      </w:ins>
    </w:p>
    <w:p w14:paraId="6BBDF11E" w14:textId="77777777" w:rsidR="00966B19" w:rsidRPr="007F7E2B" w:rsidRDefault="00966B19">
      <w:pPr>
        <w:ind w:left="-5" w:right="3"/>
        <w:rPr>
          <w:ins w:id="24974" w:author="V2" w:date="2025-04-14T14:19:00Z" w16du:dateUtc="2025-04-14T19:19:00Z"/>
        </w:rPr>
      </w:pPr>
      <w:ins w:id="24975"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VMD0018 Methods to Determine Stratification</w:t>
        </w:r>
        <w:r w:rsidRPr="007F7E2B">
          <w:t xml:space="preserve">, with soil carbon as the relevant variable </w:t>
        </w:r>
        <w:r w:rsidRPr="007F7E2B">
          <w:rPr>
            <w:rFonts w:ascii="Arial" w:eastAsia="Arial" w:hAnsi="Arial" w:cs="Arial"/>
            <w:i/>
          </w:rPr>
          <w:t>X.</w:t>
        </w:r>
        <w:r w:rsidRPr="007F7E2B">
          <w:t xml:space="preserve"> </w:t>
        </w:r>
      </w:ins>
    </w:p>
    <w:p w14:paraId="70D80009" w14:textId="77777777" w:rsidR="00966B19" w:rsidRPr="007F7E2B" w:rsidRDefault="00966B19">
      <w:pPr>
        <w:spacing w:after="218" w:line="259" w:lineRule="auto"/>
        <w:rPr>
          <w:ins w:id="24976" w:author="V2" w:date="2025-04-14T14:19:00Z" w16du:dateUtc="2025-04-14T19:19:00Z"/>
        </w:rPr>
      </w:pPr>
      <w:ins w:id="24977" w:author="V2" w:date="2025-04-14T14:19:00Z" w16du:dateUtc="2025-04-14T19:19:00Z">
        <w:r w:rsidRPr="007F7E2B">
          <w:rPr>
            <w:rFonts w:ascii="Arial" w:eastAsia="Arial" w:hAnsi="Arial" w:cs="Arial"/>
            <w:b/>
            <w:i/>
          </w:rPr>
          <w:t xml:space="preserve"> </w:t>
        </w:r>
      </w:ins>
    </w:p>
    <w:p w14:paraId="29864817" w14:textId="77777777" w:rsidR="00966B19" w:rsidRPr="007F7E2B" w:rsidRDefault="00966B19">
      <w:pPr>
        <w:spacing w:after="206" w:line="269" w:lineRule="auto"/>
        <w:ind w:left="-5"/>
        <w:rPr>
          <w:ins w:id="24978" w:author="V2" w:date="2025-04-14T14:19:00Z" w16du:dateUtc="2025-04-14T19:19:00Z"/>
        </w:rPr>
      </w:pPr>
      <w:ins w:id="24979" w:author="V2" w:date="2025-04-14T14:19:00Z" w16du:dateUtc="2025-04-14T19:19:00Z">
        <w:r w:rsidRPr="007F7E2B">
          <w:rPr>
            <w:rFonts w:ascii="Arial" w:eastAsia="Arial" w:hAnsi="Arial" w:cs="Arial"/>
            <w:b/>
            <w:i/>
          </w:rPr>
          <w:t xml:space="preserve">Task 2.2  Estimation of the current carbon content of the soil carbon pool per unit of area, for each stratum </w:t>
        </w:r>
      </w:ins>
    </w:p>
    <w:p w14:paraId="1F8866B6" w14:textId="77777777" w:rsidR="00966B19" w:rsidRPr="007F7E2B" w:rsidRDefault="00966B19">
      <w:pPr>
        <w:ind w:left="-5" w:right="3"/>
        <w:rPr>
          <w:ins w:id="24980" w:author="V2" w:date="2025-04-14T14:19:00Z" w16du:dateUtc="2025-04-14T19:19:00Z"/>
        </w:rPr>
      </w:pPr>
      <w:ins w:id="24981" w:author="V2" w:date="2025-04-14T14:19:00Z" w16du:dateUtc="2025-04-14T19:19:00Z">
        <w:r w:rsidRPr="007F7E2B">
          <w:rPr>
            <w:rFonts w:ascii="Arial" w:eastAsia="Arial" w:hAnsi="Arial" w:cs="Arial"/>
            <w:b/>
          </w:rPr>
          <w:t>Requirement</w:t>
        </w:r>
        <w:r w:rsidRPr="007F7E2B">
          <w:t xml:space="preserve">: Required for all projects. </w:t>
        </w:r>
      </w:ins>
    </w:p>
    <w:p w14:paraId="4ED90B1D" w14:textId="77777777" w:rsidR="00966B19" w:rsidRPr="007F7E2B" w:rsidRDefault="00966B19">
      <w:pPr>
        <w:ind w:left="-5" w:right="3"/>
        <w:rPr>
          <w:ins w:id="24982" w:author="V2" w:date="2025-04-14T14:19:00Z" w16du:dateUtc="2025-04-14T19:19:00Z"/>
        </w:rPr>
      </w:pPr>
      <w:ins w:id="24983" w:author="V2" w:date="2025-04-14T14:19:00Z" w16du:dateUtc="2025-04-14T19:19:00Z">
        <w:r w:rsidRPr="007F7E2B">
          <w:rPr>
            <w:rFonts w:ascii="Arial" w:eastAsia="Arial" w:hAnsi="Arial" w:cs="Arial"/>
            <w:b/>
          </w:rPr>
          <w:t>Goal</w:t>
        </w:r>
        <w:r w:rsidRPr="007F7E2B">
          <w:t xml:space="preserve">: To sample the organic and inorganic soil carbon content in each stratum with a sampling intensity sufficient to estimate, at the required levels of statistical precision and accuracy, the amount of soil carbon per unit area. </w:t>
        </w:r>
      </w:ins>
    </w:p>
    <w:p w14:paraId="778C3DCF" w14:textId="77777777" w:rsidR="00966B19" w:rsidRPr="007F7E2B" w:rsidRDefault="00966B19">
      <w:pPr>
        <w:spacing w:after="208"/>
        <w:ind w:left="-5"/>
        <w:rPr>
          <w:ins w:id="24984" w:author="V2" w:date="2025-04-14T14:19:00Z" w16du:dateUtc="2025-04-14T19:19:00Z"/>
        </w:rPr>
      </w:pPr>
      <w:ins w:id="24985"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VMD0022 Estimation of Stocks in the Soil Carbon Pool</w:t>
        </w:r>
        <w:r w:rsidRPr="007F7E2B">
          <w:t xml:space="preserve">.  </w:t>
        </w:r>
      </w:ins>
    </w:p>
    <w:p w14:paraId="5A2C2C14" w14:textId="77777777" w:rsidR="00966B19" w:rsidRPr="007F7E2B" w:rsidRDefault="00966B19">
      <w:pPr>
        <w:spacing w:after="218" w:line="259" w:lineRule="auto"/>
        <w:rPr>
          <w:ins w:id="24986" w:author="V2" w:date="2025-04-14T14:19:00Z" w16du:dateUtc="2025-04-14T19:19:00Z"/>
        </w:rPr>
      </w:pPr>
      <w:ins w:id="24987" w:author="V2" w:date="2025-04-14T14:19:00Z" w16du:dateUtc="2025-04-14T19:19:00Z">
        <w:r w:rsidRPr="007F7E2B">
          <w:rPr>
            <w:rFonts w:ascii="Arial" w:eastAsia="Arial" w:hAnsi="Arial" w:cs="Arial"/>
            <w:b/>
            <w:i/>
          </w:rPr>
          <w:t xml:space="preserve"> </w:t>
        </w:r>
      </w:ins>
    </w:p>
    <w:p w14:paraId="6BA3DB19" w14:textId="77777777" w:rsidR="00966B19" w:rsidRPr="007F7E2B" w:rsidRDefault="00966B19">
      <w:pPr>
        <w:spacing w:after="206" w:line="269" w:lineRule="auto"/>
        <w:ind w:left="-5"/>
        <w:rPr>
          <w:ins w:id="24988" w:author="V2" w:date="2025-04-14T14:19:00Z" w16du:dateUtc="2025-04-14T19:19:00Z"/>
        </w:rPr>
      </w:pPr>
      <w:ins w:id="24989" w:author="V2" w:date="2025-04-14T14:19:00Z" w16du:dateUtc="2025-04-14T19:19:00Z">
        <w:r w:rsidRPr="007F7E2B">
          <w:rPr>
            <w:rFonts w:ascii="Arial" w:eastAsia="Arial" w:hAnsi="Arial" w:cs="Arial"/>
            <w:b/>
            <w:i/>
          </w:rPr>
          <w:t xml:space="preserve">Task 2.3 Projection of the future carbon content of the soil carbon pool per unit of area, for each stratum </w:t>
        </w:r>
      </w:ins>
    </w:p>
    <w:p w14:paraId="08193423" w14:textId="77777777" w:rsidR="00966B19" w:rsidRPr="007F7E2B" w:rsidRDefault="00966B19">
      <w:pPr>
        <w:ind w:left="-5" w:right="3"/>
        <w:rPr>
          <w:ins w:id="24990" w:author="V2" w:date="2025-04-14T14:19:00Z" w16du:dateUtc="2025-04-14T19:19:00Z"/>
        </w:rPr>
      </w:pPr>
      <w:ins w:id="24991" w:author="V2" w:date="2025-04-14T14:19:00Z" w16du:dateUtc="2025-04-14T19:19:00Z">
        <w:r w:rsidRPr="007F7E2B">
          <w:rPr>
            <w:rFonts w:ascii="Arial" w:eastAsia="Arial" w:hAnsi="Arial" w:cs="Arial"/>
            <w:b/>
          </w:rPr>
          <w:t>Requirement</w:t>
        </w:r>
        <w:r w:rsidRPr="007F7E2B">
          <w:t xml:space="preserve">: Required for all projects. </w:t>
        </w:r>
      </w:ins>
    </w:p>
    <w:p w14:paraId="49F1E57A" w14:textId="77777777" w:rsidR="00966B19" w:rsidRPr="007F7E2B" w:rsidRDefault="00966B19">
      <w:pPr>
        <w:ind w:left="-5" w:right="3"/>
        <w:rPr>
          <w:ins w:id="24992" w:author="V2" w:date="2025-04-14T14:19:00Z" w16du:dateUtc="2025-04-14T19:19:00Z"/>
        </w:rPr>
      </w:pPr>
      <w:ins w:id="24993" w:author="V2" w:date="2025-04-14T14:19:00Z" w16du:dateUtc="2025-04-14T19:19:00Z">
        <w:r w:rsidRPr="007F7E2B">
          <w:rPr>
            <w:rFonts w:ascii="Arial" w:eastAsia="Arial" w:hAnsi="Arial" w:cs="Arial"/>
            <w:b/>
          </w:rPr>
          <w:t>Goal</w:t>
        </w:r>
        <w:r w:rsidRPr="007F7E2B">
          <w:t xml:space="preserve">: To project the future organic and inorganic soil carbon content per unit area in each stratum for each projected verification date within the project crediting period under the baseline scenario. </w:t>
        </w:r>
      </w:ins>
    </w:p>
    <w:p w14:paraId="5FFD4D17" w14:textId="77777777" w:rsidR="00966B19" w:rsidRPr="007F7E2B" w:rsidRDefault="00966B19">
      <w:pPr>
        <w:spacing w:after="208"/>
        <w:ind w:left="-5"/>
        <w:rPr>
          <w:ins w:id="24994" w:author="V2" w:date="2025-04-14T14:19:00Z" w16du:dateUtc="2025-04-14T19:19:00Z"/>
        </w:rPr>
      </w:pPr>
      <w:ins w:id="24995"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VMD0019 Methods to Project Future Conditions</w:t>
        </w:r>
        <w:r w:rsidRPr="007F7E2B">
          <w:t xml:space="preserve">, and </w:t>
        </w:r>
        <w:r w:rsidRPr="007F7E2B">
          <w:rPr>
            <w:rFonts w:ascii="Arial" w:eastAsia="Arial" w:hAnsi="Arial" w:cs="Arial"/>
            <w:i/>
          </w:rPr>
          <w:t>VMD0021 Estimation of Stocks in the Soil Carbon Pool</w:t>
        </w:r>
        <w:r w:rsidRPr="007F7E2B">
          <w:t xml:space="preserve">, unless optional applicability condition (a) (See Section 4) is met. </w:t>
        </w:r>
      </w:ins>
    </w:p>
    <w:p w14:paraId="1383480B" w14:textId="77777777" w:rsidR="00966B19" w:rsidRPr="007F7E2B" w:rsidRDefault="00966B19">
      <w:pPr>
        <w:ind w:left="-5" w:right="3"/>
        <w:rPr>
          <w:ins w:id="24996" w:author="V2" w:date="2025-04-14T14:19:00Z" w16du:dateUtc="2025-04-14T19:19:00Z"/>
        </w:rPr>
      </w:pPr>
      <w:ins w:id="24997" w:author="V2" w:date="2025-04-14T14:19:00Z" w16du:dateUtc="2025-04-14T19:19:00Z">
        <w:r w:rsidRPr="007F7E2B">
          <w:rPr>
            <w:rFonts w:ascii="Arial" w:eastAsia="Arial" w:hAnsi="Arial" w:cs="Arial"/>
            <w:b/>
          </w:rPr>
          <w:t>Task Notes</w:t>
        </w:r>
        <w:r w:rsidRPr="007F7E2B">
          <w:t xml:space="preserve">: If optional applicability condition (a) of this methodology is met, soils within the project area are demonstrated to be subject to continued degradation. Therefore, gains in soil carbon under the baseline scenario do not need to be projected.  If this applicability condition is met, the methodology allows the project proponent to conservatively assume that the current carbon content of the soils will continue to be the carbon content of the soils throughout the project crediting period under the baseline scenario.  In this case, </w:t>
        </w:r>
        <w:r w:rsidRPr="007F7E2B">
          <w:lastRenderedPageBreak/>
          <w:t xml:space="preserve">no further work need be done on this task. This approach follows the simplifying precedent set in </w:t>
        </w:r>
        <w:r w:rsidRPr="007F7E2B">
          <w:rPr>
            <w:rFonts w:ascii="Arial" w:eastAsia="Arial" w:hAnsi="Arial" w:cs="Arial"/>
            <w:i/>
          </w:rPr>
          <w:t>CDM AR-AM0001</w:t>
        </w:r>
        <w:r w:rsidRPr="007F7E2B">
          <w:t xml:space="preserve">, now part of the consolidated methodology </w:t>
        </w:r>
        <w:r w:rsidRPr="007F7E2B">
          <w:rPr>
            <w:rFonts w:ascii="Arial" w:eastAsia="Arial" w:hAnsi="Arial" w:cs="Arial"/>
            <w:i/>
          </w:rPr>
          <w:t>CDM AR-ACM0002</w:t>
        </w:r>
        <w:r w:rsidRPr="007F7E2B">
          <w:t xml:space="preserve">.  </w:t>
        </w:r>
      </w:ins>
    </w:p>
    <w:p w14:paraId="2E6F9BEC" w14:textId="77777777" w:rsidR="00966B19" w:rsidRPr="007F7E2B" w:rsidRDefault="00966B19">
      <w:pPr>
        <w:spacing w:after="201" w:line="259" w:lineRule="auto"/>
        <w:rPr>
          <w:ins w:id="24998" w:author="V2" w:date="2025-04-14T14:19:00Z" w16du:dateUtc="2025-04-14T19:19:00Z"/>
        </w:rPr>
      </w:pPr>
      <w:ins w:id="24999" w:author="V2" w:date="2025-04-14T14:19:00Z" w16du:dateUtc="2025-04-14T19:19:00Z">
        <w:r w:rsidRPr="007F7E2B">
          <w:rPr>
            <w:sz w:val="22"/>
          </w:rPr>
          <w:t xml:space="preserve"> </w:t>
        </w:r>
      </w:ins>
    </w:p>
    <w:p w14:paraId="0ABD82FB" w14:textId="77777777" w:rsidR="00966B19" w:rsidRPr="007F7E2B" w:rsidRDefault="00966B19">
      <w:pPr>
        <w:spacing w:after="206" w:line="269" w:lineRule="auto"/>
        <w:ind w:left="-5"/>
        <w:rPr>
          <w:ins w:id="25000" w:author="V2" w:date="2025-04-14T14:19:00Z" w16du:dateUtc="2025-04-14T19:19:00Z"/>
        </w:rPr>
      </w:pPr>
      <w:ins w:id="25001" w:author="V2" w:date="2025-04-14T14:19:00Z" w16du:dateUtc="2025-04-14T19:19:00Z">
        <w:r w:rsidRPr="007F7E2B">
          <w:rPr>
            <w:rFonts w:ascii="Arial" w:eastAsia="Arial" w:hAnsi="Arial" w:cs="Arial"/>
            <w:b/>
            <w:i/>
          </w:rPr>
          <w:t xml:space="preserve">Task 2.4  Project area stratification for biomass </w:t>
        </w:r>
      </w:ins>
    </w:p>
    <w:p w14:paraId="23568D49" w14:textId="77777777" w:rsidR="00966B19" w:rsidRPr="007F7E2B" w:rsidRDefault="00966B19">
      <w:pPr>
        <w:ind w:left="-5" w:right="3"/>
        <w:rPr>
          <w:ins w:id="25002" w:author="V2" w:date="2025-04-14T14:19:00Z" w16du:dateUtc="2025-04-14T19:19:00Z"/>
        </w:rPr>
      </w:pPr>
      <w:ins w:id="25003" w:author="V2" w:date="2025-04-14T14:19:00Z" w16du:dateUtc="2025-04-14T19:19:00Z">
        <w:r w:rsidRPr="007F7E2B">
          <w:rPr>
            <w:rFonts w:ascii="Arial" w:eastAsia="Arial" w:hAnsi="Arial" w:cs="Arial"/>
            <w:b/>
          </w:rPr>
          <w:t>Requirement</w:t>
        </w:r>
        <w:r w:rsidRPr="007F7E2B">
          <w:t xml:space="preserve">: Required for all projects where the difference in total above and below ground biomass carbon between the project scenario and the baseline scenario at any time after the project start date is expected to be significant.  Optional for all other projects. </w:t>
        </w:r>
      </w:ins>
    </w:p>
    <w:p w14:paraId="4A76E28A" w14:textId="77777777" w:rsidR="00966B19" w:rsidRPr="007F7E2B" w:rsidRDefault="00966B19">
      <w:pPr>
        <w:ind w:left="-5" w:right="3"/>
        <w:rPr>
          <w:ins w:id="25004" w:author="V2" w:date="2025-04-14T14:19:00Z" w16du:dateUtc="2025-04-14T19:19:00Z"/>
        </w:rPr>
      </w:pPr>
      <w:ins w:id="25005" w:author="V2" w:date="2025-04-14T14:19:00Z" w16du:dateUtc="2025-04-14T19:19:00Z">
        <w:r w:rsidRPr="007F7E2B">
          <w:rPr>
            <w:rFonts w:ascii="Arial" w:eastAsia="Arial" w:hAnsi="Arial" w:cs="Arial"/>
            <w:b/>
          </w:rPr>
          <w:t>Goal</w:t>
        </w:r>
        <w:r w:rsidRPr="007F7E2B">
          <w:t xml:space="preserve">: To divide the project area into one or more strata within which the existing vegetation carbon pools and vegetation dynamics are relatively uniform. </w:t>
        </w:r>
      </w:ins>
    </w:p>
    <w:p w14:paraId="4DDDAABD" w14:textId="77777777" w:rsidR="00966B19" w:rsidRPr="007F7E2B" w:rsidRDefault="00966B19">
      <w:pPr>
        <w:ind w:left="-5" w:right="3"/>
        <w:rPr>
          <w:ins w:id="25006" w:author="V2" w:date="2025-04-14T14:19:00Z" w16du:dateUtc="2025-04-14T19:19:00Z"/>
        </w:rPr>
      </w:pPr>
      <w:ins w:id="25007"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VMD0018 Methods to Determine Stratification</w:t>
        </w:r>
        <w:r w:rsidRPr="007F7E2B">
          <w:t xml:space="preserve">, with above and below ground biomass stocks per unit area as the relevant variable </w:t>
        </w:r>
        <w:r w:rsidRPr="007F7E2B">
          <w:rPr>
            <w:rFonts w:ascii="Arial" w:eastAsia="Arial" w:hAnsi="Arial" w:cs="Arial"/>
            <w:i/>
          </w:rPr>
          <w:t>X</w:t>
        </w:r>
        <w:r w:rsidRPr="007F7E2B">
          <w:t xml:space="preserve">. </w:t>
        </w:r>
      </w:ins>
    </w:p>
    <w:p w14:paraId="4BEBEFFF" w14:textId="77777777" w:rsidR="00966B19" w:rsidRPr="007F7E2B" w:rsidRDefault="00966B19">
      <w:pPr>
        <w:spacing w:after="201" w:line="259" w:lineRule="auto"/>
        <w:rPr>
          <w:ins w:id="25008" w:author="V2" w:date="2025-04-14T14:19:00Z" w16du:dateUtc="2025-04-14T19:19:00Z"/>
        </w:rPr>
      </w:pPr>
      <w:ins w:id="25009" w:author="V2" w:date="2025-04-14T14:19:00Z" w16du:dateUtc="2025-04-14T19:19:00Z">
        <w:r w:rsidRPr="007F7E2B">
          <w:rPr>
            <w:sz w:val="22"/>
          </w:rPr>
          <w:t xml:space="preserve"> </w:t>
        </w:r>
      </w:ins>
    </w:p>
    <w:p w14:paraId="3562F396" w14:textId="77777777" w:rsidR="00966B19" w:rsidRPr="007F7E2B" w:rsidRDefault="00966B19">
      <w:pPr>
        <w:spacing w:after="206" w:line="269" w:lineRule="auto"/>
        <w:ind w:left="-5"/>
        <w:rPr>
          <w:ins w:id="25010" w:author="V2" w:date="2025-04-14T14:19:00Z" w16du:dateUtc="2025-04-14T19:19:00Z"/>
        </w:rPr>
      </w:pPr>
      <w:ins w:id="25011" w:author="V2" w:date="2025-04-14T14:19:00Z" w16du:dateUtc="2025-04-14T19:19:00Z">
        <w:r w:rsidRPr="007F7E2B">
          <w:rPr>
            <w:rFonts w:ascii="Arial" w:eastAsia="Arial" w:hAnsi="Arial" w:cs="Arial"/>
            <w:b/>
            <w:i/>
          </w:rPr>
          <w:t xml:space="preserve">Task 2.5  Estimation of the carbon content of current aboveground woody and non-woody biomass and below ground living biomass pools </w:t>
        </w:r>
      </w:ins>
    </w:p>
    <w:p w14:paraId="30279530" w14:textId="77777777" w:rsidR="00966B19" w:rsidRPr="007F7E2B" w:rsidRDefault="00966B19">
      <w:pPr>
        <w:ind w:left="-5" w:right="3"/>
        <w:rPr>
          <w:ins w:id="25012" w:author="V2" w:date="2025-04-14T14:19:00Z" w16du:dateUtc="2025-04-14T19:19:00Z"/>
        </w:rPr>
      </w:pPr>
      <w:ins w:id="25013" w:author="V2" w:date="2025-04-14T14:19:00Z" w16du:dateUtc="2025-04-14T19:19:00Z">
        <w:r w:rsidRPr="007F7E2B">
          <w:rPr>
            <w:rFonts w:ascii="Arial" w:eastAsia="Arial" w:hAnsi="Arial" w:cs="Arial"/>
            <w:b/>
          </w:rPr>
          <w:t>Requirement</w:t>
        </w:r>
        <w:r w:rsidRPr="007F7E2B">
          <w:t xml:space="preserve">: Same criteria as Task 2.4.  </w:t>
        </w:r>
      </w:ins>
    </w:p>
    <w:p w14:paraId="79932827" w14:textId="77777777" w:rsidR="00966B19" w:rsidRPr="007F7E2B" w:rsidRDefault="00966B19">
      <w:pPr>
        <w:ind w:left="-5" w:right="3"/>
        <w:rPr>
          <w:ins w:id="25014" w:author="V2" w:date="2025-04-14T14:19:00Z" w16du:dateUtc="2025-04-14T19:19:00Z"/>
        </w:rPr>
      </w:pPr>
      <w:ins w:id="25015" w:author="V2" w:date="2025-04-14T14:19:00Z" w16du:dateUtc="2025-04-14T19:19:00Z">
        <w:r w:rsidRPr="007F7E2B">
          <w:rPr>
            <w:rFonts w:ascii="Arial" w:eastAsia="Arial" w:hAnsi="Arial" w:cs="Arial"/>
            <w:b/>
          </w:rPr>
          <w:t>Goal</w:t>
        </w:r>
        <w:r w:rsidRPr="007F7E2B">
          <w:t xml:space="preserve">: To sample the aboveground biomass pools and derive the belowground biomass pool in each stratum with a sampling intensity sufficient to estimate, at the required levels of statistical precision and accuracy, the amount of biomass carbon per unit area. </w:t>
        </w:r>
      </w:ins>
    </w:p>
    <w:p w14:paraId="1D785895" w14:textId="77777777" w:rsidR="00966B19" w:rsidRPr="007F7E2B" w:rsidRDefault="00966B19">
      <w:pPr>
        <w:spacing w:after="208"/>
        <w:ind w:left="-5"/>
        <w:rPr>
          <w:ins w:id="25016" w:author="V2" w:date="2025-04-14T14:19:00Z" w16du:dateUtc="2025-04-14T19:19:00Z"/>
        </w:rPr>
      </w:pPr>
      <w:ins w:id="25017"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VMD0022 Estimation of Carbon Stocks in Living Plant Biomass</w:t>
        </w:r>
        <w:r w:rsidRPr="007F7E2B">
          <w:t xml:space="preserve">. </w:t>
        </w:r>
      </w:ins>
    </w:p>
    <w:p w14:paraId="2CEAFBB6" w14:textId="77777777" w:rsidR="00966B19" w:rsidRPr="007F7E2B" w:rsidRDefault="00966B19">
      <w:pPr>
        <w:spacing w:after="201" w:line="259" w:lineRule="auto"/>
        <w:rPr>
          <w:ins w:id="25018" w:author="V2" w:date="2025-04-14T14:19:00Z" w16du:dateUtc="2025-04-14T19:19:00Z"/>
        </w:rPr>
      </w:pPr>
      <w:ins w:id="25019" w:author="V2" w:date="2025-04-14T14:19:00Z" w16du:dateUtc="2025-04-14T19:19:00Z">
        <w:r w:rsidRPr="007F7E2B">
          <w:rPr>
            <w:sz w:val="22"/>
          </w:rPr>
          <w:t xml:space="preserve"> </w:t>
        </w:r>
      </w:ins>
    </w:p>
    <w:p w14:paraId="4DC735B4" w14:textId="77777777" w:rsidR="00966B19" w:rsidRPr="007F7E2B" w:rsidRDefault="00966B19">
      <w:pPr>
        <w:spacing w:after="206" w:line="269" w:lineRule="auto"/>
        <w:ind w:left="-5"/>
        <w:rPr>
          <w:ins w:id="25020" w:author="V2" w:date="2025-04-14T14:19:00Z" w16du:dateUtc="2025-04-14T19:19:00Z"/>
        </w:rPr>
      </w:pPr>
      <w:ins w:id="25021" w:author="V2" w:date="2025-04-14T14:19:00Z" w16du:dateUtc="2025-04-14T19:19:00Z">
        <w:r w:rsidRPr="007F7E2B">
          <w:rPr>
            <w:rFonts w:ascii="Arial" w:eastAsia="Arial" w:hAnsi="Arial" w:cs="Arial"/>
            <w:b/>
            <w:i/>
          </w:rPr>
          <w:t xml:space="preserve">Task 2.6  Projection of future biomass pools under the baseline scenario </w:t>
        </w:r>
      </w:ins>
    </w:p>
    <w:p w14:paraId="6E642A42" w14:textId="77777777" w:rsidR="00966B19" w:rsidRPr="007F7E2B" w:rsidRDefault="00966B19">
      <w:pPr>
        <w:ind w:left="-5" w:right="3"/>
        <w:rPr>
          <w:ins w:id="25022" w:author="V2" w:date="2025-04-14T14:19:00Z" w16du:dateUtc="2025-04-14T19:19:00Z"/>
        </w:rPr>
      </w:pPr>
      <w:ins w:id="25023" w:author="V2" w:date="2025-04-14T14:19:00Z" w16du:dateUtc="2025-04-14T19:19:00Z">
        <w:r w:rsidRPr="007F7E2B">
          <w:rPr>
            <w:rFonts w:ascii="Arial" w:eastAsia="Arial" w:hAnsi="Arial" w:cs="Arial"/>
            <w:b/>
          </w:rPr>
          <w:t>Requirement</w:t>
        </w:r>
        <w:r w:rsidRPr="007F7E2B">
          <w:t xml:space="preserve">: Same criteria as Task 2.4. </w:t>
        </w:r>
      </w:ins>
    </w:p>
    <w:p w14:paraId="13B60716" w14:textId="77777777" w:rsidR="00966B19" w:rsidRPr="007F7E2B" w:rsidRDefault="00966B19">
      <w:pPr>
        <w:ind w:left="-5" w:right="3"/>
        <w:rPr>
          <w:ins w:id="25024" w:author="V2" w:date="2025-04-14T14:19:00Z" w16du:dateUtc="2025-04-14T19:19:00Z"/>
        </w:rPr>
      </w:pPr>
      <w:ins w:id="25025" w:author="V2" w:date="2025-04-14T14:19:00Z" w16du:dateUtc="2025-04-14T19:19:00Z">
        <w:r w:rsidRPr="007F7E2B">
          <w:rPr>
            <w:rFonts w:ascii="Arial" w:eastAsia="Arial" w:hAnsi="Arial" w:cs="Arial"/>
            <w:b/>
          </w:rPr>
          <w:t>Goal</w:t>
        </w:r>
        <w:r w:rsidRPr="007F7E2B">
          <w:t xml:space="preserve">: To determine the most likely future changes in total biomass within the project area under the baseline scenario. </w:t>
        </w:r>
      </w:ins>
    </w:p>
    <w:p w14:paraId="493A9A0E" w14:textId="77777777" w:rsidR="00966B19" w:rsidRPr="007F7E2B" w:rsidRDefault="00966B19">
      <w:pPr>
        <w:ind w:left="-5" w:right="3"/>
        <w:rPr>
          <w:ins w:id="25026" w:author="V2" w:date="2025-04-14T14:19:00Z" w16du:dateUtc="2025-04-14T19:19:00Z"/>
        </w:rPr>
      </w:pPr>
      <w:ins w:id="25027"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VMD0019 Methods to Project Future Conditions</w:t>
        </w:r>
        <w:r w:rsidRPr="007F7E2B">
          <w:t xml:space="preserve">, with biomass pools as the relevant variable </w:t>
        </w:r>
        <w:r w:rsidRPr="007F7E2B">
          <w:rPr>
            <w:rFonts w:ascii="Arial" w:eastAsia="Arial" w:hAnsi="Arial" w:cs="Arial"/>
            <w:i/>
          </w:rPr>
          <w:t>X</w:t>
        </w:r>
        <w:r w:rsidRPr="007F7E2B">
          <w:t xml:space="preserve">. </w:t>
        </w:r>
      </w:ins>
    </w:p>
    <w:p w14:paraId="6834D45D" w14:textId="77777777" w:rsidR="00966B19" w:rsidRPr="007F7E2B" w:rsidRDefault="00966B19">
      <w:pPr>
        <w:spacing w:after="201" w:line="259" w:lineRule="auto"/>
        <w:rPr>
          <w:ins w:id="25028" w:author="V2" w:date="2025-04-14T14:19:00Z" w16du:dateUtc="2025-04-14T19:19:00Z"/>
        </w:rPr>
      </w:pPr>
      <w:ins w:id="25029" w:author="V2" w:date="2025-04-14T14:19:00Z" w16du:dateUtc="2025-04-14T19:19:00Z">
        <w:r w:rsidRPr="007F7E2B">
          <w:rPr>
            <w:rFonts w:ascii="Arial" w:eastAsia="Arial" w:hAnsi="Arial" w:cs="Arial"/>
            <w:b/>
            <w:i/>
            <w:sz w:val="22"/>
          </w:rPr>
          <w:t xml:space="preserve"> </w:t>
        </w:r>
      </w:ins>
    </w:p>
    <w:p w14:paraId="4DC3E65A" w14:textId="77777777" w:rsidR="00966B19" w:rsidRPr="007F7E2B" w:rsidRDefault="00966B19">
      <w:pPr>
        <w:spacing w:after="206" w:line="269" w:lineRule="auto"/>
        <w:ind w:left="-5"/>
        <w:rPr>
          <w:ins w:id="25030" w:author="V2" w:date="2025-04-14T14:19:00Z" w16du:dateUtc="2025-04-14T19:19:00Z"/>
        </w:rPr>
      </w:pPr>
      <w:ins w:id="25031" w:author="V2" w:date="2025-04-14T14:19:00Z" w16du:dateUtc="2025-04-14T19:19:00Z">
        <w:r w:rsidRPr="007F7E2B">
          <w:rPr>
            <w:rFonts w:ascii="Arial" w:eastAsia="Arial" w:hAnsi="Arial" w:cs="Arial"/>
            <w:b/>
            <w:i/>
          </w:rPr>
          <w:t xml:space="preserve">Task 2.7  Estimation of the amount of current wood harvest from within the project area used for production of long lived wood products </w:t>
        </w:r>
      </w:ins>
    </w:p>
    <w:p w14:paraId="6F68DA1E" w14:textId="77777777" w:rsidR="00966B19" w:rsidRPr="007F7E2B" w:rsidRDefault="00966B19">
      <w:pPr>
        <w:ind w:left="-5" w:right="3"/>
        <w:rPr>
          <w:ins w:id="25032" w:author="V2" w:date="2025-04-14T14:19:00Z" w16du:dateUtc="2025-04-14T19:19:00Z"/>
        </w:rPr>
      </w:pPr>
      <w:ins w:id="25033" w:author="V2" w:date="2025-04-14T14:19:00Z" w16du:dateUtc="2025-04-14T19:19:00Z">
        <w:r w:rsidRPr="007F7E2B">
          <w:rPr>
            <w:rFonts w:ascii="Arial" w:eastAsia="Arial" w:hAnsi="Arial" w:cs="Arial"/>
            <w:b/>
          </w:rPr>
          <w:lastRenderedPageBreak/>
          <w:t>Requirement</w:t>
        </w:r>
        <w:r w:rsidRPr="007F7E2B">
          <w:t xml:space="preserve">: Required where the harvest of significant amounts of woody biomass currently occurs within the project area, or is expected to occur in the future under the baseline scenario, and some or all of that woody biomass is used for the production of long lived wood products.  Optional and not recommended in all other cases. </w:t>
        </w:r>
      </w:ins>
    </w:p>
    <w:p w14:paraId="24849F6B" w14:textId="77777777" w:rsidR="00966B19" w:rsidRPr="007F7E2B" w:rsidRDefault="00966B19">
      <w:pPr>
        <w:ind w:left="-5" w:right="3"/>
        <w:rPr>
          <w:ins w:id="25034" w:author="V2" w:date="2025-04-14T14:19:00Z" w16du:dateUtc="2025-04-14T19:19:00Z"/>
        </w:rPr>
      </w:pPr>
      <w:ins w:id="25035" w:author="V2" w:date="2025-04-14T14:19:00Z" w16du:dateUtc="2025-04-14T19:19:00Z">
        <w:r w:rsidRPr="007F7E2B">
          <w:rPr>
            <w:rFonts w:ascii="Arial" w:eastAsia="Arial" w:hAnsi="Arial" w:cs="Arial"/>
            <w:b/>
          </w:rPr>
          <w:t>Goal</w:t>
        </w:r>
        <w:r w:rsidRPr="007F7E2B">
          <w:t xml:space="preserve">: To estimate the current amount of woody biomass harvesting taking place within the project area. </w:t>
        </w:r>
      </w:ins>
    </w:p>
    <w:p w14:paraId="0EE4A2B7" w14:textId="77777777" w:rsidR="00966B19" w:rsidRPr="007F7E2B" w:rsidRDefault="00966B19">
      <w:pPr>
        <w:spacing w:after="208"/>
        <w:ind w:left="-5"/>
        <w:rPr>
          <w:ins w:id="25036" w:author="V2" w:date="2025-04-14T14:19:00Z" w16du:dateUtc="2025-04-14T19:19:00Z"/>
        </w:rPr>
      </w:pPr>
      <w:ins w:id="25037"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VMD0025 Estimation of Woody Biomass Harvesting and Utilization</w:t>
        </w:r>
        <w:r w:rsidRPr="007F7E2B">
          <w:t xml:space="preserve">. </w:t>
        </w:r>
      </w:ins>
    </w:p>
    <w:p w14:paraId="74430DF6" w14:textId="77777777" w:rsidR="00966B19" w:rsidRPr="007F7E2B" w:rsidRDefault="00966B19">
      <w:pPr>
        <w:spacing w:after="216" w:line="259" w:lineRule="auto"/>
        <w:rPr>
          <w:ins w:id="25038" w:author="V2" w:date="2025-04-14T14:19:00Z" w16du:dateUtc="2025-04-14T19:19:00Z"/>
        </w:rPr>
      </w:pPr>
      <w:ins w:id="25039" w:author="V2" w:date="2025-04-14T14:19:00Z" w16du:dateUtc="2025-04-14T19:19:00Z">
        <w:r w:rsidRPr="007F7E2B">
          <w:rPr>
            <w:rFonts w:ascii="Arial" w:eastAsia="Arial" w:hAnsi="Arial" w:cs="Arial"/>
            <w:b/>
            <w:i/>
          </w:rPr>
          <w:t xml:space="preserve"> </w:t>
        </w:r>
      </w:ins>
    </w:p>
    <w:p w14:paraId="4B7B7B25" w14:textId="77777777" w:rsidR="00966B19" w:rsidRPr="007F7E2B" w:rsidRDefault="00966B19">
      <w:pPr>
        <w:spacing w:after="206" w:line="269" w:lineRule="auto"/>
        <w:ind w:left="-5"/>
        <w:rPr>
          <w:ins w:id="25040" w:author="V2" w:date="2025-04-14T14:19:00Z" w16du:dateUtc="2025-04-14T19:19:00Z"/>
        </w:rPr>
      </w:pPr>
      <w:ins w:id="25041" w:author="V2" w:date="2025-04-14T14:19:00Z" w16du:dateUtc="2025-04-14T19:19:00Z">
        <w:r w:rsidRPr="007F7E2B">
          <w:rPr>
            <w:rFonts w:ascii="Arial" w:eastAsia="Arial" w:hAnsi="Arial" w:cs="Arial"/>
            <w:b/>
            <w:i/>
          </w:rPr>
          <w:t xml:space="preserve">Task 2.8  Projection of future wood harvest outputs </w:t>
        </w:r>
      </w:ins>
    </w:p>
    <w:p w14:paraId="5B30201E" w14:textId="77777777" w:rsidR="00966B19" w:rsidRPr="007F7E2B" w:rsidRDefault="00966B19">
      <w:pPr>
        <w:ind w:left="-5" w:right="3"/>
        <w:rPr>
          <w:ins w:id="25042" w:author="V2" w:date="2025-04-14T14:19:00Z" w16du:dateUtc="2025-04-14T19:19:00Z"/>
        </w:rPr>
      </w:pPr>
      <w:ins w:id="25043" w:author="V2" w:date="2025-04-14T14:19:00Z" w16du:dateUtc="2025-04-14T19:19:00Z">
        <w:r w:rsidRPr="007F7E2B">
          <w:rPr>
            <w:rFonts w:ascii="Arial" w:eastAsia="Arial" w:hAnsi="Arial" w:cs="Arial"/>
            <w:b/>
          </w:rPr>
          <w:t>Requirement</w:t>
        </w:r>
        <w:r w:rsidRPr="007F7E2B">
          <w:t xml:space="preserve">: Same criteria as Task 2.7.  </w:t>
        </w:r>
      </w:ins>
    </w:p>
    <w:p w14:paraId="604D0B65" w14:textId="77777777" w:rsidR="00966B19" w:rsidRPr="007F7E2B" w:rsidRDefault="00966B19">
      <w:pPr>
        <w:ind w:left="-5" w:right="3"/>
        <w:rPr>
          <w:ins w:id="25044" w:author="V2" w:date="2025-04-14T14:19:00Z" w16du:dateUtc="2025-04-14T19:19:00Z"/>
        </w:rPr>
      </w:pPr>
      <w:ins w:id="25045" w:author="V2" w:date="2025-04-14T14:19:00Z" w16du:dateUtc="2025-04-14T19:19:00Z">
        <w:r w:rsidRPr="007F7E2B">
          <w:rPr>
            <w:rFonts w:ascii="Arial" w:eastAsia="Arial" w:hAnsi="Arial" w:cs="Arial"/>
            <w:b/>
          </w:rPr>
          <w:t>Goal</w:t>
        </w:r>
        <w:r w:rsidRPr="007F7E2B">
          <w:t xml:space="preserve">: To project the most probable amount of woody biomass harvesting, and utilization of that harvest for the production of long lived wood products, that is expected to occur under the baseline scenario. </w:t>
        </w:r>
      </w:ins>
    </w:p>
    <w:p w14:paraId="06BAFC22" w14:textId="77777777" w:rsidR="00966B19" w:rsidRPr="007F7E2B" w:rsidRDefault="00966B19">
      <w:pPr>
        <w:ind w:left="-5" w:right="3"/>
        <w:rPr>
          <w:ins w:id="25046" w:author="V2" w:date="2025-04-14T14:19:00Z" w16du:dateUtc="2025-04-14T19:19:00Z"/>
        </w:rPr>
      </w:pPr>
      <w:ins w:id="25047"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VMD0019 Methods to Project Future Conditions</w:t>
        </w:r>
        <w:r w:rsidRPr="007F7E2B">
          <w:t xml:space="preserve">, with wood harvest and utilization for long lived wood products as the relevant variable </w:t>
        </w:r>
        <w:r w:rsidRPr="007F7E2B">
          <w:rPr>
            <w:rFonts w:ascii="Arial" w:eastAsia="Arial" w:hAnsi="Arial" w:cs="Arial"/>
            <w:i/>
          </w:rPr>
          <w:t>X</w:t>
        </w:r>
        <w:r w:rsidRPr="007F7E2B">
          <w:t>.</w:t>
        </w:r>
        <w:r w:rsidRPr="007F7E2B">
          <w:rPr>
            <w:rFonts w:ascii="Arial" w:eastAsia="Arial" w:hAnsi="Arial" w:cs="Arial"/>
            <w:b/>
            <w:i/>
          </w:rPr>
          <w:t xml:space="preserve"> </w:t>
        </w:r>
      </w:ins>
    </w:p>
    <w:p w14:paraId="4E67610B" w14:textId="77777777" w:rsidR="00966B19" w:rsidRPr="007F7E2B" w:rsidRDefault="00966B19">
      <w:pPr>
        <w:spacing w:after="201" w:line="259" w:lineRule="auto"/>
        <w:rPr>
          <w:ins w:id="25048" w:author="V2" w:date="2025-04-14T14:19:00Z" w16du:dateUtc="2025-04-14T19:19:00Z"/>
        </w:rPr>
      </w:pPr>
      <w:ins w:id="25049" w:author="V2" w:date="2025-04-14T14:19:00Z" w16du:dateUtc="2025-04-14T19:19:00Z">
        <w:r w:rsidRPr="007F7E2B">
          <w:rPr>
            <w:sz w:val="22"/>
          </w:rPr>
          <w:t xml:space="preserve"> </w:t>
        </w:r>
      </w:ins>
    </w:p>
    <w:p w14:paraId="6F02C1C7" w14:textId="77777777" w:rsidR="00966B19" w:rsidRPr="007F7E2B" w:rsidRDefault="00966B19">
      <w:pPr>
        <w:spacing w:after="206" w:line="269" w:lineRule="auto"/>
        <w:ind w:left="-5"/>
        <w:rPr>
          <w:ins w:id="25050" w:author="V2" w:date="2025-04-14T14:19:00Z" w16du:dateUtc="2025-04-14T19:19:00Z"/>
        </w:rPr>
      </w:pPr>
      <w:ins w:id="25051" w:author="V2" w:date="2025-04-14T14:19:00Z" w16du:dateUtc="2025-04-14T19:19:00Z">
        <w:r w:rsidRPr="007F7E2B">
          <w:rPr>
            <w:rFonts w:ascii="Arial" w:eastAsia="Arial" w:hAnsi="Arial" w:cs="Arial"/>
            <w:b/>
            <w:i/>
          </w:rPr>
          <w:t xml:space="preserve">Task 2.9  Long Lived Wood Products </w:t>
        </w:r>
      </w:ins>
    </w:p>
    <w:p w14:paraId="57D0E6E1" w14:textId="77777777" w:rsidR="00966B19" w:rsidRPr="007F7E2B" w:rsidRDefault="00966B19">
      <w:pPr>
        <w:ind w:left="-5" w:right="3"/>
        <w:rPr>
          <w:ins w:id="25052" w:author="V2" w:date="2025-04-14T14:19:00Z" w16du:dateUtc="2025-04-14T19:19:00Z"/>
        </w:rPr>
      </w:pPr>
      <w:ins w:id="25053" w:author="V2" w:date="2025-04-14T14:19:00Z" w16du:dateUtc="2025-04-14T19:19:00Z">
        <w:r w:rsidRPr="007F7E2B">
          <w:rPr>
            <w:rFonts w:ascii="Arial" w:eastAsia="Arial" w:hAnsi="Arial" w:cs="Arial"/>
            <w:b/>
          </w:rPr>
          <w:t>Requirement</w:t>
        </w:r>
        <w:r w:rsidRPr="007F7E2B">
          <w:t xml:space="preserve">: Same criteria as Task 2.7.  </w:t>
        </w:r>
      </w:ins>
    </w:p>
    <w:p w14:paraId="04361BAF" w14:textId="77777777" w:rsidR="00966B19" w:rsidRPr="007F7E2B" w:rsidRDefault="00966B19">
      <w:pPr>
        <w:ind w:left="-5" w:right="3"/>
        <w:rPr>
          <w:ins w:id="25054" w:author="V2" w:date="2025-04-14T14:19:00Z" w16du:dateUtc="2025-04-14T19:19:00Z"/>
        </w:rPr>
      </w:pPr>
      <w:ins w:id="25055" w:author="V2" w:date="2025-04-14T14:19:00Z" w16du:dateUtc="2025-04-14T19:19:00Z">
        <w:r w:rsidRPr="007F7E2B">
          <w:rPr>
            <w:rFonts w:ascii="Arial" w:eastAsia="Arial" w:hAnsi="Arial" w:cs="Arial"/>
            <w:b/>
          </w:rPr>
          <w:t>Goal</w:t>
        </w:r>
        <w:r w:rsidRPr="007F7E2B">
          <w:t xml:space="preserve">: To project the amount of carbon which will be sequestered in long lived wood products under the baseline scenario. </w:t>
        </w:r>
      </w:ins>
    </w:p>
    <w:p w14:paraId="2AD0C92A" w14:textId="77777777" w:rsidR="00966B19" w:rsidRPr="007F7E2B" w:rsidRDefault="00966B19">
      <w:pPr>
        <w:spacing w:after="208"/>
        <w:ind w:left="-5"/>
        <w:rPr>
          <w:ins w:id="25056" w:author="V2" w:date="2025-04-14T14:19:00Z" w16du:dateUtc="2025-04-14T19:19:00Z"/>
        </w:rPr>
      </w:pPr>
      <w:ins w:id="25057"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VMD0026 Estimation of Carbon Stocks in the Long Lived Wood Products Pool</w:t>
        </w:r>
        <w:r w:rsidRPr="007F7E2B">
          <w:t xml:space="preserve">, with the outputs from Tasks 2.7 and 2.8 as the inputs. </w:t>
        </w:r>
      </w:ins>
    </w:p>
    <w:p w14:paraId="26C219C4" w14:textId="77777777" w:rsidR="00966B19" w:rsidRPr="007F7E2B" w:rsidRDefault="00966B19">
      <w:pPr>
        <w:spacing w:after="218" w:line="259" w:lineRule="auto"/>
        <w:rPr>
          <w:ins w:id="25058" w:author="V2" w:date="2025-04-14T14:19:00Z" w16du:dateUtc="2025-04-14T19:19:00Z"/>
        </w:rPr>
      </w:pPr>
      <w:ins w:id="25059" w:author="V2" w:date="2025-04-14T14:19:00Z" w16du:dateUtc="2025-04-14T19:19:00Z">
        <w:r w:rsidRPr="007F7E2B">
          <w:t xml:space="preserve"> </w:t>
        </w:r>
      </w:ins>
    </w:p>
    <w:p w14:paraId="7F632EF2" w14:textId="77777777" w:rsidR="00966B19" w:rsidRPr="007F7E2B" w:rsidRDefault="00966B19">
      <w:pPr>
        <w:spacing w:after="206" w:line="269" w:lineRule="auto"/>
        <w:ind w:left="-5"/>
        <w:rPr>
          <w:ins w:id="25060" w:author="V2" w:date="2025-04-14T14:19:00Z" w16du:dateUtc="2025-04-14T19:19:00Z"/>
        </w:rPr>
      </w:pPr>
      <w:ins w:id="25061" w:author="V2" w:date="2025-04-14T14:19:00Z" w16du:dateUtc="2025-04-14T19:19:00Z">
        <w:r w:rsidRPr="007F7E2B">
          <w:rPr>
            <w:rFonts w:ascii="Arial" w:eastAsia="Arial" w:hAnsi="Arial" w:cs="Arial"/>
            <w:b/>
            <w:i/>
          </w:rPr>
          <w:t xml:space="preserve">Task 2.10  Estimation of current dead wood pools within the project area  </w:t>
        </w:r>
      </w:ins>
    </w:p>
    <w:p w14:paraId="1B0CE357" w14:textId="77777777" w:rsidR="00966B19" w:rsidRPr="007F7E2B" w:rsidRDefault="00966B19">
      <w:pPr>
        <w:ind w:left="-5" w:right="3"/>
        <w:rPr>
          <w:ins w:id="25062" w:author="V2" w:date="2025-04-14T14:19:00Z" w16du:dateUtc="2025-04-14T19:19:00Z"/>
        </w:rPr>
      </w:pPr>
      <w:ins w:id="25063" w:author="V2" w:date="2025-04-14T14:19:00Z" w16du:dateUtc="2025-04-14T19:19:00Z">
        <w:r w:rsidRPr="007F7E2B">
          <w:rPr>
            <w:rFonts w:ascii="Arial" w:eastAsia="Arial" w:hAnsi="Arial" w:cs="Arial"/>
            <w:b/>
          </w:rPr>
          <w:t>Requirement</w:t>
        </w:r>
        <w:r w:rsidRPr="007F7E2B">
          <w:t xml:space="preserve">: Required where there are significant amounts of dead wood in the project area at the project start date, and removals of dead wood through utilization, reduced inputs or accelerated burning as part of a management activity are expected to occur under the project scenario. Optional under all other circumstances. </w:t>
        </w:r>
      </w:ins>
    </w:p>
    <w:p w14:paraId="587A49F6" w14:textId="77777777" w:rsidR="00966B19" w:rsidRPr="007F7E2B" w:rsidRDefault="00966B19">
      <w:pPr>
        <w:ind w:left="-5" w:right="3"/>
        <w:rPr>
          <w:ins w:id="25064" w:author="V2" w:date="2025-04-14T14:19:00Z" w16du:dateUtc="2025-04-14T19:19:00Z"/>
        </w:rPr>
      </w:pPr>
      <w:ins w:id="25065" w:author="V2" w:date="2025-04-14T14:19:00Z" w16du:dateUtc="2025-04-14T19:19:00Z">
        <w:r w:rsidRPr="007F7E2B">
          <w:rPr>
            <w:rFonts w:ascii="Arial" w:eastAsia="Arial" w:hAnsi="Arial" w:cs="Arial"/>
            <w:b/>
          </w:rPr>
          <w:t>Goal</w:t>
        </w:r>
        <w:r w:rsidRPr="007F7E2B">
          <w:t xml:space="preserve">: To estimate the current amount of biomass contained in dead wood pools. </w:t>
        </w:r>
      </w:ins>
    </w:p>
    <w:p w14:paraId="66743589" w14:textId="77777777" w:rsidR="00966B19" w:rsidRPr="007F7E2B" w:rsidRDefault="00966B19">
      <w:pPr>
        <w:spacing w:after="208"/>
        <w:ind w:left="-5"/>
        <w:rPr>
          <w:ins w:id="25066" w:author="V2" w:date="2025-04-14T14:19:00Z" w16du:dateUtc="2025-04-14T19:19:00Z"/>
        </w:rPr>
      </w:pPr>
      <w:ins w:id="25067"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VMD0024 Estimation of Carbon Stocks in the Dead Wood Pool</w:t>
        </w:r>
        <w:r w:rsidRPr="007F7E2B">
          <w:t xml:space="preserve">. </w:t>
        </w:r>
      </w:ins>
    </w:p>
    <w:p w14:paraId="1336BA70" w14:textId="77777777" w:rsidR="00966B19" w:rsidRPr="007F7E2B" w:rsidRDefault="00966B19">
      <w:pPr>
        <w:spacing w:after="216" w:line="259" w:lineRule="auto"/>
        <w:rPr>
          <w:ins w:id="25068" w:author="V2" w:date="2025-04-14T14:19:00Z" w16du:dateUtc="2025-04-14T19:19:00Z"/>
        </w:rPr>
      </w:pPr>
      <w:ins w:id="25069" w:author="V2" w:date="2025-04-14T14:19:00Z" w16du:dateUtc="2025-04-14T19:19:00Z">
        <w:r w:rsidRPr="007F7E2B">
          <w:lastRenderedPageBreak/>
          <w:t xml:space="preserve"> </w:t>
        </w:r>
      </w:ins>
    </w:p>
    <w:p w14:paraId="359B2338" w14:textId="77777777" w:rsidR="00966B19" w:rsidRPr="007F7E2B" w:rsidRDefault="00966B19">
      <w:pPr>
        <w:spacing w:after="206" w:line="269" w:lineRule="auto"/>
        <w:ind w:left="-5"/>
        <w:rPr>
          <w:ins w:id="25070" w:author="V2" w:date="2025-04-14T14:19:00Z" w16du:dateUtc="2025-04-14T19:19:00Z"/>
        </w:rPr>
      </w:pPr>
      <w:ins w:id="25071" w:author="V2" w:date="2025-04-14T14:19:00Z" w16du:dateUtc="2025-04-14T19:19:00Z">
        <w:r w:rsidRPr="007F7E2B">
          <w:rPr>
            <w:rFonts w:ascii="Arial" w:eastAsia="Arial" w:hAnsi="Arial" w:cs="Arial"/>
            <w:b/>
            <w:i/>
          </w:rPr>
          <w:t xml:space="preserve">Task 2.11 </w:t>
        </w:r>
        <w:r w:rsidRPr="007F7E2B">
          <w:rPr>
            <w:rFonts w:ascii="Arial" w:eastAsia="Arial" w:hAnsi="Arial" w:cs="Arial"/>
            <w:i/>
          </w:rPr>
          <w:t xml:space="preserve"> </w:t>
        </w:r>
        <w:r w:rsidRPr="007F7E2B">
          <w:rPr>
            <w:rFonts w:ascii="Arial" w:eastAsia="Arial" w:hAnsi="Arial" w:cs="Arial"/>
            <w:b/>
            <w:i/>
          </w:rPr>
          <w:t xml:space="preserve">Projection of future dead wood pools within the project area  </w:t>
        </w:r>
      </w:ins>
    </w:p>
    <w:p w14:paraId="1BA2EE97" w14:textId="77777777" w:rsidR="00966B19" w:rsidRPr="007F7E2B" w:rsidRDefault="00966B19">
      <w:pPr>
        <w:ind w:left="-5" w:right="3"/>
        <w:rPr>
          <w:ins w:id="25072" w:author="V2" w:date="2025-04-14T14:19:00Z" w16du:dateUtc="2025-04-14T19:19:00Z"/>
        </w:rPr>
      </w:pPr>
      <w:ins w:id="25073" w:author="V2" w:date="2025-04-14T14:19:00Z" w16du:dateUtc="2025-04-14T19:19:00Z">
        <w:r w:rsidRPr="007F7E2B">
          <w:rPr>
            <w:rFonts w:ascii="Arial" w:eastAsia="Arial" w:hAnsi="Arial" w:cs="Arial"/>
            <w:b/>
          </w:rPr>
          <w:t>Requirement</w:t>
        </w:r>
        <w:r w:rsidRPr="007F7E2B">
          <w:t xml:space="preserve">: Same as Task 2.10. </w:t>
        </w:r>
      </w:ins>
    </w:p>
    <w:p w14:paraId="54A7E920" w14:textId="77777777" w:rsidR="00966B19" w:rsidRPr="007F7E2B" w:rsidRDefault="00966B19">
      <w:pPr>
        <w:ind w:left="-5" w:right="3"/>
        <w:rPr>
          <w:ins w:id="25074" w:author="V2" w:date="2025-04-14T14:19:00Z" w16du:dateUtc="2025-04-14T19:19:00Z"/>
        </w:rPr>
      </w:pPr>
      <w:ins w:id="25075" w:author="V2" w:date="2025-04-14T14:19:00Z" w16du:dateUtc="2025-04-14T19:19:00Z">
        <w:r w:rsidRPr="007F7E2B">
          <w:rPr>
            <w:rFonts w:ascii="Arial" w:eastAsia="Arial" w:hAnsi="Arial" w:cs="Arial"/>
            <w:b/>
          </w:rPr>
          <w:t>Goal</w:t>
        </w:r>
        <w:r w:rsidRPr="007F7E2B">
          <w:t xml:space="preserve">: To project the amount of biomass which will be contained in dead wood pools under the baseline scenario. </w:t>
        </w:r>
      </w:ins>
    </w:p>
    <w:p w14:paraId="48A75B66" w14:textId="77777777" w:rsidR="00966B19" w:rsidRPr="007F7E2B" w:rsidRDefault="00966B19">
      <w:pPr>
        <w:ind w:left="-5" w:right="3"/>
        <w:rPr>
          <w:ins w:id="25076" w:author="V2" w:date="2025-04-14T14:19:00Z" w16du:dateUtc="2025-04-14T19:19:00Z"/>
        </w:rPr>
      </w:pPr>
      <w:ins w:id="25077"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VMD0019 Methods to Project Future Conditions</w:t>
        </w:r>
        <w:r w:rsidRPr="007F7E2B">
          <w:t xml:space="preserve">, with dead wood pools as the relevant variable </w:t>
        </w:r>
        <w:r w:rsidRPr="007F7E2B">
          <w:rPr>
            <w:rFonts w:ascii="Arial" w:eastAsia="Arial" w:hAnsi="Arial" w:cs="Arial"/>
            <w:i/>
          </w:rPr>
          <w:t>X</w:t>
        </w:r>
        <w:r w:rsidRPr="007F7E2B">
          <w:t xml:space="preserve">. </w:t>
        </w:r>
      </w:ins>
    </w:p>
    <w:p w14:paraId="576A2BAC" w14:textId="77777777" w:rsidR="00966B19" w:rsidRPr="007F7E2B" w:rsidRDefault="00966B19">
      <w:pPr>
        <w:spacing w:after="216" w:line="259" w:lineRule="auto"/>
        <w:rPr>
          <w:ins w:id="25078" w:author="V2" w:date="2025-04-14T14:19:00Z" w16du:dateUtc="2025-04-14T19:19:00Z"/>
        </w:rPr>
      </w:pPr>
      <w:ins w:id="25079" w:author="V2" w:date="2025-04-14T14:19:00Z" w16du:dateUtc="2025-04-14T19:19:00Z">
        <w:r w:rsidRPr="007F7E2B">
          <w:t xml:space="preserve"> </w:t>
        </w:r>
      </w:ins>
    </w:p>
    <w:p w14:paraId="1F1A5A9A" w14:textId="77777777" w:rsidR="00966B19" w:rsidRPr="007F7E2B" w:rsidRDefault="00966B19">
      <w:pPr>
        <w:spacing w:after="206" w:line="269" w:lineRule="auto"/>
        <w:ind w:left="-5"/>
        <w:rPr>
          <w:ins w:id="25080" w:author="V2" w:date="2025-04-14T14:19:00Z" w16du:dateUtc="2025-04-14T19:19:00Z"/>
        </w:rPr>
      </w:pPr>
      <w:ins w:id="25081" w:author="V2" w:date="2025-04-14T14:19:00Z" w16du:dateUtc="2025-04-14T19:19:00Z">
        <w:r w:rsidRPr="007F7E2B">
          <w:rPr>
            <w:rFonts w:ascii="Arial" w:eastAsia="Arial" w:hAnsi="Arial" w:cs="Arial"/>
            <w:b/>
            <w:i/>
          </w:rPr>
          <w:t xml:space="preserve">Task 2.12  Estimation of current average domesticated animal populations within the project area  </w:t>
        </w:r>
      </w:ins>
    </w:p>
    <w:p w14:paraId="511275C0" w14:textId="77777777" w:rsidR="00966B19" w:rsidRPr="007F7E2B" w:rsidRDefault="00966B19">
      <w:pPr>
        <w:spacing w:after="132" w:line="347" w:lineRule="auto"/>
        <w:ind w:left="-5" w:right="181"/>
        <w:rPr>
          <w:ins w:id="25082" w:author="V2" w:date="2025-04-14T14:19:00Z" w16du:dateUtc="2025-04-14T19:19:00Z"/>
        </w:rPr>
      </w:pPr>
      <w:ins w:id="25083" w:author="V2" w:date="2025-04-14T14:19:00Z" w16du:dateUtc="2025-04-14T19:19:00Z">
        <w:r w:rsidRPr="007F7E2B">
          <w:rPr>
            <w:rFonts w:ascii="Arial" w:eastAsia="Arial" w:hAnsi="Arial" w:cs="Arial"/>
            <w:b/>
          </w:rPr>
          <w:t>Requirement</w:t>
        </w:r>
        <w:r w:rsidRPr="007F7E2B">
          <w:t xml:space="preserve">: Required where GHG emissions from domesticated animal populations within the project area are expected to be significantly greater under the project scenario as compared with the baseline scenario at any time during the project crediting period.  Optional under all other circumstances </w:t>
        </w:r>
        <w:r w:rsidRPr="007F7E2B">
          <w:rPr>
            <w:rFonts w:ascii="Arial" w:eastAsia="Arial" w:hAnsi="Arial" w:cs="Arial"/>
            <w:b/>
          </w:rPr>
          <w:t>Goal</w:t>
        </w:r>
        <w:r w:rsidRPr="007F7E2B">
          <w:t xml:space="preserve">: To estimate the average current populations of domesticated animals within the project area. </w:t>
        </w:r>
      </w:ins>
    </w:p>
    <w:p w14:paraId="4C3C1C3E" w14:textId="77777777" w:rsidR="00966B19" w:rsidRPr="007F7E2B" w:rsidRDefault="00966B19">
      <w:pPr>
        <w:spacing w:after="208"/>
        <w:ind w:left="-5"/>
        <w:rPr>
          <w:ins w:id="25084" w:author="V2" w:date="2025-04-14T14:19:00Z" w16du:dateUtc="2025-04-14T19:19:00Z"/>
        </w:rPr>
      </w:pPr>
      <w:ins w:id="25085" w:author="V2" w:date="2025-04-14T14:19:00Z" w16du:dateUtc="2025-04-14T19:19:00Z">
        <w:r w:rsidRPr="007F7E2B">
          <w:rPr>
            <w:rFonts w:ascii="Arial" w:eastAsia="Arial" w:hAnsi="Arial" w:cs="Arial"/>
            <w:b/>
          </w:rPr>
          <w:t>Methods</w:t>
        </w:r>
        <w:r w:rsidRPr="007F7E2B">
          <w:t xml:space="preserve">: Use the module </w:t>
        </w:r>
        <w:r w:rsidRPr="007F7E2B">
          <w:rPr>
            <w:rFonts w:ascii="Arial" w:eastAsia="Arial" w:hAnsi="Arial" w:cs="Arial"/>
            <w:i/>
          </w:rPr>
          <w:t>VMD0027 Estimation of Emissions from Domesticated Animals</w:t>
        </w:r>
        <w:r w:rsidRPr="007F7E2B">
          <w:t xml:space="preserve">. </w:t>
        </w:r>
      </w:ins>
    </w:p>
    <w:p w14:paraId="39145A07" w14:textId="77777777" w:rsidR="00966B19" w:rsidRPr="007F7E2B" w:rsidRDefault="00966B19">
      <w:pPr>
        <w:spacing w:line="259" w:lineRule="auto"/>
        <w:rPr>
          <w:ins w:id="25086" w:author="V2" w:date="2025-04-14T14:19:00Z" w16du:dateUtc="2025-04-14T19:19:00Z"/>
        </w:rPr>
      </w:pPr>
      <w:ins w:id="25087" w:author="V2" w:date="2025-04-14T14:19:00Z" w16du:dateUtc="2025-04-14T19:19:00Z">
        <w:r w:rsidRPr="007F7E2B">
          <w:t xml:space="preserve"> </w:t>
        </w:r>
      </w:ins>
    </w:p>
    <w:p w14:paraId="5CCEA0C6" w14:textId="77777777" w:rsidR="00966B19" w:rsidRPr="007F7E2B" w:rsidRDefault="00966B19">
      <w:pPr>
        <w:spacing w:after="206" w:line="269" w:lineRule="auto"/>
        <w:ind w:left="-5"/>
        <w:rPr>
          <w:ins w:id="25088" w:author="V2" w:date="2025-04-14T14:19:00Z" w16du:dateUtc="2025-04-14T19:19:00Z"/>
        </w:rPr>
      </w:pPr>
      <w:ins w:id="25089" w:author="V2" w:date="2025-04-14T14:19:00Z" w16du:dateUtc="2025-04-14T19:19:00Z">
        <w:r w:rsidRPr="007F7E2B">
          <w:rPr>
            <w:rFonts w:ascii="Arial" w:eastAsia="Arial" w:hAnsi="Arial" w:cs="Arial"/>
            <w:b/>
            <w:i/>
          </w:rPr>
          <w:t xml:space="preserve">Task 2.13  Projection of future domesticated animal populations under the baseline scenario </w:t>
        </w:r>
      </w:ins>
    </w:p>
    <w:p w14:paraId="7DFAAAC9" w14:textId="77777777" w:rsidR="00966B19" w:rsidRPr="007F7E2B" w:rsidRDefault="00966B19">
      <w:pPr>
        <w:ind w:left="-5" w:right="3"/>
        <w:rPr>
          <w:ins w:id="25090" w:author="V2" w:date="2025-04-14T14:19:00Z" w16du:dateUtc="2025-04-14T19:19:00Z"/>
        </w:rPr>
      </w:pPr>
      <w:ins w:id="25091" w:author="V2" w:date="2025-04-14T14:19:00Z" w16du:dateUtc="2025-04-14T19:19:00Z">
        <w:r w:rsidRPr="007F7E2B">
          <w:rPr>
            <w:rFonts w:ascii="Arial" w:eastAsia="Arial" w:hAnsi="Arial" w:cs="Arial"/>
            <w:b/>
          </w:rPr>
          <w:t>Requirement</w:t>
        </w:r>
        <w:r w:rsidRPr="007F7E2B">
          <w:t xml:space="preserve">: Same as Task 2.12. </w:t>
        </w:r>
      </w:ins>
    </w:p>
    <w:p w14:paraId="1476DF94" w14:textId="77777777" w:rsidR="00966B19" w:rsidRPr="007F7E2B" w:rsidRDefault="00966B19">
      <w:pPr>
        <w:ind w:left="-5" w:right="3"/>
        <w:rPr>
          <w:ins w:id="25092" w:author="V2" w:date="2025-04-14T14:19:00Z" w16du:dateUtc="2025-04-14T19:19:00Z"/>
        </w:rPr>
      </w:pPr>
      <w:ins w:id="25093" w:author="V2" w:date="2025-04-14T14:19:00Z" w16du:dateUtc="2025-04-14T19:19:00Z">
        <w:r w:rsidRPr="007F7E2B">
          <w:rPr>
            <w:rFonts w:ascii="Arial" w:eastAsia="Arial" w:hAnsi="Arial" w:cs="Arial"/>
            <w:b/>
          </w:rPr>
          <w:t>Goal</w:t>
        </w:r>
        <w:r w:rsidRPr="007F7E2B">
          <w:t xml:space="preserve">: To project the future populations of domesticated animals under the baseline scenario. </w:t>
        </w:r>
      </w:ins>
    </w:p>
    <w:p w14:paraId="2F6BDC4D" w14:textId="77777777" w:rsidR="00966B19" w:rsidRPr="007F7E2B" w:rsidRDefault="00966B19">
      <w:pPr>
        <w:ind w:left="-5" w:right="3"/>
        <w:rPr>
          <w:ins w:id="25094" w:author="V2" w:date="2025-04-14T14:19:00Z" w16du:dateUtc="2025-04-14T19:19:00Z"/>
        </w:rPr>
      </w:pPr>
      <w:ins w:id="25095"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VMD0019 Methods to Project Future Conditions</w:t>
        </w:r>
        <w:r w:rsidRPr="007F7E2B">
          <w:t xml:space="preserve">, with domesticated animal populations as the relevant variable </w:t>
        </w:r>
        <w:r w:rsidRPr="007F7E2B">
          <w:rPr>
            <w:rFonts w:ascii="Arial" w:eastAsia="Arial" w:hAnsi="Arial" w:cs="Arial"/>
            <w:i/>
          </w:rPr>
          <w:t xml:space="preserve">X. </w:t>
        </w:r>
      </w:ins>
    </w:p>
    <w:p w14:paraId="57EF3DE7" w14:textId="77777777" w:rsidR="00966B19" w:rsidRPr="007F7E2B" w:rsidRDefault="00966B19">
      <w:pPr>
        <w:ind w:left="-5" w:right="3"/>
        <w:rPr>
          <w:ins w:id="25096" w:author="V2" w:date="2025-04-14T14:19:00Z" w16du:dateUtc="2025-04-14T19:19:00Z"/>
        </w:rPr>
      </w:pPr>
      <w:ins w:id="25097" w:author="V2" w:date="2025-04-14T14:19:00Z" w16du:dateUtc="2025-04-14T19:19:00Z">
        <w:r w:rsidRPr="007F7E2B">
          <w:rPr>
            <w:rFonts w:ascii="Arial" w:eastAsia="Arial" w:hAnsi="Arial" w:cs="Arial"/>
            <w:b/>
          </w:rPr>
          <w:t>Task Notes:</w:t>
        </w:r>
        <w:r w:rsidRPr="007F7E2B">
          <w:t xml:space="preserve">  If at any time within the project crediting period the populations of domesticated animals under the baseline scenario are projected to be greater than those found at the project start date, populations at that time must be accounted as being equal to current levels.  Conservatively, this methodology does not account for projected increases in animal populations and resulting emissions under the baseline scenario. </w:t>
        </w:r>
      </w:ins>
    </w:p>
    <w:p w14:paraId="1026AF25" w14:textId="77777777" w:rsidR="00966B19" w:rsidRPr="007F7E2B" w:rsidRDefault="00966B19">
      <w:pPr>
        <w:spacing w:after="218" w:line="259" w:lineRule="auto"/>
        <w:rPr>
          <w:ins w:id="25098" w:author="V2" w:date="2025-04-14T14:19:00Z" w16du:dateUtc="2025-04-14T19:19:00Z"/>
        </w:rPr>
      </w:pPr>
      <w:ins w:id="25099" w:author="V2" w:date="2025-04-14T14:19:00Z" w16du:dateUtc="2025-04-14T19:19:00Z">
        <w:r w:rsidRPr="007F7E2B">
          <w:t xml:space="preserve"> </w:t>
        </w:r>
      </w:ins>
    </w:p>
    <w:p w14:paraId="3719EB52" w14:textId="77777777" w:rsidR="00966B19" w:rsidRPr="007F7E2B" w:rsidRDefault="00966B19">
      <w:pPr>
        <w:spacing w:after="206" w:line="269" w:lineRule="auto"/>
        <w:ind w:left="-5"/>
        <w:rPr>
          <w:ins w:id="25100" w:author="V2" w:date="2025-04-14T14:19:00Z" w16du:dateUtc="2025-04-14T19:19:00Z"/>
        </w:rPr>
      </w:pPr>
      <w:ins w:id="25101" w:author="V2" w:date="2025-04-14T14:19:00Z" w16du:dateUtc="2025-04-14T19:19:00Z">
        <w:r w:rsidRPr="007F7E2B">
          <w:rPr>
            <w:rFonts w:ascii="Arial" w:eastAsia="Arial" w:hAnsi="Arial" w:cs="Arial"/>
            <w:b/>
            <w:i/>
          </w:rPr>
          <w:t xml:space="preserve">Task 2.14  Estimation of emissions of GHGs from domesticated animals within the project area under the baseline scenario </w:t>
        </w:r>
      </w:ins>
    </w:p>
    <w:p w14:paraId="78656A33" w14:textId="77777777" w:rsidR="00966B19" w:rsidRPr="007F7E2B" w:rsidRDefault="00966B19">
      <w:pPr>
        <w:ind w:left="-5" w:right="3"/>
        <w:rPr>
          <w:ins w:id="25102" w:author="V2" w:date="2025-04-14T14:19:00Z" w16du:dateUtc="2025-04-14T19:19:00Z"/>
        </w:rPr>
      </w:pPr>
      <w:ins w:id="25103" w:author="V2" w:date="2025-04-14T14:19:00Z" w16du:dateUtc="2025-04-14T19:19:00Z">
        <w:r w:rsidRPr="007F7E2B">
          <w:rPr>
            <w:rFonts w:ascii="Arial" w:eastAsia="Arial" w:hAnsi="Arial" w:cs="Arial"/>
            <w:b/>
          </w:rPr>
          <w:lastRenderedPageBreak/>
          <w:t>Requirement</w:t>
        </w:r>
        <w:r w:rsidRPr="007F7E2B">
          <w:t xml:space="preserve">: Same as Task 2.11. </w:t>
        </w:r>
      </w:ins>
    </w:p>
    <w:p w14:paraId="65A81652" w14:textId="77777777" w:rsidR="00966B19" w:rsidRPr="007F7E2B" w:rsidRDefault="00966B19">
      <w:pPr>
        <w:ind w:left="-5" w:right="3"/>
        <w:rPr>
          <w:ins w:id="25104" w:author="V2" w:date="2025-04-14T14:19:00Z" w16du:dateUtc="2025-04-14T19:19:00Z"/>
        </w:rPr>
      </w:pPr>
      <w:ins w:id="25105" w:author="V2" w:date="2025-04-14T14:19:00Z" w16du:dateUtc="2025-04-14T19:19:00Z">
        <w:r w:rsidRPr="007F7E2B">
          <w:rPr>
            <w:rFonts w:ascii="Arial" w:eastAsia="Arial" w:hAnsi="Arial" w:cs="Arial"/>
            <w:b/>
          </w:rPr>
          <w:t>Goal</w:t>
        </w:r>
        <w:r w:rsidRPr="007F7E2B">
          <w:t xml:space="preserve">: To estimate GHG emissions from current and projected future domesticated animal populations under the baseline scenario. </w:t>
        </w:r>
      </w:ins>
    </w:p>
    <w:p w14:paraId="7C6D21ED" w14:textId="77777777" w:rsidR="00966B19" w:rsidRPr="007F7E2B" w:rsidRDefault="00966B19">
      <w:pPr>
        <w:ind w:left="-5" w:right="3"/>
        <w:rPr>
          <w:ins w:id="25106" w:author="V2" w:date="2025-04-14T14:19:00Z" w16du:dateUtc="2025-04-14T19:19:00Z"/>
        </w:rPr>
      </w:pPr>
      <w:ins w:id="25107"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VMD0028 Estimation of Emissions from Domesticated Animals</w:t>
        </w:r>
        <w:r w:rsidRPr="007F7E2B">
          <w:t xml:space="preserve">, with the outputs from Tasks 2.9 and 2.10 as the inputs. </w:t>
        </w:r>
      </w:ins>
    </w:p>
    <w:p w14:paraId="01BB6EA6" w14:textId="77777777" w:rsidR="00966B19" w:rsidRPr="007F7E2B" w:rsidRDefault="00966B19">
      <w:pPr>
        <w:spacing w:after="223" w:line="259" w:lineRule="auto"/>
        <w:rPr>
          <w:ins w:id="25108" w:author="V2" w:date="2025-04-14T14:19:00Z" w16du:dateUtc="2025-04-14T19:19:00Z"/>
        </w:rPr>
      </w:pPr>
      <w:ins w:id="25109" w:author="V2" w:date="2025-04-14T14:19:00Z" w16du:dateUtc="2025-04-14T19:19:00Z">
        <w:r w:rsidRPr="007F7E2B">
          <w:t xml:space="preserve"> </w:t>
        </w:r>
      </w:ins>
    </w:p>
    <w:p w14:paraId="0E907900" w14:textId="77777777" w:rsidR="00966B19" w:rsidRPr="007F7E2B" w:rsidRDefault="00966B19">
      <w:pPr>
        <w:spacing w:after="206" w:line="269" w:lineRule="auto"/>
        <w:ind w:left="-5"/>
        <w:rPr>
          <w:ins w:id="25110" w:author="V2" w:date="2025-04-14T14:19:00Z" w16du:dateUtc="2025-04-14T19:19:00Z"/>
        </w:rPr>
      </w:pPr>
      <w:ins w:id="25111" w:author="V2" w:date="2025-04-14T14:19:00Z" w16du:dateUtc="2025-04-14T19:19:00Z">
        <w:r w:rsidRPr="007F7E2B">
          <w:rPr>
            <w:rFonts w:ascii="Arial" w:eastAsia="Arial" w:hAnsi="Arial" w:cs="Arial"/>
            <w:b/>
            <w:i/>
          </w:rPr>
          <w:t>Task 2.15  Estimation of current soil emissions of N</w:t>
        </w:r>
        <w:r w:rsidRPr="007F7E2B">
          <w:rPr>
            <w:rFonts w:ascii="Arial" w:eastAsia="Arial" w:hAnsi="Arial" w:cs="Arial"/>
            <w:b/>
            <w:i/>
            <w:vertAlign w:val="subscript"/>
          </w:rPr>
          <w:t>2</w:t>
        </w:r>
        <w:r w:rsidRPr="007F7E2B">
          <w:rPr>
            <w:rFonts w:ascii="Arial" w:eastAsia="Arial" w:hAnsi="Arial" w:cs="Arial"/>
            <w:b/>
            <w:i/>
          </w:rPr>
          <w:t>O or CH</w:t>
        </w:r>
        <w:r w:rsidRPr="007F7E2B">
          <w:rPr>
            <w:rFonts w:ascii="Arial" w:eastAsia="Arial" w:hAnsi="Arial" w:cs="Arial"/>
            <w:b/>
            <w:i/>
            <w:vertAlign w:val="subscript"/>
          </w:rPr>
          <w:t>4</w:t>
        </w:r>
        <w:r w:rsidRPr="007F7E2B">
          <w:rPr>
            <w:rFonts w:ascii="Arial" w:eastAsia="Arial" w:hAnsi="Arial" w:cs="Arial"/>
            <w:b/>
            <w:i/>
          </w:rPr>
          <w:t xml:space="preserve"> from within the project area  </w:t>
        </w:r>
      </w:ins>
    </w:p>
    <w:p w14:paraId="577EAC4C" w14:textId="77777777" w:rsidR="00966B19" w:rsidRPr="007F7E2B" w:rsidRDefault="00966B19">
      <w:pPr>
        <w:ind w:left="-5" w:right="3"/>
        <w:rPr>
          <w:ins w:id="25112" w:author="V2" w:date="2025-04-14T14:19:00Z" w16du:dateUtc="2025-04-14T19:19:00Z"/>
        </w:rPr>
      </w:pPr>
      <w:ins w:id="25113" w:author="V2" w:date="2025-04-14T14:19:00Z" w16du:dateUtc="2025-04-14T19:19:00Z">
        <w:r w:rsidRPr="007F7E2B">
          <w:rPr>
            <w:rFonts w:ascii="Arial" w:eastAsia="Arial" w:hAnsi="Arial" w:cs="Arial"/>
            <w:b/>
          </w:rPr>
          <w:t>Requirement</w:t>
        </w:r>
        <w:r w:rsidRPr="007F7E2B">
          <w:t>: Required where emissions of N</w:t>
        </w:r>
        <w:r w:rsidRPr="007F7E2B">
          <w:rPr>
            <w:vertAlign w:val="subscript"/>
          </w:rPr>
          <w:t>2</w:t>
        </w:r>
        <w:r w:rsidRPr="007F7E2B">
          <w:t>O or CH</w:t>
        </w:r>
        <w:r w:rsidRPr="007F7E2B">
          <w:rPr>
            <w:vertAlign w:val="subscript"/>
          </w:rPr>
          <w:t>4</w:t>
        </w:r>
        <w:r w:rsidRPr="007F7E2B">
          <w:t xml:space="preserve"> from the soils within the project area are expected to be significantly greater under the project scenario as compared with the baseline scenario at any time within the project crediting period.  Optional under all other circumstances.  </w:t>
        </w:r>
        <w:r w:rsidRPr="007F7E2B">
          <w:rPr>
            <w:vertAlign w:val="subscript"/>
          </w:rPr>
          <w:t xml:space="preserve"> </w:t>
        </w:r>
      </w:ins>
    </w:p>
    <w:p w14:paraId="31A4D267" w14:textId="77777777" w:rsidR="00966B19" w:rsidRPr="007F7E2B" w:rsidRDefault="00966B19">
      <w:pPr>
        <w:ind w:left="-5" w:right="3"/>
        <w:rPr>
          <w:ins w:id="25114" w:author="V2" w:date="2025-04-14T14:19:00Z" w16du:dateUtc="2025-04-14T19:19:00Z"/>
        </w:rPr>
      </w:pPr>
      <w:ins w:id="25115" w:author="V2" w:date="2025-04-14T14:19:00Z" w16du:dateUtc="2025-04-14T19:19:00Z">
        <w:r w:rsidRPr="007F7E2B">
          <w:rPr>
            <w:rFonts w:ascii="Arial" w:eastAsia="Arial" w:hAnsi="Arial" w:cs="Arial"/>
            <w:b/>
          </w:rPr>
          <w:t>Goal</w:t>
        </w:r>
        <w:r w:rsidRPr="007F7E2B">
          <w:t>: To estimate the current emissions of N</w:t>
        </w:r>
        <w:r w:rsidRPr="007F7E2B">
          <w:rPr>
            <w:vertAlign w:val="subscript"/>
          </w:rPr>
          <w:t>2</w:t>
        </w:r>
        <w:r w:rsidRPr="007F7E2B">
          <w:t>O or CH</w:t>
        </w:r>
        <w:r w:rsidRPr="007F7E2B">
          <w:rPr>
            <w:vertAlign w:val="subscript"/>
          </w:rPr>
          <w:t>4</w:t>
        </w:r>
        <w:r w:rsidRPr="007F7E2B">
          <w:t xml:space="preserve"> from within the project area.  </w:t>
        </w:r>
      </w:ins>
    </w:p>
    <w:p w14:paraId="1B287763" w14:textId="77777777" w:rsidR="00966B19" w:rsidRPr="007F7E2B" w:rsidRDefault="00966B19">
      <w:pPr>
        <w:spacing w:after="208"/>
        <w:ind w:left="-5"/>
        <w:rPr>
          <w:ins w:id="25116" w:author="V2" w:date="2025-04-14T14:19:00Z" w16du:dateUtc="2025-04-14T19:19:00Z"/>
        </w:rPr>
      </w:pPr>
      <w:ins w:id="25117"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VMD0029 Emissions of Non-CO</w:t>
        </w:r>
        <w:r w:rsidRPr="007F7E2B">
          <w:rPr>
            <w:rFonts w:ascii="Arial" w:eastAsia="Arial" w:hAnsi="Arial" w:cs="Arial"/>
            <w:i/>
            <w:vertAlign w:val="subscript"/>
          </w:rPr>
          <w:t>2</w:t>
        </w:r>
        <w:r w:rsidRPr="007F7E2B">
          <w:rPr>
            <w:rFonts w:ascii="Arial" w:eastAsia="Arial" w:hAnsi="Arial" w:cs="Arial"/>
            <w:i/>
          </w:rPr>
          <w:t xml:space="preserve"> GHGs from Soils</w:t>
        </w:r>
        <w:r w:rsidRPr="007F7E2B">
          <w:t xml:space="preserve">. </w:t>
        </w:r>
      </w:ins>
    </w:p>
    <w:p w14:paraId="7A78CCC1" w14:textId="77777777" w:rsidR="00966B19" w:rsidRPr="007F7E2B" w:rsidRDefault="00966B19">
      <w:pPr>
        <w:spacing w:after="223" w:line="259" w:lineRule="auto"/>
        <w:rPr>
          <w:ins w:id="25118" w:author="V2" w:date="2025-04-14T14:19:00Z" w16du:dateUtc="2025-04-14T19:19:00Z"/>
        </w:rPr>
      </w:pPr>
      <w:ins w:id="25119" w:author="V2" w:date="2025-04-14T14:19:00Z" w16du:dateUtc="2025-04-14T19:19:00Z">
        <w:r w:rsidRPr="007F7E2B">
          <w:t xml:space="preserve"> </w:t>
        </w:r>
      </w:ins>
    </w:p>
    <w:p w14:paraId="0754065F" w14:textId="77777777" w:rsidR="00966B19" w:rsidRPr="007F7E2B" w:rsidRDefault="00966B19">
      <w:pPr>
        <w:spacing w:after="206" w:line="269" w:lineRule="auto"/>
        <w:ind w:left="-5"/>
        <w:rPr>
          <w:ins w:id="25120" w:author="V2" w:date="2025-04-14T14:19:00Z" w16du:dateUtc="2025-04-14T19:19:00Z"/>
        </w:rPr>
      </w:pPr>
      <w:ins w:id="25121" w:author="V2" w:date="2025-04-14T14:19:00Z" w16du:dateUtc="2025-04-14T19:19:00Z">
        <w:r w:rsidRPr="007F7E2B">
          <w:rPr>
            <w:rFonts w:ascii="Arial" w:eastAsia="Arial" w:hAnsi="Arial" w:cs="Arial"/>
            <w:b/>
            <w:i/>
          </w:rPr>
          <w:t>Task 2.16  Projection of future emissions of N</w:t>
        </w:r>
        <w:r w:rsidRPr="007F7E2B">
          <w:rPr>
            <w:rFonts w:ascii="Arial" w:eastAsia="Arial" w:hAnsi="Arial" w:cs="Arial"/>
            <w:b/>
            <w:i/>
            <w:vertAlign w:val="subscript"/>
          </w:rPr>
          <w:t>2</w:t>
        </w:r>
        <w:r w:rsidRPr="007F7E2B">
          <w:rPr>
            <w:rFonts w:ascii="Arial" w:eastAsia="Arial" w:hAnsi="Arial" w:cs="Arial"/>
            <w:b/>
            <w:i/>
          </w:rPr>
          <w:t>O or CH</w:t>
        </w:r>
        <w:r w:rsidRPr="007F7E2B">
          <w:rPr>
            <w:rFonts w:ascii="Arial" w:eastAsia="Arial" w:hAnsi="Arial" w:cs="Arial"/>
            <w:b/>
            <w:i/>
            <w:vertAlign w:val="subscript"/>
          </w:rPr>
          <w:t>4</w:t>
        </w:r>
        <w:r w:rsidRPr="007F7E2B">
          <w:rPr>
            <w:rFonts w:ascii="Arial" w:eastAsia="Arial" w:hAnsi="Arial" w:cs="Arial"/>
            <w:b/>
            <w:i/>
          </w:rPr>
          <w:t xml:space="preserve"> from the soils within the project area  </w:t>
        </w:r>
      </w:ins>
    </w:p>
    <w:p w14:paraId="3D852089" w14:textId="77777777" w:rsidR="00966B19" w:rsidRPr="007F7E2B" w:rsidRDefault="00966B19">
      <w:pPr>
        <w:ind w:left="-5" w:right="3"/>
        <w:rPr>
          <w:ins w:id="25122" w:author="V2" w:date="2025-04-14T14:19:00Z" w16du:dateUtc="2025-04-14T19:19:00Z"/>
        </w:rPr>
      </w:pPr>
      <w:ins w:id="25123" w:author="V2" w:date="2025-04-14T14:19:00Z" w16du:dateUtc="2025-04-14T19:19:00Z">
        <w:r w:rsidRPr="007F7E2B">
          <w:rPr>
            <w:rFonts w:ascii="Arial" w:eastAsia="Arial" w:hAnsi="Arial" w:cs="Arial"/>
            <w:b/>
          </w:rPr>
          <w:t>Requirement</w:t>
        </w:r>
        <w:r w:rsidRPr="007F7E2B">
          <w:t>: Required if at any time within the project crediting period the emissions of N</w:t>
        </w:r>
        <w:r w:rsidRPr="007F7E2B">
          <w:rPr>
            <w:vertAlign w:val="subscript"/>
          </w:rPr>
          <w:t>2</w:t>
        </w:r>
        <w:r w:rsidRPr="007F7E2B">
          <w:t>O or CH</w:t>
        </w:r>
        <w:r w:rsidRPr="007F7E2B">
          <w:rPr>
            <w:vertAlign w:val="subscript"/>
          </w:rPr>
          <w:t>4</w:t>
        </w:r>
        <w:r w:rsidRPr="007F7E2B">
          <w:t xml:space="preserve"> from the soils within the project area under the baseline scenario are projected to be greater than those found under the project scenario. Optional under all other circumstances. </w:t>
        </w:r>
      </w:ins>
    </w:p>
    <w:p w14:paraId="373E0030" w14:textId="77777777" w:rsidR="00966B19" w:rsidRPr="007F7E2B" w:rsidRDefault="00966B19">
      <w:pPr>
        <w:ind w:left="-5" w:right="3"/>
        <w:rPr>
          <w:ins w:id="25124" w:author="V2" w:date="2025-04-14T14:19:00Z" w16du:dateUtc="2025-04-14T19:19:00Z"/>
        </w:rPr>
      </w:pPr>
      <w:ins w:id="25125" w:author="V2" w:date="2025-04-14T14:19:00Z" w16du:dateUtc="2025-04-14T19:19:00Z">
        <w:r w:rsidRPr="007F7E2B">
          <w:rPr>
            <w:rFonts w:ascii="Arial" w:eastAsia="Arial" w:hAnsi="Arial" w:cs="Arial"/>
            <w:b/>
          </w:rPr>
          <w:t>Goal</w:t>
        </w:r>
        <w:r w:rsidRPr="007F7E2B">
          <w:t xml:space="preserve">: To project future emissions from soils under the baseline scenario, in the case that these emissions are expected to decline. </w:t>
        </w:r>
      </w:ins>
    </w:p>
    <w:p w14:paraId="6099F1CD" w14:textId="77777777" w:rsidR="00966B19" w:rsidRPr="007F7E2B" w:rsidRDefault="00966B19">
      <w:pPr>
        <w:ind w:left="-5" w:right="3"/>
        <w:rPr>
          <w:ins w:id="25126" w:author="V2" w:date="2025-04-14T14:19:00Z" w16du:dateUtc="2025-04-14T19:19:00Z"/>
        </w:rPr>
      </w:pPr>
      <w:ins w:id="25127"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VMD0019 Methods to Project Future Conditions</w:t>
        </w:r>
        <w:r w:rsidRPr="007F7E2B">
          <w:t xml:space="preserve">, with relevant input variable(s) from the module </w:t>
        </w:r>
        <w:r w:rsidRPr="007F7E2B">
          <w:rPr>
            <w:rFonts w:ascii="Arial" w:eastAsia="Arial" w:hAnsi="Arial" w:cs="Arial"/>
            <w:i/>
          </w:rPr>
          <w:t>VMD0029 Estimation of Emissions of Non CO2 GHG from Soils</w:t>
        </w:r>
        <w:r w:rsidRPr="007F7E2B">
          <w:t xml:space="preserve">, as the relevant variable(s) </w:t>
        </w:r>
        <w:r w:rsidRPr="007F7E2B">
          <w:rPr>
            <w:rFonts w:ascii="Arial" w:eastAsia="Arial" w:hAnsi="Arial" w:cs="Arial"/>
            <w:i/>
          </w:rPr>
          <w:t xml:space="preserve">X.  </w:t>
        </w:r>
        <w:r w:rsidRPr="007F7E2B">
          <w:t xml:space="preserve">Then, based on the outputs from this module, use the module </w:t>
        </w:r>
        <w:r w:rsidRPr="007F7E2B">
          <w:rPr>
            <w:rFonts w:ascii="Arial" w:eastAsia="Arial" w:hAnsi="Arial" w:cs="Arial"/>
            <w:i/>
          </w:rPr>
          <w:t>VMD0029 Estimation of Emissions of Non-CO</w:t>
        </w:r>
        <w:r w:rsidRPr="007F7E2B">
          <w:rPr>
            <w:rFonts w:ascii="Arial" w:eastAsia="Arial" w:hAnsi="Arial" w:cs="Arial"/>
            <w:i/>
            <w:vertAlign w:val="subscript"/>
          </w:rPr>
          <w:t>2</w:t>
        </w:r>
        <w:r w:rsidRPr="007F7E2B">
          <w:rPr>
            <w:rFonts w:ascii="Arial" w:eastAsia="Arial" w:hAnsi="Arial" w:cs="Arial"/>
            <w:i/>
          </w:rPr>
          <w:t xml:space="preserve"> GHG from Soils</w:t>
        </w:r>
        <w:r w:rsidRPr="007F7E2B">
          <w:t xml:space="preserve"> to estimate the projected future emissions.  </w:t>
        </w:r>
      </w:ins>
    </w:p>
    <w:p w14:paraId="0CDE2070" w14:textId="77777777" w:rsidR="00966B19" w:rsidRPr="007F7E2B" w:rsidRDefault="00966B19">
      <w:pPr>
        <w:spacing w:after="218" w:line="259" w:lineRule="auto"/>
        <w:rPr>
          <w:ins w:id="25128" w:author="V2" w:date="2025-04-14T14:19:00Z" w16du:dateUtc="2025-04-14T19:19:00Z"/>
        </w:rPr>
      </w:pPr>
      <w:ins w:id="25129" w:author="V2" w:date="2025-04-14T14:19:00Z" w16du:dateUtc="2025-04-14T19:19:00Z">
        <w:r w:rsidRPr="007F7E2B">
          <w:t xml:space="preserve"> </w:t>
        </w:r>
      </w:ins>
    </w:p>
    <w:p w14:paraId="408F2FCB" w14:textId="77777777" w:rsidR="00966B19" w:rsidRPr="007F7E2B" w:rsidRDefault="00966B19">
      <w:pPr>
        <w:spacing w:after="206" w:line="269" w:lineRule="auto"/>
        <w:ind w:left="-5"/>
        <w:rPr>
          <w:ins w:id="25130" w:author="V2" w:date="2025-04-14T14:19:00Z" w16du:dateUtc="2025-04-14T19:19:00Z"/>
        </w:rPr>
      </w:pPr>
      <w:ins w:id="25131" w:author="V2" w:date="2025-04-14T14:19:00Z" w16du:dateUtc="2025-04-14T19:19:00Z">
        <w:r w:rsidRPr="007F7E2B">
          <w:rPr>
            <w:rFonts w:ascii="Arial" w:eastAsia="Arial" w:hAnsi="Arial" w:cs="Arial"/>
            <w:b/>
            <w:i/>
          </w:rPr>
          <w:t xml:space="preserve">Task 2.17  Projected emissions from use of power equipment </w:t>
        </w:r>
      </w:ins>
    </w:p>
    <w:p w14:paraId="5029670C" w14:textId="77777777" w:rsidR="00966B19" w:rsidRPr="007F7E2B" w:rsidRDefault="00966B19">
      <w:pPr>
        <w:ind w:left="-5" w:right="3"/>
        <w:rPr>
          <w:ins w:id="25132" w:author="V2" w:date="2025-04-14T14:19:00Z" w16du:dateUtc="2025-04-14T19:19:00Z"/>
        </w:rPr>
      </w:pPr>
      <w:ins w:id="25133" w:author="V2" w:date="2025-04-14T14:19:00Z" w16du:dateUtc="2025-04-14T19:19:00Z">
        <w:r w:rsidRPr="007F7E2B">
          <w:rPr>
            <w:rFonts w:ascii="Arial" w:eastAsia="Arial" w:hAnsi="Arial" w:cs="Arial"/>
            <w:b/>
          </w:rPr>
          <w:t>Requirement</w:t>
        </w:r>
        <w:r w:rsidRPr="007F7E2B">
          <w:t xml:space="preserve">: Required for all projects where emissions from power equipment directly attributable to activities within the project area are expected to be significantly greater under the project scenario as compared with the baseline scenario. Not to be used in all other circumstances.  Conservatively, this methodology does not account for emission reductions arising from reductions in the use of power equipment under the project scenario as compared with the baseline scenario. </w:t>
        </w:r>
      </w:ins>
    </w:p>
    <w:p w14:paraId="5F630B34" w14:textId="77777777" w:rsidR="00966B19" w:rsidRPr="007F7E2B" w:rsidRDefault="00966B19">
      <w:pPr>
        <w:ind w:left="-5" w:right="3"/>
        <w:rPr>
          <w:ins w:id="25134" w:author="V2" w:date="2025-04-14T14:19:00Z" w16du:dateUtc="2025-04-14T19:19:00Z"/>
        </w:rPr>
      </w:pPr>
      <w:ins w:id="25135" w:author="V2" w:date="2025-04-14T14:19:00Z" w16du:dateUtc="2025-04-14T19:19:00Z">
        <w:r w:rsidRPr="007F7E2B">
          <w:rPr>
            <w:rFonts w:ascii="Arial" w:eastAsia="Arial" w:hAnsi="Arial" w:cs="Arial"/>
            <w:b/>
          </w:rPr>
          <w:lastRenderedPageBreak/>
          <w:t>Goal</w:t>
        </w:r>
        <w:r w:rsidRPr="007F7E2B">
          <w:t xml:space="preserve">: To project GHG emissions for the monitoring period from the use of power equipment under the baseline scenario.  Note that in this methodology emissions of GHGs due to the use of power equipment directly attributable to activities within the project area are all accounted as baseline or project emissions, whether or not the actual emissions occur within the project area. </w:t>
        </w:r>
      </w:ins>
    </w:p>
    <w:p w14:paraId="75B1AD8B" w14:textId="77777777" w:rsidR="00966B19" w:rsidRPr="007F7E2B" w:rsidRDefault="00966B19">
      <w:pPr>
        <w:ind w:left="-5" w:right="3"/>
        <w:rPr>
          <w:ins w:id="25136" w:author="V2" w:date="2025-04-14T14:19:00Z" w16du:dateUtc="2025-04-14T19:19:00Z"/>
        </w:rPr>
      </w:pPr>
      <w:ins w:id="25137"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VMD0019 Methods to Project Future Conditions</w:t>
        </w:r>
        <w:r w:rsidRPr="007F7E2B">
          <w:t xml:space="preserve">, with fuel uses in power equipment as the relevant variable(s) </w:t>
        </w:r>
        <w:r w:rsidRPr="007F7E2B">
          <w:rPr>
            <w:rFonts w:ascii="Arial" w:eastAsia="Arial" w:hAnsi="Arial" w:cs="Arial"/>
            <w:i/>
          </w:rPr>
          <w:t xml:space="preserve">X. </w:t>
        </w:r>
        <w:r w:rsidRPr="007F7E2B">
          <w:t xml:space="preserve">Then, based on the outputs from this module, use the module </w:t>
        </w:r>
        <w:r w:rsidRPr="007F7E2B">
          <w:rPr>
            <w:rFonts w:ascii="Arial" w:eastAsia="Arial" w:hAnsi="Arial" w:cs="Arial"/>
            <w:i/>
          </w:rPr>
          <w:t>VMD0030 Estimation of Emissions from Power Equipment</w:t>
        </w:r>
        <w:r w:rsidRPr="007F7E2B">
          <w:t xml:space="preserve"> to estimate the projected future emissions. </w:t>
        </w:r>
      </w:ins>
    </w:p>
    <w:p w14:paraId="3C5B9DAA" w14:textId="77777777" w:rsidR="00966B19" w:rsidRPr="007F7E2B" w:rsidRDefault="00966B19">
      <w:pPr>
        <w:spacing w:after="216" w:line="259" w:lineRule="auto"/>
        <w:rPr>
          <w:ins w:id="25138" w:author="V2" w:date="2025-04-14T14:19:00Z" w16du:dateUtc="2025-04-14T19:19:00Z"/>
        </w:rPr>
      </w:pPr>
      <w:ins w:id="25139" w:author="V2" w:date="2025-04-14T14:19:00Z" w16du:dateUtc="2025-04-14T19:19:00Z">
        <w:r w:rsidRPr="007F7E2B">
          <w:rPr>
            <w:rFonts w:ascii="Arial" w:eastAsia="Arial" w:hAnsi="Arial" w:cs="Arial"/>
            <w:b/>
            <w:i/>
          </w:rPr>
          <w:t xml:space="preserve"> </w:t>
        </w:r>
      </w:ins>
    </w:p>
    <w:p w14:paraId="21BC5974" w14:textId="77777777" w:rsidR="00966B19" w:rsidRPr="007F7E2B" w:rsidRDefault="00966B19">
      <w:pPr>
        <w:spacing w:after="206" w:line="269" w:lineRule="auto"/>
        <w:ind w:left="-5"/>
        <w:rPr>
          <w:ins w:id="25140" w:author="V2" w:date="2025-04-14T14:19:00Z" w16du:dateUtc="2025-04-14T19:19:00Z"/>
        </w:rPr>
      </w:pPr>
      <w:ins w:id="25141" w:author="V2" w:date="2025-04-14T14:19:00Z" w16du:dateUtc="2025-04-14T19:19:00Z">
        <w:r w:rsidRPr="007F7E2B">
          <w:rPr>
            <w:rFonts w:ascii="Arial" w:eastAsia="Arial" w:hAnsi="Arial" w:cs="Arial"/>
            <w:b/>
            <w:i/>
          </w:rPr>
          <w:t xml:space="preserve">Task 2.18  Estimation of current litter pools. </w:t>
        </w:r>
      </w:ins>
    </w:p>
    <w:p w14:paraId="51C070AF" w14:textId="77777777" w:rsidR="00966B19" w:rsidRPr="007F7E2B" w:rsidRDefault="00966B19">
      <w:pPr>
        <w:ind w:left="-5" w:right="3"/>
        <w:rPr>
          <w:ins w:id="25142" w:author="V2" w:date="2025-04-14T14:19:00Z" w16du:dateUtc="2025-04-14T19:19:00Z"/>
        </w:rPr>
      </w:pPr>
      <w:ins w:id="25143" w:author="V2" w:date="2025-04-14T14:19:00Z" w16du:dateUtc="2025-04-14T19:19:00Z">
        <w:r w:rsidRPr="007F7E2B">
          <w:rPr>
            <w:rFonts w:ascii="Arial" w:eastAsia="Arial" w:hAnsi="Arial" w:cs="Arial"/>
            <w:b/>
          </w:rPr>
          <w:t>Requirement</w:t>
        </w:r>
        <w:r w:rsidRPr="007F7E2B">
          <w:t xml:space="preserve">: Required where significant decreases in litter pools within the project area are expected under the project scenario as compared with the baseline scenario at any time within the project crediting period.  Optional under all other circumstances.   </w:t>
        </w:r>
      </w:ins>
    </w:p>
    <w:p w14:paraId="5EAFD698" w14:textId="77777777" w:rsidR="00966B19" w:rsidRPr="007F7E2B" w:rsidRDefault="00966B19">
      <w:pPr>
        <w:ind w:left="-5" w:right="3"/>
        <w:rPr>
          <w:ins w:id="25144" w:author="V2" w:date="2025-04-14T14:19:00Z" w16du:dateUtc="2025-04-14T19:19:00Z"/>
        </w:rPr>
      </w:pPr>
      <w:ins w:id="25145" w:author="V2" w:date="2025-04-14T14:19:00Z" w16du:dateUtc="2025-04-14T19:19:00Z">
        <w:r w:rsidRPr="007F7E2B">
          <w:rPr>
            <w:rFonts w:ascii="Arial" w:eastAsia="Arial" w:hAnsi="Arial" w:cs="Arial"/>
            <w:b/>
          </w:rPr>
          <w:t>Goal</w:t>
        </w:r>
        <w:r w:rsidRPr="007F7E2B">
          <w:t xml:space="preserve">: To estimate the carbon content of the litter pool within the project area.  </w:t>
        </w:r>
      </w:ins>
    </w:p>
    <w:p w14:paraId="1AC86A13" w14:textId="77777777" w:rsidR="00966B19" w:rsidRPr="007F7E2B" w:rsidRDefault="00966B19">
      <w:pPr>
        <w:spacing w:after="208"/>
        <w:ind w:left="-5"/>
        <w:rPr>
          <w:ins w:id="25146" w:author="V2" w:date="2025-04-14T14:19:00Z" w16du:dateUtc="2025-04-14T19:19:00Z"/>
        </w:rPr>
      </w:pPr>
      <w:ins w:id="25147"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VMD0023 Estimation of Carbon Stocks in the Litter Pool.</w:t>
        </w:r>
        <w:r w:rsidRPr="007F7E2B">
          <w:t xml:space="preserve"> </w:t>
        </w:r>
      </w:ins>
    </w:p>
    <w:p w14:paraId="159A211D" w14:textId="77777777" w:rsidR="00966B19" w:rsidRPr="007F7E2B" w:rsidRDefault="00966B19">
      <w:pPr>
        <w:spacing w:after="216" w:line="259" w:lineRule="auto"/>
        <w:rPr>
          <w:ins w:id="25148" w:author="V2" w:date="2025-04-14T14:19:00Z" w16du:dateUtc="2025-04-14T19:19:00Z"/>
        </w:rPr>
      </w:pPr>
      <w:ins w:id="25149" w:author="V2" w:date="2025-04-14T14:19:00Z" w16du:dateUtc="2025-04-14T19:19:00Z">
        <w:r w:rsidRPr="007F7E2B">
          <w:t xml:space="preserve"> </w:t>
        </w:r>
      </w:ins>
    </w:p>
    <w:p w14:paraId="54F51094" w14:textId="77777777" w:rsidR="00966B19" w:rsidRPr="007F7E2B" w:rsidRDefault="00966B19">
      <w:pPr>
        <w:spacing w:after="206" w:line="269" w:lineRule="auto"/>
        <w:ind w:left="-5"/>
        <w:rPr>
          <w:ins w:id="25150" w:author="V2" w:date="2025-04-14T14:19:00Z" w16du:dateUtc="2025-04-14T19:19:00Z"/>
        </w:rPr>
      </w:pPr>
      <w:ins w:id="25151" w:author="V2" w:date="2025-04-14T14:19:00Z" w16du:dateUtc="2025-04-14T19:19:00Z">
        <w:r w:rsidRPr="007F7E2B">
          <w:rPr>
            <w:rFonts w:ascii="Arial" w:eastAsia="Arial" w:hAnsi="Arial" w:cs="Arial"/>
            <w:b/>
            <w:i/>
          </w:rPr>
          <w:t xml:space="preserve">Task 2.19  Projection of future litter pools </w:t>
        </w:r>
      </w:ins>
    </w:p>
    <w:p w14:paraId="5889DCB3" w14:textId="77777777" w:rsidR="00966B19" w:rsidRPr="007F7E2B" w:rsidRDefault="00966B19">
      <w:pPr>
        <w:ind w:left="-5" w:right="3"/>
        <w:rPr>
          <w:ins w:id="25152" w:author="V2" w:date="2025-04-14T14:19:00Z" w16du:dateUtc="2025-04-14T19:19:00Z"/>
        </w:rPr>
      </w:pPr>
      <w:ins w:id="25153" w:author="V2" w:date="2025-04-14T14:19:00Z" w16du:dateUtc="2025-04-14T19:19:00Z">
        <w:r w:rsidRPr="007F7E2B">
          <w:rPr>
            <w:rFonts w:ascii="Arial" w:eastAsia="Arial" w:hAnsi="Arial" w:cs="Arial"/>
            <w:b/>
          </w:rPr>
          <w:t>Requirement</w:t>
        </w:r>
        <w:r w:rsidRPr="007F7E2B">
          <w:t xml:space="preserve">: Same as Task 2.18. </w:t>
        </w:r>
      </w:ins>
    </w:p>
    <w:p w14:paraId="3BE49E30" w14:textId="77777777" w:rsidR="00966B19" w:rsidRPr="007F7E2B" w:rsidRDefault="00966B19">
      <w:pPr>
        <w:ind w:left="-5" w:right="3"/>
        <w:rPr>
          <w:ins w:id="25154" w:author="V2" w:date="2025-04-14T14:19:00Z" w16du:dateUtc="2025-04-14T19:19:00Z"/>
        </w:rPr>
      </w:pPr>
      <w:ins w:id="25155" w:author="V2" w:date="2025-04-14T14:19:00Z" w16du:dateUtc="2025-04-14T19:19:00Z">
        <w:r w:rsidRPr="007F7E2B">
          <w:rPr>
            <w:rFonts w:ascii="Arial" w:eastAsia="Arial" w:hAnsi="Arial" w:cs="Arial"/>
            <w:b/>
          </w:rPr>
          <w:t>Goal</w:t>
        </w:r>
        <w:r w:rsidRPr="007F7E2B">
          <w:t xml:space="preserve">: To project emissions from future litter pools under the baseline scenario where these emissions are expected to decline under the baseline scenario. </w:t>
        </w:r>
      </w:ins>
    </w:p>
    <w:p w14:paraId="4C956523" w14:textId="77777777" w:rsidR="00966B19" w:rsidRPr="007F7E2B" w:rsidRDefault="00966B19">
      <w:pPr>
        <w:spacing w:after="208"/>
        <w:ind w:left="-5"/>
        <w:rPr>
          <w:ins w:id="25156" w:author="V2" w:date="2025-04-14T14:19:00Z" w16du:dateUtc="2025-04-14T19:19:00Z"/>
        </w:rPr>
      </w:pPr>
      <w:ins w:id="25157"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VMD0019 Methods to Project Future Conditions</w:t>
        </w:r>
        <w:r w:rsidRPr="007F7E2B">
          <w:t xml:space="preserve">, with relevant input variable(s) from the module </w:t>
        </w:r>
        <w:r w:rsidRPr="007F7E2B">
          <w:rPr>
            <w:rFonts w:ascii="Arial" w:eastAsia="Arial" w:hAnsi="Arial" w:cs="Arial"/>
            <w:i/>
          </w:rPr>
          <w:t>VMD0023 Estimation of Carbon Stocks in the Litter Pool</w:t>
        </w:r>
        <w:r w:rsidRPr="007F7E2B">
          <w:t xml:space="preserve">, as the relevant variable(s) </w:t>
        </w:r>
        <w:r w:rsidRPr="007F7E2B">
          <w:rPr>
            <w:rFonts w:ascii="Arial" w:eastAsia="Arial" w:hAnsi="Arial" w:cs="Arial"/>
            <w:i/>
          </w:rPr>
          <w:t xml:space="preserve">X.  </w:t>
        </w:r>
        <w:r w:rsidRPr="007F7E2B">
          <w:t xml:space="preserve"> </w:t>
        </w:r>
      </w:ins>
    </w:p>
    <w:p w14:paraId="1A55D76B" w14:textId="77777777" w:rsidR="00966B19" w:rsidRPr="007F7E2B" w:rsidRDefault="00966B19">
      <w:pPr>
        <w:ind w:left="-5" w:right="3"/>
        <w:rPr>
          <w:ins w:id="25158" w:author="V2" w:date="2025-04-14T14:19:00Z" w16du:dateUtc="2025-04-14T19:19:00Z"/>
        </w:rPr>
      </w:pPr>
      <w:ins w:id="25159" w:author="V2" w:date="2025-04-14T14:19:00Z" w16du:dateUtc="2025-04-14T19:19:00Z">
        <w:r w:rsidRPr="007F7E2B">
          <w:rPr>
            <w:rFonts w:ascii="Arial" w:eastAsia="Arial" w:hAnsi="Arial" w:cs="Arial"/>
            <w:b/>
          </w:rPr>
          <w:t>Task Notes:</w:t>
        </w:r>
        <w:r w:rsidRPr="007F7E2B">
          <w:t xml:space="preserve">  If at any time in the</w:t>
        </w:r>
        <w:r w:rsidRPr="007F7E2B">
          <w:rPr>
            <w:rFonts w:ascii="Arial" w:eastAsia="Arial" w:hAnsi="Arial" w:cs="Arial"/>
            <w:i/>
          </w:rPr>
          <w:t xml:space="preserve"> </w:t>
        </w:r>
        <w:r w:rsidRPr="007F7E2B">
          <w:t>project crediting period the litter pools within the project area</w:t>
        </w:r>
        <w:r w:rsidRPr="007F7E2B">
          <w:rPr>
            <w:rFonts w:ascii="Arial" w:eastAsia="Arial" w:hAnsi="Arial" w:cs="Arial"/>
            <w:i/>
          </w:rPr>
          <w:t xml:space="preserve"> </w:t>
        </w:r>
        <w:r w:rsidRPr="007F7E2B">
          <w:t xml:space="preserve">under the baseline scenario are projected to be less than those at the project start date, litter pools for that time period must be accounted as being equal to levels at the project start date. Conservatively, this methodology does not account for projected decreases in litter pools under the baseline scenario. </w:t>
        </w:r>
      </w:ins>
    </w:p>
    <w:p w14:paraId="6A35E655" w14:textId="77777777" w:rsidR="00966B19" w:rsidRPr="007F7E2B" w:rsidRDefault="00966B19">
      <w:pPr>
        <w:spacing w:line="259" w:lineRule="auto"/>
        <w:rPr>
          <w:ins w:id="25160" w:author="V2" w:date="2025-04-14T14:19:00Z" w16du:dateUtc="2025-04-14T19:19:00Z"/>
        </w:rPr>
      </w:pPr>
      <w:ins w:id="25161" w:author="V2" w:date="2025-04-14T14:19:00Z" w16du:dateUtc="2025-04-14T19:19:00Z">
        <w:r w:rsidRPr="007F7E2B">
          <w:t xml:space="preserve"> </w:t>
        </w:r>
      </w:ins>
    </w:p>
    <w:p w14:paraId="30D22924" w14:textId="77777777" w:rsidR="00966B19" w:rsidRPr="007F7E2B" w:rsidRDefault="00966B19">
      <w:pPr>
        <w:spacing w:after="206" w:line="269" w:lineRule="auto"/>
        <w:ind w:left="-5"/>
        <w:rPr>
          <w:ins w:id="25162" w:author="V2" w:date="2025-04-14T14:19:00Z" w16du:dateUtc="2025-04-14T19:19:00Z"/>
        </w:rPr>
      </w:pPr>
      <w:ins w:id="25163" w:author="V2" w:date="2025-04-14T14:19:00Z" w16du:dateUtc="2025-04-14T19:19:00Z">
        <w:r w:rsidRPr="007F7E2B">
          <w:rPr>
            <w:rFonts w:ascii="Arial" w:eastAsia="Arial" w:hAnsi="Arial" w:cs="Arial"/>
            <w:b/>
            <w:i/>
          </w:rPr>
          <w:t xml:space="preserve">Task 2.20  Summation of estimates and projections under the baseline scenario </w:t>
        </w:r>
      </w:ins>
    </w:p>
    <w:p w14:paraId="098110E4" w14:textId="77777777" w:rsidR="00966B19" w:rsidRPr="007F7E2B" w:rsidRDefault="00966B19">
      <w:pPr>
        <w:ind w:left="-5" w:right="3"/>
        <w:rPr>
          <w:ins w:id="25164" w:author="V2" w:date="2025-04-14T14:19:00Z" w16du:dateUtc="2025-04-14T19:19:00Z"/>
        </w:rPr>
      </w:pPr>
      <w:ins w:id="25165" w:author="V2" w:date="2025-04-14T14:19:00Z" w16du:dateUtc="2025-04-14T19:19:00Z">
        <w:r w:rsidRPr="007F7E2B">
          <w:rPr>
            <w:rFonts w:ascii="Arial" w:eastAsia="Arial" w:hAnsi="Arial" w:cs="Arial"/>
            <w:b/>
          </w:rPr>
          <w:t>Requirement</w:t>
        </w:r>
        <w:r w:rsidRPr="007F7E2B">
          <w:t xml:space="preserve">: Required for all projects. </w:t>
        </w:r>
      </w:ins>
    </w:p>
    <w:p w14:paraId="3771A0E4" w14:textId="77777777" w:rsidR="00966B19" w:rsidRPr="007F7E2B" w:rsidRDefault="00966B19">
      <w:pPr>
        <w:ind w:left="-5" w:right="3"/>
        <w:rPr>
          <w:ins w:id="25166" w:author="V2" w:date="2025-04-14T14:19:00Z" w16du:dateUtc="2025-04-14T19:19:00Z"/>
        </w:rPr>
      </w:pPr>
      <w:ins w:id="25167" w:author="V2" w:date="2025-04-14T14:19:00Z" w16du:dateUtc="2025-04-14T19:19:00Z">
        <w:r w:rsidRPr="007F7E2B">
          <w:rPr>
            <w:rFonts w:ascii="Arial" w:eastAsia="Arial" w:hAnsi="Arial" w:cs="Arial"/>
            <w:b/>
          </w:rPr>
          <w:t>Goal</w:t>
        </w:r>
        <w:r w:rsidRPr="007F7E2B">
          <w:t xml:space="preserve">: To sum current and future carbon sequestration and emissions under the baseline scenario. </w:t>
        </w:r>
      </w:ins>
    </w:p>
    <w:p w14:paraId="1D362F29" w14:textId="77777777" w:rsidR="00966B19" w:rsidRPr="007F7E2B" w:rsidRDefault="00966B19">
      <w:pPr>
        <w:spacing w:after="208"/>
        <w:ind w:left="-5"/>
        <w:rPr>
          <w:ins w:id="25168" w:author="V2" w:date="2025-04-14T14:19:00Z" w16du:dateUtc="2025-04-14T19:19:00Z"/>
        </w:rPr>
      </w:pPr>
      <w:ins w:id="25169" w:author="V2" w:date="2025-04-14T14:19:00Z" w16du:dateUtc="2025-04-14T19:19:00Z">
        <w:r w:rsidRPr="007F7E2B">
          <w:rPr>
            <w:rFonts w:ascii="Arial" w:eastAsia="Arial" w:hAnsi="Arial" w:cs="Arial"/>
            <w:b/>
          </w:rPr>
          <w:lastRenderedPageBreak/>
          <w:t>Methods</w:t>
        </w:r>
        <w:r w:rsidRPr="007F7E2B">
          <w:t xml:space="preserve">: Use module: </w:t>
        </w:r>
        <w:r w:rsidRPr="007F7E2B">
          <w:rPr>
            <w:rFonts w:ascii="Arial" w:eastAsia="Arial" w:hAnsi="Arial" w:cs="Arial"/>
            <w:i/>
          </w:rPr>
          <w:t>VMD0035 Methods to Determine the Net Change in Atmospheric GHG Resulting from Project Activities</w:t>
        </w:r>
        <w:r w:rsidRPr="007F7E2B">
          <w:t>.</w:t>
        </w:r>
        <w:r w:rsidRPr="007F7E2B">
          <w:rPr>
            <w:sz w:val="22"/>
          </w:rPr>
          <w:t xml:space="preserve"> </w:t>
        </w:r>
      </w:ins>
    </w:p>
    <w:p w14:paraId="42BBF3B0" w14:textId="77777777" w:rsidR="00966B19" w:rsidRPr="007F7E2B" w:rsidRDefault="00966B19">
      <w:pPr>
        <w:spacing w:after="256" w:line="259" w:lineRule="auto"/>
        <w:rPr>
          <w:ins w:id="25170" w:author="V2" w:date="2025-04-14T14:19:00Z" w16du:dateUtc="2025-04-14T19:19:00Z"/>
        </w:rPr>
      </w:pPr>
      <w:ins w:id="25171" w:author="V2" w:date="2025-04-14T14:19:00Z" w16du:dateUtc="2025-04-14T19:19:00Z">
        <w:r w:rsidRPr="007F7E2B">
          <w:rPr>
            <w:sz w:val="22"/>
          </w:rPr>
          <w:t xml:space="preserve"> </w:t>
        </w:r>
      </w:ins>
    </w:p>
    <w:p w14:paraId="3F807ED4" w14:textId="77777777" w:rsidR="00966B19" w:rsidRPr="007F7E2B" w:rsidRDefault="00966B19" w:rsidP="00966B19">
      <w:pPr>
        <w:pStyle w:val="Heading2"/>
        <w:numPr>
          <w:ilvl w:val="1"/>
          <w:numId w:val="0"/>
        </w:numPr>
        <w:spacing w:before="0" w:after="208" w:line="259" w:lineRule="auto"/>
        <w:ind w:left="705" w:hanging="720"/>
        <w:rPr>
          <w:ins w:id="25172" w:author="V2" w:date="2025-04-14T14:19:00Z" w16du:dateUtc="2025-04-14T19:19:00Z"/>
        </w:rPr>
      </w:pPr>
      <w:bookmarkStart w:id="25173" w:name="_Toc174616731"/>
      <w:bookmarkStart w:id="25174" w:name="_Toc180594456"/>
      <w:bookmarkStart w:id="25175" w:name="_Toc180594863"/>
      <w:ins w:id="25176" w:author="V2" w:date="2025-04-14T14:19:00Z" w16du:dateUtc="2025-04-14T19:19:00Z">
        <w:r w:rsidRPr="007F7E2B">
          <w:t>Project Emissions</w:t>
        </w:r>
        <w:bookmarkStart w:id="25177" w:name="_Toc45956"/>
        <w:bookmarkEnd w:id="25173"/>
        <w:bookmarkEnd w:id="25174"/>
        <w:bookmarkEnd w:id="25175"/>
        <w:r w:rsidRPr="007F7E2B">
          <w:t xml:space="preserve"> </w:t>
        </w:r>
        <w:bookmarkEnd w:id="25177"/>
      </w:ins>
    </w:p>
    <w:p w14:paraId="3F8E6754" w14:textId="77777777" w:rsidR="00966B19" w:rsidRPr="007F7E2B" w:rsidRDefault="00966B19">
      <w:pPr>
        <w:pStyle w:val="Heading5"/>
        <w:ind w:left="-5"/>
        <w:rPr>
          <w:ins w:id="25178" w:author="V2" w:date="2025-04-14T14:19:00Z" w16du:dateUtc="2025-04-14T19:19:00Z"/>
        </w:rPr>
      </w:pPr>
      <w:ins w:id="25179" w:author="V2" w:date="2025-04-14T14:19:00Z" w16du:dateUtc="2025-04-14T19:19:00Z">
        <w:r w:rsidRPr="007F7E2B">
          <w:t xml:space="preserve">Task 3: (A) Ex-Ante Projection of GHG Pools and Emissions In the Project Scenario (Project Emissions)  </w:t>
        </w:r>
      </w:ins>
    </w:p>
    <w:p w14:paraId="551ED2F6" w14:textId="77777777" w:rsidR="00966B19" w:rsidRPr="007F7E2B" w:rsidRDefault="00966B19">
      <w:pPr>
        <w:ind w:left="-5" w:right="3"/>
        <w:rPr>
          <w:ins w:id="25180" w:author="V2" w:date="2025-04-14T14:19:00Z" w16du:dateUtc="2025-04-14T19:19:00Z"/>
        </w:rPr>
      </w:pPr>
      <w:ins w:id="25181" w:author="V2" w:date="2025-04-14T14:19:00Z" w16du:dateUtc="2025-04-14T19:19:00Z">
        <w:r w:rsidRPr="007F7E2B">
          <w:t xml:space="preserve">Estimation of the carbon content of current pools and projection of carbon pools and emissions under the project scenario is undertaken using the following the steps: </w:t>
        </w:r>
      </w:ins>
    </w:p>
    <w:p w14:paraId="1A901238" w14:textId="77777777" w:rsidR="00966B19" w:rsidRPr="007F7E2B" w:rsidRDefault="00966B19">
      <w:pPr>
        <w:spacing w:after="218" w:line="259" w:lineRule="auto"/>
        <w:rPr>
          <w:ins w:id="25182" w:author="V2" w:date="2025-04-14T14:19:00Z" w16du:dateUtc="2025-04-14T19:19:00Z"/>
        </w:rPr>
      </w:pPr>
      <w:ins w:id="25183" w:author="V2" w:date="2025-04-14T14:19:00Z" w16du:dateUtc="2025-04-14T19:19:00Z">
        <w:r w:rsidRPr="007F7E2B">
          <w:rPr>
            <w:rFonts w:ascii="Arial" w:eastAsia="Arial" w:hAnsi="Arial" w:cs="Arial"/>
            <w:b/>
            <w:i/>
          </w:rPr>
          <w:t xml:space="preserve"> </w:t>
        </w:r>
      </w:ins>
    </w:p>
    <w:p w14:paraId="2417A292" w14:textId="77777777" w:rsidR="00966B19" w:rsidRPr="007F7E2B" w:rsidRDefault="00966B19">
      <w:pPr>
        <w:spacing w:after="206" w:line="269" w:lineRule="auto"/>
        <w:ind w:left="-5"/>
        <w:rPr>
          <w:ins w:id="25184" w:author="V2" w:date="2025-04-14T14:19:00Z" w16du:dateUtc="2025-04-14T19:19:00Z"/>
        </w:rPr>
      </w:pPr>
      <w:ins w:id="25185" w:author="V2" w:date="2025-04-14T14:19:00Z" w16du:dateUtc="2025-04-14T19:19:00Z">
        <w:r w:rsidRPr="007F7E2B">
          <w:rPr>
            <w:rFonts w:ascii="Arial" w:eastAsia="Arial" w:hAnsi="Arial" w:cs="Arial"/>
            <w:b/>
            <w:i/>
          </w:rPr>
          <w:t xml:space="preserve">Task 3.1  Ex-ante soil restratification </w:t>
        </w:r>
      </w:ins>
    </w:p>
    <w:p w14:paraId="39C485AB" w14:textId="77777777" w:rsidR="00966B19" w:rsidRPr="007F7E2B" w:rsidRDefault="00966B19">
      <w:pPr>
        <w:ind w:left="-5" w:right="3"/>
        <w:rPr>
          <w:ins w:id="25186" w:author="V2" w:date="2025-04-14T14:19:00Z" w16du:dateUtc="2025-04-14T19:19:00Z"/>
        </w:rPr>
      </w:pPr>
      <w:ins w:id="25187" w:author="V2" w:date="2025-04-14T14:19:00Z" w16du:dateUtc="2025-04-14T19:19:00Z">
        <w:r w:rsidRPr="007F7E2B">
          <w:rPr>
            <w:rFonts w:ascii="Arial" w:eastAsia="Arial" w:hAnsi="Arial" w:cs="Arial"/>
            <w:b/>
          </w:rPr>
          <w:t>Requirement</w:t>
        </w:r>
        <w:r w:rsidRPr="007F7E2B">
          <w:t xml:space="preserve">: Required for all projects.  </w:t>
        </w:r>
      </w:ins>
    </w:p>
    <w:p w14:paraId="4348C7AA" w14:textId="77777777" w:rsidR="00966B19" w:rsidRPr="007F7E2B" w:rsidRDefault="00966B19">
      <w:pPr>
        <w:ind w:left="-5" w:right="3"/>
        <w:rPr>
          <w:ins w:id="25188" w:author="V2" w:date="2025-04-14T14:19:00Z" w16du:dateUtc="2025-04-14T19:19:00Z"/>
        </w:rPr>
      </w:pPr>
      <w:ins w:id="25189" w:author="V2" w:date="2025-04-14T14:19:00Z" w16du:dateUtc="2025-04-14T19:19:00Z">
        <w:r w:rsidRPr="007F7E2B">
          <w:rPr>
            <w:rFonts w:ascii="Arial" w:eastAsia="Arial" w:hAnsi="Arial" w:cs="Arial"/>
            <w:b/>
          </w:rPr>
          <w:t>Goal</w:t>
        </w:r>
        <w:r w:rsidRPr="007F7E2B">
          <w:t xml:space="preserve">: To divide the project area into one or more strata within which the projected soil carbon pools and soil carbon dynamics are expected to be relatively uniform under the project scenario, given the stratification determined in Task 2.1, and the proposed treatment under the project scenario. </w:t>
        </w:r>
      </w:ins>
    </w:p>
    <w:p w14:paraId="5A2096BA" w14:textId="77777777" w:rsidR="00966B19" w:rsidRPr="007F7E2B" w:rsidRDefault="00966B19">
      <w:pPr>
        <w:ind w:left="-5" w:right="3"/>
        <w:rPr>
          <w:ins w:id="25190" w:author="V2" w:date="2025-04-14T14:19:00Z" w16du:dateUtc="2025-04-14T19:19:00Z"/>
        </w:rPr>
      </w:pPr>
      <w:ins w:id="25191"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VMD0018 Methods to Determine Stratification</w:t>
        </w:r>
        <w:r w:rsidRPr="007F7E2B">
          <w:t xml:space="preserve">, with soil carbon as the relevant variable </w:t>
        </w:r>
        <w:r w:rsidRPr="007F7E2B">
          <w:rPr>
            <w:rFonts w:ascii="Arial" w:eastAsia="Arial" w:hAnsi="Arial" w:cs="Arial"/>
            <w:i/>
          </w:rPr>
          <w:t>X.</w:t>
        </w:r>
        <w:r w:rsidRPr="007F7E2B">
          <w:t xml:space="preserve"> </w:t>
        </w:r>
      </w:ins>
    </w:p>
    <w:p w14:paraId="2F4352D6" w14:textId="77777777" w:rsidR="00966B19" w:rsidRPr="007F7E2B" w:rsidRDefault="00966B19">
      <w:pPr>
        <w:spacing w:after="218" w:line="259" w:lineRule="auto"/>
        <w:rPr>
          <w:ins w:id="25192" w:author="V2" w:date="2025-04-14T14:19:00Z" w16du:dateUtc="2025-04-14T19:19:00Z"/>
        </w:rPr>
      </w:pPr>
      <w:ins w:id="25193" w:author="V2" w:date="2025-04-14T14:19:00Z" w16du:dateUtc="2025-04-14T19:19:00Z">
        <w:r w:rsidRPr="007F7E2B">
          <w:t xml:space="preserve"> </w:t>
        </w:r>
      </w:ins>
    </w:p>
    <w:p w14:paraId="44CD997C" w14:textId="77777777" w:rsidR="00966B19" w:rsidRPr="007F7E2B" w:rsidRDefault="00966B19">
      <w:pPr>
        <w:spacing w:after="206" w:line="269" w:lineRule="auto"/>
        <w:ind w:left="-5"/>
        <w:rPr>
          <w:ins w:id="25194" w:author="V2" w:date="2025-04-14T14:19:00Z" w16du:dateUtc="2025-04-14T19:19:00Z"/>
        </w:rPr>
      </w:pPr>
      <w:ins w:id="25195" w:author="V2" w:date="2025-04-14T14:19:00Z" w16du:dateUtc="2025-04-14T19:19:00Z">
        <w:r w:rsidRPr="007F7E2B">
          <w:rPr>
            <w:rFonts w:ascii="Arial" w:eastAsia="Arial" w:hAnsi="Arial" w:cs="Arial"/>
            <w:b/>
            <w:i/>
          </w:rPr>
          <w:t xml:space="preserve">Task 3.2  Projection of treatment impacts per stratum, and effects on soil C pools </w:t>
        </w:r>
      </w:ins>
    </w:p>
    <w:p w14:paraId="1E85F74D" w14:textId="77777777" w:rsidR="00966B19" w:rsidRPr="007F7E2B" w:rsidRDefault="00966B19">
      <w:pPr>
        <w:ind w:left="-5" w:right="3"/>
        <w:rPr>
          <w:ins w:id="25196" w:author="V2" w:date="2025-04-14T14:19:00Z" w16du:dateUtc="2025-04-14T19:19:00Z"/>
        </w:rPr>
      </w:pPr>
      <w:ins w:id="25197" w:author="V2" w:date="2025-04-14T14:19:00Z" w16du:dateUtc="2025-04-14T19:19:00Z">
        <w:r w:rsidRPr="007F7E2B">
          <w:rPr>
            <w:rFonts w:ascii="Arial" w:eastAsia="Arial" w:hAnsi="Arial" w:cs="Arial"/>
            <w:b/>
          </w:rPr>
          <w:t>Requirement</w:t>
        </w:r>
        <w:r w:rsidRPr="007F7E2B">
          <w:t xml:space="preserve">: Required for all projects.  </w:t>
        </w:r>
      </w:ins>
    </w:p>
    <w:p w14:paraId="146D02DE" w14:textId="77777777" w:rsidR="00966B19" w:rsidRPr="007F7E2B" w:rsidRDefault="00966B19">
      <w:pPr>
        <w:ind w:left="-5" w:right="3"/>
        <w:rPr>
          <w:ins w:id="25198" w:author="V2" w:date="2025-04-14T14:19:00Z" w16du:dateUtc="2025-04-14T19:19:00Z"/>
        </w:rPr>
      </w:pPr>
      <w:ins w:id="25199" w:author="V2" w:date="2025-04-14T14:19:00Z" w16du:dateUtc="2025-04-14T19:19:00Z">
        <w:r w:rsidRPr="007F7E2B">
          <w:rPr>
            <w:rFonts w:ascii="Arial" w:eastAsia="Arial" w:hAnsi="Arial" w:cs="Arial"/>
            <w:b/>
          </w:rPr>
          <w:t>Goal</w:t>
        </w:r>
        <w:r w:rsidRPr="007F7E2B">
          <w:t xml:space="preserve">: To project, for the time within the project crediting period, the changes in soil carbon pools which are expected to occur in each stratum within the project area, given the planned treatments for the stratum. </w:t>
        </w:r>
      </w:ins>
    </w:p>
    <w:p w14:paraId="3513B379" w14:textId="77777777" w:rsidR="00966B19" w:rsidRPr="007F7E2B" w:rsidRDefault="00966B19">
      <w:pPr>
        <w:spacing w:after="208"/>
        <w:ind w:left="-5"/>
        <w:rPr>
          <w:ins w:id="25200" w:author="V2" w:date="2025-04-14T14:19:00Z" w16du:dateUtc="2025-04-14T19:19:00Z"/>
        </w:rPr>
      </w:pPr>
      <w:ins w:id="25201"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VMD0019 Methods to Project Future Conditions</w:t>
        </w:r>
        <w:r w:rsidRPr="007F7E2B">
          <w:t xml:space="preserve">, with soil carbon as the relevant variable </w:t>
        </w:r>
        <w:r w:rsidRPr="007F7E2B">
          <w:rPr>
            <w:rFonts w:ascii="Arial" w:eastAsia="Arial" w:hAnsi="Arial" w:cs="Arial"/>
            <w:i/>
          </w:rPr>
          <w:t>X</w:t>
        </w:r>
        <w:r w:rsidRPr="007F7E2B">
          <w:t xml:space="preserve">, and module </w:t>
        </w:r>
        <w:r w:rsidRPr="007F7E2B">
          <w:rPr>
            <w:rFonts w:ascii="Arial" w:eastAsia="Arial" w:hAnsi="Arial" w:cs="Arial"/>
            <w:i/>
          </w:rPr>
          <w:t>VMD0021 Estimation of Stocks in the Soil Carbon Pool.</w:t>
        </w:r>
        <w:r w:rsidRPr="007F7E2B">
          <w:t xml:space="preserve"> </w:t>
        </w:r>
      </w:ins>
    </w:p>
    <w:p w14:paraId="4FD904F8" w14:textId="77777777" w:rsidR="00966B19" w:rsidRPr="007F7E2B" w:rsidRDefault="00966B19">
      <w:pPr>
        <w:spacing w:after="216" w:line="259" w:lineRule="auto"/>
        <w:rPr>
          <w:ins w:id="25202" w:author="V2" w:date="2025-04-14T14:19:00Z" w16du:dateUtc="2025-04-14T19:19:00Z"/>
        </w:rPr>
      </w:pPr>
      <w:ins w:id="25203" w:author="V2" w:date="2025-04-14T14:19:00Z" w16du:dateUtc="2025-04-14T19:19:00Z">
        <w:r w:rsidRPr="007F7E2B">
          <w:t xml:space="preserve"> </w:t>
        </w:r>
      </w:ins>
    </w:p>
    <w:p w14:paraId="53A07A08" w14:textId="77777777" w:rsidR="00966B19" w:rsidRPr="007F7E2B" w:rsidRDefault="00966B19">
      <w:pPr>
        <w:spacing w:after="206" w:line="269" w:lineRule="auto"/>
        <w:ind w:left="-5"/>
        <w:rPr>
          <w:ins w:id="25204" w:author="V2" w:date="2025-04-14T14:19:00Z" w16du:dateUtc="2025-04-14T19:19:00Z"/>
        </w:rPr>
      </w:pPr>
      <w:ins w:id="25205" w:author="V2" w:date="2025-04-14T14:19:00Z" w16du:dateUtc="2025-04-14T19:19:00Z">
        <w:r w:rsidRPr="007F7E2B">
          <w:rPr>
            <w:rFonts w:ascii="Arial" w:eastAsia="Arial" w:hAnsi="Arial" w:cs="Arial"/>
            <w:b/>
            <w:i/>
          </w:rPr>
          <w:t xml:space="preserve">Task 3.3  Ex-ante biomass re-stratification </w:t>
        </w:r>
      </w:ins>
    </w:p>
    <w:p w14:paraId="4E7659E0" w14:textId="77777777" w:rsidR="00966B19" w:rsidRPr="007F7E2B" w:rsidRDefault="00966B19">
      <w:pPr>
        <w:ind w:left="-5" w:right="3"/>
        <w:rPr>
          <w:ins w:id="25206" w:author="V2" w:date="2025-04-14T14:19:00Z" w16du:dateUtc="2025-04-14T19:19:00Z"/>
        </w:rPr>
      </w:pPr>
      <w:ins w:id="25207" w:author="V2" w:date="2025-04-14T14:19:00Z" w16du:dateUtc="2025-04-14T19:19:00Z">
        <w:r w:rsidRPr="007F7E2B">
          <w:rPr>
            <w:rFonts w:ascii="Arial" w:eastAsia="Arial" w:hAnsi="Arial" w:cs="Arial"/>
            <w:b/>
          </w:rPr>
          <w:t>Requirement</w:t>
        </w:r>
        <w:r w:rsidRPr="007F7E2B">
          <w:t xml:space="preserve">: Required for all projects where significant decreases in living biomass pools are expected to occur under the project scenario, as compared with the baseline scenario. Optional in all other circumstances. </w:t>
        </w:r>
      </w:ins>
    </w:p>
    <w:p w14:paraId="2D62BF77" w14:textId="77777777" w:rsidR="00966B19" w:rsidRPr="007F7E2B" w:rsidRDefault="00966B19">
      <w:pPr>
        <w:ind w:left="-5" w:right="3"/>
        <w:rPr>
          <w:ins w:id="25208" w:author="V2" w:date="2025-04-14T14:19:00Z" w16du:dateUtc="2025-04-14T19:19:00Z"/>
        </w:rPr>
      </w:pPr>
      <w:ins w:id="25209" w:author="V2" w:date="2025-04-14T14:19:00Z" w16du:dateUtc="2025-04-14T19:19:00Z">
        <w:r w:rsidRPr="007F7E2B">
          <w:rPr>
            <w:rFonts w:ascii="Arial" w:eastAsia="Arial" w:hAnsi="Arial" w:cs="Arial"/>
            <w:b/>
          </w:rPr>
          <w:lastRenderedPageBreak/>
          <w:t>Goal</w:t>
        </w:r>
        <w:r w:rsidRPr="007F7E2B">
          <w:t>: To divide the project area</w:t>
        </w:r>
        <w:r w:rsidRPr="007F7E2B">
          <w:rPr>
            <w:rFonts w:ascii="Arial" w:eastAsia="Arial" w:hAnsi="Arial" w:cs="Arial"/>
            <w:i/>
          </w:rPr>
          <w:t xml:space="preserve"> </w:t>
        </w:r>
        <w:r w:rsidRPr="007F7E2B">
          <w:t xml:space="preserve">into one or more strata within which treatments are expected to result in living vegetation carbon pools and living vegetation dynamics which are relatively uniform for the full project crediting period. </w:t>
        </w:r>
      </w:ins>
    </w:p>
    <w:p w14:paraId="405810F2" w14:textId="77777777" w:rsidR="00966B19" w:rsidRPr="007F7E2B" w:rsidRDefault="00966B19">
      <w:pPr>
        <w:ind w:left="-5" w:right="3"/>
        <w:rPr>
          <w:ins w:id="25210" w:author="V2" w:date="2025-04-14T14:19:00Z" w16du:dateUtc="2025-04-14T19:19:00Z"/>
        </w:rPr>
      </w:pPr>
      <w:ins w:id="25211"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VMD0018 Methods to Determine Stratification</w:t>
        </w:r>
        <w:r w:rsidRPr="007F7E2B">
          <w:t xml:space="preserve">, with living biomass as the relevant variable </w:t>
        </w:r>
        <w:r w:rsidRPr="007F7E2B">
          <w:rPr>
            <w:rFonts w:ascii="Arial" w:eastAsia="Arial" w:hAnsi="Arial" w:cs="Arial"/>
            <w:i/>
          </w:rPr>
          <w:t>X.</w:t>
        </w:r>
        <w:r w:rsidRPr="007F7E2B">
          <w:t xml:space="preserve"> </w:t>
        </w:r>
      </w:ins>
    </w:p>
    <w:p w14:paraId="0D8EF027" w14:textId="77777777" w:rsidR="00966B19" w:rsidRPr="007F7E2B" w:rsidRDefault="00966B19">
      <w:pPr>
        <w:spacing w:after="218" w:line="259" w:lineRule="auto"/>
        <w:rPr>
          <w:ins w:id="25212" w:author="V2" w:date="2025-04-14T14:19:00Z" w16du:dateUtc="2025-04-14T19:19:00Z"/>
        </w:rPr>
      </w:pPr>
      <w:ins w:id="25213" w:author="V2" w:date="2025-04-14T14:19:00Z" w16du:dateUtc="2025-04-14T19:19:00Z">
        <w:r w:rsidRPr="007F7E2B">
          <w:t xml:space="preserve"> </w:t>
        </w:r>
      </w:ins>
    </w:p>
    <w:p w14:paraId="3F9FD2A6" w14:textId="77777777" w:rsidR="00966B19" w:rsidRPr="007F7E2B" w:rsidRDefault="00966B19">
      <w:pPr>
        <w:spacing w:after="206" w:line="269" w:lineRule="auto"/>
        <w:ind w:left="-5"/>
        <w:rPr>
          <w:ins w:id="25214" w:author="V2" w:date="2025-04-14T14:19:00Z" w16du:dateUtc="2025-04-14T19:19:00Z"/>
        </w:rPr>
      </w:pPr>
      <w:ins w:id="25215" w:author="V2" w:date="2025-04-14T14:19:00Z" w16du:dateUtc="2025-04-14T19:19:00Z">
        <w:r w:rsidRPr="007F7E2B">
          <w:rPr>
            <w:rFonts w:ascii="Arial" w:eastAsia="Arial" w:hAnsi="Arial" w:cs="Arial"/>
            <w:b/>
            <w:i/>
          </w:rPr>
          <w:t xml:space="preserve">Task 3.4  Projection of future aboveground woody and non-woody and below ground living biomass pools under the project scenario </w:t>
        </w:r>
      </w:ins>
    </w:p>
    <w:p w14:paraId="7160F2E8" w14:textId="77777777" w:rsidR="00966B19" w:rsidRPr="007F7E2B" w:rsidRDefault="00966B19">
      <w:pPr>
        <w:ind w:left="-5" w:right="3"/>
        <w:rPr>
          <w:ins w:id="25216" w:author="V2" w:date="2025-04-14T14:19:00Z" w16du:dateUtc="2025-04-14T19:19:00Z"/>
        </w:rPr>
      </w:pPr>
      <w:ins w:id="25217" w:author="V2" w:date="2025-04-14T14:19:00Z" w16du:dateUtc="2025-04-14T19:19:00Z">
        <w:r w:rsidRPr="007F7E2B">
          <w:rPr>
            <w:rFonts w:ascii="Arial" w:eastAsia="Arial" w:hAnsi="Arial" w:cs="Arial"/>
            <w:b/>
          </w:rPr>
          <w:t>Requirement</w:t>
        </w:r>
        <w:r w:rsidRPr="007F7E2B">
          <w:t xml:space="preserve">: Same as Task 3.3. </w:t>
        </w:r>
      </w:ins>
    </w:p>
    <w:p w14:paraId="2F53AEDC" w14:textId="77777777" w:rsidR="00966B19" w:rsidRPr="007F7E2B" w:rsidRDefault="00966B19">
      <w:pPr>
        <w:ind w:left="-5" w:right="3"/>
        <w:rPr>
          <w:ins w:id="25218" w:author="V2" w:date="2025-04-14T14:19:00Z" w16du:dateUtc="2025-04-14T19:19:00Z"/>
        </w:rPr>
      </w:pPr>
      <w:ins w:id="25219" w:author="V2" w:date="2025-04-14T14:19:00Z" w16du:dateUtc="2025-04-14T19:19:00Z">
        <w:r w:rsidRPr="007F7E2B">
          <w:rPr>
            <w:rFonts w:ascii="Arial" w:eastAsia="Arial" w:hAnsi="Arial" w:cs="Arial"/>
            <w:b/>
          </w:rPr>
          <w:t>Goal</w:t>
        </w:r>
        <w:r w:rsidRPr="007F7E2B">
          <w:t>: To project for the monitoring</w:t>
        </w:r>
        <w:r w:rsidRPr="007F7E2B">
          <w:rPr>
            <w:rFonts w:ascii="Arial" w:eastAsia="Arial" w:hAnsi="Arial" w:cs="Arial"/>
            <w:i/>
          </w:rPr>
          <w:t xml:space="preserve"> </w:t>
        </w:r>
        <w:r w:rsidRPr="007F7E2B">
          <w:t>period the aboveground woody and non-woody biomass and belowground living biomass pools in each stratum based on expected treatment regimes, and to estimate the amount of living</w:t>
        </w:r>
        <w:r w:rsidRPr="007F7E2B">
          <w:rPr>
            <w:rFonts w:ascii="Arial" w:eastAsia="Arial" w:hAnsi="Arial" w:cs="Arial"/>
            <w:i/>
          </w:rPr>
          <w:t xml:space="preserve"> </w:t>
        </w:r>
        <w:r w:rsidRPr="007F7E2B">
          <w:t xml:space="preserve">biomass carbon per unit area based on those projections. </w:t>
        </w:r>
      </w:ins>
    </w:p>
    <w:p w14:paraId="3867FC13" w14:textId="77777777" w:rsidR="00966B19" w:rsidRPr="007F7E2B" w:rsidRDefault="00966B19">
      <w:pPr>
        <w:spacing w:after="208"/>
        <w:ind w:left="-5"/>
        <w:rPr>
          <w:ins w:id="25220" w:author="V2" w:date="2025-04-14T14:19:00Z" w16du:dateUtc="2025-04-14T19:19:00Z"/>
        </w:rPr>
      </w:pPr>
      <w:ins w:id="25221"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VMD0019 Methods to Project Future Conditions</w:t>
        </w:r>
        <w:r w:rsidRPr="007F7E2B">
          <w:t xml:space="preserve">, with live biomass as the relevant variable </w:t>
        </w:r>
        <w:r w:rsidRPr="007F7E2B">
          <w:rPr>
            <w:rFonts w:ascii="Arial" w:eastAsia="Arial" w:hAnsi="Arial" w:cs="Arial"/>
            <w:i/>
          </w:rPr>
          <w:t>X</w:t>
        </w:r>
        <w:r w:rsidRPr="007F7E2B">
          <w:t xml:space="preserve"> and the module </w:t>
        </w:r>
        <w:r w:rsidRPr="007F7E2B">
          <w:rPr>
            <w:rFonts w:ascii="Arial" w:eastAsia="Arial" w:hAnsi="Arial" w:cs="Arial"/>
            <w:i/>
          </w:rPr>
          <w:t>VMD0022 Estimation of Carbon Stocks in Living Plant Biomass</w:t>
        </w:r>
        <w:r w:rsidRPr="007F7E2B">
          <w:t xml:space="preserve">.  </w:t>
        </w:r>
      </w:ins>
    </w:p>
    <w:p w14:paraId="083E29B1" w14:textId="77777777" w:rsidR="00966B19" w:rsidRPr="007F7E2B" w:rsidRDefault="00966B19">
      <w:pPr>
        <w:spacing w:after="216" w:line="259" w:lineRule="auto"/>
        <w:rPr>
          <w:ins w:id="25222" w:author="V2" w:date="2025-04-14T14:19:00Z" w16du:dateUtc="2025-04-14T19:19:00Z"/>
        </w:rPr>
      </w:pPr>
      <w:ins w:id="25223" w:author="V2" w:date="2025-04-14T14:19:00Z" w16du:dateUtc="2025-04-14T19:19:00Z">
        <w:r w:rsidRPr="007F7E2B">
          <w:t xml:space="preserve"> </w:t>
        </w:r>
      </w:ins>
    </w:p>
    <w:p w14:paraId="53D21509" w14:textId="77777777" w:rsidR="00966B19" w:rsidRPr="007F7E2B" w:rsidRDefault="00966B19">
      <w:pPr>
        <w:spacing w:after="206" w:line="269" w:lineRule="auto"/>
        <w:ind w:left="-5"/>
        <w:rPr>
          <w:ins w:id="25224" w:author="V2" w:date="2025-04-14T14:19:00Z" w16du:dateUtc="2025-04-14T19:19:00Z"/>
        </w:rPr>
      </w:pPr>
      <w:ins w:id="25225" w:author="V2" w:date="2025-04-14T14:19:00Z" w16du:dateUtc="2025-04-14T19:19:00Z">
        <w:r w:rsidRPr="007F7E2B">
          <w:rPr>
            <w:rFonts w:ascii="Arial" w:eastAsia="Arial" w:hAnsi="Arial" w:cs="Arial"/>
            <w:b/>
            <w:i/>
          </w:rPr>
          <w:t xml:space="preserve">Task 3.5  Projection of future wood harvest outputs under the project scenario </w:t>
        </w:r>
      </w:ins>
    </w:p>
    <w:p w14:paraId="3D7DDAC7" w14:textId="77777777" w:rsidR="00966B19" w:rsidRPr="007F7E2B" w:rsidRDefault="00966B19">
      <w:pPr>
        <w:ind w:left="-5" w:right="3"/>
        <w:rPr>
          <w:ins w:id="25226" w:author="V2" w:date="2025-04-14T14:19:00Z" w16du:dateUtc="2025-04-14T19:19:00Z"/>
        </w:rPr>
      </w:pPr>
      <w:ins w:id="25227" w:author="V2" w:date="2025-04-14T14:19:00Z" w16du:dateUtc="2025-04-14T19:19:00Z">
        <w:r w:rsidRPr="007F7E2B">
          <w:rPr>
            <w:rFonts w:ascii="Arial" w:eastAsia="Arial" w:hAnsi="Arial" w:cs="Arial"/>
            <w:b/>
          </w:rPr>
          <w:t>Requirement</w:t>
        </w:r>
        <w:r w:rsidRPr="007F7E2B">
          <w:t>: Required for all projects where the harvest of woody biomass within the project area</w:t>
        </w:r>
        <w:r w:rsidRPr="007F7E2B">
          <w:rPr>
            <w:rFonts w:ascii="Arial" w:eastAsia="Arial" w:hAnsi="Arial" w:cs="Arial"/>
            <w:i/>
          </w:rPr>
          <w:t xml:space="preserve"> </w:t>
        </w:r>
        <w:r w:rsidRPr="007F7E2B">
          <w:t>is expected to be significantly lower under the project scenario as compared with the baseline scenario at any time within the project crediting period and some or all of that woody biomass is used for the production of long lived wood products</w:t>
        </w:r>
        <w:r w:rsidRPr="007F7E2B">
          <w:rPr>
            <w:rFonts w:ascii="Arial" w:eastAsia="Arial" w:hAnsi="Arial" w:cs="Arial"/>
            <w:i/>
          </w:rPr>
          <w:t xml:space="preserve">.  </w:t>
        </w:r>
        <w:r w:rsidRPr="007F7E2B">
          <w:t>Optional but recommended in the case that harvests of woody biomass under the project scenario are expected to be significantly greater than those under the baseline scenario.  Optional, but not recommended</w:t>
        </w:r>
        <w:r w:rsidRPr="007F7E2B">
          <w:rPr>
            <w:u w:val="single" w:color="000000"/>
          </w:rPr>
          <w:t>,</w:t>
        </w:r>
        <w:r w:rsidRPr="007F7E2B">
          <w:t xml:space="preserve"> where no significant wood harvest takes place under either the baseline or project scenario, or where no significant change in levels of wood harvest are expected under the project scenario as compared with the baseline scenario</w:t>
        </w:r>
        <w:r w:rsidRPr="007F7E2B">
          <w:rPr>
            <w:rFonts w:ascii="Arial" w:eastAsia="Arial" w:hAnsi="Arial" w:cs="Arial"/>
            <w:i/>
          </w:rPr>
          <w:t xml:space="preserve">. </w:t>
        </w:r>
      </w:ins>
    </w:p>
    <w:p w14:paraId="203EDC56" w14:textId="77777777" w:rsidR="00966B19" w:rsidRPr="007F7E2B" w:rsidRDefault="00966B19">
      <w:pPr>
        <w:ind w:left="-5" w:right="3"/>
        <w:rPr>
          <w:ins w:id="25228" w:author="V2" w:date="2025-04-14T14:19:00Z" w16du:dateUtc="2025-04-14T19:19:00Z"/>
        </w:rPr>
      </w:pPr>
      <w:ins w:id="25229" w:author="V2" w:date="2025-04-14T14:19:00Z" w16du:dateUtc="2025-04-14T19:19:00Z">
        <w:r w:rsidRPr="007F7E2B">
          <w:rPr>
            <w:rFonts w:ascii="Arial" w:eastAsia="Arial" w:hAnsi="Arial" w:cs="Arial"/>
            <w:b/>
          </w:rPr>
          <w:t>Goal</w:t>
        </w:r>
        <w:r w:rsidRPr="007F7E2B">
          <w:t xml:space="preserve">: To project for the monitoring period the amount of woody biomass harvesting which is expected to take place within the project area under the project scenario, and the percentage of that harvest which is expected to be used for the production of long lived wood products. </w:t>
        </w:r>
      </w:ins>
    </w:p>
    <w:p w14:paraId="26979321" w14:textId="77777777" w:rsidR="00966B19" w:rsidRPr="007F7E2B" w:rsidRDefault="00966B19">
      <w:pPr>
        <w:ind w:left="-5" w:right="3"/>
        <w:rPr>
          <w:ins w:id="25230" w:author="V2" w:date="2025-04-14T14:19:00Z" w16du:dateUtc="2025-04-14T19:19:00Z"/>
        </w:rPr>
      </w:pPr>
      <w:ins w:id="25231"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VMD0019 Methods to Project Future Conditions</w:t>
        </w:r>
        <w:r w:rsidRPr="007F7E2B">
          <w:t xml:space="preserve">, with wood harvest and wood utilization as the relevant variable </w:t>
        </w:r>
        <w:r w:rsidRPr="007F7E2B">
          <w:rPr>
            <w:rFonts w:ascii="Arial" w:eastAsia="Arial" w:hAnsi="Arial" w:cs="Arial"/>
            <w:i/>
          </w:rPr>
          <w:t>X.</w:t>
        </w:r>
        <w:r w:rsidRPr="007F7E2B">
          <w:t xml:space="preserve"> </w:t>
        </w:r>
      </w:ins>
    </w:p>
    <w:p w14:paraId="1FF42232" w14:textId="77777777" w:rsidR="00966B19" w:rsidRPr="007F7E2B" w:rsidRDefault="00966B19">
      <w:pPr>
        <w:spacing w:after="219" w:line="259" w:lineRule="auto"/>
        <w:rPr>
          <w:ins w:id="25232" w:author="V2" w:date="2025-04-14T14:19:00Z" w16du:dateUtc="2025-04-14T19:19:00Z"/>
        </w:rPr>
      </w:pPr>
      <w:ins w:id="25233" w:author="V2" w:date="2025-04-14T14:19:00Z" w16du:dateUtc="2025-04-14T19:19:00Z">
        <w:r w:rsidRPr="007F7E2B">
          <w:t xml:space="preserve"> </w:t>
        </w:r>
      </w:ins>
    </w:p>
    <w:p w14:paraId="73D09D65" w14:textId="77777777" w:rsidR="00966B19" w:rsidRPr="007F7E2B" w:rsidRDefault="00966B19">
      <w:pPr>
        <w:spacing w:after="206" w:line="269" w:lineRule="auto"/>
        <w:ind w:left="-5"/>
        <w:rPr>
          <w:ins w:id="25234" w:author="V2" w:date="2025-04-14T14:19:00Z" w16du:dateUtc="2025-04-14T19:19:00Z"/>
        </w:rPr>
      </w:pPr>
      <w:ins w:id="25235" w:author="V2" w:date="2025-04-14T14:19:00Z" w16du:dateUtc="2025-04-14T19:19:00Z">
        <w:r w:rsidRPr="007F7E2B">
          <w:rPr>
            <w:rFonts w:ascii="Arial" w:eastAsia="Arial" w:hAnsi="Arial" w:cs="Arial"/>
            <w:b/>
            <w:i/>
          </w:rPr>
          <w:t xml:space="preserve">Task 3.6  Projection of C sequestration in long lived wood products </w:t>
        </w:r>
      </w:ins>
    </w:p>
    <w:p w14:paraId="2533259A" w14:textId="77777777" w:rsidR="00966B19" w:rsidRPr="007F7E2B" w:rsidRDefault="00966B19">
      <w:pPr>
        <w:ind w:left="-5" w:right="3"/>
        <w:rPr>
          <w:ins w:id="25236" w:author="V2" w:date="2025-04-14T14:19:00Z" w16du:dateUtc="2025-04-14T19:19:00Z"/>
        </w:rPr>
      </w:pPr>
      <w:ins w:id="25237" w:author="V2" w:date="2025-04-14T14:19:00Z" w16du:dateUtc="2025-04-14T19:19:00Z">
        <w:r w:rsidRPr="007F7E2B">
          <w:rPr>
            <w:rFonts w:ascii="Arial" w:eastAsia="Arial" w:hAnsi="Arial" w:cs="Arial"/>
            <w:b/>
          </w:rPr>
          <w:lastRenderedPageBreak/>
          <w:t>Requirement</w:t>
        </w:r>
        <w:r w:rsidRPr="007F7E2B">
          <w:t xml:space="preserve">: Same as Task 3.5. </w:t>
        </w:r>
      </w:ins>
    </w:p>
    <w:p w14:paraId="36364CCD" w14:textId="77777777" w:rsidR="00966B19" w:rsidRPr="007F7E2B" w:rsidRDefault="00966B19">
      <w:pPr>
        <w:ind w:left="-5" w:right="3"/>
        <w:rPr>
          <w:ins w:id="25238" w:author="V2" w:date="2025-04-14T14:19:00Z" w16du:dateUtc="2025-04-14T19:19:00Z"/>
        </w:rPr>
      </w:pPr>
      <w:ins w:id="25239" w:author="V2" w:date="2025-04-14T14:19:00Z" w16du:dateUtc="2025-04-14T19:19:00Z">
        <w:r w:rsidRPr="007F7E2B">
          <w:rPr>
            <w:rFonts w:ascii="Arial" w:eastAsia="Arial" w:hAnsi="Arial" w:cs="Arial"/>
            <w:b/>
          </w:rPr>
          <w:t>Goal</w:t>
        </w:r>
        <w:r w:rsidRPr="007F7E2B">
          <w:t xml:space="preserve">: To estimate the amount of carbon which will be sequestered in long lived wood products under the project scenario, based on the projections prepared in Task 3.5. </w:t>
        </w:r>
      </w:ins>
    </w:p>
    <w:p w14:paraId="5C2D35BA" w14:textId="77777777" w:rsidR="00966B19" w:rsidRPr="007F7E2B" w:rsidRDefault="00966B19">
      <w:pPr>
        <w:spacing w:after="208"/>
        <w:ind w:left="-5"/>
        <w:rPr>
          <w:ins w:id="25240" w:author="V2" w:date="2025-04-14T14:19:00Z" w16du:dateUtc="2025-04-14T19:19:00Z"/>
        </w:rPr>
      </w:pPr>
      <w:ins w:id="25241"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VMD0026 Estimation of Carbon Stocks in the Long Lived Wood Products Pool</w:t>
        </w:r>
        <w:r w:rsidRPr="007F7E2B">
          <w:t xml:space="preserve">, with the outputs from Task 3.5 as the inputs. </w:t>
        </w:r>
      </w:ins>
    </w:p>
    <w:p w14:paraId="4D7317EE" w14:textId="77777777" w:rsidR="00966B19" w:rsidRPr="007F7E2B" w:rsidRDefault="00966B19">
      <w:pPr>
        <w:spacing w:after="216" w:line="259" w:lineRule="auto"/>
        <w:rPr>
          <w:ins w:id="25242" w:author="V2" w:date="2025-04-14T14:19:00Z" w16du:dateUtc="2025-04-14T19:19:00Z"/>
        </w:rPr>
      </w:pPr>
      <w:ins w:id="25243" w:author="V2" w:date="2025-04-14T14:19:00Z" w16du:dateUtc="2025-04-14T19:19:00Z">
        <w:r w:rsidRPr="007F7E2B">
          <w:t xml:space="preserve"> </w:t>
        </w:r>
      </w:ins>
    </w:p>
    <w:p w14:paraId="5369ECDC" w14:textId="77777777" w:rsidR="00966B19" w:rsidRPr="007F7E2B" w:rsidRDefault="00966B19">
      <w:pPr>
        <w:spacing w:after="206" w:line="269" w:lineRule="auto"/>
        <w:ind w:left="-5"/>
        <w:rPr>
          <w:ins w:id="25244" w:author="V2" w:date="2025-04-14T14:19:00Z" w16du:dateUtc="2025-04-14T19:19:00Z"/>
        </w:rPr>
      </w:pPr>
      <w:ins w:id="25245" w:author="V2" w:date="2025-04-14T14:19:00Z" w16du:dateUtc="2025-04-14T19:19:00Z">
        <w:r w:rsidRPr="007F7E2B">
          <w:rPr>
            <w:rFonts w:ascii="Arial" w:eastAsia="Arial" w:hAnsi="Arial" w:cs="Arial"/>
            <w:b/>
            <w:i/>
          </w:rPr>
          <w:t xml:space="preserve">Task 3.7 </w:t>
        </w:r>
        <w:r w:rsidRPr="007F7E2B">
          <w:rPr>
            <w:rFonts w:ascii="Arial" w:eastAsia="Arial" w:hAnsi="Arial" w:cs="Arial"/>
            <w:i/>
          </w:rPr>
          <w:t xml:space="preserve"> </w:t>
        </w:r>
        <w:r w:rsidRPr="007F7E2B">
          <w:rPr>
            <w:rFonts w:ascii="Arial" w:eastAsia="Arial" w:hAnsi="Arial" w:cs="Arial"/>
            <w:b/>
            <w:i/>
          </w:rPr>
          <w:t xml:space="preserve">Projection of future dead wood pools within the project area under the project scenario </w:t>
        </w:r>
      </w:ins>
    </w:p>
    <w:p w14:paraId="21B0A73D" w14:textId="77777777" w:rsidR="00966B19" w:rsidRPr="007F7E2B" w:rsidRDefault="00966B19">
      <w:pPr>
        <w:ind w:left="-5" w:right="3"/>
        <w:rPr>
          <w:ins w:id="25246" w:author="V2" w:date="2025-04-14T14:19:00Z" w16du:dateUtc="2025-04-14T19:19:00Z"/>
        </w:rPr>
      </w:pPr>
      <w:ins w:id="25247" w:author="V2" w:date="2025-04-14T14:19:00Z" w16du:dateUtc="2025-04-14T19:19:00Z">
        <w:r w:rsidRPr="007F7E2B">
          <w:rPr>
            <w:rFonts w:ascii="Arial" w:eastAsia="Arial" w:hAnsi="Arial" w:cs="Arial"/>
            <w:b/>
          </w:rPr>
          <w:t>Requirement</w:t>
        </w:r>
        <w:r w:rsidRPr="007F7E2B">
          <w:t xml:space="preserve">: Required where significant amounts of dead wood are found on the site at the project start date, and removals of dead wood through utilization, reduced inputs, or accelerated burning as part of a management activity, are expected to occur under the project scenario.  Optional in all other circumstances. </w:t>
        </w:r>
      </w:ins>
    </w:p>
    <w:p w14:paraId="110C978B" w14:textId="77777777" w:rsidR="00966B19" w:rsidRPr="007F7E2B" w:rsidRDefault="00966B19">
      <w:pPr>
        <w:ind w:left="-5" w:right="3"/>
        <w:rPr>
          <w:ins w:id="25248" w:author="V2" w:date="2025-04-14T14:19:00Z" w16du:dateUtc="2025-04-14T19:19:00Z"/>
        </w:rPr>
      </w:pPr>
      <w:ins w:id="25249" w:author="V2" w:date="2025-04-14T14:19:00Z" w16du:dateUtc="2025-04-14T19:19:00Z">
        <w:r w:rsidRPr="007F7E2B">
          <w:rPr>
            <w:rFonts w:ascii="Arial" w:eastAsia="Arial" w:hAnsi="Arial" w:cs="Arial"/>
            <w:b/>
          </w:rPr>
          <w:t>Goal</w:t>
        </w:r>
        <w:r w:rsidRPr="007F7E2B">
          <w:t xml:space="preserve">: To estimate the amount of biomass which will be sequestered in dead wood pools under the project scenario. </w:t>
        </w:r>
      </w:ins>
    </w:p>
    <w:p w14:paraId="2B1E74CE" w14:textId="77777777" w:rsidR="00966B19" w:rsidRPr="007F7E2B" w:rsidRDefault="00966B19">
      <w:pPr>
        <w:ind w:left="-5" w:right="3"/>
        <w:rPr>
          <w:ins w:id="25250" w:author="V2" w:date="2025-04-14T14:19:00Z" w16du:dateUtc="2025-04-14T19:19:00Z"/>
        </w:rPr>
      </w:pPr>
      <w:ins w:id="25251" w:author="V2" w:date="2025-04-14T14:19:00Z" w16du:dateUtc="2025-04-14T19:19:00Z">
        <w:r w:rsidRPr="007F7E2B">
          <w:rPr>
            <w:rFonts w:ascii="Arial" w:eastAsia="Arial" w:hAnsi="Arial" w:cs="Arial"/>
            <w:b/>
          </w:rPr>
          <w:t>Methods</w:t>
        </w:r>
        <w:r w:rsidRPr="007F7E2B">
          <w:t xml:space="preserve">: Use the module </w:t>
        </w:r>
        <w:r w:rsidRPr="007F7E2B">
          <w:rPr>
            <w:rFonts w:ascii="Arial" w:eastAsia="Arial" w:hAnsi="Arial" w:cs="Arial"/>
            <w:i/>
          </w:rPr>
          <w:t>VMD0019 Methods to Project Future Conditions</w:t>
        </w:r>
        <w:r w:rsidRPr="007F7E2B">
          <w:t xml:space="preserve">, with dead wood pools as the relevant variable </w:t>
        </w:r>
        <w:r w:rsidRPr="007F7E2B">
          <w:rPr>
            <w:rFonts w:ascii="Arial" w:eastAsia="Arial" w:hAnsi="Arial" w:cs="Arial"/>
            <w:i/>
          </w:rPr>
          <w:t>X</w:t>
        </w:r>
        <w:r w:rsidRPr="007F7E2B">
          <w:t xml:space="preserve">. </w:t>
        </w:r>
      </w:ins>
    </w:p>
    <w:p w14:paraId="4A73DD59" w14:textId="77777777" w:rsidR="00966B19" w:rsidRPr="007F7E2B" w:rsidRDefault="00966B19">
      <w:pPr>
        <w:spacing w:after="218" w:line="259" w:lineRule="auto"/>
        <w:rPr>
          <w:ins w:id="25252" w:author="V2" w:date="2025-04-14T14:19:00Z" w16du:dateUtc="2025-04-14T19:19:00Z"/>
        </w:rPr>
      </w:pPr>
      <w:ins w:id="25253" w:author="V2" w:date="2025-04-14T14:19:00Z" w16du:dateUtc="2025-04-14T19:19:00Z">
        <w:r w:rsidRPr="007F7E2B">
          <w:rPr>
            <w:rFonts w:ascii="Arial" w:eastAsia="Arial" w:hAnsi="Arial" w:cs="Arial"/>
            <w:b/>
            <w:i/>
          </w:rPr>
          <w:t xml:space="preserve"> </w:t>
        </w:r>
      </w:ins>
    </w:p>
    <w:p w14:paraId="59FF895B" w14:textId="77777777" w:rsidR="00966B19" w:rsidRPr="007F7E2B" w:rsidRDefault="00966B19">
      <w:pPr>
        <w:spacing w:after="206" w:line="269" w:lineRule="auto"/>
        <w:ind w:left="-5"/>
        <w:rPr>
          <w:ins w:id="25254" w:author="V2" w:date="2025-04-14T14:19:00Z" w16du:dateUtc="2025-04-14T19:19:00Z"/>
        </w:rPr>
      </w:pPr>
      <w:ins w:id="25255" w:author="V2" w:date="2025-04-14T14:19:00Z" w16du:dateUtc="2025-04-14T19:19:00Z">
        <w:r w:rsidRPr="007F7E2B">
          <w:rPr>
            <w:rFonts w:ascii="Arial" w:eastAsia="Arial" w:hAnsi="Arial" w:cs="Arial"/>
            <w:b/>
            <w:i/>
          </w:rPr>
          <w:t xml:space="preserve">Task 3.8  Projection of future domesticated animal populations under the project scenario </w:t>
        </w:r>
      </w:ins>
    </w:p>
    <w:p w14:paraId="3B4542B9" w14:textId="77777777" w:rsidR="00966B19" w:rsidRPr="007F7E2B" w:rsidRDefault="00966B19">
      <w:pPr>
        <w:ind w:left="-5" w:right="3"/>
        <w:rPr>
          <w:ins w:id="25256" w:author="V2" w:date="2025-04-14T14:19:00Z" w16du:dateUtc="2025-04-14T19:19:00Z"/>
        </w:rPr>
      </w:pPr>
      <w:ins w:id="25257" w:author="V2" w:date="2025-04-14T14:19:00Z" w16du:dateUtc="2025-04-14T19:19:00Z">
        <w:r w:rsidRPr="007F7E2B">
          <w:rPr>
            <w:rFonts w:ascii="Arial" w:eastAsia="Arial" w:hAnsi="Arial" w:cs="Arial"/>
            <w:b/>
          </w:rPr>
          <w:t>Requirement</w:t>
        </w:r>
        <w:r w:rsidRPr="007F7E2B">
          <w:t xml:space="preserve">: Required where increases in the emissions of GHGs from domesticated animal populations are expected under the project scenario as compared with the baseline scenario.  Not to be used in all other circumstances.  Conservatively, this methodology does not account for projected decreases in emissions from domesticated animals under the project scenario as compared with the baseline scenario. </w:t>
        </w:r>
      </w:ins>
    </w:p>
    <w:p w14:paraId="6B1D84CD" w14:textId="77777777" w:rsidR="00966B19" w:rsidRPr="007F7E2B" w:rsidRDefault="00966B19">
      <w:pPr>
        <w:ind w:left="-5" w:right="3"/>
        <w:rPr>
          <w:ins w:id="25258" w:author="V2" w:date="2025-04-14T14:19:00Z" w16du:dateUtc="2025-04-14T19:19:00Z"/>
        </w:rPr>
      </w:pPr>
      <w:ins w:id="25259" w:author="V2" w:date="2025-04-14T14:19:00Z" w16du:dateUtc="2025-04-14T19:19:00Z">
        <w:r w:rsidRPr="007F7E2B">
          <w:rPr>
            <w:rFonts w:ascii="Arial" w:eastAsia="Arial" w:hAnsi="Arial" w:cs="Arial"/>
            <w:b/>
          </w:rPr>
          <w:t>Goal</w:t>
        </w:r>
        <w:r w:rsidRPr="007F7E2B">
          <w:t xml:space="preserve">: To project the future populations of domesticated animals for the monitoring period under the project scenario. </w:t>
        </w:r>
      </w:ins>
    </w:p>
    <w:p w14:paraId="667CA541" w14:textId="77777777" w:rsidR="00966B19" w:rsidRPr="007F7E2B" w:rsidRDefault="00966B19">
      <w:pPr>
        <w:ind w:left="-5" w:right="3"/>
        <w:rPr>
          <w:ins w:id="25260" w:author="V2" w:date="2025-04-14T14:19:00Z" w16du:dateUtc="2025-04-14T19:19:00Z"/>
        </w:rPr>
      </w:pPr>
      <w:ins w:id="25261"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VMD0019 Methods to Project Future Conditions</w:t>
        </w:r>
        <w:r w:rsidRPr="007F7E2B">
          <w:t xml:space="preserve">, with domesticated animal populations as the relevant variable </w:t>
        </w:r>
        <w:r w:rsidRPr="007F7E2B">
          <w:rPr>
            <w:rFonts w:ascii="Arial" w:eastAsia="Arial" w:hAnsi="Arial" w:cs="Arial"/>
            <w:i/>
          </w:rPr>
          <w:t>X.</w:t>
        </w:r>
        <w:r w:rsidRPr="007F7E2B">
          <w:t xml:space="preserve"> </w:t>
        </w:r>
      </w:ins>
    </w:p>
    <w:p w14:paraId="56DCA752" w14:textId="77777777" w:rsidR="00966B19" w:rsidRPr="007F7E2B" w:rsidRDefault="00966B19">
      <w:pPr>
        <w:spacing w:after="218" w:line="259" w:lineRule="auto"/>
        <w:rPr>
          <w:ins w:id="25262" w:author="V2" w:date="2025-04-14T14:19:00Z" w16du:dateUtc="2025-04-14T19:19:00Z"/>
        </w:rPr>
      </w:pPr>
      <w:ins w:id="25263" w:author="V2" w:date="2025-04-14T14:19:00Z" w16du:dateUtc="2025-04-14T19:19:00Z">
        <w:r w:rsidRPr="007F7E2B">
          <w:t xml:space="preserve"> </w:t>
        </w:r>
      </w:ins>
    </w:p>
    <w:p w14:paraId="6A0BE687" w14:textId="77777777" w:rsidR="00966B19" w:rsidRPr="007F7E2B" w:rsidRDefault="00966B19">
      <w:pPr>
        <w:spacing w:after="206" w:line="269" w:lineRule="auto"/>
        <w:ind w:left="-5"/>
        <w:rPr>
          <w:ins w:id="25264" w:author="V2" w:date="2025-04-14T14:19:00Z" w16du:dateUtc="2025-04-14T19:19:00Z"/>
        </w:rPr>
      </w:pPr>
      <w:ins w:id="25265" w:author="V2" w:date="2025-04-14T14:19:00Z" w16du:dateUtc="2025-04-14T19:19:00Z">
        <w:r w:rsidRPr="007F7E2B">
          <w:rPr>
            <w:rFonts w:ascii="Arial" w:eastAsia="Arial" w:hAnsi="Arial" w:cs="Arial"/>
            <w:b/>
            <w:i/>
          </w:rPr>
          <w:t xml:space="preserve">Task 3.9  Estimation of emissions of GHGs from domesticated animals within the project area under the project scenario </w:t>
        </w:r>
      </w:ins>
    </w:p>
    <w:p w14:paraId="6597BEE7" w14:textId="77777777" w:rsidR="00966B19" w:rsidRPr="007F7E2B" w:rsidRDefault="00966B19">
      <w:pPr>
        <w:ind w:left="-5" w:right="3"/>
        <w:rPr>
          <w:ins w:id="25266" w:author="V2" w:date="2025-04-14T14:19:00Z" w16du:dateUtc="2025-04-14T19:19:00Z"/>
        </w:rPr>
      </w:pPr>
      <w:ins w:id="25267" w:author="V2" w:date="2025-04-14T14:19:00Z" w16du:dateUtc="2025-04-14T19:19:00Z">
        <w:r w:rsidRPr="007F7E2B">
          <w:rPr>
            <w:rFonts w:ascii="Arial" w:eastAsia="Arial" w:hAnsi="Arial" w:cs="Arial"/>
            <w:b/>
          </w:rPr>
          <w:t>Requirement</w:t>
        </w:r>
        <w:r w:rsidRPr="007F7E2B">
          <w:t xml:space="preserve">: Same as Task 2.10. </w:t>
        </w:r>
      </w:ins>
    </w:p>
    <w:p w14:paraId="09839969" w14:textId="77777777" w:rsidR="00966B19" w:rsidRPr="007F7E2B" w:rsidRDefault="00966B19">
      <w:pPr>
        <w:ind w:left="-5" w:right="3"/>
        <w:rPr>
          <w:ins w:id="25268" w:author="V2" w:date="2025-04-14T14:19:00Z" w16du:dateUtc="2025-04-14T19:19:00Z"/>
        </w:rPr>
      </w:pPr>
      <w:ins w:id="25269" w:author="V2" w:date="2025-04-14T14:19:00Z" w16du:dateUtc="2025-04-14T19:19:00Z">
        <w:r w:rsidRPr="007F7E2B">
          <w:rPr>
            <w:rFonts w:ascii="Arial" w:eastAsia="Arial" w:hAnsi="Arial" w:cs="Arial"/>
            <w:b/>
          </w:rPr>
          <w:lastRenderedPageBreak/>
          <w:t>Goal</w:t>
        </w:r>
        <w:r w:rsidRPr="007F7E2B">
          <w:t xml:space="preserve">: To estimate the emissions of GHGs from the current and projected future populations of domesticated animals under the project scenario the monitoring period based on the projections prepared in Task 3.7. </w:t>
        </w:r>
      </w:ins>
    </w:p>
    <w:p w14:paraId="18A0FD6E" w14:textId="77777777" w:rsidR="00966B19" w:rsidRPr="007F7E2B" w:rsidRDefault="00966B19">
      <w:pPr>
        <w:ind w:left="-5" w:right="3"/>
        <w:rPr>
          <w:ins w:id="25270" w:author="V2" w:date="2025-04-14T14:19:00Z" w16du:dateUtc="2025-04-14T19:19:00Z"/>
        </w:rPr>
      </w:pPr>
      <w:ins w:id="25271"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VMD0027 Estimation of Emissions From Domesticated Animals</w:t>
        </w:r>
        <w:r w:rsidRPr="007F7E2B">
          <w:t xml:space="preserve">, with the outputs from Task 3.7 as the inputs. </w:t>
        </w:r>
      </w:ins>
    </w:p>
    <w:p w14:paraId="732725D9" w14:textId="77777777" w:rsidR="00966B19" w:rsidRPr="007F7E2B" w:rsidRDefault="00966B19">
      <w:pPr>
        <w:spacing w:after="223" w:line="259" w:lineRule="auto"/>
        <w:rPr>
          <w:ins w:id="25272" w:author="V2" w:date="2025-04-14T14:19:00Z" w16du:dateUtc="2025-04-14T19:19:00Z"/>
        </w:rPr>
      </w:pPr>
      <w:ins w:id="25273" w:author="V2" w:date="2025-04-14T14:19:00Z" w16du:dateUtc="2025-04-14T19:19:00Z">
        <w:r w:rsidRPr="007F7E2B">
          <w:t xml:space="preserve"> </w:t>
        </w:r>
      </w:ins>
    </w:p>
    <w:p w14:paraId="3FE3DB36" w14:textId="77777777" w:rsidR="00966B19" w:rsidRPr="007F7E2B" w:rsidRDefault="00966B19">
      <w:pPr>
        <w:spacing w:after="206" w:line="269" w:lineRule="auto"/>
        <w:ind w:left="-5"/>
        <w:rPr>
          <w:ins w:id="25274" w:author="V2" w:date="2025-04-14T14:19:00Z" w16du:dateUtc="2025-04-14T19:19:00Z"/>
        </w:rPr>
      </w:pPr>
      <w:ins w:id="25275" w:author="V2" w:date="2025-04-14T14:19:00Z" w16du:dateUtc="2025-04-14T19:19:00Z">
        <w:r w:rsidRPr="007F7E2B">
          <w:rPr>
            <w:rFonts w:ascii="Arial" w:eastAsia="Arial" w:hAnsi="Arial" w:cs="Arial"/>
            <w:b/>
            <w:i/>
          </w:rPr>
          <w:t>Task 3.10  Projection of future emissions of N</w:t>
        </w:r>
        <w:r w:rsidRPr="007F7E2B">
          <w:rPr>
            <w:rFonts w:ascii="Arial" w:eastAsia="Arial" w:hAnsi="Arial" w:cs="Arial"/>
            <w:b/>
            <w:i/>
            <w:vertAlign w:val="subscript"/>
          </w:rPr>
          <w:t>2</w:t>
        </w:r>
        <w:r w:rsidRPr="007F7E2B">
          <w:rPr>
            <w:rFonts w:ascii="Arial" w:eastAsia="Arial" w:hAnsi="Arial" w:cs="Arial"/>
            <w:b/>
            <w:i/>
          </w:rPr>
          <w:t>O or CH</w:t>
        </w:r>
        <w:r w:rsidRPr="007F7E2B">
          <w:rPr>
            <w:rFonts w:ascii="Arial" w:eastAsia="Arial" w:hAnsi="Arial" w:cs="Arial"/>
            <w:b/>
            <w:i/>
            <w:vertAlign w:val="subscript"/>
          </w:rPr>
          <w:t>4</w:t>
        </w:r>
        <w:r w:rsidRPr="007F7E2B">
          <w:rPr>
            <w:rFonts w:ascii="Arial" w:eastAsia="Arial" w:hAnsi="Arial" w:cs="Arial"/>
            <w:b/>
            <w:i/>
          </w:rPr>
          <w:t xml:space="preserve"> from the soils within the project area  </w:t>
        </w:r>
      </w:ins>
    </w:p>
    <w:p w14:paraId="235D7751" w14:textId="77777777" w:rsidR="00966B19" w:rsidRPr="007F7E2B" w:rsidRDefault="00966B19">
      <w:pPr>
        <w:ind w:left="-5" w:right="3"/>
        <w:rPr>
          <w:ins w:id="25276" w:author="V2" w:date="2025-04-14T14:19:00Z" w16du:dateUtc="2025-04-14T19:19:00Z"/>
        </w:rPr>
      </w:pPr>
      <w:ins w:id="25277" w:author="V2" w:date="2025-04-14T14:19:00Z" w16du:dateUtc="2025-04-14T19:19:00Z">
        <w:r w:rsidRPr="007F7E2B">
          <w:rPr>
            <w:rFonts w:ascii="Arial" w:eastAsia="Arial" w:hAnsi="Arial" w:cs="Arial"/>
            <w:b/>
          </w:rPr>
          <w:t>Requirement</w:t>
        </w:r>
        <w:r w:rsidRPr="007F7E2B">
          <w:t>: Required where significant increases in the emissions of N</w:t>
        </w:r>
        <w:r w:rsidRPr="007F7E2B">
          <w:rPr>
            <w:vertAlign w:val="subscript"/>
          </w:rPr>
          <w:t>2</w:t>
        </w:r>
        <w:r w:rsidRPr="007F7E2B">
          <w:t>O or CH</w:t>
        </w:r>
        <w:r w:rsidRPr="007F7E2B">
          <w:rPr>
            <w:vertAlign w:val="subscript"/>
          </w:rPr>
          <w:t>4</w:t>
        </w:r>
        <w:r w:rsidRPr="007F7E2B">
          <w:t xml:space="preserve"> from the soils within the project area are expected under the project scenario as compared with the baseline scenario.  Optional under all other circumstances.   </w:t>
        </w:r>
      </w:ins>
    </w:p>
    <w:p w14:paraId="53B729F4" w14:textId="77777777" w:rsidR="00966B19" w:rsidRPr="007F7E2B" w:rsidRDefault="00966B19">
      <w:pPr>
        <w:ind w:left="-5" w:right="3"/>
        <w:rPr>
          <w:ins w:id="25278" w:author="V2" w:date="2025-04-14T14:19:00Z" w16du:dateUtc="2025-04-14T19:19:00Z"/>
        </w:rPr>
      </w:pPr>
      <w:ins w:id="25279" w:author="V2" w:date="2025-04-14T14:19:00Z" w16du:dateUtc="2025-04-14T19:19:00Z">
        <w:r w:rsidRPr="007F7E2B">
          <w:rPr>
            <w:rFonts w:ascii="Arial" w:eastAsia="Arial" w:hAnsi="Arial" w:cs="Arial"/>
            <w:b/>
          </w:rPr>
          <w:t>Goal</w:t>
        </w:r>
        <w:r w:rsidRPr="007F7E2B">
          <w:t xml:space="preserve">: To estimate future emissions from soils under the project scenario, in the case that these emissions are expected to increase. </w:t>
        </w:r>
      </w:ins>
    </w:p>
    <w:p w14:paraId="34D15314" w14:textId="77777777" w:rsidR="00966B19" w:rsidRPr="007F7E2B" w:rsidRDefault="00966B19">
      <w:pPr>
        <w:ind w:left="-5" w:right="3"/>
        <w:rPr>
          <w:ins w:id="25280" w:author="V2" w:date="2025-04-14T14:19:00Z" w16du:dateUtc="2025-04-14T19:19:00Z"/>
        </w:rPr>
      </w:pPr>
      <w:ins w:id="25281"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VMD0019 Methods to Project Future Conditions</w:t>
        </w:r>
        <w:r w:rsidRPr="007F7E2B">
          <w:t xml:space="preserve">, with relevant input variable(s) from the module </w:t>
        </w:r>
        <w:r w:rsidRPr="007F7E2B">
          <w:rPr>
            <w:rFonts w:ascii="Arial" w:eastAsia="Arial" w:hAnsi="Arial" w:cs="Arial"/>
            <w:i/>
          </w:rPr>
          <w:t>VMD0029 Estimation of Emissions of Non CO2 GHG From Soils</w:t>
        </w:r>
        <w:r w:rsidRPr="007F7E2B">
          <w:t xml:space="preserve">, as the relevant variable(s) </w:t>
        </w:r>
        <w:r w:rsidRPr="007F7E2B">
          <w:rPr>
            <w:rFonts w:ascii="Arial" w:eastAsia="Arial" w:hAnsi="Arial" w:cs="Arial"/>
            <w:i/>
          </w:rPr>
          <w:t xml:space="preserve">X.  </w:t>
        </w:r>
        <w:r w:rsidRPr="007F7E2B">
          <w:t xml:space="preserve">Then, based on the outputs from this module, use the module </w:t>
        </w:r>
        <w:r w:rsidRPr="007F7E2B">
          <w:rPr>
            <w:rFonts w:ascii="Arial" w:eastAsia="Arial" w:hAnsi="Arial" w:cs="Arial"/>
            <w:i/>
          </w:rPr>
          <w:t>VMD0029 Estimation of Emissions of Non CO</w:t>
        </w:r>
        <w:r w:rsidRPr="007F7E2B">
          <w:rPr>
            <w:rFonts w:ascii="Arial" w:eastAsia="Arial" w:hAnsi="Arial" w:cs="Arial"/>
            <w:i/>
            <w:vertAlign w:val="subscript"/>
          </w:rPr>
          <w:t>2</w:t>
        </w:r>
        <w:r w:rsidRPr="007F7E2B">
          <w:rPr>
            <w:rFonts w:ascii="Arial" w:eastAsia="Arial" w:hAnsi="Arial" w:cs="Arial"/>
            <w:i/>
          </w:rPr>
          <w:t xml:space="preserve"> GHG from Soils</w:t>
        </w:r>
        <w:r w:rsidRPr="007F7E2B">
          <w:t xml:space="preserve">, to estimate the projected future emissions. </w:t>
        </w:r>
      </w:ins>
    </w:p>
    <w:p w14:paraId="5D6CED25" w14:textId="77777777" w:rsidR="00966B19" w:rsidRPr="007F7E2B" w:rsidRDefault="00966B19">
      <w:pPr>
        <w:spacing w:after="216" w:line="259" w:lineRule="auto"/>
        <w:rPr>
          <w:ins w:id="25282" w:author="V2" w:date="2025-04-14T14:19:00Z" w16du:dateUtc="2025-04-14T19:19:00Z"/>
        </w:rPr>
      </w:pPr>
      <w:ins w:id="25283" w:author="V2" w:date="2025-04-14T14:19:00Z" w16du:dateUtc="2025-04-14T19:19:00Z">
        <w:r w:rsidRPr="007F7E2B">
          <w:t xml:space="preserve"> </w:t>
        </w:r>
      </w:ins>
    </w:p>
    <w:p w14:paraId="36D29E33" w14:textId="77777777" w:rsidR="00966B19" w:rsidRPr="007F7E2B" w:rsidRDefault="00966B19">
      <w:pPr>
        <w:spacing w:after="206" w:line="269" w:lineRule="auto"/>
        <w:ind w:left="-5"/>
        <w:rPr>
          <w:ins w:id="25284" w:author="V2" w:date="2025-04-14T14:19:00Z" w16du:dateUtc="2025-04-14T19:19:00Z"/>
        </w:rPr>
      </w:pPr>
      <w:ins w:id="25285" w:author="V2" w:date="2025-04-14T14:19:00Z" w16du:dateUtc="2025-04-14T19:19:00Z">
        <w:r w:rsidRPr="007F7E2B">
          <w:rPr>
            <w:rFonts w:ascii="Arial" w:eastAsia="Arial" w:hAnsi="Arial" w:cs="Arial"/>
            <w:b/>
            <w:i/>
          </w:rPr>
          <w:t xml:space="preserve">Task 3.11  Projected emissions from use of power equipment </w:t>
        </w:r>
      </w:ins>
    </w:p>
    <w:p w14:paraId="490BEABC" w14:textId="77777777" w:rsidR="00966B19" w:rsidRPr="007F7E2B" w:rsidRDefault="00966B19">
      <w:pPr>
        <w:ind w:left="-5" w:right="3"/>
        <w:rPr>
          <w:ins w:id="25286" w:author="V2" w:date="2025-04-14T14:19:00Z" w16du:dateUtc="2025-04-14T19:19:00Z"/>
        </w:rPr>
      </w:pPr>
      <w:ins w:id="25287" w:author="V2" w:date="2025-04-14T14:19:00Z" w16du:dateUtc="2025-04-14T19:19:00Z">
        <w:r w:rsidRPr="007F7E2B">
          <w:rPr>
            <w:rFonts w:ascii="Arial" w:eastAsia="Arial" w:hAnsi="Arial" w:cs="Arial"/>
            <w:b/>
          </w:rPr>
          <w:t>Requirement</w:t>
        </w:r>
        <w:r w:rsidRPr="007F7E2B">
          <w:t xml:space="preserve">: Required for all projects where emissions from power equipment directly attributable to activities within the project area are expected to be </w:t>
        </w:r>
        <w:r w:rsidRPr="007F7E2B">
          <w:rPr>
            <w:rFonts w:ascii="Arial" w:eastAsia="Arial" w:hAnsi="Arial" w:cs="Arial"/>
            <w:i/>
          </w:rPr>
          <w:t>significantly</w:t>
        </w:r>
        <w:r w:rsidRPr="007F7E2B">
          <w:t xml:space="preserve"> greater under the project scenario as compared with the baseline scenario.  Not for use in all other circumstances.  Conservatively, this methodology does not account for emission reductions arising from reductions in the use of power equipment under the project scenario as compared with the baseline scenario. </w:t>
        </w:r>
      </w:ins>
    </w:p>
    <w:p w14:paraId="693910D3" w14:textId="77777777" w:rsidR="00966B19" w:rsidRPr="007F7E2B" w:rsidRDefault="00966B19">
      <w:pPr>
        <w:ind w:left="-5" w:right="3"/>
        <w:rPr>
          <w:ins w:id="25288" w:author="V2" w:date="2025-04-14T14:19:00Z" w16du:dateUtc="2025-04-14T19:19:00Z"/>
        </w:rPr>
      </w:pPr>
      <w:ins w:id="25289" w:author="V2" w:date="2025-04-14T14:19:00Z" w16du:dateUtc="2025-04-14T19:19:00Z">
        <w:r w:rsidRPr="007F7E2B">
          <w:rPr>
            <w:rFonts w:ascii="Arial" w:eastAsia="Arial" w:hAnsi="Arial" w:cs="Arial"/>
            <w:b/>
          </w:rPr>
          <w:t>Goal</w:t>
        </w:r>
        <w:r w:rsidRPr="007F7E2B">
          <w:t xml:space="preserve">: To estimate GHG emissions for the monitoring period from the use of power equipment under the project scenario. Note that in this methodology emissions of GHGs due to the use of power equipment directly attributable to the project are all accounted for as a project emissions, whether or not they occur within the project boundary. </w:t>
        </w:r>
      </w:ins>
    </w:p>
    <w:p w14:paraId="4D476962" w14:textId="77777777" w:rsidR="00966B19" w:rsidRPr="007F7E2B" w:rsidRDefault="00966B19">
      <w:pPr>
        <w:ind w:left="-5" w:right="3"/>
        <w:rPr>
          <w:ins w:id="25290" w:author="V2" w:date="2025-04-14T14:19:00Z" w16du:dateUtc="2025-04-14T19:19:00Z"/>
        </w:rPr>
      </w:pPr>
      <w:ins w:id="25291"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VMD0019 Methods to Project Future Conditions</w:t>
        </w:r>
        <w:r w:rsidRPr="007F7E2B">
          <w:t xml:space="preserve">, with fuel use in power equipment as the relevant variable(s) </w:t>
        </w:r>
        <w:r w:rsidRPr="007F7E2B">
          <w:rPr>
            <w:rFonts w:ascii="Arial" w:eastAsia="Arial" w:hAnsi="Arial" w:cs="Arial"/>
            <w:i/>
          </w:rPr>
          <w:t xml:space="preserve">X. </w:t>
        </w:r>
        <w:r w:rsidRPr="007F7E2B">
          <w:t xml:space="preserve">Then, based on the outputs from this module, use the module </w:t>
        </w:r>
        <w:r w:rsidRPr="007F7E2B">
          <w:rPr>
            <w:rFonts w:ascii="Arial" w:eastAsia="Arial" w:hAnsi="Arial" w:cs="Arial"/>
            <w:i/>
          </w:rPr>
          <w:t>VMD0030 Estimation of Emissions from Power Equipment</w:t>
        </w:r>
        <w:r w:rsidRPr="007F7E2B">
          <w:t>, to estimate the projected future emissions.</w:t>
        </w:r>
        <w:r w:rsidRPr="007F7E2B">
          <w:rPr>
            <w:rFonts w:ascii="Arial" w:eastAsia="Arial" w:hAnsi="Arial" w:cs="Arial"/>
            <w:b/>
            <w:i/>
          </w:rPr>
          <w:t xml:space="preserve"> </w:t>
        </w:r>
      </w:ins>
    </w:p>
    <w:p w14:paraId="47A2C2AC" w14:textId="77777777" w:rsidR="00966B19" w:rsidRPr="007F7E2B" w:rsidRDefault="00966B19">
      <w:pPr>
        <w:spacing w:after="219" w:line="259" w:lineRule="auto"/>
        <w:rPr>
          <w:ins w:id="25292" w:author="V2" w:date="2025-04-14T14:19:00Z" w16du:dateUtc="2025-04-14T19:19:00Z"/>
        </w:rPr>
      </w:pPr>
      <w:ins w:id="25293" w:author="V2" w:date="2025-04-14T14:19:00Z" w16du:dateUtc="2025-04-14T19:19:00Z">
        <w:r w:rsidRPr="007F7E2B">
          <w:rPr>
            <w:rFonts w:ascii="Arial" w:eastAsia="Arial" w:hAnsi="Arial" w:cs="Arial"/>
            <w:b/>
            <w:i/>
          </w:rPr>
          <w:t xml:space="preserve"> </w:t>
        </w:r>
      </w:ins>
    </w:p>
    <w:p w14:paraId="4A1313CE" w14:textId="77777777" w:rsidR="00966B19" w:rsidRPr="007F7E2B" w:rsidRDefault="00966B19">
      <w:pPr>
        <w:spacing w:after="206" w:line="269" w:lineRule="auto"/>
        <w:ind w:left="-5"/>
        <w:rPr>
          <w:ins w:id="25294" w:author="V2" w:date="2025-04-14T14:19:00Z" w16du:dateUtc="2025-04-14T19:19:00Z"/>
        </w:rPr>
      </w:pPr>
      <w:ins w:id="25295" w:author="V2" w:date="2025-04-14T14:19:00Z" w16du:dateUtc="2025-04-14T19:19:00Z">
        <w:r w:rsidRPr="007F7E2B">
          <w:rPr>
            <w:rFonts w:ascii="Arial" w:eastAsia="Arial" w:hAnsi="Arial" w:cs="Arial"/>
            <w:b/>
            <w:i/>
          </w:rPr>
          <w:t xml:space="preserve">Task 3.12  Projection of future litter pools </w:t>
        </w:r>
      </w:ins>
    </w:p>
    <w:p w14:paraId="58EB9F13" w14:textId="77777777" w:rsidR="00966B19" w:rsidRPr="007F7E2B" w:rsidRDefault="00966B19">
      <w:pPr>
        <w:ind w:left="-5" w:right="3"/>
        <w:rPr>
          <w:ins w:id="25296" w:author="V2" w:date="2025-04-14T14:19:00Z" w16du:dateUtc="2025-04-14T19:19:00Z"/>
        </w:rPr>
      </w:pPr>
      <w:ins w:id="25297" w:author="V2" w:date="2025-04-14T14:19:00Z" w16du:dateUtc="2025-04-14T19:19:00Z">
        <w:r w:rsidRPr="007F7E2B">
          <w:rPr>
            <w:rFonts w:ascii="Arial" w:eastAsia="Arial" w:hAnsi="Arial" w:cs="Arial"/>
            <w:b/>
          </w:rPr>
          <w:lastRenderedPageBreak/>
          <w:t>Requirement</w:t>
        </w:r>
        <w:r w:rsidRPr="007F7E2B">
          <w:t xml:space="preserve">: Required where </w:t>
        </w:r>
        <w:r w:rsidRPr="007F7E2B">
          <w:rPr>
            <w:rFonts w:ascii="Arial" w:eastAsia="Arial" w:hAnsi="Arial" w:cs="Arial"/>
            <w:i/>
          </w:rPr>
          <w:t>significant</w:t>
        </w:r>
        <w:r w:rsidRPr="007F7E2B">
          <w:t xml:space="preserve"> decreases in the carbon content of the litter carbon pool are expected under the project scenario as compared with the baseline scenario. Optional under all other circumstances. </w:t>
        </w:r>
      </w:ins>
    </w:p>
    <w:p w14:paraId="6242828D" w14:textId="77777777" w:rsidR="00966B19" w:rsidRPr="007F7E2B" w:rsidRDefault="00966B19">
      <w:pPr>
        <w:ind w:left="-5" w:right="3"/>
        <w:rPr>
          <w:ins w:id="25298" w:author="V2" w:date="2025-04-14T14:19:00Z" w16du:dateUtc="2025-04-14T19:19:00Z"/>
        </w:rPr>
      </w:pPr>
      <w:ins w:id="25299" w:author="V2" w:date="2025-04-14T14:19:00Z" w16du:dateUtc="2025-04-14T19:19:00Z">
        <w:r w:rsidRPr="007F7E2B">
          <w:rPr>
            <w:rFonts w:ascii="Arial" w:eastAsia="Arial" w:hAnsi="Arial" w:cs="Arial"/>
            <w:b/>
          </w:rPr>
          <w:t>Goal</w:t>
        </w:r>
        <w:r w:rsidRPr="007F7E2B">
          <w:t xml:space="preserve">: To estimate future litter pools under the project scenario. </w:t>
        </w:r>
      </w:ins>
    </w:p>
    <w:p w14:paraId="2C975595" w14:textId="77777777" w:rsidR="00966B19" w:rsidRPr="007F7E2B" w:rsidRDefault="00966B19">
      <w:pPr>
        <w:ind w:left="-5" w:right="3"/>
        <w:rPr>
          <w:ins w:id="25300" w:author="V2" w:date="2025-04-14T14:19:00Z" w16du:dateUtc="2025-04-14T19:19:00Z"/>
        </w:rPr>
      </w:pPr>
      <w:ins w:id="25301"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VMD0019 Methods to Project Future Conditions</w:t>
        </w:r>
        <w:r w:rsidRPr="007F7E2B">
          <w:t xml:space="preserve">, with litter carbon pools as the relevant variable </w:t>
        </w:r>
        <w:r w:rsidRPr="007F7E2B">
          <w:rPr>
            <w:rFonts w:ascii="Arial" w:eastAsia="Arial" w:hAnsi="Arial" w:cs="Arial"/>
            <w:i/>
          </w:rPr>
          <w:t xml:space="preserve">X.  </w:t>
        </w:r>
        <w:r w:rsidRPr="007F7E2B">
          <w:t xml:space="preserve"> </w:t>
        </w:r>
      </w:ins>
    </w:p>
    <w:p w14:paraId="44BB005B" w14:textId="77777777" w:rsidR="00966B19" w:rsidRPr="007F7E2B" w:rsidRDefault="00966B19">
      <w:pPr>
        <w:spacing w:after="218" w:line="259" w:lineRule="auto"/>
        <w:rPr>
          <w:ins w:id="25302" w:author="V2" w:date="2025-04-14T14:19:00Z" w16du:dateUtc="2025-04-14T19:19:00Z"/>
        </w:rPr>
      </w:pPr>
      <w:ins w:id="25303" w:author="V2" w:date="2025-04-14T14:19:00Z" w16du:dateUtc="2025-04-14T19:19:00Z">
        <w:r w:rsidRPr="007F7E2B">
          <w:t xml:space="preserve"> </w:t>
        </w:r>
      </w:ins>
    </w:p>
    <w:p w14:paraId="55098AFC" w14:textId="77777777" w:rsidR="00966B19" w:rsidRPr="007F7E2B" w:rsidRDefault="00966B19">
      <w:pPr>
        <w:spacing w:after="206" w:line="269" w:lineRule="auto"/>
        <w:ind w:left="-5"/>
        <w:rPr>
          <w:ins w:id="25304" w:author="V2" w:date="2025-04-14T14:19:00Z" w16du:dateUtc="2025-04-14T19:19:00Z"/>
        </w:rPr>
      </w:pPr>
      <w:ins w:id="25305" w:author="V2" w:date="2025-04-14T14:19:00Z" w16du:dateUtc="2025-04-14T19:19:00Z">
        <w:r w:rsidRPr="007F7E2B">
          <w:rPr>
            <w:rFonts w:ascii="Arial" w:eastAsia="Arial" w:hAnsi="Arial" w:cs="Arial"/>
            <w:b/>
            <w:i/>
          </w:rPr>
          <w:t xml:space="preserve">Task 3.13  Projection of biomass consumption by fire </w:t>
        </w:r>
      </w:ins>
    </w:p>
    <w:p w14:paraId="6A25BCE9" w14:textId="77777777" w:rsidR="00966B19" w:rsidRPr="007F7E2B" w:rsidRDefault="00966B19">
      <w:pPr>
        <w:ind w:left="-5" w:right="3"/>
        <w:rPr>
          <w:ins w:id="25306" w:author="V2" w:date="2025-04-14T14:19:00Z" w16du:dateUtc="2025-04-14T19:19:00Z"/>
        </w:rPr>
      </w:pPr>
      <w:ins w:id="25307" w:author="V2" w:date="2025-04-14T14:19:00Z" w16du:dateUtc="2025-04-14T19:19:00Z">
        <w:r w:rsidRPr="007F7E2B">
          <w:rPr>
            <w:rFonts w:ascii="Arial" w:eastAsia="Arial" w:hAnsi="Arial" w:cs="Arial"/>
            <w:b/>
          </w:rPr>
          <w:t>Requirement</w:t>
        </w:r>
        <w:r w:rsidRPr="007F7E2B">
          <w:t xml:space="preserve">: Required where </w:t>
        </w:r>
        <w:r w:rsidRPr="007F7E2B">
          <w:rPr>
            <w:rFonts w:ascii="Arial" w:eastAsia="Arial" w:hAnsi="Arial" w:cs="Arial"/>
            <w:i/>
          </w:rPr>
          <w:t>significant</w:t>
        </w:r>
        <w:r w:rsidRPr="007F7E2B">
          <w:t xml:space="preserve"> burning is expected to be used for management of the project area under the project scenario. Optional but not recommended otherwise. </w:t>
        </w:r>
      </w:ins>
    </w:p>
    <w:p w14:paraId="44CD2EE8" w14:textId="77777777" w:rsidR="00966B19" w:rsidRPr="007F7E2B" w:rsidRDefault="00966B19">
      <w:pPr>
        <w:ind w:left="-5" w:right="3"/>
        <w:rPr>
          <w:ins w:id="25308" w:author="V2" w:date="2025-04-14T14:19:00Z" w16du:dateUtc="2025-04-14T19:19:00Z"/>
        </w:rPr>
      </w:pPr>
      <w:ins w:id="25309" w:author="V2" w:date="2025-04-14T14:19:00Z" w16du:dateUtc="2025-04-14T19:19:00Z">
        <w:r w:rsidRPr="007F7E2B">
          <w:rPr>
            <w:rFonts w:ascii="Arial" w:eastAsia="Arial" w:hAnsi="Arial" w:cs="Arial"/>
            <w:b/>
          </w:rPr>
          <w:t>Goal</w:t>
        </w:r>
        <w:r w:rsidRPr="007F7E2B">
          <w:t xml:space="preserve">: To project the future amounts of biomass consumed by fire during the project crediting period under the project scenario. </w:t>
        </w:r>
      </w:ins>
    </w:p>
    <w:p w14:paraId="0E8D4237" w14:textId="77777777" w:rsidR="00966B19" w:rsidRPr="007F7E2B" w:rsidRDefault="00966B19">
      <w:pPr>
        <w:ind w:left="-5" w:right="3"/>
        <w:rPr>
          <w:ins w:id="25310" w:author="V2" w:date="2025-04-14T14:19:00Z" w16du:dateUtc="2025-04-14T19:19:00Z"/>
        </w:rPr>
      </w:pPr>
      <w:ins w:id="25311"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VMD0019 Methods to Project Future Conditions</w:t>
        </w:r>
        <w:r w:rsidRPr="007F7E2B">
          <w:t xml:space="preserve">, with biomass consumed by fire as the relevant variable </w:t>
        </w:r>
        <w:r w:rsidRPr="007F7E2B">
          <w:rPr>
            <w:rFonts w:ascii="Arial" w:eastAsia="Arial" w:hAnsi="Arial" w:cs="Arial"/>
            <w:i/>
          </w:rPr>
          <w:t xml:space="preserve">X. </w:t>
        </w:r>
      </w:ins>
    </w:p>
    <w:p w14:paraId="5C31F9D7" w14:textId="77777777" w:rsidR="00966B19" w:rsidRPr="007F7E2B" w:rsidRDefault="00966B19">
      <w:pPr>
        <w:ind w:left="-5" w:right="3"/>
        <w:rPr>
          <w:ins w:id="25312" w:author="V2" w:date="2025-04-14T14:19:00Z" w16du:dateUtc="2025-04-14T19:19:00Z"/>
        </w:rPr>
      </w:pPr>
      <w:ins w:id="25313" w:author="V2" w:date="2025-04-14T14:19:00Z" w16du:dateUtc="2025-04-14T19:19:00Z">
        <w:r w:rsidRPr="007F7E2B">
          <w:rPr>
            <w:rFonts w:ascii="Arial" w:eastAsia="Arial" w:hAnsi="Arial" w:cs="Arial"/>
            <w:b/>
          </w:rPr>
          <w:t>Task Notes</w:t>
        </w:r>
        <w:r w:rsidRPr="007F7E2B">
          <w:t>: This step shall be done twice if biomass burning is to be done both within the project area, and outside of the project area</w:t>
        </w:r>
        <w:r w:rsidRPr="007F7E2B">
          <w:rPr>
            <w:rFonts w:ascii="Arial" w:eastAsia="Arial" w:hAnsi="Arial" w:cs="Arial"/>
            <w:i/>
          </w:rPr>
          <w:t xml:space="preserve"> </w:t>
        </w:r>
        <w:r w:rsidRPr="007F7E2B">
          <w:t xml:space="preserve">as a consequence of displacement leakage.  In that case, the results will be used for separate calculations during Task 3.16. </w:t>
        </w:r>
      </w:ins>
    </w:p>
    <w:p w14:paraId="044AA059" w14:textId="77777777" w:rsidR="00966B19" w:rsidRPr="007F7E2B" w:rsidRDefault="00966B19">
      <w:pPr>
        <w:spacing w:after="220" w:line="259" w:lineRule="auto"/>
        <w:rPr>
          <w:ins w:id="25314" w:author="V2" w:date="2025-04-14T14:19:00Z" w16du:dateUtc="2025-04-14T19:19:00Z"/>
        </w:rPr>
      </w:pPr>
      <w:ins w:id="25315" w:author="V2" w:date="2025-04-14T14:19:00Z" w16du:dateUtc="2025-04-14T19:19:00Z">
        <w:r w:rsidRPr="007F7E2B">
          <w:rPr>
            <w:rFonts w:ascii="Arial" w:eastAsia="Arial" w:hAnsi="Arial" w:cs="Arial"/>
            <w:b/>
            <w:i/>
          </w:rPr>
          <w:t xml:space="preserve"> </w:t>
        </w:r>
      </w:ins>
    </w:p>
    <w:p w14:paraId="3DF637BF" w14:textId="77777777" w:rsidR="00966B19" w:rsidRPr="007F7E2B" w:rsidRDefault="00966B19">
      <w:pPr>
        <w:spacing w:after="206" w:line="269" w:lineRule="auto"/>
        <w:ind w:left="-5"/>
        <w:rPr>
          <w:ins w:id="25316" w:author="V2" w:date="2025-04-14T14:19:00Z" w16du:dateUtc="2025-04-14T19:19:00Z"/>
        </w:rPr>
      </w:pPr>
      <w:ins w:id="25317" w:author="V2" w:date="2025-04-14T14:19:00Z" w16du:dateUtc="2025-04-14T19:19:00Z">
        <w:r w:rsidRPr="007F7E2B">
          <w:rPr>
            <w:rFonts w:ascii="Arial" w:eastAsia="Arial" w:hAnsi="Arial" w:cs="Arial"/>
            <w:b/>
            <w:i/>
          </w:rPr>
          <w:t>Task 3.14  Projection of non CO</w:t>
        </w:r>
        <w:r w:rsidRPr="007F7E2B">
          <w:rPr>
            <w:rFonts w:ascii="Arial" w:eastAsia="Arial" w:hAnsi="Arial" w:cs="Arial"/>
            <w:b/>
            <w:i/>
            <w:vertAlign w:val="subscript"/>
          </w:rPr>
          <w:t>2</w:t>
        </w:r>
        <w:r w:rsidRPr="007F7E2B">
          <w:rPr>
            <w:rFonts w:ascii="Arial" w:eastAsia="Arial" w:hAnsi="Arial" w:cs="Arial"/>
            <w:b/>
            <w:i/>
          </w:rPr>
          <w:t xml:space="preserve"> emissions from burning </w:t>
        </w:r>
      </w:ins>
    </w:p>
    <w:p w14:paraId="29C563D1" w14:textId="77777777" w:rsidR="00966B19" w:rsidRPr="007F7E2B" w:rsidRDefault="00966B19">
      <w:pPr>
        <w:ind w:left="-5" w:right="3"/>
        <w:rPr>
          <w:ins w:id="25318" w:author="V2" w:date="2025-04-14T14:19:00Z" w16du:dateUtc="2025-04-14T19:19:00Z"/>
        </w:rPr>
      </w:pPr>
      <w:ins w:id="25319" w:author="V2" w:date="2025-04-14T14:19:00Z" w16du:dateUtc="2025-04-14T19:19:00Z">
        <w:r w:rsidRPr="007F7E2B">
          <w:rPr>
            <w:rFonts w:ascii="Arial" w:eastAsia="Arial" w:hAnsi="Arial" w:cs="Arial"/>
            <w:b/>
          </w:rPr>
          <w:t>Requirement</w:t>
        </w:r>
        <w:r w:rsidRPr="007F7E2B">
          <w:t xml:space="preserve">: Same as Task 3.13. </w:t>
        </w:r>
      </w:ins>
    </w:p>
    <w:p w14:paraId="14932311" w14:textId="77777777" w:rsidR="00966B19" w:rsidRPr="007F7E2B" w:rsidRDefault="00966B19">
      <w:pPr>
        <w:ind w:left="-5" w:right="3"/>
        <w:rPr>
          <w:ins w:id="25320" w:author="V2" w:date="2025-04-14T14:19:00Z" w16du:dateUtc="2025-04-14T19:19:00Z"/>
        </w:rPr>
      </w:pPr>
      <w:ins w:id="25321" w:author="V2" w:date="2025-04-14T14:19:00Z" w16du:dateUtc="2025-04-14T19:19:00Z">
        <w:r w:rsidRPr="007F7E2B">
          <w:rPr>
            <w:rFonts w:ascii="Arial" w:eastAsia="Arial" w:hAnsi="Arial" w:cs="Arial"/>
            <w:b/>
          </w:rPr>
          <w:t>Goal</w:t>
        </w:r>
        <w:r w:rsidRPr="007F7E2B">
          <w:t xml:space="preserve">: To estimate emissions of non CO2 GHGs from burning of biomass. </w:t>
        </w:r>
      </w:ins>
    </w:p>
    <w:p w14:paraId="6BB50A5B" w14:textId="77777777" w:rsidR="00966B19" w:rsidRPr="007F7E2B" w:rsidRDefault="00966B19">
      <w:pPr>
        <w:spacing w:after="208"/>
        <w:ind w:left="-5"/>
        <w:rPr>
          <w:ins w:id="25322" w:author="V2" w:date="2025-04-14T14:19:00Z" w16du:dateUtc="2025-04-14T19:19:00Z"/>
        </w:rPr>
      </w:pPr>
      <w:ins w:id="25323"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VMD0029 Estimation of Emissions of Non CO2 GHG from Soils.</w:t>
        </w:r>
        <w:r w:rsidRPr="007F7E2B">
          <w:t xml:space="preserve"> </w:t>
        </w:r>
      </w:ins>
    </w:p>
    <w:p w14:paraId="1B5B3454" w14:textId="77777777" w:rsidR="00966B19" w:rsidRPr="007F7E2B" w:rsidRDefault="00966B19">
      <w:pPr>
        <w:ind w:left="-5" w:right="3"/>
        <w:rPr>
          <w:ins w:id="25324" w:author="V2" w:date="2025-04-14T14:19:00Z" w16du:dateUtc="2025-04-14T19:19:00Z"/>
        </w:rPr>
      </w:pPr>
      <w:ins w:id="25325" w:author="V2" w:date="2025-04-14T14:19:00Z" w16du:dateUtc="2025-04-14T19:19:00Z">
        <w:r w:rsidRPr="007F7E2B">
          <w:rPr>
            <w:rFonts w:ascii="Arial" w:eastAsia="Arial" w:hAnsi="Arial" w:cs="Arial"/>
            <w:b/>
          </w:rPr>
          <w:t>Task Notes</w:t>
        </w:r>
        <w:r w:rsidRPr="007F7E2B">
          <w:t>: This step shall be done twice if biomass burning is done both within the project area, and outside of the project area</w:t>
        </w:r>
        <w:r w:rsidRPr="007F7E2B">
          <w:rPr>
            <w:rFonts w:ascii="Arial" w:eastAsia="Arial" w:hAnsi="Arial" w:cs="Arial"/>
            <w:i/>
          </w:rPr>
          <w:t xml:space="preserve"> </w:t>
        </w:r>
        <w:r w:rsidRPr="007F7E2B">
          <w:t xml:space="preserve">as a consequence of activity shifting leakage.  In that case, the results will be reported and accounted separately during Task 3.13 above. </w:t>
        </w:r>
      </w:ins>
    </w:p>
    <w:p w14:paraId="14F34A51" w14:textId="77777777" w:rsidR="00966B19" w:rsidRPr="007F7E2B" w:rsidRDefault="00966B19">
      <w:pPr>
        <w:spacing w:after="218" w:line="259" w:lineRule="auto"/>
        <w:rPr>
          <w:ins w:id="25326" w:author="V2" w:date="2025-04-14T14:19:00Z" w16du:dateUtc="2025-04-14T19:19:00Z"/>
        </w:rPr>
      </w:pPr>
      <w:ins w:id="25327" w:author="V2" w:date="2025-04-14T14:19:00Z" w16du:dateUtc="2025-04-14T19:19:00Z">
        <w:r w:rsidRPr="007F7E2B">
          <w:t xml:space="preserve"> </w:t>
        </w:r>
      </w:ins>
    </w:p>
    <w:p w14:paraId="5476CA0F" w14:textId="77777777" w:rsidR="00966B19" w:rsidRPr="007F7E2B" w:rsidRDefault="00966B19">
      <w:pPr>
        <w:spacing w:after="206" w:line="269" w:lineRule="auto"/>
        <w:ind w:left="-5"/>
        <w:rPr>
          <w:ins w:id="25328" w:author="V2" w:date="2025-04-14T14:19:00Z" w16du:dateUtc="2025-04-14T19:19:00Z"/>
        </w:rPr>
      </w:pPr>
      <w:ins w:id="25329" w:author="V2" w:date="2025-04-14T14:19:00Z" w16du:dateUtc="2025-04-14T19:19:00Z">
        <w:r w:rsidRPr="007F7E2B">
          <w:rPr>
            <w:rFonts w:ascii="Arial" w:eastAsia="Arial" w:hAnsi="Arial" w:cs="Arial"/>
            <w:b/>
            <w:i/>
          </w:rPr>
          <w:t xml:space="preserve">Task 3.15  Summation of ex-ante estimates and projections under the project scenario </w:t>
        </w:r>
      </w:ins>
    </w:p>
    <w:p w14:paraId="6C3289F9" w14:textId="77777777" w:rsidR="00966B19" w:rsidRPr="007F7E2B" w:rsidRDefault="00966B19">
      <w:pPr>
        <w:ind w:left="-5" w:right="3"/>
        <w:rPr>
          <w:ins w:id="25330" w:author="V2" w:date="2025-04-14T14:19:00Z" w16du:dateUtc="2025-04-14T19:19:00Z"/>
        </w:rPr>
      </w:pPr>
      <w:ins w:id="25331" w:author="V2" w:date="2025-04-14T14:19:00Z" w16du:dateUtc="2025-04-14T19:19:00Z">
        <w:r w:rsidRPr="007F7E2B">
          <w:rPr>
            <w:rFonts w:ascii="Arial" w:eastAsia="Arial" w:hAnsi="Arial" w:cs="Arial"/>
            <w:b/>
          </w:rPr>
          <w:t>Requirement</w:t>
        </w:r>
        <w:r w:rsidRPr="007F7E2B">
          <w:t xml:space="preserve">: Required for all projects. </w:t>
        </w:r>
      </w:ins>
    </w:p>
    <w:p w14:paraId="69E3FE34" w14:textId="77777777" w:rsidR="00966B19" w:rsidRPr="007F7E2B" w:rsidRDefault="00966B19">
      <w:pPr>
        <w:ind w:left="-5" w:right="3"/>
        <w:rPr>
          <w:ins w:id="25332" w:author="V2" w:date="2025-04-14T14:19:00Z" w16du:dateUtc="2025-04-14T19:19:00Z"/>
        </w:rPr>
      </w:pPr>
      <w:ins w:id="25333" w:author="V2" w:date="2025-04-14T14:19:00Z" w16du:dateUtc="2025-04-14T19:19:00Z">
        <w:r w:rsidRPr="007F7E2B">
          <w:rPr>
            <w:rFonts w:ascii="Arial" w:eastAsia="Arial" w:hAnsi="Arial" w:cs="Arial"/>
            <w:b/>
          </w:rPr>
          <w:lastRenderedPageBreak/>
          <w:t>Goal</w:t>
        </w:r>
        <w:r w:rsidRPr="007F7E2B">
          <w:t xml:space="preserve">: To sum current and future carbon sequestration and emissions under the project scenario. </w:t>
        </w:r>
      </w:ins>
    </w:p>
    <w:p w14:paraId="6A9C0EB1" w14:textId="77777777" w:rsidR="00966B19" w:rsidRPr="007F7E2B" w:rsidRDefault="00966B19">
      <w:pPr>
        <w:spacing w:after="21"/>
        <w:ind w:left="-5" w:right="3"/>
        <w:rPr>
          <w:ins w:id="25334" w:author="V2" w:date="2025-04-14T14:19:00Z" w16du:dateUtc="2025-04-14T19:19:00Z"/>
        </w:rPr>
      </w:pPr>
      <w:ins w:id="25335"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VMD0035 Methods to Determine the Net Change in Atmospheric GHG Resulting from Project Activities</w:t>
        </w:r>
        <w:r w:rsidRPr="007F7E2B">
          <w:t xml:space="preserve">, setting leakage variables to 0, as these will be accounted for in section 8.3 below. </w:t>
        </w:r>
      </w:ins>
    </w:p>
    <w:p w14:paraId="7FEC9B87" w14:textId="77777777" w:rsidR="00966B19" w:rsidRPr="007F7E2B" w:rsidRDefault="00966B19">
      <w:pPr>
        <w:spacing w:line="259" w:lineRule="auto"/>
        <w:rPr>
          <w:ins w:id="25336" w:author="V2" w:date="2025-04-14T14:19:00Z" w16du:dateUtc="2025-04-14T19:19:00Z"/>
        </w:rPr>
      </w:pPr>
      <w:ins w:id="25337" w:author="V2" w:date="2025-04-14T14:19:00Z" w16du:dateUtc="2025-04-14T19:19:00Z">
        <w:r w:rsidRPr="007F7E2B">
          <w:rPr>
            <w:rFonts w:ascii="Arial" w:eastAsia="Arial" w:hAnsi="Arial" w:cs="Arial"/>
            <w:b/>
            <w:sz w:val="22"/>
          </w:rPr>
          <w:t xml:space="preserve"> </w:t>
        </w:r>
      </w:ins>
    </w:p>
    <w:p w14:paraId="33177438" w14:textId="77777777" w:rsidR="00966B19" w:rsidRPr="007F7E2B" w:rsidRDefault="00966B19">
      <w:pPr>
        <w:spacing w:after="17" w:line="259" w:lineRule="auto"/>
        <w:rPr>
          <w:ins w:id="25338" w:author="V2" w:date="2025-04-14T14:19:00Z" w16du:dateUtc="2025-04-14T19:19:00Z"/>
        </w:rPr>
      </w:pPr>
      <w:ins w:id="25339" w:author="V2" w:date="2025-04-14T14:19:00Z" w16du:dateUtc="2025-04-14T19:19:00Z">
        <w:r w:rsidRPr="007F7E2B">
          <w:rPr>
            <w:rFonts w:ascii="Arial" w:eastAsia="Arial" w:hAnsi="Arial" w:cs="Arial"/>
            <w:b/>
          </w:rPr>
          <w:t xml:space="preserve"> </w:t>
        </w:r>
      </w:ins>
    </w:p>
    <w:p w14:paraId="25D24AA8" w14:textId="77777777" w:rsidR="00966B19" w:rsidRPr="007F7E2B" w:rsidRDefault="00966B19">
      <w:pPr>
        <w:pStyle w:val="Heading5"/>
        <w:spacing w:after="49"/>
        <w:ind w:left="-5"/>
        <w:rPr>
          <w:ins w:id="25340" w:author="V2" w:date="2025-04-14T14:19:00Z" w16du:dateUtc="2025-04-14T19:19:00Z"/>
        </w:rPr>
      </w:pPr>
      <w:ins w:id="25341" w:author="V2" w:date="2025-04-14T14:19:00Z" w16du:dateUtc="2025-04-14T19:19:00Z">
        <w:r w:rsidRPr="007F7E2B">
          <w:t xml:space="preserve">Task 4: (A) Ex-Post Accounting of GHG Pools and Emissions (Project Emissions) </w:t>
        </w:r>
      </w:ins>
    </w:p>
    <w:p w14:paraId="0F86DF5C" w14:textId="77777777" w:rsidR="00966B19" w:rsidRPr="007F7E2B" w:rsidRDefault="00966B19">
      <w:pPr>
        <w:spacing w:line="259" w:lineRule="auto"/>
        <w:rPr>
          <w:ins w:id="25342" w:author="V2" w:date="2025-04-14T14:19:00Z" w16du:dateUtc="2025-04-14T19:19:00Z"/>
        </w:rPr>
      </w:pPr>
      <w:ins w:id="25343" w:author="V2" w:date="2025-04-14T14:19:00Z" w16du:dateUtc="2025-04-14T19:19:00Z">
        <w:r w:rsidRPr="007F7E2B">
          <w:rPr>
            <w:rFonts w:ascii="Arial" w:eastAsia="Arial" w:hAnsi="Arial" w:cs="Arial"/>
            <w:b/>
          </w:rPr>
          <w:t xml:space="preserve"> </w:t>
        </w:r>
      </w:ins>
    </w:p>
    <w:p w14:paraId="4433751C" w14:textId="77777777" w:rsidR="00966B19" w:rsidRPr="007F7E2B" w:rsidRDefault="00966B19">
      <w:pPr>
        <w:spacing w:after="19"/>
        <w:ind w:left="-5" w:right="3"/>
        <w:rPr>
          <w:ins w:id="25344" w:author="V2" w:date="2025-04-14T14:19:00Z" w16du:dateUtc="2025-04-14T19:19:00Z"/>
        </w:rPr>
      </w:pPr>
      <w:ins w:id="25345" w:author="V2" w:date="2025-04-14T14:19:00Z" w16du:dateUtc="2025-04-14T19:19:00Z">
        <w:r w:rsidRPr="007F7E2B">
          <w:t xml:space="preserve">Ex-post accounting of GHG pools and emissions must be undertaken prior to each verification event, and at least once every 5 years during the project crediting period.  Note that where leakage mitigation measures include tree planting, agricultural intensification, fertilization, fodder production, and/or other measures to enhance cropland and/or grazing land areas, then any significant increase in GHG emissions associated with these activities must be accounted for using the relevant module, whether or not they occur within the project area, unless they are deemed not significant, or can otherwise be conservatively excluded. </w:t>
        </w:r>
      </w:ins>
    </w:p>
    <w:p w14:paraId="05207EDA" w14:textId="77777777" w:rsidR="00966B19" w:rsidRPr="007F7E2B" w:rsidRDefault="00966B19">
      <w:pPr>
        <w:spacing w:after="203" w:line="259" w:lineRule="auto"/>
        <w:rPr>
          <w:ins w:id="25346" w:author="V2" w:date="2025-04-14T14:19:00Z" w16du:dateUtc="2025-04-14T19:19:00Z"/>
        </w:rPr>
      </w:pPr>
      <w:ins w:id="25347" w:author="V2" w:date="2025-04-14T14:19:00Z" w16du:dateUtc="2025-04-14T19:19:00Z">
        <w:r w:rsidRPr="007F7E2B">
          <w:rPr>
            <w:rFonts w:ascii="Arial" w:eastAsia="Arial" w:hAnsi="Arial" w:cs="Arial"/>
            <w:b/>
            <w:sz w:val="22"/>
          </w:rPr>
          <w:t xml:space="preserve"> </w:t>
        </w:r>
      </w:ins>
    </w:p>
    <w:p w14:paraId="4AAF3634" w14:textId="77777777" w:rsidR="00966B19" w:rsidRPr="007F7E2B" w:rsidRDefault="00966B19">
      <w:pPr>
        <w:spacing w:after="206" w:line="269" w:lineRule="auto"/>
        <w:ind w:left="-5"/>
        <w:rPr>
          <w:ins w:id="25348" w:author="V2" w:date="2025-04-14T14:19:00Z" w16du:dateUtc="2025-04-14T19:19:00Z"/>
        </w:rPr>
      </w:pPr>
      <w:ins w:id="25349" w:author="V2" w:date="2025-04-14T14:19:00Z" w16du:dateUtc="2025-04-14T19:19:00Z">
        <w:r w:rsidRPr="007F7E2B">
          <w:rPr>
            <w:rFonts w:ascii="Arial" w:eastAsia="Arial" w:hAnsi="Arial" w:cs="Arial"/>
            <w:b/>
            <w:i/>
          </w:rPr>
          <w:t xml:space="preserve">Task 4.1  Ex-post soil re-stratification </w:t>
        </w:r>
      </w:ins>
    </w:p>
    <w:p w14:paraId="3EBF4DE5" w14:textId="77777777" w:rsidR="00966B19" w:rsidRPr="007F7E2B" w:rsidRDefault="00966B19">
      <w:pPr>
        <w:ind w:left="-5" w:right="3"/>
        <w:rPr>
          <w:ins w:id="25350" w:author="V2" w:date="2025-04-14T14:19:00Z" w16du:dateUtc="2025-04-14T19:19:00Z"/>
        </w:rPr>
      </w:pPr>
      <w:ins w:id="25351" w:author="V2" w:date="2025-04-14T14:19:00Z" w16du:dateUtc="2025-04-14T19:19:00Z">
        <w:r w:rsidRPr="007F7E2B">
          <w:rPr>
            <w:rFonts w:ascii="Arial" w:eastAsia="Arial" w:hAnsi="Arial" w:cs="Arial"/>
            <w:b/>
          </w:rPr>
          <w:t>Requirement</w:t>
        </w:r>
        <w:r w:rsidRPr="007F7E2B">
          <w:t xml:space="preserve">: Required for all projects. </w:t>
        </w:r>
      </w:ins>
    </w:p>
    <w:p w14:paraId="4C1C1E56" w14:textId="77777777" w:rsidR="00966B19" w:rsidRPr="007F7E2B" w:rsidRDefault="00966B19">
      <w:pPr>
        <w:ind w:left="-5" w:right="3"/>
        <w:rPr>
          <w:ins w:id="25352" w:author="V2" w:date="2025-04-14T14:19:00Z" w16du:dateUtc="2025-04-14T19:19:00Z"/>
        </w:rPr>
      </w:pPr>
      <w:ins w:id="25353" w:author="V2" w:date="2025-04-14T14:19:00Z" w16du:dateUtc="2025-04-14T19:19:00Z">
        <w:r w:rsidRPr="007F7E2B">
          <w:rPr>
            <w:rFonts w:ascii="Arial" w:eastAsia="Arial" w:hAnsi="Arial" w:cs="Arial"/>
            <w:b/>
          </w:rPr>
          <w:t>Goal</w:t>
        </w:r>
        <w:r w:rsidRPr="007F7E2B">
          <w:t xml:space="preserve">: To divide the project area into one or more strata within which the soil carbon pools and soil carbon dynamics are relatively uniform at the time of sampling. </w:t>
        </w:r>
      </w:ins>
    </w:p>
    <w:p w14:paraId="6DC4A268" w14:textId="77777777" w:rsidR="00966B19" w:rsidRPr="007F7E2B" w:rsidRDefault="00966B19">
      <w:pPr>
        <w:ind w:left="-5" w:right="3"/>
        <w:rPr>
          <w:ins w:id="25354" w:author="V2" w:date="2025-04-14T14:19:00Z" w16du:dateUtc="2025-04-14T19:19:00Z"/>
        </w:rPr>
      </w:pPr>
      <w:ins w:id="25355"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VMD0018 Methods to Determine Stratification</w:t>
        </w:r>
        <w:r w:rsidRPr="007F7E2B">
          <w:t xml:space="preserve">, with soil carbon as the relevant variable </w:t>
        </w:r>
        <w:r w:rsidRPr="007F7E2B">
          <w:rPr>
            <w:rFonts w:ascii="Arial" w:eastAsia="Arial" w:hAnsi="Arial" w:cs="Arial"/>
            <w:i/>
          </w:rPr>
          <w:t>X.</w:t>
        </w:r>
        <w:r w:rsidRPr="007F7E2B">
          <w:t xml:space="preserve"> </w:t>
        </w:r>
      </w:ins>
    </w:p>
    <w:p w14:paraId="2B974F77" w14:textId="77777777" w:rsidR="00966B19" w:rsidRPr="007F7E2B" w:rsidRDefault="00966B19">
      <w:pPr>
        <w:spacing w:line="259" w:lineRule="auto"/>
        <w:rPr>
          <w:ins w:id="25356" w:author="V2" w:date="2025-04-14T14:19:00Z" w16du:dateUtc="2025-04-14T19:19:00Z"/>
        </w:rPr>
      </w:pPr>
      <w:ins w:id="25357" w:author="V2" w:date="2025-04-14T14:19:00Z" w16du:dateUtc="2025-04-14T19:19:00Z">
        <w:r w:rsidRPr="007F7E2B">
          <w:t xml:space="preserve"> </w:t>
        </w:r>
      </w:ins>
    </w:p>
    <w:p w14:paraId="66D0606B" w14:textId="77777777" w:rsidR="00966B19" w:rsidRPr="007F7E2B" w:rsidRDefault="00966B19">
      <w:pPr>
        <w:spacing w:after="206" w:line="269" w:lineRule="auto"/>
        <w:ind w:left="-5"/>
        <w:rPr>
          <w:ins w:id="25358" w:author="V2" w:date="2025-04-14T14:19:00Z" w16du:dateUtc="2025-04-14T19:19:00Z"/>
        </w:rPr>
      </w:pPr>
      <w:ins w:id="25359" w:author="V2" w:date="2025-04-14T14:19:00Z" w16du:dateUtc="2025-04-14T19:19:00Z">
        <w:r w:rsidRPr="007F7E2B">
          <w:rPr>
            <w:rFonts w:ascii="Arial" w:eastAsia="Arial" w:hAnsi="Arial" w:cs="Arial"/>
            <w:b/>
            <w:i/>
          </w:rPr>
          <w:t xml:space="preserve">Task 4.2  Estimation of the carbon content of current soil carbon pools per unit of area, for each stratum </w:t>
        </w:r>
      </w:ins>
    </w:p>
    <w:p w14:paraId="630FE10E" w14:textId="77777777" w:rsidR="00966B19" w:rsidRPr="007F7E2B" w:rsidRDefault="00966B19">
      <w:pPr>
        <w:ind w:left="-5" w:right="3"/>
        <w:rPr>
          <w:ins w:id="25360" w:author="V2" w:date="2025-04-14T14:19:00Z" w16du:dateUtc="2025-04-14T19:19:00Z"/>
        </w:rPr>
      </w:pPr>
      <w:ins w:id="25361" w:author="V2" w:date="2025-04-14T14:19:00Z" w16du:dateUtc="2025-04-14T19:19:00Z">
        <w:r w:rsidRPr="007F7E2B">
          <w:rPr>
            <w:rFonts w:ascii="Arial" w:eastAsia="Arial" w:hAnsi="Arial" w:cs="Arial"/>
            <w:b/>
          </w:rPr>
          <w:t>Requirement</w:t>
        </w:r>
        <w:r w:rsidRPr="007F7E2B">
          <w:t xml:space="preserve">: Required for all projects. </w:t>
        </w:r>
      </w:ins>
    </w:p>
    <w:p w14:paraId="7339BD69" w14:textId="77777777" w:rsidR="00966B19" w:rsidRPr="007F7E2B" w:rsidRDefault="00966B19">
      <w:pPr>
        <w:ind w:left="-5" w:right="3"/>
        <w:rPr>
          <w:ins w:id="25362" w:author="V2" w:date="2025-04-14T14:19:00Z" w16du:dateUtc="2025-04-14T19:19:00Z"/>
        </w:rPr>
      </w:pPr>
      <w:ins w:id="25363" w:author="V2" w:date="2025-04-14T14:19:00Z" w16du:dateUtc="2025-04-14T19:19:00Z">
        <w:r w:rsidRPr="007F7E2B">
          <w:rPr>
            <w:rFonts w:ascii="Arial" w:eastAsia="Arial" w:hAnsi="Arial" w:cs="Arial"/>
            <w:b/>
          </w:rPr>
          <w:t>Goal</w:t>
        </w:r>
        <w:r w:rsidRPr="007F7E2B">
          <w:t xml:space="preserve">: To sample the organic and inorganic soil carbon content in each stratum with a sampling intensity sufficient to allow estimation, at the required levels of statistical precision and accuracy, of the amount of soil carbon per unit area. </w:t>
        </w:r>
      </w:ins>
    </w:p>
    <w:p w14:paraId="0924517F" w14:textId="77777777" w:rsidR="00966B19" w:rsidRPr="007F7E2B" w:rsidRDefault="00966B19">
      <w:pPr>
        <w:spacing w:after="208"/>
        <w:ind w:left="-5"/>
        <w:rPr>
          <w:ins w:id="25364" w:author="V2" w:date="2025-04-14T14:19:00Z" w16du:dateUtc="2025-04-14T19:19:00Z"/>
        </w:rPr>
      </w:pPr>
      <w:ins w:id="25365" w:author="V2" w:date="2025-04-14T14:19:00Z" w16du:dateUtc="2025-04-14T19:19:00Z">
        <w:r w:rsidRPr="007F7E2B">
          <w:rPr>
            <w:rFonts w:ascii="Arial" w:eastAsia="Arial" w:hAnsi="Arial" w:cs="Arial"/>
            <w:b/>
          </w:rPr>
          <w:t>Methods</w:t>
        </w:r>
        <w:r w:rsidRPr="007F7E2B">
          <w:t>: Use module</w:t>
        </w:r>
        <w:r w:rsidRPr="007F7E2B">
          <w:rPr>
            <w:rFonts w:ascii="Arial" w:eastAsia="Arial" w:hAnsi="Arial" w:cs="Arial"/>
            <w:i/>
          </w:rPr>
          <w:t xml:space="preserve"> VMD0021 Estimation of Stocks in the Soil Carbon Pool.</w:t>
        </w:r>
        <w:r w:rsidRPr="007F7E2B">
          <w:t xml:space="preserve"> </w:t>
        </w:r>
      </w:ins>
    </w:p>
    <w:p w14:paraId="51571B6D" w14:textId="77777777" w:rsidR="00966B19" w:rsidRPr="007F7E2B" w:rsidRDefault="00966B19">
      <w:pPr>
        <w:spacing w:after="218" w:line="259" w:lineRule="auto"/>
        <w:rPr>
          <w:ins w:id="25366" w:author="V2" w:date="2025-04-14T14:19:00Z" w16du:dateUtc="2025-04-14T19:19:00Z"/>
        </w:rPr>
      </w:pPr>
      <w:ins w:id="25367" w:author="V2" w:date="2025-04-14T14:19:00Z" w16du:dateUtc="2025-04-14T19:19:00Z">
        <w:r w:rsidRPr="007F7E2B">
          <w:lastRenderedPageBreak/>
          <w:t xml:space="preserve"> </w:t>
        </w:r>
      </w:ins>
    </w:p>
    <w:p w14:paraId="15C3F779" w14:textId="77777777" w:rsidR="00966B19" w:rsidRPr="007F7E2B" w:rsidRDefault="00966B19">
      <w:pPr>
        <w:spacing w:after="206" w:line="269" w:lineRule="auto"/>
        <w:ind w:left="-5"/>
        <w:rPr>
          <w:ins w:id="25368" w:author="V2" w:date="2025-04-14T14:19:00Z" w16du:dateUtc="2025-04-14T19:19:00Z"/>
        </w:rPr>
      </w:pPr>
      <w:ins w:id="25369" w:author="V2" w:date="2025-04-14T14:19:00Z" w16du:dateUtc="2025-04-14T19:19:00Z">
        <w:r w:rsidRPr="007F7E2B">
          <w:rPr>
            <w:rFonts w:ascii="Arial" w:eastAsia="Arial" w:hAnsi="Arial" w:cs="Arial"/>
            <w:b/>
            <w:i/>
          </w:rPr>
          <w:t xml:space="preserve">Task 4.3  Ex-post living biomass re-stratification </w:t>
        </w:r>
      </w:ins>
    </w:p>
    <w:p w14:paraId="19F98C64" w14:textId="77777777" w:rsidR="00966B19" w:rsidRPr="007F7E2B" w:rsidRDefault="00966B19">
      <w:pPr>
        <w:ind w:left="-5" w:right="3"/>
        <w:rPr>
          <w:ins w:id="25370" w:author="V2" w:date="2025-04-14T14:19:00Z" w16du:dateUtc="2025-04-14T19:19:00Z"/>
        </w:rPr>
      </w:pPr>
      <w:ins w:id="25371" w:author="V2" w:date="2025-04-14T14:19:00Z" w16du:dateUtc="2025-04-14T19:19:00Z">
        <w:r w:rsidRPr="007F7E2B">
          <w:rPr>
            <w:rFonts w:ascii="Arial" w:eastAsia="Arial" w:hAnsi="Arial" w:cs="Arial"/>
            <w:b/>
          </w:rPr>
          <w:t>Requirement</w:t>
        </w:r>
        <w:r w:rsidRPr="007F7E2B">
          <w:t xml:space="preserve">: Required for all projects where the aboveground woody and non-woody biomass and belowground living biomass carbon under the project scenario is found to be significantly less than that projected under the baseline scenarios at any time after the project start date. Optional under all other circumstances. Typically completion of this task will be required where the project area before the project start date contains more than scattered woody vegetation, and where the project activities include clearance, site preparation, burning or other activities likely to eliminate woody vegetation, or alternatively to enhance the recruitment of woody vegetation. </w:t>
        </w:r>
      </w:ins>
    </w:p>
    <w:p w14:paraId="158B8AFC" w14:textId="77777777" w:rsidR="00966B19" w:rsidRPr="007F7E2B" w:rsidRDefault="00966B19">
      <w:pPr>
        <w:ind w:left="-5" w:right="3"/>
        <w:rPr>
          <w:ins w:id="25372" w:author="V2" w:date="2025-04-14T14:19:00Z" w16du:dateUtc="2025-04-14T19:19:00Z"/>
        </w:rPr>
      </w:pPr>
      <w:ins w:id="25373" w:author="V2" w:date="2025-04-14T14:19:00Z" w16du:dateUtc="2025-04-14T19:19:00Z">
        <w:r w:rsidRPr="007F7E2B">
          <w:rPr>
            <w:rFonts w:ascii="Arial" w:eastAsia="Arial" w:hAnsi="Arial" w:cs="Arial"/>
            <w:b/>
          </w:rPr>
          <w:t>Goal</w:t>
        </w:r>
        <w:r w:rsidRPr="007F7E2B">
          <w:t xml:space="preserve">: To divide the project area into one or more strata within which the vegetation carbon pools at the end of the project crediting period are relatively uniform. </w:t>
        </w:r>
      </w:ins>
    </w:p>
    <w:p w14:paraId="255F90EF" w14:textId="77777777" w:rsidR="00966B19" w:rsidRPr="007F7E2B" w:rsidRDefault="00966B19">
      <w:pPr>
        <w:ind w:left="-5" w:right="3"/>
        <w:rPr>
          <w:ins w:id="25374" w:author="V2" w:date="2025-04-14T14:19:00Z" w16du:dateUtc="2025-04-14T19:19:00Z"/>
        </w:rPr>
      </w:pPr>
      <w:ins w:id="25375"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VMD0018 Methods to Determine Stratification</w:t>
        </w:r>
        <w:r w:rsidRPr="007F7E2B">
          <w:t xml:space="preserve">, with above- and belowground living biomass stocks per unit area as the relevant variable </w:t>
        </w:r>
        <w:r w:rsidRPr="007F7E2B">
          <w:rPr>
            <w:rFonts w:ascii="Arial" w:eastAsia="Arial" w:hAnsi="Arial" w:cs="Arial"/>
            <w:i/>
          </w:rPr>
          <w:t>X.</w:t>
        </w:r>
        <w:r w:rsidRPr="007F7E2B">
          <w:t xml:space="preserve"> </w:t>
        </w:r>
      </w:ins>
    </w:p>
    <w:p w14:paraId="5E47DAD1" w14:textId="77777777" w:rsidR="00966B19" w:rsidRPr="007F7E2B" w:rsidRDefault="00966B19">
      <w:pPr>
        <w:spacing w:after="216" w:line="259" w:lineRule="auto"/>
        <w:rPr>
          <w:ins w:id="25376" w:author="V2" w:date="2025-04-14T14:19:00Z" w16du:dateUtc="2025-04-14T19:19:00Z"/>
        </w:rPr>
      </w:pPr>
      <w:ins w:id="25377" w:author="V2" w:date="2025-04-14T14:19:00Z" w16du:dateUtc="2025-04-14T19:19:00Z">
        <w:r w:rsidRPr="007F7E2B">
          <w:t xml:space="preserve"> </w:t>
        </w:r>
      </w:ins>
    </w:p>
    <w:p w14:paraId="05A27466" w14:textId="77777777" w:rsidR="00966B19" w:rsidRPr="007F7E2B" w:rsidRDefault="00966B19">
      <w:pPr>
        <w:spacing w:after="206" w:line="269" w:lineRule="auto"/>
        <w:ind w:left="-5"/>
        <w:rPr>
          <w:ins w:id="25378" w:author="V2" w:date="2025-04-14T14:19:00Z" w16du:dateUtc="2025-04-14T19:19:00Z"/>
        </w:rPr>
      </w:pPr>
      <w:ins w:id="25379" w:author="V2" w:date="2025-04-14T14:19:00Z" w16du:dateUtc="2025-04-14T19:19:00Z">
        <w:r w:rsidRPr="007F7E2B">
          <w:rPr>
            <w:rFonts w:ascii="Arial" w:eastAsia="Arial" w:hAnsi="Arial" w:cs="Arial"/>
            <w:b/>
            <w:i/>
          </w:rPr>
          <w:t xml:space="preserve">Task 4.4  Estimation of the carbon content of aboveground woody and non-woody and below ground living biomass pools </w:t>
        </w:r>
      </w:ins>
    </w:p>
    <w:p w14:paraId="445812D2" w14:textId="77777777" w:rsidR="00966B19" w:rsidRPr="007F7E2B" w:rsidRDefault="00966B19">
      <w:pPr>
        <w:ind w:left="-5" w:right="3"/>
        <w:rPr>
          <w:ins w:id="25380" w:author="V2" w:date="2025-04-14T14:19:00Z" w16du:dateUtc="2025-04-14T19:19:00Z"/>
        </w:rPr>
      </w:pPr>
      <w:ins w:id="25381" w:author="V2" w:date="2025-04-14T14:19:00Z" w16du:dateUtc="2025-04-14T19:19:00Z">
        <w:r w:rsidRPr="007F7E2B">
          <w:rPr>
            <w:rFonts w:ascii="Arial" w:eastAsia="Arial" w:hAnsi="Arial" w:cs="Arial"/>
            <w:b/>
          </w:rPr>
          <w:t>Requirement</w:t>
        </w:r>
        <w:r w:rsidRPr="007F7E2B">
          <w:t xml:space="preserve">: Same as Task 4.3. </w:t>
        </w:r>
      </w:ins>
    </w:p>
    <w:p w14:paraId="01D6CAC0" w14:textId="77777777" w:rsidR="00966B19" w:rsidRPr="007F7E2B" w:rsidRDefault="00966B19">
      <w:pPr>
        <w:ind w:left="-5" w:right="3"/>
        <w:rPr>
          <w:ins w:id="25382" w:author="V2" w:date="2025-04-14T14:19:00Z" w16du:dateUtc="2025-04-14T19:19:00Z"/>
        </w:rPr>
      </w:pPr>
      <w:ins w:id="25383" w:author="V2" w:date="2025-04-14T14:19:00Z" w16du:dateUtc="2025-04-14T19:19:00Z">
        <w:r w:rsidRPr="007F7E2B">
          <w:rPr>
            <w:rFonts w:ascii="Arial" w:eastAsia="Arial" w:hAnsi="Arial" w:cs="Arial"/>
            <w:b/>
          </w:rPr>
          <w:t>Goal</w:t>
        </w:r>
        <w:r w:rsidRPr="007F7E2B">
          <w:t xml:space="preserve">: To sample the aboveground woody and non-woody biomass and below ground living biomass pools in each stratum to a sampling intensity sufficient to allow estimation to the required levels of statistical precision and accuracy of the amount of living biomass carbon per unit area. </w:t>
        </w:r>
      </w:ins>
    </w:p>
    <w:p w14:paraId="282CCDAA" w14:textId="77777777" w:rsidR="00966B19" w:rsidRPr="007F7E2B" w:rsidRDefault="00966B19">
      <w:pPr>
        <w:spacing w:after="208"/>
        <w:ind w:left="-5"/>
        <w:rPr>
          <w:ins w:id="25384" w:author="V2" w:date="2025-04-14T14:19:00Z" w16du:dateUtc="2025-04-14T19:19:00Z"/>
        </w:rPr>
      </w:pPr>
      <w:ins w:id="25385"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VMD0022 Estimation of Carbon Stocks in Living Plant Biomass.</w:t>
        </w:r>
        <w:r w:rsidRPr="007F7E2B">
          <w:t xml:space="preserve"> </w:t>
        </w:r>
      </w:ins>
    </w:p>
    <w:p w14:paraId="59DAC927" w14:textId="77777777" w:rsidR="00966B19" w:rsidRPr="007F7E2B" w:rsidRDefault="00966B19">
      <w:pPr>
        <w:spacing w:after="216" w:line="259" w:lineRule="auto"/>
        <w:rPr>
          <w:ins w:id="25386" w:author="V2" w:date="2025-04-14T14:19:00Z" w16du:dateUtc="2025-04-14T19:19:00Z"/>
        </w:rPr>
      </w:pPr>
      <w:ins w:id="25387" w:author="V2" w:date="2025-04-14T14:19:00Z" w16du:dateUtc="2025-04-14T19:19:00Z">
        <w:r w:rsidRPr="007F7E2B">
          <w:t xml:space="preserve"> </w:t>
        </w:r>
      </w:ins>
    </w:p>
    <w:p w14:paraId="3963B835" w14:textId="77777777" w:rsidR="00966B19" w:rsidRPr="007F7E2B" w:rsidRDefault="00966B19">
      <w:pPr>
        <w:spacing w:after="206" w:line="269" w:lineRule="auto"/>
        <w:ind w:left="-5"/>
        <w:rPr>
          <w:ins w:id="25388" w:author="V2" w:date="2025-04-14T14:19:00Z" w16du:dateUtc="2025-04-14T19:19:00Z"/>
        </w:rPr>
      </w:pPr>
      <w:ins w:id="25389" w:author="V2" w:date="2025-04-14T14:19:00Z" w16du:dateUtc="2025-04-14T19:19:00Z">
        <w:r w:rsidRPr="007F7E2B">
          <w:rPr>
            <w:rFonts w:ascii="Arial" w:eastAsia="Arial" w:hAnsi="Arial" w:cs="Arial"/>
            <w:b/>
            <w:i/>
          </w:rPr>
          <w:t xml:space="preserve">Task 4.5  Estimation of the amount of wood harvest from within the project area used for production of long lived wood products </w:t>
        </w:r>
      </w:ins>
    </w:p>
    <w:p w14:paraId="419E9754" w14:textId="77777777" w:rsidR="00966B19" w:rsidRPr="007F7E2B" w:rsidRDefault="00966B19">
      <w:pPr>
        <w:ind w:left="-5" w:right="3"/>
        <w:rPr>
          <w:ins w:id="25390" w:author="V2" w:date="2025-04-14T14:19:00Z" w16du:dateUtc="2025-04-14T19:19:00Z"/>
        </w:rPr>
      </w:pPr>
      <w:ins w:id="25391" w:author="V2" w:date="2025-04-14T14:19:00Z" w16du:dateUtc="2025-04-14T19:19:00Z">
        <w:r w:rsidRPr="007F7E2B">
          <w:rPr>
            <w:rFonts w:ascii="Arial" w:eastAsia="Arial" w:hAnsi="Arial" w:cs="Arial"/>
            <w:b/>
          </w:rPr>
          <w:t>Requirement</w:t>
        </w:r>
        <w:r w:rsidRPr="007F7E2B">
          <w:t xml:space="preserve">: Required for all projects where the harvest of woody biomass within the project area is expected to be </w:t>
        </w:r>
        <w:r w:rsidRPr="007F7E2B">
          <w:rPr>
            <w:rFonts w:ascii="Arial" w:eastAsia="Arial" w:hAnsi="Arial" w:cs="Arial"/>
            <w:i/>
          </w:rPr>
          <w:t>significantly</w:t>
        </w:r>
        <w:r w:rsidRPr="007F7E2B">
          <w:t xml:space="preserve"> lower under the project scenario as compared with the baseline scenario at any time within the project crediting period, and some or all of that woody biomass is used for the production of long lived wood products. Optional but recommended in the case that harvests of woody biomass under the project scenario are expected to be significantly greater than those under the baseline scenario. Optional but not recommended in the case where no significant wood harvest takes place under either the baseline or project scenario, or where no significant change in levels of wood harvest are expected under the project scenario, as compared with the baseline scenario. </w:t>
        </w:r>
      </w:ins>
    </w:p>
    <w:p w14:paraId="7C2055B1" w14:textId="77777777" w:rsidR="00966B19" w:rsidRPr="007F7E2B" w:rsidRDefault="00966B19">
      <w:pPr>
        <w:ind w:left="-5" w:right="3"/>
        <w:rPr>
          <w:ins w:id="25392" w:author="V2" w:date="2025-04-14T14:19:00Z" w16du:dateUtc="2025-04-14T19:19:00Z"/>
        </w:rPr>
      </w:pPr>
      <w:ins w:id="25393" w:author="V2" w:date="2025-04-14T14:19:00Z" w16du:dateUtc="2025-04-14T19:19:00Z">
        <w:r w:rsidRPr="007F7E2B">
          <w:rPr>
            <w:rFonts w:ascii="Arial" w:eastAsia="Arial" w:hAnsi="Arial" w:cs="Arial"/>
            <w:b/>
          </w:rPr>
          <w:lastRenderedPageBreak/>
          <w:t>Goal</w:t>
        </w:r>
        <w:r w:rsidRPr="007F7E2B">
          <w:t xml:space="preserve">: To estimate the amount of woody biomass harvesting taking place within the project area during a monitoring period. </w:t>
        </w:r>
      </w:ins>
    </w:p>
    <w:p w14:paraId="7F8461E1" w14:textId="77777777" w:rsidR="00966B19" w:rsidRPr="007F7E2B" w:rsidRDefault="00966B19">
      <w:pPr>
        <w:spacing w:after="208"/>
        <w:ind w:left="-5"/>
        <w:rPr>
          <w:ins w:id="25394" w:author="V2" w:date="2025-04-14T14:19:00Z" w16du:dateUtc="2025-04-14T19:19:00Z"/>
        </w:rPr>
      </w:pPr>
      <w:ins w:id="25395"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VMD0025 Estimation of Woody Biomass Harvesting and Utilization</w:t>
        </w:r>
        <w:r w:rsidRPr="007F7E2B">
          <w:t xml:space="preserve">. </w:t>
        </w:r>
      </w:ins>
    </w:p>
    <w:p w14:paraId="14ABFB3D" w14:textId="77777777" w:rsidR="00966B19" w:rsidRPr="007F7E2B" w:rsidRDefault="00966B19">
      <w:pPr>
        <w:spacing w:after="216" w:line="259" w:lineRule="auto"/>
        <w:rPr>
          <w:ins w:id="25396" w:author="V2" w:date="2025-04-14T14:19:00Z" w16du:dateUtc="2025-04-14T19:19:00Z"/>
        </w:rPr>
      </w:pPr>
      <w:ins w:id="25397" w:author="V2" w:date="2025-04-14T14:19:00Z" w16du:dateUtc="2025-04-14T19:19:00Z">
        <w:r w:rsidRPr="007F7E2B">
          <w:t xml:space="preserve"> </w:t>
        </w:r>
      </w:ins>
    </w:p>
    <w:p w14:paraId="24D20870" w14:textId="77777777" w:rsidR="00966B19" w:rsidRPr="007F7E2B" w:rsidRDefault="00966B19">
      <w:pPr>
        <w:spacing w:after="206" w:line="269" w:lineRule="auto"/>
        <w:ind w:left="-5"/>
        <w:rPr>
          <w:ins w:id="25398" w:author="V2" w:date="2025-04-14T14:19:00Z" w16du:dateUtc="2025-04-14T19:19:00Z"/>
        </w:rPr>
      </w:pPr>
      <w:ins w:id="25399" w:author="V2" w:date="2025-04-14T14:19:00Z" w16du:dateUtc="2025-04-14T19:19:00Z">
        <w:r w:rsidRPr="007F7E2B">
          <w:rPr>
            <w:rFonts w:ascii="Arial" w:eastAsia="Arial" w:hAnsi="Arial" w:cs="Arial"/>
            <w:b/>
            <w:i/>
          </w:rPr>
          <w:t xml:space="preserve">Task 4.6  Long Lived Wood Products </w:t>
        </w:r>
      </w:ins>
    </w:p>
    <w:p w14:paraId="289A69C9" w14:textId="77777777" w:rsidR="00966B19" w:rsidRPr="007F7E2B" w:rsidRDefault="00966B19">
      <w:pPr>
        <w:ind w:left="-5" w:right="3"/>
        <w:rPr>
          <w:ins w:id="25400" w:author="V2" w:date="2025-04-14T14:19:00Z" w16du:dateUtc="2025-04-14T19:19:00Z"/>
        </w:rPr>
      </w:pPr>
      <w:ins w:id="25401" w:author="V2" w:date="2025-04-14T14:19:00Z" w16du:dateUtc="2025-04-14T19:19:00Z">
        <w:r w:rsidRPr="007F7E2B">
          <w:rPr>
            <w:rFonts w:ascii="Arial" w:eastAsia="Arial" w:hAnsi="Arial" w:cs="Arial"/>
            <w:b/>
          </w:rPr>
          <w:t>Requirement</w:t>
        </w:r>
        <w:r w:rsidRPr="007F7E2B">
          <w:t xml:space="preserve">: Same criteria as Task 4.5. </w:t>
        </w:r>
      </w:ins>
    </w:p>
    <w:p w14:paraId="46D9073B" w14:textId="77777777" w:rsidR="00966B19" w:rsidRPr="007F7E2B" w:rsidRDefault="00966B19">
      <w:pPr>
        <w:ind w:left="-5" w:right="3"/>
        <w:rPr>
          <w:ins w:id="25402" w:author="V2" w:date="2025-04-14T14:19:00Z" w16du:dateUtc="2025-04-14T19:19:00Z"/>
        </w:rPr>
      </w:pPr>
      <w:ins w:id="25403" w:author="V2" w:date="2025-04-14T14:19:00Z" w16du:dateUtc="2025-04-14T19:19:00Z">
        <w:r w:rsidRPr="007F7E2B">
          <w:rPr>
            <w:rFonts w:ascii="Arial" w:eastAsia="Arial" w:hAnsi="Arial" w:cs="Arial"/>
            <w:b/>
          </w:rPr>
          <w:t>Goal</w:t>
        </w:r>
        <w:r w:rsidRPr="007F7E2B">
          <w:t xml:space="preserve">: To project amount of carbon which will be sequestered in long lived wood products derived from harvesting from within the project area during the monitoring period. </w:t>
        </w:r>
      </w:ins>
    </w:p>
    <w:p w14:paraId="0EF739A7" w14:textId="77777777" w:rsidR="00966B19" w:rsidRPr="007F7E2B" w:rsidRDefault="00966B19">
      <w:pPr>
        <w:spacing w:after="208"/>
        <w:ind w:left="-5"/>
        <w:rPr>
          <w:ins w:id="25404" w:author="V2" w:date="2025-04-14T14:19:00Z" w16du:dateUtc="2025-04-14T19:19:00Z"/>
        </w:rPr>
      </w:pPr>
      <w:ins w:id="25405"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VMD0026 Estimation of Carbon Stocks in the Long Lived Wood Products Pool</w:t>
        </w:r>
        <w:r w:rsidRPr="007F7E2B">
          <w:t xml:space="preserve">, with the outputs from Task 4.5 as the inputs. </w:t>
        </w:r>
      </w:ins>
    </w:p>
    <w:p w14:paraId="3D6B7FA1" w14:textId="77777777" w:rsidR="00966B19" w:rsidRPr="007F7E2B" w:rsidRDefault="00966B19">
      <w:pPr>
        <w:spacing w:after="216" w:line="259" w:lineRule="auto"/>
        <w:rPr>
          <w:ins w:id="25406" w:author="V2" w:date="2025-04-14T14:19:00Z" w16du:dateUtc="2025-04-14T19:19:00Z"/>
        </w:rPr>
      </w:pPr>
      <w:ins w:id="25407" w:author="V2" w:date="2025-04-14T14:19:00Z" w16du:dateUtc="2025-04-14T19:19:00Z">
        <w:r w:rsidRPr="007F7E2B">
          <w:t xml:space="preserve"> </w:t>
        </w:r>
      </w:ins>
    </w:p>
    <w:p w14:paraId="600C13A9" w14:textId="77777777" w:rsidR="00966B19" w:rsidRPr="007F7E2B" w:rsidRDefault="00966B19">
      <w:pPr>
        <w:spacing w:after="206" w:line="269" w:lineRule="auto"/>
        <w:ind w:left="-5"/>
        <w:rPr>
          <w:ins w:id="25408" w:author="V2" w:date="2025-04-14T14:19:00Z" w16du:dateUtc="2025-04-14T19:19:00Z"/>
        </w:rPr>
      </w:pPr>
      <w:ins w:id="25409" w:author="V2" w:date="2025-04-14T14:19:00Z" w16du:dateUtc="2025-04-14T19:19:00Z">
        <w:r w:rsidRPr="007F7E2B">
          <w:rPr>
            <w:rFonts w:ascii="Arial" w:eastAsia="Arial" w:hAnsi="Arial" w:cs="Arial"/>
            <w:b/>
            <w:i/>
          </w:rPr>
          <w:t xml:space="preserve">Task 4.7  Estimation of dead wood pools within the project area </w:t>
        </w:r>
      </w:ins>
    </w:p>
    <w:p w14:paraId="4A5B21DF" w14:textId="77777777" w:rsidR="00966B19" w:rsidRPr="007F7E2B" w:rsidRDefault="00966B19">
      <w:pPr>
        <w:ind w:left="-5" w:right="3"/>
        <w:rPr>
          <w:ins w:id="25410" w:author="V2" w:date="2025-04-14T14:19:00Z" w16du:dateUtc="2025-04-14T19:19:00Z"/>
        </w:rPr>
      </w:pPr>
      <w:ins w:id="25411" w:author="V2" w:date="2025-04-14T14:19:00Z" w16du:dateUtc="2025-04-14T19:19:00Z">
        <w:r w:rsidRPr="007F7E2B">
          <w:rPr>
            <w:rFonts w:ascii="Arial" w:eastAsia="Arial" w:hAnsi="Arial" w:cs="Arial"/>
            <w:b/>
          </w:rPr>
          <w:t>Requirement</w:t>
        </w:r>
        <w:r w:rsidRPr="007F7E2B">
          <w:t xml:space="preserve">: Required where dead wood is found on the site at the project start date, and </w:t>
        </w:r>
        <w:r w:rsidRPr="007F7E2B">
          <w:rPr>
            <w:rFonts w:ascii="Arial" w:eastAsia="Arial" w:hAnsi="Arial" w:cs="Arial"/>
            <w:i/>
          </w:rPr>
          <w:t xml:space="preserve">significant </w:t>
        </w:r>
        <w:r w:rsidRPr="007F7E2B">
          <w:t>removals of dead wood through utilization, reduced inputs, or accelerated burning as part of a management activity, are expected to occur under the project scenario.</w:t>
        </w:r>
        <w:r w:rsidRPr="007F7E2B">
          <w:rPr>
            <w:rFonts w:ascii="Arial" w:eastAsia="Arial" w:hAnsi="Arial" w:cs="Arial"/>
            <w:i/>
          </w:rPr>
          <w:t xml:space="preserve"> </w:t>
        </w:r>
        <w:r w:rsidRPr="007F7E2B">
          <w:rPr>
            <w:u w:val="single" w:color="000000"/>
          </w:rPr>
          <w:t>Optional</w:t>
        </w:r>
        <w:r w:rsidRPr="007F7E2B">
          <w:t xml:space="preserve"> under all other circumstances. </w:t>
        </w:r>
      </w:ins>
    </w:p>
    <w:p w14:paraId="252F3BEF" w14:textId="77777777" w:rsidR="00966B19" w:rsidRPr="007F7E2B" w:rsidRDefault="00966B19">
      <w:pPr>
        <w:ind w:left="-5" w:right="3"/>
        <w:rPr>
          <w:ins w:id="25412" w:author="V2" w:date="2025-04-14T14:19:00Z" w16du:dateUtc="2025-04-14T19:19:00Z"/>
        </w:rPr>
      </w:pPr>
      <w:ins w:id="25413" w:author="V2" w:date="2025-04-14T14:19:00Z" w16du:dateUtc="2025-04-14T19:19:00Z">
        <w:r w:rsidRPr="007F7E2B">
          <w:rPr>
            <w:rFonts w:ascii="Arial" w:eastAsia="Arial" w:hAnsi="Arial" w:cs="Arial"/>
            <w:b/>
          </w:rPr>
          <w:t>Goal</w:t>
        </w:r>
        <w:r w:rsidRPr="007F7E2B">
          <w:t xml:space="preserve">: To estimate the current amount of biomass contained in dead wood pools. </w:t>
        </w:r>
      </w:ins>
    </w:p>
    <w:p w14:paraId="201B0416" w14:textId="77777777" w:rsidR="00966B19" w:rsidRPr="007F7E2B" w:rsidRDefault="00966B19">
      <w:pPr>
        <w:spacing w:after="208"/>
        <w:ind w:left="-5"/>
        <w:rPr>
          <w:ins w:id="25414" w:author="V2" w:date="2025-04-14T14:19:00Z" w16du:dateUtc="2025-04-14T19:19:00Z"/>
        </w:rPr>
      </w:pPr>
      <w:ins w:id="25415"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VMD0024 Estimation of Carbon Stocks in the Dead Wood Pool</w:t>
        </w:r>
        <w:r w:rsidRPr="007F7E2B">
          <w:t xml:space="preserve">. </w:t>
        </w:r>
      </w:ins>
    </w:p>
    <w:p w14:paraId="477885AD" w14:textId="77777777" w:rsidR="00966B19" w:rsidRPr="007F7E2B" w:rsidRDefault="00966B19">
      <w:pPr>
        <w:spacing w:after="218" w:line="259" w:lineRule="auto"/>
        <w:rPr>
          <w:ins w:id="25416" w:author="V2" w:date="2025-04-14T14:19:00Z" w16du:dateUtc="2025-04-14T19:19:00Z"/>
        </w:rPr>
      </w:pPr>
      <w:ins w:id="25417" w:author="V2" w:date="2025-04-14T14:19:00Z" w16du:dateUtc="2025-04-14T19:19:00Z">
        <w:r w:rsidRPr="007F7E2B">
          <w:t xml:space="preserve"> </w:t>
        </w:r>
      </w:ins>
    </w:p>
    <w:p w14:paraId="75AD14D6" w14:textId="77777777" w:rsidR="00966B19" w:rsidRPr="007F7E2B" w:rsidRDefault="00966B19">
      <w:pPr>
        <w:spacing w:after="206" w:line="269" w:lineRule="auto"/>
        <w:ind w:left="-5"/>
        <w:rPr>
          <w:ins w:id="25418" w:author="V2" w:date="2025-04-14T14:19:00Z" w16du:dateUtc="2025-04-14T19:19:00Z"/>
        </w:rPr>
      </w:pPr>
      <w:ins w:id="25419" w:author="V2" w:date="2025-04-14T14:19:00Z" w16du:dateUtc="2025-04-14T19:19:00Z">
        <w:r w:rsidRPr="007F7E2B">
          <w:rPr>
            <w:rFonts w:ascii="Arial" w:eastAsia="Arial" w:hAnsi="Arial" w:cs="Arial"/>
            <w:b/>
            <w:i/>
          </w:rPr>
          <w:t xml:space="preserve">Task 4.8  Estimation of current average domesticated animal populations within the project area  </w:t>
        </w:r>
      </w:ins>
    </w:p>
    <w:p w14:paraId="0C055187" w14:textId="77777777" w:rsidR="00966B19" w:rsidRPr="007F7E2B" w:rsidRDefault="00966B19">
      <w:pPr>
        <w:ind w:left="-5" w:right="3"/>
        <w:rPr>
          <w:ins w:id="25420" w:author="V2" w:date="2025-04-14T14:19:00Z" w16du:dateUtc="2025-04-14T19:19:00Z"/>
        </w:rPr>
      </w:pPr>
      <w:ins w:id="25421" w:author="V2" w:date="2025-04-14T14:19:00Z" w16du:dateUtc="2025-04-14T19:19:00Z">
        <w:r w:rsidRPr="007F7E2B">
          <w:rPr>
            <w:rFonts w:ascii="Arial" w:eastAsia="Arial" w:hAnsi="Arial" w:cs="Arial"/>
            <w:b/>
          </w:rPr>
          <w:t>Requirement</w:t>
        </w:r>
        <w:r w:rsidRPr="007F7E2B">
          <w:t xml:space="preserve">: Required where increases in emissions from domesticated animals within the project area could occur in the project scenario as compared with the baseline scenario, due either to increases in populations or changes in feeding practices., Optional under all other circumstances. </w:t>
        </w:r>
      </w:ins>
    </w:p>
    <w:p w14:paraId="43155E37" w14:textId="77777777" w:rsidR="00966B19" w:rsidRPr="007F7E2B" w:rsidRDefault="00966B19">
      <w:pPr>
        <w:ind w:left="-5" w:right="3"/>
        <w:rPr>
          <w:ins w:id="25422" w:author="V2" w:date="2025-04-14T14:19:00Z" w16du:dateUtc="2025-04-14T19:19:00Z"/>
        </w:rPr>
      </w:pPr>
      <w:ins w:id="25423" w:author="V2" w:date="2025-04-14T14:19:00Z" w16du:dateUtc="2025-04-14T19:19:00Z">
        <w:r w:rsidRPr="007F7E2B">
          <w:rPr>
            <w:rFonts w:ascii="Arial" w:eastAsia="Arial" w:hAnsi="Arial" w:cs="Arial"/>
            <w:b/>
          </w:rPr>
          <w:t>Goal</w:t>
        </w:r>
        <w:r w:rsidRPr="007F7E2B">
          <w:t>: To estimate the average current populations of domesticated animals within the project area</w:t>
        </w:r>
        <w:r w:rsidRPr="007F7E2B">
          <w:rPr>
            <w:rFonts w:ascii="Arial" w:eastAsia="Arial" w:hAnsi="Arial" w:cs="Arial"/>
            <w:i/>
          </w:rPr>
          <w:t xml:space="preserve"> </w:t>
        </w:r>
        <w:r w:rsidRPr="007F7E2B">
          <w:t xml:space="preserve">during the monitoring period. </w:t>
        </w:r>
      </w:ins>
    </w:p>
    <w:p w14:paraId="25CC4A56" w14:textId="77777777" w:rsidR="00966B19" w:rsidRPr="007F7E2B" w:rsidRDefault="00966B19">
      <w:pPr>
        <w:spacing w:after="208"/>
        <w:ind w:left="-5"/>
        <w:rPr>
          <w:ins w:id="25424" w:author="V2" w:date="2025-04-14T14:19:00Z" w16du:dateUtc="2025-04-14T19:19:00Z"/>
        </w:rPr>
      </w:pPr>
      <w:ins w:id="25425"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VMD0028 Estimation of Emissions from Domesticated Animals</w:t>
        </w:r>
        <w:r w:rsidRPr="007F7E2B">
          <w:t xml:space="preserve">. </w:t>
        </w:r>
      </w:ins>
    </w:p>
    <w:p w14:paraId="294C7D5D" w14:textId="77777777" w:rsidR="00966B19" w:rsidRPr="007F7E2B" w:rsidRDefault="00966B19">
      <w:pPr>
        <w:spacing w:after="218" w:line="259" w:lineRule="auto"/>
        <w:rPr>
          <w:ins w:id="25426" w:author="V2" w:date="2025-04-14T14:19:00Z" w16du:dateUtc="2025-04-14T19:19:00Z"/>
        </w:rPr>
      </w:pPr>
      <w:ins w:id="25427" w:author="V2" w:date="2025-04-14T14:19:00Z" w16du:dateUtc="2025-04-14T19:19:00Z">
        <w:r w:rsidRPr="007F7E2B">
          <w:t xml:space="preserve"> </w:t>
        </w:r>
      </w:ins>
    </w:p>
    <w:p w14:paraId="7672347F" w14:textId="77777777" w:rsidR="00966B19" w:rsidRPr="007F7E2B" w:rsidRDefault="00966B19">
      <w:pPr>
        <w:spacing w:after="206" w:line="269" w:lineRule="auto"/>
        <w:ind w:left="-5"/>
        <w:rPr>
          <w:ins w:id="25428" w:author="V2" w:date="2025-04-14T14:19:00Z" w16du:dateUtc="2025-04-14T19:19:00Z"/>
        </w:rPr>
      </w:pPr>
      <w:ins w:id="25429" w:author="V2" w:date="2025-04-14T14:19:00Z" w16du:dateUtc="2025-04-14T19:19:00Z">
        <w:r w:rsidRPr="007F7E2B">
          <w:rPr>
            <w:rFonts w:ascii="Arial" w:eastAsia="Arial" w:hAnsi="Arial" w:cs="Arial"/>
            <w:b/>
            <w:i/>
          </w:rPr>
          <w:t xml:space="preserve">Task 4.9  Estimation of emissions of GHGs from domesticated animals within the project area   </w:t>
        </w:r>
      </w:ins>
    </w:p>
    <w:p w14:paraId="1654D291" w14:textId="77777777" w:rsidR="00966B19" w:rsidRPr="007F7E2B" w:rsidRDefault="00966B19">
      <w:pPr>
        <w:ind w:left="-5" w:right="3"/>
        <w:rPr>
          <w:ins w:id="25430" w:author="V2" w:date="2025-04-14T14:19:00Z" w16du:dateUtc="2025-04-14T19:19:00Z"/>
        </w:rPr>
      </w:pPr>
      <w:ins w:id="25431" w:author="V2" w:date="2025-04-14T14:19:00Z" w16du:dateUtc="2025-04-14T19:19:00Z">
        <w:r w:rsidRPr="007F7E2B">
          <w:rPr>
            <w:rFonts w:ascii="Arial" w:eastAsia="Arial" w:hAnsi="Arial" w:cs="Arial"/>
            <w:b/>
          </w:rPr>
          <w:lastRenderedPageBreak/>
          <w:t>Requirement</w:t>
        </w:r>
        <w:r w:rsidRPr="007F7E2B">
          <w:t xml:space="preserve">: Required where increases in emissions from domesticated animals within the project area could occur in the project scenario as compared with the baselines scenario, due either to increases in populations or changes in feeding practices. Not for use under all other circumstances, to conservatively ensure that crediting for reductions in emissions from domesticated animals does not occur. </w:t>
        </w:r>
      </w:ins>
    </w:p>
    <w:p w14:paraId="4F1EC3D7" w14:textId="77777777" w:rsidR="00966B19" w:rsidRPr="007F7E2B" w:rsidRDefault="00966B19">
      <w:pPr>
        <w:ind w:left="-5" w:right="3"/>
        <w:rPr>
          <w:ins w:id="25432" w:author="V2" w:date="2025-04-14T14:19:00Z" w16du:dateUtc="2025-04-14T19:19:00Z"/>
        </w:rPr>
      </w:pPr>
      <w:ins w:id="25433" w:author="V2" w:date="2025-04-14T14:19:00Z" w16du:dateUtc="2025-04-14T19:19:00Z">
        <w:r w:rsidRPr="007F7E2B">
          <w:rPr>
            <w:rFonts w:ascii="Arial" w:eastAsia="Arial" w:hAnsi="Arial" w:cs="Arial"/>
            <w:b/>
          </w:rPr>
          <w:t>Goal</w:t>
        </w:r>
        <w:r w:rsidRPr="007F7E2B">
          <w:t xml:space="preserve">: To estimate the emissions of GHGs from the current populations of domesticated animals during the monitoring period. </w:t>
        </w:r>
      </w:ins>
    </w:p>
    <w:p w14:paraId="6A4BEDAA" w14:textId="77777777" w:rsidR="00966B19" w:rsidRPr="007F7E2B" w:rsidRDefault="00966B19">
      <w:pPr>
        <w:spacing w:after="208"/>
        <w:ind w:left="-5"/>
        <w:rPr>
          <w:ins w:id="25434" w:author="V2" w:date="2025-04-14T14:19:00Z" w16du:dateUtc="2025-04-14T19:19:00Z"/>
        </w:rPr>
      </w:pPr>
      <w:ins w:id="25435"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VMD0028 Estimation of Emissions from Domesticated Animals</w:t>
        </w:r>
        <w:r w:rsidRPr="007F7E2B">
          <w:t xml:space="preserve">, with the outputs from Task 4.8 as inputs. </w:t>
        </w:r>
      </w:ins>
    </w:p>
    <w:p w14:paraId="7DE9756F" w14:textId="77777777" w:rsidR="00966B19" w:rsidRPr="007F7E2B" w:rsidRDefault="00966B19">
      <w:pPr>
        <w:spacing w:after="218" w:line="259" w:lineRule="auto"/>
        <w:rPr>
          <w:ins w:id="25436" w:author="V2" w:date="2025-04-14T14:19:00Z" w16du:dateUtc="2025-04-14T19:19:00Z"/>
        </w:rPr>
      </w:pPr>
      <w:ins w:id="25437" w:author="V2" w:date="2025-04-14T14:19:00Z" w16du:dateUtc="2025-04-14T19:19:00Z">
        <w:r w:rsidRPr="007F7E2B">
          <w:t xml:space="preserve"> </w:t>
        </w:r>
      </w:ins>
    </w:p>
    <w:p w14:paraId="004B2BFF" w14:textId="77777777" w:rsidR="00966B19" w:rsidRPr="007F7E2B" w:rsidRDefault="00966B19">
      <w:pPr>
        <w:spacing w:after="206" w:line="269" w:lineRule="auto"/>
        <w:ind w:left="-5"/>
        <w:rPr>
          <w:ins w:id="25438" w:author="V2" w:date="2025-04-14T14:19:00Z" w16du:dateUtc="2025-04-14T19:19:00Z"/>
        </w:rPr>
      </w:pPr>
      <w:ins w:id="25439" w:author="V2" w:date="2025-04-14T14:19:00Z" w16du:dateUtc="2025-04-14T19:19:00Z">
        <w:r w:rsidRPr="007F7E2B">
          <w:rPr>
            <w:rFonts w:ascii="Arial" w:eastAsia="Arial" w:hAnsi="Arial" w:cs="Arial"/>
            <w:b/>
            <w:i/>
          </w:rPr>
          <w:t xml:space="preserve">Task 4.10  Estimation of emissions from use of power equipment </w:t>
        </w:r>
      </w:ins>
    </w:p>
    <w:p w14:paraId="5EE39519" w14:textId="77777777" w:rsidR="00966B19" w:rsidRPr="007F7E2B" w:rsidRDefault="00966B19">
      <w:pPr>
        <w:ind w:left="-5" w:right="3"/>
        <w:rPr>
          <w:ins w:id="25440" w:author="V2" w:date="2025-04-14T14:19:00Z" w16du:dateUtc="2025-04-14T19:19:00Z"/>
        </w:rPr>
      </w:pPr>
      <w:ins w:id="25441" w:author="V2" w:date="2025-04-14T14:19:00Z" w16du:dateUtc="2025-04-14T19:19:00Z">
        <w:r w:rsidRPr="007F7E2B">
          <w:rPr>
            <w:rFonts w:ascii="Arial" w:eastAsia="Arial" w:hAnsi="Arial" w:cs="Arial"/>
            <w:b/>
          </w:rPr>
          <w:t>Requirement</w:t>
        </w:r>
        <w:r w:rsidRPr="007F7E2B">
          <w:t xml:space="preserve">: Required for all projects where emissions from power equipment directly attributable to activities within the project area could be </w:t>
        </w:r>
        <w:r w:rsidRPr="007F7E2B">
          <w:rPr>
            <w:rFonts w:ascii="Arial" w:eastAsia="Arial" w:hAnsi="Arial" w:cs="Arial"/>
            <w:i/>
          </w:rPr>
          <w:t>significantly</w:t>
        </w:r>
        <w:r w:rsidRPr="007F7E2B">
          <w:t xml:space="preserve"> greater under the project scenario as compared with the baseline scenario.  Not for use in all other circumstances.  Conservatively, this methodology does not account for emission reductions arising from reductions in the use of power equipment under the project scenario as compared with the baseline scenario.  </w:t>
        </w:r>
      </w:ins>
    </w:p>
    <w:p w14:paraId="5BDBDA84" w14:textId="77777777" w:rsidR="00966B19" w:rsidRPr="007F7E2B" w:rsidRDefault="00966B19">
      <w:pPr>
        <w:ind w:left="-5" w:right="3"/>
        <w:rPr>
          <w:ins w:id="25442" w:author="V2" w:date="2025-04-14T14:19:00Z" w16du:dateUtc="2025-04-14T19:19:00Z"/>
        </w:rPr>
      </w:pPr>
      <w:ins w:id="25443" w:author="V2" w:date="2025-04-14T14:19:00Z" w16du:dateUtc="2025-04-14T19:19:00Z">
        <w:r w:rsidRPr="007F7E2B">
          <w:rPr>
            <w:rFonts w:ascii="Arial" w:eastAsia="Arial" w:hAnsi="Arial" w:cs="Arial"/>
            <w:b/>
          </w:rPr>
          <w:t>Goal</w:t>
        </w:r>
        <w:r w:rsidRPr="007F7E2B">
          <w:t xml:space="preserve">: To estimate GHG emissions from the use of power equipment under the project scenario during the monitoring period.  </w:t>
        </w:r>
      </w:ins>
    </w:p>
    <w:p w14:paraId="1C5ADA8A" w14:textId="77777777" w:rsidR="00966B19" w:rsidRPr="007F7E2B" w:rsidRDefault="00966B19">
      <w:pPr>
        <w:spacing w:after="208"/>
        <w:ind w:left="-5"/>
        <w:rPr>
          <w:ins w:id="25444" w:author="V2" w:date="2025-04-14T14:19:00Z" w16du:dateUtc="2025-04-14T19:19:00Z"/>
        </w:rPr>
      </w:pPr>
      <w:ins w:id="25445"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VMD0030 Estimation of Emissions from Power Equipment</w:t>
        </w:r>
        <w:r w:rsidRPr="007F7E2B">
          <w:t xml:space="preserve">. </w:t>
        </w:r>
      </w:ins>
    </w:p>
    <w:p w14:paraId="647E98C7" w14:textId="77777777" w:rsidR="00966B19" w:rsidRPr="007F7E2B" w:rsidRDefault="00966B19">
      <w:pPr>
        <w:ind w:left="-5" w:right="3"/>
        <w:rPr>
          <w:ins w:id="25446" w:author="V2" w:date="2025-04-14T14:19:00Z" w16du:dateUtc="2025-04-14T19:19:00Z"/>
        </w:rPr>
      </w:pPr>
      <w:ins w:id="25447" w:author="V2" w:date="2025-04-14T14:19:00Z" w16du:dateUtc="2025-04-14T19:19:00Z">
        <w:r w:rsidRPr="007F7E2B">
          <w:rPr>
            <w:rFonts w:ascii="Arial" w:eastAsia="Arial" w:hAnsi="Arial" w:cs="Arial"/>
            <w:b/>
          </w:rPr>
          <w:t>Task notes:</w:t>
        </w:r>
        <w:r w:rsidRPr="007F7E2B">
          <w:t xml:space="preserve"> Under this methodology emissions of GHGs due to the use of power equipment directly attributable to the project are all accounted as a project emission, whether or not they occur within the project boundary.</w:t>
        </w:r>
        <w:r w:rsidRPr="007F7E2B">
          <w:rPr>
            <w:rFonts w:ascii="Arial" w:eastAsia="Arial" w:hAnsi="Arial" w:cs="Arial"/>
            <w:i/>
          </w:rPr>
          <w:t xml:space="preserve"> </w:t>
        </w:r>
      </w:ins>
    </w:p>
    <w:p w14:paraId="67B7F06B" w14:textId="77777777" w:rsidR="00966B19" w:rsidRPr="007F7E2B" w:rsidRDefault="00966B19">
      <w:pPr>
        <w:spacing w:after="221" w:line="259" w:lineRule="auto"/>
        <w:rPr>
          <w:ins w:id="25448" w:author="V2" w:date="2025-04-14T14:19:00Z" w16du:dateUtc="2025-04-14T19:19:00Z"/>
        </w:rPr>
      </w:pPr>
      <w:ins w:id="25449" w:author="V2" w:date="2025-04-14T14:19:00Z" w16du:dateUtc="2025-04-14T19:19:00Z">
        <w:r w:rsidRPr="007F7E2B">
          <w:rPr>
            <w:rFonts w:ascii="Arial" w:eastAsia="Arial" w:hAnsi="Arial" w:cs="Arial"/>
            <w:b/>
            <w:i/>
          </w:rPr>
          <w:t xml:space="preserve"> </w:t>
        </w:r>
      </w:ins>
    </w:p>
    <w:p w14:paraId="168F28D1" w14:textId="77777777" w:rsidR="00966B19" w:rsidRPr="007F7E2B" w:rsidRDefault="00966B19">
      <w:pPr>
        <w:spacing w:after="206" w:line="269" w:lineRule="auto"/>
        <w:ind w:left="-5"/>
        <w:rPr>
          <w:ins w:id="25450" w:author="V2" w:date="2025-04-14T14:19:00Z" w16du:dateUtc="2025-04-14T19:19:00Z"/>
        </w:rPr>
      </w:pPr>
      <w:ins w:id="25451" w:author="V2" w:date="2025-04-14T14:19:00Z" w16du:dateUtc="2025-04-14T19:19:00Z">
        <w:r w:rsidRPr="007F7E2B">
          <w:rPr>
            <w:rFonts w:ascii="Arial" w:eastAsia="Arial" w:hAnsi="Arial" w:cs="Arial"/>
            <w:b/>
            <w:i/>
          </w:rPr>
          <w:t>Task 4.11  Estimation of non CO</w:t>
        </w:r>
        <w:r w:rsidRPr="007F7E2B">
          <w:rPr>
            <w:rFonts w:ascii="Arial" w:eastAsia="Arial" w:hAnsi="Arial" w:cs="Arial"/>
            <w:b/>
            <w:i/>
            <w:vertAlign w:val="subscript"/>
          </w:rPr>
          <w:t>2</w:t>
        </w:r>
        <w:r w:rsidRPr="007F7E2B">
          <w:rPr>
            <w:rFonts w:ascii="Arial" w:eastAsia="Arial" w:hAnsi="Arial" w:cs="Arial"/>
            <w:b/>
            <w:i/>
          </w:rPr>
          <w:t xml:space="preserve"> emissions from burning </w:t>
        </w:r>
      </w:ins>
    </w:p>
    <w:p w14:paraId="0D1D9BA4" w14:textId="77777777" w:rsidR="00966B19" w:rsidRPr="007F7E2B" w:rsidRDefault="00966B19">
      <w:pPr>
        <w:ind w:left="-5" w:right="3"/>
        <w:rPr>
          <w:ins w:id="25452" w:author="V2" w:date="2025-04-14T14:19:00Z" w16du:dateUtc="2025-04-14T19:19:00Z"/>
        </w:rPr>
      </w:pPr>
      <w:ins w:id="25453" w:author="V2" w:date="2025-04-14T14:19:00Z" w16du:dateUtc="2025-04-14T19:19:00Z">
        <w:r w:rsidRPr="007F7E2B">
          <w:rPr>
            <w:rFonts w:ascii="Arial" w:eastAsia="Arial" w:hAnsi="Arial" w:cs="Arial"/>
            <w:b/>
          </w:rPr>
          <w:t>Requirement</w:t>
        </w:r>
        <w:r w:rsidRPr="007F7E2B">
          <w:t xml:space="preserve">: Required where </w:t>
        </w:r>
        <w:r w:rsidRPr="007F7E2B">
          <w:rPr>
            <w:rFonts w:ascii="Arial" w:eastAsia="Arial" w:hAnsi="Arial" w:cs="Arial"/>
            <w:i/>
          </w:rPr>
          <w:t>significant</w:t>
        </w:r>
        <w:r w:rsidRPr="007F7E2B">
          <w:t xml:space="preserve"> burning has been used for management of the project area under the project scenario. Optional but not recommended under all other circumstances. </w:t>
        </w:r>
      </w:ins>
    </w:p>
    <w:p w14:paraId="43E8A185" w14:textId="77777777" w:rsidR="00966B19" w:rsidRPr="007F7E2B" w:rsidRDefault="00966B19">
      <w:pPr>
        <w:ind w:left="-5" w:right="3"/>
        <w:rPr>
          <w:ins w:id="25454" w:author="V2" w:date="2025-04-14T14:19:00Z" w16du:dateUtc="2025-04-14T19:19:00Z"/>
        </w:rPr>
      </w:pPr>
      <w:ins w:id="25455" w:author="V2" w:date="2025-04-14T14:19:00Z" w16du:dateUtc="2025-04-14T19:19:00Z">
        <w:r w:rsidRPr="007F7E2B">
          <w:rPr>
            <w:rFonts w:ascii="Arial" w:eastAsia="Arial" w:hAnsi="Arial" w:cs="Arial"/>
            <w:b/>
          </w:rPr>
          <w:t>Goal</w:t>
        </w:r>
        <w:r w:rsidRPr="007F7E2B">
          <w:t>: To estimate emissions of non CO</w:t>
        </w:r>
        <w:r w:rsidRPr="007F7E2B">
          <w:rPr>
            <w:vertAlign w:val="subscript"/>
          </w:rPr>
          <w:t>2</w:t>
        </w:r>
        <w:r w:rsidRPr="007F7E2B">
          <w:t xml:space="preserve"> GHGs from burning of biomass. </w:t>
        </w:r>
      </w:ins>
    </w:p>
    <w:p w14:paraId="4E8934F8" w14:textId="77777777" w:rsidR="00966B19" w:rsidRPr="007F7E2B" w:rsidRDefault="00966B19">
      <w:pPr>
        <w:spacing w:after="208"/>
        <w:ind w:left="-5"/>
        <w:rPr>
          <w:ins w:id="25456" w:author="V2" w:date="2025-04-14T14:19:00Z" w16du:dateUtc="2025-04-14T19:19:00Z"/>
        </w:rPr>
      </w:pPr>
      <w:ins w:id="25457"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VMD0031 Estimation of Emissions from Biomass Burning</w:t>
        </w:r>
        <w:r w:rsidRPr="007F7E2B">
          <w:t xml:space="preserve">. </w:t>
        </w:r>
      </w:ins>
    </w:p>
    <w:p w14:paraId="00C1FD24" w14:textId="77777777" w:rsidR="00966B19" w:rsidRPr="007F7E2B" w:rsidRDefault="00966B19">
      <w:pPr>
        <w:ind w:left="-5" w:right="3"/>
        <w:rPr>
          <w:ins w:id="25458" w:author="V2" w:date="2025-04-14T14:19:00Z" w16du:dateUtc="2025-04-14T19:19:00Z"/>
        </w:rPr>
      </w:pPr>
      <w:ins w:id="25459" w:author="V2" w:date="2025-04-14T14:19:00Z" w16du:dateUtc="2025-04-14T19:19:00Z">
        <w:r w:rsidRPr="007F7E2B">
          <w:rPr>
            <w:rFonts w:ascii="Arial" w:eastAsia="Arial" w:hAnsi="Arial" w:cs="Arial"/>
            <w:b/>
          </w:rPr>
          <w:t>Task notes</w:t>
        </w:r>
        <w:r w:rsidRPr="007F7E2B">
          <w:t xml:space="preserve">: This step must be done twice if biomass burning is done both within the project area and outside of the project area as a consequence of displacement leakage.  In that case, the results will be reported and accounted separately during Task 4.15 and/or Task 4.16. </w:t>
        </w:r>
      </w:ins>
    </w:p>
    <w:p w14:paraId="2D1908E6" w14:textId="77777777" w:rsidR="00966B19" w:rsidRPr="007F7E2B" w:rsidRDefault="00966B19">
      <w:pPr>
        <w:spacing w:after="224" w:line="259" w:lineRule="auto"/>
        <w:rPr>
          <w:ins w:id="25460" w:author="V2" w:date="2025-04-14T14:19:00Z" w16du:dateUtc="2025-04-14T19:19:00Z"/>
        </w:rPr>
      </w:pPr>
      <w:ins w:id="25461" w:author="V2" w:date="2025-04-14T14:19:00Z" w16du:dateUtc="2025-04-14T19:19:00Z">
        <w:r w:rsidRPr="007F7E2B">
          <w:rPr>
            <w:rFonts w:ascii="Arial" w:eastAsia="Arial" w:hAnsi="Arial" w:cs="Arial"/>
            <w:b/>
            <w:i/>
          </w:rPr>
          <w:lastRenderedPageBreak/>
          <w:t xml:space="preserve"> </w:t>
        </w:r>
      </w:ins>
    </w:p>
    <w:p w14:paraId="34772996" w14:textId="77777777" w:rsidR="00966B19" w:rsidRPr="007F7E2B" w:rsidRDefault="00966B19">
      <w:pPr>
        <w:spacing w:after="206" w:line="269" w:lineRule="auto"/>
        <w:ind w:left="-5"/>
        <w:rPr>
          <w:ins w:id="25462" w:author="V2" w:date="2025-04-14T14:19:00Z" w16du:dateUtc="2025-04-14T19:19:00Z"/>
        </w:rPr>
      </w:pPr>
      <w:ins w:id="25463" w:author="V2" w:date="2025-04-14T14:19:00Z" w16du:dateUtc="2025-04-14T19:19:00Z">
        <w:r w:rsidRPr="007F7E2B">
          <w:rPr>
            <w:rFonts w:ascii="Arial" w:eastAsia="Arial" w:hAnsi="Arial" w:cs="Arial"/>
            <w:b/>
            <w:i/>
          </w:rPr>
          <w:t>Task 4.12  Monitoring and estimation of soil emissions of N</w:t>
        </w:r>
        <w:r w:rsidRPr="007F7E2B">
          <w:rPr>
            <w:rFonts w:ascii="Arial" w:eastAsia="Arial" w:hAnsi="Arial" w:cs="Arial"/>
            <w:b/>
            <w:i/>
            <w:vertAlign w:val="subscript"/>
          </w:rPr>
          <w:t>2</w:t>
        </w:r>
        <w:r w:rsidRPr="007F7E2B">
          <w:rPr>
            <w:rFonts w:ascii="Arial" w:eastAsia="Arial" w:hAnsi="Arial" w:cs="Arial"/>
            <w:b/>
            <w:i/>
          </w:rPr>
          <w:t>O or CH</w:t>
        </w:r>
        <w:r w:rsidRPr="007F7E2B">
          <w:rPr>
            <w:rFonts w:ascii="Arial" w:eastAsia="Arial" w:hAnsi="Arial" w:cs="Arial"/>
            <w:b/>
            <w:i/>
            <w:vertAlign w:val="subscript"/>
          </w:rPr>
          <w:t>4</w:t>
        </w:r>
        <w:r w:rsidRPr="007F7E2B">
          <w:rPr>
            <w:rFonts w:ascii="Arial" w:eastAsia="Arial" w:hAnsi="Arial" w:cs="Arial"/>
            <w:b/>
            <w:i/>
          </w:rPr>
          <w:t xml:space="preserve"> from within the project area  </w:t>
        </w:r>
      </w:ins>
    </w:p>
    <w:p w14:paraId="5A833027" w14:textId="77777777" w:rsidR="00966B19" w:rsidRPr="007F7E2B" w:rsidRDefault="00966B19">
      <w:pPr>
        <w:ind w:left="-5" w:right="3"/>
        <w:rPr>
          <w:ins w:id="25464" w:author="V2" w:date="2025-04-14T14:19:00Z" w16du:dateUtc="2025-04-14T19:19:00Z"/>
        </w:rPr>
      </w:pPr>
      <w:ins w:id="25465" w:author="V2" w:date="2025-04-14T14:19:00Z" w16du:dateUtc="2025-04-14T19:19:00Z">
        <w:r w:rsidRPr="007F7E2B">
          <w:rPr>
            <w:rFonts w:ascii="Arial" w:eastAsia="Arial" w:hAnsi="Arial" w:cs="Arial"/>
            <w:b/>
          </w:rPr>
          <w:t>Requirement</w:t>
        </w:r>
        <w:r w:rsidRPr="007F7E2B">
          <w:t xml:space="preserve">: Required where </w:t>
        </w:r>
        <w:r w:rsidRPr="007F7E2B">
          <w:rPr>
            <w:rFonts w:ascii="Arial" w:eastAsia="Arial" w:hAnsi="Arial" w:cs="Arial"/>
            <w:i/>
          </w:rPr>
          <w:t>significant</w:t>
        </w:r>
        <w:r w:rsidRPr="007F7E2B">
          <w:t xml:space="preserve"> increases in the emissions of N</w:t>
        </w:r>
        <w:r w:rsidRPr="007F7E2B">
          <w:rPr>
            <w:vertAlign w:val="subscript"/>
          </w:rPr>
          <w:t>2</w:t>
        </w:r>
        <w:r w:rsidRPr="007F7E2B">
          <w:t>O or CH</w:t>
        </w:r>
        <w:r w:rsidRPr="007F7E2B">
          <w:rPr>
            <w:vertAlign w:val="subscript"/>
          </w:rPr>
          <w:t>4</w:t>
        </w:r>
        <w:r w:rsidRPr="007F7E2B">
          <w:t xml:space="preserve"> from the soils within the project area are expected under the project scenario as compared with the baseline scenario.  Optional under all other circumstances. </w:t>
        </w:r>
      </w:ins>
    </w:p>
    <w:p w14:paraId="75DB2364" w14:textId="77777777" w:rsidR="00966B19" w:rsidRPr="007F7E2B" w:rsidRDefault="00966B19">
      <w:pPr>
        <w:ind w:left="-5" w:right="3"/>
        <w:rPr>
          <w:ins w:id="25466" w:author="V2" w:date="2025-04-14T14:19:00Z" w16du:dateUtc="2025-04-14T19:19:00Z"/>
        </w:rPr>
      </w:pPr>
      <w:ins w:id="25467" w:author="V2" w:date="2025-04-14T14:19:00Z" w16du:dateUtc="2025-04-14T19:19:00Z">
        <w:r w:rsidRPr="007F7E2B">
          <w:rPr>
            <w:rFonts w:ascii="Arial" w:eastAsia="Arial" w:hAnsi="Arial" w:cs="Arial"/>
            <w:b/>
          </w:rPr>
          <w:t>Goal</w:t>
        </w:r>
        <w:r w:rsidRPr="007F7E2B">
          <w:t>: To estimate the emissions of N</w:t>
        </w:r>
        <w:r w:rsidRPr="007F7E2B">
          <w:rPr>
            <w:vertAlign w:val="subscript"/>
          </w:rPr>
          <w:t>2</w:t>
        </w:r>
        <w:r w:rsidRPr="007F7E2B">
          <w:t>O or CH</w:t>
        </w:r>
        <w:r w:rsidRPr="007F7E2B">
          <w:rPr>
            <w:vertAlign w:val="subscript"/>
          </w:rPr>
          <w:t>4</w:t>
        </w:r>
        <w:r w:rsidRPr="007F7E2B">
          <w:t xml:space="preserve"> from within the project area.  </w:t>
        </w:r>
      </w:ins>
    </w:p>
    <w:p w14:paraId="72E9A5F7" w14:textId="77777777" w:rsidR="00966B19" w:rsidRPr="007F7E2B" w:rsidRDefault="00966B19">
      <w:pPr>
        <w:spacing w:after="208"/>
        <w:ind w:left="-5"/>
        <w:rPr>
          <w:ins w:id="25468" w:author="V2" w:date="2025-04-14T14:19:00Z" w16du:dateUtc="2025-04-14T19:19:00Z"/>
        </w:rPr>
      </w:pPr>
      <w:ins w:id="25469"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VMD0029 Estimation of Emissions of Non CO</w:t>
        </w:r>
        <w:r w:rsidRPr="007F7E2B">
          <w:rPr>
            <w:rFonts w:ascii="Arial" w:eastAsia="Arial" w:hAnsi="Arial" w:cs="Arial"/>
            <w:i/>
            <w:vertAlign w:val="subscript"/>
          </w:rPr>
          <w:t>2</w:t>
        </w:r>
        <w:r w:rsidRPr="007F7E2B">
          <w:rPr>
            <w:rFonts w:ascii="Arial" w:eastAsia="Arial" w:hAnsi="Arial" w:cs="Arial"/>
            <w:i/>
          </w:rPr>
          <w:t xml:space="preserve"> GHG from Soils</w:t>
        </w:r>
        <w:r w:rsidRPr="007F7E2B">
          <w:t xml:space="preserve">. </w:t>
        </w:r>
      </w:ins>
    </w:p>
    <w:p w14:paraId="0890F1A4" w14:textId="77777777" w:rsidR="00966B19" w:rsidRPr="007F7E2B" w:rsidRDefault="00966B19">
      <w:pPr>
        <w:ind w:left="-5" w:right="3"/>
        <w:rPr>
          <w:ins w:id="25470" w:author="V2" w:date="2025-04-14T14:19:00Z" w16du:dateUtc="2025-04-14T19:19:00Z"/>
        </w:rPr>
      </w:pPr>
      <w:ins w:id="25471" w:author="V2" w:date="2025-04-14T14:19:00Z" w16du:dateUtc="2025-04-14T19:19:00Z">
        <w:r w:rsidRPr="007F7E2B">
          <w:rPr>
            <w:rFonts w:ascii="Arial" w:eastAsia="Arial" w:hAnsi="Arial" w:cs="Arial"/>
            <w:b/>
          </w:rPr>
          <w:t>Task notes</w:t>
        </w:r>
        <w:r w:rsidRPr="007F7E2B">
          <w:t xml:space="preserve">: These estimations are expected to be based on the same models as those used during the ex-ante project study, unless improvements in models have occurred in the interim. In either case, values of variables used in the models must be updated to reflect actual conditions which have occurred during the monitoring period. If an updated model is used, and if modeling of baseline emissions was done as part of the baseline study, that modeling must be redone using the improved models. </w:t>
        </w:r>
      </w:ins>
    </w:p>
    <w:p w14:paraId="3B92CC43" w14:textId="77777777" w:rsidR="00966B19" w:rsidRPr="007F7E2B" w:rsidRDefault="00966B19">
      <w:pPr>
        <w:spacing w:after="218" w:line="259" w:lineRule="auto"/>
        <w:rPr>
          <w:ins w:id="25472" w:author="V2" w:date="2025-04-14T14:19:00Z" w16du:dateUtc="2025-04-14T19:19:00Z"/>
        </w:rPr>
      </w:pPr>
      <w:ins w:id="25473" w:author="V2" w:date="2025-04-14T14:19:00Z" w16du:dateUtc="2025-04-14T19:19:00Z">
        <w:r w:rsidRPr="007F7E2B">
          <w:rPr>
            <w:rFonts w:ascii="Arial" w:eastAsia="Arial" w:hAnsi="Arial" w:cs="Arial"/>
            <w:b/>
            <w:i/>
          </w:rPr>
          <w:t xml:space="preserve"> </w:t>
        </w:r>
      </w:ins>
    </w:p>
    <w:p w14:paraId="09B2FC36" w14:textId="77777777" w:rsidR="00966B19" w:rsidRPr="007F7E2B" w:rsidRDefault="00966B19">
      <w:pPr>
        <w:spacing w:after="206" w:line="269" w:lineRule="auto"/>
        <w:ind w:left="-5"/>
        <w:rPr>
          <w:ins w:id="25474" w:author="V2" w:date="2025-04-14T14:19:00Z" w16du:dateUtc="2025-04-14T19:19:00Z"/>
        </w:rPr>
      </w:pPr>
      <w:ins w:id="25475" w:author="V2" w:date="2025-04-14T14:19:00Z" w16du:dateUtc="2025-04-14T19:19:00Z">
        <w:r w:rsidRPr="007F7E2B">
          <w:rPr>
            <w:rFonts w:ascii="Arial" w:eastAsia="Arial" w:hAnsi="Arial" w:cs="Arial"/>
            <w:b/>
            <w:i/>
          </w:rPr>
          <w:t xml:space="preserve">Task 4.13  Estimation of current litter pools. </w:t>
        </w:r>
      </w:ins>
    </w:p>
    <w:p w14:paraId="32825D3D" w14:textId="77777777" w:rsidR="00966B19" w:rsidRPr="007F7E2B" w:rsidRDefault="00966B19">
      <w:pPr>
        <w:ind w:left="-5" w:right="3"/>
        <w:rPr>
          <w:ins w:id="25476" w:author="V2" w:date="2025-04-14T14:19:00Z" w16du:dateUtc="2025-04-14T19:19:00Z"/>
        </w:rPr>
      </w:pPr>
      <w:ins w:id="25477" w:author="V2" w:date="2025-04-14T14:19:00Z" w16du:dateUtc="2025-04-14T19:19:00Z">
        <w:r w:rsidRPr="007F7E2B">
          <w:rPr>
            <w:rFonts w:ascii="Arial" w:eastAsia="Arial" w:hAnsi="Arial" w:cs="Arial"/>
            <w:b/>
          </w:rPr>
          <w:t>Requirement</w:t>
        </w:r>
        <w:r w:rsidRPr="007F7E2B">
          <w:t xml:space="preserve">: Required where </w:t>
        </w:r>
        <w:r w:rsidRPr="007F7E2B">
          <w:rPr>
            <w:rFonts w:ascii="Arial" w:eastAsia="Arial" w:hAnsi="Arial" w:cs="Arial"/>
            <w:i/>
          </w:rPr>
          <w:t>significant</w:t>
        </w:r>
        <w:r w:rsidRPr="007F7E2B">
          <w:t xml:space="preserve"> decreases in the carbon content of the litter pool are expected under the project scenario as compared with the baseline scenario. Optional under all other circumstances. </w:t>
        </w:r>
      </w:ins>
    </w:p>
    <w:p w14:paraId="4E3FBAC9" w14:textId="77777777" w:rsidR="00966B19" w:rsidRPr="007F7E2B" w:rsidRDefault="00966B19">
      <w:pPr>
        <w:ind w:left="-5" w:right="3"/>
        <w:rPr>
          <w:ins w:id="25478" w:author="V2" w:date="2025-04-14T14:19:00Z" w16du:dateUtc="2025-04-14T19:19:00Z"/>
        </w:rPr>
      </w:pPr>
      <w:ins w:id="25479" w:author="V2" w:date="2025-04-14T14:19:00Z" w16du:dateUtc="2025-04-14T19:19:00Z">
        <w:r w:rsidRPr="007F7E2B">
          <w:rPr>
            <w:rFonts w:ascii="Arial" w:eastAsia="Arial" w:hAnsi="Arial" w:cs="Arial"/>
            <w:b/>
          </w:rPr>
          <w:t>Goal</w:t>
        </w:r>
        <w:r w:rsidRPr="007F7E2B">
          <w:t xml:space="preserve">: To estimate the carbon content of the litter pool within the project area.  </w:t>
        </w:r>
      </w:ins>
    </w:p>
    <w:p w14:paraId="7DED91C0" w14:textId="77777777" w:rsidR="00966B19" w:rsidRPr="007F7E2B" w:rsidRDefault="00966B19">
      <w:pPr>
        <w:spacing w:after="208"/>
        <w:ind w:left="-5"/>
        <w:rPr>
          <w:ins w:id="25480" w:author="V2" w:date="2025-04-14T14:19:00Z" w16du:dateUtc="2025-04-14T19:19:00Z"/>
        </w:rPr>
      </w:pPr>
      <w:ins w:id="25481"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VMD0023 Estimation of Carbon Stocks in the Litter Pool</w:t>
        </w:r>
        <w:r w:rsidRPr="007F7E2B">
          <w:t xml:space="preserve">. </w:t>
        </w:r>
      </w:ins>
    </w:p>
    <w:p w14:paraId="1DFD5FB3" w14:textId="77777777" w:rsidR="00966B19" w:rsidRPr="007F7E2B" w:rsidRDefault="00966B19">
      <w:pPr>
        <w:spacing w:after="218" w:line="259" w:lineRule="auto"/>
        <w:rPr>
          <w:ins w:id="25482" w:author="V2" w:date="2025-04-14T14:19:00Z" w16du:dateUtc="2025-04-14T19:19:00Z"/>
        </w:rPr>
      </w:pPr>
      <w:ins w:id="25483" w:author="V2" w:date="2025-04-14T14:19:00Z" w16du:dateUtc="2025-04-14T19:19:00Z">
        <w:r w:rsidRPr="007F7E2B">
          <w:rPr>
            <w:rFonts w:ascii="Arial" w:eastAsia="Arial" w:hAnsi="Arial" w:cs="Arial"/>
            <w:b/>
            <w:i/>
          </w:rPr>
          <w:t xml:space="preserve"> </w:t>
        </w:r>
      </w:ins>
    </w:p>
    <w:p w14:paraId="1C4D0DB4" w14:textId="77777777" w:rsidR="00966B19" w:rsidRPr="007F7E2B" w:rsidRDefault="00966B19">
      <w:pPr>
        <w:spacing w:after="206" w:line="269" w:lineRule="auto"/>
        <w:ind w:left="-5"/>
        <w:rPr>
          <w:ins w:id="25484" w:author="V2" w:date="2025-04-14T14:19:00Z" w16du:dateUtc="2025-04-14T19:19:00Z"/>
        </w:rPr>
      </w:pPr>
      <w:ins w:id="25485" w:author="V2" w:date="2025-04-14T14:19:00Z" w16du:dateUtc="2025-04-14T19:19:00Z">
        <w:r w:rsidRPr="007F7E2B">
          <w:rPr>
            <w:rFonts w:ascii="Arial" w:eastAsia="Arial" w:hAnsi="Arial" w:cs="Arial"/>
            <w:b/>
            <w:i/>
          </w:rPr>
          <w:t xml:space="preserve">Task 4.14  Summation of estimates of GHG fluxes under the project scenario </w:t>
        </w:r>
      </w:ins>
    </w:p>
    <w:p w14:paraId="5313644B" w14:textId="77777777" w:rsidR="00966B19" w:rsidRPr="007F7E2B" w:rsidRDefault="00966B19">
      <w:pPr>
        <w:ind w:left="-5" w:right="3"/>
        <w:rPr>
          <w:ins w:id="25486" w:author="V2" w:date="2025-04-14T14:19:00Z" w16du:dateUtc="2025-04-14T19:19:00Z"/>
        </w:rPr>
      </w:pPr>
      <w:ins w:id="25487" w:author="V2" w:date="2025-04-14T14:19:00Z" w16du:dateUtc="2025-04-14T19:19:00Z">
        <w:r w:rsidRPr="007F7E2B">
          <w:rPr>
            <w:rFonts w:ascii="Arial" w:eastAsia="Arial" w:hAnsi="Arial" w:cs="Arial"/>
            <w:b/>
          </w:rPr>
          <w:t>Requirement</w:t>
        </w:r>
        <w:r w:rsidRPr="007F7E2B">
          <w:t xml:space="preserve">: Required for all projects. </w:t>
        </w:r>
      </w:ins>
    </w:p>
    <w:p w14:paraId="29FB6A0A" w14:textId="77777777" w:rsidR="00966B19" w:rsidRPr="007F7E2B" w:rsidRDefault="00966B19">
      <w:pPr>
        <w:ind w:left="-5" w:right="3"/>
        <w:rPr>
          <w:ins w:id="25488" w:author="V2" w:date="2025-04-14T14:19:00Z" w16du:dateUtc="2025-04-14T19:19:00Z"/>
        </w:rPr>
      </w:pPr>
      <w:ins w:id="25489" w:author="V2" w:date="2025-04-14T14:19:00Z" w16du:dateUtc="2025-04-14T19:19:00Z">
        <w:r w:rsidRPr="007F7E2B">
          <w:rPr>
            <w:rFonts w:ascii="Arial" w:eastAsia="Arial" w:hAnsi="Arial" w:cs="Arial"/>
            <w:b/>
          </w:rPr>
          <w:t>Goal</w:t>
        </w:r>
        <w:r w:rsidRPr="007F7E2B">
          <w:t xml:space="preserve">: To sum carbon sequestration and emission impacts directly attributable to the project activity based on the monitoring undertaken during the monitoring period. </w:t>
        </w:r>
      </w:ins>
    </w:p>
    <w:p w14:paraId="2D1FBE7A" w14:textId="77777777" w:rsidR="00966B19" w:rsidRPr="007F7E2B" w:rsidRDefault="00966B19">
      <w:pPr>
        <w:spacing w:after="22"/>
        <w:ind w:left="-5"/>
        <w:rPr>
          <w:ins w:id="25490" w:author="V2" w:date="2025-04-14T14:19:00Z" w16du:dateUtc="2025-04-14T19:19:00Z"/>
        </w:rPr>
      </w:pPr>
      <w:ins w:id="25491"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VMD0035 Methods to Determine the Net Change in Atmospheric GHG Resulting from Project Activities</w:t>
        </w:r>
        <w:r w:rsidRPr="007F7E2B">
          <w:t xml:space="preserve">, setting leakage variables to 0, as these will be accounted in section 8.3 below. </w:t>
        </w:r>
      </w:ins>
    </w:p>
    <w:p w14:paraId="35DB14AE" w14:textId="77777777" w:rsidR="00966B19" w:rsidRPr="007F7E2B" w:rsidRDefault="00966B19">
      <w:pPr>
        <w:spacing w:after="256" w:line="259" w:lineRule="auto"/>
        <w:rPr>
          <w:ins w:id="25492" w:author="V2" w:date="2025-04-14T14:19:00Z" w16du:dateUtc="2025-04-14T19:19:00Z"/>
        </w:rPr>
      </w:pPr>
      <w:ins w:id="25493" w:author="V2" w:date="2025-04-14T14:19:00Z" w16du:dateUtc="2025-04-14T19:19:00Z">
        <w:r w:rsidRPr="007F7E2B">
          <w:rPr>
            <w:rFonts w:ascii="Arial" w:eastAsia="Arial" w:hAnsi="Arial" w:cs="Arial"/>
            <w:b/>
            <w:sz w:val="22"/>
          </w:rPr>
          <w:t xml:space="preserve"> </w:t>
        </w:r>
      </w:ins>
    </w:p>
    <w:p w14:paraId="30B52031" w14:textId="77777777" w:rsidR="00966B19" w:rsidRPr="007F7E2B" w:rsidRDefault="00966B19" w:rsidP="00966B19">
      <w:pPr>
        <w:pStyle w:val="Heading2"/>
        <w:numPr>
          <w:ilvl w:val="1"/>
          <w:numId w:val="0"/>
        </w:numPr>
        <w:spacing w:before="0" w:after="208" w:line="259" w:lineRule="auto"/>
        <w:ind w:left="705" w:hanging="720"/>
        <w:rPr>
          <w:ins w:id="25494" w:author="V2" w:date="2025-04-14T14:19:00Z" w16du:dateUtc="2025-04-14T19:19:00Z"/>
        </w:rPr>
      </w:pPr>
      <w:bookmarkStart w:id="25495" w:name="_Toc174616732"/>
      <w:bookmarkStart w:id="25496" w:name="_Toc180594457"/>
      <w:bookmarkStart w:id="25497" w:name="_Toc180594864"/>
      <w:ins w:id="25498" w:author="V2" w:date="2025-04-14T14:19:00Z" w16du:dateUtc="2025-04-14T19:19:00Z">
        <w:r w:rsidRPr="007F7E2B">
          <w:lastRenderedPageBreak/>
          <w:t>Leakage</w:t>
        </w:r>
        <w:bookmarkStart w:id="25499" w:name="_Toc45957"/>
        <w:bookmarkEnd w:id="25495"/>
        <w:bookmarkEnd w:id="25496"/>
        <w:bookmarkEnd w:id="25497"/>
        <w:r w:rsidRPr="007F7E2B">
          <w:t xml:space="preserve"> </w:t>
        </w:r>
        <w:bookmarkEnd w:id="25499"/>
      </w:ins>
    </w:p>
    <w:p w14:paraId="2FA0CE7E" w14:textId="77777777" w:rsidR="00966B19" w:rsidRPr="007F7E2B" w:rsidRDefault="00966B19">
      <w:pPr>
        <w:ind w:left="-5" w:right="3"/>
        <w:rPr>
          <w:ins w:id="25500" w:author="V2" w:date="2025-04-14T14:19:00Z" w16du:dateUtc="2025-04-14T19:19:00Z"/>
        </w:rPr>
      </w:pPr>
      <w:ins w:id="25501" w:author="V2" w:date="2025-04-14T14:19:00Z" w16du:dateUtc="2025-04-14T19:19:00Z">
        <w:r w:rsidRPr="007F7E2B">
          <w:t>Under the VCS rules GHG pools and emissions affected by leakage are projected both ex-ante and accounted ex-post.  Note that projects must not account for positive leakage (ie, where GHG emissions decrease, or removals increase, outside the project area</w:t>
        </w:r>
        <w:r w:rsidRPr="007F7E2B">
          <w:rPr>
            <w:rFonts w:ascii="Arial" w:eastAsia="Arial" w:hAnsi="Arial" w:cs="Arial"/>
            <w:i/>
          </w:rPr>
          <w:t xml:space="preserve"> </w:t>
        </w:r>
        <w:r w:rsidRPr="007F7E2B">
          <w:t xml:space="preserve">due to project activities). </w:t>
        </w:r>
      </w:ins>
    </w:p>
    <w:p w14:paraId="471E97AE" w14:textId="77777777" w:rsidR="00966B19" w:rsidRPr="007F7E2B" w:rsidRDefault="00966B19">
      <w:pPr>
        <w:pStyle w:val="Heading5"/>
        <w:ind w:left="-5"/>
        <w:rPr>
          <w:ins w:id="25502" w:author="V2" w:date="2025-04-14T14:19:00Z" w16du:dateUtc="2025-04-14T19:19:00Z"/>
        </w:rPr>
      </w:pPr>
      <w:ins w:id="25503" w:author="V2" w:date="2025-04-14T14:19:00Z" w16du:dateUtc="2025-04-14T19:19:00Z">
        <w:r w:rsidRPr="007F7E2B">
          <w:t xml:space="preserve">Task 3: (B) Ex-Ante Projection of GHG Pools and Emissions in the Project Scenario (Leakage) </w:t>
        </w:r>
      </w:ins>
    </w:p>
    <w:p w14:paraId="7BADDB3A" w14:textId="77777777" w:rsidR="00966B19" w:rsidRPr="007F7E2B" w:rsidRDefault="00966B19">
      <w:pPr>
        <w:spacing w:after="218" w:line="259" w:lineRule="auto"/>
        <w:rPr>
          <w:ins w:id="25504" w:author="V2" w:date="2025-04-14T14:19:00Z" w16du:dateUtc="2025-04-14T19:19:00Z"/>
        </w:rPr>
      </w:pPr>
      <w:ins w:id="25505" w:author="V2" w:date="2025-04-14T14:19:00Z" w16du:dateUtc="2025-04-14T19:19:00Z">
        <w:r w:rsidRPr="007F7E2B">
          <w:t xml:space="preserve"> </w:t>
        </w:r>
      </w:ins>
    </w:p>
    <w:p w14:paraId="57C04B49" w14:textId="77777777" w:rsidR="00966B19" w:rsidRPr="007F7E2B" w:rsidRDefault="00966B19">
      <w:pPr>
        <w:spacing w:after="206" w:line="269" w:lineRule="auto"/>
        <w:ind w:left="-5"/>
        <w:rPr>
          <w:ins w:id="25506" w:author="V2" w:date="2025-04-14T14:19:00Z" w16du:dateUtc="2025-04-14T19:19:00Z"/>
        </w:rPr>
      </w:pPr>
      <w:ins w:id="25507" w:author="V2" w:date="2025-04-14T14:19:00Z" w16du:dateUtc="2025-04-14T19:19:00Z">
        <w:r w:rsidRPr="007F7E2B">
          <w:rPr>
            <w:rFonts w:ascii="Arial" w:eastAsia="Arial" w:hAnsi="Arial" w:cs="Arial"/>
            <w:b/>
            <w:i/>
          </w:rPr>
          <w:t xml:space="preserve">Task 3.16  Projection of leakage due to displacement of grazing, fodder and agricultural production </w:t>
        </w:r>
      </w:ins>
    </w:p>
    <w:p w14:paraId="07151C3F" w14:textId="77777777" w:rsidR="00966B19" w:rsidRPr="007F7E2B" w:rsidRDefault="00966B19">
      <w:pPr>
        <w:ind w:left="-5" w:right="3"/>
        <w:rPr>
          <w:ins w:id="25508" w:author="V2" w:date="2025-04-14T14:19:00Z" w16du:dateUtc="2025-04-14T19:19:00Z"/>
        </w:rPr>
      </w:pPr>
      <w:ins w:id="25509" w:author="V2" w:date="2025-04-14T14:19:00Z" w16du:dateUtc="2025-04-14T19:19:00Z">
        <w:r w:rsidRPr="007F7E2B">
          <w:rPr>
            <w:rFonts w:ascii="Arial" w:eastAsia="Arial" w:hAnsi="Arial" w:cs="Arial"/>
            <w:b/>
          </w:rPr>
          <w:t>Requirement</w:t>
        </w:r>
        <w:r w:rsidRPr="007F7E2B">
          <w:t xml:space="preserve">: Required for projects where domesticated animal grazing or fodder or agricultural production occurred within the project area at the project start date, and where these activities are projected to decline within the project area due to project activities. </w:t>
        </w:r>
      </w:ins>
    </w:p>
    <w:p w14:paraId="4FE93F81" w14:textId="77777777" w:rsidR="00966B19" w:rsidRPr="007F7E2B" w:rsidRDefault="00966B19">
      <w:pPr>
        <w:ind w:left="-5" w:right="3"/>
        <w:rPr>
          <w:ins w:id="25510" w:author="V2" w:date="2025-04-14T14:19:00Z" w16du:dateUtc="2025-04-14T19:19:00Z"/>
        </w:rPr>
      </w:pPr>
      <w:ins w:id="25511" w:author="V2" w:date="2025-04-14T14:19:00Z" w16du:dateUtc="2025-04-14T19:19:00Z">
        <w:r w:rsidRPr="007F7E2B">
          <w:rPr>
            <w:rFonts w:ascii="Arial" w:eastAsia="Arial" w:hAnsi="Arial" w:cs="Arial"/>
            <w:b/>
          </w:rPr>
          <w:t>Goal</w:t>
        </w:r>
        <w:r w:rsidRPr="007F7E2B">
          <w:t xml:space="preserve">: To project of future emissions from agricultural production, domesticated animals or fodder production displaced under the project scenario.   </w:t>
        </w:r>
      </w:ins>
    </w:p>
    <w:p w14:paraId="42360E8E" w14:textId="77777777" w:rsidR="00966B19" w:rsidRPr="007F7E2B" w:rsidRDefault="00966B19">
      <w:pPr>
        <w:ind w:left="-5" w:right="3"/>
        <w:rPr>
          <w:ins w:id="25512" w:author="V2" w:date="2025-04-14T14:19:00Z" w16du:dateUtc="2025-04-14T19:19:00Z"/>
        </w:rPr>
      </w:pPr>
      <w:ins w:id="25513"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VMD0019 Methods to Project Future Conditions</w:t>
        </w:r>
        <w:r w:rsidRPr="007F7E2B">
          <w:t xml:space="preserve">, with displacement of domesticated animals or agricultural production as the relevant variable(s) </w:t>
        </w:r>
        <w:r w:rsidRPr="007F7E2B">
          <w:rPr>
            <w:rFonts w:ascii="Arial" w:eastAsia="Arial" w:hAnsi="Arial" w:cs="Arial"/>
            <w:i/>
          </w:rPr>
          <w:t xml:space="preserve">X.  </w:t>
        </w:r>
        <w:r w:rsidRPr="007F7E2B">
          <w:t xml:space="preserve">Then, based on the outputs from this module, use module </w:t>
        </w:r>
        <w:r w:rsidRPr="007F7E2B">
          <w:rPr>
            <w:rFonts w:ascii="Arial" w:eastAsia="Arial" w:hAnsi="Arial" w:cs="Arial"/>
            <w:i/>
          </w:rPr>
          <w:t>VMD0032 Estimation of Emissions from Activity Shifting Leakage</w:t>
        </w:r>
        <w:r w:rsidRPr="007F7E2B">
          <w:t xml:space="preserve">, to estimate the impacts.  Depending on the results from the module </w:t>
        </w:r>
        <w:r w:rsidRPr="007F7E2B">
          <w:rPr>
            <w:rFonts w:ascii="Arial" w:eastAsia="Arial" w:hAnsi="Arial" w:cs="Arial"/>
            <w:i/>
          </w:rPr>
          <w:t>VMD0032 Estimation of Emissions From Activity Shifting Leakage</w:t>
        </w:r>
        <w:r w:rsidRPr="007F7E2B">
          <w:t>, calculations of emissions may require the use of other modules.</w:t>
        </w:r>
        <w:r w:rsidRPr="007F7E2B">
          <w:rPr>
            <w:rFonts w:ascii="Arial" w:eastAsia="Arial" w:hAnsi="Arial" w:cs="Arial"/>
            <w:b/>
            <w:i/>
          </w:rPr>
          <w:t xml:space="preserve"> </w:t>
        </w:r>
      </w:ins>
    </w:p>
    <w:p w14:paraId="2ED93D7F" w14:textId="77777777" w:rsidR="00966B19" w:rsidRPr="007F7E2B" w:rsidRDefault="00966B19">
      <w:pPr>
        <w:spacing w:after="216" w:line="259" w:lineRule="auto"/>
        <w:rPr>
          <w:ins w:id="25514" w:author="V2" w:date="2025-04-14T14:19:00Z" w16du:dateUtc="2025-04-14T19:19:00Z"/>
        </w:rPr>
      </w:pPr>
      <w:ins w:id="25515" w:author="V2" w:date="2025-04-14T14:19:00Z" w16du:dateUtc="2025-04-14T19:19:00Z">
        <w:r w:rsidRPr="007F7E2B">
          <w:t xml:space="preserve"> </w:t>
        </w:r>
      </w:ins>
    </w:p>
    <w:p w14:paraId="5F18F7CB" w14:textId="77777777" w:rsidR="00966B19" w:rsidRPr="007F7E2B" w:rsidRDefault="00966B19">
      <w:pPr>
        <w:spacing w:after="206" w:line="269" w:lineRule="auto"/>
        <w:ind w:left="-5"/>
        <w:rPr>
          <w:ins w:id="25516" w:author="V2" w:date="2025-04-14T14:19:00Z" w16du:dateUtc="2025-04-14T19:19:00Z"/>
        </w:rPr>
      </w:pPr>
      <w:ins w:id="25517" w:author="V2" w:date="2025-04-14T14:19:00Z" w16du:dateUtc="2025-04-14T19:19:00Z">
        <w:r w:rsidRPr="007F7E2B">
          <w:rPr>
            <w:rFonts w:ascii="Arial" w:eastAsia="Arial" w:hAnsi="Arial" w:cs="Arial"/>
            <w:b/>
            <w:i/>
          </w:rPr>
          <w:t xml:space="preserve">Task 3.17  Projection of leakage due to displacement of wood harvesting </w:t>
        </w:r>
      </w:ins>
    </w:p>
    <w:p w14:paraId="5BE70B99" w14:textId="77777777" w:rsidR="00966B19" w:rsidRPr="007F7E2B" w:rsidRDefault="00966B19">
      <w:pPr>
        <w:ind w:left="-5" w:right="3"/>
        <w:rPr>
          <w:ins w:id="25518" w:author="V2" w:date="2025-04-14T14:19:00Z" w16du:dateUtc="2025-04-14T19:19:00Z"/>
        </w:rPr>
      </w:pPr>
      <w:ins w:id="25519" w:author="V2" w:date="2025-04-14T14:19:00Z" w16du:dateUtc="2025-04-14T19:19:00Z">
        <w:r w:rsidRPr="007F7E2B">
          <w:rPr>
            <w:rFonts w:ascii="Arial" w:eastAsia="Arial" w:hAnsi="Arial" w:cs="Arial"/>
            <w:b/>
          </w:rPr>
          <w:t>Requirement</w:t>
        </w:r>
        <w:r w:rsidRPr="007F7E2B">
          <w:t xml:space="preserve">: Required for projects where displacement of wood harvest to areas outside of the project boundary is projected to occur. </w:t>
        </w:r>
      </w:ins>
    </w:p>
    <w:p w14:paraId="49B4D927" w14:textId="77777777" w:rsidR="00966B19" w:rsidRPr="007F7E2B" w:rsidRDefault="00966B19">
      <w:pPr>
        <w:ind w:left="-5" w:right="3"/>
        <w:rPr>
          <w:ins w:id="25520" w:author="V2" w:date="2025-04-14T14:19:00Z" w16du:dateUtc="2025-04-14T19:19:00Z"/>
        </w:rPr>
      </w:pPr>
      <w:ins w:id="25521" w:author="V2" w:date="2025-04-14T14:19:00Z" w16du:dateUtc="2025-04-14T19:19:00Z">
        <w:r w:rsidRPr="007F7E2B">
          <w:rPr>
            <w:rFonts w:ascii="Arial" w:eastAsia="Arial" w:hAnsi="Arial" w:cs="Arial"/>
            <w:b/>
          </w:rPr>
          <w:t>Goal</w:t>
        </w:r>
        <w:r w:rsidRPr="007F7E2B">
          <w:t xml:space="preserve">: To project future emissions from wood harvest displaced under the project scenario. Projection includes the reductions in emissions from these displaced wood harvest activities where they are expected to result in the production of long lived wood products. </w:t>
        </w:r>
      </w:ins>
    </w:p>
    <w:p w14:paraId="39FB8E93" w14:textId="77777777" w:rsidR="00966B19" w:rsidRPr="007F7E2B" w:rsidRDefault="00966B19">
      <w:pPr>
        <w:ind w:left="-5" w:right="3"/>
        <w:rPr>
          <w:ins w:id="25522" w:author="V2" w:date="2025-04-14T14:19:00Z" w16du:dateUtc="2025-04-14T19:19:00Z"/>
        </w:rPr>
      </w:pPr>
      <w:ins w:id="25523" w:author="V2" w:date="2025-04-14T14:19:00Z" w16du:dateUtc="2025-04-14T19:19:00Z">
        <w:r w:rsidRPr="007F7E2B">
          <w:rPr>
            <w:rFonts w:ascii="Arial" w:eastAsia="Arial" w:hAnsi="Arial" w:cs="Arial"/>
            <w:b/>
          </w:rPr>
          <w:t>Methods</w:t>
        </w:r>
        <w:r w:rsidRPr="007F7E2B">
          <w:t>: Use module</w:t>
        </w:r>
        <w:r w:rsidRPr="007F7E2B">
          <w:rPr>
            <w:rFonts w:ascii="Arial" w:eastAsia="Arial" w:hAnsi="Arial" w:cs="Arial"/>
            <w:i/>
          </w:rPr>
          <w:t xml:space="preserve"> VMD0019 Methods to Project Future Conditions</w:t>
        </w:r>
        <w:r w:rsidRPr="007F7E2B">
          <w:t xml:space="preserve">, with displacement of wood harvest as the relevant variable(s) </w:t>
        </w:r>
        <w:r w:rsidRPr="007F7E2B">
          <w:rPr>
            <w:rFonts w:ascii="Arial" w:eastAsia="Arial" w:hAnsi="Arial" w:cs="Arial"/>
            <w:i/>
          </w:rPr>
          <w:t xml:space="preserve">X.  </w:t>
        </w:r>
        <w:r w:rsidRPr="007F7E2B">
          <w:t xml:space="preserve">Then, based on the outputs from this module, use module </w:t>
        </w:r>
        <w:r w:rsidRPr="007F7E2B">
          <w:rPr>
            <w:rFonts w:ascii="Arial" w:eastAsia="Arial" w:hAnsi="Arial" w:cs="Arial"/>
            <w:i/>
          </w:rPr>
          <w:t>VMD0032 Estimation of Emissions from Activity Shifting Leakage</w:t>
        </w:r>
        <w:r w:rsidRPr="007F7E2B">
          <w:t xml:space="preserve">, to estimate the impacts.  Depending on the results from module </w:t>
        </w:r>
        <w:r w:rsidRPr="007F7E2B">
          <w:rPr>
            <w:rFonts w:ascii="Arial" w:eastAsia="Arial" w:hAnsi="Arial" w:cs="Arial"/>
            <w:i/>
          </w:rPr>
          <w:t>VMD0032 Estimation of Emissions from Activity Shifting Leakage</w:t>
        </w:r>
        <w:r w:rsidRPr="007F7E2B">
          <w:t xml:space="preserve">, calculations of emissions may require the use of other modules. </w:t>
        </w:r>
      </w:ins>
    </w:p>
    <w:p w14:paraId="02997C57" w14:textId="77777777" w:rsidR="00966B19" w:rsidRPr="007F7E2B" w:rsidRDefault="00966B19">
      <w:pPr>
        <w:ind w:left="-5" w:right="3"/>
        <w:rPr>
          <w:ins w:id="25524" w:author="V2" w:date="2025-04-14T14:19:00Z" w16du:dateUtc="2025-04-14T19:19:00Z"/>
        </w:rPr>
      </w:pPr>
      <w:ins w:id="25525" w:author="V2" w:date="2025-04-14T14:19:00Z" w16du:dateUtc="2025-04-14T19:19:00Z">
        <w:r w:rsidRPr="007F7E2B">
          <w:rPr>
            <w:rFonts w:ascii="Arial" w:eastAsia="Arial" w:hAnsi="Arial" w:cs="Arial"/>
            <w:b/>
          </w:rPr>
          <w:lastRenderedPageBreak/>
          <w:t>Task notes</w:t>
        </w:r>
        <w:r w:rsidRPr="007F7E2B">
          <w:t xml:space="preserve">: Where wood harvesting occurs outside of the project boundary as a result of activity shifting leakage, and where that wood harvesting results in the production of long lived wood products, module </w:t>
        </w:r>
        <w:r w:rsidRPr="007F7E2B">
          <w:rPr>
            <w:rFonts w:ascii="Arial" w:eastAsia="Arial" w:hAnsi="Arial" w:cs="Arial"/>
            <w:i/>
          </w:rPr>
          <w:t>VMD0026 Estimation of Carbon Stocks in the Long Lived Wood Products Pool</w:t>
        </w:r>
        <w:r w:rsidRPr="007F7E2B">
          <w:t xml:space="preserve"> must be used to estimate the amounts of carbon stored in wood products resulting from the wood harvesting. </w:t>
        </w:r>
      </w:ins>
    </w:p>
    <w:p w14:paraId="5543CE66" w14:textId="77777777" w:rsidR="00966B19" w:rsidRPr="007F7E2B" w:rsidRDefault="00966B19">
      <w:pPr>
        <w:spacing w:after="216" w:line="259" w:lineRule="auto"/>
        <w:rPr>
          <w:ins w:id="25526" w:author="V2" w:date="2025-04-14T14:19:00Z" w16du:dateUtc="2025-04-14T19:19:00Z"/>
        </w:rPr>
      </w:pPr>
      <w:ins w:id="25527" w:author="V2" w:date="2025-04-14T14:19:00Z" w16du:dateUtc="2025-04-14T19:19:00Z">
        <w:r w:rsidRPr="007F7E2B">
          <w:t xml:space="preserve"> </w:t>
        </w:r>
      </w:ins>
    </w:p>
    <w:p w14:paraId="2552131F" w14:textId="77777777" w:rsidR="00966B19" w:rsidRPr="007F7E2B" w:rsidRDefault="00966B19">
      <w:pPr>
        <w:spacing w:after="206" w:line="269" w:lineRule="auto"/>
        <w:ind w:left="-5"/>
        <w:rPr>
          <w:ins w:id="25528" w:author="V2" w:date="2025-04-14T14:19:00Z" w16du:dateUtc="2025-04-14T19:19:00Z"/>
        </w:rPr>
      </w:pPr>
      <w:ins w:id="25529" w:author="V2" w:date="2025-04-14T14:19:00Z" w16du:dateUtc="2025-04-14T19:19:00Z">
        <w:r w:rsidRPr="007F7E2B">
          <w:rPr>
            <w:rFonts w:ascii="Arial" w:eastAsia="Arial" w:hAnsi="Arial" w:cs="Arial"/>
            <w:b/>
            <w:i/>
          </w:rPr>
          <w:t xml:space="preserve">Task 3.18  Projection of market leakage </w:t>
        </w:r>
      </w:ins>
    </w:p>
    <w:p w14:paraId="58B4649A" w14:textId="77777777" w:rsidR="00966B19" w:rsidRPr="007F7E2B" w:rsidRDefault="00966B19">
      <w:pPr>
        <w:ind w:left="-5" w:right="3"/>
        <w:rPr>
          <w:ins w:id="25530" w:author="V2" w:date="2025-04-14T14:19:00Z" w16du:dateUtc="2025-04-14T19:19:00Z"/>
        </w:rPr>
      </w:pPr>
      <w:ins w:id="25531" w:author="V2" w:date="2025-04-14T14:19:00Z" w16du:dateUtc="2025-04-14T19:19:00Z">
        <w:r w:rsidRPr="007F7E2B">
          <w:rPr>
            <w:rFonts w:ascii="Arial" w:eastAsia="Arial" w:hAnsi="Arial" w:cs="Arial"/>
            <w:b/>
          </w:rPr>
          <w:t>Requirement</w:t>
        </w:r>
        <w:r w:rsidRPr="007F7E2B">
          <w:t xml:space="preserve">: Required for projects where reductions in the production of wood, animals or agricultural products within the project area are expected under the project scenario as compared with the baseline scenario, and where Tasks 3.16 and 3.17 do not find that direct displacement of these activities to identifiable areas outside the project area fully replaces the production lost within the project area. </w:t>
        </w:r>
      </w:ins>
    </w:p>
    <w:p w14:paraId="1B8447B5" w14:textId="77777777" w:rsidR="00966B19" w:rsidRPr="007F7E2B" w:rsidRDefault="00966B19">
      <w:pPr>
        <w:ind w:left="-5" w:right="3"/>
        <w:rPr>
          <w:ins w:id="25532" w:author="V2" w:date="2025-04-14T14:19:00Z" w16du:dateUtc="2025-04-14T19:19:00Z"/>
        </w:rPr>
      </w:pPr>
      <w:ins w:id="25533" w:author="V2" w:date="2025-04-14T14:19:00Z" w16du:dateUtc="2025-04-14T19:19:00Z">
        <w:r w:rsidRPr="007F7E2B">
          <w:rPr>
            <w:rFonts w:ascii="Arial" w:eastAsia="Arial" w:hAnsi="Arial" w:cs="Arial"/>
            <w:b/>
          </w:rPr>
          <w:t>Goal</w:t>
        </w:r>
        <w:r w:rsidRPr="007F7E2B">
          <w:t xml:space="preserve">: To project leakage caused by increases in prices or demand for products resulting from reduced production of these products within the project area under the project scenario. </w:t>
        </w:r>
      </w:ins>
    </w:p>
    <w:p w14:paraId="3CBFA37A" w14:textId="77777777" w:rsidR="00966B19" w:rsidRPr="007F7E2B" w:rsidRDefault="00966B19">
      <w:pPr>
        <w:spacing w:after="31"/>
        <w:ind w:left="-5"/>
        <w:rPr>
          <w:ins w:id="25534" w:author="V2" w:date="2025-04-14T14:19:00Z" w16du:dateUtc="2025-04-14T19:19:00Z"/>
        </w:rPr>
      </w:pPr>
      <w:ins w:id="25535"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VMD0033 Estimation of Emissions from Market Leakage</w:t>
        </w:r>
        <w:r w:rsidRPr="007F7E2B">
          <w:t xml:space="preserve">.  </w:t>
        </w:r>
      </w:ins>
    </w:p>
    <w:p w14:paraId="1EEF460E" w14:textId="77777777" w:rsidR="00966B19" w:rsidRPr="007F7E2B" w:rsidRDefault="00966B19">
      <w:pPr>
        <w:spacing w:after="194" w:line="259" w:lineRule="auto"/>
        <w:rPr>
          <w:ins w:id="25536" w:author="V2" w:date="2025-04-14T14:19:00Z" w16du:dateUtc="2025-04-14T19:19:00Z"/>
        </w:rPr>
      </w:pPr>
      <w:ins w:id="25537" w:author="V2" w:date="2025-04-14T14:19:00Z" w16du:dateUtc="2025-04-14T19:19:00Z">
        <w:r w:rsidRPr="007F7E2B">
          <w:rPr>
            <w:sz w:val="22"/>
          </w:rPr>
          <w:t xml:space="preserve"> </w:t>
        </w:r>
      </w:ins>
    </w:p>
    <w:p w14:paraId="5C5F4C8B" w14:textId="77777777" w:rsidR="00966B19" w:rsidRPr="007F7E2B" w:rsidRDefault="00966B19">
      <w:pPr>
        <w:pStyle w:val="Heading5"/>
        <w:ind w:left="-5"/>
        <w:rPr>
          <w:ins w:id="25538" w:author="V2" w:date="2025-04-14T14:19:00Z" w16du:dateUtc="2025-04-14T19:19:00Z"/>
        </w:rPr>
      </w:pPr>
      <w:ins w:id="25539" w:author="V2" w:date="2025-04-14T14:19:00Z" w16du:dateUtc="2025-04-14T19:19:00Z">
        <w:r w:rsidRPr="007F7E2B">
          <w:t xml:space="preserve">Task 4: (B) Ex-Post Accounting of Leakage from GHG Pools and Emissions (Leakage) </w:t>
        </w:r>
      </w:ins>
    </w:p>
    <w:p w14:paraId="4F0858F2" w14:textId="77777777" w:rsidR="00966B19" w:rsidRPr="007F7E2B" w:rsidRDefault="00966B19">
      <w:pPr>
        <w:spacing w:after="206" w:line="269" w:lineRule="auto"/>
        <w:ind w:left="-5"/>
        <w:rPr>
          <w:ins w:id="25540" w:author="V2" w:date="2025-04-14T14:19:00Z" w16du:dateUtc="2025-04-14T19:19:00Z"/>
        </w:rPr>
      </w:pPr>
      <w:ins w:id="25541" w:author="V2" w:date="2025-04-14T14:19:00Z" w16du:dateUtc="2025-04-14T19:19:00Z">
        <w:r w:rsidRPr="007F7E2B">
          <w:rPr>
            <w:rFonts w:ascii="Arial" w:eastAsia="Arial" w:hAnsi="Arial" w:cs="Arial"/>
            <w:b/>
            <w:i/>
          </w:rPr>
          <w:t xml:space="preserve">Task 4.15  Monitoring and estimation of emissions from grazing, fodder and agricultural production displacement </w:t>
        </w:r>
      </w:ins>
    </w:p>
    <w:p w14:paraId="0E491DB3" w14:textId="77777777" w:rsidR="00966B19" w:rsidRPr="007F7E2B" w:rsidRDefault="00966B19">
      <w:pPr>
        <w:ind w:left="-5" w:right="3"/>
        <w:rPr>
          <w:ins w:id="25542" w:author="V2" w:date="2025-04-14T14:19:00Z" w16du:dateUtc="2025-04-14T19:19:00Z"/>
        </w:rPr>
      </w:pPr>
      <w:ins w:id="25543" w:author="V2" w:date="2025-04-14T14:19:00Z" w16du:dateUtc="2025-04-14T19:19:00Z">
        <w:r w:rsidRPr="007F7E2B">
          <w:rPr>
            <w:rFonts w:ascii="Arial" w:eastAsia="Arial" w:hAnsi="Arial" w:cs="Arial"/>
            <w:b/>
          </w:rPr>
          <w:t>Requirement</w:t>
        </w:r>
        <w:r w:rsidRPr="007F7E2B">
          <w:t xml:space="preserve">: Required for projects where domesticated animal grazing or fodder or agricultural production occurred within the project area at the project start date, and where these activities have declined within the project area due to project activities. </w:t>
        </w:r>
      </w:ins>
    </w:p>
    <w:p w14:paraId="26051114" w14:textId="77777777" w:rsidR="00966B19" w:rsidRPr="007F7E2B" w:rsidRDefault="00966B19">
      <w:pPr>
        <w:ind w:left="-5" w:right="3"/>
        <w:rPr>
          <w:ins w:id="25544" w:author="V2" w:date="2025-04-14T14:19:00Z" w16du:dateUtc="2025-04-14T19:19:00Z"/>
        </w:rPr>
      </w:pPr>
      <w:ins w:id="25545" w:author="V2" w:date="2025-04-14T14:19:00Z" w16du:dateUtc="2025-04-14T19:19:00Z">
        <w:r w:rsidRPr="007F7E2B">
          <w:rPr>
            <w:rFonts w:ascii="Arial" w:eastAsia="Arial" w:hAnsi="Arial" w:cs="Arial"/>
            <w:b/>
          </w:rPr>
          <w:t>Goal</w:t>
        </w:r>
        <w:r w:rsidRPr="007F7E2B">
          <w:t xml:space="preserve">: Estimation of emissions from domesticated animals or fodder production displaced as a result of project activities during the crediting period. </w:t>
        </w:r>
      </w:ins>
    </w:p>
    <w:p w14:paraId="2B6CF6D2" w14:textId="77777777" w:rsidR="00966B19" w:rsidRPr="007F7E2B" w:rsidRDefault="00966B19">
      <w:pPr>
        <w:ind w:left="-5" w:right="3"/>
        <w:rPr>
          <w:ins w:id="25546" w:author="V2" w:date="2025-04-14T14:19:00Z" w16du:dateUtc="2025-04-14T19:19:00Z"/>
        </w:rPr>
      </w:pPr>
      <w:ins w:id="25547"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VMD0032 Estimation of Emissions from Activity Shifting Leakage</w:t>
        </w:r>
        <w:r w:rsidRPr="007F7E2B">
          <w:t xml:space="preserve">, to estimate the impacts.  Depending on the results from the module, calculations of emissions may require the use of other modules. </w:t>
        </w:r>
      </w:ins>
    </w:p>
    <w:p w14:paraId="0E45A5DE" w14:textId="77777777" w:rsidR="00966B19" w:rsidRPr="007F7E2B" w:rsidRDefault="00966B19">
      <w:pPr>
        <w:spacing w:after="216" w:line="259" w:lineRule="auto"/>
        <w:rPr>
          <w:ins w:id="25548" w:author="V2" w:date="2025-04-14T14:19:00Z" w16du:dateUtc="2025-04-14T19:19:00Z"/>
        </w:rPr>
      </w:pPr>
      <w:ins w:id="25549" w:author="V2" w:date="2025-04-14T14:19:00Z" w16du:dateUtc="2025-04-14T19:19:00Z">
        <w:r w:rsidRPr="007F7E2B">
          <w:t xml:space="preserve"> </w:t>
        </w:r>
      </w:ins>
    </w:p>
    <w:p w14:paraId="20F8E561" w14:textId="77777777" w:rsidR="00966B19" w:rsidRPr="007F7E2B" w:rsidRDefault="00966B19">
      <w:pPr>
        <w:spacing w:after="206" w:line="269" w:lineRule="auto"/>
        <w:ind w:left="-5"/>
        <w:rPr>
          <w:ins w:id="25550" w:author="V2" w:date="2025-04-14T14:19:00Z" w16du:dateUtc="2025-04-14T19:19:00Z"/>
        </w:rPr>
      </w:pPr>
      <w:ins w:id="25551" w:author="V2" w:date="2025-04-14T14:19:00Z" w16du:dateUtc="2025-04-14T19:19:00Z">
        <w:r w:rsidRPr="007F7E2B">
          <w:rPr>
            <w:rFonts w:ascii="Arial" w:eastAsia="Arial" w:hAnsi="Arial" w:cs="Arial"/>
            <w:b/>
            <w:i/>
          </w:rPr>
          <w:t xml:space="preserve">Task 4.16  Monitoring and estimation of emissions from wood harvest displacement </w:t>
        </w:r>
      </w:ins>
    </w:p>
    <w:p w14:paraId="078488C4" w14:textId="77777777" w:rsidR="00966B19" w:rsidRPr="007F7E2B" w:rsidRDefault="00966B19">
      <w:pPr>
        <w:ind w:left="-5" w:right="3"/>
        <w:rPr>
          <w:ins w:id="25552" w:author="V2" w:date="2025-04-14T14:19:00Z" w16du:dateUtc="2025-04-14T19:19:00Z"/>
        </w:rPr>
      </w:pPr>
      <w:ins w:id="25553" w:author="V2" w:date="2025-04-14T14:19:00Z" w16du:dateUtc="2025-04-14T19:19:00Z">
        <w:r w:rsidRPr="007F7E2B">
          <w:rPr>
            <w:rFonts w:ascii="Arial" w:eastAsia="Arial" w:hAnsi="Arial" w:cs="Arial"/>
            <w:b/>
          </w:rPr>
          <w:t>Requirement</w:t>
        </w:r>
        <w:r w:rsidRPr="007F7E2B">
          <w:t xml:space="preserve">: Required for projects where wood harvest occurred within the project area at the project start date, and where total wood harvest from the project area over the monitoring period will decline as compared with that projected under the baseline scenario.  </w:t>
        </w:r>
      </w:ins>
    </w:p>
    <w:p w14:paraId="027F8878" w14:textId="77777777" w:rsidR="00966B19" w:rsidRPr="007F7E2B" w:rsidRDefault="00966B19">
      <w:pPr>
        <w:ind w:left="-5" w:right="3"/>
        <w:rPr>
          <w:ins w:id="25554" w:author="V2" w:date="2025-04-14T14:19:00Z" w16du:dateUtc="2025-04-14T19:19:00Z"/>
        </w:rPr>
      </w:pPr>
      <w:ins w:id="25555" w:author="V2" w:date="2025-04-14T14:19:00Z" w16du:dateUtc="2025-04-14T19:19:00Z">
        <w:r w:rsidRPr="007F7E2B">
          <w:rPr>
            <w:rFonts w:ascii="Arial" w:eastAsia="Arial" w:hAnsi="Arial" w:cs="Arial"/>
            <w:b/>
          </w:rPr>
          <w:lastRenderedPageBreak/>
          <w:t>Goal</w:t>
        </w:r>
        <w:r w:rsidRPr="007F7E2B">
          <w:t>: Estimation of emissions from wood harvesting displaced as a result of project activities</w:t>
        </w:r>
        <w:r w:rsidRPr="007F7E2B">
          <w:rPr>
            <w:rFonts w:ascii="Arial" w:eastAsia="Arial" w:hAnsi="Arial" w:cs="Arial"/>
            <w:i/>
          </w:rPr>
          <w:t xml:space="preserve"> </w:t>
        </w:r>
        <w:r w:rsidRPr="007F7E2B">
          <w:t xml:space="preserve">during the crediting period. </w:t>
        </w:r>
      </w:ins>
    </w:p>
    <w:p w14:paraId="71A31F16" w14:textId="77777777" w:rsidR="00966B19" w:rsidRPr="007F7E2B" w:rsidRDefault="00966B19">
      <w:pPr>
        <w:ind w:left="-5" w:right="3"/>
        <w:rPr>
          <w:ins w:id="25556" w:author="V2" w:date="2025-04-14T14:19:00Z" w16du:dateUtc="2025-04-14T19:19:00Z"/>
        </w:rPr>
      </w:pPr>
      <w:ins w:id="25557"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VMD0032 Estimation of Emissions from Activity Shifting Leakage</w:t>
        </w:r>
        <w:r w:rsidRPr="007F7E2B">
          <w:t xml:space="preserve">, to estimate the impacts.  Depending on the results from the, calculations of emissions may require the use of other modules. Where displaced wood harvesting results in the production of long lived wood products, module </w:t>
        </w:r>
        <w:r w:rsidRPr="007F7E2B">
          <w:rPr>
            <w:rFonts w:ascii="Arial" w:eastAsia="Arial" w:hAnsi="Arial" w:cs="Arial"/>
            <w:i/>
          </w:rPr>
          <w:t>VMD0026 Estimation of Carbon Stocks in the Long Lived Wood Products Pool</w:t>
        </w:r>
        <w:r w:rsidRPr="007F7E2B">
          <w:t xml:space="preserve">, must also be used. </w:t>
        </w:r>
      </w:ins>
    </w:p>
    <w:p w14:paraId="19EC7161" w14:textId="77777777" w:rsidR="00966B19" w:rsidRPr="007F7E2B" w:rsidRDefault="00966B19">
      <w:pPr>
        <w:spacing w:after="218" w:line="259" w:lineRule="auto"/>
        <w:rPr>
          <w:ins w:id="25558" w:author="V2" w:date="2025-04-14T14:19:00Z" w16du:dateUtc="2025-04-14T19:19:00Z"/>
        </w:rPr>
      </w:pPr>
      <w:ins w:id="25559" w:author="V2" w:date="2025-04-14T14:19:00Z" w16du:dateUtc="2025-04-14T19:19:00Z">
        <w:r w:rsidRPr="007F7E2B">
          <w:t xml:space="preserve"> </w:t>
        </w:r>
      </w:ins>
    </w:p>
    <w:p w14:paraId="1EC64D50" w14:textId="77777777" w:rsidR="00966B19" w:rsidRPr="007F7E2B" w:rsidRDefault="00966B19">
      <w:pPr>
        <w:spacing w:after="206" w:line="269" w:lineRule="auto"/>
        <w:ind w:left="-5"/>
        <w:rPr>
          <w:ins w:id="25560" w:author="V2" w:date="2025-04-14T14:19:00Z" w16du:dateUtc="2025-04-14T19:19:00Z"/>
        </w:rPr>
      </w:pPr>
      <w:ins w:id="25561" w:author="V2" w:date="2025-04-14T14:19:00Z" w16du:dateUtc="2025-04-14T19:19:00Z">
        <w:r w:rsidRPr="007F7E2B">
          <w:rPr>
            <w:rFonts w:ascii="Arial" w:eastAsia="Arial" w:hAnsi="Arial" w:cs="Arial"/>
            <w:b/>
            <w:i/>
          </w:rPr>
          <w:t xml:space="preserve">Task 4.17  Estimation of market leakage </w:t>
        </w:r>
      </w:ins>
    </w:p>
    <w:p w14:paraId="3890BCF2" w14:textId="77777777" w:rsidR="00966B19" w:rsidRPr="007F7E2B" w:rsidRDefault="00966B19">
      <w:pPr>
        <w:ind w:left="-5" w:right="3"/>
        <w:rPr>
          <w:ins w:id="25562" w:author="V2" w:date="2025-04-14T14:19:00Z" w16du:dateUtc="2025-04-14T19:19:00Z"/>
        </w:rPr>
      </w:pPr>
      <w:ins w:id="25563" w:author="V2" w:date="2025-04-14T14:19:00Z" w16du:dateUtc="2025-04-14T19:19:00Z">
        <w:r w:rsidRPr="007F7E2B">
          <w:rPr>
            <w:rFonts w:ascii="Arial" w:eastAsia="Arial" w:hAnsi="Arial" w:cs="Arial"/>
            <w:b/>
          </w:rPr>
          <w:t>Requirement</w:t>
        </w:r>
        <w:r w:rsidRPr="007F7E2B">
          <w:t xml:space="preserve">: Required for projects where reductions in the production of wood, animals, or agricultural products within the project area have occurred under the project scenario, as compared with the baseline scenario, and where Tasks 4.15 and 4.16 do not find that direct displacement of these activities to identifiable areas outside the project area fully replaces the production lost within the project area. </w:t>
        </w:r>
      </w:ins>
    </w:p>
    <w:p w14:paraId="23AD6350" w14:textId="77777777" w:rsidR="00966B19" w:rsidRPr="007F7E2B" w:rsidRDefault="00966B19">
      <w:pPr>
        <w:ind w:left="-5" w:right="3"/>
        <w:rPr>
          <w:ins w:id="25564" w:author="V2" w:date="2025-04-14T14:19:00Z" w16du:dateUtc="2025-04-14T19:19:00Z"/>
        </w:rPr>
      </w:pPr>
      <w:ins w:id="25565" w:author="V2" w:date="2025-04-14T14:19:00Z" w16du:dateUtc="2025-04-14T19:19:00Z">
        <w:r w:rsidRPr="007F7E2B">
          <w:rPr>
            <w:rFonts w:ascii="Arial" w:eastAsia="Arial" w:hAnsi="Arial" w:cs="Arial"/>
            <w:b/>
          </w:rPr>
          <w:t>Goal</w:t>
        </w:r>
        <w:r w:rsidRPr="007F7E2B">
          <w:t xml:space="preserve">: To estimate leakage caused by increases in prices or demand for products resulting from reduced production of these products within the project area under the project scenario. </w:t>
        </w:r>
      </w:ins>
    </w:p>
    <w:p w14:paraId="4DC7ADE8" w14:textId="77777777" w:rsidR="00966B19" w:rsidRPr="007F7E2B" w:rsidRDefault="00966B19">
      <w:pPr>
        <w:spacing w:after="208"/>
        <w:ind w:left="-5"/>
        <w:rPr>
          <w:ins w:id="25566" w:author="V2" w:date="2025-04-14T14:19:00Z" w16du:dateUtc="2025-04-14T19:19:00Z"/>
        </w:rPr>
      </w:pPr>
      <w:ins w:id="25567"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VMD0033 Estimation of Emissions from Market Leakage</w:t>
        </w:r>
        <w:r w:rsidRPr="007F7E2B">
          <w:t xml:space="preserve">. </w:t>
        </w:r>
      </w:ins>
    </w:p>
    <w:p w14:paraId="00677FD1" w14:textId="77777777" w:rsidR="00966B19" w:rsidRPr="007F7E2B" w:rsidRDefault="00966B19">
      <w:pPr>
        <w:spacing w:after="7"/>
        <w:ind w:left="-5" w:right="3"/>
        <w:rPr>
          <w:ins w:id="25568" w:author="V2" w:date="2025-04-14T14:19:00Z" w16du:dateUtc="2025-04-14T19:19:00Z"/>
        </w:rPr>
      </w:pPr>
      <w:ins w:id="25569" w:author="V2" w:date="2025-04-14T14:19:00Z" w16du:dateUtc="2025-04-14T19:19:00Z">
        <w:r w:rsidRPr="007F7E2B">
          <w:rPr>
            <w:rFonts w:ascii="Arial" w:eastAsia="Arial" w:hAnsi="Arial" w:cs="Arial"/>
            <w:b/>
          </w:rPr>
          <w:t>Task notes</w:t>
        </w:r>
        <w:r w:rsidRPr="007F7E2B">
          <w:t>: If market leakage has been projected in Task 3, and if the input conditions remain the same ex-post as those predicted ex-ante, the projections completed in Task 3.14 may be used to satisfy the requirements of this task.</w:t>
        </w:r>
        <w:r w:rsidRPr="007F7E2B">
          <w:rPr>
            <w:rFonts w:ascii="Arial" w:eastAsia="Arial" w:hAnsi="Arial" w:cs="Arial"/>
            <w:i/>
          </w:rPr>
          <w:t xml:space="preserve"> </w:t>
        </w:r>
      </w:ins>
    </w:p>
    <w:p w14:paraId="1D9F22EF" w14:textId="77777777" w:rsidR="00966B19" w:rsidRPr="007F7E2B" w:rsidRDefault="00966B19">
      <w:pPr>
        <w:spacing w:after="290" w:line="259" w:lineRule="auto"/>
        <w:rPr>
          <w:ins w:id="25570" w:author="V2" w:date="2025-04-14T14:19:00Z" w16du:dateUtc="2025-04-14T19:19:00Z"/>
        </w:rPr>
      </w:pPr>
      <w:ins w:id="25571" w:author="V2" w:date="2025-04-14T14:19:00Z" w16du:dateUtc="2025-04-14T19:19:00Z">
        <w:r w:rsidRPr="007F7E2B">
          <w:rPr>
            <w:rFonts w:ascii="Arial" w:eastAsia="Arial" w:hAnsi="Arial" w:cs="Arial"/>
            <w:i/>
            <w:color w:val="7F7F7F"/>
            <w:sz w:val="18"/>
          </w:rPr>
          <w:t xml:space="preserve"> </w:t>
        </w:r>
      </w:ins>
    </w:p>
    <w:p w14:paraId="7D0BF287" w14:textId="77777777" w:rsidR="00966B19" w:rsidRPr="007F7E2B" w:rsidRDefault="00966B19" w:rsidP="00966B19">
      <w:pPr>
        <w:pStyle w:val="Heading2"/>
        <w:numPr>
          <w:ilvl w:val="1"/>
          <w:numId w:val="0"/>
        </w:numPr>
        <w:spacing w:before="0" w:after="208" w:line="259" w:lineRule="auto"/>
        <w:ind w:left="705" w:hanging="720"/>
        <w:rPr>
          <w:ins w:id="25572" w:author="V2" w:date="2025-04-14T14:19:00Z" w16du:dateUtc="2025-04-14T19:19:00Z"/>
        </w:rPr>
      </w:pPr>
      <w:bookmarkStart w:id="25573" w:name="_Toc174616733"/>
      <w:bookmarkStart w:id="25574" w:name="_Toc180594458"/>
      <w:bookmarkStart w:id="25575" w:name="_Toc180594865"/>
      <w:ins w:id="25576" w:author="V2" w:date="2025-04-14T14:19:00Z" w16du:dateUtc="2025-04-14T19:19:00Z">
        <w:r w:rsidRPr="007F7E2B">
          <w:t>Summary of GHG Emission Reduction and/or Removals</w:t>
        </w:r>
        <w:bookmarkStart w:id="25577" w:name="_Toc45958"/>
        <w:bookmarkEnd w:id="25573"/>
        <w:bookmarkEnd w:id="25574"/>
        <w:bookmarkEnd w:id="25575"/>
        <w:r w:rsidRPr="007F7E2B">
          <w:t xml:space="preserve"> </w:t>
        </w:r>
        <w:bookmarkEnd w:id="25577"/>
      </w:ins>
    </w:p>
    <w:p w14:paraId="4E642D1D" w14:textId="77777777" w:rsidR="00966B19" w:rsidRPr="007F7E2B" w:rsidRDefault="00966B19">
      <w:pPr>
        <w:pStyle w:val="Heading5"/>
        <w:ind w:left="-5"/>
        <w:rPr>
          <w:ins w:id="25578" w:author="V2" w:date="2025-04-14T14:19:00Z" w16du:dateUtc="2025-04-14T19:19:00Z"/>
        </w:rPr>
      </w:pPr>
      <w:ins w:id="25579" w:author="V2" w:date="2025-04-14T14:19:00Z" w16du:dateUtc="2025-04-14T19:19:00Z">
        <w:r w:rsidRPr="007F7E2B">
          <w:t xml:space="preserve">Task 4: Ex-Post Accounting of GHG Pools and Emissions (Net Emissions Reductions and/or Removals)  </w:t>
        </w:r>
      </w:ins>
    </w:p>
    <w:p w14:paraId="742385FA" w14:textId="77777777" w:rsidR="00966B19" w:rsidRPr="007F7E2B" w:rsidRDefault="00966B19">
      <w:pPr>
        <w:spacing w:after="206" w:line="269" w:lineRule="auto"/>
        <w:ind w:left="-5"/>
        <w:rPr>
          <w:ins w:id="25580" w:author="V2" w:date="2025-04-14T14:19:00Z" w16du:dateUtc="2025-04-14T19:19:00Z"/>
        </w:rPr>
      </w:pPr>
      <w:ins w:id="25581" w:author="V2" w:date="2025-04-14T14:19:00Z" w16du:dateUtc="2025-04-14T19:19:00Z">
        <w:r w:rsidRPr="007F7E2B">
          <w:rPr>
            <w:rFonts w:ascii="Arial" w:eastAsia="Arial" w:hAnsi="Arial" w:cs="Arial"/>
            <w:b/>
            <w:i/>
          </w:rPr>
          <w:t xml:space="preserve">Task 4.18  </w:t>
        </w:r>
        <w:r w:rsidRPr="007F7E2B">
          <w:rPr>
            <w:rFonts w:ascii="Arial" w:eastAsia="Arial" w:hAnsi="Arial" w:cs="Arial"/>
            <w:b/>
          </w:rPr>
          <w:t>Calculation</w:t>
        </w:r>
        <w:r w:rsidRPr="007F7E2B">
          <w:rPr>
            <w:rFonts w:ascii="Arial" w:eastAsia="Arial" w:hAnsi="Arial" w:cs="Arial"/>
            <w:b/>
            <w:i/>
          </w:rPr>
          <w:t xml:space="preserve"> of GHG emission reductions and/or removals</w:t>
        </w:r>
        <w:r w:rsidRPr="007F7E2B">
          <w:rPr>
            <w:rFonts w:ascii="Arial" w:eastAsia="Arial" w:hAnsi="Arial" w:cs="Arial"/>
            <w:b/>
          </w:rPr>
          <w:t xml:space="preserve"> </w:t>
        </w:r>
      </w:ins>
    </w:p>
    <w:p w14:paraId="11D7BCDD" w14:textId="77777777" w:rsidR="00966B19" w:rsidRPr="007F7E2B" w:rsidRDefault="00966B19">
      <w:pPr>
        <w:ind w:left="-5" w:right="3"/>
        <w:rPr>
          <w:ins w:id="25582" w:author="V2" w:date="2025-04-14T14:19:00Z" w16du:dateUtc="2025-04-14T19:19:00Z"/>
        </w:rPr>
      </w:pPr>
      <w:ins w:id="25583" w:author="V2" w:date="2025-04-14T14:19:00Z" w16du:dateUtc="2025-04-14T19:19:00Z">
        <w:r w:rsidRPr="007F7E2B">
          <w:rPr>
            <w:rFonts w:ascii="Arial" w:eastAsia="Arial" w:hAnsi="Arial" w:cs="Arial"/>
            <w:b/>
          </w:rPr>
          <w:t>Requirement</w:t>
        </w:r>
        <w:r w:rsidRPr="007F7E2B">
          <w:t xml:space="preserve">: Required for all projects. </w:t>
        </w:r>
      </w:ins>
    </w:p>
    <w:p w14:paraId="1C751346" w14:textId="77777777" w:rsidR="00966B19" w:rsidRPr="007F7E2B" w:rsidRDefault="00966B19">
      <w:pPr>
        <w:ind w:left="-5" w:right="3"/>
        <w:rPr>
          <w:ins w:id="25584" w:author="V2" w:date="2025-04-14T14:19:00Z" w16du:dateUtc="2025-04-14T19:19:00Z"/>
        </w:rPr>
      </w:pPr>
      <w:ins w:id="25585" w:author="V2" w:date="2025-04-14T14:19:00Z" w16du:dateUtc="2025-04-14T19:19:00Z">
        <w:r w:rsidRPr="007F7E2B">
          <w:rPr>
            <w:rFonts w:ascii="Arial" w:eastAsia="Arial" w:hAnsi="Arial" w:cs="Arial"/>
            <w:b/>
          </w:rPr>
          <w:t>Goal</w:t>
        </w:r>
        <w:r w:rsidRPr="007F7E2B">
          <w:t xml:space="preserve">: To summarize net greenhouse gas benefit of project activity. </w:t>
        </w:r>
      </w:ins>
    </w:p>
    <w:p w14:paraId="5271259E" w14:textId="77777777" w:rsidR="00966B19" w:rsidRPr="007F7E2B" w:rsidRDefault="00966B19">
      <w:pPr>
        <w:spacing w:after="208"/>
        <w:ind w:left="-5"/>
        <w:rPr>
          <w:ins w:id="25586" w:author="V2" w:date="2025-04-14T14:19:00Z" w16du:dateUtc="2025-04-14T19:19:00Z"/>
        </w:rPr>
      </w:pPr>
      <w:ins w:id="25587" w:author="V2" w:date="2025-04-14T14:19:00Z" w16du:dateUtc="2025-04-14T19:19:00Z">
        <w:r w:rsidRPr="007F7E2B">
          <w:rPr>
            <w:rFonts w:ascii="Arial" w:eastAsia="Arial" w:hAnsi="Arial" w:cs="Arial"/>
            <w:b/>
          </w:rPr>
          <w:t>Methods</w:t>
        </w:r>
        <w:r w:rsidRPr="007F7E2B">
          <w:t xml:space="preserve">: Use module </w:t>
        </w:r>
        <w:r w:rsidRPr="007F7E2B">
          <w:rPr>
            <w:rFonts w:ascii="Arial" w:eastAsia="Arial" w:hAnsi="Arial" w:cs="Arial"/>
            <w:i/>
          </w:rPr>
          <w:t>VMD0035 Methods to Determine the Net Change in Atmospheric GHG Resulting from Project Activities</w:t>
        </w:r>
        <w:r w:rsidRPr="007F7E2B">
          <w:t xml:space="preserve">. </w:t>
        </w:r>
      </w:ins>
    </w:p>
    <w:p w14:paraId="59BCF949" w14:textId="77777777" w:rsidR="00966B19" w:rsidRPr="007F7E2B" w:rsidRDefault="00966B19">
      <w:pPr>
        <w:spacing w:after="297"/>
        <w:ind w:left="-5" w:right="3"/>
        <w:rPr>
          <w:ins w:id="25588" w:author="V2" w:date="2025-04-14T14:19:00Z" w16du:dateUtc="2025-04-14T19:19:00Z"/>
        </w:rPr>
      </w:pPr>
      <w:ins w:id="25589" w:author="V2" w:date="2025-04-14T14:19:00Z" w16du:dateUtc="2025-04-14T19:19:00Z">
        <w:r w:rsidRPr="007F7E2B">
          <w:rPr>
            <w:rFonts w:ascii="Arial" w:eastAsia="Arial" w:hAnsi="Arial" w:cs="Arial"/>
            <w:b/>
          </w:rPr>
          <w:t>Task notes</w:t>
        </w:r>
        <w:r w:rsidRPr="007F7E2B">
          <w:t xml:space="preserve">: Net changes in atmospheric GHG at t=z can only be calculated ex-post. </w:t>
        </w:r>
        <w:r w:rsidRPr="007F7E2B">
          <w:rPr>
            <w:rFonts w:ascii="Arial" w:eastAsia="Arial" w:hAnsi="Arial" w:cs="Arial"/>
            <w:b/>
          </w:rPr>
          <w:t xml:space="preserve"> </w:t>
        </w:r>
      </w:ins>
    </w:p>
    <w:p w14:paraId="41B44C06" w14:textId="77777777" w:rsidR="00966B19" w:rsidRPr="007F7E2B" w:rsidRDefault="00966B19" w:rsidP="00966B19">
      <w:pPr>
        <w:pStyle w:val="Heading1"/>
        <w:spacing w:before="0" w:after="246" w:line="259" w:lineRule="auto"/>
        <w:ind w:left="705" w:hanging="720"/>
        <w:rPr>
          <w:ins w:id="25590" w:author="V2" w:date="2025-04-14T14:19:00Z" w16du:dateUtc="2025-04-14T19:19:00Z"/>
        </w:rPr>
      </w:pPr>
      <w:bookmarkStart w:id="25591" w:name="_Toc174616734"/>
      <w:bookmarkStart w:id="25592" w:name="_Toc180594459"/>
      <w:bookmarkStart w:id="25593" w:name="_Toc180594866"/>
      <w:ins w:id="25594" w:author="V2" w:date="2025-04-14T14:19:00Z" w16du:dateUtc="2025-04-14T19:19:00Z">
        <w:r w:rsidRPr="007F7E2B">
          <w:rPr>
            <w:rFonts w:ascii="Arial" w:eastAsia="Arial" w:hAnsi="Arial" w:cs="Arial"/>
          </w:rPr>
          <w:lastRenderedPageBreak/>
          <w:t>MONITORING</w:t>
        </w:r>
        <w:bookmarkStart w:id="25595" w:name="_Toc45959"/>
        <w:bookmarkEnd w:id="25591"/>
        <w:bookmarkEnd w:id="25592"/>
        <w:bookmarkEnd w:id="25593"/>
        <w:r w:rsidRPr="007F7E2B">
          <w:t xml:space="preserve"> </w:t>
        </w:r>
        <w:bookmarkEnd w:id="25595"/>
      </w:ins>
    </w:p>
    <w:p w14:paraId="3CD5483D" w14:textId="77777777" w:rsidR="00966B19" w:rsidRPr="007F7E2B" w:rsidRDefault="00966B19" w:rsidP="00966B19">
      <w:pPr>
        <w:pStyle w:val="Heading2"/>
        <w:numPr>
          <w:ilvl w:val="1"/>
          <w:numId w:val="0"/>
        </w:numPr>
        <w:spacing w:before="0" w:after="208" w:line="259" w:lineRule="auto"/>
        <w:ind w:left="705" w:hanging="720"/>
        <w:rPr>
          <w:ins w:id="25596" w:author="V2" w:date="2025-04-14T14:19:00Z" w16du:dateUtc="2025-04-14T19:19:00Z"/>
        </w:rPr>
      </w:pPr>
      <w:bookmarkStart w:id="25597" w:name="_Toc174616735"/>
      <w:bookmarkStart w:id="25598" w:name="_Toc180594460"/>
      <w:bookmarkStart w:id="25599" w:name="_Toc180594867"/>
      <w:ins w:id="25600" w:author="V2" w:date="2025-04-14T14:19:00Z" w16du:dateUtc="2025-04-14T19:19:00Z">
        <w:r w:rsidRPr="007F7E2B">
          <w:t>Data and Parameters Available at Validation</w:t>
        </w:r>
        <w:bookmarkStart w:id="25601" w:name="_Toc45960"/>
        <w:bookmarkEnd w:id="25597"/>
        <w:bookmarkEnd w:id="25598"/>
        <w:bookmarkEnd w:id="25599"/>
        <w:r w:rsidRPr="007F7E2B">
          <w:t xml:space="preserve"> </w:t>
        </w:r>
        <w:bookmarkEnd w:id="25601"/>
      </w:ins>
    </w:p>
    <w:p w14:paraId="5D411FA1" w14:textId="77777777" w:rsidR="00966B19" w:rsidRPr="007F7E2B" w:rsidRDefault="00966B19">
      <w:pPr>
        <w:spacing w:after="261"/>
        <w:ind w:left="-5" w:right="3"/>
        <w:rPr>
          <w:ins w:id="25602" w:author="V2" w:date="2025-04-14T14:19:00Z" w16du:dateUtc="2025-04-14T19:19:00Z"/>
        </w:rPr>
      </w:pPr>
      <w:ins w:id="25603" w:author="V2" w:date="2025-04-14T14:19:00Z" w16du:dateUtc="2025-04-14T19:19:00Z">
        <w:r w:rsidRPr="007F7E2B">
          <w:t xml:space="preserve">Data and parameters available at validation are given in the modules associated with this methodology. </w:t>
        </w:r>
      </w:ins>
    </w:p>
    <w:p w14:paraId="26674AAB" w14:textId="77777777" w:rsidR="00966B19" w:rsidRPr="007F7E2B" w:rsidRDefault="00966B19" w:rsidP="00966B19">
      <w:pPr>
        <w:pStyle w:val="Heading2"/>
        <w:numPr>
          <w:ilvl w:val="1"/>
          <w:numId w:val="0"/>
        </w:numPr>
        <w:spacing w:before="0" w:after="208" w:line="259" w:lineRule="auto"/>
        <w:ind w:left="705" w:hanging="720"/>
        <w:rPr>
          <w:ins w:id="25604" w:author="V2" w:date="2025-04-14T14:19:00Z" w16du:dateUtc="2025-04-14T19:19:00Z"/>
        </w:rPr>
      </w:pPr>
      <w:bookmarkStart w:id="25605" w:name="_Toc174616736"/>
      <w:bookmarkStart w:id="25606" w:name="_Toc180594461"/>
      <w:bookmarkStart w:id="25607" w:name="_Toc180594868"/>
      <w:ins w:id="25608" w:author="V2" w:date="2025-04-14T14:19:00Z" w16du:dateUtc="2025-04-14T19:19:00Z">
        <w:r w:rsidRPr="007F7E2B">
          <w:t>Data and Parameters Monitored</w:t>
        </w:r>
        <w:bookmarkStart w:id="25609" w:name="_Toc45961"/>
        <w:bookmarkEnd w:id="25605"/>
        <w:bookmarkEnd w:id="25606"/>
        <w:bookmarkEnd w:id="25607"/>
        <w:r w:rsidRPr="007F7E2B">
          <w:t xml:space="preserve"> </w:t>
        </w:r>
        <w:bookmarkEnd w:id="25609"/>
      </w:ins>
    </w:p>
    <w:p w14:paraId="63A83A2A" w14:textId="77777777" w:rsidR="00966B19" w:rsidRPr="007F7E2B" w:rsidRDefault="00966B19">
      <w:pPr>
        <w:spacing w:after="237"/>
        <w:ind w:left="-5" w:right="3"/>
        <w:rPr>
          <w:ins w:id="25610" w:author="V2" w:date="2025-04-14T14:19:00Z" w16du:dateUtc="2025-04-14T19:19:00Z"/>
        </w:rPr>
      </w:pPr>
      <w:ins w:id="25611" w:author="V2" w:date="2025-04-14T14:19:00Z" w16du:dateUtc="2025-04-14T19:19:00Z">
        <w:r w:rsidRPr="007F7E2B">
          <w:t>Data and parameters available at validation are given in the modules associated with this methodology.</w:t>
        </w:r>
        <w:r w:rsidRPr="007F7E2B">
          <w:rPr>
            <w:sz w:val="22"/>
          </w:rPr>
          <w:t xml:space="preserve"> </w:t>
        </w:r>
      </w:ins>
    </w:p>
    <w:p w14:paraId="47CC585D" w14:textId="77777777" w:rsidR="00966B19" w:rsidRPr="007F7E2B" w:rsidRDefault="00966B19" w:rsidP="00966B19">
      <w:pPr>
        <w:pStyle w:val="Heading2"/>
        <w:numPr>
          <w:ilvl w:val="1"/>
          <w:numId w:val="0"/>
        </w:numPr>
        <w:spacing w:before="0" w:after="208" w:line="259" w:lineRule="auto"/>
        <w:ind w:left="705" w:hanging="720"/>
        <w:rPr>
          <w:ins w:id="25612" w:author="V2" w:date="2025-04-14T14:19:00Z" w16du:dateUtc="2025-04-14T19:19:00Z"/>
        </w:rPr>
      </w:pPr>
      <w:bookmarkStart w:id="25613" w:name="_Toc174616737"/>
      <w:bookmarkStart w:id="25614" w:name="_Toc180594462"/>
      <w:bookmarkStart w:id="25615" w:name="_Toc180594869"/>
      <w:ins w:id="25616" w:author="V2" w:date="2025-04-14T14:19:00Z" w16du:dateUtc="2025-04-14T19:19:00Z">
        <w:r w:rsidRPr="007F7E2B">
          <w:t>Description of the Monitoring Plan</w:t>
        </w:r>
        <w:bookmarkStart w:id="25617" w:name="_Toc45962"/>
        <w:bookmarkEnd w:id="25613"/>
        <w:bookmarkEnd w:id="25614"/>
        <w:bookmarkEnd w:id="25615"/>
        <w:r w:rsidRPr="007F7E2B">
          <w:t xml:space="preserve"> </w:t>
        </w:r>
        <w:bookmarkEnd w:id="25617"/>
      </w:ins>
    </w:p>
    <w:p w14:paraId="0566D256" w14:textId="77777777" w:rsidR="00966B19" w:rsidRPr="007F7E2B" w:rsidRDefault="00966B19">
      <w:pPr>
        <w:spacing w:after="255"/>
        <w:ind w:left="-5" w:right="3"/>
        <w:rPr>
          <w:ins w:id="25618" w:author="V2" w:date="2025-04-14T14:19:00Z" w16du:dateUtc="2025-04-14T19:19:00Z"/>
        </w:rPr>
      </w:pPr>
      <w:ins w:id="25619" w:author="V2" w:date="2025-04-14T14:19:00Z" w16du:dateUtc="2025-04-14T19:19:00Z">
        <w:r w:rsidRPr="007F7E2B">
          <w:t xml:space="preserve">The monitoring plan must be prepared using module </w:t>
        </w:r>
        <w:r w:rsidRPr="007F7E2B">
          <w:rPr>
            <w:rFonts w:ascii="Arial" w:eastAsia="Arial" w:hAnsi="Arial" w:cs="Arial"/>
            <w:i/>
          </w:rPr>
          <w:t>VMD0034 Methods for Developing a Monitoring Plan</w:t>
        </w:r>
        <w:r w:rsidRPr="007F7E2B">
          <w:t xml:space="preserve">. This module includes specifications on quality assurance and quality control that must be followed during development of the project description and other project documents. </w:t>
        </w:r>
      </w:ins>
    </w:p>
    <w:p w14:paraId="549FEBF5" w14:textId="77777777" w:rsidR="00966B19" w:rsidRPr="007F7E2B" w:rsidRDefault="00966B19" w:rsidP="00966B19">
      <w:pPr>
        <w:pStyle w:val="Heading1"/>
        <w:spacing w:before="0" w:after="249" w:line="259" w:lineRule="auto"/>
        <w:ind w:left="705" w:hanging="720"/>
        <w:rPr>
          <w:ins w:id="25620" w:author="V2" w:date="2025-04-14T14:19:00Z" w16du:dateUtc="2025-04-14T19:19:00Z"/>
        </w:rPr>
      </w:pPr>
      <w:bookmarkStart w:id="25621" w:name="_Toc174616738"/>
      <w:bookmarkStart w:id="25622" w:name="_Toc180594463"/>
      <w:bookmarkStart w:id="25623" w:name="_Toc180594870"/>
      <w:ins w:id="25624" w:author="V2" w:date="2025-04-14T14:19:00Z" w16du:dateUtc="2025-04-14T19:19:00Z">
        <w:r w:rsidRPr="007F7E2B">
          <w:t>REFERENCES AND OTHER INFORMATION</w:t>
        </w:r>
        <w:bookmarkStart w:id="25625" w:name="_Toc45963"/>
        <w:bookmarkEnd w:id="25621"/>
        <w:bookmarkEnd w:id="25622"/>
        <w:bookmarkEnd w:id="25623"/>
        <w:r w:rsidRPr="007F7E2B">
          <w:t xml:space="preserve"> </w:t>
        </w:r>
        <w:bookmarkEnd w:id="25625"/>
      </w:ins>
    </w:p>
    <w:p w14:paraId="162BF11F" w14:textId="77777777" w:rsidR="00966B19" w:rsidRPr="007F7E2B" w:rsidRDefault="00966B19">
      <w:pPr>
        <w:ind w:left="-5" w:right="3"/>
        <w:rPr>
          <w:ins w:id="25626" w:author="V2" w:date="2025-04-14T14:19:00Z" w16du:dateUtc="2025-04-14T19:19:00Z"/>
        </w:rPr>
      </w:pPr>
      <w:ins w:id="25627" w:author="V2" w:date="2025-04-14T14:19:00Z" w16du:dateUtc="2025-04-14T19:19:00Z">
        <w:r w:rsidRPr="007F7E2B">
          <w:t xml:space="preserve">Specific references are given in the modules associated with this methodology. </w:t>
        </w:r>
        <w:r w:rsidRPr="007F7E2B">
          <w:br w:type="page"/>
        </w:r>
      </w:ins>
    </w:p>
    <w:p w14:paraId="2ECDE0F2" w14:textId="77777777" w:rsidR="00966B19" w:rsidRPr="007F7E2B" w:rsidRDefault="00966B19">
      <w:pPr>
        <w:pStyle w:val="Heading3"/>
        <w:spacing w:after="244"/>
        <w:rPr>
          <w:ins w:id="25628" w:author="V2" w:date="2025-04-14T14:19:00Z" w16du:dateUtc="2025-04-14T19:19:00Z"/>
        </w:rPr>
      </w:pPr>
      <w:bookmarkStart w:id="25629" w:name="_Toc174616739"/>
      <w:bookmarkStart w:id="25630" w:name="_Toc180594464"/>
      <w:bookmarkStart w:id="25631" w:name="_Toc180594871"/>
      <w:ins w:id="25632" w:author="V2" w:date="2025-04-14T14:19:00Z" w16du:dateUtc="2025-04-14T19:19:00Z">
        <w:r w:rsidRPr="007F7E2B">
          <w:rPr>
            <w:color w:val="004B6B"/>
          </w:rPr>
          <w:t>DOCUMENT HISTORY</w:t>
        </w:r>
        <w:bookmarkEnd w:id="25629"/>
        <w:bookmarkEnd w:id="25630"/>
        <w:bookmarkEnd w:id="25631"/>
        <w:r w:rsidRPr="007F7E2B">
          <w:rPr>
            <w:color w:val="004B6B"/>
          </w:rPr>
          <w:t xml:space="preserve"> </w:t>
        </w:r>
      </w:ins>
    </w:p>
    <w:p w14:paraId="2B3B5D9C" w14:textId="77777777" w:rsidR="00966B19" w:rsidRPr="007F7E2B" w:rsidRDefault="00966B19">
      <w:pPr>
        <w:spacing w:line="259" w:lineRule="auto"/>
        <w:rPr>
          <w:ins w:id="25633" w:author="V2" w:date="2025-04-14T14:19:00Z" w16du:dateUtc="2025-04-14T19:19:00Z"/>
        </w:rPr>
      </w:pPr>
      <w:ins w:id="25634" w:author="V2" w:date="2025-04-14T14:19:00Z" w16du:dateUtc="2025-04-14T19:19:00Z">
        <w:r w:rsidRPr="007F7E2B">
          <w:rPr>
            <w:rFonts w:ascii="Cambria" w:eastAsia="Cambria" w:hAnsi="Cambria" w:cs="Cambria"/>
            <w:color w:val="004B6B"/>
          </w:rPr>
          <w:t xml:space="preserve"> </w:t>
        </w:r>
      </w:ins>
    </w:p>
    <w:tbl>
      <w:tblPr>
        <w:tblStyle w:val="TableGrid0"/>
        <w:tblW w:w="9124" w:type="dxa"/>
        <w:tblInd w:w="-107" w:type="dxa"/>
        <w:tblCellMar>
          <w:left w:w="107" w:type="dxa"/>
          <w:bottom w:w="40" w:type="dxa"/>
          <w:right w:w="115" w:type="dxa"/>
        </w:tblCellMar>
        <w:tblLook w:val="04A0" w:firstRow="1" w:lastRow="0" w:firstColumn="1" w:lastColumn="0" w:noHBand="0" w:noVBand="1"/>
      </w:tblPr>
      <w:tblGrid>
        <w:gridCol w:w="1103"/>
        <w:gridCol w:w="1480"/>
        <w:gridCol w:w="6541"/>
      </w:tblGrid>
      <w:tr w:rsidR="00966B19" w:rsidRPr="007F7E2B" w14:paraId="7095B70A" w14:textId="77777777">
        <w:trPr>
          <w:trHeight w:val="470"/>
          <w:ins w:id="25635"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shd w:val="clear" w:color="auto" w:fill="B6D3E4"/>
            <w:vAlign w:val="bottom"/>
          </w:tcPr>
          <w:p w14:paraId="1F82FE45" w14:textId="77777777" w:rsidR="00966B19" w:rsidRPr="007F7E2B" w:rsidRDefault="00966B19">
            <w:pPr>
              <w:spacing w:line="259" w:lineRule="auto"/>
              <w:rPr>
                <w:ins w:id="25636" w:author="V2" w:date="2025-04-14T14:19:00Z" w16du:dateUtc="2025-04-14T19:19:00Z"/>
              </w:rPr>
            </w:pPr>
            <w:ins w:id="25637" w:author="V2" w:date="2025-04-14T14:19:00Z" w16du:dateUtc="2025-04-14T19:19:00Z">
              <w:r w:rsidRPr="007F7E2B">
                <w:rPr>
                  <w:rFonts w:ascii="Arial" w:eastAsia="Arial" w:hAnsi="Arial" w:cs="Arial"/>
                  <w:b/>
                </w:rPr>
                <w:t xml:space="preserve">Version </w:t>
              </w:r>
            </w:ins>
          </w:p>
        </w:tc>
        <w:tc>
          <w:tcPr>
            <w:tcW w:w="1487" w:type="dxa"/>
            <w:tcBorders>
              <w:top w:val="single" w:sz="4" w:space="0" w:color="000000"/>
              <w:left w:val="single" w:sz="4" w:space="0" w:color="000000"/>
              <w:bottom w:val="single" w:sz="4" w:space="0" w:color="000000"/>
              <w:right w:val="single" w:sz="4" w:space="0" w:color="000000"/>
            </w:tcBorders>
            <w:shd w:val="clear" w:color="auto" w:fill="B6D3E4"/>
            <w:vAlign w:val="bottom"/>
          </w:tcPr>
          <w:p w14:paraId="7F615350" w14:textId="77777777" w:rsidR="00966B19" w:rsidRPr="007F7E2B" w:rsidRDefault="00966B19">
            <w:pPr>
              <w:spacing w:line="259" w:lineRule="auto"/>
              <w:ind w:left="1"/>
              <w:rPr>
                <w:ins w:id="25638" w:author="V2" w:date="2025-04-14T14:19:00Z" w16du:dateUtc="2025-04-14T19:19:00Z"/>
              </w:rPr>
            </w:pPr>
            <w:ins w:id="25639" w:author="V2" w:date="2025-04-14T14:19:00Z" w16du:dateUtc="2025-04-14T19:19:00Z">
              <w:r w:rsidRPr="007F7E2B">
                <w:rPr>
                  <w:rFonts w:ascii="Arial" w:eastAsia="Arial" w:hAnsi="Arial" w:cs="Arial"/>
                  <w:b/>
                </w:rPr>
                <w:t xml:space="preserve">Date </w:t>
              </w:r>
            </w:ins>
          </w:p>
        </w:tc>
        <w:tc>
          <w:tcPr>
            <w:tcW w:w="6587" w:type="dxa"/>
            <w:tcBorders>
              <w:top w:val="single" w:sz="4" w:space="0" w:color="000000"/>
              <w:left w:val="single" w:sz="4" w:space="0" w:color="000000"/>
              <w:bottom w:val="single" w:sz="4" w:space="0" w:color="000000"/>
              <w:right w:val="single" w:sz="4" w:space="0" w:color="000000"/>
            </w:tcBorders>
            <w:shd w:val="clear" w:color="auto" w:fill="B6D3E4"/>
            <w:vAlign w:val="bottom"/>
          </w:tcPr>
          <w:p w14:paraId="53C61162" w14:textId="77777777" w:rsidR="00966B19" w:rsidRPr="007F7E2B" w:rsidRDefault="00966B19">
            <w:pPr>
              <w:spacing w:line="259" w:lineRule="auto"/>
              <w:ind w:left="1"/>
              <w:rPr>
                <w:ins w:id="25640" w:author="V2" w:date="2025-04-14T14:19:00Z" w16du:dateUtc="2025-04-14T19:19:00Z"/>
              </w:rPr>
            </w:pPr>
            <w:ins w:id="25641" w:author="V2" w:date="2025-04-14T14:19:00Z" w16du:dateUtc="2025-04-14T19:19:00Z">
              <w:r w:rsidRPr="007F7E2B">
                <w:rPr>
                  <w:rFonts w:ascii="Arial" w:eastAsia="Arial" w:hAnsi="Arial" w:cs="Arial"/>
                  <w:b/>
                </w:rPr>
                <w:t xml:space="preserve">Comment </w:t>
              </w:r>
            </w:ins>
          </w:p>
        </w:tc>
      </w:tr>
      <w:tr w:rsidR="00966B19" w:rsidRPr="007F7E2B" w14:paraId="772946AF" w14:textId="77777777">
        <w:trPr>
          <w:trHeight w:val="476"/>
          <w:ins w:id="25642" w:author="V2" w:date="2025-04-14T14:19:00Z" w16du:dateUtc="2025-04-14T19:19:00Z"/>
        </w:trPr>
        <w:tc>
          <w:tcPr>
            <w:tcW w:w="1050" w:type="dxa"/>
            <w:tcBorders>
              <w:top w:val="single" w:sz="4" w:space="0" w:color="000000"/>
              <w:left w:val="single" w:sz="4" w:space="0" w:color="000000"/>
              <w:bottom w:val="single" w:sz="4" w:space="0" w:color="000000"/>
              <w:right w:val="single" w:sz="4" w:space="0" w:color="000000"/>
            </w:tcBorders>
            <w:vAlign w:val="bottom"/>
          </w:tcPr>
          <w:p w14:paraId="3A9BDDB0" w14:textId="77777777" w:rsidR="00966B19" w:rsidRPr="007F7E2B" w:rsidRDefault="00966B19">
            <w:pPr>
              <w:spacing w:line="259" w:lineRule="auto"/>
              <w:rPr>
                <w:ins w:id="25643" w:author="V2" w:date="2025-04-14T14:19:00Z" w16du:dateUtc="2025-04-14T19:19:00Z"/>
              </w:rPr>
            </w:pPr>
            <w:ins w:id="25644" w:author="V2" w:date="2025-04-14T14:19:00Z" w16du:dateUtc="2025-04-14T19:19:00Z">
              <w:r w:rsidRPr="007F7E2B">
                <w:t xml:space="preserve">v1.0 </w:t>
              </w:r>
            </w:ins>
          </w:p>
        </w:tc>
        <w:tc>
          <w:tcPr>
            <w:tcW w:w="1487" w:type="dxa"/>
            <w:tcBorders>
              <w:top w:val="single" w:sz="4" w:space="0" w:color="000000"/>
              <w:left w:val="single" w:sz="4" w:space="0" w:color="000000"/>
              <w:bottom w:val="single" w:sz="4" w:space="0" w:color="000000"/>
              <w:right w:val="single" w:sz="4" w:space="0" w:color="000000"/>
            </w:tcBorders>
            <w:vAlign w:val="bottom"/>
          </w:tcPr>
          <w:p w14:paraId="089487E0" w14:textId="77777777" w:rsidR="00966B19" w:rsidRPr="007F7E2B" w:rsidRDefault="00966B19">
            <w:pPr>
              <w:spacing w:line="259" w:lineRule="auto"/>
              <w:ind w:left="1"/>
              <w:rPr>
                <w:ins w:id="25645" w:author="V2" w:date="2025-04-14T14:19:00Z" w16du:dateUtc="2025-04-14T19:19:00Z"/>
              </w:rPr>
            </w:pPr>
            <w:ins w:id="25646" w:author="V2" w:date="2025-04-14T14:19:00Z" w16du:dateUtc="2025-04-14T19:19:00Z">
              <w:r w:rsidRPr="007F7E2B">
                <w:t xml:space="preserve">16 Nov 2012 </w:t>
              </w:r>
            </w:ins>
          </w:p>
        </w:tc>
        <w:tc>
          <w:tcPr>
            <w:tcW w:w="6587" w:type="dxa"/>
            <w:tcBorders>
              <w:top w:val="single" w:sz="4" w:space="0" w:color="000000"/>
              <w:left w:val="single" w:sz="4" w:space="0" w:color="000000"/>
              <w:bottom w:val="single" w:sz="4" w:space="0" w:color="000000"/>
              <w:right w:val="single" w:sz="4" w:space="0" w:color="000000"/>
            </w:tcBorders>
            <w:vAlign w:val="bottom"/>
          </w:tcPr>
          <w:p w14:paraId="452D552C" w14:textId="77777777" w:rsidR="00966B19" w:rsidRPr="007F7E2B" w:rsidRDefault="00966B19">
            <w:pPr>
              <w:spacing w:line="259" w:lineRule="auto"/>
              <w:ind w:left="1"/>
              <w:rPr>
                <w:ins w:id="25647" w:author="V2" w:date="2025-04-14T14:19:00Z" w16du:dateUtc="2025-04-14T19:19:00Z"/>
              </w:rPr>
            </w:pPr>
            <w:ins w:id="25648" w:author="V2" w:date="2025-04-14T14:19:00Z" w16du:dateUtc="2025-04-14T19:19:00Z">
              <w:r w:rsidRPr="007F7E2B">
                <w:t xml:space="preserve">Initial version released </w:t>
              </w:r>
            </w:ins>
          </w:p>
        </w:tc>
      </w:tr>
    </w:tbl>
    <w:p w14:paraId="05898F47" w14:textId="77777777" w:rsidR="00966B19" w:rsidRPr="007F7E2B" w:rsidRDefault="00966B19">
      <w:pPr>
        <w:spacing w:line="259" w:lineRule="auto"/>
        <w:rPr>
          <w:ins w:id="25649" w:author="V2" w:date="2025-04-14T14:19:00Z" w16du:dateUtc="2025-04-14T19:19:00Z"/>
        </w:rPr>
      </w:pPr>
      <w:ins w:id="25650" w:author="V2" w:date="2025-04-14T14:19:00Z" w16du:dateUtc="2025-04-14T19:19:00Z">
        <w:r w:rsidRPr="007F7E2B">
          <w:t xml:space="preserve"> </w:t>
        </w:r>
      </w:ins>
    </w:p>
    <w:p w14:paraId="2C46B6C1" w14:textId="118CCD6C" w:rsidR="00A40034" w:rsidRPr="007F7E2B" w:rsidRDefault="00A40034">
      <w:pPr>
        <w:rPr>
          <w:ins w:id="25651" w:author="V2" w:date="2025-04-14T14:19:00Z" w16du:dateUtc="2025-04-14T19:19:00Z"/>
        </w:rPr>
      </w:pPr>
    </w:p>
    <w:p w14:paraId="61B151E5" w14:textId="77777777" w:rsidR="00A40034" w:rsidRPr="007F7E2B" w:rsidRDefault="00A40034">
      <w:pPr>
        <w:rPr>
          <w:ins w:id="25652" w:author="V2" w:date="2025-04-14T14:19:00Z" w16du:dateUtc="2025-04-14T19:19:00Z"/>
        </w:rPr>
      </w:pPr>
      <w:ins w:id="25653" w:author="V2" w:date="2025-04-14T14:19:00Z" w16du:dateUtc="2025-04-14T19:19:00Z">
        <w:r w:rsidRPr="007F7E2B">
          <w:br w:type="page"/>
        </w:r>
      </w:ins>
    </w:p>
    <w:p w14:paraId="5C77B32E" w14:textId="664B0C60" w:rsidR="00A40034" w:rsidRPr="007F7E2B" w:rsidRDefault="00A40034" w:rsidP="00A40034">
      <w:pPr>
        <w:pStyle w:val="Heading1"/>
        <w:spacing w:line="259" w:lineRule="auto"/>
        <w:rPr>
          <w:ins w:id="25654" w:author="V2" w:date="2025-04-14T14:19:00Z" w16du:dateUtc="2025-04-14T19:19:00Z"/>
        </w:rPr>
      </w:pPr>
      <w:bookmarkStart w:id="25655" w:name="_Toc180594872"/>
      <w:ins w:id="25656" w:author="V2" w:date="2025-04-14T14:19:00Z" w16du:dateUtc="2025-04-14T19:19:00Z">
        <w:r w:rsidRPr="007F7E2B">
          <w:lastRenderedPageBreak/>
          <w:t>Appendix 6.0 The Regenerative Standard History</w:t>
        </w:r>
        <w:bookmarkEnd w:id="25655"/>
        <w:r w:rsidRPr="007F7E2B">
          <w:t xml:space="preserve"> </w:t>
        </w:r>
      </w:ins>
    </w:p>
    <w:p w14:paraId="68AD53E0" w14:textId="77777777" w:rsidR="00A40034" w:rsidRPr="007F7E2B" w:rsidRDefault="00A40034">
      <w:pPr>
        <w:spacing w:after="167"/>
        <w:ind w:left="-5"/>
        <w:rPr>
          <w:ins w:id="25657" w:author="V2" w:date="2025-04-14T14:19:00Z" w16du:dateUtc="2025-04-14T19:19:00Z"/>
          <w:rFonts w:ascii="Times New Roman" w:eastAsia="Times New Roman" w:hAnsi="Times New Roman" w:cs="Times New Roman"/>
        </w:rPr>
      </w:pPr>
      <w:bookmarkStart w:id="25658" w:name="TRS_history"/>
      <w:bookmarkEnd w:id="25658"/>
    </w:p>
    <w:p w14:paraId="246F04D0" w14:textId="77777777" w:rsidR="00E811AA" w:rsidRPr="007F7E2B" w:rsidRDefault="00E811AA" w:rsidP="00E811AA">
      <w:pPr>
        <w:rPr>
          <w:ins w:id="25659" w:author="V2" w:date="2025-04-14T14:19:00Z" w16du:dateUtc="2025-04-14T19:19:00Z"/>
          <w:b/>
          <w:bCs/>
        </w:rPr>
      </w:pPr>
      <w:ins w:id="25660" w:author="V2" w:date="2025-04-14T14:19:00Z" w16du:dateUtc="2025-04-14T19:19:00Z">
        <w:r w:rsidRPr="007F7E2B">
          <w:rPr>
            <w:b/>
            <w:bCs/>
          </w:rPr>
          <w:t>Summary and Timeline</w:t>
        </w:r>
      </w:ins>
    </w:p>
    <w:p w14:paraId="52186911" w14:textId="77777777" w:rsidR="00E811AA" w:rsidRPr="007F7E2B" w:rsidRDefault="00E811AA" w:rsidP="00E811AA">
      <w:pPr>
        <w:rPr>
          <w:ins w:id="25661" w:author="V2" w:date="2025-04-14T14:19:00Z" w16du:dateUtc="2025-04-14T19:19:00Z"/>
          <w:b/>
          <w:bCs/>
        </w:rPr>
      </w:pPr>
      <w:ins w:id="25662" w:author="V2" w:date="2025-04-14T14:19:00Z" w16du:dateUtc="2025-04-14T19:19:00Z">
        <w:r w:rsidRPr="007F7E2B">
          <w:rPr>
            <w:b/>
            <w:bCs/>
          </w:rPr>
          <w:t xml:space="preserve">2010 – Earth Partners LLC, a wholly owned subsidiary of Applied Ecological Services (AES) was started by Steve Apfelbaum (AES), Will Raap, and Charlie Kireker with a mission to widely educate the public on the benefits of restoring soil health and soil carbon </w:t>
        </w:r>
      </w:ins>
    </w:p>
    <w:p w14:paraId="0D839249" w14:textId="77777777" w:rsidR="00E811AA" w:rsidRPr="007F7E2B" w:rsidRDefault="00E811AA" w:rsidP="00E811AA">
      <w:pPr>
        <w:rPr>
          <w:ins w:id="25663" w:author="V2" w:date="2025-04-14T14:19:00Z" w16du:dateUtc="2025-04-14T19:19:00Z"/>
          <w:b/>
          <w:bCs/>
        </w:rPr>
      </w:pPr>
      <w:ins w:id="25664" w:author="V2" w:date="2025-04-14T14:19:00Z" w16du:dateUtc="2025-04-14T19:19:00Z">
        <w:r w:rsidRPr="007F7E2B">
          <w:rPr>
            <w:b/>
            <w:bCs/>
          </w:rPr>
          <w:t>2011 – Earth Partners LP (partnership between AES and Brinkman &amp; Associates Reforestation) formed to bring further investment to the mission and writing begins on the Soil Carbon Quantification Method</w:t>
        </w:r>
      </w:ins>
    </w:p>
    <w:p w14:paraId="0B8FBD95" w14:textId="77777777" w:rsidR="00E811AA" w:rsidRPr="007F7E2B" w:rsidRDefault="00E811AA" w:rsidP="00E811AA">
      <w:pPr>
        <w:rPr>
          <w:ins w:id="25665" w:author="V2" w:date="2025-04-14T14:19:00Z" w16du:dateUtc="2025-04-14T19:19:00Z"/>
          <w:b/>
          <w:bCs/>
        </w:rPr>
      </w:pPr>
      <w:ins w:id="25666" w:author="V2" w:date="2025-04-14T14:19:00Z" w16du:dateUtc="2025-04-14T19:19:00Z">
        <w:r w:rsidRPr="007F7E2B">
          <w:rPr>
            <w:b/>
            <w:bCs/>
          </w:rPr>
          <w:t xml:space="preserve">2012 – Earth Partners LLC enter approval process with the Verified Carbon Standard (VCS), now Verra, and method is approved as VM0021 with all copyright / IP remaining with The Earth Partners LP. </w:t>
        </w:r>
        <w:r>
          <w:fldChar w:fldCharType="begin"/>
        </w:r>
        <w:r>
          <w:instrText>HYPERLINK "https://nam12.safelinks.protection.outlook.com/?url=https%3A%2F%2Fverra.org%2Fmethodologies%2Fvm0021-soil-carbon-quantification-methodology-v1-0%2F&amp;data=05%7C02%7Csara%40aeinstitute.org%7C67863850966d4431a4d908dc482d5c3a%7C99a471b34b0f4026b89a4ad2727c07e9%7C0%7C0%7C638464606893274094%7CUnknown%7CTWFpbGZsb3d8eyJWIjoiMC4wLjAwMDAiLCJQIjoiV2luMzIiLCJBTiI6Ik1haWwiLCJXVCI6Mn0%3D%7C0%7C%7C%7C&amp;sdata=YOACS2No96KCdD8EJTn4Cnf7HfwTHqDcDEBQUAFnxLY%3D&amp;reserved=0" \t "_blank"</w:instrText>
        </w:r>
        <w:r>
          <w:fldChar w:fldCharType="separate"/>
        </w:r>
        <w:r w:rsidRPr="007F7E2B">
          <w:rPr>
            <w:rStyle w:val="Hyperlink"/>
            <w:b/>
            <w:bCs/>
          </w:rPr>
          <w:t>Here</w:t>
        </w:r>
        <w:r>
          <w:fldChar w:fldCharType="end"/>
        </w:r>
        <w:r w:rsidRPr="007F7E2B">
          <w:rPr>
            <w:b/>
            <w:bCs/>
          </w:rPr>
          <w:t xml:space="preserve"> is the Verra page that shows that VM0021 was developed (and is copyrighted) by </w:t>
        </w:r>
        <w:r>
          <w:fldChar w:fldCharType="begin"/>
        </w:r>
        <w:r>
          <w:instrText>HYPERLINK "https://nam12.safelinks.protection.outlook.com/?url=https%3A%2F%2Ftheearthpartners.com%2F&amp;data=05%7C02%7Csara%40aeinstitute.org%7C67863850966d4431a4d908dc482d5c3a%7C99a471b34b0f4026b89a4ad2727c07e9%7C0%7C0%7C638464606893283399%7CUnknown%7CTWFpbGZsb3d8eyJWIjoiMC4wLjAwMDAiLCJQIjoiV2luMzIiLCJBTiI6Ik1haWwiLCJXVCI6Mn0%3D%7C0%7C%7C%7C&amp;sdata=vOEDTSukXZgq%2F4z2sM%2FrOHKxUuhySTi%2FGo39RrfOpQk%3D&amp;reserved=0" \t "_blank"</w:instrText>
        </w:r>
        <w:r>
          <w:fldChar w:fldCharType="separate"/>
        </w:r>
        <w:r w:rsidRPr="007F7E2B">
          <w:rPr>
            <w:rStyle w:val="Hyperlink"/>
            <w:b/>
            <w:bCs/>
          </w:rPr>
          <w:t>The Earth Partners</w:t>
        </w:r>
        <w:r>
          <w:fldChar w:fldCharType="end"/>
        </w:r>
        <w:r w:rsidRPr="007F7E2B">
          <w:rPr>
            <w:b/>
            <w:bCs/>
          </w:rPr>
          <w:t>.</w:t>
        </w:r>
      </w:ins>
    </w:p>
    <w:p w14:paraId="2468C669" w14:textId="77777777" w:rsidR="00E811AA" w:rsidRPr="007F7E2B" w:rsidRDefault="00E811AA" w:rsidP="00E811AA">
      <w:pPr>
        <w:rPr>
          <w:ins w:id="25667" w:author="V2" w:date="2025-04-14T14:19:00Z" w16du:dateUtc="2025-04-14T19:19:00Z"/>
          <w:b/>
          <w:bCs/>
        </w:rPr>
      </w:pPr>
      <w:ins w:id="25668" w:author="V2" w:date="2025-04-14T14:19:00Z" w16du:dateUtc="2025-04-14T19:19:00Z">
        <w:r w:rsidRPr="007F7E2B">
          <w:rPr>
            <w:b/>
            <w:bCs/>
          </w:rPr>
          <w:t>Dec 2012 - Earth Partners LP and Earth Partners LLC part ways and Earth Partners LLC retains all for Soil Carbon Quantification Method / VM0021</w:t>
        </w:r>
      </w:ins>
    </w:p>
    <w:p w14:paraId="62907658" w14:textId="77777777" w:rsidR="00E811AA" w:rsidRPr="007F7E2B" w:rsidRDefault="00E811AA" w:rsidP="00E811AA">
      <w:pPr>
        <w:rPr>
          <w:ins w:id="25669" w:author="V2" w:date="2025-04-14T14:19:00Z" w16du:dateUtc="2025-04-14T19:19:00Z"/>
          <w:b/>
          <w:bCs/>
        </w:rPr>
      </w:pPr>
      <w:ins w:id="25670" w:author="V2" w:date="2025-04-14T14:19:00Z" w16du:dateUtc="2025-04-14T19:19:00Z">
        <w:r w:rsidRPr="007F7E2B">
          <w:rPr>
            <w:b/>
            <w:bCs/>
          </w:rPr>
          <w:t xml:space="preserve">Feb 2021 Resource Environmental Solutions (RES) purchases AES and Steve Apfelbaum retains the IP for VM0021. </w:t>
        </w:r>
      </w:ins>
    </w:p>
    <w:p w14:paraId="5B1903C1" w14:textId="77777777" w:rsidR="00E811AA" w:rsidRPr="007F7E2B" w:rsidRDefault="00E811AA" w:rsidP="00E811AA">
      <w:pPr>
        <w:rPr>
          <w:ins w:id="25671" w:author="V2" w:date="2025-04-14T14:19:00Z" w16du:dateUtc="2025-04-14T19:19:00Z"/>
          <w:b/>
          <w:bCs/>
        </w:rPr>
      </w:pPr>
      <w:ins w:id="25672" w:author="V2" w:date="2025-04-14T14:19:00Z" w16du:dateUtc="2025-04-14T19:19:00Z">
        <w:r w:rsidRPr="007F7E2B">
          <w:rPr>
            <w:b/>
            <w:bCs/>
          </w:rPr>
          <w:t>March 2022 Verra inactivates VM0021</w:t>
        </w:r>
      </w:ins>
    </w:p>
    <w:p w14:paraId="69B1F1A1" w14:textId="77777777" w:rsidR="00E811AA" w:rsidRPr="007F7E2B" w:rsidRDefault="00E811AA" w:rsidP="00E811AA">
      <w:pPr>
        <w:rPr>
          <w:ins w:id="25673" w:author="V2" w:date="2025-04-14T14:19:00Z" w16du:dateUtc="2025-04-14T19:19:00Z"/>
          <w:b/>
          <w:bCs/>
        </w:rPr>
      </w:pPr>
      <w:ins w:id="25674" w:author="V2" w:date="2025-04-14T14:19:00Z" w16du:dateUtc="2025-04-14T19:19:00Z">
        <w:r w:rsidRPr="007F7E2B">
          <w:rPr>
            <w:b/>
            <w:bCs/>
          </w:rPr>
          <w:t xml:space="preserve">Sept 2022 Applied Ecological Institute, with science partners, updates VM0021 into a new protocol called ‘The Regenerative Standard SOC Module V1.0’ referring to many of the time-tested modules still available </w:t>
        </w:r>
        <w:r>
          <w:fldChar w:fldCharType="begin"/>
        </w:r>
        <w:r>
          <w:instrText>HYPERLINK "https://verra.org/methodologies/vm0021-soil-carbon-quantification-methodology-v1-0/"</w:instrText>
        </w:r>
        <w:r>
          <w:fldChar w:fldCharType="separate"/>
        </w:r>
        <w:r w:rsidRPr="007F7E2B">
          <w:rPr>
            <w:rStyle w:val="Hyperlink"/>
            <w:b/>
            <w:bCs/>
          </w:rPr>
          <w:t>online</w:t>
        </w:r>
        <w:r>
          <w:fldChar w:fldCharType="end"/>
        </w:r>
        <w:r w:rsidRPr="007F7E2B">
          <w:rPr>
            <w:b/>
            <w:bCs/>
          </w:rPr>
          <w:t xml:space="preserve"> for reference by project developers and VVBs.  </w:t>
        </w:r>
      </w:ins>
    </w:p>
    <w:p w14:paraId="6A8FAA9E" w14:textId="77777777" w:rsidR="00E811AA" w:rsidRPr="007F7E2B" w:rsidRDefault="00E811AA" w:rsidP="00E811AA">
      <w:pPr>
        <w:rPr>
          <w:ins w:id="25675" w:author="V2" w:date="2025-04-14T14:19:00Z" w16du:dateUtc="2025-04-14T19:19:00Z"/>
          <w:b/>
          <w:bCs/>
        </w:rPr>
      </w:pPr>
      <w:ins w:id="25676" w:author="V2" w:date="2025-04-14T14:19:00Z" w16du:dateUtc="2025-04-14T19:19:00Z">
        <w:r w:rsidRPr="007F7E2B">
          <w:rPr>
            <w:b/>
            <w:bCs/>
          </w:rPr>
          <w:t xml:space="preserve">Dec 2022 – The first SOC credits under The Regenerative Standard SOC V1.0 are verified and issued by </w:t>
        </w:r>
        <w:r>
          <w:fldChar w:fldCharType="begin"/>
        </w:r>
        <w:r>
          <w:instrText>HYPERLINK "https://public.validere.com/regen/projects"</w:instrText>
        </w:r>
        <w:r>
          <w:fldChar w:fldCharType="separate"/>
        </w:r>
        <w:r w:rsidRPr="007F7E2B">
          <w:rPr>
            <w:rStyle w:val="Hyperlink"/>
            <w:b/>
            <w:bCs/>
          </w:rPr>
          <w:t>Nature’s Registry</w:t>
        </w:r>
        <w:r>
          <w:fldChar w:fldCharType="end"/>
        </w:r>
        <w:r w:rsidRPr="007F7E2B">
          <w:rPr>
            <w:b/>
            <w:bCs/>
          </w:rPr>
          <w:t xml:space="preserve">. </w:t>
        </w:r>
      </w:ins>
    </w:p>
    <w:p w14:paraId="24915647" w14:textId="18287C31" w:rsidR="00E811AA" w:rsidRPr="007F7E2B" w:rsidRDefault="00E811AA" w:rsidP="00E811AA">
      <w:pPr>
        <w:rPr>
          <w:ins w:id="25677" w:author="V2" w:date="2025-04-14T14:19:00Z" w16du:dateUtc="2025-04-14T19:19:00Z"/>
          <w:b/>
          <w:bCs/>
        </w:rPr>
      </w:pPr>
      <w:ins w:id="25678" w:author="V2" w:date="2025-04-14T14:19:00Z" w16du:dateUtc="2025-04-14T19:19:00Z">
        <w:r w:rsidRPr="007F7E2B">
          <w:rPr>
            <w:b/>
            <w:bCs/>
          </w:rPr>
          <w:t>May 2023 – The most recent version of The Regenerative Standard SOC</w:t>
        </w:r>
        <w:r w:rsidR="00C37AA4">
          <w:rPr>
            <w:b/>
            <w:bCs/>
          </w:rPr>
          <w:t xml:space="preserve"> </w:t>
        </w:r>
        <w:r w:rsidRPr="007F7E2B">
          <w:rPr>
            <w:b/>
            <w:bCs/>
          </w:rPr>
          <w:t>V1.1 is released.</w:t>
        </w:r>
      </w:ins>
    </w:p>
    <w:p w14:paraId="76A7A454" w14:textId="5CFF0DAA" w:rsidR="00E811AA" w:rsidRPr="007F7E2B" w:rsidRDefault="00E811AA" w:rsidP="00E811AA">
      <w:pPr>
        <w:rPr>
          <w:ins w:id="25679" w:author="V2" w:date="2025-04-14T14:19:00Z" w16du:dateUtc="2025-04-14T19:19:00Z"/>
          <w:b/>
          <w:bCs/>
        </w:rPr>
      </w:pPr>
      <w:ins w:id="25680" w:author="V2" w:date="2025-04-14T14:19:00Z" w16du:dateUtc="2025-04-14T19:19:00Z">
        <w:r w:rsidRPr="007F7E2B">
          <w:rPr>
            <w:b/>
            <w:bCs/>
          </w:rPr>
          <w:t>Ongoing – AEI, in partnership with Regen Network, is moving V</w:t>
        </w:r>
        <w:r w:rsidR="00C37AA4">
          <w:rPr>
            <w:b/>
            <w:bCs/>
          </w:rPr>
          <w:t>2.0</w:t>
        </w:r>
        <w:r w:rsidRPr="007F7E2B">
          <w:rPr>
            <w:b/>
            <w:bCs/>
          </w:rPr>
          <w:t xml:space="preserve"> through the peer review and public comment process prior to submitting to ICROA for accreditation. AEI is committed to continually improving the protocol maintaining the original vision set out by The Earth Partners LLC. The full story follows below. </w:t>
        </w:r>
      </w:ins>
    </w:p>
    <w:p w14:paraId="18580FBF" w14:textId="77777777" w:rsidR="00E811AA" w:rsidRPr="007F7E2B" w:rsidRDefault="00E811AA" w:rsidP="00E811AA">
      <w:pPr>
        <w:rPr>
          <w:ins w:id="25681" w:author="V2" w:date="2025-04-14T14:19:00Z" w16du:dateUtc="2025-04-14T19:19:00Z"/>
          <w:b/>
          <w:bCs/>
        </w:rPr>
      </w:pPr>
    </w:p>
    <w:p w14:paraId="42056795" w14:textId="77777777" w:rsidR="0079107D" w:rsidRPr="007F7E2B" w:rsidRDefault="0079107D" w:rsidP="00E811AA">
      <w:pPr>
        <w:rPr>
          <w:ins w:id="25682" w:author="V2" w:date="2025-04-14T14:19:00Z" w16du:dateUtc="2025-04-14T19:19:00Z"/>
          <w:b/>
          <w:bCs/>
        </w:rPr>
      </w:pPr>
    </w:p>
    <w:p w14:paraId="5BDEF48A" w14:textId="77777777" w:rsidR="0079107D" w:rsidRPr="007F7E2B" w:rsidRDefault="0079107D" w:rsidP="00E811AA">
      <w:pPr>
        <w:rPr>
          <w:ins w:id="25683" w:author="V2" w:date="2025-04-14T14:19:00Z" w16du:dateUtc="2025-04-14T19:19:00Z"/>
          <w:b/>
          <w:bCs/>
        </w:rPr>
      </w:pPr>
    </w:p>
    <w:p w14:paraId="3C3F173A" w14:textId="77777777" w:rsidR="0079107D" w:rsidRPr="007F7E2B" w:rsidRDefault="0079107D" w:rsidP="00E811AA">
      <w:pPr>
        <w:rPr>
          <w:ins w:id="25684" w:author="V2" w:date="2025-04-14T14:19:00Z" w16du:dateUtc="2025-04-14T19:19:00Z"/>
          <w:b/>
          <w:bCs/>
        </w:rPr>
      </w:pPr>
    </w:p>
    <w:p w14:paraId="0560D527" w14:textId="13584440" w:rsidR="00E811AA" w:rsidRPr="007F7E2B" w:rsidRDefault="00E811AA" w:rsidP="00E811AA">
      <w:pPr>
        <w:rPr>
          <w:ins w:id="25685" w:author="V2" w:date="2025-04-14T14:19:00Z" w16du:dateUtc="2025-04-14T19:19:00Z"/>
          <w:b/>
          <w:bCs/>
        </w:rPr>
      </w:pPr>
      <w:ins w:id="25686" w:author="V2" w:date="2025-04-14T14:19:00Z" w16du:dateUtc="2025-04-14T19:19:00Z">
        <w:r w:rsidRPr="007F7E2B">
          <w:rPr>
            <w:b/>
            <w:bCs/>
          </w:rPr>
          <w:t>Background--Origins and Lineage of The Regenerative Standard</w:t>
        </w:r>
      </w:ins>
    </w:p>
    <w:p w14:paraId="6EDDE692" w14:textId="77777777" w:rsidR="00E811AA" w:rsidRPr="007F7E2B" w:rsidRDefault="00E811AA" w:rsidP="00E811AA">
      <w:pPr>
        <w:rPr>
          <w:ins w:id="25687" w:author="V2" w:date="2025-04-14T14:19:00Z" w16du:dateUtc="2025-04-14T19:19:00Z"/>
          <w:b/>
          <w:bCs/>
        </w:rPr>
      </w:pPr>
      <w:ins w:id="25688" w:author="V2" w:date="2025-04-14T14:19:00Z" w16du:dateUtc="2025-04-14T19:19:00Z">
        <w:r w:rsidRPr="007F7E2B">
          <w:rPr>
            <w:b/>
            <w:bCs/>
          </w:rPr>
          <w:t>Early Realizations</w:t>
        </w:r>
      </w:ins>
    </w:p>
    <w:p w14:paraId="51E37216" w14:textId="77777777" w:rsidR="00E811AA" w:rsidRPr="007F7E2B" w:rsidRDefault="00E811AA" w:rsidP="00E811AA">
      <w:pPr>
        <w:rPr>
          <w:ins w:id="25689" w:author="V2" w:date="2025-04-14T14:19:00Z" w16du:dateUtc="2025-04-14T19:19:00Z"/>
        </w:rPr>
      </w:pPr>
      <w:ins w:id="25690" w:author="V2" w:date="2025-04-14T14:19:00Z" w16du:dateUtc="2025-04-14T19:19:00Z">
        <w:r w:rsidRPr="007F7E2B">
          <w:t>A University of VT Gund Institute five-year, intersession, collaboratively taught course in Costa Rica on entrepreneurism and wetland mitigation brought together Will Raap, Steve Apfelbaum, John Todd and Robert Costanza with several dozen students annually at a remote Guanacaste province coastal community. Among many discussions, the debate was fiercest about whether the focus of climate mitigation should be on planting more trees or rebuilding soil health on earth. Will consistently brought us to the conclusion that focusing on afforestation and reforesting missed a key opportunity on earth, soil health. We decided at that moment that we both wanted to leverage more interest in improving soil health on earth using photosynthesis and soil microbial life to rebuild soil system health worldwide.</w:t>
        </w:r>
      </w:ins>
    </w:p>
    <w:p w14:paraId="1D9CAA5C" w14:textId="77777777" w:rsidR="00E811AA" w:rsidRPr="007F7E2B" w:rsidRDefault="00E811AA" w:rsidP="00E811AA">
      <w:pPr>
        <w:rPr>
          <w:ins w:id="25691" w:author="V2" w:date="2025-04-14T14:19:00Z" w16du:dateUtc="2025-04-14T19:19:00Z"/>
          <w:b/>
          <w:bCs/>
        </w:rPr>
      </w:pPr>
    </w:p>
    <w:p w14:paraId="1E404246" w14:textId="77777777" w:rsidR="00E811AA" w:rsidRPr="007F7E2B" w:rsidRDefault="00E811AA" w:rsidP="00E811AA">
      <w:pPr>
        <w:rPr>
          <w:ins w:id="25692" w:author="V2" w:date="2025-04-14T14:19:00Z" w16du:dateUtc="2025-04-14T19:19:00Z"/>
          <w:b/>
          <w:bCs/>
        </w:rPr>
      </w:pPr>
      <w:ins w:id="25693" w:author="V2" w:date="2025-04-14T14:19:00Z" w16du:dateUtc="2025-04-14T19:19:00Z">
        <w:r w:rsidRPr="007F7E2B">
          <w:rPr>
            <w:b/>
            <w:bCs/>
          </w:rPr>
          <w:t>Commitments to bring Soil Carbon understandings to the Fore.</w:t>
        </w:r>
      </w:ins>
    </w:p>
    <w:p w14:paraId="223B2969" w14:textId="77777777" w:rsidR="00E811AA" w:rsidRPr="007F7E2B" w:rsidRDefault="00E811AA" w:rsidP="00E811AA">
      <w:pPr>
        <w:rPr>
          <w:ins w:id="25694" w:author="V2" w:date="2025-04-14T14:19:00Z" w16du:dateUtc="2025-04-14T19:19:00Z"/>
        </w:rPr>
      </w:pPr>
      <w:ins w:id="25695" w:author="V2" w:date="2025-04-14T14:19:00Z" w16du:dateUtc="2025-04-14T19:19:00Z">
        <w:r w:rsidRPr="007F7E2B">
          <w:rPr>
            <w:b/>
            <w:bCs/>
          </w:rPr>
          <w:t>The Earth Partners, LLC</w:t>
        </w:r>
        <w:r w:rsidRPr="007F7E2B">
          <w:t xml:space="preserve"> began with a focus on achieving a wider, more accurate understanding of soil carbon. Steve Apfelbaum led the writing about this need including grant proposals to secure funding to accelerate the conversation. Early efforts started with a meeting with USDA, NRCS and learned of a grant proposal opportunity to fund addressing the key data gaps.</w:t>
        </w:r>
      </w:ins>
    </w:p>
    <w:p w14:paraId="52B05A8A" w14:textId="77777777" w:rsidR="00E811AA" w:rsidRPr="007F7E2B" w:rsidRDefault="00E811AA" w:rsidP="00E811AA">
      <w:pPr>
        <w:rPr>
          <w:ins w:id="25696" w:author="V2" w:date="2025-04-14T14:19:00Z" w16du:dateUtc="2025-04-14T19:19:00Z"/>
        </w:rPr>
      </w:pPr>
      <w:ins w:id="25697" w:author="V2" w:date="2025-04-14T14:19:00Z" w16du:dateUtc="2025-04-14T19:19:00Z">
        <w:r w:rsidRPr="007F7E2B">
          <w:t>During this time, Will brought other potential investor partners to the table while Steve connected with soil health and soil carbon academics and researchers. On their return to the states, Charley Kireker of Fresh Tracks Capital quickly joined the effort. Word spread and we discovered great interest in helping in the education and increased awareness needed.</w:t>
        </w:r>
      </w:ins>
    </w:p>
    <w:p w14:paraId="528E3F37" w14:textId="77777777" w:rsidR="00E811AA" w:rsidRPr="007F7E2B" w:rsidRDefault="00E811AA" w:rsidP="00E811AA">
      <w:pPr>
        <w:rPr>
          <w:ins w:id="25698" w:author="V2" w:date="2025-04-14T14:19:00Z" w16du:dateUtc="2025-04-14T19:19:00Z"/>
        </w:rPr>
      </w:pPr>
      <w:ins w:id="25699" w:author="V2" w:date="2025-04-14T14:19:00Z" w16du:dateUtc="2025-04-14T19:19:00Z">
        <w:r w:rsidRPr="007F7E2B">
          <w:t>The group organized several strategic planning meetings with diverse stakeholders to discuss science gaps, marketplace gaps, and widespread misunderstandings about soil health and soil carbon, and the role they could play in climate mitigation and fostering a regenerative agricultural future. This process revealed a wealth of standardized scientific measurement methods and metrics but the information was siloed and scattered and none focused on how to structure an incentive system that encouraged activity changes and monitoring measure to measure improvements over time.  We decided that the modeling was too early, too speculative and would not create a trustable, transparent, robust, and defensible method around which consensus could be achieved among disparate counterparties, environmentalists, industry groups, farmers, and the federal trade commission, among others.</w:t>
        </w:r>
      </w:ins>
    </w:p>
    <w:p w14:paraId="361C0E14" w14:textId="77777777" w:rsidR="00E811AA" w:rsidRPr="007F7E2B" w:rsidRDefault="00E811AA" w:rsidP="00E811AA">
      <w:pPr>
        <w:rPr>
          <w:ins w:id="25700" w:author="V2" w:date="2025-04-14T14:19:00Z" w16du:dateUtc="2025-04-14T19:19:00Z"/>
        </w:rPr>
      </w:pPr>
      <w:ins w:id="25701" w:author="V2" w:date="2025-04-14T14:19:00Z" w16du:dateUtc="2025-04-14T19:19:00Z">
        <w:r w:rsidRPr="007F7E2B">
          <w:t xml:space="preserve">We also learned that there was a fundamental misunderstanding and mythology about soil carbon and soil health. In an effort to bring clarity and scientific rigor, Steve’s company at the time, Applied Ecological Services, Inc. (AES), became involved with a consortium of eighteen research institutions who were working </w:t>
        </w:r>
        <w:r w:rsidRPr="007F7E2B">
          <w:lastRenderedPageBreak/>
          <w:t xml:space="preserve">with soil carbon in agricultural (primarily cropped) landscapes. AES and The Earth Partners also became involved with researchers studying soil carbon in peatlands, non-peat wetlands, and in rangelands across the world. Over a year of conversations, site visits, and documenting science conclusions, data gaps and mythology (that lived as an undercurrent with both academics and laypersons) we decided creating a standard method for measurement, referencing the most rigorous science at the time was necessary.  Over the course of six months we designed the “Soil Carbon Quantification Method.”  Steve focused on the soil carbon and the Robert Seaton of the Brinkman Group focused on forest carbon. A circulated draft of the method was reviewed multiple times by a distinguished team of soil carbon specialists with requisite refinements completed by The Earth Partners. </w:t>
        </w:r>
      </w:ins>
    </w:p>
    <w:p w14:paraId="6B57D3A8" w14:textId="77777777" w:rsidR="00E811AA" w:rsidRPr="007F7E2B" w:rsidRDefault="00E811AA" w:rsidP="00E811AA">
      <w:pPr>
        <w:rPr>
          <w:ins w:id="25702" w:author="V2" w:date="2025-04-14T14:19:00Z" w16du:dateUtc="2025-04-14T19:19:00Z"/>
          <w:b/>
          <w:bCs/>
        </w:rPr>
      </w:pPr>
      <w:ins w:id="25703" w:author="V2" w:date="2025-04-14T14:19:00Z" w16du:dateUtc="2025-04-14T19:19:00Z">
        <w:r w:rsidRPr="007F7E2B">
          <w:rPr>
            <w:b/>
            <w:bCs/>
          </w:rPr>
          <w:t>Evaluating the Soil Carbon Quantification Method</w:t>
        </w:r>
      </w:ins>
    </w:p>
    <w:p w14:paraId="235FB5F7" w14:textId="77777777" w:rsidR="00E811AA" w:rsidRPr="007F7E2B" w:rsidRDefault="00E811AA" w:rsidP="00E811AA">
      <w:pPr>
        <w:rPr>
          <w:ins w:id="25704" w:author="V2" w:date="2025-04-14T14:19:00Z" w16du:dateUtc="2025-04-14T19:19:00Z"/>
        </w:rPr>
      </w:pPr>
      <w:ins w:id="25705" w:author="V2" w:date="2025-04-14T14:19:00Z" w16du:dateUtc="2025-04-14T19:19:00Z">
        <w:r w:rsidRPr="007F7E2B">
          <w:t>Top soil carbon scientists in the USA, Costa Rica, Chile, and Brazil began testing The Soil Carbon Quantification Method in the highest quality natural areas and working forest and agricultural lands. We collaborated on testing the method with the World Resources Institute and The Nature Conservancy as part of an effort to discover climate mitigation benefits on 6000-acre cropland to prairie restoration in Indiana. All tests affirmed the need for measurements as the existing models were 1-2 orders of magnitude in error of the carbon stocks measured in the field.</w:t>
        </w:r>
      </w:ins>
    </w:p>
    <w:p w14:paraId="29D487CB" w14:textId="77777777" w:rsidR="00E811AA" w:rsidRPr="007F7E2B" w:rsidRDefault="00E811AA" w:rsidP="00E811AA">
      <w:pPr>
        <w:rPr>
          <w:ins w:id="25706" w:author="V2" w:date="2025-04-14T14:19:00Z" w16du:dateUtc="2025-04-14T19:19:00Z"/>
        </w:rPr>
      </w:pPr>
      <w:ins w:id="25707" w:author="V2" w:date="2025-04-14T14:19:00Z" w16du:dateUtc="2025-04-14T19:19:00Z">
        <w:r w:rsidRPr="007F7E2B">
          <w:t>With the field assistance of Dr John Kimble (ARS, USDA soil scientist) we worked with Dr Dan Janzen (Dry tropical Savanna Foundation) and Alvaro Ugalde (Director of CR Park Service) to sample soil carbon in several national parks and the dry tropical savanna foundation lands. Working with Doug and Kris Tompkins and Fundacion Patagonica, we sampled reference natural areas in Valle Chaka Buko in Patagonia Chile and Rincon del Socorro (in Northern Argentina). We continued to revise the method after a year of field testing, sampling and findings.</w:t>
        </w:r>
      </w:ins>
    </w:p>
    <w:p w14:paraId="596A4006" w14:textId="77777777" w:rsidR="00E811AA" w:rsidRPr="007F7E2B" w:rsidRDefault="00E811AA" w:rsidP="00E811AA">
      <w:pPr>
        <w:rPr>
          <w:ins w:id="25708" w:author="V2" w:date="2025-04-14T14:19:00Z" w16du:dateUtc="2025-04-14T19:19:00Z"/>
        </w:rPr>
      </w:pPr>
      <w:ins w:id="25709" w:author="V2" w:date="2025-04-14T14:19:00Z" w16du:dateUtc="2025-04-14T19:19:00Z">
        <w:r w:rsidRPr="007F7E2B">
          <w:t xml:space="preserve">In 2011 AES submitted a </w:t>
        </w:r>
        <w:r>
          <w:fldChar w:fldCharType="begin"/>
        </w:r>
        <w:r>
          <w:instrText>HYPERLINK "https://cig.sc.egov.usda.gov/projects/agricultural-soil-carbon-palouse-region-developing-large-scale-agricultural-soil-carbon"</w:instrText>
        </w:r>
        <w:r>
          <w:fldChar w:fldCharType="separate"/>
        </w:r>
        <w:r w:rsidRPr="007F7E2B">
          <w:rPr>
            <w:rStyle w:val="Hyperlink"/>
          </w:rPr>
          <w:t>USDA NRCS Conservation Innovation Grant proposal</w:t>
        </w:r>
        <w:r>
          <w:fldChar w:fldCharType="end"/>
        </w:r>
        <w:r w:rsidRPr="007F7E2B">
          <w:t xml:space="preserve"> focused on landscape scale sampling of soil carbon stocks over the Palouse agro-ecosystem in eastern Washington State, northern Idaho, and southeastern Oregon. The purpose of the study was to evaluate and refine the method for large scale market-making possibilities with the regenerative producers of Sheperd’s Grain. The landscape biophysical stratification process was developed and field tested by soil scientists Dr David Hammer and Dr Thomas Hunt, landscape ecologist S. Apfelbaum and field operation specialists from AES focused on cost effective, safe and accurate measurement of carbon stock improvements. AES, and then with subsequent partner Native Energy, engaged the farmers in carbon improvement contracts and all worked together to value and attempt to monetize the measured improvements. This program robustly measured soil carbon  using chrono series analysis and parallel repeated sampling over a decade. Predicted significant and reliable improvements in soil carbon by the chrono series analysis and resampling showed a reliable 2 TCo2e/acre-yr accrual rate over this large landscape on farms using “Low Disturbance Farming” practices which involve &gt;80% crop residue retainage and &lt;20% soil disruption from trash rakes on no-till and one pass no-till. The improvements at a meter depth were significant </w:t>
        </w:r>
        <w:r w:rsidRPr="007F7E2B">
          <w:rPr>
            <w:vertAlign w:val="superscript"/>
          </w:rPr>
          <w:t>1</w:t>
        </w:r>
        <w:r w:rsidRPr="007F7E2B">
          <w:t>.</w:t>
        </w:r>
      </w:ins>
    </w:p>
    <w:p w14:paraId="5C2718BE" w14:textId="77777777" w:rsidR="00E811AA" w:rsidRPr="007F7E2B" w:rsidRDefault="00E811AA" w:rsidP="00E811AA">
      <w:pPr>
        <w:rPr>
          <w:ins w:id="25710" w:author="V2" w:date="2025-04-14T14:19:00Z" w16du:dateUtc="2025-04-14T19:19:00Z"/>
        </w:rPr>
      </w:pPr>
      <w:ins w:id="25711" w:author="V2" w:date="2025-04-14T14:19:00Z" w16du:dateUtc="2025-04-14T19:19:00Z">
        <w:r w:rsidRPr="007F7E2B">
          <w:lastRenderedPageBreak/>
          <w:t xml:space="preserve">While working on the Palouse project, our collaboration with the best soil carbon scientists in the world, revealed the need for a publication to support and inform industry and politicians on potential climate policy; specifically on the role of healthy soils and soil carbon improvements connection to climate mitigation. This collaboration resulted in the book </w:t>
        </w:r>
        <w:r>
          <w:fldChar w:fldCharType="begin"/>
        </w:r>
        <w:r>
          <w:instrText>HYPERLINK "https://a.co/d/feaLQ8U"</w:instrText>
        </w:r>
        <w:r>
          <w:fldChar w:fldCharType="separate"/>
        </w:r>
        <w:r w:rsidRPr="007F7E2B">
          <w:rPr>
            <w:rStyle w:val="Hyperlink"/>
          </w:rPr>
          <w:t>Soil Carbon Management – Economic, Environmental and Societal Benefits</w:t>
        </w:r>
        <w:r>
          <w:fldChar w:fldCharType="end"/>
        </w:r>
        <w:r w:rsidRPr="007F7E2B">
          <w:t xml:space="preserve">, published by CRC press in 2007. While writing the book, we shared data from the projects and received informal and formal technical peer reviews from thirty-five of the top scientists and early evolving climate mitigation market experts. This peer review, which included multiple US academics and recognized experts in the UK and across the world, refined the science and informed the final revision of the method which we submitted to VCS formal review and validation. </w:t>
        </w:r>
      </w:ins>
    </w:p>
    <w:p w14:paraId="62ED26CF" w14:textId="77777777" w:rsidR="00E811AA" w:rsidRPr="007F7E2B" w:rsidRDefault="00E811AA" w:rsidP="00E811AA">
      <w:pPr>
        <w:rPr>
          <w:ins w:id="25712" w:author="V2" w:date="2025-04-14T14:19:00Z" w16du:dateUtc="2025-04-14T19:19:00Z"/>
        </w:rPr>
      </w:pPr>
    </w:p>
    <w:p w14:paraId="3EF6C1B8" w14:textId="77777777" w:rsidR="00E811AA" w:rsidRPr="007F7E2B" w:rsidRDefault="00E811AA" w:rsidP="00E811AA">
      <w:pPr>
        <w:rPr>
          <w:ins w:id="25713" w:author="V2" w:date="2025-04-14T14:19:00Z" w16du:dateUtc="2025-04-14T19:19:00Z"/>
          <w:b/>
          <w:bCs/>
        </w:rPr>
      </w:pPr>
      <w:ins w:id="25714" w:author="V2" w:date="2025-04-14T14:19:00Z" w16du:dateUtc="2025-04-14T19:19:00Z">
        <w:r w:rsidRPr="007F7E2B">
          <w:rPr>
            <w:b/>
            <w:bCs/>
          </w:rPr>
          <w:t>Commercializing The Soil Carbon Quantification Method</w:t>
        </w:r>
      </w:ins>
    </w:p>
    <w:p w14:paraId="1B72869D" w14:textId="77777777" w:rsidR="00E811AA" w:rsidRPr="007F7E2B" w:rsidRDefault="00E811AA" w:rsidP="00E811AA">
      <w:pPr>
        <w:rPr>
          <w:ins w:id="25715" w:author="V2" w:date="2025-04-14T14:19:00Z" w16du:dateUtc="2025-04-14T19:19:00Z"/>
        </w:rPr>
      </w:pPr>
      <w:ins w:id="25716" w:author="V2" w:date="2025-04-14T14:19:00Z" w16du:dateUtc="2025-04-14T19:19:00Z">
        <w:r w:rsidRPr="007F7E2B">
          <w:t xml:space="preserve">In 2012, the Earth Partners submitted the method for approved use under the newly developed Verified Carbon Standard (VCS), now Verra. From the original philosophy and subsequent scientific findings, we also wrote the requisite front-end modules, eligibility sections, additionality sections, etc. and successfully navigated the technical and marketplace peer review process. After a year, we emerged from the required double technical peer review/validation process, and the method was approved as VM0021. </w:t>
        </w:r>
      </w:ins>
    </w:p>
    <w:p w14:paraId="13A2F58D" w14:textId="77777777" w:rsidR="00E811AA" w:rsidRPr="007F7E2B" w:rsidRDefault="00E811AA" w:rsidP="00E811AA">
      <w:pPr>
        <w:rPr>
          <w:ins w:id="25717" w:author="V2" w:date="2025-04-14T14:19:00Z" w16du:dateUtc="2025-04-14T19:19:00Z"/>
        </w:rPr>
      </w:pPr>
      <w:ins w:id="25718" w:author="V2" w:date="2025-04-14T14:19:00Z" w16du:dateUtc="2025-04-14T19:19:00Z">
        <w:r w:rsidRPr="007F7E2B">
          <w:t>Soon after the approval, The Earth Partners LP and Earth Partners LLC parted ways due to a shift in focus by The Earth Partners LP. AES/The Earth Partners LLC retained copyright and all IP and expanded the focus to address quantifying soil carbon and climate health. AES/The Earth Partners LLC worked on tens of millions of acres using VM0021 and learned many things including: sampling costs become de minimus when working at landscape scale and repeated sampling could accurately document statistically significant improvements in Total Carbon and Soil Organic Carbon within a few years in productive landscapes with appropriate practices and slightly more time in arid and less productive lands. We learned that grazing and improved farming practice changes, land restoration, and mined land reclamation could produce reliable improvements.</w:t>
        </w:r>
      </w:ins>
    </w:p>
    <w:p w14:paraId="6DB2E4C2" w14:textId="77777777" w:rsidR="00E811AA" w:rsidRPr="007F7E2B" w:rsidRDefault="00E811AA" w:rsidP="00E811AA">
      <w:pPr>
        <w:rPr>
          <w:ins w:id="25719" w:author="V2" w:date="2025-04-14T14:19:00Z" w16du:dateUtc="2025-04-14T19:19:00Z"/>
        </w:rPr>
      </w:pPr>
      <w:ins w:id="25720" w:author="V2" w:date="2025-04-14T14:19:00Z" w16du:dateUtc="2025-04-14T19:19:00Z">
        <w:r w:rsidRPr="007F7E2B">
          <w:t xml:space="preserve">Working with the </w:t>
        </w:r>
        <w:r>
          <w:fldChar w:fldCharType="begin"/>
        </w:r>
        <w:r>
          <w:instrText>HYPERLINK "https://www.shell.com/what-we-do/technology-and-innovation/innovate-with-shell/shell-gamechanger.html"</w:instrText>
        </w:r>
        <w:r>
          <w:fldChar w:fldCharType="separate"/>
        </w:r>
        <w:r w:rsidRPr="007F7E2B">
          <w:rPr>
            <w:rStyle w:val="Hyperlink"/>
          </w:rPr>
          <w:t>Shell Oil GameChanger</w:t>
        </w:r>
        <w:r>
          <w:fldChar w:fldCharType="end"/>
        </w:r>
        <w:r w:rsidRPr="007F7E2B">
          <w:t xml:space="preserve"> program, Russ Conser at Shell, grazing specialist Dr Richard Teague at Texas A &amp; M, film producer Peter Byck at ASU and a diverse research team including scientists from AES, deployed Verra VM0021 on a Shell Canada study and a Southeastern US study of soil carbon change under improved grazing practices. The findings of the SE study became the focus of the Carbon Nation Series’:  </w:t>
        </w:r>
        <w:r>
          <w:fldChar w:fldCharType="begin"/>
        </w:r>
        <w:r>
          <w:instrText>HYPERLINK "https://www.carboncowboys.org/"</w:instrText>
        </w:r>
        <w:r>
          <w:fldChar w:fldCharType="separate"/>
        </w:r>
        <w:r w:rsidRPr="007F7E2B">
          <w:rPr>
            <w:rStyle w:val="Hyperlink"/>
          </w:rPr>
          <w:t>Carbon Cowboys</w:t>
        </w:r>
        <w:r>
          <w:fldChar w:fldCharType="end"/>
        </w:r>
        <w:r w:rsidRPr="007F7E2B">
          <w:t>,” and “</w:t>
        </w:r>
        <w:r>
          <w:fldChar w:fldCharType="begin"/>
        </w:r>
        <w:r>
          <w:instrText>HYPERLINK "https://rootssodeep.org/"</w:instrText>
        </w:r>
        <w:r>
          <w:fldChar w:fldCharType="separate"/>
        </w:r>
        <w:r w:rsidRPr="007F7E2B">
          <w:rPr>
            <w:rStyle w:val="Hyperlink"/>
          </w:rPr>
          <w:t>Roots so Deep</w:t>
        </w:r>
        <w:r>
          <w:fldChar w:fldCharType="end"/>
        </w:r>
        <w:r w:rsidRPr="007F7E2B">
          <w:t xml:space="preserve">” which have gained global attention and catapulted proponents of improved grazing (e.g., Dr Allen Williams, Gabe Brown of Understanding Agriculture) in front of the increasing interest by farmers and ranchers. Our study findings were enlightening, especially the soil carbon findings and this drew attention and allowed us to present our findings to many groups, agencies, and Obama’s Office of Science and Technology Team. </w:t>
        </w:r>
      </w:ins>
    </w:p>
    <w:p w14:paraId="02FECBB5" w14:textId="77777777" w:rsidR="00E811AA" w:rsidRPr="007F7E2B" w:rsidRDefault="00E811AA" w:rsidP="00E811AA">
      <w:pPr>
        <w:rPr>
          <w:ins w:id="25721" w:author="V2" w:date="2025-04-14T14:19:00Z" w16du:dateUtc="2025-04-14T19:19:00Z"/>
        </w:rPr>
      </w:pPr>
      <w:ins w:id="25722" w:author="V2" w:date="2025-04-14T14:19:00Z" w16du:dateUtc="2025-04-14T19:19:00Z">
        <w:r w:rsidRPr="007F7E2B">
          <w:t xml:space="preserve">Many publications highlighted the rigor of VM0021: </w:t>
        </w:r>
        <w:r>
          <w:fldChar w:fldCharType="begin"/>
        </w:r>
        <w:r>
          <w:instrText>HYPERLINK "https://www.tandfonline.com/doi/full/10.1080/17583004.2019.1633231"</w:instrText>
        </w:r>
        <w:r>
          <w:fldChar w:fldCharType="separate"/>
        </w:r>
        <w:r w:rsidRPr="007F7E2B">
          <w:rPr>
            <w:rStyle w:val="Hyperlink"/>
          </w:rPr>
          <w:t>Carbon Management: Quantifying carbon for agricultural soil management</w:t>
        </w:r>
        <w:r>
          <w:fldChar w:fldCharType="end"/>
        </w:r>
        <w:r w:rsidRPr="007F7E2B">
          <w:t xml:space="preserve">, </w:t>
        </w:r>
        <w:r>
          <w:fldChar w:fldCharType="begin"/>
        </w:r>
        <w:r>
          <w:instrText>HYPERLINK "https://www.edf.org/sites/default/files/content/agricultural-soil-carbon-credits-protocol-synthesis.pdf"</w:instrText>
        </w:r>
        <w:r>
          <w:fldChar w:fldCharType="separate"/>
        </w:r>
        <w:r w:rsidRPr="007F7E2B">
          <w:rPr>
            <w:rStyle w:val="Hyperlink"/>
          </w:rPr>
          <w:t xml:space="preserve">EDF: Agricultural Soil Carbon Credits: Making sense of protocols for carbon sequestration </w:t>
        </w:r>
        <w:r w:rsidRPr="007F7E2B">
          <w:rPr>
            <w:rStyle w:val="Hyperlink"/>
          </w:rPr>
          <w:lastRenderedPageBreak/>
          <w:t>and net greenhouse gas removals.</w:t>
        </w:r>
        <w:r>
          <w:fldChar w:fldCharType="end"/>
        </w:r>
        <w:r w:rsidRPr="007F7E2B">
          <w:t xml:space="preserve">, but no credits were generated as many developers gravitated towards less rigorous protocols that did not have the same sampling requirements. In 2019 AES was approached by an organization with aspirations to deliver soil carbon crediting opportunities to the farming community at large scales. In the end, this group chose to focus on modeling with reduced and minimal sampling that would not meet the requirements of Verra VM0021. A new protocol Verra VM0042, which does not require as robust sampling requirements, became Verra’s primary soil carbon quantification protocol and VM0021 was deactivated in March 2022. </w:t>
        </w:r>
      </w:ins>
    </w:p>
    <w:p w14:paraId="03D9A185" w14:textId="77777777" w:rsidR="00E811AA" w:rsidRPr="007F7E2B" w:rsidRDefault="00E811AA" w:rsidP="00E811AA">
      <w:pPr>
        <w:rPr>
          <w:ins w:id="25723" w:author="V2" w:date="2025-04-14T14:19:00Z" w16du:dateUtc="2025-04-14T19:19:00Z"/>
        </w:rPr>
      </w:pPr>
      <w:ins w:id="25724" w:author="V2" w:date="2025-04-14T14:19:00Z" w16du:dateUtc="2025-04-14T19:19:00Z">
        <w:r w:rsidRPr="007F7E2B">
          <w:t xml:space="preserve">Responding to demand signals from offset buyers wanting (and willing to pay more for) more scientifically robust soil organic carbon credits, Applied Ecological Institute, founded by Steve Apfelbaum, updated VM0021 as part of a new suite of open access protocols called </w:t>
        </w:r>
        <w:r>
          <w:fldChar w:fldCharType="begin"/>
        </w:r>
        <w:r>
          <w:instrText>HYPERLINK "https://regenerativestandard.org/"</w:instrText>
        </w:r>
        <w:r>
          <w:fldChar w:fldCharType="separate"/>
        </w:r>
        <w:r w:rsidRPr="007F7E2B">
          <w:rPr>
            <w:rStyle w:val="Hyperlink"/>
          </w:rPr>
          <w:t>The Regenerative Standard</w:t>
        </w:r>
        <w:r>
          <w:fldChar w:fldCharType="end"/>
        </w:r>
        <w:r w:rsidRPr="007F7E2B">
          <w:t xml:space="preserve"> (The Standard). The mission is to provide rigorous, straight-forward protocols for nature-based solutions and accelerate nature-positive climate action at scale. Following nature’s example of an integrated systems approach, The Standard contains three separate protocols: Soil Organic Carbon (SOC), Biodiversity and Water that are purpose built to work synergistically to improve degraded ecosystems. </w:t>
        </w:r>
        <w:r>
          <w:fldChar w:fldCharType="begin"/>
        </w:r>
        <w:r>
          <w:instrText>HYPERLINK "https://regenerativestandard.org/wp-content/uploads/2023/08/Regenerative-Standard-v1.1-8.14.23.pdf?"</w:instrText>
        </w:r>
        <w:r>
          <w:fldChar w:fldCharType="separate"/>
        </w:r>
        <w:r w:rsidRPr="007F7E2B">
          <w:rPr>
            <w:rStyle w:val="Hyperlink"/>
          </w:rPr>
          <w:t>SOCV1.1</w:t>
        </w:r>
        <w:r>
          <w:fldChar w:fldCharType="end"/>
        </w:r>
        <w:r w:rsidRPr="007F7E2B">
          <w:t xml:space="preserve"> was the first to be deployed and carbon project developers have, thus far, implemented this protocol to generate carbon credits on roughly 600,000 acres to date. Pricing for the offtakes is not public, but the project developers report higher than average pricing for the high-quality credits. </w:t>
        </w:r>
      </w:ins>
    </w:p>
    <w:p w14:paraId="4F1618BA" w14:textId="77777777" w:rsidR="00E811AA" w:rsidRPr="007F7E2B" w:rsidRDefault="00E811AA" w:rsidP="00E811AA">
      <w:pPr>
        <w:rPr>
          <w:ins w:id="25725" w:author="V2" w:date="2025-04-14T14:19:00Z" w16du:dateUtc="2025-04-14T19:19:00Z"/>
        </w:rPr>
      </w:pPr>
      <w:ins w:id="25726" w:author="V2" w:date="2025-04-14T14:19:00Z" w16du:dateUtc="2025-04-14T19:19:00Z">
        <w:r w:rsidRPr="007F7E2B">
          <w:t xml:space="preserve">The Regenerative Standard will be continuously reviewed and improved including seeking accreditation in 2024. </w:t>
        </w:r>
      </w:ins>
    </w:p>
    <w:p w14:paraId="1DBF64E4" w14:textId="77777777" w:rsidR="00E811AA" w:rsidRPr="007F7E2B" w:rsidRDefault="00E811AA" w:rsidP="00E811AA">
      <w:pPr>
        <w:rPr>
          <w:ins w:id="25727" w:author="V2" w:date="2025-04-14T14:19:00Z" w16du:dateUtc="2025-04-14T19:19:00Z"/>
        </w:rPr>
      </w:pPr>
    </w:p>
    <w:p w14:paraId="2B63AC4A" w14:textId="4809915E" w:rsidR="00A40034" w:rsidRPr="007F7E2B" w:rsidRDefault="00E811AA" w:rsidP="00964B29">
      <w:pPr>
        <w:pStyle w:val="Footer"/>
        <w:numPr>
          <w:ilvl w:val="0"/>
          <w:numId w:val="131"/>
        </w:numPr>
        <w:spacing w:before="0"/>
        <w:rPr>
          <w:ins w:id="25728" w:author="V2" w:date="2025-04-14T14:19:00Z" w16du:dateUtc="2025-04-14T19:19:00Z"/>
          <w:sz w:val="18"/>
          <w:szCs w:val="18"/>
        </w:rPr>
      </w:pPr>
      <w:ins w:id="25729" w:author="V2" w:date="2025-04-14T14:19:00Z" w16du:dateUtc="2025-04-14T19:19:00Z">
        <w:r w:rsidRPr="007F7E2B">
          <w:rPr>
            <w:sz w:val="18"/>
            <w:szCs w:val="18"/>
          </w:rPr>
          <w:t>Steven I. Apfelbaum*, Fugui Wang and Ry Thompson, Soil Organic Carbon Changes under Low Disturbance Cropping in the Upper Columbia Plateau Region of Washington, Idaho, and Oregon, USA. Open Acc J Envi Soi Sci 6(3) - 2022. OAJESS.MS.ID.000239. DOI: 10.32474/OAJESS.2022.06.000239</w:t>
        </w:r>
      </w:ins>
    </w:p>
    <w:p w14:paraId="29D55293" w14:textId="77777777" w:rsidR="00A40034" w:rsidRPr="007F7E2B" w:rsidRDefault="00A40034">
      <w:pPr>
        <w:spacing w:after="175" w:line="259" w:lineRule="auto"/>
        <w:rPr>
          <w:ins w:id="25730" w:author="V2" w:date="2025-04-14T14:19:00Z" w16du:dateUtc="2025-04-14T19:19:00Z"/>
        </w:rPr>
      </w:pPr>
      <w:ins w:id="25731" w:author="V2" w:date="2025-04-14T14:19:00Z" w16du:dateUtc="2025-04-14T19:19:00Z">
        <w:r w:rsidRPr="007F7E2B">
          <w:t xml:space="preserve"> </w:t>
        </w:r>
      </w:ins>
    </w:p>
    <w:p w14:paraId="77CD9403" w14:textId="77777777" w:rsidR="00A40034" w:rsidRPr="007F7E2B" w:rsidRDefault="00A40034">
      <w:pPr>
        <w:spacing w:after="173" w:line="259" w:lineRule="auto"/>
        <w:rPr>
          <w:ins w:id="25732" w:author="V2" w:date="2025-04-14T14:19:00Z" w16du:dateUtc="2025-04-14T19:19:00Z"/>
        </w:rPr>
      </w:pPr>
      <w:ins w:id="25733" w:author="V2" w:date="2025-04-14T14:19:00Z" w16du:dateUtc="2025-04-14T19:19:00Z">
        <w:r w:rsidRPr="007F7E2B">
          <w:t xml:space="preserve"> </w:t>
        </w:r>
      </w:ins>
    </w:p>
    <w:p w14:paraId="2DBA8C73" w14:textId="401973FB" w:rsidR="00A40034" w:rsidRPr="007F7E2B" w:rsidRDefault="00A40034">
      <w:pPr>
        <w:spacing w:after="175" w:line="259" w:lineRule="auto"/>
        <w:rPr>
          <w:ins w:id="25734" w:author="V2" w:date="2025-04-14T14:19:00Z" w16du:dateUtc="2025-04-14T19:19:00Z"/>
        </w:rPr>
      </w:pPr>
    </w:p>
    <w:p w14:paraId="68AAE4F4" w14:textId="77777777" w:rsidR="00A40034" w:rsidRPr="007F7E2B" w:rsidRDefault="00A40034">
      <w:pPr>
        <w:spacing w:after="173" w:line="259" w:lineRule="auto"/>
        <w:rPr>
          <w:ins w:id="25735" w:author="V2" w:date="2025-04-14T14:19:00Z" w16du:dateUtc="2025-04-14T19:19:00Z"/>
        </w:rPr>
      </w:pPr>
      <w:ins w:id="25736" w:author="V2" w:date="2025-04-14T14:19:00Z" w16du:dateUtc="2025-04-14T19:19:00Z">
        <w:r w:rsidRPr="007F7E2B">
          <w:t xml:space="preserve"> </w:t>
        </w:r>
      </w:ins>
    </w:p>
    <w:p w14:paraId="7F1E41EC" w14:textId="77777777" w:rsidR="00A40034" w:rsidRPr="007F7E2B" w:rsidRDefault="00A40034">
      <w:pPr>
        <w:spacing w:line="259" w:lineRule="auto"/>
        <w:rPr>
          <w:ins w:id="25737" w:author="V2" w:date="2025-04-14T14:19:00Z" w16du:dateUtc="2025-04-14T19:19:00Z"/>
        </w:rPr>
      </w:pPr>
      <w:ins w:id="25738" w:author="V2" w:date="2025-04-14T14:19:00Z" w16du:dateUtc="2025-04-14T19:19:00Z">
        <w:r w:rsidRPr="007F7E2B">
          <w:t xml:space="preserve">   </w:t>
        </w:r>
      </w:ins>
    </w:p>
    <w:p w14:paraId="69342C1A" w14:textId="1480AAE6" w:rsidR="00236219" w:rsidRPr="007F7E2B" w:rsidRDefault="00236219">
      <w:pPr>
        <w:rPr>
          <w:ins w:id="25739" w:author="V2" w:date="2025-04-14T14:19:00Z" w16du:dateUtc="2025-04-14T19:19:00Z"/>
        </w:rPr>
      </w:pPr>
    </w:p>
    <w:p w14:paraId="2728EDEE" w14:textId="77777777" w:rsidR="00236219" w:rsidRPr="007F7E2B" w:rsidRDefault="00236219">
      <w:pPr>
        <w:rPr>
          <w:ins w:id="25740" w:author="V2" w:date="2025-04-14T14:19:00Z" w16du:dateUtc="2025-04-14T19:19:00Z"/>
        </w:rPr>
      </w:pPr>
      <w:ins w:id="25741" w:author="V2" w:date="2025-04-14T14:19:00Z" w16du:dateUtc="2025-04-14T19:19:00Z">
        <w:r w:rsidRPr="007F7E2B">
          <w:br w:type="page"/>
        </w:r>
      </w:ins>
    </w:p>
    <w:p w14:paraId="44B1D1E8" w14:textId="70BF1421" w:rsidR="00236219" w:rsidRPr="007F7E2B" w:rsidRDefault="00236219" w:rsidP="00236219">
      <w:pPr>
        <w:pStyle w:val="Heading1"/>
        <w:spacing w:line="259" w:lineRule="auto"/>
        <w:rPr>
          <w:ins w:id="25742" w:author="V2" w:date="2025-04-14T14:19:00Z" w16du:dateUtc="2025-04-14T19:19:00Z"/>
        </w:rPr>
      </w:pPr>
      <w:bookmarkStart w:id="25743" w:name="_Toc180594873"/>
      <w:ins w:id="25744" w:author="V2" w:date="2025-04-14T14:19:00Z" w16du:dateUtc="2025-04-14T19:19:00Z">
        <w:r w:rsidRPr="007F7E2B">
          <w:lastRenderedPageBreak/>
          <w:t>Appendix 7.0 Verra Links</w:t>
        </w:r>
        <w:bookmarkEnd w:id="25743"/>
        <w:r w:rsidRPr="007F7E2B">
          <w:t xml:space="preserve"> </w:t>
        </w:r>
      </w:ins>
    </w:p>
    <w:p w14:paraId="7AA959D9" w14:textId="77777777" w:rsidR="00236219" w:rsidRPr="007F7E2B" w:rsidRDefault="00236219" w:rsidP="00161D93">
      <w:pPr>
        <w:rPr>
          <w:ins w:id="25745" w:author="V2" w:date="2025-04-14T14:19:00Z" w16du:dateUtc="2025-04-14T19:19:00Z"/>
        </w:rPr>
      </w:pPr>
      <w:ins w:id="25746" w:author="V2" w:date="2025-04-14T14:19:00Z" w16du:dateUtc="2025-04-14T19:19:00Z">
        <w:r>
          <w:fldChar w:fldCharType="begin"/>
        </w:r>
        <w:r>
          <w:instrText>HYPERLINK "https://verra.org/wp-content/uploads/imported/methodologies/VM0026-Methodology-for-Sustainable-Grasslands-Management-v1.1.pdf" \h</w:instrText>
        </w:r>
        <w:r>
          <w:fldChar w:fldCharType="separate"/>
        </w:r>
        <w:r w:rsidRPr="007F7E2B">
          <w:rPr>
            <w:color w:val="1155CC"/>
            <w:u w:val="single"/>
          </w:rPr>
          <w:t xml:space="preserve">VM0026 </w:t>
        </w:r>
        <w:r>
          <w:fldChar w:fldCharType="end"/>
        </w:r>
        <w:r>
          <w:fldChar w:fldCharType="begin"/>
        </w:r>
        <w:r>
          <w:instrText>HYPERLINK "https://verra.org/wp-content/uploads/imported/methodologies/VM0026-Methodology-for-Sustainable-Grasslands-Management-v1.1.pdf" \h</w:instrText>
        </w:r>
        <w:r>
          <w:fldChar w:fldCharType="separate"/>
        </w:r>
        <w:r w:rsidRPr="007F7E2B">
          <w:rPr>
            <w:i/>
            <w:color w:val="1155CC"/>
            <w:u w:val="single"/>
          </w:rPr>
          <w:t>Methodology for Sustainable Grassland Management (SGM), v1.1</w:t>
        </w:r>
        <w:r>
          <w:fldChar w:fldCharType="end"/>
        </w:r>
      </w:ins>
    </w:p>
    <w:p w14:paraId="4DE8E400" w14:textId="77777777" w:rsidR="00236219" w:rsidRPr="007F7E2B" w:rsidRDefault="00236219" w:rsidP="00161D93">
      <w:pPr>
        <w:spacing w:before="0"/>
        <w:rPr>
          <w:ins w:id="25747" w:author="V2" w:date="2025-04-14T14:19:00Z" w16du:dateUtc="2025-04-14T19:19:00Z"/>
        </w:rPr>
      </w:pPr>
      <w:ins w:id="25748" w:author="V2" w:date="2025-04-14T14:19:00Z" w16du:dateUtc="2025-04-14T19:19:00Z">
        <w:r>
          <w:fldChar w:fldCharType="begin"/>
        </w:r>
        <w:r>
          <w:instrText>HYPERLINK "https://verra.org/wp-content/uploads/2023/05/VM0042-Improved-ALM-v2.0.pdf" \h</w:instrText>
        </w:r>
        <w:r>
          <w:fldChar w:fldCharType="separate"/>
        </w:r>
        <w:r w:rsidRPr="007F7E2B">
          <w:rPr>
            <w:color w:val="1155CC"/>
            <w:u w:val="single"/>
          </w:rPr>
          <w:t>VM0042</w:t>
        </w:r>
        <w:r>
          <w:fldChar w:fldCharType="end"/>
        </w:r>
        <w:r>
          <w:fldChar w:fldCharType="begin"/>
        </w:r>
        <w:r>
          <w:instrText>HYPERLINK "https://verra.org/wp-content/uploads/2023/05/VM0042-Improved-ALM-v2.0.pdf" \h</w:instrText>
        </w:r>
        <w:r>
          <w:fldChar w:fldCharType="separate"/>
        </w:r>
        <w:r w:rsidRPr="007F7E2B">
          <w:rPr>
            <w:i/>
            <w:color w:val="1155CC"/>
            <w:u w:val="single"/>
          </w:rPr>
          <w:t xml:space="preserve"> Methodology for Improved Agricultural Land Management, v2.0</w:t>
        </w:r>
        <w:r>
          <w:fldChar w:fldCharType="end"/>
        </w:r>
      </w:ins>
    </w:p>
    <w:p w14:paraId="7A7FABBD" w14:textId="3B9449D1" w:rsidR="00236219" w:rsidRPr="007F7E2B" w:rsidRDefault="00236219" w:rsidP="00161D93">
      <w:pPr>
        <w:spacing w:before="0"/>
        <w:rPr>
          <w:ins w:id="25749" w:author="V2" w:date="2025-04-14T14:19:00Z" w16du:dateUtc="2025-04-14T19:19:00Z"/>
        </w:rPr>
      </w:pPr>
      <w:ins w:id="25750" w:author="V2" w:date="2025-04-14T14:19:00Z" w16du:dateUtc="2025-04-14T19:19:00Z">
        <w:r>
          <w:fldChar w:fldCharType="begin"/>
        </w:r>
        <w:r>
          <w:instrText>HYPERLINK "https://verra.org/methodologies/vmd0018-methods-to-determine-stratification-v1-0/"</w:instrText>
        </w:r>
        <w:r>
          <w:fldChar w:fldCharType="separate"/>
        </w:r>
        <w:r w:rsidRPr="007F7E2B">
          <w:rPr>
            <w:rStyle w:val="Hyperlink"/>
          </w:rPr>
          <w:t xml:space="preserve">TRS-1 </w:t>
        </w:r>
        <w:r w:rsidRPr="007F7E2B">
          <w:rPr>
            <w:rStyle w:val="Hyperlink"/>
            <w:i/>
          </w:rPr>
          <w:t>Methods to Determine Stratification, v1.0</w:t>
        </w:r>
        <w:r>
          <w:fldChar w:fldCharType="end"/>
        </w:r>
      </w:ins>
    </w:p>
    <w:p w14:paraId="0EEC6667" w14:textId="7CE9F302" w:rsidR="00236219" w:rsidRPr="007F7E2B" w:rsidRDefault="00236219" w:rsidP="00161D93">
      <w:pPr>
        <w:spacing w:before="0"/>
        <w:rPr>
          <w:ins w:id="25751" w:author="V2" w:date="2025-04-14T14:19:00Z" w16du:dateUtc="2025-04-14T19:19:00Z"/>
        </w:rPr>
      </w:pPr>
      <w:ins w:id="25752" w:author="V2" w:date="2025-04-14T14:19:00Z" w16du:dateUtc="2025-04-14T19:19:00Z">
        <w:r>
          <w:fldChar w:fldCharType="begin"/>
        </w:r>
        <w:r>
          <w:instrText>HYPERLINK "https://verra.org/methodologies/vmd0019-methods-to-project-future-conditions-v1-0/"</w:instrText>
        </w:r>
        <w:r>
          <w:fldChar w:fldCharType="separate"/>
        </w:r>
        <w:r w:rsidRPr="007F7E2B">
          <w:rPr>
            <w:rStyle w:val="Hyperlink"/>
          </w:rPr>
          <w:t>TRS-2</w:t>
        </w:r>
        <w:r w:rsidRPr="007F7E2B">
          <w:rPr>
            <w:rStyle w:val="Hyperlink"/>
            <w:i/>
          </w:rPr>
          <w:t xml:space="preserve"> Methods to Project Future Conditions, v1.0</w:t>
        </w:r>
        <w:r>
          <w:fldChar w:fldCharType="end"/>
        </w:r>
      </w:ins>
    </w:p>
    <w:p w14:paraId="1E2130E5" w14:textId="41006962" w:rsidR="00236219" w:rsidRPr="007F7E2B" w:rsidRDefault="00236219" w:rsidP="00161D93">
      <w:pPr>
        <w:spacing w:before="0"/>
        <w:rPr>
          <w:ins w:id="25753" w:author="V2" w:date="2025-04-14T14:19:00Z" w16du:dateUtc="2025-04-14T19:19:00Z"/>
          <w:color w:val="1155CC"/>
          <w:u w:val="single"/>
        </w:rPr>
      </w:pPr>
      <w:ins w:id="25754" w:author="V2" w:date="2025-04-14T14:19:00Z" w16du:dateUtc="2025-04-14T19:19:00Z">
        <w:r>
          <w:fldChar w:fldCharType="begin"/>
        </w:r>
        <w:r>
          <w:instrText>HYPERLINK "https://verra.org/methodologies/vmd0020-methods-to-determine-project-boundaries-v1-0/"</w:instrText>
        </w:r>
        <w:r>
          <w:fldChar w:fldCharType="separate"/>
        </w:r>
        <w:r w:rsidRPr="007F7E2B">
          <w:rPr>
            <w:rStyle w:val="Hyperlink"/>
          </w:rPr>
          <w:t xml:space="preserve">TRS-3 </w:t>
        </w:r>
        <w:r w:rsidRPr="007F7E2B">
          <w:rPr>
            <w:rStyle w:val="Hyperlink"/>
            <w:i/>
          </w:rPr>
          <w:t>Methods to Determine the Project Boundary, v1.0</w:t>
        </w:r>
        <w:r>
          <w:fldChar w:fldCharType="end"/>
        </w:r>
      </w:ins>
    </w:p>
    <w:p w14:paraId="7A5D92DC" w14:textId="56D52496" w:rsidR="00236219" w:rsidRPr="007F7E2B" w:rsidRDefault="00236219" w:rsidP="00161D93">
      <w:pPr>
        <w:spacing w:before="0"/>
        <w:rPr>
          <w:ins w:id="25755" w:author="V2" w:date="2025-04-14T14:19:00Z" w16du:dateUtc="2025-04-14T19:19:00Z"/>
        </w:rPr>
      </w:pPr>
      <w:ins w:id="25756" w:author="V2" w:date="2025-04-14T14:19:00Z" w16du:dateUtc="2025-04-14T19:19:00Z">
        <w:r w:rsidRPr="007F7E2B">
          <w:rPr>
            <w:color w:val="1155CC"/>
            <w:u w:val="single"/>
          </w:rPr>
          <w:t xml:space="preserve">VMD0021** </w:t>
        </w:r>
        <w:r w:rsidRPr="007F7E2B">
          <w:rPr>
            <w:i/>
            <w:color w:val="1155CC"/>
            <w:u w:val="single"/>
          </w:rPr>
          <w:t>Estimation of Stocks in the Soil Carbon Pool, v1.0</w:t>
        </w:r>
      </w:ins>
    </w:p>
    <w:p w14:paraId="72D801AC" w14:textId="47D7B3E9" w:rsidR="00236219" w:rsidRPr="007F7E2B" w:rsidRDefault="00236219" w:rsidP="00161D93">
      <w:pPr>
        <w:spacing w:before="0"/>
        <w:rPr>
          <w:ins w:id="25757" w:author="V2" w:date="2025-04-14T14:19:00Z" w16du:dateUtc="2025-04-14T19:19:00Z"/>
        </w:rPr>
      </w:pPr>
      <w:ins w:id="25758" w:author="V2" w:date="2025-04-14T14:19:00Z" w16du:dateUtc="2025-04-14T19:19:00Z">
        <w:r>
          <w:fldChar w:fldCharType="begin"/>
        </w:r>
        <w:r>
          <w:instrText>HYPERLINK "https://verra.org/methodologies/vmd0022-estimation-of-carbon-stocks-in-living-plant-biomass-v1-0/"</w:instrText>
        </w:r>
        <w:r>
          <w:fldChar w:fldCharType="separate"/>
        </w:r>
        <w:r w:rsidRPr="007F7E2B">
          <w:rPr>
            <w:rStyle w:val="Hyperlink"/>
          </w:rPr>
          <w:t>TRS-4</w:t>
        </w:r>
        <w:r w:rsidRPr="007F7E2B">
          <w:rPr>
            <w:rStyle w:val="Hyperlink"/>
            <w:i/>
          </w:rPr>
          <w:t xml:space="preserve"> Estimation of Carbon Stocks in Living Plant Biomass, v1.0</w:t>
        </w:r>
        <w:r>
          <w:fldChar w:fldCharType="end"/>
        </w:r>
        <w:r w:rsidRPr="007F7E2B">
          <w:rPr>
            <w:i/>
          </w:rPr>
          <w:t xml:space="preserve"> </w:t>
        </w:r>
      </w:ins>
    </w:p>
    <w:p w14:paraId="63C51825" w14:textId="391DCD48" w:rsidR="00236219" w:rsidRPr="007F7E2B" w:rsidRDefault="00236219" w:rsidP="00161D93">
      <w:pPr>
        <w:spacing w:before="0"/>
        <w:rPr>
          <w:ins w:id="25759" w:author="V2" w:date="2025-04-14T14:19:00Z" w16du:dateUtc="2025-04-14T19:19:00Z"/>
          <w:color w:val="1155CC"/>
          <w:u w:val="single"/>
        </w:rPr>
      </w:pPr>
      <w:ins w:id="25760" w:author="V2" w:date="2025-04-14T14:19:00Z" w16du:dateUtc="2025-04-14T19:19:00Z">
        <w:r>
          <w:fldChar w:fldCharType="begin"/>
        </w:r>
        <w:r>
          <w:instrText>HYPERLINK "https://verra.org/methodologies/vmd0023-estimation-of-carbon-stocks-in-the-litter-pool-v1-0/"</w:instrText>
        </w:r>
        <w:r>
          <w:fldChar w:fldCharType="separate"/>
        </w:r>
        <w:r w:rsidRPr="007F7E2B">
          <w:rPr>
            <w:rStyle w:val="Hyperlink"/>
          </w:rPr>
          <w:t>TRS-5</w:t>
        </w:r>
        <w:r w:rsidRPr="007F7E2B">
          <w:rPr>
            <w:rStyle w:val="Hyperlink"/>
            <w:i/>
          </w:rPr>
          <w:t xml:space="preserve"> Estimation of Carbon Stocks in the Litter Pool, v1.0</w:t>
        </w:r>
        <w:r>
          <w:fldChar w:fldCharType="end"/>
        </w:r>
      </w:ins>
    </w:p>
    <w:p w14:paraId="1B3C3C9A" w14:textId="4759229D" w:rsidR="00236219" w:rsidRPr="007F7E2B" w:rsidRDefault="00236219" w:rsidP="00161D93">
      <w:pPr>
        <w:spacing w:before="0"/>
        <w:rPr>
          <w:ins w:id="25761" w:author="V2" w:date="2025-04-14T14:19:00Z" w16du:dateUtc="2025-04-14T19:19:00Z"/>
        </w:rPr>
      </w:pPr>
      <w:ins w:id="25762" w:author="V2" w:date="2025-04-14T14:19:00Z" w16du:dateUtc="2025-04-14T19:19:00Z">
        <w:r>
          <w:fldChar w:fldCharType="begin"/>
        </w:r>
        <w:r>
          <w:instrText>HYPERLINK "https://verra.org/methodologies/vmd0024-estimation-of-carbon-stocks-in-the-dead-wood-pool-v1-0/"</w:instrText>
        </w:r>
        <w:r>
          <w:fldChar w:fldCharType="separate"/>
        </w:r>
        <w:r w:rsidRPr="007F7E2B">
          <w:rPr>
            <w:rStyle w:val="Hyperlink"/>
          </w:rPr>
          <w:t xml:space="preserve">TRS-6 </w:t>
        </w:r>
        <w:r w:rsidRPr="007F7E2B">
          <w:rPr>
            <w:rStyle w:val="Hyperlink"/>
            <w:i/>
          </w:rPr>
          <w:t>Estimation of Carbon Stocks in the Dead Wood Pool, v1.0</w:t>
        </w:r>
        <w:r>
          <w:fldChar w:fldCharType="end"/>
        </w:r>
      </w:ins>
    </w:p>
    <w:p w14:paraId="70EDAEC4" w14:textId="4191CA9C" w:rsidR="00236219" w:rsidRPr="007F7E2B" w:rsidRDefault="00236219" w:rsidP="00161D93">
      <w:pPr>
        <w:spacing w:before="0"/>
        <w:rPr>
          <w:ins w:id="25763" w:author="V2" w:date="2025-04-14T14:19:00Z" w16du:dateUtc="2025-04-14T19:19:00Z"/>
        </w:rPr>
      </w:pPr>
      <w:ins w:id="25764" w:author="V2" w:date="2025-04-14T14:19:00Z" w16du:dateUtc="2025-04-14T19:19:00Z">
        <w:r>
          <w:fldChar w:fldCharType="begin"/>
        </w:r>
        <w:r>
          <w:instrText>HYPERLINK "https://verra.org/methodologies/vmd0025-estimation-of-woody-biomass-harvesting-and-utilization-v1-0/"</w:instrText>
        </w:r>
        <w:r>
          <w:fldChar w:fldCharType="separate"/>
        </w:r>
        <w:r w:rsidRPr="007F7E2B">
          <w:rPr>
            <w:rStyle w:val="Hyperlink"/>
          </w:rPr>
          <w:t xml:space="preserve">TRS-7 </w:t>
        </w:r>
        <w:r w:rsidRPr="007F7E2B">
          <w:rPr>
            <w:rStyle w:val="Hyperlink"/>
            <w:i/>
          </w:rPr>
          <w:t>Estimation of Woody Biomass Harvesting and Utilization, v1.0</w:t>
        </w:r>
        <w:r>
          <w:fldChar w:fldCharType="end"/>
        </w:r>
      </w:ins>
    </w:p>
    <w:p w14:paraId="695698B3" w14:textId="111699E4" w:rsidR="00236219" w:rsidRPr="007F7E2B" w:rsidRDefault="00236219" w:rsidP="00161D93">
      <w:pPr>
        <w:spacing w:before="0"/>
        <w:rPr>
          <w:ins w:id="25765" w:author="V2" w:date="2025-04-14T14:19:00Z" w16du:dateUtc="2025-04-14T19:19:00Z"/>
        </w:rPr>
      </w:pPr>
      <w:ins w:id="25766" w:author="V2" w:date="2025-04-14T14:19:00Z" w16du:dateUtc="2025-04-14T19:19:00Z">
        <w:r>
          <w:fldChar w:fldCharType="begin"/>
        </w:r>
        <w:r>
          <w:instrText>HYPERLINK "https://verra.org/methodology/vmd0027-estimation-of-domesticated-animal-populations-v1-0/"</w:instrText>
        </w:r>
        <w:r>
          <w:fldChar w:fldCharType="separate"/>
        </w:r>
        <w:r w:rsidRPr="007F7E2B">
          <w:rPr>
            <w:rStyle w:val="Hyperlink"/>
          </w:rPr>
          <w:t xml:space="preserve">TRS-9 </w:t>
        </w:r>
        <w:r w:rsidRPr="007F7E2B">
          <w:rPr>
            <w:rStyle w:val="Hyperlink"/>
            <w:i/>
          </w:rPr>
          <w:t>Estimation of Domesticated Animal Populations, v1.0</w:t>
        </w:r>
        <w:r>
          <w:fldChar w:fldCharType="end"/>
        </w:r>
      </w:ins>
    </w:p>
    <w:p w14:paraId="3A2D02D7" w14:textId="2B1A83CA" w:rsidR="00236219" w:rsidRPr="007F7E2B" w:rsidRDefault="00236219" w:rsidP="00161D93">
      <w:pPr>
        <w:spacing w:before="0"/>
        <w:rPr>
          <w:ins w:id="25767" w:author="V2" w:date="2025-04-14T14:19:00Z" w16du:dateUtc="2025-04-14T19:19:00Z"/>
          <w:color w:val="1155CC"/>
          <w:u w:val="single"/>
        </w:rPr>
      </w:pPr>
      <w:ins w:id="25768" w:author="V2" w:date="2025-04-14T14:19:00Z" w16du:dateUtc="2025-04-14T19:19:00Z">
        <w:r>
          <w:fldChar w:fldCharType="begin"/>
        </w:r>
        <w:r>
          <w:instrText>HYPERLINK "https://verra.org/methodology/vmd0026-estimation-of-carbon-stocks-in-the-long-lived-wood-products-pool-v1-0/"</w:instrText>
        </w:r>
        <w:r>
          <w:fldChar w:fldCharType="separate"/>
        </w:r>
        <w:r w:rsidRPr="007F7E2B">
          <w:rPr>
            <w:rStyle w:val="Hyperlink"/>
          </w:rPr>
          <w:t xml:space="preserve">TRS-8 </w:t>
        </w:r>
        <w:r w:rsidRPr="007F7E2B">
          <w:rPr>
            <w:rStyle w:val="Hyperlink"/>
            <w:i/>
          </w:rPr>
          <w:t>Estimation of Carbon Stocks in the Long Lived Wood Products Pool, v1.0</w:t>
        </w:r>
        <w:r>
          <w:fldChar w:fldCharType="end"/>
        </w:r>
      </w:ins>
    </w:p>
    <w:p w14:paraId="6BD2B696" w14:textId="333EAC8F" w:rsidR="00236219" w:rsidRPr="007F7E2B" w:rsidRDefault="00236219" w:rsidP="00161D93">
      <w:pPr>
        <w:spacing w:before="0"/>
        <w:rPr>
          <w:ins w:id="25769" w:author="V2" w:date="2025-04-14T14:19:00Z" w16du:dateUtc="2025-04-14T19:19:00Z"/>
          <w:color w:val="1155CC"/>
          <w:u w:val="single"/>
        </w:rPr>
      </w:pPr>
      <w:ins w:id="25770" w:author="V2" w:date="2025-04-14T14:19:00Z" w16du:dateUtc="2025-04-14T19:19:00Z">
        <w:r>
          <w:fldChar w:fldCharType="begin"/>
        </w:r>
        <w:r>
          <w:instrText>HYPERLINK "https://verra.org/methodology/vmd0028-estimation-of-emissions-from-domesticated-animals-v1-0/"</w:instrText>
        </w:r>
        <w:r>
          <w:fldChar w:fldCharType="separate"/>
        </w:r>
        <w:r w:rsidRPr="007F7E2B">
          <w:rPr>
            <w:rStyle w:val="Hyperlink"/>
          </w:rPr>
          <w:t>TRS-10</w:t>
        </w:r>
        <w:r w:rsidRPr="007F7E2B">
          <w:rPr>
            <w:rStyle w:val="Hyperlink"/>
            <w:i/>
          </w:rPr>
          <w:t xml:space="preserve"> Estimation of Emissions from Domesticated Animals, v1.0</w:t>
        </w:r>
        <w:r>
          <w:fldChar w:fldCharType="end"/>
        </w:r>
      </w:ins>
    </w:p>
    <w:p w14:paraId="0DB39972" w14:textId="066EAB11" w:rsidR="00236219" w:rsidRPr="007F7E2B" w:rsidRDefault="00236219" w:rsidP="00161D93">
      <w:pPr>
        <w:spacing w:before="0"/>
        <w:rPr>
          <w:ins w:id="25771" w:author="V2" w:date="2025-04-14T14:19:00Z" w16du:dateUtc="2025-04-14T19:19:00Z"/>
        </w:rPr>
      </w:pPr>
      <w:ins w:id="25772" w:author="V2" w:date="2025-04-14T14:19:00Z" w16du:dateUtc="2025-04-14T19:19:00Z">
        <w:r>
          <w:fldChar w:fldCharType="begin"/>
        </w:r>
        <w:r>
          <w:instrText>HYPERLINK "https://verra.org/methodology/vmd0029-estimation-of-emissions-from-non-co2-ghgs-from-soils-v1-1/"</w:instrText>
        </w:r>
        <w:r>
          <w:fldChar w:fldCharType="separate"/>
        </w:r>
        <w:r w:rsidRPr="007F7E2B">
          <w:rPr>
            <w:rStyle w:val="Hyperlink"/>
          </w:rPr>
          <w:t>TRS-11</w:t>
        </w:r>
        <w:r w:rsidRPr="007F7E2B">
          <w:rPr>
            <w:rStyle w:val="Hyperlink"/>
            <w:i/>
          </w:rPr>
          <w:t xml:space="preserve"> Estimation of Emissions of Non-CO2 GHG from Soils, v1.1</w:t>
        </w:r>
        <w:r>
          <w:fldChar w:fldCharType="end"/>
        </w:r>
      </w:ins>
    </w:p>
    <w:p w14:paraId="3E12751E" w14:textId="5EA558BB" w:rsidR="00236219" w:rsidRPr="007F7E2B" w:rsidRDefault="00236219" w:rsidP="00161D93">
      <w:pPr>
        <w:spacing w:before="0"/>
        <w:rPr>
          <w:ins w:id="25773" w:author="V2" w:date="2025-04-14T14:19:00Z" w16du:dateUtc="2025-04-14T19:19:00Z"/>
          <w:color w:val="1155CC"/>
          <w:u w:val="single"/>
        </w:rPr>
      </w:pPr>
      <w:ins w:id="25774" w:author="V2" w:date="2025-04-14T14:19:00Z" w16du:dateUtc="2025-04-14T19:19:00Z">
        <w:r>
          <w:fldChar w:fldCharType="begin"/>
        </w:r>
        <w:r>
          <w:instrText>HYPERLINK "https://verra.org/methodology/vmd0030-estimation-of-emissions-from-power-equipment-v1-0/"</w:instrText>
        </w:r>
        <w:r>
          <w:fldChar w:fldCharType="separate"/>
        </w:r>
        <w:r w:rsidRPr="007F7E2B">
          <w:rPr>
            <w:rStyle w:val="Hyperlink"/>
          </w:rPr>
          <w:t>TRS-12</w:t>
        </w:r>
        <w:r w:rsidRPr="007F7E2B">
          <w:rPr>
            <w:rStyle w:val="Hyperlink"/>
            <w:i/>
          </w:rPr>
          <w:t xml:space="preserve"> Estimation of Emissions from Power Equipment, v1.0</w:t>
        </w:r>
        <w:r>
          <w:fldChar w:fldCharType="end"/>
        </w:r>
      </w:ins>
    </w:p>
    <w:p w14:paraId="6523DD68" w14:textId="0849E88F" w:rsidR="00236219" w:rsidRPr="007F7E2B" w:rsidRDefault="00236219" w:rsidP="00161D93">
      <w:pPr>
        <w:spacing w:before="0"/>
        <w:rPr>
          <w:ins w:id="25775" w:author="V2" w:date="2025-04-14T14:19:00Z" w16du:dateUtc="2025-04-14T19:19:00Z"/>
        </w:rPr>
      </w:pPr>
      <w:ins w:id="25776" w:author="V2" w:date="2025-04-14T14:19:00Z" w16du:dateUtc="2025-04-14T19:19:00Z">
        <w:r>
          <w:fldChar w:fldCharType="begin"/>
        </w:r>
        <w:r>
          <w:instrText>HYPERLINK "https://verra.org/methodology/vmd0031-estimation-of-emissions-from-burning-v1-0/"</w:instrText>
        </w:r>
        <w:r>
          <w:fldChar w:fldCharType="separate"/>
        </w:r>
        <w:r w:rsidRPr="007F7E2B">
          <w:rPr>
            <w:rStyle w:val="Hyperlink"/>
          </w:rPr>
          <w:t>TRS-13</w:t>
        </w:r>
        <w:r w:rsidRPr="007F7E2B">
          <w:rPr>
            <w:rStyle w:val="Hyperlink"/>
            <w:i/>
          </w:rPr>
          <w:t xml:space="preserve"> Estimation of Emissions from Burning, v1.0</w:t>
        </w:r>
        <w:r>
          <w:fldChar w:fldCharType="end"/>
        </w:r>
      </w:ins>
    </w:p>
    <w:p w14:paraId="2BF1D2FF" w14:textId="166B7BA3" w:rsidR="00236219" w:rsidRPr="007F7E2B" w:rsidRDefault="00236219" w:rsidP="00161D93">
      <w:pPr>
        <w:spacing w:before="0"/>
        <w:rPr>
          <w:ins w:id="25777" w:author="V2" w:date="2025-04-14T14:19:00Z" w16du:dateUtc="2025-04-14T19:19:00Z"/>
          <w:color w:val="1155CC"/>
          <w:u w:val="single"/>
        </w:rPr>
      </w:pPr>
      <w:ins w:id="25778" w:author="V2" w:date="2025-04-14T14:19:00Z" w16du:dateUtc="2025-04-14T19:19:00Z">
        <w:r>
          <w:fldChar w:fldCharType="begin"/>
        </w:r>
        <w:r>
          <w:instrText>HYPERLINK "https://verra.org/methodology/vmd0032-estimation-of-emissions-from-activity-shifting-leakage-v1-0/"</w:instrText>
        </w:r>
        <w:r>
          <w:fldChar w:fldCharType="separate"/>
        </w:r>
        <w:r w:rsidRPr="007F7E2B">
          <w:rPr>
            <w:rStyle w:val="Hyperlink"/>
          </w:rPr>
          <w:t>TRS-14</w:t>
        </w:r>
        <w:r w:rsidRPr="007F7E2B">
          <w:rPr>
            <w:rStyle w:val="Hyperlink"/>
            <w:i/>
          </w:rPr>
          <w:t xml:space="preserve"> Estimation of Emissions from Activity-Shifting Leakage, v1.0</w:t>
        </w:r>
        <w:r>
          <w:fldChar w:fldCharType="end"/>
        </w:r>
      </w:ins>
    </w:p>
    <w:p w14:paraId="77384FE8" w14:textId="3472CCD8" w:rsidR="00236219" w:rsidRPr="007F7E2B" w:rsidRDefault="00236219" w:rsidP="00161D93">
      <w:pPr>
        <w:spacing w:before="0"/>
        <w:rPr>
          <w:ins w:id="25779" w:author="V2" w:date="2025-04-14T14:19:00Z" w16du:dateUtc="2025-04-14T19:19:00Z"/>
        </w:rPr>
      </w:pPr>
      <w:ins w:id="25780" w:author="V2" w:date="2025-04-14T14:19:00Z" w16du:dateUtc="2025-04-14T19:19:00Z">
        <w:r>
          <w:fldChar w:fldCharType="begin"/>
        </w:r>
        <w:r>
          <w:instrText>HYPERLINK "https://verra.org/methodology/vmd0033-estimation-of-emissions-from-market-leakage-v1-0/"</w:instrText>
        </w:r>
        <w:r>
          <w:fldChar w:fldCharType="separate"/>
        </w:r>
        <w:r w:rsidRPr="007F7E2B">
          <w:rPr>
            <w:rStyle w:val="Hyperlink"/>
          </w:rPr>
          <w:t>TRS-15</w:t>
        </w:r>
        <w:r w:rsidRPr="007F7E2B">
          <w:rPr>
            <w:rStyle w:val="Hyperlink"/>
            <w:i/>
          </w:rPr>
          <w:t xml:space="preserve"> Estimation of Emissions from Market Leakage, v1.0</w:t>
        </w:r>
        <w:r>
          <w:fldChar w:fldCharType="end"/>
        </w:r>
      </w:ins>
    </w:p>
    <w:p w14:paraId="465E7E3A" w14:textId="33294FE3" w:rsidR="00236219" w:rsidRPr="007F7E2B" w:rsidRDefault="00236219" w:rsidP="00161D93">
      <w:pPr>
        <w:spacing w:before="0"/>
        <w:rPr>
          <w:ins w:id="25781" w:author="V2" w:date="2025-04-14T14:19:00Z" w16du:dateUtc="2025-04-14T19:19:00Z"/>
          <w:color w:val="1155CC"/>
          <w:u w:val="single"/>
        </w:rPr>
      </w:pPr>
      <w:ins w:id="25782" w:author="V2" w:date="2025-04-14T14:19:00Z" w16du:dateUtc="2025-04-14T19:19:00Z">
        <w:r>
          <w:fldChar w:fldCharType="begin"/>
        </w:r>
        <w:r>
          <w:instrText>HYPERLINK "https://verra.org/methodology/vmd0034-methods-for-developing-a-monitoring-plan-v1-0/"</w:instrText>
        </w:r>
        <w:r>
          <w:fldChar w:fldCharType="separate"/>
        </w:r>
        <w:r w:rsidRPr="007F7E2B">
          <w:rPr>
            <w:rStyle w:val="Hyperlink"/>
          </w:rPr>
          <w:t xml:space="preserve">TRS-16 </w:t>
        </w:r>
        <w:r w:rsidRPr="007F7E2B">
          <w:rPr>
            <w:rStyle w:val="Hyperlink"/>
            <w:i/>
          </w:rPr>
          <w:t>Methods for Developing a Monitoring Plan, v1.0</w:t>
        </w:r>
        <w:r>
          <w:fldChar w:fldCharType="end"/>
        </w:r>
      </w:ins>
    </w:p>
    <w:p w14:paraId="321D5628" w14:textId="52EA9400" w:rsidR="00236219" w:rsidRPr="007F7E2B" w:rsidRDefault="00161D93" w:rsidP="00161D93">
      <w:pPr>
        <w:spacing w:before="0"/>
        <w:rPr>
          <w:ins w:id="25783" w:author="V2" w:date="2025-04-14T14:19:00Z" w16du:dateUtc="2025-04-14T19:19:00Z"/>
          <w:rStyle w:val="Hyperlink"/>
        </w:rPr>
      </w:pPr>
      <w:ins w:id="25784" w:author="V2" w:date="2025-04-14T14:19:00Z" w16du:dateUtc="2025-04-14T19:19:00Z">
        <w:r w:rsidRPr="007F7E2B">
          <w:rPr>
            <w:color w:val="1155CC"/>
            <w:u w:val="single"/>
          </w:rPr>
          <w:fldChar w:fldCharType="begin"/>
        </w:r>
        <w:r w:rsidRPr="007F7E2B">
          <w:rPr>
            <w:color w:val="1155CC"/>
            <w:u w:val="single"/>
          </w:rPr>
          <w:instrText>HYPERLINK "https://verra.org/methodology/vmd0035-methods-to-determine-the-net-change-in-atmospheric-ghg-resulting-from-project-activities-v1-0/"</w:instrText>
        </w:r>
        <w:r w:rsidRPr="007F7E2B">
          <w:rPr>
            <w:color w:val="1155CC"/>
            <w:u w:val="single"/>
          </w:rPr>
        </w:r>
        <w:r w:rsidRPr="007F7E2B">
          <w:rPr>
            <w:color w:val="1155CC"/>
            <w:u w:val="single"/>
          </w:rPr>
          <w:fldChar w:fldCharType="separate"/>
        </w:r>
        <w:r w:rsidR="00236219" w:rsidRPr="007F7E2B">
          <w:rPr>
            <w:rStyle w:val="Hyperlink"/>
          </w:rPr>
          <w:t xml:space="preserve">TRS-17 </w:t>
        </w:r>
        <w:r w:rsidR="00236219" w:rsidRPr="007F7E2B">
          <w:rPr>
            <w:rStyle w:val="Hyperlink"/>
            <w:i/>
          </w:rPr>
          <w:t>Methods to Determine the Net Change in Atmospheric GHG Resulting from Project Activities, v1.0</w:t>
        </w:r>
      </w:ins>
    </w:p>
    <w:p w14:paraId="70DAA842" w14:textId="3A2B3ED6" w:rsidR="00236219" w:rsidRPr="007F7E2B" w:rsidRDefault="00161D93" w:rsidP="00236219">
      <w:pPr>
        <w:rPr>
          <w:ins w:id="25785" w:author="V2" w:date="2025-04-14T14:19:00Z" w16du:dateUtc="2025-04-14T19:19:00Z"/>
        </w:rPr>
      </w:pPr>
      <w:ins w:id="25786" w:author="V2" w:date="2025-04-14T14:19:00Z" w16du:dateUtc="2025-04-14T19:19:00Z">
        <w:r w:rsidRPr="007F7E2B">
          <w:rPr>
            <w:color w:val="1155CC"/>
            <w:u w:val="single"/>
          </w:rPr>
          <w:fldChar w:fldCharType="end"/>
        </w:r>
      </w:ins>
    </w:p>
    <w:p w14:paraId="407EEAD9" w14:textId="77777777" w:rsidR="00CA29B5" w:rsidRPr="007F7E2B" w:rsidRDefault="00CA29B5" w:rsidP="001E4575">
      <w:pPr>
        <w:pStyle w:val="Heading1"/>
        <w:spacing w:line="259" w:lineRule="auto"/>
        <w:rPr>
          <w:ins w:id="25787" w:author="V2" w:date="2025-04-14T14:19:00Z" w16du:dateUtc="2025-04-14T19:19:00Z"/>
        </w:rPr>
      </w:pPr>
      <w:bookmarkStart w:id="25788" w:name="_Hlk188273520"/>
    </w:p>
    <w:p w14:paraId="08596480" w14:textId="77777777" w:rsidR="00CA29B5" w:rsidRPr="007F7E2B" w:rsidRDefault="00CA29B5" w:rsidP="00CA29B5">
      <w:pPr>
        <w:rPr>
          <w:ins w:id="25789" w:author="V2" w:date="2025-04-14T14:19:00Z" w16du:dateUtc="2025-04-14T19:19:00Z"/>
        </w:rPr>
      </w:pPr>
    </w:p>
    <w:p w14:paraId="1427498B" w14:textId="77777777" w:rsidR="00CA29B5" w:rsidRPr="007F7E2B" w:rsidRDefault="00CA29B5" w:rsidP="001E4575">
      <w:pPr>
        <w:pStyle w:val="Heading1"/>
        <w:spacing w:line="259" w:lineRule="auto"/>
        <w:rPr>
          <w:ins w:id="25790" w:author="V2" w:date="2025-04-14T14:19:00Z" w16du:dateUtc="2025-04-14T19:19:00Z"/>
        </w:rPr>
      </w:pPr>
    </w:p>
    <w:p w14:paraId="7E57E0C7" w14:textId="77777777" w:rsidR="00CA29B5" w:rsidRPr="007F7E2B" w:rsidRDefault="00CA29B5" w:rsidP="00CA29B5">
      <w:pPr>
        <w:rPr>
          <w:ins w:id="25791" w:author="V2" w:date="2025-04-14T14:19:00Z" w16du:dateUtc="2025-04-14T19:19:00Z"/>
        </w:rPr>
      </w:pPr>
    </w:p>
    <w:p w14:paraId="0A1BEE29" w14:textId="77777777" w:rsidR="00CA29B5" w:rsidRPr="007F7E2B" w:rsidRDefault="00CA29B5" w:rsidP="00CA29B5">
      <w:pPr>
        <w:rPr>
          <w:ins w:id="25792" w:author="V2" w:date="2025-04-14T14:19:00Z" w16du:dateUtc="2025-04-14T19:19:00Z"/>
        </w:rPr>
      </w:pPr>
    </w:p>
    <w:p w14:paraId="7C62EE5B" w14:textId="66BA4CF5" w:rsidR="001E4575" w:rsidRPr="007F7E2B" w:rsidRDefault="001E4575" w:rsidP="001E4575">
      <w:pPr>
        <w:pStyle w:val="Heading1"/>
        <w:spacing w:line="259" w:lineRule="auto"/>
        <w:rPr>
          <w:ins w:id="25793" w:author="V2" w:date="2025-04-14T14:19:00Z" w16du:dateUtc="2025-04-14T19:19:00Z"/>
        </w:rPr>
      </w:pPr>
      <w:ins w:id="25794" w:author="V2" w:date="2025-04-14T14:19:00Z" w16du:dateUtc="2025-04-14T19:19:00Z">
        <w:r w:rsidRPr="007F7E2B">
          <w:lastRenderedPageBreak/>
          <w:t xml:space="preserve">Appendix 8.0 </w:t>
        </w:r>
        <w:r w:rsidR="00AF681E" w:rsidRPr="007F7E2B">
          <w:t xml:space="preserve">Migrating from </w:t>
        </w:r>
        <w:r w:rsidRPr="007F7E2B">
          <w:t xml:space="preserve">TRS Version 1.0 </w:t>
        </w:r>
        <w:r w:rsidR="00AF681E" w:rsidRPr="007F7E2B">
          <w:t>to</w:t>
        </w:r>
        <w:r w:rsidRPr="007F7E2B">
          <w:t xml:space="preserve"> 2.0</w:t>
        </w:r>
        <w:bookmarkEnd w:id="25788"/>
      </w:ins>
    </w:p>
    <w:p w14:paraId="21845392" w14:textId="3FBC2C84" w:rsidR="001E4575" w:rsidRPr="007F7E2B" w:rsidRDefault="00190652" w:rsidP="00CA29B5">
      <w:pPr>
        <w:ind w:firstLine="720"/>
        <w:rPr>
          <w:ins w:id="25795" w:author="V2" w:date="2025-04-14T14:19:00Z" w16du:dateUtc="2025-04-14T19:19:00Z"/>
        </w:rPr>
      </w:pPr>
      <w:ins w:id="25796" w:author="V2" w:date="2025-04-14T14:19:00Z" w16du:dateUtc="2025-04-14T19:19:00Z">
        <w:r w:rsidRPr="007F7E2B">
          <w:rPr>
            <w:b/>
            <w:bCs/>
          </w:rPr>
          <w:t xml:space="preserve">TRS Version 1.0 was designed to </w:t>
        </w:r>
        <w:r w:rsidR="00BC0EA9" w:rsidRPr="007F7E2B">
          <w:rPr>
            <w:b/>
            <w:bCs/>
          </w:rPr>
          <w:t>create an important on-ramp</w:t>
        </w:r>
        <w:r w:rsidR="00BC0EA9" w:rsidRPr="007F7E2B">
          <w:t xml:space="preserve"> for accelerating </w:t>
        </w:r>
        <w:r w:rsidR="000E1C6F" w:rsidRPr="007F7E2B">
          <w:t xml:space="preserve">and helping rapidly scale participation by </w:t>
        </w:r>
        <w:r w:rsidRPr="007F7E2B">
          <w:t>farmers</w:t>
        </w:r>
        <w:r w:rsidR="000239E5" w:rsidRPr="007F7E2B">
          <w:t>, ranchers,</w:t>
        </w:r>
        <w:r w:rsidRPr="007F7E2B">
          <w:t xml:space="preserve"> </w:t>
        </w:r>
        <w:r w:rsidR="000239E5" w:rsidRPr="007F7E2B">
          <w:t xml:space="preserve">conservation landowners, </w:t>
        </w:r>
        <w:r w:rsidRPr="007F7E2B">
          <w:t xml:space="preserve">and </w:t>
        </w:r>
        <w:r w:rsidR="00BC0EA9" w:rsidRPr="007F7E2B">
          <w:t>other landowners to improv</w:t>
        </w:r>
        <w:r w:rsidR="000E1C6F" w:rsidRPr="007F7E2B">
          <w:t>e</w:t>
        </w:r>
        <w:r w:rsidR="00BC0EA9" w:rsidRPr="007F7E2B">
          <w:t xml:space="preserve"> their land, soil, water, biodiversity functions and benefitting from new revenues</w:t>
        </w:r>
        <w:r w:rsidR="000239E5" w:rsidRPr="007F7E2B">
          <w:t xml:space="preserve"> they might have access to through measurable improvements recognized and rewarded by new markets.</w:t>
        </w:r>
      </w:ins>
    </w:p>
    <w:p w14:paraId="7A3351CA" w14:textId="06C8F8DF" w:rsidR="000E1C6F" w:rsidRPr="007F7E2B" w:rsidRDefault="000E1C6F" w:rsidP="00CA29B5">
      <w:pPr>
        <w:ind w:firstLine="720"/>
        <w:rPr>
          <w:ins w:id="25797" w:author="V2" w:date="2025-04-14T14:19:00Z" w16du:dateUtc="2025-04-14T19:19:00Z"/>
        </w:rPr>
      </w:pPr>
      <w:ins w:id="25798" w:author="V2" w:date="2025-04-14T14:19:00Z" w16du:dateUtc="2025-04-14T19:19:00Z">
        <w:r w:rsidRPr="007F7E2B">
          <w:t xml:space="preserve">Focus groups </w:t>
        </w:r>
        <w:r w:rsidR="000239E5" w:rsidRPr="007F7E2B">
          <w:t xml:space="preserve">that </w:t>
        </w:r>
        <w:r w:rsidRPr="007F7E2B">
          <w:t>we conducted</w:t>
        </w:r>
        <w:r w:rsidR="000239E5" w:rsidRPr="007F7E2B">
          <w:t xml:space="preserve"> or</w:t>
        </w:r>
        <w:r w:rsidRPr="007F7E2B">
          <w:t xml:space="preserve"> participated </w:t>
        </w:r>
        <w:r w:rsidR="000239E5" w:rsidRPr="007F7E2B">
          <w:t xml:space="preserve">in found </w:t>
        </w:r>
        <w:r w:rsidR="0097667B" w:rsidRPr="007F7E2B">
          <w:t xml:space="preserve">that </w:t>
        </w:r>
        <w:r w:rsidR="00151F38" w:rsidRPr="007F7E2B">
          <w:t>most generational transitions in land ownership in ranch and farm families</w:t>
        </w:r>
        <w:r w:rsidR="0097667B" w:rsidRPr="007F7E2B">
          <w:t>,</w:t>
        </w:r>
        <w:r w:rsidR="000F25F5" w:rsidRPr="007F7E2B">
          <w:t xml:space="preserve"> </w:t>
        </w:r>
        <w:r w:rsidR="00151F38" w:rsidRPr="007F7E2B">
          <w:t>and even conservation landowner estates</w:t>
        </w:r>
        <w:r w:rsidR="0097667B" w:rsidRPr="007F7E2B">
          <w:t>,</w:t>
        </w:r>
        <w:r w:rsidR="00151F38" w:rsidRPr="007F7E2B">
          <w:t xml:space="preserve"> and the family estate planning this required</w:t>
        </w:r>
        <w:r w:rsidR="0097667B" w:rsidRPr="007F7E2B">
          <w:t>,</w:t>
        </w:r>
        <w:r w:rsidR="00151F38" w:rsidRPr="007F7E2B">
          <w:t xml:space="preserve"> reduced or prevented these landowners </w:t>
        </w:r>
        <w:r w:rsidR="0097667B" w:rsidRPr="007F7E2B">
          <w:t>entering into these markets with long term commitments.</w:t>
        </w:r>
        <w:r w:rsidR="00A77537" w:rsidRPr="007F7E2B">
          <w:t xml:space="preserve"> For this reason, we recognized TRS Version 1.0 as an on-ramp that landowners could </w:t>
        </w:r>
        <w:r w:rsidR="00AE2FD9" w:rsidRPr="007F7E2B">
          <w:t xml:space="preserve">engage and become familiar and comfortable with these new markets. By design, the on-ramping strategy </w:t>
        </w:r>
        <w:r w:rsidR="000C242D" w:rsidRPr="007F7E2B">
          <w:t>resulted in a rolling c</w:t>
        </w:r>
        <w:r w:rsidR="00AE2FD9" w:rsidRPr="007F7E2B">
          <w:t>ontract period,</w:t>
        </w:r>
        <w:r w:rsidR="000C242D" w:rsidRPr="007F7E2B">
          <w:t xml:space="preserve"> allowing re-enrollment</w:t>
        </w:r>
        <w:r w:rsidR="00C950D5" w:rsidRPr="007F7E2B">
          <w:t>, for multiple cycles under the same activity</w:t>
        </w:r>
        <w:r w:rsidR="00200663" w:rsidRPr="007F7E2B">
          <w:t>. A rolling 5</w:t>
        </w:r>
        <w:r w:rsidR="00096936" w:rsidRPr="007F7E2B">
          <w:t>-</w:t>
        </w:r>
        <w:r w:rsidR="00200663" w:rsidRPr="007F7E2B">
          <w:t>year contract period was being used by early project developers with annualized verification and payments to ranchers and farmers.</w:t>
        </w:r>
        <w:r w:rsidR="00845086" w:rsidRPr="007F7E2B">
          <w:t xml:space="preserve"> Because soil carbon was so very depleted on most farms and ranches,</w:t>
        </w:r>
        <w:r w:rsidR="00241DEB" w:rsidRPr="007F7E2B">
          <w:t xml:space="preserve"> the principles of a rolling contract period was understood well by early adopter landowners</w:t>
        </w:r>
        <w:r w:rsidR="00737FDA" w:rsidRPr="007F7E2B">
          <w:t xml:space="preserve"> and their neighbors who observed the benefits of the practice change and learned about the economic benefits to the enrollees.  We </w:t>
        </w:r>
        <w:r w:rsidR="0097667B" w:rsidRPr="007F7E2B">
          <w:t xml:space="preserve">included </w:t>
        </w:r>
        <w:r w:rsidR="00737FDA" w:rsidRPr="007F7E2B">
          <w:t>a 15</w:t>
        </w:r>
        <w:r w:rsidR="00096936" w:rsidRPr="007F7E2B">
          <w:t>-</w:t>
        </w:r>
        <w:r w:rsidR="00737FDA" w:rsidRPr="007F7E2B">
          <w:t xml:space="preserve">year tail for maintenance of the practice change that would start the </w:t>
        </w:r>
        <w:r w:rsidR="007C0E11" w:rsidRPr="007F7E2B">
          <w:t xml:space="preserve">year the landowner decided not to re-enroll in the program. During this </w:t>
        </w:r>
        <w:r w:rsidR="00096936" w:rsidRPr="007F7E2B">
          <w:t>15-year</w:t>
        </w:r>
        <w:r w:rsidR="007C0E11" w:rsidRPr="007F7E2B">
          <w:t xml:space="preserve"> period, monitoring would be required, annualized payments at some level were offered by the project developer and annual verification, review and </w:t>
        </w:r>
        <w:r w:rsidR="000C5B0A" w:rsidRPr="007F7E2B">
          <w:t xml:space="preserve">issuance of credits by </w:t>
        </w:r>
        <w:r w:rsidR="007C0E11" w:rsidRPr="007F7E2B">
          <w:t>Nature’s Registry</w:t>
        </w:r>
        <w:r w:rsidR="000C5B0A" w:rsidRPr="007F7E2B">
          <w:t xml:space="preserve"> was to occur.</w:t>
        </w:r>
      </w:ins>
    </w:p>
    <w:p w14:paraId="452C61B9" w14:textId="123C4A67" w:rsidR="00F864BB" w:rsidRPr="007F7E2B" w:rsidRDefault="0097667B" w:rsidP="00CA29B5">
      <w:pPr>
        <w:ind w:firstLine="720"/>
        <w:rPr>
          <w:ins w:id="25799" w:author="V2" w:date="2025-04-14T14:19:00Z" w16du:dateUtc="2025-04-14T19:19:00Z"/>
        </w:rPr>
      </w:pPr>
      <w:ins w:id="25800" w:author="V2" w:date="2025-04-14T14:19:00Z" w16du:dateUtc="2025-04-14T19:19:00Z">
        <w:r w:rsidRPr="007F7E2B">
          <w:rPr>
            <w:b/>
            <w:bCs/>
          </w:rPr>
          <w:t xml:space="preserve">The Regenerative Standard </w:t>
        </w:r>
        <w:r w:rsidR="000C5B0A" w:rsidRPr="007F7E2B">
          <w:rPr>
            <w:b/>
            <w:bCs/>
          </w:rPr>
          <w:t xml:space="preserve">Version 2.0 </w:t>
        </w:r>
        <w:r w:rsidRPr="007F7E2B">
          <w:rPr>
            <w:b/>
            <w:bCs/>
          </w:rPr>
          <w:t xml:space="preserve">is </w:t>
        </w:r>
        <w:r w:rsidR="000C5B0A" w:rsidRPr="007F7E2B">
          <w:t>designed to</w:t>
        </w:r>
        <w:r w:rsidR="000C5B0A" w:rsidRPr="007F7E2B">
          <w:rPr>
            <w:b/>
            <w:bCs/>
          </w:rPr>
          <w:t xml:space="preserve"> </w:t>
        </w:r>
        <w:r w:rsidR="006E1F22" w:rsidRPr="007F7E2B">
          <w:rPr>
            <w:b/>
            <w:bCs/>
          </w:rPr>
          <w:t xml:space="preserve">deliver </w:t>
        </w:r>
        <w:r w:rsidR="006E1F22" w:rsidRPr="007F7E2B">
          <w:t>longer-term assurances of the benefits offered by nature-based solutions, especially from soil carbon restoration projects, to address climate mitigation needs</w:t>
        </w:r>
        <w:r w:rsidRPr="007F7E2B">
          <w:t xml:space="preserve">. This program, </w:t>
        </w:r>
        <w:r w:rsidR="006E1F22" w:rsidRPr="007F7E2B">
          <w:t xml:space="preserve">requires </w:t>
        </w:r>
        <w:r w:rsidRPr="007F7E2B">
          <w:t xml:space="preserve">a </w:t>
        </w:r>
        <w:r w:rsidR="00F80F23" w:rsidRPr="007F7E2B">
          <w:t xml:space="preserve">minimum </w:t>
        </w:r>
        <w:r w:rsidRPr="007F7E2B">
          <w:t xml:space="preserve">40-year tail, </w:t>
        </w:r>
        <w:r w:rsidR="006E1F22" w:rsidRPr="007F7E2B">
          <w:t xml:space="preserve">and </w:t>
        </w:r>
        <w:r w:rsidRPr="007F7E2B">
          <w:t>invites</w:t>
        </w:r>
        <w:r w:rsidR="00F450F0" w:rsidRPr="007F7E2B">
          <w:t xml:space="preserve"> </w:t>
        </w:r>
        <w:r w:rsidR="000C5B0A" w:rsidRPr="007F7E2B">
          <w:t>participation by farmers, ranchers, conservation landowners, and other landowners to improve their land, soil, water, biodiversity functions</w:t>
        </w:r>
        <w:r w:rsidRPr="007F7E2B">
          <w:t xml:space="preserve">, allowing them to </w:t>
        </w:r>
        <w:r w:rsidR="000C5B0A" w:rsidRPr="007F7E2B">
          <w:t xml:space="preserve">benefit from new revenues they might have access to through measurable improvements recognized and rewarded by </w:t>
        </w:r>
        <w:r w:rsidR="006E1F22" w:rsidRPr="007F7E2B">
          <w:t xml:space="preserve">this </w:t>
        </w:r>
        <w:r w:rsidR="00F80F23" w:rsidRPr="007F7E2B">
          <w:t xml:space="preserve">minimum 40 yr </w:t>
        </w:r>
        <w:r w:rsidR="006E1F22" w:rsidRPr="007F7E2B">
          <w:t>term commitment</w:t>
        </w:r>
        <w:r w:rsidR="00837397" w:rsidRPr="007F7E2B">
          <w:t>, and longer term options</w:t>
        </w:r>
        <w:r w:rsidR="006E1F22" w:rsidRPr="007F7E2B">
          <w:t xml:space="preserve"> </w:t>
        </w:r>
        <w:r w:rsidR="00837397" w:rsidRPr="007F7E2B">
          <w:t xml:space="preserve">including perpetually </w:t>
        </w:r>
        <w:r w:rsidR="006E1F22" w:rsidRPr="007F7E2B">
          <w:t xml:space="preserve"> securing </w:t>
        </w:r>
        <w:r w:rsidR="00837397" w:rsidRPr="007F7E2B">
          <w:t xml:space="preserve"> </w:t>
        </w:r>
        <w:r w:rsidRPr="007F7E2B">
          <w:t xml:space="preserve">carbon sequestration </w:t>
        </w:r>
        <w:r w:rsidR="006E1F22" w:rsidRPr="007F7E2B">
          <w:t xml:space="preserve">for the </w:t>
        </w:r>
        <w:r w:rsidR="000C5B0A" w:rsidRPr="007F7E2B">
          <w:t>markets</w:t>
        </w:r>
        <w:r w:rsidRPr="007F7E2B">
          <w:t>.</w:t>
        </w:r>
      </w:ins>
    </w:p>
    <w:p w14:paraId="1272D170" w14:textId="45DD7CE2" w:rsidR="009C4682" w:rsidRPr="007F7E2B" w:rsidRDefault="006E1F22" w:rsidP="00CA29B5">
      <w:pPr>
        <w:ind w:firstLine="720"/>
        <w:rPr>
          <w:ins w:id="25801" w:author="V2" w:date="2025-04-14T14:19:00Z" w16du:dateUtc="2025-04-14T19:19:00Z"/>
        </w:rPr>
      </w:pPr>
      <w:ins w:id="25802" w:author="V2" w:date="2025-04-14T14:19:00Z" w16du:dateUtc="2025-04-14T19:19:00Z">
        <w:r w:rsidRPr="007F7E2B">
          <w:t xml:space="preserve">While </w:t>
        </w:r>
        <w:r w:rsidR="00F864BB" w:rsidRPr="007F7E2B">
          <w:t>Version</w:t>
        </w:r>
        <w:r w:rsidRPr="007F7E2B">
          <w:t>s 1 and</w:t>
        </w:r>
        <w:r w:rsidR="00F864BB" w:rsidRPr="007F7E2B">
          <w:t xml:space="preserve"> 2</w:t>
        </w:r>
        <w:r w:rsidR="00096936" w:rsidRPr="007F7E2B">
          <w:t xml:space="preserve"> of The Regenerative Standard</w:t>
        </w:r>
        <w:r w:rsidR="00F864BB" w:rsidRPr="007F7E2B">
          <w:t xml:space="preserve"> allow enrollees to renew </w:t>
        </w:r>
        <w:r w:rsidR="006A33EB" w:rsidRPr="007F7E2B">
          <w:t xml:space="preserve">their land </w:t>
        </w:r>
        <w:r w:rsidR="00F864BB" w:rsidRPr="007F7E2B">
          <w:t>in the soil carbon program as long as measurable improvements in soil carbon continues</w:t>
        </w:r>
        <w:r w:rsidR="000C5B0A" w:rsidRPr="007F7E2B">
          <w:t>.</w:t>
        </w:r>
        <w:r w:rsidR="000231A3" w:rsidRPr="007F7E2B">
          <w:t xml:space="preserve"> </w:t>
        </w:r>
        <w:r w:rsidRPr="007F7E2B">
          <w:t xml:space="preserve">Version 2 </w:t>
        </w:r>
        <w:r w:rsidR="000231A3" w:rsidRPr="007F7E2B">
          <w:t xml:space="preserve">requires a minimum 40-year </w:t>
        </w:r>
        <w:r w:rsidR="00D36759" w:rsidRPr="007F7E2B">
          <w:t xml:space="preserve">monitoring </w:t>
        </w:r>
        <w:r w:rsidR="000231A3" w:rsidRPr="007F7E2B">
          <w:t>tail</w:t>
        </w:r>
        <w:r w:rsidR="00D36759" w:rsidRPr="007F7E2B">
          <w:t xml:space="preserve"> during which annual</w:t>
        </w:r>
        <w:r w:rsidR="000231A3" w:rsidRPr="007F7E2B">
          <w:t xml:space="preserve"> monitoring</w:t>
        </w:r>
        <w:r w:rsidR="000367F3" w:rsidRPr="007F7E2B">
          <w:t xml:space="preserve"> and a</w:t>
        </w:r>
        <w:r w:rsidR="000231A3" w:rsidRPr="007F7E2B">
          <w:t xml:space="preserve"> buffer pool </w:t>
        </w:r>
        <w:r w:rsidR="000367F3" w:rsidRPr="007F7E2B">
          <w:t>are required for the term.</w:t>
        </w:r>
        <w:r w:rsidR="002C2B8A">
          <w:t xml:space="preserve"> </w:t>
        </w:r>
        <w:r w:rsidR="000367F3" w:rsidRPr="007F7E2B">
          <w:t>P</w:t>
        </w:r>
        <w:r w:rsidR="000231A3" w:rsidRPr="007F7E2B">
          <w:t xml:space="preserve">roject developers </w:t>
        </w:r>
        <w:r w:rsidR="000367F3" w:rsidRPr="007F7E2B">
          <w:t xml:space="preserve">are required </w:t>
        </w:r>
        <w:r w:rsidR="0097667B" w:rsidRPr="007F7E2B">
          <w:t xml:space="preserve">to </w:t>
        </w:r>
        <w:r w:rsidR="000231A3" w:rsidRPr="007F7E2B">
          <w:t>continue monitoring annually during th</w:t>
        </w:r>
        <w:r w:rsidRPr="007F7E2B">
          <w:t xml:space="preserve">e crediting and post-crediting 40 year </w:t>
        </w:r>
        <w:r w:rsidR="000367F3" w:rsidRPr="007F7E2B">
          <w:t>monitoring period.</w:t>
        </w:r>
        <w:r w:rsidR="000231A3" w:rsidRPr="007F7E2B">
          <w:t xml:space="preserve"> As with Version 1.0, annual monitoring is reported</w:t>
        </w:r>
        <w:r w:rsidR="00C63DF8" w:rsidRPr="007F7E2B">
          <w:t xml:space="preserve"> and </w:t>
        </w:r>
        <w:r w:rsidR="000231A3" w:rsidRPr="007F7E2B">
          <w:t xml:space="preserve">verified </w:t>
        </w:r>
        <w:r w:rsidR="00C63DF8" w:rsidRPr="007F7E2B">
          <w:t xml:space="preserve">during the crediting period, and also reported and verified during the post-crediting monitoring period. </w:t>
        </w:r>
        <w:r w:rsidR="00B66B3B" w:rsidRPr="007F7E2B">
          <w:t>During the post-</w:t>
        </w:r>
        <w:r w:rsidR="00070231" w:rsidRPr="007F7E2B">
          <w:t>crediting</w:t>
        </w:r>
        <w:r w:rsidR="00B66B3B" w:rsidRPr="007F7E2B">
          <w:t xml:space="preserve"> monitoring period, no significant change in activity on the land </w:t>
        </w:r>
        <w:r w:rsidR="004C768B" w:rsidRPr="007F7E2B">
          <w:t>must be demonstrated in the annual monitoring report</w:t>
        </w:r>
        <w:r w:rsidR="00B27AE0" w:rsidRPr="007F7E2B">
          <w:t>. This is</w:t>
        </w:r>
        <w:r w:rsidR="004C768B" w:rsidRPr="007F7E2B">
          <w:t xml:space="preserve"> evidence that the </w:t>
        </w:r>
        <w:r w:rsidR="000231A3" w:rsidRPr="007F7E2B">
          <w:t>measure</w:t>
        </w:r>
        <w:r w:rsidR="0097667B" w:rsidRPr="007F7E2B">
          <w:t>-</w:t>
        </w:r>
        <w:r w:rsidR="000231A3" w:rsidRPr="007F7E2B">
          <w:t>to</w:t>
        </w:r>
        <w:r w:rsidR="0097667B" w:rsidRPr="007F7E2B">
          <w:t>-</w:t>
        </w:r>
        <w:r w:rsidR="000231A3" w:rsidRPr="007F7E2B">
          <w:t xml:space="preserve">measure </w:t>
        </w:r>
        <w:r w:rsidR="001E5E58" w:rsidRPr="007F7E2B">
          <w:t xml:space="preserve">SOC improvements documented </w:t>
        </w:r>
        <w:r w:rsidR="004C768B" w:rsidRPr="007F7E2B">
          <w:t xml:space="preserve">during the project crediting period </w:t>
        </w:r>
        <w:r w:rsidR="00B27AE0" w:rsidRPr="007F7E2B">
          <w:t>have been maintained during the monitoring period</w:t>
        </w:r>
        <w:r w:rsidR="00FD5E6E" w:rsidRPr="007F7E2B">
          <w:t xml:space="preserve">. If a proponent wishes to </w:t>
        </w:r>
        <w:r w:rsidR="00FD5E6E" w:rsidRPr="007F7E2B">
          <w:lastRenderedPageBreak/>
          <w:t xml:space="preserve">augment crediting period </w:t>
        </w:r>
        <w:r w:rsidR="00A908EF" w:rsidRPr="007F7E2B">
          <w:t xml:space="preserve">measurements </w:t>
        </w:r>
        <w:r w:rsidR="00AB155A" w:rsidRPr="007F7E2B">
          <w:t xml:space="preserve">by repeating </w:t>
        </w:r>
        <w:r w:rsidR="000F7F83" w:rsidRPr="007F7E2B">
          <w:t xml:space="preserve">standard procedures to obtain ongoing </w:t>
        </w:r>
        <w:r w:rsidR="00AB155A" w:rsidRPr="007F7E2B">
          <w:t xml:space="preserve">measurements of SOC stocks during the monitoring period, </w:t>
        </w:r>
        <w:r w:rsidR="000F7F83" w:rsidRPr="007F7E2B">
          <w:t xml:space="preserve">or by use of </w:t>
        </w:r>
        <w:r w:rsidR="00A908EF" w:rsidRPr="007F7E2B">
          <w:t>with emerging technology data</w:t>
        </w:r>
        <w:r w:rsidR="000F7F83" w:rsidRPr="007F7E2B">
          <w:t xml:space="preserve"> (e.g. Flux tower data, etc) </w:t>
        </w:r>
        <w:r w:rsidR="00A908EF" w:rsidRPr="007F7E2B">
          <w:t>to provide addition</w:t>
        </w:r>
        <w:r w:rsidR="00C1226A" w:rsidRPr="007F7E2B">
          <w:t>al</w:t>
        </w:r>
        <w:r w:rsidR="00A908EF" w:rsidRPr="007F7E2B">
          <w:t xml:space="preserve"> evidence that SOC stocks have not declined, this can provide </w:t>
        </w:r>
        <w:r w:rsidR="005F442F" w:rsidRPr="007F7E2B">
          <w:t>unequivocal evidence</w:t>
        </w:r>
        <w:r w:rsidR="00C1226A" w:rsidRPr="007F7E2B">
          <w:t xml:space="preserve"> of the protection required during the monitoring period. </w:t>
        </w:r>
        <w:r w:rsidR="005F442F" w:rsidRPr="007F7E2B">
          <w:t xml:space="preserve"> </w:t>
        </w:r>
      </w:ins>
    </w:p>
    <w:p w14:paraId="5B4ACCA7" w14:textId="597BD792" w:rsidR="00526B07" w:rsidRPr="007F7E2B" w:rsidRDefault="00BF0BF5" w:rsidP="00294A5C">
      <w:pPr>
        <w:ind w:firstLine="720"/>
        <w:rPr>
          <w:ins w:id="25803" w:author="V2" w:date="2025-04-14T14:19:00Z" w16du:dateUtc="2025-04-14T19:19:00Z"/>
        </w:rPr>
      </w:pPr>
      <w:ins w:id="25804" w:author="V2" w:date="2025-04-14T14:19:00Z" w16du:dateUtc="2025-04-14T19:19:00Z">
        <w:r w:rsidRPr="007F7E2B">
          <w:t>Th</w:t>
        </w:r>
        <w:r w:rsidR="0097667B" w:rsidRPr="007F7E2B">
          <w:t>is</w:t>
        </w:r>
        <w:r w:rsidRPr="007F7E2B">
          <w:t xml:space="preserve"> on-ramping </w:t>
        </w:r>
        <w:r w:rsidR="00294A5C" w:rsidRPr="007F7E2B">
          <w:t xml:space="preserve">by use of Version 1.0 </w:t>
        </w:r>
        <w:r w:rsidRPr="007F7E2B">
          <w:t>is working</w:t>
        </w:r>
        <w:r w:rsidR="00294A5C" w:rsidRPr="007F7E2B">
          <w:t xml:space="preserve">. Increased interest by </w:t>
        </w:r>
        <w:r w:rsidRPr="007F7E2B">
          <w:t xml:space="preserve">ranchers and farmers </w:t>
        </w:r>
        <w:r w:rsidR="00294A5C" w:rsidRPr="007F7E2B">
          <w:t xml:space="preserve">on the </w:t>
        </w:r>
        <w:r w:rsidR="006334F1" w:rsidRPr="007F7E2B">
          <w:t xml:space="preserve">benefit </w:t>
        </w:r>
        <w:r w:rsidR="00294A5C" w:rsidRPr="007F7E2B">
          <w:t xml:space="preserve">of migrating to </w:t>
        </w:r>
        <w:r w:rsidR="006334F1" w:rsidRPr="007F7E2B">
          <w:t>being enrolled under TRS Version 2.0</w:t>
        </w:r>
        <w:r w:rsidR="00294A5C" w:rsidRPr="007F7E2B">
          <w:t>, necessitates clarification. To consummate this change, t</w:t>
        </w:r>
        <w:r w:rsidR="00526B07" w:rsidRPr="007F7E2B">
          <w:t>he project developer would have to:</w:t>
        </w:r>
      </w:ins>
    </w:p>
    <w:p w14:paraId="0B89F56F" w14:textId="42CE8B8B" w:rsidR="00526B07" w:rsidRPr="007F7E2B" w:rsidRDefault="00656091" w:rsidP="00526B07">
      <w:pPr>
        <w:pStyle w:val="ListParagraph"/>
        <w:numPr>
          <w:ilvl w:val="3"/>
          <w:numId w:val="12"/>
        </w:numPr>
        <w:rPr>
          <w:ins w:id="25805" w:author="V2" w:date="2025-04-14T14:19:00Z" w16du:dateUtc="2025-04-14T19:19:00Z"/>
        </w:rPr>
      </w:pPr>
      <w:ins w:id="25806" w:author="V2" w:date="2025-04-14T14:19:00Z" w16du:dateUtc="2025-04-14T19:19:00Z">
        <w:r w:rsidRPr="007F7E2B">
          <w:t>Revise the PDD to demonstrate the 40</w:t>
        </w:r>
        <w:r w:rsidR="0024181D" w:rsidRPr="007F7E2B">
          <w:t>-</w:t>
        </w:r>
        <w:r w:rsidRPr="007F7E2B">
          <w:t xml:space="preserve">year post-crediting </w:t>
        </w:r>
        <w:r w:rsidR="00BF0720" w:rsidRPr="007F7E2B">
          <w:t xml:space="preserve">minimum </w:t>
        </w:r>
        <w:r w:rsidRPr="007F7E2B">
          <w:t>period</w:t>
        </w:r>
        <w:r w:rsidR="00BF0720" w:rsidRPr="007F7E2B">
          <w:t xml:space="preserve"> for </w:t>
        </w:r>
        <w:r w:rsidRPr="007F7E2B">
          <w:t xml:space="preserve"> monitoring </w:t>
        </w:r>
        <w:r w:rsidR="00255161" w:rsidRPr="007F7E2B">
          <w:t xml:space="preserve">and documenting the </w:t>
        </w:r>
        <w:r w:rsidRPr="007F7E2B">
          <w:t xml:space="preserve">project activity period by the landowner. </w:t>
        </w:r>
      </w:ins>
    </w:p>
    <w:p w14:paraId="11A7A9F1" w14:textId="6DCB6D39" w:rsidR="00656091" w:rsidRPr="007F7E2B" w:rsidRDefault="00656091" w:rsidP="00526B07">
      <w:pPr>
        <w:pStyle w:val="ListParagraph"/>
        <w:numPr>
          <w:ilvl w:val="3"/>
          <w:numId w:val="12"/>
        </w:numPr>
        <w:rPr>
          <w:ins w:id="25807" w:author="V2" w:date="2025-04-14T14:19:00Z" w16du:dateUtc="2025-04-14T19:19:00Z"/>
        </w:rPr>
      </w:pPr>
      <w:ins w:id="25808" w:author="V2" w:date="2025-04-14T14:19:00Z" w16du:dateUtc="2025-04-14T19:19:00Z">
        <w:r w:rsidRPr="007F7E2B">
          <w:t xml:space="preserve">The revised PDD would need to include the updated contract with the landowner documenting their commitment to this </w:t>
        </w:r>
        <w:r w:rsidR="00675EF3" w:rsidRPr="007F7E2B">
          <w:t xml:space="preserve">change in timeline. </w:t>
        </w:r>
      </w:ins>
    </w:p>
    <w:p w14:paraId="29DF9AED" w14:textId="37F7E007" w:rsidR="00675EF3" w:rsidRPr="007F7E2B" w:rsidRDefault="00675EF3" w:rsidP="00526B07">
      <w:pPr>
        <w:pStyle w:val="ListParagraph"/>
        <w:numPr>
          <w:ilvl w:val="3"/>
          <w:numId w:val="12"/>
        </w:numPr>
        <w:rPr>
          <w:ins w:id="25809" w:author="V2" w:date="2025-04-14T14:19:00Z" w16du:dateUtc="2025-04-14T19:19:00Z"/>
        </w:rPr>
      </w:pPr>
      <w:ins w:id="25810" w:author="V2" w:date="2025-04-14T14:19:00Z" w16du:dateUtc="2025-04-14T19:19:00Z">
        <w:r w:rsidRPr="007F7E2B">
          <w:t xml:space="preserve">A rolling contract re-enrollment period can still be used as long as the </w:t>
        </w:r>
        <w:r w:rsidR="0024181D" w:rsidRPr="007F7E2B">
          <w:t>40-year</w:t>
        </w:r>
        <w:r w:rsidRPr="007F7E2B">
          <w:t xml:space="preserve"> timeline for monitoring is </w:t>
        </w:r>
        <w:r w:rsidR="0097667B" w:rsidRPr="007F7E2B">
          <w:t>memorialized</w:t>
        </w:r>
        <w:r w:rsidRPr="007F7E2B">
          <w:t xml:space="preserve"> in the revised PDD and the </w:t>
        </w:r>
        <w:r w:rsidR="0097667B" w:rsidRPr="007F7E2B">
          <w:t xml:space="preserve">documents for </w:t>
        </w:r>
        <w:r w:rsidRPr="007F7E2B">
          <w:t>re-enrollment and contract</w:t>
        </w:r>
        <w:r w:rsidR="0097667B" w:rsidRPr="007F7E2B">
          <w:t xml:space="preserve"> with the landowner</w:t>
        </w:r>
        <w:r w:rsidRPr="007F7E2B">
          <w:t>.</w:t>
        </w:r>
        <w:r w:rsidR="000E0192" w:rsidRPr="007F7E2B">
          <w:t xml:space="preserve"> We see no reason that </w:t>
        </w:r>
        <w:r w:rsidR="005C7669" w:rsidRPr="007F7E2B">
          <w:t xml:space="preserve">properties wishing to convert from </w:t>
        </w:r>
        <w:r w:rsidR="007D69BD" w:rsidRPr="007F7E2B">
          <w:t xml:space="preserve">Version 1 </w:t>
        </w:r>
        <w:r w:rsidR="005C7669" w:rsidRPr="007F7E2B">
          <w:t xml:space="preserve">to </w:t>
        </w:r>
        <w:r w:rsidR="007D69BD" w:rsidRPr="007F7E2B">
          <w:t xml:space="preserve">Version 2 </w:t>
        </w:r>
        <w:r w:rsidR="005C7669" w:rsidRPr="007F7E2B">
          <w:t>requirements could</w:t>
        </w:r>
        <w:r w:rsidR="0097667B" w:rsidRPr="007F7E2B">
          <w:t xml:space="preserve"> not</w:t>
        </w:r>
        <w:r w:rsidR="005C7669" w:rsidRPr="007F7E2B">
          <w:t xml:space="preserve"> continue under the same five (5) year rolling contact pe</w:t>
        </w:r>
        <w:r w:rsidR="004B4ECE" w:rsidRPr="007F7E2B">
          <w:t>riod but with the</w:t>
        </w:r>
        <w:r w:rsidR="00D04F73" w:rsidRPr="007F7E2B">
          <w:t xml:space="preserve"> addition of the</w:t>
        </w:r>
        <w:r w:rsidR="004B4ECE" w:rsidRPr="007F7E2B">
          <w:t xml:space="preserve"> 40</w:t>
        </w:r>
        <w:r w:rsidR="0024181D" w:rsidRPr="007F7E2B">
          <w:t>-</w:t>
        </w:r>
        <w:r w:rsidR="004B4ECE" w:rsidRPr="007F7E2B">
          <w:t xml:space="preserve">year </w:t>
        </w:r>
        <w:r w:rsidR="00D04F73" w:rsidRPr="007F7E2B">
          <w:t xml:space="preserve">monitoring </w:t>
        </w:r>
        <w:r w:rsidR="004B4ECE" w:rsidRPr="007F7E2B">
          <w:t>requirement after re-enrollment ceases.</w:t>
        </w:r>
      </w:ins>
    </w:p>
    <w:p w14:paraId="6D79FB84" w14:textId="3B5A300E" w:rsidR="00675EF3" w:rsidRPr="007F7E2B" w:rsidRDefault="005978C4" w:rsidP="00526B07">
      <w:pPr>
        <w:pStyle w:val="ListParagraph"/>
        <w:numPr>
          <w:ilvl w:val="3"/>
          <w:numId w:val="12"/>
        </w:numPr>
        <w:rPr>
          <w:ins w:id="25811" w:author="V2" w:date="2025-04-14T14:19:00Z" w16du:dateUtc="2025-04-14T19:19:00Z"/>
        </w:rPr>
      </w:pPr>
      <w:ins w:id="25812" w:author="V2" w:date="2025-04-14T14:19:00Z" w16du:dateUtc="2025-04-14T19:19:00Z">
        <w:r w:rsidRPr="007F7E2B">
          <w:t xml:space="preserve">The project developer must revise in their PDD the needs assessment and revise their buffer pool insurance agreement with Nature’s Registry for each enrolled participating </w:t>
        </w:r>
        <w:r w:rsidR="00ED1106" w:rsidRPr="007F7E2B">
          <w:t>project, and landowners or leaseholder, in the program.</w:t>
        </w:r>
      </w:ins>
    </w:p>
    <w:p w14:paraId="36DCB167" w14:textId="1BE39334" w:rsidR="00E82095" w:rsidRPr="007F7E2B" w:rsidRDefault="007D69BD" w:rsidP="00FA020B">
      <w:pPr>
        <w:pStyle w:val="ListParagraph"/>
        <w:numPr>
          <w:ilvl w:val="3"/>
          <w:numId w:val="12"/>
        </w:numPr>
        <w:rPr>
          <w:ins w:id="25813" w:author="V2" w:date="2025-04-14T14:19:00Z" w16du:dateUtc="2025-04-14T19:19:00Z"/>
        </w:rPr>
      </w:pPr>
      <w:ins w:id="25814" w:author="V2" w:date="2025-04-14T14:19:00Z" w16du:dateUtc="2025-04-14T19:19:00Z">
        <w:r w:rsidRPr="007F7E2B">
          <w:t>Projects registered under Version 1 can convert to Version 2</w:t>
        </w:r>
        <w:r w:rsidR="004B4ECE" w:rsidRPr="007F7E2B">
          <w:t xml:space="preserve"> at any t</w:t>
        </w:r>
        <w:r w:rsidR="0097667B" w:rsidRPr="007F7E2B">
          <w:t>i</w:t>
        </w:r>
        <w:r w:rsidR="004B4ECE" w:rsidRPr="007F7E2B">
          <w:t xml:space="preserve">me under mutual agreement </w:t>
        </w:r>
        <w:r w:rsidR="00E04C1A" w:rsidRPr="007F7E2B">
          <w:t>of the landowners</w:t>
        </w:r>
        <w:r w:rsidR="0097667B" w:rsidRPr="007F7E2B">
          <w:t xml:space="preserve"> and</w:t>
        </w:r>
        <w:r w:rsidR="00E04C1A" w:rsidRPr="007F7E2B">
          <w:t xml:space="preserve"> project proponent with notification provided to TRS and N</w:t>
        </w:r>
        <w:r w:rsidRPr="007F7E2B">
          <w:t>ature’s Registry</w:t>
        </w:r>
        <w:r w:rsidR="00E04C1A" w:rsidRPr="007F7E2B">
          <w:t xml:space="preserve">. Accompanying this change must be the </w:t>
        </w:r>
        <w:r w:rsidR="0097667B" w:rsidRPr="007F7E2B">
          <w:t xml:space="preserve">updated </w:t>
        </w:r>
        <w:r w:rsidR="00E04C1A" w:rsidRPr="007F7E2B">
          <w:t>contract, updated PDD that reflects the 40</w:t>
        </w:r>
        <w:r w:rsidRPr="007F7E2B">
          <w:t>-</w:t>
        </w:r>
        <w:r w:rsidR="00E04C1A" w:rsidRPr="007F7E2B">
          <w:t xml:space="preserve">yr </w:t>
        </w:r>
        <w:r w:rsidR="002A1898" w:rsidRPr="007F7E2B">
          <w:t xml:space="preserve">minimum </w:t>
        </w:r>
        <w:r w:rsidR="00E04C1A" w:rsidRPr="007F7E2B">
          <w:t>post</w:t>
        </w:r>
        <w:r w:rsidR="002A1898" w:rsidRPr="007F7E2B">
          <w:t>-</w:t>
        </w:r>
        <w:r w:rsidR="00E04C1A" w:rsidRPr="007F7E2B">
          <w:t>crediting monitoring period, adjusted buffer pool contribution justification to meet this 40</w:t>
        </w:r>
        <w:r w:rsidRPr="007F7E2B">
          <w:t>-</w:t>
        </w:r>
        <w:r w:rsidR="00E04C1A" w:rsidRPr="007F7E2B">
          <w:t>year buffer pool life, and the revised monitoring and reporting plan and program survival assurance</w:t>
        </w:r>
        <w:r w:rsidR="00E82095" w:rsidRPr="007F7E2B">
          <w:t xml:space="preserve"> for the 40</w:t>
        </w:r>
        <w:r w:rsidRPr="007F7E2B">
          <w:t>-</w:t>
        </w:r>
        <w:r w:rsidR="00E82095" w:rsidRPr="007F7E2B">
          <w:t>year period, plus</w:t>
        </w:r>
        <w:r w:rsidR="00DA2B49" w:rsidRPr="007F7E2B">
          <w:t xml:space="preserve"> for any additional crediting period </w:t>
        </w:r>
        <w:r w:rsidR="00E82095" w:rsidRPr="007F7E2B">
          <w:t>project life.</w:t>
        </w:r>
      </w:ins>
    </w:p>
    <w:p w14:paraId="63D66932" w14:textId="231FAFE1" w:rsidR="003C5FD6" w:rsidRPr="007F7E2B" w:rsidRDefault="002D36C4" w:rsidP="00FF2806">
      <w:pPr>
        <w:rPr>
          <w:ins w:id="25815" w:author="V2" w:date="2025-04-14T14:19:00Z" w16du:dateUtc="2025-04-14T19:19:00Z"/>
          <w:b/>
          <w:bCs/>
        </w:rPr>
      </w:pPr>
      <w:ins w:id="25816" w:author="V2" w:date="2025-04-14T14:19:00Z" w16du:dateUtc="2025-04-14T19:19:00Z">
        <w:r w:rsidRPr="007F7E2B">
          <w:rPr>
            <w:b/>
            <w:bCs/>
          </w:rPr>
          <w:t>S</w:t>
        </w:r>
        <w:r w:rsidR="003C5FD6" w:rsidRPr="007F7E2B">
          <w:rPr>
            <w:b/>
            <w:bCs/>
          </w:rPr>
          <w:t>ummary</w:t>
        </w:r>
      </w:ins>
    </w:p>
    <w:p w14:paraId="5D0D2011" w14:textId="12368259" w:rsidR="003C5FD6" w:rsidRPr="007F7E2B" w:rsidRDefault="0097667B" w:rsidP="00FF2806">
      <w:pPr>
        <w:ind w:firstLine="720"/>
        <w:rPr>
          <w:ins w:id="25817" w:author="V2" w:date="2025-04-14T14:19:00Z" w16du:dateUtc="2025-04-14T19:19:00Z"/>
        </w:rPr>
      </w:pPr>
      <w:ins w:id="25818" w:author="V2" w:date="2025-04-14T14:19:00Z" w16du:dateUtc="2025-04-14T19:19:00Z">
        <w:r w:rsidRPr="007F7E2B">
          <w:t xml:space="preserve">As of the end of 2024, </w:t>
        </w:r>
        <w:r w:rsidR="00294A5C" w:rsidRPr="007F7E2B">
          <w:t xml:space="preserve">project developers using </w:t>
        </w:r>
        <w:r w:rsidRPr="007F7E2B">
          <w:t>The Regenerative Standard</w:t>
        </w:r>
        <w:r w:rsidRPr="007F7E2B" w:rsidDel="0097667B">
          <w:t xml:space="preserve"> </w:t>
        </w:r>
        <w:r w:rsidR="003C5FD6" w:rsidRPr="007F7E2B">
          <w:t>V1.0 ha</w:t>
        </w:r>
        <w:r w:rsidR="00294A5C" w:rsidRPr="007F7E2B">
          <w:t>ve</w:t>
        </w:r>
        <w:r w:rsidR="003C5FD6" w:rsidRPr="007F7E2B">
          <w:t xml:space="preserve"> succeeded in enrolling more than 1 million acres of </w:t>
        </w:r>
        <w:r w:rsidR="007D69BD" w:rsidRPr="007F7E2B">
          <w:t xml:space="preserve">ranch lands and farmlands, </w:t>
        </w:r>
        <w:r w:rsidR="003C5FD6" w:rsidRPr="007F7E2B">
          <w:t xml:space="preserve">and </w:t>
        </w:r>
        <w:r w:rsidR="007D69BD" w:rsidRPr="007F7E2B">
          <w:t xml:space="preserve">enrollment </w:t>
        </w:r>
        <w:r w:rsidR="003C5FD6" w:rsidRPr="007F7E2B">
          <w:t xml:space="preserve">continues to grow in scale. </w:t>
        </w:r>
        <w:r w:rsidR="002D36C4" w:rsidRPr="007F7E2B">
          <w:t>It has met farmers and ranchers where they are at with their</w:t>
        </w:r>
        <w:r w:rsidR="00B82F58" w:rsidRPr="007F7E2B">
          <w:t xml:space="preserve"> family</w:t>
        </w:r>
        <w:r w:rsidR="00CF0C77" w:rsidRPr="007F7E2B">
          <w:t>, land and financing while creating a durable program to ensure family</w:t>
        </w:r>
        <w:r w:rsidR="00B82F58" w:rsidRPr="007F7E2B">
          <w:t xml:space="preserve"> </w:t>
        </w:r>
        <w:r w:rsidR="002D36C4" w:rsidRPr="007F7E2B">
          <w:t>tenure of the farm, ranch, conservation lands.</w:t>
        </w:r>
      </w:ins>
    </w:p>
    <w:p w14:paraId="5C25BEDA" w14:textId="5D0CD46C" w:rsidR="002D36C4" w:rsidRPr="007F7E2B" w:rsidRDefault="002D36C4" w:rsidP="00FF2806">
      <w:pPr>
        <w:ind w:firstLine="720"/>
        <w:rPr>
          <w:ins w:id="25819" w:author="V2" w:date="2025-04-14T14:19:00Z" w16du:dateUtc="2025-04-14T19:19:00Z"/>
        </w:rPr>
      </w:pPr>
      <w:ins w:id="25820" w:author="V2" w:date="2025-04-14T14:19:00Z" w16du:dateUtc="2025-04-14T19:19:00Z">
        <w:r w:rsidRPr="007F7E2B">
          <w:t>We believe some program certification processes will not accept TRS Version 1.0 enrolled farmers and ranchers even through the effective timeline for their involvement may well exceed 40 years during active crediting and another 1</w:t>
        </w:r>
        <w:r w:rsidR="001D00D8" w:rsidRPr="007F7E2B">
          <w:t>0</w:t>
        </w:r>
        <w:r w:rsidRPr="007F7E2B">
          <w:t xml:space="preserve"> years of post</w:t>
        </w:r>
        <w:r w:rsidR="0097667B" w:rsidRPr="007F7E2B">
          <w:t>-</w:t>
        </w:r>
        <w:r w:rsidRPr="007F7E2B">
          <w:t xml:space="preserve">crediting monitoring. We understand this and feel the </w:t>
        </w:r>
        <w:r w:rsidR="00D811DD" w:rsidRPr="007F7E2B">
          <w:t xml:space="preserve">Version 1.0 </w:t>
        </w:r>
        <w:r w:rsidRPr="007F7E2B">
          <w:t>on-</w:t>
        </w:r>
        <w:r w:rsidRPr="007F7E2B">
          <w:lastRenderedPageBreak/>
          <w:t xml:space="preserve">ramping function to be valuable </w:t>
        </w:r>
        <w:r w:rsidR="001D00D8" w:rsidRPr="007F7E2B">
          <w:t xml:space="preserve">enough </w:t>
        </w:r>
        <w:r w:rsidRPr="007F7E2B">
          <w:t xml:space="preserve">to </w:t>
        </w:r>
        <w:r w:rsidR="001D00D8" w:rsidRPr="007F7E2B">
          <w:t xml:space="preserve">building </w:t>
        </w:r>
        <w:r w:rsidR="00D811DD" w:rsidRPr="007F7E2B">
          <w:t xml:space="preserve">program </w:t>
        </w:r>
        <w:r w:rsidR="001D00D8" w:rsidRPr="007F7E2B">
          <w:t xml:space="preserve">confidence </w:t>
        </w:r>
        <w:r w:rsidR="00D811DD" w:rsidRPr="007F7E2B">
          <w:t xml:space="preserve">in </w:t>
        </w:r>
        <w:r w:rsidR="001D00D8" w:rsidRPr="007F7E2B">
          <w:t xml:space="preserve">the landowner community that it will </w:t>
        </w:r>
        <w:r w:rsidR="00EE7FB4" w:rsidRPr="007F7E2B">
          <w:t xml:space="preserve">help accelerate </w:t>
        </w:r>
        <w:r w:rsidRPr="007F7E2B">
          <w:t>scaling</w:t>
        </w:r>
        <w:r w:rsidR="00EE7FB4" w:rsidRPr="007F7E2B">
          <w:t xml:space="preserve"> up</w:t>
        </w:r>
        <w:r w:rsidR="00D73FDB" w:rsidRPr="007F7E2B">
          <w:t xml:space="preserve"> </w:t>
        </w:r>
        <w:r w:rsidR="00EE7FB4" w:rsidRPr="007F7E2B">
          <w:t>r</w:t>
        </w:r>
        <w:r w:rsidRPr="007F7E2B">
          <w:t xml:space="preserve">anchers/farmers wishing to move toward the </w:t>
        </w:r>
        <w:r w:rsidR="007D69BD" w:rsidRPr="007F7E2B">
          <w:t>longer-term</w:t>
        </w:r>
        <w:r w:rsidRPr="007F7E2B">
          <w:t xml:space="preserve"> commitment requirements under Version 2.0.</w:t>
        </w:r>
      </w:ins>
    </w:p>
    <w:p w14:paraId="4D6EFF4D" w14:textId="280EC6E5" w:rsidR="006B1446" w:rsidRPr="007F7E2B" w:rsidRDefault="0097667B" w:rsidP="00FF2806">
      <w:pPr>
        <w:ind w:firstLine="720"/>
        <w:rPr>
          <w:ins w:id="25821" w:author="V2" w:date="2025-04-14T14:19:00Z" w16du:dateUtc="2025-04-14T19:19:00Z"/>
        </w:rPr>
      </w:pPr>
      <w:ins w:id="25822" w:author="V2" w:date="2025-04-14T14:19:00Z" w16du:dateUtc="2025-04-14T19:19:00Z">
        <w:r w:rsidRPr="007F7E2B">
          <w:t>The Regenerative Standard</w:t>
        </w:r>
        <w:r w:rsidRPr="007F7E2B" w:rsidDel="0097667B">
          <w:t xml:space="preserve"> </w:t>
        </w:r>
        <w:r w:rsidR="006B1446" w:rsidRPr="007F7E2B">
          <w:t>will move to certifying TRS Version 2.0 Soil carbon quantification method</w:t>
        </w:r>
        <w:r w:rsidR="00AF681E" w:rsidRPr="007F7E2B">
          <w:t>. If certifying agents recognize the value of the on-ramping stair-step function and how V</w:t>
        </w:r>
        <w:r w:rsidRPr="007F7E2B">
          <w:t>.</w:t>
        </w:r>
        <w:r w:rsidR="00AF681E" w:rsidRPr="007F7E2B">
          <w:t>1</w:t>
        </w:r>
        <w:r w:rsidRPr="007F7E2B">
          <w:t>.0</w:t>
        </w:r>
        <w:r w:rsidR="00AF681E" w:rsidRPr="007F7E2B">
          <w:t xml:space="preserve"> and V</w:t>
        </w:r>
        <w:r w:rsidRPr="007F7E2B">
          <w:t>.</w:t>
        </w:r>
        <w:r w:rsidR="00AF681E" w:rsidRPr="007F7E2B">
          <w:t>2</w:t>
        </w:r>
        <w:r w:rsidRPr="007F7E2B">
          <w:t>.0</w:t>
        </w:r>
        <w:r w:rsidR="00AF681E" w:rsidRPr="007F7E2B">
          <w:t xml:space="preserve"> may function to scale overall acreage involved in improvements, perhaps </w:t>
        </w:r>
        <w:r w:rsidR="008C7A76" w:rsidRPr="007F7E2B">
          <w:t xml:space="preserve">this could be a benefit </w:t>
        </w:r>
        <w:r w:rsidR="00AF681E" w:rsidRPr="007F7E2B">
          <w:t xml:space="preserve">in the future </w:t>
        </w:r>
        <w:r w:rsidR="008C7A76" w:rsidRPr="007F7E2B">
          <w:t xml:space="preserve">to </w:t>
        </w:r>
        <w:r w:rsidR="00AF681E" w:rsidRPr="007F7E2B">
          <w:t>the TRS V1.0 enrollees</w:t>
        </w:r>
        <w:r w:rsidR="008C7A76" w:rsidRPr="007F7E2B">
          <w:t>.</w:t>
        </w:r>
      </w:ins>
    </w:p>
    <w:p w14:paraId="68367FF9" w14:textId="77777777" w:rsidR="002D36C4" w:rsidRPr="007F7E2B" w:rsidRDefault="002D36C4" w:rsidP="003C5FD6">
      <w:pPr>
        <w:ind w:left="2520"/>
        <w:rPr>
          <w:ins w:id="25823" w:author="V2" w:date="2025-04-14T14:19:00Z" w16du:dateUtc="2025-04-14T19:19:00Z"/>
        </w:rPr>
      </w:pPr>
    </w:p>
    <w:p w14:paraId="5F66EC57" w14:textId="77777777" w:rsidR="00FB1B33" w:rsidRPr="007F7E2B" w:rsidRDefault="00FB1B33" w:rsidP="00FB1B33">
      <w:pPr>
        <w:rPr>
          <w:ins w:id="25824" w:author="V2" w:date="2025-04-14T14:19:00Z" w16du:dateUtc="2025-04-14T19:19:00Z"/>
          <w:b/>
          <w:bCs/>
          <w:sz w:val="36"/>
          <w:szCs w:val="36"/>
        </w:rPr>
      </w:pPr>
      <w:ins w:id="25825" w:author="V2" w:date="2025-04-14T14:19:00Z" w16du:dateUtc="2025-04-14T19:19:00Z">
        <w:r w:rsidRPr="007F7E2B">
          <w:rPr>
            <w:b/>
            <w:bCs/>
            <w:sz w:val="36"/>
            <w:szCs w:val="36"/>
          </w:rPr>
          <w:t xml:space="preserve">Attachment 9. Monitoring Period Funding for Monitoring Permanence and Protection for Reversals </w:t>
        </w:r>
      </w:ins>
    </w:p>
    <w:p w14:paraId="0A85B806" w14:textId="77777777" w:rsidR="00FB1B33" w:rsidRPr="007F7E2B" w:rsidRDefault="00FB1B33" w:rsidP="00FB1B33">
      <w:pPr>
        <w:rPr>
          <w:ins w:id="25826" w:author="V2" w:date="2025-04-14T14:19:00Z" w16du:dateUtc="2025-04-14T19:19:00Z"/>
          <w:b/>
          <w:bCs/>
        </w:rPr>
      </w:pPr>
      <w:ins w:id="25827" w:author="V2" w:date="2025-04-14T14:19:00Z" w16du:dateUtc="2025-04-14T19:19:00Z">
        <w:r w:rsidRPr="007F7E2B">
          <w:rPr>
            <w:b/>
            <w:bCs/>
          </w:rPr>
          <w:t>Introduction</w:t>
        </w:r>
      </w:ins>
    </w:p>
    <w:p w14:paraId="46F17FAB" w14:textId="59F116EE" w:rsidR="00FB1B33" w:rsidRPr="007F7E2B" w:rsidRDefault="00FB1B33" w:rsidP="00FB1B33">
      <w:pPr>
        <w:rPr>
          <w:ins w:id="25828" w:author="V2" w:date="2025-04-14T14:19:00Z" w16du:dateUtc="2025-04-14T19:19:00Z"/>
        </w:rPr>
      </w:pPr>
      <w:ins w:id="25829" w:author="V2" w:date="2025-04-14T14:19:00Z" w16du:dateUtc="2025-04-14T19:19:00Z">
        <w:r w:rsidRPr="007F7E2B">
          <w:t xml:space="preserve">Shortfalls and reversals of credit, during the crediting period for each property is to be addressed as a part of the buffer pool development program under The Regenerative Standard for the entire tenure of crediting (See Permanence Sections of TRS).  </w:t>
        </w:r>
      </w:ins>
    </w:p>
    <w:p w14:paraId="39BB9385" w14:textId="11099D34" w:rsidR="00FB1B33" w:rsidRPr="007F7E2B" w:rsidRDefault="00FB1B33" w:rsidP="00FB1B33">
      <w:pPr>
        <w:rPr>
          <w:ins w:id="25830" w:author="V2" w:date="2025-04-14T14:19:00Z" w16du:dateUtc="2025-04-14T19:19:00Z"/>
        </w:rPr>
      </w:pPr>
      <w:ins w:id="25831" w:author="V2" w:date="2025-04-14T14:19:00Z" w16du:dateUtc="2025-04-14T19:19:00Z">
        <w:r w:rsidRPr="007F7E2B">
          <w:t>For planning and funding for reversals occurring after the crediting period at each project site, the project developers must provide a plan for long</w:t>
        </w:r>
        <w:r w:rsidR="007B0B20" w:rsidRPr="007F7E2B">
          <w:t>-</w:t>
        </w:r>
        <w:r w:rsidRPr="007F7E2B">
          <w:t xml:space="preserve">term monitoring and corporate succession and full funding assurances to underwrite monitoring. </w:t>
        </w:r>
      </w:ins>
    </w:p>
    <w:p w14:paraId="6C172B55" w14:textId="38E08738" w:rsidR="00FB1B33" w:rsidRPr="007F7E2B" w:rsidRDefault="00FB1B33" w:rsidP="00FB1B33">
      <w:pPr>
        <w:rPr>
          <w:ins w:id="25832" w:author="V2" w:date="2025-04-14T14:19:00Z" w16du:dateUtc="2025-04-14T19:19:00Z"/>
        </w:rPr>
      </w:pPr>
      <w:ins w:id="25833" w:author="V2" w:date="2025-04-14T14:19:00Z" w16du:dateUtc="2025-04-14T19:19:00Z">
        <w:r w:rsidRPr="007F7E2B">
          <w:t xml:space="preserve">This protocol establishes a monitoring buffer pool to meet the crediting period needs to address reversals and shortfalls. Under TRS Version 1.0 this is specifically to address the crediting period duration prior to the </w:t>
        </w:r>
        <w:r w:rsidR="007B0B20" w:rsidRPr="007F7E2B">
          <w:t>10-year</w:t>
        </w:r>
        <w:r w:rsidRPr="007F7E2B">
          <w:t xml:space="preserve"> monitoring period.  Under TRS Version 2.0 the same crediting period duration buffer pool must be documented, verified, and accepted by Nature’s Registry prior to credit issuance by Nature’s Registry.</w:t>
        </w:r>
      </w:ins>
    </w:p>
    <w:p w14:paraId="4FE649CC" w14:textId="7B6F52A1" w:rsidR="00FB1B33" w:rsidRPr="007F7E2B" w:rsidRDefault="00FB1B33" w:rsidP="00FB1B33">
      <w:pPr>
        <w:rPr>
          <w:ins w:id="25834" w:author="V2" w:date="2025-04-14T14:19:00Z" w16du:dateUtc="2025-04-14T19:19:00Z"/>
        </w:rPr>
      </w:pPr>
      <w:ins w:id="25835" w:author="V2" w:date="2025-04-14T14:19:00Z" w16du:dateUtc="2025-04-14T19:19:00Z">
        <w:r w:rsidRPr="007F7E2B">
          <w:t xml:space="preserve">Below is the framework for funding the reversal buffer pool for the post-crediting period under TRS Version 2.0 which requires a minimum of 40 years. The same framework below </w:t>
        </w:r>
        <w:r w:rsidR="00070231" w:rsidRPr="007F7E2B">
          <w:t>would be</w:t>
        </w:r>
        <w:r w:rsidRPr="007F7E2B">
          <w:t xml:space="preserve"> used for determining the funding needs for a post-crediting </w:t>
        </w:r>
        <w:r w:rsidR="00521FD1" w:rsidRPr="007F7E2B">
          <w:t xml:space="preserve">longer </w:t>
        </w:r>
        <w:r w:rsidR="00CB5793" w:rsidRPr="007F7E2B">
          <w:t xml:space="preserve">time commitments that may include 100 years, 1000 years or </w:t>
        </w:r>
        <w:r w:rsidR="004841F0" w:rsidRPr="007F7E2B">
          <w:t xml:space="preserve">a </w:t>
        </w:r>
        <w:r w:rsidRPr="007F7E2B">
          <w:t xml:space="preserve">perpetual commitment. </w:t>
        </w:r>
      </w:ins>
    </w:p>
    <w:p w14:paraId="50AA02EE" w14:textId="77777777" w:rsidR="00FB1B33" w:rsidRPr="007F7E2B" w:rsidRDefault="00FB1B33" w:rsidP="00FB1B33">
      <w:pPr>
        <w:rPr>
          <w:ins w:id="25836" w:author="V2" w:date="2025-04-14T14:19:00Z" w16du:dateUtc="2025-04-14T19:19:00Z"/>
        </w:rPr>
      </w:pPr>
      <w:ins w:id="25837" w:author="V2" w:date="2025-04-14T14:19:00Z" w16du:dateUtc="2025-04-14T19:19:00Z">
        <w:r w:rsidRPr="007F7E2B">
          <w:t>This framework and requirements help a project developer and landowner to understand the TRS requirements for ensuring adequate funds are available for the selected post-crediting timeline and commensurate monitoring needs. This same framework results in The Regenerative Standard having in place and coordinated between all parties, the creation of a successful durable buffer pool for Nature's Registry to backstop reversals and shortfalls over the entire life of each project.</w:t>
        </w:r>
      </w:ins>
    </w:p>
    <w:p w14:paraId="7AF99E37" w14:textId="78C93DF6" w:rsidR="00FC6C2B" w:rsidRPr="007F7E2B" w:rsidRDefault="00FC6C2B" w:rsidP="00FC6C2B">
      <w:pPr>
        <w:pStyle w:val="ListParagraph"/>
        <w:numPr>
          <w:ilvl w:val="0"/>
          <w:numId w:val="143"/>
        </w:numPr>
        <w:spacing w:before="0" w:after="160" w:line="256" w:lineRule="auto"/>
        <w:rPr>
          <w:ins w:id="25838" w:author="V2" w:date="2025-04-14T14:19:00Z" w16du:dateUtc="2025-04-14T19:19:00Z"/>
          <w:sz w:val="20"/>
          <w:szCs w:val="20"/>
        </w:rPr>
      </w:pPr>
      <w:ins w:id="25839" w:author="V2" w:date="2025-04-14T14:19:00Z" w16du:dateUtc="2025-04-14T19:19:00Z">
        <w:r w:rsidRPr="007F7E2B">
          <w:rPr>
            <w:sz w:val="20"/>
            <w:szCs w:val="20"/>
          </w:rPr>
          <w:t>During the life of the crediting period, and again at the end of the crediting period the project developer must update or c</w:t>
        </w:r>
        <w:r w:rsidR="00271DD7" w:rsidRPr="007F7E2B">
          <w:rPr>
            <w:sz w:val="20"/>
            <w:szCs w:val="20"/>
          </w:rPr>
          <w:t>omplete</w:t>
        </w:r>
        <w:r w:rsidRPr="007F7E2B">
          <w:rPr>
            <w:sz w:val="20"/>
            <w:szCs w:val="20"/>
          </w:rPr>
          <w:t xml:space="preserve"> the permanence risk assessment</w:t>
        </w:r>
        <w:r w:rsidR="00271DD7" w:rsidRPr="007F7E2B">
          <w:rPr>
            <w:sz w:val="20"/>
            <w:szCs w:val="20"/>
          </w:rPr>
          <w:t xml:space="preserve"> using the </w:t>
        </w:r>
        <w:r w:rsidRPr="007F7E2B">
          <w:rPr>
            <w:sz w:val="20"/>
            <w:szCs w:val="20"/>
          </w:rPr>
          <w:t xml:space="preserve">permanence risk worksheet </w:t>
        </w:r>
        <w:r w:rsidR="009604D8" w:rsidRPr="007F7E2B">
          <w:rPr>
            <w:sz w:val="20"/>
            <w:szCs w:val="20"/>
          </w:rPr>
          <w:t>in TRS V2.0.</w:t>
        </w:r>
        <w:r w:rsidRPr="007F7E2B">
          <w:rPr>
            <w:sz w:val="20"/>
            <w:szCs w:val="20"/>
          </w:rPr>
          <w:t xml:space="preserve"> </w:t>
        </w:r>
      </w:ins>
    </w:p>
    <w:p w14:paraId="55379E30" w14:textId="5B5B04B2" w:rsidR="00FC6C2B" w:rsidRPr="007F7E2B" w:rsidRDefault="00FC6C2B" w:rsidP="00FC6C2B">
      <w:pPr>
        <w:pStyle w:val="ListParagraph"/>
        <w:numPr>
          <w:ilvl w:val="0"/>
          <w:numId w:val="143"/>
        </w:numPr>
        <w:spacing w:before="0" w:after="160" w:line="256" w:lineRule="auto"/>
        <w:rPr>
          <w:ins w:id="25840" w:author="V2" w:date="2025-04-14T14:19:00Z" w16du:dateUtc="2025-04-14T19:19:00Z"/>
          <w:sz w:val="20"/>
          <w:szCs w:val="20"/>
        </w:rPr>
      </w:pPr>
      <w:ins w:id="25841" w:author="V2" w:date="2025-04-14T14:19:00Z" w16du:dateUtc="2025-04-14T19:19:00Z">
        <w:r w:rsidRPr="007F7E2B">
          <w:rPr>
            <w:sz w:val="20"/>
            <w:szCs w:val="20"/>
          </w:rPr>
          <w:lastRenderedPageBreak/>
          <w:t xml:space="preserve">During the life of the crediting period for each project, the project proponent must annually reassess and complete </w:t>
        </w:r>
        <w:r w:rsidR="00550512" w:rsidRPr="007F7E2B">
          <w:rPr>
            <w:sz w:val="20"/>
            <w:szCs w:val="20"/>
          </w:rPr>
          <w:t xml:space="preserve">and provide updates in the </w:t>
        </w:r>
        <w:r w:rsidRPr="007F7E2B">
          <w:rPr>
            <w:sz w:val="20"/>
            <w:szCs w:val="20"/>
          </w:rPr>
          <w:t xml:space="preserve">Permanence risk assessment worksheet. </w:t>
        </w:r>
        <w:r w:rsidR="00550512" w:rsidRPr="007F7E2B">
          <w:rPr>
            <w:sz w:val="20"/>
            <w:szCs w:val="20"/>
          </w:rPr>
          <w:t xml:space="preserve">The updated </w:t>
        </w:r>
        <w:r w:rsidRPr="007F7E2B">
          <w:rPr>
            <w:sz w:val="20"/>
            <w:szCs w:val="20"/>
          </w:rPr>
          <w:t xml:space="preserve">worksheet </w:t>
        </w:r>
        <w:r w:rsidR="00550512" w:rsidRPr="007F7E2B">
          <w:rPr>
            <w:sz w:val="20"/>
            <w:szCs w:val="20"/>
          </w:rPr>
          <w:t xml:space="preserve">shall </w:t>
        </w:r>
        <w:r w:rsidRPr="007F7E2B">
          <w:rPr>
            <w:sz w:val="20"/>
            <w:szCs w:val="20"/>
          </w:rPr>
          <w:t xml:space="preserve">annually </w:t>
        </w:r>
        <w:r w:rsidR="00550512" w:rsidRPr="007F7E2B">
          <w:rPr>
            <w:sz w:val="20"/>
            <w:szCs w:val="20"/>
          </w:rPr>
          <w:t>accompany submittals to a verifier and</w:t>
        </w:r>
        <w:r w:rsidRPr="007F7E2B">
          <w:rPr>
            <w:sz w:val="20"/>
            <w:szCs w:val="20"/>
          </w:rPr>
          <w:t xml:space="preserve"> credit requests</w:t>
        </w:r>
        <w:r w:rsidR="00145628" w:rsidRPr="007F7E2B">
          <w:rPr>
            <w:sz w:val="20"/>
            <w:szCs w:val="20"/>
          </w:rPr>
          <w:t>. T</w:t>
        </w:r>
        <w:r w:rsidRPr="007F7E2B">
          <w:rPr>
            <w:sz w:val="20"/>
            <w:szCs w:val="20"/>
          </w:rPr>
          <w:t>he verifier shall confirm as a part of the annual verification process and verification reporting, and Nature’s Registry shall review for concurrence, said Permanence risk assessment worksheet findings.</w:t>
        </w:r>
      </w:ins>
    </w:p>
    <w:p w14:paraId="51BC7B2B" w14:textId="2121579B" w:rsidR="00FC6C2B" w:rsidRPr="007F7E2B" w:rsidRDefault="00FC6C2B" w:rsidP="00FC6C2B">
      <w:pPr>
        <w:pStyle w:val="ListParagraph"/>
        <w:numPr>
          <w:ilvl w:val="0"/>
          <w:numId w:val="143"/>
        </w:numPr>
        <w:spacing w:before="0" w:after="160" w:line="256" w:lineRule="auto"/>
        <w:rPr>
          <w:ins w:id="25842" w:author="V2" w:date="2025-04-14T14:19:00Z" w16du:dateUtc="2025-04-14T19:19:00Z"/>
          <w:sz w:val="20"/>
          <w:szCs w:val="20"/>
        </w:rPr>
      </w:pPr>
      <w:ins w:id="25843" w:author="V2" w:date="2025-04-14T14:19:00Z" w16du:dateUtc="2025-04-14T19:19:00Z">
        <w:r w:rsidRPr="007F7E2B">
          <w:rPr>
            <w:sz w:val="20"/>
            <w:szCs w:val="20"/>
          </w:rPr>
          <w:t>During the crediting life of each property or at the project level, as a part of the annual record of submittals, documentation, verification and Nature’s Registry review, certification and credit issuance, this risk assessment worksheet will be used to adjust up, when and if the summary suggests increased risks from the earlier assessments has occurred. The Risk assessment worksheet will be used by the project proponent to adjust costs and this in turn will result in an increased annual (during the property/project crediting life)</w:t>
        </w:r>
        <w:r w:rsidR="00392C1D" w:rsidRPr="007F7E2B">
          <w:rPr>
            <w:sz w:val="20"/>
            <w:szCs w:val="20"/>
          </w:rPr>
          <w:t xml:space="preserve"> </w:t>
        </w:r>
        <w:r w:rsidRPr="007F7E2B">
          <w:rPr>
            <w:sz w:val="20"/>
            <w:szCs w:val="20"/>
          </w:rPr>
          <w:t xml:space="preserve">funding need to the Nature’s Registry buffer pool by </w:t>
        </w:r>
        <w:r w:rsidR="00392C1D" w:rsidRPr="007F7E2B">
          <w:rPr>
            <w:sz w:val="20"/>
            <w:szCs w:val="20"/>
          </w:rPr>
          <w:t>the</w:t>
        </w:r>
        <w:r w:rsidRPr="007F7E2B">
          <w:rPr>
            <w:sz w:val="20"/>
            <w:szCs w:val="20"/>
          </w:rPr>
          <w:t xml:space="preserve"> project proponent.</w:t>
        </w:r>
      </w:ins>
    </w:p>
    <w:p w14:paraId="65B2822F" w14:textId="77777777" w:rsidR="00FC6C2B" w:rsidRPr="007F7E2B" w:rsidRDefault="00FC6C2B" w:rsidP="00FC6C2B">
      <w:pPr>
        <w:pStyle w:val="ListParagraph"/>
        <w:numPr>
          <w:ilvl w:val="0"/>
          <w:numId w:val="143"/>
        </w:numPr>
        <w:spacing w:before="0" w:after="160" w:line="256" w:lineRule="auto"/>
        <w:rPr>
          <w:ins w:id="25844" w:author="V2" w:date="2025-04-14T14:19:00Z" w16du:dateUtc="2025-04-14T19:19:00Z"/>
          <w:sz w:val="20"/>
          <w:szCs w:val="20"/>
        </w:rPr>
      </w:pPr>
      <w:ins w:id="25845" w:author="V2" w:date="2025-04-14T14:19:00Z" w16du:dateUtc="2025-04-14T19:19:00Z">
        <w:r w:rsidRPr="007F7E2B">
          <w:rPr>
            <w:sz w:val="20"/>
            <w:szCs w:val="20"/>
          </w:rPr>
          <w:t>The following are the on-going requirements during each of the 40 years after the last crediting years.</w:t>
        </w:r>
      </w:ins>
    </w:p>
    <w:p w14:paraId="0C3944C1" w14:textId="5AAD0E74" w:rsidR="00FC6C2B" w:rsidRPr="007F7E2B" w:rsidRDefault="00FC6C2B" w:rsidP="00FC6C2B">
      <w:pPr>
        <w:pStyle w:val="ListParagraph"/>
        <w:numPr>
          <w:ilvl w:val="1"/>
          <w:numId w:val="143"/>
        </w:numPr>
        <w:spacing w:before="0" w:after="160" w:line="256" w:lineRule="auto"/>
        <w:rPr>
          <w:ins w:id="25846" w:author="V2" w:date="2025-04-14T14:19:00Z" w16du:dateUtc="2025-04-14T19:19:00Z"/>
          <w:sz w:val="20"/>
          <w:szCs w:val="20"/>
        </w:rPr>
      </w:pPr>
      <w:ins w:id="25847" w:author="V2" w:date="2025-04-14T14:19:00Z" w16du:dateUtc="2025-04-14T19:19:00Z">
        <w:r w:rsidRPr="007F7E2B">
          <w:rPr>
            <w:sz w:val="20"/>
            <w:szCs w:val="20"/>
          </w:rPr>
          <w:t xml:space="preserve">Annual monitoring to confirm project land management and land use activity has occurred each </w:t>
        </w:r>
        <w:r w:rsidR="00F928CC" w:rsidRPr="007F7E2B">
          <w:rPr>
            <w:sz w:val="20"/>
            <w:szCs w:val="20"/>
          </w:rPr>
          <w:t>year.</w:t>
        </w:r>
      </w:ins>
    </w:p>
    <w:p w14:paraId="0C0F6760" w14:textId="3C106E14" w:rsidR="00FC6C2B" w:rsidRPr="007F7E2B" w:rsidRDefault="00755EFD" w:rsidP="00FC6C2B">
      <w:pPr>
        <w:pStyle w:val="ListParagraph"/>
        <w:numPr>
          <w:ilvl w:val="1"/>
          <w:numId w:val="143"/>
        </w:numPr>
        <w:spacing w:before="0" w:after="160" w:line="256" w:lineRule="auto"/>
        <w:rPr>
          <w:ins w:id="25848" w:author="V2" w:date="2025-04-14T14:19:00Z" w16du:dateUtc="2025-04-14T19:19:00Z"/>
          <w:sz w:val="20"/>
          <w:szCs w:val="20"/>
        </w:rPr>
      </w:pPr>
      <w:ins w:id="25849" w:author="V2" w:date="2025-04-14T14:19:00Z" w16du:dateUtc="2025-04-14T19:19:00Z">
        <w:r w:rsidRPr="007F7E2B">
          <w:rPr>
            <w:sz w:val="20"/>
            <w:szCs w:val="20"/>
          </w:rPr>
          <w:t>Annual moni</w:t>
        </w:r>
        <w:r w:rsidR="006802FC" w:rsidRPr="007F7E2B">
          <w:rPr>
            <w:sz w:val="20"/>
            <w:szCs w:val="20"/>
          </w:rPr>
          <w:t xml:space="preserve">toring report documents </w:t>
        </w:r>
        <w:r w:rsidR="00FC6C2B" w:rsidRPr="007F7E2B">
          <w:rPr>
            <w:sz w:val="20"/>
            <w:szCs w:val="20"/>
          </w:rPr>
          <w:t xml:space="preserve">protection of soil carbon </w:t>
        </w:r>
        <w:r w:rsidR="00F928CC" w:rsidRPr="007F7E2B">
          <w:rPr>
            <w:sz w:val="20"/>
            <w:szCs w:val="20"/>
          </w:rPr>
          <w:t>stocks can</w:t>
        </w:r>
        <w:r w:rsidR="006802FC" w:rsidRPr="007F7E2B">
          <w:rPr>
            <w:sz w:val="20"/>
            <w:szCs w:val="20"/>
          </w:rPr>
          <w:t xml:space="preserve"> also</w:t>
        </w:r>
        <w:r w:rsidR="00FC6C2B" w:rsidRPr="007F7E2B">
          <w:rPr>
            <w:sz w:val="20"/>
            <w:szCs w:val="20"/>
          </w:rPr>
          <w:t xml:space="preserve"> be demonstrated by remeasurement</w:t>
        </w:r>
        <w:r w:rsidR="006802FC" w:rsidRPr="007F7E2B">
          <w:rPr>
            <w:sz w:val="20"/>
            <w:szCs w:val="20"/>
          </w:rPr>
          <w:t xml:space="preserve"> or use of emerging technologies (e.g. Flux tower measurements</w:t>
        </w:r>
        <w:r w:rsidR="00CA6957" w:rsidRPr="007F7E2B">
          <w:rPr>
            <w:sz w:val="20"/>
            <w:szCs w:val="20"/>
          </w:rPr>
          <w:t>, remote sensing of land cover and standing crop biomass consistency,</w:t>
        </w:r>
        <w:r w:rsidR="00C01D50" w:rsidRPr="007F7E2B">
          <w:rPr>
            <w:sz w:val="20"/>
            <w:szCs w:val="20"/>
          </w:rPr>
          <w:t xml:space="preserve"> </w:t>
        </w:r>
        <w:r w:rsidR="00CA6957" w:rsidRPr="007F7E2B">
          <w:rPr>
            <w:sz w:val="20"/>
            <w:szCs w:val="20"/>
          </w:rPr>
          <w:t>etc.</w:t>
        </w:r>
        <w:r w:rsidR="006802FC" w:rsidRPr="007F7E2B">
          <w:rPr>
            <w:sz w:val="20"/>
            <w:szCs w:val="20"/>
          </w:rPr>
          <w:t>)</w:t>
        </w:r>
        <w:r w:rsidR="00FC6C2B" w:rsidRPr="007F7E2B">
          <w:rPr>
            <w:sz w:val="20"/>
            <w:szCs w:val="20"/>
          </w:rPr>
          <w:t>.</w:t>
        </w:r>
      </w:ins>
    </w:p>
    <w:p w14:paraId="45FD7763" w14:textId="77777777" w:rsidR="00FC6C2B" w:rsidRPr="007F7E2B" w:rsidRDefault="00FC6C2B" w:rsidP="00FC6C2B">
      <w:pPr>
        <w:pStyle w:val="ListParagraph"/>
        <w:numPr>
          <w:ilvl w:val="0"/>
          <w:numId w:val="143"/>
        </w:numPr>
        <w:spacing w:before="0" w:after="160" w:line="256" w:lineRule="auto"/>
        <w:rPr>
          <w:ins w:id="25850" w:author="V2" w:date="2025-04-14T14:19:00Z" w16du:dateUtc="2025-04-14T19:19:00Z"/>
          <w:sz w:val="20"/>
          <w:szCs w:val="20"/>
        </w:rPr>
      </w:pPr>
      <w:ins w:id="25851" w:author="V2" w:date="2025-04-14T14:19:00Z" w16du:dateUtc="2025-04-14T19:19:00Z">
        <w:r w:rsidRPr="007F7E2B">
          <w:rPr>
            <w:sz w:val="20"/>
            <w:szCs w:val="20"/>
          </w:rPr>
          <w:t>Annual report must be submitted to Nature’s Registry which must include confirmation on activity continuity and/or confirmed protection of carbon stocks is demonstrated.</w:t>
        </w:r>
      </w:ins>
    </w:p>
    <w:p w14:paraId="7789994A" w14:textId="1301652F" w:rsidR="00FC6C2B" w:rsidRPr="007F7E2B" w:rsidRDefault="00FC6C2B" w:rsidP="00F928CC">
      <w:pPr>
        <w:pStyle w:val="ListParagraph"/>
        <w:numPr>
          <w:ilvl w:val="0"/>
          <w:numId w:val="143"/>
        </w:numPr>
        <w:spacing w:before="0" w:after="160" w:line="256" w:lineRule="auto"/>
        <w:rPr>
          <w:ins w:id="25852" w:author="V2" w:date="2025-04-14T14:19:00Z" w16du:dateUtc="2025-04-14T19:19:00Z"/>
          <w:sz w:val="20"/>
          <w:szCs w:val="20"/>
        </w:rPr>
      </w:pPr>
      <w:ins w:id="25853" w:author="V2" w:date="2025-04-14T14:19:00Z" w16du:dateUtc="2025-04-14T19:19:00Z">
        <w:r w:rsidRPr="007F7E2B">
          <w:rPr>
            <w:sz w:val="20"/>
            <w:szCs w:val="20"/>
          </w:rPr>
          <w:t xml:space="preserve">Verifier must review the monitoring report and issue to the project proponent and Nature’s Registry a verification report that the monitoring report has been completed to the standards and content requirements, with recommendations on acceptance or a need for the project proponent to submit a mitigation and reconciliation plan. </w:t>
        </w:r>
      </w:ins>
    </w:p>
    <w:p w14:paraId="74CA9873" w14:textId="77777777" w:rsidR="00FC6C2B" w:rsidRPr="007F7E2B" w:rsidRDefault="00FC6C2B" w:rsidP="00FC6C2B">
      <w:pPr>
        <w:ind w:left="360"/>
        <w:rPr>
          <w:ins w:id="25854" w:author="V2" w:date="2025-04-14T14:19:00Z" w16du:dateUtc="2025-04-14T19:19:00Z"/>
          <w:sz w:val="20"/>
          <w:szCs w:val="20"/>
        </w:rPr>
      </w:pPr>
    </w:p>
    <w:p w14:paraId="1B477BA0" w14:textId="77777777" w:rsidR="00FC6C2B" w:rsidRPr="007F7E2B" w:rsidRDefault="00FC6C2B" w:rsidP="00FC6C2B">
      <w:pPr>
        <w:ind w:left="360"/>
        <w:rPr>
          <w:ins w:id="25855" w:author="V2" w:date="2025-04-14T14:19:00Z" w16du:dateUtc="2025-04-14T19:19:00Z"/>
          <w:b/>
          <w:bCs/>
          <w:sz w:val="20"/>
          <w:szCs w:val="20"/>
        </w:rPr>
      </w:pPr>
    </w:p>
    <w:p w14:paraId="205E68BE" w14:textId="77777777" w:rsidR="00FC6C2B" w:rsidRPr="007F7E2B" w:rsidRDefault="00FC6C2B" w:rsidP="00FC6C2B">
      <w:pPr>
        <w:ind w:left="360"/>
        <w:rPr>
          <w:ins w:id="25856" w:author="V2" w:date="2025-04-14T14:19:00Z" w16du:dateUtc="2025-04-14T19:19:00Z"/>
          <w:b/>
          <w:bCs/>
          <w:sz w:val="20"/>
          <w:szCs w:val="20"/>
        </w:rPr>
      </w:pPr>
    </w:p>
    <w:p w14:paraId="59782D31" w14:textId="59C0EFC4" w:rsidR="000C1467" w:rsidRPr="007F7E2B" w:rsidRDefault="000C1467" w:rsidP="000C1467">
      <w:pPr>
        <w:rPr>
          <w:ins w:id="25857" w:author="V2" w:date="2025-04-14T14:19:00Z" w16du:dateUtc="2025-04-14T19:19:00Z"/>
          <w:b/>
          <w:bCs/>
        </w:rPr>
      </w:pPr>
      <w:ins w:id="25858" w:author="V2" w:date="2025-04-14T14:19:00Z" w16du:dateUtc="2025-04-14T19:19:00Z">
        <w:r w:rsidRPr="007F7E2B">
          <w:rPr>
            <w:b/>
            <w:bCs/>
          </w:rPr>
          <w:t xml:space="preserve">BUFFER POOL </w:t>
        </w:r>
        <w:r w:rsidR="00C05D0E" w:rsidRPr="007F7E2B">
          <w:rPr>
            <w:b/>
            <w:bCs/>
          </w:rPr>
          <w:t>ASSURANCE OPTIONS</w:t>
        </w:r>
      </w:ins>
    </w:p>
    <w:p w14:paraId="4C47F2EF" w14:textId="77777777" w:rsidR="00C25113" w:rsidRPr="007F7E2B" w:rsidRDefault="00C25113" w:rsidP="00C25113">
      <w:pPr>
        <w:rPr>
          <w:ins w:id="25859" w:author="V2" w:date="2025-04-14T14:19:00Z" w16du:dateUtc="2025-04-14T19:19:00Z"/>
        </w:rPr>
      </w:pPr>
      <w:ins w:id="25860" w:author="V2" w:date="2025-04-14T14:19:00Z" w16du:dateUtc="2025-04-14T19:19:00Z">
        <w:r w:rsidRPr="007F7E2B">
          <w:t>This framework and these requirements help a project developer and landowner to understand the TRS requirements for ensuring that adequate funds are available for the selected post-crediting timeline and commensurate monitoring needs. This same framework results in Nature’s Registry having in place the creation of a successful durable buffer pool to backstop reversals and shortfalls over the entire life of each project.</w:t>
        </w:r>
      </w:ins>
    </w:p>
    <w:p w14:paraId="48AF4778" w14:textId="77777777" w:rsidR="00C25113" w:rsidRPr="007F7E2B" w:rsidRDefault="00C25113" w:rsidP="00C25113">
      <w:pPr>
        <w:rPr>
          <w:ins w:id="25861" w:author="V2" w:date="2025-04-14T14:19:00Z" w16du:dateUtc="2025-04-14T19:19:00Z"/>
          <w:b/>
          <w:bCs/>
        </w:rPr>
      </w:pPr>
      <w:ins w:id="25862" w:author="V2" w:date="2025-04-14T14:19:00Z" w16du:dateUtc="2025-04-14T19:19:00Z">
        <w:r w:rsidRPr="007F7E2B">
          <w:rPr>
            <w:b/>
            <w:bCs/>
          </w:rPr>
          <w:t>TRS V.1-10 year monitoring period</w:t>
        </w:r>
      </w:ins>
    </w:p>
    <w:p w14:paraId="075598A5" w14:textId="32907E45" w:rsidR="00C25113" w:rsidRPr="007F7E2B" w:rsidRDefault="00C25113" w:rsidP="00C25113">
      <w:pPr>
        <w:rPr>
          <w:ins w:id="25863" w:author="V2" w:date="2025-04-14T14:19:00Z" w16du:dateUtc="2025-04-14T19:19:00Z"/>
        </w:rPr>
      </w:pPr>
      <w:ins w:id="25864" w:author="V2" w:date="2025-04-14T14:19:00Z" w16du:dateUtc="2025-04-14T19:19:00Z">
        <w:r w:rsidRPr="007F7E2B">
          <w:t>At end of crediting period, a 5%/year buffer draw down rate will be established and the drawn down credit will be made available to the project developer. The developer may sell those credits each year to use for landowner payments, monitoring fees, and verification reports. As an example, if there are 100,000 credits in a project developers buffer pool, 5,000 may be drawn down per year, once a yearly monitoring report is delivered, verified and a verification report is approved and credits, including draw down credits are certified and issued, and upon receipt of a payment fee to Nature’s Registry.  At the end of 10 years, the remaining 50% of credits will convert to a Programmatic Buffer to be used to satisfy any program-wide reversals.</w:t>
        </w:r>
      </w:ins>
    </w:p>
    <w:p w14:paraId="79CDA171" w14:textId="77777777" w:rsidR="00C25113" w:rsidRPr="007F7E2B" w:rsidRDefault="00C25113" w:rsidP="00C25113">
      <w:pPr>
        <w:rPr>
          <w:ins w:id="25865" w:author="V2" w:date="2025-04-14T14:19:00Z" w16du:dateUtc="2025-04-14T19:19:00Z"/>
          <w:b/>
          <w:bCs/>
        </w:rPr>
      </w:pPr>
      <w:ins w:id="25866" w:author="V2" w:date="2025-04-14T14:19:00Z" w16du:dateUtc="2025-04-14T19:19:00Z">
        <w:r w:rsidRPr="007F7E2B">
          <w:rPr>
            <w:b/>
            <w:bCs/>
          </w:rPr>
          <w:t>TRS V.2-40 year minimum Monitoring Period</w:t>
        </w:r>
      </w:ins>
    </w:p>
    <w:p w14:paraId="60B77265" w14:textId="77777777" w:rsidR="00C25113" w:rsidRPr="007F7E2B" w:rsidRDefault="00C25113" w:rsidP="00C25113">
      <w:pPr>
        <w:rPr>
          <w:ins w:id="25867" w:author="V2" w:date="2025-04-14T14:19:00Z" w16du:dateUtc="2025-04-14T19:19:00Z"/>
        </w:rPr>
      </w:pPr>
      <w:ins w:id="25868" w:author="V2" w:date="2025-04-14T14:19:00Z" w16du:dateUtc="2025-04-14T19:19:00Z">
        <w:r w:rsidRPr="007F7E2B">
          <w:lastRenderedPageBreak/>
          <w:t>At the end of the crediting period, a 1.5%/year buffer draw down rate will be established. As an example, if there are 100,000 credits in the buffer pool, 1,500 credits may be drawn down per year after an annual monitoring report is reviewed and verified by a verifier and the drawn down credits are certified and a payment of a fee for the draw down credits are issued by Nature’s Registry. Developer may sell those credits each year to use for landowner payments, monitoring fees, and verification reports. At the end of 40 years, the remaining 40% of credits in the buffer pool will convert to a Programmatic Buffer to be used to satisfy any program-wide reversals.</w:t>
        </w:r>
      </w:ins>
    </w:p>
    <w:p w14:paraId="78AC80C1" w14:textId="77777777" w:rsidR="00C25113" w:rsidRPr="007F7E2B" w:rsidRDefault="00C25113" w:rsidP="00C25113">
      <w:pPr>
        <w:rPr>
          <w:ins w:id="25869" w:author="V2" w:date="2025-04-14T14:19:00Z" w16du:dateUtc="2025-04-14T19:19:00Z"/>
          <w:b/>
          <w:bCs/>
        </w:rPr>
      </w:pPr>
      <w:ins w:id="25870" w:author="V2" w:date="2025-04-14T14:19:00Z" w16du:dateUtc="2025-04-14T19:19:00Z">
        <w:r w:rsidRPr="007F7E2B">
          <w:rPr>
            <w:b/>
            <w:bCs/>
          </w:rPr>
          <w:t>TRS V.2-100 to Perpetual Monitoring Period</w:t>
        </w:r>
      </w:ins>
    </w:p>
    <w:p w14:paraId="0CD453D1" w14:textId="7198813E" w:rsidR="00C25113" w:rsidRPr="007F7E2B" w:rsidRDefault="00C25113" w:rsidP="00C25113">
      <w:pPr>
        <w:rPr>
          <w:ins w:id="25871" w:author="V2" w:date="2025-04-14T14:19:00Z" w16du:dateUtc="2025-04-14T19:19:00Z"/>
        </w:rPr>
      </w:pPr>
      <w:ins w:id="25872" w:author="V2" w:date="2025-04-14T14:19:00Z" w16du:dateUtc="2025-04-14T19:19:00Z">
        <w:r w:rsidRPr="007F7E2B">
          <w:t xml:space="preserve">At the end of the crediting period, a 1%/year buffer draw down rate will be established. As an example if there are 100,000 credits in the buffer, 1,000 credits may be drawn down per year after an annual monitoring report is reviewed and verified by a verifier and the drawn down credits are certified and draw down credits are issued by Nature’s Registry. Developer may sell those credits each year to use for landowner payments, monitoring fees, and verification reports, and payment for the drawn down credits to Nature’s Registry. </w:t>
        </w:r>
      </w:ins>
    </w:p>
    <w:p w14:paraId="48A03B63" w14:textId="77777777" w:rsidR="00C25113" w:rsidRPr="007F7E2B" w:rsidRDefault="00C25113" w:rsidP="00C25113">
      <w:pPr>
        <w:rPr>
          <w:ins w:id="25873" w:author="V2" w:date="2025-04-14T14:19:00Z" w16du:dateUtc="2025-04-14T19:19:00Z"/>
        </w:rPr>
      </w:pPr>
      <w:ins w:id="25874" w:author="V2" w:date="2025-04-14T14:19:00Z" w16du:dateUtc="2025-04-14T19:19:00Z">
        <w:r w:rsidRPr="007F7E2B">
          <w:t xml:space="preserve">For a perpetual commitment of a project, via a permanent easement or deed restriction, the developer may work with the Nature’s Registry to utilize the value of the remaining buffer pool credits to establish an endowment or other funding for the easement enforcing organization, and for management, monitoring, measurement related science for the property. </w:t>
        </w:r>
      </w:ins>
    </w:p>
    <w:p w14:paraId="64823A2A" w14:textId="77777777" w:rsidR="00C25113" w:rsidRPr="007F7E2B" w:rsidRDefault="00C25113" w:rsidP="00C25113">
      <w:pPr>
        <w:rPr>
          <w:ins w:id="25875" w:author="V2" w:date="2025-04-14T14:19:00Z" w16du:dateUtc="2025-04-14T19:19:00Z"/>
        </w:rPr>
      </w:pPr>
    </w:p>
    <w:p w14:paraId="1F26934D" w14:textId="77777777" w:rsidR="00FB1B33" w:rsidRPr="007F7E2B" w:rsidRDefault="00FB1B33" w:rsidP="00FB1B33">
      <w:pPr>
        <w:rPr>
          <w:ins w:id="25876" w:author="V2" w:date="2025-04-14T14:19:00Z" w16du:dateUtc="2025-04-14T19:19:00Z"/>
          <w:b/>
          <w:bCs/>
        </w:rPr>
      </w:pPr>
      <w:ins w:id="25877" w:author="V2" w:date="2025-04-14T14:19:00Z" w16du:dateUtc="2025-04-14T19:19:00Z">
        <w:r w:rsidRPr="007F7E2B">
          <w:rPr>
            <w:b/>
            <w:bCs/>
          </w:rPr>
          <w:t>Procedures</w:t>
        </w:r>
      </w:ins>
    </w:p>
    <w:p w14:paraId="7F477142" w14:textId="15E9E9B3" w:rsidR="00E85AE9" w:rsidRPr="007F7E2B" w:rsidRDefault="00E85AE9" w:rsidP="00F928CC">
      <w:pPr>
        <w:rPr>
          <w:ins w:id="25878" w:author="V2" w:date="2025-04-14T14:19:00Z" w16du:dateUtc="2025-04-14T19:19:00Z"/>
        </w:rPr>
      </w:pPr>
      <w:ins w:id="25879" w:author="V2" w:date="2025-04-14T14:19:00Z" w16du:dateUtc="2025-04-14T19:19:00Z">
        <w:r w:rsidRPr="007F7E2B">
          <w:t>A simple standard annual monitoring report, a simplified verifier checklist confirming the activity has not changed will both greatly reduce the costs of monitoring during the forty years, or other elected duration. We encourage on-the-ground calibration and confirmation tied to temporal and spatial remote sensing that can be used to cover large acreages for purposes of confirmation.</w:t>
        </w:r>
      </w:ins>
    </w:p>
    <w:p w14:paraId="14FE0F2A" w14:textId="77777777" w:rsidR="00F928CC" w:rsidRPr="007F7E2B" w:rsidRDefault="00F928CC" w:rsidP="00F928CC">
      <w:pPr>
        <w:rPr>
          <w:ins w:id="25880" w:author="V2" w:date="2025-04-14T14:19:00Z" w16du:dateUtc="2025-04-14T19:19:00Z"/>
        </w:rPr>
      </w:pPr>
    </w:p>
    <w:p w14:paraId="37F885B8" w14:textId="77777777" w:rsidR="00E85AE9" w:rsidRPr="007F7E2B" w:rsidRDefault="00E85AE9" w:rsidP="00FA020B">
      <w:pPr>
        <w:spacing w:before="0" w:after="160" w:line="256" w:lineRule="auto"/>
        <w:rPr>
          <w:ins w:id="25881" w:author="V2" w:date="2025-04-14T14:19:00Z" w16du:dateUtc="2025-04-14T19:19:00Z"/>
        </w:rPr>
      </w:pPr>
      <w:ins w:id="25882" w:author="V2" w:date="2025-04-14T14:19:00Z" w16du:dateUtc="2025-04-14T19:19:00Z">
        <w:r w:rsidRPr="007F7E2B">
          <w:t>If a functionary organization is doing the monitoring, including Nature’s Registry, it can deploy remote sensing methods (e.g. Stratifyx APP) with just in time digital satellite and/or aerial imaging to document and measure that conditions of vegetation cover, bare soil, and graminoid/woody vegetation or C3/C4 vegetation composition during any monitoring year has not deviated in a way that would indicate depletion or decline in the condition last measured on the land.</w:t>
        </w:r>
      </w:ins>
    </w:p>
    <w:p w14:paraId="28C201D7" w14:textId="3F501CE9" w:rsidR="00FB1B33" w:rsidRPr="00F928CC" w:rsidRDefault="000F6859" w:rsidP="00FB1B33">
      <w:pPr>
        <w:rPr>
          <w:ins w:id="25883" w:author="V2" w:date="2025-04-14T14:19:00Z" w16du:dateUtc="2025-04-14T19:19:00Z"/>
          <w:b/>
          <w:bCs/>
        </w:rPr>
      </w:pPr>
      <w:ins w:id="25884" w:author="V2" w:date="2025-04-14T14:19:00Z" w16du:dateUtc="2025-04-14T19:19:00Z">
        <w:r w:rsidRPr="007F7E2B">
          <w:rPr>
            <w:b/>
            <w:bCs/>
          </w:rPr>
          <w:t>For the “Buffer Pool Assurance Options” t</w:t>
        </w:r>
        <w:r w:rsidR="00FB1B33" w:rsidRPr="007F7E2B">
          <w:rPr>
            <w:b/>
            <w:bCs/>
          </w:rPr>
          <w:t>he Project developer must disclose which TRS Version that</w:t>
        </w:r>
        <w:r w:rsidR="00DE41E4" w:rsidRPr="007F7E2B">
          <w:rPr>
            <w:b/>
            <w:bCs/>
          </w:rPr>
          <w:t xml:space="preserve"> they</w:t>
        </w:r>
        <w:r w:rsidR="00FB1B33" w:rsidRPr="007F7E2B">
          <w:rPr>
            <w:b/>
            <w:bCs/>
          </w:rPr>
          <w:t xml:space="preserve"> have used,</w:t>
        </w:r>
        <w:r w:rsidR="00F928CC" w:rsidRPr="007F7E2B">
          <w:rPr>
            <w:b/>
            <w:bCs/>
          </w:rPr>
          <w:t xml:space="preserve"> </w:t>
        </w:r>
        <w:r w:rsidR="00FB1B33" w:rsidRPr="007F7E2B">
          <w:rPr>
            <w:b/>
            <w:bCs/>
          </w:rPr>
          <w:t>and meet both the crediting period buffer pool requirements of TRS V 1.0 and</w:t>
        </w:r>
        <w:r w:rsidR="004347C2" w:rsidRPr="007F7E2B">
          <w:rPr>
            <w:b/>
            <w:bCs/>
          </w:rPr>
          <w:t>/or</w:t>
        </w:r>
        <w:r w:rsidR="00FB1B33" w:rsidRPr="007F7E2B">
          <w:rPr>
            <w:b/>
            <w:bCs/>
          </w:rPr>
          <w:t xml:space="preserve"> TRS V 2.0.   They also must document their election on the timeline commitment under TRS V 2.0, and the plans for creation of the buffer pool for said time duration.</w:t>
        </w:r>
        <w:r w:rsidR="00FB1B33" w:rsidRPr="00F928CC">
          <w:rPr>
            <w:b/>
            <w:bCs/>
          </w:rPr>
          <w:t xml:space="preserve"> </w:t>
        </w:r>
      </w:ins>
    </w:p>
    <w:p w14:paraId="2EB1B021" w14:textId="77777777" w:rsidR="00236219" w:rsidRDefault="00236219" w:rsidP="00236219">
      <w:pPr>
        <w:rPr>
          <w:ins w:id="25885" w:author="V2" w:date="2025-04-14T14:19:00Z" w16du:dateUtc="2025-04-14T19:19:00Z"/>
        </w:rPr>
      </w:pPr>
    </w:p>
    <w:p w14:paraId="38DD37DE" w14:textId="77777777" w:rsidR="00236219" w:rsidRDefault="00236219" w:rsidP="00236219">
      <w:pPr>
        <w:rPr>
          <w:ins w:id="25886" w:author="V2" w:date="2025-04-14T14:19:00Z" w16du:dateUtc="2025-04-14T19:19:00Z"/>
        </w:rPr>
      </w:pPr>
    </w:p>
    <w:p w14:paraId="00000356" w14:textId="77777777" w:rsidR="00570313" w:rsidRDefault="00570313">
      <w:bookmarkStart w:id="25887" w:name="_heading=h.44euhx5jw6ob" w:colFirst="0" w:colLast="0"/>
      <w:bookmarkEnd w:id="25887"/>
    </w:p>
    <w:sectPr w:rsidR="00570313">
      <w:type w:val="continuous"/>
      <w:pgSz w:w="12240" w:h="15840"/>
      <w:pgMar w:top="720" w:right="720" w:bottom="720"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37374D" w14:textId="77777777" w:rsidR="001679F4" w:rsidRDefault="001679F4">
      <w:pPr>
        <w:spacing w:before="0" w:line="240" w:lineRule="auto"/>
      </w:pPr>
      <w:r>
        <w:separator/>
      </w:r>
    </w:p>
  </w:endnote>
  <w:endnote w:type="continuationSeparator" w:id="0">
    <w:p w14:paraId="4C6FBA92" w14:textId="77777777" w:rsidR="001679F4" w:rsidRDefault="001679F4">
      <w:pPr>
        <w:spacing w:before="0" w:line="240" w:lineRule="auto"/>
      </w:pPr>
      <w:r>
        <w:continuationSeparator/>
      </w:r>
    </w:p>
  </w:endnote>
  <w:endnote w:type="continuationNotice" w:id="1">
    <w:p w14:paraId="633F933F" w14:textId="77777777" w:rsidR="001679F4" w:rsidRDefault="001679F4">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Times">
    <w:panose1 w:val="00000500000000020000"/>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inionPro-Regular">
    <w:panose1 w:val="020B0604020202020204"/>
    <w:charset w:val="00"/>
    <w:family w:val="roman"/>
    <w:notTrueType/>
    <w:pitch w:val="default"/>
  </w:font>
  <w:font w:name="Rockwell">
    <w:panose1 w:val="02060603020205020403"/>
    <w:charset w:val="4D"/>
    <w:family w:val="roman"/>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ptos">
    <w:panose1 w:val="020B0004020202020204"/>
    <w:charset w:val="00"/>
    <w:family w:val="swiss"/>
    <w:pitch w:val="variable"/>
    <w:sig w:usb0="20000287" w:usb1="00000003" w:usb2="00000000" w:usb3="00000000" w:csb0="0000019F" w:csb1="00000000"/>
  </w:font>
  <w:font w:name="Garamond">
    <w:panose1 w:val="02020404030301010803"/>
    <w:charset w:val="00"/>
    <w:family w:val="roman"/>
    <w:pitch w:val="variable"/>
    <w:sig w:usb0="00000287" w:usb1="00000002" w:usb2="00000000" w:usb3="00000000" w:csb0="0000009F" w:csb1="00000000"/>
  </w:font>
  <w:font w:name="+mn-ea">
    <w:panose1 w:val="020B0604020202020204"/>
    <w:charset w:val="00"/>
    <w:family w:val="roman"/>
    <w:notTrueType/>
    <w:pitch w:val="default"/>
  </w:font>
  <w:font w:name="CharisSIL">
    <w:altName w:val="Malgun Gothic"/>
    <w:panose1 w:val="020B0604020202020204"/>
    <w:charset w:val="81"/>
    <w:family w:val="swiss"/>
    <w:pitch w:val="default"/>
    <w:sig w:usb0="00000003" w:usb1="09060000" w:usb2="00000010" w:usb3="00000000" w:csb0="00080001" w:csb1="00000000"/>
  </w:font>
  <w:font w:name="Aptos Narrow">
    <w:panose1 w:val="020B0004020202020204"/>
    <w:charset w:val="00"/>
    <w:family w:val="swiss"/>
    <w:pitch w:val="variable"/>
    <w:sig w:usb0="20000287" w:usb1="00000003" w:usb2="00000000" w:usb3="00000000" w:csb0="0000019F" w:csb1="00000000"/>
  </w:font>
  <w:font w:name="Lato-Bold">
    <w:altName w:val="Klee One"/>
    <w:panose1 w:val="020B0604020202020204"/>
    <w:charset w:val="80"/>
    <w:family w:val="auto"/>
    <w:notTrueType/>
    <w:pitch w:val="default"/>
    <w:sig w:usb0="00000001" w:usb1="08070000" w:usb2="00000010" w:usb3="00000000" w:csb0="00020000" w:csb1="00000000"/>
  </w:font>
  <w:font w:name="Noto Sans">
    <w:panose1 w:val="020B0502040504020204"/>
    <w:charset w:val="00"/>
    <w:family w:val="swiss"/>
    <w:pitch w:val="variable"/>
    <w:sig w:usb0="E00082FF" w:usb1="400078FF" w:usb2="00000021"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35C" w14:textId="0754BD38" w:rsidR="00570313" w:rsidRDefault="00236F30">
    <w:pPr>
      <w:pBdr>
        <w:top w:val="nil"/>
        <w:left w:val="nil"/>
        <w:bottom w:val="nil"/>
        <w:right w:val="nil"/>
        <w:between w:val="nil"/>
      </w:pBdr>
      <w:tabs>
        <w:tab w:val="center" w:pos="4680"/>
        <w:tab w:val="right" w:pos="9360"/>
      </w:tabs>
      <w:spacing w:line="240" w:lineRule="auto"/>
    </w:pPr>
    <w:ins w:id="750" w:author="V2" w:date="2025-04-14T14:19:00Z" w16du:dateUtc="2025-04-14T19:19:00Z">
      <w:r>
        <w:rPr>
          <w:noProof/>
          <w:color w:val="4472C4" w:themeColor="accent1"/>
        </w:rPr>
        <mc:AlternateContent>
          <mc:Choice Requires="wps">
            <w:drawing>
              <wp:anchor distT="0" distB="0" distL="114300" distR="114300" simplePos="0" relativeHeight="251658240" behindDoc="0" locked="0" layoutInCell="1" allowOverlap="1" wp14:anchorId="58EBB08F" wp14:editId="64E14606">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12C13EC" id="Rectangle 77" o:spid="_x0000_s1026" style="position:absolute;margin-left:0;margin-top:0;width:579.9pt;height:750.3pt;z-index:2516582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asciiTheme="minorHAnsi" w:eastAsiaTheme="minorEastAsia" w:hAnsiTheme="minorHAnsi" w:cstheme="minorBidi"/>
          <w:color w:val="4472C4" w:themeColor="accent1"/>
          <w:sz w:val="20"/>
          <w:szCs w:val="20"/>
        </w:rPr>
        <w:fldChar w:fldCharType="begin"/>
      </w:r>
      <w:r>
        <w:rPr>
          <w:color w:val="4472C4" w:themeColor="accent1"/>
          <w:sz w:val="20"/>
          <w:szCs w:val="20"/>
        </w:rPr>
        <w:instrText xml:space="preserve"> PAGE    \* MERGEFORMAT </w:instrText>
      </w:r>
      <w:r>
        <w:rPr>
          <w:rFonts w:asciiTheme="minorHAnsi" w:eastAsiaTheme="minorEastAsia" w:hAnsiTheme="minorHAnsi" w:cstheme="minorBidi"/>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ins>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84078" w14:textId="77777777" w:rsidR="001679F4" w:rsidRDefault="001679F4">
    <w:pPr>
      <w:pStyle w:val="Footer"/>
      <w:pPrChange w:id="752" w:author="V2" w:date="2025-04-14T14:19:00Z" w16du:dateUtc="2025-04-14T19:19:00Z">
        <w:pPr/>
      </w:pPrChan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4B5A15" w14:textId="77777777" w:rsidR="001679F4" w:rsidRDefault="001679F4">
      <w:pPr>
        <w:spacing w:before="0" w:line="240" w:lineRule="auto"/>
      </w:pPr>
      <w:r>
        <w:separator/>
      </w:r>
    </w:p>
  </w:footnote>
  <w:footnote w:type="continuationSeparator" w:id="0">
    <w:p w14:paraId="5A54E170" w14:textId="77777777" w:rsidR="001679F4" w:rsidRDefault="001679F4">
      <w:pPr>
        <w:spacing w:before="0" w:line="240" w:lineRule="auto"/>
      </w:pPr>
      <w:r>
        <w:continuationSeparator/>
      </w:r>
    </w:p>
  </w:footnote>
  <w:footnote w:type="continuationNotice" w:id="1">
    <w:p w14:paraId="5025B60D" w14:textId="77777777" w:rsidR="001679F4" w:rsidRDefault="001679F4">
      <w:pPr>
        <w:spacing w:before="0" w:line="240" w:lineRule="auto"/>
      </w:pPr>
    </w:p>
  </w:footnote>
  <w:footnote w:id="2">
    <w:p w14:paraId="00000357" w14:textId="728DB4EF" w:rsidR="00570313" w:rsidRDefault="0092717E">
      <w:pPr>
        <w:pBdr>
          <w:top w:val="nil"/>
          <w:left w:val="nil"/>
          <w:bottom w:val="nil"/>
          <w:right w:val="nil"/>
          <w:between w:val="nil"/>
        </w:pBdr>
        <w:spacing w:line="240" w:lineRule="auto"/>
        <w:rPr>
          <w:color w:val="000000"/>
          <w:sz w:val="20"/>
          <w:szCs w:val="20"/>
          <w:u w:val="single"/>
        </w:rPr>
      </w:pPr>
      <w:r>
        <w:rPr>
          <w:rStyle w:val="FootnoteReference"/>
        </w:rPr>
        <w:footnoteRef/>
      </w:r>
      <w:del w:id="324" w:author="V2" w:date="2025-04-14T14:19:00Z" w16du:dateUtc="2025-04-14T19:19:00Z">
        <w:r w:rsidR="0018437E">
          <w:rPr>
            <w:color w:val="000000"/>
            <w:sz w:val="20"/>
            <w:szCs w:val="20"/>
          </w:rPr>
          <w:delText xml:space="preserve"> </w:delText>
        </w:r>
        <w:r w:rsidR="0018437E">
          <w:rPr>
            <w:i/>
            <w:color w:val="000000"/>
            <w:sz w:val="20"/>
            <w:szCs w:val="20"/>
          </w:rPr>
          <w:delText>The Regenerative Registry</w:delText>
        </w:r>
        <w:r w:rsidR="0018437E">
          <w:rPr>
            <w:i/>
            <w:color w:val="000000"/>
            <w:sz w:val="20"/>
            <w:szCs w:val="20"/>
            <w:vertAlign w:val="superscript"/>
          </w:rPr>
          <w:delText>tm</w:delText>
        </w:r>
      </w:del>
      <w:ins w:id="325" w:author="V2" w:date="2025-04-14T14:19:00Z" w16du:dateUtc="2025-04-14T19:19:00Z">
        <w:r>
          <w:rPr>
            <w:color w:val="000000"/>
            <w:sz w:val="20"/>
            <w:szCs w:val="20"/>
          </w:rPr>
          <w:t xml:space="preserve"> </w:t>
        </w:r>
        <w:r w:rsidR="0072653D">
          <w:rPr>
            <w:i/>
            <w:color w:val="000000"/>
            <w:sz w:val="20"/>
            <w:szCs w:val="20"/>
          </w:rPr>
          <w:t>Nature’s Registry</w:t>
        </w:r>
      </w:ins>
      <w:r>
        <w:rPr>
          <w:i/>
          <w:color w:val="000000"/>
          <w:sz w:val="20"/>
          <w:szCs w:val="20"/>
          <w:vertAlign w:val="superscript"/>
        </w:rPr>
        <w:t xml:space="preserve">  </w:t>
      </w:r>
      <w:r>
        <w:rPr>
          <w:color w:val="000000"/>
          <w:sz w:val="20"/>
          <w:szCs w:val="20"/>
        </w:rPr>
        <w:t>is an independently developed, operated, and curated ledger that has been designed to work with regenerative, restorative, and conservation projects, managed by an independent organization and board of advisors.</w:t>
      </w:r>
    </w:p>
  </w:footnote>
  <w:footnote w:id="3">
    <w:p w14:paraId="20D94A49" w14:textId="77777777" w:rsidR="00570313" w:rsidRDefault="0018437E">
      <w:pPr>
        <w:spacing w:line="240" w:lineRule="auto"/>
        <w:rPr>
          <w:sz w:val="20"/>
          <w:szCs w:val="20"/>
        </w:rPr>
      </w:pPr>
      <w:del w:id="1083" w:author="V2" w:date="2025-04-14T14:19:00Z" w16du:dateUtc="2025-04-14T19:19:00Z">
        <w:r>
          <w:rPr>
            <w:rStyle w:val="FootnoteReference"/>
          </w:rPr>
          <w:footnoteRef/>
        </w:r>
        <w:r>
          <w:rPr>
            <w:sz w:val="20"/>
            <w:szCs w:val="20"/>
          </w:rPr>
          <w:delText xml:space="preserve"> Such as measure-to-measure projects or demonstrations conducted with intentionality for research.</w:delText>
        </w:r>
      </w:del>
    </w:p>
  </w:footnote>
  <w:footnote w:id="4">
    <w:p w14:paraId="30E30216" w14:textId="0F0B8C7D" w:rsidR="00B10076" w:rsidRPr="00FA020B" w:rsidRDefault="00B10076">
      <w:pPr>
        <w:pStyle w:val="FootnoteText"/>
        <w:rPr>
          <w:color w:val="FF0000"/>
        </w:rPr>
      </w:pPr>
      <w:ins w:id="1134" w:author="V2" w:date="2025-04-14T14:19:00Z" w16du:dateUtc="2025-04-14T19:19:00Z">
        <w:r w:rsidRPr="00597F01">
          <w:rPr>
            <w:rStyle w:val="FootnoteReference"/>
          </w:rPr>
          <w:footnoteRef/>
        </w:r>
        <w:r w:rsidRPr="00597F01">
          <w:t xml:space="preserve"> </w:t>
        </w:r>
        <w:r w:rsidRPr="00597F01">
          <w:rPr>
            <w:b/>
            <w:bCs/>
          </w:rPr>
          <w:t xml:space="preserve">(See White Paper Compendium on SOC tenure risks on </w:t>
        </w:r>
        <w:r w:rsidR="00C47616" w:rsidRPr="00597F01">
          <w:rPr>
            <w:b/>
            <w:bCs/>
          </w:rPr>
          <w:t>Applied Ecological Institute</w:t>
        </w:r>
        <w:r w:rsidRPr="00597F01">
          <w:rPr>
            <w:b/>
            <w:bCs/>
          </w:rPr>
          <w:t xml:space="preserve"> web site</w:t>
        </w:r>
        <w:r w:rsidR="00CF4B67" w:rsidRPr="00597F01">
          <w:rPr>
            <w:b/>
            <w:bCs/>
          </w:rPr>
          <w:t xml:space="preserve">: </w:t>
        </w:r>
        <w:r w:rsidR="00597F01" w:rsidRPr="00597F01">
          <w:rPr>
            <w:b/>
            <w:bCs/>
          </w:rPr>
          <w:t xml:space="preserve"> </w:t>
        </w:r>
        <w:r w:rsidR="00597F01">
          <w:fldChar w:fldCharType="begin"/>
        </w:r>
        <w:r w:rsidR="00597F01">
          <w:instrText>HYPERLINK "https://www.aeinstitute.org/resources-1"</w:instrText>
        </w:r>
        <w:r w:rsidR="00597F01">
          <w:fldChar w:fldCharType="separate"/>
        </w:r>
        <w:r w:rsidR="00597F01" w:rsidRPr="00597F01">
          <w:rPr>
            <w:rStyle w:val="Hyperlink"/>
            <w:b/>
            <w:bCs/>
          </w:rPr>
          <w:t>https://www.aeinstitute.org/resources-1</w:t>
        </w:r>
        <w:r w:rsidR="00597F01">
          <w:fldChar w:fldCharType="end"/>
        </w:r>
        <w:r w:rsidRPr="00597F01">
          <w:rPr>
            <w:b/>
            <w:bCs/>
          </w:rPr>
          <w:t>).</w:t>
        </w:r>
        <w:r>
          <w:rPr>
            <w:b/>
            <w:bCs/>
          </w:rPr>
          <w:t xml:space="preserve"> </w:t>
        </w:r>
      </w:ins>
    </w:p>
  </w:footnote>
  <w:footnote w:id="5">
    <w:p w14:paraId="12E225C8" w14:textId="77777777" w:rsidR="00851BB5" w:rsidRDefault="00851BB5">
      <w:pPr>
        <w:pStyle w:val="footnotedescription"/>
        <w:spacing w:line="381" w:lineRule="auto"/>
        <w:ind w:right="264"/>
        <w:jc w:val="both"/>
        <w:rPr>
          <w:ins w:id="5148" w:author="V2" w:date="2025-04-14T14:19:00Z" w16du:dateUtc="2025-04-14T19:19:00Z"/>
        </w:rPr>
      </w:pPr>
      <w:ins w:id="5149" w:author="V2" w:date="2025-04-14T14:19:00Z" w16du:dateUtc="2025-04-14T19:19:00Z">
        <w:r>
          <w:rPr>
            <w:rStyle w:val="footnotemark"/>
          </w:rPr>
          <w:footnoteRef/>
        </w:r>
        <w:r>
          <w:t xml:space="preserve"> 1  Derived from Methodology for Estimating Reductions of GHG Emissions from Mosaic Deforestation, author Lucio </w:t>
        </w:r>
      </w:ins>
    </w:p>
    <w:p w14:paraId="08D01CFC" w14:textId="77777777" w:rsidR="00851BB5" w:rsidRDefault="00851BB5">
      <w:pPr>
        <w:pStyle w:val="footnotedescription"/>
        <w:spacing w:after="18"/>
        <w:rPr>
          <w:ins w:id="5150" w:author="V2" w:date="2025-04-14T14:19:00Z" w16du:dateUtc="2025-04-14T19:19:00Z"/>
        </w:rPr>
      </w:pPr>
      <w:ins w:id="5151" w:author="V2" w:date="2025-04-14T14:19:00Z" w16du:dateUtc="2025-04-14T19:19:00Z">
        <w:r>
          <w:t xml:space="preserve">Pedroni, now consolidated in VCS Methodology </w:t>
        </w:r>
        <w:r>
          <w:rPr>
            <w:rFonts w:ascii="Arial" w:eastAsia="Arial" w:hAnsi="Arial" w:cs="Arial"/>
            <w:i/>
          </w:rPr>
          <w:t>VM0015</w:t>
        </w:r>
        <w:r>
          <w:fldChar w:fldCharType="begin"/>
        </w:r>
        <w:r>
          <w:instrText>HYPERLINK "http://www.v-c-s.org/methodologies/VM0015" \h</w:instrText>
        </w:r>
        <w:r>
          <w:fldChar w:fldCharType="separate"/>
        </w:r>
        <w:r>
          <w:rPr>
            <w:rFonts w:ascii="Arial" w:eastAsia="Arial" w:hAnsi="Arial" w:cs="Arial"/>
            <w:i/>
          </w:rPr>
          <w:t xml:space="preserve"> </w:t>
        </w:r>
        <w:r>
          <w:fldChar w:fldCharType="end"/>
        </w:r>
        <w:r>
          <w:fldChar w:fldCharType="begin"/>
        </w:r>
        <w:r>
          <w:instrText>HYPERLINK "http://www.v-c-s.org/methodologies/VM0015" \h</w:instrText>
        </w:r>
        <w:r>
          <w:fldChar w:fldCharType="separate"/>
        </w:r>
        <w:r>
          <w:rPr>
            <w:rFonts w:ascii="Arial" w:eastAsia="Arial" w:hAnsi="Arial" w:cs="Arial"/>
            <w:i/>
          </w:rPr>
          <w:t>Methodology for Avoided Unplanned Deforestation</w:t>
        </w:r>
        <w:r>
          <w:fldChar w:fldCharType="end"/>
        </w:r>
        <w:r>
          <w:fldChar w:fldCharType="begin"/>
        </w:r>
        <w:r>
          <w:instrText>HYPERLINK "http://www.v-c-s.org/methodologies/VM0015" \h</w:instrText>
        </w:r>
        <w:r>
          <w:fldChar w:fldCharType="separate"/>
        </w:r>
        <w:r>
          <w:rPr>
            <w:rFonts w:ascii="Arial" w:eastAsia="Arial" w:hAnsi="Arial" w:cs="Arial"/>
            <w:i/>
          </w:rPr>
          <w:t xml:space="preserve"> </w:t>
        </w:r>
        <w:r>
          <w:fldChar w:fldCharType="end"/>
        </w:r>
        <w:r>
          <w:t xml:space="preserve"> </w:t>
        </w:r>
      </w:ins>
    </w:p>
    <w:p w14:paraId="32F4B348" w14:textId="77777777" w:rsidR="00851BB5" w:rsidRDefault="00851BB5">
      <w:pPr>
        <w:pStyle w:val="footnotedescription"/>
      </w:pPr>
      <w:ins w:id="5152" w:author="V2" w:date="2025-04-14T14:19:00Z" w16du:dateUtc="2025-04-14T19:19:00Z">
        <w:r>
          <w:rPr>
            <w:sz w:val="16"/>
          </w:rPr>
          <w:t xml:space="preserve"> </w:t>
        </w:r>
        <w:r>
          <w:t xml:space="preserve"> </w:t>
        </w:r>
      </w:ins>
    </w:p>
  </w:footnote>
  <w:footnote w:id="6">
    <w:p w14:paraId="708EB2C9" w14:textId="77777777" w:rsidR="00851BB5" w:rsidRDefault="00851BB5">
      <w:pPr>
        <w:pStyle w:val="footnotedescription"/>
        <w:spacing w:line="335" w:lineRule="auto"/>
        <w:ind w:right="264"/>
        <w:jc w:val="both"/>
      </w:pPr>
      <w:ins w:id="5281" w:author="V2" w:date="2025-04-14T14:19:00Z" w16du:dateUtc="2025-04-14T19:19:00Z">
        <w:r>
          <w:rPr>
            <w:rStyle w:val="footnotemark"/>
          </w:rPr>
          <w:footnoteRef/>
        </w:r>
        <w:r>
          <w:t xml:space="preserve"> 2  Derived from Methodology for Estimating Reductions of GHG Emissions from Mosaic Deforestation, author Lucio Pedroni, now consolidated in VCS methodology VM0015 Methodology for Avoided Unplanned Deforestation </w:t>
        </w:r>
      </w:ins>
    </w:p>
  </w:footnote>
  <w:footnote w:id="7">
    <w:p w14:paraId="2D6DBCDC" w14:textId="77777777" w:rsidR="00851BB5" w:rsidRDefault="00851BB5">
      <w:pPr>
        <w:pStyle w:val="footnotedescription"/>
        <w:spacing w:line="243" w:lineRule="auto"/>
      </w:pPr>
      <w:ins w:id="5314" w:author="V2" w:date="2025-04-14T14:19:00Z" w16du:dateUtc="2025-04-14T19:19:00Z">
        <w:r>
          <w:rPr>
            <w:rStyle w:val="footnotemark"/>
          </w:rPr>
          <w:footnoteRef/>
        </w:r>
        <w:r>
          <w:t xml:space="preserve"> </w:t>
        </w:r>
        <w:r>
          <w:rPr>
            <w:sz w:val="16"/>
          </w:rPr>
          <w:t>GOFC-GOLD, 2009, Reducing greenhouse gas emissions from deforestation and degradation in developing countries: a sourcebook of methods and procedures for monitoring, measuring and reporting, GOFC-GOLD Report version COP14-2,49 (GOFCGOLD Project Office, Natural Resources Canada, Alberta, Canada)</w:t>
        </w:r>
        <w:r>
          <w:rPr>
            <w:rFonts w:ascii="Times New Roman" w:eastAsia="Times New Roman" w:hAnsi="Times New Roman" w:cs="Times New Roman"/>
          </w:rPr>
          <w:t xml:space="preserve"> </w:t>
        </w:r>
      </w:ins>
    </w:p>
  </w:footnote>
  <w:footnote w:id="8">
    <w:p w14:paraId="65F316DE" w14:textId="77777777" w:rsidR="00851BB5" w:rsidRDefault="00851BB5">
      <w:pPr>
        <w:pStyle w:val="footnotedescription"/>
      </w:pPr>
      <w:ins w:id="5363" w:author="V2" w:date="2025-04-14T14:19:00Z" w16du:dateUtc="2025-04-14T19:19:00Z">
        <w:r>
          <w:rPr>
            <w:rStyle w:val="footnotemark"/>
          </w:rPr>
          <w:footnoteRef/>
        </w:r>
        <w:r>
          <w:t xml:space="preserve">  </w:t>
        </w:r>
        <w:r>
          <w:tab/>
          <w:t xml:space="preserve">The trade-off of merging classes is that carbon estimates will be subject to a higher degree of variability. </w:t>
        </w:r>
      </w:ins>
    </w:p>
  </w:footnote>
  <w:footnote w:id="9">
    <w:p w14:paraId="39C11F69" w14:textId="77777777" w:rsidR="00851BB5" w:rsidRDefault="00851BB5">
      <w:pPr>
        <w:pStyle w:val="footnotedescription"/>
        <w:spacing w:line="337" w:lineRule="auto"/>
        <w:ind w:right="549"/>
      </w:pPr>
      <w:ins w:id="5412" w:author="V2" w:date="2025-04-14T14:19:00Z" w16du:dateUtc="2025-04-14T19:19:00Z">
        <w:r>
          <w:rPr>
            <w:rStyle w:val="footnotemark"/>
          </w:rPr>
          <w:footnoteRef/>
        </w:r>
        <w:r>
          <w:t xml:space="preserve"> 5   </w:t>
        </w:r>
        <w:r>
          <w:tab/>
          <w:t xml:space="preserve">See Angelsen and Kaimowitz (1999) and Chomiz </w:t>
        </w:r>
        <w:r>
          <w:rPr>
            <w:rFonts w:ascii="Arial" w:eastAsia="Arial" w:hAnsi="Arial" w:cs="Arial"/>
            <w:i/>
          </w:rPr>
          <w:t>et al</w:t>
        </w:r>
        <w:r>
          <w:t xml:space="preserve">. (2006) for comprehensive analysis of deforestation agents and drivers as an example. </w:t>
        </w:r>
      </w:ins>
    </w:p>
  </w:footnote>
  <w:footnote w:id="10">
    <w:p w14:paraId="165CFCFA" w14:textId="77777777" w:rsidR="00E04171" w:rsidRDefault="00E04171">
      <w:pPr>
        <w:pStyle w:val="footnotedescription"/>
        <w:spacing w:line="295" w:lineRule="auto"/>
        <w:ind w:hanging="360"/>
        <w:rPr>
          <w:ins w:id="6392" w:author="V2" w:date="2025-04-14T14:19:00Z" w16du:dateUtc="2025-04-14T19:19:00Z"/>
        </w:rPr>
      </w:pPr>
      <w:ins w:id="6393" w:author="V2" w:date="2025-04-14T14:19:00Z" w16du:dateUtc="2025-04-14T19:19:00Z">
        <w:r>
          <w:rPr>
            <w:rStyle w:val="footnotemark"/>
          </w:rPr>
          <w:footnoteRef/>
        </w:r>
        <w:r>
          <w:t xml:space="preserve"> GOFC-GOLD, 2009, Reducing greenhouse gas emissions from deforestation and degradation in developing countries: a sourcebook of methods and procedures for monitoring, measuring and reporting, GOFC-GOLD Report version COP14-2, </w:t>
        </w:r>
      </w:ins>
    </w:p>
    <w:p w14:paraId="0861B477" w14:textId="77777777" w:rsidR="00E04171" w:rsidRDefault="00E04171">
      <w:pPr>
        <w:pStyle w:val="footnotedescription"/>
        <w:spacing w:line="216" w:lineRule="auto"/>
      </w:pPr>
      <w:ins w:id="6394" w:author="V2" w:date="2025-04-14T14:19:00Z" w16du:dateUtc="2025-04-14T19:19:00Z">
        <w:r>
          <w:t xml:space="preserve">(GOFC-GOLD Project Office, Natural Resources Canada, Alberta, Canada) (http://www.gofc-gold.unijena.de/redd/sourcebook/Sourcebook_Version_July_2009_cop14-2.pdf). </w:t>
        </w:r>
      </w:ins>
    </w:p>
  </w:footnote>
  <w:footnote w:id="11">
    <w:p w14:paraId="6BAD2ABF" w14:textId="77777777" w:rsidR="00AF3A16" w:rsidRDefault="00AF3A16">
      <w:pPr>
        <w:pStyle w:val="footnotedescription"/>
        <w:spacing w:line="259" w:lineRule="auto"/>
      </w:pPr>
      <w:ins w:id="9027" w:author="V2" w:date="2025-04-14T14:19:00Z" w16du:dateUtc="2025-04-14T19:19:00Z">
        <w:r>
          <w:rPr>
            <w:rStyle w:val="footnotemark"/>
          </w:rPr>
          <w:footnoteRef/>
        </w:r>
        <w:r>
          <w:t xml:space="preserve"> Refers to GPG LULUCF Equation 4.3.1  </w:t>
        </w:r>
      </w:ins>
    </w:p>
  </w:footnote>
  <w:footnote w:id="12">
    <w:p w14:paraId="6D4DD1C7" w14:textId="77777777" w:rsidR="00AF3A16" w:rsidRDefault="00AF3A16">
      <w:pPr>
        <w:pStyle w:val="footnotedescription"/>
        <w:spacing w:line="303" w:lineRule="auto"/>
      </w:pPr>
      <w:ins w:id="9390" w:author="V2" w:date="2025-04-14T14:19:00Z" w16du:dateUtc="2025-04-14T19:19:00Z">
        <w:r>
          <w:rPr>
            <w:rStyle w:val="footnotemark"/>
          </w:rPr>
          <w:footnoteRef/>
        </w:r>
        <w:r>
          <w:t xml:space="preserve"> Example  Table 3A.1.8 in GPG LULUCF 2000 (http://www.ipccnggip.iges.or.jp/public/gpglulucf/gpglulucf_files/Chp3/Anx_3A_1_Data_Tables.pdf), or </w:t>
        </w:r>
        <w:r>
          <w:rPr>
            <w:rFonts w:ascii="Arial" w:eastAsia="Arial" w:hAnsi="Arial" w:cs="Arial"/>
            <w:b/>
          </w:rPr>
          <w:t xml:space="preserve">P.E. </w:t>
        </w:r>
        <w:r>
          <w:t>Levy</w:t>
        </w:r>
        <w:r>
          <w:rPr>
            <w:vertAlign w:val="superscript"/>
          </w:rPr>
          <w:t xml:space="preserve"> *</w:t>
        </w:r>
        <w:r>
          <w:t xml:space="preserve">, S.E. Hale and B.C. Nicoll, 2004, Forestry, 77 (5): 421-430, Biomass expansion factors and root : shoot ratios for coniferous tree species in Great Britain.  </w:t>
        </w:r>
      </w:ins>
    </w:p>
  </w:footnote>
  <w:footnote w:id="13">
    <w:p w14:paraId="7AEED14F" w14:textId="77777777" w:rsidR="00EC5046" w:rsidRDefault="00EC5046">
      <w:pPr>
        <w:pStyle w:val="footnotedescription"/>
        <w:spacing w:after="196" w:line="282" w:lineRule="auto"/>
        <w:ind w:left="360" w:right="2" w:hanging="360"/>
      </w:pPr>
      <w:ins w:id="14762" w:author="V2" w:date="2025-04-14T14:19:00Z" w16du:dateUtc="2025-04-14T19:19:00Z">
        <w:r>
          <w:rPr>
            <w:rStyle w:val="footnotemark"/>
          </w:rPr>
          <w:footnoteRef/>
        </w:r>
        <w:r>
          <w:t xml:space="preserve"> Methane is produced in herbivores as a by-product of enteric fermentation, a digestive process by which carbohydrates are broken down by microorganisms into simple molecules for absorption into the bloodstream. Both ruminant animals (e.g., cattle, sheep) and some non-ruminant animals (e.g., pigs, horses) produce CH</w:t>
        </w:r>
        <w:r>
          <w:rPr>
            <w:vertAlign w:val="subscript"/>
          </w:rPr>
          <w:t>4</w:t>
        </w:r>
        <w:r>
          <w:t>, although ruminants are the largest source since they are able to digest cellulose, due to the presence of specific micro organisms in their digestive tracts. The amount of CH</w:t>
        </w:r>
        <w:r>
          <w:rPr>
            <w:vertAlign w:val="subscript"/>
          </w:rPr>
          <w:t>4</w:t>
        </w:r>
        <w:r>
          <w:t xml:space="preserve"> that is released depends on the type, age, and weight of the animal, the quality and quantity of the feed, and the energy expenditure of the animal. </w:t>
        </w:r>
      </w:ins>
    </w:p>
  </w:footnote>
  <w:footnote w:id="14">
    <w:p w14:paraId="36E0BDE8" w14:textId="77777777" w:rsidR="00EC5046" w:rsidRDefault="00EC5046">
      <w:pPr>
        <w:pStyle w:val="footnotedescription"/>
        <w:spacing w:line="245" w:lineRule="auto"/>
      </w:pPr>
      <w:ins w:id="14763" w:author="V2" w:date="2025-04-14T14:19:00Z" w16du:dateUtc="2025-04-14T19:19:00Z">
        <w:r>
          <w:rPr>
            <w:rStyle w:val="footnotemark"/>
          </w:rPr>
          <w:footnoteRef/>
        </w:r>
        <w:r>
          <w:t xml:space="preserve"> Refer to equation 10.19 and equation 10.20 in IPCC 2006 GL AFOLU or equation 4.12 and equation 4.13 in GPG 2000 for agriculture.</w:t>
        </w:r>
        <w:r>
          <w:rPr>
            <w:rFonts w:ascii="Times New Roman" w:eastAsia="Times New Roman" w:hAnsi="Times New Roman" w:cs="Times New Roman"/>
          </w:rPr>
          <w:t xml:space="preserve"> </w:t>
        </w:r>
      </w:ins>
    </w:p>
  </w:footnote>
  <w:footnote w:id="15">
    <w:p w14:paraId="66E25102" w14:textId="77777777" w:rsidR="00EC5046" w:rsidRDefault="00EC5046">
      <w:pPr>
        <w:pStyle w:val="footnotedescription"/>
        <w:tabs>
          <w:tab w:val="center" w:pos="4504"/>
        </w:tabs>
        <w:spacing w:after="151"/>
        <w:ind w:left="0"/>
      </w:pPr>
      <w:ins w:id="14818" w:author="V2" w:date="2025-04-14T14:19:00Z" w16du:dateUtc="2025-04-14T19:19:00Z">
        <w:r>
          <w:rPr>
            <w:rStyle w:val="footnotemark"/>
          </w:rPr>
          <w:footnoteRef/>
        </w:r>
        <w:r>
          <w:t xml:space="preserve"> Refer to equation 10.22 in AFOLU volume of the IPCC 2066 Guidelines or equation 4.15 in GPG 2000 for agriculture.</w:t>
        </w:r>
        <w:r>
          <w:rPr>
            <w:rFonts w:ascii="Times New Roman" w:eastAsia="Times New Roman" w:hAnsi="Times New Roman" w:cs="Times New Roman"/>
          </w:rPr>
          <w:t xml:space="preserve"> </w:t>
        </w:r>
      </w:ins>
    </w:p>
  </w:footnote>
  <w:footnote w:id="16">
    <w:p w14:paraId="336FE0C8" w14:textId="77777777" w:rsidR="00EC5046" w:rsidRDefault="00EC5046">
      <w:pPr>
        <w:pStyle w:val="footnotedescription"/>
        <w:spacing w:line="243" w:lineRule="auto"/>
        <w:ind w:left="360" w:hanging="360"/>
      </w:pPr>
      <w:ins w:id="14893" w:author="V2" w:date="2025-04-14T14:19:00Z" w16du:dateUtc="2025-04-14T19:19:00Z">
        <w:r>
          <w:rPr>
            <w:rStyle w:val="footnotemark"/>
          </w:rPr>
          <w:footnoteRef/>
        </w:r>
        <w:r>
          <w:t xml:space="preserve"> Refer to equations 10.25, 10.26 and 10.27 in AFOLU volume of the IPCC 2006 Guidelines and/or equation 4.18 in GPG 2000 for agriculture.</w:t>
        </w:r>
        <w:r>
          <w:rPr>
            <w:rFonts w:ascii="Times New Roman" w:eastAsia="Times New Roman" w:hAnsi="Times New Roman" w:cs="Times New Roman"/>
          </w:rPr>
          <w:t xml:space="preserve"> </w:t>
        </w:r>
      </w:ins>
    </w:p>
  </w:footnote>
  <w:footnote w:id="17">
    <w:p w14:paraId="58727CF5" w14:textId="1A152288" w:rsidR="00EC5046" w:rsidRDefault="00EC5046">
      <w:pPr>
        <w:pStyle w:val="footnotedescription"/>
        <w:spacing w:after="196" w:line="221" w:lineRule="auto"/>
      </w:pPr>
      <w:ins w:id="15789" w:author="V2" w:date="2025-04-14T14:19:00Z" w16du:dateUtc="2025-04-14T19:19:00Z">
        <w:r>
          <w:rPr>
            <w:rStyle w:val="footnotemark"/>
          </w:rPr>
          <w:footnoteRef/>
        </w:r>
        <w:r>
          <w:t xml:space="preserve"> IPCC (2000) Good practice guidance LULUCF and IPCC (1996) Revised Guidelines for National Greenhouse Gas Inventories, IPCC (2006) </w:t>
        </w:r>
        <w:r w:rsidR="009B5AD3">
          <w:t>Guidelines for</w:t>
        </w:r>
        <w:r>
          <w:t xml:space="preserve"> National Greenhouse Gas Inventories</w:t>
        </w:r>
        <w:r>
          <w:rPr>
            <w:sz w:val="22"/>
          </w:rPr>
          <w:t xml:space="preserve"> </w:t>
        </w:r>
      </w:ins>
    </w:p>
  </w:footnote>
  <w:footnote w:id="18">
    <w:p w14:paraId="3B30B319" w14:textId="77777777" w:rsidR="00EC5046" w:rsidRDefault="00EC5046">
      <w:pPr>
        <w:pStyle w:val="footnotedescription"/>
        <w:spacing w:after="43"/>
        <w:rPr>
          <w:ins w:id="15799" w:author="V2" w:date="2025-04-14T14:19:00Z" w16du:dateUtc="2025-04-14T19:19:00Z"/>
        </w:rPr>
      </w:pPr>
      <w:ins w:id="15800" w:author="V2" w:date="2025-04-14T14:19:00Z" w16du:dateUtc="2025-04-14T19:19:00Z">
        <w:r>
          <w:rPr>
            <w:rStyle w:val="footnotemark"/>
          </w:rPr>
          <w:footnoteRef/>
        </w:r>
        <w:r>
          <w:t xml:space="preserve"> Willey Z. B. Chameides, 2007 Harnessing Farms and Forests in the Low Carbon Economy , Nicolas Institute for Environmental </w:t>
        </w:r>
      </w:ins>
    </w:p>
    <w:p w14:paraId="565395BB" w14:textId="77777777" w:rsidR="00EC5046" w:rsidRDefault="00EC5046">
      <w:pPr>
        <w:pStyle w:val="footnotedescription"/>
        <w:spacing w:after="262"/>
      </w:pPr>
      <w:ins w:id="15801" w:author="V2" w:date="2025-04-14T14:19:00Z" w16du:dateUtc="2025-04-14T19:19:00Z">
        <w:r>
          <w:t xml:space="preserve">Policy Solutions </w:t>
        </w:r>
      </w:ins>
    </w:p>
  </w:footnote>
  <w:footnote w:id="19">
    <w:p w14:paraId="5FA403FE" w14:textId="77777777" w:rsidR="00EC5046" w:rsidRDefault="00EC5046">
      <w:pPr>
        <w:pStyle w:val="footnotedescription"/>
        <w:rPr>
          <w:ins w:id="15809" w:author="V2" w:date="2025-04-14T14:19:00Z" w16du:dateUtc="2025-04-14T19:19:00Z"/>
        </w:rPr>
      </w:pPr>
      <w:ins w:id="15810" w:author="V2" w:date="2025-04-14T14:19:00Z" w16du:dateUtc="2025-04-14T19:19:00Z">
        <w:r>
          <w:rPr>
            <w:rStyle w:val="footnotemark"/>
          </w:rPr>
          <w:footnoteRef/>
        </w:r>
        <w:r>
          <w:t xml:space="preserve"> Willey Z. B. Chameides, 2007 Harnessing Farms and Forests in the Low Carbon Economy , Nicolas Institute for Environmental </w:t>
        </w:r>
      </w:ins>
    </w:p>
    <w:p w14:paraId="323A180B" w14:textId="77777777" w:rsidR="00EC5046" w:rsidRDefault="00EC5046">
      <w:pPr>
        <w:pStyle w:val="footnotedescription"/>
      </w:pPr>
      <w:ins w:id="15811" w:author="V2" w:date="2025-04-14T14:19:00Z" w16du:dateUtc="2025-04-14T19:19:00Z">
        <w:r>
          <w:t>Policy Solutions</w:t>
        </w:r>
        <w:r>
          <w:rPr>
            <w:sz w:val="22"/>
          </w:rPr>
          <w:t xml:space="preserve"> </w:t>
        </w:r>
      </w:ins>
    </w:p>
  </w:footnote>
  <w:footnote w:id="20">
    <w:p w14:paraId="79B91FA1" w14:textId="77777777" w:rsidR="00EC5046" w:rsidRDefault="00EC5046">
      <w:pPr>
        <w:pStyle w:val="footnotedescription"/>
        <w:spacing w:after="201"/>
      </w:pPr>
      <w:ins w:id="16194" w:author="V2" w:date="2025-04-14T14:19:00Z" w16du:dateUtc="2025-04-14T19:19:00Z">
        <w:r>
          <w:rPr>
            <w:rStyle w:val="footnotemark"/>
          </w:rPr>
          <w:footnoteRef/>
        </w:r>
        <w:r>
          <w:t xml:space="preserve"> Refers to table 4-17 and table 4-18 in 1996 IPCC Guideline </w:t>
        </w:r>
      </w:ins>
    </w:p>
  </w:footnote>
  <w:footnote w:id="21">
    <w:p w14:paraId="4DFF6830" w14:textId="77777777" w:rsidR="00EC5046" w:rsidRDefault="00EC5046">
      <w:pPr>
        <w:pStyle w:val="footnotedescription"/>
      </w:pPr>
      <w:ins w:id="16199" w:author="V2" w:date="2025-04-14T14:19:00Z" w16du:dateUtc="2025-04-14T19:19:00Z">
        <w:r>
          <w:rPr>
            <w:rStyle w:val="footnotemark"/>
          </w:rPr>
          <w:footnoteRef/>
        </w:r>
        <w:r>
          <w:t xml:space="preserve"> Refers to Equation 3.2.18 in IPCC GPG-LULUCF, Equation 4.22 and Equation 4.23 in GPG-2000</w:t>
        </w:r>
        <w:r>
          <w:rPr>
            <w:rFonts w:ascii="Times New Roman" w:eastAsia="Times New Roman" w:hAnsi="Times New Roman" w:cs="Times New Roman"/>
          </w:rPr>
          <w:t xml:space="preserve"> </w:t>
        </w:r>
      </w:ins>
    </w:p>
  </w:footnote>
  <w:footnote w:id="22">
    <w:p w14:paraId="6BF6BCE3" w14:textId="77777777" w:rsidR="00C92569" w:rsidRDefault="00C92569">
      <w:pPr>
        <w:pStyle w:val="footnotedescription"/>
        <w:spacing w:line="252" w:lineRule="auto"/>
        <w:rPr>
          <w:ins w:id="19382" w:author="V2" w:date="2025-04-14T14:19:00Z" w16du:dateUtc="2025-04-14T19:19:00Z"/>
        </w:rPr>
      </w:pPr>
      <w:ins w:id="19383" w:author="V2" w:date="2025-04-14T14:19:00Z" w16du:dateUtc="2025-04-14T19:19:00Z">
        <w:r>
          <w:rPr>
            <w:rStyle w:val="footnotemark"/>
          </w:rPr>
          <w:footnoteRef/>
        </w:r>
        <w:r>
          <w:t xml:space="preserve"> Refers to Table 5.7 in 1996 Revised IPCC Guideline for LULUCF (http://www.ipcc-nggip.iges.or.jp/public/gl/guidelin/ch5wb1.pdf page 20 (visited 18-05-2010)and Equation 3.2.19 in GPG LULUCF</w:t>
        </w:r>
        <w:r>
          <w:fldChar w:fldCharType="begin"/>
        </w:r>
        <w:r>
          <w:instrText>HYPERLINK "http://www.ipcc-nggip.iges.or.jp/public/gpglulucf/gpglulucf_files/Chp3/Chp3_2_Forest_Land.pdf" \h</w:instrText>
        </w:r>
        <w:r>
          <w:fldChar w:fldCharType="separate"/>
        </w:r>
        <w:r>
          <w:t xml:space="preserve"> </w:t>
        </w:r>
        <w:r>
          <w:fldChar w:fldCharType="end"/>
        </w:r>
        <w:r>
          <w:fldChar w:fldCharType="begin"/>
        </w:r>
        <w:r>
          <w:instrText>HYPERLINK "http://www.ipcc-nggip.iges.or.jp/public/gpglulucf/gpglulucf_files/Chp3/Chp3_2_Forest_Land.pdf" \h</w:instrText>
        </w:r>
        <w:r>
          <w:fldChar w:fldCharType="separate"/>
        </w:r>
        <w:r>
          <w:rPr>
            <w:color w:val="0000FF"/>
            <w:u w:val="single" w:color="0000FF"/>
          </w:rPr>
          <w:t>http://www.ipcc</w:t>
        </w:r>
        <w:r>
          <w:fldChar w:fldCharType="end"/>
        </w:r>
        <w:r>
          <w:fldChar w:fldCharType="begin"/>
        </w:r>
        <w:r>
          <w:instrText>HYPERLINK "http://www.ipcc-nggip.iges.or.jp/public/gpglulucf/gpglulucf_files/Chp3/Chp3_2_Forest_Land.pdf" \h</w:instrText>
        </w:r>
        <w:r>
          <w:fldChar w:fldCharType="separate"/>
        </w:r>
        <w:r>
          <w:rPr>
            <w:color w:val="0000FF"/>
            <w:u w:val="single" w:color="0000FF"/>
          </w:rPr>
          <w:t>-</w:t>
        </w:r>
        <w:r>
          <w:fldChar w:fldCharType="end"/>
        </w:r>
      </w:ins>
    </w:p>
    <w:p w14:paraId="73B9547C" w14:textId="77777777" w:rsidR="00C92569" w:rsidRDefault="00C92569">
      <w:pPr>
        <w:pStyle w:val="footnotedescription"/>
        <w:spacing w:line="259" w:lineRule="auto"/>
      </w:pPr>
      <w:ins w:id="19384" w:author="V2" w:date="2025-04-14T14:19:00Z" w16du:dateUtc="2025-04-14T19:19:00Z">
        <w:r>
          <w:fldChar w:fldCharType="begin"/>
        </w:r>
        <w:r>
          <w:instrText>HYPERLINK "http://www.ipcc-nggip.iges.or.jp/public/gpglulucf/gpglulucf_files/Chp3/Chp3_2_Forest_Land.pdf" \h</w:instrText>
        </w:r>
        <w:r>
          <w:fldChar w:fldCharType="separate"/>
        </w:r>
        <w:r>
          <w:rPr>
            <w:color w:val="0000FF"/>
            <w:u w:val="single" w:color="0000FF"/>
          </w:rPr>
          <w:t>nggip.iges.or.jp/public/gpglulucf/gpglulucf_files/Chp3/Chp3_2_Forest_Land.pdf</w:t>
        </w:r>
        <w:r>
          <w:fldChar w:fldCharType="end"/>
        </w:r>
        <w:r>
          <w:fldChar w:fldCharType="begin"/>
        </w:r>
        <w:r>
          <w:instrText>HYPERLINK "http://www.ipcc-nggip.iges.or.jp/public/gpglulucf/gpglulucf_files/Chp3/Chp3_2_Forest_Land.pdf" \h</w:instrText>
        </w:r>
        <w:r>
          <w:fldChar w:fldCharType="separate"/>
        </w:r>
        <w:r>
          <w:t>;</w:t>
        </w:r>
        <w:r>
          <w:fldChar w:fldCharType="end"/>
        </w:r>
        <w:r>
          <w:t xml:space="preserve"> page 27 (visited 18-05-2010) </w:t>
        </w:r>
      </w:ins>
    </w:p>
  </w:footnote>
  <w:footnote w:id="23">
    <w:p w14:paraId="3954D1B5" w14:textId="77777777" w:rsidR="00D46830" w:rsidRDefault="00D46830">
      <w:pPr>
        <w:pStyle w:val="footnotedescription"/>
        <w:spacing w:after="160"/>
      </w:pPr>
      <w:ins w:id="20964" w:author="V2" w:date="2025-04-14T14:19:00Z" w16du:dateUtc="2025-04-14T19:19:00Z">
        <w:r>
          <w:rPr>
            <w:rStyle w:val="footnotemark"/>
          </w:rPr>
          <w:footnoteRef/>
        </w:r>
        <w:r>
          <w:t xml:space="preserve"> Available on the VCS website. </w:t>
        </w:r>
      </w:ins>
    </w:p>
  </w:footnote>
  <w:footnote w:id="24">
    <w:p w14:paraId="05FDE433" w14:textId="77777777" w:rsidR="00D46830" w:rsidRDefault="00D46830">
      <w:pPr>
        <w:pStyle w:val="footnotedescription"/>
      </w:pPr>
      <w:ins w:id="20967" w:author="V2" w:date="2025-04-14T14:19:00Z" w16du:dateUtc="2025-04-14T19:19:00Z">
        <w:r>
          <w:rPr>
            <w:rStyle w:val="footnotemark"/>
          </w:rPr>
          <w:footnoteRef/>
        </w:r>
        <w:r>
          <w:t xml:space="preserve"> Available on the CDM website. </w:t>
        </w:r>
        <w:r>
          <w:rPr>
            <w:rFonts w:ascii="Times New Roman" w:eastAsia="Times New Roman" w:hAnsi="Times New Roman" w:cs="Times New Roman"/>
          </w:rPr>
          <w:t xml:space="preserve"> </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35A" w14:textId="682DF1D7" w:rsidR="00570313" w:rsidRDefault="003A1537">
    <w:pPr>
      <w:tabs>
        <w:tab w:val="left" w:pos="9720"/>
      </w:tabs>
      <w:spacing w:before="0" w:after="200"/>
      <w:rPr>
        <w:i/>
        <w:color w:val="000000"/>
        <w:sz w:val="22"/>
        <w:szCs w:val="22"/>
        <w:u w:val="single"/>
      </w:rPr>
    </w:pPr>
    <w:ins w:id="746" w:author="V2" w:date="2025-04-14T14:19:00Z" w16du:dateUtc="2025-04-14T19:19:00Z">
      <w:r>
        <w:rPr>
          <w:i/>
          <w:sz w:val="22"/>
          <w:szCs w:val="22"/>
          <w:u w:val="single"/>
        </w:rPr>
        <w:t xml:space="preserve">The </w:t>
      </w:r>
    </w:ins>
    <w:r w:rsidR="0092717E">
      <w:rPr>
        <w:i/>
        <w:sz w:val="22"/>
        <w:szCs w:val="22"/>
        <w:u w:val="single"/>
      </w:rPr>
      <w:t xml:space="preserve">Regenerative </w:t>
    </w:r>
    <w:ins w:id="747" w:author="V2" w:date="2025-04-14T14:19:00Z" w16du:dateUtc="2025-04-14T19:19:00Z">
      <w:r>
        <w:rPr>
          <w:i/>
          <w:sz w:val="22"/>
          <w:szCs w:val="22"/>
          <w:u w:val="single"/>
        </w:rPr>
        <w:t xml:space="preserve">Standard - </w:t>
      </w:r>
    </w:ins>
    <w:r w:rsidR="0092717E">
      <w:rPr>
        <w:i/>
        <w:sz w:val="22"/>
        <w:szCs w:val="22"/>
        <w:u w:val="single"/>
      </w:rPr>
      <w:t>Soil Organic Carbon Methodology</w:t>
    </w:r>
    <w:r w:rsidR="0092717E">
      <w:rPr>
        <w:i/>
        <w:sz w:val="22"/>
        <w:szCs w:val="22"/>
        <w:u w:val="single"/>
      </w:rPr>
      <w:tab/>
      <w:t xml:space="preserve">Version </w:t>
    </w:r>
    <w:del w:id="748" w:author="V2" w:date="2025-04-14T14:19:00Z" w16du:dateUtc="2025-04-14T19:19:00Z">
      <w:r w:rsidR="0018437E">
        <w:rPr>
          <w:i/>
          <w:sz w:val="22"/>
          <w:szCs w:val="22"/>
          <w:u w:val="single"/>
        </w:rPr>
        <w:delText>1.1</w:delText>
      </w:r>
    </w:del>
    <w:ins w:id="749" w:author="V2" w:date="2025-04-14T14:19:00Z" w16du:dateUtc="2025-04-14T19:19:00Z">
      <w:r>
        <w:rPr>
          <w:i/>
          <w:sz w:val="22"/>
          <w:szCs w:val="22"/>
          <w:u w:val="single"/>
        </w:rPr>
        <w:t>2.0</w:t>
      </w:r>
    </w:ins>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4F2F0D" w14:textId="77777777" w:rsidR="001679F4" w:rsidRDefault="001679F4">
    <w:pPr>
      <w:pStyle w:val="Header"/>
      <w:pPrChange w:id="751" w:author="V2" w:date="2025-04-14T14:19:00Z" w16du:dateUtc="2025-04-14T19:19:00Z">
        <w:pPr/>
      </w:pPrChang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19AD"/>
    <w:multiLevelType w:val="hybridMultilevel"/>
    <w:tmpl w:val="582629DC"/>
    <w:lvl w:ilvl="0" w:tplc="43267DE4">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6D2E3BA">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11EC882">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6929930">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4BA93B6">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6744D2E">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790AB5E">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1A0ACF4">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DE0EB02">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10E1D3C"/>
    <w:multiLevelType w:val="hybridMultilevel"/>
    <w:tmpl w:val="7806E662"/>
    <w:lvl w:ilvl="0" w:tplc="EBAE31E2">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246E54">
      <w:start w:val="1"/>
      <w:numFmt w:val="bullet"/>
      <w:lvlText w:val="o"/>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5AACD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4BC3DF6">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CB83CAE">
      <w:start w:val="1"/>
      <w:numFmt w:val="bullet"/>
      <w:lvlText w:val="o"/>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75C1D84">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8A8CAF0">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7A530E">
      <w:start w:val="1"/>
      <w:numFmt w:val="bullet"/>
      <w:lvlText w:val="o"/>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3EA799C">
      <w:start w:val="1"/>
      <w:numFmt w:val="bullet"/>
      <w:lvlText w:val="▪"/>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14C70B6"/>
    <w:multiLevelType w:val="hybridMultilevel"/>
    <w:tmpl w:val="94D8B0A6"/>
    <w:lvl w:ilvl="0" w:tplc="4A8A22FA">
      <w:start w:val="1"/>
      <w:numFmt w:val="bullet"/>
      <w:lvlText w:val="•"/>
      <w:lvlJc w:val="left"/>
      <w:pPr>
        <w:ind w:left="1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02E96FC">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622C02A">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878AD08">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E9C2F78">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7D0AF5A">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5F060E8">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82EA6A2">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9621360">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1890C93"/>
    <w:multiLevelType w:val="hybridMultilevel"/>
    <w:tmpl w:val="41A8186C"/>
    <w:lvl w:ilvl="0" w:tplc="2534BF0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1E028E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5E020F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EEA6D9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EE87B8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F3CEBE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ACA33C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8CF3A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B74EED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1E7200B"/>
    <w:multiLevelType w:val="hybridMultilevel"/>
    <w:tmpl w:val="F12A5828"/>
    <w:lvl w:ilvl="0" w:tplc="900A3F4E">
      <w:start w:val="1"/>
      <w:numFmt w:val="lowerLetter"/>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3C50E4">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5C8D35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186ED5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0DA838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68AE8D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484F31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9EBA6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A04E3F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236021C"/>
    <w:multiLevelType w:val="hybridMultilevel"/>
    <w:tmpl w:val="27E4C976"/>
    <w:lvl w:ilvl="0" w:tplc="40683FA2">
      <w:start w:val="1"/>
      <w:numFmt w:val="decimal"/>
      <w:lvlText w:val="%1)"/>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9E2FB06">
      <w:start w:val="1"/>
      <w:numFmt w:val="lowerLetter"/>
      <w:lvlText w:val="%2"/>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C6A779A">
      <w:start w:val="1"/>
      <w:numFmt w:val="lowerRoman"/>
      <w:lvlText w:val="%3"/>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B942CDA">
      <w:start w:val="1"/>
      <w:numFmt w:val="decimal"/>
      <w:lvlText w:val="%4"/>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812CBE4">
      <w:start w:val="1"/>
      <w:numFmt w:val="lowerLetter"/>
      <w:lvlText w:val="%5"/>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AE404CC">
      <w:start w:val="1"/>
      <w:numFmt w:val="lowerRoman"/>
      <w:lvlText w:val="%6"/>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0107C60">
      <w:start w:val="1"/>
      <w:numFmt w:val="decimal"/>
      <w:lvlText w:val="%7"/>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25E0612">
      <w:start w:val="1"/>
      <w:numFmt w:val="lowerLetter"/>
      <w:lvlText w:val="%8"/>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EB82DE2">
      <w:start w:val="1"/>
      <w:numFmt w:val="lowerRoman"/>
      <w:lvlText w:val="%9"/>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2F52CB5"/>
    <w:multiLevelType w:val="multilevel"/>
    <w:tmpl w:val="A95E0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33B22D0"/>
    <w:multiLevelType w:val="hybridMultilevel"/>
    <w:tmpl w:val="9B62898E"/>
    <w:lvl w:ilvl="0" w:tplc="80AA9DD4">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94C663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A543704">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32A4B86">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B8099BA">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4C4F078">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75CC728">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D825750">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7C882DA">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4D52196"/>
    <w:multiLevelType w:val="hybridMultilevel"/>
    <w:tmpl w:val="5FF0CFE2"/>
    <w:lvl w:ilvl="0" w:tplc="9BEC320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DEBB8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DBE5B5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B9E4E6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C00E89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FECE42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AF2170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9A22B3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D9CEFF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050F2FB0"/>
    <w:multiLevelType w:val="hybridMultilevel"/>
    <w:tmpl w:val="4380D50C"/>
    <w:lvl w:ilvl="0" w:tplc="C1D2422C">
      <w:start w:val="1"/>
      <w:numFmt w:val="lowerLetter"/>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DF49E40">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ADEFAF0">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0D09D5C">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B30FC8E">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A46111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7FC8602">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3A6893C">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DBE1B74">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06162161"/>
    <w:multiLevelType w:val="hybridMultilevel"/>
    <w:tmpl w:val="859ACDD2"/>
    <w:lvl w:ilvl="0" w:tplc="768C3C1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28EBFA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2FE692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CE4AED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18ED50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45C930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83E4EC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60E2E0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BAAADC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094728FA"/>
    <w:multiLevelType w:val="hybridMultilevel"/>
    <w:tmpl w:val="963AA54C"/>
    <w:lvl w:ilvl="0" w:tplc="BC72E61A">
      <w:start w:val="1"/>
      <w:numFmt w:val="lowerLetter"/>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C080706">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F664D36">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4C4E1D6">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622CB6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854F8C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8824816">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034DD68">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D5C894A">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098C6A6C"/>
    <w:multiLevelType w:val="hybridMultilevel"/>
    <w:tmpl w:val="EE06FCC4"/>
    <w:lvl w:ilvl="0" w:tplc="705E40C4">
      <w:start w:val="1"/>
      <w:numFmt w:val="bullet"/>
      <w:lvlText w:val="•"/>
      <w:lvlJc w:val="left"/>
      <w:pPr>
        <w:ind w:left="1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B98B44C">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0400826">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A2ECA34">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8563B24">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1849B7C">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3CE3CB8">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7EAA5B0">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F58F7F8">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09B1060B"/>
    <w:multiLevelType w:val="hybridMultilevel"/>
    <w:tmpl w:val="1390C746"/>
    <w:lvl w:ilvl="0" w:tplc="6AA22318">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EE6C7E4">
      <w:start w:val="1"/>
      <w:numFmt w:val="bullet"/>
      <w:lvlText w:val="o"/>
      <w:lvlJc w:val="left"/>
      <w:pPr>
        <w:ind w:left="21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806F8E8">
      <w:start w:val="1"/>
      <w:numFmt w:val="bullet"/>
      <w:lvlText w:val="▪"/>
      <w:lvlJc w:val="left"/>
      <w:pPr>
        <w:ind w:left="28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23C057E">
      <w:start w:val="1"/>
      <w:numFmt w:val="bullet"/>
      <w:lvlText w:val="•"/>
      <w:lvlJc w:val="left"/>
      <w:pPr>
        <w:ind w:left="36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C6A3B0C">
      <w:start w:val="1"/>
      <w:numFmt w:val="bullet"/>
      <w:lvlText w:val="o"/>
      <w:lvlJc w:val="left"/>
      <w:pPr>
        <w:ind w:left="43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C3C18A8">
      <w:start w:val="1"/>
      <w:numFmt w:val="bullet"/>
      <w:lvlText w:val="▪"/>
      <w:lvlJc w:val="left"/>
      <w:pPr>
        <w:ind w:left="50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8BEA7EA">
      <w:start w:val="1"/>
      <w:numFmt w:val="bullet"/>
      <w:lvlText w:val="•"/>
      <w:lvlJc w:val="left"/>
      <w:pPr>
        <w:ind w:left="57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9F27D02">
      <w:start w:val="1"/>
      <w:numFmt w:val="bullet"/>
      <w:lvlText w:val="o"/>
      <w:lvlJc w:val="left"/>
      <w:pPr>
        <w:ind w:left="64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BB020A2">
      <w:start w:val="1"/>
      <w:numFmt w:val="bullet"/>
      <w:lvlText w:val="▪"/>
      <w:lvlJc w:val="left"/>
      <w:pPr>
        <w:ind w:left="72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0A4C3F3D"/>
    <w:multiLevelType w:val="multilevel"/>
    <w:tmpl w:val="8340C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AEE6BA1"/>
    <w:multiLevelType w:val="hybridMultilevel"/>
    <w:tmpl w:val="89E832E0"/>
    <w:lvl w:ilvl="0" w:tplc="2D903FF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05620A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4A221F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ADACAB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3FC2EE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AD694A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A1E43A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4C407A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E60C06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0BBE37C6"/>
    <w:multiLevelType w:val="hybridMultilevel"/>
    <w:tmpl w:val="387C73EE"/>
    <w:lvl w:ilvl="0" w:tplc="DB68D1C0">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7" w15:restartNumberingAfterBreak="0">
    <w:nsid w:val="0C930623"/>
    <w:multiLevelType w:val="hybridMultilevel"/>
    <w:tmpl w:val="5010DC1E"/>
    <w:lvl w:ilvl="0" w:tplc="E8803B8A">
      <w:start w:val="1"/>
      <w:numFmt w:val="bullet"/>
      <w:lvlText w:val="•"/>
      <w:lvlJc w:val="left"/>
      <w:pPr>
        <w:ind w:left="1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D20623A">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5646006">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ED01A02">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A32E226">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E6C8072">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E1C3D1C">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658D2BA">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8D0771E">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0CFC4414"/>
    <w:multiLevelType w:val="hybridMultilevel"/>
    <w:tmpl w:val="D876CF5C"/>
    <w:lvl w:ilvl="0" w:tplc="76422380">
      <w:start w:val="1"/>
      <w:numFmt w:val="bullet"/>
      <w:lvlText w:val="•"/>
      <w:lvlJc w:val="left"/>
      <w:pPr>
        <w:ind w:left="7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F4A96AE">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32CCA8">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9809380">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ECCED62">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6F62224">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D407D84">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8583646">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5927A18">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0DB21426"/>
    <w:multiLevelType w:val="hybridMultilevel"/>
    <w:tmpl w:val="372879C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0" w15:restartNumberingAfterBreak="0">
    <w:nsid w:val="103D393F"/>
    <w:multiLevelType w:val="hybridMultilevel"/>
    <w:tmpl w:val="7A3A8BA4"/>
    <w:lvl w:ilvl="0" w:tplc="887A1D76">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06A535D"/>
    <w:multiLevelType w:val="hybridMultilevel"/>
    <w:tmpl w:val="C76293B8"/>
    <w:lvl w:ilvl="0" w:tplc="739E1036">
      <w:start w:val="1"/>
      <w:numFmt w:val="bullet"/>
      <w:lvlText w:val="•"/>
      <w:lvlJc w:val="left"/>
      <w:pPr>
        <w:ind w:left="7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11A87A6">
      <w:start w:val="1"/>
      <w:numFmt w:val="bullet"/>
      <w:lvlText w:val="o"/>
      <w:lvlJc w:val="left"/>
      <w:pPr>
        <w:ind w:left="14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88AF6D6">
      <w:start w:val="1"/>
      <w:numFmt w:val="bullet"/>
      <w:lvlText w:val="▪"/>
      <w:lvlJc w:val="left"/>
      <w:pPr>
        <w:ind w:left="21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8D885E8">
      <w:start w:val="1"/>
      <w:numFmt w:val="bullet"/>
      <w:lvlText w:val="•"/>
      <w:lvlJc w:val="left"/>
      <w:pPr>
        <w:ind w:left="28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56CCA10">
      <w:start w:val="1"/>
      <w:numFmt w:val="bullet"/>
      <w:lvlText w:val="o"/>
      <w:lvlJc w:val="left"/>
      <w:pPr>
        <w:ind w:left="35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74EDC46">
      <w:start w:val="1"/>
      <w:numFmt w:val="bullet"/>
      <w:lvlText w:val="▪"/>
      <w:lvlJc w:val="left"/>
      <w:pPr>
        <w:ind w:left="43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47643D4">
      <w:start w:val="1"/>
      <w:numFmt w:val="bullet"/>
      <w:lvlText w:val="•"/>
      <w:lvlJc w:val="left"/>
      <w:pPr>
        <w:ind w:left="50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4ECD466">
      <w:start w:val="1"/>
      <w:numFmt w:val="bullet"/>
      <w:lvlText w:val="o"/>
      <w:lvlJc w:val="left"/>
      <w:pPr>
        <w:ind w:left="57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5BC6EFC">
      <w:start w:val="1"/>
      <w:numFmt w:val="bullet"/>
      <w:lvlText w:val="▪"/>
      <w:lvlJc w:val="left"/>
      <w:pPr>
        <w:ind w:left="64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112A2E3B"/>
    <w:multiLevelType w:val="hybridMultilevel"/>
    <w:tmpl w:val="A89C04EC"/>
    <w:lvl w:ilvl="0" w:tplc="5298F0EC">
      <w:start w:val="1"/>
      <w:numFmt w:val="lowerLetter"/>
      <w:lvlText w:val="%1."/>
      <w:lvlJc w:val="left"/>
      <w:pPr>
        <w:ind w:left="79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3F24D10">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158C0C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0DE66E0">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4DE9D12">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8FAC528">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0DA80CC">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3BC3B80">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194FD9E">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11366EB4"/>
    <w:multiLevelType w:val="hybridMultilevel"/>
    <w:tmpl w:val="9B64CCB0"/>
    <w:lvl w:ilvl="0" w:tplc="F1FA930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B1C5C8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924AA7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D4CE49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0C603B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89C82C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FCC044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7CA93F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2C2092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13350699"/>
    <w:multiLevelType w:val="hybridMultilevel"/>
    <w:tmpl w:val="940C08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135439EE"/>
    <w:multiLevelType w:val="hybridMultilevel"/>
    <w:tmpl w:val="2CAC0C88"/>
    <w:lvl w:ilvl="0" w:tplc="2556A918">
      <w:start w:val="1"/>
      <w:numFmt w:val="bullet"/>
      <w:lvlText w:val="•"/>
      <w:lvlJc w:val="left"/>
      <w:pPr>
        <w:ind w:left="1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4AF69A">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7AA3F2A">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BEAB13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B41B3C">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732A972">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7BA4A1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F3039A4">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2969E50">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142E65CD"/>
    <w:multiLevelType w:val="hybridMultilevel"/>
    <w:tmpl w:val="75164502"/>
    <w:lvl w:ilvl="0" w:tplc="DDEA012A">
      <w:start w:val="1"/>
      <w:numFmt w:val="lowerLetter"/>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E1C8BB4">
      <w:start w:val="1"/>
      <w:numFmt w:val="lowerLetter"/>
      <w:lvlText w:val="%2"/>
      <w:lvlJc w:val="left"/>
      <w:pPr>
        <w:ind w:left="14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394BD6A">
      <w:start w:val="1"/>
      <w:numFmt w:val="lowerRoman"/>
      <w:lvlText w:val="%3"/>
      <w:lvlJc w:val="left"/>
      <w:pPr>
        <w:ind w:left="21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A3497E6">
      <w:start w:val="1"/>
      <w:numFmt w:val="decimal"/>
      <w:lvlText w:val="%4"/>
      <w:lvlJc w:val="left"/>
      <w:pPr>
        <w:ind w:left="29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2349FCE">
      <w:start w:val="1"/>
      <w:numFmt w:val="lowerLetter"/>
      <w:lvlText w:val="%5"/>
      <w:lvlJc w:val="left"/>
      <w:pPr>
        <w:ind w:left="36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F88E1EA">
      <w:start w:val="1"/>
      <w:numFmt w:val="lowerRoman"/>
      <w:lvlText w:val="%6"/>
      <w:lvlJc w:val="left"/>
      <w:pPr>
        <w:ind w:left="43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15A7F08">
      <w:start w:val="1"/>
      <w:numFmt w:val="decimal"/>
      <w:lvlText w:val="%7"/>
      <w:lvlJc w:val="left"/>
      <w:pPr>
        <w:ind w:left="50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9C4EDF8">
      <w:start w:val="1"/>
      <w:numFmt w:val="lowerLetter"/>
      <w:lvlText w:val="%8"/>
      <w:lvlJc w:val="left"/>
      <w:pPr>
        <w:ind w:left="57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E8EC76E">
      <w:start w:val="1"/>
      <w:numFmt w:val="lowerRoman"/>
      <w:lvlText w:val="%9"/>
      <w:lvlJc w:val="left"/>
      <w:pPr>
        <w:ind w:left="65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145C4A71"/>
    <w:multiLevelType w:val="hybridMultilevel"/>
    <w:tmpl w:val="3BF464D0"/>
    <w:lvl w:ilvl="0" w:tplc="0F7A28B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3B6818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03EDAC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1E4EB0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A4AC1A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932D93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CE02E6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4EA4B5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D2044A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14D90050"/>
    <w:multiLevelType w:val="hybridMultilevel"/>
    <w:tmpl w:val="5CB282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16FC65BA"/>
    <w:multiLevelType w:val="hybridMultilevel"/>
    <w:tmpl w:val="A4D63926"/>
    <w:lvl w:ilvl="0" w:tplc="C75C8B66">
      <w:start w:val="1"/>
      <w:numFmt w:val="lowerLetter"/>
      <w:lvlText w:val="%1)"/>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EEA8302">
      <w:start w:val="1"/>
      <w:numFmt w:val="lowerLetter"/>
      <w:lvlText w:val="%2"/>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CF475B0">
      <w:start w:val="1"/>
      <w:numFmt w:val="lowerRoman"/>
      <w:lvlText w:val="%3"/>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5666E56">
      <w:start w:val="1"/>
      <w:numFmt w:val="decimal"/>
      <w:lvlText w:val="%4"/>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A78E1CC">
      <w:start w:val="1"/>
      <w:numFmt w:val="lowerLetter"/>
      <w:lvlText w:val="%5"/>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D6C48F8">
      <w:start w:val="1"/>
      <w:numFmt w:val="lowerRoman"/>
      <w:lvlText w:val="%6"/>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23824B2">
      <w:start w:val="1"/>
      <w:numFmt w:val="decimal"/>
      <w:lvlText w:val="%7"/>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2787E1C">
      <w:start w:val="1"/>
      <w:numFmt w:val="lowerLetter"/>
      <w:lvlText w:val="%8"/>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D56C18E">
      <w:start w:val="1"/>
      <w:numFmt w:val="lowerRoman"/>
      <w:lvlText w:val="%9"/>
      <w:lvlJc w:val="left"/>
      <w:pPr>
        <w:ind w:left="7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181F21B5"/>
    <w:multiLevelType w:val="multilevel"/>
    <w:tmpl w:val="B262E5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1870298C"/>
    <w:multiLevelType w:val="hybridMultilevel"/>
    <w:tmpl w:val="405C72BC"/>
    <w:lvl w:ilvl="0" w:tplc="184EE20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EFA571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4E05D6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2E84FC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28453D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2D2479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318158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578A4E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2D43D9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1A7B06BF"/>
    <w:multiLevelType w:val="hybridMultilevel"/>
    <w:tmpl w:val="112C1E6C"/>
    <w:lvl w:ilvl="0" w:tplc="8E92FD9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DC8E782">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B34C1A2">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B701E54">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1CA1ED0">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466E3D2">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AA68F22A">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FFD8C912">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992CACE">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1CC1526D"/>
    <w:multiLevelType w:val="hybridMultilevel"/>
    <w:tmpl w:val="BCF827B4"/>
    <w:lvl w:ilvl="0" w:tplc="A1B6592C">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23C534E">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20E1A92">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C02DF6E">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A9850D0">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C1AF898">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A8800AA">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54A3F0E">
      <w:start w:val="1"/>
      <w:numFmt w:val="bullet"/>
      <w:lvlText w:val="o"/>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A545D6C">
      <w:start w:val="1"/>
      <w:numFmt w:val="bullet"/>
      <w:lvlText w:val="▪"/>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1D98196C"/>
    <w:multiLevelType w:val="hybridMultilevel"/>
    <w:tmpl w:val="F0DA8BD0"/>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5" w15:restartNumberingAfterBreak="0">
    <w:nsid w:val="1DE87EFD"/>
    <w:multiLevelType w:val="hybridMultilevel"/>
    <w:tmpl w:val="136C73FC"/>
    <w:lvl w:ilvl="0" w:tplc="E3C22ABC">
      <w:start w:val="1"/>
      <w:numFmt w:val="lowerLetter"/>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412AD34">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118AE4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F0E9E1A">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20E70FE">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D101142">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ADE8390">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82C3F52">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EEEDE8A">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1E9901E7"/>
    <w:multiLevelType w:val="hybridMultilevel"/>
    <w:tmpl w:val="6EB23AAA"/>
    <w:lvl w:ilvl="0" w:tplc="07549FEE">
      <w:start w:val="1"/>
      <w:numFmt w:val="decimal"/>
      <w:lvlText w:val="%1)"/>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582998">
      <w:start w:val="1"/>
      <w:numFmt w:val="lowerLetter"/>
      <w:lvlText w:val="%2"/>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B0A79E8">
      <w:start w:val="1"/>
      <w:numFmt w:val="lowerRoman"/>
      <w:lvlText w:val="%3"/>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2A63CC2">
      <w:start w:val="1"/>
      <w:numFmt w:val="decimal"/>
      <w:lvlText w:val="%4"/>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1186C9A">
      <w:start w:val="1"/>
      <w:numFmt w:val="lowerLetter"/>
      <w:lvlText w:val="%5"/>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9022802">
      <w:start w:val="1"/>
      <w:numFmt w:val="lowerRoman"/>
      <w:lvlText w:val="%6"/>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81846E4">
      <w:start w:val="1"/>
      <w:numFmt w:val="decimal"/>
      <w:lvlText w:val="%7"/>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354704E">
      <w:start w:val="1"/>
      <w:numFmt w:val="lowerLetter"/>
      <w:lvlText w:val="%8"/>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8D6227A">
      <w:start w:val="1"/>
      <w:numFmt w:val="lowerRoman"/>
      <w:lvlText w:val="%9"/>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20D1180F"/>
    <w:multiLevelType w:val="hybridMultilevel"/>
    <w:tmpl w:val="4EBAC3EC"/>
    <w:lvl w:ilvl="0" w:tplc="D15E9FE8">
      <w:start w:val="1"/>
      <w:numFmt w:val="lowerLetter"/>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442488E">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7BA5560">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648C044">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7C68D9C">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5600B06">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358E52C">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0264E9E">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1E4BC5A">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21E17316"/>
    <w:multiLevelType w:val="hybridMultilevel"/>
    <w:tmpl w:val="EA1EFFCE"/>
    <w:lvl w:ilvl="0" w:tplc="0EAAE19C">
      <w:start w:val="1"/>
      <w:numFmt w:val="lowerLetter"/>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42449E6">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B287F9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C9011B4">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23C7D26">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2B69878">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464E27A">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158F4D8">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EE6EF18">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22A66DEB"/>
    <w:multiLevelType w:val="hybridMultilevel"/>
    <w:tmpl w:val="50C0408C"/>
    <w:lvl w:ilvl="0" w:tplc="BD6C8594">
      <w:start w:val="1"/>
      <w:numFmt w:val="lowerLetter"/>
      <w:lvlText w:val="%1)"/>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D92B424">
      <w:start w:val="1"/>
      <w:numFmt w:val="lowerLetter"/>
      <w:lvlText w:val="%2"/>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EA44024">
      <w:start w:val="1"/>
      <w:numFmt w:val="lowerRoman"/>
      <w:lvlText w:val="%3"/>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74227F6">
      <w:start w:val="1"/>
      <w:numFmt w:val="decimal"/>
      <w:lvlText w:val="%4"/>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9A07786">
      <w:start w:val="1"/>
      <w:numFmt w:val="lowerLetter"/>
      <w:lvlText w:val="%5"/>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E0EBAAA">
      <w:start w:val="1"/>
      <w:numFmt w:val="lowerRoman"/>
      <w:lvlText w:val="%6"/>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0BCA47C">
      <w:start w:val="1"/>
      <w:numFmt w:val="decimal"/>
      <w:lvlText w:val="%7"/>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D96F6EE">
      <w:start w:val="1"/>
      <w:numFmt w:val="lowerLetter"/>
      <w:lvlText w:val="%8"/>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AC0F75A">
      <w:start w:val="1"/>
      <w:numFmt w:val="lowerRoman"/>
      <w:lvlText w:val="%9"/>
      <w:lvlJc w:val="left"/>
      <w:pPr>
        <w:ind w:left="7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23A52FE8"/>
    <w:multiLevelType w:val="hybridMultilevel"/>
    <w:tmpl w:val="42203BBE"/>
    <w:lvl w:ilvl="0" w:tplc="384412BE">
      <w:start w:val="1"/>
      <w:numFmt w:val="bullet"/>
      <w:lvlText w:val="•"/>
      <w:lvlJc w:val="left"/>
      <w:pPr>
        <w:ind w:left="1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2E0BDE8">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B68EA72">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BF83BAE">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2B28E9C">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79C402A">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04CC0B2">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550EC44">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598E2F0">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24190518"/>
    <w:multiLevelType w:val="multilevel"/>
    <w:tmpl w:val="52783A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241D1771"/>
    <w:multiLevelType w:val="hybridMultilevel"/>
    <w:tmpl w:val="0BF8A790"/>
    <w:lvl w:ilvl="0" w:tplc="D99E459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A6038CC">
      <w:start w:val="1"/>
      <w:numFmt w:val="bullet"/>
      <w:lvlText w:val="o"/>
      <w:lvlJc w:val="left"/>
      <w:pPr>
        <w:ind w:left="14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6188DCE">
      <w:start w:val="1"/>
      <w:numFmt w:val="bullet"/>
      <w:lvlText w:val="▪"/>
      <w:lvlJc w:val="left"/>
      <w:pPr>
        <w:ind w:left="21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FC043A0">
      <w:start w:val="1"/>
      <w:numFmt w:val="bullet"/>
      <w:lvlText w:val="•"/>
      <w:lvlJc w:val="left"/>
      <w:pPr>
        <w:ind w:left="28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1122768">
      <w:start w:val="1"/>
      <w:numFmt w:val="bullet"/>
      <w:lvlText w:val="o"/>
      <w:lvlJc w:val="left"/>
      <w:pPr>
        <w:ind w:left="36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03AB0A2">
      <w:start w:val="1"/>
      <w:numFmt w:val="bullet"/>
      <w:lvlText w:val="▪"/>
      <w:lvlJc w:val="left"/>
      <w:pPr>
        <w:ind w:left="43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0469A4E">
      <w:start w:val="1"/>
      <w:numFmt w:val="bullet"/>
      <w:lvlText w:val="•"/>
      <w:lvlJc w:val="left"/>
      <w:pPr>
        <w:ind w:left="50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EA6C740">
      <w:start w:val="1"/>
      <w:numFmt w:val="bullet"/>
      <w:lvlText w:val="o"/>
      <w:lvlJc w:val="left"/>
      <w:pPr>
        <w:ind w:left="57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7C2BCEE">
      <w:start w:val="1"/>
      <w:numFmt w:val="bullet"/>
      <w:lvlText w:val="▪"/>
      <w:lvlJc w:val="left"/>
      <w:pPr>
        <w:ind w:left="64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245B6EC4"/>
    <w:multiLevelType w:val="hybridMultilevel"/>
    <w:tmpl w:val="54F481B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254868B5"/>
    <w:multiLevelType w:val="multilevel"/>
    <w:tmpl w:val="6E66A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5C36BF1"/>
    <w:multiLevelType w:val="hybridMultilevel"/>
    <w:tmpl w:val="89BEBB26"/>
    <w:lvl w:ilvl="0" w:tplc="59C2BBF0">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7BEDFE0">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796A3C6">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BB65A46">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2AE1658">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6C0834E">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63428F4">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93CBFE6">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93482C2">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270A635F"/>
    <w:multiLevelType w:val="hybridMultilevel"/>
    <w:tmpl w:val="12525972"/>
    <w:lvl w:ilvl="0" w:tplc="E6E4693E">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34E02AC">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CCC528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E76B61E">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B7C72A8">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A408C5C">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B323D48">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4FC4B38">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402A55E">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27AF1485"/>
    <w:multiLevelType w:val="hybridMultilevel"/>
    <w:tmpl w:val="DC2C26C6"/>
    <w:lvl w:ilvl="0" w:tplc="FB4ADBB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6E6E06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AA6CE2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7988E0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0A4384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9FC31B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48C7E0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DB6543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D38E8D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28114F2D"/>
    <w:multiLevelType w:val="hybridMultilevel"/>
    <w:tmpl w:val="6F023FE8"/>
    <w:lvl w:ilvl="0" w:tplc="0CD0D902">
      <w:start w:val="1"/>
      <w:numFmt w:val="lowerLetter"/>
      <w:lvlText w:val="%1)"/>
      <w:lvlJc w:val="left"/>
      <w:pPr>
        <w:ind w:left="1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3045816">
      <w:start w:val="1"/>
      <w:numFmt w:val="lowerLetter"/>
      <w:lvlText w:val="%2"/>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AA6C9FE">
      <w:start w:val="1"/>
      <w:numFmt w:val="lowerRoman"/>
      <w:lvlText w:val="%3"/>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7E8C9F0">
      <w:start w:val="1"/>
      <w:numFmt w:val="decimal"/>
      <w:lvlText w:val="%4"/>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6B06CCC">
      <w:start w:val="1"/>
      <w:numFmt w:val="lowerLetter"/>
      <w:lvlText w:val="%5"/>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BDCB632">
      <w:start w:val="1"/>
      <w:numFmt w:val="lowerRoman"/>
      <w:lvlText w:val="%6"/>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E3275F2">
      <w:start w:val="1"/>
      <w:numFmt w:val="decimal"/>
      <w:lvlText w:val="%7"/>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9441032">
      <w:start w:val="1"/>
      <w:numFmt w:val="lowerLetter"/>
      <w:lvlText w:val="%8"/>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F1EF0A2">
      <w:start w:val="1"/>
      <w:numFmt w:val="lowerRoman"/>
      <w:lvlText w:val="%9"/>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28394873"/>
    <w:multiLevelType w:val="hybridMultilevel"/>
    <w:tmpl w:val="6EFAF65A"/>
    <w:lvl w:ilvl="0" w:tplc="87A0645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13AA43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82A6D5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A32376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62EFDA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04A3E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32E6D5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9EA2B6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F984B7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29C77472"/>
    <w:multiLevelType w:val="hybridMultilevel"/>
    <w:tmpl w:val="F05EF46E"/>
    <w:lvl w:ilvl="0" w:tplc="CBB8D328">
      <w:start w:val="1"/>
      <w:numFmt w:val="lowerLetter"/>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31C6054">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DF6A0BA">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77069E2">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40AE91E">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D26A5B0">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34C7906">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6B0534C">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178945A">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2AF10F73"/>
    <w:multiLevelType w:val="hybridMultilevel"/>
    <w:tmpl w:val="B58C58A2"/>
    <w:lvl w:ilvl="0" w:tplc="CFE4003A">
      <w:start w:val="1"/>
      <w:numFmt w:val="bullet"/>
      <w:lvlText w:val="•"/>
      <w:lvlJc w:val="left"/>
      <w:pPr>
        <w:ind w:left="1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486B2E0">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98C7FF2">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56AB794">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2847476">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220C1EE">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60CA93C">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FE40DB4">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95EB898">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2" w15:restartNumberingAfterBreak="0">
    <w:nsid w:val="2B0F0BD1"/>
    <w:multiLevelType w:val="multilevel"/>
    <w:tmpl w:val="0DEEA968"/>
    <w:lvl w:ilvl="0">
      <w:start w:val="1"/>
      <w:numFmt w:val="decimal"/>
      <w:lvlText w:val="Task %1."/>
      <w:lvlJc w:val="right"/>
      <w:pPr>
        <w:ind w:left="1350" w:hanging="360"/>
      </w:pPr>
      <w:rPr>
        <w:u w:val="none"/>
      </w:rPr>
    </w:lvl>
    <w:lvl w:ilvl="1">
      <w:start w:val="1"/>
      <w:numFmt w:val="decimal"/>
      <w:lvlText w:val="Task %1.%2."/>
      <w:lvlJc w:val="right"/>
      <w:pPr>
        <w:ind w:left="1440" w:hanging="360"/>
      </w:pPr>
      <w:rPr>
        <w:u w:val="none"/>
      </w:rPr>
    </w:lvl>
    <w:lvl w:ilvl="2">
      <w:start w:val="1"/>
      <w:numFmt w:val="decimal"/>
      <w:pStyle w:val="Listlevel3"/>
      <w:lvlText w:val="Task %1.%2.%3."/>
      <w:lvlJc w:val="right"/>
      <w:pPr>
        <w:ind w:left="1350" w:hanging="360"/>
      </w:pPr>
      <w:rPr>
        <w:u w:val="none"/>
      </w:rPr>
    </w:lvl>
    <w:lvl w:ilvl="3">
      <w:start w:val="1"/>
      <w:numFmt w:val="decimal"/>
      <w:lvlText w:val="Task %1.%2.%3.%4."/>
      <w:lvlJc w:val="right"/>
      <w:pPr>
        <w:ind w:left="2880" w:hanging="360"/>
      </w:pPr>
      <w:rPr>
        <w:u w:val="none"/>
      </w:rPr>
    </w:lvl>
    <w:lvl w:ilvl="4">
      <w:start w:val="1"/>
      <w:numFmt w:val="decimal"/>
      <w:lvlText w:val="Task %1.%2.%3.%4.%5."/>
      <w:lvlJc w:val="right"/>
      <w:pPr>
        <w:ind w:left="3600" w:hanging="360"/>
      </w:pPr>
      <w:rPr>
        <w:u w:val="none"/>
      </w:rPr>
    </w:lvl>
    <w:lvl w:ilvl="5">
      <w:start w:val="1"/>
      <w:numFmt w:val="decimal"/>
      <w:lvlText w:val="Task %1.%2.%3.%4.%5.%6."/>
      <w:lvlJc w:val="right"/>
      <w:pPr>
        <w:ind w:left="4320" w:hanging="360"/>
      </w:pPr>
      <w:rPr>
        <w:u w:val="none"/>
      </w:rPr>
    </w:lvl>
    <w:lvl w:ilvl="6">
      <w:start w:val="1"/>
      <w:numFmt w:val="decimal"/>
      <w:lvlText w:val="Task %1.%2.%3.%4.%5.%6.%7."/>
      <w:lvlJc w:val="right"/>
      <w:pPr>
        <w:ind w:left="5040" w:hanging="360"/>
      </w:pPr>
      <w:rPr>
        <w:u w:val="none"/>
      </w:rPr>
    </w:lvl>
    <w:lvl w:ilvl="7">
      <w:start w:val="1"/>
      <w:numFmt w:val="decimal"/>
      <w:lvlText w:val="Task %1.%2.%3.%4.%5.%6.%7.%8."/>
      <w:lvlJc w:val="right"/>
      <w:pPr>
        <w:ind w:left="5760" w:hanging="360"/>
      </w:pPr>
      <w:rPr>
        <w:u w:val="none"/>
      </w:rPr>
    </w:lvl>
    <w:lvl w:ilvl="8">
      <w:start w:val="1"/>
      <w:numFmt w:val="decimal"/>
      <w:lvlText w:val="Task %1.%2.%3.%4.%5.%6.%7.%8.%9."/>
      <w:lvlJc w:val="right"/>
      <w:pPr>
        <w:ind w:left="6480" w:hanging="360"/>
      </w:pPr>
      <w:rPr>
        <w:u w:val="none"/>
      </w:rPr>
    </w:lvl>
  </w:abstractNum>
  <w:abstractNum w:abstractNumId="53" w15:restartNumberingAfterBreak="0">
    <w:nsid w:val="2B226ECD"/>
    <w:multiLevelType w:val="multilevel"/>
    <w:tmpl w:val="EB689F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C2A7494"/>
    <w:multiLevelType w:val="hybridMultilevel"/>
    <w:tmpl w:val="3734247C"/>
    <w:lvl w:ilvl="0" w:tplc="0BC4CFC8">
      <w:start w:val="1"/>
      <w:numFmt w:val="lowerLetter"/>
      <w:lvlText w:val="%1)"/>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7485358">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FBAEEA6">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78E18F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F161CBE">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670EE2E">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19EFA0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514DE1C">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C60A5D8">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2C6444C1"/>
    <w:multiLevelType w:val="hybridMultilevel"/>
    <w:tmpl w:val="E9E44D74"/>
    <w:lvl w:ilvl="0" w:tplc="04090001">
      <w:start w:val="1"/>
      <w:numFmt w:val="bullet"/>
      <w:lvlText w:val=""/>
      <w:lvlJc w:val="left"/>
      <w:pPr>
        <w:ind w:left="947" w:hanging="360"/>
      </w:pPr>
      <w:rPr>
        <w:rFonts w:ascii="Symbol" w:hAnsi="Symbol" w:hint="default"/>
      </w:rPr>
    </w:lvl>
    <w:lvl w:ilvl="1" w:tplc="04090003">
      <w:start w:val="1"/>
      <w:numFmt w:val="bullet"/>
      <w:lvlText w:val="o"/>
      <w:lvlJc w:val="left"/>
      <w:pPr>
        <w:ind w:left="1667" w:hanging="360"/>
      </w:pPr>
      <w:rPr>
        <w:rFonts w:ascii="Courier New" w:hAnsi="Courier New" w:cs="Times New Roman" w:hint="default"/>
      </w:rPr>
    </w:lvl>
    <w:lvl w:ilvl="2" w:tplc="04090005">
      <w:start w:val="1"/>
      <w:numFmt w:val="bullet"/>
      <w:lvlText w:val=""/>
      <w:lvlJc w:val="left"/>
      <w:pPr>
        <w:ind w:left="2387" w:hanging="360"/>
      </w:pPr>
      <w:rPr>
        <w:rFonts w:ascii="Wingdings" w:hAnsi="Wingdings" w:hint="default"/>
      </w:rPr>
    </w:lvl>
    <w:lvl w:ilvl="3" w:tplc="04090001">
      <w:start w:val="1"/>
      <w:numFmt w:val="bullet"/>
      <w:lvlText w:val=""/>
      <w:lvlJc w:val="left"/>
      <w:pPr>
        <w:ind w:left="3107" w:hanging="360"/>
      </w:pPr>
      <w:rPr>
        <w:rFonts w:ascii="Symbol" w:hAnsi="Symbol" w:hint="default"/>
      </w:rPr>
    </w:lvl>
    <w:lvl w:ilvl="4" w:tplc="04090003">
      <w:start w:val="1"/>
      <w:numFmt w:val="bullet"/>
      <w:lvlText w:val="o"/>
      <w:lvlJc w:val="left"/>
      <w:pPr>
        <w:ind w:left="3827" w:hanging="360"/>
      </w:pPr>
      <w:rPr>
        <w:rFonts w:ascii="Courier New" w:hAnsi="Courier New" w:cs="Times New Roman" w:hint="default"/>
      </w:rPr>
    </w:lvl>
    <w:lvl w:ilvl="5" w:tplc="04090005">
      <w:start w:val="1"/>
      <w:numFmt w:val="bullet"/>
      <w:lvlText w:val=""/>
      <w:lvlJc w:val="left"/>
      <w:pPr>
        <w:ind w:left="4547" w:hanging="360"/>
      </w:pPr>
      <w:rPr>
        <w:rFonts w:ascii="Wingdings" w:hAnsi="Wingdings" w:hint="default"/>
      </w:rPr>
    </w:lvl>
    <w:lvl w:ilvl="6" w:tplc="04090001">
      <w:start w:val="1"/>
      <w:numFmt w:val="bullet"/>
      <w:lvlText w:val=""/>
      <w:lvlJc w:val="left"/>
      <w:pPr>
        <w:ind w:left="5267" w:hanging="360"/>
      </w:pPr>
      <w:rPr>
        <w:rFonts w:ascii="Symbol" w:hAnsi="Symbol" w:hint="default"/>
      </w:rPr>
    </w:lvl>
    <w:lvl w:ilvl="7" w:tplc="04090003">
      <w:start w:val="1"/>
      <w:numFmt w:val="bullet"/>
      <w:lvlText w:val="o"/>
      <w:lvlJc w:val="left"/>
      <w:pPr>
        <w:ind w:left="5987" w:hanging="360"/>
      </w:pPr>
      <w:rPr>
        <w:rFonts w:ascii="Courier New" w:hAnsi="Courier New" w:cs="Times New Roman" w:hint="default"/>
      </w:rPr>
    </w:lvl>
    <w:lvl w:ilvl="8" w:tplc="04090005">
      <w:start w:val="1"/>
      <w:numFmt w:val="bullet"/>
      <w:lvlText w:val=""/>
      <w:lvlJc w:val="left"/>
      <w:pPr>
        <w:ind w:left="6707" w:hanging="360"/>
      </w:pPr>
      <w:rPr>
        <w:rFonts w:ascii="Wingdings" w:hAnsi="Wingdings" w:hint="default"/>
      </w:rPr>
    </w:lvl>
  </w:abstractNum>
  <w:abstractNum w:abstractNumId="56" w15:restartNumberingAfterBreak="0">
    <w:nsid w:val="2E756F61"/>
    <w:multiLevelType w:val="hybridMultilevel"/>
    <w:tmpl w:val="36FCD8B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2E7A2D60"/>
    <w:multiLevelType w:val="hybridMultilevel"/>
    <w:tmpl w:val="F9027C2A"/>
    <w:lvl w:ilvl="0" w:tplc="F1EC7486">
      <w:start w:val="1"/>
      <w:numFmt w:val="bullet"/>
      <w:lvlText w:val="•"/>
      <w:lvlJc w:val="left"/>
      <w:pPr>
        <w:ind w:left="1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C407170">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4D4EFBA">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56C714E">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688F4EA">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856C798">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1D23620">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22C729C">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744D12">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2EA6580B"/>
    <w:multiLevelType w:val="hybridMultilevel"/>
    <w:tmpl w:val="AEA0BC08"/>
    <w:lvl w:ilvl="0" w:tplc="FBA6A888">
      <w:start w:val="1"/>
      <w:numFmt w:val="bullet"/>
      <w:lvlText w:val="•"/>
      <w:lvlJc w:val="left"/>
      <w:pPr>
        <w:ind w:left="7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71A628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960E01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8648BD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FA0FF3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43A490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466917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656DEC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BBC14F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2EB062A4"/>
    <w:multiLevelType w:val="hybridMultilevel"/>
    <w:tmpl w:val="FFC6E4F0"/>
    <w:lvl w:ilvl="0" w:tplc="6CBCE1B8">
      <w:start w:val="1"/>
      <w:numFmt w:val="decimal"/>
      <w:lvlText w:val="%1"/>
      <w:lvlJc w:val="left"/>
      <w:pPr>
        <w:ind w:left="4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18438A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064156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46A496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DE4DC0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140E13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62F7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B503BD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65E2EE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2F384294"/>
    <w:multiLevelType w:val="hybridMultilevel"/>
    <w:tmpl w:val="CCA444AC"/>
    <w:lvl w:ilvl="0" w:tplc="CF9C495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01AC61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ED89D0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FF4EC9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48CE30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4DC1F4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EA4C89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23A150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E1A122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3086450F"/>
    <w:multiLevelType w:val="hybridMultilevel"/>
    <w:tmpl w:val="47A27F06"/>
    <w:lvl w:ilvl="0" w:tplc="6B5AE4AE">
      <w:start w:val="1"/>
      <w:numFmt w:val="lowerLetter"/>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C9E4570">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A70480A">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3B619E0">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488A1AE">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774C34C">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0A23432">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B3E97E2">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2CE4A46">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32E07F59"/>
    <w:multiLevelType w:val="hybridMultilevel"/>
    <w:tmpl w:val="8CFE7552"/>
    <w:lvl w:ilvl="0" w:tplc="406A6EF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610DB6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7E0197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A7CF0F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802B8B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05E6A2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DCC7E4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2E2A95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B4CFAC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33784EFC"/>
    <w:multiLevelType w:val="hybridMultilevel"/>
    <w:tmpl w:val="2F5AE8B0"/>
    <w:lvl w:ilvl="0" w:tplc="0409000F">
      <w:start w:val="2"/>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33CE304F"/>
    <w:multiLevelType w:val="hybridMultilevel"/>
    <w:tmpl w:val="E8102D58"/>
    <w:lvl w:ilvl="0" w:tplc="F312946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78103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582A21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32E8D9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4AA790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E2AB12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42EAE5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A4CCFE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A5434A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5" w15:restartNumberingAfterBreak="0">
    <w:nsid w:val="33DD6F32"/>
    <w:multiLevelType w:val="hybridMultilevel"/>
    <w:tmpl w:val="53EA97EE"/>
    <w:lvl w:ilvl="0" w:tplc="059A29F4">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9262EC">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7720C3E">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C02A3AE">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8C89DAA">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3C6D066">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EE86012">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30C3630">
      <w:start w:val="1"/>
      <w:numFmt w:val="bullet"/>
      <w:lvlText w:val="o"/>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2D2C50C">
      <w:start w:val="1"/>
      <w:numFmt w:val="bullet"/>
      <w:lvlText w:val="▪"/>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6" w15:restartNumberingAfterBreak="0">
    <w:nsid w:val="345C5FB8"/>
    <w:multiLevelType w:val="hybridMultilevel"/>
    <w:tmpl w:val="BEB0D9E0"/>
    <w:lvl w:ilvl="0" w:tplc="F5929CE8">
      <w:start w:val="1"/>
      <w:numFmt w:val="decimal"/>
      <w:lvlText w:val="%1."/>
      <w:lvlJc w:val="left"/>
      <w:pPr>
        <w:ind w:left="30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923212">
      <w:start w:val="1"/>
      <w:numFmt w:val="lowerLetter"/>
      <w:lvlText w:val="%2."/>
      <w:lvlJc w:val="left"/>
      <w:pPr>
        <w:ind w:left="3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7B2E064">
      <w:start w:val="1"/>
      <w:numFmt w:val="lowerRoman"/>
      <w:lvlText w:val="%3"/>
      <w:lvlJc w:val="left"/>
      <w:pPr>
        <w:ind w:left="45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7D068CA">
      <w:start w:val="1"/>
      <w:numFmt w:val="decimal"/>
      <w:lvlText w:val="%4"/>
      <w:lvlJc w:val="left"/>
      <w:pPr>
        <w:ind w:left="52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2E44C1C">
      <w:start w:val="1"/>
      <w:numFmt w:val="lowerLetter"/>
      <w:lvlText w:val="%5"/>
      <w:lvlJc w:val="left"/>
      <w:pPr>
        <w:ind w:left="59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3B6C0A2">
      <w:start w:val="1"/>
      <w:numFmt w:val="lowerRoman"/>
      <w:lvlText w:val="%6"/>
      <w:lvlJc w:val="left"/>
      <w:pPr>
        <w:ind w:left="66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262C73A">
      <w:start w:val="1"/>
      <w:numFmt w:val="decimal"/>
      <w:lvlText w:val="%7"/>
      <w:lvlJc w:val="left"/>
      <w:pPr>
        <w:ind w:left="73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C8E9782">
      <w:start w:val="1"/>
      <w:numFmt w:val="lowerLetter"/>
      <w:lvlText w:val="%8"/>
      <w:lvlJc w:val="left"/>
      <w:pPr>
        <w:ind w:left="81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706726C">
      <w:start w:val="1"/>
      <w:numFmt w:val="lowerRoman"/>
      <w:lvlText w:val="%9"/>
      <w:lvlJc w:val="left"/>
      <w:pPr>
        <w:ind w:left="88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7" w15:restartNumberingAfterBreak="0">
    <w:nsid w:val="34FF61B6"/>
    <w:multiLevelType w:val="hybridMultilevel"/>
    <w:tmpl w:val="955E9E90"/>
    <w:lvl w:ilvl="0" w:tplc="65084F74">
      <w:start w:val="1"/>
      <w:numFmt w:val="lowerLetter"/>
      <w:lvlText w:val="%1)"/>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D6659A">
      <w:start w:val="1"/>
      <w:numFmt w:val="lowerLetter"/>
      <w:lvlText w:val="%2"/>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DAA3546">
      <w:start w:val="1"/>
      <w:numFmt w:val="lowerRoman"/>
      <w:lvlText w:val="%3"/>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F38FADC">
      <w:start w:val="1"/>
      <w:numFmt w:val="decimal"/>
      <w:lvlText w:val="%4"/>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B9A2F7C">
      <w:start w:val="1"/>
      <w:numFmt w:val="lowerLetter"/>
      <w:lvlText w:val="%5"/>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EC8352E">
      <w:start w:val="1"/>
      <w:numFmt w:val="lowerRoman"/>
      <w:lvlText w:val="%6"/>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33CACE6">
      <w:start w:val="1"/>
      <w:numFmt w:val="decimal"/>
      <w:lvlText w:val="%7"/>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2D6EC00">
      <w:start w:val="1"/>
      <w:numFmt w:val="lowerLetter"/>
      <w:lvlText w:val="%8"/>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7963B1C">
      <w:start w:val="1"/>
      <w:numFmt w:val="lowerRoman"/>
      <w:lvlText w:val="%9"/>
      <w:lvlJc w:val="left"/>
      <w:pPr>
        <w:ind w:left="7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355E1011"/>
    <w:multiLevelType w:val="hybridMultilevel"/>
    <w:tmpl w:val="0E7CEF1C"/>
    <w:lvl w:ilvl="0" w:tplc="B578668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26EFF1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714FCE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2440C3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A069D9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C9E497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56E728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07EA5E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234E5A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9" w15:restartNumberingAfterBreak="0">
    <w:nsid w:val="37A56FEF"/>
    <w:multiLevelType w:val="hybridMultilevel"/>
    <w:tmpl w:val="D85E2CA2"/>
    <w:lvl w:ilvl="0" w:tplc="9180613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105304">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53E33E4">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ADE2C04">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7AC2B72">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252BC18">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A86220A">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D2028B8">
      <w:start w:val="1"/>
      <w:numFmt w:val="bullet"/>
      <w:lvlText w:val="o"/>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A4880EC">
      <w:start w:val="1"/>
      <w:numFmt w:val="bullet"/>
      <w:lvlText w:val="▪"/>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3A8F488E"/>
    <w:multiLevelType w:val="multilevel"/>
    <w:tmpl w:val="4732D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B376B5C"/>
    <w:multiLevelType w:val="hybridMultilevel"/>
    <w:tmpl w:val="FF7031AE"/>
    <w:lvl w:ilvl="0" w:tplc="3132D7B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58E210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4A4122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BC0A7B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828229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016BE0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DA4179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DE5D7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86616F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2" w15:restartNumberingAfterBreak="0">
    <w:nsid w:val="3B8C1F46"/>
    <w:multiLevelType w:val="hybridMultilevel"/>
    <w:tmpl w:val="00308BD6"/>
    <w:lvl w:ilvl="0" w:tplc="0D360AF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446B58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C863CD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C18ADF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D26E0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E7CEF0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CAA160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A2E4F3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83CC3E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3" w15:restartNumberingAfterBreak="0">
    <w:nsid w:val="3BD17F27"/>
    <w:multiLevelType w:val="hybridMultilevel"/>
    <w:tmpl w:val="817C0708"/>
    <w:lvl w:ilvl="0" w:tplc="1DB8622A">
      <w:start w:val="1"/>
      <w:numFmt w:val="lowerLetter"/>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4528288">
      <w:start w:val="1"/>
      <w:numFmt w:val="lowerRoman"/>
      <w:lvlText w:val="%2."/>
      <w:lvlJc w:val="left"/>
      <w:pPr>
        <w:ind w:left="11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DA4FF7A">
      <w:start w:val="1"/>
      <w:numFmt w:val="decimal"/>
      <w:lvlText w:val="%3)"/>
      <w:lvlJc w:val="left"/>
      <w:pPr>
        <w:ind w:left="16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D22BAE4">
      <w:start w:val="1"/>
      <w:numFmt w:val="bullet"/>
      <w:lvlText w:val="•"/>
      <w:lvlJc w:val="left"/>
      <w:pPr>
        <w:ind w:left="22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BBAF728">
      <w:start w:val="1"/>
      <w:numFmt w:val="bullet"/>
      <w:lvlText w:val="o"/>
      <w:lvlJc w:val="left"/>
      <w:pPr>
        <w:ind w:left="297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65C32D4">
      <w:start w:val="1"/>
      <w:numFmt w:val="bullet"/>
      <w:lvlText w:val="▪"/>
      <w:lvlJc w:val="left"/>
      <w:pPr>
        <w:ind w:left="369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A924E88">
      <w:start w:val="1"/>
      <w:numFmt w:val="bullet"/>
      <w:lvlText w:val="•"/>
      <w:lvlJc w:val="left"/>
      <w:pPr>
        <w:ind w:left="441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590D1BC">
      <w:start w:val="1"/>
      <w:numFmt w:val="bullet"/>
      <w:lvlText w:val="o"/>
      <w:lvlJc w:val="left"/>
      <w:pPr>
        <w:ind w:left="513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6746FEA">
      <w:start w:val="1"/>
      <w:numFmt w:val="bullet"/>
      <w:lvlText w:val="▪"/>
      <w:lvlJc w:val="left"/>
      <w:pPr>
        <w:ind w:left="585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4" w15:restartNumberingAfterBreak="0">
    <w:nsid w:val="3C265121"/>
    <w:multiLevelType w:val="hybridMultilevel"/>
    <w:tmpl w:val="5DC23B8A"/>
    <w:lvl w:ilvl="0" w:tplc="8D2C3FC0">
      <w:start w:val="1"/>
      <w:numFmt w:val="lowerLetter"/>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700A0E2">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66837B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49240D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5903B4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CB82AF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4EEF4B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DDC1E0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FC453D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5" w15:restartNumberingAfterBreak="0">
    <w:nsid w:val="3C6F2BB2"/>
    <w:multiLevelType w:val="hybridMultilevel"/>
    <w:tmpl w:val="2DFEB9E6"/>
    <w:lvl w:ilvl="0" w:tplc="230605F8">
      <w:start w:val="1"/>
      <w:numFmt w:val="bullet"/>
      <w:lvlText w:val="•"/>
      <w:lvlJc w:val="left"/>
      <w:pPr>
        <w:ind w:left="1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41A80C2">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FEA6CEC">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252CAF4">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63E39F0">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A100214">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862EE38">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FE87706">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708E5D0">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3CC34BE6"/>
    <w:multiLevelType w:val="multilevel"/>
    <w:tmpl w:val="D61EB860"/>
    <w:lvl w:ilvl="0">
      <w:start w:val="1"/>
      <w:numFmt w:val="bullet"/>
      <w:pStyle w:val="Listlevel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DDC50F9"/>
    <w:multiLevelType w:val="multilevel"/>
    <w:tmpl w:val="40E61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F6B3BCB"/>
    <w:multiLevelType w:val="hybridMultilevel"/>
    <w:tmpl w:val="3CAE4A68"/>
    <w:lvl w:ilvl="0" w:tplc="090696D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7D6D60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B6EC66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B0A1FA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1C0589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B94B07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B6A076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816550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7940CA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9" w15:restartNumberingAfterBreak="0">
    <w:nsid w:val="42602466"/>
    <w:multiLevelType w:val="hybridMultilevel"/>
    <w:tmpl w:val="4FFAA330"/>
    <w:lvl w:ilvl="0" w:tplc="DFAC48B0">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212BC3A">
      <w:start w:val="1"/>
      <w:numFmt w:val="bullet"/>
      <w:lvlText w:val="o"/>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1E4E67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E78262C">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AF223C2">
      <w:start w:val="1"/>
      <w:numFmt w:val="bullet"/>
      <w:lvlText w:val="o"/>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A9AD42E">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CD095C6">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5846C6A">
      <w:start w:val="1"/>
      <w:numFmt w:val="bullet"/>
      <w:lvlText w:val="o"/>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7C22C2C">
      <w:start w:val="1"/>
      <w:numFmt w:val="bullet"/>
      <w:lvlText w:val="▪"/>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0" w15:restartNumberingAfterBreak="0">
    <w:nsid w:val="432356A9"/>
    <w:multiLevelType w:val="hybridMultilevel"/>
    <w:tmpl w:val="D27A3B46"/>
    <w:lvl w:ilvl="0" w:tplc="480C8394">
      <w:start w:val="1"/>
      <w:numFmt w:val="decimal"/>
      <w:lvlText w:val="%1."/>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B08C654">
      <w:start w:val="1"/>
      <w:numFmt w:val="lowerLetter"/>
      <w:lvlText w:val="%2"/>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6A622F2">
      <w:start w:val="1"/>
      <w:numFmt w:val="lowerRoman"/>
      <w:lvlText w:val="%3"/>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574FBB0">
      <w:start w:val="1"/>
      <w:numFmt w:val="decimal"/>
      <w:lvlText w:val="%4"/>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5F457A8">
      <w:start w:val="1"/>
      <w:numFmt w:val="lowerLetter"/>
      <w:lvlText w:val="%5"/>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1C8493E">
      <w:start w:val="1"/>
      <w:numFmt w:val="lowerRoman"/>
      <w:lvlText w:val="%6"/>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0E4983E">
      <w:start w:val="1"/>
      <w:numFmt w:val="decimal"/>
      <w:lvlText w:val="%7"/>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4683BF4">
      <w:start w:val="1"/>
      <w:numFmt w:val="lowerLetter"/>
      <w:lvlText w:val="%8"/>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2B852DA">
      <w:start w:val="1"/>
      <w:numFmt w:val="lowerRoman"/>
      <w:lvlText w:val="%9"/>
      <w:lvlJc w:val="left"/>
      <w:pPr>
        <w:ind w:left="7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1" w15:restartNumberingAfterBreak="0">
    <w:nsid w:val="438F10E6"/>
    <w:multiLevelType w:val="hybridMultilevel"/>
    <w:tmpl w:val="E62E07B2"/>
    <w:lvl w:ilvl="0" w:tplc="831A02B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1FE88CC">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8EC3014">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C7E10FA">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8620B98">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73A7650">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9D64D0A">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72C47EC">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6A8377A">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2" w15:restartNumberingAfterBreak="0">
    <w:nsid w:val="44292AAF"/>
    <w:multiLevelType w:val="hybridMultilevel"/>
    <w:tmpl w:val="7C622832"/>
    <w:lvl w:ilvl="0" w:tplc="6E8C59EE">
      <w:start w:val="1"/>
      <w:numFmt w:val="lowerLetter"/>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278154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9243D8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FC25EC2">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AA6513A">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4D606D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88A7B7A">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982B83C">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E30587A">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3" w15:restartNumberingAfterBreak="0">
    <w:nsid w:val="456A3307"/>
    <w:multiLevelType w:val="hybridMultilevel"/>
    <w:tmpl w:val="940ABBD4"/>
    <w:lvl w:ilvl="0" w:tplc="56820C6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E1AB65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D48023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67AAD9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46CCA4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81ABCB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67417B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70A4C3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8FAA51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4" w15:restartNumberingAfterBreak="0">
    <w:nsid w:val="45714A92"/>
    <w:multiLevelType w:val="hybridMultilevel"/>
    <w:tmpl w:val="20E0AEA0"/>
    <w:lvl w:ilvl="0" w:tplc="E5769B2A">
      <w:start w:val="1"/>
      <w:numFmt w:val="bullet"/>
      <w:lvlText w:val="-"/>
      <w:lvlJc w:val="left"/>
      <w:pPr>
        <w:ind w:left="742"/>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0E4237D8">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2DCF198">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E1088B94">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66A97B8">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D7E891F6">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A8AB44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A7A9804">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926C43C">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5" w15:restartNumberingAfterBreak="0">
    <w:nsid w:val="45F03F9B"/>
    <w:multiLevelType w:val="hybridMultilevel"/>
    <w:tmpl w:val="C3648BD8"/>
    <w:lvl w:ilvl="0" w:tplc="828CB3F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A5E9C0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D300F8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1C01A3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ADA691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14023F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BD2C19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748BDE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1784B2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6" w15:restartNumberingAfterBreak="0">
    <w:nsid w:val="466261E3"/>
    <w:multiLevelType w:val="hybridMultilevel"/>
    <w:tmpl w:val="0D0CEABC"/>
    <w:lvl w:ilvl="0" w:tplc="C9B6FAE4">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FA3FFE">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E0EB6CA">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CA8A8D0">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232760C">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E90193A">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17E2504">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D9A92AC">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F884BD0">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7" w15:restartNumberingAfterBreak="0">
    <w:nsid w:val="47AA0305"/>
    <w:multiLevelType w:val="hybridMultilevel"/>
    <w:tmpl w:val="EB1E6676"/>
    <w:lvl w:ilvl="0" w:tplc="44D86D6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63C782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9BE5F4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12E8F3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97E956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57C3AA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97CA7B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CB811A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9726A4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8" w15:restartNumberingAfterBreak="0">
    <w:nsid w:val="48D9760A"/>
    <w:multiLevelType w:val="hybridMultilevel"/>
    <w:tmpl w:val="64906DE0"/>
    <w:lvl w:ilvl="0" w:tplc="88BAAC6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0521D7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8D0486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A36966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0AA63B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7EC29E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0EECA9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9CB1D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4C4661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9" w15:restartNumberingAfterBreak="0">
    <w:nsid w:val="495D36C3"/>
    <w:multiLevelType w:val="hybridMultilevel"/>
    <w:tmpl w:val="345CF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A9A2A98"/>
    <w:multiLevelType w:val="hybridMultilevel"/>
    <w:tmpl w:val="7F28C5DC"/>
    <w:lvl w:ilvl="0" w:tplc="FE4E95A2">
      <w:start w:val="1"/>
      <w:numFmt w:val="decimal"/>
      <w:lvlText w:val="%1)"/>
      <w:lvlJc w:val="left"/>
      <w:pPr>
        <w:ind w:left="10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594232E">
      <w:start w:val="1"/>
      <w:numFmt w:val="lowerRoman"/>
      <w:lvlText w:val="%2."/>
      <w:lvlJc w:val="left"/>
      <w:pPr>
        <w:ind w:left="18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DD0F76C">
      <w:start w:val="1"/>
      <w:numFmt w:val="lowerRoman"/>
      <w:lvlText w:val="%3"/>
      <w:lvlJc w:val="left"/>
      <w:pPr>
        <w:ind w:left="16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436C250">
      <w:start w:val="1"/>
      <w:numFmt w:val="decimal"/>
      <w:lvlText w:val="%4"/>
      <w:lvlJc w:val="left"/>
      <w:pPr>
        <w:ind w:left="23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1586D2A">
      <w:start w:val="1"/>
      <w:numFmt w:val="lowerLetter"/>
      <w:lvlText w:val="%5"/>
      <w:lvlJc w:val="left"/>
      <w:pPr>
        <w:ind w:left="30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90E7D76">
      <w:start w:val="1"/>
      <w:numFmt w:val="lowerRoman"/>
      <w:lvlText w:val="%6"/>
      <w:lvlJc w:val="left"/>
      <w:pPr>
        <w:ind w:left="38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A26BF88">
      <w:start w:val="1"/>
      <w:numFmt w:val="decimal"/>
      <w:lvlText w:val="%7"/>
      <w:lvlJc w:val="left"/>
      <w:pPr>
        <w:ind w:left="45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8FC95B4">
      <w:start w:val="1"/>
      <w:numFmt w:val="lowerLetter"/>
      <w:lvlText w:val="%8"/>
      <w:lvlJc w:val="left"/>
      <w:pPr>
        <w:ind w:left="52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4121A94">
      <w:start w:val="1"/>
      <w:numFmt w:val="lowerRoman"/>
      <w:lvlText w:val="%9"/>
      <w:lvlJc w:val="left"/>
      <w:pPr>
        <w:ind w:left="59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1" w15:restartNumberingAfterBreak="0">
    <w:nsid w:val="4B4E27AF"/>
    <w:multiLevelType w:val="hybridMultilevel"/>
    <w:tmpl w:val="52C85A18"/>
    <w:lvl w:ilvl="0" w:tplc="DD5A76F8">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D1844E4">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AEA4A4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E0C3806">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9E8ACE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75C16CA">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5FCADA2">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6023692">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5B2F044">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2" w15:restartNumberingAfterBreak="0">
    <w:nsid w:val="4B5B394E"/>
    <w:multiLevelType w:val="hybridMultilevel"/>
    <w:tmpl w:val="3DD6A2D0"/>
    <w:lvl w:ilvl="0" w:tplc="74008A64">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DE8A210">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A54B7CC">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1A61788">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8CFC22">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CEADB8E">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0E094A8">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30C63A">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CD4ED5C">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3" w15:restartNumberingAfterBreak="0">
    <w:nsid w:val="4CC5793F"/>
    <w:multiLevelType w:val="hybridMultilevel"/>
    <w:tmpl w:val="4BD0DC36"/>
    <w:lvl w:ilvl="0" w:tplc="8C82C41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33E129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280488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484AD2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280D3A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718E2E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66C2D5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C44D7B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D686F5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4" w15:restartNumberingAfterBreak="0">
    <w:nsid w:val="4E2E0013"/>
    <w:multiLevelType w:val="hybridMultilevel"/>
    <w:tmpl w:val="F9ACF670"/>
    <w:lvl w:ilvl="0" w:tplc="E9A0311E">
      <w:start w:val="1"/>
      <w:numFmt w:val="lowerLetter"/>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0E44B92">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A6E714A">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C6C7802">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C96559E">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7D0344C">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D0E5150">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F22F96">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124DA94">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5" w15:restartNumberingAfterBreak="0">
    <w:nsid w:val="4F6B7BA5"/>
    <w:multiLevelType w:val="hybridMultilevel"/>
    <w:tmpl w:val="5EDC96DE"/>
    <w:lvl w:ilvl="0" w:tplc="3578B646">
      <w:start w:val="1"/>
      <w:numFmt w:val="bullet"/>
      <w:lvlText w:val="•"/>
      <w:lvlJc w:val="left"/>
      <w:pPr>
        <w:ind w:left="11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70E6F4E">
      <w:start w:val="1"/>
      <w:numFmt w:val="bullet"/>
      <w:lvlText w:val="o"/>
      <w:lvlJc w:val="left"/>
      <w:pPr>
        <w:ind w:left="185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39E79B2">
      <w:start w:val="1"/>
      <w:numFmt w:val="bullet"/>
      <w:lvlText w:val="▪"/>
      <w:lvlJc w:val="left"/>
      <w:pPr>
        <w:ind w:left="257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23C0F34">
      <w:start w:val="1"/>
      <w:numFmt w:val="bullet"/>
      <w:lvlText w:val="•"/>
      <w:lvlJc w:val="left"/>
      <w:pPr>
        <w:ind w:left="32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EF00390">
      <w:start w:val="1"/>
      <w:numFmt w:val="bullet"/>
      <w:lvlText w:val="o"/>
      <w:lvlJc w:val="left"/>
      <w:pPr>
        <w:ind w:left="401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E246190">
      <w:start w:val="1"/>
      <w:numFmt w:val="bullet"/>
      <w:lvlText w:val="▪"/>
      <w:lvlJc w:val="left"/>
      <w:pPr>
        <w:ind w:left="473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380D550">
      <w:start w:val="1"/>
      <w:numFmt w:val="bullet"/>
      <w:lvlText w:val="•"/>
      <w:lvlJc w:val="left"/>
      <w:pPr>
        <w:ind w:left="54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E6C89C">
      <w:start w:val="1"/>
      <w:numFmt w:val="bullet"/>
      <w:lvlText w:val="o"/>
      <w:lvlJc w:val="left"/>
      <w:pPr>
        <w:ind w:left="617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9FCDBA8">
      <w:start w:val="1"/>
      <w:numFmt w:val="bullet"/>
      <w:lvlText w:val="▪"/>
      <w:lvlJc w:val="left"/>
      <w:pPr>
        <w:ind w:left="689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6" w15:restartNumberingAfterBreak="0">
    <w:nsid w:val="52166B07"/>
    <w:multiLevelType w:val="hybridMultilevel"/>
    <w:tmpl w:val="4DC01A22"/>
    <w:lvl w:ilvl="0" w:tplc="FBDCC2CE">
      <w:start w:val="1"/>
      <w:numFmt w:val="lowerLetter"/>
      <w:lvlText w:val="%1."/>
      <w:lvlJc w:val="left"/>
      <w:pPr>
        <w:ind w:left="7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A1A92FE">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D10E936">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F4466E4">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AC23B56">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F68E67C">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61C96C2">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962D4A6">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828F83E">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7" w15:restartNumberingAfterBreak="0">
    <w:nsid w:val="524F5752"/>
    <w:multiLevelType w:val="hybridMultilevel"/>
    <w:tmpl w:val="74705586"/>
    <w:lvl w:ilvl="0" w:tplc="6CB8549C">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F089E50">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C48DAB0">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FE463B8">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860244C">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652C6A6">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2C258A8">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D76B1E8">
      <w:start w:val="1"/>
      <w:numFmt w:val="bullet"/>
      <w:lvlText w:val="o"/>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174F35A">
      <w:start w:val="1"/>
      <w:numFmt w:val="bullet"/>
      <w:lvlText w:val="▪"/>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8" w15:restartNumberingAfterBreak="0">
    <w:nsid w:val="53274A2B"/>
    <w:multiLevelType w:val="hybridMultilevel"/>
    <w:tmpl w:val="44A033C4"/>
    <w:lvl w:ilvl="0" w:tplc="4F5AC43E">
      <w:start w:val="1"/>
      <w:numFmt w:val="bullet"/>
      <w:lvlText w:val="•"/>
      <w:lvlJc w:val="left"/>
      <w:pPr>
        <w:ind w:left="1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7DA70C4">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A72246E">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4C40128">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B0431FE">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6AE0986">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E946546">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15A70FC">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1C27922">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9" w15:restartNumberingAfterBreak="0">
    <w:nsid w:val="53813786"/>
    <w:multiLevelType w:val="hybridMultilevel"/>
    <w:tmpl w:val="7D721C6C"/>
    <w:lvl w:ilvl="0" w:tplc="B82E3FA0">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54A7250">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B340650">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A2A87AA">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AD6C69E">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5AE5198">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9747038">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182CC22">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658DD8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0" w15:restartNumberingAfterBreak="0">
    <w:nsid w:val="54923855"/>
    <w:multiLevelType w:val="hybridMultilevel"/>
    <w:tmpl w:val="8208D0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1" w15:restartNumberingAfterBreak="0">
    <w:nsid w:val="54AF101A"/>
    <w:multiLevelType w:val="hybridMultilevel"/>
    <w:tmpl w:val="D854A700"/>
    <w:lvl w:ilvl="0" w:tplc="44D06EB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D4A0940">
      <w:start w:val="1"/>
      <w:numFmt w:val="bullet"/>
      <w:lvlText w:val="o"/>
      <w:lvlJc w:val="left"/>
      <w:pPr>
        <w:ind w:left="144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93EDC90">
      <w:start w:val="1"/>
      <w:numFmt w:val="bullet"/>
      <w:lvlText w:val="▪"/>
      <w:lvlJc w:val="left"/>
      <w:pPr>
        <w:ind w:left="21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E746A9C">
      <w:start w:val="1"/>
      <w:numFmt w:val="bullet"/>
      <w:lvlText w:val="•"/>
      <w:lvlJc w:val="left"/>
      <w:pPr>
        <w:ind w:left="28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986D67A">
      <w:start w:val="1"/>
      <w:numFmt w:val="bullet"/>
      <w:lvlText w:val="o"/>
      <w:lvlJc w:val="left"/>
      <w:pPr>
        <w:ind w:left="360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8F8E1FA">
      <w:start w:val="1"/>
      <w:numFmt w:val="bullet"/>
      <w:lvlText w:val="▪"/>
      <w:lvlJc w:val="left"/>
      <w:pPr>
        <w:ind w:left="432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81626E6">
      <w:start w:val="1"/>
      <w:numFmt w:val="bullet"/>
      <w:lvlText w:val="•"/>
      <w:lvlJc w:val="left"/>
      <w:pPr>
        <w:ind w:left="50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2CE6B30">
      <w:start w:val="1"/>
      <w:numFmt w:val="bullet"/>
      <w:lvlText w:val="o"/>
      <w:lvlJc w:val="left"/>
      <w:pPr>
        <w:ind w:left="576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83A2E8A">
      <w:start w:val="1"/>
      <w:numFmt w:val="bullet"/>
      <w:lvlText w:val="▪"/>
      <w:lvlJc w:val="left"/>
      <w:pPr>
        <w:ind w:left="648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2" w15:restartNumberingAfterBreak="0">
    <w:nsid w:val="561A5CAF"/>
    <w:multiLevelType w:val="hybridMultilevel"/>
    <w:tmpl w:val="D8E45778"/>
    <w:lvl w:ilvl="0" w:tplc="008A1DD4">
      <w:start w:val="1"/>
      <w:numFmt w:val="decimal"/>
      <w:lvlText w:val="%1"/>
      <w:lvlJc w:val="left"/>
      <w:pPr>
        <w:ind w:left="4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FE8230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116C56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4168A1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346ADA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57455E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B36845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BCA80C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0E6A0A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3" w15:restartNumberingAfterBreak="0">
    <w:nsid w:val="569610EA"/>
    <w:multiLevelType w:val="hybridMultilevel"/>
    <w:tmpl w:val="2B549984"/>
    <w:lvl w:ilvl="0" w:tplc="0A6C3D6E">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603E3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F1C252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764FAAC">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D1E4FD2">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1D6E718">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1B49D14">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000F71C">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4BEFB30">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4" w15:restartNumberingAfterBreak="0">
    <w:nsid w:val="5A280B60"/>
    <w:multiLevelType w:val="hybridMultilevel"/>
    <w:tmpl w:val="2300FD06"/>
    <w:lvl w:ilvl="0" w:tplc="904EA25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422859E">
      <w:start w:val="1"/>
      <w:numFmt w:val="bullet"/>
      <w:lvlText w:val=""/>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30EF8CC">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E202362">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D5C6060">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B2E98F8">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32C2FC6">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872000A">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C6A2996">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5" w15:restartNumberingAfterBreak="0">
    <w:nsid w:val="5A72014D"/>
    <w:multiLevelType w:val="hybridMultilevel"/>
    <w:tmpl w:val="500C4D9E"/>
    <w:lvl w:ilvl="0" w:tplc="19D8DCAE">
      <w:start w:val="1"/>
      <w:numFmt w:val="decimal"/>
      <w:lvlText w:val="%1)"/>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2D2293E">
      <w:start w:val="1"/>
      <w:numFmt w:val="lowerLetter"/>
      <w:lvlText w:val="%2"/>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828B99A">
      <w:start w:val="1"/>
      <w:numFmt w:val="lowerRoman"/>
      <w:lvlText w:val="%3"/>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04A500A">
      <w:start w:val="1"/>
      <w:numFmt w:val="decimal"/>
      <w:lvlText w:val="%4"/>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ADA35B8">
      <w:start w:val="1"/>
      <w:numFmt w:val="lowerLetter"/>
      <w:lvlText w:val="%5"/>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462D5BE">
      <w:start w:val="1"/>
      <w:numFmt w:val="lowerRoman"/>
      <w:lvlText w:val="%6"/>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85A6838">
      <w:start w:val="1"/>
      <w:numFmt w:val="decimal"/>
      <w:lvlText w:val="%7"/>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16C1020">
      <w:start w:val="1"/>
      <w:numFmt w:val="lowerLetter"/>
      <w:lvlText w:val="%8"/>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19CDFE0">
      <w:start w:val="1"/>
      <w:numFmt w:val="lowerRoman"/>
      <w:lvlText w:val="%9"/>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6" w15:restartNumberingAfterBreak="0">
    <w:nsid w:val="5BA6482A"/>
    <w:multiLevelType w:val="hybridMultilevel"/>
    <w:tmpl w:val="5D286620"/>
    <w:lvl w:ilvl="0" w:tplc="3B104A4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CC4D38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2328D9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71649C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616A6E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DB6F05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30E69F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650F63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A4C393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7" w15:restartNumberingAfterBreak="0">
    <w:nsid w:val="5C0B495E"/>
    <w:multiLevelType w:val="hybridMultilevel"/>
    <w:tmpl w:val="DE12E23A"/>
    <w:lvl w:ilvl="0" w:tplc="7DE2ADD2">
      <w:start w:val="1"/>
      <w:numFmt w:val="lowerLetter"/>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3EC50D4">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91271F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68C339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26A2E0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5202FE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950BCE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B42885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69AE62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8" w15:restartNumberingAfterBreak="0">
    <w:nsid w:val="5D014525"/>
    <w:multiLevelType w:val="hybridMultilevel"/>
    <w:tmpl w:val="C91A9CE6"/>
    <w:lvl w:ilvl="0" w:tplc="A342BD9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1EEC27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0C6658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0FC726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D12B32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06AD01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E6CF01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7E8262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24127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9" w15:restartNumberingAfterBreak="0">
    <w:nsid w:val="5D8C001E"/>
    <w:multiLevelType w:val="hybridMultilevel"/>
    <w:tmpl w:val="8B84D2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DB53B2E"/>
    <w:multiLevelType w:val="hybridMultilevel"/>
    <w:tmpl w:val="2C423364"/>
    <w:lvl w:ilvl="0" w:tplc="CC6CE150">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B02E5A2">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25CB8E6">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03E380A">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9062E5C">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E2CA2D0">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4E427C8">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3061778">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1DEEF5C">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1" w15:restartNumberingAfterBreak="0">
    <w:nsid w:val="5E3E433A"/>
    <w:multiLevelType w:val="hybridMultilevel"/>
    <w:tmpl w:val="7A6AB240"/>
    <w:lvl w:ilvl="0" w:tplc="D1D46A9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D16DFC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12A0AF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66E328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5C61CA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4DCDEA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DA265F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2EC597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FB6A6A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2" w15:restartNumberingAfterBreak="0">
    <w:nsid w:val="5E3E4712"/>
    <w:multiLevelType w:val="hybridMultilevel"/>
    <w:tmpl w:val="5EDEE9A8"/>
    <w:lvl w:ilvl="0" w:tplc="53182A9E">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8A05DF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81CF8C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994B66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D12270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222164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82035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ACED7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98E5E3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3" w15:restartNumberingAfterBreak="0">
    <w:nsid w:val="61FA77F3"/>
    <w:multiLevelType w:val="hybridMultilevel"/>
    <w:tmpl w:val="0B4A6CC6"/>
    <w:lvl w:ilvl="0" w:tplc="7B280B3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BA8208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E1C4FD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A36520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58CBFB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B88BEA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E7A047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90A2FA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2DC99D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4" w15:restartNumberingAfterBreak="0">
    <w:nsid w:val="62E7095C"/>
    <w:multiLevelType w:val="hybridMultilevel"/>
    <w:tmpl w:val="8D662E3A"/>
    <w:lvl w:ilvl="0" w:tplc="D1B4799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F8A3BF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8A416E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C70B92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4F25C9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6CCDBF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7563A0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81E5E4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9B4E59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5" w15:restartNumberingAfterBreak="0">
    <w:nsid w:val="63FD3A22"/>
    <w:multiLevelType w:val="hybridMultilevel"/>
    <w:tmpl w:val="EA3A4AF8"/>
    <w:lvl w:ilvl="0" w:tplc="67189B86">
      <w:start w:val="1"/>
      <w:numFmt w:val="lowerLetter"/>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FDA6A1C">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FB21814">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89AF4D8">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1B87A7A">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764624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83A2A02">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4E2A532">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D7C10F2">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6" w15:restartNumberingAfterBreak="0">
    <w:nsid w:val="65455AE1"/>
    <w:multiLevelType w:val="hybridMultilevel"/>
    <w:tmpl w:val="8C7A92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7" w15:restartNumberingAfterBreak="0">
    <w:nsid w:val="6634181A"/>
    <w:multiLevelType w:val="hybridMultilevel"/>
    <w:tmpl w:val="B5DE7730"/>
    <w:lvl w:ilvl="0" w:tplc="DE12D3C6">
      <w:start w:val="1"/>
      <w:numFmt w:val="bullet"/>
      <w:lvlText w:val="•"/>
      <w:lvlJc w:val="left"/>
      <w:pPr>
        <w:ind w:left="1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A6424A">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BC22F8C">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BA962C">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EE6CFBE">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54CEA00">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09EDD52">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3F2566A">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3965CB0">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8" w15:restartNumberingAfterBreak="0">
    <w:nsid w:val="66341A43"/>
    <w:multiLevelType w:val="hybridMultilevel"/>
    <w:tmpl w:val="5D84F10C"/>
    <w:lvl w:ilvl="0" w:tplc="FA0673D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160B59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55AADD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6CC52D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52ACF1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F8C95E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67203D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BA3A2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6942E1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9" w15:restartNumberingAfterBreak="0">
    <w:nsid w:val="66FD5347"/>
    <w:multiLevelType w:val="hybridMultilevel"/>
    <w:tmpl w:val="01B61D16"/>
    <w:lvl w:ilvl="0" w:tplc="2DE2AF18">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702B8AE">
      <w:start w:val="1"/>
      <w:numFmt w:val="bullet"/>
      <w:lvlText w:val="o"/>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BDC0B28">
      <w:start w:val="1"/>
      <w:numFmt w:val="bullet"/>
      <w:lvlText w:val="▪"/>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35CF1F6">
      <w:start w:val="1"/>
      <w:numFmt w:val="bullet"/>
      <w:lvlText w:val="•"/>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22EFA72">
      <w:start w:val="1"/>
      <w:numFmt w:val="bullet"/>
      <w:lvlText w:val="o"/>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9B47D1C">
      <w:start w:val="1"/>
      <w:numFmt w:val="bullet"/>
      <w:lvlText w:val="▪"/>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E524E72">
      <w:start w:val="1"/>
      <w:numFmt w:val="bullet"/>
      <w:lvlText w:val="•"/>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AEC84CE">
      <w:start w:val="1"/>
      <w:numFmt w:val="bullet"/>
      <w:lvlText w:val="o"/>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248F2C6">
      <w:start w:val="1"/>
      <w:numFmt w:val="bullet"/>
      <w:lvlText w:val="▪"/>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0" w15:restartNumberingAfterBreak="0">
    <w:nsid w:val="675165B9"/>
    <w:multiLevelType w:val="multilevel"/>
    <w:tmpl w:val="B2B689B2"/>
    <w:lvl w:ilvl="0">
      <w:start w:val="2"/>
      <w:numFmt w:val="decimal"/>
      <w:lvlText w:val="%1."/>
      <w:lvlJc w:val="right"/>
      <w:pPr>
        <w:ind w:left="720" w:hanging="360"/>
      </w:pPr>
      <w:rPr>
        <w:u w:val="none"/>
      </w:rPr>
    </w:lvl>
    <w:lvl w:ilvl="1">
      <w:start w:val="1"/>
      <w:numFmt w:val="decimal"/>
      <w:lvlText w:val="%1.%2."/>
      <w:lvlJc w:val="right"/>
      <w:pPr>
        <w:ind w:left="1440" w:hanging="360"/>
      </w:pPr>
      <w:rPr>
        <w:color w:val="auto"/>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21" w15:restartNumberingAfterBreak="0">
    <w:nsid w:val="67C82BD4"/>
    <w:multiLevelType w:val="hybridMultilevel"/>
    <w:tmpl w:val="432AF24A"/>
    <w:lvl w:ilvl="0" w:tplc="8474EF54">
      <w:start w:val="1"/>
      <w:numFmt w:val="decimal"/>
      <w:lvlText w:val="%1)"/>
      <w:lvlJc w:val="left"/>
      <w:pPr>
        <w:ind w:left="73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F622D4C">
      <w:start w:val="1"/>
      <w:numFmt w:val="bullet"/>
      <w:lvlText w:val="•"/>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8ACB612">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D8CC8A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7B0387E">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944628A">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FD89E5E">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B5C12B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C86F588">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2" w15:restartNumberingAfterBreak="0">
    <w:nsid w:val="681403CD"/>
    <w:multiLevelType w:val="multilevel"/>
    <w:tmpl w:val="1C5A2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69F47111"/>
    <w:multiLevelType w:val="hybridMultilevel"/>
    <w:tmpl w:val="DF10ED32"/>
    <w:lvl w:ilvl="0" w:tplc="1D24780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92C586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E7A893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6E2B37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BA231D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0002E3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3085D4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55EB15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E3A08C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4" w15:restartNumberingAfterBreak="0">
    <w:nsid w:val="6A047C72"/>
    <w:multiLevelType w:val="hybridMultilevel"/>
    <w:tmpl w:val="C908E9E0"/>
    <w:lvl w:ilvl="0" w:tplc="E504867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622EA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CBE137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CE689F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0FCEE8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B0062A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7B0950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B7A811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86EB0C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5" w15:restartNumberingAfterBreak="0">
    <w:nsid w:val="6BBB2365"/>
    <w:multiLevelType w:val="hybridMultilevel"/>
    <w:tmpl w:val="02328DB2"/>
    <w:lvl w:ilvl="0" w:tplc="48763768">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63089C4">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E42B292">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2685152">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F7A0756">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890EE70">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6AEAAC0">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EA6DEF8">
      <w:start w:val="1"/>
      <w:numFmt w:val="bullet"/>
      <w:lvlText w:val="o"/>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14256B6">
      <w:start w:val="1"/>
      <w:numFmt w:val="bullet"/>
      <w:lvlText w:val="▪"/>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6" w15:restartNumberingAfterBreak="0">
    <w:nsid w:val="6C001A5C"/>
    <w:multiLevelType w:val="hybridMultilevel"/>
    <w:tmpl w:val="EAE6F9FA"/>
    <w:lvl w:ilvl="0" w:tplc="85800A5E">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B48B714">
      <w:start w:val="1"/>
      <w:numFmt w:val="decimal"/>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7C6282E">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D48BA16">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BDAE32A">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3020EE0">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67C2D7A">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5A83D60">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F9046FE">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7" w15:restartNumberingAfterBreak="0">
    <w:nsid w:val="6C34581B"/>
    <w:multiLevelType w:val="hybridMultilevel"/>
    <w:tmpl w:val="A7D8B85E"/>
    <w:lvl w:ilvl="0" w:tplc="95682E4C">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2308490">
      <w:start w:val="1"/>
      <w:numFmt w:val="decimal"/>
      <w:lvlText w:val="%2."/>
      <w:lvlJc w:val="left"/>
      <w:pPr>
        <w:ind w:left="14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9ACEBA2">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4485662">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F646ED8">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E386532">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2D4E044">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19A3112">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C44ADF6">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8" w15:restartNumberingAfterBreak="0">
    <w:nsid w:val="6C507BFE"/>
    <w:multiLevelType w:val="hybridMultilevel"/>
    <w:tmpl w:val="47829C6C"/>
    <w:lvl w:ilvl="0" w:tplc="41C21646">
      <w:start w:val="1"/>
      <w:numFmt w:val="lowerLetter"/>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85EBBBE">
      <w:start w:val="1"/>
      <w:numFmt w:val="bullet"/>
      <w:lvlText w:val="•"/>
      <w:lvlJc w:val="left"/>
      <w:pPr>
        <w:ind w:left="1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4B47E88">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3768B36">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D38FEE4">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CEE72E">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8A4A66E">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DC02360">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E30A120">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9" w15:restartNumberingAfterBreak="0">
    <w:nsid w:val="6CA70E46"/>
    <w:multiLevelType w:val="multilevel"/>
    <w:tmpl w:val="8244C938"/>
    <w:lvl w:ilvl="0">
      <w:start w:val="1"/>
      <w:numFmt w:val="decimal"/>
      <w:lvlText w:val="%1."/>
      <w:lvlJc w:val="left"/>
      <w:pPr>
        <w:ind w:left="13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135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6DA637BD"/>
    <w:multiLevelType w:val="multilevel"/>
    <w:tmpl w:val="2DDEF7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1" w15:restartNumberingAfterBreak="0">
    <w:nsid w:val="6F571D07"/>
    <w:multiLevelType w:val="hybridMultilevel"/>
    <w:tmpl w:val="BE229B6A"/>
    <w:lvl w:ilvl="0" w:tplc="CF30F60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BBC8D1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EB0B2A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B34DE0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AC82BD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384C02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6D8816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19AB7D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264520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2" w15:restartNumberingAfterBreak="0">
    <w:nsid w:val="6F607F24"/>
    <w:multiLevelType w:val="hybridMultilevel"/>
    <w:tmpl w:val="AF20CE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3" w15:restartNumberingAfterBreak="0">
    <w:nsid w:val="6FBF2F5B"/>
    <w:multiLevelType w:val="hybridMultilevel"/>
    <w:tmpl w:val="7D86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03A3505"/>
    <w:multiLevelType w:val="hybridMultilevel"/>
    <w:tmpl w:val="8E08349C"/>
    <w:lvl w:ilvl="0" w:tplc="CC4C1D48">
      <w:start w:val="1"/>
      <w:numFmt w:val="lowerLetter"/>
      <w:lvlText w:val="%1)"/>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E1C1AE6">
      <w:start w:val="1"/>
      <w:numFmt w:val="bullet"/>
      <w:lvlText w:val="•"/>
      <w:lvlJc w:val="left"/>
      <w:pPr>
        <w:ind w:left="21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5F05786">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27E5784">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564220E">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95A50D0">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4C4638C">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6A8AD26">
      <w:start w:val="1"/>
      <w:numFmt w:val="bullet"/>
      <w:lvlText w:val="o"/>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92855A4">
      <w:start w:val="1"/>
      <w:numFmt w:val="bullet"/>
      <w:lvlText w:val="▪"/>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5" w15:restartNumberingAfterBreak="0">
    <w:nsid w:val="74C9183B"/>
    <w:multiLevelType w:val="hybridMultilevel"/>
    <w:tmpl w:val="6562BEF8"/>
    <w:lvl w:ilvl="0" w:tplc="AA88C67E">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C92C866">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866F12A">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B5457EE">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05C297E">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596264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2663AFE">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094A68A">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9C266AE">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6" w15:restartNumberingAfterBreak="0">
    <w:nsid w:val="75AE6A07"/>
    <w:multiLevelType w:val="hybridMultilevel"/>
    <w:tmpl w:val="DA7C45B8"/>
    <w:lvl w:ilvl="0" w:tplc="22520718">
      <w:start w:val="1"/>
      <w:numFmt w:val="lowerLetter"/>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E482AA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29A154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4141E50">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566B080">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83A721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B62B7DC">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6329FEC">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D5011E6">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7" w15:restartNumberingAfterBreak="0">
    <w:nsid w:val="76B53D16"/>
    <w:multiLevelType w:val="multilevel"/>
    <w:tmpl w:val="5BCE7850"/>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9A62E72"/>
    <w:multiLevelType w:val="hybridMultilevel"/>
    <w:tmpl w:val="255211D0"/>
    <w:lvl w:ilvl="0" w:tplc="D86655E2">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80419C6">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A1E0884">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A8C8F5A">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7827F6">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2D64192">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6D4D654">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9DAEC8C">
      <w:start w:val="1"/>
      <w:numFmt w:val="bullet"/>
      <w:lvlText w:val="o"/>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A96EADC">
      <w:start w:val="1"/>
      <w:numFmt w:val="bullet"/>
      <w:lvlText w:val="▪"/>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9" w15:restartNumberingAfterBreak="0">
    <w:nsid w:val="7B250964"/>
    <w:multiLevelType w:val="hybridMultilevel"/>
    <w:tmpl w:val="C1CEB528"/>
    <w:lvl w:ilvl="0" w:tplc="3F285270">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56BCAA">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BC41B6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3CAA1D2">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C8EBEEA">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A4C57CC">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52458F0">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EF0246A">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002E9B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0" w15:restartNumberingAfterBreak="0">
    <w:nsid w:val="7C5757F4"/>
    <w:multiLevelType w:val="hybridMultilevel"/>
    <w:tmpl w:val="DEC26C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1" w15:restartNumberingAfterBreak="0">
    <w:nsid w:val="7CCB439E"/>
    <w:multiLevelType w:val="hybridMultilevel"/>
    <w:tmpl w:val="772EA136"/>
    <w:lvl w:ilvl="0" w:tplc="0BA87130">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ED017BE">
      <w:start w:val="1"/>
      <w:numFmt w:val="bullet"/>
      <w:lvlText w:val="•"/>
      <w:lvlJc w:val="left"/>
      <w:pPr>
        <w:ind w:left="1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310F464">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4EE5F0E">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8BE3E92">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162B274">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05658CE">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AEA8788">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902E036">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2" w15:restartNumberingAfterBreak="0">
    <w:nsid w:val="7FB2245A"/>
    <w:multiLevelType w:val="hybridMultilevel"/>
    <w:tmpl w:val="6DD284C2"/>
    <w:lvl w:ilvl="0" w:tplc="69AA10BA">
      <w:start w:val="1"/>
      <w:numFmt w:val="decimal"/>
      <w:lvlText w:val="%1)"/>
      <w:lvlJc w:val="left"/>
      <w:pPr>
        <w:ind w:left="1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FA488C0">
      <w:start w:val="1"/>
      <w:numFmt w:val="lowerLetter"/>
      <w:lvlText w:val="%2"/>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23ED1CC">
      <w:start w:val="1"/>
      <w:numFmt w:val="lowerRoman"/>
      <w:lvlText w:val="%3"/>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C3E8F40">
      <w:start w:val="1"/>
      <w:numFmt w:val="decimal"/>
      <w:lvlText w:val="%4"/>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AD007D6">
      <w:start w:val="1"/>
      <w:numFmt w:val="lowerLetter"/>
      <w:lvlText w:val="%5"/>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D886AA4">
      <w:start w:val="1"/>
      <w:numFmt w:val="lowerRoman"/>
      <w:lvlText w:val="%6"/>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F98FBEA">
      <w:start w:val="1"/>
      <w:numFmt w:val="decimal"/>
      <w:lvlText w:val="%7"/>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4883CBC">
      <w:start w:val="1"/>
      <w:numFmt w:val="lowerLetter"/>
      <w:lvlText w:val="%8"/>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074B222">
      <w:start w:val="1"/>
      <w:numFmt w:val="lowerRoman"/>
      <w:lvlText w:val="%9"/>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3" w15:restartNumberingAfterBreak="0">
    <w:nsid w:val="7FC80135"/>
    <w:multiLevelType w:val="hybridMultilevel"/>
    <w:tmpl w:val="F80EC444"/>
    <w:lvl w:ilvl="0" w:tplc="005418A2">
      <w:start w:val="1"/>
      <w:numFmt w:val="lowerLetter"/>
      <w:lvlText w:val="%1)"/>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27E13FE">
      <w:start w:val="1"/>
      <w:numFmt w:val="lowerLetter"/>
      <w:lvlText w:val="%2"/>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AEA844E">
      <w:start w:val="1"/>
      <w:numFmt w:val="lowerRoman"/>
      <w:lvlText w:val="%3"/>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7F66F6A">
      <w:start w:val="1"/>
      <w:numFmt w:val="decimal"/>
      <w:lvlText w:val="%4"/>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3A40BD6">
      <w:start w:val="1"/>
      <w:numFmt w:val="lowerLetter"/>
      <w:lvlText w:val="%5"/>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EBA0184">
      <w:start w:val="1"/>
      <w:numFmt w:val="lowerRoman"/>
      <w:lvlText w:val="%6"/>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856811E">
      <w:start w:val="1"/>
      <w:numFmt w:val="decimal"/>
      <w:lvlText w:val="%7"/>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E8EFC0A">
      <w:start w:val="1"/>
      <w:numFmt w:val="lowerLetter"/>
      <w:lvlText w:val="%8"/>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5B8B606">
      <w:start w:val="1"/>
      <w:numFmt w:val="lowerRoman"/>
      <w:lvlText w:val="%9"/>
      <w:lvlJc w:val="left"/>
      <w:pPr>
        <w:ind w:left="7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4" w15:restartNumberingAfterBreak="0">
    <w:nsid w:val="7FCE481A"/>
    <w:multiLevelType w:val="hybridMultilevel"/>
    <w:tmpl w:val="811C993C"/>
    <w:lvl w:ilvl="0" w:tplc="1AE66284">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3288E12">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D9E1994">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13E8724">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50263A">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640D7A0">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A740238">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C8A460">
      <w:start w:val="1"/>
      <w:numFmt w:val="bullet"/>
      <w:lvlText w:val="o"/>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A8CBADA">
      <w:start w:val="1"/>
      <w:numFmt w:val="bullet"/>
      <w:lvlText w:val="▪"/>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828593999">
    <w:abstractNumId w:val="130"/>
  </w:num>
  <w:num w:numId="2" w16cid:durableId="1921405125">
    <w:abstractNumId w:val="129"/>
  </w:num>
  <w:num w:numId="3" w16cid:durableId="683439289">
    <w:abstractNumId w:val="120"/>
  </w:num>
  <w:num w:numId="4" w16cid:durableId="606083665">
    <w:abstractNumId w:val="14"/>
  </w:num>
  <w:num w:numId="5" w16cid:durableId="1602764213">
    <w:abstractNumId w:val="30"/>
  </w:num>
  <w:num w:numId="6" w16cid:durableId="1850214735">
    <w:abstractNumId w:val="137"/>
  </w:num>
  <w:num w:numId="7" w16cid:durableId="559948885">
    <w:abstractNumId w:val="122"/>
  </w:num>
  <w:num w:numId="8" w16cid:durableId="1455636462">
    <w:abstractNumId w:val="6"/>
  </w:num>
  <w:num w:numId="9" w16cid:durableId="2102678353">
    <w:abstractNumId w:val="77"/>
  </w:num>
  <w:num w:numId="10" w16cid:durableId="1500581824">
    <w:abstractNumId w:val="44"/>
  </w:num>
  <w:num w:numId="11" w16cid:durableId="1405255464">
    <w:abstractNumId w:val="53"/>
  </w:num>
  <w:num w:numId="12" w16cid:durableId="756288310">
    <w:abstractNumId w:val="41"/>
  </w:num>
  <w:num w:numId="13" w16cid:durableId="2092311970">
    <w:abstractNumId w:val="76"/>
  </w:num>
  <w:num w:numId="14" w16cid:durableId="1497499786">
    <w:abstractNumId w:val="52"/>
  </w:num>
  <w:num w:numId="15" w16cid:durableId="1332875533">
    <w:abstractNumId w:val="70"/>
  </w:num>
  <w:num w:numId="16" w16cid:durableId="1929923143">
    <w:abstractNumId w:val="109"/>
  </w:num>
  <w:num w:numId="17" w16cid:durableId="1244602662">
    <w:abstractNumId w:val="105"/>
  </w:num>
  <w:num w:numId="18" w16cid:durableId="912473789">
    <w:abstractNumId w:val="36"/>
  </w:num>
  <w:num w:numId="19" w16cid:durableId="1968929563">
    <w:abstractNumId w:val="121"/>
  </w:num>
  <w:num w:numId="20" w16cid:durableId="1747461269">
    <w:abstractNumId w:val="92"/>
  </w:num>
  <w:num w:numId="21" w16cid:durableId="320735331">
    <w:abstractNumId w:val="110"/>
  </w:num>
  <w:num w:numId="22" w16cid:durableId="1549490731">
    <w:abstractNumId w:val="119"/>
  </w:num>
  <w:num w:numId="23" w16cid:durableId="1776945962">
    <w:abstractNumId w:val="0"/>
  </w:num>
  <w:num w:numId="24" w16cid:durableId="509223122">
    <w:abstractNumId w:val="86"/>
  </w:num>
  <w:num w:numId="25" w16cid:durableId="295914568">
    <w:abstractNumId w:val="54"/>
  </w:num>
  <w:num w:numId="26" w16cid:durableId="534922754">
    <w:abstractNumId w:val="79"/>
  </w:num>
  <w:num w:numId="27" w16cid:durableId="1553809717">
    <w:abstractNumId w:val="1"/>
  </w:num>
  <w:num w:numId="28" w16cid:durableId="1221208615">
    <w:abstractNumId w:val="78"/>
  </w:num>
  <w:num w:numId="29" w16cid:durableId="678122107">
    <w:abstractNumId w:val="38"/>
  </w:num>
  <w:num w:numId="30" w16cid:durableId="593972548">
    <w:abstractNumId w:val="61"/>
  </w:num>
  <w:num w:numId="31" w16cid:durableId="407459749">
    <w:abstractNumId w:val="45"/>
  </w:num>
  <w:num w:numId="32" w16cid:durableId="19554917">
    <w:abstractNumId w:val="141"/>
  </w:num>
  <w:num w:numId="33" w16cid:durableId="855273530">
    <w:abstractNumId w:val="60"/>
  </w:num>
  <w:num w:numId="34" w16cid:durableId="72943861">
    <w:abstractNumId w:val="85"/>
  </w:num>
  <w:num w:numId="35" w16cid:durableId="210927102">
    <w:abstractNumId w:val="12"/>
  </w:num>
  <w:num w:numId="36" w16cid:durableId="1350914831">
    <w:abstractNumId w:val="8"/>
  </w:num>
  <w:num w:numId="37" w16cid:durableId="1769231006">
    <w:abstractNumId w:val="117"/>
  </w:num>
  <w:num w:numId="38" w16cid:durableId="1000546261">
    <w:abstractNumId w:val="97"/>
  </w:num>
  <w:num w:numId="39" w16cid:durableId="172260486">
    <w:abstractNumId w:val="67"/>
  </w:num>
  <w:num w:numId="40" w16cid:durableId="570311134">
    <w:abstractNumId w:val="29"/>
  </w:num>
  <w:num w:numId="41" w16cid:durableId="1603537312">
    <w:abstractNumId w:val="65"/>
  </w:num>
  <w:num w:numId="42" w16cid:durableId="947738334">
    <w:abstractNumId w:val="144"/>
  </w:num>
  <w:num w:numId="43" w16cid:durableId="1141921752">
    <w:abstractNumId w:val="143"/>
  </w:num>
  <w:num w:numId="44" w16cid:durableId="1792893646">
    <w:abstractNumId w:val="134"/>
  </w:num>
  <w:num w:numId="45" w16cid:durableId="1826125720">
    <w:abstractNumId w:val="39"/>
  </w:num>
  <w:num w:numId="46" w16cid:durableId="1876304248">
    <w:abstractNumId w:val="18"/>
  </w:num>
  <w:num w:numId="47" w16cid:durableId="409734219">
    <w:abstractNumId w:val="9"/>
  </w:num>
  <w:num w:numId="48" w16cid:durableId="1007707674">
    <w:abstractNumId w:val="128"/>
  </w:num>
  <w:num w:numId="49" w16cid:durableId="1952200010">
    <w:abstractNumId w:val="139"/>
  </w:num>
  <w:num w:numId="50" w16cid:durableId="1694108398">
    <w:abstractNumId w:val="2"/>
  </w:num>
  <w:num w:numId="51" w16cid:durableId="2092123173">
    <w:abstractNumId w:val="103"/>
  </w:num>
  <w:num w:numId="52" w16cid:durableId="520096272">
    <w:abstractNumId w:val="75"/>
  </w:num>
  <w:num w:numId="53" w16cid:durableId="853810399">
    <w:abstractNumId w:val="17"/>
  </w:num>
  <w:num w:numId="54" w16cid:durableId="1032265857">
    <w:abstractNumId w:val="142"/>
  </w:num>
  <w:num w:numId="55" w16cid:durableId="448663728">
    <w:abstractNumId w:val="25"/>
  </w:num>
  <w:num w:numId="56" w16cid:durableId="1374425829">
    <w:abstractNumId w:val="48"/>
  </w:num>
  <w:num w:numId="57" w16cid:durableId="1280336746">
    <w:abstractNumId w:val="98"/>
  </w:num>
  <w:num w:numId="58" w16cid:durableId="667752876">
    <w:abstractNumId w:val="51"/>
  </w:num>
  <w:num w:numId="59" w16cid:durableId="1500802872">
    <w:abstractNumId w:val="57"/>
  </w:num>
  <w:num w:numId="60" w16cid:durableId="2017338495">
    <w:abstractNumId w:val="40"/>
  </w:num>
  <w:num w:numId="61" w16cid:durableId="553930460">
    <w:abstractNumId w:val="64"/>
  </w:num>
  <w:num w:numId="62" w16cid:durableId="1187404754">
    <w:abstractNumId w:val="124"/>
  </w:num>
  <w:num w:numId="63" w16cid:durableId="471335782">
    <w:abstractNumId w:val="66"/>
  </w:num>
  <w:num w:numId="64" w16cid:durableId="570967155">
    <w:abstractNumId w:val="32"/>
  </w:num>
  <w:num w:numId="65" w16cid:durableId="384335651">
    <w:abstractNumId w:val="46"/>
  </w:num>
  <w:num w:numId="66" w16cid:durableId="1035930123">
    <w:abstractNumId w:val="111"/>
  </w:num>
  <w:num w:numId="67" w16cid:durableId="190843045">
    <w:abstractNumId w:val="91"/>
  </w:num>
  <w:num w:numId="68" w16cid:durableId="1585453924">
    <w:abstractNumId w:val="7"/>
  </w:num>
  <w:num w:numId="69" w16cid:durableId="567695059">
    <w:abstractNumId w:val="49"/>
  </w:num>
  <w:num w:numId="70" w16cid:durableId="1638953712">
    <w:abstractNumId w:val="68"/>
  </w:num>
  <w:num w:numId="71" w16cid:durableId="833955734">
    <w:abstractNumId w:val="99"/>
  </w:num>
  <w:num w:numId="72" w16cid:durableId="583489217">
    <w:abstractNumId w:val="106"/>
  </w:num>
  <w:num w:numId="73" w16cid:durableId="286471188">
    <w:abstractNumId w:val="114"/>
  </w:num>
  <w:num w:numId="74" w16cid:durableId="1431242972">
    <w:abstractNumId w:val="69"/>
  </w:num>
  <w:num w:numId="75" w16cid:durableId="2050253526">
    <w:abstractNumId w:val="47"/>
  </w:num>
  <w:num w:numId="76" w16cid:durableId="1716392279">
    <w:abstractNumId w:val="33"/>
  </w:num>
  <w:num w:numId="77" w16cid:durableId="2019622999">
    <w:abstractNumId w:val="94"/>
  </w:num>
  <w:num w:numId="78" w16cid:durableId="2110463914">
    <w:abstractNumId w:val="126"/>
  </w:num>
  <w:num w:numId="79" w16cid:durableId="481775883">
    <w:abstractNumId w:val="113"/>
  </w:num>
  <w:num w:numId="80" w16cid:durableId="1878616409">
    <w:abstractNumId w:val="131"/>
  </w:num>
  <w:num w:numId="81" w16cid:durableId="1158766502">
    <w:abstractNumId w:val="80"/>
  </w:num>
  <w:num w:numId="82" w16cid:durableId="1987587789">
    <w:abstractNumId w:val="112"/>
  </w:num>
  <w:num w:numId="83" w16cid:durableId="431823991">
    <w:abstractNumId w:val="138"/>
  </w:num>
  <w:num w:numId="84" w16cid:durableId="2092269343">
    <w:abstractNumId w:val="22"/>
  </w:num>
  <w:num w:numId="85" w16cid:durableId="1139373411">
    <w:abstractNumId w:val="95"/>
  </w:num>
  <w:num w:numId="86" w16cid:durableId="1777602789">
    <w:abstractNumId w:val="35"/>
  </w:num>
  <w:num w:numId="87" w16cid:durableId="504366474">
    <w:abstractNumId w:val="5"/>
  </w:num>
  <w:num w:numId="88" w16cid:durableId="124929632">
    <w:abstractNumId w:val="72"/>
  </w:num>
  <w:num w:numId="89" w16cid:durableId="1989430776">
    <w:abstractNumId w:val="90"/>
  </w:num>
  <w:num w:numId="90" w16cid:durableId="883637939">
    <w:abstractNumId w:val="26"/>
  </w:num>
  <w:num w:numId="91" w16cid:durableId="321855904">
    <w:abstractNumId w:val="84"/>
  </w:num>
  <w:num w:numId="92" w16cid:durableId="2010785206">
    <w:abstractNumId w:val="58"/>
  </w:num>
  <w:num w:numId="93" w16cid:durableId="2010520970">
    <w:abstractNumId w:val="96"/>
  </w:num>
  <w:num w:numId="94" w16cid:durableId="551112025">
    <w:abstractNumId w:val="127"/>
  </w:num>
  <w:num w:numId="95" w16cid:durableId="1526402155">
    <w:abstractNumId w:val="101"/>
  </w:num>
  <w:num w:numId="96" w16cid:durableId="1591154714">
    <w:abstractNumId w:val="81"/>
  </w:num>
  <w:num w:numId="97" w16cid:durableId="1613904760">
    <w:abstractNumId w:val="3"/>
  </w:num>
  <w:num w:numId="98" w16cid:durableId="2038309946">
    <w:abstractNumId w:val="108"/>
  </w:num>
  <w:num w:numId="99" w16cid:durableId="2011440472">
    <w:abstractNumId w:val="115"/>
  </w:num>
  <w:num w:numId="100" w16cid:durableId="498933740">
    <w:abstractNumId w:val="118"/>
  </w:num>
  <w:num w:numId="101" w16cid:durableId="459809766">
    <w:abstractNumId w:val="15"/>
  </w:num>
  <w:num w:numId="102" w16cid:durableId="849754766">
    <w:abstractNumId w:val="87"/>
  </w:num>
  <w:num w:numId="103" w16cid:durableId="2059433312">
    <w:abstractNumId w:val="102"/>
  </w:num>
  <w:num w:numId="104" w16cid:durableId="418645711">
    <w:abstractNumId w:val="42"/>
  </w:num>
  <w:num w:numId="105" w16cid:durableId="1117026994">
    <w:abstractNumId w:val="59"/>
  </w:num>
  <w:num w:numId="106" w16cid:durableId="1002977432">
    <w:abstractNumId w:val="83"/>
  </w:num>
  <w:num w:numId="107" w16cid:durableId="1136920913">
    <w:abstractNumId w:val="23"/>
  </w:num>
  <w:num w:numId="108" w16cid:durableId="1970669630">
    <w:abstractNumId w:val="93"/>
  </w:num>
  <w:num w:numId="109" w16cid:durableId="600063877">
    <w:abstractNumId w:val="125"/>
  </w:num>
  <w:num w:numId="110" w16cid:durableId="1495605858">
    <w:abstractNumId w:val="88"/>
  </w:num>
  <w:num w:numId="111" w16cid:durableId="228611381">
    <w:abstractNumId w:val="123"/>
  </w:num>
  <w:num w:numId="112" w16cid:durableId="1628050127">
    <w:abstractNumId w:val="62"/>
  </w:num>
  <w:num w:numId="113" w16cid:durableId="1100294797">
    <w:abstractNumId w:val="104"/>
  </w:num>
  <w:num w:numId="114" w16cid:durableId="777985118">
    <w:abstractNumId w:val="31"/>
  </w:num>
  <w:num w:numId="115" w16cid:durableId="977030923">
    <w:abstractNumId w:val="82"/>
  </w:num>
  <w:num w:numId="116" w16cid:durableId="278875652">
    <w:abstractNumId w:val="136"/>
  </w:num>
  <w:num w:numId="117" w16cid:durableId="1550990715">
    <w:abstractNumId w:val="37"/>
  </w:num>
  <w:num w:numId="118" w16cid:durableId="1957445916">
    <w:abstractNumId w:val="11"/>
  </w:num>
  <w:num w:numId="119" w16cid:durableId="1466582574">
    <w:abstractNumId w:val="50"/>
  </w:num>
  <w:num w:numId="120" w16cid:durableId="1856110903">
    <w:abstractNumId w:val="73"/>
  </w:num>
  <w:num w:numId="121" w16cid:durableId="934895967">
    <w:abstractNumId w:val="107"/>
  </w:num>
  <w:num w:numId="122" w16cid:durableId="433670974">
    <w:abstractNumId w:val="13"/>
  </w:num>
  <w:num w:numId="123" w16cid:durableId="572735573">
    <w:abstractNumId w:val="20"/>
  </w:num>
  <w:num w:numId="124" w16cid:durableId="302585857">
    <w:abstractNumId w:val="71"/>
  </w:num>
  <w:num w:numId="125" w16cid:durableId="218246299">
    <w:abstractNumId w:val="21"/>
  </w:num>
  <w:num w:numId="126" w16cid:durableId="2147090822">
    <w:abstractNumId w:val="27"/>
  </w:num>
  <w:num w:numId="127" w16cid:durableId="34962682">
    <w:abstractNumId w:val="135"/>
  </w:num>
  <w:num w:numId="128" w16cid:durableId="1410691807">
    <w:abstractNumId w:val="74"/>
  </w:num>
  <w:num w:numId="129" w16cid:durableId="1944145051">
    <w:abstractNumId w:val="4"/>
  </w:num>
  <w:num w:numId="130" w16cid:durableId="68772075">
    <w:abstractNumId w:val="10"/>
  </w:num>
  <w:num w:numId="131" w16cid:durableId="911505050">
    <w:abstractNumId w:val="133"/>
  </w:num>
  <w:num w:numId="132" w16cid:durableId="1835991541">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200523207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270551514">
    <w:abstractNumId w:val="55"/>
  </w:num>
  <w:num w:numId="135" w16cid:durableId="8002894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2052339342">
    <w:abstractNumId w:val="43"/>
  </w:num>
  <w:num w:numId="137" w16cid:durableId="714742077">
    <w:abstractNumId w:val="34"/>
  </w:num>
  <w:num w:numId="138" w16cid:durableId="988559465">
    <w:abstractNumId w:val="56"/>
  </w:num>
  <w:num w:numId="139" w16cid:durableId="15616717">
    <w:abstractNumId w:val="100"/>
  </w:num>
  <w:num w:numId="140" w16cid:durableId="445396177">
    <w:abstractNumId w:val="140"/>
  </w:num>
  <w:num w:numId="141" w16cid:durableId="1218589150">
    <w:abstractNumId w:val="16"/>
  </w:num>
  <w:num w:numId="142" w16cid:durableId="1278373006">
    <w:abstractNumId w:val="89"/>
  </w:num>
  <w:num w:numId="143" w16cid:durableId="5801380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1780953633">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1601255093">
    <w:abstractNumId w:val="6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143039280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0313"/>
    <w:rsid w:val="000012D9"/>
    <w:rsid w:val="00001B15"/>
    <w:rsid w:val="00002F69"/>
    <w:rsid w:val="00004202"/>
    <w:rsid w:val="0000657D"/>
    <w:rsid w:val="00007541"/>
    <w:rsid w:val="00007617"/>
    <w:rsid w:val="00014309"/>
    <w:rsid w:val="000147E4"/>
    <w:rsid w:val="00023126"/>
    <w:rsid w:val="000231A3"/>
    <w:rsid w:val="000239E5"/>
    <w:rsid w:val="0002472D"/>
    <w:rsid w:val="00024EE7"/>
    <w:rsid w:val="00025741"/>
    <w:rsid w:val="00025AD5"/>
    <w:rsid w:val="00032772"/>
    <w:rsid w:val="00033FAF"/>
    <w:rsid w:val="000341F8"/>
    <w:rsid w:val="00034F6E"/>
    <w:rsid w:val="00035EC1"/>
    <w:rsid w:val="000367F3"/>
    <w:rsid w:val="00040BE0"/>
    <w:rsid w:val="0004176B"/>
    <w:rsid w:val="000421AA"/>
    <w:rsid w:val="00044686"/>
    <w:rsid w:val="0004484C"/>
    <w:rsid w:val="00044BC5"/>
    <w:rsid w:val="00045A45"/>
    <w:rsid w:val="00050452"/>
    <w:rsid w:val="0005129A"/>
    <w:rsid w:val="00052505"/>
    <w:rsid w:val="00052951"/>
    <w:rsid w:val="00052D56"/>
    <w:rsid w:val="00052FAD"/>
    <w:rsid w:val="0005317D"/>
    <w:rsid w:val="000544E2"/>
    <w:rsid w:val="0005502A"/>
    <w:rsid w:val="0005554D"/>
    <w:rsid w:val="00055C62"/>
    <w:rsid w:val="000563DE"/>
    <w:rsid w:val="00056BC4"/>
    <w:rsid w:val="00056D3A"/>
    <w:rsid w:val="00063972"/>
    <w:rsid w:val="00064AC6"/>
    <w:rsid w:val="00064DAE"/>
    <w:rsid w:val="0006538B"/>
    <w:rsid w:val="0006727F"/>
    <w:rsid w:val="00067E52"/>
    <w:rsid w:val="00070231"/>
    <w:rsid w:val="00072154"/>
    <w:rsid w:val="00072F93"/>
    <w:rsid w:val="00073B4E"/>
    <w:rsid w:val="0007730F"/>
    <w:rsid w:val="000808EF"/>
    <w:rsid w:val="0008242C"/>
    <w:rsid w:val="00083D84"/>
    <w:rsid w:val="0008673D"/>
    <w:rsid w:val="00092142"/>
    <w:rsid w:val="000928BD"/>
    <w:rsid w:val="00092A11"/>
    <w:rsid w:val="00096936"/>
    <w:rsid w:val="00096A49"/>
    <w:rsid w:val="000A07F0"/>
    <w:rsid w:val="000A2735"/>
    <w:rsid w:val="000A2DF6"/>
    <w:rsid w:val="000A2EE6"/>
    <w:rsid w:val="000A49D8"/>
    <w:rsid w:val="000A4D83"/>
    <w:rsid w:val="000A641D"/>
    <w:rsid w:val="000B39C1"/>
    <w:rsid w:val="000B3C4B"/>
    <w:rsid w:val="000C1467"/>
    <w:rsid w:val="000C14D9"/>
    <w:rsid w:val="000C1857"/>
    <w:rsid w:val="000C1E9A"/>
    <w:rsid w:val="000C235E"/>
    <w:rsid w:val="000C242D"/>
    <w:rsid w:val="000C40FD"/>
    <w:rsid w:val="000C4DF7"/>
    <w:rsid w:val="000C5B0A"/>
    <w:rsid w:val="000D06E3"/>
    <w:rsid w:val="000D15C2"/>
    <w:rsid w:val="000E0192"/>
    <w:rsid w:val="000E053F"/>
    <w:rsid w:val="000E136C"/>
    <w:rsid w:val="000E1414"/>
    <w:rsid w:val="000E1596"/>
    <w:rsid w:val="000E1C6F"/>
    <w:rsid w:val="000E1CA7"/>
    <w:rsid w:val="000E2C1E"/>
    <w:rsid w:val="000E5FCF"/>
    <w:rsid w:val="000E68A3"/>
    <w:rsid w:val="000E77F1"/>
    <w:rsid w:val="000F25F5"/>
    <w:rsid w:val="000F29DC"/>
    <w:rsid w:val="000F471E"/>
    <w:rsid w:val="000F53EA"/>
    <w:rsid w:val="000F6859"/>
    <w:rsid w:val="000F6E16"/>
    <w:rsid w:val="000F7F83"/>
    <w:rsid w:val="00100C06"/>
    <w:rsid w:val="00103863"/>
    <w:rsid w:val="00103959"/>
    <w:rsid w:val="0010397E"/>
    <w:rsid w:val="00104550"/>
    <w:rsid w:val="00104845"/>
    <w:rsid w:val="00104890"/>
    <w:rsid w:val="00106081"/>
    <w:rsid w:val="0010793D"/>
    <w:rsid w:val="00107A51"/>
    <w:rsid w:val="00111949"/>
    <w:rsid w:val="00115D3D"/>
    <w:rsid w:val="00117957"/>
    <w:rsid w:val="00117D32"/>
    <w:rsid w:val="00123541"/>
    <w:rsid w:val="001238ED"/>
    <w:rsid w:val="00125A32"/>
    <w:rsid w:val="0012704E"/>
    <w:rsid w:val="0013162B"/>
    <w:rsid w:val="0013290C"/>
    <w:rsid w:val="00132F35"/>
    <w:rsid w:val="001332DE"/>
    <w:rsid w:val="00133EF1"/>
    <w:rsid w:val="001340FB"/>
    <w:rsid w:val="00134611"/>
    <w:rsid w:val="0013554D"/>
    <w:rsid w:val="00135823"/>
    <w:rsid w:val="001361B2"/>
    <w:rsid w:val="001367AA"/>
    <w:rsid w:val="001377C8"/>
    <w:rsid w:val="00137AF5"/>
    <w:rsid w:val="00137CA9"/>
    <w:rsid w:val="00142E03"/>
    <w:rsid w:val="00145628"/>
    <w:rsid w:val="00145BFF"/>
    <w:rsid w:val="00145F95"/>
    <w:rsid w:val="0014718B"/>
    <w:rsid w:val="00147903"/>
    <w:rsid w:val="00147BAD"/>
    <w:rsid w:val="00147EAC"/>
    <w:rsid w:val="00151A65"/>
    <w:rsid w:val="00151F38"/>
    <w:rsid w:val="0015209A"/>
    <w:rsid w:val="00153419"/>
    <w:rsid w:val="00155B8C"/>
    <w:rsid w:val="00155D3B"/>
    <w:rsid w:val="00160690"/>
    <w:rsid w:val="001612CF"/>
    <w:rsid w:val="00161503"/>
    <w:rsid w:val="00161D93"/>
    <w:rsid w:val="001624F7"/>
    <w:rsid w:val="00164AD0"/>
    <w:rsid w:val="0016503B"/>
    <w:rsid w:val="001679F4"/>
    <w:rsid w:val="00170127"/>
    <w:rsid w:val="00175961"/>
    <w:rsid w:val="00175A59"/>
    <w:rsid w:val="0017715D"/>
    <w:rsid w:val="001805DA"/>
    <w:rsid w:val="00181169"/>
    <w:rsid w:val="001824B3"/>
    <w:rsid w:val="001835F9"/>
    <w:rsid w:val="00183F1A"/>
    <w:rsid w:val="0018437E"/>
    <w:rsid w:val="00185BC4"/>
    <w:rsid w:val="00186D7E"/>
    <w:rsid w:val="00190652"/>
    <w:rsid w:val="00190BC0"/>
    <w:rsid w:val="001913A8"/>
    <w:rsid w:val="001937FF"/>
    <w:rsid w:val="00193880"/>
    <w:rsid w:val="00193C10"/>
    <w:rsid w:val="00194ACE"/>
    <w:rsid w:val="00197DF0"/>
    <w:rsid w:val="001A1B0D"/>
    <w:rsid w:val="001A29E0"/>
    <w:rsid w:val="001A3D03"/>
    <w:rsid w:val="001A476E"/>
    <w:rsid w:val="001A6263"/>
    <w:rsid w:val="001B04B3"/>
    <w:rsid w:val="001B1B8D"/>
    <w:rsid w:val="001B27D9"/>
    <w:rsid w:val="001B40DA"/>
    <w:rsid w:val="001B5378"/>
    <w:rsid w:val="001C1C62"/>
    <w:rsid w:val="001C33BE"/>
    <w:rsid w:val="001C3A79"/>
    <w:rsid w:val="001C4C50"/>
    <w:rsid w:val="001C5EDF"/>
    <w:rsid w:val="001C7AE6"/>
    <w:rsid w:val="001D00D8"/>
    <w:rsid w:val="001D04A6"/>
    <w:rsid w:val="001D1778"/>
    <w:rsid w:val="001D3395"/>
    <w:rsid w:val="001D44EA"/>
    <w:rsid w:val="001D513F"/>
    <w:rsid w:val="001E0640"/>
    <w:rsid w:val="001E2950"/>
    <w:rsid w:val="001E3B23"/>
    <w:rsid w:val="001E4575"/>
    <w:rsid w:val="001E5E58"/>
    <w:rsid w:val="001E6D60"/>
    <w:rsid w:val="001E71C4"/>
    <w:rsid w:val="001E74E1"/>
    <w:rsid w:val="001F020D"/>
    <w:rsid w:val="001F0992"/>
    <w:rsid w:val="001F2509"/>
    <w:rsid w:val="001F2E45"/>
    <w:rsid w:val="001F3AA8"/>
    <w:rsid w:val="001F661F"/>
    <w:rsid w:val="001F7B8A"/>
    <w:rsid w:val="001F7D51"/>
    <w:rsid w:val="0020051D"/>
    <w:rsid w:val="00200663"/>
    <w:rsid w:val="00200665"/>
    <w:rsid w:val="0020420E"/>
    <w:rsid w:val="00205426"/>
    <w:rsid w:val="00210043"/>
    <w:rsid w:val="00213C60"/>
    <w:rsid w:val="0021458D"/>
    <w:rsid w:val="002233C1"/>
    <w:rsid w:val="00225242"/>
    <w:rsid w:val="0023002E"/>
    <w:rsid w:val="002311E0"/>
    <w:rsid w:val="00236219"/>
    <w:rsid w:val="00236F30"/>
    <w:rsid w:val="002373AD"/>
    <w:rsid w:val="00237554"/>
    <w:rsid w:val="00240017"/>
    <w:rsid w:val="00240629"/>
    <w:rsid w:val="002406D8"/>
    <w:rsid w:val="0024181D"/>
    <w:rsid w:val="00241DEB"/>
    <w:rsid w:val="0024788D"/>
    <w:rsid w:val="00250529"/>
    <w:rsid w:val="00251587"/>
    <w:rsid w:val="002529F6"/>
    <w:rsid w:val="00254BFD"/>
    <w:rsid w:val="00255161"/>
    <w:rsid w:val="00261B7D"/>
    <w:rsid w:val="00262500"/>
    <w:rsid w:val="00262E82"/>
    <w:rsid w:val="00263C40"/>
    <w:rsid w:val="00266F00"/>
    <w:rsid w:val="00270851"/>
    <w:rsid w:val="00270864"/>
    <w:rsid w:val="00270EB5"/>
    <w:rsid w:val="00271363"/>
    <w:rsid w:val="00271568"/>
    <w:rsid w:val="00271DD7"/>
    <w:rsid w:val="00272964"/>
    <w:rsid w:val="002731DD"/>
    <w:rsid w:val="002754CA"/>
    <w:rsid w:val="00280187"/>
    <w:rsid w:val="002803B3"/>
    <w:rsid w:val="002813E7"/>
    <w:rsid w:val="00282716"/>
    <w:rsid w:val="002827E0"/>
    <w:rsid w:val="00282ADF"/>
    <w:rsid w:val="00282B77"/>
    <w:rsid w:val="002833A5"/>
    <w:rsid w:val="00283BB0"/>
    <w:rsid w:val="00284B0D"/>
    <w:rsid w:val="002863C8"/>
    <w:rsid w:val="002874CD"/>
    <w:rsid w:val="00290281"/>
    <w:rsid w:val="00290880"/>
    <w:rsid w:val="002921A3"/>
    <w:rsid w:val="002923E0"/>
    <w:rsid w:val="002929C3"/>
    <w:rsid w:val="002934A3"/>
    <w:rsid w:val="00293CD7"/>
    <w:rsid w:val="00294A5C"/>
    <w:rsid w:val="002955B2"/>
    <w:rsid w:val="002A136D"/>
    <w:rsid w:val="002A1898"/>
    <w:rsid w:val="002A2998"/>
    <w:rsid w:val="002A2DC0"/>
    <w:rsid w:val="002A3563"/>
    <w:rsid w:val="002A7D81"/>
    <w:rsid w:val="002B4FE0"/>
    <w:rsid w:val="002B5B4E"/>
    <w:rsid w:val="002C1D4A"/>
    <w:rsid w:val="002C1ED4"/>
    <w:rsid w:val="002C29F5"/>
    <w:rsid w:val="002C2B8A"/>
    <w:rsid w:val="002C2BCB"/>
    <w:rsid w:val="002C374D"/>
    <w:rsid w:val="002C5333"/>
    <w:rsid w:val="002C57FB"/>
    <w:rsid w:val="002C5F5A"/>
    <w:rsid w:val="002C6309"/>
    <w:rsid w:val="002C668C"/>
    <w:rsid w:val="002D07E5"/>
    <w:rsid w:val="002D0B3D"/>
    <w:rsid w:val="002D36C4"/>
    <w:rsid w:val="002D4BD7"/>
    <w:rsid w:val="002D5401"/>
    <w:rsid w:val="002D7C34"/>
    <w:rsid w:val="002D7F61"/>
    <w:rsid w:val="002E124A"/>
    <w:rsid w:val="002E29AB"/>
    <w:rsid w:val="002E48E9"/>
    <w:rsid w:val="002E4BCA"/>
    <w:rsid w:val="002E5776"/>
    <w:rsid w:val="002E64C1"/>
    <w:rsid w:val="002E76A2"/>
    <w:rsid w:val="002E78A7"/>
    <w:rsid w:val="002F0722"/>
    <w:rsid w:val="002F141E"/>
    <w:rsid w:val="002F2796"/>
    <w:rsid w:val="002F4578"/>
    <w:rsid w:val="002F5480"/>
    <w:rsid w:val="002F5705"/>
    <w:rsid w:val="002F68A2"/>
    <w:rsid w:val="002F6B95"/>
    <w:rsid w:val="0030118F"/>
    <w:rsid w:val="003031D1"/>
    <w:rsid w:val="00303230"/>
    <w:rsid w:val="00305072"/>
    <w:rsid w:val="00305905"/>
    <w:rsid w:val="0030676C"/>
    <w:rsid w:val="003103FE"/>
    <w:rsid w:val="0031183F"/>
    <w:rsid w:val="00311892"/>
    <w:rsid w:val="003130C6"/>
    <w:rsid w:val="00313B34"/>
    <w:rsid w:val="0031474A"/>
    <w:rsid w:val="00315204"/>
    <w:rsid w:val="00315E66"/>
    <w:rsid w:val="0031720A"/>
    <w:rsid w:val="00321BCD"/>
    <w:rsid w:val="00321FDC"/>
    <w:rsid w:val="003242B0"/>
    <w:rsid w:val="003256AC"/>
    <w:rsid w:val="003257C8"/>
    <w:rsid w:val="0032798D"/>
    <w:rsid w:val="0033283B"/>
    <w:rsid w:val="00333618"/>
    <w:rsid w:val="00334251"/>
    <w:rsid w:val="003374A3"/>
    <w:rsid w:val="00337C0C"/>
    <w:rsid w:val="0034091E"/>
    <w:rsid w:val="00340D24"/>
    <w:rsid w:val="003426AE"/>
    <w:rsid w:val="00345BA6"/>
    <w:rsid w:val="00350146"/>
    <w:rsid w:val="00350DCE"/>
    <w:rsid w:val="003516B0"/>
    <w:rsid w:val="00351AC6"/>
    <w:rsid w:val="00351BD8"/>
    <w:rsid w:val="0035308F"/>
    <w:rsid w:val="00354555"/>
    <w:rsid w:val="003548AE"/>
    <w:rsid w:val="003561D4"/>
    <w:rsid w:val="00357286"/>
    <w:rsid w:val="00360E8F"/>
    <w:rsid w:val="0036482C"/>
    <w:rsid w:val="00364B38"/>
    <w:rsid w:val="003651E3"/>
    <w:rsid w:val="00366D58"/>
    <w:rsid w:val="00366F8D"/>
    <w:rsid w:val="00371DC4"/>
    <w:rsid w:val="00374981"/>
    <w:rsid w:val="00374CF7"/>
    <w:rsid w:val="00380409"/>
    <w:rsid w:val="0038107D"/>
    <w:rsid w:val="0038125B"/>
    <w:rsid w:val="0038142E"/>
    <w:rsid w:val="00381C04"/>
    <w:rsid w:val="00382843"/>
    <w:rsid w:val="00384A45"/>
    <w:rsid w:val="00385644"/>
    <w:rsid w:val="003907B4"/>
    <w:rsid w:val="00392C1D"/>
    <w:rsid w:val="00395CA8"/>
    <w:rsid w:val="00397456"/>
    <w:rsid w:val="00397D60"/>
    <w:rsid w:val="003A082F"/>
    <w:rsid w:val="003A1537"/>
    <w:rsid w:val="003A1751"/>
    <w:rsid w:val="003A38DB"/>
    <w:rsid w:val="003A3987"/>
    <w:rsid w:val="003A42E2"/>
    <w:rsid w:val="003A4675"/>
    <w:rsid w:val="003A4CC1"/>
    <w:rsid w:val="003A56E9"/>
    <w:rsid w:val="003A57EB"/>
    <w:rsid w:val="003A59BF"/>
    <w:rsid w:val="003A7695"/>
    <w:rsid w:val="003B0AB2"/>
    <w:rsid w:val="003B58C1"/>
    <w:rsid w:val="003B6B9D"/>
    <w:rsid w:val="003C0167"/>
    <w:rsid w:val="003C0765"/>
    <w:rsid w:val="003C5686"/>
    <w:rsid w:val="003C5FD6"/>
    <w:rsid w:val="003C6434"/>
    <w:rsid w:val="003C712E"/>
    <w:rsid w:val="003C7699"/>
    <w:rsid w:val="003C7837"/>
    <w:rsid w:val="003D00A4"/>
    <w:rsid w:val="003D0CEA"/>
    <w:rsid w:val="003D1229"/>
    <w:rsid w:val="003D1D73"/>
    <w:rsid w:val="003D328E"/>
    <w:rsid w:val="003D3D1D"/>
    <w:rsid w:val="003E0D1C"/>
    <w:rsid w:val="003E5558"/>
    <w:rsid w:val="003E70BE"/>
    <w:rsid w:val="003E7C87"/>
    <w:rsid w:val="003E7E9F"/>
    <w:rsid w:val="003F16B0"/>
    <w:rsid w:val="003F20C4"/>
    <w:rsid w:val="003F21E9"/>
    <w:rsid w:val="003F2C76"/>
    <w:rsid w:val="003F2D8B"/>
    <w:rsid w:val="003F3281"/>
    <w:rsid w:val="003F34FD"/>
    <w:rsid w:val="003F4B24"/>
    <w:rsid w:val="003F5AD2"/>
    <w:rsid w:val="003F78AF"/>
    <w:rsid w:val="00401B02"/>
    <w:rsid w:val="00403B72"/>
    <w:rsid w:val="00403EB1"/>
    <w:rsid w:val="00404C99"/>
    <w:rsid w:val="00407ECE"/>
    <w:rsid w:val="00407F20"/>
    <w:rsid w:val="004103C3"/>
    <w:rsid w:val="00410DF6"/>
    <w:rsid w:val="004112B1"/>
    <w:rsid w:val="00411F30"/>
    <w:rsid w:val="00412097"/>
    <w:rsid w:val="00412267"/>
    <w:rsid w:val="004129BE"/>
    <w:rsid w:val="00412B95"/>
    <w:rsid w:val="00412E6E"/>
    <w:rsid w:val="004155D7"/>
    <w:rsid w:val="00417623"/>
    <w:rsid w:val="00426348"/>
    <w:rsid w:val="004277D3"/>
    <w:rsid w:val="00427E36"/>
    <w:rsid w:val="004347C2"/>
    <w:rsid w:val="00440F90"/>
    <w:rsid w:val="00440FE2"/>
    <w:rsid w:val="00444FF3"/>
    <w:rsid w:val="0044540E"/>
    <w:rsid w:val="00446C94"/>
    <w:rsid w:val="004540A1"/>
    <w:rsid w:val="004557B4"/>
    <w:rsid w:val="00457728"/>
    <w:rsid w:val="00457F50"/>
    <w:rsid w:val="00460B72"/>
    <w:rsid w:val="00461E7D"/>
    <w:rsid w:val="00461F68"/>
    <w:rsid w:val="00464419"/>
    <w:rsid w:val="004646C3"/>
    <w:rsid w:val="00467493"/>
    <w:rsid w:val="0046785F"/>
    <w:rsid w:val="00467C5D"/>
    <w:rsid w:val="00470043"/>
    <w:rsid w:val="0047253D"/>
    <w:rsid w:val="004841F0"/>
    <w:rsid w:val="004846BD"/>
    <w:rsid w:val="00484711"/>
    <w:rsid w:val="0048504F"/>
    <w:rsid w:val="004856A1"/>
    <w:rsid w:val="00486D00"/>
    <w:rsid w:val="00487714"/>
    <w:rsid w:val="00490460"/>
    <w:rsid w:val="004906AD"/>
    <w:rsid w:val="00491CA7"/>
    <w:rsid w:val="00492A9B"/>
    <w:rsid w:val="00493CBD"/>
    <w:rsid w:val="0049477B"/>
    <w:rsid w:val="004949D3"/>
    <w:rsid w:val="00495010"/>
    <w:rsid w:val="0049566B"/>
    <w:rsid w:val="004964E0"/>
    <w:rsid w:val="004971E3"/>
    <w:rsid w:val="004A16AA"/>
    <w:rsid w:val="004A4173"/>
    <w:rsid w:val="004A582C"/>
    <w:rsid w:val="004A65CB"/>
    <w:rsid w:val="004A7AD6"/>
    <w:rsid w:val="004B13C2"/>
    <w:rsid w:val="004B4171"/>
    <w:rsid w:val="004B465A"/>
    <w:rsid w:val="004B4ECE"/>
    <w:rsid w:val="004B680C"/>
    <w:rsid w:val="004C1965"/>
    <w:rsid w:val="004C32A7"/>
    <w:rsid w:val="004C768B"/>
    <w:rsid w:val="004D04D1"/>
    <w:rsid w:val="004D13D9"/>
    <w:rsid w:val="004D3FB9"/>
    <w:rsid w:val="004D4EB3"/>
    <w:rsid w:val="004D72D7"/>
    <w:rsid w:val="004E0F20"/>
    <w:rsid w:val="004E2700"/>
    <w:rsid w:val="004E6939"/>
    <w:rsid w:val="004E7817"/>
    <w:rsid w:val="004E7F56"/>
    <w:rsid w:val="004F0642"/>
    <w:rsid w:val="004F1CE9"/>
    <w:rsid w:val="004F2456"/>
    <w:rsid w:val="004F35DC"/>
    <w:rsid w:val="004F3BDB"/>
    <w:rsid w:val="005018C1"/>
    <w:rsid w:val="005040EF"/>
    <w:rsid w:val="0050593E"/>
    <w:rsid w:val="00506C17"/>
    <w:rsid w:val="00506D1C"/>
    <w:rsid w:val="00512BD3"/>
    <w:rsid w:val="00513621"/>
    <w:rsid w:val="0051469F"/>
    <w:rsid w:val="0051482B"/>
    <w:rsid w:val="00517ABA"/>
    <w:rsid w:val="00520F61"/>
    <w:rsid w:val="00521FD1"/>
    <w:rsid w:val="00526B07"/>
    <w:rsid w:val="00530386"/>
    <w:rsid w:val="005303C1"/>
    <w:rsid w:val="00531064"/>
    <w:rsid w:val="00537B6C"/>
    <w:rsid w:val="00540196"/>
    <w:rsid w:val="00540429"/>
    <w:rsid w:val="00540B1C"/>
    <w:rsid w:val="00543B67"/>
    <w:rsid w:val="00543C0F"/>
    <w:rsid w:val="005449E3"/>
    <w:rsid w:val="00545543"/>
    <w:rsid w:val="0055031F"/>
    <w:rsid w:val="00550512"/>
    <w:rsid w:val="005516D9"/>
    <w:rsid w:val="00551D1B"/>
    <w:rsid w:val="00552741"/>
    <w:rsid w:val="0055299A"/>
    <w:rsid w:val="00552E52"/>
    <w:rsid w:val="00554653"/>
    <w:rsid w:val="00554786"/>
    <w:rsid w:val="005628D5"/>
    <w:rsid w:val="00562F3D"/>
    <w:rsid w:val="005639E5"/>
    <w:rsid w:val="00563C85"/>
    <w:rsid w:val="00565635"/>
    <w:rsid w:val="00566EBD"/>
    <w:rsid w:val="00570313"/>
    <w:rsid w:val="005704DA"/>
    <w:rsid w:val="005719C0"/>
    <w:rsid w:val="00571FBD"/>
    <w:rsid w:val="0057286D"/>
    <w:rsid w:val="0057335C"/>
    <w:rsid w:val="0057489A"/>
    <w:rsid w:val="0057656A"/>
    <w:rsid w:val="00576CF7"/>
    <w:rsid w:val="005772F1"/>
    <w:rsid w:val="00580648"/>
    <w:rsid w:val="005810EE"/>
    <w:rsid w:val="00581A3A"/>
    <w:rsid w:val="00582D4F"/>
    <w:rsid w:val="00583CA3"/>
    <w:rsid w:val="00584E3E"/>
    <w:rsid w:val="00590765"/>
    <w:rsid w:val="00591106"/>
    <w:rsid w:val="005978C4"/>
    <w:rsid w:val="00597F01"/>
    <w:rsid w:val="005A0D9F"/>
    <w:rsid w:val="005A0FF6"/>
    <w:rsid w:val="005A122E"/>
    <w:rsid w:val="005A2AC7"/>
    <w:rsid w:val="005A32BD"/>
    <w:rsid w:val="005A4401"/>
    <w:rsid w:val="005B18A2"/>
    <w:rsid w:val="005B2DEA"/>
    <w:rsid w:val="005B3D8B"/>
    <w:rsid w:val="005B45D5"/>
    <w:rsid w:val="005B4A20"/>
    <w:rsid w:val="005B5BEF"/>
    <w:rsid w:val="005C075D"/>
    <w:rsid w:val="005C0DD6"/>
    <w:rsid w:val="005C30CC"/>
    <w:rsid w:val="005C4ACB"/>
    <w:rsid w:val="005C54B6"/>
    <w:rsid w:val="005C7669"/>
    <w:rsid w:val="005C7A82"/>
    <w:rsid w:val="005D00A5"/>
    <w:rsid w:val="005D01EA"/>
    <w:rsid w:val="005D03D3"/>
    <w:rsid w:val="005D06B9"/>
    <w:rsid w:val="005D088A"/>
    <w:rsid w:val="005D0E45"/>
    <w:rsid w:val="005D1569"/>
    <w:rsid w:val="005D16D0"/>
    <w:rsid w:val="005D1754"/>
    <w:rsid w:val="005D312D"/>
    <w:rsid w:val="005D4068"/>
    <w:rsid w:val="005D53F3"/>
    <w:rsid w:val="005D5D46"/>
    <w:rsid w:val="005D662A"/>
    <w:rsid w:val="005D6C90"/>
    <w:rsid w:val="005D76C2"/>
    <w:rsid w:val="005E156B"/>
    <w:rsid w:val="005E289A"/>
    <w:rsid w:val="005E3C04"/>
    <w:rsid w:val="005E4665"/>
    <w:rsid w:val="005E529D"/>
    <w:rsid w:val="005E667A"/>
    <w:rsid w:val="005F1734"/>
    <w:rsid w:val="005F1B2C"/>
    <w:rsid w:val="005F442F"/>
    <w:rsid w:val="005F4EE8"/>
    <w:rsid w:val="006003C3"/>
    <w:rsid w:val="00604DCA"/>
    <w:rsid w:val="006059A1"/>
    <w:rsid w:val="006062D3"/>
    <w:rsid w:val="00606788"/>
    <w:rsid w:val="0061070D"/>
    <w:rsid w:val="006109B2"/>
    <w:rsid w:val="00610EAE"/>
    <w:rsid w:val="00611C2C"/>
    <w:rsid w:val="00613729"/>
    <w:rsid w:val="00614CA8"/>
    <w:rsid w:val="00614D8F"/>
    <w:rsid w:val="00614EBA"/>
    <w:rsid w:val="00614F99"/>
    <w:rsid w:val="00616F42"/>
    <w:rsid w:val="00622833"/>
    <w:rsid w:val="006246F7"/>
    <w:rsid w:val="00625875"/>
    <w:rsid w:val="0062608D"/>
    <w:rsid w:val="006264F1"/>
    <w:rsid w:val="00626BEB"/>
    <w:rsid w:val="00626F0D"/>
    <w:rsid w:val="00627287"/>
    <w:rsid w:val="00630202"/>
    <w:rsid w:val="006330DE"/>
    <w:rsid w:val="006334F1"/>
    <w:rsid w:val="00634AB9"/>
    <w:rsid w:val="00634DB7"/>
    <w:rsid w:val="00635940"/>
    <w:rsid w:val="00643D77"/>
    <w:rsid w:val="00644D1A"/>
    <w:rsid w:val="00645226"/>
    <w:rsid w:val="006452FD"/>
    <w:rsid w:val="00650648"/>
    <w:rsid w:val="00651598"/>
    <w:rsid w:val="00653CB4"/>
    <w:rsid w:val="00654D6F"/>
    <w:rsid w:val="00656091"/>
    <w:rsid w:val="006561B6"/>
    <w:rsid w:val="00656BCF"/>
    <w:rsid w:val="00660194"/>
    <w:rsid w:val="00665125"/>
    <w:rsid w:val="00666595"/>
    <w:rsid w:val="006677D5"/>
    <w:rsid w:val="00671F99"/>
    <w:rsid w:val="006743EC"/>
    <w:rsid w:val="00675EF3"/>
    <w:rsid w:val="00676701"/>
    <w:rsid w:val="0067740C"/>
    <w:rsid w:val="006802FC"/>
    <w:rsid w:val="00682FD0"/>
    <w:rsid w:val="00684B94"/>
    <w:rsid w:val="006855E2"/>
    <w:rsid w:val="00685AB6"/>
    <w:rsid w:val="00687C76"/>
    <w:rsid w:val="00690202"/>
    <w:rsid w:val="00691791"/>
    <w:rsid w:val="0069648C"/>
    <w:rsid w:val="0069695F"/>
    <w:rsid w:val="00696AB3"/>
    <w:rsid w:val="00697CC3"/>
    <w:rsid w:val="006A0C52"/>
    <w:rsid w:val="006A3226"/>
    <w:rsid w:val="006A33EB"/>
    <w:rsid w:val="006A3600"/>
    <w:rsid w:val="006A4D9F"/>
    <w:rsid w:val="006A52EB"/>
    <w:rsid w:val="006A5447"/>
    <w:rsid w:val="006A7990"/>
    <w:rsid w:val="006A7E6A"/>
    <w:rsid w:val="006B1446"/>
    <w:rsid w:val="006B1987"/>
    <w:rsid w:val="006C0950"/>
    <w:rsid w:val="006C20D2"/>
    <w:rsid w:val="006C24FB"/>
    <w:rsid w:val="006C4FAA"/>
    <w:rsid w:val="006C6B5D"/>
    <w:rsid w:val="006D0CEA"/>
    <w:rsid w:val="006D18F2"/>
    <w:rsid w:val="006D1B61"/>
    <w:rsid w:val="006D3EB7"/>
    <w:rsid w:val="006D4131"/>
    <w:rsid w:val="006D5067"/>
    <w:rsid w:val="006D52D3"/>
    <w:rsid w:val="006D614A"/>
    <w:rsid w:val="006D64B1"/>
    <w:rsid w:val="006D6ACB"/>
    <w:rsid w:val="006D7812"/>
    <w:rsid w:val="006D7E21"/>
    <w:rsid w:val="006E1F22"/>
    <w:rsid w:val="006E4658"/>
    <w:rsid w:val="006E49A7"/>
    <w:rsid w:val="006E632E"/>
    <w:rsid w:val="006E6DB8"/>
    <w:rsid w:val="006E74E4"/>
    <w:rsid w:val="006E7550"/>
    <w:rsid w:val="006F0F66"/>
    <w:rsid w:val="006F131A"/>
    <w:rsid w:val="006F61EC"/>
    <w:rsid w:val="006F62E0"/>
    <w:rsid w:val="006F788E"/>
    <w:rsid w:val="00701E0B"/>
    <w:rsid w:val="007023F7"/>
    <w:rsid w:val="00703D2C"/>
    <w:rsid w:val="00707CE3"/>
    <w:rsid w:val="00711A18"/>
    <w:rsid w:val="0071200F"/>
    <w:rsid w:val="00712354"/>
    <w:rsid w:val="00712BB8"/>
    <w:rsid w:val="00712CB0"/>
    <w:rsid w:val="007138A8"/>
    <w:rsid w:val="00714E1B"/>
    <w:rsid w:val="00714F05"/>
    <w:rsid w:val="0071707A"/>
    <w:rsid w:val="007177EF"/>
    <w:rsid w:val="0072014A"/>
    <w:rsid w:val="0072059F"/>
    <w:rsid w:val="007232C7"/>
    <w:rsid w:val="007252D9"/>
    <w:rsid w:val="007254FC"/>
    <w:rsid w:val="00725E77"/>
    <w:rsid w:val="0072653D"/>
    <w:rsid w:val="00731C71"/>
    <w:rsid w:val="00733279"/>
    <w:rsid w:val="00733BD5"/>
    <w:rsid w:val="00737FDA"/>
    <w:rsid w:val="00740913"/>
    <w:rsid w:val="00740FA3"/>
    <w:rsid w:val="007414AB"/>
    <w:rsid w:val="007431E2"/>
    <w:rsid w:val="007459AA"/>
    <w:rsid w:val="00750C2C"/>
    <w:rsid w:val="00751047"/>
    <w:rsid w:val="007515CE"/>
    <w:rsid w:val="007524E6"/>
    <w:rsid w:val="0075352B"/>
    <w:rsid w:val="00754398"/>
    <w:rsid w:val="00755E14"/>
    <w:rsid w:val="00755EFD"/>
    <w:rsid w:val="007623DC"/>
    <w:rsid w:val="0076290C"/>
    <w:rsid w:val="0076307A"/>
    <w:rsid w:val="00763B78"/>
    <w:rsid w:val="00770137"/>
    <w:rsid w:val="007718ED"/>
    <w:rsid w:val="00771ED5"/>
    <w:rsid w:val="00774197"/>
    <w:rsid w:val="007751E3"/>
    <w:rsid w:val="0077550A"/>
    <w:rsid w:val="00776301"/>
    <w:rsid w:val="00777065"/>
    <w:rsid w:val="00781C82"/>
    <w:rsid w:val="00781CC4"/>
    <w:rsid w:val="007839D0"/>
    <w:rsid w:val="00783D0B"/>
    <w:rsid w:val="00783ECA"/>
    <w:rsid w:val="0078584D"/>
    <w:rsid w:val="00785E05"/>
    <w:rsid w:val="00786C57"/>
    <w:rsid w:val="00787012"/>
    <w:rsid w:val="0079052A"/>
    <w:rsid w:val="0079107D"/>
    <w:rsid w:val="00791CBD"/>
    <w:rsid w:val="0079207B"/>
    <w:rsid w:val="007965B8"/>
    <w:rsid w:val="007970AF"/>
    <w:rsid w:val="007A1413"/>
    <w:rsid w:val="007A38E1"/>
    <w:rsid w:val="007A4F58"/>
    <w:rsid w:val="007A5390"/>
    <w:rsid w:val="007A6D61"/>
    <w:rsid w:val="007B0956"/>
    <w:rsid w:val="007B0B20"/>
    <w:rsid w:val="007B0B2D"/>
    <w:rsid w:val="007B0F9A"/>
    <w:rsid w:val="007B1121"/>
    <w:rsid w:val="007B19B1"/>
    <w:rsid w:val="007B1D3D"/>
    <w:rsid w:val="007B3BFD"/>
    <w:rsid w:val="007B3D1E"/>
    <w:rsid w:val="007B4B35"/>
    <w:rsid w:val="007B5A87"/>
    <w:rsid w:val="007B77D1"/>
    <w:rsid w:val="007C0E11"/>
    <w:rsid w:val="007C0E29"/>
    <w:rsid w:val="007C1342"/>
    <w:rsid w:val="007C13EF"/>
    <w:rsid w:val="007C1C13"/>
    <w:rsid w:val="007C3EFF"/>
    <w:rsid w:val="007C43F3"/>
    <w:rsid w:val="007C59AB"/>
    <w:rsid w:val="007D1A78"/>
    <w:rsid w:val="007D286E"/>
    <w:rsid w:val="007D5143"/>
    <w:rsid w:val="007D658B"/>
    <w:rsid w:val="007D69BD"/>
    <w:rsid w:val="007D780D"/>
    <w:rsid w:val="007D7F1B"/>
    <w:rsid w:val="007E06C4"/>
    <w:rsid w:val="007E0FA4"/>
    <w:rsid w:val="007E2079"/>
    <w:rsid w:val="007E63D5"/>
    <w:rsid w:val="007E74D2"/>
    <w:rsid w:val="007F49F2"/>
    <w:rsid w:val="007F6BAC"/>
    <w:rsid w:val="007F7E2B"/>
    <w:rsid w:val="00800838"/>
    <w:rsid w:val="008030AF"/>
    <w:rsid w:val="008035B5"/>
    <w:rsid w:val="0080366B"/>
    <w:rsid w:val="00803E99"/>
    <w:rsid w:val="008108BC"/>
    <w:rsid w:val="00810934"/>
    <w:rsid w:val="0081123E"/>
    <w:rsid w:val="00815800"/>
    <w:rsid w:val="008161D1"/>
    <w:rsid w:val="00824879"/>
    <w:rsid w:val="00824F9B"/>
    <w:rsid w:val="00825454"/>
    <w:rsid w:val="00825905"/>
    <w:rsid w:val="00826673"/>
    <w:rsid w:val="008267B9"/>
    <w:rsid w:val="008319FE"/>
    <w:rsid w:val="00832321"/>
    <w:rsid w:val="0083276F"/>
    <w:rsid w:val="0083556D"/>
    <w:rsid w:val="00837397"/>
    <w:rsid w:val="00837B90"/>
    <w:rsid w:val="00840874"/>
    <w:rsid w:val="00842391"/>
    <w:rsid w:val="00842493"/>
    <w:rsid w:val="00845086"/>
    <w:rsid w:val="00845145"/>
    <w:rsid w:val="00845EC6"/>
    <w:rsid w:val="008502F4"/>
    <w:rsid w:val="0085169E"/>
    <w:rsid w:val="00851933"/>
    <w:rsid w:val="00851BB5"/>
    <w:rsid w:val="00852CB5"/>
    <w:rsid w:val="00852FC5"/>
    <w:rsid w:val="00854C99"/>
    <w:rsid w:val="0085577F"/>
    <w:rsid w:val="00855FFB"/>
    <w:rsid w:val="00857F42"/>
    <w:rsid w:val="0086024D"/>
    <w:rsid w:val="008636F6"/>
    <w:rsid w:val="00864AAC"/>
    <w:rsid w:val="008652AF"/>
    <w:rsid w:val="0086687C"/>
    <w:rsid w:val="00870EBF"/>
    <w:rsid w:val="00872775"/>
    <w:rsid w:val="00874627"/>
    <w:rsid w:val="00874BB5"/>
    <w:rsid w:val="00877CDB"/>
    <w:rsid w:val="00877D7B"/>
    <w:rsid w:val="008808C1"/>
    <w:rsid w:val="00881F4F"/>
    <w:rsid w:val="00882597"/>
    <w:rsid w:val="00883E33"/>
    <w:rsid w:val="00883F82"/>
    <w:rsid w:val="00887DF8"/>
    <w:rsid w:val="008946DE"/>
    <w:rsid w:val="008A0C80"/>
    <w:rsid w:val="008A0E4C"/>
    <w:rsid w:val="008A2523"/>
    <w:rsid w:val="008A41E9"/>
    <w:rsid w:val="008A4B9B"/>
    <w:rsid w:val="008A4EB3"/>
    <w:rsid w:val="008A6F02"/>
    <w:rsid w:val="008A7ABE"/>
    <w:rsid w:val="008B05FF"/>
    <w:rsid w:val="008B1183"/>
    <w:rsid w:val="008B13AA"/>
    <w:rsid w:val="008B1AC0"/>
    <w:rsid w:val="008B2FF9"/>
    <w:rsid w:val="008B3AD6"/>
    <w:rsid w:val="008B4896"/>
    <w:rsid w:val="008B546F"/>
    <w:rsid w:val="008B6405"/>
    <w:rsid w:val="008B6A96"/>
    <w:rsid w:val="008C04B4"/>
    <w:rsid w:val="008C0773"/>
    <w:rsid w:val="008C1595"/>
    <w:rsid w:val="008C1B4C"/>
    <w:rsid w:val="008C2610"/>
    <w:rsid w:val="008C2768"/>
    <w:rsid w:val="008C562F"/>
    <w:rsid w:val="008C79E9"/>
    <w:rsid w:val="008C7A76"/>
    <w:rsid w:val="008D0905"/>
    <w:rsid w:val="008D0F71"/>
    <w:rsid w:val="008D2806"/>
    <w:rsid w:val="008D4AAB"/>
    <w:rsid w:val="008D5166"/>
    <w:rsid w:val="008D5373"/>
    <w:rsid w:val="008D5BD5"/>
    <w:rsid w:val="008D5F4B"/>
    <w:rsid w:val="008D7EF6"/>
    <w:rsid w:val="008E039E"/>
    <w:rsid w:val="008E2731"/>
    <w:rsid w:val="008E27C3"/>
    <w:rsid w:val="008E2888"/>
    <w:rsid w:val="008E2BC6"/>
    <w:rsid w:val="008E34CF"/>
    <w:rsid w:val="008E4957"/>
    <w:rsid w:val="008E5116"/>
    <w:rsid w:val="008E5A85"/>
    <w:rsid w:val="008E644A"/>
    <w:rsid w:val="008E6D48"/>
    <w:rsid w:val="008E7230"/>
    <w:rsid w:val="008E7B8F"/>
    <w:rsid w:val="008F1533"/>
    <w:rsid w:val="008F1656"/>
    <w:rsid w:val="008F21BE"/>
    <w:rsid w:val="008F3EEC"/>
    <w:rsid w:val="008F78DC"/>
    <w:rsid w:val="009041D6"/>
    <w:rsid w:val="00904BAC"/>
    <w:rsid w:val="009063E2"/>
    <w:rsid w:val="00906E66"/>
    <w:rsid w:val="00911B9B"/>
    <w:rsid w:val="009137FA"/>
    <w:rsid w:val="00915E1B"/>
    <w:rsid w:val="00921A5E"/>
    <w:rsid w:val="0092258D"/>
    <w:rsid w:val="009248BA"/>
    <w:rsid w:val="0092533C"/>
    <w:rsid w:val="00926FAC"/>
    <w:rsid w:val="0092717E"/>
    <w:rsid w:val="00927E7A"/>
    <w:rsid w:val="00927FF1"/>
    <w:rsid w:val="009307B7"/>
    <w:rsid w:val="009309BF"/>
    <w:rsid w:val="009347ED"/>
    <w:rsid w:val="00934FA2"/>
    <w:rsid w:val="00936B3E"/>
    <w:rsid w:val="00936C4D"/>
    <w:rsid w:val="00937415"/>
    <w:rsid w:val="0094075A"/>
    <w:rsid w:val="0094162A"/>
    <w:rsid w:val="00941B45"/>
    <w:rsid w:val="00941C7E"/>
    <w:rsid w:val="00941CD4"/>
    <w:rsid w:val="00943064"/>
    <w:rsid w:val="00943A8C"/>
    <w:rsid w:val="009469BC"/>
    <w:rsid w:val="00946EAF"/>
    <w:rsid w:val="00947CC0"/>
    <w:rsid w:val="0095065B"/>
    <w:rsid w:val="009511BD"/>
    <w:rsid w:val="0095662C"/>
    <w:rsid w:val="00957F70"/>
    <w:rsid w:val="009604D8"/>
    <w:rsid w:val="00961ACF"/>
    <w:rsid w:val="00963B8B"/>
    <w:rsid w:val="0096489E"/>
    <w:rsid w:val="00964B29"/>
    <w:rsid w:val="00964C27"/>
    <w:rsid w:val="00964F28"/>
    <w:rsid w:val="0096600E"/>
    <w:rsid w:val="00966B19"/>
    <w:rsid w:val="009675AF"/>
    <w:rsid w:val="00967B56"/>
    <w:rsid w:val="00967B68"/>
    <w:rsid w:val="00972892"/>
    <w:rsid w:val="00972ACF"/>
    <w:rsid w:val="00972B38"/>
    <w:rsid w:val="00973A63"/>
    <w:rsid w:val="00974634"/>
    <w:rsid w:val="00974869"/>
    <w:rsid w:val="00974A1D"/>
    <w:rsid w:val="00975CF8"/>
    <w:rsid w:val="0097667B"/>
    <w:rsid w:val="00977A8E"/>
    <w:rsid w:val="00981175"/>
    <w:rsid w:val="00981BE2"/>
    <w:rsid w:val="00983EC2"/>
    <w:rsid w:val="00984927"/>
    <w:rsid w:val="00985428"/>
    <w:rsid w:val="009873EB"/>
    <w:rsid w:val="009874AE"/>
    <w:rsid w:val="009906DA"/>
    <w:rsid w:val="009924E6"/>
    <w:rsid w:val="009941CB"/>
    <w:rsid w:val="009942A6"/>
    <w:rsid w:val="00994D67"/>
    <w:rsid w:val="00994FD8"/>
    <w:rsid w:val="00995A0B"/>
    <w:rsid w:val="009979B4"/>
    <w:rsid w:val="009979F3"/>
    <w:rsid w:val="00997B3B"/>
    <w:rsid w:val="009A0CC5"/>
    <w:rsid w:val="009A19EE"/>
    <w:rsid w:val="009A1D42"/>
    <w:rsid w:val="009A259F"/>
    <w:rsid w:val="009A4D1B"/>
    <w:rsid w:val="009A4F7C"/>
    <w:rsid w:val="009A521F"/>
    <w:rsid w:val="009B10F9"/>
    <w:rsid w:val="009B19E8"/>
    <w:rsid w:val="009B1A0D"/>
    <w:rsid w:val="009B2572"/>
    <w:rsid w:val="009B3CB4"/>
    <w:rsid w:val="009B44A1"/>
    <w:rsid w:val="009B46A5"/>
    <w:rsid w:val="009B5AD3"/>
    <w:rsid w:val="009B77D4"/>
    <w:rsid w:val="009C1722"/>
    <w:rsid w:val="009C1E57"/>
    <w:rsid w:val="009C22D0"/>
    <w:rsid w:val="009C28BC"/>
    <w:rsid w:val="009C2A39"/>
    <w:rsid w:val="009C3C64"/>
    <w:rsid w:val="009C4682"/>
    <w:rsid w:val="009D0F12"/>
    <w:rsid w:val="009D4E58"/>
    <w:rsid w:val="009D6864"/>
    <w:rsid w:val="009D70E0"/>
    <w:rsid w:val="009D7FAB"/>
    <w:rsid w:val="009E06E4"/>
    <w:rsid w:val="009E1F17"/>
    <w:rsid w:val="009E29E9"/>
    <w:rsid w:val="009E37A7"/>
    <w:rsid w:val="009E3B03"/>
    <w:rsid w:val="009E45A5"/>
    <w:rsid w:val="009E5A77"/>
    <w:rsid w:val="009E7093"/>
    <w:rsid w:val="009F01B9"/>
    <w:rsid w:val="009F15C3"/>
    <w:rsid w:val="009F1B31"/>
    <w:rsid w:val="009F2CA6"/>
    <w:rsid w:val="009F2D05"/>
    <w:rsid w:val="009F314E"/>
    <w:rsid w:val="009F3C36"/>
    <w:rsid w:val="009F3F0F"/>
    <w:rsid w:val="009F6FB0"/>
    <w:rsid w:val="009F78CA"/>
    <w:rsid w:val="00A037A9"/>
    <w:rsid w:val="00A055B8"/>
    <w:rsid w:val="00A059C7"/>
    <w:rsid w:val="00A072CA"/>
    <w:rsid w:val="00A074EE"/>
    <w:rsid w:val="00A0798D"/>
    <w:rsid w:val="00A07EBD"/>
    <w:rsid w:val="00A116F5"/>
    <w:rsid w:val="00A13C3F"/>
    <w:rsid w:val="00A14663"/>
    <w:rsid w:val="00A16000"/>
    <w:rsid w:val="00A17F6E"/>
    <w:rsid w:val="00A210EA"/>
    <w:rsid w:val="00A2114C"/>
    <w:rsid w:val="00A2138B"/>
    <w:rsid w:val="00A2178C"/>
    <w:rsid w:val="00A21A5E"/>
    <w:rsid w:val="00A23250"/>
    <w:rsid w:val="00A23671"/>
    <w:rsid w:val="00A23D31"/>
    <w:rsid w:val="00A24110"/>
    <w:rsid w:val="00A255D9"/>
    <w:rsid w:val="00A3099F"/>
    <w:rsid w:val="00A3112E"/>
    <w:rsid w:val="00A319E1"/>
    <w:rsid w:val="00A31B19"/>
    <w:rsid w:val="00A31EAC"/>
    <w:rsid w:val="00A32C0A"/>
    <w:rsid w:val="00A33338"/>
    <w:rsid w:val="00A34200"/>
    <w:rsid w:val="00A34C52"/>
    <w:rsid w:val="00A35823"/>
    <w:rsid w:val="00A40034"/>
    <w:rsid w:val="00A41A5B"/>
    <w:rsid w:val="00A46614"/>
    <w:rsid w:val="00A47F26"/>
    <w:rsid w:val="00A51FD5"/>
    <w:rsid w:val="00A544D5"/>
    <w:rsid w:val="00A56262"/>
    <w:rsid w:val="00A568B2"/>
    <w:rsid w:val="00A575AD"/>
    <w:rsid w:val="00A6104C"/>
    <w:rsid w:val="00A63C72"/>
    <w:rsid w:val="00A66451"/>
    <w:rsid w:val="00A70BD0"/>
    <w:rsid w:val="00A729D9"/>
    <w:rsid w:val="00A74933"/>
    <w:rsid w:val="00A77537"/>
    <w:rsid w:val="00A779FA"/>
    <w:rsid w:val="00A81251"/>
    <w:rsid w:val="00A81AF5"/>
    <w:rsid w:val="00A82F5D"/>
    <w:rsid w:val="00A84441"/>
    <w:rsid w:val="00A87963"/>
    <w:rsid w:val="00A908EF"/>
    <w:rsid w:val="00A92FF3"/>
    <w:rsid w:val="00A9334B"/>
    <w:rsid w:val="00A949EC"/>
    <w:rsid w:val="00A952AB"/>
    <w:rsid w:val="00A95650"/>
    <w:rsid w:val="00A975B6"/>
    <w:rsid w:val="00AA05B9"/>
    <w:rsid w:val="00AA0923"/>
    <w:rsid w:val="00AA1952"/>
    <w:rsid w:val="00AA1D8E"/>
    <w:rsid w:val="00AA2391"/>
    <w:rsid w:val="00AA2A32"/>
    <w:rsid w:val="00AA30A6"/>
    <w:rsid w:val="00AB155A"/>
    <w:rsid w:val="00AB1F3A"/>
    <w:rsid w:val="00AB2B79"/>
    <w:rsid w:val="00AB3237"/>
    <w:rsid w:val="00AB33CF"/>
    <w:rsid w:val="00AB3D6F"/>
    <w:rsid w:val="00AB3E30"/>
    <w:rsid w:val="00AB419D"/>
    <w:rsid w:val="00AB5BF6"/>
    <w:rsid w:val="00AB624C"/>
    <w:rsid w:val="00AB7F93"/>
    <w:rsid w:val="00AC362F"/>
    <w:rsid w:val="00AC3AEA"/>
    <w:rsid w:val="00AC4721"/>
    <w:rsid w:val="00AC55EC"/>
    <w:rsid w:val="00AC58D1"/>
    <w:rsid w:val="00AC6E77"/>
    <w:rsid w:val="00AD0932"/>
    <w:rsid w:val="00AD0F62"/>
    <w:rsid w:val="00AD1610"/>
    <w:rsid w:val="00AD1EDD"/>
    <w:rsid w:val="00AD2672"/>
    <w:rsid w:val="00AD3DC6"/>
    <w:rsid w:val="00AD4736"/>
    <w:rsid w:val="00AD4829"/>
    <w:rsid w:val="00AD5133"/>
    <w:rsid w:val="00AD6C78"/>
    <w:rsid w:val="00AD7D4E"/>
    <w:rsid w:val="00AE1417"/>
    <w:rsid w:val="00AE1C00"/>
    <w:rsid w:val="00AE267B"/>
    <w:rsid w:val="00AE2ABD"/>
    <w:rsid w:val="00AE2FD9"/>
    <w:rsid w:val="00AE37B8"/>
    <w:rsid w:val="00AE4C5D"/>
    <w:rsid w:val="00AE55D7"/>
    <w:rsid w:val="00AE76B5"/>
    <w:rsid w:val="00AF20B8"/>
    <w:rsid w:val="00AF297D"/>
    <w:rsid w:val="00AF2FC4"/>
    <w:rsid w:val="00AF3A16"/>
    <w:rsid w:val="00AF4108"/>
    <w:rsid w:val="00AF43DB"/>
    <w:rsid w:val="00AF4689"/>
    <w:rsid w:val="00AF549B"/>
    <w:rsid w:val="00AF5DA7"/>
    <w:rsid w:val="00AF654D"/>
    <w:rsid w:val="00AF681E"/>
    <w:rsid w:val="00AF689C"/>
    <w:rsid w:val="00B02A3D"/>
    <w:rsid w:val="00B05CC0"/>
    <w:rsid w:val="00B06F3F"/>
    <w:rsid w:val="00B07555"/>
    <w:rsid w:val="00B10076"/>
    <w:rsid w:val="00B12B4E"/>
    <w:rsid w:val="00B12FC2"/>
    <w:rsid w:val="00B13524"/>
    <w:rsid w:val="00B14D13"/>
    <w:rsid w:val="00B14D2B"/>
    <w:rsid w:val="00B1731B"/>
    <w:rsid w:val="00B208FD"/>
    <w:rsid w:val="00B2114F"/>
    <w:rsid w:val="00B22570"/>
    <w:rsid w:val="00B24655"/>
    <w:rsid w:val="00B25819"/>
    <w:rsid w:val="00B27AE0"/>
    <w:rsid w:val="00B31473"/>
    <w:rsid w:val="00B321F2"/>
    <w:rsid w:val="00B32224"/>
    <w:rsid w:val="00B32E7A"/>
    <w:rsid w:val="00B334B2"/>
    <w:rsid w:val="00B33948"/>
    <w:rsid w:val="00B3697E"/>
    <w:rsid w:val="00B3752D"/>
    <w:rsid w:val="00B4064D"/>
    <w:rsid w:val="00B40769"/>
    <w:rsid w:val="00B451E1"/>
    <w:rsid w:val="00B456FC"/>
    <w:rsid w:val="00B50620"/>
    <w:rsid w:val="00B51970"/>
    <w:rsid w:val="00B5359B"/>
    <w:rsid w:val="00B5378E"/>
    <w:rsid w:val="00B55D71"/>
    <w:rsid w:val="00B572AA"/>
    <w:rsid w:val="00B57592"/>
    <w:rsid w:val="00B5793E"/>
    <w:rsid w:val="00B61823"/>
    <w:rsid w:val="00B6292D"/>
    <w:rsid w:val="00B646ED"/>
    <w:rsid w:val="00B6612E"/>
    <w:rsid w:val="00B66B3B"/>
    <w:rsid w:val="00B6773D"/>
    <w:rsid w:val="00B67E36"/>
    <w:rsid w:val="00B70B99"/>
    <w:rsid w:val="00B70EDC"/>
    <w:rsid w:val="00B71460"/>
    <w:rsid w:val="00B8130A"/>
    <w:rsid w:val="00B82F58"/>
    <w:rsid w:val="00B86E46"/>
    <w:rsid w:val="00B91D93"/>
    <w:rsid w:val="00B95D7D"/>
    <w:rsid w:val="00B96444"/>
    <w:rsid w:val="00BA036C"/>
    <w:rsid w:val="00BA0896"/>
    <w:rsid w:val="00BA3A63"/>
    <w:rsid w:val="00BA44B9"/>
    <w:rsid w:val="00BA625A"/>
    <w:rsid w:val="00BA6676"/>
    <w:rsid w:val="00BA6E12"/>
    <w:rsid w:val="00BB103A"/>
    <w:rsid w:val="00BB1F7C"/>
    <w:rsid w:val="00BB446D"/>
    <w:rsid w:val="00BB4B1E"/>
    <w:rsid w:val="00BB6C0A"/>
    <w:rsid w:val="00BB722E"/>
    <w:rsid w:val="00BB7438"/>
    <w:rsid w:val="00BB7A8A"/>
    <w:rsid w:val="00BC0BB4"/>
    <w:rsid w:val="00BC0EA9"/>
    <w:rsid w:val="00BC26EA"/>
    <w:rsid w:val="00BC2D59"/>
    <w:rsid w:val="00BC2F23"/>
    <w:rsid w:val="00BC35E3"/>
    <w:rsid w:val="00BC3A0E"/>
    <w:rsid w:val="00BC5EF4"/>
    <w:rsid w:val="00BC6ADF"/>
    <w:rsid w:val="00BC7AF5"/>
    <w:rsid w:val="00BD0589"/>
    <w:rsid w:val="00BD393D"/>
    <w:rsid w:val="00BD58E7"/>
    <w:rsid w:val="00BD644F"/>
    <w:rsid w:val="00BE0268"/>
    <w:rsid w:val="00BE1E47"/>
    <w:rsid w:val="00BE28C5"/>
    <w:rsid w:val="00BE5B7F"/>
    <w:rsid w:val="00BE61C5"/>
    <w:rsid w:val="00BF0720"/>
    <w:rsid w:val="00BF0BF5"/>
    <w:rsid w:val="00BF0E69"/>
    <w:rsid w:val="00BF1CBA"/>
    <w:rsid w:val="00BF2142"/>
    <w:rsid w:val="00BF231D"/>
    <w:rsid w:val="00BF244B"/>
    <w:rsid w:val="00BF641E"/>
    <w:rsid w:val="00BF64ED"/>
    <w:rsid w:val="00BF7ED7"/>
    <w:rsid w:val="00C01554"/>
    <w:rsid w:val="00C01D50"/>
    <w:rsid w:val="00C025FF"/>
    <w:rsid w:val="00C04722"/>
    <w:rsid w:val="00C050D9"/>
    <w:rsid w:val="00C05D0E"/>
    <w:rsid w:val="00C06177"/>
    <w:rsid w:val="00C11D43"/>
    <w:rsid w:val="00C11E9A"/>
    <w:rsid w:val="00C1226A"/>
    <w:rsid w:val="00C133A9"/>
    <w:rsid w:val="00C13E76"/>
    <w:rsid w:val="00C14CCB"/>
    <w:rsid w:val="00C15E17"/>
    <w:rsid w:val="00C20EC1"/>
    <w:rsid w:val="00C21F42"/>
    <w:rsid w:val="00C22F1D"/>
    <w:rsid w:val="00C25113"/>
    <w:rsid w:val="00C26BF1"/>
    <w:rsid w:val="00C2726E"/>
    <w:rsid w:val="00C272E7"/>
    <w:rsid w:val="00C312A1"/>
    <w:rsid w:val="00C3192B"/>
    <w:rsid w:val="00C346E2"/>
    <w:rsid w:val="00C35034"/>
    <w:rsid w:val="00C350EA"/>
    <w:rsid w:val="00C3598F"/>
    <w:rsid w:val="00C35A06"/>
    <w:rsid w:val="00C374A2"/>
    <w:rsid w:val="00C37AA4"/>
    <w:rsid w:val="00C416DB"/>
    <w:rsid w:val="00C419E8"/>
    <w:rsid w:val="00C44817"/>
    <w:rsid w:val="00C47616"/>
    <w:rsid w:val="00C518ED"/>
    <w:rsid w:val="00C5217E"/>
    <w:rsid w:val="00C557D7"/>
    <w:rsid w:val="00C55CB0"/>
    <w:rsid w:val="00C56D2C"/>
    <w:rsid w:val="00C570F9"/>
    <w:rsid w:val="00C575C1"/>
    <w:rsid w:val="00C60974"/>
    <w:rsid w:val="00C63DF8"/>
    <w:rsid w:val="00C6618B"/>
    <w:rsid w:val="00C66853"/>
    <w:rsid w:val="00C70499"/>
    <w:rsid w:val="00C7203F"/>
    <w:rsid w:val="00C72CB0"/>
    <w:rsid w:val="00C7627B"/>
    <w:rsid w:val="00C804DE"/>
    <w:rsid w:val="00C90415"/>
    <w:rsid w:val="00C90A8D"/>
    <w:rsid w:val="00C9251A"/>
    <w:rsid w:val="00C92569"/>
    <w:rsid w:val="00C94432"/>
    <w:rsid w:val="00C950D5"/>
    <w:rsid w:val="00C97544"/>
    <w:rsid w:val="00CA1774"/>
    <w:rsid w:val="00CA18A7"/>
    <w:rsid w:val="00CA1E6E"/>
    <w:rsid w:val="00CA29B5"/>
    <w:rsid w:val="00CA6957"/>
    <w:rsid w:val="00CA74DA"/>
    <w:rsid w:val="00CB3871"/>
    <w:rsid w:val="00CB3B7D"/>
    <w:rsid w:val="00CB3C65"/>
    <w:rsid w:val="00CB4629"/>
    <w:rsid w:val="00CB4715"/>
    <w:rsid w:val="00CB4F96"/>
    <w:rsid w:val="00CB5793"/>
    <w:rsid w:val="00CB5D89"/>
    <w:rsid w:val="00CC093E"/>
    <w:rsid w:val="00CC0EE8"/>
    <w:rsid w:val="00CC3199"/>
    <w:rsid w:val="00CC3911"/>
    <w:rsid w:val="00CC3F5C"/>
    <w:rsid w:val="00CC44D9"/>
    <w:rsid w:val="00CC485E"/>
    <w:rsid w:val="00CC5CA9"/>
    <w:rsid w:val="00CC7563"/>
    <w:rsid w:val="00CD174B"/>
    <w:rsid w:val="00CD4588"/>
    <w:rsid w:val="00CD599D"/>
    <w:rsid w:val="00CD6C68"/>
    <w:rsid w:val="00CD7991"/>
    <w:rsid w:val="00CD7B19"/>
    <w:rsid w:val="00CE0D18"/>
    <w:rsid w:val="00CE148B"/>
    <w:rsid w:val="00CE1519"/>
    <w:rsid w:val="00CE1AEF"/>
    <w:rsid w:val="00CE1C96"/>
    <w:rsid w:val="00CE63B7"/>
    <w:rsid w:val="00CE778B"/>
    <w:rsid w:val="00CE7A05"/>
    <w:rsid w:val="00CF073D"/>
    <w:rsid w:val="00CF0C77"/>
    <w:rsid w:val="00CF209D"/>
    <w:rsid w:val="00CF3D95"/>
    <w:rsid w:val="00CF4319"/>
    <w:rsid w:val="00CF469F"/>
    <w:rsid w:val="00CF4B67"/>
    <w:rsid w:val="00CF550A"/>
    <w:rsid w:val="00CF6028"/>
    <w:rsid w:val="00CF7A70"/>
    <w:rsid w:val="00CF7F32"/>
    <w:rsid w:val="00D011D2"/>
    <w:rsid w:val="00D01E6E"/>
    <w:rsid w:val="00D02D70"/>
    <w:rsid w:val="00D036E7"/>
    <w:rsid w:val="00D043FB"/>
    <w:rsid w:val="00D04BB3"/>
    <w:rsid w:val="00D04F73"/>
    <w:rsid w:val="00D067D3"/>
    <w:rsid w:val="00D06B76"/>
    <w:rsid w:val="00D07113"/>
    <w:rsid w:val="00D1125F"/>
    <w:rsid w:val="00D11477"/>
    <w:rsid w:val="00D11D33"/>
    <w:rsid w:val="00D137C8"/>
    <w:rsid w:val="00D15E96"/>
    <w:rsid w:val="00D21487"/>
    <w:rsid w:val="00D22149"/>
    <w:rsid w:val="00D252A2"/>
    <w:rsid w:val="00D25A08"/>
    <w:rsid w:val="00D3010B"/>
    <w:rsid w:val="00D32A72"/>
    <w:rsid w:val="00D334D2"/>
    <w:rsid w:val="00D33BF1"/>
    <w:rsid w:val="00D36759"/>
    <w:rsid w:val="00D42A16"/>
    <w:rsid w:val="00D42E9A"/>
    <w:rsid w:val="00D46830"/>
    <w:rsid w:val="00D507E4"/>
    <w:rsid w:val="00D515AA"/>
    <w:rsid w:val="00D524F2"/>
    <w:rsid w:val="00D545C9"/>
    <w:rsid w:val="00D62615"/>
    <w:rsid w:val="00D659AE"/>
    <w:rsid w:val="00D6643C"/>
    <w:rsid w:val="00D72333"/>
    <w:rsid w:val="00D7293E"/>
    <w:rsid w:val="00D733D0"/>
    <w:rsid w:val="00D73FDB"/>
    <w:rsid w:val="00D7636F"/>
    <w:rsid w:val="00D811DD"/>
    <w:rsid w:val="00D81FB3"/>
    <w:rsid w:val="00D832B3"/>
    <w:rsid w:val="00D85F76"/>
    <w:rsid w:val="00D911A4"/>
    <w:rsid w:val="00D9215D"/>
    <w:rsid w:val="00D92873"/>
    <w:rsid w:val="00D9291E"/>
    <w:rsid w:val="00D92DCC"/>
    <w:rsid w:val="00D93E1F"/>
    <w:rsid w:val="00D93F72"/>
    <w:rsid w:val="00D940A5"/>
    <w:rsid w:val="00D9666B"/>
    <w:rsid w:val="00D96C7D"/>
    <w:rsid w:val="00D96FE3"/>
    <w:rsid w:val="00D97291"/>
    <w:rsid w:val="00DA1D4F"/>
    <w:rsid w:val="00DA2B49"/>
    <w:rsid w:val="00DA2C59"/>
    <w:rsid w:val="00DA3E7F"/>
    <w:rsid w:val="00DA40CE"/>
    <w:rsid w:val="00DA430C"/>
    <w:rsid w:val="00DA584C"/>
    <w:rsid w:val="00DA6C4C"/>
    <w:rsid w:val="00DA74BE"/>
    <w:rsid w:val="00DA7A67"/>
    <w:rsid w:val="00DB101E"/>
    <w:rsid w:val="00DB1609"/>
    <w:rsid w:val="00DB31B3"/>
    <w:rsid w:val="00DB3798"/>
    <w:rsid w:val="00DC0C34"/>
    <w:rsid w:val="00DC1DED"/>
    <w:rsid w:val="00DC2639"/>
    <w:rsid w:val="00DC2C7B"/>
    <w:rsid w:val="00DC47DB"/>
    <w:rsid w:val="00DC4D49"/>
    <w:rsid w:val="00DC6E77"/>
    <w:rsid w:val="00DD336C"/>
    <w:rsid w:val="00DD34E1"/>
    <w:rsid w:val="00DD42A9"/>
    <w:rsid w:val="00DD47E1"/>
    <w:rsid w:val="00DE0CAD"/>
    <w:rsid w:val="00DE15EC"/>
    <w:rsid w:val="00DE248E"/>
    <w:rsid w:val="00DE3116"/>
    <w:rsid w:val="00DE3337"/>
    <w:rsid w:val="00DE41E4"/>
    <w:rsid w:val="00DE43EE"/>
    <w:rsid w:val="00DE46CF"/>
    <w:rsid w:val="00DE542A"/>
    <w:rsid w:val="00DE70CE"/>
    <w:rsid w:val="00DF0444"/>
    <w:rsid w:val="00DF4CAA"/>
    <w:rsid w:val="00DF5D4D"/>
    <w:rsid w:val="00DF5FC7"/>
    <w:rsid w:val="00DF6F62"/>
    <w:rsid w:val="00E0410D"/>
    <w:rsid w:val="00E04171"/>
    <w:rsid w:val="00E04C1A"/>
    <w:rsid w:val="00E075D2"/>
    <w:rsid w:val="00E10BF4"/>
    <w:rsid w:val="00E14990"/>
    <w:rsid w:val="00E16F06"/>
    <w:rsid w:val="00E172A7"/>
    <w:rsid w:val="00E173BC"/>
    <w:rsid w:val="00E17E61"/>
    <w:rsid w:val="00E20D2F"/>
    <w:rsid w:val="00E2179F"/>
    <w:rsid w:val="00E22110"/>
    <w:rsid w:val="00E250AE"/>
    <w:rsid w:val="00E25317"/>
    <w:rsid w:val="00E258ED"/>
    <w:rsid w:val="00E2672D"/>
    <w:rsid w:val="00E3043C"/>
    <w:rsid w:val="00E32629"/>
    <w:rsid w:val="00E33C46"/>
    <w:rsid w:val="00E352E9"/>
    <w:rsid w:val="00E400DA"/>
    <w:rsid w:val="00E4045E"/>
    <w:rsid w:val="00E40B56"/>
    <w:rsid w:val="00E46039"/>
    <w:rsid w:val="00E47ACF"/>
    <w:rsid w:val="00E5158E"/>
    <w:rsid w:val="00E52841"/>
    <w:rsid w:val="00E56884"/>
    <w:rsid w:val="00E56CA5"/>
    <w:rsid w:val="00E60587"/>
    <w:rsid w:val="00E60D7D"/>
    <w:rsid w:val="00E632B1"/>
    <w:rsid w:val="00E65082"/>
    <w:rsid w:val="00E65ADF"/>
    <w:rsid w:val="00E71DFB"/>
    <w:rsid w:val="00E73FB0"/>
    <w:rsid w:val="00E74439"/>
    <w:rsid w:val="00E75D6B"/>
    <w:rsid w:val="00E80763"/>
    <w:rsid w:val="00E80980"/>
    <w:rsid w:val="00E811AA"/>
    <w:rsid w:val="00E81229"/>
    <w:rsid w:val="00E816AE"/>
    <w:rsid w:val="00E82095"/>
    <w:rsid w:val="00E8263A"/>
    <w:rsid w:val="00E83C9D"/>
    <w:rsid w:val="00E85373"/>
    <w:rsid w:val="00E85AE9"/>
    <w:rsid w:val="00E85D6A"/>
    <w:rsid w:val="00E902C6"/>
    <w:rsid w:val="00E911AB"/>
    <w:rsid w:val="00E9141C"/>
    <w:rsid w:val="00E919C2"/>
    <w:rsid w:val="00E96055"/>
    <w:rsid w:val="00EA15CD"/>
    <w:rsid w:val="00EA208C"/>
    <w:rsid w:val="00EA66B9"/>
    <w:rsid w:val="00EA7446"/>
    <w:rsid w:val="00EA7DAD"/>
    <w:rsid w:val="00EB0BB4"/>
    <w:rsid w:val="00EB21AF"/>
    <w:rsid w:val="00EB2E80"/>
    <w:rsid w:val="00EB3CD1"/>
    <w:rsid w:val="00EB444B"/>
    <w:rsid w:val="00EB48A8"/>
    <w:rsid w:val="00EB6E6A"/>
    <w:rsid w:val="00EB73CA"/>
    <w:rsid w:val="00EC44F4"/>
    <w:rsid w:val="00EC45F1"/>
    <w:rsid w:val="00EC4714"/>
    <w:rsid w:val="00EC5046"/>
    <w:rsid w:val="00EC5FE7"/>
    <w:rsid w:val="00EC6BFD"/>
    <w:rsid w:val="00ED0E22"/>
    <w:rsid w:val="00ED1106"/>
    <w:rsid w:val="00ED1F04"/>
    <w:rsid w:val="00ED23E0"/>
    <w:rsid w:val="00ED4E00"/>
    <w:rsid w:val="00ED6429"/>
    <w:rsid w:val="00ED67F6"/>
    <w:rsid w:val="00ED6A1B"/>
    <w:rsid w:val="00ED757A"/>
    <w:rsid w:val="00EE02EF"/>
    <w:rsid w:val="00EE05C8"/>
    <w:rsid w:val="00EE08D5"/>
    <w:rsid w:val="00EE3550"/>
    <w:rsid w:val="00EE3619"/>
    <w:rsid w:val="00EE51E9"/>
    <w:rsid w:val="00EE5502"/>
    <w:rsid w:val="00EE5CED"/>
    <w:rsid w:val="00EE5DF4"/>
    <w:rsid w:val="00EE7FB4"/>
    <w:rsid w:val="00EF005A"/>
    <w:rsid w:val="00EF0074"/>
    <w:rsid w:val="00EF0B3D"/>
    <w:rsid w:val="00EF0F11"/>
    <w:rsid w:val="00EF15A3"/>
    <w:rsid w:val="00EF3BC1"/>
    <w:rsid w:val="00EF44D4"/>
    <w:rsid w:val="00EF4DD5"/>
    <w:rsid w:val="00EF5E6C"/>
    <w:rsid w:val="00EF7014"/>
    <w:rsid w:val="00EF770F"/>
    <w:rsid w:val="00F01ED0"/>
    <w:rsid w:val="00F02606"/>
    <w:rsid w:val="00F0265A"/>
    <w:rsid w:val="00F03630"/>
    <w:rsid w:val="00F04A09"/>
    <w:rsid w:val="00F05CE0"/>
    <w:rsid w:val="00F10A0B"/>
    <w:rsid w:val="00F123AF"/>
    <w:rsid w:val="00F130C4"/>
    <w:rsid w:val="00F1314C"/>
    <w:rsid w:val="00F141F3"/>
    <w:rsid w:val="00F14B15"/>
    <w:rsid w:val="00F1523A"/>
    <w:rsid w:val="00F22024"/>
    <w:rsid w:val="00F24064"/>
    <w:rsid w:val="00F2413E"/>
    <w:rsid w:val="00F30B8F"/>
    <w:rsid w:val="00F32BAD"/>
    <w:rsid w:val="00F34C66"/>
    <w:rsid w:val="00F356C8"/>
    <w:rsid w:val="00F36A43"/>
    <w:rsid w:val="00F36C3F"/>
    <w:rsid w:val="00F41134"/>
    <w:rsid w:val="00F4204B"/>
    <w:rsid w:val="00F42377"/>
    <w:rsid w:val="00F4252A"/>
    <w:rsid w:val="00F427B0"/>
    <w:rsid w:val="00F433A9"/>
    <w:rsid w:val="00F43405"/>
    <w:rsid w:val="00F441AD"/>
    <w:rsid w:val="00F4476A"/>
    <w:rsid w:val="00F450F0"/>
    <w:rsid w:val="00F45CCC"/>
    <w:rsid w:val="00F5203B"/>
    <w:rsid w:val="00F5296C"/>
    <w:rsid w:val="00F53418"/>
    <w:rsid w:val="00F54C4C"/>
    <w:rsid w:val="00F55980"/>
    <w:rsid w:val="00F56B41"/>
    <w:rsid w:val="00F56D4A"/>
    <w:rsid w:val="00F61396"/>
    <w:rsid w:val="00F620D7"/>
    <w:rsid w:val="00F636DB"/>
    <w:rsid w:val="00F63BD0"/>
    <w:rsid w:val="00F652EB"/>
    <w:rsid w:val="00F670F4"/>
    <w:rsid w:val="00F674EA"/>
    <w:rsid w:val="00F67A5F"/>
    <w:rsid w:val="00F67F3A"/>
    <w:rsid w:val="00F70D27"/>
    <w:rsid w:val="00F70F78"/>
    <w:rsid w:val="00F7519E"/>
    <w:rsid w:val="00F75E56"/>
    <w:rsid w:val="00F76A09"/>
    <w:rsid w:val="00F80F23"/>
    <w:rsid w:val="00F816E5"/>
    <w:rsid w:val="00F826BB"/>
    <w:rsid w:val="00F82A91"/>
    <w:rsid w:val="00F8320D"/>
    <w:rsid w:val="00F8414C"/>
    <w:rsid w:val="00F84B65"/>
    <w:rsid w:val="00F864BB"/>
    <w:rsid w:val="00F8776C"/>
    <w:rsid w:val="00F87E83"/>
    <w:rsid w:val="00F90085"/>
    <w:rsid w:val="00F928CC"/>
    <w:rsid w:val="00F93F85"/>
    <w:rsid w:val="00F949E8"/>
    <w:rsid w:val="00F94AE4"/>
    <w:rsid w:val="00F9527E"/>
    <w:rsid w:val="00F97CE5"/>
    <w:rsid w:val="00FA020B"/>
    <w:rsid w:val="00FA125F"/>
    <w:rsid w:val="00FA20B3"/>
    <w:rsid w:val="00FA2AFA"/>
    <w:rsid w:val="00FA3C21"/>
    <w:rsid w:val="00FA50BC"/>
    <w:rsid w:val="00FA61C0"/>
    <w:rsid w:val="00FA61EC"/>
    <w:rsid w:val="00FA7BE3"/>
    <w:rsid w:val="00FB01D8"/>
    <w:rsid w:val="00FB05F0"/>
    <w:rsid w:val="00FB0BCF"/>
    <w:rsid w:val="00FB169E"/>
    <w:rsid w:val="00FB1B33"/>
    <w:rsid w:val="00FB20A3"/>
    <w:rsid w:val="00FB31E3"/>
    <w:rsid w:val="00FB31F6"/>
    <w:rsid w:val="00FB385D"/>
    <w:rsid w:val="00FB4D31"/>
    <w:rsid w:val="00FB5BF1"/>
    <w:rsid w:val="00FB5D9B"/>
    <w:rsid w:val="00FB7158"/>
    <w:rsid w:val="00FC1A97"/>
    <w:rsid w:val="00FC342D"/>
    <w:rsid w:val="00FC3EAD"/>
    <w:rsid w:val="00FC4347"/>
    <w:rsid w:val="00FC6C2B"/>
    <w:rsid w:val="00FC76CB"/>
    <w:rsid w:val="00FD04F7"/>
    <w:rsid w:val="00FD18AC"/>
    <w:rsid w:val="00FD1B7F"/>
    <w:rsid w:val="00FD2704"/>
    <w:rsid w:val="00FD4A99"/>
    <w:rsid w:val="00FD53FE"/>
    <w:rsid w:val="00FD5E6E"/>
    <w:rsid w:val="00FD5F03"/>
    <w:rsid w:val="00FE0462"/>
    <w:rsid w:val="00FE05D0"/>
    <w:rsid w:val="00FE05F7"/>
    <w:rsid w:val="00FE094F"/>
    <w:rsid w:val="00FE2201"/>
    <w:rsid w:val="00FE30B7"/>
    <w:rsid w:val="00FE319C"/>
    <w:rsid w:val="00FE3F25"/>
    <w:rsid w:val="00FE421B"/>
    <w:rsid w:val="00FE4231"/>
    <w:rsid w:val="00FE43E4"/>
    <w:rsid w:val="00FE643F"/>
    <w:rsid w:val="00FE6561"/>
    <w:rsid w:val="00FE70A7"/>
    <w:rsid w:val="00FF076D"/>
    <w:rsid w:val="00FF0ACC"/>
    <w:rsid w:val="00FF229B"/>
    <w:rsid w:val="00FF2806"/>
    <w:rsid w:val="00FF2CE2"/>
    <w:rsid w:val="00FF47E8"/>
    <w:rsid w:val="00FF7F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2820A"/>
  <w15:docId w15:val="{97229161-EEC2-4E76-ABF5-D5431B37F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US" w:bidi="ar-SA"/>
      </w:rPr>
    </w:rPrDefault>
    <w:pPrDefault>
      <w:pPr>
        <w:spacing w:before="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219"/>
  </w:style>
  <w:style w:type="paragraph" w:styleId="Heading1">
    <w:name w:val="heading 1"/>
    <w:basedOn w:val="Normal"/>
    <w:next w:val="Normal"/>
    <w:link w:val="Heading1Char"/>
    <w:uiPriority w:val="9"/>
    <w:qFormat/>
    <w:rsid w:val="00FA458D"/>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FA458D"/>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FA458D"/>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FA458D"/>
    <w:pPr>
      <w:keepNext/>
      <w:keepLines/>
      <w:spacing w:before="240" w:after="40"/>
      <w:outlineLvl w:val="3"/>
    </w:pPr>
    <w:rPr>
      <w:b/>
    </w:rPr>
  </w:style>
  <w:style w:type="paragraph" w:styleId="Heading5">
    <w:name w:val="heading 5"/>
    <w:basedOn w:val="Normal"/>
    <w:next w:val="Normal"/>
    <w:link w:val="Heading5Char"/>
    <w:uiPriority w:val="9"/>
    <w:unhideWhenUsed/>
    <w:qFormat/>
    <w:rsid w:val="00FA458D"/>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FA458D"/>
    <w:pPr>
      <w:keepNext/>
      <w:keepLines/>
      <w:spacing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A458D"/>
    <w:pPr>
      <w:keepNext/>
      <w:keepLines/>
      <w:spacing w:before="480" w:after="120"/>
    </w:pPr>
    <w:rPr>
      <w:b/>
      <w:sz w:val="72"/>
      <w:szCs w:val="72"/>
    </w:rPr>
  </w:style>
  <w:style w:type="paragraph" w:customStyle="1" w:styleId="Normal1">
    <w:name w:val="Normal1"/>
  </w:style>
  <w:style w:type="paragraph" w:customStyle="1" w:styleId="Normal2">
    <w:name w:val="Normal2"/>
  </w:style>
  <w:style w:type="paragraph" w:customStyle="1" w:styleId="Normal3">
    <w:name w:val="Normal3"/>
  </w:style>
  <w:style w:type="character" w:customStyle="1" w:styleId="Heading1Char">
    <w:name w:val="Heading 1 Char"/>
    <w:basedOn w:val="DefaultParagraphFont"/>
    <w:link w:val="Heading1"/>
    <w:uiPriority w:val="9"/>
    <w:rsid w:val="00FA458D"/>
    <w:rPr>
      <w:rFonts w:ascii="Calibri" w:eastAsia="Calibri" w:hAnsi="Calibri" w:cs="Calibri"/>
      <w:b/>
      <w:sz w:val="48"/>
      <w:szCs w:val="48"/>
    </w:rPr>
  </w:style>
  <w:style w:type="character" w:customStyle="1" w:styleId="Heading2Char">
    <w:name w:val="Heading 2 Char"/>
    <w:basedOn w:val="DefaultParagraphFont"/>
    <w:link w:val="Heading2"/>
    <w:uiPriority w:val="9"/>
    <w:rsid w:val="00FA458D"/>
    <w:rPr>
      <w:rFonts w:ascii="Calibri" w:eastAsia="Calibri" w:hAnsi="Calibri" w:cs="Calibri"/>
      <w:b/>
      <w:sz w:val="36"/>
      <w:szCs w:val="36"/>
    </w:rPr>
  </w:style>
  <w:style w:type="character" w:customStyle="1" w:styleId="Heading3Char">
    <w:name w:val="Heading 3 Char"/>
    <w:basedOn w:val="DefaultParagraphFont"/>
    <w:link w:val="Heading3"/>
    <w:uiPriority w:val="9"/>
    <w:rsid w:val="00FA458D"/>
    <w:rPr>
      <w:rFonts w:ascii="Calibri" w:eastAsia="Calibri" w:hAnsi="Calibri" w:cs="Calibri"/>
      <w:b/>
      <w:sz w:val="28"/>
      <w:szCs w:val="28"/>
    </w:rPr>
  </w:style>
  <w:style w:type="character" w:customStyle="1" w:styleId="Heading4Char">
    <w:name w:val="Heading 4 Char"/>
    <w:basedOn w:val="DefaultParagraphFont"/>
    <w:link w:val="Heading4"/>
    <w:uiPriority w:val="9"/>
    <w:rsid w:val="00FA458D"/>
    <w:rPr>
      <w:rFonts w:ascii="Calibri" w:eastAsia="Calibri" w:hAnsi="Calibri" w:cs="Calibri"/>
      <w:b/>
      <w:sz w:val="24"/>
      <w:szCs w:val="24"/>
    </w:rPr>
  </w:style>
  <w:style w:type="character" w:customStyle="1" w:styleId="Heading5Char">
    <w:name w:val="Heading 5 Char"/>
    <w:basedOn w:val="DefaultParagraphFont"/>
    <w:link w:val="Heading5"/>
    <w:uiPriority w:val="9"/>
    <w:rsid w:val="00FA458D"/>
    <w:rPr>
      <w:rFonts w:ascii="Calibri" w:eastAsia="Calibri" w:hAnsi="Calibri" w:cs="Calibri"/>
      <w:b/>
    </w:rPr>
  </w:style>
  <w:style w:type="character" w:customStyle="1" w:styleId="Heading6Char">
    <w:name w:val="Heading 6 Char"/>
    <w:basedOn w:val="DefaultParagraphFont"/>
    <w:link w:val="Heading6"/>
    <w:uiPriority w:val="9"/>
    <w:semiHidden/>
    <w:rsid w:val="00FA458D"/>
    <w:rPr>
      <w:rFonts w:ascii="Calibri" w:eastAsia="Calibri" w:hAnsi="Calibri" w:cs="Calibri"/>
      <w:b/>
      <w:sz w:val="20"/>
      <w:szCs w:val="20"/>
    </w:rPr>
  </w:style>
  <w:style w:type="character" w:customStyle="1" w:styleId="TitleChar">
    <w:name w:val="Title Char"/>
    <w:basedOn w:val="DefaultParagraphFont"/>
    <w:link w:val="Title"/>
    <w:uiPriority w:val="10"/>
    <w:rsid w:val="00FA458D"/>
    <w:rPr>
      <w:rFonts w:ascii="Calibri" w:eastAsia="Calibri" w:hAnsi="Calibri" w:cs="Calibri"/>
      <w:b/>
      <w:sz w:val="72"/>
      <w:szCs w:val="72"/>
    </w:rPr>
  </w:style>
  <w:style w:type="paragraph" w:styleId="ListParagraph">
    <w:name w:val="List Paragraph"/>
    <w:basedOn w:val="Normal"/>
    <w:uiPriority w:val="34"/>
    <w:qFormat/>
    <w:rsid w:val="00FA458D"/>
    <w:pPr>
      <w:ind w:left="720"/>
      <w:contextualSpacing/>
    </w:pPr>
  </w:style>
  <w:style w:type="table" w:styleId="TableGrid">
    <w:name w:val="Table Grid"/>
    <w:basedOn w:val="TableNormal"/>
    <w:uiPriority w:val="39"/>
    <w:rsid w:val="00FA458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FA458D"/>
    <w:pPr>
      <w:spacing w:line="240" w:lineRule="auto"/>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FA458D"/>
    <w:rPr>
      <w:rFonts w:ascii="Georgia" w:eastAsia="Georgia" w:hAnsi="Georgia" w:cs="Georgia"/>
      <w:i/>
      <w:color w:val="666666"/>
      <w:sz w:val="48"/>
      <w:szCs w:val="48"/>
    </w:rPr>
  </w:style>
  <w:style w:type="character" w:styleId="Hyperlink">
    <w:name w:val="Hyperlink"/>
    <w:basedOn w:val="DefaultParagraphFont"/>
    <w:uiPriority w:val="99"/>
    <w:unhideWhenUsed/>
    <w:rsid w:val="00FA458D"/>
    <w:rPr>
      <w:color w:val="0563C1" w:themeColor="hyperlink"/>
      <w:u w:val="single"/>
    </w:rPr>
  </w:style>
  <w:style w:type="character" w:customStyle="1" w:styleId="UnresolvedMention1">
    <w:name w:val="Unresolved Mention1"/>
    <w:basedOn w:val="DefaultParagraphFont"/>
    <w:unhideWhenUsed/>
    <w:rsid w:val="00FA458D"/>
    <w:rPr>
      <w:color w:val="605E5C"/>
      <w:shd w:val="clear" w:color="auto" w:fill="E1DFDD"/>
    </w:rPr>
  </w:style>
  <w:style w:type="character" w:styleId="FootnoteReference">
    <w:name w:val="footnote reference"/>
    <w:basedOn w:val="DefaultParagraphFont"/>
    <w:uiPriority w:val="99"/>
    <w:unhideWhenUsed/>
    <w:rsid w:val="00FA458D"/>
    <w:rPr>
      <w:vertAlign w:val="superscript"/>
    </w:rPr>
  </w:style>
  <w:style w:type="paragraph" w:styleId="Header">
    <w:name w:val="header"/>
    <w:basedOn w:val="Normal"/>
    <w:link w:val="HeaderChar"/>
    <w:uiPriority w:val="99"/>
    <w:unhideWhenUsed/>
    <w:rsid w:val="00FA458D"/>
    <w:pPr>
      <w:tabs>
        <w:tab w:val="center" w:pos="4680"/>
        <w:tab w:val="right" w:pos="9360"/>
      </w:tabs>
      <w:spacing w:line="240" w:lineRule="auto"/>
    </w:pPr>
  </w:style>
  <w:style w:type="character" w:customStyle="1" w:styleId="HeaderChar">
    <w:name w:val="Header Char"/>
    <w:basedOn w:val="DefaultParagraphFont"/>
    <w:link w:val="Header"/>
    <w:uiPriority w:val="99"/>
    <w:rsid w:val="00FA458D"/>
    <w:rPr>
      <w:rFonts w:ascii="Calibri" w:eastAsia="Calibri" w:hAnsi="Calibri" w:cs="Calibri"/>
    </w:rPr>
  </w:style>
  <w:style w:type="paragraph" w:styleId="Footer">
    <w:name w:val="footer"/>
    <w:basedOn w:val="Normal"/>
    <w:link w:val="FooterChar"/>
    <w:uiPriority w:val="99"/>
    <w:unhideWhenUsed/>
    <w:rsid w:val="00FA458D"/>
    <w:pPr>
      <w:tabs>
        <w:tab w:val="center" w:pos="4680"/>
        <w:tab w:val="right" w:pos="9360"/>
      </w:tabs>
      <w:spacing w:line="240" w:lineRule="auto"/>
    </w:pPr>
  </w:style>
  <w:style w:type="character" w:customStyle="1" w:styleId="FooterChar">
    <w:name w:val="Footer Char"/>
    <w:basedOn w:val="DefaultParagraphFont"/>
    <w:link w:val="Footer"/>
    <w:uiPriority w:val="99"/>
    <w:rsid w:val="00FA458D"/>
    <w:rPr>
      <w:rFonts w:ascii="Calibri" w:eastAsia="Calibri" w:hAnsi="Calibri" w:cs="Calibri"/>
    </w:rPr>
  </w:style>
  <w:style w:type="paragraph" w:styleId="CommentText">
    <w:name w:val="annotation text"/>
    <w:basedOn w:val="Normal"/>
    <w:link w:val="CommentTextChar"/>
    <w:uiPriority w:val="99"/>
    <w:unhideWhenUsed/>
    <w:rsid w:val="00FA458D"/>
    <w:pPr>
      <w:spacing w:line="240" w:lineRule="auto"/>
    </w:pPr>
    <w:rPr>
      <w:sz w:val="20"/>
      <w:szCs w:val="20"/>
    </w:rPr>
  </w:style>
  <w:style w:type="character" w:customStyle="1" w:styleId="CommentTextChar">
    <w:name w:val="Comment Text Char"/>
    <w:basedOn w:val="DefaultParagraphFont"/>
    <w:link w:val="CommentText"/>
    <w:uiPriority w:val="99"/>
    <w:rsid w:val="00FA458D"/>
    <w:rPr>
      <w:rFonts w:ascii="Calibri" w:eastAsia="Calibri" w:hAnsi="Calibri" w:cs="Calibri"/>
      <w:sz w:val="20"/>
      <w:szCs w:val="20"/>
    </w:rPr>
  </w:style>
  <w:style w:type="character" w:styleId="CommentReference">
    <w:name w:val="annotation reference"/>
    <w:basedOn w:val="DefaultParagraphFont"/>
    <w:uiPriority w:val="99"/>
    <w:semiHidden/>
    <w:unhideWhenUsed/>
    <w:rsid w:val="00FA458D"/>
    <w:rPr>
      <w:sz w:val="16"/>
      <w:szCs w:val="16"/>
    </w:rPr>
  </w:style>
  <w:style w:type="paragraph" w:styleId="CommentSubject">
    <w:name w:val="annotation subject"/>
    <w:basedOn w:val="CommentText"/>
    <w:next w:val="CommentText"/>
    <w:link w:val="CommentSubjectChar"/>
    <w:uiPriority w:val="99"/>
    <w:semiHidden/>
    <w:unhideWhenUsed/>
    <w:rsid w:val="00FA458D"/>
    <w:rPr>
      <w:b/>
      <w:bCs/>
    </w:rPr>
  </w:style>
  <w:style w:type="character" w:customStyle="1" w:styleId="CommentSubjectChar">
    <w:name w:val="Comment Subject Char"/>
    <w:basedOn w:val="CommentTextChar"/>
    <w:link w:val="CommentSubject"/>
    <w:uiPriority w:val="99"/>
    <w:semiHidden/>
    <w:rsid w:val="00FA458D"/>
    <w:rPr>
      <w:rFonts w:ascii="Calibri" w:eastAsia="Calibri" w:hAnsi="Calibri" w:cs="Calibri"/>
      <w:b/>
      <w:bCs/>
      <w:sz w:val="20"/>
      <w:szCs w:val="20"/>
    </w:rPr>
  </w:style>
  <w:style w:type="paragraph" w:styleId="Caption">
    <w:name w:val="caption"/>
    <w:basedOn w:val="Normal"/>
    <w:next w:val="Normal"/>
    <w:uiPriority w:val="35"/>
    <w:unhideWhenUsed/>
    <w:qFormat/>
    <w:rsid w:val="00FA458D"/>
    <w:pPr>
      <w:spacing w:after="200" w:line="240" w:lineRule="auto"/>
    </w:pPr>
    <w:rPr>
      <w:i/>
      <w:iCs/>
      <w:color w:val="44546A" w:themeColor="text2"/>
      <w:sz w:val="18"/>
      <w:szCs w:val="18"/>
    </w:rPr>
  </w:style>
  <w:style w:type="character" w:customStyle="1" w:styleId="fontstyle01">
    <w:name w:val="fontstyle01"/>
    <w:basedOn w:val="DefaultParagraphFont"/>
    <w:rsid w:val="00FA458D"/>
    <w:rPr>
      <w:rFonts w:ascii="Calibri" w:hAnsi="Calibri" w:cs="Calibri" w:hint="default"/>
      <w:b w:val="0"/>
      <w:bCs w:val="0"/>
      <w:i w:val="0"/>
      <w:iCs w:val="0"/>
      <w:color w:val="000000"/>
      <w:sz w:val="22"/>
      <w:szCs w:val="22"/>
    </w:rPr>
  </w:style>
  <w:style w:type="table" w:customStyle="1" w:styleId="TableGrid1">
    <w:name w:val="Table Grid1"/>
    <w:basedOn w:val="TableNormal"/>
    <w:next w:val="TableGrid"/>
    <w:uiPriority w:val="39"/>
    <w:rsid w:val="00FA458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A458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FA458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A458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458D"/>
    <w:rPr>
      <w:rFonts w:ascii="Tahoma" w:eastAsia="Calibri" w:hAnsi="Tahoma" w:cs="Tahoma"/>
      <w:sz w:val="16"/>
      <w:szCs w:val="16"/>
    </w:rPr>
  </w:style>
  <w:style w:type="character" w:customStyle="1" w:styleId="cf01">
    <w:name w:val="cf01"/>
    <w:basedOn w:val="DefaultParagraphFont"/>
    <w:rsid w:val="00FA458D"/>
    <w:rPr>
      <w:rFonts w:ascii="Segoe UI" w:hAnsi="Segoe UI" w:cs="Segoe UI" w:hint="default"/>
      <w:sz w:val="18"/>
      <w:szCs w:val="18"/>
    </w:rPr>
  </w:style>
  <w:style w:type="character" w:customStyle="1" w:styleId="cf11">
    <w:name w:val="cf11"/>
    <w:basedOn w:val="DefaultParagraphFont"/>
    <w:rsid w:val="00FA458D"/>
    <w:rPr>
      <w:rFonts w:ascii="Segoe UI" w:hAnsi="Segoe UI" w:cs="Segoe UI" w:hint="default"/>
      <w:b/>
      <w:bCs/>
      <w:sz w:val="18"/>
      <w:szCs w:val="18"/>
      <w:u w:val="single"/>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pPr>
      <w:spacing w:line="240" w:lineRule="auto"/>
    </w:pPr>
    <w:tblPr>
      <w:tblStyleRowBandSize w:val="1"/>
      <w:tblStyleColBandSize w:val="1"/>
      <w:tblCellMar>
        <w:left w:w="115" w:type="dxa"/>
        <w:right w:w="115" w:type="dxa"/>
      </w:tblCellMar>
    </w:tblPr>
  </w:style>
  <w:style w:type="table" w:customStyle="1" w:styleId="af">
    <w:basedOn w:val="TableNormal"/>
    <w:pPr>
      <w:spacing w:line="240" w:lineRule="auto"/>
    </w:pPr>
    <w:tblPr>
      <w:tblStyleRowBandSize w:val="1"/>
      <w:tblStyleColBandSize w:val="1"/>
      <w:tblCellMar>
        <w:left w:w="115" w:type="dxa"/>
        <w:right w:w="115" w:type="dxa"/>
      </w:tblCellMar>
    </w:tblPr>
  </w:style>
  <w:style w:type="table" w:customStyle="1" w:styleId="af0">
    <w:basedOn w:val="TableNormal"/>
    <w:pPr>
      <w:spacing w:line="240" w:lineRule="auto"/>
    </w:pPr>
    <w:tblPr>
      <w:tblStyleRowBandSize w:val="1"/>
      <w:tblStyleColBandSize w:val="1"/>
      <w:tblCellMar>
        <w:left w:w="115" w:type="dxa"/>
        <w:right w:w="115" w:type="dxa"/>
      </w:tblCellMar>
    </w:tblPr>
  </w:style>
  <w:style w:type="table" w:customStyle="1" w:styleId="af1">
    <w:basedOn w:val="TableNormal"/>
    <w:pPr>
      <w:spacing w:line="240" w:lineRule="auto"/>
    </w:pPr>
    <w:tblPr>
      <w:tblStyleRowBandSize w:val="1"/>
      <w:tblStyleColBandSize w:val="1"/>
      <w:tblCellMar>
        <w:left w:w="115" w:type="dxa"/>
        <w:right w:w="115" w:type="dxa"/>
      </w:tblCellMar>
    </w:tblPr>
  </w:style>
  <w:style w:type="table" w:customStyle="1" w:styleId="af2">
    <w:basedOn w:val="TableNormal"/>
    <w:pPr>
      <w:spacing w:line="240" w:lineRule="auto"/>
    </w:pPr>
    <w:tblPr>
      <w:tblStyleRowBandSize w:val="1"/>
      <w:tblStyleColBandSize w:val="1"/>
      <w:tblCellMar>
        <w:left w:w="115" w:type="dxa"/>
        <w:right w:w="115" w:type="dxa"/>
      </w:tblCellMar>
    </w:tblPr>
  </w:style>
  <w:style w:type="table" w:customStyle="1" w:styleId="af3">
    <w:basedOn w:val="TableNormal"/>
    <w:pPr>
      <w:spacing w:line="240" w:lineRule="auto"/>
    </w:pPr>
    <w:tblPr>
      <w:tblStyleRowBandSize w:val="1"/>
      <w:tblStyleColBandSize w:val="1"/>
      <w:tblCellMar>
        <w:left w:w="115" w:type="dxa"/>
        <w:right w:w="115" w:type="dxa"/>
      </w:tblCellMar>
    </w:tblPr>
  </w:style>
  <w:style w:type="table" w:customStyle="1" w:styleId="af4">
    <w:basedOn w:val="TableNormal"/>
    <w:pPr>
      <w:spacing w:line="240" w:lineRule="auto"/>
    </w:pPr>
    <w:tblPr>
      <w:tblStyleRowBandSize w:val="1"/>
      <w:tblStyleColBandSize w:val="1"/>
      <w:tblCellMar>
        <w:left w:w="115" w:type="dxa"/>
        <w:right w:w="115" w:type="dxa"/>
      </w:tblCellMar>
    </w:tblPr>
  </w:style>
  <w:style w:type="table" w:customStyle="1" w:styleId="af5">
    <w:basedOn w:val="TableNormal"/>
    <w:pPr>
      <w:spacing w:line="240" w:lineRule="auto"/>
    </w:pPr>
    <w:tblPr>
      <w:tblStyleRowBandSize w:val="1"/>
      <w:tblStyleColBandSize w:val="1"/>
      <w:tblCellMar>
        <w:left w:w="115" w:type="dxa"/>
        <w:right w:w="115" w:type="dxa"/>
      </w:tblCellMar>
    </w:tblPr>
  </w:style>
  <w:style w:type="table" w:customStyle="1" w:styleId="af6">
    <w:basedOn w:val="TableNormal"/>
    <w:pPr>
      <w:spacing w:line="240" w:lineRule="auto"/>
    </w:pPr>
    <w:tblPr>
      <w:tblStyleRowBandSize w:val="1"/>
      <w:tblStyleColBandSize w:val="1"/>
      <w:tblCellMar>
        <w:left w:w="115" w:type="dxa"/>
        <w:right w:w="115" w:type="dxa"/>
      </w:tblCellMar>
    </w:tblPr>
  </w:style>
  <w:style w:type="table" w:customStyle="1" w:styleId="af7">
    <w:basedOn w:val="TableNormal"/>
    <w:pPr>
      <w:spacing w:line="240" w:lineRule="auto"/>
    </w:pPr>
    <w:tblPr>
      <w:tblStyleRowBandSize w:val="1"/>
      <w:tblStyleColBandSize w:val="1"/>
      <w:tblCellMar>
        <w:left w:w="115" w:type="dxa"/>
        <w:right w:w="115" w:type="dxa"/>
      </w:tblCellMar>
    </w:tblPr>
  </w:style>
  <w:style w:type="table" w:customStyle="1" w:styleId="af8">
    <w:basedOn w:val="TableNormal"/>
    <w:pPr>
      <w:spacing w:line="240" w:lineRule="auto"/>
    </w:pPr>
    <w:tblPr>
      <w:tblStyleRowBandSize w:val="1"/>
      <w:tblStyleColBandSize w:val="1"/>
      <w:tblCellMar>
        <w:left w:w="115" w:type="dxa"/>
        <w:right w:w="115" w:type="dxa"/>
      </w:tblCellMar>
    </w:tblPr>
  </w:style>
  <w:style w:type="table" w:customStyle="1" w:styleId="af9">
    <w:basedOn w:val="TableNormal"/>
    <w:pPr>
      <w:spacing w:line="240" w:lineRule="auto"/>
    </w:pPr>
    <w:tblPr>
      <w:tblStyleRowBandSize w:val="1"/>
      <w:tblStyleColBandSize w:val="1"/>
      <w:tblCellMar>
        <w:left w:w="115" w:type="dxa"/>
        <w:right w:w="115" w:type="dxa"/>
      </w:tblCellMar>
    </w:tblPr>
  </w:style>
  <w:style w:type="table" w:customStyle="1" w:styleId="afa">
    <w:basedOn w:val="TableNormal"/>
    <w:pPr>
      <w:spacing w:line="240" w:lineRule="auto"/>
    </w:pPr>
    <w:tblPr>
      <w:tblStyleRowBandSize w:val="1"/>
      <w:tblStyleColBandSize w:val="1"/>
      <w:tblCellMar>
        <w:left w:w="115" w:type="dxa"/>
        <w:right w:w="115" w:type="dxa"/>
      </w:tblCellMar>
    </w:tblPr>
  </w:style>
  <w:style w:type="table" w:customStyle="1" w:styleId="afb">
    <w:basedOn w:val="TableNormal"/>
    <w:pPr>
      <w:spacing w:line="240" w:lineRule="auto"/>
    </w:pPr>
    <w:tblPr>
      <w:tblStyleRowBandSize w:val="1"/>
      <w:tblStyleColBandSize w:val="1"/>
      <w:tblCellMar>
        <w:left w:w="115" w:type="dxa"/>
        <w:right w:w="115" w:type="dxa"/>
      </w:tblCellMar>
    </w:tblPr>
  </w:style>
  <w:style w:type="table" w:customStyle="1" w:styleId="afc">
    <w:basedOn w:val="TableNormal"/>
    <w:pPr>
      <w:spacing w:line="240" w:lineRule="auto"/>
    </w:pPr>
    <w:tblPr>
      <w:tblStyleRowBandSize w:val="1"/>
      <w:tblStyleColBandSize w:val="1"/>
      <w:tblCellMar>
        <w:left w:w="115" w:type="dxa"/>
        <w:right w:w="115" w:type="dxa"/>
      </w:tblCellMar>
    </w:tblPr>
  </w:style>
  <w:style w:type="character" w:styleId="FollowedHyperlink">
    <w:name w:val="FollowedHyperlink"/>
    <w:basedOn w:val="DefaultParagraphFont"/>
    <w:uiPriority w:val="99"/>
    <w:semiHidden/>
    <w:unhideWhenUsed/>
    <w:rsid w:val="00E54187"/>
    <w:rPr>
      <w:color w:val="0000FF"/>
      <w:u w:val="single"/>
    </w:rPr>
  </w:style>
  <w:style w:type="paragraph" w:customStyle="1" w:styleId="msonormal0">
    <w:name w:val="msonormal"/>
    <w:basedOn w:val="Normal"/>
    <w:uiPriority w:val="99"/>
    <w:rsid w:val="00E54187"/>
    <w:pPr>
      <w:spacing w:before="100" w:beforeAutospacing="1" w:after="100" w:afterAutospacing="1" w:line="240" w:lineRule="auto"/>
    </w:pPr>
    <w:rPr>
      <w:rFonts w:ascii="Times New Roman" w:eastAsia="Times New Roman" w:hAnsi="Times New Roman" w:cs="Times New Roman"/>
    </w:rPr>
  </w:style>
  <w:style w:type="paragraph" w:styleId="NormalWeb">
    <w:name w:val="Normal (Web)"/>
    <w:basedOn w:val="Normal"/>
    <w:uiPriority w:val="99"/>
    <w:unhideWhenUsed/>
    <w:rsid w:val="001679F4"/>
    <w:pPr>
      <w:spacing w:beforeLines="1" w:afterLines="1" w:line="240" w:lineRule="auto"/>
      <w:pPrChange w:id="0" w:author="V2" w:date="2025-04-14T14:19:00Z">
        <w:pPr>
          <w:spacing w:beforeLines="1" w:before="200" w:afterLines="1"/>
        </w:pPr>
      </w:pPrChange>
    </w:pPr>
    <w:rPr>
      <w:rFonts w:ascii="Times" w:eastAsia="Cambria" w:hAnsi="Times" w:cs="Times New Roman"/>
      <w:sz w:val="20"/>
      <w:szCs w:val="20"/>
      <w:rPrChange w:id="0" w:author="V2" w:date="2025-04-14T14:19:00Z">
        <w:rPr>
          <w:rFonts w:ascii="Times" w:eastAsia="Cambria" w:hAnsi="Times"/>
          <w:lang w:val="en-US" w:eastAsia="en-US" w:bidi="ar-SA"/>
        </w:rPr>
      </w:rPrChange>
    </w:rPr>
  </w:style>
  <w:style w:type="paragraph" w:styleId="TOC1">
    <w:name w:val="toc 1"/>
    <w:basedOn w:val="Normal"/>
    <w:next w:val="Normal"/>
    <w:autoRedefine/>
    <w:uiPriority w:val="39"/>
    <w:unhideWhenUsed/>
    <w:rsid w:val="00E54187"/>
    <w:pPr>
      <w:spacing w:before="120"/>
    </w:pPr>
    <w:rPr>
      <w:rFonts w:asciiTheme="minorHAnsi" w:hAnsiTheme="minorHAnsi"/>
      <w:b/>
    </w:rPr>
  </w:style>
  <w:style w:type="paragraph" w:styleId="TOC2">
    <w:name w:val="toc 2"/>
    <w:basedOn w:val="Normal"/>
    <w:next w:val="Normal"/>
    <w:autoRedefine/>
    <w:uiPriority w:val="39"/>
    <w:unhideWhenUsed/>
    <w:rsid w:val="00E54187"/>
    <w:pPr>
      <w:spacing w:before="0"/>
      <w:ind w:left="240"/>
    </w:pPr>
    <w:rPr>
      <w:rFonts w:asciiTheme="minorHAnsi" w:hAnsiTheme="minorHAnsi"/>
      <w:b/>
      <w:sz w:val="22"/>
      <w:szCs w:val="22"/>
    </w:rPr>
  </w:style>
  <w:style w:type="paragraph" w:styleId="TOC3">
    <w:name w:val="toc 3"/>
    <w:basedOn w:val="Normal"/>
    <w:next w:val="Normal"/>
    <w:autoRedefine/>
    <w:uiPriority w:val="39"/>
    <w:unhideWhenUsed/>
    <w:rsid w:val="00951E65"/>
    <w:pPr>
      <w:tabs>
        <w:tab w:val="left" w:pos="1550"/>
        <w:tab w:val="right" w:leader="dot" w:pos="10790"/>
      </w:tabs>
      <w:spacing w:before="0"/>
      <w:ind w:left="480"/>
    </w:pPr>
    <w:rPr>
      <w:rFonts w:asciiTheme="minorHAnsi" w:hAnsiTheme="minorHAnsi"/>
      <w:sz w:val="22"/>
      <w:szCs w:val="22"/>
    </w:rPr>
  </w:style>
  <w:style w:type="paragraph" w:styleId="TOC4">
    <w:name w:val="toc 4"/>
    <w:basedOn w:val="Normal"/>
    <w:next w:val="Normal"/>
    <w:autoRedefine/>
    <w:uiPriority w:val="39"/>
    <w:unhideWhenUsed/>
    <w:rsid w:val="00E54187"/>
    <w:pPr>
      <w:spacing w:before="0"/>
      <w:ind w:left="720"/>
    </w:pPr>
    <w:rPr>
      <w:rFonts w:asciiTheme="minorHAnsi" w:hAnsiTheme="minorHAnsi"/>
      <w:sz w:val="20"/>
      <w:szCs w:val="20"/>
    </w:rPr>
  </w:style>
  <w:style w:type="paragraph" w:styleId="TOC5">
    <w:name w:val="toc 5"/>
    <w:basedOn w:val="Normal"/>
    <w:next w:val="Normal"/>
    <w:autoRedefine/>
    <w:uiPriority w:val="39"/>
    <w:unhideWhenUsed/>
    <w:rsid w:val="00E54187"/>
    <w:pPr>
      <w:spacing w:before="0"/>
      <w:ind w:left="960"/>
    </w:pPr>
    <w:rPr>
      <w:rFonts w:asciiTheme="minorHAnsi" w:hAnsiTheme="minorHAnsi"/>
      <w:sz w:val="20"/>
      <w:szCs w:val="20"/>
    </w:rPr>
  </w:style>
  <w:style w:type="paragraph" w:styleId="TOC6">
    <w:name w:val="toc 6"/>
    <w:basedOn w:val="Normal"/>
    <w:next w:val="Normal"/>
    <w:autoRedefine/>
    <w:uiPriority w:val="39"/>
    <w:unhideWhenUsed/>
    <w:rsid w:val="00E54187"/>
    <w:pPr>
      <w:spacing w:before="0"/>
      <w:ind w:left="1200"/>
    </w:pPr>
    <w:rPr>
      <w:rFonts w:asciiTheme="minorHAnsi" w:hAnsiTheme="minorHAnsi"/>
      <w:sz w:val="20"/>
      <w:szCs w:val="20"/>
    </w:rPr>
  </w:style>
  <w:style w:type="paragraph" w:styleId="TOC7">
    <w:name w:val="toc 7"/>
    <w:basedOn w:val="Normal"/>
    <w:next w:val="Normal"/>
    <w:autoRedefine/>
    <w:uiPriority w:val="39"/>
    <w:unhideWhenUsed/>
    <w:rsid w:val="00E54187"/>
    <w:pPr>
      <w:spacing w:before="0"/>
      <w:ind w:left="1440"/>
    </w:pPr>
    <w:rPr>
      <w:rFonts w:asciiTheme="minorHAnsi" w:hAnsiTheme="minorHAnsi"/>
      <w:sz w:val="20"/>
      <w:szCs w:val="20"/>
    </w:rPr>
  </w:style>
  <w:style w:type="paragraph" w:styleId="TOC8">
    <w:name w:val="toc 8"/>
    <w:basedOn w:val="Normal"/>
    <w:next w:val="Normal"/>
    <w:autoRedefine/>
    <w:uiPriority w:val="39"/>
    <w:unhideWhenUsed/>
    <w:rsid w:val="00E54187"/>
    <w:pPr>
      <w:spacing w:before="0"/>
      <w:ind w:left="1680"/>
    </w:pPr>
    <w:rPr>
      <w:rFonts w:asciiTheme="minorHAnsi" w:hAnsiTheme="minorHAnsi"/>
      <w:sz w:val="20"/>
      <w:szCs w:val="20"/>
    </w:rPr>
  </w:style>
  <w:style w:type="paragraph" w:styleId="TOC9">
    <w:name w:val="toc 9"/>
    <w:basedOn w:val="Normal"/>
    <w:next w:val="Normal"/>
    <w:autoRedefine/>
    <w:uiPriority w:val="39"/>
    <w:unhideWhenUsed/>
    <w:rsid w:val="00E54187"/>
    <w:pPr>
      <w:spacing w:before="0"/>
      <w:ind w:left="1920"/>
    </w:pPr>
    <w:rPr>
      <w:rFonts w:asciiTheme="minorHAnsi" w:hAnsiTheme="minorHAnsi"/>
      <w:sz w:val="20"/>
      <w:szCs w:val="20"/>
    </w:rPr>
  </w:style>
  <w:style w:type="paragraph" w:styleId="FootnoteText">
    <w:name w:val="footnote text"/>
    <w:basedOn w:val="Normal"/>
    <w:link w:val="FootnoteTextChar"/>
    <w:uiPriority w:val="99"/>
    <w:unhideWhenUsed/>
    <w:rsid w:val="00E54187"/>
    <w:pPr>
      <w:spacing w:line="240" w:lineRule="auto"/>
    </w:pPr>
    <w:rPr>
      <w:rFonts w:asciiTheme="minorHAnsi" w:eastAsiaTheme="minorEastAsia" w:hAnsiTheme="minorHAnsi" w:cstheme="minorBidi"/>
      <w:sz w:val="20"/>
      <w:szCs w:val="20"/>
    </w:rPr>
  </w:style>
  <w:style w:type="character" w:customStyle="1" w:styleId="FootnoteTextChar">
    <w:name w:val="Footnote Text Char"/>
    <w:basedOn w:val="DefaultParagraphFont"/>
    <w:link w:val="FootnoteText"/>
    <w:uiPriority w:val="99"/>
    <w:rsid w:val="00E54187"/>
    <w:rPr>
      <w:rFonts w:asciiTheme="minorHAnsi" w:eastAsiaTheme="minorEastAsia" w:hAnsiTheme="minorHAnsi" w:cstheme="minorBidi"/>
      <w:sz w:val="20"/>
      <w:szCs w:val="20"/>
    </w:rPr>
  </w:style>
  <w:style w:type="paragraph" w:styleId="EndnoteText">
    <w:name w:val="endnote text"/>
    <w:basedOn w:val="Normal"/>
    <w:link w:val="EndnoteTextChar"/>
    <w:uiPriority w:val="99"/>
    <w:semiHidden/>
    <w:unhideWhenUsed/>
    <w:rsid w:val="00E54187"/>
    <w:pPr>
      <w:spacing w:line="240" w:lineRule="auto"/>
    </w:pPr>
    <w:rPr>
      <w:rFonts w:asciiTheme="minorHAnsi" w:eastAsiaTheme="minorEastAsia" w:hAnsiTheme="minorHAnsi" w:cstheme="minorBidi"/>
    </w:rPr>
  </w:style>
  <w:style w:type="character" w:customStyle="1" w:styleId="EndnoteTextChar">
    <w:name w:val="Endnote Text Char"/>
    <w:basedOn w:val="DefaultParagraphFont"/>
    <w:link w:val="EndnoteText"/>
    <w:uiPriority w:val="99"/>
    <w:semiHidden/>
    <w:rsid w:val="00E54187"/>
    <w:rPr>
      <w:rFonts w:asciiTheme="minorHAnsi" w:eastAsiaTheme="minorEastAsia" w:hAnsiTheme="minorHAnsi" w:cstheme="minorBidi"/>
      <w:sz w:val="24"/>
      <w:szCs w:val="24"/>
    </w:rPr>
  </w:style>
  <w:style w:type="paragraph" w:styleId="ListBullet">
    <w:name w:val="List Bullet"/>
    <w:basedOn w:val="Normal"/>
    <w:autoRedefine/>
    <w:uiPriority w:val="99"/>
    <w:semiHidden/>
    <w:unhideWhenUsed/>
    <w:rsid w:val="00E54187"/>
    <w:pPr>
      <w:tabs>
        <w:tab w:val="left" w:pos="720"/>
      </w:tabs>
      <w:spacing w:before="120" w:after="120" w:line="240" w:lineRule="auto"/>
      <w:ind w:hanging="720"/>
    </w:pPr>
    <w:rPr>
      <w:rFonts w:ascii="Arial" w:eastAsia="Times New Roman" w:hAnsi="Arial" w:cs="Times New Roman"/>
      <w:b/>
      <w:szCs w:val="20"/>
    </w:rPr>
  </w:style>
  <w:style w:type="paragraph" w:styleId="BodyText">
    <w:name w:val="Body Text"/>
    <w:basedOn w:val="Normal"/>
    <w:link w:val="BodyTextChar"/>
    <w:uiPriority w:val="1"/>
    <w:semiHidden/>
    <w:unhideWhenUsed/>
    <w:qFormat/>
    <w:rsid w:val="00E54187"/>
    <w:pPr>
      <w:autoSpaceDE w:val="0"/>
      <w:autoSpaceDN w:val="0"/>
      <w:adjustRightInd w:val="0"/>
      <w:spacing w:line="252" w:lineRule="exact"/>
      <w:ind w:left="920" w:hanging="764"/>
    </w:pPr>
    <w:rPr>
      <w:rFonts w:ascii="Times New Roman" w:eastAsiaTheme="minorEastAsia" w:hAnsi="Times New Roman" w:cs="Times New Roman"/>
      <w:sz w:val="21"/>
      <w:szCs w:val="21"/>
    </w:rPr>
  </w:style>
  <w:style w:type="character" w:customStyle="1" w:styleId="BodyTextChar">
    <w:name w:val="Body Text Char"/>
    <w:basedOn w:val="DefaultParagraphFont"/>
    <w:link w:val="BodyText"/>
    <w:uiPriority w:val="1"/>
    <w:semiHidden/>
    <w:rsid w:val="00E54187"/>
    <w:rPr>
      <w:rFonts w:ascii="Times New Roman" w:eastAsiaTheme="minorEastAsia" w:hAnsi="Times New Roman" w:cs="Times New Roman"/>
      <w:sz w:val="21"/>
      <w:szCs w:val="21"/>
    </w:rPr>
  </w:style>
  <w:style w:type="paragraph" w:styleId="DocumentMap">
    <w:name w:val="Document Map"/>
    <w:basedOn w:val="Normal"/>
    <w:link w:val="DocumentMapChar"/>
    <w:uiPriority w:val="99"/>
    <w:semiHidden/>
    <w:unhideWhenUsed/>
    <w:rsid w:val="00E54187"/>
    <w:pPr>
      <w:spacing w:line="240" w:lineRule="auto"/>
    </w:pPr>
    <w:rPr>
      <w:rFonts w:ascii="Lucida Grande" w:eastAsiaTheme="minorEastAsia" w:hAnsi="Lucida Grande" w:cs="Lucida Grande"/>
    </w:rPr>
  </w:style>
  <w:style w:type="character" w:customStyle="1" w:styleId="DocumentMapChar">
    <w:name w:val="Document Map Char"/>
    <w:basedOn w:val="DefaultParagraphFont"/>
    <w:link w:val="DocumentMap"/>
    <w:uiPriority w:val="99"/>
    <w:semiHidden/>
    <w:rsid w:val="00E54187"/>
    <w:rPr>
      <w:rFonts w:ascii="Lucida Grande" w:eastAsiaTheme="minorEastAsia" w:hAnsi="Lucida Grande" w:cs="Lucida Grande"/>
      <w:sz w:val="24"/>
      <w:szCs w:val="24"/>
    </w:rPr>
  </w:style>
  <w:style w:type="paragraph" w:styleId="PlainText">
    <w:name w:val="Plain Text"/>
    <w:basedOn w:val="Normal"/>
    <w:link w:val="PlainTextChar"/>
    <w:uiPriority w:val="99"/>
    <w:semiHidden/>
    <w:unhideWhenUsed/>
    <w:rsid w:val="00E54187"/>
    <w:pPr>
      <w:spacing w:line="240" w:lineRule="auto"/>
    </w:pPr>
    <w:rPr>
      <w:rFonts w:ascii="Courier New" w:eastAsia="Times New Roman" w:hAnsi="Courier New" w:cs="Courier New"/>
      <w:sz w:val="20"/>
      <w:szCs w:val="20"/>
    </w:rPr>
  </w:style>
  <w:style w:type="character" w:customStyle="1" w:styleId="PlainTextChar">
    <w:name w:val="Plain Text Char"/>
    <w:basedOn w:val="DefaultParagraphFont"/>
    <w:link w:val="PlainText"/>
    <w:uiPriority w:val="99"/>
    <w:semiHidden/>
    <w:rsid w:val="00E54187"/>
    <w:rPr>
      <w:rFonts w:ascii="Courier New" w:eastAsia="Times New Roman" w:hAnsi="Courier New" w:cs="Courier New"/>
      <w:sz w:val="20"/>
      <w:szCs w:val="20"/>
    </w:rPr>
  </w:style>
  <w:style w:type="character" w:customStyle="1" w:styleId="NoSpacingChar">
    <w:name w:val="No Spacing Char"/>
    <w:basedOn w:val="DefaultParagraphFont"/>
    <w:link w:val="NoSpacing"/>
    <w:uiPriority w:val="1"/>
    <w:locked/>
    <w:rsid w:val="00E54187"/>
    <w:rPr>
      <w:rFonts w:ascii="Times New Roman" w:hAnsi="Times New Roman" w:cs="Times New Roman"/>
      <w:color w:val="000000"/>
      <w:sz w:val="24"/>
      <w:szCs w:val="24"/>
    </w:rPr>
  </w:style>
  <w:style w:type="paragraph" w:styleId="NoSpacing">
    <w:name w:val="No Spacing"/>
    <w:basedOn w:val="Normal"/>
    <w:link w:val="NoSpacingChar"/>
    <w:uiPriority w:val="1"/>
    <w:qFormat/>
    <w:rsid w:val="00E54187"/>
    <w:pPr>
      <w:widowControl w:val="0"/>
      <w:spacing w:after="60" w:line="240" w:lineRule="exact"/>
      <w:ind w:firstLine="360"/>
    </w:pPr>
    <w:rPr>
      <w:rFonts w:ascii="Times New Roman" w:hAnsi="Times New Roman" w:cs="Times New Roman"/>
      <w:color w:val="000000"/>
    </w:rPr>
  </w:style>
  <w:style w:type="paragraph" w:styleId="Bibliography">
    <w:name w:val="Bibliography"/>
    <w:basedOn w:val="Normal"/>
    <w:next w:val="Normal"/>
    <w:uiPriority w:val="37"/>
    <w:semiHidden/>
    <w:unhideWhenUsed/>
    <w:rsid w:val="00E54187"/>
    <w:pPr>
      <w:tabs>
        <w:tab w:val="left" w:pos="24"/>
      </w:tabs>
      <w:spacing w:line="480" w:lineRule="auto"/>
      <w:ind w:left="24" w:hanging="24"/>
    </w:pPr>
    <w:rPr>
      <w:rFonts w:asciiTheme="minorHAnsi" w:eastAsiaTheme="minorEastAsia" w:hAnsiTheme="minorHAnsi" w:cstheme="minorBidi"/>
    </w:rPr>
  </w:style>
  <w:style w:type="paragraph" w:styleId="TOCHeading">
    <w:name w:val="TOC Heading"/>
    <w:basedOn w:val="Heading1"/>
    <w:next w:val="Normal"/>
    <w:uiPriority w:val="39"/>
    <w:unhideWhenUsed/>
    <w:qFormat/>
    <w:rsid w:val="001679F4"/>
    <w:pPr>
      <w:spacing w:after="0"/>
      <w:jc w:val="center"/>
      <w:outlineLvl w:val="9"/>
      <w:pPrChange w:id="1" w:author="V2" w:date="2025-04-14T14:19:00Z">
        <w:pPr>
          <w:keepNext/>
          <w:keepLines/>
          <w:spacing w:before="480" w:line="276" w:lineRule="auto"/>
          <w:jc w:val="center"/>
        </w:pPr>
      </w:pPrChange>
    </w:pPr>
    <w:rPr>
      <w:rFonts w:asciiTheme="majorHAnsi" w:eastAsiaTheme="majorEastAsia" w:hAnsiTheme="majorHAnsi" w:cstheme="majorBidi"/>
      <w:bCs/>
      <w:color w:val="2F5496" w:themeColor="accent1" w:themeShade="BF"/>
      <w:sz w:val="28"/>
      <w:szCs w:val="28"/>
      <w:rPrChange w:id="1" w:author="V2" w:date="2025-04-14T14:19:00Z">
        <w:rPr>
          <w:rFonts w:asciiTheme="majorHAnsi" w:eastAsiaTheme="majorEastAsia" w:hAnsiTheme="majorHAnsi" w:cstheme="majorBidi"/>
          <w:b/>
          <w:bCs/>
          <w:color w:val="2F5496" w:themeColor="accent1" w:themeShade="BF"/>
          <w:sz w:val="28"/>
          <w:szCs w:val="28"/>
          <w:lang w:val="en-US" w:eastAsia="en-US" w:bidi="ar-SA"/>
        </w:rPr>
      </w:rPrChange>
    </w:rPr>
  </w:style>
  <w:style w:type="paragraph" w:customStyle="1" w:styleId="Default">
    <w:name w:val="Default"/>
    <w:uiPriority w:val="99"/>
    <w:rsid w:val="00E54187"/>
    <w:pPr>
      <w:autoSpaceDE w:val="0"/>
      <w:autoSpaceDN w:val="0"/>
      <w:adjustRightInd w:val="0"/>
      <w:spacing w:line="240" w:lineRule="auto"/>
    </w:pPr>
    <w:rPr>
      <w:rFonts w:ascii="Times New Roman" w:eastAsiaTheme="minorEastAsia" w:hAnsi="Times New Roman" w:cs="Times New Roman"/>
      <w:color w:val="000000"/>
    </w:rPr>
  </w:style>
  <w:style w:type="paragraph" w:customStyle="1" w:styleId="Listlevel2">
    <w:name w:val="List (level 2)"/>
    <w:basedOn w:val="Normal"/>
    <w:uiPriority w:val="99"/>
    <w:qFormat/>
    <w:rsid w:val="00E54187"/>
    <w:pPr>
      <w:numPr>
        <w:numId w:val="13"/>
      </w:numPr>
      <w:spacing w:line="240" w:lineRule="auto"/>
      <w:jc w:val="both"/>
    </w:pPr>
    <w:rPr>
      <w:rFonts w:eastAsia="SimSun" w:cs="Times New Roman"/>
      <w:sz w:val="23"/>
    </w:rPr>
  </w:style>
  <w:style w:type="paragraph" w:customStyle="1" w:styleId="Listlevel1">
    <w:name w:val="List (level 1)"/>
    <w:basedOn w:val="Normal"/>
    <w:uiPriority w:val="99"/>
    <w:qFormat/>
    <w:rsid w:val="00E54187"/>
    <w:pPr>
      <w:tabs>
        <w:tab w:val="num" w:pos="720"/>
      </w:tabs>
      <w:spacing w:before="240" w:line="240" w:lineRule="auto"/>
      <w:ind w:left="720" w:hanging="720"/>
    </w:pPr>
    <w:rPr>
      <w:rFonts w:eastAsia="SimSun" w:cs="Times New Roman"/>
      <w:sz w:val="23"/>
    </w:rPr>
  </w:style>
  <w:style w:type="paragraph" w:customStyle="1" w:styleId="Listlevel3">
    <w:name w:val="List (level 3)"/>
    <w:basedOn w:val="Normal"/>
    <w:uiPriority w:val="99"/>
    <w:qFormat/>
    <w:rsid w:val="00E54187"/>
    <w:pPr>
      <w:numPr>
        <w:ilvl w:val="2"/>
        <w:numId w:val="14"/>
      </w:numPr>
      <w:spacing w:line="240" w:lineRule="auto"/>
    </w:pPr>
    <w:rPr>
      <w:rFonts w:eastAsia="SimSun" w:cs="Times New Roman"/>
      <w:sz w:val="23"/>
    </w:rPr>
  </w:style>
  <w:style w:type="character" w:customStyle="1" w:styleId="EndNoteBibliographyChar">
    <w:name w:val="EndNote Bibliography Char"/>
    <w:basedOn w:val="DefaultParagraphFont"/>
    <w:link w:val="EndNoteBibliography"/>
    <w:locked/>
    <w:rsid w:val="00E54187"/>
    <w:rPr>
      <w:rFonts w:ascii="Times New Roman" w:eastAsia="SimSun" w:hAnsi="Times New Roman" w:cs="Times New Roman"/>
      <w:noProof/>
      <w:sz w:val="24"/>
      <w:szCs w:val="24"/>
    </w:rPr>
  </w:style>
  <w:style w:type="paragraph" w:customStyle="1" w:styleId="EndNoteBibliography">
    <w:name w:val="EndNote Bibliography"/>
    <w:basedOn w:val="Normal"/>
    <w:link w:val="EndNoteBibliographyChar"/>
    <w:rsid w:val="00E54187"/>
    <w:pPr>
      <w:spacing w:line="240" w:lineRule="auto"/>
    </w:pPr>
    <w:rPr>
      <w:rFonts w:ascii="Times New Roman" w:eastAsia="SimSun" w:hAnsi="Times New Roman" w:cs="Times New Roman"/>
      <w:noProof/>
    </w:rPr>
  </w:style>
  <w:style w:type="paragraph" w:customStyle="1" w:styleId="BasicParagraph">
    <w:name w:val="[Basic Paragraph]"/>
    <w:basedOn w:val="Normal"/>
    <w:uiPriority w:val="99"/>
    <w:rsid w:val="00E54187"/>
    <w:pPr>
      <w:widowControl w:val="0"/>
      <w:autoSpaceDE w:val="0"/>
      <w:autoSpaceDN w:val="0"/>
      <w:adjustRightInd w:val="0"/>
      <w:spacing w:line="288" w:lineRule="auto"/>
    </w:pPr>
    <w:rPr>
      <w:rFonts w:ascii="MinionPro-Regular" w:eastAsiaTheme="minorEastAsia" w:hAnsi="MinionPro-Regular" w:cs="MinionPro-Regular"/>
      <w:color w:val="000000"/>
    </w:rPr>
  </w:style>
  <w:style w:type="paragraph" w:customStyle="1" w:styleId="1">
    <w:name w:val="1"/>
    <w:aliases w:val="2,3"/>
    <w:basedOn w:val="Normal"/>
    <w:uiPriority w:val="99"/>
    <w:rsid w:val="00E54187"/>
    <w:pPr>
      <w:widowControl w:val="0"/>
      <w:tabs>
        <w:tab w:val="num" w:pos="720"/>
      </w:tabs>
      <w:snapToGrid w:val="0"/>
      <w:spacing w:line="240" w:lineRule="auto"/>
      <w:ind w:left="720" w:hanging="720"/>
    </w:pPr>
    <w:rPr>
      <w:rFonts w:ascii="Times New Roman" w:eastAsia="Times New Roman" w:hAnsi="Times New Roman" w:cs="Times New Roman"/>
      <w:szCs w:val="20"/>
    </w:rPr>
  </w:style>
  <w:style w:type="paragraph" w:customStyle="1" w:styleId="TableParagraph">
    <w:name w:val="Table Paragraph"/>
    <w:basedOn w:val="Normal"/>
    <w:uiPriority w:val="1"/>
    <w:qFormat/>
    <w:rsid w:val="00E54187"/>
    <w:pPr>
      <w:autoSpaceDE w:val="0"/>
      <w:autoSpaceDN w:val="0"/>
      <w:adjustRightInd w:val="0"/>
      <w:spacing w:before="31" w:line="240" w:lineRule="auto"/>
      <w:ind w:left="60"/>
    </w:pPr>
    <w:rPr>
      <w:rFonts w:ascii="Cambria" w:eastAsiaTheme="minorEastAsia" w:hAnsi="Cambria" w:cs="Cambria"/>
    </w:rPr>
  </w:style>
  <w:style w:type="character" w:customStyle="1" w:styleId="footnotedescriptionChar">
    <w:name w:val="footnote description Char"/>
    <w:link w:val="footnotedescription"/>
    <w:locked/>
    <w:rsid w:val="00E54187"/>
    <w:rPr>
      <w:color w:val="000000"/>
      <w:sz w:val="20"/>
    </w:rPr>
  </w:style>
  <w:style w:type="paragraph" w:customStyle="1" w:styleId="footnotedescription">
    <w:name w:val="footnote description"/>
    <w:next w:val="Normal"/>
    <w:link w:val="footnotedescriptionChar"/>
    <w:rsid w:val="00E54187"/>
    <w:pPr>
      <w:spacing w:line="242" w:lineRule="auto"/>
      <w:ind w:left="699"/>
    </w:pPr>
    <w:rPr>
      <w:color w:val="000000"/>
      <w:sz w:val="20"/>
    </w:rPr>
  </w:style>
  <w:style w:type="paragraph" w:customStyle="1" w:styleId="Style1">
    <w:name w:val="Style1"/>
    <w:basedOn w:val="BodyText"/>
    <w:uiPriority w:val="99"/>
    <w:qFormat/>
    <w:rsid w:val="00E54187"/>
    <w:pPr>
      <w:pBdr>
        <w:bottom w:val="single" w:sz="24" w:space="0" w:color="E5E5E7"/>
      </w:pBdr>
      <w:shd w:val="clear" w:color="auto" w:fill="FFFFFF"/>
      <w:jc w:val="both"/>
    </w:pPr>
    <w:rPr>
      <w:rFonts w:ascii="Rockwell" w:hAnsi="Rockwell" w:cs="Rockwell"/>
      <w:sz w:val="20"/>
    </w:rPr>
  </w:style>
  <w:style w:type="character" w:styleId="EndnoteReference">
    <w:name w:val="endnote reference"/>
    <w:basedOn w:val="DefaultParagraphFont"/>
    <w:uiPriority w:val="99"/>
    <w:semiHidden/>
    <w:unhideWhenUsed/>
    <w:rsid w:val="00E54187"/>
    <w:rPr>
      <w:vertAlign w:val="superscript"/>
    </w:rPr>
  </w:style>
  <w:style w:type="character" w:customStyle="1" w:styleId="search">
    <w:name w:val="search"/>
    <w:basedOn w:val="DefaultParagraphFont"/>
    <w:rsid w:val="00E54187"/>
  </w:style>
  <w:style w:type="character" w:customStyle="1" w:styleId="BalloonTextChar1">
    <w:name w:val="Balloon Text Char1"/>
    <w:basedOn w:val="DefaultParagraphFont"/>
    <w:uiPriority w:val="99"/>
    <w:semiHidden/>
    <w:locked/>
    <w:rsid w:val="00E54187"/>
    <w:rPr>
      <w:rFonts w:ascii="Segoe UI" w:eastAsiaTheme="minorEastAsia" w:hAnsi="Segoe UI" w:cs="Segoe UI"/>
      <w:sz w:val="18"/>
      <w:szCs w:val="18"/>
    </w:rPr>
  </w:style>
  <w:style w:type="character" w:customStyle="1" w:styleId="author">
    <w:name w:val="author"/>
    <w:basedOn w:val="DefaultParagraphFont"/>
    <w:rsid w:val="00E54187"/>
  </w:style>
  <w:style w:type="character" w:customStyle="1" w:styleId="articletitle">
    <w:name w:val="articletitle"/>
    <w:basedOn w:val="DefaultParagraphFont"/>
    <w:rsid w:val="00E54187"/>
  </w:style>
  <w:style w:type="character" w:customStyle="1" w:styleId="journaltitle">
    <w:name w:val="journaltitle"/>
    <w:basedOn w:val="DefaultParagraphFont"/>
    <w:rsid w:val="00E54187"/>
  </w:style>
  <w:style w:type="character" w:customStyle="1" w:styleId="vol">
    <w:name w:val="vol"/>
    <w:basedOn w:val="DefaultParagraphFont"/>
    <w:rsid w:val="00E54187"/>
  </w:style>
  <w:style w:type="character" w:customStyle="1" w:styleId="citedissue">
    <w:name w:val="citedissue"/>
    <w:basedOn w:val="DefaultParagraphFont"/>
    <w:rsid w:val="00E54187"/>
  </w:style>
  <w:style w:type="character" w:customStyle="1" w:styleId="pubyear">
    <w:name w:val="pubyear"/>
    <w:basedOn w:val="DefaultParagraphFont"/>
    <w:rsid w:val="00E54187"/>
  </w:style>
  <w:style w:type="character" w:customStyle="1" w:styleId="footnotemark">
    <w:name w:val="footnote mark"/>
    <w:rsid w:val="00E54187"/>
    <w:rPr>
      <w:rFonts w:ascii="Calibri" w:eastAsia="Calibri" w:hAnsi="Calibri" w:cs="Calibri" w:hint="default"/>
      <w:color w:val="000000"/>
      <w:sz w:val="20"/>
      <w:vertAlign w:val="superscript"/>
    </w:rPr>
  </w:style>
  <w:style w:type="character" w:customStyle="1" w:styleId="toggle-wrapper">
    <w:name w:val="toggle-wrapper"/>
    <w:basedOn w:val="DefaultParagraphFont"/>
    <w:rsid w:val="00E54187"/>
  </w:style>
  <w:style w:type="character" w:customStyle="1" w:styleId="apple-converted-space">
    <w:name w:val="apple-converted-space"/>
    <w:basedOn w:val="DefaultParagraphFont"/>
    <w:rsid w:val="00E54187"/>
  </w:style>
  <w:style w:type="character" w:customStyle="1" w:styleId="xapple-tab-span">
    <w:name w:val="x_apple-tab-span"/>
    <w:basedOn w:val="DefaultParagraphFont"/>
    <w:rsid w:val="00E54187"/>
  </w:style>
  <w:style w:type="character" w:customStyle="1" w:styleId="pagefirst">
    <w:name w:val="pagefirst"/>
    <w:basedOn w:val="DefaultParagraphFont"/>
    <w:rsid w:val="00E54187"/>
  </w:style>
  <w:style w:type="character" w:customStyle="1" w:styleId="pagelast">
    <w:name w:val="pagelast"/>
    <w:basedOn w:val="DefaultParagraphFont"/>
    <w:rsid w:val="00E54187"/>
  </w:style>
  <w:style w:type="table" w:customStyle="1" w:styleId="TableGrid0">
    <w:name w:val="TableGrid"/>
    <w:rsid w:val="00E54187"/>
    <w:pPr>
      <w:spacing w:line="240" w:lineRule="auto"/>
    </w:pPr>
    <w:rPr>
      <w:rFonts w:asciiTheme="minorHAnsi" w:eastAsiaTheme="minorEastAsia" w:hAnsiTheme="minorHAnsi" w:cstheme="minorBidi"/>
    </w:rPr>
    <w:tblPr>
      <w:tblCellMar>
        <w:top w:w="0" w:type="dxa"/>
        <w:left w:w="0" w:type="dxa"/>
        <w:bottom w:w="0" w:type="dxa"/>
        <w:right w:w="0" w:type="dxa"/>
      </w:tblCellMar>
    </w:tblPr>
  </w:style>
  <w:style w:type="table" w:customStyle="1" w:styleId="TableGrid11">
    <w:name w:val="Table Grid11"/>
    <w:basedOn w:val="TableNormal"/>
    <w:uiPriority w:val="39"/>
    <w:rsid w:val="00E54187"/>
    <w:pPr>
      <w:spacing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E54187"/>
  </w:style>
  <w:style w:type="table" w:customStyle="1" w:styleId="afd">
    <w:basedOn w:val="TableNormal"/>
    <w:pPr>
      <w:spacing w:line="240" w:lineRule="auto"/>
    </w:pPr>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pPr>
      <w:spacing w:line="240" w:lineRule="auto"/>
    </w:pPr>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pPr>
      <w:spacing w:line="240" w:lineRule="auto"/>
    </w:pPr>
    <w:tblPr>
      <w:tblStyleRowBandSize w:val="1"/>
      <w:tblStyleColBandSize w:val="1"/>
      <w:tblCellMar>
        <w:left w:w="115" w:type="dxa"/>
        <w:right w:w="115" w:type="dxa"/>
      </w:tblCellMar>
    </w:tblPr>
  </w:style>
  <w:style w:type="table" w:customStyle="1" w:styleId="afffffa">
    <w:basedOn w:val="TableNormal"/>
    <w:pPr>
      <w:spacing w:line="240" w:lineRule="auto"/>
    </w:pPr>
    <w:tblPr>
      <w:tblStyleRowBandSize w:val="1"/>
      <w:tblStyleColBandSize w:val="1"/>
      <w:tblCellMar>
        <w:left w:w="115" w:type="dxa"/>
        <w:right w:w="115" w:type="dxa"/>
      </w:tblCellMar>
    </w:tblPr>
  </w:style>
  <w:style w:type="table" w:customStyle="1" w:styleId="afffffb">
    <w:basedOn w:val="TableNormal"/>
    <w:pPr>
      <w:spacing w:line="240" w:lineRule="auto"/>
    </w:pPr>
    <w:tblPr>
      <w:tblStyleRowBandSize w:val="1"/>
      <w:tblStyleColBandSize w:val="1"/>
      <w:tblCellMar>
        <w:left w:w="115" w:type="dxa"/>
        <w:right w:w="115" w:type="dxa"/>
      </w:tblCellMar>
    </w:tblPr>
  </w:style>
  <w:style w:type="table" w:customStyle="1" w:styleId="afffffc">
    <w:basedOn w:val="TableNormal"/>
    <w:pPr>
      <w:spacing w:line="240" w:lineRule="auto"/>
    </w:pPr>
    <w:tblPr>
      <w:tblStyleRowBandSize w:val="1"/>
      <w:tblStyleColBandSize w:val="1"/>
      <w:tblCellMar>
        <w:left w:w="115" w:type="dxa"/>
        <w:right w:w="115" w:type="dxa"/>
      </w:tblCellMar>
    </w:tblPr>
  </w:style>
  <w:style w:type="table" w:customStyle="1" w:styleId="afffffd">
    <w:basedOn w:val="TableNormal"/>
    <w:pPr>
      <w:spacing w:line="240" w:lineRule="auto"/>
    </w:pPr>
    <w:tblPr>
      <w:tblStyleRowBandSize w:val="1"/>
      <w:tblStyleColBandSize w:val="1"/>
      <w:tblCellMar>
        <w:left w:w="115" w:type="dxa"/>
        <w:right w:w="115" w:type="dxa"/>
      </w:tblCellMar>
    </w:tblPr>
  </w:style>
  <w:style w:type="table" w:customStyle="1" w:styleId="afffffe">
    <w:basedOn w:val="TableNormal"/>
    <w:pPr>
      <w:spacing w:line="240" w:lineRule="auto"/>
    </w:pPr>
    <w:tblPr>
      <w:tblStyleRowBandSize w:val="1"/>
      <w:tblStyleColBandSize w:val="1"/>
      <w:tblCellMar>
        <w:left w:w="115" w:type="dxa"/>
        <w:right w:w="115" w:type="dxa"/>
      </w:tblCellMar>
    </w:tblPr>
  </w:style>
  <w:style w:type="table" w:customStyle="1" w:styleId="affffff">
    <w:basedOn w:val="TableNormal"/>
    <w:pPr>
      <w:spacing w:line="240" w:lineRule="auto"/>
    </w:pPr>
    <w:tblPr>
      <w:tblStyleRowBandSize w:val="1"/>
      <w:tblStyleColBandSize w:val="1"/>
      <w:tblCellMar>
        <w:left w:w="115" w:type="dxa"/>
        <w:right w:w="115" w:type="dxa"/>
      </w:tblCellMar>
    </w:tblPr>
  </w:style>
  <w:style w:type="table" w:customStyle="1" w:styleId="affffff0">
    <w:basedOn w:val="TableNormal"/>
    <w:pPr>
      <w:spacing w:line="240" w:lineRule="auto"/>
    </w:pPr>
    <w:tblPr>
      <w:tblStyleRowBandSize w:val="1"/>
      <w:tblStyleColBandSize w:val="1"/>
      <w:tblCellMar>
        <w:left w:w="115" w:type="dxa"/>
        <w:right w:w="115" w:type="dxa"/>
      </w:tblCellMar>
    </w:tblPr>
  </w:style>
  <w:style w:type="table" w:customStyle="1" w:styleId="affffff1">
    <w:basedOn w:val="TableNormal"/>
    <w:pPr>
      <w:spacing w:line="240" w:lineRule="auto"/>
    </w:pPr>
    <w:tblPr>
      <w:tblStyleRowBandSize w:val="1"/>
      <w:tblStyleColBandSize w:val="1"/>
      <w:tblCellMar>
        <w:left w:w="115" w:type="dxa"/>
        <w:right w:w="115" w:type="dxa"/>
      </w:tblCellMar>
    </w:tblPr>
  </w:style>
  <w:style w:type="table" w:customStyle="1" w:styleId="affffff2">
    <w:basedOn w:val="TableNormal"/>
    <w:pPr>
      <w:spacing w:line="240" w:lineRule="auto"/>
    </w:pPr>
    <w:tblPr>
      <w:tblStyleRowBandSize w:val="1"/>
      <w:tblStyleColBandSize w:val="1"/>
      <w:tblCellMar>
        <w:left w:w="115" w:type="dxa"/>
        <w:right w:w="115" w:type="dxa"/>
      </w:tblCellMar>
    </w:tblPr>
  </w:style>
  <w:style w:type="table" w:customStyle="1" w:styleId="affffff3">
    <w:basedOn w:val="TableNormal"/>
    <w:pPr>
      <w:spacing w:line="240" w:lineRule="auto"/>
    </w:pPr>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pPr>
      <w:spacing w:line="240" w:lineRule="auto"/>
    </w:pPr>
    <w:tblPr>
      <w:tblStyleRowBandSize w:val="1"/>
      <w:tblStyleColBandSize w:val="1"/>
      <w:tblCellMar>
        <w:left w:w="115" w:type="dxa"/>
        <w:right w:w="115" w:type="dxa"/>
      </w:tblCellMar>
    </w:tblPr>
  </w:style>
  <w:style w:type="table" w:customStyle="1" w:styleId="affffff7">
    <w:basedOn w:val="TableNormal"/>
    <w:pPr>
      <w:spacing w:line="240" w:lineRule="auto"/>
    </w:pPr>
    <w:tblPr>
      <w:tblStyleRowBandSize w:val="1"/>
      <w:tblStyleColBandSize w:val="1"/>
      <w:tblCellMar>
        <w:left w:w="115" w:type="dxa"/>
        <w:right w:w="115" w:type="dxa"/>
      </w:tblCellMar>
    </w:tblPr>
  </w:style>
  <w:style w:type="table" w:customStyle="1" w:styleId="affffff8">
    <w:basedOn w:val="TableNormal"/>
    <w:pPr>
      <w:spacing w:line="240" w:lineRule="auto"/>
    </w:pPr>
    <w:tblPr>
      <w:tblStyleRowBandSize w:val="1"/>
      <w:tblStyleColBandSize w:val="1"/>
      <w:tblCellMar>
        <w:left w:w="115" w:type="dxa"/>
        <w:right w:w="115" w:type="dxa"/>
      </w:tblCellMar>
    </w:tblPr>
  </w:style>
  <w:style w:type="table" w:customStyle="1" w:styleId="affffff9">
    <w:basedOn w:val="TableNormal"/>
    <w:pPr>
      <w:spacing w:line="240" w:lineRule="auto"/>
    </w:pPr>
    <w:tblPr>
      <w:tblStyleRowBandSize w:val="1"/>
      <w:tblStyleColBandSize w:val="1"/>
      <w:tblCellMar>
        <w:left w:w="115" w:type="dxa"/>
        <w:right w:w="115" w:type="dxa"/>
      </w:tblCellMar>
    </w:tblPr>
  </w:style>
  <w:style w:type="table" w:customStyle="1" w:styleId="affffffa">
    <w:basedOn w:val="TableNormal"/>
    <w:pPr>
      <w:spacing w:line="240" w:lineRule="auto"/>
    </w:pPr>
    <w:tblPr>
      <w:tblStyleRowBandSize w:val="1"/>
      <w:tblStyleColBandSize w:val="1"/>
      <w:tblCellMar>
        <w:left w:w="115" w:type="dxa"/>
        <w:right w:w="115" w:type="dxa"/>
      </w:tblCellMar>
    </w:tblPr>
  </w:style>
  <w:style w:type="table" w:customStyle="1" w:styleId="affffffb">
    <w:basedOn w:val="TableNormal"/>
    <w:pPr>
      <w:spacing w:line="240" w:lineRule="auto"/>
    </w:pPr>
    <w:tblPr>
      <w:tblStyleRowBandSize w:val="1"/>
      <w:tblStyleColBandSize w:val="1"/>
      <w:tblCellMar>
        <w:left w:w="115" w:type="dxa"/>
        <w:right w:w="115" w:type="dxa"/>
      </w:tblCellMar>
    </w:tblPr>
  </w:style>
  <w:style w:type="table" w:customStyle="1" w:styleId="affffffc">
    <w:basedOn w:val="TableNormal"/>
    <w:pPr>
      <w:spacing w:line="240" w:lineRule="auto"/>
    </w:pPr>
    <w:tblPr>
      <w:tblStyleRowBandSize w:val="1"/>
      <w:tblStyleColBandSize w:val="1"/>
      <w:tblCellMar>
        <w:left w:w="115" w:type="dxa"/>
        <w:right w:w="115" w:type="dxa"/>
      </w:tblCellMar>
    </w:tblPr>
  </w:style>
  <w:style w:type="table" w:customStyle="1" w:styleId="affffffd">
    <w:basedOn w:val="TableNormal"/>
    <w:pPr>
      <w:spacing w:line="240" w:lineRule="auto"/>
    </w:pPr>
    <w:tblPr>
      <w:tblStyleRowBandSize w:val="1"/>
      <w:tblStyleColBandSize w:val="1"/>
      <w:tblCellMar>
        <w:left w:w="115" w:type="dxa"/>
        <w:right w:w="115" w:type="dxa"/>
      </w:tblCellMar>
    </w:tblPr>
  </w:style>
  <w:style w:type="table" w:customStyle="1" w:styleId="affffffe">
    <w:basedOn w:val="TableNormal"/>
    <w:pPr>
      <w:spacing w:line="240" w:lineRule="auto"/>
    </w:pPr>
    <w:tblPr>
      <w:tblStyleRowBandSize w:val="1"/>
      <w:tblStyleColBandSize w:val="1"/>
      <w:tblCellMar>
        <w:left w:w="115" w:type="dxa"/>
        <w:right w:w="115" w:type="dxa"/>
      </w:tblCellMar>
    </w:tblPr>
  </w:style>
  <w:style w:type="table" w:customStyle="1" w:styleId="afffffff">
    <w:basedOn w:val="TableNormal"/>
    <w:pPr>
      <w:spacing w:line="240" w:lineRule="auto"/>
    </w:pPr>
    <w:tblPr>
      <w:tblStyleRowBandSize w:val="1"/>
      <w:tblStyleColBandSize w:val="1"/>
      <w:tblCellMar>
        <w:left w:w="115" w:type="dxa"/>
        <w:right w:w="115" w:type="dxa"/>
      </w:tblCellMar>
    </w:tblPr>
  </w:style>
  <w:style w:type="table" w:customStyle="1" w:styleId="afffffff0">
    <w:basedOn w:val="TableNormal"/>
    <w:pPr>
      <w:spacing w:line="240" w:lineRule="auto"/>
    </w:pPr>
    <w:tblPr>
      <w:tblStyleRowBandSize w:val="1"/>
      <w:tblStyleColBandSize w:val="1"/>
      <w:tblCellMar>
        <w:left w:w="115" w:type="dxa"/>
        <w:right w:w="115" w:type="dxa"/>
      </w:tblCellMar>
    </w:tblPr>
  </w:style>
  <w:style w:type="table" w:customStyle="1" w:styleId="afffffff1">
    <w:basedOn w:val="TableNormal"/>
    <w:pPr>
      <w:spacing w:line="240" w:lineRule="auto"/>
    </w:pPr>
    <w:tblPr>
      <w:tblStyleRowBandSize w:val="1"/>
      <w:tblStyleColBandSize w:val="1"/>
      <w:tblCellMar>
        <w:left w:w="115" w:type="dxa"/>
        <w:right w:w="115" w:type="dxa"/>
      </w:tblCellMar>
    </w:tblPr>
  </w:style>
  <w:style w:type="table" w:customStyle="1" w:styleId="afffffff2">
    <w:basedOn w:val="TableNormal"/>
    <w:pPr>
      <w:spacing w:line="240" w:lineRule="auto"/>
    </w:pPr>
    <w:tblPr>
      <w:tblStyleRowBandSize w:val="1"/>
      <w:tblStyleColBandSize w:val="1"/>
      <w:tblCellMar>
        <w:left w:w="115" w:type="dxa"/>
        <w:right w:w="115" w:type="dxa"/>
      </w:tblCellMar>
    </w:tblPr>
  </w:style>
  <w:style w:type="table" w:customStyle="1" w:styleId="afffffff3">
    <w:basedOn w:val="TableNormal"/>
    <w:pPr>
      <w:spacing w:line="240" w:lineRule="auto"/>
    </w:pPr>
    <w:tblPr>
      <w:tblStyleRowBandSize w:val="1"/>
      <w:tblStyleColBandSize w:val="1"/>
      <w:tblCellMar>
        <w:left w:w="115" w:type="dxa"/>
        <w:right w:w="115" w:type="dxa"/>
      </w:tblCellMar>
    </w:tblPr>
  </w:style>
  <w:style w:type="table" w:customStyle="1" w:styleId="afffffff4">
    <w:basedOn w:val="TableNormal"/>
    <w:pPr>
      <w:spacing w:line="240" w:lineRule="auto"/>
    </w:pPr>
    <w:tblPr>
      <w:tblStyleRowBandSize w:val="1"/>
      <w:tblStyleColBandSize w:val="1"/>
      <w:tblCellMar>
        <w:left w:w="115" w:type="dxa"/>
        <w:right w:w="115" w:type="dxa"/>
      </w:tblCellMar>
    </w:tblPr>
  </w:style>
  <w:style w:type="table" w:customStyle="1" w:styleId="afffffff5">
    <w:basedOn w:val="TableNormal"/>
    <w:pPr>
      <w:spacing w:line="240" w:lineRule="auto"/>
    </w:pPr>
    <w:tblPr>
      <w:tblStyleRowBandSize w:val="1"/>
      <w:tblStyleColBandSize w:val="1"/>
      <w:tblCellMar>
        <w:left w:w="115" w:type="dxa"/>
        <w:right w:w="115" w:type="dxa"/>
      </w:tblCellMar>
    </w:tblPr>
  </w:style>
  <w:style w:type="table" w:customStyle="1" w:styleId="afffffff6">
    <w:basedOn w:val="TableNormal"/>
    <w:pPr>
      <w:spacing w:line="240" w:lineRule="auto"/>
    </w:pPr>
    <w:tblPr>
      <w:tblStyleRowBandSize w:val="1"/>
      <w:tblStyleColBandSize w:val="1"/>
      <w:tblCellMar>
        <w:left w:w="115" w:type="dxa"/>
        <w:right w:w="115" w:type="dxa"/>
      </w:tblCellMar>
    </w:tblPr>
  </w:style>
  <w:style w:type="table" w:customStyle="1" w:styleId="afffffff7">
    <w:basedOn w:val="TableNormal"/>
    <w:pPr>
      <w:spacing w:line="240" w:lineRule="auto"/>
    </w:pPr>
    <w:tblPr>
      <w:tblStyleRowBandSize w:val="1"/>
      <w:tblStyleColBandSize w:val="1"/>
      <w:tblCellMar>
        <w:left w:w="115" w:type="dxa"/>
        <w:right w:w="115" w:type="dxa"/>
      </w:tblCellMar>
    </w:tblPr>
  </w:style>
  <w:style w:type="table" w:customStyle="1" w:styleId="afffffff8">
    <w:basedOn w:val="TableNormal"/>
    <w:pPr>
      <w:spacing w:line="240" w:lineRule="auto"/>
    </w:pPr>
    <w:tblPr>
      <w:tblStyleRowBandSize w:val="1"/>
      <w:tblStyleColBandSize w:val="1"/>
      <w:tblCellMar>
        <w:left w:w="115" w:type="dxa"/>
        <w:right w:w="115" w:type="dxa"/>
      </w:tblCellMar>
    </w:tblPr>
  </w:style>
  <w:style w:type="table" w:customStyle="1" w:styleId="afffffff9">
    <w:basedOn w:val="TableNormal"/>
    <w:pPr>
      <w:spacing w:line="240" w:lineRule="auto"/>
    </w:pPr>
    <w:tblPr>
      <w:tblStyleRowBandSize w:val="1"/>
      <w:tblStyleColBandSize w:val="1"/>
      <w:tblCellMar>
        <w:left w:w="115" w:type="dxa"/>
        <w:right w:w="115" w:type="dxa"/>
      </w:tblCellMar>
    </w:tblPr>
  </w:style>
  <w:style w:type="table" w:customStyle="1" w:styleId="afffffffa">
    <w:basedOn w:val="TableNormal"/>
    <w:pPr>
      <w:spacing w:line="240" w:lineRule="auto"/>
    </w:pPr>
    <w:tblPr>
      <w:tblStyleRowBandSize w:val="1"/>
      <w:tblStyleColBandSize w:val="1"/>
      <w:tblCellMar>
        <w:left w:w="115" w:type="dxa"/>
        <w:right w:w="115" w:type="dxa"/>
      </w:tblCellMar>
    </w:tblPr>
  </w:style>
  <w:style w:type="table" w:customStyle="1" w:styleId="afffffffb">
    <w:basedOn w:val="TableNormal"/>
    <w:pPr>
      <w:spacing w:line="240" w:lineRule="auto"/>
    </w:pPr>
    <w:tblPr>
      <w:tblStyleRowBandSize w:val="1"/>
      <w:tblStyleColBandSize w:val="1"/>
      <w:tblCellMar>
        <w:left w:w="115" w:type="dxa"/>
        <w:right w:w="115" w:type="dxa"/>
      </w:tblCellMar>
    </w:tblPr>
  </w:style>
  <w:style w:type="table" w:customStyle="1" w:styleId="afffffffc">
    <w:basedOn w:val="TableNormal"/>
    <w:pPr>
      <w:spacing w:line="240" w:lineRule="auto"/>
    </w:pPr>
    <w:tblPr>
      <w:tblStyleRowBandSize w:val="1"/>
      <w:tblStyleColBandSize w:val="1"/>
      <w:tblCellMar>
        <w:left w:w="115" w:type="dxa"/>
        <w:right w:w="115" w:type="dxa"/>
      </w:tblCellMar>
    </w:tblPr>
  </w:style>
  <w:style w:type="table" w:customStyle="1" w:styleId="afffffffd">
    <w:basedOn w:val="TableNormal"/>
    <w:pPr>
      <w:spacing w:line="240" w:lineRule="auto"/>
    </w:pPr>
    <w:tblPr>
      <w:tblStyleRowBandSize w:val="1"/>
      <w:tblStyleColBandSize w:val="1"/>
      <w:tblCellMar>
        <w:left w:w="115" w:type="dxa"/>
        <w:right w:w="115" w:type="dxa"/>
      </w:tblCellMar>
    </w:tblPr>
  </w:style>
  <w:style w:type="table" w:customStyle="1" w:styleId="afffffffe">
    <w:basedOn w:val="TableNormal"/>
    <w:pPr>
      <w:spacing w:line="240" w:lineRule="auto"/>
    </w:pPr>
    <w:tblPr>
      <w:tblStyleRowBandSize w:val="1"/>
      <w:tblStyleColBandSize w:val="1"/>
      <w:tblCellMar>
        <w:left w:w="115" w:type="dxa"/>
        <w:right w:w="115" w:type="dxa"/>
      </w:tblCellMar>
    </w:tblPr>
  </w:style>
  <w:style w:type="table" w:customStyle="1" w:styleId="affffffff">
    <w:basedOn w:val="TableNormal"/>
    <w:pPr>
      <w:spacing w:line="240" w:lineRule="auto"/>
    </w:pPr>
    <w:tblPr>
      <w:tblStyleRowBandSize w:val="1"/>
      <w:tblStyleColBandSize w:val="1"/>
      <w:tblCellMar>
        <w:left w:w="115" w:type="dxa"/>
        <w:right w:w="115" w:type="dxa"/>
      </w:tblCellMar>
    </w:tblPr>
  </w:style>
  <w:style w:type="table" w:customStyle="1" w:styleId="affffffff0">
    <w:basedOn w:val="TableNormal"/>
    <w:pPr>
      <w:spacing w:line="240" w:lineRule="auto"/>
    </w:pPr>
    <w:tblPr>
      <w:tblStyleRowBandSize w:val="1"/>
      <w:tblStyleColBandSize w:val="1"/>
      <w:tblCellMar>
        <w:left w:w="115" w:type="dxa"/>
        <w:right w:w="115" w:type="dxa"/>
      </w:tblCellMar>
    </w:tblPr>
  </w:style>
  <w:style w:type="table" w:customStyle="1" w:styleId="affffffff1">
    <w:basedOn w:val="TableNormal"/>
    <w:pPr>
      <w:spacing w:line="240" w:lineRule="auto"/>
    </w:pPr>
    <w:tblPr>
      <w:tblStyleRowBandSize w:val="1"/>
      <w:tblStyleColBandSize w:val="1"/>
      <w:tblCellMar>
        <w:left w:w="115" w:type="dxa"/>
        <w:right w:w="115" w:type="dxa"/>
      </w:tblCellMar>
    </w:tblPr>
  </w:style>
  <w:style w:type="table" w:customStyle="1" w:styleId="affffffff2">
    <w:basedOn w:val="TableNormal"/>
    <w:pPr>
      <w:spacing w:line="240" w:lineRule="auto"/>
    </w:pPr>
    <w:tblPr>
      <w:tblStyleRowBandSize w:val="1"/>
      <w:tblStyleColBandSize w:val="1"/>
      <w:tblCellMar>
        <w:left w:w="115" w:type="dxa"/>
        <w:right w:w="115" w:type="dxa"/>
      </w:tblCellMar>
    </w:tblPr>
  </w:style>
  <w:style w:type="table" w:customStyle="1" w:styleId="affffffff3">
    <w:basedOn w:val="TableNormal"/>
    <w:pPr>
      <w:spacing w:line="240" w:lineRule="auto"/>
    </w:pPr>
    <w:tblPr>
      <w:tblStyleRowBandSize w:val="1"/>
      <w:tblStyleColBandSize w:val="1"/>
      <w:tblCellMar>
        <w:left w:w="115" w:type="dxa"/>
        <w:right w:w="115" w:type="dxa"/>
      </w:tblCellMar>
    </w:tblPr>
  </w:style>
  <w:style w:type="table" w:customStyle="1" w:styleId="affffffff4">
    <w:basedOn w:val="TableNormal"/>
    <w:pPr>
      <w:spacing w:line="240" w:lineRule="auto"/>
    </w:pPr>
    <w:tblPr>
      <w:tblStyleRowBandSize w:val="1"/>
      <w:tblStyleColBandSize w:val="1"/>
      <w:tblCellMar>
        <w:left w:w="115" w:type="dxa"/>
        <w:right w:w="115" w:type="dxa"/>
      </w:tblCellMar>
    </w:tblPr>
  </w:style>
  <w:style w:type="table" w:customStyle="1" w:styleId="affffffff5">
    <w:basedOn w:val="TableNormal"/>
    <w:pPr>
      <w:spacing w:line="240" w:lineRule="auto"/>
    </w:pPr>
    <w:tblPr>
      <w:tblStyleRowBandSize w:val="1"/>
      <w:tblStyleColBandSize w:val="1"/>
      <w:tblCellMar>
        <w:left w:w="115" w:type="dxa"/>
        <w:right w:w="115" w:type="dxa"/>
      </w:tblCellMar>
    </w:tblPr>
  </w:style>
  <w:style w:type="table" w:customStyle="1" w:styleId="affffffff6">
    <w:basedOn w:val="TableNormal"/>
    <w:pPr>
      <w:spacing w:line="240" w:lineRule="auto"/>
    </w:pPr>
    <w:tblPr>
      <w:tblStyleRowBandSize w:val="1"/>
      <w:tblStyleColBandSize w:val="1"/>
      <w:tblCellMar>
        <w:left w:w="115" w:type="dxa"/>
        <w:right w:w="115" w:type="dxa"/>
      </w:tblCellMar>
    </w:tblPr>
  </w:style>
  <w:style w:type="table" w:customStyle="1" w:styleId="affffffff7">
    <w:basedOn w:val="TableNormal"/>
    <w:pPr>
      <w:spacing w:line="240" w:lineRule="auto"/>
    </w:pPr>
    <w:tblPr>
      <w:tblStyleRowBandSize w:val="1"/>
      <w:tblStyleColBandSize w:val="1"/>
      <w:tblCellMar>
        <w:left w:w="115" w:type="dxa"/>
        <w:right w:w="115" w:type="dxa"/>
      </w:tblCellMar>
    </w:tblPr>
  </w:style>
  <w:style w:type="table" w:customStyle="1" w:styleId="affffffff8">
    <w:basedOn w:val="TableNormal"/>
    <w:pPr>
      <w:spacing w:line="240" w:lineRule="auto"/>
    </w:pPr>
    <w:tblPr>
      <w:tblStyleRowBandSize w:val="1"/>
      <w:tblStyleColBandSize w:val="1"/>
      <w:tblCellMar>
        <w:left w:w="115" w:type="dxa"/>
        <w:right w:w="115" w:type="dxa"/>
      </w:tblCellMar>
    </w:tblPr>
  </w:style>
  <w:style w:type="table" w:customStyle="1" w:styleId="affffffff9">
    <w:basedOn w:val="TableNormal"/>
    <w:pPr>
      <w:spacing w:line="240" w:lineRule="auto"/>
    </w:pPr>
    <w:tblPr>
      <w:tblStyleRowBandSize w:val="1"/>
      <w:tblStyleColBandSize w:val="1"/>
      <w:tblCellMar>
        <w:left w:w="115" w:type="dxa"/>
        <w:right w:w="115" w:type="dxa"/>
      </w:tblCellMar>
    </w:tblPr>
  </w:style>
  <w:style w:type="table" w:customStyle="1" w:styleId="affffffffa">
    <w:basedOn w:val="TableNormal"/>
    <w:pPr>
      <w:spacing w:line="240" w:lineRule="auto"/>
    </w:pPr>
    <w:tblPr>
      <w:tblStyleRowBandSize w:val="1"/>
      <w:tblStyleColBandSize w:val="1"/>
      <w:tblCellMar>
        <w:left w:w="115" w:type="dxa"/>
        <w:right w:w="115" w:type="dxa"/>
      </w:tblCellMar>
    </w:tblPr>
  </w:style>
  <w:style w:type="table" w:customStyle="1" w:styleId="affffffffb">
    <w:basedOn w:val="TableNormal"/>
    <w:pPr>
      <w:spacing w:line="240" w:lineRule="auto"/>
    </w:pPr>
    <w:tblPr>
      <w:tblStyleRowBandSize w:val="1"/>
      <w:tblStyleColBandSize w:val="1"/>
      <w:tblCellMar>
        <w:left w:w="115" w:type="dxa"/>
        <w:right w:w="115" w:type="dxa"/>
      </w:tblCellMar>
    </w:tblPr>
  </w:style>
  <w:style w:type="table" w:customStyle="1" w:styleId="affffffffc">
    <w:basedOn w:val="TableNormal"/>
    <w:pPr>
      <w:spacing w:line="240" w:lineRule="auto"/>
    </w:pPr>
    <w:tblPr>
      <w:tblStyleRowBandSize w:val="1"/>
      <w:tblStyleColBandSize w:val="1"/>
      <w:tblCellMar>
        <w:left w:w="115" w:type="dxa"/>
        <w:right w:w="115" w:type="dxa"/>
      </w:tblCellMar>
    </w:tblPr>
  </w:style>
  <w:style w:type="table" w:customStyle="1" w:styleId="affffffffd">
    <w:basedOn w:val="TableNormal"/>
    <w:pPr>
      <w:spacing w:line="240" w:lineRule="auto"/>
    </w:pPr>
    <w:tblPr>
      <w:tblStyleRowBandSize w:val="1"/>
      <w:tblStyleColBandSize w:val="1"/>
      <w:tblCellMar>
        <w:left w:w="115" w:type="dxa"/>
        <w:right w:w="115" w:type="dxa"/>
      </w:tblCellMar>
    </w:tblPr>
  </w:style>
  <w:style w:type="table" w:customStyle="1" w:styleId="affffffffe">
    <w:basedOn w:val="TableNormal"/>
    <w:pPr>
      <w:spacing w:line="240" w:lineRule="auto"/>
    </w:pPr>
    <w:tblPr>
      <w:tblStyleRowBandSize w:val="1"/>
      <w:tblStyleColBandSize w:val="1"/>
      <w:tblCellMar>
        <w:left w:w="115" w:type="dxa"/>
        <w:right w:w="115" w:type="dxa"/>
      </w:tblCellMar>
    </w:tblPr>
  </w:style>
  <w:style w:type="table" w:customStyle="1" w:styleId="afffffffff">
    <w:basedOn w:val="TableNormal"/>
    <w:pPr>
      <w:spacing w:line="240" w:lineRule="auto"/>
    </w:pPr>
    <w:tblPr>
      <w:tblStyleRowBandSize w:val="1"/>
      <w:tblStyleColBandSize w:val="1"/>
      <w:tblCellMar>
        <w:left w:w="115" w:type="dxa"/>
        <w:right w:w="115" w:type="dxa"/>
      </w:tblCellMar>
    </w:tblPr>
  </w:style>
  <w:style w:type="table" w:customStyle="1" w:styleId="afffffffff0">
    <w:basedOn w:val="TableNormal"/>
    <w:pPr>
      <w:spacing w:line="240" w:lineRule="auto"/>
    </w:pPr>
    <w:tblPr>
      <w:tblStyleRowBandSize w:val="1"/>
      <w:tblStyleColBandSize w:val="1"/>
      <w:tblCellMar>
        <w:left w:w="115" w:type="dxa"/>
        <w:right w:w="115" w:type="dxa"/>
      </w:tblCellMar>
    </w:tblPr>
  </w:style>
  <w:style w:type="table" w:customStyle="1" w:styleId="afffffffff1">
    <w:basedOn w:val="TableNormal"/>
    <w:pPr>
      <w:spacing w:line="240" w:lineRule="auto"/>
    </w:pPr>
    <w:tblPr>
      <w:tblStyleRowBandSize w:val="1"/>
      <w:tblStyleColBandSize w:val="1"/>
      <w:tblCellMar>
        <w:left w:w="115" w:type="dxa"/>
        <w:right w:w="115" w:type="dxa"/>
      </w:tblCellMar>
    </w:tblPr>
  </w:style>
  <w:style w:type="table" w:customStyle="1" w:styleId="afffffffff2">
    <w:basedOn w:val="TableNormal"/>
    <w:pPr>
      <w:spacing w:line="240" w:lineRule="auto"/>
    </w:pPr>
    <w:tblPr>
      <w:tblStyleRowBandSize w:val="1"/>
      <w:tblStyleColBandSize w:val="1"/>
      <w:tblCellMar>
        <w:left w:w="115" w:type="dxa"/>
        <w:right w:w="115" w:type="dxa"/>
      </w:tblCellMar>
    </w:tblPr>
  </w:style>
  <w:style w:type="table" w:customStyle="1" w:styleId="afffffffff3">
    <w:basedOn w:val="TableNormal"/>
    <w:pPr>
      <w:spacing w:line="240" w:lineRule="auto"/>
    </w:pPr>
    <w:tblPr>
      <w:tblStyleRowBandSize w:val="1"/>
      <w:tblStyleColBandSize w:val="1"/>
      <w:tblCellMar>
        <w:left w:w="115" w:type="dxa"/>
        <w:right w:w="115" w:type="dxa"/>
      </w:tblCellMar>
    </w:tblPr>
  </w:style>
  <w:style w:type="table" w:customStyle="1" w:styleId="afffffffff4">
    <w:basedOn w:val="TableNormal"/>
    <w:pPr>
      <w:spacing w:line="240" w:lineRule="auto"/>
    </w:pPr>
    <w:tblPr>
      <w:tblStyleRowBandSize w:val="1"/>
      <w:tblStyleColBandSize w:val="1"/>
      <w:tblCellMar>
        <w:left w:w="115" w:type="dxa"/>
        <w:right w:w="115" w:type="dxa"/>
      </w:tblCellMar>
    </w:tblPr>
  </w:style>
  <w:style w:type="table" w:customStyle="1" w:styleId="afffffffff5">
    <w:basedOn w:val="TableNormal"/>
    <w:pPr>
      <w:spacing w:line="240" w:lineRule="auto"/>
    </w:pPr>
    <w:tblPr>
      <w:tblStyleRowBandSize w:val="1"/>
      <w:tblStyleColBandSize w:val="1"/>
      <w:tblCellMar>
        <w:left w:w="115" w:type="dxa"/>
        <w:right w:w="115" w:type="dxa"/>
      </w:tblCellMar>
    </w:tblPr>
  </w:style>
  <w:style w:type="table" w:customStyle="1" w:styleId="afffffffff6">
    <w:basedOn w:val="TableNormal"/>
    <w:pPr>
      <w:spacing w:line="240" w:lineRule="auto"/>
    </w:pPr>
    <w:tblPr>
      <w:tblStyleRowBandSize w:val="1"/>
      <w:tblStyleColBandSize w:val="1"/>
      <w:tblCellMar>
        <w:left w:w="115" w:type="dxa"/>
        <w:right w:w="115" w:type="dxa"/>
      </w:tblCellMar>
    </w:tblPr>
  </w:style>
  <w:style w:type="table" w:customStyle="1" w:styleId="afffffffff7">
    <w:basedOn w:val="TableNormal"/>
    <w:pPr>
      <w:spacing w:line="240" w:lineRule="auto"/>
    </w:pPr>
    <w:tblPr>
      <w:tblStyleRowBandSize w:val="1"/>
      <w:tblStyleColBandSize w:val="1"/>
      <w:tblCellMar>
        <w:left w:w="115" w:type="dxa"/>
        <w:right w:w="115" w:type="dxa"/>
      </w:tblCellMar>
    </w:tblPr>
  </w:style>
  <w:style w:type="table" w:customStyle="1" w:styleId="afffffffff8">
    <w:basedOn w:val="TableNormal"/>
    <w:pPr>
      <w:spacing w:line="240" w:lineRule="auto"/>
    </w:pPr>
    <w:tblPr>
      <w:tblStyleRowBandSize w:val="1"/>
      <w:tblStyleColBandSize w:val="1"/>
      <w:tblCellMar>
        <w:left w:w="115" w:type="dxa"/>
        <w:right w:w="115" w:type="dxa"/>
      </w:tblCellMar>
    </w:tblPr>
  </w:style>
  <w:style w:type="table" w:customStyle="1" w:styleId="afffffffff9">
    <w:basedOn w:val="TableNormal"/>
    <w:pPr>
      <w:spacing w:line="240" w:lineRule="auto"/>
    </w:pPr>
    <w:tblPr>
      <w:tblStyleRowBandSize w:val="1"/>
      <w:tblStyleColBandSize w:val="1"/>
      <w:tblCellMar>
        <w:left w:w="115" w:type="dxa"/>
        <w:right w:w="115" w:type="dxa"/>
      </w:tblCellMar>
    </w:tblPr>
  </w:style>
  <w:style w:type="table" w:customStyle="1" w:styleId="afffffffffa">
    <w:basedOn w:val="TableNormal"/>
    <w:pPr>
      <w:spacing w:line="240" w:lineRule="auto"/>
    </w:pPr>
    <w:tblPr>
      <w:tblStyleRowBandSize w:val="1"/>
      <w:tblStyleColBandSize w:val="1"/>
      <w:tblCellMar>
        <w:left w:w="115" w:type="dxa"/>
        <w:right w:w="115" w:type="dxa"/>
      </w:tblCellMar>
    </w:tblPr>
  </w:style>
  <w:style w:type="table" w:customStyle="1" w:styleId="afffffffffb">
    <w:basedOn w:val="TableNormal"/>
    <w:pPr>
      <w:spacing w:line="240" w:lineRule="auto"/>
    </w:pPr>
    <w:tblPr>
      <w:tblStyleRowBandSize w:val="1"/>
      <w:tblStyleColBandSize w:val="1"/>
      <w:tblCellMar>
        <w:left w:w="115" w:type="dxa"/>
        <w:right w:w="115" w:type="dxa"/>
      </w:tblCellMar>
    </w:tblPr>
  </w:style>
  <w:style w:type="table" w:customStyle="1" w:styleId="afffffffffc">
    <w:basedOn w:val="TableNormal"/>
    <w:pPr>
      <w:spacing w:line="240" w:lineRule="auto"/>
    </w:pPr>
    <w:tblPr>
      <w:tblStyleRowBandSize w:val="1"/>
      <w:tblStyleColBandSize w:val="1"/>
      <w:tblCellMar>
        <w:left w:w="115" w:type="dxa"/>
        <w:right w:w="115" w:type="dxa"/>
      </w:tblCellMar>
    </w:tblPr>
  </w:style>
  <w:style w:type="table" w:customStyle="1" w:styleId="afffffffffd">
    <w:basedOn w:val="TableNormal"/>
    <w:pPr>
      <w:spacing w:line="240" w:lineRule="auto"/>
    </w:pPr>
    <w:tblPr>
      <w:tblStyleRowBandSize w:val="1"/>
      <w:tblStyleColBandSize w:val="1"/>
      <w:tblCellMar>
        <w:left w:w="115" w:type="dxa"/>
        <w:right w:w="115" w:type="dxa"/>
      </w:tblCellMar>
    </w:tblPr>
  </w:style>
  <w:style w:type="table" w:customStyle="1" w:styleId="afffffffffe">
    <w:basedOn w:val="TableNormal"/>
    <w:pPr>
      <w:spacing w:line="240" w:lineRule="auto"/>
    </w:pPr>
    <w:tblPr>
      <w:tblStyleRowBandSize w:val="1"/>
      <w:tblStyleColBandSize w:val="1"/>
      <w:tblCellMar>
        <w:left w:w="115" w:type="dxa"/>
        <w:right w:w="115" w:type="dxa"/>
      </w:tblCellMar>
    </w:tblPr>
  </w:style>
  <w:style w:type="table" w:customStyle="1" w:styleId="affffffffff">
    <w:basedOn w:val="TableNormal"/>
    <w:pPr>
      <w:spacing w:line="240" w:lineRule="auto"/>
    </w:pPr>
    <w:tblPr>
      <w:tblStyleRowBandSize w:val="1"/>
      <w:tblStyleColBandSize w:val="1"/>
      <w:tblCellMar>
        <w:left w:w="115" w:type="dxa"/>
        <w:right w:w="115" w:type="dxa"/>
      </w:tblCellMar>
    </w:tblPr>
  </w:style>
  <w:style w:type="table" w:customStyle="1" w:styleId="affffffffff0">
    <w:basedOn w:val="TableNormal"/>
    <w:pPr>
      <w:spacing w:line="240" w:lineRule="auto"/>
    </w:pPr>
    <w:tblPr>
      <w:tblStyleRowBandSize w:val="1"/>
      <w:tblStyleColBandSize w:val="1"/>
      <w:tblCellMar>
        <w:left w:w="115" w:type="dxa"/>
        <w:right w:w="115" w:type="dxa"/>
      </w:tblCellMar>
    </w:tblPr>
  </w:style>
  <w:style w:type="table" w:customStyle="1" w:styleId="affffffffff1">
    <w:basedOn w:val="TableNormal"/>
    <w:pPr>
      <w:spacing w:line="240" w:lineRule="auto"/>
    </w:pPr>
    <w:tblPr>
      <w:tblStyleRowBandSize w:val="1"/>
      <w:tblStyleColBandSize w:val="1"/>
      <w:tblCellMar>
        <w:left w:w="115" w:type="dxa"/>
        <w:right w:w="115" w:type="dxa"/>
      </w:tblCellMar>
    </w:tblPr>
  </w:style>
  <w:style w:type="table" w:customStyle="1" w:styleId="affffffffff2">
    <w:basedOn w:val="TableNormal"/>
    <w:pPr>
      <w:spacing w:line="240" w:lineRule="auto"/>
    </w:pPr>
    <w:tblPr>
      <w:tblStyleRowBandSize w:val="1"/>
      <w:tblStyleColBandSize w:val="1"/>
      <w:tblCellMar>
        <w:left w:w="115" w:type="dxa"/>
        <w:right w:w="115" w:type="dxa"/>
      </w:tblCellMar>
    </w:tblPr>
  </w:style>
  <w:style w:type="table" w:customStyle="1" w:styleId="affffffffff3">
    <w:basedOn w:val="TableNormal"/>
    <w:pPr>
      <w:spacing w:line="240" w:lineRule="auto"/>
    </w:pPr>
    <w:tblPr>
      <w:tblStyleRowBandSize w:val="1"/>
      <w:tblStyleColBandSize w:val="1"/>
      <w:tblCellMar>
        <w:left w:w="115" w:type="dxa"/>
        <w:right w:w="115" w:type="dxa"/>
      </w:tblCellMar>
    </w:tblPr>
  </w:style>
  <w:style w:type="table" w:customStyle="1" w:styleId="affffffffff4">
    <w:basedOn w:val="TableNormal"/>
    <w:pPr>
      <w:spacing w:line="240" w:lineRule="auto"/>
    </w:pPr>
    <w:tblPr>
      <w:tblStyleRowBandSize w:val="1"/>
      <w:tblStyleColBandSize w:val="1"/>
      <w:tblCellMar>
        <w:left w:w="115" w:type="dxa"/>
        <w:right w:w="115" w:type="dxa"/>
      </w:tblCellMar>
    </w:tblPr>
  </w:style>
  <w:style w:type="table" w:customStyle="1" w:styleId="affffffffff5">
    <w:basedOn w:val="TableNormal"/>
    <w:pPr>
      <w:spacing w:line="240" w:lineRule="auto"/>
    </w:pPr>
    <w:tblPr>
      <w:tblStyleRowBandSize w:val="1"/>
      <w:tblStyleColBandSize w:val="1"/>
      <w:tblCellMar>
        <w:left w:w="115" w:type="dxa"/>
        <w:right w:w="115" w:type="dxa"/>
      </w:tblCellMar>
    </w:tblPr>
  </w:style>
  <w:style w:type="table" w:customStyle="1" w:styleId="affffffffff6">
    <w:basedOn w:val="TableNormal"/>
    <w:pPr>
      <w:spacing w:line="240" w:lineRule="auto"/>
    </w:pPr>
    <w:tblPr>
      <w:tblStyleRowBandSize w:val="1"/>
      <w:tblStyleColBandSize w:val="1"/>
      <w:tblCellMar>
        <w:left w:w="115" w:type="dxa"/>
        <w:right w:w="115" w:type="dxa"/>
      </w:tblCellMar>
    </w:tblPr>
  </w:style>
  <w:style w:type="table" w:customStyle="1" w:styleId="affffffffff7">
    <w:basedOn w:val="TableNormal"/>
    <w:pPr>
      <w:spacing w:line="240" w:lineRule="auto"/>
    </w:pPr>
    <w:tblPr>
      <w:tblStyleRowBandSize w:val="1"/>
      <w:tblStyleColBandSize w:val="1"/>
      <w:tblCellMar>
        <w:left w:w="115" w:type="dxa"/>
        <w:right w:w="115" w:type="dxa"/>
      </w:tblCellMar>
    </w:tblPr>
  </w:style>
  <w:style w:type="table" w:customStyle="1" w:styleId="affffffffff8">
    <w:basedOn w:val="TableNormal"/>
    <w:pPr>
      <w:spacing w:line="240" w:lineRule="auto"/>
    </w:pPr>
    <w:tblPr>
      <w:tblStyleRowBandSize w:val="1"/>
      <w:tblStyleColBandSize w:val="1"/>
      <w:tblCellMar>
        <w:left w:w="115" w:type="dxa"/>
        <w:right w:w="115" w:type="dxa"/>
      </w:tblCellMar>
    </w:tblPr>
  </w:style>
  <w:style w:type="table" w:customStyle="1" w:styleId="affffffffff9">
    <w:basedOn w:val="TableNormal"/>
    <w:pPr>
      <w:spacing w:line="240" w:lineRule="auto"/>
    </w:pPr>
    <w:tblPr>
      <w:tblStyleRowBandSize w:val="1"/>
      <w:tblStyleColBandSize w:val="1"/>
      <w:tblCellMar>
        <w:left w:w="115" w:type="dxa"/>
        <w:right w:w="115" w:type="dxa"/>
      </w:tblCellMar>
    </w:tblPr>
  </w:style>
  <w:style w:type="table" w:customStyle="1" w:styleId="affffffffffa">
    <w:basedOn w:val="TableNormal"/>
    <w:pPr>
      <w:spacing w:line="240" w:lineRule="auto"/>
    </w:pPr>
    <w:tblPr>
      <w:tblStyleRowBandSize w:val="1"/>
      <w:tblStyleColBandSize w:val="1"/>
      <w:tblCellMar>
        <w:left w:w="115" w:type="dxa"/>
        <w:right w:w="115" w:type="dxa"/>
      </w:tblCellMar>
    </w:tblPr>
  </w:style>
  <w:style w:type="table" w:customStyle="1" w:styleId="affffffffffb">
    <w:basedOn w:val="TableNormal"/>
    <w:pPr>
      <w:spacing w:line="240" w:lineRule="auto"/>
    </w:pPr>
    <w:tblPr>
      <w:tblStyleRowBandSize w:val="1"/>
      <w:tblStyleColBandSize w:val="1"/>
      <w:tblCellMar>
        <w:left w:w="115" w:type="dxa"/>
        <w:right w:w="115" w:type="dxa"/>
      </w:tblCellMar>
    </w:tblPr>
  </w:style>
  <w:style w:type="table" w:customStyle="1" w:styleId="affffffffffc">
    <w:basedOn w:val="TableNormal"/>
    <w:pPr>
      <w:spacing w:line="240" w:lineRule="auto"/>
    </w:pPr>
    <w:tblPr>
      <w:tblStyleRowBandSize w:val="1"/>
      <w:tblStyleColBandSize w:val="1"/>
      <w:tblCellMar>
        <w:left w:w="115" w:type="dxa"/>
        <w:right w:w="115" w:type="dxa"/>
      </w:tblCellMar>
    </w:tblPr>
  </w:style>
  <w:style w:type="table" w:customStyle="1" w:styleId="affffffffffd">
    <w:basedOn w:val="TableNormal"/>
    <w:pPr>
      <w:spacing w:line="240" w:lineRule="auto"/>
    </w:pPr>
    <w:tblPr>
      <w:tblStyleRowBandSize w:val="1"/>
      <w:tblStyleColBandSize w:val="1"/>
      <w:tblCellMar>
        <w:left w:w="115" w:type="dxa"/>
        <w:right w:w="115" w:type="dxa"/>
      </w:tblCellMar>
    </w:tblPr>
  </w:style>
  <w:style w:type="table" w:customStyle="1" w:styleId="affffffffffe">
    <w:basedOn w:val="TableNormal"/>
    <w:pPr>
      <w:spacing w:line="240" w:lineRule="auto"/>
    </w:pPr>
    <w:tblPr>
      <w:tblStyleRowBandSize w:val="1"/>
      <w:tblStyleColBandSize w:val="1"/>
      <w:tblCellMar>
        <w:left w:w="115" w:type="dxa"/>
        <w:right w:w="115" w:type="dxa"/>
      </w:tblCellMar>
    </w:tblPr>
  </w:style>
  <w:style w:type="table" w:customStyle="1" w:styleId="afffffffffff">
    <w:basedOn w:val="TableNormal"/>
    <w:pPr>
      <w:spacing w:line="240" w:lineRule="auto"/>
    </w:pPr>
    <w:tblPr>
      <w:tblStyleRowBandSize w:val="1"/>
      <w:tblStyleColBandSize w:val="1"/>
      <w:tblCellMar>
        <w:left w:w="115" w:type="dxa"/>
        <w:right w:w="115" w:type="dxa"/>
      </w:tblCellMar>
    </w:tblPr>
  </w:style>
  <w:style w:type="table" w:customStyle="1" w:styleId="afffffffffff0">
    <w:basedOn w:val="TableNormal"/>
    <w:pPr>
      <w:spacing w:line="240" w:lineRule="auto"/>
    </w:pPr>
    <w:tblPr>
      <w:tblStyleRowBandSize w:val="1"/>
      <w:tblStyleColBandSize w:val="1"/>
      <w:tblCellMar>
        <w:left w:w="115" w:type="dxa"/>
        <w:right w:w="115" w:type="dxa"/>
      </w:tblCellMar>
    </w:tblPr>
  </w:style>
  <w:style w:type="table" w:customStyle="1" w:styleId="afffffffffff1">
    <w:basedOn w:val="TableNormal"/>
    <w:pPr>
      <w:spacing w:line="240" w:lineRule="auto"/>
    </w:pPr>
    <w:tblPr>
      <w:tblStyleRowBandSize w:val="1"/>
      <w:tblStyleColBandSize w:val="1"/>
      <w:tblCellMar>
        <w:left w:w="115" w:type="dxa"/>
        <w:right w:w="115" w:type="dxa"/>
      </w:tblCellMar>
    </w:tblPr>
  </w:style>
  <w:style w:type="table" w:customStyle="1" w:styleId="afffffffffff2">
    <w:basedOn w:val="TableNormal"/>
    <w:pPr>
      <w:spacing w:line="240" w:lineRule="auto"/>
    </w:pPr>
    <w:tblPr>
      <w:tblStyleRowBandSize w:val="1"/>
      <w:tblStyleColBandSize w:val="1"/>
      <w:tblCellMar>
        <w:left w:w="115" w:type="dxa"/>
        <w:right w:w="115" w:type="dxa"/>
      </w:tblCellMar>
    </w:tblPr>
  </w:style>
  <w:style w:type="table" w:customStyle="1" w:styleId="afffffffffff3">
    <w:basedOn w:val="TableNormal"/>
    <w:pPr>
      <w:spacing w:line="240" w:lineRule="auto"/>
    </w:pPr>
    <w:tblPr>
      <w:tblStyleRowBandSize w:val="1"/>
      <w:tblStyleColBandSize w:val="1"/>
      <w:tblCellMar>
        <w:left w:w="115" w:type="dxa"/>
        <w:right w:w="115" w:type="dxa"/>
      </w:tblCellMar>
    </w:tblPr>
  </w:style>
  <w:style w:type="table" w:customStyle="1" w:styleId="afffffffffff4">
    <w:basedOn w:val="TableNormal"/>
    <w:pPr>
      <w:spacing w:line="240" w:lineRule="auto"/>
    </w:pPr>
    <w:tblPr>
      <w:tblStyleRowBandSize w:val="1"/>
      <w:tblStyleColBandSize w:val="1"/>
      <w:tblCellMar>
        <w:left w:w="115" w:type="dxa"/>
        <w:right w:w="115" w:type="dxa"/>
      </w:tblCellMar>
    </w:tblPr>
  </w:style>
  <w:style w:type="table" w:customStyle="1" w:styleId="afffffffffff5">
    <w:basedOn w:val="TableNormal"/>
    <w:pPr>
      <w:spacing w:line="240" w:lineRule="auto"/>
    </w:pPr>
    <w:tblPr>
      <w:tblStyleRowBandSize w:val="1"/>
      <w:tblStyleColBandSize w:val="1"/>
      <w:tblCellMar>
        <w:left w:w="115" w:type="dxa"/>
        <w:right w:w="115" w:type="dxa"/>
      </w:tblCellMar>
    </w:tblPr>
  </w:style>
  <w:style w:type="table" w:customStyle="1" w:styleId="afffffffffff6">
    <w:basedOn w:val="TableNormal"/>
    <w:pPr>
      <w:spacing w:line="240" w:lineRule="auto"/>
    </w:pPr>
    <w:tblPr>
      <w:tblStyleRowBandSize w:val="1"/>
      <w:tblStyleColBandSize w:val="1"/>
      <w:tblCellMar>
        <w:left w:w="115" w:type="dxa"/>
        <w:right w:w="115" w:type="dxa"/>
      </w:tblCellMar>
    </w:tblPr>
  </w:style>
  <w:style w:type="table" w:customStyle="1" w:styleId="afffffffffff7">
    <w:basedOn w:val="TableNormal"/>
    <w:pPr>
      <w:spacing w:line="240" w:lineRule="auto"/>
    </w:pPr>
    <w:tblPr>
      <w:tblStyleRowBandSize w:val="1"/>
      <w:tblStyleColBandSize w:val="1"/>
      <w:tblCellMar>
        <w:left w:w="115" w:type="dxa"/>
        <w:right w:w="115" w:type="dxa"/>
      </w:tblCellMar>
    </w:tblPr>
  </w:style>
  <w:style w:type="table" w:customStyle="1" w:styleId="afffffffffff8">
    <w:basedOn w:val="TableNormal"/>
    <w:pPr>
      <w:spacing w:line="240" w:lineRule="auto"/>
    </w:pPr>
    <w:tblPr>
      <w:tblStyleRowBandSize w:val="1"/>
      <w:tblStyleColBandSize w:val="1"/>
      <w:tblCellMar>
        <w:left w:w="115" w:type="dxa"/>
        <w:right w:w="115" w:type="dxa"/>
      </w:tblCellMar>
    </w:tblPr>
  </w:style>
  <w:style w:type="table" w:customStyle="1" w:styleId="afffffffffff9">
    <w:basedOn w:val="TableNormal"/>
    <w:pPr>
      <w:spacing w:line="240" w:lineRule="auto"/>
    </w:pPr>
    <w:tblPr>
      <w:tblStyleRowBandSize w:val="1"/>
      <w:tblStyleColBandSize w:val="1"/>
      <w:tblCellMar>
        <w:left w:w="115" w:type="dxa"/>
        <w:right w:w="115" w:type="dxa"/>
      </w:tblCellMar>
    </w:tblPr>
  </w:style>
  <w:style w:type="table" w:customStyle="1" w:styleId="afffffffffffa">
    <w:basedOn w:val="TableNormal"/>
    <w:pPr>
      <w:spacing w:line="240" w:lineRule="auto"/>
    </w:pPr>
    <w:tblPr>
      <w:tblStyleRowBandSize w:val="1"/>
      <w:tblStyleColBandSize w:val="1"/>
      <w:tblCellMar>
        <w:left w:w="115" w:type="dxa"/>
        <w:right w:w="115" w:type="dxa"/>
      </w:tblCellMar>
    </w:tblPr>
  </w:style>
  <w:style w:type="table" w:customStyle="1" w:styleId="afffffffffffb">
    <w:basedOn w:val="TableNormal"/>
    <w:pPr>
      <w:spacing w:line="240" w:lineRule="auto"/>
    </w:pPr>
    <w:tblPr>
      <w:tblStyleRowBandSize w:val="1"/>
      <w:tblStyleColBandSize w:val="1"/>
      <w:tblCellMar>
        <w:left w:w="115" w:type="dxa"/>
        <w:right w:w="115" w:type="dxa"/>
      </w:tblCellMar>
    </w:tblPr>
  </w:style>
  <w:style w:type="table" w:customStyle="1" w:styleId="afffffffffffc">
    <w:basedOn w:val="TableNormal"/>
    <w:pPr>
      <w:spacing w:line="240" w:lineRule="auto"/>
    </w:pPr>
    <w:tblPr>
      <w:tblStyleRowBandSize w:val="1"/>
      <w:tblStyleColBandSize w:val="1"/>
      <w:tblCellMar>
        <w:left w:w="115" w:type="dxa"/>
        <w:right w:w="115" w:type="dxa"/>
      </w:tblCellMar>
    </w:tblPr>
  </w:style>
  <w:style w:type="table" w:customStyle="1" w:styleId="afffffffffffd">
    <w:basedOn w:val="TableNormal"/>
    <w:pPr>
      <w:spacing w:line="240" w:lineRule="auto"/>
    </w:pPr>
    <w:tblPr>
      <w:tblStyleRowBandSize w:val="1"/>
      <w:tblStyleColBandSize w:val="1"/>
      <w:tblCellMar>
        <w:left w:w="115" w:type="dxa"/>
        <w:right w:w="115" w:type="dxa"/>
      </w:tblCellMar>
    </w:tblPr>
  </w:style>
  <w:style w:type="table" w:customStyle="1" w:styleId="afffffffffffe">
    <w:basedOn w:val="TableNormal"/>
    <w:pPr>
      <w:spacing w:line="240" w:lineRule="auto"/>
    </w:pPr>
    <w:tblPr>
      <w:tblStyleRowBandSize w:val="1"/>
      <w:tblStyleColBandSize w:val="1"/>
      <w:tblCellMar>
        <w:left w:w="115" w:type="dxa"/>
        <w:right w:w="115" w:type="dxa"/>
      </w:tblCellMar>
    </w:tblPr>
  </w:style>
  <w:style w:type="table" w:customStyle="1" w:styleId="affffffffffff">
    <w:basedOn w:val="TableNormal"/>
    <w:pPr>
      <w:spacing w:line="240" w:lineRule="auto"/>
    </w:pPr>
    <w:tblPr>
      <w:tblStyleRowBandSize w:val="1"/>
      <w:tblStyleColBandSize w:val="1"/>
      <w:tblCellMar>
        <w:left w:w="115" w:type="dxa"/>
        <w:right w:w="115" w:type="dxa"/>
      </w:tblCellMar>
    </w:tblPr>
  </w:style>
  <w:style w:type="table" w:customStyle="1" w:styleId="affffffffffff0">
    <w:basedOn w:val="TableNormal"/>
    <w:pPr>
      <w:spacing w:line="240" w:lineRule="auto"/>
    </w:pPr>
    <w:tblPr>
      <w:tblStyleRowBandSize w:val="1"/>
      <w:tblStyleColBandSize w:val="1"/>
      <w:tblCellMar>
        <w:left w:w="115" w:type="dxa"/>
        <w:right w:w="115" w:type="dxa"/>
      </w:tblCellMar>
    </w:tblPr>
  </w:style>
  <w:style w:type="table" w:customStyle="1" w:styleId="affffffffffff1">
    <w:basedOn w:val="TableNormal"/>
    <w:pPr>
      <w:spacing w:line="240" w:lineRule="auto"/>
    </w:pPr>
    <w:tblPr>
      <w:tblStyleRowBandSize w:val="1"/>
      <w:tblStyleColBandSize w:val="1"/>
      <w:tblCellMar>
        <w:left w:w="115" w:type="dxa"/>
        <w:right w:w="115" w:type="dxa"/>
      </w:tblCellMar>
    </w:tblPr>
  </w:style>
  <w:style w:type="table" w:customStyle="1" w:styleId="affffffffffff2">
    <w:basedOn w:val="TableNormal"/>
    <w:pPr>
      <w:spacing w:line="240" w:lineRule="auto"/>
    </w:pPr>
    <w:tblPr>
      <w:tblStyleRowBandSize w:val="1"/>
      <w:tblStyleColBandSize w:val="1"/>
      <w:tblCellMar>
        <w:left w:w="115" w:type="dxa"/>
        <w:right w:w="115" w:type="dxa"/>
      </w:tblCellMar>
    </w:tblPr>
  </w:style>
  <w:style w:type="table" w:customStyle="1" w:styleId="affffffffffff3">
    <w:basedOn w:val="TableNormal"/>
    <w:pPr>
      <w:spacing w:line="240" w:lineRule="auto"/>
    </w:pPr>
    <w:tblPr>
      <w:tblStyleRowBandSize w:val="1"/>
      <w:tblStyleColBandSize w:val="1"/>
      <w:tblCellMar>
        <w:left w:w="115" w:type="dxa"/>
        <w:right w:w="115" w:type="dxa"/>
      </w:tblCellMar>
    </w:tblPr>
  </w:style>
  <w:style w:type="table" w:customStyle="1" w:styleId="affffffffffff4">
    <w:basedOn w:val="TableNormal"/>
    <w:pPr>
      <w:spacing w:line="240" w:lineRule="auto"/>
    </w:pPr>
    <w:tblPr>
      <w:tblStyleRowBandSize w:val="1"/>
      <w:tblStyleColBandSize w:val="1"/>
      <w:tblCellMar>
        <w:left w:w="115" w:type="dxa"/>
        <w:right w:w="115" w:type="dxa"/>
      </w:tblCellMar>
    </w:tblPr>
  </w:style>
  <w:style w:type="table" w:customStyle="1" w:styleId="affffffffffff5">
    <w:basedOn w:val="TableNormal"/>
    <w:pPr>
      <w:spacing w:line="240" w:lineRule="auto"/>
    </w:pPr>
    <w:tblPr>
      <w:tblStyleRowBandSize w:val="1"/>
      <w:tblStyleColBandSize w:val="1"/>
      <w:tblCellMar>
        <w:left w:w="115" w:type="dxa"/>
        <w:right w:w="115" w:type="dxa"/>
      </w:tblCellMar>
    </w:tblPr>
  </w:style>
  <w:style w:type="table" w:customStyle="1" w:styleId="affffffffffff6">
    <w:basedOn w:val="TableNormal"/>
    <w:pPr>
      <w:spacing w:line="240" w:lineRule="auto"/>
    </w:pPr>
    <w:tblPr>
      <w:tblStyleRowBandSize w:val="1"/>
      <w:tblStyleColBandSize w:val="1"/>
      <w:tblCellMar>
        <w:left w:w="115" w:type="dxa"/>
        <w:right w:w="115" w:type="dxa"/>
      </w:tblCellMar>
    </w:tblPr>
  </w:style>
  <w:style w:type="table" w:customStyle="1" w:styleId="affffffffffff7">
    <w:basedOn w:val="TableNormal"/>
    <w:pPr>
      <w:spacing w:line="240" w:lineRule="auto"/>
    </w:pPr>
    <w:tblPr>
      <w:tblStyleRowBandSize w:val="1"/>
      <w:tblStyleColBandSize w:val="1"/>
      <w:tblCellMar>
        <w:left w:w="115" w:type="dxa"/>
        <w:right w:w="115" w:type="dxa"/>
      </w:tblCellMar>
    </w:tblPr>
  </w:style>
  <w:style w:type="table" w:customStyle="1" w:styleId="affffffffffff8">
    <w:basedOn w:val="TableNormal"/>
    <w:pPr>
      <w:spacing w:line="240" w:lineRule="auto"/>
    </w:pPr>
    <w:tblPr>
      <w:tblStyleRowBandSize w:val="1"/>
      <w:tblStyleColBandSize w:val="1"/>
      <w:tblCellMar>
        <w:left w:w="115" w:type="dxa"/>
        <w:right w:w="115" w:type="dxa"/>
      </w:tblCellMar>
    </w:tblPr>
  </w:style>
  <w:style w:type="table" w:customStyle="1" w:styleId="affffffffffff9">
    <w:basedOn w:val="TableNormal"/>
    <w:pPr>
      <w:spacing w:line="240" w:lineRule="auto"/>
    </w:pPr>
    <w:tblPr>
      <w:tblStyleRowBandSize w:val="1"/>
      <w:tblStyleColBandSize w:val="1"/>
      <w:tblCellMar>
        <w:left w:w="115" w:type="dxa"/>
        <w:right w:w="115" w:type="dxa"/>
      </w:tblCellMar>
    </w:tblPr>
  </w:style>
  <w:style w:type="table" w:customStyle="1" w:styleId="affffffffffffa">
    <w:basedOn w:val="TableNormal"/>
    <w:pPr>
      <w:spacing w:line="240" w:lineRule="auto"/>
    </w:pPr>
    <w:tblPr>
      <w:tblStyleRowBandSize w:val="1"/>
      <w:tblStyleColBandSize w:val="1"/>
      <w:tblCellMar>
        <w:left w:w="115" w:type="dxa"/>
        <w:right w:w="115" w:type="dxa"/>
      </w:tblCellMar>
    </w:tblPr>
  </w:style>
  <w:style w:type="table" w:customStyle="1" w:styleId="affffffffffffb">
    <w:basedOn w:val="TableNormal"/>
    <w:pPr>
      <w:spacing w:line="240" w:lineRule="auto"/>
    </w:pPr>
    <w:tblPr>
      <w:tblStyleRowBandSize w:val="1"/>
      <w:tblStyleColBandSize w:val="1"/>
      <w:tblCellMar>
        <w:left w:w="115" w:type="dxa"/>
        <w:right w:w="115" w:type="dxa"/>
      </w:tblCellMar>
    </w:tblPr>
  </w:style>
  <w:style w:type="table" w:customStyle="1" w:styleId="affffffffffffc">
    <w:basedOn w:val="TableNormal"/>
    <w:pPr>
      <w:spacing w:line="240" w:lineRule="auto"/>
    </w:pPr>
    <w:tblPr>
      <w:tblStyleRowBandSize w:val="1"/>
      <w:tblStyleColBandSize w:val="1"/>
      <w:tblCellMar>
        <w:left w:w="115" w:type="dxa"/>
        <w:right w:w="115" w:type="dxa"/>
      </w:tblCellMar>
    </w:tblPr>
  </w:style>
  <w:style w:type="table" w:customStyle="1" w:styleId="affffffffffffd">
    <w:basedOn w:val="TableNormal"/>
    <w:pPr>
      <w:spacing w:line="240" w:lineRule="auto"/>
    </w:pPr>
    <w:tblPr>
      <w:tblStyleRowBandSize w:val="1"/>
      <w:tblStyleColBandSize w:val="1"/>
      <w:tblCellMar>
        <w:left w:w="115" w:type="dxa"/>
        <w:right w:w="115" w:type="dxa"/>
      </w:tblCellMar>
    </w:tblPr>
  </w:style>
  <w:style w:type="table" w:customStyle="1" w:styleId="affffffffffffe">
    <w:basedOn w:val="TableNormal"/>
    <w:pPr>
      <w:spacing w:line="240" w:lineRule="auto"/>
    </w:pPr>
    <w:tblPr>
      <w:tblStyleRowBandSize w:val="1"/>
      <w:tblStyleColBandSize w:val="1"/>
      <w:tblCellMar>
        <w:left w:w="115" w:type="dxa"/>
        <w:right w:w="115" w:type="dxa"/>
      </w:tblCellMar>
    </w:tblPr>
  </w:style>
  <w:style w:type="table" w:customStyle="1" w:styleId="afffffffffffff">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0">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1">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2">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3">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4">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5">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6">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7">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8">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9">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a">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b">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c">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d">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e">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0">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1">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2">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3">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4">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5">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6">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7">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8">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9">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a">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b">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c">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d">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e">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0">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1">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2">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3">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4">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5">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6">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7">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8">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9">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a">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b">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c">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d">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e">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0">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1">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2">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3">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4">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5">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6">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7">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8">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9">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a">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b">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c">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d">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e">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0">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1">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2">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3">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4">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5">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6">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7">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8">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9">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a">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b">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c">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d">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e">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0">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1">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2">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3">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4">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5">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6">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7">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8">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9">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a">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b">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c">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d">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e">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f">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f0">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f1">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f2">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f3">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f4">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f5">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f6">
    <w:basedOn w:val="TableNormal"/>
    <w:pPr>
      <w:spacing w:line="240" w:lineRule="auto"/>
    </w:pPr>
    <w:tblPr>
      <w:tblStyleRowBandSize w:val="1"/>
      <w:tblStyleColBandSize w:val="1"/>
      <w:tblCellMar>
        <w:top w:w="100" w:type="dxa"/>
        <w:left w:w="115" w:type="dxa"/>
        <w:bottom w:w="100" w:type="dxa"/>
        <w:right w:w="115" w:type="dxa"/>
      </w:tblCellMar>
    </w:tblPr>
  </w:style>
  <w:style w:type="table" w:customStyle="1" w:styleId="afffffffffffffffffff7">
    <w:basedOn w:val="TableNormal"/>
    <w:pPr>
      <w:spacing w:line="240" w:lineRule="auto"/>
    </w:pPr>
    <w:tblPr>
      <w:tblStyleRowBandSize w:val="1"/>
      <w:tblStyleColBandSize w:val="1"/>
      <w:tblCellMar>
        <w:top w:w="100" w:type="dxa"/>
        <w:left w:w="115" w:type="dxa"/>
        <w:bottom w:w="100" w:type="dxa"/>
        <w:right w:w="115" w:type="dxa"/>
      </w:tblCellMar>
    </w:tblPr>
  </w:style>
  <w:style w:type="character" w:styleId="UnresolvedMention">
    <w:name w:val="Unresolved Mention"/>
    <w:basedOn w:val="DefaultParagraphFont"/>
    <w:uiPriority w:val="99"/>
    <w:semiHidden/>
    <w:unhideWhenUsed/>
    <w:rsid w:val="000B3C4B"/>
    <w:rPr>
      <w:color w:val="605E5C"/>
      <w:shd w:val="clear" w:color="auto" w:fill="E1DFDD"/>
    </w:rPr>
  </w:style>
  <w:style w:type="character" w:styleId="PlaceholderText">
    <w:name w:val="Placeholder Text"/>
    <w:basedOn w:val="DefaultParagraphFont"/>
    <w:uiPriority w:val="99"/>
    <w:semiHidden/>
    <w:rsid w:val="00411F3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669094">
      <w:bodyDiv w:val="1"/>
      <w:marLeft w:val="0"/>
      <w:marRight w:val="0"/>
      <w:marTop w:val="0"/>
      <w:marBottom w:val="0"/>
      <w:divBdr>
        <w:top w:val="none" w:sz="0" w:space="0" w:color="auto"/>
        <w:left w:val="none" w:sz="0" w:space="0" w:color="auto"/>
        <w:bottom w:val="none" w:sz="0" w:space="0" w:color="auto"/>
        <w:right w:val="none" w:sz="0" w:space="0" w:color="auto"/>
      </w:divBdr>
    </w:div>
    <w:div w:id="67772453">
      <w:bodyDiv w:val="1"/>
      <w:marLeft w:val="0"/>
      <w:marRight w:val="0"/>
      <w:marTop w:val="0"/>
      <w:marBottom w:val="0"/>
      <w:divBdr>
        <w:top w:val="none" w:sz="0" w:space="0" w:color="auto"/>
        <w:left w:val="none" w:sz="0" w:space="0" w:color="auto"/>
        <w:bottom w:val="none" w:sz="0" w:space="0" w:color="auto"/>
        <w:right w:val="none" w:sz="0" w:space="0" w:color="auto"/>
      </w:divBdr>
    </w:div>
    <w:div w:id="228613026">
      <w:bodyDiv w:val="1"/>
      <w:marLeft w:val="0"/>
      <w:marRight w:val="0"/>
      <w:marTop w:val="0"/>
      <w:marBottom w:val="0"/>
      <w:divBdr>
        <w:top w:val="none" w:sz="0" w:space="0" w:color="auto"/>
        <w:left w:val="none" w:sz="0" w:space="0" w:color="auto"/>
        <w:bottom w:val="none" w:sz="0" w:space="0" w:color="auto"/>
        <w:right w:val="none" w:sz="0" w:space="0" w:color="auto"/>
      </w:divBdr>
    </w:div>
    <w:div w:id="261643051">
      <w:bodyDiv w:val="1"/>
      <w:marLeft w:val="0"/>
      <w:marRight w:val="0"/>
      <w:marTop w:val="0"/>
      <w:marBottom w:val="0"/>
      <w:divBdr>
        <w:top w:val="none" w:sz="0" w:space="0" w:color="auto"/>
        <w:left w:val="none" w:sz="0" w:space="0" w:color="auto"/>
        <w:bottom w:val="none" w:sz="0" w:space="0" w:color="auto"/>
        <w:right w:val="none" w:sz="0" w:space="0" w:color="auto"/>
      </w:divBdr>
    </w:div>
    <w:div w:id="502431354">
      <w:bodyDiv w:val="1"/>
      <w:marLeft w:val="0"/>
      <w:marRight w:val="0"/>
      <w:marTop w:val="0"/>
      <w:marBottom w:val="0"/>
      <w:divBdr>
        <w:top w:val="none" w:sz="0" w:space="0" w:color="auto"/>
        <w:left w:val="none" w:sz="0" w:space="0" w:color="auto"/>
        <w:bottom w:val="none" w:sz="0" w:space="0" w:color="auto"/>
        <w:right w:val="none" w:sz="0" w:space="0" w:color="auto"/>
      </w:divBdr>
    </w:div>
    <w:div w:id="561872664">
      <w:bodyDiv w:val="1"/>
      <w:marLeft w:val="0"/>
      <w:marRight w:val="0"/>
      <w:marTop w:val="0"/>
      <w:marBottom w:val="0"/>
      <w:divBdr>
        <w:top w:val="none" w:sz="0" w:space="0" w:color="auto"/>
        <w:left w:val="none" w:sz="0" w:space="0" w:color="auto"/>
        <w:bottom w:val="none" w:sz="0" w:space="0" w:color="auto"/>
        <w:right w:val="none" w:sz="0" w:space="0" w:color="auto"/>
      </w:divBdr>
    </w:div>
    <w:div w:id="600264136">
      <w:bodyDiv w:val="1"/>
      <w:marLeft w:val="0"/>
      <w:marRight w:val="0"/>
      <w:marTop w:val="0"/>
      <w:marBottom w:val="0"/>
      <w:divBdr>
        <w:top w:val="none" w:sz="0" w:space="0" w:color="auto"/>
        <w:left w:val="none" w:sz="0" w:space="0" w:color="auto"/>
        <w:bottom w:val="none" w:sz="0" w:space="0" w:color="auto"/>
        <w:right w:val="none" w:sz="0" w:space="0" w:color="auto"/>
      </w:divBdr>
    </w:div>
    <w:div w:id="666831425">
      <w:bodyDiv w:val="1"/>
      <w:marLeft w:val="0"/>
      <w:marRight w:val="0"/>
      <w:marTop w:val="0"/>
      <w:marBottom w:val="0"/>
      <w:divBdr>
        <w:top w:val="none" w:sz="0" w:space="0" w:color="auto"/>
        <w:left w:val="none" w:sz="0" w:space="0" w:color="auto"/>
        <w:bottom w:val="none" w:sz="0" w:space="0" w:color="auto"/>
        <w:right w:val="none" w:sz="0" w:space="0" w:color="auto"/>
      </w:divBdr>
    </w:div>
    <w:div w:id="698746995">
      <w:bodyDiv w:val="1"/>
      <w:marLeft w:val="0"/>
      <w:marRight w:val="0"/>
      <w:marTop w:val="0"/>
      <w:marBottom w:val="0"/>
      <w:divBdr>
        <w:top w:val="none" w:sz="0" w:space="0" w:color="auto"/>
        <w:left w:val="none" w:sz="0" w:space="0" w:color="auto"/>
        <w:bottom w:val="none" w:sz="0" w:space="0" w:color="auto"/>
        <w:right w:val="none" w:sz="0" w:space="0" w:color="auto"/>
      </w:divBdr>
      <w:divsChild>
        <w:div w:id="2065595691">
          <w:marLeft w:val="0"/>
          <w:marRight w:val="0"/>
          <w:marTop w:val="0"/>
          <w:marBottom w:val="0"/>
          <w:divBdr>
            <w:top w:val="none" w:sz="0" w:space="0" w:color="auto"/>
            <w:left w:val="none" w:sz="0" w:space="0" w:color="auto"/>
            <w:bottom w:val="none" w:sz="0" w:space="0" w:color="auto"/>
            <w:right w:val="none" w:sz="0" w:space="0" w:color="auto"/>
          </w:divBdr>
        </w:div>
        <w:div w:id="359668463">
          <w:marLeft w:val="0"/>
          <w:marRight w:val="0"/>
          <w:marTop w:val="0"/>
          <w:marBottom w:val="0"/>
          <w:divBdr>
            <w:top w:val="none" w:sz="0" w:space="0" w:color="auto"/>
            <w:left w:val="none" w:sz="0" w:space="0" w:color="auto"/>
            <w:bottom w:val="none" w:sz="0" w:space="0" w:color="auto"/>
            <w:right w:val="none" w:sz="0" w:space="0" w:color="auto"/>
          </w:divBdr>
        </w:div>
        <w:div w:id="1459493849">
          <w:marLeft w:val="0"/>
          <w:marRight w:val="0"/>
          <w:marTop w:val="0"/>
          <w:marBottom w:val="0"/>
          <w:divBdr>
            <w:top w:val="none" w:sz="0" w:space="0" w:color="auto"/>
            <w:left w:val="none" w:sz="0" w:space="0" w:color="auto"/>
            <w:bottom w:val="none" w:sz="0" w:space="0" w:color="auto"/>
            <w:right w:val="none" w:sz="0" w:space="0" w:color="auto"/>
          </w:divBdr>
        </w:div>
        <w:div w:id="1646933621">
          <w:marLeft w:val="0"/>
          <w:marRight w:val="0"/>
          <w:marTop w:val="0"/>
          <w:marBottom w:val="0"/>
          <w:divBdr>
            <w:top w:val="none" w:sz="0" w:space="0" w:color="auto"/>
            <w:left w:val="none" w:sz="0" w:space="0" w:color="auto"/>
            <w:bottom w:val="none" w:sz="0" w:space="0" w:color="auto"/>
            <w:right w:val="none" w:sz="0" w:space="0" w:color="auto"/>
          </w:divBdr>
        </w:div>
        <w:div w:id="1030570492">
          <w:marLeft w:val="0"/>
          <w:marRight w:val="0"/>
          <w:marTop w:val="0"/>
          <w:marBottom w:val="0"/>
          <w:divBdr>
            <w:top w:val="none" w:sz="0" w:space="0" w:color="auto"/>
            <w:left w:val="none" w:sz="0" w:space="0" w:color="auto"/>
            <w:bottom w:val="none" w:sz="0" w:space="0" w:color="auto"/>
            <w:right w:val="none" w:sz="0" w:space="0" w:color="auto"/>
          </w:divBdr>
        </w:div>
        <w:div w:id="1944991218">
          <w:marLeft w:val="0"/>
          <w:marRight w:val="0"/>
          <w:marTop w:val="0"/>
          <w:marBottom w:val="0"/>
          <w:divBdr>
            <w:top w:val="none" w:sz="0" w:space="0" w:color="auto"/>
            <w:left w:val="none" w:sz="0" w:space="0" w:color="auto"/>
            <w:bottom w:val="none" w:sz="0" w:space="0" w:color="auto"/>
            <w:right w:val="none" w:sz="0" w:space="0" w:color="auto"/>
          </w:divBdr>
        </w:div>
      </w:divsChild>
    </w:div>
    <w:div w:id="860583873">
      <w:bodyDiv w:val="1"/>
      <w:marLeft w:val="0"/>
      <w:marRight w:val="0"/>
      <w:marTop w:val="0"/>
      <w:marBottom w:val="0"/>
      <w:divBdr>
        <w:top w:val="none" w:sz="0" w:space="0" w:color="auto"/>
        <w:left w:val="none" w:sz="0" w:space="0" w:color="auto"/>
        <w:bottom w:val="none" w:sz="0" w:space="0" w:color="auto"/>
        <w:right w:val="none" w:sz="0" w:space="0" w:color="auto"/>
      </w:divBdr>
    </w:div>
    <w:div w:id="1116950729">
      <w:bodyDiv w:val="1"/>
      <w:marLeft w:val="0"/>
      <w:marRight w:val="0"/>
      <w:marTop w:val="0"/>
      <w:marBottom w:val="0"/>
      <w:divBdr>
        <w:top w:val="none" w:sz="0" w:space="0" w:color="auto"/>
        <w:left w:val="none" w:sz="0" w:space="0" w:color="auto"/>
        <w:bottom w:val="none" w:sz="0" w:space="0" w:color="auto"/>
        <w:right w:val="none" w:sz="0" w:space="0" w:color="auto"/>
      </w:divBdr>
    </w:div>
    <w:div w:id="1264538419">
      <w:bodyDiv w:val="1"/>
      <w:marLeft w:val="0"/>
      <w:marRight w:val="0"/>
      <w:marTop w:val="0"/>
      <w:marBottom w:val="0"/>
      <w:divBdr>
        <w:top w:val="none" w:sz="0" w:space="0" w:color="auto"/>
        <w:left w:val="none" w:sz="0" w:space="0" w:color="auto"/>
        <w:bottom w:val="none" w:sz="0" w:space="0" w:color="auto"/>
        <w:right w:val="none" w:sz="0" w:space="0" w:color="auto"/>
      </w:divBdr>
    </w:div>
    <w:div w:id="1428111417">
      <w:bodyDiv w:val="1"/>
      <w:marLeft w:val="0"/>
      <w:marRight w:val="0"/>
      <w:marTop w:val="0"/>
      <w:marBottom w:val="0"/>
      <w:divBdr>
        <w:top w:val="none" w:sz="0" w:space="0" w:color="auto"/>
        <w:left w:val="none" w:sz="0" w:space="0" w:color="auto"/>
        <w:bottom w:val="none" w:sz="0" w:space="0" w:color="auto"/>
        <w:right w:val="none" w:sz="0" w:space="0" w:color="auto"/>
      </w:divBdr>
    </w:div>
    <w:div w:id="1456173916">
      <w:bodyDiv w:val="1"/>
      <w:marLeft w:val="0"/>
      <w:marRight w:val="0"/>
      <w:marTop w:val="0"/>
      <w:marBottom w:val="0"/>
      <w:divBdr>
        <w:top w:val="none" w:sz="0" w:space="0" w:color="auto"/>
        <w:left w:val="none" w:sz="0" w:space="0" w:color="auto"/>
        <w:bottom w:val="none" w:sz="0" w:space="0" w:color="auto"/>
        <w:right w:val="none" w:sz="0" w:space="0" w:color="auto"/>
      </w:divBdr>
    </w:div>
    <w:div w:id="1829789531">
      <w:bodyDiv w:val="1"/>
      <w:marLeft w:val="0"/>
      <w:marRight w:val="0"/>
      <w:marTop w:val="0"/>
      <w:marBottom w:val="0"/>
      <w:divBdr>
        <w:top w:val="none" w:sz="0" w:space="0" w:color="auto"/>
        <w:left w:val="none" w:sz="0" w:space="0" w:color="auto"/>
        <w:bottom w:val="none" w:sz="0" w:space="0" w:color="auto"/>
        <w:right w:val="none" w:sz="0" w:space="0" w:color="auto"/>
      </w:divBdr>
    </w:div>
    <w:div w:id="1883668081">
      <w:bodyDiv w:val="1"/>
      <w:marLeft w:val="0"/>
      <w:marRight w:val="0"/>
      <w:marTop w:val="0"/>
      <w:marBottom w:val="0"/>
      <w:divBdr>
        <w:top w:val="none" w:sz="0" w:space="0" w:color="auto"/>
        <w:left w:val="none" w:sz="0" w:space="0" w:color="auto"/>
        <w:bottom w:val="none" w:sz="0" w:space="0" w:color="auto"/>
        <w:right w:val="none" w:sz="0" w:space="0" w:color="auto"/>
      </w:divBdr>
    </w:div>
    <w:div w:id="1976986827">
      <w:bodyDiv w:val="1"/>
      <w:marLeft w:val="0"/>
      <w:marRight w:val="0"/>
      <w:marTop w:val="0"/>
      <w:marBottom w:val="0"/>
      <w:divBdr>
        <w:top w:val="none" w:sz="0" w:space="0" w:color="auto"/>
        <w:left w:val="none" w:sz="0" w:space="0" w:color="auto"/>
        <w:bottom w:val="none" w:sz="0" w:space="0" w:color="auto"/>
        <w:right w:val="none" w:sz="0" w:space="0" w:color="auto"/>
      </w:divBdr>
    </w:div>
    <w:div w:id="20620537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https://verra.org/wp-content/uploads/imported/methodologies/VT0001v3.0.pdf" TargetMode="External"/><Relationship Id="rId42" Type="http://schemas.openxmlformats.org/officeDocument/2006/relationships/image" Target="media/image4.png"/><Relationship Id="rId63" Type="http://schemas.openxmlformats.org/officeDocument/2006/relationships/hyperlink" Target="https://verra.org/wp-content/uploads/2023/05/VM0042-Improved-ALM-v2.0.pdf" TargetMode="External"/><Relationship Id="rId84" Type="http://schemas.openxmlformats.org/officeDocument/2006/relationships/image" Target="media/image21.png"/><Relationship Id="rId138" Type="http://schemas.openxmlformats.org/officeDocument/2006/relationships/image" Target="media/image75.png"/><Relationship Id="rId159" Type="http://schemas.openxmlformats.org/officeDocument/2006/relationships/image" Target="media/image96.png"/><Relationship Id="rId170" Type="http://schemas.openxmlformats.org/officeDocument/2006/relationships/image" Target="media/image107.jpg"/><Relationship Id="rId107" Type="http://schemas.openxmlformats.org/officeDocument/2006/relationships/image" Target="media/image44.png"/><Relationship Id="rId11" Type="http://schemas.openxmlformats.org/officeDocument/2006/relationships/footnotes" Target="footnotes.xml"/><Relationship Id="rId32" Type="http://schemas.openxmlformats.org/officeDocument/2006/relationships/hyperlink" Target="https://verra.org/wp-content/uploads/2023/01/VCS-Risk-Report-Calculation-Tool-v4.0.xls" TargetMode="External"/><Relationship Id="rId53" Type="http://schemas.openxmlformats.org/officeDocument/2006/relationships/hyperlink" Target="https://cdm.unfccc.int/methodologies/ARmethodologies/tools/ar-am-tool-03-v2.1.0.pdf/history_view" TargetMode="External"/><Relationship Id="rId74" Type="http://schemas.openxmlformats.org/officeDocument/2006/relationships/image" Target="media/image11.png"/><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customXml" Target="../customXml/item5.xml"/><Relationship Id="rId95" Type="http://schemas.openxmlformats.org/officeDocument/2006/relationships/image" Target="media/image32.png"/><Relationship Id="rId160" Type="http://schemas.openxmlformats.org/officeDocument/2006/relationships/image" Target="media/image97.png"/><Relationship Id="rId22" Type="http://schemas.openxmlformats.org/officeDocument/2006/relationships/hyperlink" Target="https://static1.squarespace.com/static/611691387b74c566a67f385d/t/649dbe7c3f1d2817d6edd473/1688059517354/Soil+Protocol.pdf" TargetMode="External"/><Relationship Id="rId43" Type="http://schemas.openxmlformats.org/officeDocument/2006/relationships/image" Target="media/image5.png"/><Relationship Id="rId64" Type="http://schemas.openxmlformats.org/officeDocument/2006/relationships/hyperlink" Target="https://verra.org/wp-content/uploads/imported/methodologies/VM0026-Methodology-for-Sustainable-Grasslands-Management-v1.1.pdf" TargetMode="External"/><Relationship Id="rId118" Type="http://schemas.openxmlformats.org/officeDocument/2006/relationships/image" Target="media/image55.png"/><Relationship Id="rId139" Type="http://schemas.openxmlformats.org/officeDocument/2006/relationships/image" Target="media/image76.png"/><Relationship Id="rId85" Type="http://schemas.openxmlformats.org/officeDocument/2006/relationships/image" Target="media/image22.png"/><Relationship Id="rId150" Type="http://schemas.openxmlformats.org/officeDocument/2006/relationships/image" Target="media/image87.png"/><Relationship Id="rId171" Type="http://schemas.openxmlformats.org/officeDocument/2006/relationships/image" Target="media/image108.jpeg"/><Relationship Id="rId12" Type="http://schemas.openxmlformats.org/officeDocument/2006/relationships/endnotes" Target="endnotes.xml"/><Relationship Id="rId33" Type="http://schemas.openxmlformats.org/officeDocument/2006/relationships/hyperlink" Target="https://verra.org/wp-content/uploads/2022/02/VCS-Standard_v4.2.pdf" TargetMode="External"/><Relationship Id="rId108" Type="http://schemas.openxmlformats.org/officeDocument/2006/relationships/image" Target="media/image45.png"/><Relationship Id="rId129" Type="http://schemas.openxmlformats.org/officeDocument/2006/relationships/image" Target="media/image66.png"/><Relationship Id="rId54" Type="http://schemas.openxmlformats.org/officeDocument/2006/relationships/hyperlink" Target="https://verra.org/wp-content/uploads/2023/05/VM0042-Improved-ALM-v2.0.pdf" TargetMode="External"/><Relationship Id="rId75" Type="http://schemas.openxmlformats.org/officeDocument/2006/relationships/image" Target="media/image12.PNG"/><Relationship Id="rId96" Type="http://schemas.openxmlformats.org/officeDocument/2006/relationships/image" Target="media/image33.png"/><Relationship Id="rId140" Type="http://schemas.openxmlformats.org/officeDocument/2006/relationships/image" Target="media/image77.png"/><Relationship Id="rId16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https://www.climateactionreserve.org/wp-content/uploads/2020/10/Soil-Enrichment-Protocol-V1.0.pdf" TargetMode="External"/><Relationship Id="rId28" Type="http://schemas.openxmlformats.org/officeDocument/2006/relationships/hyperlink" Target="https://www.iso.org/obp/ui" TargetMode="External"/><Relationship Id="rId49" Type="http://schemas.openxmlformats.org/officeDocument/2006/relationships/package" Target="embeddings/Microsoft_Word_Document.docx"/><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image" Target="media/image6.svg"/><Relationship Id="rId60" Type="http://schemas.openxmlformats.org/officeDocument/2006/relationships/hyperlink" Target="https://verra.org/wp-content/uploads/imported/methodologies/VM0026-Methodology-for-Sustainable-Grasslands-Management-v1.1.pdf" TargetMode="External"/><Relationship Id="rId65" Type="http://schemas.openxmlformats.org/officeDocument/2006/relationships/hyperlink" Target="https://verra.org/wp-content/uploads/imported/methodologies/VM0026-Methodology-for-Sustainable-Grasslands-Management-v1.1.pdf" TargetMode="External"/><Relationship Id="rId81" Type="http://schemas.openxmlformats.org/officeDocument/2006/relationships/image" Target="media/image18.jpg"/><Relationship Id="rId86" Type="http://schemas.openxmlformats.org/officeDocument/2006/relationships/image" Target="media/image23.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image" Target="media/image88.png"/><Relationship Id="rId156" Type="http://schemas.openxmlformats.org/officeDocument/2006/relationships/image" Target="media/image93.png"/><Relationship Id="rId172" Type="http://schemas.openxmlformats.org/officeDocument/2006/relationships/image" Target="media/image109.jpg"/><Relationship Id="rId13" Type="http://schemas.openxmlformats.org/officeDocument/2006/relationships/image" Target="media/image1.png"/><Relationship Id="rId18" Type="http://schemas.openxmlformats.org/officeDocument/2006/relationships/hyperlink" Target="https://verra.org/wp-content/uploads/2023/05/VM0042-Improved-ALM-v2.0.pdf" TargetMode="External"/><Relationship Id="rId39" Type="http://schemas.openxmlformats.org/officeDocument/2006/relationships/footer" Target="footer2.xml"/><Relationship Id="rId109" Type="http://schemas.openxmlformats.org/officeDocument/2006/relationships/image" Target="media/image46.png"/><Relationship Id="rId34" Type="http://schemas.openxmlformats.org/officeDocument/2006/relationships/hyperlink" Target="https://cdm.unfccc.int/methodologies/DB/C9QS5G3CS8FW04MYYXDFOQDPXWM4OE" TargetMode="External"/><Relationship Id="rId50" Type="http://schemas.openxmlformats.org/officeDocument/2006/relationships/hyperlink" Target="https://verra.org/methodologies/vmd0018-methods-to-determine-stratification-v1-0/" TargetMode="External"/><Relationship Id="rId55" Type="http://schemas.openxmlformats.org/officeDocument/2006/relationships/hyperlink" Target="https://verra.org/wp-content/uploads/2023/05/VM0042-Improved-ALM-v2.0.pdf" TargetMode="External"/><Relationship Id="rId76" Type="http://schemas.openxmlformats.org/officeDocument/2006/relationships/image" Target="media/image13.jp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167" Type="http://schemas.openxmlformats.org/officeDocument/2006/relationships/image" Target="media/image104.png"/><Relationship Id="rId7" Type="http://schemas.openxmlformats.org/officeDocument/2006/relationships/numbering" Target="numbering.xml"/><Relationship Id="rId71" Type="http://schemas.openxmlformats.org/officeDocument/2006/relationships/image" Target="media/image8.png"/><Relationship Id="rId92" Type="http://schemas.openxmlformats.org/officeDocument/2006/relationships/image" Target="media/image29.png"/><Relationship Id="rId162" Type="http://schemas.openxmlformats.org/officeDocument/2006/relationships/image" Target="media/image99.png"/><Relationship Id="rId2" Type="http://schemas.openxmlformats.org/officeDocument/2006/relationships/customXml" Target="../customXml/item2.xml"/><Relationship Id="rId29" Type="http://schemas.openxmlformats.org/officeDocument/2006/relationships/hyperlink" Target="https://verra.org/wp-content/uploads/2019/09/AFOLU_Non-Permanence_Risk-Tool_v4.0.pdf" TargetMode="External"/><Relationship Id="rId24" Type="http://schemas.openxmlformats.org/officeDocument/2006/relationships/hyperlink" Target="https://www.climateactionreserve.org/wp-content/uploads/2020/10/Soil-Enrichment-Protocol-V1.0.pdf" TargetMode="External"/><Relationship Id="rId40" Type="http://schemas.openxmlformats.org/officeDocument/2006/relationships/hyperlink" Target="https://verra.org/wp-content/uploads/imported/methodologies/VMD0020-Methods-to-Determine-Project-Boundaries-v1.0.pdf" TargetMode="External"/><Relationship Id="rId45" Type="http://schemas.openxmlformats.org/officeDocument/2006/relationships/hyperlink" Target="https://verra.org/wp-content/uploads/imported/methodologies/VMD0021-Estimation-of-Stocks-in-the-Soil-Carbon-Pool-v1.0.pdf" TargetMode="External"/><Relationship Id="rId66" Type="http://schemas.openxmlformats.org/officeDocument/2006/relationships/hyperlink" Target="https://verra.org/wp-content/uploads/imported/methodologies/VMD0021-Estimation-of-Stocks-in-the-Soil-Carbon-Pool-v1.0.pdf" TargetMode="External"/><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157" Type="http://schemas.openxmlformats.org/officeDocument/2006/relationships/image" Target="media/image94.png"/><Relationship Id="rId61" Type="http://schemas.openxmlformats.org/officeDocument/2006/relationships/hyperlink" Target="https://verra.org/wp-content/uploads/imported/methodologies/VM0026-Methodology-for-Sustainable-Grasslands-Management-v1.1.pdf" TargetMode="External"/><Relationship Id="rId82" Type="http://schemas.openxmlformats.org/officeDocument/2006/relationships/image" Target="media/image19.png"/><Relationship Id="rId152" Type="http://schemas.openxmlformats.org/officeDocument/2006/relationships/image" Target="media/image89.png"/><Relationship Id="rId173" Type="http://schemas.openxmlformats.org/officeDocument/2006/relationships/image" Target="media/image110.png"/><Relationship Id="rId19" Type="http://schemas.openxmlformats.org/officeDocument/2006/relationships/hyperlink" Target="https://verra.org/wp-content/uploads/2023/05/VM0042-Improved-ALM-v2.0.pdf" TargetMode="External"/><Relationship Id="rId14" Type="http://schemas.openxmlformats.org/officeDocument/2006/relationships/image" Target="media/image2.png"/><Relationship Id="rId30" Type="http://schemas.openxmlformats.org/officeDocument/2006/relationships/hyperlink" Target="https://verra.org/wp-content/uploads/2018/03/VCS_Validation_Verification_Manual_v3.2.pdf" TargetMode="External"/><Relationship Id="rId35" Type="http://schemas.openxmlformats.org/officeDocument/2006/relationships/image" Target="media/image3.png"/><Relationship Id="rId56" Type="http://schemas.openxmlformats.org/officeDocument/2006/relationships/hyperlink" Target="https://verra.org/wp-content/uploads/imported/methodologies/VM0026-Methodology-for-Sustainable-Grasslands-Management-v1.1.pdf"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168" Type="http://schemas.openxmlformats.org/officeDocument/2006/relationships/image" Target="media/image105.png"/><Relationship Id="rId8" Type="http://schemas.openxmlformats.org/officeDocument/2006/relationships/styles" Target="styles.xml"/><Relationship Id="rId51" Type="http://schemas.openxmlformats.org/officeDocument/2006/relationships/hyperlink" Target="https://verra.org/wp-content/uploads/imported/methodologies/VMD0021-Estimation-of-Stocks-in-the-Soil-Carbon-Pool-v1.0.pdf"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163" Type="http://schemas.openxmlformats.org/officeDocument/2006/relationships/image" Target="media/image100.png"/><Relationship Id="rId3" Type="http://schemas.openxmlformats.org/officeDocument/2006/relationships/customXml" Target="../customXml/item3.xml"/><Relationship Id="rId25" Type="http://schemas.openxmlformats.org/officeDocument/2006/relationships/hyperlink" Target="https://www.iso.org/obp/ui" TargetMode="External"/><Relationship Id="rId46" Type="http://schemas.openxmlformats.org/officeDocument/2006/relationships/hyperlink" Target="https://verra.org/wp-content/uploads/imported/methodologies/VMD0021-Estimation-of-Stocks-in-the-Soil-Carbon-Pool-v1.0.pdf" TargetMode="External"/><Relationship Id="rId67" Type="http://schemas.openxmlformats.org/officeDocument/2006/relationships/hyperlink" Target="https://verra.org/wp-content/uploads/imported/methodologies/VMD0021-Estimation-of-Stocks-in-the-Soil-Carbon-Pool-v1.0.pdf" TargetMode="External"/><Relationship Id="rId116" Type="http://schemas.openxmlformats.org/officeDocument/2006/relationships/image" Target="media/image53.png"/><Relationship Id="rId137" Type="http://schemas.openxmlformats.org/officeDocument/2006/relationships/image" Target="media/image74.png"/><Relationship Id="rId158" Type="http://schemas.openxmlformats.org/officeDocument/2006/relationships/image" Target="media/image95.jpg"/><Relationship Id="rId20" Type="http://schemas.openxmlformats.org/officeDocument/2006/relationships/hyperlink" Target="https://verra.org/wp-content/uploads/imported/methodologies/VT0001v3.0.pdf" TargetMode="External"/><Relationship Id="rId41" Type="http://schemas.openxmlformats.org/officeDocument/2006/relationships/hyperlink" Target="https://www.jswconline.org/content/jswc/75/1/5A.full.pdf" TargetMode="External"/><Relationship Id="rId62" Type="http://schemas.openxmlformats.org/officeDocument/2006/relationships/hyperlink" Target="https://verra.org/wp-content/uploads/2023/05/VM0042-Improved-ALM-v2.0.pdf"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9.png"/><Relationship Id="rId153" Type="http://schemas.openxmlformats.org/officeDocument/2006/relationships/image" Target="media/image90.png"/><Relationship Id="rId174" Type="http://schemas.openxmlformats.org/officeDocument/2006/relationships/fontTable" Target="fontTable.xml"/><Relationship Id="rId15" Type="http://schemas.openxmlformats.org/officeDocument/2006/relationships/hyperlink" Target="https://www.ipcc-nggip.iges.or.jp/public/gpglulucf/gpglulucf_files/GPG_LULUCF_FULL.pdf" TargetMode="External"/><Relationship Id="rId36" Type="http://schemas.openxmlformats.org/officeDocument/2006/relationships/header" Target="header1.xml"/><Relationship Id="rId57" Type="http://schemas.openxmlformats.org/officeDocument/2006/relationships/hyperlink" Target="https://verra.org/wp-content/uploads/imported/methodologies/VM0026-Methodology-for-Sustainable-Grasslands-Management-v1.1.pdf"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webSettings" Target="webSettings.xml"/><Relationship Id="rId31" Type="http://schemas.openxmlformats.org/officeDocument/2006/relationships/hyperlink" Target="https://verra.org/wp-content/uploads/2022/12/vcs-program-definitions-v4.3-final.pdf" TargetMode="External"/><Relationship Id="rId52" Type="http://schemas.openxmlformats.org/officeDocument/2006/relationships/hyperlink" Target="https://verra.org/wp-content/uploads/imported/methodologies/VMD0021-Estimation-of-Stocks-in-the-Soil-Carbon-Pool-v1.0.pdf"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jpg"/><Relationship Id="rId143" Type="http://schemas.openxmlformats.org/officeDocument/2006/relationships/image" Target="media/image80.png"/><Relationship Id="rId148" Type="http://schemas.openxmlformats.org/officeDocument/2006/relationships/image" Target="media/image85.png"/><Relationship Id="rId164" Type="http://schemas.openxmlformats.org/officeDocument/2006/relationships/image" Target="media/image101.png"/><Relationship Id="rId169" Type="http://schemas.openxmlformats.org/officeDocument/2006/relationships/image" Target="media/image106.png"/><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hyperlink" Target="https://www.iso.org/obp/ui" TargetMode="External"/><Relationship Id="rId47" Type="http://schemas.openxmlformats.org/officeDocument/2006/relationships/hyperlink" Target="https://verra.org/wp-content/uploads/imported/methodologies/VMD0021-Estimation-of-Stocks-in-the-Soil-Carbon-Pool-v1.0.pdf" TargetMode="External"/><Relationship Id="rId68" Type="http://schemas.openxmlformats.org/officeDocument/2006/relationships/hyperlink" Target="https://verra.org/methodologies/vmd0018-methods-to-determine-stratification-v1-0/" TargetMode="External"/><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png"/><Relationship Id="rId154" Type="http://schemas.openxmlformats.org/officeDocument/2006/relationships/image" Target="media/image91.png"/><Relationship Id="rId175" Type="http://schemas.openxmlformats.org/officeDocument/2006/relationships/theme" Target="theme/theme1.xml"/><Relationship Id="rId16" Type="http://schemas.openxmlformats.org/officeDocument/2006/relationships/hyperlink" Target="https://verra.org/wp-content/uploads/imported/methodologies/VM0026-Methodology-for-Sustainable-Grasslands-Management-v1.1.pdf" TargetMode="External"/><Relationship Id="rId37" Type="http://schemas.openxmlformats.org/officeDocument/2006/relationships/footer" Target="footer1.xml"/><Relationship Id="rId58" Type="http://schemas.openxmlformats.org/officeDocument/2006/relationships/hyperlink" Target="https://verra.org/wp-content/uploads/2023/05/VM0042-Improved-ALM-v2.0.pdf" TargetMode="External"/><Relationship Id="rId79" Type="http://schemas.openxmlformats.org/officeDocument/2006/relationships/image" Target="media/image16.jpg"/><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image" Target="media/image27.png"/><Relationship Id="rId165" Type="http://schemas.openxmlformats.org/officeDocument/2006/relationships/image" Target="media/image102.png"/><Relationship Id="rId27" Type="http://schemas.openxmlformats.org/officeDocument/2006/relationships/hyperlink" Target="https://www.iso.org/obp/ui" TargetMode="External"/><Relationship Id="rId48" Type="http://schemas.openxmlformats.org/officeDocument/2006/relationships/image" Target="media/image7.emf"/><Relationship Id="rId69" Type="http://schemas.openxmlformats.org/officeDocument/2006/relationships/hyperlink" Target="https://verra.org/wp-content/uploads/imported/methodologies/VMD0034-Methods-for-Developing-a-Monitoring-Plan-v1.0.pdf" TargetMode="External"/><Relationship Id="rId113" Type="http://schemas.openxmlformats.org/officeDocument/2006/relationships/image" Target="media/image50.png"/><Relationship Id="rId134" Type="http://schemas.openxmlformats.org/officeDocument/2006/relationships/image" Target="media/image71.png"/><Relationship Id="rId80" Type="http://schemas.openxmlformats.org/officeDocument/2006/relationships/image" Target="media/image17.jpeg"/><Relationship Id="rId155" Type="http://schemas.openxmlformats.org/officeDocument/2006/relationships/image" Target="media/image92.png"/><Relationship Id="rId17" Type="http://schemas.openxmlformats.org/officeDocument/2006/relationships/hyperlink" Target="https://verra.org/wp-content/uploads/imported/methodologies/VM0026-Methodology-for-Sustainable-Grasslands-Management-v1.1.pdf" TargetMode="External"/><Relationship Id="rId38" Type="http://schemas.openxmlformats.org/officeDocument/2006/relationships/header" Target="header2.xml"/><Relationship Id="rId59" Type="http://schemas.openxmlformats.org/officeDocument/2006/relationships/hyperlink" Target="https://verra.org/wp-content/uploads/2023/05/VM0042-Improved-ALM-v2.0.pdf" TargetMode="External"/><Relationship Id="rId103" Type="http://schemas.openxmlformats.org/officeDocument/2006/relationships/image" Target="media/image40.png"/><Relationship Id="rId124" Type="http://schemas.openxmlformats.org/officeDocument/2006/relationships/image" Target="media/image61.png"/><Relationship Id="rId70" Type="http://schemas.openxmlformats.org/officeDocument/2006/relationships/hyperlink" Target="https://verra.org/wp-content/uploads/2018/03/VCS_Validation_Verification_Manual_v3.2.pdf" TargetMode="External"/><Relationship Id="rId91" Type="http://schemas.openxmlformats.org/officeDocument/2006/relationships/image" Target="media/image28.png"/><Relationship Id="rId145" Type="http://schemas.openxmlformats.org/officeDocument/2006/relationships/image" Target="media/image82.png"/><Relationship Id="rId166"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d69df385-8a7d-4154-9926-877ee3a56cd0">
      <Terms xmlns="http://schemas.microsoft.com/office/infopath/2007/PartnerControls"/>
    </lcf76f155ced4ddcb4097134ff3c332f>
    <TaxCatchAll xmlns="3aed7784-5166-4408-84a3-884ad6b7e449" xsi:nil="true"/>
  </documentManagement>
</p:properti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UkI9FfA7e1qkPPSnzSxWxYkuw==">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</go:docsCustomData>
</go:gDocsCustomXmlDataStorage>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4B64E1FD5425654BA8562C0F1B923807" ma:contentTypeVersion="15" ma:contentTypeDescription="Create a new document." ma:contentTypeScope="" ma:versionID="a714be7a99dd109e14ce96455da4393b">
  <xsd:schema xmlns:xsd="http://www.w3.org/2001/XMLSchema" xmlns:xs="http://www.w3.org/2001/XMLSchema" xmlns:p="http://schemas.microsoft.com/office/2006/metadata/properties" xmlns:ns2="d69df385-8a7d-4154-9926-877ee3a56cd0" xmlns:ns3="3aed7784-5166-4408-84a3-884ad6b7e449" targetNamespace="http://schemas.microsoft.com/office/2006/metadata/properties" ma:root="true" ma:fieldsID="a52f35dd7337a1e0cc89d64f8de8e345" ns2:_="" ns3:_="">
    <xsd:import namespace="d69df385-8a7d-4154-9926-877ee3a56cd0"/>
    <xsd:import namespace="3aed7784-5166-4408-84a3-884ad6b7e44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Location"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9df385-8a7d-4154-9926-877ee3a56c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d1f7cc1-d366-4d47-836d-6aa64c59bf70" ma:termSetId="09814cd3-568e-fe90-9814-8d621ff8fb84" ma:anchorId="fba54fb3-c3e1-fe81-a776-ca4b69148c4d" ma:open="true" ma:isKeyword="false">
      <xsd:complexType>
        <xsd:sequence>
          <xsd:element ref="pc:Terms" minOccurs="0" maxOccurs="1"/>
        </xsd:sequence>
      </xsd:complex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aed7784-5166-4408-84a3-884ad6b7e44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1568526b-ec4a-4c46-95b4-8749832c5ca2}" ma:internalName="TaxCatchAll" ma:showField="CatchAllData" ma:web="3aed7784-5166-4408-84a3-884ad6b7e449">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ct:contentTypeSchema xmlns:ct="http://schemas.microsoft.com/office/2006/metadata/contentType" xmlns:ma="http://schemas.microsoft.com/office/2006/metadata/properties/metaAttributes" ct:_="" ma:_="" ma:contentTypeName="Document" ma:contentTypeID="0x0101004B64E1FD5425654BA8562C0F1B923807" ma:contentTypeVersion="15" ma:contentTypeDescription="Create a new document." ma:contentTypeScope="" ma:versionID="a714be7a99dd109e14ce96455da4393b">
  <xsd:schema xmlns:xsd="http://www.w3.org/2001/XMLSchema" xmlns:xs="http://www.w3.org/2001/XMLSchema" xmlns:p="http://schemas.microsoft.com/office/2006/metadata/properties" xmlns:ns2="d69df385-8a7d-4154-9926-877ee3a56cd0" xmlns:ns3="3aed7784-5166-4408-84a3-884ad6b7e449" targetNamespace="http://schemas.microsoft.com/office/2006/metadata/properties" ma:root="true" ma:fieldsID="a52f35dd7337a1e0cc89d64f8de8e345" ns2:_="" ns3:_="">
    <xsd:import namespace="d69df385-8a7d-4154-9926-877ee3a56cd0"/>
    <xsd:import namespace="3aed7784-5166-4408-84a3-884ad6b7e44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Location"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9df385-8a7d-4154-9926-877ee3a56cd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ed1f7cc1-d366-4d47-836d-6aa64c59bf70" ma:termSetId="09814cd3-568e-fe90-9814-8d621ff8fb84" ma:anchorId="fba54fb3-c3e1-fe81-a776-ca4b69148c4d" ma:open="true" ma:isKeyword="false">
      <xsd:complexType>
        <xsd:sequence>
          <xsd:element ref="pc:Terms" minOccurs="0" maxOccurs="1"/>
        </xsd:sequence>
      </xsd:complex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aed7784-5166-4408-84a3-884ad6b7e44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1568526b-ec4a-4c46-95b4-8749832c5ca2}" ma:internalName="TaxCatchAll" ma:showField="CatchAllData" ma:web="3aed7784-5166-4408-84a3-884ad6b7e449">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D87EC8E-B825-4A44-A527-4B32155071D8}">
  <ds:schemaRefs>
    <ds:schemaRef ds:uri="http://schemas.microsoft.com/sharepoint/v3/contenttype/forms"/>
  </ds:schemaRefs>
</ds:datastoreItem>
</file>

<file path=customXml/itemProps2.xml><?xml version="1.0" encoding="utf-8"?>
<ds:datastoreItem xmlns:ds="http://schemas.openxmlformats.org/officeDocument/2006/customXml" ds:itemID="{F9C1ABD5-E719-45B2-BC39-717779B5C0DF}">
  <ds:schemaRefs>
    <ds:schemaRef ds:uri="http://schemas.microsoft.com/office/2006/metadata/properties"/>
    <ds:schemaRef ds:uri="http://schemas.microsoft.com/office/infopath/2007/PartnerControls"/>
    <ds:schemaRef ds:uri="d69df385-8a7d-4154-9926-877ee3a56cd0"/>
    <ds:schemaRef ds:uri="3aed7784-5166-4408-84a3-884ad6b7e449"/>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AA64ECD-DD60-4BC8-9E6D-A68059E3E3A4}">
  <ds:schemaRefs>
    <ds:schemaRef ds:uri="http://schemas.openxmlformats.org/officeDocument/2006/bibliography"/>
  </ds:schemaRefs>
</ds:datastoreItem>
</file>

<file path=customXml/itemProps5.xml><?xml version="1.0" encoding="utf-8"?>
<ds:datastoreItem xmlns:ds="http://schemas.openxmlformats.org/officeDocument/2006/customXml" ds:itemID="{F6AE4347-1677-4767-9D32-46C802DD0A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9df385-8a7d-4154-9926-877ee3a56cd0"/>
    <ds:schemaRef ds:uri="3aed7784-5166-4408-84a3-884ad6b7e4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F3822DB6-6FA9-4F12-921B-92F9239B58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9df385-8a7d-4154-9926-877ee3a56cd0"/>
    <ds:schemaRef ds:uri="3aed7784-5166-4408-84a3-884ad6b7e4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529</Pages>
  <Words>127709</Words>
  <Characters>727944</Characters>
  <Application>Microsoft Office Word</Application>
  <DocSecurity>0</DocSecurity>
  <Lines>6066</Lines>
  <Paragraphs>1707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annabeth mccall</dc:creator>
  <cp:lastModifiedBy>Bartlett Durand</cp:lastModifiedBy>
  <cp:revision>2</cp:revision>
  <dcterms:created xsi:type="dcterms:W3CDTF">2025-04-14T19:29:00Z</dcterms:created>
  <dcterms:modified xsi:type="dcterms:W3CDTF">2025-04-14T19:29:00Z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f657bfec-d1aa-4bd1-8e29-c2d8dcee84b2</vt:lpwstr>
  </property>
  <property fmtid="{D5CDD505-2E9C-101B-9397-08002B2CF9AE}" pid="3" name="ContentTypeId">
    <vt:lpwstr>0x0101004B64E1FD5425654BA8562C0F1B923807</vt:lpwstr>
  </property>
  <property fmtid="{D5CDD505-2E9C-101B-9397-08002B2CF9AE}" pid="4" name="MediaServiceImageTags">
    <vt:lpwstr/>
  </property>
</Properties>
</file>